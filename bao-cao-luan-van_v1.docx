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2" w:name="_Toc484566597"/>
    <w:p w14:paraId="7D3354EB" w14:textId="77777777" w:rsidR="000245EB" w:rsidRPr="000245EB" w:rsidRDefault="000245EB" w:rsidP="000245EB">
      <w:pPr>
        <w:spacing w:after="0" w:line="288" w:lineRule="auto"/>
        <w:jc w:val="center"/>
        <w:rPr>
          <w:ins w:id="3" w:author="Tran Huan" w:date="2018-11-25T16:07:00Z"/>
          <w:rFonts w:ascii="Times New Roman" w:eastAsia="Times New Roman" w:hAnsi="Times New Roman" w:cs="Times New Roman"/>
          <w:sz w:val="28"/>
          <w:szCs w:val="28"/>
          <w:lang w:val="es-ES" w:eastAsia="zh-CN"/>
        </w:rPr>
      </w:pPr>
      <w:ins w:id="4" w:author="Tran Huan" w:date="2018-11-25T16:07:00Z">
        <w:r w:rsidRPr="000245EB">
          <w:rPr>
            <w:rFonts w:ascii="Times New Roman" w:eastAsia="Calibri" w:hAnsi="Times New Roman" w:cs="Times New Roman"/>
            <w:b/>
            <w:noProof/>
            <w:sz w:val="32"/>
            <w:szCs w:val="32"/>
            <w:lang w:val="en-US"/>
          </w:rPr>
          <mc:AlternateContent>
            <mc:Choice Requires="wpg">
              <w:drawing>
                <wp:anchor distT="0" distB="0" distL="114300" distR="114300" simplePos="0" relativeHeight="251657216" behindDoc="1" locked="0" layoutInCell="1" allowOverlap="1" wp14:anchorId="563935CA" wp14:editId="2C0D30FD">
                  <wp:simplePos x="0" y="0"/>
                  <wp:positionH relativeFrom="margin">
                    <wp:align>center</wp:align>
                  </wp:positionH>
                  <wp:positionV relativeFrom="paragraph">
                    <wp:posOffset>-389020</wp:posOffset>
                  </wp:positionV>
                  <wp:extent cx="6360898" cy="8920185"/>
                  <wp:effectExtent l="0" t="0" r="1905"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0898" cy="8920185"/>
                            <a:chOff x="1809" y="1048"/>
                            <a:chExt cx="9121" cy="14726"/>
                          </a:xfrm>
                        </wpg:grpSpPr>
                        <pic:pic xmlns:pic="http://schemas.openxmlformats.org/drawingml/2006/picture">
                          <pic:nvPicPr>
                            <pic:cNvPr id="64"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Line 8"/>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9" name="Line 9"/>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0" name="Line 10"/>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1" name="Line 11"/>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2D7FD2" id="Group 63" o:spid="_x0000_s1026" style="position:absolute;margin-left:0;margin-top:-30.65pt;width:500.85pt;height:702.4pt;z-index:-251637760;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">
                    <v:imagedata r:id="rId12" o:title=""/>
                  </v:shape>
                  <v:shape id="Picture 5"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">
                    <v:imagedata r:id="rId13" o:title=""/>
                  </v:shape>
                  <v:shape id="Picture 6"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">
                    <v:imagedata r:id="rId14" o:title=""/>
                  </v:shape>
                  <v:shape id="Picture 7"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">
                    <v:imagedata r:id="rId15" o:title=""/>
                  </v:shape>
                  <v:line id="Line 8"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" strokeweight="7.5pt">
                    <v:stroke linestyle="thickThin"/>
                  </v:line>
                  <v:line id="Line 9"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" strokeweight="7.5pt">
                    <v:stroke linestyle="thinThick"/>
                  </v:line>
                  <v:line id="Line 10"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" strokeweight="7.5pt">
                    <v:stroke linestyle="thickThin"/>
                  </v:line>
                  <v:line id="Line 11"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" strokeweight="7.5pt">
                    <v:stroke linestyle="thinThick"/>
                  </v:line>
                  <w10:wrap anchorx="margin"/>
                </v:group>
              </w:pict>
            </mc:Fallback>
          </mc:AlternateContent>
        </w:r>
        <w:r w:rsidRPr="000245EB">
          <w:rPr>
            <w:rFonts w:ascii="Times New Roman" w:eastAsia="Times New Roman" w:hAnsi="Times New Roman" w:cs="Times New Roman"/>
            <w:sz w:val="28"/>
            <w:szCs w:val="28"/>
            <w:lang w:val="es-ES" w:eastAsia="zh-CN"/>
          </w:rPr>
          <w:t>BỘ GIÁO DỤC VÀ ĐÀO TẠO</w:t>
        </w:r>
      </w:ins>
    </w:p>
    <w:p w14:paraId="354DB85A" w14:textId="77777777" w:rsidR="000245EB" w:rsidRPr="000245EB" w:rsidRDefault="000245EB" w:rsidP="000245EB">
      <w:pPr>
        <w:spacing w:after="0" w:line="288" w:lineRule="auto"/>
        <w:jc w:val="center"/>
        <w:rPr>
          <w:ins w:id="5" w:author="Tran Huan" w:date="2018-11-25T16:07:00Z"/>
          <w:rFonts w:ascii="Times New Roman" w:eastAsia="Times New Roman" w:hAnsi="Times New Roman" w:cs="Times New Roman"/>
          <w:b/>
          <w:bCs/>
          <w:sz w:val="28"/>
          <w:szCs w:val="28"/>
          <w:lang w:val="es-ES" w:eastAsia="zh-CN"/>
        </w:rPr>
      </w:pPr>
      <w:ins w:id="6" w:author="Tran Huan" w:date="2018-11-25T16:07:00Z">
        <w:r w:rsidRPr="000245EB">
          <w:rPr>
            <w:rFonts w:ascii="Times New Roman" w:eastAsia="Times New Roman" w:hAnsi="Times New Roman" w:cs="Times New Roman"/>
            <w:b/>
            <w:bCs/>
            <w:sz w:val="28"/>
            <w:szCs w:val="28"/>
            <w:lang w:val="es-ES" w:eastAsia="zh-CN"/>
          </w:rPr>
          <w:t>TRƯỜNG ĐẠI HỌC CẦN THƠ</w:t>
        </w:r>
      </w:ins>
    </w:p>
    <w:p w14:paraId="01A62DA4" w14:textId="77777777" w:rsidR="000245EB" w:rsidRPr="000245EB" w:rsidRDefault="000245EB" w:rsidP="000245EB">
      <w:pPr>
        <w:spacing w:after="0" w:line="288" w:lineRule="auto"/>
        <w:jc w:val="center"/>
        <w:rPr>
          <w:ins w:id="7" w:author="Tran Huan" w:date="2018-11-25T16:07:00Z"/>
          <w:rFonts w:ascii="Times New Roman" w:eastAsia="Times New Roman" w:hAnsi="Times New Roman" w:cs="Times New Roman"/>
          <w:b/>
          <w:sz w:val="28"/>
          <w:szCs w:val="28"/>
          <w:lang w:val="es-ES" w:eastAsia="zh-CN"/>
        </w:rPr>
      </w:pPr>
      <w:ins w:id="8" w:author="Tran Huan" w:date="2018-11-25T16:07:00Z">
        <w:r w:rsidRPr="000245EB">
          <w:rPr>
            <w:rFonts w:ascii="Times New Roman" w:eastAsia="Times New Roman" w:hAnsi="Times New Roman" w:cs="Times New Roman"/>
            <w:b/>
            <w:sz w:val="28"/>
            <w:szCs w:val="28"/>
            <w:lang w:val="es-ES" w:eastAsia="zh-CN"/>
          </w:rPr>
          <w:t>KHOA CÔNG NGHỆ THÔNG TIN &amp; TRUYỀN THÔNG</w:t>
        </w:r>
      </w:ins>
    </w:p>
    <w:p w14:paraId="5F3190FE" w14:textId="77777777" w:rsidR="000245EB" w:rsidRPr="000245EB" w:rsidRDefault="000245EB" w:rsidP="000245EB">
      <w:pPr>
        <w:spacing w:after="0" w:line="288" w:lineRule="auto"/>
        <w:jc w:val="center"/>
        <w:rPr>
          <w:ins w:id="9" w:author="Tran Huan" w:date="2018-11-25T16:07:00Z"/>
          <w:rFonts w:ascii="Times New Roman" w:eastAsia="Times New Roman" w:hAnsi="Times New Roman" w:cs="Times New Roman"/>
          <w:b/>
          <w:sz w:val="28"/>
          <w:szCs w:val="28"/>
          <w:lang w:val="es-ES" w:eastAsia="zh-CN"/>
        </w:rPr>
      </w:pPr>
      <w:ins w:id="10" w:author="Tran Huan" w:date="2018-11-25T16:07:00Z">
        <w:r w:rsidRPr="000245EB">
          <w:rPr>
            <w:rFonts w:ascii="Times New Roman" w:eastAsia="Times New Roman" w:hAnsi="Times New Roman" w:cs="Times New Roman"/>
            <w:b/>
            <w:sz w:val="28"/>
            <w:szCs w:val="28"/>
            <w:lang w:val="es-ES" w:eastAsia="zh-CN"/>
          </w:rPr>
          <w:t>BỘ MÔN CÔNG NGHỆ THÔNG TIN</w:t>
        </w:r>
      </w:ins>
    </w:p>
    <w:p w14:paraId="0B9444C2" w14:textId="77777777" w:rsidR="000245EB" w:rsidRPr="000245EB" w:rsidRDefault="000245EB" w:rsidP="000245EB">
      <w:pPr>
        <w:spacing w:after="0" w:line="240" w:lineRule="atLeast"/>
        <w:jc w:val="center"/>
        <w:rPr>
          <w:ins w:id="11" w:author="Tran Huan" w:date="2018-11-25T16:07:00Z"/>
          <w:rFonts w:ascii="Times New Roman" w:eastAsia="Times New Roman" w:hAnsi="Times New Roman" w:cs="Times New Roman"/>
          <w:b/>
          <w:sz w:val="40"/>
          <w:szCs w:val="40"/>
          <w:lang w:val="es-ES" w:eastAsia="zh-CN"/>
        </w:rPr>
      </w:pPr>
      <w:ins w:id="12" w:author="Tran Huan" w:date="2018-11-25T16:07:00Z">
        <w:r w:rsidRPr="000245EB">
          <w:rPr>
            <w:rFonts w:ascii="Times New Roman" w:eastAsia="Times New Roman" w:hAnsi="Times New Roman" w:cs="Times New Roman"/>
            <w:b/>
            <w:sz w:val="40"/>
            <w:szCs w:val="40"/>
            <w:lang w:val="es-ES" w:eastAsia="zh-CN"/>
          </w:rPr>
          <w:sym w:font="Wingdings" w:char="F09A"/>
        </w:r>
        <w:r w:rsidRPr="000245EB">
          <w:rPr>
            <w:rFonts w:ascii="Times New Roman" w:eastAsia="Times New Roman" w:hAnsi="Times New Roman" w:cs="Times New Roman"/>
            <w:b/>
            <w:sz w:val="40"/>
            <w:szCs w:val="40"/>
            <w:lang w:val="es-ES" w:eastAsia="zh-CN"/>
          </w:rPr>
          <w:t xml:space="preserve"> </w:t>
        </w:r>
        <w:r w:rsidRPr="000245EB">
          <w:rPr>
            <w:rFonts w:ascii="Times New Roman" w:eastAsia="Times New Roman" w:hAnsi="Times New Roman" w:cs="Times New Roman"/>
            <w:b/>
            <w:sz w:val="40"/>
            <w:szCs w:val="40"/>
            <w:lang w:val="es-ES" w:eastAsia="zh-CN"/>
          </w:rPr>
          <w:sym w:font="Wingdings" w:char="F026"/>
        </w:r>
        <w:r w:rsidRPr="000245EB">
          <w:rPr>
            <w:rFonts w:ascii="Times New Roman" w:eastAsia="Times New Roman" w:hAnsi="Times New Roman" w:cs="Times New Roman"/>
            <w:b/>
            <w:sz w:val="40"/>
            <w:szCs w:val="40"/>
            <w:lang w:val="es-ES" w:eastAsia="zh-CN"/>
          </w:rPr>
          <w:t xml:space="preserve"> </w:t>
        </w:r>
        <w:r w:rsidRPr="000245EB">
          <w:rPr>
            <w:rFonts w:ascii="Times New Roman" w:eastAsia="Times New Roman" w:hAnsi="Times New Roman" w:cs="Times New Roman"/>
            <w:b/>
            <w:sz w:val="40"/>
            <w:szCs w:val="40"/>
            <w:lang w:val="es-ES" w:eastAsia="zh-CN"/>
          </w:rPr>
          <w:sym w:font="Wingdings" w:char="F09B"/>
        </w:r>
      </w:ins>
    </w:p>
    <w:p w14:paraId="521E754E" w14:textId="77777777" w:rsidR="000245EB" w:rsidRPr="000245EB" w:rsidRDefault="000245EB" w:rsidP="000245EB">
      <w:pPr>
        <w:spacing w:after="0" w:line="240" w:lineRule="atLeast"/>
        <w:jc w:val="center"/>
        <w:rPr>
          <w:ins w:id="13" w:author="Tran Huan" w:date="2018-11-25T16:07:00Z"/>
          <w:rFonts w:ascii="Times New Roman" w:eastAsia="Times New Roman" w:hAnsi="Times New Roman" w:cs="Times New Roman"/>
          <w:sz w:val="24"/>
          <w:szCs w:val="24"/>
          <w:lang w:val="es-ES" w:eastAsia="zh-CN"/>
        </w:rPr>
      </w:pPr>
    </w:p>
    <w:p w14:paraId="75871F54" w14:textId="77777777" w:rsidR="000245EB" w:rsidRPr="000245EB" w:rsidRDefault="000245EB" w:rsidP="000245EB">
      <w:pPr>
        <w:spacing w:after="0" w:line="240" w:lineRule="atLeast"/>
        <w:jc w:val="center"/>
        <w:rPr>
          <w:ins w:id="14" w:author="Tran Huan" w:date="2018-11-25T16:07:00Z"/>
          <w:rFonts w:ascii="Times New Roman" w:eastAsia="Times New Roman" w:hAnsi="Times New Roman" w:cs="Times New Roman"/>
          <w:sz w:val="24"/>
          <w:szCs w:val="24"/>
          <w:lang w:val="es-ES" w:eastAsia="zh-CN"/>
        </w:rPr>
      </w:pPr>
      <w:ins w:id="15" w:author="Tran Huan" w:date="2018-11-25T16:07:00Z">
        <w:r w:rsidRPr="000245EB">
          <w:rPr>
            <w:rFonts w:ascii="Times New Roman" w:eastAsia="Times New Roman" w:hAnsi="Times New Roman" w:cs="Times New Roman"/>
            <w:noProof/>
            <w:sz w:val="24"/>
            <w:szCs w:val="24"/>
            <w:lang w:val="en-US"/>
          </w:rPr>
          <w:drawing>
            <wp:inline distT="0" distB="0" distL="0" distR="0" wp14:anchorId="5D19FD36" wp14:editId="111D28F6">
              <wp:extent cx="1749287" cy="1556560"/>
              <wp:effectExtent l="0" t="0" r="381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16">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ins>
    </w:p>
    <w:p w14:paraId="5BC9CC3B" w14:textId="77777777" w:rsidR="000245EB" w:rsidRPr="000245EB" w:rsidRDefault="000245EB" w:rsidP="000245EB">
      <w:pPr>
        <w:spacing w:after="0" w:line="240" w:lineRule="atLeast"/>
        <w:jc w:val="center"/>
        <w:rPr>
          <w:ins w:id="16" w:author="Tran Huan" w:date="2018-11-25T16:07:00Z"/>
          <w:rFonts w:ascii="Times New Roman" w:eastAsia="Times New Roman" w:hAnsi="Times New Roman" w:cs="Times New Roman"/>
          <w:sz w:val="24"/>
          <w:szCs w:val="24"/>
          <w:lang w:val="es-ES" w:eastAsia="zh-CN"/>
        </w:rPr>
      </w:pPr>
    </w:p>
    <w:p w14:paraId="67ACD0DE" w14:textId="77777777" w:rsidR="000245EB" w:rsidRPr="000245EB" w:rsidRDefault="000245EB" w:rsidP="000245EB">
      <w:pPr>
        <w:spacing w:after="0" w:line="240" w:lineRule="atLeast"/>
        <w:jc w:val="center"/>
        <w:rPr>
          <w:ins w:id="17" w:author="Tran Huan" w:date="2018-11-25T16:07:00Z"/>
          <w:rFonts w:ascii="Times New Roman" w:eastAsia="Times New Roman" w:hAnsi="Times New Roman" w:cs="Times New Roman"/>
          <w:sz w:val="24"/>
          <w:szCs w:val="24"/>
          <w:lang w:val="es-ES" w:eastAsia="zh-CN"/>
        </w:rPr>
      </w:pPr>
    </w:p>
    <w:p w14:paraId="6BD5C1E4" w14:textId="77777777" w:rsidR="000245EB" w:rsidRPr="000245EB" w:rsidRDefault="000245EB" w:rsidP="000245EB">
      <w:pPr>
        <w:spacing w:after="0" w:line="240" w:lineRule="atLeast"/>
        <w:ind w:left="284"/>
        <w:jc w:val="center"/>
        <w:rPr>
          <w:ins w:id="18" w:author="Tran Huan" w:date="2018-11-25T16:07:00Z"/>
          <w:rFonts w:ascii="Times New Roman" w:eastAsia="Times New Roman" w:hAnsi="Times New Roman" w:cs="Times New Roman"/>
          <w:sz w:val="24"/>
          <w:szCs w:val="24"/>
          <w:lang w:val="es-ES" w:eastAsia="zh-CN"/>
        </w:rPr>
      </w:pPr>
    </w:p>
    <w:p w14:paraId="027C4197" w14:textId="77777777" w:rsidR="000245EB" w:rsidRPr="000245EB" w:rsidRDefault="000245EB" w:rsidP="000245EB">
      <w:pPr>
        <w:spacing w:after="0" w:line="240" w:lineRule="atLeast"/>
        <w:jc w:val="center"/>
        <w:rPr>
          <w:ins w:id="19" w:author="Tran Huan" w:date="2018-11-25T16:07:00Z"/>
          <w:rFonts w:ascii="Times New Roman" w:eastAsia="Times New Roman" w:hAnsi="Times New Roman" w:cs="Times New Roman"/>
          <w:b/>
          <w:bCs/>
          <w:sz w:val="28"/>
          <w:szCs w:val="28"/>
          <w:lang w:val="es-ES" w:eastAsia="zh-CN"/>
        </w:rPr>
      </w:pPr>
      <w:ins w:id="20" w:author="Tran Huan" w:date="2018-11-25T16:07:00Z">
        <w:r w:rsidRPr="000245EB">
          <w:rPr>
            <w:rFonts w:ascii="Times New Roman" w:eastAsia="Times New Roman" w:hAnsi="Times New Roman" w:cs="Times New Roman"/>
            <w:b/>
            <w:bCs/>
            <w:sz w:val="28"/>
            <w:szCs w:val="28"/>
            <w:lang w:val="es-ES" w:eastAsia="zh-CN"/>
          </w:rPr>
          <w:t xml:space="preserve">LUẬN VĂN TỐT NGHIỆP ĐẠI HỌC </w:t>
        </w:r>
      </w:ins>
    </w:p>
    <w:p w14:paraId="73ECF7C6" w14:textId="77777777" w:rsidR="000245EB" w:rsidRPr="000245EB" w:rsidRDefault="000245EB" w:rsidP="000245EB">
      <w:pPr>
        <w:spacing w:after="0" w:line="240" w:lineRule="atLeast"/>
        <w:jc w:val="center"/>
        <w:rPr>
          <w:ins w:id="21" w:author="Tran Huan" w:date="2018-11-25T16:07:00Z"/>
          <w:rFonts w:ascii="Times New Roman" w:eastAsia="Times New Roman" w:hAnsi="Times New Roman" w:cs="Times New Roman"/>
          <w:b/>
          <w:bCs/>
          <w:sz w:val="28"/>
          <w:szCs w:val="28"/>
          <w:lang w:val="es-ES" w:eastAsia="zh-CN"/>
        </w:rPr>
      </w:pPr>
      <w:ins w:id="22" w:author="Tran Huan" w:date="2018-11-25T16:07:00Z">
        <w:r w:rsidRPr="000245EB">
          <w:rPr>
            <w:rFonts w:ascii="Times New Roman" w:eastAsia="Times New Roman" w:hAnsi="Times New Roman" w:cs="Times New Roman"/>
            <w:b/>
            <w:bCs/>
            <w:sz w:val="28"/>
            <w:szCs w:val="28"/>
            <w:lang w:val="es-ES" w:eastAsia="zh-CN"/>
          </w:rPr>
          <w:t>NGÀNH CÔNG NGHỆ THÔNG TIN</w:t>
        </w:r>
      </w:ins>
    </w:p>
    <w:p w14:paraId="64EA506E" w14:textId="77777777" w:rsidR="000245EB" w:rsidRPr="000245EB" w:rsidRDefault="000245EB" w:rsidP="000245EB">
      <w:pPr>
        <w:spacing w:after="0" w:line="240" w:lineRule="atLeast"/>
        <w:jc w:val="center"/>
        <w:rPr>
          <w:ins w:id="23" w:author="Tran Huan" w:date="2018-11-25T16:07:00Z"/>
          <w:rFonts w:ascii="Times New Roman" w:eastAsia="Times New Roman" w:hAnsi="Times New Roman" w:cs="Times New Roman"/>
          <w:sz w:val="28"/>
          <w:szCs w:val="28"/>
          <w:lang w:val="es-ES" w:eastAsia="en-GB"/>
        </w:rPr>
      </w:pPr>
    </w:p>
    <w:p w14:paraId="0C1C734A" w14:textId="77777777" w:rsidR="000245EB" w:rsidRPr="000245EB" w:rsidRDefault="000245EB" w:rsidP="000245EB">
      <w:pPr>
        <w:spacing w:after="0" w:line="240" w:lineRule="atLeast"/>
        <w:jc w:val="center"/>
        <w:rPr>
          <w:ins w:id="24" w:author="Tran Huan" w:date="2018-11-25T16:07:00Z"/>
          <w:rFonts w:ascii="Times New Roman" w:eastAsia="Times New Roman" w:hAnsi="Times New Roman" w:cs="Times New Roman"/>
          <w:b/>
          <w:bCs/>
          <w:sz w:val="28"/>
          <w:szCs w:val="28"/>
          <w:lang w:val="es-ES" w:eastAsia="en-GB"/>
        </w:rPr>
      </w:pPr>
    </w:p>
    <w:p w14:paraId="3A7FA3DE" w14:textId="77777777" w:rsidR="000245EB" w:rsidRPr="000245EB" w:rsidRDefault="000245EB" w:rsidP="000245EB">
      <w:pPr>
        <w:spacing w:after="0" w:line="240" w:lineRule="atLeast"/>
        <w:jc w:val="center"/>
        <w:rPr>
          <w:ins w:id="25" w:author="Tran Huan" w:date="2018-11-25T16:07:00Z"/>
          <w:rFonts w:ascii="Times New Roman" w:eastAsia="Times New Roman" w:hAnsi="Times New Roman" w:cs="Times New Roman"/>
          <w:b/>
          <w:bCs/>
          <w:sz w:val="28"/>
          <w:szCs w:val="28"/>
          <w:lang w:val="es-ES" w:eastAsia="en-GB"/>
        </w:rPr>
      </w:pPr>
    </w:p>
    <w:p w14:paraId="4DBE4826" w14:textId="77777777" w:rsidR="000245EB" w:rsidRPr="000245EB" w:rsidRDefault="000245EB" w:rsidP="000245EB">
      <w:pPr>
        <w:spacing w:after="0" w:line="240" w:lineRule="atLeast"/>
        <w:jc w:val="center"/>
        <w:rPr>
          <w:ins w:id="26" w:author="Tran Huan" w:date="2018-11-25T16:07:00Z"/>
          <w:rFonts w:ascii="Times New Roman" w:eastAsia="Times New Roman" w:hAnsi="Times New Roman" w:cs="Times New Roman"/>
          <w:b/>
          <w:bCs/>
          <w:sz w:val="28"/>
          <w:szCs w:val="28"/>
          <w:lang w:val="es-ES" w:eastAsia="en-GB"/>
        </w:rPr>
      </w:pPr>
    </w:p>
    <w:p w14:paraId="17E2C51B" w14:textId="77777777" w:rsidR="000245EB" w:rsidRPr="000245EB" w:rsidRDefault="000245EB" w:rsidP="000245EB">
      <w:pPr>
        <w:spacing w:after="0" w:line="240" w:lineRule="atLeast"/>
        <w:jc w:val="center"/>
        <w:rPr>
          <w:ins w:id="27" w:author="Tran Huan" w:date="2018-11-25T16:07:00Z"/>
          <w:rFonts w:ascii="Times New Roman" w:eastAsia="Times New Roman" w:hAnsi="Times New Roman" w:cs="Times New Roman"/>
          <w:b/>
          <w:bCs/>
          <w:sz w:val="32"/>
          <w:szCs w:val="32"/>
          <w:lang w:val="es-ES" w:eastAsia="zh-CN"/>
        </w:rPr>
      </w:pPr>
      <w:ins w:id="28" w:author="Tran Huan" w:date="2018-11-25T16:07:00Z">
        <w:r w:rsidRPr="000245EB">
          <w:rPr>
            <w:rFonts w:ascii="Times New Roman" w:eastAsia="Times New Roman" w:hAnsi="Times New Roman" w:cs="Times New Roman"/>
            <w:b/>
            <w:bCs/>
            <w:sz w:val="32"/>
            <w:szCs w:val="32"/>
            <w:lang w:val="es-ES" w:eastAsia="zh-CN"/>
          </w:rPr>
          <w:t>Đề tài</w:t>
        </w:r>
      </w:ins>
    </w:p>
    <w:p w14:paraId="71B0547A" w14:textId="77777777" w:rsidR="000245EB" w:rsidRPr="000245EB" w:rsidRDefault="000245EB" w:rsidP="000245EB">
      <w:pPr>
        <w:spacing w:after="0" w:line="240" w:lineRule="atLeast"/>
        <w:jc w:val="center"/>
        <w:rPr>
          <w:ins w:id="29" w:author="Tran Huan" w:date="2018-11-25T16:07:00Z"/>
          <w:rFonts w:ascii="Times New Roman" w:eastAsia="Times New Roman" w:hAnsi="Times New Roman" w:cs="Times New Roman"/>
          <w:b/>
          <w:bCs/>
          <w:sz w:val="32"/>
          <w:szCs w:val="32"/>
          <w:lang w:val="es-ES" w:eastAsia="zh-CN"/>
        </w:rPr>
      </w:pPr>
    </w:p>
    <w:p w14:paraId="14A5CAF4" w14:textId="77777777" w:rsidR="000245EB" w:rsidRPr="000245EB" w:rsidRDefault="000245EB" w:rsidP="000245EB">
      <w:pPr>
        <w:spacing w:after="0" w:line="240" w:lineRule="atLeast"/>
        <w:jc w:val="center"/>
        <w:rPr>
          <w:ins w:id="30" w:author="Tran Huan" w:date="2018-11-25T16:07:00Z"/>
          <w:rFonts w:ascii="Times New Roman" w:eastAsia="Times New Roman" w:hAnsi="Times New Roman" w:cs="Times New Roman"/>
          <w:b/>
          <w:bCs/>
          <w:sz w:val="40"/>
          <w:szCs w:val="40"/>
          <w:lang w:val="es-ES" w:eastAsia="zh-CN"/>
        </w:rPr>
      </w:pPr>
      <w:ins w:id="31" w:author="Tran Huan" w:date="2018-11-25T16:07:00Z">
        <w:r w:rsidRPr="000245EB">
          <w:rPr>
            <w:rFonts w:ascii="Times New Roman" w:eastAsia="Times New Roman" w:hAnsi="Times New Roman" w:cs="Times New Roman"/>
            <w:b/>
            <w:bCs/>
            <w:sz w:val="40"/>
            <w:szCs w:val="40"/>
            <w:lang w:val="es-ES" w:eastAsia="zh-CN"/>
          </w:rPr>
          <w:t>HỆ THỐNG QUẢN LÝ CỬA HÀNG GIẶT ỦI</w:t>
        </w:r>
      </w:ins>
    </w:p>
    <w:p w14:paraId="3767A538" w14:textId="77777777" w:rsidR="000245EB" w:rsidRPr="000245EB" w:rsidRDefault="000245EB" w:rsidP="000245EB">
      <w:pPr>
        <w:spacing w:after="0" w:line="240" w:lineRule="atLeast"/>
        <w:jc w:val="left"/>
        <w:rPr>
          <w:ins w:id="32" w:author="Tran Huan" w:date="2018-11-25T16:07:00Z"/>
          <w:rFonts w:ascii="Times New Roman" w:eastAsia="Times New Roman" w:hAnsi="Times New Roman" w:cs="Times New Roman"/>
          <w:b/>
          <w:bCs/>
          <w:sz w:val="28"/>
          <w:szCs w:val="28"/>
          <w:lang w:val="es-ES" w:eastAsia="en-GB"/>
        </w:rPr>
      </w:pPr>
    </w:p>
    <w:p w14:paraId="1E3A2020" w14:textId="77777777" w:rsidR="000245EB" w:rsidRPr="000245EB" w:rsidRDefault="000245EB" w:rsidP="000245EB">
      <w:pPr>
        <w:spacing w:after="0" w:line="240" w:lineRule="atLeast"/>
        <w:jc w:val="left"/>
        <w:rPr>
          <w:ins w:id="33" w:author="Tran Huan" w:date="2018-11-25T16:07:00Z"/>
          <w:rFonts w:ascii="Times New Roman" w:eastAsia="Times New Roman" w:hAnsi="Times New Roman" w:cs="Times New Roman"/>
          <w:b/>
          <w:bCs/>
          <w:sz w:val="28"/>
          <w:szCs w:val="28"/>
          <w:lang w:val="es-ES" w:eastAsia="en-GB"/>
        </w:rPr>
      </w:pPr>
    </w:p>
    <w:p w14:paraId="62FEE6C3" w14:textId="4024BD7C" w:rsidR="000245EB" w:rsidRDefault="007E1B18" w:rsidP="007E1B18">
      <w:pPr>
        <w:spacing w:after="0" w:line="240" w:lineRule="atLeast"/>
        <w:jc w:val="center"/>
        <w:rPr>
          <w:ins w:id="34" w:author="Tran Huan" w:date="2018-12-02T20:52:00Z"/>
          <w:rFonts w:ascii="Times New Roman" w:eastAsia="Times New Roman" w:hAnsi="Times New Roman" w:cs="Times New Roman"/>
          <w:b/>
          <w:bCs/>
          <w:sz w:val="28"/>
          <w:szCs w:val="28"/>
          <w:lang w:val="es-ES" w:eastAsia="en-GB"/>
        </w:rPr>
        <w:pPrChange w:id="35" w:author="Tran Huan" w:date="2018-12-02T20:52:00Z">
          <w:pPr>
            <w:spacing w:after="0" w:line="240" w:lineRule="atLeast"/>
            <w:jc w:val="center"/>
          </w:pPr>
        </w:pPrChange>
      </w:pPr>
      <w:ins w:id="36" w:author="Tran Huan" w:date="2018-12-02T20:51:00Z">
        <w:r>
          <w:rPr>
            <w:rFonts w:ascii="Times New Roman" w:eastAsia="Times New Roman" w:hAnsi="Times New Roman" w:cs="Times New Roman"/>
            <w:b/>
            <w:bCs/>
            <w:sz w:val="30"/>
            <w:szCs w:val="30"/>
            <w:lang w:val="es-ES" w:eastAsia="zh-CN"/>
          </w:rPr>
          <w:t>S</w:t>
        </w:r>
        <w:r w:rsidRPr="000245EB">
          <w:rPr>
            <w:rFonts w:ascii="Times New Roman" w:eastAsia="Times New Roman" w:hAnsi="Times New Roman" w:cs="Times New Roman"/>
            <w:b/>
            <w:bCs/>
            <w:sz w:val="30"/>
            <w:szCs w:val="30"/>
            <w:lang w:val="es-ES" w:eastAsia="zh-CN"/>
          </w:rPr>
          <w:t>inh viên thực hiện :</w:t>
        </w:r>
      </w:ins>
    </w:p>
    <w:p w14:paraId="5C861BEE" w14:textId="77777777" w:rsidR="007E1B18" w:rsidRPr="007E1B18" w:rsidRDefault="007E1B18" w:rsidP="007E1B18">
      <w:pPr>
        <w:spacing w:after="0" w:line="240" w:lineRule="atLeast"/>
        <w:jc w:val="center"/>
        <w:rPr>
          <w:ins w:id="37" w:author="Tran Huan" w:date="2018-11-25T16:07:00Z"/>
          <w:rFonts w:ascii="Times New Roman" w:eastAsia="Times New Roman" w:hAnsi="Times New Roman" w:cs="Times New Roman"/>
          <w:b/>
          <w:bCs/>
          <w:sz w:val="28"/>
          <w:szCs w:val="28"/>
          <w:lang w:val="es-ES" w:eastAsia="en-GB"/>
          <w:rPrChange w:id="38" w:author="Tran Huan" w:date="2018-12-02T20:52:00Z">
            <w:rPr>
              <w:ins w:id="39" w:author="Tran Huan" w:date="2018-11-25T16:07:00Z"/>
              <w:rFonts w:ascii="Times New Roman" w:eastAsia="Times New Roman" w:hAnsi="Times New Roman" w:cs="Times New Roman"/>
              <w:b/>
              <w:bCs/>
              <w:sz w:val="30"/>
              <w:szCs w:val="30"/>
              <w:lang w:val="es-ES" w:eastAsia="zh-CN"/>
            </w:rPr>
          </w:rPrChange>
        </w:rPr>
        <w:pPrChange w:id="40" w:author="Tran Huan" w:date="2018-12-02T20:52:00Z">
          <w:pPr>
            <w:spacing w:after="0" w:line="240" w:lineRule="atLeast"/>
            <w:jc w:val="center"/>
          </w:pPr>
        </w:pPrChange>
      </w:pPr>
    </w:p>
    <w:tbl>
      <w:tblPr>
        <w:tblStyle w:val="TableGrid1"/>
        <w:tblW w:w="36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1" w:author="Tran Huan" w:date="2018-12-02T20:52:00Z">
          <w:tblPr>
            <w:tblStyle w:val="TableGrid1"/>
            <w:tblW w:w="8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3685"/>
        <w:tblGridChange w:id="42">
          <w:tblGrid>
            <w:gridCol w:w="3685"/>
          </w:tblGrid>
        </w:tblGridChange>
      </w:tblGrid>
      <w:tr w:rsidR="007E1B18" w:rsidRPr="000245EB" w14:paraId="39F7F4CA" w14:textId="77777777" w:rsidTr="007E1B18">
        <w:trPr>
          <w:jc w:val="center"/>
          <w:ins w:id="43" w:author="Tran Huan" w:date="2018-11-25T16:07:00Z"/>
        </w:trPr>
        <w:tc>
          <w:tcPr>
            <w:tcW w:w="3685" w:type="dxa"/>
            <w:tcPrChange w:id="44" w:author="Tran Huan" w:date="2018-12-02T20:52:00Z">
              <w:tcPr>
                <w:tcW w:w="3685" w:type="dxa"/>
              </w:tcPr>
            </w:tcPrChange>
          </w:tcPr>
          <w:p w14:paraId="3C879F53" w14:textId="0C92DDC9" w:rsidR="007E1B18" w:rsidRPr="000245EB" w:rsidRDefault="007E1B18" w:rsidP="007E1B18">
            <w:pPr>
              <w:spacing w:line="240" w:lineRule="atLeast"/>
              <w:jc w:val="left"/>
              <w:rPr>
                <w:ins w:id="45" w:author="Tran Huan" w:date="2018-11-25T16:07:00Z"/>
                <w:rFonts w:ascii="Times New Roman" w:eastAsia="Times New Roman" w:hAnsi="Times New Roman" w:cs="Times New Roman"/>
                <w:b/>
                <w:bCs/>
                <w:sz w:val="30"/>
                <w:szCs w:val="30"/>
                <w:lang w:val="es-ES" w:eastAsia="zh-CN"/>
              </w:rPr>
              <w:pPrChange w:id="46" w:author="Tran Huan" w:date="2018-12-02T20:42:00Z">
                <w:pPr>
                  <w:spacing w:line="240" w:lineRule="atLeast"/>
                  <w:jc w:val="center"/>
                </w:pPr>
              </w:pPrChange>
            </w:pPr>
            <w:ins w:id="47" w:author="Tran Huan" w:date="2018-12-02T20:41:00Z">
              <w:r w:rsidRPr="000245EB">
                <w:rPr>
                  <w:rFonts w:ascii="Times New Roman" w:eastAsia="Times New Roman" w:hAnsi="Times New Roman" w:cs="Times New Roman"/>
                  <w:b/>
                  <w:bCs/>
                  <w:sz w:val="30"/>
                  <w:szCs w:val="30"/>
                  <w:lang w:val="es-ES" w:eastAsia="zh-CN"/>
                </w:rPr>
                <w:t>Họ tên: Trần Hoàng Huân</w:t>
              </w:r>
            </w:ins>
          </w:p>
        </w:tc>
      </w:tr>
      <w:tr w:rsidR="007E1B18" w:rsidRPr="000245EB" w14:paraId="363CBB38" w14:textId="77777777" w:rsidTr="007E1B18">
        <w:trPr>
          <w:jc w:val="center"/>
          <w:ins w:id="48" w:author="Tran Huan" w:date="2018-11-25T16:07:00Z"/>
        </w:trPr>
        <w:tc>
          <w:tcPr>
            <w:tcW w:w="3685" w:type="dxa"/>
            <w:tcPrChange w:id="49" w:author="Tran Huan" w:date="2018-12-02T20:52:00Z">
              <w:tcPr>
                <w:tcW w:w="3685" w:type="dxa"/>
              </w:tcPr>
            </w:tcPrChange>
          </w:tcPr>
          <w:p w14:paraId="7FD8AB9E" w14:textId="1F1C1BB0" w:rsidR="007E1B18" w:rsidRPr="000245EB" w:rsidRDefault="007E1B18" w:rsidP="007E1B18">
            <w:pPr>
              <w:spacing w:line="240" w:lineRule="atLeast"/>
              <w:jc w:val="left"/>
              <w:rPr>
                <w:ins w:id="50" w:author="Tran Huan" w:date="2018-11-25T16:07:00Z"/>
                <w:rFonts w:ascii="Times New Roman" w:eastAsia="Times New Roman" w:hAnsi="Times New Roman" w:cs="Times New Roman"/>
                <w:b/>
                <w:bCs/>
                <w:sz w:val="30"/>
                <w:szCs w:val="30"/>
                <w:lang w:val="es-ES" w:eastAsia="zh-CN"/>
              </w:rPr>
              <w:pPrChange w:id="51" w:author="Tran Huan" w:date="2018-12-02T20:42:00Z">
                <w:pPr>
                  <w:spacing w:line="240" w:lineRule="atLeast"/>
                  <w:jc w:val="center"/>
                </w:pPr>
              </w:pPrChange>
            </w:pPr>
            <w:ins w:id="52" w:author="Tran Huan" w:date="2018-11-25T16:07:00Z">
              <w:r w:rsidRPr="000245EB">
                <w:rPr>
                  <w:rFonts w:ascii="Times New Roman" w:eastAsia="Times New Roman" w:hAnsi="Times New Roman" w:cs="Times New Roman"/>
                  <w:b/>
                  <w:bCs/>
                  <w:sz w:val="30"/>
                  <w:szCs w:val="30"/>
                  <w:lang w:val="es-ES" w:eastAsia="zh-CN"/>
                </w:rPr>
                <w:t xml:space="preserve">Mã số : </w:t>
              </w:r>
            </w:ins>
            <w:ins w:id="53" w:author="Tran Huan" w:date="2018-11-26T13:58:00Z">
              <w:r>
                <w:rPr>
                  <w:rFonts w:ascii="Times New Roman" w:eastAsia="Times New Roman" w:hAnsi="Times New Roman" w:cs="Times New Roman"/>
                  <w:b/>
                  <w:bCs/>
                  <w:sz w:val="30"/>
                  <w:szCs w:val="30"/>
                  <w:lang w:val="es-ES" w:eastAsia="zh-CN"/>
                </w:rPr>
                <w:t>B1401047</w:t>
              </w:r>
            </w:ins>
          </w:p>
        </w:tc>
      </w:tr>
      <w:tr w:rsidR="007E1B18" w:rsidRPr="000245EB" w14:paraId="31414575" w14:textId="77777777" w:rsidTr="007E1B18">
        <w:trPr>
          <w:jc w:val="center"/>
          <w:ins w:id="54" w:author="Tran Huan" w:date="2018-11-25T16:07:00Z"/>
        </w:trPr>
        <w:tc>
          <w:tcPr>
            <w:tcW w:w="3685" w:type="dxa"/>
            <w:tcPrChange w:id="55" w:author="Tran Huan" w:date="2018-12-02T20:52:00Z">
              <w:tcPr>
                <w:tcW w:w="3685" w:type="dxa"/>
              </w:tcPr>
            </w:tcPrChange>
          </w:tcPr>
          <w:p w14:paraId="07B7CD07" w14:textId="77777777" w:rsidR="007E1B18" w:rsidRPr="000245EB" w:rsidRDefault="007E1B18" w:rsidP="007E1B18">
            <w:pPr>
              <w:spacing w:line="240" w:lineRule="atLeast"/>
              <w:jc w:val="left"/>
              <w:rPr>
                <w:ins w:id="56" w:author="Tran Huan" w:date="2018-11-25T16:07:00Z"/>
                <w:rFonts w:ascii="Times New Roman" w:eastAsia="Times New Roman" w:hAnsi="Times New Roman" w:cs="Times New Roman"/>
                <w:b/>
                <w:bCs/>
                <w:sz w:val="30"/>
                <w:szCs w:val="30"/>
                <w:lang w:val="es-ES" w:eastAsia="zh-CN"/>
              </w:rPr>
              <w:pPrChange w:id="57" w:author="Tran Huan" w:date="2018-12-02T20:42:00Z">
                <w:pPr>
                  <w:spacing w:line="240" w:lineRule="atLeast"/>
                  <w:jc w:val="center"/>
                </w:pPr>
              </w:pPrChange>
            </w:pPr>
            <w:ins w:id="58" w:author="Tran Huan" w:date="2018-11-25T16:07:00Z">
              <w:r w:rsidRPr="000245EB">
                <w:rPr>
                  <w:rFonts w:ascii="Times New Roman" w:eastAsia="Times New Roman" w:hAnsi="Times New Roman" w:cs="Times New Roman"/>
                  <w:b/>
                  <w:bCs/>
                  <w:sz w:val="30"/>
                  <w:szCs w:val="30"/>
                  <w:lang w:val="es-ES" w:eastAsia="zh-CN"/>
                </w:rPr>
                <w:t>Khóa : 40</w:t>
              </w:r>
            </w:ins>
          </w:p>
        </w:tc>
      </w:tr>
    </w:tbl>
    <w:p w14:paraId="30127105" w14:textId="1E765ADF" w:rsidR="000245EB" w:rsidRDefault="000245EB" w:rsidP="000245EB">
      <w:pPr>
        <w:spacing w:after="0" w:line="240" w:lineRule="atLeast"/>
        <w:jc w:val="center"/>
        <w:rPr>
          <w:ins w:id="59" w:author="Tran Huan" w:date="2018-12-02T20:52:00Z"/>
          <w:rFonts w:ascii="Times New Roman" w:eastAsia="Times New Roman" w:hAnsi="Times New Roman" w:cs="Times New Roman"/>
          <w:b/>
          <w:bCs/>
          <w:sz w:val="30"/>
          <w:szCs w:val="30"/>
          <w:lang w:val="es-ES" w:eastAsia="zh-CN"/>
        </w:rPr>
      </w:pPr>
    </w:p>
    <w:p w14:paraId="3D88CCF7" w14:textId="77777777" w:rsidR="007E1B18" w:rsidRPr="000245EB" w:rsidRDefault="007E1B18" w:rsidP="000245EB">
      <w:pPr>
        <w:spacing w:after="0" w:line="240" w:lineRule="atLeast"/>
        <w:jc w:val="center"/>
        <w:rPr>
          <w:ins w:id="60" w:author="Tran Huan" w:date="2018-11-25T16:07:00Z"/>
          <w:rFonts w:ascii="Times New Roman" w:eastAsia="Times New Roman" w:hAnsi="Times New Roman" w:cs="Times New Roman"/>
          <w:b/>
          <w:bCs/>
          <w:sz w:val="30"/>
          <w:szCs w:val="30"/>
          <w:lang w:val="es-ES" w:eastAsia="zh-CN"/>
        </w:rPr>
      </w:pPr>
    </w:p>
    <w:p w14:paraId="4E86ACA6" w14:textId="77777777" w:rsidR="000245EB" w:rsidRPr="000245EB" w:rsidRDefault="000245EB" w:rsidP="000245EB">
      <w:pPr>
        <w:spacing w:after="0" w:line="240" w:lineRule="atLeast"/>
        <w:ind w:left="2880" w:firstLine="720"/>
        <w:jc w:val="left"/>
        <w:rPr>
          <w:ins w:id="61" w:author="Tran Huan" w:date="2018-11-25T16:07:00Z"/>
          <w:rFonts w:ascii="Times New Roman" w:eastAsia="Times New Roman" w:hAnsi="Times New Roman" w:cs="Times New Roman"/>
          <w:sz w:val="32"/>
          <w:szCs w:val="32"/>
          <w:lang w:val="es-ES" w:eastAsia="en-GB"/>
        </w:rPr>
      </w:pPr>
      <w:ins w:id="62" w:author="Tran Huan" w:date="2018-11-25T16:07:00Z">
        <w:r w:rsidRPr="000245EB">
          <w:rPr>
            <w:rFonts w:ascii="Times New Roman" w:eastAsia="Times New Roman" w:hAnsi="Times New Roman" w:cs="Times New Roman"/>
            <w:sz w:val="32"/>
            <w:szCs w:val="32"/>
            <w:lang w:val="es-ES" w:eastAsia="en-GB"/>
          </w:rPr>
          <w:t>Cần Thơ, 12/2018</w:t>
        </w:r>
      </w:ins>
    </w:p>
    <w:p w14:paraId="1F9A425C" w14:textId="77777777" w:rsidR="000245EB" w:rsidRPr="000245EB" w:rsidRDefault="000245EB" w:rsidP="000245EB">
      <w:pPr>
        <w:tabs>
          <w:tab w:val="left" w:pos="2260"/>
        </w:tabs>
        <w:ind w:firstLine="720"/>
        <w:jc w:val="left"/>
        <w:rPr>
          <w:ins w:id="63" w:author="Tran Huan" w:date="2018-11-25T16:07:00Z"/>
          <w:rFonts w:ascii="Times New Roman" w:eastAsia="Calibri" w:hAnsi="Times New Roman" w:cs="Times New Roman"/>
          <w:b/>
          <w:sz w:val="32"/>
          <w:szCs w:val="32"/>
          <w:lang w:val="es-ES"/>
        </w:rPr>
      </w:pPr>
      <w:ins w:id="64" w:author="Tran Huan" w:date="2018-11-25T16:07:00Z">
        <w:r w:rsidRPr="000245EB">
          <w:rPr>
            <w:rFonts w:ascii="Times New Roman" w:eastAsia="Calibri" w:hAnsi="Times New Roman" w:cs="Times New Roman"/>
            <w:b/>
            <w:sz w:val="32"/>
            <w:szCs w:val="32"/>
            <w:lang w:val="es-ES"/>
          </w:rPr>
          <w:br w:type="column"/>
        </w:r>
        <w:r w:rsidRPr="000245EB">
          <w:rPr>
            <w:rFonts w:ascii="Times New Roman" w:eastAsia="Calibri" w:hAnsi="Times New Roman" w:cs="Times New Roman"/>
            <w:b/>
            <w:noProof/>
            <w:sz w:val="32"/>
            <w:szCs w:val="32"/>
            <w:lang w:val="en-US"/>
          </w:rPr>
          <mc:AlternateContent>
            <mc:Choice Requires="wpg">
              <w:drawing>
                <wp:anchor distT="0" distB="0" distL="114300" distR="114300" simplePos="0" relativeHeight="251658240" behindDoc="1" locked="0" layoutInCell="1" allowOverlap="1" wp14:anchorId="1A460574" wp14:editId="26B9310C">
                  <wp:simplePos x="0" y="0"/>
                  <wp:positionH relativeFrom="margin">
                    <wp:align>center</wp:align>
                  </wp:positionH>
                  <wp:positionV relativeFrom="paragraph">
                    <wp:posOffset>-457200</wp:posOffset>
                  </wp:positionV>
                  <wp:extent cx="6360898" cy="8920185"/>
                  <wp:effectExtent l="0" t="0" r="1905"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0898" cy="8920185"/>
                            <a:chOff x="1809" y="1048"/>
                            <a:chExt cx="9121" cy="14726"/>
                          </a:xfrm>
                        </wpg:grpSpPr>
                        <pic:pic xmlns:pic="http://schemas.openxmlformats.org/drawingml/2006/picture">
                          <pic:nvPicPr>
                            <pic:cNvPr id="73"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 name="Line 8"/>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8" name="Line 9"/>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9" name="Line 10"/>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0" name="Line 11"/>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B7A700" id="Group 72" o:spid="_x0000_s1026" style="position:absolute;margin-left:0;margin-top:-36pt;width:500.85pt;height:702.4pt;z-index:-251636736;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">
                  <v:shape id="Picture 4"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">
                    <v:imagedata r:id="rId12" o:title=""/>
                  </v:shape>
                  <v:shape id="Picture 5"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">
                    <v:imagedata r:id="rId13" o:title=""/>
                  </v:shape>
                  <v:shape id="Picture 6"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">
                    <v:imagedata r:id="rId14" o:title=""/>
                  </v:shape>
                  <v:shape id="Picture 7"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">
                    <v:imagedata r:id="rId15" o:title=""/>
                  </v:shape>
                  <v:line id="Line 8"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" strokeweight="7.5pt">
                    <v:stroke linestyle="thickThin"/>
                  </v:line>
                  <v:line id="Line 9"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" strokeweight="7.5pt">
                    <v:stroke linestyle="thinThick"/>
                  </v:line>
                  <v:line id="Line 10"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" strokeweight="7.5pt">
                    <v:stroke linestyle="thickThin"/>
                  </v:line>
                  <v:line id="Line 11"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" strokeweight="7.5pt">
                    <v:stroke linestyle="thinThick"/>
                  </v:line>
                  <w10:wrap anchorx="margin"/>
                </v:group>
              </w:pict>
            </mc:Fallback>
          </mc:AlternateContent>
        </w:r>
        <w:r w:rsidRPr="000245EB">
          <w:rPr>
            <w:rFonts w:ascii="Times New Roman" w:eastAsia="Calibri" w:hAnsi="Times New Roman" w:cs="Times New Roman"/>
            <w:b/>
            <w:sz w:val="32"/>
            <w:szCs w:val="32"/>
            <w:lang w:val="es-ES"/>
          </w:rPr>
          <w:tab/>
        </w:r>
      </w:ins>
    </w:p>
    <w:p w14:paraId="7BF08608" w14:textId="77777777" w:rsidR="000245EB" w:rsidRPr="000245EB" w:rsidRDefault="000245EB" w:rsidP="000245EB">
      <w:pPr>
        <w:spacing w:after="0" w:line="288" w:lineRule="auto"/>
        <w:jc w:val="center"/>
        <w:rPr>
          <w:ins w:id="65" w:author="Tran Huan" w:date="2018-11-25T16:07:00Z"/>
          <w:rFonts w:ascii="Times New Roman" w:eastAsia="Times New Roman" w:hAnsi="Times New Roman" w:cs="Times New Roman"/>
          <w:sz w:val="28"/>
          <w:szCs w:val="28"/>
          <w:lang w:val="es-ES" w:eastAsia="zh-CN"/>
        </w:rPr>
      </w:pPr>
      <w:ins w:id="66" w:author="Tran Huan" w:date="2018-11-25T16:07:00Z">
        <w:r w:rsidRPr="000245EB">
          <w:rPr>
            <w:rFonts w:ascii="Times New Roman" w:eastAsia="Times New Roman" w:hAnsi="Times New Roman" w:cs="Times New Roman"/>
            <w:sz w:val="28"/>
            <w:szCs w:val="28"/>
            <w:lang w:val="es-ES" w:eastAsia="zh-CN"/>
          </w:rPr>
          <w:t>BỘ GIÁO DỤC VÀ ĐÀO TẠO</w:t>
        </w:r>
      </w:ins>
    </w:p>
    <w:p w14:paraId="5552CD1A" w14:textId="77777777" w:rsidR="000245EB" w:rsidRPr="000245EB" w:rsidRDefault="000245EB" w:rsidP="000245EB">
      <w:pPr>
        <w:spacing w:after="0" w:line="288" w:lineRule="auto"/>
        <w:jc w:val="center"/>
        <w:rPr>
          <w:ins w:id="67" w:author="Tran Huan" w:date="2018-11-25T16:07:00Z"/>
          <w:rFonts w:ascii="Times New Roman" w:eastAsia="Times New Roman" w:hAnsi="Times New Roman" w:cs="Times New Roman"/>
          <w:b/>
          <w:bCs/>
          <w:sz w:val="28"/>
          <w:szCs w:val="28"/>
          <w:lang w:val="es-ES" w:eastAsia="zh-CN"/>
        </w:rPr>
      </w:pPr>
      <w:ins w:id="68" w:author="Tran Huan" w:date="2018-11-25T16:07:00Z">
        <w:r w:rsidRPr="000245EB">
          <w:rPr>
            <w:rFonts w:ascii="Times New Roman" w:eastAsia="Times New Roman" w:hAnsi="Times New Roman" w:cs="Times New Roman"/>
            <w:b/>
            <w:bCs/>
            <w:sz w:val="28"/>
            <w:szCs w:val="28"/>
            <w:lang w:val="es-ES" w:eastAsia="zh-CN"/>
          </w:rPr>
          <w:t>TRƯỜNG ĐẠI HỌC CẦN THƠ</w:t>
        </w:r>
      </w:ins>
    </w:p>
    <w:p w14:paraId="6493435F" w14:textId="77777777" w:rsidR="000245EB" w:rsidRPr="000245EB" w:rsidRDefault="000245EB" w:rsidP="000245EB">
      <w:pPr>
        <w:spacing w:after="0" w:line="288" w:lineRule="auto"/>
        <w:jc w:val="center"/>
        <w:rPr>
          <w:ins w:id="69" w:author="Tran Huan" w:date="2018-11-25T16:07:00Z"/>
          <w:rFonts w:ascii="Times New Roman" w:eastAsia="Times New Roman" w:hAnsi="Times New Roman" w:cs="Times New Roman"/>
          <w:b/>
          <w:bCs/>
          <w:sz w:val="28"/>
          <w:szCs w:val="28"/>
          <w:lang w:val="es-ES" w:eastAsia="zh-CN"/>
        </w:rPr>
      </w:pPr>
      <w:ins w:id="70" w:author="Tran Huan" w:date="2018-11-25T16:07:00Z">
        <w:r w:rsidRPr="000245EB">
          <w:rPr>
            <w:rFonts w:ascii="Times New Roman" w:eastAsia="Times New Roman" w:hAnsi="Times New Roman" w:cs="Times New Roman"/>
            <w:b/>
            <w:bCs/>
            <w:sz w:val="28"/>
            <w:szCs w:val="28"/>
            <w:lang w:val="es-ES" w:eastAsia="zh-CN"/>
          </w:rPr>
          <w:t>KHOA CÔNG NGHỆ THÔNG TIN &amp; TRUYỀN THÔNG</w:t>
        </w:r>
      </w:ins>
    </w:p>
    <w:p w14:paraId="008C870E" w14:textId="77777777" w:rsidR="000245EB" w:rsidRPr="000245EB" w:rsidRDefault="000245EB" w:rsidP="000245EB">
      <w:pPr>
        <w:spacing w:after="0" w:line="288" w:lineRule="auto"/>
        <w:jc w:val="center"/>
        <w:rPr>
          <w:ins w:id="71" w:author="Tran Huan" w:date="2018-11-25T16:07:00Z"/>
          <w:rFonts w:ascii="Times New Roman" w:eastAsia="Times New Roman" w:hAnsi="Times New Roman" w:cs="Times New Roman"/>
          <w:b/>
          <w:sz w:val="28"/>
          <w:szCs w:val="28"/>
          <w:lang w:val="es-ES" w:eastAsia="zh-CN"/>
        </w:rPr>
      </w:pPr>
      <w:ins w:id="72" w:author="Tran Huan" w:date="2018-11-25T16:07:00Z">
        <w:r w:rsidRPr="000245EB">
          <w:rPr>
            <w:rFonts w:ascii="Times New Roman" w:eastAsia="Times New Roman" w:hAnsi="Times New Roman" w:cs="Times New Roman"/>
            <w:b/>
            <w:sz w:val="28"/>
            <w:szCs w:val="28"/>
            <w:lang w:val="es-ES" w:eastAsia="zh-CN"/>
          </w:rPr>
          <w:t>BỘ MÔN CÔNG NGHỆ THÔNG TIN</w:t>
        </w:r>
      </w:ins>
    </w:p>
    <w:p w14:paraId="2A25DB03" w14:textId="77777777" w:rsidR="000245EB" w:rsidRPr="000245EB" w:rsidRDefault="000245EB" w:rsidP="000245EB">
      <w:pPr>
        <w:spacing w:after="0" w:line="240" w:lineRule="atLeast"/>
        <w:jc w:val="center"/>
        <w:rPr>
          <w:ins w:id="73" w:author="Tran Huan" w:date="2018-11-25T16:07:00Z"/>
          <w:rFonts w:ascii="Times New Roman" w:eastAsia="Times New Roman" w:hAnsi="Times New Roman" w:cs="Times New Roman"/>
          <w:b/>
          <w:sz w:val="40"/>
          <w:szCs w:val="40"/>
          <w:lang w:val="es-ES" w:eastAsia="zh-CN"/>
        </w:rPr>
      </w:pPr>
      <w:ins w:id="74" w:author="Tran Huan" w:date="2018-11-25T16:07:00Z">
        <w:r w:rsidRPr="000245EB">
          <w:rPr>
            <w:rFonts w:ascii="Times New Roman" w:eastAsia="Times New Roman" w:hAnsi="Times New Roman" w:cs="Times New Roman"/>
            <w:b/>
            <w:sz w:val="40"/>
            <w:szCs w:val="40"/>
            <w:lang w:val="es-ES" w:eastAsia="zh-CN"/>
          </w:rPr>
          <w:sym w:font="Wingdings" w:char="F09A"/>
        </w:r>
        <w:r w:rsidRPr="000245EB">
          <w:rPr>
            <w:rFonts w:ascii="Times New Roman" w:eastAsia="Times New Roman" w:hAnsi="Times New Roman" w:cs="Times New Roman"/>
            <w:b/>
            <w:sz w:val="40"/>
            <w:szCs w:val="40"/>
            <w:lang w:val="es-ES" w:eastAsia="zh-CN"/>
          </w:rPr>
          <w:t xml:space="preserve"> </w:t>
        </w:r>
        <w:r w:rsidRPr="000245EB">
          <w:rPr>
            <w:rFonts w:ascii="Times New Roman" w:eastAsia="Times New Roman" w:hAnsi="Times New Roman" w:cs="Times New Roman"/>
            <w:b/>
            <w:sz w:val="40"/>
            <w:szCs w:val="40"/>
            <w:lang w:val="es-ES" w:eastAsia="zh-CN"/>
          </w:rPr>
          <w:sym w:font="Wingdings" w:char="F026"/>
        </w:r>
        <w:r w:rsidRPr="000245EB">
          <w:rPr>
            <w:rFonts w:ascii="Times New Roman" w:eastAsia="Times New Roman" w:hAnsi="Times New Roman" w:cs="Times New Roman"/>
            <w:b/>
            <w:sz w:val="40"/>
            <w:szCs w:val="40"/>
            <w:lang w:val="es-ES" w:eastAsia="zh-CN"/>
          </w:rPr>
          <w:t xml:space="preserve"> </w:t>
        </w:r>
        <w:r w:rsidRPr="000245EB">
          <w:rPr>
            <w:rFonts w:ascii="Times New Roman" w:eastAsia="Times New Roman" w:hAnsi="Times New Roman" w:cs="Times New Roman"/>
            <w:b/>
            <w:sz w:val="40"/>
            <w:szCs w:val="40"/>
            <w:lang w:val="es-ES" w:eastAsia="zh-CN"/>
          </w:rPr>
          <w:sym w:font="Wingdings" w:char="F09B"/>
        </w:r>
      </w:ins>
    </w:p>
    <w:p w14:paraId="094FBB0A" w14:textId="77777777" w:rsidR="000245EB" w:rsidRPr="000245EB" w:rsidRDefault="000245EB" w:rsidP="000245EB">
      <w:pPr>
        <w:spacing w:after="0" w:line="240" w:lineRule="atLeast"/>
        <w:jc w:val="center"/>
        <w:rPr>
          <w:ins w:id="75" w:author="Tran Huan" w:date="2018-11-25T16:07:00Z"/>
          <w:rFonts w:ascii="Times New Roman" w:eastAsia="Times New Roman" w:hAnsi="Times New Roman" w:cs="Times New Roman"/>
          <w:sz w:val="24"/>
          <w:szCs w:val="24"/>
          <w:lang w:val="es-ES" w:eastAsia="zh-CN"/>
        </w:rPr>
      </w:pPr>
    </w:p>
    <w:p w14:paraId="52C72F68" w14:textId="77777777" w:rsidR="000245EB" w:rsidRPr="000245EB" w:rsidRDefault="000245EB" w:rsidP="000245EB">
      <w:pPr>
        <w:spacing w:after="0" w:line="240" w:lineRule="atLeast"/>
        <w:jc w:val="center"/>
        <w:rPr>
          <w:ins w:id="76" w:author="Tran Huan" w:date="2018-11-25T16:07:00Z"/>
          <w:rFonts w:ascii="Times New Roman" w:eastAsia="Times New Roman" w:hAnsi="Times New Roman" w:cs="Times New Roman"/>
          <w:sz w:val="24"/>
          <w:szCs w:val="24"/>
          <w:lang w:val="es-ES" w:eastAsia="zh-CN"/>
        </w:rPr>
      </w:pPr>
      <w:ins w:id="77" w:author="Tran Huan" w:date="2018-11-25T16:07:00Z">
        <w:r w:rsidRPr="000245EB">
          <w:rPr>
            <w:rFonts w:ascii="Times New Roman" w:eastAsia="Times New Roman" w:hAnsi="Times New Roman" w:cs="Times New Roman"/>
            <w:noProof/>
            <w:sz w:val="24"/>
            <w:szCs w:val="24"/>
            <w:lang w:val="en-US"/>
          </w:rPr>
          <w:drawing>
            <wp:inline distT="0" distB="0" distL="0" distR="0" wp14:anchorId="7C2B326D" wp14:editId="299B5E5F">
              <wp:extent cx="1725434" cy="162565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16">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ins>
    </w:p>
    <w:p w14:paraId="3E7296E4" w14:textId="77777777" w:rsidR="000245EB" w:rsidRPr="000245EB" w:rsidRDefault="000245EB" w:rsidP="000245EB">
      <w:pPr>
        <w:spacing w:after="0" w:line="240" w:lineRule="atLeast"/>
        <w:jc w:val="center"/>
        <w:rPr>
          <w:ins w:id="78" w:author="Tran Huan" w:date="2018-11-25T16:07:00Z"/>
          <w:rFonts w:ascii="Times New Roman" w:eastAsia="Times New Roman" w:hAnsi="Times New Roman" w:cs="Times New Roman"/>
          <w:sz w:val="24"/>
          <w:szCs w:val="24"/>
          <w:lang w:val="es-ES" w:eastAsia="zh-CN"/>
        </w:rPr>
      </w:pPr>
    </w:p>
    <w:p w14:paraId="4D136C6A" w14:textId="77777777" w:rsidR="000245EB" w:rsidRPr="000245EB" w:rsidRDefault="000245EB" w:rsidP="000245EB">
      <w:pPr>
        <w:spacing w:after="0" w:line="240" w:lineRule="atLeast"/>
        <w:jc w:val="center"/>
        <w:rPr>
          <w:ins w:id="79" w:author="Tran Huan" w:date="2018-11-25T16:07:00Z"/>
          <w:rFonts w:ascii="Times New Roman" w:eastAsia="Times New Roman" w:hAnsi="Times New Roman" w:cs="Times New Roman"/>
          <w:sz w:val="24"/>
          <w:szCs w:val="24"/>
          <w:lang w:val="es-ES" w:eastAsia="zh-CN"/>
        </w:rPr>
      </w:pPr>
    </w:p>
    <w:p w14:paraId="7D32F233" w14:textId="77777777" w:rsidR="000245EB" w:rsidRPr="000245EB" w:rsidRDefault="000245EB" w:rsidP="000245EB">
      <w:pPr>
        <w:spacing w:after="0" w:line="240" w:lineRule="atLeast"/>
        <w:jc w:val="left"/>
        <w:rPr>
          <w:ins w:id="80" w:author="Tran Huan" w:date="2018-11-25T16:07:00Z"/>
          <w:rFonts w:ascii="Times New Roman" w:eastAsia="Times New Roman" w:hAnsi="Times New Roman" w:cs="Times New Roman"/>
          <w:sz w:val="28"/>
          <w:szCs w:val="28"/>
          <w:lang w:val="es-ES" w:eastAsia="zh-CN"/>
        </w:rPr>
      </w:pPr>
    </w:p>
    <w:p w14:paraId="26828A9C" w14:textId="77777777" w:rsidR="000245EB" w:rsidRPr="000245EB" w:rsidRDefault="000245EB" w:rsidP="000245EB">
      <w:pPr>
        <w:spacing w:after="0" w:line="240" w:lineRule="atLeast"/>
        <w:jc w:val="center"/>
        <w:rPr>
          <w:ins w:id="81" w:author="Tran Huan" w:date="2018-11-25T16:07:00Z"/>
          <w:rFonts w:ascii="Times New Roman" w:eastAsia="Times New Roman" w:hAnsi="Times New Roman" w:cs="Times New Roman"/>
          <w:b/>
          <w:bCs/>
          <w:sz w:val="28"/>
          <w:szCs w:val="28"/>
          <w:lang w:val="es-ES" w:eastAsia="zh-CN"/>
        </w:rPr>
      </w:pPr>
      <w:ins w:id="82" w:author="Tran Huan" w:date="2018-11-25T16:07:00Z">
        <w:r w:rsidRPr="000245EB">
          <w:rPr>
            <w:rFonts w:ascii="Times New Roman" w:eastAsia="Times New Roman" w:hAnsi="Times New Roman" w:cs="Times New Roman"/>
            <w:b/>
            <w:bCs/>
            <w:sz w:val="28"/>
            <w:szCs w:val="28"/>
            <w:lang w:val="es-ES" w:eastAsia="zh-CN"/>
          </w:rPr>
          <w:t xml:space="preserve">LUẬN VĂN TỐT NGHIỆP ĐẠI HỌC </w:t>
        </w:r>
      </w:ins>
    </w:p>
    <w:p w14:paraId="790C54B7" w14:textId="77777777" w:rsidR="000245EB" w:rsidRPr="000245EB" w:rsidRDefault="000245EB" w:rsidP="000245EB">
      <w:pPr>
        <w:spacing w:after="0" w:line="240" w:lineRule="atLeast"/>
        <w:jc w:val="center"/>
        <w:rPr>
          <w:ins w:id="83" w:author="Tran Huan" w:date="2018-11-25T16:07:00Z"/>
          <w:rFonts w:ascii="Times New Roman" w:eastAsia="Times New Roman" w:hAnsi="Times New Roman" w:cs="Times New Roman"/>
          <w:b/>
          <w:bCs/>
          <w:sz w:val="28"/>
          <w:szCs w:val="28"/>
          <w:lang w:val="es-ES" w:eastAsia="zh-CN"/>
        </w:rPr>
      </w:pPr>
      <w:ins w:id="84" w:author="Tran Huan" w:date="2018-11-25T16:07:00Z">
        <w:r w:rsidRPr="000245EB">
          <w:rPr>
            <w:rFonts w:ascii="Times New Roman" w:eastAsia="Times New Roman" w:hAnsi="Times New Roman" w:cs="Times New Roman"/>
            <w:b/>
            <w:bCs/>
            <w:sz w:val="28"/>
            <w:szCs w:val="28"/>
            <w:lang w:val="es-ES" w:eastAsia="zh-CN"/>
          </w:rPr>
          <w:t>NGÀNH CÔNG NGHỆ THÔNG TIN</w:t>
        </w:r>
      </w:ins>
    </w:p>
    <w:p w14:paraId="691AECB6" w14:textId="77777777" w:rsidR="000245EB" w:rsidRPr="000245EB" w:rsidRDefault="000245EB" w:rsidP="000245EB">
      <w:pPr>
        <w:spacing w:after="0" w:line="240" w:lineRule="atLeast"/>
        <w:jc w:val="center"/>
        <w:rPr>
          <w:ins w:id="85" w:author="Tran Huan" w:date="2018-11-25T16:07:00Z"/>
          <w:rFonts w:ascii="Times New Roman" w:eastAsia="Times New Roman" w:hAnsi="Times New Roman" w:cs="Times New Roman"/>
          <w:b/>
          <w:bCs/>
          <w:sz w:val="24"/>
          <w:szCs w:val="24"/>
          <w:lang w:val="es-ES" w:eastAsia="zh-CN"/>
        </w:rPr>
      </w:pPr>
    </w:p>
    <w:p w14:paraId="48F7E240" w14:textId="77777777" w:rsidR="000245EB" w:rsidRPr="000245EB" w:rsidRDefault="000245EB" w:rsidP="000245EB">
      <w:pPr>
        <w:spacing w:after="0" w:line="240" w:lineRule="atLeast"/>
        <w:jc w:val="left"/>
        <w:rPr>
          <w:ins w:id="86" w:author="Tran Huan" w:date="2018-11-25T16:07:00Z"/>
          <w:rFonts w:ascii="Times New Roman" w:eastAsia="Times New Roman" w:hAnsi="Times New Roman" w:cs="Times New Roman"/>
          <w:b/>
          <w:bCs/>
          <w:sz w:val="32"/>
          <w:szCs w:val="32"/>
          <w:lang w:val="es-ES" w:eastAsia="zh-CN"/>
        </w:rPr>
      </w:pPr>
    </w:p>
    <w:p w14:paraId="68AF8CCF" w14:textId="77777777" w:rsidR="000245EB" w:rsidRPr="000245EB" w:rsidRDefault="000245EB" w:rsidP="000245EB">
      <w:pPr>
        <w:spacing w:after="0" w:line="240" w:lineRule="atLeast"/>
        <w:jc w:val="center"/>
        <w:rPr>
          <w:ins w:id="87" w:author="Tran Huan" w:date="2018-11-25T16:07:00Z"/>
          <w:rFonts w:ascii="Times New Roman" w:eastAsia="Times New Roman" w:hAnsi="Times New Roman" w:cs="Times New Roman"/>
          <w:b/>
          <w:bCs/>
          <w:sz w:val="32"/>
          <w:szCs w:val="32"/>
          <w:lang w:val="es-ES" w:eastAsia="zh-CN"/>
        </w:rPr>
      </w:pPr>
      <w:ins w:id="88" w:author="Tran Huan" w:date="2018-11-25T16:07:00Z">
        <w:r w:rsidRPr="000245EB">
          <w:rPr>
            <w:rFonts w:ascii="Times New Roman" w:eastAsia="Times New Roman" w:hAnsi="Times New Roman" w:cs="Times New Roman"/>
            <w:b/>
            <w:bCs/>
            <w:sz w:val="32"/>
            <w:szCs w:val="32"/>
            <w:lang w:val="es-ES" w:eastAsia="zh-CN"/>
          </w:rPr>
          <w:t>Đề tài</w:t>
        </w:r>
      </w:ins>
    </w:p>
    <w:p w14:paraId="31B9E00E" w14:textId="77777777" w:rsidR="000245EB" w:rsidRPr="000245EB" w:rsidRDefault="000245EB" w:rsidP="000245EB">
      <w:pPr>
        <w:spacing w:after="0" w:line="240" w:lineRule="atLeast"/>
        <w:jc w:val="center"/>
        <w:rPr>
          <w:ins w:id="89" w:author="Tran Huan" w:date="2018-11-25T16:07:00Z"/>
          <w:rFonts w:ascii="Times New Roman" w:eastAsia="Times New Roman" w:hAnsi="Times New Roman" w:cs="Times New Roman"/>
          <w:b/>
          <w:bCs/>
          <w:sz w:val="32"/>
          <w:szCs w:val="32"/>
          <w:lang w:val="es-ES" w:eastAsia="zh-CN"/>
        </w:rPr>
      </w:pPr>
    </w:p>
    <w:p w14:paraId="42D5406B" w14:textId="77777777" w:rsidR="000245EB" w:rsidRPr="000245EB" w:rsidRDefault="000245EB" w:rsidP="000245EB">
      <w:pPr>
        <w:spacing w:after="0" w:line="240" w:lineRule="atLeast"/>
        <w:jc w:val="center"/>
        <w:rPr>
          <w:ins w:id="90" w:author="Tran Huan" w:date="2018-11-25T16:07:00Z"/>
          <w:rFonts w:ascii="Times New Roman" w:eastAsia="Times New Roman" w:hAnsi="Times New Roman" w:cs="Times New Roman"/>
          <w:b/>
          <w:bCs/>
          <w:sz w:val="40"/>
          <w:szCs w:val="40"/>
          <w:lang w:val="es-ES" w:eastAsia="zh-CN"/>
        </w:rPr>
      </w:pPr>
      <w:ins w:id="91" w:author="Tran Huan" w:date="2018-11-25T16:07:00Z">
        <w:r w:rsidRPr="000245EB">
          <w:rPr>
            <w:rFonts w:ascii="Times New Roman" w:eastAsia="Times New Roman" w:hAnsi="Times New Roman" w:cs="Times New Roman"/>
            <w:b/>
            <w:bCs/>
            <w:sz w:val="40"/>
            <w:szCs w:val="40"/>
            <w:lang w:val="es-ES" w:eastAsia="zh-CN"/>
          </w:rPr>
          <w:t>HỆ THỐNG QUẢN LÝ CỬA HÀNG GIẶT ỦI</w:t>
        </w:r>
      </w:ins>
    </w:p>
    <w:p w14:paraId="0A151FB7" w14:textId="0A89BD3F" w:rsidR="000245EB" w:rsidRPr="007E1B18" w:rsidRDefault="007E1B18" w:rsidP="000245EB">
      <w:pPr>
        <w:spacing w:after="0" w:line="240" w:lineRule="atLeast"/>
        <w:jc w:val="center"/>
        <w:rPr>
          <w:ins w:id="92" w:author="Tran Huan" w:date="2018-11-25T16:07:00Z"/>
          <w:rFonts w:ascii="Times New Roman" w:eastAsia="Times New Roman" w:hAnsi="Times New Roman" w:cs="Times New Roman"/>
          <w:b/>
          <w:sz w:val="40"/>
          <w:szCs w:val="40"/>
          <w:lang w:val="es-ES" w:eastAsia="zh-CN"/>
          <w:rPrChange w:id="93" w:author="Tran Huan" w:date="2018-12-02T20:49:00Z">
            <w:rPr>
              <w:ins w:id="94" w:author="Tran Huan" w:date="2018-11-25T16:07:00Z"/>
              <w:rFonts w:ascii="Times New Roman" w:eastAsia="Times New Roman" w:hAnsi="Times New Roman" w:cs="Times New Roman"/>
              <w:sz w:val="24"/>
              <w:szCs w:val="24"/>
              <w:lang w:val="es-ES" w:eastAsia="zh-CN"/>
            </w:rPr>
          </w:rPrChange>
        </w:rPr>
      </w:pPr>
      <w:ins w:id="95" w:author="Tran Huan" w:date="2018-12-02T20:49:00Z">
        <w:r w:rsidRPr="007E1B18">
          <w:rPr>
            <w:rFonts w:ascii="Times New Roman" w:eastAsia="Times New Roman" w:hAnsi="Times New Roman" w:cs="Times New Roman"/>
            <w:b/>
            <w:sz w:val="40"/>
            <w:szCs w:val="40"/>
            <w:lang w:val="es-ES" w:eastAsia="zh-CN"/>
            <w:rPrChange w:id="96" w:author="Tran Huan" w:date="2018-12-02T20:49:00Z">
              <w:rPr>
                <w:rFonts w:ascii="Times New Roman" w:eastAsia="Times New Roman" w:hAnsi="Times New Roman" w:cs="Times New Roman"/>
                <w:sz w:val="24"/>
                <w:szCs w:val="24"/>
                <w:lang w:val="es-ES" w:eastAsia="zh-CN"/>
              </w:rPr>
            </w:rPrChange>
          </w:rPr>
          <w:t>PHÂN HỆ ANDROID</w:t>
        </w:r>
      </w:ins>
    </w:p>
    <w:p w14:paraId="676E76F6" w14:textId="77777777" w:rsidR="000245EB" w:rsidRPr="000245EB" w:rsidRDefault="000245EB" w:rsidP="000245EB">
      <w:pPr>
        <w:spacing w:after="0" w:line="240" w:lineRule="atLeast"/>
        <w:jc w:val="left"/>
        <w:rPr>
          <w:ins w:id="97" w:author="Tran Huan" w:date="2018-11-25T16:07:00Z"/>
          <w:rFonts w:ascii="Times New Roman" w:eastAsia="Times New Roman" w:hAnsi="Times New Roman" w:cs="Times New Roman"/>
          <w:sz w:val="24"/>
          <w:szCs w:val="24"/>
          <w:lang w:val="es-ES" w:eastAsia="zh-CN"/>
        </w:rPr>
      </w:pPr>
    </w:p>
    <w:p w14:paraId="638BB0F6" w14:textId="77777777" w:rsidR="000245EB" w:rsidRPr="000245EB" w:rsidRDefault="000245EB" w:rsidP="000245EB">
      <w:pPr>
        <w:tabs>
          <w:tab w:val="left" w:pos="720"/>
        </w:tabs>
        <w:spacing w:after="0" w:line="240" w:lineRule="atLeast"/>
        <w:jc w:val="left"/>
        <w:rPr>
          <w:ins w:id="98" w:author="Tran Huan" w:date="2018-11-25T16:07:00Z"/>
          <w:rFonts w:ascii="Times New Roman" w:eastAsia="Times New Roman" w:hAnsi="Times New Roman" w:cs="Times New Roman"/>
          <w:b/>
          <w:bCs/>
          <w:sz w:val="30"/>
          <w:szCs w:val="30"/>
          <w:lang w:val="es-ES" w:eastAsia="zh-CN"/>
        </w:rPr>
      </w:pPr>
      <w:ins w:id="99" w:author="Tran Huan" w:date="2018-11-25T16:07:00Z">
        <w:r w:rsidRPr="000245EB">
          <w:rPr>
            <w:rFonts w:ascii="Times New Roman" w:eastAsia="Times New Roman" w:hAnsi="Times New Roman" w:cs="Times New Roman"/>
            <w:b/>
            <w:bCs/>
            <w:sz w:val="30"/>
            <w:szCs w:val="30"/>
            <w:lang w:val="es-ES" w:eastAsia="zh-CN"/>
          </w:rPr>
          <w:tab/>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9"/>
        <w:gridCol w:w="4408"/>
      </w:tblGrid>
      <w:tr w:rsidR="007E1B18" w14:paraId="643722A5" w14:textId="77777777" w:rsidTr="007E1B18">
        <w:trPr>
          <w:ins w:id="100" w:author="Tran Huan" w:date="2018-12-02T20:47:00Z"/>
        </w:trPr>
        <w:tc>
          <w:tcPr>
            <w:tcW w:w="4379" w:type="dxa"/>
            <w:vMerge w:val="restart"/>
          </w:tcPr>
          <w:p w14:paraId="4231CFDD" w14:textId="77777777" w:rsidR="007E1B18" w:rsidRPr="00365778" w:rsidRDefault="007E1B18" w:rsidP="007E1B18">
            <w:pPr>
              <w:spacing w:line="240" w:lineRule="atLeast"/>
              <w:rPr>
                <w:ins w:id="101" w:author="Tran Huan" w:date="2018-12-02T20:47:00Z"/>
                <w:rFonts w:ascii="Times New Roman" w:eastAsia="Times New Roman" w:hAnsi="Times New Roman" w:cs="Times New Roman"/>
                <w:lang w:val="es-ES" w:eastAsia="zh-CN"/>
              </w:rPr>
            </w:pPr>
            <w:ins w:id="102" w:author="Tran Huan" w:date="2018-12-02T20:47:00Z">
              <w:r w:rsidRPr="00365778">
                <w:rPr>
                  <w:rFonts w:ascii="Times New Roman" w:eastAsia="Times New Roman" w:hAnsi="Times New Roman" w:cs="Times New Roman"/>
                  <w:b/>
                  <w:bCs/>
                  <w:lang w:val="es-ES" w:eastAsia="zh-CN"/>
                </w:rPr>
                <w:t>Giáo viên hướng dẫn:</w:t>
              </w:r>
            </w:ins>
          </w:p>
          <w:p w14:paraId="0C001C4B" w14:textId="77777777" w:rsidR="007E1B18" w:rsidRPr="00365778" w:rsidRDefault="007E1B18" w:rsidP="007E1B18">
            <w:pPr>
              <w:tabs>
                <w:tab w:val="left" w:pos="1320"/>
              </w:tabs>
              <w:rPr>
                <w:ins w:id="103" w:author="Tran Huan" w:date="2018-12-02T20:47:00Z"/>
                <w:rFonts w:ascii="Times New Roman" w:eastAsia="Times New Roman" w:hAnsi="Times New Roman" w:cs="Times New Roman"/>
                <w:sz w:val="24"/>
                <w:szCs w:val="24"/>
                <w:lang w:val="es-ES" w:eastAsia="zh-CN"/>
              </w:rPr>
            </w:pPr>
            <w:ins w:id="104" w:author="Tran Huan" w:date="2018-12-02T20:47:00Z">
              <w:r w:rsidRPr="00365778">
                <w:rPr>
                  <w:rFonts w:ascii="Times New Roman" w:eastAsia="Times New Roman" w:hAnsi="Times New Roman" w:cs="Times New Roman"/>
                  <w:b/>
                  <w:bCs/>
                  <w:lang w:val="es-ES" w:eastAsia="zh-CN"/>
                </w:rPr>
                <w:t>TS. Phạm Thị Ngọc Diễm</w:t>
              </w:r>
            </w:ins>
          </w:p>
        </w:tc>
        <w:tc>
          <w:tcPr>
            <w:tcW w:w="4408" w:type="dxa"/>
          </w:tcPr>
          <w:p w14:paraId="7B4A15E6" w14:textId="77777777" w:rsidR="007E1B18" w:rsidRDefault="007E1B18" w:rsidP="007E1B18">
            <w:pPr>
              <w:jc w:val="left"/>
              <w:rPr>
                <w:ins w:id="105" w:author="Tran Huan" w:date="2018-12-02T20:47:00Z"/>
              </w:rPr>
            </w:pPr>
            <w:ins w:id="106" w:author="Tran Huan" w:date="2018-12-02T20:47:00Z">
              <w:r>
                <w:rPr>
                  <w:rFonts w:ascii="Times New Roman" w:eastAsia="Times New Roman" w:hAnsi="Times New Roman" w:cs="Times New Roman"/>
                  <w:b/>
                  <w:bCs/>
                  <w:szCs w:val="30"/>
                  <w:lang w:val="es-ES" w:eastAsia="zh-CN"/>
                </w:rPr>
                <w:t>S</w:t>
              </w:r>
              <w:r w:rsidRPr="000245EB">
                <w:rPr>
                  <w:rFonts w:ascii="Times New Roman" w:eastAsia="Times New Roman" w:hAnsi="Times New Roman" w:cs="Times New Roman"/>
                  <w:b/>
                  <w:bCs/>
                  <w:szCs w:val="30"/>
                  <w:lang w:val="es-ES" w:eastAsia="zh-CN"/>
                </w:rPr>
                <w:t>inh viên thực hiện:</w:t>
              </w:r>
            </w:ins>
          </w:p>
        </w:tc>
      </w:tr>
      <w:tr w:rsidR="007E1B18" w14:paraId="781E0C0B" w14:textId="77777777" w:rsidTr="007E1B18">
        <w:trPr>
          <w:ins w:id="107" w:author="Tran Huan" w:date="2018-12-02T20:47:00Z"/>
        </w:trPr>
        <w:tc>
          <w:tcPr>
            <w:tcW w:w="4379" w:type="dxa"/>
            <w:vMerge/>
          </w:tcPr>
          <w:p w14:paraId="32390B27" w14:textId="77777777" w:rsidR="007E1B18" w:rsidRDefault="007E1B18" w:rsidP="007E1B18">
            <w:pPr>
              <w:rPr>
                <w:ins w:id="108" w:author="Tran Huan" w:date="2018-12-02T20:47:00Z"/>
              </w:rPr>
            </w:pPr>
          </w:p>
        </w:tc>
        <w:tc>
          <w:tcPr>
            <w:tcW w:w="4408" w:type="dxa"/>
          </w:tcPr>
          <w:p w14:paraId="516DB0A2" w14:textId="77777777" w:rsidR="007E1B18" w:rsidRDefault="007E1B18" w:rsidP="007E1B18">
            <w:pPr>
              <w:jc w:val="left"/>
              <w:rPr>
                <w:ins w:id="109" w:author="Tran Huan" w:date="2018-12-02T20:47:00Z"/>
              </w:rPr>
            </w:pPr>
            <w:ins w:id="110" w:author="Tran Huan" w:date="2018-12-02T20:47:00Z">
              <w:r w:rsidRPr="000245EB">
                <w:rPr>
                  <w:rFonts w:ascii="Times New Roman" w:eastAsia="Times New Roman" w:hAnsi="Times New Roman" w:cs="Times New Roman"/>
                  <w:b/>
                  <w:bCs/>
                  <w:szCs w:val="30"/>
                  <w:lang w:val="es-ES" w:eastAsia="zh-CN"/>
                </w:rPr>
                <w:t>Họ tên: Trần Hoàng Huân</w:t>
              </w:r>
            </w:ins>
          </w:p>
        </w:tc>
      </w:tr>
      <w:tr w:rsidR="007E1B18" w14:paraId="6D356A7C" w14:textId="77777777" w:rsidTr="007E1B18">
        <w:trPr>
          <w:ins w:id="111" w:author="Tran Huan" w:date="2018-12-02T20:47:00Z"/>
        </w:trPr>
        <w:tc>
          <w:tcPr>
            <w:tcW w:w="4379" w:type="dxa"/>
            <w:vMerge/>
          </w:tcPr>
          <w:p w14:paraId="33C0EFFE" w14:textId="77777777" w:rsidR="007E1B18" w:rsidRDefault="007E1B18" w:rsidP="007E1B18">
            <w:pPr>
              <w:rPr>
                <w:ins w:id="112" w:author="Tran Huan" w:date="2018-12-02T20:47:00Z"/>
              </w:rPr>
            </w:pPr>
          </w:p>
        </w:tc>
        <w:tc>
          <w:tcPr>
            <w:tcW w:w="4408" w:type="dxa"/>
          </w:tcPr>
          <w:p w14:paraId="0BC3AFA1" w14:textId="77777777" w:rsidR="007E1B18" w:rsidRDefault="007E1B18" w:rsidP="007E1B18">
            <w:pPr>
              <w:jc w:val="left"/>
              <w:rPr>
                <w:ins w:id="113" w:author="Tran Huan" w:date="2018-12-02T20:47:00Z"/>
              </w:rPr>
            </w:pPr>
            <w:ins w:id="114" w:author="Tran Huan" w:date="2018-12-02T20:47:00Z">
              <w:r w:rsidRPr="000245EB">
                <w:rPr>
                  <w:rFonts w:ascii="Times New Roman" w:eastAsia="Times New Roman" w:hAnsi="Times New Roman" w:cs="Times New Roman"/>
                  <w:b/>
                  <w:bCs/>
                  <w:szCs w:val="30"/>
                  <w:lang w:val="es-ES" w:eastAsia="zh-CN"/>
                </w:rPr>
                <w:t>Mã số: B1401047</w:t>
              </w:r>
            </w:ins>
          </w:p>
        </w:tc>
      </w:tr>
      <w:tr w:rsidR="007E1B18" w14:paraId="1A67C565" w14:textId="77777777" w:rsidTr="007E1B18">
        <w:trPr>
          <w:ins w:id="115" w:author="Tran Huan" w:date="2018-12-02T20:50:00Z"/>
        </w:trPr>
        <w:tc>
          <w:tcPr>
            <w:tcW w:w="4379" w:type="dxa"/>
            <w:vMerge/>
          </w:tcPr>
          <w:p w14:paraId="6CC09665" w14:textId="77777777" w:rsidR="007E1B18" w:rsidRDefault="007E1B18" w:rsidP="007E1B18">
            <w:pPr>
              <w:rPr>
                <w:ins w:id="116" w:author="Tran Huan" w:date="2018-12-02T20:50:00Z"/>
              </w:rPr>
            </w:pPr>
          </w:p>
        </w:tc>
        <w:tc>
          <w:tcPr>
            <w:tcW w:w="4408" w:type="dxa"/>
          </w:tcPr>
          <w:p w14:paraId="33568CE4" w14:textId="21E1CB05" w:rsidR="007E1B18" w:rsidRPr="000245EB" w:rsidRDefault="007E1B18" w:rsidP="007E1B18">
            <w:pPr>
              <w:jc w:val="left"/>
              <w:rPr>
                <w:ins w:id="117" w:author="Tran Huan" w:date="2018-12-02T20:50:00Z"/>
                <w:rFonts w:ascii="Times New Roman" w:eastAsia="Times New Roman" w:hAnsi="Times New Roman" w:cs="Times New Roman"/>
                <w:b/>
                <w:bCs/>
                <w:szCs w:val="30"/>
                <w:lang w:val="es-ES" w:eastAsia="zh-CN"/>
              </w:rPr>
            </w:pPr>
            <w:ins w:id="118" w:author="Tran Huan" w:date="2018-12-02T20:50:00Z">
              <w:r>
                <w:rPr>
                  <w:rFonts w:ascii="Times New Roman" w:eastAsia="Times New Roman" w:hAnsi="Times New Roman" w:cs="Times New Roman"/>
                  <w:b/>
                  <w:bCs/>
                  <w:szCs w:val="30"/>
                  <w:lang w:val="es-ES" w:eastAsia="zh-CN"/>
                </w:rPr>
                <w:t>Khóa 40</w:t>
              </w:r>
            </w:ins>
          </w:p>
        </w:tc>
      </w:tr>
    </w:tbl>
    <w:p w14:paraId="0FF9EC72" w14:textId="77777777" w:rsidR="007E1B18" w:rsidRDefault="007E1B18" w:rsidP="000245EB">
      <w:pPr>
        <w:spacing w:after="0" w:line="240" w:lineRule="atLeast"/>
        <w:jc w:val="center"/>
        <w:rPr>
          <w:ins w:id="119" w:author="Tran Huan" w:date="2018-12-02T20:49:00Z"/>
          <w:rFonts w:ascii="Times New Roman" w:eastAsia="Times New Roman" w:hAnsi="Times New Roman" w:cs="Times New Roman"/>
          <w:b/>
          <w:bCs/>
          <w:sz w:val="30"/>
          <w:szCs w:val="30"/>
          <w:lang w:val="es-ES" w:eastAsia="zh-CN"/>
        </w:rPr>
      </w:pPr>
    </w:p>
    <w:p w14:paraId="0110B12D" w14:textId="1BFE907E" w:rsidR="000245EB" w:rsidRPr="000245EB" w:rsidRDefault="000245EB" w:rsidP="000245EB">
      <w:pPr>
        <w:spacing w:after="0" w:line="240" w:lineRule="atLeast"/>
        <w:jc w:val="center"/>
        <w:rPr>
          <w:ins w:id="120" w:author="Tran Huan" w:date="2018-11-25T16:07:00Z"/>
          <w:rFonts w:ascii="Times New Roman" w:eastAsia="Times New Roman" w:hAnsi="Times New Roman" w:cs="Times New Roman"/>
          <w:sz w:val="24"/>
          <w:szCs w:val="24"/>
          <w:lang w:val="es-ES" w:eastAsia="zh-CN"/>
        </w:rPr>
      </w:pPr>
      <w:ins w:id="121" w:author="Tran Huan" w:date="2018-11-25T16:07:00Z">
        <w:r w:rsidRPr="000245EB">
          <w:rPr>
            <w:rFonts w:ascii="Times New Roman" w:eastAsia="Times New Roman" w:hAnsi="Times New Roman" w:cs="Times New Roman"/>
            <w:b/>
            <w:bCs/>
            <w:sz w:val="30"/>
            <w:szCs w:val="30"/>
            <w:lang w:val="es-ES" w:eastAsia="zh-CN"/>
          </w:rPr>
          <w:t xml:space="preserve">                                                                                                                                               </w:t>
        </w:r>
        <w:r w:rsidRPr="000245EB">
          <w:rPr>
            <w:rFonts w:ascii="Times New Roman" w:eastAsia="Times New Roman" w:hAnsi="Times New Roman" w:cs="Times New Roman"/>
            <w:sz w:val="32"/>
            <w:szCs w:val="32"/>
            <w:lang w:val="es-ES" w:eastAsia="zh-CN"/>
          </w:rPr>
          <w:t>Cần Thơ, 12/2018</w:t>
        </w:r>
        <w:r w:rsidRPr="000245EB">
          <w:rPr>
            <w:rFonts w:ascii="Times New Roman" w:eastAsia="Calibri" w:hAnsi="Times New Roman" w:cs="Times New Roman"/>
            <w:sz w:val="32"/>
            <w:szCs w:val="32"/>
            <w:lang w:val="es-ES"/>
          </w:rPr>
          <w:br w:type="column"/>
        </w:r>
        <w:r w:rsidRPr="000245EB">
          <w:rPr>
            <w:rFonts w:ascii="Times New Roman" w:eastAsia="Calibri" w:hAnsi="Times New Roman" w:cs="Times New Roman"/>
            <w:b/>
            <w:sz w:val="32"/>
            <w:szCs w:val="32"/>
            <w:lang w:val="es-ES"/>
          </w:rPr>
          <w:t>NHẬN XÉT CỦA GIÁO VIÊN HƯỚNG DẪN</w:t>
        </w:r>
      </w:ins>
    </w:p>
    <w:p w14:paraId="7869BCB9" w14:textId="77777777" w:rsidR="000245EB" w:rsidRPr="000245EB" w:rsidRDefault="000245EB" w:rsidP="000245EB">
      <w:pPr>
        <w:jc w:val="left"/>
        <w:rPr>
          <w:ins w:id="122" w:author="Tran Huan" w:date="2018-11-25T16:07:00Z"/>
          <w:rFonts w:ascii="Times New Roman" w:eastAsia="Calibri" w:hAnsi="Times New Roman" w:cs="Times New Roman"/>
          <w:szCs w:val="22"/>
          <w:lang w:val="es-ES"/>
        </w:rPr>
      </w:pPr>
    </w:p>
    <w:p w14:paraId="0B79F9F3" w14:textId="3EA3289F" w:rsidR="000245EB" w:rsidRPr="000245EB" w:rsidRDefault="000245EB" w:rsidP="000245EB">
      <w:pPr>
        <w:jc w:val="center"/>
        <w:rPr>
          <w:ins w:id="123" w:author="Tran Huan" w:date="2018-11-25T16:07:00Z"/>
          <w:rFonts w:ascii="Times New Roman" w:eastAsia="Calibri" w:hAnsi="Times New Roman" w:cs="Times New Roman"/>
          <w:szCs w:val="22"/>
          <w:lang w:val="es-ES"/>
        </w:rPr>
      </w:pPr>
      <w:ins w:id="124" w:author="Tran Huan" w:date="2018-11-25T16:07:00Z">
        <w:r w:rsidRPr="000245EB">
          <w:rPr>
            <w:rFonts w:ascii="Times New Roman" w:eastAsia="Calibri" w:hAnsi="Times New Roman" w:cs="Times New Roman"/>
            <w:szCs w:val="22"/>
            <w:lang w:val="es-ES"/>
          </w:rPr>
          <w:t>----------------------------------------------------------------------------------------------------------------------------------------------------------------------------------------------------------------------------------------------------------------------------------------------------------------------------------------------------------------------------------------------------------------------------------------------------------------------------------------------------------------------------------------------------------------------------------------------------------------------------------------------------------------------------------------------------------------------------------------------------------------------------------------------------------------------------------------------------------------------------------------------------------------------------------------------------------------------------------------------------------------------------------------------------------------------------------------------------------------------------------------------------------------------------------------------------------------------------------------------------------------------------------------------------------------------------------------------------------------------------------------------------------------------------------------------------------------------------------------------------------------------------------------------------------------------------------------------------------------------------------------------------------------------------------------------------------------------------------------------------------------------------------------------------------------------------------------------------------------------------------------------------------------------------------------------------------------------------------------------------------------------------------------------------------------------------------------------------------------------------------------------------------------------------------------------------------------------------------------------------------------------------------------------------------------------------------------------------------------------------------------------------------------------------------------------------------------------------------------------------------------------------------------------------------------------------------------------------------------------------------------------------------------------------------------------------------------------------------------------------------------------------------------------------------------------------------------------------------------------------------------------------------------------------------------------------------------------------------------------------------------------------------------------------------------------------------------------------------------------------------------------------------------------------------------------------------------------------------------------------------------------------------------------------------------------------------------------------------------</w:t>
        </w:r>
      </w:ins>
    </w:p>
    <w:p w14:paraId="61769E24" w14:textId="77777777" w:rsidR="000245EB" w:rsidRPr="000245EB" w:rsidRDefault="000245EB" w:rsidP="000245EB">
      <w:pPr>
        <w:jc w:val="right"/>
        <w:rPr>
          <w:ins w:id="125" w:author="Tran Huan" w:date="2018-11-25T16:07:00Z"/>
          <w:rFonts w:ascii="Times New Roman" w:eastAsia="Calibri" w:hAnsi="Times New Roman" w:cs="Times New Roman"/>
          <w:szCs w:val="22"/>
          <w:lang w:val="es-ES"/>
        </w:rPr>
      </w:pPr>
      <w:ins w:id="126" w:author="Tran Huan" w:date="2018-11-25T16:07:00Z">
        <w:r w:rsidRPr="000245EB">
          <w:rPr>
            <w:rFonts w:ascii="Times New Roman" w:eastAsia="Calibri" w:hAnsi="Times New Roman" w:cs="Times New Roman"/>
            <w:szCs w:val="22"/>
            <w:lang w:val="es-ES"/>
          </w:rPr>
          <w:tab/>
          <w:t>Cần Thơ, ngày ….tháng 12 năm 2018</w:t>
        </w:r>
      </w:ins>
    </w:p>
    <w:p w14:paraId="1E9DB421" w14:textId="77777777" w:rsidR="000245EB" w:rsidRPr="000245EB" w:rsidRDefault="000245EB" w:rsidP="000245EB">
      <w:pPr>
        <w:ind w:left="4320" w:firstLine="720"/>
        <w:jc w:val="center"/>
        <w:rPr>
          <w:ins w:id="127" w:author="Tran Huan" w:date="2018-11-25T16:07:00Z"/>
          <w:rFonts w:ascii="Times New Roman" w:eastAsia="Calibri" w:hAnsi="Times New Roman" w:cs="Times New Roman"/>
          <w:i/>
          <w:szCs w:val="22"/>
          <w:lang w:val="es-ES"/>
        </w:rPr>
      </w:pPr>
      <w:ins w:id="128" w:author="Tran Huan" w:date="2018-11-25T16:07:00Z">
        <w:r w:rsidRPr="000245EB">
          <w:rPr>
            <w:rFonts w:ascii="Times New Roman" w:eastAsia="Calibri" w:hAnsi="Times New Roman" w:cs="Times New Roman"/>
            <w:i/>
            <w:szCs w:val="22"/>
            <w:lang w:val="es-ES"/>
          </w:rPr>
          <w:t>(chữ kí của giáo viên)</w:t>
        </w:r>
      </w:ins>
    </w:p>
    <w:p w14:paraId="231422CB" w14:textId="77777777" w:rsidR="000245EB" w:rsidRPr="000245EB" w:rsidRDefault="000245EB" w:rsidP="000245EB">
      <w:pPr>
        <w:spacing w:after="0" w:line="240" w:lineRule="atLeast"/>
        <w:jc w:val="center"/>
        <w:rPr>
          <w:ins w:id="129" w:author="Tran Huan" w:date="2018-11-25T16:07:00Z"/>
          <w:rFonts w:ascii="Times New Roman" w:eastAsia="Times New Roman" w:hAnsi="Times New Roman" w:cs="Times New Roman"/>
          <w:sz w:val="24"/>
          <w:szCs w:val="24"/>
          <w:lang w:val="es-ES" w:eastAsia="zh-CN"/>
        </w:rPr>
      </w:pPr>
      <w:ins w:id="130" w:author="Tran Huan" w:date="2018-11-25T16:07:00Z">
        <w:r w:rsidRPr="000245EB">
          <w:rPr>
            <w:rFonts w:ascii="Times New Roman" w:eastAsia="Calibri" w:hAnsi="Times New Roman" w:cs="Times New Roman"/>
            <w:i/>
            <w:szCs w:val="22"/>
            <w:lang w:val="es-ES"/>
          </w:rPr>
          <w:br w:type="column"/>
        </w:r>
        <w:r w:rsidRPr="000245EB">
          <w:rPr>
            <w:rFonts w:ascii="Times New Roman" w:eastAsia="Calibri" w:hAnsi="Times New Roman" w:cs="Times New Roman"/>
            <w:b/>
            <w:sz w:val="32"/>
            <w:szCs w:val="32"/>
            <w:lang w:val="es-ES"/>
          </w:rPr>
          <w:t>NHẬN XÉT CỦA GIÁO VIÊN PHẢN BIỆN</w:t>
        </w:r>
      </w:ins>
    </w:p>
    <w:p w14:paraId="56878030" w14:textId="77777777" w:rsidR="000245EB" w:rsidRPr="000245EB" w:rsidRDefault="000245EB" w:rsidP="000245EB">
      <w:pPr>
        <w:jc w:val="left"/>
        <w:rPr>
          <w:ins w:id="131" w:author="Tran Huan" w:date="2018-11-25T16:07:00Z"/>
          <w:rFonts w:ascii="Times New Roman" w:eastAsia="Calibri" w:hAnsi="Times New Roman" w:cs="Times New Roman"/>
          <w:szCs w:val="22"/>
          <w:lang w:val="es-ES"/>
        </w:rPr>
      </w:pPr>
    </w:p>
    <w:p w14:paraId="274DA55A" w14:textId="20E3C7B8" w:rsidR="000245EB" w:rsidRPr="000245EB" w:rsidRDefault="000245EB" w:rsidP="000245EB">
      <w:pPr>
        <w:jc w:val="center"/>
        <w:rPr>
          <w:ins w:id="132" w:author="Tran Huan" w:date="2018-11-25T16:07:00Z"/>
          <w:rFonts w:ascii="Times New Roman" w:eastAsia="Calibri" w:hAnsi="Times New Roman" w:cs="Times New Roman"/>
          <w:szCs w:val="22"/>
          <w:lang w:val="es-ES"/>
        </w:rPr>
      </w:pPr>
      <w:ins w:id="133" w:author="Tran Huan" w:date="2018-11-25T16:07:00Z">
        <w:r w:rsidRPr="000245EB">
          <w:rPr>
            <w:rFonts w:ascii="Times New Roman" w:eastAsia="Calibri" w:hAnsi="Times New Roman" w:cs="Times New Roman"/>
            <w:szCs w:val="22"/>
            <w:lang w:val="es-ES"/>
          </w:rPr>
          <w:t>-------------------------------------------------------------------------------------------------------------------------------------------------------------------------------------------------------------------------------------------------------------------------------------------------------------------------------------------------------------------------------------------------------------------------------------------------------------------------------------------------------------------------------------------------------------------------------------------------------------------------------------------------------------------------------------------------------------------------------------------------------------------------------------------------------------------------------------------------------------------------------------------------------------------------------------------------------------------------------------------------------------------------------------------------------------------------------------------------------------------------------------------------------------------------------------------------------------------------------------------------------------------------------------------------------------------------------------------------------------------------------------------------------------------------------------------------------------------------------------------------------------------------------------------------------------------------------------------------------------------------------------------------------------------------------------------------------------------------------------------------------------------------------------------------------------------------------------------------------------------------------------------------------------------------------------------------------------------------------------------------------------------------------------------------------------------------------------------------------------------------------------------------------------------------------------------------------------------------------------------------------------------------------------------------------------------------------------------------------------------------------------------------------------------------------------------------------------------------------------------------------------------------------------------------------------------------------------------------------------------------------------------------------------------------------------------------------------------------------------------------------------------------------------------------------------------------------------------------------------------------------------------------------------------------------------------------------------------------------------------------------------------------------------------------------------------------------------------------------------------------------------------------------------------------------------------------------------------------------------------------------------------------------------------------------------------------------------------------------</w:t>
        </w:r>
        <w:r>
          <w:rPr>
            <w:rFonts w:ascii="Times New Roman" w:eastAsia="Calibri" w:hAnsi="Times New Roman" w:cs="Times New Roman"/>
            <w:szCs w:val="22"/>
            <w:lang w:val="es-ES"/>
          </w:rPr>
          <w:t>---------</w:t>
        </w:r>
      </w:ins>
    </w:p>
    <w:p w14:paraId="68CD4775" w14:textId="77777777" w:rsidR="000245EB" w:rsidRPr="000245EB" w:rsidRDefault="000245EB" w:rsidP="000245EB">
      <w:pPr>
        <w:jc w:val="right"/>
        <w:rPr>
          <w:ins w:id="134" w:author="Tran Huan" w:date="2018-11-25T16:07:00Z"/>
          <w:rFonts w:ascii="Times New Roman" w:eastAsia="Calibri" w:hAnsi="Times New Roman" w:cs="Times New Roman"/>
          <w:szCs w:val="22"/>
          <w:lang w:val="es-ES"/>
        </w:rPr>
      </w:pPr>
      <w:ins w:id="135" w:author="Tran Huan" w:date="2018-11-25T16:07:00Z">
        <w:r w:rsidRPr="000245EB">
          <w:rPr>
            <w:rFonts w:ascii="Times New Roman" w:eastAsia="Calibri" w:hAnsi="Times New Roman" w:cs="Times New Roman"/>
            <w:szCs w:val="22"/>
            <w:lang w:val="es-ES"/>
          </w:rPr>
          <w:tab/>
          <w:t>Cần Thơ, ngày ….tháng 12 năm 2018</w:t>
        </w:r>
      </w:ins>
    </w:p>
    <w:p w14:paraId="263B4493" w14:textId="77777777" w:rsidR="000245EB" w:rsidRPr="000245EB" w:rsidRDefault="000245EB" w:rsidP="000245EB">
      <w:pPr>
        <w:ind w:left="4320" w:firstLine="720"/>
        <w:jc w:val="center"/>
        <w:rPr>
          <w:ins w:id="136" w:author="Tran Huan" w:date="2018-11-25T16:07:00Z"/>
          <w:rFonts w:ascii="Times New Roman" w:eastAsia="Calibri" w:hAnsi="Times New Roman" w:cs="Times New Roman"/>
          <w:i/>
          <w:szCs w:val="22"/>
          <w:lang w:val="es-ES"/>
        </w:rPr>
      </w:pPr>
      <w:ins w:id="137" w:author="Tran Huan" w:date="2018-11-25T16:07:00Z">
        <w:r w:rsidRPr="000245EB">
          <w:rPr>
            <w:rFonts w:ascii="Times New Roman" w:eastAsia="Calibri" w:hAnsi="Times New Roman" w:cs="Times New Roman"/>
            <w:i/>
            <w:szCs w:val="22"/>
            <w:lang w:val="es-ES"/>
          </w:rPr>
          <w:t>(chữ kí của giáo viên)</w:t>
        </w:r>
      </w:ins>
    </w:p>
    <w:p w14:paraId="4AC2728D" w14:textId="77777777" w:rsidR="000245EB" w:rsidRPr="000245EB" w:rsidRDefault="000245EB" w:rsidP="000245EB">
      <w:pPr>
        <w:jc w:val="left"/>
        <w:rPr>
          <w:ins w:id="138" w:author="Tran Huan" w:date="2018-11-25T16:07:00Z"/>
          <w:rFonts w:ascii="Times New Roman" w:eastAsia="Calibri" w:hAnsi="Times New Roman" w:cs="Times New Roman"/>
          <w:szCs w:val="22"/>
          <w:lang w:val="es-ES"/>
        </w:rPr>
      </w:pPr>
    </w:p>
    <w:p w14:paraId="0E83F68A" w14:textId="77777777" w:rsidR="000245EB" w:rsidRDefault="000245EB" w:rsidP="000245EB">
      <w:pPr>
        <w:jc w:val="center"/>
        <w:rPr>
          <w:ins w:id="139" w:author="Tran Huan" w:date="2018-11-25T16:09:00Z"/>
          <w:rFonts w:ascii="Times New Roman" w:eastAsia="Calibri" w:hAnsi="Times New Roman" w:cs="Times New Roman"/>
          <w:b/>
          <w:sz w:val="32"/>
          <w:szCs w:val="32"/>
        </w:rPr>
      </w:pPr>
    </w:p>
    <w:p w14:paraId="20B15913" w14:textId="74341E86" w:rsidR="000245EB" w:rsidRPr="000245EB" w:rsidRDefault="000245EB" w:rsidP="000245EB">
      <w:pPr>
        <w:jc w:val="center"/>
        <w:rPr>
          <w:ins w:id="140" w:author="Tran Huan" w:date="2018-11-25T16:07:00Z"/>
          <w:rFonts w:ascii="Times New Roman" w:eastAsia="Calibri" w:hAnsi="Times New Roman" w:cs="Times New Roman"/>
          <w:b/>
          <w:sz w:val="32"/>
          <w:szCs w:val="32"/>
        </w:rPr>
      </w:pPr>
      <w:ins w:id="141" w:author="Tran Huan" w:date="2018-11-25T16:07:00Z">
        <w:r w:rsidRPr="000245EB">
          <w:rPr>
            <w:rFonts w:ascii="Times New Roman" w:eastAsia="Calibri" w:hAnsi="Times New Roman" w:cs="Times New Roman"/>
            <w:b/>
            <w:sz w:val="32"/>
            <w:szCs w:val="32"/>
          </w:rPr>
          <w:t>LỜI CẢM ƠN</w:t>
        </w:r>
      </w:ins>
    </w:p>
    <w:p w14:paraId="4EB2FD2D" w14:textId="77777777" w:rsidR="000245EB" w:rsidRPr="000245EB" w:rsidRDefault="000245EB" w:rsidP="000245EB">
      <w:pPr>
        <w:spacing w:before="360" w:line="360" w:lineRule="auto"/>
        <w:ind w:firstLine="720"/>
        <w:rPr>
          <w:ins w:id="142" w:author="Tran Huan" w:date="2018-11-25T16:07:00Z"/>
          <w:rFonts w:ascii="Times New Roman" w:eastAsia="Calibri" w:hAnsi="Times New Roman" w:cs="Times New Roman"/>
          <w:szCs w:val="22"/>
        </w:rPr>
      </w:pPr>
      <w:ins w:id="143" w:author="Tran Huan" w:date="2018-11-25T16:07:00Z">
        <w:r w:rsidRPr="000245EB">
          <w:rPr>
            <w:rFonts w:ascii="Times New Roman" w:eastAsia="Calibri" w:hAnsi="Times New Roman" w:cs="Times New Roman"/>
            <w:szCs w:val="22"/>
          </w:rPr>
          <w:t>Lời đầu tiên chúng em xin gởi lời cảm ơn chân thành tới Thầy Cô khoa Công nghệ thông tin và truyền thông Đại học Cần thơ đã tận tình giúp đỡ và tạo điều kiện thuận lợi cho chúng em có thời gian học tập, trao dồi kiến thức trong thời gian dài.</w:t>
        </w:r>
      </w:ins>
    </w:p>
    <w:p w14:paraId="43A787EE" w14:textId="77777777" w:rsidR="000245EB" w:rsidRPr="000245EB" w:rsidRDefault="000245EB" w:rsidP="000245EB">
      <w:pPr>
        <w:spacing w:before="360" w:line="360" w:lineRule="auto"/>
        <w:ind w:firstLine="720"/>
        <w:rPr>
          <w:ins w:id="144" w:author="Tran Huan" w:date="2018-11-25T16:07:00Z"/>
          <w:rFonts w:ascii="Times New Roman" w:eastAsia="Calibri" w:hAnsi="Times New Roman" w:cs="Times New Roman"/>
          <w:szCs w:val="22"/>
        </w:rPr>
      </w:pPr>
      <w:ins w:id="145" w:author="Tran Huan" w:date="2018-11-25T16:07:00Z">
        <w:r w:rsidRPr="000245EB">
          <w:rPr>
            <w:rFonts w:ascii="Times New Roman" w:eastAsia="Calibri" w:hAnsi="Times New Roman" w:cs="Times New Roman"/>
            <w:szCs w:val="22"/>
          </w:rPr>
          <w:t>Xin gửi lời biết ơn sâu sắc đến cô Phạm Thị Ngọc Diễm – người đã trực tiếp hướng dẫn, góp ý, chỉ bảo những kiến thức, kinh nghiệm cần thiết và quý báo để giúp đỡ em hoàn thành tốt luận văn tốt nghiệp này.</w:t>
        </w:r>
      </w:ins>
    </w:p>
    <w:p w14:paraId="0D169479" w14:textId="77777777" w:rsidR="000245EB" w:rsidRPr="000245EB" w:rsidRDefault="000245EB" w:rsidP="000245EB">
      <w:pPr>
        <w:spacing w:before="360" w:line="360" w:lineRule="auto"/>
        <w:ind w:firstLine="720"/>
        <w:rPr>
          <w:ins w:id="146" w:author="Tran Huan" w:date="2018-11-25T16:07:00Z"/>
          <w:rFonts w:ascii="Times New Roman" w:eastAsia="Calibri" w:hAnsi="Times New Roman" w:cs="Times New Roman"/>
          <w:szCs w:val="22"/>
        </w:rPr>
      </w:pPr>
      <w:ins w:id="147" w:author="Tran Huan" w:date="2018-11-25T16:07:00Z">
        <w:r w:rsidRPr="000245EB">
          <w:rPr>
            <w:rFonts w:ascii="Times New Roman" w:eastAsia="Calibri" w:hAnsi="Times New Roman" w:cs="Times New Roman"/>
            <w:szCs w:val="22"/>
          </w:rPr>
          <w:t>Xin cảm ơn bạn bè, người thân đã luôn là chỗ dựa tinh thần cho em những lúc khó khăn, bế tắt để cố gắng nổ lực thực hiện đề tài trong thời gian qua.</w:t>
        </w:r>
      </w:ins>
    </w:p>
    <w:p w14:paraId="364AA5B9" w14:textId="77777777" w:rsidR="000245EB" w:rsidRPr="000245EB" w:rsidRDefault="000245EB" w:rsidP="000245EB">
      <w:pPr>
        <w:spacing w:before="360" w:line="360" w:lineRule="auto"/>
        <w:ind w:firstLine="720"/>
        <w:rPr>
          <w:ins w:id="148" w:author="Tran Huan" w:date="2018-11-25T16:07:00Z"/>
          <w:rFonts w:ascii="Times New Roman" w:eastAsia="Calibri" w:hAnsi="Times New Roman" w:cs="Times New Roman"/>
          <w:szCs w:val="22"/>
        </w:rPr>
      </w:pPr>
      <w:ins w:id="149" w:author="Tran Huan" w:date="2018-11-25T16:07:00Z">
        <w:r w:rsidRPr="000245EB">
          <w:rPr>
            <w:rFonts w:ascii="Times New Roman" w:eastAsia="Calibri" w:hAnsi="Times New Roman" w:cs="Times New Roman"/>
            <w:szCs w:val="22"/>
          </w:rPr>
          <w:t>Dù đã cố gắng rất nhiều để hoàn thành đề tài tốt nhất có thể và đúng theo tiến độ dự kiến nhưng không thể tránh khỏi những thiếu sót, hạn chế về mặt kiến thức cũng như xử lý lỗi trong quá trình làm bài. Rất mong nhận được sự đóng góp ý kiến quý báo từ Thầy và các bạn để đề tài có thể phát triển hoàn thiện hơn và được đưa vào sử dụng rộng rãi trong thực tế.</w:t>
        </w:r>
      </w:ins>
    </w:p>
    <w:p w14:paraId="68C473C9" w14:textId="77777777" w:rsidR="000245EB" w:rsidRPr="000245EB" w:rsidRDefault="000245EB" w:rsidP="000245EB">
      <w:pPr>
        <w:spacing w:before="360" w:line="360" w:lineRule="auto"/>
        <w:ind w:firstLine="720"/>
        <w:rPr>
          <w:ins w:id="150" w:author="Tran Huan" w:date="2018-11-25T16:07:00Z"/>
          <w:rFonts w:ascii="Times New Roman" w:eastAsia="Calibri" w:hAnsi="Times New Roman" w:cs="Times New Roman"/>
          <w:szCs w:val="22"/>
        </w:rPr>
      </w:pPr>
      <w:ins w:id="151" w:author="Tran Huan" w:date="2018-11-25T16:07:00Z">
        <w:r w:rsidRPr="000245EB">
          <w:rPr>
            <w:rFonts w:ascii="Times New Roman" w:eastAsia="Calibri" w:hAnsi="Times New Roman" w:cs="Times New Roman"/>
            <w:szCs w:val="22"/>
          </w:rPr>
          <w:t>Với lòng biết ơn sâu sắc và đầy sự kính trọng, em chân thành cảm ơn!</w:t>
        </w:r>
      </w:ins>
    </w:p>
    <w:p w14:paraId="539ACE18" w14:textId="77777777" w:rsidR="000245EB" w:rsidRPr="000245EB" w:rsidRDefault="000245EB" w:rsidP="000245EB">
      <w:pPr>
        <w:spacing w:before="120" w:after="0" w:line="240" w:lineRule="auto"/>
        <w:jc w:val="right"/>
        <w:rPr>
          <w:ins w:id="152" w:author="Tran Huan" w:date="2018-11-25T16:07:00Z"/>
          <w:rFonts w:ascii="Times New Roman" w:eastAsia="Calibri" w:hAnsi="Times New Roman" w:cs="Times New Roman"/>
          <w:szCs w:val="22"/>
        </w:rPr>
      </w:pPr>
      <w:ins w:id="153" w:author="Tran Huan" w:date="2018-11-25T16:07:00Z">
        <w:r w:rsidRPr="000245EB">
          <w:rPr>
            <w:rFonts w:ascii="Times New Roman" w:eastAsia="Calibri" w:hAnsi="Times New Roman" w:cs="Times New Roman"/>
            <w:szCs w:val="22"/>
          </w:rPr>
          <w:t>Cần thơ, ngày 11 tháng 12 năm 2018</w:t>
        </w:r>
      </w:ins>
    </w:p>
    <w:p w14:paraId="74E15405" w14:textId="77777777" w:rsidR="000245EB" w:rsidRPr="000245EB" w:rsidRDefault="000245EB" w:rsidP="000245EB">
      <w:pPr>
        <w:spacing w:before="120" w:after="0" w:line="240" w:lineRule="auto"/>
        <w:ind w:left="4320" w:firstLine="720"/>
        <w:jc w:val="center"/>
        <w:rPr>
          <w:ins w:id="154" w:author="Tran Huan" w:date="2018-11-25T16:07:00Z"/>
          <w:rFonts w:ascii="Times New Roman" w:eastAsia="Calibri" w:hAnsi="Times New Roman" w:cs="Times New Roman"/>
          <w:szCs w:val="22"/>
        </w:rPr>
      </w:pPr>
      <w:ins w:id="155" w:author="Tran Huan" w:date="2018-11-25T16:07:00Z">
        <w:r w:rsidRPr="000245EB">
          <w:rPr>
            <w:rFonts w:ascii="Times New Roman" w:eastAsia="Calibri" w:hAnsi="Times New Roman" w:cs="Times New Roman"/>
            <w:szCs w:val="22"/>
          </w:rPr>
          <w:t xml:space="preserve">  Nhóm sinh viên thực hiện </w:t>
        </w:r>
      </w:ins>
    </w:p>
    <w:p w14:paraId="036133D7" w14:textId="77777777" w:rsidR="000245EB" w:rsidRPr="000245EB" w:rsidRDefault="000245EB" w:rsidP="000245EB">
      <w:pPr>
        <w:spacing w:before="360" w:line="240" w:lineRule="auto"/>
        <w:ind w:left="4320" w:firstLine="720"/>
        <w:jc w:val="center"/>
        <w:rPr>
          <w:ins w:id="156" w:author="Tran Huan" w:date="2018-11-25T16:07:00Z"/>
          <w:rFonts w:ascii="Times New Roman" w:eastAsia="Calibri" w:hAnsi="Times New Roman" w:cs="Times New Roman"/>
          <w:szCs w:val="22"/>
        </w:rPr>
      </w:pPr>
    </w:p>
    <w:p w14:paraId="430E617F" w14:textId="77777777" w:rsidR="000245EB" w:rsidRPr="000245EB" w:rsidRDefault="000245EB" w:rsidP="000245EB">
      <w:pPr>
        <w:spacing w:before="360" w:line="240" w:lineRule="auto"/>
        <w:ind w:left="4320" w:firstLine="720"/>
        <w:jc w:val="center"/>
        <w:rPr>
          <w:ins w:id="157" w:author="Tran Huan" w:date="2018-11-25T16:07:00Z"/>
          <w:rFonts w:ascii="Times New Roman" w:eastAsia="Calibri" w:hAnsi="Times New Roman" w:cs="Times New Roman"/>
          <w:szCs w:val="22"/>
        </w:rPr>
      </w:pPr>
    </w:p>
    <w:p w14:paraId="19BF2D4A" w14:textId="77777777" w:rsidR="000245EB" w:rsidRPr="000245EB" w:rsidRDefault="000245EB">
      <w:pPr>
        <w:spacing w:before="360" w:line="360" w:lineRule="auto"/>
        <w:ind w:left="5387"/>
        <w:jc w:val="left"/>
        <w:rPr>
          <w:ins w:id="158" w:author="Tran Huan" w:date="2018-11-25T16:07:00Z"/>
          <w:rFonts w:ascii="Times New Roman" w:eastAsia="Calibri" w:hAnsi="Times New Roman" w:cs="Times New Roman"/>
          <w:szCs w:val="22"/>
        </w:rPr>
        <w:pPrChange w:id="159" w:author="Tran Huan" w:date="2018-11-25T16:10:00Z">
          <w:pPr>
            <w:spacing w:before="360" w:line="360" w:lineRule="auto"/>
            <w:ind w:left="5580"/>
            <w:jc w:val="left"/>
          </w:pPr>
        </w:pPrChange>
      </w:pPr>
      <w:ins w:id="160" w:author="Tran Huan" w:date="2018-11-25T16:07:00Z">
        <w:r w:rsidRPr="000245EB">
          <w:rPr>
            <w:rFonts w:ascii="Times New Roman" w:eastAsia="Calibri" w:hAnsi="Times New Roman" w:cs="Times New Roman"/>
            <w:szCs w:val="22"/>
          </w:rPr>
          <w:t>Trần Hoàng Huân - Vũ Phương</w:t>
        </w:r>
      </w:ins>
    </w:p>
    <w:p w14:paraId="47CD4140" w14:textId="283A71AC" w:rsidR="00CB27A4" w:rsidRPr="00B04AB8" w:rsidDel="000245EB" w:rsidRDefault="00CB27A4">
      <w:pPr>
        <w:spacing w:line="276" w:lineRule="auto"/>
        <w:jc w:val="center"/>
        <w:rPr>
          <w:del w:id="161" w:author="Tran Huan" w:date="2018-11-25T16:07:00Z"/>
        </w:rPr>
        <w:pPrChange w:id="162" w:author="phuong vu" w:date="2018-11-23T13:48:00Z">
          <w:pPr>
            <w:spacing w:line="360" w:lineRule="auto"/>
            <w:jc w:val="center"/>
          </w:pPr>
        </w:pPrChange>
      </w:pPr>
      <w:del w:id="163" w:author="Tran Huan" w:date="2018-11-25T16:07:00Z">
        <w:r w:rsidRPr="00B04AB8" w:rsidDel="000245EB">
          <w:rPr>
            <w:b/>
          </w:rPr>
          <w:delText>LỜI CAM ĐOAN</w:delText>
        </w:r>
        <w:bookmarkEnd w:id="2"/>
      </w:del>
    </w:p>
    <w:p w14:paraId="284D167C" w14:textId="6E3A9C55" w:rsidR="006806BE" w:rsidRPr="00B04AB8" w:rsidDel="000245EB" w:rsidRDefault="006806BE">
      <w:pPr>
        <w:spacing w:line="276" w:lineRule="auto"/>
        <w:jc w:val="center"/>
        <w:rPr>
          <w:del w:id="164" w:author="Tran Huan" w:date="2018-11-25T16:07:00Z"/>
        </w:rPr>
        <w:pPrChange w:id="165" w:author="phuong vu" w:date="2018-11-23T13:48:00Z">
          <w:pPr>
            <w:spacing w:line="360" w:lineRule="auto"/>
            <w:jc w:val="center"/>
          </w:pPr>
        </w:pPrChange>
      </w:pPr>
      <w:del w:id="166" w:author="Tran Huan" w:date="2018-11-25T16:07:00Z">
        <w:r w:rsidRPr="00B04AB8" w:rsidDel="000245EB">
          <w:rPr>
            <w:lang w:val="en-US"/>
          </w:rPr>
          <w:sym w:font="Wingdings 2" w:char="F066"/>
        </w:r>
        <w:r w:rsidRPr="00B04AB8" w:rsidDel="000245EB">
          <w:rPr>
            <w:lang w:val="en-US"/>
          </w:rPr>
          <w:sym w:font="Wingdings 2" w:char="F068"/>
        </w:r>
        <w:r w:rsidRPr="00B04AB8" w:rsidDel="000245EB">
          <w:rPr>
            <w:rFonts w:ascii="Segoe UI Symbol" w:hAnsi="Segoe UI Symbol" w:cs="Segoe UI Symbol"/>
          </w:rPr>
          <w:delText>⁂</w:delText>
        </w:r>
        <w:r w:rsidRPr="00B04AB8" w:rsidDel="000245EB">
          <w:rPr>
            <w:lang w:val="en-US"/>
          </w:rPr>
          <w:sym w:font="Wingdings 2" w:char="F067"/>
        </w:r>
        <w:r w:rsidRPr="00B04AB8" w:rsidDel="000245EB">
          <w:rPr>
            <w:lang w:val="en-US"/>
          </w:rPr>
          <w:sym w:font="Wingdings 2" w:char="F065"/>
        </w:r>
      </w:del>
    </w:p>
    <w:p w14:paraId="750890C2" w14:textId="77777777" w:rsidR="006806BE" w:rsidRPr="00B04AB8" w:rsidRDefault="006806BE">
      <w:pPr>
        <w:spacing w:line="276" w:lineRule="auto"/>
        <w:pPrChange w:id="167" w:author="phuong vu" w:date="2018-11-23T13:48:00Z">
          <w:pPr>
            <w:spacing w:line="360" w:lineRule="auto"/>
          </w:pPr>
        </w:pPrChange>
      </w:pPr>
    </w:p>
    <w:p w14:paraId="64A649CD" w14:textId="77777777" w:rsidR="006806BE" w:rsidRPr="00B04AB8" w:rsidDel="000245EB" w:rsidRDefault="006806BE">
      <w:pPr>
        <w:spacing w:line="276" w:lineRule="auto"/>
        <w:rPr>
          <w:del w:id="168" w:author="Tran Huan" w:date="2018-11-25T16:10:00Z"/>
        </w:rPr>
        <w:pPrChange w:id="169" w:author="phuong vu" w:date="2018-11-23T13:48:00Z">
          <w:pPr>
            <w:spacing w:line="360" w:lineRule="auto"/>
          </w:pPr>
        </w:pPrChange>
      </w:pPr>
      <w:del w:id="170" w:author="Tran Huan" w:date="2018-11-25T16:28:00Z">
        <w:r w:rsidRPr="00B04AB8" w:rsidDel="0041406B">
          <w:br/>
        </w:r>
      </w:del>
    </w:p>
    <w:p w14:paraId="14722CF1" w14:textId="77777777" w:rsidR="0042719D" w:rsidRPr="00B04AB8" w:rsidDel="000245EB" w:rsidRDefault="0042719D">
      <w:pPr>
        <w:spacing w:line="276" w:lineRule="auto"/>
        <w:rPr>
          <w:del w:id="171" w:author="Tran Huan" w:date="2018-11-25T16:10:00Z"/>
        </w:rPr>
        <w:pPrChange w:id="172" w:author="phuong vu" w:date="2018-11-23T13:48:00Z">
          <w:pPr>
            <w:spacing w:line="360" w:lineRule="auto"/>
          </w:pPr>
        </w:pPrChange>
      </w:pPr>
    </w:p>
    <w:p w14:paraId="7B32C455" w14:textId="77777777" w:rsidR="0042719D" w:rsidRPr="00B04AB8" w:rsidDel="000245EB" w:rsidRDefault="0042719D">
      <w:pPr>
        <w:spacing w:line="276" w:lineRule="auto"/>
        <w:rPr>
          <w:del w:id="173" w:author="Tran Huan" w:date="2018-11-25T16:10:00Z"/>
        </w:rPr>
        <w:pPrChange w:id="174" w:author="phuong vu" w:date="2018-11-23T13:48:00Z">
          <w:pPr>
            <w:spacing w:line="360" w:lineRule="auto"/>
          </w:pPr>
        </w:pPrChange>
      </w:pPr>
    </w:p>
    <w:p w14:paraId="65A2E637" w14:textId="77777777" w:rsidR="0042719D" w:rsidRPr="00B04AB8" w:rsidDel="000245EB" w:rsidRDefault="0042719D">
      <w:pPr>
        <w:spacing w:line="276" w:lineRule="auto"/>
        <w:rPr>
          <w:del w:id="175" w:author="Tran Huan" w:date="2018-11-25T16:10:00Z"/>
        </w:rPr>
        <w:pPrChange w:id="176" w:author="phuong vu" w:date="2018-11-23T13:48:00Z">
          <w:pPr>
            <w:spacing w:line="360" w:lineRule="auto"/>
          </w:pPr>
        </w:pPrChange>
      </w:pPr>
    </w:p>
    <w:p w14:paraId="3566B734" w14:textId="77777777" w:rsidR="0042719D" w:rsidRPr="00B04AB8" w:rsidDel="000245EB" w:rsidRDefault="0042719D">
      <w:pPr>
        <w:spacing w:line="276" w:lineRule="auto"/>
        <w:rPr>
          <w:del w:id="177" w:author="Tran Huan" w:date="2018-11-25T16:10:00Z"/>
        </w:rPr>
        <w:pPrChange w:id="178" w:author="phuong vu" w:date="2018-11-23T13:48:00Z">
          <w:pPr>
            <w:spacing w:line="360" w:lineRule="auto"/>
          </w:pPr>
        </w:pPrChange>
      </w:pPr>
    </w:p>
    <w:p w14:paraId="408F1CF5" w14:textId="77777777" w:rsidR="0042719D" w:rsidRPr="00B04AB8" w:rsidDel="000245EB" w:rsidRDefault="0042719D">
      <w:pPr>
        <w:spacing w:line="276" w:lineRule="auto"/>
        <w:rPr>
          <w:del w:id="179" w:author="Tran Huan" w:date="2018-11-25T16:10:00Z"/>
        </w:rPr>
        <w:pPrChange w:id="180" w:author="phuong vu" w:date="2018-11-23T13:48:00Z">
          <w:pPr>
            <w:spacing w:line="360" w:lineRule="auto"/>
          </w:pPr>
        </w:pPrChange>
      </w:pPr>
    </w:p>
    <w:p w14:paraId="4D56BF64" w14:textId="77777777" w:rsidR="0042719D" w:rsidRPr="00B04AB8" w:rsidDel="000245EB" w:rsidRDefault="0042719D">
      <w:pPr>
        <w:spacing w:line="276" w:lineRule="auto"/>
        <w:rPr>
          <w:del w:id="181" w:author="Tran Huan" w:date="2018-11-25T16:10:00Z"/>
        </w:rPr>
        <w:pPrChange w:id="182" w:author="phuong vu" w:date="2018-11-23T13:48:00Z">
          <w:pPr>
            <w:spacing w:line="360" w:lineRule="auto"/>
          </w:pPr>
        </w:pPrChange>
      </w:pPr>
    </w:p>
    <w:p w14:paraId="13F937BF" w14:textId="77777777" w:rsidR="0042719D" w:rsidRPr="00B04AB8" w:rsidDel="000245EB" w:rsidRDefault="0042719D">
      <w:pPr>
        <w:spacing w:line="276" w:lineRule="auto"/>
        <w:rPr>
          <w:del w:id="183" w:author="Tran Huan" w:date="2018-11-25T16:10:00Z"/>
        </w:rPr>
        <w:pPrChange w:id="184" w:author="phuong vu" w:date="2018-11-23T13:48:00Z">
          <w:pPr>
            <w:spacing w:line="360" w:lineRule="auto"/>
          </w:pPr>
        </w:pPrChange>
      </w:pPr>
    </w:p>
    <w:p w14:paraId="5A6A29E5" w14:textId="1B49985E" w:rsidR="006806BE" w:rsidRPr="00B04AB8" w:rsidDel="000245EB" w:rsidRDefault="006806BE">
      <w:pPr>
        <w:spacing w:line="276" w:lineRule="auto"/>
        <w:rPr>
          <w:del w:id="185" w:author="Tran Huan" w:date="2018-11-25T16:10:00Z"/>
        </w:rPr>
        <w:pPrChange w:id="186" w:author="Tran Huan" w:date="2018-11-25T16:10:00Z">
          <w:pPr>
            <w:spacing w:line="360" w:lineRule="auto"/>
            <w:jc w:val="right"/>
          </w:pPr>
        </w:pPrChange>
      </w:pPr>
      <w:del w:id="187" w:author="Tran Huan" w:date="2018-11-25T16:10:00Z">
        <w:r w:rsidRPr="00B04AB8" w:rsidDel="000245EB">
          <w:delText>Cần Thơ, Ngày…Tháng…Năm…</w:delText>
        </w:r>
      </w:del>
    </w:p>
    <w:p w14:paraId="35D609AA" w14:textId="6243AD45" w:rsidR="006806BE" w:rsidRPr="00B04AB8" w:rsidDel="000245EB" w:rsidRDefault="006806BE">
      <w:pPr>
        <w:spacing w:line="276" w:lineRule="auto"/>
        <w:rPr>
          <w:del w:id="188" w:author="Tran Huan" w:date="2018-11-25T16:11:00Z"/>
          <w:b/>
        </w:rPr>
        <w:pPrChange w:id="189" w:author="Tran Huan" w:date="2018-11-25T16:10:00Z">
          <w:pPr>
            <w:spacing w:line="360" w:lineRule="auto"/>
            <w:jc w:val="right"/>
          </w:pPr>
        </w:pPrChange>
      </w:pPr>
      <w:del w:id="190" w:author="Tran Huan" w:date="2018-11-25T16:10:00Z">
        <w:r w:rsidRPr="00B04AB8" w:rsidDel="000245EB">
          <w:rPr>
            <w:b/>
          </w:rPr>
          <w:delText>Sinh viên thực hiện</w:delText>
        </w:r>
      </w:del>
      <w:bookmarkStart w:id="191" w:name="_Toc484566598"/>
      <w:del w:id="192" w:author="Tran Huan" w:date="2018-11-25T16:11:00Z">
        <w:r w:rsidRPr="00B04AB8" w:rsidDel="000245EB">
          <w:rPr>
            <w:b/>
          </w:rPr>
          <w:br w:type="page"/>
        </w:r>
      </w:del>
    </w:p>
    <w:p w14:paraId="6F3D7F91" w14:textId="5276CA77" w:rsidR="00CB27A4" w:rsidRPr="00B04AB8" w:rsidDel="000245EB" w:rsidRDefault="00CB27A4">
      <w:pPr>
        <w:spacing w:line="276" w:lineRule="auto"/>
        <w:jc w:val="center"/>
        <w:rPr>
          <w:del w:id="193" w:author="Tran Huan" w:date="2018-11-25T16:08:00Z"/>
          <w:b/>
        </w:rPr>
        <w:pPrChange w:id="194" w:author="phuong vu" w:date="2018-11-23T13:48:00Z">
          <w:pPr>
            <w:spacing w:line="360" w:lineRule="auto"/>
            <w:jc w:val="center"/>
          </w:pPr>
        </w:pPrChange>
      </w:pPr>
      <w:del w:id="195" w:author="Tran Huan" w:date="2018-11-25T16:08:00Z">
        <w:r w:rsidRPr="00B04AB8" w:rsidDel="000245EB">
          <w:rPr>
            <w:b/>
          </w:rPr>
          <w:delText>LỜI CẢM ƠN</w:delText>
        </w:r>
        <w:bookmarkEnd w:id="191"/>
      </w:del>
    </w:p>
    <w:p w14:paraId="5B214CA4" w14:textId="77777777" w:rsidR="006806BE" w:rsidRPr="00B04AB8" w:rsidDel="000245EB" w:rsidRDefault="006806BE">
      <w:pPr>
        <w:spacing w:line="276" w:lineRule="auto"/>
        <w:ind w:firstLine="720"/>
        <w:jc w:val="right"/>
        <w:rPr>
          <w:del w:id="196" w:author="Tran Huan" w:date="2018-11-25T16:11:00Z"/>
        </w:rPr>
        <w:pPrChange w:id="197" w:author="phuong vu" w:date="2018-11-23T13:48:00Z">
          <w:pPr>
            <w:spacing w:line="360" w:lineRule="auto"/>
            <w:ind w:firstLine="720"/>
            <w:jc w:val="right"/>
          </w:pPr>
        </w:pPrChange>
      </w:pPr>
    </w:p>
    <w:p w14:paraId="5B5AE898" w14:textId="18D95568" w:rsidR="006806BE" w:rsidRPr="00B04AB8" w:rsidDel="000245EB" w:rsidRDefault="006806BE">
      <w:pPr>
        <w:spacing w:line="276" w:lineRule="auto"/>
        <w:jc w:val="left"/>
        <w:rPr>
          <w:del w:id="198" w:author="Tran Huan" w:date="2018-11-25T16:11:00Z"/>
          <w:b/>
        </w:rPr>
        <w:pPrChange w:id="199" w:author="phuong vu" w:date="2018-11-23T13:48:00Z">
          <w:pPr>
            <w:jc w:val="left"/>
          </w:pPr>
        </w:pPrChange>
      </w:pPr>
      <w:bookmarkStart w:id="200" w:name="_Toc484566599"/>
      <w:del w:id="201" w:author="Tran Huan" w:date="2018-11-25T16:11:00Z">
        <w:r w:rsidRPr="00B04AB8" w:rsidDel="000245EB">
          <w:rPr>
            <w:b/>
          </w:rPr>
          <w:br w:type="page"/>
        </w:r>
      </w:del>
    </w:p>
    <w:p w14:paraId="4999FC8A" w14:textId="4893D4E1" w:rsidR="009F370B" w:rsidRPr="00B04AB8" w:rsidDel="000245EB" w:rsidRDefault="00EB1083">
      <w:pPr>
        <w:spacing w:line="276" w:lineRule="auto"/>
        <w:jc w:val="center"/>
        <w:rPr>
          <w:del w:id="202" w:author="Tran Huan" w:date="2018-11-25T16:11:00Z"/>
          <w:b/>
        </w:rPr>
        <w:pPrChange w:id="203" w:author="phuong vu" w:date="2018-11-23T13:48:00Z">
          <w:pPr>
            <w:spacing w:line="360" w:lineRule="auto"/>
            <w:jc w:val="center"/>
          </w:pPr>
        </w:pPrChange>
      </w:pPr>
      <w:del w:id="204" w:author="Tran Huan" w:date="2018-11-25T16:11:00Z">
        <w:r w:rsidRPr="00B04AB8" w:rsidDel="000245EB">
          <w:rPr>
            <w:b/>
          </w:rPr>
          <w:delText>NHẬN XÉT CỦA GIÁO VIÊN HƯỚNG DẪN</w:delText>
        </w:r>
      </w:del>
    </w:p>
    <w:p w14:paraId="337A147F" w14:textId="1341F9ED" w:rsidR="00EB1083" w:rsidRPr="00B04AB8" w:rsidDel="000245EB" w:rsidRDefault="00B7386E">
      <w:pPr>
        <w:tabs>
          <w:tab w:val="left" w:leader="dot" w:pos="28350"/>
        </w:tabs>
        <w:spacing w:line="276" w:lineRule="auto"/>
        <w:jc w:val="left"/>
        <w:rPr>
          <w:del w:id="205" w:author="Tran Huan" w:date="2018-11-25T16:11:00Z"/>
          <w:b/>
        </w:rPr>
        <w:pPrChange w:id="206" w:author="phuong vu" w:date="2018-11-23T13:48:00Z">
          <w:pPr>
            <w:tabs>
              <w:tab w:val="left" w:leader="dot" w:pos="28350"/>
            </w:tabs>
            <w:spacing w:line="360" w:lineRule="auto"/>
            <w:jc w:val="left"/>
          </w:pPr>
        </w:pPrChange>
      </w:pPr>
      <w:del w:id="207" w:author="Tran Huan" w:date="2018-11-25T16:11:00Z">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00EB1083" w:rsidRPr="00B04AB8" w:rsidDel="000245EB">
          <w:rPr>
            <w:b/>
          </w:rPr>
          <w:br w:type="page"/>
        </w:r>
      </w:del>
    </w:p>
    <w:p w14:paraId="6D712839" w14:textId="26B0D518" w:rsidR="00B7386E" w:rsidRPr="00B04AB8" w:rsidDel="000245EB" w:rsidRDefault="00EB1083">
      <w:pPr>
        <w:spacing w:line="276" w:lineRule="auto"/>
        <w:jc w:val="center"/>
        <w:rPr>
          <w:del w:id="208" w:author="Tran Huan" w:date="2018-11-25T16:11:00Z"/>
          <w:b/>
        </w:rPr>
        <w:pPrChange w:id="209" w:author="phuong vu" w:date="2018-11-23T13:48:00Z">
          <w:pPr>
            <w:spacing w:line="360" w:lineRule="auto"/>
            <w:jc w:val="center"/>
          </w:pPr>
        </w:pPrChange>
      </w:pPr>
      <w:del w:id="210" w:author="Tran Huan" w:date="2018-11-25T16:11:00Z">
        <w:r w:rsidRPr="00B04AB8" w:rsidDel="000245EB">
          <w:rPr>
            <w:b/>
          </w:rPr>
          <w:delText>NHẬN XÉT CỦA GIÁO VIÊN PHẢN BIỆN</w:delText>
        </w:r>
      </w:del>
    </w:p>
    <w:p w14:paraId="2920F59D" w14:textId="384B5BB4" w:rsidR="00EB1083" w:rsidRPr="00B04AB8" w:rsidDel="000245EB" w:rsidRDefault="00B7386E">
      <w:pPr>
        <w:spacing w:line="276" w:lineRule="auto"/>
        <w:rPr>
          <w:del w:id="211" w:author="Tran Huan" w:date="2018-11-25T16:11:00Z"/>
          <w:b/>
        </w:rPr>
        <w:pPrChange w:id="212" w:author="Tran Huan" w:date="2018-11-25T16:11:00Z">
          <w:pPr>
            <w:tabs>
              <w:tab w:val="left" w:leader="dot" w:pos="28350"/>
            </w:tabs>
            <w:spacing w:line="360" w:lineRule="auto"/>
            <w:jc w:val="left"/>
          </w:pPr>
        </w:pPrChange>
      </w:pPr>
      <w:del w:id="213" w:author="Tran Huan" w:date="2018-11-25T16:11:00Z">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00EB1083" w:rsidRPr="00B04AB8" w:rsidDel="000245EB">
          <w:rPr>
            <w:b/>
          </w:rPr>
          <w:br w:type="page"/>
        </w:r>
      </w:del>
    </w:p>
    <w:p w14:paraId="707B58E1" w14:textId="684948B8" w:rsidR="00B7386E" w:rsidRPr="00B04AB8" w:rsidDel="000245EB" w:rsidRDefault="00EB1083">
      <w:pPr>
        <w:spacing w:line="276" w:lineRule="auto"/>
        <w:jc w:val="center"/>
        <w:rPr>
          <w:del w:id="214" w:author="Tran Huan" w:date="2018-11-25T16:11:00Z"/>
          <w:b/>
        </w:rPr>
        <w:pPrChange w:id="215" w:author="phuong vu" w:date="2018-11-23T13:48:00Z">
          <w:pPr>
            <w:spacing w:line="360" w:lineRule="auto"/>
            <w:jc w:val="center"/>
          </w:pPr>
        </w:pPrChange>
      </w:pPr>
      <w:del w:id="216" w:author="Tran Huan" w:date="2018-11-25T16:11:00Z">
        <w:r w:rsidRPr="00B04AB8" w:rsidDel="000245EB">
          <w:rPr>
            <w:b/>
          </w:rPr>
          <w:delText>NHẬN XÉT CỦA HỘI ĐỒNG CHẤM ĐIỂM LUẬN VĂN</w:delText>
        </w:r>
        <w:bookmarkEnd w:id="200"/>
      </w:del>
    </w:p>
    <w:p w14:paraId="588A6BF2" w14:textId="77777777" w:rsidR="0041406B" w:rsidRDefault="00B26FC7" w:rsidP="000245EB">
      <w:pPr>
        <w:spacing w:line="276" w:lineRule="auto"/>
        <w:rPr>
          <w:ins w:id="217" w:author="Tran Huan" w:date="2018-11-25T16:31:00Z"/>
        </w:rPr>
        <w:sectPr w:rsidR="0041406B" w:rsidSect="0041406B">
          <w:headerReference w:type="default" r:id="rId17"/>
          <w:footerReference w:type="default" r:id="rId18"/>
          <w:type w:val="continuous"/>
          <w:pgSz w:w="11906" w:h="16838"/>
          <w:pgMar w:top="1701" w:right="1134" w:bottom="1701" w:left="1985" w:header="709" w:footer="0" w:gutter="0"/>
          <w:pgNumType w:fmt="lowerRoman" w:start="1"/>
          <w:cols w:space="708"/>
          <w:docGrid w:linePitch="360"/>
        </w:sectPr>
      </w:pPr>
      <w:del w:id="223" w:author="Tran Huan" w:date="2018-11-25T16:11:00Z">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del>
      <w:del w:id="224" w:author="Tran Huan" w:date="2018-11-25T16:13:00Z">
        <w:r w:rsidR="00B81776" w:rsidRPr="00B04AB8" w:rsidDel="000245EB">
          <w:br w:type="page"/>
        </w:r>
      </w:del>
    </w:p>
    <w:p w14:paraId="470DAF91" w14:textId="2342E651" w:rsidR="00B81776" w:rsidRPr="00B04AB8" w:rsidRDefault="00B81776">
      <w:pPr>
        <w:spacing w:line="276" w:lineRule="auto"/>
        <w:rPr>
          <w:b/>
        </w:rPr>
        <w:pPrChange w:id="225" w:author="Tran Huan" w:date="2018-11-25T16:11:00Z">
          <w:pPr>
            <w:tabs>
              <w:tab w:val="left" w:leader="dot" w:pos="28350"/>
            </w:tabs>
            <w:spacing w:line="360" w:lineRule="auto"/>
            <w:jc w:val="left"/>
          </w:pPr>
        </w:pPrChange>
      </w:pPr>
    </w:p>
    <w:p w14:paraId="73152304" w14:textId="77777777" w:rsidR="00CB27A4" w:rsidRPr="007E1B18" w:rsidRDefault="00CB27A4">
      <w:pPr>
        <w:pStyle w:val="Style1"/>
        <w:spacing w:line="276" w:lineRule="auto"/>
        <w:rPr>
          <w:b w:val="0"/>
          <w:lang w:val="vi-VN"/>
          <w:rPrChange w:id="226" w:author="Tran Huan" w:date="2018-12-02T20:42:00Z">
            <w:rPr>
              <w:b/>
            </w:rPr>
          </w:rPrChange>
        </w:rPr>
        <w:pPrChange w:id="227" w:author="phuong vu" w:date="2018-11-23T13:48:00Z">
          <w:pPr>
            <w:spacing w:line="360" w:lineRule="auto"/>
            <w:jc w:val="center"/>
          </w:pPr>
        </w:pPrChange>
      </w:pPr>
      <w:bookmarkStart w:id="228" w:name="_Toc484566600"/>
      <w:bookmarkStart w:id="229" w:name="_Toc531580636"/>
      <w:r w:rsidRPr="000245EB">
        <w:rPr>
          <w:lang w:val="vi-VN"/>
          <w:rPrChange w:id="230" w:author="Tran Huan" w:date="2018-11-25T16:07:00Z">
            <w:rPr>
              <w:b/>
            </w:rPr>
          </w:rPrChange>
        </w:rPr>
        <w:t>MỤC LỤC</w:t>
      </w:r>
      <w:bookmarkEnd w:id="228"/>
      <w:bookmarkEnd w:id="229"/>
    </w:p>
    <w:p w14:paraId="0CED4C63" w14:textId="77777777" w:rsidR="00EB1083" w:rsidRPr="00B04AB8" w:rsidRDefault="00EB1083">
      <w:pPr>
        <w:spacing w:line="276" w:lineRule="auto"/>
        <w:pPrChange w:id="231" w:author="phuong vu" w:date="2018-11-23T13:48:00Z">
          <w:pPr>
            <w:spacing w:line="360" w:lineRule="auto"/>
          </w:pPr>
        </w:pPrChange>
      </w:pPr>
    </w:p>
    <w:bookmarkStart w:id="232" w:name="_Toc484566601"/>
    <w:p w14:paraId="1E2F122C" w14:textId="734124CA" w:rsidR="00926A45" w:rsidRPr="00926A45" w:rsidRDefault="00EB1083">
      <w:pPr>
        <w:pStyle w:val="TOC1"/>
        <w:tabs>
          <w:tab w:val="right" w:leader="dot" w:pos="8777"/>
        </w:tabs>
        <w:rPr>
          <w:ins w:id="233" w:author="Tran Huan" w:date="2018-12-03T03:04:00Z"/>
          <w:rFonts w:asciiTheme="minorHAnsi" w:eastAsiaTheme="minorEastAsia" w:hAnsiTheme="minorHAnsi" w:cstheme="minorBidi"/>
          <w:noProof/>
          <w:sz w:val="22"/>
          <w:szCs w:val="22"/>
          <w:rPrChange w:id="234" w:author="Tran Huan" w:date="2018-12-03T03:04:00Z">
            <w:rPr>
              <w:ins w:id="235" w:author="Tran Huan" w:date="2018-12-03T03:04:00Z"/>
              <w:rFonts w:asciiTheme="minorHAnsi" w:eastAsiaTheme="minorEastAsia" w:hAnsiTheme="minorHAnsi" w:cstheme="minorBidi"/>
              <w:noProof/>
              <w:sz w:val="22"/>
              <w:szCs w:val="22"/>
              <w:lang w:val="en-US"/>
            </w:rPr>
          </w:rPrChange>
        </w:rPr>
      </w:pPr>
      <w:r w:rsidRPr="00B04AB8">
        <w:fldChar w:fldCharType="begin"/>
      </w:r>
      <w:r w:rsidRPr="00B04AB8">
        <w:instrText xml:space="preserve"> TOC \o "1-4" \u </w:instrText>
      </w:r>
      <w:r w:rsidRPr="00B04AB8">
        <w:fldChar w:fldCharType="separate"/>
      </w:r>
      <w:ins w:id="236" w:author="Tran Huan" w:date="2018-12-03T03:04:00Z">
        <w:r w:rsidR="00926A45" w:rsidRPr="00FA2A06">
          <w:rPr>
            <w:noProof/>
          </w:rPr>
          <w:t>MỤC LỤC</w:t>
        </w:r>
        <w:r w:rsidR="00926A45">
          <w:rPr>
            <w:noProof/>
          </w:rPr>
          <w:tab/>
        </w:r>
        <w:r w:rsidR="00926A45">
          <w:rPr>
            <w:noProof/>
          </w:rPr>
          <w:fldChar w:fldCharType="begin"/>
        </w:r>
        <w:r w:rsidR="00926A45">
          <w:rPr>
            <w:noProof/>
          </w:rPr>
          <w:instrText xml:space="preserve"> PAGEREF _Toc531580636 \h </w:instrText>
        </w:r>
        <w:r w:rsidR="00926A45">
          <w:rPr>
            <w:noProof/>
          </w:rPr>
        </w:r>
      </w:ins>
      <w:r w:rsidR="00926A45">
        <w:rPr>
          <w:noProof/>
        </w:rPr>
        <w:fldChar w:fldCharType="separate"/>
      </w:r>
      <w:ins w:id="237" w:author="Tran Huan" w:date="2018-12-03T03:04:00Z">
        <w:r w:rsidR="00926A45">
          <w:rPr>
            <w:noProof/>
          </w:rPr>
          <w:t>i</w:t>
        </w:r>
        <w:r w:rsidR="00926A45">
          <w:rPr>
            <w:noProof/>
          </w:rPr>
          <w:fldChar w:fldCharType="end"/>
        </w:r>
      </w:ins>
    </w:p>
    <w:p w14:paraId="0ED8EA85" w14:textId="15A0DB9E" w:rsidR="00926A45" w:rsidRPr="00926A45" w:rsidRDefault="00926A45">
      <w:pPr>
        <w:pStyle w:val="TOC1"/>
        <w:tabs>
          <w:tab w:val="right" w:leader="dot" w:pos="8777"/>
        </w:tabs>
        <w:rPr>
          <w:ins w:id="238" w:author="Tran Huan" w:date="2018-12-03T03:04:00Z"/>
          <w:rFonts w:asciiTheme="minorHAnsi" w:eastAsiaTheme="minorEastAsia" w:hAnsiTheme="minorHAnsi" w:cstheme="minorBidi"/>
          <w:noProof/>
          <w:sz w:val="22"/>
          <w:szCs w:val="22"/>
          <w:rPrChange w:id="239" w:author="Tran Huan" w:date="2018-12-03T03:04:00Z">
            <w:rPr>
              <w:ins w:id="240" w:author="Tran Huan" w:date="2018-12-03T03:04:00Z"/>
              <w:rFonts w:asciiTheme="minorHAnsi" w:eastAsiaTheme="minorEastAsia" w:hAnsiTheme="minorHAnsi" w:cstheme="minorBidi"/>
              <w:noProof/>
              <w:sz w:val="22"/>
              <w:szCs w:val="22"/>
              <w:lang w:val="en-US"/>
            </w:rPr>
          </w:rPrChange>
        </w:rPr>
      </w:pPr>
      <w:ins w:id="241" w:author="Tran Huan" w:date="2018-12-03T03:04:00Z">
        <w:r w:rsidRPr="00FA2A06">
          <w:rPr>
            <w:noProof/>
          </w:rPr>
          <w:t>DANH MỤC CÁC TỪ VIẾT TẮT</w:t>
        </w:r>
        <w:r>
          <w:rPr>
            <w:noProof/>
          </w:rPr>
          <w:tab/>
        </w:r>
        <w:r>
          <w:rPr>
            <w:noProof/>
          </w:rPr>
          <w:fldChar w:fldCharType="begin"/>
        </w:r>
        <w:r>
          <w:rPr>
            <w:noProof/>
          </w:rPr>
          <w:instrText xml:space="preserve"> PAGEREF _Toc531580637 \h </w:instrText>
        </w:r>
        <w:r>
          <w:rPr>
            <w:noProof/>
          </w:rPr>
        </w:r>
      </w:ins>
      <w:r>
        <w:rPr>
          <w:noProof/>
        </w:rPr>
        <w:fldChar w:fldCharType="separate"/>
      </w:r>
      <w:ins w:id="242" w:author="Tran Huan" w:date="2018-12-03T03:04:00Z">
        <w:r>
          <w:rPr>
            <w:noProof/>
          </w:rPr>
          <w:t>iv</w:t>
        </w:r>
        <w:r>
          <w:rPr>
            <w:noProof/>
          </w:rPr>
          <w:fldChar w:fldCharType="end"/>
        </w:r>
      </w:ins>
    </w:p>
    <w:p w14:paraId="32A99D33" w14:textId="4B7161EB" w:rsidR="00926A45" w:rsidRPr="00926A45" w:rsidRDefault="00926A45">
      <w:pPr>
        <w:pStyle w:val="TOC1"/>
        <w:tabs>
          <w:tab w:val="right" w:leader="dot" w:pos="8777"/>
        </w:tabs>
        <w:rPr>
          <w:ins w:id="243" w:author="Tran Huan" w:date="2018-12-03T03:04:00Z"/>
          <w:rFonts w:asciiTheme="minorHAnsi" w:eastAsiaTheme="minorEastAsia" w:hAnsiTheme="minorHAnsi" w:cstheme="minorBidi"/>
          <w:noProof/>
          <w:sz w:val="22"/>
          <w:szCs w:val="22"/>
          <w:rPrChange w:id="244" w:author="Tran Huan" w:date="2018-12-03T03:04:00Z">
            <w:rPr>
              <w:ins w:id="245" w:author="Tran Huan" w:date="2018-12-03T03:04:00Z"/>
              <w:rFonts w:asciiTheme="minorHAnsi" w:eastAsiaTheme="minorEastAsia" w:hAnsiTheme="minorHAnsi" w:cstheme="minorBidi"/>
              <w:noProof/>
              <w:sz w:val="22"/>
              <w:szCs w:val="22"/>
              <w:lang w:val="en-US"/>
            </w:rPr>
          </w:rPrChange>
        </w:rPr>
      </w:pPr>
      <w:ins w:id="246" w:author="Tran Huan" w:date="2018-12-03T03:04:00Z">
        <w:r>
          <w:rPr>
            <w:noProof/>
          </w:rPr>
          <w:t>DANH MỤC HÌNH</w:t>
        </w:r>
        <w:r>
          <w:rPr>
            <w:noProof/>
          </w:rPr>
          <w:tab/>
        </w:r>
        <w:r>
          <w:rPr>
            <w:noProof/>
          </w:rPr>
          <w:fldChar w:fldCharType="begin"/>
        </w:r>
        <w:r>
          <w:rPr>
            <w:noProof/>
          </w:rPr>
          <w:instrText xml:space="preserve"> PAGEREF _Toc531580638 \h </w:instrText>
        </w:r>
        <w:r>
          <w:rPr>
            <w:noProof/>
          </w:rPr>
        </w:r>
      </w:ins>
      <w:r>
        <w:rPr>
          <w:noProof/>
        </w:rPr>
        <w:fldChar w:fldCharType="separate"/>
      </w:r>
      <w:ins w:id="247" w:author="Tran Huan" w:date="2018-12-03T03:04:00Z">
        <w:r>
          <w:rPr>
            <w:noProof/>
          </w:rPr>
          <w:t>v</w:t>
        </w:r>
        <w:r>
          <w:rPr>
            <w:noProof/>
          </w:rPr>
          <w:fldChar w:fldCharType="end"/>
        </w:r>
      </w:ins>
    </w:p>
    <w:p w14:paraId="30007FCD" w14:textId="5D49F502" w:rsidR="00926A45" w:rsidRPr="00926A45" w:rsidRDefault="00926A45">
      <w:pPr>
        <w:pStyle w:val="TOC1"/>
        <w:tabs>
          <w:tab w:val="right" w:leader="dot" w:pos="8777"/>
        </w:tabs>
        <w:rPr>
          <w:ins w:id="248" w:author="Tran Huan" w:date="2018-12-03T03:04:00Z"/>
          <w:rFonts w:asciiTheme="minorHAnsi" w:eastAsiaTheme="minorEastAsia" w:hAnsiTheme="minorHAnsi" w:cstheme="minorBidi"/>
          <w:noProof/>
          <w:sz w:val="22"/>
          <w:szCs w:val="22"/>
          <w:rPrChange w:id="249" w:author="Tran Huan" w:date="2018-12-03T03:04:00Z">
            <w:rPr>
              <w:ins w:id="250" w:author="Tran Huan" w:date="2018-12-03T03:04:00Z"/>
              <w:rFonts w:asciiTheme="minorHAnsi" w:eastAsiaTheme="minorEastAsia" w:hAnsiTheme="minorHAnsi" w:cstheme="minorBidi"/>
              <w:noProof/>
              <w:sz w:val="22"/>
              <w:szCs w:val="22"/>
              <w:lang w:val="en-US"/>
            </w:rPr>
          </w:rPrChange>
        </w:rPr>
      </w:pPr>
      <w:ins w:id="251" w:author="Tran Huan" w:date="2018-12-03T03:04:00Z">
        <w:r>
          <w:rPr>
            <w:noProof/>
          </w:rPr>
          <w:t>DANH MỤC BẢNG</w:t>
        </w:r>
        <w:r>
          <w:rPr>
            <w:noProof/>
          </w:rPr>
          <w:tab/>
        </w:r>
        <w:r>
          <w:rPr>
            <w:noProof/>
          </w:rPr>
          <w:fldChar w:fldCharType="begin"/>
        </w:r>
        <w:r>
          <w:rPr>
            <w:noProof/>
          </w:rPr>
          <w:instrText xml:space="preserve"> PAGEREF _Toc531580639 \h </w:instrText>
        </w:r>
        <w:r>
          <w:rPr>
            <w:noProof/>
          </w:rPr>
        </w:r>
      </w:ins>
      <w:r>
        <w:rPr>
          <w:noProof/>
        </w:rPr>
        <w:fldChar w:fldCharType="separate"/>
      </w:r>
      <w:ins w:id="252" w:author="Tran Huan" w:date="2018-12-03T03:04:00Z">
        <w:r>
          <w:rPr>
            <w:noProof/>
          </w:rPr>
          <w:t>vi</w:t>
        </w:r>
        <w:r>
          <w:rPr>
            <w:noProof/>
          </w:rPr>
          <w:fldChar w:fldCharType="end"/>
        </w:r>
      </w:ins>
    </w:p>
    <w:p w14:paraId="1E339FE2" w14:textId="27AA3680" w:rsidR="00926A45" w:rsidRDefault="00926A45">
      <w:pPr>
        <w:pStyle w:val="TOC1"/>
        <w:tabs>
          <w:tab w:val="right" w:leader="dot" w:pos="8777"/>
        </w:tabs>
        <w:rPr>
          <w:ins w:id="253" w:author="Tran Huan" w:date="2018-12-03T03:04:00Z"/>
          <w:rFonts w:asciiTheme="minorHAnsi" w:eastAsiaTheme="minorEastAsia" w:hAnsiTheme="minorHAnsi" w:cstheme="minorBidi"/>
          <w:noProof/>
          <w:sz w:val="22"/>
          <w:szCs w:val="22"/>
          <w:lang w:val="en-US"/>
        </w:rPr>
      </w:pPr>
      <w:ins w:id="254" w:author="Tran Huan" w:date="2018-12-03T03:04:00Z">
        <w:r>
          <w:rPr>
            <w:noProof/>
          </w:rPr>
          <w:t>TÓM TẮT</w:t>
        </w:r>
        <w:r>
          <w:rPr>
            <w:noProof/>
          </w:rPr>
          <w:tab/>
        </w:r>
        <w:r>
          <w:rPr>
            <w:noProof/>
          </w:rPr>
          <w:fldChar w:fldCharType="begin"/>
        </w:r>
        <w:r>
          <w:rPr>
            <w:noProof/>
          </w:rPr>
          <w:instrText xml:space="preserve"> PAGEREF _Toc531580640 \h </w:instrText>
        </w:r>
        <w:r>
          <w:rPr>
            <w:noProof/>
          </w:rPr>
        </w:r>
      </w:ins>
      <w:r>
        <w:rPr>
          <w:noProof/>
        </w:rPr>
        <w:fldChar w:fldCharType="separate"/>
      </w:r>
      <w:ins w:id="255" w:author="Tran Huan" w:date="2018-12-03T03:04:00Z">
        <w:r>
          <w:rPr>
            <w:noProof/>
          </w:rPr>
          <w:t>viii</w:t>
        </w:r>
        <w:r>
          <w:rPr>
            <w:noProof/>
          </w:rPr>
          <w:fldChar w:fldCharType="end"/>
        </w:r>
      </w:ins>
    </w:p>
    <w:p w14:paraId="3D8974B9" w14:textId="6B4526E7" w:rsidR="00926A45" w:rsidRDefault="00926A45">
      <w:pPr>
        <w:pStyle w:val="TOC1"/>
        <w:tabs>
          <w:tab w:val="right" w:leader="dot" w:pos="8777"/>
        </w:tabs>
        <w:rPr>
          <w:ins w:id="256" w:author="Tran Huan" w:date="2018-12-03T03:04:00Z"/>
          <w:rFonts w:asciiTheme="minorHAnsi" w:eastAsiaTheme="minorEastAsia" w:hAnsiTheme="minorHAnsi" w:cstheme="minorBidi"/>
          <w:noProof/>
          <w:sz w:val="22"/>
          <w:szCs w:val="22"/>
          <w:lang w:val="en-US"/>
        </w:rPr>
      </w:pPr>
      <w:ins w:id="257" w:author="Tran Huan" w:date="2018-12-03T03:04:00Z">
        <w:r>
          <w:rPr>
            <w:noProof/>
          </w:rPr>
          <w:t>ABSTRACT</w:t>
        </w:r>
        <w:r>
          <w:rPr>
            <w:noProof/>
          </w:rPr>
          <w:tab/>
        </w:r>
        <w:r>
          <w:rPr>
            <w:noProof/>
          </w:rPr>
          <w:fldChar w:fldCharType="begin"/>
        </w:r>
        <w:r>
          <w:rPr>
            <w:noProof/>
          </w:rPr>
          <w:instrText xml:space="preserve"> PAGEREF _Toc531580641 \h </w:instrText>
        </w:r>
        <w:r>
          <w:rPr>
            <w:noProof/>
          </w:rPr>
        </w:r>
      </w:ins>
      <w:r>
        <w:rPr>
          <w:noProof/>
        </w:rPr>
        <w:fldChar w:fldCharType="separate"/>
      </w:r>
      <w:ins w:id="258" w:author="Tran Huan" w:date="2018-12-03T03:04:00Z">
        <w:r>
          <w:rPr>
            <w:noProof/>
          </w:rPr>
          <w:t>ix</w:t>
        </w:r>
        <w:r>
          <w:rPr>
            <w:noProof/>
          </w:rPr>
          <w:fldChar w:fldCharType="end"/>
        </w:r>
      </w:ins>
    </w:p>
    <w:p w14:paraId="5D4FABF5" w14:textId="038846B6" w:rsidR="00926A45" w:rsidRDefault="00926A45">
      <w:pPr>
        <w:pStyle w:val="TOC1"/>
        <w:tabs>
          <w:tab w:val="right" w:leader="dot" w:pos="8777"/>
        </w:tabs>
        <w:rPr>
          <w:ins w:id="259" w:author="Tran Huan" w:date="2018-12-03T03:04:00Z"/>
          <w:rFonts w:asciiTheme="minorHAnsi" w:eastAsiaTheme="minorEastAsia" w:hAnsiTheme="minorHAnsi" w:cstheme="minorBidi"/>
          <w:noProof/>
          <w:sz w:val="22"/>
          <w:szCs w:val="22"/>
          <w:lang w:val="en-US"/>
        </w:rPr>
      </w:pPr>
      <w:ins w:id="260" w:author="Tran Huan" w:date="2018-12-03T03:04:00Z">
        <w:r>
          <w:rPr>
            <w:noProof/>
          </w:rPr>
          <w:t>PHẦN GIỚI THIỆU</w:t>
        </w:r>
        <w:r>
          <w:rPr>
            <w:noProof/>
          </w:rPr>
          <w:tab/>
        </w:r>
        <w:r>
          <w:rPr>
            <w:noProof/>
          </w:rPr>
          <w:fldChar w:fldCharType="begin"/>
        </w:r>
        <w:r>
          <w:rPr>
            <w:noProof/>
          </w:rPr>
          <w:instrText xml:space="preserve"> PAGEREF _Toc531580642 \h </w:instrText>
        </w:r>
        <w:r>
          <w:rPr>
            <w:noProof/>
          </w:rPr>
        </w:r>
      </w:ins>
      <w:r>
        <w:rPr>
          <w:noProof/>
        </w:rPr>
        <w:fldChar w:fldCharType="separate"/>
      </w:r>
      <w:ins w:id="261" w:author="Tran Huan" w:date="2018-12-03T03:04:00Z">
        <w:r>
          <w:rPr>
            <w:noProof/>
          </w:rPr>
          <w:t>1</w:t>
        </w:r>
        <w:r>
          <w:rPr>
            <w:noProof/>
          </w:rPr>
          <w:fldChar w:fldCharType="end"/>
        </w:r>
      </w:ins>
    </w:p>
    <w:p w14:paraId="5484AC2C" w14:textId="7C4D6351" w:rsidR="00926A45" w:rsidRDefault="00926A45">
      <w:pPr>
        <w:pStyle w:val="TOC2"/>
        <w:tabs>
          <w:tab w:val="left" w:pos="660"/>
          <w:tab w:val="right" w:leader="dot" w:pos="8777"/>
        </w:tabs>
        <w:rPr>
          <w:ins w:id="262" w:author="Tran Huan" w:date="2018-12-03T03:04:00Z"/>
          <w:rFonts w:asciiTheme="minorHAnsi" w:eastAsiaTheme="minorEastAsia" w:hAnsiTheme="minorHAnsi" w:cstheme="minorBidi"/>
          <w:noProof/>
          <w:sz w:val="22"/>
          <w:szCs w:val="22"/>
          <w:lang w:val="en-US"/>
        </w:rPr>
      </w:pPr>
      <w:ins w:id="263" w:author="Tran Huan" w:date="2018-12-03T03:04:00Z">
        <w:r w:rsidRPr="00FA2A06">
          <w:rPr>
            <w:noProof/>
            <w:lang w:val="en-US"/>
          </w:rPr>
          <w:t>1.</w:t>
        </w:r>
        <w:r>
          <w:rPr>
            <w:rFonts w:asciiTheme="minorHAnsi" w:eastAsiaTheme="minorEastAsia" w:hAnsiTheme="minorHAnsi" w:cstheme="minorBidi"/>
            <w:noProof/>
            <w:sz w:val="22"/>
            <w:szCs w:val="22"/>
            <w:lang w:val="en-US"/>
          </w:rPr>
          <w:tab/>
        </w:r>
        <w:r w:rsidRPr="00FA2A06">
          <w:rPr>
            <w:noProof/>
            <w:lang w:val="en-US"/>
          </w:rPr>
          <w:t>Đặt vấn đề</w:t>
        </w:r>
        <w:r>
          <w:rPr>
            <w:noProof/>
          </w:rPr>
          <w:tab/>
        </w:r>
        <w:r>
          <w:rPr>
            <w:noProof/>
          </w:rPr>
          <w:fldChar w:fldCharType="begin"/>
        </w:r>
        <w:r>
          <w:rPr>
            <w:noProof/>
          </w:rPr>
          <w:instrText xml:space="preserve"> PAGEREF _Toc531580644 \h </w:instrText>
        </w:r>
        <w:r>
          <w:rPr>
            <w:noProof/>
          </w:rPr>
        </w:r>
      </w:ins>
      <w:r>
        <w:rPr>
          <w:noProof/>
        </w:rPr>
        <w:fldChar w:fldCharType="separate"/>
      </w:r>
      <w:ins w:id="264" w:author="Tran Huan" w:date="2018-12-03T03:04:00Z">
        <w:r>
          <w:rPr>
            <w:noProof/>
          </w:rPr>
          <w:t>1</w:t>
        </w:r>
        <w:r>
          <w:rPr>
            <w:noProof/>
          </w:rPr>
          <w:fldChar w:fldCharType="end"/>
        </w:r>
      </w:ins>
    </w:p>
    <w:p w14:paraId="00CDE97B" w14:textId="01E1CD71" w:rsidR="00926A45" w:rsidRDefault="00926A45">
      <w:pPr>
        <w:pStyle w:val="TOC2"/>
        <w:tabs>
          <w:tab w:val="left" w:pos="660"/>
          <w:tab w:val="right" w:leader="dot" w:pos="8777"/>
        </w:tabs>
        <w:rPr>
          <w:ins w:id="265" w:author="Tran Huan" w:date="2018-12-03T03:04:00Z"/>
          <w:rFonts w:asciiTheme="minorHAnsi" w:eastAsiaTheme="minorEastAsia" w:hAnsiTheme="minorHAnsi" w:cstheme="minorBidi"/>
          <w:noProof/>
          <w:sz w:val="22"/>
          <w:szCs w:val="22"/>
          <w:lang w:val="en-US"/>
        </w:rPr>
      </w:pPr>
      <w:ins w:id="266" w:author="Tran Huan" w:date="2018-12-03T03:04:00Z">
        <w:r w:rsidRPr="00FA2A06">
          <w:rPr>
            <w:noProof/>
            <w:lang w:val="en-US"/>
          </w:rPr>
          <w:t>2.</w:t>
        </w:r>
        <w:r>
          <w:rPr>
            <w:rFonts w:asciiTheme="minorHAnsi" w:eastAsiaTheme="minorEastAsia" w:hAnsiTheme="minorHAnsi" w:cstheme="minorBidi"/>
            <w:noProof/>
            <w:sz w:val="22"/>
            <w:szCs w:val="22"/>
            <w:lang w:val="en-US"/>
          </w:rPr>
          <w:tab/>
        </w:r>
        <w:r w:rsidRPr="00FA2A06">
          <w:rPr>
            <w:noProof/>
            <w:lang w:val="en-US"/>
          </w:rPr>
          <w:t>Lịch sử giải quyết vấn đề</w:t>
        </w:r>
        <w:r>
          <w:rPr>
            <w:noProof/>
          </w:rPr>
          <w:tab/>
        </w:r>
        <w:r>
          <w:rPr>
            <w:noProof/>
          </w:rPr>
          <w:fldChar w:fldCharType="begin"/>
        </w:r>
        <w:r>
          <w:rPr>
            <w:noProof/>
          </w:rPr>
          <w:instrText xml:space="preserve"> PAGEREF _Toc531580645 \h </w:instrText>
        </w:r>
        <w:r>
          <w:rPr>
            <w:noProof/>
          </w:rPr>
        </w:r>
      </w:ins>
      <w:r>
        <w:rPr>
          <w:noProof/>
        </w:rPr>
        <w:fldChar w:fldCharType="separate"/>
      </w:r>
      <w:ins w:id="267" w:author="Tran Huan" w:date="2018-12-03T03:04:00Z">
        <w:r>
          <w:rPr>
            <w:noProof/>
          </w:rPr>
          <w:t>1</w:t>
        </w:r>
        <w:r>
          <w:rPr>
            <w:noProof/>
          </w:rPr>
          <w:fldChar w:fldCharType="end"/>
        </w:r>
      </w:ins>
    </w:p>
    <w:p w14:paraId="7682D0D2" w14:textId="6F064FF6" w:rsidR="00926A45" w:rsidRDefault="00926A45">
      <w:pPr>
        <w:pStyle w:val="TOC2"/>
        <w:tabs>
          <w:tab w:val="left" w:pos="660"/>
          <w:tab w:val="right" w:leader="dot" w:pos="8777"/>
        </w:tabs>
        <w:rPr>
          <w:ins w:id="268" w:author="Tran Huan" w:date="2018-12-03T03:04:00Z"/>
          <w:rFonts w:asciiTheme="minorHAnsi" w:eastAsiaTheme="minorEastAsia" w:hAnsiTheme="minorHAnsi" w:cstheme="minorBidi"/>
          <w:noProof/>
          <w:sz w:val="22"/>
          <w:szCs w:val="22"/>
          <w:lang w:val="en-US"/>
        </w:rPr>
      </w:pPr>
      <w:ins w:id="269" w:author="Tran Huan" w:date="2018-12-03T03:04:00Z">
        <w:r w:rsidRPr="00FA2A06">
          <w:rPr>
            <w:noProof/>
            <w:lang w:val="en-US"/>
          </w:rPr>
          <w:t>3.</w:t>
        </w:r>
        <w:r>
          <w:rPr>
            <w:rFonts w:asciiTheme="minorHAnsi" w:eastAsiaTheme="minorEastAsia" w:hAnsiTheme="minorHAnsi" w:cstheme="minorBidi"/>
            <w:noProof/>
            <w:sz w:val="22"/>
            <w:szCs w:val="22"/>
            <w:lang w:val="en-US"/>
          </w:rPr>
          <w:tab/>
        </w:r>
        <w:r>
          <w:rPr>
            <w:noProof/>
          </w:rPr>
          <w:t>Phạm</w:t>
        </w:r>
        <w:r w:rsidRPr="00FA2A06">
          <w:rPr>
            <w:noProof/>
            <w:lang w:val="en-US"/>
          </w:rPr>
          <w:t xml:space="preserve"> vi đề tài</w:t>
        </w:r>
        <w:r>
          <w:rPr>
            <w:noProof/>
          </w:rPr>
          <w:tab/>
        </w:r>
        <w:r>
          <w:rPr>
            <w:noProof/>
          </w:rPr>
          <w:fldChar w:fldCharType="begin"/>
        </w:r>
        <w:r>
          <w:rPr>
            <w:noProof/>
          </w:rPr>
          <w:instrText xml:space="preserve"> PAGEREF _Toc531580646 \h </w:instrText>
        </w:r>
        <w:r>
          <w:rPr>
            <w:noProof/>
          </w:rPr>
        </w:r>
      </w:ins>
      <w:r>
        <w:rPr>
          <w:noProof/>
        </w:rPr>
        <w:fldChar w:fldCharType="separate"/>
      </w:r>
      <w:ins w:id="270" w:author="Tran Huan" w:date="2018-12-03T03:04:00Z">
        <w:r>
          <w:rPr>
            <w:noProof/>
          </w:rPr>
          <w:t>2</w:t>
        </w:r>
        <w:r>
          <w:rPr>
            <w:noProof/>
          </w:rPr>
          <w:fldChar w:fldCharType="end"/>
        </w:r>
      </w:ins>
    </w:p>
    <w:p w14:paraId="139210E3" w14:textId="040A1FD0" w:rsidR="00926A45" w:rsidRDefault="00926A45">
      <w:pPr>
        <w:pStyle w:val="TOC2"/>
        <w:tabs>
          <w:tab w:val="left" w:pos="660"/>
          <w:tab w:val="right" w:leader="dot" w:pos="8777"/>
        </w:tabs>
        <w:rPr>
          <w:ins w:id="271" w:author="Tran Huan" w:date="2018-12-03T03:04:00Z"/>
          <w:rFonts w:asciiTheme="minorHAnsi" w:eastAsiaTheme="minorEastAsia" w:hAnsiTheme="minorHAnsi" w:cstheme="minorBidi"/>
          <w:noProof/>
          <w:sz w:val="22"/>
          <w:szCs w:val="22"/>
          <w:lang w:val="en-US"/>
        </w:rPr>
      </w:pPr>
      <w:ins w:id="272" w:author="Tran Huan" w:date="2018-12-03T03:04:00Z">
        <w:r>
          <w:rPr>
            <w:noProof/>
          </w:rPr>
          <w:t>4.</w:t>
        </w:r>
        <w:r>
          <w:rPr>
            <w:rFonts w:asciiTheme="minorHAnsi" w:eastAsiaTheme="minorEastAsia" w:hAnsiTheme="minorHAnsi" w:cstheme="minorBidi"/>
            <w:noProof/>
            <w:sz w:val="22"/>
            <w:szCs w:val="22"/>
            <w:lang w:val="en-US"/>
          </w:rPr>
          <w:tab/>
        </w:r>
        <w:r>
          <w:rPr>
            <w:noProof/>
          </w:rPr>
          <w:t xml:space="preserve">Mục tiêu </w:t>
        </w:r>
        <w:r w:rsidRPr="00FA2A06">
          <w:rPr>
            <w:noProof/>
            <w:lang w:val="en-US"/>
          </w:rPr>
          <w:t>đề tài</w:t>
        </w:r>
        <w:r>
          <w:rPr>
            <w:noProof/>
          </w:rPr>
          <w:tab/>
        </w:r>
        <w:r>
          <w:rPr>
            <w:noProof/>
          </w:rPr>
          <w:fldChar w:fldCharType="begin"/>
        </w:r>
        <w:r>
          <w:rPr>
            <w:noProof/>
          </w:rPr>
          <w:instrText xml:space="preserve"> PAGEREF _Toc531580647 \h </w:instrText>
        </w:r>
        <w:r>
          <w:rPr>
            <w:noProof/>
          </w:rPr>
        </w:r>
      </w:ins>
      <w:r>
        <w:rPr>
          <w:noProof/>
        </w:rPr>
        <w:fldChar w:fldCharType="separate"/>
      </w:r>
      <w:ins w:id="273" w:author="Tran Huan" w:date="2018-12-03T03:04:00Z">
        <w:r>
          <w:rPr>
            <w:noProof/>
          </w:rPr>
          <w:t>2</w:t>
        </w:r>
        <w:r>
          <w:rPr>
            <w:noProof/>
          </w:rPr>
          <w:fldChar w:fldCharType="end"/>
        </w:r>
      </w:ins>
    </w:p>
    <w:p w14:paraId="659E9893" w14:textId="092D5BE4" w:rsidR="00926A45" w:rsidRDefault="00926A45">
      <w:pPr>
        <w:pStyle w:val="TOC2"/>
        <w:tabs>
          <w:tab w:val="left" w:pos="660"/>
          <w:tab w:val="right" w:leader="dot" w:pos="8777"/>
        </w:tabs>
        <w:rPr>
          <w:ins w:id="274" w:author="Tran Huan" w:date="2018-12-03T03:04:00Z"/>
          <w:rFonts w:asciiTheme="minorHAnsi" w:eastAsiaTheme="minorEastAsia" w:hAnsiTheme="minorHAnsi" w:cstheme="minorBidi"/>
          <w:noProof/>
          <w:sz w:val="22"/>
          <w:szCs w:val="22"/>
          <w:lang w:val="en-US"/>
        </w:rPr>
      </w:pPr>
      <w:ins w:id="275" w:author="Tran Huan" w:date="2018-12-03T03:04:00Z">
        <w:r>
          <w:rPr>
            <w:noProof/>
          </w:rPr>
          <w:t>5.</w:t>
        </w:r>
        <w:r>
          <w:rPr>
            <w:rFonts w:asciiTheme="minorHAnsi" w:eastAsiaTheme="minorEastAsia" w:hAnsiTheme="minorHAnsi" w:cstheme="minorBidi"/>
            <w:noProof/>
            <w:sz w:val="22"/>
            <w:szCs w:val="22"/>
            <w:lang w:val="en-US"/>
          </w:rPr>
          <w:tab/>
        </w:r>
        <w:r>
          <w:rPr>
            <w:noProof/>
          </w:rPr>
          <w:t>Đối tượng nghiên cứu</w:t>
        </w:r>
        <w:r>
          <w:rPr>
            <w:noProof/>
          </w:rPr>
          <w:tab/>
        </w:r>
        <w:r>
          <w:rPr>
            <w:noProof/>
          </w:rPr>
          <w:fldChar w:fldCharType="begin"/>
        </w:r>
        <w:r>
          <w:rPr>
            <w:noProof/>
          </w:rPr>
          <w:instrText xml:space="preserve"> PAGEREF _Toc531580648 \h </w:instrText>
        </w:r>
        <w:r>
          <w:rPr>
            <w:noProof/>
          </w:rPr>
        </w:r>
      </w:ins>
      <w:r>
        <w:rPr>
          <w:noProof/>
        </w:rPr>
        <w:fldChar w:fldCharType="separate"/>
      </w:r>
      <w:ins w:id="276" w:author="Tran Huan" w:date="2018-12-03T03:04:00Z">
        <w:r>
          <w:rPr>
            <w:noProof/>
          </w:rPr>
          <w:t>3</w:t>
        </w:r>
        <w:r>
          <w:rPr>
            <w:noProof/>
          </w:rPr>
          <w:fldChar w:fldCharType="end"/>
        </w:r>
      </w:ins>
    </w:p>
    <w:p w14:paraId="10501D84" w14:textId="26420FDB" w:rsidR="00926A45" w:rsidRDefault="00926A45">
      <w:pPr>
        <w:pStyle w:val="TOC2"/>
        <w:tabs>
          <w:tab w:val="left" w:pos="660"/>
          <w:tab w:val="right" w:leader="dot" w:pos="8777"/>
        </w:tabs>
        <w:rPr>
          <w:ins w:id="277" w:author="Tran Huan" w:date="2018-12-03T03:04:00Z"/>
          <w:rFonts w:asciiTheme="minorHAnsi" w:eastAsiaTheme="minorEastAsia" w:hAnsiTheme="minorHAnsi" w:cstheme="minorBidi"/>
          <w:noProof/>
          <w:sz w:val="22"/>
          <w:szCs w:val="22"/>
          <w:lang w:val="en-US"/>
        </w:rPr>
      </w:pPr>
      <w:ins w:id="278" w:author="Tran Huan" w:date="2018-12-03T03:04:00Z">
        <w:r>
          <w:rPr>
            <w:noProof/>
          </w:rPr>
          <w:t>6.</w:t>
        </w:r>
        <w:r>
          <w:rPr>
            <w:rFonts w:asciiTheme="minorHAnsi" w:eastAsiaTheme="minorEastAsia" w:hAnsiTheme="minorHAnsi" w:cstheme="minorBidi"/>
            <w:noProof/>
            <w:sz w:val="22"/>
            <w:szCs w:val="22"/>
            <w:lang w:val="en-US"/>
          </w:rPr>
          <w:tab/>
        </w:r>
        <w:r>
          <w:rPr>
            <w:noProof/>
          </w:rPr>
          <w:t>Phạm vi nghiên cứu</w:t>
        </w:r>
        <w:r>
          <w:rPr>
            <w:noProof/>
          </w:rPr>
          <w:tab/>
        </w:r>
        <w:r>
          <w:rPr>
            <w:noProof/>
          </w:rPr>
          <w:fldChar w:fldCharType="begin"/>
        </w:r>
        <w:r>
          <w:rPr>
            <w:noProof/>
          </w:rPr>
          <w:instrText xml:space="preserve"> PAGEREF _Toc531580649 \h </w:instrText>
        </w:r>
        <w:r>
          <w:rPr>
            <w:noProof/>
          </w:rPr>
        </w:r>
      </w:ins>
      <w:r>
        <w:rPr>
          <w:noProof/>
        </w:rPr>
        <w:fldChar w:fldCharType="separate"/>
      </w:r>
      <w:ins w:id="279" w:author="Tran Huan" w:date="2018-12-03T03:04:00Z">
        <w:r>
          <w:rPr>
            <w:noProof/>
          </w:rPr>
          <w:t>3</w:t>
        </w:r>
        <w:r>
          <w:rPr>
            <w:noProof/>
          </w:rPr>
          <w:fldChar w:fldCharType="end"/>
        </w:r>
      </w:ins>
    </w:p>
    <w:p w14:paraId="6C8909D2" w14:textId="0187D995" w:rsidR="00926A45" w:rsidRDefault="00926A45">
      <w:pPr>
        <w:pStyle w:val="TOC2"/>
        <w:tabs>
          <w:tab w:val="left" w:pos="660"/>
          <w:tab w:val="right" w:leader="dot" w:pos="8777"/>
        </w:tabs>
        <w:rPr>
          <w:ins w:id="280" w:author="Tran Huan" w:date="2018-12-03T03:04:00Z"/>
          <w:rFonts w:asciiTheme="minorHAnsi" w:eastAsiaTheme="minorEastAsia" w:hAnsiTheme="minorHAnsi" w:cstheme="minorBidi"/>
          <w:noProof/>
          <w:sz w:val="22"/>
          <w:szCs w:val="22"/>
          <w:lang w:val="en-US"/>
        </w:rPr>
      </w:pPr>
      <w:ins w:id="281" w:author="Tran Huan" w:date="2018-12-03T03:04:00Z">
        <w:r w:rsidRPr="00FA2A06">
          <w:rPr>
            <w:noProof/>
            <w:lang w:val="en-US"/>
          </w:rPr>
          <w:t>7.</w:t>
        </w:r>
        <w:r>
          <w:rPr>
            <w:rFonts w:asciiTheme="minorHAnsi" w:eastAsiaTheme="minorEastAsia" w:hAnsiTheme="minorHAnsi" w:cstheme="minorBidi"/>
            <w:noProof/>
            <w:sz w:val="22"/>
            <w:szCs w:val="22"/>
            <w:lang w:val="en-US"/>
          </w:rPr>
          <w:tab/>
        </w:r>
        <w:r w:rsidRPr="00FA2A06">
          <w:rPr>
            <w:noProof/>
            <w:lang w:val="en-US"/>
          </w:rPr>
          <w:t>Phương pháp nghiên cứu</w:t>
        </w:r>
        <w:r>
          <w:rPr>
            <w:noProof/>
          </w:rPr>
          <w:tab/>
        </w:r>
        <w:r>
          <w:rPr>
            <w:noProof/>
          </w:rPr>
          <w:fldChar w:fldCharType="begin"/>
        </w:r>
        <w:r>
          <w:rPr>
            <w:noProof/>
          </w:rPr>
          <w:instrText xml:space="preserve"> PAGEREF _Toc531580650 \h </w:instrText>
        </w:r>
        <w:r>
          <w:rPr>
            <w:noProof/>
          </w:rPr>
        </w:r>
      </w:ins>
      <w:r>
        <w:rPr>
          <w:noProof/>
        </w:rPr>
        <w:fldChar w:fldCharType="separate"/>
      </w:r>
      <w:ins w:id="282" w:author="Tran Huan" w:date="2018-12-03T03:04:00Z">
        <w:r>
          <w:rPr>
            <w:noProof/>
          </w:rPr>
          <w:t>3</w:t>
        </w:r>
        <w:r>
          <w:rPr>
            <w:noProof/>
          </w:rPr>
          <w:fldChar w:fldCharType="end"/>
        </w:r>
      </w:ins>
    </w:p>
    <w:p w14:paraId="604AB852" w14:textId="2CC2531F" w:rsidR="00926A45" w:rsidRDefault="00926A45">
      <w:pPr>
        <w:pStyle w:val="TOC2"/>
        <w:tabs>
          <w:tab w:val="left" w:pos="660"/>
          <w:tab w:val="right" w:leader="dot" w:pos="8777"/>
        </w:tabs>
        <w:rPr>
          <w:ins w:id="283" w:author="Tran Huan" w:date="2018-12-03T03:04:00Z"/>
          <w:rFonts w:asciiTheme="minorHAnsi" w:eastAsiaTheme="minorEastAsia" w:hAnsiTheme="minorHAnsi" w:cstheme="minorBidi"/>
          <w:noProof/>
          <w:sz w:val="22"/>
          <w:szCs w:val="22"/>
          <w:lang w:val="en-US"/>
        </w:rPr>
      </w:pPr>
      <w:ins w:id="284" w:author="Tran Huan" w:date="2018-12-03T03:04:00Z">
        <w:r w:rsidRPr="00FA2A06">
          <w:rPr>
            <w:noProof/>
            <w:lang w:val="en-US"/>
          </w:rPr>
          <w:t>8.</w:t>
        </w:r>
        <w:r>
          <w:rPr>
            <w:rFonts w:asciiTheme="minorHAnsi" w:eastAsiaTheme="minorEastAsia" w:hAnsiTheme="minorHAnsi" w:cstheme="minorBidi"/>
            <w:noProof/>
            <w:sz w:val="22"/>
            <w:szCs w:val="22"/>
            <w:lang w:val="en-US"/>
          </w:rPr>
          <w:tab/>
        </w:r>
        <w:r w:rsidRPr="00FA2A06">
          <w:rPr>
            <w:noProof/>
            <w:lang w:val="en-US"/>
          </w:rPr>
          <w:t>Nội dung nghiên cứu</w:t>
        </w:r>
        <w:r>
          <w:rPr>
            <w:noProof/>
          </w:rPr>
          <w:tab/>
        </w:r>
        <w:r>
          <w:rPr>
            <w:noProof/>
          </w:rPr>
          <w:fldChar w:fldCharType="begin"/>
        </w:r>
        <w:r>
          <w:rPr>
            <w:noProof/>
          </w:rPr>
          <w:instrText xml:space="preserve"> PAGEREF _Toc531580651 \h </w:instrText>
        </w:r>
        <w:r>
          <w:rPr>
            <w:noProof/>
          </w:rPr>
        </w:r>
      </w:ins>
      <w:r>
        <w:rPr>
          <w:noProof/>
        </w:rPr>
        <w:fldChar w:fldCharType="separate"/>
      </w:r>
      <w:ins w:id="285" w:author="Tran Huan" w:date="2018-12-03T03:04:00Z">
        <w:r>
          <w:rPr>
            <w:noProof/>
          </w:rPr>
          <w:t>3</w:t>
        </w:r>
        <w:r>
          <w:rPr>
            <w:noProof/>
          </w:rPr>
          <w:fldChar w:fldCharType="end"/>
        </w:r>
      </w:ins>
    </w:p>
    <w:p w14:paraId="2D8E0585" w14:textId="4C747053" w:rsidR="00926A45" w:rsidRDefault="00926A45">
      <w:pPr>
        <w:pStyle w:val="TOC2"/>
        <w:tabs>
          <w:tab w:val="left" w:pos="660"/>
          <w:tab w:val="right" w:leader="dot" w:pos="8777"/>
        </w:tabs>
        <w:rPr>
          <w:ins w:id="286" w:author="Tran Huan" w:date="2018-12-03T03:04:00Z"/>
          <w:rFonts w:asciiTheme="minorHAnsi" w:eastAsiaTheme="minorEastAsia" w:hAnsiTheme="minorHAnsi" w:cstheme="minorBidi"/>
          <w:noProof/>
          <w:sz w:val="22"/>
          <w:szCs w:val="22"/>
          <w:lang w:val="en-US"/>
        </w:rPr>
      </w:pPr>
      <w:ins w:id="287" w:author="Tran Huan" w:date="2018-12-03T03:04:00Z">
        <w:r w:rsidRPr="00FA2A06">
          <w:rPr>
            <w:noProof/>
            <w:lang w:val="en-US"/>
          </w:rPr>
          <w:t>9.</w:t>
        </w:r>
        <w:r>
          <w:rPr>
            <w:rFonts w:asciiTheme="minorHAnsi" w:eastAsiaTheme="minorEastAsia" w:hAnsiTheme="minorHAnsi" w:cstheme="minorBidi"/>
            <w:noProof/>
            <w:sz w:val="22"/>
            <w:szCs w:val="22"/>
            <w:lang w:val="en-US"/>
          </w:rPr>
          <w:tab/>
        </w:r>
        <w:r w:rsidRPr="00FA2A06">
          <w:rPr>
            <w:noProof/>
            <w:lang w:val="en-US"/>
          </w:rPr>
          <w:t>Bố cục quyển luận văn</w:t>
        </w:r>
        <w:r>
          <w:rPr>
            <w:noProof/>
          </w:rPr>
          <w:tab/>
        </w:r>
        <w:r>
          <w:rPr>
            <w:noProof/>
          </w:rPr>
          <w:fldChar w:fldCharType="begin"/>
        </w:r>
        <w:r>
          <w:rPr>
            <w:noProof/>
          </w:rPr>
          <w:instrText xml:space="preserve"> PAGEREF _Toc531580659 \h </w:instrText>
        </w:r>
        <w:r>
          <w:rPr>
            <w:noProof/>
          </w:rPr>
        </w:r>
      </w:ins>
      <w:r>
        <w:rPr>
          <w:noProof/>
        </w:rPr>
        <w:fldChar w:fldCharType="separate"/>
      </w:r>
      <w:ins w:id="288" w:author="Tran Huan" w:date="2018-12-03T03:04:00Z">
        <w:r>
          <w:rPr>
            <w:noProof/>
          </w:rPr>
          <w:t>4</w:t>
        </w:r>
        <w:r>
          <w:rPr>
            <w:noProof/>
          </w:rPr>
          <w:fldChar w:fldCharType="end"/>
        </w:r>
      </w:ins>
    </w:p>
    <w:p w14:paraId="3C769017" w14:textId="6181F980" w:rsidR="00926A45" w:rsidRDefault="00926A45">
      <w:pPr>
        <w:pStyle w:val="TOC1"/>
        <w:tabs>
          <w:tab w:val="right" w:leader="dot" w:pos="8777"/>
        </w:tabs>
        <w:rPr>
          <w:ins w:id="289" w:author="Tran Huan" w:date="2018-12-03T03:04:00Z"/>
          <w:rFonts w:asciiTheme="minorHAnsi" w:eastAsiaTheme="minorEastAsia" w:hAnsiTheme="minorHAnsi" w:cstheme="minorBidi"/>
          <w:noProof/>
          <w:sz w:val="22"/>
          <w:szCs w:val="22"/>
          <w:lang w:val="en-US"/>
        </w:rPr>
      </w:pPr>
      <w:ins w:id="290" w:author="Tran Huan" w:date="2018-12-03T03:04:00Z">
        <w:r>
          <w:rPr>
            <w:noProof/>
          </w:rPr>
          <w:t>PHẦN NỘI DUNG</w:t>
        </w:r>
        <w:r>
          <w:rPr>
            <w:noProof/>
          </w:rPr>
          <w:tab/>
        </w:r>
        <w:r>
          <w:rPr>
            <w:noProof/>
          </w:rPr>
          <w:fldChar w:fldCharType="begin"/>
        </w:r>
        <w:r>
          <w:rPr>
            <w:noProof/>
          </w:rPr>
          <w:instrText xml:space="preserve"> PAGEREF _Toc531580660 \h </w:instrText>
        </w:r>
        <w:r>
          <w:rPr>
            <w:noProof/>
          </w:rPr>
        </w:r>
      </w:ins>
      <w:r>
        <w:rPr>
          <w:noProof/>
        </w:rPr>
        <w:fldChar w:fldCharType="separate"/>
      </w:r>
      <w:ins w:id="291" w:author="Tran Huan" w:date="2018-12-03T03:04:00Z">
        <w:r>
          <w:rPr>
            <w:noProof/>
          </w:rPr>
          <w:t>5</w:t>
        </w:r>
        <w:r>
          <w:rPr>
            <w:noProof/>
          </w:rPr>
          <w:fldChar w:fldCharType="end"/>
        </w:r>
      </w:ins>
    </w:p>
    <w:p w14:paraId="2B8294DA" w14:textId="4F649B13" w:rsidR="00926A45" w:rsidRDefault="00926A45">
      <w:pPr>
        <w:pStyle w:val="TOC1"/>
        <w:tabs>
          <w:tab w:val="left" w:pos="1540"/>
          <w:tab w:val="right" w:leader="dot" w:pos="8777"/>
        </w:tabs>
        <w:rPr>
          <w:ins w:id="292" w:author="Tran Huan" w:date="2018-12-03T03:04:00Z"/>
          <w:rFonts w:asciiTheme="minorHAnsi" w:eastAsiaTheme="minorEastAsia" w:hAnsiTheme="minorHAnsi" w:cstheme="minorBidi"/>
          <w:noProof/>
          <w:sz w:val="22"/>
          <w:szCs w:val="22"/>
          <w:lang w:val="en-US"/>
        </w:rPr>
      </w:pPr>
      <w:ins w:id="293" w:author="Tran Huan" w:date="2018-12-03T03:04:00Z">
        <w:r>
          <w:rPr>
            <w:noProof/>
          </w:rPr>
          <w:t>CHƯƠNG 1 -</w:t>
        </w:r>
        <w:r>
          <w:rPr>
            <w:rFonts w:asciiTheme="minorHAnsi" w:eastAsiaTheme="minorEastAsia" w:hAnsiTheme="minorHAnsi" w:cstheme="minorBidi"/>
            <w:noProof/>
            <w:sz w:val="22"/>
            <w:szCs w:val="22"/>
            <w:lang w:val="en-US"/>
          </w:rPr>
          <w:tab/>
        </w:r>
        <w:r>
          <w:rPr>
            <w:noProof/>
          </w:rPr>
          <w:t>ĐẶC TẢ YÊU CẦU</w:t>
        </w:r>
        <w:r>
          <w:rPr>
            <w:noProof/>
          </w:rPr>
          <w:tab/>
        </w:r>
        <w:r>
          <w:rPr>
            <w:noProof/>
          </w:rPr>
          <w:fldChar w:fldCharType="begin"/>
        </w:r>
        <w:r>
          <w:rPr>
            <w:noProof/>
          </w:rPr>
          <w:instrText xml:space="preserve"> PAGEREF _Toc531580662 \h </w:instrText>
        </w:r>
        <w:r>
          <w:rPr>
            <w:noProof/>
          </w:rPr>
        </w:r>
      </w:ins>
      <w:r>
        <w:rPr>
          <w:noProof/>
        </w:rPr>
        <w:fldChar w:fldCharType="separate"/>
      </w:r>
      <w:ins w:id="294" w:author="Tran Huan" w:date="2018-12-03T03:04:00Z">
        <w:r>
          <w:rPr>
            <w:noProof/>
          </w:rPr>
          <w:t>5</w:t>
        </w:r>
        <w:r>
          <w:rPr>
            <w:noProof/>
          </w:rPr>
          <w:fldChar w:fldCharType="end"/>
        </w:r>
      </w:ins>
    </w:p>
    <w:p w14:paraId="4B954882" w14:textId="0B1F9DC1" w:rsidR="00926A45" w:rsidRDefault="00926A45">
      <w:pPr>
        <w:pStyle w:val="TOC2"/>
        <w:tabs>
          <w:tab w:val="left" w:pos="880"/>
          <w:tab w:val="right" w:leader="dot" w:pos="8777"/>
        </w:tabs>
        <w:rPr>
          <w:ins w:id="295" w:author="Tran Huan" w:date="2018-12-03T03:04:00Z"/>
          <w:rFonts w:asciiTheme="minorHAnsi" w:eastAsiaTheme="minorEastAsia" w:hAnsiTheme="minorHAnsi" w:cstheme="minorBidi"/>
          <w:noProof/>
          <w:sz w:val="22"/>
          <w:szCs w:val="22"/>
          <w:lang w:val="en-US"/>
        </w:rPr>
      </w:pPr>
      <w:ins w:id="296" w:author="Tran Huan" w:date="2018-12-03T03:04:00Z">
        <w:r>
          <w:rPr>
            <w:noProof/>
          </w:rPr>
          <w:t>1.1</w:t>
        </w:r>
        <w:r>
          <w:rPr>
            <w:rFonts w:asciiTheme="minorHAnsi" w:eastAsiaTheme="minorEastAsia" w:hAnsiTheme="minorHAnsi" w:cstheme="minorBidi"/>
            <w:noProof/>
            <w:sz w:val="22"/>
            <w:szCs w:val="22"/>
            <w:lang w:val="en-US"/>
          </w:rPr>
          <w:tab/>
        </w:r>
        <w:r>
          <w:rPr>
            <w:noProof/>
          </w:rPr>
          <w:t>Tổng quan về hệ thống</w:t>
        </w:r>
        <w:r>
          <w:rPr>
            <w:noProof/>
          </w:rPr>
          <w:tab/>
        </w:r>
        <w:r>
          <w:rPr>
            <w:noProof/>
          </w:rPr>
          <w:fldChar w:fldCharType="begin"/>
        </w:r>
        <w:r>
          <w:rPr>
            <w:noProof/>
          </w:rPr>
          <w:instrText xml:space="preserve"> PAGEREF _Toc531580674 \h </w:instrText>
        </w:r>
        <w:r>
          <w:rPr>
            <w:noProof/>
          </w:rPr>
        </w:r>
      </w:ins>
      <w:r>
        <w:rPr>
          <w:noProof/>
        </w:rPr>
        <w:fldChar w:fldCharType="separate"/>
      </w:r>
      <w:ins w:id="297" w:author="Tran Huan" w:date="2018-12-03T03:04:00Z">
        <w:r>
          <w:rPr>
            <w:noProof/>
          </w:rPr>
          <w:t>5</w:t>
        </w:r>
        <w:r>
          <w:rPr>
            <w:noProof/>
          </w:rPr>
          <w:fldChar w:fldCharType="end"/>
        </w:r>
      </w:ins>
    </w:p>
    <w:p w14:paraId="390B90D9" w14:textId="3A062C38" w:rsidR="00926A45" w:rsidRDefault="00926A45">
      <w:pPr>
        <w:pStyle w:val="TOC3"/>
        <w:tabs>
          <w:tab w:val="left" w:pos="1320"/>
          <w:tab w:val="right" w:leader="dot" w:pos="8777"/>
        </w:tabs>
        <w:rPr>
          <w:ins w:id="298" w:author="Tran Huan" w:date="2018-12-03T03:04:00Z"/>
          <w:rFonts w:asciiTheme="minorHAnsi" w:eastAsiaTheme="minorEastAsia" w:hAnsiTheme="minorHAnsi" w:cstheme="minorBidi"/>
          <w:noProof/>
          <w:sz w:val="22"/>
          <w:szCs w:val="22"/>
          <w:lang w:val="en-US"/>
        </w:rPr>
      </w:pPr>
      <w:ins w:id="299" w:author="Tran Huan" w:date="2018-12-03T03:04:00Z">
        <w:r w:rsidRPr="00FA2A06">
          <w:rPr>
            <w:noProof/>
          </w:rPr>
          <w:t>1.1.1</w:t>
        </w:r>
        <w:r>
          <w:rPr>
            <w:rFonts w:asciiTheme="minorHAnsi" w:eastAsiaTheme="minorEastAsia" w:hAnsiTheme="minorHAnsi" w:cstheme="minorBidi"/>
            <w:noProof/>
            <w:sz w:val="22"/>
            <w:szCs w:val="22"/>
            <w:lang w:val="en-US"/>
          </w:rPr>
          <w:tab/>
        </w:r>
        <w:r w:rsidRPr="00FA2A06">
          <w:rPr>
            <w:noProof/>
          </w:rPr>
          <w:t>Cách hoạt động của hệ thống</w:t>
        </w:r>
        <w:r>
          <w:rPr>
            <w:noProof/>
          </w:rPr>
          <w:tab/>
        </w:r>
        <w:r>
          <w:rPr>
            <w:noProof/>
          </w:rPr>
          <w:fldChar w:fldCharType="begin"/>
        </w:r>
        <w:r>
          <w:rPr>
            <w:noProof/>
          </w:rPr>
          <w:instrText xml:space="preserve"> PAGEREF _Toc531580675 \h </w:instrText>
        </w:r>
        <w:r>
          <w:rPr>
            <w:noProof/>
          </w:rPr>
        </w:r>
      </w:ins>
      <w:r>
        <w:rPr>
          <w:noProof/>
        </w:rPr>
        <w:fldChar w:fldCharType="separate"/>
      </w:r>
      <w:ins w:id="300" w:author="Tran Huan" w:date="2018-12-03T03:04:00Z">
        <w:r>
          <w:rPr>
            <w:noProof/>
          </w:rPr>
          <w:t>5</w:t>
        </w:r>
        <w:r>
          <w:rPr>
            <w:noProof/>
          </w:rPr>
          <w:fldChar w:fldCharType="end"/>
        </w:r>
      </w:ins>
    </w:p>
    <w:p w14:paraId="0BC0A4B6" w14:textId="7E4DE6A2" w:rsidR="00926A45" w:rsidRDefault="00926A45">
      <w:pPr>
        <w:pStyle w:val="TOC3"/>
        <w:tabs>
          <w:tab w:val="left" w:pos="1320"/>
          <w:tab w:val="right" w:leader="dot" w:pos="8777"/>
        </w:tabs>
        <w:rPr>
          <w:ins w:id="301" w:author="Tran Huan" w:date="2018-12-03T03:04:00Z"/>
          <w:rFonts w:asciiTheme="minorHAnsi" w:eastAsiaTheme="minorEastAsia" w:hAnsiTheme="minorHAnsi" w:cstheme="minorBidi"/>
          <w:noProof/>
          <w:sz w:val="22"/>
          <w:szCs w:val="22"/>
          <w:lang w:val="en-US"/>
        </w:rPr>
      </w:pPr>
      <w:ins w:id="302" w:author="Tran Huan" w:date="2018-12-03T03:04:00Z">
        <w:r>
          <w:rPr>
            <w:noProof/>
          </w:rPr>
          <w:t>1.1.2</w:t>
        </w:r>
        <w:r>
          <w:rPr>
            <w:rFonts w:asciiTheme="minorHAnsi" w:eastAsiaTheme="minorEastAsia" w:hAnsiTheme="minorHAnsi" w:cstheme="minorBidi"/>
            <w:noProof/>
            <w:sz w:val="22"/>
            <w:szCs w:val="22"/>
            <w:lang w:val="en-US"/>
          </w:rPr>
          <w:tab/>
        </w:r>
        <w:r>
          <w:rPr>
            <w:noProof/>
          </w:rPr>
          <w:t>Các chức năng hệ thống</w:t>
        </w:r>
        <w:r>
          <w:rPr>
            <w:noProof/>
          </w:rPr>
          <w:tab/>
        </w:r>
        <w:r>
          <w:rPr>
            <w:noProof/>
          </w:rPr>
          <w:fldChar w:fldCharType="begin"/>
        </w:r>
        <w:r>
          <w:rPr>
            <w:noProof/>
          </w:rPr>
          <w:instrText xml:space="preserve"> PAGEREF _Toc531580676 \h </w:instrText>
        </w:r>
        <w:r>
          <w:rPr>
            <w:noProof/>
          </w:rPr>
        </w:r>
      </w:ins>
      <w:r>
        <w:rPr>
          <w:noProof/>
        </w:rPr>
        <w:fldChar w:fldCharType="separate"/>
      </w:r>
      <w:ins w:id="303" w:author="Tran Huan" w:date="2018-12-03T03:04:00Z">
        <w:r>
          <w:rPr>
            <w:noProof/>
          </w:rPr>
          <w:t>7</w:t>
        </w:r>
        <w:r>
          <w:rPr>
            <w:noProof/>
          </w:rPr>
          <w:fldChar w:fldCharType="end"/>
        </w:r>
      </w:ins>
    </w:p>
    <w:p w14:paraId="787B7F5A" w14:textId="7835C4F9" w:rsidR="00926A45" w:rsidRDefault="00926A45">
      <w:pPr>
        <w:pStyle w:val="TOC3"/>
        <w:tabs>
          <w:tab w:val="left" w:pos="1320"/>
          <w:tab w:val="right" w:leader="dot" w:pos="8777"/>
        </w:tabs>
        <w:rPr>
          <w:ins w:id="304" w:author="Tran Huan" w:date="2018-12-03T03:04:00Z"/>
          <w:rFonts w:asciiTheme="minorHAnsi" w:eastAsiaTheme="minorEastAsia" w:hAnsiTheme="minorHAnsi" w:cstheme="minorBidi"/>
          <w:noProof/>
          <w:sz w:val="22"/>
          <w:szCs w:val="22"/>
          <w:lang w:val="en-US"/>
        </w:rPr>
      </w:pPr>
      <w:ins w:id="305" w:author="Tran Huan" w:date="2018-12-03T03:04:00Z">
        <w:r>
          <w:rPr>
            <w:noProof/>
          </w:rPr>
          <w:t>1.1.3</w:t>
        </w:r>
        <w:r>
          <w:rPr>
            <w:rFonts w:asciiTheme="minorHAnsi" w:eastAsiaTheme="minorEastAsia" w:hAnsiTheme="minorHAnsi" w:cstheme="minorBidi"/>
            <w:noProof/>
            <w:sz w:val="22"/>
            <w:szCs w:val="22"/>
            <w:lang w:val="en-US"/>
          </w:rPr>
          <w:tab/>
        </w:r>
        <w:r>
          <w:rPr>
            <w:noProof/>
          </w:rPr>
          <w:t>Đặc điểm người dùng</w:t>
        </w:r>
        <w:r>
          <w:rPr>
            <w:noProof/>
          </w:rPr>
          <w:tab/>
        </w:r>
        <w:r>
          <w:rPr>
            <w:noProof/>
          </w:rPr>
          <w:fldChar w:fldCharType="begin"/>
        </w:r>
        <w:r>
          <w:rPr>
            <w:noProof/>
          </w:rPr>
          <w:instrText xml:space="preserve"> PAGEREF _Toc531580678 \h </w:instrText>
        </w:r>
        <w:r>
          <w:rPr>
            <w:noProof/>
          </w:rPr>
        </w:r>
      </w:ins>
      <w:r>
        <w:rPr>
          <w:noProof/>
        </w:rPr>
        <w:fldChar w:fldCharType="separate"/>
      </w:r>
      <w:ins w:id="306" w:author="Tran Huan" w:date="2018-12-03T03:04:00Z">
        <w:r>
          <w:rPr>
            <w:noProof/>
          </w:rPr>
          <w:t>7</w:t>
        </w:r>
        <w:r>
          <w:rPr>
            <w:noProof/>
          </w:rPr>
          <w:fldChar w:fldCharType="end"/>
        </w:r>
      </w:ins>
    </w:p>
    <w:p w14:paraId="34D1AA77" w14:textId="7DD178A8" w:rsidR="00926A45" w:rsidRDefault="00926A45">
      <w:pPr>
        <w:pStyle w:val="TOC2"/>
        <w:tabs>
          <w:tab w:val="left" w:pos="880"/>
          <w:tab w:val="right" w:leader="dot" w:pos="8777"/>
        </w:tabs>
        <w:rPr>
          <w:ins w:id="307" w:author="Tran Huan" w:date="2018-12-03T03:04:00Z"/>
          <w:rFonts w:asciiTheme="minorHAnsi" w:eastAsiaTheme="minorEastAsia" w:hAnsiTheme="minorHAnsi" w:cstheme="minorBidi"/>
          <w:noProof/>
          <w:sz w:val="22"/>
          <w:szCs w:val="22"/>
          <w:lang w:val="en-US"/>
        </w:rPr>
      </w:pPr>
      <w:ins w:id="308" w:author="Tran Huan" w:date="2018-12-03T03:04:00Z">
        <w:r>
          <w:rPr>
            <w:noProof/>
          </w:rPr>
          <w:t>1.2</w:t>
        </w:r>
        <w:r>
          <w:rPr>
            <w:rFonts w:asciiTheme="minorHAnsi" w:eastAsiaTheme="minorEastAsia" w:hAnsiTheme="minorHAnsi" w:cstheme="minorBidi"/>
            <w:noProof/>
            <w:sz w:val="22"/>
            <w:szCs w:val="22"/>
            <w:lang w:val="en-US"/>
          </w:rPr>
          <w:tab/>
        </w:r>
        <w:r>
          <w:rPr>
            <w:noProof/>
          </w:rPr>
          <w:t>Sơ đồ USE CASE</w:t>
        </w:r>
        <w:r>
          <w:rPr>
            <w:noProof/>
          </w:rPr>
          <w:tab/>
        </w:r>
        <w:r>
          <w:rPr>
            <w:noProof/>
          </w:rPr>
          <w:fldChar w:fldCharType="begin"/>
        </w:r>
        <w:r>
          <w:rPr>
            <w:noProof/>
          </w:rPr>
          <w:instrText xml:space="preserve"> PAGEREF _Toc531580685 \h </w:instrText>
        </w:r>
        <w:r>
          <w:rPr>
            <w:noProof/>
          </w:rPr>
        </w:r>
      </w:ins>
      <w:r>
        <w:rPr>
          <w:noProof/>
        </w:rPr>
        <w:fldChar w:fldCharType="separate"/>
      </w:r>
      <w:ins w:id="309" w:author="Tran Huan" w:date="2018-12-03T03:04:00Z">
        <w:r>
          <w:rPr>
            <w:noProof/>
          </w:rPr>
          <w:t>8</w:t>
        </w:r>
        <w:r>
          <w:rPr>
            <w:noProof/>
          </w:rPr>
          <w:fldChar w:fldCharType="end"/>
        </w:r>
      </w:ins>
    </w:p>
    <w:p w14:paraId="6A8559FD" w14:textId="238386EA" w:rsidR="00926A45" w:rsidRDefault="00926A45">
      <w:pPr>
        <w:pStyle w:val="TOC2"/>
        <w:tabs>
          <w:tab w:val="left" w:pos="880"/>
          <w:tab w:val="right" w:leader="dot" w:pos="8777"/>
        </w:tabs>
        <w:rPr>
          <w:ins w:id="310" w:author="Tran Huan" w:date="2018-12-03T03:04:00Z"/>
          <w:rFonts w:asciiTheme="minorHAnsi" w:eastAsiaTheme="minorEastAsia" w:hAnsiTheme="minorHAnsi" w:cstheme="minorBidi"/>
          <w:noProof/>
          <w:sz w:val="22"/>
          <w:szCs w:val="22"/>
          <w:lang w:val="en-US"/>
        </w:rPr>
      </w:pPr>
      <w:ins w:id="311" w:author="Tran Huan" w:date="2018-12-03T03:04:00Z">
        <w:r>
          <w:rPr>
            <w:noProof/>
          </w:rPr>
          <w:t>1.3</w:t>
        </w:r>
        <w:r>
          <w:rPr>
            <w:rFonts w:asciiTheme="minorHAnsi" w:eastAsiaTheme="minorEastAsia" w:hAnsiTheme="minorHAnsi" w:cstheme="minorBidi"/>
            <w:noProof/>
            <w:sz w:val="22"/>
            <w:szCs w:val="22"/>
            <w:lang w:val="en-US"/>
          </w:rPr>
          <w:tab/>
        </w:r>
        <w:r>
          <w:rPr>
            <w:noProof/>
          </w:rPr>
          <w:t>Môi trường vận hành</w:t>
        </w:r>
        <w:r>
          <w:rPr>
            <w:noProof/>
          </w:rPr>
          <w:tab/>
        </w:r>
        <w:r>
          <w:rPr>
            <w:noProof/>
          </w:rPr>
          <w:fldChar w:fldCharType="begin"/>
        </w:r>
        <w:r>
          <w:rPr>
            <w:noProof/>
          </w:rPr>
          <w:instrText xml:space="preserve"> PAGEREF _Toc531580687 \h </w:instrText>
        </w:r>
        <w:r>
          <w:rPr>
            <w:noProof/>
          </w:rPr>
        </w:r>
      </w:ins>
      <w:r>
        <w:rPr>
          <w:noProof/>
        </w:rPr>
        <w:fldChar w:fldCharType="separate"/>
      </w:r>
      <w:ins w:id="312" w:author="Tran Huan" w:date="2018-12-03T03:04:00Z">
        <w:r>
          <w:rPr>
            <w:noProof/>
          </w:rPr>
          <w:t>9</w:t>
        </w:r>
        <w:r>
          <w:rPr>
            <w:noProof/>
          </w:rPr>
          <w:fldChar w:fldCharType="end"/>
        </w:r>
      </w:ins>
    </w:p>
    <w:p w14:paraId="18DA390C" w14:textId="58896987" w:rsidR="00926A45" w:rsidRDefault="00926A45">
      <w:pPr>
        <w:pStyle w:val="TOC2"/>
        <w:tabs>
          <w:tab w:val="left" w:pos="880"/>
          <w:tab w:val="right" w:leader="dot" w:pos="8777"/>
        </w:tabs>
        <w:rPr>
          <w:ins w:id="313" w:author="Tran Huan" w:date="2018-12-03T03:04:00Z"/>
          <w:rFonts w:asciiTheme="minorHAnsi" w:eastAsiaTheme="minorEastAsia" w:hAnsiTheme="minorHAnsi" w:cstheme="minorBidi"/>
          <w:noProof/>
          <w:sz w:val="22"/>
          <w:szCs w:val="22"/>
          <w:lang w:val="en-US"/>
        </w:rPr>
      </w:pPr>
      <w:ins w:id="314" w:author="Tran Huan" w:date="2018-12-03T03:04:00Z">
        <w:r>
          <w:rPr>
            <w:noProof/>
          </w:rPr>
          <w:t>1.4</w:t>
        </w:r>
        <w:r>
          <w:rPr>
            <w:rFonts w:asciiTheme="minorHAnsi" w:eastAsiaTheme="minorEastAsia" w:hAnsiTheme="minorHAnsi" w:cstheme="minorBidi"/>
            <w:noProof/>
            <w:sz w:val="22"/>
            <w:szCs w:val="22"/>
            <w:lang w:val="en-US"/>
          </w:rPr>
          <w:tab/>
        </w:r>
        <w:r>
          <w:rPr>
            <w:noProof/>
          </w:rPr>
          <w:t>Yêu cầu chức năng</w:t>
        </w:r>
        <w:r>
          <w:rPr>
            <w:noProof/>
          </w:rPr>
          <w:tab/>
        </w:r>
        <w:r>
          <w:rPr>
            <w:noProof/>
          </w:rPr>
          <w:fldChar w:fldCharType="begin"/>
        </w:r>
        <w:r>
          <w:rPr>
            <w:noProof/>
          </w:rPr>
          <w:instrText xml:space="preserve"> PAGEREF _Toc531580688 \h </w:instrText>
        </w:r>
        <w:r>
          <w:rPr>
            <w:noProof/>
          </w:rPr>
        </w:r>
      </w:ins>
      <w:r>
        <w:rPr>
          <w:noProof/>
        </w:rPr>
        <w:fldChar w:fldCharType="separate"/>
      </w:r>
      <w:ins w:id="315" w:author="Tran Huan" w:date="2018-12-03T03:04:00Z">
        <w:r>
          <w:rPr>
            <w:noProof/>
          </w:rPr>
          <w:t>9</w:t>
        </w:r>
        <w:r>
          <w:rPr>
            <w:noProof/>
          </w:rPr>
          <w:fldChar w:fldCharType="end"/>
        </w:r>
      </w:ins>
    </w:p>
    <w:p w14:paraId="06CB37B0" w14:textId="354886AF" w:rsidR="00926A45" w:rsidRDefault="00926A45">
      <w:pPr>
        <w:pStyle w:val="TOC3"/>
        <w:tabs>
          <w:tab w:val="left" w:pos="1320"/>
          <w:tab w:val="right" w:leader="dot" w:pos="8777"/>
        </w:tabs>
        <w:rPr>
          <w:ins w:id="316" w:author="Tran Huan" w:date="2018-12-03T03:04:00Z"/>
          <w:rFonts w:asciiTheme="minorHAnsi" w:eastAsiaTheme="minorEastAsia" w:hAnsiTheme="minorHAnsi" w:cstheme="minorBidi"/>
          <w:noProof/>
          <w:sz w:val="22"/>
          <w:szCs w:val="22"/>
          <w:lang w:val="en-US"/>
        </w:rPr>
      </w:pPr>
      <w:ins w:id="317" w:author="Tran Huan" w:date="2018-12-03T03:04:00Z">
        <w:r>
          <w:rPr>
            <w:noProof/>
          </w:rPr>
          <w:t>1.4.1</w:t>
        </w:r>
        <w:r>
          <w:rPr>
            <w:rFonts w:asciiTheme="minorHAnsi" w:eastAsiaTheme="minorEastAsia" w:hAnsiTheme="minorHAnsi" w:cstheme="minorBidi"/>
            <w:noProof/>
            <w:sz w:val="22"/>
            <w:szCs w:val="22"/>
            <w:lang w:val="en-US"/>
          </w:rPr>
          <w:tab/>
        </w:r>
        <w:r>
          <w:rPr>
            <w:noProof/>
          </w:rPr>
          <w:t>Tạo đơn hàng</w:t>
        </w:r>
        <w:r>
          <w:rPr>
            <w:noProof/>
          </w:rPr>
          <w:tab/>
        </w:r>
        <w:r>
          <w:rPr>
            <w:noProof/>
          </w:rPr>
          <w:fldChar w:fldCharType="begin"/>
        </w:r>
        <w:r>
          <w:rPr>
            <w:noProof/>
          </w:rPr>
          <w:instrText xml:space="preserve"> PAGEREF _Toc531580782 \h </w:instrText>
        </w:r>
        <w:r>
          <w:rPr>
            <w:noProof/>
          </w:rPr>
        </w:r>
      </w:ins>
      <w:r>
        <w:rPr>
          <w:noProof/>
        </w:rPr>
        <w:fldChar w:fldCharType="separate"/>
      </w:r>
      <w:ins w:id="318" w:author="Tran Huan" w:date="2018-12-03T03:04:00Z">
        <w:r>
          <w:rPr>
            <w:noProof/>
          </w:rPr>
          <w:t>9</w:t>
        </w:r>
        <w:r>
          <w:rPr>
            <w:noProof/>
          </w:rPr>
          <w:fldChar w:fldCharType="end"/>
        </w:r>
      </w:ins>
    </w:p>
    <w:p w14:paraId="3D240280" w14:textId="093828D8" w:rsidR="00926A45" w:rsidRDefault="00926A45">
      <w:pPr>
        <w:pStyle w:val="TOC3"/>
        <w:tabs>
          <w:tab w:val="left" w:pos="1320"/>
          <w:tab w:val="right" w:leader="dot" w:pos="8777"/>
        </w:tabs>
        <w:rPr>
          <w:ins w:id="319" w:author="Tran Huan" w:date="2018-12-03T03:04:00Z"/>
          <w:rFonts w:asciiTheme="minorHAnsi" w:eastAsiaTheme="minorEastAsia" w:hAnsiTheme="minorHAnsi" w:cstheme="minorBidi"/>
          <w:noProof/>
          <w:sz w:val="22"/>
          <w:szCs w:val="22"/>
          <w:lang w:val="en-US"/>
        </w:rPr>
      </w:pPr>
      <w:ins w:id="320" w:author="Tran Huan" w:date="2018-12-03T03:04:00Z">
        <w:r w:rsidRPr="00FA2A06">
          <w:rPr>
            <w:noProof/>
          </w:rPr>
          <w:t>1.4.2</w:t>
        </w:r>
        <w:r>
          <w:rPr>
            <w:rFonts w:asciiTheme="minorHAnsi" w:eastAsiaTheme="minorEastAsia" w:hAnsiTheme="minorHAnsi" w:cstheme="minorBidi"/>
            <w:noProof/>
            <w:sz w:val="22"/>
            <w:szCs w:val="22"/>
            <w:lang w:val="en-US"/>
          </w:rPr>
          <w:tab/>
        </w:r>
        <w:r w:rsidRPr="00FA2A06">
          <w:rPr>
            <w:noProof/>
          </w:rPr>
          <w:t>Xem và Cập nhật đơn hàng</w:t>
        </w:r>
        <w:r>
          <w:rPr>
            <w:noProof/>
          </w:rPr>
          <w:tab/>
        </w:r>
        <w:r>
          <w:rPr>
            <w:noProof/>
          </w:rPr>
          <w:fldChar w:fldCharType="begin"/>
        </w:r>
        <w:r>
          <w:rPr>
            <w:noProof/>
          </w:rPr>
          <w:instrText xml:space="preserve"> PAGEREF _Toc531580783 \h </w:instrText>
        </w:r>
        <w:r>
          <w:rPr>
            <w:noProof/>
          </w:rPr>
        </w:r>
      </w:ins>
      <w:r>
        <w:rPr>
          <w:noProof/>
        </w:rPr>
        <w:fldChar w:fldCharType="separate"/>
      </w:r>
      <w:ins w:id="321" w:author="Tran Huan" w:date="2018-12-03T03:04:00Z">
        <w:r>
          <w:rPr>
            <w:noProof/>
          </w:rPr>
          <w:t>10</w:t>
        </w:r>
        <w:r>
          <w:rPr>
            <w:noProof/>
          </w:rPr>
          <w:fldChar w:fldCharType="end"/>
        </w:r>
      </w:ins>
    </w:p>
    <w:p w14:paraId="2980BEBF" w14:textId="2124C596" w:rsidR="00926A45" w:rsidRDefault="00926A45">
      <w:pPr>
        <w:pStyle w:val="TOC3"/>
        <w:tabs>
          <w:tab w:val="left" w:pos="1320"/>
          <w:tab w:val="right" w:leader="dot" w:pos="8777"/>
        </w:tabs>
        <w:rPr>
          <w:ins w:id="322" w:author="Tran Huan" w:date="2018-12-03T03:04:00Z"/>
          <w:rFonts w:asciiTheme="minorHAnsi" w:eastAsiaTheme="minorEastAsia" w:hAnsiTheme="minorHAnsi" w:cstheme="minorBidi"/>
          <w:noProof/>
          <w:sz w:val="22"/>
          <w:szCs w:val="22"/>
          <w:lang w:val="en-US"/>
        </w:rPr>
      </w:pPr>
      <w:ins w:id="323" w:author="Tran Huan" w:date="2018-12-03T03:04:00Z">
        <w:r>
          <w:rPr>
            <w:noProof/>
          </w:rPr>
          <w:t>1.4.3</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_Toc531580810 \h </w:instrText>
        </w:r>
        <w:r>
          <w:rPr>
            <w:noProof/>
          </w:rPr>
        </w:r>
      </w:ins>
      <w:r>
        <w:rPr>
          <w:noProof/>
        </w:rPr>
        <w:fldChar w:fldCharType="separate"/>
      </w:r>
      <w:ins w:id="324" w:author="Tran Huan" w:date="2018-12-03T03:04:00Z">
        <w:r>
          <w:rPr>
            <w:noProof/>
          </w:rPr>
          <w:t>10</w:t>
        </w:r>
        <w:r>
          <w:rPr>
            <w:noProof/>
          </w:rPr>
          <w:fldChar w:fldCharType="end"/>
        </w:r>
      </w:ins>
    </w:p>
    <w:p w14:paraId="4B225B7C" w14:textId="031EAF15" w:rsidR="00926A45" w:rsidRDefault="00926A45">
      <w:pPr>
        <w:pStyle w:val="TOC3"/>
        <w:tabs>
          <w:tab w:val="left" w:pos="1320"/>
          <w:tab w:val="right" w:leader="dot" w:pos="8777"/>
        </w:tabs>
        <w:rPr>
          <w:ins w:id="325" w:author="Tran Huan" w:date="2018-12-03T03:04:00Z"/>
          <w:rFonts w:asciiTheme="minorHAnsi" w:eastAsiaTheme="minorEastAsia" w:hAnsiTheme="minorHAnsi" w:cstheme="minorBidi"/>
          <w:noProof/>
          <w:sz w:val="22"/>
          <w:szCs w:val="22"/>
          <w:lang w:val="en-US"/>
        </w:rPr>
      </w:pPr>
      <w:ins w:id="326" w:author="Tran Huan" w:date="2018-12-03T03:04:00Z">
        <w:r>
          <w:rPr>
            <w:noProof/>
          </w:rPr>
          <w:t>1.4.4</w:t>
        </w:r>
        <w:r>
          <w:rPr>
            <w:rFonts w:asciiTheme="minorHAnsi" w:eastAsiaTheme="minorEastAsia" w:hAnsiTheme="minorHAnsi" w:cstheme="minorBidi"/>
            <w:noProof/>
            <w:sz w:val="22"/>
            <w:szCs w:val="22"/>
            <w:lang w:val="en-US"/>
          </w:rPr>
          <w:tab/>
        </w:r>
        <w:r>
          <w:rPr>
            <w:noProof/>
          </w:rPr>
          <w:t>Đăng nhập hệ thống</w:t>
        </w:r>
        <w:r>
          <w:rPr>
            <w:noProof/>
          </w:rPr>
          <w:tab/>
        </w:r>
        <w:r>
          <w:rPr>
            <w:noProof/>
          </w:rPr>
          <w:fldChar w:fldCharType="begin"/>
        </w:r>
        <w:r>
          <w:rPr>
            <w:noProof/>
          </w:rPr>
          <w:instrText xml:space="preserve"> PAGEREF _Toc531580842 \h </w:instrText>
        </w:r>
        <w:r>
          <w:rPr>
            <w:noProof/>
          </w:rPr>
        </w:r>
      </w:ins>
      <w:r>
        <w:rPr>
          <w:noProof/>
        </w:rPr>
        <w:fldChar w:fldCharType="separate"/>
      </w:r>
      <w:ins w:id="327" w:author="Tran Huan" w:date="2018-12-03T03:04:00Z">
        <w:r>
          <w:rPr>
            <w:noProof/>
          </w:rPr>
          <w:t>11</w:t>
        </w:r>
        <w:r>
          <w:rPr>
            <w:noProof/>
          </w:rPr>
          <w:fldChar w:fldCharType="end"/>
        </w:r>
      </w:ins>
    </w:p>
    <w:p w14:paraId="001C836F" w14:textId="2773B661" w:rsidR="00926A45" w:rsidRDefault="00926A45">
      <w:pPr>
        <w:pStyle w:val="TOC3"/>
        <w:tabs>
          <w:tab w:val="left" w:pos="1320"/>
          <w:tab w:val="right" w:leader="dot" w:pos="8777"/>
        </w:tabs>
        <w:rPr>
          <w:ins w:id="328" w:author="Tran Huan" w:date="2018-12-03T03:04:00Z"/>
          <w:rFonts w:asciiTheme="minorHAnsi" w:eastAsiaTheme="minorEastAsia" w:hAnsiTheme="minorHAnsi" w:cstheme="minorBidi"/>
          <w:noProof/>
          <w:sz w:val="22"/>
          <w:szCs w:val="22"/>
          <w:lang w:val="en-US"/>
        </w:rPr>
      </w:pPr>
      <w:ins w:id="329" w:author="Tran Huan" w:date="2018-12-03T03:04:00Z">
        <w:r>
          <w:rPr>
            <w:noProof/>
          </w:rPr>
          <w:t>1.4.5</w:t>
        </w:r>
        <w:r>
          <w:rPr>
            <w:rFonts w:asciiTheme="minorHAnsi" w:eastAsiaTheme="minorEastAsia" w:hAnsiTheme="minorHAnsi" w:cstheme="minorBidi"/>
            <w:noProof/>
            <w:sz w:val="22"/>
            <w:szCs w:val="22"/>
            <w:lang w:val="en-US"/>
          </w:rPr>
          <w:tab/>
        </w:r>
        <w:r>
          <w:rPr>
            <w:noProof/>
          </w:rPr>
          <w:t>Đăng xuất hệ thống</w:t>
        </w:r>
        <w:r>
          <w:rPr>
            <w:noProof/>
          </w:rPr>
          <w:tab/>
        </w:r>
        <w:r>
          <w:rPr>
            <w:noProof/>
          </w:rPr>
          <w:fldChar w:fldCharType="begin"/>
        </w:r>
        <w:r>
          <w:rPr>
            <w:noProof/>
          </w:rPr>
          <w:instrText xml:space="preserve"> PAGEREF _Toc531580844 \h </w:instrText>
        </w:r>
        <w:r>
          <w:rPr>
            <w:noProof/>
          </w:rPr>
        </w:r>
      </w:ins>
      <w:r>
        <w:rPr>
          <w:noProof/>
        </w:rPr>
        <w:fldChar w:fldCharType="separate"/>
      </w:r>
      <w:ins w:id="330" w:author="Tran Huan" w:date="2018-12-03T03:04:00Z">
        <w:r>
          <w:rPr>
            <w:noProof/>
          </w:rPr>
          <w:t>11</w:t>
        </w:r>
        <w:r>
          <w:rPr>
            <w:noProof/>
          </w:rPr>
          <w:fldChar w:fldCharType="end"/>
        </w:r>
      </w:ins>
    </w:p>
    <w:p w14:paraId="60EAF591" w14:textId="46896D21" w:rsidR="00926A45" w:rsidRDefault="00926A45">
      <w:pPr>
        <w:pStyle w:val="TOC3"/>
        <w:tabs>
          <w:tab w:val="left" w:pos="1320"/>
          <w:tab w:val="right" w:leader="dot" w:pos="8777"/>
        </w:tabs>
        <w:rPr>
          <w:ins w:id="331" w:author="Tran Huan" w:date="2018-12-03T03:04:00Z"/>
          <w:rFonts w:asciiTheme="minorHAnsi" w:eastAsiaTheme="minorEastAsia" w:hAnsiTheme="minorHAnsi" w:cstheme="minorBidi"/>
          <w:noProof/>
          <w:sz w:val="22"/>
          <w:szCs w:val="22"/>
          <w:lang w:val="en-US"/>
        </w:rPr>
      </w:pPr>
      <w:ins w:id="332" w:author="Tran Huan" w:date="2018-12-03T03:04:00Z">
        <w:r w:rsidRPr="00FA2A06">
          <w:rPr>
            <w:iCs/>
            <w:noProof/>
          </w:rPr>
          <w:t>1.4.6</w:t>
        </w:r>
        <w:r>
          <w:rPr>
            <w:rFonts w:asciiTheme="minorHAnsi" w:eastAsiaTheme="minorEastAsia" w:hAnsiTheme="minorHAnsi" w:cstheme="minorBidi"/>
            <w:noProof/>
            <w:sz w:val="22"/>
            <w:szCs w:val="22"/>
            <w:lang w:val="en-US"/>
          </w:rPr>
          <w:tab/>
        </w:r>
        <w:r w:rsidRPr="00FA2A06">
          <w:rPr>
            <w:noProof/>
          </w:rPr>
          <w:t>Đăng kí tài khoản khách hàng</w:t>
        </w:r>
        <w:r>
          <w:rPr>
            <w:noProof/>
          </w:rPr>
          <w:tab/>
        </w:r>
        <w:r>
          <w:rPr>
            <w:noProof/>
          </w:rPr>
          <w:fldChar w:fldCharType="begin"/>
        </w:r>
        <w:r>
          <w:rPr>
            <w:noProof/>
          </w:rPr>
          <w:instrText xml:space="preserve"> PAGEREF _Toc531580846 \h </w:instrText>
        </w:r>
        <w:r>
          <w:rPr>
            <w:noProof/>
          </w:rPr>
        </w:r>
      </w:ins>
      <w:r>
        <w:rPr>
          <w:noProof/>
        </w:rPr>
        <w:fldChar w:fldCharType="separate"/>
      </w:r>
      <w:ins w:id="333" w:author="Tran Huan" w:date="2018-12-03T03:04:00Z">
        <w:r>
          <w:rPr>
            <w:noProof/>
          </w:rPr>
          <w:t>12</w:t>
        </w:r>
        <w:r>
          <w:rPr>
            <w:noProof/>
          </w:rPr>
          <w:fldChar w:fldCharType="end"/>
        </w:r>
      </w:ins>
    </w:p>
    <w:p w14:paraId="30DB9704" w14:textId="25944819" w:rsidR="00926A45" w:rsidRDefault="00926A45">
      <w:pPr>
        <w:pStyle w:val="TOC3"/>
        <w:tabs>
          <w:tab w:val="left" w:pos="1320"/>
          <w:tab w:val="right" w:leader="dot" w:pos="8777"/>
        </w:tabs>
        <w:rPr>
          <w:ins w:id="334" w:author="Tran Huan" w:date="2018-12-03T03:04:00Z"/>
          <w:rFonts w:asciiTheme="minorHAnsi" w:eastAsiaTheme="minorEastAsia" w:hAnsiTheme="minorHAnsi" w:cstheme="minorBidi"/>
          <w:noProof/>
          <w:sz w:val="22"/>
          <w:szCs w:val="22"/>
          <w:lang w:val="en-US"/>
        </w:rPr>
      </w:pPr>
      <w:ins w:id="335" w:author="Tran Huan" w:date="2018-12-03T03:04:00Z">
        <w:r>
          <w:rPr>
            <w:noProof/>
          </w:rPr>
          <w:t>1.4.7</w:t>
        </w:r>
        <w:r>
          <w:rPr>
            <w:rFonts w:asciiTheme="minorHAnsi" w:eastAsiaTheme="minorEastAsia" w:hAnsiTheme="minorHAnsi" w:cstheme="minorBidi"/>
            <w:noProof/>
            <w:sz w:val="22"/>
            <w:szCs w:val="22"/>
            <w:lang w:val="en-US"/>
          </w:rPr>
          <w:tab/>
        </w:r>
        <w:r>
          <w:rPr>
            <w:noProof/>
          </w:rPr>
          <w:t>Xem biên nhận</w:t>
        </w:r>
        <w:r>
          <w:rPr>
            <w:noProof/>
          </w:rPr>
          <w:tab/>
        </w:r>
        <w:r>
          <w:rPr>
            <w:noProof/>
          </w:rPr>
          <w:fldChar w:fldCharType="begin"/>
        </w:r>
        <w:r>
          <w:rPr>
            <w:noProof/>
          </w:rPr>
          <w:instrText xml:space="preserve"> PAGEREF _Toc531580848 \h </w:instrText>
        </w:r>
        <w:r>
          <w:rPr>
            <w:noProof/>
          </w:rPr>
        </w:r>
      </w:ins>
      <w:r>
        <w:rPr>
          <w:noProof/>
        </w:rPr>
        <w:fldChar w:fldCharType="separate"/>
      </w:r>
      <w:ins w:id="336" w:author="Tran Huan" w:date="2018-12-03T03:04:00Z">
        <w:r>
          <w:rPr>
            <w:noProof/>
          </w:rPr>
          <w:t>12</w:t>
        </w:r>
        <w:r>
          <w:rPr>
            <w:noProof/>
          </w:rPr>
          <w:fldChar w:fldCharType="end"/>
        </w:r>
      </w:ins>
    </w:p>
    <w:p w14:paraId="733D466C" w14:textId="41EE9CF3" w:rsidR="00926A45" w:rsidRDefault="00926A45">
      <w:pPr>
        <w:pStyle w:val="TOC3"/>
        <w:tabs>
          <w:tab w:val="left" w:pos="1320"/>
          <w:tab w:val="right" w:leader="dot" w:pos="8777"/>
        </w:tabs>
        <w:rPr>
          <w:ins w:id="337" w:author="Tran Huan" w:date="2018-12-03T03:04:00Z"/>
          <w:rFonts w:asciiTheme="minorHAnsi" w:eastAsiaTheme="minorEastAsia" w:hAnsiTheme="minorHAnsi" w:cstheme="minorBidi"/>
          <w:noProof/>
          <w:sz w:val="22"/>
          <w:szCs w:val="22"/>
          <w:lang w:val="en-US"/>
        </w:rPr>
      </w:pPr>
      <w:ins w:id="338" w:author="Tran Huan" w:date="2018-12-03T03:04:00Z">
        <w:r w:rsidRPr="00FA2A06">
          <w:rPr>
            <w:noProof/>
          </w:rPr>
          <w:t>1.4.8</w:t>
        </w:r>
        <w:r>
          <w:rPr>
            <w:rFonts w:asciiTheme="minorHAnsi" w:eastAsiaTheme="minorEastAsia" w:hAnsiTheme="minorHAnsi" w:cstheme="minorBidi"/>
            <w:noProof/>
            <w:sz w:val="22"/>
            <w:szCs w:val="22"/>
            <w:lang w:val="en-US"/>
          </w:rPr>
          <w:tab/>
        </w:r>
        <w:r w:rsidRPr="00FA2A06">
          <w:rPr>
            <w:noProof/>
          </w:rPr>
          <w:t>Xem thông báo về trạng thái đơn hàng</w:t>
        </w:r>
        <w:r>
          <w:rPr>
            <w:noProof/>
          </w:rPr>
          <w:tab/>
        </w:r>
        <w:r>
          <w:rPr>
            <w:noProof/>
          </w:rPr>
          <w:fldChar w:fldCharType="begin"/>
        </w:r>
        <w:r>
          <w:rPr>
            <w:noProof/>
          </w:rPr>
          <w:instrText xml:space="preserve"> PAGEREF _Toc531580849 \h </w:instrText>
        </w:r>
        <w:r>
          <w:rPr>
            <w:noProof/>
          </w:rPr>
        </w:r>
      </w:ins>
      <w:r>
        <w:rPr>
          <w:noProof/>
        </w:rPr>
        <w:fldChar w:fldCharType="separate"/>
      </w:r>
      <w:ins w:id="339" w:author="Tran Huan" w:date="2018-12-03T03:04:00Z">
        <w:r>
          <w:rPr>
            <w:noProof/>
          </w:rPr>
          <w:t>13</w:t>
        </w:r>
        <w:r>
          <w:rPr>
            <w:noProof/>
          </w:rPr>
          <w:fldChar w:fldCharType="end"/>
        </w:r>
      </w:ins>
    </w:p>
    <w:p w14:paraId="10C39280" w14:textId="7DA5AB5C" w:rsidR="00926A45" w:rsidRDefault="00926A45">
      <w:pPr>
        <w:pStyle w:val="TOC3"/>
        <w:tabs>
          <w:tab w:val="left" w:pos="1320"/>
          <w:tab w:val="right" w:leader="dot" w:pos="8777"/>
        </w:tabs>
        <w:rPr>
          <w:ins w:id="340" w:author="Tran Huan" w:date="2018-12-03T03:04:00Z"/>
          <w:rFonts w:asciiTheme="minorHAnsi" w:eastAsiaTheme="minorEastAsia" w:hAnsiTheme="minorHAnsi" w:cstheme="minorBidi"/>
          <w:noProof/>
          <w:sz w:val="22"/>
          <w:szCs w:val="22"/>
          <w:lang w:val="en-US"/>
        </w:rPr>
      </w:pPr>
      <w:ins w:id="341" w:author="Tran Huan" w:date="2018-12-03T03:04:00Z">
        <w:r w:rsidRPr="00FA2A06">
          <w:rPr>
            <w:noProof/>
          </w:rPr>
          <w:t>1.4.9</w:t>
        </w:r>
        <w:r>
          <w:rPr>
            <w:rFonts w:asciiTheme="minorHAnsi" w:eastAsiaTheme="minorEastAsia" w:hAnsiTheme="minorHAnsi" w:cstheme="minorBidi"/>
            <w:noProof/>
            <w:sz w:val="22"/>
            <w:szCs w:val="22"/>
            <w:lang w:val="en-US"/>
          </w:rPr>
          <w:tab/>
        </w:r>
        <w:r>
          <w:rPr>
            <w:noProof/>
          </w:rPr>
          <w:t>Xem hóa đơn</w:t>
        </w:r>
        <w:r>
          <w:rPr>
            <w:noProof/>
          </w:rPr>
          <w:tab/>
        </w:r>
        <w:r>
          <w:rPr>
            <w:noProof/>
          </w:rPr>
          <w:fldChar w:fldCharType="begin"/>
        </w:r>
        <w:r>
          <w:rPr>
            <w:noProof/>
          </w:rPr>
          <w:instrText xml:space="preserve"> PAGEREF _Toc531580850 \h </w:instrText>
        </w:r>
        <w:r>
          <w:rPr>
            <w:noProof/>
          </w:rPr>
        </w:r>
      </w:ins>
      <w:r>
        <w:rPr>
          <w:noProof/>
        </w:rPr>
        <w:fldChar w:fldCharType="separate"/>
      </w:r>
      <w:ins w:id="342" w:author="Tran Huan" w:date="2018-12-03T03:04:00Z">
        <w:r>
          <w:rPr>
            <w:noProof/>
          </w:rPr>
          <w:t>13</w:t>
        </w:r>
        <w:r>
          <w:rPr>
            <w:noProof/>
          </w:rPr>
          <w:fldChar w:fldCharType="end"/>
        </w:r>
      </w:ins>
    </w:p>
    <w:p w14:paraId="39D7F651" w14:textId="4B81E195" w:rsidR="00926A45" w:rsidRDefault="00926A45">
      <w:pPr>
        <w:pStyle w:val="TOC2"/>
        <w:tabs>
          <w:tab w:val="left" w:pos="880"/>
          <w:tab w:val="right" w:leader="dot" w:pos="8777"/>
        </w:tabs>
        <w:rPr>
          <w:ins w:id="343" w:author="Tran Huan" w:date="2018-12-03T03:04:00Z"/>
          <w:rFonts w:asciiTheme="minorHAnsi" w:eastAsiaTheme="minorEastAsia" w:hAnsiTheme="minorHAnsi" w:cstheme="minorBidi"/>
          <w:noProof/>
          <w:sz w:val="22"/>
          <w:szCs w:val="22"/>
          <w:lang w:val="en-US"/>
        </w:rPr>
      </w:pPr>
      <w:ins w:id="344" w:author="Tran Huan" w:date="2018-12-03T03:04:00Z">
        <w:r>
          <w:rPr>
            <w:noProof/>
          </w:rPr>
          <w:t>1.5</w:t>
        </w:r>
        <w:r>
          <w:rPr>
            <w:rFonts w:asciiTheme="minorHAnsi" w:eastAsiaTheme="minorEastAsia" w:hAnsiTheme="minorHAnsi" w:cstheme="minorBidi"/>
            <w:noProof/>
            <w:sz w:val="22"/>
            <w:szCs w:val="22"/>
            <w:lang w:val="en-US"/>
          </w:rPr>
          <w:tab/>
        </w:r>
        <w:r>
          <w:rPr>
            <w:noProof/>
          </w:rPr>
          <w:t>Yêu cầu phi chức năng</w:t>
        </w:r>
        <w:r>
          <w:rPr>
            <w:noProof/>
          </w:rPr>
          <w:tab/>
        </w:r>
        <w:r>
          <w:rPr>
            <w:noProof/>
          </w:rPr>
          <w:fldChar w:fldCharType="begin"/>
        </w:r>
        <w:r>
          <w:rPr>
            <w:noProof/>
          </w:rPr>
          <w:instrText xml:space="preserve"> PAGEREF _Toc531580851 \h </w:instrText>
        </w:r>
        <w:r>
          <w:rPr>
            <w:noProof/>
          </w:rPr>
        </w:r>
      </w:ins>
      <w:r>
        <w:rPr>
          <w:noProof/>
        </w:rPr>
        <w:fldChar w:fldCharType="separate"/>
      </w:r>
      <w:ins w:id="345" w:author="Tran Huan" w:date="2018-12-03T03:04:00Z">
        <w:r>
          <w:rPr>
            <w:noProof/>
          </w:rPr>
          <w:t>13</w:t>
        </w:r>
        <w:r>
          <w:rPr>
            <w:noProof/>
          </w:rPr>
          <w:fldChar w:fldCharType="end"/>
        </w:r>
      </w:ins>
    </w:p>
    <w:p w14:paraId="2D1155A6" w14:textId="4CBFDBBA" w:rsidR="00926A45" w:rsidRDefault="00926A45">
      <w:pPr>
        <w:pStyle w:val="TOC3"/>
        <w:tabs>
          <w:tab w:val="left" w:pos="1320"/>
          <w:tab w:val="right" w:leader="dot" w:pos="8777"/>
        </w:tabs>
        <w:rPr>
          <w:ins w:id="346" w:author="Tran Huan" w:date="2018-12-03T03:04:00Z"/>
          <w:rFonts w:asciiTheme="minorHAnsi" w:eastAsiaTheme="minorEastAsia" w:hAnsiTheme="minorHAnsi" w:cstheme="minorBidi"/>
          <w:noProof/>
          <w:sz w:val="22"/>
          <w:szCs w:val="22"/>
          <w:lang w:val="en-US"/>
        </w:rPr>
      </w:pPr>
      <w:ins w:id="347" w:author="Tran Huan" w:date="2018-12-03T03:04:00Z">
        <w:r>
          <w:rPr>
            <w:noProof/>
          </w:rPr>
          <w:t>1.5.1</w:t>
        </w:r>
        <w:r>
          <w:rPr>
            <w:rFonts w:asciiTheme="minorHAnsi" w:eastAsiaTheme="minorEastAsia" w:hAnsiTheme="minorHAnsi" w:cstheme="minorBidi"/>
            <w:noProof/>
            <w:sz w:val="22"/>
            <w:szCs w:val="22"/>
            <w:lang w:val="en-US"/>
          </w:rPr>
          <w:tab/>
        </w:r>
        <w:r>
          <w:rPr>
            <w:noProof/>
          </w:rPr>
          <w:t>Yêu cầu thực thi</w:t>
        </w:r>
        <w:r>
          <w:rPr>
            <w:noProof/>
          </w:rPr>
          <w:tab/>
        </w:r>
        <w:r>
          <w:rPr>
            <w:noProof/>
          </w:rPr>
          <w:fldChar w:fldCharType="begin"/>
        </w:r>
        <w:r>
          <w:rPr>
            <w:noProof/>
          </w:rPr>
          <w:instrText xml:space="preserve"> PAGEREF _Toc531580852 \h </w:instrText>
        </w:r>
        <w:r>
          <w:rPr>
            <w:noProof/>
          </w:rPr>
        </w:r>
      </w:ins>
      <w:r>
        <w:rPr>
          <w:noProof/>
        </w:rPr>
        <w:fldChar w:fldCharType="separate"/>
      </w:r>
      <w:ins w:id="348" w:author="Tran Huan" w:date="2018-12-03T03:04:00Z">
        <w:r>
          <w:rPr>
            <w:noProof/>
          </w:rPr>
          <w:t>13</w:t>
        </w:r>
        <w:r>
          <w:rPr>
            <w:noProof/>
          </w:rPr>
          <w:fldChar w:fldCharType="end"/>
        </w:r>
      </w:ins>
    </w:p>
    <w:p w14:paraId="0D0F7B14" w14:textId="64A2E1F6" w:rsidR="00926A45" w:rsidRDefault="00926A45">
      <w:pPr>
        <w:pStyle w:val="TOC3"/>
        <w:tabs>
          <w:tab w:val="left" w:pos="1320"/>
          <w:tab w:val="right" w:leader="dot" w:pos="8777"/>
        </w:tabs>
        <w:rPr>
          <w:ins w:id="349" w:author="Tran Huan" w:date="2018-12-03T03:04:00Z"/>
          <w:rFonts w:asciiTheme="minorHAnsi" w:eastAsiaTheme="minorEastAsia" w:hAnsiTheme="minorHAnsi" w:cstheme="minorBidi"/>
          <w:noProof/>
          <w:sz w:val="22"/>
          <w:szCs w:val="22"/>
          <w:lang w:val="en-US"/>
        </w:rPr>
      </w:pPr>
      <w:ins w:id="350" w:author="Tran Huan" w:date="2018-12-03T03:04:00Z">
        <w:r w:rsidRPr="00FA2A06">
          <w:rPr>
            <w:noProof/>
          </w:rPr>
          <w:t>1.5.2</w:t>
        </w:r>
        <w:r>
          <w:rPr>
            <w:rFonts w:asciiTheme="minorHAnsi" w:eastAsiaTheme="minorEastAsia" w:hAnsiTheme="minorHAnsi" w:cstheme="minorBidi"/>
            <w:noProof/>
            <w:sz w:val="22"/>
            <w:szCs w:val="22"/>
            <w:lang w:val="en-US"/>
          </w:rPr>
          <w:tab/>
        </w:r>
        <w:r w:rsidRPr="00FA2A06">
          <w:rPr>
            <w:noProof/>
          </w:rPr>
          <w:t>Yêu cầu chất lượng phần mềm</w:t>
        </w:r>
        <w:r>
          <w:rPr>
            <w:noProof/>
          </w:rPr>
          <w:tab/>
        </w:r>
        <w:r>
          <w:rPr>
            <w:noProof/>
          </w:rPr>
          <w:fldChar w:fldCharType="begin"/>
        </w:r>
        <w:r>
          <w:rPr>
            <w:noProof/>
          </w:rPr>
          <w:instrText xml:space="preserve"> PAGEREF _Toc531580853 \h </w:instrText>
        </w:r>
        <w:r>
          <w:rPr>
            <w:noProof/>
          </w:rPr>
        </w:r>
      </w:ins>
      <w:r>
        <w:rPr>
          <w:noProof/>
        </w:rPr>
        <w:fldChar w:fldCharType="separate"/>
      </w:r>
      <w:ins w:id="351" w:author="Tran Huan" w:date="2018-12-03T03:04:00Z">
        <w:r>
          <w:rPr>
            <w:noProof/>
          </w:rPr>
          <w:t>13</w:t>
        </w:r>
        <w:r>
          <w:rPr>
            <w:noProof/>
          </w:rPr>
          <w:fldChar w:fldCharType="end"/>
        </w:r>
      </w:ins>
    </w:p>
    <w:p w14:paraId="25F16377" w14:textId="240EA22A" w:rsidR="00926A45" w:rsidRDefault="00926A45">
      <w:pPr>
        <w:pStyle w:val="TOC1"/>
        <w:tabs>
          <w:tab w:val="left" w:pos="1540"/>
          <w:tab w:val="right" w:leader="dot" w:pos="8777"/>
        </w:tabs>
        <w:rPr>
          <w:ins w:id="352" w:author="Tran Huan" w:date="2018-12-03T03:04:00Z"/>
          <w:rFonts w:asciiTheme="minorHAnsi" w:eastAsiaTheme="minorEastAsia" w:hAnsiTheme="minorHAnsi" w:cstheme="minorBidi"/>
          <w:noProof/>
          <w:sz w:val="22"/>
          <w:szCs w:val="22"/>
          <w:lang w:val="en-US"/>
        </w:rPr>
      </w:pPr>
      <w:ins w:id="353" w:author="Tran Huan" w:date="2018-12-03T03:04:00Z">
        <w:r>
          <w:rPr>
            <w:noProof/>
          </w:rPr>
          <w:t>CHƯƠNG 2 -</w:t>
        </w:r>
        <w:r>
          <w:rPr>
            <w:rFonts w:asciiTheme="minorHAnsi" w:eastAsiaTheme="minorEastAsia" w:hAnsiTheme="minorHAnsi" w:cstheme="minorBidi"/>
            <w:noProof/>
            <w:sz w:val="22"/>
            <w:szCs w:val="22"/>
            <w:lang w:val="en-US"/>
          </w:rPr>
          <w:tab/>
        </w:r>
        <w:r>
          <w:rPr>
            <w:noProof/>
          </w:rPr>
          <w:t>CƠ SỞ LÝ THUYẾT</w:t>
        </w:r>
        <w:r>
          <w:rPr>
            <w:noProof/>
          </w:rPr>
          <w:tab/>
        </w:r>
        <w:r>
          <w:rPr>
            <w:noProof/>
          </w:rPr>
          <w:fldChar w:fldCharType="begin"/>
        </w:r>
        <w:r>
          <w:rPr>
            <w:noProof/>
          </w:rPr>
          <w:instrText xml:space="preserve"> PAGEREF _Toc531580854 \h </w:instrText>
        </w:r>
        <w:r>
          <w:rPr>
            <w:noProof/>
          </w:rPr>
        </w:r>
      </w:ins>
      <w:r>
        <w:rPr>
          <w:noProof/>
        </w:rPr>
        <w:fldChar w:fldCharType="separate"/>
      </w:r>
      <w:ins w:id="354" w:author="Tran Huan" w:date="2018-12-03T03:04:00Z">
        <w:r>
          <w:rPr>
            <w:noProof/>
          </w:rPr>
          <w:t>14</w:t>
        </w:r>
        <w:r>
          <w:rPr>
            <w:noProof/>
          </w:rPr>
          <w:fldChar w:fldCharType="end"/>
        </w:r>
      </w:ins>
    </w:p>
    <w:p w14:paraId="3881A4B9" w14:textId="0C2834EB" w:rsidR="00926A45" w:rsidRDefault="00926A45">
      <w:pPr>
        <w:pStyle w:val="TOC2"/>
        <w:tabs>
          <w:tab w:val="left" w:pos="880"/>
          <w:tab w:val="right" w:leader="dot" w:pos="8777"/>
        </w:tabs>
        <w:rPr>
          <w:ins w:id="355" w:author="Tran Huan" w:date="2018-12-03T03:04:00Z"/>
          <w:rFonts w:asciiTheme="minorHAnsi" w:eastAsiaTheme="minorEastAsia" w:hAnsiTheme="minorHAnsi" w:cstheme="minorBidi"/>
          <w:noProof/>
          <w:sz w:val="22"/>
          <w:szCs w:val="22"/>
          <w:lang w:val="en-US"/>
        </w:rPr>
      </w:pPr>
      <w:ins w:id="356" w:author="Tran Huan" w:date="2018-12-03T03:04:00Z">
        <w:r>
          <w:rPr>
            <w:noProof/>
          </w:rPr>
          <w:t>2.1</w:t>
        </w:r>
        <w:r>
          <w:rPr>
            <w:rFonts w:asciiTheme="minorHAnsi" w:eastAsiaTheme="minorEastAsia" w:hAnsiTheme="minorHAnsi" w:cstheme="minorBidi"/>
            <w:noProof/>
            <w:sz w:val="22"/>
            <w:szCs w:val="22"/>
            <w:lang w:val="en-US"/>
          </w:rPr>
          <w:tab/>
        </w:r>
        <w:r w:rsidRPr="00FA2A06">
          <w:rPr>
            <w:noProof/>
            <w:lang w:val="en-US"/>
          </w:rPr>
          <w:t>N</w:t>
        </w:r>
        <w:r>
          <w:rPr>
            <w:noProof/>
          </w:rPr>
          <w:t>ền tảng Android</w:t>
        </w:r>
        <w:r w:rsidRPr="00FA2A06">
          <w:rPr>
            <w:noProof/>
            <w:vertAlign w:val="superscript"/>
          </w:rPr>
          <w:t>[1]</w:t>
        </w:r>
        <w:r>
          <w:rPr>
            <w:noProof/>
          </w:rPr>
          <w:tab/>
        </w:r>
        <w:r>
          <w:rPr>
            <w:noProof/>
          </w:rPr>
          <w:fldChar w:fldCharType="begin"/>
        </w:r>
        <w:r>
          <w:rPr>
            <w:noProof/>
          </w:rPr>
          <w:instrText xml:space="preserve"> PAGEREF _Toc531580855 \h </w:instrText>
        </w:r>
        <w:r>
          <w:rPr>
            <w:noProof/>
          </w:rPr>
        </w:r>
      </w:ins>
      <w:r>
        <w:rPr>
          <w:noProof/>
        </w:rPr>
        <w:fldChar w:fldCharType="separate"/>
      </w:r>
      <w:ins w:id="357" w:author="Tran Huan" w:date="2018-12-03T03:04:00Z">
        <w:r>
          <w:rPr>
            <w:noProof/>
          </w:rPr>
          <w:t>14</w:t>
        </w:r>
        <w:r>
          <w:rPr>
            <w:noProof/>
          </w:rPr>
          <w:fldChar w:fldCharType="end"/>
        </w:r>
      </w:ins>
    </w:p>
    <w:p w14:paraId="60991489" w14:textId="738BB166" w:rsidR="00926A45" w:rsidRDefault="00926A45">
      <w:pPr>
        <w:pStyle w:val="TOC2"/>
        <w:tabs>
          <w:tab w:val="left" w:pos="880"/>
          <w:tab w:val="right" w:leader="dot" w:pos="8777"/>
        </w:tabs>
        <w:rPr>
          <w:ins w:id="358" w:author="Tran Huan" w:date="2018-12-03T03:04:00Z"/>
          <w:rFonts w:asciiTheme="minorHAnsi" w:eastAsiaTheme="minorEastAsia" w:hAnsiTheme="minorHAnsi" w:cstheme="minorBidi"/>
          <w:noProof/>
          <w:sz w:val="22"/>
          <w:szCs w:val="22"/>
          <w:lang w:val="en-US"/>
        </w:rPr>
      </w:pPr>
      <w:ins w:id="359" w:author="Tran Huan" w:date="2018-12-03T03:04:00Z">
        <w:r>
          <w:rPr>
            <w:noProof/>
          </w:rPr>
          <w:t>2.2</w:t>
        </w:r>
        <w:r>
          <w:rPr>
            <w:rFonts w:asciiTheme="minorHAnsi" w:eastAsiaTheme="minorEastAsia" w:hAnsiTheme="minorHAnsi" w:cstheme="minorBidi"/>
            <w:noProof/>
            <w:sz w:val="22"/>
            <w:szCs w:val="22"/>
            <w:lang w:val="en-US"/>
          </w:rPr>
          <w:tab/>
        </w:r>
        <w:r>
          <w:rPr>
            <w:noProof/>
          </w:rPr>
          <w:t xml:space="preserve">GraphQL </w:t>
        </w:r>
        <w:r w:rsidRPr="00FA2A06">
          <w:rPr>
            <w:noProof/>
            <w:vertAlign w:val="superscript"/>
          </w:rPr>
          <w:t>[2]</w:t>
        </w:r>
        <w:r>
          <w:rPr>
            <w:noProof/>
          </w:rPr>
          <w:tab/>
        </w:r>
        <w:r>
          <w:rPr>
            <w:noProof/>
          </w:rPr>
          <w:fldChar w:fldCharType="begin"/>
        </w:r>
        <w:r>
          <w:rPr>
            <w:noProof/>
          </w:rPr>
          <w:instrText xml:space="preserve"> PAGEREF _Toc531580857 \h </w:instrText>
        </w:r>
        <w:r>
          <w:rPr>
            <w:noProof/>
          </w:rPr>
        </w:r>
      </w:ins>
      <w:r>
        <w:rPr>
          <w:noProof/>
        </w:rPr>
        <w:fldChar w:fldCharType="separate"/>
      </w:r>
      <w:ins w:id="360" w:author="Tran Huan" w:date="2018-12-03T03:04:00Z">
        <w:r>
          <w:rPr>
            <w:noProof/>
          </w:rPr>
          <w:t>14</w:t>
        </w:r>
        <w:r>
          <w:rPr>
            <w:noProof/>
          </w:rPr>
          <w:fldChar w:fldCharType="end"/>
        </w:r>
      </w:ins>
    </w:p>
    <w:p w14:paraId="6BB5C8F9" w14:textId="3CE87609" w:rsidR="00926A45" w:rsidRDefault="00926A45">
      <w:pPr>
        <w:pStyle w:val="TOC2"/>
        <w:tabs>
          <w:tab w:val="left" w:pos="880"/>
          <w:tab w:val="right" w:leader="dot" w:pos="8777"/>
        </w:tabs>
        <w:rPr>
          <w:ins w:id="361" w:author="Tran Huan" w:date="2018-12-03T03:04:00Z"/>
          <w:rFonts w:asciiTheme="minorHAnsi" w:eastAsiaTheme="minorEastAsia" w:hAnsiTheme="minorHAnsi" w:cstheme="minorBidi"/>
          <w:noProof/>
          <w:sz w:val="22"/>
          <w:szCs w:val="22"/>
          <w:lang w:val="en-US"/>
        </w:rPr>
      </w:pPr>
      <w:ins w:id="362" w:author="Tran Huan" w:date="2018-12-03T03:04:00Z">
        <w:r w:rsidRPr="00FA2A06">
          <w:rPr>
            <w:noProof/>
            <w:lang w:val="da-DK"/>
          </w:rPr>
          <w:t>2.3</w:t>
        </w:r>
        <w:r>
          <w:rPr>
            <w:rFonts w:asciiTheme="minorHAnsi" w:eastAsiaTheme="minorEastAsia" w:hAnsiTheme="minorHAnsi" w:cstheme="minorBidi"/>
            <w:noProof/>
            <w:sz w:val="22"/>
            <w:szCs w:val="22"/>
            <w:lang w:val="en-US"/>
          </w:rPr>
          <w:tab/>
        </w:r>
        <w:r w:rsidRPr="00FA2A06">
          <w:rPr>
            <w:noProof/>
            <w:lang w:val="da-DK"/>
          </w:rPr>
          <w:t xml:space="preserve">Postgraphile </w:t>
        </w:r>
        <w:r w:rsidRPr="00FA2A06">
          <w:rPr>
            <w:noProof/>
            <w:vertAlign w:val="superscript"/>
            <w:lang w:val="da-DK"/>
          </w:rPr>
          <w:t>[3][4]</w:t>
        </w:r>
        <w:r>
          <w:rPr>
            <w:noProof/>
          </w:rPr>
          <w:tab/>
        </w:r>
        <w:r>
          <w:rPr>
            <w:noProof/>
          </w:rPr>
          <w:fldChar w:fldCharType="begin"/>
        </w:r>
        <w:r>
          <w:rPr>
            <w:noProof/>
          </w:rPr>
          <w:instrText xml:space="preserve"> PAGEREF _Toc531580860 \h </w:instrText>
        </w:r>
        <w:r>
          <w:rPr>
            <w:noProof/>
          </w:rPr>
        </w:r>
      </w:ins>
      <w:r>
        <w:rPr>
          <w:noProof/>
        </w:rPr>
        <w:fldChar w:fldCharType="separate"/>
      </w:r>
      <w:ins w:id="363" w:author="Tran Huan" w:date="2018-12-03T03:04:00Z">
        <w:r>
          <w:rPr>
            <w:noProof/>
          </w:rPr>
          <w:t>16</w:t>
        </w:r>
        <w:r>
          <w:rPr>
            <w:noProof/>
          </w:rPr>
          <w:fldChar w:fldCharType="end"/>
        </w:r>
      </w:ins>
    </w:p>
    <w:p w14:paraId="37EBE64E" w14:textId="5878AEE2" w:rsidR="00926A45" w:rsidRDefault="00926A45">
      <w:pPr>
        <w:pStyle w:val="TOC2"/>
        <w:tabs>
          <w:tab w:val="left" w:pos="880"/>
          <w:tab w:val="right" w:leader="dot" w:pos="8777"/>
        </w:tabs>
        <w:rPr>
          <w:ins w:id="364" w:author="Tran Huan" w:date="2018-12-03T03:04:00Z"/>
          <w:rFonts w:asciiTheme="minorHAnsi" w:eastAsiaTheme="minorEastAsia" w:hAnsiTheme="minorHAnsi" w:cstheme="minorBidi"/>
          <w:noProof/>
          <w:sz w:val="22"/>
          <w:szCs w:val="22"/>
          <w:lang w:val="en-US"/>
        </w:rPr>
      </w:pPr>
      <w:ins w:id="365" w:author="Tran Huan" w:date="2018-12-03T03:04:00Z">
        <w:r>
          <w:rPr>
            <w:noProof/>
          </w:rPr>
          <w:t>2.4</w:t>
        </w:r>
        <w:r>
          <w:rPr>
            <w:rFonts w:asciiTheme="minorHAnsi" w:eastAsiaTheme="minorEastAsia" w:hAnsiTheme="minorHAnsi" w:cstheme="minorBidi"/>
            <w:noProof/>
            <w:sz w:val="22"/>
            <w:szCs w:val="22"/>
            <w:lang w:val="en-US"/>
          </w:rPr>
          <w:tab/>
        </w:r>
        <w:r>
          <w:rPr>
            <w:noProof/>
          </w:rPr>
          <w:t xml:space="preserve">PostgreSQL </w:t>
        </w:r>
        <w:r w:rsidRPr="00FA2A06">
          <w:rPr>
            <w:noProof/>
            <w:vertAlign w:val="superscript"/>
          </w:rPr>
          <w:t>[5]</w:t>
        </w:r>
        <w:r>
          <w:rPr>
            <w:noProof/>
          </w:rPr>
          <w:tab/>
        </w:r>
        <w:r>
          <w:rPr>
            <w:noProof/>
          </w:rPr>
          <w:fldChar w:fldCharType="begin"/>
        </w:r>
        <w:r>
          <w:rPr>
            <w:noProof/>
          </w:rPr>
          <w:instrText xml:space="preserve"> PAGEREF _Toc531580861 \h </w:instrText>
        </w:r>
        <w:r>
          <w:rPr>
            <w:noProof/>
          </w:rPr>
        </w:r>
      </w:ins>
      <w:r>
        <w:rPr>
          <w:noProof/>
        </w:rPr>
        <w:fldChar w:fldCharType="separate"/>
      </w:r>
      <w:ins w:id="366" w:author="Tran Huan" w:date="2018-12-03T03:04:00Z">
        <w:r>
          <w:rPr>
            <w:noProof/>
          </w:rPr>
          <w:t>16</w:t>
        </w:r>
        <w:r>
          <w:rPr>
            <w:noProof/>
          </w:rPr>
          <w:fldChar w:fldCharType="end"/>
        </w:r>
      </w:ins>
    </w:p>
    <w:p w14:paraId="6FEEFCE6" w14:textId="1B23E235" w:rsidR="00926A45" w:rsidRDefault="00926A45">
      <w:pPr>
        <w:pStyle w:val="TOC2"/>
        <w:tabs>
          <w:tab w:val="left" w:pos="880"/>
          <w:tab w:val="right" w:leader="dot" w:pos="8777"/>
        </w:tabs>
        <w:rPr>
          <w:ins w:id="367" w:author="Tran Huan" w:date="2018-12-03T03:04:00Z"/>
          <w:rFonts w:asciiTheme="minorHAnsi" w:eastAsiaTheme="minorEastAsia" w:hAnsiTheme="minorHAnsi" w:cstheme="minorBidi"/>
          <w:noProof/>
          <w:sz w:val="22"/>
          <w:szCs w:val="22"/>
          <w:lang w:val="en-US"/>
        </w:rPr>
      </w:pPr>
      <w:ins w:id="368" w:author="Tran Huan" w:date="2018-12-03T03:04:00Z">
        <w:r>
          <w:rPr>
            <w:noProof/>
          </w:rPr>
          <w:t>2.5</w:t>
        </w:r>
        <w:r>
          <w:rPr>
            <w:rFonts w:asciiTheme="minorHAnsi" w:eastAsiaTheme="minorEastAsia" w:hAnsiTheme="minorHAnsi" w:cstheme="minorBidi"/>
            <w:noProof/>
            <w:sz w:val="22"/>
            <w:szCs w:val="22"/>
            <w:lang w:val="en-US"/>
          </w:rPr>
          <w:tab/>
        </w:r>
        <w:r>
          <w:rPr>
            <w:noProof/>
          </w:rPr>
          <w:t xml:space="preserve">JSON Web Token </w:t>
        </w:r>
        <w:r w:rsidRPr="00FA2A06">
          <w:rPr>
            <w:noProof/>
            <w:vertAlign w:val="superscript"/>
          </w:rPr>
          <w:t>[6]</w:t>
        </w:r>
        <w:r>
          <w:rPr>
            <w:noProof/>
          </w:rPr>
          <w:tab/>
        </w:r>
        <w:r>
          <w:rPr>
            <w:noProof/>
          </w:rPr>
          <w:fldChar w:fldCharType="begin"/>
        </w:r>
        <w:r>
          <w:rPr>
            <w:noProof/>
          </w:rPr>
          <w:instrText xml:space="preserve"> PAGEREF _Toc531580862 \h </w:instrText>
        </w:r>
        <w:r>
          <w:rPr>
            <w:noProof/>
          </w:rPr>
        </w:r>
      </w:ins>
      <w:r>
        <w:rPr>
          <w:noProof/>
        </w:rPr>
        <w:fldChar w:fldCharType="separate"/>
      </w:r>
      <w:ins w:id="369" w:author="Tran Huan" w:date="2018-12-03T03:04:00Z">
        <w:r>
          <w:rPr>
            <w:noProof/>
          </w:rPr>
          <w:t>17</w:t>
        </w:r>
        <w:r>
          <w:rPr>
            <w:noProof/>
          </w:rPr>
          <w:fldChar w:fldCharType="end"/>
        </w:r>
      </w:ins>
    </w:p>
    <w:p w14:paraId="3E68F718" w14:textId="5C41F636" w:rsidR="00926A45" w:rsidRDefault="00926A45">
      <w:pPr>
        <w:pStyle w:val="TOC2"/>
        <w:tabs>
          <w:tab w:val="left" w:pos="880"/>
          <w:tab w:val="right" w:leader="dot" w:pos="8777"/>
        </w:tabs>
        <w:rPr>
          <w:ins w:id="370" w:author="Tran Huan" w:date="2018-12-03T03:04:00Z"/>
          <w:rFonts w:asciiTheme="minorHAnsi" w:eastAsiaTheme="minorEastAsia" w:hAnsiTheme="minorHAnsi" w:cstheme="minorBidi"/>
          <w:noProof/>
          <w:sz w:val="22"/>
          <w:szCs w:val="22"/>
          <w:lang w:val="en-US"/>
        </w:rPr>
      </w:pPr>
      <w:ins w:id="371" w:author="Tran Huan" w:date="2018-12-03T03:04:00Z">
        <w:r>
          <w:rPr>
            <w:noProof/>
          </w:rPr>
          <w:t>2.6</w:t>
        </w:r>
        <w:r>
          <w:rPr>
            <w:rFonts w:asciiTheme="minorHAnsi" w:eastAsiaTheme="minorEastAsia" w:hAnsiTheme="minorHAnsi" w:cstheme="minorBidi"/>
            <w:noProof/>
            <w:sz w:val="22"/>
            <w:szCs w:val="22"/>
            <w:lang w:val="en-US"/>
          </w:rPr>
          <w:tab/>
        </w:r>
        <w:r>
          <w:rPr>
            <w:noProof/>
          </w:rPr>
          <w:t xml:space="preserve">Tìm hiểu về Apollo Client </w:t>
        </w:r>
        <w:r w:rsidRPr="00FA2A06">
          <w:rPr>
            <w:noProof/>
            <w:vertAlign w:val="superscript"/>
          </w:rPr>
          <w:t>[</w:t>
        </w:r>
        <w:r w:rsidRPr="00FA2A06">
          <w:rPr>
            <w:noProof/>
            <w:vertAlign w:val="superscript"/>
            <w:lang w:val="en-US"/>
          </w:rPr>
          <w:t>7</w:t>
        </w:r>
        <w:r w:rsidRPr="00FA2A06">
          <w:rPr>
            <w:noProof/>
            <w:vertAlign w:val="superscript"/>
          </w:rPr>
          <w:t>]</w:t>
        </w:r>
        <w:r>
          <w:rPr>
            <w:noProof/>
          </w:rPr>
          <w:tab/>
        </w:r>
        <w:r>
          <w:rPr>
            <w:noProof/>
          </w:rPr>
          <w:fldChar w:fldCharType="begin"/>
        </w:r>
        <w:r>
          <w:rPr>
            <w:noProof/>
          </w:rPr>
          <w:instrText xml:space="preserve"> PAGEREF _Toc531580873 \h </w:instrText>
        </w:r>
        <w:r>
          <w:rPr>
            <w:noProof/>
          </w:rPr>
        </w:r>
      </w:ins>
      <w:r>
        <w:rPr>
          <w:noProof/>
        </w:rPr>
        <w:fldChar w:fldCharType="separate"/>
      </w:r>
      <w:ins w:id="372" w:author="Tran Huan" w:date="2018-12-03T03:04:00Z">
        <w:r>
          <w:rPr>
            <w:noProof/>
          </w:rPr>
          <w:t>17</w:t>
        </w:r>
        <w:r>
          <w:rPr>
            <w:noProof/>
          </w:rPr>
          <w:fldChar w:fldCharType="end"/>
        </w:r>
      </w:ins>
    </w:p>
    <w:p w14:paraId="5BDC3127" w14:textId="3D8F4516" w:rsidR="00926A45" w:rsidRDefault="00926A45">
      <w:pPr>
        <w:pStyle w:val="TOC1"/>
        <w:tabs>
          <w:tab w:val="left" w:pos="1540"/>
          <w:tab w:val="right" w:leader="dot" w:pos="8777"/>
        </w:tabs>
        <w:rPr>
          <w:ins w:id="373" w:author="Tran Huan" w:date="2018-12-03T03:04:00Z"/>
          <w:rFonts w:asciiTheme="minorHAnsi" w:eastAsiaTheme="minorEastAsia" w:hAnsiTheme="minorHAnsi" w:cstheme="minorBidi"/>
          <w:noProof/>
          <w:sz w:val="22"/>
          <w:szCs w:val="22"/>
          <w:lang w:val="en-US"/>
        </w:rPr>
      </w:pPr>
      <w:ins w:id="374" w:author="Tran Huan" w:date="2018-12-03T03:04:00Z">
        <w:r>
          <w:rPr>
            <w:noProof/>
          </w:rPr>
          <w:t>CHƯƠNG 3 -</w:t>
        </w:r>
        <w:r>
          <w:rPr>
            <w:rFonts w:asciiTheme="minorHAnsi" w:eastAsiaTheme="minorEastAsia" w:hAnsiTheme="minorHAnsi" w:cstheme="minorBidi"/>
            <w:noProof/>
            <w:sz w:val="22"/>
            <w:szCs w:val="22"/>
            <w:lang w:val="en-US"/>
          </w:rPr>
          <w:tab/>
        </w:r>
        <w:r>
          <w:rPr>
            <w:noProof/>
          </w:rPr>
          <w:t>THIẾT KẾ VÀ CÀI ĐẶT</w:t>
        </w:r>
        <w:r>
          <w:rPr>
            <w:noProof/>
          </w:rPr>
          <w:tab/>
        </w:r>
        <w:r>
          <w:rPr>
            <w:noProof/>
          </w:rPr>
          <w:fldChar w:fldCharType="begin"/>
        </w:r>
        <w:r>
          <w:rPr>
            <w:noProof/>
          </w:rPr>
          <w:instrText xml:space="preserve"> PAGEREF _Toc531581259 \h </w:instrText>
        </w:r>
        <w:r>
          <w:rPr>
            <w:noProof/>
          </w:rPr>
        </w:r>
      </w:ins>
      <w:r>
        <w:rPr>
          <w:noProof/>
        </w:rPr>
        <w:fldChar w:fldCharType="separate"/>
      </w:r>
      <w:ins w:id="375" w:author="Tran Huan" w:date="2018-12-03T03:04:00Z">
        <w:r>
          <w:rPr>
            <w:noProof/>
          </w:rPr>
          <w:t>19</w:t>
        </w:r>
        <w:r>
          <w:rPr>
            <w:noProof/>
          </w:rPr>
          <w:fldChar w:fldCharType="end"/>
        </w:r>
      </w:ins>
    </w:p>
    <w:p w14:paraId="2956926A" w14:textId="57DEBBC5" w:rsidR="00926A45" w:rsidRDefault="00926A45">
      <w:pPr>
        <w:pStyle w:val="TOC2"/>
        <w:tabs>
          <w:tab w:val="left" w:pos="880"/>
          <w:tab w:val="right" w:leader="dot" w:pos="8777"/>
        </w:tabs>
        <w:rPr>
          <w:ins w:id="376" w:author="Tran Huan" w:date="2018-12-03T03:04:00Z"/>
          <w:rFonts w:asciiTheme="minorHAnsi" w:eastAsiaTheme="minorEastAsia" w:hAnsiTheme="minorHAnsi" w:cstheme="minorBidi"/>
          <w:noProof/>
          <w:sz w:val="22"/>
          <w:szCs w:val="22"/>
          <w:lang w:val="en-US"/>
        </w:rPr>
      </w:pPr>
      <w:ins w:id="377" w:author="Tran Huan" w:date="2018-12-03T03:04:00Z">
        <w:r>
          <w:rPr>
            <w:noProof/>
          </w:rPr>
          <w:t>3.1</w:t>
        </w:r>
        <w:r>
          <w:rPr>
            <w:rFonts w:asciiTheme="minorHAnsi" w:eastAsiaTheme="minorEastAsia" w:hAnsiTheme="minorHAnsi" w:cstheme="minorBidi"/>
            <w:noProof/>
            <w:sz w:val="22"/>
            <w:szCs w:val="22"/>
            <w:lang w:val="en-US"/>
          </w:rPr>
          <w:tab/>
        </w:r>
        <w:r>
          <w:rPr>
            <w:noProof/>
          </w:rPr>
          <w:t>Kiến trúc hệ thống</w:t>
        </w:r>
        <w:r>
          <w:rPr>
            <w:noProof/>
          </w:rPr>
          <w:tab/>
        </w:r>
        <w:r>
          <w:rPr>
            <w:noProof/>
          </w:rPr>
          <w:fldChar w:fldCharType="begin"/>
        </w:r>
        <w:r>
          <w:rPr>
            <w:noProof/>
          </w:rPr>
          <w:instrText xml:space="preserve"> PAGEREF _Toc531581260 \h </w:instrText>
        </w:r>
        <w:r>
          <w:rPr>
            <w:noProof/>
          </w:rPr>
        </w:r>
      </w:ins>
      <w:r>
        <w:rPr>
          <w:noProof/>
        </w:rPr>
        <w:fldChar w:fldCharType="separate"/>
      </w:r>
      <w:ins w:id="378" w:author="Tran Huan" w:date="2018-12-03T03:04:00Z">
        <w:r>
          <w:rPr>
            <w:noProof/>
          </w:rPr>
          <w:t>19</w:t>
        </w:r>
        <w:r>
          <w:rPr>
            <w:noProof/>
          </w:rPr>
          <w:fldChar w:fldCharType="end"/>
        </w:r>
      </w:ins>
    </w:p>
    <w:p w14:paraId="793BBFE6" w14:textId="304A4ADB" w:rsidR="00926A45" w:rsidRDefault="00926A45">
      <w:pPr>
        <w:pStyle w:val="TOC2"/>
        <w:tabs>
          <w:tab w:val="left" w:pos="880"/>
          <w:tab w:val="right" w:leader="dot" w:pos="8777"/>
        </w:tabs>
        <w:rPr>
          <w:ins w:id="379" w:author="Tran Huan" w:date="2018-12-03T03:04:00Z"/>
          <w:rFonts w:asciiTheme="minorHAnsi" w:eastAsiaTheme="minorEastAsia" w:hAnsiTheme="minorHAnsi" w:cstheme="minorBidi"/>
          <w:noProof/>
          <w:sz w:val="22"/>
          <w:szCs w:val="22"/>
          <w:lang w:val="en-US"/>
        </w:rPr>
      </w:pPr>
      <w:ins w:id="380" w:author="Tran Huan" w:date="2018-12-03T03:04:00Z">
        <w:r>
          <w:rPr>
            <w:noProof/>
          </w:rPr>
          <w:t>3.2</w:t>
        </w:r>
        <w:r>
          <w:rPr>
            <w:rFonts w:asciiTheme="minorHAnsi" w:eastAsiaTheme="minorEastAsia" w:hAnsiTheme="minorHAnsi" w:cstheme="minorBidi"/>
            <w:noProof/>
            <w:sz w:val="22"/>
            <w:szCs w:val="22"/>
            <w:lang w:val="en-US"/>
          </w:rPr>
          <w:tab/>
        </w:r>
        <w:r>
          <w:rPr>
            <w:noProof/>
          </w:rPr>
          <w:t xml:space="preserve"> Sơ đồ chức năng </w:t>
        </w:r>
        <w:r>
          <w:rPr>
            <w:noProof/>
          </w:rPr>
          <w:tab/>
        </w:r>
        <w:r>
          <w:rPr>
            <w:noProof/>
          </w:rPr>
          <w:fldChar w:fldCharType="begin"/>
        </w:r>
        <w:r>
          <w:rPr>
            <w:noProof/>
          </w:rPr>
          <w:instrText xml:space="preserve"> PAGEREF _Toc531581261 \h </w:instrText>
        </w:r>
        <w:r>
          <w:rPr>
            <w:noProof/>
          </w:rPr>
        </w:r>
      </w:ins>
      <w:r>
        <w:rPr>
          <w:noProof/>
        </w:rPr>
        <w:fldChar w:fldCharType="separate"/>
      </w:r>
      <w:ins w:id="381" w:author="Tran Huan" w:date="2018-12-03T03:04:00Z">
        <w:r>
          <w:rPr>
            <w:noProof/>
          </w:rPr>
          <w:t>20</w:t>
        </w:r>
        <w:r>
          <w:rPr>
            <w:noProof/>
          </w:rPr>
          <w:fldChar w:fldCharType="end"/>
        </w:r>
      </w:ins>
    </w:p>
    <w:p w14:paraId="043DE121" w14:textId="310F6A79" w:rsidR="00926A45" w:rsidRDefault="00926A45">
      <w:pPr>
        <w:pStyle w:val="TOC2"/>
        <w:tabs>
          <w:tab w:val="left" w:pos="880"/>
          <w:tab w:val="right" w:leader="dot" w:pos="8777"/>
        </w:tabs>
        <w:rPr>
          <w:ins w:id="382" w:author="Tran Huan" w:date="2018-12-03T03:04:00Z"/>
          <w:rFonts w:asciiTheme="minorHAnsi" w:eastAsiaTheme="minorEastAsia" w:hAnsiTheme="minorHAnsi" w:cstheme="minorBidi"/>
          <w:noProof/>
          <w:sz w:val="22"/>
          <w:szCs w:val="22"/>
          <w:lang w:val="en-US"/>
        </w:rPr>
      </w:pPr>
      <w:ins w:id="383" w:author="Tran Huan" w:date="2018-12-03T03:04:00Z">
        <w:r>
          <w:rPr>
            <w:noProof/>
          </w:rPr>
          <w:t>3.3</w:t>
        </w:r>
        <w:r>
          <w:rPr>
            <w:rFonts w:asciiTheme="minorHAnsi" w:eastAsiaTheme="minorEastAsia" w:hAnsiTheme="minorHAnsi" w:cstheme="minorBidi"/>
            <w:noProof/>
            <w:sz w:val="22"/>
            <w:szCs w:val="22"/>
            <w:lang w:val="en-US"/>
          </w:rPr>
          <w:tab/>
        </w:r>
        <w:r>
          <w:rPr>
            <w:noProof/>
          </w:rPr>
          <w:t>Sơ đồ CDM</w:t>
        </w:r>
        <w:r>
          <w:rPr>
            <w:noProof/>
          </w:rPr>
          <w:tab/>
        </w:r>
        <w:r>
          <w:rPr>
            <w:noProof/>
          </w:rPr>
          <w:fldChar w:fldCharType="begin"/>
        </w:r>
        <w:r>
          <w:rPr>
            <w:noProof/>
          </w:rPr>
          <w:instrText xml:space="preserve"> PAGEREF _Toc531581266 \h </w:instrText>
        </w:r>
        <w:r>
          <w:rPr>
            <w:noProof/>
          </w:rPr>
        </w:r>
      </w:ins>
      <w:r>
        <w:rPr>
          <w:noProof/>
        </w:rPr>
        <w:fldChar w:fldCharType="separate"/>
      </w:r>
      <w:ins w:id="384" w:author="Tran Huan" w:date="2018-12-03T03:04:00Z">
        <w:r>
          <w:rPr>
            <w:noProof/>
          </w:rPr>
          <w:t>21</w:t>
        </w:r>
        <w:r>
          <w:rPr>
            <w:noProof/>
          </w:rPr>
          <w:fldChar w:fldCharType="end"/>
        </w:r>
      </w:ins>
    </w:p>
    <w:p w14:paraId="54F26B28" w14:textId="46E64D90" w:rsidR="00926A45" w:rsidRDefault="00926A45">
      <w:pPr>
        <w:pStyle w:val="TOC2"/>
        <w:tabs>
          <w:tab w:val="left" w:pos="880"/>
          <w:tab w:val="right" w:leader="dot" w:pos="8777"/>
        </w:tabs>
        <w:rPr>
          <w:ins w:id="385" w:author="Tran Huan" w:date="2018-12-03T03:04:00Z"/>
          <w:rFonts w:asciiTheme="minorHAnsi" w:eastAsiaTheme="minorEastAsia" w:hAnsiTheme="minorHAnsi" w:cstheme="minorBidi"/>
          <w:noProof/>
          <w:sz w:val="22"/>
          <w:szCs w:val="22"/>
          <w:lang w:val="en-US"/>
        </w:rPr>
      </w:pPr>
      <w:ins w:id="386" w:author="Tran Huan" w:date="2018-12-03T03:04:00Z">
        <w:r>
          <w:rPr>
            <w:noProof/>
          </w:rPr>
          <w:t>3.4</w:t>
        </w:r>
        <w:r>
          <w:rPr>
            <w:rFonts w:asciiTheme="minorHAnsi" w:eastAsiaTheme="minorEastAsia" w:hAnsiTheme="minorHAnsi" w:cstheme="minorBidi"/>
            <w:noProof/>
            <w:sz w:val="22"/>
            <w:szCs w:val="22"/>
            <w:lang w:val="en-US"/>
          </w:rPr>
          <w:tab/>
        </w:r>
        <w:r>
          <w:rPr>
            <w:noProof/>
          </w:rPr>
          <w:t>Sơ đồ LDM</w:t>
        </w:r>
        <w:r>
          <w:rPr>
            <w:noProof/>
          </w:rPr>
          <w:tab/>
        </w:r>
        <w:r>
          <w:rPr>
            <w:noProof/>
          </w:rPr>
          <w:fldChar w:fldCharType="begin"/>
        </w:r>
        <w:r>
          <w:rPr>
            <w:noProof/>
          </w:rPr>
          <w:instrText xml:space="preserve"> PAGEREF _Toc531581267 \h </w:instrText>
        </w:r>
        <w:r>
          <w:rPr>
            <w:noProof/>
          </w:rPr>
        </w:r>
      </w:ins>
      <w:r>
        <w:rPr>
          <w:noProof/>
        </w:rPr>
        <w:fldChar w:fldCharType="separate"/>
      </w:r>
      <w:ins w:id="387" w:author="Tran Huan" w:date="2018-12-03T03:04:00Z">
        <w:r>
          <w:rPr>
            <w:noProof/>
          </w:rPr>
          <w:t>22</w:t>
        </w:r>
        <w:r>
          <w:rPr>
            <w:noProof/>
          </w:rPr>
          <w:fldChar w:fldCharType="end"/>
        </w:r>
      </w:ins>
    </w:p>
    <w:p w14:paraId="7305B1E6" w14:textId="7E423619" w:rsidR="00926A45" w:rsidRDefault="00926A45">
      <w:pPr>
        <w:pStyle w:val="TOC2"/>
        <w:tabs>
          <w:tab w:val="left" w:pos="880"/>
          <w:tab w:val="right" w:leader="dot" w:pos="8777"/>
        </w:tabs>
        <w:rPr>
          <w:ins w:id="388" w:author="Tran Huan" w:date="2018-12-03T03:04:00Z"/>
          <w:rFonts w:asciiTheme="minorHAnsi" w:eastAsiaTheme="minorEastAsia" w:hAnsiTheme="minorHAnsi" w:cstheme="minorBidi"/>
          <w:noProof/>
          <w:sz w:val="22"/>
          <w:szCs w:val="22"/>
          <w:lang w:val="en-US"/>
        </w:rPr>
      </w:pPr>
      <w:ins w:id="389" w:author="Tran Huan" w:date="2018-12-03T03:04:00Z">
        <w:r>
          <w:rPr>
            <w:noProof/>
          </w:rPr>
          <w:t>3.5</w:t>
        </w:r>
        <w:r>
          <w:rPr>
            <w:rFonts w:asciiTheme="minorHAnsi" w:eastAsiaTheme="minorEastAsia" w:hAnsiTheme="minorHAnsi" w:cstheme="minorBidi"/>
            <w:noProof/>
            <w:sz w:val="22"/>
            <w:szCs w:val="22"/>
            <w:lang w:val="en-US"/>
          </w:rPr>
          <w:tab/>
        </w:r>
        <w:r>
          <w:rPr>
            <w:noProof/>
          </w:rPr>
          <w:t>Sơ đồ PDM</w:t>
        </w:r>
        <w:r>
          <w:rPr>
            <w:noProof/>
          </w:rPr>
          <w:tab/>
        </w:r>
        <w:r>
          <w:rPr>
            <w:noProof/>
          </w:rPr>
          <w:fldChar w:fldCharType="begin"/>
        </w:r>
        <w:r>
          <w:rPr>
            <w:noProof/>
          </w:rPr>
          <w:instrText xml:space="preserve"> PAGEREF _Toc531581268 \h </w:instrText>
        </w:r>
        <w:r>
          <w:rPr>
            <w:noProof/>
          </w:rPr>
        </w:r>
      </w:ins>
      <w:r>
        <w:rPr>
          <w:noProof/>
        </w:rPr>
        <w:fldChar w:fldCharType="separate"/>
      </w:r>
      <w:ins w:id="390" w:author="Tran Huan" w:date="2018-12-03T03:04:00Z">
        <w:r>
          <w:rPr>
            <w:noProof/>
          </w:rPr>
          <w:t>24</w:t>
        </w:r>
        <w:r>
          <w:rPr>
            <w:noProof/>
          </w:rPr>
          <w:fldChar w:fldCharType="end"/>
        </w:r>
      </w:ins>
    </w:p>
    <w:p w14:paraId="3C86B2A0" w14:textId="27F39E0F" w:rsidR="00926A45" w:rsidRDefault="00926A45">
      <w:pPr>
        <w:pStyle w:val="TOC2"/>
        <w:tabs>
          <w:tab w:val="left" w:pos="880"/>
          <w:tab w:val="right" w:leader="dot" w:pos="8777"/>
        </w:tabs>
        <w:rPr>
          <w:ins w:id="391" w:author="Tran Huan" w:date="2018-12-03T03:04:00Z"/>
          <w:rFonts w:asciiTheme="minorHAnsi" w:eastAsiaTheme="minorEastAsia" w:hAnsiTheme="minorHAnsi" w:cstheme="minorBidi"/>
          <w:noProof/>
          <w:sz w:val="22"/>
          <w:szCs w:val="22"/>
          <w:lang w:val="en-US"/>
        </w:rPr>
      </w:pPr>
      <w:ins w:id="392" w:author="Tran Huan" w:date="2018-12-03T03:04:00Z">
        <w:r>
          <w:rPr>
            <w:noProof/>
          </w:rPr>
          <w:t>3.6</w:t>
        </w:r>
        <w:r>
          <w:rPr>
            <w:rFonts w:asciiTheme="minorHAnsi" w:eastAsiaTheme="minorEastAsia" w:hAnsiTheme="minorHAnsi" w:cstheme="minorBidi"/>
            <w:noProof/>
            <w:sz w:val="22"/>
            <w:szCs w:val="22"/>
            <w:lang w:val="en-US"/>
          </w:rPr>
          <w:tab/>
        </w:r>
        <w:r>
          <w:rPr>
            <w:noProof/>
          </w:rPr>
          <w:t>Thiết kế theo chức năng</w:t>
        </w:r>
        <w:r>
          <w:rPr>
            <w:noProof/>
          </w:rPr>
          <w:tab/>
        </w:r>
        <w:r>
          <w:rPr>
            <w:noProof/>
          </w:rPr>
          <w:fldChar w:fldCharType="begin"/>
        </w:r>
        <w:r>
          <w:rPr>
            <w:noProof/>
          </w:rPr>
          <w:instrText xml:space="preserve"> PAGEREF _Toc531583062 \h </w:instrText>
        </w:r>
        <w:r>
          <w:rPr>
            <w:noProof/>
          </w:rPr>
        </w:r>
      </w:ins>
      <w:r>
        <w:rPr>
          <w:noProof/>
        </w:rPr>
        <w:fldChar w:fldCharType="separate"/>
      </w:r>
      <w:ins w:id="393" w:author="Tran Huan" w:date="2018-12-03T03:04:00Z">
        <w:r>
          <w:rPr>
            <w:noProof/>
          </w:rPr>
          <w:t>24</w:t>
        </w:r>
        <w:r>
          <w:rPr>
            <w:noProof/>
          </w:rPr>
          <w:fldChar w:fldCharType="end"/>
        </w:r>
      </w:ins>
    </w:p>
    <w:p w14:paraId="167F7786" w14:textId="46CB50EE" w:rsidR="00926A45" w:rsidRDefault="00926A45">
      <w:pPr>
        <w:pStyle w:val="TOC3"/>
        <w:tabs>
          <w:tab w:val="left" w:pos="1320"/>
          <w:tab w:val="right" w:leader="dot" w:pos="8777"/>
        </w:tabs>
        <w:rPr>
          <w:ins w:id="394" w:author="Tran Huan" w:date="2018-12-03T03:04:00Z"/>
          <w:rFonts w:asciiTheme="minorHAnsi" w:eastAsiaTheme="minorEastAsia" w:hAnsiTheme="minorHAnsi" w:cstheme="minorBidi"/>
          <w:noProof/>
          <w:sz w:val="22"/>
          <w:szCs w:val="22"/>
          <w:lang w:val="en-US"/>
        </w:rPr>
      </w:pPr>
      <w:ins w:id="395" w:author="Tran Huan" w:date="2018-12-03T03:04:00Z">
        <w:r>
          <w:rPr>
            <w:noProof/>
          </w:rPr>
          <w:t>3.6.1</w:t>
        </w:r>
        <w:r>
          <w:rPr>
            <w:rFonts w:asciiTheme="minorHAnsi" w:eastAsiaTheme="minorEastAsia" w:hAnsiTheme="minorHAnsi" w:cstheme="minorBidi"/>
            <w:noProof/>
            <w:sz w:val="22"/>
            <w:szCs w:val="22"/>
            <w:lang w:val="en-US"/>
          </w:rPr>
          <w:tab/>
        </w:r>
        <w:r>
          <w:rPr>
            <w:noProof/>
          </w:rPr>
          <w:t>Tạo đơn hàng</w:t>
        </w:r>
        <w:r>
          <w:rPr>
            <w:noProof/>
          </w:rPr>
          <w:tab/>
        </w:r>
        <w:r>
          <w:rPr>
            <w:noProof/>
          </w:rPr>
          <w:fldChar w:fldCharType="begin"/>
        </w:r>
        <w:r>
          <w:rPr>
            <w:noProof/>
          </w:rPr>
          <w:instrText xml:space="preserve"> PAGEREF _Toc531584014 \h </w:instrText>
        </w:r>
        <w:r>
          <w:rPr>
            <w:noProof/>
          </w:rPr>
        </w:r>
      </w:ins>
      <w:r>
        <w:rPr>
          <w:noProof/>
        </w:rPr>
        <w:fldChar w:fldCharType="separate"/>
      </w:r>
      <w:ins w:id="396" w:author="Tran Huan" w:date="2018-12-03T03:04:00Z">
        <w:r>
          <w:rPr>
            <w:noProof/>
          </w:rPr>
          <w:t>24</w:t>
        </w:r>
        <w:r>
          <w:rPr>
            <w:noProof/>
          </w:rPr>
          <w:fldChar w:fldCharType="end"/>
        </w:r>
      </w:ins>
    </w:p>
    <w:p w14:paraId="33190987" w14:textId="515ACE23" w:rsidR="00926A45" w:rsidRDefault="00926A45">
      <w:pPr>
        <w:pStyle w:val="TOC3"/>
        <w:tabs>
          <w:tab w:val="left" w:pos="1320"/>
          <w:tab w:val="right" w:leader="dot" w:pos="8777"/>
        </w:tabs>
        <w:rPr>
          <w:ins w:id="397" w:author="Tran Huan" w:date="2018-12-03T03:04:00Z"/>
          <w:rFonts w:asciiTheme="minorHAnsi" w:eastAsiaTheme="minorEastAsia" w:hAnsiTheme="minorHAnsi" w:cstheme="minorBidi"/>
          <w:noProof/>
          <w:sz w:val="22"/>
          <w:szCs w:val="22"/>
          <w:lang w:val="en-US"/>
        </w:rPr>
      </w:pPr>
      <w:ins w:id="398" w:author="Tran Huan" w:date="2018-12-03T03:04:00Z">
        <w:r w:rsidRPr="00FA2A06">
          <w:rPr>
            <w:noProof/>
          </w:rPr>
          <w:t>3.6.2</w:t>
        </w:r>
        <w:r>
          <w:rPr>
            <w:rFonts w:asciiTheme="minorHAnsi" w:eastAsiaTheme="minorEastAsia" w:hAnsiTheme="minorHAnsi" w:cstheme="minorBidi"/>
            <w:noProof/>
            <w:sz w:val="22"/>
            <w:szCs w:val="22"/>
            <w:lang w:val="en-US"/>
          </w:rPr>
          <w:tab/>
        </w:r>
        <w:r w:rsidRPr="00FA2A06">
          <w:rPr>
            <w:noProof/>
          </w:rPr>
          <w:t>Xem và Cập nhật đơn hàng</w:t>
        </w:r>
        <w:r>
          <w:rPr>
            <w:noProof/>
          </w:rPr>
          <w:tab/>
        </w:r>
        <w:r>
          <w:rPr>
            <w:noProof/>
          </w:rPr>
          <w:fldChar w:fldCharType="begin"/>
        </w:r>
        <w:r>
          <w:rPr>
            <w:noProof/>
          </w:rPr>
          <w:instrText xml:space="preserve"> PAGEREF _Toc531584015 \h </w:instrText>
        </w:r>
        <w:r>
          <w:rPr>
            <w:noProof/>
          </w:rPr>
        </w:r>
      </w:ins>
      <w:r>
        <w:rPr>
          <w:noProof/>
        </w:rPr>
        <w:fldChar w:fldCharType="separate"/>
      </w:r>
      <w:ins w:id="399" w:author="Tran Huan" w:date="2018-12-03T03:04:00Z">
        <w:r>
          <w:rPr>
            <w:noProof/>
          </w:rPr>
          <w:t>29</w:t>
        </w:r>
        <w:r>
          <w:rPr>
            <w:noProof/>
          </w:rPr>
          <w:fldChar w:fldCharType="end"/>
        </w:r>
      </w:ins>
    </w:p>
    <w:p w14:paraId="628F3C35" w14:textId="56F0C873" w:rsidR="00926A45" w:rsidRDefault="00926A45">
      <w:pPr>
        <w:pStyle w:val="TOC3"/>
        <w:tabs>
          <w:tab w:val="left" w:pos="1320"/>
          <w:tab w:val="right" w:leader="dot" w:pos="8777"/>
        </w:tabs>
        <w:rPr>
          <w:ins w:id="400" w:author="Tran Huan" w:date="2018-12-03T03:04:00Z"/>
          <w:rFonts w:asciiTheme="minorHAnsi" w:eastAsiaTheme="minorEastAsia" w:hAnsiTheme="minorHAnsi" w:cstheme="minorBidi"/>
          <w:noProof/>
          <w:sz w:val="22"/>
          <w:szCs w:val="22"/>
          <w:lang w:val="en-US"/>
        </w:rPr>
      </w:pPr>
      <w:ins w:id="401" w:author="Tran Huan" w:date="2018-12-03T03:04:00Z">
        <w:r>
          <w:rPr>
            <w:noProof/>
          </w:rPr>
          <w:t>3.6.3</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_Toc531584023 \h </w:instrText>
        </w:r>
        <w:r>
          <w:rPr>
            <w:noProof/>
          </w:rPr>
        </w:r>
      </w:ins>
      <w:r>
        <w:rPr>
          <w:noProof/>
        </w:rPr>
        <w:fldChar w:fldCharType="separate"/>
      </w:r>
      <w:ins w:id="402" w:author="Tran Huan" w:date="2018-12-03T03:04:00Z">
        <w:r>
          <w:rPr>
            <w:noProof/>
          </w:rPr>
          <w:t>31</w:t>
        </w:r>
        <w:r>
          <w:rPr>
            <w:noProof/>
          </w:rPr>
          <w:fldChar w:fldCharType="end"/>
        </w:r>
      </w:ins>
    </w:p>
    <w:p w14:paraId="2C05B7FD" w14:textId="4005C3B5" w:rsidR="00926A45" w:rsidRDefault="00926A45">
      <w:pPr>
        <w:pStyle w:val="TOC3"/>
        <w:tabs>
          <w:tab w:val="left" w:pos="1320"/>
          <w:tab w:val="right" w:leader="dot" w:pos="8777"/>
        </w:tabs>
        <w:rPr>
          <w:ins w:id="403" w:author="Tran Huan" w:date="2018-12-03T03:04:00Z"/>
          <w:rFonts w:asciiTheme="minorHAnsi" w:eastAsiaTheme="minorEastAsia" w:hAnsiTheme="minorHAnsi" w:cstheme="minorBidi"/>
          <w:noProof/>
          <w:sz w:val="22"/>
          <w:szCs w:val="22"/>
          <w:lang w:val="en-US"/>
        </w:rPr>
      </w:pPr>
      <w:ins w:id="404" w:author="Tran Huan" w:date="2018-12-03T03:04:00Z">
        <w:r>
          <w:rPr>
            <w:noProof/>
          </w:rPr>
          <w:t>3.6.4</w:t>
        </w:r>
        <w:r>
          <w:rPr>
            <w:rFonts w:asciiTheme="minorHAnsi" w:eastAsiaTheme="minorEastAsia" w:hAnsiTheme="minorHAnsi" w:cstheme="minorBidi"/>
            <w:noProof/>
            <w:sz w:val="22"/>
            <w:szCs w:val="22"/>
            <w:lang w:val="en-US"/>
          </w:rPr>
          <w:tab/>
        </w:r>
        <w:r>
          <w:rPr>
            <w:noProof/>
          </w:rPr>
          <w:t>Đăng nhập hệ thống</w:t>
        </w:r>
        <w:r>
          <w:rPr>
            <w:noProof/>
          </w:rPr>
          <w:tab/>
        </w:r>
        <w:r>
          <w:rPr>
            <w:noProof/>
          </w:rPr>
          <w:fldChar w:fldCharType="begin"/>
        </w:r>
        <w:r>
          <w:rPr>
            <w:noProof/>
          </w:rPr>
          <w:instrText xml:space="preserve"> PAGEREF _Toc531584121 \h </w:instrText>
        </w:r>
        <w:r>
          <w:rPr>
            <w:noProof/>
          </w:rPr>
        </w:r>
      </w:ins>
      <w:r>
        <w:rPr>
          <w:noProof/>
        </w:rPr>
        <w:fldChar w:fldCharType="separate"/>
      </w:r>
      <w:ins w:id="405" w:author="Tran Huan" w:date="2018-12-03T03:04:00Z">
        <w:r>
          <w:rPr>
            <w:noProof/>
          </w:rPr>
          <w:t>33</w:t>
        </w:r>
        <w:r>
          <w:rPr>
            <w:noProof/>
          </w:rPr>
          <w:fldChar w:fldCharType="end"/>
        </w:r>
      </w:ins>
    </w:p>
    <w:p w14:paraId="72702C9D" w14:textId="5B2D5584" w:rsidR="00926A45" w:rsidRDefault="00926A45">
      <w:pPr>
        <w:pStyle w:val="TOC3"/>
        <w:tabs>
          <w:tab w:val="left" w:pos="1320"/>
          <w:tab w:val="right" w:leader="dot" w:pos="8777"/>
        </w:tabs>
        <w:rPr>
          <w:ins w:id="406" w:author="Tran Huan" w:date="2018-12-03T03:04:00Z"/>
          <w:rFonts w:asciiTheme="minorHAnsi" w:eastAsiaTheme="minorEastAsia" w:hAnsiTheme="minorHAnsi" w:cstheme="minorBidi"/>
          <w:noProof/>
          <w:sz w:val="22"/>
          <w:szCs w:val="22"/>
          <w:lang w:val="en-US"/>
        </w:rPr>
      </w:pPr>
      <w:ins w:id="407" w:author="Tran Huan" w:date="2018-12-03T03:04:00Z">
        <w:r>
          <w:rPr>
            <w:noProof/>
          </w:rPr>
          <w:t>3.6.5</w:t>
        </w:r>
        <w:r>
          <w:rPr>
            <w:rFonts w:asciiTheme="minorHAnsi" w:eastAsiaTheme="minorEastAsia" w:hAnsiTheme="minorHAnsi" w:cstheme="minorBidi"/>
            <w:noProof/>
            <w:sz w:val="22"/>
            <w:szCs w:val="22"/>
            <w:lang w:val="en-US"/>
          </w:rPr>
          <w:tab/>
        </w:r>
        <w:r>
          <w:rPr>
            <w:noProof/>
          </w:rPr>
          <w:t>Đăng xuất hệ thống</w:t>
        </w:r>
        <w:r>
          <w:rPr>
            <w:noProof/>
          </w:rPr>
          <w:tab/>
        </w:r>
        <w:r>
          <w:rPr>
            <w:noProof/>
          </w:rPr>
          <w:fldChar w:fldCharType="begin"/>
        </w:r>
        <w:r>
          <w:rPr>
            <w:noProof/>
          </w:rPr>
          <w:instrText xml:space="preserve"> PAGEREF _Toc531584122 \h </w:instrText>
        </w:r>
        <w:r>
          <w:rPr>
            <w:noProof/>
          </w:rPr>
        </w:r>
      </w:ins>
      <w:r>
        <w:rPr>
          <w:noProof/>
        </w:rPr>
        <w:fldChar w:fldCharType="separate"/>
      </w:r>
      <w:ins w:id="408" w:author="Tran Huan" w:date="2018-12-03T03:04:00Z">
        <w:r>
          <w:rPr>
            <w:noProof/>
          </w:rPr>
          <w:t>36</w:t>
        </w:r>
        <w:r>
          <w:rPr>
            <w:noProof/>
          </w:rPr>
          <w:fldChar w:fldCharType="end"/>
        </w:r>
      </w:ins>
    </w:p>
    <w:p w14:paraId="546C7CB8" w14:textId="0126EEDB" w:rsidR="00926A45" w:rsidRDefault="00926A45">
      <w:pPr>
        <w:pStyle w:val="TOC3"/>
        <w:tabs>
          <w:tab w:val="left" w:pos="1320"/>
          <w:tab w:val="right" w:leader="dot" w:pos="8777"/>
        </w:tabs>
        <w:rPr>
          <w:ins w:id="409" w:author="Tran Huan" w:date="2018-12-03T03:04:00Z"/>
          <w:rFonts w:asciiTheme="minorHAnsi" w:eastAsiaTheme="minorEastAsia" w:hAnsiTheme="minorHAnsi" w:cstheme="minorBidi"/>
          <w:noProof/>
          <w:sz w:val="22"/>
          <w:szCs w:val="22"/>
          <w:lang w:val="en-US"/>
        </w:rPr>
      </w:pPr>
      <w:ins w:id="410" w:author="Tran Huan" w:date="2018-12-03T03:04:00Z">
        <w:r w:rsidRPr="00FA2A06">
          <w:rPr>
            <w:noProof/>
          </w:rPr>
          <w:t>3.6.6</w:t>
        </w:r>
        <w:r>
          <w:rPr>
            <w:rFonts w:asciiTheme="minorHAnsi" w:eastAsiaTheme="minorEastAsia" w:hAnsiTheme="minorHAnsi" w:cstheme="minorBidi"/>
            <w:noProof/>
            <w:sz w:val="22"/>
            <w:szCs w:val="22"/>
            <w:lang w:val="en-US"/>
          </w:rPr>
          <w:tab/>
        </w:r>
        <w:r w:rsidRPr="00FA2A06">
          <w:rPr>
            <w:noProof/>
          </w:rPr>
          <w:t>Đăng kí tài khoản khách hàng</w:t>
        </w:r>
        <w:r>
          <w:rPr>
            <w:noProof/>
          </w:rPr>
          <w:tab/>
        </w:r>
        <w:r>
          <w:rPr>
            <w:noProof/>
          </w:rPr>
          <w:fldChar w:fldCharType="begin"/>
        </w:r>
        <w:r>
          <w:rPr>
            <w:noProof/>
          </w:rPr>
          <w:instrText xml:space="preserve"> PAGEREF _Toc531584124 \h </w:instrText>
        </w:r>
        <w:r>
          <w:rPr>
            <w:noProof/>
          </w:rPr>
        </w:r>
      </w:ins>
      <w:r>
        <w:rPr>
          <w:noProof/>
        </w:rPr>
        <w:fldChar w:fldCharType="separate"/>
      </w:r>
      <w:ins w:id="411" w:author="Tran Huan" w:date="2018-12-03T03:04:00Z">
        <w:r>
          <w:rPr>
            <w:noProof/>
          </w:rPr>
          <w:t>37</w:t>
        </w:r>
        <w:r>
          <w:rPr>
            <w:noProof/>
          </w:rPr>
          <w:fldChar w:fldCharType="end"/>
        </w:r>
      </w:ins>
    </w:p>
    <w:p w14:paraId="60F97815" w14:textId="586A7931" w:rsidR="00926A45" w:rsidRDefault="00926A45">
      <w:pPr>
        <w:pStyle w:val="TOC3"/>
        <w:tabs>
          <w:tab w:val="left" w:pos="1320"/>
          <w:tab w:val="right" w:leader="dot" w:pos="8777"/>
        </w:tabs>
        <w:rPr>
          <w:ins w:id="412" w:author="Tran Huan" w:date="2018-12-03T03:04:00Z"/>
          <w:rFonts w:asciiTheme="minorHAnsi" w:eastAsiaTheme="minorEastAsia" w:hAnsiTheme="minorHAnsi" w:cstheme="minorBidi"/>
          <w:noProof/>
          <w:sz w:val="22"/>
          <w:szCs w:val="22"/>
          <w:lang w:val="en-US"/>
        </w:rPr>
      </w:pPr>
      <w:ins w:id="413" w:author="Tran Huan" w:date="2018-12-03T03:04:00Z">
        <w:r>
          <w:rPr>
            <w:noProof/>
          </w:rPr>
          <w:t>3.6.7</w:t>
        </w:r>
        <w:r>
          <w:rPr>
            <w:rFonts w:asciiTheme="minorHAnsi" w:eastAsiaTheme="minorEastAsia" w:hAnsiTheme="minorHAnsi" w:cstheme="minorBidi"/>
            <w:noProof/>
            <w:sz w:val="22"/>
            <w:szCs w:val="22"/>
            <w:lang w:val="en-US"/>
          </w:rPr>
          <w:tab/>
        </w:r>
        <w:r>
          <w:rPr>
            <w:noProof/>
          </w:rPr>
          <w:t>Xem biên nhận</w:t>
        </w:r>
        <w:r>
          <w:rPr>
            <w:noProof/>
          </w:rPr>
          <w:tab/>
        </w:r>
        <w:r>
          <w:rPr>
            <w:noProof/>
          </w:rPr>
          <w:fldChar w:fldCharType="begin"/>
        </w:r>
        <w:r>
          <w:rPr>
            <w:noProof/>
          </w:rPr>
          <w:instrText xml:space="preserve"> PAGEREF _Toc531584125 \h </w:instrText>
        </w:r>
        <w:r>
          <w:rPr>
            <w:noProof/>
          </w:rPr>
        </w:r>
      </w:ins>
      <w:r>
        <w:rPr>
          <w:noProof/>
        </w:rPr>
        <w:fldChar w:fldCharType="separate"/>
      </w:r>
      <w:ins w:id="414" w:author="Tran Huan" w:date="2018-12-03T03:04:00Z">
        <w:r>
          <w:rPr>
            <w:noProof/>
          </w:rPr>
          <w:t>41</w:t>
        </w:r>
        <w:r>
          <w:rPr>
            <w:noProof/>
          </w:rPr>
          <w:fldChar w:fldCharType="end"/>
        </w:r>
      </w:ins>
    </w:p>
    <w:p w14:paraId="5D80A447" w14:textId="4413032F" w:rsidR="00926A45" w:rsidRDefault="00926A45">
      <w:pPr>
        <w:pStyle w:val="TOC3"/>
        <w:tabs>
          <w:tab w:val="left" w:pos="1320"/>
          <w:tab w:val="right" w:leader="dot" w:pos="8777"/>
        </w:tabs>
        <w:rPr>
          <w:ins w:id="415" w:author="Tran Huan" w:date="2018-12-03T03:04:00Z"/>
          <w:rFonts w:asciiTheme="minorHAnsi" w:eastAsiaTheme="minorEastAsia" w:hAnsiTheme="minorHAnsi" w:cstheme="minorBidi"/>
          <w:noProof/>
          <w:sz w:val="22"/>
          <w:szCs w:val="22"/>
          <w:lang w:val="en-US"/>
        </w:rPr>
      </w:pPr>
      <w:ins w:id="416" w:author="Tran Huan" w:date="2018-12-03T03:04:00Z">
        <w:r w:rsidRPr="00FA2A06">
          <w:rPr>
            <w:noProof/>
          </w:rPr>
          <w:t>3.6.8</w:t>
        </w:r>
        <w:r>
          <w:rPr>
            <w:rFonts w:asciiTheme="minorHAnsi" w:eastAsiaTheme="minorEastAsia" w:hAnsiTheme="minorHAnsi" w:cstheme="minorBidi"/>
            <w:noProof/>
            <w:sz w:val="22"/>
            <w:szCs w:val="22"/>
            <w:lang w:val="en-US"/>
          </w:rPr>
          <w:tab/>
        </w:r>
        <w:r w:rsidRPr="00FA2A06">
          <w:rPr>
            <w:noProof/>
          </w:rPr>
          <w:t>Xem thông báo về trạng thái đơn hàng</w:t>
        </w:r>
        <w:r>
          <w:rPr>
            <w:noProof/>
          </w:rPr>
          <w:tab/>
        </w:r>
        <w:r>
          <w:rPr>
            <w:noProof/>
          </w:rPr>
          <w:fldChar w:fldCharType="begin"/>
        </w:r>
        <w:r>
          <w:rPr>
            <w:noProof/>
          </w:rPr>
          <w:instrText xml:space="preserve"> PAGEREF _Toc531584126 \h </w:instrText>
        </w:r>
        <w:r>
          <w:rPr>
            <w:noProof/>
          </w:rPr>
        </w:r>
      </w:ins>
      <w:r>
        <w:rPr>
          <w:noProof/>
        </w:rPr>
        <w:fldChar w:fldCharType="separate"/>
      </w:r>
      <w:ins w:id="417" w:author="Tran Huan" w:date="2018-12-03T03:04:00Z">
        <w:r>
          <w:rPr>
            <w:noProof/>
          </w:rPr>
          <w:t>42</w:t>
        </w:r>
        <w:r>
          <w:rPr>
            <w:noProof/>
          </w:rPr>
          <w:fldChar w:fldCharType="end"/>
        </w:r>
      </w:ins>
    </w:p>
    <w:p w14:paraId="2B2B3227" w14:textId="4A7CDE37" w:rsidR="00926A45" w:rsidRDefault="00926A45">
      <w:pPr>
        <w:pStyle w:val="TOC3"/>
        <w:tabs>
          <w:tab w:val="left" w:pos="1320"/>
          <w:tab w:val="right" w:leader="dot" w:pos="8777"/>
        </w:tabs>
        <w:rPr>
          <w:ins w:id="418" w:author="Tran Huan" w:date="2018-12-03T03:04:00Z"/>
          <w:rFonts w:asciiTheme="minorHAnsi" w:eastAsiaTheme="minorEastAsia" w:hAnsiTheme="minorHAnsi" w:cstheme="minorBidi"/>
          <w:noProof/>
          <w:sz w:val="22"/>
          <w:szCs w:val="22"/>
          <w:lang w:val="en-US"/>
        </w:rPr>
      </w:pPr>
      <w:ins w:id="419" w:author="Tran Huan" w:date="2018-12-03T03:04:00Z">
        <w:r>
          <w:rPr>
            <w:noProof/>
          </w:rPr>
          <w:t>3.6.9</w:t>
        </w:r>
        <w:r>
          <w:rPr>
            <w:rFonts w:asciiTheme="minorHAnsi" w:eastAsiaTheme="minorEastAsia" w:hAnsiTheme="minorHAnsi" w:cstheme="minorBidi"/>
            <w:noProof/>
            <w:sz w:val="22"/>
            <w:szCs w:val="22"/>
            <w:lang w:val="en-US"/>
          </w:rPr>
          <w:tab/>
        </w:r>
        <w:r>
          <w:rPr>
            <w:noProof/>
          </w:rPr>
          <w:t>Xem hóa đơn</w:t>
        </w:r>
        <w:r>
          <w:rPr>
            <w:noProof/>
          </w:rPr>
          <w:tab/>
        </w:r>
        <w:r>
          <w:rPr>
            <w:noProof/>
          </w:rPr>
          <w:fldChar w:fldCharType="begin"/>
        </w:r>
        <w:r>
          <w:rPr>
            <w:noProof/>
          </w:rPr>
          <w:instrText xml:space="preserve"> PAGEREF _Toc531584127 \h </w:instrText>
        </w:r>
        <w:r>
          <w:rPr>
            <w:noProof/>
          </w:rPr>
        </w:r>
      </w:ins>
      <w:r>
        <w:rPr>
          <w:noProof/>
        </w:rPr>
        <w:fldChar w:fldCharType="separate"/>
      </w:r>
      <w:ins w:id="420" w:author="Tran Huan" w:date="2018-12-03T03:04:00Z">
        <w:r>
          <w:rPr>
            <w:noProof/>
          </w:rPr>
          <w:t>44</w:t>
        </w:r>
        <w:r>
          <w:rPr>
            <w:noProof/>
          </w:rPr>
          <w:fldChar w:fldCharType="end"/>
        </w:r>
      </w:ins>
    </w:p>
    <w:p w14:paraId="332FCD66" w14:textId="2ABD92C3" w:rsidR="00926A45" w:rsidRDefault="00926A45">
      <w:pPr>
        <w:pStyle w:val="TOC1"/>
        <w:tabs>
          <w:tab w:val="left" w:pos="1540"/>
          <w:tab w:val="right" w:leader="dot" w:pos="8777"/>
        </w:tabs>
        <w:rPr>
          <w:ins w:id="421" w:author="Tran Huan" w:date="2018-12-03T03:04:00Z"/>
          <w:rFonts w:asciiTheme="minorHAnsi" w:eastAsiaTheme="minorEastAsia" w:hAnsiTheme="minorHAnsi" w:cstheme="minorBidi"/>
          <w:noProof/>
          <w:sz w:val="22"/>
          <w:szCs w:val="22"/>
          <w:lang w:val="en-US"/>
        </w:rPr>
      </w:pPr>
      <w:ins w:id="422" w:author="Tran Huan" w:date="2018-12-03T03:04:00Z">
        <w:r>
          <w:rPr>
            <w:noProof/>
          </w:rPr>
          <w:t>CHƯƠNG 4 -</w:t>
        </w:r>
        <w:r>
          <w:rPr>
            <w:rFonts w:asciiTheme="minorHAnsi" w:eastAsiaTheme="minorEastAsia" w:hAnsiTheme="minorHAnsi" w:cstheme="minorBidi"/>
            <w:noProof/>
            <w:sz w:val="22"/>
            <w:szCs w:val="22"/>
            <w:lang w:val="en-US"/>
          </w:rPr>
          <w:tab/>
        </w:r>
        <w:r>
          <w:rPr>
            <w:noProof/>
          </w:rPr>
          <w:t>KIỂM THỬ</w:t>
        </w:r>
        <w:r>
          <w:rPr>
            <w:noProof/>
          </w:rPr>
          <w:tab/>
        </w:r>
        <w:r>
          <w:rPr>
            <w:noProof/>
          </w:rPr>
          <w:fldChar w:fldCharType="begin"/>
        </w:r>
        <w:r>
          <w:rPr>
            <w:noProof/>
          </w:rPr>
          <w:instrText xml:space="preserve"> PAGEREF _Toc531584129 \h </w:instrText>
        </w:r>
        <w:r>
          <w:rPr>
            <w:noProof/>
          </w:rPr>
        </w:r>
      </w:ins>
      <w:r>
        <w:rPr>
          <w:noProof/>
        </w:rPr>
        <w:fldChar w:fldCharType="separate"/>
      </w:r>
      <w:ins w:id="423" w:author="Tran Huan" w:date="2018-12-03T03:04:00Z">
        <w:r>
          <w:rPr>
            <w:noProof/>
          </w:rPr>
          <w:t>47</w:t>
        </w:r>
        <w:r>
          <w:rPr>
            <w:noProof/>
          </w:rPr>
          <w:fldChar w:fldCharType="end"/>
        </w:r>
      </w:ins>
    </w:p>
    <w:p w14:paraId="4BE7839E" w14:textId="33D05C72" w:rsidR="00926A45" w:rsidRDefault="00926A45">
      <w:pPr>
        <w:pStyle w:val="TOC2"/>
        <w:tabs>
          <w:tab w:val="left" w:pos="880"/>
          <w:tab w:val="right" w:leader="dot" w:pos="8777"/>
        </w:tabs>
        <w:rPr>
          <w:ins w:id="424" w:author="Tran Huan" w:date="2018-12-03T03:04:00Z"/>
          <w:rFonts w:asciiTheme="minorHAnsi" w:eastAsiaTheme="minorEastAsia" w:hAnsiTheme="minorHAnsi" w:cstheme="minorBidi"/>
          <w:noProof/>
          <w:sz w:val="22"/>
          <w:szCs w:val="22"/>
          <w:lang w:val="en-US"/>
        </w:rPr>
      </w:pPr>
      <w:ins w:id="425" w:author="Tran Huan" w:date="2018-12-03T03:04:00Z">
        <w:r>
          <w:rPr>
            <w:noProof/>
          </w:rPr>
          <w:t>4.1</w:t>
        </w:r>
        <w:r>
          <w:rPr>
            <w:rFonts w:asciiTheme="minorHAnsi" w:eastAsiaTheme="minorEastAsia" w:hAnsiTheme="minorHAnsi" w:cstheme="minorBidi"/>
            <w:noProof/>
            <w:sz w:val="22"/>
            <w:szCs w:val="22"/>
            <w:lang w:val="en-US"/>
          </w:rPr>
          <w:tab/>
        </w:r>
        <w:r>
          <w:rPr>
            <w:noProof/>
          </w:rPr>
          <w:t>Giới thiệu</w:t>
        </w:r>
        <w:r>
          <w:rPr>
            <w:noProof/>
          </w:rPr>
          <w:tab/>
        </w:r>
        <w:r>
          <w:rPr>
            <w:noProof/>
          </w:rPr>
          <w:fldChar w:fldCharType="begin"/>
        </w:r>
        <w:r>
          <w:rPr>
            <w:noProof/>
          </w:rPr>
          <w:instrText xml:space="preserve"> PAGEREF _Toc531584130 \h </w:instrText>
        </w:r>
        <w:r>
          <w:rPr>
            <w:noProof/>
          </w:rPr>
        </w:r>
      </w:ins>
      <w:r>
        <w:rPr>
          <w:noProof/>
        </w:rPr>
        <w:fldChar w:fldCharType="separate"/>
      </w:r>
      <w:ins w:id="426" w:author="Tran Huan" w:date="2018-12-03T03:04:00Z">
        <w:r>
          <w:rPr>
            <w:noProof/>
          </w:rPr>
          <w:t>47</w:t>
        </w:r>
        <w:r>
          <w:rPr>
            <w:noProof/>
          </w:rPr>
          <w:fldChar w:fldCharType="end"/>
        </w:r>
      </w:ins>
    </w:p>
    <w:p w14:paraId="0BB11BC5" w14:textId="33A53B9E" w:rsidR="00926A45" w:rsidRDefault="00926A45">
      <w:pPr>
        <w:pStyle w:val="TOC3"/>
        <w:tabs>
          <w:tab w:val="left" w:pos="1320"/>
          <w:tab w:val="right" w:leader="dot" w:pos="8777"/>
        </w:tabs>
        <w:rPr>
          <w:ins w:id="427" w:author="Tran Huan" w:date="2018-12-03T03:04:00Z"/>
          <w:rFonts w:asciiTheme="minorHAnsi" w:eastAsiaTheme="minorEastAsia" w:hAnsiTheme="minorHAnsi" w:cstheme="minorBidi"/>
          <w:noProof/>
          <w:sz w:val="22"/>
          <w:szCs w:val="22"/>
          <w:lang w:val="en-US"/>
        </w:rPr>
      </w:pPr>
      <w:ins w:id="428" w:author="Tran Huan" w:date="2018-12-03T03:04:00Z">
        <w:r>
          <w:rPr>
            <w:noProof/>
          </w:rPr>
          <w:t>4.1.1</w:t>
        </w:r>
        <w:r>
          <w:rPr>
            <w:rFonts w:asciiTheme="minorHAnsi" w:eastAsiaTheme="minorEastAsia" w:hAnsiTheme="minorHAnsi" w:cstheme="minorBidi"/>
            <w:noProof/>
            <w:sz w:val="22"/>
            <w:szCs w:val="22"/>
            <w:lang w:val="en-US"/>
          </w:rPr>
          <w:tab/>
        </w:r>
        <w:r>
          <w:rPr>
            <w:noProof/>
          </w:rPr>
          <w:t>Mục tiêu</w:t>
        </w:r>
        <w:r>
          <w:rPr>
            <w:noProof/>
          </w:rPr>
          <w:tab/>
        </w:r>
        <w:r>
          <w:rPr>
            <w:noProof/>
          </w:rPr>
          <w:fldChar w:fldCharType="begin"/>
        </w:r>
        <w:r>
          <w:rPr>
            <w:noProof/>
          </w:rPr>
          <w:instrText xml:space="preserve"> PAGEREF _Toc531584131 \h </w:instrText>
        </w:r>
        <w:r>
          <w:rPr>
            <w:noProof/>
          </w:rPr>
        </w:r>
      </w:ins>
      <w:r>
        <w:rPr>
          <w:noProof/>
        </w:rPr>
        <w:fldChar w:fldCharType="separate"/>
      </w:r>
      <w:ins w:id="429" w:author="Tran Huan" w:date="2018-12-03T03:04:00Z">
        <w:r>
          <w:rPr>
            <w:noProof/>
          </w:rPr>
          <w:t>47</w:t>
        </w:r>
        <w:r>
          <w:rPr>
            <w:noProof/>
          </w:rPr>
          <w:fldChar w:fldCharType="end"/>
        </w:r>
      </w:ins>
    </w:p>
    <w:p w14:paraId="2483001A" w14:textId="35356150" w:rsidR="00926A45" w:rsidRDefault="00926A45">
      <w:pPr>
        <w:pStyle w:val="TOC3"/>
        <w:tabs>
          <w:tab w:val="left" w:pos="1320"/>
          <w:tab w:val="right" w:leader="dot" w:pos="8777"/>
        </w:tabs>
        <w:rPr>
          <w:ins w:id="430" w:author="Tran Huan" w:date="2018-12-03T03:04:00Z"/>
          <w:rFonts w:asciiTheme="minorHAnsi" w:eastAsiaTheme="minorEastAsia" w:hAnsiTheme="minorHAnsi" w:cstheme="minorBidi"/>
          <w:noProof/>
          <w:sz w:val="22"/>
          <w:szCs w:val="22"/>
          <w:lang w:val="en-US"/>
        </w:rPr>
      </w:pPr>
      <w:ins w:id="431" w:author="Tran Huan" w:date="2018-12-03T03:04:00Z">
        <w:r>
          <w:rPr>
            <w:noProof/>
          </w:rPr>
          <w:t>4.1.2</w:t>
        </w:r>
        <w:r>
          <w:rPr>
            <w:rFonts w:asciiTheme="minorHAnsi" w:eastAsiaTheme="minorEastAsia" w:hAnsiTheme="minorHAnsi" w:cstheme="minorBidi"/>
            <w:noProof/>
            <w:sz w:val="22"/>
            <w:szCs w:val="22"/>
            <w:lang w:val="en-US"/>
          </w:rPr>
          <w:tab/>
        </w:r>
        <w:r>
          <w:rPr>
            <w:noProof/>
          </w:rPr>
          <w:t>Phạm vi kiểm thử</w:t>
        </w:r>
        <w:r>
          <w:rPr>
            <w:noProof/>
          </w:rPr>
          <w:tab/>
        </w:r>
        <w:r>
          <w:rPr>
            <w:noProof/>
          </w:rPr>
          <w:fldChar w:fldCharType="begin"/>
        </w:r>
        <w:r>
          <w:rPr>
            <w:noProof/>
          </w:rPr>
          <w:instrText xml:space="preserve"> PAGEREF _Toc531584132 \h </w:instrText>
        </w:r>
        <w:r>
          <w:rPr>
            <w:noProof/>
          </w:rPr>
        </w:r>
      </w:ins>
      <w:r>
        <w:rPr>
          <w:noProof/>
        </w:rPr>
        <w:fldChar w:fldCharType="separate"/>
      </w:r>
      <w:ins w:id="432" w:author="Tran Huan" w:date="2018-12-03T03:04:00Z">
        <w:r>
          <w:rPr>
            <w:noProof/>
          </w:rPr>
          <w:t>47</w:t>
        </w:r>
        <w:r>
          <w:rPr>
            <w:noProof/>
          </w:rPr>
          <w:fldChar w:fldCharType="end"/>
        </w:r>
      </w:ins>
    </w:p>
    <w:p w14:paraId="50A7AD60" w14:textId="2876AEEF" w:rsidR="00926A45" w:rsidRDefault="00926A45">
      <w:pPr>
        <w:pStyle w:val="TOC2"/>
        <w:tabs>
          <w:tab w:val="left" w:pos="880"/>
          <w:tab w:val="right" w:leader="dot" w:pos="8777"/>
        </w:tabs>
        <w:rPr>
          <w:ins w:id="433" w:author="Tran Huan" w:date="2018-12-03T03:04:00Z"/>
          <w:rFonts w:asciiTheme="minorHAnsi" w:eastAsiaTheme="minorEastAsia" w:hAnsiTheme="minorHAnsi" w:cstheme="minorBidi"/>
          <w:noProof/>
          <w:sz w:val="22"/>
          <w:szCs w:val="22"/>
          <w:lang w:val="en-US"/>
        </w:rPr>
      </w:pPr>
      <w:ins w:id="434" w:author="Tran Huan" w:date="2018-12-03T03:04:00Z">
        <w:r>
          <w:rPr>
            <w:noProof/>
          </w:rPr>
          <w:t>4.2</w:t>
        </w:r>
        <w:r>
          <w:rPr>
            <w:rFonts w:asciiTheme="minorHAnsi" w:eastAsiaTheme="minorEastAsia" w:hAnsiTheme="minorHAnsi" w:cstheme="minorBidi"/>
            <w:noProof/>
            <w:sz w:val="22"/>
            <w:szCs w:val="22"/>
            <w:lang w:val="en-US"/>
          </w:rPr>
          <w:tab/>
        </w:r>
        <w:r>
          <w:rPr>
            <w:noProof/>
          </w:rPr>
          <w:t>Chi tiết kế hoạch kiểm thử</w:t>
        </w:r>
        <w:r>
          <w:rPr>
            <w:noProof/>
          </w:rPr>
          <w:tab/>
        </w:r>
        <w:r>
          <w:rPr>
            <w:noProof/>
          </w:rPr>
          <w:fldChar w:fldCharType="begin"/>
        </w:r>
        <w:r>
          <w:rPr>
            <w:noProof/>
          </w:rPr>
          <w:instrText xml:space="preserve"> PAGEREF _Toc531584133 \h </w:instrText>
        </w:r>
        <w:r>
          <w:rPr>
            <w:noProof/>
          </w:rPr>
        </w:r>
      </w:ins>
      <w:r>
        <w:rPr>
          <w:noProof/>
        </w:rPr>
        <w:fldChar w:fldCharType="separate"/>
      </w:r>
      <w:ins w:id="435" w:author="Tran Huan" w:date="2018-12-03T03:04:00Z">
        <w:r>
          <w:rPr>
            <w:noProof/>
          </w:rPr>
          <w:t>47</w:t>
        </w:r>
        <w:r>
          <w:rPr>
            <w:noProof/>
          </w:rPr>
          <w:fldChar w:fldCharType="end"/>
        </w:r>
      </w:ins>
    </w:p>
    <w:p w14:paraId="4BB3241A" w14:textId="440028D0" w:rsidR="00926A45" w:rsidRDefault="00926A45">
      <w:pPr>
        <w:pStyle w:val="TOC3"/>
        <w:tabs>
          <w:tab w:val="left" w:pos="1320"/>
          <w:tab w:val="right" w:leader="dot" w:pos="8777"/>
        </w:tabs>
        <w:rPr>
          <w:ins w:id="436" w:author="Tran Huan" w:date="2018-12-03T03:04:00Z"/>
          <w:rFonts w:asciiTheme="minorHAnsi" w:eastAsiaTheme="minorEastAsia" w:hAnsiTheme="minorHAnsi" w:cstheme="minorBidi"/>
          <w:noProof/>
          <w:sz w:val="22"/>
          <w:szCs w:val="22"/>
          <w:lang w:val="en-US"/>
        </w:rPr>
      </w:pPr>
      <w:ins w:id="437" w:author="Tran Huan" w:date="2018-12-03T03:04:00Z">
        <w:r>
          <w:rPr>
            <w:noProof/>
          </w:rPr>
          <w:t>4.2.1</w:t>
        </w:r>
        <w:r>
          <w:rPr>
            <w:rFonts w:asciiTheme="minorHAnsi" w:eastAsiaTheme="minorEastAsia" w:hAnsiTheme="minorHAnsi" w:cstheme="minorBidi"/>
            <w:noProof/>
            <w:sz w:val="22"/>
            <w:szCs w:val="22"/>
            <w:lang w:val="en-US"/>
          </w:rPr>
          <w:tab/>
        </w:r>
        <w:r>
          <w:rPr>
            <w:noProof/>
          </w:rPr>
          <w:t>Các chức năng kiểm thử</w:t>
        </w:r>
        <w:r>
          <w:rPr>
            <w:noProof/>
          </w:rPr>
          <w:tab/>
        </w:r>
        <w:r>
          <w:rPr>
            <w:noProof/>
          </w:rPr>
          <w:fldChar w:fldCharType="begin"/>
        </w:r>
        <w:r>
          <w:rPr>
            <w:noProof/>
          </w:rPr>
          <w:instrText xml:space="preserve"> PAGEREF _Toc531584134 \h </w:instrText>
        </w:r>
        <w:r>
          <w:rPr>
            <w:noProof/>
          </w:rPr>
        </w:r>
      </w:ins>
      <w:r>
        <w:rPr>
          <w:noProof/>
        </w:rPr>
        <w:fldChar w:fldCharType="separate"/>
      </w:r>
      <w:ins w:id="438" w:author="Tran Huan" w:date="2018-12-03T03:04:00Z">
        <w:r>
          <w:rPr>
            <w:noProof/>
          </w:rPr>
          <w:t>47</w:t>
        </w:r>
        <w:r>
          <w:rPr>
            <w:noProof/>
          </w:rPr>
          <w:fldChar w:fldCharType="end"/>
        </w:r>
      </w:ins>
    </w:p>
    <w:p w14:paraId="327CC653" w14:textId="5C9B467A" w:rsidR="00926A45" w:rsidRDefault="00926A45">
      <w:pPr>
        <w:pStyle w:val="TOC3"/>
        <w:tabs>
          <w:tab w:val="left" w:pos="1320"/>
          <w:tab w:val="right" w:leader="dot" w:pos="8777"/>
        </w:tabs>
        <w:rPr>
          <w:ins w:id="439" w:author="Tran Huan" w:date="2018-12-03T03:04:00Z"/>
          <w:rFonts w:asciiTheme="minorHAnsi" w:eastAsiaTheme="minorEastAsia" w:hAnsiTheme="minorHAnsi" w:cstheme="minorBidi"/>
          <w:noProof/>
          <w:sz w:val="22"/>
          <w:szCs w:val="22"/>
          <w:lang w:val="en-US"/>
        </w:rPr>
      </w:pPr>
      <w:ins w:id="440" w:author="Tran Huan" w:date="2018-12-03T03:04:00Z">
        <w:r>
          <w:rPr>
            <w:noProof/>
          </w:rPr>
          <w:t>4.2.2</w:t>
        </w:r>
        <w:r>
          <w:rPr>
            <w:rFonts w:asciiTheme="minorHAnsi" w:eastAsiaTheme="minorEastAsia" w:hAnsiTheme="minorHAnsi" w:cstheme="minorBidi"/>
            <w:noProof/>
            <w:sz w:val="22"/>
            <w:szCs w:val="22"/>
            <w:lang w:val="en-US"/>
          </w:rPr>
          <w:tab/>
        </w:r>
        <w:r>
          <w:rPr>
            <w:noProof/>
          </w:rPr>
          <w:t>Tiêu chí kiểm thử</w:t>
        </w:r>
        <w:r>
          <w:rPr>
            <w:noProof/>
          </w:rPr>
          <w:tab/>
        </w:r>
        <w:r>
          <w:rPr>
            <w:noProof/>
          </w:rPr>
          <w:fldChar w:fldCharType="begin"/>
        </w:r>
        <w:r>
          <w:rPr>
            <w:noProof/>
          </w:rPr>
          <w:instrText xml:space="preserve"> PAGEREF _Toc531584136 \h </w:instrText>
        </w:r>
        <w:r>
          <w:rPr>
            <w:noProof/>
          </w:rPr>
        </w:r>
      </w:ins>
      <w:r>
        <w:rPr>
          <w:noProof/>
        </w:rPr>
        <w:fldChar w:fldCharType="separate"/>
      </w:r>
      <w:ins w:id="441" w:author="Tran Huan" w:date="2018-12-03T03:04:00Z">
        <w:r>
          <w:rPr>
            <w:noProof/>
          </w:rPr>
          <w:t>47</w:t>
        </w:r>
        <w:r>
          <w:rPr>
            <w:noProof/>
          </w:rPr>
          <w:fldChar w:fldCharType="end"/>
        </w:r>
      </w:ins>
    </w:p>
    <w:p w14:paraId="77D11F90" w14:textId="269DF8B3" w:rsidR="00926A45" w:rsidRDefault="00926A45">
      <w:pPr>
        <w:pStyle w:val="TOC2"/>
        <w:tabs>
          <w:tab w:val="left" w:pos="880"/>
          <w:tab w:val="right" w:leader="dot" w:pos="8777"/>
        </w:tabs>
        <w:rPr>
          <w:ins w:id="442" w:author="Tran Huan" w:date="2018-12-03T03:04:00Z"/>
          <w:rFonts w:asciiTheme="minorHAnsi" w:eastAsiaTheme="minorEastAsia" w:hAnsiTheme="minorHAnsi" w:cstheme="minorBidi"/>
          <w:noProof/>
          <w:sz w:val="22"/>
          <w:szCs w:val="22"/>
          <w:lang w:val="en-US"/>
        </w:rPr>
      </w:pPr>
      <w:ins w:id="443" w:author="Tran Huan" w:date="2018-12-03T03:04:00Z">
        <w:r>
          <w:rPr>
            <w:noProof/>
          </w:rPr>
          <w:t>4.3</w:t>
        </w:r>
        <w:r>
          <w:rPr>
            <w:rFonts w:asciiTheme="minorHAnsi" w:eastAsiaTheme="minorEastAsia" w:hAnsiTheme="minorHAnsi" w:cstheme="minorBidi"/>
            <w:noProof/>
            <w:sz w:val="22"/>
            <w:szCs w:val="22"/>
            <w:lang w:val="en-US"/>
          </w:rPr>
          <w:tab/>
        </w:r>
        <w:r>
          <w:rPr>
            <w:noProof/>
          </w:rPr>
          <w:t>Quản lí kiểm thử</w:t>
        </w:r>
        <w:r>
          <w:rPr>
            <w:noProof/>
          </w:rPr>
          <w:tab/>
        </w:r>
        <w:r>
          <w:rPr>
            <w:noProof/>
          </w:rPr>
          <w:fldChar w:fldCharType="begin"/>
        </w:r>
        <w:r>
          <w:rPr>
            <w:noProof/>
          </w:rPr>
          <w:instrText xml:space="preserve"> PAGEREF _Toc531584137 \h </w:instrText>
        </w:r>
        <w:r>
          <w:rPr>
            <w:noProof/>
          </w:rPr>
        </w:r>
      </w:ins>
      <w:r>
        <w:rPr>
          <w:noProof/>
        </w:rPr>
        <w:fldChar w:fldCharType="separate"/>
      </w:r>
      <w:ins w:id="444" w:author="Tran Huan" w:date="2018-12-03T03:04:00Z">
        <w:r>
          <w:rPr>
            <w:noProof/>
          </w:rPr>
          <w:t>47</w:t>
        </w:r>
        <w:r>
          <w:rPr>
            <w:noProof/>
          </w:rPr>
          <w:fldChar w:fldCharType="end"/>
        </w:r>
      </w:ins>
    </w:p>
    <w:p w14:paraId="2CB4C71B" w14:textId="25D92942" w:rsidR="00926A45" w:rsidRDefault="00926A45">
      <w:pPr>
        <w:pStyle w:val="TOC3"/>
        <w:tabs>
          <w:tab w:val="left" w:pos="1320"/>
          <w:tab w:val="right" w:leader="dot" w:pos="8777"/>
        </w:tabs>
        <w:rPr>
          <w:ins w:id="445" w:author="Tran Huan" w:date="2018-12-03T03:04:00Z"/>
          <w:rFonts w:asciiTheme="minorHAnsi" w:eastAsiaTheme="minorEastAsia" w:hAnsiTheme="minorHAnsi" w:cstheme="minorBidi"/>
          <w:noProof/>
          <w:sz w:val="22"/>
          <w:szCs w:val="22"/>
          <w:lang w:val="en-US"/>
        </w:rPr>
      </w:pPr>
      <w:ins w:id="446" w:author="Tran Huan" w:date="2018-12-03T03:04:00Z">
        <w:r>
          <w:rPr>
            <w:noProof/>
          </w:rPr>
          <w:t>4.3.1</w:t>
        </w:r>
        <w:r>
          <w:rPr>
            <w:rFonts w:asciiTheme="minorHAnsi" w:eastAsiaTheme="minorEastAsia" w:hAnsiTheme="minorHAnsi" w:cstheme="minorBidi"/>
            <w:noProof/>
            <w:sz w:val="22"/>
            <w:szCs w:val="22"/>
            <w:lang w:val="en-US"/>
          </w:rPr>
          <w:tab/>
        </w:r>
        <w:r>
          <w:rPr>
            <w:noProof/>
          </w:rPr>
          <w:t>Tiến hành kiểm thử</w:t>
        </w:r>
        <w:r>
          <w:rPr>
            <w:noProof/>
          </w:rPr>
          <w:tab/>
        </w:r>
        <w:r>
          <w:rPr>
            <w:noProof/>
          </w:rPr>
          <w:fldChar w:fldCharType="begin"/>
        </w:r>
        <w:r>
          <w:rPr>
            <w:noProof/>
          </w:rPr>
          <w:instrText xml:space="preserve"> PAGEREF _Toc531584138 \h </w:instrText>
        </w:r>
        <w:r>
          <w:rPr>
            <w:noProof/>
          </w:rPr>
        </w:r>
      </w:ins>
      <w:r>
        <w:rPr>
          <w:noProof/>
        </w:rPr>
        <w:fldChar w:fldCharType="separate"/>
      </w:r>
      <w:ins w:id="447" w:author="Tran Huan" w:date="2018-12-03T03:04:00Z">
        <w:r>
          <w:rPr>
            <w:noProof/>
          </w:rPr>
          <w:t>47</w:t>
        </w:r>
        <w:r>
          <w:rPr>
            <w:noProof/>
          </w:rPr>
          <w:fldChar w:fldCharType="end"/>
        </w:r>
      </w:ins>
    </w:p>
    <w:p w14:paraId="2E4730F3" w14:textId="1844474F" w:rsidR="00926A45" w:rsidRDefault="00926A45">
      <w:pPr>
        <w:pStyle w:val="TOC3"/>
        <w:tabs>
          <w:tab w:val="left" w:pos="1320"/>
          <w:tab w:val="right" w:leader="dot" w:pos="8777"/>
        </w:tabs>
        <w:rPr>
          <w:ins w:id="448" w:author="Tran Huan" w:date="2018-12-03T03:04:00Z"/>
          <w:rFonts w:asciiTheme="minorHAnsi" w:eastAsiaTheme="minorEastAsia" w:hAnsiTheme="minorHAnsi" w:cstheme="minorBidi"/>
          <w:noProof/>
          <w:sz w:val="22"/>
          <w:szCs w:val="22"/>
          <w:lang w:val="en-US"/>
        </w:rPr>
      </w:pPr>
      <w:ins w:id="449" w:author="Tran Huan" w:date="2018-12-03T03:04:00Z">
        <w:r>
          <w:rPr>
            <w:noProof/>
          </w:rPr>
          <w:t>4.3.2</w:t>
        </w:r>
        <w:r>
          <w:rPr>
            <w:rFonts w:asciiTheme="minorHAnsi" w:eastAsiaTheme="minorEastAsia" w:hAnsiTheme="minorHAnsi" w:cstheme="minorBidi"/>
            <w:noProof/>
            <w:sz w:val="22"/>
            <w:szCs w:val="22"/>
            <w:lang w:val="en-US"/>
          </w:rPr>
          <w:tab/>
        </w:r>
        <w:r>
          <w:rPr>
            <w:noProof/>
          </w:rPr>
          <w:t>Môi trường kiểm thử</w:t>
        </w:r>
        <w:r>
          <w:rPr>
            <w:noProof/>
          </w:rPr>
          <w:tab/>
        </w:r>
        <w:r>
          <w:rPr>
            <w:noProof/>
          </w:rPr>
          <w:fldChar w:fldCharType="begin"/>
        </w:r>
        <w:r>
          <w:rPr>
            <w:noProof/>
          </w:rPr>
          <w:instrText xml:space="preserve"> PAGEREF _Toc531584139 \h </w:instrText>
        </w:r>
        <w:r>
          <w:rPr>
            <w:noProof/>
          </w:rPr>
        </w:r>
      </w:ins>
      <w:r>
        <w:rPr>
          <w:noProof/>
        </w:rPr>
        <w:fldChar w:fldCharType="separate"/>
      </w:r>
      <w:ins w:id="450" w:author="Tran Huan" w:date="2018-12-03T03:04:00Z">
        <w:r>
          <w:rPr>
            <w:noProof/>
          </w:rPr>
          <w:t>47</w:t>
        </w:r>
        <w:r>
          <w:rPr>
            <w:noProof/>
          </w:rPr>
          <w:fldChar w:fldCharType="end"/>
        </w:r>
      </w:ins>
    </w:p>
    <w:p w14:paraId="7C2DA175" w14:textId="64CB3FC5" w:rsidR="00926A45" w:rsidRDefault="00926A45">
      <w:pPr>
        <w:pStyle w:val="TOC3"/>
        <w:tabs>
          <w:tab w:val="left" w:pos="1320"/>
          <w:tab w:val="right" w:leader="dot" w:pos="8777"/>
        </w:tabs>
        <w:rPr>
          <w:ins w:id="451" w:author="Tran Huan" w:date="2018-12-03T03:04:00Z"/>
          <w:rFonts w:asciiTheme="minorHAnsi" w:eastAsiaTheme="minorEastAsia" w:hAnsiTheme="minorHAnsi" w:cstheme="minorBidi"/>
          <w:noProof/>
          <w:sz w:val="22"/>
          <w:szCs w:val="22"/>
          <w:lang w:val="en-US"/>
        </w:rPr>
      </w:pPr>
      <w:ins w:id="452" w:author="Tran Huan" w:date="2018-12-03T03:04:00Z">
        <w:r w:rsidRPr="00FA2A06">
          <w:rPr>
            <w:noProof/>
            <w:lang w:val="es-ES"/>
          </w:rPr>
          <w:t>4.3.3</w:t>
        </w:r>
        <w:r>
          <w:rPr>
            <w:rFonts w:asciiTheme="minorHAnsi" w:eastAsiaTheme="minorEastAsia" w:hAnsiTheme="minorHAnsi" w:cstheme="minorBidi"/>
            <w:noProof/>
            <w:sz w:val="22"/>
            <w:szCs w:val="22"/>
            <w:lang w:val="en-US"/>
          </w:rPr>
          <w:tab/>
        </w:r>
        <w:r w:rsidRPr="00FA2A06">
          <w:rPr>
            <w:noProof/>
            <w:lang w:val="es-ES"/>
          </w:rPr>
          <w:t>Kế hoạch dự đoán và chi phí</w:t>
        </w:r>
        <w:r>
          <w:rPr>
            <w:noProof/>
          </w:rPr>
          <w:tab/>
        </w:r>
        <w:r>
          <w:rPr>
            <w:noProof/>
          </w:rPr>
          <w:fldChar w:fldCharType="begin"/>
        </w:r>
        <w:r>
          <w:rPr>
            <w:noProof/>
          </w:rPr>
          <w:instrText xml:space="preserve"> PAGEREF _Toc531584140 \h </w:instrText>
        </w:r>
        <w:r>
          <w:rPr>
            <w:noProof/>
          </w:rPr>
        </w:r>
      </w:ins>
      <w:r>
        <w:rPr>
          <w:noProof/>
        </w:rPr>
        <w:fldChar w:fldCharType="separate"/>
      </w:r>
      <w:ins w:id="453" w:author="Tran Huan" w:date="2018-12-03T03:04:00Z">
        <w:r>
          <w:rPr>
            <w:noProof/>
          </w:rPr>
          <w:t>48</w:t>
        </w:r>
        <w:r>
          <w:rPr>
            <w:noProof/>
          </w:rPr>
          <w:fldChar w:fldCharType="end"/>
        </w:r>
      </w:ins>
    </w:p>
    <w:p w14:paraId="7D97F4C5" w14:textId="60385B50" w:rsidR="00926A45" w:rsidRDefault="00926A45">
      <w:pPr>
        <w:pStyle w:val="TOC3"/>
        <w:tabs>
          <w:tab w:val="left" w:pos="1320"/>
          <w:tab w:val="right" w:leader="dot" w:pos="8777"/>
        </w:tabs>
        <w:rPr>
          <w:ins w:id="454" w:author="Tran Huan" w:date="2018-12-03T03:04:00Z"/>
          <w:rFonts w:asciiTheme="minorHAnsi" w:eastAsiaTheme="minorEastAsia" w:hAnsiTheme="minorHAnsi" w:cstheme="minorBidi"/>
          <w:noProof/>
          <w:sz w:val="22"/>
          <w:szCs w:val="22"/>
          <w:lang w:val="en-US"/>
        </w:rPr>
      </w:pPr>
      <w:ins w:id="455" w:author="Tran Huan" w:date="2018-12-03T03:04:00Z">
        <w:r>
          <w:rPr>
            <w:noProof/>
          </w:rPr>
          <w:t>4.3.4</w:t>
        </w:r>
        <w:r>
          <w:rPr>
            <w:rFonts w:asciiTheme="minorHAnsi" w:eastAsiaTheme="minorEastAsia" w:hAnsiTheme="minorHAnsi" w:cstheme="minorBidi"/>
            <w:noProof/>
            <w:sz w:val="22"/>
            <w:szCs w:val="22"/>
            <w:lang w:val="en-US"/>
          </w:rPr>
          <w:tab/>
        </w:r>
        <w:r>
          <w:rPr>
            <w:noProof/>
          </w:rPr>
          <w:t>Các rủi ro</w:t>
        </w:r>
        <w:r>
          <w:rPr>
            <w:noProof/>
          </w:rPr>
          <w:tab/>
        </w:r>
        <w:r>
          <w:rPr>
            <w:noProof/>
          </w:rPr>
          <w:fldChar w:fldCharType="begin"/>
        </w:r>
        <w:r>
          <w:rPr>
            <w:noProof/>
          </w:rPr>
          <w:instrText xml:space="preserve"> PAGEREF _Toc531584141 \h </w:instrText>
        </w:r>
        <w:r>
          <w:rPr>
            <w:noProof/>
          </w:rPr>
        </w:r>
      </w:ins>
      <w:r>
        <w:rPr>
          <w:noProof/>
        </w:rPr>
        <w:fldChar w:fldCharType="separate"/>
      </w:r>
      <w:ins w:id="456" w:author="Tran Huan" w:date="2018-12-03T03:04:00Z">
        <w:r>
          <w:rPr>
            <w:noProof/>
          </w:rPr>
          <w:t>48</w:t>
        </w:r>
        <w:r>
          <w:rPr>
            <w:noProof/>
          </w:rPr>
          <w:fldChar w:fldCharType="end"/>
        </w:r>
      </w:ins>
    </w:p>
    <w:p w14:paraId="49961FBA" w14:textId="46A69EF8" w:rsidR="00926A45" w:rsidRDefault="00926A45">
      <w:pPr>
        <w:pStyle w:val="TOC2"/>
        <w:tabs>
          <w:tab w:val="left" w:pos="880"/>
          <w:tab w:val="right" w:leader="dot" w:pos="8777"/>
        </w:tabs>
        <w:rPr>
          <w:ins w:id="457" w:author="Tran Huan" w:date="2018-12-03T03:04:00Z"/>
          <w:rFonts w:asciiTheme="minorHAnsi" w:eastAsiaTheme="minorEastAsia" w:hAnsiTheme="minorHAnsi" w:cstheme="minorBidi"/>
          <w:noProof/>
          <w:sz w:val="22"/>
          <w:szCs w:val="22"/>
          <w:lang w:val="en-US"/>
        </w:rPr>
      </w:pPr>
      <w:ins w:id="458" w:author="Tran Huan" w:date="2018-12-03T03:04:00Z">
        <w:r>
          <w:rPr>
            <w:noProof/>
          </w:rPr>
          <w:t>4.4</w:t>
        </w:r>
        <w:r>
          <w:rPr>
            <w:rFonts w:asciiTheme="minorHAnsi" w:eastAsiaTheme="minorEastAsia" w:hAnsiTheme="minorHAnsi" w:cstheme="minorBidi"/>
            <w:noProof/>
            <w:sz w:val="22"/>
            <w:szCs w:val="22"/>
            <w:lang w:val="en-US"/>
          </w:rPr>
          <w:tab/>
        </w:r>
        <w:r>
          <w:rPr>
            <w:noProof/>
          </w:rPr>
          <w:t>Các trường hợp kiểm thử</w:t>
        </w:r>
        <w:r>
          <w:rPr>
            <w:noProof/>
          </w:rPr>
          <w:tab/>
        </w:r>
        <w:r>
          <w:rPr>
            <w:noProof/>
          </w:rPr>
          <w:fldChar w:fldCharType="begin"/>
        </w:r>
        <w:r>
          <w:rPr>
            <w:noProof/>
          </w:rPr>
          <w:instrText xml:space="preserve"> PAGEREF _Toc531584143 \h </w:instrText>
        </w:r>
        <w:r>
          <w:rPr>
            <w:noProof/>
          </w:rPr>
        </w:r>
      </w:ins>
      <w:r>
        <w:rPr>
          <w:noProof/>
        </w:rPr>
        <w:fldChar w:fldCharType="separate"/>
      </w:r>
      <w:ins w:id="459" w:author="Tran Huan" w:date="2018-12-03T03:04:00Z">
        <w:r>
          <w:rPr>
            <w:noProof/>
          </w:rPr>
          <w:t>48</w:t>
        </w:r>
        <w:r>
          <w:rPr>
            <w:noProof/>
          </w:rPr>
          <w:fldChar w:fldCharType="end"/>
        </w:r>
      </w:ins>
    </w:p>
    <w:p w14:paraId="1F4C0DA5" w14:textId="07A4BDF5" w:rsidR="00926A45" w:rsidRDefault="00926A45">
      <w:pPr>
        <w:pStyle w:val="TOC3"/>
        <w:tabs>
          <w:tab w:val="left" w:pos="1320"/>
          <w:tab w:val="right" w:leader="dot" w:pos="8777"/>
        </w:tabs>
        <w:rPr>
          <w:ins w:id="460" w:author="Tran Huan" w:date="2018-12-03T03:04:00Z"/>
          <w:rFonts w:asciiTheme="minorHAnsi" w:eastAsiaTheme="minorEastAsia" w:hAnsiTheme="minorHAnsi" w:cstheme="minorBidi"/>
          <w:noProof/>
          <w:sz w:val="22"/>
          <w:szCs w:val="22"/>
          <w:lang w:val="en-US"/>
        </w:rPr>
      </w:pPr>
      <w:ins w:id="461" w:author="Tran Huan" w:date="2018-12-03T03:04:00Z">
        <w:r>
          <w:rPr>
            <w:noProof/>
          </w:rPr>
          <w:t>4.4.1</w:t>
        </w:r>
        <w:r>
          <w:rPr>
            <w:rFonts w:asciiTheme="minorHAnsi" w:eastAsiaTheme="minorEastAsia" w:hAnsiTheme="minorHAnsi" w:cstheme="minorBidi"/>
            <w:noProof/>
            <w:sz w:val="22"/>
            <w:szCs w:val="22"/>
            <w:lang w:val="en-US"/>
          </w:rPr>
          <w:tab/>
        </w:r>
        <w:r>
          <w:rPr>
            <w:noProof/>
          </w:rPr>
          <w:t>Tạo đơn hàng</w:t>
        </w:r>
        <w:r>
          <w:rPr>
            <w:noProof/>
          </w:rPr>
          <w:tab/>
        </w:r>
        <w:r>
          <w:rPr>
            <w:noProof/>
          </w:rPr>
          <w:fldChar w:fldCharType="begin"/>
        </w:r>
        <w:r>
          <w:rPr>
            <w:noProof/>
          </w:rPr>
          <w:instrText xml:space="preserve"> PAGEREF _Toc531584270 \h </w:instrText>
        </w:r>
        <w:r>
          <w:rPr>
            <w:noProof/>
          </w:rPr>
        </w:r>
      </w:ins>
      <w:r>
        <w:rPr>
          <w:noProof/>
        </w:rPr>
        <w:fldChar w:fldCharType="separate"/>
      </w:r>
      <w:ins w:id="462" w:author="Tran Huan" w:date="2018-12-03T03:04:00Z">
        <w:r>
          <w:rPr>
            <w:noProof/>
          </w:rPr>
          <w:t>48</w:t>
        </w:r>
        <w:r>
          <w:rPr>
            <w:noProof/>
          </w:rPr>
          <w:fldChar w:fldCharType="end"/>
        </w:r>
      </w:ins>
    </w:p>
    <w:p w14:paraId="43B43C12" w14:textId="6BA9E2C7" w:rsidR="00926A45" w:rsidRDefault="00926A45">
      <w:pPr>
        <w:pStyle w:val="TOC3"/>
        <w:tabs>
          <w:tab w:val="left" w:pos="1320"/>
          <w:tab w:val="right" w:leader="dot" w:pos="8777"/>
        </w:tabs>
        <w:rPr>
          <w:ins w:id="463" w:author="Tran Huan" w:date="2018-12-03T03:04:00Z"/>
          <w:rFonts w:asciiTheme="minorHAnsi" w:eastAsiaTheme="minorEastAsia" w:hAnsiTheme="minorHAnsi" w:cstheme="minorBidi"/>
          <w:noProof/>
          <w:sz w:val="22"/>
          <w:szCs w:val="22"/>
          <w:lang w:val="en-US"/>
        </w:rPr>
      </w:pPr>
      <w:ins w:id="464" w:author="Tran Huan" w:date="2018-12-03T03:04:00Z">
        <w:r w:rsidRPr="00FA2A06">
          <w:rPr>
            <w:noProof/>
            <w:lang w:val="es-ES"/>
          </w:rPr>
          <w:t>4.4.2</w:t>
        </w:r>
        <w:r>
          <w:rPr>
            <w:rFonts w:asciiTheme="minorHAnsi" w:eastAsiaTheme="minorEastAsia" w:hAnsiTheme="minorHAnsi" w:cstheme="minorBidi"/>
            <w:noProof/>
            <w:sz w:val="22"/>
            <w:szCs w:val="22"/>
            <w:lang w:val="en-US"/>
          </w:rPr>
          <w:tab/>
        </w:r>
        <w:r w:rsidRPr="00FA2A06">
          <w:rPr>
            <w:noProof/>
            <w:lang w:val="es-ES"/>
          </w:rPr>
          <w:t>Cập nhật đơn hàng</w:t>
        </w:r>
        <w:r>
          <w:rPr>
            <w:noProof/>
          </w:rPr>
          <w:tab/>
        </w:r>
        <w:r>
          <w:rPr>
            <w:noProof/>
          </w:rPr>
          <w:fldChar w:fldCharType="begin"/>
        </w:r>
        <w:r>
          <w:rPr>
            <w:noProof/>
          </w:rPr>
          <w:instrText xml:space="preserve"> PAGEREF _Toc531584271 \h </w:instrText>
        </w:r>
        <w:r>
          <w:rPr>
            <w:noProof/>
          </w:rPr>
        </w:r>
      </w:ins>
      <w:r>
        <w:rPr>
          <w:noProof/>
        </w:rPr>
        <w:fldChar w:fldCharType="separate"/>
      </w:r>
      <w:ins w:id="465" w:author="Tran Huan" w:date="2018-12-03T03:04:00Z">
        <w:r>
          <w:rPr>
            <w:noProof/>
          </w:rPr>
          <w:t>49</w:t>
        </w:r>
        <w:r>
          <w:rPr>
            <w:noProof/>
          </w:rPr>
          <w:fldChar w:fldCharType="end"/>
        </w:r>
      </w:ins>
    </w:p>
    <w:p w14:paraId="7471632A" w14:textId="557BF6E5" w:rsidR="00926A45" w:rsidRDefault="00926A45">
      <w:pPr>
        <w:pStyle w:val="TOC3"/>
        <w:tabs>
          <w:tab w:val="left" w:pos="1320"/>
          <w:tab w:val="right" w:leader="dot" w:pos="8777"/>
        </w:tabs>
        <w:rPr>
          <w:ins w:id="466" w:author="Tran Huan" w:date="2018-12-03T03:04:00Z"/>
          <w:rFonts w:asciiTheme="minorHAnsi" w:eastAsiaTheme="minorEastAsia" w:hAnsiTheme="minorHAnsi" w:cstheme="minorBidi"/>
          <w:noProof/>
          <w:sz w:val="22"/>
          <w:szCs w:val="22"/>
          <w:lang w:val="en-US"/>
        </w:rPr>
      </w:pPr>
      <w:ins w:id="467" w:author="Tran Huan" w:date="2018-12-03T03:04:00Z">
        <w:r w:rsidRPr="00FA2A06">
          <w:rPr>
            <w:noProof/>
          </w:rPr>
          <w:t>4.4.3</w:t>
        </w:r>
        <w:r>
          <w:rPr>
            <w:rFonts w:asciiTheme="minorHAnsi" w:eastAsiaTheme="minorEastAsia" w:hAnsiTheme="minorHAnsi" w:cstheme="minorBidi"/>
            <w:noProof/>
            <w:sz w:val="22"/>
            <w:szCs w:val="22"/>
            <w:lang w:val="en-US"/>
          </w:rPr>
          <w:tab/>
        </w:r>
        <w:r w:rsidRPr="00FA2A06">
          <w:rPr>
            <w:noProof/>
          </w:rPr>
          <w:t>Tìm kiếm và lọc quần áo theo loại có sẵn</w:t>
        </w:r>
        <w:r>
          <w:rPr>
            <w:noProof/>
          </w:rPr>
          <w:tab/>
        </w:r>
        <w:r>
          <w:rPr>
            <w:noProof/>
          </w:rPr>
          <w:fldChar w:fldCharType="begin"/>
        </w:r>
        <w:r>
          <w:rPr>
            <w:noProof/>
          </w:rPr>
          <w:instrText xml:space="preserve"> PAGEREF _Toc531584314 \h </w:instrText>
        </w:r>
        <w:r>
          <w:rPr>
            <w:noProof/>
          </w:rPr>
        </w:r>
      </w:ins>
      <w:r>
        <w:rPr>
          <w:noProof/>
        </w:rPr>
        <w:fldChar w:fldCharType="separate"/>
      </w:r>
      <w:ins w:id="468" w:author="Tran Huan" w:date="2018-12-03T03:04:00Z">
        <w:r>
          <w:rPr>
            <w:noProof/>
          </w:rPr>
          <w:t>50</w:t>
        </w:r>
        <w:r>
          <w:rPr>
            <w:noProof/>
          </w:rPr>
          <w:fldChar w:fldCharType="end"/>
        </w:r>
      </w:ins>
    </w:p>
    <w:p w14:paraId="3CF6404A" w14:textId="773E3BD4" w:rsidR="00926A45" w:rsidRDefault="00926A45">
      <w:pPr>
        <w:pStyle w:val="TOC3"/>
        <w:tabs>
          <w:tab w:val="left" w:pos="1320"/>
          <w:tab w:val="right" w:leader="dot" w:pos="8777"/>
        </w:tabs>
        <w:rPr>
          <w:ins w:id="469" w:author="Tran Huan" w:date="2018-12-03T03:04:00Z"/>
          <w:rFonts w:asciiTheme="minorHAnsi" w:eastAsiaTheme="minorEastAsia" w:hAnsiTheme="minorHAnsi" w:cstheme="minorBidi"/>
          <w:noProof/>
          <w:sz w:val="22"/>
          <w:szCs w:val="22"/>
          <w:lang w:val="en-US"/>
        </w:rPr>
      </w:pPr>
      <w:ins w:id="470" w:author="Tran Huan" w:date="2018-12-03T03:04:00Z">
        <w:r>
          <w:rPr>
            <w:noProof/>
          </w:rPr>
          <w:t>4.4.4</w:t>
        </w:r>
        <w:r>
          <w:rPr>
            <w:rFonts w:asciiTheme="minorHAnsi" w:eastAsiaTheme="minorEastAsia" w:hAnsiTheme="minorHAnsi" w:cstheme="minorBidi"/>
            <w:noProof/>
            <w:sz w:val="22"/>
            <w:szCs w:val="22"/>
            <w:lang w:val="en-US"/>
          </w:rPr>
          <w:tab/>
        </w:r>
        <w:r>
          <w:rPr>
            <w:noProof/>
          </w:rPr>
          <w:t>Đăng nhập, đăng xuất</w:t>
        </w:r>
        <w:r>
          <w:rPr>
            <w:noProof/>
          </w:rPr>
          <w:tab/>
        </w:r>
        <w:r>
          <w:rPr>
            <w:noProof/>
          </w:rPr>
          <w:fldChar w:fldCharType="begin"/>
        </w:r>
        <w:r>
          <w:rPr>
            <w:noProof/>
          </w:rPr>
          <w:instrText xml:space="preserve"> PAGEREF _Toc531584357 \h </w:instrText>
        </w:r>
        <w:r>
          <w:rPr>
            <w:noProof/>
          </w:rPr>
        </w:r>
      </w:ins>
      <w:r>
        <w:rPr>
          <w:noProof/>
        </w:rPr>
        <w:fldChar w:fldCharType="separate"/>
      </w:r>
      <w:ins w:id="471" w:author="Tran Huan" w:date="2018-12-03T03:04:00Z">
        <w:r>
          <w:rPr>
            <w:noProof/>
          </w:rPr>
          <w:t>51</w:t>
        </w:r>
        <w:r>
          <w:rPr>
            <w:noProof/>
          </w:rPr>
          <w:fldChar w:fldCharType="end"/>
        </w:r>
      </w:ins>
    </w:p>
    <w:p w14:paraId="4E0D1E70" w14:textId="5E62CE06" w:rsidR="00926A45" w:rsidRDefault="00926A45">
      <w:pPr>
        <w:pStyle w:val="TOC3"/>
        <w:tabs>
          <w:tab w:val="left" w:pos="1320"/>
          <w:tab w:val="right" w:leader="dot" w:pos="8777"/>
        </w:tabs>
        <w:rPr>
          <w:ins w:id="472" w:author="Tran Huan" w:date="2018-12-03T03:04:00Z"/>
          <w:rFonts w:asciiTheme="minorHAnsi" w:eastAsiaTheme="minorEastAsia" w:hAnsiTheme="minorHAnsi" w:cstheme="minorBidi"/>
          <w:noProof/>
          <w:sz w:val="22"/>
          <w:szCs w:val="22"/>
          <w:lang w:val="en-US"/>
        </w:rPr>
      </w:pPr>
      <w:ins w:id="473" w:author="Tran Huan" w:date="2018-12-03T03:04:00Z">
        <w:r w:rsidRPr="00FA2A06">
          <w:rPr>
            <w:noProof/>
          </w:rPr>
          <w:t>4.4.5</w:t>
        </w:r>
        <w:r>
          <w:rPr>
            <w:rFonts w:asciiTheme="minorHAnsi" w:eastAsiaTheme="minorEastAsia" w:hAnsiTheme="minorHAnsi" w:cstheme="minorBidi"/>
            <w:noProof/>
            <w:sz w:val="22"/>
            <w:szCs w:val="22"/>
            <w:lang w:val="en-US"/>
          </w:rPr>
          <w:tab/>
        </w:r>
        <w:r w:rsidRPr="00FA2A06">
          <w:rPr>
            <w:noProof/>
          </w:rPr>
          <w:t>Đăng kí tài khoản khách hàng</w:t>
        </w:r>
        <w:r>
          <w:rPr>
            <w:noProof/>
          </w:rPr>
          <w:tab/>
        </w:r>
        <w:r>
          <w:rPr>
            <w:noProof/>
          </w:rPr>
          <w:fldChar w:fldCharType="begin"/>
        </w:r>
        <w:r>
          <w:rPr>
            <w:noProof/>
          </w:rPr>
          <w:instrText xml:space="preserve"> PAGEREF _Toc531584358 \h </w:instrText>
        </w:r>
        <w:r>
          <w:rPr>
            <w:noProof/>
          </w:rPr>
        </w:r>
      </w:ins>
      <w:r>
        <w:rPr>
          <w:noProof/>
        </w:rPr>
        <w:fldChar w:fldCharType="separate"/>
      </w:r>
      <w:ins w:id="474" w:author="Tran Huan" w:date="2018-12-03T03:04:00Z">
        <w:r>
          <w:rPr>
            <w:noProof/>
          </w:rPr>
          <w:t>51</w:t>
        </w:r>
        <w:r>
          <w:rPr>
            <w:noProof/>
          </w:rPr>
          <w:fldChar w:fldCharType="end"/>
        </w:r>
      </w:ins>
    </w:p>
    <w:p w14:paraId="68559A6F" w14:textId="288D2158" w:rsidR="00926A45" w:rsidRDefault="00926A45">
      <w:pPr>
        <w:pStyle w:val="TOC1"/>
        <w:tabs>
          <w:tab w:val="right" w:leader="dot" w:pos="8777"/>
        </w:tabs>
        <w:rPr>
          <w:ins w:id="475" w:author="Tran Huan" w:date="2018-12-03T03:04:00Z"/>
          <w:rFonts w:asciiTheme="minorHAnsi" w:eastAsiaTheme="minorEastAsia" w:hAnsiTheme="minorHAnsi" w:cstheme="minorBidi"/>
          <w:noProof/>
          <w:sz w:val="22"/>
          <w:szCs w:val="22"/>
          <w:lang w:val="en-US"/>
        </w:rPr>
      </w:pPr>
      <w:ins w:id="476" w:author="Tran Huan" w:date="2018-12-03T03:04:00Z">
        <w:r>
          <w:rPr>
            <w:noProof/>
          </w:rPr>
          <w:t>PHẦN KẾT LUẬN</w:t>
        </w:r>
        <w:r>
          <w:rPr>
            <w:noProof/>
          </w:rPr>
          <w:tab/>
        </w:r>
        <w:r>
          <w:rPr>
            <w:noProof/>
          </w:rPr>
          <w:fldChar w:fldCharType="begin"/>
        </w:r>
        <w:r>
          <w:rPr>
            <w:noProof/>
          </w:rPr>
          <w:instrText xml:space="preserve"> PAGEREF _Toc531584359 \h </w:instrText>
        </w:r>
        <w:r>
          <w:rPr>
            <w:noProof/>
          </w:rPr>
        </w:r>
      </w:ins>
      <w:r>
        <w:rPr>
          <w:noProof/>
        </w:rPr>
        <w:fldChar w:fldCharType="separate"/>
      </w:r>
      <w:ins w:id="477" w:author="Tran Huan" w:date="2018-12-03T03:04:00Z">
        <w:r>
          <w:rPr>
            <w:noProof/>
          </w:rPr>
          <w:t>53</w:t>
        </w:r>
        <w:r>
          <w:rPr>
            <w:noProof/>
          </w:rPr>
          <w:fldChar w:fldCharType="end"/>
        </w:r>
      </w:ins>
    </w:p>
    <w:p w14:paraId="371275CF" w14:textId="4031C2FE" w:rsidR="00926A45" w:rsidRDefault="00926A45">
      <w:pPr>
        <w:pStyle w:val="TOC2"/>
        <w:tabs>
          <w:tab w:val="left" w:pos="660"/>
          <w:tab w:val="right" w:leader="dot" w:pos="8777"/>
        </w:tabs>
        <w:rPr>
          <w:ins w:id="478" w:author="Tran Huan" w:date="2018-12-03T03:04:00Z"/>
          <w:rFonts w:asciiTheme="minorHAnsi" w:eastAsiaTheme="minorEastAsia" w:hAnsiTheme="minorHAnsi" w:cstheme="minorBidi"/>
          <w:noProof/>
          <w:sz w:val="22"/>
          <w:szCs w:val="22"/>
          <w:lang w:val="en-US"/>
        </w:rPr>
      </w:pPr>
      <w:ins w:id="479" w:author="Tran Huan" w:date="2018-12-03T03:04:00Z">
        <w:r w:rsidRPr="00FA2A06">
          <w:rPr>
            <w:noProof/>
            <w:lang w:val="en-US"/>
          </w:rPr>
          <w:t>1.</w:t>
        </w:r>
        <w:r>
          <w:rPr>
            <w:rFonts w:asciiTheme="minorHAnsi" w:eastAsiaTheme="minorEastAsia" w:hAnsiTheme="minorHAnsi" w:cstheme="minorBidi"/>
            <w:noProof/>
            <w:sz w:val="22"/>
            <w:szCs w:val="22"/>
            <w:lang w:val="en-US"/>
          </w:rPr>
          <w:tab/>
        </w:r>
        <w:r w:rsidRPr="00FA2A06">
          <w:rPr>
            <w:noProof/>
            <w:lang w:val="en-US"/>
          </w:rPr>
          <w:t>Kết quả đạt được</w:t>
        </w:r>
        <w:r>
          <w:rPr>
            <w:noProof/>
          </w:rPr>
          <w:tab/>
        </w:r>
        <w:r>
          <w:rPr>
            <w:noProof/>
          </w:rPr>
          <w:fldChar w:fldCharType="begin"/>
        </w:r>
        <w:r>
          <w:rPr>
            <w:noProof/>
          </w:rPr>
          <w:instrText xml:space="preserve"> PAGEREF _Toc531584361 \h </w:instrText>
        </w:r>
        <w:r>
          <w:rPr>
            <w:noProof/>
          </w:rPr>
        </w:r>
      </w:ins>
      <w:r>
        <w:rPr>
          <w:noProof/>
        </w:rPr>
        <w:fldChar w:fldCharType="separate"/>
      </w:r>
      <w:ins w:id="480" w:author="Tran Huan" w:date="2018-12-03T03:04:00Z">
        <w:r>
          <w:rPr>
            <w:noProof/>
          </w:rPr>
          <w:t>53</w:t>
        </w:r>
        <w:r>
          <w:rPr>
            <w:noProof/>
          </w:rPr>
          <w:fldChar w:fldCharType="end"/>
        </w:r>
      </w:ins>
    </w:p>
    <w:p w14:paraId="5A3E45BD" w14:textId="0AD190A6" w:rsidR="00926A45" w:rsidRDefault="00926A45">
      <w:pPr>
        <w:pStyle w:val="TOC3"/>
        <w:tabs>
          <w:tab w:val="left" w:pos="1100"/>
          <w:tab w:val="right" w:leader="dot" w:pos="8777"/>
        </w:tabs>
        <w:rPr>
          <w:ins w:id="481" w:author="Tran Huan" w:date="2018-12-03T03:04:00Z"/>
          <w:rFonts w:asciiTheme="minorHAnsi" w:eastAsiaTheme="minorEastAsia" w:hAnsiTheme="minorHAnsi" w:cstheme="minorBidi"/>
          <w:noProof/>
          <w:sz w:val="22"/>
          <w:szCs w:val="22"/>
          <w:lang w:val="en-US"/>
        </w:rPr>
      </w:pPr>
      <w:ins w:id="482" w:author="Tran Huan" w:date="2018-12-03T03:04:00Z">
        <w:r w:rsidRPr="00FA2A06">
          <w:rPr>
            <w:noProof/>
            <w:lang w:val="en-US"/>
          </w:rPr>
          <w:t>1.1.</w:t>
        </w:r>
        <w:r>
          <w:rPr>
            <w:rFonts w:asciiTheme="minorHAnsi" w:eastAsiaTheme="minorEastAsia" w:hAnsiTheme="minorHAnsi" w:cstheme="minorBidi"/>
            <w:noProof/>
            <w:sz w:val="22"/>
            <w:szCs w:val="22"/>
            <w:lang w:val="en-US"/>
          </w:rPr>
          <w:tab/>
        </w:r>
        <w:r w:rsidRPr="00FA2A06">
          <w:rPr>
            <w:noProof/>
            <w:lang w:val="en-US"/>
          </w:rPr>
          <w:t>Về lý thuyết</w:t>
        </w:r>
        <w:r>
          <w:rPr>
            <w:noProof/>
          </w:rPr>
          <w:tab/>
        </w:r>
        <w:r>
          <w:rPr>
            <w:noProof/>
          </w:rPr>
          <w:fldChar w:fldCharType="begin"/>
        </w:r>
        <w:r>
          <w:rPr>
            <w:noProof/>
          </w:rPr>
          <w:instrText xml:space="preserve"> PAGEREF _Toc531584363 \h </w:instrText>
        </w:r>
        <w:r>
          <w:rPr>
            <w:noProof/>
          </w:rPr>
        </w:r>
      </w:ins>
      <w:r>
        <w:rPr>
          <w:noProof/>
        </w:rPr>
        <w:fldChar w:fldCharType="separate"/>
      </w:r>
      <w:ins w:id="483" w:author="Tran Huan" w:date="2018-12-03T03:04:00Z">
        <w:r>
          <w:rPr>
            <w:noProof/>
          </w:rPr>
          <w:t>53</w:t>
        </w:r>
        <w:r>
          <w:rPr>
            <w:noProof/>
          </w:rPr>
          <w:fldChar w:fldCharType="end"/>
        </w:r>
      </w:ins>
    </w:p>
    <w:p w14:paraId="22063EB3" w14:textId="56E459BE" w:rsidR="00926A45" w:rsidRDefault="00926A45">
      <w:pPr>
        <w:pStyle w:val="TOC3"/>
        <w:tabs>
          <w:tab w:val="left" w:pos="1100"/>
          <w:tab w:val="right" w:leader="dot" w:pos="8777"/>
        </w:tabs>
        <w:rPr>
          <w:ins w:id="484" w:author="Tran Huan" w:date="2018-12-03T03:04:00Z"/>
          <w:rFonts w:asciiTheme="minorHAnsi" w:eastAsiaTheme="minorEastAsia" w:hAnsiTheme="minorHAnsi" w:cstheme="minorBidi"/>
          <w:noProof/>
          <w:sz w:val="22"/>
          <w:szCs w:val="22"/>
          <w:lang w:val="en-US"/>
        </w:rPr>
      </w:pPr>
      <w:ins w:id="485" w:author="Tran Huan" w:date="2018-12-03T03:04:00Z">
        <w:r w:rsidRPr="00FA2A06">
          <w:rPr>
            <w:noProof/>
            <w:lang w:val="en-US"/>
          </w:rPr>
          <w:t>1.2.</w:t>
        </w:r>
        <w:r>
          <w:rPr>
            <w:rFonts w:asciiTheme="minorHAnsi" w:eastAsiaTheme="minorEastAsia" w:hAnsiTheme="minorHAnsi" w:cstheme="minorBidi"/>
            <w:noProof/>
            <w:sz w:val="22"/>
            <w:szCs w:val="22"/>
            <w:lang w:val="en-US"/>
          </w:rPr>
          <w:tab/>
        </w:r>
        <w:r w:rsidRPr="00FA2A06">
          <w:rPr>
            <w:noProof/>
            <w:lang w:val="en-US"/>
          </w:rPr>
          <w:t>Về chức năng</w:t>
        </w:r>
        <w:r>
          <w:rPr>
            <w:noProof/>
          </w:rPr>
          <w:tab/>
        </w:r>
        <w:r>
          <w:rPr>
            <w:noProof/>
          </w:rPr>
          <w:fldChar w:fldCharType="begin"/>
        </w:r>
        <w:r>
          <w:rPr>
            <w:noProof/>
          </w:rPr>
          <w:instrText xml:space="preserve"> PAGEREF _Toc531584364 \h </w:instrText>
        </w:r>
        <w:r>
          <w:rPr>
            <w:noProof/>
          </w:rPr>
        </w:r>
      </w:ins>
      <w:r>
        <w:rPr>
          <w:noProof/>
        </w:rPr>
        <w:fldChar w:fldCharType="separate"/>
      </w:r>
      <w:ins w:id="486" w:author="Tran Huan" w:date="2018-12-03T03:04:00Z">
        <w:r>
          <w:rPr>
            <w:noProof/>
          </w:rPr>
          <w:t>53</w:t>
        </w:r>
        <w:r>
          <w:rPr>
            <w:noProof/>
          </w:rPr>
          <w:fldChar w:fldCharType="end"/>
        </w:r>
      </w:ins>
    </w:p>
    <w:p w14:paraId="64A0271A" w14:textId="678F7591" w:rsidR="00926A45" w:rsidRDefault="00926A45">
      <w:pPr>
        <w:pStyle w:val="TOC2"/>
        <w:tabs>
          <w:tab w:val="left" w:pos="660"/>
          <w:tab w:val="right" w:leader="dot" w:pos="8777"/>
        </w:tabs>
        <w:rPr>
          <w:ins w:id="487" w:author="Tran Huan" w:date="2018-12-03T03:04:00Z"/>
          <w:rFonts w:asciiTheme="minorHAnsi" w:eastAsiaTheme="minorEastAsia" w:hAnsiTheme="minorHAnsi" w:cstheme="minorBidi"/>
          <w:noProof/>
          <w:sz w:val="22"/>
          <w:szCs w:val="22"/>
          <w:lang w:val="en-US"/>
        </w:rPr>
      </w:pPr>
      <w:ins w:id="488" w:author="Tran Huan" w:date="2018-12-03T03:04:00Z">
        <w:r w:rsidRPr="00FA2A06">
          <w:rPr>
            <w:noProof/>
            <w:lang w:val="en-US"/>
          </w:rPr>
          <w:t>2.</w:t>
        </w:r>
        <w:r>
          <w:rPr>
            <w:rFonts w:asciiTheme="minorHAnsi" w:eastAsiaTheme="minorEastAsia" w:hAnsiTheme="minorHAnsi" w:cstheme="minorBidi"/>
            <w:noProof/>
            <w:sz w:val="22"/>
            <w:szCs w:val="22"/>
            <w:lang w:val="en-US"/>
          </w:rPr>
          <w:tab/>
        </w:r>
        <w:r w:rsidRPr="00FA2A06">
          <w:rPr>
            <w:noProof/>
            <w:lang w:val="en-US"/>
          </w:rPr>
          <w:t>Hạn chế</w:t>
        </w:r>
        <w:r>
          <w:rPr>
            <w:noProof/>
          </w:rPr>
          <w:tab/>
        </w:r>
        <w:r>
          <w:rPr>
            <w:noProof/>
          </w:rPr>
          <w:fldChar w:fldCharType="begin"/>
        </w:r>
        <w:r>
          <w:rPr>
            <w:noProof/>
          </w:rPr>
          <w:instrText xml:space="preserve"> PAGEREF _Toc531584365 \h </w:instrText>
        </w:r>
        <w:r>
          <w:rPr>
            <w:noProof/>
          </w:rPr>
        </w:r>
      </w:ins>
      <w:r>
        <w:rPr>
          <w:noProof/>
        </w:rPr>
        <w:fldChar w:fldCharType="separate"/>
      </w:r>
      <w:ins w:id="489" w:author="Tran Huan" w:date="2018-12-03T03:04:00Z">
        <w:r>
          <w:rPr>
            <w:noProof/>
          </w:rPr>
          <w:t>53</w:t>
        </w:r>
        <w:r>
          <w:rPr>
            <w:noProof/>
          </w:rPr>
          <w:fldChar w:fldCharType="end"/>
        </w:r>
      </w:ins>
    </w:p>
    <w:p w14:paraId="6F08F49F" w14:textId="0BD68858" w:rsidR="00926A45" w:rsidRDefault="00926A45">
      <w:pPr>
        <w:pStyle w:val="TOC2"/>
        <w:tabs>
          <w:tab w:val="left" w:pos="660"/>
          <w:tab w:val="right" w:leader="dot" w:pos="8777"/>
        </w:tabs>
        <w:rPr>
          <w:ins w:id="490" w:author="Tran Huan" w:date="2018-12-03T03:04:00Z"/>
          <w:rFonts w:asciiTheme="minorHAnsi" w:eastAsiaTheme="minorEastAsia" w:hAnsiTheme="minorHAnsi" w:cstheme="minorBidi"/>
          <w:noProof/>
          <w:sz w:val="22"/>
          <w:szCs w:val="22"/>
          <w:lang w:val="en-US"/>
        </w:rPr>
      </w:pPr>
      <w:ins w:id="491" w:author="Tran Huan" w:date="2018-12-03T03:04:00Z">
        <w:r w:rsidRPr="00FA2A06">
          <w:rPr>
            <w:noProof/>
            <w:lang w:val="en-US"/>
          </w:rPr>
          <w:t>3.</w:t>
        </w:r>
        <w:r>
          <w:rPr>
            <w:rFonts w:asciiTheme="minorHAnsi" w:eastAsiaTheme="minorEastAsia" w:hAnsiTheme="minorHAnsi" w:cstheme="minorBidi"/>
            <w:noProof/>
            <w:sz w:val="22"/>
            <w:szCs w:val="22"/>
            <w:lang w:val="en-US"/>
          </w:rPr>
          <w:tab/>
        </w:r>
        <w:r w:rsidRPr="00FA2A06">
          <w:rPr>
            <w:noProof/>
            <w:lang w:val="en-US"/>
          </w:rPr>
          <w:t>Hướng phát triển</w:t>
        </w:r>
        <w:r>
          <w:rPr>
            <w:noProof/>
          </w:rPr>
          <w:tab/>
        </w:r>
        <w:r>
          <w:rPr>
            <w:noProof/>
          </w:rPr>
          <w:fldChar w:fldCharType="begin"/>
        </w:r>
        <w:r>
          <w:rPr>
            <w:noProof/>
          </w:rPr>
          <w:instrText xml:space="preserve"> PAGEREF _Toc531584371 \h </w:instrText>
        </w:r>
        <w:r>
          <w:rPr>
            <w:noProof/>
          </w:rPr>
        </w:r>
      </w:ins>
      <w:r>
        <w:rPr>
          <w:noProof/>
        </w:rPr>
        <w:fldChar w:fldCharType="separate"/>
      </w:r>
      <w:ins w:id="492" w:author="Tran Huan" w:date="2018-12-03T03:04:00Z">
        <w:r>
          <w:rPr>
            <w:noProof/>
          </w:rPr>
          <w:t>53</w:t>
        </w:r>
        <w:r>
          <w:rPr>
            <w:noProof/>
          </w:rPr>
          <w:fldChar w:fldCharType="end"/>
        </w:r>
      </w:ins>
    </w:p>
    <w:p w14:paraId="459D7258" w14:textId="740BAC65" w:rsidR="00926A45" w:rsidRDefault="00926A45">
      <w:pPr>
        <w:pStyle w:val="TOC1"/>
        <w:tabs>
          <w:tab w:val="right" w:leader="dot" w:pos="8777"/>
        </w:tabs>
        <w:rPr>
          <w:ins w:id="493" w:author="Tran Huan" w:date="2018-12-03T03:04:00Z"/>
          <w:rFonts w:asciiTheme="minorHAnsi" w:eastAsiaTheme="minorEastAsia" w:hAnsiTheme="minorHAnsi" w:cstheme="minorBidi"/>
          <w:noProof/>
          <w:sz w:val="22"/>
          <w:szCs w:val="22"/>
          <w:lang w:val="en-US"/>
        </w:rPr>
      </w:pPr>
      <w:ins w:id="494" w:author="Tran Huan" w:date="2018-12-03T03:04:00Z">
        <w:r>
          <w:rPr>
            <w:noProof/>
          </w:rPr>
          <w:t>PHỤ LỤC</w:t>
        </w:r>
        <w:r>
          <w:rPr>
            <w:noProof/>
          </w:rPr>
          <w:tab/>
        </w:r>
        <w:r>
          <w:rPr>
            <w:noProof/>
          </w:rPr>
          <w:fldChar w:fldCharType="begin"/>
        </w:r>
        <w:r>
          <w:rPr>
            <w:noProof/>
          </w:rPr>
          <w:instrText xml:space="preserve"> PAGEREF _Toc531584372 \h </w:instrText>
        </w:r>
        <w:r>
          <w:rPr>
            <w:noProof/>
          </w:rPr>
        </w:r>
      </w:ins>
      <w:r>
        <w:rPr>
          <w:noProof/>
        </w:rPr>
        <w:fldChar w:fldCharType="separate"/>
      </w:r>
      <w:ins w:id="495" w:author="Tran Huan" w:date="2018-12-03T03:04:00Z">
        <w:r>
          <w:rPr>
            <w:noProof/>
          </w:rPr>
          <w:t>54</w:t>
        </w:r>
        <w:r>
          <w:rPr>
            <w:noProof/>
          </w:rPr>
          <w:fldChar w:fldCharType="end"/>
        </w:r>
      </w:ins>
    </w:p>
    <w:p w14:paraId="44387A1A" w14:textId="0772936F" w:rsidR="00926A45" w:rsidRDefault="00926A45">
      <w:pPr>
        <w:pStyle w:val="TOC1"/>
        <w:tabs>
          <w:tab w:val="right" w:leader="dot" w:pos="8777"/>
        </w:tabs>
        <w:rPr>
          <w:ins w:id="496" w:author="Tran Huan" w:date="2018-12-03T03:04:00Z"/>
          <w:rFonts w:asciiTheme="minorHAnsi" w:eastAsiaTheme="minorEastAsia" w:hAnsiTheme="minorHAnsi" w:cstheme="minorBidi"/>
          <w:noProof/>
          <w:sz w:val="22"/>
          <w:szCs w:val="22"/>
          <w:lang w:val="en-US"/>
        </w:rPr>
      </w:pPr>
      <w:ins w:id="497" w:author="Tran Huan" w:date="2018-12-03T03:04:00Z">
        <w:r>
          <w:rPr>
            <w:noProof/>
          </w:rPr>
          <w:t>TÀI LIỆU THAM KHẢO</w:t>
        </w:r>
        <w:r>
          <w:rPr>
            <w:noProof/>
          </w:rPr>
          <w:tab/>
        </w:r>
        <w:r>
          <w:rPr>
            <w:noProof/>
          </w:rPr>
          <w:fldChar w:fldCharType="begin"/>
        </w:r>
        <w:r>
          <w:rPr>
            <w:noProof/>
          </w:rPr>
          <w:instrText xml:space="preserve"> PAGEREF _Toc531584373 \h </w:instrText>
        </w:r>
        <w:r>
          <w:rPr>
            <w:noProof/>
          </w:rPr>
        </w:r>
      </w:ins>
      <w:r>
        <w:rPr>
          <w:noProof/>
        </w:rPr>
        <w:fldChar w:fldCharType="separate"/>
      </w:r>
      <w:ins w:id="498" w:author="Tran Huan" w:date="2018-12-03T03:04:00Z">
        <w:r>
          <w:rPr>
            <w:noProof/>
          </w:rPr>
          <w:t>68</w:t>
        </w:r>
        <w:r>
          <w:rPr>
            <w:noProof/>
          </w:rPr>
          <w:fldChar w:fldCharType="end"/>
        </w:r>
      </w:ins>
    </w:p>
    <w:p w14:paraId="5C018A92" w14:textId="130C66DE" w:rsidR="00F72520" w:rsidRPr="000245EB" w:rsidDel="00194DE7" w:rsidRDefault="00F72520">
      <w:pPr>
        <w:pStyle w:val="TOC1"/>
        <w:tabs>
          <w:tab w:val="right" w:leader="dot" w:pos="8777"/>
        </w:tabs>
        <w:spacing w:line="276" w:lineRule="auto"/>
        <w:rPr>
          <w:ins w:id="499" w:author="phuong vu" w:date="2018-11-22T15:01:00Z"/>
          <w:del w:id="500" w:author="Tran Huan" w:date="2018-11-26T13:44:00Z"/>
          <w:rFonts w:asciiTheme="minorHAnsi" w:eastAsiaTheme="minorEastAsia" w:hAnsiTheme="minorHAnsi" w:cstheme="minorBidi"/>
          <w:noProof/>
          <w:sz w:val="22"/>
          <w:szCs w:val="22"/>
          <w:rPrChange w:id="501" w:author="Tran Huan" w:date="2018-11-25T16:07:00Z">
            <w:rPr>
              <w:ins w:id="502" w:author="phuong vu" w:date="2018-11-22T15:01:00Z"/>
              <w:del w:id="503" w:author="Tran Huan" w:date="2018-11-26T13:44:00Z"/>
              <w:rFonts w:asciiTheme="minorHAnsi" w:eastAsiaTheme="minorEastAsia" w:hAnsiTheme="minorHAnsi" w:cstheme="minorBidi"/>
              <w:noProof/>
              <w:sz w:val="22"/>
              <w:szCs w:val="22"/>
              <w:lang w:val="en-US"/>
            </w:rPr>
          </w:rPrChange>
        </w:rPr>
        <w:pPrChange w:id="504" w:author="phuong vu" w:date="2018-11-23T13:48:00Z">
          <w:pPr>
            <w:pStyle w:val="TOC1"/>
            <w:tabs>
              <w:tab w:val="right" w:leader="dot" w:pos="8777"/>
            </w:tabs>
          </w:pPr>
        </w:pPrChange>
      </w:pPr>
      <w:ins w:id="505" w:author="phuong vu" w:date="2018-11-22T15:01:00Z">
        <w:del w:id="506" w:author="Tran Huan" w:date="2018-11-26T13:44:00Z">
          <w:r w:rsidDel="00194DE7">
            <w:rPr>
              <w:noProof/>
            </w:rPr>
            <w:delText>MỤC LỤC</w:delText>
          </w:r>
          <w:r w:rsidDel="00194DE7">
            <w:rPr>
              <w:noProof/>
            </w:rPr>
            <w:tab/>
            <w:delText>6</w:delText>
          </w:r>
        </w:del>
      </w:ins>
    </w:p>
    <w:p w14:paraId="422DE904" w14:textId="74A4A550" w:rsidR="00F72520" w:rsidRPr="000245EB" w:rsidDel="00194DE7" w:rsidRDefault="00F72520">
      <w:pPr>
        <w:pStyle w:val="TOC1"/>
        <w:tabs>
          <w:tab w:val="right" w:leader="dot" w:pos="8777"/>
        </w:tabs>
        <w:spacing w:line="276" w:lineRule="auto"/>
        <w:rPr>
          <w:ins w:id="507" w:author="phuong vu" w:date="2018-11-22T15:01:00Z"/>
          <w:del w:id="508" w:author="Tran Huan" w:date="2018-11-26T13:44:00Z"/>
          <w:rFonts w:asciiTheme="minorHAnsi" w:eastAsiaTheme="minorEastAsia" w:hAnsiTheme="minorHAnsi" w:cstheme="minorBidi"/>
          <w:noProof/>
          <w:sz w:val="22"/>
          <w:szCs w:val="22"/>
          <w:rPrChange w:id="509" w:author="Tran Huan" w:date="2018-11-25T16:07:00Z">
            <w:rPr>
              <w:ins w:id="510" w:author="phuong vu" w:date="2018-11-22T15:01:00Z"/>
              <w:del w:id="511" w:author="Tran Huan" w:date="2018-11-26T13:44:00Z"/>
              <w:rFonts w:asciiTheme="minorHAnsi" w:eastAsiaTheme="minorEastAsia" w:hAnsiTheme="minorHAnsi" w:cstheme="minorBidi"/>
              <w:noProof/>
              <w:sz w:val="22"/>
              <w:szCs w:val="22"/>
              <w:lang w:val="en-US"/>
            </w:rPr>
          </w:rPrChange>
        </w:rPr>
        <w:pPrChange w:id="512" w:author="phuong vu" w:date="2018-11-23T13:48:00Z">
          <w:pPr>
            <w:pStyle w:val="TOC1"/>
            <w:tabs>
              <w:tab w:val="right" w:leader="dot" w:pos="8777"/>
            </w:tabs>
          </w:pPr>
        </w:pPrChange>
      </w:pPr>
      <w:ins w:id="513" w:author="phuong vu" w:date="2018-11-22T15:01:00Z">
        <w:del w:id="514" w:author="Tran Huan" w:date="2018-11-26T13:44:00Z">
          <w:r w:rsidDel="00194DE7">
            <w:rPr>
              <w:noProof/>
            </w:rPr>
            <w:delText>KÍ HIỆU VÀ VIẾT TẮT</w:delText>
          </w:r>
          <w:r w:rsidDel="00194DE7">
            <w:rPr>
              <w:noProof/>
            </w:rPr>
            <w:tab/>
            <w:delText>9</w:delText>
          </w:r>
        </w:del>
      </w:ins>
    </w:p>
    <w:p w14:paraId="76512075" w14:textId="13B377AD" w:rsidR="00F72520" w:rsidRPr="000245EB" w:rsidDel="00194DE7" w:rsidRDefault="00F72520">
      <w:pPr>
        <w:pStyle w:val="TOC1"/>
        <w:tabs>
          <w:tab w:val="right" w:leader="dot" w:pos="8777"/>
        </w:tabs>
        <w:spacing w:line="276" w:lineRule="auto"/>
        <w:rPr>
          <w:ins w:id="515" w:author="phuong vu" w:date="2018-11-22T15:01:00Z"/>
          <w:del w:id="516" w:author="Tran Huan" w:date="2018-11-26T13:44:00Z"/>
          <w:rFonts w:asciiTheme="minorHAnsi" w:eastAsiaTheme="minorEastAsia" w:hAnsiTheme="minorHAnsi" w:cstheme="minorBidi"/>
          <w:noProof/>
          <w:sz w:val="22"/>
          <w:szCs w:val="22"/>
          <w:rPrChange w:id="517" w:author="Tran Huan" w:date="2018-11-25T16:07:00Z">
            <w:rPr>
              <w:ins w:id="518" w:author="phuong vu" w:date="2018-11-22T15:01:00Z"/>
              <w:del w:id="519" w:author="Tran Huan" w:date="2018-11-26T13:44:00Z"/>
              <w:rFonts w:asciiTheme="minorHAnsi" w:eastAsiaTheme="minorEastAsia" w:hAnsiTheme="minorHAnsi" w:cstheme="minorBidi"/>
              <w:noProof/>
              <w:sz w:val="22"/>
              <w:szCs w:val="22"/>
              <w:lang w:val="en-US"/>
            </w:rPr>
          </w:rPrChange>
        </w:rPr>
        <w:pPrChange w:id="520" w:author="phuong vu" w:date="2018-11-23T13:48:00Z">
          <w:pPr>
            <w:pStyle w:val="TOC1"/>
            <w:tabs>
              <w:tab w:val="right" w:leader="dot" w:pos="8777"/>
            </w:tabs>
          </w:pPr>
        </w:pPrChange>
      </w:pPr>
      <w:ins w:id="521" w:author="phuong vu" w:date="2018-11-22T15:01:00Z">
        <w:del w:id="522" w:author="Tran Huan" w:date="2018-11-26T13:44:00Z">
          <w:r w:rsidDel="00194DE7">
            <w:rPr>
              <w:noProof/>
            </w:rPr>
            <w:delText>DANH SÁCH HÌNH</w:delText>
          </w:r>
          <w:r w:rsidDel="00194DE7">
            <w:rPr>
              <w:noProof/>
            </w:rPr>
            <w:tab/>
            <w:delText>10</w:delText>
          </w:r>
        </w:del>
      </w:ins>
    </w:p>
    <w:p w14:paraId="215718D3" w14:textId="6A6BDF1D" w:rsidR="00F72520" w:rsidRPr="000245EB" w:rsidDel="00194DE7" w:rsidRDefault="00F72520">
      <w:pPr>
        <w:pStyle w:val="TOC1"/>
        <w:tabs>
          <w:tab w:val="right" w:leader="dot" w:pos="8777"/>
        </w:tabs>
        <w:spacing w:line="276" w:lineRule="auto"/>
        <w:rPr>
          <w:ins w:id="523" w:author="phuong vu" w:date="2018-11-22T15:01:00Z"/>
          <w:del w:id="524" w:author="Tran Huan" w:date="2018-11-26T13:44:00Z"/>
          <w:rFonts w:asciiTheme="minorHAnsi" w:eastAsiaTheme="minorEastAsia" w:hAnsiTheme="minorHAnsi" w:cstheme="minorBidi"/>
          <w:noProof/>
          <w:sz w:val="22"/>
          <w:szCs w:val="22"/>
          <w:rPrChange w:id="525" w:author="Tran Huan" w:date="2018-11-25T16:07:00Z">
            <w:rPr>
              <w:ins w:id="526" w:author="phuong vu" w:date="2018-11-22T15:01:00Z"/>
              <w:del w:id="527" w:author="Tran Huan" w:date="2018-11-26T13:44:00Z"/>
              <w:rFonts w:asciiTheme="minorHAnsi" w:eastAsiaTheme="minorEastAsia" w:hAnsiTheme="minorHAnsi" w:cstheme="minorBidi"/>
              <w:noProof/>
              <w:sz w:val="22"/>
              <w:szCs w:val="22"/>
              <w:lang w:val="en-US"/>
            </w:rPr>
          </w:rPrChange>
        </w:rPr>
        <w:pPrChange w:id="528" w:author="phuong vu" w:date="2018-11-23T13:48:00Z">
          <w:pPr>
            <w:pStyle w:val="TOC1"/>
            <w:tabs>
              <w:tab w:val="right" w:leader="dot" w:pos="8777"/>
            </w:tabs>
          </w:pPr>
        </w:pPrChange>
      </w:pPr>
      <w:ins w:id="529" w:author="phuong vu" w:date="2018-11-22T15:01:00Z">
        <w:del w:id="530" w:author="Tran Huan" w:date="2018-11-26T13:44:00Z">
          <w:r w:rsidDel="00194DE7">
            <w:rPr>
              <w:noProof/>
            </w:rPr>
            <w:delText>DANH MỤC BẢNG</w:delText>
          </w:r>
          <w:r w:rsidDel="00194DE7">
            <w:rPr>
              <w:noProof/>
            </w:rPr>
            <w:tab/>
            <w:delText>11</w:delText>
          </w:r>
        </w:del>
      </w:ins>
    </w:p>
    <w:p w14:paraId="256014EB" w14:textId="46A3671C" w:rsidR="00F72520" w:rsidDel="00194DE7" w:rsidRDefault="00F72520">
      <w:pPr>
        <w:pStyle w:val="TOC1"/>
        <w:tabs>
          <w:tab w:val="right" w:leader="dot" w:pos="8777"/>
        </w:tabs>
        <w:spacing w:line="276" w:lineRule="auto"/>
        <w:rPr>
          <w:ins w:id="531" w:author="phuong vu" w:date="2018-11-22T15:01:00Z"/>
          <w:del w:id="532" w:author="Tran Huan" w:date="2018-11-26T13:44:00Z"/>
          <w:rFonts w:asciiTheme="minorHAnsi" w:eastAsiaTheme="minorEastAsia" w:hAnsiTheme="minorHAnsi" w:cstheme="minorBidi"/>
          <w:noProof/>
          <w:sz w:val="22"/>
          <w:szCs w:val="22"/>
          <w:lang w:val="en-US"/>
        </w:rPr>
        <w:pPrChange w:id="533" w:author="phuong vu" w:date="2018-11-23T13:48:00Z">
          <w:pPr>
            <w:pStyle w:val="TOC1"/>
            <w:tabs>
              <w:tab w:val="right" w:leader="dot" w:pos="8777"/>
            </w:tabs>
          </w:pPr>
        </w:pPrChange>
      </w:pPr>
      <w:ins w:id="534" w:author="phuong vu" w:date="2018-11-22T15:01:00Z">
        <w:del w:id="535" w:author="Tran Huan" w:date="2018-11-26T13:44:00Z">
          <w:r w:rsidDel="00194DE7">
            <w:rPr>
              <w:noProof/>
            </w:rPr>
            <w:delText>TÓM TẮT</w:delText>
          </w:r>
          <w:r w:rsidDel="00194DE7">
            <w:rPr>
              <w:noProof/>
            </w:rPr>
            <w:tab/>
            <w:delText>12</w:delText>
          </w:r>
        </w:del>
      </w:ins>
    </w:p>
    <w:p w14:paraId="720F5309" w14:textId="0F44E042" w:rsidR="00F72520" w:rsidDel="00194DE7" w:rsidRDefault="00F72520">
      <w:pPr>
        <w:pStyle w:val="TOC1"/>
        <w:tabs>
          <w:tab w:val="right" w:leader="dot" w:pos="8777"/>
        </w:tabs>
        <w:spacing w:line="276" w:lineRule="auto"/>
        <w:rPr>
          <w:ins w:id="536" w:author="phuong vu" w:date="2018-11-22T15:01:00Z"/>
          <w:del w:id="537" w:author="Tran Huan" w:date="2018-11-26T13:44:00Z"/>
          <w:rFonts w:asciiTheme="minorHAnsi" w:eastAsiaTheme="minorEastAsia" w:hAnsiTheme="minorHAnsi" w:cstheme="minorBidi"/>
          <w:noProof/>
          <w:sz w:val="22"/>
          <w:szCs w:val="22"/>
          <w:lang w:val="en-US"/>
        </w:rPr>
        <w:pPrChange w:id="538" w:author="phuong vu" w:date="2018-11-23T13:48:00Z">
          <w:pPr>
            <w:pStyle w:val="TOC1"/>
            <w:tabs>
              <w:tab w:val="right" w:leader="dot" w:pos="8777"/>
            </w:tabs>
          </w:pPr>
        </w:pPrChange>
      </w:pPr>
      <w:ins w:id="539" w:author="phuong vu" w:date="2018-11-22T15:01:00Z">
        <w:del w:id="540" w:author="Tran Huan" w:date="2018-11-26T13:44:00Z">
          <w:r w:rsidDel="00194DE7">
            <w:rPr>
              <w:noProof/>
            </w:rPr>
            <w:delText>ABSTRACT</w:delText>
          </w:r>
          <w:r w:rsidDel="00194DE7">
            <w:rPr>
              <w:noProof/>
            </w:rPr>
            <w:tab/>
            <w:delText>13</w:delText>
          </w:r>
        </w:del>
      </w:ins>
    </w:p>
    <w:p w14:paraId="50F16E0A" w14:textId="1578203B" w:rsidR="00F72520" w:rsidDel="00194DE7" w:rsidRDefault="00F72520">
      <w:pPr>
        <w:pStyle w:val="TOC1"/>
        <w:tabs>
          <w:tab w:val="right" w:leader="dot" w:pos="8777"/>
        </w:tabs>
        <w:spacing w:line="276" w:lineRule="auto"/>
        <w:rPr>
          <w:ins w:id="541" w:author="phuong vu" w:date="2018-11-22T15:01:00Z"/>
          <w:del w:id="542" w:author="Tran Huan" w:date="2018-11-26T13:44:00Z"/>
          <w:rFonts w:asciiTheme="minorHAnsi" w:eastAsiaTheme="minorEastAsia" w:hAnsiTheme="minorHAnsi" w:cstheme="minorBidi"/>
          <w:noProof/>
          <w:sz w:val="22"/>
          <w:szCs w:val="22"/>
          <w:lang w:val="en-US"/>
        </w:rPr>
        <w:pPrChange w:id="543" w:author="phuong vu" w:date="2018-11-23T13:48:00Z">
          <w:pPr>
            <w:pStyle w:val="TOC1"/>
            <w:tabs>
              <w:tab w:val="right" w:leader="dot" w:pos="8777"/>
            </w:tabs>
          </w:pPr>
        </w:pPrChange>
      </w:pPr>
      <w:ins w:id="544" w:author="phuong vu" w:date="2018-11-22T15:01:00Z">
        <w:del w:id="545" w:author="Tran Huan" w:date="2018-11-26T13:44:00Z">
          <w:r w:rsidDel="00194DE7">
            <w:rPr>
              <w:noProof/>
            </w:rPr>
            <w:delText>TỪ KHÓA</w:delText>
          </w:r>
          <w:r w:rsidDel="00194DE7">
            <w:rPr>
              <w:noProof/>
            </w:rPr>
            <w:tab/>
            <w:delText>14</w:delText>
          </w:r>
        </w:del>
      </w:ins>
    </w:p>
    <w:p w14:paraId="59175384" w14:textId="23BCFA33" w:rsidR="00F72520" w:rsidDel="00194DE7" w:rsidRDefault="00F72520">
      <w:pPr>
        <w:pStyle w:val="TOC1"/>
        <w:tabs>
          <w:tab w:val="right" w:leader="dot" w:pos="8777"/>
        </w:tabs>
        <w:spacing w:line="276" w:lineRule="auto"/>
        <w:rPr>
          <w:ins w:id="546" w:author="phuong vu" w:date="2018-11-22T15:01:00Z"/>
          <w:del w:id="547" w:author="Tran Huan" w:date="2018-11-26T13:44:00Z"/>
          <w:rFonts w:asciiTheme="minorHAnsi" w:eastAsiaTheme="minorEastAsia" w:hAnsiTheme="minorHAnsi" w:cstheme="minorBidi"/>
          <w:noProof/>
          <w:sz w:val="22"/>
          <w:szCs w:val="22"/>
          <w:lang w:val="en-US"/>
        </w:rPr>
        <w:pPrChange w:id="548" w:author="phuong vu" w:date="2018-11-23T13:48:00Z">
          <w:pPr>
            <w:pStyle w:val="TOC1"/>
            <w:tabs>
              <w:tab w:val="right" w:leader="dot" w:pos="8777"/>
            </w:tabs>
          </w:pPr>
        </w:pPrChange>
      </w:pPr>
      <w:ins w:id="549" w:author="phuong vu" w:date="2018-11-22T15:01:00Z">
        <w:del w:id="550" w:author="Tran Huan" w:date="2018-11-26T13:44:00Z">
          <w:r w:rsidDel="00194DE7">
            <w:rPr>
              <w:noProof/>
            </w:rPr>
            <w:delText>PHẦN GIỚI THIỆU</w:delText>
          </w:r>
          <w:r w:rsidDel="00194DE7">
            <w:rPr>
              <w:noProof/>
            </w:rPr>
            <w:tab/>
            <w:delText>15</w:delText>
          </w:r>
        </w:del>
      </w:ins>
    </w:p>
    <w:p w14:paraId="6EEBDFA5" w14:textId="4A11EBCC" w:rsidR="00F72520" w:rsidDel="00194DE7" w:rsidRDefault="00F72520">
      <w:pPr>
        <w:pStyle w:val="TOC2"/>
        <w:tabs>
          <w:tab w:val="left" w:pos="660"/>
          <w:tab w:val="right" w:leader="dot" w:pos="8777"/>
        </w:tabs>
        <w:spacing w:line="276" w:lineRule="auto"/>
        <w:rPr>
          <w:ins w:id="551" w:author="phuong vu" w:date="2018-11-22T15:01:00Z"/>
          <w:del w:id="552" w:author="Tran Huan" w:date="2018-11-26T13:44:00Z"/>
          <w:rFonts w:asciiTheme="minorHAnsi" w:eastAsiaTheme="minorEastAsia" w:hAnsiTheme="minorHAnsi" w:cstheme="minorBidi"/>
          <w:noProof/>
          <w:sz w:val="22"/>
          <w:szCs w:val="22"/>
          <w:lang w:val="en-US"/>
        </w:rPr>
        <w:pPrChange w:id="553" w:author="phuong vu" w:date="2018-11-23T13:48:00Z">
          <w:pPr>
            <w:pStyle w:val="TOC2"/>
            <w:tabs>
              <w:tab w:val="left" w:pos="660"/>
              <w:tab w:val="right" w:leader="dot" w:pos="8777"/>
            </w:tabs>
          </w:pPr>
        </w:pPrChange>
      </w:pPr>
      <w:ins w:id="554" w:author="phuong vu" w:date="2018-11-22T15:01:00Z">
        <w:del w:id="555" w:author="Tran Huan" w:date="2018-11-26T13:44:00Z">
          <w:r w:rsidRPr="00DF13D0" w:rsidDel="00194DE7">
            <w:rPr>
              <w:noProof/>
              <w:lang w:val="en-US"/>
            </w:rPr>
            <w:delText>1.</w:delText>
          </w:r>
          <w:r w:rsidDel="00194DE7">
            <w:rPr>
              <w:rFonts w:asciiTheme="minorHAnsi" w:eastAsiaTheme="minorEastAsia" w:hAnsiTheme="minorHAnsi" w:cstheme="minorBidi"/>
              <w:noProof/>
              <w:sz w:val="22"/>
              <w:szCs w:val="22"/>
              <w:lang w:val="en-US"/>
            </w:rPr>
            <w:tab/>
          </w:r>
          <w:r w:rsidRPr="00DF13D0" w:rsidDel="00194DE7">
            <w:rPr>
              <w:noProof/>
              <w:lang w:val="en-US"/>
            </w:rPr>
            <w:delText>Đặt vấn đề</w:delText>
          </w:r>
          <w:r w:rsidDel="00194DE7">
            <w:rPr>
              <w:noProof/>
            </w:rPr>
            <w:tab/>
            <w:delText>15</w:delText>
          </w:r>
        </w:del>
      </w:ins>
    </w:p>
    <w:p w14:paraId="69EF9DF9" w14:textId="24091A88" w:rsidR="00F72520" w:rsidDel="00194DE7" w:rsidRDefault="00F72520">
      <w:pPr>
        <w:pStyle w:val="TOC2"/>
        <w:tabs>
          <w:tab w:val="left" w:pos="660"/>
          <w:tab w:val="right" w:leader="dot" w:pos="8777"/>
        </w:tabs>
        <w:spacing w:line="276" w:lineRule="auto"/>
        <w:rPr>
          <w:ins w:id="556" w:author="phuong vu" w:date="2018-11-22T15:01:00Z"/>
          <w:del w:id="557" w:author="Tran Huan" w:date="2018-11-26T13:44:00Z"/>
          <w:rFonts w:asciiTheme="minorHAnsi" w:eastAsiaTheme="minorEastAsia" w:hAnsiTheme="minorHAnsi" w:cstheme="minorBidi"/>
          <w:noProof/>
          <w:sz w:val="22"/>
          <w:szCs w:val="22"/>
          <w:lang w:val="en-US"/>
        </w:rPr>
        <w:pPrChange w:id="558" w:author="phuong vu" w:date="2018-11-23T13:48:00Z">
          <w:pPr>
            <w:pStyle w:val="TOC2"/>
            <w:tabs>
              <w:tab w:val="left" w:pos="660"/>
              <w:tab w:val="right" w:leader="dot" w:pos="8777"/>
            </w:tabs>
          </w:pPr>
        </w:pPrChange>
      </w:pPr>
      <w:ins w:id="559" w:author="phuong vu" w:date="2018-11-22T15:01:00Z">
        <w:del w:id="560" w:author="Tran Huan" w:date="2018-11-26T13:44:00Z">
          <w:r w:rsidRPr="00DF13D0" w:rsidDel="00194DE7">
            <w:rPr>
              <w:noProof/>
              <w:lang w:val="en-US"/>
            </w:rPr>
            <w:delText>2.</w:delText>
          </w:r>
          <w:r w:rsidDel="00194DE7">
            <w:rPr>
              <w:rFonts w:asciiTheme="minorHAnsi" w:eastAsiaTheme="minorEastAsia" w:hAnsiTheme="minorHAnsi" w:cstheme="minorBidi"/>
              <w:noProof/>
              <w:sz w:val="22"/>
              <w:szCs w:val="22"/>
              <w:lang w:val="en-US"/>
            </w:rPr>
            <w:tab/>
          </w:r>
          <w:r w:rsidRPr="00DF13D0" w:rsidDel="00194DE7">
            <w:rPr>
              <w:noProof/>
              <w:lang w:val="en-US"/>
            </w:rPr>
            <w:delText>Lịch sử giải quyết vấn đề</w:delText>
          </w:r>
          <w:r w:rsidDel="00194DE7">
            <w:rPr>
              <w:noProof/>
            </w:rPr>
            <w:tab/>
            <w:delText>15</w:delText>
          </w:r>
        </w:del>
      </w:ins>
    </w:p>
    <w:p w14:paraId="288C3BFD" w14:textId="7C8D6CC8" w:rsidR="00F72520" w:rsidDel="00194DE7" w:rsidRDefault="00F72520">
      <w:pPr>
        <w:pStyle w:val="TOC2"/>
        <w:tabs>
          <w:tab w:val="left" w:pos="660"/>
          <w:tab w:val="right" w:leader="dot" w:pos="8777"/>
        </w:tabs>
        <w:spacing w:line="276" w:lineRule="auto"/>
        <w:rPr>
          <w:ins w:id="561" w:author="phuong vu" w:date="2018-11-22T15:01:00Z"/>
          <w:del w:id="562" w:author="Tran Huan" w:date="2018-11-26T13:44:00Z"/>
          <w:rFonts w:asciiTheme="minorHAnsi" w:eastAsiaTheme="minorEastAsia" w:hAnsiTheme="minorHAnsi" w:cstheme="minorBidi"/>
          <w:noProof/>
          <w:sz w:val="22"/>
          <w:szCs w:val="22"/>
          <w:lang w:val="en-US"/>
        </w:rPr>
        <w:pPrChange w:id="563" w:author="phuong vu" w:date="2018-11-23T13:48:00Z">
          <w:pPr>
            <w:pStyle w:val="TOC2"/>
            <w:tabs>
              <w:tab w:val="left" w:pos="660"/>
              <w:tab w:val="right" w:leader="dot" w:pos="8777"/>
            </w:tabs>
          </w:pPr>
        </w:pPrChange>
      </w:pPr>
      <w:ins w:id="564" w:author="phuong vu" w:date="2018-11-22T15:01:00Z">
        <w:del w:id="565" w:author="Tran Huan" w:date="2018-11-26T13:44:00Z">
          <w:r w:rsidRPr="00DF13D0" w:rsidDel="00194DE7">
            <w:rPr>
              <w:noProof/>
              <w:lang w:val="en-US"/>
            </w:rPr>
            <w:delText>3.</w:delText>
          </w:r>
          <w:r w:rsidDel="00194DE7">
            <w:rPr>
              <w:rFonts w:asciiTheme="minorHAnsi" w:eastAsiaTheme="minorEastAsia" w:hAnsiTheme="minorHAnsi" w:cstheme="minorBidi"/>
              <w:noProof/>
              <w:sz w:val="22"/>
              <w:szCs w:val="22"/>
              <w:lang w:val="en-US"/>
            </w:rPr>
            <w:tab/>
          </w:r>
          <w:r w:rsidDel="00194DE7">
            <w:rPr>
              <w:noProof/>
            </w:rPr>
            <w:delText>Phạm</w:delText>
          </w:r>
          <w:r w:rsidRPr="00DF13D0" w:rsidDel="00194DE7">
            <w:rPr>
              <w:noProof/>
              <w:lang w:val="en-US"/>
            </w:rPr>
            <w:delText xml:space="preserve"> vi đề tài</w:delText>
          </w:r>
          <w:r w:rsidDel="00194DE7">
            <w:rPr>
              <w:noProof/>
            </w:rPr>
            <w:tab/>
            <w:delText>16</w:delText>
          </w:r>
        </w:del>
      </w:ins>
    </w:p>
    <w:p w14:paraId="26E62D48" w14:textId="4583F526" w:rsidR="00F72520" w:rsidDel="00194DE7" w:rsidRDefault="00F72520">
      <w:pPr>
        <w:pStyle w:val="TOC2"/>
        <w:tabs>
          <w:tab w:val="left" w:pos="660"/>
          <w:tab w:val="right" w:leader="dot" w:pos="8777"/>
        </w:tabs>
        <w:spacing w:line="276" w:lineRule="auto"/>
        <w:rPr>
          <w:ins w:id="566" w:author="phuong vu" w:date="2018-11-22T15:01:00Z"/>
          <w:del w:id="567" w:author="Tran Huan" w:date="2018-11-26T13:44:00Z"/>
          <w:rFonts w:asciiTheme="minorHAnsi" w:eastAsiaTheme="minorEastAsia" w:hAnsiTheme="minorHAnsi" w:cstheme="minorBidi"/>
          <w:noProof/>
          <w:sz w:val="22"/>
          <w:szCs w:val="22"/>
          <w:lang w:val="en-US"/>
        </w:rPr>
        <w:pPrChange w:id="568" w:author="phuong vu" w:date="2018-11-23T13:48:00Z">
          <w:pPr>
            <w:pStyle w:val="TOC2"/>
            <w:tabs>
              <w:tab w:val="left" w:pos="660"/>
              <w:tab w:val="right" w:leader="dot" w:pos="8777"/>
            </w:tabs>
          </w:pPr>
        </w:pPrChange>
      </w:pPr>
      <w:ins w:id="569" w:author="phuong vu" w:date="2018-11-22T15:01:00Z">
        <w:del w:id="570" w:author="Tran Huan" w:date="2018-11-26T13:44:00Z">
          <w:r w:rsidDel="00194DE7">
            <w:rPr>
              <w:noProof/>
            </w:rPr>
            <w:delText>4.</w:delText>
          </w:r>
          <w:r w:rsidDel="00194DE7">
            <w:rPr>
              <w:rFonts w:asciiTheme="minorHAnsi" w:eastAsiaTheme="minorEastAsia" w:hAnsiTheme="minorHAnsi" w:cstheme="minorBidi"/>
              <w:noProof/>
              <w:sz w:val="22"/>
              <w:szCs w:val="22"/>
              <w:lang w:val="en-US"/>
            </w:rPr>
            <w:tab/>
          </w:r>
          <w:r w:rsidDel="00194DE7">
            <w:rPr>
              <w:noProof/>
            </w:rPr>
            <w:delText xml:space="preserve">Mục tiêu </w:delText>
          </w:r>
          <w:r w:rsidRPr="00DF13D0" w:rsidDel="00194DE7">
            <w:rPr>
              <w:noProof/>
              <w:lang w:val="en-US"/>
            </w:rPr>
            <w:delText>đề tài</w:delText>
          </w:r>
          <w:r w:rsidDel="00194DE7">
            <w:rPr>
              <w:noProof/>
            </w:rPr>
            <w:tab/>
            <w:delText>16</w:delText>
          </w:r>
        </w:del>
      </w:ins>
    </w:p>
    <w:p w14:paraId="6763EADC" w14:textId="5B79CFBC" w:rsidR="00F72520" w:rsidDel="00194DE7" w:rsidRDefault="00F72520">
      <w:pPr>
        <w:pStyle w:val="TOC2"/>
        <w:tabs>
          <w:tab w:val="left" w:pos="660"/>
          <w:tab w:val="right" w:leader="dot" w:pos="8777"/>
        </w:tabs>
        <w:spacing w:line="276" w:lineRule="auto"/>
        <w:rPr>
          <w:ins w:id="571" w:author="phuong vu" w:date="2018-11-22T15:01:00Z"/>
          <w:del w:id="572" w:author="Tran Huan" w:date="2018-11-26T13:44:00Z"/>
          <w:rFonts w:asciiTheme="minorHAnsi" w:eastAsiaTheme="minorEastAsia" w:hAnsiTheme="minorHAnsi" w:cstheme="minorBidi"/>
          <w:noProof/>
          <w:sz w:val="22"/>
          <w:szCs w:val="22"/>
          <w:lang w:val="en-US"/>
        </w:rPr>
        <w:pPrChange w:id="573" w:author="phuong vu" w:date="2018-11-23T13:48:00Z">
          <w:pPr>
            <w:pStyle w:val="TOC2"/>
            <w:tabs>
              <w:tab w:val="left" w:pos="660"/>
              <w:tab w:val="right" w:leader="dot" w:pos="8777"/>
            </w:tabs>
          </w:pPr>
        </w:pPrChange>
      </w:pPr>
      <w:ins w:id="574" w:author="phuong vu" w:date="2018-11-22T15:01:00Z">
        <w:del w:id="575" w:author="Tran Huan" w:date="2018-11-26T13:44:00Z">
          <w:r w:rsidDel="00194DE7">
            <w:rPr>
              <w:noProof/>
            </w:rPr>
            <w:delText>5.</w:delText>
          </w:r>
          <w:r w:rsidDel="00194DE7">
            <w:rPr>
              <w:rFonts w:asciiTheme="minorHAnsi" w:eastAsiaTheme="minorEastAsia" w:hAnsiTheme="minorHAnsi" w:cstheme="minorBidi"/>
              <w:noProof/>
              <w:sz w:val="22"/>
              <w:szCs w:val="22"/>
              <w:lang w:val="en-US"/>
            </w:rPr>
            <w:tab/>
          </w:r>
          <w:r w:rsidDel="00194DE7">
            <w:rPr>
              <w:noProof/>
            </w:rPr>
            <w:delText>Đối tượng nghiên cứu</w:delText>
          </w:r>
          <w:r w:rsidDel="00194DE7">
            <w:rPr>
              <w:noProof/>
            </w:rPr>
            <w:tab/>
            <w:delText>17</w:delText>
          </w:r>
        </w:del>
      </w:ins>
    </w:p>
    <w:p w14:paraId="7F35F39A" w14:textId="206B2DD9" w:rsidR="00F72520" w:rsidDel="00194DE7" w:rsidRDefault="00F72520">
      <w:pPr>
        <w:pStyle w:val="TOC2"/>
        <w:tabs>
          <w:tab w:val="left" w:pos="660"/>
          <w:tab w:val="right" w:leader="dot" w:pos="8777"/>
        </w:tabs>
        <w:spacing w:line="276" w:lineRule="auto"/>
        <w:rPr>
          <w:ins w:id="576" w:author="phuong vu" w:date="2018-11-22T15:01:00Z"/>
          <w:del w:id="577" w:author="Tran Huan" w:date="2018-11-26T13:44:00Z"/>
          <w:rFonts w:asciiTheme="minorHAnsi" w:eastAsiaTheme="minorEastAsia" w:hAnsiTheme="minorHAnsi" w:cstheme="minorBidi"/>
          <w:noProof/>
          <w:sz w:val="22"/>
          <w:szCs w:val="22"/>
          <w:lang w:val="en-US"/>
        </w:rPr>
        <w:pPrChange w:id="578" w:author="phuong vu" w:date="2018-11-23T13:48:00Z">
          <w:pPr>
            <w:pStyle w:val="TOC2"/>
            <w:tabs>
              <w:tab w:val="left" w:pos="660"/>
              <w:tab w:val="right" w:leader="dot" w:pos="8777"/>
            </w:tabs>
          </w:pPr>
        </w:pPrChange>
      </w:pPr>
      <w:ins w:id="579" w:author="phuong vu" w:date="2018-11-22T15:01:00Z">
        <w:del w:id="580" w:author="Tran Huan" w:date="2018-11-26T13:44:00Z">
          <w:r w:rsidDel="00194DE7">
            <w:rPr>
              <w:noProof/>
            </w:rPr>
            <w:delText>6.</w:delText>
          </w:r>
          <w:r w:rsidDel="00194DE7">
            <w:rPr>
              <w:rFonts w:asciiTheme="minorHAnsi" w:eastAsiaTheme="minorEastAsia" w:hAnsiTheme="minorHAnsi" w:cstheme="minorBidi"/>
              <w:noProof/>
              <w:sz w:val="22"/>
              <w:szCs w:val="22"/>
              <w:lang w:val="en-US"/>
            </w:rPr>
            <w:tab/>
          </w:r>
          <w:r w:rsidDel="00194DE7">
            <w:rPr>
              <w:noProof/>
            </w:rPr>
            <w:delText>Phạm vi nghiên cứu</w:delText>
          </w:r>
          <w:r w:rsidDel="00194DE7">
            <w:rPr>
              <w:noProof/>
            </w:rPr>
            <w:tab/>
            <w:delText>17</w:delText>
          </w:r>
        </w:del>
      </w:ins>
    </w:p>
    <w:p w14:paraId="53CF5A8C" w14:textId="3C372935" w:rsidR="00F72520" w:rsidDel="00194DE7" w:rsidRDefault="00F72520">
      <w:pPr>
        <w:pStyle w:val="TOC2"/>
        <w:tabs>
          <w:tab w:val="left" w:pos="660"/>
          <w:tab w:val="right" w:leader="dot" w:pos="8777"/>
        </w:tabs>
        <w:spacing w:line="276" w:lineRule="auto"/>
        <w:rPr>
          <w:ins w:id="581" w:author="phuong vu" w:date="2018-11-22T15:01:00Z"/>
          <w:del w:id="582" w:author="Tran Huan" w:date="2018-11-26T13:44:00Z"/>
          <w:rFonts w:asciiTheme="minorHAnsi" w:eastAsiaTheme="minorEastAsia" w:hAnsiTheme="minorHAnsi" w:cstheme="minorBidi"/>
          <w:noProof/>
          <w:sz w:val="22"/>
          <w:szCs w:val="22"/>
          <w:lang w:val="en-US"/>
        </w:rPr>
        <w:pPrChange w:id="583" w:author="phuong vu" w:date="2018-11-23T13:48:00Z">
          <w:pPr>
            <w:pStyle w:val="TOC2"/>
            <w:tabs>
              <w:tab w:val="left" w:pos="660"/>
              <w:tab w:val="right" w:leader="dot" w:pos="8777"/>
            </w:tabs>
          </w:pPr>
        </w:pPrChange>
      </w:pPr>
      <w:ins w:id="584" w:author="phuong vu" w:date="2018-11-22T15:01:00Z">
        <w:del w:id="585" w:author="Tran Huan" w:date="2018-11-26T13:44:00Z">
          <w:r w:rsidRPr="00DF13D0" w:rsidDel="00194DE7">
            <w:rPr>
              <w:noProof/>
              <w:lang w:val="en-US"/>
            </w:rPr>
            <w:delText>7.</w:delText>
          </w:r>
          <w:r w:rsidDel="00194DE7">
            <w:rPr>
              <w:rFonts w:asciiTheme="minorHAnsi" w:eastAsiaTheme="minorEastAsia" w:hAnsiTheme="minorHAnsi" w:cstheme="minorBidi"/>
              <w:noProof/>
              <w:sz w:val="22"/>
              <w:szCs w:val="22"/>
              <w:lang w:val="en-US"/>
            </w:rPr>
            <w:tab/>
          </w:r>
          <w:r w:rsidRPr="00DF13D0" w:rsidDel="00194DE7">
            <w:rPr>
              <w:noProof/>
              <w:lang w:val="en-US"/>
            </w:rPr>
            <w:delText>Phương pháp nghiên cứu</w:delText>
          </w:r>
          <w:r w:rsidDel="00194DE7">
            <w:rPr>
              <w:noProof/>
            </w:rPr>
            <w:tab/>
            <w:delText>17</w:delText>
          </w:r>
        </w:del>
      </w:ins>
    </w:p>
    <w:p w14:paraId="54D19396" w14:textId="425B8090" w:rsidR="00F72520" w:rsidDel="00194DE7" w:rsidRDefault="00F72520">
      <w:pPr>
        <w:pStyle w:val="TOC1"/>
        <w:tabs>
          <w:tab w:val="right" w:leader="dot" w:pos="8777"/>
        </w:tabs>
        <w:spacing w:line="276" w:lineRule="auto"/>
        <w:rPr>
          <w:ins w:id="586" w:author="phuong vu" w:date="2018-11-22T15:01:00Z"/>
          <w:del w:id="587" w:author="Tran Huan" w:date="2018-11-26T13:44:00Z"/>
          <w:rFonts w:asciiTheme="minorHAnsi" w:eastAsiaTheme="minorEastAsia" w:hAnsiTheme="minorHAnsi" w:cstheme="minorBidi"/>
          <w:noProof/>
          <w:sz w:val="22"/>
          <w:szCs w:val="22"/>
          <w:lang w:val="en-US"/>
        </w:rPr>
        <w:pPrChange w:id="588" w:author="phuong vu" w:date="2018-11-23T13:48:00Z">
          <w:pPr>
            <w:pStyle w:val="TOC1"/>
            <w:tabs>
              <w:tab w:val="right" w:leader="dot" w:pos="8777"/>
            </w:tabs>
          </w:pPr>
        </w:pPrChange>
      </w:pPr>
      <w:ins w:id="589" w:author="phuong vu" w:date="2018-11-22T15:01:00Z">
        <w:del w:id="590" w:author="Tran Huan" w:date="2018-11-26T13:44:00Z">
          <w:r w:rsidDel="00194DE7">
            <w:rPr>
              <w:noProof/>
            </w:rPr>
            <w:delText>PHẦN NỘI DUNG</w:delText>
          </w:r>
          <w:r w:rsidDel="00194DE7">
            <w:rPr>
              <w:noProof/>
            </w:rPr>
            <w:tab/>
            <w:delText>18</w:delText>
          </w:r>
        </w:del>
      </w:ins>
    </w:p>
    <w:p w14:paraId="0717BC75" w14:textId="6E4FE6BB" w:rsidR="00F72520" w:rsidDel="00194DE7" w:rsidRDefault="00F72520">
      <w:pPr>
        <w:pStyle w:val="TOC1"/>
        <w:tabs>
          <w:tab w:val="left" w:pos="1540"/>
          <w:tab w:val="right" w:leader="dot" w:pos="8777"/>
        </w:tabs>
        <w:spacing w:line="276" w:lineRule="auto"/>
        <w:rPr>
          <w:ins w:id="591" w:author="phuong vu" w:date="2018-11-22T15:01:00Z"/>
          <w:del w:id="592" w:author="Tran Huan" w:date="2018-11-26T13:44:00Z"/>
          <w:rFonts w:asciiTheme="minorHAnsi" w:eastAsiaTheme="minorEastAsia" w:hAnsiTheme="minorHAnsi" w:cstheme="minorBidi"/>
          <w:noProof/>
          <w:sz w:val="22"/>
          <w:szCs w:val="22"/>
          <w:lang w:val="en-US"/>
        </w:rPr>
        <w:pPrChange w:id="593" w:author="phuong vu" w:date="2018-11-23T13:48:00Z">
          <w:pPr>
            <w:pStyle w:val="TOC1"/>
            <w:tabs>
              <w:tab w:val="left" w:pos="1540"/>
              <w:tab w:val="right" w:leader="dot" w:pos="8777"/>
            </w:tabs>
          </w:pPr>
        </w:pPrChange>
      </w:pPr>
      <w:ins w:id="594" w:author="phuong vu" w:date="2018-11-22T15:01:00Z">
        <w:del w:id="595" w:author="Tran Huan" w:date="2018-11-26T13:44:00Z">
          <w:r w:rsidDel="00194DE7">
            <w:rPr>
              <w:noProof/>
            </w:rPr>
            <w:delText>CHƯƠNG 1 -</w:delText>
          </w:r>
          <w:r w:rsidDel="00194DE7">
            <w:rPr>
              <w:rFonts w:asciiTheme="minorHAnsi" w:eastAsiaTheme="minorEastAsia" w:hAnsiTheme="minorHAnsi" w:cstheme="minorBidi"/>
              <w:noProof/>
              <w:sz w:val="22"/>
              <w:szCs w:val="22"/>
              <w:lang w:val="en-US"/>
            </w:rPr>
            <w:tab/>
          </w:r>
          <w:r w:rsidDel="00194DE7">
            <w:rPr>
              <w:noProof/>
            </w:rPr>
            <w:delText>ĐẶC TẢ YÊU CẦU</w:delText>
          </w:r>
          <w:r w:rsidDel="00194DE7">
            <w:rPr>
              <w:noProof/>
            </w:rPr>
            <w:tab/>
            <w:delText>18</w:delText>
          </w:r>
        </w:del>
      </w:ins>
    </w:p>
    <w:p w14:paraId="34A59B9D" w14:textId="0966C4E4" w:rsidR="00F72520" w:rsidDel="00194DE7" w:rsidRDefault="00F72520">
      <w:pPr>
        <w:pStyle w:val="TOC2"/>
        <w:tabs>
          <w:tab w:val="left" w:pos="880"/>
          <w:tab w:val="right" w:leader="dot" w:pos="8777"/>
        </w:tabs>
        <w:spacing w:line="276" w:lineRule="auto"/>
        <w:rPr>
          <w:ins w:id="596" w:author="phuong vu" w:date="2018-11-22T15:01:00Z"/>
          <w:del w:id="597" w:author="Tran Huan" w:date="2018-11-26T13:44:00Z"/>
          <w:rFonts w:asciiTheme="minorHAnsi" w:eastAsiaTheme="minorEastAsia" w:hAnsiTheme="minorHAnsi" w:cstheme="minorBidi"/>
          <w:noProof/>
          <w:sz w:val="22"/>
          <w:szCs w:val="22"/>
          <w:lang w:val="en-US"/>
        </w:rPr>
        <w:pPrChange w:id="598" w:author="phuong vu" w:date="2018-11-23T13:48:00Z">
          <w:pPr>
            <w:pStyle w:val="TOC2"/>
            <w:tabs>
              <w:tab w:val="left" w:pos="880"/>
              <w:tab w:val="right" w:leader="dot" w:pos="8777"/>
            </w:tabs>
          </w:pPr>
        </w:pPrChange>
      </w:pPr>
      <w:ins w:id="599" w:author="phuong vu" w:date="2018-11-22T15:01:00Z">
        <w:del w:id="600" w:author="Tran Huan" w:date="2018-11-26T13:44:00Z">
          <w:r w:rsidDel="00194DE7">
            <w:rPr>
              <w:noProof/>
            </w:rPr>
            <w:delText>1.1</w:delText>
          </w:r>
          <w:r w:rsidDel="00194DE7">
            <w:rPr>
              <w:rFonts w:asciiTheme="minorHAnsi" w:eastAsiaTheme="minorEastAsia" w:hAnsiTheme="minorHAnsi" w:cstheme="minorBidi"/>
              <w:noProof/>
              <w:sz w:val="22"/>
              <w:szCs w:val="22"/>
              <w:lang w:val="en-US"/>
            </w:rPr>
            <w:tab/>
          </w:r>
          <w:r w:rsidDel="00194DE7">
            <w:rPr>
              <w:noProof/>
            </w:rPr>
            <w:delText>Tổng quan về hệ thống</w:delText>
          </w:r>
          <w:r w:rsidDel="00194DE7">
            <w:rPr>
              <w:noProof/>
            </w:rPr>
            <w:tab/>
            <w:delText>18</w:delText>
          </w:r>
        </w:del>
      </w:ins>
    </w:p>
    <w:p w14:paraId="504F97F9" w14:textId="019AF817" w:rsidR="00F72520" w:rsidDel="00194DE7" w:rsidRDefault="00F72520">
      <w:pPr>
        <w:pStyle w:val="TOC2"/>
        <w:tabs>
          <w:tab w:val="left" w:pos="880"/>
          <w:tab w:val="right" w:leader="dot" w:pos="8777"/>
        </w:tabs>
        <w:spacing w:line="276" w:lineRule="auto"/>
        <w:rPr>
          <w:ins w:id="601" w:author="phuong vu" w:date="2018-11-22T15:01:00Z"/>
          <w:del w:id="602" w:author="Tran Huan" w:date="2018-11-26T13:44:00Z"/>
          <w:rFonts w:asciiTheme="minorHAnsi" w:eastAsiaTheme="minorEastAsia" w:hAnsiTheme="minorHAnsi" w:cstheme="minorBidi"/>
          <w:noProof/>
          <w:sz w:val="22"/>
          <w:szCs w:val="22"/>
          <w:lang w:val="en-US"/>
        </w:rPr>
        <w:pPrChange w:id="603" w:author="phuong vu" w:date="2018-11-23T13:48:00Z">
          <w:pPr>
            <w:pStyle w:val="TOC2"/>
            <w:tabs>
              <w:tab w:val="left" w:pos="880"/>
              <w:tab w:val="right" w:leader="dot" w:pos="8777"/>
            </w:tabs>
          </w:pPr>
        </w:pPrChange>
      </w:pPr>
      <w:ins w:id="604" w:author="phuong vu" w:date="2018-11-22T15:01:00Z">
        <w:del w:id="605" w:author="Tran Huan" w:date="2018-11-26T13:44:00Z">
          <w:r w:rsidDel="00194DE7">
            <w:rPr>
              <w:noProof/>
            </w:rPr>
            <w:delText>1.2</w:delText>
          </w:r>
          <w:r w:rsidDel="00194DE7">
            <w:rPr>
              <w:rFonts w:asciiTheme="minorHAnsi" w:eastAsiaTheme="minorEastAsia" w:hAnsiTheme="minorHAnsi" w:cstheme="minorBidi"/>
              <w:noProof/>
              <w:sz w:val="22"/>
              <w:szCs w:val="22"/>
              <w:lang w:val="en-US"/>
            </w:rPr>
            <w:tab/>
          </w:r>
          <w:r w:rsidDel="00194DE7">
            <w:rPr>
              <w:noProof/>
            </w:rPr>
            <w:delText>Đặc điểm người dùng</w:delText>
          </w:r>
          <w:r w:rsidDel="00194DE7">
            <w:rPr>
              <w:noProof/>
            </w:rPr>
            <w:tab/>
            <w:delText>18</w:delText>
          </w:r>
        </w:del>
      </w:ins>
    </w:p>
    <w:p w14:paraId="1885FF4E" w14:textId="18E11445" w:rsidR="00F72520" w:rsidDel="00194DE7" w:rsidRDefault="00F72520">
      <w:pPr>
        <w:pStyle w:val="TOC2"/>
        <w:tabs>
          <w:tab w:val="left" w:pos="880"/>
          <w:tab w:val="right" w:leader="dot" w:pos="8777"/>
        </w:tabs>
        <w:spacing w:line="276" w:lineRule="auto"/>
        <w:rPr>
          <w:ins w:id="606" w:author="phuong vu" w:date="2018-11-22T15:01:00Z"/>
          <w:del w:id="607" w:author="Tran Huan" w:date="2018-11-26T13:44:00Z"/>
          <w:rFonts w:asciiTheme="minorHAnsi" w:eastAsiaTheme="minorEastAsia" w:hAnsiTheme="minorHAnsi" w:cstheme="minorBidi"/>
          <w:noProof/>
          <w:sz w:val="22"/>
          <w:szCs w:val="22"/>
          <w:lang w:val="en-US"/>
        </w:rPr>
        <w:pPrChange w:id="608" w:author="phuong vu" w:date="2018-11-23T13:48:00Z">
          <w:pPr>
            <w:pStyle w:val="TOC2"/>
            <w:tabs>
              <w:tab w:val="left" w:pos="880"/>
              <w:tab w:val="right" w:leader="dot" w:pos="8777"/>
            </w:tabs>
          </w:pPr>
        </w:pPrChange>
      </w:pPr>
      <w:ins w:id="609" w:author="phuong vu" w:date="2018-11-22T15:01:00Z">
        <w:del w:id="610" w:author="Tran Huan" w:date="2018-11-26T13:44:00Z">
          <w:r w:rsidDel="00194DE7">
            <w:rPr>
              <w:noProof/>
            </w:rPr>
            <w:delText>1.3</w:delText>
          </w:r>
          <w:r w:rsidDel="00194DE7">
            <w:rPr>
              <w:rFonts w:asciiTheme="minorHAnsi" w:eastAsiaTheme="minorEastAsia" w:hAnsiTheme="minorHAnsi" w:cstheme="minorBidi"/>
              <w:noProof/>
              <w:sz w:val="22"/>
              <w:szCs w:val="22"/>
              <w:lang w:val="en-US"/>
            </w:rPr>
            <w:tab/>
          </w:r>
          <w:r w:rsidDel="00194DE7">
            <w:rPr>
              <w:noProof/>
            </w:rPr>
            <w:delText>Các chức năng hệ thống</w:delText>
          </w:r>
          <w:r w:rsidDel="00194DE7">
            <w:rPr>
              <w:noProof/>
            </w:rPr>
            <w:tab/>
            <w:delText>19</w:delText>
          </w:r>
        </w:del>
      </w:ins>
    </w:p>
    <w:p w14:paraId="67A010A0" w14:textId="6F800FC7" w:rsidR="00F72520" w:rsidDel="00194DE7" w:rsidRDefault="00F72520">
      <w:pPr>
        <w:pStyle w:val="TOC2"/>
        <w:tabs>
          <w:tab w:val="left" w:pos="880"/>
          <w:tab w:val="right" w:leader="dot" w:pos="8777"/>
        </w:tabs>
        <w:spacing w:line="276" w:lineRule="auto"/>
        <w:rPr>
          <w:ins w:id="611" w:author="phuong vu" w:date="2018-11-22T15:01:00Z"/>
          <w:del w:id="612" w:author="Tran Huan" w:date="2018-11-26T13:44:00Z"/>
          <w:rFonts w:asciiTheme="minorHAnsi" w:eastAsiaTheme="minorEastAsia" w:hAnsiTheme="minorHAnsi" w:cstheme="minorBidi"/>
          <w:noProof/>
          <w:sz w:val="22"/>
          <w:szCs w:val="22"/>
          <w:lang w:val="en-US"/>
        </w:rPr>
        <w:pPrChange w:id="613" w:author="phuong vu" w:date="2018-11-23T13:48:00Z">
          <w:pPr>
            <w:pStyle w:val="TOC2"/>
            <w:tabs>
              <w:tab w:val="left" w:pos="880"/>
              <w:tab w:val="right" w:leader="dot" w:pos="8777"/>
            </w:tabs>
          </w:pPr>
        </w:pPrChange>
      </w:pPr>
      <w:ins w:id="614" w:author="phuong vu" w:date="2018-11-22T15:01:00Z">
        <w:del w:id="615" w:author="Tran Huan" w:date="2018-11-26T13:44:00Z">
          <w:r w:rsidDel="00194DE7">
            <w:rPr>
              <w:noProof/>
            </w:rPr>
            <w:delText>1.4</w:delText>
          </w:r>
          <w:r w:rsidDel="00194DE7">
            <w:rPr>
              <w:rFonts w:asciiTheme="minorHAnsi" w:eastAsiaTheme="minorEastAsia" w:hAnsiTheme="minorHAnsi" w:cstheme="minorBidi"/>
              <w:noProof/>
              <w:sz w:val="22"/>
              <w:szCs w:val="22"/>
              <w:lang w:val="en-US"/>
            </w:rPr>
            <w:tab/>
          </w:r>
          <w:r w:rsidDel="00194DE7">
            <w:rPr>
              <w:noProof/>
            </w:rPr>
            <w:delText>Môi trường vận hành</w:delText>
          </w:r>
          <w:r w:rsidDel="00194DE7">
            <w:rPr>
              <w:noProof/>
            </w:rPr>
            <w:tab/>
            <w:delText>19</w:delText>
          </w:r>
        </w:del>
      </w:ins>
    </w:p>
    <w:p w14:paraId="02AABA4C" w14:textId="2A249273" w:rsidR="00F72520" w:rsidDel="00194DE7" w:rsidRDefault="00F72520">
      <w:pPr>
        <w:pStyle w:val="TOC2"/>
        <w:tabs>
          <w:tab w:val="left" w:pos="880"/>
          <w:tab w:val="right" w:leader="dot" w:pos="8777"/>
        </w:tabs>
        <w:spacing w:line="276" w:lineRule="auto"/>
        <w:rPr>
          <w:ins w:id="616" w:author="phuong vu" w:date="2018-11-22T15:01:00Z"/>
          <w:del w:id="617" w:author="Tran Huan" w:date="2018-11-26T13:44:00Z"/>
          <w:rFonts w:asciiTheme="minorHAnsi" w:eastAsiaTheme="minorEastAsia" w:hAnsiTheme="minorHAnsi" w:cstheme="minorBidi"/>
          <w:noProof/>
          <w:sz w:val="22"/>
          <w:szCs w:val="22"/>
          <w:lang w:val="en-US"/>
        </w:rPr>
        <w:pPrChange w:id="618" w:author="phuong vu" w:date="2018-11-23T13:48:00Z">
          <w:pPr>
            <w:pStyle w:val="TOC2"/>
            <w:tabs>
              <w:tab w:val="left" w:pos="880"/>
              <w:tab w:val="right" w:leader="dot" w:pos="8777"/>
            </w:tabs>
          </w:pPr>
        </w:pPrChange>
      </w:pPr>
      <w:ins w:id="619" w:author="phuong vu" w:date="2018-11-22T15:01:00Z">
        <w:del w:id="620" w:author="Tran Huan" w:date="2018-11-26T13:44:00Z">
          <w:r w:rsidDel="00194DE7">
            <w:rPr>
              <w:noProof/>
            </w:rPr>
            <w:delText>1.5</w:delText>
          </w:r>
          <w:r w:rsidDel="00194DE7">
            <w:rPr>
              <w:rFonts w:asciiTheme="minorHAnsi" w:eastAsiaTheme="minorEastAsia" w:hAnsiTheme="minorHAnsi" w:cstheme="minorBidi"/>
              <w:noProof/>
              <w:sz w:val="22"/>
              <w:szCs w:val="22"/>
              <w:lang w:val="en-US"/>
            </w:rPr>
            <w:tab/>
          </w:r>
          <w:r w:rsidDel="00194DE7">
            <w:rPr>
              <w:noProof/>
            </w:rPr>
            <w:delText>Sơ đồ USE CASE</w:delText>
          </w:r>
          <w:r w:rsidDel="00194DE7">
            <w:rPr>
              <w:noProof/>
            </w:rPr>
            <w:tab/>
            <w:delText>20</w:delText>
          </w:r>
        </w:del>
      </w:ins>
    </w:p>
    <w:p w14:paraId="6AB9A5DC" w14:textId="1FF23A1D" w:rsidR="00F72520" w:rsidDel="00194DE7" w:rsidRDefault="00F72520">
      <w:pPr>
        <w:pStyle w:val="TOC2"/>
        <w:tabs>
          <w:tab w:val="left" w:pos="880"/>
          <w:tab w:val="right" w:leader="dot" w:pos="8777"/>
        </w:tabs>
        <w:spacing w:line="276" w:lineRule="auto"/>
        <w:rPr>
          <w:ins w:id="621" w:author="phuong vu" w:date="2018-11-22T15:01:00Z"/>
          <w:del w:id="622" w:author="Tran Huan" w:date="2018-11-26T13:44:00Z"/>
          <w:rFonts w:asciiTheme="minorHAnsi" w:eastAsiaTheme="minorEastAsia" w:hAnsiTheme="minorHAnsi" w:cstheme="minorBidi"/>
          <w:noProof/>
          <w:sz w:val="22"/>
          <w:szCs w:val="22"/>
          <w:lang w:val="en-US"/>
        </w:rPr>
        <w:pPrChange w:id="623" w:author="phuong vu" w:date="2018-11-23T13:48:00Z">
          <w:pPr>
            <w:pStyle w:val="TOC2"/>
            <w:tabs>
              <w:tab w:val="left" w:pos="880"/>
              <w:tab w:val="right" w:leader="dot" w:pos="8777"/>
            </w:tabs>
          </w:pPr>
        </w:pPrChange>
      </w:pPr>
      <w:ins w:id="624" w:author="phuong vu" w:date="2018-11-22T15:01:00Z">
        <w:del w:id="625" w:author="Tran Huan" w:date="2018-11-26T13:44:00Z">
          <w:r w:rsidDel="00194DE7">
            <w:rPr>
              <w:noProof/>
            </w:rPr>
            <w:delText>1.6</w:delText>
          </w:r>
          <w:r w:rsidDel="00194DE7">
            <w:rPr>
              <w:rFonts w:asciiTheme="minorHAnsi" w:eastAsiaTheme="minorEastAsia" w:hAnsiTheme="minorHAnsi" w:cstheme="minorBidi"/>
              <w:noProof/>
              <w:sz w:val="22"/>
              <w:szCs w:val="22"/>
              <w:lang w:val="en-US"/>
            </w:rPr>
            <w:tab/>
          </w:r>
          <w:r w:rsidDel="00194DE7">
            <w:rPr>
              <w:noProof/>
            </w:rPr>
            <w:delText>Yêu cầu chức năng</w:delText>
          </w:r>
          <w:r w:rsidDel="00194DE7">
            <w:rPr>
              <w:noProof/>
            </w:rPr>
            <w:tab/>
            <w:delText>21</w:delText>
          </w:r>
        </w:del>
      </w:ins>
    </w:p>
    <w:p w14:paraId="6F1CE83A" w14:textId="4D34BAC7" w:rsidR="00F72520" w:rsidDel="00194DE7" w:rsidRDefault="00F72520">
      <w:pPr>
        <w:pStyle w:val="TOC3"/>
        <w:tabs>
          <w:tab w:val="left" w:pos="1320"/>
          <w:tab w:val="right" w:leader="dot" w:pos="8777"/>
        </w:tabs>
        <w:spacing w:line="276" w:lineRule="auto"/>
        <w:rPr>
          <w:ins w:id="626" w:author="phuong vu" w:date="2018-11-22T15:01:00Z"/>
          <w:del w:id="627" w:author="Tran Huan" w:date="2018-11-26T13:44:00Z"/>
          <w:rFonts w:asciiTheme="minorHAnsi" w:eastAsiaTheme="minorEastAsia" w:hAnsiTheme="minorHAnsi" w:cstheme="minorBidi"/>
          <w:noProof/>
          <w:sz w:val="22"/>
          <w:szCs w:val="22"/>
          <w:lang w:val="en-US"/>
        </w:rPr>
        <w:pPrChange w:id="628" w:author="phuong vu" w:date="2018-11-23T13:48:00Z">
          <w:pPr>
            <w:pStyle w:val="TOC3"/>
            <w:tabs>
              <w:tab w:val="left" w:pos="1320"/>
              <w:tab w:val="right" w:leader="dot" w:pos="8777"/>
            </w:tabs>
          </w:pPr>
        </w:pPrChange>
      </w:pPr>
      <w:ins w:id="629" w:author="phuong vu" w:date="2018-11-22T15:01:00Z">
        <w:del w:id="630" w:author="Tran Huan" w:date="2018-11-26T13:44:00Z">
          <w:r w:rsidDel="00194DE7">
            <w:rPr>
              <w:noProof/>
            </w:rPr>
            <w:delText>1.6.1</w:delText>
          </w:r>
          <w:r w:rsidDel="00194DE7">
            <w:rPr>
              <w:rFonts w:asciiTheme="minorHAnsi" w:eastAsiaTheme="minorEastAsia" w:hAnsiTheme="minorHAnsi" w:cstheme="minorBidi"/>
              <w:noProof/>
              <w:sz w:val="22"/>
              <w:szCs w:val="22"/>
              <w:lang w:val="en-US"/>
            </w:rPr>
            <w:tab/>
          </w:r>
          <w:r w:rsidDel="00194DE7">
            <w:rPr>
              <w:noProof/>
            </w:rPr>
            <w:delText>Quản lí đơn hàng</w:delText>
          </w:r>
          <w:r w:rsidDel="00194DE7">
            <w:rPr>
              <w:noProof/>
            </w:rPr>
            <w:tab/>
            <w:delText>21</w:delText>
          </w:r>
        </w:del>
      </w:ins>
    </w:p>
    <w:p w14:paraId="4305DADA" w14:textId="272E32BF" w:rsidR="00F72520" w:rsidDel="00194DE7" w:rsidRDefault="00F72520">
      <w:pPr>
        <w:pStyle w:val="TOC3"/>
        <w:tabs>
          <w:tab w:val="left" w:pos="1320"/>
          <w:tab w:val="right" w:leader="dot" w:pos="8777"/>
        </w:tabs>
        <w:spacing w:line="276" w:lineRule="auto"/>
        <w:rPr>
          <w:ins w:id="631" w:author="phuong vu" w:date="2018-11-22T15:01:00Z"/>
          <w:del w:id="632" w:author="Tran Huan" w:date="2018-11-26T13:44:00Z"/>
          <w:rFonts w:asciiTheme="minorHAnsi" w:eastAsiaTheme="minorEastAsia" w:hAnsiTheme="minorHAnsi" w:cstheme="minorBidi"/>
          <w:noProof/>
          <w:sz w:val="22"/>
          <w:szCs w:val="22"/>
          <w:lang w:val="en-US"/>
        </w:rPr>
        <w:pPrChange w:id="633" w:author="phuong vu" w:date="2018-11-23T13:48:00Z">
          <w:pPr>
            <w:pStyle w:val="TOC3"/>
            <w:tabs>
              <w:tab w:val="left" w:pos="1320"/>
              <w:tab w:val="right" w:leader="dot" w:pos="8777"/>
            </w:tabs>
          </w:pPr>
        </w:pPrChange>
      </w:pPr>
      <w:ins w:id="634" w:author="phuong vu" w:date="2018-11-22T15:01:00Z">
        <w:del w:id="635" w:author="Tran Huan" w:date="2018-11-26T13:44:00Z">
          <w:r w:rsidDel="00194DE7">
            <w:rPr>
              <w:noProof/>
            </w:rPr>
            <w:delText>1.6.2</w:delText>
          </w:r>
          <w:r w:rsidDel="00194DE7">
            <w:rPr>
              <w:rFonts w:asciiTheme="minorHAnsi" w:eastAsiaTheme="minorEastAsia" w:hAnsiTheme="minorHAnsi" w:cstheme="minorBidi"/>
              <w:noProof/>
              <w:sz w:val="22"/>
              <w:szCs w:val="22"/>
              <w:lang w:val="en-US"/>
            </w:rPr>
            <w:tab/>
          </w:r>
          <w:r w:rsidDel="00194DE7">
            <w:rPr>
              <w:noProof/>
            </w:rPr>
            <w:delText>Quản lí biên nhận</w:delText>
          </w:r>
          <w:r w:rsidDel="00194DE7">
            <w:rPr>
              <w:noProof/>
            </w:rPr>
            <w:tab/>
            <w:delText>22</w:delText>
          </w:r>
        </w:del>
      </w:ins>
    </w:p>
    <w:p w14:paraId="52A9B8AF" w14:textId="32B5A7D6" w:rsidR="00F72520" w:rsidDel="00194DE7" w:rsidRDefault="00F72520">
      <w:pPr>
        <w:pStyle w:val="TOC3"/>
        <w:tabs>
          <w:tab w:val="left" w:pos="1320"/>
          <w:tab w:val="right" w:leader="dot" w:pos="8777"/>
        </w:tabs>
        <w:spacing w:line="276" w:lineRule="auto"/>
        <w:rPr>
          <w:ins w:id="636" w:author="phuong vu" w:date="2018-11-22T15:01:00Z"/>
          <w:del w:id="637" w:author="Tran Huan" w:date="2018-11-26T13:44:00Z"/>
          <w:rFonts w:asciiTheme="minorHAnsi" w:eastAsiaTheme="minorEastAsia" w:hAnsiTheme="minorHAnsi" w:cstheme="minorBidi"/>
          <w:noProof/>
          <w:sz w:val="22"/>
          <w:szCs w:val="22"/>
          <w:lang w:val="en-US"/>
        </w:rPr>
        <w:pPrChange w:id="638" w:author="phuong vu" w:date="2018-11-23T13:48:00Z">
          <w:pPr>
            <w:pStyle w:val="TOC3"/>
            <w:tabs>
              <w:tab w:val="left" w:pos="1320"/>
              <w:tab w:val="right" w:leader="dot" w:pos="8777"/>
            </w:tabs>
          </w:pPr>
        </w:pPrChange>
      </w:pPr>
      <w:ins w:id="639" w:author="phuong vu" w:date="2018-11-22T15:01:00Z">
        <w:del w:id="640" w:author="Tran Huan" w:date="2018-11-26T13:44:00Z">
          <w:r w:rsidDel="00194DE7">
            <w:rPr>
              <w:noProof/>
            </w:rPr>
            <w:delText>1.6.3</w:delText>
          </w:r>
          <w:r w:rsidDel="00194DE7">
            <w:rPr>
              <w:rFonts w:asciiTheme="minorHAnsi" w:eastAsiaTheme="minorEastAsia" w:hAnsiTheme="minorHAnsi" w:cstheme="minorBidi"/>
              <w:noProof/>
              <w:sz w:val="22"/>
              <w:szCs w:val="22"/>
              <w:lang w:val="en-US"/>
            </w:rPr>
            <w:tab/>
          </w:r>
          <w:r w:rsidDel="00194DE7">
            <w:rPr>
              <w:noProof/>
            </w:rPr>
            <w:delText>Quản lí phân công xử lí đơn hàng</w:delText>
          </w:r>
          <w:r w:rsidDel="00194DE7">
            <w:rPr>
              <w:noProof/>
            </w:rPr>
            <w:tab/>
            <w:delText>23</w:delText>
          </w:r>
        </w:del>
      </w:ins>
    </w:p>
    <w:p w14:paraId="541EE318" w14:textId="6E2FA545" w:rsidR="00F72520" w:rsidDel="00194DE7" w:rsidRDefault="00F72520">
      <w:pPr>
        <w:pStyle w:val="TOC3"/>
        <w:tabs>
          <w:tab w:val="left" w:pos="1320"/>
          <w:tab w:val="right" w:leader="dot" w:pos="8777"/>
        </w:tabs>
        <w:spacing w:line="276" w:lineRule="auto"/>
        <w:rPr>
          <w:ins w:id="641" w:author="phuong vu" w:date="2018-11-22T15:01:00Z"/>
          <w:del w:id="642" w:author="Tran Huan" w:date="2018-11-26T13:44:00Z"/>
          <w:rFonts w:asciiTheme="minorHAnsi" w:eastAsiaTheme="minorEastAsia" w:hAnsiTheme="minorHAnsi" w:cstheme="minorBidi"/>
          <w:noProof/>
          <w:sz w:val="22"/>
          <w:szCs w:val="22"/>
          <w:lang w:val="en-US"/>
        </w:rPr>
        <w:pPrChange w:id="643" w:author="phuong vu" w:date="2018-11-23T13:48:00Z">
          <w:pPr>
            <w:pStyle w:val="TOC3"/>
            <w:tabs>
              <w:tab w:val="left" w:pos="1320"/>
              <w:tab w:val="right" w:leader="dot" w:pos="8777"/>
            </w:tabs>
          </w:pPr>
        </w:pPrChange>
      </w:pPr>
      <w:ins w:id="644" w:author="phuong vu" w:date="2018-11-22T15:01:00Z">
        <w:del w:id="645" w:author="Tran Huan" w:date="2018-11-26T13:44:00Z">
          <w:r w:rsidDel="00194DE7">
            <w:rPr>
              <w:noProof/>
            </w:rPr>
            <w:delText>1.6.4</w:delText>
          </w:r>
          <w:r w:rsidDel="00194DE7">
            <w:rPr>
              <w:rFonts w:asciiTheme="minorHAnsi" w:eastAsiaTheme="minorEastAsia" w:hAnsiTheme="minorHAnsi" w:cstheme="minorBidi"/>
              <w:noProof/>
              <w:sz w:val="22"/>
              <w:szCs w:val="22"/>
              <w:lang w:val="en-US"/>
            </w:rPr>
            <w:tab/>
          </w:r>
          <w:r w:rsidDel="00194DE7">
            <w:rPr>
              <w:noProof/>
            </w:rPr>
            <w:delText>Tạo đơn hàng</w:delText>
          </w:r>
          <w:r w:rsidDel="00194DE7">
            <w:rPr>
              <w:noProof/>
            </w:rPr>
            <w:tab/>
            <w:delText>24</w:delText>
          </w:r>
        </w:del>
      </w:ins>
    </w:p>
    <w:p w14:paraId="3FFB0189" w14:textId="10F6DA97" w:rsidR="00F72520" w:rsidDel="00194DE7" w:rsidRDefault="00F72520">
      <w:pPr>
        <w:pStyle w:val="TOC3"/>
        <w:tabs>
          <w:tab w:val="left" w:pos="1320"/>
          <w:tab w:val="right" w:leader="dot" w:pos="8777"/>
        </w:tabs>
        <w:spacing w:line="276" w:lineRule="auto"/>
        <w:rPr>
          <w:ins w:id="646" w:author="phuong vu" w:date="2018-11-22T15:01:00Z"/>
          <w:del w:id="647" w:author="Tran Huan" w:date="2018-11-26T13:44:00Z"/>
          <w:rFonts w:asciiTheme="minorHAnsi" w:eastAsiaTheme="minorEastAsia" w:hAnsiTheme="minorHAnsi" w:cstheme="minorBidi"/>
          <w:noProof/>
          <w:sz w:val="22"/>
          <w:szCs w:val="22"/>
          <w:lang w:val="en-US"/>
        </w:rPr>
        <w:pPrChange w:id="648" w:author="phuong vu" w:date="2018-11-23T13:48:00Z">
          <w:pPr>
            <w:pStyle w:val="TOC3"/>
            <w:tabs>
              <w:tab w:val="left" w:pos="1320"/>
              <w:tab w:val="right" w:leader="dot" w:pos="8777"/>
            </w:tabs>
          </w:pPr>
        </w:pPrChange>
      </w:pPr>
      <w:ins w:id="649" w:author="phuong vu" w:date="2018-11-22T15:01:00Z">
        <w:del w:id="650" w:author="Tran Huan" w:date="2018-11-26T13:44:00Z">
          <w:r w:rsidDel="00194DE7">
            <w:rPr>
              <w:noProof/>
            </w:rPr>
            <w:delText>1.6.5</w:delText>
          </w:r>
          <w:r w:rsidDel="00194DE7">
            <w:rPr>
              <w:rFonts w:asciiTheme="minorHAnsi" w:eastAsiaTheme="minorEastAsia" w:hAnsiTheme="minorHAnsi" w:cstheme="minorBidi"/>
              <w:noProof/>
              <w:sz w:val="22"/>
              <w:szCs w:val="22"/>
              <w:lang w:val="en-US"/>
            </w:rPr>
            <w:tab/>
          </w:r>
          <w:r w:rsidDel="00194DE7">
            <w:rPr>
              <w:noProof/>
            </w:rPr>
            <w:delText>Quản lí trạng thái máy giặt</w:delText>
          </w:r>
          <w:r w:rsidDel="00194DE7">
            <w:rPr>
              <w:noProof/>
            </w:rPr>
            <w:tab/>
            <w:delText>26</w:delText>
          </w:r>
        </w:del>
      </w:ins>
    </w:p>
    <w:p w14:paraId="1B76BB3D" w14:textId="43391349" w:rsidR="00F72520" w:rsidDel="00194DE7" w:rsidRDefault="00F72520">
      <w:pPr>
        <w:pStyle w:val="TOC3"/>
        <w:tabs>
          <w:tab w:val="left" w:pos="1320"/>
          <w:tab w:val="right" w:leader="dot" w:pos="8777"/>
        </w:tabs>
        <w:spacing w:line="276" w:lineRule="auto"/>
        <w:rPr>
          <w:ins w:id="651" w:author="phuong vu" w:date="2018-11-22T15:01:00Z"/>
          <w:del w:id="652" w:author="Tran Huan" w:date="2018-11-26T13:44:00Z"/>
          <w:rFonts w:asciiTheme="minorHAnsi" w:eastAsiaTheme="minorEastAsia" w:hAnsiTheme="minorHAnsi" w:cstheme="minorBidi"/>
          <w:noProof/>
          <w:sz w:val="22"/>
          <w:szCs w:val="22"/>
          <w:lang w:val="en-US"/>
        </w:rPr>
        <w:pPrChange w:id="653" w:author="phuong vu" w:date="2018-11-23T13:48:00Z">
          <w:pPr>
            <w:pStyle w:val="TOC3"/>
            <w:tabs>
              <w:tab w:val="left" w:pos="1320"/>
              <w:tab w:val="right" w:leader="dot" w:pos="8777"/>
            </w:tabs>
          </w:pPr>
        </w:pPrChange>
      </w:pPr>
      <w:ins w:id="654" w:author="phuong vu" w:date="2018-11-22T15:01:00Z">
        <w:del w:id="655" w:author="Tran Huan" w:date="2018-11-26T13:44:00Z">
          <w:r w:rsidDel="00194DE7">
            <w:rPr>
              <w:noProof/>
            </w:rPr>
            <w:delText>1.6.6</w:delText>
          </w:r>
          <w:r w:rsidDel="00194DE7">
            <w:rPr>
              <w:rFonts w:asciiTheme="minorHAnsi" w:eastAsiaTheme="minorEastAsia" w:hAnsiTheme="minorHAnsi" w:cstheme="minorBidi"/>
              <w:noProof/>
              <w:sz w:val="22"/>
              <w:szCs w:val="22"/>
              <w:lang w:val="en-US"/>
            </w:rPr>
            <w:tab/>
          </w:r>
          <w:r w:rsidDel="00194DE7">
            <w:rPr>
              <w:noProof/>
            </w:rPr>
            <w:delText>Tìm kiếm và lọc quần áo theo loại có sẵn</w:delText>
          </w:r>
          <w:r w:rsidDel="00194DE7">
            <w:rPr>
              <w:noProof/>
            </w:rPr>
            <w:tab/>
            <w:delText>26</w:delText>
          </w:r>
        </w:del>
      </w:ins>
    </w:p>
    <w:p w14:paraId="34F9DE2A" w14:textId="4AC0F52C" w:rsidR="00F72520" w:rsidDel="00194DE7" w:rsidRDefault="00F72520">
      <w:pPr>
        <w:pStyle w:val="TOC3"/>
        <w:tabs>
          <w:tab w:val="left" w:pos="1320"/>
          <w:tab w:val="right" w:leader="dot" w:pos="8777"/>
        </w:tabs>
        <w:spacing w:line="276" w:lineRule="auto"/>
        <w:rPr>
          <w:ins w:id="656" w:author="phuong vu" w:date="2018-11-22T15:01:00Z"/>
          <w:del w:id="657" w:author="Tran Huan" w:date="2018-11-26T13:44:00Z"/>
          <w:rFonts w:asciiTheme="minorHAnsi" w:eastAsiaTheme="minorEastAsia" w:hAnsiTheme="minorHAnsi" w:cstheme="minorBidi"/>
          <w:noProof/>
          <w:sz w:val="22"/>
          <w:szCs w:val="22"/>
          <w:lang w:val="en-US"/>
        </w:rPr>
        <w:pPrChange w:id="658" w:author="phuong vu" w:date="2018-11-23T13:48:00Z">
          <w:pPr>
            <w:pStyle w:val="TOC3"/>
            <w:tabs>
              <w:tab w:val="left" w:pos="1320"/>
              <w:tab w:val="right" w:leader="dot" w:pos="8777"/>
            </w:tabs>
          </w:pPr>
        </w:pPrChange>
      </w:pPr>
      <w:ins w:id="659" w:author="phuong vu" w:date="2018-11-22T15:01:00Z">
        <w:del w:id="660" w:author="Tran Huan" w:date="2018-11-26T13:44:00Z">
          <w:r w:rsidDel="00194DE7">
            <w:rPr>
              <w:noProof/>
            </w:rPr>
            <w:delText>1.6.7</w:delText>
          </w:r>
          <w:r w:rsidDel="00194DE7">
            <w:rPr>
              <w:rFonts w:asciiTheme="minorHAnsi" w:eastAsiaTheme="minorEastAsia" w:hAnsiTheme="minorHAnsi" w:cstheme="minorBidi"/>
              <w:noProof/>
              <w:sz w:val="22"/>
              <w:szCs w:val="22"/>
              <w:lang w:val="en-US"/>
            </w:rPr>
            <w:tab/>
          </w:r>
          <w:r w:rsidDel="00194DE7">
            <w:rPr>
              <w:noProof/>
            </w:rPr>
            <w:delText>Tìm kiếm đơn hàng</w:delText>
          </w:r>
          <w:r w:rsidDel="00194DE7">
            <w:rPr>
              <w:noProof/>
            </w:rPr>
            <w:tab/>
            <w:delText>26</w:delText>
          </w:r>
        </w:del>
      </w:ins>
    </w:p>
    <w:p w14:paraId="70CCC447" w14:textId="40D45C5F" w:rsidR="00F72520" w:rsidDel="00194DE7" w:rsidRDefault="00F72520">
      <w:pPr>
        <w:pStyle w:val="TOC3"/>
        <w:tabs>
          <w:tab w:val="left" w:pos="1320"/>
          <w:tab w:val="right" w:leader="dot" w:pos="8777"/>
        </w:tabs>
        <w:spacing w:line="276" w:lineRule="auto"/>
        <w:rPr>
          <w:ins w:id="661" w:author="phuong vu" w:date="2018-11-22T15:01:00Z"/>
          <w:del w:id="662" w:author="Tran Huan" w:date="2018-11-26T13:44:00Z"/>
          <w:rFonts w:asciiTheme="minorHAnsi" w:eastAsiaTheme="minorEastAsia" w:hAnsiTheme="minorHAnsi" w:cstheme="minorBidi"/>
          <w:noProof/>
          <w:sz w:val="22"/>
          <w:szCs w:val="22"/>
          <w:lang w:val="en-US"/>
        </w:rPr>
        <w:pPrChange w:id="663" w:author="phuong vu" w:date="2018-11-23T13:48:00Z">
          <w:pPr>
            <w:pStyle w:val="TOC3"/>
            <w:tabs>
              <w:tab w:val="left" w:pos="1320"/>
              <w:tab w:val="right" w:leader="dot" w:pos="8777"/>
            </w:tabs>
          </w:pPr>
        </w:pPrChange>
      </w:pPr>
      <w:ins w:id="664" w:author="phuong vu" w:date="2018-11-22T15:01:00Z">
        <w:del w:id="665" w:author="Tran Huan" w:date="2018-11-26T13:44:00Z">
          <w:r w:rsidDel="00194DE7">
            <w:rPr>
              <w:noProof/>
            </w:rPr>
            <w:delText>1.6.8</w:delText>
          </w:r>
          <w:r w:rsidDel="00194DE7">
            <w:rPr>
              <w:rFonts w:asciiTheme="minorHAnsi" w:eastAsiaTheme="minorEastAsia" w:hAnsiTheme="minorHAnsi" w:cstheme="minorBidi"/>
              <w:noProof/>
              <w:sz w:val="22"/>
              <w:szCs w:val="22"/>
              <w:lang w:val="en-US"/>
            </w:rPr>
            <w:tab/>
          </w:r>
          <w:r w:rsidDel="00194DE7">
            <w:rPr>
              <w:noProof/>
            </w:rPr>
            <w:delText>Đăng nhập hệ thống</w:delText>
          </w:r>
          <w:r w:rsidDel="00194DE7">
            <w:rPr>
              <w:noProof/>
            </w:rPr>
            <w:tab/>
            <w:delText>27</w:delText>
          </w:r>
        </w:del>
      </w:ins>
    </w:p>
    <w:p w14:paraId="7A92BB85" w14:textId="764A206C" w:rsidR="00F72520" w:rsidDel="00194DE7" w:rsidRDefault="00F72520">
      <w:pPr>
        <w:pStyle w:val="TOC3"/>
        <w:tabs>
          <w:tab w:val="left" w:pos="1320"/>
          <w:tab w:val="right" w:leader="dot" w:pos="8777"/>
        </w:tabs>
        <w:spacing w:line="276" w:lineRule="auto"/>
        <w:rPr>
          <w:ins w:id="666" w:author="phuong vu" w:date="2018-11-22T15:01:00Z"/>
          <w:del w:id="667" w:author="Tran Huan" w:date="2018-11-26T13:44:00Z"/>
          <w:rFonts w:asciiTheme="minorHAnsi" w:eastAsiaTheme="minorEastAsia" w:hAnsiTheme="minorHAnsi" w:cstheme="minorBidi"/>
          <w:noProof/>
          <w:sz w:val="22"/>
          <w:szCs w:val="22"/>
          <w:lang w:val="en-US"/>
        </w:rPr>
        <w:pPrChange w:id="668" w:author="phuong vu" w:date="2018-11-23T13:48:00Z">
          <w:pPr>
            <w:pStyle w:val="TOC3"/>
            <w:tabs>
              <w:tab w:val="left" w:pos="1320"/>
              <w:tab w:val="right" w:leader="dot" w:pos="8777"/>
            </w:tabs>
          </w:pPr>
        </w:pPrChange>
      </w:pPr>
      <w:ins w:id="669" w:author="phuong vu" w:date="2018-11-22T15:01:00Z">
        <w:del w:id="670" w:author="Tran Huan" w:date="2018-11-26T13:44:00Z">
          <w:r w:rsidDel="00194DE7">
            <w:rPr>
              <w:noProof/>
            </w:rPr>
            <w:delText>1.6.9</w:delText>
          </w:r>
          <w:r w:rsidDel="00194DE7">
            <w:rPr>
              <w:rFonts w:asciiTheme="minorHAnsi" w:eastAsiaTheme="minorEastAsia" w:hAnsiTheme="minorHAnsi" w:cstheme="minorBidi"/>
              <w:noProof/>
              <w:sz w:val="22"/>
              <w:szCs w:val="22"/>
              <w:lang w:val="en-US"/>
            </w:rPr>
            <w:tab/>
          </w:r>
          <w:r w:rsidDel="00194DE7">
            <w:rPr>
              <w:noProof/>
            </w:rPr>
            <w:delText>Đăng xuất hệ thống</w:delText>
          </w:r>
          <w:r w:rsidDel="00194DE7">
            <w:rPr>
              <w:noProof/>
            </w:rPr>
            <w:tab/>
            <w:delText>28</w:delText>
          </w:r>
        </w:del>
      </w:ins>
    </w:p>
    <w:p w14:paraId="6A30D486" w14:textId="0C1B65F7" w:rsidR="00F72520" w:rsidDel="00194DE7" w:rsidRDefault="00F72520">
      <w:pPr>
        <w:pStyle w:val="TOC3"/>
        <w:tabs>
          <w:tab w:val="left" w:pos="1320"/>
          <w:tab w:val="right" w:leader="dot" w:pos="8777"/>
        </w:tabs>
        <w:spacing w:line="276" w:lineRule="auto"/>
        <w:rPr>
          <w:ins w:id="671" w:author="phuong vu" w:date="2018-11-22T15:01:00Z"/>
          <w:del w:id="672" w:author="Tran Huan" w:date="2018-11-26T13:44:00Z"/>
          <w:rFonts w:asciiTheme="minorHAnsi" w:eastAsiaTheme="minorEastAsia" w:hAnsiTheme="minorHAnsi" w:cstheme="minorBidi"/>
          <w:noProof/>
          <w:sz w:val="22"/>
          <w:szCs w:val="22"/>
          <w:lang w:val="en-US"/>
        </w:rPr>
        <w:pPrChange w:id="673" w:author="phuong vu" w:date="2018-11-23T13:48:00Z">
          <w:pPr>
            <w:pStyle w:val="TOC3"/>
            <w:tabs>
              <w:tab w:val="left" w:pos="1320"/>
              <w:tab w:val="right" w:leader="dot" w:pos="8777"/>
            </w:tabs>
          </w:pPr>
        </w:pPrChange>
      </w:pPr>
      <w:ins w:id="674" w:author="phuong vu" w:date="2018-11-22T15:01:00Z">
        <w:del w:id="675" w:author="Tran Huan" w:date="2018-11-26T13:44:00Z">
          <w:r w:rsidDel="00194DE7">
            <w:rPr>
              <w:noProof/>
            </w:rPr>
            <w:delText>1.6.10</w:delText>
          </w:r>
          <w:r w:rsidDel="00194DE7">
            <w:rPr>
              <w:rFonts w:asciiTheme="minorHAnsi" w:eastAsiaTheme="minorEastAsia" w:hAnsiTheme="minorHAnsi" w:cstheme="minorBidi"/>
              <w:noProof/>
              <w:sz w:val="22"/>
              <w:szCs w:val="22"/>
              <w:lang w:val="en-US"/>
            </w:rPr>
            <w:tab/>
          </w:r>
          <w:r w:rsidDel="00194DE7">
            <w:rPr>
              <w:noProof/>
            </w:rPr>
            <w:delText>Đăng kí tài khoản khách hàng</w:delText>
          </w:r>
          <w:r w:rsidDel="00194DE7">
            <w:rPr>
              <w:noProof/>
            </w:rPr>
            <w:tab/>
            <w:delText>28</w:delText>
          </w:r>
        </w:del>
      </w:ins>
    </w:p>
    <w:p w14:paraId="6E561894" w14:textId="6BADB7AC" w:rsidR="00F72520" w:rsidDel="00194DE7" w:rsidRDefault="00F72520">
      <w:pPr>
        <w:pStyle w:val="TOC2"/>
        <w:tabs>
          <w:tab w:val="left" w:pos="880"/>
          <w:tab w:val="right" w:leader="dot" w:pos="8777"/>
        </w:tabs>
        <w:spacing w:line="276" w:lineRule="auto"/>
        <w:rPr>
          <w:ins w:id="676" w:author="phuong vu" w:date="2018-11-22T15:01:00Z"/>
          <w:del w:id="677" w:author="Tran Huan" w:date="2018-11-26T13:44:00Z"/>
          <w:rFonts w:asciiTheme="minorHAnsi" w:eastAsiaTheme="minorEastAsia" w:hAnsiTheme="minorHAnsi" w:cstheme="minorBidi"/>
          <w:noProof/>
          <w:sz w:val="22"/>
          <w:szCs w:val="22"/>
          <w:lang w:val="en-US"/>
        </w:rPr>
        <w:pPrChange w:id="678" w:author="phuong vu" w:date="2018-11-23T13:48:00Z">
          <w:pPr>
            <w:pStyle w:val="TOC2"/>
            <w:tabs>
              <w:tab w:val="left" w:pos="880"/>
              <w:tab w:val="right" w:leader="dot" w:pos="8777"/>
            </w:tabs>
          </w:pPr>
        </w:pPrChange>
      </w:pPr>
      <w:ins w:id="679" w:author="phuong vu" w:date="2018-11-22T15:01:00Z">
        <w:del w:id="680" w:author="Tran Huan" w:date="2018-11-26T13:44:00Z">
          <w:r w:rsidDel="00194DE7">
            <w:rPr>
              <w:noProof/>
            </w:rPr>
            <w:delText>1.7</w:delText>
          </w:r>
          <w:r w:rsidDel="00194DE7">
            <w:rPr>
              <w:rFonts w:asciiTheme="minorHAnsi" w:eastAsiaTheme="minorEastAsia" w:hAnsiTheme="minorHAnsi" w:cstheme="minorBidi"/>
              <w:noProof/>
              <w:sz w:val="22"/>
              <w:szCs w:val="22"/>
              <w:lang w:val="en-US"/>
            </w:rPr>
            <w:tab/>
          </w:r>
          <w:r w:rsidDel="00194DE7">
            <w:rPr>
              <w:noProof/>
            </w:rPr>
            <w:delText>Yêu cầu phi chức năng</w:delText>
          </w:r>
          <w:r w:rsidDel="00194DE7">
            <w:rPr>
              <w:noProof/>
            </w:rPr>
            <w:tab/>
            <w:delText>30</w:delText>
          </w:r>
        </w:del>
      </w:ins>
    </w:p>
    <w:p w14:paraId="77F9E84A" w14:textId="59336659" w:rsidR="00F72520" w:rsidDel="00194DE7" w:rsidRDefault="00F72520">
      <w:pPr>
        <w:pStyle w:val="TOC2"/>
        <w:tabs>
          <w:tab w:val="left" w:pos="880"/>
          <w:tab w:val="right" w:leader="dot" w:pos="8777"/>
        </w:tabs>
        <w:spacing w:line="276" w:lineRule="auto"/>
        <w:rPr>
          <w:ins w:id="681" w:author="phuong vu" w:date="2018-11-22T15:01:00Z"/>
          <w:del w:id="682" w:author="Tran Huan" w:date="2018-11-26T13:44:00Z"/>
          <w:rFonts w:asciiTheme="minorHAnsi" w:eastAsiaTheme="minorEastAsia" w:hAnsiTheme="minorHAnsi" w:cstheme="minorBidi"/>
          <w:noProof/>
          <w:sz w:val="22"/>
          <w:szCs w:val="22"/>
          <w:lang w:val="en-US"/>
        </w:rPr>
        <w:pPrChange w:id="683" w:author="phuong vu" w:date="2018-11-23T13:48:00Z">
          <w:pPr>
            <w:pStyle w:val="TOC2"/>
            <w:tabs>
              <w:tab w:val="left" w:pos="880"/>
              <w:tab w:val="right" w:leader="dot" w:pos="8777"/>
            </w:tabs>
          </w:pPr>
        </w:pPrChange>
      </w:pPr>
      <w:ins w:id="684" w:author="phuong vu" w:date="2018-11-22T15:01:00Z">
        <w:del w:id="685" w:author="Tran Huan" w:date="2018-11-26T13:44:00Z">
          <w:r w:rsidDel="00194DE7">
            <w:rPr>
              <w:noProof/>
            </w:rPr>
            <w:delText>1.8</w:delText>
          </w:r>
          <w:r w:rsidDel="00194DE7">
            <w:rPr>
              <w:rFonts w:asciiTheme="minorHAnsi" w:eastAsiaTheme="minorEastAsia" w:hAnsiTheme="minorHAnsi" w:cstheme="minorBidi"/>
              <w:noProof/>
              <w:sz w:val="22"/>
              <w:szCs w:val="22"/>
              <w:lang w:val="en-US"/>
            </w:rPr>
            <w:tab/>
          </w:r>
          <w:r w:rsidDel="00194DE7">
            <w:rPr>
              <w:noProof/>
            </w:rPr>
            <w:delText>Yêu cầu thực thi</w:delText>
          </w:r>
          <w:r w:rsidDel="00194DE7">
            <w:rPr>
              <w:noProof/>
            </w:rPr>
            <w:tab/>
            <w:delText>30</w:delText>
          </w:r>
        </w:del>
      </w:ins>
    </w:p>
    <w:p w14:paraId="495148E8" w14:textId="09C4BA26" w:rsidR="00F72520" w:rsidDel="00194DE7" w:rsidRDefault="00F72520">
      <w:pPr>
        <w:pStyle w:val="TOC2"/>
        <w:tabs>
          <w:tab w:val="left" w:pos="880"/>
          <w:tab w:val="right" w:leader="dot" w:pos="8777"/>
        </w:tabs>
        <w:spacing w:line="276" w:lineRule="auto"/>
        <w:rPr>
          <w:ins w:id="686" w:author="phuong vu" w:date="2018-11-22T15:01:00Z"/>
          <w:del w:id="687" w:author="Tran Huan" w:date="2018-11-26T13:44:00Z"/>
          <w:rFonts w:asciiTheme="minorHAnsi" w:eastAsiaTheme="minorEastAsia" w:hAnsiTheme="minorHAnsi" w:cstheme="minorBidi"/>
          <w:noProof/>
          <w:sz w:val="22"/>
          <w:szCs w:val="22"/>
          <w:lang w:val="en-US"/>
        </w:rPr>
        <w:pPrChange w:id="688" w:author="phuong vu" w:date="2018-11-23T13:48:00Z">
          <w:pPr>
            <w:pStyle w:val="TOC2"/>
            <w:tabs>
              <w:tab w:val="left" w:pos="880"/>
              <w:tab w:val="right" w:leader="dot" w:pos="8777"/>
            </w:tabs>
          </w:pPr>
        </w:pPrChange>
      </w:pPr>
      <w:ins w:id="689" w:author="phuong vu" w:date="2018-11-22T15:01:00Z">
        <w:del w:id="690" w:author="Tran Huan" w:date="2018-11-26T13:44:00Z">
          <w:r w:rsidDel="00194DE7">
            <w:rPr>
              <w:noProof/>
            </w:rPr>
            <w:delText>1.9</w:delText>
          </w:r>
          <w:r w:rsidDel="00194DE7">
            <w:rPr>
              <w:rFonts w:asciiTheme="minorHAnsi" w:eastAsiaTheme="minorEastAsia" w:hAnsiTheme="minorHAnsi" w:cstheme="minorBidi"/>
              <w:noProof/>
              <w:sz w:val="22"/>
              <w:szCs w:val="22"/>
              <w:lang w:val="en-US"/>
            </w:rPr>
            <w:tab/>
          </w:r>
          <w:r w:rsidDel="00194DE7">
            <w:rPr>
              <w:noProof/>
            </w:rPr>
            <w:delText>Yêu cầu chất lượng phần mềm</w:delText>
          </w:r>
          <w:r w:rsidDel="00194DE7">
            <w:rPr>
              <w:noProof/>
            </w:rPr>
            <w:tab/>
            <w:delText>30</w:delText>
          </w:r>
        </w:del>
      </w:ins>
    </w:p>
    <w:p w14:paraId="4E66C705" w14:textId="6F7BCB50" w:rsidR="00F72520" w:rsidDel="00194DE7" w:rsidRDefault="00F72520">
      <w:pPr>
        <w:pStyle w:val="TOC1"/>
        <w:tabs>
          <w:tab w:val="left" w:pos="1540"/>
          <w:tab w:val="right" w:leader="dot" w:pos="8777"/>
        </w:tabs>
        <w:spacing w:line="276" w:lineRule="auto"/>
        <w:rPr>
          <w:ins w:id="691" w:author="phuong vu" w:date="2018-11-22T15:01:00Z"/>
          <w:del w:id="692" w:author="Tran Huan" w:date="2018-11-26T13:44:00Z"/>
          <w:rFonts w:asciiTheme="minorHAnsi" w:eastAsiaTheme="minorEastAsia" w:hAnsiTheme="minorHAnsi" w:cstheme="minorBidi"/>
          <w:noProof/>
          <w:sz w:val="22"/>
          <w:szCs w:val="22"/>
          <w:lang w:val="en-US"/>
        </w:rPr>
        <w:pPrChange w:id="693" w:author="phuong vu" w:date="2018-11-23T13:48:00Z">
          <w:pPr>
            <w:pStyle w:val="TOC1"/>
            <w:tabs>
              <w:tab w:val="left" w:pos="1540"/>
              <w:tab w:val="right" w:leader="dot" w:pos="8777"/>
            </w:tabs>
          </w:pPr>
        </w:pPrChange>
      </w:pPr>
      <w:ins w:id="694" w:author="phuong vu" w:date="2018-11-22T15:01:00Z">
        <w:del w:id="695" w:author="Tran Huan" w:date="2018-11-26T13:44:00Z">
          <w:r w:rsidDel="00194DE7">
            <w:rPr>
              <w:noProof/>
            </w:rPr>
            <w:delText>CHƯƠNG 2 -</w:delText>
          </w:r>
          <w:r w:rsidDel="00194DE7">
            <w:rPr>
              <w:rFonts w:asciiTheme="minorHAnsi" w:eastAsiaTheme="minorEastAsia" w:hAnsiTheme="minorHAnsi" w:cstheme="minorBidi"/>
              <w:noProof/>
              <w:sz w:val="22"/>
              <w:szCs w:val="22"/>
              <w:lang w:val="en-US"/>
            </w:rPr>
            <w:tab/>
          </w:r>
          <w:r w:rsidDel="00194DE7">
            <w:rPr>
              <w:noProof/>
            </w:rPr>
            <w:delText>CƠ SỞ LÝ THUYẾT</w:delText>
          </w:r>
          <w:r w:rsidDel="00194DE7">
            <w:rPr>
              <w:noProof/>
            </w:rPr>
            <w:tab/>
            <w:delText>31</w:delText>
          </w:r>
        </w:del>
      </w:ins>
    </w:p>
    <w:p w14:paraId="57EDE361" w14:textId="017A814F" w:rsidR="00F72520" w:rsidDel="00194DE7" w:rsidRDefault="00F72520">
      <w:pPr>
        <w:pStyle w:val="TOC2"/>
        <w:tabs>
          <w:tab w:val="left" w:pos="880"/>
          <w:tab w:val="right" w:leader="dot" w:pos="8777"/>
        </w:tabs>
        <w:spacing w:line="276" w:lineRule="auto"/>
        <w:rPr>
          <w:ins w:id="696" w:author="phuong vu" w:date="2018-11-22T15:01:00Z"/>
          <w:del w:id="697" w:author="Tran Huan" w:date="2018-11-26T13:44:00Z"/>
          <w:rFonts w:asciiTheme="minorHAnsi" w:eastAsiaTheme="minorEastAsia" w:hAnsiTheme="minorHAnsi" w:cstheme="minorBidi"/>
          <w:noProof/>
          <w:sz w:val="22"/>
          <w:szCs w:val="22"/>
          <w:lang w:val="en-US"/>
        </w:rPr>
        <w:pPrChange w:id="698" w:author="phuong vu" w:date="2018-11-23T13:48:00Z">
          <w:pPr>
            <w:pStyle w:val="TOC2"/>
            <w:tabs>
              <w:tab w:val="left" w:pos="880"/>
              <w:tab w:val="right" w:leader="dot" w:pos="8777"/>
            </w:tabs>
          </w:pPr>
        </w:pPrChange>
      </w:pPr>
      <w:ins w:id="699" w:author="phuong vu" w:date="2018-11-22T15:01:00Z">
        <w:del w:id="700" w:author="Tran Huan" w:date="2018-11-26T13:44:00Z">
          <w:r w:rsidDel="00194DE7">
            <w:rPr>
              <w:noProof/>
            </w:rPr>
            <w:delText>2.1</w:delText>
          </w:r>
          <w:r w:rsidDel="00194DE7">
            <w:rPr>
              <w:rFonts w:asciiTheme="minorHAnsi" w:eastAsiaTheme="minorEastAsia" w:hAnsiTheme="minorHAnsi" w:cstheme="minorBidi"/>
              <w:noProof/>
              <w:sz w:val="22"/>
              <w:szCs w:val="22"/>
              <w:lang w:val="en-US"/>
            </w:rPr>
            <w:tab/>
          </w:r>
          <w:r w:rsidDel="00194DE7">
            <w:rPr>
              <w:noProof/>
            </w:rPr>
            <w:delText>Tìm hiểu về nền tảng Android</w:delText>
          </w:r>
          <w:r w:rsidRPr="00DF13D0" w:rsidDel="00194DE7">
            <w:rPr>
              <w:noProof/>
              <w:vertAlign w:val="superscript"/>
            </w:rPr>
            <w:delText>[1]</w:delText>
          </w:r>
          <w:r w:rsidDel="00194DE7">
            <w:rPr>
              <w:noProof/>
            </w:rPr>
            <w:tab/>
            <w:delText>31</w:delText>
          </w:r>
        </w:del>
      </w:ins>
    </w:p>
    <w:p w14:paraId="5C38F4E6" w14:textId="1ED568ED" w:rsidR="00F72520" w:rsidDel="00194DE7" w:rsidRDefault="00F72520">
      <w:pPr>
        <w:pStyle w:val="TOC2"/>
        <w:tabs>
          <w:tab w:val="left" w:pos="880"/>
          <w:tab w:val="right" w:leader="dot" w:pos="8777"/>
        </w:tabs>
        <w:spacing w:line="276" w:lineRule="auto"/>
        <w:rPr>
          <w:ins w:id="701" w:author="phuong vu" w:date="2018-11-22T15:01:00Z"/>
          <w:del w:id="702" w:author="Tran Huan" w:date="2018-11-26T13:44:00Z"/>
          <w:rFonts w:asciiTheme="minorHAnsi" w:eastAsiaTheme="minorEastAsia" w:hAnsiTheme="minorHAnsi" w:cstheme="minorBidi"/>
          <w:noProof/>
          <w:sz w:val="22"/>
          <w:szCs w:val="22"/>
          <w:lang w:val="en-US"/>
        </w:rPr>
        <w:pPrChange w:id="703" w:author="phuong vu" w:date="2018-11-23T13:48:00Z">
          <w:pPr>
            <w:pStyle w:val="TOC2"/>
            <w:tabs>
              <w:tab w:val="left" w:pos="880"/>
              <w:tab w:val="right" w:leader="dot" w:pos="8777"/>
            </w:tabs>
          </w:pPr>
        </w:pPrChange>
      </w:pPr>
      <w:ins w:id="704" w:author="phuong vu" w:date="2018-11-22T15:01:00Z">
        <w:del w:id="705" w:author="Tran Huan" w:date="2018-11-26T13:44:00Z">
          <w:r w:rsidDel="00194DE7">
            <w:rPr>
              <w:noProof/>
            </w:rPr>
            <w:delText>2.2</w:delText>
          </w:r>
          <w:r w:rsidDel="00194DE7">
            <w:rPr>
              <w:rFonts w:asciiTheme="minorHAnsi" w:eastAsiaTheme="minorEastAsia" w:hAnsiTheme="minorHAnsi" w:cstheme="minorBidi"/>
              <w:noProof/>
              <w:sz w:val="22"/>
              <w:szCs w:val="22"/>
              <w:lang w:val="en-US"/>
            </w:rPr>
            <w:tab/>
          </w:r>
          <w:r w:rsidDel="00194DE7">
            <w:rPr>
              <w:noProof/>
            </w:rPr>
            <w:delText xml:space="preserve">Tìm hiểu về GraphQL </w:delText>
          </w:r>
          <w:r w:rsidRPr="00DF13D0" w:rsidDel="00194DE7">
            <w:rPr>
              <w:noProof/>
              <w:vertAlign w:val="superscript"/>
            </w:rPr>
            <w:delText>[2]</w:delText>
          </w:r>
          <w:r w:rsidDel="00194DE7">
            <w:rPr>
              <w:noProof/>
            </w:rPr>
            <w:tab/>
            <w:delText>31</w:delText>
          </w:r>
        </w:del>
      </w:ins>
    </w:p>
    <w:p w14:paraId="101814A4" w14:textId="76411ADD" w:rsidR="00F72520" w:rsidDel="00194DE7" w:rsidRDefault="00F72520">
      <w:pPr>
        <w:pStyle w:val="TOC2"/>
        <w:tabs>
          <w:tab w:val="left" w:pos="880"/>
          <w:tab w:val="right" w:leader="dot" w:pos="8777"/>
        </w:tabs>
        <w:spacing w:line="276" w:lineRule="auto"/>
        <w:rPr>
          <w:ins w:id="706" w:author="phuong vu" w:date="2018-11-22T15:01:00Z"/>
          <w:del w:id="707" w:author="Tran Huan" w:date="2018-11-26T13:44:00Z"/>
          <w:rFonts w:asciiTheme="minorHAnsi" w:eastAsiaTheme="minorEastAsia" w:hAnsiTheme="minorHAnsi" w:cstheme="minorBidi"/>
          <w:noProof/>
          <w:sz w:val="22"/>
          <w:szCs w:val="22"/>
          <w:lang w:val="en-US"/>
        </w:rPr>
        <w:pPrChange w:id="708" w:author="phuong vu" w:date="2018-11-23T13:48:00Z">
          <w:pPr>
            <w:pStyle w:val="TOC2"/>
            <w:tabs>
              <w:tab w:val="left" w:pos="880"/>
              <w:tab w:val="right" w:leader="dot" w:pos="8777"/>
            </w:tabs>
          </w:pPr>
        </w:pPrChange>
      </w:pPr>
      <w:ins w:id="709" w:author="phuong vu" w:date="2018-11-22T15:01:00Z">
        <w:del w:id="710" w:author="Tran Huan" w:date="2018-11-26T13:44:00Z">
          <w:r w:rsidRPr="00DF13D0" w:rsidDel="00194DE7">
            <w:rPr>
              <w:noProof/>
              <w:lang w:val="da-DK"/>
            </w:rPr>
            <w:delText>2.3</w:delText>
          </w:r>
          <w:r w:rsidDel="00194DE7">
            <w:rPr>
              <w:rFonts w:asciiTheme="minorHAnsi" w:eastAsiaTheme="minorEastAsia" w:hAnsiTheme="minorHAnsi" w:cstheme="minorBidi"/>
              <w:noProof/>
              <w:sz w:val="22"/>
              <w:szCs w:val="22"/>
              <w:lang w:val="en-US"/>
            </w:rPr>
            <w:tab/>
          </w:r>
          <w:r w:rsidRPr="00DF13D0" w:rsidDel="00194DE7">
            <w:rPr>
              <w:noProof/>
              <w:lang w:val="da-DK"/>
            </w:rPr>
            <w:delText xml:space="preserve">Tìm hiểu về Postgraphile </w:delText>
          </w:r>
          <w:r w:rsidRPr="00DF13D0" w:rsidDel="00194DE7">
            <w:rPr>
              <w:noProof/>
              <w:vertAlign w:val="superscript"/>
              <w:lang w:val="da-DK"/>
            </w:rPr>
            <w:delText>[3][4]</w:delText>
          </w:r>
          <w:r w:rsidDel="00194DE7">
            <w:rPr>
              <w:noProof/>
            </w:rPr>
            <w:tab/>
            <w:delText>33</w:delText>
          </w:r>
        </w:del>
      </w:ins>
    </w:p>
    <w:p w14:paraId="06DC9F70" w14:textId="3C739812" w:rsidR="00F72520" w:rsidDel="00194DE7" w:rsidRDefault="00F72520">
      <w:pPr>
        <w:pStyle w:val="TOC2"/>
        <w:tabs>
          <w:tab w:val="left" w:pos="880"/>
          <w:tab w:val="right" w:leader="dot" w:pos="8777"/>
        </w:tabs>
        <w:spacing w:line="276" w:lineRule="auto"/>
        <w:rPr>
          <w:ins w:id="711" w:author="phuong vu" w:date="2018-11-22T15:01:00Z"/>
          <w:del w:id="712" w:author="Tran Huan" w:date="2018-11-26T13:44:00Z"/>
          <w:rFonts w:asciiTheme="minorHAnsi" w:eastAsiaTheme="minorEastAsia" w:hAnsiTheme="minorHAnsi" w:cstheme="minorBidi"/>
          <w:noProof/>
          <w:sz w:val="22"/>
          <w:szCs w:val="22"/>
          <w:lang w:val="en-US"/>
        </w:rPr>
        <w:pPrChange w:id="713" w:author="phuong vu" w:date="2018-11-23T13:48:00Z">
          <w:pPr>
            <w:pStyle w:val="TOC2"/>
            <w:tabs>
              <w:tab w:val="left" w:pos="880"/>
              <w:tab w:val="right" w:leader="dot" w:pos="8777"/>
            </w:tabs>
          </w:pPr>
        </w:pPrChange>
      </w:pPr>
      <w:ins w:id="714" w:author="phuong vu" w:date="2018-11-22T15:01:00Z">
        <w:del w:id="715" w:author="Tran Huan" w:date="2018-11-26T13:44:00Z">
          <w:r w:rsidDel="00194DE7">
            <w:rPr>
              <w:noProof/>
            </w:rPr>
            <w:delText>2.4</w:delText>
          </w:r>
          <w:r w:rsidDel="00194DE7">
            <w:rPr>
              <w:rFonts w:asciiTheme="minorHAnsi" w:eastAsiaTheme="minorEastAsia" w:hAnsiTheme="minorHAnsi" w:cstheme="minorBidi"/>
              <w:noProof/>
              <w:sz w:val="22"/>
              <w:szCs w:val="22"/>
              <w:lang w:val="en-US"/>
            </w:rPr>
            <w:tab/>
          </w:r>
          <w:r w:rsidDel="00194DE7">
            <w:rPr>
              <w:noProof/>
            </w:rPr>
            <w:delText xml:space="preserve">Tìm hiểu về PostgreSQL </w:delText>
          </w:r>
          <w:r w:rsidRPr="00DF13D0" w:rsidDel="00194DE7">
            <w:rPr>
              <w:noProof/>
              <w:vertAlign w:val="superscript"/>
            </w:rPr>
            <w:delText>[5]</w:delText>
          </w:r>
          <w:r w:rsidDel="00194DE7">
            <w:rPr>
              <w:noProof/>
            </w:rPr>
            <w:tab/>
            <w:delText>34</w:delText>
          </w:r>
        </w:del>
      </w:ins>
    </w:p>
    <w:p w14:paraId="58DD4694" w14:textId="291FAFCF" w:rsidR="00F72520" w:rsidDel="00194DE7" w:rsidRDefault="00F72520">
      <w:pPr>
        <w:pStyle w:val="TOC2"/>
        <w:tabs>
          <w:tab w:val="left" w:pos="880"/>
          <w:tab w:val="right" w:leader="dot" w:pos="8777"/>
        </w:tabs>
        <w:spacing w:line="276" w:lineRule="auto"/>
        <w:rPr>
          <w:ins w:id="716" w:author="phuong vu" w:date="2018-11-22T15:01:00Z"/>
          <w:del w:id="717" w:author="Tran Huan" w:date="2018-11-26T13:44:00Z"/>
          <w:rFonts w:asciiTheme="minorHAnsi" w:eastAsiaTheme="minorEastAsia" w:hAnsiTheme="minorHAnsi" w:cstheme="minorBidi"/>
          <w:noProof/>
          <w:sz w:val="22"/>
          <w:szCs w:val="22"/>
          <w:lang w:val="en-US"/>
        </w:rPr>
        <w:pPrChange w:id="718" w:author="phuong vu" w:date="2018-11-23T13:48:00Z">
          <w:pPr>
            <w:pStyle w:val="TOC2"/>
            <w:tabs>
              <w:tab w:val="left" w:pos="880"/>
              <w:tab w:val="right" w:leader="dot" w:pos="8777"/>
            </w:tabs>
          </w:pPr>
        </w:pPrChange>
      </w:pPr>
      <w:ins w:id="719" w:author="phuong vu" w:date="2018-11-22T15:01:00Z">
        <w:del w:id="720" w:author="Tran Huan" w:date="2018-11-26T13:44:00Z">
          <w:r w:rsidDel="00194DE7">
            <w:rPr>
              <w:noProof/>
            </w:rPr>
            <w:delText>2.5</w:delText>
          </w:r>
          <w:r w:rsidDel="00194DE7">
            <w:rPr>
              <w:rFonts w:asciiTheme="minorHAnsi" w:eastAsiaTheme="minorEastAsia" w:hAnsiTheme="minorHAnsi" w:cstheme="minorBidi"/>
              <w:noProof/>
              <w:sz w:val="22"/>
              <w:szCs w:val="22"/>
              <w:lang w:val="en-US"/>
            </w:rPr>
            <w:tab/>
          </w:r>
          <w:r w:rsidDel="00194DE7">
            <w:rPr>
              <w:noProof/>
            </w:rPr>
            <w:delText xml:space="preserve">Tìm hiểu về JSON Web Token </w:delText>
          </w:r>
          <w:r w:rsidRPr="00DF13D0" w:rsidDel="00194DE7">
            <w:rPr>
              <w:noProof/>
              <w:vertAlign w:val="superscript"/>
            </w:rPr>
            <w:delText>[6]</w:delText>
          </w:r>
          <w:r w:rsidDel="00194DE7">
            <w:rPr>
              <w:noProof/>
            </w:rPr>
            <w:tab/>
            <w:delText>34</w:delText>
          </w:r>
        </w:del>
      </w:ins>
    </w:p>
    <w:p w14:paraId="3BE99321" w14:textId="1DFD4E1A" w:rsidR="00F72520" w:rsidDel="00194DE7" w:rsidRDefault="00F72520">
      <w:pPr>
        <w:pStyle w:val="TOC2"/>
        <w:tabs>
          <w:tab w:val="left" w:pos="880"/>
          <w:tab w:val="right" w:leader="dot" w:pos="8777"/>
        </w:tabs>
        <w:spacing w:line="276" w:lineRule="auto"/>
        <w:rPr>
          <w:ins w:id="721" w:author="phuong vu" w:date="2018-11-22T15:01:00Z"/>
          <w:del w:id="722" w:author="Tran Huan" w:date="2018-11-26T13:44:00Z"/>
          <w:rFonts w:asciiTheme="minorHAnsi" w:eastAsiaTheme="minorEastAsia" w:hAnsiTheme="minorHAnsi" w:cstheme="minorBidi"/>
          <w:noProof/>
          <w:sz w:val="22"/>
          <w:szCs w:val="22"/>
          <w:lang w:val="en-US"/>
        </w:rPr>
        <w:pPrChange w:id="723" w:author="phuong vu" w:date="2018-11-23T13:48:00Z">
          <w:pPr>
            <w:pStyle w:val="TOC2"/>
            <w:tabs>
              <w:tab w:val="left" w:pos="880"/>
              <w:tab w:val="right" w:leader="dot" w:pos="8777"/>
            </w:tabs>
          </w:pPr>
        </w:pPrChange>
      </w:pPr>
      <w:ins w:id="724" w:author="phuong vu" w:date="2018-11-22T15:01:00Z">
        <w:del w:id="725" w:author="Tran Huan" w:date="2018-11-26T13:44:00Z">
          <w:r w:rsidDel="00194DE7">
            <w:rPr>
              <w:noProof/>
            </w:rPr>
            <w:delText>2.6</w:delText>
          </w:r>
          <w:r w:rsidDel="00194DE7">
            <w:rPr>
              <w:rFonts w:asciiTheme="minorHAnsi" w:eastAsiaTheme="minorEastAsia" w:hAnsiTheme="minorHAnsi" w:cstheme="minorBidi"/>
              <w:noProof/>
              <w:sz w:val="22"/>
              <w:szCs w:val="22"/>
              <w:lang w:val="en-US"/>
            </w:rPr>
            <w:tab/>
          </w:r>
          <w:r w:rsidDel="00194DE7">
            <w:rPr>
              <w:noProof/>
            </w:rPr>
            <w:delText xml:space="preserve">Tìm hiểu về ReactJS </w:delText>
          </w:r>
          <w:r w:rsidRPr="00DF13D0" w:rsidDel="00194DE7">
            <w:rPr>
              <w:noProof/>
              <w:vertAlign w:val="superscript"/>
            </w:rPr>
            <w:delText>[7]</w:delText>
          </w:r>
          <w:r w:rsidDel="00194DE7">
            <w:rPr>
              <w:noProof/>
            </w:rPr>
            <w:tab/>
            <w:delText>35</w:delText>
          </w:r>
        </w:del>
      </w:ins>
    </w:p>
    <w:p w14:paraId="0ABE1A08" w14:textId="4965CEA9" w:rsidR="00F72520" w:rsidDel="00194DE7" w:rsidRDefault="00F72520">
      <w:pPr>
        <w:pStyle w:val="TOC2"/>
        <w:tabs>
          <w:tab w:val="left" w:pos="880"/>
          <w:tab w:val="right" w:leader="dot" w:pos="8777"/>
        </w:tabs>
        <w:spacing w:line="276" w:lineRule="auto"/>
        <w:rPr>
          <w:ins w:id="726" w:author="phuong vu" w:date="2018-11-22T15:01:00Z"/>
          <w:del w:id="727" w:author="Tran Huan" w:date="2018-11-26T13:44:00Z"/>
          <w:rFonts w:asciiTheme="minorHAnsi" w:eastAsiaTheme="minorEastAsia" w:hAnsiTheme="minorHAnsi" w:cstheme="minorBidi"/>
          <w:noProof/>
          <w:sz w:val="22"/>
          <w:szCs w:val="22"/>
          <w:lang w:val="en-US"/>
        </w:rPr>
        <w:pPrChange w:id="728" w:author="phuong vu" w:date="2018-11-23T13:48:00Z">
          <w:pPr>
            <w:pStyle w:val="TOC2"/>
            <w:tabs>
              <w:tab w:val="left" w:pos="880"/>
              <w:tab w:val="right" w:leader="dot" w:pos="8777"/>
            </w:tabs>
          </w:pPr>
        </w:pPrChange>
      </w:pPr>
      <w:ins w:id="729" w:author="phuong vu" w:date="2018-11-22T15:01:00Z">
        <w:del w:id="730" w:author="Tran Huan" w:date="2018-11-26T13:44:00Z">
          <w:r w:rsidDel="00194DE7">
            <w:rPr>
              <w:noProof/>
            </w:rPr>
            <w:delText>2.7</w:delText>
          </w:r>
          <w:r w:rsidDel="00194DE7">
            <w:rPr>
              <w:rFonts w:asciiTheme="minorHAnsi" w:eastAsiaTheme="minorEastAsia" w:hAnsiTheme="minorHAnsi" w:cstheme="minorBidi"/>
              <w:noProof/>
              <w:sz w:val="22"/>
              <w:szCs w:val="22"/>
              <w:lang w:val="en-US"/>
            </w:rPr>
            <w:tab/>
          </w:r>
          <w:r w:rsidDel="00194DE7">
            <w:rPr>
              <w:noProof/>
            </w:rPr>
            <w:delText xml:space="preserve">Tìm hiểu về Apollo Client </w:delText>
          </w:r>
          <w:r w:rsidRPr="00DF13D0" w:rsidDel="00194DE7">
            <w:rPr>
              <w:noProof/>
              <w:vertAlign w:val="superscript"/>
            </w:rPr>
            <w:delText>[8]</w:delText>
          </w:r>
          <w:r w:rsidDel="00194DE7">
            <w:rPr>
              <w:noProof/>
            </w:rPr>
            <w:tab/>
            <w:delText>36</w:delText>
          </w:r>
        </w:del>
      </w:ins>
    </w:p>
    <w:p w14:paraId="39F94B7F" w14:textId="1B0C7058" w:rsidR="00F72520" w:rsidDel="00194DE7" w:rsidRDefault="00F72520">
      <w:pPr>
        <w:pStyle w:val="TOC2"/>
        <w:tabs>
          <w:tab w:val="left" w:pos="880"/>
          <w:tab w:val="right" w:leader="dot" w:pos="8777"/>
        </w:tabs>
        <w:spacing w:line="276" w:lineRule="auto"/>
        <w:rPr>
          <w:ins w:id="731" w:author="phuong vu" w:date="2018-11-22T15:01:00Z"/>
          <w:del w:id="732" w:author="Tran Huan" w:date="2018-11-26T13:44:00Z"/>
          <w:rFonts w:asciiTheme="minorHAnsi" w:eastAsiaTheme="minorEastAsia" w:hAnsiTheme="minorHAnsi" w:cstheme="minorBidi"/>
          <w:noProof/>
          <w:sz w:val="22"/>
          <w:szCs w:val="22"/>
          <w:lang w:val="en-US"/>
        </w:rPr>
        <w:pPrChange w:id="733" w:author="phuong vu" w:date="2018-11-23T13:48:00Z">
          <w:pPr>
            <w:pStyle w:val="TOC2"/>
            <w:tabs>
              <w:tab w:val="left" w:pos="880"/>
              <w:tab w:val="right" w:leader="dot" w:pos="8777"/>
            </w:tabs>
          </w:pPr>
        </w:pPrChange>
      </w:pPr>
      <w:ins w:id="734" w:author="phuong vu" w:date="2018-11-22T15:01:00Z">
        <w:del w:id="735" w:author="Tran Huan" w:date="2018-11-26T13:44:00Z">
          <w:r w:rsidRPr="00DF13D0" w:rsidDel="00194DE7">
            <w:rPr>
              <w:noProof/>
              <w:lang w:val="en-US"/>
            </w:rPr>
            <w:delText>2.8</w:delText>
          </w:r>
          <w:r w:rsidDel="00194DE7">
            <w:rPr>
              <w:rFonts w:asciiTheme="minorHAnsi" w:eastAsiaTheme="minorEastAsia" w:hAnsiTheme="minorHAnsi" w:cstheme="minorBidi"/>
              <w:noProof/>
              <w:sz w:val="22"/>
              <w:szCs w:val="22"/>
              <w:lang w:val="en-US"/>
            </w:rPr>
            <w:tab/>
          </w:r>
          <w:r w:rsidRPr="00DF13D0" w:rsidDel="00194DE7">
            <w:rPr>
              <w:noProof/>
              <w:lang w:val="en-US"/>
            </w:rPr>
            <w:delText>Tìm hiểu về hàng đợi nhiều trạm phục vụ</w:delText>
          </w:r>
          <w:r w:rsidDel="00194DE7">
            <w:rPr>
              <w:noProof/>
            </w:rPr>
            <w:tab/>
            <w:delText>36</w:delText>
          </w:r>
        </w:del>
      </w:ins>
    </w:p>
    <w:p w14:paraId="2BD20F85" w14:textId="42F82511" w:rsidR="00F72520" w:rsidDel="00194DE7" w:rsidRDefault="00F72520">
      <w:pPr>
        <w:pStyle w:val="TOC1"/>
        <w:tabs>
          <w:tab w:val="left" w:pos="1540"/>
          <w:tab w:val="right" w:leader="dot" w:pos="8777"/>
        </w:tabs>
        <w:spacing w:line="276" w:lineRule="auto"/>
        <w:rPr>
          <w:ins w:id="736" w:author="phuong vu" w:date="2018-11-22T15:01:00Z"/>
          <w:del w:id="737" w:author="Tran Huan" w:date="2018-11-26T13:44:00Z"/>
          <w:rFonts w:asciiTheme="minorHAnsi" w:eastAsiaTheme="minorEastAsia" w:hAnsiTheme="minorHAnsi" w:cstheme="minorBidi"/>
          <w:noProof/>
          <w:sz w:val="22"/>
          <w:szCs w:val="22"/>
          <w:lang w:val="en-US"/>
        </w:rPr>
        <w:pPrChange w:id="738" w:author="phuong vu" w:date="2018-11-23T13:48:00Z">
          <w:pPr>
            <w:pStyle w:val="TOC1"/>
            <w:tabs>
              <w:tab w:val="left" w:pos="1540"/>
              <w:tab w:val="right" w:leader="dot" w:pos="8777"/>
            </w:tabs>
          </w:pPr>
        </w:pPrChange>
      </w:pPr>
      <w:ins w:id="739" w:author="phuong vu" w:date="2018-11-22T15:01:00Z">
        <w:del w:id="740" w:author="Tran Huan" w:date="2018-11-26T13:44:00Z">
          <w:r w:rsidDel="00194DE7">
            <w:rPr>
              <w:noProof/>
            </w:rPr>
            <w:delText>CHƯƠNG 3 -</w:delText>
          </w:r>
          <w:r w:rsidDel="00194DE7">
            <w:rPr>
              <w:rFonts w:asciiTheme="minorHAnsi" w:eastAsiaTheme="minorEastAsia" w:hAnsiTheme="minorHAnsi" w:cstheme="minorBidi"/>
              <w:noProof/>
              <w:sz w:val="22"/>
              <w:szCs w:val="22"/>
              <w:lang w:val="en-US"/>
            </w:rPr>
            <w:tab/>
          </w:r>
          <w:r w:rsidDel="00194DE7">
            <w:rPr>
              <w:noProof/>
            </w:rPr>
            <w:delText>THIẾT KẾ VÀ CÀI ĐẶT</w:delText>
          </w:r>
          <w:r w:rsidDel="00194DE7">
            <w:rPr>
              <w:noProof/>
            </w:rPr>
            <w:tab/>
            <w:delText>38</w:delText>
          </w:r>
        </w:del>
      </w:ins>
    </w:p>
    <w:p w14:paraId="34AA26A0" w14:textId="2FA81A43" w:rsidR="00F72520" w:rsidDel="00194DE7" w:rsidRDefault="00F72520">
      <w:pPr>
        <w:pStyle w:val="TOC3"/>
        <w:tabs>
          <w:tab w:val="left" w:pos="1320"/>
          <w:tab w:val="right" w:leader="dot" w:pos="8777"/>
        </w:tabs>
        <w:spacing w:line="276" w:lineRule="auto"/>
        <w:rPr>
          <w:ins w:id="741" w:author="phuong vu" w:date="2018-11-22T15:01:00Z"/>
          <w:del w:id="742" w:author="Tran Huan" w:date="2018-11-26T13:44:00Z"/>
          <w:rFonts w:asciiTheme="minorHAnsi" w:eastAsiaTheme="minorEastAsia" w:hAnsiTheme="minorHAnsi" w:cstheme="minorBidi"/>
          <w:noProof/>
          <w:sz w:val="22"/>
          <w:szCs w:val="22"/>
          <w:lang w:val="en-US"/>
        </w:rPr>
        <w:pPrChange w:id="743" w:author="phuong vu" w:date="2018-11-23T13:48:00Z">
          <w:pPr>
            <w:pStyle w:val="TOC3"/>
            <w:tabs>
              <w:tab w:val="left" w:pos="1320"/>
              <w:tab w:val="right" w:leader="dot" w:pos="8777"/>
            </w:tabs>
          </w:pPr>
        </w:pPrChange>
      </w:pPr>
      <w:ins w:id="744" w:author="phuong vu" w:date="2018-11-22T15:01:00Z">
        <w:del w:id="745" w:author="Tran Huan" w:date="2018-11-26T13:44:00Z">
          <w:r w:rsidDel="00194DE7">
            <w:rPr>
              <w:noProof/>
            </w:rPr>
            <w:delText>3.1.1</w:delText>
          </w:r>
          <w:r w:rsidDel="00194DE7">
            <w:rPr>
              <w:rFonts w:asciiTheme="minorHAnsi" w:eastAsiaTheme="minorEastAsia" w:hAnsiTheme="minorHAnsi" w:cstheme="minorBidi"/>
              <w:noProof/>
              <w:sz w:val="22"/>
              <w:szCs w:val="22"/>
              <w:lang w:val="en-US"/>
            </w:rPr>
            <w:tab/>
          </w:r>
          <w:r w:rsidDel="00194DE7">
            <w:rPr>
              <w:noProof/>
            </w:rPr>
            <w:delText>Kiến trúc hệ thống</w:delText>
          </w:r>
          <w:r w:rsidDel="00194DE7">
            <w:rPr>
              <w:noProof/>
            </w:rPr>
            <w:tab/>
            <w:delText>38</w:delText>
          </w:r>
        </w:del>
      </w:ins>
    </w:p>
    <w:p w14:paraId="7E98A2A3" w14:textId="467F75CD" w:rsidR="00F72520" w:rsidDel="00194DE7" w:rsidRDefault="00F72520">
      <w:pPr>
        <w:pStyle w:val="TOC3"/>
        <w:tabs>
          <w:tab w:val="left" w:pos="1320"/>
          <w:tab w:val="right" w:leader="dot" w:pos="8777"/>
        </w:tabs>
        <w:spacing w:line="276" w:lineRule="auto"/>
        <w:rPr>
          <w:ins w:id="746" w:author="phuong vu" w:date="2018-11-22T15:01:00Z"/>
          <w:del w:id="747" w:author="Tran Huan" w:date="2018-11-26T13:44:00Z"/>
          <w:rFonts w:asciiTheme="minorHAnsi" w:eastAsiaTheme="minorEastAsia" w:hAnsiTheme="minorHAnsi" w:cstheme="minorBidi"/>
          <w:noProof/>
          <w:sz w:val="22"/>
          <w:szCs w:val="22"/>
          <w:lang w:val="en-US"/>
        </w:rPr>
        <w:pPrChange w:id="748" w:author="phuong vu" w:date="2018-11-23T13:48:00Z">
          <w:pPr>
            <w:pStyle w:val="TOC3"/>
            <w:tabs>
              <w:tab w:val="left" w:pos="1320"/>
              <w:tab w:val="right" w:leader="dot" w:pos="8777"/>
            </w:tabs>
          </w:pPr>
        </w:pPrChange>
      </w:pPr>
      <w:ins w:id="749" w:author="phuong vu" w:date="2018-11-22T15:01:00Z">
        <w:del w:id="750" w:author="Tran Huan" w:date="2018-11-26T13:44:00Z">
          <w:r w:rsidDel="00194DE7">
            <w:rPr>
              <w:noProof/>
            </w:rPr>
            <w:delText>3.1.2</w:delText>
          </w:r>
          <w:r w:rsidDel="00194DE7">
            <w:rPr>
              <w:rFonts w:asciiTheme="minorHAnsi" w:eastAsiaTheme="minorEastAsia" w:hAnsiTheme="minorHAnsi" w:cstheme="minorBidi"/>
              <w:noProof/>
              <w:sz w:val="22"/>
              <w:szCs w:val="22"/>
              <w:lang w:val="en-US"/>
            </w:rPr>
            <w:tab/>
          </w:r>
          <w:r w:rsidDel="00194DE7">
            <w:rPr>
              <w:noProof/>
            </w:rPr>
            <w:delText>Sơ đồ CDM</w:delText>
          </w:r>
          <w:r w:rsidDel="00194DE7">
            <w:rPr>
              <w:noProof/>
            </w:rPr>
            <w:tab/>
            <w:delText>40</w:delText>
          </w:r>
        </w:del>
      </w:ins>
    </w:p>
    <w:p w14:paraId="40A4313D" w14:textId="213EE372" w:rsidR="00F72520" w:rsidDel="00194DE7" w:rsidRDefault="00F72520">
      <w:pPr>
        <w:pStyle w:val="TOC3"/>
        <w:tabs>
          <w:tab w:val="left" w:pos="1320"/>
          <w:tab w:val="right" w:leader="dot" w:pos="8777"/>
        </w:tabs>
        <w:spacing w:line="276" w:lineRule="auto"/>
        <w:rPr>
          <w:ins w:id="751" w:author="phuong vu" w:date="2018-11-22T15:01:00Z"/>
          <w:del w:id="752" w:author="Tran Huan" w:date="2018-11-26T13:44:00Z"/>
          <w:rFonts w:asciiTheme="minorHAnsi" w:eastAsiaTheme="minorEastAsia" w:hAnsiTheme="minorHAnsi" w:cstheme="minorBidi"/>
          <w:noProof/>
          <w:sz w:val="22"/>
          <w:szCs w:val="22"/>
          <w:lang w:val="en-US"/>
        </w:rPr>
        <w:pPrChange w:id="753" w:author="phuong vu" w:date="2018-11-23T13:48:00Z">
          <w:pPr>
            <w:pStyle w:val="TOC3"/>
            <w:tabs>
              <w:tab w:val="left" w:pos="1320"/>
              <w:tab w:val="right" w:leader="dot" w:pos="8777"/>
            </w:tabs>
          </w:pPr>
        </w:pPrChange>
      </w:pPr>
      <w:ins w:id="754" w:author="phuong vu" w:date="2018-11-22T15:01:00Z">
        <w:del w:id="755" w:author="Tran Huan" w:date="2018-11-26T13:44:00Z">
          <w:r w:rsidDel="00194DE7">
            <w:rPr>
              <w:noProof/>
            </w:rPr>
            <w:delText>3.1.3</w:delText>
          </w:r>
          <w:r w:rsidDel="00194DE7">
            <w:rPr>
              <w:rFonts w:asciiTheme="minorHAnsi" w:eastAsiaTheme="minorEastAsia" w:hAnsiTheme="minorHAnsi" w:cstheme="minorBidi"/>
              <w:noProof/>
              <w:sz w:val="22"/>
              <w:szCs w:val="22"/>
              <w:lang w:val="en-US"/>
            </w:rPr>
            <w:tab/>
          </w:r>
          <w:r w:rsidDel="00194DE7">
            <w:rPr>
              <w:noProof/>
            </w:rPr>
            <w:delText>Sơ đồ LDM</w:delText>
          </w:r>
          <w:r w:rsidDel="00194DE7">
            <w:rPr>
              <w:noProof/>
            </w:rPr>
            <w:tab/>
            <w:delText>41</w:delText>
          </w:r>
        </w:del>
      </w:ins>
    </w:p>
    <w:p w14:paraId="7601CBE5" w14:textId="183BAEC4" w:rsidR="00F72520" w:rsidDel="00194DE7" w:rsidRDefault="00F72520">
      <w:pPr>
        <w:pStyle w:val="TOC3"/>
        <w:tabs>
          <w:tab w:val="left" w:pos="1320"/>
          <w:tab w:val="right" w:leader="dot" w:pos="8777"/>
        </w:tabs>
        <w:spacing w:line="276" w:lineRule="auto"/>
        <w:rPr>
          <w:ins w:id="756" w:author="phuong vu" w:date="2018-11-22T15:01:00Z"/>
          <w:del w:id="757" w:author="Tran Huan" w:date="2018-11-26T13:44:00Z"/>
          <w:rFonts w:asciiTheme="minorHAnsi" w:eastAsiaTheme="minorEastAsia" w:hAnsiTheme="minorHAnsi" w:cstheme="minorBidi"/>
          <w:noProof/>
          <w:sz w:val="22"/>
          <w:szCs w:val="22"/>
          <w:lang w:val="en-US"/>
        </w:rPr>
        <w:pPrChange w:id="758" w:author="phuong vu" w:date="2018-11-23T13:48:00Z">
          <w:pPr>
            <w:pStyle w:val="TOC3"/>
            <w:tabs>
              <w:tab w:val="left" w:pos="1320"/>
              <w:tab w:val="right" w:leader="dot" w:pos="8777"/>
            </w:tabs>
          </w:pPr>
        </w:pPrChange>
      </w:pPr>
      <w:ins w:id="759" w:author="phuong vu" w:date="2018-11-22T15:01:00Z">
        <w:del w:id="760" w:author="Tran Huan" w:date="2018-11-26T13:44:00Z">
          <w:r w:rsidDel="00194DE7">
            <w:rPr>
              <w:noProof/>
            </w:rPr>
            <w:delText>3.1.4</w:delText>
          </w:r>
          <w:r w:rsidDel="00194DE7">
            <w:rPr>
              <w:rFonts w:asciiTheme="minorHAnsi" w:eastAsiaTheme="minorEastAsia" w:hAnsiTheme="minorHAnsi" w:cstheme="minorBidi"/>
              <w:noProof/>
              <w:sz w:val="22"/>
              <w:szCs w:val="22"/>
              <w:lang w:val="en-US"/>
            </w:rPr>
            <w:tab/>
          </w:r>
          <w:r w:rsidDel="00194DE7">
            <w:rPr>
              <w:noProof/>
            </w:rPr>
            <w:delText>Thiết kế dữ liệu</w:delText>
          </w:r>
          <w:r w:rsidDel="00194DE7">
            <w:rPr>
              <w:noProof/>
            </w:rPr>
            <w:tab/>
            <w:delText>41</w:delText>
          </w:r>
        </w:del>
      </w:ins>
    </w:p>
    <w:p w14:paraId="3DF80F1F" w14:textId="718A54A9" w:rsidR="00F72520" w:rsidDel="00194DE7" w:rsidRDefault="00F72520">
      <w:pPr>
        <w:pStyle w:val="TOC3"/>
        <w:tabs>
          <w:tab w:val="left" w:pos="1320"/>
          <w:tab w:val="right" w:leader="dot" w:pos="8777"/>
        </w:tabs>
        <w:spacing w:line="276" w:lineRule="auto"/>
        <w:rPr>
          <w:ins w:id="761" w:author="phuong vu" w:date="2018-11-22T15:01:00Z"/>
          <w:del w:id="762" w:author="Tran Huan" w:date="2018-11-26T13:44:00Z"/>
          <w:rFonts w:asciiTheme="minorHAnsi" w:eastAsiaTheme="minorEastAsia" w:hAnsiTheme="minorHAnsi" w:cstheme="minorBidi"/>
          <w:noProof/>
          <w:sz w:val="22"/>
          <w:szCs w:val="22"/>
          <w:lang w:val="en-US"/>
        </w:rPr>
        <w:pPrChange w:id="763" w:author="phuong vu" w:date="2018-11-23T13:48:00Z">
          <w:pPr>
            <w:pStyle w:val="TOC3"/>
            <w:tabs>
              <w:tab w:val="left" w:pos="1320"/>
              <w:tab w:val="right" w:leader="dot" w:pos="8777"/>
            </w:tabs>
          </w:pPr>
        </w:pPrChange>
      </w:pPr>
      <w:ins w:id="764" w:author="phuong vu" w:date="2018-11-22T15:01:00Z">
        <w:del w:id="765" w:author="Tran Huan" w:date="2018-11-26T13:44:00Z">
          <w:r w:rsidDel="00194DE7">
            <w:rPr>
              <w:noProof/>
            </w:rPr>
            <w:delText>3.1.5</w:delText>
          </w:r>
          <w:r w:rsidDel="00194DE7">
            <w:rPr>
              <w:rFonts w:asciiTheme="minorHAnsi" w:eastAsiaTheme="minorEastAsia" w:hAnsiTheme="minorHAnsi" w:cstheme="minorBidi"/>
              <w:noProof/>
              <w:sz w:val="22"/>
              <w:szCs w:val="22"/>
              <w:lang w:val="en-US"/>
            </w:rPr>
            <w:tab/>
          </w:r>
          <w:r w:rsidDel="00194DE7">
            <w:rPr>
              <w:noProof/>
            </w:rPr>
            <w:delText>Thiết kế theo chức năng</w:delText>
          </w:r>
          <w:r w:rsidDel="00194DE7">
            <w:rPr>
              <w:noProof/>
            </w:rPr>
            <w:tab/>
            <w:delText>44</w:delText>
          </w:r>
        </w:del>
      </w:ins>
    </w:p>
    <w:p w14:paraId="7068E6B6" w14:textId="3472FE17" w:rsidR="00F72520" w:rsidDel="00194DE7" w:rsidRDefault="00F72520">
      <w:pPr>
        <w:pStyle w:val="TOC4"/>
        <w:tabs>
          <w:tab w:val="left" w:pos="1760"/>
          <w:tab w:val="right" w:leader="dot" w:pos="8777"/>
        </w:tabs>
        <w:spacing w:line="276" w:lineRule="auto"/>
        <w:rPr>
          <w:ins w:id="766" w:author="phuong vu" w:date="2018-11-22T15:01:00Z"/>
          <w:del w:id="767" w:author="Tran Huan" w:date="2018-11-26T13:44:00Z"/>
          <w:rFonts w:asciiTheme="minorHAnsi" w:eastAsiaTheme="minorEastAsia" w:hAnsiTheme="minorHAnsi" w:cstheme="minorBidi"/>
          <w:noProof/>
          <w:sz w:val="22"/>
          <w:szCs w:val="22"/>
          <w:lang w:val="en-US"/>
        </w:rPr>
        <w:pPrChange w:id="768" w:author="phuong vu" w:date="2018-11-23T13:48:00Z">
          <w:pPr>
            <w:pStyle w:val="TOC4"/>
            <w:tabs>
              <w:tab w:val="left" w:pos="1760"/>
              <w:tab w:val="right" w:leader="dot" w:pos="8777"/>
            </w:tabs>
          </w:pPr>
        </w:pPrChange>
      </w:pPr>
      <w:ins w:id="769" w:author="phuong vu" w:date="2018-11-22T15:01:00Z">
        <w:del w:id="770" w:author="Tran Huan" w:date="2018-11-26T13:44:00Z">
          <w:r w:rsidRPr="00DF13D0" w:rsidDel="00194DE7">
            <w:rPr>
              <w:noProof/>
              <w:lang w:val="en-US"/>
            </w:rPr>
            <w:delText>3.1.5.1</w:delText>
          </w:r>
          <w:r w:rsidDel="00194DE7">
            <w:rPr>
              <w:rFonts w:asciiTheme="minorHAnsi" w:eastAsiaTheme="minorEastAsia" w:hAnsiTheme="minorHAnsi" w:cstheme="minorBidi"/>
              <w:noProof/>
              <w:sz w:val="22"/>
              <w:szCs w:val="22"/>
              <w:lang w:val="en-US"/>
            </w:rPr>
            <w:tab/>
          </w:r>
          <w:r w:rsidRPr="00DF13D0" w:rsidDel="00194DE7">
            <w:rPr>
              <w:noProof/>
              <w:lang w:val="en-US"/>
            </w:rPr>
            <w:delText>Quản lí đơn hàng</w:delText>
          </w:r>
          <w:r w:rsidDel="00194DE7">
            <w:rPr>
              <w:noProof/>
            </w:rPr>
            <w:tab/>
            <w:delText>44</w:delText>
          </w:r>
        </w:del>
      </w:ins>
    </w:p>
    <w:p w14:paraId="0367B4C7" w14:textId="1DACF80F" w:rsidR="00F72520" w:rsidDel="00194DE7" w:rsidRDefault="00F72520">
      <w:pPr>
        <w:pStyle w:val="TOC4"/>
        <w:tabs>
          <w:tab w:val="left" w:pos="1760"/>
          <w:tab w:val="right" w:leader="dot" w:pos="8777"/>
        </w:tabs>
        <w:spacing w:line="276" w:lineRule="auto"/>
        <w:rPr>
          <w:ins w:id="771" w:author="phuong vu" w:date="2018-11-22T15:01:00Z"/>
          <w:del w:id="772" w:author="Tran Huan" w:date="2018-11-26T13:44:00Z"/>
          <w:rFonts w:asciiTheme="minorHAnsi" w:eastAsiaTheme="minorEastAsia" w:hAnsiTheme="minorHAnsi" w:cstheme="minorBidi"/>
          <w:noProof/>
          <w:sz w:val="22"/>
          <w:szCs w:val="22"/>
          <w:lang w:val="en-US"/>
        </w:rPr>
        <w:pPrChange w:id="773" w:author="phuong vu" w:date="2018-11-23T13:48:00Z">
          <w:pPr>
            <w:pStyle w:val="TOC4"/>
            <w:tabs>
              <w:tab w:val="left" w:pos="1760"/>
              <w:tab w:val="right" w:leader="dot" w:pos="8777"/>
            </w:tabs>
          </w:pPr>
        </w:pPrChange>
      </w:pPr>
      <w:ins w:id="774" w:author="phuong vu" w:date="2018-11-22T15:01:00Z">
        <w:del w:id="775" w:author="Tran Huan" w:date="2018-11-26T13:44:00Z">
          <w:r w:rsidRPr="00DF13D0" w:rsidDel="00194DE7">
            <w:rPr>
              <w:noProof/>
              <w:lang w:val="en-US"/>
            </w:rPr>
            <w:delText>3.1.5.2</w:delText>
          </w:r>
          <w:r w:rsidDel="00194DE7">
            <w:rPr>
              <w:rFonts w:asciiTheme="minorHAnsi" w:eastAsiaTheme="minorEastAsia" w:hAnsiTheme="minorHAnsi" w:cstheme="minorBidi"/>
              <w:noProof/>
              <w:sz w:val="22"/>
              <w:szCs w:val="22"/>
              <w:lang w:val="en-US"/>
            </w:rPr>
            <w:tab/>
          </w:r>
          <w:r w:rsidRPr="00DF13D0" w:rsidDel="00194DE7">
            <w:rPr>
              <w:noProof/>
              <w:lang w:val="en-US"/>
            </w:rPr>
            <w:delText>Quản lí biên nhận</w:delText>
          </w:r>
          <w:r w:rsidDel="00194DE7">
            <w:rPr>
              <w:noProof/>
            </w:rPr>
            <w:tab/>
            <w:delText>55</w:delText>
          </w:r>
        </w:del>
      </w:ins>
    </w:p>
    <w:p w14:paraId="3C8EF60F" w14:textId="5E7C2B51" w:rsidR="00F72520" w:rsidDel="00194DE7" w:rsidRDefault="00F72520">
      <w:pPr>
        <w:pStyle w:val="TOC4"/>
        <w:tabs>
          <w:tab w:val="left" w:pos="1760"/>
          <w:tab w:val="right" w:leader="dot" w:pos="8777"/>
        </w:tabs>
        <w:spacing w:line="276" w:lineRule="auto"/>
        <w:rPr>
          <w:ins w:id="776" w:author="phuong vu" w:date="2018-11-22T15:01:00Z"/>
          <w:del w:id="777" w:author="Tran Huan" w:date="2018-11-26T13:44:00Z"/>
          <w:rFonts w:asciiTheme="minorHAnsi" w:eastAsiaTheme="minorEastAsia" w:hAnsiTheme="minorHAnsi" w:cstheme="minorBidi"/>
          <w:noProof/>
          <w:sz w:val="22"/>
          <w:szCs w:val="22"/>
          <w:lang w:val="en-US"/>
        </w:rPr>
        <w:pPrChange w:id="778" w:author="phuong vu" w:date="2018-11-23T13:48:00Z">
          <w:pPr>
            <w:pStyle w:val="TOC4"/>
            <w:tabs>
              <w:tab w:val="left" w:pos="1760"/>
              <w:tab w:val="right" w:leader="dot" w:pos="8777"/>
            </w:tabs>
          </w:pPr>
        </w:pPrChange>
      </w:pPr>
      <w:ins w:id="779" w:author="phuong vu" w:date="2018-11-22T15:01:00Z">
        <w:del w:id="780" w:author="Tran Huan" w:date="2018-11-26T13:44:00Z">
          <w:r w:rsidRPr="00DF13D0" w:rsidDel="00194DE7">
            <w:rPr>
              <w:noProof/>
              <w:lang w:val="en-US"/>
            </w:rPr>
            <w:delText>3.1.5.3</w:delText>
          </w:r>
          <w:r w:rsidDel="00194DE7">
            <w:rPr>
              <w:rFonts w:asciiTheme="minorHAnsi" w:eastAsiaTheme="minorEastAsia" w:hAnsiTheme="minorHAnsi" w:cstheme="minorBidi"/>
              <w:noProof/>
              <w:sz w:val="22"/>
              <w:szCs w:val="22"/>
              <w:lang w:val="en-US"/>
            </w:rPr>
            <w:tab/>
          </w:r>
          <w:r w:rsidRPr="00DF13D0" w:rsidDel="00194DE7">
            <w:rPr>
              <w:noProof/>
              <w:lang w:val="en-US"/>
            </w:rPr>
            <w:delText>Quản lí phân công xử lí đơn hàng</w:delText>
          </w:r>
          <w:r w:rsidDel="00194DE7">
            <w:rPr>
              <w:noProof/>
            </w:rPr>
            <w:tab/>
            <w:delText>64</w:delText>
          </w:r>
        </w:del>
      </w:ins>
    </w:p>
    <w:p w14:paraId="53826707" w14:textId="535ECBFA" w:rsidR="00F72520" w:rsidDel="00194DE7" w:rsidRDefault="00F72520">
      <w:pPr>
        <w:pStyle w:val="TOC4"/>
        <w:tabs>
          <w:tab w:val="left" w:pos="1760"/>
          <w:tab w:val="right" w:leader="dot" w:pos="8777"/>
        </w:tabs>
        <w:spacing w:line="276" w:lineRule="auto"/>
        <w:rPr>
          <w:ins w:id="781" w:author="phuong vu" w:date="2018-11-22T15:01:00Z"/>
          <w:del w:id="782" w:author="Tran Huan" w:date="2018-11-26T13:44:00Z"/>
          <w:rFonts w:asciiTheme="minorHAnsi" w:eastAsiaTheme="minorEastAsia" w:hAnsiTheme="minorHAnsi" w:cstheme="minorBidi"/>
          <w:noProof/>
          <w:sz w:val="22"/>
          <w:szCs w:val="22"/>
          <w:lang w:val="en-US"/>
        </w:rPr>
        <w:pPrChange w:id="783" w:author="phuong vu" w:date="2018-11-23T13:48:00Z">
          <w:pPr>
            <w:pStyle w:val="TOC4"/>
            <w:tabs>
              <w:tab w:val="left" w:pos="1760"/>
              <w:tab w:val="right" w:leader="dot" w:pos="8777"/>
            </w:tabs>
          </w:pPr>
        </w:pPrChange>
      </w:pPr>
      <w:ins w:id="784" w:author="phuong vu" w:date="2018-11-22T15:01:00Z">
        <w:del w:id="785" w:author="Tran Huan" w:date="2018-11-26T13:44:00Z">
          <w:r w:rsidRPr="00DF13D0" w:rsidDel="00194DE7">
            <w:rPr>
              <w:noProof/>
              <w:lang w:val="en-US"/>
            </w:rPr>
            <w:delText>3.1.5.4</w:delText>
          </w:r>
          <w:r w:rsidDel="00194DE7">
            <w:rPr>
              <w:rFonts w:asciiTheme="minorHAnsi" w:eastAsiaTheme="minorEastAsia" w:hAnsiTheme="minorHAnsi" w:cstheme="minorBidi"/>
              <w:noProof/>
              <w:sz w:val="22"/>
              <w:szCs w:val="22"/>
              <w:lang w:val="en-US"/>
            </w:rPr>
            <w:tab/>
          </w:r>
          <w:r w:rsidRPr="00DF13D0" w:rsidDel="00194DE7">
            <w:rPr>
              <w:noProof/>
              <w:lang w:val="en-US"/>
            </w:rPr>
            <w:delText>Tạo đơn hàng</w:delText>
          </w:r>
          <w:r w:rsidDel="00194DE7">
            <w:rPr>
              <w:noProof/>
            </w:rPr>
            <w:tab/>
            <w:delText>66</w:delText>
          </w:r>
        </w:del>
      </w:ins>
    </w:p>
    <w:p w14:paraId="4CB75F9E" w14:textId="21FBA3AF" w:rsidR="00F72520" w:rsidDel="00194DE7" w:rsidRDefault="00F72520">
      <w:pPr>
        <w:pStyle w:val="TOC4"/>
        <w:tabs>
          <w:tab w:val="left" w:pos="1760"/>
          <w:tab w:val="right" w:leader="dot" w:pos="8777"/>
        </w:tabs>
        <w:spacing w:line="276" w:lineRule="auto"/>
        <w:rPr>
          <w:ins w:id="786" w:author="phuong vu" w:date="2018-11-22T15:01:00Z"/>
          <w:del w:id="787" w:author="Tran Huan" w:date="2018-11-26T13:44:00Z"/>
          <w:rFonts w:asciiTheme="minorHAnsi" w:eastAsiaTheme="minorEastAsia" w:hAnsiTheme="minorHAnsi" w:cstheme="minorBidi"/>
          <w:noProof/>
          <w:sz w:val="22"/>
          <w:szCs w:val="22"/>
          <w:lang w:val="en-US"/>
        </w:rPr>
        <w:pPrChange w:id="788" w:author="phuong vu" w:date="2018-11-23T13:48:00Z">
          <w:pPr>
            <w:pStyle w:val="TOC4"/>
            <w:tabs>
              <w:tab w:val="left" w:pos="1760"/>
              <w:tab w:val="right" w:leader="dot" w:pos="8777"/>
            </w:tabs>
          </w:pPr>
        </w:pPrChange>
      </w:pPr>
      <w:ins w:id="789" w:author="phuong vu" w:date="2018-11-22T15:01:00Z">
        <w:del w:id="790" w:author="Tran Huan" w:date="2018-11-26T13:44:00Z">
          <w:r w:rsidDel="00194DE7">
            <w:rPr>
              <w:noProof/>
            </w:rPr>
            <w:delText>3.1.5.5</w:delText>
          </w:r>
          <w:r w:rsidDel="00194DE7">
            <w:rPr>
              <w:rFonts w:asciiTheme="minorHAnsi" w:eastAsiaTheme="minorEastAsia" w:hAnsiTheme="minorHAnsi" w:cstheme="minorBidi"/>
              <w:noProof/>
              <w:sz w:val="22"/>
              <w:szCs w:val="22"/>
              <w:lang w:val="en-US"/>
            </w:rPr>
            <w:tab/>
          </w:r>
          <w:r w:rsidDel="00194DE7">
            <w:rPr>
              <w:noProof/>
            </w:rPr>
            <w:delText>Tìm kiếm và lọc quần áo theo loại có sẵn</w:delText>
          </w:r>
          <w:r w:rsidDel="00194DE7">
            <w:rPr>
              <w:noProof/>
            </w:rPr>
            <w:tab/>
            <w:delText>71</w:delText>
          </w:r>
        </w:del>
      </w:ins>
    </w:p>
    <w:p w14:paraId="31DC15B4" w14:textId="6407624B" w:rsidR="00F72520" w:rsidDel="00194DE7" w:rsidRDefault="00F72520">
      <w:pPr>
        <w:pStyle w:val="TOC4"/>
        <w:tabs>
          <w:tab w:val="left" w:pos="1760"/>
          <w:tab w:val="right" w:leader="dot" w:pos="8777"/>
        </w:tabs>
        <w:spacing w:line="276" w:lineRule="auto"/>
        <w:rPr>
          <w:ins w:id="791" w:author="phuong vu" w:date="2018-11-22T15:01:00Z"/>
          <w:del w:id="792" w:author="Tran Huan" w:date="2018-11-26T13:44:00Z"/>
          <w:rFonts w:asciiTheme="minorHAnsi" w:eastAsiaTheme="minorEastAsia" w:hAnsiTheme="minorHAnsi" w:cstheme="minorBidi"/>
          <w:noProof/>
          <w:sz w:val="22"/>
          <w:szCs w:val="22"/>
          <w:lang w:val="en-US"/>
        </w:rPr>
        <w:pPrChange w:id="793" w:author="phuong vu" w:date="2018-11-23T13:48:00Z">
          <w:pPr>
            <w:pStyle w:val="TOC4"/>
            <w:tabs>
              <w:tab w:val="left" w:pos="1760"/>
              <w:tab w:val="right" w:leader="dot" w:pos="8777"/>
            </w:tabs>
          </w:pPr>
        </w:pPrChange>
      </w:pPr>
      <w:ins w:id="794" w:author="phuong vu" w:date="2018-11-22T15:01:00Z">
        <w:del w:id="795" w:author="Tran Huan" w:date="2018-11-26T13:44:00Z">
          <w:r w:rsidDel="00194DE7">
            <w:rPr>
              <w:noProof/>
            </w:rPr>
            <w:delText>3.1.5.6</w:delText>
          </w:r>
          <w:r w:rsidDel="00194DE7">
            <w:rPr>
              <w:rFonts w:asciiTheme="minorHAnsi" w:eastAsiaTheme="minorEastAsia" w:hAnsiTheme="minorHAnsi" w:cstheme="minorBidi"/>
              <w:noProof/>
              <w:sz w:val="22"/>
              <w:szCs w:val="22"/>
              <w:lang w:val="en-US"/>
            </w:rPr>
            <w:tab/>
          </w:r>
          <w:r w:rsidDel="00194DE7">
            <w:rPr>
              <w:noProof/>
            </w:rPr>
            <w:delText>Tìm kiếm đơn hàng</w:delText>
          </w:r>
          <w:r w:rsidDel="00194DE7">
            <w:rPr>
              <w:noProof/>
            </w:rPr>
            <w:tab/>
            <w:delText>71</w:delText>
          </w:r>
        </w:del>
      </w:ins>
    </w:p>
    <w:p w14:paraId="6339640B" w14:textId="55EA011A" w:rsidR="00F72520" w:rsidDel="00194DE7" w:rsidRDefault="00F72520">
      <w:pPr>
        <w:pStyle w:val="TOC4"/>
        <w:tabs>
          <w:tab w:val="left" w:pos="1760"/>
          <w:tab w:val="right" w:leader="dot" w:pos="8777"/>
        </w:tabs>
        <w:spacing w:line="276" w:lineRule="auto"/>
        <w:rPr>
          <w:ins w:id="796" w:author="phuong vu" w:date="2018-11-22T15:01:00Z"/>
          <w:del w:id="797" w:author="Tran Huan" w:date="2018-11-26T13:44:00Z"/>
          <w:rFonts w:asciiTheme="minorHAnsi" w:eastAsiaTheme="minorEastAsia" w:hAnsiTheme="minorHAnsi" w:cstheme="minorBidi"/>
          <w:noProof/>
          <w:sz w:val="22"/>
          <w:szCs w:val="22"/>
          <w:lang w:val="en-US"/>
        </w:rPr>
        <w:pPrChange w:id="798" w:author="phuong vu" w:date="2018-11-23T13:48:00Z">
          <w:pPr>
            <w:pStyle w:val="TOC4"/>
            <w:tabs>
              <w:tab w:val="left" w:pos="1760"/>
              <w:tab w:val="right" w:leader="dot" w:pos="8777"/>
            </w:tabs>
          </w:pPr>
        </w:pPrChange>
      </w:pPr>
      <w:ins w:id="799" w:author="phuong vu" w:date="2018-11-22T15:01:00Z">
        <w:del w:id="800" w:author="Tran Huan" w:date="2018-11-26T13:44:00Z">
          <w:r w:rsidRPr="00DF13D0" w:rsidDel="00194DE7">
            <w:rPr>
              <w:noProof/>
              <w:lang w:val="en-US"/>
            </w:rPr>
            <w:delText>3.1.5.7</w:delText>
          </w:r>
          <w:r w:rsidDel="00194DE7">
            <w:rPr>
              <w:rFonts w:asciiTheme="minorHAnsi" w:eastAsiaTheme="minorEastAsia" w:hAnsiTheme="minorHAnsi" w:cstheme="minorBidi"/>
              <w:noProof/>
              <w:sz w:val="22"/>
              <w:szCs w:val="22"/>
              <w:lang w:val="en-US"/>
            </w:rPr>
            <w:tab/>
          </w:r>
          <w:r w:rsidDel="00194DE7">
            <w:rPr>
              <w:noProof/>
            </w:rPr>
            <w:delText>Đăng nhập</w:delText>
          </w:r>
          <w:r w:rsidRPr="00DF13D0" w:rsidDel="00194DE7">
            <w:rPr>
              <w:noProof/>
              <w:lang w:val="en-US"/>
            </w:rPr>
            <w:delText xml:space="preserve"> hệ thống</w:delText>
          </w:r>
          <w:r w:rsidDel="00194DE7">
            <w:rPr>
              <w:noProof/>
            </w:rPr>
            <w:tab/>
            <w:delText>75</w:delText>
          </w:r>
        </w:del>
      </w:ins>
    </w:p>
    <w:p w14:paraId="2BBFE90B" w14:textId="3D3AE47E" w:rsidR="00F72520" w:rsidDel="00194DE7" w:rsidRDefault="00F72520">
      <w:pPr>
        <w:pStyle w:val="TOC4"/>
        <w:tabs>
          <w:tab w:val="left" w:pos="1760"/>
          <w:tab w:val="right" w:leader="dot" w:pos="8777"/>
        </w:tabs>
        <w:spacing w:line="276" w:lineRule="auto"/>
        <w:rPr>
          <w:ins w:id="801" w:author="phuong vu" w:date="2018-11-22T15:01:00Z"/>
          <w:del w:id="802" w:author="Tran Huan" w:date="2018-11-26T13:44:00Z"/>
          <w:rFonts w:asciiTheme="minorHAnsi" w:eastAsiaTheme="minorEastAsia" w:hAnsiTheme="minorHAnsi" w:cstheme="minorBidi"/>
          <w:noProof/>
          <w:sz w:val="22"/>
          <w:szCs w:val="22"/>
          <w:lang w:val="en-US"/>
        </w:rPr>
        <w:pPrChange w:id="803" w:author="phuong vu" w:date="2018-11-23T13:48:00Z">
          <w:pPr>
            <w:pStyle w:val="TOC4"/>
            <w:tabs>
              <w:tab w:val="left" w:pos="1760"/>
              <w:tab w:val="right" w:leader="dot" w:pos="8777"/>
            </w:tabs>
          </w:pPr>
        </w:pPrChange>
      </w:pPr>
      <w:ins w:id="804" w:author="phuong vu" w:date="2018-11-22T15:01:00Z">
        <w:del w:id="805" w:author="Tran Huan" w:date="2018-11-26T13:44:00Z">
          <w:r w:rsidDel="00194DE7">
            <w:rPr>
              <w:noProof/>
            </w:rPr>
            <w:delText>3.1.5.8</w:delText>
          </w:r>
          <w:r w:rsidDel="00194DE7">
            <w:rPr>
              <w:rFonts w:asciiTheme="minorHAnsi" w:eastAsiaTheme="minorEastAsia" w:hAnsiTheme="minorHAnsi" w:cstheme="minorBidi"/>
              <w:noProof/>
              <w:sz w:val="22"/>
              <w:szCs w:val="22"/>
              <w:lang w:val="en-US"/>
            </w:rPr>
            <w:tab/>
          </w:r>
          <w:r w:rsidRPr="00DF13D0" w:rsidDel="00194DE7">
            <w:rPr>
              <w:noProof/>
              <w:lang w:val="en-US"/>
            </w:rPr>
            <w:delText>Đ</w:delText>
          </w:r>
          <w:r w:rsidDel="00194DE7">
            <w:rPr>
              <w:noProof/>
            </w:rPr>
            <w:delText>ăng xuất hệ thống</w:delText>
          </w:r>
          <w:r w:rsidDel="00194DE7">
            <w:rPr>
              <w:noProof/>
            </w:rPr>
            <w:tab/>
            <w:delText>78</w:delText>
          </w:r>
        </w:del>
      </w:ins>
    </w:p>
    <w:p w14:paraId="7C5C05D0" w14:textId="045B0825" w:rsidR="00F72520" w:rsidDel="00194DE7" w:rsidRDefault="00F72520">
      <w:pPr>
        <w:pStyle w:val="TOC4"/>
        <w:tabs>
          <w:tab w:val="left" w:pos="1760"/>
          <w:tab w:val="right" w:leader="dot" w:pos="8777"/>
        </w:tabs>
        <w:spacing w:line="276" w:lineRule="auto"/>
        <w:rPr>
          <w:ins w:id="806" w:author="phuong vu" w:date="2018-11-22T15:01:00Z"/>
          <w:del w:id="807" w:author="Tran Huan" w:date="2018-11-26T13:44:00Z"/>
          <w:rFonts w:asciiTheme="minorHAnsi" w:eastAsiaTheme="minorEastAsia" w:hAnsiTheme="minorHAnsi" w:cstheme="minorBidi"/>
          <w:noProof/>
          <w:sz w:val="22"/>
          <w:szCs w:val="22"/>
          <w:lang w:val="en-US"/>
        </w:rPr>
        <w:pPrChange w:id="808" w:author="phuong vu" w:date="2018-11-23T13:48:00Z">
          <w:pPr>
            <w:pStyle w:val="TOC4"/>
            <w:tabs>
              <w:tab w:val="left" w:pos="1760"/>
              <w:tab w:val="right" w:leader="dot" w:pos="8777"/>
            </w:tabs>
          </w:pPr>
        </w:pPrChange>
      </w:pPr>
      <w:ins w:id="809" w:author="phuong vu" w:date="2018-11-22T15:01:00Z">
        <w:del w:id="810" w:author="Tran Huan" w:date="2018-11-26T13:44:00Z">
          <w:r w:rsidRPr="00DF13D0" w:rsidDel="00194DE7">
            <w:rPr>
              <w:noProof/>
              <w:lang w:val="en-US"/>
            </w:rPr>
            <w:delText>3.1.5.9</w:delText>
          </w:r>
          <w:r w:rsidDel="00194DE7">
            <w:rPr>
              <w:rFonts w:asciiTheme="minorHAnsi" w:eastAsiaTheme="minorEastAsia" w:hAnsiTheme="minorHAnsi" w:cstheme="minorBidi"/>
              <w:noProof/>
              <w:sz w:val="22"/>
              <w:szCs w:val="22"/>
              <w:lang w:val="en-US"/>
            </w:rPr>
            <w:tab/>
          </w:r>
          <w:r w:rsidRPr="00DF13D0" w:rsidDel="00194DE7">
            <w:rPr>
              <w:noProof/>
              <w:lang w:val="en-US"/>
            </w:rPr>
            <w:delText>Đăng kí tài khoản khách hàng</w:delText>
          </w:r>
          <w:r w:rsidDel="00194DE7">
            <w:rPr>
              <w:noProof/>
            </w:rPr>
            <w:tab/>
            <w:delText>79</w:delText>
          </w:r>
        </w:del>
      </w:ins>
    </w:p>
    <w:p w14:paraId="7157ECF4" w14:textId="1B8C943C" w:rsidR="00F72520" w:rsidDel="00194DE7" w:rsidRDefault="00F72520">
      <w:pPr>
        <w:pStyle w:val="TOC1"/>
        <w:tabs>
          <w:tab w:val="left" w:pos="1540"/>
          <w:tab w:val="right" w:leader="dot" w:pos="8777"/>
        </w:tabs>
        <w:spacing w:line="276" w:lineRule="auto"/>
        <w:rPr>
          <w:ins w:id="811" w:author="phuong vu" w:date="2018-11-22T15:01:00Z"/>
          <w:del w:id="812" w:author="Tran Huan" w:date="2018-11-26T13:44:00Z"/>
          <w:rFonts w:asciiTheme="minorHAnsi" w:eastAsiaTheme="minorEastAsia" w:hAnsiTheme="minorHAnsi" w:cstheme="minorBidi"/>
          <w:noProof/>
          <w:sz w:val="22"/>
          <w:szCs w:val="22"/>
          <w:lang w:val="en-US"/>
        </w:rPr>
        <w:pPrChange w:id="813" w:author="phuong vu" w:date="2018-11-23T13:48:00Z">
          <w:pPr>
            <w:pStyle w:val="TOC1"/>
            <w:tabs>
              <w:tab w:val="left" w:pos="1540"/>
              <w:tab w:val="right" w:leader="dot" w:pos="8777"/>
            </w:tabs>
          </w:pPr>
        </w:pPrChange>
      </w:pPr>
      <w:ins w:id="814" w:author="phuong vu" w:date="2018-11-22T15:01:00Z">
        <w:del w:id="815" w:author="Tran Huan" w:date="2018-11-26T13:44:00Z">
          <w:r w:rsidDel="00194DE7">
            <w:rPr>
              <w:noProof/>
            </w:rPr>
            <w:delText>CHƯƠNG 4 -</w:delText>
          </w:r>
          <w:r w:rsidDel="00194DE7">
            <w:rPr>
              <w:rFonts w:asciiTheme="minorHAnsi" w:eastAsiaTheme="minorEastAsia" w:hAnsiTheme="minorHAnsi" w:cstheme="minorBidi"/>
              <w:noProof/>
              <w:sz w:val="22"/>
              <w:szCs w:val="22"/>
              <w:lang w:val="en-US"/>
            </w:rPr>
            <w:tab/>
          </w:r>
          <w:r w:rsidDel="00194DE7">
            <w:rPr>
              <w:noProof/>
            </w:rPr>
            <w:delText>KIỂM THỬ</w:delText>
          </w:r>
          <w:r w:rsidDel="00194DE7">
            <w:rPr>
              <w:noProof/>
            </w:rPr>
            <w:tab/>
            <w:delText>84</w:delText>
          </w:r>
        </w:del>
      </w:ins>
    </w:p>
    <w:p w14:paraId="552A3829" w14:textId="4B71C450" w:rsidR="00F72520" w:rsidDel="00194DE7" w:rsidRDefault="00F72520">
      <w:pPr>
        <w:pStyle w:val="TOC2"/>
        <w:tabs>
          <w:tab w:val="left" w:pos="880"/>
          <w:tab w:val="right" w:leader="dot" w:pos="8777"/>
        </w:tabs>
        <w:spacing w:line="276" w:lineRule="auto"/>
        <w:rPr>
          <w:ins w:id="816" w:author="phuong vu" w:date="2018-11-22T15:01:00Z"/>
          <w:del w:id="817" w:author="Tran Huan" w:date="2018-11-26T13:44:00Z"/>
          <w:rFonts w:asciiTheme="minorHAnsi" w:eastAsiaTheme="minorEastAsia" w:hAnsiTheme="minorHAnsi" w:cstheme="minorBidi"/>
          <w:noProof/>
          <w:sz w:val="22"/>
          <w:szCs w:val="22"/>
          <w:lang w:val="en-US"/>
        </w:rPr>
        <w:pPrChange w:id="818" w:author="phuong vu" w:date="2018-11-23T13:48:00Z">
          <w:pPr>
            <w:pStyle w:val="TOC2"/>
            <w:tabs>
              <w:tab w:val="left" w:pos="880"/>
              <w:tab w:val="right" w:leader="dot" w:pos="8777"/>
            </w:tabs>
          </w:pPr>
        </w:pPrChange>
      </w:pPr>
      <w:ins w:id="819" w:author="phuong vu" w:date="2018-11-22T15:01:00Z">
        <w:del w:id="820" w:author="Tran Huan" w:date="2018-11-26T13:44:00Z">
          <w:r w:rsidDel="00194DE7">
            <w:rPr>
              <w:noProof/>
            </w:rPr>
            <w:delText>4.1</w:delText>
          </w:r>
          <w:r w:rsidDel="00194DE7">
            <w:rPr>
              <w:rFonts w:asciiTheme="minorHAnsi" w:eastAsiaTheme="minorEastAsia" w:hAnsiTheme="minorHAnsi" w:cstheme="minorBidi"/>
              <w:noProof/>
              <w:sz w:val="22"/>
              <w:szCs w:val="22"/>
              <w:lang w:val="en-US"/>
            </w:rPr>
            <w:tab/>
          </w:r>
          <w:r w:rsidDel="00194DE7">
            <w:rPr>
              <w:noProof/>
            </w:rPr>
            <w:delText>Giới thiệu</w:delText>
          </w:r>
          <w:r w:rsidDel="00194DE7">
            <w:rPr>
              <w:noProof/>
            </w:rPr>
            <w:tab/>
            <w:delText>84</w:delText>
          </w:r>
        </w:del>
      </w:ins>
    </w:p>
    <w:p w14:paraId="4FB96FE9" w14:textId="1C578A5F" w:rsidR="00F72520" w:rsidDel="00194DE7" w:rsidRDefault="00F72520">
      <w:pPr>
        <w:pStyle w:val="TOC2"/>
        <w:tabs>
          <w:tab w:val="left" w:pos="880"/>
          <w:tab w:val="right" w:leader="dot" w:pos="8777"/>
        </w:tabs>
        <w:spacing w:line="276" w:lineRule="auto"/>
        <w:rPr>
          <w:ins w:id="821" w:author="phuong vu" w:date="2018-11-22T15:01:00Z"/>
          <w:del w:id="822" w:author="Tran Huan" w:date="2018-11-26T13:44:00Z"/>
          <w:rFonts w:asciiTheme="minorHAnsi" w:eastAsiaTheme="minorEastAsia" w:hAnsiTheme="minorHAnsi" w:cstheme="minorBidi"/>
          <w:noProof/>
          <w:sz w:val="22"/>
          <w:szCs w:val="22"/>
          <w:lang w:val="en-US"/>
        </w:rPr>
        <w:pPrChange w:id="823" w:author="phuong vu" w:date="2018-11-23T13:48:00Z">
          <w:pPr>
            <w:pStyle w:val="TOC2"/>
            <w:tabs>
              <w:tab w:val="left" w:pos="880"/>
              <w:tab w:val="right" w:leader="dot" w:pos="8777"/>
            </w:tabs>
          </w:pPr>
        </w:pPrChange>
      </w:pPr>
      <w:ins w:id="824" w:author="phuong vu" w:date="2018-11-22T15:01:00Z">
        <w:del w:id="825" w:author="Tran Huan" w:date="2018-11-26T13:44:00Z">
          <w:r w:rsidDel="00194DE7">
            <w:rPr>
              <w:noProof/>
            </w:rPr>
            <w:delText>4.2</w:delText>
          </w:r>
          <w:r w:rsidDel="00194DE7">
            <w:rPr>
              <w:rFonts w:asciiTheme="minorHAnsi" w:eastAsiaTheme="minorEastAsia" w:hAnsiTheme="minorHAnsi" w:cstheme="minorBidi"/>
              <w:noProof/>
              <w:sz w:val="22"/>
              <w:szCs w:val="22"/>
              <w:lang w:val="en-US"/>
            </w:rPr>
            <w:tab/>
          </w:r>
          <w:r w:rsidDel="00194DE7">
            <w:rPr>
              <w:noProof/>
            </w:rPr>
            <w:delText>Chi tiết kế hoạch kiểm thử</w:delText>
          </w:r>
          <w:r w:rsidDel="00194DE7">
            <w:rPr>
              <w:noProof/>
            </w:rPr>
            <w:tab/>
            <w:delText>84</w:delText>
          </w:r>
        </w:del>
      </w:ins>
    </w:p>
    <w:p w14:paraId="18071085" w14:textId="2F81DB63" w:rsidR="00F72520" w:rsidDel="00194DE7" w:rsidRDefault="00F72520">
      <w:pPr>
        <w:pStyle w:val="TOC2"/>
        <w:tabs>
          <w:tab w:val="left" w:pos="880"/>
          <w:tab w:val="right" w:leader="dot" w:pos="8777"/>
        </w:tabs>
        <w:spacing w:line="276" w:lineRule="auto"/>
        <w:rPr>
          <w:ins w:id="826" w:author="phuong vu" w:date="2018-11-22T15:01:00Z"/>
          <w:del w:id="827" w:author="Tran Huan" w:date="2018-11-26T13:44:00Z"/>
          <w:rFonts w:asciiTheme="minorHAnsi" w:eastAsiaTheme="minorEastAsia" w:hAnsiTheme="minorHAnsi" w:cstheme="minorBidi"/>
          <w:noProof/>
          <w:sz w:val="22"/>
          <w:szCs w:val="22"/>
          <w:lang w:val="en-US"/>
        </w:rPr>
        <w:pPrChange w:id="828" w:author="phuong vu" w:date="2018-11-23T13:48:00Z">
          <w:pPr>
            <w:pStyle w:val="TOC2"/>
            <w:tabs>
              <w:tab w:val="left" w:pos="880"/>
              <w:tab w:val="right" w:leader="dot" w:pos="8777"/>
            </w:tabs>
          </w:pPr>
        </w:pPrChange>
      </w:pPr>
      <w:ins w:id="829" w:author="phuong vu" w:date="2018-11-22T15:01:00Z">
        <w:del w:id="830" w:author="Tran Huan" w:date="2018-11-26T13:44:00Z">
          <w:r w:rsidDel="00194DE7">
            <w:rPr>
              <w:noProof/>
            </w:rPr>
            <w:delText>4.3</w:delText>
          </w:r>
          <w:r w:rsidDel="00194DE7">
            <w:rPr>
              <w:rFonts w:asciiTheme="minorHAnsi" w:eastAsiaTheme="minorEastAsia" w:hAnsiTheme="minorHAnsi" w:cstheme="minorBidi"/>
              <w:noProof/>
              <w:sz w:val="22"/>
              <w:szCs w:val="22"/>
              <w:lang w:val="en-US"/>
            </w:rPr>
            <w:tab/>
          </w:r>
          <w:r w:rsidDel="00194DE7">
            <w:rPr>
              <w:noProof/>
            </w:rPr>
            <w:delText>Quản lí kiểm thử</w:delText>
          </w:r>
          <w:r w:rsidDel="00194DE7">
            <w:rPr>
              <w:noProof/>
            </w:rPr>
            <w:tab/>
            <w:delText>84</w:delText>
          </w:r>
        </w:del>
      </w:ins>
    </w:p>
    <w:p w14:paraId="62116DBF" w14:textId="05EEF04E" w:rsidR="00F72520" w:rsidDel="00194DE7" w:rsidRDefault="00F72520">
      <w:pPr>
        <w:pStyle w:val="TOC2"/>
        <w:tabs>
          <w:tab w:val="left" w:pos="880"/>
          <w:tab w:val="right" w:leader="dot" w:pos="8777"/>
        </w:tabs>
        <w:spacing w:line="276" w:lineRule="auto"/>
        <w:rPr>
          <w:ins w:id="831" w:author="phuong vu" w:date="2018-11-22T15:01:00Z"/>
          <w:del w:id="832" w:author="Tran Huan" w:date="2018-11-26T13:44:00Z"/>
          <w:rFonts w:asciiTheme="minorHAnsi" w:eastAsiaTheme="minorEastAsia" w:hAnsiTheme="minorHAnsi" w:cstheme="minorBidi"/>
          <w:noProof/>
          <w:sz w:val="22"/>
          <w:szCs w:val="22"/>
          <w:lang w:val="en-US"/>
        </w:rPr>
        <w:pPrChange w:id="833" w:author="phuong vu" w:date="2018-11-23T13:48:00Z">
          <w:pPr>
            <w:pStyle w:val="TOC2"/>
            <w:tabs>
              <w:tab w:val="left" w:pos="880"/>
              <w:tab w:val="right" w:leader="dot" w:pos="8777"/>
            </w:tabs>
          </w:pPr>
        </w:pPrChange>
      </w:pPr>
      <w:ins w:id="834" w:author="phuong vu" w:date="2018-11-22T15:01:00Z">
        <w:del w:id="835" w:author="Tran Huan" w:date="2018-11-26T13:44:00Z">
          <w:r w:rsidDel="00194DE7">
            <w:rPr>
              <w:noProof/>
            </w:rPr>
            <w:delText>4.4</w:delText>
          </w:r>
          <w:r w:rsidDel="00194DE7">
            <w:rPr>
              <w:rFonts w:asciiTheme="minorHAnsi" w:eastAsiaTheme="minorEastAsia" w:hAnsiTheme="minorHAnsi" w:cstheme="minorBidi"/>
              <w:noProof/>
              <w:sz w:val="22"/>
              <w:szCs w:val="22"/>
              <w:lang w:val="en-US"/>
            </w:rPr>
            <w:tab/>
          </w:r>
          <w:r w:rsidDel="00194DE7">
            <w:rPr>
              <w:noProof/>
            </w:rPr>
            <w:delText>Các trường hợp kiểm thử</w:delText>
          </w:r>
          <w:r w:rsidDel="00194DE7">
            <w:rPr>
              <w:noProof/>
            </w:rPr>
            <w:tab/>
            <w:delText>84</w:delText>
          </w:r>
        </w:del>
      </w:ins>
    </w:p>
    <w:p w14:paraId="51AC1167" w14:textId="77B4467F" w:rsidR="00F72520" w:rsidDel="00194DE7" w:rsidRDefault="00F72520">
      <w:pPr>
        <w:pStyle w:val="TOC1"/>
        <w:tabs>
          <w:tab w:val="left" w:pos="1540"/>
          <w:tab w:val="right" w:leader="dot" w:pos="8777"/>
        </w:tabs>
        <w:spacing w:line="276" w:lineRule="auto"/>
        <w:rPr>
          <w:ins w:id="836" w:author="phuong vu" w:date="2018-11-22T15:01:00Z"/>
          <w:del w:id="837" w:author="Tran Huan" w:date="2018-11-26T13:44:00Z"/>
          <w:rFonts w:asciiTheme="minorHAnsi" w:eastAsiaTheme="minorEastAsia" w:hAnsiTheme="minorHAnsi" w:cstheme="minorBidi"/>
          <w:noProof/>
          <w:sz w:val="22"/>
          <w:szCs w:val="22"/>
          <w:lang w:val="en-US"/>
        </w:rPr>
        <w:pPrChange w:id="838" w:author="phuong vu" w:date="2018-11-23T13:48:00Z">
          <w:pPr>
            <w:pStyle w:val="TOC1"/>
            <w:tabs>
              <w:tab w:val="left" w:pos="1540"/>
              <w:tab w:val="right" w:leader="dot" w:pos="8777"/>
            </w:tabs>
          </w:pPr>
        </w:pPrChange>
      </w:pPr>
      <w:ins w:id="839" w:author="phuong vu" w:date="2018-11-22T15:01:00Z">
        <w:del w:id="840" w:author="Tran Huan" w:date="2018-11-26T13:44:00Z">
          <w:r w:rsidDel="00194DE7">
            <w:rPr>
              <w:noProof/>
            </w:rPr>
            <w:delText>CHƯƠNG 5 -</w:delText>
          </w:r>
          <w:r w:rsidDel="00194DE7">
            <w:rPr>
              <w:rFonts w:asciiTheme="minorHAnsi" w:eastAsiaTheme="minorEastAsia" w:hAnsiTheme="minorHAnsi" w:cstheme="minorBidi"/>
              <w:noProof/>
              <w:sz w:val="22"/>
              <w:szCs w:val="22"/>
              <w:lang w:val="en-US"/>
            </w:rPr>
            <w:tab/>
          </w:r>
          <w:r w:rsidDel="00194DE7">
            <w:rPr>
              <w:noProof/>
            </w:rPr>
            <w:delText>KẾT LUẬN</w:delText>
          </w:r>
          <w:r w:rsidDel="00194DE7">
            <w:rPr>
              <w:noProof/>
            </w:rPr>
            <w:tab/>
            <w:delText>85</w:delText>
          </w:r>
        </w:del>
      </w:ins>
    </w:p>
    <w:p w14:paraId="51246E2A" w14:textId="533A0415" w:rsidR="00F72520" w:rsidDel="00194DE7" w:rsidRDefault="00F72520">
      <w:pPr>
        <w:pStyle w:val="TOC2"/>
        <w:tabs>
          <w:tab w:val="left" w:pos="880"/>
          <w:tab w:val="right" w:leader="dot" w:pos="8777"/>
        </w:tabs>
        <w:spacing w:line="276" w:lineRule="auto"/>
        <w:rPr>
          <w:ins w:id="841" w:author="phuong vu" w:date="2018-11-22T15:01:00Z"/>
          <w:del w:id="842" w:author="Tran Huan" w:date="2018-11-26T13:44:00Z"/>
          <w:rFonts w:asciiTheme="minorHAnsi" w:eastAsiaTheme="minorEastAsia" w:hAnsiTheme="minorHAnsi" w:cstheme="minorBidi"/>
          <w:noProof/>
          <w:sz w:val="22"/>
          <w:szCs w:val="22"/>
          <w:lang w:val="en-US"/>
        </w:rPr>
        <w:pPrChange w:id="843" w:author="phuong vu" w:date="2018-11-23T13:48:00Z">
          <w:pPr>
            <w:pStyle w:val="TOC2"/>
            <w:tabs>
              <w:tab w:val="left" w:pos="880"/>
              <w:tab w:val="right" w:leader="dot" w:pos="8777"/>
            </w:tabs>
          </w:pPr>
        </w:pPrChange>
      </w:pPr>
      <w:ins w:id="844" w:author="phuong vu" w:date="2018-11-22T15:01:00Z">
        <w:del w:id="845" w:author="Tran Huan" w:date="2018-11-26T13:44:00Z">
          <w:r w:rsidDel="00194DE7">
            <w:rPr>
              <w:noProof/>
            </w:rPr>
            <w:delText>5.1</w:delText>
          </w:r>
          <w:r w:rsidDel="00194DE7">
            <w:rPr>
              <w:rFonts w:asciiTheme="minorHAnsi" w:eastAsiaTheme="minorEastAsia" w:hAnsiTheme="minorHAnsi" w:cstheme="minorBidi"/>
              <w:noProof/>
              <w:sz w:val="22"/>
              <w:szCs w:val="22"/>
              <w:lang w:val="en-US"/>
            </w:rPr>
            <w:tab/>
          </w:r>
          <w:r w:rsidRPr="00DF13D0" w:rsidDel="00194DE7">
            <w:rPr>
              <w:noProof/>
              <w:lang w:val="en-US"/>
            </w:rPr>
            <w:delText>Kết quả đạt được</w:delText>
          </w:r>
          <w:r w:rsidDel="00194DE7">
            <w:rPr>
              <w:noProof/>
            </w:rPr>
            <w:tab/>
            <w:delText>85</w:delText>
          </w:r>
        </w:del>
      </w:ins>
    </w:p>
    <w:p w14:paraId="7DA3219D" w14:textId="72ADF083" w:rsidR="00F72520" w:rsidDel="00194DE7" w:rsidRDefault="00F72520">
      <w:pPr>
        <w:pStyle w:val="TOC2"/>
        <w:tabs>
          <w:tab w:val="left" w:pos="880"/>
          <w:tab w:val="right" w:leader="dot" w:pos="8777"/>
        </w:tabs>
        <w:spacing w:line="276" w:lineRule="auto"/>
        <w:rPr>
          <w:ins w:id="846" w:author="phuong vu" w:date="2018-11-22T15:01:00Z"/>
          <w:del w:id="847" w:author="Tran Huan" w:date="2018-11-26T13:44:00Z"/>
          <w:rFonts w:asciiTheme="minorHAnsi" w:eastAsiaTheme="minorEastAsia" w:hAnsiTheme="minorHAnsi" w:cstheme="minorBidi"/>
          <w:noProof/>
          <w:sz w:val="22"/>
          <w:szCs w:val="22"/>
          <w:lang w:val="en-US"/>
        </w:rPr>
        <w:pPrChange w:id="848" w:author="phuong vu" w:date="2018-11-23T13:48:00Z">
          <w:pPr>
            <w:pStyle w:val="TOC2"/>
            <w:tabs>
              <w:tab w:val="left" w:pos="880"/>
              <w:tab w:val="right" w:leader="dot" w:pos="8777"/>
            </w:tabs>
          </w:pPr>
        </w:pPrChange>
      </w:pPr>
      <w:ins w:id="849" w:author="phuong vu" w:date="2018-11-22T15:01:00Z">
        <w:del w:id="850" w:author="Tran Huan" w:date="2018-11-26T13:44:00Z">
          <w:r w:rsidDel="00194DE7">
            <w:rPr>
              <w:noProof/>
            </w:rPr>
            <w:delText>5.2</w:delText>
          </w:r>
          <w:r w:rsidDel="00194DE7">
            <w:rPr>
              <w:rFonts w:asciiTheme="minorHAnsi" w:eastAsiaTheme="minorEastAsia" w:hAnsiTheme="minorHAnsi" w:cstheme="minorBidi"/>
              <w:noProof/>
              <w:sz w:val="22"/>
              <w:szCs w:val="22"/>
              <w:lang w:val="en-US"/>
            </w:rPr>
            <w:tab/>
          </w:r>
          <w:r w:rsidDel="00194DE7">
            <w:rPr>
              <w:noProof/>
            </w:rPr>
            <w:delText>Hạn chế</w:delText>
          </w:r>
          <w:r w:rsidDel="00194DE7">
            <w:rPr>
              <w:noProof/>
            </w:rPr>
            <w:tab/>
            <w:delText>85</w:delText>
          </w:r>
        </w:del>
      </w:ins>
    </w:p>
    <w:p w14:paraId="764D7480" w14:textId="716E11CC" w:rsidR="00F72520" w:rsidDel="00194DE7" w:rsidRDefault="00F72520">
      <w:pPr>
        <w:pStyle w:val="TOC2"/>
        <w:tabs>
          <w:tab w:val="left" w:pos="880"/>
          <w:tab w:val="right" w:leader="dot" w:pos="8777"/>
        </w:tabs>
        <w:spacing w:line="276" w:lineRule="auto"/>
        <w:rPr>
          <w:ins w:id="851" w:author="phuong vu" w:date="2018-11-22T15:01:00Z"/>
          <w:del w:id="852" w:author="Tran Huan" w:date="2018-11-26T13:44:00Z"/>
          <w:rFonts w:asciiTheme="minorHAnsi" w:eastAsiaTheme="minorEastAsia" w:hAnsiTheme="minorHAnsi" w:cstheme="minorBidi"/>
          <w:noProof/>
          <w:sz w:val="22"/>
          <w:szCs w:val="22"/>
          <w:lang w:val="en-US"/>
        </w:rPr>
        <w:pPrChange w:id="853" w:author="phuong vu" w:date="2018-11-23T13:48:00Z">
          <w:pPr>
            <w:pStyle w:val="TOC2"/>
            <w:tabs>
              <w:tab w:val="left" w:pos="880"/>
              <w:tab w:val="right" w:leader="dot" w:pos="8777"/>
            </w:tabs>
          </w:pPr>
        </w:pPrChange>
      </w:pPr>
      <w:ins w:id="854" w:author="phuong vu" w:date="2018-11-22T15:01:00Z">
        <w:del w:id="855" w:author="Tran Huan" w:date="2018-11-26T13:44:00Z">
          <w:r w:rsidDel="00194DE7">
            <w:rPr>
              <w:noProof/>
            </w:rPr>
            <w:delText>5.3</w:delText>
          </w:r>
          <w:r w:rsidDel="00194DE7">
            <w:rPr>
              <w:rFonts w:asciiTheme="minorHAnsi" w:eastAsiaTheme="minorEastAsia" w:hAnsiTheme="minorHAnsi" w:cstheme="minorBidi"/>
              <w:noProof/>
              <w:sz w:val="22"/>
              <w:szCs w:val="22"/>
              <w:lang w:val="en-US"/>
            </w:rPr>
            <w:tab/>
          </w:r>
          <w:r w:rsidDel="00194DE7">
            <w:rPr>
              <w:noProof/>
            </w:rPr>
            <w:delText>Hướng phát triển</w:delText>
          </w:r>
          <w:r w:rsidDel="00194DE7">
            <w:rPr>
              <w:noProof/>
            </w:rPr>
            <w:tab/>
            <w:delText>85</w:delText>
          </w:r>
        </w:del>
      </w:ins>
    </w:p>
    <w:p w14:paraId="147B4511" w14:textId="05567D3B" w:rsidR="00F72520" w:rsidDel="00194DE7" w:rsidRDefault="00F72520">
      <w:pPr>
        <w:pStyle w:val="TOC1"/>
        <w:tabs>
          <w:tab w:val="right" w:leader="dot" w:pos="8777"/>
        </w:tabs>
        <w:spacing w:line="276" w:lineRule="auto"/>
        <w:rPr>
          <w:ins w:id="856" w:author="phuong vu" w:date="2018-11-22T15:01:00Z"/>
          <w:del w:id="857" w:author="Tran Huan" w:date="2018-11-26T13:44:00Z"/>
          <w:rFonts w:asciiTheme="minorHAnsi" w:eastAsiaTheme="minorEastAsia" w:hAnsiTheme="minorHAnsi" w:cstheme="minorBidi"/>
          <w:noProof/>
          <w:sz w:val="22"/>
          <w:szCs w:val="22"/>
          <w:lang w:val="en-US"/>
        </w:rPr>
        <w:pPrChange w:id="858" w:author="phuong vu" w:date="2018-11-23T13:48:00Z">
          <w:pPr>
            <w:pStyle w:val="TOC1"/>
            <w:tabs>
              <w:tab w:val="right" w:leader="dot" w:pos="8777"/>
            </w:tabs>
          </w:pPr>
        </w:pPrChange>
      </w:pPr>
      <w:ins w:id="859" w:author="phuong vu" w:date="2018-11-22T15:01:00Z">
        <w:del w:id="860" w:author="Tran Huan" w:date="2018-11-26T13:44:00Z">
          <w:r w:rsidDel="00194DE7">
            <w:rPr>
              <w:noProof/>
            </w:rPr>
            <w:delText>PHỤ LỤC</w:delText>
          </w:r>
          <w:r w:rsidDel="00194DE7">
            <w:rPr>
              <w:noProof/>
            </w:rPr>
            <w:tab/>
            <w:delText>86</w:delText>
          </w:r>
        </w:del>
      </w:ins>
    </w:p>
    <w:p w14:paraId="58156CAC" w14:textId="35DA5566" w:rsidR="00F72520" w:rsidDel="00194DE7" w:rsidRDefault="00F72520">
      <w:pPr>
        <w:pStyle w:val="TOC1"/>
        <w:tabs>
          <w:tab w:val="right" w:leader="dot" w:pos="8777"/>
        </w:tabs>
        <w:spacing w:line="276" w:lineRule="auto"/>
        <w:rPr>
          <w:ins w:id="861" w:author="phuong vu" w:date="2018-11-22T15:01:00Z"/>
          <w:del w:id="862" w:author="Tran Huan" w:date="2018-11-26T13:44:00Z"/>
          <w:rFonts w:asciiTheme="minorHAnsi" w:eastAsiaTheme="minorEastAsia" w:hAnsiTheme="minorHAnsi" w:cstheme="minorBidi"/>
          <w:noProof/>
          <w:sz w:val="22"/>
          <w:szCs w:val="22"/>
          <w:lang w:val="en-US"/>
        </w:rPr>
        <w:pPrChange w:id="863" w:author="phuong vu" w:date="2018-11-23T13:48:00Z">
          <w:pPr>
            <w:pStyle w:val="TOC1"/>
            <w:tabs>
              <w:tab w:val="right" w:leader="dot" w:pos="8777"/>
            </w:tabs>
          </w:pPr>
        </w:pPrChange>
      </w:pPr>
      <w:ins w:id="864" w:author="phuong vu" w:date="2018-11-22T15:01:00Z">
        <w:del w:id="865" w:author="Tran Huan" w:date="2018-11-26T13:44:00Z">
          <w:r w:rsidDel="00194DE7">
            <w:rPr>
              <w:noProof/>
            </w:rPr>
            <w:delText>TÀI LIỆU THAM KHẢO</w:delText>
          </w:r>
          <w:r w:rsidDel="00194DE7">
            <w:rPr>
              <w:noProof/>
            </w:rPr>
            <w:tab/>
            <w:delText>89</w:delText>
          </w:r>
        </w:del>
      </w:ins>
    </w:p>
    <w:p w14:paraId="4CA3D3D3" w14:textId="7255AE02" w:rsidR="006A2C8A" w:rsidDel="00194DE7" w:rsidRDefault="006A2C8A">
      <w:pPr>
        <w:pStyle w:val="TOC1"/>
        <w:tabs>
          <w:tab w:val="right" w:leader="dot" w:pos="8777"/>
        </w:tabs>
        <w:spacing w:line="276" w:lineRule="auto"/>
        <w:rPr>
          <w:del w:id="866" w:author="Tran Huan" w:date="2018-11-26T13:44:00Z"/>
          <w:rFonts w:asciiTheme="minorHAnsi" w:eastAsiaTheme="minorEastAsia" w:hAnsiTheme="minorHAnsi" w:cstheme="minorBidi"/>
          <w:noProof/>
          <w:sz w:val="22"/>
          <w:szCs w:val="22"/>
          <w:lang w:val="en-US"/>
        </w:rPr>
        <w:pPrChange w:id="867" w:author="phuong vu" w:date="2018-11-23T13:48:00Z">
          <w:pPr>
            <w:pStyle w:val="TOC1"/>
            <w:tabs>
              <w:tab w:val="right" w:leader="dot" w:pos="8777"/>
            </w:tabs>
          </w:pPr>
        </w:pPrChange>
      </w:pPr>
      <w:del w:id="868" w:author="Tran Huan" w:date="2018-11-26T13:44:00Z">
        <w:r w:rsidDel="00194DE7">
          <w:rPr>
            <w:noProof/>
          </w:rPr>
          <w:delText>KÍ HIỆU VÀ VIẾT TẮT</w:delText>
        </w:r>
        <w:r w:rsidDel="00194DE7">
          <w:rPr>
            <w:noProof/>
          </w:rPr>
          <w:tab/>
          <w:delText>9</w:delText>
        </w:r>
      </w:del>
    </w:p>
    <w:p w14:paraId="44021EE4" w14:textId="7D873466" w:rsidR="006A2C8A" w:rsidDel="00194DE7" w:rsidRDefault="006A2C8A">
      <w:pPr>
        <w:pStyle w:val="TOC1"/>
        <w:tabs>
          <w:tab w:val="right" w:leader="dot" w:pos="8777"/>
        </w:tabs>
        <w:spacing w:line="276" w:lineRule="auto"/>
        <w:rPr>
          <w:del w:id="869" w:author="Tran Huan" w:date="2018-11-26T13:44:00Z"/>
          <w:rFonts w:asciiTheme="minorHAnsi" w:eastAsiaTheme="minorEastAsia" w:hAnsiTheme="minorHAnsi" w:cstheme="minorBidi"/>
          <w:noProof/>
          <w:sz w:val="22"/>
          <w:szCs w:val="22"/>
          <w:lang w:val="en-US"/>
        </w:rPr>
        <w:pPrChange w:id="870" w:author="phuong vu" w:date="2018-11-23T13:48:00Z">
          <w:pPr>
            <w:pStyle w:val="TOC1"/>
            <w:tabs>
              <w:tab w:val="right" w:leader="dot" w:pos="8777"/>
            </w:tabs>
          </w:pPr>
        </w:pPrChange>
      </w:pPr>
      <w:del w:id="871" w:author="Tran Huan" w:date="2018-11-26T13:44:00Z">
        <w:r w:rsidDel="00194DE7">
          <w:rPr>
            <w:noProof/>
          </w:rPr>
          <w:delText>DANH SÁCH HÌNH</w:delText>
        </w:r>
        <w:r w:rsidDel="00194DE7">
          <w:rPr>
            <w:noProof/>
          </w:rPr>
          <w:tab/>
          <w:delText>10</w:delText>
        </w:r>
      </w:del>
    </w:p>
    <w:p w14:paraId="2067F77B" w14:textId="4C50735B" w:rsidR="006A2C8A" w:rsidDel="00194DE7" w:rsidRDefault="006A2C8A">
      <w:pPr>
        <w:pStyle w:val="TOC1"/>
        <w:tabs>
          <w:tab w:val="right" w:leader="dot" w:pos="8777"/>
        </w:tabs>
        <w:spacing w:line="276" w:lineRule="auto"/>
        <w:rPr>
          <w:del w:id="872" w:author="Tran Huan" w:date="2018-11-26T13:44:00Z"/>
          <w:rFonts w:asciiTheme="minorHAnsi" w:eastAsiaTheme="minorEastAsia" w:hAnsiTheme="minorHAnsi" w:cstheme="minorBidi"/>
          <w:noProof/>
          <w:sz w:val="22"/>
          <w:szCs w:val="22"/>
          <w:lang w:val="en-US"/>
        </w:rPr>
        <w:pPrChange w:id="873" w:author="phuong vu" w:date="2018-11-23T13:48:00Z">
          <w:pPr>
            <w:pStyle w:val="TOC1"/>
            <w:tabs>
              <w:tab w:val="right" w:leader="dot" w:pos="8777"/>
            </w:tabs>
          </w:pPr>
        </w:pPrChange>
      </w:pPr>
      <w:del w:id="874" w:author="Tran Huan" w:date="2018-11-26T13:44:00Z">
        <w:r w:rsidDel="00194DE7">
          <w:rPr>
            <w:noProof/>
          </w:rPr>
          <w:delText>DANH MỤC BẢNG</w:delText>
        </w:r>
        <w:r w:rsidDel="00194DE7">
          <w:rPr>
            <w:noProof/>
          </w:rPr>
          <w:tab/>
          <w:delText>11</w:delText>
        </w:r>
      </w:del>
    </w:p>
    <w:p w14:paraId="4F8DFDAD" w14:textId="2623C6AD" w:rsidR="006A2C8A" w:rsidDel="00194DE7" w:rsidRDefault="006A2C8A">
      <w:pPr>
        <w:pStyle w:val="TOC1"/>
        <w:tabs>
          <w:tab w:val="right" w:leader="dot" w:pos="8777"/>
        </w:tabs>
        <w:spacing w:line="276" w:lineRule="auto"/>
        <w:rPr>
          <w:del w:id="875" w:author="Tran Huan" w:date="2018-11-26T13:44:00Z"/>
          <w:rFonts w:asciiTheme="minorHAnsi" w:eastAsiaTheme="minorEastAsia" w:hAnsiTheme="minorHAnsi" w:cstheme="minorBidi"/>
          <w:noProof/>
          <w:sz w:val="22"/>
          <w:szCs w:val="22"/>
          <w:lang w:val="en-US"/>
        </w:rPr>
        <w:pPrChange w:id="876" w:author="phuong vu" w:date="2018-11-23T13:48:00Z">
          <w:pPr>
            <w:pStyle w:val="TOC1"/>
            <w:tabs>
              <w:tab w:val="right" w:leader="dot" w:pos="8777"/>
            </w:tabs>
          </w:pPr>
        </w:pPrChange>
      </w:pPr>
      <w:del w:id="877" w:author="Tran Huan" w:date="2018-11-26T13:44:00Z">
        <w:r w:rsidDel="00194DE7">
          <w:rPr>
            <w:noProof/>
          </w:rPr>
          <w:delText>TÓM TẮT</w:delText>
        </w:r>
        <w:r w:rsidDel="00194DE7">
          <w:rPr>
            <w:noProof/>
          </w:rPr>
          <w:tab/>
          <w:delText>12</w:delText>
        </w:r>
      </w:del>
    </w:p>
    <w:p w14:paraId="1549C771" w14:textId="1362DC42" w:rsidR="006A2C8A" w:rsidDel="00194DE7" w:rsidRDefault="006A2C8A">
      <w:pPr>
        <w:pStyle w:val="TOC1"/>
        <w:tabs>
          <w:tab w:val="right" w:leader="dot" w:pos="8777"/>
        </w:tabs>
        <w:spacing w:line="276" w:lineRule="auto"/>
        <w:rPr>
          <w:del w:id="878" w:author="Tran Huan" w:date="2018-11-26T13:44:00Z"/>
          <w:rFonts w:asciiTheme="minorHAnsi" w:eastAsiaTheme="minorEastAsia" w:hAnsiTheme="minorHAnsi" w:cstheme="minorBidi"/>
          <w:noProof/>
          <w:sz w:val="22"/>
          <w:szCs w:val="22"/>
          <w:lang w:val="en-US"/>
        </w:rPr>
        <w:pPrChange w:id="879" w:author="phuong vu" w:date="2018-11-23T13:48:00Z">
          <w:pPr>
            <w:pStyle w:val="TOC1"/>
            <w:tabs>
              <w:tab w:val="right" w:leader="dot" w:pos="8777"/>
            </w:tabs>
          </w:pPr>
        </w:pPrChange>
      </w:pPr>
      <w:del w:id="880" w:author="Tran Huan" w:date="2018-11-26T13:44:00Z">
        <w:r w:rsidDel="00194DE7">
          <w:rPr>
            <w:noProof/>
          </w:rPr>
          <w:delText>ABSTRACT</w:delText>
        </w:r>
        <w:r w:rsidDel="00194DE7">
          <w:rPr>
            <w:noProof/>
          </w:rPr>
          <w:tab/>
          <w:delText>13</w:delText>
        </w:r>
      </w:del>
    </w:p>
    <w:p w14:paraId="4A74FB9D" w14:textId="11034638" w:rsidR="006A2C8A" w:rsidDel="00194DE7" w:rsidRDefault="006A2C8A">
      <w:pPr>
        <w:pStyle w:val="TOC1"/>
        <w:tabs>
          <w:tab w:val="right" w:leader="dot" w:pos="8777"/>
        </w:tabs>
        <w:spacing w:line="276" w:lineRule="auto"/>
        <w:rPr>
          <w:del w:id="881" w:author="Tran Huan" w:date="2018-11-26T13:44:00Z"/>
          <w:rFonts w:asciiTheme="minorHAnsi" w:eastAsiaTheme="minorEastAsia" w:hAnsiTheme="minorHAnsi" w:cstheme="minorBidi"/>
          <w:noProof/>
          <w:sz w:val="22"/>
          <w:szCs w:val="22"/>
          <w:lang w:val="en-US"/>
        </w:rPr>
        <w:pPrChange w:id="882" w:author="phuong vu" w:date="2018-11-23T13:48:00Z">
          <w:pPr>
            <w:pStyle w:val="TOC1"/>
            <w:tabs>
              <w:tab w:val="right" w:leader="dot" w:pos="8777"/>
            </w:tabs>
          </w:pPr>
        </w:pPrChange>
      </w:pPr>
      <w:del w:id="883" w:author="Tran Huan" w:date="2018-11-26T13:44:00Z">
        <w:r w:rsidDel="00194DE7">
          <w:rPr>
            <w:noProof/>
          </w:rPr>
          <w:delText>TỪ KHÓA</w:delText>
        </w:r>
        <w:r w:rsidDel="00194DE7">
          <w:rPr>
            <w:noProof/>
          </w:rPr>
          <w:tab/>
          <w:delText>14</w:delText>
        </w:r>
      </w:del>
    </w:p>
    <w:p w14:paraId="04E58D68" w14:textId="37C760A1" w:rsidR="006A2C8A" w:rsidDel="00194DE7" w:rsidRDefault="006A2C8A">
      <w:pPr>
        <w:pStyle w:val="TOC1"/>
        <w:tabs>
          <w:tab w:val="left" w:pos="1540"/>
          <w:tab w:val="right" w:leader="dot" w:pos="8777"/>
        </w:tabs>
        <w:spacing w:line="276" w:lineRule="auto"/>
        <w:rPr>
          <w:del w:id="884" w:author="Tran Huan" w:date="2018-11-26T13:44:00Z"/>
          <w:rFonts w:asciiTheme="minorHAnsi" w:eastAsiaTheme="minorEastAsia" w:hAnsiTheme="minorHAnsi" w:cstheme="minorBidi"/>
          <w:noProof/>
          <w:sz w:val="22"/>
          <w:szCs w:val="22"/>
          <w:lang w:val="en-US"/>
        </w:rPr>
        <w:pPrChange w:id="885" w:author="phuong vu" w:date="2018-11-23T13:48:00Z">
          <w:pPr>
            <w:pStyle w:val="TOC1"/>
            <w:tabs>
              <w:tab w:val="left" w:pos="1540"/>
              <w:tab w:val="right" w:leader="dot" w:pos="8777"/>
            </w:tabs>
          </w:pPr>
        </w:pPrChange>
      </w:pPr>
      <w:del w:id="886" w:author="Tran Huan" w:date="2018-11-26T13:44:00Z">
        <w:r w:rsidDel="00194DE7">
          <w:rPr>
            <w:noProof/>
          </w:rPr>
          <w:delText>CHƯƠNG 1 -</w:delText>
        </w:r>
        <w:r w:rsidDel="00194DE7">
          <w:rPr>
            <w:rFonts w:asciiTheme="minorHAnsi" w:eastAsiaTheme="minorEastAsia" w:hAnsiTheme="minorHAnsi" w:cstheme="minorBidi"/>
            <w:noProof/>
            <w:sz w:val="22"/>
            <w:szCs w:val="22"/>
            <w:lang w:val="en-US"/>
          </w:rPr>
          <w:tab/>
        </w:r>
        <w:r w:rsidDel="00194DE7">
          <w:rPr>
            <w:noProof/>
          </w:rPr>
          <w:delText>TỔNG QUAN</w:delText>
        </w:r>
        <w:r w:rsidDel="00194DE7">
          <w:rPr>
            <w:noProof/>
          </w:rPr>
          <w:tab/>
          <w:delText>15</w:delText>
        </w:r>
      </w:del>
    </w:p>
    <w:p w14:paraId="756E7A50" w14:textId="748853EC" w:rsidR="006A2C8A" w:rsidDel="00194DE7" w:rsidRDefault="006A2C8A">
      <w:pPr>
        <w:pStyle w:val="TOC2"/>
        <w:tabs>
          <w:tab w:val="left" w:pos="880"/>
          <w:tab w:val="right" w:leader="dot" w:pos="8777"/>
        </w:tabs>
        <w:spacing w:line="276" w:lineRule="auto"/>
        <w:rPr>
          <w:del w:id="887" w:author="Tran Huan" w:date="2018-11-26T13:44:00Z"/>
          <w:rFonts w:asciiTheme="minorHAnsi" w:eastAsiaTheme="minorEastAsia" w:hAnsiTheme="minorHAnsi" w:cstheme="minorBidi"/>
          <w:noProof/>
          <w:sz w:val="22"/>
          <w:szCs w:val="22"/>
          <w:lang w:val="en-US"/>
        </w:rPr>
        <w:pPrChange w:id="888" w:author="phuong vu" w:date="2018-11-23T13:48:00Z">
          <w:pPr>
            <w:pStyle w:val="TOC2"/>
            <w:tabs>
              <w:tab w:val="left" w:pos="880"/>
              <w:tab w:val="right" w:leader="dot" w:pos="8777"/>
            </w:tabs>
          </w:pPr>
        </w:pPrChange>
      </w:pPr>
      <w:del w:id="889" w:author="Tran Huan" w:date="2018-11-26T13:44:00Z">
        <w:r w:rsidRPr="008F3391" w:rsidDel="00194DE7">
          <w:rPr>
            <w:noProof/>
            <w:lang w:val="en-US"/>
          </w:rPr>
          <w:delText>1.1</w:delText>
        </w:r>
        <w:r w:rsidDel="00194DE7">
          <w:rPr>
            <w:rFonts w:asciiTheme="minorHAnsi" w:eastAsiaTheme="minorEastAsia" w:hAnsiTheme="minorHAnsi" w:cstheme="minorBidi"/>
            <w:noProof/>
            <w:sz w:val="22"/>
            <w:szCs w:val="22"/>
            <w:lang w:val="en-US"/>
          </w:rPr>
          <w:tab/>
        </w:r>
        <w:r w:rsidRPr="008F3391" w:rsidDel="00194DE7">
          <w:rPr>
            <w:noProof/>
            <w:lang w:val="en-US"/>
          </w:rPr>
          <w:delText>Đặt vấn đề</w:delText>
        </w:r>
        <w:r w:rsidDel="00194DE7">
          <w:rPr>
            <w:noProof/>
          </w:rPr>
          <w:tab/>
          <w:delText>15</w:delText>
        </w:r>
      </w:del>
    </w:p>
    <w:p w14:paraId="2A573D5C" w14:textId="09BD3443" w:rsidR="006A2C8A" w:rsidDel="00194DE7" w:rsidRDefault="006A2C8A">
      <w:pPr>
        <w:pStyle w:val="TOC2"/>
        <w:tabs>
          <w:tab w:val="left" w:pos="880"/>
          <w:tab w:val="right" w:leader="dot" w:pos="8777"/>
        </w:tabs>
        <w:spacing w:line="276" w:lineRule="auto"/>
        <w:rPr>
          <w:del w:id="890" w:author="Tran Huan" w:date="2018-11-26T13:44:00Z"/>
          <w:rFonts w:asciiTheme="minorHAnsi" w:eastAsiaTheme="minorEastAsia" w:hAnsiTheme="minorHAnsi" w:cstheme="minorBidi"/>
          <w:noProof/>
          <w:sz w:val="22"/>
          <w:szCs w:val="22"/>
          <w:lang w:val="en-US"/>
        </w:rPr>
        <w:pPrChange w:id="891" w:author="phuong vu" w:date="2018-11-23T13:48:00Z">
          <w:pPr>
            <w:pStyle w:val="TOC2"/>
            <w:tabs>
              <w:tab w:val="left" w:pos="880"/>
              <w:tab w:val="right" w:leader="dot" w:pos="8777"/>
            </w:tabs>
          </w:pPr>
        </w:pPrChange>
      </w:pPr>
      <w:del w:id="892" w:author="Tran Huan" w:date="2018-11-26T13:44:00Z">
        <w:r w:rsidRPr="008F3391" w:rsidDel="00194DE7">
          <w:rPr>
            <w:noProof/>
            <w:lang w:val="en-US"/>
          </w:rPr>
          <w:delText>1.2</w:delText>
        </w:r>
        <w:r w:rsidDel="00194DE7">
          <w:rPr>
            <w:rFonts w:asciiTheme="minorHAnsi" w:eastAsiaTheme="minorEastAsia" w:hAnsiTheme="minorHAnsi" w:cstheme="minorBidi"/>
            <w:noProof/>
            <w:sz w:val="22"/>
            <w:szCs w:val="22"/>
            <w:lang w:val="en-US"/>
          </w:rPr>
          <w:tab/>
        </w:r>
        <w:r w:rsidRPr="008F3391" w:rsidDel="00194DE7">
          <w:rPr>
            <w:noProof/>
            <w:lang w:val="en-US"/>
          </w:rPr>
          <w:delText>Lịch sử giải quyết vấn đề</w:delText>
        </w:r>
        <w:r w:rsidDel="00194DE7">
          <w:rPr>
            <w:noProof/>
          </w:rPr>
          <w:tab/>
          <w:delText>15</w:delText>
        </w:r>
      </w:del>
    </w:p>
    <w:p w14:paraId="6FD9B448" w14:textId="4B9C432B" w:rsidR="006A2C8A" w:rsidDel="00194DE7" w:rsidRDefault="006A2C8A">
      <w:pPr>
        <w:pStyle w:val="TOC2"/>
        <w:tabs>
          <w:tab w:val="left" w:pos="880"/>
          <w:tab w:val="right" w:leader="dot" w:pos="8777"/>
        </w:tabs>
        <w:spacing w:line="276" w:lineRule="auto"/>
        <w:rPr>
          <w:del w:id="893" w:author="Tran Huan" w:date="2018-11-26T13:44:00Z"/>
          <w:rFonts w:asciiTheme="minorHAnsi" w:eastAsiaTheme="minorEastAsia" w:hAnsiTheme="minorHAnsi" w:cstheme="minorBidi"/>
          <w:noProof/>
          <w:sz w:val="22"/>
          <w:szCs w:val="22"/>
          <w:lang w:val="en-US"/>
        </w:rPr>
        <w:pPrChange w:id="894" w:author="phuong vu" w:date="2018-11-23T13:48:00Z">
          <w:pPr>
            <w:pStyle w:val="TOC2"/>
            <w:tabs>
              <w:tab w:val="left" w:pos="880"/>
              <w:tab w:val="right" w:leader="dot" w:pos="8777"/>
            </w:tabs>
          </w:pPr>
        </w:pPrChange>
      </w:pPr>
      <w:del w:id="895" w:author="Tran Huan" w:date="2018-11-26T13:44:00Z">
        <w:r w:rsidRPr="008F3391" w:rsidDel="00194DE7">
          <w:rPr>
            <w:noProof/>
            <w:lang w:val="en-US"/>
          </w:rPr>
          <w:delText>1.3</w:delText>
        </w:r>
        <w:r w:rsidDel="00194DE7">
          <w:rPr>
            <w:rFonts w:asciiTheme="minorHAnsi" w:eastAsiaTheme="minorEastAsia" w:hAnsiTheme="minorHAnsi" w:cstheme="minorBidi"/>
            <w:noProof/>
            <w:sz w:val="22"/>
            <w:szCs w:val="22"/>
            <w:lang w:val="en-US"/>
          </w:rPr>
          <w:tab/>
        </w:r>
        <w:r w:rsidDel="00194DE7">
          <w:rPr>
            <w:noProof/>
          </w:rPr>
          <w:delText>Phạm</w:delText>
        </w:r>
        <w:r w:rsidRPr="008F3391" w:rsidDel="00194DE7">
          <w:rPr>
            <w:noProof/>
            <w:lang w:val="en-US"/>
          </w:rPr>
          <w:delText xml:space="preserve"> vi đề tài</w:delText>
        </w:r>
        <w:r w:rsidDel="00194DE7">
          <w:rPr>
            <w:noProof/>
          </w:rPr>
          <w:tab/>
          <w:delText>16</w:delText>
        </w:r>
      </w:del>
    </w:p>
    <w:p w14:paraId="0DE62166" w14:textId="0F7284C0" w:rsidR="006A2C8A" w:rsidDel="00194DE7" w:rsidRDefault="006A2C8A">
      <w:pPr>
        <w:pStyle w:val="TOC2"/>
        <w:tabs>
          <w:tab w:val="left" w:pos="880"/>
          <w:tab w:val="right" w:leader="dot" w:pos="8777"/>
        </w:tabs>
        <w:spacing w:line="276" w:lineRule="auto"/>
        <w:rPr>
          <w:del w:id="896" w:author="Tran Huan" w:date="2018-11-26T13:44:00Z"/>
          <w:rFonts w:asciiTheme="minorHAnsi" w:eastAsiaTheme="minorEastAsia" w:hAnsiTheme="minorHAnsi" w:cstheme="minorBidi"/>
          <w:noProof/>
          <w:sz w:val="22"/>
          <w:szCs w:val="22"/>
          <w:lang w:val="en-US"/>
        </w:rPr>
        <w:pPrChange w:id="897" w:author="phuong vu" w:date="2018-11-23T13:48:00Z">
          <w:pPr>
            <w:pStyle w:val="TOC2"/>
            <w:tabs>
              <w:tab w:val="left" w:pos="880"/>
              <w:tab w:val="right" w:leader="dot" w:pos="8777"/>
            </w:tabs>
          </w:pPr>
        </w:pPrChange>
      </w:pPr>
      <w:del w:id="898" w:author="Tran Huan" w:date="2018-11-26T13:44:00Z">
        <w:r w:rsidRPr="008F3391" w:rsidDel="00194DE7">
          <w:rPr>
            <w:noProof/>
            <w:lang w:val="en-US"/>
          </w:rPr>
          <w:delText>1.4</w:delText>
        </w:r>
        <w:r w:rsidDel="00194DE7">
          <w:rPr>
            <w:rFonts w:asciiTheme="minorHAnsi" w:eastAsiaTheme="minorEastAsia" w:hAnsiTheme="minorHAnsi" w:cstheme="minorBidi"/>
            <w:noProof/>
            <w:sz w:val="22"/>
            <w:szCs w:val="22"/>
            <w:lang w:val="en-US"/>
          </w:rPr>
          <w:tab/>
        </w:r>
        <w:r w:rsidRPr="008F3391" w:rsidDel="00194DE7">
          <w:rPr>
            <w:noProof/>
            <w:lang w:val="en-US"/>
          </w:rPr>
          <w:delText>Phương pháp nghiên cứu</w:delText>
        </w:r>
        <w:r w:rsidDel="00194DE7">
          <w:rPr>
            <w:noProof/>
          </w:rPr>
          <w:tab/>
          <w:delText>16</w:delText>
        </w:r>
      </w:del>
    </w:p>
    <w:p w14:paraId="509C079E" w14:textId="3FFB60BE" w:rsidR="006A2C8A" w:rsidDel="00194DE7" w:rsidRDefault="006A2C8A">
      <w:pPr>
        <w:pStyle w:val="TOC3"/>
        <w:tabs>
          <w:tab w:val="left" w:pos="1320"/>
          <w:tab w:val="right" w:leader="dot" w:pos="8777"/>
        </w:tabs>
        <w:spacing w:line="276" w:lineRule="auto"/>
        <w:rPr>
          <w:del w:id="899" w:author="Tran Huan" w:date="2018-11-26T13:44:00Z"/>
          <w:rFonts w:asciiTheme="minorHAnsi" w:eastAsiaTheme="minorEastAsia" w:hAnsiTheme="minorHAnsi" w:cstheme="minorBidi"/>
          <w:noProof/>
          <w:sz w:val="22"/>
          <w:szCs w:val="22"/>
          <w:lang w:val="en-US"/>
        </w:rPr>
        <w:pPrChange w:id="900" w:author="phuong vu" w:date="2018-11-23T13:48:00Z">
          <w:pPr>
            <w:pStyle w:val="TOC3"/>
            <w:tabs>
              <w:tab w:val="left" w:pos="1320"/>
              <w:tab w:val="right" w:leader="dot" w:pos="8777"/>
            </w:tabs>
          </w:pPr>
        </w:pPrChange>
      </w:pPr>
      <w:del w:id="901" w:author="Tran Huan" w:date="2018-11-26T13:44:00Z">
        <w:r w:rsidDel="00194DE7">
          <w:rPr>
            <w:noProof/>
          </w:rPr>
          <w:delText>1.4.1</w:delText>
        </w:r>
        <w:r w:rsidDel="00194DE7">
          <w:rPr>
            <w:rFonts w:asciiTheme="minorHAnsi" w:eastAsiaTheme="minorEastAsia" w:hAnsiTheme="minorHAnsi" w:cstheme="minorBidi"/>
            <w:noProof/>
            <w:sz w:val="22"/>
            <w:szCs w:val="22"/>
            <w:lang w:val="en-US"/>
          </w:rPr>
          <w:tab/>
        </w:r>
        <w:r w:rsidDel="00194DE7">
          <w:rPr>
            <w:noProof/>
          </w:rPr>
          <w:delText>Mục tiêu nghiên cứu</w:delText>
        </w:r>
        <w:r w:rsidDel="00194DE7">
          <w:rPr>
            <w:noProof/>
          </w:rPr>
          <w:tab/>
          <w:delText>16</w:delText>
        </w:r>
      </w:del>
    </w:p>
    <w:p w14:paraId="0CDD0FC5" w14:textId="417CF757" w:rsidR="006A2C8A" w:rsidDel="00194DE7" w:rsidRDefault="006A2C8A">
      <w:pPr>
        <w:pStyle w:val="TOC3"/>
        <w:tabs>
          <w:tab w:val="left" w:pos="1320"/>
          <w:tab w:val="right" w:leader="dot" w:pos="8777"/>
        </w:tabs>
        <w:spacing w:line="276" w:lineRule="auto"/>
        <w:rPr>
          <w:del w:id="902" w:author="Tran Huan" w:date="2018-11-26T13:44:00Z"/>
          <w:rFonts w:asciiTheme="minorHAnsi" w:eastAsiaTheme="minorEastAsia" w:hAnsiTheme="minorHAnsi" w:cstheme="minorBidi"/>
          <w:noProof/>
          <w:sz w:val="22"/>
          <w:szCs w:val="22"/>
          <w:lang w:val="en-US"/>
        </w:rPr>
        <w:pPrChange w:id="903" w:author="phuong vu" w:date="2018-11-23T13:48:00Z">
          <w:pPr>
            <w:pStyle w:val="TOC3"/>
            <w:tabs>
              <w:tab w:val="left" w:pos="1320"/>
              <w:tab w:val="right" w:leader="dot" w:pos="8777"/>
            </w:tabs>
          </w:pPr>
        </w:pPrChange>
      </w:pPr>
      <w:del w:id="904" w:author="Tran Huan" w:date="2018-11-26T13:44:00Z">
        <w:r w:rsidDel="00194DE7">
          <w:rPr>
            <w:noProof/>
          </w:rPr>
          <w:delText>1.4.2</w:delText>
        </w:r>
        <w:r w:rsidDel="00194DE7">
          <w:rPr>
            <w:rFonts w:asciiTheme="minorHAnsi" w:eastAsiaTheme="minorEastAsia" w:hAnsiTheme="minorHAnsi" w:cstheme="minorBidi"/>
            <w:noProof/>
            <w:sz w:val="22"/>
            <w:szCs w:val="22"/>
            <w:lang w:val="en-US"/>
          </w:rPr>
          <w:tab/>
        </w:r>
        <w:r w:rsidDel="00194DE7">
          <w:rPr>
            <w:noProof/>
          </w:rPr>
          <w:delText>Đối tượng nghiên cứu</w:delText>
        </w:r>
        <w:r w:rsidDel="00194DE7">
          <w:rPr>
            <w:noProof/>
          </w:rPr>
          <w:tab/>
          <w:delText>17</w:delText>
        </w:r>
      </w:del>
    </w:p>
    <w:p w14:paraId="17B2A41A" w14:textId="269D212C" w:rsidR="006A2C8A" w:rsidDel="00194DE7" w:rsidRDefault="006A2C8A">
      <w:pPr>
        <w:pStyle w:val="TOC3"/>
        <w:tabs>
          <w:tab w:val="left" w:pos="1320"/>
          <w:tab w:val="right" w:leader="dot" w:pos="8777"/>
        </w:tabs>
        <w:spacing w:line="276" w:lineRule="auto"/>
        <w:rPr>
          <w:del w:id="905" w:author="Tran Huan" w:date="2018-11-26T13:44:00Z"/>
          <w:rFonts w:asciiTheme="minorHAnsi" w:eastAsiaTheme="minorEastAsia" w:hAnsiTheme="minorHAnsi" w:cstheme="minorBidi"/>
          <w:noProof/>
          <w:sz w:val="22"/>
          <w:szCs w:val="22"/>
          <w:lang w:val="en-US"/>
        </w:rPr>
        <w:pPrChange w:id="906" w:author="phuong vu" w:date="2018-11-23T13:48:00Z">
          <w:pPr>
            <w:pStyle w:val="TOC3"/>
            <w:tabs>
              <w:tab w:val="left" w:pos="1320"/>
              <w:tab w:val="right" w:leader="dot" w:pos="8777"/>
            </w:tabs>
          </w:pPr>
        </w:pPrChange>
      </w:pPr>
      <w:del w:id="907" w:author="Tran Huan" w:date="2018-11-26T13:44:00Z">
        <w:r w:rsidDel="00194DE7">
          <w:rPr>
            <w:noProof/>
          </w:rPr>
          <w:delText>1.4.3</w:delText>
        </w:r>
        <w:r w:rsidDel="00194DE7">
          <w:rPr>
            <w:rFonts w:asciiTheme="minorHAnsi" w:eastAsiaTheme="minorEastAsia" w:hAnsiTheme="minorHAnsi" w:cstheme="minorBidi"/>
            <w:noProof/>
            <w:sz w:val="22"/>
            <w:szCs w:val="22"/>
            <w:lang w:val="en-US"/>
          </w:rPr>
          <w:tab/>
        </w:r>
        <w:r w:rsidDel="00194DE7">
          <w:rPr>
            <w:noProof/>
          </w:rPr>
          <w:delText>Phạm vi nghiên cứu</w:delText>
        </w:r>
        <w:r w:rsidDel="00194DE7">
          <w:rPr>
            <w:noProof/>
          </w:rPr>
          <w:tab/>
          <w:delText>17</w:delText>
        </w:r>
      </w:del>
    </w:p>
    <w:p w14:paraId="3B4E4161" w14:textId="64206076" w:rsidR="006A2C8A" w:rsidDel="00194DE7" w:rsidRDefault="006A2C8A">
      <w:pPr>
        <w:pStyle w:val="TOC1"/>
        <w:tabs>
          <w:tab w:val="left" w:pos="1540"/>
          <w:tab w:val="right" w:leader="dot" w:pos="8777"/>
        </w:tabs>
        <w:spacing w:line="276" w:lineRule="auto"/>
        <w:rPr>
          <w:del w:id="908" w:author="Tran Huan" w:date="2018-11-26T13:44:00Z"/>
          <w:rFonts w:asciiTheme="minorHAnsi" w:eastAsiaTheme="minorEastAsia" w:hAnsiTheme="minorHAnsi" w:cstheme="minorBidi"/>
          <w:noProof/>
          <w:sz w:val="22"/>
          <w:szCs w:val="22"/>
          <w:lang w:val="en-US"/>
        </w:rPr>
        <w:pPrChange w:id="909" w:author="phuong vu" w:date="2018-11-23T13:48:00Z">
          <w:pPr>
            <w:pStyle w:val="TOC1"/>
            <w:tabs>
              <w:tab w:val="left" w:pos="1540"/>
              <w:tab w:val="right" w:leader="dot" w:pos="8777"/>
            </w:tabs>
          </w:pPr>
        </w:pPrChange>
      </w:pPr>
      <w:del w:id="910" w:author="Tran Huan" w:date="2018-11-26T13:44:00Z">
        <w:r w:rsidDel="00194DE7">
          <w:rPr>
            <w:noProof/>
          </w:rPr>
          <w:delText>CHƯƠNG 2 -</w:delText>
        </w:r>
        <w:r w:rsidDel="00194DE7">
          <w:rPr>
            <w:rFonts w:asciiTheme="minorHAnsi" w:eastAsiaTheme="minorEastAsia" w:hAnsiTheme="minorHAnsi" w:cstheme="minorBidi"/>
            <w:noProof/>
            <w:sz w:val="22"/>
            <w:szCs w:val="22"/>
            <w:lang w:val="en-US"/>
          </w:rPr>
          <w:tab/>
        </w:r>
        <w:r w:rsidDel="00194DE7">
          <w:rPr>
            <w:noProof/>
          </w:rPr>
          <w:delText>CƠ SỞ LÝ THUYẾT</w:delText>
        </w:r>
        <w:r w:rsidDel="00194DE7">
          <w:rPr>
            <w:noProof/>
          </w:rPr>
          <w:tab/>
          <w:delText>18</w:delText>
        </w:r>
      </w:del>
    </w:p>
    <w:p w14:paraId="442EE81A" w14:textId="75915064" w:rsidR="006A2C8A" w:rsidDel="00194DE7" w:rsidRDefault="006A2C8A">
      <w:pPr>
        <w:pStyle w:val="TOC2"/>
        <w:tabs>
          <w:tab w:val="left" w:pos="880"/>
          <w:tab w:val="right" w:leader="dot" w:pos="8777"/>
        </w:tabs>
        <w:spacing w:line="276" w:lineRule="auto"/>
        <w:rPr>
          <w:del w:id="911" w:author="Tran Huan" w:date="2018-11-26T13:44:00Z"/>
          <w:rFonts w:asciiTheme="minorHAnsi" w:eastAsiaTheme="minorEastAsia" w:hAnsiTheme="minorHAnsi" w:cstheme="minorBidi"/>
          <w:noProof/>
          <w:sz w:val="22"/>
          <w:szCs w:val="22"/>
          <w:lang w:val="en-US"/>
        </w:rPr>
        <w:pPrChange w:id="912" w:author="phuong vu" w:date="2018-11-23T13:48:00Z">
          <w:pPr>
            <w:pStyle w:val="TOC2"/>
            <w:tabs>
              <w:tab w:val="left" w:pos="880"/>
              <w:tab w:val="right" w:leader="dot" w:pos="8777"/>
            </w:tabs>
          </w:pPr>
        </w:pPrChange>
      </w:pPr>
      <w:del w:id="913" w:author="Tran Huan" w:date="2018-11-26T13:44:00Z">
        <w:r w:rsidDel="00194DE7">
          <w:rPr>
            <w:noProof/>
          </w:rPr>
          <w:delText>2.1</w:delText>
        </w:r>
        <w:r w:rsidDel="00194DE7">
          <w:rPr>
            <w:rFonts w:asciiTheme="minorHAnsi" w:eastAsiaTheme="minorEastAsia" w:hAnsiTheme="minorHAnsi" w:cstheme="minorBidi"/>
            <w:noProof/>
            <w:sz w:val="22"/>
            <w:szCs w:val="22"/>
            <w:lang w:val="en-US"/>
          </w:rPr>
          <w:tab/>
        </w:r>
        <w:r w:rsidDel="00194DE7">
          <w:rPr>
            <w:noProof/>
          </w:rPr>
          <w:delText>Tìm hiểu về nền tảng Android</w:delText>
        </w:r>
        <w:r w:rsidRPr="008F3391" w:rsidDel="00194DE7">
          <w:rPr>
            <w:noProof/>
            <w:vertAlign w:val="superscript"/>
          </w:rPr>
          <w:delText>[1]</w:delText>
        </w:r>
        <w:r w:rsidDel="00194DE7">
          <w:rPr>
            <w:noProof/>
          </w:rPr>
          <w:tab/>
          <w:delText>18</w:delText>
        </w:r>
      </w:del>
    </w:p>
    <w:p w14:paraId="568AFA52" w14:textId="4B311DA4" w:rsidR="006A2C8A" w:rsidDel="00194DE7" w:rsidRDefault="006A2C8A">
      <w:pPr>
        <w:pStyle w:val="TOC2"/>
        <w:tabs>
          <w:tab w:val="left" w:pos="880"/>
          <w:tab w:val="right" w:leader="dot" w:pos="8777"/>
        </w:tabs>
        <w:spacing w:line="276" w:lineRule="auto"/>
        <w:rPr>
          <w:del w:id="914" w:author="Tran Huan" w:date="2018-11-26T13:44:00Z"/>
          <w:rFonts w:asciiTheme="minorHAnsi" w:eastAsiaTheme="minorEastAsia" w:hAnsiTheme="minorHAnsi" w:cstheme="minorBidi"/>
          <w:noProof/>
          <w:sz w:val="22"/>
          <w:szCs w:val="22"/>
          <w:lang w:val="en-US"/>
        </w:rPr>
        <w:pPrChange w:id="915" w:author="phuong vu" w:date="2018-11-23T13:48:00Z">
          <w:pPr>
            <w:pStyle w:val="TOC2"/>
            <w:tabs>
              <w:tab w:val="left" w:pos="880"/>
              <w:tab w:val="right" w:leader="dot" w:pos="8777"/>
            </w:tabs>
          </w:pPr>
        </w:pPrChange>
      </w:pPr>
      <w:del w:id="916" w:author="Tran Huan" w:date="2018-11-26T13:44:00Z">
        <w:r w:rsidDel="00194DE7">
          <w:rPr>
            <w:noProof/>
          </w:rPr>
          <w:delText>2.2</w:delText>
        </w:r>
        <w:r w:rsidDel="00194DE7">
          <w:rPr>
            <w:rFonts w:asciiTheme="minorHAnsi" w:eastAsiaTheme="minorEastAsia" w:hAnsiTheme="minorHAnsi" w:cstheme="minorBidi"/>
            <w:noProof/>
            <w:sz w:val="22"/>
            <w:szCs w:val="22"/>
            <w:lang w:val="en-US"/>
          </w:rPr>
          <w:tab/>
        </w:r>
        <w:r w:rsidDel="00194DE7">
          <w:rPr>
            <w:noProof/>
          </w:rPr>
          <w:delText xml:space="preserve">Tìm hiểu về GraphQL </w:delText>
        </w:r>
        <w:r w:rsidRPr="008F3391" w:rsidDel="00194DE7">
          <w:rPr>
            <w:noProof/>
            <w:vertAlign w:val="superscript"/>
          </w:rPr>
          <w:delText>[2]</w:delText>
        </w:r>
        <w:r w:rsidDel="00194DE7">
          <w:rPr>
            <w:noProof/>
          </w:rPr>
          <w:tab/>
          <w:delText>19</w:delText>
        </w:r>
      </w:del>
    </w:p>
    <w:p w14:paraId="2CB20391" w14:textId="7FB9A263" w:rsidR="006A2C8A" w:rsidDel="00194DE7" w:rsidRDefault="006A2C8A">
      <w:pPr>
        <w:pStyle w:val="TOC2"/>
        <w:tabs>
          <w:tab w:val="left" w:pos="880"/>
          <w:tab w:val="right" w:leader="dot" w:pos="8777"/>
        </w:tabs>
        <w:spacing w:line="276" w:lineRule="auto"/>
        <w:rPr>
          <w:del w:id="917" w:author="Tran Huan" w:date="2018-11-26T13:44:00Z"/>
          <w:rFonts w:asciiTheme="minorHAnsi" w:eastAsiaTheme="minorEastAsia" w:hAnsiTheme="minorHAnsi" w:cstheme="minorBidi"/>
          <w:noProof/>
          <w:sz w:val="22"/>
          <w:szCs w:val="22"/>
          <w:lang w:val="en-US"/>
        </w:rPr>
        <w:pPrChange w:id="918" w:author="phuong vu" w:date="2018-11-23T13:48:00Z">
          <w:pPr>
            <w:pStyle w:val="TOC2"/>
            <w:tabs>
              <w:tab w:val="left" w:pos="880"/>
              <w:tab w:val="right" w:leader="dot" w:pos="8777"/>
            </w:tabs>
          </w:pPr>
        </w:pPrChange>
      </w:pPr>
      <w:del w:id="919" w:author="Tran Huan" w:date="2018-11-26T13:44:00Z">
        <w:r w:rsidRPr="008F3391" w:rsidDel="00194DE7">
          <w:rPr>
            <w:noProof/>
            <w:lang w:val="da-DK"/>
          </w:rPr>
          <w:delText>2.3</w:delText>
        </w:r>
        <w:r w:rsidDel="00194DE7">
          <w:rPr>
            <w:rFonts w:asciiTheme="minorHAnsi" w:eastAsiaTheme="minorEastAsia" w:hAnsiTheme="minorHAnsi" w:cstheme="minorBidi"/>
            <w:noProof/>
            <w:sz w:val="22"/>
            <w:szCs w:val="22"/>
            <w:lang w:val="en-US"/>
          </w:rPr>
          <w:tab/>
        </w:r>
        <w:r w:rsidRPr="008F3391" w:rsidDel="00194DE7">
          <w:rPr>
            <w:noProof/>
            <w:lang w:val="da-DK"/>
          </w:rPr>
          <w:delText xml:space="preserve">Tìm hiểu về Postgraphile </w:delText>
        </w:r>
        <w:r w:rsidRPr="008F3391" w:rsidDel="00194DE7">
          <w:rPr>
            <w:noProof/>
            <w:vertAlign w:val="superscript"/>
            <w:lang w:val="da-DK"/>
          </w:rPr>
          <w:delText>[3][4]</w:delText>
        </w:r>
        <w:r w:rsidDel="00194DE7">
          <w:rPr>
            <w:noProof/>
          </w:rPr>
          <w:tab/>
          <w:delText>21</w:delText>
        </w:r>
      </w:del>
    </w:p>
    <w:p w14:paraId="443F9B1B" w14:textId="0E205793" w:rsidR="006A2C8A" w:rsidDel="00194DE7" w:rsidRDefault="006A2C8A">
      <w:pPr>
        <w:pStyle w:val="TOC2"/>
        <w:tabs>
          <w:tab w:val="left" w:pos="880"/>
          <w:tab w:val="right" w:leader="dot" w:pos="8777"/>
        </w:tabs>
        <w:spacing w:line="276" w:lineRule="auto"/>
        <w:rPr>
          <w:del w:id="920" w:author="Tran Huan" w:date="2018-11-26T13:44:00Z"/>
          <w:rFonts w:asciiTheme="minorHAnsi" w:eastAsiaTheme="minorEastAsia" w:hAnsiTheme="minorHAnsi" w:cstheme="minorBidi"/>
          <w:noProof/>
          <w:sz w:val="22"/>
          <w:szCs w:val="22"/>
          <w:lang w:val="en-US"/>
        </w:rPr>
        <w:pPrChange w:id="921" w:author="phuong vu" w:date="2018-11-23T13:48:00Z">
          <w:pPr>
            <w:pStyle w:val="TOC2"/>
            <w:tabs>
              <w:tab w:val="left" w:pos="880"/>
              <w:tab w:val="right" w:leader="dot" w:pos="8777"/>
            </w:tabs>
          </w:pPr>
        </w:pPrChange>
      </w:pPr>
      <w:del w:id="922" w:author="Tran Huan" w:date="2018-11-26T13:44:00Z">
        <w:r w:rsidDel="00194DE7">
          <w:rPr>
            <w:noProof/>
          </w:rPr>
          <w:delText>2.4</w:delText>
        </w:r>
        <w:r w:rsidDel="00194DE7">
          <w:rPr>
            <w:rFonts w:asciiTheme="minorHAnsi" w:eastAsiaTheme="minorEastAsia" w:hAnsiTheme="minorHAnsi" w:cstheme="minorBidi"/>
            <w:noProof/>
            <w:sz w:val="22"/>
            <w:szCs w:val="22"/>
            <w:lang w:val="en-US"/>
          </w:rPr>
          <w:tab/>
        </w:r>
        <w:r w:rsidDel="00194DE7">
          <w:rPr>
            <w:noProof/>
          </w:rPr>
          <w:delText xml:space="preserve">Tìm hiểu về PostgreSQL </w:delText>
        </w:r>
        <w:r w:rsidRPr="008F3391" w:rsidDel="00194DE7">
          <w:rPr>
            <w:noProof/>
            <w:vertAlign w:val="superscript"/>
          </w:rPr>
          <w:delText>[5]</w:delText>
        </w:r>
        <w:r w:rsidDel="00194DE7">
          <w:rPr>
            <w:noProof/>
          </w:rPr>
          <w:tab/>
          <w:delText>21</w:delText>
        </w:r>
      </w:del>
    </w:p>
    <w:p w14:paraId="572E34F2" w14:textId="1B25CF5C" w:rsidR="006A2C8A" w:rsidDel="00194DE7" w:rsidRDefault="006A2C8A">
      <w:pPr>
        <w:pStyle w:val="TOC2"/>
        <w:tabs>
          <w:tab w:val="left" w:pos="880"/>
          <w:tab w:val="right" w:leader="dot" w:pos="8777"/>
        </w:tabs>
        <w:spacing w:line="276" w:lineRule="auto"/>
        <w:rPr>
          <w:del w:id="923" w:author="Tran Huan" w:date="2018-11-26T13:44:00Z"/>
          <w:rFonts w:asciiTheme="minorHAnsi" w:eastAsiaTheme="minorEastAsia" w:hAnsiTheme="minorHAnsi" w:cstheme="minorBidi"/>
          <w:noProof/>
          <w:sz w:val="22"/>
          <w:szCs w:val="22"/>
          <w:lang w:val="en-US"/>
        </w:rPr>
        <w:pPrChange w:id="924" w:author="phuong vu" w:date="2018-11-23T13:48:00Z">
          <w:pPr>
            <w:pStyle w:val="TOC2"/>
            <w:tabs>
              <w:tab w:val="left" w:pos="880"/>
              <w:tab w:val="right" w:leader="dot" w:pos="8777"/>
            </w:tabs>
          </w:pPr>
        </w:pPrChange>
      </w:pPr>
      <w:del w:id="925" w:author="Tran Huan" w:date="2018-11-26T13:44:00Z">
        <w:r w:rsidDel="00194DE7">
          <w:rPr>
            <w:noProof/>
          </w:rPr>
          <w:delText>2.5</w:delText>
        </w:r>
        <w:r w:rsidDel="00194DE7">
          <w:rPr>
            <w:rFonts w:asciiTheme="minorHAnsi" w:eastAsiaTheme="minorEastAsia" w:hAnsiTheme="minorHAnsi" w:cstheme="minorBidi"/>
            <w:noProof/>
            <w:sz w:val="22"/>
            <w:szCs w:val="22"/>
            <w:lang w:val="en-US"/>
          </w:rPr>
          <w:tab/>
        </w:r>
        <w:r w:rsidDel="00194DE7">
          <w:rPr>
            <w:noProof/>
          </w:rPr>
          <w:delText xml:space="preserve">Tìm hiểu về JSON Web Token </w:delText>
        </w:r>
        <w:r w:rsidRPr="008F3391" w:rsidDel="00194DE7">
          <w:rPr>
            <w:noProof/>
            <w:vertAlign w:val="superscript"/>
          </w:rPr>
          <w:delText>[6]</w:delText>
        </w:r>
        <w:r w:rsidDel="00194DE7">
          <w:rPr>
            <w:noProof/>
          </w:rPr>
          <w:tab/>
          <w:delText>22</w:delText>
        </w:r>
      </w:del>
    </w:p>
    <w:p w14:paraId="22B21576" w14:textId="3C765B5A" w:rsidR="006A2C8A" w:rsidDel="00194DE7" w:rsidRDefault="006A2C8A">
      <w:pPr>
        <w:pStyle w:val="TOC2"/>
        <w:tabs>
          <w:tab w:val="left" w:pos="880"/>
          <w:tab w:val="right" w:leader="dot" w:pos="8777"/>
        </w:tabs>
        <w:spacing w:line="276" w:lineRule="auto"/>
        <w:rPr>
          <w:del w:id="926" w:author="Tran Huan" w:date="2018-11-26T13:44:00Z"/>
          <w:rFonts w:asciiTheme="minorHAnsi" w:eastAsiaTheme="minorEastAsia" w:hAnsiTheme="minorHAnsi" w:cstheme="minorBidi"/>
          <w:noProof/>
          <w:sz w:val="22"/>
          <w:szCs w:val="22"/>
          <w:lang w:val="en-US"/>
        </w:rPr>
        <w:pPrChange w:id="927" w:author="phuong vu" w:date="2018-11-23T13:48:00Z">
          <w:pPr>
            <w:pStyle w:val="TOC2"/>
            <w:tabs>
              <w:tab w:val="left" w:pos="880"/>
              <w:tab w:val="right" w:leader="dot" w:pos="8777"/>
            </w:tabs>
          </w:pPr>
        </w:pPrChange>
      </w:pPr>
      <w:del w:id="928" w:author="Tran Huan" w:date="2018-11-26T13:44:00Z">
        <w:r w:rsidDel="00194DE7">
          <w:rPr>
            <w:noProof/>
          </w:rPr>
          <w:delText>2.6</w:delText>
        </w:r>
        <w:r w:rsidDel="00194DE7">
          <w:rPr>
            <w:rFonts w:asciiTheme="minorHAnsi" w:eastAsiaTheme="minorEastAsia" w:hAnsiTheme="minorHAnsi" w:cstheme="minorBidi"/>
            <w:noProof/>
            <w:sz w:val="22"/>
            <w:szCs w:val="22"/>
            <w:lang w:val="en-US"/>
          </w:rPr>
          <w:tab/>
        </w:r>
        <w:r w:rsidDel="00194DE7">
          <w:rPr>
            <w:noProof/>
          </w:rPr>
          <w:delText xml:space="preserve">Tìm hiểu về ReactJS </w:delText>
        </w:r>
        <w:r w:rsidRPr="008F3391" w:rsidDel="00194DE7">
          <w:rPr>
            <w:noProof/>
            <w:vertAlign w:val="superscript"/>
          </w:rPr>
          <w:delText>[7]</w:delText>
        </w:r>
        <w:r w:rsidDel="00194DE7">
          <w:rPr>
            <w:noProof/>
          </w:rPr>
          <w:tab/>
          <w:delText>22</w:delText>
        </w:r>
      </w:del>
    </w:p>
    <w:p w14:paraId="24EE18C6" w14:textId="0853293E" w:rsidR="006A2C8A" w:rsidDel="00194DE7" w:rsidRDefault="006A2C8A">
      <w:pPr>
        <w:pStyle w:val="TOC2"/>
        <w:tabs>
          <w:tab w:val="left" w:pos="880"/>
          <w:tab w:val="right" w:leader="dot" w:pos="8777"/>
        </w:tabs>
        <w:spacing w:line="276" w:lineRule="auto"/>
        <w:rPr>
          <w:del w:id="929" w:author="Tran Huan" w:date="2018-11-26T13:44:00Z"/>
          <w:rFonts w:asciiTheme="minorHAnsi" w:eastAsiaTheme="minorEastAsia" w:hAnsiTheme="minorHAnsi" w:cstheme="minorBidi"/>
          <w:noProof/>
          <w:sz w:val="22"/>
          <w:szCs w:val="22"/>
          <w:lang w:val="en-US"/>
        </w:rPr>
        <w:pPrChange w:id="930" w:author="phuong vu" w:date="2018-11-23T13:48:00Z">
          <w:pPr>
            <w:pStyle w:val="TOC2"/>
            <w:tabs>
              <w:tab w:val="left" w:pos="880"/>
              <w:tab w:val="right" w:leader="dot" w:pos="8777"/>
            </w:tabs>
          </w:pPr>
        </w:pPrChange>
      </w:pPr>
      <w:del w:id="931" w:author="Tran Huan" w:date="2018-11-26T13:44:00Z">
        <w:r w:rsidDel="00194DE7">
          <w:rPr>
            <w:noProof/>
          </w:rPr>
          <w:delText>2.7</w:delText>
        </w:r>
        <w:r w:rsidDel="00194DE7">
          <w:rPr>
            <w:rFonts w:asciiTheme="minorHAnsi" w:eastAsiaTheme="minorEastAsia" w:hAnsiTheme="minorHAnsi" w:cstheme="minorBidi"/>
            <w:noProof/>
            <w:sz w:val="22"/>
            <w:szCs w:val="22"/>
            <w:lang w:val="en-US"/>
          </w:rPr>
          <w:tab/>
        </w:r>
        <w:r w:rsidDel="00194DE7">
          <w:rPr>
            <w:noProof/>
          </w:rPr>
          <w:delText xml:space="preserve">Tìm hiểu về Apollo Client </w:delText>
        </w:r>
        <w:r w:rsidRPr="008F3391" w:rsidDel="00194DE7">
          <w:rPr>
            <w:noProof/>
            <w:vertAlign w:val="superscript"/>
          </w:rPr>
          <w:delText>[8]</w:delText>
        </w:r>
        <w:r w:rsidDel="00194DE7">
          <w:rPr>
            <w:noProof/>
          </w:rPr>
          <w:tab/>
          <w:delText>23</w:delText>
        </w:r>
      </w:del>
    </w:p>
    <w:p w14:paraId="5D3933A7" w14:textId="56C4351D" w:rsidR="006A2C8A" w:rsidDel="00194DE7" w:rsidRDefault="006A2C8A">
      <w:pPr>
        <w:pStyle w:val="TOC1"/>
        <w:tabs>
          <w:tab w:val="left" w:pos="1540"/>
          <w:tab w:val="right" w:leader="dot" w:pos="8777"/>
        </w:tabs>
        <w:spacing w:line="276" w:lineRule="auto"/>
        <w:rPr>
          <w:del w:id="932" w:author="Tran Huan" w:date="2018-11-26T13:44:00Z"/>
          <w:rFonts w:asciiTheme="minorHAnsi" w:eastAsiaTheme="minorEastAsia" w:hAnsiTheme="minorHAnsi" w:cstheme="minorBidi"/>
          <w:noProof/>
          <w:sz w:val="22"/>
          <w:szCs w:val="22"/>
          <w:lang w:val="en-US"/>
        </w:rPr>
        <w:pPrChange w:id="933" w:author="phuong vu" w:date="2018-11-23T13:48:00Z">
          <w:pPr>
            <w:pStyle w:val="TOC1"/>
            <w:tabs>
              <w:tab w:val="left" w:pos="1540"/>
              <w:tab w:val="right" w:leader="dot" w:pos="8777"/>
            </w:tabs>
          </w:pPr>
        </w:pPrChange>
      </w:pPr>
      <w:del w:id="934" w:author="Tran Huan" w:date="2018-11-26T13:44:00Z">
        <w:r w:rsidDel="00194DE7">
          <w:rPr>
            <w:noProof/>
          </w:rPr>
          <w:delText>CHƯƠNG 3 -</w:delText>
        </w:r>
        <w:r w:rsidDel="00194DE7">
          <w:rPr>
            <w:rFonts w:asciiTheme="minorHAnsi" w:eastAsiaTheme="minorEastAsia" w:hAnsiTheme="minorHAnsi" w:cstheme="minorBidi"/>
            <w:noProof/>
            <w:sz w:val="22"/>
            <w:szCs w:val="22"/>
            <w:lang w:val="en-US"/>
          </w:rPr>
          <w:tab/>
        </w:r>
        <w:r w:rsidDel="00194DE7">
          <w:rPr>
            <w:noProof/>
          </w:rPr>
          <w:delText>NỘI DUNG NGHIÊN CỨU</w:delText>
        </w:r>
        <w:r w:rsidDel="00194DE7">
          <w:rPr>
            <w:noProof/>
          </w:rPr>
          <w:tab/>
          <w:delText>25</w:delText>
        </w:r>
      </w:del>
    </w:p>
    <w:p w14:paraId="767F71B2" w14:textId="351D5C16" w:rsidR="006A2C8A" w:rsidDel="00194DE7" w:rsidRDefault="006A2C8A">
      <w:pPr>
        <w:pStyle w:val="TOC2"/>
        <w:tabs>
          <w:tab w:val="left" w:pos="880"/>
          <w:tab w:val="right" w:leader="dot" w:pos="8777"/>
        </w:tabs>
        <w:spacing w:line="276" w:lineRule="auto"/>
        <w:rPr>
          <w:del w:id="935" w:author="Tran Huan" w:date="2018-11-26T13:44:00Z"/>
          <w:rFonts w:asciiTheme="minorHAnsi" w:eastAsiaTheme="minorEastAsia" w:hAnsiTheme="minorHAnsi" w:cstheme="minorBidi"/>
          <w:noProof/>
          <w:sz w:val="22"/>
          <w:szCs w:val="22"/>
          <w:lang w:val="en-US"/>
        </w:rPr>
        <w:pPrChange w:id="936" w:author="phuong vu" w:date="2018-11-23T13:48:00Z">
          <w:pPr>
            <w:pStyle w:val="TOC2"/>
            <w:tabs>
              <w:tab w:val="left" w:pos="880"/>
              <w:tab w:val="right" w:leader="dot" w:pos="8777"/>
            </w:tabs>
          </w:pPr>
        </w:pPrChange>
      </w:pPr>
      <w:del w:id="937" w:author="Tran Huan" w:date="2018-11-26T13:44:00Z">
        <w:r w:rsidRPr="008F3391" w:rsidDel="00194DE7">
          <w:rPr>
            <w:noProof/>
            <w:lang w:val="en-US"/>
          </w:rPr>
          <w:delText>3.1</w:delText>
        </w:r>
        <w:r w:rsidDel="00194DE7">
          <w:rPr>
            <w:rFonts w:asciiTheme="minorHAnsi" w:eastAsiaTheme="minorEastAsia" w:hAnsiTheme="minorHAnsi" w:cstheme="minorBidi"/>
            <w:noProof/>
            <w:sz w:val="22"/>
            <w:szCs w:val="22"/>
            <w:lang w:val="en-US"/>
          </w:rPr>
          <w:tab/>
        </w:r>
        <w:r w:rsidRPr="008F3391" w:rsidDel="00194DE7">
          <w:rPr>
            <w:noProof/>
            <w:lang w:val="en-US"/>
          </w:rPr>
          <w:delText>Mô tả bài toán</w:delText>
        </w:r>
        <w:r w:rsidDel="00194DE7">
          <w:rPr>
            <w:noProof/>
          </w:rPr>
          <w:tab/>
          <w:delText>25</w:delText>
        </w:r>
      </w:del>
    </w:p>
    <w:p w14:paraId="1239A650" w14:textId="725F7A71" w:rsidR="006A2C8A" w:rsidDel="00194DE7" w:rsidRDefault="006A2C8A">
      <w:pPr>
        <w:pStyle w:val="TOC3"/>
        <w:tabs>
          <w:tab w:val="left" w:pos="1320"/>
          <w:tab w:val="right" w:leader="dot" w:pos="8777"/>
        </w:tabs>
        <w:spacing w:line="276" w:lineRule="auto"/>
        <w:rPr>
          <w:del w:id="938" w:author="Tran Huan" w:date="2018-11-26T13:44:00Z"/>
          <w:rFonts w:asciiTheme="minorHAnsi" w:eastAsiaTheme="minorEastAsia" w:hAnsiTheme="minorHAnsi" w:cstheme="minorBidi"/>
          <w:noProof/>
          <w:sz w:val="22"/>
          <w:szCs w:val="22"/>
          <w:lang w:val="en-US"/>
        </w:rPr>
        <w:pPrChange w:id="939" w:author="phuong vu" w:date="2018-11-23T13:48:00Z">
          <w:pPr>
            <w:pStyle w:val="TOC3"/>
            <w:tabs>
              <w:tab w:val="left" w:pos="1320"/>
              <w:tab w:val="right" w:leader="dot" w:pos="8777"/>
            </w:tabs>
          </w:pPr>
        </w:pPrChange>
      </w:pPr>
      <w:del w:id="940" w:author="Tran Huan" w:date="2018-11-26T13:44:00Z">
        <w:r w:rsidDel="00194DE7">
          <w:rPr>
            <w:noProof/>
          </w:rPr>
          <w:delText>3.1.1</w:delText>
        </w:r>
        <w:r w:rsidDel="00194DE7">
          <w:rPr>
            <w:rFonts w:asciiTheme="minorHAnsi" w:eastAsiaTheme="minorEastAsia" w:hAnsiTheme="minorHAnsi" w:cstheme="minorBidi"/>
            <w:noProof/>
            <w:sz w:val="22"/>
            <w:szCs w:val="22"/>
            <w:lang w:val="en-US"/>
          </w:rPr>
          <w:tab/>
        </w:r>
        <w:r w:rsidDel="00194DE7">
          <w:rPr>
            <w:noProof/>
          </w:rPr>
          <w:delText>Bối cảnh hệ thống</w:delText>
        </w:r>
        <w:r w:rsidDel="00194DE7">
          <w:rPr>
            <w:noProof/>
          </w:rPr>
          <w:tab/>
          <w:delText>25</w:delText>
        </w:r>
      </w:del>
    </w:p>
    <w:p w14:paraId="48AE0D39" w14:textId="6CB9ABB5" w:rsidR="006A2C8A" w:rsidDel="00194DE7" w:rsidRDefault="006A2C8A">
      <w:pPr>
        <w:pStyle w:val="TOC3"/>
        <w:tabs>
          <w:tab w:val="left" w:pos="1320"/>
          <w:tab w:val="right" w:leader="dot" w:pos="8777"/>
        </w:tabs>
        <w:spacing w:line="276" w:lineRule="auto"/>
        <w:rPr>
          <w:del w:id="941" w:author="Tran Huan" w:date="2018-11-26T13:44:00Z"/>
          <w:rFonts w:asciiTheme="minorHAnsi" w:eastAsiaTheme="minorEastAsia" w:hAnsiTheme="minorHAnsi" w:cstheme="minorBidi"/>
          <w:noProof/>
          <w:sz w:val="22"/>
          <w:szCs w:val="22"/>
          <w:lang w:val="en-US"/>
        </w:rPr>
        <w:pPrChange w:id="942" w:author="phuong vu" w:date="2018-11-23T13:48:00Z">
          <w:pPr>
            <w:pStyle w:val="TOC3"/>
            <w:tabs>
              <w:tab w:val="left" w:pos="1320"/>
              <w:tab w:val="right" w:leader="dot" w:pos="8777"/>
            </w:tabs>
          </w:pPr>
        </w:pPrChange>
      </w:pPr>
      <w:del w:id="943" w:author="Tran Huan" w:date="2018-11-26T13:44:00Z">
        <w:r w:rsidDel="00194DE7">
          <w:rPr>
            <w:noProof/>
          </w:rPr>
          <w:delText>3.1.2</w:delText>
        </w:r>
        <w:r w:rsidDel="00194DE7">
          <w:rPr>
            <w:rFonts w:asciiTheme="minorHAnsi" w:eastAsiaTheme="minorEastAsia" w:hAnsiTheme="minorHAnsi" w:cstheme="minorBidi"/>
            <w:noProof/>
            <w:sz w:val="22"/>
            <w:szCs w:val="22"/>
            <w:lang w:val="en-US"/>
          </w:rPr>
          <w:tab/>
        </w:r>
        <w:r w:rsidDel="00194DE7">
          <w:rPr>
            <w:noProof/>
          </w:rPr>
          <w:delText>Các chức năng hệ thống</w:delText>
        </w:r>
        <w:r w:rsidDel="00194DE7">
          <w:rPr>
            <w:noProof/>
          </w:rPr>
          <w:tab/>
          <w:delText>25</w:delText>
        </w:r>
      </w:del>
    </w:p>
    <w:p w14:paraId="583E2C75" w14:textId="7C2E47C5" w:rsidR="006A2C8A" w:rsidDel="00194DE7" w:rsidRDefault="006A2C8A">
      <w:pPr>
        <w:pStyle w:val="TOC3"/>
        <w:tabs>
          <w:tab w:val="left" w:pos="1320"/>
          <w:tab w:val="right" w:leader="dot" w:pos="8777"/>
        </w:tabs>
        <w:spacing w:line="276" w:lineRule="auto"/>
        <w:rPr>
          <w:del w:id="944" w:author="Tran Huan" w:date="2018-11-26T13:44:00Z"/>
          <w:rFonts w:asciiTheme="minorHAnsi" w:eastAsiaTheme="minorEastAsia" w:hAnsiTheme="minorHAnsi" w:cstheme="minorBidi"/>
          <w:noProof/>
          <w:sz w:val="22"/>
          <w:szCs w:val="22"/>
          <w:lang w:val="en-US"/>
        </w:rPr>
        <w:pPrChange w:id="945" w:author="phuong vu" w:date="2018-11-23T13:48:00Z">
          <w:pPr>
            <w:pStyle w:val="TOC3"/>
            <w:tabs>
              <w:tab w:val="left" w:pos="1320"/>
              <w:tab w:val="right" w:leader="dot" w:pos="8777"/>
            </w:tabs>
          </w:pPr>
        </w:pPrChange>
      </w:pPr>
      <w:del w:id="946" w:author="Tran Huan" w:date="2018-11-26T13:44:00Z">
        <w:r w:rsidDel="00194DE7">
          <w:rPr>
            <w:noProof/>
          </w:rPr>
          <w:delText>3.1.3</w:delText>
        </w:r>
        <w:r w:rsidDel="00194DE7">
          <w:rPr>
            <w:rFonts w:asciiTheme="minorHAnsi" w:eastAsiaTheme="minorEastAsia" w:hAnsiTheme="minorHAnsi" w:cstheme="minorBidi"/>
            <w:noProof/>
            <w:sz w:val="22"/>
            <w:szCs w:val="22"/>
            <w:lang w:val="en-US"/>
          </w:rPr>
          <w:tab/>
        </w:r>
        <w:r w:rsidDel="00194DE7">
          <w:rPr>
            <w:noProof/>
          </w:rPr>
          <w:delText>Đặc điểm người dùng</w:delText>
        </w:r>
        <w:r w:rsidDel="00194DE7">
          <w:rPr>
            <w:noProof/>
          </w:rPr>
          <w:tab/>
          <w:delText>26</w:delText>
        </w:r>
      </w:del>
    </w:p>
    <w:p w14:paraId="643C5BCB" w14:textId="251F3B99" w:rsidR="006A2C8A" w:rsidDel="00194DE7" w:rsidRDefault="006A2C8A">
      <w:pPr>
        <w:pStyle w:val="TOC3"/>
        <w:tabs>
          <w:tab w:val="left" w:pos="1320"/>
          <w:tab w:val="right" w:leader="dot" w:pos="8777"/>
        </w:tabs>
        <w:spacing w:line="276" w:lineRule="auto"/>
        <w:rPr>
          <w:del w:id="947" w:author="Tran Huan" w:date="2018-11-26T13:44:00Z"/>
          <w:rFonts w:asciiTheme="minorHAnsi" w:eastAsiaTheme="minorEastAsia" w:hAnsiTheme="minorHAnsi" w:cstheme="minorBidi"/>
          <w:noProof/>
          <w:sz w:val="22"/>
          <w:szCs w:val="22"/>
          <w:lang w:val="en-US"/>
        </w:rPr>
        <w:pPrChange w:id="948" w:author="phuong vu" w:date="2018-11-23T13:48:00Z">
          <w:pPr>
            <w:pStyle w:val="TOC3"/>
            <w:tabs>
              <w:tab w:val="left" w:pos="1320"/>
              <w:tab w:val="right" w:leader="dot" w:pos="8777"/>
            </w:tabs>
          </w:pPr>
        </w:pPrChange>
      </w:pPr>
      <w:del w:id="949" w:author="Tran Huan" w:date="2018-11-26T13:44:00Z">
        <w:r w:rsidDel="00194DE7">
          <w:rPr>
            <w:noProof/>
          </w:rPr>
          <w:delText>3.1.4</w:delText>
        </w:r>
        <w:r w:rsidDel="00194DE7">
          <w:rPr>
            <w:rFonts w:asciiTheme="minorHAnsi" w:eastAsiaTheme="minorEastAsia" w:hAnsiTheme="minorHAnsi" w:cstheme="minorBidi"/>
            <w:noProof/>
            <w:sz w:val="22"/>
            <w:szCs w:val="22"/>
            <w:lang w:val="en-US"/>
          </w:rPr>
          <w:tab/>
        </w:r>
        <w:r w:rsidDel="00194DE7">
          <w:rPr>
            <w:noProof/>
          </w:rPr>
          <w:delText>Môi trường vận hành</w:delText>
        </w:r>
        <w:r w:rsidDel="00194DE7">
          <w:rPr>
            <w:noProof/>
          </w:rPr>
          <w:tab/>
          <w:delText>26</w:delText>
        </w:r>
      </w:del>
    </w:p>
    <w:p w14:paraId="7A9A6C09" w14:textId="0A8D2A16" w:rsidR="006A2C8A" w:rsidDel="00194DE7" w:rsidRDefault="006A2C8A">
      <w:pPr>
        <w:pStyle w:val="TOC2"/>
        <w:tabs>
          <w:tab w:val="left" w:pos="880"/>
          <w:tab w:val="right" w:leader="dot" w:pos="8777"/>
        </w:tabs>
        <w:spacing w:line="276" w:lineRule="auto"/>
        <w:rPr>
          <w:del w:id="950" w:author="Tran Huan" w:date="2018-11-26T13:44:00Z"/>
          <w:rFonts w:asciiTheme="minorHAnsi" w:eastAsiaTheme="minorEastAsia" w:hAnsiTheme="minorHAnsi" w:cstheme="minorBidi"/>
          <w:noProof/>
          <w:sz w:val="22"/>
          <w:szCs w:val="22"/>
          <w:lang w:val="en-US"/>
        </w:rPr>
        <w:pPrChange w:id="951" w:author="phuong vu" w:date="2018-11-23T13:48:00Z">
          <w:pPr>
            <w:pStyle w:val="TOC2"/>
            <w:tabs>
              <w:tab w:val="left" w:pos="880"/>
              <w:tab w:val="right" w:leader="dot" w:pos="8777"/>
            </w:tabs>
          </w:pPr>
        </w:pPrChange>
      </w:pPr>
      <w:del w:id="952" w:author="Tran Huan" w:date="2018-11-26T13:44:00Z">
        <w:r w:rsidRPr="008F3391" w:rsidDel="00194DE7">
          <w:rPr>
            <w:noProof/>
            <w:lang w:val="en-US"/>
          </w:rPr>
          <w:delText>3.2</w:delText>
        </w:r>
        <w:r w:rsidDel="00194DE7">
          <w:rPr>
            <w:rFonts w:asciiTheme="minorHAnsi" w:eastAsiaTheme="minorEastAsia" w:hAnsiTheme="minorHAnsi" w:cstheme="minorBidi"/>
            <w:noProof/>
            <w:sz w:val="22"/>
            <w:szCs w:val="22"/>
            <w:lang w:val="en-US"/>
          </w:rPr>
          <w:tab/>
        </w:r>
        <w:r w:rsidRPr="008F3391" w:rsidDel="00194DE7">
          <w:rPr>
            <w:noProof/>
            <w:lang w:val="en-US"/>
          </w:rPr>
          <w:delText>Đặc tả yêu cầu</w:delText>
        </w:r>
        <w:r w:rsidDel="00194DE7">
          <w:rPr>
            <w:noProof/>
          </w:rPr>
          <w:tab/>
          <w:delText>27</w:delText>
        </w:r>
      </w:del>
    </w:p>
    <w:p w14:paraId="112F87B0" w14:textId="46BBC4C0" w:rsidR="006A2C8A" w:rsidDel="00194DE7" w:rsidRDefault="006A2C8A">
      <w:pPr>
        <w:pStyle w:val="TOC3"/>
        <w:tabs>
          <w:tab w:val="left" w:pos="1320"/>
          <w:tab w:val="right" w:leader="dot" w:pos="8777"/>
        </w:tabs>
        <w:spacing w:line="276" w:lineRule="auto"/>
        <w:rPr>
          <w:del w:id="953" w:author="Tran Huan" w:date="2018-11-26T13:44:00Z"/>
          <w:rFonts w:asciiTheme="minorHAnsi" w:eastAsiaTheme="minorEastAsia" w:hAnsiTheme="minorHAnsi" w:cstheme="minorBidi"/>
          <w:noProof/>
          <w:sz w:val="22"/>
          <w:szCs w:val="22"/>
          <w:lang w:val="en-US"/>
        </w:rPr>
        <w:pPrChange w:id="954" w:author="phuong vu" w:date="2018-11-23T13:48:00Z">
          <w:pPr>
            <w:pStyle w:val="TOC3"/>
            <w:tabs>
              <w:tab w:val="left" w:pos="1320"/>
              <w:tab w:val="right" w:leader="dot" w:pos="8777"/>
            </w:tabs>
          </w:pPr>
        </w:pPrChange>
      </w:pPr>
      <w:del w:id="955" w:author="Tran Huan" w:date="2018-11-26T13:44:00Z">
        <w:r w:rsidDel="00194DE7">
          <w:rPr>
            <w:noProof/>
          </w:rPr>
          <w:delText>3.2.1</w:delText>
        </w:r>
        <w:r w:rsidDel="00194DE7">
          <w:rPr>
            <w:rFonts w:asciiTheme="minorHAnsi" w:eastAsiaTheme="minorEastAsia" w:hAnsiTheme="minorHAnsi" w:cstheme="minorBidi"/>
            <w:noProof/>
            <w:sz w:val="22"/>
            <w:szCs w:val="22"/>
            <w:lang w:val="en-US"/>
          </w:rPr>
          <w:tab/>
        </w:r>
        <w:r w:rsidDel="00194DE7">
          <w:rPr>
            <w:noProof/>
          </w:rPr>
          <w:delText>Yêu cầu chức năng</w:delText>
        </w:r>
        <w:r w:rsidDel="00194DE7">
          <w:rPr>
            <w:noProof/>
          </w:rPr>
          <w:tab/>
          <w:delText>27</w:delText>
        </w:r>
      </w:del>
    </w:p>
    <w:p w14:paraId="67752C7F" w14:textId="3344B96C" w:rsidR="006A2C8A" w:rsidDel="00194DE7" w:rsidRDefault="006A2C8A">
      <w:pPr>
        <w:pStyle w:val="TOC4"/>
        <w:tabs>
          <w:tab w:val="left" w:pos="1760"/>
          <w:tab w:val="right" w:leader="dot" w:pos="8777"/>
        </w:tabs>
        <w:spacing w:line="276" w:lineRule="auto"/>
        <w:rPr>
          <w:del w:id="956" w:author="Tran Huan" w:date="2018-11-26T13:44:00Z"/>
          <w:rFonts w:asciiTheme="minorHAnsi" w:eastAsiaTheme="minorEastAsia" w:hAnsiTheme="minorHAnsi" w:cstheme="minorBidi"/>
          <w:noProof/>
          <w:sz w:val="22"/>
          <w:szCs w:val="22"/>
          <w:lang w:val="en-US"/>
        </w:rPr>
        <w:pPrChange w:id="957" w:author="phuong vu" w:date="2018-11-23T13:48:00Z">
          <w:pPr>
            <w:pStyle w:val="TOC4"/>
            <w:tabs>
              <w:tab w:val="left" w:pos="1760"/>
              <w:tab w:val="right" w:leader="dot" w:pos="8777"/>
            </w:tabs>
          </w:pPr>
        </w:pPrChange>
      </w:pPr>
      <w:del w:id="958" w:author="Tran Huan" w:date="2018-11-26T13:44:00Z">
        <w:r w:rsidDel="00194DE7">
          <w:rPr>
            <w:noProof/>
          </w:rPr>
          <w:delText>3.2.1.1</w:delText>
        </w:r>
        <w:r w:rsidDel="00194DE7">
          <w:rPr>
            <w:rFonts w:asciiTheme="minorHAnsi" w:eastAsiaTheme="minorEastAsia" w:hAnsiTheme="minorHAnsi" w:cstheme="minorBidi"/>
            <w:noProof/>
            <w:sz w:val="22"/>
            <w:szCs w:val="22"/>
            <w:lang w:val="en-US"/>
          </w:rPr>
          <w:tab/>
        </w:r>
        <w:r w:rsidR="00D43E01" w:rsidDel="00194DE7">
          <w:rPr>
            <w:noProof/>
          </w:rPr>
          <w:delText>Quản lí đơn hàng</w:delText>
        </w:r>
        <w:r w:rsidDel="00194DE7">
          <w:rPr>
            <w:noProof/>
          </w:rPr>
          <w:tab/>
          <w:delText>27</w:delText>
        </w:r>
      </w:del>
    </w:p>
    <w:p w14:paraId="153901DF" w14:textId="242375CA" w:rsidR="006A2C8A" w:rsidDel="00194DE7" w:rsidRDefault="006A2C8A">
      <w:pPr>
        <w:pStyle w:val="TOC4"/>
        <w:tabs>
          <w:tab w:val="left" w:pos="1760"/>
          <w:tab w:val="right" w:leader="dot" w:pos="8777"/>
        </w:tabs>
        <w:spacing w:line="276" w:lineRule="auto"/>
        <w:rPr>
          <w:del w:id="959" w:author="Tran Huan" w:date="2018-11-26T13:44:00Z"/>
          <w:rFonts w:asciiTheme="minorHAnsi" w:eastAsiaTheme="minorEastAsia" w:hAnsiTheme="minorHAnsi" w:cstheme="minorBidi"/>
          <w:noProof/>
          <w:sz w:val="22"/>
          <w:szCs w:val="22"/>
          <w:lang w:val="en-US"/>
        </w:rPr>
        <w:pPrChange w:id="960" w:author="phuong vu" w:date="2018-11-23T13:48:00Z">
          <w:pPr>
            <w:pStyle w:val="TOC4"/>
            <w:tabs>
              <w:tab w:val="left" w:pos="1760"/>
              <w:tab w:val="right" w:leader="dot" w:pos="8777"/>
            </w:tabs>
          </w:pPr>
        </w:pPrChange>
      </w:pPr>
      <w:del w:id="961" w:author="Tran Huan" w:date="2018-11-26T13:44:00Z">
        <w:r w:rsidDel="00194DE7">
          <w:rPr>
            <w:noProof/>
          </w:rPr>
          <w:delText>3.2.1.2</w:delText>
        </w:r>
        <w:r w:rsidDel="00194DE7">
          <w:rPr>
            <w:rFonts w:asciiTheme="minorHAnsi" w:eastAsiaTheme="minorEastAsia" w:hAnsiTheme="minorHAnsi" w:cstheme="minorBidi"/>
            <w:noProof/>
            <w:sz w:val="22"/>
            <w:szCs w:val="22"/>
            <w:lang w:val="en-US"/>
          </w:rPr>
          <w:tab/>
        </w:r>
        <w:r w:rsidR="00FC2466" w:rsidDel="00194DE7">
          <w:rPr>
            <w:noProof/>
          </w:rPr>
          <w:delText>Quản lí biên nhận</w:delText>
        </w:r>
        <w:r w:rsidDel="00194DE7">
          <w:rPr>
            <w:noProof/>
          </w:rPr>
          <w:tab/>
          <w:delText>28</w:delText>
        </w:r>
      </w:del>
    </w:p>
    <w:p w14:paraId="4709738C" w14:textId="1C81A332" w:rsidR="006A2C8A" w:rsidDel="00194DE7" w:rsidRDefault="006A2C8A">
      <w:pPr>
        <w:pStyle w:val="TOC4"/>
        <w:tabs>
          <w:tab w:val="left" w:pos="1760"/>
          <w:tab w:val="right" w:leader="dot" w:pos="8777"/>
        </w:tabs>
        <w:spacing w:line="276" w:lineRule="auto"/>
        <w:rPr>
          <w:del w:id="962" w:author="Tran Huan" w:date="2018-11-26T13:44:00Z"/>
          <w:rFonts w:asciiTheme="minorHAnsi" w:eastAsiaTheme="minorEastAsia" w:hAnsiTheme="minorHAnsi" w:cstheme="minorBidi"/>
          <w:noProof/>
          <w:sz w:val="22"/>
          <w:szCs w:val="22"/>
          <w:lang w:val="en-US"/>
        </w:rPr>
        <w:pPrChange w:id="963" w:author="phuong vu" w:date="2018-11-23T13:48:00Z">
          <w:pPr>
            <w:pStyle w:val="TOC4"/>
            <w:tabs>
              <w:tab w:val="left" w:pos="1760"/>
              <w:tab w:val="right" w:leader="dot" w:pos="8777"/>
            </w:tabs>
          </w:pPr>
        </w:pPrChange>
      </w:pPr>
      <w:del w:id="964" w:author="Tran Huan" w:date="2018-11-26T13:44:00Z">
        <w:r w:rsidDel="00194DE7">
          <w:rPr>
            <w:noProof/>
          </w:rPr>
          <w:delText>3.2.1.3</w:delText>
        </w:r>
        <w:r w:rsidDel="00194DE7">
          <w:rPr>
            <w:rFonts w:asciiTheme="minorHAnsi" w:eastAsiaTheme="minorEastAsia" w:hAnsiTheme="minorHAnsi" w:cstheme="minorBidi"/>
            <w:noProof/>
            <w:sz w:val="22"/>
            <w:szCs w:val="22"/>
            <w:lang w:val="en-US"/>
          </w:rPr>
          <w:tab/>
        </w:r>
        <w:r w:rsidDel="00194DE7">
          <w:rPr>
            <w:noProof/>
          </w:rPr>
          <w:delText>Quản lí phân công xử lí đơn hàng</w:delText>
        </w:r>
        <w:r w:rsidDel="00194DE7">
          <w:rPr>
            <w:noProof/>
          </w:rPr>
          <w:tab/>
          <w:delText>29</w:delText>
        </w:r>
      </w:del>
    </w:p>
    <w:p w14:paraId="50A289CA" w14:textId="2E386664" w:rsidR="006A2C8A" w:rsidDel="00194DE7" w:rsidRDefault="006A2C8A">
      <w:pPr>
        <w:pStyle w:val="TOC4"/>
        <w:tabs>
          <w:tab w:val="left" w:pos="1760"/>
          <w:tab w:val="right" w:leader="dot" w:pos="8777"/>
        </w:tabs>
        <w:spacing w:line="276" w:lineRule="auto"/>
        <w:rPr>
          <w:del w:id="965" w:author="Tran Huan" w:date="2018-11-26T13:44:00Z"/>
          <w:rFonts w:asciiTheme="minorHAnsi" w:eastAsiaTheme="minorEastAsia" w:hAnsiTheme="minorHAnsi" w:cstheme="minorBidi"/>
          <w:noProof/>
          <w:sz w:val="22"/>
          <w:szCs w:val="22"/>
          <w:lang w:val="en-US"/>
        </w:rPr>
        <w:pPrChange w:id="966" w:author="phuong vu" w:date="2018-11-23T13:48:00Z">
          <w:pPr>
            <w:pStyle w:val="TOC4"/>
            <w:tabs>
              <w:tab w:val="left" w:pos="1760"/>
              <w:tab w:val="right" w:leader="dot" w:pos="8777"/>
            </w:tabs>
          </w:pPr>
        </w:pPrChange>
      </w:pPr>
      <w:del w:id="967" w:author="Tran Huan" w:date="2018-11-26T13:44:00Z">
        <w:r w:rsidDel="00194DE7">
          <w:rPr>
            <w:noProof/>
          </w:rPr>
          <w:delText>3.2.1.4</w:delText>
        </w:r>
        <w:r w:rsidDel="00194DE7">
          <w:rPr>
            <w:rFonts w:asciiTheme="minorHAnsi" w:eastAsiaTheme="minorEastAsia" w:hAnsiTheme="minorHAnsi" w:cstheme="minorBidi"/>
            <w:noProof/>
            <w:sz w:val="22"/>
            <w:szCs w:val="22"/>
            <w:lang w:val="en-US"/>
          </w:rPr>
          <w:tab/>
        </w:r>
        <w:r w:rsidDel="00194DE7">
          <w:rPr>
            <w:noProof/>
          </w:rPr>
          <w:delText>Tạo đơn hàng</w:delText>
        </w:r>
        <w:r w:rsidDel="00194DE7">
          <w:rPr>
            <w:noProof/>
          </w:rPr>
          <w:tab/>
          <w:delText>30</w:delText>
        </w:r>
      </w:del>
    </w:p>
    <w:p w14:paraId="068CF29D" w14:textId="079F4F7E" w:rsidR="006A2C8A" w:rsidDel="00194DE7" w:rsidRDefault="006A2C8A">
      <w:pPr>
        <w:pStyle w:val="TOC4"/>
        <w:tabs>
          <w:tab w:val="left" w:pos="1760"/>
          <w:tab w:val="right" w:leader="dot" w:pos="8777"/>
        </w:tabs>
        <w:spacing w:line="276" w:lineRule="auto"/>
        <w:rPr>
          <w:del w:id="968" w:author="Tran Huan" w:date="2018-11-26T13:44:00Z"/>
          <w:rFonts w:asciiTheme="minorHAnsi" w:eastAsiaTheme="minorEastAsia" w:hAnsiTheme="minorHAnsi" w:cstheme="minorBidi"/>
          <w:noProof/>
          <w:sz w:val="22"/>
          <w:szCs w:val="22"/>
          <w:lang w:val="en-US"/>
        </w:rPr>
        <w:pPrChange w:id="969" w:author="phuong vu" w:date="2018-11-23T13:48:00Z">
          <w:pPr>
            <w:pStyle w:val="TOC4"/>
            <w:tabs>
              <w:tab w:val="left" w:pos="1760"/>
              <w:tab w:val="right" w:leader="dot" w:pos="8777"/>
            </w:tabs>
          </w:pPr>
        </w:pPrChange>
      </w:pPr>
      <w:del w:id="970" w:author="Tran Huan" w:date="2018-11-26T13:44:00Z">
        <w:r w:rsidDel="00194DE7">
          <w:rPr>
            <w:noProof/>
          </w:rPr>
          <w:delText>3.2.1.5</w:delText>
        </w:r>
        <w:r w:rsidDel="00194DE7">
          <w:rPr>
            <w:rFonts w:asciiTheme="minorHAnsi" w:eastAsiaTheme="minorEastAsia" w:hAnsiTheme="minorHAnsi" w:cstheme="minorBidi"/>
            <w:noProof/>
            <w:sz w:val="22"/>
            <w:szCs w:val="22"/>
            <w:lang w:val="en-US"/>
          </w:rPr>
          <w:tab/>
        </w:r>
        <w:r w:rsidDel="00194DE7">
          <w:rPr>
            <w:noProof/>
          </w:rPr>
          <w:delText>Tìm kiếm chi nhánh gần nhất, có đủ các dịch vụ theo yêu cầu</w:delText>
        </w:r>
        <w:r w:rsidDel="00194DE7">
          <w:rPr>
            <w:noProof/>
          </w:rPr>
          <w:tab/>
          <w:delText>31</w:delText>
        </w:r>
      </w:del>
    </w:p>
    <w:p w14:paraId="6844178C" w14:textId="36E9A420" w:rsidR="006A2C8A" w:rsidDel="00194DE7" w:rsidRDefault="006A2C8A">
      <w:pPr>
        <w:pStyle w:val="TOC4"/>
        <w:tabs>
          <w:tab w:val="left" w:pos="1760"/>
          <w:tab w:val="right" w:leader="dot" w:pos="8777"/>
        </w:tabs>
        <w:spacing w:line="276" w:lineRule="auto"/>
        <w:rPr>
          <w:del w:id="971" w:author="Tran Huan" w:date="2018-11-26T13:44:00Z"/>
          <w:rFonts w:asciiTheme="minorHAnsi" w:eastAsiaTheme="minorEastAsia" w:hAnsiTheme="minorHAnsi" w:cstheme="minorBidi"/>
          <w:noProof/>
          <w:sz w:val="22"/>
          <w:szCs w:val="22"/>
          <w:lang w:val="en-US"/>
        </w:rPr>
        <w:pPrChange w:id="972" w:author="phuong vu" w:date="2018-11-23T13:48:00Z">
          <w:pPr>
            <w:pStyle w:val="TOC4"/>
            <w:tabs>
              <w:tab w:val="left" w:pos="1760"/>
              <w:tab w:val="right" w:leader="dot" w:pos="8777"/>
            </w:tabs>
          </w:pPr>
        </w:pPrChange>
      </w:pPr>
      <w:del w:id="973" w:author="Tran Huan" w:date="2018-11-26T13:44:00Z">
        <w:r w:rsidDel="00194DE7">
          <w:rPr>
            <w:noProof/>
          </w:rPr>
          <w:delText>3.2.1.6</w:delText>
        </w:r>
        <w:r w:rsidDel="00194DE7">
          <w:rPr>
            <w:rFonts w:asciiTheme="minorHAnsi" w:eastAsiaTheme="minorEastAsia" w:hAnsiTheme="minorHAnsi" w:cstheme="minorBidi"/>
            <w:noProof/>
            <w:sz w:val="22"/>
            <w:szCs w:val="22"/>
            <w:lang w:val="en-US"/>
          </w:rPr>
          <w:tab/>
        </w:r>
        <w:r w:rsidDel="00194DE7">
          <w:rPr>
            <w:noProof/>
          </w:rPr>
          <w:delText>Tìm kiếm và lọc quần áo theo loại có sẵn</w:delText>
        </w:r>
        <w:r w:rsidDel="00194DE7">
          <w:rPr>
            <w:noProof/>
          </w:rPr>
          <w:tab/>
          <w:delText>32</w:delText>
        </w:r>
      </w:del>
    </w:p>
    <w:p w14:paraId="17483DA3" w14:textId="5A82B02D" w:rsidR="006A2C8A" w:rsidDel="00194DE7" w:rsidRDefault="006A2C8A">
      <w:pPr>
        <w:pStyle w:val="TOC4"/>
        <w:tabs>
          <w:tab w:val="left" w:pos="1760"/>
          <w:tab w:val="right" w:leader="dot" w:pos="8777"/>
        </w:tabs>
        <w:spacing w:line="276" w:lineRule="auto"/>
        <w:rPr>
          <w:del w:id="974" w:author="Tran Huan" w:date="2018-11-26T13:44:00Z"/>
          <w:rFonts w:asciiTheme="minorHAnsi" w:eastAsiaTheme="minorEastAsia" w:hAnsiTheme="minorHAnsi" w:cstheme="minorBidi"/>
          <w:noProof/>
          <w:sz w:val="22"/>
          <w:szCs w:val="22"/>
          <w:lang w:val="en-US"/>
        </w:rPr>
        <w:pPrChange w:id="975" w:author="phuong vu" w:date="2018-11-23T13:48:00Z">
          <w:pPr>
            <w:pStyle w:val="TOC4"/>
            <w:tabs>
              <w:tab w:val="left" w:pos="1760"/>
              <w:tab w:val="right" w:leader="dot" w:pos="8777"/>
            </w:tabs>
          </w:pPr>
        </w:pPrChange>
      </w:pPr>
      <w:del w:id="976" w:author="Tran Huan" w:date="2018-11-26T13:44:00Z">
        <w:r w:rsidDel="00194DE7">
          <w:rPr>
            <w:noProof/>
          </w:rPr>
          <w:delText>3.2.1.7</w:delText>
        </w:r>
        <w:r w:rsidDel="00194DE7">
          <w:rPr>
            <w:rFonts w:asciiTheme="minorHAnsi" w:eastAsiaTheme="minorEastAsia" w:hAnsiTheme="minorHAnsi" w:cstheme="minorBidi"/>
            <w:noProof/>
            <w:sz w:val="22"/>
            <w:szCs w:val="22"/>
            <w:lang w:val="en-US"/>
          </w:rPr>
          <w:tab/>
        </w:r>
        <w:r w:rsidDel="00194DE7">
          <w:rPr>
            <w:noProof/>
          </w:rPr>
          <w:delText>Tìm kiếm đơn hàng</w:delText>
        </w:r>
        <w:r w:rsidDel="00194DE7">
          <w:rPr>
            <w:noProof/>
          </w:rPr>
          <w:tab/>
          <w:delText>33</w:delText>
        </w:r>
      </w:del>
    </w:p>
    <w:p w14:paraId="49715FA5" w14:textId="18F228ED" w:rsidR="006A2C8A" w:rsidDel="00194DE7" w:rsidRDefault="006A2C8A">
      <w:pPr>
        <w:pStyle w:val="TOC4"/>
        <w:tabs>
          <w:tab w:val="left" w:pos="1760"/>
          <w:tab w:val="right" w:leader="dot" w:pos="8777"/>
        </w:tabs>
        <w:spacing w:line="276" w:lineRule="auto"/>
        <w:rPr>
          <w:del w:id="977" w:author="Tran Huan" w:date="2018-11-26T13:44:00Z"/>
          <w:rFonts w:asciiTheme="minorHAnsi" w:eastAsiaTheme="minorEastAsia" w:hAnsiTheme="minorHAnsi" w:cstheme="minorBidi"/>
          <w:noProof/>
          <w:sz w:val="22"/>
          <w:szCs w:val="22"/>
          <w:lang w:val="en-US"/>
        </w:rPr>
        <w:pPrChange w:id="978" w:author="phuong vu" w:date="2018-11-23T13:48:00Z">
          <w:pPr>
            <w:pStyle w:val="TOC4"/>
            <w:tabs>
              <w:tab w:val="left" w:pos="1760"/>
              <w:tab w:val="right" w:leader="dot" w:pos="8777"/>
            </w:tabs>
          </w:pPr>
        </w:pPrChange>
      </w:pPr>
      <w:del w:id="979" w:author="Tran Huan" w:date="2018-11-26T13:44:00Z">
        <w:r w:rsidRPr="008F3391" w:rsidDel="00194DE7">
          <w:rPr>
            <w:noProof/>
            <w:lang w:val="en-US"/>
          </w:rPr>
          <w:delText>3.2.1.8</w:delText>
        </w:r>
        <w:r w:rsidDel="00194DE7">
          <w:rPr>
            <w:rFonts w:asciiTheme="minorHAnsi" w:eastAsiaTheme="minorEastAsia" w:hAnsiTheme="minorHAnsi" w:cstheme="minorBidi"/>
            <w:noProof/>
            <w:sz w:val="22"/>
            <w:szCs w:val="22"/>
            <w:lang w:val="en-US"/>
          </w:rPr>
          <w:tab/>
        </w:r>
        <w:r w:rsidDel="00194DE7">
          <w:rPr>
            <w:noProof/>
          </w:rPr>
          <w:delText>Đăng nhập</w:delText>
        </w:r>
        <w:r w:rsidRPr="008F3391" w:rsidDel="00194DE7">
          <w:rPr>
            <w:noProof/>
            <w:lang w:val="en-US"/>
          </w:rPr>
          <w:delText xml:space="preserve"> hệ thống</w:delText>
        </w:r>
        <w:r w:rsidDel="00194DE7">
          <w:rPr>
            <w:noProof/>
          </w:rPr>
          <w:tab/>
          <w:delText>33</w:delText>
        </w:r>
      </w:del>
    </w:p>
    <w:p w14:paraId="1D6F1715" w14:textId="3A1F4EC0" w:rsidR="006A2C8A" w:rsidDel="00194DE7" w:rsidRDefault="006A2C8A">
      <w:pPr>
        <w:pStyle w:val="TOC4"/>
        <w:tabs>
          <w:tab w:val="left" w:pos="1760"/>
          <w:tab w:val="right" w:leader="dot" w:pos="8777"/>
        </w:tabs>
        <w:spacing w:line="276" w:lineRule="auto"/>
        <w:rPr>
          <w:del w:id="980" w:author="Tran Huan" w:date="2018-11-26T13:44:00Z"/>
          <w:rFonts w:asciiTheme="minorHAnsi" w:eastAsiaTheme="minorEastAsia" w:hAnsiTheme="minorHAnsi" w:cstheme="minorBidi"/>
          <w:noProof/>
          <w:sz w:val="22"/>
          <w:szCs w:val="22"/>
          <w:lang w:val="en-US"/>
        </w:rPr>
        <w:pPrChange w:id="981" w:author="phuong vu" w:date="2018-11-23T13:48:00Z">
          <w:pPr>
            <w:pStyle w:val="TOC4"/>
            <w:tabs>
              <w:tab w:val="left" w:pos="1760"/>
              <w:tab w:val="right" w:leader="dot" w:pos="8777"/>
            </w:tabs>
          </w:pPr>
        </w:pPrChange>
      </w:pPr>
      <w:del w:id="982" w:author="Tran Huan" w:date="2018-11-26T13:44:00Z">
        <w:r w:rsidDel="00194DE7">
          <w:rPr>
            <w:noProof/>
          </w:rPr>
          <w:delText>3.2.1.9</w:delText>
        </w:r>
        <w:r w:rsidDel="00194DE7">
          <w:rPr>
            <w:rFonts w:asciiTheme="minorHAnsi" w:eastAsiaTheme="minorEastAsia" w:hAnsiTheme="minorHAnsi" w:cstheme="minorBidi"/>
            <w:noProof/>
            <w:sz w:val="22"/>
            <w:szCs w:val="22"/>
            <w:lang w:val="en-US"/>
          </w:rPr>
          <w:tab/>
        </w:r>
        <w:r w:rsidRPr="008F3391" w:rsidDel="00194DE7">
          <w:rPr>
            <w:noProof/>
            <w:lang w:val="en-US"/>
          </w:rPr>
          <w:delText>Đ</w:delText>
        </w:r>
        <w:r w:rsidDel="00194DE7">
          <w:rPr>
            <w:noProof/>
          </w:rPr>
          <w:delText>ăng xuất hệ thống</w:delText>
        </w:r>
        <w:r w:rsidDel="00194DE7">
          <w:rPr>
            <w:noProof/>
          </w:rPr>
          <w:tab/>
          <w:delText>34</w:delText>
        </w:r>
      </w:del>
    </w:p>
    <w:p w14:paraId="49D547CF" w14:textId="36FA1956" w:rsidR="006A2C8A" w:rsidDel="00194DE7" w:rsidRDefault="006A2C8A">
      <w:pPr>
        <w:pStyle w:val="TOC4"/>
        <w:tabs>
          <w:tab w:val="left" w:pos="1760"/>
          <w:tab w:val="right" w:leader="dot" w:pos="8777"/>
        </w:tabs>
        <w:spacing w:line="276" w:lineRule="auto"/>
        <w:rPr>
          <w:del w:id="983" w:author="Tran Huan" w:date="2018-11-26T13:44:00Z"/>
          <w:rFonts w:asciiTheme="minorHAnsi" w:eastAsiaTheme="minorEastAsia" w:hAnsiTheme="minorHAnsi" w:cstheme="minorBidi"/>
          <w:noProof/>
          <w:sz w:val="22"/>
          <w:szCs w:val="22"/>
          <w:lang w:val="en-US"/>
        </w:rPr>
        <w:pPrChange w:id="984" w:author="phuong vu" w:date="2018-11-23T13:48:00Z">
          <w:pPr>
            <w:pStyle w:val="TOC4"/>
            <w:tabs>
              <w:tab w:val="left" w:pos="1760"/>
              <w:tab w:val="right" w:leader="dot" w:pos="8777"/>
            </w:tabs>
          </w:pPr>
        </w:pPrChange>
      </w:pPr>
      <w:del w:id="985" w:author="Tran Huan" w:date="2018-11-26T13:44:00Z">
        <w:r w:rsidRPr="008F3391" w:rsidDel="00194DE7">
          <w:rPr>
            <w:noProof/>
            <w:lang w:val="en-US"/>
          </w:rPr>
          <w:delText>3.2.1.10</w:delText>
        </w:r>
        <w:r w:rsidDel="00194DE7">
          <w:rPr>
            <w:rFonts w:asciiTheme="minorHAnsi" w:eastAsiaTheme="minorEastAsia" w:hAnsiTheme="minorHAnsi" w:cstheme="minorBidi"/>
            <w:noProof/>
            <w:sz w:val="22"/>
            <w:szCs w:val="22"/>
            <w:lang w:val="en-US"/>
          </w:rPr>
          <w:tab/>
        </w:r>
        <w:r w:rsidRPr="008F3391" w:rsidDel="00194DE7">
          <w:rPr>
            <w:noProof/>
            <w:lang w:val="en-US"/>
          </w:rPr>
          <w:delText>Đăng kí tài khoản khách hàng</w:delText>
        </w:r>
        <w:r w:rsidDel="00194DE7">
          <w:rPr>
            <w:noProof/>
          </w:rPr>
          <w:tab/>
          <w:delText>34</w:delText>
        </w:r>
      </w:del>
    </w:p>
    <w:p w14:paraId="1630BF78" w14:textId="31463F68" w:rsidR="006A2C8A" w:rsidDel="00194DE7" w:rsidRDefault="006A2C8A">
      <w:pPr>
        <w:pStyle w:val="TOC3"/>
        <w:tabs>
          <w:tab w:val="left" w:pos="1320"/>
          <w:tab w:val="right" w:leader="dot" w:pos="8777"/>
        </w:tabs>
        <w:spacing w:line="276" w:lineRule="auto"/>
        <w:rPr>
          <w:del w:id="986" w:author="Tran Huan" w:date="2018-11-26T13:44:00Z"/>
          <w:rFonts w:asciiTheme="minorHAnsi" w:eastAsiaTheme="minorEastAsia" w:hAnsiTheme="minorHAnsi" w:cstheme="minorBidi"/>
          <w:noProof/>
          <w:sz w:val="22"/>
          <w:szCs w:val="22"/>
          <w:lang w:val="en-US"/>
        </w:rPr>
        <w:pPrChange w:id="987" w:author="phuong vu" w:date="2018-11-23T13:48:00Z">
          <w:pPr>
            <w:pStyle w:val="TOC3"/>
            <w:tabs>
              <w:tab w:val="left" w:pos="1320"/>
              <w:tab w:val="right" w:leader="dot" w:pos="8777"/>
            </w:tabs>
          </w:pPr>
        </w:pPrChange>
      </w:pPr>
      <w:del w:id="988" w:author="Tran Huan" w:date="2018-11-26T13:44:00Z">
        <w:r w:rsidDel="00194DE7">
          <w:rPr>
            <w:noProof/>
          </w:rPr>
          <w:delText>3.2.2</w:delText>
        </w:r>
        <w:r w:rsidDel="00194DE7">
          <w:rPr>
            <w:rFonts w:asciiTheme="minorHAnsi" w:eastAsiaTheme="minorEastAsia" w:hAnsiTheme="minorHAnsi" w:cstheme="minorBidi"/>
            <w:noProof/>
            <w:sz w:val="22"/>
            <w:szCs w:val="22"/>
            <w:lang w:val="en-US"/>
          </w:rPr>
          <w:tab/>
        </w:r>
        <w:r w:rsidDel="00194DE7">
          <w:rPr>
            <w:noProof/>
          </w:rPr>
          <w:delText>Yêu cầu phi chức năng</w:delText>
        </w:r>
        <w:r w:rsidDel="00194DE7">
          <w:rPr>
            <w:noProof/>
          </w:rPr>
          <w:tab/>
          <w:delText>36</w:delText>
        </w:r>
      </w:del>
    </w:p>
    <w:p w14:paraId="672E2E51" w14:textId="496A5F3A" w:rsidR="006A2C8A" w:rsidDel="00194DE7" w:rsidRDefault="006A2C8A">
      <w:pPr>
        <w:pStyle w:val="TOC3"/>
        <w:tabs>
          <w:tab w:val="left" w:pos="1320"/>
          <w:tab w:val="right" w:leader="dot" w:pos="8777"/>
        </w:tabs>
        <w:spacing w:line="276" w:lineRule="auto"/>
        <w:rPr>
          <w:del w:id="989" w:author="Tran Huan" w:date="2018-11-26T13:44:00Z"/>
          <w:rFonts w:asciiTheme="minorHAnsi" w:eastAsiaTheme="minorEastAsia" w:hAnsiTheme="minorHAnsi" w:cstheme="minorBidi"/>
          <w:noProof/>
          <w:sz w:val="22"/>
          <w:szCs w:val="22"/>
          <w:lang w:val="en-US"/>
        </w:rPr>
        <w:pPrChange w:id="990" w:author="phuong vu" w:date="2018-11-23T13:48:00Z">
          <w:pPr>
            <w:pStyle w:val="TOC3"/>
            <w:tabs>
              <w:tab w:val="left" w:pos="1320"/>
              <w:tab w:val="right" w:leader="dot" w:pos="8777"/>
            </w:tabs>
          </w:pPr>
        </w:pPrChange>
      </w:pPr>
      <w:del w:id="991" w:author="Tran Huan" w:date="2018-11-26T13:44:00Z">
        <w:r w:rsidDel="00194DE7">
          <w:rPr>
            <w:noProof/>
          </w:rPr>
          <w:delText>3.2.3</w:delText>
        </w:r>
        <w:r w:rsidDel="00194DE7">
          <w:rPr>
            <w:rFonts w:asciiTheme="minorHAnsi" w:eastAsiaTheme="minorEastAsia" w:hAnsiTheme="minorHAnsi" w:cstheme="minorBidi"/>
            <w:noProof/>
            <w:sz w:val="22"/>
            <w:szCs w:val="22"/>
            <w:lang w:val="en-US"/>
          </w:rPr>
          <w:tab/>
        </w:r>
        <w:r w:rsidDel="00194DE7">
          <w:rPr>
            <w:noProof/>
          </w:rPr>
          <w:delText>Yêu cầu thực thi</w:delText>
        </w:r>
        <w:r w:rsidDel="00194DE7">
          <w:rPr>
            <w:noProof/>
          </w:rPr>
          <w:tab/>
          <w:delText>36</w:delText>
        </w:r>
      </w:del>
    </w:p>
    <w:p w14:paraId="71B3BD74" w14:textId="68D0F119" w:rsidR="006A2C8A" w:rsidDel="00194DE7" w:rsidRDefault="006A2C8A">
      <w:pPr>
        <w:pStyle w:val="TOC3"/>
        <w:tabs>
          <w:tab w:val="left" w:pos="1320"/>
          <w:tab w:val="right" w:leader="dot" w:pos="8777"/>
        </w:tabs>
        <w:spacing w:line="276" w:lineRule="auto"/>
        <w:rPr>
          <w:del w:id="992" w:author="Tran Huan" w:date="2018-11-26T13:44:00Z"/>
          <w:rFonts w:asciiTheme="minorHAnsi" w:eastAsiaTheme="minorEastAsia" w:hAnsiTheme="minorHAnsi" w:cstheme="minorBidi"/>
          <w:noProof/>
          <w:sz w:val="22"/>
          <w:szCs w:val="22"/>
          <w:lang w:val="en-US"/>
        </w:rPr>
        <w:pPrChange w:id="993" w:author="phuong vu" w:date="2018-11-23T13:48:00Z">
          <w:pPr>
            <w:pStyle w:val="TOC3"/>
            <w:tabs>
              <w:tab w:val="left" w:pos="1320"/>
              <w:tab w:val="right" w:leader="dot" w:pos="8777"/>
            </w:tabs>
          </w:pPr>
        </w:pPrChange>
      </w:pPr>
      <w:del w:id="994" w:author="Tran Huan" w:date="2018-11-26T13:44:00Z">
        <w:r w:rsidDel="00194DE7">
          <w:rPr>
            <w:noProof/>
          </w:rPr>
          <w:delText>3.2.4</w:delText>
        </w:r>
        <w:r w:rsidDel="00194DE7">
          <w:rPr>
            <w:rFonts w:asciiTheme="minorHAnsi" w:eastAsiaTheme="minorEastAsia" w:hAnsiTheme="minorHAnsi" w:cstheme="minorBidi"/>
            <w:noProof/>
            <w:sz w:val="22"/>
            <w:szCs w:val="22"/>
            <w:lang w:val="en-US"/>
          </w:rPr>
          <w:tab/>
        </w:r>
        <w:r w:rsidDel="00194DE7">
          <w:rPr>
            <w:noProof/>
          </w:rPr>
          <w:delText>Yêu cầu chất lượng phần mềm</w:delText>
        </w:r>
        <w:r w:rsidDel="00194DE7">
          <w:rPr>
            <w:noProof/>
          </w:rPr>
          <w:tab/>
          <w:delText>36</w:delText>
        </w:r>
      </w:del>
    </w:p>
    <w:p w14:paraId="1777F7CA" w14:textId="6ABF124E" w:rsidR="006A2C8A" w:rsidDel="00194DE7" w:rsidRDefault="006A2C8A">
      <w:pPr>
        <w:pStyle w:val="TOC4"/>
        <w:tabs>
          <w:tab w:val="left" w:pos="1760"/>
          <w:tab w:val="right" w:leader="dot" w:pos="8777"/>
        </w:tabs>
        <w:spacing w:line="276" w:lineRule="auto"/>
        <w:rPr>
          <w:del w:id="995" w:author="Tran Huan" w:date="2018-11-26T13:44:00Z"/>
          <w:rFonts w:asciiTheme="minorHAnsi" w:eastAsiaTheme="minorEastAsia" w:hAnsiTheme="minorHAnsi" w:cstheme="minorBidi"/>
          <w:noProof/>
          <w:sz w:val="22"/>
          <w:szCs w:val="22"/>
          <w:lang w:val="en-US"/>
        </w:rPr>
        <w:pPrChange w:id="996" w:author="phuong vu" w:date="2018-11-23T13:48:00Z">
          <w:pPr>
            <w:pStyle w:val="TOC4"/>
            <w:tabs>
              <w:tab w:val="left" w:pos="1760"/>
              <w:tab w:val="right" w:leader="dot" w:pos="8777"/>
            </w:tabs>
          </w:pPr>
        </w:pPrChange>
      </w:pPr>
      <w:del w:id="997" w:author="Tran Huan" w:date="2018-11-26T13:44:00Z">
        <w:r w:rsidDel="00194DE7">
          <w:rPr>
            <w:noProof/>
          </w:rPr>
          <w:delText>3.2.4.1</w:delText>
        </w:r>
        <w:r w:rsidDel="00194DE7">
          <w:rPr>
            <w:rFonts w:asciiTheme="minorHAnsi" w:eastAsiaTheme="minorEastAsia" w:hAnsiTheme="minorHAnsi" w:cstheme="minorBidi"/>
            <w:noProof/>
            <w:sz w:val="22"/>
            <w:szCs w:val="22"/>
            <w:lang w:val="en-US"/>
          </w:rPr>
          <w:tab/>
        </w:r>
        <w:r w:rsidDel="00194DE7">
          <w:rPr>
            <w:noProof/>
          </w:rPr>
          <w:delText>Các quy tắc nghiệp vụ</w:delText>
        </w:r>
        <w:r w:rsidDel="00194DE7">
          <w:rPr>
            <w:noProof/>
          </w:rPr>
          <w:tab/>
          <w:delText>36</w:delText>
        </w:r>
      </w:del>
    </w:p>
    <w:p w14:paraId="7069C28B" w14:textId="224C5249" w:rsidR="006A2C8A" w:rsidDel="00194DE7" w:rsidRDefault="006A2C8A">
      <w:pPr>
        <w:pStyle w:val="TOC2"/>
        <w:tabs>
          <w:tab w:val="left" w:pos="880"/>
          <w:tab w:val="right" w:leader="dot" w:pos="8777"/>
        </w:tabs>
        <w:spacing w:line="276" w:lineRule="auto"/>
        <w:rPr>
          <w:del w:id="998" w:author="Tran Huan" w:date="2018-11-26T13:44:00Z"/>
          <w:rFonts w:asciiTheme="minorHAnsi" w:eastAsiaTheme="minorEastAsia" w:hAnsiTheme="minorHAnsi" w:cstheme="minorBidi"/>
          <w:noProof/>
          <w:sz w:val="22"/>
          <w:szCs w:val="22"/>
          <w:lang w:val="en-US"/>
        </w:rPr>
        <w:pPrChange w:id="999" w:author="phuong vu" w:date="2018-11-23T13:48:00Z">
          <w:pPr>
            <w:pStyle w:val="TOC2"/>
            <w:tabs>
              <w:tab w:val="left" w:pos="880"/>
              <w:tab w:val="right" w:leader="dot" w:pos="8777"/>
            </w:tabs>
          </w:pPr>
        </w:pPrChange>
      </w:pPr>
      <w:del w:id="1000" w:author="Tran Huan" w:date="2018-11-26T13:44:00Z">
        <w:r w:rsidRPr="008F3391" w:rsidDel="00194DE7">
          <w:rPr>
            <w:noProof/>
            <w:lang w:val="en-US"/>
          </w:rPr>
          <w:delText>3.3</w:delText>
        </w:r>
        <w:r w:rsidDel="00194DE7">
          <w:rPr>
            <w:rFonts w:asciiTheme="minorHAnsi" w:eastAsiaTheme="minorEastAsia" w:hAnsiTheme="minorHAnsi" w:cstheme="minorBidi"/>
            <w:noProof/>
            <w:sz w:val="22"/>
            <w:szCs w:val="22"/>
            <w:lang w:val="en-US"/>
          </w:rPr>
          <w:tab/>
        </w:r>
        <w:r w:rsidRPr="008F3391" w:rsidDel="00194DE7">
          <w:rPr>
            <w:noProof/>
            <w:lang w:val="en-US"/>
          </w:rPr>
          <w:delText>Thiết kế và cài đặt</w:delText>
        </w:r>
        <w:r w:rsidDel="00194DE7">
          <w:rPr>
            <w:noProof/>
          </w:rPr>
          <w:tab/>
          <w:delText>36</w:delText>
        </w:r>
      </w:del>
    </w:p>
    <w:p w14:paraId="2459373F" w14:textId="2C2760DC" w:rsidR="006A2C8A" w:rsidDel="00194DE7" w:rsidRDefault="006A2C8A">
      <w:pPr>
        <w:pStyle w:val="TOC3"/>
        <w:tabs>
          <w:tab w:val="left" w:pos="1320"/>
          <w:tab w:val="right" w:leader="dot" w:pos="8777"/>
        </w:tabs>
        <w:spacing w:line="276" w:lineRule="auto"/>
        <w:rPr>
          <w:del w:id="1001" w:author="Tran Huan" w:date="2018-11-26T13:44:00Z"/>
          <w:rFonts w:asciiTheme="minorHAnsi" w:eastAsiaTheme="minorEastAsia" w:hAnsiTheme="minorHAnsi" w:cstheme="minorBidi"/>
          <w:noProof/>
          <w:sz w:val="22"/>
          <w:szCs w:val="22"/>
          <w:lang w:val="en-US"/>
        </w:rPr>
        <w:pPrChange w:id="1002" w:author="phuong vu" w:date="2018-11-23T13:48:00Z">
          <w:pPr>
            <w:pStyle w:val="TOC3"/>
            <w:tabs>
              <w:tab w:val="left" w:pos="1320"/>
              <w:tab w:val="right" w:leader="dot" w:pos="8777"/>
            </w:tabs>
          </w:pPr>
        </w:pPrChange>
      </w:pPr>
      <w:del w:id="1003" w:author="Tran Huan" w:date="2018-11-26T13:44:00Z">
        <w:r w:rsidDel="00194DE7">
          <w:rPr>
            <w:noProof/>
          </w:rPr>
          <w:delText>3.3.1</w:delText>
        </w:r>
        <w:r w:rsidDel="00194DE7">
          <w:rPr>
            <w:rFonts w:asciiTheme="minorHAnsi" w:eastAsiaTheme="minorEastAsia" w:hAnsiTheme="minorHAnsi" w:cstheme="minorBidi"/>
            <w:noProof/>
            <w:sz w:val="22"/>
            <w:szCs w:val="22"/>
            <w:lang w:val="en-US"/>
          </w:rPr>
          <w:tab/>
        </w:r>
        <w:r w:rsidDel="00194DE7">
          <w:rPr>
            <w:noProof/>
          </w:rPr>
          <w:delText>Kiến trúc hệ thống</w:delText>
        </w:r>
        <w:r w:rsidDel="00194DE7">
          <w:rPr>
            <w:noProof/>
          </w:rPr>
          <w:tab/>
          <w:delText>36</w:delText>
        </w:r>
      </w:del>
    </w:p>
    <w:p w14:paraId="0DA94355" w14:textId="1FF1C618" w:rsidR="006A2C8A" w:rsidDel="00194DE7" w:rsidRDefault="006A2C8A">
      <w:pPr>
        <w:pStyle w:val="TOC3"/>
        <w:tabs>
          <w:tab w:val="left" w:pos="1320"/>
          <w:tab w:val="right" w:leader="dot" w:pos="8777"/>
        </w:tabs>
        <w:spacing w:line="276" w:lineRule="auto"/>
        <w:rPr>
          <w:del w:id="1004" w:author="Tran Huan" w:date="2018-11-26T13:44:00Z"/>
          <w:rFonts w:asciiTheme="minorHAnsi" w:eastAsiaTheme="minorEastAsia" w:hAnsiTheme="minorHAnsi" w:cstheme="minorBidi"/>
          <w:noProof/>
          <w:sz w:val="22"/>
          <w:szCs w:val="22"/>
          <w:lang w:val="en-US"/>
        </w:rPr>
        <w:pPrChange w:id="1005" w:author="phuong vu" w:date="2018-11-23T13:48:00Z">
          <w:pPr>
            <w:pStyle w:val="TOC3"/>
            <w:tabs>
              <w:tab w:val="left" w:pos="1320"/>
              <w:tab w:val="right" w:leader="dot" w:pos="8777"/>
            </w:tabs>
          </w:pPr>
        </w:pPrChange>
      </w:pPr>
      <w:del w:id="1006" w:author="Tran Huan" w:date="2018-11-26T13:44:00Z">
        <w:r w:rsidDel="00194DE7">
          <w:rPr>
            <w:noProof/>
          </w:rPr>
          <w:delText>3.3.2</w:delText>
        </w:r>
        <w:r w:rsidDel="00194DE7">
          <w:rPr>
            <w:rFonts w:asciiTheme="minorHAnsi" w:eastAsiaTheme="minorEastAsia" w:hAnsiTheme="minorHAnsi" w:cstheme="minorBidi"/>
            <w:noProof/>
            <w:sz w:val="22"/>
            <w:szCs w:val="22"/>
            <w:lang w:val="en-US"/>
          </w:rPr>
          <w:tab/>
        </w:r>
        <w:r w:rsidDel="00194DE7">
          <w:rPr>
            <w:noProof/>
          </w:rPr>
          <w:delText>Sơ đồ USE CASE</w:delText>
        </w:r>
        <w:r w:rsidDel="00194DE7">
          <w:rPr>
            <w:noProof/>
          </w:rPr>
          <w:tab/>
          <w:delText>37</w:delText>
        </w:r>
      </w:del>
    </w:p>
    <w:p w14:paraId="3188C662" w14:textId="18954E5C" w:rsidR="006A2C8A" w:rsidDel="00194DE7" w:rsidRDefault="006A2C8A">
      <w:pPr>
        <w:pStyle w:val="TOC3"/>
        <w:tabs>
          <w:tab w:val="left" w:pos="1320"/>
          <w:tab w:val="right" w:leader="dot" w:pos="8777"/>
        </w:tabs>
        <w:spacing w:line="276" w:lineRule="auto"/>
        <w:rPr>
          <w:del w:id="1007" w:author="Tran Huan" w:date="2018-11-26T13:44:00Z"/>
          <w:rFonts w:asciiTheme="minorHAnsi" w:eastAsiaTheme="minorEastAsia" w:hAnsiTheme="minorHAnsi" w:cstheme="minorBidi"/>
          <w:noProof/>
          <w:sz w:val="22"/>
          <w:szCs w:val="22"/>
          <w:lang w:val="en-US"/>
        </w:rPr>
        <w:pPrChange w:id="1008" w:author="phuong vu" w:date="2018-11-23T13:48:00Z">
          <w:pPr>
            <w:pStyle w:val="TOC3"/>
            <w:tabs>
              <w:tab w:val="left" w:pos="1320"/>
              <w:tab w:val="right" w:leader="dot" w:pos="8777"/>
            </w:tabs>
          </w:pPr>
        </w:pPrChange>
      </w:pPr>
      <w:del w:id="1009" w:author="Tran Huan" w:date="2018-11-26T13:44:00Z">
        <w:r w:rsidDel="00194DE7">
          <w:rPr>
            <w:noProof/>
          </w:rPr>
          <w:delText>3.3.3</w:delText>
        </w:r>
        <w:r w:rsidDel="00194DE7">
          <w:rPr>
            <w:rFonts w:asciiTheme="minorHAnsi" w:eastAsiaTheme="minorEastAsia" w:hAnsiTheme="minorHAnsi" w:cstheme="minorBidi"/>
            <w:noProof/>
            <w:sz w:val="22"/>
            <w:szCs w:val="22"/>
            <w:lang w:val="en-US"/>
          </w:rPr>
          <w:tab/>
        </w:r>
        <w:r w:rsidDel="00194DE7">
          <w:rPr>
            <w:noProof/>
          </w:rPr>
          <w:delText>Sơ đồ phân rã USE CASE</w:delText>
        </w:r>
        <w:r w:rsidDel="00194DE7">
          <w:rPr>
            <w:noProof/>
          </w:rPr>
          <w:tab/>
          <w:delText>38</w:delText>
        </w:r>
      </w:del>
    </w:p>
    <w:p w14:paraId="672F6169" w14:textId="06F557EB" w:rsidR="006A2C8A" w:rsidDel="00194DE7" w:rsidRDefault="006A2C8A">
      <w:pPr>
        <w:pStyle w:val="TOC3"/>
        <w:tabs>
          <w:tab w:val="left" w:pos="1320"/>
          <w:tab w:val="right" w:leader="dot" w:pos="8777"/>
        </w:tabs>
        <w:spacing w:line="276" w:lineRule="auto"/>
        <w:rPr>
          <w:del w:id="1010" w:author="Tran Huan" w:date="2018-11-26T13:44:00Z"/>
          <w:rFonts w:asciiTheme="minorHAnsi" w:eastAsiaTheme="minorEastAsia" w:hAnsiTheme="minorHAnsi" w:cstheme="minorBidi"/>
          <w:noProof/>
          <w:sz w:val="22"/>
          <w:szCs w:val="22"/>
          <w:lang w:val="en-US"/>
        </w:rPr>
        <w:pPrChange w:id="1011" w:author="phuong vu" w:date="2018-11-23T13:48:00Z">
          <w:pPr>
            <w:pStyle w:val="TOC3"/>
            <w:tabs>
              <w:tab w:val="left" w:pos="1320"/>
              <w:tab w:val="right" w:leader="dot" w:pos="8777"/>
            </w:tabs>
          </w:pPr>
        </w:pPrChange>
      </w:pPr>
      <w:del w:id="1012" w:author="Tran Huan" w:date="2018-11-26T13:44:00Z">
        <w:r w:rsidDel="00194DE7">
          <w:rPr>
            <w:noProof/>
          </w:rPr>
          <w:delText>3.3.4</w:delText>
        </w:r>
        <w:r w:rsidDel="00194DE7">
          <w:rPr>
            <w:rFonts w:asciiTheme="minorHAnsi" w:eastAsiaTheme="minorEastAsia" w:hAnsiTheme="minorHAnsi" w:cstheme="minorBidi"/>
            <w:noProof/>
            <w:sz w:val="22"/>
            <w:szCs w:val="22"/>
            <w:lang w:val="en-US"/>
          </w:rPr>
          <w:tab/>
        </w:r>
        <w:r w:rsidDel="00194DE7">
          <w:rPr>
            <w:noProof/>
          </w:rPr>
          <w:delText>Sơ đồ CDM</w:delText>
        </w:r>
        <w:r w:rsidDel="00194DE7">
          <w:rPr>
            <w:noProof/>
          </w:rPr>
          <w:tab/>
          <w:delText>38</w:delText>
        </w:r>
      </w:del>
    </w:p>
    <w:p w14:paraId="1FB8E1BF" w14:textId="105B8CD7" w:rsidR="006A2C8A" w:rsidDel="00194DE7" w:rsidRDefault="006A2C8A">
      <w:pPr>
        <w:pStyle w:val="TOC3"/>
        <w:tabs>
          <w:tab w:val="left" w:pos="1320"/>
          <w:tab w:val="right" w:leader="dot" w:pos="8777"/>
        </w:tabs>
        <w:spacing w:line="276" w:lineRule="auto"/>
        <w:rPr>
          <w:del w:id="1013" w:author="Tran Huan" w:date="2018-11-26T13:44:00Z"/>
          <w:rFonts w:asciiTheme="minorHAnsi" w:eastAsiaTheme="minorEastAsia" w:hAnsiTheme="minorHAnsi" w:cstheme="minorBidi"/>
          <w:noProof/>
          <w:sz w:val="22"/>
          <w:szCs w:val="22"/>
          <w:lang w:val="en-US"/>
        </w:rPr>
        <w:pPrChange w:id="1014" w:author="phuong vu" w:date="2018-11-23T13:48:00Z">
          <w:pPr>
            <w:pStyle w:val="TOC3"/>
            <w:tabs>
              <w:tab w:val="left" w:pos="1320"/>
              <w:tab w:val="right" w:leader="dot" w:pos="8777"/>
            </w:tabs>
          </w:pPr>
        </w:pPrChange>
      </w:pPr>
      <w:del w:id="1015" w:author="Tran Huan" w:date="2018-11-26T13:44:00Z">
        <w:r w:rsidDel="00194DE7">
          <w:rPr>
            <w:noProof/>
          </w:rPr>
          <w:delText>3.3.5</w:delText>
        </w:r>
        <w:r w:rsidDel="00194DE7">
          <w:rPr>
            <w:rFonts w:asciiTheme="minorHAnsi" w:eastAsiaTheme="minorEastAsia" w:hAnsiTheme="minorHAnsi" w:cstheme="minorBidi"/>
            <w:noProof/>
            <w:sz w:val="22"/>
            <w:szCs w:val="22"/>
            <w:lang w:val="en-US"/>
          </w:rPr>
          <w:tab/>
        </w:r>
        <w:r w:rsidDel="00194DE7">
          <w:rPr>
            <w:noProof/>
          </w:rPr>
          <w:delText>Sơ đồ LDM</w:delText>
        </w:r>
        <w:r w:rsidDel="00194DE7">
          <w:rPr>
            <w:noProof/>
          </w:rPr>
          <w:tab/>
          <w:delText>38</w:delText>
        </w:r>
      </w:del>
    </w:p>
    <w:p w14:paraId="12B925BF" w14:textId="5DA50575" w:rsidR="006A2C8A" w:rsidDel="00194DE7" w:rsidRDefault="006A2C8A">
      <w:pPr>
        <w:pStyle w:val="TOC3"/>
        <w:tabs>
          <w:tab w:val="left" w:pos="1320"/>
          <w:tab w:val="right" w:leader="dot" w:pos="8777"/>
        </w:tabs>
        <w:spacing w:line="276" w:lineRule="auto"/>
        <w:rPr>
          <w:del w:id="1016" w:author="Tran Huan" w:date="2018-11-26T13:44:00Z"/>
          <w:rFonts w:asciiTheme="minorHAnsi" w:eastAsiaTheme="minorEastAsia" w:hAnsiTheme="minorHAnsi" w:cstheme="minorBidi"/>
          <w:noProof/>
          <w:sz w:val="22"/>
          <w:szCs w:val="22"/>
          <w:lang w:val="en-US"/>
        </w:rPr>
        <w:pPrChange w:id="1017" w:author="phuong vu" w:date="2018-11-23T13:48:00Z">
          <w:pPr>
            <w:pStyle w:val="TOC3"/>
            <w:tabs>
              <w:tab w:val="left" w:pos="1320"/>
              <w:tab w:val="right" w:leader="dot" w:pos="8777"/>
            </w:tabs>
          </w:pPr>
        </w:pPrChange>
      </w:pPr>
      <w:del w:id="1018" w:author="Tran Huan" w:date="2018-11-26T13:44:00Z">
        <w:r w:rsidDel="00194DE7">
          <w:rPr>
            <w:noProof/>
          </w:rPr>
          <w:delText>3.3.6</w:delText>
        </w:r>
        <w:r w:rsidDel="00194DE7">
          <w:rPr>
            <w:rFonts w:asciiTheme="minorHAnsi" w:eastAsiaTheme="minorEastAsia" w:hAnsiTheme="minorHAnsi" w:cstheme="minorBidi"/>
            <w:noProof/>
            <w:sz w:val="22"/>
            <w:szCs w:val="22"/>
            <w:lang w:val="en-US"/>
          </w:rPr>
          <w:tab/>
        </w:r>
        <w:r w:rsidDel="00194DE7">
          <w:rPr>
            <w:noProof/>
          </w:rPr>
          <w:delText>Sơ đồ PDM</w:delText>
        </w:r>
        <w:r w:rsidDel="00194DE7">
          <w:rPr>
            <w:noProof/>
          </w:rPr>
          <w:tab/>
          <w:delText>38</w:delText>
        </w:r>
      </w:del>
    </w:p>
    <w:p w14:paraId="63E9BD31" w14:textId="6C62ED72" w:rsidR="006A2C8A" w:rsidDel="00194DE7" w:rsidRDefault="006A2C8A">
      <w:pPr>
        <w:pStyle w:val="TOC3"/>
        <w:tabs>
          <w:tab w:val="left" w:pos="1320"/>
          <w:tab w:val="right" w:leader="dot" w:pos="8777"/>
        </w:tabs>
        <w:spacing w:line="276" w:lineRule="auto"/>
        <w:rPr>
          <w:del w:id="1019" w:author="Tran Huan" w:date="2018-11-26T13:44:00Z"/>
          <w:rFonts w:asciiTheme="minorHAnsi" w:eastAsiaTheme="minorEastAsia" w:hAnsiTheme="minorHAnsi" w:cstheme="minorBidi"/>
          <w:noProof/>
          <w:sz w:val="22"/>
          <w:szCs w:val="22"/>
          <w:lang w:val="en-US"/>
        </w:rPr>
        <w:pPrChange w:id="1020" w:author="phuong vu" w:date="2018-11-23T13:48:00Z">
          <w:pPr>
            <w:pStyle w:val="TOC3"/>
            <w:tabs>
              <w:tab w:val="left" w:pos="1320"/>
              <w:tab w:val="right" w:leader="dot" w:pos="8777"/>
            </w:tabs>
          </w:pPr>
        </w:pPrChange>
      </w:pPr>
      <w:del w:id="1021" w:author="Tran Huan" w:date="2018-11-26T13:44:00Z">
        <w:r w:rsidDel="00194DE7">
          <w:rPr>
            <w:noProof/>
          </w:rPr>
          <w:delText>3.3.7</w:delText>
        </w:r>
        <w:r w:rsidDel="00194DE7">
          <w:rPr>
            <w:rFonts w:asciiTheme="minorHAnsi" w:eastAsiaTheme="minorEastAsia" w:hAnsiTheme="minorHAnsi" w:cstheme="minorBidi"/>
            <w:noProof/>
            <w:sz w:val="22"/>
            <w:szCs w:val="22"/>
            <w:lang w:val="en-US"/>
          </w:rPr>
          <w:tab/>
        </w:r>
        <w:r w:rsidDel="00194DE7">
          <w:rPr>
            <w:noProof/>
          </w:rPr>
          <w:delText>Thiết kế dữ liệu</w:delText>
        </w:r>
        <w:r w:rsidDel="00194DE7">
          <w:rPr>
            <w:noProof/>
          </w:rPr>
          <w:tab/>
          <w:delText>38</w:delText>
        </w:r>
      </w:del>
    </w:p>
    <w:p w14:paraId="190BF278" w14:textId="397AB2CB" w:rsidR="006A2C8A" w:rsidDel="00194DE7" w:rsidRDefault="006A2C8A">
      <w:pPr>
        <w:pStyle w:val="TOC3"/>
        <w:tabs>
          <w:tab w:val="left" w:pos="1320"/>
          <w:tab w:val="right" w:leader="dot" w:pos="8777"/>
        </w:tabs>
        <w:spacing w:line="276" w:lineRule="auto"/>
        <w:rPr>
          <w:del w:id="1022" w:author="Tran Huan" w:date="2018-11-26T13:44:00Z"/>
          <w:rFonts w:asciiTheme="minorHAnsi" w:eastAsiaTheme="minorEastAsia" w:hAnsiTheme="minorHAnsi" w:cstheme="minorBidi"/>
          <w:noProof/>
          <w:sz w:val="22"/>
          <w:szCs w:val="22"/>
          <w:lang w:val="en-US"/>
        </w:rPr>
        <w:pPrChange w:id="1023" w:author="phuong vu" w:date="2018-11-23T13:48:00Z">
          <w:pPr>
            <w:pStyle w:val="TOC3"/>
            <w:tabs>
              <w:tab w:val="left" w:pos="1320"/>
              <w:tab w:val="right" w:leader="dot" w:pos="8777"/>
            </w:tabs>
          </w:pPr>
        </w:pPrChange>
      </w:pPr>
      <w:del w:id="1024" w:author="Tran Huan" w:date="2018-11-26T13:44:00Z">
        <w:r w:rsidDel="00194DE7">
          <w:rPr>
            <w:noProof/>
          </w:rPr>
          <w:delText>3.3.8</w:delText>
        </w:r>
        <w:r w:rsidDel="00194DE7">
          <w:rPr>
            <w:rFonts w:asciiTheme="minorHAnsi" w:eastAsiaTheme="minorEastAsia" w:hAnsiTheme="minorHAnsi" w:cstheme="minorBidi"/>
            <w:noProof/>
            <w:sz w:val="22"/>
            <w:szCs w:val="22"/>
            <w:lang w:val="en-US"/>
          </w:rPr>
          <w:tab/>
        </w:r>
        <w:r w:rsidDel="00194DE7">
          <w:rPr>
            <w:noProof/>
          </w:rPr>
          <w:delText>Thiết kế theo chức năng</w:delText>
        </w:r>
        <w:r w:rsidDel="00194DE7">
          <w:rPr>
            <w:noProof/>
          </w:rPr>
          <w:tab/>
          <w:delText>38</w:delText>
        </w:r>
      </w:del>
    </w:p>
    <w:p w14:paraId="7A61AE1F" w14:textId="1CE7EAF0" w:rsidR="006A2C8A" w:rsidDel="00194DE7" w:rsidRDefault="006A2C8A">
      <w:pPr>
        <w:pStyle w:val="TOC4"/>
        <w:tabs>
          <w:tab w:val="left" w:pos="1760"/>
          <w:tab w:val="right" w:leader="dot" w:pos="8777"/>
        </w:tabs>
        <w:spacing w:line="276" w:lineRule="auto"/>
        <w:rPr>
          <w:del w:id="1025" w:author="Tran Huan" w:date="2018-11-26T13:44:00Z"/>
          <w:rFonts w:asciiTheme="minorHAnsi" w:eastAsiaTheme="minorEastAsia" w:hAnsiTheme="minorHAnsi" w:cstheme="minorBidi"/>
          <w:noProof/>
          <w:sz w:val="22"/>
          <w:szCs w:val="22"/>
          <w:lang w:val="en-US"/>
        </w:rPr>
        <w:pPrChange w:id="1026" w:author="phuong vu" w:date="2018-11-23T13:48:00Z">
          <w:pPr>
            <w:pStyle w:val="TOC4"/>
            <w:tabs>
              <w:tab w:val="left" w:pos="1760"/>
              <w:tab w:val="right" w:leader="dot" w:pos="8777"/>
            </w:tabs>
          </w:pPr>
        </w:pPrChange>
      </w:pPr>
      <w:del w:id="1027" w:author="Tran Huan" w:date="2018-11-26T13:44:00Z">
        <w:r w:rsidRPr="008F3391" w:rsidDel="00194DE7">
          <w:rPr>
            <w:noProof/>
            <w:lang w:val="en-US"/>
          </w:rPr>
          <w:delText>3.3.8.1</w:delText>
        </w:r>
        <w:r w:rsidDel="00194DE7">
          <w:rPr>
            <w:rFonts w:asciiTheme="minorHAnsi" w:eastAsiaTheme="minorEastAsia" w:hAnsiTheme="minorHAnsi" w:cstheme="minorBidi"/>
            <w:noProof/>
            <w:sz w:val="22"/>
            <w:szCs w:val="22"/>
            <w:lang w:val="en-US"/>
          </w:rPr>
          <w:tab/>
        </w:r>
        <w:r w:rsidR="00D43E01" w:rsidDel="00194DE7">
          <w:rPr>
            <w:noProof/>
            <w:lang w:val="en-US"/>
          </w:rPr>
          <w:delText>Quản lí đơn hàng</w:delText>
        </w:r>
        <w:r w:rsidDel="00194DE7">
          <w:rPr>
            <w:noProof/>
          </w:rPr>
          <w:tab/>
          <w:delText>38</w:delText>
        </w:r>
      </w:del>
    </w:p>
    <w:p w14:paraId="1061D4E0" w14:textId="6D9BF4C9" w:rsidR="006A2C8A" w:rsidDel="00194DE7" w:rsidRDefault="006A2C8A">
      <w:pPr>
        <w:pStyle w:val="TOC4"/>
        <w:tabs>
          <w:tab w:val="left" w:pos="1760"/>
          <w:tab w:val="right" w:leader="dot" w:pos="8777"/>
        </w:tabs>
        <w:spacing w:line="276" w:lineRule="auto"/>
        <w:rPr>
          <w:del w:id="1028" w:author="Tran Huan" w:date="2018-11-26T13:44:00Z"/>
          <w:rFonts w:asciiTheme="minorHAnsi" w:eastAsiaTheme="minorEastAsia" w:hAnsiTheme="minorHAnsi" w:cstheme="minorBidi"/>
          <w:noProof/>
          <w:sz w:val="22"/>
          <w:szCs w:val="22"/>
          <w:lang w:val="en-US"/>
        </w:rPr>
        <w:pPrChange w:id="1029" w:author="phuong vu" w:date="2018-11-23T13:48:00Z">
          <w:pPr>
            <w:pStyle w:val="TOC4"/>
            <w:tabs>
              <w:tab w:val="left" w:pos="1760"/>
              <w:tab w:val="right" w:leader="dot" w:pos="8777"/>
            </w:tabs>
          </w:pPr>
        </w:pPrChange>
      </w:pPr>
      <w:del w:id="1030" w:author="Tran Huan" w:date="2018-11-26T13:44:00Z">
        <w:r w:rsidRPr="008F3391" w:rsidDel="00194DE7">
          <w:rPr>
            <w:noProof/>
            <w:lang w:val="en-US"/>
          </w:rPr>
          <w:delText>3.3.8.2</w:delText>
        </w:r>
        <w:r w:rsidDel="00194DE7">
          <w:rPr>
            <w:rFonts w:asciiTheme="minorHAnsi" w:eastAsiaTheme="minorEastAsia" w:hAnsiTheme="minorHAnsi" w:cstheme="minorBidi"/>
            <w:noProof/>
            <w:sz w:val="22"/>
            <w:szCs w:val="22"/>
            <w:lang w:val="en-US"/>
          </w:rPr>
          <w:tab/>
        </w:r>
        <w:r w:rsidR="00FC2466" w:rsidDel="00194DE7">
          <w:rPr>
            <w:noProof/>
            <w:lang w:val="en-US"/>
          </w:rPr>
          <w:delText>Quản lí biên nhận</w:delText>
        </w:r>
        <w:r w:rsidDel="00194DE7">
          <w:rPr>
            <w:noProof/>
          </w:rPr>
          <w:tab/>
          <w:delText>38</w:delText>
        </w:r>
      </w:del>
    </w:p>
    <w:p w14:paraId="1430415C" w14:textId="0AB37799" w:rsidR="006A2C8A" w:rsidDel="00194DE7" w:rsidRDefault="006A2C8A">
      <w:pPr>
        <w:pStyle w:val="TOC4"/>
        <w:tabs>
          <w:tab w:val="left" w:pos="1760"/>
          <w:tab w:val="right" w:leader="dot" w:pos="8777"/>
        </w:tabs>
        <w:spacing w:line="276" w:lineRule="auto"/>
        <w:rPr>
          <w:del w:id="1031" w:author="Tran Huan" w:date="2018-11-26T13:44:00Z"/>
          <w:rFonts w:asciiTheme="minorHAnsi" w:eastAsiaTheme="minorEastAsia" w:hAnsiTheme="minorHAnsi" w:cstheme="minorBidi"/>
          <w:noProof/>
          <w:sz w:val="22"/>
          <w:szCs w:val="22"/>
          <w:lang w:val="en-US"/>
        </w:rPr>
        <w:pPrChange w:id="1032" w:author="phuong vu" w:date="2018-11-23T13:48:00Z">
          <w:pPr>
            <w:pStyle w:val="TOC4"/>
            <w:tabs>
              <w:tab w:val="left" w:pos="1760"/>
              <w:tab w:val="right" w:leader="dot" w:pos="8777"/>
            </w:tabs>
          </w:pPr>
        </w:pPrChange>
      </w:pPr>
      <w:del w:id="1033" w:author="Tran Huan" w:date="2018-11-26T13:44:00Z">
        <w:r w:rsidRPr="008F3391" w:rsidDel="00194DE7">
          <w:rPr>
            <w:noProof/>
            <w:lang w:val="en-US"/>
          </w:rPr>
          <w:delText>3.3.8.3</w:delText>
        </w:r>
        <w:r w:rsidDel="00194DE7">
          <w:rPr>
            <w:rFonts w:asciiTheme="minorHAnsi" w:eastAsiaTheme="minorEastAsia" w:hAnsiTheme="minorHAnsi" w:cstheme="minorBidi"/>
            <w:noProof/>
            <w:sz w:val="22"/>
            <w:szCs w:val="22"/>
            <w:lang w:val="en-US"/>
          </w:rPr>
          <w:tab/>
        </w:r>
        <w:r w:rsidRPr="008F3391" w:rsidDel="00194DE7">
          <w:rPr>
            <w:noProof/>
            <w:lang w:val="en-US"/>
          </w:rPr>
          <w:delText>Tạo đơn hàng</w:delText>
        </w:r>
        <w:r w:rsidDel="00194DE7">
          <w:rPr>
            <w:noProof/>
          </w:rPr>
          <w:tab/>
          <w:delText>38</w:delText>
        </w:r>
      </w:del>
    </w:p>
    <w:p w14:paraId="1A4831CD" w14:textId="318B1809" w:rsidR="006A2C8A" w:rsidDel="00194DE7" w:rsidRDefault="006A2C8A">
      <w:pPr>
        <w:pStyle w:val="TOC4"/>
        <w:tabs>
          <w:tab w:val="left" w:pos="1760"/>
          <w:tab w:val="right" w:leader="dot" w:pos="8777"/>
        </w:tabs>
        <w:spacing w:line="276" w:lineRule="auto"/>
        <w:rPr>
          <w:del w:id="1034" w:author="Tran Huan" w:date="2018-11-26T13:44:00Z"/>
          <w:rFonts w:asciiTheme="minorHAnsi" w:eastAsiaTheme="minorEastAsia" w:hAnsiTheme="minorHAnsi" w:cstheme="minorBidi"/>
          <w:noProof/>
          <w:sz w:val="22"/>
          <w:szCs w:val="22"/>
          <w:lang w:val="en-US"/>
        </w:rPr>
        <w:pPrChange w:id="1035" w:author="phuong vu" w:date="2018-11-23T13:48:00Z">
          <w:pPr>
            <w:pStyle w:val="TOC4"/>
            <w:tabs>
              <w:tab w:val="left" w:pos="1760"/>
              <w:tab w:val="right" w:leader="dot" w:pos="8777"/>
            </w:tabs>
          </w:pPr>
        </w:pPrChange>
      </w:pPr>
      <w:del w:id="1036" w:author="Tran Huan" w:date="2018-11-26T13:44:00Z">
        <w:r w:rsidDel="00194DE7">
          <w:rPr>
            <w:noProof/>
          </w:rPr>
          <w:delText>3.3.8.4</w:delText>
        </w:r>
        <w:r w:rsidDel="00194DE7">
          <w:rPr>
            <w:rFonts w:asciiTheme="minorHAnsi" w:eastAsiaTheme="minorEastAsia" w:hAnsiTheme="minorHAnsi" w:cstheme="minorBidi"/>
            <w:noProof/>
            <w:sz w:val="22"/>
            <w:szCs w:val="22"/>
            <w:lang w:val="en-US"/>
          </w:rPr>
          <w:tab/>
        </w:r>
        <w:r w:rsidDel="00194DE7">
          <w:rPr>
            <w:noProof/>
          </w:rPr>
          <w:delText>Tìm kiếm chi nhánh gần nhất, có đủ các dịch vụ theo yêu cầu</w:delText>
        </w:r>
        <w:r w:rsidDel="00194DE7">
          <w:rPr>
            <w:noProof/>
          </w:rPr>
          <w:tab/>
          <w:delText>38</w:delText>
        </w:r>
      </w:del>
    </w:p>
    <w:p w14:paraId="5EAB54F8" w14:textId="30D74C26" w:rsidR="006A2C8A" w:rsidDel="00194DE7" w:rsidRDefault="006A2C8A">
      <w:pPr>
        <w:pStyle w:val="TOC4"/>
        <w:tabs>
          <w:tab w:val="left" w:pos="1760"/>
          <w:tab w:val="right" w:leader="dot" w:pos="8777"/>
        </w:tabs>
        <w:spacing w:line="276" w:lineRule="auto"/>
        <w:rPr>
          <w:del w:id="1037" w:author="Tran Huan" w:date="2018-11-26T13:44:00Z"/>
          <w:rFonts w:asciiTheme="minorHAnsi" w:eastAsiaTheme="minorEastAsia" w:hAnsiTheme="minorHAnsi" w:cstheme="minorBidi"/>
          <w:noProof/>
          <w:sz w:val="22"/>
          <w:szCs w:val="22"/>
          <w:lang w:val="en-US"/>
        </w:rPr>
        <w:pPrChange w:id="1038" w:author="phuong vu" w:date="2018-11-23T13:48:00Z">
          <w:pPr>
            <w:pStyle w:val="TOC4"/>
            <w:tabs>
              <w:tab w:val="left" w:pos="1760"/>
              <w:tab w:val="right" w:leader="dot" w:pos="8777"/>
            </w:tabs>
          </w:pPr>
        </w:pPrChange>
      </w:pPr>
      <w:del w:id="1039" w:author="Tran Huan" w:date="2018-11-26T13:44:00Z">
        <w:r w:rsidDel="00194DE7">
          <w:rPr>
            <w:noProof/>
          </w:rPr>
          <w:delText>3.3.8.5</w:delText>
        </w:r>
        <w:r w:rsidDel="00194DE7">
          <w:rPr>
            <w:rFonts w:asciiTheme="minorHAnsi" w:eastAsiaTheme="minorEastAsia" w:hAnsiTheme="minorHAnsi" w:cstheme="minorBidi"/>
            <w:noProof/>
            <w:sz w:val="22"/>
            <w:szCs w:val="22"/>
            <w:lang w:val="en-US"/>
          </w:rPr>
          <w:tab/>
        </w:r>
        <w:r w:rsidDel="00194DE7">
          <w:rPr>
            <w:noProof/>
          </w:rPr>
          <w:delText>Tìm kiếm và lọc quần áo theo loại có sẵn</w:delText>
        </w:r>
        <w:r w:rsidDel="00194DE7">
          <w:rPr>
            <w:noProof/>
          </w:rPr>
          <w:tab/>
          <w:delText>38</w:delText>
        </w:r>
      </w:del>
    </w:p>
    <w:p w14:paraId="6DE7A394" w14:textId="1BBC8298" w:rsidR="006A2C8A" w:rsidDel="00194DE7" w:rsidRDefault="006A2C8A">
      <w:pPr>
        <w:pStyle w:val="TOC4"/>
        <w:tabs>
          <w:tab w:val="left" w:pos="1760"/>
          <w:tab w:val="right" w:leader="dot" w:pos="8777"/>
        </w:tabs>
        <w:spacing w:line="276" w:lineRule="auto"/>
        <w:rPr>
          <w:del w:id="1040" w:author="Tran Huan" w:date="2018-11-26T13:44:00Z"/>
          <w:rFonts w:asciiTheme="minorHAnsi" w:eastAsiaTheme="minorEastAsia" w:hAnsiTheme="minorHAnsi" w:cstheme="minorBidi"/>
          <w:noProof/>
          <w:sz w:val="22"/>
          <w:szCs w:val="22"/>
          <w:lang w:val="en-US"/>
        </w:rPr>
        <w:pPrChange w:id="1041" w:author="phuong vu" w:date="2018-11-23T13:48:00Z">
          <w:pPr>
            <w:pStyle w:val="TOC4"/>
            <w:tabs>
              <w:tab w:val="left" w:pos="1760"/>
              <w:tab w:val="right" w:leader="dot" w:pos="8777"/>
            </w:tabs>
          </w:pPr>
        </w:pPrChange>
      </w:pPr>
      <w:del w:id="1042" w:author="Tran Huan" w:date="2018-11-26T13:44:00Z">
        <w:r w:rsidDel="00194DE7">
          <w:rPr>
            <w:noProof/>
          </w:rPr>
          <w:delText>3.3.8.6</w:delText>
        </w:r>
        <w:r w:rsidDel="00194DE7">
          <w:rPr>
            <w:rFonts w:asciiTheme="minorHAnsi" w:eastAsiaTheme="minorEastAsia" w:hAnsiTheme="minorHAnsi" w:cstheme="minorBidi"/>
            <w:noProof/>
            <w:sz w:val="22"/>
            <w:szCs w:val="22"/>
            <w:lang w:val="en-US"/>
          </w:rPr>
          <w:tab/>
        </w:r>
        <w:r w:rsidDel="00194DE7">
          <w:rPr>
            <w:noProof/>
          </w:rPr>
          <w:delText>Tìm kiếm đơn hàng</w:delText>
        </w:r>
        <w:r w:rsidDel="00194DE7">
          <w:rPr>
            <w:noProof/>
          </w:rPr>
          <w:tab/>
          <w:delText>38</w:delText>
        </w:r>
      </w:del>
    </w:p>
    <w:p w14:paraId="6A7B5DC6" w14:textId="7FA124BC" w:rsidR="006A2C8A" w:rsidDel="00194DE7" w:rsidRDefault="006A2C8A">
      <w:pPr>
        <w:pStyle w:val="TOC4"/>
        <w:tabs>
          <w:tab w:val="left" w:pos="1760"/>
          <w:tab w:val="right" w:leader="dot" w:pos="8777"/>
        </w:tabs>
        <w:spacing w:line="276" w:lineRule="auto"/>
        <w:rPr>
          <w:del w:id="1043" w:author="Tran Huan" w:date="2018-11-26T13:44:00Z"/>
          <w:rFonts w:asciiTheme="minorHAnsi" w:eastAsiaTheme="minorEastAsia" w:hAnsiTheme="minorHAnsi" w:cstheme="minorBidi"/>
          <w:noProof/>
          <w:sz w:val="22"/>
          <w:szCs w:val="22"/>
          <w:lang w:val="en-US"/>
        </w:rPr>
        <w:pPrChange w:id="1044" w:author="phuong vu" w:date="2018-11-23T13:48:00Z">
          <w:pPr>
            <w:pStyle w:val="TOC4"/>
            <w:tabs>
              <w:tab w:val="left" w:pos="1760"/>
              <w:tab w:val="right" w:leader="dot" w:pos="8777"/>
            </w:tabs>
          </w:pPr>
        </w:pPrChange>
      </w:pPr>
      <w:del w:id="1045" w:author="Tran Huan" w:date="2018-11-26T13:44:00Z">
        <w:r w:rsidRPr="008F3391" w:rsidDel="00194DE7">
          <w:rPr>
            <w:noProof/>
            <w:lang w:val="en-US"/>
          </w:rPr>
          <w:delText>3.3.8.7</w:delText>
        </w:r>
        <w:r w:rsidDel="00194DE7">
          <w:rPr>
            <w:rFonts w:asciiTheme="minorHAnsi" w:eastAsiaTheme="minorEastAsia" w:hAnsiTheme="minorHAnsi" w:cstheme="minorBidi"/>
            <w:noProof/>
            <w:sz w:val="22"/>
            <w:szCs w:val="22"/>
            <w:lang w:val="en-US"/>
          </w:rPr>
          <w:tab/>
        </w:r>
        <w:r w:rsidDel="00194DE7">
          <w:rPr>
            <w:noProof/>
          </w:rPr>
          <w:delText>Đăng nhập</w:delText>
        </w:r>
        <w:r w:rsidRPr="008F3391" w:rsidDel="00194DE7">
          <w:rPr>
            <w:noProof/>
            <w:lang w:val="en-US"/>
          </w:rPr>
          <w:delText xml:space="preserve"> hệ thống</w:delText>
        </w:r>
        <w:r w:rsidDel="00194DE7">
          <w:rPr>
            <w:noProof/>
          </w:rPr>
          <w:tab/>
          <w:delText>38</w:delText>
        </w:r>
      </w:del>
    </w:p>
    <w:p w14:paraId="19C95C42" w14:textId="1A5EBAA7" w:rsidR="006A2C8A" w:rsidDel="00194DE7" w:rsidRDefault="006A2C8A">
      <w:pPr>
        <w:pStyle w:val="TOC4"/>
        <w:tabs>
          <w:tab w:val="left" w:pos="1760"/>
          <w:tab w:val="right" w:leader="dot" w:pos="8777"/>
        </w:tabs>
        <w:spacing w:line="276" w:lineRule="auto"/>
        <w:rPr>
          <w:del w:id="1046" w:author="Tran Huan" w:date="2018-11-26T13:44:00Z"/>
          <w:rFonts w:asciiTheme="minorHAnsi" w:eastAsiaTheme="minorEastAsia" w:hAnsiTheme="minorHAnsi" w:cstheme="minorBidi"/>
          <w:noProof/>
          <w:sz w:val="22"/>
          <w:szCs w:val="22"/>
          <w:lang w:val="en-US"/>
        </w:rPr>
        <w:pPrChange w:id="1047" w:author="phuong vu" w:date="2018-11-23T13:48:00Z">
          <w:pPr>
            <w:pStyle w:val="TOC4"/>
            <w:tabs>
              <w:tab w:val="left" w:pos="1760"/>
              <w:tab w:val="right" w:leader="dot" w:pos="8777"/>
            </w:tabs>
          </w:pPr>
        </w:pPrChange>
      </w:pPr>
      <w:del w:id="1048" w:author="Tran Huan" w:date="2018-11-26T13:44:00Z">
        <w:r w:rsidDel="00194DE7">
          <w:rPr>
            <w:noProof/>
          </w:rPr>
          <w:delText>3.3.8.8</w:delText>
        </w:r>
        <w:r w:rsidDel="00194DE7">
          <w:rPr>
            <w:rFonts w:asciiTheme="minorHAnsi" w:eastAsiaTheme="minorEastAsia" w:hAnsiTheme="minorHAnsi" w:cstheme="minorBidi"/>
            <w:noProof/>
            <w:sz w:val="22"/>
            <w:szCs w:val="22"/>
            <w:lang w:val="en-US"/>
          </w:rPr>
          <w:tab/>
        </w:r>
        <w:r w:rsidRPr="008F3391" w:rsidDel="00194DE7">
          <w:rPr>
            <w:noProof/>
            <w:lang w:val="en-US"/>
          </w:rPr>
          <w:delText>Đ</w:delText>
        </w:r>
        <w:r w:rsidDel="00194DE7">
          <w:rPr>
            <w:noProof/>
          </w:rPr>
          <w:delText>ăng xuất hệ thống</w:delText>
        </w:r>
        <w:r w:rsidDel="00194DE7">
          <w:rPr>
            <w:noProof/>
          </w:rPr>
          <w:tab/>
          <w:delText>41</w:delText>
        </w:r>
      </w:del>
    </w:p>
    <w:p w14:paraId="5CE515F5" w14:textId="31639D3A" w:rsidR="006A2C8A" w:rsidDel="00194DE7" w:rsidRDefault="006A2C8A">
      <w:pPr>
        <w:pStyle w:val="TOC4"/>
        <w:tabs>
          <w:tab w:val="left" w:pos="1760"/>
          <w:tab w:val="right" w:leader="dot" w:pos="8777"/>
        </w:tabs>
        <w:spacing w:line="276" w:lineRule="auto"/>
        <w:rPr>
          <w:del w:id="1049" w:author="Tran Huan" w:date="2018-11-26T13:44:00Z"/>
          <w:rFonts w:asciiTheme="minorHAnsi" w:eastAsiaTheme="minorEastAsia" w:hAnsiTheme="minorHAnsi" w:cstheme="minorBidi"/>
          <w:noProof/>
          <w:sz w:val="22"/>
          <w:szCs w:val="22"/>
          <w:lang w:val="en-US"/>
        </w:rPr>
        <w:pPrChange w:id="1050" w:author="phuong vu" w:date="2018-11-23T13:48:00Z">
          <w:pPr>
            <w:pStyle w:val="TOC4"/>
            <w:tabs>
              <w:tab w:val="left" w:pos="1760"/>
              <w:tab w:val="right" w:leader="dot" w:pos="8777"/>
            </w:tabs>
          </w:pPr>
        </w:pPrChange>
      </w:pPr>
      <w:del w:id="1051" w:author="Tran Huan" w:date="2018-11-26T13:44:00Z">
        <w:r w:rsidDel="00194DE7">
          <w:rPr>
            <w:noProof/>
          </w:rPr>
          <w:delText>3.3.8.9</w:delText>
        </w:r>
        <w:r w:rsidDel="00194DE7">
          <w:rPr>
            <w:rFonts w:asciiTheme="minorHAnsi" w:eastAsiaTheme="minorEastAsia" w:hAnsiTheme="minorHAnsi" w:cstheme="minorBidi"/>
            <w:noProof/>
            <w:sz w:val="22"/>
            <w:szCs w:val="22"/>
            <w:lang w:val="en-US"/>
          </w:rPr>
          <w:tab/>
        </w:r>
        <w:r w:rsidRPr="008F3391" w:rsidDel="00194DE7">
          <w:rPr>
            <w:noProof/>
            <w:lang w:val="en-US"/>
          </w:rPr>
          <w:delText>Đăng kí tài khoản khách hàng</w:delText>
        </w:r>
        <w:r w:rsidDel="00194DE7">
          <w:rPr>
            <w:noProof/>
          </w:rPr>
          <w:tab/>
          <w:delText>41</w:delText>
        </w:r>
      </w:del>
    </w:p>
    <w:p w14:paraId="5B884ADE" w14:textId="6F2A5F12" w:rsidR="006A2C8A" w:rsidDel="00194DE7" w:rsidRDefault="006A2C8A">
      <w:pPr>
        <w:pStyle w:val="TOC2"/>
        <w:tabs>
          <w:tab w:val="left" w:pos="880"/>
          <w:tab w:val="right" w:leader="dot" w:pos="8777"/>
        </w:tabs>
        <w:spacing w:line="276" w:lineRule="auto"/>
        <w:rPr>
          <w:del w:id="1052" w:author="Tran Huan" w:date="2018-11-26T13:44:00Z"/>
          <w:rFonts w:asciiTheme="minorHAnsi" w:eastAsiaTheme="minorEastAsia" w:hAnsiTheme="minorHAnsi" w:cstheme="minorBidi"/>
          <w:noProof/>
          <w:sz w:val="22"/>
          <w:szCs w:val="22"/>
          <w:lang w:val="en-US"/>
        </w:rPr>
        <w:pPrChange w:id="1053" w:author="phuong vu" w:date="2018-11-23T13:48:00Z">
          <w:pPr>
            <w:pStyle w:val="TOC2"/>
            <w:tabs>
              <w:tab w:val="left" w:pos="880"/>
              <w:tab w:val="right" w:leader="dot" w:pos="8777"/>
            </w:tabs>
          </w:pPr>
        </w:pPrChange>
      </w:pPr>
      <w:del w:id="1054" w:author="Tran Huan" w:date="2018-11-26T13:44:00Z">
        <w:r w:rsidRPr="008F3391" w:rsidDel="00194DE7">
          <w:rPr>
            <w:noProof/>
            <w:lang w:val="en-US"/>
          </w:rPr>
          <w:delText>3.4</w:delText>
        </w:r>
        <w:r w:rsidDel="00194DE7">
          <w:rPr>
            <w:rFonts w:asciiTheme="minorHAnsi" w:eastAsiaTheme="minorEastAsia" w:hAnsiTheme="minorHAnsi" w:cstheme="minorBidi"/>
            <w:noProof/>
            <w:sz w:val="22"/>
            <w:szCs w:val="22"/>
            <w:lang w:val="en-US"/>
          </w:rPr>
          <w:tab/>
        </w:r>
        <w:r w:rsidRPr="008F3391" w:rsidDel="00194DE7">
          <w:rPr>
            <w:noProof/>
            <w:lang w:val="en-US"/>
          </w:rPr>
          <w:delText>Kiểm thử</w:delText>
        </w:r>
        <w:r w:rsidDel="00194DE7">
          <w:rPr>
            <w:noProof/>
          </w:rPr>
          <w:tab/>
          <w:delText>41</w:delText>
        </w:r>
      </w:del>
    </w:p>
    <w:p w14:paraId="16AD11F3" w14:textId="5CDB60CD" w:rsidR="006A2C8A" w:rsidDel="00194DE7" w:rsidRDefault="006A2C8A">
      <w:pPr>
        <w:pStyle w:val="TOC3"/>
        <w:tabs>
          <w:tab w:val="left" w:pos="1320"/>
          <w:tab w:val="right" w:leader="dot" w:pos="8777"/>
        </w:tabs>
        <w:spacing w:line="276" w:lineRule="auto"/>
        <w:rPr>
          <w:del w:id="1055" w:author="Tran Huan" w:date="2018-11-26T13:44:00Z"/>
          <w:rFonts w:asciiTheme="minorHAnsi" w:eastAsiaTheme="minorEastAsia" w:hAnsiTheme="minorHAnsi" w:cstheme="minorBidi"/>
          <w:noProof/>
          <w:sz w:val="22"/>
          <w:szCs w:val="22"/>
          <w:lang w:val="en-US"/>
        </w:rPr>
        <w:pPrChange w:id="1056" w:author="phuong vu" w:date="2018-11-23T13:48:00Z">
          <w:pPr>
            <w:pStyle w:val="TOC3"/>
            <w:tabs>
              <w:tab w:val="left" w:pos="1320"/>
              <w:tab w:val="right" w:leader="dot" w:pos="8777"/>
            </w:tabs>
          </w:pPr>
        </w:pPrChange>
      </w:pPr>
      <w:del w:id="1057" w:author="Tran Huan" w:date="2018-11-26T13:44:00Z">
        <w:r w:rsidDel="00194DE7">
          <w:rPr>
            <w:noProof/>
          </w:rPr>
          <w:delText>3.4.1</w:delText>
        </w:r>
        <w:r w:rsidDel="00194DE7">
          <w:rPr>
            <w:rFonts w:asciiTheme="minorHAnsi" w:eastAsiaTheme="minorEastAsia" w:hAnsiTheme="minorHAnsi" w:cstheme="minorBidi"/>
            <w:noProof/>
            <w:sz w:val="22"/>
            <w:szCs w:val="22"/>
            <w:lang w:val="en-US"/>
          </w:rPr>
          <w:tab/>
        </w:r>
        <w:r w:rsidDel="00194DE7">
          <w:rPr>
            <w:noProof/>
          </w:rPr>
          <w:delText>Giới thiệu</w:delText>
        </w:r>
        <w:r w:rsidDel="00194DE7">
          <w:rPr>
            <w:noProof/>
          </w:rPr>
          <w:tab/>
          <w:delText>41</w:delText>
        </w:r>
      </w:del>
    </w:p>
    <w:p w14:paraId="08964EF4" w14:textId="77E339F9" w:rsidR="006A2C8A" w:rsidDel="00194DE7" w:rsidRDefault="006A2C8A">
      <w:pPr>
        <w:pStyle w:val="TOC3"/>
        <w:tabs>
          <w:tab w:val="left" w:pos="1320"/>
          <w:tab w:val="right" w:leader="dot" w:pos="8777"/>
        </w:tabs>
        <w:spacing w:line="276" w:lineRule="auto"/>
        <w:rPr>
          <w:del w:id="1058" w:author="Tran Huan" w:date="2018-11-26T13:44:00Z"/>
          <w:rFonts w:asciiTheme="minorHAnsi" w:eastAsiaTheme="minorEastAsia" w:hAnsiTheme="minorHAnsi" w:cstheme="minorBidi"/>
          <w:noProof/>
          <w:sz w:val="22"/>
          <w:szCs w:val="22"/>
          <w:lang w:val="en-US"/>
        </w:rPr>
        <w:pPrChange w:id="1059" w:author="phuong vu" w:date="2018-11-23T13:48:00Z">
          <w:pPr>
            <w:pStyle w:val="TOC3"/>
            <w:tabs>
              <w:tab w:val="left" w:pos="1320"/>
              <w:tab w:val="right" w:leader="dot" w:pos="8777"/>
            </w:tabs>
          </w:pPr>
        </w:pPrChange>
      </w:pPr>
      <w:del w:id="1060" w:author="Tran Huan" w:date="2018-11-26T13:44:00Z">
        <w:r w:rsidDel="00194DE7">
          <w:rPr>
            <w:noProof/>
          </w:rPr>
          <w:delText>3.4.2</w:delText>
        </w:r>
        <w:r w:rsidDel="00194DE7">
          <w:rPr>
            <w:rFonts w:asciiTheme="minorHAnsi" w:eastAsiaTheme="minorEastAsia" w:hAnsiTheme="minorHAnsi" w:cstheme="minorBidi"/>
            <w:noProof/>
            <w:sz w:val="22"/>
            <w:szCs w:val="22"/>
            <w:lang w:val="en-US"/>
          </w:rPr>
          <w:tab/>
        </w:r>
        <w:r w:rsidDel="00194DE7">
          <w:rPr>
            <w:noProof/>
          </w:rPr>
          <w:delText>Chi tiết kế hoạch kiểm thử</w:delText>
        </w:r>
        <w:r w:rsidDel="00194DE7">
          <w:rPr>
            <w:noProof/>
          </w:rPr>
          <w:tab/>
          <w:delText>41</w:delText>
        </w:r>
      </w:del>
    </w:p>
    <w:p w14:paraId="095F988C" w14:textId="4727928B" w:rsidR="006A2C8A" w:rsidDel="00194DE7" w:rsidRDefault="006A2C8A">
      <w:pPr>
        <w:pStyle w:val="TOC3"/>
        <w:tabs>
          <w:tab w:val="left" w:pos="1320"/>
          <w:tab w:val="right" w:leader="dot" w:pos="8777"/>
        </w:tabs>
        <w:spacing w:line="276" w:lineRule="auto"/>
        <w:rPr>
          <w:del w:id="1061" w:author="Tran Huan" w:date="2018-11-26T13:44:00Z"/>
          <w:rFonts w:asciiTheme="minorHAnsi" w:eastAsiaTheme="minorEastAsia" w:hAnsiTheme="minorHAnsi" w:cstheme="minorBidi"/>
          <w:noProof/>
          <w:sz w:val="22"/>
          <w:szCs w:val="22"/>
          <w:lang w:val="en-US"/>
        </w:rPr>
        <w:pPrChange w:id="1062" w:author="phuong vu" w:date="2018-11-23T13:48:00Z">
          <w:pPr>
            <w:pStyle w:val="TOC3"/>
            <w:tabs>
              <w:tab w:val="left" w:pos="1320"/>
              <w:tab w:val="right" w:leader="dot" w:pos="8777"/>
            </w:tabs>
          </w:pPr>
        </w:pPrChange>
      </w:pPr>
      <w:del w:id="1063" w:author="Tran Huan" w:date="2018-11-26T13:44:00Z">
        <w:r w:rsidDel="00194DE7">
          <w:rPr>
            <w:noProof/>
          </w:rPr>
          <w:delText>3.4.3</w:delText>
        </w:r>
        <w:r w:rsidDel="00194DE7">
          <w:rPr>
            <w:rFonts w:asciiTheme="minorHAnsi" w:eastAsiaTheme="minorEastAsia" w:hAnsiTheme="minorHAnsi" w:cstheme="minorBidi"/>
            <w:noProof/>
            <w:sz w:val="22"/>
            <w:szCs w:val="22"/>
            <w:lang w:val="en-US"/>
          </w:rPr>
          <w:tab/>
        </w:r>
        <w:r w:rsidDel="00194DE7">
          <w:rPr>
            <w:noProof/>
          </w:rPr>
          <w:delText>Quản lí kiểm thử</w:delText>
        </w:r>
        <w:r w:rsidDel="00194DE7">
          <w:rPr>
            <w:noProof/>
          </w:rPr>
          <w:tab/>
          <w:delText>41</w:delText>
        </w:r>
      </w:del>
    </w:p>
    <w:p w14:paraId="336BE54A" w14:textId="3ED528C4" w:rsidR="006A2C8A" w:rsidDel="00194DE7" w:rsidRDefault="006A2C8A">
      <w:pPr>
        <w:pStyle w:val="TOC3"/>
        <w:tabs>
          <w:tab w:val="left" w:pos="1320"/>
          <w:tab w:val="right" w:leader="dot" w:pos="8777"/>
        </w:tabs>
        <w:spacing w:line="276" w:lineRule="auto"/>
        <w:rPr>
          <w:del w:id="1064" w:author="Tran Huan" w:date="2018-11-26T13:44:00Z"/>
          <w:rFonts w:asciiTheme="minorHAnsi" w:eastAsiaTheme="minorEastAsia" w:hAnsiTheme="minorHAnsi" w:cstheme="minorBidi"/>
          <w:noProof/>
          <w:sz w:val="22"/>
          <w:szCs w:val="22"/>
          <w:lang w:val="en-US"/>
        </w:rPr>
        <w:pPrChange w:id="1065" w:author="phuong vu" w:date="2018-11-23T13:48:00Z">
          <w:pPr>
            <w:pStyle w:val="TOC3"/>
            <w:tabs>
              <w:tab w:val="left" w:pos="1320"/>
              <w:tab w:val="right" w:leader="dot" w:pos="8777"/>
            </w:tabs>
          </w:pPr>
        </w:pPrChange>
      </w:pPr>
      <w:del w:id="1066" w:author="Tran Huan" w:date="2018-11-26T13:44:00Z">
        <w:r w:rsidDel="00194DE7">
          <w:rPr>
            <w:noProof/>
          </w:rPr>
          <w:delText>3.4.4</w:delText>
        </w:r>
        <w:r w:rsidDel="00194DE7">
          <w:rPr>
            <w:rFonts w:asciiTheme="minorHAnsi" w:eastAsiaTheme="minorEastAsia" w:hAnsiTheme="minorHAnsi" w:cstheme="minorBidi"/>
            <w:noProof/>
            <w:sz w:val="22"/>
            <w:szCs w:val="22"/>
            <w:lang w:val="en-US"/>
          </w:rPr>
          <w:tab/>
        </w:r>
        <w:r w:rsidDel="00194DE7">
          <w:rPr>
            <w:noProof/>
          </w:rPr>
          <w:delText>Các trường hợp kiểm thử</w:delText>
        </w:r>
        <w:r w:rsidDel="00194DE7">
          <w:rPr>
            <w:noProof/>
          </w:rPr>
          <w:tab/>
          <w:delText>41</w:delText>
        </w:r>
      </w:del>
    </w:p>
    <w:p w14:paraId="4D4804B9" w14:textId="0499DFAB" w:rsidR="006A2C8A" w:rsidDel="00194DE7" w:rsidRDefault="006A2C8A">
      <w:pPr>
        <w:pStyle w:val="TOC1"/>
        <w:tabs>
          <w:tab w:val="right" w:leader="dot" w:pos="8777"/>
        </w:tabs>
        <w:spacing w:line="276" w:lineRule="auto"/>
        <w:rPr>
          <w:del w:id="1067" w:author="Tran Huan" w:date="2018-11-26T13:44:00Z"/>
          <w:rFonts w:asciiTheme="minorHAnsi" w:eastAsiaTheme="minorEastAsia" w:hAnsiTheme="minorHAnsi" w:cstheme="minorBidi"/>
          <w:noProof/>
          <w:sz w:val="22"/>
          <w:szCs w:val="22"/>
          <w:lang w:val="en-US"/>
        </w:rPr>
        <w:pPrChange w:id="1068" w:author="phuong vu" w:date="2018-11-23T13:48:00Z">
          <w:pPr>
            <w:pStyle w:val="TOC1"/>
            <w:tabs>
              <w:tab w:val="right" w:leader="dot" w:pos="8777"/>
            </w:tabs>
          </w:pPr>
        </w:pPrChange>
      </w:pPr>
      <w:del w:id="1069" w:author="Tran Huan" w:date="2018-11-26T13:44:00Z">
        <w:r w:rsidDel="00194DE7">
          <w:rPr>
            <w:noProof/>
          </w:rPr>
          <w:delText>KẾT QUẢ, THẢO LUẬN VÀ HƯỚNG PHÁT TRIỂN</w:delText>
        </w:r>
        <w:r w:rsidDel="00194DE7">
          <w:rPr>
            <w:noProof/>
          </w:rPr>
          <w:tab/>
          <w:delText>42</w:delText>
        </w:r>
      </w:del>
    </w:p>
    <w:p w14:paraId="5EEA19ED" w14:textId="7570F017" w:rsidR="006A2C8A" w:rsidDel="00194DE7" w:rsidRDefault="006A2C8A">
      <w:pPr>
        <w:pStyle w:val="TOC1"/>
        <w:tabs>
          <w:tab w:val="right" w:leader="dot" w:pos="8777"/>
        </w:tabs>
        <w:spacing w:line="276" w:lineRule="auto"/>
        <w:rPr>
          <w:del w:id="1070" w:author="Tran Huan" w:date="2018-11-26T13:44:00Z"/>
          <w:rFonts w:asciiTheme="minorHAnsi" w:eastAsiaTheme="minorEastAsia" w:hAnsiTheme="minorHAnsi" w:cstheme="minorBidi"/>
          <w:noProof/>
          <w:sz w:val="22"/>
          <w:szCs w:val="22"/>
          <w:lang w:val="en-US"/>
        </w:rPr>
        <w:pPrChange w:id="1071" w:author="phuong vu" w:date="2018-11-23T13:48:00Z">
          <w:pPr>
            <w:pStyle w:val="TOC1"/>
            <w:tabs>
              <w:tab w:val="right" w:leader="dot" w:pos="8777"/>
            </w:tabs>
          </w:pPr>
        </w:pPrChange>
      </w:pPr>
      <w:del w:id="1072" w:author="Tran Huan" w:date="2018-11-26T13:44:00Z">
        <w:r w:rsidDel="00194DE7">
          <w:rPr>
            <w:noProof/>
          </w:rPr>
          <w:delText>TÀI LIỆU THAM KHẢO</w:delText>
        </w:r>
        <w:r w:rsidDel="00194DE7">
          <w:rPr>
            <w:noProof/>
          </w:rPr>
          <w:tab/>
          <w:delText>43</w:delText>
        </w:r>
      </w:del>
    </w:p>
    <w:p w14:paraId="06D7A2ED" w14:textId="0C54A823" w:rsidR="00E913F0" w:rsidRDefault="00EB1083">
      <w:pPr>
        <w:spacing w:line="276" w:lineRule="auto"/>
        <w:rPr>
          <w:ins w:id="1073" w:author="Tran Huan" w:date="2018-11-26T10:55:00Z"/>
        </w:rPr>
        <w:pPrChange w:id="1074" w:author="phuong vu" w:date="2018-11-23T13:48:00Z">
          <w:pPr>
            <w:spacing w:line="360" w:lineRule="auto"/>
          </w:pPr>
        </w:pPrChange>
      </w:pPr>
      <w:r w:rsidRPr="00B04AB8">
        <w:fldChar w:fldCharType="end"/>
      </w:r>
      <w:r w:rsidR="009F370B" w:rsidRPr="00B04AB8">
        <w:t xml:space="preserve"> </w:t>
      </w:r>
    </w:p>
    <w:p w14:paraId="26C303A2" w14:textId="792FD16A" w:rsidR="0067220C" w:rsidRDefault="0067220C">
      <w:pPr>
        <w:spacing w:line="276" w:lineRule="auto"/>
        <w:rPr>
          <w:ins w:id="1075" w:author="Tran Huan" w:date="2018-11-26T10:55:00Z"/>
        </w:rPr>
        <w:pPrChange w:id="1076" w:author="phuong vu" w:date="2018-11-23T13:48:00Z">
          <w:pPr>
            <w:spacing w:line="360" w:lineRule="auto"/>
          </w:pPr>
        </w:pPrChange>
      </w:pPr>
    </w:p>
    <w:p w14:paraId="3A81D75A" w14:textId="3B129F0F" w:rsidR="0067220C" w:rsidRDefault="0067220C">
      <w:pPr>
        <w:spacing w:line="276" w:lineRule="auto"/>
        <w:rPr>
          <w:ins w:id="1077" w:author="Tran Huan" w:date="2018-11-26T10:55:00Z"/>
        </w:rPr>
        <w:pPrChange w:id="1078" w:author="phuong vu" w:date="2018-11-23T13:48:00Z">
          <w:pPr>
            <w:spacing w:line="360" w:lineRule="auto"/>
          </w:pPr>
        </w:pPrChange>
      </w:pPr>
    </w:p>
    <w:p w14:paraId="573BDF3D" w14:textId="0F07BDF1" w:rsidR="0067220C" w:rsidRDefault="0067220C">
      <w:pPr>
        <w:spacing w:line="276" w:lineRule="auto"/>
        <w:pPrChange w:id="1079" w:author="phuong vu" w:date="2018-11-23T13:48:00Z">
          <w:pPr>
            <w:spacing w:line="360" w:lineRule="auto"/>
          </w:pPr>
        </w:pPrChange>
      </w:pPr>
    </w:p>
    <w:p w14:paraId="61E98DC7" w14:textId="3DB71851" w:rsidR="00E913F0" w:rsidRPr="007E1B18" w:rsidRDefault="00E913F0">
      <w:pPr>
        <w:pStyle w:val="Heading1"/>
        <w:numPr>
          <w:ilvl w:val="0"/>
          <w:numId w:val="0"/>
        </w:numPr>
        <w:spacing w:line="276" w:lineRule="auto"/>
        <w:rPr>
          <w:lang w:val="vi-VN"/>
          <w:rPrChange w:id="1080" w:author="Tran Huan" w:date="2018-12-02T20:52:00Z">
            <w:rPr/>
          </w:rPrChange>
        </w:rPr>
        <w:pPrChange w:id="1081" w:author="phuong vu" w:date="2018-11-23T13:48:00Z">
          <w:pPr>
            <w:pStyle w:val="Heading1"/>
            <w:numPr>
              <w:numId w:val="0"/>
            </w:numPr>
            <w:ind w:left="0" w:firstLine="0"/>
          </w:pPr>
        </w:pPrChange>
      </w:pPr>
      <w:del w:id="1082" w:author="Tran Huan" w:date="2018-11-25T16:28:00Z">
        <w:r w:rsidRPr="000245EB" w:rsidDel="0041406B">
          <w:rPr>
            <w:lang w:val="vi-VN"/>
            <w:rPrChange w:id="1083" w:author="Tran Huan" w:date="2018-11-25T16:07:00Z">
              <w:rPr/>
            </w:rPrChange>
          </w:rPr>
          <w:br w:type="page"/>
        </w:r>
      </w:del>
      <w:del w:id="1084" w:author="Tran Huan" w:date="2018-12-02T20:52:00Z">
        <w:r w:rsidRPr="000245EB" w:rsidDel="007E1B18">
          <w:rPr>
            <w:lang w:val="vi-VN"/>
            <w:rPrChange w:id="1085" w:author="Tran Huan" w:date="2018-11-25T16:07:00Z">
              <w:rPr/>
            </w:rPrChange>
          </w:rPr>
          <w:delText>KÍ HIỆU VÀ VIẾT TẮT</w:delText>
        </w:r>
      </w:del>
      <w:bookmarkStart w:id="1086" w:name="_Toc531580637"/>
      <w:ins w:id="1087" w:author="Tran Huan" w:date="2018-12-02T20:52:00Z">
        <w:r w:rsidR="007E1B18" w:rsidRPr="007E1B18">
          <w:rPr>
            <w:lang w:val="vi-VN"/>
            <w:rPrChange w:id="1088" w:author="Tran Huan" w:date="2018-12-02T20:52:00Z">
              <w:rPr/>
            </w:rPrChange>
          </w:rPr>
          <w:t>DANH MỤC CÁC TỪ VIẾT TẮT</w:t>
        </w:r>
      </w:ins>
      <w:bookmarkEnd w:id="1086"/>
    </w:p>
    <w:tbl>
      <w:tblPr>
        <w:tblStyle w:val="TableGrid"/>
        <w:tblW w:w="8925" w:type="dxa"/>
        <w:tblLook w:val="04A0" w:firstRow="1" w:lastRow="0" w:firstColumn="1" w:lastColumn="0" w:noHBand="0" w:noVBand="1"/>
        <w:tblPrChange w:id="1089" w:author="Tran Huan" w:date="2018-12-03T03:18:00Z">
          <w:tblPr>
            <w:tblStyle w:val="TableGrid"/>
            <w:tblW w:w="8926" w:type="dxa"/>
            <w:tblLook w:val="04A0" w:firstRow="1" w:lastRow="0" w:firstColumn="1" w:lastColumn="0" w:noHBand="0" w:noVBand="1"/>
          </w:tblPr>
        </w:tblPrChange>
      </w:tblPr>
      <w:tblGrid>
        <w:gridCol w:w="838"/>
        <w:gridCol w:w="1513"/>
        <w:gridCol w:w="2747"/>
        <w:gridCol w:w="3827"/>
        <w:tblGridChange w:id="1090">
          <w:tblGrid>
            <w:gridCol w:w="838"/>
            <w:gridCol w:w="1513"/>
            <w:gridCol w:w="1613"/>
            <w:gridCol w:w="1134"/>
            <w:gridCol w:w="3827"/>
            <w:gridCol w:w="1"/>
            <w:gridCol w:w="4962"/>
          </w:tblGrid>
        </w:tblGridChange>
      </w:tblGrid>
      <w:tr w:rsidR="00C243D6" w:rsidRPr="00C243D6" w14:paraId="2814F3CF" w14:textId="77777777" w:rsidTr="007653D0">
        <w:trPr>
          <w:ins w:id="1091" w:author="Tran Huan" w:date="2018-12-03T03:08:00Z"/>
        </w:trPr>
        <w:tc>
          <w:tcPr>
            <w:tcW w:w="838" w:type="dxa"/>
            <w:vAlign w:val="center"/>
            <w:tcPrChange w:id="1092" w:author="Tran Huan" w:date="2018-12-03T03:18:00Z">
              <w:tcPr>
                <w:tcW w:w="838" w:type="dxa"/>
                <w:vAlign w:val="center"/>
              </w:tcPr>
            </w:tcPrChange>
          </w:tcPr>
          <w:p w14:paraId="19D1A0A9" w14:textId="75B4272B" w:rsidR="00C243D6" w:rsidRPr="00C243D6" w:rsidRDefault="00C243D6" w:rsidP="00C243D6">
            <w:pPr>
              <w:spacing w:line="276" w:lineRule="auto"/>
              <w:jc w:val="center"/>
              <w:rPr>
                <w:ins w:id="1093" w:author="Tran Huan" w:date="2018-12-03T03:08:00Z"/>
                <w:b/>
                <w:lang w:val="en-US"/>
                <w:rPrChange w:id="1094" w:author="Tran Huan" w:date="2018-12-03T03:09:00Z">
                  <w:rPr>
                    <w:ins w:id="1095" w:author="Tran Huan" w:date="2018-12-03T03:08:00Z"/>
                  </w:rPr>
                </w:rPrChange>
              </w:rPr>
              <w:pPrChange w:id="1096" w:author="Tran Huan" w:date="2018-12-03T03:09:00Z">
                <w:pPr>
                  <w:spacing w:line="276" w:lineRule="auto"/>
                  <w:jc w:val="left"/>
                </w:pPr>
              </w:pPrChange>
            </w:pPr>
            <w:ins w:id="1097" w:author="Tran Huan" w:date="2018-12-03T03:08:00Z">
              <w:r w:rsidRPr="00C243D6">
                <w:rPr>
                  <w:b/>
                  <w:lang w:val="en-US"/>
                  <w:rPrChange w:id="1098" w:author="Tran Huan" w:date="2018-12-03T03:09:00Z">
                    <w:rPr>
                      <w:lang w:val="en-US"/>
                    </w:rPr>
                  </w:rPrChange>
                </w:rPr>
                <w:t>STT</w:t>
              </w:r>
            </w:ins>
          </w:p>
        </w:tc>
        <w:tc>
          <w:tcPr>
            <w:tcW w:w="1513" w:type="dxa"/>
            <w:vAlign w:val="center"/>
            <w:tcPrChange w:id="1099" w:author="Tran Huan" w:date="2018-12-03T03:18:00Z">
              <w:tcPr>
                <w:tcW w:w="3126" w:type="dxa"/>
                <w:gridSpan w:val="2"/>
                <w:vAlign w:val="center"/>
              </w:tcPr>
            </w:tcPrChange>
          </w:tcPr>
          <w:p w14:paraId="1A0D24ED" w14:textId="016BF126" w:rsidR="00C243D6" w:rsidRPr="00C243D6" w:rsidRDefault="00C243D6" w:rsidP="00C243D6">
            <w:pPr>
              <w:spacing w:line="276" w:lineRule="auto"/>
              <w:jc w:val="center"/>
              <w:rPr>
                <w:ins w:id="1100" w:author="Tran Huan" w:date="2018-12-03T03:08:00Z"/>
                <w:b/>
                <w:lang w:val="en-US"/>
                <w:rPrChange w:id="1101" w:author="Tran Huan" w:date="2018-12-03T03:09:00Z">
                  <w:rPr>
                    <w:ins w:id="1102" w:author="Tran Huan" w:date="2018-12-03T03:08:00Z"/>
                  </w:rPr>
                </w:rPrChange>
              </w:rPr>
              <w:pPrChange w:id="1103" w:author="Tran Huan" w:date="2018-12-03T03:09:00Z">
                <w:pPr>
                  <w:spacing w:line="276" w:lineRule="auto"/>
                  <w:jc w:val="left"/>
                </w:pPr>
              </w:pPrChange>
            </w:pPr>
            <w:ins w:id="1104" w:author="Tran Huan" w:date="2018-12-03T03:08:00Z">
              <w:r w:rsidRPr="00C243D6">
                <w:rPr>
                  <w:b/>
                  <w:lang w:val="en-US"/>
                  <w:rPrChange w:id="1105" w:author="Tran Huan" w:date="2018-12-03T03:09:00Z">
                    <w:rPr>
                      <w:lang w:val="en-US"/>
                    </w:rPr>
                  </w:rPrChange>
                </w:rPr>
                <w:t>Từ viết tắt</w:t>
              </w:r>
            </w:ins>
          </w:p>
        </w:tc>
        <w:tc>
          <w:tcPr>
            <w:tcW w:w="2747" w:type="dxa"/>
            <w:tcPrChange w:id="1106" w:author="Tran Huan" w:date="2018-12-03T03:18:00Z">
              <w:tcPr>
                <w:tcW w:w="4962" w:type="dxa"/>
                <w:gridSpan w:val="3"/>
              </w:tcPr>
            </w:tcPrChange>
          </w:tcPr>
          <w:p w14:paraId="38DB997A" w14:textId="00C77739" w:rsidR="00C243D6" w:rsidRPr="00C243D6" w:rsidRDefault="00C243D6" w:rsidP="00C243D6">
            <w:pPr>
              <w:spacing w:line="276" w:lineRule="auto"/>
              <w:jc w:val="center"/>
              <w:rPr>
                <w:ins w:id="1107" w:author="Tran Huan" w:date="2018-12-03T03:13:00Z"/>
                <w:b/>
                <w:lang w:val="en-US"/>
                <w:rPrChange w:id="1108" w:author="Tran Huan" w:date="2018-12-03T03:09:00Z">
                  <w:rPr>
                    <w:ins w:id="1109" w:author="Tran Huan" w:date="2018-12-03T03:13:00Z"/>
                    <w:b/>
                    <w:lang w:val="en-US"/>
                  </w:rPr>
                </w:rPrChange>
              </w:rPr>
            </w:pPr>
            <w:ins w:id="1110" w:author="Tran Huan" w:date="2018-12-03T03:14:00Z">
              <w:r>
                <w:rPr>
                  <w:b/>
                  <w:lang w:val="en-US"/>
                </w:rPr>
                <w:t>Từ gốc Tiếng Anh</w:t>
              </w:r>
            </w:ins>
          </w:p>
        </w:tc>
        <w:tc>
          <w:tcPr>
            <w:tcW w:w="3827" w:type="dxa"/>
            <w:vAlign w:val="center"/>
            <w:tcPrChange w:id="1111" w:author="Tran Huan" w:date="2018-12-03T03:18:00Z">
              <w:tcPr>
                <w:tcW w:w="4962" w:type="dxa"/>
                <w:vAlign w:val="center"/>
              </w:tcPr>
            </w:tcPrChange>
          </w:tcPr>
          <w:p w14:paraId="054E4E0D" w14:textId="78358927" w:rsidR="00C243D6" w:rsidRPr="00C243D6" w:rsidRDefault="00C243D6" w:rsidP="00C243D6">
            <w:pPr>
              <w:spacing w:line="276" w:lineRule="auto"/>
              <w:jc w:val="center"/>
              <w:rPr>
                <w:ins w:id="1112" w:author="Tran Huan" w:date="2018-12-03T03:08:00Z"/>
                <w:b/>
                <w:lang w:val="en-US"/>
                <w:rPrChange w:id="1113" w:author="Tran Huan" w:date="2018-12-03T03:09:00Z">
                  <w:rPr>
                    <w:ins w:id="1114" w:author="Tran Huan" w:date="2018-12-03T03:08:00Z"/>
                  </w:rPr>
                </w:rPrChange>
              </w:rPr>
              <w:pPrChange w:id="1115" w:author="Tran Huan" w:date="2018-12-03T03:09:00Z">
                <w:pPr>
                  <w:spacing w:line="276" w:lineRule="auto"/>
                  <w:jc w:val="left"/>
                </w:pPr>
              </w:pPrChange>
            </w:pPr>
            <w:ins w:id="1116" w:author="Tran Huan" w:date="2018-12-03T03:09:00Z">
              <w:r w:rsidRPr="00C243D6">
                <w:rPr>
                  <w:b/>
                  <w:lang w:val="en-US"/>
                  <w:rPrChange w:id="1117" w:author="Tran Huan" w:date="2018-12-03T03:09:00Z">
                    <w:rPr>
                      <w:lang w:val="en-US"/>
                    </w:rPr>
                  </w:rPrChange>
                </w:rPr>
                <w:t>Diễn giải</w:t>
              </w:r>
            </w:ins>
          </w:p>
        </w:tc>
      </w:tr>
      <w:tr w:rsidR="00C243D6" w14:paraId="4C708002" w14:textId="77777777" w:rsidTr="007653D0">
        <w:trPr>
          <w:ins w:id="1118" w:author="Tran Huan" w:date="2018-12-03T03:08:00Z"/>
        </w:trPr>
        <w:tc>
          <w:tcPr>
            <w:tcW w:w="838" w:type="dxa"/>
            <w:vAlign w:val="center"/>
            <w:tcPrChange w:id="1119" w:author="Tran Huan" w:date="2018-12-03T03:18:00Z">
              <w:tcPr>
                <w:tcW w:w="838" w:type="dxa"/>
                <w:vAlign w:val="center"/>
              </w:tcPr>
            </w:tcPrChange>
          </w:tcPr>
          <w:p w14:paraId="46DA10AF" w14:textId="5820FCEA" w:rsidR="00C243D6" w:rsidRPr="00C243D6" w:rsidRDefault="00C243D6" w:rsidP="00C243D6">
            <w:pPr>
              <w:spacing w:line="276" w:lineRule="auto"/>
              <w:jc w:val="center"/>
              <w:rPr>
                <w:ins w:id="1120" w:author="Tran Huan" w:date="2018-12-03T03:08:00Z"/>
                <w:lang w:val="en-US"/>
                <w:rPrChange w:id="1121" w:author="Tran Huan" w:date="2018-12-03T03:09:00Z">
                  <w:rPr>
                    <w:ins w:id="1122" w:author="Tran Huan" w:date="2018-12-03T03:08:00Z"/>
                  </w:rPr>
                </w:rPrChange>
              </w:rPr>
              <w:pPrChange w:id="1123" w:author="Tran Huan" w:date="2018-12-03T03:09:00Z">
                <w:pPr>
                  <w:spacing w:line="276" w:lineRule="auto"/>
                  <w:jc w:val="left"/>
                </w:pPr>
              </w:pPrChange>
            </w:pPr>
            <w:ins w:id="1124" w:author="Tran Huan" w:date="2018-12-03T03:09:00Z">
              <w:r>
                <w:rPr>
                  <w:lang w:val="en-US"/>
                </w:rPr>
                <w:t>1</w:t>
              </w:r>
            </w:ins>
          </w:p>
        </w:tc>
        <w:tc>
          <w:tcPr>
            <w:tcW w:w="1513" w:type="dxa"/>
            <w:vAlign w:val="center"/>
            <w:tcPrChange w:id="1125" w:author="Tran Huan" w:date="2018-12-03T03:18:00Z">
              <w:tcPr>
                <w:tcW w:w="3126" w:type="dxa"/>
                <w:gridSpan w:val="2"/>
                <w:vAlign w:val="center"/>
              </w:tcPr>
            </w:tcPrChange>
          </w:tcPr>
          <w:p w14:paraId="36BEE42A" w14:textId="4DFFC693" w:rsidR="00C243D6" w:rsidRDefault="00C243D6" w:rsidP="00C243D6">
            <w:pPr>
              <w:spacing w:line="276" w:lineRule="auto"/>
              <w:jc w:val="left"/>
              <w:rPr>
                <w:ins w:id="1126" w:author="Tran Huan" w:date="2018-12-03T03:08:00Z"/>
              </w:rPr>
              <w:pPrChange w:id="1127" w:author="Tran Huan" w:date="2018-12-03T03:09:00Z">
                <w:pPr>
                  <w:spacing w:line="276" w:lineRule="auto"/>
                  <w:jc w:val="left"/>
                </w:pPr>
              </w:pPrChange>
            </w:pPr>
            <w:ins w:id="1128" w:author="Tran Huan" w:date="2018-12-03T03:10:00Z">
              <w:r w:rsidRPr="00994428">
                <w:rPr>
                  <w:rFonts w:ascii="Times New Roman" w:eastAsia="Arial" w:hAnsi="Times New Roman" w:cs="Times New Roman"/>
                </w:rPr>
                <w:t>CDM</w:t>
              </w:r>
            </w:ins>
          </w:p>
        </w:tc>
        <w:tc>
          <w:tcPr>
            <w:tcW w:w="2747" w:type="dxa"/>
            <w:tcPrChange w:id="1129" w:author="Tran Huan" w:date="2018-12-03T03:18:00Z">
              <w:tcPr>
                <w:tcW w:w="4962" w:type="dxa"/>
                <w:gridSpan w:val="3"/>
              </w:tcPr>
            </w:tcPrChange>
          </w:tcPr>
          <w:p w14:paraId="7C089D04" w14:textId="5E30EBEB" w:rsidR="00C243D6" w:rsidRPr="00C243D6" w:rsidRDefault="00C243D6" w:rsidP="00C243D6">
            <w:pPr>
              <w:spacing w:line="276" w:lineRule="auto"/>
              <w:jc w:val="left"/>
              <w:rPr>
                <w:ins w:id="1130" w:author="Tran Huan" w:date="2018-12-03T03:13:00Z"/>
                <w:lang w:val="en-US"/>
                <w:rPrChange w:id="1131" w:author="Tran Huan" w:date="2018-12-03T03:17:00Z">
                  <w:rPr>
                    <w:ins w:id="1132" w:author="Tran Huan" w:date="2018-12-03T03:13:00Z"/>
                  </w:rPr>
                </w:rPrChange>
              </w:rPr>
            </w:pPr>
            <w:ins w:id="1133" w:author="Tran Huan" w:date="2018-12-03T03:17:00Z">
              <w:r>
                <w:rPr>
                  <w:lang w:val="en-US"/>
                </w:rPr>
                <w:t>Concep</w:t>
              </w:r>
            </w:ins>
            <w:ins w:id="1134" w:author="Tran Huan" w:date="2018-12-03T03:18:00Z">
              <w:r>
                <w:rPr>
                  <w:lang w:val="en-US"/>
                </w:rPr>
                <w:t>tual Data Model</w:t>
              </w:r>
            </w:ins>
          </w:p>
        </w:tc>
        <w:tc>
          <w:tcPr>
            <w:tcW w:w="3827" w:type="dxa"/>
            <w:vAlign w:val="center"/>
            <w:tcPrChange w:id="1135" w:author="Tran Huan" w:date="2018-12-03T03:18:00Z">
              <w:tcPr>
                <w:tcW w:w="4962" w:type="dxa"/>
                <w:vAlign w:val="center"/>
              </w:tcPr>
            </w:tcPrChange>
          </w:tcPr>
          <w:p w14:paraId="5443E9E3" w14:textId="38F40BC9" w:rsidR="00C243D6" w:rsidRPr="00C243D6" w:rsidRDefault="00C243D6" w:rsidP="00C243D6">
            <w:pPr>
              <w:spacing w:line="276" w:lineRule="auto"/>
              <w:jc w:val="left"/>
              <w:rPr>
                <w:ins w:id="1136" w:author="Tran Huan" w:date="2018-12-03T03:08:00Z"/>
                <w:lang w:val="en-US"/>
                <w:rPrChange w:id="1137" w:author="Tran Huan" w:date="2018-12-03T03:18:00Z">
                  <w:rPr>
                    <w:ins w:id="1138" w:author="Tran Huan" w:date="2018-12-03T03:08:00Z"/>
                  </w:rPr>
                </w:rPrChange>
              </w:rPr>
              <w:pPrChange w:id="1139" w:author="Tran Huan" w:date="2018-12-03T03:09:00Z">
                <w:pPr>
                  <w:spacing w:line="276" w:lineRule="auto"/>
                  <w:jc w:val="left"/>
                </w:pPr>
              </w:pPrChange>
            </w:pPr>
            <w:ins w:id="1140" w:author="Tran Huan" w:date="2018-12-03T03:18:00Z">
              <w:r>
                <w:rPr>
                  <w:lang w:val="en-US"/>
                </w:rPr>
                <w:t>Mô hình dữu liệu mức quan niệm</w:t>
              </w:r>
            </w:ins>
          </w:p>
        </w:tc>
      </w:tr>
      <w:tr w:rsidR="007653D0" w14:paraId="41067CBE" w14:textId="77777777" w:rsidTr="007653D0">
        <w:trPr>
          <w:ins w:id="1141" w:author="Tran Huan" w:date="2018-12-03T03:18:00Z"/>
        </w:trPr>
        <w:tc>
          <w:tcPr>
            <w:tcW w:w="838" w:type="dxa"/>
            <w:vAlign w:val="center"/>
          </w:tcPr>
          <w:p w14:paraId="36FC949E" w14:textId="0F77A54B" w:rsidR="007653D0" w:rsidRDefault="007653D0" w:rsidP="00C243D6">
            <w:pPr>
              <w:spacing w:line="276" w:lineRule="auto"/>
              <w:jc w:val="center"/>
              <w:rPr>
                <w:ins w:id="1142" w:author="Tran Huan" w:date="2018-12-03T03:18:00Z"/>
                <w:lang w:val="en-US"/>
              </w:rPr>
            </w:pPr>
            <w:ins w:id="1143" w:author="Tran Huan" w:date="2018-12-03T03:18:00Z">
              <w:r>
                <w:rPr>
                  <w:lang w:val="en-US"/>
                </w:rPr>
                <w:t>2</w:t>
              </w:r>
            </w:ins>
          </w:p>
        </w:tc>
        <w:tc>
          <w:tcPr>
            <w:tcW w:w="1513" w:type="dxa"/>
            <w:vAlign w:val="center"/>
          </w:tcPr>
          <w:p w14:paraId="12DE46F9" w14:textId="78DF4728" w:rsidR="007653D0" w:rsidRPr="00994428" w:rsidRDefault="007653D0" w:rsidP="00C243D6">
            <w:pPr>
              <w:spacing w:line="276" w:lineRule="auto"/>
              <w:jc w:val="left"/>
              <w:rPr>
                <w:ins w:id="1144" w:author="Tran Huan" w:date="2018-12-03T03:18:00Z"/>
                <w:rFonts w:ascii="Times New Roman" w:eastAsia="Arial" w:hAnsi="Times New Roman" w:cs="Times New Roman"/>
              </w:rPr>
            </w:pPr>
            <w:ins w:id="1145" w:author="Tran Huan" w:date="2018-12-03T03:18:00Z">
              <w:r w:rsidRPr="00994428">
                <w:rPr>
                  <w:rFonts w:ascii="Times New Roman" w:eastAsia="Arial" w:hAnsi="Times New Roman" w:cs="Times New Roman"/>
                </w:rPr>
                <w:t>JWT</w:t>
              </w:r>
            </w:ins>
          </w:p>
        </w:tc>
        <w:tc>
          <w:tcPr>
            <w:tcW w:w="2747" w:type="dxa"/>
          </w:tcPr>
          <w:p w14:paraId="74557334" w14:textId="5A86D61E" w:rsidR="007653D0" w:rsidRPr="007653D0" w:rsidRDefault="007653D0" w:rsidP="00C243D6">
            <w:pPr>
              <w:spacing w:line="276" w:lineRule="auto"/>
              <w:jc w:val="left"/>
              <w:rPr>
                <w:ins w:id="1146" w:author="Tran Huan" w:date="2018-12-03T03:18:00Z"/>
                <w:lang w:val="en"/>
                <w:rPrChange w:id="1147" w:author="Tran Huan" w:date="2018-12-03T03:19:00Z">
                  <w:rPr>
                    <w:ins w:id="1148" w:author="Tran Huan" w:date="2018-12-03T03:18:00Z"/>
                    <w:lang w:val="en-US"/>
                  </w:rPr>
                </w:rPrChange>
              </w:rPr>
            </w:pPr>
            <w:ins w:id="1149" w:author="Tran Huan" w:date="2018-12-03T03:19:00Z">
              <w:r w:rsidRPr="007653D0">
                <w:rPr>
                  <w:lang w:val="en"/>
                </w:rPr>
                <w:t>JSON Web Token</w:t>
              </w:r>
            </w:ins>
          </w:p>
        </w:tc>
        <w:tc>
          <w:tcPr>
            <w:tcW w:w="3827" w:type="dxa"/>
            <w:vAlign w:val="center"/>
          </w:tcPr>
          <w:p w14:paraId="0D318D4D" w14:textId="5464076C" w:rsidR="007653D0" w:rsidRDefault="007653D0" w:rsidP="00C243D6">
            <w:pPr>
              <w:spacing w:line="276" w:lineRule="auto"/>
              <w:jc w:val="left"/>
              <w:rPr>
                <w:ins w:id="1150" w:author="Tran Huan" w:date="2018-12-03T03:18:00Z"/>
                <w:lang w:val="en-US"/>
              </w:rPr>
            </w:pPr>
            <w:ins w:id="1151" w:author="Tran Huan" w:date="2018-12-03T03:20:00Z">
              <w:r>
                <w:rPr>
                  <w:lang w:val="en-US"/>
                </w:rPr>
                <w:t>Mã xác thực</w:t>
              </w:r>
            </w:ins>
          </w:p>
        </w:tc>
      </w:tr>
      <w:tr w:rsidR="007653D0" w14:paraId="317727E2" w14:textId="77777777" w:rsidTr="007653D0">
        <w:trPr>
          <w:ins w:id="1152" w:author="Tran Huan" w:date="2018-12-03T03:21:00Z"/>
        </w:trPr>
        <w:tc>
          <w:tcPr>
            <w:tcW w:w="838" w:type="dxa"/>
            <w:vAlign w:val="center"/>
          </w:tcPr>
          <w:p w14:paraId="5CB0C3A2" w14:textId="089E033B" w:rsidR="007653D0" w:rsidRDefault="007653D0" w:rsidP="00C243D6">
            <w:pPr>
              <w:spacing w:line="276" w:lineRule="auto"/>
              <w:jc w:val="center"/>
              <w:rPr>
                <w:ins w:id="1153" w:author="Tran Huan" w:date="2018-12-03T03:21:00Z"/>
                <w:lang w:val="en-US"/>
              </w:rPr>
            </w:pPr>
            <w:ins w:id="1154" w:author="Tran Huan" w:date="2018-12-03T03:21:00Z">
              <w:r>
                <w:rPr>
                  <w:lang w:val="en-US"/>
                </w:rPr>
                <w:t>3</w:t>
              </w:r>
            </w:ins>
          </w:p>
        </w:tc>
        <w:tc>
          <w:tcPr>
            <w:tcW w:w="1513" w:type="dxa"/>
            <w:vAlign w:val="center"/>
          </w:tcPr>
          <w:p w14:paraId="044E08A1" w14:textId="25D21E71" w:rsidR="007653D0" w:rsidRPr="007653D0" w:rsidRDefault="007653D0" w:rsidP="00C243D6">
            <w:pPr>
              <w:spacing w:line="276" w:lineRule="auto"/>
              <w:jc w:val="left"/>
              <w:rPr>
                <w:ins w:id="1155" w:author="Tran Huan" w:date="2018-12-03T03:21:00Z"/>
                <w:rFonts w:ascii="Times New Roman" w:eastAsia="Arial" w:hAnsi="Times New Roman" w:cs="Times New Roman"/>
                <w:lang w:val="en-US"/>
                <w:rPrChange w:id="1156" w:author="Tran Huan" w:date="2018-12-03T03:22:00Z">
                  <w:rPr>
                    <w:ins w:id="1157" w:author="Tran Huan" w:date="2018-12-03T03:21:00Z"/>
                    <w:rFonts w:ascii="Times New Roman" w:eastAsia="Arial" w:hAnsi="Times New Roman" w:cs="Times New Roman"/>
                  </w:rPr>
                </w:rPrChange>
              </w:rPr>
            </w:pPr>
            <w:ins w:id="1158" w:author="Tran Huan" w:date="2018-12-03T03:22:00Z">
              <w:r>
                <w:rPr>
                  <w:rFonts w:ascii="Times New Roman" w:eastAsia="Arial" w:hAnsi="Times New Roman" w:cs="Times New Roman"/>
                  <w:lang w:val="en-US"/>
                </w:rPr>
                <w:t>API</w:t>
              </w:r>
            </w:ins>
          </w:p>
        </w:tc>
        <w:tc>
          <w:tcPr>
            <w:tcW w:w="2747" w:type="dxa"/>
          </w:tcPr>
          <w:p w14:paraId="40ADB5BF" w14:textId="3D0C90EA" w:rsidR="007653D0" w:rsidRPr="007653D0" w:rsidRDefault="007653D0" w:rsidP="00C243D6">
            <w:pPr>
              <w:spacing w:line="276" w:lineRule="auto"/>
              <w:jc w:val="left"/>
              <w:rPr>
                <w:ins w:id="1159" w:author="Tran Huan" w:date="2018-12-03T03:21:00Z"/>
                <w:lang w:val="en"/>
                <w:rPrChange w:id="1160" w:author="Tran Huan" w:date="2018-12-03T03:23:00Z">
                  <w:rPr>
                    <w:ins w:id="1161" w:author="Tran Huan" w:date="2018-12-03T03:21:00Z"/>
                    <w:lang w:val="en"/>
                  </w:rPr>
                </w:rPrChange>
              </w:rPr>
            </w:pPr>
            <w:ins w:id="1162" w:author="Tran Huan" w:date="2018-12-03T03:22:00Z">
              <w:r w:rsidRPr="007653D0">
                <w:rPr>
                  <w:iCs/>
                  <w:rPrChange w:id="1163" w:author="Tran Huan" w:date="2018-12-03T03:23:00Z">
                    <w:rPr>
                      <w:i/>
                      <w:iCs/>
                    </w:rPr>
                  </w:rPrChange>
                </w:rPr>
                <w:t>Application Programming Interface</w:t>
              </w:r>
            </w:ins>
          </w:p>
        </w:tc>
        <w:tc>
          <w:tcPr>
            <w:tcW w:w="3827" w:type="dxa"/>
            <w:vAlign w:val="center"/>
          </w:tcPr>
          <w:p w14:paraId="63222F22" w14:textId="20DF1A7D" w:rsidR="007653D0" w:rsidRDefault="007653D0" w:rsidP="00C243D6">
            <w:pPr>
              <w:spacing w:line="276" w:lineRule="auto"/>
              <w:jc w:val="left"/>
              <w:rPr>
                <w:ins w:id="1164" w:author="Tran Huan" w:date="2018-12-03T03:21:00Z"/>
                <w:lang w:val="en-US"/>
              </w:rPr>
            </w:pPr>
            <w:ins w:id="1165" w:author="Tran Huan" w:date="2018-12-03T03:24:00Z">
              <w:r>
                <w:rPr>
                  <w:lang w:val="en-US"/>
                </w:rPr>
                <w:t>Giao diện lập trình ứng dụng</w:t>
              </w:r>
            </w:ins>
          </w:p>
        </w:tc>
      </w:tr>
      <w:tr w:rsidR="007653D0" w14:paraId="1C550F20" w14:textId="77777777" w:rsidTr="007653D0">
        <w:trPr>
          <w:ins w:id="1166" w:author="Tran Huan" w:date="2018-12-03T03:24:00Z"/>
        </w:trPr>
        <w:tc>
          <w:tcPr>
            <w:tcW w:w="838" w:type="dxa"/>
            <w:vAlign w:val="center"/>
          </w:tcPr>
          <w:p w14:paraId="0B2B4D9D" w14:textId="793E5DFC" w:rsidR="007653D0" w:rsidRDefault="007653D0" w:rsidP="00C243D6">
            <w:pPr>
              <w:spacing w:line="276" w:lineRule="auto"/>
              <w:jc w:val="center"/>
              <w:rPr>
                <w:ins w:id="1167" w:author="Tran Huan" w:date="2018-12-03T03:24:00Z"/>
                <w:lang w:val="en-US"/>
              </w:rPr>
            </w:pPr>
            <w:ins w:id="1168" w:author="Tran Huan" w:date="2018-12-03T03:26:00Z">
              <w:r>
                <w:rPr>
                  <w:lang w:val="en-US"/>
                </w:rPr>
                <w:t>4</w:t>
              </w:r>
            </w:ins>
          </w:p>
        </w:tc>
        <w:tc>
          <w:tcPr>
            <w:tcW w:w="1513" w:type="dxa"/>
            <w:vAlign w:val="center"/>
          </w:tcPr>
          <w:p w14:paraId="174D4010" w14:textId="067FE1AB" w:rsidR="007653D0" w:rsidRDefault="007653D0" w:rsidP="00C243D6">
            <w:pPr>
              <w:spacing w:line="276" w:lineRule="auto"/>
              <w:jc w:val="left"/>
              <w:rPr>
                <w:ins w:id="1169" w:author="Tran Huan" w:date="2018-12-03T03:24:00Z"/>
                <w:rFonts w:ascii="Times New Roman" w:eastAsia="Arial" w:hAnsi="Times New Roman" w:cs="Times New Roman"/>
                <w:lang w:val="en-US"/>
              </w:rPr>
            </w:pPr>
            <w:ins w:id="1170" w:author="Tran Huan" w:date="2018-12-03T03:26:00Z">
              <w:r>
                <w:rPr>
                  <w:rFonts w:ascii="Times New Roman" w:eastAsia="Arial" w:hAnsi="Times New Roman" w:cs="Times New Roman"/>
                  <w:lang w:val="en-US"/>
                </w:rPr>
                <w:t>REST</w:t>
              </w:r>
            </w:ins>
          </w:p>
        </w:tc>
        <w:tc>
          <w:tcPr>
            <w:tcW w:w="2747" w:type="dxa"/>
          </w:tcPr>
          <w:p w14:paraId="099F749A" w14:textId="4BC0938B" w:rsidR="007653D0" w:rsidRPr="007653D0" w:rsidRDefault="007653D0" w:rsidP="00C243D6">
            <w:pPr>
              <w:spacing w:line="276" w:lineRule="auto"/>
              <w:jc w:val="left"/>
              <w:rPr>
                <w:ins w:id="1171" w:author="Tran Huan" w:date="2018-12-03T03:24:00Z"/>
                <w:iCs/>
                <w:rPrChange w:id="1172" w:author="Tran Huan" w:date="2018-12-03T03:23:00Z">
                  <w:rPr>
                    <w:ins w:id="1173" w:author="Tran Huan" w:date="2018-12-03T03:24:00Z"/>
                    <w:iCs/>
                  </w:rPr>
                </w:rPrChange>
              </w:rPr>
            </w:pPr>
            <w:ins w:id="1174" w:author="Tran Huan" w:date="2018-12-03T03:26:00Z">
              <w:r w:rsidRPr="007653D0">
                <w:rPr>
                  <w:iCs/>
                </w:rPr>
                <w:t>Representational State Transfer</w:t>
              </w:r>
            </w:ins>
          </w:p>
        </w:tc>
        <w:tc>
          <w:tcPr>
            <w:tcW w:w="3827" w:type="dxa"/>
            <w:vAlign w:val="center"/>
          </w:tcPr>
          <w:p w14:paraId="4548FE6A" w14:textId="77777777" w:rsidR="007653D0" w:rsidRDefault="007653D0" w:rsidP="00C243D6">
            <w:pPr>
              <w:spacing w:line="276" w:lineRule="auto"/>
              <w:jc w:val="left"/>
              <w:rPr>
                <w:ins w:id="1175" w:author="Tran Huan" w:date="2018-12-03T03:24:00Z"/>
                <w:lang w:val="en-US"/>
              </w:rPr>
            </w:pPr>
          </w:p>
        </w:tc>
      </w:tr>
      <w:tr w:rsidR="007653D0" w14:paraId="26AD537C" w14:textId="77777777" w:rsidTr="007653D0">
        <w:trPr>
          <w:ins w:id="1176" w:author="Tran Huan" w:date="2018-12-03T03:26:00Z"/>
        </w:trPr>
        <w:tc>
          <w:tcPr>
            <w:tcW w:w="838" w:type="dxa"/>
            <w:vAlign w:val="center"/>
          </w:tcPr>
          <w:p w14:paraId="21C63650" w14:textId="7A7C705F" w:rsidR="007653D0" w:rsidRDefault="007653D0" w:rsidP="00C243D6">
            <w:pPr>
              <w:spacing w:line="276" w:lineRule="auto"/>
              <w:jc w:val="center"/>
              <w:rPr>
                <w:ins w:id="1177" w:author="Tran Huan" w:date="2018-12-03T03:26:00Z"/>
                <w:lang w:val="en-US"/>
              </w:rPr>
            </w:pPr>
            <w:ins w:id="1178" w:author="Tran Huan" w:date="2018-12-03T03:26:00Z">
              <w:r>
                <w:rPr>
                  <w:lang w:val="en-US"/>
                </w:rPr>
                <w:t>5</w:t>
              </w:r>
            </w:ins>
          </w:p>
        </w:tc>
        <w:tc>
          <w:tcPr>
            <w:tcW w:w="1513" w:type="dxa"/>
            <w:vAlign w:val="center"/>
          </w:tcPr>
          <w:p w14:paraId="4C1E4E3D" w14:textId="566D9DE0" w:rsidR="007653D0" w:rsidRDefault="007653D0" w:rsidP="00C243D6">
            <w:pPr>
              <w:spacing w:line="276" w:lineRule="auto"/>
              <w:jc w:val="left"/>
              <w:rPr>
                <w:ins w:id="1179" w:author="Tran Huan" w:date="2018-12-03T03:26:00Z"/>
                <w:rFonts w:ascii="Times New Roman" w:eastAsia="Arial" w:hAnsi="Times New Roman" w:cs="Times New Roman"/>
                <w:lang w:val="en-US"/>
              </w:rPr>
            </w:pPr>
            <w:ins w:id="1180" w:author="Tran Huan" w:date="2018-12-03T03:27:00Z">
              <w:r>
                <w:rPr>
                  <w:rFonts w:ascii="Times New Roman" w:eastAsia="Arial" w:hAnsi="Times New Roman" w:cs="Times New Roman"/>
                  <w:lang w:val="en-US"/>
                </w:rPr>
                <w:t>MVCC</w:t>
              </w:r>
            </w:ins>
          </w:p>
        </w:tc>
        <w:tc>
          <w:tcPr>
            <w:tcW w:w="2747" w:type="dxa"/>
          </w:tcPr>
          <w:p w14:paraId="41AC5652" w14:textId="587C9457" w:rsidR="007653D0" w:rsidRPr="007653D0" w:rsidRDefault="007653D0" w:rsidP="00C243D6">
            <w:pPr>
              <w:spacing w:line="276" w:lineRule="auto"/>
              <w:jc w:val="left"/>
              <w:rPr>
                <w:ins w:id="1181" w:author="Tran Huan" w:date="2018-12-03T03:26:00Z"/>
                <w:iCs/>
              </w:rPr>
            </w:pPr>
            <w:ins w:id="1182" w:author="Tran Huan" w:date="2018-12-03T03:27:00Z">
              <w:r w:rsidRPr="007653D0">
                <w:rPr>
                  <w:iCs/>
                </w:rPr>
                <w:t>Multiversion Concurrency Control</w:t>
              </w:r>
            </w:ins>
          </w:p>
        </w:tc>
        <w:tc>
          <w:tcPr>
            <w:tcW w:w="3827" w:type="dxa"/>
            <w:vAlign w:val="center"/>
          </w:tcPr>
          <w:p w14:paraId="0B7871AB" w14:textId="7B6AFA2C" w:rsidR="007653D0" w:rsidRPr="007653D0" w:rsidRDefault="007653D0" w:rsidP="00C243D6">
            <w:pPr>
              <w:spacing w:line="276" w:lineRule="auto"/>
              <w:jc w:val="left"/>
              <w:rPr>
                <w:ins w:id="1183" w:author="Tran Huan" w:date="2018-12-03T03:26:00Z"/>
                <w:rPrChange w:id="1184" w:author="Tran Huan" w:date="2018-12-03T03:27:00Z">
                  <w:rPr>
                    <w:ins w:id="1185" w:author="Tran Huan" w:date="2018-12-03T03:26:00Z"/>
                    <w:lang w:val="en-US"/>
                  </w:rPr>
                </w:rPrChange>
              </w:rPr>
            </w:pPr>
            <w:ins w:id="1186" w:author="Tran Huan" w:date="2018-12-03T03:27:00Z">
              <w:r w:rsidRPr="007653D0">
                <w:rPr>
                  <w:rPrChange w:id="1187" w:author="Tran Huan" w:date="2018-12-03T03:27:00Z">
                    <w:rPr>
                      <w:lang w:val="en-US"/>
                    </w:rPr>
                  </w:rPrChange>
                </w:rPr>
                <w:t>Kiểm soát đồng thời, đa hướng</w:t>
              </w:r>
            </w:ins>
          </w:p>
        </w:tc>
      </w:tr>
      <w:tr w:rsidR="00D70F7A" w14:paraId="505366BA" w14:textId="77777777" w:rsidTr="007653D0">
        <w:trPr>
          <w:ins w:id="1188" w:author="Tran Huan" w:date="2018-12-03T03:29:00Z"/>
        </w:trPr>
        <w:tc>
          <w:tcPr>
            <w:tcW w:w="838" w:type="dxa"/>
            <w:vAlign w:val="center"/>
          </w:tcPr>
          <w:p w14:paraId="0D3414D8" w14:textId="586AD820" w:rsidR="00D70F7A" w:rsidRDefault="00D70F7A" w:rsidP="00C243D6">
            <w:pPr>
              <w:spacing w:line="276" w:lineRule="auto"/>
              <w:jc w:val="center"/>
              <w:rPr>
                <w:ins w:id="1189" w:author="Tran Huan" w:date="2018-12-03T03:29:00Z"/>
                <w:lang w:val="en-US"/>
              </w:rPr>
            </w:pPr>
            <w:ins w:id="1190" w:author="Tran Huan" w:date="2018-12-03T03:29:00Z">
              <w:r>
                <w:rPr>
                  <w:lang w:val="en-US"/>
                </w:rPr>
                <w:t>6</w:t>
              </w:r>
            </w:ins>
          </w:p>
        </w:tc>
        <w:tc>
          <w:tcPr>
            <w:tcW w:w="1513" w:type="dxa"/>
            <w:vAlign w:val="center"/>
          </w:tcPr>
          <w:p w14:paraId="221060D0" w14:textId="6EB5BF7B" w:rsidR="00D70F7A" w:rsidRDefault="00D70F7A" w:rsidP="00C243D6">
            <w:pPr>
              <w:spacing w:line="276" w:lineRule="auto"/>
              <w:jc w:val="left"/>
              <w:rPr>
                <w:ins w:id="1191" w:author="Tran Huan" w:date="2018-12-03T03:29:00Z"/>
                <w:rFonts w:ascii="Times New Roman" w:eastAsia="Arial" w:hAnsi="Times New Roman" w:cs="Times New Roman"/>
                <w:lang w:val="en-US"/>
              </w:rPr>
            </w:pPr>
            <w:ins w:id="1192" w:author="Tran Huan" w:date="2018-12-03T03:29:00Z">
              <w:r>
                <w:rPr>
                  <w:rFonts w:ascii="Times New Roman" w:eastAsia="Arial" w:hAnsi="Times New Roman" w:cs="Times New Roman"/>
                  <w:lang w:val="en-US"/>
                </w:rPr>
                <w:t>ACID</w:t>
              </w:r>
            </w:ins>
          </w:p>
        </w:tc>
        <w:tc>
          <w:tcPr>
            <w:tcW w:w="2747" w:type="dxa"/>
          </w:tcPr>
          <w:p w14:paraId="695EC3D5" w14:textId="09BC62C0" w:rsidR="00D70F7A" w:rsidRPr="007653D0" w:rsidRDefault="00D70F7A" w:rsidP="00C243D6">
            <w:pPr>
              <w:spacing w:line="276" w:lineRule="auto"/>
              <w:jc w:val="left"/>
              <w:rPr>
                <w:ins w:id="1193" w:author="Tran Huan" w:date="2018-12-03T03:29:00Z"/>
                <w:iCs/>
              </w:rPr>
            </w:pPr>
            <w:ins w:id="1194" w:author="Tran Huan" w:date="2018-12-03T03:29:00Z">
              <w:r w:rsidRPr="00D70F7A">
                <w:rPr>
                  <w:iCs/>
                </w:rPr>
                <w:t>atomicity, consisten</w:t>
              </w:r>
              <w:r>
                <w:rPr>
                  <w:iCs/>
                </w:rPr>
                <w:t>cy, isolation,</w:t>
              </w:r>
              <w:r w:rsidRPr="00D70F7A">
                <w:rPr>
                  <w:iCs/>
                </w:rPr>
                <w:t xml:space="preserve"> durability</w:t>
              </w:r>
            </w:ins>
          </w:p>
        </w:tc>
        <w:tc>
          <w:tcPr>
            <w:tcW w:w="3827" w:type="dxa"/>
            <w:vAlign w:val="center"/>
          </w:tcPr>
          <w:p w14:paraId="738BAC06" w14:textId="5ED3DB3C" w:rsidR="00D70F7A" w:rsidRPr="00D70F7A" w:rsidRDefault="00D70F7A" w:rsidP="00C243D6">
            <w:pPr>
              <w:spacing w:line="276" w:lineRule="auto"/>
              <w:jc w:val="left"/>
              <w:rPr>
                <w:ins w:id="1195" w:author="Tran Huan" w:date="2018-12-03T03:29:00Z"/>
                <w:rPrChange w:id="1196" w:author="Tran Huan" w:date="2018-12-03T03:30:00Z">
                  <w:rPr>
                    <w:ins w:id="1197" w:author="Tran Huan" w:date="2018-12-03T03:29:00Z"/>
                  </w:rPr>
                </w:rPrChange>
              </w:rPr>
            </w:pPr>
            <w:ins w:id="1198" w:author="Tran Huan" w:date="2018-12-03T03:30:00Z">
              <w:r w:rsidRPr="00D70F7A">
                <w:rPr>
                  <w:rPrChange w:id="1199" w:author="Tran Huan" w:date="2018-12-03T03:30:00Z">
                    <w:rPr>
                      <w:lang w:val="en-US"/>
                    </w:rPr>
                  </w:rPrChange>
                </w:rPr>
                <w:t>Tính nguyên tố, nhất quán, độc lập và bền vững</w:t>
              </w:r>
            </w:ins>
          </w:p>
        </w:tc>
      </w:tr>
    </w:tbl>
    <w:p w14:paraId="1750D665" w14:textId="77777777" w:rsidR="00E913F0" w:rsidRPr="000245EB" w:rsidRDefault="00E913F0">
      <w:pPr>
        <w:spacing w:line="276" w:lineRule="auto"/>
        <w:jc w:val="left"/>
        <w:rPr>
          <w:rFonts w:eastAsiaTheme="majorEastAsia" w:cstheme="majorBidi"/>
          <w:b/>
          <w:rPrChange w:id="1200" w:author="Tran Huan" w:date="2018-11-25T16:07:00Z">
            <w:rPr>
              <w:rFonts w:eastAsiaTheme="majorEastAsia" w:cstheme="majorBidi"/>
              <w:b/>
              <w:lang w:val="en-US"/>
            </w:rPr>
          </w:rPrChange>
        </w:rPr>
        <w:pPrChange w:id="1201" w:author="phuong vu" w:date="2018-11-23T13:48:00Z">
          <w:pPr>
            <w:jc w:val="left"/>
          </w:pPr>
        </w:pPrChange>
      </w:pPr>
      <w:r w:rsidRPr="000245EB">
        <w:rPr>
          <w:rPrChange w:id="1202" w:author="Tran Huan" w:date="2018-11-25T16:07:00Z">
            <w:rPr>
              <w:lang w:val="en-US"/>
            </w:rPr>
          </w:rPrChange>
        </w:rPr>
        <w:br w:type="page"/>
      </w:r>
    </w:p>
    <w:p w14:paraId="70DB239B" w14:textId="31CD9742" w:rsidR="00370B8C" w:rsidRPr="000245EB" w:rsidRDefault="00370B8C" w:rsidP="00926A45">
      <w:pPr>
        <w:pStyle w:val="Style1"/>
        <w:rPr>
          <w:rPrChange w:id="1203" w:author="Tran Huan" w:date="2018-11-25T16:07:00Z">
            <w:rPr/>
          </w:rPrChange>
        </w:rPr>
        <w:pPrChange w:id="1204" w:author="Tran Huan" w:date="2018-12-03T03:01:00Z">
          <w:pPr>
            <w:pStyle w:val="Heading1"/>
            <w:numPr>
              <w:numId w:val="0"/>
            </w:numPr>
            <w:ind w:left="432" w:firstLine="0"/>
          </w:pPr>
        </w:pPrChange>
      </w:pPr>
      <w:bookmarkStart w:id="1205" w:name="_Toc531580638"/>
      <w:r w:rsidRPr="000245EB">
        <w:rPr>
          <w:rPrChange w:id="1206" w:author="Tran Huan" w:date="2018-11-25T16:07:00Z">
            <w:rPr/>
          </w:rPrChange>
        </w:rPr>
        <w:t>DANH</w:t>
      </w:r>
      <w:ins w:id="1207" w:author="Tran Huan" w:date="2018-12-02T20:53:00Z">
        <w:r w:rsidR="007E1B18">
          <w:t xml:space="preserve"> MỤC</w:t>
        </w:r>
      </w:ins>
      <w:del w:id="1208" w:author="Tran Huan" w:date="2018-12-02T20:53:00Z">
        <w:r w:rsidRPr="000245EB" w:rsidDel="007E1B18">
          <w:rPr>
            <w:rPrChange w:id="1209" w:author="Tran Huan" w:date="2018-11-25T16:07:00Z">
              <w:rPr/>
            </w:rPrChange>
          </w:rPr>
          <w:delText xml:space="preserve"> SÁCH</w:delText>
        </w:r>
      </w:del>
      <w:r w:rsidRPr="000245EB">
        <w:rPr>
          <w:rPrChange w:id="1210" w:author="Tran Huan" w:date="2018-11-25T16:07:00Z">
            <w:rPr/>
          </w:rPrChange>
        </w:rPr>
        <w:t xml:space="preserve"> HÌNH</w:t>
      </w:r>
      <w:bookmarkEnd w:id="1205"/>
    </w:p>
    <w:p w14:paraId="49028952" w14:textId="7A471FDA" w:rsidR="00F72520" w:rsidDel="004A3D10" w:rsidRDefault="00B243D7">
      <w:pPr>
        <w:pStyle w:val="TableofFigures"/>
        <w:tabs>
          <w:tab w:val="right" w:leader="dot" w:pos="8777"/>
        </w:tabs>
        <w:spacing w:line="276" w:lineRule="auto"/>
        <w:rPr>
          <w:ins w:id="1211" w:author="phuong vu" w:date="2018-11-22T15:02:00Z"/>
          <w:del w:id="1212" w:author="Tran Huan" w:date="2018-11-25T23:22:00Z"/>
          <w:rFonts w:asciiTheme="minorHAnsi" w:eastAsiaTheme="minorEastAsia" w:hAnsiTheme="minorHAnsi" w:cstheme="minorBidi"/>
          <w:noProof/>
          <w:sz w:val="22"/>
          <w:szCs w:val="22"/>
          <w:lang w:val="en-US"/>
        </w:rPr>
        <w:pPrChange w:id="1213" w:author="phuong vu" w:date="2018-11-23T13:48:00Z">
          <w:pPr>
            <w:pStyle w:val="TableofFigures"/>
            <w:tabs>
              <w:tab w:val="right" w:leader="dot" w:pos="8777"/>
            </w:tabs>
          </w:pPr>
        </w:pPrChange>
      </w:pPr>
      <w:del w:id="1214" w:author="Tran Huan" w:date="2018-11-26T10:52:00Z">
        <w:r w:rsidDel="00C94048">
          <w:rPr>
            <w:lang w:val="en-US"/>
          </w:rPr>
          <w:fldChar w:fldCharType="begin"/>
        </w:r>
        <w:r w:rsidDel="00C94048">
          <w:rPr>
            <w:lang w:val="en-US"/>
          </w:rPr>
          <w:delInstrText xml:space="preserve"> TOC \h \z \c "Hình" </w:delInstrText>
        </w:r>
        <w:r w:rsidDel="00C94048">
          <w:rPr>
            <w:lang w:val="en-US"/>
          </w:rPr>
          <w:fldChar w:fldCharType="separate"/>
        </w:r>
      </w:del>
      <w:ins w:id="1215" w:author="phuong vu" w:date="2018-11-22T15:02:00Z">
        <w:del w:id="1216" w:author="Tran Huan" w:date="2018-11-25T23:22:00Z">
          <w:r w:rsidR="00F72520" w:rsidRPr="004A3D10" w:rsidDel="004A3D10">
            <w:rPr>
              <w:rStyle w:val="Hyperlink"/>
              <w:noProof/>
            </w:rPr>
            <w:delText>Hình 1.1</w:delText>
          </w:r>
          <w:r w:rsidR="00F72520" w:rsidRPr="004A3D10" w:rsidDel="004A3D10">
            <w:rPr>
              <w:rStyle w:val="Hyperlink"/>
              <w:noProof/>
              <w:lang w:val="en-US"/>
            </w:rPr>
            <w:delText xml:space="preserve"> Các bước xử lí đơn hàng</w:delText>
          </w:r>
          <w:r w:rsidR="00F72520" w:rsidDel="004A3D10">
            <w:rPr>
              <w:noProof/>
              <w:webHidden/>
            </w:rPr>
            <w:tab/>
            <w:delText>19</w:delText>
          </w:r>
        </w:del>
      </w:ins>
    </w:p>
    <w:p w14:paraId="015ADF57" w14:textId="1B98B8C1" w:rsidR="00F72520" w:rsidDel="004A3D10" w:rsidRDefault="00F72520">
      <w:pPr>
        <w:pStyle w:val="TableofFigures"/>
        <w:tabs>
          <w:tab w:val="right" w:leader="dot" w:pos="8777"/>
        </w:tabs>
        <w:spacing w:line="276" w:lineRule="auto"/>
        <w:rPr>
          <w:ins w:id="1217" w:author="phuong vu" w:date="2018-11-22T15:02:00Z"/>
          <w:del w:id="1218" w:author="Tran Huan" w:date="2018-11-25T23:22:00Z"/>
          <w:rFonts w:asciiTheme="minorHAnsi" w:eastAsiaTheme="minorEastAsia" w:hAnsiTheme="minorHAnsi" w:cstheme="minorBidi"/>
          <w:noProof/>
          <w:sz w:val="22"/>
          <w:szCs w:val="22"/>
          <w:lang w:val="en-US"/>
        </w:rPr>
        <w:pPrChange w:id="1219" w:author="phuong vu" w:date="2018-11-23T13:48:00Z">
          <w:pPr>
            <w:pStyle w:val="TableofFigures"/>
            <w:tabs>
              <w:tab w:val="right" w:leader="dot" w:pos="8777"/>
            </w:tabs>
          </w:pPr>
        </w:pPrChange>
      </w:pPr>
      <w:ins w:id="1220" w:author="phuong vu" w:date="2018-11-22T15:02:00Z">
        <w:del w:id="1221" w:author="Tran Huan" w:date="2018-11-25T23:22:00Z">
          <w:r w:rsidRPr="004A3D10" w:rsidDel="004A3D10">
            <w:rPr>
              <w:rStyle w:val="Hyperlink"/>
              <w:noProof/>
            </w:rPr>
            <w:delText>Hình 1.2</w:delText>
          </w:r>
          <w:r w:rsidRPr="004A3D10" w:rsidDel="004A3D10">
            <w:rPr>
              <w:rStyle w:val="Hyperlink"/>
              <w:noProof/>
              <w:lang w:val="en-US"/>
            </w:rPr>
            <w:delText xml:space="preserve"> Sơ đồ USE CASE</w:delText>
          </w:r>
          <w:r w:rsidDel="004A3D10">
            <w:rPr>
              <w:noProof/>
              <w:webHidden/>
            </w:rPr>
            <w:tab/>
            <w:delText>21</w:delText>
          </w:r>
        </w:del>
      </w:ins>
    </w:p>
    <w:p w14:paraId="1636CA33" w14:textId="139CEDE3" w:rsidR="00F72520" w:rsidDel="004A3D10" w:rsidRDefault="00F72520">
      <w:pPr>
        <w:pStyle w:val="TableofFigures"/>
        <w:tabs>
          <w:tab w:val="right" w:leader="dot" w:pos="8777"/>
        </w:tabs>
        <w:spacing w:line="276" w:lineRule="auto"/>
        <w:rPr>
          <w:ins w:id="1222" w:author="phuong vu" w:date="2018-11-22T15:02:00Z"/>
          <w:del w:id="1223" w:author="Tran Huan" w:date="2018-11-25T23:22:00Z"/>
          <w:rFonts w:asciiTheme="minorHAnsi" w:eastAsiaTheme="minorEastAsia" w:hAnsiTheme="minorHAnsi" w:cstheme="minorBidi"/>
          <w:noProof/>
          <w:sz w:val="22"/>
          <w:szCs w:val="22"/>
          <w:lang w:val="en-US"/>
        </w:rPr>
        <w:pPrChange w:id="1224" w:author="phuong vu" w:date="2018-11-23T13:48:00Z">
          <w:pPr>
            <w:pStyle w:val="TableofFigures"/>
            <w:tabs>
              <w:tab w:val="right" w:leader="dot" w:pos="8777"/>
            </w:tabs>
          </w:pPr>
        </w:pPrChange>
      </w:pPr>
      <w:ins w:id="1225" w:author="phuong vu" w:date="2018-11-22T15:02:00Z">
        <w:del w:id="1226" w:author="Tran Huan" w:date="2018-11-25T23:22:00Z">
          <w:r w:rsidRPr="004A3D10" w:rsidDel="004A3D10">
            <w:rPr>
              <w:rStyle w:val="Hyperlink"/>
              <w:noProof/>
            </w:rPr>
            <w:delText>Hình 2.1</w:delText>
          </w:r>
          <w:r w:rsidRPr="004A3D10" w:rsidDel="004A3D10">
            <w:rPr>
              <w:rStyle w:val="Hyperlink"/>
              <w:noProof/>
              <w:lang w:val="en-US"/>
            </w:rPr>
            <w:delText xml:space="preserve"> </w:delText>
          </w:r>
          <w:r w:rsidRPr="004A3D10" w:rsidDel="004A3D10">
            <w:rPr>
              <w:rStyle w:val="Hyperlink"/>
              <w:noProof/>
            </w:rPr>
            <w:delText>Giao diện Android 7.0 Nougat</w:delText>
          </w:r>
          <w:r w:rsidDel="004A3D10">
            <w:rPr>
              <w:noProof/>
              <w:webHidden/>
            </w:rPr>
            <w:tab/>
            <w:delText>32</w:delText>
          </w:r>
        </w:del>
      </w:ins>
    </w:p>
    <w:p w14:paraId="4EF7C5D8" w14:textId="51001334" w:rsidR="00F72520" w:rsidDel="004A3D10" w:rsidRDefault="00F72520">
      <w:pPr>
        <w:pStyle w:val="TableofFigures"/>
        <w:tabs>
          <w:tab w:val="right" w:leader="dot" w:pos="8777"/>
        </w:tabs>
        <w:spacing w:line="276" w:lineRule="auto"/>
        <w:rPr>
          <w:ins w:id="1227" w:author="phuong vu" w:date="2018-11-22T15:02:00Z"/>
          <w:del w:id="1228" w:author="Tran Huan" w:date="2018-11-25T23:22:00Z"/>
          <w:rFonts w:asciiTheme="minorHAnsi" w:eastAsiaTheme="minorEastAsia" w:hAnsiTheme="minorHAnsi" w:cstheme="minorBidi"/>
          <w:noProof/>
          <w:sz w:val="22"/>
          <w:szCs w:val="22"/>
          <w:lang w:val="en-US"/>
        </w:rPr>
        <w:pPrChange w:id="1229" w:author="phuong vu" w:date="2018-11-23T13:48:00Z">
          <w:pPr>
            <w:pStyle w:val="TableofFigures"/>
            <w:tabs>
              <w:tab w:val="right" w:leader="dot" w:pos="8777"/>
            </w:tabs>
          </w:pPr>
        </w:pPrChange>
      </w:pPr>
      <w:ins w:id="1230" w:author="phuong vu" w:date="2018-11-22T15:02:00Z">
        <w:del w:id="1231" w:author="Tran Huan" w:date="2018-11-25T23:22:00Z">
          <w:r w:rsidRPr="004A3D10" w:rsidDel="004A3D10">
            <w:rPr>
              <w:rStyle w:val="Hyperlink"/>
              <w:noProof/>
            </w:rPr>
            <w:delText>Hình 2.2</w:delText>
          </w:r>
          <w:r w:rsidRPr="004A3D10" w:rsidDel="004A3D10">
            <w:rPr>
              <w:rStyle w:val="Hyperlink"/>
              <w:noProof/>
              <w:lang w:val="en-US"/>
            </w:rPr>
            <w:delText xml:space="preserve"> Ví dụ về truy vấn dữ liệu</w:delText>
          </w:r>
          <w:r w:rsidDel="004A3D10">
            <w:rPr>
              <w:noProof/>
              <w:webHidden/>
            </w:rPr>
            <w:tab/>
            <w:delText>33</w:delText>
          </w:r>
        </w:del>
      </w:ins>
    </w:p>
    <w:p w14:paraId="126DC11B" w14:textId="133CA19C" w:rsidR="00F72520" w:rsidDel="004A3D10" w:rsidRDefault="00F72520">
      <w:pPr>
        <w:pStyle w:val="TableofFigures"/>
        <w:tabs>
          <w:tab w:val="right" w:leader="dot" w:pos="8777"/>
        </w:tabs>
        <w:spacing w:line="276" w:lineRule="auto"/>
        <w:rPr>
          <w:ins w:id="1232" w:author="phuong vu" w:date="2018-11-22T15:02:00Z"/>
          <w:del w:id="1233" w:author="Tran Huan" w:date="2018-11-25T23:22:00Z"/>
          <w:rFonts w:asciiTheme="minorHAnsi" w:eastAsiaTheme="minorEastAsia" w:hAnsiTheme="minorHAnsi" w:cstheme="minorBidi"/>
          <w:noProof/>
          <w:sz w:val="22"/>
          <w:szCs w:val="22"/>
          <w:lang w:val="en-US"/>
        </w:rPr>
        <w:pPrChange w:id="1234" w:author="phuong vu" w:date="2018-11-23T13:48:00Z">
          <w:pPr>
            <w:pStyle w:val="TableofFigures"/>
            <w:tabs>
              <w:tab w:val="right" w:leader="dot" w:pos="8777"/>
            </w:tabs>
          </w:pPr>
        </w:pPrChange>
      </w:pPr>
      <w:ins w:id="1235" w:author="phuong vu" w:date="2018-11-22T15:02:00Z">
        <w:del w:id="1236" w:author="Tran Huan" w:date="2018-11-25T23:22:00Z">
          <w:r w:rsidRPr="004A3D10" w:rsidDel="004A3D10">
            <w:rPr>
              <w:rStyle w:val="Hyperlink"/>
              <w:noProof/>
            </w:rPr>
            <w:delText>Hình 2.3</w:delText>
          </w:r>
          <w:r w:rsidRPr="004A3D10" w:rsidDel="004A3D10">
            <w:rPr>
              <w:rStyle w:val="Hyperlink"/>
              <w:noProof/>
              <w:lang w:val="en-US"/>
            </w:rPr>
            <w:delText xml:space="preserve"> Ví dụ về gọi một mutation</w:delText>
          </w:r>
          <w:r w:rsidDel="004A3D10">
            <w:rPr>
              <w:noProof/>
              <w:webHidden/>
            </w:rPr>
            <w:tab/>
            <w:delText>34</w:delText>
          </w:r>
        </w:del>
      </w:ins>
    </w:p>
    <w:p w14:paraId="1795EB7F" w14:textId="121D8E3A" w:rsidR="00F72520" w:rsidDel="004A3D10" w:rsidRDefault="00F72520">
      <w:pPr>
        <w:pStyle w:val="TableofFigures"/>
        <w:tabs>
          <w:tab w:val="right" w:leader="dot" w:pos="8777"/>
        </w:tabs>
        <w:spacing w:line="276" w:lineRule="auto"/>
        <w:rPr>
          <w:ins w:id="1237" w:author="phuong vu" w:date="2018-11-22T15:02:00Z"/>
          <w:del w:id="1238" w:author="Tran Huan" w:date="2018-11-25T23:22:00Z"/>
          <w:rFonts w:asciiTheme="minorHAnsi" w:eastAsiaTheme="minorEastAsia" w:hAnsiTheme="minorHAnsi" w:cstheme="minorBidi"/>
          <w:noProof/>
          <w:sz w:val="22"/>
          <w:szCs w:val="22"/>
          <w:lang w:val="en-US"/>
        </w:rPr>
        <w:pPrChange w:id="1239" w:author="phuong vu" w:date="2018-11-23T13:48:00Z">
          <w:pPr>
            <w:pStyle w:val="TableofFigures"/>
            <w:tabs>
              <w:tab w:val="right" w:leader="dot" w:pos="8777"/>
            </w:tabs>
          </w:pPr>
        </w:pPrChange>
      </w:pPr>
      <w:ins w:id="1240" w:author="phuong vu" w:date="2018-11-22T15:02:00Z">
        <w:del w:id="1241" w:author="Tran Huan" w:date="2018-11-25T23:22:00Z">
          <w:r w:rsidRPr="004A3D10" w:rsidDel="004A3D10">
            <w:rPr>
              <w:rStyle w:val="Hyperlink"/>
              <w:noProof/>
            </w:rPr>
            <w:delText>Hình 2.4</w:delText>
          </w:r>
          <w:r w:rsidRPr="004A3D10" w:rsidDel="004A3D10">
            <w:rPr>
              <w:rStyle w:val="Hyperlink"/>
              <w:noProof/>
              <w:lang w:val="en-US"/>
            </w:rPr>
            <w:delText xml:space="preserve"> Mô phỏng hàng đợi nhiều trạm phục vụ</w:delText>
          </w:r>
          <w:r w:rsidDel="004A3D10">
            <w:rPr>
              <w:noProof/>
              <w:webHidden/>
            </w:rPr>
            <w:tab/>
            <w:delText>38</w:delText>
          </w:r>
        </w:del>
      </w:ins>
    </w:p>
    <w:p w14:paraId="6D7833F0" w14:textId="7CDF6395" w:rsidR="00F72520" w:rsidDel="004A3D10" w:rsidRDefault="00F72520">
      <w:pPr>
        <w:pStyle w:val="TableofFigures"/>
        <w:tabs>
          <w:tab w:val="right" w:leader="dot" w:pos="8777"/>
        </w:tabs>
        <w:spacing w:line="276" w:lineRule="auto"/>
        <w:rPr>
          <w:ins w:id="1242" w:author="phuong vu" w:date="2018-11-22T15:02:00Z"/>
          <w:del w:id="1243" w:author="Tran Huan" w:date="2018-11-25T23:22:00Z"/>
          <w:rFonts w:asciiTheme="minorHAnsi" w:eastAsiaTheme="minorEastAsia" w:hAnsiTheme="minorHAnsi" w:cstheme="minorBidi"/>
          <w:noProof/>
          <w:sz w:val="22"/>
          <w:szCs w:val="22"/>
          <w:lang w:val="en-US"/>
        </w:rPr>
        <w:pPrChange w:id="1244" w:author="phuong vu" w:date="2018-11-23T13:48:00Z">
          <w:pPr>
            <w:pStyle w:val="TableofFigures"/>
            <w:tabs>
              <w:tab w:val="right" w:leader="dot" w:pos="8777"/>
            </w:tabs>
          </w:pPr>
        </w:pPrChange>
      </w:pPr>
      <w:ins w:id="1245" w:author="phuong vu" w:date="2018-11-22T15:02:00Z">
        <w:del w:id="1246" w:author="Tran Huan" w:date="2018-11-25T23:22:00Z">
          <w:r w:rsidRPr="004A3D10" w:rsidDel="004A3D10">
            <w:rPr>
              <w:rStyle w:val="Hyperlink"/>
              <w:noProof/>
            </w:rPr>
            <w:delText>Hình 3.1</w:delText>
          </w:r>
          <w:r w:rsidRPr="004A3D10" w:rsidDel="004A3D10">
            <w:rPr>
              <w:rStyle w:val="Hyperlink"/>
              <w:noProof/>
              <w:lang w:val="en-US"/>
            </w:rPr>
            <w:delText>: Các thành phần xây dựng hệ thống</w:delText>
          </w:r>
          <w:r w:rsidDel="004A3D10">
            <w:rPr>
              <w:noProof/>
              <w:webHidden/>
            </w:rPr>
            <w:tab/>
            <w:delText>39</w:delText>
          </w:r>
        </w:del>
      </w:ins>
    </w:p>
    <w:p w14:paraId="376D5EFF" w14:textId="53053FEA" w:rsidR="00F72520" w:rsidDel="004A3D10" w:rsidRDefault="00F72520">
      <w:pPr>
        <w:pStyle w:val="TableofFigures"/>
        <w:tabs>
          <w:tab w:val="right" w:leader="dot" w:pos="8777"/>
        </w:tabs>
        <w:spacing w:line="276" w:lineRule="auto"/>
        <w:rPr>
          <w:ins w:id="1247" w:author="phuong vu" w:date="2018-11-22T15:02:00Z"/>
          <w:del w:id="1248" w:author="Tran Huan" w:date="2018-11-25T23:22:00Z"/>
          <w:rFonts w:asciiTheme="minorHAnsi" w:eastAsiaTheme="minorEastAsia" w:hAnsiTheme="minorHAnsi" w:cstheme="minorBidi"/>
          <w:noProof/>
          <w:sz w:val="22"/>
          <w:szCs w:val="22"/>
          <w:lang w:val="en-US"/>
        </w:rPr>
        <w:pPrChange w:id="1249" w:author="phuong vu" w:date="2018-11-23T13:48:00Z">
          <w:pPr>
            <w:pStyle w:val="TableofFigures"/>
            <w:tabs>
              <w:tab w:val="right" w:leader="dot" w:pos="8777"/>
            </w:tabs>
          </w:pPr>
        </w:pPrChange>
      </w:pPr>
      <w:ins w:id="1250" w:author="phuong vu" w:date="2018-11-22T15:02:00Z">
        <w:del w:id="1251" w:author="Tran Huan" w:date="2018-11-25T23:22:00Z">
          <w:r w:rsidRPr="004A3D10" w:rsidDel="004A3D10">
            <w:rPr>
              <w:rStyle w:val="Hyperlink"/>
              <w:noProof/>
            </w:rPr>
            <w:delText>Hình 3.2</w:delText>
          </w:r>
          <w:r w:rsidRPr="004A3D10" w:rsidDel="004A3D10">
            <w:rPr>
              <w:rStyle w:val="Hyperlink"/>
              <w:noProof/>
              <w:lang w:val="en-US"/>
            </w:rPr>
            <w:delText xml:space="preserve"> Sơ đồ phân rã chức năng</w:delText>
          </w:r>
          <w:r w:rsidDel="004A3D10">
            <w:rPr>
              <w:noProof/>
              <w:webHidden/>
            </w:rPr>
            <w:tab/>
            <w:delText>40</w:delText>
          </w:r>
        </w:del>
      </w:ins>
    </w:p>
    <w:p w14:paraId="79E22A2F" w14:textId="15BCADC4" w:rsidR="00F72520" w:rsidDel="004A3D10" w:rsidRDefault="00F72520">
      <w:pPr>
        <w:pStyle w:val="TableofFigures"/>
        <w:tabs>
          <w:tab w:val="right" w:leader="dot" w:pos="8777"/>
        </w:tabs>
        <w:spacing w:line="276" w:lineRule="auto"/>
        <w:rPr>
          <w:ins w:id="1252" w:author="phuong vu" w:date="2018-11-22T15:02:00Z"/>
          <w:del w:id="1253" w:author="Tran Huan" w:date="2018-11-25T23:22:00Z"/>
          <w:rFonts w:asciiTheme="minorHAnsi" w:eastAsiaTheme="minorEastAsia" w:hAnsiTheme="minorHAnsi" w:cstheme="minorBidi"/>
          <w:noProof/>
          <w:sz w:val="22"/>
          <w:szCs w:val="22"/>
          <w:lang w:val="en-US"/>
        </w:rPr>
        <w:pPrChange w:id="1254" w:author="phuong vu" w:date="2018-11-23T13:48:00Z">
          <w:pPr>
            <w:pStyle w:val="TableofFigures"/>
            <w:tabs>
              <w:tab w:val="right" w:leader="dot" w:pos="8777"/>
            </w:tabs>
          </w:pPr>
        </w:pPrChange>
      </w:pPr>
      <w:ins w:id="1255" w:author="phuong vu" w:date="2018-11-22T15:02:00Z">
        <w:del w:id="1256" w:author="Tran Huan" w:date="2018-11-25T23:22:00Z">
          <w:r w:rsidRPr="004A3D10" w:rsidDel="004A3D10">
            <w:rPr>
              <w:rStyle w:val="Hyperlink"/>
              <w:noProof/>
            </w:rPr>
            <w:delText>Hình 3.3</w:delText>
          </w:r>
          <w:r w:rsidRPr="004A3D10" w:rsidDel="004A3D10">
            <w:rPr>
              <w:rStyle w:val="Hyperlink"/>
              <w:noProof/>
              <w:lang w:val="en-US"/>
            </w:rPr>
            <w:delText xml:space="preserve"> Sơ đồ mô hình quan hệ thực thể ở mức luận lý</w:delText>
          </w:r>
          <w:r w:rsidDel="004A3D10">
            <w:rPr>
              <w:noProof/>
              <w:webHidden/>
            </w:rPr>
            <w:tab/>
            <w:delText>41</w:delText>
          </w:r>
        </w:del>
      </w:ins>
    </w:p>
    <w:p w14:paraId="74794D33" w14:textId="41FBFD4E" w:rsidR="00F72520" w:rsidDel="004A3D10" w:rsidRDefault="00F72520">
      <w:pPr>
        <w:pStyle w:val="TableofFigures"/>
        <w:tabs>
          <w:tab w:val="right" w:leader="dot" w:pos="8777"/>
        </w:tabs>
        <w:spacing w:line="276" w:lineRule="auto"/>
        <w:rPr>
          <w:ins w:id="1257" w:author="phuong vu" w:date="2018-11-22T15:02:00Z"/>
          <w:del w:id="1258" w:author="Tran Huan" w:date="2018-11-25T23:22:00Z"/>
          <w:rFonts w:asciiTheme="minorHAnsi" w:eastAsiaTheme="minorEastAsia" w:hAnsiTheme="minorHAnsi" w:cstheme="minorBidi"/>
          <w:noProof/>
          <w:sz w:val="22"/>
          <w:szCs w:val="22"/>
          <w:lang w:val="en-US"/>
        </w:rPr>
        <w:pPrChange w:id="1259" w:author="phuong vu" w:date="2018-11-23T13:48:00Z">
          <w:pPr>
            <w:pStyle w:val="TableofFigures"/>
            <w:tabs>
              <w:tab w:val="right" w:leader="dot" w:pos="8777"/>
            </w:tabs>
          </w:pPr>
        </w:pPrChange>
      </w:pPr>
      <w:ins w:id="1260" w:author="phuong vu" w:date="2018-11-22T15:02:00Z">
        <w:del w:id="1261" w:author="Tran Huan" w:date="2018-11-25T23:22:00Z">
          <w:r w:rsidRPr="004A3D10" w:rsidDel="004A3D10">
            <w:rPr>
              <w:rStyle w:val="Hyperlink"/>
              <w:noProof/>
            </w:rPr>
            <w:delText>Hình 3.4Giao diện xem danh sách đơn hàng trạng thái "hoàn tất"</w:delText>
          </w:r>
          <w:r w:rsidDel="004A3D10">
            <w:rPr>
              <w:noProof/>
              <w:webHidden/>
            </w:rPr>
            <w:tab/>
            <w:delText>45</w:delText>
          </w:r>
        </w:del>
      </w:ins>
    </w:p>
    <w:p w14:paraId="6C938EBE" w14:textId="2C9FFE18" w:rsidR="00F72520" w:rsidDel="004A3D10" w:rsidRDefault="00F72520">
      <w:pPr>
        <w:pStyle w:val="TableofFigures"/>
        <w:tabs>
          <w:tab w:val="right" w:leader="dot" w:pos="8777"/>
        </w:tabs>
        <w:spacing w:line="276" w:lineRule="auto"/>
        <w:rPr>
          <w:ins w:id="1262" w:author="phuong vu" w:date="2018-11-22T15:02:00Z"/>
          <w:del w:id="1263" w:author="Tran Huan" w:date="2018-11-25T23:22:00Z"/>
          <w:rFonts w:asciiTheme="minorHAnsi" w:eastAsiaTheme="minorEastAsia" w:hAnsiTheme="minorHAnsi" w:cstheme="minorBidi"/>
          <w:noProof/>
          <w:sz w:val="22"/>
          <w:szCs w:val="22"/>
          <w:lang w:val="en-US"/>
        </w:rPr>
        <w:pPrChange w:id="1264" w:author="phuong vu" w:date="2018-11-23T13:48:00Z">
          <w:pPr>
            <w:pStyle w:val="TableofFigures"/>
            <w:tabs>
              <w:tab w:val="right" w:leader="dot" w:pos="8777"/>
            </w:tabs>
          </w:pPr>
        </w:pPrChange>
      </w:pPr>
      <w:ins w:id="1265" w:author="phuong vu" w:date="2018-11-22T15:02:00Z">
        <w:del w:id="1266" w:author="Tran Huan" w:date="2018-11-25T23:22:00Z">
          <w:r w:rsidRPr="004A3D10" w:rsidDel="004A3D10">
            <w:rPr>
              <w:rStyle w:val="Hyperlink"/>
              <w:noProof/>
            </w:rPr>
            <w:delText>Hình 3.5</w:delText>
          </w:r>
          <w:r w:rsidRPr="004A3D10" w:rsidDel="004A3D10">
            <w:rPr>
              <w:rStyle w:val="Hyperlink"/>
              <w:noProof/>
              <w:lang w:val="en-US"/>
            </w:rPr>
            <w:delText xml:space="preserve"> </w:delText>
          </w:r>
          <w:r w:rsidRPr="004A3D10" w:rsidDel="004A3D10">
            <w:rPr>
              <w:rStyle w:val="Hyperlink"/>
              <w:noProof/>
            </w:rPr>
            <w:delText>Giao diện xem danh sách đơn hàng khi dữ liệu rỗng</w:delText>
          </w:r>
          <w:r w:rsidDel="004A3D10">
            <w:rPr>
              <w:noProof/>
              <w:webHidden/>
            </w:rPr>
            <w:tab/>
            <w:delText>45</w:delText>
          </w:r>
        </w:del>
      </w:ins>
    </w:p>
    <w:p w14:paraId="73D7FA8B" w14:textId="78BBB4D4" w:rsidR="00F72520" w:rsidDel="004A3D10" w:rsidRDefault="00F72520">
      <w:pPr>
        <w:pStyle w:val="TableofFigures"/>
        <w:tabs>
          <w:tab w:val="right" w:leader="dot" w:pos="8777"/>
        </w:tabs>
        <w:spacing w:line="276" w:lineRule="auto"/>
        <w:rPr>
          <w:ins w:id="1267" w:author="phuong vu" w:date="2018-11-22T15:02:00Z"/>
          <w:del w:id="1268" w:author="Tran Huan" w:date="2018-11-25T23:22:00Z"/>
          <w:rFonts w:asciiTheme="minorHAnsi" w:eastAsiaTheme="minorEastAsia" w:hAnsiTheme="minorHAnsi" w:cstheme="minorBidi"/>
          <w:noProof/>
          <w:sz w:val="22"/>
          <w:szCs w:val="22"/>
          <w:lang w:val="en-US"/>
        </w:rPr>
        <w:pPrChange w:id="1269" w:author="phuong vu" w:date="2018-11-23T13:48:00Z">
          <w:pPr>
            <w:pStyle w:val="TableofFigures"/>
            <w:tabs>
              <w:tab w:val="right" w:leader="dot" w:pos="8777"/>
            </w:tabs>
          </w:pPr>
        </w:pPrChange>
      </w:pPr>
      <w:ins w:id="1270" w:author="phuong vu" w:date="2018-11-22T15:02:00Z">
        <w:del w:id="1271" w:author="Tran Huan" w:date="2018-11-25T23:22:00Z">
          <w:r w:rsidRPr="004A3D10" w:rsidDel="004A3D10">
            <w:rPr>
              <w:rStyle w:val="Hyperlink"/>
              <w:noProof/>
            </w:rPr>
            <w:delText>Hình 3.6</w:delText>
          </w:r>
          <w:r w:rsidRPr="004A3D10" w:rsidDel="004A3D10">
            <w:rPr>
              <w:rStyle w:val="Hyperlink"/>
              <w:noProof/>
              <w:lang w:val="en-US"/>
            </w:rPr>
            <w:delText xml:space="preserve"> </w:delText>
          </w:r>
          <w:r w:rsidRPr="004A3D10" w:rsidDel="004A3D10">
            <w:rPr>
              <w:rStyle w:val="Hyperlink"/>
              <w:noProof/>
            </w:rPr>
            <w:delText>Giao diện xem danh sách đơn hàng đang xử lí</w:delText>
          </w:r>
          <w:r w:rsidDel="004A3D10">
            <w:rPr>
              <w:noProof/>
              <w:webHidden/>
            </w:rPr>
            <w:tab/>
            <w:delText>46</w:delText>
          </w:r>
        </w:del>
      </w:ins>
    </w:p>
    <w:p w14:paraId="3FB39983" w14:textId="5AC5C412" w:rsidR="00F72520" w:rsidDel="004A3D10" w:rsidRDefault="00F72520">
      <w:pPr>
        <w:pStyle w:val="TableofFigures"/>
        <w:tabs>
          <w:tab w:val="right" w:leader="dot" w:pos="8777"/>
        </w:tabs>
        <w:spacing w:line="276" w:lineRule="auto"/>
        <w:rPr>
          <w:ins w:id="1272" w:author="phuong vu" w:date="2018-11-22T15:02:00Z"/>
          <w:del w:id="1273" w:author="Tran Huan" w:date="2018-11-25T23:22:00Z"/>
          <w:rFonts w:asciiTheme="minorHAnsi" w:eastAsiaTheme="minorEastAsia" w:hAnsiTheme="minorHAnsi" w:cstheme="minorBidi"/>
          <w:noProof/>
          <w:sz w:val="22"/>
          <w:szCs w:val="22"/>
          <w:lang w:val="en-US"/>
        </w:rPr>
        <w:pPrChange w:id="1274" w:author="phuong vu" w:date="2018-11-23T13:48:00Z">
          <w:pPr>
            <w:pStyle w:val="TableofFigures"/>
            <w:tabs>
              <w:tab w:val="right" w:leader="dot" w:pos="8777"/>
            </w:tabs>
          </w:pPr>
        </w:pPrChange>
      </w:pPr>
      <w:ins w:id="1275" w:author="phuong vu" w:date="2018-11-22T15:02:00Z">
        <w:del w:id="1276" w:author="Tran Huan" w:date="2018-11-25T23:22:00Z">
          <w:r w:rsidRPr="004A3D10" w:rsidDel="004A3D10">
            <w:rPr>
              <w:rStyle w:val="Hyperlink"/>
              <w:noProof/>
            </w:rPr>
            <w:delText>Hình 3.7</w:delText>
          </w:r>
          <w:r w:rsidRPr="004A3D10" w:rsidDel="004A3D10">
            <w:rPr>
              <w:rStyle w:val="Hyperlink"/>
              <w:noProof/>
              <w:lang w:val="en-US"/>
            </w:rPr>
            <w:delText xml:space="preserve"> Giao diện xem chi tiết đơn hàng</w:delText>
          </w:r>
          <w:r w:rsidDel="004A3D10">
            <w:rPr>
              <w:noProof/>
              <w:webHidden/>
            </w:rPr>
            <w:tab/>
            <w:delText>47</w:delText>
          </w:r>
        </w:del>
      </w:ins>
    </w:p>
    <w:p w14:paraId="68150989" w14:textId="3BA7D191" w:rsidR="00F72520" w:rsidDel="004A3D10" w:rsidRDefault="00F72520">
      <w:pPr>
        <w:pStyle w:val="TableofFigures"/>
        <w:tabs>
          <w:tab w:val="right" w:leader="dot" w:pos="8777"/>
        </w:tabs>
        <w:spacing w:line="276" w:lineRule="auto"/>
        <w:rPr>
          <w:ins w:id="1277" w:author="phuong vu" w:date="2018-11-22T15:02:00Z"/>
          <w:del w:id="1278" w:author="Tran Huan" w:date="2018-11-25T23:22:00Z"/>
          <w:rFonts w:asciiTheme="minorHAnsi" w:eastAsiaTheme="minorEastAsia" w:hAnsiTheme="minorHAnsi" w:cstheme="minorBidi"/>
          <w:noProof/>
          <w:sz w:val="22"/>
          <w:szCs w:val="22"/>
          <w:lang w:val="en-US"/>
        </w:rPr>
        <w:pPrChange w:id="1279" w:author="phuong vu" w:date="2018-11-23T13:48:00Z">
          <w:pPr>
            <w:pStyle w:val="TableofFigures"/>
            <w:tabs>
              <w:tab w:val="right" w:leader="dot" w:pos="8777"/>
            </w:tabs>
          </w:pPr>
        </w:pPrChange>
      </w:pPr>
      <w:ins w:id="1280" w:author="phuong vu" w:date="2018-11-22T15:02:00Z">
        <w:del w:id="1281" w:author="Tran Huan" w:date="2018-11-25T23:22:00Z">
          <w:r w:rsidRPr="004A3D10" w:rsidDel="004A3D10">
            <w:rPr>
              <w:rStyle w:val="Hyperlink"/>
              <w:noProof/>
            </w:rPr>
            <w:delText>Hình 3.8</w:delText>
          </w:r>
          <w:r w:rsidRPr="004A3D10" w:rsidDel="004A3D10">
            <w:rPr>
              <w:rStyle w:val="Hyperlink"/>
              <w:noProof/>
              <w:lang w:val="en-US"/>
            </w:rPr>
            <w:delText xml:space="preserve"> Giao diện các chức năng với trạng thái "đang chờ"</w:delText>
          </w:r>
          <w:r w:rsidDel="004A3D10">
            <w:rPr>
              <w:noProof/>
              <w:webHidden/>
            </w:rPr>
            <w:tab/>
            <w:delText>49</w:delText>
          </w:r>
        </w:del>
      </w:ins>
    </w:p>
    <w:p w14:paraId="0A1BA989" w14:textId="192006E5" w:rsidR="00F72520" w:rsidDel="004A3D10" w:rsidRDefault="00F72520">
      <w:pPr>
        <w:pStyle w:val="TableofFigures"/>
        <w:tabs>
          <w:tab w:val="right" w:leader="dot" w:pos="8777"/>
        </w:tabs>
        <w:spacing w:line="276" w:lineRule="auto"/>
        <w:rPr>
          <w:ins w:id="1282" w:author="phuong vu" w:date="2018-11-22T15:02:00Z"/>
          <w:del w:id="1283" w:author="Tran Huan" w:date="2018-11-25T23:22:00Z"/>
          <w:rFonts w:asciiTheme="minorHAnsi" w:eastAsiaTheme="minorEastAsia" w:hAnsiTheme="minorHAnsi" w:cstheme="minorBidi"/>
          <w:noProof/>
          <w:sz w:val="22"/>
          <w:szCs w:val="22"/>
          <w:lang w:val="en-US"/>
        </w:rPr>
        <w:pPrChange w:id="1284" w:author="phuong vu" w:date="2018-11-23T13:48:00Z">
          <w:pPr>
            <w:pStyle w:val="TableofFigures"/>
            <w:tabs>
              <w:tab w:val="right" w:leader="dot" w:pos="8777"/>
            </w:tabs>
          </w:pPr>
        </w:pPrChange>
      </w:pPr>
      <w:ins w:id="1285" w:author="phuong vu" w:date="2018-11-22T15:02:00Z">
        <w:del w:id="1286" w:author="Tran Huan" w:date="2018-11-25T23:22:00Z">
          <w:r w:rsidRPr="004A3D10" w:rsidDel="004A3D10">
            <w:rPr>
              <w:rStyle w:val="Hyperlink"/>
              <w:noProof/>
            </w:rPr>
            <w:delText>Hình 3.9</w:delText>
          </w:r>
          <w:r w:rsidRPr="004A3D10" w:rsidDel="004A3D10">
            <w:rPr>
              <w:rStyle w:val="Hyperlink"/>
              <w:noProof/>
              <w:lang w:val="en-US"/>
            </w:rPr>
            <w:delText xml:space="preserve"> </w:delText>
          </w:r>
          <w:r w:rsidRPr="004A3D10" w:rsidDel="004A3D10">
            <w:rPr>
              <w:rStyle w:val="Hyperlink"/>
              <w:noProof/>
            </w:rPr>
            <w:delText>Giao diện các chức năng với trạng thái "đang chờ</w:delText>
          </w:r>
          <w:r w:rsidRPr="004A3D10" w:rsidDel="004A3D10">
            <w:rPr>
              <w:rStyle w:val="Hyperlink"/>
              <w:noProof/>
              <w:lang w:val="en-US"/>
            </w:rPr>
            <w:delText xml:space="preserve"> xử lí</w:delText>
          </w:r>
          <w:r w:rsidRPr="004A3D10" w:rsidDel="004A3D10">
            <w:rPr>
              <w:rStyle w:val="Hyperlink"/>
              <w:noProof/>
            </w:rPr>
            <w:delText>"</w:delText>
          </w:r>
          <w:r w:rsidDel="004A3D10">
            <w:rPr>
              <w:noProof/>
              <w:webHidden/>
            </w:rPr>
            <w:tab/>
            <w:delText>50</w:delText>
          </w:r>
        </w:del>
      </w:ins>
    </w:p>
    <w:p w14:paraId="62439B4C" w14:textId="5EF4FA7F" w:rsidR="00F72520" w:rsidDel="004A3D10" w:rsidRDefault="00F72520">
      <w:pPr>
        <w:pStyle w:val="TableofFigures"/>
        <w:tabs>
          <w:tab w:val="right" w:leader="dot" w:pos="8777"/>
        </w:tabs>
        <w:spacing w:line="276" w:lineRule="auto"/>
        <w:rPr>
          <w:ins w:id="1287" w:author="phuong vu" w:date="2018-11-22T15:02:00Z"/>
          <w:del w:id="1288" w:author="Tran Huan" w:date="2018-11-25T23:22:00Z"/>
          <w:rFonts w:asciiTheme="minorHAnsi" w:eastAsiaTheme="minorEastAsia" w:hAnsiTheme="minorHAnsi" w:cstheme="minorBidi"/>
          <w:noProof/>
          <w:sz w:val="22"/>
          <w:szCs w:val="22"/>
          <w:lang w:val="en-US"/>
        </w:rPr>
        <w:pPrChange w:id="1289" w:author="phuong vu" w:date="2018-11-23T13:48:00Z">
          <w:pPr>
            <w:pStyle w:val="TableofFigures"/>
            <w:tabs>
              <w:tab w:val="right" w:leader="dot" w:pos="8777"/>
            </w:tabs>
          </w:pPr>
        </w:pPrChange>
      </w:pPr>
      <w:ins w:id="1290" w:author="phuong vu" w:date="2018-11-22T15:02:00Z">
        <w:del w:id="1291" w:author="Tran Huan" w:date="2018-11-25T23:22:00Z">
          <w:r w:rsidRPr="004A3D10" w:rsidDel="004A3D10">
            <w:rPr>
              <w:rStyle w:val="Hyperlink"/>
              <w:noProof/>
            </w:rPr>
            <w:delText>Hình 3.10Giao diện các chức năng với trạng thái "đang xử lí"</w:delText>
          </w:r>
          <w:r w:rsidDel="004A3D10">
            <w:rPr>
              <w:noProof/>
              <w:webHidden/>
            </w:rPr>
            <w:tab/>
            <w:delText>51</w:delText>
          </w:r>
        </w:del>
      </w:ins>
    </w:p>
    <w:p w14:paraId="56A9AB18" w14:textId="3140E44E" w:rsidR="00F72520" w:rsidDel="004A3D10" w:rsidRDefault="00F72520">
      <w:pPr>
        <w:pStyle w:val="TableofFigures"/>
        <w:tabs>
          <w:tab w:val="right" w:leader="dot" w:pos="8777"/>
        </w:tabs>
        <w:spacing w:line="276" w:lineRule="auto"/>
        <w:rPr>
          <w:ins w:id="1292" w:author="phuong vu" w:date="2018-11-22T15:02:00Z"/>
          <w:del w:id="1293" w:author="Tran Huan" w:date="2018-11-25T23:22:00Z"/>
          <w:rFonts w:asciiTheme="minorHAnsi" w:eastAsiaTheme="minorEastAsia" w:hAnsiTheme="minorHAnsi" w:cstheme="minorBidi"/>
          <w:noProof/>
          <w:sz w:val="22"/>
          <w:szCs w:val="22"/>
          <w:lang w:val="en-US"/>
        </w:rPr>
        <w:pPrChange w:id="1294" w:author="phuong vu" w:date="2018-11-23T13:48:00Z">
          <w:pPr>
            <w:pStyle w:val="TableofFigures"/>
            <w:tabs>
              <w:tab w:val="right" w:leader="dot" w:pos="8777"/>
            </w:tabs>
          </w:pPr>
        </w:pPrChange>
      </w:pPr>
      <w:ins w:id="1295" w:author="phuong vu" w:date="2018-11-22T15:02:00Z">
        <w:del w:id="1296" w:author="Tran Huan" w:date="2018-11-25T23:22:00Z">
          <w:r w:rsidRPr="004A3D10" w:rsidDel="004A3D10">
            <w:rPr>
              <w:rStyle w:val="Hyperlink"/>
              <w:noProof/>
            </w:rPr>
            <w:delText>Hình 3.11</w:delText>
          </w:r>
          <w:r w:rsidRPr="004A3D10" w:rsidDel="004A3D10">
            <w:rPr>
              <w:rStyle w:val="Hyperlink"/>
              <w:noProof/>
              <w:lang w:val="en-US"/>
            </w:rPr>
            <w:delText xml:space="preserve"> Giao diện thực hiện chức năng tạo hóa đơn cho đơn hàng</w:delText>
          </w:r>
          <w:r w:rsidDel="004A3D10">
            <w:rPr>
              <w:noProof/>
              <w:webHidden/>
            </w:rPr>
            <w:tab/>
            <w:delText>53</w:delText>
          </w:r>
        </w:del>
      </w:ins>
    </w:p>
    <w:p w14:paraId="4615948E" w14:textId="54E464B4" w:rsidR="00F72520" w:rsidDel="004A3D10" w:rsidRDefault="00F72520">
      <w:pPr>
        <w:pStyle w:val="TableofFigures"/>
        <w:tabs>
          <w:tab w:val="right" w:leader="dot" w:pos="8777"/>
        </w:tabs>
        <w:spacing w:line="276" w:lineRule="auto"/>
        <w:rPr>
          <w:ins w:id="1297" w:author="phuong vu" w:date="2018-11-22T15:02:00Z"/>
          <w:del w:id="1298" w:author="Tran Huan" w:date="2018-11-25T23:22:00Z"/>
          <w:rFonts w:asciiTheme="minorHAnsi" w:eastAsiaTheme="minorEastAsia" w:hAnsiTheme="minorHAnsi" w:cstheme="minorBidi"/>
          <w:noProof/>
          <w:sz w:val="22"/>
          <w:szCs w:val="22"/>
          <w:lang w:val="en-US"/>
        </w:rPr>
        <w:pPrChange w:id="1299" w:author="phuong vu" w:date="2018-11-23T13:48:00Z">
          <w:pPr>
            <w:pStyle w:val="TableofFigures"/>
            <w:tabs>
              <w:tab w:val="right" w:leader="dot" w:pos="8777"/>
            </w:tabs>
          </w:pPr>
        </w:pPrChange>
      </w:pPr>
      <w:ins w:id="1300" w:author="phuong vu" w:date="2018-11-22T15:02:00Z">
        <w:del w:id="1301" w:author="Tran Huan" w:date="2018-11-25T23:22:00Z">
          <w:r w:rsidRPr="004A3D10" w:rsidDel="004A3D10">
            <w:rPr>
              <w:rStyle w:val="Hyperlink"/>
              <w:noProof/>
            </w:rPr>
            <w:delText>Hình 3.12</w:delText>
          </w:r>
          <w:r w:rsidRPr="004A3D10" w:rsidDel="004A3D10">
            <w:rPr>
              <w:rStyle w:val="Hyperlink"/>
              <w:noProof/>
              <w:lang w:val="en-US"/>
            </w:rPr>
            <w:delText xml:space="preserve"> Giao diện xem hóa đơn của đơn hàng</w:delText>
          </w:r>
          <w:r w:rsidDel="004A3D10">
            <w:rPr>
              <w:noProof/>
              <w:webHidden/>
            </w:rPr>
            <w:tab/>
            <w:delText>54</w:delText>
          </w:r>
        </w:del>
      </w:ins>
    </w:p>
    <w:p w14:paraId="44F0E773" w14:textId="795FCD28" w:rsidR="00F72520" w:rsidDel="004A3D10" w:rsidRDefault="00F72520">
      <w:pPr>
        <w:pStyle w:val="TableofFigures"/>
        <w:tabs>
          <w:tab w:val="right" w:leader="dot" w:pos="8777"/>
        </w:tabs>
        <w:spacing w:line="276" w:lineRule="auto"/>
        <w:rPr>
          <w:ins w:id="1302" w:author="phuong vu" w:date="2018-11-22T15:02:00Z"/>
          <w:del w:id="1303" w:author="Tran Huan" w:date="2018-11-25T23:22:00Z"/>
          <w:rFonts w:asciiTheme="minorHAnsi" w:eastAsiaTheme="minorEastAsia" w:hAnsiTheme="minorHAnsi" w:cstheme="minorBidi"/>
          <w:noProof/>
          <w:sz w:val="22"/>
          <w:szCs w:val="22"/>
          <w:lang w:val="en-US"/>
        </w:rPr>
        <w:pPrChange w:id="1304" w:author="phuong vu" w:date="2018-11-23T13:48:00Z">
          <w:pPr>
            <w:pStyle w:val="TableofFigures"/>
            <w:tabs>
              <w:tab w:val="right" w:leader="dot" w:pos="8777"/>
            </w:tabs>
          </w:pPr>
        </w:pPrChange>
      </w:pPr>
      <w:ins w:id="1305" w:author="phuong vu" w:date="2018-11-22T15:02:00Z">
        <w:del w:id="1306" w:author="Tran Huan" w:date="2018-11-25T23:22:00Z">
          <w:r w:rsidRPr="004A3D10" w:rsidDel="004A3D10">
            <w:rPr>
              <w:rStyle w:val="Hyperlink"/>
              <w:noProof/>
            </w:rPr>
            <w:delText>Hình 3.13</w:delText>
          </w:r>
          <w:r w:rsidRPr="004A3D10" w:rsidDel="004A3D10">
            <w:rPr>
              <w:rStyle w:val="Hyperlink"/>
              <w:noProof/>
              <w:lang w:val="en-US"/>
            </w:rPr>
            <w:delText xml:space="preserve"> Giao diện cập nhật thông tin hóa đơn</w:delText>
          </w:r>
          <w:r w:rsidDel="004A3D10">
            <w:rPr>
              <w:noProof/>
              <w:webHidden/>
            </w:rPr>
            <w:tab/>
            <w:delText>55</w:delText>
          </w:r>
        </w:del>
      </w:ins>
    </w:p>
    <w:p w14:paraId="68EBF4C7" w14:textId="7932D5F0" w:rsidR="00F72520" w:rsidDel="004A3D10" w:rsidRDefault="00F72520">
      <w:pPr>
        <w:pStyle w:val="TableofFigures"/>
        <w:tabs>
          <w:tab w:val="right" w:leader="dot" w:pos="8777"/>
        </w:tabs>
        <w:spacing w:line="276" w:lineRule="auto"/>
        <w:rPr>
          <w:ins w:id="1307" w:author="phuong vu" w:date="2018-11-22T15:02:00Z"/>
          <w:del w:id="1308" w:author="Tran Huan" w:date="2018-11-25T23:22:00Z"/>
          <w:rFonts w:asciiTheme="minorHAnsi" w:eastAsiaTheme="minorEastAsia" w:hAnsiTheme="minorHAnsi" w:cstheme="minorBidi"/>
          <w:noProof/>
          <w:sz w:val="22"/>
          <w:szCs w:val="22"/>
          <w:lang w:val="en-US"/>
        </w:rPr>
        <w:pPrChange w:id="1309" w:author="phuong vu" w:date="2018-11-23T13:48:00Z">
          <w:pPr>
            <w:pStyle w:val="TableofFigures"/>
            <w:tabs>
              <w:tab w:val="right" w:leader="dot" w:pos="8777"/>
            </w:tabs>
          </w:pPr>
        </w:pPrChange>
      </w:pPr>
      <w:ins w:id="1310" w:author="phuong vu" w:date="2018-11-22T15:02:00Z">
        <w:del w:id="1311" w:author="Tran Huan" w:date="2018-11-25T23:22:00Z">
          <w:r w:rsidRPr="004A3D10" w:rsidDel="004A3D10">
            <w:rPr>
              <w:rStyle w:val="Hyperlink"/>
              <w:noProof/>
            </w:rPr>
            <w:delText>Hình 3.14</w:delText>
          </w:r>
          <w:r w:rsidRPr="004A3D10" w:rsidDel="004A3D10">
            <w:rPr>
              <w:rStyle w:val="Hyperlink"/>
              <w:noProof/>
              <w:lang w:val="en-US"/>
            </w:rPr>
            <w:delText xml:space="preserve"> Giao diện xem danh sách biên nhận</w:delText>
          </w:r>
          <w:r w:rsidDel="004A3D10">
            <w:rPr>
              <w:noProof/>
              <w:webHidden/>
            </w:rPr>
            <w:tab/>
            <w:delText>56</w:delText>
          </w:r>
        </w:del>
      </w:ins>
    </w:p>
    <w:p w14:paraId="3F1A5381" w14:textId="0B7C9861" w:rsidR="00F72520" w:rsidDel="004A3D10" w:rsidRDefault="00F72520">
      <w:pPr>
        <w:pStyle w:val="TableofFigures"/>
        <w:tabs>
          <w:tab w:val="right" w:leader="dot" w:pos="8777"/>
        </w:tabs>
        <w:spacing w:line="276" w:lineRule="auto"/>
        <w:rPr>
          <w:ins w:id="1312" w:author="phuong vu" w:date="2018-11-22T15:02:00Z"/>
          <w:del w:id="1313" w:author="Tran Huan" w:date="2018-11-25T23:22:00Z"/>
          <w:rFonts w:asciiTheme="minorHAnsi" w:eastAsiaTheme="minorEastAsia" w:hAnsiTheme="minorHAnsi" w:cstheme="minorBidi"/>
          <w:noProof/>
          <w:sz w:val="22"/>
          <w:szCs w:val="22"/>
          <w:lang w:val="en-US"/>
        </w:rPr>
        <w:pPrChange w:id="1314" w:author="phuong vu" w:date="2018-11-23T13:48:00Z">
          <w:pPr>
            <w:pStyle w:val="TableofFigures"/>
            <w:tabs>
              <w:tab w:val="right" w:leader="dot" w:pos="8777"/>
            </w:tabs>
          </w:pPr>
        </w:pPrChange>
      </w:pPr>
      <w:ins w:id="1315" w:author="phuong vu" w:date="2018-11-22T15:02:00Z">
        <w:del w:id="1316" w:author="Tran Huan" w:date="2018-11-25T23:22:00Z">
          <w:r w:rsidRPr="004A3D10" w:rsidDel="004A3D10">
            <w:rPr>
              <w:rStyle w:val="Hyperlink"/>
              <w:noProof/>
            </w:rPr>
            <w:delText>Hình 3.16</w:delText>
          </w:r>
          <w:r w:rsidRPr="004A3D10" w:rsidDel="004A3D10">
            <w:rPr>
              <w:rStyle w:val="Hyperlink"/>
              <w:noProof/>
              <w:lang w:val="en-US"/>
            </w:rPr>
            <w:delText xml:space="preserve"> Giao diện chi tiết biên nhận</w:delText>
          </w:r>
          <w:r w:rsidDel="004A3D10">
            <w:rPr>
              <w:noProof/>
              <w:webHidden/>
            </w:rPr>
            <w:tab/>
            <w:delText>58</w:delText>
          </w:r>
        </w:del>
      </w:ins>
    </w:p>
    <w:p w14:paraId="70025433" w14:textId="3ED0A174" w:rsidR="00F72520" w:rsidDel="004A3D10" w:rsidRDefault="00F72520">
      <w:pPr>
        <w:pStyle w:val="TableofFigures"/>
        <w:tabs>
          <w:tab w:val="right" w:leader="dot" w:pos="8777"/>
        </w:tabs>
        <w:spacing w:line="276" w:lineRule="auto"/>
        <w:rPr>
          <w:ins w:id="1317" w:author="phuong vu" w:date="2018-11-22T15:02:00Z"/>
          <w:del w:id="1318" w:author="Tran Huan" w:date="2018-11-25T23:22:00Z"/>
          <w:rFonts w:asciiTheme="minorHAnsi" w:eastAsiaTheme="minorEastAsia" w:hAnsiTheme="minorHAnsi" w:cstheme="minorBidi"/>
          <w:noProof/>
          <w:sz w:val="22"/>
          <w:szCs w:val="22"/>
          <w:lang w:val="en-US"/>
        </w:rPr>
        <w:pPrChange w:id="1319" w:author="phuong vu" w:date="2018-11-23T13:48:00Z">
          <w:pPr>
            <w:pStyle w:val="TableofFigures"/>
            <w:tabs>
              <w:tab w:val="right" w:leader="dot" w:pos="8777"/>
            </w:tabs>
          </w:pPr>
        </w:pPrChange>
      </w:pPr>
      <w:ins w:id="1320" w:author="phuong vu" w:date="2018-11-22T15:02:00Z">
        <w:del w:id="1321" w:author="Tran Huan" w:date="2018-11-25T23:22:00Z">
          <w:r w:rsidRPr="004A3D10" w:rsidDel="004A3D10">
            <w:rPr>
              <w:rStyle w:val="Hyperlink"/>
              <w:noProof/>
            </w:rPr>
            <w:delText>Hình 3.15</w:delText>
          </w:r>
          <w:r w:rsidRPr="004A3D10" w:rsidDel="004A3D10">
            <w:rPr>
              <w:rStyle w:val="Hyperlink"/>
              <w:noProof/>
              <w:lang w:val="en-US"/>
            </w:rPr>
            <w:delText xml:space="preserve"> Các chức năng ứng với biên nhận</w:delText>
          </w:r>
          <w:r w:rsidDel="004A3D10">
            <w:rPr>
              <w:noProof/>
              <w:webHidden/>
            </w:rPr>
            <w:tab/>
            <w:delText>58</w:delText>
          </w:r>
        </w:del>
      </w:ins>
    </w:p>
    <w:p w14:paraId="24652EA7" w14:textId="66E8BBF2" w:rsidR="00F72520" w:rsidDel="004A3D10" w:rsidRDefault="00F72520">
      <w:pPr>
        <w:pStyle w:val="TableofFigures"/>
        <w:tabs>
          <w:tab w:val="right" w:leader="dot" w:pos="8777"/>
        </w:tabs>
        <w:spacing w:line="276" w:lineRule="auto"/>
        <w:rPr>
          <w:ins w:id="1322" w:author="phuong vu" w:date="2018-11-22T15:02:00Z"/>
          <w:del w:id="1323" w:author="Tran Huan" w:date="2018-11-25T23:22:00Z"/>
          <w:rFonts w:asciiTheme="minorHAnsi" w:eastAsiaTheme="minorEastAsia" w:hAnsiTheme="minorHAnsi" w:cstheme="minorBidi"/>
          <w:noProof/>
          <w:sz w:val="22"/>
          <w:szCs w:val="22"/>
          <w:lang w:val="en-US"/>
        </w:rPr>
        <w:pPrChange w:id="1324" w:author="phuong vu" w:date="2018-11-23T13:48:00Z">
          <w:pPr>
            <w:pStyle w:val="TableofFigures"/>
            <w:tabs>
              <w:tab w:val="right" w:leader="dot" w:pos="8777"/>
            </w:tabs>
          </w:pPr>
        </w:pPrChange>
      </w:pPr>
      <w:ins w:id="1325" w:author="phuong vu" w:date="2018-11-22T15:02:00Z">
        <w:del w:id="1326" w:author="Tran Huan" w:date="2018-11-25T23:22:00Z">
          <w:r w:rsidRPr="004A3D10" w:rsidDel="004A3D10">
            <w:rPr>
              <w:rStyle w:val="Hyperlink"/>
              <w:noProof/>
            </w:rPr>
            <w:delText>Hình 3.17</w:delText>
          </w:r>
          <w:r w:rsidRPr="004A3D10" w:rsidDel="004A3D10">
            <w:rPr>
              <w:rStyle w:val="Hyperlink"/>
              <w:noProof/>
              <w:lang w:val="en-US"/>
            </w:rPr>
            <w:delText xml:space="preserve"> Giao diện thay đổi trạng thái biên nhận khi trạng thái "đang chờ"</w:delText>
          </w:r>
          <w:r w:rsidDel="004A3D10">
            <w:rPr>
              <w:noProof/>
              <w:webHidden/>
            </w:rPr>
            <w:tab/>
            <w:delText>61</w:delText>
          </w:r>
        </w:del>
      </w:ins>
    </w:p>
    <w:p w14:paraId="58BB758A" w14:textId="49DE7D0C" w:rsidR="00F72520" w:rsidDel="004A3D10" w:rsidRDefault="00F72520">
      <w:pPr>
        <w:pStyle w:val="TableofFigures"/>
        <w:tabs>
          <w:tab w:val="right" w:leader="dot" w:pos="8777"/>
        </w:tabs>
        <w:spacing w:line="276" w:lineRule="auto"/>
        <w:rPr>
          <w:ins w:id="1327" w:author="phuong vu" w:date="2018-11-22T15:02:00Z"/>
          <w:del w:id="1328" w:author="Tran Huan" w:date="2018-11-25T23:22:00Z"/>
          <w:rFonts w:asciiTheme="minorHAnsi" w:eastAsiaTheme="minorEastAsia" w:hAnsiTheme="minorHAnsi" w:cstheme="minorBidi"/>
          <w:noProof/>
          <w:sz w:val="22"/>
          <w:szCs w:val="22"/>
          <w:lang w:val="en-US"/>
        </w:rPr>
        <w:pPrChange w:id="1329" w:author="phuong vu" w:date="2018-11-23T13:48:00Z">
          <w:pPr>
            <w:pStyle w:val="TableofFigures"/>
            <w:tabs>
              <w:tab w:val="right" w:leader="dot" w:pos="8777"/>
            </w:tabs>
          </w:pPr>
        </w:pPrChange>
      </w:pPr>
      <w:ins w:id="1330" w:author="phuong vu" w:date="2018-11-22T15:02:00Z">
        <w:del w:id="1331" w:author="Tran Huan" w:date="2018-11-25T23:22:00Z">
          <w:r w:rsidRPr="004A3D10" w:rsidDel="004A3D10">
            <w:rPr>
              <w:rStyle w:val="Hyperlink"/>
              <w:noProof/>
            </w:rPr>
            <w:delText>Hình 3.18</w:delText>
          </w:r>
          <w:r w:rsidRPr="004A3D10" w:rsidDel="004A3D10">
            <w:rPr>
              <w:rStyle w:val="Hyperlink"/>
              <w:noProof/>
              <w:lang w:val="en-US"/>
            </w:rPr>
            <w:delText xml:space="preserve"> Giao diện thay đổi trạng thái biên nhận khi trạng thái "đang chờ trả đồ"</w:delText>
          </w:r>
          <w:r w:rsidDel="004A3D10">
            <w:rPr>
              <w:noProof/>
              <w:webHidden/>
            </w:rPr>
            <w:tab/>
            <w:delText>62</w:delText>
          </w:r>
        </w:del>
      </w:ins>
    </w:p>
    <w:p w14:paraId="2A9903CE" w14:textId="3F990F8E" w:rsidR="00F72520" w:rsidDel="004A3D10" w:rsidRDefault="00F72520">
      <w:pPr>
        <w:pStyle w:val="TableofFigures"/>
        <w:tabs>
          <w:tab w:val="right" w:leader="dot" w:pos="8777"/>
        </w:tabs>
        <w:spacing w:line="276" w:lineRule="auto"/>
        <w:rPr>
          <w:ins w:id="1332" w:author="phuong vu" w:date="2018-11-22T15:02:00Z"/>
          <w:del w:id="1333" w:author="Tran Huan" w:date="2018-11-25T23:22:00Z"/>
          <w:rFonts w:asciiTheme="minorHAnsi" w:eastAsiaTheme="minorEastAsia" w:hAnsiTheme="minorHAnsi" w:cstheme="minorBidi"/>
          <w:noProof/>
          <w:sz w:val="22"/>
          <w:szCs w:val="22"/>
          <w:lang w:val="en-US"/>
        </w:rPr>
        <w:pPrChange w:id="1334" w:author="phuong vu" w:date="2018-11-23T13:48:00Z">
          <w:pPr>
            <w:pStyle w:val="TableofFigures"/>
            <w:tabs>
              <w:tab w:val="right" w:leader="dot" w:pos="8777"/>
            </w:tabs>
          </w:pPr>
        </w:pPrChange>
      </w:pPr>
      <w:ins w:id="1335" w:author="phuong vu" w:date="2018-11-22T15:02:00Z">
        <w:del w:id="1336" w:author="Tran Huan" w:date="2018-11-25T23:22:00Z">
          <w:r w:rsidRPr="004A3D10" w:rsidDel="004A3D10">
            <w:rPr>
              <w:rStyle w:val="Hyperlink"/>
              <w:noProof/>
            </w:rPr>
            <w:delText>Hình 3.19</w:delText>
          </w:r>
          <w:r w:rsidRPr="004A3D10" w:rsidDel="004A3D10">
            <w:rPr>
              <w:rStyle w:val="Hyperlink"/>
              <w:noProof/>
              <w:lang w:val="en-US"/>
            </w:rPr>
            <w:delText xml:space="preserve"> Giao diện cập nhật thông tin biên nhận với trạng thái "đang chờ"</w:delText>
          </w:r>
          <w:r w:rsidDel="004A3D10">
            <w:rPr>
              <w:noProof/>
              <w:webHidden/>
            </w:rPr>
            <w:tab/>
            <w:delText>63</w:delText>
          </w:r>
        </w:del>
      </w:ins>
    </w:p>
    <w:p w14:paraId="4B33B30D" w14:textId="782583F2" w:rsidR="00F72520" w:rsidDel="004A3D10" w:rsidRDefault="00F72520">
      <w:pPr>
        <w:pStyle w:val="TableofFigures"/>
        <w:tabs>
          <w:tab w:val="right" w:leader="dot" w:pos="8777"/>
        </w:tabs>
        <w:spacing w:line="276" w:lineRule="auto"/>
        <w:rPr>
          <w:ins w:id="1337" w:author="phuong vu" w:date="2018-11-22T15:02:00Z"/>
          <w:del w:id="1338" w:author="Tran Huan" w:date="2018-11-25T23:22:00Z"/>
          <w:rFonts w:asciiTheme="minorHAnsi" w:eastAsiaTheme="minorEastAsia" w:hAnsiTheme="minorHAnsi" w:cstheme="minorBidi"/>
          <w:noProof/>
          <w:sz w:val="22"/>
          <w:szCs w:val="22"/>
          <w:lang w:val="en-US"/>
        </w:rPr>
        <w:pPrChange w:id="1339" w:author="phuong vu" w:date="2018-11-23T13:48:00Z">
          <w:pPr>
            <w:pStyle w:val="TableofFigures"/>
            <w:tabs>
              <w:tab w:val="right" w:leader="dot" w:pos="8777"/>
            </w:tabs>
          </w:pPr>
        </w:pPrChange>
      </w:pPr>
      <w:ins w:id="1340" w:author="phuong vu" w:date="2018-11-22T15:02:00Z">
        <w:del w:id="1341" w:author="Tran Huan" w:date="2018-11-25T23:22:00Z">
          <w:r w:rsidRPr="004A3D10" w:rsidDel="004A3D10">
            <w:rPr>
              <w:rStyle w:val="Hyperlink"/>
              <w:noProof/>
            </w:rPr>
            <w:delText>Hình 3.20</w:delText>
          </w:r>
          <w:r w:rsidRPr="004A3D10" w:rsidDel="004A3D10">
            <w:rPr>
              <w:rStyle w:val="Hyperlink"/>
              <w:noProof/>
              <w:lang w:val="en-US"/>
            </w:rPr>
            <w:delText xml:space="preserve"> </w:delText>
          </w:r>
          <w:r w:rsidRPr="004A3D10" w:rsidDel="004A3D10">
            <w:rPr>
              <w:rStyle w:val="Hyperlink"/>
              <w:noProof/>
            </w:rPr>
            <w:delText>Giao diện cập nhật thông tin biên nhận với trạng thái "đang chờ</w:delText>
          </w:r>
          <w:r w:rsidRPr="004A3D10" w:rsidDel="004A3D10">
            <w:rPr>
              <w:rStyle w:val="Hyperlink"/>
              <w:noProof/>
              <w:lang w:val="en-US"/>
            </w:rPr>
            <w:delText xml:space="preserve"> trả đồ</w:delText>
          </w:r>
          <w:r w:rsidRPr="004A3D10" w:rsidDel="004A3D10">
            <w:rPr>
              <w:rStyle w:val="Hyperlink"/>
              <w:noProof/>
            </w:rPr>
            <w:delText>"</w:delText>
          </w:r>
          <w:r w:rsidDel="004A3D10">
            <w:rPr>
              <w:noProof/>
              <w:webHidden/>
            </w:rPr>
            <w:tab/>
            <w:delText>64</w:delText>
          </w:r>
        </w:del>
      </w:ins>
    </w:p>
    <w:p w14:paraId="1968E2ED" w14:textId="24210943" w:rsidR="00F72520" w:rsidDel="004A3D10" w:rsidRDefault="00F72520">
      <w:pPr>
        <w:pStyle w:val="TableofFigures"/>
        <w:tabs>
          <w:tab w:val="right" w:leader="dot" w:pos="8777"/>
        </w:tabs>
        <w:spacing w:line="276" w:lineRule="auto"/>
        <w:rPr>
          <w:ins w:id="1342" w:author="phuong vu" w:date="2018-11-22T15:02:00Z"/>
          <w:del w:id="1343" w:author="Tran Huan" w:date="2018-11-25T23:22:00Z"/>
          <w:rFonts w:asciiTheme="minorHAnsi" w:eastAsiaTheme="minorEastAsia" w:hAnsiTheme="minorHAnsi" w:cstheme="minorBidi"/>
          <w:noProof/>
          <w:sz w:val="22"/>
          <w:szCs w:val="22"/>
          <w:lang w:val="en-US"/>
        </w:rPr>
        <w:pPrChange w:id="1344" w:author="phuong vu" w:date="2018-11-23T13:48:00Z">
          <w:pPr>
            <w:pStyle w:val="TableofFigures"/>
            <w:tabs>
              <w:tab w:val="right" w:leader="dot" w:pos="8777"/>
            </w:tabs>
          </w:pPr>
        </w:pPrChange>
      </w:pPr>
      <w:ins w:id="1345" w:author="phuong vu" w:date="2018-11-22T15:02:00Z">
        <w:del w:id="1346" w:author="Tran Huan" w:date="2018-11-25T23:22:00Z">
          <w:r w:rsidRPr="004A3D10" w:rsidDel="004A3D10">
            <w:rPr>
              <w:rStyle w:val="Hyperlink"/>
              <w:noProof/>
            </w:rPr>
            <w:delText>Hình 3.21</w:delText>
          </w:r>
          <w:r w:rsidRPr="004A3D10" w:rsidDel="004A3D10">
            <w:rPr>
              <w:rStyle w:val="Hyperlink"/>
              <w:noProof/>
              <w:lang w:val="en-US"/>
            </w:rPr>
            <w:delText xml:space="preserve"> Tổng quan phân công xử lí đơn hàng</w:delText>
          </w:r>
          <w:r w:rsidDel="004A3D10">
            <w:rPr>
              <w:noProof/>
              <w:webHidden/>
            </w:rPr>
            <w:tab/>
            <w:delText>65</w:delText>
          </w:r>
        </w:del>
      </w:ins>
    </w:p>
    <w:p w14:paraId="67D65278" w14:textId="49973F82" w:rsidR="00F72520" w:rsidDel="004A3D10" w:rsidRDefault="00F72520">
      <w:pPr>
        <w:pStyle w:val="TableofFigures"/>
        <w:tabs>
          <w:tab w:val="right" w:leader="dot" w:pos="8777"/>
        </w:tabs>
        <w:spacing w:line="276" w:lineRule="auto"/>
        <w:rPr>
          <w:ins w:id="1347" w:author="phuong vu" w:date="2018-11-22T15:02:00Z"/>
          <w:del w:id="1348" w:author="Tran Huan" w:date="2018-11-25T23:22:00Z"/>
          <w:rFonts w:asciiTheme="minorHAnsi" w:eastAsiaTheme="minorEastAsia" w:hAnsiTheme="minorHAnsi" w:cstheme="minorBidi"/>
          <w:noProof/>
          <w:sz w:val="22"/>
          <w:szCs w:val="22"/>
          <w:lang w:val="en-US"/>
        </w:rPr>
        <w:pPrChange w:id="1349" w:author="phuong vu" w:date="2018-11-23T13:48:00Z">
          <w:pPr>
            <w:pStyle w:val="TableofFigures"/>
            <w:tabs>
              <w:tab w:val="right" w:leader="dot" w:pos="8777"/>
            </w:tabs>
          </w:pPr>
        </w:pPrChange>
      </w:pPr>
      <w:ins w:id="1350" w:author="phuong vu" w:date="2018-11-22T15:02:00Z">
        <w:del w:id="1351" w:author="Tran Huan" w:date="2018-11-25T23:22:00Z">
          <w:r w:rsidRPr="004A3D10" w:rsidDel="004A3D10">
            <w:rPr>
              <w:rStyle w:val="Hyperlink"/>
              <w:noProof/>
            </w:rPr>
            <w:delText>Hình 3.22</w:delText>
          </w:r>
          <w:r w:rsidRPr="004A3D10" w:rsidDel="004A3D10">
            <w:rPr>
              <w:rStyle w:val="Hyperlink"/>
              <w:noProof/>
              <w:lang w:val="en-US"/>
            </w:rPr>
            <w:delText xml:space="preserve"> Giao diện phân công đơn hàng vào máy giặt</w:delText>
          </w:r>
          <w:r w:rsidDel="004A3D10">
            <w:rPr>
              <w:noProof/>
              <w:webHidden/>
            </w:rPr>
            <w:tab/>
            <w:delText>66</w:delText>
          </w:r>
        </w:del>
      </w:ins>
    </w:p>
    <w:p w14:paraId="2426C486" w14:textId="2475ADD8" w:rsidR="00F72520" w:rsidDel="004A3D10" w:rsidRDefault="00F72520">
      <w:pPr>
        <w:pStyle w:val="TableofFigures"/>
        <w:tabs>
          <w:tab w:val="right" w:leader="dot" w:pos="8777"/>
        </w:tabs>
        <w:spacing w:line="276" w:lineRule="auto"/>
        <w:rPr>
          <w:ins w:id="1352" w:author="phuong vu" w:date="2018-11-22T15:02:00Z"/>
          <w:del w:id="1353" w:author="Tran Huan" w:date="2018-11-25T23:22:00Z"/>
          <w:rFonts w:asciiTheme="minorHAnsi" w:eastAsiaTheme="minorEastAsia" w:hAnsiTheme="minorHAnsi" w:cstheme="minorBidi"/>
          <w:noProof/>
          <w:sz w:val="22"/>
          <w:szCs w:val="22"/>
          <w:lang w:val="en-US"/>
        </w:rPr>
        <w:pPrChange w:id="1354" w:author="phuong vu" w:date="2018-11-23T13:48:00Z">
          <w:pPr>
            <w:pStyle w:val="TableofFigures"/>
            <w:tabs>
              <w:tab w:val="right" w:leader="dot" w:pos="8777"/>
            </w:tabs>
          </w:pPr>
        </w:pPrChange>
      </w:pPr>
      <w:ins w:id="1355" w:author="phuong vu" w:date="2018-11-22T15:02:00Z">
        <w:del w:id="1356" w:author="Tran Huan" w:date="2018-11-25T23:22:00Z">
          <w:r w:rsidRPr="004A3D10" w:rsidDel="004A3D10">
            <w:rPr>
              <w:rStyle w:val="Hyperlink"/>
              <w:noProof/>
            </w:rPr>
            <w:delText>Hình 3.23</w:delText>
          </w:r>
          <w:r w:rsidRPr="004A3D10" w:rsidDel="004A3D10">
            <w:rPr>
              <w:rStyle w:val="Hyperlink"/>
              <w:noProof/>
              <w:lang w:val="en-US"/>
            </w:rPr>
            <w:delText xml:space="preserve"> Giao diện tạo đơn hàng mới trên web</w:delText>
          </w:r>
          <w:r w:rsidDel="004A3D10">
            <w:rPr>
              <w:noProof/>
              <w:webHidden/>
            </w:rPr>
            <w:tab/>
            <w:delText>68</w:delText>
          </w:r>
        </w:del>
      </w:ins>
    </w:p>
    <w:p w14:paraId="7E4E16FA" w14:textId="6D3E4799" w:rsidR="00F72520" w:rsidDel="004A3D10" w:rsidRDefault="00F72520">
      <w:pPr>
        <w:pStyle w:val="TableofFigures"/>
        <w:tabs>
          <w:tab w:val="right" w:leader="dot" w:pos="8777"/>
        </w:tabs>
        <w:spacing w:line="276" w:lineRule="auto"/>
        <w:rPr>
          <w:ins w:id="1357" w:author="phuong vu" w:date="2018-11-22T15:02:00Z"/>
          <w:del w:id="1358" w:author="Tran Huan" w:date="2018-11-25T23:22:00Z"/>
          <w:rFonts w:asciiTheme="minorHAnsi" w:eastAsiaTheme="minorEastAsia" w:hAnsiTheme="minorHAnsi" w:cstheme="minorBidi"/>
          <w:noProof/>
          <w:sz w:val="22"/>
          <w:szCs w:val="22"/>
          <w:lang w:val="en-US"/>
        </w:rPr>
        <w:pPrChange w:id="1359" w:author="phuong vu" w:date="2018-11-23T13:48:00Z">
          <w:pPr>
            <w:pStyle w:val="TableofFigures"/>
            <w:tabs>
              <w:tab w:val="right" w:leader="dot" w:pos="8777"/>
            </w:tabs>
          </w:pPr>
        </w:pPrChange>
      </w:pPr>
      <w:ins w:id="1360" w:author="phuong vu" w:date="2018-11-22T15:02:00Z">
        <w:del w:id="1361" w:author="Tran Huan" w:date="2018-11-25T23:22:00Z">
          <w:r w:rsidRPr="004A3D10" w:rsidDel="004A3D10">
            <w:rPr>
              <w:rStyle w:val="Hyperlink"/>
              <w:noProof/>
            </w:rPr>
            <w:delText>Hình 3.24</w:delText>
          </w:r>
          <w:r w:rsidRPr="004A3D10" w:rsidDel="004A3D10">
            <w:rPr>
              <w:rStyle w:val="Hyperlink"/>
              <w:noProof/>
              <w:lang w:val="en-US"/>
            </w:rPr>
            <w:delText xml:space="preserve"> Giao diện xác nhận đơn hàng sau khi tạo mới</w:delText>
          </w:r>
          <w:r w:rsidDel="004A3D10">
            <w:rPr>
              <w:noProof/>
              <w:webHidden/>
            </w:rPr>
            <w:tab/>
            <w:delText>69</w:delText>
          </w:r>
        </w:del>
      </w:ins>
    </w:p>
    <w:p w14:paraId="14D46DE8" w14:textId="56D78C7C" w:rsidR="00F72520" w:rsidDel="004A3D10" w:rsidRDefault="00F72520">
      <w:pPr>
        <w:pStyle w:val="TableofFigures"/>
        <w:tabs>
          <w:tab w:val="right" w:leader="dot" w:pos="8777"/>
        </w:tabs>
        <w:spacing w:line="276" w:lineRule="auto"/>
        <w:rPr>
          <w:ins w:id="1362" w:author="phuong vu" w:date="2018-11-22T15:02:00Z"/>
          <w:del w:id="1363" w:author="Tran Huan" w:date="2018-11-25T23:22:00Z"/>
          <w:rFonts w:asciiTheme="minorHAnsi" w:eastAsiaTheme="minorEastAsia" w:hAnsiTheme="minorHAnsi" w:cstheme="minorBidi"/>
          <w:noProof/>
          <w:sz w:val="22"/>
          <w:szCs w:val="22"/>
          <w:lang w:val="en-US"/>
        </w:rPr>
        <w:pPrChange w:id="1364" w:author="phuong vu" w:date="2018-11-23T13:48:00Z">
          <w:pPr>
            <w:pStyle w:val="TableofFigures"/>
            <w:tabs>
              <w:tab w:val="right" w:leader="dot" w:pos="8777"/>
            </w:tabs>
          </w:pPr>
        </w:pPrChange>
      </w:pPr>
      <w:ins w:id="1365" w:author="phuong vu" w:date="2018-11-22T15:02:00Z">
        <w:del w:id="1366" w:author="Tran Huan" w:date="2018-11-25T23:22:00Z">
          <w:r w:rsidRPr="004A3D10" w:rsidDel="004A3D10">
            <w:rPr>
              <w:rStyle w:val="Hyperlink"/>
              <w:noProof/>
            </w:rPr>
            <w:delText>Hình 3.25</w:delText>
          </w:r>
          <w:r w:rsidRPr="004A3D10" w:rsidDel="004A3D10">
            <w:rPr>
              <w:rStyle w:val="Hyperlink"/>
              <w:noProof/>
              <w:lang w:val="en-US"/>
            </w:rPr>
            <w:delText xml:space="preserve"> Giao diện tìm kiếm</w:delText>
          </w:r>
          <w:r w:rsidDel="004A3D10">
            <w:rPr>
              <w:noProof/>
              <w:webHidden/>
            </w:rPr>
            <w:tab/>
            <w:delText>72</w:delText>
          </w:r>
        </w:del>
      </w:ins>
    </w:p>
    <w:p w14:paraId="34892523" w14:textId="4ADE0B68" w:rsidR="00F72520" w:rsidDel="004A3D10" w:rsidRDefault="00F72520">
      <w:pPr>
        <w:pStyle w:val="TableofFigures"/>
        <w:tabs>
          <w:tab w:val="right" w:leader="dot" w:pos="8777"/>
        </w:tabs>
        <w:spacing w:line="276" w:lineRule="auto"/>
        <w:rPr>
          <w:ins w:id="1367" w:author="phuong vu" w:date="2018-11-22T15:02:00Z"/>
          <w:del w:id="1368" w:author="Tran Huan" w:date="2018-11-25T23:22:00Z"/>
          <w:rFonts w:asciiTheme="minorHAnsi" w:eastAsiaTheme="minorEastAsia" w:hAnsiTheme="minorHAnsi" w:cstheme="minorBidi"/>
          <w:noProof/>
          <w:sz w:val="22"/>
          <w:szCs w:val="22"/>
          <w:lang w:val="en-US"/>
        </w:rPr>
        <w:pPrChange w:id="1369" w:author="phuong vu" w:date="2018-11-23T13:48:00Z">
          <w:pPr>
            <w:pStyle w:val="TableofFigures"/>
            <w:tabs>
              <w:tab w:val="right" w:leader="dot" w:pos="8777"/>
            </w:tabs>
          </w:pPr>
        </w:pPrChange>
      </w:pPr>
      <w:ins w:id="1370" w:author="phuong vu" w:date="2018-11-22T15:02:00Z">
        <w:del w:id="1371" w:author="Tran Huan" w:date="2018-11-25T23:22:00Z">
          <w:r w:rsidRPr="004A3D10" w:rsidDel="004A3D10">
            <w:rPr>
              <w:rStyle w:val="Hyperlink"/>
              <w:noProof/>
            </w:rPr>
            <w:delText>Hình 3.26</w:delText>
          </w:r>
          <w:r w:rsidRPr="004A3D10" w:rsidDel="004A3D10">
            <w:rPr>
              <w:rStyle w:val="Hyperlink"/>
              <w:noProof/>
              <w:lang w:val="en-US"/>
            </w:rPr>
            <w:delText xml:space="preserve"> Giao diện tìm kiếm đơn hàng khi có kêt quả</w:delText>
          </w:r>
          <w:r w:rsidDel="004A3D10">
            <w:rPr>
              <w:noProof/>
              <w:webHidden/>
            </w:rPr>
            <w:tab/>
            <w:delText>73</w:delText>
          </w:r>
        </w:del>
      </w:ins>
    </w:p>
    <w:p w14:paraId="0C6290FA" w14:textId="24E691CC" w:rsidR="00F72520" w:rsidDel="004A3D10" w:rsidRDefault="00F72520">
      <w:pPr>
        <w:pStyle w:val="TableofFigures"/>
        <w:tabs>
          <w:tab w:val="right" w:leader="dot" w:pos="8777"/>
        </w:tabs>
        <w:spacing w:line="276" w:lineRule="auto"/>
        <w:rPr>
          <w:ins w:id="1372" w:author="phuong vu" w:date="2018-11-22T15:02:00Z"/>
          <w:del w:id="1373" w:author="Tran Huan" w:date="2018-11-25T23:22:00Z"/>
          <w:rFonts w:asciiTheme="minorHAnsi" w:eastAsiaTheme="minorEastAsia" w:hAnsiTheme="minorHAnsi" w:cstheme="minorBidi"/>
          <w:noProof/>
          <w:sz w:val="22"/>
          <w:szCs w:val="22"/>
          <w:lang w:val="en-US"/>
        </w:rPr>
        <w:pPrChange w:id="1374" w:author="phuong vu" w:date="2018-11-23T13:48:00Z">
          <w:pPr>
            <w:pStyle w:val="TableofFigures"/>
            <w:tabs>
              <w:tab w:val="right" w:leader="dot" w:pos="8777"/>
            </w:tabs>
          </w:pPr>
        </w:pPrChange>
      </w:pPr>
      <w:ins w:id="1375" w:author="phuong vu" w:date="2018-11-22T15:02:00Z">
        <w:del w:id="1376" w:author="Tran Huan" w:date="2018-11-25T23:22:00Z">
          <w:r w:rsidRPr="004A3D10" w:rsidDel="004A3D10">
            <w:rPr>
              <w:rStyle w:val="Hyperlink"/>
              <w:noProof/>
            </w:rPr>
            <w:delText>Hình 3.27</w:delText>
          </w:r>
          <w:r w:rsidRPr="004A3D10" w:rsidDel="004A3D10">
            <w:rPr>
              <w:rStyle w:val="Hyperlink"/>
              <w:noProof/>
              <w:lang w:val="en-US"/>
            </w:rPr>
            <w:delText xml:space="preserve"> Giao diện tìm kiếm khi QR Code được bật</w:delText>
          </w:r>
          <w:r w:rsidDel="004A3D10">
            <w:rPr>
              <w:noProof/>
              <w:webHidden/>
            </w:rPr>
            <w:tab/>
            <w:delText>73</w:delText>
          </w:r>
        </w:del>
      </w:ins>
    </w:p>
    <w:p w14:paraId="3C607174" w14:textId="57B63FB4" w:rsidR="00F72520" w:rsidDel="004A3D10" w:rsidRDefault="00F72520">
      <w:pPr>
        <w:pStyle w:val="TableofFigures"/>
        <w:tabs>
          <w:tab w:val="right" w:leader="dot" w:pos="8777"/>
        </w:tabs>
        <w:spacing w:line="276" w:lineRule="auto"/>
        <w:rPr>
          <w:ins w:id="1377" w:author="phuong vu" w:date="2018-11-22T15:02:00Z"/>
          <w:del w:id="1378" w:author="Tran Huan" w:date="2018-11-25T23:22:00Z"/>
          <w:rFonts w:asciiTheme="minorHAnsi" w:eastAsiaTheme="minorEastAsia" w:hAnsiTheme="minorHAnsi" w:cstheme="minorBidi"/>
          <w:noProof/>
          <w:sz w:val="22"/>
          <w:szCs w:val="22"/>
          <w:lang w:val="en-US"/>
        </w:rPr>
        <w:pPrChange w:id="1379" w:author="phuong vu" w:date="2018-11-23T13:48:00Z">
          <w:pPr>
            <w:pStyle w:val="TableofFigures"/>
            <w:tabs>
              <w:tab w:val="right" w:leader="dot" w:pos="8777"/>
            </w:tabs>
          </w:pPr>
        </w:pPrChange>
      </w:pPr>
      <w:ins w:id="1380" w:author="phuong vu" w:date="2018-11-22T15:02:00Z">
        <w:del w:id="1381" w:author="Tran Huan" w:date="2018-11-25T23:22:00Z">
          <w:r w:rsidRPr="004A3D10" w:rsidDel="004A3D10">
            <w:rPr>
              <w:rStyle w:val="Hyperlink"/>
              <w:noProof/>
            </w:rPr>
            <w:delText>Hình 3.28</w:delText>
          </w:r>
          <w:r w:rsidRPr="004A3D10" w:rsidDel="004A3D10">
            <w:rPr>
              <w:rStyle w:val="Hyperlink"/>
              <w:noProof/>
              <w:lang w:val="en-US"/>
            </w:rPr>
            <w:delText xml:space="preserve"> Sơ đồ cách xử lí tìm kiếm đơn hàng</w:delText>
          </w:r>
          <w:r w:rsidDel="004A3D10">
            <w:rPr>
              <w:noProof/>
              <w:webHidden/>
            </w:rPr>
            <w:tab/>
            <w:delText>75</w:delText>
          </w:r>
        </w:del>
      </w:ins>
    </w:p>
    <w:p w14:paraId="5AED568A" w14:textId="2856A5D2" w:rsidR="00F72520" w:rsidDel="004A3D10" w:rsidRDefault="00F72520">
      <w:pPr>
        <w:pStyle w:val="TableofFigures"/>
        <w:tabs>
          <w:tab w:val="right" w:leader="dot" w:pos="8777"/>
        </w:tabs>
        <w:spacing w:line="276" w:lineRule="auto"/>
        <w:rPr>
          <w:ins w:id="1382" w:author="phuong vu" w:date="2018-11-22T15:02:00Z"/>
          <w:del w:id="1383" w:author="Tran Huan" w:date="2018-11-25T23:22:00Z"/>
          <w:rFonts w:asciiTheme="minorHAnsi" w:eastAsiaTheme="minorEastAsia" w:hAnsiTheme="minorHAnsi" w:cstheme="minorBidi"/>
          <w:noProof/>
          <w:sz w:val="22"/>
          <w:szCs w:val="22"/>
          <w:lang w:val="en-US"/>
        </w:rPr>
        <w:pPrChange w:id="1384" w:author="phuong vu" w:date="2018-11-23T13:48:00Z">
          <w:pPr>
            <w:pStyle w:val="TableofFigures"/>
            <w:tabs>
              <w:tab w:val="right" w:leader="dot" w:pos="8777"/>
            </w:tabs>
          </w:pPr>
        </w:pPrChange>
      </w:pPr>
      <w:ins w:id="1385" w:author="phuong vu" w:date="2018-11-22T15:02:00Z">
        <w:del w:id="1386" w:author="Tran Huan" w:date="2018-11-25T23:22:00Z">
          <w:r w:rsidRPr="004A3D10" w:rsidDel="004A3D10">
            <w:rPr>
              <w:rStyle w:val="Hyperlink"/>
              <w:noProof/>
            </w:rPr>
            <w:delText>Hình 3.29</w:delText>
          </w:r>
          <w:r w:rsidRPr="004A3D10" w:rsidDel="004A3D10">
            <w:rPr>
              <w:rStyle w:val="Hyperlink"/>
              <w:noProof/>
              <w:lang w:val="en-US"/>
            </w:rPr>
            <w:delText>Giao diện đăng nhập trên điện thoại và trên web</w:delText>
          </w:r>
          <w:r w:rsidDel="004A3D10">
            <w:rPr>
              <w:noProof/>
              <w:webHidden/>
            </w:rPr>
            <w:tab/>
            <w:delText>76</w:delText>
          </w:r>
        </w:del>
      </w:ins>
    </w:p>
    <w:p w14:paraId="5E1DDF72" w14:textId="346D8370" w:rsidR="00F72520" w:rsidDel="004A3D10" w:rsidRDefault="00F72520">
      <w:pPr>
        <w:pStyle w:val="TableofFigures"/>
        <w:tabs>
          <w:tab w:val="right" w:leader="dot" w:pos="8777"/>
        </w:tabs>
        <w:spacing w:line="276" w:lineRule="auto"/>
        <w:rPr>
          <w:ins w:id="1387" w:author="phuong vu" w:date="2018-11-22T15:02:00Z"/>
          <w:del w:id="1388" w:author="Tran Huan" w:date="2018-11-25T23:22:00Z"/>
          <w:rFonts w:asciiTheme="minorHAnsi" w:eastAsiaTheme="minorEastAsia" w:hAnsiTheme="minorHAnsi" w:cstheme="minorBidi"/>
          <w:noProof/>
          <w:sz w:val="22"/>
          <w:szCs w:val="22"/>
          <w:lang w:val="en-US"/>
        </w:rPr>
        <w:pPrChange w:id="1389" w:author="phuong vu" w:date="2018-11-23T13:48:00Z">
          <w:pPr>
            <w:pStyle w:val="TableofFigures"/>
            <w:tabs>
              <w:tab w:val="right" w:leader="dot" w:pos="8777"/>
            </w:tabs>
          </w:pPr>
        </w:pPrChange>
      </w:pPr>
      <w:ins w:id="1390" w:author="phuong vu" w:date="2018-11-22T15:02:00Z">
        <w:del w:id="1391" w:author="Tran Huan" w:date="2018-11-25T23:22:00Z">
          <w:r w:rsidRPr="004A3D10" w:rsidDel="004A3D10">
            <w:rPr>
              <w:rStyle w:val="Hyperlink"/>
              <w:noProof/>
            </w:rPr>
            <w:delText>Hình 3.30</w:delText>
          </w:r>
          <w:r w:rsidRPr="004A3D10" w:rsidDel="004A3D10">
            <w:rPr>
              <w:rStyle w:val="Hyperlink"/>
              <w:noProof/>
              <w:lang w:val="en-US"/>
            </w:rPr>
            <w:delText xml:space="preserve"> Sơ đồ xử lí đăng nhập</w:delText>
          </w:r>
          <w:r w:rsidDel="004A3D10">
            <w:rPr>
              <w:noProof/>
              <w:webHidden/>
            </w:rPr>
            <w:tab/>
            <w:delText>78</w:delText>
          </w:r>
        </w:del>
      </w:ins>
    </w:p>
    <w:p w14:paraId="3B120729" w14:textId="6F40C223" w:rsidR="00F72520" w:rsidDel="004A3D10" w:rsidRDefault="00F72520">
      <w:pPr>
        <w:pStyle w:val="TableofFigures"/>
        <w:tabs>
          <w:tab w:val="right" w:leader="dot" w:pos="8777"/>
        </w:tabs>
        <w:spacing w:line="276" w:lineRule="auto"/>
        <w:rPr>
          <w:ins w:id="1392" w:author="phuong vu" w:date="2018-11-22T15:02:00Z"/>
          <w:del w:id="1393" w:author="Tran Huan" w:date="2018-11-25T23:22:00Z"/>
          <w:rFonts w:asciiTheme="minorHAnsi" w:eastAsiaTheme="minorEastAsia" w:hAnsiTheme="minorHAnsi" w:cstheme="minorBidi"/>
          <w:noProof/>
          <w:sz w:val="22"/>
          <w:szCs w:val="22"/>
          <w:lang w:val="en-US"/>
        </w:rPr>
        <w:pPrChange w:id="1394" w:author="phuong vu" w:date="2018-11-23T13:48:00Z">
          <w:pPr>
            <w:pStyle w:val="TableofFigures"/>
            <w:tabs>
              <w:tab w:val="right" w:leader="dot" w:pos="8777"/>
            </w:tabs>
          </w:pPr>
        </w:pPrChange>
      </w:pPr>
      <w:ins w:id="1395" w:author="phuong vu" w:date="2018-11-22T15:02:00Z">
        <w:del w:id="1396" w:author="Tran Huan" w:date="2018-11-25T23:22:00Z">
          <w:r w:rsidRPr="004A3D10" w:rsidDel="004A3D10">
            <w:rPr>
              <w:rStyle w:val="Hyperlink"/>
              <w:noProof/>
            </w:rPr>
            <w:delText>Hình 3.31</w:delText>
          </w:r>
          <w:r w:rsidRPr="004A3D10" w:rsidDel="004A3D10">
            <w:rPr>
              <w:rStyle w:val="Hyperlink"/>
              <w:noProof/>
              <w:lang w:val="en-US"/>
            </w:rPr>
            <w:delText xml:space="preserve"> Giao diện xử lí đăng xuất</w:delText>
          </w:r>
          <w:r w:rsidDel="004A3D10">
            <w:rPr>
              <w:noProof/>
              <w:webHidden/>
            </w:rPr>
            <w:tab/>
            <w:delText>79</w:delText>
          </w:r>
        </w:del>
      </w:ins>
    </w:p>
    <w:p w14:paraId="3DA97534" w14:textId="47AC3847" w:rsidR="00F72520" w:rsidDel="004A3D10" w:rsidRDefault="00F72520">
      <w:pPr>
        <w:pStyle w:val="TableofFigures"/>
        <w:tabs>
          <w:tab w:val="right" w:leader="dot" w:pos="8777"/>
        </w:tabs>
        <w:spacing w:line="276" w:lineRule="auto"/>
        <w:rPr>
          <w:ins w:id="1397" w:author="phuong vu" w:date="2018-11-22T15:02:00Z"/>
          <w:del w:id="1398" w:author="Tran Huan" w:date="2018-11-25T23:22:00Z"/>
          <w:rFonts w:asciiTheme="minorHAnsi" w:eastAsiaTheme="minorEastAsia" w:hAnsiTheme="minorHAnsi" w:cstheme="minorBidi"/>
          <w:noProof/>
          <w:sz w:val="22"/>
          <w:szCs w:val="22"/>
          <w:lang w:val="en-US"/>
        </w:rPr>
        <w:pPrChange w:id="1399" w:author="phuong vu" w:date="2018-11-23T13:48:00Z">
          <w:pPr>
            <w:pStyle w:val="TableofFigures"/>
            <w:tabs>
              <w:tab w:val="right" w:leader="dot" w:pos="8777"/>
            </w:tabs>
          </w:pPr>
        </w:pPrChange>
      </w:pPr>
      <w:ins w:id="1400" w:author="phuong vu" w:date="2018-11-22T15:02:00Z">
        <w:del w:id="1401" w:author="Tran Huan" w:date="2018-11-25T23:22:00Z">
          <w:r w:rsidRPr="004A3D10" w:rsidDel="004A3D10">
            <w:rPr>
              <w:rStyle w:val="Hyperlink"/>
              <w:noProof/>
            </w:rPr>
            <w:delText>Hình 3.32</w:delText>
          </w:r>
          <w:r w:rsidRPr="004A3D10" w:rsidDel="004A3D10">
            <w:rPr>
              <w:rStyle w:val="Hyperlink"/>
              <w:noProof/>
              <w:lang w:val="en-US"/>
            </w:rPr>
            <w:delText xml:space="preserve"> Sơ đồ xử lí đăng xuất</w:delText>
          </w:r>
          <w:r w:rsidDel="004A3D10">
            <w:rPr>
              <w:noProof/>
              <w:webHidden/>
            </w:rPr>
            <w:tab/>
            <w:delText>80</w:delText>
          </w:r>
        </w:del>
      </w:ins>
    </w:p>
    <w:p w14:paraId="29022668" w14:textId="3FB122C9" w:rsidR="00F72520" w:rsidDel="004A3D10" w:rsidRDefault="00F72520">
      <w:pPr>
        <w:pStyle w:val="TableofFigures"/>
        <w:tabs>
          <w:tab w:val="right" w:leader="dot" w:pos="8777"/>
        </w:tabs>
        <w:spacing w:line="276" w:lineRule="auto"/>
        <w:rPr>
          <w:ins w:id="1402" w:author="phuong vu" w:date="2018-11-22T15:02:00Z"/>
          <w:del w:id="1403" w:author="Tran Huan" w:date="2018-11-25T23:22:00Z"/>
          <w:rFonts w:asciiTheme="minorHAnsi" w:eastAsiaTheme="minorEastAsia" w:hAnsiTheme="minorHAnsi" w:cstheme="minorBidi"/>
          <w:noProof/>
          <w:sz w:val="22"/>
          <w:szCs w:val="22"/>
          <w:lang w:val="en-US"/>
        </w:rPr>
        <w:pPrChange w:id="1404" w:author="phuong vu" w:date="2018-11-23T13:48:00Z">
          <w:pPr>
            <w:pStyle w:val="TableofFigures"/>
            <w:tabs>
              <w:tab w:val="right" w:leader="dot" w:pos="8777"/>
            </w:tabs>
          </w:pPr>
        </w:pPrChange>
      </w:pPr>
      <w:ins w:id="1405" w:author="phuong vu" w:date="2018-11-22T15:02:00Z">
        <w:del w:id="1406" w:author="Tran Huan" w:date="2018-11-25T23:22:00Z">
          <w:r w:rsidRPr="004A3D10" w:rsidDel="004A3D10">
            <w:rPr>
              <w:rStyle w:val="Hyperlink"/>
              <w:noProof/>
            </w:rPr>
            <w:delText>Hình 3.33</w:delText>
          </w:r>
          <w:r w:rsidRPr="004A3D10" w:rsidDel="004A3D10">
            <w:rPr>
              <w:rStyle w:val="Hyperlink"/>
              <w:noProof/>
              <w:lang w:val="en-US"/>
            </w:rPr>
            <w:delText xml:space="preserve"> Giao diện đăng kí và cập nhật thông tin tài khoản</w:delText>
          </w:r>
          <w:r w:rsidDel="004A3D10">
            <w:rPr>
              <w:noProof/>
              <w:webHidden/>
            </w:rPr>
            <w:tab/>
            <w:delText>81</w:delText>
          </w:r>
        </w:del>
      </w:ins>
    </w:p>
    <w:p w14:paraId="52882771" w14:textId="5E97A651" w:rsidR="00F72520" w:rsidDel="004A3D10" w:rsidRDefault="00F72520">
      <w:pPr>
        <w:pStyle w:val="TableofFigures"/>
        <w:tabs>
          <w:tab w:val="right" w:leader="dot" w:pos="8777"/>
        </w:tabs>
        <w:spacing w:line="276" w:lineRule="auto"/>
        <w:rPr>
          <w:ins w:id="1407" w:author="phuong vu" w:date="2018-11-22T15:02:00Z"/>
          <w:del w:id="1408" w:author="Tran Huan" w:date="2018-11-25T23:22:00Z"/>
          <w:rFonts w:asciiTheme="minorHAnsi" w:eastAsiaTheme="minorEastAsia" w:hAnsiTheme="minorHAnsi" w:cstheme="minorBidi"/>
          <w:noProof/>
          <w:sz w:val="22"/>
          <w:szCs w:val="22"/>
          <w:lang w:val="en-US"/>
        </w:rPr>
        <w:pPrChange w:id="1409" w:author="phuong vu" w:date="2018-11-23T13:48:00Z">
          <w:pPr>
            <w:pStyle w:val="TableofFigures"/>
            <w:tabs>
              <w:tab w:val="right" w:leader="dot" w:pos="8777"/>
            </w:tabs>
          </w:pPr>
        </w:pPrChange>
      </w:pPr>
      <w:ins w:id="1410" w:author="phuong vu" w:date="2018-11-22T15:02:00Z">
        <w:del w:id="1411" w:author="Tran Huan" w:date="2018-11-25T23:22:00Z">
          <w:r w:rsidRPr="004A3D10" w:rsidDel="004A3D10">
            <w:rPr>
              <w:rStyle w:val="Hyperlink"/>
              <w:noProof/>
            </w:rPr>
            <w:delText>Hình 3.34</w:delText>
          </w:r>
          <w:r w:rsidRPr="004A3D10" w:rsidDel="004A3D10">
            <w:rPr>
              <w:rStyle w:val="Hyperlink"/>
              <w:noProof/>
              <w:lang w:val="en-US"/>
            </w:rPr>
            <w:delText xml:space="preserve"> Sơ đồ xử lí đăng kí tài khoản khách hàng</w:delText>
          </w:r>
          <w:r w:rsidDel="004A3D10">
            <w:rPr>
              <w:noProof/>
              <w:webHidden/>
            </w:rPr>
            <w:tab/>
            <w:delText>83</w:delText>
          </w:r>
        </w:del>
      </w:ins>
    </w:p>
    <w:p w14:paraId="4C5DF4B7" w14:textId="28D1EDC9" w:rsidR="00F72520" w:rsidDel="004A3D10" w:rsidRDefault="00F72520">
      <w:pPr>
        <w:pStyle w:val="TableofFigures"/>
        <w:tabs>
          <w:tab w:val="right" w:leader="dot" w:pos="8777"/>
        </w:tabs>
        <w:spacing w:line="276" w:lineRule="auto"/>
        <w:rPr>
          <w:ins w:id="1412" w:author="phuong vu" w:date="2018-11-22T15:02:00Z"/>
          <w:del w:id="1413" w:author="Tran Huan" w:date="2018-11-25T23:22:00Z"/>
          <w:rFonts w:asciiTheme="minorHAnsi" w:eastAsiaTheme="minorEastAsia" w:hAnsiTheme="minorHAnsi" w:cstheme="minorBidi"/>
          <w:noProof/>
          <w:sz w:val="22"/>
          <w:szCs w:val="22"/>
          <w:lang w:val="en-US"/>
        </w:rPr>
        <w:pPrChange w:id="1414" w:author="phuong vu" w:date="2018-11-23T13:48:00Z">
          <w:pPr>
            <w:pStyle w:val="TableofFigures"/>
            <w:tabs>
              <w:tab w:val="right" w:leader="dot" w:pos="8777"/>
            </w:tabs>
          </w:pPr>
        </w:pPrChange>
      </w:pPr>
      <w:ins w:id="1415" w:author="phuong vu" w:date="2018-11-22T15:02:00Z">
        <w:del w:id="1416" w:author="Tran Huan" w:date="2018-11-25T23:22:00Z">
          <w:r w:rsidRPr="004A3D10" w:rsidDel="004A3D10">
            <w:rPr>
              <w:rStyle w:val="Hyperlink"/>
              <w:noProof/>
            </w:rPr>
            <w:delText>Hình 3.35</w:delText>
          </w:r>
          <w:r w:rsidRPr="004A3D10" w:rsidDel="004A3D10">
            <w:rPr>
              <w:rStyle w:val="Hyperlink"/>
              <w:noProof/>
              <w:lang w:val="en-US"/>
            </w:rPr>
            <w:delText xml:space="preserve"> Sơ đồ xử lí cập nhật thông tin người dùng sau khi đăng kí</w:delText>
          </w:r>
          <w:r w:rsidDel="004A3D10">
            <w:rPr>
              <w:noProof/>
              <w:webHidden/>
            </w:rPr>
            <w:tab/>
            <w:delText>84</w:delText>
          </w:r>
        </w:del>
      </w:ins>
    </w:p>
    <w:p w14:paraId="0FD4A936" w14:textId="1DA23410" w:rsidR="006A2C8A" w:rsidDel="004A3D10" w:rsidRDefault="006A2C8A">
      <w:pPr>
        <w:pStyle w:val="TableofFigures"/>
        <w:tabs>
          <w:tab w:val="right" w:leader="dot" w:pos="8777"/>
        </w:tabs>
        <w:spacing w:line="276" w:lineRule="auto"/>
        <w:rPr>
          <w:del w:id="1417" w:author="Tran Huan" w:date="2018-11-25T23:22:00Z"/>
          <w:rFonts w:asciiTheme="minorHAnsi" w:eastAsiaTheme="minorEastAsia" w:hAnsiTheme="minorHAnsi" w:cstheme="minorBidi"/>
          <w:noProof/>
          <w:sz w:val="22"/>
          <w:szCs w:val="22"/>
          <w:lang w:val="en-US"/>
        </w:rPr>
        <w:pPrChange w:id="1418" w:author="phuong vu" w:date="2018-11-23T13:48:00Z">
          <w:pPr>
            <w:pStyle w:val="TableofFigures"/>
            <w:tabs>
              <w:tab w:val="right" w:leader="dot" w:pos="8777"/>
            </w:tabs>
          </w:pPr>
        </w:pPrChange>
      </w:pPr>
      <w:del w:id="1419" w:author="Tran Huan" w:date="2018-11-25T23:22:00Z">
        <w:r w:rsidRPr="00F72520" w:rsidDel="004A3D10">
          <w:rPr>
            <w:rStyle w:val="Hyperlink"/>
            <w:noProof/>
          </w:rPr>
          <w:delText>Hình 2.1</w:delText>
        </w:r>
        <w:r w:rsidRPr="00F72520" w:rsidDel="004A3D10">
          <w:rPr>
            <w:rStyle w:val="Hyperlink"/>
            <w:noProof/>
            <w:lang w:val="en-US"/>
          </w:rPr>
          <w:delText xml:space="preserve"> </w:delText>
        </w:r>
        <w:r w:rsidRPr="00F72520" w:rsidDel="004A3D10">
          <w:rPr>
            <w:rStyle w:val="Hyperlink"/>
            <w:noProof/>
          </w:rPr>
          <w:delText>Giao diện Android 7.0 Nougat</w:delText>
        </w:r>
        <w:r w:rsidDel="004A3D10">
          <w:rPr>
            <w:noProof/>
            <w:webHidden/>
          </w:rPr>
          <w:tab/>
          <w:delText>21</w:delText>
        </w:r>
      </w:del>
    </w:p>
    <w:p w14:paraId="6C6C32A3" w14:textId="216FBF66" w:rsidR="006A2C8A" w:rsidDel="004A3D10" w:rsidRDefault="006A2C8A">
      <w:pPr>
        <w:pStyle w:val="TableofFigures"/>
        <w:tabs>
          <w:tab w:val="right" w:leader="dot" w:pos="8777"/>
        </w:tabs>
        <w:spacing w:line="276" w:lineRule="auto"/>
        <w:rPr>
          <w:del w:id="1420" w:author="Tran Huan" w:date="2018-11-25T23:22:00Z"/>
          <w:rFonts w:asciiTheme="minorHAnsi" w:eastAsiaTheme="minorEastAsia" w:hAnsiTheme="minorHAnsi" w:cstheme="minorBidi"/>
          <w:noProof/>
          <w:sz w:val="22"/>
          <w:szCs w:val="22"/>
          <w:lang w:val="en-US"/>
        </w:rPr>
        <w:pPrChange w:id="1421" w:author="phuong vu" w:date="2018-11-23T13:48:00Z">
          <w:pPr>
            <w:pStyle w:val="TableofFigures"/>
            <w:tabs>
              <w:tab w:val="right" w:leader="dot" w:pos="8777"/>
            </w:tabs>
          </w:pPr>
        </w:pPrChange>
      </w:pPr>
      <w:del w:id="1422" w:author="Tran Huan" w:date="2018-11-25T23:22:00Z">
        <w:r w:rsidRPr="00F72520" w:rsidDel="004A3D10">
          <w:rPr>
            <w:rStyle w:val="Hyperlink"/>
            <w:noProof/>
          </w:rPr>
          <w:delText>Hình 2.2</w:delText>
        </w:r>
        <w:r w:rsidRPr="00F72520" w:rsidDel="004A3D10">
          <w:rPr>
            <w:rStyle w:val="Hyperlink"/>
            <w:noProof/>
            <w:lang w:val="en-US"/>
          </w:rPr>
          <w:delText xml:space="preserve"> Ví dụ về truy vấn dữ liệu</w:delText>
        </w:r>
        <w:r w:rsidDel="004A3D10">
          <w:rPr>
            <w:noProof/>
            <w:webHidden/>
          </w:rPr>
          <w:tab/>
          <w:delText>22</w:delText>
        </w:r>
      </w:del>
    </w:p>
    <w:p w14:paraId="0DDF95FF" w14:textId="0AA85CF9" w:rsidR="006A2C8A" w:rsidDel="004A3D10" w:rsidRDefault="006A2C8A">
      <w:pPr>
        <w:pStyle w:val="TableofFigures"/>
        <w:tabs>
          <w:tab w:val="right" w:leader="dot" w:pos="8777"/>
        </w:tabs>
        <w:spacing w:line="276" w:lineRule="auto"/>
        <w:rPr>
          <w:del w:id="1423" w:author="Tran Huan" w:date="2018-11-25T23:22:00Z"/>
          <w:rFonts w:asciiTheme="minorHAnsi" w:eastAsiaTheme="minorEastAsia" w:hAnsiTheme="minorHAnsi" w:cstheme="minorBidi"/>
          <w:noProof/>
          <w:sz w:val="22"/>
          <w:szCs w:val="22"/>
          <w:lang w:val="en-US"/>
        </w:rPr>
        <w:pPrChange w:id="1424" w:author="phuong vu" w:date="2018-11-23T13:48:00Z">
          <w:pPr>
            <w:pStyle w:val="TableofFigures"/>
            <w:tabs>
              <w:tab w:val="right" w:leader="dot" w:pos="8777"/>
            </w:tabs>
          </w:pPr>
        </w:pPrChange>
      </w:pPr>
      <w:del w:id="1425" w:author="Tran Huan" w:date="2018-11-25T23:22:00Z">
        <w:r w:rsidRPr="00F72520" w:rsidDel="004A3D10">
          <w:rPr>
            <w:rStyle w:val="Hyperlink"/>
            <w:noProof/>
          </w:rPr>
          <w:delText>Hình 2.3</w:delText>
        </w:r>
        <w:r w:rsidRPr="00F72520" w:rsidDel="004A3D10">
          <w:rPr>
            <w:rStyle w:val="Hyperlink"/>
            <w:noProof/>
            <w:lang w:val="en-US"/>
          </w:rPr>
          <w:delText xml:space="preserve"> Ví dụ về gọi một mutation</w:delText>
        </w:r>
        <w:r w:rsidDel="004A3D10">
          <w:rPr>
            <w:noProof/>
            <w:webHidden/>
          </w:rPr>
          <w:tab/>
          <w:delText>22</w:delText>
        </w:r>
      </w:del>
    </w:p>
    <w:p w14:paraId="558A1800" w14:textId="218E2B3F" w:rsidR="006A2C8A" w:rsidDel="004A3D10" w:rsidRDefault="006A2C8A">
      <w:pPr>
        <w:pStyle w:val="TableofFigures"/>
        <w:tabs>
          <w:tab w:val="right" w:leader="dot" w:pos="8777"/>
        </w:tabs>
        <w:spacing w:line="276" w:lineRule="auto"/>
        <w:rPr>
          <w:del w:id="1426" w:author="Tran Huan" w:date="2018-11-25T23:22:00Z"/>
          <w:rFonts w:asciiTheme="minorHAnsi" w:eastAsiaTheme="minorEastAsia" w:hAnsiTheme="minorHAnsi" w:cstheme="minorBidi"/>
          <w:noProof/>
          <w:sz w:val="22"/>
          <w:szCs w:val="22"/>
          <w:lang w:val="en-US"/>
        </w:rPr>
        <w:pPrChange w:id="1427" w:author="phuong vu" w:date="2018-11-23T13:48:00Z">
          <w:pPr>
            <w:pStyle w:val="TableofFigures"/>
            <w:tabs>
              <w:tab w:val="right" w:leader="dot" w:pos="8777"/>
            </w:tabs>
          </w:pPr>
        </w:pPrChange>
      </w:pPr>
      <w:del w:id="1428" w:author="Tran Huan" w:date="2018-11-25T23:22:00Z">
        <w:r w:rsidRPr="00F72520" w:rsidDel="004A3D10">
          <w:rPr>
            <w:rStyle w:val="Hyperlink"/>
            <w:noProof/>
          </w:rPr>
          <w:delText>Hình 3.1</w:delText>
        </w:r>
        <w:r w:rsidRPr="00F72520" w:rsidDel="004A3D10">
          <w:rPr>
            <w:rStyle w:val="Hyperlink"/>
            <w:noProof/>
            <w:lang w:val="en-US"/>
          </w:rPr>
          <w:delText>: Mô hình kiến trúc hệ thống</w:delText>
        </w:r>
        <w:r w:rsidDel="004A3D10">
          <w:rPr>
            <w:noProof/>
            <w:webHidden/>
          </w:rPr>
          <w:tab/>
          <w:delText>38</w:delText>
        </w:r>
      </w:del>
    </w:p>
    <w:p w14:paraId="2DC792F7" w14:textId="4EF711EA" w:rsidR="006A2C8A" w:rsidDel="004A3D10" w:rsidRDefault="006A2C8A">
      <w:pPr>
        <w:pStyle w:val="TableofFigures"/>
        <w:tabs>
          <w:tab w:val="right" w:leader="dot" w:pos="8777"/>
        </w:tabs>
        <w:spacing w:line="276" w:lineRule="auto"/>
        <w:rPr>
          <w:del w:id="1429" w:author="Tran Huan" w:date="2018-11-25T23:22:00Z"/>
          <w:rFonts w:asciiTheme="minorHAnsi" w:eastAsiaTheme="minorEastAsia" w:hAnsiTheme="minorHAnsi" w:cstheme="minorBidi"/>
          <w:noProof/>
          <w:sz w:val="22"/>
          <w:szCs w:val="22"/>
          <w:lang w:val="en-US"/>
        </w:rPr>
        <w:pPrChange w:id="1430" w:author="phuong vu" w:date="2018-11-23T13:48:00Z">
          <w:pPr>
            <w:pStyle w:val="TableofFigures"/>
            <w:tabs>
              <w:tab w:val="right" w:leader="dot" w:pos="8777"/>
            </w:tabs>
          </w:pPr>
        </w:pPrChange>
      </w:pPr>
      <w:del w:id="1431" w:author="Tran Huan" w:date="2018-11-25T23:22:00Z">
        <w:r w:rsidRPr="00F72520" w:rsidDel="004A3D10">
          <w:rPr>
            <w:rStyle w:val="Hyperlink"/>
            <w:noProof/>
          </w:rPr>
          <w:delText>Hình 3.2</w:delText>
        </w:r>
        <w:r w:rsidRPr="00F72520" w:rsidDel="004A3D10">
          <w:rPr>
            <w:rStyle w:val="Hyperlink"/>
            <w:noProof/>
            <w:lang w:val="en-US"/>
          </w:rPr>
          <w:delText xml:space="preserve"> Sơ đồ USE CASE</w:delText>
        </w:r>
        <w:r w:rsidDel="004A3D10">
          <w:rPr>
            <w:noProof/>
            <w:webHidden/>
          </w:rPr>
          <w:tab/>
          <w:delText>39</w:delText>
        </w:r>
      </w:del>
    </w:p>
    <w:p w14:paraId="5C5DD4D6" w14:textId="35E7021B" w:rsidR="006A2C8A" w:rsidDel="004A3D10" w:rsidRDefault="006A2C8A">
      <w:pPr>
        <w:pStyle w:val="TableofFigures"/>
        <w:tabs>
          <w:tab w:val="right" w:leader="dot" w:pos="8777"/>
        </w:tabs>
        <w:spacing w:line="276" w:lineRule="auto"/>
        <w:rPr>
          <w:del w:id="1432" w:author="Tran Huan" w:date="2018-11-25T23:22:00Z"/>
          <w:rFonts w:asciiTheme="minorHAnsi" w:eastAsiaTheme="minorEastAsia" w:hAnsiTheme="minorHAnsi" w:cstheme="minorBidi"/>
          <w:noProof/>
          <w:sz w:val="22"/>
          <w:szCs w:val="22"/>
          <w:lang w:val="en-US"/>
        </w:rPr>
        <w:pPrChange w:id="1433" w:author="phuong vu" w:date="2018-11-23T13:48:00Z">
          <w:pPr>
            <w:pStyle w:val="TableofFigures"/>
            <w:tabs>
              <w:tab w:val="right" w:leader="dot" w:pos="8777"/>
            </w:tabs>
          </w:pPr>
        </w:pPrChange>
      </w:pPr>
      <w:del w:id="1434" w:author="Tran Huan" w:date="2018-11-25T23:22:00Z">
        <w:r w:rsidRPr="00F72520" w:rsidDel="004A3D10">
          <w:rPr>
            <w:rStyle w:val="Hyperlink"/>
            <w:noProof/>
          </w:rPr>
          <w:delText>Hình 3.3</w:delText>
        </w:r>
        <w:r w:rsidRPr="00F72520" w:rsidDel="004A3D10">
          <w:rPr>
            <w:rStyle w:val="Hyperlink"/>
            <w:noProof/>
            <w:lang w:val="en-US"/>
          </w:rPr>
          <w:delText>Giao diện đăng nhập trên điện thoại và trên web</w:delText>
        </w:r>
        <w:r w:rsidDel="004A3D10">
          <w:rPr>
            <w:noProof/>
            <w:webHidden/>
          </w:rPr>
          <w:tab/>
          <w:delText>41</w:delText>
        </w:r>
      </w:del>
    </w:p>
    <w:p w14:paraId="16BAFE0C" w14:textId="5B4EA091" w:rsidR="006A2C8A" w:rsidDel="004A3D10" w:rsidRDefault="006A2C8A">
      <w:pPr>
        <w:pStyle w:val="TableofFigures"/>
        <w:tabs>
          <w:tab w:val="right" w:leader="dot" w:pos="8777"/>
        </w:tabs>
        <w:spacing w:line="276" w:lineRule="auto"/>
        <w:rPr>
          <w:del w:id="1435" w:author="Tran Huan" w:date="2018-11-25T23:22:00Z"/>
          <w:rFonts w:asciiTheme="minorHAnsi" w:eastAsiaTheme="minorEastAsia" w:hAnsiTheme="minorHAnsi" w:cstheme="minorBidi"/>
          <w:noProof/>
          <w:sz w:val="22"/>
          <w:szCs w:val="22"/>
          <w:lang w:val="en-US"/>
        </w:rPr>
        <w:pPrChange w:id="1436" w:author="phuong vu" w:date="2018-11-23T13:48:00Z">
          <w:pPr>
            <w:pStyle w:val="TableofFigures"/>
            <w:tabs>
              <w:tab w:val="right" w:leader="dot" w:pos="8777"/>
            </w:tabs>
          </w:pPr>
        </w:pPrChange>
      </w:pPr>
      <w:del w:id="1437" w:author="Tran Huan" w:date="2018-11-25T23:22:00Z">
        <w:r w:rsidRPr="00F72520" w:rsidDel="004A3D10">
          <w:rPr>
            <w:rStyle w:val="Hyperlink"/>
            <w:noProof/>
          </w:rPr>
          <w:delText>Hình 3.4</w:delText>
        </w:r>
        <w:r w:rsidRPr="00F72520" w:rsidDel="004A3D10">
          <w:rPr>
            <w:rStyle w:val="Hyperlink"/>
            <w:noProof/>
            <w:lang w:val="en-US"/>
          </w:rPr>
          <w:delText xml:space="preserve"> Sơ đồ xử lí đăng nhập</w:delText>
        </w:r>
        <w:r w:rsidDel="004A3D10">
          <w:rPr>
            <w:noProof/>
            <w:webHidden/>
          </w:rPr>
          <w:tab/>
          <w:delText>42</w:delText>
        </w:r>
      </w:del>
    </w:p>
    <w:p w14:paraId="38BBDF30" w14:textId="28EAC7A8" w:rsidR="00AB54FD" w:rsidRDefault="00B243D7">
      <w:pPr>
        <w:pStyle w:val="TableofFigures"/>
        <w:tabs>
          <w:tab w:val="right" w:leader="dot" w:pos="8777"/>
        </w:tabs>
        <w:rPr>
          <w:ins w:id="1438" w:author="Tran Huan" w:date="2018-12-03T03:46:00Z"/>
          <w:rFonts w:asciiTheme="minorHAnsi" w:eastAsiaTheme="minorEastAsia" w:hAnsiTheme="minorHAnsi" w:cstheme="minorBidi"/>
          <w:noProof/>
          <w:sz w:val="22"/>
          <w:szCs w:val="22"/>
          <w:lang w:val="en-US"/>
        </w:rPr>
      </w:pPr>
      <w:del w:id="1439" w:author="Tran Huan" w:date="2018-11-26T10:52:00Z">
        <w:r w:rsidDel="00C94048">
          <w:rPr>
            <w:lang w:val="en-US"/>
          </w:rPr>
          <w:fldChar w:fldCharType="end"/>
        </w:r>
      </w:del>
      <w:ins w:id="1440" w:author="Tran Huan" w:date="2018-11-26T10:52:00Z">
        <w:r w:rsidR="00C94048">
          <w:rPr>
            <w:lang w:val="en-US"/>
          </w:rPr>
          <w:fldChar w:fldCharType="begin"/>
        </w:r>
        <w:r w:rsidR="00C94048">
          <w:rPr>
            <w:lang w:val="en-US"/>
          </w:rPr>
          <w:instrText xml:space="preserve"> TOC \h \z \c "Hình" </w:instrText>
        </w:r>
      </w:ins>
      <w:r w:rsidR="00C94048">
        <w:rPr>
          <w:lang w:val="en-US"/>
        </w:rPr>
        <w:fldChar w:fldCharType="separate"/>
      </w:r>
      <w:ins w:id="1441" w:author="Tran Huan" w:date="2018-12-03T03:46:00Z">
        <w:r w:rsidR="00AB54FD" w:rsidRPr="006269B8">
          <w:rPr>
            <w:rStyle w:val="Hyperlink"/>
            <w:noProof/>
          </w:rPr>
          <w:fldChar w:fldCharType="begin"/>
        </w:r>
        <w:r w:rsidR="00AB54FD" w:rsidRPr="006269B8">
          <w:rPr>
            <w:rStyle w:val="Hyperlink"/>
            <w:noProof/>
          </w:rPr>
          <w:instrText xml:space="preserve"> </w:instrText>
        </w:r>
        <w:r w:rsidR="00AB54FD">
          <w:rPr>
            <w:noProof/>
          </w:rPr>
          <w:instrText>HYPERLINK \l "_Toc531584453"</w:instrText>
        </w:r>
        <w:r w:rsidR="00AB54FD" w:rsidRPr="006269B8">
          <w:rPr>
            <w:rStyle w:val="Hyperlink"/>
            <w:noProof/>
          </w:rPr>
          <w:instrText xml:space="preserve"> </w:instrText>
        </w:r>
        <w:r w:rsidR="00AB54FD" w:rsidRPr="006269B8">
          <w:rPr>
            <w:rStyle w:val="Hyperlink"/>
            <w:noProof/>
          </w:rPr>
        </w:r>
        <w:r w:rsidR="00AB54FD" w:rsidRPr="006269B8">
          <w:rPr>
            <w:rStyle w:val="Hyperlink"/>
            <w:noProof/>
          </w:rPr>
          <w:fldChar w:fldCharType="separate"/>
        </w:r>
        <w:r w:rsidR="00AB54FD" w:rsidRPr="006269B8">
          <w:rPr>
            <w:rStyle w:val="Hyperlink"/>
            <w:noProof/>
          </w:rPr>
          <w:t xml:space="preserve">Hình 1.1 </w:t>
        </w:r>
        <w:r w:rsidR="00AB54FD" w:rsidRPr="006269B8">
          <w:rPr>
            <w:rStyle w:val="Hyperlink"/>
            <w:i/>
            <w:noProof/>
          </w:rPr>
          <w:t>Các bước xử lí đơn hàng</w:t>
        </w:r>
        <w:r w:rsidR="00AB54FD">
          <w:rPr>
            <w:noProof/>
            <w:webHidden/>
          </w:rPr>
          <w:tab/>
        </w:r>
        <w:r w:rsidR="00AB54FD">
          <w:rPr>
            <w:noProof/>
            <w:webHidden/>
          </w:rPr>
          <w:fldChar w:fldCharType="begin"/>
        </w:r>
        <w:r w:rsidR="00AB54FD">
          <w:rPr>
            <w:noProof/>
            <w:webHidden/>
          </w:rPr>
          <w:instrText xml:space="preserve"> PAGEREF _Toc531584453 \h </w:instrText>
        </w:r>
        <w:r w:rsidR="00AB54FD">
          <w:rPr>
            <w:noProof/>
            <w:webHidden/>
          </w:rPr>
        </w:r>
      </w:ins>
      <w:r w:rsidR="00AB54FD">
        <w:rPr>
          <w:noProof/>
          <w:webHidden/>
        </w:rPr>
        <w:fldChar w:fldCharType="separate"/>
      </w:r>
      <w:ins w:id="1442" w:author="Tran Huan" w:date="2018-12-03T03:46:00Z">
        <w:r w:rsidR="00AB54FD">
          <w:rPr>
            <w:noProof/>
            <w:webHidden/>
          </w:rPr>
          <w:t>5</w:t>
        </w:r>
        <w:r w:rsidR="00AB54FD">
          <w:rPr>
            <w:noProof/>
            <w:webHidden/>
          </w:rPr>
          <w:fldChar w:fldCharType="end"/>
        </w:r>
        <w:r w:rsidR="00AB54FD" w:rsidRPr="006269B8">
          <w:rPr>
            <w:rStyle w:val="Hyperlink"/>
            <w:noProof/>
          </w:rPr>
          <w:fldChar w:fldCharType="end"/>
        </w:r>
      </w:ins>
    </w:p>
    <w:p w14:paraId="1A6E134D" w14:textId="33EEBE93" w:rsidR="00AB54FD" w:rsidRDefault="00AB54FD">
      <w:pPr>
        <w:pStyle w:val="TableofFigures"/>
        <w:tabs>
          <w:tab w:val="right" w:leader="dot" w:pos="8777"/>
        </w:tabs>
        <w:rPr>
          <w:ins w:id="1443" w:author="Tran Huan" w:date="2018-12-03T03:46:00Z"/>
          <w:rFonts w:asciiTheme="minorHAnsi" w:eastAsiaTheme="minorEastAsia" w:hAnsiTheme="minorHAnsi" w:cstheme="minorBidi"/>
          <w:noProof/>
          <w:sz w:val="22"/>
          <w:szCs w:val="22"/>
          <w:lang w:val="en-US"/>
        </w:rPr>
      </w:pPr>
      <w:ins w:id="1444"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"_Toc531584454"</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 xml:space="preserve">Hình 1.2 </w:t>
        </w:r>
        <w:r w:rsidRPr="006269B8">
          <w:rPr>
            <w:rStyle w:val="Hyperlink"/>
            <w:i/>
            <w:noProof/>
          </w:rPr>
          <w:t>Các bước tạo đơn hàng trong ứng dụng Android</w:t>
        </w:r>
        <w:r>
          <w:rPr>
            <w:noProof/>
            <w:webHidden/>
          </w:rPr>
          <w:tab/>
        </w:r>
        <w:r>
          <w:rPr>
            <w:noProof/>
            <w:webHidden/>
          </w:rPr>
          <w:fldChar w:fldCharType="begin"/>
        </w:r>
        <w:r>
          <w:rPr>
            <w:noProof/>
            <w:webHidden/>
          </w:rPr>
          <w:instrText xml:space="preserve"> PAGEREF _Toc531584454 \h </w:instrText>
        </w:r>
        <w:r>
          <w:rPr>
            <w:noProof/>
            <w:webHidden/>
          </w:rPr>
        </w:r>
      </w:ins>
      <w:r>
        <w:rPr>
          <w:noProof/>
          <w:webHidden/>
        </w:rPr>
        <w:fldChar w:fldCharType="separate"/>
      </w:r>
      <w:ins w:id="1445" w:author="Tran Huan" w:date="2018-12-03T03:46:00Z">
        <w:r>
          <w:rPr>
            <w:noProof/>
            <w:webHidden/>
          </w:rPr>
          <w:t>6</w:t>
        </w:r>
        <w:r>
          <w:rPr>
            <w:noProof/>
            <w:webHidden/>
          </w:rPr>
          <w:fldChar w:fldCharType="end"/>
        </w:r>
        <w:r w:rsidRPr="006269B8">
          <w:rPr>
            <w:rStyle w:val="Hyperlink"/>
            <w:noProof/>
          </w:rPr>
          <w:fldChar w:fldCharType="end"/>
        </w:r>
      </w:ins>
    </w:p>
    <w:p w14:paraId="0BE722CE" w14:textId="678A5F90" w:rsidR="00AB54FD" w:rsidRDefault="00AB54FD">
      <w:pPr>
        <w:pStyle w:val="TableofFigures"/>
        <w:tabs>
          <w:tab w:val="right" w:leader="dot" w:pos="8777"/>
        </w:tabs>
        <w:rPr>
          <w:ins w:id="1446" w:author="Tran Huan" w:date="2018-12-03T03:46:00Z"/>
          <w:rFonts w:asciiTheme="minorHAnsi" w:eastAsiaTheme="minorEastAsia" w:hAnsiTheme="minorHAnsi" w:cstheme="minorBidi"/>
          <w:noProof/>
          <w:sz w:val="22"/>
          <w:szCs w:val="22"/>
          <w:lang w:val="en-US"/>
        </w:rPr>
      </w:pPr>
      <w:ins w:id="1447"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"_Toc531584455"</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 xml:space="preserve">Hình 1.3 </w:t>
        </w:r>
        <w:r w:rsidRPr="006269B8">
          <w:rPr>
            <w:rStyle w:val="Hyperlink"/>
            <w:i/>
            <w:noProof/>
          </w:rPr>
          <w:t>Các bước 1 đơn hàng được xử lí trong hệ thống</w:t>
        </w:r>
        <w:r>
          <w:rPr>
            <w:noProof/>
            <w:webHidden/>
          </w:rPr>
          <w:tab/>
        </w:r>
        <w:r>
          <w:rPr>
            <w:noProof/>
            <w:webHidden/>
          </w:rPr>
          <w:fldChar w:fldCharType="begin"/>
        </w:r>
        <w:r>
          <w:rPr>
            <w:noProof/>
            <w:webHidden/>
          </w:rPr>
          <w:instrText xml:space="preserve"> PAGEREF _Toc531584455 \h </w:instrText>
        </w:r>
        <w:r>
          <w:rPr>
            <w:noProof/>
            <w:webHidden/>
          </w:rPr>
        </w:r>
      </w:ins>
      <w:r>
        <w:rPr>
          <w:noProof/>
          <w:webHidden/>
        </w:rPr>
        <w:fldChar w:fldCharType="separate"/>
      </w:r>
      <w:ins w:id="1448" w:author="Tran Huan" w:date="2018-12-03T03:46:00Z">
        <w:r>
          <w:rPr>
            <w:noProof/>
            <w:webHidden/>
          </w:rPr>
          <w:t>6</w:t>
        </w:r>
        <w:r>
          <w:rPr>
            <w:noProof/>
            <w:webHidden/>
          </w:rPr>
          <w:fldChar w:fldCharType="end"/>
        </w:r>
        <w:r w:rsidRPr="006269B8">
          <w:rPr>
            <w:rStyle w:val="Hyperlink"/>
            <w:noProof/>
          </w:rPr>
          <w:fldChar w:fldCharType="end"/>
        </w:r>
      </w:ins>
    </w:p>
    <w:p w14:paraId="3D2EE44B" w14:textId="584E27D6" w:rsidR="00AB54FD" w:rsidRDefault="00AB54FD">
      <w:pPr>
        <w:pStyle w:val="TableofFigures"/>
        <w:tabs>
          <w:tab w:val="right" w:leader="dot" w:pos="8777"/>
        </w:tabs>
        <w:rPr>
          <w:ins w:id="1449" w:author="Tran Huan" w:date="2018-12-03T03:46:00Z"/>
          <w:rFonts w:asciiTheme="minorHAnsi" w:eastAsiaTheme="minorEastAsia" w:hAnsiTheme="minorHAnsi" w:cstheme="minorBidi"/>
          <w:noProof/>
          <w:sz w:val="22"/>
          <w:szCs w:val="22"/>
          <w:lang w:val="en-US"/>
        </w:rPr>
      </w:pPr>
      <w:ins w:id="1450"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"_Toc531584456"</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Hình 1.4</w:t>
        </w:r>
        <w:r w:rsidRPr="006269B8">
          <w:rPr>
            <w:rStyle w:val="Hyperlink"/>
            <w:noProof/>
            <w:lang w:val="en-US"/>
          </w:rPr>
          <w:t xml:space="preserve"> </w:t>
        </w:r>
        <w:r w:rsidRPr="006269B8">
          <w:rPr>
            <w:rStyle w:val="Hyperlink"/>
            <w:i/>
            <w:noProof/>
            <w:lang w:val="en-US"/>
          </w:rPr>
          <w:t>Sơ đồ USE CASE</w:t>
        </w:r>
        <w:r>
          <w:rPr>
            <w:noProof/>
            <w:webHidden/>
          </w:rPr>
          <w:tab/>
        </w:r>
        <w:r>
          <w:rPr>
            <w:noProof/>
            <w:webHidden/>
          </w:rPr>
          <w:fldChar w:fldCharType="begin"/>
        </w:r>
        <w:r>
          <w:rPr>
            <w:noProof/>
            <w:webHidden/>
          </w:rPr>
          <w:instrText xml:space="preserve"> PAGEREF _Toc531584456 \h </w:instrText>
        </w:r>
        <w:r>
          <w:rPr>
            <w:noProof/>
            <w:webHidden/>
          </w:rPr>
        </w:r>
      </w:ins>
      <w:r>
        <w:rPr>
          <w:noProof/>
          <w:webHidden/>
        </w:rPr>
        <w:fldChar w:fldCharType="separate"/>
      </w:r>
      <w:ins w:id="1451" w:author="Tran Huan" w:date="2018-12-03T03:46:00Z">
        <w:r>
          <w:rPr>
            <w:noProof/>
            <w:webHidden/>
          </w:rPr>
          <w:t>8</w:t>
        </w:r>
        <w:r>
          <w:rPr>
            <w:noProof/>
            <w:webHidden/>
          </w:rPr>
          <w:fldChar w:fldCharType="end"/>
        </w:r>
        <w:r w:rsidRPr="006269B8">
          <w:rPr>
            <w:rStyle w:val="Hyperlink"/>
            <w:noProof/>
          </w:rPr>
          <w:fldChar w:fldCharType="end"/>
        </w:r>
      </w:ins>
    </w:p>
    <w:p w14:paraId="4AF8F892" w14:textId="6FCE6450" w:rsidR="00AB54FD" w:rsidRDefault="00AB54FD">
      <w:pPr>
        <w:pStyle w:val="TableofFigures"/>
        <w:tabs>
          <w:tab w:val="right" w:leader="dot" w:pos="8777"/>
        </w:tabs>
        <w:rPr>
          <w:ins w:id="1452" w:author="Tran Huan" w:date="2018-12-03T03:46:00Z"/>
          <w:rFonts w:asciiTheme="minorHAnsi" w:eastAsiaTheme="minorEastAsia" w:hAnsiTheme="minorHAnsi" w:cstheme="minorBidi"/>
          <w:noProof/>
          <w:sz w:val="22"/>
          <w:szCs w:val="22"/>
          <w:lang w:val="en-US"/>
        </w:rPr>
      </w:pPr>
      <w:ins w:id="1453"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"_Toc531584457"</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Hình 2.1</w:t>
        </w:r>
        <w:r w:rsidRPr="006269B8">
          <w:rPr>
            <w:rStyle w:val="Hyperlink"/>
            <w:noProof/>
            <w:lang w:val="en-US"/>
          </w:rPr>
          <w:t xml:space="preserve"> </w:t>
        </w:r>
        <w:r w:rsidRPr="006269B8">
          <w:rPr>
            <w:rStyle w:val="Hyperlink"/>
            <w:i/>
            <w:noProof/>
          </w:rPr>
          <w:t xml:space="preserve">Giao diện Android 8.0 </w:t>
        </w:r>
        <w:r w:rsidRPr="006269B8">
          <w:rPr>
            <w:rStyle w:val="Hyperlink"/>
            <w:i/>
            <w:noProof/>
            <w:lang w:val="en-US"/>
          </w:rPr>
          <w:t>Oreo</w:t>
        </w:r>
        <w:r>
          <w:rPr>
            <w:noProof/>
            <w:webHidden/>
          </w:rPr>
          <w:tab/>
        </w:r>
        <w:r>
          <w:rPr>
            <w:noProof/>
            <w:webHidden/>
          </w:rPr>
          <w:fldChar w:fldCharType="begin"/>
        </w:r>
        <w:r>
          <w:rPr>
            <w:noProof/>
            <w:webHidden/>
          </w:rPr>
          <w:instrText xml:space="preserve"> PAGEREF _Toc531584457 \h </w:instrText>
        </w:r>
        <w:r>
          <w:rPr>
            <w:noProof/>
            <w:webHidden/>
          </w:rPr>
        </w:r>
      </w:ins>
      <w:r>
        <w:rPr>
          <w:noProof/>
          <w:webHidden/>
        </w:rPr>
        <w:fldChar w:fldCharType="separate"/>
      </w:r>
      <w:ins w:id="1454" w:author="Tran Huan" w:date="2018-12-03T03:46:00Z">
        <w:r>
          <w:rPr>
            <w:noProof/>
            <w:webHidden/>
          </w:rPr>
          <w:t>14</w:t>
        </w:r>
        <w:r>
          <w:rPr>
            <w:noProof/>
            <w:webHidden/>
          </w:rPr>
          <w:fldChar w:fldCharType="end"/>
        </w:r>
        <w:r w:rsidRPr="006269B8">
          <w:rPr>
            <w:rStyle w:val="Hyperlink"/>
            <w:noProof/>
          </w:rPr>
          <w:fldChar w:fldCharType="end"/>
        </w:r>
      </w:ins>
    </w:p>
    <w:p w14:paraId="4C64E563" w14:textId="1BAC510B" w:rsidR="00AB54FD" w:rsidRDefault="00AB54FD">
      <w:pPr>
        <w:pStyle w:val="TableofFigures"/>
        <w:tabs>
          <w:tab w:val="right" w:leader="dot" w:pos="8777"/>
        </w:tabs>
        <w:rPr>
          <w:ins w:id="1455" w:author="Tran Huan" w:date="2018-12-03T03:46:00Z"/>
          <w:rFonts w:asciiTheme="minorHAnsi" w:eastAsiaTheme="minorEastAsia" w:hAnsiTheme="minorHAnsi" w:cstheme="minorBidi"/>
          <w:noProof/>
          <w:sz w:val="22"/>
          <w:szCs w:val="22"/>
          <w:lang w:val="en-US"/>
        </w:rPr>
      </w:pPr>
      <w:ins w:id="1456"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"_Toc531584458"</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 xml:space="preserve">Hình 2.2 </w:t>
        </w:r>
        <w:r w:rsidRPr="006269B8">
          <w:rPr>
            <w:rStyle w:val="Hyperlink"/>
            <w:i/>
            <w:noProof/>
          </w:rPr>
          <w:t>Ví dụ về truy vấn dữ liệu</w:t>
        </w:r>
        <w:r>
          <w:rPr>
            <w:noProof/>
            <w:webHidden/>
          </w:rPr>
          <w:tab/>
        </w:r>
        <w:r>
          <w:rPr>
            <w:noProof/>
            <w:webHidden/>
          </w:rPr>
          <w:fldChar w:fldCharType="begin"/>
        </w:r>
        <w:r>
          <w:rPr>
            <w:noProof/>
            <w:webHidden/>
          </w:rPr>
          <w:instrText xml:space="preserve"> PAGEREF _Toc531584458 \h </w:instrText>
        </w:r>
        <w:r>
          <w:rPr>
            <w:noProof/>
            <w:webHidden/>
          </w:rPr>
        </w:r>
      </w:ins>
      <w:r>
        <w:rPr>
          <w:noProof/>
          <w:webHidden/>
        </w:rPr>
        <w:fldChar w:fldCharType="separate"/>
      </w:r>
      <w:ins w:id="1457" w:author="Tran Huan" w:date="2018-12-03T03:46:00Z">
        <w:r>
          <w:rPr>
            <w:noProof/>
            <w:webHidden/>
          </w:rPr>
          <w:t>15</w:t>
        </w:r>
        <w:r>
          <w:rPr>
            <w:noProof/>
            <w:webHidden/>
          </w:rPr>
          <w:fldChar w:fldCharType="end"/>
        </w:r>
        <w:r w:rsidRPr="006269B8">
          <w:rPr>
            <w:rStyle w:val="Hyperlink"/>
            <w:noProof/>
          </w:rPr>
          <w:fldChar w:fldCharType="end"/>
        </w:r>
      </w:ins>
    </w:p>
    <w:p w14:paraId="55C0D377" w14:textId="6C50CE6B" w:rsidR="00AB54FD" w:rsidRDefault="00AB54FD">
      <w:pPr>
        <w:pStyle w:val="TableofFigures"/>
        <w:tabs>
          <w:tab w:val="right" w:leader="dot" w:pos="8777"/>
        </w:tabs>
        <w:rPr>
          <w:ins w:id="1458" w:author="Tran Huan" w:date="2018-12-03T03:46:00Z"/>
          <w:rFonts w:asciiTheme="minorHAnsi" w:eastAsiaTheme="minorEastAsia" w:hAnsiTheme="minorHAnsi" w:cstheme="minorBidi"/>
          <w:noProof/>
          <w:sz w:val="22"/>
          <w:szCs w:val="22"/>
          <w:lang w:val="en-US"/>
        </w:rPr>
      </w:pPr>
      <w:ins w:id="1459"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"_Toc531584459"</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 xml:space="preserve">Hình 2.3 </w:t>
        </w:r>
        <w:r w:rsidRPr="006269B8">
          <w:rPr>
            <w:rStyle w:val="Hyperlink"/>
            <w:i/>
            <w:noProof/>
          </w:rPr>
          <w:t>Ví dụ về gọi một mutation</w:t>
        </w:r>
        <w:r>
          <w:rPr>
            <w:noProof/>
            <w:webHidden/>
          </w:rPr>
          <w:tab/>
        </w:r>
        <w:r>
          <w:rPr>
            <w:noProof/>
            <w:webHidden/>
          </w:rPr>
          <w:fldChar w:fldCharType="begin"/>
        </w:r>
        <w:r>
          <w:rPr>
            <w:noProof/>
            <w:webHidden/>
          </w:rPr>
          <w:instrText xml:space="preserve"> PAGEREF _Toc531584459 \h </w:instrText>
        </w:r>
        <w:r>
          <w:rPr>
            <w:noProof/>
            <w:webHidden/>
          </w:rPr>
        </w:r>
      </w:ins>
      <w:r>
        <w:rPr>
          <w:noProof/>
          <w:webHidden/>
        </w:rPr>
        <w:fldChar w:fldCharType="separate"/>
      </w:r>
      <w:ins w:id="1460" w:author="Tran Huan" w:date="2018-12-03T03:46:00Z">
        <w:r>
          <w:rPr>
            <w:noProof/>
            <w:webHidden/>
          </w:rPr>
          <w:t>15</w:t>
        </w:r>
        <w:r>
          <w:rPr>
            <w:noProof/>
            <w:webHidden/>
          </w:rPr>
          <w:fldChar w:fldCharType="end"/>
        </w:r>
        <w:r w:rsidRPr="006269B8">
          <w:rPr>
            <w:rStyle w:val="Hyperlink"/>
            <w:noProof/>
          </w:rPr>
          <w:fldChar w:fldCharType="end"/>
        </w:r>
      </w:ins>
    </w:p>
    <w:p w14:paraId="617D6787" w14:textId="25837C40" w:rsidR="00AB54FD" w:rsidRDefault="00AB54FD">
      <w:pPr>
        <w:pStyle w:val="TableofFigures"/>
        <w:tabs>
          <w:tab w:val="right" w:leader="dot" w:pos="8777"/>
        </w:tabs>
        <w:rPr>
          <w:ins w:id="1461" w:author="Tran Huan" w:date="2018-12-03T03:46:00Z"/>
          <w:rFonts w:asciiTheme="minorHAnsi" w:eastAsiaTheme="minorEastAsia" w:hAnsiTheme="minorHAnsi" w:cstheme="minorBidi"/>
          <w:noProof/>
          <w:sz w:val="22"/>
          <w:szCs w:val="22"/>
          <w:lang w:val="en-US"/>
        </w:rPr>
      </w:pPr>
      <w:ins w:id="1462"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"_Toc531584460"</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Hình 2.4</w:t>
        </w:r>
        <w:r w:rsidRPr="006269B8">
          <w:rPr>
            <w:rStyle w:val="Hyperlink"/>
            <w:i/>
            <w:noProof/>
          </w:rPr>
          <w:t xml:space="preserve"> Các thành phần JWT cần có</w:t>
        </w:r>
        <w:r>
          <w:rPr>
            <w:noProof/>
            <w:webHidden/>
          </w:rPr>
          <w:tab/>
        </w:r>
        <w:r>
          <w:rPr>
            <w:noProof/>
            <w:webHidden/>
          </w:rPr>
          <w:fldChar w:fldCharType="begin"/>
        </w:r>
        <w:r>
          <w:rPr>
            <w:noProof/>
            <w:webHidden/>
          </w:rPr>
          <w:instrText xml:space="preserve"> PAGEREF _Toc531584460 \h </w:instrText>
        </w:r>
        <w:r>
          <w:rPr>
            <w:noProof/>
            <w:webHidden/>
          </w:rPr>
        </w:r>
      </w:ins>
      <w:r>
        <w:rPr>
          <w:noProof/>
          <w:webHidden/>
        </w:rPr>
        <w:fldChar w:fldCharType="separate"/>
      </w:r>
      <w:ins w:id="1463" w:author="Tran Huan" w:date="2018-12-03T03:46:00Z">
        <w:r>
          <w:rPr>
            <w:noProof/>
            <w:webHidden/>
          </w:rPr>
          <w:t>17</w:t>
        </w:r>
        <w:r>
          <w:rPr>
            <w:noProof/>
            <w:webHidden/>
          </w:rPr>
          <w:fldChar w:fldCharType="end"/>
        </w:r>
        <w:r w:rsidRPr="006269B8">
          <w:rPr>
            <w:rStyle w:val="Hyperlink"/>
            <w:noProof/>
          </w:rPr>
          <w:fldChar w:fldCharType="end"/>
        </w:r>
      </w:ins>
    </w:p>
    <w:p w14:paraId="22F98414" w14:textId="6385D7B0" w:rsidR="00AB54FD" w:rsidRDefault="00AB54FD">
      <w:pPr>
        <w:pStyle w:val="TableofFigures"/>
        <w:tabs>
          <w:tab w:val="right" w:leader="dot" w:pos="8777"/>
        </w:tabs>
        <w:rPr>
          <w:ins w:id="1464" w:author="Tran Huan" w:date="2018-12-03T03:46:00Z"/>
          <w:rFonts w:asciiTheme="minorHAnsi" w:eastAsiaTheme="minorEastAsia" w:hAnsiTheme="minorHAnsi" w:cstheme="minorBidi"/>
          <w:noProof/>
          <w:sz w:val="22"/>
          <w:szCs w:val="22"/>
          <w:lang w:val="en-US"/>
        </w:rPr>
      </w:pPr>
      <w:ins w:id="1465"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"_Toc531584461"</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 xml:space="preserve">Hình 3.1 </w:t>
        </w:r>
        <w:r w:rsidRPr="006269B8">
          <w:rPr>
            <w:rStyle w:val="Hyperlink"/>
            <w:i/>
            <w:noProof/>
          </w:rPr>
          <w:t>Các thành phần xây dựng hệ thống</w:t>
        </w:r>
        <w:r>
          <w:rPr>
            <w:noProof/>
            <w:webHidden/>
          </w:rPr>
          <w:tab/>
        </w:r>
        <w:r>
          <w:rPr>
            <w:noProof/>
            <w:webHidden/>
          </w:rPr>
          <w:fldChar w:fldCharType="begin"/>
        </w:r>
        <w:r>
          <w:rPr>
            <w:noProof/>
            <w:webHidden/>
          </w:rPr>
          <w:instrText xml:space="preserve"> PAGEREF _Toc531584461 \h </w:instrText>
        </w:r>
        <w:r>
          <w:rPr>
            <w:noProof/>
            <w:webHidden/>
          </w:rPr>
        </w:r>
      </w:ins>
      <w:r>
        <w:rPr>
          <w:noProof/>
          <w:webHidden/>
        </w:rPr>
        <w:fldChar w:fldCharType="separate"/>
      </w:r>
      <w:ins w:id="1466" w:author="Tran Huan" w:date="2018-12-03T03:46:00Z">
        <w:r>
          <w:rPr>
            <w:noProof/>
            <w:webHidden/>
          </w:rPr>
          <w:t>19</w:t>
        </w:r>
        <w:r>
          <w:rPr>
            <w:noProof/>
            <w:webHidden/>
          </w:rPr>
          <w:fldChar w:fldCharType="end"/>
        </w:r>
        <w:r w:rsidRPr="006269B8">
          <w:rPr>
            <w:rStyle w:val="Hyperlink"/>
            <w:noProof/>
          </w:rPr>
          <w:fldChar w:fldCharType="end"/>
        </w:r>
      </w:ins>
    </w:p>
    <w:p w14:paraId="594CCB88" w14:textId="5773E36F" w:rsidR="00AB54FD" w:rsidRDefault="00AB54FD">
      <w:pPr>
        <w:pStyle w:val="TableofFigures"/>
        <w:tabs>
          <w:tab w:val="right" w:leader="dot" w:pos="8777"/>
        </w:tabs>
        <w:rPr>
          <w:ins w:id="1467" w:author="Tran Huan" w:date="2018-12-03T03:46:00Z"/>
          <w:rFonts w:asciiTheme="minorHAnsi" w:eastAsiaTheme="minorEastAsia" w:hAnsiTheme="minorHAnsi" w:cstheme="minorBidi"/>
          <w:noProof/>
          <w:sz w:val="22"/>
          <w:szCs w:val="22"/>
          <w:lang w:val="en-US"/>
        </w:rPr>
      </w:pPr>
      <w:ins w:id="1468" w:author="Tran Huan" w:date="2018-12-03T03:46:00Z">
        <w:r w:rsidRPr="006269B8">
          <w:rPr>
            <w:rStyle w:val="Hyperlink"/>
            <w:noProof/>
          </w:rPr>
          <w:fldChar w:fldCharType="begin"/>
        </w:r>
        <w:r w:rsidRPr="006269B8">
          <w:rPr>
            <w:rStyle w:val="Hyperlink"/>
            <w:noProof/>
          </w:rPr>
          <w:instrText xml:space="preserve"> </w:instrText>
        </w:r>
        <w:r>
          <w:rPr>
            <w:noProof/>
          </w:rPr>
          <w:instrText>HYPERLINK "D:\\Dropbox\\BaocaoLuanvan\\bao-cao-luan-van_v1.docx" \l "_Toc531584462"</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Hình 3.2</w:t>
        </w:r>
        <w:r w:rsidRPr="006269B8">
          <w:rPr>
            <w:rStyle w:val="Hyperlink"/>
            <w:noProof/>
            <w:lang w:val="en-US"/>
          </w:rPr>
          <w:t xml:space="preserve"> </w:t>
        </w:r>
        <w:r w:rsidRPr="006269B8">
          <w:rPr>
            <w:rStyle w:val="Hyperlink"/>
            <w:i/>
            <w:noProof/>
            <w:lang w:val="en-US"/>
          </w:rPr>
          <w:t>Sơ đồ phân rã chức năng</w:t>
        </w:r>
        <w:r>
          <w:rPr>
            <w:noProof/>
            <w:webHidden/>
          </w:rPr>
          <w:tab/>
        </w:r>
        <w:r>
          <w:rPr>
            <w:noProof/>
            <w:webHidden/>
          </w:rPr>
          <w:fldChar w:fldCharType="begin"/>
        </w:r>
        <w:r>
          <w:rPr>
            <w:noProof/>
            <w:webHidden/>
          </w:rPr>
          <w:instrText xml:space="preserve"> PAGEREF _Toc531584462 \h </w:instrText>
        </w:r>
        <w:r>
          <w:rPr>
            <w:noProof/>
            <w:webHidden/>
          </w:rPr>
        </w:r>
      </w:ins>
      <w:r>
        <w:rPr>
          <w:noProof/>
          <w:webHidden/>
        </w:rPr>
        <w:fldChar w:fldCharType="separate"/>
      </w:r>
      <w:ins w:id="1469" w:author="Tran Huan" w:date="2018-12-03T03:46:00Z">
        <w:r>
          <w:rPr>
            <w:noProof/>
            <w:webHidden/>
          </w:rPr>
          <w:t>20</w:t>
        </w:r>
        <w:r>
          <w:rPr>
            <w:noProof/>
            <w:webHidden/>
          </w:rPr>
          <w:fldChar w:fldCharType="end"/>
        </w:r>
        <w:r w:rsidRPr="006269B8">
          <w:rPr>
            <w:rStyle w:val="Hyperlink"/>
            <w:noProof/>
          </w:rPr>
          <w:fldChar w:fldCharType="end"/>
        </w:r>
      </w:ins>
    </w:p>
    <w:p w14:paraId="7228F932" w14:textId="40F655CC" w:rsidR="00AB54FD" w:rsidRDefault="00AB54FD">
      <w:pPr>
        <w:pStyle w:val="TableofFigures"/>
        <w:tabs>
          <w:tab w:val="right" w:leader="dot" w:pos="8777"/>
        </w:tabs>
        <w:rPr>
          <w:ins w:id="1470" w:author="Tran Huan" w:date="2018-12-03T03:46:00Z"/>
          <w:rFonts w:asciiTheme="minorHAnsi" w:eastAsiaTheme="minorEastAsia" w:hAnsiTheme="minorHAnsi" w:cstheme="minorBidi"/>
          <w:noProof/>
          <w:sz w:val="22"/>
          <w:szCs w:val="22"/>
          <w:lang w:val="en-US"/>
        </w:rPr>
      </w:pPr>
      <w:ins w:id="1471"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"_Toc531584463"</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 xml:space="preserve">Hình 3.3 </w:t>
        </w:r>
        <w:r w:rsidRPr="006269B8">
          <w:rPr>
            <w:rStyle w:val="Hyperlink"/>
            <w:i/>
            <w:noProof/>
          </w:rPr>
          <w:t>Sơ đồ mô hình quan hệ thực thể ở mức luận lý</w:t>
        </w:r>
        <w:r>
          <w:rPr>
            <w:noProof/>
            <w:webHidden/>
          </w:rPr>
          <w:tab/>
        </w:r>
        <w:r>
          <w:rPr>
            <w:noProof/>
            <w:webHidden/>
          </w:rPr>
          <w:fldChar w:fldCharType="begin"/>
        </w:r>
        <w:r>
          <w:rPr>
            <w:noProof/>
            <w:webHidden/>
          </w:rPr>
          <w:instrText xml:space="preserve"> PAGEREF _Toc531584463 \h </w:instrText>
        </w:r>
        <w:r>
          <w:rPr>
            <w:noProof/>
            <w:webHidden/>
          </w:rPr>
        </w:r>
      </w:ins>
      <w:r>
        <w:rPr>
          <w:noProof/>
          <w:webHidden/>
        </w:rPr>
        <w:fldChar w:fldCharType="separate"/>
      </w:r>
      <w:ins w:id="1472" w:author="Tran Huan" w:date="2018-12-03T03:46:00Z">
        <w:r>
          <w:rPr>
            <w:noProof/>
            <w:webHidden/>
          </w:rPr>
          <w:t>21</w:t>
        </w:r>
        <w:r>
          <w:rPr>
            <w:noProof/>
            <w:webHidden/>
          </w:rPr>
          <w:fldChar w:fldCharType="end"/>
        </w:r>
        <w:r w:rsidRPr="006269B8">
          <w:rPr>
            <w:rStyle w:val="Hyperlink"/>
            <w:noProof/>
          </w:rPr>
          <w:fldChar w:fldCharType="end"/>
        </w:r>
      </w:ins>
    </w:p>
    <w:p w14:paraId="28ECD65F" w14:textId="49DC6BF2" w:rsidR="00AB54FD" w:rsidRDefault="00AB54FD">
      <w:pPr>
        <w:pStyle w:val="TableofFigures"/>
        <w:tabs>
          <w:tab w:val="right" w:leader="dot" w:pos="8777"/>
        </w:tabs>
        <w:rPr>
          <w:ins w:id="1473" w:author="Tran Huan" w:date="2018-12-03T03:46:00Z"/>
          <w:rFonts w:asciiTheme="minorHAnsi" w:eastAsiaTheme="minorEastAsia" w:hAnsiTheme="minorHAnsi" w:cstheme="minorBidi"/>
          <w:noProof/>
          <w:sz w:val="22"/>
          <w:szCs w:val="22"/>
          <w:lang w:val="en-US"/>
        </w:rPr>
      </w:pPr>
      <w:ins w:id="1474"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"_Toc531584464"</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 xml:space="preserve">Hình 3.4 </w:t>
        </w:r>
        <w:r w:rsidRPr="006269B8">
          <w:rPr>
            <w:rStyle w:val="Hyperlink"/>
            <w:i/>
            <w:noProof/>
          </w:rPr>
          <w:t>Giao diện chọn dịch vụ, quần áo và giỏ đồ</w:t>
        </w:r>
        <w:r>
          <w:rPr>
            <w:noProof/>
            <w:webHidden/>
          </w:rPr>
          <w:tab/>
        </w:r>
        <w:r>
          <w:rPr>
            <w:noProof/>
            <w:webHidden/>
          </w:rPr>
          <w:fldChar w:fldCharType="begin"/>
        </w:r>
        <w:r>
          <w:rPr>
            <w:noProof/>
            <w:webHidden/>
          </w:rPr>
          <w:instrText xml:space="preserve"> PAGEREF _Toc531584464 \h </w:instrText>
        </w:r>
        <w:r>
          <w:rPr>
            <w:noProof/>
            <w:webHidden/>
          </w:rPr>
        </w:r>
      </w:ins>
      <w:r>
        <w:rPr>
          <w:noProof/>
          <w:webHidden/>
        </w:rPr>
        <w:fldChar w:fldCharType="separate"/>
      </w:r>
      <w:ins w:id="1475" w:author="Tran Huan" w:date="2018-12-03T03:46:00Z">
        <w:r>
          <w:rPr>
            <w:noProof/>
            <w:webHidden/>
          </w:rPr>
          <w:t>25</w:t>
        </w:r>
        <w:r>
          <w:rPr>
            <w:noProof/>
            <w:webHidden/>
          </w:rPr>
          <w:fldChar w:fldCharType="end"/>
        </w:r>
        <w:r w:rsidRPr="006269B8">
          <w:rPr>
            <w:rStyle w:val="Hyperlink"/>
            <w:noProof/>
          </w:rPr>
          <w:fldChar w:fldCharType="end"/>
        </w:r>
      </w:ins>
    </w:p>
    <w:p w14:paraId="20E8C0DF" w14:textId="774F42CD" w:rsidR="00AB54FD" w:rsidRDefault="00AB54FD">
      <w:pPr>
        <w:pStyle w:val="TableofFigures"/>
        <w:tabs>
          <w:tab w:val="right" w:leader="dot" w:pos="8777"/>
        </w:tabs>
        <w:rPr>
          <w:ins w:id="1476" w:author="Tran Huan" w:date="2018-12-03T03:46:00Z"/>
          <w:rFonts w:asciiTheme="minorHAnsi" w:eastAsiaTheme="minorEastAsia" w:hAnsiTheme="minorHAnsi" w:cstheme="minorBidi"/>
          <w:noProof/>
          <w:sz w:val="22"/>
          <w:szCs w:val="22"/>
          <w:lang w:val="en-US"/>
        </w:rPr>
      </w:pPr>
      <w:ins w:id="1477"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"_Toc531584465"</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 xml:space="preserve">Hình 3.5 </w:t>
        </w:r>
        <w:r w:rsidRPr="006269B8">
          <w:rPr>
            <w:rStyle w:val="Hyperlink"/>
            <w:i/>
            <w:noProof/>
          </w:rPr>
          <w:t>Giao diện giỏ đồ, chọn chi nhánh và thông tin đơn hàng</w:t>
        </w:r>
        <w:r>
          <w:rPr>
            <w:noProof/>
            <w:webHidden/>
          </w:rPr>
          <w:tab/>
        </w:r>
        <w:r>
          <w:rPr>
            <w:noProof/>
            <w:webHidden/>
          </w:rPr>
          <w:fldChar w:fldCharType="begin"/>
        </w:r>
        <w:r>
          <w:rPr>
            <w:noProof/>
            <w:webHidden/>
          </w:rPr>
          <w:instrText xml:space="preserve"> PAGEREF _Toc531584465 \h </w:instrText>
        </w:r>
        <w:r>
          <w:rPr>
            <w:noProof/>
            <w:webHidden/>
          </w:rPr>
        </w:r>
      </w:ins>
      <w:r>
        <w:rPr>
          <w:noProof/>
          <w:webHidden/>
        </w:rPr>
        <w:fldChar w:fldCharType="separate"/>
      </w:r>
      <w:ins w:id="1478" w:author="Tran Huan" w:date="2018-12-03T03:46:00Z">
        <w:r>
          <w:rPr>
            <w:noProof/>
            <w:webHidden/>
          </w:rPr>
          <w:t>26</w:t>
        </w:r>
        <w:r>
          <w:rPr>
            <w:noProof/>
            <w:webHidden/>
          </w:rPr>
          <w:fldChar w:fldCharType="end"/>
        </w:r>
        <w:r w:rsidRPr="006269B8">
          <w:rPr>
            <w:rStyle w:val="Hyperlink"/>
            <w:noProof/>
          </w:rPr>
          <w:fldChar w:fldCharType="end"/>
        </w:r>
      </w:ins>
    </w:p>
    <w:p w14:paraId="1C3BF3FF" w14:textId="15D68A64" w:rsidR="00AB54FD" w:rsidRDefault="00AB54FD">
      <w:pPr>
        <w:pStyle w:val="TableofFigures"/>
        <w:tabs>
          <w:tab w:val="right" w:leader="dot" w:pos="8777"/>
        </w:tabs>
        <w:rPr>
          <w:ins w:id="1479" w:author="Tran Huan" w:date="2018-12-03T03:46:00Z"/>
          <w:rFonts w:asciiTheme="minorHAnsi" w:eastAsiaTheme="minorEastAsia" w:hAnsiTheme="minorHAnsi" w:cstheme="minorBidi"/>
          <w:noProof/>
          <w:sz w:val="22"/>
          <w:szCs w:val="22"/>
          <w:lang w:val="en-US"/>
        </w:rPr>
      </w:pPr>
      <w:ins w:id="1480"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"_Toc531584466"</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 xml:space="preserve">Hình 3.6 </w:t>
        </w:r>
        <w:r w:rsidRPr="006269B8">
          <w:rPr>
            <w:rStyle w:val="Hyperlink"/>
            <w:i/>
            <w:noProof/>
          </w:rPr>
          <w:t>Giao diện chọn ngày giờ nhận và giao đồ và khuyến mãi</w:t>
        </w:r>
        <w:r>
          <w:rPr>
            <w:noProof/>
            <w:webHidden/>
          </w:rPr>
          <w:tab/>
        </w:r>
        <w:r>
          <w:rPr>
            <w:noProof/>
            <w:webHidden/>
          </w:rPr>
          <w:fldChar w:fldCharType="begin"/>
        </w:r>
        <w:r>
          <w:rPr>
            <w:noProof/>
            <w:webHidden/>
          </w:rPr>
          <w:instrText xml:space="preserve"> PAGEREF _Toc531584466 \h </w:instrText>
        </w:r>
        <w:r>
          <w:rPr>
            <w:noProof/>
            <w:webHidden/>
          </w:rPr>
        </w:r>
      </w:ins>
      <w:r>
        <w:rPr>
          <w:noProof/>
          <w:webHidden/>
        </w:rPr>
        <w:fldChar w:fldCharType="separate"/>
      </w:r>
      <w:ins w:id="1481" w:author="Tran Huan" w:date="2018-12-03T03:46:00Z">
        <w:r>
          <w:rPr>
            <w:noProof/>
            <w:webHidden/>
          </w:rPr>
          <w:t>26</w:t>
        </w:r>
        <w:r>
          <w:rPr>
            <w:noProof/>
            <w:webHidden/>
          </w:rPr>
          <w:fldChar w:fldCharType="end"/>
        </w:r>
        <w:r w:rsidRPr="006269B8">
          <w:rPr>
            <w:rStyle w:val="Hyperlink"/>
            <w:noProof/>
          </w:rPr>
          <w:fldChar w:fldCharType="end"/>
        </w:r>
      </w:ins>
    </w:p>
    <w:p w14:paraId="430C2DF7" w14:textId="07FF72A5" w:rsidR="00AB54FD" w:rsidRDefault="00AB54FD">
      <w:pPr>
        <w:pStyle w:val="TableofFigures"/>
        <w:tabs>
          <w:tab w:val="right" w:leader="dot" w:pos="8777"/>
        </w:tabs>
        <w:rPr>
          <w:ins w:id="1482" w:author="Tran Huan" w:date="2018-12-03T03:46:00Z"/>
          <w:rFonts w:asciiTheme="minorHAnsi" w:eastAsiaTheme="minorEastAsia" w:hAnsiTheme="minorHAnsi" w:cstheme="minorBidi"/>
          <w:noProof/>
          <w:sz w:val="22"/>
          <w:szCs w:val="22"/>
          <w:lang w:val="en-US"/>
        </w:rPr>
      </w:pPr>
      <w:ins w:id="1483"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"_Toc531584467"</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 xml:space="preserve">Hình 3.7 </w:t>
        </w:r>
        <w:r w:rsidRPr="006269B8">
          <w:rPr>
            <w:rStyle w:val="Hyperlink"/>
            <w:i/>
            <w:noProof/>
          </w:rPr>
          <w:t>Sơ đồ xử lý tạo đơn hàng</w:t>
        </w:r>
        <w:r>
          <w:rPr>
            <w:noProof/>
            <w:webHidden/>
          </w:rPr>
          <w:tab/>
        </w:r>
        <w:r>
          <w:rPr>
            <w:noProof/>
            <w:webHidden/>
          </w:rPr>
          <w:fldChar w:fldCharType="begin"/>
        </w:r>
        <w:r>
          <w:rPr>
            <w:noProof/>
            <w:webHidden/>
          </w:rPr>
          <w:instrText xml:space="preserve"> PAGEREF _Toc531584467 \h </w:instrText>
        </w:r>
        <w:r>
          <w:rPr>
            <w:noProof/>
            <w:webHidden/>
          </w:rPr>
        </w:r>
      </w:ins>
      <w:r>
        <w:rPr>
          <w:noProof/>
          <w:webHidden/>
        </w:rPr>
        <w:fldChar w:fldCharType="separate"/>
      </w:r>
      <w:ins w:id="1484" w:author="Tran Huan" w:date="2018-12-03T03:46:00Z">
        <w:r>
          <w:rPr>
            <w:noProof/>
            <w:webHidden/>
          </w:rPr>
          <w:t>28</w:t>
        </w:r>
        <w:r>
          <w:rPr>
            <w:noProof/>
            <w:webHidden/>
          </w:rPr>
          <w:fldChar w:fldCharType="end"/>
        </w:r>
        <w:r w:rsidRPr="006269B8">
          <w:rPr>
            <w:rStyle w:val="Hyperlink"/>
            <w:noProof/>
          </w:rPr>
          <w:fldChar w:fldCharType="end"/>
        </w:r>
      </w:ins>
    </w:p>
    <w:p w14:paraId="454C3CA4" w14:textId="7745460C" w:rsidR="00AB54FD" w:rsidRDefault="00AB54FD">
      <w:pPr>
        <w:pStyle w:val="TableofFigures"/>
        <w:tabs>
          <w:tab w:val="right" w:leader="dot" w:pos="8777"/>
        </w:tabs>
        <w:rPr>
          <w:ins w:id="1485" w:author="Tran Huan" w:date="2018-12-03T03:46:00Z"/>
          <w:rFonts w:asciiTheme="minorHAnsi" w:eastAsiaTheme="minorEastAsia" w:hAnsiTheme="minorHAnsi" w:cstheme="minorBidi"/>
          <w:noProof/>
          <w:sz w:val="22"/>
          <w:szCs w:val="22"/>
          <w:lang w:val="en-US"/>
        </w:rPr>
      </w:pPr>
      <w:ins w:id="1486" w:author="Tran Huan" w:date="2018-12-03T03:46:00Z">
        <w:r w:rsidRPr="006269B8">
          <w:rPr>
            <w:rStyle w:val="Hyperlink"/>
            <w:noProof/>
          </w:rPr>
          <w:fldChar w:fldCharType="begin"/>
        </w:r>
        <w:r w:rsidRPr="006269B8">
          <w:rPr>
            <w:rStyle w:val="Hyperlink"/>
            <w:noProof/>
          </w:rPr>
          <w:instrText xml:space="preserve"> </w:instrText>
        </w:r>
        <w:r>
          <w:rPr>
            <w:noProof/>
          </w:rPr>
          <w:instrText>HYPERLINK "D:\\Dropbox\\BaocaoLuanvan\\bao-cao-luan-van_v1.docx" \l "_Toc531584468"</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Hình 3.8</w:t>
        </w:r>
        <w:r w:rsidRPr="006269B8">
          <w:rPr>
            <w:rStyle w:val="Hyperlink"/>
            <w:noProof/>
            <w:lang w:val="en-US"/>
          </w:rPr>
          <w:t xml:space="preserve"> </w:t>
        </w:r>
        <w:r w:rsidRPr="006269B8">
          <w:rPr>
            <w:rStyle w:val="Hyperlink"/>
            <w:i/>
            <w:noProof/>
            <w:lang w:val="en-US"/>
          </w:rPr>
          <w:t>Giao diện Xem và cập nhập đơn hàng</w:t>
        </w:r>
        <w:r>
          <w:rPr>
            <w:noProof/>
            <w:webHidden/>
          </w:rPr>
          <w:tab/>
        </w:r>
        <w:r>
          <w:rPr>
            <w:noProof/>
            <w:webHidden/>
          </w:rPr>
          <w:fldChar w:fldCharType="begin"/>
        </w:r>
        <w:r>
          <w:rPr>
            <w:noProof/>
            <w:webHidden/>
          </w:rPr>
          <w:instrText xml:space="preserve"> PAGEREF _Toc531584468 \h </w:instrText>
        </w:r>
        <w:r>
          <w:rPr>
            <w:noProof/>
            <w:webHidden/>
          </w:rPr>
        </w:r>
      </w:ins>
      <w:r>
        <w:rPr>
          <w:noProof/>
          <w:webHidden/>
        </w:rPr>
        <w:fldChar w:fldCharType="separate"/>
      </w:r>
      <w:ins w:id="1487" w:author="Tran Huan" w:date="2018-12-03T03:46:00Z">
        <w:r>
          <w:rPr>
            <w:noProof/>
            <w:webHidden/>
          </w:rPr>
          <w:t>29</w:t>
        </w:r>
        <w:r>
          <w:rPr>
            <w:noProof/>
            <w:webHidden/>
          </w:rPr>
          <w:fldChar w:fldCharType="end"/>
        </w:r>
        <w:r w:rsidRPr="006269B8">
          <w:rPr>
            <w:rStyle w:val="Hyperlink"/>
            <w:noProof/>
          </w:rPr>
          <w:fldChar w:fldCharType="end"/>
        </w:r>
      </w:ins>
    </w:p>
    <w:p w14:paraId="18BF263D" w14:textId="48792D9B" w:rsidR="00AB54FD" w:rsidRDefault="00AB54FD">
      <w:pPr>
        <w:pStyle w:val="TableofFigures"/>
        <w:tabs>
          <w:tab w:val="right" w:leader="dot" w:pos="8777"/>
        </w:tabs>
        <w:rPr>
          <w:ins w:id="1488" w:author="Tran Huan" w:date="2018-12-03T03:46:00Z"/>
          <w:rFonts w:asciiTheme="minorHAnsi" w:eastAsiaTheme="minorEastAsia" w:hAnsiTheme="minorHAnsi" w:cstheme="minorBidi"/>
          <w:noProof/>
          <w:sz w:val="22"/>
          <w:szCs w:val="22"/>
          <w:lang w:val="en-US"/>
        </w:rPr>
      </w:pPr>
      <w:ins w:id="1489"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"_Toc531584469"</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 xml:space="preserve">Hình 3.9 </w:t>
        </w:r>
        <w:r w:rsidRPr="006269B8">
          <w:rPr>
            <w:rStyle w:val="Hyperlink"/>
            <w:i/>
            <w:noProof/>
          </w:rPr>
          <w:t>Sơ đồ cách xử lý xem và cập nhật đơn hàng</w:t>
        </w:r>
        <w:r>
          <w:rPr>
            <w:noProof/>
            <w:webHidden/>
          </w:rPr>
          <w:tab/>
        </w:r>
        <w:r>
          <w:rPr>
            <w:noProof/>
            <w:webHidden/>
          </w:rPr>
          <w:fldChar w:fldCharType="begin"/>
        </w:r>
        <w:r>
          <w:rPr>
            <w:noProof/>
            <w:webHidden/>
          </w:rPr>
          <w:instrText xml:space="preserve"> PAGEREF _Toc531584469 \h </w:instrText>
        </w:r>
        <w:r>
          <w:rPr>
            <w:noProof/>
            <w:webHidden/>
          </w:rPr>
        </w:r>
      </w:ins>
      <w:r>
        <w:rPr>
          <w:noProof/>
          <w:webHidden/>
        </w:rPr>
        <w:fldChar w:fldCharType="separate"/>
      </w:r>
      <w:ins w:id="1490" w:author="Tran Huan" w:date="2018-12-03T03:46:00Z">
        <w:r>
          <w:rPr>
            <w:noProof/>
            <w:webHidden/>
          </w:rPr>
          <w:t>31</w:t>
        </w:r>
        <w:r>
          <w:rPr>
            <w:noProof/>
            <w:webHidden/>
          </w:rPr>
          <w:fldChar w:fldCharType="end"/>
        </w:r>
        <w:r w:rsidRPr="006269B8">
          <w:rPr>
            <w:rStyle w:val="Hyperlink"/>
            <w:noProof/>
          </w:rPr>
          <w:fldChar w:fldCharType="end"/>
        </w:r>
      </w:ins>
    </w:p>
    <w:p w14:paraId="782AB0A6" w14:textId="4927FB28" w:rsidR="00AB54FD" w:rsidRDefault="00AB54FD">
      <w:pPr>
        <w:pStyle w:val="TableofFigures"/>
        <w:tabs>
          <w:tab w:val="right" w:leader="dot" w:pos="8777"/>
        </w:tabs>
        <w:rPr>
          <w:ins w:id="1491" w:author="Tran Huan" w:date="2018-12-03T03:46:00Z"/>
          <w:rFonts w:asciiTheme="minorHAnsi" w:eastAsiaTheme="minorEastAsia" w:hAnsiTheme="minorHAnsi" w:cstheme="minorBidi"/>
          <w:noProof/>
          <w:sz w:val="22"/>
          <w:szCs w:val="22"/>
          <w:lang w:val="en-US"/>
        </w:rPr>
      </w:pPr>
      <w:ins w:id="1492"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"_Toc531584470"</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 xml:space="preserve">Hình 3.10 </w:t>
        </w:r>
        <w:r w:rsidRPr="006269B8">
          <w:rPr>
            <w:rStyle w:val="Hyperlink"/>
            <w:i/>
            <w:noProof/>
          </w:rPr>
          <w:t>Giao diện lọc và tìm kiếm sản phẩm</w:t>
        </w:r>
        <w:r>
          <w:rPr>
            <w:noProof/>
            <w:webHidden/>
          </w:rPr>
          <w:tab/>
        </w:r>
        <w:r>
          <w:rPr>
            <w:noProof/>
            <w:webHidden/>
          </w:rPr>
          <w:fldChar w:fldCharType="begin"/>
        </w:r>
        <w:r>
          <w:rPr>
            <w:noProof/>
            <w:webHidden/>
          </w:rPr>
          <w:instrText xml:space="preserve"> PAGEREF _Toc531584470 \h </w:instrText>
        </w:r>
        <w:r>
          <w:rPr>
            <w:noProof/>
            <w:webHidden/>
          </w:rPr>
        </w:r>
      </w:ins>
      <w:r>
        <w:rPr>
          <w:noProof/>
          <w:webHidden/>
        </w:rPr>
        <w:fldChar w:fldCharType="separate"/>
      </w:r>
      <w:ins w:id="1493" w:author="Tran Huan" w:date="2018-12-03T03:46:00Z">
        <w:r>
          <w:rPr>
            <w:noProof/>
            <w:webHidden/>
          </w:rPr>
          <w:t>32</w:t>
        </w:r>
        <w:r>
          <w:rPr>
            <w:noProof/>
            <w:webHidden/>
          </w:rPr>
          <w:fldChar w:fldCharType="end"/>
        </w:r>
        <w:r w:rsidRPr="006269B8">
          <w:rPr>
            <w:rStyle w:val="Hyperlink"/>
            <w:noProof/>
          </w:rPr>
          <w:fldChar w:fldCharType="end"/>
        </w:r>
      </w:ins>
    </w:p>
    <w:p w14:paraId="18C7BCE1" w14:textId="38B73450" w:rsidR="00AB54FD" w:rsidRDefault="00AB54FD">
      <w:pPr>
        <w:pStyle w:val="TableofFigures"/>
        <w:tabs>
          <w:tab w:val="right" w:leader="dot" w:pos="8777"/>
        </w:tabs>
        <w:rPr>
          <w:ins w:id="1494" w:author="Tran Huan" w:date="2018-12-03T03:46:00Z"/>
          <w:rFonts w:asciiTheme="minorHAnsi" w:eastAsiaTheme="minorEastAsia" w:hAnsiTheme="minorHAnsi" w:cstheme="minorBidi"/>
          <w:noProof/>
          <w:sz w:val="22"/>
          <w:szCs w:val="22"/>
          <w:lang w:val="en-US"/>
        </w:rPr>
      </w:pPr>
      <w:ins w:id="1495"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"_Toc531584471"</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 xml:space="preserve">Hình 3.11 </w:t>
        </w:r>
        <w:r w:rsidRPr="006269B8">
          <w:rPr>
            <w:rStyle w:val="Hyperlink"/>
            <w:i/>
            <w:noProof/>
          </w:rPr>
          <w:t>Sơ đồ xử lý tìm kiếm và lọc quần áo có sẵn</w:t>
        </w:r>
        <w:r>
          <w:rPr>
            <w:noProof/>
            <w:webHidden/>
          </w:rPr>
          <w:tab/>
        </w:r>
        <w:r>
          <w:rPr>
            <w:noProof/>
            <w:webHidden/>
          </w:rPr>
          <w:fldChar w:fldCharType="begin"/>
        </w:r>
        <w:r>
          <w:rPr>
            <w:noProof/>
            <w:webHidden/>
          </w:rPr>
          <w:instrText xml:space="preserve"> PAGEREF _Toc531584471 \h </w:instrText>
        </w:r>
        <w:r>
          <w:rPr>
            <w:noProof/>
            <w:webHidden/>
          </w:rPr>
        </w:r>
      </w:ins>
      <w:r>
        <w:rPr>
          <w:noProof/>
          <w:webHidden/>
        </w:rPr>
        <w:fldChar w:fldCharType="separate"/>
      </w:r>
      <w:ins w:id="1496" w:author="Tran Huan" w:date="2018-12-03T03:46:00Z">
        <w:r>
          <w:rPr>
            <w:noProof/>
            <w:webHidden/>
          </w:rPr>
          <w:t>33</w:t>
        </w:r>
        <w:r>
          <w:rPr>
            <w:noProof/>
            <w:webHidden/>
          </w:rPr>
          <w:fldChar w:fldCharType="end"/>
        </w:r>
        <w:r w:rsidRPr="006269B8">
          <w:rPr>
            <w:rStyle w:val="Hyperlink"/>
            <w:noProof/>
          </w:rPr>
          <w:fldChar w:fldCharType="end"/>
        </w:r>
      </w:ins>
    </w:p>
    <w:p w14:paraId="41A5BEDB" w14:textId="0EE83686" w:rsidR="00AB54FD" w:rsidRDefault="00AB54FD">
      <w:pPr>
        <w:pStyle w:val="TableofFigures"/>
        <w:tabs>
          <w:tab w:val="right" w:leader="dot" w:pos="8777"/>
        </w:tabs>
        <w:rPr>
          <w:ins w:id="1497" w:author="Tran Huan" w:date="2018-12-03T03:46:00Z"/>
          <w:rFonts w:asciiTheme="minorHAnsi" w:eastAsiaTheme="minorEastAsia" w:hAnsiTheme="minorHAnsi" w:cstheme="minorBidi"/>
          <w:noProof/>
          <w:sz w:val="22"/>
          <w:szCs w:val="22"/>
          <w:lang w:val="en-US"/>
        </w:rPr>
      </w:pPr>
      <w:ins w:id="1498" w:author="Tran Huan" w:date="2018-12-03T03:46:00Z">
        <w:r w:rsidRPr="006269B8">
          <w:rPr>
            <w:rStyle w:val="Hyperlink"/>
            <w:noProof/>
          </w:rPr>
          <w:fldChar w:fldCharType="begin"/>
        </w:r>
        <w:r w:rsidRPr="006269B8">
          <w:rPr>
            <w:rStyle w:val="Hyperlink"/>
            <w:noProof/>
          </w:rPr>
          <w:instrText xml:space="preserve"> </w:instrText>
        </w:r>
        <w:r>
          <w:rPr>
            <w:noProof/>
          </w:rPr>
          <w:instrText>HYPERLINK "D:\\Dropbox\\BaocaoLuanvan\\bao-cao-luan-van_v1.docx" \l "_Toc531584472"</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Hình 3.12</w:t>
        </w:r>
        <w:r w:rsidRPr="006269B8">
          <w:rPr>
            <w:rStyle w:val="Hyperlink"/>
            <w:noProof/>
            <w:lang w:val="en-US"/>
          </w:rPr>
          <w:t xml:space="preserve"> </w:t>
        </w:r>
        <w:r w:rsidRPr="006269B8">
          <w:rPr>
            <w:rStyle w:val="Hyperlink"/>
            <w:i/>
            <w:noProof/>
            <w:lang w:val="en-US"/>
          </w:rPr>
          <w:t>Giao diện đăng nhập</w:t>
        </w:r>
        <w:r>
          <w:rPr>
            <w:noProof/>
            <w:webHidden/>
          </w:rPr>
          <w:tab/>
        </w:r>
        <w:r>
          <w:rPr>
            <w:noProof/>
            <w:webHidden/>
          </w:rPr>
          <w:fldChar w:fldCharType="begin"/>
        </w:r>
        <w:r>
          <w:rPr>
            <w:noProof/>
            <w:webHidden/>
          </w:rPr>
          <w:instrText xml:space="preserve"> PAGEREF _Toc531584472 \h </w:instrText>
        </w:r>
        <w:r>
          <w:rPr>
            <w:noProof/>
            <w:webHidden/>
          </w:rPr>
        </w:r>
      </w:ins>
      <w:r>
        <w:rPr>
          <w:noProof/>
          <w:webHidden/>
        </w:rPr>
        <w:fldChar w:fldCharType="separate"/>
      </w:r>
      <w:ins w:id="1499" w:author="Tran Huan" w:date="2018-12-03T03:46:00Z">
        <w:r>
          <w:rPr>
            <w:noProof/>
            <w:webHidden/>
          </w:rPr>
          <w:t>34</w:t>
        </w:r>
        <w:r>
          <w:rPr>
            <w:noProof/>
            <w:webHidden/>
          </w:rPr>
          <w:fldChar w:fldCharType="end"/>
        </w:r>
        <w:r w:rsidRPr="006269B8">
          <w:rPr>
            <w:rStyle w:val="Hyperlink"/>
            <w:noProof/>
          </w:rPr>
          <w:fldChar w:fldCharType="end"/>
        </w:r>
      </w:ins>
    </w:p>
    <w:p w14:paraId="0E97BD77" w14:textId="57D101F4" w:rsidR="00AB54FD" w:rsidRDefault="00AB54FD">
      <w:pPr>
        <w:pStyle w:val="TableofFigures"/>
        <w:tabs>
          <w:tab w:val="right" w:leader="dot" w:pos="8777"/>
        </w:tabs>
        <w:rPr>
          <w:ins w:id="1500" w:author="Tran Huan" w:date="2018-12-03T03:46:00Z"/>
          <w:rFonts w:asciiTheme="minorHAnsi" w:eastAsiaTheme="minorEastAsia" w:hAnsiTheme="minorHAnsi" w:cstheme="minorBidi"/>
          <w:noProof/>
          <w:sz w:val="22"/>
          <w:szCs w:val="22"/>
          <w:lang w:val="en-US"/>
        </w:rPr>
      </w:pPr>
      <w:ins w:id="1501"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"_Toc531584473"</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 xml:space="preserve">Hình 3.13 </w:t>
        </w:r>
        <w:r w:rsidRPr="006269B8">
          <w:rPr>
            <w:rStyle w:val="Hyperlink"/>
            <w:i/>
            <w:noProof/>
          </w:rPr>
          <w:t>Sơ đồ xử lí đăng nhập</w:t>
        </w:r>
        <w:r>
          <w:rPr>
            <w:noProof/>
            <w:webHidden/>
          </w:rPr>
          <w:tab/>
        </w:r>
        <w:r>
          <w:rPr>
            <w:noProof/>
            <w:webHidden/>
          </w:rPr>
          <w:fldChar w:fldCharType="begin"/>
        </w:r>
        <w:r>
          <w:rPr>
            <w:noProof/>
            <w:webHidden/>
          </w:rPr>
          <w:instrText xml:space="preserve"> PAGEREF _Toc531584473 \h </w:instrText>
        </w:r>
        <w:r>
          <w:rPr>
            <w:noProof/>
            <w:webHidden/>
          </w:rPr>
        </w:r>
      </w:ins>
      <w:r>
        <w:rPr>
          <w:noProof/>
          <w:webHidden/>
        </w:rPr>
        <w:fldChar w:fldCharType="separate"/>
      </w:r>
      <w:ins w:id="1502" w:author="Tran Huan" w:date="2018-12-03T03:46:00Z">
        <w:r>
          <w:rPr>
            <w:noProof/>
            <w:webHidden/>
          </w:rPr>
          <w:t>35</w:t>
        </w:r>
        <w:r>
          <w:rPr>
            <w:noProof/>
            <w:webHidden/>
          </w:rPr>
          <w:fldChar w:fldCharType="end"/>
        </w:r>
        <w:r w:rsidRPr="006269B8">
          <w:rPr>
            <w:rStyle w:val="Hyperlink"/>
            <w:noProof/>
          </w:rPr>
          <w:fldChar w:fldCharType="end"/>
        </w:r>
      </w:ins>
    </w:p>
    <w:p w14:paraId="6E4C32E7" w14:textId="03047A02" w:rsidR="00AB54FD" w:rsidRDefault="00AB54FD">
      <w:pPr>
        <w:pStyle w:val="TableofFigures"/>
        <w:tabs>
          <w:tab w:val="right" w:leader="dot" w:pos="8777"/>
        </w:tabs>
        <w:rPr>
          <w:ins w:id="1503" w:author="Tran Huan" w:date="2018-12-03T03:46:00Z"/>
          <w:rFonts w:asciiTheme="minorHAnsi" w:eastAsiaTheme="minorEastAsia" w:hAnsiTheme="minorHAnsi" w:cstheme="minorBidi"/>
          <w:noProof/>
          <w:sz w:val="22"/>
          <w:szCs w:val="22"/>
          <w:lang w:val="en-US"/>
        </w:rPr>
      </w:pPr>
      <w:ins w:id="1504" w:author="Tran Huan" w:date="2018-12-03T03:46:00Z">
        <w:r w:rsidRPr="006269B8">
          <w:rPr>
            <w:rStyle w:val="Hyperlink"/>
            <w:noProof/>
          </w:rPr>
          <w:fldChar w:fldCharType="begin"/>
        </w:r>
        <w:r w:rsidRPr="006269B8">
          <w:rPr>
            <w:rStyle w:val="Hyperlink"/>
            <w:noProof/>
          </w:rPr>
          <w:instrText xml:space="preserve"> </w:instrText>
        </w:r>
        <w:r>
          <w:rPr>
            <w:noProof/>
          </w:rPr>
          <w:instrText>HYPERLINK "D:\\Dropbox\\BaocaoLuanvan\\bao-cao-luan-van_v1.docx" \l "_Toc531584474"</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Hình 3.14</w:t>
        </w:r>
        <w:r w:rsidRPr="006269B8">
          <w:rPr>
            <w:rStyle w:val="Hyperlink"/>
            <w:noProof/>
            <w:lang w:val="en-US"/>
          </w:rPr>
          <w:t xml:space="preserve"> </w:t>
        </w:r>
        <w:r w:rsidRPr="006269B8">
          <w:rPr>
            <w:rStyle w:val="Hyperlink"/>
            <w:i/>
            <w:noProof/>
            <w:lang w:val="en-US"/>
          </w:rPr>
          <w:t>Giao diện xử lí đăng xuất</w:t>
        </w:r>
        <w:r>
          <w:rPr>
            <w:noProof/>
            <w:webHidden/>
          </w:rPr>
          <w:tab/>
        </w:r>
        <w:r>
          <w:rPr>
            <w:noProof/>
            <w:webHidden/>
          </w:rPr>
          <w:fldChar w:fldCharType="begin"/>
        </w:r>
        <w:r>
          <w:rPr>
            <w:noProof/>
            <w:webHidden/>
          </w:rPr>
          <w:instrText xml:space="preserve"> PAGEREF _Toc531584474 \h </w:instrText>
        </w:r>
        <w:r>
          <w:rPr>
            <w:noProof/>
            <w:webHidden/>
          </w:rPr>
        </w:r>
      </w:ins>
      <w:r>
        <w:rPr>
          <w:noProof/>
          <w:webHidden/>
        </w:rPr>
        <w:fldChar w:fldCharType="separate"/>
      </w:r>
      <w:ins w:id="1505" w:author="Tran Huan" w:date="2018-12-03T03:46:00Z">
        <w:r>
          <w:rPr>
            <w:noProof/>
            <w:webHidden/>
          </w:rPr>
          <w:t>36</w:t>
        </w:r>
        <w:r>
          <w:rPr>
            <w:noProof/>
            <w:webHidden/>
          </w:rPr>
          <w:fldChar w:fldCharType="end"/>
        </w:r>
        <w:r w:rsidRPr="006269B8">
          <w:rPr>
            <w:rStyle w:val="Hyperlink"/>
            <w:noProof/>
          </w:rPr>
          <w:fldChar w:fldCharType="end"/>
        </w:r>
      </w:ins>
    </w:p>
    <w:p w14:paraId="7C49BC5A" w14:textId="051C15C7" w:rsidR="00AB54FD" w:rsidRDefault="00AB54FD">
      <w:pPr>
        <w:pStyle w:val="TableofFigures"/>
        <w:tabs>
          <w:tab w:val="right" w:leader="dot" w:pos="8777"/>
        </w:tabs>
        <w:rPr>
          <w:ins w:id="1506" w:author="Tran Huan" w:date="2018-12-03T03:46:00Z"/>
          <w:rFonts w:asciiTheme="minorHAnsi" w:eastAsiaTheme="minorEastAsia" w:hAnsiTheme="minorHAnsi" w:cstheme="minorBidi"/>
          <w:noProof/>
          <w:sz w:val="22"/>
          <w:szCs w:val="22"/>
          <w:lang w:val="en-US"/>
        </w:rPr>
      </w:pPr>
      <w:ins w:id="1507"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"_Toc531584475"</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 xml:space="preserve">Hình 3.15 </w:t>
        </w:r>
        <w:r w:rsidRPr="006269B8">
          <w:rPr>
            <w:rStyle w:val="Hyperlink"/>
            <w:i/>
            <w:noProof/>
          </w:rPr>
          <w:t>Sơ đồ xử lí đăng xuất</w:t>
        </w:r>
        <w:r>
          <w:rPr>
            <w:noProof/>
            <w:webHidden/>
          </w:rPr>
          <w:tab/>
        </w:r>
        <w:r>
          <w:rPr>
            <w:noProof/>
            <w:webHidden/>
          </w:rPr>
          <w:fldChar w:fldCharType="begin"/>
        </w:r>
        <w:r>
          <w:rPr>
            <w:noProof/>
            <w:webHidden/>
          </w:rPr>
          <w:instrText xml:space="preserve"> PAGEREF _Toc531584475 \h </w:instrText>
        </w:r>
        <w:r>
          <w:rPr>
            <w:noProof/>
            <w:webHidden/>
          </w:rPr>
        </w:r>
      </w:ins>
      <w:r>
        <w:rPr>
          <w:noProof/>
          <w:webHidden/>
        </w:rPr>
        <w:fldChar w:fldCharType="separate"/>
      </w:r>
      <w:ins w:id="1508" w:author="Tran Huan" w:date="2018-12-03T03:46:00Z">
        <w:r>
          <w:rPr>
            <w:noProof/>
            <w:webHidden/>
          </w:rPr>
          <w:t>37</w:t>
        </w:r>
        <w:r>
          <w:rPr>
            <w:noProof/>
            <w:webHidden/>
          </w:rPr>
          <w:fldChar w:fldCharType="end"/>
        </w:r>
        <w:r w:rsidRPr="006269B8">
          <w:rPr>
            <w:rStyle w:val="Hyperlink"/>
            <w:noProof/>
          </w:rPr>
          <w:fldChar w:fldCharType="end"/>
        </w:r>
      </w:ins>
    </w:p>
    <w:p w14:paraId="33CBD363" w14:textId="1C3ACB59" w:rsidR="00AB54FD" w:rsidRDefault="00AB54FD">
      <w:pPr>
        <w:pStyle w:val="TableofFigures"/>
        <w:tabs>
          <w:tab w:val="right" w:leader="dot" w:pos="8777"/>
        </w:tabs>
        <w:rPr>
          <w:ins w:id="1509" w:author="Tran Huan" w:date="2018-12-03T03:46:00Z"/>
          <w:rFonts w:asciiTheme="minorHAnsi" w:eastAsiaTheme="minorEastAsia" w:hAnsiTheme="minorHAnsi" w:cstheme="minorBidi"/>
          <w:noProof/>
          <w:sz w:val="22"/>
          <w:szCs w:val="22"/>
          <w:lang w:val="en-US"/>
        </w:rPr>
      </w:pPr>
      <w:ins w:id="1510" w:author="Tran Huan" w:date="2018-12-03T03:46:00Z">
        <w:r w:rsidRPr="006269B8">
          <w:rPr>
            <w:rStyle w:val="Hyperlink"/>
            <w:noProof/>
          </w:rPr>
          <w:fldChar w:fldCharType="begin"/>
        </w:r>
        <w:r w:rsidRPr="006269B8">
          <w:rPr>
            <w:rStyle w:val="Hyperlink"/>
            <w:noProof/>
          </w:rPr>
          <w:instrText xml:space="preserve"> </w:instrText>
        </w:r>
        <w:r>
          <w:rPr>
            <w:noProof/>
          </w:rPr>
          <w:instrText>HYPERLINK "D:\\Dropbox\\BaocaoLuanvan\\bao-cao-luan-van_v1.docx" \l "_Toc531584476"</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Hình 3.16</w:t>
        </w:r>
        <w:r w:rsidRPr="006269B8">
          <w:rPr>
            <w:rStyle w:val="Hyperlink"/>
            <w:noProof/>
            <w:lang w:val="en-US"/>
          </w:rPr>
          <w:t xml:space="preserve"> </w:t>
        </w:r>
        <w:r w:rsidRPr="006269B8">
          <w:rPr>
            <w:rStyle w:val="Hyperlink"/>
            <w:i/>
            <w:noProof/>
            <w:lang w:val="en-US"/>
          </w:rPr>
          <w:t>Giao diện đăng ký tài khoản khách hàng</w:t>
        </w:r>
        <w:r>
          <w:rPr>
            <w:noProof/>
            <w:webHidden/>
          </w:rPr>
          <w:tab/>
        </w:r>
        <w:r>
          <w:rPr>
            <w:noProof/>
            <w:webHidden/>
          </w:rPr>
          <w:fldChar w:fldCharType="begin"/>
        </w:r>
        <w:r>
          <w:rPr>
            <w:noProof/>
            <w:webHidden/>
          </w:rPr>
          <w:instrText xml:space="preserve"> PAGEREF _Toc531584476 \h </w:instrText>
        </w:r>
        <w:r>
          <w:rPr>
            <w:noProof/>
            <w:webHidden/>
          </w:rPr>
        </w:r>
      </w:ins>
      <w:r>
        <w:rPr>
          <w:noProof/>
          <w:webHidden/>
        </w:rPr>
        <w:fldChar w:fldCharType="separate"/>
      </w:r>
      <w:ins w:id="1511" w:author="Tran Huan" w:date="2018-12-03T03:46:00Z">
        <w:r>
          <w:rPr>
            <w:noProof/>
            <w:webHidden/>
          </w:rPr>
          <w:t>38</w:t>
        </w:r>
        <w:r>
          <w:rPr>
            <w:noProof/>
            <w:webHidden/>
          </w:rPr>
          <w:fldChar w:fldCharType="end"/>
        </w:r>
        <w:r w:rsidRPr="006269B8">
          <w:rPr>
            <w:rStyle w:val="Hyperlink"/>
            <w:noProof/>
          </w:rPr>
          <w:fldChar w:fldCharType="end"/>
        </w:r>
      </w:ins>
    </w:p>
    <w:p w14:paraId="2D795F33" w14:textId="42E20F33" w:rsidR="00AB54FD" w:rsidRDefault="00AB54FD">
      <w:pPr>
        <w:pStyle w:val="TableofFigures"/>
        <w:tabs>
          <w:tab w:val="right" w:leader="dot" w:pos="8777"/>
        </w:tabs>
        <w:rPr>
          <w:ins w:id="1512" w:author="Tran Huan" w:date="2018-12-03T03:46:00Z"/>
          <w:rFonts w:asciiTheme="minorHAnsi" w:eastAsiaTheme="minorEastAsia" w:hAnsiTheme="minorHAnsi" w:cstheme="minorBidi"/>
          <w:noProof/>
          <w:sz w:val="22"/>
          <w:szCs w:val="22"/>
          <w:lang w:val="en-US"/>
        </w:rPr>
      </w:pPr>
      <w:ins w:id="1513"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"_Toc531584477"</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 xml:space="preserve">Hình 3.17 </w:t>
        </w:r>
        <w:r w:rsidRPr="006269B8">
          <w:rPr>
            <w:rStyle w:val="Hyperlink"/>
            <w:i/>
            <w:noProof/>
          </w:rPr>
          <w:t>Sơ đồ xử lí đăng kí tài khoản khách hàng</w:t>
        </w:r>
        <w:r>
          <w:rPr>
            <w:noProof/>
            <w:webHidden/>
          </w:rPr>
          <w:tab/>
        </w:r>
        <w:r>
          <w:rPr>
            <w:noProof/>
            <w:webHidden/>
          </w:rPr>
          <w:fldChar w:fldCharType="begin"/>
        </w:r>
        <w:r>
          <w:rPr>
            <w:noProof/>
            <w:webHidden/>
          </w:rPr>
          <w:instrText xml:space="preserve"> PAGEREF _Toc531584477 \h </w:instrText>
        </w:r>
        <w:r>
          <w:rPr>
            <w:noProof/>
            <w:webHidden/>
          </w:rPr>
        </w:r>
      </w:ins>
      <w:r>
        <w:rPr>
          <w:noProof/>
          <w:webHidden/>
        </w:rPr>
        <w:fldChar w:fldCharType="separate"/>
      </w:r>
      <w:ins w:id="1514" w:author="Tran Huan" w:date="2018-12-03T03:46:00Z">
        <w:r>
          <w:rPr>
            <w:noProof/>
            <w:webHidden/>
          </w:rPr>
          <w:t>39</w:t>
        </w:r>
        <w:r>
          <w:rPr>
            <w:noProof/>
            <w:webHidden/>
          </w:rPr>
          <w:fldChar w:fldCharType="end"/>
        </w:r>
        <w:r w:rsidRPr="006269B8">
          <w:rPr>
            <w:rStyle w:val="Hyperlink"/>
            <w:noProof/>
          </w:rPr>
          <w:fldChar w:fldCharType="end"/>
        </w:r>
      </w:ins>
    </w:p>
    <w:p w14:paraId="2445E006" w14:textId="5B403217" w:rsidR="00AB54FD" w:rsidRDefault="00AB54FD">
      <w:pPr>
        <w:pStyle w:val="TableofFigures"/>
        <w:tabs>
          <w:tab w:val="right" w:leader="dot" w:pos="8777"/>
        </w:tabs>
        <w:rPr>
          <w:ins w:id="1515" w:author="Tran Huan" w:date="2018-12-03T03:46:00Z"/>
          <w:rFonts w:asciiTheme="minorHAnsi" w:eastAsiaTheme="minorEastAsia" w:hAnsiTheme="minorHAnsi" w:cstheme="minorBidi"/>
          <w:noProof/>
          <w:sz w:val="22"/>
          <w:szCs w:val="22"/>
          <w:lang w:val="en-US"/>
        </w:rPr>
      </w:pPr>
      <w:ins w:id="1516"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"_Toc531584478"</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 xml:space="preserve">Hình 3.18 </w:t>
        </w:r>
        <w:r w:rsidRPr="006269B8">
          <w:rPr>
            <w:rStyle w:val="Hyperlink"/>
            <w:i/>
            <w:noProof/>
          </w:rPr>
          <w:t>Sơ đồ xử lí cập nhật thông tin người dùng sau khi đăng kí</w:t>
        </w:r>
        <w:r>
          <w:rPr>
            <w:noProof/>
            <w:webHidden/>
          </w:rPr>
          <w:tab/>
        </w:r>
        <w:r>
          <w:rPr>
            <w:noProof/>
            <w:webHidden/>
          </w:rPr>
          <w:fldChar w:fldCharType="begin"/>
        </w:r>
        <w:r>
          <w:rPr>
            <w:noProof/>
            <w:webHidden/>
          </w:rPr>
          <w:instrText xml:space="preserve"> PAGEREF _Toc531584478 \h </w:instrText>
        </w:r>
        <w:r>
          <w:rPr>
            <w:noProof/>
            <w:webHidden/>
          </w:rPr>
        </w:r>
      </w:ins>
      <w:r>
        <w:rPr>
          <w:noProof/>
          <w:webHidden/>
        </w:rPr>
        <w:fldChar w:fldCharType="separate"/>
      </w:r>
      <w:ins w:id="1517" w:author="Tran Huan" w:date="2018-12-03T03:46:00Z">
        <w:r>
          <w:rPr>
            <w:noProof/>
            <w:webHidden/>
          </w:rPr>
          <w:t>40</w:t>
        </w:r>
        <w:r>
          <w:rPr>
            <w:noProof/>
            <w:webHidden/>
          </w:rPr>
          <w:fldChar w:fldCharType="end"/>
        </w:r>
        <w:r w:rsidRPr="006269B8">
          <w:rPr>
            <w:rStyle w:val="Hyperlink"/>
            <w:noProof/>
          </w:rPr>
          <w:fldChar w:fldCharType="end"/>
        </w:r>
      </w:ins>
    </w:p>
    <w:p w14:paraId="27B01E5F" w14:textId="4CA51465" w:rsidR="00AB54FD" w:rsidRDefault="00AB54FD">
      <w:pPr>
        <w:pStyle w:val="TableofFigures"/>
        <w:tabs>
          <w:tab w:val="right" w:leader="dot" w:pos="8777"/>
        </w:tabs>
        <w:rPr>
          <w:ins w:id="1518" w:author="Tran Huan" w:date="2018-12-03T03:46:00Z"/>
          <w:rFonts w:asciiTheme="minorHAnsi" w:eastAsiaTheme="minorEastAsia" w:hAnsiTheme="minorHAnsi" w:cstheme="minorBidi"/>
          <w:noProof/>
          <w:sz w:val="22"/>
          <w:szCs w:val="22"/>
          <w:lang w:val="en-US"/>
        </w:rPr>
      </w:pPr>
      <w:ins w:id="1519" w:author="Tran Huan" w:date="2018-12-03T03:46:00Z">
        <w:r w:rsidRPr="006269B8">
          <w:rPr>
            <w:rStyle w:val="Hyperlink"/>
            <w:noProof/>
          </w:rPr>
          <w:fldChar w:fldCharType="begin"/>
        </w:r>
        <w:r w:rsidRPr="006269B8">
          <w:rPr>
            <w:rStyle w:val="Hyperlink"/>
            <w:noProof/>
          </w:rPr>
          <w:instrText xml:space="preserve"> </w:instrText>
        </w:r>
        <w:r>
          <w:rPr>
            <w:noProof/>
          </w:rPr>
          <w:instrText>HYPERLINK "D:\\Dropbox\\BaocaoLuanvan\\bao-cao-luan-van_v1.docx" \l "_Toc531584479"</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Hình 3.19</w:t>
        </w:r>
        <w:r w:rsidRPr="006269B8">
          <w:rPr>
            <w:rStyle w:val="Hyperlink"/>
            <w:noProof/>
            <w:lang w:val="en-US"/>
          </w:rPr>
          <w:t xml:space="preserve"> </w:t>
        </w:r>
        <w:r w:rsidRPr="006269B8">
          <w:rPr>
            <w:rStyle w:val="Hyperlink"/>
            <w:i/>
            <w:noProof/>
            <w:lang w:val="en-US"/>
          </w:rPr>
          <w:t>Giao diện xem biên nhận</w:t>
        </w:r>
        <w:r>
          <w:rPr>
            <w:noProof/>
            <w:webHidden/>
          </w:rPr>
          <w:tab/>
        </w:r>
        <w:r>
          <w:rPr>
            <w:noProof/>
            <w:webHidden/>
          </w:rPr>
          <w:fldChar w:fldCharType="begin"/>
        </w:r>
        <w:r>
          <w:rPr>
            <w:noProof/>
            <w:webHidden/>
          </w:rPr>
          <w:instrText xml:space="preserve"> PAGEREF _Toc531584479 \h </w:instrText>
        </w:r>
        <w:r>
          <w:rPr>
            <w:noProof/>
            <w:webHidden/>
          </w:rPr>
        </w:r>
      </w:ins>
      <w:r>
        <w:rPr>
          <w:noProof/>
          <w:webHidden/>
        </w:rPr>
        <w:fldChar w:fldCharType="separate"/>
      </w:r>
      <w:ins w:id="1520" w:author="Tran Huan" w:date="2018-12-03T03:46:00Z">
        <w:r>
          <w:rPr>
            <w:noProof/>
            <w:webHidden/>
          </w:rPr>
          <w:t>41</w:t>
        </w:r>
        <w:r>
          <w:rPr>
            <w:noProof/>
            <w:webHidden/>
          </w:rPr>
          <w:fldChar w:fldCharType="end"/>
        </w:r>
        <w:r w:rsidRPr="006269B8">
          <w:rPr>
            <w:rStyle w:val="Hyperlink"/>
            <w:noProof/>
          </w:rPr>
          <w:fldChar w:fldCharType="end"/>
        </w:r>
      </w:ins>
    </w:p>
    <w:p w14:paraId="2A89F456" w14:textId="4A43AA75" w:rsidR="00AB54FD" w:rsidRDefault="00AB54FD">
      <w:pPr>
        <w:pStyle w:val="TableofFigures"/>
        <w:tabs>
          <w:tab w:val="right" w:leader="dot" w:pos="8777"/>
        </w:tabs>
        <w:rPr>
          <w:ins w:id="1521" w:author="Tran Huan" w:date="2018-12-03T03:46:00Z"/>
          <w:rFonts w:asciiTheme="minorHAnsi" w:eastAsiaTheme="minorEastAsia" w:hAnsiTheme="minorHAnsi" w:cstheme="minorBidi"/>
          <w:noProof/>
          <w:sz w:val="22"/>
          <w:szCs w:val="22"/>
          <w:lang w:val="en-US"/>
        </w:rPr>
      </w:pPr>
      <w:ins w:id="1522"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"_Toc531584480"</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 xml:space="preserve">Hình 3.20 </w:t>
        </w:r>
        <w:r w:rsidRPr="006269B8">
          <w:rPr>
            <w:rStyle w:val="Hyperlink"/>
            <w:i/>
            <w:noProof/>
          </w:rPr>
          <w:t>Sơ đồ xử lý xem biên nhận</w:t>
        </w:r>
        <w:r>
          <w:rPr>
            <w:noProof/>
            <w:webHidden/>
          </w:rPr>
          <w:tab/>
        </w:r>
        <w:r>
          <w:rPr>
            <w:noProof/>
            <w:webHidden/>
          </w:rPr>
          <w:fldChar w:fldCharType="begin"/>
        </w:r>
        <w:r>
          <w:rPr>
            <w:noProof/>
            <w:webHidden/>
          </w:rPr>
          <w:instrText xml:space="preserve"> PAGEREF _Toc531584480 \h </w:instrText>
        </w:r>
        <w:r>
          <w:rPr>
            <w:noProof/>
            <w:webHidden/>
          </w:rPr>
        </w:r>
      </w:ins>
      <w:r>
        <w:rPr>
          <w:noProof/>
          <w:webHidden/>
        </w:rPr>
        <w:fldChar w:fldCharType="separate"/>
      </w:r>
      <w:ins w:id="1523" w:author="Tran Huan" w:date="2018-12-03T03:46:00Z">
        <w:r>
          <w:rPr>
            <w:noProof/>
            <w:webHidden/>
          </w:rPr>
          <w:t>42</w:t>
        </w:r>
        <w:r>
          <w:rPr>
            <w:noProof/>
            <w:webHidden/>
          </w:rPr>
          <w:fldChar w:fldCharType="end"/>
        </w:r>
        <w:r w:rsidRPr="006269B8">
          <w:rPr>
            <w:rStyle w:val="Hyperlink"/>
            <w:noProof/>
          </w:rPr>
          <w:fldChar w:fldCharType="end"/>
        </w:r>
      </w:ins>
    </w:p>
    <w:p w14:paraId="096F4835" w14:textId="1F7C499F" w:rsidR="00AB54FD" w:rsidRDefault="00AB54FD">
      <w:pPr>
        <w:pStyle w:val="TableofFigures"/>
        <w:tabs>
          <w:tab w:val="right" w:leader="dot" w:pos="8777"/>
        </w:tabs>
        <w:rPr>
          <w:ins w:id="1524" w:author="Tran Huan" w:date="2018-12-03T03:46:00Z"/>
          <w:rFonts w:asciiTheme="minorHAnsi" w:eastAsiaTheme="minorEastAsia" w:hAnsiTheme="minorHAnsi" w:cstheme="minorBidi"/>
          <w:noProof/>
          <w:sz w:val="22"/>
          <w:szCs w:val="22"/>
          <w:lang w:val="en-US"/>
        </w:rPr>
      </w:pPr>
      <w:ins w:id="1525"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"_Toc531584481"</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 xml:space="preserve">Hình 3.21 </w:t>
        </w:r>
        <w:r w:rsidRPr="006269B8">
          <w:rPr>
            <w:rStyle w:val="Hyperlink"/>
            <w:i/>
            <w:noProof/>
          </w:rPr>
          <w:t>Giao diện Xem thông báo về trạng thái đơn hàng</w:t>
        </w:r>
        <w:r>
          <w:rPr>
            <w:noProof/>
            <w:webHidden/>
          </w:rPr>
          <w:tab/>
        </w:r>
        <w:r>
          <w:rPr>
            <w:noProof/>
            <w:webHidden/>
          </w:rPr>
          <w:fldChar w:fldCharType="begin"/>
        </w:r>
        <w:r>
          <w:rPr>
            <w:noProof/>
            <w:webHidden/>
          </w:rPr>
          <w:instrText xml:space="preserve"> PAGEREF _Toc531584481 \h </w:instrText>
        </w:r>
        <w:r>
          <w:rPr>
            <w:noProof/>
            <w:webHidden/>
          </w:rPr>
        </w:r>
      </w:ins>
      <w:r>
        <w:rPr>
          <w:noProof/>
          <w:webHidden/>
        </w:rPr>
        <w:fldChar w:fldCharType="separate"/>
      </w:r>
      <w:ins w:id="1526" w:author="Tran Huan" w:date="2018-12-03T03:46:00Z">
        <w:r>
          <w:rPr>
            <w:noProof/>
            <w:webHidden/>
          </w:rPr>
          <w:t>43</w:t>
        </w:r>
        <w:r>
          <w:rPr>
            <w:noProof/>
            <w:webHidden/>
          </w:rPr>
          <w:fldChar w:fldCharType="end"/>
        </w:r>
        <w:r w:rsidRPr="006269B8">
          <w:rPr>
            <w:rStyle w:val="Hyperlink"/>
            <w:noProof/>
          </w:rPr>
          <w:fldChar w:fldCharType="end"/>
        </w:r>
      </w:ins>
    </w:p>
    <w:p w14:paraId="0D31DF3E" w14:textId="440983EE" w:rsidR="00AB54FD" w:rsidRDefault="00AB54FD">
      <w:pPr>
        <w:pStyle w:val="TableofFigures"/>
        <w:tabs>
          <w:tab w:val="right" w:leader="dot" w:pos="8777"/>
        </w:tabs>
        <w:rPr>
          <w:ins w:id="1527" w:author="Tran Huan" w:date="2018-12-03T03:46:00Z"/>
          <w:rFonts w:asciiTheme="minorHAnsi" w:eastAsiaTheme="minorEastAsia" w:hAnsiTheme="minorHAnsi" w:cstheme="minorBidi"/>
          <w:noProof/>
          <w:sz w:val="22"/>
          <w:szCs w:val="22"/>
          <w:lang w:val="en-US"/>
        </w:rPr>
      </w:pPr>
      <w:ins w:id="1528"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"_Toc531584482"</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 xml:space="preserve">Hình 3.22 </w:t>
        </w:r>
        <w:r w:rsidRPr="006269B8">
          <w:rPr>
            <w:rStyle w:val="Hyperlink"/>
            <w:i/>
            <w:noProof/>
          </w:rPr>
          <w:t>Sơ đồ xử lí xem thông báo về trạng thái đơn hàng</w:t>
        </w:r>
        <w:r>
          <w:rPr>
            <w:noProof/>
            <w:webHidden/>
          </w:rPr>
          <w:tab/>
        </w:r>
        <w:r>
          <w:rPr>
            <w:noProof/>
            <w:webHidden/>
          </w:rPr>
          <w:fldChar w:fldCharType="begin"/>
        </w:r>
        <w:r>
          <w:rPr>
            <w:noProof/>
            <w:webHidden/>
          </w:rPr>
          <w:instrText xml:space="preserve"> PAGEREF _Toc531584482 \h </w:instrText>
        </w:r>
        <w:r>
          <w:rPr>
            <w:noProof/>
            <w:webHidden/>
          </w:rPr>
        </w:r>
      </w:ins>
      <w:r>
        <w:rPr>
          <w:noProof/>
          <w:webHidden/>
        </w:rPr>
        <w:fldChar w:fldCharType="separate"/>
      </w:r>
      <w:ins w:id="1529" w:author="Tran Huan" w:date="2018-12-03T03:46:00Z">
        <w:r>
          <w:rPr>
            <w:noProof/>
            <w:webHidden/>
          </w:rPr>
          <w:t>44</w:t>
        </w:r>
        <w:r>
          <w:rPr>
            <w:noProof/>
            <w:webHidden/>
          </w:rPr>
          <w:fldChar w:fldCharType="end"/>
        </w:r>
        <w:r w:rsidRPr="006269B8">
          <w:rPr>
            <w:rStyle w:val="Hyperlink"/>
            <w:noProof/>
          </w:rPr>
          <w:fldChar w:fldCharType="end"/>
        </w:r>
      </w:ins>
    </w:p>
    <w:p w14:paraId="4D4DF3A9" w14:textId="74F1E851" w:rsidR="00AB54FD" w:rsidRDefault="00AB54FD">
      <w:pPr>
        <w:pStyle w:val="TableofFigures"/>
        <w:tabs>
          <w:tab w:val="right" w:leader="dot" w:pos="8777"/>
        </w:tabs>
        <w:rPr>
          <w:ins w:id="1530" w:author="Tran Huan" w:date="2018-12-03T03:46:00Z"/>
          <w:rFonts w:asciiTheme="minorHAnsi" w:eastAsiaTheme="minorEastAsia" w:hAnsiTheme="minorHAnsi" w:cstheme="minorBidi"/>
          <w:noProof/>
          <w:sz w:val="22"/>
          <w:szCs w:val="22"/>
          <w:lang w:val="en-US"/>
        </w:rPr>
      </w:pPr>
      <w:ins w:id="1531"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"_Toc531584483"</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 xml:space="preserve">Hình 3.23 </w:t>
        </w:r>
        <w:r w:rsidRPr="006269B8">
          <w:rPr>
            <w:rStyle w:val="Hyperlink"/>
            <w:i/>
            <w:noProof/>
          </w:rPr>
          <w:t>Giao diện xem hóa đơn</w:t>
        </w:r>
        <w:r>
          <w:rPr>
            <w:noProof/>
            <w:webHidden/>
          </w:rPr>
          <w:tab/>
        </w:r>
        <w:r>
          <w:rPr>
            <w:noProof/>
            <w:webHidden/>
          </w:rPr>
          <w:fldChar w:fldCharType="begin"/>
        </w:r>
        <w:r>
          <w:rPr>
            <w:noProof/>
            <w:webHidden/>
          </w:rPr>
          <w:instrText xml:space="preserve"> PAGEREF _Toc531584483 \h </w:instrText>
        </w:r>
        <w:r>
          <w:rPr>
            <w:noProof/>
            <w:webHidden/>
          </w:rPr>
        </w:r>
      </w:ins>
      <w:r>
        <w:rPr>
          <w:noProof/>
          <w:webHidden/>
        </w:rPr>
        <w:fldChar w:fldCharType="separate"/>
      </w:r>
      <w:ins w:id="1532" w:author="Tran Huan" w:date="2018-12-03T03:46:00Z">
        <w:r>
          <w:rPr>
            <w:noProof/>
            <w:webHidden/>
          </w:rPr>
          <w:t>45</w:t>
        </w:r>
        <w:r>
          <w:rPr>
            <w:noProof/>
            <w:webHidden/>
          </w:rPr>
          <w:fldChar w:fldCharType="end"/>
        </w:r>
        <w:r w:rsidRPr="006269B8">
          <w:rPr>
            <w:rStyle w:val="Hyperlink"/>
            <w:noProof/>
          </w:rPr>
          <w:fldChar w:fldCharType="end"/>
        </w:r>
      </w:ins>
    </w:p>
    <w:p w14:paraId="428985B1" w14:textId="6307B17B" w:rsidR="00AB54FD" w:rsidRDefault="00AB54FD">
      <w:pPr>
        <w:pStyle w:val="TableofFigures"/>
        <w:tabs>
          <w:tab w:val="right" w:leader="dot" w:pos="8777"/>
        </w:tabs>
        <w:rPr>
          <w:ins w:id="1533" w:author="Tran Huan" w:date="2018-12-03T03:46:00Z"/>
          <w:rFonts w:asciiTheme="minorHAnsi" w:eastAsiaTheme="minorEastAsia" w:hAnsiTheme="minorHAnsi" w:cstheme="minorBidi"/>
          <w:noProof/>
          <w:sz w:val="22"/>
          <w:szCs w:val="22"/>
          <w:lang w:val="en-US"/>
        </w:rPr>
      </w:pPr>
      <w:ins w:id="1534" w:author="Tran Huan" w:date="2018-12-03T03:46:00Z">
        <w:r w:rsidRPr="006269B8">
          <w:rPr>
            <w:rStyle w:val="Hyperlink"/>
            <w:noProof/>
          </w:rPr>
          <w:fldChar w:fldCharType="begin"/>
        </w:r>
        <w:r w:rsidRPr="006269B8">
          <w:rPr>
            <w:rStyle w:val="Hyperlink"/>
            <w:noProof/>
          </w:rPr>
          <w:instrText xml:space="preserve"> </w:instrText>
        </w:r>
        <w:r>
          <w:rPr>
            <w:noProof/>
          </w:rPr>
          <w:instrText>HYPERLINK \l "_Toc531584484"</w:instrText>
        </w:r>
        <w:r w:rsidRPr="006269B8">
          <w:rPr>
            <w:rStyle w:val="Hyperlink"/>
            <w:noProof/>
          </w:rPr>
          <w:instrText xml:space="preserve"> </w:instrText>
        </w:r>
        <w:r w:rsidRPr="006269B8">
          <w:rPr>
            <w:rStyle w:val="Hyperlink"/>
            <w:noProof/>
          </w:rPr>
        </w:r>
        <w:r w:rsidRPr="006269B8">
          <w:rPr>
            <w:rStyle w:val="Hyperlink"/>
            <w:noProof/>
          </w:rPr>
          <w:fldChar w:fldCharType="separate"/>
        </w:r>
        <w:r w:rsidRPr="006269B8">
          <w:rPr>
            <w:rStyle w:val="Hyperlink"/>
            <w:noProof/>
          </w:rPr>
          <w:t xml:space="preserve">Hình 3.24 </w:t>
        </w:r>
        <w:r w:rsidRPr="006269B8">
          <w:rPr>
            <w:rStyle w:val="Hyperlink"/>
            <w:i/>
            <w:noProof/>
          </w:rPr>
          <w:t>Sơ đồ xử lí xem hóa đơn</w:t>
        </w:r>
        <w:r>
          <w:rPr>
            <w:noProof/>
            <w:webHidden/>
          </w:rPr>
          <w:tab/>
        </w:r>
        <w:r>
          <w:rPr>
            <w:noProof/>
            <w:webHidden/>
          </w:rPr>
          <w:fldChar w:fldCharType="begin"/>
        </w:r>
        <w:r>
          <w:rPr>
            <w:noProof/>
            <w:webHidden/>
          </w:rPr>
          <w:instrText xml:space="preserve"> PAGEREF _Toc531584484 \h </w:instrText>
        </w:r>
        <w:r>
          <w:rPr>
            <w:noProof/>
            <w:webHidden/>
          </w:rPr>
        </w:r>
      </w:ins>
      <w:r>
        <w:rPr>
          <w:noProof/>
          <w:webHidden/>
        </w:rPr>
        <w:fldChar w:fldCharType="separate"/>
      </w:r>
      <w:ins w:id="1535" w:author="Tran Huan" w:date="2018-12-03T03:46:00Z">
        <w:r>
          <w:rPr>
            <w:noProof/>
            <w:webHidden/>
          </w:rPr>
          <w:t>46</w:t>
        </w:r>
        <w:r>
          <w:rPr>
            <w:noProof/>
            <w:webHidden/>
          </w:rPr>
          <w:fldChar w:fldCharType="end"/>
        </w:r>
        <w:r w:rsidRPr="006269B8">
          <w:rPr>
            <w:rStyle w:val="Hyperlink"/>
            <w:noProof/>
          </w:rPr>
          <w:fldChar w:fldCharType="end"/>
        </w:r>
      </w:ins>
    </w:p>
    <w:p w14:paraId="449122FF" w14:textId="77777777" w:rsidR="00AB54FD" w:rsidDel="00AB54FD" w:rsidRDefault="00AB54FD">
      <w:pPr>
        <w:pStyle w:val="TableofFigures"/>
        <w:tabs>
          <w:tab w:val="right" w:leader="dot" w:pos="8777"/>
        </w:tabs>
        <w:rPr>
          <w:del w:id="1536" w:author="Tran Huan" w:date="2018-12-03T03:46:00Z"/>
          <w:noProof/>
        </w:rPr>
      </w:pPr>
    </w:p>
    <w:p w14:paraId="3D3A03D3" w14:textId="77777777" w:rsidR="00926A45" w:rsidDel="00926A45" w:rsidRDefault="00926A45">
      <w:pPr>
        <w:pStyle w:val="TableofFigures"/>
        <w:tabs>
          <w:tab w:val="right" w:leader="dot" w:pos="8777"/>
        </w:tabs>
        <w:rPr>
          <w:del w:id="1537" w:author="Tran Huan" w:date="2018-12-03T03:04:00Z"/>
          <w:noProof/>
        </w:rPr>
      </w:pPr>
    </w:p>
    <w:p w14:paraId="37AF2610" w14:textId="77777777" w:rsidR="00926A45" w:rsidDel="00926A45" w:rsidRDefault="00926A45">
      <w:pPr>
        <w:pStyle w:val="TableofFigures"/>
        <w:tabs>
          <w:tab w:val="right" w:leader="dot" w:pos="8777"/>
        </w:tabs>
        <w:rPr>
          <w:del w:id="1538" w:author="Tran Huan" w:date="2018-12-03T03:00:00Z"/>
          <w:noProof/>
        </w:rPr>
      </w:pPr>
    </w:p>
    <w:p w14:paraId="056D143E" w14:textId="77777777" w:rsidR="00926A45" w:rsidDel="00926A45" w:rsidRDefault="00926A45">
      <w:pPr>
        <w:pStyle w:val="TableofFigures"/>
        <w:tabs>
          <w:tab w:val="right" w:leader="dot" w:pos="8777"/>
        </w:tabs>
        <w:rPr>
          <w:del w:id="1539" w:author="Tran Huan" w:date="2018-12-03T03:00:00Z"/>
          <w:noProof/>
        </w:rPr>
      </w:pPr>
    </w:p>
    <w:p w14:paraId="302E4F21" w14:textId="77777777" w:rsidR="00B20694" w:rsidDel="00B20694" w:rsidRDefault="00B20694">
      <w:pPr>
        <w:pStyle w:val="TableofFigures"/>
        <w:tabs>
          <w:tab w:val="right" w:leader="dot" w:pos="8777"/>
        </w:tabs>
        <w:rPr>
          <w:del w:id="1540" w:author="Tran Huan" w:date="2018-12-03T01:07:00Z"/>
          <w:noProof/>
        </w:rPr>
      </w:pPr>
    </w:p>
    <w:p w14:paraId="3918A842" w14:textId="77777777" w:rsidR="00B20694" w:rsidDel="00B20694" w:rsidRDefault="00B20694">
      <w:pPr>
        <w:pStyle w:val="TableofFigures"/>
        <w:tabs>
          <w:tab w:val="right" w:leader="dot" w:pos="8777"/>
        </w:tabs>
        <w:rPr>
          <w:del w:id="1541" w:author="Tran Huan" w:date="2018-12-03T01:06:00Z"/>
          <w:noProof/>
        </w:rPr>
      </w:pPr>
    </w:p>
    <w:p w14:paraId="1C808ADC" w14:textId="77777777" w:rsidR="008C4FEF" w:rsidDel="008C4FEF" w:rsidRDefault="008C4FEF">
      <w:pPr>
        <w:pStyle w:val="TableofFigures"/>
        <w:tabs>
          <w:tab w:val="right" w:leader="dot" w:pos="8777"/>
        </w:tabs>
        <w:rPr>
          <w:del w:id="1542" w:author="Tran Huan" w:date="2018-12-03T00:49:00Z"/>
          <w:noProof/>
        </w:rPr>
      </w:pPr>
    </w:p>
    <w:p w14:paraId="529BABBB" w14:textId="77777777" w:rsidR="00525787" w:rsidDel="00525787" w:rsidRDefault="00525787">
      <w:pPr>
        <w:pStyle w:val="TableofFigures"/>
        <w:tabs>
          <w:tab w:val="right" w:leader="dot" w:pos="8777"/>
        </w:tabs>
        <w:rPr>
          <w:del w:id="1543" w:author="Tran Huan" w:date="2018-12-03T00:14:00Z"/>
          <w:noProof/>
        </w:rPr>
      </w:pPr>
    </w:p>
    <w:p w14:paraId="2B42A558" w14:textId="77777777" w:rsidR="00C94048" w:rsidDel="00C94048" w:rsidRDefault="00C94048">
      <w:pPr>
        <w:pStyle w:val="TableofFigures"/>
        <w:tabs>
          <w:tab w:val="right" w:leader="dot" w:pos="8777"/>
        </w:tabs>
        <w:rPr>
          <w:del w:id="1544" w:author="Tran Huan" w:date="2018-11-26T10:53:00Z"/>
          <w:noProof/>
        </w:rPr>
      </w:pPr>
    </w:p>
    <w:p w14:paraId="612B3FC0" w14:textId="77777777" w:rsidR="00C94048" w:rsidDel="00C94048" w:rsidRDefault="00C94048">
      <w:pPr>
        <w:spacing w:line="276" w:lineRule="auto"/>
        <w:jc w:val="left"/>
        <w:rPr>
          <w:del w:id="1545" w:author="Tran Huan" w:date="2018-11-26T10:52:00Z"/>
          <w:noProof/>
        </w:rPr>
      </w:pPr>
    </w:p>
    <w:p w14:paraId="03B96CBC" w14:textId="781BE4F3" w:rsidR="00370B8C" w:rsidRDefault="00C94048">
      <w:pPr>
        <w:spacing w:line="276" w:lineRule="auto"/>
        <w:jc w:val="left"/>
        <w:rPr>
          <w:lang w:val="en-US"/>
        </w:rPr>
        <w:pPrChange w:id="1546" w:author="phuong vu" w:date="2018-11-23T13:48:00Z">
          <w:pPr>
            <w:jc w:val="left"/>
          </w:pPr>
        </w:pPrChange>
      </w:pPr>
      <w:ins w:id="1547" w:author="Tran Huan" w:date="2018-11-26T10:52:00Z">
        <w:r>
          <w:rPr>
            <w:lang w:val="en-US"/>
          </w:rPr>
          <w:fldChar w:fldCharType="end"/>
        </w:r>
      </w:ins>
      <w:r w:rsidR="00370B8C">
        <w:rPr>
          <w:lang w:val="en-US"/>
        </w:rPr>
        <w:br w:type="page"/>
      </w:r>
    </w:p>
    <w:p w14:paraId="4404C8D9" w14:textId="3A69E912" w:rsidR="006721F9" w:rsidRDefault="006721F9" w:rsidP="00926A45">
      <w:pPr>
        <w:pStyle w:val="Style1"/>
        <w:rPr>
          <w:ins w:id="1548" w:author="Tran Huan" w:date="2018-11-26T11:03:00Z"/>
        </w:rPr>
        <w:pPrChange w:id="1549" w:author="Tran Huan" w:date="2018-12-03T03:01:00Z">
          <w:pPr>
            <w:keepNext/>
            <w:keepLines/>
            <w:spacing w:before="240" w:after="0" w:line="276" w:lineRule="auto"/>
            <w:ind w:left="432"/>
            <w:jc w:val="center"/>
            <w:outlineLvl w:val="0"/>
          </w:pPr>
        </w:pPrChange>
      </w:pPr>
      <w:bookmarkStart w:id="1550" w:name="_Toc531580639"/>
      <w:ins w:id="1551" w:author="Tran Huan" w:date="2018-11-26T10:58:00Z">
        <w:r w:rsidRPr="006721F9">
          <w:t xml:space="preserve">DANH </w:t>
        </w:r>
      </w:ins>
      <w:ins w:id="1552" w:author="Tran Huan" w:date="2018-11-26T11:02:00Z">
        <w:r>
          <w:t>MỤC BẢNG</w:t>
        </w:r>
      </w:ins>
      <w:bookmarkEnd w:id="1550"/>
    </w:p>
    <w:p w14:paraId="29ACDCBC" w14:textId="67D6E941" w:rsidR="00AB54FD" w:rsidRDefault="006721F9">
      <w:pPr>
        <w:pStyle w:val="TableofFigures"/>
        <w:tabs>
          <w:tab w:val="right" w:leader="dot" w:pos="8777"/>
        </w:tabs>
        <w:rPr>
          <w:ins w:id="1553" w:author="Tran Huan" w:date="2018-12-03T03:46:00Z"/>
          <w:rFonts w:asciiTheme="minorHAnsi" w:eastAsiaTheme="minorEastAsia" w:hAnsiTheme="minorHAnsi" w:cstheme="minorBidi"/>
          <w:noProof/>
          <w:sz w:val="22"/>
          <w:szCs w:val="22"/>
          <w:lang w:val="en-US"/>
        </w:rPr>
      </w:pPr>
      <w:ins w:id="1554" w:author="Tran Huan" w:date="2018-11-26T11:04:00Z">
        <w:r>
          <w:rPr>
            <w:lang w:val="en-US"/>
          </w:rPr>
          <w:fldChar w:fldCharType="begin"/>
        </w:r>
        <w:r>
          <w:rPr>
            <w:lang w:val="en-US"/>
          </w:rPr>
          <w:instrText xml:space="preserve"> TOC \h \z \c "Bảng" </w:instrText>
        </w:r>
      </w:ins>
      <w:r>
        <w:rPr>
          <w:lang w:val="en-US"/>
        </w:rPr>
        <w:fldChar w:fldCharType="separate"/>
      </w:r>
      <w:ins w:id="1555" w:author="Tran Huan" w:date="2018-12-03T03:46:00Z">
        <w:r w:rsidR="00AB54FD" w:rsidRPr="006B543F">
          <w:rPr>
            <w:rStyle w:val="Hyperlink"/>
            <w:noProof/>
          </w:rPr>
          <w:fldChar w:fldCharType="begin"/>
        </w:r>
        <w:r w:rsidR="00AB54FD" w:rsidRPr="006B543F">
          <w:rPr>
            <w:rStyle w:val="Hyperlink"/>
            <w:noProof/>
          </w:rPr>
          <w:instrText xml:space="preserve"> </w:instrText>
        </w:r>
        <w:r w:rsidR="00AB54FD">
          <w:rPr>
            <w:noProof/>
          </w:rPr>
          <w:instrText>HYPERLINK \l "_Toc531584485"</w:instrText>
        </w:r>
        <w:r w:rsidR="00AB54FD" w:rsidRPr="006B543F">
          <w:rPr>
            <w:rStyle w:val="Hyperlink"/>
            <w:noProof/>
          </w:rPr>
          <w:instrText xml:space="preserve"> </w:instrText>
        </w:r>
        <w:r w:rsidR="00AB54FD" w:rsidRPr="006B543F">
          <w:rPr>
            <w:rStyle w:val="Hyperlink"/>
            <w:noProof/>
          </w:rPr>
        </w:r>
        <w:r w:rsidR="00AB54FD" w:rsidRPr="006B543F">
          <w:rPr>
            <w:rStyle w:val="Hyperlink"/>
            <w:noProof/>
          </w:rPr>
          <w:fldChar w:fldCharType="separate"/>
        </w:r>
        <w:r w:rsidR="00AB54FD" w:rsidRPr="006B543F">
          <w:rPr>
            <w:rStyle w:val="Hyperlink"/>
            <w:noProof/>
          </w:rPr>
          <w:t xml:space="preserve">Bảng 0.1 </w:t>
        </w:r>
        <w:r w:rsidR="00AB54FD" w:rsidRPr="006B543F">
          <w:rPr>
            <w:rStyle w:val="Hyperlink"/>
            <w:i/>
            <w:noProof/>
          </w:rPr>
          <w:t>Thành viên nhóm</w:t>
        </w:r>
        <w:r w:rsidR="00AB54FD">
          <w:rPr>
            <w:noProof/>
            <w:webHidden/>
          </w:rPr>
          <w:tab/>
        </w:r>
        <w:r w:rsidR="00AB54FD">
          <w:rPr>
            <w:noProof/>
            <w:webHidden/>
          </w:rPr>
          <w:fldChar w:fldCharType="begin"/>
        </w:r>
        <w:r w:rsidR="00AB54FD">
          <w:rPr>
            <w:noProof/>
            <w:webHidden/>
          </w:rPr>
          <w:instrText xml:space="preserve"> PAGEREF _Toc531584485 \h </w:instrText>
        </w:r>
        <w:r w:rsidR="00AB54FD">
          <w:rPr>
            <w:noProof/>
            <w:webHidden/>
          </w:rPr>
        </w:r>
      </w:ins>
      <w:r w:rsidR="00AB54FD">
        <w:rPr>
          <w:noProof/>
          <w:webHidden/>
        </w:rPr>
        <w:fldChar w:fldCharType="separate"/>
      </w:r>
      <w:ins w:id="1556" w:author="Tran Huan" w:date="2018-12-03T03:46:00Z">
        <w:r w:rsidR="00AB54FD">
          <w:rPr>
            <w:noProof/>
            <w:webHidden/>
          </w:rPr>
          <w:t>3</w:t>
        </w:r>
        <w:r w:rsidR="00AB54FD">
          <w:rPr>
            <w:noProof/>
            <w:webHidden/>
          </w:rPr>
          <w:fldChar w:fldCharType="end"/>
        </w:r>
        <w:r w:rsidR="00AB54FD" w:rsidRPr="006B543F">
          <w:rPr>
            <w:rStyle w:val="Hyperlink"/>
            <w:noProof/>
          </w:rPr>
          <w:fldChar w:fldCharType="end"/>
        </w:r>
      </w:ins>
    </w:p>
    <w:p w14:paraId="679CD523" w14:textId="0A4576CC" w:rsidR="00AB54FD" w:rsidRDefault="00AB54FD">
      <w:pPr>
        <w:pStyle w:val="TableofFigures"/>
        <w:tabs>
          <w:tab w:val="right" w:leader="dot" w:pos="8777"/>
        </w:tabs>
        <w:rPr>
          <w:ins w:id="1557" w:author="Tran Huan" w:date="2018-12-03T03:46:00Z"/>
          <w:rFonts w:asciiTheme="minorHAnsi" w:eastAsiaTheme="minorEastAsia" w:hAnsiTheme="minorHAnsi" w:cstheme="minorBidi"/>
          <w:noProof/>
          <w:sz w:val="22"/>
          <w:szCs w:val="22"/>
          <w:lang w:val="en-US"/>
        </w:rPr>
      </w:pPr>
      <w:ins w:id="1558"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"_Toc531584486"</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0.2 </w:t>
        </w:r>
        <w:r w:rsidRPr="006B543F">
          <w:rPr>
            <w:rStyle w:val="Hyperlink"/>
            <w:i/>
            <w:noProof/>
          </w:rPr>
          <w:t>Phân công công việc</w:t>
        </w:r>
        <w:r>
          <w:rPr>
            <w:noProof/>
            <w:webHidden/>
          </w:rPr>
          <w:tab/>
        </w:r>
        <w:r>
          <w:rPr>
            <w:noProof/>
            <w:webHidden/>
          </w:rPr>
          <w:fldChar w:fldCharType="begin"/>
        </w:r>
        <w:r>
          <w:rPr>
            <w:noProof/>
            <w:webHidden/>
          </w:rPr>
          <w:instrText xml:space="preserve"> PAGEREF _Toc531584486 \h </w:instrText>
        </w:r>
        <w:r>
          <w:rPr>
            <w:noProof/>
            <w:webHidden/>
          </w:rPr>
        </w:r>
      </w:ins>
      <w:r>
        <w:rPr>
          <w:noProof/>
          <w:webHidden/>
        </w:rPr>
        <w:fldChar w:fldCharType="separate"/>
      </w:r>
      <w:ins w:id="1559" w:author="Tran Huan" w:date="2018-12-03T03:46:00Z">
        <w:r>
          <w:rPr>
            <w:noProof/>
            <w:webHidden/>
          </w:rPr>
          <w:t>4</w:t>
        </w:r>
        <w:r>
          <w:rPr>
            <w:noProof/>
            <w:webHidden/>
          </w:rPr>
          <w:fldChar w:fldCharType="end"/>
        </w:r>
        <w:r w:rsidRPr="006B543F">
          <w:rPr>
            <w:rStyle w:val="Hyperlink"/>
            <w:noProof/>
          </w:rPr>
          <w:fldChar w:fldCharType="end"/>
        </w:r>
      </w:ins>
    </w:p>
    <w:p w14:paraId="06A98C71" w14:textId="556A3CC2" w:rsidR="00AB54FD" w:rsidRDefault="00AB54FD">
      <w:pPr>
        <w:pStyle w:val="TableofFigures"/>
        <w:tabs>
          <w:tab w:val="right" w:leader="dot" w:pos="8777"/>
        </w:tabs>
        <w:rPr>
          <w:ins w:id="1560" w:author="Tran Huan" w:date="2018-12-03T03:46:00Z"/>
          <w:rFonts w:asciiTheme="minorHAnsi" w:eastAsiaTheme="minorEastAsia" w:hAnsiTheme="minorHAnsi" w:cstheme="minorBidi"/>
          <w:noProof/>
          <w:sz w:val="22"/>
          <w:szCs w:val="22"/>
          <w:lang w:val="en-US"/>
        </w:rPr>
      </w:pPr>
      <w:ins w:id="1561"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"_Toc531584487"</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1.1 </w:t>
        </w:r>
        <w:r w:rsidRPr="006B543F">
          <w:rPr>
            <w:rStyle w:val="Hyperlink"/>
            <w:i/>
            <w:noProof/>
          </w:rPr>
          <w:t>Các chức năng hệ thống</w:t>
        </w:r>
        <w:r>
          <w:rPr>
            <w:noProof/>
            <w:webHidden/>
          </w:rPr>
          <w:tab/>
        </w:r>
        <w:r>
          <w:rPr>
            <w:noProof/>
            <w:webHidden/>
          </w:rPr>
          <w:fldChar w:fldCharType="begin"/>
        </w:r>
        <w:r>
          <w:rPr>
            <w:noProof/>
            <w:webHidden/>
          </w:rPr>
          <w:instrText xml:space="preserve"> PAGEREF _Toc531584487 \h </w:instrText>
        </w:r>
        <w:r>
          <w:rPr>
            <w:noProof/>
            <w:webHidden/>
          </w:rPr>
        </w:r>
      </w:ins>
      <w:r>
        <w:rPr>
          <w:noProof/>
          <w:webHidden/>
        </w:rPr>
        <w:fldChar w:fldCharType="separate"/>
      </w:r>
      <w:ins w:id="1562" w:author="Tran Huan" w:date="2018-12-03T03:46:00Z">
        <w:r>
          <w:rPr>
            <w:noProof/>
            <w:webHidden/>
          </w:rPr>
          <w:t>7</w:t>
        </w:r>
        <w:r>
          <w:rPr>
            <w:noProof/>
            <w:webHidden/>
          </w:rPr>
          <w:fldChar w:fldCharType="end"/>
        </w:r>
        <w:r w:rsidRPr="006B543F">
          <w:rPr>
            <w:rStyle w:val="Hyperlink"/>
            <w:noProof/>
          </w:rPr>
          <w:fldChar w:fldCharType="end"/>
        </w:r>
      </w:ins>
    </w:p>
    <w:p w14:paraId="317D6DAB" w14:textId="7EC6AE1D" w:rsidR="00AB54FD" w:rsidRDefault="00AB54FD">
      <w:pPr>
        <w:pStyle w:val="TableofFigures"/>
        <w:tabs>
          <w:tab w:val="right" w:leader="dot" w:pos="8777"/>
        </w:tabs>
        <w:rPr>
          <w:ins w:id="1563" w:author="Tran Huan" w:date="2018-12-03T03:46:00Z"/>
          <w:rFonts w:asciiTheme="minorHAnsi" w:eastAsiaTheme="minorEastAsia" w:hAnsiTheme="minorHAnsi" w:cstheme="minorBidi"/>
          <w:noProof/>
          <w:sz w:val="22"/>
          <w:szCs w:val="22"/>
          <w:lang w:val="en-US"/>
        </w:rPr>
      </w:pPr>
      <w:ins w:id="1564"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"_Toc531584488"</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3.1 </w:t>
        </w:r>
        <w:r w:rsidRPr="006B543F">
          <w:rPr>
            <w:rStyle w:val="Hyperlink"/>
            <w:i/>
            <w:noProof/>
          </w:rPr>
          <w:t>Ý nghĩa các bảng trong cơ sở dữ liệu</w:t>
        </w:r>
        <w:r>
          <w:rPr>
            <w:noProof/>
            <w:webHidden/>
          </w:rPr>
          <w:tab/>
        </w:r>
        <w:r>
          <w:rPr>
            <w:noProof/>
            <w:webHidden/>
          </w:rPr>
          <w:fldChar w:fldCharType="begin"/>
        </w:r>
        <w:r>
          <w:rPr>
            <w:noProof/>
            <w:webHidden/>
          </w:rPr>
          <w:instrText xml:space="preserve"> PAGEREF _Toc531584488 \h </w:instrText>
        </w:r>
        <w:r>
          <w:rPr>
            <w:noProof/>
            <w:webHidden/>
          </w:rPr>
        </w:r>
      </w:ins>
      <w:r>
        <w:rPr>
          <w:noProof/>
          <w:webHidden/>
        </w:rPr>
        <w:fldChar w:fldCharType="separate"/>
      </w:r>
      <w:ins w:id="1565" w:author="Tran Huan" w:date="2018-12-03T03:46:00Z">
        <w:r>
          <w:rPr>
            <w:noProof/>
            <w:webHidden/>
          </w:rPr>
          <w:t>24</w:t>
        </w:r>
        <w:r>
          <w:rPr>
            <w:noProof/>
            <w:webHidden/>
          </w:rPr>
          <w:fldChar w:fldCharType="end"/>
        </w:r>
        <w:r w:rsidRPr="006B543F">
          <w:rPr>
            <w:rStyle w:val="Hyperlink"/>
            <w:noProof/>
          </w:rPr>
          <w:fldChar w:fldCharType="end"/>
        </w:r>
      </w:ins>
    </w:p>
    <w:p w14:paraId="33E50FD0" w14:textId="77954228" w:rsidR="00AB54FD" w:rsidRDefault="00AB54FD">
      <w:pPr>
        <w:pStyle w:val="TableofFigures"/>
        <w:tabs>
          <w:tab w:val="right" w:leader="dot" w:pos="8777"/>
        </w:tabs>
        <w:rPr>
          <w:ins w:id="1566" w:author="Tran Huan" w:date="2018-12-03T03:46:00Z"/>
          <w:rFonts w:asciiTheme="minorHAnsi" w:eastAsiaTheme="minorEastAsia" w:hAnsiTheme="minorHAnsi" w:cstheme="minorBidi"/>
          <w:noProof/>
          <w:sz w:val="22"/>
          <w:szCs w:val="22"/>
          <w:lang w:val="en-US"/>
        </w:rPr>
      </w:pPr>
      <w:ins w:id="1567"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"_Toc531584489"</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3.2 </w:t>
        </w:r>
        <w:r w:rsidRPr="006B543F">
          <w:rPr>
            <w:rStyle w:val="Hyperlink"/>
            <w:i/>
            <w:noProof/>
          </w:rPr>
          <w:t>Bảng các thành phần giao diện tạo đơn hàng</w:t>
        </w:r>
        <w:r>
          <w:rPr>
            <w:noProof/>
            <w:webHidden/>
          </w:rPr>
          <w:tab/>
        </w:r>
        <w:r>
          <w:rPr>
            <w:noProof/>
            <w:webHidden/>
          </w:rPr>
          <w:fldChar w:fldCharType="begin"/>
        </w:r>
        <w:r>
          <w:rPr>
            <w:noProof/>
            <w:webHidden/>
          </w:rPr>
          <w:instrText xml:space="preserve"> PAGEREF _Toc531584489 \h </w:instrText>
        </w:r>
        <w:r>
          <w:rPr>
            <w:noProof/>
            <w:webHidden/>
          </w:rPr>
        </w:r>
      </w:ins>
      <w:r>
        <w:rPr>
          <w:noProof/>
          <w:webHidden/>
        </w:rPr>
        <w:fldChar w:fldCharType="separate"/>
      </w:r>
      <w:ins w:id="1568" w:author="Tran Huan" w:date="2018-12-03T03:46:00Z">
        <w:r>
          <w:rPr>
            <w:noProof/>
            <w:webHidden/>
          </w:rPr>
          <w:t>27</w:t>
        </w:r>
        <w:r>
          <w:rPr>
            <w:noProof/>
            <w:webHidden/>
          </w:rPr>
          <w:fldChar w:fldCharType="end"/>
        </w:r>
        <w:r w:rsidRPr="006B543F">
          <w:rPr>
            <w:rStyle w:val="Hyperlink"/>
            <w:noProof/>
          </w:rPr>
          <w:fldChar w:fldCharType="end"/>
        </w:r>
      </w:ins>
    </w:p>
    <w:p w14:paraId="759C7E78" w14:textId="0235C0D6" w:rsidR="00AB54FD" w:rsidRDefault="00AB54FD">
      <w:pPr>
        <w:pStyle w:val="TableofFigures"/>
        <w:tabs>
          <w:tab w:val="right" w:leader="dot" w:pos="8777"/>
        </w:tabs>
        <w:rPr>
          <w:ins w:id="1569" w:author="Tran Huan" w:date="2018-12-03T03:46:00Z"/>
          <w:rFonts w:asciiTheme="minorHAnsi" w:eastAsiaTheme="minorEastAsia" w:hAnsiTheme="minorHAnsi" w:cstheme="minorBidi"/>
          <w:noProof/>
          <w:sz w:val="22"/>
          <w:szCs w:val="22"/>
          <w:lang w:val="en-US"/>
        </w:rPr>
      </w:pPr>
      <w:ins w:id="1570"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"_Toc531584490"</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3.3 </w:t>
        </w:r>
        <w:r w:rsidRPr="006B543F">
          <w:rPr>
            <w:rStyle w:val="Hyperlink"/>
            <w:i/>
            <w:noProof/>
          </w:rPr>
          <w:t>Bảng dữ liệu sử dụng tạo đơn hàng</w:t>
        </w:r>
        <w:r>
          <w:rPr>
            <w:noProof/>
            <w:webHidden/>
          </w:rPr>
          <w:tab/>
        </w:r>
        <w:r>
          <w:rPr>
            <w:noProof/>
            <w:webHidden/>
          </w:rPr>
          <w:fldChar w:fldCharType="begin"/>
        </w:r>
        <w:r>
          <w:rPr>
            <w:noProof/>
            <w:webHidden/>
          </w:rPr>
          <w:instrText xml:space="preserve"> PAGEREF _Toc531584490 \h </w:instrText>
        </w:r>
        <w:r>
          <w:rPr>
            <w:noProof/>
            <w:webHidden/>
          </w:rPr>
        </w:r>
      </w:ins>
      <w:r>
        <w:rPr>
          <w:noProof/>
          <w:webHidden/>
        </w:rPr>
        <w:fldChar w:fldCharType="separate"/>
      </w:r>
      <w:ins w:id="1571" w:author="Tran Huan" w:date="2018-12-03T03:46:00Z">
        <w:r>
          <w:rPr>
            <w:noProof/>
            <w:webHidden/>
          </w:rPr>
          <w:t>27</w:t>
        </w:r>
        <w:r>
          <w:rPr>
            <w:noProof/>
            <w:webHidden/>
          </w:rPr>
          <w:fldChar w:fldCharType="end"/>
        </w:r>
        <w:r w:rsidRPr="006B543F">
          <w:rPr>
            <w:rStyle w:val="Hyperlink"/>
            <w:noProof/>
          </w:rPr>
          <w:fldChar w:fldCharType="end"/>
        </w:r>
      </w:ins>
    </w:p>
    <w:p w14:paraId="0FACAE9E" w14:textId="673580BE" w:rsidR="00AB54FD" w:rsidRDefault="00AB54FD">
      <w:pPr>
        <w:pStyle w:val="TableofFigures"/>
        <w:tabs>
          <w:tab w:val="right" w:leader="dot" w:pos="8777"/>
        </w:tabs>
        <w:rPr>
          <w:ins w:id="1572" w:author="Tran Huan" w:date="2018-12-03T03:46:00Z"/>
          <w:rFonts w:asciiTheme="minorHAnsi" w:eastAsiaTheme="minorEastAsia" w:hAnsiTheme="minorHAnsi" w:cstheme="minorBidi"/>
          <w:noProof/>
          <w:sz w:val="22"/>
          <w:szCs w:val="22"/>
          <w:lang w:val="en-US"/>
        </w:rPr>
      </w:pPr>
      <w:ins w:id="1573"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"_Toc531584491"</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3.4 </w:t>
        </w:r>
        <w:r w:rsidRPr="006B543F">
          <w:rPr>
            <w:rStyle w:val="Hyperlink"/>
            <w:i/>
            <w:noProof/>
          </w:rPr>
          <w:t>Bảng các thành phần giao diện xem và cập nhật đơn hàng</w:t>
        </w:r>
        <w:r>
          <w:rPr>
            <w:noProof/>
            <w:webHidden/>
          </w:rPr>
          <w:tab/>
        </w:r>
        <w:r>
          <w:rPr>
            <w:noProof/>
            <w:webHidden/>
          </w:rPr>
          <w:fldChar w:fldCharType="begin"/>
        </w:r>
        <w:r>
          <w:rPr>
            <w:noProof/>
            <w:webHidden/>
          </w:rPr>
          <w:instrText xml:space="preserve"> PAGEREF _Toc531584491 \h </w:instrText>
        </w:r>
        <w:r>
          <w:rPr>
            <w:noProof/>
            <w:webHidden/>
          </w:rPr>
        </w:r>
      </w:ins>
      <w:r>
        <w:rPr>
          <w:noProof/>
          <w:webHidden/>
        </w:rPr>
        <w:fldChar w:fldCharType="separate"/>
      </w:r>
      <w:ins w:id="1574" w:author="Tran Huan" w:date="2018-12-03T03:46:00Z">
        <w:r>
          <w:rPr>
            <w:noProof/>
            <w:webHidden/>
          </w:rPr>
          <w:t>29</w:t>
        </w:r>
        <w:r>
          <w:rPr>
            <w:noProof/>
            <w:webHidden/>
          </w:rPr>
          <w:fldChar w:fldCharType="end"/>
        </w:r>
        <w:r w:rsidRPr="006B543F">
          <w:rPr>
            <w:rStyle w:val="Hyperlink"/>
            <w:noProof/>
          </w:rPr>
          <w:fldChar w:fldCharType="end"/>
        </w:r>
      </w:ins>
    </w:p>
    <w:p w14:paraId="6EB3A1F6" w14:textId="4C168ABA" w:rsidR="00AB54FD" w:rsidRDefault="00AB54FD">
      <w:pPr>
        <w:pStyle w:val="TableofFigures"/>
        <w:tabs>
          <w:tab w:val="right" w:leader="dot" w:pos="8777"/>
        </w:tabs>
        <w:rPr>
          <w:ins w:id="1575" w:author="Tran Huan" w:date="2018-12-03T03:46:00Z"/>
          <w:rFonts w:asciiTheme="minorHAnsi" w:eastAsiaTheme="minorEastAsia" w:hAnsiTheme="minorHAnsi" w:cstheme="minorBidi"/>
          <w:noProof/>
          <w:sz w:val="22"/>
          <w:szCs w:val="22"/>
          <w:lang w:val="en-US"/>
        </w:rPr>
      </w:pPr>
      <w:ins w:id="1576"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"_Toc531584492"</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3.5 </w:t>
        </w:r>
        <w:r w:rsidRPr="006B543F">
          <w:rPr>
            <w:rStyle w:val="Hyperlink"/>
            <w:i/>
            <w:noProof/>
          </w:rPr>
          <w:t>Bảng dữ liệu sử dụng xem và cập nhật đơn hàng</w:t>
        </w:r>
        <w:r>
          <w:rPr>
            <w:noProof/>
            <w:webHidden/>
          </w:rPr>
          <w:tab/>
        </w:r>
        <w:r>
          <w:rPr>
            <w:noProof/>
            <w:webHidden/>
          </w:rPr>
          <w:fldChar w:fldCharType="begin"/>
        </w:r>
        <w:r>
          <w:rPr>
            <w:noProof/>
            <w:webHidden/>
          </w:rPr>
          <w:instrText xml:space="preserve"> PAGEREF _Toc531584492 \h </w:instrText>
        </w:r>
        <w:r>
          <w:rPr>
            <w:noProof/>
            <w:webHidden/>
          </w:rPr>
        </w:r>
      </w:ins>
      <w:r>
        <w:rPr>
          <w:noProof/>
          <w:webHidden/>
        </w:rPr>
        <w:fldChar w:fldCharType="separate"/>
      </w:r>
      <w:ins w:id="1577" w:author="Tran Huan" w:date="2018-12-03T03:46:00Z">
        <w:r>
          <w:rPr>
            <w:noProof/>
            <w:webHidden/>
          </w:rPr>
          <w:t>30</w:t>
        </w:r>
        <w:r>
          <w:rPr>
            <w:noProof/>
            <w:webHidden/>
          </w:rPr>
          <w:fldChar w:fldCharType="end"/>
        </w:r>
        <w:r w:rsidRPr="006B543F">
          <w:rPr>
            <w:rStyle w:val="Hyperlink"/>
            <w:noProof/>
          </w:rPr>
          <w:fldChar w:fldCharType="end"/>
        </w:r>
      </w:ins>
    </w:p>
    <w:p w14:paraId="7C594DE7" w14:textId="770E45B7" w:rsidR="00AB54FD" w:rsidRDefault="00AB54FD">
      <w:pPr>
        <w:pStyle w:val="TableofFigures"/>
        <w:tabs>
          <w:tab w:val="right" w:leader="dot" w:pos="8777"/>
        </w:tabs>
        <w:rPr>
          <w:ins w:id="1578" w:author="Tran Huan" w:date="2018-12-03T03:46:00Z"/>
          <w:rFonts w:asciiTheme="minorHAnsi" w:eastAsiaTheme="minorEastAsia" w:hAnsiTheme="minorHAnsi" w:cstheme="minorBidi"/>
          <w:noProof/>
          <w:sz w:val="22"/>
          <w:szCs w:val="22"/>
          <w:lang w:val="en-US"/>
        </w:rPr>
      </w:pPr>
      <w:ins w:id="1579"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"_Toc531584493"</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3.6 </w:t>
        </w:r>
        <w:r w:rsidRPr="006B543F">
          <w:rPr>
            <w:rStyle w:val="Hyperlink"/>
            <w:i/>
            <w:noProof/>
          </w:rPr>
          <w:t>Bảng các thành phần giao diện tìm kiếm và lọc quần áo theo loại có sẵn</w:t>
        </w:r>
        <w:r>
          <w:rPr>
            <w:noProof/>
            <w:webHidden/>
          </w:rPr>
          <w:tab/>
        </w:r>
        <w:r>
          <w:rPr>
            <w:noProof/>
            <w:webHidden/>
          </w:rPr>
          <w:fldChar w:fldCharType="begin"/>
        </w:r>
        <w:r>
          <w:rPr>
            <w:noProof/>
            <w:webHidden/>
          </w:rPr>
          <w:instrText xml:space="preserve"> PAGEREF _Toc531584493 \h </w:instrText>
        </w:r>
        <w:r>
          <w:rPr>
            <w:noProof/>
            <w:webHidden/>
          </w:rPr>
        </w:r>
      </w:ins>
      <w:r>
        <w:rPr>
          <w:noProof/>
          <w:webHidden/>
        </w:rPr>
        <w:fldChar w:fldCharType="separate"/>
      </w:r>
      <w:ins w:id="1580" w:author="Tran Huan" w:date="2018-12-03T03:46:00Z">
        <w:r>
          <w:rPr>
            <w:noProof/>
            <w:webHidden/>
          </w:rPr>
          <w:t>32</w:t>
        </w:r>
        <w:r>
          <w:rPr>
            <w:noProof/>
            <w:webHidden/>
          </w:rPr>
          <w:fldChar w:fldCharType="end"/>
        </w:r>
        <w:r w:rsidRPr="006B543F">
          <w:rPr>
            <w:rStyle w:val="Hyperlink"/>
            <w:noProof/>
          </w:rPr>
          <w:fldChar w:fldCharType="end"/>
        </w:r>
      </w:ins>
    </w:p>
    <w:p w14:paraId="090E9AB8" w14:textId="6E948B53" w:rsidR="00AB54FD" w:rsidRDefault="00AB54FD">
      <w:pPr>
        <w:pStyle w:val="TableofFigures"/>
        <w:tabs>
          <w:tab w:val="right" w:leader="dot" w:pos="8777"/>
        </w:tabs>
        <w:rPr>
          <w:ins w:id="1581" w:author="Tran Huan" w:date="2018-12-03T03:46:00Z"/>
          <w:rFonts w:asciiTheme="minorHAnsi" w:eastAsiaTheme="minorEastAsia" w:hAnsiTheme="minorHAnsi" w:cstheme="minorBidi"/>
          <w:noProof/>
          <w:sz w:val="22"/>
          <w:szCs w:val="22"/>
          <w:lang w:val="en-US"/>
        </w:rPr>
      </w:pPr>
      <w:ins w:id="1582"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"_Toc531584494"</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3.7 </w:t>
        </w:r>
        <w:r w:rsidRPr="006B543F">
          <w:rPr>
            <w:rStyle w:val="Hyperlink"/>
            <w:i/>
            <w:noProof/>
          </w:rPr>
          <w:t>Bảng dữ liệu sử dụng Tìm kiếm và lọc sản phẩm</w:t>
        </w:r>
        <w:r>
          <w:rPr>
            <w:noProof/>
            <w:webHidden/>
          </w:rPr>
          <w:tab/>
        </w:r>
        <w:r>
          <w:rPr>
            <w:noProof/>
            <w:webHidden/>
          </w:rPr>
          <w:fldChar w:fldCharType="begin"/>
        </w:r>
        <w:r>
          <w:rPr>
            <w:noProof/>
            <w:webHidden/>
          </w:rPr>
          <w:instrText xml:space="preserve"> PAGEREF _Toc531584494 \h </w:instrText>
        </w:r>
        <w:r>
          <w:rPr>
            <w:noProof/>
            <w:webHidden/>
          </w:rPr>
        </w:r>
      </w:ins>
      <w:r>
        <w:rPr>
          <w:noProof/>
          <w:webHidden/>
        </w:rPr>
        <w:fldChar w:fldCharType="separate"/>
      </w:r>
      <w:ins w:id="1583" w:author="Tran Huan" w:date="2018-12-03T03:46:00Z">
        <w:r>
          <w:rPr>
            <w:noProof/>
            <w:webHidden/>
          </w:rPr>
          <w:t>32</w:t>
        </w:r>
        <w:r>
          <w:rPr>
            <w:noProof/>
            <w:webHidden/>
          </w:rPr>
          <w:fldChar w:fldCharType="end"/>
        </w:r>
        <w:r w:rsidRPr="006B543F">
          <w:rPr>
            <w:rStyle w:val="Hyperlink"/>
            <w:noProof/>
          </w:rPr>
          <w:fldChar w:fldCharType="end"/>
        </w:r>
      </w:ins>
    </w:p>
    <w:p w14:paraId="10524BCE" w14:textId="71F00338" w:rsidR="00AB54FD" w:rsidRDefault="00AB54FD">
      <w:pPr>
        <w:pStyle w:val="TableofFigures"/>
        <w:tabs>
          <w:tab w:val="right" w:leader="dot" w:pos="8777"/>
        </w:tabs>
        <w:rPr>
          <w:ins w:id="1584" w:author="Tran Huan" w:date="2018-12-03T03:46:00Z"/>
          <w:rFonts w:asciiTheme="minorHAnsi" w:eastAsiaTheme="minorEastAsia" w:hAnsiTheme="minorHAnsi" w:cstheme="minorBidi"/>
          <w:noProof/>
          <w:sz w:val="22"/>
          <w:szCs w:val="22"/>
          <w:lang w:val="en-US"/>
        </w:rPr>
      </w:pPr>
      <w:ins w:id="1585"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"_Toc531584495"</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3.8 </w:t>
        </w:r>
        <w:r w:rsidRPr="006B543F">
          <w:rPr>
            <w:rStyle w:val="Hyperlink"/>
            <w:i/>
            <w:noProof/>
          </w:rPr>
          <w:t>Bảng các thành phần giao diện</w:t>
        </w:r>
        <w:r>
          <w:rPr>
            <w:noProof/>
            <w:webHidden/>
          </w:rPr>
          <w:tab/>
        </w:r>
        <w:r>
          <w:rPr>
            <w:noProof/>
            <w:webHidden/>
          </w:rPr>
          <w:fldChar w:fldCharType="begin"/>
        </w:r>
        <w:r>
          <w:rPr>
            <w:noProof/>
            <w:webHidden/>
          </w:rPr>
          <w:instrText xml:space="preserve"> PAGEREF _Toc531584495 \h </w:instrText>
        </w:r>
        <w:r>
          <w:rPr>
            <w:noProof/>
            <w:webHidden/>
          </w:rPr>
        </w:r>
      </w:ins>
      <w:r>
        <w:rPr>
          <w:noProof/>
          <w:webHidden/>
        </w:rPr>
        <w:fldChar w:fldCharType="separate"/>
      </w:r>
      <w:ins w:id="1586" w:author="Tran Huan" w:date="2018-12-03T03:46:00Z">
        <w:r>
          <w:rPr>
            <w:noProof/>
            <w:webHidden/>
          </w:rPr>
          <w:t>38</w:t>
        </w:r>
        <w:r>
          <w:rPr>
            <w:noProof/>
            <w:webHidden/>
          </w:rPr>
          <w:fldChar w:fldCharType="end"/>
        </w:r>
        <w:r w:rsidRPr="006B543F">
          <w:rPr>
            <w:rStyle w:val="Hyperlink"/>
            <w:noProof/>
          </w:rPr>
          <w:fldChar w:fldCharType="end"/>
        </w:r>
      </w:ins>
    </w:p>
    <w:p w14:paraId="4032D1D6" w14:textId="1AE39B9A" w:rsidR="00AB54FD" w:rsidRDefault="00AB54FD">
      <w:pPr>
        <w:pStyle w:val="TableofFigures"/>
        <w:tabs>
          <w:tab w:val="right" w:leader="dot" w:pos="8777"/>
        </w:tabs>
        <w:rPr>
          <w:ins w:id="1587" w:author="Tran Huan" w:date="2018-12-03T03:46:00Z"/>
          <w:rFonts w:asciiTheme="minorHAnsi" w:eastAsiaTheme="minorEastAsia" w:hAnsiTheme="minorHAnsi" w:cstheme="minorBidi"/>
          <w:noProof/>
          <w:sz w:val="22"/>
          <w:szCs w:val="22"/>
          <w:lang w:val="en-US"/>
        </w:rPr>
      </w:pPr>
      <w:ins w:id="1588"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"_Toc531584496"</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3.9 </w:t>
        </w:r>
        <w:r w:rsidRPr="006B543F">
          <w:rPr>
            <w:rStyle w:val="Hyperlink"/>
            <w:i/>
            <w:noProof/>
          </w:rPr>
          <w:t>Bảng các thành phần giao diện xem biên nhận</w:t>
        </w:r>
        <w:r>
          <w:rPr>
            <w:noProof/>
            <w:webHidden/>
          </w:rPr>
          <w:tab/>
        </w:r>
        <w:r>
          <w:rPr>
            <w:noProof/>
            <w:webHidden/>
          </w:rPr>
          <w:fldChar w:fldCharType="begin"/>
        </w:r>
        <w:r>
          <w:rPr>
            <w:noProof/>
            <w:webHidden/>
          </w:rPr>
          <w:instrText xml:space="preserve"> PAGEREF _Toc531584496 \h </w:instrText>
        </w:r>
        <w:r>
          <w:rPr>
            <w:noProof/>
            <w:webHidden/>
          </w:rPr>
        </w:r>
      </w:ins>
      <w:r>
        <w:rPr>
          <w:noProof/>
          <w:webHidden/>
        </w:rPr>
        <w:fldChar w:fldCharType="separate"/>
      </w:r>
      <w:ins w:id="1589" w:author="Tran Huan" w:date="2018-12-03T03:46:00Z">
        <w:r>
          <w:rPr>
            <w:noProof/>
            <w:webHidden/>
          </w:rPr>
          <w:t>41</w:t>
        </w:r>
        <w:r>
          <w:rPr>
            <w:noProof/>
            <w:webHidden/>
          </w:rPr>
          <w:fldChar w:fldCharType="end"/>
        </w:r>
        <w:r w:rsidRPr="006B543F">
          <w:rPr>
            <w:rStyle w:val="Hyperlink"/>
            <w:noProof/>
          </w:rPr>
          <w:fldChar w:fldCharType="end"/>
        </w:r>
      </w:ins>
    </w:p>
    <w:p w14:paraId="78A8DAD3" w14:textId="10BB0169" w:rsidR="00AB54FD" w:rsidRDefault="00AB54FD">
      <w:pPr>
        <w:pStyle w:val="TableofFigures"/>
        <w:tabs>
          <w:tab w:val="right" w:leader="dot" w:pos="8777"/>
        </w:tabs>
        <w:rPr>
          <w:ins w:id="1590" w:author="Tran Huan" w:date="2018-12-03T03:46:00Z"/>
          <w:rFonts w:asciiTheme="minorHAnsi" w:eastAsiaTheme="minorEastAsia" w:hAnsiTheme="minorHAnsi" w:cstheme="minorBidi"/>
          <w:noProof/>
          <w:sz w:val="22"/>
          <w:szCs w:val="22"/>
          <w:lang w:val="en-US"/>
        </w:rPr>
      </w:pPr>
      <w:ins w:id="1591"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"_Toc531584497"</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4.1 </w:t>
        </w:r>
        <w:r w:rsidRPr="006B543F">
          <w:rPr>
            <w:rStyle w:val="Hyperlink"/>
            <w:i/>
            <w:noProof/>
          </w:rPr>
          <w:t>Các chức năng được kiểm thử</w:t>
        </w:r>
        <w:r>
          <w:rPr>
            <w:noProof/>
            <w:webHidden/>
          </w:rPr>
          <w:tab/>
        </w:r>
        <w:r>
          <w:rPr>
            <w:noProof/>
            <w:webHidden/>
          </w:rPr>
          <w:fldChar w:fldCharType="begin"/>
        </w:r>
        <w:r>
          <w:rPr>
            <w:noProof/>
            <w:webHidden/>
          </w:rPr>
          <w:instrText xml:space="preserve"> PAGEREF _Toc531584497 \h </w:instrText>
        </w:r>
        <w:r>
          <w:rPr>
            <w:noProof/>
            <w:webHidden/>
          </w:rPr>
        </w:r>
      </w:ins>
      <w:r>
        <w:rPr>
          <w:noProof/>
          <w:webHidden/>
        </w:rPr>
        <w:fldChar w:fldCharType="separate"/>
      </w:r>
      <w:ins w:id="1592" w:author="Tran Huan" w:date="2018-12-03T03:46:00Z">
        <w:r>
          <w:rPr>
            <w:noProof/>
            <w:webHidden/>
          </w:rPr>
          <w:t>47</w:t>
        </w:r>
        <w:r>
          <w:rPr>
            <w:noProof/>
            <w:webHidden/>
          </w:rPr>
          <w:fldChar w:fldCharType="end"/>
        </w:r>
        <w:r w:rsidRPr="006B543F">
          <w:rPr>
            <w:rStyle w:val="Hyperlink"/>
            <w:noProof/>
          </w:rPr>
          <w:fldChar w:fldCharType="end"/>
        </w:r>
      </w:ins>
    </w:p>
    <w:p w14:paraId="00DFD9ED" w14:textId="30D42956" w:rsidR="00AB54FD" w:rsidRDefault="00AB54FD">
      <w:pPr>
        <w:pStyle w:val="TableofFigures"/>
        <w:tabs>
          <w:tab w:val="right" w:leader="dot" w:pos="8777"/>
        </w:tabs>
        <w:rPr>
          <w:ins w:id="1593" w:author="Tran Huan" w:date="2018-12-03T03:46:00Z"/>
          <w:rFonts w:asciiTheme="minorHAnsi" w:eastAsiaTheme="minorEastAsia" w:hAnsiTheme="minorHAnsi" w:cstheme="minorBidi"/>
          <w:noProof/>
          <w:sz w:val="22"/>
          <w:szCs w:val="22"/>
          <w:lang w:val="en-US"/>
        </w:rPr>
      </w:pPr>
      <w:ins w:id="1594"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"_Toc531584498"</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4.2 </w:t>
        </w:r>
        <w:r w:rsidRPr="006B543F">
          <w:rPr>
            <w:rStyle w:val="Hyperlink"/>
            <w:i/>
            <w:noProof/>
          </w:rPr>
          <w:t>Các rủi ro có thể xảy ra khi kiểm thử</w:t>
        </w:r>
        <w:r>
          <w:rPr>
            <w:noProof/>
            <w:webHidden/>
          </w:rPr>
          <w:tab/>
        </w:r>
        <w:r>
          <w:rPr>
            <w:noProof/>
            <w:webHidden/>
          </w:rPr>
          <w:fldChar w:fldCharType="begin"/>
        </w:r>
        <w:r>
          <w:rPr>
            <w:noProof/>
            <w:webHidden/>
          </w:rPr>
          <w:instrText xml:space="preserve"> PAGEREF _Toc531584498 \h </w:instrText>
        </w:r>
        <w:r>
          <w:rPr>
            <w:noProof/>
            <w:webHidden/>
          </w:rPr>
        </w:r>
      </w:ins>
      <w:r>
        <w:rPr>
          <w:noProof/>
          <w:webHidden/>
        </w:rPr>
        <w:fldChar w:fldCharType="separate"/>
      </w:r>
      <w:ins w:id="1595" w:author="Tran Huan" w:date="2018-12-03T03:46:00Z">
        <w:r>
          <w:rPr>
            <w:noProof/>
            <w:webHidden/>
          </w:rPr>
          <w:t>48</w:t>
        </w:r>
        <w:r>
          <w:rPr>
            <w:noProof/>
            <w:webHidden/>
          </w:rPr>
          <w:fldChar w:fldCharType="end"/>
        </w:r>
        <w:r w:rsidRPr="006B543F">
          <w:rPr>
            <w:rStyle w:val="Hyperlink"/>
            <w:noProof/>
          </w:rPr>
          <w:fldChar w:fldCharType="end"/>
        </w:r>
      </w:ins>
    </w:p>
    <w:p w14:paraId="26B80395" w14:textId="3960794F" w:rsidR="00AB54FD" w:rsidRDefault="00AB54FD">
      <w:pPr>
        <w:pStyle w:val="TableofFigures"/>
        <w:tabs>
          <w:tab w:val="right" w:leader="dot" w:pos="8777"/>
        </w:tabs>
        <w:rPr>
          <w:ins w:id="1596" w:author="Tran Huan" w:date="2018-12-03T03:46:00Z"/>
          <w:rFonts w:asciiTheme="minorHAnsi" w:eastAsiaTheme="minorEastAsia" w:hAnsiTheme="minorHAnsi" w:cstheme="minorBidi"/>
          <w:noProof/>
          <w:sz w:val="22"/>
          <w:szCs w:val="22"/>
          <w:lang w:val="en-US"/>
        </w:rPr>
      </w:pPr>
      <w:ins w:id="1597"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"_Toc531584499"</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4.3 </w:t>
        </w:r>
        <w:r w:rsidRPr="006B543F">
          <w:rPr>
            <w:rStyle w:val="Hyperlink"/>
            <w:i/>
            <w:noProof/>
          </w:rPr>
          <w:t>Bảng dữ liệu hóa đơn</w:t>
        </w:r>
        <w:r>
          <w:rPr>
            <w:noProof/>
            <w:webHidden/>
          </w:rPr>
          <w:tab/>
        </w:r>
        <w:r>
          <w:rPr>
            <w:noProof/>
            <w:webHidden/>
          </w:rPr>
          <w:fldChar w:fldCharType="begin"/>
        </w:r>
        <w:r>
          <w:rPr>
            <w:noProof/>
            <w:webHidden/>
          </w:rPr>
          <w:instrText xml:space="preserve"> PAGEREF _Toc531584499 \h </w:instrText>
        </w:r>
        <w:r>
          <w:rPr>
            <w:noProof/>
            <w:webHidden/>
          </w:rPr>
        </w:r>
      </w:ins>
      <w:r>
        <w:rPr>
          <w:noProof/>
          <w:webHidden/>
        </w:rPr>
        <w:fldChar w:fldCharType="separate"/>
      </w:r>
      <w:ins w:id="1598" w:author="Tran Huan" w:date="2018-12-03T03:46:00Z">
        <w:r>
          <w:rPr>
            <w:noProof/>
            <w:webHidden/>
          </w:rPr>
          <w:t>54</w:t>
        </w:r>
        <w:r>
          <w:rPr>
            <w:noProof/>
            <w:webHidden/>
          </w:rPr>
          <w:fldChar w:fldCharType="end"/>
        </w:r>
        <w:r w:rsidRPr="006B543F">
          <w:rPr>
            <w:rStyle w:val="Hyperlink"/>
            <w:noProof/>
          </w:rPr>
          <w:fldChar w:fldCharType="end"/>
        </w:r>
      </w:ins>
    </w:p>
    <w:p w14:paraId="7C6E4497" w14:textId="079D587C" w:rsidR="00AB54FD" w:rsidRDefault="00AB54FD">
      <w:pPr>
        <w:pStyle w:val="TableofFigures"/>
        <w:tabs>
          <w:tab w:val="right" w:leader="dot" w:pos="8777"/>
        </w:tabs>
        <w:rPr>
          <w:ins w:id="1599" w:author="Tran Huan" w:date="2018-12-03T03:46:00Z"/>
          <w:rFonts w:asciiTheme="minorHAnsi" w:eastAsiaTheme="minorEastAsia" w:hAnsiTheme="minorHAnsi" w:cstheme="minorBidi"/>
          <w:noProof/>
          <w:sz w:val="22"/>
          <w:szCs w:val="22"/>
          <w:lang w:val="en-US"/>
        </w:rPr>
      </w:pPr>
      <w:ins w:id="1600"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"_Toc531584500"</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4.4 </w:t>
        </w:r>
        <w:r w:rsidRPr="006B543F">
          <w:rPr>
            <w:rStyle w:val="Hyperlink"/>
            <w:i/>
            <w:noProof/>
          </w:rPr>
          <w:t>Bảng dữ liệu chi tiết hóa đơn</w:t>
        </w:r>
        <w:r>
          <w:rPr>
            <w:noProof/>
            <w:webHidden/>
          </w:rPr>
          <w:tab/>
        </w:r>
        <w:r>
          <w:rPr>
            <w:noProof/>
            <w:webHidden/>
          </w:rPr>
          <w:fldChar w:fldCharType="begin"/>
        </w:r>
        <w:r>
          <w:rPr>
            <w:noProof/>
            <w:webHidden/>
          </w:rPr>
          <w:instrText xml:space="preserve"> PAGEREF _Toc531584500 \h </w:instrText>
        </w:r>
        <w:r>
          <w:rPr>
            <w:noProof/>
            <w:webHidden/>
          </w:rPr>
        </w:r>
      </w:ins>
      <w:r>
        <w:rPr>
          <w:noProof/>
          <w:webHidden/>
        </w:rPr>
        <w:fldChar w:fldCharType="separate"/>
      </w:r>
      <w:ins w:id="1601" w:author="Tran Huan" w:date="2018-12-03T03:46:00Z">
        <w:r>
          <w:rPr>
            <w:noProof/>
            <w:webHidden/>
          </w:rPr>
          <w:t>55</w:t>
        </w:r>
        <w:r>
          <w:rPr>
            <w:noProof/>
            <w:webHidden/>
          </w:rPr>
          <w:fldChar w:fldCharType="end"/>
        </w:r>
        <w:r w:rsidRPr="006B543F">
          <w:rPr>
            <w:rStyle w:val="Hyperlink"/>
            <w:noProof/>
          </w:rPr>
          <w:fldChar w:fldCharType="end"/>
        </w:r>
      </w:ins>
    </w:p>
    <w:p w14:paraId="2D4A5BEA" w14:textId="034374AE" w:rsidR="00AB54FD" w:rsidRDefault="00AB54FD">
      <w:pPr>
        <w:pStyle w:val="TableofFigures"/>
        <w:tabs>
          <w:tab w:val="right" w:leader="dot" w:pos="8777"/>
        </w:tabs>
        <w:rPr>
          <w:ins w:id="1602" w:author="Tran Huan" w:date="2018-12-03T03:46:00Z"/>
          <w:rFonts w:asciiTheme="minorHAnsi" w:eastAsiaTheme="minorEastAsia" w:hAnsiTheme="minorHAnsi" w:cstheme="minorBidi"/>
          <w:noProof/>
          <w:sz w:val="22"/>
          <w:szCs w:val="22"/>
          <w:lang w:val="en-US"/>
        </w:rPr>
      </w:pPr>
      <w:ins w:id="1603"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"_Toc531584501"</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4.5 </w:t>
        </w:r>
        <w:r w:rsidRPr="006B543F">
          <w:rPr>
            <w:rStyle w:val="Hyperlink"/>
            <w:i/>
            <w:noProof/>
          </w:rPr>
          <w:t>Bảng dữ liệu chi nhánh</w:t>
        </w:r>
        <w:r>
          <w:rPr>
            <w:noProof/>
            <w:webHidden/>
          </w:rPr>
          <w:tab/>
        </w:r>
        <w:r>
          <w:rPr>
            <w:noProof/>
            <w:webHidden/>
          </w:rPr>
          <w:fldChar w:fldCharType="begin"/>
        </w:r>
        <w:r>
          <w:rPr>
            <w:noProof/>
            <w:webHidden/>
          </w:rPr>
          <w:instrText xml:space="preserve"> PAGEREF _Toc531584501 \h </w:instrText>
        </w:r>
        <w:r>
          <w:rPr>
            <w:noProof/>
            <w:webHidden/>
          </w:rPr>
        </w:r>
      </w:ins>
      <w:r>
        <w:rPr>
          <w:noProof/>
          <w:webHidden/>
        </w:rPr>
        <w:fldChar w:fldCharType="separate"/>
      </w:r>
      <w:ins w:id="1604" w:author="Tran Huan" w:date="2018-12-03T03:46:00Z">
        <w:r>
          <w:rPr>
            <w:noProof/>
            <w:webHidden/>
          </w:rPr>
          <w:t>55</w:t>
        </w:r>
        <w:r>
          <w:rPr>
            <w:noProof/>
            <w:webHidden/>
          </w:rPr>
          <w:fldChar w:fldCharType="end"/>
        </w:r>
        <w:r w:rsidRPr="006B543F">
          <w:rPr>
            <w:rStyle w:val="Hyperlink"/>
            <w:noProof/>
          </w:rPr>
          <w:fldChar w:fldCharType="end"/>
        </w:r>
      </w:ins>
    </w:p>
    <w:p w14:paraId="18B4F667" w14:textId="0F5A11CE" w:rsidR="00AB54FD" w:rsidRDefault="00AB54FD">
      <w:pPr>
        <w:pStyle w:val="TableofFigures"/>
        <w:tabs>
          <w:tab w:val="right" w:leader="dot" w:pos="8777"/>
        </w:tabs>
        <w:rPr>
          <w:ins w:id="1605" w:author="Tran Huan" w:date="2018-12-03T03:46:00Z"/>
          <w:rFonts w:asciiTheme="minorHAnsi" w:eastAsiaTheme="minorEastAsia" w:hAnsiTheme="minorHAnsi" w:cstheme="minorBidi"/>
          <w:noProof/>
          <w:sz w:val="22"/>
          <w:szCs w:val="22"/>
          <w:lang w:val="en-US"/>
        </w:rPr>
      </w:pPr>
      <w:ins w:id="1606"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"_Toc531584502"</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4.6 </w:t>
        </w:r>
        <w:r w:rsidRPr="006B543F">
          <w:rPr>
            <w:rStyle w:val="Hyperlink"/>
            <w:i/>
            <w:noProof/>
          </w:rPr>
          <w:t>Bảng dữ liệu màu sắc</w:t>
        </w:r>
        <w:r>
          <w:rPr>
            <w:noProof/>
            <w:webHidden/>
          </w:rPr>
          <w:tab/>
        </w:r>
        <w:r>
          <w:rPr>
            <w:noProof/>
            <w:webHidden/>
          </w:rPr>
          <w:fldChar w:fldCharType="begin"/>
        </w:r>
        <w:r>
          <w:rPr>
            <w:noProof/>
            <w:webHidden/>
          </w:rPr>
          <w:instrText xml:space="preserve"> PAGEREF _Toc531584502 \h </w:instrText>
        </w:r>
        <w:r>
          <w:rPr>
            <w:noProof/>
            <w:webHidden/>
          </w:rPr>
        </w:r>
      </w:ins>
      <w:r>
        <w:rPr>
          <w:noProof/>
          <w:webHidden/>
        </w:rPr>
        <w:fldChar w:fldCharType="separate"/>
      </w:r>
      <w:ins w:id="1607" w:author="Tran Huan" w:date="2018-12-03T03:46:00Z">
        <w:r>
          <w:rPr>
            <w:noProof/>
            <w:webHidden/>
          </w:rPr>
          <w:t>55</w:t>
        </w:r>
        <w:r>
          <w:rPr>
            <w:noProof/>
            <w:webHidden/>
          </w:rPr>
          <w:fldChar w:fldCharType="end"/>
        </w:r>
        <w:r w:rsidRPr="006B543F">
          <w:rPr>
            <w:rStyle w:val="Hyperlink"/>
            <w:noProof/>
          </w:rPr>
          <w:fldChar w:fldCharType="end"/>
        </w:r>
      </w:ins>
    </w:p>
    <w:p w14:paraId="715D9173" w14:textId="5E695A01" w:rsidR="00AB54FD" w:rsidRDefault="00AB54FD">
      <w:pPr>
        <w:pStyle w:val="TableofFigures"/>
        <w:tabs>
          <w:tab w:val="right" w:leader="dot" w:pos="8777"/>
        </w:tabs>
        <w:rPr>
          <w:ins w:id="1608" w:author="Tran Huan" w:date="2018-12-03T03:46:00Z"/>
          <w:rFonts w:asciiTheme="minorHAnsi" w:eastAsiaTheme="minorEastAsia" w:hAnsiTheme="minorHAnsi" w:cstheme="minorBidi"/>
          <w:noProof/>
          <w:sz w:val="22"/>
          <w:szCs w:val="22"/>
          <w:lang w:val="en-US"/>
        </w:rPr>
      </w:pPr>
      <w:ins w:id="1609"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"_Toc531584503"</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4.7 </w:t>
        </w:r>
        <w:r w:rsidRPr="006B543F">
          <w:rPr>
            <w:rStyle w:val="Hyperlink"/>
            <w:i/>
            <w:noProof/>
          </w:rPr>
          <w:t>Bảng dữ liệu nhóm màu</w:t>
        </w:r>
        <w:r>
          <w:rPr>
            <w:noProof/>
            <w:webHidden/>
          </w:rPr>
          <w:tab/>
        </w:r>
        <w:r>
          <w:rPr>
            <w:noProof/>
            <w:webHidden/>
          </w:rPr>
          <w:fldChar w:fldCharType="begin"/>
        </w:r>
        <w:r>
          <w:rPr>
            <w:noProof/>
            <w:webHidden/>
          </w:rPr>
          <w:instrText xml:space="preserve"> PAGEREF _Toc531584503 \h </w:instrText>
        </w:r>
        <w:r>
          <w:rPr>
            <w:noProof/>
            <w:webHidden/>
          </w:rPr>
        </w:r>
      </w:ins>
      <w:r>
        <w:rPr>
          <w:noProof/>
          <w:webHidden/>
        </w:rPr>
        <w:fldChar w:fldCharType="separate"/>
      </w:r>
      <w:ins w:id="1610" w:author="Tran Huan" w:date="2018-12-03T03:46:00Z">
        <w:r>
          <w:rPr>
            <w:noProof/>
            <w:webHidden/>
          </w:rPr>
          <w:t>56</w:t>
        </w:r>
        <w:r>
          <w:rPr>
            <w:noProof/>
            <w:webHidden/>
          </w:rPr>
          <w:fldChar w:fldCharType="end"/>
        </w:r>
        <w:r w:rsidRPr="006B543F">
          <w:rPr>
            <w:rStyle w:val="Hyperlink"/>
            <w:noProof/>
          </w:rPr>
          <w:fldChar w:fldCharType="end"/>
        </w:r>
      </w:ins>
    </w:p>
    <w:p w14:paraId="2DA1E649" w14:textId="4CE756AC" w:rsidR="00AB54FD" w:rsidRDefault="00AB54FD">
      <w:pPr>
        <w:pStyle w:val="TableofFigures"/>
        <w:tabs>
          <w:tab w:val="right" w:leader="dot" w:pos="8777"/>
        </w:tabs>
        <w:rPr>
          <w:ins w:id="1611" w:author="Tran Huan" w:date="2018-12-03T03:46:00Z"/>
          <w:rFonts w:asciiTheme="minorHAnsi" w:eastAsiaTheme="minorEastAsia" w:hAnsiTheme="minorHAnsi" w:cstheme="minorBidi"/>
          <w:noProof/>
          <w:sz w:val="22"/>
          <w:szCs w:val="22"/>
          <w:lang w:val="en-US"/>
        </w:rPr>
      </w:pPr>
      <w:ins w:id="1612"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"_Toc531584504"</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4.8 </w:t>
        </w:r>
        <w:r w:rsidRPr="006B543F">
          <w:rPr>
            <w:rStyle w:val="Hyperlink"/>
            <w:i/>
            <w:noProof/>
          </w:rPr>
          <w:t>Bảng dữ liệu khách hàng</w:t>
        </w:r>
        <w:r>
          <w:rPr>
            <w:noProof/>
            <w:webHidden/>
          </w:rPr>
          <w:tab/>
        </w:r>
        <w:r>
          <w:rPr>
            <w:noProof/>
            <w:webHidden/>
          </w:rPr>
          <w:fldChar w:fldCharType="begin"/>
        </w:r>
        <w:r>
          <w:rPr>
            <w:noProof/>
            <w:webHidden/>
          </w:rPr>
          <w:instrText xml:space="preserve"> PAGEREF _Toc531584504 \h </w:instrText>
        </w:r>
        <w:r>
          <w:rPr>
            <w:noProof/>
            <w:webHidden/>
          </w:rPr>
        </w:r>
      </w:ins>
      <w:r>
        <w:rPr>
          <w:noProof/>
          <w:webHidden/>
        </w:rPr>
        <w:fldChar w:fldCharType="separate"/>
      </w:r>
      <w:ins w:id="1613" w:author="Tran Huan" w:date="2018-12-03T03:46:00Z">
        <w:r>
          <w:rPr>
            <w:noProof/>
            <w:webHidden/>
          </w:rPr>
          <w:t>56</w:t>
        </w:r>
        <w:r>
          <w:rPr>
            <w:noProof/>
            <w:webHidden/>
          </w:rPr>
          <w:fldChar w:fldCharType="end"/>
        </w:r>
        <w:r w:rsidRPr="006B543F">
          <w:rPr>
            <w:rStyle w:val="Hyperlink"/>
            <w:noProof/>
          </w:rPr>
          <w:fldChar w:fldCharType="end"/>
        </w:r>
      </w:ins>
    </w:p>
    <w:p w14:paraId="370C3B96" w14:textId="68B47B00" w:rsidR="00AB54FD" w:rsidRDefault="00AB54FD">
      <w:pPr>
        <w:pStyle w:val="TableofFigures"/>
        <w:tabs>
          <w:tab w:val="right" w:leader="dot" w:pos="8777"/>
        </w:tabs>
        <w:rPr>
          <w:ins w:id="1614" w:author="Tran Huan" w:date="2018-12-03T03:46:00Z"/>
          <w:rFonts w:asciiTheme="minorHAnsi" w:eastAsiaTheme="minorEastAsia" w:hAnsiTheme="minorHAnsi" w:cstheme="minorBidi"/>
          <w:noProof/>
          <w:sz w:val="22"/>
          <w:szCs w:val="22"/>
          <w:lang w:val="en-US"/>
        </w:rPr>
      </w:pPr>
      <w:ins w:id="1615"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"_Toc531584505"</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4.9 </w:t>
        </w:r>
        <w:r w:rsidRPr="006B543F">
          <w:rPr>
            <w:rStyle w:val="Hyperlink"/>
            <w:i/>
            <w:noProof/>
          </w:rPr>
          <w:t>Bảng dữ liệu đơn hàng</w:t>
        </w:r>
        <w:r>
          <w:rPr>
            <w:noProof/>
            <w:webHidden/>
          </w:rPr>
          <w:tab/>
        </w:r>
        <w:r>
          <w:rPr>
            <w:noProof/>
            <w:webHidden/>
          </w:rPr>
          <w:fldChar w:fldCharType="begin"/>
        </w:r>
        <w:r>
          <w:rPr>
            <w:noProof/>
            <w:webHidden/>
          </w:rPr>
          <w:instrText xml:space="preserve"> PAGEREF _Toc531584505 \h </w:instrText>
        </w:r>
        <w:r>
          <w:rPr>
            <w:noProof/>
            <w:webHidden/>
          </w:rPr>
        </w:r>
      </w:ins>
      <w:r>
        <w:rPr>
          <w:noProof/>
          <w:webHidden/>
        </w:rPr>
        <w:fldChar w:fldCharType="separate"/>
      </w:r>
      <w:ins w:id="1616" w:author="Tran Huan" w:date="2018-12-03T03:46:00Z">
        <w:r>
          <w:rPr>
            <w:noProof/>
            <w:webHidden/>
          </w:rPr>
          <w:t>57</w:t>
        </w:r>
        <w:r>
          <w:rPr>
            <w:noProof/>
            <w:webHidden/>
          </w:rPr>
          <w:fldChar w:fldCharType="end"/>
        </w:r>
        <w:r w:rsidRPr="006B543F">
          <w:rPr>
            <w:rStyle w:val="Hyperlink"/>
            <w:noProof/>
          </w:rPr>
          <w:fldChar w:fldCharType="end"/>
        </w:r>
      </w:ins>
    </w:p>
    <w:p w14:paraId="6B56C4C1" w14:textId="2317D532" w:rsidR="00AB54FD" w:rsidRDefault="00AB54FD">
      <w:pPr>
        <w:pStyle w:val="TableofFigures"/>
        <w:tabs>
          <w:tab w:val="right" w:leader="dot" w:pos="8777"/>
        </w:tabs>
        <w:rPr>
          <w:ins w:id="1617" w:author="Tran Huan" w:date="2018-12-03T03:46:00Z"/>
          <w:rFonts w:asciiTheme="minorHAnsi" w:eastAsiaTheme="minorEastAsia" w:hAnsiTheme="minorHAnsi" w:cstheme="minorBidi"/>
          <w:noProof/>
          <w:sz w:val="22"/>
          <w:szCs w:val="22"/>
          <w:lang w:val="en-US"/>
        </w:rPr>
      </w:pPr>
      <w:ins w:id="1618"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"_Toc531584506"</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4.10 </w:t>
        </w:r>
        <w:r w:rsidRPr="006B543F">
          <w:rPr>
            <w:rStyle w:val="Hyperlink"/>
            <w:i/>
            <w:noProof/>
          </w:rPr>
          <w:t>Bảng dữ liệu nhãn hiệu</w:t>
        </w:r>
        <w:r>
          <w:rPr>
            <w:noProof/>
            <w:webHidden/>
          </w:rPr>
          <w:tab/>
        </w:r>
        <w:r>
          <w:rPr>
            <w:noProof/>
            <w:webHidden/>
          </w:rPr>
          <w:fldChar w:fldCharType="begin"/>
        </w:r>
        <w:r>
          <w:rPr>
            <w:noProof/>
            <w:webHidden/>
          </w:rPr>
          <w:instrText xml:space="preserve"> PAGEREF _Toc531584506 \h </w:instrText>
        </w:r>
        <w:r>
          <w:rPr>
            <w:noProof/>
            <w:webHidden/>
          </w:rPr>
        </w:r>
      </w:ins>
      <w:r>
        <w:rPr>
          <w:noProof/>
          <w:webHidden/>
        </w:rPr>
        <w:fldChar w:fldCharType="separate"/>
      </w:r>
      <w:ins w:id="1619" w:author="Tran Huan" w:date="2018-12-03T03:46:00Z">
        <w:r>
          <w:rPr>
            <w:noProof/>
            <w:webHidden/>
          </w:rPr>
          <w:t>57</w:t>
        </w:r>
        <w:r>
          <w:rPr>
            <w:noProof/>
            <w:webHidden/>
          </w:rPr>
          <w:fldChar w:fldCharType="end"/>
        </w:r>
        <w:r w:rsidRPr="006B543F">
          <w:rPr>
            <w:rStyle w:val="Hyperlink"/>
            <w:noProof/>
          </w:rPr>
          <w:fldChar w:fldCharType="end"/>
        </w:r>
      </w:ins>
    </w:p>
    <w:p w14:paraId="7AC70317" w14:textId="4E626D6A" w:rsidR="00AB54FD" w:rsidRDefault="00AB54FD">
      <w:pPr>
        <w:pStyle w:val="TableofFigures"/>
        <w:tabs>
          <w:tab w:val="right" w:leader="dot" w:pos="8777"/>
        </w:tabs>
        <w:rPr>
          <w:ins w:id="1620" w:author="Tran Huan" w:date="2018-12-03T03:46:00Z"/>
          <w:rFonts w:asciiTheme="minorHAnsi" w:eastAsiaTheme="minorEastAsia" w:hAnsiTheme="minorHAnsi" w:cstheme="minorBidi"/>
          <w:noProof/>
          <w:sz w:val="22"/>
          <w:szCs w:val="22"/>
          <w:lang w:val="en-US"/>
        </w:rPr>
      </w:pPr>
      <w:ins w:id="1621"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"_Toc531584507"</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4.11 </w:t>
        </w:r>
        <w:r w:rsidRPr="006B543F">
          <w:rPr>
            <w:rStyle w:val="Hyperlink"/>
            <w:i/>
            <w:noProof/>
          </w:rPr>
          <w:t>Bảng dữ liệu chất liệu</w:t>
        </w:r>
        <w:r>
          <w:rPr>
            <w:noProof/>
            <w:webHidden/>
          </w:rPr>
          <w:tab/>
        </w:r>
        <w:r>
          <w:rPr>
            <w:noProof/>
            <w:webHidden/>
          </w:rPr>
          <w:fldChar w:fldCharType="begin"/>
        </w:r>
        <w:r>
          <w:rPr>
            <w:noProof/>
            <w:webHidden/>
          </w:rPr>
          <w:instrText xml:space="preserve"> PAGEREF _Toc531584507 \h </w:instrText>
        </w:r>
        <w:r>
          <w:rPr>
            <w:noProof/>
            <w:webHidden/>
          </w:rPr>
        </w:r>
      </w:ins>
      <w:r>
        <w:rPr>
          <w:noProof/>
          <w:webHidden/>
        </w:rPr>
        <w:fldChar w:fldCharType="separate"/>
      </w:r>
      <w:ins w:id="1622" w:author="Tran Huan" w:date="2018-12-03T03:46:00Z">
        <w:r>
          <w:rPr>
            <w:noProof/>
            <w:webHidden/>
          </w:rPr>
          <w:t>57</w:t>
        </w:r>
        <w:r>
          <w:rPr>
            <w:noProof/>
            <w:webHidden/>
          </w:rPr>
          <w:fldChar w:fldCharType="end"/>
        </w:r>
        <w:r w:rsidRPr="006B543F">
          <w:rPr>
            <w:rStyle w:val="Hyperlink"/>
            <w:noProof/>
          </w:rPr>
          <w:fldChar w:fldCharType="end"/>
        </w:r>
      </w:ins>
    </w:p>
    <w:p w14:paraId="3FCE879C" w14:textId="0BD5F07F" w:rsidR="00AB54FD" w:rsidRDefault="00AB54FD">
      <w:pPr>
        <w:pStyle w:val="TableofFigures"/>
        <w:tabs>
          <w:tab w:val="right" w:leader="dot" w:pos="8777"/>
        </w:tabs>
        <w:rPr>
          <w:ins w:id="1623" w:author="Tran Huan" w:date="2018-12-03T03:46:00Z"/>
          <w:rFonts w:asciiTheme="minorHAnsi" w:eastAsiaTheme="minorEastAsia" w:hAnsiTheme="minorHAnsi" w:cstheme="minorBidi"/>
          <w:noProof/>
          <w:sz w:val="22"/>
          <w:szCs w:val="22"/>
          <w:lang w:val="en-US"/>
        </w:rPr>
      </w:pPr>
      <w:ins w:id="1624"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"_Toc531584508"</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4.12 </w:t>
        </w:r>
        <w:r w:rsidRPr="006B543F">
          <w:rPr>
            <w:rStyle w:val="Hyperlink"/>
            <w:i/>
            <w:noProof/>
          </w:rPr>
          <w:t>Bảng dữ liệu hình ảnh</w:t>
        </w:r>
        <w:r>
          <w:rPr>
            <w:noProof/>
            <w:webHidden/>
          </w:rPr>
          <w:tab/>
        </w:r>
        <w:r>
          <w:rPr>
            <w:noProof/>
            <w:webHidden/>
          </w:rPr>
          <w:fldChar w:fldCharType="begin"/>
        </w:r>
        <w:r>
          <w:rPr>
            <w:noProof/>
            <w:webHidden/>
          </w:rPr>
          <w:instrText xml:space="preserve"> PAGEREF _Toc531584508 \h </w:instrText>
        </w:r>
        <w:r>
          <w:rPr>
            <w:noProof/>
            <w:webHidden/>
          </w:rPr>
        </w:r>
      </w:ins>
      <w:r>
        <w:rPr>
          <w:noProof/>
          <w:webHidden/>
        </w:rPr>
        <w:fldChar w:fldCharType="separate"/>
      </w:r>
      <w:ins w:id="1625" w:author="Tran Huan" w:date="2018-12-03T03:46:00Z">
        <w:r>
          <w:rPr>
            <w:noProof/>
            <w:webHidden/>
          </w:rPr>
          <w:t>58</w:t>
        </w:r>
        <w:r>
          <w:rPr>
            <w:noProof/>
            <w:webHidden/>
          </w:rPr>
          <w:fldChar w:fldCharType="end"/>
        </w:r>
        <w:r w:rsidRPr="006B543F">
          <w:rPr>
            <w:rStyle w:val="Hyperlink"/>
            <w:noProof/>
          </w:rPr>
          <w:fldChar w:fldCharType="end"/>
        </w:r>
      </w:ins>
    </w:p>
    <w:p w14:paraId="7135480E" w14:textId="1E06DD98" w:rsidR="00AB54FD" w:rsidRDefault="00AB54FD">
      <w:pPr>
        <w:pStyle w:val="TableofFigures"/>
        <w:tabs>
          <w:tab w:val="right" w:leader="dot" w:pos="8777"/>
        </w:tabs>
        <w:rPr>
          <w:ins w:id="1626" w:author="Tran Huan" w:date="2018-12-03T03:46:00Z"/>
          <w:rFonts w:asciiTheme="minorHAnsi" w:eastAsiaTheme="minorEastAsia" w:hAnsiTheme="minorHAnsi" w:cstheme="minorBidi"/>
          <w:noProof/>
          <w:sz w:val="22"/>
          <w:szCs w:val="22"/>
          <w:lang w:val="en-US"/>
        </w:rPr>
      </w:pPr>
      <w:ins w:id="1627"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"_Toc531584509"</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4.13 </w:t>
        </w:r>
        <w:r w:rsidRPr="006B543F">
          <w:rPr>
            <w:rStyle w:val="Hyperlink"/>
            <w:i/>
            <w:noProof/>
          </w:rPr>
          <w:t>Bảng dữ liệu quần áo</w:t>
        </w:r>
        <w:r>
          <w:rPr>
            <w:noProof/>
            <w:webHidden/>
          </w:rPr>
          <w:tab/>
        </w:r>
        <w:r>
          <w:rPr>
            <w:noProof/>
            <w:webHidden/>
          </w:rPr>
          <w:fldChar w:fldCharType="begin"/>
        </w:r>
        <w:r>
          <w:rPr>
            <w:noProof/>
            <w:webHidden/>
          </w:rPr>
          <w:instrText xml:space="preserve"> PAGEREF _Toc531584509 \h </w:instrText>
        </w:r>
        <w:r>
          <w:rPr>
            <w:noProof/>
            <w:webHidden/>
          </w:rPr>
        </w:r>
      </w:ins>
      <w:r>
        <w:rPr>
          <w:noProof/>
          <w:webHidden/>
        </w:rPr>
        <w:fldChar w:fldCharType="separate"/>
      </w:r>
      <w:ins w:id="1628" w:author="Tran Huan" w:date="2018-12-03T03:46:00Z">
        <w:r>
          <w:rPr>
            <w:noProof/>
            <w:webHidden/>
          </w:rPr>
          <w:t>58</w:t>
        </w:r>
        <w:r>
          <w:rPr>
            <w:noProof/>
            <w:webHidden/>
          </w:rPr>
          <w:fldChar w:fldCharType="end"/>
        </w:r>
        <w:r w:rsidRPr="006B543F">
          <w:rPr>
            <w:rStyle w:val="Hyperlink"/>
            <w:noProof/>
          </w:rPr>
          <w:fldChar w:fldCharType="end"/>
        </w:r>
      </w:ins>
    </w:p>
    <w:p w14:paraId="241A3FDE" w14:textId="12B63447" w:rsidR="00AB54FD" w:rsidRDefault="00AB54FD">
      <w:pPr>
        <w:pStyle w:val="TableofFigures"/>
        <w:tabs>
          <w:tab w:val="right" w:leader="dot" w:pos="8777"/>
        </w:tabs>
        <w:rPr>
          <w:ins w:id="1629" w:author="Tran Huan" w:date="2018-12-03T03:46:00Z"/>
          <w:rFonts w:asciiTheme="minorHAnsi" w:eastAsiaTheme="minorEastAsia" w:hAnsiTheme="minorHAnsi" w:cstheme="minorBidi"/>
          <w:noProof/>
          <w:sz w:val="22"/>
          <w:szCs w:val="22"/>
          <w:lang w:val="en-US"/>
        </w:rPr>
      </w:pPr>
      <w:ins w:id="1630"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"_Toc531584510"</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4.14 </w:t>
        </w:r>
        <w:r w:rsidRPr="006B543F">
          <w:rPr>
            <w:rStyle w:val="Hyperlink"/>
            <w:i/>
            <w:noProof/>
          </w:rPr>
          <w:t>Bảng dữ liệu loại quần áo</w:t>
        </w:r>
        <w:r>
          <w:rPr>
            <w:noProof/>
            <w:webHidden/>
          </w:rPr>
          <w:tab/>
        </w:r>
        <w:r>
          <w:rPr>
            <w:noProof/>
            <w:webHidden/>
          </w:rPr>
          <w:fldChar w:fldCharType="begin"/>
        </w:r>
        <w:r>
          <w:rPr>
            <w:noProof/>
            <w:webHidden/>
          </w:rPr>
          <w:instrText xml:space="preserve"> PAGEREF _Toc531584510 \h </w:instrText>
        </w:r>
        <w:r>
          <w:rPr>
            <w:noProof/>
            <w:webHidden/>
          </w:rPr>
        </w:r>
      </w:ins>
      <w:r>
        <w:rPr>
          <w:noProof/>
          <w:webHidden/>
        </w:rPr>
        <w:fldChar w:fldCharType="separate"/>
      </w:r>
      <w:ins w:id="1631" w:author="Tran Huan" w:date="2018-12-03T03:46:00Z">
        <w:r>
          <w:rPr>
            <w:noProof/>
            <w:webHidden/>
          </w:rPr>
          <w:t>58</w:t>
        </w:r>
        <w:r>
          <w:rPr>
            <w:noProof/>
            <w:webHidden/>
          </w:rPr>
          <w:fldChar w:fldCharType="end"/>
        </w:r>
        <w:r w:rsidRPr="006B543F">
          <w:rPr>
            <w:rStyle w:val="Hyperlink"/>
            <w:noProof/>
          </w:rPr>
          <w:fldChar w:fldCharType="end"/>
        </w:r>
      </w:ins>
    </w:p>
    <w:p w14:paraId="1E10E804" w14:textId="4E439DD1" w:rsidR="00AB54FD" w:rsidRDefault="00AB54FD">
      <w:pPr>
        <w:pStyle w:val="TableofFigures"/>
        <w:tabs>
          <w:tab w:val="right" w:leader="dot" w:pos="8777"/>
        </w:tabs>
        <w:rPr>
          <w:ins w:id="1632" w:author="Tran Huan" w:date="2018-12-03T03:46:00Z"/>
          <w:rFonts w:asciiTheme="minorHAnsi" w:eastAsiaTheme="minorEastAsia" w:hAnsiTheme="minorHAnsi" w:cstheme="minorBidi"/>
          <w:noProof/>
          <w:sz w:val="22"/>
          <w:szCs w:val="22"/>
          <w:lang w:val="en-US"/>
        </w:rPr>
      </w:pPr>
      <w:ins w:id="1633"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"_Toc531584511"</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4.15 </w:t>
        </w:r>
        <w:r w:rsidRPr="006B543F">
          <w:rPr>
            <w:rStyle w:val="Hyperlink"/>
            <w:i/>
            <w:noProof/>
          </w:rPr>
          <w:t>Bảng dữ liệu khuyến mãi</w:t>
        </w:r>
        <w:r>
          <w:rPr>
            <w:noProof/>
            <w:webHidden/>
          </w:rPr>
          <w:tab/>
        </w:r>
        <w:r>
          <w:rPr>
            <w:noProof/>
            <w:webHidden/>
          </w:rPr>
          <w:fldChar w:fldCharType="begin"/>
        </w:r>
        <w:r>
          <w:rPr>
            <w:noProof/>
            <w:webHidden/>
          </w:rPr>
          <w:instrText xml:space="preserve"> PAGEREF _Toc531584511 \h </w:instrText>
        </w:r>
        <w:r>
          <w:rPr>
            <w:noProof/>
            <w:webHidden/>
          </w:rPr>
        </w:r>
      </w:ins>
      <w:r>
        <w:rPr>
          <w:noProof/>
          <w:webHidden/>
        </w:rPr>
        <w:fldChar w:fldCharType="separate"/>
      </w:r>
      <w:ins w:id="1634" w:author="Tran Huan" w:date="2018-12-03T03:46:00Z">
        <w:r>
          <w:rPr>
            <w:noProof/>
            <w:webHidden/>
          </w:rPr>
          <w:t>59</w:t>
        </w:r>
        <w:r>
          <w:rPr>
            <w:noProof/>
            <w:webHidden/>
          </w:rPr>
          <w:fldChar w:fldCharType="end"/>
        </w:r>
        <w:r w:rsidRPr="006B543F">
          <w:rPr>
            <w:rStyle w:val="Hyperlink"/>
            <w:noProof/>
          </w:rPr>
          <w:fldChar w:fldCharType="end"/>
        </w:r>
      </w:ins>
    </w:p>
    <w:p w14:paraId="09A1960E" w14:textId="27237F5B" w:rsidR="00AB54FD" w:rsidRDefault="00AB54FD">
      <w:pPr>
        <w:pStyle w:val="TableofFigures"/>
        <w:tabs>
          <w:tab w:val="right" w:leader="dot" w:pos="8777"/>
        </w:tabs>
        <w:rPr>
          <w:ins w:id="1635" w:author="Tran Huan" w:date="2018-12-03T03:46:00Z"/>
          <w:rFonts w:asciiTheme="minorHAnsi" w:eastAsiaTheme="minorEastAsia" w:hAnsiTheme="minorHAnsi" w:cstheme="minorBidi"/>
          <w:noProof/>
          <w:sz w:val="22"/>
          <w:szCs w:val="22"/>
          <w:lang w:val="en-US"/>
        </w:rPr>
      </w:pPr>
      <w:ins w:id="1636"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"_Toc531584512"</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4.16 </w:t>
        </w:r>
        <w:r w:rsidRPr="006B543F">
          <w:rPr>
            <w:rStyle w:val="Hyperlink"/>
            <w:i/>
            <w:noProof/>
          </w:rPr>
          <w:t>Bảng dữ liệu theo chi nhánh</w:t>
        </w:r>
        <w:r>
          <w:rPr>
            <w:noProof/>
            <w:webHidden/>
          </w:rPr>
          <w:tab/>
        </w:r>
        <w:r>
          <w:rPr>
            <w:noProof/>
            <w:webHidden/>
          </w:rPr>
          <w:fldChar w:fldCharType="begin"/>
        </w:r>
        <w:r>
          <w:rPr>
            <w:noProof/>
            <w:webHidden/>
          </w:rPr>
          <w:instrText xml:space="preserve"> PAGEREF _Toc531584512 \h </w:instrText>
        </w:r>
        <w:r>
          <w:rPr>
            <w:noProof/>
            <w:webHidden/>
          </w:rPr>
        </w:r>
      </w:ins>
      <w:r>
        <w:rPr>
          <w:noProof/>
          <w:webHidden/>
        </w:rPr>
        <w:fldChar w:fldCharType="separate"/>
      </w:r>
      <w:ins w:id="1637" w:author="Tran Huan" w:date="2018-12-03T03:46:00Z">
        <w:r>
          <w:rPr>
            <w:noProof/>
            <w:webHidden/>
          </w:rPr>
          <w:t>59</w:t>
        </w:r>
        <w:r>
          <w:rPr>
            <w:noProof/>
            <w:webHidden/>
          </w:rPr>
          <w:fldChar w:fldCharType="end"/>
        </w:r>
        <w:r w:rsidRPr="006B543F">
          <w:rPr>
            <w:rStyle w:val="Hyperlink"/>
            <w:noProof/>
          </w:rPr>
          <w:fldChar w:fldCharType="end"/>
        </w:r>
      </w:ins>
    </w:p>
    <w:p w14:paraId="17065E32" w14:textId="3183E09D" w:rsidR="00AB54FD" w:rsidRDefault="00AB54FD">
      <w:pPr>
        <w:pStyle w:val="TableofFigures"/>
        <w:tabs>
          <w:tab w:val="right" w:leader="dot" w:pos="8777"/>
        </w:tabs>
        <w:rPr>
          <w:ins w:id="1638" w:author="Tran Huan" w:date="2018-12-03T03:46:00Z"/>
          <w:rFonts w:asciiTheme="minorHAnsi" w:eastAsiaTheme="minorEastAsia" w:hAnsiTheme="minorHAnsi" w:cstheme="minorBidi"/>
          <w:noProof/>
          <w:sz w:val="22"/>
          <w:szCs w:val="22"/>
          <w:lang w:val="en-US"/>
        </w:rPr>
      </w:pPr>
      <w:ins w:id="1639"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"_Toc531584513"</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4.17 </w:t>
        </w:r>
        <w:r w:rsidRPr="006B543F">
          <w:rPr>
            <w:rStyle w:val="Hyperlink"/>
            <w:i/>
            <w:noProof/>
          </w:rPr>
          <w:t>Bảng dữ liệu biên nhận</w:t>
        </w:r>
        <w:r>
          <w:rPr>
            <w:noProof/>
            <w:webHidden/>
          </w:rPr>
          <w:tab/>
        </w:r>
        <w:r>
          <w:rPr>
            <w:noProof/>
            <w:webHidden/>
          </w:rPr>
          <w:fldChar w:fldCharType="begin"/>
        </w:r>
        <w:r>
          <w:rPr>
            <w:noProof/>
            <w:webHidden/>
          </w:rPr>
          <w:instrText xml:space="preserve"> PAGEREF _Toc531584513 \h </w:instrText>
        </w:r>
        <w:r>
          <w:rPr>
            <w:noProof/>
            <w:webHidden/>
          </w:rPr>
        </w:r>
      </w:ins>
      <w:r>
        <w:rPr>
          <w:noProof/>
          <w:webHidden/>
        </w:rPr>
        <w:fldChar w:fldCharType="separate"/>
      </w:r>
      <w:ins w:id="1640" w:author="Tran Huan" w:date="2018-12-03T03:46:00Z">
        <w:r>
          <w:rPr>
            <w:noProof/>
            <w:webHidden/>
          </w:rPr>
          <w:t>60</w:t>
        </w:r>
        <w:r>
          <w:rPr>
            <w:noProof/>
            <w:webHidden/>
          </w:rPr>
          <w:fldChar w:fldCharType="end"/>
        </w:r>
        <w:r w:rsidRPr="006B543F">
          <w:rPr>
            <w:rStyle w:val="Hyperlink"/>
            <w:noProof/>
          </w:rPr>
          <w:fldChar w:fldCharType="end"/>
        </w:r>
      </w:ins>
    </w:p>
    <w:p w14:paraId="6A586619" w14:textId="7D8A6FAA" w:rsidR="00AB54FD" w:rsidRDefault="00AB54FD">
      <w:pPr>
        <w:pStyle w:val="TableofFigures"/>
        <w:tabs>
          <w:tab w:val="right" w:leader="dot" w:pos="8777"/>
        </w:tabs>
        <w:rPr>
          <w:ins w:id="1641" w:author="Tran Huan" w:date="2018-12-03T03:46:00Z"/>
          <w:rFonts w:asciiTheme="minorHAnsi" w:eastAsiaTheme="minorEastAsia" w:hAnsiTheme="minorHAnsi" w:cstheme="minorBidi"/>
          <w:noProof/>
          <w:sz w:val="22"/>
          <w:szCs w:val="22"/>
          <w:lang w:val="en-US"/>
        </w:rPr>
      </w:pPr>
      <w:ins w:id="1642"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"_Toc531584514"</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4.18 </w:t>
        </w:r>
        <w:r w:rsidRPr="006B543F">
          <w:rPr>
            <w:rStyle w:val="Hyperlink"/>
            <w:i/>
            <w:noProof/>
          </w:rPr>
          <w:t>Bảng dữ liệu chi tiết biên nhận</w:t>
        </w:r>
        <w:r>
          <w:rPr>
            <w:noProof/>
            <w:webHidden/>
          </w:rPr>
          <w:tab/>
        </w:r>
        <w:r>
          <w:rPr>
            <w:noProof/>
            <w:webHidden/>
          </w:rPr>
          <w:fldChar w:fldCharType="begin"/>
        </w:r>
        <w:r>
          <w:rPr>
            <w:noProof/>
            <w:webHidden/>
          </w:rPr>
          <w:instrText xml:space="preserve"> PAGEREF _Toc531584514 \h </w:instrText>
        </w:r>
        <w:r>
          <w:rPr>
            <w:noProof/>
            <w:webHidden/>
          </w:rPr>
        </w:r>
      </w:ins>
      <w:r>
        <w:rPr>
          <w:noProof/>
          <w:webHidden/>
        </w:rPr>
        <w:fldChar w:fldCharType="separate"/>
      </w:r>
      <w:ins w:id="1643" w:author="Tran Huan" w:date="2018-12-03T03:46:00Z">
        <w:r>
          <w:rPr>
            <w:noProof/>
            <w:webHidden/>
          </w:rPr>
          <w:t>60</w:t>
        </w:r>
        <w:r>
          <w:rPr>
            <w:noProof/>
            <w:webHidden/>
          </w:rPr>
          <w:fldChar w:fldCharType="end"/>
        </w:r>
        <w:r w:rsidRPr="006B543F">
          <w:rPr>
            <w:rStyle w:val="Hyperlink"/>
            <w:noProof/>
          </w:rPr>
          <w:fldChar w:fldCharType="end"/>
        </w:r>
      </w:ins>
    </w:p>
    <w:p w14:paraId="5C51C74A" w14:textId="7F995AD9" w:rsidR="00AB54FD" w:rsidRDefault="00AB54FD">
      <w:pPr>
        <w:pStyle w:val="TableofFigures"/>
        <w:tabs>
          <w:tab w:val="right" w:leader="dot" w:pos="8777"/>
        </w:tabs>
        <w:rPr>
          <w:ins w:id="1644" w:author="Tran Huan" w:date="2018-12-03T03:46:00Z"/>
          <w:rFonts w:asciiTheme="minorHAnsi" w:eastAsiaTheme="minorEastAsia" w:hAnsiTheme="minorHAnsi" w:cstheme="minorBidi"/>
          <w:noProof/>
          <w:sz w:val="22"/>
          <w:szCs w:val="22"/>
          <w:lang w:val="en-US"/>
        </w:rPr>
      </w:pPr>
      <w:ins w:id="1645"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"_Toc531584515"</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4.19 </w:t>
        </w:r>
        <w:r w:rsidRPr="006B543F">
          <w:rPr>
            <w:rStyle w:val="Hyperlink"/>
            <w:i/>
            <w:noProof/>
          </w:rPr>
          <w:t>Bảng dữ liệu quần áo theo dịch vụ</w:t>
        </w:r>
        <w:r>
          <w:rPr>
            <w:noProof/>
            <w:webHidden/>
          </w:rPr>
          <w:tab/>
        </w:r>
        <w:r>
          <w:rPr>
            <w:noProof/>
            <w:webHidden/>
          </w:rPr>
          <w:fldChar w:fldCharType="begin"/>
        </w:r>
        <w:r>
          <w:rPr>
            <w:noProof/>
            <w:webHidden/>
          </w:rPr>
          <w:instrText xml:space="preserve"> PAGEREF _Toc531584515 \h </w:instrText>
        </w:r>
        <w:r>
          <w:rPr>
            <w:noProof/>
            <w:webHidden/>
          </w:rPr>
        </w:r>
      </w:ins>
      <w:r>
        <w:rPr>
          <w:noProof/>
          <w:webHidden/>
        </w:rPr>
        <w:fldChar w:fldCharType="separate"/>
      </w:r>
      <w:ins w:id="1646" w:author="Tran Huan" w:date="2018-12-03T03:46:00Z">
        <w:r>
          <w:rPr>
            <w:noProof/>
            <w:webHidden/>
          </w:rPr>
          <w:t>61</w:t>
        </w:r>
        <w:r>
          <w:rPr>
            <w:noProof/>
            <w:webHidden/>
          </w:rPr>
          <w:fldChar w:fldCharType="end"/>
        </w:r>
        <w:r w:rsidRPr="006B543F">
          <w:rPr>
            <w:rStyle w:val="Hyperlink"/>
            <w:noProof/>
          </w:rPr>
          <w:fldChar w:fldCharType="end"/>
        </w:r>
      </w:ins>
    </w:p>
    <w:p w14:paraId="4857458A" w14:textId="70BAA12A" w:rsidR="00AB54FD" w:rsidRDefault="00AB54FD">
      <w:pPr>
        <w:pStyle w:val="TableofFigures"/>
        <w:tabs>
          <w:tab w:val="right" w:leader="dot" w:pos="8777"/>
        </w:tabs>
        <w:rPr>
          <w:ins w:id="1647" w:author="Tran Huan" w:date="2018-12-03T03:46:00Z"/>
          <w:rFonts w:asciiTheme="minorHAnsi" w:eastAsiaTheme="minorEastAsia" w:hAnsiTheme="minorHAnsi" w:cstheme="minorBidi"/>
          <w:noProof/>
          <w:sz w:val="22"/>
          <w:szCs w:val="22"/>
          <w:lang w:val="en-US"/>
        </w:rPr>
      </w:pPr>
      <w:ins w:id="1648"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"_Toc531584516"</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4.20 </w:t>
        </w:r>
        <w:r w:rsidRPr="006B543F">
          <w:rPr>
            <w:rStyle w:val="Hyperlink"/>
            <w:i/>
            <w:noProof/>
          </w:rPr>
          <w:t>Bảng dữ liệu dịch vụ</w:t>
        </w:r>
        <w:r>
          <w:rPr>
            <w:noProof/>
            <w:webHidden/>
          </w:rPr>
          <w:tab/>
        </w:r>
        <w:r>
          <w:rPr>
            <w:noProof/>
            <w:webHidden/>
          </w:rPr>
          <w:fldChar w:fldCharType="begin"/>
        </w:r>
        <w:r>
          <w:rPr>
            <w:noProof/>
            <w:webHidden/>
          </w:rPr>
          <w:instrText xml:space="preserve"> PAGEREF _Toc531584516 \h </w:instrText>
        </w:r>
        <w:r>
          <w:rPr>
            <w:noProof/>
            <w:webHidden/>
          </w:rPr>
        </w:r>
      </w:ins>
      <w:r>
        <w:rPr>
          <w:noProof/>
          <w:webHidden/>
        </w:rPr>
        <w:fldChar w:fldCharType="separate"/>
      </w:r>
      <w:ins w:id="1649" w:author="Tran Huan" w:date="2018-12-03T03:46:00Z">
        <w:r>
          <w:rPr>
            <w:noProof/>
            <w:webHidden/>
          </w:rPr>
          <w:t>61</w:t>
        </w:r>
        <w:r>
          <w:rPr>
            <w:noProof/>
            <w:webHidden/>
          </w:rPr>
          <w:fldChar w:fldCharType="end"/>
        </w:r>
        <w:r w:rsidRPr="006B543F">
          <w:rPr>
            <w:rStyle w:val="Hyperlink"/>
            <w:noProof/>
          </w:rPr>
          <w:fldChar w:fldCharType="end"/>
        </w:r>
      </w:ins>
    </w:p>
    <w:p w14:paraId="571388F0" w14:textId="5CD541DF" w:rsidR="00AB54FD" w:rsidRDefault="00AB54FD">
      <w:pPr>
        <w:pStyle w:val="TableofFigures"/>
        <w:tabs>
          <w:tab w:val="right" w:leader="dot" w:pos="8777"/>
        </w:tabs>
        <w:rPr>
          <w:ins w:id="1650" w:author="Tran Huan" w:date="2018-12-03T03:46:00Z"/>
          <w:rFonts w:asciiTheme="minorHAnsi" w:eastAsiaTheme="minorEastAsia" w:hAnsiTheme="minorHAnsi" w:cstheme="minorBidi"/>
          <w:noProof/>
          <w:sz w:val="22"/>
          <w:szCs w:val="22"/>
          <w:lang w:val="en-US"/>
        </w:rPr>
      </w:pPr>
      <w:ins w:id="1651"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"_Toc531584517"</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4.21 </w:t>
        </w:r>
        <w:r w:rsidRPr="006B543F">
          <w:rPr>
            <w:rStyle w:val="Hyperlink"/>
            <w:i/>
            <w:noProof/>
          </w:rPr>
          <w:t>Bảng dữ liệu dịch vụ theo chi nhánh</w:t>
        </w:r>
        <w:r>
          <w:rPr>
            <w:noProof/>
            <w:webHidden/>
          </w:rPr>
          <w:tab/>
        </w:r>
        <w:r>
          <w:rPr>
            <w:noProof/>
            <w:webHidden/>
          </w:rPr>
          <w:fldChar w:fldCharType="begin"/>
        </w:r>
        <w:r>
          <w:rPr>
            <w:noProof/>
            <w:webHidden/>
          </w:rPr>
          <w:instrText xml:space="preserve"> PAGEREF _Toc531584517 \h </w:instrText>
        </w:r>
        <w:r>
          <w:rPr>
            <w:noProof/>
            <w:webHidden/>
          </w:rPr>
        </w:r>
      </w:ins>
      <w:r>
        <w:rPr>
          <w:noProof/>
          <w:webHidden/>
        </w:rPr>
        <w:fldChar w:fldCharType="separate"/>
      </w:r>
      <w:ins w:id="1652" w:author="Tran Huan" w:date="2018-12-03T03:46:00Z">
        <w:r>
          <w:rPr>
            <w:noProof/>
            <w:webHidden/>
          </w:rPr>
          <w:t>61</w:t>
        </w:r>
        <w:r>
          <w:rPr>
            <w:noProof/>
            <w:webHidden/>
          </w:rPr>
          <w:fldChar w:fldCharType="end"/>
        </w:r>
        <w:r w:rsidRPr="006B543F">
          <w:rPr>
            <w:rStyle w:val="Hyperlink"/>
            <w:noProof/>
          </w:rPr>
          <w:fldChar w:fldCharType="end"/>
        </w:r>
      </w:ins>
    </w:p>
    <w:p w14:paraId="237935CF" w14:textId="0A8AA6A1" w:rsidR="00AB54FD" w:rsidRDefault="00AB54FD">
      <w:pPr>
        <w:pStyle w:val="TableofFigures"/>
        <w:tabs>
          <w:tab w:val="right" w:leader="dot" w:pos="8777"/>
        </w:tabs>
        <w:rPr>
          <w:ins w:id="1653" w:author="Tran Huan" w:date="2018-12-03T03:46:00Z"/>
          <w:rFonts w:asciiTheme="minorHAnsi" w:eastAsiaTheme="minorEastAsia" w:hAnsiTheme="minorHAnsi" w:cstheme="minorBidi"/>
          <w:noProof/>
          <w:sz w:val="22"/>
          <w:szCs w:val="22"/>
          <w:lang w:val="en-US"/>
        </w:rPr>
      </w:pPr>
      <w:ins w:id="1654"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"_Toc531584518"</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4.22 </w:t>
        </w:r>
        <w:r w:rsidRPr="006B543F">
          <w:rPr>
            <w:rStyle w:val="Hyperlink"/>
            <w:i/>
            <w:noProof/>
          </w:rPr>
          <w:t>Bảng dữ liệu nhân viên</w:t>
        </w:r>
        <w:r>
          <w:rPr>
            <w:noProof/>
            <w:webHidden/>
          </w:rPr>
          <w:tab/>
        </w:r>
        <w:r>
          <w:rPr>
            <w:noProof/>
            <w:webHidden/>
          </w:rPr>
          <w:fldChar w:fldCharType="begin"/>
        </w:r>
        <w:r>
          <w:rPr>
            <w:noProof/>
            <w:webHidden/>
          </w:rPr>
          <w:instrText xml:space="preserve"> PAGEREF _Toc531584518 \h </w:instrText>
        </w:r>
        <w:r>
          <w:rPr>
            <w:noProof/>
            <w:webHidden/>
          </w:rPr>
        </w:r>
      </w:ins>
      <w:r>
        <w:rPr>
          <w:noProof/>
          <w:webHidden/>
        </w:rPr>
        <w:fldChar w:fldCharType="separate"/>
      </w:r>
      <w:ins w:id="1655" w:author="Tran Huan" w:date="2018-12-03T03:46:00Z">
        <w:r>
          <w:rPr>
            <w:noProof/>
            <w:webHidden/>
          </w:rPr>
          <w:t>62</w:t>
        </w:r>
        <w:r>
          <w:rPr>
            <w:noProof/>
            <w:webHidden/>
          </w:rPr>
          <w:fldChar w:fldCharType="end"/>
        </w:r>
        <w:r w:rsidRPr="006B543F">
          <w:rPr>
            <w:rStyle w:val="Hyperlink"/>
            <w:noProof/>
          </w:rPr>
          <w:fldChar w:fldCharType="end"/>
        </w:r>
      </w:ins>
    </w:p>
    <w:p w14:paraId="7C11F8C6" w14:textId="16E70E3F" w:rsidR="00AB54FD" w:rsidRDefault="00AB54FD">
      <w:pPr>
        <w:pStyle w:val="TableofFigures"/>
        <w:tabs>
          <w:tab w:val="right" w:leader="dot" w:pos="8777"/>
        </w:tabs>
        <w:rPr>
          <w:ins w:id="1656" w:author="Tran Huan" w:date="2018-12-03T03:46:00Z"/>
          <w:rFonts w:asciiTheme="minorHAnsi" w:eastAsiaTheme="minorEastAsia" w:hAnsiTheme="minorHAnsi" w:cstheme="minorBidi"/>
          <w:noProof/>
          <w:sz w:val="22"/>
          <w:szCs w:val="22"/>
          <w:lang w:val="en-US"/>
        </w:rPr>
      </w:pPr>
      <w:ins w:id="1657"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"_Toc531584519"</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4.23 </w:t>
        </w:r>
        <w:r w:rsidRPr="006B543F">
          <w:rPr>
            <w:rStyle w:val="Hyperlink"/>
            <w:i/>
            <w:noProof/>
          </w:rPr>
          <w:t>Bảng dữ liệu loại nhân viên</w:t>
        </w:r>
        <w:r>
          <w:rPr>
            <w:noProof/>
            <w:webHidden/>
          </w:rPr>
          <w:tab/>
        </w:r>
        <w:r>
          <w:rPr>
            <w:noProof/>
            <w:webHidden/>
          </w:rPr>
          <w:fldChar w:fldCharType="begin"/>
        </w:r>
        <w:r>
          <w:rPr>
            <w:noProof/>
            <w:webHidden/>
          </w:rPr>
          <w:instrText xml:space="preserve"> PAGEREF _Toc531584519 \h </w:instrText>
        </w:r>
        <w:r>
          <w:rPr>
            <w:noProof/>
            <w:webHidden/>
          </w:rPr>
        </w:r>
      </w:ins>
      <w:r>
        <w:rPr>
          <w:noProof/>
          <w:webHidden/>
        </w:rPr>
        <w:fldChar w:fldCharType="separate"/>
      </w:r>
      <w:ins w:id="1658" w:author="Tran Huan" w:date="2018-12-03T03:46:00Z">
        <w:r>
          <w:rPr>
            <w:noProof/>
            <w:webHidden/>
          </w:rPr>
          <w:t>62</w:t>
        </w:r>
        <w:r>
          <w:rPr>
            <w:noProof/>
            <w:webHidden/>
          </w:rPr>
          <w:fldChar w:fldCharType="end"/>
        </w:r>
        <w:r w:rsidRPr="006B543F">
          <w:rPr>
            <w:rStyle w:val="Hyperlink"/>
            <w:noProof/>
          </w:rPr>
          <w:fldChar w:fldCharType="end"/>
        </w:r>
      </w:ins>
    </w:p>
    <w:p w14:paraId="5881B512" w14:textId="3F0290BA" w:rsidR="00AB54FD" w:rsidRDefault="00AB54FD">
      <w:pPr>
        <w:pStyle w:val="TableofFigures"/>
        <w:tabs>
          <w:tab w:val="right" w:leader="dot" w:pos="8777"/>
        </w:tabs>
        <w:rPr>
          <w:ins w:id="1659" w:author="Tran Huan" w:date="2018-12-03T03:46:00Z"/>
          <w:rFonts w:asciiTheme="minorHAnsi" w:eastAsiaTheme="minorEastAsia" w:hAnsiTheme="minorHAnsi" w:cstheme="minorBidi"/>
          <w:noProof/>
          <w:sz w:val="22"/>
          <w:szCs w:val="22"/>
          <w:lang w:val="en-US"/>
        </w:rPr>
      </w:pPr>
      <w:ins w:id="1660"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"_Toc531584520"</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4.24 </w:t>
        </w:r>
        <w:r w:rsidRPr="006B543F">
          <w:rPr>
            <w:rStyle w:val="Hyperlink"/>
            <w:i/>
            <w:noProof/>
          </w:rPr>
          <w:t>Bảng dữ liệu công việc</w:t>
        </w:r>
        <w:r>
          <w:rPr>
            <w:noProof/>
            <w:webHidden/>
          </w:rPr>
          <w:tab/>
        </w:r>
        <w:r>
          <w:rPr>
            <w:noProof/>
            <w:webHidden/>
          </w:rPr>
          <w:fldChar w:fldCharType="begin"/>
        </w:r>
        <w:r>
          <w:rPr>
            <w:noProof/>
            <w:webHidden/>
          </w:rPr>
          <w:instrText xml:space="preserve"> PAGEREF _Toc531584520 \h </w:instrText>
        </w:r>
        <w:r>
          <w:rPr>
            <w:noProof/>
            <w:webHidden/>
          </w:rPr>
        </w:r>
      </w:ins>
      <w:r>
        <w:rPr>
          <w:noProof/>
          <w:webHidden/>
        </w:rPr>
        <w:fldChar w:fldCharType="separate"/>
      </w:r>
      <w:ins w:id="1661" w:author="Tran Huan" w:date="2018-12-03T03:46:00Z">
        <w:r>
          <w:rPr>
            <w:noProof/>
            <w:webHidden/>
          </w:rPr>
          <w:t>63</w:t>
        </w:r>
        <w:r>
          <w:rPr>
            <w:noProof/>
            <w:webHidden/>
          </w:rPr>
          <w:fldChar w:fldCharType="end"/>
        </w:r>
        <w:r w:rsidRPr="006B543F">
          <w:rPr>
            <w:rStyle w:val="Hyperlink"/>
            <w:noProof/>
          </w:rPr>
          <w:fldChar w:fldCharType="end"/>
        </w:r>
      </w:ins>
    </w:p>
    <w:p w14:paraId="030C582C" w14:textId="4F058972" w:rsidR="00AB54FD" w:rsidRDefault="00AB54FD">
      <w:pPr>
        <w:pStyle w:val="TableofFigures"/>
        <w:tabs>
          <w:tab w:val="right" w:leader="dot" w:pos="8777"/>
        </w:tabs>
        <w:rPr>
          <w:ins w:id="1662" w:author="Tran Huan" w:date="2018-12-03T03:46:00Z"/>
          <w:rFonts w:asciiTheme="minorHAnsi" w:eastAsiaTheme="minorEastAsia" w:hAnsiTheme="minorHAnsi" w:cstheme="minorBidi"/>
          <w:noProof/>
          <w:sz w:val="22"/>
          <w:szCs w:val="22"/>
          <w:lang w:val="en-US"/>
        </w:rPr>
      </w:pPr>
      <w:ins w:id="1663"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"_Toc531584521"</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4.25 </w:t>
        </w:r>
        <w:r w:rsidRPr="006B543F">
          <w:rPr>
            <w:rStyle w:val="Hyperlink"/>
            <w:i/>
            <w:noProof/>
          </w:rPr>
          <w:t>Bảng dữ liệu khung giờ nhận trả quần áo</w:t>
        </w:r>
        <w:r>
          <w:rPr>
            <w:noProof/>
            <w:webHidden/>
          </w:rPr>
          <w:tab/>
        </w:r>
        <w:r>
          <w:rPr>
            <w:noProof/>
            <w:webHidden/>
          </w:rPr>
          <w:fldChar w:fldCharType="begin"/>
        </w:r>
        <w:r>
          <w:rPr>
            <w:noProof/>
            <w:webHidden/>
          </w:rPr>
          <w:instrText xml:space="preserve"> PAGEREF _Toc531584521 \h </w:instrText>
        </w:r>
        <w:r>
          <w:rPr>
            <w:noProof/>
            <w:webHidden/>
          </w:rPr>
        </w:r>
      </w:ins>
      <w:r>
        <w:rPr>
          <w:noProof/>
          <w:webHidden/>
        </w:rPr>
        <w:fldChar w:fldCharType="separate"/>
      </w:r>
      <w:ins w:id="1664" w:author="Tran Huan" w:date="2018-12-03T03:46:00Z">
        <w:r>
          <w:rPr>
            <w:noProof/>
            <w:webHidden/>
          </w:rPr>
          <w:t>63</w:t>
        </w:r>
        <w:r>
          <w:rPr>
            <w:noProof/>
            <w:webHidden/>
          </w:rPr>
          <w:fldChar w:fldCharType="end"/>
        </w:r>
        <w:r w:rsidRPr="006B543F">
          <w:rPr>
            <w:rStyle w:val="Hyperlink"/>
            <w:noProof/>
          </w:rPr>
          <w:fldChar w:fldCharType="end"/>
        </w:r>
      </w:ins>
    </w:p>
    <w:p w14:paraId="0B9F414A" w14:textId="5B988713" w:rsidR="00AB54FD" w:rsidRDefault="00AB54FD">
      <w:pPr>
        <w:pStyle w:val="TableofFigures"/>
        <w:tabs>
          <w:tab w:val="right" w:leader="dot" w:pos="8777"/>
        </w:tabs>
        <w:rPr>
          <w:ins w:id="1665" w:author="Tran Huan" w:date="2018-12-03T03:46:00Z"/>
          <w:rFonts w:asciiTheme="minorHAnsi" w:eastAsiaTheme="minorEastAsia" w:hAnsiTheme="minorHAnsi" w:cstheme="minorBidi"/>
          <w:noProof/>
          <w:sz w:val="22"/>
          <w:szCs w:val="22"/>
          <w:lang w:val="en-US"/>
        </w:rPr>
      </w:pPr>
      <w:ins w:id="1666"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"_Toc531584522"</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4.26 </w:t>
        </w:r>
        <w:r w:rsidRPr="006B543F">
          <w:rPr>
            <w:rStyle w:val="Hyperlink"/>
            <w:i/>
            <w:noProof/>
          </w:rPr>
          <w:t>Bảng dữ liệu đơn vị tính</w:t>
        </w:r>
        <w:r>
          <w:rPr>
            <w:noProof/>
            <w:webHidden/>
          </w:rPr>
          <w:tab/>
        </w:r>
        <w:r>
          <w:rPr>
            <w:noProof/>
            <w:webHidden/>
          </w:rPr>
          <w:fldChar w:fldCharType="begin"/>
        </w:r>
        <w:r>
          <w:rPr>
            <w:noProof/>
            <w:webHidden/>
          </w:rPr>
          <w:instrText xml:space="preserve"> PAGEREF _Toc531584522 \h </w:instrText>
        </w:r>
        <w:r>
          <w:rPr>
            <w:noProof/>
            <w:webHidden/>
          </w:rPr>
        </w:r>
      </w:ins>
      <w:r>
        <w:rPr>
          <w:noProof/>
          <w:webHidden/>
        </w:rPr>
        <w:fldChar w:fldCharType="separate"/>
      </w:r>
      <w:ins w:id="1667" w:author="Tran Huan" w:date="2018-12-03T03:46:00Z">
        <w:r>
          <w:rPr>
            <w:noProof/>
            <w:webHidden/>
          </w:rPr>
          <w:t>64</w:t>
        </w:r>
        <w:r>
          <w:rPr>
            <w:noProof/>
            <w:webHidden/>
          </w:rPr>
          <w:fldChar w:fldCharType="end"/>
        </w:r>
        <w:r w:rsidRPr="006B543F">
          <w:rPr>
            <w:rStyle w:val="Hyperlink"/>
            <w:noProof/>
          </w:rPr>
          <w:fldChar w:fldCharType="end"/>
        </w:r>
      </w:ins>
    </w:p>
    <w:p w14:paraId="77987B4A" w14:textId="309E5090" w:rsidR="00AB54FD" w:rsidRDefault="00AB54FD">
      <w:pPr>
        <w:pStyle w:val="TableofFigures"/>
        <w:tabs>
          <w:tab w:val="right" w:leader="dot" w:pos="8777"/>
        </w:tabs>
        <w:rPr>
          <w:ins w:id="1668" w:author="Tran Huan" w:date="2018-12-03T03:46:00Z"/>
          <w:rFonts w:asciiTheme="minorHAnsi" w:eastAsiaTheme="minorEastAsia" w:hAnsiTheme="minorHAnsi" w:cstheme="minorBidi"/>
          <w:noProof/>
          <w:sz w:val="22"/>
          <w:szCs w:val="22"/>
          <w:lang w:val="en-US"/>
        </w:rPr>
      </w:pPr>
      <w:ins w:id="1669"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"_Toc531584523"</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4.27 </w:t>
        </w:r>
        <w:r w:rsidRPr="006B543F">
          <w:rPr>
            <w:rStyle w:val="Hyperlink"/>
            <w:i/>
            <w:noProof/>
          </w:rPr>
          <w:t>Bảng dữ liệu đơn giá</w:t>
        </w:r>
        <w:r>
          <w:rPr>
            <w:noProof/>
            <w:webHidden/>
          </w:rPr>
          <w:tab/>
        </w:r>
        <w:r>
          <w:rPr>
            <w:noProof/>
            <w:webHidden/>
          </w:rPr>
          <w:fldChar w:fldCharType="begin"/>
        </w:r>
        <w:r>
          <w:rPr>
            <w:noProof/>
            <w:webHidden/>
          </w:rPr>
          <w:instrText xml:space="preserve"> PAGEREF _Toc531584523 \h </w:instrText>
        </w:r>
        <w:r>
          <w:rPr>
            <w:noProof/>
            <w:webHidden/>
          </w:rPr>
        </w:r>
      </w:ins>
      <w:r>
        <w:rPr>
          <w:noProof/>
          <w:webHidden/>
        </w:rPr>
        <w:fldChar w:fldCharType="separate"/>
      </w:r>
      <w:ins w:id="1670" w:author="Tran Huan" w:date="2018-12-03T03:46:00Z">
        <w:r>
          <w:rPr>
            <w:noProof/>
            <w:webHidden/>
          </w:rPr>
          <w:t>64</w:t>
        </w:r>
        <w:r>
          <w:rPr>
            <w:noProof/>
            <w:webHidden/>
          </w:rPr>
          <w:fldChar w:fldCharType="end"/>
        </w:r>
        <w:r w:rsidRPr="006B543F">
          <w:rPr>
            <w:rStyle w:val="Hyperlink"/>
            <w:noProof/>
          </w:rPr>
          <w:fldChar w:fldCharType="end"/>
        </w:r>
      </w:ins>
    </w:p>
    <w:p w14:paraId="2FBEBAB0" w14:textId="29FD0545" w:rsidR="00AB54FD" w:rsidRDefault="00AB54FD">
      <w:pPr>
        <w:pStyle w:val="TableofFigures"/>
        <w:tabs>
          <w:tab w:val="right" w:leader="dot" w:pos="8777"/>
        </w:tabs>
        <w:rPr>
          <w:ins w:id="1671" w:author="Tran Huan" w:date="2018-12-03T03:46:00Z"/>
          <w:rFonts w:asciiTheme="minorHAnsi" w:eastAsiaTheme="minorEastAsia" w:hAnsiTheme="minorHAnsi" w:cstheme="minorBidi"/>
          <w:noProof/>
          <w:sz w:val="22"/>
          <w:szCs w:val="22"/>
          <w:lang w:val="en-US"/>
        </w:rPr>
      </w:pPr>
      <w:ins w:id="1672"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"_Toc531584524"</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4.28 </w:t>
        </w:r>
        <w:r w:rsidRPr="006B543F">
          <w:rPr>
            <w:rStyle w:val="Hyperlink"/>
            <w:i/>
            <w:noProof/>
          </w:rPr>
          <w:t>Bảng dữ liệu theo dõi giặt</w:t>
        </w:r>
        <w:r>
          <w:rPr>
            <w:noProof/>
            <w:webHidden/>
          </w:rPr>
          <w:tab/>
        </w:r>
        <w:r>
          <w:rPr>
            <w:noProof/>
            <w:webHidden/>
          </w:rPr>
          <w:fldChar w:fldCharType="begin"/>
        </w:r>
        <w:r>
          <w:rPr>
            <w:noProof/>
            <w:webHidden/>
          </w:rPr>
          <w:instrText xml:space="preserve"> PAGEREF _Toc531584524 \h </w:instrText>
        </w:r>
        <w:r>
          <w:rPr>
            <w:noProof/>
            <w:webHidden/>
          </w:rPr>
        </w:r>
      </w:ins>
      <w:r>
        <w:rPr>
          <w:noProof/>
          <w:webHidden/>
        </w:rPr>
        <w:fldChar w:fldCharType="separate"/>
      </w:r>
      <w:ins w:id="1673" w:author="Tran Huan" w:date="2018-12-03T03:46:00Z">
        <w:r>
          <w:rPr>
            <w:noProof/>
            <w:webHidden/>
          </w:rPr>
          <w:t>65</w:t>
        </w:r>
        <w:r>
          <w:rPr>
            <w:noProof/>
            <w:webHidden/>
          </w:rPr>
          <w:fldChar w:fldCharType="end"/>
        </w:r>
        <w:r w:rsidRPr="006B543F">
          <w:rPr>
            <w:rStyle w:val="Hyperlink"/>
            <w:noProof/>
          </w:rPr>
          <w:fldChar w:fldCharType="end"/>
        </w:r>
      </w:ins>
    </w:p>
    <w:p w14:paraId="430CC362" w14:textId="05AB1872" w:rsidR="00AB54FD" w:rsidRDefault="00AB54FD">
      <w:pPr>
        <w:pStyle w:val="TableofFigures"/>
        <w:tabs>
          <w:tab w:val="right" w:leader="dot" w:pos="8777"/>
        </w:tabs>
        <w:rPr>
          <w:ins w:id="1674" w:author="Tran Huan" w:date="2018-12-03T03:46:00Z"/>
          <w:rFonts w:asciiTheme="minorHAnsi" w:eastAsiaTheme="minorEastAsia" w:hAnsiTheme="minorHAnsi" w:cstheme="minorBidi"/>
          <w:noProof/>
          <w:sz w:val="22"/>
          <w:szCs w:val="22"/>
          <w:lang w:val="en-US"/>
        </w:rPr>
      </w:pPr>
      <w:ins w:id="1675"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"_Toc531584525"</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4.29 </w:t>
        </w:r>
        <w:r w:rsidRPr="006B543F">
          <w:rPr>
            <w:rStyle w:val="Hyperlink"/>
            <w:i/>
            <w:noProof/>
          </w:rPr>
          <w:t>Bảng dữ liệu túi giặt</w:t>
        </w:r>
        <w:r>
          <w:rPr>
            <w:noProof/>
            <w:webHidden/>
          </w:rPr>
          <w:tab/>
        </w:r>
        <w:r>
          <w:rPr>
            <w:noProof/>
            <w:webHidden/>
          </w:rPr>
          <w:fldChar w:fldCharType="begin"/>
        </w:r>
        <w:r>
          <w:rPr>
            <w:noProof/>
            <w:webHidden/>
          </w:rPr>
          <w:instrText xml:space="preserve"> PAGEREF _Toc531584525 \h </w:instrText>
        </w:r>
        <w:r>
          <w:rPr>
            <w:noProof/>
            <w:webHidden/>
          </w:rPr>
        </w:r>
      </w:ins>
      <w:r>
        <w:rPr>
          <w:noProof/>
          <w:webHidden/>
        </w:rPr>
        <w:fldChar w:fldCharType="separate"/>
      </w:r>
      <w:ins w:id="1676" w:author="Tran Huan" w:date="2018-12-03T03:46:00Z">
        <w:r>
          <w:rPr>
            <w:noProof/>
            <w:webHidden/>
          </w:rPr>
          <w:t>65</w:t>
        </w:r>
        <w:r>
          <w:rPr>
            <w:noProof/>
            <w:webHidden/>
          </w:rPr>
          <w:fldChar w:fldCharType="end"/>
        </w:r>
        <w:r w:rsidRPr="006B543F">
          <w:rPr>
            <w:rStyle w:val="Hyperlink"/>
            <w:noProof/>
          </w:rPr>
          <w:fldChar w:fldCharType="end"/>
        </w:r>
      </w:ins>
    </w:p>
    <w:p w14:paraId="5BB07173" w14:textId="21E44856" w:rsidR="00AB54FD" w:rsidRDefault="00AB54FD">
      <w:pPr>
        <w:pStyle w:val="TableofFigures"/>
        <w:tabs>
          <w:tab w:val="right" w:leader="dot" w:pos="8777"/>
        </w:tabs>
        <w:rPr>
          <w:ins w:id="1677" w:author="Tran Huan" w:date="2018-12-03T03:46:00Z"/>
          <w:rFonts w:asciiTheme="minorHAnsi" w:eastAsiaTheme="minorEastAsia" w:hAnsiTheme="minorHAnsi" w:cstheme="minorBidi"/>
          <w:noProof/>
          <w:sz w:val="22"/>
          <w:szCs w:val="22"/>
          <w:lang w:val="en-US"/>
        </w:rPr>
      </w:pPr>
      <w:ins w:id="1678"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"_Toc531584526"</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4.30 </w:t>
        </w:r>
        <w:r w:rsidRPr="006B543F">
          <w:rPr>
            <w:rStyle w:val="Hyperlink"/>
            <w:i/>
            <w:noProof/>
          </w:rPr>
          <w:t>Bảng chi tiết túi giặt</w:t>
        </w:r>
        <w:r>
          <w:rPr>
            <w:noProof/>
            <w:webHidden/>
          </w:rPr>
          <w:tab/>
        </w:r>
        <w:r>
          <w:rPr>
            <w:noProof/>
            <w:webHidden/>
          </w:rPr>
          <w:fldChar w:fldCharType="begin"/>
        </w:r>
        <w:r>
          <w:rPr>
            <w:noProof/>
            <w:webHidden/>
          </w:rPr>
          <w:instrText xml:space="preserve"> PAGEREF _Toc531584526 \h </w:instrText>
        </w:r>
        <w:r>
          <w:rPr>
            <w:noProof/>
            <w:webHidden/>
          </w:rPr>
        </w:r>
      </w:ins>
      <w:r>
        <w:rPr>
          <w:noProof/>
          <w:webHidden/>
        </w:rPr>
        <w:fldChar w:fldCharType="separate"/>
      </w:r>
      <w:ins w:id="1679" w:author="Tran Huan" w:date="2018-12-03T03:46:00Z">
        <w:r>
          <w:rPr>
            <w:noProof/>
            <w:webHidden/>
          </w:rPr>
          <w:t>65</w:t>
        </w:r>
        <w:r>
          <w:rPr>
            <w:noProof/>
            <w:webHidden/>
          </w:rPr>
          <w:fldChar w:fldCharType="end"/>
        </w:r>
        <w:r w:rsidRPr="006B543F">
          <w:rPr>
            <w:rStyle w:val="Hyperlink"/>
            <w:noProof/>
          </w:rPr>
          <w:fldChar w:fldCharType="end"/>
        </w:r>
      </w:ins>
    </w:p>
    <w:p w14:paraId="1AFD235E" w14:textId="647481CE" w:rsidR="00AB54FD" w:rsidRDefault="00AB54FD">
      <w:pPr>
        <w:pStyle w:val="TableofFigures"/>
        <w:tabs>
          <w:tab w:val="right" w:leader="dot" w:pos="8777"/>
        </w:tabs>
        <w:rPr>
          <w:ins w:id="1680" w:author="Tran Huan" w:date="2018-12-03T03:46:00Z"/>
          <w:rFonts w:asciiTheme="minorHAnsi" w:eastAsiaTheme="minorEastAsia" w:hAnsiTheme="minorHAnsi" w:cstheme="minorBidi"/>
          <w:noProof/>
          <w:sz w:val="22"/>
          <w:szCs w:val="22"/>
          <w:lang w:val="en-US"/>
        </w:rPr>
      </w:pPr>
      <w:ins w:id="1681"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"_Toc531584527"</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4.31 </w:t>
        </w:r>
        <w:r w:rsidRPr="006B543F">
          <w:rPr>
            <w:rStyle w:val="Hyperlink"/>
            <w:i/>
            <w:noProof/>
          </w:rPr>
          <w:t>Bảng dữ liệu máy giặt</w:t>
        </w:r>
        <w:r>
          <w:rPr>
            <w:noProof/>
            <w:webHidden/>
          </w:rPr>
          <w:tab/>
        </w:r>
        <w:r>
          <w:rPr>
            <w:noProof/>
            <w:webHidden/>
          </w:rPr>
          <w:fldChar w:fldCharType="begin"/>
        </w:r>
        <w:r>
          <w:rPr>
            <w:noProof/>
            <w:webHidden/>
          </w:rPr>
          <w:instrText xml:space="preserve"> PAGEREF _Toc531584527 \h </w:instrText>
        </w:r>
        <w:r>
          <w:rPr>
            <w:noProof/>
            <w:webHidden/>
          </w:rPr>
        </w:r>
      </w:ins>
      <w:r>
        <w:rPr>
          <w:noProof/>
          <w:webHidden/>
        </w:rPr>
        <w:fldChar w:fldCharType="separate"/>
      </w:r>
      <w:ins w:id="1682" w:author="Tran Huan" w:date="2018-12-03T03:46:00Z">
        <w:r>
          <w:rPr>
            <w:noProof/>
            <w:webHidden/>
          </w:rPr>
          <w:t>66</w:t>
        </w:r>
        <w:r>
          <w:rPr>
            <w:noProof/>
            <w:webHidden/>
          </w:rPr>
          <w:fldChar w:fldCharType="end"/>
        </w:r>
        <w:r w:rsidRPr="006B543F">
          <w:rPr>
            <w:rStyle w:val="Hyperlink"/>
            <w:noProof/>
          </w:rPr>
          <w:fldChar w:fldCharType="end"/>
        </w:r>
      </w:ins>
    </w:p>
    <w:p w14:paraId="7C4297C6" w14:textId="7815C3ED" w:rsidR="00AB54FD" w:rsidRDefault="00AB54FD">
      <w:pPr>
        <w:pStyle w:val="TableofFigures"/>
        <w:tabs>
          <w:tab w:val="right" w:leader="dot" w:pos="8777"/>
        </w:tabs>
        <w:rPr>
          <w:ins w:id="1683" w:author="Tran Huan" w:date="2018-12-03T03:46:00Z"/>
          <w:rFonts w:asciiTheme="minorHAnsi" w:eastAsiaTheme="minorEastAsia" w:hAnsiTheme="minorHAnsi" w:cstheme="minorBidi"/>
          <w:noProof/>
          <w:sz w:val="22"/>
          <w:szCs w:val="22"/>
          <w:lang w:val="en-US"/>
        </w:rPr>
      </w:pPr>
      <w:ins w:id="1684" w:author="Tran Huan" w:date="2018-12-03T03:46:00Z">
        <w:r w:rsidRPr="006B543F">
          <w:rPr>
            <w:rStyle w:val="Hyperlink"/>
            <w:noProof/>
          </w:rPr>
          <w:fldChar w:fldCharType="begin"/>
        </w:r>
        <w:r w:rsidRPr="006B543F">
          <w:rPr>
            <w:rStyle w:val="Hyperlink"/>
            <w:noProof/>
          </w:rPr>
          <w:instrText xml:space="preserve"> </w:instrText>
        </w:r>
        <w:r>
          <w:rPr>
            <w:noProof/>
          </w:rPr>
          <w:instrText>HYPERLINK \l "_Toc531584528"</w:instrText>
        </w:r>
        <w:r w:rsidRPr="006B543F">
          <w:rPr>
            <w:rStyle w:val="Hyperlink"/>
            <w:noProof/>
          </w:rPr>
          <w:instrText xml:space="preserve"> </w:instrText>
        </w:r>
        <w:r w:rsidRPr="006B543F">
          <w:rPr>
            <w:rStyle w:val="Hyperlink"/>
            <w:noProof/>
          </w:rPr>
        </w:r>
        <w:r w:rsidRPr="006B543F">
          <w:rPr>
            <w:rStyle w:val="Hyperlink"/>
            <w:noProof/>
          </w:rPr>
          <w:fldChar w:fldCharType="separate"/>
        </w:r>
        <w:r w:rsidRPr="006B543F">
          <w:rPr>
            <w:rStyle w:val="Hyperlink"/>
            <w:noProof/>
          </w:rPr>
          <w:t xml:space="preserve">Bảng 4.32 </w:t>
        </w:r>
        <w:r w:rsidRPr="006B543F">
          <w:rPr>
            <w:rStyle w:val="Hyperlink"/>
            <w:i/>
            <w:noProof/>
          </w:rPr>
          <w:t>Bảng dữ liệu chi tiết đơn hàng</w:t>
        </w:r>
        <w:r>
          <w:rPr>
            <w:noProof/>
            <w:webHidden/>
          </w:rPr>
          <w:tab/>
        </w:r>
        <w:r>
          <w:rPr>
            <w:noProof/>
            <w:webHidden/>
          </w:rPr>
          <w:fldChar w:fldCharType="begin"/>
        </w:r>
        <w:r>
          <w:rPr>
            <w:noProof/>
            <w:webHidden/>
          </w:rPr>
          <w:instrText xml:space="preserve"> PAGEREF _Toc531584528 \h </w:instrText>
        </w:r>
        <w:r>
          <w:rPr>
            <w:noProof/>
            <w:webHidden/>
          </w:rPr>
        </w:r>
      </w:ins>
      <w:r>
        <w:rPr>
          <w:noProof/>
          <w:webHidden/>
        </w:rPr>
        <w:fldChar w:fldCharType="separate"/>
      </w:r>
      <w:ins w:id="1685" w:author="Tran Huan" w:date="2018-12-03T03:46:00Z">
        <w:r>
          <w:rPr>
            <w:noProof/>
            <w:webHidden/>
          </w:rPr>
          <w:t>66</w:t>
        </w:r>
        <w:r>
          <w:rPr>
            <w:noProof/>
            <w:webHidden/>
          </w:rPr>
          <w:fldChar w:fldCharType="end"/>
        </w:r>
        <w:r w:rsidRPr="006B543F">
          <w:rPr>
            <w:rStyle w:val="Hyperlink"/>
            <w:noProof/>
          </w:rPr>
          <w:fldChar w:fldCharType="end"/>
        </w:r>
      </w:ins>
    </w:p>
    <w:p w14:paraId="5DEF5C9C" w14:textId="3C5BD2A5" w:rsidR="006721F9" w:rsidRDefault="006721F9">
      <w:pPr>
        <w:rPr>
          <w:ins w:id="1686" w:author="Tran Huan" w:date="2018-11-26T11:04:00Z"/>
          <w:lang w:val="en-US"/>
        </w:rPr>
        <w:pPrChange w:id="1687" w:author="Tran Huan" w:date="2018-11-26T11:03:00Z">
          <w:pPr>
            <w:keepNext/>
            <w:keepLines/>
            <w:spacing w:before="240" w:after="0" w:line="276" w:lineRule="auto"/>
            <w:ind w:left="432"/>
            <w:jc w:val="center"/>
            <w:outlineLvl w:val="0"/>
          </w:pPr>
        </w:pPrChange>
      </w:pPr>
      <w:ins w:id="1688" w:author="Tran Huan" w:date="2018-11-26T11:04:00Z">
        <w:r>
          <w:rPr>
            <w:lang w:val="en-US"/>
          </w:rPr>
          <w:fldChar w:fldCharType="end"/>
        </w:r>
      </w:ins>
    </w:p>
    <w:p w14:paraId="3371AF15" w14:textId="5892B6D1" w:rsidR="006721F9" w:rsidRDefault="006721F9">
      <w:pPr>
        <w:rPr>
          <w:ins w:id="1689" w:author="Tran Huan" w:date="2018-11-26T11:04:00Z"/>
          <w:lang w:val="en-US"/>
        </w:rPr>
        <w:pPrChange w:id="1690" w:author="Tran Huan" w:date="2018-11-26T11:03:00Z">
          <w:pPr>
            <w:keepNext/>
            <w:keepLines/>
            <w:spacing w:before="240" w:after="0" w:line="276" w:lineRule="auto"/>
            <w:ind w:left="432"/>
            <w:jc w:val="center"/>
            <w:outlineLvl w:val="0"/>
          </w:pPr>
        </w:pPrChange>
      </w:pPr>
    </w:p>
    <w:p w14:paraId="0F7C5575" w14:textId="4292AD96" w:rsidR="006721F9" w:rsidRDefault="006721F9">
      <w:pPr>
        <w:rPr>
          <w:ins w:id="1691" w:author="Tran Huan" w:date="2018-11-26T11:04:00Z"/>
          <w:lang w:val="en-US"/>
        </w:rPr>
        <w:pPrChange w:id="1692" w:author="Tran Huan" w:date="2018-11-26T11:03:00Z">
          <w:pPr>
            <w:keepNext/>
            <w:keepLines/>
            <w:spacing w:before="240" w:after="0" w:line="276" w:lineRule="auto"/>
            <w:ind w:left="432"/>
            <w:jc w:val="center"/>
            <w:outlineLvl w:val="0"/>
          </w:pPr>
        </w:pPrChange>
      </w:pPr>
    </w:p>
    <w:p w14:paraId="101A3C78" w14:textId="40A74737" w:rsidR="006721F9" w:rsidRDefault="006721F9">
      <w:pPr>
        <w:rPr>
          <w:ins w:id="1693" w:author="Tran Huan" w:date="2018-11-26T11:04:00Z"/>
          <w:lang w:val="en-US"/>
        </w:rPr>
        <w:pPrChange w:id="1694" w:author="Tran Huan" w:date="2018-11-26T11:03:00Z">
          <w:pPr>
            <w:keepNext/>
            <w:keepLines/>
            <w:spacing w:before="240" w:after="0" w:line="276" w:lineRule="auto"/>
            <w:ind w:left="432"/>
            <w:jc w:val="center"/>
            <w:outlineLvl w:val="0"/>
          </w:pPr>
        </w:pPrChange>
      </w:pPr>
    </w:p>
    <w:p w14:paraId="6C63CCF0" w14:textId="25C74E22" w:rsidR="006721F9" w:rsidRDefault="006721F9">
      <w:pPr>
        <w:rPr>
          <w:ins w:id="1695" w:author="Tran Huan" w:date="2018-11-26T11:04:00Z"/>
          <w:lang w:val="en-US"/>
        </w:rPr>
        <w:pPrChange w:id="1696" w:author="Tran Huan" w:date="2018-11-26T11:03:00Z">
          <w:pPr>
            <w:keepNext/>
            <w:keepLines/>
            <w:spacing w:before="240" w:after="0" w:line="276" w:lineRule="auto"/>
            <w:ind w:left="432"/>
            <w:jc w:val="center"/>
            <w:outlineLvl w:val="0"/>
          </w:pPr>
        </w:pPrChange>
      </w:pPr>
    </w:p>
    <w:p w14:paraId="6A0D3EF9" w14:textId="7D4A5C2C" w:rsidR="006721F9" w:rsidRDefault="006721F9">
      <w:pPr>
        <w:rPr>
          <w:ins w:id="1697" w:author="Tran Huan" w:date="2018-11-26T11:04:00Z"/>
          <w:lang w:val="en-US"/>
        </w:rPr>
        <w:pPrChange w:id="1698" w:author="Tran Huan" w:date="2018-11-26T11:03:00Z">
          <w:pPr>
            <w:keepNext/>
            <w:keepLines/>
            <w:spacing w:before="240" w:after="0" w:line="276" w:lineRule="auto"/>
            <w:ind w:left="432"/>
            <w:jc w:val="center"/>
            <w:outlineLvl w:val="0"/>
          </w:pPr>
        </w:pPrChange>
      </w:pPr>
    </w:p>
    <w:p w14:paraId="28BEF594" w14:textId="2F831F69" w:rsidR="006721F9" w:rsidRDefault="006721F9">
      <w:pPr>
        <w:rPr>
          <w:ins w:id="1699" w:author="Tran Huan" w:date="2018-11-26T11:04:00Z"/>
          <w:lang w:val="en-US"/>
        </w:rPr>
        <w:pPrChange w:id="1700" w:author="Tran Huan" w:date="2018-11-26T11:03:00Z">
          <w:pPr>
            <w:keepNext/>
            <w:keepLines/>
            <w:spacing w:before="240" w:after="0" w:line="276" w:lineRule="auto"/>
            <w:ind w:left="432"/>
            <w:jc w:val="center"/>
            <w:outlineLvl w:val="0"/>
          </w:pPr>
        </w:pPrChange>
      </w:pPr>
    </w:p>
    <w:p w14:paraId="5458C667" w14:textId="48324B0B" w:rsidR="006721F9" w:rsidRDefault="006721F9">
      <w:pPr>
        <w:rPr>
          <w:ins w:id="1701" w:author="Tran Huan" w:date="2018-11-26T11:04:00Z"/>
          <w:lang w:val="en-US"/>
        </w:rPr>
        <w:pPrChange w:id="1702" w:author="Tran Huan" w:date="2018-11-26T11:03:00Z">
          <w:pPr>
            <w:keepNext/>
            <w:keepLines/>
            <w:spacing w:before="240" w:after="0" w:line="276" w:lineRule="auto"/>
            <w:ind w:left="432"/>
            <w:jc w:val="center"/>
            <w:outlineLvl w:val="0"/>
          </w:pPr>
        </w:pPrChange>
      </w:pPr>
    </w:p>
    <w:p w14:paraId="4C75C3A1" w14:textId="1500FEBE" w:rsidR="006721F9" w:rsidRDefault="006721F9">
      <w:pPr>
        <w:rPr>
          <w:ins w:id="1703" w:author="Tran Huan" w:date="2018-11-26T11:04:00Z"/>
          <w:lang w:val="en-US"/>
        </w:rPr>
        <w:pPrChange w:id="1704" w:author="Tran Huan" w:date="2018-11-26T11:03:00Z">
          <w:pPr>
            <w:keepNext/>
            <w:keepLines/>
            <w:spacing w:before="240" w:after="0" w:line="276" w:lineRule="auto"/>
            <w:ind w:left="432"/>
            <w:jc w:val="center"/>
            <w:outlineLvl w:val="0"/>
          </w:pPr>
        </w:pPrChange>
      </w:pPr>
    </w:p>
    <w:p w14:paraId="6239835B" w14:textId="5BC30DC1" w:rsidR="006721F9" w:rsidRDefault="006721F9">
      <w:pPr>
        <w:rPr>
          <w:ins w:id="1705" w:author="Tran Huan" w:date="2018-11-26T11:04:00Z"/>
          <w:lang w:val="en-US"/>
        </w:rPr>
        <w:pPrChange w:id="1706" w:author="Tran Huan" w:date="2018-11-26T11:03:00Z">
          <w:pPr>
            <w:keepNext/>
            <w:keepLines/>
            <w:spacing w:before="240" w:after="0" w:line="276" w:lineRule="auto"/>
            <w:ind w:left="432"/>
            <w:jc w:val="center"/>
            <w:outlineLvl w:val="0"/>
          </w:pPr>
        </w:pPrChange>
      </w:pPr>
    </w:p>
    <w:p w14:paraId="64F37F2D" w14:textId="7773973D" w:rsidR="006721F9" w:rsidRDefault="006721F9">
      <w:pPr>
        <w:rPr>
          <w:ins w:id="1707" w:author="Tran Huan" w:date="2018-11-26T11:04:00Z"/>
          <w:lang w:val="en-US"/>
        </w:rPr>
        <w:pPrChange w:id="1708" w:author="Tran Huan" w:date="2018-11-26T11:03:00Z">
          <w:pPr>
            <w:keepNext/>
            <w:keepLines/>
            <w:spacing w:before="240" w:after="0" w:line="276" w:lineRule="auto"/>
            <w:ind w:left="432"/>
            <w:jc w:val="center"/>
            <w:outlineLvl w:val="0"/>
          </w:pPr>
        </w:pPrChange>
      </w:pPr>
    </w:p>
    <w:p w14:paraId="287E03EF" w14:textId="501D9B65" w:rsidR="006721F9" w:rsidRDefault="006721F9">
      <w:pPr>
        <w:rPr>
          <w:ins w:id="1709" w:author="Tran Huan" w:date="2018-11-26T11:04:00Z"/>
          <w:lang w:val="en-US"/>
        </w:rPr>
        <w:pPrChange w:id="1710" w:author="Tran Huan" w:date="2018-11-26T11:03:00Z">
          <w:pPr>
            <w:keepNext/>
            <w:keepLines/>
            <w:spacing w:before="240" w:after="0" w:line="276" w:lineRule="auto"/>
            <w:ind w:left="432"/>
            <w:jc w:val="center"/>
            <w:outlineLvl w:val="0"/>
          </w:pPr>
        </w:pPrChange>
      </w:pPr>
    </w:p>
    <w:p w14:paraId="1ADF51C1" w14:textId="424D596E" w:rsidR="006721F9" w:rsidRDefault="006721F9">
      <w:pPr>
        <w:rPr>
          <w:ins w:id="1711" w:author="Tran Huan" w:date="2018-11-26T11:04:00Z"/>
          <w:lang w:val="en-US"/>
        </w:rPr>
        <w:pPrChange w:id="1712" w:author="Tran Huan" w:date="2018-11-26T11:03:00Z">
          <w:pPr>
            <w:keepNext/>
            <w:keepLines/>
            <w:spacing w:before="240" w:after="0" w:line="276" w:lineRule="auto"/>
            <w:ind w:left="432"/>
            <w:jc w:val="center"/>
            <w:outlineLvl w:val="0"/>
          </w:pPr>
        </w:pPrChange>
      </w:pPr>
    </w:p>
    <w:p w14:paraId="2C6C9C7D" w14:textId="65AC2D1E" w:rsidR="006721F9" w:rsidRDefault="006721F9">
      <w:pPr>
        <w:rPr>
          <w:ins w:id="1713" w:author="Tran Huan" w:date="2018-11-26T11:04:00Z"/>
          <w:lang w:val="en-US"/>
        </w:rPr>
        <w:pPrChange w:id="1714" w:author="Tran Huan" w:date="2018-11-26T11:03:00Z">
          <w:pPr>
            <w:keepNext/>
            <w:keepLines/>
            <w:spacing w:before="240" w:after="0" w:line="276" w:lineRule="auto"/>
            <w:ind w:left="432"/>
            <w:jc w:val="center"/>
            <w:outlineLvl w:val="0"/>
          </w:pPr>
        </w:pPrChange>
      </w:pPr>
    </w:p>
    <w:p w14:paraId="194BC6B8" w14:textId="13B3D051" w:rsidR="006721F9" w:rsidRDefault="006721F9">
      <w:pPr>
        <w:rPr>
          <w:ins w:id="1715" w:author="Tran Huan" w:date="2018-11-26T11:04:00Z"/>
          <w:lang w:val="en-US"/>
        </w:rPr>
        <w:pPrChange w:id="1716" w:author="Tran Huan" w:date="2018-11-26T11:03:00Z">
          <w:pPr>
            <w:keepNext/>
            <w:keepLines/>
            <w:spacing w:before="240" w:after="0" w:line="276" w:lineRule="auto"/>
            <w:ind w:left="432"/>
            <w:jc w:val="center"/>
            <w:outlineLvl w:val="0"/>
          </w:pPr>
        </w:pPrChange>
      </w:pPr>
    </w:p>
    <w:p w14:paraId="744B6E17" w14:textId="7EDE0C68" w:rsidR="006721F9" w:rsidRDefault="006721F9">
      <w:pPr>
        <w:rPr>
          <w:ins w:id="1717" w:author="Tran Huan" w:date="2018-11-26T11:04:00Z"/>
          <w:lang w:val="en-US"/>
        </w:rPr>
        <w:pPrChange w:id="1718" w:author="Tran Huan" w:date="2018-11-26T11:03:00Z">
          <w:pPr>
            <w:keepNext/>
            <w:keepLines/>
            <w:spacing w:before="240" w:after="0" w:line="276" w:lineRule="auto"/>
            <w:ind w:left="432"/>
            <w:jc w:val="center"/>
            <w:outlineLvl w:val="0"/>
          </w:pPr>
        </w:pPrChange>
      </w:pPr>
    </w:p>
    <w:p w14:paraId="278EE459" w14:textId="02902240" w:rsidR="006721F9" w:rsidRDefault="006721F9">
      <w:pPr>
        <w:rPr>
          <w:ins w:id="1719" w:author="Tran Huan" w:date="2018-11-26T11:04:00Z"/>
          <w:lang w:val="en-US"/>
        </w:rPr>
        <w:pPrChange w:id="1720" w:author="Tran Huan" w:date="2018-11-26T11:03:00Z">
          <w:pPr>
            <w:keepNext/>
            <w:keepLines/>
            <w:spacing w:before="240" w:after="0" w:line="276" w:lineRule="auto"/>
            <w:ind w:left="432"/>
            <w:jc w:val="center"/>
            <w:outlineLvl w:val="0"/>
          </w:pPr>
        </w:pPrChange>
      </w:pPr>
    </w:p>
    <w:p w14:paraId="6E7EB129" w14:textId="51CDE27E" w:rsidR="006721F9" w:rsidRDefault="006721F9">
      <w:pPr>
        <w:rPr>
          <w:ins w:id="1721" w:author="Tran Huan" w:date="2018-11-26T11:04:00Z"/>
          <w:lang w:val="en-US"/>
        </w:rPr>
        <w:pPrChange w:id="1722" w:author="Tran Huan" w:date="2018-11-26T11:03:00Z">
          <w:pPr>
            <w:keepNext/>
            <w:keepLines/>
            <w:spacing w:before="240" w:after="0" w:line="276" w:lineRule="auto"/>
            <w:ind w:left="432"/>
            <w:jc w:val="center"/>
            <w:outlineLvl w:val="0"/>
          </w:pPr>
        </w:pPrChange>
      </w:pPr>
    </w:p>
    <w:p w14:paraId="6276CA26" w14:textId="24FF3CB4" w:rsidR="006721F9" w:rsidRDefault="006721F9">
      <w:pPr>
        <w:rPr>
          <w:ins w:id="1723" w:author="Tran Huan" w:date="2018-11-26T11:04:00Z"/>
          <w:lang w:val="en-US"/>
        </w:rPr>
        <w:pPrChange w:id="1724" w:author="Tran Huan" w:date="2018-11-26T11:03:00Z">
          <w:pPr>
            <w:keepNext/>
            <w:keepLines/>
            <w:spacing w:before="240" w:after="0" w:line="276" w:lineRule="auto"/>
            <w:ind w:left="432"/>
            <w:jc w:val="center"/>
            <w:outlineLvl w:val="0"/>
          </w:pPr>
        </w:pPrChange>
      </w:pPr>
    </w:p>
    <w:p w14:paraId="6EC87FC2" w14:textId="17B7D12B" w:rsidR="006721F9" w:rsidRDefault="006721F9">
      <w:pPr>
        <w:rPr>
          <w:ins w:id="1725" w:author="Tran Huan" w:date="2018-11-26T11:04:00Z"/>
          <w:lang w:val="en-US"/>
        </w:rPr>
        <w:pPrChange w:id="1726" w:author="Tran Huan" w:date="2018-11-26T11:03:00Z">
          <w:pPr>
            <w:keepNext/>
            <w:keepLines/>
            <w:spacing w:before="240" w:after="0" w:line="276" w:lineRule="auto"/>
            <w:ind w:left="432"/>
            <w:jc w:val="center"/>
            <w:outlineLvl w:val="0"/>
          </w:pPr>
        </w:pPrChange>
      </w:pPr>
    </w:p>
    <w:p w14:paraId="01E00E5B" w14:textId="2BE1F77C" w:rsidR="006721F9" w:rsidRDefault="006721F9">
      <w:pPr>
        <w:rPr>
          <w:ins w:id="1727" w:author="Tran Huan" w:date="2018-11-26T11:04:00Z"/>
          <w:lang w:val="en-US"/>
        </w:rPr>
        <w:pPrChange w:id="1728" w:author="Tran Huan" w:date="2018-11-26T11:03:00Z">
          <w:pPr>
            <w:keepNext/>
            <w:keepLines/>
            <w:spacing w:before="240" w:after="0" w:line="276" w:lineRule="auto"/>
            <w:ind w:left="432"/>
            <w:jc w:val="center"/>
            <w:outlineLvl w:val="0"/>
          </w:pPr>
        </w:pPrChange>
      </w:pPr>
    </w:p>
    <w:p w14:paraId="16E02698" w14:textId="508169B5" w:rsidR="006721F9" w:rsidRDefault="006721F9">
      <w:pPr>
        <w:rPr>
          <w:ins w:id="1729" w:author="Tran Huan" w:date="2018-11-26T11:04:00Z"/>
          <w:lang w:val="en-US"/>
        </w:rPr>
        <w:pPrChange w:id="1730" w:author="Tran Huan" w:date="2018-11-26T11:03:00Z">
          <w:pPr>
            <w:keepNext/>
            <w:keepLines/>
            <w:spacing w:before="240" w:after="0" w:line="276" w:lineRule="auto"/>
            <w:ind w:left="432"/>
            <w:jc w:val="center"/>
            <w:outlineLvl w:val="0"/>
          </w:pPr>
        </w:pPrChange>
      </w:pPr>
    </w:p>
    <w:p w14:paraId="0FC12185" w14:textId="77777777" w:rsidR="006721F9" w:rsidRDefault="006721F9">
      <w:pPr>
        <w:rPr>
          <w:ins w:id="1731" w:author="Tran Huan" w:date="2018-11-26T11:02:00Z"/>
          <w:lang w:val="en-US"/>
        </w:rPr>
        <w:pPrChange w:id="1732" w:author="Tran Huan" w:date="2018-11-26T11:03:00Z">
          <w:pPr>
            <w:keepNext/>
            <w:keepLines/>
            <w:spacing w:before="240" w:after="0" w:line="276" w:lineRule="auto"/>
            <w:ind w:left="432"/>
            <w:jc w:val="center"/>
            <w:outlineLvl w:val="0"/>
          </w:pPr>
        </w:pPrChange>
      </w:pPr>
    </w:p>
    <w:p w14:paraId="4DD82239" w14:textId="4B9C4922" w:rsidR="006721F9" w:rsidRPr="006721F9" w:rsidRDefault="006721F9" w:rsidP="00926A45">
      <w:pPr>
        <w:pStyle w:val="Style1"/>
        <w:rPr>
          <w:ins w:id="1733" w:author="Tran Huan" w:date="2018-11-26T11:00:00Z"/>
          <w:rPrChange w:id="1734" w:author="Tran Huan" w:date="2018-11-26T11:00:00Z">
            <w:rPr>
              <w:ins w:id="1735" w:author="Tran Huan" w:date="2018-11-26T11:00:00Z"/>
              <w:rFonts w:eastAsiaTheme="majorEastAsia" w:cstheme="majorBidi"/>
              <w:b/>
              <w:sz w:val="28"/>
            </w:rPr>
          </w:rPrChange>
        </w:rPr>
        <w:pPrChange w:id="1736" w:author="Tran Huan" w:date="2018-12-03T03:03:00Z">
          <w:pPr>
            <w:keepNext/>
            <w:keepLines/>
            <w:spacing w:before="240" w:after="0" w:line="276" w:lineRule="auto"/>
            <w:ind w:left="432"/>
            <w:jc w:val="center"/>
            <w:outlineLvl w:val="0"/>
          </w:pPr>
        </w:pPrChange>
      </w:pPr>
      <w:bookmarkStart w:id="1737" w:name="_Toc531580640"/>
      <w:ins w:id="1738" w:author="Tran Huan" w:date="2018-11-26T11:00:00Z">
        <w:r>
          <w:t>TÓM TẮT</w:t>
        </w:r>
        <w:bookmarkEnd w:id="1737"/>
      </w:ins>
    </w:p>
    <w:p w14:paraId="4DE447F9" w14:textId="4D7D8872" w:rsidR="006721F9" w:rsidRPr="006721F9" w:rsidRDefault="006721F9" w:rsidP="00DF1A8C">
      <w:pPr>
        <w:spacing w:line="276" w:lineRule="auto"/>
        <w:rPr>
          <w:ins w:id="1739" w:author="Tran Huan" w:date="2018-11-26T11:00:00Z"/>
          <w:rFonts w:ascii="Times New Roman" w:eastAsia="Calibri" w:hAnsi="Times New Roman" w:cs="Times New Roman"/>
          <w:szCs w:val="22"/>
          <w:rPrChange w:id="1740" w:author="Tran Huan" w:date="2018-11-26T11:00:00Z">
            <w:rPr>
              <w:ins w:id="1741" w:author="Tran Huan" w:date="2018-11-26T11:00:00Z"/>
              <w:rFonts w:ascii="Times New Roman" w:eastAsia="Calibri" w:hAnsi="Times New Roman" w:cs="Times New Roman"/>
              <w:szCs w:val="22"/>
              <w:lang w:val="en-US"/>
            </w:rPr>
          </w:rPrChange>
        </w:rPr>
        <w:pPrChange w:id="1742" w:author="Tran Huan" w:date="2018-12-02T21:58:00Z">
          <w:pPr>
            <w:spacing w:line="276" w:lineRule="auto"/>
            <w:ind w:firstLine="709"/>
            <w:jc w:val="left"/>
          </w:pPr>
        </w:pPrChange>
      </w:pPr>
      <w:ins w:id="1743" w:author="Tran Huan" w:date="2018-11-26T11:00:00Z">
        <w:r w:rsidRPr="006721F9">
          <w:rPr>
            <w:rFonts w:ascii="Times New Roman" w:eastAsia="Calibri" w:hAnsi="Times New Roman" w:cs="Times New Roman"/>
            <w:szCs w:val="22"/>
            <w:rPrChange w:id="1744" w:author="Tran Huan" w:date="2018-11-26T11:00:00Z">
              <w:rPr>
                <w:rFonts w:ascii="Times New Roman" w:eastAsia="Calibri" w:hAnsi="Times New Roman" w:cs="Times New Roman"/>
                <w:szCs w:val="22"/>
                <w:lang w:val="en-US"/>
              </w:rPr>
            </w:rPrChange>
          </w:rPr>
          <w:t xml:space="preserve">Trong đề tài này, chúng tôi xây dựng hệ thống quản lý giặt ủi gồm hai phần: ứng dụng web quản lý cửa hàng giặt ủi, ứng dụng </w:t>
        </w:r>
      </w:ins>
      <w:ins w:id="1745" w:author="Tran Huan" w:date="2018-12-02T21:46:00Z">
        <w:r w:rsidR="00C10B1E">
          <w:rPr>
            <w:rFonts w:ascii="Times New Roman" w:eastAsia="Calibri" w:hAnsi="Times New Roman" w:cs="Times New Roman"/>
            <w:szCs w:val="22"/>
          </w:rPr>
          <w:t>Android</w:t>
        </w:r>
      </w:ins>
      <w:ins w:id="1746" w:author="Tran Huan" w:date="2018-11-26T11:00:00Z">
        <w:r w:rsidRPr="006721F9">
          <w:rPr>
            <w:rFonts w:ascii="Times New Roman" w:eastAsia="Calibri" w:hAnsi="Times New Roman" w:cs="Times New Roman"/>
            <w:szCs w:val="22"/>
            <w:rPrChange w:id="1747" w:author="Tran Huan" w:date="2018-11-26T11:00:00Z">
              <w:rPr>
                <w:rFonts w:ascii="Times New Roman" w:eastAsia="Calibri" w:hAnsi="Times New Roman" w:cs="Times New Roman"/>
                <w:szCs w:val="22"/>
                <w:lang w:val="en-US"/>
              </w:rPr>
            </w:rPrChange>
          </w:rPr>
          <w:t xml:space="preserve"> để tạo và quản lí đơn hàng cho khách hàng.</w:t>
        </w:r>
      </w:ins>
    </w:p>
    <w:p w14:paraId="49A9F9DE" w14:textId="77777777" w:rsidR="006721F9" w:rsidRPr="006721F9" w:rsidRDefault="006721F9" w:rsidP="007E1B18">
      <w:pPr>
        <w:spacing w:line="276" w:lineRule="auto"/>
        <w:ind w:firstLine="709"/>
        <w:rPr>
          <w:ins w:id="1748" w:author="Tran Huan" w:date="2018-11-26T11:00:00Z"/>
          <w:rPrChange w:id="1749" w:author="Tran Huan" w:date="2018-11-26T11:00:00Z">
            <w:rPr>
              <w:ins w:id="1750" w:author="Tran Huan" w:date="2018-11-26T11:00:00Z"/>
              <w:lang w:val="en-US"/>
            </w:rPr>
          </w:rPrChange>
        </w:rPr>
        <w:pPrChange w:id="1751" w:author="Tran Huan" w:date="2018-12-02T20:55:00Z">
          <w:pPr>
            <w:spacing w:line="276" w:lineRule="auto"/>
            <w:ind w:firstLine="709"/>
            <w:jc w:val="left"/>
          </w:pPr>
        </w:pPrChange>
      </w:pPr>
      <w:ins w:id="1752" w:author="Tran Huan" w:date="2018-11-26T11:00:00Z">
        <w:r w:rsidRPr="006721F9">
          <w:rPr>
            <w:rFonts w:ascii="Times New Roman" w:eastAsia="Calibri" w:hAnsi="Times New Roman" w:cs="Times New Roman"/>
            <w:szCs w:val="22"/>
            <w:rPrChange w:id="1753" w:author="Tran Huan" w:date="2018-11-26T11:00:00Z">
              <w:rPr>
                <w:rFonts w:ascii="Times New Roman" w:eastAsia="Calibri" w:hAnsi="Times New Roman" w:cs="Times New Roman"/>
                <w:szCs w:val="22"/>
                <w:lang w:val="en-US"/>
              </w:rPr>
            </w:rPrChange>
          </w:rPr>
          <w:t xml:space="preserve">Ứng dụng web hỗ trợ cửa hàng tiếp nhận đơn hàng từ khách hàng, tạo biên nhận và phân loại đồ đã nhận. Ứng dụng dùng  giải thuật hàng đợi nhiều trạm vào việc phân công đơn hàng vào các máy giặt một cách tối ưu giúp </w:t>
        </w:r>
        <w:r w:rsidRPr="00E43C0E">
          <w:t>cho thời gian xử lí các đơn hàng là nhanh nhất có thể và đúng thời gian giao trả đồ cho khách hàng</w:t>
        </w:r>
        <w:r w:rsidRPr="006721F9">
          <w:rPr>
            <w:rPrChange w:id="1754" w:author="Tran Huan" w:date="2018-11-26T11:00:00Z">
              <w:rPr>
                <w:lang w:val="en-US"/>
              </w:rPr>
            </w:rPrChange>
          </w:rPr>
          <w:t xml:space="preserve">. Ngoài ra còn hỗ trợ nhân viên cửa hàng có thể phân công thủ công khi cần thiết. </w:t>
        </w:r>
      </w:ins>
    </w:p>
    <w:p w14:paraId="18E38E65" w14:textId="55998893" w:rsidR="006721F9" w:rsidRPr="006721F9" w:rsidRDefault="006721F9" w:rsidP="007E1B18">
      <w:pPr>
        <w:spacing w:line="276" w:lineRule="auto"/>
        <w:rPr>
          <w:ins w:id="1755" w:author="Tran Huan" w:date="2018-11-26T11:00:00Z"/>
          <w:rPrChange w:id="1756" w:author="Tran Huan" w:date="2018-11-26T11:00:00Z">
            <w:rPr>
              <w:ins w:id="1757" w:author="Tran Huan" w:date="2018-11-26T11:00:00Z"/>
              <w:lang w:val="en-US"/>
            </w:rPr>
          </w:rPrChange>
        </w:rPr>
        <w:pPrChange w:id="1758" w:author="Tran Huan" w:date="2018-12-02T20:55:00Z">
          <w:pPr>
            <w:spacing w:line="276" w:lineRule="auto"/>
            <w:jc w:val="left"/>
          </w:pPr>
        </w:pPrChange>
      </w:pPr>
      <w:ins w:id="1759" w:author="Tran Huan" w:date="2018-11-26T11:00:00Z">
        <w:r w:rsidRPr="006721F9">
          <w:rPr>
            <w:rPrChange w:id="1760" w:author="Tran Huan" w:date="2018-11-26T11:00:00Z">
              <w:rPr>
                <w:lang w:val="en-US"/>
              </w:rPr>
            </w:rPrChange>
          </w:rPr>
          <w:tab/>
          <w:t xml:space="preserve">Ứng dụng </w:t>
        </w:r>
      </w:ins>
      <w:ins w:id="1761" w:author="Tran Huan" w:date="2018-12-02T21:46:00Z">
        <w:r w:rsidR="00C10B1E">
          <w:t>Android</w:t>
        </w:r>
      </w:ins>
      <w:ins w:id="1762" w:author="Tran Huan" w:date="2018-11-26T11:00:00Z">
        <w:r w:rsidRPr="006721F9">
          <w:rPr>
            <w:rPrChange w:id="1763" w:author="Tran Huan" w:date="2018-11-26T11:00:00Z">
              <w:rPr>
                <w:lang w:val="en-US"/>
              </w:rPr>
            </w:rPrChange>
          </w:rPr>
          <w:t xml:space="preserve"> hỗ trợ việc tạo đơn hàng cho khách hàng </w:t>
        </w:r>
      </w:ins>
      <w:ins w:id="1764" w:author="Tran Huan" w:date="2018-12-02T20:55:00Z">
        <w:r w:rsidR="007E1B18">
          <w:rPr>
            <w:rPrChange w:id="1765" w:author="Tran Huan" w:date="2018-12-02T20:55:00Z">
              <w:rPr/>
            </w:rPrChange>
          </w:rPr>
          <w:t>bao</w:t>
        </w:r>
        <w:r w:rsidR="007E1B18" w:rsidRPr="007E1B18">
          <w:rPr>
            <w:rPrChange w:id="1766" w:author="Tran Huan" w:date="2018-12-02T20:55:00Z">
              <w:rPr>
                <w:lang w:val="en-US"/>
              </w:rPr>
            </w:rPrChange>
          </w:rPr>
          <w:t xml:space="preserve"> gồm</w:t>
        </w:r>
      </w:ins>
      <w:ins w:id="1767" w:author="Tran Huan" w:date="2018-11-26T11:00:00Z">
        <w:r w:rsidRPr="006721F9">
          <w:rPr>
            <w:rPrChange w:id="1768" w:author="Tran Huan" w:date="2018-11-26T11:00:00Z">
              <w:rPr>
                <w:lang w:val="en-US"/>
              </w:rPr>
            </w:rPrChange>
          </w:rPr>
          <w:t xml:space="preserve">: hỗ trợ tạo đơn hàng chi tiết, gợi ý những cửa hàng phục vụ đầy đủ dịch vụ khách hàng cần với khoảng cách ngắn nhất, gợi ý thời gian giao và nhận đồ phù hợp với khả năng phục vụ của chi nhánh mà khách hàng đã chọn. Đồng thời, </w:t>
        </w:r>
      </w:ins>
      <w:ins w:id="1769" w:author="Tran Huan" w:date="2018-12-02T20:56:00Z">
        <w:r w:rsidR="007E1B18" w:rsidRPr="007E1B18">
          <w:rPr>
            <w:rPrChange w:id="1770" w:author="Tran Huan" w:date="2018-12-02T20:56:00Z">
              <w:rPr>
                <w:lang w:val="en-US"/>
              </w:rPr>
            </w:rPrChange>
          </w:rPr>
          <w:t xml:space="preserve">ứng dụng cũng </w:t>
        </w:r>
      </w:ins>
      <w:ins w:id="1771" w:author="Tran Huan" w:date="2018-11-26T11:00:00Z">
        <w:r w:rsidRPr="006721F9">
          <w:rPr>
            <w:rPrChange w:id="1772" w:author="Tran Huan" w:date="2018-11-26T11:00:00Z">
              <w:rPr>
                <w:lang w:val="en-US"/>
              </w:rPr>
            </w:rPrChange>
          </w:rPr>
          <w:t>giúp khách hàng xem và sửa đơn hàng mình đã tạo.</w:t>
        </w:r>
      </w:ins>
    </w:p>
    <w:p w14:paraId="2A870D22" w14:textId="1D1C8DFA" w:rsidR="006721F9" w:rsidRDefault="006721F9">
      <w:pPr>
        <w:rPr>
          <w:ins w:id="1773" w:author="Tran Huan" w:date="2018-11-26T11:04:00Z"/>
        </w:rPr>
        <w:pPrChange w:id="1774" w:author="Tran Huan" w:date="2018-11-26T11:00:00Z">
          <w:pPr>
            <w:keepNext/>
            <w:keepLines/>
            <w:spacing w:before="240" w:after="0" w:line="276" w:lineRule="auto"/>
            <w:ind w:left="432"/>
            <w:jc w:val="center"/>
            <w:outlineLvl w:val="0"/>
          </w:pPr>
        </w:pPrChange>
      </w:pPr>
    </w:p>
    <w:p w14:paraId="6B7F840A" w14:textId="73B51302" w:rsidR="006721F9" w:rsidRDefault="006721F9">
      <w:pPr>
        <w:rPr>
          <w:ins w:id="1775" w:author="Tran Huan" w:date="2018-11-26T11:04:00Z"/>
        </w:rPr>
        <w:pPrChange w:id="1776" w:author="Tran Huan" w:date="2018-11-26T11:00:00Z">
          <w:pPr>
            <w:keepNext/>
            <w:keepLines/>
            <w:spacing w:before="240" w:after="0" w:line="276" w:lineRule="auto"/>
            <w:ind w:left="432"/>
            <w:jc w:val="center"/>
            <w:outlineLvl w:val="0"/>
          </w:pPr>
        </w:pPrChange>
      </w:pPr>
    </w:p>
    <w:p w14:paraId="04A7210D" w14:textId="7204CB49" w:rsidR="006721F9" w:rsidRDefault="006721F9">
      <w:pPr>
        <w:rPr>
          <w:ins w:id="1777" w:author="Tran Huan" w:date="2018-11-26T11:04:00Z"/>
        </w:rPr>
        <w:pPrChange w:id="1778" w:author="Tran Huan" w:date="2018-11-26T11:00:00Z">
          <w:pPr>
            <w:keepNext/>
            <w:keepLines/>
            <w:spacing w:before="240" w:after="0" w:line="276" w:lineRule="auto"/>
            <w:ind w:left="432"/>
            <w:jc w:val="center"/>
            <w:outlineLvl w:val="0"/>
          </w:pPr>
        </w:pPrChange>
      </w:pPr>
    </w:p>
    <w:p w14:paraId="3CF7968C" w14:textId="1E95C23B" w:rsidR="006721F9" w:rsidRDefault="006721F9">
      <w:pPr>
        <w:rPr>
          <w:ins w:id="1779" w:author="Tran Huan" w:date="2018-11-26T11:04:00Z"/>
        </w:rPr>
        <w:pPrChange w:id="1780" w:author="Tran Huan" w:date="2018-11-26T11:00:00Z">
          <w:pPr>
            <w:keepNext/>
            <w:keepLines/>
            <w:spacing w:before="240" w:after="0" w:line="276" w:lineRule="auto"/>
            <w:ind w:left="432"/>
            <w:jc w:val="center"/>
            <w:outlineLvl w:val="0"/>
          </w:pPr>
        </w:pPrChange>
      </w:pPr>
    </w:p>
    <w:p w14:paraId="72490E89" w14:textId="5C945A44" w:rsidR="006721F9" w:rsidRDefault="006721F9">
      <w:pPr>
        <w:rPr>
          <w:ins w:id="1781" w:author="Tran Huan" w:date="2018-11-26T11:04:00Z"/>
        </w:rPr>
        <w:pPrChange w:id="1782" w:author="Tran Huan" w:date="2018-11-26T11:00:00Z">
          <w:pPr>
            <w:keepNext/>
            <w:keepLines/>
            <w:spacing w:before="240" w:after="0" w:line="276" w:lineRule="auto"/>
            <w:ind w:left="432"/>
            <w:jc w:val="center"/>
            <w:outlineLvl w:val="0"/>
          </w:pPr>
        </w:pPrChange>
      </w:pPr>
    </w:p>
    <w:p w14:paraId="4257BD97" w14:textId="000CB605" w:rsidR="006721F9" w:rsidRDefault="006721F9">
      <w:pPr>
        <w:rPr>
          <w:ins w:id="1783" w:author="Tran Huan" w:date="2018-11-26T11:04:00Z"/>
        </w:rPr>
        <w:pPrChange w:id="1784" w:author="Tran Huan" w:date="2018-11-26T11:00:00Z">
          <w:pPr>
            <w:keepNext/>
            <w:keepLines/>
            <w:spacing w:before="240" w:after="0" w:line="276" w:lineRule="auto"/>
            <w:ind w:left="432"/>
            <w:jc w:val="center"/>
            <w:outlineLvl w:val="0"/>
          </w:pPr>
        </w:pPrChange>
      </w:pPr>
    </w:p>
    <w:p w14:paraId="02AF974A" w14:textId="450B8E15" w:rsidR="006721F9" w:rsidRDefault="006721F9">
      <w:pPr>
        <w:rPr>
          <w:ins w:id="1785" w:author="Tran Huan" w:date="2018-11-26T11:04:00Z"/>
        </w:rPr>
        <w:pPrChange w:id="1786" w:author="Tran Huan" w:date="2018-11-26T11:00:00Z">
          <w:pPr>
            <w:keepNext/>
            <w:keepLines/>
            <w:spacing w:before="240" w:after="0" w:line="276" w:lineRule="auto"/>
            <w:ind w:left="432"/>
            <w:jc w:val="center"/>
            <w:outlineLvl w:val="0"/>
          </w:pPr>
        </w:pPrChange>
      </w:pPr>
    </w:p>
    <w:p w14:paraId="675687D4" w14:textId="236B4E2B" w:rsidR="006721F9" w:rsidRDefault="006721F9">
      <w:pPr>
        <w:rPr>
          <w:ins w:id="1787" w:author="Tran Huan" w:date="2018-11-26T11:04:00Z"/>
        </w:rPr>
        <w:pPrChange w:id="1788" w:author="Tran Huan" w:date="2018-11-26T11:00:00Z">
          <w:pPr>
            <w:keepNext/>
            <w:keepLines/>
            <w:spacing w:before="240" w:after="0" w:line="276" w:lineRule="auto"/>
            <w:ind w:left="432"/>
            <w:jc w:val="center"/>
            <w:outlineLvl w:val="0"/>
          </w:pPr>
        </w:pPrChange>
      </w:pPr>
    </w:p>
    <w:p w14:paraId="66A294CC" w14:textId="3932CBEE" w:rsidR="006721F9" w:rsidRDefault="006721F9">
      <w:pPr>
        <w:rPr>
          <w:ins w:id="1789" w:author="Tran Huan" w:date="2018-11-26T11:04:00Z"/>
        </w:rPr>
        <w:pPrChange w:id="1790" w:author="Tran Huan" w:date="2018-11-26T11:00:00Z">
          <w:pPr>
            <w:keepNext/>
            <w:keepLines/>
            <w:spacing w:before="240" w:after="0" w:line="276" w:lineRule="auto"/>
            <w:ind w:left="432"/>
            <w:jc w:val="center"/>
            <w:outlineLvl w:val="0"/>
          </w:pPr>
        </w:pPrChange>
      </w:pPr>
    </w:p>
    <w:p w14:paraId="6CC63CB4" w14:textId="19222FAC" w:rsidR="006721F9" w:rsidRDefault="006721F9">
      <w:pPr>
        <w:rPr>
          <w:ins w:id="1791" w:author="Tran Huan" w:date="2018-11-26T11:04:00Z"/>
        </w:rPr>
        <w:pPrChange w:id="1792" w:author="Tran Huan" w:date="2018-11-26T11:00:00Z">
          <w:pPr>
            <w:keepNext/>
            <w:keepLines/>
            <w:spacing w:before="240" w:after="0" w:line="276" w:lineRule="auto"/>
            <w:ind w:left="432"/>
            <w:jc w:val="center"/>
            <w:outlineLvl w:val="0"/>
          </w:pPr>
        </w:pPrChange>
      </w:pPr>
    </w:p>
    <w:p w14:paraId="4F8B9FB1" w14:textId="76293318" w:rsidR="006721F9" w:rsidRDefault="006721F9">
      <w:pPr>
        <w:rPr>
          <w:ins w:id="1793" w:author="Tran Huan" w:date="2018-11-26T11:04:00Z"/>
        </w:rPr>
        <w:pPrChange w:id="1794" w:author="Tran Huan" w:date="2018-11-26T11:00:00Z">
          <w:pPr>
            <w:keepNext/>
            <w:keepLines/>
            <w:spacing w:before="240" w:after="0" w:line="276" w:lineRule="auto"/>
            <w:ind w:left="432"/>
            <w:jc w:val="center"/>
            <w:outlineLvl w:val="0"/>
          </w:pPr>
        </w:pPrChange>
      </w:pPr>
    </w:p>
    <w:p w14:paraId="259A26AB" w14:textId="75792F96" w:rsidR="006721F9" w:rsidRDefault="006721F9">
      <w:pPr>
        <w:rPr>
          <w:ins w:id="1795" w:author="Tran Huan" w:date="2018-11-26T11:04:00Z"/>
        </w:rPr>
        <w:pPrChange w:id="1796" w:author="Tran Huan" w:date="2018-11-26T11:00:00Z">
          <w:pPr>
            <w:keepNext/>
            <w:keepLines/>
            <w:spacing w:before="240" w:after="0" w:line="276" w:lineRule="auto"/>
            <w:ind w:left="432"/>
            <w:jc w:val="center"/>
            <w:outlineLvl w:val="0"/>
          </w:pPr>
        </w:pPrChange>
      </w:pPr>
    </w:p>
    <w:p w14:paraId="452376D7" w14:textId="0729CCFF" w:rsidR="006721F9" w:rsidRDefault="006721F9">
      <w:pPr>
        <w:rPr>
          <w:ins w:id="1797" w:author="Tran Huan" w:date="2018-11-26T11:04:00Z"/>
        </w:rPr>
        <w:pPrChange w:id="1798" w:author="Tran Huan" w:date="2018-11-26T11:00:00Z">
          <w:pPr>
            <w:keepNext/>
            <w:keepLines/>
            <w:spacing w:before="240" w:after="0" w:line="276" w:lineRule="auto"/>
            <w:ind w:left="432"/>
            <w:jc w:val="center"/>
            <w:outlineLvl w:val="0"/>
          </w:pPr>
        </w:pPrChange>
      </w:pPr>
    </w:p>
    <w:p w14:paraId="69AA05CF" w14:textId="3F036BFE" w:rsidR="006721F9" w:rsidRDefault="006721F9">
      <w:pPr>
        <w:rPr>
          <w:ins w:id="1799" w:author="Tran Huan" w:date="2018-11-26T11:04:00Z"/>
        </w:rPr>
        <w:pPrChange w:id="1800" w:author="Tran Huan" w:date="2018-11-26T11:00:00Z">
          <w:pPr>
            <w:keepNext/>
            <w:keepLines/>
            <w:spacing w:before="240" w:after="0" w:line="276" w:lineRule="auto"/>
            <w:ind w:left="432"/>
            <w:jc w:val="center"/>
            <w:outlineLvl w:val="0"/>
          </w:pPr>
        </w:pPrChange>
      </w:pPr>
    </w:p>
    <w:p w14:paraId="650F0F1F" w14:textId="64E54EEC" w:rsidR="006721F9" w:rsidRDefault="006721F9">
      <w:pPr>
        <w:rPr>
          <w:ins w:id="1801" w:author="Tran Huan" w:date="2018-11-26T10:59:00Z"/>
        </w:rPr>
        <w:pPrChange w:id="1802" w:author="Tran Huan" w:date="2018-11-26T11:00:00Z">
          <w:pPr>
            <w:keepNext/>
            <w:keepLines/>
            <w:spacing w:before="240" w:after="0" w:line="276" w:lineRule="auto"/>
            <w:ind w:left="432"/>
            <w:jc w:val="center"/>
            <w:outlineLvl w:val="0"/>
          </w:pPr>
        </w:pPrChange>
      </w:pPr>
    </w:p>
    <w:p w14:paraId="5CEDB17C" w14:textId="2F6086DD" w:rsidR="006721F9" w:rsidRPr="006721F9" w:rsidRDefault="006721F9" w:rsidP="00926A45">
      <w:pPr>
        <w:pStyle w:val="Style1"/>
        <w:rPr>
          <w:ins w:id="1803" w:author="Tran Huan" w:date="2018-11-26T10:59:00Z"/>
        </w:rPr>
        <w:pPrChange w:id="1804" w:author="Tran Huan" w:date="2018-12-03T03:03:00Z">
          <w:pPr>
            <w:keepNext/>
            <w:keepLines/>
            <w:spacing w:before="240" w:after="0" w:line="276" w:lineRule="auto"/>
            <w:ind w:left="432"/>
            <w:jc w:val="center"/>
            <w:outlineLvl w:val="0"/>
          </w:pPr>
        </w:pPrChange>
      </w:pPr>
      <w:bookmarkStart w:id="1805" w:name="_Toc531580641"/>
      <w:ins w:id="1806" w:author="Tran Huan" w:date="2018-11-26T11:00:00Z">
        <w:r w:rsidRPr="006721F9">
          <w:t>ABSTRACT</w:t>
        </w:r>
      </w:ins>
      <w:bookmarkEnd w:id="1805"/>
    </w:p>
    <w:p w14:paraId="7E85C8D6" w14:textId="77777777" w:rsidR="006721F9" w:rsidRDefault="006721F9" w:rsidP="00DF1A8C">
      <w:pPr>
        <w:tabs>
          <w:tab w:val="center" w:pos="4393"/>
        </w:tabs>
        <w:rPr>
          <w:ins w:id="1807" w:author="Tran Huan" w:date="2018-11-26T11:01:00Z"/>
        </w:rPr>
        <w:pPrChange w:id="1808" w:author="Tran Huan" w:date="2018-12-02T21:58:00Z">
          <w:pPr>
            <w:tabs>
              <w:tab w:val="center" w:pos="4393"/>
            </w:tabs>
            <w:ind w:firstLine="709"/>
          </w:pPr>
        </w:pPrChange>
      </w:pPr>
      <w:ins w:id="1809" w:author="Tran Huan" w:date="2018-11-26T11:01:00Z">
        <w:r>
          <w:rPr>
            <w:lang w:val="en-US"/>
          </w:rPr>
          <w:t>I</w:t>
        </w:r>
        <w:r w:rsidRPr="00C57C0C">
          <w:t>n this work, we built an information system for laundry services. Our system contains 2 components: web application for laundry service provider and mobile application for customers.</w:t>
        </w:r>
      </w:ins>
    </w:p>
    <w:p w14:paraId="6D76AA22" w14:textId="74C985CE" w:rsidR="006721F9" w:rsidRDefault="006721F9" w:rsidP="006721F9">
      <w:pPr>
        <w:tabs>
          <w:tab w:val="center" w:pos="4393"/>
        </w:tabs>
        <w:ind w:firstLine="709"/>
        <w:rPr>
          <w:ins w:id="1810" w:author="Tran Huan" w:date="2018-11-26T11:01:00Z"/>
        </w:rPr>
      </w:pPr>
      <w:ins w:id="1811" w:author="Tran Huan" w:date="2018-11-26T11:01:00Z">
        <w:r w:rsidRPr="00C57C0C">
          <w:t xml:space="preserve">Web application allows laundry service provider receive purchase orders from customers, creates receipts and assorts clothes into different categories. We used </w:t>
        </w:r>
      </w:ins>
      <w:ins w:id="1812" w:author="Tran Huan" w:date="2018-12-02T20:57:00Z">
        <w:r w:rsidR="007E1B18">
          <w:rPr>
            <w:lang w:val="en-US"/>
          </w:rPr>
          <w:t>queueing</w:t>
        </w:r>
      </w:ins>
      <w:ins w:id="1813" w:author="Tran Huan" w:date="2018-11-26T11:01:00Z">
        <w:r>
          <w:rPr>
            <w:lang w:val="en-US"/>
          </w:rPr>
          <w:t xml:space="preserve"> theory</w:t>
        </w:r>
        <w:r w:rsidRPr="00C57C0C">
          <w:t xml:space="preserve"> to assign purchase orders into available washing machines efficiently, laundry staffs can do that manually as well.</w:t>
        </w:r>
      </w:ins>
    </w:p>
    <w:p w14:paraId="7C69C5DF" w14:textId="7FD576CB" w:rsidR="006721F9" w:rsidRDefault="006721F9" w:rsidP="006721F9">
      <w:pPr>
        <w:tabs>
          <w:tab w:val="center" w:pos="4393"/>
        </w:tabs>
        <w:ind w:firstLine="709"/>
        <w:rPr>
          <w:ins w:id="1814" w:author="Tran Huan" w:date="2018-11-26T11:01:00Z"/>
        </w:rPr>
      </w:pPr>
      <w:ins w:id="1815" w:author="Tran Huan" w:date="2018-11-26T11:01:00Z">
        <w:r w:rsidRPr="00C57C0C">
          <w:t>Mobile application helps customers create orders easily, recommend</w:t>
        </w:r>
      </w:ins>
      <w:ins w:id="1816" w:author="Tran Huan" w:date="2018-12-02T20:57:00Z">
        <w:r w:rsidR="007E1B18">
          <w:rPr>
            <w:lang w:val="en-US"/>
          </w:rPr>
          <w:t>s</w:t>
        </w:r>
      </w:ins>
      <w:ins w:id="1817" w:author="Tran Huan" w:date="2018-11-26T11:01:00Z">
        <w:r w:rsidRPr="00C57C0C">
          <w:t xml:space="preserve"> nearest laundry </w:t>
        </w:r>
      </w:ins>
      <w:ins w:id="1818" w:author="Tran Huan" w:date="2018-12-02T20:57:00Z">
        <w:r w:rsidR="007E1B18">
          <w:rPr>
            <w:lang w:val="en-US"/>
          </w:rPr>
          <w:t>branch</w:t>
        </w:r>
      </w:ins>
      <w:ins w:id="1819" w:author="Tran Huan" w:date="2018-11-26T11:01:00Z">
        <w:r w:rsidRPr="00C57C0C">
          <w:t>,</w:t>
        </w:r>
      </w:ins>
      <w:ins w:id="1820" w:author="Tran Huan" w:date="2018-12-02T20:57:00Z">
        <w:r w:rsidR="007E1B18">
          <w:rPr>
            <w:lang w:val="en-US"/>
          </w:rPr>
          <w:t xml:space="preserve"> </w:t>
        </w:r>
        <w:r w:rsidR="007E1B18" w:rsidRPr="00C57C0C">
          <w:t>recommend</w:t>
        </w:r>
        <w:r w:rsidR="007E1B18">
          <w:rPr>
            <w:lang w:val="en-US"/>
          </w:rPr>
          <w:t>s</w:t>
        </w:r>
        <w:r w:rsidR="007E1B18">
          <w:t xml:space="preserve"> </w:t>
        </w:r>
      </w:ins>
      <w:ins w:id="1821" w:author="Tran Huan" w:date="2018-11-26T11:01:00Z">
        <w:r w:rsidRPr="00C57C0C">
          <w:t>receiving and delivery time. Users can also see and modify their created orders.</w:t>
        </w:r>
      </w:ins>
    </w:p>
    <w:p w14:paraId="0136848E" w14:textId="193C0B06" w:rsidR="009F370B" w:rsidDel="006721F9" w:rsidRDefault="006721F9">
      <w:pPr>
        <w:rPr>
          <w:del w:id="1822" w:author="Tran Huan" w:date="2018-11-26T10:58:00Z"/>
          <w:moveFrom w:id="1823" w:author="Tran Huan" w:date="2018-11-26T10:57:00Z"/>
        </w:rPr>
        <w:pPrChange w:id="1824" w:author="Tran Huan" w:date="2018-11-26T11:00:00Z">
          <w:pPr>
            <w:pStyle w:val="Heading1"/>
            <w:numPr>
              <w:numId w:val="0"/>
            </w:numPr>
            <w:ind w:left="432" w:firstLine="0"/>
          </w:pPr>
        </w:pPrChange>
      </w:pPr>
      <w:moveToRangeStart w:id="1825" w:author="Tran Huan" w:date="2018-11-26T10:57:00Z" w:name="move530993150"/>
      <w:del w:id="1826" w:author="Tran Huan" w:date="2018-11-26T10:58:00Z">
        <w:r w:rsidRPr="006721F9" w:rsidDel="006721F9">
          <w:delText>DANH MỤC BẢNG</w:delText>
        </w:r>
      </w:del>
      <w:moveFromRangeStart w:id="1827" w:author="Tran Huan" w:date="2018-11-26T10:57:00Z" w:name="move530993150"/>
      <w:moveToRangeEnd w:id="1825"/>
      <w:moveFrom w:id="1828" w:author="Tran Huan" w:date="2018-11-26T10:57:00Z">
        <w:del w:id="1829" w:author="Tran Huan" w:date="2018-11-26T10:58:00Z">
          <w:r w:rsidR="00370B8C" w:rsidDel="006721F9">
            <w:delText>DANH MỤC BẢNG</w:delText>
          </w:r>
        </w:del>
      </w:moveFrom>
    </w:p>
    <w:moveFromRangeEnd w:id="1827"/>
    <w:p w14:paraId="6E7DA47C" w14:textId="065173C8" w:rsidR="004D5B99" w:rsidDel="00C94048" w:rsidRDefault="006A2C8A">
      <w:pPr>
        <w:rPr>
          <w:ins w:id="1830" w:author="phuong vu" w:date="2018-11-21T00:57:00Z"/>
          <w:del w:id="1831" w:author="Tran Huan" w:date="2018-11-26T10:54:00Z"/>
          <w:rFonts w:asciiTheme="minorHAnsi" w:eastAsiaTheme="minorEastAsia" w:hAnsiTheme="minorHAnsi" w:cstheme="minorBidi"/>
          <w:noProof/>
          <w:sz w:val="22"/>
          <w:szCs w:val="22"/>
        </w:rPr>
        <w:pPrChange w:id="1832" w:author="Tran Huan" w:date="2018-11-26T11:00:00Z">
          <w:pPr>
            <w:pStyle w:val="TableofFigures"/>
            <w:tabs>
              <w:tab w:val="right" w:leader="dot" w:pos="8777"/>
            </w:tabs>
          </w:pPr>
        </w:pPrChange>
      </w:pPr>
      <w:del w:id="1833" w:author="Tran Huan" w:date="2018-11-26T10:54:00Z">
        <w:r w:rsidDel="00C94048">
          <w:fldChar w:fldCharType="begin"/>
        </w:r>
        <w:r w:rsidDel="00C94048">
          <w:delInstrText xml:space="preserve"> TOC \h \z \c "Bảng" </w:delInstrText>
        </w:r>
        <w:r w:rsidDel="00C94048">
          <w:fldChar w:fldCharType="separate"/>
        </w:r>
      </w:del>
      <w:ins w:id="1834" w:author="phuong vu" w:date="2018-11-21T00:57:00Z">
        <w:del w:id="1835" w:author="Tran Huan" w:date="2018-11-26T10:54:00Z">
          <w:r w:rsidR="004D5B99" w:rsidRPr="00C94048" w:rsidDel="00C94048">
            <w:rPr>
              <w:rStyle w:val="Hyperlink"/>
              <w:noProof/>
            </w:rPr>
            <w:delText>Bảng 3.1</w:delText>
          </w:r>
          <w:r w:rsidR="004D5B99" w:rsidRPr="00C94048" w:rsidDel="00C94048">
            <w:rPr>
              <w:rStyle w:val="Hyperlink"/>
              <w:noProof/>
              <w:lang w:val="en-US"/>
            </w:rPr>
            <w:delText xml:space="preserve"> </w:delText>
          </w:r>
          <w:r w:rsidR="004D5B99" w:rsidRPr="00C94048" w:rsidDel="00C94048">
            <w:rPr>
              <w:rStyle w:val="Hyperlink"/>
              <w:noProof/>
            </w:rPr>
            <w:delText>Tổng quan các bảng trong cơ sở dữ liệu</w:delText>
          </w:r>
          <w:r w:rsidR="004D5B99" w:rsidDel="00C94048">
            <w:rPr>
              <w:noProof/>
              <w:webHidden/>
            </w:rPr>
            <w:tab/>
            <w:delText>40</w:delText>
          </w:r>
        </w:del>
      </w:ins>
    </w:p>
    <w:p w14:paraId="651C2A12" w14:textId="7CC16275" w:rsidR="004D5B99" w:rsidDel="00C94048" w:rsidRDefault="004D5B99">
      <w:pPr>
        <w:rPr>
          <w:ins w:id="1836" w:author="phuong vu" w:date="2018-11-21T00:57:00Z"/>
          <w:del w:id="1837" w:author="Tran Huan" w:date="2018-11-26T10:54:00Z"/>
          <w:rFonts w:asciiTheme="minorHAnsi" w:eastAsiaTheme="minorEastAsia" w:hAnsiTheme="minorHAnsi" w:cstheme="minorBidi"/>
          <w:noProof/>
          <w:sz w:val="22"/>
          <w:szCs w:val="22"/>
        </w:rPr>
        <w:pPrChange w:id="1838" w:author="Tran Huan" w:date="2018-11-26T11:00:00Z">
          <w:pPr>
            <w:pStyle w:val="TableofFigures"/>
            <w:tabs>
              <w:tab w:val="right" w:leader="dot" w:pos="8777"/>
            </w:tabs>
          </w:pPr>
        </w:pPrChange>
      </w:pPr>
      <w:ins w:id="1839" w:author="phuong vu" w:date="2018-11-21T00:57:00Z">
        <w:del w:id="1840" w:author="Tran Huan" w:date="2018-11-26T10:54:00Z">
          <w:r w:rsidRPr="00C94048" w:rsidDel="00C94048">
            <w:rPr>
              <w:rStyle w:val="Hyperlink"/>
              <w:noProof/>
            </w:rPr>
            <w:delText>Bảng 3.2</w:delText>
          </w:r>
          <w:r w:rsidRPr="00C94048" w:rsidDel="00C94048">
            <w:rPr>
              <w:rStyle w:val="Hyperlink"/>
              <w:noProof/>
              <w:lang w:val="en-US"/>
            </w:rPr>
            <w:delText xml:space="preserve"> Bảng dữ liệu hóa đơn</w:delText>
          </w:r>
          <w:r w:rsidDel="00C94048">
            <w:rPr>
              <w:noProof/>
              <w:webHidden/>
            </w:rPr>
            <w:tab/>
            <w:delText>41</w:delText>
          </w:r>
        </w:del>
      </w:ins>
    </w:p>
    <w:p w14:paraId="0486ECA7" w14:textId="28502514" w:rsidR="004D5B99" w:rsidDel="00C94048" w:rsidRDefault="004D5B99">
      <w:pPr>
        <w:rPr>
          <w:ins w:id="1841" w:author="phuong vu" w:date="2018-11-21T00:57:00Z"/>
          <w:del w:id="1842" w:author="Tran Huan" w:date="2018-11-26T10:54:00Z"/>
          <w:rFonts w:asciiTheme="minorHAnsi" w:eastAsiaTheme="minorEastAsia" w:hAnsiTheme="minorHAnsi" w:cstheme="minorBidi"/>
          <w:noProof/>
          <w:sz w:val="22"/>
          <w:szCs w:val="22"/>
        </w:rPr>
        <w:pPrChange w:id="1843" w:author="Tran Huan" w:date="2018-11-26T11:00:00Z">
          <w:pPr>
            <w:pStyle w:val="TableofFigures"/>
            <w:tabs>
              <w:tab w:val="right" w:leader="dot" w:pos="8777"/>
            </w:tabs>
          </w:pPr>
        </w:pPrChange>
      </w:pPr>
      <w:ins w:id="1844" w:author="phuong vu" w:date="2018-11-21T00:57:00Z">
        <w:del w:id="1845" w:author="Tran Huan" w:date="2018-11-26T10:54:00Z">
          <w:r w:rsidRPr="00C94048" w:rsidDel="00C94048">
            <w:rPr>
              <w:rStyle w:val="Hyperlink"/>
              <w:noProof/>
            </w:rPr>
            <w:delText>Bảng 3.3</w:delText>
          </w:r>
          <w:r w:rsidRPr="00C94048" w:rsidDel="00C94048">
            <w:rPr>
              <w:rStyle w:val="Hyperlink"/>
              <w:noProof/>
              <w:lang w:val="en-US"/>
            </w:rPr>
            <w:delText xml:space="preserve"> Bảng các thành phần giao diện tạo đơn hàng trên web</w:delText>
          </w:r>
          <w:r w:rsidDel="00C94048">
            <w:rPr>
              <w:noProof/>
              <w:webHidden/>
            </w:rPr>
            <w:tab/>
            <w:delText>60</w:delText>
          </w:r>
        </w:del>
      </w:ins>
    </w:p>
    <w:p w14:paraId="47317CAA" w14:textId="66584B85" w:rsidR="004D5B99" w:rsidDel="00C94048" w:rsidRDefault="004D5B99">
      <w:pPr>
        <w:rPr>
          <w:ins w:id="1846" w:author="phuong vu" w:date="2018-11-21T00:57:00Z"/>
          <w:del w:id="1847" w:author="Tran Huan" w:date="2018-11-26T10:54:00Z"/>
          <w:rFonts w:asciiTheme="minorHAnsi" w:eastAsiaTheme="minorEastAsia" w:hAnsiTheme="minorHAnsi" w:cstheme="minorBidi"/>
          <w:noProof/>
          <w:sz w:val="22"/>
          <w:szCs w:val="22"/>
        </w:rPr>
        <w:pPrChange w:id="1848" w:author="Tran Huan" w:date="2018-11-26T11:00:00Z">
          <w:pPr>
            <w:pStyle w:val="TableofFigures"/>
            <w:tabs>
              <w:tab w:val="right" w:leader="dot" w:pos="8777"/>
            </w:tabs>
          </w:pPr>
        </w:pPrChange>
      </w:pPr>
      <w:ins w:id="1849" w:author="phuong vu" w:date="2018-11-21T00:57:00Z">
        <w:del w:id="1850" w:author="Tran Huan" w:date="2018-11-26T10:54:00Z">
          <w:r w:rsidRPr="00C94048" w:rsidDel="00C94048">
            <w:rPr>
              <w:rStyle w:val="Hyperlink"/>
              <w:noProof/>
            </w:rPr>
            <w:delText>Bảng 3.4</w:delText>
          </w:r>
          <w:r w:rsidRPr="00C94048" w:rsidDel="00C94048">
            <w:rPr>
              <w:rStyle w:val="Hyperlink"/>
              <w:noProof/>
              <w:lang w:val="en-US"/>
            </w:rPr>
            <w:delText xml:space="preserve"> Bảng các thành phần giao diện tạo đơn hàng trên ứng dụng điện thoại</w:delText>
          </w:r>
          <w:r w:rsidDel="00C94048">
            <w:rPr>
              <w:noProof/>
              <w:webHidden/>
            </w:rPr>
            <w:tab/>
            <w:delText>61</w:delText>
          </w:r>
        </w:del>
      </w:ins>
    </w:p>
    <w:p w14:paraId="35865E46" w14:textId="24323BD1" w:rsidR="00B243D7" w:rsidRPr="007C127C" w:rsidRDefault="006A2C8A">
      <w:del w:id="1851" w:author="Tran Huan" w:date="2018-11-26T10:54:00Z">
        <w:r w:rsidDel="00C94048">
          <w:rPr>
            <w:b/>
            <w:noProof/>
          </w:rPr>
          <w:delText>No table of figures entries found.</w:delText>
        </w:r>
        <w:r w:rsidDel="00C94048">
          <w:fldChar w:fldCharType="end"/>
        </w:r>
      </w:del>
    </w:p>
    <w:p w14:paraId="06049AC3" w14:textId="4F382EF8" w:rsidR="00C94048" w:rsidRDefault="00C94048">
      <w:pPr>
        <w:pStyle w:val="TableofFigures"/>
        <w:tabs>
          <w:tab w:val="right" w:leader="dot" w:pos="8777"/>
        </w:tabs>
        <w:rPr>
          <w:ins w:id="1852" w:author="Tran Huan" w:date="2018-11-26T10:54:00Z"/>
          <w:rFonts w:asciiTheme="minorHAnsi" w:eastAsiaTheme="minorEastAsia" w:hAnsiTheme="minorHAnsi" w:cstheme="minorBidi"/>
          <w:noProof/>
          <w:sz w:val="22"/>
          <w:szCs w:val="22"/>
          <w:lang w:val="en-US"/>
        </w:rPr>
      </w:pPr>
      <w:ins w:id="1853" w:author="Tran Huan" w:date="2018-11-26T10:54:00Z">
        <w:r>
          <w:rPr>
            <w:lang w:val="en-US"/>
          </w:rPr>
          <w:fldChar w:fldCharType="begin"/>
        </w:r>
        <w:r>
          <w:rPr>
            <w:lang w:val="en-US"/>
          </w:rPr>
          <w:instrText xml:space="preserve"> TOC \h \z \c "Bảng" </w:instrText>
        </w:r>
      </w:ins>
      <w:r>
        <w:rPr>
          <w:lang w:val="en-US"/>
        </w:rPr>
        <w:fldChar w:fldCharType="separate"/>
      </w:r>
    </w:p>
    <w:p w14:paraId="2E2DAA0B" w14:textId="1F4DEE2F" w:rsidR="000848CF" w:rsidRDefault="00C94048">
      <w:pPr>
        <w:spacing w:line="276" w:lineRule="auto"/>
        <w:rPr>
          <w:lang w:val="en-US"/>
        </w:rPr>
        <w:pPrChange w:id="1854" w:author="phuong vu" w:date="2018-11-23T13:48:00Z">
          <w:pPr/>
        </w:pPrChange>
      </w:pPr>
      <w:ins w:id="1855" w:author="Tran Huan" w:date="2018-11-26T10:54:00Z">
        <w:r>
          <w:rPr>
            <w:lang w:val="en-US"/>
          </w:rPr>
          <w:fldChar w:fldCharType="end"/>
        </w:r>
      </w:ins>
    </w:p>
    <w:p w14:paraId="464939B4" w14:textId="77777777" w:rsidR="006721F9" w:rsidRDefault="006721F9">
      <w:pPr>
        <w:spacing w:line="276" w:lineRule="auto"/>
        <w:jc w:val="left"/>
        <w:rPr>
          <w:ins w:id="1856" w:author="Tran Huan" w:date="2018-11-26T11:05:00Z"/>
        </w:rPr>
        <w:pPrChange w:id="1857" w:author="Tran Huan" w:date="2018-11-26T11:05:00Z">
          <w:pPr>
            <w:jc w:val="left"/>
          </w:pPr>
        </w:pPrChange>
      </w:pPr>
    </w:p>
    <w:p w14:paraId="7CB27C1A" w14:textId="77777777" w:rsidR="006721F9" w:rsidRDefault="006721F9">
      <w:pPr>
        <w:spacing w:line="276" w:lineRule="auto"/>
        <w:jc w:val="left"/>
        <w:rPr>
          <w:ins w:id="1858" w:author="Tran Huan" w:date="2018-11-26T11:05:00Z"/>
        </w:rPr>
        <w:pPrChange w:id="1859" w:author="Tran Huan" w:date="2018-11-26T11:05:00Z">
          <w:pPr>
            <w:jc w:val="left"/>
          </w:pPr>
        </w:pPrChange>
      </w:pPr>
    </w:p>
    <w:p w14:paraId="5B8820D0" w14:textId="77777777" w:rsidR="006721F9" w:rsidRDefault="006721F9">
      <w:pPr>
        <w:spacing w:line="276" w:lineRule="auto"/>
        <w:jc w:val="left"/>
        <w:rPr>
          <w:ins w:id="1860" w:author="Tran Huan" w:date="2018-11-26T11:05:00Z"/>
        </w:rPr>
        <w:pPrChange w:id="1861" w:author="Tran Huan" w:date="2018-11-26T11:05:00Z">
          <w:pPr>
            <w:jc w:val="left"/>
          </w:pPr>
        </w:pPrChange>
      </w:pPr>
    </w:p>
    <w:p w14:paraId="155BE253" w14:textId="77777777" w:rsidR="006721F9" w:rsidRDefault="006721F9">
      <w:pPr>
        <w:spacing w:line="276" w:lineRule="auto"/>
        <w:jc w:val="left"/>
        <w:rPr>
          <w:ins w:id="1862" w:author="Tran Huan" w:date="2018-11-26T11:05:00Z"/>
        </w:rPr>
        <w:pPrChange w:id="1863" w:author="Tran Huan" w:date="2018-11-26T11:05:00Z">
          <w:pPr>
            <w:jc w:val="left"/>
          </w:pPr>
        </w:pPrChange>
      </w:pPr>
    </w:p>
    <w:p w14:paraId="295EC650" w14:textId="77777777" w:rsidR="006721F9" w:rsidRDefault="006721F9">
      <w:pPr>
        <w:spacing w:line="276" w:lineRule="auto"/>
        <w:jc w:val="left"/>
        <w:rPr>
          <w:ins w:id="1864" w:author="Tran Huan" w:date="2018-11-26T11:05:00Z"/>
        </w:rPr>
        <w:pPrChange w:id="1865" w:author="Tran Huan" w:date="2018-11-26T11:05:00Z">
          <w:pPr>
            <w:jc w:val="left"/>
          </w:pPr>
        </w:pPrChange>
      </w:pPr>
    </w:p>
    <w:p w14:paraId="5678FF34" w14:textId="77777777" w:rsidR="006721F9" w:rsidRDefault="006721F9">
      <w:pPr>
        <w:spacing w:line="276" w:lineRule="auto"/>
        <w:jc w:val="left"/>
        <w:rPr>
          <w:ins w:id="1866" w:author="Tran Huan" w:date="2018-11-26T11:05:00Z"/>
        </w:rPr>
        <w:pPrChange w:id="1867" w:author="Tran Huan" w:date="2018-11-26T11:05:00Z">
          <w:pPr>
            <w:jc w:val="left"/>
          </w:pPr>
        </w:pPrChange>
      </w:pPr>
    </w:p>
    <w:p w14:paraId="5745B155" w14:textId="77777777" w:rsidR="006721F9" w:rsidRDefault="006721F9">
      <w:pPr>
        <w:spacing w:line="276" w:lineRule="auto"/>
        <w:jc w:val="left"/>
        <w:rPr>
          <w:ins w:id="1868" w:author="Tran Huan" w:date="2018-11-26T11:05:00Z"/>
        </w:rPr>
        <w:pPrChange w:id="1869" w:author="Tran Huan" w:date="2018-11-26T11:05:00Z">
          <w:pPr>
            <w:jc w:val="left"/>
          </w:pPr>
        </w:pPrChange>
      </w:pPr>
    </w:p>
    <w:p w14:paraId="217E1348" w14:textId="77777777" w:rsidR="006721F9" w:rsidRDefault="006721F9">
      <w:pPr>
        <w:spacing w:line="276" w:lineRule="auto"/>
        <w:jc w:val="left"/>
        <w:rPr>
          <w:ins w:id="1870" w:author="Tran Huan" w:date="2018-11-26T11:05:00Z"/>
        </w:rPr>
        <w:pPrChange w:id="1871" w:author="Tran Huan" w:date="2018-11-26T11:05:00Z">
          <w:pPr>
            <w:jc w:val="left"/>
          </w:pPr>
        </w:pPrChange>
      </w:pPr>
    </w:p>
    <w:p w14:paraId="1FAC98BA" w14:textId="77777777" w:rsidR="006721F9" w:rsidRDefault="006721F9">
      <w:pPr>
        <w:spacing w:line="276" w:lineRule="auto"/>
        <w:jc w:val="left"/>
        <w:rPr>
          <w:ins w:id="1872" w:author="Tran Huan" w:date="2018-11-26T11:05:00Z"/>
        </w:rPr>
        <w:pPrChange w:id="1873" w:author="Tran Huan" w:date="2018-11-26T11:05:00Z">
          <w:pPr>
            <w:jc w:val="left"/>
          </w:pPr>
        </w:pPrChange>
      </w:pPr>
    </w:p>
    <w:p w14:paraId="1E15A2EC" w14:textId="77777777" w:rsidR="006721F9" w:rsidRDefault="006721F9">
      <w:pPr>
        <w:spacing w:line="276" w:lineRule="auto"/>
        <w:jc w:val="left"/>
        <w:rPr>
          <w:ins w:id="1874" w:author="Tran Huan" w:date="2018-11-26T11:05:00Z"/>
        </w:rPr>
        <w:pPrChange w:id="1875" w:author="Tran Huan" w:date="2018-11-26T11:05:00Z">
          <w:pPr>
            <w:jc w:val="left"/>
          </w:pPr>
        </w:pPrChange>
      </w:pPr>
    </w:p>
    <w:p w14:paraId="3B384E80" w14:textId="4D70805D" w:rsidR="00194DE7" w:rsidRDefault="00194DE7" w:rsidP="006721F9">
      <w:pPr>
        <w:spacing w:line="276" w:lineRule="auto"/>
        <w:jc w:val="left"/>
        <w:rPr>
          <w:ins w:id="1876" w:author="Tran Huan" w:date="2018-11-26T13:45:00Z"/>
          <w:lang w:val="en-US"/>
        </w:rPr>
        <w:sectPr w:rsidR="00194DE7" w:rsidSect="00194DE7">
          <w:headerReference w:type="default" r:id="rId19"/>
          <w:footerReference w:type="default" r:id="rId20"/>
          <w:pgSz w:w="11906" w:h="16838"/>
          <w:pgMar w:top="1701" w:right="1134" w:bottom="1701" w:left="1985" w:header="709" w:footer="0" w:gutter="0"/>
          <w:pgNumType w:fmt="lowerRoman" w:start="1"/>
          <w:cols w:space="708"/>
          <w:docGrid w:linePitch="360"/>
          <w:sectPrChange w:id="1889" w:author="Tran Huan" w:date="2018-11-26T13:46:00Z">
            <w:sectPr w:rsidR="00194DE7" w:rsidSect="00194DE7">
              <w:pgMar w:top="1701" w:right="1134" w:bottom="1701" w:left="1985" w:header="709" w:footer="0" w:gutter="0"/>
              <w:pgNumType w:fmt="decimal"/>
            </w:sectPr>
          </w:sectPrChange>
        </w:sectPr>
      </w:pPr>
    </w:p>
    <w:p w14:paraId="6B917812" w14:textId="2AAFF435" w:rsidR="000848CF" w:rsidDel="006721F9" w:rsidRDefault="000848CF">
      <w:pPr>
        <w:spacing w:line="276" w:lineRule="auto"/>
        <w:jc w:val="left"/>
        <w:rPr>
          <w:del w:id="1890" w:author="Tran Huan" w:date="2018-11-26T11:05:00Z"/>
          <w:rFonts w:eastAsiaTheme="majorEastAsia" w:cstheme="majorBidi"/>
          <w:b/>
          <w:lang w:val="en-US"/>
        </w:rPr>
        <w:pPrChange w:id="1891" w:author="phuong vu" w:date="2018-11-23T13:48:00Z">
          <w:pPr>
            <w:jc w:val="left"/>
          </w:pPr>
        </w:pPrChange>
      </w:pPr>
      <w:del w:id="1892" w:author="Tran Huan" w:date="2018-11-26T11:05:00Z">
        <w:r w:rsidDel="006721F9">
          <w:rPr>
            <w:lang w:val="en-US"/>
          </w:rPr>
          <w:br w:type="page"/>
        </w:r>
      </w:del>
    </w:p>
    <w:bookmarkEnd w:id="232"/>
    <w:p w14:paraId="19920118" w14:textId="62A5A383" w:rsidR="00E913F0" w:rsidDel="003D0954" w:rsidRDefault="00E913F0">
      <w:pPr>
        <w:rPr>
          <w:del w:id="1893" w:author="Tran Huan" w:date="2018-11-25T16:38:00Z"/>
        </w:rPr>
        <w:pPrChange w:id="1894" w:author="Tran Huan" w:date="2018-11-26T11:02:00Z">
          <w:pPr>
            <w:pStyle w:val="Heading1"/>
            <w:numPr>
              <w:numId w:val="0"/>
            </w:numPr>
            <w:ind w:left="0" w:firstLine="0"/>
          </w:pPr>
        </w:pPrChange>
      </w:pPr>
      <w:del w:id="1895" w:author="Tran Huan" w:date="2018-11-26T11:01:00Z">
        <w:r w:rsidDel="006721F9">
          <w:delText>TÓM TẮT</w:delText>
        </w:r>
      </w:del>
    </w:p>
    <w:p w14:paraId="504494A7" w14:textId="7624BAC7" w:rsidR="00E43C0E" w:rsidRPr="006721F9" w:rsidRDefault="00E913F0">
      <w:pPr>
        <w:spacing w:line="276" w:lineRule="auto"/>
        <w:jc w:val="left"/>
        <w:rPr>
          <w:rPrChange w:id="1896" w:author="Tran Huan" w:date="2018-11-26T11:05:00Z">
            <w:rPr>
              <w:rFonts w:eastAsiaTheme="majorEastAsia" w:cstheme="majorBidi"/>
              <w:b/>
              <w:lang w:val="en-US"/>
            </w:rPr>
          </w:rPrChange>
        </w:rPr>
        <w:pPrChange w:id="1897" w:author="Tran Huan" w:date="2018-11-26T11:05:00Z">
          <w:pPr>
            <w:jc w:val="left"/>
          </w:pPr>
        </w:pPrChange>
      </w:pPr>
      <w:del w:id="1898" w:author="Tran Huan" w:date="2018-11-25T16:38:00Z">
        <w:r w:rsidDel="003D0954">
          <w:br w:type="page"/>
        </w:r>
      </w:del>
    </w:p>
    <w:p w14:paraId="5921135A" w14:textId="4FDFCCA4" w:rsidR="00E913F0" w:rsidRPr="00760245" w:rsidDel="0041406B" w:rsidRDefault="00E913F0">
      <w:pPr>
        <w:pStyle w:val="Heading1"/>
        <w:numPr>
          <w:ilvl w:val="0"/>
          <w:numId w:val="0"/>
        </w:numPr>
        <w:spacing w:line="276" w:lineRule="auto"/>
        <w:ind w:left="432"/>
        <w:rPr>
          <w:del w:id="1899" w:author="Tran Huan" w:date="2018-11-25T16:34:00Z"/>
          <w:lang w:val="vi-VN"/>
          <w:rPrChange w:id="1900" w:author="Tran Huan" w:date="2018-11-25T22:17:00Z">
            <w:rPr>
              <w:del w:id="1901" w:author="Tran Huan" w:date="2018-11-25T16:34:00Z"/>
            </w:rPr>
          </w:rPrChange>
        </w:rPr>
        <w:pPrChange w:id="1902" w:author="phuong vu" w:date="2018-11-23T13:48:00Z">
          <w:pPr>
            <w:pStyle w:val="Heading1"/>
            <w:numPr>
              <w:numId w:val="0"/>
            </w:numPr>
            <w:ind w:left="432" w:firstLine="0"/>
          </w:pPr>
        </w:pPrChange>
      </w:pPr>
      <w:del w:id="1903" w:author="Tran Huan" w:date="2018-11-26T11:01:00Z">
        <w:r w:rsidRPr="00760245" w:rsidDel="006721F9">
          <w:rPr>
            <w:b w:val="0"/>
            <w:lang w:val="vi-VN"/>
            <w:rPrChange w:id="1904" w:author="Tran Huan" w:date="2018-11-25T22:17:00Z">
              <w:rPr>
                <w:b w:val="0"/>
              </w:rPr>
            </w:rPrChange>
          </w:rPr>
          <w:delText>ABSTRACT</w:delText>
        </w:r>
      </w:del>
    </w:p>
    <w:p w14:paraId="742B8B1F" w14:textId="4ADC5D7C" w:rsidR="00E913F0" w:rsidDel="000245EB" w:rsidRDefault="00E913F0">
      <w:pPr>
        <w:pStyle w:val="Style1"/>
        <w:rPr>
          <w:del w:id="1905" w:author="Tran Huan" w:date="2018-11-25T16:14:00Z"/>
        </w:rPr>
        <w:pPrChange w:id="1906" w:author="Tran Huan" w:date="2018-11-25T16:35:00Z">
          <w:pPr>
            <w:jc w:val="left"/>
          </w:pPr>
        </w:pPrChange>
      </w:pPr>
      <w:del w:id="1907" w:author="Tran Huan" w:date="2018-11-25T16:14:00Z">
        <w:r w:rsidDel="000245EB">
          <w:br w:type="page"/>
        </w:r>
      </w:del>
    </w:p>
    <w:p w14:paraId="52017E5E" w14:textId="5AB10B94" w:rsidR="00CB27A4" w:rsidRPr="00E913F0" w:rsidDel="000245EB" w:rsidRDefault="00E913F0">
      <w:pPr>
        <w:pStyle w:val="Style1"/>
        <w:rPr>
          <w:del w:id="1908" w:author="Tran Huan" w:date="2018-11-25T16:14:00Z"/>
        </w:rPr>
        <w:pPrChange w:id="1909" w:author="Tran Huan" w:date="2018-11-25T16:35:00Z">
          <w:pPr>
            <w:pStyle w:val="Heading1"/>
            <w:numPr>
              <w:numId w:val="0"/>
            </w:numPr>
            <w:ind w:left="432" w:firstLine="0"/>
          </w:pPr>
        </w:pPrChange>
      </w:pPr>
      <w:del w:id="1910" w:author="Tran Huan" w:date="2018-11-25T16:14:00Z">
        <w:r w:rsidDel="000245EB">
          <w:delText>TỪ KHÓA</w:delText>
        </w:r>
      </w:del>
    </w:p>
    <w:p w14:paraId="1140A287" w14:textId="43ACCFB9" w:rsidR="00B81776" w:rsidRPr="00B04AB8" w:rsidDel="0041406B" w:rsidRDefault="00B81776">
      <w:pPr>
        <w:pStyle w:val="Style1"/>
        <w:rPr>
          <w:del w:id="1911" w:author="Tran Huan" w:date="2018-11-25T16:29:00Z"/>
        </w:rPr>
        <w:pPrChange w:id="1912" w:author="Tran Huan" w:date="2018-11-25T16:35:00Z">
          <w:pPr>
            <w:spacing w:line="360" w:lineRule="auto"/>
          </w:pPr>
        </w:pPrChange>
      </w:pPr>
    </w:p>
    <w:p w14:paraId="47A5CA46" w14:textId="2760F3C0" w:rsidR="00A31690" w:rsidDel="0041406B" w:rsidRDefault="00A31690">
      <w:pPr>
        <w:pStyle w:val="Style1"/>
        <w:rPr>
          <w:del w:id="1913" w:author="Tran Huan" w:date="2018-11-25T16:34:00Z"/>
        </w:rPr>
        <w:pPrChange w:id="1914" w:author="Tran Huan" w:date="2018-11-25T16:35:00Z">
          <w:pPr>
            <w:jc w:val="left"/>
          </w:pPr>
        </w:pPrChange>
      </w:pPr>
      <w:bookmarkStart w:id="1915" w:name="_Toc484566602"/>
      <w:del w:id="1916" w:author="Tran Huan" w:date="2018-11-25T16:34:00Z">
        <w:r w:rsidDel="0041406B">
          <w:br w:type="page"/>
        </w:r>
      </w:del>
    </w:p>
    <w:p w14:paraId="226F23FD" w14:textId="7278286A" w:rsidR="00AA15A1" w:rsidRPr="00B04AB8" w:rsidRDefault="00601879">
      <w:pPr>
        <w:pStyle w:val="Style1"/>
        <w:pPrChange w:id="1917" w:author="Tran Huan" w:date="2018-11-25T16:35:00Z">
          <w:pPr>
            <w:spacing w:line="360" w:lineRule="auto"/>
            <w:ind w:firstLine="720"/>
          </w:pPr>
        </w:pPrChange>
      </w:pPr>
      <w:bookmarkStart w:id="1918" w:name="_Toc531580642"/>
      <w:ins w:id="1919" w:author="phuong vu" w:date="2018-11-21T00:55:00Z">
        <w:r>
          <w:t>PHẦN GIỚI THIỆU</w:t>
        </w:r>
      </w:ins>
      <w:bookmarkEnd w:id="1918"/>
    </w:p>
    <w:p w14:paraId="3E4DAE8E" w14:textId="6DFE6EA7" w:rsidR="00F20C89" w:rsidDel="00601879" w:rsidRDefault="00CB27A4">
      <w:pPr>
        <w:pStyle w:val="Heading1"/>
        <w:numPr>
          <w:ilvl w:val="1"/>
          <w:numId w:val="54"/>
        </w:numPr>
        <w:spacing w:line="276" w:lineRule="auto"/>
        <w:rPr>
          <w:del w:id="1920" w:author="phuong vu" w:date="2018-11-21T00:55:00Z"/>
        </w:rPr>
        <w:pPrChange w:id="1921" w:author="phuong vu" w:date="2018-11-23T13:48:00Z">
          <w:pPr>
            <w:pStyle w:val="Heading1"/>
          </w:pPr>
        </w:pPrChange>
      </w:pPr>
      <w:del w:id="1922" w:author="phuong vu" w:date="2018-11-21T00:55:00Z">
        <w:r w:rsidRPr="00B04AB8" w:rsidDel="00601879">
          <w:delText>TỔNG QUAN</w:delText>
        </w:r>
        <w:bookmarkStart w:id="1923" w:name="_Toc530605633"/>
        <w:bookmarkStart w:id="1924" w:name="_Toc530657326"/>
        <w:bookmarkStart w:id="1925" w:name="_Toc530658268"/>
        <w:bookmarkStart w:id="1926" w:name="_Toc530661993"/>
        <w:bookmarkStart w:id="1927" w:name="_Toc530662460"/>
        <w:bookmarkStart w:id="1928" w:name="_Toc531003222"/>
        <w:bookmarkStart w:id="1929" w:name="_Toc531005139"/>
        <w:bookmarkStart w:id="1930" w:name="_Toc531569316"/>
        <w:bookmarkStart w:id="1931" w:name="_Toc531573164"/>
        <w:bookmarkStart w:id="1932" w:name="_Toc531576905"/>
        <w:bookmarkStart w:id="1933" w:name="_Toc531580643"/>
        <w:bookmarkEnd w:id="1915"/>
        <w:bookmarkEnd w:id="1923"/>
        <w:bookmarkEnd w:id="1924"/>
        <w:bookmarkEnd w:id="1925"/>
        <w:bookmarkEnd w:id="1926"/>
        <w:bookmarkEnd w:id="1927"/>
        <w:bookmarkEnd w:id="1928"/>
        <w:bookmarkEnd w:id="1929"/>
        <w:bookmarkEnd w:id="1930"/>
        <w:bookmarkEnd w:id="1931"/>
        <w:bookmarkEnd w:id="1932"/>
        <w:bookmarkEnd w:id="1933"/>
      </w:del>
    </w:p>
    <w:p w14:paraId="68E56884" w14:textId="34EFF709" w:rsidR="00370B8C" w:rsidRDefault="00370B8C">
      <w:pPr>
        <w:pStyle w:val="Heading2"/>
        <w:numPr>
          <w:ilvl w:val="1"/>
          <w:numId w:val="54"/>
        </w:numPr>
        <w:spacing w:line="276" w:lineRule="auto"/>
        <w:rPr>
          <w:lang w:val="en-US"/>
        </w:rPr>
        <w:pPrChange w:id="1934" w:author="phuong vu" w:date="2018-11-23T13:48:00Z">
          <w:pPr>
            <w:pStyle w:val="Heading2"/>
          </w:pPr>
        </w:pPrChange>
      </w:pPr>
      <w:bookmarkStart w:id="1935" w:name="_Toc531580644"/>
      <w:r w:rsidRPr="00370B8C">
        <w:rPr>
          <w:lang w:val="en-US"/>
        </w:rPr>
        <w:t>Đặt vấn đề</w:t>
      </w:r>
      <w:bookmarkEnd w:id="1935"/>
    </w:p>
    <w:p w14:paraId="3E60C175" w14:textId="2F9E5A6A" w:rsidR="00016B3B" w:rsidRDefault="00CA57A3" w:rsidP="000B18D7">
      <w:pPr>
        <w:spacing w:after="0" w:line="288" w:lineRule="auto"/>
        <w:rPr>
          <w:lang w:val="en-US"/>
        </w:rPr>
        <w:pPrChange w:id="1936" w:author="Tran Huan" w:date="2018-12-02T21:33:00Z">
          <w:pPr/>
        </w:pPrChange>
      </w:pPr>
      <w:del w:id="1937" w:author="Tran Huan" w:date="2018-12-02T21:58:00Z">
        <w:r w:rsidDel="00DF1A8C">
          <w:rPr>
            <w:lang w:val="en-US"/>
          </w:rPr>
          <w:tab/>
        </w:r>
      </w:del>
      <w:r>
        <w:rPr>
          <w:lang w:val="en-US"/>
        </w:rPr>
        <w:t>Trong thời kì xã hội phát triển mạnh mẽ, con người nghĩ đến bản thân mình và yêu công việc nhiều hơn. Chúng ta dành thời gian nhiều hơn cho công việc, bỏ qua công việc dọn dẹp trong nhà, đặc biệt lầ chuyện giặt giũ.</w:t>
      </w:r>
      <w:r w:rsidR="00D82BBB">
        <w:rPr>
          <w:lang w:val="en-US"/>
        </w:rPr>
        <w:t xml:space="preserve"> Đó là một vấn đề </w:t>
      </w:r>
      <w:ins w:id="1938" w:author="Tran Huan" w:date="2018-12-02T21:06:00Z">
        <w:r w:rsidR="00C46C66">
          <w:rPr>
            <w:lang w:val="en-US"/>
          </w:rPr>
          <w:t xml:space="preserve">mất nhiều thời gian </w:t>
        </w:r>
      </w:ins>
      <w:del w:id="1939" w:author="Tran Huan" w:date="2018-12-02T21:06:00Z">
        <w:r w:rsidR="00D82BBB" w:rsidDel="00C46C66">
          <w:rPr>
            <w:lang w:val="en-US"/>
          </w:rPr>
          <w:delText xml:space="preserve">thật mệt mỏi </w:delText>
        </w:r>
      </w:del>
      <w:r w:rsidR="00D82BBB">
        <w:rPr>
          <w:lang w:val="en-US"/>
        </w:rPr>
        <w:t>với những người có công việc bận rộn</w:t>
      </w:r>
      <w:del w:id="1940" w:author="Tran Huan" w:date="2018-12-02T21:06:00Z">
        <w:r w:rsidR="00D82BBB" w:rsidDel="00C46C66">
          <w:rPr>
            <w:lang w:val="en-US"/>
          </w:rPr>
          <w:delText xml:space="preserve"> hay cảm thấy nhàm chán với nó</w:delText>
        </w:r>
      </w:del>
      <w:r w:rsidR="00D82BBB">
        <w:rPr>
          <w:lang w:val="en-US"/>
        </w:rPr>
        <w:t>. Mỗi lúc như vậy, ta liền tìm ngay đến những cửa hàng dịch vụ giặt giũ. Nhưng vấn đề bất cập ở đây là trong trường hợp ta đang bận</w:t>
      </w:r>
      <w:ins w:id="1941" w:author="Tran Huan" w:date="2018-12-02T21:06:00Z">
        <w:r w:rsidR="00C46C66">
          <w:rPr>
            <w:lang w:val="en-US"/>
          </w:rPr>
          <w:t xml:space="preserve"> rộn</w:t>
        </w:r>
      </w:ins>
      <w:r w:rsidR="00D82BBB">
        <w:rPr>
          <w:lang w:val="en-US"/>
        </w:rPr>
        <w:t xml:space="preserve"> không thể đem quần áo đến tận nơi để gửi giặt là </w:t>
      </w:r>
      <w:r w:rsidR="00924D6A">
        <w:rPr>
          <w:lang w:val="en-US"/>
        </w:rPr>
        <w:t>thứ nhất</w:t>
      </w:r>
      <w:r w:rsidR="00D82BBB">
        <w:rPr>
          <w:lang w:val="en-US"/>
        </w:rPr>
        <w:t xml:space="preserve">, thứ hai nếu chúng ta có nhiều loại quần áo và mong muốn giặt giũ với những hình thức khác nhau nhưng lại không biết cửa hàng nào có đầy đủ các hình thức mình </w:t>
      </w:r>
      <w:r w:rsidR="00924D6A">
        <w:rPr>
          <w:lang w:val="en-US"/>
        </w:rPr>
        <w:t>đang cần</w:t>
      </w:r>
      <w:r w:rsidR="00D82BBB">
        <w:rPr>
          <w:lang w:val="en-US"/>
        </w:rPr>
        <w:t>.</w:t>
      </w:r>
      <w:r w:rsidR="00924D6A">
        <w:rPr>
          <w:lang w:val="en-US"/>
        </w:rPr>
        <w:t xml:space="preserve"> Bên cạnh đó, ta không chủ động được thời gian lấy quần áo nếu không được chủ của hàng cho một lịch hẹn sau khi </w:t>
      </w:r>
      <w:r w:rsidR="00016B3B">
        <w:rPr>
          <w:lang w:val="en-US"/>
        </w:rPr>
        <w:t>nhận đồ giặt</w:t>
      </w:r>
      <w:del w:id="1942" w:author="Tran Huan" w:date="2018-12-02T21:10:00Z">
        <w:r w:rsidR="00016B3B" w:rsidDel="00C46C66">
          <w:rPr>
            <w:lang w:val="en-US"/>
          </w:rPr>
          <w:delText>,</w:delText>
        </w:r>
        <w:r w:rsidR="00237164" w:rsidDel="00C46C66">
          <w:rPr>
            <w:lang w:val="en-US"/>
          </w:rPr>
          <w:delText xml:space="preserve"> </w:delText>
        </w:r>
      </w:del>
      <w:del w:id="1943" w:author="Tran Huan" w:date="2018-12-02T21:08:00Z">
        <w:r w:rsidR="00237164" w:rsidDel="00C46C66">
          <w:rPr>
            <w:lang w:val="en-US"/>
          </w:rPr>
          <w:delText>quần áo của mình cũng mong muốn được chi tiết về các đặc điểm quần áo tránh trường hợp thất lạc trong quá trình sử dụng dịch</w:delText>
        </w:r>
      </w:del>
      <w:del w:id="1944" w:author="Tran Huan" w:date="2018-12-02T21:10:00Z">
        <w:r w:rsidR="00237164" w:rsidDel="00C46C66">
          <w:rPr>
            <w:lang w:val="en-US"/>
          </w:rPr>
          <w:delText xml:space="preserve"> vụ, </w:delText>
        </w:r>
        <w:r w:rsidR="00016B3B" w:rsidDel="00C46C66">
          <w:rPr>
            <w:lang w:val="en-US"/>
          </w:rPr>
          <w:delText>cũng như chi phí bỏ ra cho một lần sử dụng dịch vụ không được minh bạch ban đầu</w:delText>
        </w:r>
      </w:del>
      <w:r w:rsidR="00016B3B">
        <w:rPr>
          <w:lang w:val="en-US"/>
        </w:rPr>
        <w:t xml:space="preserve">. </w:t>
      </w:r>
    </w:p>
    <w:p w14:paraId="2EF5850F" w14:textId="5D6D5414" w:rsidR="00016B3B" w:rsidDel="008A2A5A" w:rsidRDefault="008A2A5A" w:rsidP="000B18D7">
      <w:pPr>
        <w:spacing w:after="0" w:line="288" w:lineRule="auto"/>
        <w:ind w:firstLine="720"/>
        <w:rPr>
          <w:del w:id="1945" w:author="Tran Huan" w:date="2018-12-02T21:33:00Z"/>
          <w:lang w:val="en-US"/>
        </w:rPr>
        <w:pPrChange w:id="1946" w:author="Tran Huan" w:date="2018-12-02T21:33:00Z">
          <w:pPr>
            <w:ind w:firstLine="720"/>
          </w:pPr>
        </w:pPrChange>
      </w:pPr>
      <w:ins w:id="1947" w:author="Tran Huan" w:date="2018-12-02T21:33:00Z">
        <w:r w:rsidRPr="00920004">
          <w:rPr>
            <w:lang w:val="en-US"/>
          </w:rPr>
          <w:t>Đó là vấn đề của người sử dụng dịch vụ, còn đối chủ cửa hàng một phải đối mặt với vấn đề sắp xếp các đơn hàng như thế nào để hoàn tất việc xử lí các đơn hàng một cách nhanh nhất và tiết kiệm nhất có thể. Việc xử lí bằng cách sổ sách ghi chép, hay</w:t>
        </w:r>
        <w:r>
          <w:rPr>
            <w:lang w:val="en-US"/>
          </w:rPr>
          <w:t xml:space="preserve"> sắp xếp đơn hàng</w:t>
        </w:r>
        <w:r w:rsidRPr="00920004">
          <w:rPr>
            <w:lang w:val="en-US"/>
          </w:rPr>
          <w:t xml:space="preserve"> theo thứ tự đơn hàng nào</w:t>
        </w:r>
        <w:r>
          <w:rPr>
            <w:lang w:val="en-US"/>
          </w:rPr>
          <w:t xml:space="preserve"> đến</w:t>
        </w:r>
        <w:r w:rsidRPr="00920004">
          <w:rPr>
            <w:lang w:val="en-US"/>
          </w:rPr>
          <w:t xml:space="preserve"> trước xử lí trước dẫn đến vấn đề những đơn hàng </w:t>
        </w:r>
        <w:r>
          <w:rPr>
            <w:lang w:val="en-US"/>
          </w:rPr>
          <w:t>đến</w:t>
        </w:r>
        <w:r w:rsidRPr="00920004">
          <w:rPr>
            <w:lang w:val="en-US"/>
          </w:rPr>
          <w:t xml:space="preserve"> hạn giao trả cho khách lại phải trong tình trạng chờ đợi những đơn hàng chưa đến hạn giao trả. Cũng như việc phân loại đồ theo cách thủ công tốn thời gian</w:t>
        </w:r>
        <w:r w:rsidR="000B18D7">
          <w:rPr>
            <w:lang w:val="en-US"/>
          </w:rPr>
          <w:t>.</w:t>
        </w:r>
      </w:ins>
      <w:del w:id="1948" w:author="Tran Huan" w:date="2018-12-02T21:33:00Z">
        <w:r w:rsidR="00016B3B" w:rsidDel="008A2A5A">
          <w:rPr>
            <w:lang w:val="en-US"/>
          </w:rPr>
          <w:delText xml:space="preserve">Đó là vấn đề của người sử dụng dịch vụ, còn đối chủ cửa hàng </w:delText>
        </w:r>
      </w:del>
      <w:del w:id="1949" w:author="Tran Huan" w:date="2018-12-02T21:11:00Z">
        <w:r w:rsidR="00016B3B" w:rsidDel="00C46C66">
          <w:rPr>
            <w:lang w:val="en-US"/>
          </w:rPr>
          <w:delText xml:space="preserve">một </w:delText>
        </w:r>
      </w:del>
      <w:del w:id="1950" w:author="Tran Huan" w:date="2018-12-02T21:33:00Z">
        <w:r w:rsidR="00016B3B" w:rsidDel="008A2A5A">
          <w:rPr>
            <w:lang w:val="en-US"/>
          </w:rPr>
          <w:delText>phải đối mặt với vấn đề sắp xếp các đơn hàng như thế nào để hoàn tất việc xử lí các đơn hàng một cách nhanh nhất và tiết kiệm nhất có thể. Việc xử lí bằng cách sổ sách ghi chép, hay theo thứ tự đơn hàng nào trước xử lí trước dẫn đến vấn đề những đơn hàng cần xử lí trước hạn giao trả cho khách lại phải trong tình trạng chờ đợi những đơn hàng chưa đến hạn giao trả.</w:delText>
        </w:r>
        <w:r w:rsidR="00C8482A" w:rsidDel="008A2A5A">
          <w:rPr>
            <w:lang w:val="en-US"/>
          </w:rPr>
          <w:delText xml:space="preserve"> Cũng như việc phân loại đồ theo cách thủ công tốn thời gian.</w:delText>
        </w:r>
      </w:del>
    </w:p>
    <w:p w14:paraId="3EEF87F2" w14:textId="77777777" w:rsidR="000B18D7" w:rsidRDefault="00016B3B" w:rsidP="000B18D7">
      <w:pPr>
        <w:spacing w:after="0" w:line="288" w:lineRule="auto"/>
        <w:ind w:firstLine="720"/>
        <w:rPr>
          <w:ins w:id="1951" w:author="Tran Huan" w:date="2018-12-02T21:33:00Z"/>
          <w:lang w:val="en-US"/>
        </w:rPr>
        <w:pPrChange w:id="1952" w:author="Tran Huan" w:date="2018-12-02T21:33:00Z">
          <w:pPr/>
        </w:pPrChange>
      </w:pPr>
      <w:r>
        <w:rPr>
          <w:lang w:val="en-US"/>
        </w:rPr>
        <w:tab/>
      </w:r>
    </w:p>
    <w:p w14:paraId="6DFFE8BF" w14:textId="16F5B368" w:rsidR="00370B8C" w:rsidRPr="00370B8C" w:rsidRDefault="00016B3B" w:rsidP="000B18D7">
      <w:pPr>
        <w:spacing w:after="0" w:line="288" w:lineRule="auto"/>
        <w:ind w:firstLine="720"/>
        <w:rPr>
          <w:lang w:val="en-US"/>
        </w:rPr>
        <w:pPrChange w:id="1953" w:author="Tran Huan" w:date="2018-12-02T21:33:00Z">
          <w:pPr/>
        </w:pPrChange>
      </w:pPr>
      <w:r>
        <w:rPr>
          <w:lang w:val="en-US"/>
        </w:rPr>
        <w:t>Để giải quyết những vấn đề được nêu trên, ta cần một hệ thốn</w:t>
      </w:r>
      <w:del w:id="1954" w:author="Tran Huan" w:date="2018-12-02T21:34:00Z">
        <w:r w:rsidDel="000B18D7">
          <w:rPr>
            <w:lang w:val="en-US"/>
          </w:rPr>
          <w:delText>g mà</w:delText>
        </w:r>
      </w:del>
      <w:r>
        <w:rPr>
          <w:lang w:val="en-US"/>
        </w:rPr>
        <w:t xml:space="preserve"> hỗ trợ người </w:t>
      </w:r>
      <w:del w:id="1955" w:author="Tran Huan" w:date="2018-12-02T21:34:00Z">
        <w:r w:rsidDel="000B18D7">
          <w:rPr>
            <w:lang w:val="en-US"/>
          </w:rPr>
          <w:delText>sử dụng dịch vụ</w:delText>
        </w:r>
      </w:del>
      <w:ins w:id="1956" w:author="Tran Huan" w:date="2018-12-02T21:34:00Z">
        <w:r w:rsidR="000B18D7">
          <w:rPr>
            <w:lang w:val="en-US"/>
          </w:rPr>
          <w:t>dùng</w:t>
        </w:r>
      </w:ins>
      <w:r>
        <w:rPr>
          <w:lang w:val="en-US"/>
        </w:rPr>
        <w:t xml:space="preserve"> có thể </w:t>
      </w:r>
      <w:del w:id="1957" w:author="Tran Huan" w:date="2018-12-02T21:34:00Z">
        <w:r w:rsidDel="000B18D7">
          <w:rPr>
            <w:lang w:val="en-US"/>
          </w:rPr>
          <w:delText>chọn lựa</w:delText>
        </w:r>
      </w:del>
      <w:ins w:id="1958" w:author="Tran Huan" w:date="2018-12-02T21:34:00Z">
        <w:r w:rsidR="000B18D7">
          <w:rPr>
            <w:lang w:val="en-US"/>
          </w:rPr>
          <w:t>lựa chọn dịch vụ</w:t>
        </w:r>
      </w:ins>
      <w:r>
        <w:rPr>
          <w:lang w:val="en-US"/>
        </w:rPr>
        <w:t xml:space="preserve"> theo </w:t>
      </w:r>
      <w:del w:id="1959" w:author="Tran Huan" w:date="2018-12-02T21:35:00Z">
        <w:r w:rsidDel="000B18D7">
          <w:rPr>
            <w:lang w:val="en-US"/>
          </w:rPr>
          <w:delText>yêu cầu</w:delText>
        </w:r>
      </w:del>
      <w:ins w:id="1960" w:author="Tran Huan" w:date="2018-12-02T21:35:00Z">
        <w:r w:rsidR="000B18D7">
          <w:rPr>
            <w:lang w:val="en-US"/>
          </w:rPr>
          <w:t>nhu cầu</w:t>
        </w:r>
      </w:ins>
      <w:r>
        <w:rPr>
          <w:lang w:val="en-US"/>
        </w:rPr>
        <w:t xml:space="preserve"> của </w:t>
      </w:r>
      <w:del w:id="1961" w:author="Tran Huan" w:date="2018-12-02T21:35:00Z">
        <w:r w:rsidDel="000B18D7">
          <w:rPr>
            <w:lang w:val="en-US"/>
          </w:rPr>
          <w:delText xml:space="preserve">mình </w:delText>
        </w:r>
      </w:del>
      <w:ins w:id="1962" w:author="Tran Huan" w:date="2018-12-02T21:35:00Z">
        <w:r w:rsidR="000B18D7">
          <w:rPr>
            <w:lang w:val="en-US"/>
          </w:rPr>
          <w:t xml:space="preserve">họ khi </w:t>
        </w:r>
      </w:ins>
      <w:r>
        <w:rPr>
          <w:lang w:val="en-US"/>
        </w:rPr>
        <w:t>cần thiết</w:t>
      </w:r>
      <w:ins w:id="1963" w:author="Tran Huan" w:date="2018-12-02T21:35:00Z">
        <w:r w:rsidR="000B18D7">
          <w:rPr>
            <w:lang w:val="en-US"/>
          </w:rPr>
          <w:t>,</w:t>
        </w:r>
      </w:ins>
      <w:del w:id="1964" w:author="Tran Huan" w:date="2018-12-02T21:35:00Z">
        <w:r w:rsidDel="000B18D7">
          <w:rPr>
            <w:lang w:val="en-US"/>
          </w:rPr>
          <w:delText>.</w:delText>
        </w:r>
      </w:del>
      <w:ins w:id="1965" w:author="Tran Huan" w:date="2018-12-02T21:35:00Z">
        <w:r w:rsidR="000B18D7">
          <w:rPr>
            <w:lang w:val="en-US"/>
          </w:rPr>
          <w:t xml:space="preserve"> đồng thời</w:t>
        </w:r>
      </w:ins>
      <w:del w:id="1966" w:author="Tran Huan" w:date="2018-12-02T21:35:00Z">
        <w:r w:rsidDel="000B18D7">
          <w:rPr>
            <w:lang w:val="en-US"/>
          </w:rPr>
          <w:delText xml:space="preserve"> Và</w:delText>
        </w:r>
      </w:del>
      <w:r>
        <w:rPr>
          <w:lang w:val="en-US"/>
        </w:rPr>
        <w:t xml:space="preserve"> hỗ tr</w:t>
      </w:r>
      <w:r w:rsidR="00DE0F89">
        <w:rPr>
          <w:lang w:val="en-US"/>
        </w:rPr>
        <w:t>ợ đưa ra gợi ý sắp xếp lịch xử lí đơn hàng cho các máy</w:t>
      </w:r>
      <w:ins w:id="1967" w:author="Tran Huan" w:date="2018-12-02T21:35:00Z">
        <w:r w:rsidR="000B18D7">
          <w:rPr>
            <w:lang w:val="en-US"/>
          </w:rPr>
          <w:t xml:space="preserve"> giặt</w:t>
        </w:r>
      </w:ins>
      <w:ins w:id="1968" w:author="Tran Huan" w:date="2018-12-02T21:36:00Z">
        <w:r w:rsidR="000B18D7">
          <w:rPr>
            <w:lang w:val="en-US"/>
          </w:rPr>
          <w:t xml:space="preserve"> của cửa hàng</w:t>
        </w:r>
      </w:ins>
      <w:ins w:id="1969" w:author="Tran Huan" w:date="2018-12-02T21:35:00Z">
        <w:r w:rsidR="000B18D7">
          <w:rPr>
            <w:lang w:val="en-US"/>
          </w:rPr>
          <w:t xml:space="preserve">, </w:t>
        </w:r>
      </w:ins>
      <w:ins w:id="1970" w:author="Tran Huan" w:date="2018-12-02T21:36:00Z">
        <w:r w:rsidR="000B18D7">
          <w:rPr>
            <w:lang w:val="en-US"/>
          </w:rPr>
          <w:t xml:space="preserve">tuy nhiên </w:t>
        </w:r>
      </w:ins>
      <w:del w:id="1971" w:author="Tran Huan" w:date="2018-12-02T21:36:00Z">
        <w:r w:rsidR="00DE0F89" w:rsidDel="000B18D7">
          <w:rPr>
            <w:lang w:val="en-US"/>
          </w:rPr>
          <w:delText xml:space="preserve"> cho chủ </w:delText>
        </w:r>
      </w:del>
      <w:r w:rsidR="00DE0F89">
        <w:rPr>
          <w:lang w:val="en-US"/>
        </w:rPr>
        <w:t xml:space="preserve">cửa hàng </w:t>
      </w:r>
      <w:ins w:id="1972" w:author="Tran Huan" w:date="2018-12-02T21:37:00Z">
        <w:r w:rsidR="000B18D7">
          <w:rPr>
            <w:lang w:val="en-US"/>
          </w:rPr>
          <w:t xml:space="preserve">có thể </w:t>
        </w:r>
      </w:ins>
      <w:del w:id="1973" w:author="Tran Huan" w:date="2018-12-02T21:37:00Z">
        <w:r w:rsidR="00DE0F89" w:rsidDel="000B18D7">
          <w:rPr>
            <w:lang w:val="en-US"/>
          </w:rPr>
          <w:delText xml:space="preserve">kèm với cho họ </w:delText>
        </w:r>
      </w:del>
      <w:r w:rsidR="00DE0F89">
        <w:rPr>
          <w:lang w:val="en-US"/>
        </w:rPr>
        <w:t>chủ động sắp xếp từng đơn hàng riêng biệt một cách thủ công</w:t>
      </w:r>
      <w:ins w:id="1974" w:author="Tran Huan" w:date="2018-12-02T21:37:00Z">
        <w:r w:rsidR="000B18D7">
          <w:rPr>
            <w:lang w:val="en-US"/>
          </w:rPr>
          <w:t xml:space="preserve"> nếu cần</w:t>
        </w:r>
      </w:ins>
      <w:r w:rsidR="00DE0F89">
        <w:rPr>
          <w:lang w:val="en-US"/>
        </w:rPr>
        <w:t xml:space="preserve">. </w:t>
      </w:r>
      <w:ins w:id="1975" w:author="Tran Huan" w:date="2018-12-02T21:37:00Z">
        <w:r w:rsidR="000B18D7" w:rsidRPr="00920004">
          <w:rPr>
            <w:lang w:val="en-US"/>
          </w:rPr>
          <w:t xml:space="preserve">Đó là những điều mà hệ thống </w:t>
        </w:r>
        <w:r w:rsidR="000B18D7">
          <w:rPr>
            <w:lang w:val="en-US"/>
          </w:rPr>
          <w:t>được xây dựng trong luận văn này</w:t>
        </w:r>
      </w:ins>
      <w:del w:id="1976" w:author="Tran Huan" w:date="2018-12-02T21:37:00Z">
        <w:r w:rsidR="00DE0F89" w:rsidDel="000B18D7">
          <w:rPr>
            <w:lang w:val="en-US"/>
          </w:rPr>
          <w:delText>Đó là những điều mà hệ thống này mong muốn mang lại</w:delText>
        </w:r>
      </w:del>
      <w:r w:rsidR="00DE0F89">
        <w:rPr>
          <w:lang w:val="en-US"/>
        </w:rPr>
        <w:t>.</w:t>
      </w:r>
    </w:p>
    <w:p w14:paraId="338EDF31" w14:textId="108D5225" w:rsidR="00370B8C" w:rsidRDefault="00370B8C">
      <w:pPr>
        <w:pStyle w:val="Heading2"/>
        <w:numPr>
          <w:ilvl w:val="1"/>
          <w:numId w:val="55"/>
        </w:numPr>
        <w:spacing w:line="276" w:lineRule="auto"/>
        <w:rPr>
          <w:lang w:val="en-US"/>
        </w:rPr>
        <w:pPrChange w:id="1977" w:author="phuong vu" w:date="2018-11-23T13:48:00Z">
          <w:pPr>
            <w:pStyle w:val="Heading2"/>
          </w:pPr>
        </w:pPrChange>
      </w:pPr>
      <w:bookmarkStart w:id="1978" w:name="_Toc531580645"/>
      <w:r>
        <w:rPr>
          <w:lang w:val="en-US"/>
        </w:rPr>
        <w:t>Lịch sử giải quyết vấn đề</w:t>
      </w:r>
      <w:bookmarkEnd w:id="1978"/>
    </w:p>
    <w:p w14:paraId="7BB94A94" w14:textId="77777777" w:rsidR="000B18D7" w:rsidRPr="000B18D7" w:rsidRDefault="00237164" w:rsidP="000B18D7">
      <w:pPr>
        <w:spacing w:line="288" w:lineRule="auto"/>
        <w:contextualSpacing/>
        <w:rPr>
          <w:ins w:id="1979" w:author="Tran Huan" w:date="2018-12-02T21:38:00Z"/>
          <w:lang w:val="en-US"/>
        </w:rPr>
        <w:pPrChange w:id="1980" w:author="Tran Huan" w:date="2018-12-02T21:39:00Z">
          <w:pPr/>
        </w:pPrChange>
      </w:pPr>
      <w:del w:id="1981" w:author="Tran Huan" w:date="2018-12-02T21:58:00Z">
        <w:r w:rsidDel="00DF1A8C">
          <w:rPr>
            <w:lang w:val="en-US"/>
          </w:rPr>
          <w:tab/>
        </w:r>
      </w:del>
      <w:ins w:id="1982" w:author="Tran Huan" w:date="2018-12-02T21:38:00Z">
        <w:r w:rsidR="000B18D7" w:rsidRPr="000B18D7">
          <w:rPr>
            <w:lang w:val="en-US"/>
          </w:rPr>
          <w:t>Có nhiều giải pháp đã được đặt ra để giải quyết vấn đề: Dịch vụ giặt ủi giao nhận đồ tận nơi, dịch vụ tự giặt ủi, …. Các giải pháp này đặt ra giúp cửa hàng giải quyết các vấn đề cơ bản như: hỗ trợ khách hàng nhận đồ tận nơi nhưng quần áo của khách hàng không ghi rõ chi tiết để tránh thất lạc đồ khách, cũng như quá trình giao nhận không có biên nhận cho khách hàng kiểm tra đồ của mình. Ngoài ra quần áo đã nhận về cửa hàng luôn được phân loại theo cách thủ công.</w:t>
        </w:r>
      </w:ins>
    </w:p>
    <w:p w14:paraId="0E6F08B4" w14:textId="77777777" w:rsidR="000B18D7" w:rsidRPr="000B18D7" w:rsidRDefault="000B18D7" w:rsidP="000B18D7">
      <w:pPr>
        <w:spacing w:before="120" w:after="120" w:line="288" w:lineRule="auto"/>
        <w:ind w:firstLine="360"/>
        <w:contextualSpacing/>
        <w:rPr>
          <w:ins w:id="1983" w:author="Tran Huan" w:date="2018-12-02T21:38:00Z"/>
          <w:lang w:val="en-US"/>
        </w:rPr>
        <w:pPrChange w:id="1984" w:author="Tran Huan" w:date="2018-12-02T21:39:00Z">
          <w:pPr>
            <w:spacing w:before="120" w:after="120" w:line="288" w:lineRule="auto"/>
            <w:ind w:firstLine="360"/>
            <w:contextualSpacing/>
          </w:pPr>
        </w:pPrChange>
      </w:pPr>
      <w:ins w:id="1985" w:author="Tran Huan" w:date="2018-12-02T21:38:00Z">
        <w:r w:rsidRPr="000B18D7">
          <w:rPr>
            <w:lang w:val="en-US"/>
          </w:rPr>
          <w:t>Các giải pháp nêu trên đa phần được quản lí bằng thủ công, giấy tờ, sổ sách. Khách hàng sử dụng dịch vụ không nắm được quần áo của mình đã đi đâu và khi nào được giao lại cho mình. Khách hàng hoàn toàn bị động về thời gian giao nhận quần áo.</w:t>
        </w:r>
      </w:ins>
    </w:p>
    <w:p w14:paraId="7BB3C2EC" w14:textId="3951370A" w:rsidR="00C8482A" w:rsidRDefault="00237164">
      <w:pPr>
        <w:spacing w:line="276" w:lineRule="auto"/>
        <w:rPr>
          <w:lang w:val="en-US"/>
        </w:rPr>
        <w:pPrChange w:id="1986" w:author="phuong vu" w:date="2018-11-23T13:48:00Z">
          <w:pPr/>
        </w:pPrChange>
      </w:pPr>
      <w:del w:id="1987" w:author="Tran Huan" w:date="2018-12-02T21:38:00Z">
        <w:r w:rsidDel="000B18D7">
          <w:rPr>
            <w:lang w:val="en-US"/>
          </w:rPr>
          <w:delText xml:space="preserve">Có nhiều giải pháp đã được đặt ra để giải quyết vấn đề: Dịch vụ giặt ủi giao nhận đồ tận nơi, dịch vụ tự giặt ủi, …. Các giải pháp này đặt ra giúp cửa hàng giải quyết các vấn đề cơ bản như: Hỗ trợ khách hàng nhận đồ tận nơi nhưng quần áo của khách hàng không ghi rõ chi tiết để tránh thất lạc đồ khách, cũng như </w:delText>
        </w:r>
        <w:r w:rsidR="00C8482A" w:rsidDel="000B18D7">
          <w:rPr>
            <w:lang w:val="en-US"/>
          </w:rPr>
          <w:delText>quá trình giao nhận không có biên nhận cho khách hàng kiểm tra đồ của mình. Và quần áo đã nhận về cửa hàng luôn được phân loại theo cách thủ công.</w:delText>
        </w:r>
      </w:del>
      <w:r w:rsidR="00C8482A">
        <w:rPr>
          <w:lang w:val="en-US"/>
        </w:rPr>
        <w:t xml:space="preserve"> </w:t>
      </w:r>
    </w:p>
    <w:p w14:paraId="235A84E5" w14:textId="6D8D538D" w:rsidR="00370B8C" w:rsidRDefault="00C8482A">
      <w:pPr>
        <w:pStyle w:val="Heading2"/>
        <w:numPr>
          <w:ilvl w:val="0"/>
          <w:numId w:val="56"/>
        </w:numPr>
        <w:spacing w:line="276" w:lineRule="auto"/>
        <w:rPr>
          <w:lang w:val="en-US"/>
        </w:rPr>
        <w:pPrChange w:id="1988" w:author="phuong vu" w:date="2018-11-23T13:48:00Z">
          <w:pPr>
            <w:pStyle w:val="Heading2"/>
          </w:pPr>
        </w:pPrChange>
      </w:pPr>
      <w:r>
        <w:rPr>
          <w:lang w:val="en-US"/>
        </w:rPr>
        <w:br w:type="page"/>
      </w:r>
      <w:bookmarkStart w:id="1989" w:name="_Toc529231110"/>
      <w:bookmarkStart w:id="1990" w:name="_Toc529231497"/>
      <w:bookmarkStart w:id="1991" w:name="_Toc531580646"/>
      <w:bookmarkEnd w:id="1989"/>
      <w:bookmarkEnd w:id="1990"/>
      <w:r w:rsidR="00370B8C" w:rsidRPr="007C127C">
        <w:t>Phạm</w:t>
      </w:r>
      <w:r w:rsidR="00370B8C">
        <w:rPr>
          <w:lang w:val="en-US"/>
        </w:rPr>
        <w:t xml:space="preserve"> vi đề tài</w:t>
      </w:r>
      <w:bookmarkEnd w:id="1991"/>
    </w:p>
    <w:p w14:paraId="7C74B52E" w14:textId="6E3436E3" w:rsidR="00C8482A" w:rsidDel="000B18D7" w:rsidRDefault="00C8482A" w:rsidP="000B18D7">
      <w:pPr>
        <w:spacing w:after="0" w:line="288" w:lineRule="auto"/>
        <w:contextualSpacing/>
        <w:rPr>
          <w:del w:id="1992" w:author="Tran Huan" w:date="2018-12-02T21:41:00Z"/>
          <w:lang w:val="en-US"/>
        </w:rPr>
        <w:pPrChange w:id="1993" w:author="Tran Huan" w:date="2018-12-02T21:43:00Z">
          <w:pPr/>
        </w:pPrChange>
      </w:pPr>
      <w:del w:id="1994" w:author="Tran Huan" w:date="2018-12-02T21:58:00Z">
        <w:r w:rsidDel="00DF1A8C">
          <w:rPr>
            <w:lang w:val="en-US"/>
          </w:rPr>
          <w:tab/>
        </w:r>
      </w:del>
      <w:r>
        <w:rPr>
          <w:lang w:val="en-US"/>
        </w:rPr>
        <w:t>Đề tài được đặt ra với mong muốn giải quyết được vấn đề trong việc</w:t>
      </w:r>
      <w:ins w:id="1995" w:author="Tran Huan" w:date="2018-12-02T21:39:00Z">
        <w:r w:rsidR="000B18D7">
          <w:rPr>
            <w:lang w:val="en-US"/>
          </w:rPr>
          <w:t xml:space="preserve"> quản lý cửa hàng và</w:t>
        </w:r>
      </w:ins>
      <w:r>
        <w:rPr>
          <w:lang w:val="en-US"/>
        </w:rPr>
        <w:t xml:space="preserve"> tạo đơn hàng cho khách hàng thông qua </w:t>
      </w:r>
      <w:del w:id="1996" w:author="Tran Huan" w:date="2018-12-02T21:40:00Z">
        <w:r w:rsidDel="000B18D7">
          <w:rPr>
            <w:lang w:val="en-US"/>
          </w:rPr>
          <w:delText xml:space="preserve">việc đặt đơn hàng thông qua </w:delText>
        </w:r>
      </w:del>
      <w:r>
        <w:rPr>
          <w:lang w:val="en-US"/>
        </w:rPr>
        <w:t xml:space="preserve">ứng dụng </w:t>
      </w:r>
      <w:del w:id="1997" w:author="Tran Huan" w:date="2018-12-02T21:46:00Z">
        <w:r w:rsidDel="00C10B1E">
          <w:rPr>
            <w:lang w:val="en-US"/>
          </w:rPr>
          <w:delText>di động</w:delText>
        </w:r>
      </w:del>
      <w:ins w:id="1998" w:author="Tran Huan" w:date="2018-12-02T21:46:00Z">
        <w:r w:rsidR="00C10B1E">
          <w:rPr>
            <w:lang w:val="en-US"/>
          </w:rPr>
          <w:t>Android</w:t>
        </w:r>
      </w:ins>
      <w:r>
        <w:rPr>
          <w:lang w:val="en-US"/>
        </w:rPr>
        <w:t xml:space="preserve">. Ứng dụng </w:t>
      </w:r>
      <w:ins w:id="1999" w:author="Tran Huan" w:date="2018-12-02T21:46:00Z">
        <w:r w:rsidR="00C10B1E">
          <w:rPr>
            <w:lang w:val="en-US"/>
          </w:rPr>
          <w:t>Android</w:t>
        </w:r>
      </w:ins>
      <w:ins w:id="2000" w:author="Tran Huan" w:date="2018-12-02T21:40:00Z">
        <w:r w:rsidR="000B18D7">
          <w:rPr>
            <w:lang w:val="en-US"/>
          </w:rPr>
          <w:t xml:space="preserve"> </w:t>
        </w:r>
      </w:ins>
      <w:r>
        <w:rPr>
          <w:lang w:val="en-US"/>
        </w:rPr>
        <w:t>hỗ trợ khách hàng chọn dịch vụ mình cần thiết và tìm kiếm những chi nhánh của hàng có hỗ trợ đầy đủ dịch vụ khách hàng đã chọn lựa.</w:t>
      </w:r>
      <w:ins w:id="2001" w:author="Tran Huan" w:date="2018-12-02T21:41:00Z">
        <w:r w:rsidR="000B18D7">
          <w:rPr>
            <w:lang w:val="en-US"/>
          </w:rPr>
          <w:t xml:space="preserve"> Ứng dụng </w:t>
        </w:r>
      </w:ins>
    </w:p>
    <w:p w14:paraId="57F1AC7C" w14:textId="477B5255" w:rsidR="00370B8C" w:rsidRDefault="00C8482A" w:rsidP="000B18D7">
      <w:pPr>
        <w:spacing w:after="0" w:line="288" w:lineRule="auto"/>
        <w:contextualSpacing/>
        <w:rPr>
          <w:ins w:id="2002" w:author="phuong vu" w:date="2018-11-18T15:45:00Z"/>
          <w:lang w:val="en-US"/>
        </w:rPr>
        <w:pPrChange w:id="2003" w:author="Tran Huan" w:date="2018-12-02T21:43:00Z">
          <w:pPr/>
        </w:pPrChange>
      </w:pPr>
      <w:del w:id="2004" w:author="Tran Huan" w:date="2018-12-02T21:41:00Z">
        <w:r w:rsidDel="000B18D7">
          <w:rPr>
            <w:lang w:val="en-US"/>
          </w:rPr>
          <w:tab/>
          <w:delText xml:space="preserve">Xây dựng một trang </w:delText>
        </w:r>
      </w:del>
      <w:r>
        <w:rPr>
          <w:lang w:val="en-US"/>
        </w:rPr>
        <w:t xml:space="preserve">web quản lí </w:t>
      </w:r>
      <w:del w:id="2005" w:author="Tran Huan" w:date="2018-12-02T21:41:00Z">
        <w:r w:rsidDel="000B18D7">
          <w:rPr>
            <w:lang w:val="en-US"/>
          </w:rPr>
          <w:delText xml:space="preserve">thông qua đó </w:delText>
        </w:r>
      </w:del>
      <w:r>
        <w:rPr>
          <w:lang w:val="en-US"/>
        </w:rPr>
        <w:t xml:space="preserve">cửa hàng </w:t>
      </w:r>
      <w:del w:id="2006" w:author="Tran Huan" w:date="2018-12-02T21:42:00Z">
        <w:r w:rsidDel="000B18D7">
          <w:rPr>
            <w:lang w:val="en-US"/>
          </w:rPr>
          <w:delText>có thể</w:delText>
        </w:r>
      </w:del>
      <w:ins w:id="2007" w:author="Tran Huan" w:date="2018-12-02T21:42:00Z">
        <w:r w:rsidR="000B18D7">
          <w:rPr>
            <w:lang w:val="en-US"/>
          </w:rPr>
          <w:t>có thể</w:t>
        </w:r>
      </w:ins>
      <w:r>
        <w:rPr>
          <w:lang w:val="en-US"/>
        </w:rPr>
        <w:t xml:space="preserve"> quản lí các đơn hàng, biên nhận bằng cách kiểm soát trạng thái của chúng</w:t>
      </w:r>
      <w:r w:rsidR="0044671F">
        <w:rPr>
          <w:lang w:val="en-US"/>
        </w:rPr>
        <w:t xml:space="preserve">. Hỗ trợ đưa ra gợi ý sắp lịch xử lí đơn hàng cho cửa hàng và phân loại tự động giúp tiết kiệm thời gian </w:t>
      </w:r>
      <w:del w:id="2008" w:author="Tran Huan" w:date="2018-12-02T21:42:00Z">
        <w:r w:rsidR="0044671F" w:rsidDel="000B18D7">
          <w:rPr>
            <w:lang w:val="en-US"/>
          </w:rPr>
          <w:delText xml:space="preserve">nhất </w:delText>
        </w:r>
      </w:del>
      <w:r w:rsidR="0044671F">
        <w:rPr>
          <w:lang w:val="en-US"/>
        </w:rPr>
        <w:t>có thể.</w:t>
      </w:r>
    </w:p>
    <w:p w14:paraId="3BCF4D47" w14:textId="006000B9" w:rsidR="00891537" w:rsidRPr="00370B8C" w:rsidRDefault="00891537" w:rsidP="000B18D7">
      <w:pPr>
        <w:spacing w:after="0" w:line="288" w:lineRule="auto"/>
        <w:contextualSpacing/>
        <w:rPr>
          <w:lang w:val="en-US"/>
        </w:rPr>
        <w:pPrChange w:id="2009" w:author="Tran Huan" w:date="2018-12-02T21:43:00Z">
          <w:pPr/>
        </w:pPrChange>
      </w:pPr>
      <w:ins w:id="2010" w:author="phuong vu" w:date="2018-11-18T15:45:00Z">
        <w:r>
          <w:rPr>
            <w:lang w:val="en-US"/>
          </w:rPr>
          <w:tab/>
          <w:t>Đề tài hiện t</w:t>
        </w:r>
      </w:ins>
      <w:ins w:id="2011" w:author="phuong vu" w:date="2018-11-18T15:46:00Z">
        <w:r>
          <w:rPr>
            <w:lang w:val="en-US"/>
          </w:rPr>
          <w:t>ại</w:t>
        </w:r>
      </w:ins>
      <w:ins w:id="2012" w:author="phuong vu" w:date="2018-11-22T13:24:00Z">
        <w:r w:rsidR="003166DB">
          <w:rPr>
            <w:lang w:val="en-US"/>
          </w:rPr>
          <w:t xml:space="preserve"> không</w:t>
        </w:r>
      </w:ins>
      <w:ins w:id="2013" w:author="phuong vu" w:date="2018-11-18T15:46:00Z">
        <w:r>
          <w:rPr>
            <w:lang w:val="en-US"/>
          </w:rPr>
          <w:t xml:space="preserve"> </w:t>
        </w:r>
      </w:ins>
      <w:ins w:id="2014" w:author="phuong vu" w:date="2018-11-18T15:45:00Z">
        <w:r>
          <w:rPr>
            <w:lang w:val="en-US"/>
          </w:rPr>
          <w:t>hỗ trợ xây dựng trang quản lí các thông</w:t>
        </w:r>
      </w:ins>
      <w:ins w:id="2015" w:author="phuong vu" w:date="2018-11-18T15:46:00Z">
        <w:r>
          <w:rPr>
            <w:lang w:val="en-US"/>
          </w:rPr>
          <w:t xml:space="preserve"> tin dữ liệu đầu vào để tạo đơn hàng cũng như quản lí. Mọi dữ liệu được chạy từ tập tin dữ liệu có sẵn.</w:t>
        </w:r>
      </w:ins>
    </w:p>
    <w:p w14:paraId="200F8878" w14:textId="4ED2DB35" w:rsidR="00476B40" w:rsidRPr="00C557CE" w:rsidRDefault="00476B40" w:rsidP="00DF1A8C">
      <w:pPr>
        <w:pStyle w:val="Heading2"/>
        <w:numPr>
          <w:ilvl w:val="0"/>
          <w:numId w:val="56"/>
        </w:numPr>
        <w:spacing w:line="288" w:lineRule="auto"/>
        <w:contextualSpacing/>
        <w:rPr>
          <w:ins w:id="2016" w:author="phuong vu" w:date="2018-11-22T13:05:00Z"/>
        </w:rPr>
        <w:pPrChange w:id="2017" w:author="Tran Huan" w:date="2018-12-02T21:59:00Z">
          <w:pPr>
            <w:pStyle w:val="Heading3"/>
          </w:pPr>
        </w:pPrChange>
      </w:pPr>
      <w:bookmarkStart w:id="2018" w:name="_Toc531580647"/>
      <w:ins w:id="2019" w:author="phuong vu" w:date="2018-11-22T13:05:00Z">
        <w:r>
          <w:t xml:space="preserve">Mục tiêu </w:t>
        </w:r>
      </w:ins>
      <w:ins w:id="2020" w:author="phuong vu" w:date="2018-11-22T13:21:00Z">
        <w:r w:rsidR="003166DB">
          <w:rPr>
            <w:lang w:val="en-US"/>
          </w:rPr>
          <w:t>đề tài</w:t>
        </w:r>
      </w:ins>
      <w:bookmarkEnd w:id="2018"/>
    </w:p>
    <w:p w14:paraId="0EF32336" w14:textId="77777777" w:rsidR="00476B40" w:rsidRPr="000245EB" w:rsidRDefault="00476B40" w:rsidP="00DF1A8C">
      <w:pPr>
        <w:spacing w:after="0" w:line="288" w:lineRule="auto"/>
        <w:contextualSpacing/>
        <w:rPr>
          <w:ins w:id="2021" w:author="phuong vu" w:date="2018-11-22T13:05:00Z"/>
          <w:rPrChange w:id="2022" w:author="Tran Huan" w:date="2018-11-25T16:07:00Z">
            <w:rPr>
              <w:ins w:id="2023" w:author="phuong vu" w:date="2018-11-22T13:05:00Z"/>
              <w:lang w:val="en-US"/>
            </w:rPr>
          </w:rPrChange>
        </w:rPr>
        <w:pPrChange w:id="2024" w:author="Tran Huan" w:date="2018-12-02T21:59:00Z">
          <w:pPr>
            <w:ind w:left="720"/>
          </w:pPr>
        </w:pPrChange>
      </w:pPr>
      <w:ins w:id="2025" w:author="phuong vu" w:date="2018-11-22T13:05:00Z">
        <w:r w:rsidRPr="000245EB">
          <w:rPr>
            <w:rPrChange w:id="2026" w:author="Tran Huan" w:date="2018-11-25T16:07:00Z">
              <w:rPr>
                <w:lang w:val="en-US"/>
              </w:rPr>
            </w:rPrChange>
          </w:rPr>
          <w:t>Phát triển một mô hình hệ thống giặt ủi dựa trên các công nghệ phổ biến hiện nay gồm:</w:t>
        </w:r>
      </w:ins>
    </w:p>
    <w:p w14:paraId="209A8A43" w14:textId="7D376A66" w:rsidR="00476B40" w:rsidRPr="000245EB" w:rsidRDefault="00476B40" w:rsidP="00DF1A8C">
      <w:pPr>
        <w:spacing w:after="0" w:line="288" w:lineRule="auto"/>
        <w:ind w:firstLine="720"/>
        <w:contextualSpacing/>
        <w:rPr>
          <w:ins w:id="2027" w:author="phuong vu" w:date="2018-11-22T13:05:00Z"/>
          <w:rPrChange w:id="2028" w:author="Tran Huan" w:date="2018-11-25T16:07:00Z">
            <w:rPr>
              <w:ins w:id="2029" w:author="phuong vu" w:date="2018-11-22T13:05:00Z"/>
              <w:lang w:val="en-US"/>
            </w:rPr>
          </w:rPrChange>
        </w:rPr>
        <w:pPrChange w:id="2030" w:author="Tran Huan" w:date="2018-12-02T21:59:00Z">
          <w:pPr>
            <w:ind w:left="720"/>
          </w:pPr>
        </w:pPrChange>
      </w:pPr>
      <w:ins w:id="2031" w:author="phuong vu" w:date="2018-11-22T13:05:00Z">
        <w:r w:rsidRPr="000245EB">
          <w:rPr>
            <w:rPrChange w:id="2032" w:author="Tran Huan" w:date="2018-11-25T16:07:00Z">
              <w:rPr>
                <w:lang w:val="en-US"/>
              </w:rPr>
            </w:rPrChange>
          </w:rPr>
          <w:t xml:space="preserve">- Xây dựng một ứng dụng </w:t>
        </w:r>
        <w:del w:id="2033" w:author="Tran Huan" w:date="2018-12-02T21:45:00Z">
          <w:r w:rsidRPr="000245EB" w:rsidDel="00C10B1E">
            <w:rPr>
              <w:rPrChange w:id="2034" w:author="Tran Huan" w:date="2018-11-25T16:07:00Z">
                <w:rPr>
                  <w:lang w:val="en-US"/>
                </w:rPr>
              </w:rPrChange>
            </w:rPr>
            <w:delText>Android</w:delText>
          </w:r>
        </w:del>
      </w:ins>
      <w:ins w:id="2035" w:author="Tran Huan" w:date="2018-12-02T21:46:00Z">
        <w:r w:rsidR="00C10B1E">
          <w:t>Android</w:t>
        </w:r>
      </w:ins>
      <w:ins w:id="2036" w:author="phuong vu" w:date="2018-11-22T13:05:00Z">
        <w:r w:rsidRPr="000245EB">
          <w:rPr>
            <w:rPrChange w:id="2037" w:author="Tran Huan" w:date="2018-11-25T16:07:00Z">
              <w:rPr>
                <w:lang w:val="en-US"/>
              </w:rPr>
            </w:rPrChange>
          </w:rPr>
          <w:t xml:space="preserve"> hỗ trợ khách hàng tạo đơn hàng và tìm được những chi nhánh giặt ủi của cửa hàng gần nhất trong phạm vi được quy định trước.</w:t>
        </w:r>
      </w:ins>
    </w:p>
    <w:p w14:paraId="63B6F64B" w14:textId="430F963B" w:rsidR="00476B40" w:rsidRPr="000245EB" w:rsidRDefault="00476B40" w:rsidP="00DF1A8C">
      <w:pPr>
        <w:spacing w:after="0" w:line="288" w:lineRule="auto"/>
        <w:ind w:firstLine="720"/>
        <w:contextualSpacing/>
        <w:rPr>
          <w:ins w:id="2038" w:author="phuong vu" w:date="2018-11-22T13:05:00Z"/>
          <w:rPrChange w:id="2039" w:author="Tran Huan" w:date="2018-11-25T16:07:00Z">
            <w:rPr>
              <w:ins w:id="2040" w:author="phuong vu" w:date="2018-11-22T13:05:00Z"/>
              <w:lang w:val="en-US"/>
            </w:rPr>
          </w:rPrChange>
        </w:rPr>
        <w:pPrChange w:id="2041" w:author="Tran Huan" w:date="2018-12-02T21:59:00Z">
          <w:pPr>
            <w:ind w:left="720"/>
          </w:pPr>
        </w:pPrChange>
      </w:pPr>
      <w:ins w:id="2042" w:author="phuong vu" w:date="2018-11-22T13:05:00Z">
        <w:r w:rsidRPr="000245EB">
          <w:rPr>
            <w:rPrChange w:id="2043" w:author="Tran Huan" w:date="2018-11-25T16:07:00Z">
              <w:rPr>
                <w:lang w:val="en-US"/>
              </w:rPr>
            </w:rPrChange>
          </w:rPr>
          <w:t xml:space="preserve">- Xây dựng một </w:t>
        </w:r>
        <w:del w:id="2044" w:author="Tran Huan" w:date="2018-12-02T21:43:00Z">
          <w:r w:rsidRPr="000245EB" w:rsidDel="00C10B1E">
            <w:rPr>
              <w:rPrChange w:id="2045" w:author="Tran Huan" w:date="2018-11-25T16:07:00Z">
                <w:rPr>
                  <w:lang w:val="en-US"/>
                </w:rPr>
              </w:rPrChange>
            </w:rPr>
            <w:delText>trong</w:delText>
          </w:r>
        </w:del>
        <w:del w:id="2046" w:author="Tran Huan" w:date="2018-12-02T21:44:00Z">
          <w:r w:rsidRPr="000245EB" w:rsidDel="00C10B1E">
            <w:rPr>
              <w:rPrChange w:id="2047" w:author="Tran Huan" w:date="2018-11-25T16:07:00Z">
                <w:rPr>
                  <w:lang w:val="en-US"/>
                </w:rPr>
              </w:rPrChange>
            </w:rPr>
            <w:delText xml:space="preserve"> </w:delText>
          </w:r>
        </w:del>
      </w:ins>
      <w:ins w:id="2048" w:author="Tran Huan" w:date="2018-12-02T21:48:00Z">
        <w:r w:rsidR="00C10B1E" w:rsidRPr="00C10B1E">
          <w:rPr>
            <w:rPrChange w:id="2049" w:author="Tran Huan" w:date="2018-12-02T21:48:00Z">
              <w:rPr>
                <w:lang w:val="en-US"/>
              </w:rPr>
            </w:rPrChange>
          </w:rPr>
          <w:t>w</w:t>
        </w:r>
      </w:ins>
      <w:ins w:id="2050" w:author="phuong vu" w:date="2018-11-22T13:05:00Z">
        <w:del w:id="2051" w:author="Tran Huan" w:date="2018-12-02T21:48:00Z">
          <w:r w:rsidRPr="000245EB" w:rsidDel="00C10B1E">
            <w:rPr>
              <w:rPrChange w:id="2052" w:author="Tran Huan" w:date="2018-11-25T16:07:00Z">
                <w:rPr>
                  <w:lang w:val="en-US"/>
                </w:rPr>
              </w:rPrChange>
            </w:rPr>
            <w:delText>W</w:delText>
          </w:r>
        </w:del>
        <w:r w:rsidRPr="000245EB">
          <w:rPr>
            <w:rPrChange w:id="2053" w:author="Tran Huan" w:date="2018-11-25T16:07:00Z">
              <w:rPr>
                <w:lang w:val="en-US"/>
              </w:rPr>
            </w:rPrChange>
          </w:rPr>
          <w:t>eb</w:t>
        </w:r>
      </w:ins>
      <w:ins w:id="2054" w:author="Tran Huan" w:date="2018-12-02T21:44:00Z">
        <w:r w:rsidR="00C10B1E" w:rsidRPr="00C10B1E">
          <w:rPr>
            <w:rPrChange w:id="2055" w:author="Tran Huan" w:date="2018-12-02T21:44:00Z">
              <w:rPr>
                <w:lang w:val="en-US"/>
              </w:rPr>
            </w:rPrChange>
          </w:rPr>
          <w:t>site</w:t>
        </w:r>
      </w:ins>
      <w:ins w:id="2056" w:author="phuong vu" w:date="2018-11-22T13:05:00Z">
        <w:r w:rsidRPr="000245EB">
          <w:rPr>
            <w:rPrChange w:id="2057" w:author="Tran Huan" w:date="2018-11-25T16:07:00Z">
              <w:rPr>
                <w:lang w:val="en-US"/>
              </w:rPr>
            </w:rPrChange>
          </w:rPr>
          <w:t xml:space="preserve"> quản lí các đơn hàng của khách hàng sau khi họ </w:t>
        </w:r>
        <w:del w:id="2058" w:author="Tran Huan" w:date="2018-12-02T21:45:00Z">
          <w:r w:rsidRPr="000245EB" w:rsidDel="00C10B1E">
            <w:rPr>
              <w:rPrChange w:id="2059" w:author="Tran Huan" w:date="2018-11-25T16:07:00Z">
                <w:rPr>
                  <w:lang w:val="en-US"/>
                </w:rPr>
              </w:rPrChange>
            </w:rPr>
            <w:delText>chấp nhận xây dựng đơn hàng</w:delText>
          </w:r>
        </w:del>
      </w:ins>
      <w:ins w:id="2060" w:author="Tran Huan" w:date="2018-12-02T21:45:00Z">
        <w:r w:rsidR="00C10B1E" w:rsidRPr="00C10B1E">
          <w:rPr>
            <w:rPrChange w:id="2061" w:author="Tran Huan" w:date="2018-12-02T21:45:00Z">
              <w:rPr>
                <w:lang w:val="en-US"/>
              </w:rPr>
            </w:rPrChange>
          </w:rPr>
          <w:t>tạo đơn hàng</w:t>
        </w:r>
      </w:ins>
      <w:ins w:id="2062" w:author="phuong vu" w:date="2018-11-22T13:05:00Z">
        <w:r w:rsidRPr="000245EB">
          <w:rPr>
            <w:rPrChange w:id="2063" w:author="Tran Huan" w:date="2018-11-25T16:07:00Z">
              <w:rPr>
                <w:lang w:val="en-US"/>
              </w:rPr>
            </w:rPrChange>
          </w:rPr>
          <w:t xml:space="preserve"> từ ứng dụng </w:t>
        </w:r>
        <w:del w:id="2064" w:author="Tran Huan" w:date="2018-12-02T21:45:00Z">
          <w:r w:rsidRPr="000245EB" w:rsidDel="00C10B1E">
            <w:rPr>
              <w:rPrChange w:id="2065" w:author="Tran Huan" w:date="2018-11-25T16:07:00Z">
                <w:rPr>
                  <w:lang w:val="en-US"/>
                </w:rPr>
              </w:rPrChange>
            </w:rPr>
            <w:delText>Android</w:delText>
          </w:r>
        </w:del>
      </w:ins>
      <w:ins w:id="2066" w:author="Tran Huan" w:date="2018-12-02T21:46:00Z">
        <w:r w:rsidR="00C10B1E">
          <w:t>Android</w:t>
        </w:r>
      </w:ins>
      <w:ins w:id="2067" w:author="phuong vu" w:date="2018-11-22T13:05:00Z">
        <w:r w:rsidRPr="000245EB">
          <w:rPr>
            <w:rPrChange w:id="2068" w:author="Tran Huan" w:date="2018-11-25T16:07:00Z">
              <w:rPr>
                <w:lang w:val="en-US"/>
              </w:rPr>
            </w:rPrChange>
          </w:rPr>
          <w:t xml:space="preserve">. </w:t>
        </w:r>
        <w:del w:id="2069" w:author="Tran Huan" w:date="2018-12-02T21:45:00Z">
          <w:r w:rsidRPr="000245EB" w:rsidDel="00C10B1E">
            <w:rPr>
              <w:rPrChange w:id="2070" w:author="Tran Huan" w:date="2018-11-25T16:07:00Z">
                <w:rPr>
                  <w:lang w:val="en-US"/>
                </w:rPr>
              </w:rPrChange>
            </w:rPr>
            <w:delText xml:space="preserve">Trang </w:delText>
          </w:r>
        </w:del>
        <w:r w:rsidRPr="000245EB">
          <w:rPr>
            <w:rPrChange w:id="2071" w:author="Tran Huan" w:date="2018-11-25T16:07:00Z">
              <w:rPr>
                <w:lang w:val="en-US"/>
              </w:rPr>
            </w:rPrChange>
          </w:rPr>
          <w:t>Web</w:t>
        </w:r>
      </w:ins>
      <w:ins w:id="2072" w:author="Tran Huan" w:date="2018-12-02T21:45:00Z">
        <w:r w:rsidR="00C10B1E" w:rsidRPr="00C10B1E">
          <w:rPr>
            <w:rPrChange w:id="2073" w:author="Tran Huan" w:date="2018-12-02T21:45:00Z">
              <w:rPr>
                <w:lang w:val="en-US"/>
              </w:rPr>
            </w:rPrChange>
          </w:rPr>
          <w:t>site</w:t>
        </w:r>
      </w:ins>
      <w:ins w:id="2074" w:author="phuong vu" w:date="2018-11-22T13:05:00Z">
        <w:r w:rsidRPr="000245EB">
          <w:rPr>
            <w:rPrChange w:id="2075" w:author="Tran Huan" w:date="2018-11-25T16:07:00Z">
              <w:rPr>
                <w:lang w:val="en-US"/>
              </w:rPr>
            </w:rPrChange>
          </w:rPr>
          <w:t xml:space="preserve"> hỗ trợ nhận viên quản lí đơn hàng theo dõi được tình trạng của đơn hàng thông qua việc quản lí các </w:t>
        </w:r>
      </w:ins>
      <w:ins w:id="2076" w:author="Tran Huan" w:date="2018-12-02T21:48:00Z">
        <w:r w:rsidR="00C10B1E" w:rsidRPr="00C10B1E">
          <w:rPr>
            <w:rPrChange w:id="2077" w:author="Tran Huan" w:date="2018-12-02T21:48:00Z">
              <w:rPr>
                <w:lang w:val="en-US"/>
              </w:rPr>
            </w:rPrChange>
          </w:rPr>
          <w:t>đ</w:t>
        </w:r>
      </w:ins>
      <w:ins w:id="2078" w:author="phuong vu" w:date="2018-11-22T13:05:00Z">
        <w:del w:id="2079" w:author="Tran Huan" w:date="2018-12-02T21:48:00Z">
          <w:r w:rsidRPr="000245EB" w:rsidDel="00C10B1E">
            <w:rPr>
              <w:rPrChange w:id="2080" w:author="Tran Huan" w:date="2018-11-25T16:07:00Z">
                <w:rPr>
                  <w:lang w:val="en-US"/>
                </w:rPr>
              </w:rPrChange>
            </w:rPr>
            <w:delText>d</w:delText>
          </w:r>
        </w:del>
        <w:r w:rsidRPr="000245EB">
          <w:rPr>
            <w:rPrChange w:id="2081" w:author="Tran Huan" w:date="2018-11-25T16:07:00Z">
              <w:rPr>
                <w:lang w:val="en-US"/>
              </w:rPr>
            </w:rPrChange>
          </w:rPr>
          <w:t>ơn hàng dựa trên trạng thái của chúng.</w:t>
        </w:r>
        <w:del w:id="2082" w:author="Tran Huan" w:date="2018-12-02T21:48:00Z">
          <w:r w:rsidRPr="000245EB" w:rsidDel="00C10B1E">
            <w:rPr>
              <w:rPrChange w:id="2083" w:author="Tran Huan" w:date="2018-11-25T16:07:00Z">
                <w:rPr>
                  <w:lang w:val="en-US"/>
                </w:rPr>
              </w:rPrChange>
            </w:rPr>
            <w:delText xml:space="preserve"> Cùng với đó, trang web cung cấp tạo đơn hàng nếu khách hàng không đặt hàng thông qua ứng dụng điện thoại.</w:delText>
          </w:r>
        </w:del>
      </w:ins>
    </w:p>
    <w:p w14:paraId="701AAC2B" w14:textId="699B8672" w:rsidR="00476B40" w:rsidDel="00DF1A8C" w:rsidRDefault="00476B40" w:rsidP="00DF1A8C">
      <w:pPr>
        <w:spacing w:after="0" w:line="288" w:lineRule="auto"/>
        <w:ind w:firstLine="720"/>
        <w:contextualSpacing/>
        <w:rPr>
          <w:del w:id="2084" w:author="Tran Huan" w:date="2018-11-26T11:05:00Z"/>
        </w:rPr>
        <w:pPrChange w:id="2085" w:author="Tran Huan" w:date="2018-12-02T21:59:00Z">
          <w:pPr>
            <w:jc w:val="left"/>
          </w:pPr>
        </w:pPrChange>
      </w:pPr>
      <w:ins w:id="2086" w:author="phuong vu" w:date="2018-11-22T13:05:00Z">
        <w:r w:rsidRPr="000245EB">
          <w:rPr>
            <w:rPrChange w:id="2087" w:author="Tran Huan" w:date="2018-11-25T16:07:00Z">
              <w:rPr>
                <w:lang w:val="en-US"/>
              </w:rPr>
            </w:rPrChange>
          </w:rPr>
          <w:t>- Áp dụng giải thuật hàng đợi nhiều trạm phục vụ để giải quyết được bài toán phân chia các đơn hàng vào các máy giặt sao cho thời gian xử lí các đơn hàng là nhanh nhất có thể và đúng thời gian giao trả đồ cho khách hàng. Kết quả áp dụng giải thuật là kết quả tương đối không giải quyết được tất cả các trường hợp đặc biệt trong thực tế.</w:t>
        </w:r>
      </w:ins>
    </w:p>
    <w:p w14:paraId="27C02D7E" w14:textId="425590F9" w:rsidR="00DF1A8C" w:rsidRPr="000245EB" w:rsidRDefault="00DF1A8C" w:rsidP="00DF1A8C">
      <w:pPr>
        <w:spacing w:after="0" w:line="288" w:lineRule="auto"/>
        <w:ind w:firstLine="720"/>
        <w:contextualSpacing/>
        <w:rPr>
          <w:ins w:id="2088" w:author="Tran Huan" w:date="2018-12-02T21:54:00Z"/>
          <w:rPrChange w:id="2089" w:author="Tran Huan" w:date="2018-11-25T16:07:00Z">
            <w:rPr>
              <w:ins w:id="2090" w:author="Tran Huan" w:date="2018-12-02T21:54:00Z"/>
              <w:lang w:val="en-US"/>
            </w:rPr>
          </w:rPrChange>
        </w:rPr>
        <w:pPrChange w:id="2091" w:author="Tran Huan" w:date="2018-12-02T21:59:00Z">
          <w:pPr>
            <w:ind w:left="720"/>
          </w:pPr>
        </w:pPrChange>
      </w:pPr>
    </w:p>
    <w:p w14:paraId="4A4BDF96" w14:textId="77777777" w:rsidR="00476B40" w:rsidRPr="000245EB" w:rsidRDefault="00476B40" w:rsidP="00C10B1E">
      <w:pPr>
        <w:spacing w:after="0" w:line="288" w:lineRule="auto"/>
        <w:ind w:firstLine="720"/>
        <w:contextualSpacing/>
        <w:rPr>
          <w:ins w:id="2092" w:author="phuong vu" w:date="2018-11-22T13:05:00Z"/>
          <w:rPrChange w:id="2093" w:author="Tran Huan" w:date="2018-11-25T16:07:00Z">
            <w:rPr>
              <w:ins w:id="2094" w:author="phuong vu" w:date="2018-11-22T13:05:00Z"/>
              <w:lang w:val="en-US"/>
            </w:rPr>
          </w:rPrChange>
        </w:rPr>
        <w:pPrChange w:id="2095" w:author="Tran Huan" w:date="2018-12-02T21:49:00Z">
          <w:pPr>
            <w:jc w:val="left"/>
          </w:pPr>
        </w:pPrChange>
      </w:pPr>
      <w:ins w:id="2096" w:author="phuong vu" w:date="2018-11-22T13:05:00Z">
        <w:r w:rsidRPr="000245EB">
          <w:rPr>
            <w:rPrChange w:id="2097" w:author="Tran Huan" w:date="2018-11-25T16:07:00Z">
              <w:rPr>
                <w:lang w:val="en-US"/>
              </w:rPr>
            </w:rPrChange>
          </w:rPr>
          <w:br w:type="page"/>
        </w:r>
      </w:ins>
    </w:p>
    <w:p w14:paraId="7308C583" w14:textId="134EE7A0" w:rsidR="00382451" w:rsidRPr="000245EB" w:rsidRDefault="00476B40" w:rsidP="00DF1A8C">
      <w:pPr>
        <w:pStyle w:val="Heading2"/>
        <w:numPr>
          <w:ilvl w:val="0"/>
          <w:numId w:val="56"/>
        </w:numPr>
        <w:spacing w:line="288" w:lineRule="auto"/>
        <w:rPr>
          <w:ins w:id="2098" w:author="phuong vu" w:date="2018-11-22T13:05:00Z"/>
        </w:rPr>
        <w:pPrChange w:id="2099" w:author="Tran Huan" w:date="2018-12-02T21:54:00Z">
          <w:pPr>
            <w:pStyle w:val="Heading3"/>
          </w:pPr>
        </w:pPrChange>
      </w:pPr>
      <w:bookmarkStart w:id="2100" w:name="_Toc531580648"/>
      <w:ins w:id="2101" w:author="phuong vu" w:date="2018-11-22T13:05:00Z">
        <w:r w:rsidRPr="00B04AB8">
          <w:t>Đối tượng nghiên cứu</w:t>
        </w:r>
        <w:bookmarkEnd w:id="2100"/>
      </w:ins>
    </w:p>
    <w:p w14:paraId="4E929338" w14:textId="65948590" w:rsidR="00476B40" w:rsidRPr="00CF53ED" w:rsidDel="00DF1A8C" w:rsidRDefault="00DF1A8C" w:rsidP="00DF1A8C">
      <w:pPr>
        <w:spacing w:after="0" w:line="288" w:lineRule="auto"/>
        <w:rPr>
          <w:ins w:id="2102" w:author="phuong vu" w:date="2018-11-22T13:05:00Z"/>
          <w:del w:id="2103" w:author="Tran Huan" w:date="2018-12-02T21:59:00Z"/>
          <w:rPrChange w:id="2104" w:author="Tran Huan" w:date="2018-12-02T22:04:00Z">
            <w:rPr>
              <w:ins w:id="2105" w:author="phuong vu" w:date="2018-11-22T13:05:00Z"/>
              <w:del w:id="2106" w:author="Tran Huan" w:date="2018-12-02T21:59:00Z"/>
              <w:lang w:val="en-US"/>
            </w:rPr>
          </w:rPrChange>
        </w:rPr>
        <w:pPrChange w:id="2107" w:author="Tran Huan" w:date="2018-12-02T21:54:00Z">
          <w:pPr/>
        </w:pPrChange>
      </w:pPr>
      <w:ins w:id="2108" w:author="Tran Huan" w:date="2018-12-02T22:01:00Z">
        <w:r w:rsidRPr="00DF1A8C">
          <w:rPr>
            <w:rPrChange w:id="2109" w:author="Tran Huan" w:date="2018-12-02T22:01:00Z">
              <w:rPr>
                <w:lang w:val="en-US"/>
              </w:rPr>
            </w:rPrChange>
          </w:rPr>
          <w:t xml:space="preserve">Trong </w:t>
        </w:r>
      </w:ins>
      <w:ins w:id="2110" w:author="phuong vu" w:date="2018-11-22T13:05:00Z">
        <w:del w:id="2111" w:author="Tran Huan" w:date="2018-12-02T21:58:00Z">
          <w:r w:rsidR="00476B40" w:rsidRPr="000245EB" w:rsidDel="00DF1A8C">
            <w:rPr>
              <w:rPrChange w:id="2112" w:author="Tran Huan" w:date="2018-11-25T16:07:00Z">
                <w:rPr>
                  <w:lang w:val="en-US"/>
                </w:rPr>
              </w:rPrChange>
            </w:rPr>
            <w:tab/>
          </w:r>
        </w:del>
      </w:ins>
      <w:ins w:id="2113" w:author="Tran Huan" w:date="2018-12-02T22:01:00Z">
        <w:r w:rsidRPr="00DF1A8C">
          <w:rPr>
            <w:rPrChange w:id="2114" w:author="Tran Huan" w:date="2018-12-02T22:02:00Z">
              <w:rPr>
                <w:lang w:val="en-US"/>
              </w:rPr>
            </w:rPrChange>
          </w:rPr>
          <w:t>đ</w:t>
        </w:r>
      </w:ins>
      <w:ins w:id="2115" w:author="phuong vu" w:date="2018-11-22T13:05:00Z">
        <w:del w:id="2116" w:author="Tran Huan" w:date="2018-12-02T22:01:00Z">
          <w:r w:rsidR="00476B40" w:rsidRPr="000245EB" w:rsidDel="00DF1A8C">
            <w:rPr>
              <w:rPrChange w:id="2117" w:author="Tran Huan" w:date="2018-11-25T16:07:00Z">
                <w:rPr>
                  <w:lang w:val="en-US"/>
                </w:rPr>
              </w:rPrChange>
            </w:rPr>
            <w:delText>Đ</w:delText>
          </w:r>
        </w:del>
        <w:r w:rsidR="00476B40" w:rsidRPr="000245EB">
          <w:rPr>
            <w:rPrChange w:id="2118" w:author="Tran Huan" w:date="2018-11-25T16:07:00Z">
              <w:rPr>
                <w:lang w:val="en-US"/>
              </w:rPr>
            </w:rPrChange>
          </w:rPr>
          <w:t>ề tài</w:t>
        </w:r>
      </w:ins>
      <w:ins w:id="2119" w:author="Tran Huan" w:date="2018-12-02T22:02:00Z">
        <w:r w:rsidRPr="00DF1A8C">
          <w:rPr>
            <w:rPrChange w:id="2120" w:author="Tran Huan" w:date="2018-12-02T22:02:00Z">
              <w:rPr>
                <w:lang w:val="en-US"/>
              </w:rPr>
            </w:rPrChange>
          </w:rPr>
          <w:t xml:space="preserve"> chúng tôi</w:t>
        </w:r>
      </w:ins>
      <w:ins w:id="2121" w:author="phuong vu" w:date="2018-11-22T13:05:00Z">
        <w:r w:rsidR="00476B40" w:rsidRPr="000245EB">
          <w:rPr>
            <w:rPrChange w:id="2122" w:author="Tran Huan" w:date="2018-11-25T16:07:00Z">
              <w:rPr>
                <w:lang w:val="en-US"/>
              </w:rPr>
            </w:rPrChange>
          </w:rPr>
          <w:t xml:space="preserve"> nghiên cứu về mô hình quản lí một cửa hàng giặt ủi với nhiều chi nhánh (hay điểm xử lí giặt ủi khác nhau)</w:t>
        </w:r>
        <w:del w:id="2123" w:author="Tran Huan" w:date="2018-12-02T22:00:00Z">
          <w:r w:rsidR="00476B40" w:rsidRPr="000245EB" w:rsidDel="00DF1A8C">
            <w:rPr>
              <w:rPrChange w:id="2124" w:author="Tran Huan" w:date="2018-11-25T16:07:00Z">
                <w:rPr>
                  <w:lang w:val="en-US"/>
                </w:rPr>
              </w:rPrChange>
            </w:rPr>
            <w:delText>. Đối tượng nghiên cứu mà đề tài hướng tới quản lí được các đơn hàng ở mỗi chi nhánh khác</w:delText>
          </w:r>
        </w:del>
      </w:ins>
      <w:ins w:id="2125" w:author="Tran Huan" w:date="2018-12-02T22:04:00Z">
        <w:r w:rsidR="00CF53ED" w:rsidRPr="00CF53ED">
          <w:rPr>
            <w:rPrChange w:id="2126" w:author="Tran Huan" w:date="2018-12-02T22:04:00Z">
              <w:rPr>
                <w:lang w:val="en-US"/>
              </w:rPr>
            </w:rPrChange>
          </w:rPr>
          <w:t>. Tìm hiểu giải thuật hàng đợi nhiều trạm để hỗ trợ việc sắp xếp đơn hàng.</w:t>
        </w:r>
      </w:ins>
      <w:ins w:id="2127" w:author="phuong vu" w:date="2018-11-22T13:05:00Z">
        <w:del w:id="2128" w:author="Tran Huan" w:date="2018-12-02T22:04:00Z">
          <w:r w:rsidR="00476B40" w:rsidRPr="000245EB" w:rsidDel="00CF53ED">
            <w:rPr>
              <w:rPrChange w:id="2129" w:author="Tran Huan" w:date="2018-11-25T16:07:00Z">
                <w:rPr>
                  <w:lang w:val="en-US"/>
                </w:rPr>
              </w:rPrChange>
            </w:rPr>
            <w:delText>.</w:delText>
          </w:r>
        </w:del>
      </w:ins>
    </w:p>
    <w:p w14:paraId="1BDFCC72" w14:textId="24F14B9E" w:rsidR="00C10B1E" w:rsidRPr="000245EB" w:rsidRDefault="00476B40" w:rsidP="00DF1A8C">
      <w:pPr>
        <w:spacing w:after="0" w:line="288" w:lineRule="auto"/>
        <w:rPr>
          <w:ins w:id="2130" w:author="phuong vu" w:date="2018-11-22T13:05:00Z"/>
          <w:rPrChange w:id="2131" w:author="Tran Huan" w:date="2018-11-25T16:07:00Z">
            <w:rPr>
              <w:ins w:id="2132" w:author="phuong vu" w:date="2018-11-22T13:05:00Z"/>
              <w:lang w:val="en-US"/>
            </w:rPr>
          </w:rPrChange>
        </w:rPr>
        <w:pPrChange w:id="2133" w:author="Tran Huan" w:date="2018-12-02T21:59:00Z">
          <w:pPr>
            <w:ind w:firstLine="720"/>
          </w:pPr>
        </w:pPrChange>
      </w:pPr>
      <w:ins w:id="2134" w:author="phuong vu" w:date="2018-11-22T13:05:00Z">
        <w:del w:id="2135" w:author="Tran Huan" w:date="2018-12-02T21:59:00Z">
          <w:r w:rsidRPr="000245EB" w:rsidDel="00DF1A8C">
            <w:rPr>
              <w:rPrChange w:id="2136" w:author="Tran Huan" w:date="2018-11-25T16:07:00Z">
                <w:rPr>
                  <w:lang w:val="en-US"/>
                </w:rPr>
              </w:rPrChange>
            </w:rPr>
            <w:delText>Nghiên cứu cách đặt đơn hàng giặt ủi bằng ứng dụng điện thoại, hỗ trợ người dùng tạo đơn hàng nhanh chóng không cần bỏ thời gian ra tận địa điểm giặt ủi.</w:delText>
          </w:r>
        </w:del>
      </w:ins>
    </w:p>
    <w:p w14:paraId="5DEFFA37" w14:textId="1F201E8B" w:rsidR="00476B40" w:rsidRDefault="00476B40" w:rsidP="00381A0C">
      <w:pPr>
        <w:pStyle w:val="Heading2"/>
        <w:numPr>
          <w:ilvl w:val="0"/>
          <w:numId w:val="56"/>
        </w:numPr>
        <w:spacing w:line="288" w:lineRule="auto"/>
        <w:rPr>
          <w:ins w:id="2137" w:author="phuong vu" w:date="2018-11-22T13:05:00Z"/>
        </w:rPr>
        <w:pPrChange w:id="2138" w:author="Tran Huan" w:date="2018-12-02T22:32:00Z">
          <w:pPr>
            <w:pStyle w:val="Heading3"/>
          </w:pPr>
        </w:pPrChange>
      </w:pPr>
      <w:bookmarkStart w:id="2139" w:name="_Toc531580649"/>
      <w:ins w:id="2140" w:author="phuong vu" w:date="2018-11-22T13:05:00Z">
        <w:r w:rsidRPr="00B04AB8">
          <w:t>Phạm vi nghiên cứu</w:t>
        </w:r>
        <w:bookmarkEnd w:id="2139"/>
      </w:ins>
    </w:p>
    <w:p w14:paraId="0C551862" w14:textId="77777777" w:rsidR="00381A0C" w:rsidRPr="00C72765" w:rsidDel="00381A0C" w:rsidRDefault="00476B40" w:rsidP="00381A0C">
      <w:pPr>
        <w:spacing w:line="288" w:lineRule="auto"/>
        <w:contextualSpacing/>
        <w:rPr>
          <w:del w:id="2141" w:author="Tran Huan" w:date="2018-12-02T22:32:00Z"/>
          <w:moveTo w:id="2142" w:author="Tran Huan" w:date="2018-12-02T22:32:00Z"/>
        </w:rPr>
        <w:pPrChange w:id="2143" w:author="Tran Huan" w:date="2018-12-02T22:32:00Z">
          <w:pPr>
            <w:spacing w:line="276" w:lineRule="auto"/>
          </w:pPr>
        </w:pPrChange>
      </w:pPr>
      <w:ins w:id="2144" w:author="phuong vu" w:date="2018-11-22T13:05:00Z">
        <w:del w:id="2145" w:author="Tran Huan" w:date="2018-12-02T22:32:00Z">
          <w:r w:rsidDel="00381A0C">
            <w:tab/>
          </w:r>
        </w:del>
      </w:ins>
      <w:moveToRangeStart w:id="2146" w:author="Tran Huan" w:date="2018-12-02T22:32:00Z" w:name="move531553270"/>
      <w:moveTo w:id="2147" w:author="Tran Huan" w:date="2018-12-02T22:32:00Z">
        <w:r w:rsidR="00381A0C" w:rsidRPr="00C72765">
          <w:t>Ở Việt Nam, mô hình giặt ủi đa phần dịch vụ giặt tính theo khối lượng quần áo nhưng với một số loại quần áo không thể tính theo khối lượng vì sự chuyên biệt hóa của loại quần áo đó hay chi phí bỏ ra nếu tính theo khối lượng cao rất nhiều so với tính theo số lượng quần áo. Do đó, đề tài nghiên cứu cách kết hợp cả hai đơn vị tính đó để phù hợp với nhiều loại dịch vụ nhất.</w:t>
        </w:r>
      </w:moveTo>
    </w:p>
    <w:moveToRangeEnd w:id="2146"/>
    <w:p w14:paraId="5A5F0099" w14:textId="085A53FF" w:rsidR="00476B40" w:rsidRPr="000245EB" w:rsidDel="00381A0C" w:rsidRDefault="00476B40" w:rsidP="00381A0C">
      <w:pPr>
        <w:spacing w:line="288" w:lineRule="auto"/>
        <w:contextualSpacing/>
        <w:rPr>
          <w:ins w:id="2148" w:author="phuong vu" w:date="2018-11-22T13:05:00Z"/>
          <w:del w:id="2149" w:author="Tran Huan" w:date="2018-12-02T22:32:00Z"/>
          <w:rPrChange w:id="2150" w:author="Tran Huan" w:date="2018-11-25T16:07:00Z">
            <w:rPr>
              <w:ins w:id="2151" w:author="phuong vu" w:date="2018-11-22T13:05:00Z"/>
              <w:del w:id="2152" w:author="Tran Huan" w:date="2018-12-02T22:32:00Z"/>
              <w:lang w:val="en-US"/>
            </w:rPr>
          </w:rPrChange>
        </w:rPr>
        <w:pPrChange w:id="2153" w:author="Tran Huan" w:date="2018-12-02T22:32:00Z">
          <w:pPr/>
        </w:pPrChange>
      </w:pPr>
      <w:ins w:id="2154" w:author="phuong vu" w:date="2018-11-22T13:05:00Z">
        <w:del w:id="2155" w:author="Tran Huan" w:date="2018-12-02T22:32:00Z">
          <w:r w:rsidRPr="000245EB" w:rsidDel="00381A0C">
            <w:rPr>
              <w:rPrChange w:id="2156" w:author="Tran Huan" w:date="2018-11-25T16:07:00Z">
                <w:rPr>
                  <w:lang w:val="en-US"/>
                </w:rPr>
              </w:rPrChange>
            </w:rPr>
            <w:delText>Nghiên cứu cách phân chia các đơn hàn</w:delText>
          </w:r>
        </w:del>
        <w:del w:id="2157" w:author="Tran Huan" w:date="2018-12-02T22:31:00Z">
          <w:r w:rsidRPr="000245EB" w:rsidDel="00381A0C">
            <w:rPr>
              <w:rPrChange w:id="2158" w:author="Tran Huan" w:date="2018-11-25T16:07:00Z">
                <w:rPr>
                  <w:lang w:val="en-US"/>
                </w:rPr>
              </w:rPrChange>
            </w:rPr>
            <w:delText>g theo từng chi nhánh khác nhau. Bên cạnh đó, nhận biết được các đối tượng người dùng tác động đến hệ thống và phân chia quyền hạn tương tác với hệ thống.</w:delText>
          </w:r>
        </w:del>
      </w:ins>
    </w:p>
    <w:p w14:paraId="09A6C7A6" w14:textId="1068D9B6" w:rsidR="00476B40" w:rsidRPr="000245EB" w:rsidRDefault="00476B40" w:rsidP="00381A0C">
      <w:pPr>
        <w:spacing w:line="288" w:lineRule="auto"/>
        <w:contextualSpacing/>
        <w:rPr>
          <w:ins w:id="2159" w:author="phuong vu" w:date="2018-11-22T13:05:00Z"/>
          <w:rPrChange w:id="2160" w:author="Tran Huan" w:date="2018-11-25T16:07:00Z">
            <w:rPr>
              <w:ins w:id="2161" w:author="phuong vu" w:date="2018-11-22T13:05:00Z"/>
              <w:lang w:val="en-US"/>
            </w:rPr>
          </w:rPrChange>
        </w:rPr>
        <w:pPrChange w:id="2162" w:author="Tran Huan" w:date="2018-12-02T22:32:00Z">
          <w:pPr/>
        </w:pPrChange>
      </w:pPr>
      <w:ins w:id="2163" w:author="phuong vu" w:date="2018-11-22T13:05:00Z">
        <w:del w:id="2164" w:author="Tran Huan" w:date="2018-12-02T22:32:00Z">
          <w:r w:rsidRPr="000245EB" w:rsidDel="00381A0C">
            <w:rPr>
              <w:rPrChange w:id="2165" w:author="Tran Huan" w:date="2018-11-25T16:07:00Z">
                <w:rPr>
                  <w:lang w:val="en-US"/>
                </w:rPr>
              </w:rPrChange>
            </w:rPr>
            <w:tab/>
          </w:r>
        </w:del>
      </w:ins>
      <w:moveFromRangeStart w:id="2166" w:author="Tran Huan" w:date="2018-12-02T22:32:00Z" w:name="move531553270"/>
      <w:moveFrom w:id="2167" w:author="Tran Huan" w:date="2018-12-02T22:32:00Z">
        <w:ins w:id="2168" w:author="phuong vu" w:date="2018-11-22T13:05:00Z">
          <w:r w:rsidRPr="000245EB" w:rsidDel="00381A0C">
            <w:rPr>
              <w:rPrChange w:id="2169" w:author="Tran Huan" w:date="2018-11-25T16:07:00Z">
                <w:rPr>
                  <w:lang w:val="en-US"/>
                </w:rPr>
              </w:rPrChange>
            </w:rPr>
            <w:t>Ở Việt Nam, mô hình giặt ủi đa phần dịch vụ giặt tính theo khối lượng quần áo nhưng với một số loại quần áo không thể tính theo khối lượng vì sự chuyên biệt hóa của loại quần áo đó hay chi phí bỏ ra nếu tính theo khối lượng cao rất nhiều so với tính theo số lượng quần áo. Do đó, đề tài nghiên cứu cách kết hợp cả hai đơn vị tính đó để phù hợp với nhiều loại dịch vụ nhất.</w:t>
          </w:r>
        </w:ins>
      </w:moveFrom>
      <w:moveFromRangeEnd w:id="2166"/>
    </w:p>
    <w:p w14:paraId="718D4979" w14:textId="1AB6E394" w:rsidR="006C0D1B" w:rsidRPr="000245EB" w:rsidRDefault="00476B40" w:rsidP="00381A0C">
      <w:pPr>
        <w:spacing w:after="0" w:line="288" w:lineRule="auto"/>
        <w:contextualSpacing/>
        <w:rPr>
          <w:ins w:id="2170" w:author="phuong vu" w:date="2018-11-22T13:05:00Z"/>
          <w:rPrChange w:id="2171" w:author="Tran Huan" w:date="2018-11-25T16:07:00Z">
            <w:rPr>
              <w:ins w:id="2172" w:author="phuong vu" w:date="2018-11-22T13:05:00Z"/>
              <w:lang w:val="en-US"/>
            </w:rPr>
          </w:rPrChange>
        </w:rPr>
        <w:pPrChange w:id="2173" w:author="Tran Huan" w:date="2018-12-02T22:33:00Z">
          <w:pPr>
            <w:jc w:val="left"/>
          </w:pPr>
        </w:pPrChange>
      </w:pPr>
      <w:ins w:id="2174" w:author="phuong vu" w:date="2018-11-22T13:05:00Z">
        <w:r w:rsidRPr="000245EB">
          <w:rPr>
            <w:rPrChange w:id="2175" w:author="Tran Huan" w:date="2018-11-25T16:07:00Z">
              <w:rPr>
                <w:lang w:val="en-US"/>
              </w:rPr>
            </w:rPrChange>
          </w:rPr>
          <w:tab/>
          <w:t>Dựa trên vấn đề sắp xếp thời gian xử lí các đơn hàng sao cho thời gian xử lí là thấp nhất có thể, đề tài đề ra giải pháp sử dụng giải thuật hàng đợi nhiều trạm phục vụ để giải quyết vấn đề này. Nhưng vẫn còn tồn tại vài trường hợp giải thuật có thể xử lí được nên kết quả đưa ra chỉ là gợi ý và hoàn tất có thể thay đổi được.</w:t>
        </w:r>
      </w:ins>
    </w:p>
    <w:p w14:paraId="452E503B" w14:textId="31C3EE8D" w:rsidR="00B81776" w:rsidRDefault="00370B8C" w:rsidP="00381A0C">
      <w:pPr>
        <w:pStyle w:val="Heading2"/>
        <w:numPr>
          <w:ilvl w:val="0"/>
          <w:numId w:val="56"/>
        </w:numPr>
        <w:spacing w:line="288" w:lineRule="auto"/>
        <w:contextualSpacing/>
        <w:rPr>
          <w:ins w:id="2176" w:author="phuong vu" w:date="2018-11-22T13:06:00Z"/>
          <w:lang w:val="en-US"/>
        </w:rPr>
        <w:pPrChange w:id="2177" w:author="Tran Huan" w:date="2018-12-02T22:33:00Z">
          <w:pPr>
            <w:pStyle w:val="Heading2"/>
          </w:pPr>
        </w:pPrChange>
      </w:pPr>
      <w:bookmarkStart w:id="2178" w:name="_Toc531580650"/>
      <w:r>
        <w:rPr>
          <w:lang w:val="en-US"/>
        </w:rPr>
        <w:t>Phương pháp nghiên cứu</w:t>
      </w:r>
      <w:bookmarkEnd w:id="2178"/>
    </w:p>
    <w:p w14:paraId="484C7B54" w14:textId="77777777" w:rsidR="00381A0C" w:rsidRPr="00994428" w:rsidRDefault="00381A0C" w:rsidP="00381A0C">
      <w:pPr>
        <w:spacing w:after="0" w:line="288" w:lineRule="auto"/>
        <w:rPr>
          <w:ins w:id="2179" w:author="Tran Huan" w:date="2018-12-02T22:33:00Z"/>
          <w:rFonts w:ascii="Times New Roman" w:eastAsia="Arial" w:hAnsi="Times New Roman" w:cs="Times New Roman"/>
        </w:rPr>
      </w:pPr>
      <w:ins w:id="2180" w:author="Tran Huan" w:date="2018-12-02T22:33:00Z">
        <w:r w:rsidRPr="00994428">
          <w:rPr>
            <w:rFonts w:ascii="Times New Roman" w:eastAsia="Arial" w:hAnsi="Times New Roman" w:cs="Times New Roman"/>
          </w:rPr>
          <w:t>Về mặt lý thuyết, chúng tôi nghiên cứu cách phân tích, thiết kế hệ thống và thiết kế các mô hình: Sơ đồ Use Case, mô hình dữ liệu mức quan niệm (CDM), thiết kế cở sở dữ liệu</w:t>
        </w:r>
      </w:ins>
    </w:p>
    <w:p w14:paraId="392420C7" w14:textId="60E07EAD" w:rsidR="00381A0C" w:rsidRDefault="00381A0C" w:rsidP="00381A0C">
      <w:pPr>
        <w:spacing w:after="0" w:line="288" w:lineRule="auto"/>
        <w:ind w:firstLine="576"/>
        <w:rPr>
          <w:ins w:id="2181" w:author="Tran Huan" w:date="2018-12-02T22:33:00Z"/>
          <w:rFonts w:ascii="Times New Roman" w:eastAsia="Arial" w:hAnsi="Times New Roman" w:cs="Times New Roman"/>
        </w:rPr>
      </w:pPr>
      <w:ins w:id="2182" w:author="Tran Huan" w:date="2018-12-02T22:33:00Z">
        <w:r w:rsidRPr="00994428">
          <w:rPr>
            <w:rFonts w:ascii="Times New Roman" w:eastAsia="Arial" w:hAnsi="Times New Roman" w:cs="Times New Roman"/>
          </w:rPr>
          <w:t>Về mặt chức năng, chúng tôi tìm hiểu về nền tảng Android và cách lập trình Android tạo nên ứng dụng cho người dùng. Sử dụng GraphQL, Postgraphile, PostgresSQL, JWT xây dựng server phục vụ truy vấn dữ liệu và xử lí dữ liệu. Đồng thời, xây dựng website quản lí bằng ReactJS. Sử dụng Apollo Client để nối kết với server.</w:t>
        </w:r>
      </w:ins>
    </w:p>
    <w:p w14:paraId="49D0F46B" w14:textId="7C138711" w:rsidR="00381A0C" w:rsidRDefault="00616FA2" w:rsidP="00381A0C">
      <w:pPr>
        <w:pStyle w:val="Heading2"/>
        <w:numPr>
          <w:ilvl w:val="0"/>
          <w:numId w:val="56"/>
        </w:numPr>
        <w:spacing w:line="288" w:lineRule="auto"/>
        <w:contextualSpacing/>
        <w:rPr>
          <w:ins w:id="2183" w:author="Tran Huan" w:date="2018-12-02T22:33:00Z"/>
          <w:lang w:val="en-US"/>
        </w:rPr>
      </w:pPr>
      <w:bookmarkStart w:id="2184" w:name="_Toc531580651"/>
      <w:ins w:id="2185" w:author="Tran Huan" w:date="2018-12-02T23:20:00Z">
        <w:r>
          <w:rPr>
            <w:lang w:val="en-US"/>
          </w:rPr>
          <w:t>Nội dung nghiên cứu</w:t>
        </w:r>
      </w:ins>
      <w:bookmarkEnd w:id="2184"/>
    </w:p>
    <w:p w14:paraId="541928BF" w14:textId="77777777" w:rsidR="00381A0C" w:rsidRPr="00CF739D" w:rsidRDefault="00381A0C" w:rsidP="00381A0C">
      <w:pPr>
        <w:spacing w:after="0" w:line="288" w:lineRule="auto"/>
        <w:contextualSpacing/>
        <w:rPr>
          <w:ins w:id="2186" w:author="Tran Huan" w:date="2018-12-02T22:35:00Z"/>
          <w:rStyle w:val="eop"/>
          <w:rFonts w:eastAsiaTheme="majorEastAsia"/>
        </w:rPr>
        <w:pPrChange w:id="2187" w:author="Tran Huan" w:date="2018-12-02T22:36:00Z">
          <w:pPr>
            <w:ind w:firstLine="360"/>
          </w:pPr>
        </w:pPrChange>
      </w:pPr>
      <w:ins w:id="2188" w:author="Tran Huan" w:date="2018-12-02T22:35:00Z">
        <w:r w:rsidRPr="00CF739D">
          <w:rPr>
            <w:rStyle w:val="spellingerror"/>
            <w:rFonts w:eastAsiaTheme="majorEastAsia"/>
            <w:lang w:val="es-ES"/>
          </w:rPr>
          <w:t>Nội</w:t>
        </w:r>
        <w:r w:rsidRPr="00CF739D">
          <w:rPr>
            <w:rStyle w:val="normaltextrun"/>
            <w:rFonts w:eastAsiaTheme="majorEastAsia"/>
            <w:lang w:val="es-ES"/>
          </w:rPr>
          <w:t xml:space="preserve"> </w:t>
        </w:r>
        <w:r w:rsidRPr="00CF739D">
          <w:rPr>
            <w:rStyle w:val="spellingerror"/>
            <w:rFonts w:eastAsiaTheme="majorEastAsia"/>
            <w:lang w:val="es-ES"/>
          </w:rPr>
          <w:t>dung</w:t>
        </w:r>
        <w:r w:rsidRPr="00CF739D">
          <w:rPr>
            <w:rStyle w:val="normaltextrun"/>
            <w:rFonts w:eastAsiaTheme="majorEastAsia"/>
            <w:lang w:val="es-ES"/>
          </w:rPr>
          <w:t xml:space="preserve"> </w:t>
        </w:r>
        <w:r w:rsidRPr="00CF739D">
          <w:rPr>
            <w:rStyle w:val="spellingerror"/>
            <w:rFonts w:eastAsiaTheme="majorEastAsia"/>
            <w:lang w:val="es-ES"/>
          </w:rPr>
          <w:t>nghiên</w:t>
        </w:r>
        <w:r w:rsidRPr="00CF739D">
          <w:rPr>
            <w:rStyle w:val="normaltextrun"/>
            <w:rFonts w:eastAsiaTheme="majorEastAsia"/>
            <w:lang w:val="es-ES"/>
          </w:rPr>
          <w:t xml:space="preserve"> </w:t>
        </w:r>
        <w:r w:rsidRPr="00CF739D">
          <w:rPr>
            <w:rStyle w:val="spellingerror"/>
            <w:rFonts w:eastAsiaTheme="majorEastAsia"/>
            <w:lang w:val="es-ES"/>
          </w:rPr>
          <w:t>cứu</w:t>
        </w:r>
        <w:r w:rsidRPr="00CF739D">
          <w:rPr>
            <w:rStyle w:val="normaltextrun"/>
            <w:rFonts w:eastAsiaTheme="majorEastAsia"/>
            <w:lang w:val="es-ES"/>
          </w:rPr>
          <w:t xml:space="preserve"> </w:t>
        </w:r>
        <w:r w:rsidRPr="00CF739D">
          <w:rPr>
            <w:rStyle w:val="spellingerror"/>
            <w:rFonts w:eastAsiaTheme="majorEastAsia"/>
            <w:lang w:val="es-ES"/>
          </w:rPr>
          <w:t>của</w:t>
        </w:r>
        <w:r w:rsidRPr="00CF739D">
          <w:rPr>
            <w:rStyle w:val="normaltextrun"/>
            <w:rFonts w:eastAsiaTheme="majorEastAsia"/>
            <w:lang w:val="es-ES"/>
          </w:rPr>
          <w:t xml:space="preserve"> </w:t>
        </w:r>
        <w:r w:rsidRPr="00CF739D">
          <w:rPr>
            <w:rStyle w:val="spellingerror"/>
            <w:rFonts w:eastAsiaTheme="majorEastAsia"/>
            <w:lang w:val="es-ES"/>
          </w:rPr>
          <w:t>đề</w:t>
        </w:r>
        <w:r w:rsidRPr="00CF739D">
          <w:rPr>
            <w:rStyle w:val="normaltextrun"/>
            <w:rFonts w:eastAsiaTheme="majorEastAsia"/>
            <w:lang w:val="es-ES"/>
          </w:rPr>
          <w:t xml:space="preserve"> </w:t>
        </w:r>
        <w:r w:rsidRPr="00CF739D">
          <w:rPr>
            <w:rStyle w:val="spellingerror"/>
            <w:rFonts w:eastAsiaTheme="majorEastAsia"/>
            <w:lang w:val="es-ES"/>
          </w:rPr>
          <w:t>tài</w:t>
        </w:r>
        <w:r w:rsidRPr="00CF739D">
          <w:rPr>
            <w:rStyle w:val="normaltextrun"/>
            <w:rFonts w:eastAsiaTheme="majorEastAsia"/>
            <w:lang w:val="es-ES"/>
          </w:rPr>
          <w:t xml:space="preserve"> </w:t>
        </w:r>
        <w:r w:rsidRPr="00CF739D">
          <w:rPr>
            <w:rStyle w:val="spellingerror"/>
            <w:rFonts w:eastAsiaTheme="majorEastAsia"/>
            <w:lang w:val="es-ES"/>
          </w:rPr>
          <w:t>chủ</w:t>
        </w:r>
        <w:r w:rsidRPr="00CF739D">
          <w:rPr>
            <w:rStyle w:val="normaltextrun"/>
            <w:rFonts w:eastAsiaTheme="majorEastAsia"/>
            <w:lang w:val="es-ES"/>
          </w:rPr>
          <w:t xml:space="preserve"> </w:t>
        </w:r>
        <w:r w:rsidRPr="00CF739D">
          <w:rPr>
            <w:rStyle w:val="spellingerror"/>
            <w:rFonts w:eastAsiaTheme="majorEastAsia"/>
            <w:lang w:val="es-ES"/>
          </w:rPr>
          <w:t>yếu</w:t>
        </w:r>
        <w:r w:rsidRPr="00CF739D">
          <w:rPr>
            <w:rStyle w:val="normaltextrun"/>
            <w:rFonts w:eastAsiaTheme="majorEastAsia"/>
            <w:lang w:val="es-ES"/>
          </w:rPr>
          <w:t xml:space="preserve"> </w:t>
        </w:r>
        <w:r w:rsidRPr="00CF739D">
          <w:rPr>
            <w:rStyle w:val="spellingerror"/>
            <w:rFonts w:eastAsiaTheme="majorEastAsia"/>
            <w:lang w:val="es-ES"/>
          </w:rPr>
          <w:t>các</w:t>
        </w:r>
        <w:r w:rsidRPr="00CF739D">
          <w:rPr>
            <w:rStyle w:val="normaltextrun"/>
            <w:rFonts w:eastAsiaTheme="majorEastAsia"/>
            <w:lang w:val="es-ES"/>
          </w:rPr>
          <w:t xml:space="preserve"> </w:t>
        </w:r>
        <w:r w:rsidRPr="00CF739D">
          <w:rPr>
            <w:rStyle w:val="spellingerror"/>
            <w:rFonts w:eastAsiaTheme="majorEastAsia"/>
            <w:lang w:val="es-ES"/>
          </w:rPr>
          <w:t>công</w:t>
        </w:r>
        <w:r w:rsidRPr="00CF739D">
          <w:rPr>
            <w:rStyle w:val="normaltextrun"/>
            <w:rFonts w:eastAsiaTheme="majorEastAsia"/>
            <w:lang w:val="es-ES"/>
          </w:rPr>
          <w:t xml:space="preserve"> </w:t>
        </w:r>
        <w:r w:rsidRPr="00CF739D">
          <w:rPr>
            <w:rStyle w:val="spellingerror"/>
            <w:rFonts w:eastAsiaTheme="majorEastAsia"/>
            <w:lang w:val="es-ES"/>
          </w:rPr>
          <w:t>nghệ</w:t>
        </w:r>
        <w:r w:rsidRPr="00CF739D">
          <w:rPr>
            <w:rStyle w:val="normaltextrun"/>
            <w:rFonts w:eastAsiaTheme="majorEastAsia"/>
            <w:lang w:val="es-ES"/>
          </w:rPr>
          <w:t xml:space="preserve">: </w:t>
        </w:r>
        <w:r w:rsidRPr="00CF739D">
          <w:rPr>
            <w:rStyle w:val="spellingerror"/>
            <w:rFonts w:eastAsiaTheme="majorEastAsia"/>
          </w:rPr>
          <w:t xml:space="preserve">PostgreSQL, GraphQL, Postgraphile, JWT, Android, ReactJS, Apollo Client, hàng đợi nhiều trạm phục vụ. </w:t>
        </w:r>
        <w:r w:rsidRPr="00CF739D">
          <w:rPr>
            <w:rStyle w:val="spellingerror"/>
            <w:rFonts w:eastAsiaTheme="majorEastAsia"/>
            <w:lang w:val="es-ES"/>
          </w:rPr>
          <w:t>Với</w:t>
        </w:r>
        <w:r w:rsidRPr="00CF739D">
          <w:rPr>
            <w:rStyle w:val="normaltextrun"/>
            <w:rFonts w:eastAsiaTheme="majorEastAsia"/>
            <w:lang w:val="es-ES"/>
          </w:rPr>
          <w:t xml:space="preserve"> </w:t>
        </w:r>
        <w:r w:rsidRPr="00CF739D">
          <w:rPr>
            <w:rStyle w:val="spellingerror"/>
            <w:rFonts w:eastAsiaTheme="majorEastAsia"/>
            <w:lang w:val="es-ES"/>
          </w:rPr>
          <w:t>nội</w:t>
        </w:r>
        <w:r w:rsidRPr="00CF739D">
          <w:rPr>
            <w:rStyle w:val="normaltextrun"/>
            <w:rFonts w:eastAsiaTheme="majorEastAsia"/>
            <w:lang w:val="es-ES"/>
          </w:rPr>
          <w:t xml:space="preserve"> </w:t>
        </w:r>
        <w:r w:rsidRPr="00CF739D">
          <w:rPr>
            <w:rStyle w:val="spellingerror"/>
            <w:rFonts w:eastAsiaTheme="majorEastAsia"/>
            <w:lang w:val="es-ES"/>
          </w:rPr>
          <w:t>dung</w:t>
        </w:r>
        <w:r w:rsidRPr="00CF739D">
          <w:rPr>
            <w:rStyle w:val="normaltextrun"/>
            <w:rFonts w:eastAsiaTheme="majorEastAsia"/>
            <w:lang w:val="es-ES"/>
          </w:rPr>
          <w:t xml:space="preserve"> </w:t>
        </w:r>
        <w:r w:rsidRPr="00CF739D">
          <w:rPr>
            <w:rStyle w:val="spellingerror"/>
            <w:rFonts w:eastAsiaTheme="majorEastAsia"/>
            <w:lang w:val="es-ES"/>
          </w:rPr>
          <w:t>này</w:t>
        </w:r>
        <w:r w:rsidRPr="00CF739D">
          <w:rPr>
            <w:rStyle w:val="normaltextrun"/>
            <w:rFonts w:eastAsiaTheme="majorEastAsia"/>
            <w:lang w:val="es-ES"/>
          </w:rPr>
          <w:t xml:space="preserve">, </w:t>
        </w:r>
        <w:r w:rsidRPr="00CF739D">
          <w:rPr>
            <w:rStyle w:val="spellingerror"/>
            <w:rFonts w:eastAsiaTheme="majorEastAsia"/>
            <w:lang w:val="es-ES"/>
          </w:rPr>
          <w:t>nhóm</w:t>
        </w:r>
        <w:r w:rsidRPr="00CF739D">
          <w:rPr>
            <w:rStyle w:val="normaltextrun"/>
            <w:rFonts w:eastAsiaTheme="majorEastAsia"/>
            <w:lang w:val="es-ES"/>
          </w:rPr>
          <w:t xml:space="preserve"> </w:t>
        </w:r>
        <w:r w:rsidRPr="00CF739D">
          <w:rPr>
            <w:rStyle w:val="spellingerror"/>
            <w:rFonts w:eastAsiaTheme="majorEastAsia"/>
            <w:lang w:val="es-ES"/>
          </w:rPr>
          <w:t>có</w:t>
        </w:r>
        <w:r w:rsidRPr="00CF739D">
          <w:rPr>
            <w:rStyle w:val="normaltextrun"/>
            <w:rFonts w:eastAsiaTheme="majorEastAsia"/>
            <w:lang w:val="es-ES"/>
          </w:rPr>
          <w:t xml:space="preserve"> 2 </w:t>
        </w:r>
        <w:r w:rsidRPr="00CF739D">
          <w:rPr>
            <w:rStyle w:val="spellingerror"/>
            <w:rFonts w:eastAsiaTheme="majorEastAsia"/>
            <w:lang w:val="es-ES"/>
          </w:rPr>
          <w:t>thành</w:t>
        </w:r>
        <w:r w:rsidRPr="00CF739D">
          <w:rPr>
            <w:rStyle w:val="normaltextrun"/>
            <w:rFonts w:eastAsiaTheme="majorEastAsia"/>
            <w:lang w:val="es-ES"/>
          </w:rPr>
          <w:t xml:space="preserve"> </w:t>
        </w:r>
        <w:r w:rsidRPr="00CF739D">
          <w:rPr>
            <w:rStyle w:val="spellingerror"/>
            <w:rFonts w:eastAsiaTheme="majorEastAsia"/>
            <w:lang w:val="es-ES"/>
          </w:rPr>
          <w:t>viên</w:t>
        </w:r>
        <w:r w:rsidRPr="00CF739D">
          <w:rPr>
            <w:rStyle w:val="normaltextrun"/>
            <w:rFonts w:eastAsiaTheme="majorEastAsia"/>
            <w:lang w:val="es-ES"/>
          </w:rPr>
          <w:t xml:space="preserve"> </w:t>
        </w:r>
        <w:r w:rsidRPr="00CF739D">
          <w:rPr>
            <w:rStyle w:val="spellingerror"/>
            <w:rFonts w:eastAsiaTheme="majorEastAsia"/>
            <w:lang w:val="es-ES"/>
          </w:rPr>
          <w:t>tham</w:t>
        </w:r>
        <w:r w:rsidRPr="00CF739D">
          <w:rPr>
            <w:rStyle w:val="normaltextrun"/>
            <w:rFonts w:eastAsiaTheme="majorEastAsia"/>
            <w:lang w:val="es-ES"/>
          </w:rPr>
          <w:t xml:space="preserve"> </w:t>
        </w:r>
        <w:r w:rsidRPr="00CF739D">
          <w:rPr>
            <w:rStyle w:val="spellingerror"/>
            <w:rFonts w:eastAsiaTheme="majorEastAsia"/>
            <w:lang w:val="es-ES"/>
          </w:rPr>
          <w:t>gia</w:t>
        </w:r>
        <w:r w:rsidRPr="00CF739D">
          <w:rPr>
            <w:rStyle w:val="normaltextrun"/>
            <w:rFonts w:eastAsiaTheme="majorEastAsia"/>
            <w:lang w:val="es-ES"/>
          </w:rPr>
          <w:t xml:space="preserve"> </w:t>
        </w:r>
        <w:r w:rsidRPr="00CF739D">
          <w:rPr>
            <w:rStyle w:val="spellingerror"/>
            <w:rFonts w:eastAsiaTheme="majorEastAsia"/>
            <w:lang w:val="es-ES"/>
          </w:rPr>
          <w:t>thực</w:t>
        </w:r>
        <w:r w:rsidRPr="00CF739D">
          <w:rPr>
            <w:rStyle w:val="normaltextrun"/>
            <w:rFonts w:eastAsiaTheme="majorEastAsia"/>
            <w:lang w:val="es-ES"/>
          </w:rPr>
          <w:t xml:space="preserve"> </w:t>
        </w:r>
        <w:r w:rsidRPr="00CF739D">
          <w:rPr>
            <w:rStyle w:val="spellingerror"/>
            <w:rFonts w:eastAsiaTheme="majorEastAsia"/>
            <w:lang w:val="es-ES"/>
          </w:rPr>
          <w:t>hiện</w:t>
        </w:r>
        <w:r w:rsidRPr="00CF739D">
          <w:rPr>
            <w:rStyle w:val="normaltextrun"/>
            <w:rFonts w:eastAsiaTheme="majorEastAsia"/>
            <w:lang w:val="es-ES"/>
          </w:rPr>
          <w:t xml:space="preserve"> </w:t>
        </w:r>
        <w:r w:rsidRPr="00CF739D">
          <w:rPr>
            <w:rStyle w:val="spellingerror"/>
            <w:rFonts w:eastAsiaTheme="majorEastAsia"/>
            <w:lang w:val="es-ES"/>
          </w:rPr>
          <w:t>và</w:t>
        </w:r>
        <w:r w:rsidRPr="00CF739D">
          <w:rPr>
            <w:rStyle w:val="normaltextrun"/>
            <w:rFonts w:eastAsiaTheme="majorEastAsia"/>
            <w:lang w:val="es-ES"/>
          </w:rPr>
          <w:t xml:space="preserve"> </w:t>
        </w:r>
        <w:r w:rsidRPr="00CF739D">
          <w:rPr>
            <w:rStyle w:val="spellingerror"/>
            <w:rFonts w:eastAsiaTheme="majorEastAsia"/>
            <w:lang w:val="es-ES"/>
          </w:rPr>
          <w:t>nghiên</w:t>
        </w:r>
        <w:r w:rsidRPr="00CF739D">
          <w:rPr>
            <w:rStyle w:val="normaltextrun"/>
            <w:rFonts w:eastAsiaTheme="majorEastAsia"/>
            <w:lang w:val="es-ES"/>
          </w:rPr>
          <w:t xml:space="preserve"> </w:t>
        </w:r>
        <w:r w:rsidRPr="00CF739D">
          <w:rPr>
            <w:rStyle w:val="spellingerror"/>
            <w:rFonts w:eastAsiaTheme="majorEastAsia"/>
            <w:lang w:val="es-ES"/>
          </w:rPr>
          <w:t>cứu</w:t>
        </w:r>
        <w:r w:rsidRPr="00CF739D">
          <w:rPr>
            <w:rStyle w:val="normaltextrun"/>
            <w:rFonts w:eastAsiaTheme="majorEastAsia"/>
            <w:lang w:val="es-ES"/>
          </w:rPr>
          <w:t>.</w:t>
        </w:r>
        <w:r w:rsidRPr="00CF739D">
          <w:rPr>
            <w:rStyle w:val="eop"/>
            <w:rFonts w:eastAsiaTheme="majorEastAsia"/>
          </w:rPr>
          <w:t> </w:t>
        </w:r>
      </w:ins>
    </w:p>
    <w:p w14:paraId="643D002D" w14:textId="77777777" w:rsidR="00381A0C" w:rsidRPr="00C72765" w:rsidRDefault="00381A0C" w:rsidP="00381A0C">
      <w:pPr>
        <w:pStyle w:val="paragraph"/>
        <w:spacing w:before="120" w:beforeAutospacing="0" w:after="0" w:afterAutospacing="0" w:line="288" w:lineRule="auto"/>
        <w:ind w:left="994"/>
        <w:jc w:val="both"/>
        <w:textAlignment w:val="baseline"/>
        <w:rPr>
          <w:ins w:id="2189" w:author="Tran Huan" w:date="2018-12-02T22:35:00Z"/>
          <w:rStyle w:val="normaltextrun"/>
          <w:rFonts w:eastAsiaTheme="majorEastAsia"/>
          <w:sz w:val="26"/>
          <w:szCs w:val="26"/>
          <w:lang w:val="vi-VN"/>
        </w:rPr>
        <w:pPrChange w:id="2190" w:author="Tran Huan" w:date="2018-12-02T22:36:00Z">
          <w:pPr>
            <w:pStyle w:val="paragraph"/>
            <w:spacing w:before="120" w:beforeAutospacing="0" w:after="120" w:afterAutospacing="0" w:line="0" w:lineRule="atLeast"/>
            <w:ind w:left="994"/>
            <w:contextualSpacing w:val="0"/>
            <w:jc w:val="both"/>
            <w:textAlignment w:val="baseline"/>
          </w:pPr>
        </w:pPrChange>
      </w:pPr>
    </w:p>
    <w:tbl>
      <w:tblPr>
        <w:tblW w:w="0" w:type="auto"/>
        <w:tblInd w:w="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4669"/>
        <w:gridCol w:w="2726"/>
      </w:tblGrid>
      <w:tr w:rsidR="00381A0C" w:rsidRPr="00920004" w14:paraId="5914DDE2" w14:textId="77777777" w:rsidTr="002C28A1">
        <w:trPr>
          <w:ins w:id="2191" w:author="Tran Huan" w:date="2018-12-02T22:35:00Z"/>
        </w:trPr>
        <w:tc>
          <w:tcPr>
            <w:tcW w:w="740" w:type="dxa"/>
            <w:vAlign w:val="center"/>
          </w:tcPr>
          <w:p w14:paraId="133CA18E" w14:textId="77777777" w:rsidR="00381A0C" w:rsidRPr="00CF739D" w:rsidRDefault="00381A0C" w:rsidP="00381A0C">
            <w:pPr>
              <w:spacing w:after="0" w:line="288" w:lineRule="auto"/>
              <w:contextualSpacing/>
              <w:jc w:val="center"/>
              <w:rPr>
                <w:ins w:id="2192" w:author="Tran Huan" w:date="2018-12-02T22:35:00Z"/>
              </w:rPr>
              <w:pPrChange w:id="2193" w:author="Tran Huan" w:date="2018-12-02T22:36:00Z">
                <w:pPr>
                  <w:jc w:val="center"/>
                </w:pPr>
              </w:pPrChange>
            </w:pPr>
            <w:ins w:id="2194" w:author="Tran Huan" w:date="2018-12-02T22:35:00Z">
              <w:r w:rsidRPr="00CF739D">
                <w:rPr>
                  <w:rStyle w:val="normaltextrun"/>
                  <w:rFonts w:eastAsiaTheme="majorEastAsia"/>
                  <w:b/>
                  <w:lang w:val="es-ES"/>
                </w:rPr>
                <w:t>STT</w:t>
              </w:r>
            </w:ins>
          </w:p>
        </w:tc>
        <w:tc>
          <w:tcPr>
            <w:tcW w:w="4866" w:type="dxa"/>
            <w:vAlign w:val="center"/>
          </w:tcPr>
          <w:p w14:paraId="180E8AF2" w14:textId="77777777" w:rsidR="00381A0C" w:rsidRPr="00CF739D" w:rsidRDefault="00381A0C" w:rsidP="00381A0C">
            <w:pPr>
              <w:spacing w:after="0" w:line="288" w:lineRule="auto"/>
              <w:contextualSpacing/>
              <w:jc w:val="center"/>
              <w:rPr>
                <w:ins w:id="2195" w:author="Tran Huan" w:date="2018-12-02T22:35:00Z"/>
              </w:rPr>
              <w:pPrChange w:id="2196" w:author="Tran Huan" w:date="2018-12-02T22:36:00Z">
                <w:pPr>
                  <w:jc w:val="center"/>
                </w:pPr>
              </w:pPrChange>
            </w:pPr>
            <w:ins w:id="2197" w:author="Tran Huan" w:date="2018-12-02T22:35:00Z">
              <w:r w:rsidRPr="00CF739D">
                <w:rPr>
                  <w:rStyle w:val="spellingerror"/>
                  <w:rFonts w:eastAsiaTheme="majorEastAsia"/>
                  <w:b/>
                  <w:lang w:val="es-ES"/>
                </w:rPr>
                <w:t>Tên</w:t>
              </w:r>
              <w:r w:rsidRPr="00CF739D">
                <w:rPr>
                  <w:rStyle w:val="normaltextrun"/>
                  <w:rFonts w:eastAsiaTheme="majorEastAsia"/>
                  <w:b/>
                  <w:lang w:val="es-ES"/>
                </w:rPr>
                <w:t xml:space="preserve"> </w:t>
              </w:r>
              <w:r w:rsidRPr="00CF739D">
                <w:rPr>
                  <w:rStyle w:val="spellingerror"/>
                  <w:rFonts w:eastAsiaTheme="majorEastAsia"/>
                  <w:b/>
                  <w:lang w:val="es-ES"/>
                </w:rPr>
                <w:t>thành</w:t>
              </w:r>
              <w:r w:rsidRPr="00CF739D">
                <w:rPr>
                  <w:rStyle w:val="normaltextrun"/>
                  <w:rFonts w:eastAsiaTheme="majorEastAsia"/>
                  <w:b/>
                  <w:lang w:val="es-ES"/>
                </w:rPr>
                <w:t xml:space="preserve"> </w:t>
              </w:r>
              <w:r w:rsidRPr="00CF739D">
                <w:rPr>
                  <w:rStyle w:val="spellingerror"/>
                  <w:rFonts w:eastAsiaTheme="majorEastAsia"/>
                  <w:b/>
                  <w:lang w:val="es-ES"/>
                </w:rPr>
                <w:t>viên</w:t>
              </w:r>
            </w:ins>
          </w:p>
        </w:tc>
        <w:tc>
          <w:tcPr>
            <w:tcW w:w="2803" w:type="dxa"/>
            <w:vAlign w:val="center"/>
          </w:tcPr>
          <w:p w14:paraId="00F52EE6" w14:textId="77777777" w:rsidR="00381A0C" w:rsidRPr="00CF739D" w:rsidRDefault="00381A0C" w:rsidP="00381A0C">
            <w:pPr>
              <w:spacing w:after="0" w:line="288" w:lineRule="auto"/>
              <w:contextualSpacing/>
              <w:jc w:val="center"/>
              <w:rPr>
                <w:ins w:id="2198" w:author="Tran Huan" w:date="2018-12-02T22:35:00Z"/>
              </w:rPr>
              <w:pPrChange w:id="2199" w:author="Tran Huan" w:date="2018-12-02T22:36:00Z">
                <w:pPr>
                  <w:jc w:val="center"/>
                </w:pPr>
              </w:pPrChange>
            </w:pPr>
            <w:ins w:id="2200" w:author="Tran Huan" w:date="2018-12-02T22:35:00Z">
              <w:r w:rsidRPr="00CF739D">
                <w:rPr>
                  <w:rStyle w:val="spellingerror"/>
                  <w:rFonts w:eastAsiaTheme="majorEastAsia"/>
                  <w:b/>
                  <w:lang w:val="es-ES"/>
                </w:rPr>
                <w:t>Mã</w:t>
              </w:r>
              <w:r w:rsidRPr="00CF739D">
                <w:rPr>
                  <w:rStyle w:val="normaltextrun"/>
                  <w:rFonts w:eastAsiaTheme="majorEastAsia"/>
                  <w:b/>
                  <w:lang w:val="es-ES"/>
                </w:rPr>
                <w:t xml:space="preserve"> </w:t>
              </w:r>
              <w:r w:rsidRPr="00CF739D">
                <w:rPr>
                  <w:rStyle w:val="spellingerror"/>
                  <w:rFonts w:eastAsiaTheme="majorEastAsia"/>
                  <w:b/>
                  <w:lang w:val="es-ES"/>
                </w:rPr>
                <w:t>số</w:t>
              </w:r>
              <w:r w:rsidRPr="00CF739D">
                <w:rPr>
                  <w:rStyle w:val="normaltextrun"/>
                  <w:rFonts w:eastAsiaTheme="majorEastAsia"/>
                  <w:b/>
                  <w:lang w:val="es-ES"/>
                </w:rPr>
                <w:t xml:space="preserve"> </w:t>
              </w:r>
              <w:r w:rsidRPr="00CF739D">
                <w:rPr>
                  <w:rStyle w:val="spellingerror"/>
                  <w:rFonts w:eastAsiaTheme="majorEastAsia"/>
                  <w:b/>
                  <w:lang w:val="es-ES"/>
                </w:rPr>
                <w:t>sinh</w:t>
              </w:r>
              <w:r w:rsidRPr="00CF739D">
                <w:rPr>
                  <w:rStyle w:val="normaltextrun"/>
                  <w:rFonts w:eastAsiaTheme="majorEastAsia"/>
                  <w:b/>
                  <w:lang w:val="es-ES"/>
                </w:rPr>
                <w:t xml:space="preserve"> </w:t>
              </w:r>
              <w:r w:rsidRPr="00CF739D">
                <w:rPr>
                  <w:rStyle w:val="spellingerror"/>
                  <w:rFonts w:eastAsiaTheme="majorEastAsia"/>
                  <w:b/>
                  <w:lang w:val="es-ES"/>
                </w:rPr>
                <w:t>viên</w:t>
              </w:r>
            </w:ins>
          </w:p>
        </w:tc>
      </w:tr>
      <w:tr w:rsidR="00381A0C" w:rsidRPr="00920004" w14:paraId="779C3200" w14:textId="77777777" w:rsidTr="002C28A1">
        <w:trPr>
          <w:ins w:id="2201" w:author="Tran Huan" w:date="2018-12-02T22:35:00Z"/>
        </w:trPr>
        <w:tc>
          <w:tcPr>
            <w:tcW w:w="740" w:type="dxa"/>
            <w:vAlign w:val="center"/>
          </w:tcPr>
          <w:p w14:paraId="10910704" w14:textId="77777777" w:rsidR="00381A0C" w:rsidRPr="00CF739D" w:rsidRDefault="00381A0C" w:rsidP="00381A0C">
            <w:pPr>
              <w:spacing w:after="0" w:line="288" w:lineRule="auto"/>
              <w:contextualSpacing/>
              <w:jc w:val="center"/>
              <w:rPr>
                <w:ins w:id="2202" w:author="Tran Huan" w:date="2018-12-02T22:35:00Z"/>
              </w:rPr>
              <w:pPrChange w:id="2203" w:author="Tran Huan" w:date="2018-12-02T22:36:00Z">
                <w:pPr>
                  <w:jc w:val="center"/>
                </w:pPr>
              </w:pPrChange>
            </w:pPr>
            <w:ins w:id="2204" w:author="Tran Huan" w:date="2018-12-02T22:35:00Z">
              <w:r w:rsidRPr="00CF739D">
                <w:rPr>
                  <w:rStyle w:val="normaltextrun"/>
                  <w:rFonts w:eastAsiaTheme="majorEastAsia"/>
                  <w:lang w:val="es-ES"/>
                </w:rPr>
                <w:t>1</w:t>
              </w:r>
            </w:ins>
          </w:p>
        </w:tc>
        <w:tc>
          <w:tcPr>
            <w:tcW w:w="4866" w:type="dxa"/>
            <w:vAlign w:val="center"/>
          </w:tcPr>
          <w:p w14:paraId="26C6D037" w14:textId="77777777" w:rsidR="00381A0C" w:rsidRPr="00CF739D" w:rsidRDefault="00381A0C" w:rsidP="00381A0C">
            <w:pPr>
              <w:spacing w:after="0" w:line="288" w:lineRule="auto"/>
              <w:contextualSpacing/>
              <w:jc w:val="left"/>
              <w:rPr>
                <w:ins w:id="2205" w:author="Tran Huan" w:date="2018-12-02T22:35:00Z"/>
              </w:rPr>
              <w:pPrChange w:id="2206" w:author="Tran Huan" w:date="2018-12-02T22:36:00Z">
                <w:pPr>
                  <w:jc w:val="left"/>
                </w:pPr>
              </w:pPrChange>
            </w:pPr>
            <w:ins w:id="2207" w:author="Tran Huan" w:date="2018-12-02T22:35:00Z">
              <w:r w:rsidRPr="00CF739D">
                <w:rPr>
                  <w:rStyle w:val="spellingerror"/>
                  <w:rFonts w:eastAsiaTheme="majorEastAsia"/>
                  <w:lang w:val="es-ES"/>
                </w:rPr>
                <w:t>Trần Hoàng Huân</w:t>
              </w:r>
            </w:ins>
          </w:p>
        </w:tc>
        <w:tc>
          <w:tcPr>
            <w:tcW w:w="2803" w:type="dxa"/>
          </w:tcPr>
          <w:p w14:paraId="342E8474" w14:textId="77777777" w:rsidR="00381A0C" w:rsidRPr="00CF739D" w:rsidRDefault="00381A0C" w:rsidP="00381A0C">
            <w:pPr>
              <w:spacing w:after="0" w:line="288" w:lineRule="auto"/>
              <w:contextualSpacing/>
              <w:jc w:val="center"/>
              <w:rPr>
                <w:ins w:id="2208" w:author="Tran Huan" w:date="2018-12-02T22:35:00Z"/>
              </w:rPr>
              <w:pPrChange w:id="2209" w:author="Tran Huan" w:date="2018-12-02T22:36:00Z">
                <w:pPr>
                  <w:jc w:val="center"/>
                </w:pPr>
              </w:pPrChange>
            </w:pPr>
            <w:ins w:id="2210" w:author="Tran Huan" w:date="2018-12-02T22:35:00Z">
              <w:r w:rsidRPr="00CF739D">
                <w:rPr>
                  <w:rStyle w:val="normaltextrun"/>
                  <w:rFonts w:eastAsiaTheme="majorEastAsia"/>
                  <w:lang w:val="es-ES"/>
                </w:rPr>
                <w:t>B</w:t>
              </w:r>
              <w:r w:rsidRPr="00CF739D">
                <w:rPr>
                  <w:rStyle w:val="normaltextrun"/>
                  <w:rFonts w:eastAsiaTheme="majorEastAsia"/>
                </w:rPr>
                <w:t>1401047</w:t>
              </w:r>
            </w:ins>
          </w:p>
        </w:tc>
      </w:tr>
      <w:tr w:rsidR="00381A0C" w:rsidRPr="00920004" w14:paraId="44429878" w14:textId="77777777" w:rsidTr="002C28A1">
        <w:trPr>
          <w:ins w:id="2211" w:author="Tran Huan" w:date="2018-12-02T22:35:00Z"/>
        </w:trPr>
        <w:tc>
          <w:tcPr>
            <w:tcW w:w="740" w:type="dxa"/>
            <w:vAlign w:val="center"/>
          </w:tcPr>
          <w:p w14:paraId="3E371E5D" w14:textId="77777777" w:rsidR="00381A0C" w:rsidRPr="00CF739D" w:rsidRDefault="00381A0C" w:rsidP="00381A0C">
            <w:pPr>
              <w:spacing w:after="0" w:line="288" w:lineRule="auto"/>
              <w:contextualSpacing/>
              <w:jc w:val="center"/>
              <w:rPr>
                <w:ins w:id="2212" w:author="Tran Huan" w:date="2018-12-02T22:35:00Z"/>
              </w:rPr>
              <w:pPrChange w:id="2213" w:author="Tran Huan" w:date="2018-12-02T22:36:00Z">
                <w:pPr>
                  <w:jc w:val="center"/>
                </w:pPr>
              </w:pPrChange>
            </w:pPr>
            <w:ins w:id="2214" w:author="Tran Huan" w:date="2018-12-02T22:35:00Z">
              <w:r w:rsidRPr="00CF739D">
                <w:rPr>
                  <w:rStyle w:val="normaltextrun"/>
                  <w:rFonts w:eastAsiaTheme="majorEastAsia"/>
                  <w:lang w:val="es-ES"/>
                </w:rPr>
                <w:t>2</w:t>
              </w:r>
            </w:ins>
          </w:p>
        </w:tc>
        <w:tc>
          <w:tcPr>
            <w:tcW w:w="4866" w:type="dxa"/>
            <w:vAlign w:val="center"/>
          </w:tcPr>
          <w:p w14:paraId="6394B312" w14:textId="77777777" w:rsidR="00381A0C" w:rsidRPr="00CF739D" w:rsidRDefault="00381A0C" w:rsidP="00381A0C">
            <w:pPr>
              <w:spacing w:after="0" w:line="288" w:lineRule="auto"/>
              <w:contextualSpacing/>
              <w:jc w:val="left"/>
              <w:rPr>
                <w:ins w:id="2215" w:author="Tran Huan" w:date="2018-12-02T22:35:00Z"/>
              </w:rPr>
              <w:pPrChange w:id="2216" w:author="Tran Huan" w:date="2018-12-02T22:36:00Z">
                <w:pPr>
                  <w:jc w:val="left"/>
                </w:pPr>
              </w:pPrChange>
            </w:pPr>
            <w:ins w:id="2217" w:author="Tran Huan" w:date="2018-12-02T22:35:00Z">
              <w:r w:rsidRPr="00CF739D">
                <w:rPr>
                  <w:rStyle w:val="spellingerror"/>
                  <w:rFonts w:eastAsiaTheme="majorEastAsia"/>
                  <w:lang w:val="es-ES"/>
                </w:rPr>
                <w:t>Vũ Phương</w:t>
              </w:r>
            </w:ins>
          </w:p>
        </w:tc>
        <w:tc>
          <w:tcPr>
            <w:tcW w:w="2803" w:type="dxa"/>
          </w:tcPr>
          <w:p w14:paraId="5AA698D9" w14:textId="77777777" w:rsidR="00381A0C" w:rsidRPr="00CF739D" w:rsidRDefault="00381A0C" w:rsidP="00381A0C">
            <w:pPr>
              <w:spacing w:after="0" w:line="288" w:lineRule="auto"/>
              <w:contextualSpacing/>
              <w:jc w:val="center"/>
              <w:rPr>
                <w:ins w:id="2218" w:author="Tran Huan" w:date="2018-12-02T22:35:00Z"/>
              </w:rPr>
              <w:pPrChange w:id="2219" w:author="Tran Huan" w:date="2018-12-02T22:36:00Z">
                <w:pPr>
                  <w:jc w:val="center"/>
                </w:pPr>
              </w:pPrChange>
            </w:pPr>
            <w:ins w:id="2220" w:author="Tran Huan" w:date="2018-12-02T22:35:00Z">
              <w:r w:rsidRPr="00CF739D">
                <w:rPr>
                  <w:rStyle w:val="normaltextrun"/>
                  <w:rFonts w:eastAsiaTheme="majorEastAsia"/>
                  <w:lang w:val="es-ES"/>
                </w:rPr>
                <w:t>B</w:t>
              </w:r>
              <w:r w:rsidRPr="00CF739D">
                <w:rPr>
                  <w:rStyle w:val="normaltextrun"/>
                  <w:rFonts w:eastAsiaTheme="majorEastAsia"/>
                </w:rPr>
                <w:t>1401081</w:t>
              </w:r>
            </w:ins>
          </w:p>
        </w:tc>
      </w:tr>
    </w:tbl>
    <w:p w14:paraId="49E0130D" w14:textId="4136BB75" w:rsidR="00381A0C" w:rsidRDefault="00381A0C" w:rsidP="00F72AE0">
      <w:pPr>
        <w:pStyle w:val="Caption"/>
        <w:rPr>
          <w:ins w:id="2221" w:author="Tran Huan" w:date="2018-12-02T22:36:00Z"/>
        </w:rPr>
        <w:pPrChange w:id="2222" w:author="Tran Huan" w:date="2018-12-03T02:05:00Z">
          <w:pPr>
            <w:pStyle w:val="Caption"/>
          </w:pPr>
        </w:pPrChange>
      </w:pPr>
      <w:bookmarkStart w:id="2223" w:name="_Toc481738529"/>
      <w:bookmarkStart w:id="2224" w:name="_Toc531584485"/>
      <w:ins w:id="2225" w:author="Tran Huan" w:date="2018-12-02T22:35:00Z">
        <w:r w:rsidRPr="00A17FA5">
          <w:t xml:space="preserve">Bảng </w:t>
        </w:r>
        <w:r w:rsidRPr="00CF739D">
          <w:fldChar w:fldCharType="begin"/>
        </w:r>
        <w:r w:rsidRPr="00CF739D">
          <w:instrText xml:space="preserve"> SUBJECT  </w:instrText>
        </w:r>
        <w:r w:rsidRPr="00CF739D">
          <w:fldChar w:fldCharType="end"/>
        </w:r>
      </w:ins>
      <w:ins w:id="2226" w:author="Tran Huan" w:date="2018-12-03T02:43:00Z">
        <w:r w:rsidR="00867A6B">
          <w:fldChar w:fldCharType="begin"/>
        </w:r>
        <w:r w:rsidR="00867A6B">
          <w:instrText xml:space="preserve"> STYLEREF 1 \s </w:instrText>
        </w:r>
      </w:ins>
      <w:r w:rsidR="00867A6B">
        <w:fldChar w:fldCharType="separate"/>
      </w:r>
      <w:r w:rsidR="00867A6B">
        <w:rPr>
          <w:noProof/>
        </w:rPr>
        <w:t>0</w:t>
      </w:r>
      <w:ins w:id="2227"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2228" w:author="Tran Huan" w:date="2018-12-03T02:43:00Z">
        <w:r w:rsidR="00867A6B">
          <w:rPr>
            <w:noProof/>
          </w:rPr>
          <w:t>1</w:t>
        </w:r>
        <w:r w:rsidR="00867A6B">
          <w:fldChar w:fldCharType="end"/>
        </w:r>
      </w:ins>
      <w:ins w:id="2229" w:author="Tran Huan" w:date="2018-12-02T22:35:00Z">
        <w:r w:rsidRPr="00A17FA5">
          <w:t xml:space="preserve"> </w:t>
        </w:r>
        <w:r w:rsidRPr="002C28A1">
          <w:rPr>
            <w:i/>
            <w:rPrChange w:id="2230" w:author="Tran Huan" w:date="2018-12-02T22:38:00Z">
              <w:rPr/>
            </w:rPrChange>
          </w:rPr>
          <w:t>Thành viên nhóm</w:t>
        </w:r>
      </w:ins>
      <w:bookmarkEnd w:id="2223"/>
      <w:bookmarkEnd w:id="2224"/>
    </w:p>
    <w:p w14:paraId="3BEEB32B" w14:textId="748B3D23" w:rsidR="00381A0C" w:rsidRDefault="00381A0C" w:rsidP="00381A0C">
      <w:pPr>
        <w:rPr>
          <w:ins w:id="2231" w:author="Tran Huan" w:date="2018-12-02T22:36:00Z"/>
        </w:rPr>
        <w:pPrChange w:id="2232" w:author="Tran Huan" w:date="2018-12-02T22:36:00Z">
          <w:pPr>
            <w:pStyle w:val="Caption"/>
          </w:pPr>
        </w:pPrChange>
      </w:pPr>
    </w:p>
    <w:p w14:paraId="1CB55689" w14:textId="77777777" w:rsidR="00381A0C" w:rsidRPr="00381A0C" w:rsidRDefault="00381A0C" w:rsidP="00381A0C">
      <w:pPr>
        <w:rPr>
          <w:ins w:id="2233" w:author="Tran Huan" w:date="2018-12-02T22:35:00Z"/>
          <w:rPrChange w:id="2234" w:author="Tran Huan" w:date="2018-12-02T22:36:00Z">
            <w:rPr>
              <w:ins w:id="2235" w:author="Tran Huan" w:date="2018-12-02T22:35:00Z"/>
            </w:rPr>
          </w:rPrChange>
        </w:rPr>
        <w:pPrChange w:id="2236" w:author="Tran Huan" w:date="2018-12-02T22:36:00Z">
          <w:pPr>
            <w:pStyle w:val="Caption"/>
          </w:pPr>
        </w:pPrChange>
      </w:pPr>
    </w:p>
    <w:tbl>
      <w:tblPr>
        <w:tblW w:w="0" w:type="auto"/>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Change w:id="2237" w:author="Tran Huan" w:date="2018-12-03T00:50:00Z">
          <w:tblPr>
            <w:tblW w:w="0" w:type="auto"/>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PrChange>
      </w:tblPr>
      <w:tblGrid>
        <w:gridCol w:w="709"/>
        <w:gridCol w:w="4641"/>
        <w:gridCol w:w="1770"/>
        <w:gridCol w:w="982"/>
        <w:tblGridChange w:id="2238">
          <w:tblGrid>
            <w:gridCol w:w="709"/>
            <w:gridCol w:w="4641"/>
            <w:gridCol w:w="1770"/>
            <w:gridCol w:w="982"/>
          </w:tblGrid>
        </w:tblGridChange>
      </w:tblGrid>
      <w:tr w:rsidR="00381A0C" w:rsidRPr="00920004" w14:paraId="520D82C0" w14:textId="77777777" w:rsidTr="003227E5">
        <w:trPr>
          <w:ins w:id="2239" w:author="Tran Huan" w:date="2018-12-02T22:35:00Z"/>
        </w:trPr>
        <w:tc>
          <w:tcPr>
            <w:tcW w:w="709" w:type="dxa"/>
            <w:vAlign w:val="center"/>
            <w:tcPrChange w:id="2240" w:author="Tran Huan" w:date="2018-12-03T00:50:00Z">
              <w:tcPr>
                <w:tcW w:w="709" w:type="dxa"/>
                <w:vAlign w:val="center"/>
              </w:tcPr>
            </w:tcPrChange>
          </w:tcPr>
          <w:p w14:paraId="3447C34C" w14:textId="34FED7C1" w:rsidR="00381A0C" w:rsidRPr="00920004" w:rsidRDefault="003227E5" w:rsidP="003227E5">
            <w:pPr>
              <w:pStyle w:val="paragraph"/>
              <w:spacing w:before="240" w:beforeAutospacing="0" w:after="0" w:afterAutospacing="0" w:line="288" w:lineRule="auto"/>
              <w:jc w:val="center"/>
              <w:textAlignment w:val="baseline"/>
              <w:rPr>
                <w:ins w:id="2241" w:author="Tran Huan" w:date="2018-12-02T22:35:00Z"/>
                <w:b/>
              </w:rPr>
              <w:pPrChange w:id="2242" w:author="Tran Huan" w:date="2018-12-03T00:50:00Z">
                <w:pPr>
                  <w:pStyle w:val="paragraph"/>
                  <w:spacing w:before="240" w:beforeAutospacing="0" w:line="0" w:lineRule="atLeast"/>
                  <w:textAlignment w:val="baseline"/>
                </w:pPr>
              </w:pPrChange>
            </w:pPr>
            <w:ins w:id="2243" w:author="Tran Huan" w:date="2018-12-03T00:50:00Z">
              <w:r>
                <w:rPr>
                  <w:b/>
                </w:rPr>
                <w:t>STT</w:t>
              </w:r>
            </w:ins>
          </w:p>
        </w:tc>
        <w:tc>
          <w:tcPr>
            <w:tcW w:w="4641" w:type="dxa"/>
            <w:vAlign w:val="center"/>
            <w:tcPrChange w:id="2244" w:author="Tran Huan" w:date="2018-12-03T00:50:00Z">
              <w:tcPr>
                <w:tcW w:w="4641" w:type="dxa"/>
                <w:vAlign w:val="center"/>
              </w:tcPr>
            </w:tcPrChange>
          </w:tcPr>
          <w:p w14:paraId="401C11D4" w14:textId="77777777" w:rsidR="00381A0C" w:rsidRPr="00920004" w:rsidRDefault="00381A0C" w:rsidP="003227E5">
            <w:pPr>
              <w:pStyle w:val="paragraph"/>
              <w:spacing w:before="240" w:beforeAutospacing="0" w:after="0" w:afterAutospacing="0" w:line="288" w:lineRule="auto"/>
              <w:jc w:val="center"/>
              <w:textAlignment w:val="baseline"/>
              <w:rPr>
                <w:ins w:id="2245" w:author="Tran Huan" w:date="2018-12-02T22:35:00Z"/>
                <w:b/>
              </w:rPr>
              <w:pPrChange w:id="2246" w:author="Tran Huan" w:date="2018-12-03T00:49:00Z">
                <w:pPr>
                  <w:pStyle w:val="paragraph"/>
                  <w:spacing w:before="240" w:beforeAutospacing="0" w:line="0" w:lineRule="atLeast"/>
                  <w:jc w:val="center"/>
                  <w:textAlignment w:val="baseline"/>
                </w:pPr>
              </w:pPrChange>
            </w:pPr>
            <w:ins w:id="2247" w:author="Tran Huan" w:date="2018-12-02T22:35:00Z">
              <w:r w:rsidRPr="00920004">
                <w:rPr>
                  <w:rStyle w:val="spellingerror"/>
                  <w:rFonts w:eastAsiaTheme="majorEastAsia"/>
                  <w:b/>
                  <w:lang w:val="es-ES"/>
                </w:rPr>
                <w:t>Công</w:t>
              </w:r>
              <w:r w:rsidRPr="00920004">
                <w:rPr>
                  <w:rStyle w:val="normaltextrun"/>
                  <w:rFonts w:eastAsiaTheme="majorEastAsia"/>
                  <w:b/>
                  <w:sz w:val="26"/>
                  <w:szCs w:val="26"/>
                  <w:lang w:val="es-ES"/>
                </w:rPr>
                <w:t xml:space="preserve"> </w:t>
              </w:r>
              <w:r w:rsidRPr="00920004">
                <w:rPr>
                  <w:rStyle w:val="spellingerror"/>
                  <w:rFonts w:eastAsiaTheme="majorEastAsia"/>
                  <w:b/>
                  <w:lang w:val="es-ES"/>
                </w:rPr>
                <w:t>việc</w:t>
              </w:r>
            </w:ins>
          </w:p>
        </w:tc>
        <w:tc>
          <w:tcPr>
            <w:tcW w:w="1770" w:type="dxa"/>
            <w:vAlign w:val="center"/>
            <w:tcPrChange w:id="2248" w:author="Tran Huan" w:date="2018-12-03T00:50:00Z">
              <w:tcPr>
                <w:tcW w:w="1770" w:type="dxa"/>
                <w:vAlign w:val="center"/>
              </w:tcPr>
            </w:tcPrChange>
          </w:tcPr>
          <w:p w14:paraId="0FE4B5FB" w14:textId="77777777" w:rsidR="00381A0C" w:rsidRPr="00920004" w:rsidRDefault="00381A0C" w:rsidP="003227E5">
            <w:pPr>
              <w:pStyle w:val="paragraph"/>
              <w:spacing w:before="240" w:beforeAutospacing="0" w:after="0" w:afterAutospacing="0" w:line="288" w:lineRule="auto"/>
              <w:jc w:val="center"/>
              <w:textAlignment w:val="baseline"/>
              <w:rPr>
                <w:ins w:id="2249" w:author="Tran Huan" w:date="2018-12-02T22:35:00Z"/>
                <w:b/>
              </w:rPr>
              <w:pPrChange w:id="2250" w:author="Tran Huan" w:date="2018-12-03T00:49:00Z">
                <w:pPr>
                  <w:pStyle w:val="paragraph"/>
                  <w:spacing w:before="240" w:beforeAutospacing="0" w:line="0" w:lineRule="atLeast"/>
                  <w:jc w:val="center"/>
                  <w:textAlignment w:val="baseline"/>
                </w:pPr>
              </w:pPrChange>
            </w:pPr>
            <w:ins w:id="2251" w:author="Tran Huan" w:date="2018-12-02T22:35:00Z">
              <w:r w:rsidRPr="00920004">
                <w:rPr>
                  <w:rStyle w:val="spellingerror"/>
                  <w:rFonts w:eastAsiaTheme="majorEastAsia"/>
                  <w:b/>
                  <w:lang w:val="es-ES"/>
                </w:rPr>
                <w:t>Người</w:t>
              </w:r>
              <w:r w:rsidRPr="00920004">
                <w:rPr>
                  <w:rStyle w:val="normaltextrun"/>
                  <w:rFonts w:eastAsiaTheme="majorEastAsia"/>
                  <w:b/>
                  <w:sz w:val="26"/>
                  <w:szCs w:val="26"/>
                  <w:lang w:val="es-ES"/>
                </w:rPr>
                <w:t xml:space="preserve"> </w:t>
              </w:r>
              <w:r w:rsidRPr="00920004">
                <w:rPr>
                  <w:rStyle w:val="spellingerror"/>
                  <w:rFonts w:eastAsiaTheme="majorEastAsia"/>
                  <w:b/>
                  <w:lang w:val="es-ES"/>
                </w:rPr>
                <w:t>thực</w:t>
              </w:r>
              <w:r w:rsidRPr="00920004">
                <w:rPr>
                  <w:rStyle w:val="normaltextrun"/>
                  <w:rFonts w:eastAsiaTheme="majorEastAsia"/>
                  <w:b/>
                  <w:sz w:val="26"/>
                  <w:szCs w:val="26"/>
                  <w:lang w:val="es-ES"/>
                </w:rPr>
                <w:t xml:space="preserve"> </w:t>
              </w:r>
              <w:r w:rsidRPr="00920004">
                <w:rPr>
                  <w:rStyle w:val="spellingerror"/>
                  <w:rFonts w:eastAsiaTheme="majorEastAsia"/>
                  <w:b/>
                  <w:lang w:val="es-ES"/>
                </w:rPr>
                <w:t>hiện</w:t>
              </w:r>
            </w:ins>
          </w:p>
        </w:tc>
        <w:tc>
          <w:tcPr>
            <w:tcW w:w="982" w:type="dxa"/>
            <w:vAlign w:val="center"/>
            <w:tcPrChange w:id="2252" w:author="Tran Huan" w:date="2018-12-03T00:50:00Z">
              <w:tcPr>
                <w:tcW w:w="982" w:type="dxa"/>
                <w:vAlign w:val="center"/>
              </w:tcPr>
            </w:tcPrChange>
          </w:tcPr>
          <w:p w14:paraId="542607FE" w14:textId="77777777" w:rsidR="00381A0C" w:rsidRPr="00920004" w:rsidRDefault="00381A0C" w:rsidP="003227E5">
            <w:pPr>
              <w:pStyle w:val="paragraph"/>
              <w:spacing w:before="240" w:beforeAutospacing="0" w:after="0" w:afterAutospacing="0" w:line="288" w:lineRule="auto"/>
              <w:jc w:val="center"/>
              <w:textAlignment w:val="baseline"/>
              <w:rPr>
                <w:ins w:id="2253" w:author="Tran Huan" w:date="2018-12-02T22:35:00Z"/>
                <w:b/>
              </w:rPr>
              <w:pPrChange w:id="2254" w:author="Tran Huan" w:date="2018-12-03T00:49:00Z">
                <w:pPr>
                  <w:pStyle w:val="paragraph"/>
                  <w:spacing w:before="240" w:beforeAutospacing="0" w:line="0" w:lineRule="atLeast"/>
                  <w:jc w:val="center"/>
                  <w:textAlignment w:val="baseline"/>
                </w:pPr>
              </w:pPrChange>
            </w:pPr>
            <w:ins w:id="2255" w:author="Tran Huan" w:date="2018-12-02T22:35:00Z">
              <w:r w:rsidRPr="00920004">
                <w:rPr>
                  <w:rStyle w:val="spellingerror"/>
                  <w:rFonts w:eastAsiaTheme="majorEastAsia"/>
                  <w:b/>
                  <w:lang w:val="es-ES"/>
                </w:rPr>
                <w:t>Ghi</w:t>
              </w:r>
              <w:r w:rsidRPr="00920004">
                <w:rPr>
                  <w:rStyle w:val="normaltextrun"/>
                  <w:rFonts w:eastAsiaTheme="majorEastAsia"/>
                  <w:b/>
                  <w:sz w:val="26"/>
                  <w:szCs w:val="26"/>
                  <w:lang w:val="es-ES"/>
                </w:rPr>
                <w:t xml:space="preserve"> </w:t>
              </w:r>
              <w:r w:rsidRPr="00920004">
                <w:rPr>
                  <w:rStyle w:val="spellingerror"/>
                  <w:rFonts w:eastAsiaTheme="majorEastAsia"/>
                  <w:b/>
                  <w:lang w:val="es-ES"/>
                </w:rPr>
                <w:t>chú</w:t>
              </w:r>
            </w:ins>
          </w:p>
        </w:tc>
      </w:tr>
      <w:tr w:rsidR="00381A0C" w:rsidRPr="00920004" w14:paraId="1382A7B8" w14:textId="77777777" w:rsidTr="003227E5">
        <w:trPr>
          <w:trHeight w:val="329"/>
          <w:ins w:id="2256" w:author="Tran Huan" w:date="2018-12-02T22:35:00Z"/>
          <w:trPrChange w:id="2257" w:author="Tran Huan" w:date="2018-12-03T00:50:00Z">
            <w:trPr>
              <w:trHeight w:val="329"/>
            </w:trPr>
          </w:trPrChange>
        </w:trPr>
        <w:tc>
          <w:tcPr>
            <w:tcW w:w="709" w:type="dxa"/>
            <w:vAlign w:val="center"/>
            <w:tcPrChange w:id="2258" w:author="Tran Huan" w:date="2018-12-03T00:50:00Z">
              <w:tcPr>
                <w:tcW w:w="709" w:type="dxa"/>
                <w:vAlign w:val="center"/>
              </w:tcPr>
            </w:tcPrChange>
          </w:tcPr>
          <w:p w14:paraId="6B5DD3AB" w14:textId="77777777" w:rsidR="00381A0C" w:rsidRPr="00CF739D" w:rsidRDefault="00381A0C" w:rsidP="00381A0C">
            <w:pPr>
              <w:spacing w:after="0" w:line="288" w:lineRule="auto"/>
              <w:contextualSpacing/>
              <w:jc w:val="center"/>
              <w:rPr>
                <w:ins w:id="2259" w:author="Tran Huan" w:date="2018-12-02T22:35:00Z"/>
              </w:rPr>
              <w:pPrChange w:id="2260" w:author="Tran Huan" w:date="2018-12-02T22:36:00Z">
                <w:pPr>
                  <w:jc w:val="center"/>
                </w:pPr>
              </w:pPrChange>
            </w:pPr>
            <w:ins w:id="2261" w:author="Tran Huan" w:date="2018-12-02T22:35:00Z">
              <w:r w:rsidRPr="00CF739D">
                <w:rPr>
                  <w:rStyle w:val="normaltextrun"/>
                  <w:rFonts w:eastAsiaTheme="majorEastAsia"/>
                  <w:lang w:val="es-ES"/>
                </w:rPr>
                <w:t>1</w:t>
              </w:r>
            </w:ins>
          </w:p>
        </w:tc>
        <w:tc>
          <w:tcPr>
            <w:tcW w:w="4641" w:type="dxa"/>
            <w:tcPrChange w:id="2262" w:author="Tran Huan" w:date="2018-12-03T00:50:00Z">
              <w:tcPr>
                <w:tcW w:w="4641" w:type="dxa"/>
              </w:tcPr>
            </w:tcPrChange>
          </w:tcPr>
          <w:p w14:paraId="098E31BF" w14:textId="77777777" w:rsidR="00381A0C" w:rsidRPr="00CF739D" w:rsidRDefault="00381A0C" w:rsidP="003227E5">
            <w:pPr>
              <w:spacing w:after="0" w:line="288" w:lineRule="auto"/>
              <w:contextualSpacing/>
              <w:rPr>
                <w:ins w:id="2263" w:author="Tran Huan" w:date="2018-12-02T22:35:00Z"/>
              </w:rPr>
              <w:pPrChange w:id="2264" w:author="Tran Huan" w:date="2018-12-03T00:49:00Z">
                <w:pPr/>
              </w:pPrChange>
            </w:pPr>
            <w:ins w:id="2265" w:author="Tran Huan" w:date="2018-12-02T22:35:00Z">
              <w:r w:rsidRPr="00CF739D">
                <w:rPr>
                  <w:rStyle w:val="spellingerror"/>
                  <w:rFonts w:eastAsiaTheme="majorEastAsia"/>
                  <w:lang w:val="es-ES"/>
                </w:rPr>
                <w:t>Nghiên</w:t>
              </w:r>
              <w:r w:rsidRPr="00CF739D">
                <w:rPr>
                  <w:rStyle w:val="normaltextrun"/>
                  <w:rFonts w:eastAsiaTheme="majorEastAsia"/>
                  <w:lang w:val="es-ES"/>
                </w:rPr>
                <w:t xml:space="preserve"> </w:t>
              </w:r>
              <w:r w:rsidRPr="00CF739D">
                <w:rPr>
                  <w:rStyle w:val="spellingerror"/>
                  <w:rFonts w:eastAsiaTheme="majorEastAsia"/>
                  <w:lang w:val="es-ES"/>
                </w:rPr>
                <w:t>cứu</w:t>
              </w:r>
              <w:r w:rsidRPr="00CF739D">
                <w:rPr>
                  <w:rStyle w:val="normaltextrun"/>
                  <w:rFonts w:eastAsiaTheme="majorEastAsia"/>
                  <w:lang w:val="es-ES"/>
                </w:rPr>
                <w:t xml:space="preserve"> </w:t>
              </w:r>
              <w:r w:rsidRPr="00CF739D">
                <w:rPr>
                  <w:rStyle w:val="spellingerror"/>
                  <w:rFonts w:eastAsiaTheme="majorEastAsia"/>
                </w:rPr>
                <w:t>PostgreSQL, GraphQL, Postgraphile, JWT, Android, ReactJS, Apollo Client, hàng đợi nhiều trạm phục vụ</w:t>
              </w:r>
            </w:ins>
          </w:p>
        </w:tc>
        <w:tc>
          <w:tcPr>
            <w:tcW w:w="1770" w:type="dxa"/>
            <w:vAlign w:val="center"/>
            <w:tcPrChange w:id="2266" w:author="Tran Huan" w:date="2018-12-03T00:50:00Z">
              <w:tcPr>
                <w:tcW w:w="1770" w:type="dxa"/>
              </w:tcPr>
            </w:tcPrChange>
          </w:tcPr>
          <w:p w14:paraId="2F173225" w14:textId="77777777" w:rsidR="00381A0C" w:rsidRPr="00CF739D" w:rsidRDefault="00381A0C" w:rsidP="003227E5">
            <w:pPr>
              <w:spacing w:after="0" w:line="288" w:lineRule="auto"/>
              <w:contextualSpacing/>
              <w:jc w:val="left"/>
              <w:rPr>
                <w:ins w:id="2267" w:author="Tran Huan" w:date="2018-12-02T22:35:00Z"/>
              </w:rPr>
              <w:pPrChange w:id="2268" w:author="Tran Huan" w:date="2018-12-03T00:50:00Z">
                <w:pPr/>
              </w:pPrChange>
            </w:pPr>
            <w:ins w:id="2269" w:author="Tran Huan" w:date="2018-12-02T22:35:00Z">
              <w:r w:rsidRPr="00CF739D">
                <w:rPr>
                  <w:rStyle w:val="spellingerror"/>
                  <w:rFonts w:eastAsiaTheme="majorEastAsia"/>
                  <w:lang w:val="es-ES"/>
                </w:rPr>
                <w:t>Huân, Phương</w:t>
              </w:r>
            </w:ins>
          </w:p>
        </w:tc>
        <w:tc>
          <w:tcPr>
            <w:tcW w:w="982" w:type="dxa"/>
            <w:tcPrChange w:id="2270" w:author="Tran Huan" w:date="2018-12-03T00:50:00Z">
              <w:tcPr>
                <w:tcW w:w="982" w:type="dxa"/>
              </w:tcPr>
            </w:tcPrChange>
          </w:tcPr>
          <w:p w14:paraId="27EB9367" w14:textId="77777777" w:rsidR="00381A0C" w:rsidRPr="00CF739D" w:rsidRDefault="00381A0C" w:rsidP="00381A0C">
            <w:pPr>
              <w:spacing w:after="0" w:line="288" w:lineRule="auto"/>
              <w:contextualSpacing/>
              <w:rPr>
                <w:ins w:id="2271" w:author="Tran Huan" w:date="2018-12-02T22:35:00Z"/>
              </w:rPr>
              <w:pPrChange w:id="2272" w:author="Tran Huan" w:date="2018-12-02T22:36:00Z">
                <w:pPr/>
              </w:pPrChange>
            </w:pPr>
            <w:ins w:id="2273" w:author="Tran Huan" w:date="2018-12-02T22:35:00Z">
              <w:r w:rsidRPr="00CF739D">
                <w:rPr>
                  <w:rStyle w:val="eop"/>
                  <w:rFonts w:eastAsiaTheme="majorEastAsia"/>
                </w:rPr>
                <w:t> </w:t>
              </w:r>
            </w:ins>
          </w:p>
        </w:tc>
      </w:tr>
      <w:tr w:rsidR="00381A0C" w:rsidRPr="00920004" w14:paraId="381BCEC6" w14:textId="77777777" w:rsidTr="003227E5">
        <w:trPr>
          <w:ins w:id="2274" w:author="Tran Huan" w:date="2018-12-02T22:35:00Z"/>
        </w:trPr>
        <w:tc>
          <w:tcPr>
            <w:tcW w:w="709" w:type="dxa"/>
            <w:vAlign w:val="center"/>
            <w:tcPrChange w:id="2275" w:author="Tran Huan" w:date="2018-12-03T00:50:00Z">
              <w:tcPr>
                <w:tcW w:w="709" w:type="dxa"/>
                <w:vAlign w:val="center"/>
              </w:tcPr>
            </w:tcPrChange>
          </w:tcPr>
          <w:p w14:paraId="1668F465" w14:textId="77777777" w:rsidR="00381A0C" w:rsidRPr="00CF739D" w:rsidRDefault="00381A0C" w:rsidP="00381A0C">
            <w:pPr>
              <w:spacing w:after="0" w:line="288" w:lineRule="auto"/>
              <w:contextualSpacing/>
              <w:jc w:val="center"/>
              <w:rPr>
                <w:ins w:id="2276" w:author="Tran Huan" w:date="2018-12-02T22:35:00Z"/>
              </w:rPr>
              <w:pPrChange w:id="2277" w:author="Tran Huan" w:date="2018-12-02T22:36:00Z">
                <w:pPr>
                  <w:jc w:val="center"/>
                </w:pPr>
              </w:pPrChange>
            </w:pPr>
            <w:ins w:id="2278" w:author="Tran Huan" w:date="2018-12-02T22:35:00Z">
              <w:r w:rsidRPr="00CF739D">
                <w:rPr>
                  <w:rStyle w:val="normaltextrun"/>
                  <w:rFonts w:eastAsiaTheme="majorEastAsia"/>
                  <w:lang w:val="es-ES"/>
                </w:rPr>
                <w:t>2</w:t>
              </w:r>
            </w:ins>
          </w:p>
        </w:tc>
        <w:tc>
          <w:tcPr>
            <w:tcW w:w="4641" w:type="dxa"/>
            <w:tcPrChange w:id="2279" w:author="Tran Huan" w:date="2018-12-03T00:50:00Z">
              <w:tcPr>
                <w:tcW w:w="4641" w:type="dxa"/>
              </w:tcPr>
            </w:tcPrChange>
          </w:tcPr>
          <w:p w14:paraId="53748328" w14:textId="77777777" w:rsidR="00381A0C" w:rsidRPr="00CF739D" w:rsidRDefault="00381A0C" w:rsidP="00381A0C">
            <w:pPr>
              <w:spacing w:after="0" w:line="288" w:lineRule="auto"/>
              <w:contextualSpacing/>
              <w:rPr>
                <w:ins w:id="2280" w:author="Tran Huan" w:date="2018-12-02T22:35:00Z"/>
              </w:rPr>
              <w:pPrChange w:id="2281" w:author="Tran Huan" w:date="2018-12-02T22:36:00Z">
                <w:pPr/>
              </w:pPrChange>
            </w:pPr>
            <w:ins w:id="2282" w:author="Tran Huan" w:date="2018-12-02T22:35:00Z">
              <w:r w:rsidRPr="00CF739D">
                <w:rPr>
                  <w:rStyle w:val="spellingerror"/>
                  <w:rFonts w:eastAsiaTheme="majorEastAsia"/>
                  <w:lang w:val="es-ES"/>
                </w:rPr>
                <w:t>Thu</w:t>
              </w:r>
              <w:r w:rsidRPr="00CF739D">
                <w:rPr>
                  <w:rStyle w:val="normaltextrun"/>
                  <w:rFonts w:eastAsiaTheme="majorEastAsia"/>
                  <w:lang w:val="es-ES"/>
                </w:rPr>
                <w:t xml:space="preserve"> </w:t>
              </w:r>
              <w:r w:rsidRPr="00CF739D">
                <w:rPr>
                  <w:rStyle w:val="spellingerror"/>
                  <w:rFonts w:eastAsiaTheme="majorEastAsia"/>
                  <w:lang w:val="es-ES"/>
                </w:rPr>
                <w:t>thập</w:t>
              </w:r>
              <w:r w:rsidRPr="00CF739D">
                <w:rPr>
                  <w:rStyle w:val="normaltextrun"/>
                  <w:rFonts w:eastAsiaTheme="majorEastAsia"/>
                  <w:lang w:val="es-ES"/>
                </w:rPr>
                <w:t xml:space="preserve"> </w:t>
              </w:r>
              <w:r w:rsidRPr="00CF739D">
                <w:rPr>
                  <w:rStyle w:val="spellingerror"/>
                  <w:rFonts w:eastAsiaTheme="majorEastAsia"/>
                  <w:lang w:val="es-ES"/>
                </w:rPr>
                <w:t>dữ</w:t>
              </w:r>
              <w:r w:rsidRPr="00CF739D">
                <w:rPr>
                  <w:rStyle w:val="normaltextrun"/>
                  <w:rFonts w:eastAsiaTheme="majorEastAsia"/>
                  <w:lang w:val="es-ES"/>
                </w:rPr>
                <w:t xml:space="preserve"> </w:t>
              </w:r>
              <w:r w:rsidRPr="00CF739D">
                <w:rPr>
                  <w:rStyle w:val="spellingerror"/>
                  <w:rFonts w:eastAsiaTheme="majorEastAsia"/>
                  <w:lang w:val="es-ES"/>
                </w:rPr>
                <w:t>liệu</w:t>
              </w:r>
              <w:r w:rsidRPr="00CF739D">
                <w:rPr>
                  <w:rStyle w:val="eop"/>
                  <w:rFonts w:eastAsiaTheme="majorEastAsia"/>
                </w:rPr>
                <w:t> </w:t>
              </w:r>
            </w:ins>
          </w:p>
        </w:tc>
        <w:tc>
          <w:tcPr>
            <w:tcW w:w="1770" w:type="dxa"/>
            <w:vAlign w:val="center"/>
            <w:tcPrChange w:id="2283" w:author="Tran Huan" w:date="2018-12-03T00:50:00Z">
              <w:tcPr>
                <w:tcW w:w="1770" w:type="dxa"/>
              </w:tcPr>
            </w:tcPrChange>
          </w:tcPr>
          <w:p w14:paraId="37D885C6" w14:textId="77777777" w:rsidR="00381A0C" w:rsidRPr="00CF739D" w:rsidRDefault="00381A0C" w:rsidP="003227E5">
            <w:pPr>
              <w:spacing w:after="0" w:line="288" w:lineRule="auto"/>
              <w:contextualSpacing/>
              <w:jc w:val="left"/>
              <w:rPr>
                <w:ins w:id="2284" w:author="Tran Huan" w:date="2018-12-02T22:35:00Z"/>
              </w:rPr>
              <w:pPrChange w:id="2285" w:author="Tran Huan" w:date="2018-12-03T00:50:00Z">
                <w:pPr/>
              </w:pPrChange>
            </w:pPr>
            <w:ins w:id="2286" w:author="Tran Huan" w:date="2018-12-02T22:35:00Z">
              <w:r w:rsidRPr="00CF739D">
                <w:rPr>
                  <w:rStyle w:val="spellingerror"/>
                  <w:rFonts w:eastAsiaTheme="majorEastAsia"/>
                  <w:lang w:val="es-ES"/>
                </w:rPr>
                <w:t>Huân, Phương</w:t>
              </w:r>
            </w:ins>
          </w:p>
        </w:tc>
        <w:tc>
          <w:tcPr>
            <w:tcW w:w="982" w:type="dxa"/>
            <w:tcPrChange w:id="2287" w:author="Tran Huan" w:date="2018-12-03T00:50:00Z">
              <w:tcPr>
                <w:tcW w:w="982" w:type="dxa"/>
              </w:tcPr>
            </w:tcPrChange>
          </w:tcPr>
          <w:p w14:paraId="0890DA85" w14:textId="77777777" w:rsidR="00381A0C" w:rsidRPr="00CF739D" w:rsidRDefault="00381A0C" w:rsidP="00381A0C">
            <w:pPr>
              <w:spacing w:after="0" w:line="288" w:lineRule="auto"/>
              <w:contextualSpacing/>
              <w:rPr>
                <w:ins w:id="2288" w:author="Tran Huan" w:date="2018-12-02T22:35:00Z"/>
              </w:rPr>
              <w:pPrChange w:id="2289" w:author="Tran Huan" w:date="2018-12-02T22:36:00Z">
                <w:pPr/>
              </w:pPrChange>
            </w:pPr>
            <w:ins w:id="2290" w:author="Tran Huan" w:date="2018-12-02T22:35:00Z">
              <w:r w:rsidRPr="00CF739D">
                <w:rPr>
                  <w:rStyle w:val="eop"/>
                  <w:rFonts w:eastAsiaTheme="majorEastAsia"/>
                </w:rPr>
                <w:t> </w:t>
              </w:r>
            </w:ins>
          </w:p>
        </w:tc>
      </w:tr>
      <w:tr w:rsidR="00381A0C" w:rsidRPr="00920004" w14:paraId="4ADE9935" w14:textId="77777777" w:rsidTr="003227E5">
        <w:trPr>
          <w:ins w:id="2291" w:author="Tran Huan" w:date="2018-12-02T22:35:00Z"/>
        </w:trPr>
        <w:tc>
          <w:tcPr>
            <w:tcW w:w="709" w:type="dxa"/>
            <w:vAlign w:val="center"/>
            <w:tcPrChange w:id="2292" w:author="Tran Huan" w:date="2018-12-03T00:50:00Z">
              <w:tcPr>
                <w:tcW w:w="709" w:type="dxa"/>
                <w:vAlign w:val="center"/>
              </w:tcPr>
            </w:tcPrChange>
          </w:tcPr>
          <w:p w14:paraId="1DD84D16" w14:textId="77777777" w:rsidR="00381A0C" w:rsidRPr="00CF739D" w:rsidRDefault="00381A0C" w:rsidP="00381A0C">
            <w:pPr>
              <w:spacing w:after="0" w:line="288" w:lineRule="auto"/>
              <w:contextualSpacing/>
              <w:jc w:val="center"/>
              <w:rPr>
                <w:ins w:id="2293" w:author="Tran Huan" w:date="2018-12-02T22:35:00Z"/>
              </w:rPr>
              <w:pPrChange w:id="2294" w:author="Tran Huan" w:date="2018-12-02T22:36:00Z">
                <w:pPr>
                  <w:jc w:val="center"/>
                </w:pPr>
              </w:pPrChange>
            </w:pPr>
            <w:ins w:id="2295" w:author="Tran Huan" w:date="2018-12-02T22:35:00Z">
              <w:r w:rsidRPr="00CF739D">
                <w:rPr>
                  <w:rStyle w:val="normaltextrun"/>
                  <w:rFonts w:eastAsiaTheme="majorEastAsia"/>
                  <w:lang w:val="es-ES"/>
                </w:rPr>
                <w:t>3</w:t>
              </w:r>
            </w:ins>
          </w:p>
        </w:tc>
        <w:tc>
          <w:tcPr>
            <w:tcW w:w="4641" w:type="dxa"/>
            <w:tcPrChange w:id="2296" w:author="Tran Huan" w:date="2018-12-03T00:50:00Z">
              <w:tcPr>
                <w:tcW w:w="4641" w:type="dxa"/>
              </w:tcPr>
            </w:tcPrChange>
          </w:tcPr>
          <w:p w14:paraId="0E11FF97" w14:textId="77777777" w:rsidR="00381A0C" w:rsidRPr="00CF739D" w:rsidRDefault="00381A0C" w:rsidP="00381A0C">
            <w:pPr>
              <w:spacing w:after="0" w:line="288" w:lineRule="auto"/>
              <w:contextualSpacing/>
              <w:rPr>
                <w:ins w:id="2297" w:author="Tran Huan" w:date="2018-12-02T22:35:00Z"/>
              </w:rPr>
              <w:pPrChange w:id="2298" w:author="Tran Huan" w:date="2018-12-02T22:36:00Z">
                <w:pPr/>
              </w:pPrChange>
            </w:pPr>
            <w:ins w:id="2299" w:author="Tran Huan" w:date="2018-12-02T22:35:00Z">
              <w:r w:rsidRPr="00CF739D">
                <w:rPr>
                  <w:rStyle w:val="spellingerror"/>
                  <w:rFonts w:eastAsiaTheme="majorEastAsia"/>
                  <w:lang w:val="es-ES"/>
                </w:rPr>
                <w:t>Phân</w:t>
              </w:r>
              <w:r w:rsidRPr="00CF739D">
                <w:rPr>
                  <w:rStyle w:val="normaltextrun"/>
                  <w:rFonts w:eastAsiaTheme="majorEastAsia"/>
                  <w:lang w:val="es-ES"/>
                </w:rPr>
                <w:t xml:space="preserve"> </w:t>
              </w:r>
              <w:r w:rsidRPr="00CF739D">
                <w:rPr>
                  <w:rStyle w:val="spellingerror"/>
                  <w:rFonts w:eastAsiaTheme="majorEastAsia"/>
                  <w:lang w:val="es-ES"/>
                </w:rPr>
                <w:t>tích</w:t>
              </w:r>
              <w:r w:rsidRPr="00CF739D">
                <w:rPr>
                  <w:rStyle w:val="normaltextrun"/>
                  <w:rFonts w:eastAsiaTheme="majorEastAsia"/>
                  <w:lang w:val="es-ES"/>
                </w:rPr>
                <w:t xml:space="preserve"> </w:t>
              </w:r>
              <w:r w:rsidRPr="00CF739D">
                <w:rPr>
                  <w:rStyle w:val="spellingerror"/>
                  <w:rFonts w:eastAsiaTheme="majorEastAsia"/>
                  <w:lang w:val="es-ES"/>
                </w:rPr>
                <w:t>yêu</w:t>
              </w:r>
              <w:r w:rsidRPr="00CF739D">
                <w:rPr>
                  <w:rStyle w:val="normaltextrun"/>
                  <w:rFonts w:eastAsiaTheme="majorEastAsia"/>
                  <w:lang w:val="es-ES"/>
                </w:rPr>
                <w:t xml:space="preserve"> </w:t>
              </w:r>
              <w:r w:rsidRPr="00CF739D">
                <w:rPr>
                  <w:rStyle w:val="spellingerror"/>
                  <w:rFonts w:eastAsiaTheme="majorEastAsia"/>
                  <w:lang w:val="es-ES"/>
                </w:rPr>
                <w:t>cầu</w:t>
              </w:r>
              <w:r w:rsidRPr="00CF739D">
                <w:rPr>
                  <w:rStyle w:val="eop"/>
                  <w:rFonts w:eastAsiaTheme="majorEastAsia"/>
                </w:rPr>
                <w:t> </w:t>
              </w:r>
            </w:ins>
          </w:p>
        </w:tc>
        <w:tc>
          <w:tcPr>
            <w:tcW w:w="1770" w:type="dxa"/>
            <w:vAlign w:val="center"/>
            <w:tcPrChange w:id="2300" w:author="Tran Huan" w:date="2018-12-03T00:50:00Z">
              <w:tcPr>
                <w:tcW w:w="1770" w:type="dxa"/>
              </w:tcPr>
            </w:tcPrChange>
          </w:tcPr>
          <w:p w14:paraId="6386F8FA" w14:textId="77777777" w:rsidR="00381A0C" w:rsidRPr="00CF739D" w:rsidRDefault="00381A0C" w:rsidP="003227E5">
            <w:pPr>
              <w:spacing w:after="0" w:line="288" w:lineRule="auto"/>
              <w:contextualSpacing/>
              <w:jc w:val="left"/>
              <w:rPr>
                <w:ins w:id="2301" w:author="Tran Huan" w:date="2018-12-02T22:35:00Z"/>
              </w:rPr>
              <w:pPrChange w:id="2302" w:author="Tran Huan" w:date="2018-12-03T00:50:00Z">
                <w:pPr/>
              </w:pPrChange>
            </w:pPr>
            <w:ins w:id="2303" w:author="Tran Huan" w:date="2018-12-02T22:35:00Z">
              <w:r w:rsidRPr="00CF739D">
                <w:rPr>
                  <w:rStyle w:val="spellingerror"/>
                  <w:rFonts w:eastAsiaTheme="majorEastAsia"/>
                  <w:lang w:val="es-ES"/>
                </w:rPr>
                <w:t>Huân, Phương</w:t>
              </w:r>
            </w:ins>
          </w:p>
        </w:tc>
        <w:tc>
          <w:tcPr>
            <w:tcW w:w="982" w:type="dxa"/>
            <w:tcPrChange w:id="2304" w:author="Tran Huan" w:date="2018-12-03T00:50:00Z">
              <w:tcPr>
                <w:tcW w:w="982" w:type="dxa"/>
              </w:tcPr>
            </w:tcPrChange>
          </w:tcPr>
          <w:p w14:paraId="4C0A86B5" w14:textId="77777777" w:rsidR="00381A0C" w:rsidRPr="00CF739D" w:rsidRDefault="00381A0C" w:rsidP="00381A0C">
            <w:pPr>
              <w:spacing w:after="0" w:line="288" w:lineRule="auto"/>
              <w:contextualSpacing/>
              <w:rPr>
                <w:ins w:id="2305" w:author="Tran Huan" w:date="2018-12-02T22:35:00Z"/>
              </w:rPr>
              <w:pPrChange w:id="2306" w:author="Tran Huan" w:date="2018-12-02T22:36:00Z">
                <w:pPr/>
              </w:pPrChange>
            </w:pPr>
            <w:ins w:id="2307" w:author="Tran Huan" w:date="2018-12-02T22:35:00Z">
              <w:r w:rsidRPr="00CF739D">
                <w:rPr>
                  <w:rStyle w:val="eop"/>
                  <w:rFonts w:eastAsiaTheme="majorEastAsia"/>
                </w:rPr>
                <w:t> </w:t>
              </w:r>
            </w:ins>
          </w:p>
        </w:tc>
      </w:tr>
      <w:tr w:rsidR="00381A0C" w:rsidRPr="00920004" w14:paraId="652E8EAF" w14:textId="77777777" w:rsidTr="003227E5">
        <w:trPr>
          <w:ins w:id="2308" w:author="Tran Huan" w:date="2018-12-02T22:35:00Z"/>
        </w:trPr>
        <w:tc>
          <w:tcPr>
            <w:tcW w:w="709" w:type="dxa"/>
            <w:vAlign w:val="center"/>
            <w:tcPrChange w:id="2309" w:author="Tran Huan" w:date="2018-12-03T00:50:00Z">
              <w:tcPr>
                <w:tcW w:w="709" w:type="dxa"/>
                <w:vAlign w:val="center"/>
              </w:tcPr>
            </w:tcPrChange>
          </w:tcPr>
          <w:p w14:paraId="58A85CB8" w14:textId="77777777" w:rsidR="00381A0C" w:rsidRPr="00CF739D" w:rsidRDefault="00381A0C" w:rsidP="00381A0C">
            <w:pPr>
              <w:spacing w:after="0" w:line="288" w:lineRule="auto"/>
              <w:contextualSpacing/>
              <w:jc w:val="center"/>
              <w:rPr>
                <w:ins w:id="2310" w:author="Tran Huan" w:date="2018-12-02T22:35:00Z"/>
              </w:rPr>
              <w:pPrChange w:id="2311" w:author="Tran Huan" w:date="2018-12-02T22:36:00Z">
                <w:pPr>
                  <w:jc w:val="center"/>
                </w:pPr>
              </w:pPrChange>
            </w:pPr>
            <w:ins w:id="2312" w:author="Tran Huan" w:date="2018-12-02T22:35:00Z">
              <w:r w:rsidRPr="00CF739D">
                <w:rPr>
                  <w:rStyle w:val="normaltextrun"/>
                  <w:rFonts w:eastAsiaTheme="majorEastAsia"/>
                  <w:lang w:val="es-ES"/>
                </w:rPr>
                <w:t>4</w:t>
              </w:r>
            </w:ins>
          </w:p>
        </w:tc>
        <w:tc>
          <w:tcPr>
            <w:tcW w:w="4641" w:type="dxa"/>
            <w:tcPrChange w:id="2313" w:author="Tran Huan" w:date="2018-12-03T00:50:00Z">
              <w:tcPr>
                <w:tcW w:w="4641" w:type="dxa"/>
              </w:tcPr>
            </w:tcPrChange>
          </w:tcPr>
          <w:p w14:paraId="4DF9F036" w14:textId="77777777" w:rsidR="00381A0C" w:rsidRPr="00CF739D" w:rsidRDefault="00381A0C" w:rsidP="00381A0C">
            <w:pPr>
              <w:spacing w:after="0" w:line="288" w:lineRule="auto"/>
              <w:contextualSpacing/>
              <w:rPr>
                <w:ins w:id="2314" w:author="Tran Huan" w:date="2018-12-02T22:35:00Z"/>
              </w:rPr>
              <w:pPrChange w:id="2315" w:author="Tran Huan" w:date="2018-12-02T22:36:00Z">
                <w:pPr/>
              </w:pPrChange>
            </w:pPr>
            <w:ins w:id="2316" w:author="Tran Huan" w:date="2018-12-02T22:35:00Z">
              <w:r w:rsidRPr="00CF739D">
                <w:rPr>
                  <w:rStyle w:val="spellingerror"/>
                  <w:rFonts w:eastAsiaTheme="majorEastAsia"/>
                  <w:lang w:val="es-ES"/>
                </w:rPr>
                <w:t>Thiết</w:t>
              </w:r>
              <w:r w:rsidRPr="00CF739D">
                <w:rPr>
                  <w:rStyle w:val="normaltextrun"/>
                  <w:rFonts w:eastAsiaTheme="majorEastAsia"/>
                  <w:lang w:val="es-ES"/>
                </w:rPr>
                <w:t xml:space="preserve"> </w:t>
              </w:r>
              <w:r w:rsidRPr="00CF739D">
                <w:rPr>
                  <w:rStyle w:val="spellingerror"/>
                  <w:rFonts w:eastAsiaTheme="majorEastAsia"/>
                  <w:lang w:val="es-ES"/>
                </w:rPr>
                <w:t>kế</w:t>
              </w:r>
              <w:r w:rsidRPr="00CF739D">
                <w:rPr>
                  <w:rStyle w:val="normaltextrun"/>
                  <w:rFonts w:eastAsiaTheme="majorEastAsia"/>
                  <w:lang w:val="es-ES"/>
                </w:rPr>
                <w:t xml:space="preserve"> </w:t>
              </w:r>
              <w:r w:rsidRPr="00CF739D">
                <w:rPr>
                  <w:rStyle w:val="spellingerror"/>
                  <w:rFonts w:eastAsiaTheme="majorEastAsia"/>
                  <w:lang w:val="es-ES"/>
                </w:rPr>
                <w:t>cơ</w:t>
              </w:r>
              <w:r w:rsidRPr="00CF739D">
                <w:rPr>
                  <w:rStyle w:val="normaltextrun"/>
                  <w:rFonts w:eastAsiaTheme="majorEastAsia"/>
                  <w:lang w:val="es-ES"/>
                </w:rPr>
                <w:t xml:space="preserve"> </w:t>
              </w:r>
              <w:r w:rsidRPr="00CF739D">
                <w:rPr>
                  <w:rStyle w:val="spellingerror"/>
                  <w:rFonts w:eastAsiaTheme="majorEastAsia"/>
                  <w:lang w:val="es-ES"/>
                </w:rPr>
                <w:t>sở</w:t>
              </w:r>
              <w:r w:rsidRPr="00CF739D">
                <w:rPr>
                  <w:rStyle w:val="normaltextrun"/>
                  <w:rFonts w:eastAsiaTheme="majorEastAsia"/>
                  <w:lang w:val="es-ES"/>
                </w:rPr>
                <w:t xml:space="preserve"> </w:t>
              </w:r>
              <w:r w:rsidRPr="00CF739D">
                <w:rPr>
                  <w:rStyle w:val="spellingerror"/>
                  <w:rFonts w:eastAsiaTheme="majorEastAsia"/>
                  <w:lang w:val="es-ES"/>
                </w:rPr>
                <w:t>dữ</w:t>
              </w:r>
              <w:r w:rsidRPr="00CF739D">
                <w:rPr>
                  <w:rStyle w:val="normaltextrun"/>
                  <w:rFonts w:eastAsiaTheme="majorEastAsia"/>
                  <w:lang w:val="es-ES"/>
                </w:rPr>
                <w:t xml:space="preserve"> </w:t>
              </w:r>
              <w:r w:rsidRPr="00CF739D">
                <w:rPr>
                  <w:rStyle w:val="spellingerror"/>
                  <w:rFonts w:eastAsiaTheme="majorEastAsia"/>
                  <w:lang w:val="es-ES"/>
                </w:rPr>
                <w:t>liệu</w:t>
              </w:r>
              <w:r w:rsidRPr="00CF739D">
                <w:rPr>
                  <w:rStyle w:val="eop"/>
                  <w:rFonts w:eastAsiaTheme="majorEastAsia"/>
                </w:rPr>
                <w:t> </w:t>
              </w:r>
            </w:ins>
          </w:p>
        </w:tc>
        <w:tc>
          <w:tcPr>
            <w:tcW w:w="1770" w:type="dxa"/>
            <w:vAlign w:val="center"/>
            <w:tcPrChange w:id="2317" w:author="Tran Huan" w:date="2018-12-03T00:50:00Z">
              <w:tcPr>
                <w:tcW w:w="1770" w:type="dxa"/>
              </w:tcPr>
            </w:tcPrChange>
          </w:tcPr>
          <w:p w14:paraId="08811AA4" w14:textId="77777777" w:rsidR="00381A0C" w:rsidRPr="00CF739D" w:rsidRDefault="00381A0C" w:rsidP="003227E5">
            <w:pPr>
              <w:spacing w:after="0" w:line="288" w:lineRule="auto"/>
              <w:contextualSpacing/>
              <w:jc w:val="left"/>
              <w:rPr>
                <w:ins w:id="2318" w:author="Tran Huan" w:date="2018-12-02T22:35:00Z"/>
              </w:rPr>
              <w:pPrChange w:id="2319" w:author="Tran Huan" w:date="2018-12-03T00:50:00Z">
                <w:pPr/>
              </w:pPrChange>
            </w:pPr>
            <w:ins w:id="2320" w:author="Tran Huan" w:date="2018-12-02T22:35:00Z">
              <w:r w:rsidRPr="00CF739D">
                <w:rPr>
                  <w:rStyle w:val="spellingerror"/>
                  <w:rFonts w:eastAsiaTheme="majorEastAsia"/>
                  <w:lang w:val="es-ES"/>
                </w:rPr>
                <w:t>Huân, Phương</w:t>
              </w:r>
            </w:ins>
          </w:p>
        </w:tc>
        <w:tc>
          <w:tcPr>
            <w:tcW w:w="982" w:type="dxa"/>
            <w:tcPrChange w:id="2321" w:author="Tran Huan" w:date="2018-12-03T00:50:00Z">
              <w:tcPr>
                <w:tcW w:w="982" w:type="dxa"/>
              </w:tcPr>
            </w:tcPrChange>
          </w:tcPr>
          <w:p w14:paraId="5BE7C2F1" w14:textId="77777777" w:rsidR="00381A0C" w:rsidRPr="00CF739D" w:rsidRDefault="00381A0C" w:rsidP="00381A0C">
            <w:pPr>
              <w:spacing w:after="0" w:line="288" w:lineRule="auto"/>
              <w:contextualSpacing/>
              <w:rPr>
                <w:ins w:id="2322" w:author="Tran Huan" w:date="2018-12-02T22:35:00Z"/>
              </w:rPr>
              <w:pPrChange w:id="2323" w:author="Tran Huan" w:date="2018-12-02T22:36:00Z">
                <w:pPr/>
              </w:pPrChange>
            </w:pPr>
            <w:ins w:id="2324" w:author="Tran Huan" w:date="2018-12-02T22:35:00Z">
              <w:r w:rsidRPr="00CF739D">
                <w:rPr>
                  <w:rStyle w:val="eop"/>
                  <w:rFonts w:eastAsiaTheme="majorEastAsia"/>
                </w:rPr>
                <w:t> </w:t>
              </w:r>
            </w:ins>
          </w:p>
        </w:tc>
      </w:tr>
      <w:tr w:rsidR="00381A0C" w:rsidRPr="00920004" w14:paraId="2EC88F01" w14:textId="77777777" w:rsidTr="003227E5">
        <w:trPr>
          <w:ins w:id="2325" w:author="Tran Huan" w:date="2018-12-02T22:35:00Z"/>
        </w:trPr>
        <w:tc>
          <w:tcPr>
            <w:tcW w:w="709" w:type="dxa"/>
            <w:vAlign w:val="center"/>
            <w:tcPrChange w:id="2326" w:author="Tran Huan" w:date="2018-12-03T00:50:00Z">
              <w:tcPr>
                <w:tcW w:w="709" w:type="dxa"/>
                <w:vAlign w:val="center"/>
              </w:tcPr>
            </w:tcPrChange>
          </w:tcPr>
          <w:p w14:paraId="4624C86F" w14:textId="77777777" w:rsidR="00381A0C" w:rsidRPr="00CF739D" w:rsidRDefault="00381A0C" w:rsidP="00381A0C">
            <w:pPr>
              <w:spacing w:after="0" w:line="288" w:lineRule="auto"/>
              <w:contextualSpacing/>
              <w:jc w:val="center"/>
              <w:rPr>
                <w:ins w:id="2327" w:author="Tran Huan" w:date="2018-12-02T22:35:00Z"/>
              </w:rPr>
              <w:pPrChange w:id="2328" w:author="Tran Huan" w:date="2018-12-02T22:36:00Z">
                <w:pPr>
                  <w:jc w:val="center"/>
                </w:pPr>
              </w:pPrChange>
            </w:pPr>
            <w:ins w:id="2329" w:author="Tran Huan" w:date="2018-12-02T22:35:00Z">
              <w:r w:rsidRPr="00CF739D">
                <w:rPr>
                  <w:rStyle w:val="normaltextrun"/>
                  <w:rFonts w:eastAsiaTheme="majorEastAsia"/>
                  <w:lang w:val="es-ES"/>
                </w:rPr>
                <w:t>5</w:t>
              </w:r>
            </w:ins>
          </w:p>
        </w:tc>
        <w:tc>
          <w:tcPr>
            <w:tcW w:w="4641" w:type="dxa"/>
            <w:tcPrChange w:id="2330" w:author="Tran Huan" w:date="2018-12-03T00:50:00Z">
              <w:tcPr>
                <w:tcW w:w="4641" w:type="dxa"/>
              </w:tcPr>
            </w:tcPrChange>
          </w:tcPr>
          <w:p w14:paraId="0C2A23A4" w14:textId="77777777" w:rsidR="00381A0C" w:rsidRPr="00CF739D" w:rsidRDefault="00381A0C" w:rsidP="00381A0C">
            <w:pPr>
              <w:spacing w:after="0" w:line="288" w:lineRule="auto"/>
              <w:contextualSpacing/>
              <w:rPr>
                <w:ins w:id="2331" w:author="Tran Huan" w:date="2018-12-02T22:35:00Z"/>
              </w:rPr>
              <w:pPrChange w:id="2332" w:author="Tran Huan" w:date="2018-12-02T22:36:00Z">
                <w:pPr/>
              </w:pPrChange>
            </w:pPr>
            <w:ins w:id="2333" w:author="Tran Huan" w:date="2018-12-02T22:35:00Z">
              <w:r w:rsidRPr="00CF739D">
                <w:rPr>
                  <w:rStyle w:val="spellingerror"/>
                  <w:rFonts w:eastAsiaTheme="majorEastAsia"/>
                  <w:lang w:val="es-ES"/>
                </w:rPr>
                <w:t>Phát</w:t>
              </w:r>
              <w:r w:rsidRPr="00CF739D">
                <w:rPr>
                  <w:rStyle w:val="normaltextrun"/>
                  <w:rFonts w:eastAsiaTheme="majorEastAsia"/>
                  <w:lang w:val="es-ES"/>
                </w:rPr>
                <w:t xml:space="preserve"> </w:t>
              </w:r>
              <w:r w:rsidRPr="00CF739D">
                <w:rPr>
                  <w:rStyle w:val="spellingerror"/>
                  <w:rFonts w:eastAsiaTheme="majorEastAsia"/>
                  <w:lang w:val="es-ES"/>
                </w:rPr>
                <w:t>triển</w:t>
              </w:r>
              <w:r w:rsidRPr="00CF739D">
                <w:rPr>
                  <w:rStyle w:val="normaltextrun"/>
                  <w:rFonts w:eastAsiaTheme="majorEastAsia"/>
                  <w:lang w:val="es-ES"/>
                </w:rPr>
                <w:t xml:space="preserve"> </w:t>
              </w:r>
              <w:r w:rsidRPr="00CF739D">
                <w:rPr>
                  <w:rStyle w:val="normaltextrun"/>
                  <w:rFonts w:eastAsiaTheme="majorEastAsia"/>
                </w:rPr>
                <w:t>ứng dụng điện thoại</w:t>
              </w:r>
              <w:r w:rsidRPr="00CF739D">
                <w:rPr>
                  <w:rStyle w:val="eop"/>
                  <w:rFonts w:eastAsiaTheme="majorEastAsia"/>
                </w:rPr>
                <w:t> </w:t>
              </w:r>
            </w:ins>
          </w:p>
        </w:tc>
        <w:tc>
          <w:tcPr>
            <w:tcW w:w="1770" w:type="dxa"/>
            <w:vAlign w:val="center"/>
            <w:tcPrChange w:id="2334" w:author="Tran Huan" w:date="2018-12-03T00:50:00Z">
              <w:tcPr>
                <w:tcW w:w="1770" w:type="dxa"/>
              </w:tcPr>
            </w:tcPrChange>
          </w:tcPr>
          <w:p w14:paraId="47A611D6" w14:textId="77777777" w:rsidR="00381A0C" w:rsidRPr="00CF739D" w:rsidRDefault="00381A0C" w:rsidP="003227E5">
            <w:pPr>
              <w:spacing w:after="0" w:line="288" w:lineRule="auto"/>
              <w:contextualSpacing/>
              <w:jc w:val="left"/>
              <w:rPr>
                <w:ins w:id="2335" w:author="Tran Huan" w:date="2018-12-02T22:35:00Z"/>
              </w:rPr>
              <w:pPrChange w:id="2336" w:author="Tran Huan" w:date="2018-12-03T00:50:00Z">
                <w:pPr/>
              </w:pPrChange>
            </w:pPr>
            <w:ins w:id="2337" w:author="Tran Huan" w:date="2018-12-02T22:35:00Z">
              <w:r w:rsidRPr="00CF739D">
                <w:rPr>
                  <w:rStyle w:val="spellingerror"/>
                  <w:rFonts w:eastAsiaTheme="majorEastAsia"/>
                  <w:lang w:val="es-ES"/>
                </w:rPr>
                <w:t>Huân</w:t>
              </w:r>
            </w:ins>
          </w:p>
        </w:tc>
        <w:tc>
          <w:tcPr>
            <w:tcW w:w="982" w:type="dxa"/>
            <w:tcPrChange w:id="2338" w:author="Tran Huan" w:date="2018-12-03T00:50:00Z">
              <w:tcPr>
                <w:tcW w:w="982" w:type="dxa"/>
              </w:tcPr>
            </w:tcPrChange>
          </w:tcPr>
          <w:p w14:paraId="49070E9E" w14:textId="77777777" w:rsidR="00381A0C" w:rsidRPr="00CF739D" w:rsidRDefault="00381A0C" w:rsidP="00381A0C">
            <w:pPr>
              <w:spacing w:after="0" w:line="288" w:lineRule="auto"/>
              <w:contextualSpacing/>
              <w:rPr>
                <w:ins w:id="2339" w:author="Tran Huan" w:date="2018-12-02T22:35:00Z"/>
              </w:rPr>
              <w:pPrChange w:id="2340" w:author="Tran Huan" w:date="2018-12-02T22:36:00Z">
                <w:pPr/>
              </w:pPrChange>
            </w:pPr>
            <w:ins w:id="2341" w:author="Tran Huan" w:date="2018-12-02T22:35:00Z">
              <w:r w:rsidRPr="00CF739D">
                <w:rPr>
                  <w:rStyle w:val="eop"/>
                  <w:rFonts w:eastAsiaTheme="majorEastAsia"/>
                </w:rPr>
                <w:t> </w:t>
              </w:r>
            </w:ins>
          </w:p>
        </w:tc>
      </w:tr>
      <w:tr w:rsidR="00381A0C" w:rsidRPr="00920004" w14:paraId="211EAA55" w14:textId="77777777" w:rsidTr="003227E5">
        <w:trPr>
          <w:ins w:id="2342" w:author="Tran Huan" w:date="2018-12-02T22:35:00Z"/>
        </w:trPr>
        <w:tc>
          <w:tcPr>
            <w:tcW w:w="709" w:type="dxa"/>
            <w:vAlign w:val="center"/>
            <w:tcPrChange w:id="2343" w:author="Tran Huan" w:date="2018-12-03T00:50:00Z">
              <w:tcPr>
                <w:tcW w:w="709" w:type="dxa"/>
                <w:vAlign w:val="center"/>
              </w:tcPr>
            </w:tcPrChange>
          </w:tcPr>
          <w:p w14:paraId="5F22D767" w14:textId="77777777" w:rsidR="00381A0C" w:rsidRPr="00CF739D" w:rsidRDefault="00381A0C" w:rsidP="00381A0C">
            <w:pPr>
              <w:spacing w:after="0" w:line="288" w:lineRule="auto"/>
              <w:contextualSpacing/>
              <w:jc w:val="center"/>
              <w:rPr>
                <w:ins w:id="2344" w:author="Tran Huan" w:date="2018-12-02T22:35:00Z"/>
              </w:rPr>
              <w:pPrChange w:id="2345" w:author="Tran Huan" w:date="2018-12-02T22:36:00Z">
                <w:pPr>
                  <w:jc w:val="center"/>
                </w:pPr>
              </w:pPrChange>
            </w:pPr>
            <w:ins w:id="2346" w:author="Tran Huan" w:date="2018-12-02T22:35:00Z">
              <w:r w:rsidRPr="00CF739D">
                <w:rPr>
                  <w:rStyle w:val="normaltextrun"/>
                  <w:rFonts w:eastAsiaTheme="majorEastAsia"/>
                  <w:lang w:val="es-ES"/>
                </w:rPr>
                <w:t>6</w:t>
              </w:r>
            </w:ins>
          </w:p>
        </w:tc>
        <w:tc>
          <w:tcPr>
            <w:tcW w:w="4641" w:type="dxa"/>
            <w:tcPrChange w:id="2347" w:author="Tran Huan" w:date="2018-12-03T00:50:00Z">
              <w:tcPr>
                <w:tcW w:w="4641" w:type="dxa"/>
              </w:tcPr>
            </w:tcPrChange>
          </w:tcPr>
          <w:p w14:paraId="56AE738B" w14:textId="77777777" w:rsidR="00381A0C" w:rsidRPr="00CF739D" w:rsidRDefault="00381A0C" w:rsidP="00381A0C">
            <w:pPr>
              <w:spacing w:after="0" w:line="288" w:lineRule="auto"/>
              <w:contextualSpacing/>
              <w:rPr>
                <w:ins w:id="2348" w:author="Tran Huan" w:date="2018-12-02T22:35:00Z"/>
              </w:rPr>
              <w:pPrChange w:id="2349" w:author="Tran Huan" w:date="2018-12-02T22:36:00Z">
                <w:pPr/>
              </w:pPrChange>
            </w:pPr>
            <w:ins w:id="2350" w:author="Tran Huan" w:date="2018-12-02T22:35:00Z">
              <w:r w:rsidRPr="00CF739D">
                <w:rPr>
                  <w:rStyle w:val="spellingerror"/>
                  <w:rFonts w:eastAsiaTheme="majorEastAsia"/>
                  <w:lang w:val="es-ES"/>
                </w:rPr>
                <w:t>Phát</w:t>
              </w:r>
              <w:r w:rsidRPr="00CF739D">
                <w:rPr>
                  <w:rStyle w:val="normaltextrun"/>
                  <w:rFonts w:eastAsiaTheme="majorEastAsia"/>
                  <w:lang w:val="es-ES"/>
                </w:rPr>
                <w:t xml:space="preserve"> </w:t>
              </w:r>
              <w:r w:rsidRPr="00CF739D">
                <w:rPr>
                  <w:rStyle w:val="spellingerror"/>
                  <w:rFonts w:eastAsiaTheme="majorEastAsia"/>
                  <w:lang w:val="es-ES"/>
                </w:rPr>
                <w:t>triển</w:t>
              </w:r>
              <w:r w:rsidRPr="00CF739D">
                <w:rPr>
                  <w:rStyle w:val="normaltextrun"/>
                  <w:rFonts w:eastAsiaTheme="majorEastAsia"/>
                  <w:lang w:val="es-ES"/>
                </w:rPr>
                <w:t xml:space="preserve"> </w:t>
              </w:r>
              <w:r w:rsidRPr="00CF739D">
                <w:rPr>
                  <w:rStyle w:val="spellingerror"/>
                  <w:rFonts w:eastAsiaTheme="majorEastAsia"/>
                </w:rPr>
                <w:t>trang web quản lí</w:t>
              </w:r>
              <w:r w:rsidRPr="00CF739D">
                <w:rPr>
                  <w:rStyle w:val="eop"/>
                  <w:rFonts w:eastAsiaTheme="majorEastAsia"/>
                </w:rPr>
                <w:t> </w:t>
              </w:r>
            </w:ins>
          </w:p>
        </w:tc>
        <w:tc>
          <w:tcPr>
            <w:tcW w:w="1770" w:type="dxa"/>
            <w:vAlign w:val="center"/>
            <w:tcPrChange w:id="2351" w:author="Tran Huan" w:date="2018-12-03T00:50:00Z">
              <w:tcPr>
                <w:tcW w:w="1770" w:type="dxa"/>
              </w:tcPr>
            </w:tcPrChange>
          </w:tcPr>
          <w:p w14:paraId="7D936F43" w14:textId="77777777" w:rsidR="00381A0C" w:rsidRPr="00CF739D" w:rsidRDefault="00381A0C" w:rsidP="003227E5">
            <w:pPr>
              <w:spacing w:after="0" w:line="288" w:lineRule="auto"/>
              <w:contextualSpacing/>
              <w:jc w:val="left"/>
              <w:rPr>
                <w:ins w:id="2352" w:author="Tran Huan" w:date="2018-12-02T22:35:00Z"/>
              </w:rPr>
              <w:pPrChange w:id="2353" w:author="Tran Huan" w:date="2018-12-03T00:50:00Z">
                <w:pPr/>
              </w:pPrChange>
            </w:pPr>
            <w:ins w:id="2354" w:author="Tran Huan" w:date="2018-12-02T22:35:00Z">
              <w:r w:rsidRPr="00CF739D">
                <w:rPr>
                  <w:rStyle w:val="spellingerror"/>
                  <w:rFonts w:eastAsiaTheme="majorEastAsia"/>
                  <w:lang w:val="es-ES"/>
                </w:rPr>
                <w:t>Phương</w:t>
              </w:r>
            </w:ins>
          </w:p>
        </w:tc>
        <w:tc>
          <w:tcPr>
            <w:tcW w:w="982" w:type="dxa"/>
            <w:tcPrChange w:id="2355" w:author="Tran Huan" w:date="2018-12-03T00:50:00Z">
              <w:tcPr>
                <w:tcW w:w="982" w:type="dxa"/>
              </w:tcPr>
            </w:tcPrChange>
          </w:tcPr>
          <w:p w14:paraId="1C206064" w14:textId="77777777" w:rsidR="00381A0C" w:rsidRPr="00CF739D" w:rsidRDefault="00381A0C" w:rsidP="00381A0C">
            <w:pPr>
              <w:spacing w:after="0" w:line="288" w:lineRule="auto"/>
              <w:contextualSpacing/>
              <w:rPr>
                <w:ins w:id="2356" w:author="Tran Huan" w:date="2018-12-02T22:35:00Z"/>
              </w:rPr>
              <w:pPrChange w:id="2357" w:author="Tran Huan" w:date="2018-12-02T22:36:00Z">
                <w:pPr/>
              </w:pPrChange>
            </w:pPr>
            <w:ins w:id="2358" w:author="Tran Huan" w:date="2018-12-02T22:35:00Z">
              <w:r w:rsidRPr="00CF739D">
                <w:rPr>
                  <w:rStyle w:val="eop"/>
                  <w:rFonts w:eastAsiaTheme="majorEastAsia"/>
                </w:rPr>
                <w:t> </w:t>
              </w:r>
            </w:ins>
          </w:p>
        </w:tc>
      </w:tr>
      <w:tr w:rsidR="00381A0C" w:rsidRPr="00920004" w14:paraId="21AEE399" w14:textId="77777777" w:rsidTr="003227E5">
        <w:trPr>
          <w:ins w:id="2359" w:author="Tran Huan" w:date="2018-12-02T22:35:00Z"/>
        </w:trPr>
        <w:tc>
          <w:tcPr>
            <w:tcW w:w="709" w:type="dxa"/>
            <w:vAlign w:val="center"/>
            <w:tcPrChange w:id="2360" w:author="Tran Huan" w:date="2018-12-03T00:50:00Z">
              <w:tcPr>
                <w:tcW w:w="709" w:type="dxa"/>
                <w:vAlign w:val="center"/>
              </w:tcPr>
            </w:tcPrChange>
          </w:tcPr>
          <w:p w14:paraId="307935BA" w14:textId="77777777" w:rsidR="00381A0C" w:rsidRPr="00CF739D" w:rsidRDefault="00381A0C" w:rsidP="00381A0C">
            <w:pPr>
              <w:spacing w:after="0" w:line="288" w:lineRule="auto"/>
              <w:contextualSpacing/>
              <w:jc w:val="center"/>
              <w:rPr>
                <w:ins w:id="2361" w:author="Tran Huan" w:date="2018-12-02T22:35:00Z"/>
              </w:rPr>
              <w:pPrChange w:id="2362" w:author="Tran Huan" w:date="2018-12-02T22:36:00Z">
                <w:pPr>
                  <w:jc w:val="center"/>
                </w:pPr>
              </w:pPrChange>
            </w:pPr>
            <w:ins w:id="2363" w:author="Tran Huan" w:date="2018-12-02T22:35:00Z">
              <w:r w:rsidRPr="00CF739D">
                <w:rPr>
                  <w:rStyle w:val="normaltextrun"/>
                  <w:rFonts w:eastAsiaTheme="majorEastAsia"/>
                  <w:lang w:val="es-ES"/>
                </w:rPr>
                <w:t>7</w:t>
              </w:r>
            </w:ins>
          </w:p>
        </w:tc>
        <w:tc>
          <w:tcPr>
            <w:tcW w:w="4641" w:type="dxa"/>
            <w:tcPrChange w:id="2364" w:author="Tran Huan" w:date="2018-12-03T00:50:00Z">
              <w:tcPr>
                <w:tcW w:w="4641" w:type="dxa"/>
              </w:tcPr>
            </w:tcPrChange>
          </w:tcPr>
          <w:p w14:paraId="350EF8E9" w14:textId="77777777" w:rsidR="00381A0C" w:rsidRPr="00CF739D" w:rsidRDefault="00381A0C" w:rsidP="00381A0C">
            <w:pPr>
              <w:spacing w:after="0" w:line="288" w:lineRule="auto"/>
              <w:contextualSpacing/>
              <w:rPr>
                <w:ins w:id="2365" w:author="Tran Huan" w:date="2018-12-02T22:35:00Z"/>
              </w:rPr>
              <w:pPrChange w:id="2366" w:author="Tran Huan" w:date="2018-12-02T22:36:00Z">
                <w:pPr/>
              </w:pPrChange>
            </w:pPr>
            <w:ins w:id="2367" w:author="Tran Huan" w:date="2018-12-02T22:35:00Z">
              <w:r w:rsidRPr="00CF739D">
                <w:rPr>
                  <w:rStyle w:val="spellingerror"/>
                  <w:rFonts w:eastAsiaTheme="majorEastAsia"/>
                  <w:lang w:val="es-ES"/>
                </w:rPr>
                <w:t>Phát triển máy chủ</w:t>
              </w:r>
              <w:r w:rsidRPr="00CF739D">
                <w:rPr>
                  <w:rStyle w:val="eop"/>
                  <w:rFonts w:eastAsiaTheme="majorEastAsia"/>
                </w:rPr>
                <w:t> </w:t>
              </w:r>
            </w:ins>
          </w:p>
        </w:tc>
        <w:tc>
          <w:tcPr>
            <w:tcW w:w="1770" w:type="dxa"/>
            <w:vAlign w:val="center"/>
            <w:tcPrChange w:id="2368" w:author="Tran Huan" w:date="2018-12-03T00:50:00Z">
              <w:tcPr>
                <w:tcW w:w="1770" w:type="dxa"/>
              </w:tcPr>
            </w:tcPrChange>
          </w:tcPr>
          <w:p w14:paraId="1A6FE268" w14:textId="77777777" w:rsidR="00381A0C" w:rsidRPr="00CF739D" w:rsidRDefault="00381A0C" w:rsidP="003227E5">
            <w:pPr>
              <w:spacing w:after="0" w:line="288" w:lineRule="auto"/>
              <w:contextualSpacing/>
              <w:jc w:val="left"/>
              <w:rPr>
                <w:ins w:id="2369" w:author="Tran Huan" w:date="2018-12-02T22:35:00Z"/>
              </w:rPr>
              <w:pPrChange w:id="2370" w:author="Tran Huan" w:date="2018-12-03T00:50:00Z">
                <w:pPr/>
              </w:pPrChange>
            </w:pPr>
            <w:ins w:id="2371" w:author="Tran Huan" w:date="2018-12-02T22:35:00Z">
              <w:r w:rsidRPr="00CF739D">
                <w:t>Huân, Phương</w:t>
              </w:r>
            </w:ins>
          </w:p>
        </w:tc>
        <w:tc>
          <w:tcPr>
            <w:tcW w:w="982" w:type="dxa"/>
            <w:tcPrChange w:id="2372" w:author="Tran Huan" w:date="2018-12-03T00:50:00Z">
              <w:tcPr>
                <w:tcW w:w="982" w:type="dxa"/>
              </w:tcPr>
            </w:tcPrChange>
          </w:tcPr>
          <w:p w14:paraId="514D6880" w14:textId="77777777" w:rsidR="00381A0C" w:rsidRPr="00CF739D" w:rsidRDefault="00381A0C" w:rsidP="00381A0C">
            <w:pPr>
              <w:spacing w:after="0" w:line="288" w:lineRule="auto"/>
              <w:contextualSpacing/>
              <w:rPr>
                <w:ins w:id="2373" w:author="Tran Huan" w:date="2018-12-02T22:35:00Z"/>
              </w:rPr>
              <w:pPrChange w:id="2374" w:author="Tran Huan" w:date="2018-12-02T22:36:00Z">
                <w:pPr/>
              </w:pPrChange>
            </w:pPr>
            <w:ins w:id="2375" w:author="Tran Huan" w:date="2018-12-02T22:35:00Z">
              <w:r w:rsidRPr="00CF739D">
                <w:rPr>
                  <w:rStyle w:val="eop"/>
                  <w:rFonts w:eastAsiaTheme="majorEastAsia"/>
                </w:rPr>
                <w:t> </w:t>
              </w:r>
            </w:ins>
          </w:p>
        </w:tc>
      </w:tr>
      <w:tr w:rsidR="00381A0C" w:rsidRPr="00920004" w14:paraId="4DFDE481" w14:textId="77777777" w:rsidTr="003227E5">
        <w:trPr>
          <w:ins w:id="2376" w:author="Tran Huan" w:date="2018-12-02T22:35:00Z"/>
        </w:trPr>
        <w:tc>
          <w:tcPr>
            <w:tcW w:w="709" w:type="dxa"/>
            <w:vAlign w:val="center"/>
            <w:tcPrChange w:id="2377" w:author="Tran Huan" w:date="2018-12-03T00:50:00Z">
              <w:tcPr>
                <w:tcW w:w="709" w:type="dxa"/>
                <w:vAlign w:val="center"/>
              </w:tcPr>
            </w:tcPrChange>
          </w:tcPr>
          <w:p w14:paraId="4D5E2A0A" w14:textId="77777777" w:rsidR="00381A0C" w:rsidRPr="00CF739D" w:rsidRDefault="00381A0C" w:rsidP="00381A0C">
            <w:pPr>
              <w:spacing w:after="0" w:line="288" w:lineRule="auto"/>
              <w:contextualSpacing/>
              <w:jc w:val="center"/>
              <w:rPr>
                <w:ins w:id="2378" w:author="Tran Huan" w:date="2018-12-02T22:35:00Z"/>
              </w:rPr>
              <w:pPrChange w:id="2379" w:author="Tran Huan" w:date="2018-12-02T22:36:00Z">
                <w:pPr>
                  <w:jc w:val="center"/>
                </w:pPr>
              </w:pPrChange>
            </w:pPr>
            <w:ins w:id="2380" w:author="Tran Huan" w:date="2018-12-02T22:35:00Z">
              <w:r w:rsidRPr="00CF739D">
                <w:rPr>
                  <w:rStyle w:val="normaltextrun"/>
                  <w:rFonts w:eastAsiaTheme="majorEastAsia"/>
                  <w:lang w:val="es-ES"/>
                </w:rPr>
                <w:t>8</w:t>
              </w:r>
            </w:ins>
          </w:p>
        </w:tc>
        <w:tc>
          <w:tcPr>
            <w:tcW w:w="4641" w:type="dxa"/>
            <w:tcPrChange w:id="2381" w:author="Tran Huan" w:date="2018-12-03T00:50:00Z">
              <w:tcPr>
                <w:tcW w:w="4641" w:type="dxa"/>
              </w:tcPr>
            </w:tcPrChange>
          </w:tcPr>
          <w:p w14:paraId="307FAA16" w14:textId="77777777" w:rsidR="00381A0C" w:rsidRPr="00CF739D" w:rsidRDefault="00381A0C" w:rsidP="00381A0C">
            <w:pPr>
              <w:spacing w:after="0" w:line="288" w:lineRule="auto"/>
              <w:contextualSpacing/>
              <w:rPr>
                <w:ins w:id="2382" w:author="Tran Huan" w:date="2018-12-02T22:35:00Z"/>
              </w:rPr>
              <w:pPrChange w:id="2383" w:author="Tran Huan" w:date="2018-12-02T22:36:00Z">
                <w:pPr/>
              </w:pPrChange>
            </w:pPr>
            <w:ins w:id="2384" w:author="Tran Huan" w:date="2018-12-02T22:35:00Z">
              <w:r w:rsidRPr="00CF739D">
                <w:rPr>
                  <w:rStyle w:val="spellingerror"/>
                  <w:rFonts w:eastAsiaTheme="majorEastAsia"/>
                  <w:lang w:val="es-ES"/>
                </w:rPr>
                <w:t>Viết</w:t>
              </w:r>
              <w:r w:rsidRPr="00CF739D">
                <w:rPr>
                  <w:rStyle w:val="normaltextrun"/>
                  <w:rFonts w:eastAsiaTheme="majorEastAsia"/>
                  <w:lang w:val="es-ES"/>
                </w:rPr>
                <w:t xml:space="preserve"> </w:t>
              </w:r>
              <w:r w:rsidRPr="00CF739D">
                <w:rPr>
                  <w:rStyle w:val="spellingerror"/>
                  <w:rFonts w:eastAsiaTheme="majorEastAsia"/>
                  <w:lang w:val="es-ES"/>
                </w:rPr>
                <w:t>tài</w:t>
              </w:r>
              <w:r w:rsidRPr="00CF739D">
                <w:rPr>
                  <w:rStyle w:val="normaltextrun"/>
                  <w:rFonts w:eastAsiaTheme="majorEastAsia"/>
                  <w:lang w:val="es-ES"/>
                </w:rPr>
                <w:t xml:space="preserve"> </w:t>
              </w:r>
              <w:r w:rsidRPr="00CF739D">
                <w:rPr>
                  <w:rStyle w:val="spellingerror"/>
                  <w:rFonts w:eastAsiaTheme="majorEastAsia"/>
                  <w:lang w:val="es-ES"/>
                </w:rPr>
                <w:t>liệu</w:t>
              </w:r>
              <w:r w:rsidRPr="00CF739D">
                <w:rPr>
                  <w:rStyle w:val="eop"/>
                  <w:rFonts w:eastAsiaTheme="majorEastAsia"/>
                </w:rPr>
                <w:t> </w:t>
              </w:r>
            </w:ins>
          </w:p>
        </w:tc>
        <w:tc>
          <w:tcPr>
            <w:tcW w:w="1770" w:type="dxa"/>
            <w:vAlign w:val="center"/>
            <w:tcPrChange w:id="2385" w:author="Tran Huan" w:date="2018-12-03T00:50:00Z">
              <w:tcPr>
                <w:tcW w:w="1770" w:type="dxa"/>
              </w:tcPr>
            </w:tcPrChange>
          </w:tcPr>
          <w:p w14:paraId="2CACC969" w14:textId="30F60391" w:rsidR="00381A0C" w:rsidRPr="00CF739D" w:rsidRDefault="002C28A1" w:rsidP="003227E5">
            <w:pPr>
              <w:spacing w:after="0" w:line="288" w:lineRule="auto"/>
              <w:contextualSpacing/>
              <w:jc w:val="left"/>
              <w:rPr>
                <w:ins w:id="2386" w:author="Tran Huan" w:date="2018-12-02T22:35:00Z"/>
              </w:rPr>
              <w:pPrChange w:id="2387" w:author="Tran Huan" w:date="2018-12-03T00:50:00Z">
                <w:pPr/>
              </w:pPrChange>
            </w:pPr>
            <w:ins w:id="2388" w:author="Tran Huan" w:date="2018-12-02T22:38:00Z">
              <w:r w:rsidRPr="00CF739D">
                <w:t>Huân, Phương</w:t>
              </w:r>
            </w:ins>
          </w:p>
        </w:tc>
        <w:tc>
          <w:tcPr>
            <w:tcW w:w="982" w:type="dxa"/>
            <w:tcPrChange w:id="2389" w:author="Tran Huan" w:date="2018-12-03T00:50:00Z">
              <w:tcPr>
                <w:tcW w:w="982" w:type="dxa"/>
              </w:tcPr>
            </w:tcPrChange>
          </w:tcPr>
          <w:p w14:paraId="7BB79C8E" w14:textId="77777777" w:rsidR="00381A0C" w:rsidRPr="00CF739D" w:rsidRDefault="00381A0C" w:rsidP="00381A0C">
            <w:pPr>
              <w:spacing w:after="0" w:line="288" w:lineRule="auto"/>
              <w:contextualSpacing/>
              <w:rPr>
                <w:ins w:id="2390" w:author="Tran Huan" w:date="2018-12-02T22:35:00Z"/>
              </w:rPr>
              <w:pPrChange w:id="2391" w:author="Tran Huan" w:date="2018-12-02T22:36:00Z">
                <w:pPr/>
              </w:pPrChange>
            </w:pPr>
            <w:ins w:id="2392" w:author="Tran Huan" w:date="2018-12-02T22:35:00Z">
              <w:r w:rsidRPr="00CF739D">
                <w:rPr>
                  <w:rStyle w:val="eop"/>
                  <w:rFonts w:eastAsiaTheme="majorEastAsia"/>
                </w:rPr>
                <w:t> </w:t>
              </w:r>
            </w:ins>
          </w:p>
        </w:tc>
      </w:tr>
    </w:tbl>
    <w:p w14:paraId="2033F884" w14:textId="1375CAC8" w:rsidR="00381A0C" w:rsidRPr="00CF739D" w:rsidRDefault="00381A0C" w:rsidP="00F72AE0">
      <w:pPr>
        <w:pStyle w:val="Caption"/>
        <w:rPr>
          <w:ins w:id="2393" w:author="Tran Huan" w:date="2018-12-02T22:35:00Z"/>
        </w:rPr>
        <w:pPrChange w:id="2394" w:author="Tran Huan" w:date="2018-12-03T02:05:00Z">
          <w:pPr>
            <w:pStyle w:val="Caption"/>
          </w:pPr>
        </w:pPrChange>
      </w:pPr>
      <w:bookmarkStart w:id="2395" w:name="_Toc481738530"/>
      <w:bookmarkStart w:id="2396" w:name="_Toc531584486"/>
      <w:ins w:id="2397" w:author="Tran Huan" w:date="2018-12-02T22:35:00Z">
        <w:r w:rsidRPr="00CF739D">
          <w:t xml:space="preserve">Bảng </w:t>
        </w:r>
      </w:ins>
      <w:ins w:id="2398" w:author="Tran Huan" w:date="2018-12-03T02:43:00Z">
        <w:r w:rsidR="00867A6B">
          <w:fldChar w:fldCharType="begin"/>
        </w:r>
        <w:r w:rsidR="00867A6B">
          <w:instrText xml:space="preserve"> STYLEREF 1 \s </w:instrText>
        </w:r>
      </w:ins>
      <w:r w:rsidR="00867A6B">
        <w:fldChar w:fldCharType="separate"/>
      </w:r>
      <w:r w:rsidR="00867A6B">
        <w:rPr>
          <w:noProof/>
        </w:rPr>
        <w:t>0</w:t>
      </w:r>
      <w:ins w:id="2399"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2400" w:author="Tran Huan" w:date="2018-12-03T02:43:00Z">
        <w:r w:rsidR="00867A6B">
          <w:rPr>
            <w:noProof/>
          </w:rPr>
          <w:t>2</w:t>
        </w:r>
        <w:r w:rsidR="00867A6B">
          <w:fldChar w:fldCharType="end"/>
        </w:r>
      </w:ins>
      <w:ins w:id="2401" w:author="Tran Huan" w:date="2018-12-02T22:35:00Z">
        <w:r w:rsidRPr="00CF739D">
          <w:t xml:space="preserve"> </w:t>
        </w:r>
        <w:r w:rsidRPr="002C28A1">
          <w:rPr>
            <w:i/>
            <w:rPrChange w:id="2402" w:author="Tran Huan" w:date="2018-12-02T22:38:00Z">
              <w:rPr/>
            </w:rPrChange>
          </w:rPr>
          <w:t>Phân công công việc</w:t>
        </w:r>
        <w:bookmarkEnd w:id="2395"/>
        <w:bookmarkEnd w:id="2396"/>
      </w:ins>
    </w:p>
    <w:p w14:paraId="1F68A22F" w14:textId="77777777" w:rsidR="00381A0C" w:rsidRPr="00994428" w:rsidRDefault="00381A0C" w:rsidP="00381A0C">
      <w:pPr>
        <w:spacing w:after="0" w:line="288" w:lineRule="auto"/>
        <w:ind w:firstLine="576"/>
        <w:rPr>
          <w:ins w:id="2403" w:author="Tran Huan" w:date="2018-12-02T22:33:00Z"/>
          <w:rFonts w:ascii="Times New Roman" w:eastAsia="Arial" w:hAnsi="Times New Roman" w:cs="Times New Roman"/>
        </w:rPr>
      </w:pPr>
    </w:p>
    <w:p w14:paraId="44A3672C" w14:textId="36393B63" w:rsidR="00476B40" w:rsidDel="00381A0C" w:rsidRDefault="00476B40">
      <w:pPr>
        <w:spacing w:line="276" w:lineRule="auto"/>
        <w:ind w:firstLine="576"/>
        <w:rPr>
          <w:ins w:id="2404" w:author="phuong vu" w:date="2018-11-22T13:06:00Z"/>
          <w:del w:id="2405" w:author="Tran Huan" w:date="2018-12-02T22:33:00Z"/>
          <w:lang w:val="en-US"/>
        </w:rPr>
        <w:pPrChange w:id="2406" w:author="phuong vu" w:date="2018-11-23T13:48:00Z">
          <w:pPr>
            <w:ind w:firstLine="576"/>
          </w:pPr>
        </w:pPrChange>
      </w:pPr>
      <w:ins w:id="2407" w:author="phuong vu" w:date="2018-11-22T13:06:00Z">
        <w:del w:id="2408" w:author="Tran Huan" w:date="2018-12-02T22:33:00Z">
          <w:r w:rsidDel="00381A0C">
            <w:rPr>
              <w:lang w:val="en-US"/>
            </w:rPr>
            <w:delText>Về lý thuyết:</w:delText>
          </w:r>
          <w:bookmarkStart w:id="2409" w:name="_Toc531569325"/>
          <w:bookmarkStart w:id="2410" w:name="_Toc531573173"/>
          <w:bookmarkStart w:id="2411" w:name="_Toc531576914"/>
          <w:bookmarkStart w:id="2412" w:name="_Toc531580652"/>
          <w:bookmarkEnd w:id="2409"/>
          <w:bookmarkEnd w:id="2410"/>
          <w:bookmarkEnd w:id="2411"/>
          <w:bookmarkEnd w:id="2412"/>
        </w:del>
      </w:ins>
    </w:p>
    <w:p w14:paraId="6E9EE674" w14:textId="05083D2E" w:rsidR="00476B40" w:rsidDel="00381A0C" w:rsidRDefault="00476B40">
      <w:pPr>
        <w:spacing w:line="276" w:lineRule="auto"/>
        <w:ind w:firstLine="576"/>
        <w:rPr>
          <w:ins w:id="2413" w:author="phuong vu" w:date="2018-11-22T13:07:00Z"/>
          <w:del w:id="2414" w:author="Tran Huan" w:date="2018-12-02T22:33:00Z"/>
          <w:lang w:val="en-US"/>
        </w:rPr>
        <w:pPrChange w:id="2415" w:author="phuong vu" w:date="2018-11-23T13:48:00Z">
          <w:pPr>
            <w:ind w:firstLine="576"/>
          </w:pPr>
        </w:pPrChange>
      </w:pPr>
      <w:ins w:id="2416" w:author="phuong vu" w:date="2018-11-22T13:06:00Z">
        <w:del w:id="2417" w:author="Tran Huan" w:date="2018-12-02T22:33:00Z">
          <w:r w:rsidDel="00381A0C">
            <w:rPr>
              <w:lang w:val="en-US"/>
            </w:rPr>
            <w:delText xml:space="preserve">- </w:delText>
          </w:r>
          <w:r w:rsidRPr="00476B40" w:rsidDel="00381A0C">
            <w:rPr>
              <w:lang w:val="en-US"/>
            </w:rPr>
            <w:delText>Nghiên cứu cách phân tích, thiết kế hệ thống và thiết kế các mô hình: Sơ đồ Use Case, mô hình dữ liệu mức quan niệm (CDM), thiết kế cở sở dữ liệu.</w:delText>
          </w:r>
        </w:del>
      </w:ins>
      <w:bookmarkStart w:id="2418" w:name="_Toc531569326"/>
      <w:bookmarkStart w:id="2419" w:name="_Toc531573174"/>
      <w:bookmarkStart w:id="2420" w:name="_Toc531576915"/>
      <w:bookmarkStart w:id="2421" w:name="_Toc531580653"/>
      <w:bookmarkEnd w:id="2418"/>
      <w:bookmarkEnd w:id="2419"/>
      <w:bookmarkEnd w:id="2420"/>
      <w:bookmarkEnd w:id="2421"/>
    </w:p>
    <w:p w14:paraId="5E5B5CC5" w14:textId="5AE81555" w:rsidR="00476B40" w:rsidDel="00381A0C" w:rsidRDefault="00476B40">
      <w:pPr>
        <w:spacing w:line="276" w:lineRule="auto"/>
        <w:ind w:firstLine="576"/>
        <w:rPr>
          <w:ins w:id="2422" w:author="phuong vu" w:date="2018-11-22T13:07:00Z"/>
          <w:del w:id="2423" w:author="Tran Huan" w:date="2018-12-02T22:33:00Z"/>
          <w:lang w:val="en-US"/>
        </w:rPr>
        <w:pPrChange w:id="2424" w:author="phuong vu" w:date="2018-11-23T13:48:00Z">
          <w:pPr>
            <w:ind w:firstLine="576"/>
          </w:pPr>
        </w:pPrChange>
      </w:pPr>
      <w:ins w:id="2425" w:author="phuong vu" w:date="2018-11-22T13:07:00Z">
        <w:del w:id="2426" w:author="Tran Huan" w:date="2018-12-02T22:33:00Z">
          <w:r w:rsidDel="00381A0C">
            <w:rPr>
              <w:lang w:val="en-US"/>
            </w:rPr>
            <w:delText>Về chức năng:</w:delText>
          </w:r>
          <w:bookmarkStart w:id="2427" w:name="_Toc531569327"/>
          <w:bookmarkStart w:id="2428" w:name="_Toc531573175"/>
          <w:bookmarkStart w:id="2429" w:name="_Toc531576916"/>
          <w:bookmarkStart w:id="2430" w:name="_Toc531580654"/>
          <w:bookmarkEnd w:id="2427"/>
          <w:bookmarkEnd w:id="2428"/>
          <w:bookmarkEnd w:id="2429"/>
          <w:bookmarkEnd w:id="2430"/>
        </w:del>
      </w:ins>
    </w:p>
    <w:p w14:paraId="3F5A6D0D" w14:textId="48B3179B" w:rsidR="00F60EFE" w:rsidDel="00381A0C" w:rsidRDefault="00F60EFE">
      <w:pPr>
        <w:spacing w:line="276" w:lineRule="auto"/>
        <w:ind w:firstLine="576"/>
        <w:rPr>
          <w:ins w:id="2431" w:author="phuong vu" w:date="2018-11-22T13:18:00Z"/>
          <w:del w:id="2432" w:author="Tran Huan" w:date="2018-12-02T22:33:00Z"/>
          <w:lang w:val="en-US"/>
        </w:rPr>
        <w:pPrChange w:id="2433" w:author="phuong vu" w:date="2018-11-23T13:48:00Z">
          <w:pPr>
            <w:ind w:firstLine="576"/>
          </w:pPr>
        </w:pPrChange>
      </w:pPr>
      <w:ins w:id="2434" w:author="phuong vu" w:date="2018-11-22T13:10:00Z">
        <w:del w:id="2435" w:author="Tran Huan" w:date="2018-12-02T22:33:00Z">
          <w:r w:rsidDel="00381A0C">
            <w:rPr>
              <w:lang w:val="en-US"/>
            </w:rPr>
            <w:delText>- Tìm hiểu về nền tảng</w:delText>
          </w:r>
        </w:del>
      </w:ins>
      <w:ins w:id="2436" w:author="phuong vu" w:date="2018-11-22T13:13:00Z">
        <w:del w:id="2437" w:author="Tran Huan" w:date="2018-12-02T22:33:00Z">
          <w:r w:rsidDel="00381A0C">
            <w:rPr>
              <w:lang w:val="en-US"/>
            </w:rPr>
            <w:delText xml:space="preserve"> </w:delText>
          </w:r>
        </w:del>
      </w:ins>
      <w:ins w:id="2438" w:author="phuong vu" w:date="2018-11-22T13:10:00Z">
        <w:del w:id="2439" w:author="Tran Huan" w:date="2018-12-02T22:33:00Z">
          <w:r w:rsidDel="00381A0C">
            <w:rPr>
              <w:lang w:val="en-US"/>
            </w:rPr>
            <w:delText>Android và cách lập trình Android</w:delText>
          </w:r>
        </w:del>
      </w:ins>
      <w:ins w:id="2440" w:author="phuong vu" w:date="2018-11-22T13:19:00Z">
        <w:del w:id="2441" w:author="Tran Huan" w:date="2018-12-02T22:33:00Z">
          <w:r w:rsidDel="00381A0C">
            <w:rPr>
              <w:lang w:val="en-US"/>
            </w:rPr>
            <w:delText xml:space="preserve"> tạo nên ứng dụng cho người dùng.</w:delText>
          </w:r>
        </w:del>
      </w:ins>
      <w:bookmarkStart w:id="2442" w:name="_Toc531569328"/>
      <w:bookmarkStart w:id="2443" w:name="_Toc531573176"/>
      <w:bookmarkStart w:id="2444" w:name="_Toc531576917"/>
      <w:bookmarkStart w:id="2445" w:name="_Toc531580655"/>
      <w:bookmarkEnd w:id="2442"/>
      <w:bookmarkEnd w:id="2443"/>
      <w:bookmarkEnd w:id="2444"/>
      <w:bookmarkEnd w:id="2445"/>
    </w:p>
    <w:p w14:paraId="11B0C49F" w14:textId="190AD365" w:rsidR="00476B40" w:rsidDel="00381A0C" w:rsidRDefault="00F60EFE">
      <w:pPr>
        <w:spacing w:line="276" w:lineRule="auto"/>
        <w:ind w:firstLine="576"/>
        <w:rPr>
          <w:ins w:id="2446" w:author="phuong vu" w:date="2018-11-22T13:17:00Z"/>
          <w:del w:id="2447" w:author="Tran Huan" w:date="2018-12-02T22:33:00Z"/>
          <w:lang w:val="en-US"/>
        </w:rPr>
        <w:pPrChange w:id="2448" w:author="phuong vu" w:date="2018-11-23T13:48:00Z">
          <w:pPr>
            <w:ind w:firstLine="576"/>
          </w:pPr>
        </w:pPrChange>
      </w:pPr>
      <w:ins w:id="2449" w:author="phuong vu" w:date="2018-11-22T13:18:00Z">
        <w:del w:id="2450" w:author="Tran Huan" w:date="2018-12-02T22:33:00Z">
          <w:r w:rsidDel="00381A0C">
            <w:rPr>
              <w:lang w:val="en-US"/>
            </w:rPr>
            <w:delText xml:space="preserve">- </w:delText>
          </w:r>
        </w:del>
      </w:ins>
      <w:ins w:id="2451" w:author="phuong vu" w:date="2018-11-22T13:16:00Z">
        <w:del w:id="2452" w:author="Tran Huan" w:date="2018-12-02T22:33:00Z">
          <w:r w:rsidDel="00381A0C">
            <w:rPr>
              <w:lang w:val="en-US"/>
            </w:rPr>
            <w:delText>Sử d</w:delText>
          </w:r>
        </w:del>
      </w:ins>
      <w:ins w:id="2453" w:author="phuong vu" w:date="2018-11-22T13:17:00Z">
        <w:del w:id="2454" w:author="Tran Huan" w:date="2018-12-02T22:33:00Z">
          <w:r w:rsidDel="00381A0C">
            <w:rPr>
              <w:lang w:val="en-US"/>
            </w:rPr>
            <w:delText xml:space="preserve">ụng </w:delText>
          </w:r>
        </w:del>
      </w:ins>
      <w:ins w:id="2455" w:author="phuong vu" w:date="2018-11-22T13:16:00Z">
        <w:del w:id="2456" w:author="Tran Huan" w:date="2018-12-02T22:33:00Z">
          <w:r w:rsidDel="00381A0C">
            <w:rPr>
              <w:lang w:val="en-US"/>
            </w:rPr>
            <w:delText>GraphQL, Postgraphile, PostgresSQL</w:delText>
          </w:r>
        </w:del>
      </w:ins>
      <w:ins w:id="2457" w:author="phuong vu" w:date="2018-11-22T13:17:00Z">
        <w:del w:id="2458" w:author="Tran Huan" w:date="2018-12-02T22:33:00Z">
          <w:r w:rsidDel="00381A0C">
            <w:rPr>
              <w:lang w:val="en-US"/>
            </w:rPr>
            <w:delText>, JWT nhằm nên server phục vụ truy vấn dữ liệu và xử lí dữ liệu.</w:delText>
          </w:r>
          <w:bookmarkStart w:id="2459" w:name="_Toc531569329"/>
          <w:bookmarkStart w:id="2460" w:name="_Toc531573177"/>
          <w:bookmarkStart w:id="2461" w:name="_Toc531576918"/>
          <w:bookmarkStart w:id="2462" w:name="_Toc531580656"/>
          <w:bookmarkEnd w:id="2459"/>
          <w:bookmarkEnd w:id="2460"/>
          <w:bookmarkEnd w:id="2461"/>
          <w:bookmarkEnd w:id="2462"/>
        </w:del>
      </w:ins>
    </w:p>
    <w:p w14:paraId="4880625E" w14:textId="4723ED1E" w:rsidR="006C0D1B" w:rsidDel="006C0D1B" w:rsidRDefault="00F60EFE">
      <w:pPr>
        <w:spacing w:line="276" w:lineRule="auto"/>
        <w:ind w:firstLine="576"/>
        <w:rPr>
          <w:ins w:id="2463" w:author="phuong vu" w:date="2018-11-23T10:53:00Z"/>
          <w:del w:id="2464" w:author="Tran Huan" w:date="2018-11-26T15:07:00Z"/>
          <w:lang w:val="en-US"/>
        </w:rPr>
        <w:pPrChange w:id="2465" w:author="phuong vu" w:date="2018-11-23T13:48:00Z">
          <w:pPr>
            <w:ind w:firstLine="576"/>
          </w:pPr>
        </w:pPrChange>
      </w:pPr>
      <w:ins w:id="2466" w:author="phuong vu" w:date="2018-11-22T13:17:00Z">
        <w:del w:id="2467" w:author="Tran Huan" w:date="2018-12-02T22:33:00Z">
          <w:r w:rsidDel="00381A0C">
            <w:rPr>
              <w:lang w:val="en-US"/>
            </w:rPr>
            <w:delText>- Xây dựng website quản lí bằng</w:delText>
          </w:r>
        </w:del>
      </w:ins>
      <w:ins w:id="2468" w:author="phuong vu" w:date="2018-11-22T13:18:00Z">
        <w:del w:id="2469" w:author="Tran Huan" w:date="2018-12-02T22:33:00Z">
          <w:r w:rsidDel="00381A0C">
            <w:rPr>
              <w:lang w:val="en-US"/>
            </w:rPr>
            <w:delText xml:space="preserve"> ReactJS</w:delText>
          </w:r>
        </w:del>
      </w:ins>
      <w:ins w:id="2470" w:author="phuong vu" w:date="2018-11-22T13:19:00Z">
        <w:del w:id="2471" w:author="Tran Huan" w:date="2018-12-02T22:33:00Z">
          <w:r w:rsidR="003166DB" w:rsidDel="00381A0C">
            <w:rPr>
              <w:lang w:val="en-US"/>
            </w:rPr>
            <w:delText xml:space="preserve">. Sử dụng Apollo Client để </w:delText>
          </w:r>
        </w:del>
      </w:ins>
      <w:ins w:id="2472" w:author="phuong vu" w:date="2018-11-22T13:20:00Z">
        <w:del w:id="2473" w:author="Tran Huan" w:date="2018-12-02T22:33:00Z">
          <w:r w:rsidR="003166DB" w:rsidDel="00381A0C">
            <w:rPr>
              <w:lang w:val="en-US"/>
            </w:rPr>
            <w:delText>nối kết với server.</w:delText>
          </w:r>
        </w:del>
      </w:ins>
      <w:bookmarkStart w:id="2474" w:name="_Toc531569330"/>
      <w:bookmarkStart w:id="2475" w:name="_Toc531573178"/>
      <w:bookmarkStart w:id="2476" w:name="_Toc531576919"/>
      <w:bookmarkStart w:id="2477" w:name="_Toc531580657"/>
      <w:bookmarkEnd w:id="2474"/>
      <w:bookmarkEnd w:id="2475"/>
      <w:bookmarkEnd w:id="2476"/>
      <w:bookmarkEnd w:id="2477"/>
    </w:p>
    <w:p w14:paraId="31757D52" w14:textId="2C1B9C50" w:rsidR="002A5978" w:rsidDel="003210A0" w:rsidRDefault="002A5978">
      <w:pPr>
        <w:pStyle w:val="Heading2"/>
        <w:numPr>
          <w:ilvl w:val="0"/>
          <w:numId w:val="56"/>
        </w:numPr>
        <w:spacing w:line="276" w:lineRule="auto"/>
        <w:rPr>
          <w:ins w:id="2478" w:author="phuong vu" w:date="2018-11-23T10:54:00Z"/>
          <w:del w:id="2479" w:author="Tran Huan" w:date="2018-11-26T13:49:00Z"/>
          <w:lang w:val="en-US"/>
        </w:rPr>
        <w:pPrChange w:id="2480" w:author="phuong vu" w:date="2018-11-23T13:48:00Z">
          <w:pPr>
            <w:pStyle w:val="Heading2"/>
            <w:numPr>
              <w:ilvl w:val="0"/>
              <w:numId w:val="56"/>
            </w:numPr>
            <w:ind w:left="360" w:hanging="360"/>
          </w:pPr>
        </w:pPrChange>
      </w:pPr>
      <w:ins w:id="2481" w:author="phuong vu" w:date="2018-11-23T10:54:00Z">
        <w:del w:id="2482" w:author="Tran Huan" w:date="2018-11-26T13:49:00Z">
          <w:r w:rsidDel="003210A0">
            <w:rPr>
              <w:lang w:val="en-US"/>
            </w:rPr>
            <w:delText>Nội dung nghiên cứu</w:delText>
          </w:r>
          <w:bookmarkStart w:id="2483" w:name="_Toc531569331"/>
          <w:bookmarkStart w:id="2484" w:name="_Toc531573179"/>
          <w:bookmarkStart w:id="2485" w:name="_Toc531576920"/>
          <w:bookmarkStart w:id="2486" w:name="_Toc531580658"/>
          <w:bookmarkEnd w:id="2483"/>
          <w:bookmarkEnd w:id="2484"/>
          <w:bookmarkEnd w:id="2485"/>
          <w:bookmarkEnd w:id="2486"/>
        </w:del>
      </w:ins>
    </w:p>
    <w:p w14:paraId="3774A6A9" w14:textId="7776A651" w:rsidR="00A34A2E" w:rsidRDefault="002A5978">
      <w:pPr>
        <w:pStyle w:val="Heading2"/>
        <w:numPr>
          <w:ilvl w:val="0"/>
          <w:numId w:val="56"/>
        </w:numPr>
        <w:spacing w:line="276" w:lineRule="auto"/>
        <w:rPr>
          <w:ins w:id="2487" w:author="Tran Huan" w:date="2018-11-26T11:06:00Z"/>
          <w:lang w:val="en-US"/>
        </w:rPr>
        <w:pPrChange w:id="2488" w:author="Tran Huan" w:date="2018-11-25T16:40:00Z">
          <w:pPr>
            <w:pStyle w:val="Heading2"/>
          </w:pPr>
        </w:pPrChange>
      </w:pPr>
      <w:bookmarkStart w:id="2489" w:name="_Toc531580659"/>
      <w:ins w:id="2490" w:author="phuong vu" w:date="2018-11-23T10:54:00Z">
        <w:r>
          <w:rPr>
            <w:lang w:val="en-US"/>
          </w:rPr>
          <w:t>Bố cục quyển luận văn</w:t>
        </w:r>
      </w:ins>
      <w:bookmarkEnd w:id="2489"/>
    </w:p>
    <w:p w14:paraId="440A76DB" w14:textId="77777777" w:rsidR="00381A0C" w:rsidRPr="00994428" w:rsidRDefault="00381A0C" w:rsidP="00381A0C">
      <w:pPr>
        <w:spacing w:after="0" w:line="288" w:lineRule="auto"/>
        <w:rPr>
          <w:ins w:id="2491" w:author="Tran Huan" w:date="2018-12-02T22:34:00Z"/>
          <w:rFonts w:ascii="Times New Roman" w:eastAsia="Arial" w:hAnsi="Times New Roman" w:cs="Times New Roman"/>
        </w:rPr>
      </w:pPr>
      <w:ins w:id="2492" w:author="Tran Huan" w:date="2018-12-02T22:34:00Z">
        <w:r w:rsidRPr="00994428">
          <w:rPr>
            <w:rFonts w:ascii="Times New Roman" w:eastAsia="Arial" w:hAnsi="Times New Roman" w:cs="Times New Roman"/>
          </w:rPr>
          <w:t>Quyển luận văn bao gồm 3 phần chính là giới thiệu, nội dung và phần kết luận.</w:t>
        </w:r>
      </w:ins>
    </w:p>
    <w:p w14:paraId="607E93F6" w14:textId="77777777" w:rsidR="00381A0C" w:rsidRPr="00994428" w:rsidRDefault="00381A0C" w:rsidP="00381A0C">
      <w:pPr>
        <w:spacing w:after="0" w:line="288" w:lineRule="auto"/>
        <w:ind w:firstLine="720"/>
        <w:rPr>
          <w:ins w:id="2493" w:author="Tran Huan" w:date="2018-12-02T22:34:00Z"/>
          <w:rFonts w:ascii="Times New Roman" w:eastAsia="Arial" w:hAnsi="Times New Roman" w:cs="Times New Roman"/>
          <w:lang w:val="es-ES"/>
        </w:rPr>
      </w:pPr>
      <w:ins w:id="2494" w:author="Tran Huan" w:date="2018-12-02T22:34:00Z">
        <w:r w:rsidRPr="00994428">
          <w:rPr>
            <w:rFonts w:ascii="Times New Roman" w:eastAsia="Arial" w:hAnsi="Times New Roman" w:cs="Times New Roman"/>
          </w:rPr>
          <w:t>Phần Giới Thiệu trình bày</w:t>
        </w:r>
        <w:r w:rsidRPr="00994428">
          <w:rPr>
            <w:rFonts w:ascii="Times New Roman" w:eastAsia="Arial" w:hAnsi="Times New Roman" w:cs="Times New Roman"/>
            <w:lang w:val="es-ES"/>
          </w:rPr>
          <w:t xml:space="preserve"> lý do thực hiện đề tài này cùng với mục tiêu, đối tượng và nội dung nghiên cứu của đề tài. Nội dung chính của phần này gồm đặt vấn đề, lịch sử giải quyết vấn đề, phạm vi đề tài, mục tiêu của đề tài, đối tượng nghiên cứu, phạm vi nghiên cứu và bố cục của quyển luận văn.</w:t>
        </w:r>
      </w:ins>
    </w:p>
    <w:p w14:paraId="72FF2D7D" w14:textId="77777777" w:rsidR="00381A0C" w:rsidRPr="00994428" w:rsidRDefault="00381A0C" w:rsidP="00381A0C">
      <w:pPr>
        <w:spacing w:after="0" w:line="288" w:lineRule="auto"/>
        <w:ind w:firstLine="720"/>
        <w:rPr>
          <w:ins w:id="2495" w:author="Tran Huan" w:date="2018-12-02T22:34:00Z"/>
          <w:rFonts w:ascii="Times New Roman" w:eastAsia="Arial" w:hAnsi="Times New Roman" w:cs="Times New Roman"/>
          <w:lang w:val="es-ES"/>
        </w:rPr>
      </w:pPr>
      <w:ins w:id="2496" w:author="Tran Huan" w:date="2018-12-02T22:34:00Z">
        <w:r w:rsidRPr="00994428">
          <w:rPr>
            <w:rFonts w:ascii="Times New Roman" w:eastAsia="Arial" w:hAnsi="Times New Roman" w:cs="Times New Roman"/>
            <w:lang w:val="es-ES"/>
          </w:rPr>
          <w:t>Phần Nội Dung gồm 4 chương:</w:t>
        </w:r>
      </w:ins>
    </w:p>
    <w:p w14:paraId="42810E8B" w14:textId="77777777" w:rsidR="00381A0C" w:rsidRPr="00994428" w:rsidRDefault="00381A0C" w:rsidP="00381A0C">
      <w:pPr>
        <w:spacing w:after="0" w:line="288" w:lineRule="auto"/>
        <w:ind w:firstLine="720"/>
        <w:rPr>
          <w:ins w:id="2497" w:author="Tran Huan" w:date="2018-12-02T22:34:00Z"/>
          <w:rFonts w:ascii="Times New Roman" w:eastAsia="Arial" w:hAnsi="Times New Roman" w:cs="Times New Roman"/>
          <w:lang w:val="es-ES"/>
        </w:rPr>
      </w:pPr>
      <w:ins w:id="2498" w:author="Tran Huan" w:date="2018-12-02T22:34:00Z">
        <w:r w:rsidRPr="00994428">
          <w:rPr>
            <w:rFonts w:ascii="Times New Roman" w:eastAsia="Arial" w:hAnsi="Times New Roman" w:cs="Times New Roman"/>
            <w:lang w:val="es-ES"/>
          </w:rPr>
          <w:t>Chương 1 giới thiệu tổng quan về hệ thống và các chức năng hệ thống cung cấp.</w:t>
        </w:r>
      </w:ins>
    </w:p>
    <w:p w14:paraId="6C17C754" w14:textId="77777777" w:rsidR="00381A0C" w:rsidRPr="00994428" w:rsidRDefault="00381A0C" w:rsidP="00381A0C">
      <w:pPr>
        <w:spacing w:after="0" w:line="288" w:lineRule="auto"/>
        <w:ind w:firstLine="720"/>
        <w:rPr>
          <w:ins w:id="2499" w:author="Tran Huan" w:date="2018-12-02T22:34:00Z"/>
          <w:rFonts w:ascii="Times New Roman" w:eastAsia="Arial" w:hAnsi="Times New Roman" w:cs="Times New Roman"/>
          <w:lang w:val="es-ES"/>
        </w:rPr>
      </w:pPr>
      <w:ins w:id="2500" w:author="Tran Huan" w:date="2018-12-02T22:34:00Z">
        <w:r w:rsidRPr="00994428">
          <w:rPr>
            <w:rFonts w:ascii="Times New Roman" w:eastAsia="Arial" w:hAnsi="Times New Roman" w:cs="Times New Roman"/>
            <w:lang w:val="es-ES"/>
          </w:rPr>
          <w:t>Chương 2 là cơ sở lý thuyết, chương này giới thiệu android, GraphQL, Postgraphile, PostgreSQL, JSON Web Token và Apollo Client.</w:t>
        </w:r>
      </w:ins>
    </w:p>
    <w:p w14:paraId="6746E3BD" w14:textId="77777777" w:rsidR="00381A0C" w:rsidRPr="00994428" w:rsidRDefault="00381A0C" w:rsidP="00381A0C">
      <w:pPr>
        <w:spacing w:after="0" w:line="288" w:lineRule="auto"/>
        <w:ind w:firstLine="720"/>
        <w:rPr>
          <w:ins w:id="2501" w:author="Tran Huan" w:date="2018-12-02T22:34:00Z"/>
          <w:rFonts w:ascii="Times New Roman" w:eastAsia="Arial" w:hAnsi="Times New Roman" w:cs="Times New Roman"/>
          <w:lang w:val="es-ES"/>
        </w:rPr>
      </w:pPr>
      <w:ins w:id="2502" w:author="Tran Huan" w:date="2018-12-02T22:34:00Z">
        <w:r w:rsidRPr="00994428">
          <w:rPr>
            <w:rFonts w:ascii="Times New Roman" w:eastAsia="Arial" w:hAnsi="Times New Roman" w:cs="Times New Roman"/>
            <w:lang w:val="es-ES"/>
          </w:rPr>
          <w:t>Chương 3 là thiết kế và cài đặt. Chương này sẽ đưa ra thiết kế kiến trúc, thiết kế dữ liệu, thiết kế giải thuật, thiết kế giao diện cho chức năng trong hệ thống.</w:t>
        </w:r>
      </w:ins>
    </w:p>
    <w:p w14:paraId="259BBE2D" w14:textId="77777777" w:rsidR="00381A0C" w:rsidRPr="00994428" w:rsidRDefault="00381A0C" w:rsidP="00381A0C">
      <w:pPr>
        <w:spacing w:after="0" w:line="288" w:lineRule="auto"/>
        <w:ind w:firstLine="720"/>
        <w:rPr>
          <w:ins w:id="2503" w:author="Tran Huan" w:date="2018-12-02T22:34:00Z"/>
          <w:rFonts w:ascii="Times New Roman" w:eastAsia="Arial" w:hAnsi="Times New Roman" w:cs="Times New Roman"/>
          <w:lang w:val="es-ES"/>
        </w:rPr>
      </w:pPr>
      <w:ins w:id="2504" w:author="Tran Huan" w:date="2018-12-02T22:34:00Z">
        <w:r w:rsidRPr="00994428">
          <w:rPr>
            <w:rFonts w:ascii="Times New Roman" w:eastAsia="Arial" w:hAnsi="Times New Roman" w:cs="Times New Roman"/>
            <w:lang w:val="es-ES"/>
          </w:rPr>
          <w:t>Chương 4 là kiểm thử, chương này đưa ra mục tiêu kế hoạch, các trường hợp kiểm thử đối với phần chức năng của hệ thống.</w:t>
        </w:r>
      </w:ins>
    </w:p>
    <w:p w14:paraId="62DB8921" w14:textId="77777777" w:rsidR="00381A0C" w:rsidRPr="00994428" w:rsidRDefault="00381A0C" w:rsidP="00381A0C">
      <w:pPr>
        <w:spacing w:after="0" w:line="288" w:lineRule="auto"/>
        <w:rPr>
          <w:ins w:id="2505" w:author="Tran Huan" w:date="2018-12-02T22:34:00Z"/>
          <w:rFonts w:ascii="Times New Roman" w:eastAsia="Arial" w:hAnsi="Times New Roman" w:cs="Times New Roman"/>
          <w:lang w:val="es-ES"/>
        </w:rPr>
      </w:pPr>
      <w:ins w:id="2506" w:author="Tran Huan" w:date="2018-12-02T22:34:00Z">
        <w:r w:rsidRPr="00994428">
          <w:rPr>
            <w:rFonts w:ascii="Times New Roman" w:eastAsia="Arial" w:hAnsi="Times New Roman" w:cs="Times New Roman"/>
            <w:lang w:val="es-ES"/>
          </w:rPr>
          <w:t>Phần Kết luận. Nêu lên những kết quả đạt được và hướng phát triển cho đề tài.</w:t>
        </w:r>
      </w:ins>
    </w:p>
    <w:p w14:paraId="31D6EF2C" w14:textId="4EBD0234" w:rsidR="00323DD2" w:rsidRPr="00381A0C" w:rsidDel="00381A0C" w:rsidRDefault="00323DD2">
      <w:pPr>
        <w:pStyle w:val="ListParagraph"/>
        <w:numPr>
          <w:ilvl w:val="1"/>
          <w:numId w:val="64"/>
        </w:numPr>
        <w:rPr>
          <w:ins w:id="2507" w:author="phuong vu" w:date="2018-11-22T13:05:00Z"/>
          <w:del w:id="2508" w:author="Tran Huan" w:date="2018-12-02T22:34:00Z"/>
          <w:lang w:val="es-ES"/>
          <w:rPrChange w:id="2509" w:author="Tran Huan" w:date="2018-12-02T22:34:00Z">
            <w:rPr>
              <w:ins w:id="2510" w:author="phuong vu" w:date="2018-11-22T13:05:00Z"/>
              <w:del w:id="2511" w:author="Tran Huan" w:date="2018-12-02T22:34:00Z"/>
              <w:lang w:val="en-US"/>
            </w:rPr>
          </w:rPrChange>
        </w:rPr>
        <w:pPrChange w:id="2512" w:author="Tran Huan" w:date="2018-11-26T11:08:00Z">
          <w:pPr>
            <w:pStyle w:val="Heading2"/>
          </w:pPr>
        </w:pPrChange>
      </w:pPr>
    </w:p>
    <w:p w14:paraId="08798A1E" w14:textId="2B815F4A" w:rsidR="00476B40" w:rsidRPr="00381A0C" w:rsidDel="00323DD2" w:rsidRDefault="00476B40">
      <w:pPr>
        <w:spacing w:line="276" w:lineRule="auto"/>
        <w:rPr>
          <w:del w:id="2513" w:author="Tran Huan" w:date="2018-11-25T19:26:00Z"/>
          <w:lang w:val="es-ES"/>
          <w:rPrChange w:id="2514" w:author="Tran Huan" w:date="2018-12-02T22:31:00Z">
            <w:rPr>
              <w:del w:id="2515" w:author="Tran Huan" w:date="2018-11-25T19:26:00Z"/>
              <w:lang w:val="en-US"/>
            </w:rPr>
          </w:rPrChange>
        </w:rPr>
        <w:pPrChange w:id="2516" w:author="phuong vu" w:date="2018-11-23T13:48:00Z">
          <w:pPr>
            <w:pStyle w:val="Heading2"/>
          </w:pPr>
        </w:pPrChange>
      </w:pPr>
    </w:p>
    <w:p w14:paraId="1D3160D8" w14:textId="07F3CF48" w:rsidR="00323DD2" w:rsidRPr="00381A0C" w:rsidRDefault="00323DD2">
      <w:pPr>
        <w:spacing w:line="276" w:lineRule="auto"/>
        <w:rPr>
          <w:ins w:id="2517" w:author="Tran Huan" w:date="2018-11-26T11:08:00Z"/>
          <w:lang w:val="es-ES"/>
          <w:rPrChange w:id="2518" w:author="Tran Huan" w:date="2018-12-02T22:31:00Z">
            <w:rPr>
              <w:ins w:id="2519" w:author="Tran Huan" w:date="2018-11-26T11:08:00Z"/>
              <w:lang w:val="en-US"/>
            </w:rPr>
          </w:rPrChange>
        </w:rPr>
        <w:pPrChange w:id="2520" w:author="phuong vu" w:date="2018-11-23T13:48:00Z">
          <w:pPr/>
        </w:pPrChange>
      </w:pPr>
    </w:p>
    <w:p w14:paraId="2F63B8A7" w14:textId="3B887904" w:rsidR="00323DD2" w:rsidRPr="00381A0C" w:rsidRDefault="00323DD2">
      <w:pPr>
        <w:spacing w:line="276" w:lineRule="auto"/>
        <w:rPr>
          <w:ins w:id="2521" w:author="Tran Huan" w:date="2018-11-26T11:08:00Z"/>
          <w:lang w:val="es-ES"/>
          <w:rPrChange w:id="2522" w:author="Tran Huan" w:date="2018-12-02T22:31:00Z">
            <w:rPr>
              <w:ins w:id="2523" w:author="Tran Huan" w:date="2018-11-26T11:08:00Z"/>
              <w:lang w:val="en-US"/>
            </w:rPr>
          </w:rPrChange>
        </w:rPr>
        <w:pPrChange w:id="2524" w:author="phuong vu" w:date="2018-11-23T13:48:00Z">
          <w:pPr/>
        </w:pPrChange>
      </w:pPr>
    </w:p>
    <w:p w14:paraId="6CA8C1F2" w14:textId="73D4FC94" w:rsidR="003210A0" w:rsidRPr="00381A0C" w:rsidRDefault="003210A0">
      <w:pPr>
        <w:spacing w:line="276" w:lineRule="auto"/>
        <w:rPr>
          <w:lang w:val="es-ES"/>
          <w:rPrChange w:id="2525" w:author="Tran Huan" w:date="2018-12-02T22:31:00Z">
            <w:rPr>
              <w:lang w:val="en-US"/>
            </w:rPr>
          </w:rPrChange>
        </w:rPr>
        <w:pPrChange w:id="2526" w:author="phuong vu" w:date="2018-11-23T13:48:00Z">
          <w:pPr>
            <w:pStyle w:val="Heading2"/>
          </w:pPr>
        </w:pPrChange>
      </w:pPr>
    </w:p>
    <w:p w14:paraId="32972197" w14:textId="3CA7CC40" w:rsidR="00C557CE" w:rsidDel="00382451" w:rsidRDefault="00C557CE" w:rsidP="0083749B">
      <w:pPr>
        <w:pStyle w:val="Heading1"/>
        <w:spacing w:line="288" w:lineRule="auto"/>
        <w:rPr>
          <w:del w:id="2527" w:author="phuong vu" w:date="2018-11-22T13:05:00Z"/>
        </w:rPr>
        <w:pPrChange w:id="2528" w:author="Tran Huan" w:date="2018-12-02T22:56:00Z">
          <w:pPr>
            <w:pStyle w:val="Heading1"/>
          </w:pPr>
        </w:pPrChange>
      </w:pPr>
      <w:del w:id="2529" w:author="phuong vu" w:date="2018-11-22T13:05:00Z">
        <w:r w:rsidDel="00476B40">
          <w:delText>Mục tiêu nghiên cứu</w:delText>
        </w:r>
        <w:bookmarkStart w:id="2530" w:name="_Toc530657334"/>
        <w:bookmarkEnd w:id="2530"/>
      </w:del>
    </w:p>
    <w:p w14:paraId="0C538E97" w14:textId="41CD65DC" w:rsidR="00382451" w:rsidRDefault="00382451" w:rsidP="0083749B">
      <w:pPr>
        <w:pStyle w:val="Style1"/>
        <w:spacing w:line="288" w:lineRule="auto"/>
        <w:rPr>
          <w:ins w:id="2531" w:author="Tran Huan" w:date="2018-12-02T22:50:00Z"/>
        </w:rPr>
        <w:pPrChange w:id="2532" w:author="Tran Huan" w:date="2018-12-02T22:56:00Z">
          <w:pPr>
            <w:pStyle w:val="Style1"/>
          </w:pPr>
        </w:pPrChange>
      </w:pPr>
      <w:bookmarkStart w:id="2533" w:name="_Toc531580660"/>
      <w:ins w:id="2534" w:author="phuong vu" w:date="2018-11-22T13:45:00Z">
        <w:r>
          <w:t>P</w:t>
        </w:r>
      </w:ins>
      <w:ins w:id="2535" w:author="phuong vu" w:date="2018-11-22T13:46:00Z">
        <w:r>
          <w:t>HẦN NỘI DUNG</w:t>
        </w:r>
      </w:ins>
      <w:bookmarkEnd w:id="2533"/>
    </w:p>
    <w:p w14:paraId="7FC98322" w14:textId="38F33C33" w:rsidR="00DA34C4" w:rsidRDefault="00DA34C4" w:rsidP="0083749B">
      <w:pPr>
        <w:spacing w:after="0" w:line="288" w:lineRule="auto"/>
        <w:rPr>
          <w:ins w:id="2536" w:author="Tran Huan" w:date="2018-12-02T22:53:00Z"/>
          <w:lang w:val="en-US"/>
        </w:rPr>
        <w:pPrChange w:id="2537" w:author="Tran Huan" w:date="2018-12-02T22:56:00Z">
          <w:pPr>
            <w:spacing w:after="0" w:line="288" w:lineRule="auto"/>
          </w:pPr>
        </w:pPrChange>
      </w:pPr>
      <w:ins w:id="2538" w:author="Tran Huan" w:date="2018-12-02T22:51:00Z">
        <w:r>
          <w:rPr>
            <w:lang w:val="en-US"/>
          </w:rPr>
          <w:t xml:space="preserve">Như đã giới thiệu trong phần giới thiệu, đề tài gồm 2 phần ứng dụng Android và ứng dụng web. </w:t>
        </w:r>
      </w:ins>
      <w:ins w:id="2539" w:author="Tran Huan" w:date="2018-12-02T22:52:00Z">
        <w:r>
          <w:rPr>
            <w:lang w:val="en-US"/>
          </w:rPr>
          <w:t>Phần ứng dụng Android được trình bày trong quyển luận văn này.</w:t>
        </w:r>
      </w:ins>
    </w:p>
    <w:p w14:paraId="033B558C" w14:textId="73327B29" w:rsidR="00DA34C4" w:rsidRPr="00DA34C4" w:rsidDel="003227E5" w:rsidRDefault="00DA34C4" w:rsidP="00DA34C4">
      <w:pPr>
        <w:spacing w:after="0" w:line="288" w:lineRule="auto"/>
        <w:rPr>
          <w:ins w:id="2540" w:author="phuong vu" w:date="2018-11-22T13:48:00Z"/>
          <w:del w:id="2541" w:author="Tran Huan" w:date="2018-12-03T00:51:00Z"/>
          <w:lang w:val="en-US"/>
          <w:rPrChange w:id="2542" w:author="Tran Huan" w:date="2018-12-02T22:51:00Z">
            <w:rPr>
              <w:ins w:id="2543" w:author="phuong vu" w:date="2018-11-22T13:48:00Z"/>
              <w:del w:id="2544" w:author="Tran Huan" w:date="2018-12-03T00:51:00Z"/>
            </w:rPr>
          </w:rPrChange>
        </w:rPr>
        <w:pPrChange w:id="2545" w:author="Tran Huan" w:date="2018-12-02T22:53:00Z">
          <w:pPr>
            <w:pStyle w:val="Style1"/>
          </w:pPr>
        </w:pPrChange>
      </w:pPr>
      <w:bookmarkStart w:id="2546" w:name="_Toc531569334"/>
      <w:bookmarkStart w:id="2547" w:name="_Toc531573182"/>
      <w:bookmarkStart w:id="2548" w:name="_Toc531576923"/>
      <w:bookmarkStart w:id="2549" w:name="_Toc531580661"/>
      <w:bookmarkEnd w:id="2546"/>
      <w:bookmarkEnd w:id="2547"/>
      <w:bookmarkEnd w:id="2548"/>
      <w:bookmarkEnd w:id="2549"/>
    </w:p>
    <w:p w14:paraId="5722B8CE" w14:textId="35EA8AA1" w:rsidR="00382451" w:rsidRPr="00760245" w:rsidRDefault="00382451">
      <w:pPr>
        <w:pStyle w:val="Heading1"/>
        <w:tabs>
          <w:tab w:val="left" w:pos="450"/>
        </w:tabs>
        <w:spacing w:line="276" w:lineRule="auto"/>
        <w:ind w:left="450"/>
        <w:rPr>
          <w:ins w:id="2550" w:author="phuong vu" w:date="2018-11-22T13:45:00Z"/>
          <w:szCs w:val="28"/>
        </w:rPr>
        <w:pPrChange w:id="2551" w:author="phuong vu" w:date="2018-11-23T13:48:00Z">
          <w:pPr>
            <w:pStyle w:val="Heading1"/>
          </w:pPr>
        </w:pPrChange>
      </w:pPr>
      <w:bookmarkStart w:id="2552" w:name="_Toc531580662"/>
      <w:ins w:id="2553" w:author="phuong vu" w:date="2018-11-22T13:48:00Z">
        <w:r w:rsidRPr="000245EB">
          <w:rPr>
            <w:szCs w:val="28"/>
          </w:rPr>
          <w:t>ĐẶC TẢ</w:t>
        </w:r>
        <w:r w:rsidRPr="0041406B">
          <w:rPr>
            <w:szCs w:val="28"/>
          </w:rPr>
          <w:t xml:space="preserve"> YÊU C</w:t>
        </w:r>
        <w:r w:rsidRPr="006D4C69">
          <w:rPr>
            <w:szCs w:val="28"/>
          </w:rPr>
          <w:t>ẦU</w:t>
        </w:r>
      </w:ins>
      <w:bookmarkEnd w:id="2552"/>
    </w:p>
    <w:p w14:paraId="7CE5FF4B" w14:textId="050DAD57" w:rsidR="003C43C4" w:rsidDel="00476B40" w:rsidRDefault="003C43C4">
      <w:pPr>
        <w:pStyle w:val="Heading2"/>
        <w:spacing w:line="276" w:lineRule="auto"/>
        <w:rPr>
          <w:del w:id="2554" w:author="phuong vu" w:date="2018-11-22T13:05:00Z"/>
        </w:rPr>
        <w:pPrChange w:id="2555" w:author="phuong vu" w:date="2018-11-23T13:48:00Z">
          <w:pPr>
            <w:ind w:left="720"/>
          </w:pPr>
        </w:pPrChange>
      </w:pPr>
      <w:del w:id="2556" w:author="phuong vu" w:date="2018-11-22T13:05:00Z">
        <w:r w:rsidDel="00476B40">
          <w:delText>Phát triển một mô hình hệ thống giặt ủi dựa trên các công nghệ phổ biến hiện nay gồm:</w:delText>
        </w:r>
        <w:bookmarkStart w:id="2557" w:name="_Toc530657335"/>
        <w:bookmarkStart w:id="2558" w:name="_Toc530658278"/>
        <w:bookmarkStart w:id="2559" w:name="_Toc530662003"/>
        <w:bookmarkStart w:id="2560" w:name="_Toc530662470"/>
        <w:bookmarkStart w:id="2561" w:name="_Toc531003234"/>
        <w:bookmarkStart w:id="2562" w:name="_Toc531005151"/>
        <w:bookmarkStart w:id="2563" w:name="_Toc531569336"/>
        <w:bookmarkStart w:id="2564" w:name="_Toc531573184"/>
        <w:bookmarkStart w:id="2565" w:name="_Toc531576925"/>
        <w:bookmarkStart w:id="2566" w:name="_Toc531580663"/>
        <w:bookmarkEnd w:id="2557"/>
        <w:bookmarkEnd w:id="2558"/>
        <w:bookmarkEnd w:id="2559"/>
        <w:bookmarkEnd w:id="2560"/>
        <w:bookmarkEnd w:id="2561"/>
        <w:bookmarkEnd w:id="2562"/>
        <w:bookmarkEnd w:id="2563"/>
        <w:bookmarkEnd w:id="2564"/>
        <w:bookmarkEnd w:id="2565"/>
        <w:bookmarkEnd w:id="2566"/>
      </w:del>
    </w:p>
    <w:p w14:paraId="068EA7C1" w14:textId="00A43552" w:rsidR="009219F1" w:rsidDel="00476B40" w:rsidRDefault="009219F1">
      <w:pPr>
        <w:pStyle w:val="Heading2"/>
        <w:spacing w:line="276" w:lineRule="auto"/>
        <w:rPr>
          <w:del w:id="2567" w:author="phuong vu" w:date="2018-11-22T13:05:00Z"/>
        </w:rPr>
        <w:pPrChange w:id="2568" w:author="phuong vu" w:date="2018-11-23T13:48:00Z">
          <w:pPr>
            <w:ind w:left="720"/>
          </w:pPr>
        </w:pPrChange>
      </w:pPr>
      <w:del w:id="2569" w:author="phuong vu" w:date="2018-11-22T13:05:00Z">
        <w:r w:rsidDel="00476B40">
          <w:delText>- Xây dựng một ứng dụng Android hỗ trợ khách hàng tạo đơn hàng và tìm được những chi nhánh giặt ủi của cửa hàng gần nhất trong phạm vi được quy định trước.</w:delText>
        </w:r>
        <w:bookmarkStart w:id="2570" w:name="_Toc530657336"/>
        <w:bookmarkStart w:id="2571" w:name="_Toc530658279"/>
        <w:bookmarkStart w:id="2572" w:name="_Toc530662004"/>
        <w:bookmarkStart w:id="2573" w:name="_Toc530662471"/>
        <w:bookmarkStart w:id="2574" w:name="_Toc531003235"/>
        <w:bookmarkStart w:id="2575" w:name="_Toc531005152"/>
        <w:bookmarkStart w:id="2576" w:name="_Toc531569337"/>
        <w:bookmarkStart w:id="2577" w:name="_Toc531573185"/>
        <w:bookmarkStart w:id="2578" w:name="_Toc531576926"/>
        <w:bookmarkStart w:id="2579" w:name="_Toc531580664"/>
        <w:bookmarkEnd w:id="2570"/>
        <w:bookmarkEnd w:id="2571"/>
        <w:bookmarkEnd w:id="2572"/>
        <w:bookmarkEnd w:id="2573"/>
        <w:bookmarkEnd w:id="2574"/>
        <w:bookmarkEnd w:id="2575"/>
        <w:bookmarkEnd w:id="2576"/>
        <w:bookmarkEnd w:id="2577"/>
        <w:bookmarkEnd w:id="2578"/>
        <w:bookmarkEnd w:id="2579"/>
      </w:del>
    </w:p>
    <w:p w14:paraId="569B78E5" w14:textId="5ED99102" w:rsidR="009219F1" w:rsidDel="00476B40" w:rsidRDefault="009219F1">
      <w:pPr>
        <w:pStyle w:val="Heading2"/>
        <w:spacing w:line="276" w:lineRule="auto"/>
        <w:rPr>
          <w:del w:id="2580" w:author="phuong vu" w:date="2018-11-22T13:05:00Z"/>
        </w:rPr>
        <w:pPrChange w:id="2581" w:author="phuong vu" w:date="2018-11-23T13:48:00Z">
          <w:pPr>
            <w:ind w:left="720"/>
          </w:pPr>
        </w:pPrChange>
      </w:pPr>
      <w:del w:id="2582" w:author="phuong vu" w:date="2018-11-22T13:05:00Z">
        <w:r w:rsidDel="00476B40">
          <w:delTex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delText>
        </w:r>
        <w:bookmarkStart w:id="2583" w:name="_Toc530657337"/>
        <w:bookmarkStart w:id="2584" w:name="_Toc530658280"/>
        <w:bookmarkStart w:id="2585" w:name="_Toc530662005"/>
        <w:bookmarkStart w:id="2586" w:name="_Toc530662472"/>
        <w:bookmarkStart w:id="2587" w:name="_Toc531003236"/>
        <w:bookmarkStart w:id="2588" w:name="_Toc531005153"/>
        <w:bookmarkStart w:id="2589" w:name="_Toc531569338"/>
        <w:bookmarkStart w:id="2590" w:name="_Toc531573186"/>
        <w:bookmarkStart w:id="2591" w:name="_Toc531576927"/>
        <w:bookmarkStart w:id="2592" w:name="_Toc531580665"/>
        <w:bookmarkEnd w:id="2583"/>
        <w:bookmarkEnd w:id="2584"/>
        <w:bookmarkEnd w:id="2585"/>
        <w:bookmarkEnd w:id="2586"/>
        <w:bookmarkEnd w:id="2587"/>
        <w:bookmarkEnd w:id="2588"/>
        <w:bookmarkEnd w:id="2589"/>
        <w:bookmarkEnd w:id="2590"/>
        <w:bookmarkEnd w:id="2591"/>
        <w:bookmarkEnd w:id="2592"/>
      </w:del>
    </w:p>
    <w:p w14:paraId="0F11ED9F" w14:textId="5255C780" w:rsidR="009219F1" w:rsidDel="00476B40" w:rsidRDefault="009219F1">
      <w:pPr>
        <w:pStyle w:val="Heading2"/>
        <w:spacing w:line="276" w:lineRule="auto"/>
        <w:rPr>
          <w:del w:id="2593" w:author="phuong vu" w:date="2018-11-22T13:05:00Z"/>
        </w:rPr>
        <w:pPrChange w:id="2594" w:author="phuong vu" w:date="2018-11-23T13:48:00Z">
          <w:pPr>
            <w:ind w:left="720"/>
          </w:pPr>
        </w:pPrChange>
      </w:pPr>
      <w:del w:id="2595" w:author="phuong vu" w:date="2018-11-22T13:05:00Z">
        <w:r w:rsidDel="00476B40">
          <w:delText xml:space="preserve">- Để ứng dụng điện thoại và trang web liên kết với nhau thông qua một Server API </w:delText>
        </w:r>
        <w:r w:rsidR="00990D37" w:rsidDel="00476B40">
          <w:delText>trung gian làm nhiệm vụ truy xuất dữ liệu từ cơ sở dữ liệu và trả về cho Client (ứng dụng Android, trang Web).</w:delText>
        </w:r>
        <w:bookmarkStart w:id="2596" w:name="_Toc530657338"/>
        <w:bookmarkStart w:id="2597" w:name="_Toc530658281"/>
        <w:bookmarkStart w:id="2598" w:name="_Toc530662006"/>
        <w:bookmarkStart w:id="2599" w:name="_Toc530662473"/>
        <w:bookmarkStart w:id="2600" w:name="_Toc531003237"/>
        <w:bookmarkStart w:id="2601" w:name="_Toc531005154"/>
        <w:bookmarkStart w:id="2602" w:name="_Toc531569339"/>
        <w:bookmarkStart w:id="2603" w:name="_Toc531573187"/>
        <w:bookmarkStart w:id="2604" w:name="_Toc531576928"/>
        <w:bookmarkStart w:id="2605" w:name="_Toc531580666"/>
        <w:bookmarkEnd w:id="2596"/>
        <w:bookmarkEnd w:id="2597"/>
        <w:bookmarkEnd w:id="2598"/>
        <w:bookmarkEnd w:id="2599"/>
        <w:bookmarkEnd w:id="2600"/>
        <w:bookmarkEnd w:id="2601"/>
        <w:bookmarkEnd w:id="2602"/>
        <w:bookmarkEnd w:id="2603"/>
        <w:bookmarkEnd w:id="2604"/>
        <w:bookmarkEnd w:id="2605"/>
      </w:del>
    </w:p>
    <w:p w14:paraId="1ED929C6" w14:textId="67703B95" w:rsidR="00370B8C" w:rsidDel="00476B40" w:rsidRDefault="00990D37">
      <w:pPr>
        <w:pStyle w:val="Heading2"/>
        <w:spacing w:line="276" w:lineRule="auto"/>
        <w:rPr>
          <w:del w:id="2606" w:author="phuong vu" w:date="2018-11-22T13:05:00Z"/>
        </w:rPr>
        <w:pPrChange w:id="2607" w:author="phuong vu" w:date="2018-11-23T13:48:00Z">
          <w:pPr>
            <w:ind w:left="720"/>
          </w:pPr>
        </w:pPrChange>
      </w:pPr>
      <w:del w:id="2608" w:author="phuong vu" w:date="2018-11-22T13:05:00Z">
        <w:r w:rsidDel="00476B40">
          <w:delText>- Áp dụng giải thuật để giải quyết được bài toán phân chia các đơn hàng vào các máy giặt sao cho thời gian xử lí các đơn hàng là nhanh nhất có thể và đúng thời gian giao trả đồ cho khách hàng.</w:delText>
        </w:r>
        <w:bookmarkStart w:id="2609" w:name="_Toc530657339"/>
        <w:bookmarkStart w:id="2610" w:name="_Toc530658282"/>
        <w:bookmarkStart w:id="2611" w:name="_Toc530662007"/>
        <w:bookmarkStart w:id="2612" w:name="_Toc530662474"/>
        <w:bookmarkStart w:id="2613" w:name="_Toc531003238"/>
        <w:bookmarkStart w:id="2614" w:name="_Toc531005155"/>
        <w:bookmarkStart w:id="2615" w:name="_Toc531569340"/>
        <w:bookmarkStart w:id="2616" w:name="_Toc531573188"/>
        <w:bookmarkStart w:id="2617" w:name="_Toc531576929"/>
        <w:bookmarkStart w:id="2618" w:name="_Toc531580667"/>
        <w:bookmarkEnd w:id="2609"/>
        <w:bookmarkEnd w:id="2610"/>
        <w:bookmarkEnd w:id="2611"/>
        <w:bookmarkEnd w:id="2612"/>
        <w:bookmarkEnd w:id="2613"/>
        <w:bookmarkEnd w:id="2614"/>
        <w:bookmarkEnd w:id="2615"/>
        <w:bookmarkEnd w:id="2616"/>
        <w:bookmarkEnd w:id="2617"/>
        <w:bookmarkEnd w:id="2618"/>
      </w:del>
    </w:p>
    <w:p w14:paraId="15424793" w14:textId="4A6B2433" w:rsidR="00990D37" w:rsidDel="00476B40" w:rsidRDefault="00370B8C">
      <w:pPr>
        <w:pStyle w:val="Heading2"/>
        <w:spacing w:line="276" w:lineRule="auto"/>
        <w:rPr>
          <w:del w:id="2619" w:author="phuong vu" w:date="2018-11-22T13:05:00Z"/>
        </w:rPr>
        <w:pPrChange w:id="2620" w:author="phuong vu" w:date="2018-11-23T13:48:00Z">
          <w:pPr>
            <w:jc w:val="left"/>
          </w:pPr>
        </w:pPrChange>
      </w:pPr>
      <w:del w:id="2621" w:author="phuong vu" w:date="2018-11-22T13:05:00Z">
        <w:r w:rsidDel="00476B40">
          <w:br w:type="page"/>
        </w:r>
      </w:del>
    </w:p>
    <w:p w14:paraId="4C7465A5" w14:textId="724D1ED1" w:rsidR="00676357" w:rsidDel="00476B40" w:rsidRDefault="00676357">
      <w:pPr>
        <w:pStyle w:val="Heading2"/>
        <w:spacing w:line="276" w:lineRule="auto"/>
        <w:rPr>
          <w:del w:id="2622" w:author="phuong vu" w:date="2018-11-22T13:05:00Z"/>
        </w:rPr>
        <w:pPrChange w:id="2623" w:author="phuong vu" w:date="2018-11-23T13:48:00Z">
          <w:pPr>
            <w:pStyle w:val="Heading3"/>
          </w:pPr>
        </w:pPrChange>
      </w:pPr>
      <w:bookmarkStart w:id="2624" w:name="_Toc484566608"/>
      <w:del w:id="2625" w:author="phuong vu" w:date="2018-11-22T13:05:00Z">
        <w:r w:rsidRPr="00B04AB8" w:rsidDel="00476B40">
          <w:delText>Đối tượng nghiên cứu</w:delText>
        </w:r>
        <w:bookmarkStart w:id="2626" w:name="_Toc530657340"/>
        <w:bookmarkStart w:id="2627" w:name="_Toc530658283"/>
        <w:bookmarkStart w:id="2628" w:name="_Toc530662008"/>
        <w:bookmarkStart w:id="2629" w:name="_Toc530662475"/>
        <w:bookmarkStart w:id="2630" w:name="_Toc531003239"/>
        <w:bookmarkStart w:id="2631" w:name="_Toc531005156"/>
        <w:bookmarkStart w:id="2632" w:name="_Toc531569341"/>
        <w:bookmarkStart w:id="2633" w:name="_Toc531573189"/>
        <w:bookmarkStart w:id="2634" w:name="_Toc531576930"/>
        <w:bookmarkStart w:id="2635" w:name="_Toc531580668"/>
        <w:bookmarkEnd w:id="2624"/>
        <w:bookmarkEnd w:id="2626"/>
        <w:bookmarkEnd w:id="2627"/>
        <w:bookmarkEnd w:id="2628"/>
        <w:bookmarkEnd w:id="2629"/>
        <w:bookmarkEnd w:id="2630"/>
        <w:bookmarkEnd w:id="2631"/>
        <w:bookmarkEnd w:id="2632"/>
        <w:bookmarkEnd w:id="2633"/>
        <w:bookmarkEnd w:id="2634"/>
        <w:bookmarkEnd w:id="2635"/>
      </w:del>
    </w:p>
    <w:p w14:paraId="4B043230" w14:textId="13A41C1C" w:rsidR="005E5E84" w:rsidDel="00891537" w:rsidRDefault="00754F1B">
      <w:pPr>
        <w:pStyle w:val="Heading2"/>
        <w:spacing w:line="276" w:lineRule="auto"/>
        <w:rPr>
          <w:del w:id="2636" w:author="phuong vu" w:date="2018-11-18T15:47:00Z"/>
        </w:rPr>
        <w:pPrChange w:id="2637" w:author="phuong vu" w:date="2018-11-23T13:48:00Z">
          <w:pPr/>
        </w:pPrChange>
      </w:pPr>
      <w:del w:id="2638" w:author="phuong vu" w:date="2018-11-22T13:05:00Z">
        <w:r w:rsidDel="00476B40">
          <w:tab/>
        </w:r>
      </w:del>
      <w:del w:id="2639" w:author="phuong vu" w:date="2018-11-18T15:47:00Z">
        <w:r w:rsidDel="00891537">
          <w:delText>Nghiên cứu về lập trình Android nói riêng và lập trình di động nói chung. Cách liên kết ứng dụng với hệ thống API thông qua Apollo Client.</w:delText>
        </w:r>
        <w:r w:rsidR="00A77377" w:rsidDel="00891537">
          <w:delText xml:space="preserve"> Cùng kết hợp với sử dụng ReactJS để tạo nên một trang web quản lí đơn hàng.</w:delText>
        </w:r>
        <w:bookmarkStart w:id="2640" w:name="_Toc530657341"/>
        <w:bookmarkStart w:id="2641" w:name="_Toc530658284"/>
        <w:bookmarkStart w:id="2642" w:name="_Toc530662009"/>
        <w:bookmarkStart w:id="2643" w:name="_Toc530662476"/>
        <w:bookmarkStart w:id="2644" w:name="_Toc531003240"/>
        <w:bookmarkStart w:id="2645" w:name="_Toc531005157"/>
        <w:bookmarkStart w:id="2646" w:name="_Toc531569342"/>
        <w:bookmarkStart w:id="2647" w:name="_Toc531573190"/>
        <w:bookmarkStart w:id="2648" w:name="_Toc531576931"/>
        <w:bookmarkStart w:id="2649" w:name="_Toc531580669"/>
        <w:bookmarkEnd w:id="2640"/>
        <w:bookmarkEnd w:id="2641"/>
        <w:bookmarkEnd w:id="2642"/>
        <w:bookmarkEnd w:id="2643"/>
        <w:bookmarkEnd w:id="2644"/>
        <w:bookmarkEnd w:id="2645"/>
        <w:bookmarkEnd w:id="2646"/>
        <w:bookmarkEnd w:id="2647"/>
        <w:bookmarkEnd w:id="2648"/>
        <w:bookmarkEnd w:id="2649"/>
      </w:del>
    </w:p>
    <w:p w14:paraId="06611115" w14:textId="6866583A" w:rsidR="00220919" w:rsidRPr="00754F1B" w:rsidDel="00476B40" w:rsidRDefault="00754F1B">
      <w:pPr>
        <w:pStyle w:val="Heading2"/>
        <w:spacing w:line="276" w:lineRule="auto"/>
        <w:rPr>
          <w:del w:id="2650" w:author="phuong vu" w:date="2018-11-22T13:05:00Z"/>
        </w:rPr>
        <w:pPrChange w:id="2651" w:author="phuong vu" w:date="2018-11-23T13:48:00Z">
          <w:pPr/>
        </w:pPrChange>
      </w:pPr>
      <w:del w:id="2652" w:author="phuong vu" w:date="2018-11-18T15:47:00Z">
        <w:r w:rsidDel="00891537">
          <w:tab/>
          <w:delText>Tìm hiểu và áp dụng GraphQL, Postgraphile vào xây dựng hệ thống API kiểu mới (một end point).</w:delText>
        </w:r>
      </w:del>
      <w:bookmarkStart w:id="2653" w:name="_Toc530657342"/>
      <w:bookmarkStart w:id="2654" w:name="_Toc530658285"/>
      <w:bookmarkStart w:id="2655" w:name="_Toc530662010"/>
      <w:bookmarkStart w:id="2656" w:name="_Toc530662477"/>
      <w:bookmarkStart w:id="2657" w:name="_Toc531003241"/>
      <w:bookmarkStart w:id="2658" w:name="_Toc531005158"/>
      <w:bookmarkStart w:id="2659" w:name="_Toc531569343"/>
      <w:bookmarkStart w:id="2660" w:name="_Toc531573191"/>
      <w:bookmarkStart w:id="2661" w:name="_Toc531576932"/>
      <w:bookmarkStart w:id="2662" w:name="_Toc531580670"/>
      <w:bookmarkEnd w:id="2653"/>
      <w:bookmarkEnd w:id="2654"/>
      <w:bookmarkEnd w:id="2655"/>
      <w:bookmarkEnd w:id="2656"/>
      <w:bookmarkEnd w:id="2657"/>
      <w:bookmarkEnd w:id="2658"/>
      <w:bookmarkEnd w:id="2659"/>
      <w:bookmarkEnd w:id="2660"/>
      <w:bookmarkEnd w:id="2661"/>
      <w:bookmarkEnd w:id="2662"/>
    </w:p>
    <w:p w14:paraId="5CD3DB9C" w14:textId="647D69BF" w:rsidR="00997C30" w:rsidDel="00476B40" w:rsidRDefault="004863AF">
      <w:pPr>
        <w:pStyle w:val="Heading2"/>
        <w:spacing w:line="276" w:lineRule="auto"/>
        <w:rPr>
          <w:del w:id="2663" w:author="phuong vu" w:date="2018-11-22T13:05:00Z"/>
        </w:rPr>
        <w:pPrChange w:id="2664" w:author="phuong vu" w:date="2018-11-23T13:48:00Z">
          <w:pPr>
            <w:pStyle w:val="Heading3"/>
          </w:pPr>
        </w:pPrChange>
      </w:pPr>
      <w:bookmarkStart w:id="2665" w:name="_Toc484566609"/>
      <w:del w:id="2666" w:author="phuong vu" w:date="2018-11-22T13:05:00Z">
        <w:r w:rsidRPr="00B04AB8" w:rsidDel="00476B40">
          <w:delText>Phạm vi</w:delText>
        </w:r>
        <w:r w:rsidR="00997C30" w:rsidRPr="00B04AB8" w:rsidDel="00476B40">
          <w:delText xml:space="preserve"> nghiên cứu</w:delText>
        </w:r>
        <w:bookmarkStart w:id="2667" w:name="_Toc530657343"/>
        <w:bookmarkStart w:id="2668" w:name="_Toc530658286"/>
        <w:bookmarkStart w:id="2669" w:name="_Toc530662011"/>
        <w:bookmarkStart w:id="2670" w:name="_Toc530662478"/>
        <w:bookmarkStart w:id="2671" w:name="_Toc531003242"/>
        <w:bookmarkStart w:id="2672" w:name="_Toc531005159"/>
        <w:bookmarkStart w:id="2673" w:name="_Toc531569344"/>
        <w:bookmarkStart w:id="2674" w:name="_Toc531573192"/>
        <w:bookmarkStart w:id="2675" w:name="_Toc531576933"/>
        <w:bookmarkStart w:id="2676" w:name="_Toc531580671"/>
        <w:bookmarkEnd w:id="2665"/>
        <w:bookmarkEnd w:id="2667"/>
        <w:bookmarkEnd w:id="2668"/>
        <w:bookmarkEnd w:id="2669"/>
        <w:bookmarkEnd w:id="2670"/>
        <w:bookmarkEnd w:id="2671"/>
        <w:bookmarkEnd w:id="2672"/>
        <w:bookmarkEnd w:id="2673"/>
        <w:bookmarkEnd w:id="2674"/>
        <w:bookmarkEnd w:id="2675"/>
        <w:bookmarkEnd w:id="2676"/>
      </w:del>
    </w:p>
    <w:p w14:paraId="715190F5" w14:textId="3A4EB4DB" w:rsidR="00754F1B" w:rsidDel="00220919" w:rsidRDefault="00754F1B">
      <w:pPr>
        <w:pStyle w:val="Heading2"/>
        <w:spacing w:line="276" w:lineRule="auto"/>
        <w:rPr>
          <w:del w:id="2677" w:author="phuong vu" w:date="2018-11-18T19:30:00Z"/>
        </w:rPr>
        <w:pPrChange w:id="2678" w:author="phuong vu" w:date="2018-11-23T13:48:00Z">
          <w:pPr/>
        </w:pPrChange>
      </w:pPr>
      <w:del w:id="2679" w:author="phuong vu" w:date="2018-11-18T19:29:00Z">
        <w:r w:rsidDel="00220919">
          <w:tab/>
          <w:delText xml:space="preserve">Nghiên cứu các phương pháp </w:delText>
        </w:r>
        <w:r w:rsidR="00F269B7" w:rsidDel="00220919">
          <w:delText>về lập trình Android hiệu quả. Áp dụng các thư viện bổ trợ cho việc tạo ứng dụng nhanh chóng.</w:delText>
        </w:r>
        <w:r w:rsidR="00C72A3D" w:rsidDel="00220919">
          <w:delText xml:space="preserve"> Đối với tạo trang web bằng ReactJS, việc tạo dựng nên trang web một cách đơn giản phù hợp cho người mới bắt đầu tìm hiểu.</w:delText>
        </w:r>
      </w:del>
      <w:bookmarkStart w:id="2680" w:name="_Toc530657344"/>
      <w:bookmarkStart w:id="2681" w:name="_Toc530658287"/>
      <w:bookmarkStart w:id="2682" w:name="_Toc530662012"/>
      <w:bookmarkStart w:id="2683" w:name="_Toc530662479"/>
      <w:bookmarkStart w:id="2684" w:name="_Toc531003243"/>
      <w:bookmarkStart w:id="2685" w:name="_Toc531005160"/>
      <w:bookmarkStart w:id="2686" w:name="_Toc531569345"/>
      <w:bookmarkStart w:id="2687" w:name="_Toc531573193"/>
      <w:bookmarkStart w:id="2688" w:name="_Toc531576934"/>
      <w:bookmarkStart w:id="2689" w:name="_Toc531580672"/>
      <w:bookmarkEnd w:id="2680"/>
      <w:bookmarkEnd w:id="2681"/>
      <w:bookmarkEnd w:id="2682"/>
      <w:bookmarkEnd w:id="2683"/>
      <w:bookmarkEnd w:id="2684"/>
      <w:bookmarkEnd w:id="2685"/>
      <w:bookmarkEnd w:id="2686"/>
      <w:bookmarkEnd w:id="2687"/>
      <w:bookmarkEnd w:id="2688"/>
      <w:bookmarkEnd w:id="2689"/>
    </w:p>
    <w:p w14:paraId="087DF806" w14:textId="56BC6C3B" w:rsidR="00C557CE" w:rsidDel="00476B40" w:rsidRDefault="00F269B7">
      <w:pPr>
        <w:pStyle w:val="Heading2"/>
        <w:spacing w:line="276" w:lineRule="auto"/>
        <w:rPr>
          <w:del w:id="2690" w:author="phuong vu" w:date="2018-11-22T13:05:00Z"/>
        </w:rPr>
        <w:pPrChange w:id="2691" w:author="phuong vu" w:date="2018-11-23T13:48:00Z">
          <w:pPr/>
        </w:pPrChange>
      </w:pPr>
      <w:del w:id="2692" w:author="phuong vu" w:date="2018-11-22T13:05:00Z">
        <w:r w:rsidDel="00476B40">
          <w:tab/>
        </w:r>
      </w:del>
      <w:del w:id="2693" w:author="phuong vu" w:date="2018-11-18T19:40:00Z">
        <w:r w:rsidDel="0063738A">
          <w:delText xml:space="preserve">Nghiên cứu tạo Server GraphQL cho người mới bắt đầu kết hợp với Postgrahile, cũng như cách sử dụng cơ sở dữ liệu </w:delText>
        </w:r>
        <w:r w:rsidR="00653696" w:rsidDel="0063738A">
          <w:delText>PostgreSQL</w:delText>
        </w:r>
        <w:r w:rsidDel="0063738A">
          <w:delText>.</w:delText>
        </w:r>
        <w:r w:rsidR="00C86C51" w:rsidDel="0063738A">
          <w:delText xml:space="preserve"> </w:delText>
        </w:r>
        <w:r w:rsidR="00C72A3D" w:rsidDel="0063738A">
          <w:delText>Việc sử dụng Postgrahile phù hợp cho người bắt đầu nghiên cứu, từng bước hiểu được cách xây dựng và viết các Mutation và Query.</w:delText>
        </w:r>
      </w:del>
      <w:bookmarkStart w:id="2694" w:name="_Toc530657345"/>
      <w:bookmarkStart w:id="2695" w:name="_Toc530658288"/>
      <w:bookmarkStart w:id="2696" w:name="_Toc530662013"/>
      <w:bookmarkStart w:id="2697" w:name="_Toc530662480"/>
      <w:bookmarkStart w:id="2698" w:name="_Toc531003244"/>
      <w:bookmarkStart w:id="2699" w:name="_Toc531005161"/>
      <w:bookmarkStart w:id="2700" w:name="_Toc531569346"/>
      <w:bookmarkStart w:id="2701" w:name="_Toc531573194"/>
      <w:bookmarkStart w:id="2702" w:name="_Toc531576935"/>
      <w:bookmarkStart w:id="2703" w:name="_Toc531580673"/>
      <w:bookmarkEnd w:id="2694"/>
      <w:bookmarkEnd w:id="2695"/>
      <w:bookmarkEnd w:id="2696"/>
      <w:bookmarkEnd w:id="2697"/>
      <w:bookmarkEnd w:id="2698"/>
      <w:bookmarkEnd w:id="2699"/>
      <w:bookmarkEnd w:id="2700"/>
      <w:bookmarkEnd w:id="2701"/>
      <w:bookmarkEnd w:id="2702"/>
      <w:bookmarkEnd w:id="2703"/>
    </w:p>
    <w:p w14:paraId="7D7A9BA2" w14:textId="758395BC" w:rsidR="00F269B7" w:rsidDel="00476B40" w:rsidRDefault="00C557CE">
      <w:pPr>
        <w:pStyle w:val="Heading2"/>
        <w:spacing w:line="276" w:lineRule="auto"/>
        <w:rPr>
          <w:del w:id="2704" w:author="phuong vu" w:date="2018-11-22T13:05:00Z"/>
        </w:rPr>
        <w:pPrChange w:id="2705" w:author="phuong vu" w:date="2018-11-23T13:48:00Z">
          <w:pPr>
            <w:jc w:val="left"/>
          </w:pPr>
        </w:pPrChange>
      </w:pPr>
      <w:del w:id="2706" w:author="phuong vu" w:date="2018-11-22T13:05:00Z">
        <w:r w:rsidDel="00476B40">
          <w:br w:type="page"/>
        </w:r>
      </w:del>
    </w:p>
    <w:p w14:paraId="77E44620" w14:textId="33B4B6E0" w:rsidR="00382451" w:rsidRDefault="00382451">
      <w:pPr>
        <w:pStyle w:val="Heading2"/>
        <w:spacing w:line="276" w:lineRule="auto"/>
        <w:rPr>
          <w:ins w:id="2707" w:author="phuong vu" w:date="2018-11-22T17:52:00Z"/>
        </w:rPr>
        <w:pPrChange w:id="2708" w:author="phuong vu" w:date="2018-11-23T13:48:00Z">
          <w:pPr>
            <w:pStyle w:val="Heading2"/>
          </w:pPr>
        </w:pPrChange>
      </w:pPr>
      <w:bookmarkStart w:id="2709" w:name="_Toc484566610"/>
      <w:bookmarkStart w:id="2710" w:name="_Toc531580674"/>
      <w:ins w:id="2711" w:author="phuong vu" w:date="2018-11-22T13:50:00Z">
        <w:r>
          <w:t>Tổng quan về hệ thống</w:t>
        </w:r>
      </w:ins>
      <w:bookmarkEnd w:id="2710"/>
    </w:p>
    <w:p w14:paraId="36D88817" w14:textId="7E3212E0" w:rsidR="001C1BC6" w:rsidRPr="000245EB" w:rsidRDefault="00BF2217">
      <w:pPr>
        <w:pStyle w:val="Heading3"/>
        <w:spacing w:line="276" w:lineRule="auto"/>
        <w:rPr>
          <w:ins w:id="2712" w:author="phuong vu" w:date="2018-11-22T15:48:00Z"/>
          <w:lang w:val="vi-VN"/>
          <w:rPrChange w:id="2713" w:author="Tran Huan" w:date="2018-11-25T16:07:00Z">
            <w:rPr>
              <w:ins w:id="2714" w:author="phuong vu" w:date="2018-11-22T15:48:00Z"/>
              <w:lang w:val="en-US"/>
            </w:rPr>
          </w:rPrChange>
        </w:rPr>
        <w:pPrChange w:id="2715" w:author="phuong vu" w:date="2018-11-23T13:48:00Z">
          <w:pPr>
            <w:pStyle w:val="Heading2"/>
          </w:pPr>
        </w:pPrChange>
      </w:pPr>
      <w:bookmarkStart w:id="2716" w:name="_Toc531580675"/>
      <w:ins w:id="2717" w:author="phuong vu" w:date="2018-11-22T17:52:00Z">
        <w:r w:rsidRPr="000245EB">
          <w:rPr>
            <w:lang w:val="vi-VN"/>
          </w:rPr>
          <w:t>Cách hoạt động của hệ thống</w:t>
        </w:r>
      </w:ins>
      <w:bookmarkEnd w:id="2716"/>
    </w:p>
    <w:p w14:paraId="02795E48" w14:textId="453E1800" w:rsidR="00BF2217" w:rsidRPr="000245EB" w:rsidRDefault="00BF2217" w:rsidP="00DA34C4">
      <w:pPr>
        <w:spacing w:line="276" w:lineRule="auto"/>
        <w:rPr>
          <w:ins w:id="2718" w:author="phuong vu" w:date="2018-11-22T14:27:00Z"/>
        </w:rPr>
        <w:pPrChange w:id="2719" w:author="Tran Huan" w:date="2018-12-02T22:53:00Z">
          <w:pPr>
            <w:pStyle w:val="Heading2"/>
          </w:pPr>
        </w:pPrChange>
      </w:pPr>
      <w:ins w:id="2720" w:author="phuong vu" w:date="2018-11-22T17:52:00Z">
        <w:r w:rsidRPr="000245EB">
          <w:rPr>
            <w:rPrChange w:id="2721" w:author="Tran Huan" w:date="2018-11-25T16:07:00Z">
              <w:rPr>
                <w:b w:val="0"/>
                <w:lang w:val="en-US"/>
              </w:rPr>
            </w:rPrChange>
          </w:rPr>
          <w:t>Một đơn hàng được khách hàng xác nhận đ</w:t>
        </w:r>
      </w:ins>
      <w:ins w:id="2722" w:author="phuong vu" w:date="2018-11-22T17:53:00Z">
        <w:r w:rsidRPr="000245EB">
          <w:rPr>
            <w:rPrChange w:id="2723" w:author="Tran Huan" w:date="2018-11-25T16:07:00Z">
              <w:rPr>
                <w:b w:val="0"/>
                <w:lang w:val="en-US"/>
              </w:rPr>
            </w:rPrChange>
          </w:rPr>
          <w:t xml:space="preserve">ưa vào hệ thống </w:t>
        </w:r>
      </w:ins>
      <w:ins w:id="2724" w:author="phuong vu" w:date="2018-11-22T17:54:00Z">
        <w:r w:rsidRPr="000245EB">
          <w:rPr>
            <w:rPrChange w:id="2725" w:author="Tran Huan" w:date="2018-11-25T16:07:00Z">
              <w:rPr>
                <w:b w:val="0"/>
                <w:lang w:val="en-US"/>
              </w:rPr>
            </w:rPrChange>
          </w:rPr>
          <w:t>mà không gặp các vấn đề về lỗi sẽ</w:t>
        </w:r>
      </w:ins>
      <w:ins w:id="2726" w:author="phuong vu" w:date="2018-11-22T17:53:00Z">
        <w:r w:rsidRPr="000245EB">
          <w:rPr>
            <w:rPrChange w:id="2727" w:author="Tran Huan" w:date="2018-11-25T16:07:00Z">
              <w:rPr>
                <w:b w:val="0"/>
                <w:lang w:val="en-US"/>
              </w:rPr>
            </w:rPrChange>
          </w:rPr>
          <w:t xml:space="preserve"> được xử lí qua các bước </w:t>
        </w:r>
      </w:ins>
      <w:ins w:id="2728" w:author="Tran Huan" w:date="2018-12-02T22:53:00Z">
        <w:r w:rsidR="00DA34C4" w:rsidRPr="00DA34C4">
          <w:rPr>
            <w:rPrChange w:id="2729" w:author="Tran Huan" w:date="2018-12-02T22:53:00Z">
              <w:rPr>
                <w:lang w:val="en-US"/>
              </w:rPr>
            </w:rPrChange>
          </w:rPr>
          <w:t>được trình bày trong hình 1.1.</w:t>
        </w:r>
      </w:ins>
      <w:ins w:id="2730" w:author="phuong vu" w:date="2018-11-22T17:53:00Z">
        <w:del w:id="2731" w:author="Tran Huan" w:date="2018-12-02T22:53:00Z">
          <w:r w:rsidRPr="000245EB" w:rsidDel="00DA34C4">
            <w:rPr>
              <w:rPrChange w:id="2732" w:author="Tran Huan" w:date="2018-11-25T16:07:00Z">
                <w:rPr>
                  <w:b w:val="0"/>
                  <w:lang w:val="en-US"/>
                </w:rPr>
              </w:rPrChange>
            </w:rPr>
            <w:delText>như</w:delText>
          </w:r>
        </w:del>
      </w:ins>
      <w:ins w:id="2733" w:author="phuong vu" w:date="2018-11-22T18:01:00Z">
        <w:del w:id="2734" w:author="Tran Huan" w:date="2018-12-02T22:53:00Z">
          <w:r w:rsidR="009C23E7" w:rsidRPr="000245EB" w:rsidDel="00DA34C4">
            <w:rPr>
              <w:rPrChange w:id="2735" w:author="Tran Huan" w:date="2018-11-25T16:07:00Z">
                <w:rPr>
                  <w:b w:val="0"/>
                  <w:lang w:val="en-US"/>
                </w:rPr>
              </w:rPrChange>
            </w:rPr>
            <w:delText xml:space="preserve"> sau</w:delText>
          </w:r>
        </w:del>
      </w:ins>
      <w:ins w:id="2736" w:author="phuong vu" w:date="2018-11-22T17:53:00Z">
        <w:del w:id="2737" w:author="Tran Huan" w:date="2018-12-02T22:53:00Z">
          <w:r w:rsidRPr="000245EB" w:rsidDel="00DA34C4">
            <w:rPr>
              <w:rPrChange w:id="2738" w:author="Tran Huan" w:date="2018-11-25T16:07:00Z">
                <w:rPr>
                  <w:b w:val="0"/>
                  <w:lang w:val="en-US"/>
                </w:rPr>
              </w:rPrChange>
            </w:rPr>
            <w:delText xml:space="preserve"> (</w:delText>
          </w:r>
          <w:r w:rsidDel="00DA34C4">
            <w:rPr>
              <w:lang w:val="en-US"/>
            </w:rPr>
            <w:fldChar w:fldCharType="begin"/>
          </w:r>
          <w:r w:rsidRPr="000245EB" w:rsidDel="00DA34C4">
            <w:rPr>
              <w:rPrChange w:id="2739" w:author="Tran Huan" w:date="2018-11-25T16:07:00Z">
                <w:rPr>
                  <w:b w:val="0"/>
                  <w:lang w:val="en-US"/>
                </w:rPr>
              </w:rPrChange>
            </w:rPr>
            <w:delInstrText xml:space="preserve"> REF _Ref530672545 \h </w:delInstrText>
          </w:r>
        </w:del>
      </w:ins>
      <w:del w:id="2740" w:author="Tran Huan" w:date="2018-12-02T22:53:00Z">
        <w:r w:rsidR="00E6227B" w:rsidRPr="000245EB" w:rsidDel="00DA34C4">
          <w:rPr>
            <w:rPrChange w:id="2741" w:author="Tran Huan" w:date="2018-11-25T16:07:00Z">
              <w:rPr>
                <w:b w:val="0"/>
                <w:lang w:val="en-US"/>
              </w:rPr>
            </w:rPrChange>
          </w:rPr>
          <w:delInstrText xml:space="preserve"> \* MERGEFORMAT </w:delInstrText>
        </w:r>
        <w:r w:rsidDel="00DA34C4">
          <w:rPr>
            <w:lang w:val="en-US"/>
          </w:rPr>
        </w:r>
      </w:del>
      <w:del w:id="2742" w:author="Tran Huan" w:date="2018-11-26T15:15:00Z">
        <w:r>
          <w:rPr>
            <w:lang w:val="en-US"/>
          </w:rPr>
          <w:fldChar w:fldCharType="separate"/>
        </w:r>
      </w:del>
      <w:ins w:id="2743" w:author="phuong vu" w:date="2018-11-22T17:53:00Z">
        <w:del w:id="2744" w:author="Tran Huan" w:date="2018-11-26T13:56:00Z">
          <w:r w:rsidDel="00230036">
            <w:delText xml:space="preserve">Hình </w:delText>
          </w:r>
          <w:r w:rsidDel="00230036">
            <w:rPr>
              <w:noProof/>
            </w:rPr>
            <w:delText>1</w:delText>
          </w:r>
          <w:r w:rsidDel="00230036">
            <w:delText>.</w:delText>
          </w:r>
          <w:r w:rsidDel="00230036">
            <w:rPr>
              <w:noProof/>
            </w:rPr>
            <w:delText>1</w:delText>
          </w:r>
        </w:del>
        <w:del w:id="2745" w:author="Tran Huan" w:date="2018-12-02T22:53:00Z">
          <w:r w:rsidDel="00DA34C4">
            <w:rPr>
              <w:lang w:val="en-US"/>
            </w:rPr>
            <w:fldChar w:fldCharType="end"/>
          </w:r>
          <w:r w:rsidRPr="000245EB" w:rsidDel="00DA34C4">
            <w:rPr>
              <w:rPrChange w:id="2746" w:author="Tran Huan" w:date="2018-11-25T16:07:00Z">
                <w:rPr>
                  <w:b w:val="0"/>
                  <w:lang w:val="en-US"/>
                </w:rPr>
              </w:rPrChange>
            </w:rPr>
            <w:delText>)</w:delText>
          </w:r>
        </w:del>
      </w:ins>
      <w:ins w:id="2747" w:author="phuong vu" w:date="2018-11-22T18:18:00Z">
        <w:del w:id="2748" w:author="Tran Huan" w:date="2018-12-02T22:53:00Z">
          <w:r w:rsidR="00627671" w:rsidRPr="000245EB" w:rsidDel="00DA34C4">
            <w:rPr>
              <w:rPrChange w:id="2749" w:author="Tran Huan" w:date="2018-11-25T16:07:00Z">
                <w:rPr>
                  <w:b w:val="0"/>
                  <w:lang w:val="en-US"/>
                </w:rPr>
              </w:rPrChange>
            </w:rPr>
            <w:delText>:</w:delText>
          </w:r>
        </w:del>
      </w:ins>
    </w:p>
    <w:p w14:paraId="19B27A9A" w14:textId="77777777" w:rsidR="000D1FDC" w:rsidRDefault="00557D21">
      <w:pPr>
        <w:keepNext/>
        <w:spacing w:line="276" w:lineRule="auto"/>
        <w:rPr>
          <w:ins w:id="2750" w:author="Tran Huan" w:date="2018-11-25T23:27:00Z"/>
        </w:rPr>
      </w:pPr>
      <w:ins w:id="2751" w:author="phuong vu" w:date="2018-11-22T14:28:00Z">
        <w:r>
          <w:rPr>
            <w:noProof/>
            <w:lang w:val="en-US"/>
          </w:rPr>
          <w:drawing>
            <wp:inline distT="0" distB="0" distL="0" distR="0" wp14:anchorId="1BB1A239" wp14:editId="48802127">
              <wp:extent cx="5715000" cy="3038475"/>
              <wp:effectExtent l="0" t="0" r="38100"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ins>
    </w:p>
    <w:p w14:paraId="01E9D05D" w14:textId="3D8AFEC5" w:rsidR="001526C3" w:rsidRPr="00EA3AB6" w:rsidRDefault="000D1FDC" w:rsidP="00F72AE0">
      <w:pPr>
        <w:pStyle w:val="Caption"/>
        <w:rPr>
          <w:ins w:id="2752" w:author="phuong vu" w:date="2018-11-22T14:54:00Z"/>
        </w:rPr>
        <w:pPrChange w:id="2753" w:author="Tran Huan" w:date="2018-12-03T02:05:00Z">
          <w:pPr/>
        </w:pPrChange>
      </w:pPr>
      <w:bookmarkStart w:id="2754" w:name="_Toc531584453"/>
      <w:ins w:id="2755" w:author="Tran Huan" w:date="2018-11-25T23:27:00Z">
        <w:r>
          <w:t xml:space="preserve">Hình </w:t>
        </w:r>
      </w:ins>
      <w:ins w:id="2756" w:author="Tran Huan" w:date="2018-12-03T02:05:00Z">
        <w:r w:rsidR="00F72AE0">
          <w:fldChar w:fldCharType="begin"/>
        </w:r>
        <w:r w:rsidR="00F72AE0">
          <w:instrText xml:space="preserve"> STYLEREF 1 \s </w:instrText>
        </w:r>
      </w:ins>
      <w:r w:rsidR="00F72AE0">
        <w:fldChar w:fldCharType="separate"/>
      </w:r>
      <w:r w:rsidR="00F72AE0">
        <w:rPr>
          <w:noProof/>
        </w:rPr>
        <w:t>1</w:t>
      </w:r>
      <w:ins w:id="2757"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2758" w:author="Tran Huan" w:date="2018-12-03T02:05:00Z">
        <w:r w:rsidR="00F72AE0">
          <w:rPr>
            <w:noProof/>
          </w:rPr>
          <w:t>1</w:t>
        </w:r>
        <w:r w:rsidR="00F72AE0">
          <w:fldChar w:fldCharType="end"/>
        </w:r>
      </w:ins>
      <w:ins w:id="2759" w:author="Tran Huan" w:date="2018-11-25T23:28:00Z">
        <w:r w:rsidRPr="000D1FDC">
          <w:rPr>
            <w:rPrChange w:id="2760" w:author="Tran Huan" w:date="2018-11-25T23:28:00Z">
              <w:rPr>
                <w:lang w:val="en-US"/>
              </w:rPr>
            </w:rPrChange>
          </w:rPr>
          <w:t xml:space="preserve"> </w:t>
        </w:r>
        <w:r w:rsidRPr="00C94048">
          <w:rPr>
            <w:i/>
            <w:rPrChange w:id="2761" w:author="Tran Huan" w:date="2018-11-26T10:53:00Z">
              <w:rPr>
                <w:iCs/>
              </w:rPr>
            </w:rPrChange>
          </w:rPr>
          <w:t>Các bước xử lí đơn hàng</w:t>
        </w:r>
      </w:ins>
      <w:bookmarkEnd w:id="2754"/>
    </w:p>
    <w:p w14:paraId="7CFF216E" w14:textId="77777777" w:rsidR="003227E5" w:rsidRDefault="003227E5" w:rsidP="00525787">
      <w:pPr>
        <w:spacing w:line="276" w:lineRule="auto"/>
        <w:rPr>
          <w:ins w:id="2762" w:author="Tran Huan" w:date="2018-12-03T00:53:00Z"/>
        </w:rPr>
        <w:pPrChange w:id="2763" w:author="Tran Huan" w:date="2018-12-03T00:13:00Z">
          <w:pPr/>
        </w:pPrChange>
      </w:pPr>
      <w:bookmarkStart w:id="2764" w:name="_Ref530672545"/>
    </w:p>
    <w:p w14:paraId="08A23A85" w14:textId="77777777" w:rsidR="003227E5" w:rsidRDefault="003227E5" w:rsidP="00525787">
      <w:pPr>
        <w:spacing w:line="276" w:lineRule="auto"/>
        <w:rPr>
          <w:ins w:id="2765" w:author="Tran Huan" w:date="2018-12-03T00:53:00Z"/>
        </w:rPr>
        <w:pPrChange w:id="2766" w:author="Tran Huan" w:date="2018-12-03T00:13:00Z">
          <w:pPr/>
        </w:pPrChange>
      </w:pPr>
    </w:p>
    <w:p w14:paraId="4195DB68" w14:textId="77777777" w:rsidR="003227E5" w:rsidRDefault="003227E5" w:rsidP="00525787">
      <w:pPr>
        <w:spacing w:line="276" w:lineRule="auto"/>
        <w:rPr>
          <w:ins w:id="2767" w:author="Tran Huan" w:date="2018-12-03T00:53:00Z"/>
        </w:rPr>
        <w:pPrChange w:id="2768" w:author="Tran Huan" w:date="2018-12-03T00:13:00Z">
          <w:pPr/>
        </w:pPrChange>
      </w:pPr>
    </w:p>
    <w:p w14:paraId="73D8DB13" w14:textId="77777777" w:rsidR="003227E5" w:rsidRDefault="003227E5" w:rsidP="00525787">
      <w:pPr>
        <w:spacing w:line="276" w:lineRule="auto"/>
        <w:rPr>
          <w:ins w:id="2769" w:author="Tran Huan" w:date="2018-12-03T00:53:00Z"/>
        </w:rPr>
        <w:pPrChange w:id="2770" w:author="Tran Huan" w:date="2018-12-03T00:13:00Z">
          <w:pPr/>
        </w:pPrChange>
      </w:pPr>
    </w:p>
    <w:p w14:paraId="66958D9E" w14:textId="77777777" w:rsidR="003227E5" w:rsidRDefault="003227E5" w:rsidP="00525787">
      <w:pPr>
        <w:spacing w:line="276" w:lineRule="auto"/>
        <w:rPr>
          <w:ins w:id="2771" w:author="Tran Huan" w:date="2018-12-03T00:53:00Z"/>
        </w:rPr>
        <w:pPrChange w:id="2772" w:author="Tran Huan" w:date="2018-12-03T00:13:00Z">
          <w:pPr/>
        </w:pPrChange>
      </w:pPr>
    </w:p>
    <w:p w14:paraId="5B4E6F50" w14:textId="77777777" w:rsidR="003227E5" w:rsidRDefault="003227E5" w:rsidP="00525787">
      <w:pPr>
        <w:spacing w:line="276" w:lineRule="auto"/>
        <w:rPr>
          <w:ins w:id="2773" w:author="Tran Huan" w:date="2018-12-03T00:53:00Z"/>
        </w:rPr>
        <w:pPrChange w:id="2774" w:author="Tran Huan" w:date="2018-12-03T00:13:00Z">
          <w:pPr/>
        </w:pPrChange>
      </w:pPr>
    </w:p>
    <w:p w14:paraId="0E27DDCB" w14:textId="77777777" w:rsidR="003227E5" w:rsidRDefault="003227E5" w:rsidP="00525787">
      <w:pPr>
        <w:spacing w:line="276" w:lineRule="auto"/>
        <w:rPr>
          <w:ins w:id="2775" w:author="Tran Huan" w:date="2018-12-03T00:53:00Z"/>
        </w:rPr>
        <w:pPrChange w:id="2776" w:author="Tran Huan" w:date="2018-12-03T00:13:00Z">
          <w:pPr/>
        </w:pPrChange>
      </w:pPr>
    </w:p>
    <w:p w14:paraId="210E0627" w14:textId="77777777" w:rsidR="003227E5" w:rsidRDefault="003227E5" w:rsidP="00525787">
      <w:pPr>
        <w:spacing w:line="276" w:lineRule="auto"/>
        <w:rPr>
          <w:ins w:id="2777" w:author="Tran Huan" w:date="2018-12-03T00:53:00Z"/>
        </w:rPr>
        <w:pPrChange w:id="2778" w:author="Tran Huan" w:date="2018-12-03T00:13:00Z">
          <w:pPr/>
        </w:pPrChange>
      </w:pPr>
    </w:p>
    <w:p w14:paraId="64AE0E70" w14:textId="77777777" w:rsidR="003227E5" w:rsidRDefault="003227E5" w:rsidP="00525787">
      <w:pPr>
        <w:spacing w:line="276" w:lineRule="auto"/>
        <w:rPr>
          <w:ins w:id="2779" w:author="Tran Huan" w:date="2018-12-03T00:53:00Z"/>
        </w:rPr>
        <w:pPrChange w:id="2780" w:author="Tran Huan" w:date="2018-12-03T00:13:00Z">
          <w:pPr/>
        </w:pPrChange>
      </w:pPr>
    </w:p>
    <w:p w14:paraId="5C36F0A7" w14:textId="51FFFD87" w:rsidR="00BF2217" w:rsidRPr="000245EB" w:rsidDel="004A3D10" w:rsidRDefault="001526C3" w:rsidP="00525787">
      <w:pPr>
        <w:pStyle w:val="Caption"/>
        <w:spacing w:line="276" w:lineRule="auto"/>
        <w:rPr>
          <w:ins w:id="2781" w:author="phuong vu" w:date="2018-11-22T18:00:00Z"/>
          <w:del w:id="2782" w:author="Tran Huan" w:date="2018-11-25T23:24:00Z"/>
          <w:rPrChange w:id="2783" w:author="Tran Huan" w:date="2018-11-25T16:07:00Z">
            <w:rPr>
              <w:ins w:id="2784" w:author="phuong vu" w:date="2018-11-22T18:00:00Z"/>
              <w:del w:id="2785" w:author="Tran Huan" w:date="2018-11-25T23:24:00Z"/>
              <w:lang w:val="en-US"/>
            </w:rPr>
          </w:rPrChange>
        </w:rPr>
        <w:pPrChange w:id="2786" w:author="Tran Huan" w:date="2018-12-03T00:13:00Z">
          <w:pPr>
            <w:pStyle w:val="Caption"/>
            <w:spacing w:line="276" w:lineRule="auto"/>
          </w:pPr>
        </w:pPrChange>
      </w:pPr>
      <w:ins w:id="2787" w:author="phuong vu" w:date="2018-11-22T14:54:00Z">
        <w:del w:id="2788" w:author="Tran Huan" w:date="2018-11-25T23:24:00Z">
          <w:r w:rsidDel="004A3D10">
            <w:delText xml:space="preserve">Hình </w:delText>
          </w:r>
        </w:del>
      </w:ins>
      <w:ins w:id="2789" w:author="phuong vu" w:date="2018-11-22T18:14:00Z">
        <w:del w:id="2790" w:author="Tran Huan" w:date="2018-11-25T23:24:00Z">
          <w:r w:rsidR="00627671" w:rsidDel="004A3D10">
            <w:fldChar w:fldCharType="begin"/>
          </w:r>
          <w:r w:rsidR="00627671" w:rsidDel="004A3D10">
            <w:delInstrText xml:space="preserve"> STYLEREF 1 \s </w:delInstrText>
          </w:r>
        </w:del>
      </w:ins>
      <w:del w:id="2791" w:author="Tran Huan" w:date="2018-11-25T23:24:00Z">
        <w:r w:rsidR="00627671" w:rsidDel="004A3D10">
          <w:fldChar w:fldCharType="separate"/>
        </w:r>
        <w:r w:rsidR="00627671" w:rsidDel="004A3D10">
          <w:rPr>
            <w:noProof/>
          </w:rPr>
          <w:delText>1</w:delText>
        </w:r>
      </w:del>
      <w:ins w:id="2792" w:author="phuong vu" w:date="2018-11-22T18:14:00Z">
        <w:del w:id="2793" w:author="Tran Huan" w:date="2018-11-25T23:24:00Z">
          <w:r w:rsidR="00627671" w:rsidDel="004A3D10">
            <w:fldChar w:fldCharType="end"/>
          </w:r>
          <w:r w:rsidR="00627671" w:rsidDel="004A3D10">
            <w:delText>.</w:delText>
          </w:r>
          <w:r w:rsidR="00627671" w:rsidDel="004A3D10">
            <w:fldChar w:fldCharType="begin"/>
          </w:r>
          <w:r w:rsidR="00627671" w:rsidDel="004A3D10">
            <w:delInstrText xml:space="preserve"> SEQ Hình \* ARABIC \s 1 </w:delInstrText>
          </w:r>
        </w:del>
      </w:ins>
      <w:del w:id="2794" w:author="Tran Huan" w:date="2018-11-25T23:24:00Z">
        <w:r w:rsidR="00627671" w:rsidDel="004A3D10">
          <w:fldChar w:fldCharType="separate"/>
        </w:r>
      </w:del>
      <w:ins w:id="2795" w:author="phuong vu" w:date="2018-11-22T18:14:00Z">
        <w:del w:id="2796" w:author="Tran Huan" w:date="2018-11-25T23:24:00Z">
          <w:r w:rsidR="00627671" w:rsidDel="004A3D10">
            <w:rPr>
              <w:noProof/>
            </w:rPr>
            <w:delText>1</w:delText>
          </w:r>
          <w:r w:rsidR="00627671" w:rsidDel="004A3D10">
            <w:fldChar w:fldCharType="end"/>
          </w:r>
        </w:del>
      </w:ins>
      <w:bookmarkEnd w:id="2764"/>
      <w:ins w:id="2797" w:author="phuong vu" w:date="2018-11-22T14:54:00Z">
        <w:del w:id="2798" w:author="Tran Huan" w:date="2018-11-25T23:24:00Z">
          <w:r w:rsidRPr="000245EB" w:rsidDel="004A3D10">
            <w:rPr>
              <w:rPrChange w:id="2799" w:author="Tran Huan" w:date="2018-11-25T16:07:00Z">
                <w:rPr>
                  <w:lang w:val="en-US"/>
                </w:rPr>
              </w:rPrChange>
            </w:rPr>
            <w:delText xml:space="preserve"> </w:delText>
          </w:r>
        </w:del>
        <w:del w:id="2800" w:author="Tran Huan" w:date="2018-11-25T23:23:00Z">
          <w:r w:rsidRPr="000245EB" w:rsidDel="004A3D10">
            <w:rPr>
              <w:rPrChange w:id="2801" w:author="Tran Huan" w:date="2018-11-25T16:07:00Z">
                <w:rPr>
                  <w:lang w:val="en-US"/>
                </w:rPr>
              </w:rPrChange>
            </w:rPr>
            <w:delText>Các bước xử lí đơn hàng</w:delText>
          </w:r>
        </w:del>
      </w:ins>
    </w:p>
    <w:p w14:paraId="638154CD" w14:textId="72085A29" w:rsidR="009C23E7" w:rsidRPr="000245EB" w:rsidRDefault="00627671" w:rsidP="00525787">
      <w:pPr>
        <w:spacing w:line="276" w:lineRule="auto"/>
        <w:rPr>
          <w:ins w:id="2802" w:author="phuong vu" w:date="2018-11-22T18:01:00Z"/>
          <w:rPrChange w:id="2803" w:author="Tran Huan" w:date="2018-11-25T16:07:00Z">
            <w:rPr>
              <w:ins w:id="2804" w:author="phuong vu" w:date="2018-11-22T18:01:00Z"/>
              <w:lang w:val="en-US"/>
            </w:rPr>
          </w:rPrChange>
        </w:rPr>
        <w:pPrChange w:id="2805" w:author="Tran Huan" w:date="2018-12-03T00:13:00Z">
          <w:pPr/>
        </w:pPrChange>
      </w:pPr>
      <w:ins w:id="2806" w:author="phuong vu" w:date="2018-11-22T18:16:00Z">
        <w:del w:id="2807" w:author="Tran Huan" w:date="2018-11-25T16:47:00Z">
          <w:r w:rsidRPr="000245EB" w:rsidDel="00A13105">
            <w:rPr>
              <w:rPrChange w:id="2808" w:author="Tran Huan" w:date="2018-11-25T16:07:00Z">
                <w:rPr>
                  <w:lang w:val="en-US"/>
                </w:rPr>
              </w:rPrChange>
            </w:rPr>
            <w:delText>Mỗi đơn hàng có thời gi</w:delText>
          </w:r>
        </w:del>
      </w:ins>
      <w:ins w:id="2809" w:author="phuong vu" w:date="2018-11-22T18:17:00Z">
        <w:del w:id="2810" w:author="Tran Huan" w:date="2018-11-25T16:47:00Z">
          <w:r w:rsidRPr="000245EB" w:rsidDel="00A13105">
            <w:rPr>
              <w:rPrChange w:id="2811" w:author="Tran Huan" w:date="2018-11-25T16:07:00Z">
                <w:rPr>
                  <w:lang w:val="en-US"/>
                </w:rPr>
              </w:rPrChange>
            </w:rPr>
            <w:delText>an</w:delText>
          </w:r>
        </w:del>
      </w:ins>
      <w:ins w:id="2812" w:author="phuong vu" w:date="2018-11-22T18:16:00Z">
        <w:del w:id="2813" w:author="Tran Huan" w:date="2018-11-25T16:47:00Z">
          <w:r w:rsidRPr="000245EB" w:rsidDel="00A13105">
            <w:rPr>
              <w:rPrChange w:id="2814" w:author="Tran Huan" w:date="2018-11-25T16:07:00Z">
                <w:rPr>
                  <w:lang w:val="en-US"/>
                </w:rPr>
              </w:rPrChange>
            </w:rPr>
            <w:delText xml:space="preserve"> trả quần áo cho khách hàng, dựa trên thời gian đó mà đơn hàng có thời gian thấp hơn được ưu tiên xử lí s</w:delText>
          </w:r>
        </w:del>
      </w:ins>
      <w:ins w:id="2815" w:author="phuong vu" w:date="2018-11-22T18:17:00Z">
        <w:del w:id="2816" w:author="Tran Huan" w:date="2018-11-25T16:47:00Z">
          <w:r w:rsidRPr="000245EB" w:rsidDel="00A13105">
            <w:rPr>
              <w:rPrChange w:id="2817" w:author="Tran Huan" w:date="2018-11-25T16:07:00Z">
                <w:rPr>
                  <w:lang w:val="en-US"/>
                </w:rPr>
              </w:rPrChange>
            </w:rPr>
            <w:delText>ớm hơn. Thời gian trả quần áo cho khách hàng được đề xuất dựa trên tình trạng xử lí đơn h</w:delText>
          </w:r>
        </w:del>
      </w:ins>
      <w:ins w:id="2818" w:author="phuong vu" w:date="2018-11-22T18:18:00Z">
        <w:del w:id="2819" w:author="Tran Huan" w:date="2018-11-25T16:47:00Z">
          <w:r w:rsidRPr="000245EB" w:rsidDel="00A13105">
            <w:rPr>
              <w:rPrChange w:id="2820" w:author="Tran Huan" w:date="2018-11-25T16:07:00Z">
                <w:rPr>
                  <w:lang w:val="en-US"/>
                </w:rPr>
              </w:rPrChange>
            </w:rPr>
            <w:delText>àng hiện tại khi khách hàng đặt đơn hàng.</w:delText>
          </w:r>
        </w:del>
      </w:ins>
      <w:ins w:id="2821" w:author="phuong vu" w:date="2018-11-22T18:17:00Z">
        <w:del w:id="2822" w:author="Tran Huan" w:date="2018-11-25T16:47:00Z">
          <w:r w:rsidRPr="000245EB" w:rsidDel="00A13105">
            <w:rPr>
              <w:rPrChange w:id="2823" w:author="Tran Huan" w:date="2018-11-25T16:07:00Z">
                <w:rPr>
                  <w:lang w:val="en-US"/>
                </w:rPr>
              </w:rPrChange>
            </w:rPr>
            <w:delText xml:space="preserve"> </w:delText>
          </w:r>
        </w:del>
      </w:ins>
      <w:ins w:id="2824" w:author="phuong vu" w:date="2018-11-22T18:00:00Z">
        <w:del w:id="2825" w:author="Tran Huan" w:date="2018-11-25T16:47:00Z">
          <w:r w:rsidR="009C23E7" w:rsidRPr="000245EB" w:rsidDel="00A13105">
            <w:rPr>
              <w:rPrChange w:id="2826" w:author="Tran Huan" w:date="2018-11-25T16:07:00Z">
                <w:rPr>
                  <w:lang w:val="en-US"/>
                </w:rPr>
              </w:rPrChange>
            </w:rPr>
            <w:delText xml:space="preserve">Một đơn hàng đã được lấy </w:delText>
          </w:r>
        </w:del>
      </w:ins>
      <w:ins w:id="2827" w:author="phuong vu" w:date="2018-11-22T18:01:00Z">
        <w:del w:id="2828" w:author="Tran Huan" w:date="2018-11-25T16:47:00Z">
          <w:r w:rsidR="009C23E7" w:rsidRPr="000245EB" w:rsidDel="00A13105">
            <w:rPr>
              <w:rPrChange w:id="2829" w:author="Tran Huan" w:date="2018-11-25T16:07:00Z">
                <w:rPr>
                  <w:lang w:val="en-US"/>
                </w:rPr>
              </w:rPrChange>
            </w:rPr>
            <w:delText>quần áo từ khách hàng sẽ trải qua các bước như sau</w:delText>
          </w:r>
        </w:del>
      </w:ins>
      <w:ins w:id="2830" w:author="Tran Huan" w:date="2018-11-25T16:47:00Z">
        <w:r w:rsidR="00A13105" w:rsidRPr="00A13105">
          <w:rPr>
            <w:rPrChange w:id="2831" w:author="Tran Huan" w:date="2018-11-25T16:47:00Z">
              <w:rPr>
                <w:lang w:val="en-US"/>
              </w:rPr>
            </w:rPrChange>
          </w:rPr>
          <w:t xml:space="preserve">Đơn hàng được tạo qua </w:t>
        </w:r>
        <w:r w:rsidR="00A13105" w:rsidRPr="00A13105">
          <w:rPr>
            <w:rPrChange w:id="2832" w:author="Tran Huan" w:date="2018-11-25T16:48:00Z">
              <w:rPr>
                <w:lang w:val="en-US"/>
              </w:rPr>
            </w:rPrChange>
          </w:rPr>
          <w:t xml:space="preserve">các bước </w:t>
        </w:r>
      </w:ins>
      <w:ins w:id="2833" w:author="Tran Huan" w:date="2018-12-02T23:02:00Z">
        <w:r w:rsidR="0083749B" w:rsidRPr="0083749B">
          <w:rPr>
            <w:rPrChange w:id="2834" w:author="Tran Huan" w:date="2018-12-02T23:02:00Z">
              <w:rPr>
                <w:lang w:val="en-US"/>
              </w:rPr>
            </w:rPrChange>
          </w:rPr>
          <w:t>được mô tả trong hình 1.2</w:t>
        </w:r>
      </w:ins>
      <w:ins w:id="2835" w:author="Tran Huan" w:date="2018-11-25T19:22:00Z">
        <w:r w:rsidR="0083749B">
          <w:rPr>
            <w:rPrChange w:id="2836" w:author="Tran Huan" w:date="2018-11-25T19:22:00Z">
              <w:rPr/>
            </w:rPrChange>
          </w:rPr>
          <w:t>.</w:t>
        </w:r>
      </w:ins>
      <w:ins w:id="2837" w:author="phuong vu" w:date="2018-11-22T18:01:00Z">
        <w:del w:id="2838" w:author="Tran Huan" w:date="2018-12-02T23:02:00Z">
          <w:r w:rsidR="009C23E7" w:rsidRPr="000245EB" w:rsidDel="0083749B">
            <w:rPr>
              <w:rPrChange w:id="2839" w:author="Tran Huan" w:date="2018-11-25T16:07:00Z">
                <w:rPr>
                  <w:lang w:val="en-US"/>
                </w:rPr>
              </w:rPrChange>
            </w:rPr>
            <w:delText>:</w:delText>
          </w:r>
        </w:del>
      </w:ins>
    </w:p>
    <w:p w14:paraId="06E4D0C1" w14:textId="77777777" w:rsidR="000D1FDC" w:rsidRDefault="00C6341D">
      <w:pPr>
        <w:keepNext/>
        <w:spacing w:line="276" w:lineRule="auto"/>
        <w:rPr>
          <w:ins w:id="2840" w:author="Tran Huan" w:date="2018-11-25T23:28:00Z"/>
        </w:rPr>
      </w:pPr>
      <w:ins w:id="2841" w:author="Tran Huan" w:date="2018-11-25T19:19:00Z">
        <w:r>
          <w:rPr>
            <w:noProof/>
            <w:lang w:val="en-US"/>
          </w:rPr>
          <w:drawing>
            <wp:inline distT="0" distB="0" distL="0" distR="0" wp14:anchorId="07E687EA" wp14:editId="19B0371D">
              <wp:extent cx="5407924" cy="2527540"/>
              <wp:effectExtent l="0" t="0" r="0" b="63500"/>
              <wp:docPr id="85" name="Diagram 8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ins>
    </w:p>
    <w:p w14:paraId="18147CA0" w14:textId="21F644E7" w:rsidR="00525787" w:rsidRDefault="000D1FDC" w:rsidP="00F72AE0">
      <w:pPr>
        <w:pStyle w:val="Caption"/>
        <w:rPr>
          <w:ins w:id="2842" w:author="Tran Huan" w:date="2018-12-03T00:12:00Z"/>
          <w:i/>
        </w:rPr>
        <w:pPrChange w:id="2843" w:author="Tran Huan" w:date="2018-12-03T02:05:00Z">
          <w:pPr/>
        </w:pPrChange>
      </w:pPr>
      <w:bookmarkStart w:id="2844" w:name="_Toc531584454"/>
      <w:ins w:id="2845" w:author="Tran Huan" w:date="2018-11-25T23:28:00Z">
        <w:r>
          <w:t xml:space="preserve">Hình </w:t>
        </w:r>
      </w:ins>
      <w:ins w:id="2846" w:author="Tran Huan" w:date="2018-12-03T02:05:00Z">
        <w:r w:rsidR="00F72AE0">
          <w:fldChar w:fldCharType="begin"/>
        </w:r>
        <w:r w:rsidR="00F72AE0">
          <w:instrText xml:space="preserve"> STYLEREF 1 \s </w:instrText>
        </w:r>
      </w:ins>
      <w:r w:rsidR="00F72AE0">
        <w:fldChar w:fldCharType="separate"/>
      </w:r>
      <w:r w:rsidR="00F72AE0">
        <w:rPr>
          <w:noProof/>
        </w:rPr>
        <w:t>1</w:t>
      </w:r>
      <w:ins w:id="2847"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2848" w:author="Tran Huan" w:date="2018-12-03T02:05:00Z">
        <w:r w:rsidR="00F72AE0">
          <w:rPr>
            <w:noProof/>
          </w:rPr>
          <w:t>2</w:t>
        </w:r>
        <w:r w:rsidR="00F72AE0">
          <w:fldChar w:fldCharType="end"/>
        </w:r>
      </w:ins>
      <w:ins w:id="2849" w:author="Tran Huan" w:date="2018-11-25T23:28:00Z">
        <w:r w:rsidRPr="000D1FDC">
          <w:rPr>
            <w:rPrChange w:id="2850" w:author="Tran Huan" w:date="2018-11-25T23:28:00Z">
              <w:rPr>
                <w:lang w:val="en-US"/>
              </w:rPr>
            </w:rPrChange>
          </w:rPr>
          <w:t xml:space="preserve"> </w:t>
        </w:r>
        <w:r w:rsidRPr="00C94048">
          <w:rPr>
            <w:i/>
            <w:rPrChange w:id="2851" w:author="Tran Huan" w:date="2018-11-26T10:53:00Z">
              <w:rPr>
                <w:iCs/>
              </w:rPr>
            </w:rPrChange>
          </w:rPr>
          <w:t xml:space="preserve">Các bước tạo đơn hàng trong ứng dụng </w:t>
        </w:r>
      </w:ins>
      <w:ins w:id="2852" w:author="Tran Huan" w:date="2018-12-02T21:46:00Z">
        <w:r w:rsidR="00C10B1E">
          <w:rPr>
            <w:i/>
          </w:rPr>
          <w:t>Android</w:t>
        </w:r>
      </w:ins>
      <w:bookmarkEnd w:id="2844"/>
    </w:p>
    <w:p w14:paraId="623105BC" w14:textId="0E574F62" w:rsidR="00525787" w:rsidRPr="00525787" w:rsidRDefault="00525787" w:rsidP="00525787">
      <w:pPr>
        <w:spacing w:after="0" w:line="288" w:lineRule="auto"/>
        <w:contextualSpacing/>
        <w:rPr>
          <w:ins w:id="2853" w:author="Tran Huan" w:date="2018-12-03T00:13:00Z"/>
        </w:rPr>
        <w:pPrChange w:id="2854" w:author="Tran Huan" w:date="2018-12-03T00:13:00Z">
          <w:pPr>
            <w:spacing w:after="120" w:line="288" w:lineRule="auto"/>
            <w:ind w:firstLine="720"/>
            <w:contextualSpacing/>
          </w:pPr>
        </w:pPrChange>
      </w:pPr>
      <w:ins w:id="2855" w:author="Tran Huan" w:date="2018-12-03T00:13:00Z">
        <w:r w:rsidRPr="00525787">
          <w:t xml:space="preserve">Mỗi đơn hàng có thời gian trả quần áo cho khách hàng, dựa trên thời gian đó mà đơn hàng có thời gian thấp hơn được ưu tiên xử lí sớm hơn. Thời gian trả quần áo cho khách hàng được đề xuất dựa trên tình trạng xử lí đơn hàng hiện tại khi khách hàng đặt đơn hàng. Một đơn hàng đã được lấy quần áo từ khách hàng sẽ trải qua các bước được mô tả trong </w:t>
        </w:r>
        <w:r w:rsidRPr="00525787">
          <w:rPr>
            <w:rPrChange w:id="2856" w:author="Tran Huan" w:date="2018-12-03T00:13:00Z">
              <w:rPr>
                <w:lang w:val="en-US"/>
              </w:rPr>
            </w:rPrChange>
          </w:rPr>
          <w:t>1.3</w:t>
        </w:r>
        <w:r w:rsidRPr="00525787">
          <w:t>.</w:t>
        </w:r>
      </w:ins>
    </w:p>
    <w:p w14:paraId="4E28D0C1" w14:textId="77777777" w:rsidR="00525787" w:rsidRDefault="00525787" w:rsidP="00F72AE0">
      <w:pPr>
        <w:pStyle w:val="Caption"/>
        <w:rPr>
          <w:ins w:id="2857" w:author="Tran Huan" w:date="2018-12-03T00:14:00Z"/>
        </w:rPr>
        <w:pPrChange w:id="2858" w:author="Tran Huan" w:date="2018-12-03T02:05:00Z">
          <w:pPr>
            <w:pStyle w:val="Caption"/>
          </w:pPr>
        </w:pPrChange>
      </w:pPr>
      <w:ins w:id="2859" w:author="Tran Huan" w:date="2018-12-03T00:13:00Z">
        <w:r w:rsidRPr="00CF739D">
          <w:rPr>
            <w:noProof/>
            <w:lang w:val="en-US"/>
          </w:rPr>
          <w:drawing>
            <wp:inline distT="0" distB="0" distL="0" distR="0" wp14:anchorId="648A6636" wp14:editId="0F580563">
              <wp:extent cx="5579745" cy="884014"/>
              <wp:effectExtent l="19050" t="0" r="20955" b="0"/>
              <wp:docPr id="86" name="Diagram 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ins>
    </w:p>
    <w:p w14:paraId="71FB9CF0" w14:textId="0A22ACD0" w:rsidR="00627671" w:rsidRPr="00525787" w:rsidRDefault="00525787" w:rsidP="00F72AE0">
      <w:pPr>
        <w:pStyle w:val="Caption"/>
        <w:rPr>
          <w:ins w:id="2860" w:author="phuong vu" w:date="2018-11-22T18:14:00Z"/>
          <w:rPrChange w:id="2861" w:author="Tran Huan" w:date="2018-12-03T00:14:00Z">
            <w:rPr>
              <w:ins w:id="2862" w:author="phuong vu" w:date="2018-11-22T18:14:00Z"/>
            </w:rPr>
          </w:rPrChange>
        </w:rPr>
        <w:pPrChange w:id="2863" w:author="Tran Huan" w:date="2018-12-03T02:05:00Z">
          <w:pPr/>
        </w:pPrChange>
      </w:pPr>
      <w:bookmarkStart w:id="2864" w:name="_Toc531584455"/>
      <w:ins w:id="2865" w:author="Tran Huan" w:date="2018-12-03T00:14:00Z">
        <w:r>
          <w:t xml:space="preserve">Hình </w:t>
        </w:r>
      </w:ins>
      <w:ins w:id="2866" w:author="Tran Huan" w:date="2018-12-03T02:05:00Z">
        <w:r w:rsidR="00F72AE0">
          <w:fldChar w:fldCharType="begin"/>
        </w:r>
        <w:r w:rsidR="00F72AE0">
          <w:instrText xml:space="preserve"> STYLEREF 1 \s </w:instrText>
        </w:r>
      </w:ins>
      <w:r w:rsidR="00F72AE0">
        <w:fldChar w:fldCharType="separate"/>
      </w:r>
      <w:r w:rsidR="00F72AE0">
        <w:rPr>
          <w:noProof/>
        </w:rPr>
        <w:t>1</w:t>
      </w:r>
      <w:ins w:id="2867"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2868" w:author="Tran Huan" w:date="2018-12-03T02:05:00Z">
        <w:r w:rsidR="00F72AE0">
          <w:rPr>
            <w:noProof/>
          </w:rPr>
          <w:t>3</w:t>
        </w:r>
        <w:r w:rsidR="00F72AE0">
          <w:fldChar w:fldCharType="end"/>
        </w:r>
      </w:ins>
      <w:ins w:id="2869" w:author="Tran Huan" w:date="2018-12-03T00:14:00Z">
        <w:r w:rsidRPr="00525787">
          <w:rPr>
            <w:rPrChange w:id="2870" w:author="Tran Huan" w:date="2018-12-03T00:14:00Z">
              <w:rPr>
                <w:lang w:val="en-US"/>
              </w:rPr>
            </w:rPrChange>
          </w:rPr>
          <w:t xml:space="preserve"> </w:t>
        </w:r>
        <w:r w:rsidRPr="00926A45">
          <w:rPr>
            <w:i/>
            <w:rPrChange w:id="2871" w:author="Tran Huan" w:date="2018-12-03T03:02:00Z">
              <w:rPr/>
            </w:rPrChange>
          </w:rPr>
          <w:t>Các bước 1 đơn hàng được xử lí trong hệ thống</w:t>
        </w:r>
        <w:bookmarkEnd w:id="2864"/>
        <w:r w:rsidRPr="00525787" w:rsidDel="00C6341D">
          <w:rPr>
            <w:i/>
            <w:noProof/>
            <w:rPrChange w:id="2872" w:author="Tran Huan" w:date="2018-12-03T00:14:00Z">
              <w:rPr>
                <w:i/>
                <w:noProof/>
                <w:lang w:val="en-US"/>
              </w:rPr>
            </w:rPrChange>
          </w:rPr>
          <w:t xml:space="preserve"> </w:t>
        </w:r>
      </w:ins>
      <w:ins w:id="2873" w:author="phuong vu" w:date="2018-11-22T18:01:00Z">
        <w:del w:id="2874" w:author="Tran Huan" w:date="2018-11-25T19:20:00Z">
          <w:r w:rsidR="009C23E7" w:rsidRPr="00C94048" w:rsidDel="00C6341D">
            <w:rPr>
              <w:i/>
              <w:noProof/>
              <w:lang w:val="en-US"/>
              <w:rPrChange w:id="2875" w:author="Tran Huan" w:date="2018-11-26T10:53:00Z">
                <w:rPr>
                  <w:iCs/>
                  <w:noProof/>
                  <w:lang w:val="en-US"/>
                </w:rPr>
              </w:rPrChange>
            </w:rPr>
            <w:drawing>
              <wp:inline distT="0" distB="0" distL="0" distR="0" wp14:anchorId="7FD09F41" wp14:editId="5A603B3A">
                <wp:extent cx="5591175" cy="885825"/>
                <wp:effectExtent l="0" t="0" r="9525" b="0"/>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del>
      </w:ins>
    </w:p>
    <w:p w14:paraId="45E54532" w14:textId="35CE3741" w:rsidR="00C6341D" w:rsidRPr="00C6341D" w:rsidDel="004A3D10" w:rsidRDefault="00627671">
      <w:pPr>
        <w:pStyle w:val="Caption"/>
        <w:spacing w:line="276" w:lineRule="auto"/>
        <w:rPr>
          <w:ins w:id="2876" w:author="phuong vu" w:date="2018-11-22T18:19:00Z"/>
          <w:del w:id="2877" w:author="Tran Huan" w:date="2018-11-25T23:24:00Z"/>
          <w:rPrChange w:id="2878" w:author="Tran Huan" w:date="2018-11-25T19:22:00Z">
            <w:rPr>
              <w:ins w:id="2879" w:author="phuong vu" w:date="2018-11-22T18:19:00Z"/>
              <w:del w:id="2880" w:author="Tran Huan" w:date="2018-11-25T23:24:00Z"/>
              <w:lang w:val="en-US"/>
            </w:rPr>
          </w:rPrChange>
        </w:rPr>
      </w:pPr>
      <w:ins w:id="2881" w:author="phuong vu" w:date="2018-11-22T18:14:00Z">
        <w:del w:id="2882" w:author="Tran Huan" w:date="2018-11-25T23:24:00Z">
          <w:r w:rsidDel="004A3D10">
            <w:delText xml:space="preserve">Hình </w:delText>
          </w:r>
          <w:r w:rsidDel="004A3D10">
            <w:fldChar w:fldCharType="begin"/>
          </w:r>
          <w:r w:rsidDel="004A3D10">
            <w:delInstrText xml:space="preserve"> STYLEREF 1 \s </w:delInstrText>
          </w:r>
        </w:del>
      </w:ins>
      <w:del w:id="2883" w:author="Tran Huan" w:date="2018-11-25T23:24:00Z">
        <w:r w:rsidDel="004A3D10">
          <w:fldChar w:fldCharType="separate"/>
        </w:r>
        <w:r w:rsidDel="004A3D10">
          <w:rPr>
            <w:noProof/>
          </w:rPr>
          <w:delText>1</w:delText>
        </w:r>
      </w:del>
      <w:ins w:id="2884" w:author="phuong vu" w:date="2018-11-22T18:14:00Z">
        <w:del w:id="2885" w:author="Tran Huan" w:date="2018-11-25T23:24:00Z">
          <w:r w:rsidDel="004A3D10">
            <w:fldChar w:fldCharType="end"/>
          </w:r>
          <w:r w:rsidDel="004A3D10">
            <w:delText>.</w:delText>
          </w:r>
          <w:r w:rsidDel="004A3D10">
            <w:fldChar w:fldCharType="begin"/>
          </w:r>
          <w:r w:rsidDel="004A3D10">
            <w:delInstrText xml:space="preserve"> SEQ Hình \* ARABIC \s 1 </w:delInstrText>
          </w:r>
        </w:del>
      </w:ins>
      <w:del w:id="2886" w:author="Tran Huan" w:date="2018-11-25T23:24:00Z">
        <w:r w:rsidDel="004A3D10">
          <w:fldChar w:fldCharType="separate"/>
        </w:r>
      </w:del>
      <w:ins w:id="2887" w:author="phuong vu" w:date="2018-11-22T18:14:00Z">
        <w:del w:id="2888" w:author="Tran Huan" w:date="2018-11-25T23:24:00Z">
          <w:r w:rsidDel="004A3D10">
            <w:rPr>
              <w:noProof/>
            </w:rPr>
            <w:delText>2</w:delText>
          </w:r>
          <w:r w:rsidDel="004A3D10">
            <w:fldChar w:fldCharType="end"/>
          </w:r>
          <w:r w:rsidRPr="000245EB" w:rsidDel="004A3D10">
            <w:rPr>
              <w:rPrChange w:id="2889" w:author="Tran Huan" w:date="2018-11-25T16:07:00Z">
                <w:rPr>
                  <w:lang w:val="en-US"/>
                </w:rPr>
              </w:rPrChange>
            </w:rPr>
            <w:delText xml:space="preserve"> Các bước </w:delText>
          </w:r>
        </w:del>
        <w:del w:id="2890" w:author="Tran Huan" w:date="2018-11-25T19:27:00Z">
          <w:r w:rsidRPr="000245EB" w:rsidDel="00E43C0E">
            <w:rPr>
              <w:rPrChange w:id="2891" w:author="Tran Huan" w:date="2018-11-25T16:07:00Z">
                <w:rPr>
                  <w:lang w:val="en-US"/>
                </w:rPr>
              </w:rPrChange>
            </w:rPr>
            <w:delText>1</w:delText>
          </w:r>
        </w:del>
        <w:del w:id="2892" w:author="Tran Huan" w:date="2018-11-25T23:24:00Z">
          <w:r w:rsidRPr="000245EB" w:rsidDel="004A3D10">
            <w:rPr>
              <w:rPrChange w:id="2893" w:author="Tran Huan" w:date="2018-11-25T16:07:00Z">
                <w:rPr>
                  <w:lang w:val="en-US"/>
                </w:rPr>
              </w:rPrChange>
            </w:rPr>
            <w:delText xml:space="preserve"> đơn hàng </w:delText>
          </w:r>
        </w:del>
        <w:del w:id="2894" w:author="Tran Huan" w:date="2018-11-25T19:27:00Z">
          <w:r w:rsidRPr="000245EB" w:rsidDel="00E43C0E">
            <w:rPr>
              <w:rPrChange w:id="2895" w:author="Tran Huan" w:date="2018-11-25T16:07:00Z">
                <w:rPr>
                  <w:lang w:val="en-US"/>
                </w:rPr>
              </w:rPrChange>
            </w:rPr>
            <w:delText>được trong hệ thống</w:delText>
          </w:r>
        </w:del>
      </w:ins>
    </w:p>
    <w:p w14:paraId="711A0D21" w14:textId="2B95BC2D" w:rsidR="00627671" w:rsidRPr="000245EB" w:rsidRDefault="002A5978">
      <w:pPr>
        <w:pStyle w:val="ListParagraph"/>
        <w:numPr>
          <w:ilvl w:val="0"/>
          <w:numId w:val="61"/>
        </w:numPr>
        <w:spacing w:line="276" w:lineRule="auto"/>
        <w:ind w:left="450"/>
        <w:rPr>
          <w:ins w:id="2896" w:author="phuong vu" w:date="2018-11-22T18:25:00Z"/>
          <w:rPrChange w:id="2897" w:author="Tran Huan" w:date="2018-11-25T16:07:00Z">
            <w:rPr>
              <w:ins w:id="2898" w:author="phuong vu" w:date="2018-11-22T18:25:00Z"/>
              <w:lang w:val="en-US"/>
            </w:rPr>
          </w:rPrChange>
        </w:rPr>
        <w:pPrChange w:id="2899" w:author="phuong vu" w:date="2018-11-23T13:48:00Z">
          <w:pPr/>
        </w:pPrChange>
      </w:pPr>
      <w:ins w:id="2900" w:author="phuong vu" w:date="2018-11-23T10:59:00Z">
        <w:del w:id="2901" w:author="Tran Huan" w:date="2018-12-02T23:02:00Z">
          <w:r w:rsidRPr="000245EB" w:rsidDel="0083749B">
            <w:rPr>
              <w:rPrChange w:id="2902" w:author="Tran Huan" w:date="2018-11-25T16:07:00Z">
                <w:rPr>
                  <w:lang w:val="en-US"/>
                </w:rPr>
              </w:rPrChange>
            </w:rPr>
            <w:delText>T</w:delText>
          </w:r>
        </w:del>
      </w:ins>
      <w:ins w:id="2903" w:author="phuong vu" w:date="2018-11-22T18:24:00Z">
        <w:del w:id="2904" w:author="Tran Huan" w:date="2018-12-02T23:02:00Z">
          <w:r w:rsidR="00B34D27" w:rsidRPr="000245EB" w:rsidDel="0083749B">
            <w:rPr>
              <w:rPrChange w:id="2905" w:author="Tran Huan" w:date="2018-11-25T16:07:00Z">
                <w:rPr>
                  <w:lang w:val="en-US"/>
                </w:rPr>
              </w:rPrChange>
            </w:rPr>
            <w:delText>hời gian</w:delText>
          </w:r>
        </w:del>
      </w:ins>
      <w:ins w:id="2906" w:author="phuong vu" w:date="2018-11-22T20:02:00Z">
        <w:del w:id="2907" w:author="Tran Huan" w:date="2018-12-02T23:02:00Z">
          <w:r w:rsidR="00C10D94" w:rsidRPr="000245EB" w:rsidDel="0083749B">
            <w:rPr>
              <w:rPrChange w:id="2908" w:author="Tran Huan" w:date="2018-11-25T16:07:00Z">
                <w:rPr>
                  <w:lang w:val="en-US"/>
                </w:rPr>
              </w:rPrChange>
            </w:rPr>
            <w:delText xml:space="preserve"> dự kiến</w:delText>
          </w:r>
        </w:del>
      </w:ins>
      <w:ins w:id="2909" w:author="phuong vu" w:date="2018-11-22T18:24:00Z">
        <w:del w:id="2910" w:author="Tran Huan" w:date="2018-12-02T23:02:00Z">
          <w:r w:rsidR="00B34D27" w:rsidRPr="000245EB" w:rsidDel="0083749B">
            <w:rPr>
              <w:rPrChange w:id="2911" w:author="Tran Huan" w:date="2018-11-25T16:07:00Z">
                <w:rPr>
                  <w:lang w:val="en-US"/>
                </w:rPr>
              </w:rPrChange>
            </w:rPr>
            <w:delText xml:space="preserve"> </w:delText>
          </w:r>
        </w:del>
      </w:ins>
      <w:ins w:id="2912" w:author="phuong vu" w:date="2018-11-22T18:25:00Z">
        <w:del w:id="2913" w:author="Tran Huan" w:date="2018-12-02T23:02:00Z">
          <w:r w:rsidR="00B34D27" w:rsidRPr="000245EB" w:rsidDel="0083749B">
            <w:rPr>
              <w:rPrChange w:id="2914" w:author="Tran Huan" w:date="2018-11-25T16:07:00Z">
                <w:rPr>
                  <w:lang w:val="en-US"/>
                </w:rPr>
              </w:rPrChange>
            </w:rPr>
            <w:delText>xử lí một đơn hàng</w:delText>
          </w:r>
        </w:del>
      </w:ins>
      <w:ins w:id="2915" w:author="Tran Huan" w:date="2018-12-02T23:02:00Z">
        <w:r w:rsidR="0083749B" w:rsidRPr="0083749B">
          <w:rPr>
            <w:rPrChange w:id="2916" w:author="Tran Huan" w:date="2018-12-02T23:03:00Z">
              <w:rPr>
                <w:lang w:val="en-US"/>
              </w:rPr>
            </w:rPrChange>
          </w:rPr>
          <w:t>Các ràng buộc liên quan đến xử lý 1 đơn hàng</w:t>
        </w:r>
      </w:ins>
      <w:ins w:id="2917" w:author="phuong vu" w:date="2018-11-22T18:25:00Z">
        <w:r w:rsidR="00B34D27" w:rsidRPr="000245EB">
          <w:rPr>
            <w:rPrChange w:id="2918" w:author="Tran Huan" w:date="2018-11-25T16:07:00Z">
              <w:rPr>
                <w:lang w:val="en-US"/>
              </w:rPr>
            </w:rPrChange>
          </w:rPr>
          <w:t>:</w:t>
        </w:r>
      </w:ins>
    </w:p>
    <w:p w14:paraId="214D7ED9" w14:textId="1CDBB26C" w:rsidR="00B34D27" w:rsidRPr="000245EB" w:rsidRDefault="00B34D27">
      <w:pPr>
        <w:spacing w:line="276" w:lineRule="auto"/>
        <w:rPr>
          <w:ins w:id="2919" w:author="phuong vu" w:date="2018-11-22T18:26:00Z"/>
          <w:rPrChange w:id="2920" w:author="Tran Huan" w:date="2018-11-25T16:07:00Z">
            <w:rPr>
              <w:ins w:id="2921" w:author="phuong vu" w:date="2018-11-22T18:26:00Z"/>
              <w:lang w:val="en-US"/>
            </w:rPr>
          </w:rPrChange>
        </w:rPr>
        <w:pPrChange w:id="2922" w:author="phuong vu" w:date="2018-11-23T13:48:00Z">
          <w:pPr/>
        </w:pPrChange>
      </w:pPr>
      <w:ins w:id="2923" w:author="phuong vu" w:date="2018-11-22T18:25:00Z">
        <w:r w:rsidRPr="000245EB">
          <w:rPr>
            <w:rPrChange w:id="2924" w:author="Tran Huan" w:date="2018-11-25T16:07:00Z">
              <w:rPr>
                <w:lang w:val="en-US"/>
              </w:rPr>
            </w:rPrChange>
          </w:rPr>
          <w:tab/>
          <w:t>- Khung giờ làm việc: 6</w:t>
        </w:r>
      </w:ins>
      <w:ins w:id="2925" w:author="phuong vu" w:date="2018-11-22T18:26:00Z">
        <w:r w:rsidRPr="000245EB">
          <w:rPr>
            <w:rPrChange w:id="2926" w:author="Tran Huan" w:date="2018-11-25T16:07:00Z">
              <w:rPr>
                <w:lang w:val="en-US"/>
              </w:rPr>
            </w:rPrChange>
          </w:rPr>
          <w:t>:00 – 17:00 hàng ngày.</w:t>
        </w:r>
      </w:ins>
    </w:p>
    <w:p w14:paraId="33589015" w14:textId="25C96F08" w:rsidR="00B34D27" w:rsidRPr="000245EB" w:rsidRDefault="00B34D27">
      <w:pPr>
        <w:spacing w:line="276" w:lineRule="auto"/>
        <w:rPr>
          <w:ins w:id="2927" w:author="phuong vu" w:date="2018-11-22T19:41:00Z"/>
          <w:rPrChange w:id="2928" w:author="Tran Huan" w:date="2018-11-25T16:07:00Z">
            <w:rPr>
              <w:ins w:id="2929" w:author="phuong vu" w:date="2018-11-22T19:41:00Z"/>
              <w:lang w:val="en-US"/>
            </w:rPr>
          </w:rPrChange>
        </w:rPr>
        <w:pPrChange w:id="2930" w:author="phuong vu" w:date="2018-11-23T13:48:00Z">
          <w:pPr/>
        </w:pPrChange>
      </w:pPr>
      <w:ins w:id="2931" w:author="phuong vu" w:date="2018-11-22T18:26:00Z">
        <w:r w:rsidRPr="000245EB">
          <w:rPr>
            <w:rPrChange w:id="2932" w:author="Tran Huan" w:date="2018-11-25T16:07:00Z">
              <w:rPr>
                <w:lang w:val="en-US"/>
              </w:rPr>
            </w:rPrChange>
          </w:rPr>
          <w:tab/>
          <w:t xml:space="preserve">- </w:t>
        </w:r>
      </w:ins>
      <w:ins w:id="2933" w:author="phuong vu" w:date="2018-11-22T18:30:00Z">
        <w:r w:rsidRPr="000245EB">
          <w:rPr>
            <w:rPrChange w:id="2934" w:author="Tran Huan" w:date="2018-11-25T16:07:00Z">
              <w:rPr>
                <w:lang w:val="en-US"/>
              </w:rPr>
            </w:rPrChange>
          </w:rPr>
          <w:t>Phạm vi</w:t>
        </w:r>
      </w:ins>
      <w:ins w:id="2935" w:author="phuong vu" w:date="2018-11-22T18:31:00Z">
        <w:r w:rsidRPr="000245EB">
          <w:rPr>
            <w:rPrChange w:id="2936" w:author="Tran Huan" w:date="2018-11-25T16:07:00Z">
              <w:rPr>
                <w:lang w:val="en-US"/>
              </w:rPr>
            </w:rPrChange>
          </w:rPr>
          <w:t xml:space="preserve"> bán kính vận chuyển đơn hàng</w:t>
        </w:r>
      </w:ins>
      <w:ins w:id="2937" w:author="Tran Huan" w:date="2018-11-25T16:41:00Z">
        <w:r w:rsidR="00A34A2E" w:rsidRPr="00A34A2E">
          <w:rPr>
            <w:rPrChange w:id="2938" w:author="Tran Huan" w:date="2018-11-25T16:41:00Z">
              <w:rPr>
                <w:lang w:val="en-US"/>
              </w:rPr>
            </w:rPrChange>
          </w:rPr>
          <w:t xml:space="preserve"> tối đa</w:t>
        </w:r>
      </w:ins>
      <w:ins w:id="2939" w:author="phuong vu" w:date="2018-11-22T18:31:00Z">
        <w:r w:rsidRPr="000245EB">
          <w:rPr>
            <w:rPrChange w:id="2940" w:author="Tran Huan" w:date="2018-11-25T16:07:00Z">
              <w:rPr>
                <w:lang w:val="en-US"/>
              </w:rPr>
            </w:rPrChange>
          </w:rPr>
          <w:t>: 10 km</w:t>
        </w:r>
      </w:ins>
      <w:ins w:id="2941" w:author="phuong vu" w:date="2018-11-22T20:05:00Z">
        <w:r w:rsidR="00C10D94" w:rsidRPr="000245EB">
          <w:rPr>
            <w:rPrChange w:id="2942" w:author="Tran Huan" w:date="2018-11-25T16:07:00Z">
              <w:rPr>
                <w:lang w:val="en-US"/>
              </w:rPr>
            </w:rPrChange>
          </w:rPr>
          <w:t>.</w:t>
        </w:r>
      </w:ins>
    </w:p>
    <w:p w14:paraId="04824769" w14:textId="0C5185AB" w:rsidR="00EE1254" w:rsidRPr="000245EB" w:rsidRDefault="00EE1254">
      <w:pPr>
        <w:spacing w:line="276" w:lineRule="auto"/>
        <w:rPr>
          <w:ins w:id="2943" w:author="phuong vu" w:date="2018-11-22T19:43:00Z"/>
          <w:rPrChange w:id="2944" w:author="Tran Huan" w:date="2018-11-25T16:07:00Z">
            <w:rPr>
              <w:ins w:id="2945" w:author="phuong vu" w:date="2018-11-22T19:43:00Z"/>
              <w:lang w:val="en-US"/>
            </w:rPr>
          </w:rPrChange>
        </w:rPr>
        <w:pPrChange w:id="2946" w:author="phuong vu" w:date="2018-11-23T13:48:00Z">
          <w:pPr/>
        </w:pPrChange>
      </w:pPr>
      <w:ins w:id="2947" w:author="phuong vu" w:date="2018-11-22T19:41:00Z">
        <w:r w:rsidRPr="000245EB">
          <w:rPr>
            <w:rPrChange w:id="2948" w:author="Tran Huan" w:date="2018-11-25T16:07:00Z">
              <w:rPr>
                <w:lang w:val="en-US"/>
              </w:rPr>
            </w:rPrChange>
          </w:rPr>
          <w:tab/>
          <w:t>- Thời gian trung bình để nhận và trả quần áo cho khách hàng</w:t>
        </w:r>
      </w:ins>
      <w:ins w:id="2949" w:author="phuong vu" w:date="2018-11-22T19:42:00Z">
        <w:r w:rsidR="00233DE3" w:rsidRPr="000245EB">
          <w:rPr>
            <w:rPrChange w:id="2950" w:author="Tran Huan" w:date="2018-11-25T16:07:00Z">
              <w:rPr>
                <w:lang w:val="en-US"/>
              </w:rPr>
            </w:rPrChange>
          </w:rPr>
          <w:t xml:space="preserve"> là</w:t>
        </w:r>
      </w:ins>
      <w:ins w:id="2951" w:author="phuong vu" w:date="2018-11-22T19:41:00Z">
        <w:r w:rsidRPr="000245EB">
          <w:rPr>
            <w:rPrChange w:id="2952" w:author="Tran Huan" w:date="2018-11-25T16:07:00Z">
              <w:rPr>
                <w:lang w:val="en-US"/>
              </w:rPr>
            </w:rPrChange>
          </w:rPr>
          <w:t xml:space="preserve"> 1 giờ</w:t>
        </w:r>
      </w:ins>
      <w:ins w:id="2953" w:author="phuong vu" w:date="2018-11-22T19:43:00Z">
        <w:r w:rsidR="00233DE3" w:rsidRPr="000245EB">
          <w:rPr>
            <w:rPrChange w:id="2954" w:author="Tran Huan" w:date="2018-11-25T16:07:00Z">
              <w:rPr>
                <w:lang w:val="en-US"/>
              </w:rPr>
            </w:rPrChange>
          </w:rPr>
          <w:t>/ lượt</w:t>
        </w:r>
      </w:ins>
      <w:ins w:id="2955" w:author="phuong vu" w:date="2018-11-22T19:42:00Z">
        <w:r w:rsidR="00233DE3" w:rsidRPr="000245EB">
          <w:rPr>
            <w:rPrChange w:id="2956" w:author="Tran Huan" w:date="2018-11-25T16:07:00Z">
              <w:rPr>
                <w:lang w:val="en-US"/>
              </w:rPr>
            </w:rPrChange>
          </w:rPr>
          <w:t xml:space="preserve">. Bao gồm: Thời gian di chuyển, kiểm tra đơn hàng, xác nhận với khách </w:t>
        </w:r>
      </w:ins>
      <w:ins w:id="2957" w:author="phuong vu" w:date="2018-11-22T19:43:00Z">
        <w:r w:rsidR="00233DE3" w:rsidRPr="000245EB">
          <w:rPr>
            <w:rPrChange w:id="2958" w:author="Tran Huan" w:date="2018-11-25T16:07:00Z">
              <w:rPr>
                <w:lang w:val="en-US"/>
              </w:rPr>
            </w:rPrChange>
          </w:rPr>
          <w:t>hàng.</w:t>
        </w:r>
      </w:ins>
    </w:p>
    <w:p w14:paraId="2E81959D" w14:textId="56F7F311" w:rsidR="00233DE3" w:rsidRPr="000245EB" w:rsidRDefault="00233DE3">
      <w:pPr>
        <w:spacing w:line="276" w:lineRule="auto"/>
        <w:rPr>
          <w:ins w:id="2959" w:author="phuong vu" w:date="2018-11-22T20:09:00Z"/>
          <w:rPrChange w:id="2960" w:author="Tran Huan" w:date="2018-11-25T16:07:00Z">
            <w:rPr>
              <w:ins w:id="2961" w:author="phuong vu" w:date="2018-11-22T20:09:00Z"/>
              <w:lang w:val="en-US"/>
            </w:rPr>
          </w:rPrChange>
        </w:rPr>
        <w:pPrChange w:id="2962" w:author="phuong vu" w:date="2018-11-23T13:48:00Z">
          <w:pPr/>
        </w:pPrChange>
      </w:pPr>
      <w:ins w:id="2963" w:author="phuong vu" w:date="2018-11-22T19:43:00Z">
        <w:r w:rsidRPr="000245EB">
          <w:rPr>
            <w:rPrChange w:id="2964" w:author="Tran Huan" w:date="2018-11-25T16:07:00Z">
              <w:rPr>
                <w:lang w:val="en-US"/>
              </w:rPr>
            </w:rPrChange>
          </w:rPr>
          <w:tab/>
        </w:r>
      </w:ins>
      <w:ins w:id="2965" w:author="phuong vu" w:date="2018-11-22T20:06:00Z">
        <w:r w:rsidR="00C10D94" w:rsidRPr="000245EB">
          <w:rPr>
            <w:rPrChange w:id="2966" w:author="Tran Huan" w:date="2018-11-25T16:07:00Z">
              <w:rPr>
                <w:lang w:val="en-US"/>
              </w:rPr>
            </w:rPrChange>
          </w:rPr>
          <w:t>- Thời gian xử lí một đơn hàng trung bình</w:t>
        </w:r>
      </w:ins>
      <w:ins w:id="2967" w:author="phuong vu" w:date="2018-11-22T20:07:00Z">
        <w:r w:rsidR="00C10D94" w:rsidRPr="000245EB">
          <w:rPr>
            <w:rPrChange w:id="2968" w:author="Tran Huan" w:date="2018-11-25T16:07:00Z">
              <w:rPr>
                <w:lang w:val="en-US"/>
              </w:rPr>
            </w:rPrChange>
          </w:rPr>
          <w:t xml:space="preserve"> nếu không có yêu cầu đặc biệt từ khách hàng</w:t>
        </w:r>
      </w:ins>
      <w:ins w:id="2969" w:author="phuong vu" w:date="2018-11-22T20:06:00Z">
        <w:r w:rsidR="00C10D94" w:rsidRPr="000245EB">
          <w:rPr>
            <w:rPrChange w:id="2970" w:author="Tran Huan" w:date="2018-11-25T16:07:00Z">
              <w:rPr>
                <w:lang w:val="en-US"/>
              </w:rPr>
            </w:rPrChange>
          </w:rPr>
          <w:t>: 3 giờ.</w:t>
        </w:r>
      </w:ins>
    </w:p>
    <w:p w14:paraId="280D9A75" w14:textId="4ABEE31F" w:rsidR="004B7D55" w:rsidRPr="000245EB" w:rsidRDefault="00505E5A">
      <w:pPr>
        <w:spacing w:line="276" w:lineRule="auto"/>
        <w:rPr>
          <w:ins w:id="2971" w:author="phuong vu" w:date="2018-11-22T13:50:00Z"/>
        </w:rPr>
        <w:pPrChange w:id="2972" w:author="phuong vu" w:date="2018-11-23T13:48:00Z">
          <w:pPr>
            <w:pStyle w:val="Heading3"/>
          </w:pPr>
        </w:pPrChange>
      </w:pPr>
      <w:ins w:id="2973" w:author="phuong vu" w:date="2018-11-22T20:19:00Z">
        <w:del w:id="2974" w:author="Tran Huan" w:date="2018-12-02T23:03:00Z">
          <w:r w:rsidRPr="000245EB" w:rsidDel="0083749B">
            <w:rPr>
              <w:rPrChange w:id="2975" w:author="Tran Huan" w:date="2018-11-25T16:07:00Z">
                <w:rPr>
                  <w:b w:val="0"/>
                </w:rPr>
              </w:rPrChange>
            </w:rPr>
            <w:tab/>
          </w:r>
        </w:del>
      </w:ins>
      <w:ins w:id="2976" w:author="phuong vu" w:date="2018-11-22T20:24:00Z">
        <w:del w:id="2977" w:author="Tran Huan" w:date="2018-12-02T23:03:00Z">
          <w:r w:rsidR="00C0220C" w:rsidRPr="000245EB" w:rsidDel="0083749B">
            <w:rPr>
              <w:rPrChange w:id="2978" w:author="Tran Huan" w:date="2018-11-25T16:07:00Z">
                <w:rPr>
                  <w:b w:val="0"/>
                </w:rPr>
              </w:rPrChange>
            </w:rPr>
            <w:delText xml:space="preserve">=&gt; </w:delText>
          </w:r>
        </w:del>
      </w:ins>
      <w:ins w:id="2979" w:author="Tran Huan" w:date="2018-12-02T23:03:00Z">
        <w:r w:rsidR="0083749B" w:rsidRPr="0083749B">
          <w:rPr>
            <w:rPrChange w:id="2980" w:author="Tran Huan" w:date="2018-12-02T23:03:00Z">
              <w:rPr/>
            </w:rPrChange>
          </w:rPr>
          <w:t xml:space="preserve">Như vậy </w:t>
        </w:r>
      </w:ins>
      <w:ins w:id="2981" w:author="phuong vu" w:date="2018-11-22T20:21:00Z">
        <w:r w:rsidR="00C0220C" w:rsidRPr="000245EB">
          <w:rPr>
            <w:rPrChange w:id="2982" w:author="Tran Huan" w:date="2018-11-25T16:07:00Z">
              <w:rPr>
                <w:b w:val="0"/>
              </w:rPr>
            </w:rPrChange>
          </w:rPr>
          <w:t>Tổng thời gian dành cho một đơn hàng</w:t>
        </w:r>
      </w:ins>
      <w:ins w:id="2983" w:author="Tran Huan" w:date="2018-12-02T23:03:00Z">
        <w:r w:rsidR="0083749B" w:rsidRPr="0083749B">
          <w:rPr>
            <w:rPrChange w:id="2984" w:author="Tran Huan" w:date="2018-12-02T23:03:00Z">
              <w:rPr/>
            </w:rPrChange>
          </w:rPr>
          <w:t xml:space="preserve"> là </w:t>
        </w:r>
      </w:ins>
      <w:ins w:id="2985" w:author="phuong vu" w:date="2018-11-22T20:23:00Z">
        <w:del w:id="2986" w:author="Tran Huan" w:date="2018-12-02T23:03:00Z">
          <w:r w:rsidR="00C0220C" w:rsidRPr="000245EB" w:rsidDel="0083749B">
            <w:rPr>
              <w:rPrChange w:id="2987" w:author="Tran Huan" w:date="2018-11-25T16:07:00Z">
                <w:rPr>
                  <w:b w:val="0"/>
                </w:rPr>
              </w:rPrChange>
            </w:rPr>
            <w:delText xml:space="preserve">: </w:delText>
          </w:r>
        </w:del>
        <w:r w:rsidR="00C0220C" w:rsidRPr="000245EB">
          <w:rPr>
            <w:rPrChange w:id="2988" w:author="Tran Huan" w:date="2018-11-25T16:07:00Z">
              <w:rPr>
                <w:b w:val="0"/>
              </w:rPr>
            </w:rPrChange>
          </w:rPr>
          <w:t>5 giờ.</w:t>
        </w:r>
      </w:ins>
    </w:p>
    <w:p w14:paraId="248B2431" w14:textId="77777777" w:rsidR="00694700" w:rsidRDefault="00694700">
      <w:pPr>
        <w:pStyle w:val="Heading3"/>
        <w:spacing w:line="276" w:lineRule="auto"/>
        <w:rPr>
          <w:ins w:id="2989" w:author="phuong vu" w:date="2018-11-22T16:01:00Z"/>
        </w:rPr>
        <w:pPrChange w:id="2990" w:author="phuong vu" w:date="2018-11-23T13:48:00Z">
          <w:pPr>
            <w:pStyle w:val="Heading3"/>
          </w:pPr>
        </w:pPrChange>
      </w:pPr>
      <w:bookmarkStart w:id="2991" w:name="_Toc531580676"/>
      <w:ins w:id="2992" w:author="phuong vu" w:date="2018-11-22T16:01:00Z">
        <w:r>
          <w:t>Các chức năng hệ thống</w:t>
        </w:r>
        <w:bookmarkEnd w:id="2991"/>
      </w:ins>
    </w:p>
    <w:p w14:paraId="08F82C78" w14:textId="0B09DDC9" w:rsidR="00694700" w:rsidRDefault="00694700">
      <w:pPr>
        <w:spacing w:line="276" w:lineRule="auto"/>
        <w:rPr>
          <w:ins w:id="2993" w:author="phuong vu" w:date="2018-11-22T16:01:00Z"/>
          <w:lang w:val="en-US"/>
        </w:rPr>
        <w:pPrChange w:id="2994" w:author="phuong vu" w:date="2018-11-23T13:48:00Z">
          <w:pPr/>
        </w:pPrChange>
      </w:pPr>
      <w:ins w:id="2995" w:author="phuong vu" w:date="2018-11-22T16:01:00Z">
        <w:r>
          <w:rPr>
            <w:lang w:val="en-US"/>
          </w:rPr>
          <w:tab/>
          <w:t xml:space="preserve">Các chức năng hệ thống cần đạt được trong đề tài </w:t>
        </w:r>
        <w:del w:id="2996" w:author="Tran Huan" w:date="2018-12-02T23:05:00Z">
          <w:r w:rsidDel="0005707B">
            <w:rPr>
              <w:lang w:val="en-US"/>
            </w:rPr>
            <w:delText>đặt ra bao gồm</w:delText>
          </w:r>
        </w:del>
      </w:ins>
      <w:ins w:id="2997" w:author="Tran Huan" w:date="2018-12-02T23:05:00Z">
        <w:r w:rsidR="0005707B">
          <w:rPr>
            <w:lang w:val="en-US"/>
          </w:rPr>
          <w:t>được mô tả ở bảng 1.1</w:t>
        </w:r>
      </w:ins>
      <w:ins w:id="2998" w:author="phuong vu" w:date="2018-11-22T16:01:00Z">
        <w:del w:id="2999" w:author="Tran Huan" w:date="2018-12-02T23:05:00Z">
          <w:r w:rsidDel="0005707B">
            <w:rPr>
              <w:lang w:val="en-US"/>
            </w:rPr>
            <w:delText>:</w:delText>
          </w:r>
        </w:del>
      </w:ins>
    </w:p>
    <w:tbl>
      <w:tblPr>
        <w:tblStyle w:val="TableGrid"/>
        <w:tblW w:w="0" w:type="auto"/>
        <w:tblInd w:w="85" w:type="dxa"/>
        <w:tblLook w:val="04A0" w:firstRow="1" w:lastRow="0" w:firstColumn="1" w:lastColumn="0" w:noHBand="0" w:noVBand="1"/>
      </w:tblPr>
      <w:tblGrid>
        <w:gridCol w:w="708"/>
        <w:gridCol w:w="2138"/>
        <w:gridCol w:w="3228"/>
        <w:gridCol w:w="1309"/>
        <w:gridCol w:w="1309"/>
        <w:tblGridChange w:id="3000">
          <w:tblGrid>
            <w:gridCol w:w="708"/>
            <w:gridCol w:w="2138"/>
            <w:gridCol w:w="3228"/>
            <w:gridCol w:w="1309"/>
            <w:gridCol w:w="1309"/>
          </w:tblGrid>
        </w:tblGridChange>
      </w:tblGrid>
      <w:tr w:rsidR="00616FA2" w14:paraId="0A6F799C" w14:textId="35480585" w:rsidTr="00616FA2">
        <w:trPr>
          <w:trHeight w:val="156"/>
          <w:ins w:id="3001" w:author="phuong vu" w:date="2018-11-22T16:01:00Z"/>
        </w:trPr>
        <w:tc>
          <w:tcPr>
            <w:tcW w:w="708" w:type="dxa"/>
            <w:vMerge w:val="restart"/>
            <w:vAlign w:val="center"/>
          </w:tcPr>
          <w:p w14:paraId="33CEA1B4" w14:textId="77777777" w:rsidR="00616FA2" w:rsidRPr="007C127C" w:rsidRDefault="00616FA2">
            <w:pPr>
              <w:pStyle w:val="ListParagraph"/>
              <w:spacing w:line="276" w:lineRule="auto"/>
              <w:ind w:left="0"/>
              <w:jc w:val="center"/>
              <w:rPr>
                <w:ins w:id="3002" w:author="phuong vu" w:date="2018-11-22T16:01:00Z"/>
                <w:b w:val="0"/>
              </w:rPr>
              <w:pPrChange w:id="3003" w:author="phuong vu" w:date="2018-11-23T13:48:00Z">
                <w:pPr>
                  <w:pStyle w:val="ListParagraph"/>
                  <w:ind w:left="0"/>
                  <w:jc w:val="center"/>
                </w:pPr>
              </w:pPrChange>
            </w:pPr>
            <w:ins w:id="3004" w:author="phuong vu" w:date="2018-11-22T16:01:00Z">
              <w:r w:rsidRPr="007C127C">
                <w:rPr>
                  <w:b w:val="0"/>
                </w:rPr>
                <w:t>STT</w:t>
              </w:r>
            </w:ins>
          </w:p>
        </w:tc>
        <w:tc>
          <w:tcPr>
            <w:tcW w:w="2138" w:type="dxa"/>
            <w:vMerge w:val="restart"/>
            <w:vAlign w:val="center"/>
          </w:tcPr>
          <w:p w14:paraId="191E5361" w14:textId="77777777" w:rsidR="00616FA2" w:rsidRPr="007C127C" w:rsidRDefault="00616FA2">
            <w:pPr>
              <w:pStyle w:val="ListParagraph"/>
              <w:spacing w:line="276" w:lineRule="auto"/>
              <w:ind w:left="0"/>
              <w:jc w:val="center"/>
              <w:rPr>
                <w:ins w:id="3005" w:author="phuong vu" w:date="2018-11-22T16:01:00Z"/>
                <w:b w:val="0"/>
              </w:rPr>
              <w:pPrChange w:id="3006" w:author="phuong vu" w:date="2018-11-23T13:48:00Z">
                <w:pPr>
                  <w:pStyle w:val="ListParagraph"/>
                  <w:ind w:left="0"/>
                  <w:jc w:val="center"/>
                </w:pPr>
              </w:pPrChange>
            </w:pPr>
            <w:ins w:id="3007" w:author="phuong vu" w:date="2018-11-22T16:01:00Z">
              <w:r w:rsidRPr="007C127C">
                <w:rPr>
                  <w:b w:val="0"/>
                </w:rPr>
                <w:t>Mã chức năng</w:t>
              </w:r>
            </w:ins>
          </w:p>
        </w:tc>
        <w:tc>
          <w:tcPr>
            <w:tcW w:w="3228" w:type="dxa"/>
            <w:vMerge w:val="restart"/>
            <w:vAlign w:val="center"/>
          </w:tcPr>
          <w:p w14:paraId="3B7173AD" w14:textId="77777777" w:rsidR="00616FA2" w:rsidRPr="007C127C" w:rsidRDefault="00616FA2">
            <w:pPr>
              <w:pStyle w:val="ListParagraph"/>
              <w:spacing w:line="276" w:lineRule="auto"/>
              <w:ind w:left="0"/>
              <w:jc w:val="center"/>
              <w:rPr>
                <w:ins w:id="3008" w:author="phuong vu" w:date="2018-11-22T16:01:00Z"/>
                <w:b w:val="0"/>
              </w:rPr>
              <w:pPrChange w:id="3009" w:author="phuong vu" w:date="2018-11-23T13:48:00Z">
                <w:pPr>
                  <w:pStyle w:val="ListParagraph"/>
                  <w:ind w:left="0"/>
                  <w:jc w:val="center"/>
                </w:pPr>
              </w:pPrChange>
            </w:pPr>
            <w:ins w:id="3010" w:author="phuong vu" w:date="2018-11-22T16:01:00Z">
              <w:r w:rsidRPr="007C127C">
                <w:rPr>
                  <w:b w:val="0"/>
                </w:rPr>
                <w:t>Tên chức năng</w:t>
              </w:r>
            </w:ins>
          </w:p>
        </w:tc>
        <w:tc>
          <w:tcPr>
            <w:tcW w:w="2618" w:type="dxa"/>
            <w:gridSpan w:val="2"/>
          </w:tcPr>
          <w:p w14:paraId="27088048" w14:textId="1A7E0AF2" w:rsidR="00616FA2" w:rsidRPr="00616FA2" w:rsidRDefault="00616FA2">
            <w:pPr>
              <w:pStyle w:val="ListParagraph"/>
              <w:spacing w:line="276" w:lineRule="auto"/>
              <w:ind w:left="0"/>
              <w:jc w:val="center"/>
              <w:rPr>
                <w:ins w:id="3011" w:author="Tran Huan" w:date="2018-12-02T23:16:00Z"/>
                <w:lang w:val="en-US"/>
                <w:rPrChange w:id="3012" w:author="Tran Huan" w:date="2018-12-02T23:17:00Z">
                  <w:rPr>
                    <w:ins w:id="3013" w:author="Tran Huan" w:date="2018-12-02T23:16:00Z"/>
                    <w:b/>
                  </w:rPr>
                </w:rPrChange>
              </w:rPr>
            </w:pPr>
            <w:ins w:id="3014" w:author="Tran Huan" w:date="2018-12-02T23:17:00Z">
              <w:r>
                <w:rPr>
                  <w:b w:val="0"/>
                  <w:lang w:val="en-US"/>
                </w:rPr>
                <w:t>Phân hệ</w:t>
              </w:r>
            </w:ins>
          </w:p>
        </w:tc>
      </w:tr>
      <w:tr w:rsidR="00616FA2" w14:paraId="0F540F4F" w14:textId="77777777" w:rsidTr="00B9798B">
        <w:trPr>
          <w:trHeight w:val="156"/>
          <w:ins w:id="3015" w:author="phuong vu" w:date="2018-11-22T16:01:00Z"/>
        </w:trPr>
        <w:tc>
          <w:tcPr>
            <w:tcW w:w="708" w:type="dxa"/>
            <w:vMerge/>
            <w:vAlign w:val="center"/>
          </w:tcPr>
          <w:p w14:paraId="58BC2030" w14:textId="77777777" w:rsidR="00616FA2" w:rsidRPr="007C127C" w:rsidRDefault="00616FA2">
            <w:pPr>
              <w:pStyle w:val="ListParagraph"/>
              <w:spacing w:line="276" w:lineRule="auto"/>
              <w:ind w:left="0"/>
              <w:jc w:val="center"/>
              <w:rPr>
                <w:ins w:id="3016" w:author="phuong vu" w:date="2018-11-22T16:01:00Z"/>
                <w:b w:val="0"/>
              </w:rPr>
            </w:pPr>
          </w:p>
        </w:tc>
        <w:tc>
          <w:tcPr>
            <w:tcW w:w="2138" w:type="dxa"/>
            <w:vMerge/>
            <w:vAlign w:val="center"/>
          </w:tcPr>
          <w:p w14:paraId="442BC427" w14:textId="77777777" w:rsidR="00616FA2" w:rsidRPr="007C127C" w:rsidRDefault="00616FA2">
            <w:pPr>
              <w:pStyle w:val="ListParagraph"/>
              <w:spacing w:line="276" w:lineRule="auto"/>
              <w:ind w:left="0"/>
              <w:jc w:val="center"/>
              <w:rPr>
                <w:ins w:id="3017" w:author="phuong vu" w:date="2018-11-22T16:01:00Z"/>
                <w:b w:val="0"/>
              </w:rPr>
            </w:pPr>
          </w:p>
        </w:tc>
        <w:tc>
          <w:tcPr>
            <w:tcW w:w="3228" w:type="dxa"/>
            <w:vMerge/>
            <w:vAlign w:val="center"/>
          </w:tcPr>
          <w:p w14:paraId="5E10E987" w14:textId="77777777" w:rsidR="00616FA2" w:rsidRPr="007C127C" w:rsidRDefault="00616FA2">
            <w:pPr>
              <w:pStyle w:val="ListParagraph"/>
              <w:spacing w:line="276" w:lineRule="auto"/>
              <w:ind w:left="0"/>
              <w:jc w:val="center"/>
              <w:rPr>
                <w:ins w:id="3018" w:author="phuong vu" w:date="2018-11-22T16:01:00Z"/>
                <w:b w:val="0"/>
              </w:rPr>
            </w:pPr>
          </w:p>
        </w:tc>
        <w:tc>
          <w:tcPr>
            <w:tcW w:w="1309" w:type="dxa"/>
          </w:tcPr>
          <w:p w14:paraId="36069C4A" w14:textId="14D0E949" w:rsidR="00616FA2" w:rsidRPr="00616FA2" w:rsidRDefault="00616FA2">
            <w:pPr>
              <w:pStyle w:val="ListParagraph"/>
              <w:spacing w:line="276" w:lineRule="auto"/>
              <w:ind w:left="0"/>
              <w:jc w:val="center"/>
              <w:rPr>
                <w:ins w:id="3019" w:author="Tran Huan" w:date="2018-12-02T23:16:00Z"/>
                <w:lang w:val="en-US"/>
                <w:rPrChange w:id="3020" w:author="Tran Huan" w:date="2018-12-02T23:17:00Z">
                  <w:rPr>
                    <w:ins w:id="3021" w:author="Tran Huan" w:date="2018-12-02T23:16:00Z"/>
                    <w:b/>
                  </w:rPr>
                </w:rPrChange>
              </w:rPr>
            </w:pPr>
            <w:ins w:id="3022" w:author="Tran Huan" w:date="2018-12-02T23:17:00Z">
              <w:r>
                <w:rPr>
                  <w:b w:val="0"/>
                  <w:lang w:val="en-US"/>
                </w:rPr>
                <w:t>Web</w:t>
              </w:r>
            </w:ins>
          </w:p>
        </w:tc>
        <w:tc>
          <w:tcPr>
            <w:tcW w:w="1309" w:type="dxa"/>
          </w:tcPr>
          <w:p w14:paraId="49DBC652" w14:textId="21D4E112" w:rsidR="00616FA2" w:rsidRPr="00616FA2" w:rsidRDefault="00616FA2">
            <w:pPr>
              <w:pStyle w:val="ListParagraph"/>
              <w:spacing w:line="276" w:lineRule="auto"/>
              <w:ind w:left="0"/>
              <w:jc w:val="center"/>
              <w:rPr>
                <w:ins w:id="3023" w:author="Tran Huan" w:date="2018-12-02T23:16:00Z"/>
                <w:lang w:val="en-US"/>
                <w:rPrChange w:id="3024" w:author="Tran Huan" w:date="2018-12-02T23:17:00Z">
                  <w:rPr>
                    <w:ins w:id="3025" w:author="Tran Huan" w:date="2018-12-02T23:16:00Z"/>
                    <w:b/>
                  </w:rPr>
                </w:rPrChange>
              </w:rPr>
            </w:pPr>
            <w:ins w:id="3026" w:author="Tran Huan" w:date="2018-12-02T23:17:00Z">
              <w:r>
                <w:rPr>
                  <w:b w:val="0"/>
                  <w:lang w:val="en-US"/>
                </w:rPr>
                <w:t>Android</w:t>
              </w:r>
            </w:ins>
          </w:p>
        </w:tc>
      </w:tr>
      <w:tr w:rsidR="00616FA2" w14:paraId="250A345E" w14:textId="0C2E1025" w:rsidTr="00616FA2">
        <w:tblPrEx>
          <w:tblW w:w="0" w:type="auto"/>
          <w:tblInd w:w="85" w:type="dxa"/>
          <w:tblPrExChange w:id="3027" w:author="Tran Huan" w:date="2018-12-02T23:19:00Z">
            <w:tblPrEx>
              <w:tblW w:w="0" w:type="auto"/>
              <w:tblInd w:w="85" w:type="dxa"/>
            </w:tblPrEx>
          </w:tblPrExChange>
        </w:tblPrEx>
        <w:trPr>
          <w:ins w:id="3028" w:author="phuong vu" w:date="2018-11-22T16:01:00Z"/>
        </w:trPr>
        <w:tc>
          <w:tcPr>
            <w:tcW w:w="708" w:type="dxa"/>
            <w:vAlign w:val="center"/>
            <w:tcPrChange w:id="3029" w:author="Tran Huan" w:date="2018-12-02T23:19:00Z">
              <w:tcPr>
                <w:tcW w:w="708" w:type="dxa"/>
              </w:tcPr>
            </w:tcPrChange>
          </w:tcPr>
          <w:p w14:paraId="71990D44" w14:textId="77777777" w:rsidR="00616FA2" w:rsidRPr="00926A45" w:rsidRDefault="00616FA2" w:rsidP="00616FA2">
            <w:pPr>
              <w:pStyle w:val="ListParagraph"/>
              <w:spacing w:line="276" w:lineRule="auto"/>
              <w:ind w:left="0"/>
              <w:jc w:val="center"/>
              <w:rPr>
                <w:ins w:id="3030" w:author="phuong vu" w:date="2018-11-22T16:01:00Z"/>
                <w:b w:val="0"/>
                <w:rPrChange w:id="3031" w:author="Tran Huan" w:date="2018-12-03T03:03:00Z">
                  <w:rPr>
                    <w:ins w:id="3032" w:author="phuong vu" w:date="2018-11-22T16:01:00Z"/>
                  </w:rPr>
                </w:rPrChange>
              </w:rPr>
              <w:pPrChange w:id="3033" w:author="Tran Huan" w:date="2018-12-02T23:19:00Z">
                <w:pPr>
                  <w:pStyle w:val="ListParagraph"/>
                  <w:spacing w:line="360" w:lineRule="auto"/>
                  <w:ind w:left="0"/>
                  <w:jc w:val="center"/>
                </w:pPr>
              </w:pPrChange>
            </w:pPr>
            <w:ins w:id="3034" w:author="phuong vu" w:date="2018-11-22T16:01:00Z">
              <w:r w:rsidRPr="00926A45">
                <w:rPr>
                  <w:b w:val="0"/>
                  <w:rPrChange w:id="3035" w:author="Tran Huan" w:date="2018-12-03T03:03:00Z">
                    <w:rPr/>
                  </w:rPrChange>
                </w:rPr>
                <w:t>1</w:t>
              </w:r>
            </w:ins>
          </w:p>
        </w:tc>
        <w:tc>
          <w:tcPr>
            <w:tcW w:w="2138" w:type="dxa"/>
            <w:vAlign w:val="center"/>
            <w:tcPrChange w:id="3036" w:author="Tran Huan" w:date="2018-12-02T23:19:00Z">
              <w:tcPr>
                <w:tcW w:w="2138" w:type="dxa"/>
              </w:tcPr>
            </w:tcPrChange>
          </w:tcPr>
          <w:p w14:paraId="179EE15E" w14:textId="3ADD3F58" w:rsidR="00616FA2" w:rsidRPr="00926A45" w:rsidRDefault="00616FA2" w:rsidP="00616FA2">
            <w:pPr>
              <w:pStyle w:val="ListParagraph"/>
              <w:spacing w:line="276" w:lineRule="auto"/>
              <w:ind w:left="0"/>
              <w:jc w:val="left"/>
              <w:rPr>
                <w:ins w:id="3037" w:author="phuong vu" w:date="2018-11-22T16:01:00Z"/>
                <w:b w:val="0"/>
                <w:lang w:val="en-US"/>
                <w:rPrChange w:id="3038" w:author="Tran Huan" w:date="2018-12-03T03:03:00Z">
                  <w:rPr>
                    <w:ins w:id="3039" w:author="phuong vu" w:date="2018-11-22T16:01:00Z"/>
                    <w:lang w:val="en-US"/>
                  </w:rPr>
                </w:rPrChange>
              </w:rPr>
              <w:pPrChange w:id="3040" w:author="Tran Huan" w:date="2018-12-02T23:19:00Z">
                <w:pPr>
                  <w:pStyle w:val="ListParagraph"/>
                  <w:spacing w:line="360" w:lineRule="auto"/>
                  <w:ind w:left="0"/>
                </w:pPr>
              </w:pPrChange>
            </w:pPr>
            <w:ins w:id="3041" w:author="Tran Huan" w:date="2018-12-02T23:07:00Z">
              <w:r w:rsidRPr="00926A45">
                <w:rPr>
                  <w:b w:val="0"/>
                  <w:lang w:val="en-US"/>
                  <w:rPrChange w:id="3042" w:author="Tran Huan" w:date="2018-12-03T03:03:00Z">
                    <w:rPr>
                      <w:lang w:val="en-US"/>
                    </w:rPr>
                  </w:rPrChange>
                </w:rPr>
                <w:t>GU_01_01</w:t>
              </w:r>
            </w:ins>
            <w:ins w:id="3043" w:author="phuong vu" w:date="2018-11-22T16:01:00Z">
              <w:del w:id="3044" w:author="Tran Huan" w:date="2018-12-02T23:07:00Z">
                <w:r w:rsidRPr="00926A45" w:rsidDel="00E11160">
                  <w:rPr>
                    <w:b w:val="0"/>
                    <w:lang w:val="en-US"/>
                    <w:rPrChange w:id="3045" w:author="Tran Huan" w:date="2018-12-03T03:03:00Z">
                      <w:rPr>
                        <w:lang w:val="en-US"/>
                      </w:rPr>
                    </w:rPrChange>
                  </w:rPr>
                  <w:delText>GU_01</w:delText>
                </w:r>
              </w:del>
            </w:ins>
          </w:p>
        </w:tc>
        <w:tc>
          <w:tcPr>
            <w:tcW w:w="3228" w:type="dxa"/>
            <w:tcPrChange w:id="3046" w:author="Tran Huan" w:date="2018-12-02T23:19:00Z">
              <w:tcPr>
                <w:tcW w:w="3228" w:type="dxa"/>
              </w:tcPr>
            </w:tcPrChange>
          </w:tcPr>
          <w:p w14:paraId="453889C5" w14:textId="3F0B381F" w:rsidR="00616FA2" w:rsidRPr="00926A45" w:rsidRDefault="00616FA2" w:rsidP="0005707B">
            <w:pPr>
              <w:pStyle w:val="ListParagraph"/>
              <w:spacing w:line="276" w:lineRule="auto"/>
              <w:ind w:left="0"/>
              <w:rPr>
                <w:ins w:id="3047" w:author="phuong vu" w:date="2018-11-22T16:01:00Z"/>
                <w:b w:val="0"/>
                <w:lang w:val="en-US"/>
                <w:rPrChange w:id="3048" w:author="Tran Huan" w:date="2018-12-03T03:03:00Z">
                  <w:rPr>
                    <w:ins w:id="3049" w:author="phuong vu" w:date="2018-11-22T16:01:00Z"/>
                    <w:lang w:val="en-US"/>
                  </w:rPr>
                </w:rPrChange>
              </w:rPr>
              <w:pPrChange w:id="3050" w:author="phuong vu" w:date="2018-11-23T13:48:00Z">
                <w:pPr>
                  <w:pStyle w:val="ListParagraph"/>
                  <w:spacing w:line="360" w:lineRule="auto"/>
                  <w:ind w:left="0"/>
                </w:pPr>
              </w:pPrChange>
            </w:pPr>
            <w:ins w:id="3051" w:author="Tran Huan" w:date="2018-12-02T23:07:00Z">
              <w:r w:rsidRPr="00926A45">
                <w:rPr>
                  <w:b w:val="0"/>
                  <w:lang w:val="en-US"/>
                  <w:rPrChange w:id="3052" w:author="Tran Huan" w:date="2018-12-03T03:03:00Z">
                    <w:rPr>
                      <w:lang w:val="en-US"/>
                    </w:rPr>
                  </w:rPrChange>
                </w:rPr>
                <w:t>Xem danh sách đơn hàng theo trạng thái</w:t>
              </w:r>
            </w:ins>
            <w:ins w:id="3053" w:author="phuong vu" w:date="2018-11-22T16:01:00Z">
              <w:del w:id="3054" w:author="Tran Huan" w:date="2018-12-02T23:07:00Z">
                <w:r w:rsidRPr="00926A45" w:rsidDel="00E11160">
                  <w:rPr>
                    <w:b w:val="0"/>
                    <w:lang w:val="en-US"/>
                    <w:rPrChange w:id="3055" w:author="Tran Huan" w:date="2018-12-03T03:03:00Z">
                      <w:rPr>
                        <w:lang w:val="en-US"/>
                      </w:rPr>
                    </w:rPrChange>
                  </w:rPr>
                  <w:delText>Quản lí đơn hàng</w:delText>
                </w:r>
              </w:del>
            </w:ins>
          </w:p>
        </w:tc>
        <w:tc>
          <w:tcPr>
            <w:tcW w:w="1309" w:type="dxa"/>
            <w:vAlign w:val="center"/>
            <w:tcPrChange w:id="3056" w:author="Tran Huan" w:date="2018-12-02T23:19:00Z">
              <w:tcPr>
                <w:tcW w:w="1309" w:type="dxa"/>
              </w:tcPr>
            </w:tcPrChange>
          </w:tcPr>
          <w:p w14:paraId="1B0ABD19" w14:textId="206E552B" w:rsidR="00616FA2" w:rsidRPr="00926A45" w:rsidRDefault="00616FA2" w:rsidP="00616FA2">
            <w:pPr>
              <w:pStyle w:val="ListParagraph"/>
              <w:spacing w:line="276" w:lineRule="auto"/>
              <w:ind w:left="0"/>
              <w:jc w:val="center"/>
              <w:rPr>
                <w:ins w:id="3057" w:author="Tran Huan" w:date="2018-12-02T23:16:00Z"/>
                <w:b w:val="0"/>
                <w:lang w:val="en-US"/>
                <w:rPrChange w:id="3058" w:author="Tran Huan" w:date="2018-12-03T03:03:00Z">
                  <w:rPr>
                    <w:ins w:id="3059" w:author="Tran Huan" w:date="2018-12-02T23:16:00Z"/>
                    <w:lang w:val="en-US"/>
                  </w:rPr>
                </w:rPrChange>
              </w:rPr>
              <w:pPrChange w:id="3060" w:author="Tran Huan" w:date="2018-12-02T23:18:00Z">
                <w:pPr>
                  <w:pStyle w:val="ListParagraph"/>
                  <w:spacing w:line="276" w:lineRule="auto"/>
                  <w:ind w:left="0"/>
                </w:pPr>
              </w:pPrChange>
            </w:pPr>
            <w:ins w:id="3061" w:author="Tran Huan" w:date="2018-12-02T23:17:00Z">
              <w:r w:rsidRPr="00926A45">
                <w:rPr>
                  <w:b w:val="0"/>
                  <w:lang w:val="en-US"/>
                  <w:rPrChange w:id="3062" w:author="Tran Huan" w:date="2018-12-03T03:03:00Z">
                    <w:rPr>
                      <w:lang w:val="en-US"/>
                    </w:rPr>
                  </w:rPrChange>
                </w:rPr>
                <w:t>X</w:t>
              </w:r>
            </w:ins>
          </w:p>
        </w:tc>
        <w:tc>
          <w:tcPr>
            <w:tcW w:w="1309" w:type="dxa"/>
            <w:vAlign w:val="center"/>
            <w:tcPrChange w:id="3063" w:author="Tran Huan" w:date="2018-12-02T23:19:00Z">
              <w:tcPr>
                <w:tcW w:w="1309" w:type="dxa"/>
              </w:tcPr>
            </w:tcPrChange>
          </w:tcPr>
          <w:p w14:paraId="5E2E0194" w14:textId="4BD3E526" w:rsidR="00616FA2" w:rsidRPr="00926A45" w:rsidRDefault="00616FA2" w:rsidP="00616FA2">
            <w:pPr>
              <w:pStyle w:val="ListParagraph"/>
              <w:spacing w:line="276" w:lineRule="auto"/>
              <w:ind w:left="0"/>
              <w:jc w:val="center"/>
              <w:rPr>
                <w:ins w:id="3064" w:author="Tran Huan" w:date="2018-12-02T23:16:00Z"/>
                <w:b w:val="0"/>
                <w:lang w:val="en-US"/>
                <w:rPrChange w:id="3065" w:author="Tran Huan" w:date="2018-12-03T03:03:00Z">
                  <w:rPr>
                    <w:ins w:id="3066" w:author="Tran Huan" w:date="2018-12-02T23:16:00Z"/>
                    <w:lang w:val="en-US"/>
                  </w:rPr>
                </w:rPrChange>
              </w:rPr>
              <w:pPrChange w:id="3067" w:author="Tran Huan" w:date="2018-12-02T23:18:00Z">
                <w:pPr>
                  <w:pStyle w:val="ListParagraph"/>
                  <w:spacing w:line="276" w:lineRule="auto"/>
                  <w:ind w:left="0"/>
                </w:pPr>
              </w:pPrChange>
            </w:pPr>
          </w:p>
        </w:tc>
      </w:tr>
      <w:tr w:rsidR="00616FA2" w14:paraId="77151132" w14:textId="25FF7611" w:rsidTr="00616FA2">
        <w:tblPrEx>
          <w:tblW w:w="0" w:type="auto"/>
          <w:tblInd w:w="85" w:type="dxa"/>
          <w:tblPrExChange w:id="3068" w:author="Tran Huan" w:date="2018-12-02T23:19:00Z">
            <w:tblPrEx>
              <w:tblW w:w="0" w:type="auto"/>
              <w:tblInd w:w="85" w:type="dxa"/>
            </w:tblPrEx>
          </w:tblPrExChange>
        </w:tblPrEx>
        <w:trPr>
          <w:ins w:id="3069" w:author="phuong vu" w:date="2018-11-22T16:01:00Z"/>
        </w:trPr>
        <w:tc>
          <w:tcPr>
            <w:tcW w:w="708" w:type="dxa"/>
            <w:vAlign w:val="center"/>
            <w:tcPrChange w:id="3070" w:author="Tran Huan" w:date="2018-12-02T23:19:00Z">
              <w:tcPr>
                <w:tcW w:w="708" w:type="dxa"/>
              </w:tcPr>
            </w:tcPrChange>
          </w:tcPr>
          <w:p w14:paraId="1387BFE9" w14:textId="77777777" w:rsidR="00616FA2" w:rsidRPr="00926A45" w:rsidRDefault="00616FA2" w:rsidP="00616FA2">
            <w:pPr>
              <w:pStyle w:val="ListParagraph"/>
              <w:spacing w:line="276" w:lineRule="auto"/>
              <w:ind w:left="0"/>
              <w:jc w:val="center"/>
              <w:rPr>
                <w:ins w:id="3071" w:author="phuong vu" w:date="2018-11-22T16:01:00Z"/>
                <w:b w:val="0"/>
                <w:lang w:val="en-US"/>
                <w:rPrChange w:id="3072" w:author="Tran Huan" w:date="2018-12-03T03:03:00Z">
                  <w:rPr>
                    <w:ins w:id="3073" w:author="phuong vu" w:date="2018-11-22T16:01:00Z"/>
                    <w:lang w:val="en-US"/>
                  </w:rPr>
                </w:rPrChange>
              </w:rPr>
              <w:pPrChange w:id="3074" w:author="Tran Huan" w:date="2018-12-02T23:19:00Z">
                <w:pPr>
                  <w:pStyle w:val="ListParagraph"/>
                  <w:spacing w:line="360" w:lineRule="auto"/>
                  <w:ind w:left="0"/>
                  <w:jc w:val="center"/>
                </w:pPr>
              </w:pPrChange>
            </w:pPr>
            <w:ins w:id="3075" w:author="phuong vu" w:date="2018-11-22T16:01:00Z">
              <w:r w:rsidRPr="00926A45">
                <w:rPr>
                  <w:b w:val="0"/>
                  <w:rPrChange w:id="3076" w:author="Tran Huan" w:date="2018-12-03T03:03:00Z">
                    <w:rPr/>
                  </w:rPrChange>
                </w:rPr>
                <w:t>2</w:t>
              </w:r>
            </w:ins>
          </w:p>
        </w:tc>
        <w:tc>
          <w:tcPr>
            <w:tcW w:w="2138" w:type="dxa"/>
            <w:vAlign w:val="center"/>
            <w:tcPrChange w:id="3077" w:author="Tran Huan" w:date="2018-12-02T23:19:00Z">
              <w:tcPr>
                <w:tcW w:w="2138" w:type="dxa"/>
              </w:tcPr>
            </w:tcPrChange>
          </w:tcPr>
          <w:p w14:paraId="59DA053D" w14:textId="1B809A32" w:rsidR="00616FA2" w:rsidRPr="00926A45" w:rsidRDefault="00616FA2" w:rsidP="00616FA2">
            <w:pPr>
              <w:pStyle w:val="ListParagraph"/>
              <w:spacing w:line="276" w:lineRule="auto"/>
              <w:ind w:left="0"/>
              <w:jc w:val="left"/>
              <w:rPr>
                <w:ins w:id="3078" w:author="phuong vu" w:date="2018-11-22T16:01:00Z"/>
                <w:b w:val="0"/>
                <w:lang w:val="en-US"/>
                <w:rPrChange w:id="3079" w:author="Tran Huan" w:date="2018-12-03T03:03:00Z">
                  <w:rPr>
                    <w:ins w:id="3080" w:author="phuong vu" w:date="2018-11-22T16:01:00Z"/>
                    <w:lang w:val="en-US"/>
                  </w:rPr>
                </w:rPrChange>
              </w:rPr>
              <w:pPrChange w:id="3081" w:author="Tran Huan" w:date="2018-12-02T23:19:00Z">
                <w:pPr>
                  <w:pStyle w:val="ListParagraph"/>
                  <w:spacing w:line="360" w:lineRule="auto"/>
                  <w:ind w:left="0"/>
                </w:pPr>
              </w:pPrChange>
            </w:pPr>
            <w:ins w:id="3082" w:author="Tran Huan" w:date="2018-12-02T23:07:00Z">
              <w:r w:rsidRPr="00926A45">
                <w:rPr>
                  <w:b w:val="0"/>
                  <w:lang w:val="en-US"/>
                  <w:rPrChange w:id="3083" w:author="Tran Huan" w:date="2018-12-03T03:03:00Z">
                    <w:rPr>
                      <w:lang w:val="en-US"/>
                    </w:rPr>
                  </w:rPrChange>
                </w:rPr>
                <w:t>GU_01_02</w:t>
              </w:r>
            </w:ins>
            <w:ins w:id="3084" w:author="phuong vu" w:date="2018-11-22T16:01:00Z">
              <w:del w:id="3085" w:author="Tran Huan" w:date="2018-12-02T23:07:00Z">
                <w:r w:rsidRPr="00926A45" w:rsidDel="00E11160">
                  <w:rPr>
                    <w:b w:val="0"/>
                    <w:lang w:val="en-US"/>
                    <w:rPrChange w:id="3086" w:author="Tran Huan" w:date="2018-12-03T03:03:00Z">
                      <w:rPr>
                        <w:lang w:val="en-US"/>
                      </w:rPr>
                    </w:rPrChange>
                  </w:rPr>
                  <w:delText>GU_02</w:delText>
                </w:r>
              </w:del>
            </w:ins>
          </w:p>
        </w:tc>
        <w:tc>
          <w:tcPr>
            <w:tcW w:w="3228" w:type="dxa"/>
            <w:tcPrChange w:id="3087" w:author="Tran Huan" w:date="2018-12-02T23:19:00Z">
              <w:tcPr>
                <w:tcW w:w="3228" w:type="dxa"/>
              </w:tcPr>
            </w:tcPrChange>
          </w:tcPr>
          <w:p w14:paraId="1C07ECD3" w14:textId="033ACF77" w:rsidR="00616FA2" w:rsidRPr="00926A45" w:rsidRDefault="00616FA2" w:rsidP="0005707B">
            <w:pPr>
              <w:pStyle w:val="ListParagraph"/>
              <w:spacing w:line="276" w:lineRule="auto"/>
              <w:ind w:left="0"/>
              <w:rPr>
                <w:ins w:id="3088" w:author="phuong vu" w:date="2018-11-22T16:01:00Z"/>
                <w:b w:val="0"/>
                <w:rPrChange w:id="3089" w:author="Tran Huan" w:date="2018-12-03T03:03:00Z">
                  <w:rPr>
                    <w:ins w:id="3090" w:author="phuong vu" w:date="2018-11-22T16:01:00Z"/>
                  </w:rPr>
                </w:rPrChange>
              </w:rPr>
              <w:pPrChange w:id="3091" w:author="phuong vu" w:date="2018-11-23T13:48:00Z">
                <w:pPr>
                  <w:pStyle w:val="ListParagraph"/>
                  <w:spacing w:line="360" w:lineRule="auto"/>
                  <w:ind w:left="0"/>
                </w:pPr>
              </w:pPrChange>
            </w:pPr>
            <w:ins w:id="3092" w:author="Tran Huan" w:date="2018-12-02T23:07:00Z">
              <w:r w:rsidRPr="00926A45">
                <w:rPr>
                  <w:b w:val="0"/>
                  <w:lang w:val="en-US"/>
                  <w:rPrChange w:id="3093" w:author="Tran Huan" w:date="2018-12-03T03:03:00Z">
                    <w:rPr>
                      <w:lang w:val="en-US"/>
                    </w:rPr>
                  </w:rPrChange>
                </w:rPr>
                <w:t>Xem chi tiết đơn hàng</w:t>
              </w:r>
            </w:ins>
            <w:ins w:id="3094" w:author="phuong vu" w:date="2018-11-22T16:01:00Z">
              <w:del w:id="3095" w:author="Tran Huan" w:date="2018-12-02T23:07:00Z">
                <w:r w:rsidRPr="00926A45" w:rsidDel="00E11160">
                  <w:rPr>
                    <w:b w:val="0"/>
                    <w:lang w:val="en-US"/>
                    <w:rPrChange w:id="3096" w:author="Tran Huan" w:date="2018-12-03T03:03:00Z">
                      <w:rPr>
                        <w:lang w:val="en-US"/>
                      </w:rPr>
                    </w:rPrChange>
                  </w:rPr>
                  <w:delText>Quản lí biên nhận</w:delText>
                </w:r>
              </w:del>
            </w:ins>
          </w:p>
        </w:tc>
        <w:tc>
          <w:tcPr>
            <w:tcW w:w="1309" w:type="dxa"/>
            <w:vAlign w:val="center"/>
            <w:tcPrChange w:id="3097" w:author="Tran Huan" w:date="2018-12-02T23:19:00Z">
              <w:tcPr>
                <w:tcW w:w="1309" w:type="dxa"/>
              </w:tcPr>
            </w:tcPrChange>
          </w:tcPr>
          <w:p w14:paraId="5C8740F5" w14:textId="520B7A4B" w:rsidR="00616FA2" w:rsidRPr="00926A45" w:rsidRDefault="00616FA2" w:rsidP="00616FA2">
            <w:pPr>
              <w:pStyle w:val="ListParagraph"/>
              <w:spacing w:line="276" w:lineRule="auto"/>
              <w:ind w:left="0"/>
              <w:jc w:val="center"/>
              <w:rPr>
                <w:ins w:id="3098" w:author="Tran Huan" w:date="2018-12-02T23:16:00Z"/>
                <w:b w:val="0"/>
                <w:lang w:val="en-US"/>
                <w:rPrChange w:id="3099" w:author="Tran Huan" w:date="2018-12-03T03:03:00Z">
                  <w:rPr>
                    <w:ins w:id="3100" w:author="Tran Huan" w:date="2018-12-02T23:16:00Z"/>
                    <w:lang w:val="en-US"/>
                  </w:rPr>
                </w:rPrChange>
              </w:rPr>
              <w:pPrChange w:id="3101" w:author="Tran Huan" w:date="2018-12-02T23:18:00Z">
                <w:pPr>
                  <w:pStyle w:val="ListParagraph"/>
                  <w:spacing w:line="276" w:lineRule="auto"/>
                  <w:ind w:left="0"/>
                </w:pPr>
              </w:pPrChange>
            </w:pPr>
            <w:ins w:id="3102" w:author="Tran Huan" w:date="2018-12-02T23:18:00Z">
              <w:r w:rsidRPr="00926A45">
                <w:rPr>
                  <w:b w:val="0"/>
                  <w:lang w:val="en-US"/>
                  <w:rPrChange w:id="3103" w:author="Tran Huan" w:date="2018-12-03T03:03:00Z">
                    <w:rPr>
                      <w:lang w:val="en-US"/>
                    </w:rPr>
                  </w:rPrChange>
                </w:rPr>
                <w:t>X</w:t>
              </w:r>
            </w:ins>
          </w:p>
        </w:tc>
        <w:tc>
          <w:tcPr>
            <w:tcW w:w="1309" w:type="dxa"/>
            <w:vAlign w:val="center"/>
            <w:tcPrChange w:id="3104" w:author="Tran Huan" w:date="2018-12-02T23:19:00Z">
              <w:tcPr>
                <w:tcW w:w="1309" w:type="dxa"/>
              </w:tcPr>
            </w:tcPrChange>
          </w:tcPr>
          <w:p w14:paraId="546121D9" w14:textId="62C93871" w:rsidR="00616FA2" w:rsidRPr="00926A45" w:rsidRDefault="00616FA2" w:rsidP="00616FA2">
            <w:pPr>
              <w:pStyle w:val="ListParagraph"/>
              <w:spacing w:line="276" w:lineRule="auto"/>
              <w:ind w:left="0"/>
              <w:jc w:val="center"/>
              <w:rPr>
                <w:ins w:id="3105" w:author="Tran Huan" w:date="2018-12-02T23:16:00Z"/>
                <w:b w:val="0"/>
                <w:lang w:val="en-US"/>
                <w:rPrChange w:id="3106" w:author="Tran Huan" w:date="2018-12-03T03:03:00Z">
                  <w:rPr>
                    <w:ins w:id="3107" w:author="Tran Huan" w:date="2018-12-02T23:16:00Z"/>
                    <w:lang w:val="en-US"/>
                  </w:rPr>
                </w:rPrChange>
              </w:rPr>
              <w:pPrChange w:id="3108" w:author="Tran Huan" w:date="2018-12-02T23:18:00Z">
                <w:pPr>
                  <w:pStyle w:val="ListParagraph"/>
                  <w:spacing w:line="276" w:lineRule="auto"/>
                  <w:ind w:left="0"/>
                </w:pPr>
              </w:pPrChange>
            </w:pPr>
          </w:p>
        </w:tc>
      </w:tr>
      <w:tr w:rsidR="00616FA2" w14:paraId="145CACE2" w14:textId="2D5C5A19" w:rsidTr="00616FA2">
        <w:tblPrEx>
          <w:tblW w:w="0" w:type="auto"/>
          <w:tblInd w:w="85" w:type="dxa"/>
          <w:tblPrExChange w:id="3109" w:author="Tran Huan" w:date="2018-12-02T23:19:00Z">
            <w:tblPrEx>
              <w:tblW w:w="0" w:type="auto"/>
              <w:tblInd w:w="85" w:type="dxa"/>
            </w:tblPrEx>
          </w:tblPrExChange>
        </w:tblPrEx>
        <w:trPr>
          <w:ins w:id="3110" w:author="Tran Huan" w:date="2018-12-02T23:07:00Z"/>
        </w:trPr>
        <w:tc>
          <w:tcPr>
            <w:tcW w:w="708" w:type="dxa"/>
            <w:vAlign w:val="center"/>
            <w:tcPrChange w:id="3111" w:author="Tran Huan" w:date="2018-12-02T23:19:00Z">
              <w:tcPr>
                <w:tcW w:w="708" w:type="dxa"/>
              </w:tcPr>
            </w:tcPrChange>
          </w:tcPr>
          <w:p w14:paraId="60B8E038" w14:textId="0A2BF9AC" w:rsidR="00616FA2" w:rsidRPr="00926A45" w:rsidRDefault="00616FA2" w:rsidP="00616FA2">
            <w:pPr>
              <w:pStyle w:val="ListParagraph"/>
              <w:spacing w:line="276" w:lineRule="auto"/>
              <w:ind w:left="0"/>
              <w:jc w:val="center"/>
              <w:rPr>
                <w:ins w:id="3112" w:author="Tran Huan" w:date="2018-12-02T23:07:00Z"/>
                <w:b w:val="0"/>
                <w:lang w:val="en-US"/>
                <w:rPrChange w:id="3113" w:author="Tran Huan" w:date="2018-12-03T03:03:00Z">
                  <w:rPr>
                    <w:ins w:id="3114" w:author="Tran Huan" w:date="2018-12-02T23:07:00Z"/>
                  </w:rPr>
                </w:rPrChange>
              </w:rPr>
              <w:pPrChange w:id="3115" w:author="Tran Huan" w:date="2018-12-02T23:19:00Z">
                <w:pPr>
                  <w:pStyle w:val="ListParagraph"/>
                  <w:spacing w:line="276" w:lineRule="auto"/>
                  <w:ind w:left="0"/>
                  <w:jc w:val="center"/>
                </w:pPr>
              </w:pPrChange>
            </w:pPr>
            <w:ins w:id="3116" w:author="Tran Huan" w:date="2018-12-02T23:07:00Z">
              <w:r w:rsidRPr="00926A45">
                <w:rPr>
                  <w:b w:val="0"/>
                  <w:lang w:val="en-US"/>
                  <w:rPrChange w:id="3117" w:author="Tran Huan" w:date="2018-12-03T03:03:00Z">
                    <w:rPr>
                      <w:lang w:val="en-US"/>
                    </w:rPr>
                  </w:rPrChange>
                </w:rPr>
                <w:t>3</w:t>
              </w:r>
            </w:ins>
          </w:p>
        </w:tc>
        <w:tc>
          <w:tcPr>
            <w:tcW w:w="2138" w:type="dxa"/>
            <w:vAlign w:val="center"/>
            <w:tcPrChange w:id="3118" w:author="Tran Huan" w:date="2018-12-02T23:19:00Z">
              <w:tcPr>
                <w:tcW w:w="2138" w:type="dxa"/>
              </w:tcPr>
            </w:tcPrChange>
          </w:tcPr>
          <w:p w14:paraId="2F7EB569" w14:textId="0235CC1F" w:rsidR="00616FA2" w:rsidRPr="00926A45" w:rsidRDefault="00616FA2" w:rsidP="00616FA2">
            <w:pPr>
              <w:pStyle w:val="ListParagraph"/>
              <w:spacing w:line="276" w:lineRule="auto"/>
              <w:ind w:left="0"/>
              <w:jc w:val="left"/>
              <w:rPr>
                <w:ins w:id="3119" w:author="Tran Huan" w:date="2018-12-02T23:07:00Z"/>
                <w:b w:val="0"/>
                <w:lang w:val="en-US"/>
                <w:rPrChange w:id="3120" w:author="Tran Huan" w:date="2018-12-03T03:03:00Z">
                  <w:rPr>
                    <w:ins w:id="3121" w:author="Tran Huan" w:date="2018-12-02T23:07:00Z"/>
                    <w:lang w:val="en-US"/>
                  </w:rPr>
                </w:rPrChange>
              </w:rPr>
              <w:pPrChange w:id="3122" w:author="Tran Huan" w:date="2018-12-02T23:19:00Z">
                <w:pPr>
                  <w:pStyle w:val="ListParagraph"/>
                  <w:spacing w:line="276" w:lineRule="auto"/>
                  <w:ind w:left="0"/>
                </w:pPr>
              </w:pPrChange>
            </w:pPr>
            <w:ins w:id="3123" w:author="Tran Huan" w:date="2018-12-02T23:07:00Z">
              <w:r w:rsidRPr="00926A45">
                <w:rPr>
                  <w:b w:val="0"/>
                  <w:lang w:val="en-US"/>
                  <w:rPrChange w:id="3124" w:author="Tran Huan" w:date="2018-12-03T03:03:00Z">
                    <w:rPr>
                      <w:lang w:val="en-US"/>
                    </w:rPr>
                  </w:rPrChange>
                </w:rPr>
                <w:t>GU_01_03</w:t>
              </w:r>
            </w:ins>
          </w:p>
        </w:tc>
        <w:tc>
          <w:tcPr>
            <w:tcW w:w="3228" w:type="dxa"/>
            <w:tcPrChange w:id="3125" w:author="Tran Huan" w:date="2018-12-02T23:19:00Z">
              <w:tcPr>
                <w:tcW w:w="3228" w:type="dxa"/>
              </w:tcPr>
            </w:tcPrChange>
          </w:tcPr>
          <w:p w14:paraId="2B025AA8" w14:textId="64E4641B" w:rsidR="00616FA2" w:rsidRPr="00926A45" w:rsidRDefault="00616FA2" w:rsidP="0005707B">
            <w:pPr>
              <w:pStyle w:val="ListParagraph"/>
              <w:spacing w:line="276" w:lineRule="auto"/>
              <w:ind w:left="0"/>
              <w:rPr>
                <w:ins w:id="3126" w:author="Tran Huan" w:date="2018-12-02T23:07:00Z"/>
                <w:b w:val="0"/>
                <w:lang w:val="en-US"/>
                <w:rPrChange w:id="3127" w:author="Tran Huan" w:date="2018-12-03T03:03:00Z">
                  <w:rPr>
                    <w:ins w:id="3128" w:author="Tran Huan" w:date="2018-12-02T23:07:00Z"/>
                    <w:lang w:val="en-US"/>
                  </w:rPr>
                </w:rPrChange>
              </w:rPr>
            </w:pPr>
            <w:ins w:id="3129" w:author="Tran Huan" w:date="2018-12-02T23:07:00Z">
              <w:r w:rsidRPr="00926A45">
                <w:rPr>
                  <w:b w:val="0"/>
                  <w:lang w:val="en-US"/>
                  <w:rPrChange w:id="3130" w:author="Tran Huan" w:date="2018-12-03T03:03:00Z">
                    <w:rPr>
                      <w:lang w:val="en-US"/>
                    </w:rPr>
                  </w:rPrChange>
                </w:rPr>
                <w:t>Thay đổi trạng thái đơn hàng</w:t>
              </w:r>
            </w:ins>
          </w:p>
        </w:tc>
        <w:tc>
          <w:tcPr>
            <w:tcW w:w="1309" w:type="dxa"/>
            <w:vAlign w:val="center"/>
            <w:tcPrChange w:id="3131" w:author="Tran Huan" w:date="2018-12-02T23:19:00Z">
              <w:tcPr>
                <w:tcW w:w="1309" w:type="dxa"/>
              </w:tcPr>
            </w:tcPrChange>
          </w:tcPr>
          <w:p w14:paraId="781BEFBE" w14:textId="003B96E7" w:rsidR="00616FA2" w:rsidRPr="00926A45" w:rsidRDefault="00616FA2" w:rsidP="00616FA2">
            <w:pPr>
              <w:pStyle w:val="ListParagraph"/>
              <w:spacing w:line="276" w:lineRule="auto"/>
              <w:ind w:left="0"/>
              <w:jc w:val="center"/>
              <w:rPr>
                <w:ins w:id="3132" w:author="Tran Huan" w:date="2018-12-02T23:16:00Z"/>
                <w:b w:val="0"/>
                <w:lang w:val="en-US"/>
                <w:rPrChange w:id="3133" w:author="Tran Huan" w:date="2018-12-03T03:03:00Z">
                  <w:rPr>
                    <w:ins w:id="3134" w:author="Tran Huan" w:date="2018-12-02T23:16:00Z"/>
                    <w:lang w:val="en-US"/>
                  </w:rPr>
                </w:rPrChange>
              </w:rPr>
              <w:pPrChange w:id="3135" w:author="Tran Huan" w:date="2018-12-02T23:18:00Z">
                <w:pPr>
                  <w:pStyle w:val="ListParagraph"/>
                  <w:spacing w:line="276" w:lineRule="auto"/>
                  <w:ind w:left="0"/>
                </w:pPr>
              </w:pPrChange>
            </w:pPr>
            <w:ins w:id="3136" w:author="Tran Huan" w:date="2018-12-02T23:18:00Z">
              <w:r w:rsidRPr="00926A45">
                <w:rPr>
                  <w:b w:val="0"/>
                  <w:lang w:val="en-US"/>
                  <w:rPrChange w:id="3137" w:author="Tran Huan" w:date="2018-12-03T03:03:00Z">
                    <w:rPr>
                      <w:lang w:val="en-US"/>
                    </w:rPr>
                  </w:rPrChange>
                </w:rPr>
                <w:t>X</w:t>
              </w:r>
            </w:ins>
          </w:p>
        </w:tc>
        <w:tc>
          <w:tcPr>
            <w:tcW w:w="1309" w:type="dxa"/>
            <w:vAlign w:val="center"/>
            <w:tcPrChange w:id="3138" w:author="Tran Huan" w:date="2018-12-02T23:19:00Z">
              <w:tcPr>
                <w:tcW w:w="1309" w:type="dxa"/>
              </w:tcPr>
            </w:tcPrChange>
          </w:tcPr>
          <w:p w14:paraId="4AF949DF" w14:textId="43DC5E56" w:rsidR="00616FA2" w:rsidRPr="00926A45" w:rsidRDefault="00616FA2" w:rsidP="00616FA2">
            <w:pPr>
              <w:pStyle w:val="ListParagraph"/>
              <w:spacing w:line="276" w:lineRule="auto"/>
              <w:ind w:left="0"/>
              <w:jc w:val="center"/>
              <w:rPr>
                <w:ins w:id="3139" w:author="Tran Huan" w:date="2018-12-02T23:16:00Z"/>
                <w:b w:val="0"/>
                <w:lang w:val="en-US"/>
                <w:rPrChange w:id="3140" w:author="Tran Huan" w:date="2018-12-03T03:03:00Z">
                  <w:rPr>
                    <w:ins w:id="3141" w:author="Tran Huan" w:date="2018-12-02T23:16:00Z"/>
                    <w:lang w:val="en-US"/>
                  </w:rPr>
                </w:rPrChange>
              </w:rPr>
              <w:pPrChange w:id="3142" w:author="Tran Huan" w:date="2018-12-02T23:18:00Z">
                <w:pPr>
                  <w:pStyle w:val="ListParagraph"/>
                  <w:spacing w:line="276" w:lineRule="auto"/>
                  <w:ind w:left="0"/>
                </w:pPr>
              </w:pPrChange>
            </w:pPr>
          </w:p>
        </w:tc>
      </w:tr>
      <w:tr w:rsidR="00616FA2" w14:paraId="5B42A582" w14:textId="5893D337" w:rsidTr="00616FA2">
        <w:tblPrEx>
          <w:tblW w:w="0" w:type="auto"/>
          <w:tblInd w:w="85" w:type="dxa"/>
          <w:tblPrExChange w:id="3143" w:author="Tran Huan" w:date="2018-12-02T23:19:00Z">
            <w:tblPrEx>
              <w:tblW w:w="0" w:type="auto"/>
              <w:tblInd w:w="85" w:type="dxa"/>
            </w:tblPrEx>
          </w:tblPrExChange>
        </w:tblPrEx>
        <w:trPr>
          <w:ins w:id="3144" w:author="Tran Huan" w:date="2018-12-02T23:07:00Z"/>
        </w:trPr>
        <w:tc>
          <w:tcPr>
            <w:tcW w:w="708" w:type="dxa"/>
            <w:vAlign w:val="center"/>
            <w:tcPrChange w:id="3145" w:author="Tran Huan" w:date="2018-12-02T23:19:00Z">
              <w:tcPr>
                <w:tcW w:w="708" w:type="dxa"/>
              </w:tcPr>
            </w:tcPrChange>
          </w:tcPr>
          <w:p w14:paraId="6F5BAA01" w14:textId="49E0E5EC" w:rsidR="00616FA2" w:rsidRPr="00926A45" w:rsidRDefault="00616FA2" w:rsidP="00616FA2">
            <w:pPr>
              <w:pStyle w:val="ListParagraph"/>
              <w:spacing w:line="276" w:lineRule="auto"/>
              <w:ind w:left="0"/>
              <w:jc w:val="center"/>
              <w:rPr>
                <w:ins w:id="3146" w:author="Tran Huan" w:date="2018-12-02T23:07:00Z"/>
                <w:b w:val="0"/>
                <w:lang w:val="en-US"/>
                <w:rPrChange w:id="3147" w:author="Tran Huan" w:date="2018-12-03T03:03:00Z">
                  <w:rPr>
                    <w:ins w:id="3148" w:author="Tran Huan" w:date="2018-12-02T23:07:00Z"/>
                  </w:rPr>
                </w:rPrChange>
              </w:rPr>
              <w:pPrChange w:id="3149" w:author="Tran Huan" w:date="2018-12-02T23:19:00Z">
                <w:pPr>
                  <w:pStyle w:val="ListParagraph"/>
                  <w:spacing w:line="276" w:lineRule="auto"/>
                  <w:ind w:left="0"/>
                  <w:jc w:val="center"/>
                </w:pPr>
              </w:pPrChange>
            </w:pPr>
            <w:ins w:id="3150" w:author="Tran Huan" w:date="2018-12-02T23:07:00Z">
              <w:r w:rsidRPr="00926A45">
                <w:rPr>
                  <w:b w:val="0"/>
                  <w:lang w:val="en-US"/>
                  <w:rPrChange w:id="3151" w:author="Tran Huan" w:date="2018-12-03T03:03:00Z">
                    <w:rPr>
                      <w:lang w:val="en-US"/>
                    </w:rPr>
                  </w:rPrChange>
                </w:rPr>
                <w:t>4</w:t>
              </w:r>
            </w:ins>
          </w:p>
        </w:tc>
        <w:tc>
          <w:tcPr>
            <w:tcW w:w="2138" w:type="dxa"/>
            <w:vAlign w:val="center"/>
            <w:tcPrChange w:id="3152" w:author="Tran Huan" w:date="2018-12-02T23:19:00Z">
              <w:tcPr>
                <w:tcW w:w="2138" w:type="dxa"/>
              </w:tcPr>
            </w:tcPrChange>
          </w:tcPr>
          <w:p w14:paraId="2A95E5CB" w14:textId="28E13C0B" w:rsidR="00616FA2" w:rsidRPr="00926A45" w:rsidRDefault="00616FA2" w:rsidP="00616FA2">
            <w:pPr>
              <w:pStyle w:val="ListParagraph"/>
              <w:spacing w:line="276" w:lineRule="auto"/>
              <w:ind w:left="0"/>
              <w:jc w:val="left"/>
              <w:rPr>
                <w:ins w:id="3153" w:author="Tran Huan" w:date="2018-12-02T23:07:00Z"/>
                <w:b w:val="0"/>
                <w:lang w:val="en-US"/>
                <w:rPrChange w:id="3154" w:author="Tran Huan" w:date="2018-12-03T03:03:00Z">
                  <w:rPr>
                    <w:ins w:id="3155" w:author="Tran Huan" w:date="2018-12-02T23:07:00Z"/>
                    <w:lang w:val="en-US"/>
                  </w:rPr>
                </w:rPrChange>
              </w:rPr>
              <w:pPrChange w:id="3156" w:author="Tran Huan" w:date="2018-12-02T23:19:00Z">
                <w:pPr>
                  <w:pStyle w:val="ListParagraph"/>
                  <w:spacing w:line="276" w:lineRule="auto"/>
                  <w:ind w:left="0"/>
                </w:pPr>
              </w:pPrChange>
            </w:pPr>
            <w:ins w:id="3157" w:author="Tran Huan" w:date="2018-12-02T23:07:00Z">
              <w:r w:rsidRPr="00926A45">
                <w:rPr>
                  <w:b w:val="0"/>
                  <w:lang w:val="en-US"/>
                  <w:rPrChange w:id="3158" w:author="Tran Huan" w:date="2018-12-03T03:03:00Z">
                    <w:rPr>
                      <w:lang w:val="en-US"/>
                    </w:rPr>
                  </w:rPrChange>
                </w:rPr>
                <w:t>GU_01_04</w:t>
              </w:r>
            </w:ins>
          </w:p>
        </w:tc>
        <w:tc>
          <w:tcPr>
            <w:tcW w:w="3228" w:type="dxa"/>
            <w:tcPrChange w:id="3159" w:author="Tran Huan" w:date="2018-12-02T23:19:00Z">
              <w:tcPr>
                <w:tcW w:w="3228" w:type="dxa"/>
              </w:tcPr>
            </w:tcPrChange>
          </w:tcPr>
          <w:p w14:paraId="539D7948" w14:textId="63C934D5" w:rsidR="00616FA2" w:rsidRPr="00926A45" w:rsidRDefault="00616FA2" w:rsidP="0005707B">
            <w:pPr>
              <w:pStyle w:val="ListParagraph"/>
              <w:spacing w:line="276" w:lineRule="auto"/>
              <w:ind w:left="0"/>
              <w:rPr>
                <w:ins w:id="3160" w:author="Tran Huan" w:date="2018-12-02T23:07:00Z"/>
                <w:b w:val="0"/>
                <w:lang w:val="en-US"/>
                <w:rPrChange w:id="3161" w:author="Tran Huan" w:date="2018-12-03T03:03:00Z">
                  <w:rPr>
                    <w:ins w:id="3162" w:author="Tran Huan" w:date="2018-12-02T23:07:00Z"/>
                    <w:lang w:val="en-US"/>
                  </w:rPr>
                </w:rPrChange>
              </w:rPr>
            </w:pPr>
            <w:ins w:id="3163" w:author="Tran Huan" w:date="2018-12-02T23:07:00Z">
              <w:r w:rsidRPr="00926A45">
                <w:rPr>
                  <w:b w:val="0"/>
                  <w:lang w:val="en-US"/>
                  <w:rPrChange w:id="3164" w:author="Tran Huan" w:date="2018-12-03T03:03:00Z">
                    <w:rPr>
                      <w:lang w:val="en-US"/>
                    </w:rPr>
                  </w:rPrChange>
                </w:rPr>
                <w:t>Tạo hóa đơn đơn hàng</w:t>
              </w:r>
            </w:ins>
          </w:p>
        </w:tc>
        <w:tc>
          <w:tcPr>
            <w:tcW w:w="1309" w:type="dxa"/>
            <w:vAlign w:val="center"/>
            <w:tcPrChange w:id="3165" w:author="Tran Huan" w:date="2018-12-02T23:19:00Z">
              <w:tcPr>
                <w:tcW w:w="1309" w:type="dxa"/>
              </w:tcPr>
            </w:tcPrChange>
          </w:tcPr>
          <w:p w14:paraId="04261410" w14:textId="2AEF38D9" w:rsidR="00616FA2" w:rsidRPr="00926A45" w:rsidRDefault="00616FA2" w:rsidP="00616FA2">
            <w:pPr>
              <w:pStyle w:val="ListParagraph"/>
              <w:spacing w:line="276" w:lineRule="auto"/>
              <w:ind w:left="0"/>
              <w:jc w:val="center"/>
              <w:rPr>
                <w:ins w:id="3166" w:author="Tran Huan" w:date="2018-12-02T23:16:00Z"/>
                <w:b w:val="0"/>
                <w:lang w:val="en-US"/>
                <w:rPrChange w:id="3167" w:author="Tran Huan" w:date="2018-12-03T03:03:00Z">
                  <w:rPr>
                    <w:ins w:id="3168" w:author="Tran Huan" w:date="2018-12-02T23:16:00Z"/>
                    <w:lang w:val="en-US"/>
                  </w:rPr>
                </w:rPrChange>
              </w:rPr>
              <w:pPrChange w:id="3169" w:author="Tran Huan" w:date="2018-12-02T23:18:00Z">
                <w:pPr>
                  <w:pStyle w:val="ListParagraph"/>
                  <w:spacing w:line="276" w:lineRule="auto"/>
                  <w:ind w:left="0"/>
                </w:pPr>
              </w:pPrChange>
            </w:pPr>
            <w:ins w:id="3170" w:author="Tran Huan" w:date="2018-12-02T23:18:00Z">
              <w:r w:rsidRPr="00926A45">
                <w:rPr>
                  <w:b w:val="0"/>
                  <w:lang w:val="en-US"/>
                  <w:rPrChange w:id="3171" w:author="Tran Huan" w:date="2018-12-03T03:03:00Z">
                    <w:rPr>
                      <w:lang w:val="en-US"/>
                    </w:rPr>
                  </w:rPrChange>
                </w:rPr>
                <w:t>X</w:t>
              </w:r>
            </w:ins>
          </w:p>
        </w:tc>
        <w:tc>
          <w:tcPr>
            <w:tcW w:w="1309" w:type="dxa"/>
            <w:vAlign w:val="center"/>
            <w:tcPrChange w:id="3172" w:author="Tran Huan" w:date="2018-12-02T23:19:00Z">
              <w:tcPr>
                <w:tcW w:w="1309" w:type="dxa"/>
              </w:tcPr>
            </w:tcPrChange>
          </w:tcPr>
          <w:p w14:paraId="3A1AD1B4" w14:textId="719BE17B" w:rsidR="00616FA2" w:rsidRPr="00926A45" w:rsidRDefault="00616FA2" w:rsidP="00616FA2">
            <w:pPr>
              <w:pStyle w:val="ListParagraph"/>
              <w:spacing w:line="276" w:lineRule="auto"/>
              <w:ind w:left="0"/>
              <w:jc w:val="center"/>
              <w:rPr>
                <w:ins w:id="3173" w:author="Tran Huan" w:date="2018-12-02T23:16:00Z"/>
                <w:b w:val="0"/>
                <w:lang w:val="en-US"/>
                <w:rPrChange w:id="3174" w:author="Tran Huan" w:date="2018-12-03T03:03:00Z">
                  <w:rPr>
                    <w:ins w:id="3175" w:author="Tran Huan" w:date="2018-12-02T23:16:00Z"/>
                    <w:lang w:val="en-US"/>
                  </w:rPr>
                </w:rPrChange>
              </w:rPr>
              <w:pPrChange w:id="3176" w:author="Tran Huan" w:date="2018-12-02T23:18:00Z">
                <w:pPr>
                  <w:pStyle w:val="ListParagraph"/>
                  <w:spacing w:line="276" w:lineRule="auto"/>
                  <w:ind w:left="0"/>
                </w:pPr>
              </w:pPrChange>
            </w:pPr>
          </w:p>
        </w:tc>
      </w:tr>
      <w:tr w:rsidR="00616FA2" w14:paraId="63E6CF10" w14:textId="31EBAF5F" w:rsidTr="00616FA2">
        <w:tblPrEx>
          <w:tblW w:w="0" w:type="auto"/>
          <w:tblInd w:w="85" w:type="dxa"/>
          <w:tblPrExChange w:id="3177" w:author="Tran Huan" w:date="2018-12-02T23:19:00Z">
            <w:tblPrEx>
              <w:tblW w:w="0" w:type="auto"/>
              <w:tblInd w:w="85" w:type="dxa"/>
            </w:tblPrEx>
          </w:tblPrExChange>
        </w:tblPrEx>
        <w:trPr>
          <w:ins w:id="3178" w:author="Tran Huan" w:date="2018-12-02T23:07:00Z"/>
        </w:trPr>
        <w:tc>
          <w:tcPr>
            <w:tcW w:w="708" w:type="dxa"/>
            <w:vAlign w:val="center"/>
            <w:tcPrChange w:id="3179" w:author="Tran Huan" w:date="2018-12-02T23:19:00Z">
              <w:tcPr>
                <w:tcW w:w="708" w:type="dxa"/>
              </w:tcPr>
            </w:tcPrChange>
          </w:tcPr>
          <w:p w14:paraId="775A1DFB" w14:textId="0A0ECAE2" w:rsidR="00616FA2" w:rsidRPr="00926A45" w:rsidRDefault="00616FA2" w:rsidP="00616FA2">
            <w:pPr>
              <w:pStyle w:val="ListParagraph"/>
              <w:spacing w:line="276" w:lineRule="auto"/>
              <w:ind w:left="0"/>
              <w:jc w:val="center"/>
              <w:rPr>
                <w:ins w:id="3180" w:author="Tran Huan" w:date="2018-12-02T23:07:00Z"/>
                <w:b w:val="0"/>
                <w:lang w:val="en-US"/>
                <w:rPrChange w:id="3181" w:author="Tran Huan" w:date="2018-12-03T03:03:00Z">
                  <w:rPr>
                    <w:ins w:id="3182" w:author="Tran Huan" w:date="2018-12-02T23:07:00Z"/>
                  </w:rPr>
                </w:rPrChange>
              </w:rPr>
              <w:pPrChange w:id="3183" w:author="Tran Huan" w:date="2018-12-02T23:19:00Z">
                <w:pPr>
                  <w:pStyle w:val="ListParagraph"/>
                  <w:spacing w:line="276" w:lineRule="auto"/>
                  <w:ind w:left="0"/>
                  <w:jc w:val="center"/>
                </w:pPr>
              </w:pPrChange>
            </w:pPr>
            <w:ins w:id="3184" w:author="Tran Huan" w:date="2018-12-02T23:07:00Z">
              <w:r w:rsidRPr="00926A45">
                <w:rPr>
                  <w:b w:val="0"/>
                  <w:lang w:val="en-US"/>
                  <w:rPrChange w:id="3185" w:author="Tran Huan" w:date="2018-12-03T03:03:00Z">
                    <w:rPr>
                      <w:lang w:val="en-US"/>
                    </w:rPr>
                  </w:rPrChange>
                </w:rPr>
                <w:t>5</w:t>
              </w:r>
            </w:ins>
          </w:p>
        </w:tc>
        <w:tc>
          <w:tcPr>
            <w:tcW w:w="2138" w:type="dxa"/>
            <w:vAlign w:val="center"/>
            <w:tcPrChange w:id="3186" w:author="Tran Huan" w:date="2018-12-02T23:19:00Z">
              <w:tcPr>
                <w:tcW w:w="2138" w:type="dxa"/>
              </w:tcPr>
            </w:tcPrChange>
          </w:tcPr>
          <w:p w14:paraId="573D1E71" w14:textId="38FCAA1E" w:rsidR="00616FA2" w:rsidRPr="00926A45" w:rsidRDefault="00616FA2" w:rsidP="00616FA2">
            <w:pPr>
              <w:pStyle w:val="ListParagraph"/>
              <w:spacing w:line="276" w:lineRule="auto"/>
              <w:ind w:left="0"/>
              <w:jc w:val="left"/>
              <w:rPr>
                <w:ins w:id="3187" w:author="Tran Huan" w:date="2018-12-02T23:07:00Z"/>
                <w:b w:val="0"/>
                <w:lang w:val="en-US"/>
                <w:rPrChange w:id="3188" w:author="Tran Huan" w:date="2018-12-03T03:03:00Z">
                  <w:rPr>
                    <w:ins w:id="3189" w:author="Tran Huan" w:date="2018-12-02T23:07:00Z"/>
                    <w:lang w:val="en-US"/>
                  </w:rPr>
                </w:rPrChange>
              </w:rPr>
              <w:pPrChange w:id="3190" w:author="Tran Huan" w:date="2018-12-02T23:19:00Z">
                <w:pPr>
                  <w:pStyle w:val="ListParagraph"/>
                  <w:spacing w:line="276" w:lineRule="auto"/>
                  <w:ind w:left="0"/>
                </w:pPr>
              </w:pPrChange>
            </w:pPr>
            <w:ins w:id="3191" w:author="Tran Huan" w:date="2018-12-02T23:07:00Z">
              <w:r w:rsidRPr="00926A45">
                <w:rPr>
                  <w:b w:val="0"/>
                  <w:lang w:val="en-US"/>
                  <w:rPrChange w:id="3192" w:author="Tran Huan" w:date="2018-12-03T03:03:00Z">
                    <w:rPr>
                      <w:lang w:val="en-US"/>
                    </w:rPr>
                  </w:rPrChange>
                </w:rPr>
                <w:t>GU_01_05</w:t>
              </w:r>
            </w:ins>
          </w:p>
        </w:tc>
        <w:tc>
          <w:tcPr>
            <w:tcW w:w="3228" w:type="dxa"/>
            <w:tcPrChange w:id="3193" w:author="Tran Huan" w:date="2018-12-02T23:19:00Z">
              <w:tcPr>
                <w:tcW w:w="3228" w:type="dxa"/>
              </w:tcPr>
            </w:tcPrChange>
          </w:tcPr>
          <w:p w14:paraId="5EC5C36B" w14:textId="50171977" w:rsidR="00616FA2" w:rsidRPr="00926A45" w:rsidRDefault="00616FA2" w:rsidP="0005707B">
            <w:pPr>
              <w:pStyle w:val="ListParagraph"/>
              <w:spacing w:line="276" w:lineRule="auto"/>
              <w:ind w:left="0"/>
              <w:rPr>
                <w:ins w:id="3194" w:author="Tran Huan" w:date="2018-12-02T23:07:00Z"/>
                <w:b w:val="0"/>
                <w:lang w:val="en-US"/>
                <w:rPrChange w:id="3195" w:author="Tran Huan" w:date="2018-12-03T03:03:00Z">
                  <w:rPr>
                    <w:ins w:id="3196" w:author="Tran Huan" w:date="2018-12-02T23:07:00Z"/>
                    <w:lang w:val="en-US"/>
                  </w:rPr>
                </w:rPrChange>
              </w:rPr>
            </w:pPr>
            <w:ins w:id="3197" w:author="Tran Huan" w:date="2018-12-02T23:07:00Z">
              <w:r w:rsidRPr="00926A45">
                <w:rPr>
                  <w:b w:val="0"/>
                  <w:lang w:val="en-US"/>
                  <w:rPrChange w:id="3198" w:author="Tran Huan" w:date="2018-12-03T03:03:00Z">
                    <w:rPr>
                      <w:lang w:val="en-US"/>
                    </w:rPr>
                  </w:rPrChange>
                </w:rPr>
                <w:t>Cập nhật hóa đơn</w:t>
              </w:r>
            </w:ins>
          </w:p>
        </w:tc>
        <w:tc>
          <w:tcPr>
            <w:tcW w:w="1309" w:type="dxa"/>
            <w:vAlign w:val="center"/>
            <w:tcPrChange w:id="3199" w:author="Tran Huan" w:date="2018-12-02T23:19:00Z">
              <w:tcPr>
                <w:tcW w:w="1309" w:type="dxa"/>
              </w:tcPr>
            </w:tcPrChange>
          </w:tcPr>
          <w:p w14:paraId="52430ECE" w14:textId="35E9D429" w:rsidR="00616FA2" w:rsidRPr="00926A45" w:rsidRDefault="00616FA2" w:rsidP="00616FA2">
            <w:pPr>
              <w:pStyle w:val="ListParagraph"/>
              <w:spacing w:line="276" w:lineRule="auto"/>
              <w:ind w:left="0"/>
              <w:jc w:val="center"/>
              <w:rPr>
                <w:ins w:id="3200" w:author="Tran Huan" w:date="2018-12-02T23:16:00Z"/>
                <w:b w:val="0"/>
                <w:lang w:val="en-US"/>
                <w:rPrChange w:id="3201" w:author="Tran Huan" w:date="2018-12-03T03:03:00Z">
                  <w:rPr>
                    <w:ins w:id="3202" w:author="Tran Huan" w:date="2018-12-02T23:16:00Z"/>
                    <w:lang w:val="en-US"/>
                  </w:rPr>
                </w:rPrChange>
              </w:rPr>
              <w:pPrChange w:id="3203" w:author="Tran Huan" w:date="2018-12-02T23:18:00Z">
                <w:pPr>
                  <w:pStyle w:val="ListParagraph"/>
                  <w:spacing w:line="276" w:lineRule="auto"/>
                  <w:ind w:left="0"/>
                </w:pPr>
              </w:pPrChange>
            </w:pPr>
            <w:ins w:id="3204" w:author="Tran Huan" w:date="2018-12-02T23:18:00Z">
              <w:r w:rsidRPr="00926A45">
                <w:rPr>
                  <w:b w:val="0"/>
                  <w:lang w:val="en-US"/>
                  <w:rPrChange w:id="3205" w:author="Tran Huan" w:date="2018-12-03T03:03:00Z">
                    <w:rPr>
                      <w:lang w:val="en-US"/>
                    </w:rPr>
                  </w:rPrChange>
                </w:rPr>
                <w:t>X</w:t>
              </w:r>
            </w:ins>
          </w:p>
        </w:tc>
        <w:tc>
          <w:tcPr>
            <w:tcW w:w="1309" w:type="dxa"/>
            <w:vAlign w:val="center"/>
            <w:tcPrChange w:id="3206" w:author="Tran Huan" w:date="2018-12-02T23:19:00Z">
              <w:tcPr>
                <w:tcW w:w="1309" w:type="dxa"/>
              </w:tcPr>
            </w:tcPrChange>
          </w:tcPr>
          <w:p w14:paraId="39B3A634" w14:textId="37ABBB73" w:rsidR="00616FA2" w:rsidRPr="00926A45" w:rsidRDefault="00616FA2" w:rsidP="00616FA2">
            <w:pPr>
              <w:pStyle w:val="ListParagraph"/>
              <w:spacing w:line="276" w:lineRule="auto"/>
              <w:ind w:left="0"/>
              <w:jc w:val="center"/>
              <w:rPr>
                <w:ins w:id="3207" w:author="Tran Huan" w:date="2018-12-02T23:16:00Z"/>
                <w:b w:val="0"/>
                <w:lang w:val="en-US"/>
                <w:rPrChange w:id="3208" w:author="Tran Huan" w:date="2018-12-03T03:03:00Z">
                  <w:rPr>
                    <w:ins w:id="3209" w:author="Tran Huan" w:date="2018-12-02T23:16:00Z"/>
                    <w:lang w:val="en-US"/>
                  </w:rPr>
                </w:rPrChange>
              </w:rPr>
              <w:pPrChange w:id="3210" w:author="Tran Huan" w:date="2018-12-02T23:18:00Z">
                <w:pPr>
                  <w:pStyle w:val="ListParagraph"/>
                  <w:spacing w:line="276" w:lineRule="auto"/>
                  <w:ind w:left="0"/>
                </w:pPr>
              </w:pPrChange>
            </w:pPr>
          </w:p>
        </w:tc>
      </w:tr>
      <w:tr w:rsidR="00616FA2" w14:paraId="61D6F0CF" w14:textId="3BFBF8CD" w:rsidTr="00616FA2">
        <w:tblPrEx>
          <w:tblW w:w="0" w:type="auto"/>
          <w:tblInd w:w="85" w:type="dxa"/>
          <w:tblPrExChange w:id="3211" w:author="Tran Huan" w:date="2018-12-02T23:19:00Z">
            <w:tblPrEx>
              <w:tblW w:w="0" w:type="auto"/>
              <w:tblInd w:w="85" w:type="dxa"/>
            </w:tblPrEx>
          </w:tblPrExChange>
        </w:tblPrEx>
        <w:trPr>
          <w:ins w:id="3212" w:author="Tran Huan" w:date="2018-12-02T23:07:00Z"/>
        </w:trPr>
        <w:tc>
          <w:tcPr>
            <w:tcW w:w="708" w:type="dxa"/>
            <w:vAlign w:val="center"/>
            <w:tcPrChange w:id="3213" w:author="Tran Huan" w:date="2018-12-02T23:19:00Z">
              <w:tcPr>
                <w:tcW w:w="708" w:type="dxa"/>
              </w:tcPr>
            </w:tcPrChange>
          </w:tcPr>
          <w:p w14:paraId="1C4ECF6D" w14:textId="2FA81BB3" w:rsidR="00616FA2" w:rsidRPr="00926A45" w:rsidRDefault="00616FA2" w:rsidP="00616FA2">
            <w:pPr>
              <w:pStyle w:val="ListParagraph"/>
              <w:spacing w:line="276" w:lineRule="auto"/>
              <w:ind w:left="0"/>
              <w:jc w:val="center"/>
              <w:rPr>
                <w:ins w:id="3214" w:author="Tran Huan" w:date="2018-12-02T23:07:00Z"/>
                <w:b w:val="0"/>
                <w:lang w:val="en-US"/>
                <w:rPrChange w:id="3215" w:author="Tran Huan" w:date="2018-12-03T03:03:00Z">
                  <w:rPr>
                    <w:ins w:id="3216" w:author="Tran Huan" w:date="2018-12-02T23:07:00Z"/>
                  </w:rPr>
                </w:rPrChange>
              </w:rPr>
              <w:pPrChange w:id="3217" w:author="Tran Huan" w:date="2018-12-02T23:19:00Z">
                <w:pPr>
                  <w:pStyle w:val="ListParagraph"/>
                  <w:spacing w:line="276" w:lineRule="auto"/>
                  <w:ind w:left="0"/>
                  <w:jc w:val="center"/>
                </w:pPr>
              </w:pPrChange>
            </w:pPr>
            <w:ins w:id="3218" w:author="Tran Huan" w:date="2018-12-02T23:07:00Z">
              <w:r w:rsidRPr="00926A45">
                <w:rPr>
                  <w:b w:val="0"/>
                  <w:lang w:val="en-US"/>
                  <w:rPrChange w:id="3219" w:author="Tran Huan" w:date="2018-12-03T03:03:00Z">
                    <w:rPr>
                      <w:lang w:val="en-US"/>
                    </w:rPr>
                  </w:rPrChange>
                </w:rPr>
                <w:t>6</w:t>
              </w:r>
            </w:ins>
          </w:p>
        </w:tc>
        <w:tc>
          <w:tcPr>
            <w:tcW w:w="2138" w:type="dxa"/>
            <w:vAlign w:val="center"/>
            <w:tcPrChange w:id="3220" w:author="Tran Huan" w:date="2018-12-02T23:19:00Z">
              <w:tcPr>
                <w:tcW w:w="2138" w:type="dxa"/>
              </w:tcPr>
            </w:tcPrChange>
          </w:tcPr>
          <w:p w14:paraId="1678418C" w14:textId="2138B888" w:rsidR="00616FA2" w:rsidRPr="00926A45" w:rsidRDefault="00616FA2" w:rsidP="00616FA2">
            <w:pPr>
              <w:pStyle w:val="ListParagraph"/>
              <w:spacing w:line="276" w:lineRule="auto"/>
              <w:ind w:left="0"/>
              <w:jc w:val="left"/>
              <w:rPr>
                <w:ins w:id="3221" w:author="Tran Huan" w:date="2018-12-02T23:07:00Z"/>
                <w:b w:val="0"/>
                <w:lang w:val="en-US"/>
                <w:rPrChange w:id="3222" w:author="Tran Huan" w:date="2018-12-03T03:03:00Z">
                  <w:rPr>
                    <w:ins w:id="3223" w:author="Tran Huan" w:date="2018-12-02T23:07:00Z"/>
                    <w:lang w:val="en-US"/>
                  </w:rPr>
                </w:rPrChange>
              </w:rPr>
              <w:pPrChange w:id="3224" w:author="Tran Huan" w:date="2018-12-02T23:19:00Z">
                <w:pPr>
                  <w:pStyle w:val="ListParagraph"/>
                  <w:spacing w:line="276" w:lineRule="auto"/>
                  <w:ind w:left="0"/>
                </w:pPr>
              </w:pPrChange>
            </w:pPr>
            <w:ins w:id="3225" w:author="Tran Huan" w:date="2018-12-02T23:07:00Z">
              <w:r w:rsidRPr="00926A45">
                <w:rPr>
                  <w:b w:val="0"/>
                  <w:lang w:val="en-US"/>
                  <w:rPrChange w:id="3226" w:author="Tran Huan" w:date="2018-12-03T03:03:00Z">
                    <w:rPr>
                      <w:lang w:val="en-US"/>
                    </w:rPr>
                  </w:rPrChange>
                </w:rPr>
                <w:t>GU_02_01</w:t>
              </w:r>
            </w:ins>
          </w:p>
        </w:tc>
        <w:tc>
          <w:tcPr>
            <w:tcW w:w="3228" w:type="dxa"/>
            <w:tcPrChange w:id="3227" w:author="Tran Huan" w:date="2018-12-02T23:19:00Z">
              <w:tcPr>
                <w:tcW w:w="3228" w:type="dxa"/>
              </w:tcPr>
            </w:tcPrChange>
          </w:tcPr>
          <w:p w14:paraId="1E774D23" w14:textId="180C0C21" w:rsidR="00616FA2" w:rsidRPr="00926A45" w:rsidRDefault="00616FA2" w:rsidP="0005707B">
            <w:pPr>
              <w:pStyle w:val="ListParagraph"/>
              <w:spacing w:line="276" w:lineRule="auto"/>
              <w:ind w:left="0"/>
              <w:rPr>
                <w:ins w:id="3228" w:author="Tran Huan" w:date="2018-12-02T23:07:00Z"/>
                <w:b w:val="0"/>
                <w:lang w:val="en-US"/>
                <w:rPrChange w:id="3229" w:author="Tran Huan" w:date="2018-12-03T03:03:00Z">
                  <w:rPr>
                    <w:ins w:id="3230" w:author="Tran Huan" w:date="2018-12-02T23:07:00Z"/>
                    <w:lang w:val="en-US"/>
                  </w:rPr>
                </w:rPrChange>
              </w:rPr>
            </w:pPr>
            <w:ins w:id="3231" w:author="Tran Huan" w:date="2018-12-02T23:07:00Z">
              <w:r w:rsidRPr="00926A45">
                <w:rPr>
                  <w:b w:val="0"/>
                  <w:lang w:val="en-US"/>
                  <w:rPrChange w:id="3232" w:author="Tran Huan" w:date="2018-12-03T03:03:00Z">
                    <w:rPr>
                      <w:lang w:val="en-US"/>
                    </w:rPr>
                  </w:rPrChange>
                </w:rPr>
                <w:t>Xem danh sách biên nhận theo trạng thái</w:t>
              </w:r>
            </w:ins>
          </w:p>
        </w:tc>
        <w:tc>
          <w:tcPr>
            <w:tcW w:w="1309" w:type="dxa"/>
            <w:vAlign w:val="center"/>
            <w:tcPrChange w:id="3233" w:author="Tran Huan" w:date="2018-12-02T23:19:00Z">
              <w:tcPr>
                <w:tcW w:w="1309" w:type="dxa"/>
              </w:tcPr>
            </w:tcPrChange>
          </w:tcPr>
          <w:p w14:paraId="6EE73A12" w14:textId="42D1DAFE" w:rsidR="00616FA2" w:rsidRPr="00926A45" w:rsidRDefault="00616FA2" w:rsidP="00616FA2">
            <w:pPr>
              <w:pStyle w:val="ListParagraph"/>
              <w:spacing w:line="276" w:lineRule="auto"/>
              <w:ind w:left="0"/>
              <w:jc w:val="center"/>
              <w:rPr>
                <w:ins w:id="3234" w:author="Tran Huan" w:date="2018-12-02T23:16:00Z"/>
                <w:b w:val="0"/>
                <w:lang w:val="en-US"/>
                <w:rPrChange w:id="3235" w:author="Tran Huan" w:date="2018-12-03T03:03:00Z">
                  <w:rPr>
                    <w:ins w:id="3236" w:author="Tran Huan" w:date="2018-12-02T23:16:00Z"/>
                    <w:lang w:val="en-US"/>
                  </w:rPr>
                </w:rPrChange>
              </w:rPr>
              <w:pPrChange w:id="3237" w:author="Tran Huan" w:date="2018-12-02T23:18:00Z">
                <w:pPr>
                  <w:pStyle w:val="ListParagraph"/>
                  <w:spacing w:line="276" w:lineRule="auto"/>
                  <w:ind w:left="0"/>
                </w:pPr>
              </w:pPrChange>
            </w:pPr>
            <w:ins w:id="3238" w:author="Tran Huan" w:date="2018-12-02T23:18:00Z">
              <w:r w:rsidRPr="00926A45">
                <w:rPr>
                  <w:b w:val="0"/>
                  <w:lang w:val="en-US"/>
                  <w:rPrChange w:id="3239" w:author="Tran Huan" w:date="2018-12-03T03:03:00Z">
                    <w:rPr>
                      <w:lang w:val="en-US"/>
                    </w:rPr>
                  </w:rPrChange>
                </w:rPr>
                <w:t>X</w:t>
              </w:r>
            </w:ins>
          </w:p>
        </w:tc>
        <w:tc>
          <w:tcPr>
            <w:tcW w:w="1309" w:type="dxa"/>
            <w:vAlign w:val="center"/>
            <w:tcPrChange w:id="3240" w:author="Tran Huan" w:date="2018-12-02T23:19:00Z">
              <w:tcPr>
                <w:tcW w:w="1309" w:type="dxa"/>
              </w:tcPr>
            </w:tcPrChange>
          </w:tcPr>
          <w:p w14:paraId="4C849721" w14:textId="3E58C76B" w:rsidR="00616FA2" w:rsidRPr="00926A45" w:rsidRDefault="00616FA2" w:rsidP="00616FA2">
            <w:pPr>
              <w:pStyle w:val="ListParagraph"/>
              <w:spacing w:line="276" w:lineRule="auto"/>
              <w:ind w:left="0"/>
              <w:jc w:val="center"/>
              <w:rPr>
                <w:ins w:id="3241" w:author="Tran Huan" w:date="2018-12-02T23:16:00Z"/>
                <w:b w:val="0"/>
                <w:lang w:val="en-US"/>
                <w:rPrChange w:id="3242" w:author="Tran Huan" w:date="2018-12-03T03:03:00Z">
                  <w:rPr>
                    <w:ins w:id="3243" w:author="Tran Huan" w:date="2018-12-02T23:16:00Z"/>
                    <w:lang w:val="en-US"/>
                  </w:rPr>
                </w:rPrChange>
              </w:rPr>
              <w:pPrChange w:id="3244" w:author="Tran Huan" w:date="2018-12-02T23:18:00Z">
                <w:pPr>
                  <w:pStyle w:val="ListParagraph"/>
                  <w:spacing w:line="276" w:lineRule="auto"/>
                  <w:ind w:left="0"/>
                </w:pPr>
              </w:pPrChange>
            </w:pPr>
          </w:p>
        </w:tc>
      </w:tr>
      <w:tr w:rsidR="00616FA2" w14:paraId="2B339B27" w14:textId="15A6B1D8" w:rsidTr="00616FA2">
        <w:tblPrEx>
          <w:tblW w:w="0" w:type="auto"/>
          <w:tblInd w:w="85" w:type="dxa"/>
          <w:tblPrExChange w:id="3245" w:author="Tran Huan" w:date="2018-12-02T23:19:00Z">
            <w:tblPrEx>
              <w:tblW w:w="0" w:type="auto"/>
              <w:tblInd w:w="85" w:type="dxa"/>
            </w:tblPrEx>
          </w:tblPrExChange>
        </w:tblPrEx>
        <w:trPr>
          <w:ins w:id="3246" w:author="Tran Huan" w:date="2018-12-02T23:07:00Z"/>
        </w:trPr>
        <w:tc>
          <w:tcPr>
            <w:tcW w:w="708" w:type="dxa"/>
            <w:vAlign w:val="center"/>
            <w:tcPrChange w:id="3247" w:author="Tran Huan" w:date="2018-12-02T23:19:00Z">
              <w:tcPr>
                <w:tcW w:w="708" w:type="dxa"/>
              </w:tcPr>
            </w:tcPrChange>
          </w:tcPr>
          <w:p w14:paraId="573E54EE" w14:textId="2A81FF10" w:rsidR="00616FA2" w:rsidRPr="00926A45" w:rsidRDefault="00616FA2" w:rsidP="00616FA2">
            <w:pPr>
              <w:pStyle w:val="ListParagraph"/>
              <w:spacing w:line="276" w:lineRule="auto"/>
              <w:ind w:left="0"/>
              <w:jc w:val="center"/>
              <w:rPr>
                <w:ins w:id="3248" w:author="Tran Huan" w:date="2018-12-02T23:07:00Z"/>
                <w:b w:val="0"/>
                <w:lang w:val="en-US"/>
                <w:rPrChange w:id="3249" w:author="Tran Huan" w:date="2018-12-03T03:03:00Z">
                  <w:rPr>
                    <w:ins w:id="3250" w:author="Tran Huan" w:date="2018-12-02T23:07:00Z"/>
                  </w:rPr>
                </w:rPrChange>
              </w:rPr>
              <w:pPrChange w:id="3251" w:author="Tran Huan" w:date="2018-12-02T23:19:00Z">
                <w:pPr>
                  <w:pStyle w:val="ListParagraph"/>
                  <w:spacing w:line="276" w:lineRule="auto"/>
                  <w:ind w:left="0"/>
                  <w:jc w:val="center"/>
                </w:pPr>
              </w:pPrChange>
            </w:pPr>
            <w:ins w:id="3252" w:author="Tran Huan" w:date="2018-12-02T23:07:00Z">
              <w:r w:rsidRPr="00926A45">
                <w:rPr>
                  <w:b w:val="0"/>
                  <w:lang w:val="en-US"/>
                  <w:rPrChange w:id="3253" w:author="Tran Huan" w:date="2018-12-03T03:03:00Z">
                    <w:rPr>
                      <w:lang w:val="en-US"/>
                    </w:rPr>
                  </w:rPrChange>
                </w:rPr>
                <w:t>7</w:t>
              </w:r>
            </w:ins>
          </w:p>
        </w:tc>
        <w:tc>
          <w:tcPr>
            <w:tcW w:w="2138" w:type="dxa"/>
            <w:vAlign w:val="center"/>
            <w:tcPrChange w:id="3254" w:author="Tran Huan" w:date="2018-12-02T23:19:00Z">
              <w:tcPr>
                <w:tcW w:w="2138" w:type="dxa"/>
              </w:tcPr>
            </w:tcPrChange>
          </w:tcPr>
          <w:p w14:paraId="0D4D1830" w14:textId="213A15D9" w:rsidR="00616FA2" w:rsidRPr="00926A45" w:rsidRDefault="00616FA2" w:rsidP="00616FA2">
            <w:pPr>
              <w:pStyle w:val="ListParagraph"/>
              <w:spacing w:line="276" w:lineRule="auto"/>
              <w:ind w:left="0"/>
              <w:jc w:val="left"/>
              <w:rPr>
                <w:ins w:id="3255" w:author="Tran Huan" w:date="2018-12-02T23:07:00Z"/>
                <w:b w:val="0"/>
                <w:lang w:val="en-US"/>
                <w:rPrChange w:id="3256" w:author="Tran Huan" w:date="2018-12-03T03:03:00Z">
                  <w:rPr>
                    <w:ins w:id="3257" w:author="Tran Huan" w:date="2018-12-02T23:07:00Z"/>
                    <w:lang w:val="en-US"/>
                  </w:rPr>
                </w:rPrChange>
              </w:rPr>
              <w:pPrChange w:id="3258" w:author="Tran Huan" w:date="2018-12-02T23:19:00Z">
                <w:pPr>
                  <w:pStyle w:val="ListParagraph"/>
                  <w:spacing w:line="276" w:lineRule="auto"/>
                  <w:ind w:left="0"/>
                </w:pPr>
              </w:pPrChange>
            </w:pPr>
            <w:ins w:id="3259" w:author="Tran Huan" w:date="2018-12-02T23:07:00Z">
              <w:r w:rsidRPr="00926A45">
                <w:rPr>
                  <w:b w:val="0"/>
                  <w:lang w:val="en-US"/>
                  <w:rPrChange w:id="3260" w:author="Tran Huan" w:date="2018-12-03T03:03:00Z">
                    <w:rPr>
                      <w:lang w:val="en-US"/>
                    </w:rPr>
                  </w:rPrChange>
                </w:rPr>
                <w:t>GU_02_02</w:t>
              </w:r>
            </w:ins>
          </w:p>
        </w:tc>
        <w:tc>
          <w:tcPr>
            <w:tcW w:w="3228" w:type="dxa"/>
            <w:tcPrChange w:id="3261" w:author="Tran Huan" w:date="2018-12-02T23:19:00Z">
              <w:tcPr>
                <w:tcW w:w="3228" w:type="dxa"/>
              </w:tcPr>
            </w:tcPrChange>
          </w:tcPr>
          <w:p w14:paraId="61A5A83A" w14:textId="4C64E0BA" w:rsidR="00616FA2" w:rsidRPr="00926A45" w:rsidRDefault="00616FA2" w:rsidP="0005707B">
            <w:pPr>
              <w:pStyle w:val="ListParagraph"/>
              <w:spacing w:line="276" w:lineRule="auto"/>
              <w:ind w:left="0"/>
              <w:rPr>
                <w:ins w:id="3262" w:author="Tran Huan" w:date="2018-12-02T23:07:00Z"/>
                <w:b w:val="0"/>
                <w:lang w:val="en-US"/>
                <w:rPrChange w:id="3263" w:author="Tran Huan" w:date="2018-12-03T03:03:00Z">
                  <w:rPr>
                    <w:ins w:id="3264" w:author="Tran Huan" w:date="2018-12-02T23:07:00Z"/>
                    <w:lang w:val="en-US"/>
                  </w:rPr>
                </w:rPrChange>
              </w:rPr>
            </w:pPr>
            <w:ins w:id="3265" w:author="Tran Huan" w:date="2018-12-02T23:07:00Z">
              <w:r w:rsidRPr="00926A45">
                <w:rPr>
                  <w:b w:val="0"/>
                  <w:lang w:val="en-US"/>
                  <w:rPrChange w:id="3266" w:author="Tran Huan" w:date="2018-12-03T03:03:00Z">
                    <w:rPr>
                      <w:lang w:val="en-US"/>
                    </w:rPr>
                  </w:rPrChange>
                </w:rPr>
                <w:t>Xem chi tiết biên nhận</w:t>
              </w:r>
            </w:ins>
          </w:p>
        </w:tc>
        <w:tc>
          <w:tcPr>
            <w:tcW w:w="1309" w:type="dxa"/>
            <w:vAlign w:val="center"/>
            <w:tcPrChange w:id="3267" w:author="Tran Huan" w:date="2018-12-02T23:19:00Z">
              <w:tcPr>
                <w:tcW w:w="1309" w:type="dxa"/>
              </w:tcPr>
            </w:tcPrChange>
          </w:tcPr>
          <w:p w14:paraId="41BB026C" w14:textId="69BBEA48" w:rsidR="00616FA2" w:rsidRPr="00926A45" w:rsidRDefault="00616FA2" w:rsidP="00616FA2">
            <w:pPr>
              <w:pStyle w:val="ListParagraph"/>
              <w:spacing w:line="276" w:lineRule="auto"/>
              <w:ind w:left="0"/>
              <w:jc w:val="center"/>
              <w:rPr>
                <w:ins w:id="3268" w:author="Tran Huan" w:date="2018-12-02T23:16:00Z"/>
                <w:b w:val="0"/>
                <w:lang w:val="en-US"/>
                <w:rPrChange w:id="3269" w:author="Tran Huan" w:date="2018-12-03T03:03:00Z">
                  <w:rPr>
                    <w:ins w:id="3270" w:author="Tran Huan" w:date="2018-12-02T23:16:00Z"/>
                    <w:lang w:val="en-US"/>
                  </w:rPr>
                </w:rPrChange>
              </w:rPr>
              <w:pPrChange w:id="3271" w:author="Tran Huan" w:date="2018-12-02T23:18:00Z">
                <w:pPr>
                  <w:pStyle w:val="ListParagraph"/>
                  <w:spacing w:line="276" w:lineRule="auto"/>
                  <w:ind w:left="0"/>
                </w:pPr>
              </w:pPrChange>
            </w:pPr>
            <w:ins w:id="3272" w:author="Tran Huan" w:date="2018-12-02T23:18:00Z">
              <w:r w:rsidRPr="00926A45">
                <w:rPr>
                  <w:b w:val="0"/>
                  <w:lang w:val="en-US"/>
                  <w:rPrChange w:id="3273" w:author="Tran Huan" w:date="2018-12-03T03:03:00Z">
                    <w:rPr>
                      <w:lang w:val="en-US"/>
                    </w:rPr>
                  </w:rPrChange>
                </w:rPr>
                <w:t>X</w:t>
              </w:r>
            </w:ins>
          </w:p>
        </w:tc>
        <w:tc>
          <w:tcPr>
            <w:tcW w:w="1309" w:type="dxa"/>
            <w:vAlign w:val="center"/>
            <w:tcPrChange w:id="3274" w:author="Tran Huan" w:date="2018-12-02T23:19:00Z">
              <w:tcPr>
                <w:tcW w:w="1309" w:type="dxa"/>
              </w:tcPr>
            </w:tcPrChange>
          </w:tcPr>
          <w:p w14:paraId="370171AD" w14:textId="4806A37E" w:rsidR="00616FA2" w:rsidRPr="00926A45" w:rsidRDefault="00616FA2" w:rsidP="00616FA2">
            <w:pPr>
              <w:pStyle w:val="ListParagraph"/>
              <w:spacing w:line="276" w:lineRule="auto"/>
              <w:ind w:left="0"/>
              <w:jc w:val="center"/>
              <w:rPr>
                <w:ins w:id="3275" w:author="Tran Huan" w:date="2018-12-02T23:16:00Z"/>
                <w:b w:val="0"/>
                <w:lang w:val="en-US"/>
                <w:rPrChange w:id="3276" w:author="Tran Huan" w:date="2018-12-03T03:03:00Z">
                  <w:rPr>
                    <w:ins w:id="3277" w:author="Tran Huan" w:date="2018-12-02T23:16:00Z"/>
                    <w:lang w:val="en-US"/>
                  </w:rPr>
                </w:rPrChange>
              </w:rPr>
              <w:pPrChange w:id="3278" w:author="Tran Huan" w:date="2018-12-02T23:18:00Z">
                <w:pPr>
                  <w:pStyle w:val="ListParagraph"/>
                  <w:spacing w:line="276" w:lineRule="auto"/>
                  <w:ind w:left="0"/>
                </w:pPr>
              </w:pPrChange>
            </w:pPr>
          </w:p>
        </w:tc>
      </w:tr>
      <w:tr w:rsidR="00616FA2" w14:paraId="423DA251" w14:textId="4D72DB41" w:rsidTr="00616FA2">
        <w:tblPrEx>
          <w:tblW w:w="0" w:type="auto"/>
          <w:tblInd w:w="85" w:type="dxa"/>
          <w:tblPrExChange w:id="3279" w:author="Tran Huan" w:date="2018-12-02T23:19:00Z">
            <w:tblPrEx>
              <w:tblW w:w="0" w:type="auto"/>
              <w:tblInd w:w="85" w:type="dxa"/>
            </w:tblPrEx>
          </w:tblPrExChange>
        </w:tblPrEx>
        <w:trPr>
          <w:ins w:id="3280" w:author="Tran Huan" w:date="2018-12-02T23:07:00Z"/>
        </w:trPr>
        <w:tc>
          <w:tcPr>
            <w:tcW w:w="708" w:type="dxa"/>
            <w:vAlign w:val="center"/>
            <w:tcPrChange w:id="3281" w:author="Tran Huan" w:date="2018-12-02T23:19:00Z">
              <w:tcPr>
                <w:tcW w:w="708" w:type="dxa"/>
              </w:tcPr>
            </w:tcPrChange>
          </w:tcPr>
          <w:p w14:paraId="44DFB738" w14:textId="3371B837" w:rsidR="00616FA2" w:rsidRPr="00926A45" w:rsidRDefault="00616FA2" w:rsidP="00616FA2">
            <w:pPr>
              <w:pStyle w:val="ListParagraph"/>
              <w:spacing w:line="276" w:lineRule="auto"/>
              <w:ind w:left="0"/>
              <w:jc w:val="center"/>
              <w:rPr>
                <w:ins w:id="3282" w:author="Tran Huan" w:date="2018-12-02T23:07:00Z"/>
                <w:b w:val="0"/>
                <w:lang w:val="en-US"/>
                <w:rPrChange w:id="3283" w:author="Tran Huan" w:date="2018-12-03T03:03:00Z">
                  <w:rPr>
                    <w:ins w:id="3284" w:author="Tran Huan" w:date="2018-12-02T23:07:00Z"/>
                  </w:rPr>
                </w:rPrChange>
              </w:rPr>
              <w:pPrChange w:id="3285" w:author="Tran Huan" w:date="2018-12-02T23:19:00Z">
                <w:pPr>
                  <w:pStyle w:val="ListParagraph"/>
                  <w:spacing w:line="276" w:lineRule="auto"/>
                  <w:ind w:left="0"/>
                  <w:jc w:val="center"/>
                </w:pPr>
              </w:pPrChange>
            </w:pPr>
            <w:ins w:id="3286" w:author="Tran Huan" w:date="2018-12-02T23:07:00Z">
              <w:r w:rsidRPr="00926A45">
                <w:rPr>
                  <w:b w:val="0"/>
                  <w:lang w:val="en-US"/>
                  <w:rPrChange w:id="3287" w:author="Tran Huan" w:date="2018-12-03T03:03:00Z">
                    <w:rPr>
                      <w:lang w:val="en-US"/>
                    </w:rPr>
                  </w:rPrChange>
                </w:rPr>
                <w:t>8</w:t>
              </w:r>
            </w:ins>
          </w:p>
        </w:tc>
        <w:tc>
          <w:tcPr>
            <w:tcW w:w="2138" w:type="dxa"/>
            <w:vAlign w:val="center"/>
            <w:tcPrChange w:id="3288" w:author="Tran Huan" w:date="2018-12-02T23:19:00Z">
              <w:tcPr>
                <w:tcW w:w="2138" w:type="dxa"/>
              </w:tcPr>
            </w:tcPrChange>
          </w:tcPr>
          <w:p w14:paraId="5584AF37" w14:textId="550E1091" w:rsidR="00616FA2" w:rsidRPr="00926A45" w:rsidRDefault="00616FA2" w:rsidP="00616FA2">
            <w:pPr>
              <w:pStyle w:val="ListParagraph"/>
              <w:spacing w:line="276" w:lineRule="auto"/>
              <w:ind w:left="0"/>
              <w:jc w:val="left"/>
              <w:rPr>
                <w:ins w:id="3289" w:author="Tran Huan" w:date="2018-12-02T23:07:00Z"/>
                <w:b w:val="0"/>
                <w:lang w:val="en-US"/>
                <w:rPrChange w:id="3290" w:author="Tran Huan" w:date="2018-12-03T03:03:00Z">
                  <w:rPr>
                    <w:ins w:id="3291" w:author="Tran Huan" w:date="2018-12-02T23:07:00Z"/>
                    <w:lang w:val="en-US"/>
                  </w:rPr>
                </w:rPrChange>
              </w:rPr>
              <w:pPrChange w:id="3292" w:author="Tran Huan" w:date="2018-12-02T23:19:00Z">
                <w:pPr>
                  <w:pStyle w:val="ListParagraph"/>
                  <w:spacing w:line="276" w:lineRule="auto"/>
                  <w:ind w:left="0"/>
                </w:pPr>
              </w:pPrChange>
            </w:pPr>
            <w:ins w:id="3293" w:author="Tran Huan" w:date="2018-12-02T23:07:00Z">
              <w:r w:rsidRPr="00926A45">
                <w:rPr>
                  <w:b w:val="0"/>
                  <w:lang w:val="en-US"/>
                  <w:rPrChange w:id="3294" w:author="Tran Huan" w:date="2018-12-03T03:03:00Z">
                    <w:rPr>
                      <w:lang w:val="en-US"/>
                    </w:rPr>
                  </w:rPrChange>
                </w:rPr>
                <w:t>GU_02_03</w:t>
              </w:r>
            </w:ins>
          </w:p>
        </w:tc>
        <w:tc>
          <w:tcPr>
            <w:tcW w:w="3228" w:type="dxa"/>
            <w:tcPrChange w:id="3295" w:author="Tran Huan" w:date="2018-12-02T23:19:00Z">
              <w:tcPr>
                <w:tcW w:w="3228" w:type="dxa"/>
              </w:tcPr>
            </w:tcPrChange>
          </w:tcPr>
          <w:p w14:paraId="5E42C2F2" w14:textId="179E7214" w:rsidR="00616FA2" w:rsidRPr="00926A45" w:rsidRDefault="00616FA2" w:rsidP="0005707B">
            <w:pPr>
              <w:pStyle w:val="ListParagraph"/>
              <w:spacing w:line="276" w:lineRule="auto"/>
              <w:ind w:left="0"/>
              <w:rPr>
                <w:ins w:id="3296" w:author="Tran Huan" w:date="2018-12-02T23:07:00Z"/>
                <w:b w:val="0"/>
                <w:lang w:val="en-US"/>
                <w:rPrChange w:id="3297" w:author="Tran Huan" w:date="2018-12-03T03:03:00Z">
                  <w:rPr>
                    <w:ins w:id="3298" w:author="Tran Huan" w:date="2018-12-02T23:07:00Z"/>
                    <w:lang w:val="en-US"/>
                  </w:rPr>
                </w:rPrChange>
              </w:rPr>
            </w:pPr>
            <w:ins w:id="3299" w:author="Tran Huan" w:date="2018-12-02T23:07:00Z">
              <w:r w:rsidRPr="00926A45">
                <w:rPr>
                  <w:b w:val="0"/>
                  <w:lang w:val="en-US"/>
                  <w:rPrChange w:id="3300" w:author="Tran Huan" w:date="2018-12-03T03:03:00Z">
                    <w:rPr>
                      <w:lang w:val="en-US"/>
                    </w:rPr>
                  </w:rPrChange>
                </w:rPr>
                <w:t>Thay đổi trạng thái biên nhận</w:t>
              </w:r>
            </w:ins>
          </w:p>
        </w:tc>
        <w:tc>
          <w:tcPr>
            <w:tcW w:w="1309" w:type="dxa"/>
            <w:vAlign w:val="center"/>
            <w:tcPrChange w:id="3301" w:author="Tran Huan" w:date="2018-12-02T23:19:00Z">
              <w:tcPr>
                <w:tcW w:w="1309" w:type="dxa"/>
              </w:tcPr>
            </w:tcPrChange>
          </w:tcPr>
          <w:p w14:paraId="0357528D" w14:textId="7BC1A1C4" w:rsidR="00616FA2" w:rsidRPr="00926A45" w:rsidRDefault="00616FA2" w:rsidP="00616FA2">
            <w:pPr>
              <w:pStyle w:val="ListParagraph"/>
              <w:spacing w:line="276" w:lineRule="auto"/>
              <w:ind w:left="0"/>
              <w:jc w:val="center"/>
              <w:rPr>
                <w:ins w:id="3302" w:author="Tran Huan" w:date="2018-12-02T23:16:00Z"/>
                <w:b w:val="0"/>
                <w:lang w:val="en-US"/>
                <w:rPrChange w:id="3303" w:author="Tran Huan" w:date="2018-12-03T03:03:00Z">
                  <w:rPr>
                    <w:ins w:id="3304" w:author="Tran Huan" w:date="2018-12-02T23:16:00Z"/>
                    <w:lang w:val="en-US"/>
                  </w:rPr>
                </w:rPrChange>
              </w:rPr>
              <w:pPrChange w:id="3305" w:author="Tran Huan" w:date="2018-12-02T23:18:00Z">
                <w:pPr>
                  <w:pStyle w:val="ListParagraph"/>
                  <w:spacing w:line="276" w:lineRule="auto"/>
                  <w:ind w:left="0"/>
                </w:pPr>
              </w:pPrChange>
            </w:pPr>
            <w:ins w:id="3306" w:author="Tran Huan" w:date="2018-12-02T23:18:00Z">
              <w:r w:rsidRPr="00926A45">
                <w:rPr>
                  <w:b w:val="0"/>
                  <w:lang w:val="en-US"/>
                  <w:rPrChange w:id="3307" w:author="Tran Huan" w:date="2018-12-03T03:03:00Z">
                    <w:rPr>
                      <w:lang w:val="en-US"/>
                    </w:rPr>
                  </w:rPrChange>
                </w:rPr>
                <w:t>X</w:t>
              </w:r>
            </w:ins>
          </w:p>
        </w:tc>
        <w:tc>
          <w:tcPr>
            <w:tcW w:w="1309" w:type="dxa"/>
            <w:vAlign w:val="center"/>
            <w:tcPrChange w:id="3308" w:author="Tran Huan" w:date="2018-12-02T23:19:00Z">
              <w:tcPr>
                <w:tcW w:w="1309" w:type="dxa"/>
              </w:tcPr>
            </w:tcPrChange>
          </w:tcPr>
          <w:p w14:paraId="4A522B8C" w14:textId="7FBCA6C8" w:rsidR="00616FA2" w:rsidRPr="00926A45" w:rsidRDefault="00616FA2" w:rsidP="00616FA2">
            <w:pPr>
              <w:pStyle w:val="ListParagraph"/>
              <w:spacing w:line="276" w:lineRule="auto"/>
              <w:ind w:left="0"/>
              <w:jc w:val="center"/>
              <w:rPr>
                <w:ins w:id="3309" w:author="Tran Huan" w:date="2018-12-02T23:16:00Z"/>
                <w:b w:val="0"/>
                <w:lang w:val="en-US"/>
                <w:rPrChange w:id="3310" w:author="Tran Huan" w:date="2018-12-03T03:03:00Z">
                  <w:rPr>
                    <w:ins w:id="3311" w:author="Tran Huan" w:date="2018-12-02T23:16:00Z"/>
                    <w:lang w:val="en-US"/>
                  </w:rPr>
                </w:rPrChange>
              </w:rPr>
              <w:pPrChange w:id="3312" w:author="Tran Huan" w:date="2018-12-02T23:18:00Z">
                <w:pPr>
                  <w:pStyle w:val="ListParagraph"/>
                  <w:spacing w:line="276" w:lineRule="auto"/>
                  <w:ind w:left="0"/>
                </w:pPr>
              </w:pPrChange>
            </w:pPr>
          </w:p>
        </w:tc>
      </w:tr>
      <w:tr w:rsidR="00616FA2" w14:paraId="4619DF40" w14:textId="4D5D7905" w:rsidTr="00616FA2">
        <w:tblPrEx>
          <w:tblW w:w="0" w:type="auto"/>
          <w:tblInd w:w="85" w:type="dxa"/>
          <w:tblPrExChange w:id="3313" w:author="Tran Huan" w:date="2018-12-02T23:19:00Z">
            <w:tblPrEx>
              <w:tblW w:w="0" w:type="auto"/>
              <w:tblInd w:w="85" w:type="dxa"/>
            </w:tblPrEx>
          </w:tblPrExChange>
        </w:tblPrEx>
        <w:trPr>
          <w:ins w:id="3314" w:author="Tran Huan" w:date="2018-12-02T23:07:00Z"/>
        </w:trPr>
        <w:tc>
          <w:tcPr>
            <w:tcW w:w="708" w:type="dxa"/>
            <w:vAlign w:val="center"/>
            <w:tcPrChange w:id="3315" w:author="Tran Huan" w:date="2018-12-02T23:19:00Z">
              <w:tcPr>
                <w:tcW w:w="708" w:type="dxa"/>
              </w:tcPr>
            </w:tcPrChange>
          </w:tcPr>
          <w:p w14:paraId="3FDC3A22" w14:textId="614408A5" w:rsidR="00616FA2" w:rsidRPr="00926A45" w:rsidRDefault="00616FA2" w:rsidP="00616FA2">
            <w:pPr>
              <w:pStyle w:val="ListParagraph"/>
              <w:spacing w:line="276" w:lineRule="auto"/>
              <w:ind w:left="0"/>
              <w:jc w:val="center"/>
              <w:rPr>
                <w:ins w:id="3316" w:author="Tran Huan" w:date="2018-12-02T23:07:00Z"/>
                <w:b w:val="0"/>
                <w:lang w:val="en-US"/>
                <w:rPrChange w:id="3317" w:author="Tran Huan" w:date="2018-12-03T03:03:00Z">
                  <w:rPr>
                    <w:ins w:id="3318" w:author="Tran Huan" w:date="2018-12-02T23:07:00Z"/>
                  </w:rPr>
                </w:rPrChange>
              </w:rPr>
              <w:pPrChange w:id="3319" w:author="Tran Huan" w:date="2018-12-02T23:19:00Z">
                <w:pPr>
                  <w:pStyle w:val="ListParagraph"/>
                  <w:spacing w:line="276" w:lineRule="auto"/>
                  <w:ind w:left="0"/>
                  <w:jc w:val="center"/>
                </w:pPr>
              </w:pPrChange>
            </w:pPr>
            <w:ins w:id="3320" w:author="Tran Huan" w:date="2018-12-02T23:08:00Z">
              <w:r w:rsidRPr="00926A45">
                <w:rPr>
                  <w:b w:val="0"/>
                  <w:lang w:val="en-US"/>
                  <w:rPrChange w:id="3321" w:author="Tran Huan" w:date="2018-12-03T03:03:00Z">
                    <w:rPr>
                      <w:lang w:val="en-US"/>
                    </w:rPr>
                  </w:rPrChange>
                </w:rPr>
                <w:t>9</w:t>
              </w:r>
            </w:ins>
          </w:p>
        </w:tc>
        <w:tc>
          <w:tcPr>
            <w:tcW w:w="2138" w:type="dxa"/>
            <w:vAlign w:val="center"/>
            <w:tcPrChange w:id="3322" w:author="Tran Huan" w:date="2018-12-02T23:19:00Z">
              <w:tcPr>
                <w:tcW w:w="2138" w:type="dxa"/>
              </w:tcPr>
            </w:tcPrChange>
          </w:tcPr>
          <w:p w14:paraId="7EAF07C9" w14:textId="348B3638" w:rsidR="00616FA2" w:rsidRPr="00926A45" w:rsidRDefault="00616FA2" w:rsidP="00616FA2">
            <w:pPr>
              <w:pStyle w:val="ListParagraph"/>
              <w:spacing w:line="276" w:lineRule="auto"/>
              <w:ind w:left="0"/>
              <w:jc w:val="left"/>
              <w:rPr>
                <w:ins w:id="3323" w:author="Tran Huan" w:date="2018-12-02T23:07:00Z"/>
                <w:b w:val="0"/>
                <w:lang w:val="en-US"/>
                <w:rPrChange w:id="3324" w:author="Tran Huan" w:date="2018-12-03T03:03:00Z">
                  <w:rPr>
                    <w:ins w:id="3325" w:author="Tran Huan" w:date="2018-12-02T23:07:00Z"/>
                    <w:lang w:val="en-US"/>
                  </w:rPr>
                </w:rPrChange>
              </w:rPr>
              <w:pPrChange w:id="3326" w:author="Tran Huan" w:date="2018-12-02T23:19:00Z">
                <w:pPr>
                  <w:pStyle w:val="ListParagraph"/>
                  <w:spacing w:line="276" w:lineRule="auto"/>
                  <w:ind w:left="0"/>
                </w:pPr>
              </w:pPrChange>
            </w:pPr>
            <w:ins w:id="3327" w:author="Tran Huan" w:date="2018-12-02T23:07:00Z">
              <w:r w:rsidRPr="00926A45">
                <w:rPr>
                  <w:b w:val="0"/>
                  <w:lang w:val="en-US"/>
                  <w:rPrChange w:id="3328" w:author="Tran Huan" w:date="2018-12-03T03:03:00Z">
                    <w:rPr>
                      <w:lang w:val="en-US"/>
                    </w:rPr>
                  </w:rPrChange>
                </w:rPr>
                <w:t>GU_02_04</w:t>
              </w:r>
            </w:ins>
          </w:p>
        </w:tc>
        <w:tc>
          <w:tcPr>
            <w:tcW w:w="3228" w:type="dxa"/>
            <w:tcPrChange w:id="3329" w:author="Tran Huan" w:date="2018-12-02T23:19:00Z">
              <w:tcPr>
                <w:tcW w:w="3228" w:type="dxa"/>
              </w:tcPr>
            </w:tcPrChange>
          </w:tcPr>
          <w:p w14:paraId="1BCA9744" w14:textId="5BABCAB9" w:rsidR="00616FA2" w:rsidRPr="00926A45" w:rsidRDefault="00616FA2" w:rsidP="0005707B">
            <w:pPr>
              <w:pStyle w:val="ListParagraph"/>
              <w:spacing w:line="276" w:lineRule="auto"/>
              <w:ind w:left="0"/>
              <w:rPr>
                <w:ins w:id="3330" w:author="Tran Huan" w:date="2018-12-02T23:07:00Z"/>
                <w:b w:val="0"/>
                <w:lang w:val="en-US"/>
                <w:rPrChange w:id="3331" w:author="Tran Huan" w:date="2018-12-03T03:03:00Z">
                  <w:rPr>
                    <w:ins w:id="3332" w:author="Tran Huan" w:date="2018-12-02T23:07:00Z"/>
                    <w:lang w:val="en-US"/>
                  </w:rPr>
                </w:rPrChange>
              </w:rPr>
            </w:pPr>
            <w:ins w:id="3333" w:author="Tran Huan" w:date="2018-12-02T23:07:00Z">
              <w:r w:rsidRPr="00926A45">
                <w:rPr>
                  <w:b w:val="0"/>
                  <w:lang w:val="en-US"/>
                  <w:rPrChange w:id="3334" w:author="Tran Huan" w:date="2018-12-03T03:03:00Z">
                    <w:rPr>
                      <w:lang w:val="en-US"/>
                    </w:rPr>
                  </w:rPrChange>
                </w:rPr>
                <w:t>Cập nhật thông tin biên nhận</w:t>
              </w:r>
            </w:ins>
          </w:p>
        </w:tc>
        <w:tc>
          <w:tcPr>
            <w:tcW w:w="1309" w:type="dxa"/>
            <w:vAlign w:val="center"/>
            <w:tcPrChange w:id="3335" w:author="Tran Huan" w:date="2018-12-02T23:19:00Z">
              <w:tcPr>
                <w:tcW w:w="1309" w:type="dxa"/>
              </w:tcPr>
            </w:tcPrChange>
          </w:tcPr>
          <w:p w14:paraId="7A1E840C" w14:textId="251C27F6" w:rsidR="00616FA2" w:rsidRPr="00926A45" w:rsidRDefault="00616FA2" w:rsidP="00616FA2">
            <w:pPr>
              <w:pStyle w:val="ListParagraph"/>
              <w:spacing w:line="276" w:lineRule="auto"/>
              <w:ind w:left="0"/>
              <w:jc w:val="center"/>
              <w:rPr>
                <w:ins w:id="3336" w:author="Tran Huan" w:date="2018-12-02T23:16:00Z"/>
                <w:b w:val="0"/>
                <w:lang w:val="en-US"/>
                <w:rPrChange w:id="3337" w:author="Tran Huan" w:date="2018-12-03T03:03:00Z">
                  <w:rPr>
                    <w:ins w:id="3338" w:author="Tran Huan" w:date="2018-12-02T23:16:00Z"/>
                    <w:lang w:val="en-US"/>
                  </w:rPr>
                </w:rPrChange>
              </w:rPr>
              <w:pPrChange w:id="3339" w:author="Tran Huan" w:date="2018-12-02T23:18:00Z">
                <w:pPr>
                  <w:pStyle w:val="ListParagraph"/>
                  <w:spacing w:line="276" w:lineRule="auto"/>
                  <w:ind w:left="0"/>
                </w:pPr>
              </w:pPrChange>
            </w:pPr>
            <w:ins w:id="3340" w:author="Tran Huan" w:date="2018-12-02T23:18:00Z">
              <w:r w:rsidRPr="00926A45">
                <w:rPr>
                  <w:b w:val="0"/>
                  <w:lang w:val="en-US"/>
                  <w:rPrChange w:id="3341" w:author="Tran Huan" w:date="2018-12-03T03:03:00Z">
                    <w:rPr>
                      <w:lang w:val="en-US"/>
                    </w:rPr>
                  </w:rPrChange>
                </w:rPr>
                <w:t>X</w:t>
              </w:r>
            </w:ins>
          </w:p>
        </w:tc>
        <w:tc>
          <w:tcPr>
            <w:tcW w:w="1309" w:type="dxa"/>
            <w:vAlign w:val="center"/>
            <w:tcPrChange w:id="3342" w:author="Tran Huan" w:date="2018-12-02T23:19:00Z">
              <w:tcPr>
                <w:tcW w:w="1309" w:type="dxa"/>
              </w:tcPr>
            </w:tcPrChange>
          </w:tcPr>
          <w:p w14:paraId="15F88285" w14:textId="6CA4675E" w:rsidR="00616FA2" w:rsidRPr="00926A45" w:rsidRDefault="00616FA2" w:rsidP="00616FA2">
            <w:pPr>
              <w:pStyle w:val="ListParagraph"/>
              <w:spacing w:line="276" w:lineRule="auto"/>
              <w:ind w:left="0"/>
              <w:jc w:val="center"/>
              <w:rPr>
                <w:ins w:id="3343" w:author="Tran Huan" w:date="2018-12-02T23:16:00Z"/>
                <w:b w:val="0"/>
                <w:lang w:val="en-US"/>
                <w:rPrChange w:id="3344" w:author="Tran Huan" w:date="2018-12-03T03:03:00Z">
                  <w:rPr>
                    <w:ins w:id="3345" w:author="Tran Huan" w:date="2018-12-02T23:16:00Z"/>
                    <w:lang w:val="en-US"/>
                  </w:rPr>
                </w:rPrChange>
              </w:rPr>
              <w:pPrChange w:id="3346" w:author="Tran Huan" w:date="2018-12-02T23:18:00Z">
                <w:pPr>
                  <w:pStyle w:val="ListParagraph"/>
                  <w:spacing w:line="276" w:lineRule="auto"/>
                  <w:ind w:left="0"/>
                </w:pPr>
              </w:pPrChange>
            </w:pPr>
          </w:p>
        </w:tc>
      </w:tr>
      <w:tr w:rsidR="00616FA2" w14:paraId="3BDFE688" w14:textId="79B3E9A7" w:rsidTr="00616FA2">
        <w:tblPrEx>
          <w:tblW w:w="0" w:type="auto"/>
          <w:tblInd w:w="85" w:type="dxa"/>
          <w:tblPrExChange w:id="3347" w:author="Tran Huan" w:date="2018-12-02T23:19:00Z">
            <w:tblPrEx>
              <w:tblW w:w="0" w:type="auto"/>
              <w:tblInd w:w="85" w:type="dxa"/>
            </w:tblPrEx>
          </w:tblPrExChange>
        </w:tblPrEx>
        <w:trPr>
          <w:ins w:id="3348" w:author="phuong vu" w:date="2018-11-22T16:01:00Z"/>
        </w:trPr>
        <w:tc>
          <w:tcPr>
            <w:tcW w:w="708" w:type="dxa"/>
            <w:vAlign w:val="center"/>
            <w:tcPrChange w:id="3349" w:author="Tran Huan" w:date="2018-12-02T23:19:00Z">
              <w:tcPr>
                <w:tcW w:w="708" w:type="dxa"/>
              </w:tcPr>
            </w:tcPrChange>
          </w:tcPr>
          <w:p w14:paraId="7E41B45B" w14:textId="119DCAA0" w:rsidR="00616FA2" w:rsidRPr="00926A45" w:rsidRDefault="00616FA2" w:rsidP="00616FA2">
            <w:pPr>
              <w:pStyle w:val="ListParagraph"/>
              <w:spacing w:line="276" w:lineRule="auto"/>
              <w:ind w:left="0"/>
              <w:jc w:val="center"/>
              <w:rPr>
                <w:ins w:id="3350" w:author="phuong vu" w:date="2018-11-22T16:01:00Z"/>
                <w:b w:val="0"/>
                <w:lang w:val="en-US"/>
                <w:rPrChange w:id="3351" w:author="Tran Huan" w:date="2018-12-03T03:03:00Z">
                  <w:rPr>
                    <w:ins w:id="3352" w:author="phuong vu" w:date="2018-11-22T16:01:00Z"/>
                    <w:lang w:val="en-US"/>
                  </w:rPr>
                </w:rPrChange>
              </w:rPr>
              <w:pPrChange w:id="3353" w:author="Tran Huan" w:date="2018-12-02T23:19:00Z">
                <w:pPr>
                  <w:pStyle w:val="ListParagraph"/>
                  <w:spacing w:line="360" w:lineRule="auto"/>
                  <w:ind w:left="0"/>
                  <w:jc w:val="center"/>
                </w:pPr>
              </w:pPrChange>
            </w:pPr>
            <w:ins w:id="3354" w:author="phuong vu" w:date="2018-11-22T16:01:00Z">
              <w:del w:id="3355" w:author="Tran Huan" w:date="2018-12-02T23:08:00Z">
                <w:r w:rsidRPr="00926A45" w:rsidDel="0005707B">
                  <w:rPr>
                    <w:b w:val="0"/>
                    <w:rPrChange w:id="3356" w:author="Tran Huan" w:date="2018-12-03T03:03:00Z">
                      <w:rPr/>
                    </w:rPrChange>
                  </w:rPr>
                  <w:delText>3</w:delText>
                </w:r>
              </w:del>
            </w:ins>
            <w:ins w:id="3357" w:author="Tran Huan" w:date="2018-12-02T23:08:00Z">
              <w:r w:rsidRPr="00926A45">
                <w:rPr>
                  <w:b w:val="0"/>
                  <w:lang w:val="en-US"/>
                  <w:rPrChange w:id="3358" w:author="Tran Huan" w:date="2018-12-03T03:03:00Z">
                    <w:rPr>
                      <w:lang w:val="en-US"/>
                    </w:rPr>
                  </w:rPrChange>
                </w:rPr>
                <w:t>10</w:t>
              </w:r>
            </w:ins>
          </w:p>
        </w:tc>
        <w:tc>
          <w:tcPr>
            <w:tcW w:w="2138" w:type="dxa"/>
            <w:vAlign w:val="center"/>
            <w:tcPrChange w:id="3359" w:author="Tran Huan" w:date="2018-12-02T23:19:00Z">
              <w:tcPr>
                <w:tcW w:w="2138" w:type="dxa"/>
              </w:tcPr>
            </w:tcPrChange>
          </w:tcPr>
          <w:p w14:paraId="39B0F760" w14:textId="77777777" w:rsidR="00616FA2" w:rsidRPr="00926A45" w:rsidRDefault="00616FA2" w:rsidP="00616FA2">
            <w:pPr>
              <w:pStyle w:val="ListParagraph"/>
              <w:spacing w:line="276" w:lineRule="auto"/>
              <w:ind w:left="0"/>
              <w:jc w:val="left"/>
              <w:rPr>
                <w:ins w:id="3360" w:author="phuong vu" w:date="2018-11-22T16:01:00Z"/>
                <w:b w:val="0"/>
                <w:lang w:val="en-US"/>
                <w:rPrChange w:id="3361" w:author="Tran Huan" w:date="2018-12-03T03:03:00Z">
                  <w:rPr>
                    <w:ins w:id="3362" w:author="phuong vu" w:date="2018-11-22T16:01:00Z"/>
                    <w:lang w:val="en-US"/>
                  </w:rPr>
                </w:rPrChange>
              </w:rPr>
              <w:pPrChange w:id="3363" w:author="Tran Huan" w:date="2018-12-02T23:19:00Z">
                <w:pPr>
                  <w:pStyle w:val="ListParagraph"/>
                  <w:spacing w:line="360" w:lineRule="auto"/>
                  <w:ind w:left="0"/>
                </w:pPr>
              </w:pPrChange>
            </w:pPr>
            <w:ins w:id="3364" w:author="phuong vu" w:date="2018-11-22T16:01:00Z">
              <w:r w:rsidRPr="00926A45">
                <w:rPr>
                  <w:b w:val="0"/>
                  <w:lang w:val="en-US"/>
                  <w:rPrChange w:id="3365" w:author="Tran Huan" w:date="2018-12-03T03:03:00Z">
                    <w:rPr>
                      <w:lang w:val="en-US"/>
                    </w:rPr>
                  </w:rPrChange>
                </w:rPr>
                <w:t>GU_03</w:t>
              </w:r>
            </w:ins>
          </w:p>
        </w:tc>
        <w:tc>
          <w:tcPr>
            <w:tcW w:w="3228" w:type="dxa"/>
            <w:tcPrChange w:id="3366" w:author="Tran Huan" w:date="2018-12-02T23:19:00Z">
              <w:tcPr>
                <w:tcW w:w="3228" w:type="dxa"/>
              </w:tcPr>
            </w:tcPrChange>
          </w:tcPr>
          <w:p w14:paraId="550F0281" w14:textId="64AD9CF2" w:rsidR="00616FA2" w:rsidRPr="00926A45" w:rsidRDefault="00616FA2">
            <w:pPr>
              <w:pStyle w:val="ListParagraph"/>
              <w:spacing w:line="276" w:lineRule="auto"/>
              <w:ind w:left="0"/>
              <w:rPr>
                <w:ins w:id="3367" w:author="phuong vu" w:date="2018-11-22T16:01:00Z"/>
                <w:b w:val="0"/>
                <w:rPrChange w:id="3368" w:author="Tran Huan" w:date="2018-12-03T03:03:00Z">
                  <w:rPr>
                    <w:ins w:id="3369" w:author="phuong vu" w:date="2018-11-22T16:01:00Z"/>
                  </w:rPr>
                </w:rPrChange>
              </w:rPr>
              <w:pPrChange w:id="3370" w:author="phuong vu" w:date="2018-11-23T13:48:00Z">
                <w:pPr>
                  <w:pStyle w:val="ListParagraph"/>
                  <w:spacing w:line="360" w:lineRule="auto"/>
                  <w:ind w:left="0"/>
                </w:pPr>
              </w:pPrChange>
            </w:pPr>
            <w:ins w:id="3371" w:author="phuong vu" w:date="2018-11-22T16:01:00Z">
              <w:r w:rsidRPr="00926A45">
                <w:rPr>
                  <w:b w:val="0"/>
                  <w:lang w:val="en-US"/>
                  <w:rPrChange w:id="3372" w:author="Tran Huan" w:date="2018-12-03T03:03:00Z">
                    <w:rPr>
                      <w:lang w:val="en-US"/>
                    </w:rPr>
                  </w:rPrChange>
                </w:rPr>
                <w:t>Quản lí phân công xử lí đơn hàng</w:t>
              </w:r>
            </w:ins>
          </w:p>
        </w:tc>
        <w:tc>
          <w:tcPr>
            <w:tcW w:w="1309" w:type="dxa"/>
            <w:vAlign w:val="center"/>
            <w:tcPrChange w:id="3373" w:author="Tran Huan" w:date="2018-12-02T23:19:00Z">
              <w:tcPr>
                <w:tcW w:w="1309" w:type="dxa"/>
              </w:tcPr>
            </w:tcPrChange>
          </w:tcPr>
          <w:p w14:paraId="745B4649" w14:textId="4AA86FB9" w:rsidR="00616FA2" w:rsidRPr="00926A45" w:rsidRDefault="00616FA2" w:rsidP="00616FA2">
            <w:pPr>
              <w:pStyle w:val="ListParagraph"/>
              <w:spacing w:line="276" w:lineRule="auto"/>
              <w:ind w:left="0"/>
              <w:jc w:val="center"/>
              <w:rPr>
                <w:ins w:id="3374" w:author="Tran Huan" w:date="2018-12-02T23:16:00Z"/>
                <w:b w:val="0"/>
                <w:lang w:val="en-US"/>
                <w:rPrChange w:id="3375" w:author="Tran Huan" w:date="2018-12-03T03:03:00Z">
                  <w:rPr>
                    <w:ins w:id="3376" w:author="Tran Huan" w:date="2018-12-02T23:16:00Z"/>
                    <w:lang w:val="en-US"/>
                  </w:rPr>
                </w:rPrChange>
              </w:rPr>
              <w:pPrChange w:id="3377" w:author="Tran Huan" w:date="2018-12-02T23:18:00Z">
                <w:pPr>
                  <w:pStyle w:val="ListParagraph"/>
                  <w:spacing w:line="276" w:lineRule="auto"/>
                  <w:ind w:left="0"/>
                </w:pPr>
              </w:pPrChange>
            </w:pPr>
            <w:ins w:id="3378" w:author="Tran Huan" w:date="2018-12-02T23:18:00Z">
              <w:r w:rsidRPr="00926A45">
                <w:rPr>
                  <w:b w:val="0"/>
                  <w:lang w:val="en-US"/>
                  <w:rPrChange w:id="3379" w:author="Tran Huan" w:date="2018-12-03T03:03:00Z">
                    <w:rPr>
                      <w:lang w:val="en-US"/>
                    </w:rPr>
                  </w:rPrChange>
                </w:rPr>
                <w:t>X</w:t>
              </w:r>
            </w:ins>
          </w:p>
        </w:tc>
        <w:tc>
          <w:tcPr>
            <w:tcW w:w="1309" w:type="dxa"/>
            <w:vAlign w:val="center"/>
            <w:tcPrChange w:id="3380" w:author="Tran Huan" w:date="2018-12-02T23:19:00Z">
              <w:tcPr>
                <w:tcW w:w="1309" w:type="dxa"/>
              </w:tcPr>
            </w:tcPrChange>
          </w:tcPr>
          <w:p w14:paraId="0617947F" w14:textId="0661E357" w:rsidR="00616FA2" w:rsidRPr="00926A45" w:rsidRDefault="00616FA2" w:rsidP="00616FA2">
            <w:pPr>
              <w:pStyle w:val="ListParagraph"/>
              <w:spacing w:line="276" w:lineRule="auto"/>
              <w:ind w:left="0"/>
              <w:jc w:val="center"/>
              <w:rPr>
                <w:ins w:id="3381" w:author="Tran Huan" w:date="2018-12-02T23:16:00Z"/>
                <w:b w:val="0"/>
                <w:lang w:val="en-US"/>
                <w:rPrChange w:id="3382" w:author="Tran Huan" w:date="2018-12-03T03:03:00Z">
                  <w:rPr>
                    <w:ins w:id="3383" w:author="Tran Huan" w:date="2018-12-02T23:16:00Z"/>
                    <w:lang w:val="en-US"/>
                  </w:rPr>
                </w:rPrChange>
              </w:rPr>
              <w:pPrChange w:id="3384" w:author="Tran Huan" w:date="2018-12-02T23:18:00Z">
                <w:pPr>
                  <w:pStyle w:val="ListParagraph"/>
                  <w:spacing w:line="276" w:lineRule="auto"/>
                  <w:ind w:left="0"/>
                </w:pPr>
              </w:pPrChange>
            </w:pPr>
          </w:p>
        </w:tc>
      </w:tr>
      <w:tr w:rsidR="00616FA2" w14:paraId="29094FF4" w14:textId="51A8841B" w:rsidTr="00616FA2">
        <w:tblPrEx>
          <w:tblW w:w="0" w:type="auto"/>
          <w:tblInd w:w="85" w:type="dxa"/>
          <w:tblPrExChange w:id="3385" w:author="Tran Huan" w:date="2018-12-02T23:19:00Z">
            <w:tblPrEx>
              <w:tblW w:w="0" w:type="auto"/>
              <w:tblInd w:w="85" w:type="dxa"/>
            </w:tblPrEx>
          </w:tblPrExChange>
        </w:tblPrEx>
        <w:trPr>
          <w:ins w:id="3386" w:author="phuong vu" w:date="2018-11-22T16:01:00Z"/>
        </w:trPr>
        <w:tc>
          <w:tcPr>
            <w:tcW w:w="708" w:type="dxa"/>
            <w:vAlign w:val="center"/>
            <w:tcPrChange w:id="3387" w:author="Tran Huan" w:date="2018-12-02T23:19:00Z">
              <w:tcPr>
                <w:tcW w:w="708" w:type="dxa"/>
              </w:tcPr>
            </w:tcPrChange>
          </w:tcPr>
          <w:p w14:paraId="179BB6D1" w14:textId="439751F7" w:rsidR="00616FA2" w:rsidRPr="00926A45" w:rsidRDefault="00616FA2" w:rsidP="00616FA2">
            <w:pPr>
              <w:pStyle w:val="ListParagraph"/>
              <w:spacing w:line="276" w:lineRule="auto"/>
              <w:ind w:left="0"/>
              <w:jc w:val="center"/>
              <w:rPr>
                <w:ins w:id="3388" w:author="phuong vu" w:date="2018-11-22T16:01:00Z"/>
                <w:b w:val="0"/>
                <w:lang w:val="en-US"/>
                <w:rPrChange w:id="3389" w:author="Tran Huan" w:date="2018-12-03T03:03:00Z">
                  <w:rPr>
                    <w:ins w:id="3390" w:author="phuong vu" w:date="2018-11-22T16:01:00Z"/>
                  </w:rPr>
                </w:rPrChange>
              </w:rPr>
              <w:pPrChange w:id="3391" w:author="Tran Huan" w:date="2018-12-02T23:19:00Z">
                <w:pPr>
                  <w:pStyle w:val="ListParagraph"/>
                  <w:spacing w:line="360" w:lineRule="auto"/>
                  <w:ind w:left="0"/>
                  <w:jc w:val="center"/>
                </w:pPr>
              </w:pPrChange>
            </w:pPr>
            <w:ins w:id="3392" w:author="phuong vu" w:date="2018-11-22T16:01:00Z">
              <w:del w:id="3393" w:author="Tran Huan" w:date="2018-12-02T23:08:00Z">
                <w:r w:rsidRPr="00926A45" w:rsidDel="0005707B">
                  <w:rPr>
                    <w:b w:val="0"/>
                    <w:rPrChange w:id="3394" w:author="Tran Huan" w:date="2018-12-03T03:03:00Z">
                      <w:rPr/>
                    </w:rPrChange>
                  </w:rPr>
                  <w:delText>4</w:delText>
                </w:r>
              </w:del>
            </w:ins>
            <w:ins w:id="3395" w:author="Tran Huan" w:date="2018-12-02T23:08:00Z">
              <w:r w:rsidRPr="00926A45">
                <w:rPr>
                  <w:b w:val="0"/>
                  <w:lang w:val="en-US"/>
                  <w:rPrChange w:id="3396" w:author="Tran Huan" w:date="2018-12-03T03:03:00Z">
                    <w:rPr>
                      <w:lang w:val="en-US"/>
                    </w:rPr>
                  </w:rPrChange>
                </w:rPr>
                <w:t>11</w:t>
              </w:r>
            </w:ins>
          </w:p>
        </w:tc>
        <w:tc>
          <w:tcPr>
            <w:tcW w:w="2138" w:type="dxa"/>
            <w:vAlign w:val="center"/>
            <w:tcPrChange w:id="3397" w:author="Tran Huan" w:date="2018-12-02T23:19:00Z">
              <w:tcPr>
                <w:tcW w:w="2138" w:type="dxa"/>
              </w:tcPr>
            </w:tcPrChange>
          </w:tcPr>
          <w:p w14:paraId="4BC1275F" w14:textId="77777777" w:rsidR="00616FA2" w:rsidRPr="00926A45" w:rsidRDefault="00616FA2" w:rsidP="00616FA2">
            <w:pPr>
              <w:pStyle w:val="ListParagraph"/>
              <w:spacing w:line="276" w:lineRule="auto"/>
              <w:ind w:left="0"/>
              <w:jc w:val="left"/>
              <w:rPr>
                <w:ins w:id="3398" w:author="phuong vu" w:date="2018-11-22T16:01:00Z"/>
                <w:b w:val="0"/>
                <w:lang w:val="en-US"/>
                <w:rPrChange w:id="3399" w:author="Tran Huan" w:date="2018-12-03T03:03:00Z">
                  <w:rPr>
                    <w:ins w:id="3400" w:author="phuong vu" w:date="2018-11-22T16:01:00Z"/>
                    <w:lang w:val="en-US"/>
                  </w:rPr>
                </w:rPrChange>
              </w:rPr>
              <w:pPrChange w:id="3401" w:author="Tran Huan" w:date="2018-12-02T23:19:00Z">
                <w:pPr>
                  <w:pStyle w:val="ListParagraph"/>
                  <w:spacing w:line="360" w:lineRule="auto"/>
                  <w:ind w:left="0"/>
                </w:pPr>
              </w:pPrChange>
            </w:pPr>
            <w:ins w:id="3402" w:author="phuong vu" w:date="2018-11-22T16:01:00Z">
              <w:r w:rsidRPr="00926A45">
                <w:rPr>
                  <w:b w:val="0"/>
                  <w:lang w:val="en-US"/>
                  <w:rPrChange w:id="3403" w:author="Tran Huan" w:date="2018-12-03T03:03:00Z">
                    <w:rPr>
                      <w:lang w:val="en-US"/>
                    </w:rPr>
                  </w:rPrChange>
                </w:rPr>
                <w:t>GU_04</w:t>
              </w:r>
            </w:ins>
          </w:p>
        </w:tc>
        <w:tc>
          <w:tcPr>
            <w:tcW w:w="3228" w:type="dxa"/>
            <w:tcPrChange w:id="3404" w:author="Tran Huan" w:date="2018-12-02T23:19:00Z">
              <w:tcPr>
                <w:tcW w:w="3228" w:type="dxa"/>
              </w:tcPr>
            </w:tcPrChange>
          </w:tcPr>
          <w:p w14:paraId="4C10513C" w14:textId="64ACF371" w:rsidR="00616FA2" w:rsidRPr="00926A45" w:rsidRDefault="00616FA2">
            <w:pPr>
              <w:pStyle w:val="ListParagraph"/>
              <w:spacing w:line="276" w:lineRule="auto"/>
              <w:ind w:left="0"/>
              <w:rPr>
                <w:ins w:id="3405" w:author="phuong vu" w:date="2018-11-22T16:01:00Z"/>
                <w:b w:val="0"/>
                <w:rPrChange w:id="3406" w:author="Tran Huan" w:date="2018-12-03T03:03:00Z">
                  <w:rPr>
                    <w:ins w:id="3407" w:author="phuong vu" w:date="2018-11-22T16:01:00Z"/>
                  </w:rPr>
                </w:rPrChange>
              </w:rPr>
              <w:pPrChange w:id="3408" w:author="phuong vu" w:date="2018-11-23T13:48:00Z">
                <w:pPr>
                  <w:pStyle w:val="ListParagraph"/>
                  <w:spacing w:line="360" w:lineRule="auto"/>
                  <w:ind w:left="0"/>
                </w:pPr>
              </w:pPrChange>
            </w:pPr>
            <w:ins w:id="3409" w:author="phuong vu" w:date="2018-11-22T16:01:00Z">
              <w:r w:rsidRPr="00926A45">
                <w:rPr>
                  <w:b w:val="0"/>
                  <w:lang w:val="en-US"/>
                  <w:rPrChange w:id="3410" w:author="Tran Huan" w:date="2018-12-03T03:03:00Z">
                    <w:rPr>
                      <w:lang w:val="en-US"/>
                    </w:rPr>
                  </w:rPrChange>
                </w:rPr>
                <w:t>Tạo đơn hàng</w:t>
              </w:r>
            </w:ins>
          </w:p>
        </w:tc>
        <w:tc>
          <w:tcPr>
            <w:tcW w:w="1309" w:type="dxa"/>
            <w:vAlign w:val="center"/>
            <w:tcPrChange w:id="3411" w:author="Tran Huan" w:date="2018-12-02T23:19:00Z">
              <w:tcPr>
                <w:tcW w:w="1309" w:type="dxa"/>
              </w:tcPr>
            </w:tcPrChange>
          </w:tcPr>
          <w:p w14:paraId="00DF0225" w14:textId="074A582D" w:rsidR="00616FA2" w:rsidRPr="00926A45" w:rsidRDefault="00616FA2" w:rsidP="00616FA2">
            <w:pPr>
              <w:pStyle w:val="ListParagraph"/>
              <w:spacing w:line="276" w:lineRule="auto"/>
              <w:ind w:left="0"/>
              <w:jc w:val="center"/>
              <w:rPr>
                <w:ins w:id="3412" w:author="Tran Huan" w:date="2018-12-02T23:16:00Z"/>
                <w:b w:val="0"/>
                <w:lang w:val="en-US"/>
                <w:rPrChange w:id="3413" w:author="Tran Huan" w:date="2018-12-03T03:03:00Z">
                  <w:rPr>
                    <w:ins w:id="3414" w:author="Tran Huan" w:date="2018-12-02T23:16:00Z"/>
                    <w:lang w:val="en-US"/>
                  </w:rPr>
                </w:rPrChange>
              </w:rPr>
              <w:pPrChange w:id="3415" w:author="Tran Huan" w:date="2018-12-02T23:18:00Z">
                <w:pPr>
                  <w:pStyle w:val="ListParagraph"/>
                  <w:spacing w:line="276" w:lineRule="auto"/>
                  <w:ind w:left="0"/>
                </w:pPr>
              </w:pPrChange>
            </w:pPr>
          </w:p>
        </w:tc>
        <w:tc>
          <w:tcPr>
            <w:tcW w:w="1309" w:type="dxa"/>
            <w:vAlign w:val="center"/>
            <w:tcPrChange w:id="3416" w:author="Tran Huan" w:date="2018-12-02T23:19:00Z">
              <w:tcPr>
                <w:tcW w:w="1309" w:type="dxa"/>
              </w:tcPr>
            </w:tcPrChange>
          </w:tcPr>
          <w:p w14:paraId="48E0F3F2" w14:textId="0DC61219" w:rsidR="00616FA2" w:rsidRPr="00926A45" w:rsidRDefault="00616FA2" w:rsidP="00616FA2">
            <w:pPr>
              <w:pStyle w:val="ListParagraph"/>
              <w:spacing w:line="276" w:lineRule="auto"/>
              <w:ind w:left="0"/>
              <w:jc w:val="center"/>
              <w:rPr>
                <w:ins w:id="3417" w:author="Tran Huan" w:date="2018-12-02T23:16:00Z"/>
                <w:b w:val="0"/>
                <w:lang w:val="en-US"/>
                <w:rPrChange w:id="3418" w:author="Tran Huan" w:date="2018-12-03T03:03:00Z">
                  <w:rPr>
                    <w:ins w:id="3419" w:author="Tran Huan" w:date="2018-12-02T23:16:00Z"/>
                    <w:lang w:val="en-US"/>
                  </w:rPr>
                </w:rPrChange>
              </w:rPr>
              <w:pPrChange w:id="3420" w:author="Tran Huan" w:date="2018-12-02T23:18:00Z">
                <w:pPr>
                  <w:pStyle w:val="ListParagraph"/>
                  <w:spacing w:line="276" w:lineRule="auto"/>
                  <w:ind w:left="0"/>
                </w:pPr>
              </w:pPrChange>
            </w:pPr>
            <w:ins w:id="3421" w:author="Tran Huan" w:date="2018-12-02T23:18:00Z">
              <w:r w:rsidRPr="00926A45">
                <w:rPr>
                  <w:b w:val="0"/>
                  <w:lang w:val="en-US"/>
                  <w:rPrChange w:id="3422" w:author="Tran Huan" w:date="2018-12-03T03:03:00Z">
                    <w:rPr>
                      <w:lang w:val="en-US"/>
                    </w:rPr>
                  </w:rPrChange>
                </w:rPr>
                <w:t>X</w:t>
              </w:r>
            </w:ins>
          </w:p>
        </w:tc>
      </w:tr>
      <w:tr w:rsidR="00616FA2" w14:paraId="15C511E4" w14:textId="78FB7994" w:rsidTr="00616FA2">
        <w:tblPrEx>
          <w:tblW w:w="0" w:type="auto"/>
          <w:tblInd w:w="85" w:type="dxa"/>
          <w:tblPrExChange w:id="3423" w:author="Tran Huan" w:date="2018-12-02T23:19:00Z">
            <w:tblPrEx>
              <w:tblW w:w="0" w:type="auto"/>
              <w:tblInd w:w="85" w:type="dxa"/>
            </w:tblPrEx>
          </w:tblPrExChange>
        </w:tblPrEx>
        <w:trPr>
          <w:ins w:id="3424" w:author="phuong vu" w:date="2018-11-23T08:48:00Z"/>
        </w:trPr>
        <w:tc>
          <w:tcPr>
            <w:tcW w:w="708" w:type="dxa"/>
            <w:vAlign w:val="center"/>
            <w:tcPrChange w:id="3425" w:author="Tran Huan" w:date="2018-12-02T23:19:00Z">
              <w:tcPr>
                <w:tcW w:w="708" w:type="dxa"/>
              </w:tcPr>
            </w:tcPrChange>
          </w:tcPr>
          <w:p w14:paraId="4EC9942C" w14:textId="5598DF7B" w:rsidR="00616FA2" w:rsidRPr="00926A45" w:rsidRDefault="00616FA2" w:rsidP="00616FA2">
            <w:pPr>
              <w:pStyle w:val="ListParagraph"/>
              <w:spacing w:line="276" w:lineRule="auto"/>
              <w:ind w:left="0"/>
              <w:jc w:val="center"/>
              <w:rPr>
                <w:ins w:id="3426" w:author="phuong vu" w:date="2018-11-23T08:48:00Z"/>
                <w:b w:val="0"/>
                <w:lang w:val="en-US"/>
                <w:rPrChange w:id="3427" w:author="Tran Huan" w:date="2018-12-03T03:03:00Z">
                  <w:rPr>
                    <w:ins w:id="3428" w:author="phuong vu" w:date="2018-11-23T08:48:00Z"/>
                  </w:rPr>
                </w:rPrChange>
              </w:rPr>
              <w:pPrChange w:id="3429" w:author="Tran Huan" w:date="2018-12-02T23:19:00Z">
                <w:pPr>
                  <w:pStyle w:val="ListParagraph"/>
                  <w:spacing w:line="360" w:lineRule="auto"/>
                  <w:ind w:left="0"/>
                  <w:jc w:val="center"/>
                </w:pPr>
              </w:pPrChange>
            </w:pPr>
            <w:ins w:id="3430" w:author="phuong vu" w:date="2018-11-23T08:48:00Z">
              <w:del w:id="3431" w:author="Tran Huan" w:date="2018-12-02T23:08:00Z">
                <w:r w:rsidRPr="00926A45" w:rsidDel="0005707B">
                  <w:rPr>
                    <w:b w:val="0"/>
                    <w:lang w:val="en-US"/>
                    <w:rPrChange w:id="3432" w:author="Tran Huan" w:date="2018-12-03T03:03:00Z">
                      <w:rPr>
                        <w:lang w:val="en-US"/>
                      </w:rPr>
                    </w:rPrChange>
                  </w:rPr>
                  <w:delText>5</w:delText>
                </w:r>
              </w:del>
            </w:ins>
            <w:ins w:id="3433" w:author="Tran Huan" w:date="2018-12-02T23:08:00Z">
              <w:r w:rsidRPr="00926A45">
                <w:rPr>
                  <w:b w:val="0"/>
                  <w:lang w:val="en-US"/>
                  <w:rPrChange w:id="3434" w:author="Tran Huan" w:date="2018-12-03T03:03:00Z">
                    <w:rPr>
                      <w:lang w:val="en-US"/>
                    </w:rPr>
                  </w:rPrChange>
                </w:rPr>
                <w:t>12</w:t>
              </w:r>
            </w:ins>
          </w:p>
        </w:tc>
        <w:tc>
          <w:tcPr>
            <w:tcW w:w="2138" w:type="dxa"/>
            <w:vAlign w:val="center"/>
            <w:tcPrChange w:id="3435" w:author="Tran Huan" w:date="2018-12-02T23:19:00Z">
              <w:tcPr>
                <w:tcW w:w="2138" w:type="dxa"/>
              </w:tcPr>
            </w:tcPrChange>
          </w:tcPr>
          <w:p w14:paraId="26463646" w14:textId="48D61E8E" w:rsidR="00616FA2" w:rsidRPr="00926A45" w:rsidRDefault="00616FA2" w:rsidP="00616FA2">
            <w:pPr>
              <w:pStyle w:val="ListParagraph"/>
              <w:spacing w:line="276" w:lineRule="auto"/>
              <w:ind w:left="0"/>
              <w:jc w:val="left"/>
              <w:rPr>
                <w:ins w:id="3436" w:author="phuong vu" w:date="2018-11-23T08:48:00Z"/>
                <w:b w:val="0"/>
                <w:lang w:val="en-US"/>
                <w:rPrChange w:id="3437" w:author="Tran Huan" w:date="2018-12-03T03:03:00Z">
                  <w:rPr>
                    <w:ins w:id="3438" w:author="phuong vu" w:date="2018-11-23T08:48:00Z"/>
                    <w:lang w:val="en-US"/>
                  </w:rPr>
                </w:rPrChange>
              </w:rPr>
              <w:pPrChange w:id="3439" w:author="Tran Huan" w:date="2018-12-02T23:19:00Z">
                <w:pPr>
                  <w:pStyle w:val="ListParagraph"/>
                  <w:spacing w:line="360" w:lineRule="auto"/>
                  <w:ind w:left="0"/>
                </w:pPr>
              </w:pPrChange>
            </w:pPr>
            <w:ins w:id="3440" w:author="phuong vu" w:date="2018-11-23T08:48:00Z">
              <w:r w:rsidRPr="00926A45">
                <w:rPr>
                  <w:b w:val="0"/>
                  <w:lang w:val="en-US"/>
                  <w:rPrChange w:id="3441" w:author="Tran Huan" w:date="2018-12-03T03:03:00Z">
                    <w:rPr>
                      <w:lang w:val="en-US"/>
                    </w:rPr>
                  </w:rPrChange>
                </w:rPr>
                <w:t>GU_05</w:t>
              </w:r>
            </w:ins>
          </w:p>
        </w:tc>
        <w:tc>
          <w:tcPr>
            <w:tcW w:w="3228" w:type="dxa"/>
            <w:tcPrChange w:id="3442" w:author="Tran Huan" w:date="2018-12-02T23:19:00Z">
              <w:tcPr>
                <w:tcW w:w="3228" w:type="dxa"/>
              </w:tcPr>
            </w:tcPrChange>
          </w:tcPr>
          <w:p w14:paraId="6E9CF08C" w14:textId="4A9D4861" w:rsidR="00616FA2" w:rsidRPr="00926A45" w:rsidRDefault="00616FA2">
            <w:pPr>
              <w:pStyle w:val="ListParagraph"/>
              <w:spacing w:line="276" w:lineRule="auto"/>
              <w:ind w:left="0"/>
              <w:rPr>
                <w:ins w:id="3443" w:author="phuong vu" w:date="2018-11-23T08:48:00Z"/>
                <w:b w:val="0"/>
                <w:lang w:val="en-US"/>
                <w:rPrChange w:id="3444" w:author="Tran Huan" w:date="2018-12-03T03:03:00Z">
                  <w:rPr>
                    <w:ins w:id="3445" w:author="phuong vu" w:date="2018-11-23T08:48:00Z"/>
                    <w:lang w:val="en-US"/>
                  </w:rPr>
                </w:rPrChange>
              </w:rPr>
              <w:pPrChange w:id="3446" w:author="phuong vu" w:date="2018-11-23T13:48:00Z">
                <w:pPr>
                  <w:pStyle w:val="ListParagraph"/>
                  <w:spacing w:line="360" w:lineRule="auto"/>
                  <w:ind w:left="0"/>
                </w:pPr>
              </w:pPrChange>
            </w:pPr>
            <w:ins w:id="3447" w:author="phuong vu" w:date="2018-11-23T08:48:00Z">
              <w:r w:rsidRPr="00926A45">
                <w:rPr>
                  <w:b w:val="0"/>
                  <w:lang w:val="en-US"/>
                  <w:rPrChange w:id="3448" w:author="Tran Huan" w:date="2018-12-03T03:03:00Z">
                    <w:rPr>
                      <w:lang w:val="en-US"/>
                    </w:rPr>
                  </w:rPrChange>
                </w:rPr>
                <w:t>Cập nhật đơn hàng</w:t>
              </w:r>
            </w:ins>
          </w:p>
        </w:tc>
        <w:tc>
          <w:tcPr>
            <w:tcW w:w="1309" w:type="dxa"/>
            <w:vAlign w:val="center"/>
            <w:tcPrChange w:id="3449" w:author="Tran Huan" w:date="2018-12-02T23:19:00Z">
              <w:tcPr>
                <w:tcW w:w="1309" w:type="dxa"/>
              </w:tcPr>
            </w:tcPrChange>
          </w:tcPr>
          <w:p w14:paraId="153B9EB7" w14:textId="77777777" w:rsidR="00616FA2" w:rsidRPr="00926A45" w:rsidRDefault="00616FA2" w:rsidP="00616FA2">
            <w:pPr>
              <w:pStyle w:val="ListParagraph"/>
              <w:spacing w:line="276" w:lineRule="auto"/>
              <w:ind w:left="0"/>
              <w:jc w:val="center"/>
              <w:rPr>
                <w:ins w:id="3450" w:author="Tran Huan" w:date="2018-12-02T23:16:00Z"/>
                <w:b w:val="0"/>
                <w:lang w:val="en-US"/>
                <w:rPrChange w:id="3451" w:author="Tran Huan" w:date="2018-12-03T03:03:00Z">
                  <w:rPr>
                    <w:ins w:id="3452" w:author="Tran Huan" w:date="2018-12-02T23:16:00Z"/>
                    <w:lang w:val="en-US"/>
                  </w:rPr>
                </w:rPrChange>
              </w:rPr>
              <w:pPrChange w:id="3453" w:author="Tran Huan" w:date="2018-12-02T23:18:00Z">
                <w:pPr>
                  <w:pStyle w:val="ListParagraph"/>
                  <w:spacing w:line="276" w:lineRule="auto"/>
                  <w:ind w:left="0"/>
                </w:pPr>
              </w:pPrChange>
            </w:pPr>
          </w:p>
        </w:tc>
        <w:tc>
          <w:tcPr>
            <w:tcW w:w="1309" w:type="dxa"/>
            <w:vAlign w:val="center"/>
            <w:tcPrChange w:id="3454" w:author="Tran Huan" w:date="2018-12-02T23:19:00Z">
              <w:tcPr>
                <w:tcW w:w="1309" w:type="dxa"/>
              </w:tcPr>
            </w:tcPrChange>
          </w:tcPr>
          <w:p w14:paraId="62742DD5" w14:textId="0702A008" w:rsidR="00616FA2" w:rsidRPr="00926A45" w:rsidRDefault="00616FA2" w:rsidP="00616FA2">
            <w:pPr>
              <w:pStyle w:val="ListParagraph"/>
              <w:spacing w:line="276" w:lineRule="auto"/>
              <w:ind w:left="0"/>
              <w:jc w:val="center"/>
              <w:rPr>
                <w:ins w:id="3455" w:author="Tran Huan" w:date="2018-12-02T23:16:00Z"/>
                <w:b w:val="0"/>
                <w:lang w:val="en-US"/>
                <w:rPrChange w:id="3456" w:author="Tran Huan" w:date="2018-12-03T03:03:00Z">
                  <w:rPr>
                    <w:ins w:id="3457" w:author="Tran Huan" w:date="2018-12-02T23:16:00Z"/>
                    <w:lang w:val="en-US"/>
                  </w:rPr>
                </w:rPrChange>
              </w:rPr>
              <w:pPrChange w:id="3458" w:author="Tran Huan" w:date="2018-12-02T23:18:00Z">
                <w:pPr>
                  <w:pStyle w:val="ListParagraph"/>
                  <w:spacing w:line="276" w:lineRule="auto"/>
                  <w:ind w:left="0"/>
                </w:pPr>
              </w:pPrChange>
            </w:pPr>
            <w:ins w:id="3459" w:author="Tran Huan" w:date="2018-12-02T23:18:00Z">
              <w:r w:rsidRPr="00926A45">
                <w:rPr>
                  <w:b w:val="0"/>
                  <w:lang w:val="en-US"/>
                  <w:rPrChange w:id="3460" w:author="Tran Huan" w:date="2018-12-03T03:03:00Z">
                    <w:rPr>
                      <w:lang w:val="en-US"/>
                    </w:rPr>
                  </w:rPrChange>
                </w:rPr>
                <w:t>X</w:t>
              </w:r>
            </w:ins>
          </w:p>
        </w:tc>
      </w:tr>
      <w:tr w:rsidR="00616FA2" w14:paraId="7241F57D" w14:textId="1E0F2304" w:rsidTr="00616FA2">
        <w:tblPrEx>
          <w:tblW w:w="0" w:type="auto"/>
          <w:tblInd w:w="85" w:type="dxa"/>
          <w:tblPrExChange w:id="3461" w:author="Tran Huan" w:date="2018-12-02T23:19:00Z">
            <w:tblPrEx>
              <w:tblW w:w="0" w:type="auto"/>
              <w:tblInd w:w="85" w:type="dxa"/>
            </w:tblPrEx>
          </w:tblPrExChange>
        </w:tblPrEx>
        <w:trPr>
          <w:ins w:id="3462" w:author="phuong vu" w:date="2018-11-22T16:01:00Z"/>
        </w:trPr>
        <w:tc>
          <w:tcPr>
            <w:tcW w:w="708" w:type="dxa"/>
            <w:vAlign w:val="center"/>
            <w:tcPrChange w:id="3463" w:author="Tran Huan" w:date="2018-12-02T23:19:00Z">
              <w:tcPr>
                <w:tcW w:w="708" w:type="dxa"/>
              </w:tcPr>
            </w:tcPrChange>
          </w:tcPr>
          <w:p w14:paraId="654CFF5B" w14:textId="4E7CAF7E" w:rsidR="00616FA2" w:rsidRPr="00926A45" w:rsidRDefault="00616FA2" w:rsidP="00616FA2">
            <w:pPr>
              <w:pStyle w:val="ListParagraph"/>
              <w:spacing w:line="276" w:lineRule="auto"/>
              <w:ind w:left="0"/>
              <w:jc w:val="center"/>
              <w:rPr>
                <w:ins w:id="3464" w:author="phuong vu" w:date="2018-11-22T16:01:00Z"/>
                <w:b w:val="0"/>
                <w:lang w:val="en-US"/>
                <w:rPrChange w:id="3465" w:author="Tran Huan" w:date="2018-12-03T03:03:00Z">
                  <w:rPr>
                    <w:ins w:id="3466" w:author="phuong vu" w:date="2018-11-22T16:01:00Z"/>
                    <w:lang w:val="en-US"/>
                  </w:rPr>
                </w:rPrChange>
              </w:rPr>
              <w:pPrChange w:id="3467" w:author="Tran Huan" w:date="2018-12-02T23:19:00Z">
                <w:pPr>
                  <w:pStyle w:val="ListParagraph"/>
                  <w:spacing w:line="360" w:lineRule="auto"/>
                  <w:ind w:left="0"/>
                  <w:jc w:val="center"/>
                </w:pPr>
              </w:pPrChange>
            </w:pPr>
            <w:ins w:id="3468" w:author="phuong vu" w:date="2018-11-23T08:48:00Z">
              <w:del w:id="3469" w:author="Tran Huan" w:date="2018-12-02T23:08:00Z">
                <w:r w:rsidRPr="00926A45" w:rsidDel="0005707B">
                  <w:rPr>
                    <w:b w:val="0"/>
                    <w:lang w:val="en-US"/>
                    <w:rPrChange w:id="3470" w:author="Tran Huan" w:date="2018-12-03T03:03:00Z">
                      <w:rPr>
                        <w:lang w:val="en-US"/>
                      </w:rPr>
                    </w:rPrChange>
                  </w:rPr>
                  <w:delText>6</w:delText>
                </w:r>
              </w:del>
            </w:ins>
            <w:ins w:id="3471" w:author="Tran Huan" w:date="2018-12-02T23:08:00Z">
              <w:r w:rsidRPr="00926A45">
                <w:rPr>
                  <w:b w:val="0"/>
                  <w:lang w:val="en-US"/>
                  <w:rPrChange w:id="3472" w:author="Tran Huan" w:date="2018-12-03T03:03:00Z">
                    <w:rPr>
                      <w:lang w:val="en-US"/>
                    </w:rPr>
                  </w:rPrChange>
                </w:rPr>
                <w:t>13</w:t>
              </w:r>
            </w:ins>
          </w:p>
        </w:tc>
        <w:tc>
          <w:tcPr>
            <w:tcW w:w="2138" w:type="dxa"/>
            <w:vAlign w:val="center"/>
            <w:tcPrChange w:id="3473" w:author="Tran Huan" w:date="2018-12-02T23:19:00Z">
              <w:tcPr>
                <w:tcW w:w="2138" w:type="dxa"/>
              </w:tcPr>
            </w:tcPrChange>
          </w:tcPr>
          <w:p w14:paraId="55ED3D58" w14:textId="30B1EF7B" w:rsidR="00616FA2" w:rsidRPr="00926A45" w:rsidRDefault="00616FA2" w:rsidP="00616FA2">
            <w:pPr>
              <w:pStyle w:val="ListParagraph"/>
              <w:spacing w:line="276" w:lineRule="auto"/>
              <w:ind w:left="0"/>
              <w:jc w:val="left"/>
              <w:rPr>
                <w:ins w:id="3474" w:author="phuong vu" w:date="2018-11-22T16:01:00Z"/>
                <w:b w:val="0"/>
                <w:lang w:val="en-US"/>
                <w:rPrChange w:id="3475" w:author="Tran Huan" w:date="2018-12-03T03:03:00Z">
                  <w:rPr>
                    <w:ins w:id="3476" w:author="phuong vu" w:date="2018-11-22T16:01:00Z"/>
                    <w:lang w:val="en-US"/>
                  </w:rPr>
                </w:rPrChange>
              </w:rPr>
              <w:pPrChange w:id="3477" w:author="Tran Huan" w:date="2018-12-02T23:19:00Z">
                <w:pPr>
                  <w:pStyle w:val="ListParagraph"/>
                  <w:spacing w:line="360" w:lineRule="auto"/>
                  <w:ind w:left="0"/>
                </w:pPr>
              </w:pPrChange>
            </w:pPr>
            <w:ins w:id="3478" w:author="phuong vu" w:date="2018-11-22T16:01:00Z">
              <w:r w:rsidRPr="00926A45">
                <w:rPr>
                  <w:b w:val="0"/>
                  <w:lang w:val="en-US"/>
                  <w:rPrChange w:id="3479" w:author="Tran Huan" w:date="2018-12-03T03:03:00Z">
                    <w:rPr>
                      <w:lang w:val="en-US"/>
                    </w:rPr>
                  </w:rPrChange>
                </w:rPr>
                <w:t>GU_0</w:t>
              </w:r>
            </w:ins>
            <w:ins w:id="3480" w:author="phuong vu" w:date="2018-11-23T08:48:00Z">
              <w:r w:rsidRPr="00926A45">
                <w:rPr>
                  <w:b w:val="0"/>
                  <w:lang w:val="en-US"/>
                  <w:rPrChange w:id="3481" w:author="Tran Huan" w:date="2018-12-03T03:03:00Z">
                    <w:rPr>
                      <w:lang w:val="en-US"/>
                    </w:rPr>
                  </w:rPrChange>
                </w:rPr>
                <w:t>6</w:t>
              </w:r>
            </w:ins>
          </w:p>
        </w:tc>
        <w:tc>
          <w:tcPr>
            <w:tcW w:w="3228" w:type="dxa"/>
            <w:tcPrChange w:id="3482" w:author="Tran Huan" w:date="2018-12-02T23:19:00Z">
              <w:tcPr>
                <w:tcW w:w="3228" w:type="dxa"/>
              </w:tcPr>
            </w:tcPrChange>
          </w:tcPr>
          <w:p w14:paraId="09573968" w14:textId="067C782F" w:rsidR="00616FA2" w:rsidRPr="00926A45" w:rsidRDefault="00616FA2">
            <w:pPr>
              <w:pStyle w:val="ListParagraph"/>
              <w:spacing w:line="276" w:lineRule="auto"/>
              <w:ind w:left="0"/>
              <w:rPr>
                <w:ins w:id="3483" w:author="phuong vu" w:date="2018-11-22T16:01:00Z"/>
                <w:b w:val="0"/>
                <w:lang w:val="en-US"/>
                <w:rPrChange w:id="3484" w:author="Tran Huan" w:date="2018-12-03T03:03:00Z">
                  <w:rPr>
                    <w:ins w:id="3485" w:author="phuong vu" w:date="2018-11-22T16:01:00Z"/>
                    <w:lang w:val="en-US"/>
                  </w:rPr>
                </w:rPrChange>
              </w:rPr>
              <w:pPrChange w:id="3486" w:author="phuong vu" w:date="2018-11-23T13:48:00Z">
                <w:pPr>
                  <w:pStyle w:val="ListParagraph"/>
                  <w:spacing w:line="360" w:lineRule="auto"/>
                  <w:ind w:left="0"/>
                </w:pPr>
              </w:pPrChange>
            </w:pPr>
            <w:ins w:id="3487" w:author="phuong vu" w:date="2018-11-22T16:01:00Z">
              <w:r w:rsidRPr="00926A45">
                <w:rPr>
                  <w:b w:val="0"/>
                  <w:lang w:val="en-US"/>
                  <w:rPrChange w:id="3488" w:author="Tran Huan" w:date="2018-12-03T03:03:00Z">
                    <w:rPr>
                      <w:lang w:val="en-US"/>
                    </w:rPr>
                  </w:rPrChange>
                </w:rPr>
                <w:t>Quản lí trạng thái máy giặt</w:t>
              </w:r>
            </w:ins>
          </w:p>
        </w:tc>
        <w:tc>
          <w:tcPr>
            <w:tcW w:w="1309" w:type="dxa"/>
            <w:vAlign w:val="center"/>
            <w:tcPrChange w:id="3489" w:author="Tran Huan" w:date="2018-12-02T23:19:00Z">
              <w:tcPr>
                <w:tcW w:w="1309" w:type="dxa"/>
              </w:tcPr>
            </w:tcPrChange>
          </w:tcPr>
          <w:p w14:paraId="288E6156" w14:textId="7FF6AD53" w:rsidR="00616FA2" w:rsidRPr="00926A45" w:rsidRDefault="00616FA2" w:rsidP="00616FA2">
            <w:pPr>
              <w:pStyle w:val="ListParagraph"/>
              <w:spacing w:line="276" w:lineRule="auto"/>
              <w:ind w:left="0"/>
              <w:jc w:val="center"/>
              <w:rPr>
                <w:ins w:id="3490" w:author="Tran Huan" w:date="2018-12-02T23:16:00Z"/>
                <w:b w:val="0"/>
                <w:lang w:val="en-US"/>
                <w:rPrChange w:id="3491" w:author="Tran Huan" w:date="2018-12-03T03:03:00Z">
                  <w:rPr>
                    <w:ins w:id="3492" w:author="Tran Huan" w:date="2018-12-02T23:16:00Z"/>
                    <w:lang w:val="en-US"/>
                  </w:rPr>
                </w:rPrChange>
              </w:rPr>
              <w:pPrChange w:id="3493" w:author="Tran Huan" w:date="2018-12-02T23:18:00Z">
                <w:pPr>
                  <w:pStyle w:val="ListParagraph"/>
                  <w:spacing w:line="276" w:lineRule="auto"/>
                  <w:ind w:left="0"/>
                </w:pPr>
              </w:pPrChange>
            </w:pPr>
            <w:ins w:id="3494" w:author="Tran Huan" w:date="2018-12-02T23:19:00Z">
              <w:r w:rsidRPr="00926A45">
                <w:rPr>
                  <w:b w:val="0"/>
                  <w:lang w:val="en-US"/>
                  <w:rPrChange w:id="3495" w:author="Tran Huan" w:date="2018-12-03T03:03:00Z">
                    <w:rPr>
                      <w:lang w:val="en-US"/>
                    </w:rPr>
                  </w:rPrChange>
                </w:rPr>
                <w:t>X</w:t>
              </w:r>
            </w:ins>
          </w:p>
        </w:tc>
        <w:tc>
          <w:tcPr>
            <w:tcW w:w="1309" w:type="dxa"/>
            <w:vAlign w:val="center"/>
            <w:tcPrChange w:id="3496" w:author="Tran Huan" w:date="2018-12-02T23:19:00Z">
              <w:tcPr>
                <w:tcW w:w="1309" w:type="dxa"/>
              </w:tcPr>
            </w:tcPrChange>
          </w:tcPr>
          <w:p w14:paraId="45BF13BD" w14:textId="40C033C2" w:rsidR="00616FA2" w:rsidRPr="00926A45" w:rsidRDefault="00616FA2" w:rsidP="00616FA2">
            <w:pPr>
              <w:pStyle w:val="ListParagraph"/>
              <w:spacing w:line="276" w:lineRule="auto"/>
              <w:ind w:left="0"/>
              <w:jc w:val="center"/>
              <w:rPr>
                <w:ins w:id="3497" w:author="Tran Huan" w:date="2018-12-02T23:16:00Z"/>
                <w:b w:val="0"/>
                <w:lang w:val="en-US"/>
                <w:rPrChange w:id="3498" w:author="Tran Huan" w:date="2018-12-03T03:03:00Z">
                  <w:rPr>
                    <w:ins w:id="3499" w:author="Tran Huan" w:date="2018-12-02T23:16:00Z"/>
                    <w:lang w:val="en-US"/>
                  </w:rPr>
                </w:rPrChange>
              </w:rPr>
              <w:pPrChange w:id="3500" w:author="Tran Huan" w:date="2018-12-02T23:18:00Z">
                <w:pPr>
                  <w:pStyle w:val="ListParagraph"/>
                  <w:spacing w:line="276" w:lineRule="auto"/>
                  <w:ind w:left="0"/>
                </w:pPr>
              </w:pPrChange>
            </w:pPr>
          </w:p>
        </w:tc>
      </w:tr>
      <w:tr w:rsidR="00616FA2" w14:paraId="75856C4C" w14:textId="4E6517D8" w:rsidTr="00616FA2">
        <w:tblPrEx>
          <w:tblW w:w="0" w:type="auto"/>
          <w:tblInd w:w="85" w:type="dxa"/>
          <w:tblPrExChange w:id="3501" w:author="Tran Huan" w:date="2018-12-02T23:19:00Z">
            <w:tblPrEx>
              <w:tblW w:w="0" w:type="auto"/>
              <w:tblInd w:w="85" w:type="dxa"/>
            </w:tblPrEx>
          </w:tblPrExChange>
        </w:tblPrEx>
        <w:trPr>
          <w:ins w:id="3502" w:author="phuong vu" w:date="2018-11-22T16:01:00Z"/>
        </w:trPr>
        <w:tc>
          <w:tcPr>
            <w:tcW w:w="708" w:type="dxa"/>
            <w:vAlign w:val="center"/>
            <w:tcPrChange w:id="3503" w:author="Tran Huan" w:date="2018-12-02T23:19:00Z">
              <w:tcPr>
                <w:tcW w:w="708" w:type="dxa"/>
              </w:tcPr>
            </w:tcPrChange>
          </w:tcPr>
          <w:p w14:paraId="6773AAC7" w14:textId="2D81377E" w:rsidR="00616FA2" w:rsidRPr="00926A45" w:rsidRDefault="00616FA2" w:rsidP="00616FA2">
            <w:pPr>
              <w:pStyle w:val="ListParagraph"/>
              <w:spacing w:line="276" w:lineRule="auto"/>
              <w:ind w:left="0"/>
              <w:jc w:val="center"/>
              <w:rPr>
                <w:ins w:id="3504" w:author="phuong vu" w:date="2018-11-22T16:01:00Z"/>
                <w:b w:val="0"/>
                <w:lang w:val="en-US"/>
                <w:rPrChange w:id="3505" w:author="Tran Huan" w:date="2018-12-03T03:03:00Z">
                  <w:rPr>
                    <w:ins w:id="3506" w:author="phuong vu" w:date="2018-11-22T16:01:00Z"/>
                  </w:rPr>
                </w:rPrChange>
              </w:rPr>
              <w:pPrChange w:id="3507" w:author="Tran Huan" w:date="2018-12-02T23:19:00Z">
                <w:pPr>
                  <w:pStyle w:val="ListParagraph"/>
                  <w:spacing w:line="360" w:lineRule="auto"/>
                  <w:ind w:left="0"/>
                  <w:jc w:val="center"/>
                </w:pPr>
              </w:pPrChange>
            </w:pPr>
            <w:ins w:id="3508" w:author="phuong vu" w:date="2018-11-23T08:48:00Z">
              <w:del w:id="3509" w:author="Tran Huan" w:date="2018-12-02T23:08:00Z">
                <w:r w:rsidRPr="00926A45" w:rsidDel="0005707B">
                  <w:rPr>
                    <w:b w:val="0"/>
                    <w:lang w:val="en-US"/>
                    <w:rPrChange w:id="3510" w:author="Tran Huan" w:date="2018-12-03T03:03:00Z">
                      <w:rPr>
                        <w:lang w:val="en-US"/>
                      </w:rPr>
                    </w:rPrChange>
                  </w:rPr>
                  <w:delText>7</w:delText>
                </w:r>
              </w:del>
            </w:ins>
            <w:ins w:id="3511" w:author="Tran Huan" w:date="2018-12-02T23:08:00Z">
              <w:r w:rsidRPr="00926A45">
                <w:rPr>
                  <w:b w:val="0"/>
                  <w:lang w:val="en-US"/>
                  <w:rPrChange w:id="3512" w:author="Tran Huan" w:date="2018-12-03T03:03:00Z">
                    <w:rPr>
                      <w:lang w:val="en-US"/>
                    </w:rPr>
                  </w:rPrChange>
                </w:rPr>
                <w:t>14</w:t>
              </w:r>
            </w:ins>
          </w:p>
        </w:tc>
        <w:tc>
          <w:tcPr>
            <w:tcW w:w="2138" w:type="dxa"/>
            <w:vAlign w:val="center"/>
            <w:tcPrChange w:id="3513" w:author="Tran Huan" w:date="2018-12-02T23:19:00Z">
              <w:tcPr>
                <w:tcW w:w="2138" w:type="dxa"/>
              </w:tcPr>
            </w:tcPrChange>
          </w:tcPr>
          <w:p w14:paraId="5B6B838F" w14:textId="04DCCF47" w:rsidR="00616FA2" w:rsidRPr="00926A45" w:rsidRDefault="00616FA2" w:rsidP="00616FA2">
            <w:pPr>
              <w:pStyle w:val="ListParagraph"/>
              <w:spacing w:line="276" w:lineRule="auto"/>
              <w:ind w:left="0"/>
              <w:jc w:val="left"/>
              <w:rPr>
                <w:ins w:id="3514" w:author="phuong vu" w:date="2018-11-22T16:01:00Z"/>
                <w:b w:val="0"/>
                <w:lang w:val="en-US"/>
                <w:rPrChange w:id="3515" w:author="Tran Huan" w:date="2018-12-03T03:03:00Z">
                  <w:rPr>
                    <w:ins w:id="3516" w:author="phuong vu" w:date="2018-11-22T16:01:00Z"/>
                    <w:lang w:val="en-US"/>
                  </w:rPr>
                </w:rPrChange>
              </w:rPr>
              <w:pPrChange w:id="3517" w:author="Tran Huan" w:date="2018-12-02T23:19:00Z">
                <w:pPr>
                  <w:pStyle w:val="ListParagraph"/>
                  <w:spacing w:line="360" w:lineRule="auto"/>
                  <w:ind w:left="0"/>
                </w:pPr>
              </w:pPrChange>
            </w:pPr>
            <w:ins w:id="3518" w:author="phuong vu" w:date="2018-11-22T16:01:00Z">
              <w:r w:rsidRPr="00926A45">
                <w:rPr>
                  <w:b w:val="0"/>
                  <w:lang w:val="en-US"/>
                  <w:rPrChange w:id="3519" w:author="Tran Huan" w:date="2018-12-03T03:03:00Z">
                    <w:rPr>
                      <w:lang w:val="en-US"/>
                    </w:rPr>
                  </w:rPrChange>
                </w:rPr>
                <w:t>GU_0</w:t>
              </w:r>
            </w:ins>
            <w:ins w:id="3520" w:author="phuong vu" w:date="2018-11-23T08:48:00Z">
              <w:r w:rsidRPr="00926A45">
                <w:rPr>
                  <w:b w:val="0"/>
                  <w:lang w:val="en-US"/>
                  <w:rPrChange w:id="3521" w:author="Tran Huan" w:date="2018-12-03T03:03:00Z">
                    <w:rPr>
                      <w:lang w:val="en-US"/>
                    </w:rPr>
                  </w:rPrChange>
                </w:rPr>
                <w:t>7</w:t>
              </w:r>
            </w:ins>
          </w:p>
        </w:tc>
        <w:tc>
          <w:tcPr>
            <w:tcW w:w="3228" w:type="dxa"/>
            <w:tcPrChange w:id="3522" w:author="Tran Huan" w:date="2018-12-02T23:19:00Z">
              <w:tcPr>
                <w:tcW w:w="3228" w:type="dxa"/>
              </w:tcPr>
            </w:tcPrChange>
          </w:tcPr>
          <w:p w14:paraId="46A2FB09" w14:textId="77777777" w:rsidR="00616FA2" w:rsidRPr="00926A45" w:rsidRDefault="00616FA2">
            <w:pPr>
              <w:pStyle w:val="ListParagraph"/>
              <w:spacing w:line="276" w:lineRule="auto"/>
              <w:ind w:left="0"/>
              <w:rPr>
                <w:ins w:id="3523" w:author="phuong vu" w:date="2018-11-22T16:01:00Z"/>
                <w:b w:val="0"/>
                <w:rPrChange w:id="3524" w:author="Tran Huan" w:date="2018-12-03T03:03:00Z">
                  <w:rPr>
                    <w:ins w:id="3525" w:author="phuong vu" w:date="2018-11-22T16:01:00Z"/>
                  </w:rPr>
                </w:rPrChange>
              </w:rPr>
              <w:pPrChange w:id="3526" w:author="phuong vu" w:date="2018-11-23T13:48:00Z">
                <w:pPr>
                  <w:pStyle w:val="ListParagraph"/>
                  <w:spacing w:line="360" w:lineRule="auto"/>
                  <w:ind w:left="0"/>
                </w:pPr>
              </w:pPrChange>
            </w:pPr>
            <w:ins w:id="3527" w:author="phuong vu" w:date="2018-11-22T16:01:00Z">
              <w:r w:rsidRPr="00926A45">
                <w:rPr>
                  <w:b w:val="0"/>
                  <w:lang w:val="en-US"/>
                  <w:rPrChange w:id="3528" w:author="Tran Huan" w:date="2018-12-03T03:03:00Z">
                    <w:rPr>
                      <w:lang w:val="en-US"/>
                    </w:rPr>
                  </w:rPrChange>
                </w:rPr>
                <w:t>Tìm kiếm và lọc quần áo theo loại có sẵn</w:t>
              </w:r>
            </w:ins>
          </w:p>
        </w:tc>
        <w:tc>
          <w:tcPr>
            <w:tcW w:w="1309" w:type="dxa"/>
            <w:vAlign w:val="center"/>
            <w:tcPrChange w:id="3529" w:author="Tran Huan" w:date="2018-12-02T23:19:00Z">
              <w:tcPr>
                <w:tcW w:w="1309" w:type="dxa"/>
              </w:tcPr>
            </w:tcPrChange>
          </w:tcPr>
          <w:p w14:paraId="2359A29D" w14:textId="77777777" w:rsidR="00616FA2" w:rsidRPr="00926A45" w:rsidRDefault="00616FA2" w:rsidP="00616FA2">
            <w:pPr>
              <w:pStyle w:val="ListParagraph"/>
              <w:spacing w:line="276" w:lineRule="auto"/>
              <w:ind w:left="0"/>
              <w:jc w:val="center"/>
              <w:rPr>
                <w:ins w:id="3530" w:author="Tran Huan" w:date="2018-12-02T23:16:00Z"/>
                <w:b w:val="0"/>
                <w:lang w:val="en-US"/>
                <w:rPrChange w:id="3531" w:author="Tran Huan" w:date="2018-12-03T03:03:00Z">
                  <w:rPr>
                    <w:ins w:id="3532" w:author="Tran Huan" w:date="2018-12-02T23:16:00Z"/>
                    <w:lang w:val="en-US"/>
                  </w:rPr>
                </w:rPrChange>
              </w:rPr>
              <w:pPrChange w:id="3533" w:author="Tran Huan" w:date="2018-12-02T23:18:00Z">
                <w:pPr>
                  <w:pStyle w:val="ListParagraph"/>
                  <w:spacing w:line="276" w:lineRule="auto"/>
                  <w:ind w:left="0"/>
                </w:pPr>
              </w:pPrChange>
            </w:pPr>
          </w:p>
        </w:tc>
        <w:tc>
          <w:tcPr>
            <w:tcW w:w="1309" w:type="dxa"/>
            <w:vAlign w:val="center"/>
            <w:tcPrChange w:id="3534" w:author="Tran Huan" w:date="2018-12-02T23:19:00Z">
              <w:tcPr>
                <w:tcW w:w="1309" w:type="dxa"/>
              </w:tcPr>
            </w:tcPrChange>
          </w:tcPr>
          <w:p w14:paraId="17509FAC" w14:textId="3820F6AD" w:rsidR="00616FA2" w:rsidRPr="00926A45" w:rsidRDefault="00616FA2" w:rsidP="00616FA2">
            <w:pPr>
              <w:pStyle w:val="ListParagraph"/>
              <w:spacing w:line="276" w:lineRule="auto"/>
              <w:ind w:left="0"/>
              <w:jc w:val="center"/>
              <w:rPr>
                <w:ins w:id="3535" w:author="Tran Huan" w:date="2018-12-02T23:16:00Z"/>
                <w:b w:val="0"/>
                <w:lang w:val="en-US"/>
                <w:rPrChange w:id="3536" w:author="Tran Huan" w:date="2018-12-03T03:03:00Z">
                  <w:rPr>
                    <w:ins w:id="3537" w:author="Tran Huan" w:date="2018-12-02T23:16:00Z"/>
                    <w:lang w:val="en-US"/>
                  </w:rPr>
                </w:rPrChange>
              </w:rPr>
              <w:pPrChange w:id="3538" w:author="Tran Huan" w:date="2018-12-02T23:18:00Z">
                <w:pPr>
                  <w:pStyle w:val="ListParagraph"/>
                  <w:spacing w:line="276" w:lineRule="auto"/>
                  <w:ind w:left="0"/>
                </w:pPr>
              </w:pPrChange>
            </w:pPr>
            <w:ins w:id="3539" w:author="Tran Huan" w:date="2018-12-02T23:18:00Z">
              <w:r w:rsidRPr="00926A45">
                <w:rPr>
                  <w:b w:val="0"/>
                  <w:lang w:val="en-US"/>
                  <w:rPrChange w:id="3540" w:author="Tran Huan" w:date="2018-12-03T03:03:00Z">
                    <w:rPr>
                      <w:lang w:val="en-US"/>
                    </w:rPr>
                  </w:rPrChange>
                </w:rPr>
                <w:t>X</w:t>
              </w:r>
            </w:ins>
          </w:p>
        </w:tc>
      </w:tr>
      <w:tr w:rsidR="00616FA2" w14:paraId="1031E986" w14:textId="0B0A5A09" w:rsidTr="00616FA2">
        <w:tblPrEx>
          <w:tblW w:w="0" w:type="auto"/>
          <w:tblInd w:w="85" w:type="dxa"/>
          <w:tblPrExChange w:id="3541" w:author="Tran Huan" w:date="2018-12-02T23:19:00Z">
            <w:tblPrEx>
              <w:tblW w:w="0" w:type="auto"/>
              <w:tblInd w:w="85" w:type="dxa"/>
            </w:tblPrEx>
          </w:tblPrExChange>
        </w:tblPrEx>
        <w:trPr>
          <w:ins w:id="3542" w:author="phuong vu" w:date="2018-11-22T16:01:00Z"/>
        </w:trPr>
        <w:tc>
          <w:tcPr>
            <w:tcW w:w="708" w:type="dxa"/>
            <w:vAlign w:val="center"/>
            <w:tcPrChange w:id="3543" w:author="Tran Huan" w:date="2018-12-02T23:19:00Z">
              <w:tcPr>
                <w:tcW w:w="708" w:type="dxa"/>
              </w:tcPr>
            </w:tcPrChange>
          </w:tcPr>
          <w:p w14:paraId="1A988C42" w14:textId="6956B790" w:rsidR="00616FA2" w:rsidRPr="00926A45" w:rsidRDefault="00616FA2" w:rsidP="00616FA2">
            <w:pPr>
              <w:pStyle w:val="ListParagraph"/>
              <w:spacing w:line="276" w:lineRule="auto"/>
              <w:ind w:left="0"/>
              <w:jc w:val="center"/>
              <w:rPr>
                <w:ins w:id="3544" w:author="phuong vu" w:date="2018-11-22T16:01:00Z"/>
                <w:b w:val="0"/>
                <w:lang w:val="en-US"/>
                <w:rPrChange w:id="3545" w:author="Tran Huan" w:date="2018-12-03T03:03:00Z">
                  <w:rPr>
                    <w:ins w:id="3546" w:author="phuong vu" w:date="2018-11-22T16:01:00Z"/>
                  </w:rPr>
                </w:rPrChange>
              </w:rPr>
              <w:pPrChange w:id="3547" w:author="Tran Huan" w:date="2018-12-02T23:19:00Z">
                <w:pPr>
                  <w:pStyle w:val="ListParagraph"/>
                  <w:spacing w:line="360" w:lineRule="auto"/>
                  <w:ind w:left="0"/>
                  <w:jc w:val="center"/>
                </w:pPr>
              </w:pPrChange>
            </w:pPr>
            <w:ins w:id="3548" w:author="phuong vu" w:date="2018-11-23T08:48:00Z">
              <w:del w:id="3549" w:author="Tran Huan" w:date="2018-12-02T23:08:00Z">
                <w:r w:rsidRPr="00926A45" w:rsidDel="0005707B">
                  <w:rPr>
                    <w:b w:val="0"/>
                    <w:lang w:val="en-US"/>
                    <w:rPrChange w:id="3550" w:author="Tran Huan" w:date="2018-12-03T03:03:00Z">
                      <w:rPr>
                        <w:lang w:val="en-US"/>
                      </w:rPr>
                    </w:rPrChange>
                  </w:rPr>
                  <w:delText>8</w:delText>
                </w:r>
              </w:del>
            </w:ins>
            <w:ins w:id="3551" w:author="Tran Huan" w:date="2018-12-02T23:08:00Z">
              <w:r w:rsidRPr="00926A45">
                <w:rPr>
                  <w:b w:val="0"/>
                  <w:lang w:val="en-US"/>
                  <w:rPrChange w:id="3552" w:author="Tran Huan" w:date="2018-12-03T03:03:00Z">
                    <w:rPr>
                      <w:lang w:val="en-US"/>
                    </w:rPr>
                  </w:rPrChange>
                </w:rPr>
                <w:t>15</w:t>
              </w:r>
            </w:ins>
          </w:p>
        </w:tc>
        <w:tc>
          <w:tcPr>
            <w:tcW w:w="2138" w:type="dxa"/>
            <w:vAlign w:val="center"/>
            <w:tcPrChange w:id="3553" w:author="Tran Huan" w:date="2018-12-02T23:19:00Z">
              <w:tcPr>
                <w:tcW w:w="2138" w:type="dxa"/>
              </w:tcPr>
            </w:tcPrChange>
          </w:tcPr>
          <w:p w14:paraId="69498223" w14:textId="30542EC0" w:rsidR="00616FA2" w:rsidRPr="00926A45" w:rsidRDefault="00616FA2" w:rsidP="00616FA2">
            <w:pPr>
              <w:pStyle w:val="ListParagraph"/>
              <w:spacing w:line="276" w:lineRule="auto"/>
              <w:ind w:left="0"/>
              <w:jc w:val="left"/>
              <w:rPr>
                <w:ins w:id="3554" w:author="phuong vu" w:date="2018-11-22T16:01:00Z"/>
                <w:b w:val="0"/>
                <w:lang w:val="en-US"/>
                <w:rPrChange w:id="3555" w:author="Tran Huan" w:date="2018-12-03T03:03:00Z">
                  <w:rPr>
                    <w:ins w:id="3556" w:author="phuong vu" w:date="2018-11-22T16:01:00Z"/>
                    <w:lang w:val="en-US"/>
                  </w:rPr>
                </w:rPrChange>
              </w:rPr>
              <w:pPrChange w:id="3557" w:author="Tran Huan" w:date="2018-12-02T23:19:00Z">
                <w:pPr>
                  <w:pStyle w:val="ListParagraph"/>
                  <w:spacing w:line="360" w:lineRule="auto"/>
                  <w:ind w:left="0"/>
                </w:pPr>
              </w:pPrChange>
            </w:pPr>
            <w:ins w:id="3558" w:author="phuong vu" w:date="2018-11-22T16:01:00Z">
              <w:r w:rsidRPr="00926A45">
                <w:rPr>
                  <w:b w:val="0"/>
                  <w:lang w:val="en-US"/>
                  <w:rPrChange w:id="3559" w:author="Tran Huan" w:date="2018-12-03T03:03:00Z">
                    <w:rPr>
                      <w:lang w:val="en-US"/>
                    </w:rPr>
                  </w:rPrChange>
                </w:rPr>
                <w:t>GU_0</w:t>
              </w:r>
            </w:ins>
            <w:ins w:id="3560" w:author="phuong vu" w:date="2018-11-23T08:48:00Z">
              <w:r w:rsidRPr="00926A45">
                <w:rPr>
                  <w:b w:val="0"/>
                  <w:lang w:val="en-US"/>
                  <w:rPrChange w:id="3561" w:author="Tran Huan" w:date="2018-12-03T03:03:00Z">
                    <w:rPr>
                      <w:lang w:val="en-US"/>
                    </w:rPr>
                  </w:rPrChange>
                </w:rPr>
                <w:t>8</w:t>
              </w:r>
            </w:ins>
          </w:p>
        </w:tc>
        <w:tc>
          <w:tcPr>
            <w:tcW w:w="3228" w:type="dxa"/>
            <w:tcPrChange w:id="3562" w:author="Tran Huan" w:date="2018-12-02T23:19:00Z">
              <w:tcPr>
                <w:tcW w:w="3228" w:type="dxa"/>
              </w:tcPr>
            </w:tcPrChange>
          </w:tcPr>
          <w:p w14:paraId="44126177" w14:textId="77777777" w:rsidR="00616FA2" w:rsidRPr="00926A45" w:rsidRDefault="00616FA2">
            <w:pPr>
              <w:pStyle w:val="ListParagraph"/>
              <w:spacing w:line="276" w:lineRule="auto"/>
              <w:ind w:left="0"/>
              <w:rPr>
                <w:ins w:id="3563" w:author="phuong vu" w:date="2018-11-22T16:01:00Z"/>
                <w:b w:val="0"/>
                <w:rPrChange w:id="3564" w:author="Tran Huan" w:date="2018-12-03T03:03:00Z">
                  <w:rPr>
                    <w:ins w:id="3565" w:author="phuong vu" w:date="2018-11-22T16:01:00Z"/>
                  </w:rPr>
                </w:rPrChange>
              </w:rPr>
              <w:pPrChange w:id="3566" w:author="phuong vu" w:date="2018-11-23T13:48:00Z">
                <w:pPr>
                  <w:pStyle w:val="ListParagraph"/>
                  <w:spacing w:line="360" w:lineRule="auto"/>
                  <w:ind w:left="0"/>
                </w:pPr>
              </w:pPrChange>
            </w:pPr>
            <w:ins w:id="3567" w:author="phuong vu" w:date="2018-11-22T16:01:00Z">
              <w:r w:rsidRPr="00926A45">
                <w:rPr>
                  <w:b w:val="0"/>
                  <w:lang w:val="en-US"/>
                  <w:rPrChange w:id="3568" w:author="Tran Huan" w:date="2018-12-03T03:03:00Z">
                    <w:rPr>
                      <w:lang w:val="en-US"/>
                    </w:rPr>
                  </w:rPrChange>
                </w:rPr>
                <w:t>Tìm kiếm đơn hàng</w:t>
              </w:r>
            </w:ins>
          </w:p>
        </w:tc>
        <w:tc>
          <w:tcPr>
            <w:tcW w:w="1309" w:type="dxa"/>
            <w:vAlign w:val="center"/>
            <w:tcPrChange w:id="3569" w:author="Tran Huan" w:date="2018-12-02T23:19:00Z">
              <w:tcPr>
                <w:tcW w:w="1309" w:type="dxa"/>
              </w:tcPr>
            </w:tcPrChange>
          </w:tcPr>
          <w:p w14:paraId="2B78AA0B" w14:textId="5BBEA5AA" w:rsidR="00616FA2" w:rsidRPr="00926A45" w:rsidRDefault="00616FA2" w:rsidP="00616FA2">
            <w:pPr>
              <w:pStyle w:val="ListParagraph"/>
              <w:spacing w:line="276" w:lineRule="auto"/>
              <w:ind w:left="0"/>
              <w:jc w:val="center"/>
              <w:rPr>
                <w:ins w:id="3570" w:author="Tran Huan" w:date="2018-12-02T23:16:00Z"/>
                <w:b w:val="0"/>
                <w:lang w:val="en-US"/>
                <w:rPrChange w:id="3571" w:author="Tran Huan" w:date="2018-12-03T03:03:00Z">
                  <w:rPr>
                    <w:ins w:id="3572" w:author="Tran Huan" w:date="2018-12-02T23:16:00Z"/>
                    <w:lang w:val="en-US"/>
                  </w:rPr>
                </w:rPrChange>
              </w:rPr>
              <w:pPrChange w:id="3573" w:author="Tran Huan" w:date="2018-12-02T23:18:00Z">
                <w:pPr>
                  <w:pStyle w:val="ListParagraph"/>
                  <w:spacing w:line="276" w:lineRule="auto"/>
                  <w:ind w:left="0"/>
                </w:pPr>
              </w:pPrChange>
            </w:pPr>
            <w:ins w:id="3574" w:author="Tran Huan" w:date="2018-12-02T23:19:00Z">
              <w:r w:rsidRPr="00926A45">
                <w:rPr>
                  <w:b w:val="0"/>
                  <w:lang w:val="en-US"/>
                  <w:rPrChange w:id="3575" w:author="Tran Huan" w:date="2018-12-03T03:03:00Z">
                    <w:rPr>
                      <w:lang w:val="en-US"/>
                    </w:rPr>
                  </w:rPrChange>
                </w:rPr>
                <w:t>X</w:t>
              </w:r>
            </w:ins>
          </w:p>
        </w:tc>
        <w:tc>
          <w:tcPr>
            <w:tcW w:w="1309" w:type="dxa"/>
            <w:vAlign w:val="center"/>
            <w:tcPrChange w:id="3576" w:author="Tran Huan" w:date="2018-12-02T23:19:00Z">
              <w:tcPr>
                <w:tcW w:w="1309" w:type="dxa"/>
              </w:tcPr>
            </w:tcPrChange>
          </w:tcPr>
          <w:p w14:paraId="272CC8DD" w14:textId="704017DD" w:rsidR="00616FA2" w:rsidRPr="00926A45" w:rsidRDefault="00616FA2" w:rsidP="00616FA2">
            <w:pPr>
              <w:pStyle w:val="ListParagraph"/>
              <w:spacing w:line="276" w:lineRule="auto"/>
              <w:ind w:left="0"/>
              <w:jc w:val="center"/>
              <w:rPr>
                <w:ins w:id="3577" w:author="Tran Huan" w:date="2018-12-02T23:16:00Z"/>
                <w:b w:val="0"/>
                <w:lang w:val="en-US"/>
                <w:rPrChange w:id="3578" w:author="Tran Huan" w:date="2018-12-03T03:03:00Z">
                  <w:rPr>
                    <w:ins w:id="3579" w:author="Tran Huan" w:date="2018-12-02T23:16:00Z"/>
                    <w:lang w:val="en-US"/>
                  </w:rPr>
                </w:rPrChange>
              </w:rPr>
              <w:pPrChange w:id="3580" w:author="Tran Huan" w:date="2018-12-02T23:18:00Z">
                <w:pPr>
                  <w:pStyle w:val="ListParagraph"/>
                  <w:spacing w:line="276" w:lineRule="auto"/>
                  <w:ind w:left="0"/>
                </w:pPr>
              </w:pPrChange>
            </w:pPr>
          </w:p>
        </w:tc>
      </w:tr>
      <w:tr w:rsidR="00616FA2" w14:paraId="48F4ACD9" w14:textId="7C228599" w:rsidTr="00616FA2">
        <w:tblPrEx>
          <w:tblW w:w="0" w:type="auto"/>
          <w:tblInd w:w="85" w:type="dxa"/>
          <w:tblPrExChange w:id="3581" w:author="Tran Huan" w:date="2018-12-02T23:19:00Z">
            <w:tblPrEx>
              <w:tblW w:w="0" w:type="auto"/>
              <w:tblInd w:w="85" w:type="dxa"/>
            </w:tblPrEx>
          </w:tblPrExChange>
        </w:tblPrEx>
        <w:trPr>
          <w:ins w:id="3582" w:author="phuong vu" w:date="2018-11-22T16:01:00Z"/>
        </w:trPr>
        <w:tc>
          <w:tcPr>
            <w:tcW w:w="708" w:type="dxa"/>
            <w:vAlign w:val="center"/>
            <w:tcPrChange w:id="3583" w:author="Tran Huan" w:date="2018-12-02T23:19:00Z">
              <w:tcPr>
                <w:tcW w:w="708" w:type="dxa"/>
              </w:tcPr>
            </w:tcPrChange>
          </w:tcPr>
          <w:p w14:paraId="65D8849B" w14:textId="006BCFF9" w:rsidR="00616FA2" w:rsidRPr="00926A45" w:rsidRDefault="00616FA2" w:rsidP="00616FA2">
            <w:pPr>
              <w:pStyle w:val="ListParagraph"/>
              <w:spacing w:line="276" w:lineRule="auto"/>
              <w:ind w:left="0"/>
              <w:jc w:val="center"/>
              <w:rPr>
                <w:ins w:id="3584" w:author="phuong vu" w:date="2018-11-22T16:01:00Z"/>
                <w:b w:val="0"/>
                <w:lang w:val="en-US"/>
                <w:rPrChange w:id="3585" w:author="Tran Huan" w:date="2018-12-03T03:03:00Z">
                  <w:rPr>
                    <w:ins w:id="3586" w:author="phuong vu" w:date="2018-11-22T16:01:00Z"/>
                    <w:lang w:val="en-US"/>
                  </w:rPr>
                </w:rPrChange>
              </w:rPr>
              <w:pPrChange w:id="3587" w:author="Tran Huan" w:date="2018-12-02T23:19:00Z">
                <w:pPr>
                  <w:pStyle w:val="ListParagraph"/>
                  <w:spacing w:line="360" w:lineRule="auto"/>
                  <w:ind w:left="0"/>
                  <w:jc w:val="center"/>
                </w:pPr>
              </w:pPrChange>
            </w:pPr>
            <w:ins w:id="3588" w:author="phuong vu" w:date="2018-11-23T08:48:00Z">
              <w:del w:id="3589" w:author="Tran Huan" w:date="2018-12-02T23:08:00Z">
                <w:r w:rsidRPr="00926A45" w:rsidDel="0005707B">
                  <w:rPr>
                    <w:b w:val="0"/>
                    <w:lang w:val="en-US"/>
                    <w:rPrChange w:id="3590" w:author="Tran Huan" w:date="2018-12-03T03:03:00Z">
                      <w:rPr>
                        <w:lang w:val="en-US"/>
                      </w:rPr>
                    </w:rPrChange>
                  </w:rPr>
                  <w:delText>9</w:delText>
                </w:r>
              </w:del>
            </w:ins>
            <w:ins w:id="3591" w:author="Tran Huan" w:date="2018-12-02T23:08:00Z">
              <w:r w:rsidRPr="00926A45">
                <w:rPr>
                  <w:b w:val="0"/>
                  <w:lang w:val="en-US"/>
                  <w:rPrChange w:id="3592" w:author="Tran Huan" w:date="2018-12-03T03:03:00Z">
                    <w:rPr>
                      <w:lang w:val="en-US"/>
                    </w:rPr>
                  </w:rPrChange>
                </w:rPr>
                <w:t>16</w:t>
              </w:r>
            </w:ins>
          </w:p>
        </w:tc>
        <w:tc>
          <w:tcPr>
            <w:tcW w:w="2138" w:type="dxa"/>
            <w:vAlign w:val="center"/>
            <w:tcPrChange w:id="3593" w:author="Tran Huan" w:date="2018-12-02T23:19:00Z">
              <w:tcPr>
                <w:tcW w:w="2138" w:type="dxa"/>
              </w:tcPr>
            </w:tcPrChange>
          </w:tcPr>
          <w:p w14:paraId="3E6420B9" w14:textId="0CFF20AA" w:rsidR="00616FA2" w:rsidRPr="00926A45" w:rsidRDefault="00616FA2" w:rsidP="00616FA2">
            <w:pPr>
              <w:pStyle w:val="ListParagraph"/>
              <w:spacing w:line="276" w:lineRule="auto"/>
              <w:ind w:left="0"/>
              <w:jc w:val="left"/>
              <w:rPr>
                <w:ins w:id="3594" w:author="phuong vu" w:date="2018-11-22T16:01:00Z"/>
                <w:b w:val="0"/>
                <w:lang w:val="en-US"/>
                <w:rPrChange w:id="3595" w:author="Tran Huan" w:date="2018-12-03T03:03:00Z">
                  <w:rPr>
                    <w:ins w:id="3596" w:author="phuong vu" w:date="2018-11-22T16:01:00Z"/>
                    <w:lang w:val="en-US"/>
                  </w:rPr>
                </w:rPrChange>
              </w:rPr>
              <w:pPrChange w:id="3597" w:author="Tran Huan" w:date="2018-12-02T23:19:00Z">
                <w:pPr>
                  <w:pStyle w:val="ListParagraph"/>
                  <w:spacing w:line="360" w:lineRule="auto"/>
                  <w:ind w:left="0"/>
                </w:pPr>
              </w:pPrChange>
            </w:pPr>
            <w:ins w:id="3598" w:author="phuong vu" w:date="2018-11-22T16:01:00Z">
              <w:r w:rsidRPr="00926A45">
                <w:rPr>
                  <w:b w:val="0"/>
                  <w:lang w:val="en-US"/>
                  <w:rPrChange w:id="3599" w:author="Tran Huan" w:date="2018-12-03T03:03:00Z">
                    <w:rPr>
                      <w:lang w:val="en-US"/>
                    </w:rPr>
                  </w:rPrChange>
                </w:rPr>
                <w:t>GU_0</w:t>
              </w:r>
            </w:ins>
            <w:ins w:id="3600" w:author="phuong vu" w:date="2018-11-23T08:48:00Z">
              <w:r w:rsidRPr="00926A45">
                <w:rPr>
                  <w:b w:val="0"/>
                  <w:lang w:val="en-US"/>
                  <w:rPrChange w:id="3601" w:author="Tran Huan" w:date="2018-12-03T03:03:00Z">
                    <w:rPr>
                      <w:lang w:val="en-US"/>
                    </w:rPr>
                  </w:rPrChange>
                </w:rPr>
                <w:t>9</w:t>
              </w:r>
            </w:ins>
          </w:p>
        </w:tc>
        <w:tc>
          <w:tcPr>
            <w:tcW w:w="3228" w:type="dxa"/>
            <w:tcPrChange w:id="3602" w:author="Tran Huan" w:date="2018-12-02T23:19:00Z">
              <w:tcPr>
                <w:tcW w:w="3228" w:type="dxa"/>
              </w:tcPr>
            </w:tcPrChange>
          </w:tcPr>
          <w:p w14:paraId="2248410F" w14:textId="77777777" w:rsidR="00616FA2" w:rsidRPr="00926A45" w:rsidRDefault="00616FA2">
            <w:pPr>
              <w:pStyle w:val="ListParagraph"/>
              <w:spacing w:line="276" w:lineRule="auto"/>
              <w:ind w:left="0"/>
              <w:rPr>
                <w:ins w:id="3603" w:author="phuong vu" w:date="2018-11-22T16:01:00Z"/>
                <w:b w:val="0"/>
                <w:rPrChange w:id="3604" w:author="Tran Huan" w:date="2018-12-03T03:03:00Z">
                  <w:rPr>
                    <w:ins w:id="3605" w:author="phuong vu" w:date="2018-11-22T16:01:00Z"/>
                  </w:rPr>
                </w:rPrChange>
              </w:rPr>
              <w:pPrChange w:id="3606" w:author="phuong vu" w:date="2018-11-23T13:48:00Z">
                <w:pPr>
                  <w:pStyle w:val="ListParagraph"/>
                  <w:spacing w:line="360" w:lineRule="auto"/>
                  <w:ind w:left="0"/>
                </w:pPr>
              </w:pPrChange>
            </w:pPr>
            <w:ins w:id="3607" w:author="phuong vu" w:date="2018-11-22T16:01:00Z">
              <w:r w:rsidRPr="00926A45">
                <w:rPr>
                  <w:b w:val="0"/>
                  <w:rPrChange w:id="3608" w:author="Tran Huan" w:date="2018-12-03T03:03:00Z">
                    <w:rPr/>
                  </w:rPrChange>
                </w:rPr>
                <w:t>Đăng nhập</w:t>
              </w:r>
            </w:ins>
          </w:p>
        </w:tc>
        <w:tc>
          <w:tcPr>
            <w:tcW w:w="1309" w:type="dxa"/>
            <w:vAlign w:val="center"/>
            <w:tcPrChange w:id="3609" w:author="Tran Huan" w:date="2018-12-02T23:19:00Z">
              <w:tcPr>
                <w:tcW w:w="1309" w:type="dxa"/>
              </w:tcPr>
            </w:tcPrChange>
          </w:tcPr>
          <w:p w14:paraId="4E7DAF0F" w14:textId="4F330D38" w:rsidR="00616FA2" w:rsidRPr="00926A45" w:rsidRDefault="00616FA2" w:rsidP="00616FA2">
            <w:pPr>
              <w:pStyle w:val="ListParagraph"/>
              <w:spacing w:line="276" w:lineRule="auto"/>
              <w:ind w:left="0"/>
              <w:jc w:val="center"/>
              <w:rPr>
                <w:ins w:id="3610" w:author="Tran Huan" w:date="2018-12-02T23:16:00Z"/>
                <w:b w:val="0"/>
                <w:lang w:val="en-US"/>
                <w:rPrChange w:id="3611" w:author="Tran Huan" w:date="2018-12-03T03:03:00Z">
                  <w:rPr>
                    <w:ins w:id="3612" w:author="Tran Huan" w:date="2018-12-02T23:16:00Z"/>
                  </w:rPr>
                </w:rPrChange>
              </w:rPr>
              <w:pPrChange w:id="3613" w:author="Tran Huan" w:date="2018-12-02T23:18:00Z">
                <w:pPr>
                  <w:pStyle w:val="ListParagraph"/>
                  <w:spacing w:line="276" w:lineRule="auto"/>
                  <w:ind w:left="0"/>
                </w:pPr>
              </w:pPrChange>
            </w:pPr>
            <w:ins w:id="3614" w:author="Tran Huan" w:date="2018-12-02T23:18:00Z">
              <w:r w:rsidRPr="00926A45">
                <w:rPr>
                  <w:b w:val="0"/>
                  <w:lang w:val="en-US"/>
                  <w:rPrChange w:id="3615" w:author="Tran Huan" w:date="2018-12-03T03:03:00Z">
                    <w:rPr>
                      <w:lang w:val="en-US"/>
                    </w:rPr>
                  </w:rPrChange>
                </w:rPr>
                <w:t>X</w:t>
              </w:r>
            </w:ins>
          </w:p>
        </w:tc>
        <w:tc>
          <w:tcPr>
            <w:tcW w:w="1309" w:type="dxa"/>
            <w:vAlign w:val="center"/>
            <w:tcPrChange w:id="3616" w:author="Tran Huan" w:date="2018-12-02T23:19:00Z">
              <w:tcPr>
                <w:tcW w:w="1309" w:type="dxa"/>
              </w:tcPr>
            </w:tcPrChange>
          </w:tcPr>
          <w:p w14:paraId="536C2B14" w14:textId="7F9653C5" w:rsidR="00616FA2" w:rsidRPr="00926A45" w:rsidRDefault="00616FA2" w:rsidP="00616FA2">
            <w:pPr>
              <w:pStyle w:val="ListParagraph"/>
              <w:spacing w:line="276" w:lineRule="auto"/>
              <w:ind w:left="0"/>
              <w:jc w:val="center"/>
              <w:rPr>
                <w:ins w:id="3617" w:author="Tran Huan" w:date="2018-12-02T23:16:00Z"/>
                <w:b w:val="0"/>
                <w:lang w:val="en-US"/>
                <w:rPrChange w:id="3618" w:author="Tran Huan" w:date="2018-12-03T03:03:00Z">
                  <w:rPr>
                    <w:ins w:id="3619" w:author="Tran Huan" w:date="2018-12-02T23:16:00Z"/>
                  </w:rPr>
                </w:rPrChange>
              </w:rPr>
              <w:pPrChange w:id="3620" w:author="Tran Huan" w:date="2018-12-02T23:18:00Z">
                <w:pPr>
                  <w:pStyle w:val="ListParagraph"/>
                  <w:spacing w:line="276" w:lineRule="auto"/>
                  <w:ind w:left="0"/>
                </w:pPr>
              </w:pPrChange>
            </w:pPr>
            <w:ins w:id="3621" w:author="Tran Huan" w:date="2018-12-02T23:18:00Z">
              <w:r w:rsidRPr="00926A45">
                <w:rPr>
                  <w:b w:val="0"/>
                  <w:lang w:val="en-US"/>
                  <w:rPrChange w:id="3622" w:author="Tran Huan" w:date="2018-12-03T03:03:00Z">
                    <w:rPr>
                      <w:lang w:val="en-US"/>
                    </w:rPr>
                  </w:rPrChange>
                </w:rPr>
                <w:t>X</w:t>
              </w:r>
            </w:ins>
          </w:p>
        </w:tc>
      </w:tr>
      <w:tr w:rsidR="00616FA2" w14:paraId="408DC690" w14:textId="77BD78B3" w:rsidTr="00616FA2">
        <w:tblPrEx>
          <w:tblW w:w="0" w:type="auto"/>
          <w:tblInd w:w="85" w:type="dxa"/>
          <w:tblPrExChange w:id="3623" w:author="Tran Huan" w:date="2018-12-02T23:19:00Z">
            <w:tblPrEx>
              <w:tblW w:w="0" w:type="auto"/>
              <w:tblInd w:w="85" w:type="dxa"/>
            </w:tblPrEx>
          </w:tblPrExChange>
        </w:tblPrEx>
        <w:trPr>
          <w:ins w:id="3624" w:author="phuong vu" w:date="2018-11-22T16:01:00Z"/>
        </w:trPr>
        <w:tc>
          <w:tcPr>
            <w:tcW w:w="708" w:type="dxa"/>
            <w:vAlign w:val="center"/>
            <w:tcPrChange w:id="3625" w:author="Tran Huan" w:date="2018-12-02T23:19:00Z">
              <w:tcPr>
                <w:tcW w:w="708" w:type="dxa"/>
              </w:tcPr>
            </w:tcPrChange>
          </w:tcPr>
          <w:p w14:paraId="6D97D6D9" w14:textId="6FC1533F" w:rsidR="00616FA2" w:rsidRPr="00926A45" w:rsidRDefault="00616FA2" w:rsidP="00616FA2">
            <w:pPr>
              <w:pStyle w:val="ListParagraph"/>
              <w:spacing w:line="276" w:lineRule="auto"/>
              <w:ind w:left="0"/>
              <w:jc w:val="center"/>
              <w:rPr>
                <w:ins w:id="3626" w:author="phuong vu" w:date="2018-11-22T16:01:00Z"/>
                <w:b w:val="0"/>
                <w:lang w:val="en-US"/>
                <w:rPrChange w:id="3627" w:author="Tran Huan" w:date="2018-12-03T03:03:00Z">
                  <w:rPr>
                    <w:ins w:id="3628" w:author="phuong vu" w:date="2018-11-22T16:01:00Z"/>
                    <w:lang w:val="en-US"/>
                  </w:rPr>
                </w:rPrChange>
              </w:rPr>
              <w:pPrChange w:id="3629" w:author="Tran Huan" w:date="2018-12-02T23:19:00Z">
                <w:pPr>
                  <w:pStyle w:val="ListParagraph"/>
                  <w:spacing w:line="360" w:lineRule="auto"/>
                  <w:ind w:left="0"/>
                  <w:jc w:val="center"/>
                </w:pPr>
              </w:pPrChange>
            </w:pPr>
            <w:ins w:id="3630" w:author="phuong vu" w:date="2018-11-23T08:48:00Z">
              <w:r w:rsidRPr="00926A45">
                <w:rPr>
                  <w:b w:val="0"/>
                  <w:lang w:val="en-US"/>
                  <w:rPrChange w:id="3631" w:author="Tran Huan" w:date="2018-12-03T03:03:00Z">
                    <w:rPr>
                      <w:lang w:val="en-US"/>
                    </w:rPr>
                  </w:rPrChange>
                </w:rPr>
                <w:t>1</w:t>
              </w:r>
              <w:del w:id="3632" w:author="Tran Huan" w:date="2018-12-02T23:08:00Z">
                <w:r w:rsidRPr="00926A45" w:rsidDel="0005707B">
                  <w:rPr>
                    <w:b w:val="0"/>
                    <w:lang w:val="en-US"/>
                    <w:rPrChange w:id="3633" w:author="Tran Huan" w:date="2018-12-03T03:03:00Z">
                      <w:rPr>
                        <w:lang w:val="en-US"/>
                      </w:rPr>
                    </w:rPrChange>
                  </w:rPr>
                  <w:delText>0</w:delText>
                </w:r>
              </w:del>
            </w:ins>
            <w:ins w:id="3634" w:author="Tran Huan" w:date="2018-12-02T23:08:00Z">
              <w:r w:rsidRPr="00926A45">
                <w:rPr>
                  <w:b w:val="0"/>
                  <w:lang w:val="en-US"/>
                  <w:rPrChange w:id="3635" w:author="Tran Huan" w:date="2018-12-03T03:03:00Z">
                    <w:rPr>
                      <w:lang w:val="en-US"/>
                    </w:rPr>
                  </w:rPrChange>
                </w:rPr>
                <w:t>7</w:t>
              </w:r>
            </w:ins>
          </w:p>
        </w:tc>
        <w:tc>
          <w:tcPr>
            <w:tcW w:w="2138" w:type="dxa"/>
            <w:vAlign w:val="center"/>
            <w:tcPrChange w:id="3636" w:author="Tran Huan" w:date="2018-12-02T23:19:00Z">
              <w:tcPr>
                <w:tcW w:w="2138" w:type="dxa"/>
              </w:tcPr>
            </w:tcPrChange>
          </w:tcPr>
          <w:p w14:paraId="751A30C0" w14:textId="33E8DF73" w:rsidR="00616FA2" w:rsidRPr="00926A45" w:rsidRDefault="00616FA2" w:rsidP="00616FA2">
            <w:pPr>
              <w:pStyle w:val="ListParagraph"/>
              <w:spacing w:line="276" w:lineRule="auto"/>
              <w:ind w:left="0"/>
              <w:jc w:val="left"/>
              <w:rPr>
                <w:ins w:id="3637" w:author="phuong vu" w:date="2018-11-22T16:01:00Z"/>
                <w:b w:val="0"/>
                <w:lang w:val="en-US"/>
                <w:rPrChange w:id="3638" w:author="Tran Huan" w:date="2018-12-03T03:03:00Z">
                  <w:rPr>
                    <w:ins w:id="3639" w:author="phuong vu" w:date="2018-11-22T16:01:00Z"/>
                    <w:lang w:val="en-US"/>
                  </w:rPr>
                </w:rPrChange>
              </w:rPr>
              <w:pPrChange w:id="3640" w:author="Tran Huan" w:date="2018-12-02T23:19:00Z">
                <w:pPr>
                  <w:pStyle w:val="ListParagraph"/>
                  <w:spacing w:line="360" w:lineRule="auto"/>
                  <w:ind w:left="0"/>
                </w:pPr>
              </w:pPrChange>
            </w:pPr>
            <w:ins w:id="3641" w:author="phuong vu" w:date="2018-11-22T16:01:00Z">
              <w:r w:rsidRPr="00926A45">
                <w:rPr>
                  <w:b w:val="0"/>
                  <w:lang w:val="en-US"/>
                  <w:rPrChange w:id="3642" w:author="Tran Huan" w:date="2018-12-03T03:03:00Z">
                    <w:rPr>
                      <w:lang w:val="en-US"/>
                    </w:rPr>
                  </w:rPrChange>
                </w:rPr>
                <w:t>GU_</w:t>
              </w:r>
            </w:ins>
            <w:ins w:id="3643" w:author="phuong vu" w:date="2018-11-23T08:48:00Z">
              <w:r w:rsidRPr="00926A45">
                <w:rPr>
                  <w:b w:val="0"/>
                  <w:lang w:val="en-US"/>
                  <w:rPrChange w:id="3644" w:author="Tran Huan" w:date="2018-12-03T03:03:00Z">
                    <w:rPr>
                      <w:lang w:val="en-US"/>
                    </w:rPr>
                  </w:rPrChange>
                </w:rPr>
                <w:t>10</w:t>
              </w:r>
            </w:ins>
          </w:p>
        </w:tc>
        <w:tc>
          <w:tcPr>
            <w:tcW w:w="3228" w:type="dxa"/>
            <w:tcPrChange w:id="3645" w:author="Tran Huan" w:date="2018-12-02T23:19:00Z">
              <w:tcPr>
                <w:tcW w:w="3228" w:type="dxa"/>
              </w:tcPr>
            </w:tcPrChange>
          </w:tcPr>
          <w:p w14:paraId="08CD2193" w14:textId="77777777" w:rsidR="00616FA2" w:rsidRPr="00926A45" w:rsidRDefault="00616FA2">
            <w:pPr>
              <w:pStyle w:val="ListParagraph"/>
              <w:keepNext/>
              <w:spacing w:line="276" w:lineRule="auto"/>
              <w:ind w:left="0"/>
              <w:rPr>
                <w:ins w:id="3646" w:author="phuong vu" w:date="2018-11-22T16:01:00Z"/>
                <w:b w:val="0"/>
                <w:rPrChange w:id="3647" w:author="Tran Huan" w:date="2018-12-03T03:03:00Z">
                  <w:rPr>
                    <w:ins w:id="3648" w:author="phuong vu" w:date="2018-11-22T16:01:00Z"/>
                  </w:rPr>
                </w:rPrChange>
              </w:rPr>
              <w:pPrChange w:id="3649" w:author="phuong vu" w:date="2018-11-23T13:48:00Z">
                <w:pPr>
                  <w:pStyle w:val="ListParagraph"/>
                  <w:keepNext/>
                  <w:spacing w:line="360" w:lineRule="auto"/>
                  <w:ind w:left="0"/>
                </w:pPr>
              </w:pPrChange>
            </w:pPr>
            <w:ins w:id="3650" w:author="phuong vu" w:date="2018-11-22T16:01:00Z">
              <w:r w:rsidRPr="00926A45">
                <w:rPr>
                  <w:b w:val="0"/>
                  <w:rPrChange w:id="3651" w:author="Tran Huan" w:date="2018-12-03T03:03:00Z">
                    <w:rPr/>
                  </w:rPrChange>
                </w:rPr>
                <w:t>Đăng xuất</w:t>
              </w:r>
            </w:ins>
          </w:p>
        </w:tc>
        <w:tc>
          <w:tcPr>
            <w:tcW w:w="1309" w:type="dxa"/>
            <w:vAlign w:val="center"/>
            <w:tcPrChange w:id="3652" w:author="Tran Huan" w:date="2018-12-02T23:19:00Z">
              <w:tcPr>
                <w:tcW w:w="1309" w:type="dxa"/>
              </w:tcPr>
            </w:tcPrChange>
          </w:tcPr>
          <w:p w14:paraId="01D6C5B2" w14:textId="41E644AB" w:rsidR="00616FA2" w:rsidRPr="00926A45" w:rsidRDefault="00616FA2" w:rsidP="00616FA2">
            <w:pPr>
              <w:pStyle w:val="ListParagraph"/>
              <w:keepNext/>
              <w:spacing w:line="276" w:lineRule="auto"/>
              <w:ind w:left="0"/>
              <w:jc w:val="center"/>
              <w:rPr>
                <w:ins w:id="3653" w:author="Tran Huan" w:date="2018-12-02T23:16:00Z"/>
                <w:b w:val="0"/>
                <w:lang w:val="en-US"/>
                <w:rPrChange w:id="3654" w:author="Tran Huan" w:date="2018-12-03T03:03:00Z">
                  <w:rPr>
                    <w:ins w:id="3655" w:author="Tran Huan" w:date="2018-12-02T23:16:00Z"/>
                  </w:rPr>
                </w:rPrChange>
              </w:rPr>
              <w:pPrChange w:id="3656" w:author="Tran Huan" w:date="2018-12-02T23:18:00Z">
                <w:pPr>
                  <w:pStyle w:val="ListParagraph"/>
                  <w:keepNext/>
                  <w:spacing w:line="276" w:lineRule="auto"/>
                  <w:ind w:left="0"/>
                </w:pPr>
              </w:pPrChange>
            </w:pPr>
            <w:ins w:id="3657" w:author="Tran Huan" w:date="2018-12-02T23:18:00Z">
              <w:r w:rsidRPr="00926A45">
                <w:rPr>
                  <w:b w:val="0"/>
                  <w:lang w:val="en-US"/>
                  <w:rPrChange w:id="3658" w:author="Tran Huan" w:date="2018-12-03T03:03:00Z">
                    <w:rPr>
                      <w:lang w:val="en-US"/>
                    </w:rPr>
                  </w:rPrChange>
                </w:rPr>
                <w:t>X</w:t>
              </w:r>
            </w:ins>
          </w:p>
        </w:tc>
        <w:tc>
          <w:tcPr>
            <w:tcW w:w="1309" w:type="dxa"/>
            <w:vAlign w:val="center"/>
            <w:tcPrChange w:id="3659" w:author="Tran Huan" w:date="2018-12-02T23:19:00Z">
              <w:tcPr>
                <w:tcW w:w="1309" w:type="dxa"/>
              </w:tcPr>
            </w:tcPrChange>
          </w:tcPr>
          <w:p w14:paraId="3ACC7472" w14:textId="3414C1CF" w:rsidR="00616FA2" w:rsidRPr="00926A45" w:rsidRDefault="00616FA2" w:rsidP="00616FA2">
            <w:pPr>
              <w:pStyle w:val="ListParagraph"/>
              <w:keepNext/>
              <w:spacing w:line="276" w:lineRule="auto"/>
              <w:ind w:left="0"/>
              <w:jc w:val="center"/>
              <w:rPr>
                <w:ins w:id="3660" w:author="Tran Huan" w:date="2018-12-02T23:16:00Z"/>
                <w:b w:val="0"/>
                <w:lang w:val="en-US"/>
                <w:rPrChange w:id="3661" w:author="Tran Huan" w:date="2018-12-03T03:03:00Z">
                  <w:rPr>
                    <w:ins w:id="3662" w:author="Tran Huan" w:date="2018-12-02T23:16:00Z"/>
                  </w:rPr>
                </w:rPrChange>
              </w:rPr>
              <w:pPrChange w:id="3663" w:author="Tran Huan" w:date="2018-12-02T23:18:00Z">
                <w:pPr>
                  <w:pStyle w:val="ListParagraph"/>
                  <w:keepNext/>
                  <w:spacing w:line="276" w:lineRule="auto"/>
                  <w:ind w:left="0"/>
                </w:pPr>
              </w:pPrChange>
            </w:pPr>
            <w:ins w:id="3664" w:author="Tran Huan" w:date="2018-12-02T23:18:00Z">
              <w:r w:rsidRPr="00926A45">
                <w:rPr>
                  <w:b w:val="0"/>
                  <w:lang w:val="en-US"/>
                  <w:rPrChange w:id="3665" w:author="Tran Huan" w:date="2018-12-03T03:03:00Z">
                    <w:rPr>
                      <w:lang w:val="en-US"/>
                    </w:rPr>
                  </w:rPrChange>
                </w:rPr>
                <w:t>X</w:t>
              </w:r>
            </w:ins>
          </w:p>
        </w:tc>
      </w:tr>
      <w:tr w:rsidR="00616FA2" w14:paraId="70C7D8B6" w14:textId="509C1859" w:rsidTr="00616FA2">
        <w:tblPrEx>
          <w:tblW w:w="0" w:type="auto"/>
          <w:tblInd w:w="85" w:type="dxa"/>
          <w:tblPrExChange w:id="3666" w:author="Tran Huan" w:date="2018-12-02T23:19:00Z">
            <w:tblPrEx>
              <w:tblW w:w="0" w:type="auto"/>
              <w:tblInd w:w="85" w:type="dxa"/>
            </w:tblPrEx>
          </w:tblPrExChange>
        </w:tblPrEx>
        <w:trPr>
          <w:ins w:id="3667" w:author="phuong vu" w:date="2018-11-22T16:01:00Z"/>
        </w:trPr>
        <w:tc>
          <w:tcPr>
            <w:tcW w:w="708" w:type="dxa"/>
            <w:vAlign w:val="center"/>
            <w:tcPrChange w:id="3668" w:author="Tran Huan" w:date="2018-12-02T23:19:00Z">
              <w:tcPr>
                <w:tcW w:w="708" w:type="dxa"/>
              </w:tcPr>
            </w:tcPrChange>
          </w:tcPr>
          <w:p w14:paraId="1A076B11" w14:textId="44D9C585" w:rsidR="00616FA2" w:rsidRPr="00926A45" w:rsidRDefault="00616FA2" w:rsidP="00616FA2">
            <w:pPr>
              <w:pStyle w:val="ListParagraph"/>
              <w:spacing w:line="276" w:lineRule="auto"/>
              <w:ind w:left="0"/>
              <w:jc w:val="center"/>
              <w:rPr>
                <w:ins w:id="3669" w:author="phuong vu" w:date="2018-11-22T16:01:00Z"/>
                <w:b w:val="0"/>
                <w:lang w:val="en-US"/>
                <w:rPrChange w:id="3670" w:author="Tran Huan" w:date="2018-12-03T03:03:00Z">
                  <w:rPr>
                    <w:ins w:id="3671" w:author="phuong vu" w:date="2018-11-22T16:01:00Z"/>
                    <w:lang w:val="en-US"/>
                  </w:rPr>
                </w:rPrChange>
              </w:rPr>
              <w:pPrChange w:id="3672" w:author="Tran Huan" w:date="2018-12-02T23:19:00Z">
                <w:pPr>
                  <w:pStyle w:val="ListParagraph"/>
                  <w:spacing w:line="360" w:lineRule="auto"/>
                  <w:ind w:left="0"/>
                  <w:jc w:val="center"/>
                </w:pPr>
              </w:pPrChange>
            </w:pPr>
            <w:ins w:id="3673" w:author="phuong vu" w:date="2018-11-23T08:48:00Z">
              <w:r w:rsidRPr="00926A45">
                <w:rPr>
                  <w:b w:val="0"/>
                  <w:lang w:val="en-US"/>
                  <w:rPrChange w:id="3674" w:author="Tran Huan" w:date="2018-12-03T03:03:00Z">
                    <w:rPr>
                      <w:lang w:val="en-US"/>
                    </w:rPr>
                  </w:rPrChange>
                </w:rPr>
                <w:t>1</w:t>
              </w:r>
              <w:del w:id="3675" w:author="Tran Huan" w:date="2018-12-02T23:08:00Z">
                <w:r w:rsidRPr="00926A45" w:rsidDel="0005707B">
                  <w:rPr>
                    <w:b w:val="0"/>
                    <w:lang w:val="en-US"/>
                    <w:rPrChange w:id="3676" w:author="Tran Huan" w:date="2018-12-03T03:03:00Z">
                      <w:rPr>
                        <w:lang w:val="en-US"/>
                      </w:rPr>
                    </w:rPrChange>
                  </w:rPr>
                  <w:delText>1</w:delText>
                </w:r>
              </w:del>
            </w:ins>
            <w:ins w:id="3677" w:author="Tran Huan" w:date="2018-12-02T23:08:00Z">
              <w:r w:rsidRPr="00926A45">
                <w:rPr>
                  <w:b w:val="0"/>
                  <w:lang w:val="en-US"/>
                  <w:rPrChange w:id="3678" w:author="Tran Huan" w:date="2018-12-03T03:03:00Z">
                    <w:rPr>
                      <w:lang w:val="en-US"/>
                    </w:rPr>
                  </w:rPrChange>
                </w:rPr>
                <w:t>8</w:t>
              </w:r>
            </w:ins>
          </w:p>
        </w:tc>
        <w:tc>
          <w:tcPr>
            <w:tcW w:w="2138" w:type="dxa"/>
            <w:vAlign w:val="center"/>
            <w:tcPrChange w:id="3679" w:author="Tran Huan" w:date="2018-12-02T23:19:00Z">
              <w:tcPr>
                <w:tcW w:w="2138" w:type="dxa"/>
              </w:tcPr>
            </w:tcPrChange>
          </w:tcPr>
          <w:p w14:paraId="29A31C1B" w14:textId="7C7C0DA0" w:rsidR="00616FA2" w:rsidRPr="00926A45" w:rsidRDefault="00616FA2" w:rsidP="00616FA2">
            <w:pPr>
              <w:pStyle w:val="ListParagraph"/>
              <w:spacing w:line="276" w:lineRule="auto"/>
              <w:ind w:left="0"/>
              <w:jc w:val="left"/>
              <w:rPr>
                <w:ins w:id="3680" w:author="phuong vu" w:date="2018-11-22T16:01:00Z"/>
                <w:b w:val="0"/>
                <w:lang w:val="en-US"/>
                <w:rPrChange w:id="3681" w:author="Tran Huan" w:date="2018-12-03T03:03:00Z">
                  <w:rPr>
                    <w:ins w:id="3682" w:author="phuong vu" w:date="2018-11-22T16:01:00Z"/>
                    <w:lang w:val="en-US"/>
                  </w:rPr>
                </w:rPrChange>
              </w:rPr>
              <w:pPrChange w:id="3683" w:author="Tran Huan" w:date="2018-12-02T23:19:00Z">
                <w:pPr>
                  <w:pStyle w:val="ListParagraph"/>
                  <w:spacing w:line="360" w:lineRule="auto"/>
                  <w:ind w:left="0"/>
                </w:pPr>
              </w:pPrChange>
            </w:pPr>
            <w:ins w:id="3684" w:author="phuong vu" w:date="2018-11-22T16:01:00Z">
              <w:r w:rsidRPr="00926A45">
                <w:rPr>
                  <w:b w:val="0"/>
                  <w:lang w:val="en-US"/>
                  <w:rPrChange w:id="3685" w:author="Tran Huan" w:date="2018-12-03T03:03:00Z">
                    <w:rPr>
                      <w:lang w:val="en-US"/>
                    </w:rPr>
                  </w:rPrChange>
                </w:rPr>
                <w:t>GU_1</w:t>
              </w:r>
            </w:ins>
            <w:ins w:id="3686" w:author="phuong vu" w:date="2018-11-23T08:48:00Z">
              <w:r w:rsidRPr="00926A45">
                <w:rPr>
                  <w:b w:val="0"/>
                  <w:lang w:val="en-US"/>
                  <w:rPrChange w:id="3687" w:author="Tran Huan" w:date="2018-12-03T03:03:00Z">
                    <w:rPr>
                      <w:lang w:val="en-US"/>
                    </w:rPr>
                  </w:rPrChange>
                </w:rPr>
                <w:t>1</w:t>
              </w:r>
            </w:ins>
          </w:p>
        </w:tc>
        <w:tc>
          <w:tcPr>
            <w:tcW w:w="3228" w:type="dxa"/>
            <w:tcPrChange w:id="3688" w:author="Tran Huan" w:date="2018-12-02T23:19:00Z">
              <w:tcPr>
                <w:tcW w:w="3228" w:type="dxa"/>
              </w:tcPr>
            </w:tcPrChange>
          </w:tcPr>
          <w:p w14:paraId="717A02BC" w14:textId="77777777" w:rsidR="00616FA2" w:rsidRPr="00926A45" w:rsidRDefault="00616FA2">
            <w:pPr>
              <w:pStyle w:val="ListParagraph"/>
              <w:keepNext/>
              <w:spacing w:line="276" w:lineRule="auto"/>
              <w:ind w:left="0"/>
              <w:rPr>
                <w:ins w:id="3689" w:author="phuong vu" w:date="2018-11-22T16:01:00Z"/>
                <w:b w:val="0"/>
                <w:lang w:val="en-US"/>
                <w:rPrChange w:id="3690" w:author="Tran Huan" w:date="2018-12-03T03:03:00Z">
                  <w:rPr>
                    <w:ins w:id="3691" w:author="phuong vu" w:date="2018-11-22T16:01:00Z"/>
                    <w:lang w:val="en-US"/>
                  </w:rPr>
                </w:rPrChange>
              </w:rPr>
              <w:pPrChange w:id="3692" w:author="phuong vu" w:date="2018-11-23T13:48:00Z">
                <w:pPr>
                  <w:pStyle w:val="ListParagraph"/>
                  <w:keepNext/>
                  <w:spacing w:line="360" w:lineRule="auto"/>
                  <w:ind w:left="0"/>
                </w:pPr>
              </w:pPrChange>
            </w:pPr>
            <w:ins w:id="3693" w:author="phuong vu" w:date="2018-11-22T16:01:00Z">
              <w:r w:rsidRPr="00926A45">
                <w:rPr>
                  <w:b w:val="0"/>
                  <w:lang w:val="en-US"/>
                  <w:rPrChange w:id="3694" w:author="Tran Huan" w:date="2018-12-03T03:03:00Z">
                    <w:rPr>
                      <w:lang w:val="en-US"/>
                    </w:rPr>
                  </w:rPrChange>
                </w:rPr>
                <w:t>Đăng kí tài khoản khách hàng</w:t>
              </w:r>
            </w:ins>
          </w:p>
        </w:tc>
        <w:tc>
          <w:tcPr>
            <w:tcW w:w="1309" w:type="dxa"/>
            <w:vAlign w:val="center"/>
            <w:tcPrChange w:id="3695" w:author="Tran Huan" w:date="2018-12-02T23:19:00Z">
              <w:tcPr>
                <w:tcW w:w="1309" w:type="dxa"/>
              </w:tcPr>
            </w:tcPrChange>
          </w:tcPr>
          <w:p w14:paraId="18269746" w14:textId="0A11F51A" w:rsidR="00616FA2" w:rsidRPr="00926A45" w:rsidRDefault="00616FA2" w:rsidP="00616FA2">
            <w:pPr>
              <w:pStyle w:val="ListParagraph"/>
              <w:keepNext/>
              <w:spacing w:line="276" w:lineRule="auto"/>
              <w:ind w:left="0"/>
              <w:jc w:val="center"/>
              <w:rPr>
                <w:ins w:id="3696" w:author="Tran Huan" w:date="2018-12-02T23:16:00Z"/>
                <w:b w:val="0"/>
                <w:lang w:val="en-US"/>
                <w:rPrChange w:id="3697" w:author="Tran Huan" w:date="2018-12-03T03:03:00Z">
                  <w:rPr>
                    <w:ins w:id="3698" w:author="Tran Huan" w:date="2018-12-02T23:16:00Z"/>
                    <w:lang w:val="en-US"/>
                  </w:rPr>
                </w:rPrChange>
              </w:rPr>
              <w:pPrChange w:id="3699" w:author="Tran Huan" w:date="2018-12-02T23:18:00Z">
                <w:pPr>
                  <w:pStyle w:val="ListParagraph"/>
                  <w:keepNext/>
                  <w:spacing w:line="276" w:lineRule="auto"/>
                  <w:ind w:left="0"/>
                </w:pPr>
              </w:pPrChange>
            </w:pPr>
          </w:p>
        </w:tc>
        <w:tc>
          <w:tcPr>
            <w:tcW w:w="1309" w:type="dxa"/>
            <w:vAlign w:val="center"/>
            <w:tcPrChange w:id="3700" w:author="Tran Huan" w:date="2018-12-02T23:19:00Z">
              <w:tcPr>
                <w:tcW w:w="1309" w:type="dxa"/>
              </w:tcPr>
            </w:tcPrChange>
          </w:tcPr>
          <w:p w14:paraId="0F5EED7F" w14:textId="4D61B036" w:rsidR="00616FA2" w:rsidRPr="00926A45" w:rsidRDefault="00616FA2" w:rsidP="00616FA2">
            <w:pPr>
              <w:pStyle w:val="ListParagraph"/>
              <w:keepNext/>
              <w:spacing w:line="276" w:lineRule="auto"/>
              <w:ind w:left="0"/>
              <w:jc w:val="center"/>
              <w:rPr>
                <w:ins w:id="3701" w:author="Tran Huan" w:date="2018-12-02T23:16:00Z"/>
                <w:b w:val="0"/>
                <w:lang w:val="en-US"/>
                <w:rPrChange w:id="3702" w:author="Tran Huan" w:date="2018-12-03T03:03:00Z">
                  <w:rPr>
                    <w:ins w:id="3703" w:author="Tran Huan" w:date="2018-12-02T23:16:00Z"/>
                    <w:lang w:val="en-US"/>
                  </w:rPr>
                </w:rPrChange>
              </w:rPr>
              <w:pPrChange w:id="3704" w:author="Tran Huan" w:date="2018-12-02T23:18:00Z">
                <w:pPr>
                  <w:pStyle w:val="ListParagraph"/>
                  <w:keepNext/>
                  <w:spacing w:line="276" w:lineRule="auto"/>
                  <w:ind w:left="0"/>
                </w:pPr>
              </w:pPrChange>
            </w:pPr>
            <w:ins w:id="3705" w:author="Tran Huan" w:date="2018-12-02T23:18:00Z">
              <w:r w:rsidRPr="00926A45">
                <w:rPr>
                  <w:b w:val="0"/>
                  <w:lang w:val="en-US"/>
                  <w:rPrChange w:id="3706" w:author="Tran Huan" w:date="2018-12-03T03:03:00Z">
                    <w:rPr>
                      <w:lang w:val="en-US"/>
                    </w:rPr>
                  </w:rPrChange>
                </w:rPr>
                <w:t>X</w:t>
              </w:r>
            </w:ins>
          </w:p>
        </w:tc>
      </w:tr>
      <w:tr w:rsidR="00616FA2" w14:paraId="0A3B24A6" w14:textId="47C9C879" w:rsidTr="00616FA2">
        <w:tblPrEx>
          <w:tblW w:w="0" w:type="auto"/>
          <w:tblInd w:w="85" w:type="dxa"/>
          <w:tblPrExChange w:id="3707" w:author="Tran Huan" w:date="2018-12-02T23:19:00Z">
            <w:tblPrEx>
              <w:tblW w:w="0" w:type="auto"/>
              <w:tblInd w:w="85" w:type="dxa"/>
            </w:tblPrEx>
          </w:tblPrExChange>
        </w:tblPrEx>
        <w:trPr>
          <w:ins w:id="3708" w:author="Tran Huan" w:date="2018-11-25T19:29:00Z"/>
        </w:trPr>
        <w:tc>
          <w:tcPr>
            <w:tcW w:w="708" w:type="dxa"/>
            <w:vAlign w:val="center"/>
            <w:tcPrChange w:id="3709" w:author="Tran Huan" w:date="2018-12-02T23:19:00Z">
              <w:tcPr>
                <w:tcW w:w="708" w:type="dxa"/>
              </w:tcPr>
            </w:tcPrChange>
          </w:tcPr>
          <w:p w14:paraId="51F0D7C7" w14:textId="3F41779E" w:rsidR="00616FA2" w:rsidRPr="00926A45" w:rsidRDefault="00616FA2" w:rsidP="00616FA2">
            <w:pPr>
              <w:pStyle w:val="ListParagraph"/>
              <w:spacing w:line="276" w:lineRule="auto"/>
              <w:ind w:left="0"/>
              <w:jc w:val="center"/>
              <w:rPr>
                <w:ins w:id="3710" w:author="Tran Huan" w:date="2018-11-25T19:29:00Z"/>
                <w:b w:val="0"/>
                <w:lang w:val="en-US"/>
                <w:rPrChange w:id="3711" w:author="Tran Huan" w:date="2018-12-03T03:03:00Z">
                  <w:rPr>
                    <w:ins w:id="3712" w:author="Tran Huan" w:date="2018-11-25T19:29:00Z"/>
                    <w:lang w:val="en-US"/>
                  </w:rPr>
                </w:rPrChange>
              </w:rPr>
              <w:pPrChange w:id="3713" w:author="Tran Huan" w:date="2018-12-02T23:19:00Z">
                <w:pPr>
                  <w:pStyle w:val="ListParagraph"/>
                  <w:spacing w:line="276" w:lineRule="auto"/>
                  <w:ind w:left="0"/>
                  <w:jc w:val="center"/>
                </w:pPr>
              </w:pPrChange>
            </w:pPr>
            <w:ins w:id="3714" w:author="Tran Huan" w:date="2018-11-25T19:29:00Z">
              <w:r w:rsidRPr="00926A45">
                <w:rPr>
                  <w:b w:val="0"/>
                  <w:lang w:val="en-US"/>
                  <w:rPrChange w:id="3715" w:author="Tran Huan" w:date="2018-12-03T03:03:00Z">
                    <w:rPr>
                      <w:lang w:val="en-US"/>
                    </w:rPr>
                  </w:rPrChange>
                </w:rPr>
                <w:t>1</w:t>
              </w:r>
            </w:ins>
            <w:ins w:id="3716" w:author="Tran Huan" w:date="2018-12-02T23:08:00Z">
              <w:r w:rsidRPr="00926A45">
                <w:rPr>
                  <w:b w:val="0"/>
                  <w:lang w:val="en-US"/>
                  <w:rPrChange w:id="3717" w:author="Tran Huan" w:date="2018-12-03T03:03:00Z">
                    <w:rPr>
                      <w:lang w:val="en-US"/>
                    </w:rPr>
                  </w:rPrChange>
                </w:rPr>
                <w:t>9</w:t>
              </w:r>
            </w:ins>
          </w:p>
        </w:tc>
        <w:tc>
          <w:tcPr>
            <w:tcW w:w="2138" w:type="dxa"/>
            <w:vAlign w:val="center"/>
            <w:tcPrChange w:id="3718" w:author="Tran Huan" w:date="2018-12-02T23:19:00Z">
              <w:tcPr>
                <w:tcW w:w="2138" w:type="dxa"/>
              </w:tcPr>
            </w:tcPrChange>
          </w:tcPr>
          <w:p w14:paraId="1F92C5B6" w14:textId="5FEC5CFE" w:rsidR="00616FA2" w:rsidRPr="00926A45" w:rsidRDefault="00616FA2" w:rsidP="00616FA2">
            <w:pPr>
              <w:pStyle w:val="ListParagraph"/>
              <w:spacing w:line="276" w:lineRule="auto"/>
              <w:ind w:left="0"/>
              <w:jc w:val="left"/>
              <w:rPr>
                <w:ins w:id="3719" w:author="Tran Huan" w:date="2018-11-25T19:29:00Z"/>
                <w:b w:val="0"/>
                <w:lang w:val="en-US"/>
                <w:rPrChange w:id="3720" w:author="Tran Huan" w:date="2018-12-03T03:03:00Z">
                  <w:rPr>
                    <w:ins w:id="3721" w:author="Tran Huan" w:date="2018-11-25T19:29:00Z"/>
                    <w:lang w:val="en-US"/>
                  </w:rPr>
                </w:rPrChange>
              </w:rPr>
              <w:pPrChange w:id="3722" w:author="Tran Huan" w:date="2018-12-02T23:19:00Z">
                <w:pPr>
                  <w:pStyle w:val="ListParagraph"/>
                  <w:spacing w:line="276" w:lineRule="auto"/>
                  <w:ind w:left="0"/>
                </w:pPr>
              </w:pPrChange>
            </w:pPr>
            <w:ins w:id="3723" w:author="Tran Huan" w:date="2018-11-25T19:30:00Z">
              <w:r w:rsidRPr="00926A45">
                <w:rPr>
                  <w:b w:val="0"/>
                  <w:lang w:val="en-US"/>
                  <w:rPrChange w:id="3724" w:author="Tran Huan" w:date="2018-12-03T03:03:00Z">
                    <w:rPr>
                      <w:lang w:val="en-US"/>
                    </w:rPr>
                  </w:rPrChange>
                </w:rPr>
                <w:t>GU_12</w:t>
              </w:r>
            </w:ins>
          </w:p>
        </w:tc>
        <w:tc>
          <w:tcPr>
            <w:tcW w:w="3228" w:type="dxa"/>
            <w:tcPrChange w:id="3725" w:author="Tran Huan" w:date="2018-12-02T23:19:00Z">
              <w:tcPr>
                <w:tcW w:w="3228" w:type="dxa"/>
              </w:tcPr>
            </w:tcPrChange>
          </w:tcPr>
          <w:p w14:paraId="5CB7977B" w14:textId="5C786A2E" w:rsidR="00616FA2" w:rsidRPr="00926A45" w:rsidRDefault="00616FA2">
            <w:pPr>
              <w:pStyle w:val="ListParagraph"/>
              <w:keepNext/>
              <w:spacing w:line="276" w:lineRule="auto"/>
              <w:ind w:left="0"/>
              <w:rPr>
                <w:ins w:id="3726" w:author="Tran Huan" w:date="2018-11-25T19:29:00Z"/>
                <w:b w:val="0"/>
                <w:lang w:val="en-US"/>
                <w:rPrChange w:id="3727" w:author="Tran Huan" w:date="2018-12-03T03:03:00Z">
                  <w:rPr>
                    <w:ins w:id="3728" w:author="Tran Huan" w:date="2018-11-25T19:29:00Z"/>
                    <w:lang w:val="en-US"/>
                  </w:rPr>
                </w:rPrChange>
              </w:rPr>
            </w:pPr>
            <w:ins w:id="3729" w:author="Tran Huan" w:date="2018-11-25T19:30:00Z">
              <w:r w:rsidRPr="00926A45">
                <w:rPr>
                  <w:b w:val="0"/>
                  <w:lang w:val="en-US"/>
                  <w:rPrChange w:id="3730" w:author="Tran Huan" w:date="2018-12-03T03:03:00Z">
                    <w:rPr>
                      <w:lang w:val="en-US"/>
                    </w:rPr>
                  </w:rPrChange>
                </w:rPr>
                <w:t>Xem biên nhận</w:t>
              </w:r>
            </w:ins>
          </w:p>
        </w:tc>
        <w:tc>
          <w:tcPr>
            <w:tcW w:w="1309" w:type="dxa"/>
            <w:vAlign w:val="center"/>
            <w:tcPrChange w:id="3731" w:author="Tran Huan" w:date="2018-12-02T23:19:00Z">
              <w:tcPr>
                <w:tcW w:w="1309" w:type="dxa"/>
              </w:tcPr>
            </w:tcPrChange>
          </w:tcPr>
          <w:p w14:paraId="0DC7E0D4" w14:textId="77777777" w:rsidR="00616FA2" w:rsidRPr="00926A45" w:rsidRDefault="00616FA2" w:rsidP="00616FA2">
            <w:pPr>
              <w:pStyle w:val="ListParagraph"/>
              <w:keepNext/>
              <w:spacing w:line="276" w:lineRule="auto"/>
              <w:ind w:left="0"/>
              <w:jc w:val="center"/>
              <w:rPr>
                <w:ins w:id="3732" w:author="Tran Huan" w:date="2018-12-02T23:16:00Z"/>
                <w:b w:val="0"/>
                <w:lang w:val="en-US"/>
                <w:rPrChange w:id="3733" w:author="Tran Huan" w:date="2018-12-03T03:03:00Z">
                  <w:rPr>
                    <w:ins w:id="3734" w:author="Tran Huan" w:date="2018-12-02T23:16:00Z"/>
                    <w:lang w:val="en-US"/>
                  </w:rPr>
                </w:rPrChange>
              </w:rPr>
              <w:pPrChange w:id="3735" w:author="Tran Huan" w:date="2018-12-02T23:18:00Z">
                <w:pPr>
                  <w:pStyle w:val="ListParagraph"/>
                  <w:keepNext/>
                  <w:spacing w:line="276" w:lineRule="auto"/>
                  <w:ind w:left="0"/>
                </w:pPr>
              </w:pPrChange>
            </w:pPr>
          </w:p>
        </w:tc>
        <w:tc>
          <w:tcPr>
            <w:tcW w:w="1309" w:type="dxa"/>
            <w:vAlign w:val="center"/>
            <w:tcPrChange w:id="3736" w:author="Tran Huan" w:date="2018-12-02T23:19:00Z">
              <w:tcPr>
                <w:tcW w:w="1309" w:type="dxa"/>
              </w:tcPr>
            </w:tcPrChange>
          </w:tcPr>
          <w:p w14:paraId="231CB1A9" w14:textId="65CE0F96" w:rsidR="00616FA2" w:rsidRPr="00926A45" w:rsidRDefault="00616FA2" w:rsidP="00616FA2">
            <w:pPr>
              <w:pStyle w:val="ListParagraph"/>
              <w:keepNext/>
              <w:spacing w:line="276" w:lineRule="auto"/>
              <w:ind w:left="0"/>
              <w:jc w:val="center"/>
              <w:rPr>
                <w:ins w:id="3737" w:author="Tran Huan" w:date="2018-12-02T23:16:00Z"/>
                <w:b w:val="0"/>
                <w:lang w:val="en-US"/>
                <w:rPrChange w:id="3738" w:author="Tran Huan" w:date="2018-12-03T03:03:00Z">
                  <w:rPr>
                    <w:ins w:id="3739" w:author="Tran Huan" w:date="2018-12-02T23:16:00Z"/>
                    <w:lang w:val="en-US"/>
                  </w:rPr>
                </w:rPrChange>
              </w:rPr>
              <w:pPrChange w:id="3740" w:author="Tran Huan" w:date="2018-12-02T23:18:00Z">
                <w:pPr>
                  <w:pStyle w:val="ListParagraph"/>
                  <w:keepNext/>
                  <w:spacing w:line="276" w:lineRule="auto"/>
                  <w:ind w:left="0"/>
                </w:pPr>
              </w:pPrChange>
            </w:pPr>
            <w:ins w:id="3741" w:author="Tran Huan" w:date="2018-12-02T23:18:00Z">
              <w:r w:rsidRPr="00926A45">
                <w:rPr>
                  <w:b w:val="0"/>
                  <w:lang w:val="en-US"/>
                  <w:rPrChange w:id="3742" w:author="Tran Huan" w:date="2018-12-03T03:03:00Z">
                    <w:rPr>
                      <w:lang w:val="en-US"/>
                    </w:rPr>
                  </w:rPrChange>
                </w:rPr>
                <w:t>X</w:t>
              </w:r>
            </w:ins>
          </w:p>
        </w:tc>
      </w:tr>
      <w:tr w:rsidR="00616FA2" w14:paraId="3C667EB0" w14:textId="1ED862DC" w:rsidTr="00616FA2">
        <w:tblPrEx>
          <w:tblW w:w="0" w:type="auto"/>
          <w:tblInd w:w="85" w:type="dxa"/>
          <w:tblPrExChange w:id="3743" w:author="Tran Huan" w:date="2018-12-02T23:19:00Z">
            <w:tblPrEx>
              <w:tblW w:w="0" w:type="auto"/>
              <w:tblInd w:w="85" w:type="dxa"/>
            </w:tblPrEx>
          </w:tblPrExChange>
        </w:tblPrEx>
        <w:trPr>
          <w:ins w:id="3744" w:author="Tran Huan" w:date="2018-11-25T19:30:00Z"/>
        </w:trPr>
        <w:tc>
          <w:tcPr>
            <w:tcW w:w="708" w:type="dxa"/>
            <w:vAlign w:val="center"/>
            <w:tcPrChange w:id="3745" w:author="Tran Huan" w:date="2018-12-02T23:19:00Z">
              <w:tcPr>
                <w:tcW w:w="708" w:type="dxa"/>
              </w:tcPr>
            </w:tcPrChange>
          </w:tcPr>
          <w:p w14:paraId="09394549" w14:textId="127D1EE0" w:rsidR="00616FA2" w:rsidRPr="00926A45" w:rsidRDefault="00616FA2" w:rsidP="00616FA2">
            <w:pPr>
              <w:pStyle w:val="ListParagraph"/>
              <w:spacing w:line="276" w:lineRule="auto"/>
              <w:ind w:left="0"/>
              <w:jc w:val="center"/>
              <w:rPr>
                <w:ins w:id="3746" w:author="Tran Huan" w:date="2018-11-25T19:30:00Z"/>
                <w:b w:val="0"/>
                <w:lang w:val="en-US"/>
                <w:rPrChange w:id="3747" w:author="Tran Huan" w:date="2018-12-03T03:03:00Z">
                  <w:rPr>
                    <w:ins w:id="3748" w:author="Tran Huan" w:date="2018-11-25T19:30:00Z"/>
                    <w:lang w:val="en-US"/>
                  </w:rPr>
                </w:rPrChange>
              </w:rPr>
              <w:pPrChange w:id="3749" w:author="Tran Huan" w:date="2018-12-02T23:19:00Z">
                <w:pPr>
                  <w:pStyle w:val="ListParagraph"/>
                  <w:spacing w:line="276" w:lineRule="auto"/>
                  <w:ind w:left="0"/>
                  <w:jc w:val="center"/>
                </w:pPr>
              </w:pPrChange>
            </w:pPr>
            <w:ins w:id="3750" w:author="Tran Huan" w:date="2018-12-02T23:08:00Z">
              <w:r w:rsidRPr="00926A45">
                <w:rPr>
                  <w:b w:val="0"/>
                  <w:lang w:val="en-US"/>
                  <w:rPrChange w:id="3751" w:author="Tran Huan" w:date="2018-12-03T03:03:00Z">
                    <w:rPr>
                      <w:lang w:val="en-US"/>
                    </w:rPr>
                  </w:rPrChange>
                </w:rPr>
                <w:t>20</w:t>
              </w:r>
            </w:ins>
          </w:p>
        </w:tc>
        <w:tc>
          <w:tcPr>
            <w:tcW w:w="2138" w:type="dxa"/>
            <w:vAlign w:val="center"/>
            <w:tcPrChange w:id="3752" w:author="Tran Huan" w:date="2018-12-02T23:19:00Z">
              <w:tcPr>
                <w:tcW w:w="2138" w:type="dxa"/>
              </w:tcPr>
            </w:tcPrChange>
          </w:tcPr>
          <w:p w14:paraId="7523BB70" w14:textId="3175F0AA" w:rsidR="00616FA2" w:rsidRPr="00926A45" w:rsidRDefault="00616FA2" w:rsidP="00616FA2">
            <w:pPr>
              <w:pStyle w:val="ListParagraph"/>
              <w:spacing w:line="276" w:lineRule="auto"/>
              <w:ind w:left="0"/>
              <w:jc w:val="left"/>
              <w:rPr>
                <w:ins w:id="3753" w:author="Tran Huan" w:date="2018-11-25T19:30:00Z"/>
                <w:b w:val="0"/>
                <w:lang w:val="en-US"/>
                <w:rPrChange w:id="3754" w:author="Tran Huan" w:date="2018-12-03T03:03:00Z">
                  <w:rPr>
                    <w:ins w:id="3755" w:author="Tran Huan" w:date="2018-11-25T19:30:00Z"/>
                    <w:lang w:val="en-US"/>
                  </w:rPr>
                </w:rPrChange>
              </w:rPr>
              <w:pPrChange w:id="3756" w:author="Tran Huan" w:date="2018-12-02T23:19:00Z">
                <w:pPr>
                  <w:pStyle w:val="ListParagraph"/>
                  <w:spacing w:line="276" w:lineRule="auto"/>
                  <w:ind w:left="0"/>
                </w:pPr>
              </w:pPrChange>
            </w:pPr>
            <w:ins w:id="3757" w:author="Tran Huan" w:date="2018-11-25T19:30:00Z">
              <w:r w:rsidRPr="00926A45">
                <w:rPr>
                  <w:b w:val="0"/>
                  <w:lang w:val="en-US"/>
                  <w:rPrChange w:id="3758" w:author="Tran Huan" w:date="2018-12-03T03:03:00Z">
                    <w:rPr>
                      <w:lang w:val="en-US"/>
                    </w:rPr>
                  </w:rPrChange>
                </w:rPr>
                <w:t>GU_13</w:t>
              </w:r>
            </w:ins>
          </w:p>
        </w:tc>
        <w:tc>
          <w:tcPr>
            <w:tcW w:w="3228" w:type="dxa"/>
            <w:tcPrChange w:id="3759" w:author="Tran Huan" w:date="2018-12-02T23:19:00Z">
              <w:tcPr>
                <w:tcW w:w="3228" w:type="dxa"/>
              </w:tcPr>
            </w:tcPrChange>
          </w:tcPr>
          <w:p w14:paraId="76DAA12F" w14:textId="33F3F981" w:rsidR="00616FA2" w:rsidRPr="00926A45" w:rsidRDefault="00616FA2">
            <w:pPr>
              <w:pStyle w:val="ListParagraph"/>
              <w:keepNext/>
              <w:spacing w:line="276" w:lineRule="auto"/>
              <w:ind w:left="0"/>
              <w:rPr>
                <w:ins w:id="3760" w:author="Tran Huan" w:date="2018-11-25T19:30:00Z"/>
                <w:b w:val="0"/>
                <w:lang w:val="en-US"/>
                <w:rPrChange w:id="3761" w:author="Tran Huan" w:date="2018-12-03T03:03:00Z">
                  <w:rPr>
                    <w:ins w:id="3762" w:author="Tran Huan" w:date="2018-11-25T19:30:00Z"/>
                    <w:lang w:val="en-US"/>
                  </w:rPr>
                </w:rPrChange>
              </w:rPr>
            </w:pPr>
            <w:ins w:id="3763" w:author="Tran Huan" w:date="2018-11-25T19:31:00Z">
              <w:r w:rsidRPr="00926A45">
                <w:rPr>
                  <w:b w:val="0"/>
                  <w:lang w:val="en-US"/>
                  <w:rPrChange w:id="3764" w:author="Tran Huan" w:date="2018-12-03T03:03:00Z">
                    <w:rPr>
                      <w:lang w:val="en-US"/>
                    </w:rPr>
                  </w:rPrChange>
                </w:rPr>
                <w:t>Xem thông báo về trạng thái đơn hàng</w:t>
              </w:r>
            </w:ins>
          </w:p>
        </w:tc>
        <w:tc>
          <w:tcPr>
            <w:tcW w:w="1309" w:type="dxa"/>
            <w:vAlign w:val="center"/>
            <w:tcPrChange w:id="3765" w:author="Tran Huan" w:date="2018-12-02T23:19:00Z">
              <w:tcPr>
                <w:tcW w:w="1309" w:type="dxa"/>
              </w:tcPr>
            </w:tcPrChange>
          </w:tcPr>
          <w:p w14:paraId="50058C7E" w14:textId="77777777" w:rsidR="00616FA2" w:rsidRPr="00926A45" w:rsidRDefault="00616FA2" w:rsidP="00616FA2">
            <w:pPr>
              <w:pStyle w:val="ListParagraph"/>
              <w:keepNext/>
              <w:spacing w:line="276" w:lineRule="auto"/>
              <w:ind w:left="0"/>
              <w:jc w:val="center"/>
              <w:rPr>
                <w:ins w:id="3766" w:author="Tran Huan" w:date="2018-12-02T23:16:00Z"/>
                <w:b w:val="0"/>
                <w:lang w:val="en-US"/>
                <w:rPrChange w:id="3767" w:author="Tran Huan" w:date="2018-12-03T03:03:00Z">
                  <w:rPr>
                    <w:ins w:id="3768" w:author="Tran Huan" w:date="2018-12-02T23:16:00Z"/>
                    <w:lang w:val="en-US"/>
                  </w:rPr>
                </w:rPrChange>
              </w:rPr>
              <w:pPrChange w:id="3769" w:author="Tran Huan" w:date="2018-12-02T23:18:00Z">
                <w:pPr>
                  <w:pStyle w:val="ListParagraph"/>
                  <w:keepNext/>
                  <w:spacing w:line="276" w:lineRule="auto"/>
                  <w:ind w:left="0"/>
                </w:pPr>
              </w:pPrChange>
            </w:pPr>
          </w:p>
        </w:tc>
        <w:tc>
          <w:tcPr>
            <w:tcW w:w="1309" w:type="dxa"/>
            <w:vAlign w:val="center"/>
            <w:tcPrChange w:id="3770" w:author="Tran Huan" w:date="2018-12-02T23:19:00Z">
              <w:tcPr>
                <w:tcW w:w="1309" w:type="dxa"/>
              </w:tcPr>
            </w:tcPrChange>
          </w:tcPr>
          <w:p w14:paraId="6E5549D1" w14:textId="6A618364" w:rsidR="00616FA2" w:rsidRPr="00926A45" w:rsidRDefault="00616FA2" w:rsidP="00616FA2">
            <w:pPr>
              <w:pStyle w:val="ListParagraph"/>
              <w:keepNext/>
              <w:spacing w:line="276" w:lineRule="auto"/>
              <w:ind w:left="0"/>
              <w:jc w:val="center"/>
              <w:rPr>
                <w:ins w:id="3771" w:author="Tran Huan" w:date="2018-12-02T23:16:00Z"/>
                <w:b w:val="0"/>
                <w:lang w:val="en-US"/>
                <w:rPrChange w:id="3772" w:author="Tran Huan" w:date="2018-12-03T03:03:00Z">
                  <w:rPr>
                    <w:ins w:id="3773" w:author="Tran Huan" w:date="2018-12-02T23:16:00Z"/>
                    <w:lang w:val="en-US"/>
                  </w:rPr>
                </w:rPrChange>
              </w:rPr>
              <w:pPrChange w:id="3774" w:author="Tran Huan" w:date="2018-12-02T23:18:00Z">
                <w:pPr>
                  <w:pStyle w:val="ListParagraph"/>
                  <w:keepNext/>
                  <w:spacing w:line="276" w:lineRule="auto"/>
                  <w:ind w:left="0"/>
                </w:pPr>
              </w:pPrChange>
            </w:pPr>
            <w:ins w:id="3775" w:author="Tran Huan" w:date="2018-12-02T23:18:00Z">
              <w:r w:rsidRPr="00926A45">
                <w:rPr>
                  <w:b w:val="0"/>
                  <w:lang w:val="en-US"/>
                  <w:rPrChange w:id="3776" w:author="Tran Huan" w:date="2018-12-03T03:03:00Z">
                    <w:rPr>
                      <w:lang w:val="en-US"/>
                    </w:rPr>
                  </w:rPrChange>
                </w:rPr>
                <w:t>X</w:t>
              </w:r>
            </w:ins>
          </w:p>
        </w:tc>
      </w:tr>
      <w:tr w:rsidR="00616FA2" w14:paraId="22EDF4FA" w14:textId="58FDC418" w:rsidTr="00616FA2">
        <w:tblPrEx>
          <w:tblW w:w="0" w:type="auto"/>
          <w:tblInd w:w="85" w:type="dxa"/>
          <w:tblPrExChange w:id="3777" w:author="Tran Huan" w:date="2018-12-02T23:19:00Z">
            <w:tblPrEx>
              <w:tblW w:w="0" w:type="auto"/>
              <w:tblInd w:w="85" w:type="dxa"/>
            </w:tblPrEx>
          </w:tblPrExChange>
        </w:tblPrEx>
        <w:trPr>
          <w:ins w:id="3778" w:author="Tran Huan" w:date="2018-12-02T23:09:00Z"/>
        </w:trPr>
        <w:tc>
          <w:tcPr>
            <w:tcW w:w="708" w:type="dxa"/>
            <w:vAlign w:val="center"/>
            <w:tcPrChange w:id="3779" w:author="Tran Huan" w:date="2018-12-02T23:19:00Z">
              <w:tcPr>
                <w:tcW w:w="708" w:type="dxa"/>
              </w:tcPr>
            </w:tcPrChange>
          </w:tcPr>
          <w:p w14:paraId="30363D36" w14:textId="5F079B62" w:rsidR="00616FA2" w:rsidRPr="00926A45" w:rsidRDefault="00616FA2" w:rsidP="00616FA2">
            <w:pPr>
              <w:pStyle w:val="ListParagraph"/>
              <w:spacing w:line="276" w:lineRule="auto"/>
              <w:ind w:left="0"/>
              <w:jc w:val="center"/>
              <w:rPr>
                <w:ins w:id="3780" w:author="Tran Huan" w:date="2018-12-02T23:09:00Z"/>
                <w:b w:val="0"/>
                <w:lang w:val="en-US"/>
                <w:rPrChange w:id="3781" w:author="Tran Huan" w:date="2018-12-03T03:03:00Z">
                  <w:rPr>
                    <w:ins w:id="3782" w:author="Tran Huan" w:date="2018-12-02T23:09:00Z"/>
                    <w:lang w:val="en-US"/>
                  </w:rPr>
                </w:rPrChange>
              </w:rPr>
              <w:pPrChange w:id="3783" w:author="Tran Huan" w:date="2018-12-02T23:19:00Z">
                <w:pPr>
                  <w:pStyle w:val="ListParagraph"/>
                  <w:spacing w:line="276" w:lineRule="auto"/>
                  <w:ind w:left="0"/>
                  <w:jc w:val="center"/>
                </w:pPr>
              </w:pPrChange>
            </w:pPr>
            <w:ins w:id="3784" w:author="Tran Huan" w:date="2018-12-02T23:09:00Z">
              <w:r w:rsidRPr="00926A45">
                <w:rPr>
                  <w:b w:val="0"/>
                  <w:lang w:val="en-US"/>
                  <w:rPrChange w:id="3785" w:author="Tran Huan" w:date="2018-12-03T03:03:00Z">
                    <w:rPr>
                      <w:lang w:val="en-US"/>
                    </w:rPr>
                  </w:rPrChange>
                </w:rPr>
                <w:t>21</w:t>
              </w:r>
            </w:ins>
          </w:p>
        </w:tc>
        <w:tc>
          <w:tcPr>
            <w:tcW w:w="2138" w:type="dxa"/>
            <w:vAlign w:val="center"/>
            <w:tcPrChange w:id="3786" w:author="Tran Huan" w:date="2018-12-02T23:19:00Z">
              <w:tcPr>
                <w:tcW w:w="2138" w:type="dxa"/>
              </w:tcPr>
            </w:tcPrChange>
          </w:tcPr>
          <w:p w14:paraId="2BD703AE" w14:textId="3BD5AC09" w:rsidR="00616FA2" w:rsidRPr="00926A45" w:rsidRDefault="00616FA2" w:rsidP="00616FA2">
            <w:pPr>
              <w:pStyle w:val="ListParagraph"/>
              <w:spacing w:line="276" w:lineRule="auto"/>
              <w:ind w:left="0"/>
              <w:jc w:val="left"/>
              <w:rPr>
                <w:ins w:id="3787" w:author="Tran Huan" w:date="2018-12-02T23:09:00Z"/>
                <w:b w:val="0"/>
                <w:lang w:val="en-US"/>
                <w:rPrChange w:id="3788" w:author="Tran Huan" w:date="2018-12-03T03:03:00Z">
                  <w:rPr>
                    <w:ins w:id="3789" w:author="Tran Huan" w:date="2018-12-02T23:09:00Z"/>
                    <w:lang w:val="en-US"/>
                  </w:rPr>
                </w:rPrChange>
              </w:rPr>
              <w:pPrChange w:id="3790" w:author="Tran Huan" w:date="2018-12-02T23:19:00Z">
                <w:pPr>
                  <w:pStyle w:val="ListParagraph"/>
                  <w:spacing w:line="276" w:lineRule="auto"/>
                  <w:ind w:left="0"/>
                </w:pPr>
              </w:pPrChange>
            </w:pPr>
            <w:ins w:id="3791" w:author="Tran Huan" w:date="2018-12-02T23:09:00Z">
              <w:r w:rsidRPr="00926A45">
                <w:rPr>
                  <w:b w:val="0"/>
                  <w:lang w:val="en-US"/>
                  <w:rPrChange w:id="3792" w:author="Tran Huan" w:date="2018-12-03T03:03:00Z">
                    <w:rPr>
                      <w:lang w:val="en-US"/>
                    </w:rPr>
                  </w:rPrChange>
                </w:rPr>
                <w:t>GU_14</w:t>
              </w:r>
            </w:ins>
          </w:p>
        </w:tc>
        <w:tc>
          <w:tcPr>
            <w:tcW w:w="3228" w:type="dxa"/>
            <w:tcPrChange w:id="3793" w:author="Tran Huan" w:date="2018-12-02T23:19:00Z">
              <w:tcPr>
                <w:tcW w:w="3228" w:type="dxa"/>
              </w:tcPr>
            </w:tcPrChange>
          </w:tcPr>
          <w:p w14:paraId="72B4F37D" w14:textId="775E5B96" w:rsidR="00616FA2" w:rsidRPr="00926A45" w:rsidRDefault="00616FA2">
            <w:pPr>
              <w:pStyle w:val="ListParagraph"/>
              <w:keepNext/>
              <w:spacing w:line="276" w:lineRule="auto"/>
              <w:ind w:left="0"/>
              <w:rPr>
                <w:ins w:id="3794" w:author="Tran Huan" w:date="2018-12-02T23:09:00Z"/>
                <w:b w:val="0"/>
                <w:lang w:val="en-US"/>
                <w:rPrChange w:id="3795" w:author="Tran Huan" w:date="2018-12-03T03:03:00Z">
                  <w:rPr>
                    <w:ins w:id="3796" w:author="Tran Huan" w:date="2018-12-02T23:09:00Z"/>
                    <w:lang w:val="en-US"/>
                  </w:rPr>
                </w:rPrChange>
              </w:rPr>
            </w:pPr>
            <w:ins w:id="3797" w:author="Tran Huan" w:date="2018-12-02T23:09:00Z">
              <w:r w:rsidRPr="00926A45">
                <w:rPr>
                  <w:b w:val="0"/>
                  <w:lang w:val="en-US"/>
                  <w:rPrChange w:id="3798" w:author="Tran Huan" w:date="2018-12-03T03:03:00Z">
                    <w:rPr>
                      <w:lang w:val="en-US"/>
                    </w:rPr>
                  </w:rPrChange>
                </w:rPr>
                <w:t>Xem hóa đơn</w:t>
              </w:r>
            </w:ins>
          </w:p>
        </w:tc>
        <w:tc>
          <w:tcPr>
            <w:tcW w:w="1309" w:type="dxa"/>
            <w:vAlign w:val="center"/>
            <w:tcPrChange w:id="3799" w:author="Tran Huan" w:date="2018-12-02T23:19:00Z">
              <w:tcPr>
                <w:tcW w:w="1309" w:type="dxa"/>
              </w:tcPr>
            </w:tcPrChange>
          </w:tcPr>
          <w:p w14:paraId="61E7CDB2" w14:textId="77777777" w:rsidR="00616FA2" w:rsidRPr="00926A45" w:rsidRDefault="00616FA2" w:rsidP="00616FA2">
            <w:pPr>
              <w:pStyle w:val="ListParagraph"/>
              <w:keepNext/>
              <w:spacing w:line="276" w:lineRule="auto"/>
              <w:ind w:left="0"/>
              <w:jc w:val="center"/>
              <w:rPr>
                <w:ins w:id="3800" w:author="Tran Huan" w:date="2018-12-02T23:16:00Z"/>
                <w:b w:val="0"/>
                <w:lang w:val="en-US"/>
                <w:rPrChange w:id="3801" w:author="Tran Huan" w:date="2018-12-03T03:03:00Z">
                  <w:rPr>
                    <w:ins w:id="3802" w:author="Tran Huan" w:date="2018-12-02T23:16:00Z"/>
                    <w:lang w:val="en-US"/>
                  </w:rPr>
                </w:rPrChange>
              </w:rPr>
              <w:pPrChange w:id="3803" w:author="Tran Huan" w:date="2018-12-02T23:18:00Z">
                <w:pPr>
                  <w:pStyle w:val="ListParagraph"/>
                  <w:keepNext/>
                  <w:spacing w:line="276" w:lineRule="auto"/>
                  <w:ind w:left="0"/>
                </w:pPr>
              </w:pPrChange>
            </w:pPr>
          </w:p>
        </w:tc>
        <w:tc>
          <w:tcPr>
            <w:tcW w:w="1309" w:type="dxa"/>
            <w:vAlign w:val="center"/>
            <w:tcPrChange w:id="3804" w:author="Tran Huan" w:date="2018-12-02T23:19:00Z">
              <w:tcPr>
                <w:tcW w:w="1309" w:type="dxa"/>
              </w:tcPr>
            </w:tcPrChange>
          </w:tcPr>
          <w:p w14:paraId="1A58BF96" w14:textId="5A27B1EB" w:rsidR="00616FA2" w:rsidRPr="00926A45" w:rsidRDefault="00616FA2" w:rsidP="00616FA2">
            <w:pPr>
              <w:pStyle w:val="ListParagraph"/>
              <w:keepNext/>
              <w:spacing w:line="276" w:lineRule="auto"/>
              <w:ind w:left="0"/>
              <w:jc w:val="center"/>
              <w:rPr>
                <w:ins w:id="3805" w:author="Tran Huan" w:date="2018-12-02T23:16:00Z"/>
                <w:b w:val="0"/>
                <w:lang w:val="en-US"/>
                <w:rPrChange w:id="3806" w:author="Tran Huan" w:date="2018-12-03T03:03:00Z">
                  <w:rPr>
                    <w:ins w:id="3807" w:author="Tran Huan" w:date="2018-12-02T23:16:00Z"/>
                    <w:lang w:val="en-US"/>
                  </w:rPr>
                </w:rPrChange>
              </w:rPr>
              <w:pPrChange w:id="3808" w:author="Tran Huan" w:date="2018-12-02T23:18:00Z">
                <w:pPr>
                  <w:pStyle w:val="ListParagraph"/>
                  <w:keepNext/>
                  <w:spacing w:line="276" w:lineRule="auto"/>
                  <w:ind w:left="0"/>
                </w:pPr>
              </w:pPrChange>
            </w:pPr>
            <w:ins w:id="3809" w:author="Tran Huan" w:date="2018-12-02T23:18:00Z">
              <w:r w:rsidRPr="00926A45">
                <w:rPr>
                  <w:b w:val="0"/>
                  <w:lang w:val="en-US"/>
                  <w:rPrChange w:id="3810" w:author="Tran Huan" w:date="2018-12-03T03:03:00Z">
                    <w:rPr>
                      <w:lang w:val="en-US"/>
                    </w:rPr>
                  </w:rPrChange>
                </w:rPr>
                <w:t>X</w:t>
              </w:r>
            </w:ins>
          </w:p>
        </w:tc>
      </w:tr>
    </w:tbl>
    <w:p w14:paraId="1EF4BB6A" w14:textId="6BACFD1D" w:rsidR="000D1FDC" w:rsidRPr="000D1FDC" w:rsidRDefault="000D1FDC" w:rsidP="00F72AE0">
      <w:pPr>
        <w:pStyle w:val="Caption"/>
        <w:rPr>
          <w:ins w:id="3811" w:author="Tran Huan" w:date="2018-11-25T23:29:00Z"/>
        </w:rPr>
        <w:pPrChange w:id="3812" w:author="Tran Huan" w:date="2018-12-03T02:05:00Z">
          <w:pPr>
            <w:pStyle w:val="Caption"/>
          </w:pPr>
        </w:pPrChange>
      </w:pPr>
      <w:bookmarkStart w:id="3813" w:name="_Toc530993019"/>
      <w:bookmarkStart w:id="3814" w:name="_Toc531584487"/>
      <w:ins w:id="3815" w:author="Tran Huan" w:date="2018-11-25T23:29:00Z">
        <w:r>
          <w:t xml:space="preserve">Bảng </w:t>
        </w:r>
      </w:ins>
      <w:ins w:id="3816" w:author="Tran Huan" w:date="2018-12-03T02:43:00Z">
        <w:r w:rsidR="00867A6B">
          <w:fldChar w:fldCharType="begin"/>
        </w:r>
        <w:r w:rsidR="00867A6B">
          <w:instrText xml:space="preserve"> STYLEREF 1 \s </w:instrText>
        </w:r>
      </w:ins>
      <w:r w:rsidR="00867A6B">
        <w:fldChar w:fldCharType="separate"/>
      </w:r>
      <w:r w:rsidR="00867A6B">
        <w:rPr>
          <w:noProof/>
        </w:rPr>
        <w:t>1</w:t>
      </w:r>
      <w:ins w:id="3817"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3818" w:author="Tran Huan" w:date="2018-12-03T02:43:00Z">
        <w:r w:rsidR="00867A6B">
          <w:rPr>
            <w:noProof/>
          </w:rPr>
          <w:t>1</w:t>
        </w:r>
        <w:r w:rsidR="00867A6B">
          <w:fldChar w:fldCharType="end"/>
        </w:r>
      </w:ins>
      <w:ins w:id="3819" w:author="Tran Huan" w:date="2018-11-25T23:29:00Z">
        <w:r w:rsidRPr="000D1FDC">
          <w:rPr>
            <w:rPrChange w:id="3820" w:author="Tran Huan" w:date="2018-11-25T23:29:00Z">
              <w:rPr>
                <w:lang w:val="en-US"/>
              </w:rPr>
            </w:rPrChange>
          </w:rPr>
          <w:t xml:space="preserve"> </w:t>
        </w:r>
        <w:r w:rsidRPr="00926A45">
          <w:rPr>
            <w:i/>
            <w:rPrChange w:id="3821" w:author="Tran Huan" w:date="2018-12-03T03:03:00Z">
              <w:rPr/>
            </w:rPrChange>
          </w:rPr>
          <w:t>Các chức năng hệ thống</w:t>
        </w:r>
        <w:bookmarkEnd w:id="3813"/>
        <w:bookmarkEnd w:id="3814"/>
      </w:ins>
    </w:p>
    <w:p w14:paraId="3DD1A60B" w14:textId="1898749F" w:rsidR="00694700" w:rsidDel="000D1FDC" w:rsidRDefault="00694700">
      <w:pPr>
        <w:pStyle w:val="Caption"/>
        <w:rPr>
          <w:ins w:id="3822" w:author="phuong vu" w:date="2018-11-22T16:01:00Z"/>
          <w:del w:id="3823" w:author="Tran Huan" w:date="2018-11-25T23:28:00Z"/>
        </w:rPr>
      </w:pPr>
      <w:ins w:id="3824" w:author="phuong vu" w:date="2018-11-22T16:01:00Z">
        <w:del w:id="3825" w:author="Tran Huan" w:date="2018-11-25T23:28:00Z">
          <w:r w:rsidDel="000D1FDC">
            <w:delText xml:space="preserve">Bảng </w:delText>
          </w:r>
        </w:del>
      </w:ins>
      <w:ins w:id="3826" w:author="phuong vu" w:date="2018-11-23T15:14:00Z">
        <w:del w:id="3827" w:author="Tran Huan" w:date="2018-11-25T23:28:00Z">
          <w:r w:rsidR="00E95F1B" w:rsidDel="000D1FDC">
            <w:fldChar w:fldCharType="begin"/>
          </w:r>
          <w:r w:rsidR="00E95F1B" w:rsidDel="000D1FDC">
            <w:delInstrText xml:space="preserve"> STYLEREF 1 \s </w:delInstrText>
          </w:r>
        </w:del>
      </w:ins>
      <w:del w:id="3828" w:author="Tran Huan" w:date="2018-11-25T23:28:00Z">
        <w:r w:rsidR="00E95F1B" w:rsidDel="000D1FDC">
          <w:fldChar w:fldCharType="separate"/>
        </w:r>
        <w:r w:rsidR="00B607D9" w:rsidDel="000D1FDC">
          <w:rPr>
            <w:noProof/>
          </w:rPr>
          <w:delText>1</w:delText>
        </w:r>
      </w:del>
      <w:ins w:id="3829" w:author="phuong vu" w:date="2018-11-23T15:14:00Z">
        <w:del w:id="3830" w:author="Tran Huan" w:date="2018-11-25T23:28: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3831" w:author="Tran Huan" w:date="2018-11-25T23:28:00Z">
        <w:r w:rsidR="00E95F1B" w:rsidDel="000D1FDC">
          <w:fldChar w:fldCharType="end"/>
        </w:r>
      </w:del>
      <w:ins w:id="3832" w:author="phuong vu" w:date="2018-11-22T16:01:00Z">
        <w:del w:id="3833" w:author="Tran Huan" w:date="2018-11-25T23:28:00Z">
          <w:r w:rsidRPr="000245EB" w:rsidDel="000D1FDC">
            <w:rPr>
              <w:rPrChange w:id="3834" w:author="Tran Huan" w:date="2018-11-25T16:07:00Z">
                <w:rPr>
                  <w:lang w:val="en-US"/>
                </w:rPr>
              </w:rPrChange>
            </w:rPr>
            <w:delText xml:space="preserve"> Các chức năng hệ thống</w:delText>
          </w:r>
          <w:bookmarkStart w:id="3835" w:name="_Toc531003248"/>
          <w:bookmarkStart w:id="3836" w:name="_Toc531005165"/>
          <w:bookmarkStart w:id="3837" w:name="_Toc531569350"/>
          <w:bookmarkStart w:id="3838" w:name="_Toc531573198"/>
          <w:bookmarkStart w:id="3839" w:name="_Toc531576939"/>
          <w:bookmarkStart w:id="3840" w:name="_Toc531580677"/>
          <w:bookmarkEnd w:id="3835"/>
          <w:bookmarkEnd w:id="3836"/>
          <w:bookmarkEnd w:id="3837"/>
          <w:bookmarkEnd w:id="3838"/>
          <w:bookmarkEnd w:id="3839"/>
          <w:bookmarkEnd w:id="3840"/>
        </w:del>
      </w:ins>
    </w:p>
    <w:p w14:paraId="327AC6F4" w14:textId="77777777" w:rsidR="00382451" w:rsidRDefault="00382451">
      <w:pPr>
        <w:pStyle w:val="Heading3"/>
        <w:spacing w:line="276" w:lineRule="auto"/>
        <w:rPr>
          <w:ins w:id="3841" w:author="phuong vu" w:date="2018-11-22T13:49:00Z"/>
        </w:rPr>
        <w:pPrChange w:id="3842" w:author="phuong vu" w:date="2018-11-23T13:48:00Z">
          <w:pPr>
            <w:pStyle w:val="Heading3"/>
          </w:pPr>
        </w:pPrChange>
      </w:pPr>
      <w:bookmarkStart w:id="3843" w:name="_Toc531580678"/>
      <w:ins w:id="3844" w:author="phuong vu" w:date="2018-11-22T13:49:00Z">
        <w:r>
          <w:t>Đặc điểm người dùng</w:t>
        </w:r>
        <w:bookmarkEnd w:id="3843"/>
      </w:ins>
    </w:p>
    <w:p w14:paraId="3299509F" w14:textId="69D489B0" w:rsidR="00B27F8E" w:rsidRPr="00B27F8E" w:rsidRDefault="00382451" w:rsidP="00FF2F5A">
      <w:pPr>
        <w:spacing w:after="0" w:line="288" w:lineRule="auto"/>
        <w:contextualSpacing/>
        <w:rPr>
          <w:ins w:id="3845" w:author="Tran Huan" w:date="2018-12-02T23:47:00Z"/>
          <w:lang w:val="en-US"/>
        </w:rPr>
        <w:pPrChange w:id="3846" w:author="Tran Huan" w:date="2018-12-02T23:48:00Z">
          <w:pPr/>
        </w:pPrChange>
      </w:pPr>
      <w:ins w:id="3847" w:author="phuong vu" w:date="2018-11-22T13:49:00Z">
        <w:del w:id="3848" w:author="Tran Huan" w:date="2018-12-02T23:47:00Z">
          <w:r w:rsidDel="00FF2F5A">
            <w:rPr>
              <w:lang w:val="en-US"/>
            </w:rPr>
            <w:tab/>
          </w:r>
        </w:del>
      </w:ins>
      <w:ins w:id="3849" w:author="Tran Huan" w:date="2018-12-02T23:47:00Z">
        <w:r w:rsidR="00B27F8E" w:rsidRPr="00B27F8E">
          <w:rPr>
            <w:lang w:val="en-US"/>
          </w:rPr>
          <w:t xml:space="preserve">Hệ thống bao gồm 2 nhóm người dùng chính: Nhân viên cửa hàng và khách hàng ứng với các chức năng có thể thao tác với hệ thống như </w:t>
        </w:r>
        <w:r w:rsidR="00B27F8E" w:rsidRPr="00B27F8E">
          <w:rPr>
            <w:lang w:val="en-US"/>
          </w:rPr>
          <w:fldChar w:fldCharType="begin"/>
        </w:r>
        <w:r w:rsidR="00B27F8E" w:rsidRPr="00B27F8E">
          <w:rPr>
            <w:lang w:val="en-US"/>
          </w:rPr>
          <w:instrText xml:space="preserve"> REF _Ref531336056 \h  \* MERGEFORMAT </w:instrText>
        </w:r>
        <w:r w:rsidR="00B27F8E" w:rsidRPr="00B27F8E">
          <w:rPr>
            <w:lang w:val="en-US"/>
          </w:rPr>
        </w:r>
        <w:r w:rsidR="00B27F8E" w:rsidRPr="00B27F8E">
          <w:rPr>
            <w:lang w:val="en-US"/>
          </w:rPr>
          <w:fldChar w:fldCharType="separate"/>
        </w:r>
        <w:r w:rsidR="00FF2F5A">
          <w:t>h</w:t>
        </w:r>
        <w:r w:rsidR="00B27F8E" w:rsidRPr="00B27F8E">
          <w:t xml:space="preserve">ình </w:t>
        </w:r>
        <w:r w:rsidR="00B27F8E" w:rsidRPr="00B27F8E">
          <w:rPr>
            <w:noProof/>
          </w:rPr>
          <w:t>1.3</w:t>
        </w:r>
        <w:r w:rsidR="00B27F8E" w:rsidRPr="00B27F8E">
          <w:rPr>
            <w:lang w:val="en-US"/>
          </w:rPr>
          <w:fldChar w:fldCharType="end"/>
        </w:r>
        <w:r w:rsidR="00FF2F5A">
          <w:rPr>
            <w:lang w:val="en-US"/>
          </w:rPr>
          <w:t>.</w:t>
        </w:r>
      </w:ins>
    </w:p>
    <w:p w14:paraId="3EB6B6C9" w14:textId="34A2BDEF" w:rsidR="00B27F8E" w:rsidRPr="00B27F8E" w:rsidRDefault="00B27F8E" w:rsidP="00FF2F5A">
      <w:pPr>
        <w:spacing w:after="0" w:line="288" w:lineRule="auto"/>
        <w:contextualSpacing/>
        <w:rPr>
          <w:ins w:id="3850" w:author="Tran Huan" w:date="2018-12-02T23:47:00Z"/>
          <w:lang w:val="en-US"/>
        </w:rPr>
        <w:pPrChange w:id="3851" w:author="Tran Huan" w:date="2018-12-02T23:49:00Z">
          <w:pPr>
            <w:spacing w:after="120" w:line="288" w:lineRule="auto"/>
            <w:ind w:firstLine="720"/>
            <w:contextualSpacing/>
          </w:pPr>
        </w:pPrChange>
      </w:pPr>
      <w:ins w:id="3852" w:author="Tran Huan" w:date="2018-12-02T23:47:00Z">
        <w:r w:rsidRPr="00B27F8E">
          <w:rPr>
            <w:lang w:val="en-US"/>
          </w:rPr>
          <w:t>Nhân viên cửa hàng: Để đáp ứng các khâu trong việc xử lí đơn hàng, nhận viên cửa hàng được chia làm ba loại nhận viên chính:</w:t>
        </w:r>
      </w:ins>
    </w:p>
    <w:p w14:paraId="028F1165" w14:textId="18EFECEC" w:rsidR="00B27F8E" w:rsidRPr="00B27F8E" w:rsidRDefault="00FF2F5A" w:rsidP="00FF2F5A">
      <w:pPr>
        <w:spacing w:after="0" w:line="288" w:lineRule="auto"/>
        <w:contextualSpacing/>
        <w:rPr>
          <w:ins w:id="3853" w:author="Tran Huan" w:date="2018-12-02T23:47:00Z"/>
          <w:lang w:val="en-US"/>
        </w:rPr>
        <w:pPrChange w:id="3854" w:author="Tran Huan" w:date="2018-12-02T23:48:00Z">
          <w:pPr>
            <w:spacing w:after="120" w:line="288" w:lineRule="auto"/>
            <w:contextualSpacing/>
          </w:pPr>
        </w:pPrChange>
      </w:pPr>
      <w:ins w:id="3855" w:author="Tran Huan" w:date="2018-12-02T23:47:00Z">
        <w:r>
          <w:rPr>
            <w:lang w:val="en-US"/>
          </w:rPr>
          <w:tab/>
        </w:r>
        <w:r w:rsidR="00B27F8E" w:rsidRPr="00B27F8E">
          <w:rPr>
            <w:lang w:val="en-US"/>
          </w:rPr>
          <w:t xml:space="preserve">Nhân viên quản lí đơn hàng: Là người dùng hiện tại có nhiều quyền </w:t>
        </w:r>
        <w:r w:rsidR="00B27F8E" w:rsidRPr="00B27F8E">
          <w:rPr>
            <w:lang w:val="en-US"/>
          </w:rPr>
          <w:tab/>
          <w:t>nhất trong việc quyết định xử lí đơn hang với mã là STAFF_01.</w:t>
        </w:r>
      </w:ins>
    </w:p>
    <w:p w14:paraId="459AF109" w14:textId="00F3E6BB" w:rsidR="00B27F8E" w:rsidRPr="00B27F8E" w:rsidRDefault="00B27F8E" w:rsidP="00FF2F5A">
      <w:pPr>
        <w:spacing w:after="0" w:line="288" w:lineRule="auto"/>
        <w:ind w:firstLine="720"/>
        <w:contextualSpacing/>
        <w:rPr>
          <w:ins w:id="3856" w:author="Tran Huan" w:date="2018-12-02T23:47:00Z"/>
          <w:lang w:val="en-US"/>
        </w:rPr>
        <w:pPrChange w:id="3857" w:author="Tran Huan" w:date="2018-12-02T23:48:00Z">
          <w:pPr>
            <w:spacing w:after="120" w:line="288" w:lineRule="auto"/>
            <w:ind w:left="720" w:firstLine="720"/>
            <w:contextualSpacing/>
          </w:pPr>
        </w:pPrChange>
      </w:pPr>
      <w:ins w:id="3858" w:author="Tran Huan" w:date="2018-12-02T23:47:00Z">
        <w:r w:rsidRPr="00B27F8E">
          <w:rPr>
            <w:lang w:val="en-US"/>
          </w:rPr>
          <w:t>Nhân viên xử lí đơn hàng: Là người có nhiệm vụ cập nhật trạng thái đơn hàng khi bắt đầu xử lí đơn hàng cũng như sau khi hoàn tất đơn hàng với mã là STAFF_02.</w:t>
        </w:r>
      </w:ins>
    </w:p>
    <w:p w14:paraId="641DB997" w14:textId="2C803DD0" w:rsidR="00B27F8E" w:rsidRPr="00B27F8E" w:rsidRDefault="00B27F8E" w:rsidP="00FF2F5A">
      <w:pPr>
        <w:spacing w:after="0" w:line="288" w:lineRule="auto"/>
        <w:ind w:firstLine="720"/>
        <w:contextualSpacing/>
        <w:rPr>
          <w:ins w:id="3859" w:author="Tran Huan" w:date="2018-12-02T23:47:00Z"/>
          <w:lang w:val="en-US"/>
        </w:rPr>
        <w:pPrChange w:id="3860" w:author="Tran Huan" w:date="2018-12-02T23:48:00Z">
          <w:pPr>
            <w:spacing w:after="120" w:line="288" w:lineRule="auto"/>
            <w:ind w:left="720" w:firstLine="720"/>
            <w:contextualSpacing/>
          </w:pPr>
        </w:pPrChange>
      </w:pPr>
      <w:ins w:id="3861" w:author="Tran Huan" w:date="2018-12-02T23:47:00Z">
        <w:r w:rsidRPr="00B27F8E">
          <w:rPr>
            <w:lang w:val="en-US"/>
          </w:rPr>
          <w:t>Nhân viên nhận và trả quần áo: Là người có nhiệm vụ cập nhật là thông tin quần áo đã nhận (bao gồm số lượng, thời gian nhận và ngày nhận, …) và cập nhật trạng thái đơn hàng đã nhận cũng như giao trả quần áo cho khách hang với mã là STAFF_03.</w:t>
        </w:r>
      </w:ins>
    </w:p>
    <w:p w14:paraId="7B22C85C" w14:textId="4A60B15C" w:rsidR="00B27F8E" w:rsidRDefault="00B27F8E" w:rsidP="00FF2F5A">
      <w:pPr>
        <w:spacing w:after="0" w:line="288" w:lineRule="auto"/>
        <w:contextualSpacing/>
        <w:rPr>
          <w:ins w:id="3862" w:author="Tran Huan" w:date="2018-12-02T23:47:00Z"/>
          <w:lang w:val="en-US"/>
        </w:rPr>
        <w:pPrChange w:id="3863" w:author="Tran Huan" w:date="2018-12-02T23:50:00Z">
          <w:pPr>
            <w:pStyle w:val="Heading3"/>
          </w:pPr>
        </w:pPrChange>
      </w:pPr>
      <w:ins w:id="3864" w:author="Tran Huan" w:date="2018-12-02T23:47:00Z">
        <w:r w:rsidRPr="00B27F8E">
          <w:rPr>
            <w:lang w:val="en-US"/>
          </w:rPr>
          <w:t>Khách hàng: Là người dùng có thể đặt đơn hàng từ ứng dụng điện thoại hoặc trực tiếp từ cửa hàng</w:t>
        </w:r>
      </w:ins>
    </w:p>
    <w:p w14:paraId="2B2F4812" w14:textId="44292FFD" w:rsidR="00382451" w:rsidDel="00B27F8E" w:rsidRDefault="00382451" w:rsidP="00B27F8E">
      <w:pPr>
        <w:pStyle w:val="Heading2"/>
        <w:rPr>
          <w:ins w:id="3865" w:author="phuong vu" w:date="2018-11-22T13:49:00Z"/>
          <w:del w:id="3866" w:author="Tran Huan" w:date="2018-12-02T23:47:00Z"/>
        </w:rPr>
        <w:pPrChange w:id="3867" w:author="Tran Huan" w:date="2018-12-02T23:47:00Z">
          <w:pPr/>
        </w:pPrChange>
      </w:pPr>
      <w:ins w:id="3868" w:author="phuong vu" w:date="2018-11-22T13:49:00Z">
        <w:del w:id="3869" w:author="Tran Huan" w:date="2018-12-02T23:47:00Z">
          <w:r w:rsidDel="00B27F8E">
            <w:delText xml:space="preserve">Hệ thống bao gồm 2 nhóm người dùng chính: Nhân viên </w:delText>
          </w:r>
        </w:del>
      </w:ins>
      <w:ins w:id="3870" w:author="phuong vu" w:date="2018-11-22T14:55:00Z">
        <w:del w:id="3871" w:author="Tran Huan" w:date="2018-12-02T23:47:00Z">
          <w:r w:rsidR="001526C3" w:rsidDel="00B27F8E">
            <w:delText>chi nhánh</w:delText>
          </w:r>
        </w:del>
      </w:ins>
      <w:ins w:id="3872" w:author="phuong vu" w:date="2018-11-22T13:49:00Z">
        <w:del w:id="3873" w:author="Tran Huan" w:date="2018-12-02T23:47:00Z">
          <w:r w:rsidDel="00B27F8E">
            <w:delText xml:space="preserve"> và khách hàng:</w:delText>
          </w:r>
          <w:bookmarkStart w:id="3874" w:name="_Toc531569352"/>
          <w:bookmarkStart w:id="3875" w:name="_Toc531573200"/>
          <w:bookmarkStart w:id="3876" w:name="_Toc531576941"/>
          <w:bookmarkStart w:id="3877" w:name="_Toc531580679"/>
          <w:bookmarkEnd w:id="3874"/>
          <w:bookmarkEnd w:id="3875"/>
          <w:bookmarkEnd w:id="3876"/>
          <w:bookmarkEnd w:id="3877"/>
        </w:del>
      </w:ins>
    </w:p>
    <w:p w14:paraId="4FECB4AD" w14:textId="6BA3587E" w:rsidR="00382451" w:rsidDel="00B27F8E" w:rsidRDefault="00382451" w:rsidP="00B27F8E">
      <w:pPr>
        <w:pStyle w:val="Heading2"/>
        <w:rPr>
          <w:ins w:id="3878" w:author="phuong vu" w:date="2018-11-22T13:49:00Z"/>
          <w:del w:id="3879" w:author="Tran Huan" w:date="2018-12-02T23:47:00Z"/>
        </w:rPr>
        <w:pPrChange w:id="3880" w:author="Tran Huan" w:date="2018-12-02T23:47:00Z">
          <w:pPr/>
        </w:pPrChange>
      </w:pPr>
      <w:ins w:id="3881" w:author="phuong vu" w:date="2018-11-22T13:49:00Z">
        <w:del w:id="3882" w:author="Tran Huan" w:date="2018-12-02T23:47:00Z">
          <w:r w:rsidDel="00B27F8E">
            <w:tab/>
            <w:delText xml:space="preserve">- </w:delText>
          </w:r>
          <w:r w:rsidDel="00B27F8E">
            <w:rPr>
              <w:i/>
            </w:rPr>
            <w:delText xml:space="preserve">Nhân viên chi nhánh: </w:delText>
          </w:r>
          <w:r w:rsidDel="00B27F8E">
            <w:delText>Để đáp ứng các khâu trong việc xử lí đơn hàng, nhận viên cửa hàng được chia làm ba loại nhận viên chính:</w:delText>
          </w:r>
          <w:bookmarkStart w:id="3883" w:name="_Toc531569353"/>
          <w:bookmarkStart w:id="3884" w:name="_Toc531573201"/>
          <w:bookmarkStart w:id="3885" w:name="_Toc531576942"/>
          <w:bookmarkStart w:id="3886" w:name="_Toc531580680"/>
          <w:bookmarkEnd w:id="3883"/>
          <w:bookmarkEnd w:id="3884"/>
          <w:bookmarkEnd w:id="3885"/>
          <w:bookmarkEnd w:id="3886"/>
        </w:del>
      </w:ins>
    </w:p>
    <w:p w14:paraId="46DC3E65" w14:textId="2D14828E" w:rsidR="00382451" w:rsidDel="00B27F8E" w:rsidRDefault="00382451" w:rsidP="00B27F8E">
      <w:pPr>
        <w:pStyle w:val="Heading2"/>
        <w:rPr>
          <w:ins w:id="3887" w:author="phuong vu" w:date="2018-11-22T13:49:00Z"/>
          <w:del w:id="3888" w:author="Tran Huan" w:date="2018-12-02T23:47:00Z"/>
        </w:rPr>
        <w:pPrChange w:id="3889" w:author="Tran Huan" w:date="2018-12-02T23:47:00Z">
          <w:pPr/>
        </w:pPrChange>
      </w:pPr>
      <w:ins w:id="3890" w:author="phuong vu" w:date="2018-11-22T13:49:00Z">
        <w:del w:id="3891" w:author="Tran Huan" w:date="2018-12-02T23:47:00Z">
          <w:r w:rsidDel="00B27F8E">
            <w:tab/>
          </w:r>
          <w:r w:rsidDel="00B27F8E">
            <w:tab/>
            <w:delText xml:space="preserve">+ </w:delText>
          </w:r>
          <w:r w:rsidDel="00B27F8E">
            <w:rPr>
              <w:i/>
            </w:rPr>
            <w:delText xml:space="preserve">Nhân viên quản lí đơn hàng: </w:delText>
          </w:r>
          <w:r w:rsidDel="00B27F8E">
            <w:delText xml:space="preserve">Là người dùng hiện tại có nhiều quyền </w:delText>
          </w:r>
          <w:r w:rsidDel="00B27F8E">
            <w:tab/>
            <w:delText>nhất trong việc quyết định xử lí đơn hang với mã là STAFF_01.</w:delText>
          </w:r>
          <w:bookmarkStart w:id="3892" w:name="_Toc531569354"/>
          <w:bookmarkStart w:id="3893" w:name="_Toc531573202"/>
          <w:bookmarkStart w:id="3894" w:name="_Toc531576943"/>
          <w:bookmarkStart w:id="3895" w:name="_Toc531580681"/>
          <w:bookmarkEnd w:id="3892"/>
          <w:bookmarkEnd w:id="3893"/>
          <w:bookmarkEnd w:id="3894"/>
          <w:bookmarkEnd w:id="3895"/>
        </w:del>
      </w:ins>
    </w:p>
    <w:p w14:paraId="0A52719A" w14:textId="277AC3AF" w:rsidR="00382451" w:rsidDel="00B27F8E" w:rsidRDefault="00382451" w:rsidP="00B27F8E">
      <w:pPr>
        <w:pStyle w:val="Heading2"/>
        <w:rPr>
          <w:ins w:id="3896" w:author="phuong vu" w:date="2018-11-22T13:49:00Z"/>
          <w:del w:id="3897" w:author="Tran Huan" w:date="2018-12-02T23:47:00Z"/>
        </w:rPr>
        <w:pPrChange w:id="3898" w:author="Tran Huan" w:date="2018-12-02T23:47:00Z">
          <w:pPr>
            <w:ind w:left="720"/>
          </w:pPr>
        </w:pPrChange>
      </w:pPr>
      <w:ins w:id="3899" w:author="phuong vu" w:date="2018-11-22T13:49:00Z">
        <w:del w:id="3900" w:author="Tran Huan" w:date="2018-12-02T23:47:00Z">
          <w:r w:rsidDel="00B27F8E">
            <w:tab/>
            <w:delText xml:space="preserve">+ </w:delText>
          </w:r>
          <w:r w:rsidDel="00B27F8E">
            <w:rPr>
              <w:i/>
            </w:rPr>
            <w:delText xml:space="preserve">Nhân viên xử lí đơn hàng: </w:delText>
          </w:r>
          <w:r w:rsidDel="00B27F8E">
            <w:delText>Là người có nhiệm vụ cập nhật trạng thái đơn hàng khi bắt đầu xử lí đơn hàng cũng như sau khi hoàn tất đơn hàng với mã là STAFF_02.</w:delText>
          </w:r>
          <w:bookmarkStart w:id="3901" w:name="_Toc531569355"/>
          <w:bookmarkStart w:id="3902" w:name="_Toc531573203"/>
          <w:bookmarkStart w:id="3903" w:name="_Toc531576944"/>
          <w:bookmarkStart w:id="3904" w:name="_Toc531580682"/>
          <w:bookmarkEnd w:id="3901"/>
          <w:bookmarkEnd w:id="3902"/>
          <w:bookmarkEnd w:id="3903"/>
          <w:bookmarkEnd w:id="3904"/>
        </w:del>
      </w:ins>
    </w:p>
    <w:p w14:paraId="17DCCA4F" w14:textId="0BC56FF5" w:rsidR="00382451" w:rsidDel="00B27F8E" w:rsidRDefault="00382451" w:rsidP="00B27F8E">
      <w:pPr>
        <w:pStyle w:val="Heading2"/>
        <w:rPr>
          <w:ins w:id="3905" w:author="phuong vu" w:date="2018-11-22T13:49:00Z"/>
          <w:del w:id="3906" w:author="Tran Huan" w:date="2018-12-02T23:47:00Z"/>
        </w:rPr>
        <w:pPrChange w:id="3907" w:author="Tran Huan" w:date="2018-12-02T23:47:00Z">
          <w:pPr>
            <w:ind w:left="720"/>
          </w:pPr>
        </w:pPrChange>
      </w:pPr>
      <w:ins w:id="3908" w:author="phuong vu" w:date="2018-11-22T13:49:00Z">
        <w:del w:id="3909" w:author="Tran Huan" w:date="2018-12-02T23:47:00Z">
          <w:r w:rsidDel="00B27F8E">
            <w:tab/>
            <w:delText xml:space="preserve">+ </w:delText>
          </w:r>
          <w:r w:rsidDel="00B27F8E">
            <w:rPr>
              <w:i/>
            </w:rPr>
            <w:delText>Nhân viên nhận và trả quần áo:</w:delText>
          </w:r>
          <w:r w:rsidDel="00B27F8E">
            <w:delText xml:space="preserve"> Là người có nhiệm vụ cập nhật là thông tin quần áo đã nhận (bao gồm số lượng, thời gian nhận và ngày nhận, …) và cập nhật trạng thái đơn hàng đã nhận cũng như giao trả quần áo cho khách hang với mã là STAFF_03.</w:delText>
          </w:r>
          <w:bookmarkStart w:id="3910" w:name="_Toc531569356"/>
          <w:bookmarkStart w:id="3911" w:name="_Toc531573204"/>
          <w:bookmarkStart w:id="3912" w:name="_Toc531576945"/>
          <w:bookmarkStart w:id="3913" w:name="_Toc531580683"/>
          <w:bookmarkEnd w:id="3910"/>
          <w:bookmarkEnd w:id="3911"/>
          <w:bookmarkEnd w:id="3912"/>
          <w:bookmarkEnd w:id="3913"/>
        </w:del>
      </w:ins>
    </w:p>
    <w:p w14:paraId="0C49F65E" w14:textId="2F1CB00D" w:rsidR="00382451" w:rsidRPr="007C127C" w:rsidDel="00B27F8E" w:rsidRDefault="00382451" w:rsidP="00B27F8E">
      <w:pPr>
        <w:pStyle w:val="Heading2"/>
        <w:rPr>
          <w:ins w:id="3914" w:author="phuong vu" w:date="2018-11-22T13:49:00Z"/>
          <w:del w:id="3915" w:author="Tran Huan" w:date="2018-12-02T23:47:00Z"/>
        </w:rPr>
        <w:pPrChange w:id="3916" w:author="Tran Huan" w:date="2018-12-02T23:47:00Z">
          <w:pPr>
            <w:ind w:firstLine="720"/>
          </w:pPr>
        </w:pPrChange>
      </w:pPr>
      <w:ins w:id="3917" w:author="phuong vu" w:date="2018-11-22T13:49:00Z">
        <w:del w:id="3918" w:author="Tran Huan" w:date="2018-12-02T23:47:00Z">
          <w:r w:rsidDel="00B27F8E">
            <w:delText>-</w:delText>
          </w:r>
          <w:r w:rsidDel="00B27F8E">
            <w:rPr>
              <w:i/>
            </w:rPr>
            <w:delText xml:space="preserve"> Khách hàng: </w:delText>
          </w:r>
          <w:r w:rsidDel="00B27F8E">
            <w:delText xml:space="preserve">Là người dùng có thể đặt đơn hàng từ ứng dụng điện thoại hoặc trực tiếp từ cửa hàng. </w:delText>
          </w:r>
          <w:bookmarkStart w:id="3919" w:name="_Toc531569357"/>
          <w:bookmarkStart w:id="3920" w:name="_Toc531573205"/>
          <w:bookmarkStart w:id="3921" w:name="_Toc531576946"/>
          <w:bookmarkStart w:id="3922" w:name="_Toc531580684"/>
          <w:bookmarkEnd w:id="3919"/>
          <w:bookmarkEnd w:id="3920"/>
          <w:bookmarkEnd w:id="3921"/>
          <w:bookmarkEnd w:id="3922"/>
        </w:del>
      </w:ins>
    </w:p>
    <w:p w14:paraId="1993DA5B" w14:textId="77777777" w:rsidR="00694700" w:rsidRDefault="00694700" w:rsidP="00B27F8E">
      <w:pPr>
        <w:pStyle w:val="Heading2"/>
        <w:rPr>
          <w:ins w:id="3923" w:author="phuong vu" w:date="2018-11-22T16:01:00Z"/>
        </w:rPr>
        <w:pPrChange w:id="3924" w:author="Tran Huan" w:date="2018-12-02T23:47:00Z">
          <w:pPr>
            <w:pStyle w:val="Heading3"/>
          </w:pPr>
        </w:pPrChange>
      </w:pPr>
      <w:bookmarkStart w:id="3925" w:name="_Toc531580685"/>
      <w:ins w:id="3926" w:author="phuong vu" w:date="2018-11-22T16:01:00Z">
        <w:r>
          <w:t>Sơ đồ USE CASE</w:t>
        </w:r>
        <w:bookmarkEnd w:id="3925"/>
      </w:ins>
    </w:p>
    <w:p w14:paraId="53CCBBE8" w14:textId="78B533E1" w:rsidR="000D1FDC" w:rsidRDefault="003227E5">
      <w:pPr>
        <w:keepNext/>
        <w:spacing w:line="276" w:lineRule="auto"/>
        <w:jc w:val="center"/>
        <w:rPr>
          <w:ins w:id="3927" w:author="Tran Huan" w:date="2018-11-25T23:29:00Z"/>
        </w:rPr>
        <w:pPrChange w:id="3928" w:author="Tran Huan" w:date="2018-11-25T23:29:00Z">
          <w:pPr>
            <w:spacing w:line="276" w:lineRule="auto"/>
            <w:jc w:val="center"/>
          </w:pPr>
        </w:pPrChange>
      </w:pPr>
      <w:ins w:id="3929" w:author="Tran Huan" w:date="2018-12-03T00:57:00Z">
        <w:r>
          <w:rPr>
            <w:noProof/>
            <w:lang w:val="en-US"/>
          </w:rPr>
          <w:drawing>
            <wp:inline distT="0" distB="0" distL="0" distR="0" wp14:anchorId="7A769C78" wp14:editId="281681E1">
              <wp:extent cx="5555573" cy="5175849"/>
              <wp:effectExtent l="0" t="0" r="762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5706" cy="5185289"/>
                      </a:xfrm>
                      <a:prstGeom prst="rect">
                        <a:avLst/>
                      </a:prstGeom>
                      <a:noFill/>
                    </pic:spPr>
                  </pic:pic>
                </a:graphicData>
              </a:graphic>
            </wp:inline>
          </w:drawing>
        </w:r>
      </w:ins>
      <w:ins w:id="3930" w:author="phuong vu" w:date="2018-11-22T16:01:00Z">
        <w:del w:id="3931" w:author="Tran Huan" w:date="2018-12-02T23:44:00Z">
          <w:r w:rsidR="00694700" w:rsidRPr="006D7C26" w:rsidDel="00B27F8E">
            <w:rPr>
              <w:noProof/>
              <w:lang w:val="en-US"/>
            </w:rPr>
            <w:drawing>
              <wp:inline distT="0" distB="0" distL="0" distR="0" wp14:anchorId="0E0D0720" wp14:editId="47108225">
                <wp:extent cx="7071185" cy="54260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7088160" cy="5439041"/>
                        </a:xfrm>
                        <a:prstGeom prst="rect">
                          <a:avLst/>
                        </a:prstGeom>
                        <a:noFill/>
                        <a:ln>
                          <a:noFill/>
                        </a:ln>
                      </pic:spPr>
                    </pic:pic>
                  </a:graphicData>
                </a:graphic>
              </wp:inline>
            </w:drawing>
          </w:r>
        </w:del>
      </w:ins>
    </w:p>
    <w:p w14:paraId="582C9BF1" w14:textId="345AA7B2" w:rsidR="00694700" w:rsidRPr="000D1FDC" w:rsidRDefault="000D1FDC" w:rsidP="00F72AE0">
      <w:pPr>
        <w:pStyle w:val="Caption"/>
        <w:rPr>
          <w:ins w:id="3932" w:author="phuong vu" w:date="2018-11-22T16:01:00Z"/>
          <w:lang w:val="en-US"/>
          <w:rPrChange w:id="3933" w:author="Tran Huan" w:date="2018-11-25T23:29:00Z">
            <w:rPr>
              <w:ins w:id="3934" w:author="phuong vu" w:date="2018-11-22T16:01:00Z"/>
            </w:rPr>
          </w:rPrChange>
        </w:rPr>
        <w:pPrChange w:id="3935" w:author="Tran Huan" w:date="2018-12-03T02:05:00Z">
          <w:pPr>
            <w:ind w:left="720"/>
            <w:jc w:val="center"/>
          </w:pPr>
        </w:pPrChange>
      </w:pPr>
      <w:bookmarkStart w:id="3936" w:name="_Toc531584456"/>
      <w:ins w:id="3937" w:author="Tran Huan" w:date="2018-11-25T23:29:00Z">
        <w:r>
          <w:t xml:space="preserve">Hình </w:t>
        </w:r>
      </w:ins>
      <w:ins w:id="3938" w:author="Tran Huan" w:date="2018-12-03T02:05:00Z">
        <w:r w:rsidR="00F72AE0">
          <w:fldChar w:fldCharType="begin"/>
        </w:r>
        <w:r w:rsidR="00F72AE0">
          <w:instrText xml:space="preserve"> STYLEREF 1 \s </w:instrText>
        </w:r>
      </w:ins>
      <w:r w:rsidR="00F72AE0">
        <w:fldChar w:fldCharType="separate"/>
      </w:r>
      <w:r w:rsidR="00F72AE0">
        <w:rPr>
          <w:noProof/>
        </w:rPr>
        <w:t>1</w:t>
      </w:r>
      <w:ins w:id="3939"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3940" w:author="Tran Huan" w:date="2018-12-03T02:05:00Z">
        <w:r w:rsidR="00F72AE0">
          <w:rPr>
            <w:noProof/>
          </w:rPr>
          <w:t>4</w:t>
        </w:r>
        <w:r w:rsidR="00F72AE0">
          <w:fldChar w:fldCharType="end"/>
        </w:r>
      </w:ins>
      <w:ins w:id="3941" w:author="Tran Huan" w:date="2018-11-25T23:29:00Z">
        <w:r>
          <w:rPr>
            <w:lang w:val="en-US"/>
          </w:rPr>
          <w:t xml:space="preserve"> </w:t>
        </w:r>
        <w:r w:rsidRPr="00C94048">
          <w:rPr>
            <w:i/>
            <w:lang w:val="en-US"/>
            <w:rPrChange w:id="3942" w:author="Tran Huan" w:date="2018-11-26T10:53:00Z">
              <w:rPr>
                <w:iCs/>
                <w:lang w:val="en-US"/>
              </w:rPr>
            </w:rPrChange>
          </w:rPr>
          <w:t>Sơ đồ USE CASE</w:t>
        </w:r>
      </w:ins>
      <w:bookmarkEnd w:id="3936"/>
    </w:p>
    <w:p w14:paraId="42673FF2" w14:textId="351863F6" w:rsidR="00694700" w:rsidRPr="006A2C8A" w:rsidDel="000D1FDC" w:rsidRDefault="00694700">
      <w:pPr>
        <w:pStyle w:val="Caption"/>
        <w:rPr>
          <w:ins w:id="3943" w:author="phuong vu" w:date="2018-11-22T16:01:00Z"/>
          <w:del w:id="3944" w:author="Tran Huan" w:date="2018-11-25T23:29:00Z"/>
        </w:rPr>
        <w:pPrChange w:id="3945" w:author="Tran Huan" w:date="2018-11-25T23:24:00Z">
          <w:pPr>
            <w:ind w:left="720"/>
            <w:jc w:val="center"/>
          </w:pPr>
        </w:pPrChange>
      </w:pPr>
      <w:ins w:id="3946" w:author="phuong vu" w:date="2018-11-22T16:01:00Z">
        <w:del w:id="3947" w:author="Tran Huan" w:date="2018-11-25T23:29:00Z">
          <w:r w:rsidRPr="00E4365A" w:rsidDel="000D1FDC">
            <w:delText xml:space="preserve">Hình </w:delText>
          </w:r>
        </w:del>
      </w:ins>
      <w:ins w:id="3948" w:author="phuong vu" w:date="2018-11-22T18:14:00Z">
        <w:del w:id="3949" w:author="Tran Huan" w:date="2018-11-25T23:29:00Z">
          <w:r w:rsidR="00627671" w:rsidDel="000D1FDC">
            <w:fldChar w:fldCharType="begin"/>
          </w:r>
          <w:r w:rsidR="00627671" w:rsidDel="000D1FDC">
            <w:delInstrText xml:space="preserve"> STYLEREF 1 \s </w:delInstrText>
          </w:r>
        </w:del>
      </w:ins>
      <w:del w:id="3950" w:author="Tran Huan" w:date="2018-11-25T23:29:00Z">
        <w:r w:rsidR="00627671" w:rsidDel="000D1FDC">
          <w:fldChar w:fldCharType="separate"/>
        </w:r>
        <w:r w:rsidR="00627671" w:rsidDel="000D1FDC">
          <w:rPr>
            <w:noProof/>
          </w:rPr>
          <w:delText>1</w:delText>
        </w:r>
      </w:del>
      <w:ins w:id="3951" w:author="phuong vu" w:date="2018-11-22T18:14:00Z">
        <w:del w:id="3952" w:author="Tran Huan" w:date="2018-11-25T23:29:00Z">
          <w:r w:rsidR="00627671" w:rsidDel="000D1FDC">
            <w:fldChar w:fldCharType="end"/>
          </w:r>
          <w:r w:rsidR="00627671" w:rsidDel="000D1FDC">
            <w:delText>.</w:delText>
          </w:r>
          <w:r w:rsidR="00627671" w:rsidDel="000D1FDC">
            <w:fldChar w:fldCharType="begin"/>
          </w:r>
          <w:r w:rsidR="00627671" w:rsidDel="000D1FDC">
            <w:delInstrText xml:space="preserve"> SEQ Hình \* ARABIC \s 1 </w:delInstrText>
          </w:r>
        </w:del>
      </w:ins>
      <w:del w:id="3953" w:author="Tran Huan" w:date="2018-11-25T23:29:00Z">
        <w:r w:rsidR="00627671" w:rsidDel="000D1FDC">
          <w:fldChar w:fldCharType="separate"/>
        </w:r>
      </w:del>
      <w:ins w:id="3954" w:author="phuong vu" w:date="2018-11-22T18:14:00Z">
        <w:del w:id="3955" w:author="Tran Huan" w:date="2018-11-25T23:29:00Z">
          <w:r w:rsidR="00627671" w:rsidDel="000D1FDC">
            <w:rPr>
              <w:noProof/>
            </w:rPr>
            <w:delText>3</w:delText>
          </w:r>
          <w:r w:rsidR="00627671" w:rsidDel="000D1FDC">
            <w:fldChar w:fldCharType="end"/>
          </w:r>
        </w:del>
      </w:ins>
      <w:ins w:id="3956" w:author="phuong vu" w:date="2018-11-22T16:01:00Z">
        <w:del w:id="3957" w:author="Tran Huan" w:date="2018-11-25T23:29:00Z">
          <w:r w:rsidRPr="00E4365A" w:rsidDel="000D1FDC">
            <w:rPr>
              <w:lang w:val="en-US"/>
            </w:rPr>
            <w:delText xml:space="preserve"> Sơ đồ USE CASE</w:delText>
          </w:r>
          <w:bookmarkStart w:id="3958" w:name="_Toc531003251"/>
          <w:bookmarkStart w:id="3959" w:name="_Toc531005168"/>
          <w:bookmarkStart w:id="3960" w:name="_Toc531569359"/>
          <w:bookmarkStart w:id="3961" w:name="_Toc531573207"/>
          <w:bookmarkStart w:id="3962" w:name="_Toc531576948"/>
          <w:bookmarkStart w:id="3963" w:name="_Toc531580686"/>
          <w:bookmarkEnd w:id="3958"/>
          <w:bookmarkEnd w:id="3959"/>
          <w:bookmarkEnd w:id="3960"/>
          <w:bookmarkEnd w:id="3961"/>
          <w:bookmarkEnd w:id="3962"/>
          <w:bookmarkEnd w:id="3963"/>
        </w:del>
      </w:ins>
    </w:p>
    <w:p w14:paraId="3CF1CD1D" w14:textId="77777777" w:rsidR="00382451" w:rsidRDefault="00382451">
      <w:pPr>
        <w:pStyle w:val="Heading2"/>
        <w:spacing w:line="276" w:lineRule="auto"/>
        <w:rPr>
          <w:moveTo w:id="3964" w:author="phuong vu" w:date="2018-11-22T13:49:00Z"/>
        </w:rPr>
        <w:pPrChange w:id="3965" w:author="phuong vu" w:date="2018-11-23T13:48:00Z">
          <w:pPr>
            <w:pStyle w:val="Heading3"/>
          </w:pPr>
        </w:pPrChange>
      </w:pPr>
      <w:bookmarkStart w:id="3966" w:name="_Toc531580687"/>
      <w:moveToRangeStart w:id="3967" w:author="phuong vu" w:date="2018-11-22T13:49:00Z" w:name="move530657915"/>
      <w:moveTo w:id="3968" w:author="phuong vu" w:date="2018-11-22T13:49:00Z">
        <w:r>
          <w:t>Môi trường vận hành</w:t>
        </w:r>
        <w:bookmarkEnd w:id="3966"/>
      </w:moveTo>
    </w:p>
    <w:p w14:paraId="2356B438" w14:textId="77777777" w:rsidR="00382451" w:rsidRPr="007C127C" w:rsidRDefault="00382451" w:rsidP="00FF2F5A">
      <w:pPr>
        <w:spacing w:after="0" w:line="288" w:lineRule="auto"/>
        <w:rPr>
          <w:moveTo w:id="3969" w:author="phuong vu" w:date="2018-11-22T13:49:00Z"/>
        </w:rPr>
        <w:pPrChange w:id="3970" w:author="Tran Huan" w:date="2018-12-02T23:51:00Z">
          <w:pPr/>
        </w:pPrChange>
      </w:pPr>
      <w:moveTo w:id="3971" w:author="phuong vu" w:date="2018-11-22T13:49:00Z">
        <w:del w:id="3972" w:author="Tran Huan" w:date="2018-12-02T23:50:00Z">
          <w:r w:rsidRPr="000245EB" w:rsidDel="00FF2F5A">
            <w:rPr>
              <w:rPrChange w:id="3973" w:author="Tran Huan" w:date="2018-11-25T16:07:00Z">
                <w:rPr>
                  <w:lang w:val="en-US"/>
                </w:rPr>
              </w:rPrChange>
            </w:rPr>
            <w:tab/>
          </w:r>
        </w:del>
        <w:r w:rsidRPr="000245EB">
          <w:rPr>
            <w:rPrChange w:id="3974" w:author="Tran Huan" w:date="2018-11-25T16:07:00Z">
              <w:rPr>
                <w:lang w:val="en-US"/>
              </w:rPr>
            </w:rPrChange>
          </w:rPr>
          <w:t xml:space="preserve">Đối với ứng dụng đặt đơn hàng chỉ hỗ trợ trên nền tảng Android với phiên bản từ 5.0 trở lên, được sử dụng bởi người dùng là </w:t>
        </w:r>
        <w:r w:rsidRPr="000245EB">
          <w:rPr>
            <w:i/>
            <w:rPrChange w:id="3975" w:author="Tran Huan" w:date="2018-11-25T16:07:00Z">
              <w:rPr>
                <w:i/>
                <w:lang w:val="en-US"/>
              </w:rPr>
            </w:rPrChange>
          </w:rPr>
          <w:t>Khách hàng.</w:t>
        </w:r>
      </w:moveTo>
    </w:p>
    <w:p w14:paraId="504C8449" w14:textId="73513D18" w:rsidR="00382451" w:rsidRPr="000245EB" w:rsidRDefault="00382451" w:rsidP="00FF2F5A">
      <w:pPr>
        <w:spacing w:after="0" w:line="288" w:lineRule="auto"/>
        <w:rPr>
          <w:moveTo w:id="3976" w:author="phuong vu" w:date="2018-11-22T13:49:00Z"/>
          <w:rPrChange w:id="3977" w:author="Tran Huan" w:date="2018-11-25T16:07:00Z">
            <w:rPr>
              <w:moveTo w:id="3978" w:author="phuong vu" w:date="2018-11-22T13:49:00Z"/>
              <w:lang w:val="en-US"/>
            </w:rPr>
          </w:rPrChange>
        </w:rPr>
        <w:pPrChange w:id="3979" w:author="Tran Huan" w:date="2018-12-02T23:51:00Z">
          <w:pPr/>
        </w:pPrChange>
      </w:pPr>
      <w:moveTo w:id="3980" w:author="phuong vu" w:date="2018-11-22T13:49:00Z">
        <w:r w:rsidRPr="000245EB">
          <w:rPr>
            <w:rPrChange w:id="3981" w:author="Tran Huan" w:date="2018-11-25T16:07:00Z">
              <w:rPr>
                <w:lang w:val="en-US"/>
              </w:rPr>
            </w:rPrChange>
          </w:rPr>
          <w:tab/>
          <w:t xml:space="preserve">Đối với trang web quản lí dành cho người dùng là </w:t>
        </w:r>
        <w:r w:rsidRPr="000245EB">
          <w:rPr>
            <w:i/>
            <w:rPrChange w:id="3982" w:author="Tran Huan" w:date="2018-11-25T16:07:00Z">
              <w:rPr>
                <w:i/>
                <w:lang w:val="en-US"/>
              </w:rPr>
            </w:rPrChange>
          </w:rPr>
          <w:t xml:space="preserve">Nhân viên </w:t>
        </w:r>
        <w:del w:id="3983" w:author="phuong vu" w:date="2018-11-22T14:56:00Z">
          <w:r w:rsidRPr="000245EB" w:rsidDel="001526C3">
            <w:rPr>
              <w:i/>
              <w:rPrChange w:id="3984" w:author="Tran Huan" w:date="2018-11-25T16:07:00Z">
                <w:rPr>
                  <w:i/>
                  <w:lang w:val="en-US"/>
                </w:rPr>
              </w:rPrChange>
            </w:rPr>
            <w:delText>cửa hàng</w:delText>
          </w:r>
        </w:del>
      </w:moveTo>
      <w:ins w:id="3985" w:author="phuong vu" w:date="2018-11-22T14:56:00Z">
        <w:r w:rsidR="001526C3" w:rsidRPr="000245EB">
          <w:rPr>
            <w:i/>
            <w:rPrChange w:id="3986" w:author="Tran Huan" w:date="2018-11-25T16:07:00Z">
              <w:rPr>
                <w:i/>
                <w:lang w:val="en-US"/>
              </w:rPr>
            </w:rPrChange>
          </w:rPr>
          <w:t>chi nhánh</w:t>
        </w:r>
      </w:ins>
      <w:moveTo w:id="3987" w:author="phuong vu" w:date="2018-11-22T13:49:00Z">
        <w:r w:rsidRPr="000245EB">
          <w:rPr>
            <w:i/>
            <w:rPrChange w:id="3988" w:author="Tran Huan" w:date="2018-11-25T16:07:00Z">
              <w:rPr>
                <w:i/>
                <w:lang w:val="en-US"/>
              </w:rPr>
            </w:rPrChange>
          </w:rPr>
          <w:t xml:space="preserve"> </w:t>
        </w:r>
        <w:r w:rsidRPr="000245EB">
          <w:rPr>
            <w:rPrChange w:id="3989" w:author="Tran Huan" w:date="2018-11-25T16:07:00Z">
              <w:rPr>
                <w:lang w:val="en-US"/>
              </w:rPr>
            </w:rPrChange>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w:t>
        </w:r>
        <w:del w:id="3990" w:author="Tran Huan" w:date="2018-12-02T23:51:00Z">
          <w:r w:rsidRPr="000245EB" w:rsidDel="00FF2F5A">
            <w:rPr>
              <w:rPrChange w:id="3991" w:author="Tran Huan" w:date="2018-11-25T16:07:00Z">
                <w:rPr>
                  <w:lang w:val="en-US"/>
                </w:rPr>
              </w:rPrChange>
            </w:rPr>
            <w:delText xml:space="preserve"> tốt</w:delText>
          </w:r>
        </w:del>
        <w:r w:rsidRPr="000245EB">
          <w:rPr>
            <w:rPrChange w:id="3992" w:author="Tran Huan" w:date="2018-11-25T16:07:00Z">
              <w:rPr>
                <w:lang w:val="en-US"/>
              </w:rPr>
            </w:rPrChange>
          </w:rPr>
          <w:t>. Bên cạnh đó, yêu cầu trình duyệt phải được bật JavaScript.</w:t>
        </w:r>
      </w:moveTo>
    </w:p>
    <w:p w14:paraId="227BCA59" w14:textId="7111F739" w:rsidR="00382451" w:rsidRPr="000245EB" w:rsidDel="00720DB1" w:rsidRDefault="00382451" w:rsidP="00FF2F5A">
      <w:pPr>
        <w:spacing w:after="0" w:line="288" w:lineRule="auto"/>
        <w:rPr>
          <w:del w:id="3993" w:author="phuong vu" w:date="2018-11-22T16:09:00Z"/>
          <w:moveTo w:id="3994" w:author="phuong vu" w:date="2018-11-22T13:49:00Z"/>
          <w:rPrChange w:id="3995" w:author="Tran Huan" w:date="2018-11-25T16:07:00Z">
            <w:rPr>
              <w:del w:id="3996" w:author="phuong vu" w:date="2018-11-22T16:09:00Z"/>
              <w:moveTo w:id="3997" w:author="phuong vu" w:date="2018-11-22T13:49:00Z"/>
              <w:lang w:val="en-US"/>
            </w:rPr>
          </w:rPrChange>
        </w:rPr>
        <w:pPrChange w:id="3998" w:author="Tran Huan" w:date="2018-12-02T23:51:00Z">
          <w:pPr/>
        </w:pPrChange>
      </w:pPr>
      <w:moveTo w:id="3999" w:author="phuong vu" w:date="2018-11-22T13:49:00Z">
        <w:r w:rsidRPr="000245EB">
          <w:rPr>
            <w:rPrChange w:id="4000" w:author="Tran Huan" w:date="2018-11-25T16:07:00Z">
              <w:rPr>
                <w:lang w:val="en-US"/>
              </w:rPr>
            </w:rPrChange>
          </w:rPr>
          <w:tab/>
        </w:r>
      </w:moveTo>
      <w:ins w:id="4001" w:author="Tran Huan" w:date="2018-12-02T23:50:00Z">
        <w:r w:rsidR="00FF2F5A" w:rsidRPr="00920004">
          <w:t>Máy chủ</w:t>
        </w:r>
        <w:r w:rsidR="00FF2F5A" w:rsidRPr="00CF739D">
          <w:t xml:space="preserve"> API được viết bằng </w:t>
        </w:r>
        <w:r w:rsidR="00FF2F5A" w:rsidRPr="00C72765">
          <w:t xml:space="preserve">NodeJS </w:t>
        </w:r>
        <w:r w:rsidR="00FF2F5A" w:rsidRPr="00CF739D">
          <w:t xml:space="preserve">và </w:t>
        </w:r>
        <w:r w:rsidR="00FF2F5A" w:rsidRPr="00C72765">
          <w:t xml:space="preserve">hệ quản trị cơ sở dữ liệu </w:t>
        </w:r>
        <w:r w:rsidR="00FF2F5A" w:rsidRPr="00CF739D">
          <w:t>là Postgre</w:t>
        </w:r>
        <w:r w:rsidR="00FF2F5A" w:rsidRPr="00C72765">
          <w:t>SQL</w:t>
        </w:r>
        <w:r w:rsidR="00FF2F5A" w:rsidRPr="00CF739D">
          <w:t xml:space="preserve"> nên dễ dàng triển khai trên nhiều nền tảng khác nhau. Hiện tại, </w:t>
        </w:r>
        <w:r w:rsidR="00FF2F5A" w:rsidRPr="00920004">
          <w:t>máy chủ</w:t>
        </w:r>
        <w:r w:rsidR="00FF2F5A" w:rsidRPr="00CF739D">
          <w:t xml:space="preserve"> được chạy toàn bộ dưới máy tính cá nhân</w:t>
        </w:r>
        <w:r w:rsidR="00FF2F5A" w:rsidRPr="000245EB" w:rsidDel="00FF2F5A">
          <w:rPr>
            <w:rPrChange w:id="4002" w:author="Tran Huan" w:date="2018-11-25T16:07:00Z">
              <w:rPr/>
            </w:rPrChange>
          </w:rPr>
          <w:t xml:space="preserve"> </w:t>
        </w:r>
      </w:ins>
      <w:moveTo w:id="4003" w:author="phuong vu" w:date="2018-11-22T13:49:00Z">
        <w:del w:id="4004" w:author="Tran Huan" w:date="2018-12-02T23:50:00Z">
          <w:r w:rsidRPr="000245EB" w:rsidDel="00FF2F5A">
            <w:rPr>
              <w:rPrChange w:id="4005" w:author="Tran Huan" w:date="2018-11-25T16:07:00Z">
                <w:rPr>
                  <w:lang w:val="en-US"/>
                </w:rPr>
              </w:rPrChange>
            </w:rPr>
            <w:delText>Server API được viết bằng ngôn ngữ NodeJS và cơ sở dữ liệu là Postgres nên dễ dàng triển khai trên nhiều nền tảng khác nhau. Hiện tại, server được chạy toàn bộ dưới máy tính cá nhân</w:delText>
          </w:r>
        </w:del>
        <w:r w:rsidRPr="000245EB">
          <w:rPr>
            <w:rPrChange w:id="4006" w:author="Tran Huan" w:date="2018-11-25T16:07:00Z">
              <w:rPr>
                <w:lang w:val="en-US"/>
              </w:rPr>
            </w:rPrChange>
          </w:rPr>
          <w:t>.</w:t>
        </w:r>
      </w:moveTo>
    </w:p>
    <w:p w14:paraId="020E8C68" w14:textId="77777777" w:rsidR="00382451" w:rsidRPr="000245EB" w:rsidRDefault="00382451" w:rsidP="00FF2F5A">
      <w:pPr>
        <w:spacing w:after="0" w:line="288" w:lineRule="auto"/>
        <w:rPr>
          <w:moveTo w:id="4007" w:author="phuong vu" w:date="2018-11-22T13:49:00Z"/>
          <w:rPrChange w:id="4008" w:author="Tran Huan" w:date="2018-11-25T16:07:00Z">
            <w:rPr>
              <w:moveTo w:id="4009" w:author="phuong vu" w:date="2018-11-22T13:49:00Z"/>
              <w:lang w:val="en-US"/>
            </w:rPr>
          </w:rPrChange>
        </w:rPr>
        <w:pPrChange w:id="4010" w:author="Tran Huan" w:date="2018-12-02T23:51:00Z">
          <w:pPr/>
        </w:pPrChange>
      </w:pPr>
    </w:p>
    <w:p w14:paraId="47C7C0FA" w14:textId="6042DCFE" w:rsidR="00C774DC" w:rsidRDefault="00C774DC" w:rsidP="00FF2F5A">
      <w:pPr>
        <w:pStyle w:val="Heading2"/>
        <w:spacing w:line="288" w:lineRule="auto"/>
        <w:contextualSpacing/>
        <w:rPr>
          <w:ins w:id="4011" w:author="Tran Huan" w:date="2018-12-02T23:55:00Z"/>
        </w:rPr>
        <w:pPrChange w:id="4012" w:author="Tran Huan" w:date="2018-12-02T23:57:00Z">
          <w:pPr>
            <w:pStyle w:val="Heading3"/>
          </w:pPr>
        </w:pPrChange>
      </w:pPr>
      <w:bookmarkStart w:id="4013" w:name="_Toc531580688"/>
      <w:moveToRangeEnd w:id="3967"/>
      <w:ins w:id="4014" w:author="phuong vu" w:date="2018-11-22T13:51:00Z">
        <w:r>
          <w:t>Yêu cầu chức năng</w:t>
        </w:r>
      </w:ins>
      <w:bookmarkEnd w:id="4013"/>
    </w:p>
    <w:p w14:paraId="0024DBBC" w14:textId="1C909EE9" w:rsidR="00FF2F5A" w:rsidRPr="00FF2F5A" w:rsidRDefault="00FF2F5A" w:rsidP="00FF2F5A">
      <w:pPr>
        <w:spacing w:after="0" w:line="288" w:lineRule="auto"/>
        <w:contextualSpacing/>
        <w:rPr>
          <w:ins w:id="4015" w:author="phuong vu" w:date="2018-11-22T13:51:00Z"/>
          <w:rPrChange w:id="4016" w:author="Tran Huan" w:date="2018-12-02T23:57:00Z">
            <w:rPr>
              <w:ins w:id="4017" w:author="phuong vu" w:date="2018-11-22T13:51:00Z"/>
            </w:rPr>
          </w:rPrChange>
        </w:rPr>
        <w:pPrChange w:id="4018" w:author="Tran Huan" w:date="2018-12-02T23:57:00Z">
          <w:pPr>
            <w:pStyle w:val="Heading3"/>
          </w:pPr>
        </w:pPrChange>
      </w:pPr>
      <w:ins w:id="4019" w:author="Tran Huan" w:date="2018-12-02T23:55:00Z">
        <w:r w:rsidRPr="00FF2F5A">
          <w:rPr>
            <w:rPrChange w:id="4020" w:author="Tran Huan" w:date="2018-12-02T23:55:00Z">
              <w:rPr/>
            </w:rPrChange>
          </w:rPr>
          <w:t xml:space="preserve">Phần này mô tả chi tiết </w:t>
        </w:r>
      </w:ins>
      <w:ins w:id="4021" w:author="Tran Huan" w:date="2018-12-02T23:56:00Z">
        <w:r w:rsidRPr="00FF2F5A">
          <w:rPr>
            <w:rPrChange w:id="4022" w:author="Tran Huan" w:date="2018-12-02T23:57:00Z">
              <w:rPr/>
            </w:rPrChange>
          </w:rPr>
          <w:t>các chức năng của phân hệ Android trong bảng 1.1</w:t>
        </w:r>
      </w:ins>
    </w:p>
    <w:p w14:paraId="554323B1" w14:textId="019A0FE0" w:rsidR="00C774DC" w:rsidRPr="00FF2F5A" w:rsidDel="0044782A" w:rsidRDefault="00C774DC" w:rsidP="00FF2F5A">
      <w:pPr>
        <w:pStyle w:val="Heading3"/>
        <w:spacing w:line="288" w:lineRule="auto"/>
        <w:contextualSpacing/>
        <w:rPr>
          <w:ins w:id="4023" w:author="phuong vu" w:date="2018-11-22T13:51:00Z"/>
          <w:del w:id="4024" w:author="Tran Huan" w:date="2018-11-25T20:25:00Z"/>
          <w:lang w:val="vi-VN"/>
          <w:rPrChange w:id="4025" w:author="Tran Huan" w:date="2018-12-02T23:55:00Z">
            <w:rPr>
              <w:ins w:id="4026" w:author="phuong vu" w:date="2018-11-22T13:51:00Z"/>
              <w:del w:id="4027" w:author="Tran Huan" w:date="2018-11-25T20:25:00Z"/>
            </w:rPr>
          </w:rPrChange>
        </w:rPr>
        <w:pPrChange w:id="4028" w:author="Tran Huan" w:date="2018-12-02T23:57:00Z">
          <w:pPr>
            <w:pStyle w:val="Heading4"/>
          </w:pPr>
        </w:pPrChange>
      </w:pPr>
      <w:ins w:id="4029" w:author="phuong vu" w:date="2018-11-22T13:51:00Z">
        <w:del w:id="4030" w:author="Tran Huan" w:date="2018-11-25T20:25:00Z">
          <w:r w:rsidRPr="00FF2F5A" w:rsidDel="0044782A">
            <w:rPr>
              <w:lang w:val="vi-VN"/>
              <w:rPrChange w:id="4031" w:author="Tran Huan" w:date="2018-12-02T23:55:00Z">
                <w:rPr/>
              </w:rPrChange>
            </w:rPr>
            <w:delText>Quản lí đơn hàng</w:delText>
          </w:r>
          <w:bookmarkStart w:id="4032" w:name="_Toc531003254"/>
          <w:bookmarkStart w:id="4033" w:name="_Toc531005171"/>
          <w:bookmarkStart w:id="4034" w:name="_Toc531569362"/>
          <w:bookmarkStart w:id="4035" w:name="_Toc531573210"/>
          <w:bookmarkStart w:id="4036" w:name="_Toc531576951"/>
          <w:bookmarkStart w:id="4037" w:name="_Toc531580689"/>
          <w:bookmarkEnd w:id="4032"/>
          <w:bookmarkEnd w:id="4033"/>
          <w:bookmarkEnd w:id="4034"/>
          <w:bookmarkEnd w:id="4035"/>
          <w:bookmarkEnd w:id="4036"/>
          <w:bookmarkEnd w:id="4037"/>
        </w:del>
      </w:ins>
    </w:p>
    <w:tbl>
      <w:tblPr>
        <w:tblStyle w:val="TableGrid"/>
        <w:tblW w:w="0" w:type="auto"/>
        <w:tblLook w:val="04A0" w:firstRow="1" w:lastRow="0" w:firstColumn="1" w:lastColumn="0" w:noHBand="0" w:noVBand="1"/>
      </w:tblPr>
      <w:tblGrid>
        <w:gridCol w:w="2346"/>
        <w:gridCol w:w="6431"/>
      </w:tblGrid>
      <w:tr w:rsidR="00C774DC" w:rsidRPr="00AB54FD" w:rsidDel="0044782A" w14:paraId="52832A67" w14:textId="46B8560B" w:rsidTr="00C774DC">
        <w:trPr>
          <w:ins w:id="4038" w:author="phuong vu" w:date="2018-11-22T13:51:00Z"/>
          <w:del w:id="4039" w:author="Tran Huan" w:date="2018-11-25T20:25:00Z"/>
        </w:trPr>
        <w:tc>
          <w:tcPr>
            <w:tcW w:w="2425" w:type="dxa"/>
          </w:tcPr>
          <w:p w14:paraId="0BBD1439" w14:textId="7FD2BD6D" w:rsidR="00C774DC" w:rsidRPr="00AB54FD" w:rsidDel="0044782A" w:rsidRDefault="00C774DC" w:rsidP="00FF2F5A">
            <w:pPr>
              <w:spacing w:line="288" w:lineRule="auto"/>
              <w:contextualSpacing/>
              <w:rPr>
                <w:ins w:id="4040" w:author="phuong vu" w:date="2018-11-22T13:51:00Z"/>
                <w:del w:id="4041" w:author="Tran Huan" w:date="2018-11-25T20:25:00Z"/>
                <w:b/>
                <w:rPrChange w:id="4042" w:author="Tran Huan" w:date="2018-12-03T03:46:00Z">
                  <w:rPr>
                    <w:ins w:id="4043" w:author="phuong vu" w:date="2018-11-22T13:51:00Z"/>
                    <w:del w:id="4044" w:author="Tran Huan" w:date="2018-11-25T20:25:00Z"/>
                    <w:b/>
                  </w:rPr>
                </w:rPrChange>
              </w:rPr>
              <w:pPrChange w:id="4045" w:author="Tran Huan" w:date="2018-12-02T23:57:00Z">
                <w:pPr>
                  <w:spacing w:line="276" w:lineRule="auto"/>
                </w:pPr>
              </w:pPrChange>
            </w:pPr>
            <w:ins w:id="4046" w:author="phuong vu" w:date="2018-11-22T13:51:00Z">
              <w:del w:id="4047" w:author="Tran Huan" w:date="2018-11-25T20:25:00Z">
                <w:r w:rsidRPr="00AB54FD" w:rsidDel="0044782A">
                  <w:rPr>
                    <w:b/>
                    <w:rPrChange w:id="4048" w:author="Tran Huan" w:date="2018-12-03T03:46:00Z">
                      <w:rPr>
                        <w:b/>
                      </w:rPr>
                    </w:rPrChange>
                  </w:rPr>
                  <w:delText>Mã yêu cầu</w:delText>
                </w:r>
                <w:bookmarkStart w:id="4049" w:name="_Toc531003255"/>
                <w:bookmarkStart w:id="4050" w:name="_Toc531005172"/>
                <w:bookmarkStart w:id="4051" w:name="_Toc531569363"/>
                <w:bookmarkStart w:id="4052" w:name="_Toc531573211"/>
                <w:bookmarkStart w:id="4053" w:name="_Toc531576952"/>
                <w:bookmarkStart w:id="4054" w:name="_Toc531580690"/>
                <w:bookmarkEnd w:id="4049"/>
                <w:bookmarkEnd w:id="4050"/>
                <w:bookmarkEnd w:id="4051"/>
                <w:bookmarkEnd w:id="4052"/>
                <w:bookmarkEnd w:id="4053"/>
                <w:bookmarkEnd w:id="4054"/>
              </w:del>
            </w:ins>
          </w:p>
        </w:tc>
        <w:tc>
          <w:tcPr>
            <w:tcW w:w="6686" w:type="dxa"/>
          </w:tcPr>
          <w:p w14:paraId="6FBD76CB" w14:textId="52BA0E02" w:rsidR="00C774DC" w:rsidRPr="00FF2F5A" w:rsidDel="0044782A" w:rsidRDefault="00C774DC" w:rsidP="00FF2F5A">
            <w:pPr>
              <w:spacing w:line="288" w:lineRule="auto"/>
              <w:contextualSpacing/>
              <w:rPr>
                <w:ins w:id="4055" w:author="phuong vu" w:date="2018-11-22T13:51:00Z"/>
                <w:del w:id="4056" w:author="Tran Huan" w:date="2018-11-25T20:25:00Z"/>
                <w:rPrChange w:id="4057" w:author="Tran Huan" w:date="2018-12-02T23:55:00Z">
                  <w:rPr>
                    <w:ins w:id="4058" w:author="phuong vu" w:date="2018-11-22T13:51:00Z"/>
                    <w:del w:id="4059" w:author="Tran Huan" w:date="2018-11-25T20:25:00Z"/>
                    <w:lang w:val="en-US"/>
                  </w:rPr>
                </w:rPrChange>
              </w:rPr>
              <w:pPrChange w:id="4060" w:author="Tran Huan" w:date="2018-12-02T23:57:00Z">
                <w:pPr>
                  <w:spacing w:line="276" w:lineRule="auto"/>
                </w:pPr>
              </w:pPrChange>
            </w:pPr>
            <w:ins w:id="4061" w:author="phuong vu" w:date="2018-11-22T13:51:00Z">
              <w:del w:id="4062" w:author="Tran Huan" w:date="2018-11-25T20:25:00Z">
                <w:r w:rsidRPr="00FF2F5A" w:rsidDel="0044782A">
                  <w:rPr>
                    <w:rPrChange w:id="4063" w:author="Tran Huan" w:date="2018-12-02T23:55:00Z">
                      <w:rPr>
                        <w:lang w:val="en-US"/>
                      </w:rPr>
                    </w:rPrChange>
                  </w:rPr>
                  <w:delText>GU_01</w:delText>
                </w:r>
                <w:bookmarkStart w:id="4064" w:name="_Toc531003256"/>
                <w:bookmarkStart w:id="4065" w:name="_Toc531005173"/>
                <w:bookmarkStart w:id="4066" w:name="_Toc531569364"/>
                <w:bookmarkStart w:id="4067" w:name="_Toc531573212"/>
                <w:bookmarkStart w:id="4068" w:name="_Toc531576953"/>
                <w:bookmarkStart w:id="4069" w:name="_Toc531580691"/>
                <w:bookmarkEnd w:id="4064"/>
                <w:bookmarkEnd w:id="4065"/>
                <w:bookmarkEnd w:id="4066"/>
                <w:bookmarkEnd w:id="4067"/>
                <w:bookmarkEnd w:id="4068"/>
                <w:bookmarkEnd w:id="4069"/>
              </w:del>
            </w:ins>
          </w:p>
        </w:tc>
        <w:bookmarkStart w:id="4070" w:name="_Toc531003257"/>
        <w:bookmarkStart w:id="4071" w:name="_Toc531005174"/>
        <w:bookmarkStart w:id="4072" w:name="_Toc531569365"/>
        <w:bookmarkStart w:id="4073" w:name="_Toc531573213"/>
        <w:bookmarkStart w:id="4074" w:name="_Toc531576954"/>
        <w:bookmarkStart w:id="4075" w:name="_Toc531580692"/>
        <w:bookmarkEnd w:id="4070"/>
        <w:bookmarkEnd w:id="4071"/>
        <w:bookmarkEnd w:id="4072"/>
        <w:bookmarkEnd w:id="4073"/>
        <w:bookmarkEnd w:id="4074"/>
        <w:bookmarkEnd w:id="4075"/>
      </w:tr>
      <w:tr w:rsidR="00C774DC" w:rsidRPr="00AB54FD" w:rsidDel="0044782A" w14:paraId="4BD973C3" w14:textId="3FF53760" w:rsidTr="00C774DC">
        <w:trPr>
          <w:ins w:id="4076" w:author="phuong vu" w:date="2018-11-22T13:51:00Z"/>
          <w:del w:id="4077" w:author="Tran Huan" w:date="2018-11-25T20:25:00Z"/>
        </w:trPr>
        <w:tc>
          <w:tcPr>
            <w:tcW w:w="2425" w:type="dxa"/>
          </w:tcPr>
          <w:p w14:paraId="0CFE978C" w14:textId="28C9AC61" w:rsidR="00C774DC" w:rsidRPr="00AB54FD" w:rsidDel="0044782A" w:rsidRDefault="00C774DC" w:rsidP="00FF2F5A">
            <w:pPr>
              <w:spacing w:line="288" w:lineRule="auto"/>
              <w:contextualSpacing/>
              <w:rPr>
                <w:ins w:id="4078" w:author="phuong vu" w:date="2018-11-22T13:51:00Z"/>
                <w:del w:id="4079" w:author="Tran Huan" w:date="2018-11-25T20:25:00Z"/>
                <w:b/>
                <w:rPrChange w:id="4080" w:author="Tran Huan" w:date="2018-12-03T03:46:00Z">
                  <w:rPr>
                    <w:ins w:id="4081" w:author="phuong vu" w:date="2018-11-22T13:51:00Z"/>
                    <w:del w:id="4082" w:author="Tran Huan" w:date="2018-11-25T20:25:00Z"/>
                    <w:b/>
                  </w:rPr>
                </w:rPrChange>
              </w:rPr>
              <w:pPrChange w:id="4083" w:author="Tran Huan" w:date="2018-12-02T23:57:00Z">
                <w:pPr>
                  <w:spacing w:line="276" w:lineRule="auto"/>
                </w:pPr>
              </w:pPrChange>
            </w:pPr>
            <w:ins w:id="4084" w:author="phuong vu" w:date="2018-11-22T13:51:00Z">
              <w:del w:id="4085" w:author="Tran Huan" w:date="2018-11-25T20:25:00Z">
                <w:r w:rsidRPr="00AB54FD" w:rsidDel="0044782A">
                  <w:rPr>
                    <w:b/>
                    <w:rPrChange w:id="4086" w:author="Tran Huan" w:date="2018-12-03T03:46:00Z">
                      <w:rPr>
                        <w:b/>
                      </w:rPr>
                    </w:rPrChange>
                  </w:rPr>
                  <w:delText>Tên chức năng</w:delText>
                </w:r>
                <w:bookmarkStart w:id="4087" w:name="_Toc531003258"/>
                <w:bookmarkStart w:id="4088" w:name="_Toc531005175"/>
                <w:bookmarkStart w:id="4089" w:name="_Toc531569366"/>
                <w:bookmarkStart w:id="4090" w:name="_Toc531573214"/>
                <w:bookmarkStart w:id="4091" w:name="_Toc531576955"/>
                <w:bookmarkStart w:id="4092" w:name="_Toc531580693"/>
                <w:bookmarkEnd w:id="4087"/>
                <w:bookmarkEnd w:id="4088"/>
                <w:bookmarkEnd w:id="4089"/>
                <w:bookmarkEnd w:id="4090"/>
                <w:bookmarkEnd w:id="4091"/>
                <w:bookmarkEnd w:id="4092"/>
              </w:del>
            </w:ins>
          </w:p>
        </w:tc>
        <w:tc>
          <w:tcPr>
            <w:tcW w:w="6686" w:type="dxa"/>
          </w:tcPr>
          <w:p w14:paraId="1E089F71" w14:textId="5BE6CA8C" w:rsidR="00C774DC" w:rsidRPr="00AB54FD" w:rsidDel="0044782A" w:rsidRDefault="00C774DC" w:rsidP="00FF2F5A">
            <w:pPr>
              <w:spacing w:line="288" w:lineRule="auto"/>
              <w:contextualSpacing/>
              <w:rPr>
                <w:ins w:id="4093" w:author="phuong vu" w:date="2018-11-22T13:51:00Z"/>
                <w:del w:id="4094" w:author="Tran Huan" w:date="2018-11-25T20:25:00Z"/>
                <w:rPrChange w:id="4095" w:author="Tran Huan" w:date="2018-12-03T03:46:00Z">
                  <w:rPr>
                    <w:ins w:id="4096" w:author="phuong vu" w:date="2018-11-22T13:51:00Z"/>
                    <w:del w:id="4097" w:author="Tran Huan" w:date="2018-11-25T20:25:00Z"/>
                  </w:rPr>
                </w:rPrChange>
              </w:rPr>
              <w:pPrChange w:id="4098" w:author="Tran Huan" w:date="2018-12-02T23:57:00Z">
                <w:pPr>
                  <w:spacing w:line="276" w:lineRule="auto"/>
                </w:pPr>
              </w:pPrChange>
            </w:pPr>
            <w:ins w:id="4099" w:author="phuong vu" w:date="2018-11-22T13:51:00Z">
              <w:del w:id="4100" w:author="Tran Huan" w:date="2018-11-25T20:25:00Z">
                <w:r w:rsidRPr="00AB54FD" w:rsidDel="0044782A">
                  <w:rPr>
                    <w:rPrChange w:id="4101" w:author="Tran Huan" w:date="2018-12-03T03:46:00Z">
                      <w:rPr/>
                    </w:rPrChange>
                  </w:rPr>
                  <w:delText>Quản lí đơn hàng</w:delText>
                </w:r>
                <w:bookmarkStart w:id="4102" w:name="_Toc531003259"/>
                <w:bookmarkStart w:id="4103" w:name="_Toc531005176"/>
                <w:bookmarkStart w:id="4104" w:name="_Toc531569367"/>
                <w:bookmarkStart w:id="4105" w:name="_Toc531573215"/>
                <w:bookmarkStart w:id="4106" w:name="_Toc531576956"/>
                <w:bookmarkStart w:id="4107" w:name="_Toc531580694"/>
                <w:bookmarkEnd w:id="4102"/>
                <w:bookmarkEnd w:id="4103"/>
                <w:bookmarkEnd w:id="4104"/>
                <w:bookmarkEnd w:id="4105"/>
                <w:bookmarkEnd w:id="4106"/>
                <w:bookmarkEnd w:id="4107"/>
              </w:del>
            </w:ins>
          </w:p>
        </w:tc>
        <w:bookmarkStart w:id="4108" w:name="_Toc531003260"/>
        <w:bookmarkStart w:id="4109" w:name="_Toc531005177"/>
        <w:bookmarkStart w:id="4110" w:name="_Toc531569368"/>
        <w:bookmarkStart w:id="4111" w:name="_Toc531573216"/>
        <w:bookmarkStart w:id="4112" w:name="_Toc531576957"/>
        <w:bookmarkStart w:id="4113" w:name="_Toc531580695"/>
        <w:bookmarkEnd w:id="4108"/>
        <w:bookmarkEnd w:id="4109"/>
        <w:bookmarkEnd w:id="4110"/>
        <w:bookmarkEnd w:id="4111"/>
        <w:bookmarkEnd w:id="4112"/>
        <w:bookmarkEnd w:id="4113"/>
      </w:tr>
      <w:tr w:rsidR="00C774DC" w:rsidRPr="00AB54FD" w:rsidDel="0044782A" w14:paraId="1DA635D7" w14:textId="3FEAF6EC" w:rsidTr="00C774DC">
        <w:trPr>
          <w:ins w:id="4114" w:author="phuong vu" w:date="2018-11-22T13:51:00Z"/>
          <w:del w:id="4115" w:author="Tran Huan" w:date="2018-11-25T20:25:00Z"/>
        </w:trPr>
        <w:tc>
          <w:tcPr>
            <w:tcW w:w="2425" w:type="dxa"/>
          </w:tcPr>
          <w:p w14:paraId="703AE524" w14:textId="3D5A2189" w:rsidR="00C774DC" w:rsidRPr="00AB54FD" w:rsidDel="0044782A" w:rsidRDefault="00C774DC" w:rsidP="00FF2F5A">
            <w:pPr>
              <w:spacing w:line="288" w:lineRule="auto"/>
              <w:contextualSpacing/>
              <w:rPr>
                <w:ins w:id="4116" w:author="phuong vu" w:date="2018-11-22T13:51:00Z"/>
                <w:del w:id="4117" w:author="Tran Huan" w:date="2018-11-25T20:25:00Z"/>
                <w:b/>
                <w:rPrChange w:id="4118" w:author="Tran Huan" w:date="2018-12-03T03:46:00Z">
                  <w:rPr>
                    <w:ins w:id="4119" w:author="phuong vu" w:date="2018-11-22T13:51:00Z"/>
                    <w:del w:id="4120" w:author="Tran Huan" w:date="2018-11-25T20:25:00Z"/>
                    <w:b/>
                  </w:rPr>
                </w:rPrChange>
              </w:rPr>
              <w:pPrChange w:id="4121" w:author="Tran Huan" w:date="2018-12-02T23:57:00Z">
                <w:pPr>
                  <w:spacing w:line="276" w:lineRule="auto"/>
                </w:pPr>
              </w:pPrChange>
            </w:pPr>
            <w:ins w:id="4122" w:author="phuong vu" w:date="2018-11-22T13:51:00Z">
              <w:del w:id="4123" w:author="Tran Huan" w:date="2018-11-25T20:25:00Z">
                <w:r w:rsidRPr="00AB54FD" w:rsidDel="0044782A">
                  <w:rPr>
                    <w:b/>
                    <w:rPrChange w:id="4124" w:author="Tran Huan" w:date="2018-12-03T03:46:00Z">
                      <w:rPr>
                        <w:b/>
                      </w:rPr>
                    </w:rPrChange>
                  </w:rPr>
                  <w:delText>Đối tượng sử dụng</w:delText>
                </w:r>
                <w:bookmarkStart w:id="4125" w:name="_Toc531003261"/>
                <w:bookmarkStart w:id="4126" w:name="_Toc531005178"/>
                <w:bookmarkStart w:id="4127" w:name="_Toc531569369"/>
                <w:bookmarkStart w:id="4128" w:name="_Toc531573217"/>
                <w:bookmarkStart w:id="4129" w:name="_Toc531576958"/>
                <w:bookmarkStart w:id="4130" w:name="_Toc531580696"/>
                <w:bookmarkEnd w:id="4125"/>
                <w:bookmarkEnd w:id="4126"/>
                <w:bookmarkEnd w:id="4127"/>
                <w:bookmarkEnd w:id="4128"/>
                <w:bookmarkEnd w:id="4129"/>
                <w:bookmarkEnd w:id="4130"/>
              </w:del>
            </w:ins>
          </w:p>
        </w:tc>
        <w:tc>
          <w:tcPr>
            <w:tcW w:w="6686" w:type="dxa"/>
          </w:tcPr>
          <w:p w14:paraId="1E758619" w14:textId="45C55F6F" w:rsidR="00C774DC" w:rsidRPr="000245EB" w:rsidDel="0044782A" w:rsidRDefault="00C774DC" w:rsidP="00FF2F5A">
            <w:pPr>
              <w:spacing w:line="288" w:lineRule="auto"/>
              <w:contextualSpacing/>
              <w:rPr>
                <w:ins w:id="4131" w:author="phuong vu" w:date="2018-11-22T13:51:00Z"/>
                <w:del w:id="4132" w:author="Tran Huan" w:date="2018-11-25T20:25:00Z"/>
                <w:rPrChange w:id="4133" w:author="Tran Huan" w:date="2018-11-25T16:07:00Z">
                  <w:rPr>
                    <w:ins w:id="4134" w:author="phuong vu" w:date="2018-11-22T13:51:00Z"/>
                    <w:del w:id="4135" w:author="Tran Huan" w:date="2018-11-25T20:25:00Z"/>
                    <w:lang w:val="en-US"/>
                  </w:rPr>
                </w:rPrChange>
              </w:rPr>
              <w:pPrChange w:id="4136" w:author="Tran Huan" w:date="2018-12-02T23:57:00Z">
                <w:pPr>
                  <w:spacing w:line="276" w:lineRule="auto"/>
                </w:pPr>
              </w:pPrChange>
            </w:pPr>
            <w:ins w:id="4137" w:author="phuong vu" w:date="2018-11-22T13:51:00Z">
              <w:del w:id="4138" w:author="Tran Huan" w:date="2018-11-25T20:25:00Z">
                <w:r w:rsidRPr="000245EB" w:rsidDel="0044782A">
                  <w:rPr>
                    <w:rPrChange w:id="4139" w:author="Tran Huan" w:date="2018-11-25T16:07:00Z">
                      <w:rPr>
                        <w:lang w:val="en-US"/>
                      </w:rPr>
                    </w:rPrChange>
                  </w:rPr>
                  <w:delText>Nhân viên cửa hàng (Nhân viên quản lí đơn hàng, Nhân viên xử lí đơn hàng)</w:delText>
                </w:r>
                <w:bookmarkStart w:id="4140" w:name="_Toc531003262"/>
                <w:bookmarkStart w:id="4141" w:name="_Toc531005179"/>
                <w:bookmarkStart w:id="4142" w:name="_Toc531569370"/>
                <w:bookmarkStart w:id="4143" w:name="_Toc531573218"/>
                <w:bookmarkStart w:id="4144" w:name="_Toc531576959"/>
                <w:bookmarkStart w:id="4145" w:name="_Toc531580697"/>
                <w:bookmarkEnd w:id="4140"/>
                <w:bookmarkEnd w:id="4141"/>
                <w:bookmarkEnd w:id="4142"/>
                <w:bookmarkEnd w:id="4143"/>
                <w:bookmarkEnd w:id="4144"/>
                <w:bookmarkEnd w:id="4145"/>
              </w:del>
            </w:ins>
          </w:p>
        </w:tc>
        <w:bookmarkStart w:id="4146" w:name="_Toc531003263"/>
        <w:bookmarkStart w:id="4147" w:name="_Toc531005180"/>
        <w:bookmarkStart w:id="4148" w:name="_Toc531569371"/>
        <w:bookmarkStart w:id="4149" w:name="_Toc531573219"/>
        <w:bookmarkStart w:id="4150" w:name="_Toc531576960"/>
        <w:bookmarkStart w:id="4151" w:name="_Toc531580698"/>
        <w:bookmarkEnd w:id="4146"/>
        <w:bookmarkEnd w:id="4147"/>
        <w:bookmarkEnd w:id="4148"/>
        <w:bookmarkEnd w:id="4149"/>
        <w:bookmarkEnd w:id="4150"/>
        <w:bookmarkEnd w:id="4151"/>
      </w:tr>
      <w:tr w:rsidR="00C774DC" w:rsidRPr="00AB54FD" w:rsidDel="0044782A" w14:paraId="66618FFA" w14:textId="09F0911F" w:rsidTr="00C774DC">
        <w:trPr>
          <w:ins w:id="4152" w:author="phuong vu" w:date="2018-11-22T13:51:00Z"/>
          <w:del w:id="4153" w:author="Tran Huan" w:date="2018-11-25T20:25:00Z"/>
        </w:trPr>
        <w:tc>
          <w:tcPr>
            <w:tcW w:w="2425" w:type="dxa"/>
          </w:tcPr>
          <w:p w14:paraId="0C6C3AE5" w14:textId="340F8E28" w:rsidR="00C774DC" w:rsidRPr="00AB54FD" w:rsidDel="0044782A" w:rsidRDefault="00C774DC" w:rsidP="00FF2F5A">
            <w:pPr>
              <w:spacing w:line="288" w:lineRule="auto"/>
              <w:contextualSpacing/>
              <w:rPr>
                <w:ins w:id="4154" w:author="phuong vu" w:date="2018-11-22T13:51:00Z"/>
                <w:del w:id="4155" w:author="Tran Huan" w:date="2018-11-25T20:25:00Z"/>
                <w:b/>
                <w:rPrChange w:id="4156" w:author="Tran Huan" w:date="2018-12-03T03:46:00Z">
                  <w:rPr>
                    <w:ins w:id="4157" w:author="phuong vu" w:date="2018-11-22T13:51:00Z"/>
                    <w:del w:id="4158" w:author="Tran Huan" w:date="2018-11-25T20:25:00Z"/>
                    <w:b/>
                  </w:rPr>
                </w:rPrChange>
              </w:rPr>
              <w:pPrChange w:id="4159" w:author="Tran Huan" w:date="2018-12-02T23:57:00Z">
                <w:pPr>
                  <w:spacing w:line="276" w:lineRule="auto"/>
                </w:pPr>
              </w:pPrChange>
            </w:pPr>
            <w:ins w:id="4160" w:author="phuong vu" w:date="2018-11-22T13:51:00Z">
              <w:del w:id="4161" w:author="Tran Huan" w:date="2018-11-25T20:25:00Z">
                <w:r w:rsidRPr="00AB54FD" w:rsidDel="0044782A">
                  <w:rPr>
                    <w:b/>
                    <w:rPrChange w:id="4162" w:author="Tran Huan" w:date="2018-12-03T03:46:00Z">
                      <w:rPr>
                        <w:b/>
                      </w:rPr>
                    </w:rPrChange>
                  </w:rPr>
                  <w:delText>Tiền điều kiện</w:delText>
                </w:r>
                <w:bookmarkStart w:id="4163" w:name="_Toc531003264"/>
                <w:bookmarkStart w:id="4164" w:name="_Toc531005181"/>
                <w:bookmarkStart w:id="4165" w:name="_Toc531569372"/>
                <w:bookmarkStart w:id="4166" w:name="_Toc531573220"/>
                <w:bookmarkStart w:id="4167" w:name="_Toc531576961"/>
                <w:bookmarkStart w:id="4168" w:name="_Toc531580699"/>
                <w:bookmarkEnd w:id="4163"/>
                <w:bookmarkEnd w:id="4164"/>
                <w:bookmarkEnd w:id="4165"/>
                <w:bookmarkEnd w:id="4166"/>
                <w:bookmarkEnd w:id="4167"/>
                <w:bookmarkEnd w:id="4168"/>
              </w:del>
            </w:ins>
          </w:p>
        </w:tc>
        <w:tc>
          <w:tcPr>
            <w:tcW w:w="6686" w:type="dxa"/>
          </w:tcPr>
          <w:p w14:paraId="2F1C291A" w14:textId="53CD66E0" w:rsidR="00C774DC" w:rsidRPr="000245EB" w:rsidDel="0044782A" w:rsidRDefault="00C774DC" w:rsidP="00FF2F5A">
            <w:pPr>
              <w:spacing w:line="288" w:lineRule="auto"/>
              <w:contextualSpacing/>
              <w:rPr>
                <w:ins w:id="4169" w:author="phuong vu" w:date="2018-11-22T13:51:00Z"/>
                <w:del w:id="4170" w:author="Tran Huan" w:date="2018-11-25T20:25:00Z"/>
                <w:rPrChange w:id="4171" w:author="Tran Huan" w:date="2018-11-25T16:07:00Z">
                  <w:rPr>
                    <w:ins w:id="4172" w:author="phuong vu" w:date="2018-11-22T13:51:00Z"/>
                    <w:del w:id="4173" w:author="Tran Huan" w:date="2018-11-25T20:25:00Z"/>
                    <w:lang w:val="en-US"/>
                  </w:rPr>
                </w:rPrChange>
              </w:rPr>
              <w:pPrChange w:id="4174" w:author="Tran Huan" w:date="2018-12-02T23:57:00Z">
                <w:pPr>
                  <w:spacing w:line="276" w:lineRule="auto"/>
                </w:pPr>
              </w:pPrChange>
            </w:pPr>
            <w:ins w:id="4175" w:author="phuong vu" w:date="2018-11-22T13:51:00Z">
              <w:del w:id="4176" w:author="Tran Huan" w:date="2018-11-25T20:25:00Z">
                <w:r w:rsidRPr="000245EB" w:rsidDel="0044782A">
                  <w:rPr>
                    <w:rPrChange w:id="4177" w:author="Tran Huan" w:date="2018-11-25T16:07:00Z">
                      <w:rPr>
                        <w:lang w:val="en-US"/>
                      </w:rPr>
                    </w:rPrChange>
                  </w:rPr>
                  <w:delText>Truy cập được trang web quản lí và đăng nhập thành công vào hệ thống.</w:delText>
                </w:r>
                <w:bookmarkStart w:id="4178" w:name="_Toc531003265"/>
                <w:bookmarkStart w:id="4179" w:name="_Toc531005182"/>
                <w:bookmarkStart w:id="4180" w:name="_Toc531569373"/>
                <w:bookmarkStart w:id="4181" w:name="_Toc531573221"/>
                <w:bookmarkStart w:id="4182" w:name="_Toc531576962"/>
                <w:bookmarkStart w:id="4183" w:name="_Toc531580700"/>
                <w:bookmarkEnd w:id="4178"/>
                <w:bookmarkEnd w:id="4179"/>
                <w:bookmarkEnd w:id="4180"/>
                <w:bookmarkEnd w:id="4181"/>
                <w:bookmarkEnd w:id="4182"/>
                <w:bookmarkEnd w:id="4183"/>
              </w:del>
            </w:ins>
          </w:p>
        </w:tc>
        <w:bookmarkStart w:id="4184" w:name="_Toc531003266"/>
        <w:bookmarkStart w:id="4185" w:name="_Toc531005183"/>
        <w:bookmarkStart w:id="4186" w:name="_Toc531569374"/>
        <w:bookmarkStart w:id="4187" w:name="_Toc531573222"/>
        <w:bookmarkStart w:id="4188" w:name="_Toc531576963"/>
        <w:bookmarkStart w:id="4189" w:name="_Toc531580701"/>
        <w:bookmarkEnd w:id="4184"/>
        <w:bookmarkEnd w:id="4185"/>
        <w:bookmarkEnd w:id="4186"/>
        <w:bookmarkEnd w:id="4187"/>
        <w:bookmarkEnd w:id="4188"/>
        <w:bookmarkEnd w:id="4189"/>
      </w:tr>
      <w:tr w:rsidR="00C774DC" w:rsidRPr="00AB54FD" w:rsidDel="0044782A" w14:paraId="68DA4F60" w14:textId="7EFF825A" w:rsidTr="00C774DC">
        <w:trPr>
          <w:ins w:id="4190" w:author="phuong vu" w:date="2018-11-22T13:51:00Z"/>
          <w:del w:id="4191" w:author="Tran Huan" w:date="2018-11-25T20:25:00Z"/>
        </w:trPr>
        <w:tc>
          <w:tcPr>
            <w:tcW w:w="2425" w:type="dxa"/>
          </w:tcPr>
          <w:p w14:paraId="47DD593D" w14:textId="6CFBFB65" w:rsidR="00C774DC" w:rsidRPr="00AB54FD" w:rsidDel="0044782A" w:rsidRDefault="00C774DC" w:rsidP="00FF2F5A">
            <w:pPr>
              <w:spacing w:line="288" w:lineRule="auto"/>
              <w:contextualSpacing/>
              <w:rPr>
                <w:ins w:id="4192" w:author="phuong vu" w:date="2018-11-22T13:51:00Z"/>
                <w:del w:id="4193" w:author="Tran Huan" w:date="2018-11-25T20:25:00Z"/>
                <w:b/>
                <w:rPrChange w:id="4194" w:author="Tran Huan" w:date="2018-12-03T03:46:00Z">
                  <w:rPr>
                    <w:ins w:id="4195" w:author="phuong vu" w:date="2018-11-22T13:51:00Z"/>
                    <w:del w:id="4196" w:author="Tran Huan" w:date="2018-11-25T20:25:00Z"/>
                    <w:b/>
                  </w:rPr>
                </w:rPrChange>
              </w:rPr>
              <w:pPrChange w:id="4197" w:author="Tran Huan" w:date="2018-12-02T23:57:00Z">
                <w:pPr>
                  <w:spacing w:line="276" w:lineRule="auto"/>
                </w:pPr>
              </w:pPrChange>
            </w:pPr>
            <w:ins w:id="4198" w:author="phuong vu" w:date="2018-11-22T13:51:00Z">
              <w:del w:id="4199" w:author="Tran Huan" w:date="2018-11-25T20:25:00Z">
                <w:r w:rsidRPr="00AB54FD" w:rsidDel="0044782A">
                  <w:rPr>
                    <w:b/>
                    <w:rPrChange w:id="4200" w:author="Tran Huan" w:date="2018-12-03T03:46:00Z">
                      <w:rPr>
                        <w:b/>
                      </w:rPr>
                    </w:rPrChange>
                  </w:rPr>
                  <w:delText>Cách xử lí</w:delText>
                </w:r>
                <w:bookmarkStart w:id="4201" w:name="_Toc531003267"/>
                <w:bookmarkStart w:id="4202" w:name="_Toc531005184"/>
                <w:bookmarkStart w:id="4203" w:name="_Toc531569375"/>
                <w:bookmarkStart w:id="4204" w:name="_Toc531573223"/>
                <w:bookmarkStart w:id="4205" w:name="_Toc531576964"/>
                <w:bookmarkStart w:id="4206" w:name="_Toc531580702"/>
                <w:bookmarkEnd w:id="4201"/>
                <w:bookmarkEnd w:id="4202"/>
                <w:bookmarkEnd w:id="4203"/>
                <w:bookmarkEnd w:id="4204"/>
                <w:bookmarkEnd w:id="4205"/>
                <w:bookmarkEnd w:id="4206"/>
              </w:del>
            </w:ins>
          </w:p>
        </w:tc>
        <w:tc>
          <w:tcPr>
            <w:tcW w:w="6686" w:type="dxa"/>
          </w:tcPr>
          <w:p w14:paraId="11B556D3" w14:textId="02DCAF7D" w:rsidR="00C774DC" w:rsidRPr="000245EB" w:rsidDel="0044782A" w:rsidRDefault="00C774DC" w:rsidP="00FF2F5A">
            <w:pPr>
              <w:spacing w:line="288" w:lineRule="auto"/>
              <w:contextualSpacing/>
              <w:rPr>
                <w:ins w:id="4207" w:author="phuong vu" w:date="2018-11-22T13:51:00Z"/>
                <w:del w:id="4208" w:author="Tran Huan" w:date="2018-11-25T20:25:00Z"/>
                <w:rPrChange w:id="4209" w:author="Tran Huan" w:date="2018-11-25T16:07:00Z">
                  <w:rPr>
                    <w:ins w:id="4210" w:author="phuong vu" w:date="2018-11-22T13:51:00Z"/>
                    <w:del w:id="4211" w:author="Tran Huan" w:date="2018-11-25T20:25:00Z"/>
                    <w:lang w:val="en-US"/>
                  </w:rPr>
                </w:rPrChange>
              </w:rPr>
              <w:pPrChange w:id="4212" w:author="Tran Huan" w:date="2018-12-02T23:57:00Z">
                <w:pPr>
                  <w:spacing w:line="276" w:lineRule="auto"/>
                </w:pPr>
              </w:pPrChange>
            </w:pPr>
            <w:ins w:id="4213" w:author="phuong vu" w:date="2018-11-22T13:51:00Z">
              <w:del w:id="4214" w:author="Tran Huan" w:date="2018-11-25T20:25:00Z">
                <w:r w:rsidRPr="000245EB" w:rsidDel="0044782A">
                  <w:rPr>
                    <w:rPrChange w:id="4215" w:author="Tran Huan" w:date="2018-11-25T16:07:00Z">
                      <w:rPr>
                        <w:lang w:val="en-US"/>
                      </w:rPr>
                    </w:rPrChange>
                  </w:rPr>
                  <w:delText>Bước 1: Click “</w:delText>
                </w:r>
                <w:r w:rsidRPr="000245EB" w:rsidDel="0044782A">
                  <w:rPr>
                    <w:i/>
                    <w:rPrChange w:id="4216" w:author="Tran Huan" w:date="2018-11-25T16:07:00Z">
                      <w:rPr>
                        <w:i/>
                        <w:lang w:val="en-US"/>
                      </w:rPr>
                    </w:rPrChange>
                  </w:rPr>
                  <w:delText>Quản lí đơn hàng</w:delText>
                </w:r>
                <w:r w:rsidRPr="000245EB" w:rsidDel="0044782A">
                  <w:rPr>
                    <w:rPrChange w:id="4217" w:author="Tran Huan" w:date="2018-11-25T16:07:00Z">
                      <w:rPr>
                        <w:lang w:val="en-US"/>
                      </w:rPr>
                    </w:rPrChange>
                  </w:rPr>
                  <w:delText>” ở bên thanh menu cạnh trái và chọn trạng thái của đơn hàng. Danh mục con của quản lí đơn hàng được hiển thị như sau:</w:delText>
                </w:r>
                <w:bookmarkStart w:id="4218" w:name="_Toc531003268"/>
                <w:bookmarkStart w:id="4219" w:name="_Toc531005185"/>
                <w:bookmarkStart w:id="4220" w:name="_Toc531569376"/>
                <w:bookmarkStart w:id="4221" w:name="_Toc531573224"/>
                <w:bookmarkStart w:id="4222" w:name="_Toc531576965"/>
                <w:bookmarkStart w:id="4223" w:name="_Toc531580703"/>
                <w:bookmarkEnd w:id="4218"/>
                <w:bookmarkEnd w:id="4219"/>
                <w:bookmarkEnd w:id="4220"/>
                <w:bookmarkEnd w:id="4221"/>
                <w:bookmarkEnd w:id="4222"/>
                <w:bookmarkEnd w:id="4223"/>
              </w:del>
            </w:ins>
          </w:p>
          <w:p w14:paraId="74D09213" w14:textId="7F8E2D7B" w:rsidR="00C774DC" w:rsidRPr="000245EB" w:rsidDel="0044782A" w:rsidRDefault="00C774DC" w:rsidP="00FF2F5A">
            <w:pPr>
              <w:pStyle w:val="ListParagraph"/>
              <w:numPr>
                <w:ilvl w:val="0"/>
                <w:numId w:val="29"/>
              </w:numPr>
              <w:spacing w:line="288" w:lineRule="auto"/>
              <w:rPr>
                <w:ins w:id="4224" w:author="phuong vu" w:date="2018-11-22T13:51:00Z"/>
                <w:del w:id="4225" w:author="Tran Huan" w:date="2018-11-25T20:25:00Z"/>
                <w:rPrChange w:id="4226" w:author="Tran Huan" w:date="2018-11-25T16:07:00Z">
                  <w:rPr>
                    <w:ins w:id="4227" w:author="phuong vu" w:date="2018-11-22T13:51:00Z"/>
                    <w:del w:id="4228" w:author="Tran Huan" w:date="2018-11-25T20:25:00Z"/>
                    <w:lang w:val="en-US"/>
                  </w:rPr>
                </w:rPrChange>
              </w:rPr>
              <w:pPrChange w:id="4229" w:author="Tran Huan" w:date="2018-12-02T23:57:00Z">
                <w:pPr>
                  <w:pStyle w:val="ListParagraph"/>
                  <w:numPr>
                    <w:numId w:val="29"/>
                  </w:numPr>
                  <w:spacing w:line="276" w:lineRule="auto"/>
                  <w:ind w:hanging="360"/>
                </w:pPr>
              </w:pPrChange>
            </w:pPr>
            <w:ins w:id="4230" w:author="phuong vu" w:date="2018-11-22T13:51:00Z">
              <w:del w:id="4231" w:author="Tran Huan" w:date="2018-11-25T20:25:00Z">
                <w:r w:rsidRPr="000245EB" w:rsidDel="0044782A">
                  <w:rPr>
                    <w:i/>
                    <w:rPrChange w:id="4232" w:author="Tran Huan" w:date="2018-11-25T16:07:00Z">
                      <w:rPr>
                        <w:i/>
                        <w:lang w:val="en-US"/>
                      </w:rPr>
                    </w:rPrChange>
                  </w:rPr>
                  <w:delText>Nhân viên quản lí đơn hàng</w:delText>
                </w:r>
                <w:r w:rsidRPr="000245EB" w:rsidDel="0044782A">
                  <w:rPr>
                    <w:rPrChange w:id="4233" w:author="Tran Huan" w:date="2018-11-25T16:07:00Z">
                      <w:rPr>
                        <w:lang w:val="en-US"/>
                      </w:rPr>
                    </w:rPrChange>
                  </w:rPr>
                  <w:delText>: Đang chờ, đang chờ xử lí, đang xử lí, đã xử lí hoàn tất, thành công, đơn hàng bị hủy</w:delText>
                </w:r>
                <w:bookmarkStart w:id="4234" w:name="_Toc531003269"/>
                <w:bookmarkStart w:id="4235" w:name="_Toc531005186"/>
                <w:bookmarkStart w:id="4236" w:name="_Toc531569377"/>
                <w:bookmarkStart w:id="4237" w:name="_Toc531573225"/>
                <w:bookmarkStart w:id="4238" w:name="_Toc531576966"/>
                <w:bookmarkStart w:id="4239" w:name="_Toc531580704"/>
                <w:bookmarkEnd w:id="4234"/>
                <w:bookmarkEnd w:id="4235"/>
                <w:bookmarkEnd w:id="4236"/>
                <w:bookmarkEnd w:id="4237"/>
                <w:bookmarkEnd w:id="4238"/>
                <w:bookmarkEnd w:id="4239"/>
              </w:del>
            </w:ins>
          </w:p>
          <w:p w14:paraId="0080D04D" w14:textId="30F8A47C" w:rsidR="00C774DC" w:rsidRPr="000245EB" w:rsidDel="0044782A" w:rsidRDefault="00C774DC" w:rsidP="00FF2F5A">
            <w:pPr>
              <w:pStyle w:val="ListParagraph"/>
              <w:numPr>
                <w:ilvl w:val="0"/>
                <w:numId w:val="29"/>
              </w:numPr>
              <w:spacing w:line="288" w:lineRule="auto"/>
              <w:rPr>
                <w:ins w:id="4240" w:author="phuong vu" w:date="2018-11-22T13:51:00Z"/>
                <w:del w:id="4241" w:author="Tran Huan" w:date="2018-11-25T20:25:00Z"/>
                <w:i/>
                <w:rPrChange w:id="4242" w:author="Tran Huan" w:date="2018-11-25T16:07:00Z">
                  <w:rPr>
                    <w:ins w:id="4243" w:author="phuong vu" w:date="2018-11-22T13:51:00Z"/>
                    <w:del w:id="4244" w:author="Tran Huan" w:date="2018-11-25T20:25:00Z"/>
                    <w:i/>
                    <w:lang w:val="en-US"/>
                  </w:rPr>
                </w:rPrChange>
              </w:rPr>
              <w:pPrChange w:id="4245" w:author="Tran Huan" w:date="2018-12-02T23:57:00Z">
                <w:pPr>
                  <w:pStyle w:val="ListParagraph"/>
                  <w:numPr>
                    <w:numId w:val="29"/>
                  </w:numPr>
                  <w:spacing w:line="276" w:lineRule="auto"/>
                  <w:ind w:hanging="360"/>
                </w:pPr>
              </w:pPrChange>
            </w:pPr>
            <w:ins w:id="4246" w:author="phuong vu" w:date="2018-11-22T13:51:00Z">
              <w:del w:id="4247" w:author="Tran Huan" w:date="2018-11-25T20:25:00Z">
                <w:r w:rsidRPr="000245EB" w:rsidDel="0044782A">
                  <w:rPr>
                    <w:i/>
                    <w:rPrChange w:id="4248" w:author="Tran Huan" w:date="2018-11-25T16:07:00Z">
                      <w:rPr>
                        <w:i/>
                        <w:lang w:val="en-US"/>
                      </w:rPr>
                    </w:rPrChange>
                  </w:rPr>
                  <w:delText>Nhân viên xử lí đơn hàng:</w:delText>
                </w:r>
                <w:r w:rsidRPr="000245EB" w:rsidDel="0044782A">
                  <w:rPr>
                    <w:rPrChange w:id="4249" w:author="Tran Huan" w:date="2018-11-25T16:07:00Z">
                      <w:rPr>
                        <w:lang w:val="en-US"/>
                      </w:rPr>
                    </w:rPrChange>
                  </w:rPr>
                  <w:delText xml:space="preserve"> Đang xử lí, đã xử lí hoàn tất.</w:delText>
                </w:r>
                <w:bookmarkStart w:id="4250" w:name="_Toc531003270"/>
                <w:bookmarkStart w:id="4251" w:name="_Toc531005187"/>
                <w:bookmarkStart w:id="4252" w:name="_Toc531569378"/>
                <w:bookmarkStart w:id="4253" w:name="_Toc531573226"/>
                <w:bookmarkStart w:id="4254" w:name="_Toc531576967"/>
                <w:bookmarkStart w:id="4255" w:name="_Toc531580705"/>
                <w:bookmarkEnd w:id="4250"/>
                <w:bookmarkEnd w:id="4251"/>
                <w:bookmarkEnd w:id="4252"/>
                <w:bookmarkEnd w:id="4253"/>
                <w:bookmarkEnd w:id="4254"/>
                <w:bookmarkEnd w:id="4255"/>
              </w:del>
            </w:ins>
          </w:p>
          <w:p w14:paraId="68C3D4F0" w14:textId="6E4B64A1" w:rsidR="00C774DC" w:rsidRPr="000245EB" w:rsidDel="0044782A" w:rsidRDefault="00C774DC" w:rsidP="00FF2F5A">
            <w:pPr>
              <w:spacing w:line="288" w:lineRule="auto"/>
              <w:contextualSpacing/>
              <w:rPr>
                <w:ins w:id="4256" w:author="phuong vu" w:date="2018-11-22T13:51:00Z"/>
                <w:del w:id="4257" w:author="Tran Huan" w:date="2018-11-25T20:25:00Z"/>
                <w:rPrChange w:id="4258" w:author="Tran Huan" w:date="2018-11-25T16:07:00Z">
                  <w:rPr>
                    <w:ins w:id="4259" w:author="phuong vu" w:date="2018-11-22T13:51:00Z"/>
                    <w:del w:id="4260" w:author="Tran Huan" w:date="2018-11-25T20:25:00Z"/>
                    <w:lang w:val="en-US"/>
                  </w:rPr>
                </w:rPrChange>
              </w:rPr>
              <w:pPrChange w:id="4261" w:author="Tran Huan" w:date="2018-12-02T23:57:00Z">
                <w:pPr>
                  <w:spacing w:line="276" w:lineRule="auto"/>
                </w:pPr>
              </w:pPrChange>
            </w:pPr>
            <w:ins w:id="4262" w:author="phuong vu" w:date="2018-11-22T13:51:00Z">
              <w:del w:id="4263" w:author="Tran Huan" w:date="2018-11-25T20:25:00Z">
                <w:r w:rsidRPr="000245EB" w:rsidDel="0044782A">
                  <w:rPr>
                    <w:rPrChange w:id="4264" w:author="Tran Huan" w:date="2018-11-25T16:07:00Z">
                      <w:rPr>
                        <w:lang w:val="en-US"/>
                      </w:rPr>
                    </w:rPrChange>
                  </w:rPr>
                  <w:delText>Bước 2: Danh sách đơn hàng được hiển thị theo dạng bảng. Ở đây người dùng có thể tìm kiếm đơn hàng dựa trên các tiêu chí là các cột của bảng.</w:delText>
                </w:r>
                <w:bookmarkStart w:id="4265" w:name="_Toc531003271"/>
                <w:bookmarkStart w:id="4266" w:name="_Toc531005188"/>
                <w:bookmarkStart w:id="4267" w:name="_Toc531569379"/>
                <w:bookmarkStart w:id="4268" w:name="_Toc531573227"/>
                <w:bookmarkStart w:id="4269" w:name="_Toc531576968"/>
                <w:bookmarkStart w:id="4270" w:name="_Toc531580706"/>
                <w:bookmarkEnd w:id="4265"/>
                <w:bookmarkEnd w:id="4266"/>
                <w:bookmarkEnd w:id="4267"/>
                <w:bookmarkEnd w:id="4268"/>
                <w:bookmarkEnd w:id="4269"/>
                <w:bookmarkEnd w:id="4270"/>
              </w:del>
            </w:ins>
          </w:p>
          <w:p w14:paraId="3BCCF985" w14:textId="35B7FDA2" w:rsidR="00C774DC" w:rsidRPr="000245EB" w:rsidDel="0044782A" w:rsidRDefault="00C774DC" w:rsidP="00FF2F5A">
            <w:pPr>
              <w:spacing w:line="288" w:lineRule="auto"/>
              <w:contextualSpacing/>
              <w:rPr>
                <w:ins w:id="4271" w:author="phuong vu" w:date="2018-11-22T13:51:00Z"/>
                <w:del w:id="4272" w:author="Tran Huan" w:date="2018-11-25T20:25:00Z"/>
                <w:rPrChange w:id="4273" w:author="Tran Huan" w:date="2018-11-25T16:07:00Z">
                  <w:rPr>
                    <w:ins w:id="4274" w:author="phuong vu" w:date="2018-11-22T13:51:00Z"/>
                    <w:del w:id="4275" w:author="Tran Huan" w:date="2018-11-25T20:25:00Z"/>
                    <w:lang w:val="en-US"/>
                  </w:rPr>
                </w:rPrChange>
              </w:rPr>
              <w:pPrChange w:id="4276" w:author="Tran Huan" w:date="2018-12-02T23:57:00Z">
                <w:pPr>
                  <w:spacing w:line="276" w:lineRule="auto"/>
                </w:pPr>
              </w:pPrChange>
            </w:pPr>
            <w:ins w:id="4277" w:author="phuong vu" w:date="2018-11-22T13:51:00Z">
              <w:del w:id="4278" w:author="Tran Huan" w:date="2018-11-25T20:25:00Z">
                <w:r w:rsidRPr="000245EB" w:rsidDel="0044782A">
                  <w:rPr>
                    <w:rPrChange w:id="4279" w:author="Tran Huan" w:date="2018-11-25T16:07:00Z">
                      <w:rPr>
                        <w:lang w:val="en-US"/>
                      </w:rPr>
                    </w:rPrChange>
                  </w:rPr>
                  <w:delText>Bước 3: Khi người dùng nhấn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delText>
                </w:r>
                <w:bookmarkStart w:id="4280" w:name="_Toc531003272"/>
                <w:bookmarkStart w:id="4281" w:name="_Toc531005189"/>
                <w:bookmarkStart w:id="4282" w:name="_Toc531569380"/>
                <w:bookmarkStart w:id="4283" w:name="_Toc531573228"/>
                <w:bookmarkStart w:id="4284" w:name="_Toc531576969"/>
                <w:bookmarkStart w:id="4285" w:name="_Toc531580707"/>
                <w:bookmarkEnd w:id="4280"/>
                <w:bookmarkEnd w:id="4281"/>
                <w:bookmarkEnd w:id="4282"/>
                <w:bookmarkEnd w:id="4283"/>
                <w:bookmarkEnd w:id="4284"/>
                <w:bookmarkEnd w:id="4285"/>
              </w:del>
            </w:ins>
          </w:p>
          <w:p w14:paraId="418D2BB3" w14:textId="46BDF08E" w:rsidR="00C774DC" w:rsidRPr="000245EB" w:rsidDel="0044782A" w:rsidRDefault="00C774DC" w:rsidP="00FF2F5A">
            <w:pPr>
              <w:pStyle w:val="ListParagraph"/>
              <w:numPr>
                <w:ilvl w:val="0"/>
                <w:numId w:val="30"/>
              </w:numPr>
              <w:spacing w:line="288" w:lineRule="auto"/>
              <w:rPr>
                <w:ins w:id="4286" w:author="phuong vu" w:date="2018-11-22T13:51:00Z"/>
                <w:del w:id="4287" w:author="Tran Huan" w:date="2018-11-25T20:25:00Z"/>
                <w:rPrChange w:id="4288" w:author="Tran Huan" w:date="2018-11-25T16:07:00Z">
                  <w:rPr>
                    <w:ins w:id="4289" w:author="phuong vu" w:date="2018-11-22T13:51:00Z"/>
                    <w:del w:id="4290" w:author="Tran Huan" w:date="2018-11-25T20:25:00Z"/>
                    <w:lang w:val="en-US"/>
                  </w:rPr>
                </w:rPrChange>
              </w:rPr>
              <w:pPrChange w:id="4291" w:author="Tran Huan" w:date="2018-12-02T23:57:00Z">
                <w:pPr>
                  <w:pStyle w:val="ListParagraph"/>
                  <w:numPr>
                    <w:numId w:val="30"/>
                  </w:numPr>
                  <w:spacing w:line="276" w:lineRule="auto"/>
                  <w:ind w:hanging="360"/>
                </w:pPr>
              </w:pPrChange>
            </w:pPr>
            <w:ins w:id="4292" w:author="phuong vu" w:date="2018-11-22T13:51:00Z">
              <w:del w:id="4293" w:author="Tran Huan" w:date="2018-11-25T20:25:00Z">
                <w:r w:rsidRPr="000245EB" w:rsidDel="0044782A">
                  <w:rPr>
                    <w:rPrChange w:id="4294" w:author="Tran Huan" w:date="2018-11-25T16:07:00Z">
                      <w:rPr>
                        <w:lang w:val="en-US"/>
                      </w:rPr>
                    </w:rPrChange>
                  </w:rPr>
                  <w:delText>Trạng thái “</w:delText>
                </w:r>
                <w:r w:rsidRPr="000245EB" w:rsidDel="0044782A">
                  <w:rPr>
                    <w:i/>
                    <w:rPrChange w:id="4295" w:author="Tran Huan" w:date="2018-11-25T16:07:00Z">
                      <w:rPr>
                        <w:i/>
                        <w:lang w:val="en-US"/>
                      </w:rPr>
                    </w:rPrChange>
                  </w:rPr>
                  <w:delText>đang chờ</w:delText>
                </w:r>
                <w:r w:rsidRPr="000245EB" w:rsidDel="0044782A">
                  <w:rPr>
                    <w:rPrChange w:id="4296" w:author="Tran Huan" w:date="2018-11-25T16:07:00Z">
                      <w:rPr>
                        <w:lang w:val="en-US"/>
                      </w:rPr>
                    </w:rPrChange>
                  </w:rPr>
                  <w:delText>”: Nhân viên quản lí đơn hàng thực hiện chức năng chấp nhận, hủy đơn hàng. Nếu người dùng nhấn “</w:delText>
                </w:r>
                <w:r w:rsidRPr="000245EB" w:rsidDel="0044782A">
                  <w:rPr>
                    <w:i/>
                    <w:rPrChange w:id="4297" w:author="Tran Huan" w:date="2018-11-25T16:07:00Z">
                      <w:rPr>
                        <w:i/>
                        <w:lang w:val="en-US"/>
                      </w:rPr>
                    </w:rPrChange>
                  </w:rPr>
                  <w:delText>chấp nhận</w:delText>
                </w:r>
                <w:r w:rsidRPr="000245EB" w:rsidDel="0044782A">
                  <w:rPr>
                    <w:rPrChange w:id="4298" w:author="Tran Huan" w:date="2018-11-25T16:07:00Z">
                      <w:rPr>
                        <w:lang w:val="en-US"/>
                      </w:rPr>
                    </w:rPrChange>
                  </w:rPr>
                  <w:delText>” trạng thái đơn sẽ chuyển thành “</w:delText>
                </w:r>
                <w:r w:rsidRPr="000245EB" w:rsidDel="0044782A">
                  <w:rPr>
                    <w:i/>
                    <w:rPrChange w:id="4299" w:author="Tran Huan" w:date="2018-11-25T16:07:00Z">
                      <w:rPr>
                        <w:i/>
                        <w:lang w:val="en-US"/>
                      </w:rPr>
                    </w:rPrChange>
                  </w:rPr>
                  <w:delText>đã chấp nhận</w:delText>
                </w:r>
                <w:r w:rsidRPr="000245EB" w:rsidDel="0044782A">
                  <w:rPr>
                    <w:rPrChange w:id="4300" w:author="Tran Huan" w:date="2018-11-25T16:07:00Z">
                      <w:rPr>
                        <w:lang w:val="en-US"/>
                      </w:rPr>
                    </w:rPrChange>
                  </w:rPr>
                  <w:delText>” và tự động sinh ra một biên nhận tương ứng với đơn hàng ở trạng thái “</w:delText>
                </w:r>
                <w:r w:rsidRPr="000245EB" w:rsidDel="0044782A">
                  <w:rPr>
                    <w:i/>
                    <w:rPrChange w:id="4301" w:author="Tran Huan" w:date="2018-11-25T16:07:00Z">
                      <w:rPr>
                        <w:i/>
                        <w:lang w:val="en-US"/>
                      </w:rPr>
                    </w:rPrChange>
                  </w:rPr>
                  <w:delText>đang chờ nhận đồ</w:delText>
                </w:r>
                <w:r w:rsidRPr="000245EB" w:rsidDel="0044782A">
                  <w:rPr>
                    <w:rPrChange w:id="4302" w:author="Tran Huan" w:date="2018-11-25T16:07:00Z">
                      <w:rPr>
                        <w:lang w:val="en-US"/>
                      </w:rPr>
                    </w:rPrChange>
                  </w:rPr>
                  <w:delText>”. Nếu người dùng nhấn “</w:delText>
                </w:r>
                <w:r w:rsidRPr="000245EB" w:rsidDel="0044782A">
                  <w:rPr>
                    <w:i/>
                    <w:rPrChange w:id="4303" w:author="Tran Huan" w:date="2018-11-25T16:07:00Z">
                      <w:rPr>
                        <w:i/>
                        <w:lang w:val="en-US"/>
                      </w:rPr>
                    </w:rPrChange>
                  </w:rPr>
                  <w:delText>hủy đơn</w:delText>
                </w:r>
                <w:r w:rsidRPr="000245EB" w:rsidDel="0044782A">
                  <w:rPr>
                    <w:rPrChange w:id="4304" w:author="Tran Huan" w:date="2018-11-25T16:07:00Z">
                      <w:rPr>
                        <w:lang w:val="en-US"/>
                      </w:rPr>
                    </w:rPrChange>
                  </w:rPr>
                  <w:delText>”, đơn hàng sẽ chuyển trạng thái thành “</w:delText>
                </w:r>
                <w:r w:rsidRPr="000245EB" w:rsidDel="0044782A">
                  <w:rPr>
                    <w:i/>
                    <w:rPrChange w:id="4305" w:author="Tran Huan" w:date="2018-11-25T16:07:00Z">
                      <w:rPr>
                        <w:i/>
                        <w:lang w:val="en-US"/>
                      </w:rPr>
                    </w:rPrChange>
                  </w:rPr>
                  <w:delText>đã hủy</w:delText>
                </w:r>
                <w:r w:rsidRPr="000245EB" w:rsidDel="0044782A">
                  <w:rPr>
                    <w:rPrChange w:id="4306" w:author="Tran Huan" w:date="2018-11-25T16:07:00Z">
                      <w:rPr>
                        <w:lang w:val="en-US"/>
                      </w:rPr>
                    </w:rPrChange>
                  </w:rPr>
                  <w:delText>”.</w:delText>
                </w:r>
                <w:bookmarkStart w:id="4307" w:name="_Toc531003273"/>
                <w:bookmarkStart w:id="4308" w:name="_Toc531005190"/>
                <w:bookmarkStart w:id="4309" w:name="_Toc531569381"/>
                <w:bookmarkStart w:id="4310" w:name="_Toc531573229"/>
                <w:bookmarkStart w:id="4311" w:name="_Toc531576970"/>
                <w:bookmarkStart w:id="4312" w:name="_Toc531580708"/>
                <w:bookmarkEnd w:id="4307"/>
                <w:bookmarkEnd w:id="4308"/>
                <w:bookmarkEnd w:id="4309"/>
                <w:bookmarkEnd w:id="4310"/>
                <w:bookmarkEnd w:id="4311"/>
                <w:bookmarkEnd w:id="4312"/>
              </w:del>
            </w:ins>
          </w:p>
          <w:p w14:paraId="5FD23756" w14:textId="71807E06" w:rsidR="00C774DC" w:rsidRPr="000245EB" w:rsidDel="0044782A" w:rsidRDefault="00C774DC" w:rsidP="00FF2F5A">
            <w:pPr>
              <w:pStyle w:val="ListParagraph"/>
              <w:numPr>
                <w:ilvl w:val="0"/>
                <w:numId w:val="30"/>
              </w:numPr>
              <w:spacing w:line="288" w:lineRule="auto"/>
              <w:rPr>
                <w:ins w:id="4313" w:author="phuong vu" w:date="2018-11-22T13:51:00Z"/>
                <w:del w:id="4314" w:author="Tran Huan" w:date="2018-11-25T20:25:00Z"/>
                <w:rPrChange w:id="4315" w:author="Tran Huan" w:date="2018-11-25T16:07:00Z">
                  <w:rPr>
                    <w:ins w:id="4316" w:author="phuong vu" w:date="2018-11-22T13:51:00Z"/>
                    <w:del w:id="4317" w:author="Tran Huan" w:date="2018-11-25T20:25:00Z"/>
                    <w:lang w:val="en-US"/>
                  </w:rPr>
                </w:rPrChange>
              </w:rPr>
              <w:pPrChange w:id="4318" w:author="Tran Huan" w:date="2018-12-02T23:57:00Z">
                <w:pPr>
                  <w:pStyle w:val="ListParagraph"/>
                  <w:numPr>
                    <w:numId w:val="30"/>
                  </w:numPr>
                  <w:spacing w:line="276" w:lineRule="auto"/>
                  <w:ind w:hanging="360"/>
                </w:pPr>
              </w:pPrChange>
            </w:pPr>
            <w:ins w:id="4319" w:author="phuong vu" w:date="2018-11-22T13:51:00Z">
              <w:del w:id="4320" w:author="Tran Huan" w:date="2018-11-25T20:25:00Z">
                <w:r w:rsidRPr="000245EB" w:rsidDel="0044782A">
                  <w:rPr>
                    <w:rPrChange w:id="4321" w:author="Tran Huan" w:date="2018-11-25T16:07:00Z">
                      <w:rPr>
                        <w:lang w:val="en-US"/>
                      </w:rPr>
                    </w:rPrChange>
                  </w:rPr>
                  <w:delText>Trạng thái “</w:delText>
                </w:r>
                <w:r w:rsidRPr="000245EB" w:rsidDel="0044782A">
                  <w:rPr>
                    <w:i/>
                    <w:rPrChange w:id="4322" w:author="Tran Huan" w:date="2018-11-25T16:07:00Z">
                      <w:rPr>
                        <w:i/>
                        <w:lang w:val="en-US"/>
                      </w:rPr>
                    </w:rPrChange>
                  </w:rPr>
                  <w:delText>đang chờ xử lí</w:delText>
                </w:r>
                <w:r w:rsidRPr="000245EB" w:rsidDel="0044782A">
                  <w:rPr>
                    <w:rPrChange w:id="4323" w:author="Tran Huan" w:date="2018-11-25T16:07:00Z">
                      <w:rPr>
                        <w:lang w:val="en-US"/>
                      </w:rPr>
                    </w:rPrChange>
                  </w:rPr>
                  <w:delText xml:space="preserve">”: Khi nhân viên xử lí đơn hàng nhấn lên nút xử lí. Trạng thái đơn hàng chuyển thành </w:delText>
                </w:r>
                <w:r w:rsidRPr="000245EB" w:rsidDel="0044782A">
                  <w:rPr>
                    <w:i/>
                    <w:rPrChange w:id="4324" w:author="Tran Huan" w:date="2018-11-25T16:07:00Z">
                      <w:rPr>
                        <w:i/>
                        <w:lang w:val="en-US"/>
                      </w:rPr>
                    </w:rPrChange>
                  </w:rPr>
                  <w:delText>“đang xử lí</w:delText>
                </w:r>
                <w:r w:rsidRPr="000245EB" w:rsidDel="0044782A">
                  <w:rPr>
                    <w:rPrChange w:id="4325" w:author="Tran Huan" w:date="2018-11-25T16:07:00Z">
                      <w:rPr>
                        <w:lang w:val="en-US"/>
                      </w:rPr>
                    </w:rPrChange>
                  </w:rPr>
                  <w:delText>” và người dùng được gán thành người thực hiện đơn hàng đó.</w:delText>
                </w:r>
                <w:bookmarkStart w:id="4326" w:name="_Toc531003274"/>
                <w:bookmarkStart w:id="4327" w:name="_Toc531005191"/>
                <w:bookmarkStart w:id="4328" w:name="_Toc531569382"/>
                <w:bookmarkStart w:id="4329" w:name="_Toc531573230"/>
                <w:bookmarkStart w:id="4330" w:name="_Toc531576971"/>
                <w:bookmarkStart w:id="4331" w:name="_Toc531580709"/>
                <w:bookmarkEnd w:id="4326"/>
                <w:bookmarkEnd w:id="4327"/>
                <w:bookmarkEnd w:id="4328"/>
                <w:bookmarkEnd w:id="4329"/>
                <w:bookmarkEnd w:id="4330"/>
                <w:bookmarkEnd w:id="4331"/>
              </w:del>
            </w:ins>
          </w:p>
          <w:p w14:paraId="1EA1B8C2" w14:textId="3237E1F2" w:rsidR="00C774DC" w:rsidRPr="000245EB" w:rsidDel="0044782A" w:rsidRDefault="00C774DC" w:rsidP="00FF2F5A">
            <w:pPr>
              <w:pStyle w:val="ListParagraph"/>
              <w:numPr>
                <w:ilvl w:val="0"/>
                <w:numId w:val="30"/>
              </w:numPr>
              <w:spacing w:line="288" w:lineRule="auto"/>
              <w:rPr>
                <w:ins w:id="4332" w:author="phuong vu" w:date="2018-11-22T13:51:00Z"/>
                <w:del w:id="4333" w:author="Tran Huan" w:date="2018-11-25T20:25:00Z"/>
                <w:rPrChange w:id="4334" w:author="Tran Huan" w:date="2018-11-25T16:07:00Z">
                  <w:rPr>
                    <w:ins w:id="4335" w:author="phuong vu" w:date="2018-11-22T13:51:00Z"/>
                    <w:del w:id="4336" w:author="Tran Huan" w:date="2018-11-25T20:25:00Z"/>
                    <w:lang w:val="en-US"/>
                  </w:rPr>
                </w:rPrChange>
              </w:rPr>
              <w:pPrChange w:id="4337" w:author="Tran Huan" w:date="2018-12-02T23:57:00Z">
                <w:pPr>
                  <w:pStyle w:val="ListParagraph"/>
                  <w:numPr>
                    <w:numId w:val="30"/>
                  </w:numPr>
                  <w:spacing w:line="276" w:lineRule="auto"/>
                  <w:ind w:hanging="360"/>
                </w:pPr>
              </w:pPrChange>
            </w:pPr>
            <w:ins w:id="4338" w:author="phuong vu" w:date="2018-11-22T13:51:00Z">
              <w:del w:id="4339" w:author="Tran Huan" w:date="2018-11-25T20:25:00Z">
                <w:r w:rsidRPr="000245EB" w:rsidDel="0044782A">
                  <w:rPr>
                    <w:rPrChange w:id="4340" w:author="Tran Huan" w:date="2018-11-25T16:07:00Z">
                      <w:rPr>
                        <w:lang w:val="en-US"/>
                      </w:rPr>
                    </w:rPrChange>
                  </w:rPr>
                  <w:delText xml:space="preserve">Trạng thái </w:delText>
                </w:r>
                <w:r w:rsidRPr="000245EB" w:rsidDel="0044782A">
                  <w:rPr>
                    <w:i/>
                    <w:rPrChange w:id="4341" w:author="Tran Huan" w:date="2018-11-25T16:07:00Z">
                      <w:rPr>
                        <w:i/>
                        <w:lang w:val="en-US"/>
                      </w:rPr>
                    </w:rPrChange>
                  </w:rPr>
                  <w:delText xml:space="preserve">“đang xử lí”: </w:delText>
                </w:r>
                <w:r w:rsidRPr="000245EB" w:rsidDel="0044782A">
                  <w:rPr>
                    <w:rPrChange w:id="4342" w:author="Tran Huan" w:date="2018-11-25T16:07:00Z">
                      <w:rPr>
                        <w:lang w:val="en-US"/>
                      </w:rPr>
                    </w:rPrChange>
                  </w:rPr>
                  <w:delText xml:space="preserve">Khi nhân viên xử lí đơn hàng nhấn lên nút hoàn tất. Trạng thái đơn hàng chuyển thành </w:delText>
                </w:r>
                <w:r w:rsidRPr="000245EB" w:rsidDel="0044782A">
                  <w:rPr>
                    <w:i/>
                    <w:rPrChange w:id="4343" w:author="Tran Huan" w:date="2018-11-25T16:07:00Z">
                      <w:rPr>
                        <w:i/>
                        <w:lang w:val="en-US"/>
                      </w:rPr>
                    </w:rPrChange>
                  </w:rPr>
                  <w:delText xml:space="preserve">“đã xử lí hoàn tất”. </w:delText>
                </w:r>
                <w:r w:rsidRPr="000245EB" w:rsidDel="0044782A">
                  <w:rPr>
                    <w:rPrChange w:id="4344" w:author="Tran Huan" w:date="2018-11-25T16:07:00Z">
                      <w:rPr>
                        <w:lang w:val="en-US"/>
                      </w:rPr>
                    </w:rPrChange>
                  </w:rPr>
                  <w:delText xml:space="preserve"> Và chỉ nhân viên thực hiện đơn hàng đó mới thấy được nút hoàn tất. Biên nhận của đơn hàng chuyển trạng thái thành </w:delText>
                </w:r>
                <w:r w:rsidRPr="000245EB" w:rsidDel="0044782A">
                  <w:rPr>
                    <w:i/>
                    <w:rPrChange w:id="4345" w:author="Tran Huan" w:date="2018-11-25T16:07:00Z">
                      <w:rPr>
                        <w:i/>
                        <w:lang w:val="en-US"/>
                      </w:rPr>
                    </w:rPrChange>
                  </w:rPr>
                  <w:delText xml:space="preserve">“đang chờ trả đồ”. </w:delText>
                </w:r>
                <w:bookmarkStart w:id="4346" w:name="_Toc531003275"/>
                <w:bookmarkStart w:id="4347" w:name="_Toc531005192"/>
                <w:bookmarkStart w:id="4348" w:name="_Toc531569383"/>
                <w:bookmarkStart w:id="4349" w:name="_Toc531573231"/>
                <w:bookmarkStart w:id="4350" w:name="_Toc531576972"/>
                <w:bookmarkStart w:id="4351" w:name="_Toc531580710"/>
                <w:bookmarkEnd w:id="4346"/>
                <w:bookmarkEnd w:id="4347"/>
                <w:bookmarkEnd w:id="4348"/>
                <w:bookmarkEnd w:id="4349"/>
                <w:bookmarkEnd w:id="4350"/>
                <w:bookmarkEnd w:id="4351"/>
              </w:del>
            </w:ins>
          </w:p>
          <w:p w14:paraId="3D39AE23" w14:textId="19E8472E" w:rsidR="00C774DC" w:rsidRPr="000245EB" w:rsidDel="0044782A" w:rsidRDefault="00C774DC" w:rsidP="00FF2F5A">
            <w:pPr>
              <w:pStyle w:val="ListParagraph"/>
              <w:numPr>
                <w:ilvl w:val="0"/>
                <w:numId w:val="30"/>
              </w:numPr>
              <w:spacing w:line="288" w:lineRule="auto"/>
              <w:rPr>
                <w:ins w:id="4352" w:author="phuong vu" w:date="2018-11-22T13:51:00Z"/>
                <w:del w:id="4353" w:author="Tran Huan" w:date="2018-11-25T20:25:00Z"/>
                <w:rPrChange w:id="4354" w:author="Tran Huan" w:date="2018-11-25T16:07:00Z">
                  <w:rPr>
                    <w:ins w:id="4355" w:author="phuong vu" w:date="2018-11-22T13:51:00Z"/>
                    <w:del w:id="4356" w:author="Tran Huan" w:date="2018-11-25T20:25:00Z"/>
                    <w:lang w:val="en-US"/>
                  </w:rPr>
                </w:rPrChange>
              </w:rPr>
              <w:pPrChange w:id="4357" w:author="Tran Huan" w:date="2018-12-02T23:57:00Z">
                <w:pPr>
                  <w:pStyle w:val="ListParagraph"/>
                  <w:numPr>
                    <w:numId w:val="30"/>
                  </w:numPr>
                  <w:spacing w:line="276" w:lineRule="auto"/>
                  <w:ind w:hanging="360"/>
                </w:pPr>
              </w:pPrChange>
            </w:pPr>
            <w:ins w:id="4358" w:author="phuong vu" w:date="2018-11-22T13:51:00Z">
              <w:del w:id="4359" w:author="Tran Huan" w:date="2018-11-25T20:25:00Z">
                <w:r w:rsidRPr="000245EB" w:rsidDel="0044782A">
                  <w:rPr>
                    <w:rPrChange w:id="4360" w:author="Tran Huan" w:date="2018-11-25T16:07:00Z">
                      <w:rPr>
                        <w:lang w:val="en-US"/>
                      </w:rPr>
                    </w:rPrChange>
                  </w:rPr>
                  <w:delText xml:space="preserve">Trạng thái </w:delText>
                </w:r>
                <w:r w:rsidRPr="000245EB" w:rsidDel="0044782A">
                  <w:rPr>
                    <w:i/>
                    <w:rPrChange w:id="4361" w:author="Tran Huan" w:date="2018-11-25T16:07:00Z">
                      <w:rPr>
                        <w:i/>
                        <w:lang w:val="en-US"/>
                      </w:rPr>
                    </w:rPrChange>
                  </w:rPr>
                  <w:delText xml:space="preserve">“đã xử lí hoàn tất”: </w:delText>
                </w:r>
                <w:r w:rsidRPr="000245EB" w:rsidDel="0044782A">
                  <w:rPr>
                    <w:rPrChange w:id="4362" w:author="Tran Huan" w:date="2018-11-25T16:07:00Z">
                      <w:rPr>
                        <w:lang w:val="en-US"/>
                      </w:rPr>
                    </w:rPrChange>
                  </w:rPr>
                  <w:delText>Nhân viên quản lí đơn hàng có thể nhấn lên nút tạo hóa đơn để sinh hóa đơn dựa trên biên nhận.</w:delText>
                </w:r>
                <w:bookmarkStart w:id="4363" w:name="_Toc531003276"/>
                <w:bookmarkStart w:id="4364" w:name="_Toc531005193"/>
                <w:bookmarkStart w:id="4365" w:name="_Toc531569384"/>
                <w:bookmarkStart w:id="4366" w:name="_Toc531573232"/>
                <w:bookmarkStart w:id="4367" w:name="_Toc531576973"/>
                <w:bookmarkStart w:id="4368" w:name="_Toc531580711"/>
                <w:bookmarkEnd w:id="4363"/>
                <w:bookmarkEnd w:id="4364"/>
                <w:bookmarkEnd w:id="4365"/>
                <w:bookmarkEnd w:id="4366"/>
                <w:bookmarkEnd w:id="4367"/>
                <w:bookmarkEnd w:id="4368"/>
              </w:del>
            </w:ins>
          </w:p>
        </w:tc>
        <w:bookmarkStart w:id="4369" w:name="_Toc531003277"/>
        <w:bookmarkStart w:id="4370" w:name="_Toc531005194"/>
        <w:bookmarkStart w:id="4371" w:name="_Toc531569385"/>
        <w:bookmarkStart w:id="4372" w:name="_Toc531573233"/>
        <w:bookmarkStart w:id="4373" w:name="_Toc531576974"/>
        <w:bookmarkStart w:id="4374" w:name="_Toc531580712"/>
        <w:bookmarkEnd w:id="4369"/>
        <w:bookmarkEnd w:id="4370"/>
        <w:bookmarkEnd w:id="4371"/>
        <w:bookmarkEnd w:id="4372"/>
        <w:bookmarkEnd w:id="4373"/>
        <w:bookmarkEnd w:id="4374"/>
      </w:tr>
      <w:tr w:rsidR="00C774DC" w:rsidRPr="00AB54FD" w:rsidDel="0044782A" w14:paraId="41D2D3C3" w14:textId="333FBFA2" w:rsidTr="00C774DC">
        <w:trPr>
          <w:ins w:id="4375" w:author="phuong vu" w:date="2018-11-22T13:51:00Z"/>
          <w:del w:id="4376" w:author="Tran Huan" w:date="2018-11-25T20:25:00Z"/>
        </w:trPr>
        <w:tc>
          <w:tcPr>
            <w:tcW w:w="2425" w:type="dxa"/>
          </w:tcPr>
          <w:p w14:paraId="1A240DD6" w14:textId="2B38C450" w:rsidR="00C774DC" w:rsidRPr="00AB54FD" w:rsidDel="0044782A" w:rsidRDefault="00C774DC" w:rsidP="00FF2F5A">
            <w:pPr>
              <w:spacing w:line="288" w:lineRule="auto"/>
              <w:contextualSpacing/>
              <w:rPr>
                <w:ins w:id="4377" w:author="phuong vu" w:date="2018-11-22T13:51:00Z"/>
                <w:del w:id="4378" w:author="Tran Huan" w:date="2018-11-25T20:25:00Z"/>
                <w:b/>
                <w:rPrChange w:id="4379" w:author="Tran Huan" w:date="2018-12-03T03:46:00Z">
                  <w:rPr>
                    <w:ins w:id="4380" w:author="phuong vu" w:date="2018-11-22T13:51:00Z"/>
                    <w:del w:id="4381" w:author="Tran Huan" w:date="2018-11-25T20:25:00Z"/>
                    <w:b/>
                  </w:rPr>
                </w:rPrChange>
              </w:rPr>
              <w:pPrChange w:id="4382" w:author="Tran Huan" w:date="2018-12-02T23:57:00Z">
                <w:pPr>
                  <w:spacing w:line="276" w:lineRule="auto"/>
                </w:pPr>
              </w:pPrChange>
            </w:pPr>
            <w:ins w:id="4383" w:author="phuong vu" w:date="2018-11-22T13:51:00Z">
              <w:del w:id="4384" w:author="Tran Huan" w:date="2018-11-25T20:25:00Z">
                <w:r w:rsidRPr="00AB54FD" w:rsidDel="0044782A">
                  <w:rPr>
                    <w:b/>
                    <w:rPrChange w:id="4385" w:author="Tran Huan" w:date="2018-12-03T03:46:00Z">
                      <w:rPr>
                        <w:b/>
                      </w:rPr>
                    </w:rPrChange>
                  </w:rPr>
                  <w:delText>Kết quả</w:delText>
                </w:r>
                <w:bookmarkStart w:id="4386" w:name="_Toc531003278"/>
                <w:bookmarkStart w:id="4387" w:name="_Toc531005195"/>
                <w:bookmarkStart w:id="4388" w:name="_Toc531569386"/>
                <w:bookmarkStart w:id="4389" w:name="_Toc531573234"/>
                <w:bookmarkStart w:id="4390" w:name="_Toc531576975"/>
                <w:bookmarkStart w:id="4391" w:name="_Toc531580713"/>
                <w:bookmarkEnd w:id="4386"/>
                <w:bookmarkEnd w:id="4387"/>
                <w:bookmarkEnd w:id="4388"/>
                <w:bookmarkEnd w:id="4389"/>
                <w:bookmarkEnd w:id="4390"/>
                <w:bookmarkEnd w:id="4391"/>
              </w:del>
            </w:ins>
          </w:p>
        </w:tc>
        <w:tc>
          <w:tcPr>
            <w:tcW w:w="6686" w:type="dxa"/>
          </w:tcPr>
          <w:p w14:paraId="74339D29" w14:textId="3B56307A" w:rsidR="00C774DC" w:rsidRPr="000245EB" w:rsidDel="0044782A" w:rsidRDefault="00C774DC" w:rsidP="00FF2F5A">
            <w:pPr>
              <w:spacing w:line="288" w:lineRule="auto"/>
              <w:contextualSpacing/>
              <w:jc w:val="left"/>
              <w:rPr>
                <w:ins w:id="4392" w:author="phuong vu" w:date="2018-11-22T13:51:00Z"/>
                <w:del w:id="4393" w:author="Tran Huan" w:date="2018-11-25T20:25:00Z"/>
                <w:rPrChange w:id="4394" w:author="Tran Huan" w:date="2018-11-25T16:07:00Z">
                  <w:rPr>
                    <w:ins w:id="4395" w:author="phuong vu" w:date="2018-11-22T13:51:00Z"/>
                    <w:del w:id="4396" w:author="Tran Huan" w:date="2018-11-25T20:25:00Z"/>
                    <w:lang w:val="en-US"/>
                  </w:rPr>
                </w:rPrChange>
              </w:rPr>
              <w:pPrChange w:id="4397" w:author="Tran Huan" w:date="2018-12-02T23:57:00Z">
                <w:pPr>
                  <w:spacing w:line="276" w:lineRule="auto"/>
                  <w:jc w:val="left"/>
                </w:pPr>
              </w:pPrChange>
            </w:pPr>
            <w:ins w:id="4398" w:author="phuong vu" w:date="2018-11-22T13:51:00Z">
              <w:del w:id="4399" w:author="Tran Huan" w:date="2018-11-25T20:25:00Z">
                <w:r w:rsidRPr="000245EB" w:rsidDel="0044782A">
                  <w:rPr>
                    <w:rPrChange w:id="4400" w:author="Tran Huan" w:date="2018-11-25T16:07:00Z">
                      <w:rPr>
                        <w:lang w:val="en-US"/>
                      </w:rPr>
                    </w:rPrChange>
                  </w:rPr>
                  <w:delText>Hiển thị thông tin tất cả đơn hàng dưới dạng bảng.</w:delText>
                </w:r>
                <w:bookmarkStart w:id="4401" w:name="_Toc531003279"/>
                <w:bookmarkStart w:id="4402" w:name="_Toc531005196"/>
                <w:bookmarkStart w:id="4403" w:name="_Toc531569387"/>
                <w:bookmarkStart w:id="4404" w:name="_Toc531573235"/>
                <w:bookmarkStart w:id="4405" w:name="_Toc531576976"/>
                <w:bookmarkStart w:id="4406" w:name="_Toc531580714"/>
                <w:bookmarkEnd w:id="4401"/>
                <w:bookmarkEnd w:id="4402"/>
                <w:bookmarkEnd w:id="4403"/>
                <w:bookmarkEnd w:id="4404"/>
                <w:bookmarkEnd w:id="4405"/>
                <w:bookmarkEnd w:id="4406"/>
              </w:del>
            </w:ins>
          </w:p>
          <w:p w14:paraId="7B21269A" w14:textId="3BCFF03A" w:rsidR="00C774DC" w:rsidRPr="000245EB" w:rsidDel="0044782A" w:rsidRDefault="00C774DC" w:rsidP="00FF2F5A">
            <w:pPr>
              <w:spacing w:line="288" w:lineRule="auto"/>
              <w:contextualSpacing/>
              <w:jc w:val="left"/>
              <w:rPr>
                <w:ins w:id="4407" w:author="phuong vu" w:date="2018-11-22T13:51:00Z"/>
                <w:del w:id="4408" w:author="Tran Huan" w:date="2018-11-25T20:25:00Z"/>
                <w:rPrChange w:id="4409" w:author="Tran Huan" w:date="2018-11-25T16:07:00Z">
                  <w:rPr>
                    <w:ins w:id="4410" w:author="phuong vu" w:date="2018-11-22T13:51:00Z"/>
                    <w:del w:id="4411" w:author="Tran Huan" w:date="2018-11-25T20:25:00Z"/>
                    <w:lang w:val="en-US"/>
                  </w:rPr>
                </w:rPrChange>
              </w:rPr>
              <w:pPrChange w:id="4412" w:author="Tran Huan" w:date="2018-12-02T23:57:00Z">
                <w:pPr>
                  <w:spacing w:line="276" w:lineRule="auto"/>
                  <w:jc w:val="left"/>
                </w:pPr>
              </w:pPrChange>
            </w:pPr>
            <w:ins w:id="4413" w:author="phuong vu" w:date="2018-11-22T13:51:00Z">
              <w:del w:id="4414" w:author="Tran Huan" w:date="2018-11-25T20:25:00Z">
                <w:r w:rsidRPr="000245EB" w:rsidDel="0044782A">
                  <w:rPr>
                    <w:rPrChange w:id="4415" w:author="Tran Huan" w:date="2018-11-25T16:07:00Z">
                      <w:rPr>
                        <w:lang w:val="en-US"/>
                      </w:rPr>
                    </w:rPrChange>
                  </w:rPr>
                  <w:delText>Khi nhấn vào tên khách hàng hiển thị chi tiết đơn hàng.</w:delText>
                </w:r>
                <w:bookmarkStart w:id="4416" w:name="_Toc531003280"/>
                <w:bookmarkStart w:id="4417" w:name="_Toc531005197"/>
                <w:bookmarkStart w:id="4418" w:name="_Toc531569388"/>
                <w:bookmarkStart w:id="4419" w:name="_Toc531573236"/>
                <w:bookmarkStart w:id="4420" w:name="_Toc531576977"/>
                <w:bookmarkStart w:id="4421" w:name="_Toc531580715"/>
                <w:bookmarkEnd w:id="4416"/>
                <w:bookmarkEnd w:id="4417"/>
                <w:bookmarkEnd w:id="4418"/>
                <w:bookmarkEnd w:id="4419"/>
                <w:bookmarkEnd w:id="4420"/>
                <w:bookmarkEnd w:id="4421"/>
              </w:del>
            </w:ins>
          </w:p>
        </w:tc>
        <w:bookmarkStart w:id="4422" w:name="_Toc531003281"/>
        <w:bookmarkStart w:id="4423" w:name="_Toc531005198"/>
        <w:bookmarkStart w:id="4424" w:name="_Toc531569389"/>
        <w:bookmarkStart w:id="4425" w:name="_Toc531573237"/>
        <w:bookmarkStart w:id="4426" w:name="_Toc531576978"/>
        <w:bookmarkStart w:id="4427" w:name="_Toc531580716"/>
        <w:bookmarkEnd w:id="4422"/>
        <w:bookmarkEnd w:id="4423"/>
        <w:bookmarkEnd w:id="4424"/>
        <w:bookmarkEnd w:id="4425"/>
        <w:bookmarkEnd w:id="4426"/>
        <w:bookmarkEnd w:id="4427"/>
      </w:tr>
      <w:tr w:rsidR="00C774DC" w:rsidRPr="00AB54FD" w:rsidDel="0044782A" w14:paraId="0255994E" w14:textId="6A44A6EC" w:rsidTr="00C774DC">
        <w:trPr>
          <w:ins w:id="4428" w:author="phuong vu" w:date="2018-11-22T13:51:00Z"/>
          <w:del w:id="4429" w:author="Tran Huan" w:date="2018-11-25T20:25:00Z"/>
        </w:trPr>
        <w:tc>
          <w:tcPr>
            <w:tcW w:w="2425" w:type="dxa"/>
          </w:tcPr>
          <w:p w14:paraId="5012B662" w14:textId="2FA7662C" w:rsidR="00C774DC" w:rsidRPr="00AB54FD" w:rsidDel="0044782A" w:rsidRDefault="00C774DC" w:rsidP="00FF2F5A">
            <w:pPr>
              <w:spacing w:line="288" w:lineRule="auto"/>
              <w:contextualSpacing/>
              <w:rPr>
                <w:ins w:id="4430" w:author="phuong vu" w:date="2018-11-22T13:51:00Z"/>
                <w:del w:id="4431" w:author="Tran Huan" w:date="2018-11-25T20:25:00Z"/>
                <w:b/>
                <w:rPrChange w:id="4432" w:author="Tran Huan" w:date="2018-12-03T03:46:00Z">
                  <w:rPr>
                    <w:ins w:id="4433" w:author="phuong vu" w:date="2018-11-22T13:51:00Z"/>
                    <w:del w:id="4434" w:author="Tran Huan" w:date="2018-11-25T20:25:00Z"/>
                    <w:b/>
                  </w:rPr>
                </w:rPrChange>
              </w:rPr>
              <w:pPrChange w:id="4435" w:author="Tran Huan" w:date="2018-12-02T23:57:00Z">
                <w:pPr>
                  <w:spacing w:line="276" w:lineRule="auto"/>
                </w:pPr>
              </w:pPrChange>
            </w:pPr>
            <w:ins w:id="4436" w:author="phuong vu" w:date="2018-11-22T13:51:00Z">
              <w:del w:id="4437" w:author="Tran Huan" w:date="2018-11-25T20:25:00Z">
                <w:r w:rsidRPr="00AB54FD" w:rsidDel="0044782A">
                  <w:rPr>
                    <w:b/>
                    <w:rPrChange w:id="4438" w:author="Tran Huan" w:date="2018-12-03T03:46:00Z">
                      <w:rPr>
                        <w:b/>
                      </w:rPr>
                    </w:rPrChange>
                  </w:rPr>
                  <w:delText>Ghi chú</w:delText>
                </w:r>
                <w:bookmarkStart w:id="4439" w:name="_Toc531003282"/>
                <w:bookmarkStart w:id="4440" w:name="_Toc531005199"/>
                <w:bookmarkStart w:id="4441" w:name="_Toc531569390"/>
                <w:bookmarkStart w:id="4442" w:name="_Toc531573238"/>
                <w:bookmarkStart w:id="4443" w:name="_Toc531576979"/>
                <w:bookmarkStart w:id="4444" w:name="_Toc531580717"/>
                <w:bookmarkEnd w:id="4439"/>
                <w:bookmarkEnd w:id="4440"/>
                <w:bookmarkEnd w:id="4441"/>
                <w:bookmarkEnd w:id="4442"/>
                <w:bookmarkEnd w:id="4443"/>
                <w:bookmarkEnd w:id="4444"/>
              </w:del>
            </w:ins>
          </w:p>
        </w:tc>
        <w:tc>
          <w:tcPr>
            <w:tcW w:w="6686" w:type="dxa"/>
          </w:tcPr>
          <w:p w14:paraId="78EB9F92" w14:textId="440761ED" w:rsidR="00C774DC" w:rsidRPr="00AB54FD" w:rsidDel="0044782A" w:rsidRDefault="00C774DC" w:rsidP="00FF2F5A">
            <w:pPr>
              <w:keepNext/>
              <w:spacing w:line="288" w:lineRule="auto"/>
              <w:contextualSpacing/>
              <w:rPr>
                <w:ins w:id="4445" w:author="phuong vu" w:date="2018-11-22T13:51:00Z"/>
                <w:del w:id="4446" w:author="Tran Huan" w:date="2018-11-25T20:25:00Z"/>
                <w:rPrChange w:id="4447" w:author="Tran Huan" w:date="2018-12-03T03:46:00Z">
                  <w:rPr>
                    <w:ins w:id="4448" w:author="phuong vu" w:date="2018-11-22T13:51:00Z"/>
                    <w:del w:id="4449" w:author="Tran Huan" w:date="2018-11-25T20:25:00Z"/>
                  </w:rPr>
                </w:rPrChange>
              </w:rPr>
              <w:pPrChange w:id="4450" w:author="Tran Huan" w:date="2018-12-02T23:57:00Z">
                <w:pPr>
                  <w:keepNext/>
                  <w:spacing w:line="276" w:lineRule="auto"/>
                </w:pPr>
              </w:pPrChange>
            </w:pPr>
            <w:bookmarkStart w:id="4451" w:name="_Toc531003283"/>
            <w:bookmarkStart w:id="4452" w:name="_Toc531005200"/>
            <w:bookmarkStart w:id="4453" w:name="_Toc531569391"/>
            <w:bookmarkStart w:id="4454" w:name="_Toc531573239"/>
            <w:bookmarkStart w:id="4455" w:name="_Toc531576980"/>
            <w:bookmarkStart w:id="4456" w:name="_Toc531580718"/>
            <w:bookmarkEnd w:id="4451"/>
            <w:bookmarkEnd w:id="4452"/>
            <w:bookmarkEnd w:id="4453"/>
            <w:bookmarkEnd w:id="4454"/>
            <w:bookmarkEnd w:id="4455"/>
            <w:bookmarkEnd w:id="4456"/>
          </w:p>
        </w:tc>
        <w:bookmarkStart w:id="4457" w:name="_Toc531003284"/>
        <w:bookmarkStart w:id="4458" w:name="_Toc531005201"/>
        <w:bookmarkStart w:id="4459" w:name="_Toc531569392"/>
        <w:bookmarkStart w:id="4460" w:name="_Toc531573240"/>
        <w:bookmarkStart w:id="4461" w:name="_Toc531576981"/>
        <w:bookmarkStart w:id="4462" w:name="_Toc531580719"/>
        <w:bookmarkEnd w:id="4457"/>
        <w:bookmarkEnd w:id="4458"/>
        <w:bookmarkEnd w:id="4459"/>
        <w:bookmarkEnd w:id="4460"/>
        <w:bookmarkEnd w:id="4461"/>
        <w:bookmarkEnd w:id="4462"/>
      </w:tr>
    </w:tbl>
    <w:p w14:paraId="28E70327" w14:textId="77777777" w:rsidR="00C774DC" w:rsidRPr="00AB54FD" w:rsidDel="0044782A" w:rsidRDefault="00C774DC" w:rsidP="00FF2F5A">
      <w:pPr>
        <w:spacing w:after="0" w:line="288" w:lineRule="auto"/>
        <w:contextualSpacing/>
        <w:rPr>
          <w:ins w:id="4463" w:author="phuong vu" w:date="2018-11-22T13:51:00Z"/>
          <w:del w:id="4464" w:author="Tran Huan" w:date="2018-11-25T20:27:00Z"/>
          <w:rPrChange w:id="4465" w:author="Tran Huan" w:date="2018-12-03T03:46:00Z">
            <w:rPr>
              <w:ins w:id="4466" w:author="phuong vu" w:date="2018-11-22T13:51:00Z"/>
              <w:del w:id="4467" w:author="Tran Huan" w:date="2018-11-25T20:27:00Z"/>
            </w:rPr>
          </w:rPrChange>
        </w:rPr>
        <w:pPrChange w:id="4468" w:author="Tran Huan" w:date="2018-12-02T23:57:00Z">
          <w:pPr/>
        </w:pPrChange>
      </w:pPr>
      <w:bookmarkStart w:id="4469" w:name="_Toc531003285"/>
      <w:bookmarkStart w:id="4470" w:name="_Toc531005202"/>
      <w:bookmarkStart w:id="4471" w:name="_Toc531569393"/>
      <w:bookmarkStart w:id="4472" w:name="_Toc531573241"/>
      <w:bookmarkStart w:id="4473" w:name="_Toc531576982"/>
      <w:bookmarkStart w:id="4474" w:name="_Toc531580720"/>
      <w:bookmarkEnd w:id="4469"/>
      <w:bookmarkEnd w:id="4470"/>
      <w:bookmarkEnd w:id="4471"/>
      <w:bookmarkEnd w:id="4472"/>
      <w:bookmarkEnd w:id="4473"/>
      <w:bookmarkEnd w:id="4474"/>
    </w:p>
    <w:p w14:paraId="4170C364" w14:textId="53DAEC7F" w:rsidR="00C774DC" w:rsidRPr="00FF2F5A" w:rsidDel="0044782A" w:rsidRDefault="00C774DC" w:rsidP="00FF2F5A">
      <w:pPr>
        <w:pStyle w:val="Heading3"/>
        <w:numPr>
          <w:ilvl w:val="0"/>
          <w:numId w:val="0"/>
        </w:numPr>
        <w:spacing w:line="288" w:lineRule="auto"/>
        <w:contextualSpacing/>
        <w:rPr>
          <w:ins w:id="4475" w:author="phuong vu" w:date="2018-11-22T13:51:00Z"/>
          <w:del w:id="4476" w:author="Tran Huan" w:date="2018-11-25T20:27:00Z"/>
          <w:lang w:val="vi-VN"/>
          <w:rPrChange w:id="4477" w:author="Tran Huan" w:date="2018-12-02T23:55:00Z">
            <w:rPr>
              <w:ins w:id="4478" w:author="phuong vu" w:date="2018-11-22T13:51:00Z"/>
              <w:del w:id="4479" w:author="Tran Huan" w:date="2018-11-25T20:27:00Z"/>
            </w:rPr>
          </w:rPrChange>
        </w:rPr>
        <w:pPrChange w:id="4480" w:author="Tran Huan" w:date="2018-12-02T23:57:00Z">
          <w:pPr>
            <w:pStyle w:val="Heading4"/>
          </w:pPr>
        </w:pPrChange>
      </w:pPr>
      <w:ins w:id="4481" w:author="phuong vu" w:date="2018-11-22T13:51:00Z">
        <w:del w:id="4482" w:author="Tran Huan" w:date="2018-11-25T20:27:00Z">
          <w:r w:rsidRPr="00FF2F5A" w:rsidDel="0044782A">
            <w:rPr>
              <w:lang w:val="vi-VN"/>
              <w:rPrChange w:id="4483" w:author="Tran Huan" w:date="2018-12-02T23:55:00Z">
                <w:rPr/>
              </w:rPrChange>
            </w:rPr>
            <w:delText xml:space="preserve"> Quản lí biên nhận</w:delText>
          </w:r>
          <w:bookmarkStart w:id="4484" w:name="_Toc531003286"/>
          <w:bookmarkStart w:id="4485" w:name="_Toc531005203"/>
          <w:bookmarkStart w:id="4486" w:name="_Toc531569394"/>
          <w:bookmarkStart w:id="4487" w:name="_Toc531573242"/>
          <w:bookmarkStart w:id="4488" w:name="_Toc531576983"/>
          <w:bookmarkStart w:id="4489" w:name="_Toc531580721"/>
          <w:bookmarkEnd w:id="4484"/>
          <w:bookmarkEnd w:id="4485"/>
          <w:bookmarkEnd w:id="4486"/>
          <w:bookmarkEnd w:id="4487"/>
          <w:bookmarkEnd w:id="4488"/>
          <w:bookmarkEnd w:id="4489"/>
        </w:del>
      </w:ins>
    </w:p>
    <w:tbl>
      <w:tblPr>
        <w:tblStyle w:val="TableGrid"/>
        <w:tblW w:w="0" w:type="auto"/>
        <w:tblLook w:val="04A0" w:firstRow="1" w:lastRow="0" w:firstColumn="1" w:lastColumn="0" w:noHBand="0" w:noVBand="1"/>
      </w:tblPr>
      <w:tblGrid>
        <w:gridCol w:w="2346"/>
        <w:gridCol w:w="6431"/>
      </w:tblGrid>
      <w:tr w:rsidR="00C774DC" w:rsidRPr="00AB54FD" w:rsidDel="0044782A" w14:paraId="462635DE" w14:textId="79BE9A94" w:rsidTr="00C774DC">
        <w:trPr>
          <w:ins w:id="4490" w:author="phuong vu" w:date="2018-11-22T13:51:00Z"/>
          <w:del w:id="4491" w:author="Tran Huan" w:date="2018-11-25T20:27:00Z"/>
        </w:trPr>
        <w:tc>
          <w:tcPr>
            <w:tcW w:w="2425" w:type="dxa"/>
          </w:tcPr>
          <w:p w14:paraId="1E04A41A" w14:textId="6B27A890" w:rsidR="00C774DC" w:rsidRPr="00AB54FD" w:rsidDel="0044782A" w:rsidRDefault="00C774DC" w:rsidP="00FF2F5A">
            <w:pPr>
              <w:spacing w:line="288" w:lineRule="auto"/>
              <w:contextualSpacing/>
              <w:rPr>
                <w:ins w:id="4492" w:author="phuong vu" w:date="2018-11-22T13:51:00Z"/>
                <w:del w:id="4493" w:author="Tran Huan" w:date="2018-11-25T20:27:00Z"/>
                <w:b/>
                <w:rPrChange w:id="4494" w:author="Tran Huan" w:date="2018-12-03T03:46:00Z">
                  <w:rPr>
                    <w:ins w:id="4495" w:author="phuong vu" w:date="2018-11-22T13:51:00Z"/>
                    <w:del w:id="4496" w:author="Tran Huan" w:date="2018-11-25T20:27:00Z"/>
                    <w:b/>
                  </w:rPr>
                </w:rPrChange>
              </w:rPr>
              <w:pPrChange w:id="4497" w:author="Tran Huan" w:date="2018-12-02T23:57:00Z">
                <w:pPr>
                  <w:spacing w:line="276" w:lineRule="auto"/>
                </w:pPr>
              </w:pPrChange>
            </w:pPr>
            <w:ins w:id="4498" w:author="phuong vu" w:date="2018-11-22T13:51:00Z">
              <w:del w:id="4499" w:author="Tran Huan" w:date="2018-11-25T20:27:00Z">
                <w:r w:rsidRPr="00AB54FD" w:rsidDel="0044782A">
                  <w:rPr>
                    <w:b/>
                    <w:rPrChange w:id="4500" w:author="Tran Huan" w:date="2018-12-03T03:46:00Z">
                      <w:rPr>
                        <w:b/>
                      </w:rPr>
                    </w:rPrChange>
                  </w:rPr>
                  <w:delText>Mã yêu cầu</w:delText>
                </w:r>
                <w:bookmarkStart w:id="4501" w:name="_Toc531003287"/>
                <w:bookmarkStart w:id="4502" w:name="_Toc531005204"/>
                <w:bookmarkStart w:id="4503" w:name="_Toc531569395"/>
                <w:bookmarkStart w:id="4504" w:name="_Toc531573243"/>
                <w:bookmarkStart w:id="4505" w:name="_Toc531576984"/>
                <w:bookmarkStart w:id="4506" w:name="_Toc531580722"/>
                <w:bookmarkEnd w:id="4501"/>
                <w:bookmarkEnd w:id="4502"/>
                <w:bookmarkEnd w:id="4503"/>
                <w:bookmarkEnd w:id="4504"/>
                <w:bookmarkEnd w:id="4505"/>
                <w:bookmarkEnd w:id="4506"/>
              </w:del>
            </w:ins>
          </w:p>
        </w:tc>
        <w:tc>
          <w:tcPr>
            <w:tcW w:w="6686" w:type="dxa"/>
          </w:tcPr>
          <w:p w14:paraId="33184BF1" w14:textId="59324CF1" w:rsidR="00C774DC" w:rsidRPr="00FF2F5A" w:rsidDel="0044782A" w:rsidRDefault="00C774DC" w:rsidP="00FF2F5A">
            <w:pPr>
              <w:spacing w:line="288" w:lineRule="auto"/>
              <w:contextualSpacing/>
              <w:rPr>
                <w:ins w:id="4507" w:author="phuong vu" w:date="2018-11-22T13:51:00Z"/>
                <w:del w:id="4508" w:author="Tran Huan" w:date="2018-11-25T20:27:00Z"/>
                <w:rPrChange w:id="4509" w:author="Tran Huan" w:date="2018-12-02T23:55:00Z">
                  <w:rPr>
                    <w:ins w:id="4510" w:author="phuong vu" w:date="2018-11-22T13:51:00Z"/>
                    <w:del w:id="4511" w:author="Tran Huan" w:date="2018-11-25T20:27:00Z"/>
                    <w:lang w:val="en-US"/>
                  </w:rPr>
                </w:rPrChange>
              </w:rPr>
              <w:pPrChange w:id="4512" w:author="Tran Huan" w:date="2018-12-02T23:57:00Z">
                <w:pPr>
                  <w:spacing w:line="276" w:lineRule="auto"/>
                </w:pPr>
              </w:pPrChange>
            </w:pPr>
            <w:ins w:id="4513" w:author="phuong vu" w:date="2018-11-22T13:51:00Z">
              <w:del w:id="4514" w:author="Tran Huan" w:date="2018-11-25T20:27:00Z">
                <w:r w:rsidRPr="00FF2F5A" w:rsidDel="0044782A">
                  <w:rPr>
                    <w:rPrChange w:id="4515" w:author="Tran Huan" w:date="2018-12-02T23:55:00Z">
                      <w:rPr>
                        <w:lang w:val="en-US"/>
                      </w:rPr>
                    </w:rPrChange>
                  </w:rPr>
                  <w:delText>GU_02</w:delText>
                </w:r>
                <w:bookmarkStart w:id="4516" w:name="_Toc531003288"/>
                <w:bookmarkStart w:id="4517" w:name="_Toc531005205"/>
                <w:bookmarkStart w:id="4518" w:name="_Toc531569396"/>
                <w:bookmarkStart w:id="4519" w:name="_Toc531573244"/>
                <w:bookmarkStart w:id="4520" w:name="_Toc531576985"/>
                <w:bookmarkStart w:id="4521" w:name="_Toc531580723"/>
                <w:bookmarkEnd w:id="4516"/>
                <w:bookmarkEnd w:id="4517"/>
                <w:bookmarkEnd w:id="4518"/>
                <w:bookmarkEnd w:id="4519"/>
                <w:bookmarkEnd w:id="4520"/>
                <w:bookmarkEnd w:id="4521"/>
              </w:del>
            </w:ins>
          </w:p>
        </w:tc>
        <w:bookmarkStart w:id="4522" w:name="_Toc531003289"/>
        <w:bookmarkStart w:id="4523" w:name="_Toc531005206"/>
        <w:bookmarkStart w:id="4524" w:name="_Toc531569397"/>
        <w:bookmarkStart w:id="4525" w:name="_Toc531573245"/>
        <w:bookmarkStart w:id="4526" w:name="_Toc531576986"/>
        <w:bookmarkStart w:id="4527" w:name="_Toc531580724"/>
        <w:bookmarkEnd w:id="4522"/>
        <w:bookmarkEnd w:id="4523"/>
        <w:bookmarkEnd w:id="4524"/>
        <w:bookmarkEnd w:id="4525"/>
        <w:bookmarkEnd w:id="4526"/>
        <w:bookmarkEnd w:id="4527"/>
      </w:tr>
      <w:tr w:rsidR="00C774DC" w:rsidRPr="00AB54FD" w:rsidDel="0044782A" w14:paraId="7CC03A21" w14:textId="4932674F" w:rsidTr="00C774DC">
        <w:trPr>
          <w:ins w:id="4528" w:author="phuong vu" w:date="2018-11-22T13:51:00Z"/>
          <w:del w:id="4529" w:author="Tran Huan" w:date="2018-11-25T20:27:00Z"/>
        </w:trPr>
        <w:tc>
          <w:tcPr>
            <w:tcW w:w="2425" w:type="dxa"/>
          </w:tcPr>
          <w:p w14:paraId="42ED4CE8" w14:textId="0995768C" w:rsidR="00C774DC" w:rsidRPr="00AB54FD" w:rsidDel="0044782A" w:rsidRDefault="00C774DC" w:rsidP="00FF2F5A">
            <w:pPr>
              <w:spacing w:line="288" w:lineRule="auto"/>
              <w:contextualSpacing/>
              <w:rPr>
                <w:ins w:id="4530" w:author="phuong vu" w:date="2018-11-22T13:51:00Z"/>
                <w:del w:id="4531" w:author="Tran Huan" w:date="2018-11-25T20:27:00Z"/>
                <w:b/>
                <w:rPrChange w:id="4532" w:author="Tran Huan" w:date="2018-12-03T03:46:00Z">
                  <w:rPr>
                    <w:ins w:id="4533" w:author="phuong vu" w:date="2018-11-22T13:51:00Z"/>
                    <w:del w:id="4534" w:author="Tran Huan" w:date="2018-11-25T20:27:00Z"/>
                    <w:b/>
                  </w:rPr>
                </w:rPrChange>
              </w:rPr>
              <w:pPrChange w:id="4535" w:author="Tran Huan" w:date="2018-12-02T23:57:00Z">
                <w:pPr>
                  <w:spacing w:line="276" w:lineRule="auto"/>
                </w:pPr>
              </w:pPrChange>
            </w:pPr>
            <w:ins w:id="4536" w:author="phuong vu" w:date="2018-11-22T13:51:00Z">
              <w:del w:id="4537" w:author="Tran Huan" w:date="2018-11-25T20:27:00Z">
                <w:r w:rsidRPr="00AB54FD" w:rsidDel="0044782A">
                  <w:rPr>
                    <w:b/>
                    <w:rPrChange w:id="4538" w:author="Tran Huan" w:date="2018-12-03T03:46:00Z">
                      <w:rPr>
                        <w:b/>
                      </w:rPr>
                    </w:rPrChange>
                  </w:rPr>
                  <w:delText>Tên chức năng</w:delText>
                </w:r>
                <w:bookmarkStart w:id="4539" w:name="_Toc531003290"/>
                <w:bookmarkStart w:id="4540" w:name="_Toc531005207"/>
                <w:bookmarkStart w:id="4541" w:name="_Toc531569398"/>
                <w:bookmarkStart w:id="4542" w:name="_Toc531573246"/>
                <w:bookmarkStart w:id="4543" w:name="_Toc531576987"/>
                <w:bookmarkStart w:id="4544" w:name="_Toc531580725"/>
                <w:bookmarkEnd w:id="4539"/>
                <w:bookmarkEnd w:id="4540"/>
                <w:bookmarkEnd w:id="4541"/>
                <w:bookmarkEnd w:id="4542"/>
                <w:bookmarkEnd w:id="4543"/>
                <w:bookmarkEnd w:id="4544"/>
              </w:del>
            </w:ins>
          </w:p>
        </w:tc>
        <w:tc>
          <w:tcPr>
            <w:tcW w:w="6686" w:type="dxa"/>
          </w:tcPr>
          <w:p w14:paraId="24AC3028" w14:textId="35E26466" w:rsidR="00C774DC" w:rsidRPr="00FF2F5A" w:rsidDel="0044782A" w:rsidRDefault="00C774DC" w:rsidP="00FF2F5A">
            <w:pPr>
              <w:spacing w:line="288" w:lineRule="auto"/>
              <w:contextualSpacing/>
              <w:rPr>
                <w:ins w:id="4545" w:author="phuong vu" w:date="2018-11-22T13:51:00Z"/>
                <w:del w:id="4546" w:author="Tran Huan" w:date="2018-11-25T20:27:00Z"/>
                <w:rPrChange w:id="4547" w:author="Tran Huan" w:date="2018-12-02T23:55:00Z">
                  <w:rPr>
                    <w:ins w:id="4548" w:author="phuong vu" w:date="2018-11-22T13:51:00Z"/>
                    <w:del w:id="4549" w:author="Tran Huan" w:date="2018-11-25T20:27:00Z"/>
                    <w:lang w:val="en-US"/>
                  </w:rPr>
                </w:rPrChange>
              </w:rPr>
              <w:pPrChange w:id="4550" w:author="Tran Huan" w:date="2018-12-02T23:57:00Z">
                <w:pPr>
                  <w:spacing w:line="276" w:lineRule="auto"/>
                </w:pPr>
              </w:pPrChange>
            </w:pPr>
            <w:ins w:id="4551" w:author="phuong vu" w:date="2018-11-22T13:51:00Z">
              <w:del w:id="4552" w:author="Tran Huan" w:date="2018-11-25T20:27:00Z">
                <w:r w:rsidRPr="00AB54FD" w:rsidDel="0044782A">
                  <w:rPr>
                    <w:rPrChange w:id="4553" w:author="Tran Huan" w:date="2018-12-03T03:46:00Z">
                      <w:rPr/>
                    </w:rPrChange>
                  </w:rPr>
                  <w:delText>Quản lí biên nhận</w:delText>
                </w:r>
                <w:bookmarkStart w:id="4554" w:name="_Toc531003291"/>
                <w:bookmarkStart w:id="4555" w:name="_Toc531005208"/>
                <w:bookmarkStart w:id="4556" w:name="_Toc531569399"/>
                <w:bookmarkStart w:id="4557" w:name="_Toc531573247"/>
                <w:bookmarkStart w:id="4558" w:name="_Toc531576988"/>
                <w:bookmarkStart w:id="4559" w:name="_Toc531580726"/>
                <w:bookmarkEnd w:id="4554"/>
                <w:bookmarkEnd w:id="4555"/>
                <w:bookmarkEnd w:id="4556"/>
                <w:bookmarkEnd w:id="4557"/>
                <w:bookmarkEnd w:id="4558"/>
                <w:bookmarkEnd w:id="4559"/>
              </w:del>
            </w:ins>
          </w:p>
        </w:tc>
        <w:bookmarkStart w:id="4560" w:name="_Toc531003292"/>
        <w:bookmarkStart w:id="4561" w:name="_Toc531005209"/>
        <w:bookmarkStart w:id="4562" w:name="_Toc531569400"/>
        <w:bookmarkStart w:id="4563" w:name="_Toc531573248"/>
        <w:bookmarkStart w:id="4564" w:name="_Toc531576989"/>
        <w:bookmarkStart w:id="4565" w:name="_Toc531580727"/>
        <w:bookmarkEnd w:id="4560"/>
        <w:bookmarkEnd w:id="4561"/>
        <w:bookmarkEnd w:id="4562"/>
        <w:bookmarkEnd w:id="4563"/>
        <w:bookmarkEnd w:id="4564"/>
        <w:bookmarkEnd w:id="4565"/>
      </w:tr>
      <w:tr w:rsidR="00C774DC" w:rsidRPr="00AB54FD" w:rsidDel="0044782A" w14:paraId="26225702" w14:textId="0A1320BA" w:rsidTr="00C774DC">
        <w:trPr>
          <w:ins w:id="4566" w:author="phuong vu" w:date="2018-11-22T13:51:00Z"/>
          <w:del w:id="4567" w:author="Tran Huan" w:date="2018-11-25T20:27:00Z"/>
        </w:trPr>
        <w:tc>
          <w:tcPr>
            <w:tcW w:w="2425" w:type="dxa"/>
          </w:tcPr>
          <w:p w14:paraId="75830EC1" w14:textId="045B379C" w:rsidR="00C774DC" w:rsidRPr="00AB54FD" w:rsidDel="0044782A" w:rsidRDefault="00C774DC" w:rsidP="00FF2F5A">
            <w:pPr>
              <w:spacing w:line="288" w:lineRule="auto"/>
              <w:contextualSpacing/>
              <w:rPr>
                <w:ins w:id="4568" w:author="phuong vu" w:date="2018-11-22T13:51:00Z"/>
                <w:del w:id="4569" w:author="Tran Huan" w:date="2018-11-25T20:27:00Z"/>
                <w:b/>
                <w:rPrChange w:id="4570" w:author="Tran Huan" w:date="2018-12-03T03:46:00Z">
                  <w:rPr>
                    <w:ins w:id="4571" w:author="phuong vu" w:date="2018-11-22T13:51:00Z"/>
                    <w:del w:id="4572" w:author="Tran Huan" w:date="2018-11-25T20:27:00Z"/>
                    <w:b/>
                  </w:rPr>
                </w:rPrChange>
              </w:rPr>
              <w:pPrChange w:id="4573" w:author="Tran Huan" w:date="2018-12-02T23:57:00Z">
                <w:pPr>
                  <w:spacing w:line="276" w:lineRule="auto"/>
                </w:pPr>
              </w:pPrChange>
            </w:pPr>
            <w:ins w:id="4574" w:author="phuong vu" w:date="2018-11-22T13:51:00Z">
              <w:del w:id="4575" w:author="Tran Huan" w:date="2018-11-25T20:27:00Z">
                <w:r w:rsidRPr="00AB54FD" w:rsidDel="0044782A">
                  <w:rPr>
                    <w:b/>
                    <w:rPrChange w:id="4576" w:author="Tran Huan" w:date="2018-12-03T03:46:00Z">
                      <w:rPr>
                        <w:b/>
                      </w:rPr>
                    </w:rPrChange>
                  </w:rPr>
                  <w:delText>Đối tượng sử dụng</w:delText>
                </w:r>
                <w:bookmarkStart w:id="4577" w:name="_Toc531003293"/>
                <w:bookmarkStart w:id="4578" w:name="_Toc531005210"/>
                <w:bookmarkStart w:id="4579" w:name="_Toc531569401"/>
                <w:bookmarkStart w:id="4580" w:name="_Toc531573249"/>
                <w:bookmarkStart w:id="4581" w:name="_Toc531576990"/>
                <w:bookmarkStart w:id="4582" w:name="_Toc531580728"/>
                <w:bookmarkEnd w:id="4577"/>
                <w:bookmarkEnd w:id="4578"/>
                <w:bookmarkEnd w:id="4579"/>
                <w:bookmarkEnd w:id="4580"/>
                <w:bookmarkEnd w:id="4581"/>
                <w:bookmarkEnd w:id="4582"/>
              </w:del>
            </w:ins>
          </w:p>
        </w:tc>
        <w:tc>
          <w:tcPr>
            <w:tcW w:w="6686" w:type="dxa"/>
          </w:tcPr>
          <w:p w14:paraId="3FD9EB3D" w14:textId="6D344A4B" w:rsidR="00C774DC" w:rsidRPr="000245EB" w:rsidDel="0044782A" w:rsidRDefault="00C774DC" w:rsidP="00FF2F5A">
            <w:pPr>
              <w:spacing w:line="288" w:lineRule="auto"/>
              <w:contextualSpacing/>
              <w:rPr>
                <w:ins w:id="4583" w:author="phuong vu" w:date="2018-11-22T13:51:00Z"/>
                <w:del w:id="4584" w:author="Tran Huan" w:date="2018-11-25T20:27:00Z"/>
                <w:rPrChange w:id="4585" w:author="Tran Huan" w:date="2018-11-25T16:07:00Z">
                  <w:rPr>
                    <w:ins w:id="4586" w:author="phuong vu" w:date="2018-11-22T13:51:00Z"/>
                    <w:del w:id="4587" w:author="Tran Huan" w:date="2018-11-25T20:27:00Z"/>
                    <w:lang w:val="en-US"/>
                  </w:rPr>
                </w:rPrChange>
              </w:rPr>
              <w:pPrChange w:id="4588" w:author="Tran Huan" w:date="2018-12-02T23:57:00Z">
                <w:pPr>
                  <w:spacing w:line="276" w:lineRule="auto"/>
                </w:pPr>
              </w:pPrChange>
            </w:pPr>
            <w:ins w:id="4589" w:author="phuong vu" w:date="2018-11-22T13:51:00Z">
              <w:del w:id="4590" w:author="Tran Huan" w:date="2018-11-25T20:27:00Z">
                <w:r w:rsidRPr="000245EB" w:rsidDel="0044782A">
                  <w:rPr>
                    <w:rPrChange w:id="4591" w:author="Tran Huan" w:date="2018-11-25T16:07:00Z">
                      <w:rPr>
                        <w:lang w:val="en-US"/>
                      </w:rPr>
                    </w:rPrChange>
                  </w:rPr>
                  <w:delText>Nhân viên cửa hàng (Nhân viên quản lí đơn hàng, Nhân viên nhận và trả quần áo)</w:delText>
                </w:r>
                <w:bookmarkStart w:id="4592" w:name="_Toc531003294"/>
                <w:bookmarkStart w:id="4593" w:name="_Toc531005211"/>
                <w:bookmarkStart w:id="4594" w:name="_Toc531569402"/>
                <w:bookmarkStart w:id="4595" w:name="_Toc531573250"/>
                <w:bookmarkStart w:id="4596" w:name="_Toc531576991"/>
                <w:bookmarkStart w:id="4597" w:name="_Toc531580729"/>
                <w:bookmarkEnd w:id="4592"/>
                <w:bookmarkEnd w:id="4593"/>
                <w:bookmarkEnd w:id="4594"/>
                <w:bookmarkEnd w:id="4595"/>
                <w:bookmarkEnd w:id="4596"/>
                <w:bookmarkEnd w:id="4597"/>
              </w:del>
            </w:ins>
          </w:p>
        </w:tc>
        <w:bookmarkStart w:id="4598" w:name="_Toc531003295"/>
        <w:bookmarkStart w:id="4599" w:name="_Toc531005212"/>
        <w:bookmarkStart w:id="4600" w:name="_Toc531569403"/>
        <w:bookmarkStart w:id="4601" w:name="_Toc531573251"/>
        <w:bookmarkStart w:id="4602" w:name="_Toc531576992"/>
        <w:bookmarkStart w:id="4603" w:name="_Toc531580730"/>
        <w:bookmarkEnd w:id="4598"/>
        <w:bookmarkEnd w:id="4599"/>
        <w:bookmarkEnd w:id="4600"/>
        <w:bookmarkEnd w:id="4601"/>
        <w:bookmarkEnd w:id="4602"/>
        <w:bookmarkEnd w:id="4603"/>
      </w:tr>
      <w:tr w:rsidR="00C774DC" w:rsidRPr="00AB54FD" w:rsidDel="0044782A" w14:paraId="0CA7FC62" w14:textId="3A60B332" w:rsidTr="00C774DC">
        <w:trPr>
          <w:ins w:id="4604" w:author="phuong vu" w:date="2018-11-22T13:51:00Z"/>
          <w:del w:id="4605" w:author="Tran Huan" w:date="2018-11-25T20:27:00Z"/>
        </w:trPr>
        <w:tc>
          <w:tcPr>
            <w:tcW w:w="2425" w:type="dxa"/>
          </w:tcPr>
          <w:p w14:paraId="0E70A505" w14:textId="367E467D" w:rsidR="00C774DC" w:rsidRPr="00AB54FD" w:rsidDel="0044782A" w:rsidRDefault="00C774DC" w:rsidP="00FF2F5A">
            <w:pPr>
              <w:spacing w:line="288" w:lineRule="auto"/>
              <w:contextualSpacing/>
              <w:rPr>
                <w:ins w:id="4606" w:author="phuong vu" w:date="2018-11-22T13:51:00Z"/>
                <w:del w:id="4607" w:author="Tran Huan" w:date="2018-11-25T20:27:00Z"/>
                <w:b/>
                <w:rPrChange w:id="4608" w:author="Tran Huan" w:date="2018-12-03T03:46:00Z">
                  <w:rPr>
                    <w:ins w:id="4609" w:author="phuong vu" w:date="2018-11-22T13:51:00Z"/>
                    <w:del w:id="4610" w:author="Tran Huan" w:date="2018-11-25T20:27:00Z"/>
                    <w:b/>
                  </w:rPr>
                </w:rPrChange>
              </w:rPr>
              <w:pPrChange w:id="4611" w:author="Tran Huan" w:date="2018-12-02T23:57:00Z">
                <w:pPr>
                  <w:spacing w:line="276" w:lineRule="auto"/>
                </w:pPr>
              </w:pPrChange>
            </w:pPr>
            <w:ins w:id="4612" w:author="phuong vu" w:date="2018-11-22T13:51:00Z">
              <w:del w:id="4613" w:author="Tran Huan" w:date="2018-11-25T20:27:00Z">
                <w:r w:rsidRPr="00AB54FD" w:rsidDel="0044782A">
                  <w:rPr>
                    <w:b/>
                    <w:rPrChange w:id="4614" w:author="Tran Huan" w:date="2018-12-03T03:46:00Z">
                      <w:rPr>
                        <w:b/>
                      </w:rPr>
                    </w:rPrChange>
                  </w:rPr>
                  <w:delText>Tiền điều kiện</w:delText>
                </w:r>
                <w:bookmarkStart w:id="4615" w:name="_Toc531003296"/>
                <w:bookmarkStart w:id="4616" w:name="_Toc531005213"/>
                <w:bookmarkStart w:id="4617" w:name="_Toc531569404"/>
                <w:bookmarkStart w:id="4618" w:name="_Toc531573252"/>
                <w:bookmarkStart w:id="4619" w:name="_Toc531576993"/>
                <w:bookmarkStart w:id="4620" w:name="_Toc531580731"/>
                <w:bookmarkEnd w:id="4615"/>
                <w:bookmarkEnd w:id="4616"/>
                <w:bookmarkEnd w:id="4617"/>
                <w:bookmarkEnd w:id="4618"/>
                <w:bookmarkEnd w:id="4619"/>
                <w:bookmarkEnd w:id="4620"/>
              </w:del>
            </w:ins>
          </w:p>
        </w:tc>
        <w:tc>
          <w:tcPr>
            <w:tcW w:w="6686" w:type="dxa"/>
          </w:tcPr>
          <w:p w14:paraId="12777AA0" w14:textId="702E46D8" w:rsidR="00C774DC" w:rsidRPr="000245EB" w:rsidDel="0044782A" w:rsidRDefault="00C774DC" w:rsidP="00FF2F5A">
            <w:pPr>
              <w:spacing w:line="288" w:lineRule="auto"/>
              <w:contextualSpacing/>
              <w:rPr>
                <w:ins w:id="4621" w:author="phuong vu" w:date="2018-11-22T13:51:00Z"/>
                <w:del w:id="4622" w:author="Tran Huan" w:date="2018-11-25T20:27:00Z"/>
                <w:rPrChange w:id="4623" w:author="Tran Huan" w:date="2018-11-25T16:07:00Z">
                  <w:rPr>
                    <w:ins w:id="4624" w:author="phuong vu" w:date="2018-11-22T13:51:00Z"/>
                    <w:del w:id="4625" w:author="Tran Huan" w:date="2018-11-25T20:27:00Z"/>
                    <w:lang w:val="en-US"/>
                  </w:rPr>
                </w:rPrChange>
              </w:rPr>
              <w:pPrChange w:id="4626" w:author="Tran Huan" w:date="2018-12-02T23:57:00Z">
                <w:pPr>
                  <w:spacing w:line="276" w:lineRule="auto"/>
                </w:pPr>
              </w:pPrChange>
            </w:pPr>
            <w:ins w:id="4627" w:author="phuong vu" w:date="2018-11-22T13:51:00Z">
              <w:del w:id="4628" w:author="Tran Huan" w:date="2018-11-25T20:27:00Z">
                <w:r w:rsidRPr="000245EB" w:rsidDel="0044782A">
                  <w:rPr>
                    <w:rPrChange w:id="4629" w:author="Tran Huan" w:date="2018-11-25T16:07:00Z">
                      <w:rPr>
                        <w:lang w:val="en-US"/>
                      </w:rPr>
                    </w:rPrChange>
                  </w:rPr>
                  <w:delText>Truy cập được trang web quản lí và đăng nhập thành công vào hệ thống.</w:delText>
                </w:r>
                <w:bookmarkStart w:id="4630" w:name="_Toc531003297"/>
                <w:bookmarkStart w:id="4631" w:name="_Toc531005214"/>
                <w:bookmarkStart w:id="4632" w:name="_Toc531569405"/>
                <w:bookmarkStart w:id="4633" w:name="_Toc531573253"/>
                <w:bookmarkStart w:id="4634" w:name="_Toc531576994"/>
                <w:bookmarkStart w:id="4635" w:name="_Toc531580732"/>
                <w:bookmarkEnd w:id="4630"/>
                <w:bookmarkEnd w:id="4631"/>
                <w:bookmarkEnd w:id="4632"/>
                <w:bookmarkEnd w:id="4633"/>
                <w:bookmarkEnd w:id="4634"/>
                <w:bookmarkEnd w:id="4635"/>
              </w:del>
            </w:ins>
          </w:p>
        </w:tc>
        <w:bookmarkStart w:id="4636" w:name="_Toc531003298"/>
        <w:bookmarkStart w:id="4637" w:name="_Toc531005215"/>
        <w:bookmarkStart w:id="4638" w:name="_Toc531569406"/>
        <w:bookmarkStart w:id="4639" w:name="_Toc531573254"/>
        <w:bookmarkStart w:id="4640" w:name="_Toc531576995"/>
        <w:bookmarkStart w:id="4641" w:name="_Toc531580733"/>
        <w:bookmarkEnd w:id="4636"/>
        <w:bookmarkEnd w:id="4637"/>
        <w:bookmarkEnd w:id="4638"/>
        <w:bookmarkEnd w:id="4639"/>
        <w:bookmarkEnd w:id="4640"/>
        <w:bookmarkEnd w:id="4641"/>
      </w:tr>
      <w:tr w:rsidR="00C774DC" w:rsidRPr="00AB54FD" w:rsidDel="0044782A" w14:paraId="57827D55" w14:textId="36D59020" w:rsidTr="00C774DC">
        <w:trPr>
          <w:ins w:id="4642" w:author="phuong vu" w:date="2018-11-22T13:51:00Z"/>
          <w:del w:id="4643" w:author="Tran Huan" w:date="2018-11-25T20:27:00Z"/>
        </w:trPr>
        <w:tc>
          <w:tcPr>
            <w:tcW w:w="2425" w:type="dxa"/>
          </w:tcPr>
          <w:p w14:paraId="2389EE2E" w14:textId="68A77FE8" w:rsidR="00C774DC" w:rsidRPr="00AB54FD" w:rsidDel="0044782A" w:rsidRDefault="00C774DC" w:rsidP="00FF2F5A">
            <w:pPr>
              <w:spacing w:line="288" w:lineRule="auto"/>
              <w:contextualSpacing/>
              <w:rPr>
                <w:ins w:id="4644" w:author="phuong vu" w:date="2018-11-22T13:51:00Z"/>
                <w:del w:id="4645" w:author="Tran Huan" w:date="2018-11-25T20:27:00Z"/>
                <w:b/>
                <w:rPrChange w:id="4646" w:author="Tran Huan" w:date="2018-12-03T03:46:00Z">
                  <w:rPr>
                    <w:ins w:id="4647" w:author="phuong vu" w:date="2018-11-22T13:51:00Z"/>
                    <w:del w:id="4648" w:author="Tran Huan" w:date="2018-11-25T20:27:00Z"/>
                    <w:b/>
                  </w:rPr>
                </w:rPrChange>
              </w:rPr>
              <w:pPrChange w:id="4649" w:author="Tran Huan" w:date="2018-12-02T23:57:00Z">
                <w:pPr>
                  <w:spacing w:line="276" w:lineRule="auto"/>
                </w:pPr>
              </w:pPrChange>
            </w:pPr>
            <w:ins w:id="4650" w:author="phuong vu" w:date="2018-11-22T13:51:00Z">
              <w:del w:id="4651" w:author="Tran Huan" w:date="2018-11-25T20:27:00Z">
                <w:r w:rsidRPr="00AB54FD" w:rsidDel="0044782A">
                  <w:rPr>
                    <w:b/>
                    <w:rPrChange w:id="4652" w:author="Tran Huan" w:date="2018-12-03T03:46:00Z">
                      <w:rPr>
                        <w:b/>
                      </w:rPr>
                    </w:rPrChange>
                  </w:rPr>
                  <w:delText>Cách xử lí</w:delText>
                </w:r>
                <w:bookmarkStart w:id="4653" w:name="_Toc531003299"/>
                <w:bookmarkStart w:id="4654" w:name="_Toc531005216"/>
                <w:bookmarkStart w:id="4655" w:name="_Toc531569407"/>
                <w:bookmarkStart w:id="4656" w:name="_Toc531573255"/>
                <w:bookmarkStart w:id="4657" w:name="_Toc531576996"/>
                <w:bookmarkStart w:id="4658" w:name="_Toc531580734"/>
                <w:bookmarkEnd w:id="4653"/>
                <w:bookmarkEnd w:id="4654"/>
                <w:bookmarkEnd w:id="4655"/>
                <w:bookmarkEnd w:id="4656"/>
                <w:bookmarkEnd w:id="4657"/>
                <w:bookmarkEnd w:id="4658"/>
              </w:del>
            </w:ins>
          </w:p>
        </w:tc>
        <w:tc>
          <w:tcPr>
            <w:tcW w:w="6686" w:type="dxa"/>
          </w:tcPr>
          <w:p w14:paraId="7D83257C" w14:textId="36670733" w:rsidR="00C774DC" w:rsidRPr="000245EB" w:rsidDel="0044782A" w:rsidRDefault="00C774DC" w:rsidP="00FF2F5A">
            <w:pPr>
              <w:spacing w:line="288" w:lineRule="auto"/>
              <w:contextualSpacing/>
              <w:rPr>
                <w:ins w:id="4659" w:author="phuong vu" w:date="2018-11-22T13:51:00Z"/>
                <w:del w:id="4660" w:author="Tran Huan" w:date="2018-11-25T20:27:00Z"/>
                <w:rPrChange w:id="4661" w:author="Tran Huan" w:date="2018-11-25T16:07:00Z">
                  <w:rPr>
                    <w:ins w:id="4662" w:author="phuong vu" w:date="2018-11-22T13:51:00Z"/>
                    <w:del w:id="4663" w:author="Tran Huan" w:date="2018-11-25T20:27:00Z"/>
                    <w:lang w:val="en-US"/>
                  </w:rPr>
                </w:rPrChange>
              </w:rPr>
              <w:pPrChange w:id="4664" w:author="Tran Huan" w:date="2018-12-02T23:57:00Z">
                <w:pPr>
                  <w:spacing w:line="276" w:lineRule="auto"/>
                </w:pPr>
              </w:pPrChange>
            </w:pPr>
            <w:ins w:id="4665" w:author="phuong vu" w:date="2018-11-22T13:51:00Z">
              <w:del w:id="4666" w:author="Tran Huan" w:date="2018-11-25T20:27:00Z">
                <w:r w:rsidRPr="000245EB" w:rsidDel="0044782A">
                  <w:rPr>
                    <w:rPrChange w:id="4667" w:author="Tran Huan" w:date="2018-11-25T16:07:00Z">
                      <w:rPr>
                        <w:lang w:val="en-US"/>
                      </w:rPr>
                    </w:rPrChange>
                  </w:rPr>
                  <w:delText>Bước 1: Click “</w:delText>
                </w:r>
                <w:r w:rsidRPr="000245EB" w:rsidDel="0044782A">
                  <w:rPr>
                    <w:i/>
                    <w:rPrChange w:id="4668" w:author="Tran Huan" w:date="2018-11-25T16:07:00Z">
                      <w:rPr>
                        <w:i/>
                        <w:lang w:val="en-US"/>
                      </w:rPr>
                    </w:rPrChange>
                  </w:rPr>
                  <w:delText>Quản lí biên nhận</w:delText>
                </w:r>
                <w:r w:rsidRPr="000245EB" w:rsidDel="0044782A">
                  <w:rPr>
                    <w:rPrChange w:id="4669" w:author="Tran Huan" w:date="2018-11-25T16:07:00Z">
                      <w:rPr>
                        <w:lang w:val="en-US"/>
                      </w:rPr>
                    </w:rPrChange>
                  </w:rPr>
                  <w:delText>” ở bên thanh menu cạnh trái và chọn trạng thái của biên nhận. Danh mục con của quản lí biên nhận được hiển thị như sau:</w:delText>
                </w:r>
                <w:bookmarkStart w:id="4670" w:name="_Toc531003300"/>
                <w:bookmarkStart w:id="4671" w:name="_Toc531005217"/>
                <w:bookmarkStart w:id="4672" w:name="_Toc531569408"/>
                <w:bookmarkStart w:id="4673" w:name="_Toc531573256"/>
                <w:bookmarkStart w:id="4674" w:name="_Toc531576997"/>
                <w:bookmarkStart w:id="4675" w:name="_Toc531580735"/>
                <w:bookmarkEnd w:id="4670"/>
                <w:bookmarkEnd w:id="4671"/>
                <w:bookmarkEnd w:id="4672"/>
                <w:bookmarkEnd w:id="4673"/>
                <w:bookmarkEnd w:id="4674"/>
                <w:bookmarkEnd w:id="4675"/>
              </w:del>
            </w:ins>
          </w:p>
          <w:p w14:paraId="2B4210E4" w14:textId="50B6846E" w:rsidR="00C774DC" w:rsidRPr="000245EB" w:rsidDel="0044782A" w:rsidRDefault="00C774DC" w:rsidP="00FF2F5A">
            <w:pPr>
              <w:pStyle w:val="ListParagraph"/>
              <w:numPr>
                <w:ilvl w:val="0"/>
                <w:numId w:val="29"/>
              </w:numPr>
              <w:spacing w:line="288" w:lineRule="auto"/>
              <w:rPr>
                <w:ins w:id="4676" w:author="phuong vu" w:date="2018-11-22T13:51:00Z"/>
                <w:del w:id="4677" w:author="Tran Huan" w:date="2018-11-25T20:27:00Z"/>
                <w:rPrChange w:id="4678" w:author="Tran Huan" w:date="2018-11-25T16:07:00Z">
                  <w:rPr>
                    <w:ins w:id="4679" w:author="phuong vu" w:date="2018-11-22T13:51:00Z"/>
                    <w:del w:id="4680" w:author="Tran Huan" w:date="2018-11-25T20:27:00Z"/>
                    <w:lang w:val="en-US"/>
                  </w:rPr>
                </w:rPrChange>
              </w:rPr>
              <w:pPrChange w:id="4681" w:author="Tran Huan" w:date="2018-12-02T23:57:00Z">
                <w:pPr>
                  <w:pStyle w:val="ListParagraph"/>
                  <w:numPr>
                    <w:numId w:val="29"/>
                  </w:numPr>
                  <w:spacing w:line="276" w:lineRule="auto"/>
                  <w:ind w:hanging="360"/>
                </w:pPr>
              </w:pPrChange>
            </w:pPr>
            <w:ins w:id="4682" w:author="phuong vu" w:date="2018-11-22T13:51:00Z">
              <w:del w:id="4683" w:author="Tran Huan" w:date="2018-11-25T20:27:00Z">
                <w:r w:rsidRPr="000245EB" w:rsidDel="0044782A">
                  <w:rPr>
                    <w:i/>
                    <w:rPrChange w:id="4684" w:author="Tran Huan" w:date="2018-11-25T16:07:00Z">
                      <w:rPr>
                        <w:i/>
                        <w:lang w:val="en-US"/>
                      </w:rPr>
                    </w:rPrChange>
                  </w:rPr>
                  <w:delText>Nhân viên quản lí đơn hàng</w:delText>
                </w:r>
                <w:r w:rsidRPr="000245EB" w:rsidDel="0044782A">
                  <w:rPr>
                    <w:rPrChange w:id="4685" w:author="Tran Huan" w:date="2018-11-25T16:07:00Z">
                      <w:rPr>
                        <w:lang w:val="en-US"/>
                      </w:rPr>
                    </w:rPrChange>
                  </w:rPr>
                  <w:delText>: Đang chờ nhận đồ, đã nhận đồ, đang chờ giao đồ, đã giao đồ.</w:delText>
                </w:r>
                <w:bookmarkStart w:id="4686" w:name="_Toc531003301"/>
                <w:bookmarkStart w:id="4687" w:name="_Toc531005218"/>
                <w:bookmarkStart w:id="4688" w:name="_Toc531569409"/>
                <w:bookmarkStart w:id="4689" w:name="_Toc531573257"/>
                <w:bookmarkStart w:id="4690" w:name="_Toc531576998"/>
                <w:bookmarkStart w:id="4691" w:name="_Toc531580736"/>
                <w:bookmarkEnd w:id="4686"/>
                <w:bookmarkEnd w:id="4687"/>
                <w:bookmarkEnd w:id="4688"/>
                <w:bookmarkEnd w:id="4689"/>
                <w:bookmarkEnd w:id="4690"/>
                <w:bookmarkEnd w:id="4691"/>
              </w:del>
            </w:ins>
          </w:p>
          <w:p w14:paraId="208EC4A2" w14:textId="3ABA7880" w:rsidR="00C774DC" w:rsidRPr="000245EB" w:rsidDel="0044782A" w:rsidRDefault="00C774DC" w:rsidP="00FF2F5A">
            <w:pPr>
              <w:pStyle w:val="ListParagraph"/>
              <w:numPr>
                <w:ilvl w:val="0"/>
                <w:numId w:val="29"/>
              </w:numPr>
              <w:spacing w:line="288" w:lineRule="auto"/>
              <w:rPr>
                <w:ins w:id="4692" w:author="phuong vu" w:date="2018-11-22T13:51:00Z"/>
                <w:del w:id="4693" w:author="Tran Huan" w:date="2018-11-25T20:27:00Z"/>
                <w:rPrChange w:id="4694" w:author="Tran Huan" w:date="2018-11-25T16:07:00Z">
                  <w:rPr>
                    <w:ins w:id="4695" w:author="phuong vu" w:date="2018-11-22T13:51:00Z"/>
                    <w:del w:id="4696" w:author="Tran Huan" w:date="2018-11-25T20:27:00Z"/>
                    <w:lang w:val="en-US"/>
                  </w:rPr>
                </w:rPrChange>
              </w:rPr>
              <w:pPrChange w:id="4697" w:author="Tran Huan" w:date="2018-12-02T23:57:00Z">
                <w:pPr>
                  <w:pStyle w:val="ListParagraph"/>
                  <w:numPr>
                    <w:numId w:val="29"/>
                  </w:numPr>
                  <w:spacing w:line="276" w:lineRule="auto"/>
                  <w:ind w:hanging="360"/>
                </w:pPr>
              </w:pPrChange>
            </w:pPr>
            <w:ins w:id="4698" w:author="phuong vu" w:date="2018-11-22T13:51:00Z">
              <w:del w:id="4699" w:author="Tran Huan" w:date="2018-11-25T20:27:00Z">
                <w:r w:rsidRPr="000245EB" w:rsidDel="0044782A">
                  <w:rPr>
                    <w:i/>
                    <w:rPrChange w:id="4700" w:author="Tran Huan" w:date="2018-11-25T16:07:00Z">
                      <w:rPr>
                        <w:i/>
                        <w:lang w:val="en-US"/>
                      </w:rPr>
                    </w:rPrChange>
                  </w:rPr>
                  <w:delText>Nhân viên nhận và trả quần áo:</w:delText>
                </w:r>
                <w:r w:rsidRPr="000245EB" w:rsidDel="0044782A">
                  <w:rPr>
                    <w:rPrChange w:id="4701" w:author="Tran Huan" w:date="2018-11-25T16:07:00Z">
                      <w:rPr>
                        <w:lang w:val="en-US"/>
                      </w:rPr>
                    </w:rPrChange>
                  </w:rPr>
                  <w:delText xml:space="preserve"> Đang chờ nhận đồ, đã nhận đồ, đang chờ giao đồ, đã giao đồ. </w:delText>
                </w:r>
                <w:bookmarkStart w:id="4702" w:name="_Toc531003302"/>
                <w:bookmarkStart w:id="4703" w:name="_Toc531005219"/>
                <w:bookmarkStart w:id="4704" w:name="_Toc531569410"/>
                <w:bookmarkStart w:id="4705" w:name="_Toc531573258"/>
                <w:bookmarkStart w:id="4706" w:name="_Toc531576999"/>
                <w:bookmarkStart w:id="4707" w:name="_Toc531580737"/>
                <w:bookmarkEnd w:id="4702"/>
                <w:bookmarkEnd w:id="4703"/>
                <w:bookmarkEnd w:id="4704"/>
                <w:bookmarkEnd w:id="4705"/>
                <w:bookmarkEnd w:id="4706"/>
                <w:bookmarkEnd w:id="4707"/>
              </w:del>
            </w:ins>
          </w:p>
          <w:p w14:paraId="201A5179" w14:textId="71249979" w:rsidR="00C774DC" w:rsidRPr="000245EB" w:rsidDel="0044782A" w:rsidRDefault="00C774DC" w:rsidP="00FF2F5A">
            <w:pPr>
              <w:spacing w:line="288" w:lineRule="auto"/>
              <w:contextualSpacing/>
              <w:rPr>
                <w:ins w:id="4708" w:author="phuong vu" w:date="2018-11-22T13:51:00Z"/>
                <w:del w:id="4709" w:author="Tran Huan" w:date="2018-11-25T20:27:00Z"/>
                <w:rPrChange w:id="4710" w:author="Tran Huan" w:date="2018-11-25T16:07:00Z">
                  <w:rPr>
                    <w:ins w:id="4711" w:author="phuong vu" w:date="2018-11-22T13:51:00Z"/>
                    <w:del w:id="4712" w:author="Tran Huan" w:date="2018-11-25T20:27:00Z"/>
                    <w:lang w:val="en-US"/>
                  </w:rPr>
                </w:rPrChange>
              </w:rPr>
              <w:pPrChange w:id="4713" w:author="Tran Huan" w:date="2018-12-02T23:57:00Z">
                <w:pPr>
                  <w:spacing w:line="276" w:lineRule="auto"/>
                </w:pPr>
              </w:pPrChange>
            </w:pPr>
            <w:ins w:id="4714" w:author="phuong vu" w:date="2018-11-22T13:51:00Z">
              <w:del w:id="4715" w:author="Tran Huan" w:date="2018-11-25T20:27:00Z">
                <w:r w:rsidRPr="000245EB" w:rsidDel="0044782A">
                  <w:rPr>
                    <w:rPrChange w:id="4716" w:author="Tran Huan" w:date="2018-11-25T16:07:00Z">
                      <w:rPr>
                        <w:lang w:val="en-US"/>
                      </w:rPr>
                    </w:rPrChange>
                  </w:rPr>
                  <w:delText>Bước 2: Danh sách biên nhận được hiển thị theo dạng bảng. Ở đây người dùng có thể tìm kiếm biên nhận dựa trên các tiêu chí là các cột của bảng.</w:delText>
                </w:r>
                <w:bookmarkStart w:id="4717" w:name="_Toc531003303"/>
                <w:bookmarkStart w:id="4718" w:name="_Toc531005220"/>
                <w:bookmarkStart w:id="4719" w:name="_Toc531569411"/>
                <w:bookmarkStart w:id="4720" w:name="_Toc531573259"/>
                <w:bookmarkStart w:id="4721" w:name="_Toc531577000"/>
                <w:bookmarkStart w:id="4722" w:name="_Toc531580738"/>
                <w:bookmarkEnd w:id="4717"/>
                <w:bookmarkEnd w:id="4718"/>
                <w:bookmarkEnd w:id="4719"/>
                <w:bookmarkEnd w:id="4720"/>
                <w:bookmarkEnd w:id="4721"/>
                <w:bookmarkEnd w:id="4722"/>
              </w:del>
            </w:ins>
          </w:p>
          <w:p w14:paraId="2CB44189" w14:textId="61EB436F" w:rsidR="00C774DC" w:rsidRPr="000245EB" w:rsidDel="0044782A" w:rsidRDefault="00C774DC" w:rsidP="00FF2F5A">
            <w:pPr>
              <w:spacing w:line="288" w:lineRule="auto"/>
              <w:contextualSpacing/>
              <w:rPr>
                <w:ins w:id="4723" w:author="phuong vu" w:date="2018-11-22T13:51:00Z"/>
                <w:del w:id="4724" w:author="Tran Huan" w:date="2018-11-25T20:27:00Z"/>
                <w:rPrChange w:id="4725" w:author="Tran Huan" w:date="2018-11-25T16:07:00Z">
                  <w:rPr>
                    <w:ins w:id="4726" w:author="phuong vu" w:date="2018-11-22T13:51:00Z"/>
                    <w:del w:id="4727" w:author="Tran Huan" w:date="2018-11-25T20:27:00Z"/>
                    <w:lang w:val="en-US"/>
                  </w:rPr>
                </w:rPrChange>
              </w:rPr>
              <w:pPrChange w:id="4728" w:author="Tran Huan" w:date="2018-12-02T23:57:00Z">
                <w:pPr>
                  <w:spacing w:line="276" w:lineRule="auto"/>
                </w:pPr>
              </w:pPrChange>
            </w:pPr>
            <w:ins w:id="4729" w:author="phuong vu" w:date="2018-11-22T13:51:00Z">
              <w:del w:id="4730" w:author="Tran Huan" w:date="2018-11-25T20:27:00Z">
                <w:r w:rsidRPr="000245EB" w:rsidDel="0044782A">
                  <w:rPr>
                    <w:rPrChange w:id="4731" w:author="Tran Huan" w:date="2018-11-25T16:07:00Z">
                      <w:rPr>
                        <w:lang w:val="en-US"/>
                      </w:rPr>
                    </w:rPrChange>
                  </w:rPr>
                  <w:delText>Bước 3: Khi người dùng nhấn vào tên khách hàng để truy cập vào chi tiết biên nhận. Ở đây, người dùng có thể xem thông tin chi tiết biên nhận. Các chức năng có thể tại trang chi tiết biên nhận theo loại nhân viên và trạng thái đơn hàng:</w:delText>
                </w:r>
                <w:bookmarkStart w:id="4732" w:name="_Toc531003304"/>
                <w:bookmarkStart w:id="4733" w:name="_Toc531005221"/>
                <w:bookmarkStart w:id="4734" w:name="_Toc531569412"/>
                <w:bookmarkStart w:id="4735" w:name="_Toc531573260"/>
                <w:bookmarkStart w:id="4736" w:name="_Toc531577001"/>
                <w:bookmarkStart w:id="4737" w:name="_Toc531580739"/>
                <w:bookmarkEnd w:id="4732"/>
                <w:bookmarkEnd w:id="4733"/>
                <w:bookmarkEnd w:id="4734"/>
                <w:bookmarkEnd w:id="4735"/>
                <w:bookmarkEnd w:id="4736"/>
                <w:bookmarkEnd w:id="4737"/>
              </w:del>
            </w:ins>
          </w:p>
          <w:p w14:paraId="1A42EF8D" w14:textId="328156D7" w:rsidR="00C774DC" w:rsidRPr="000245EB" w:rsidDel="0044782A" w:rsidRDefault="00C774DC" w:rsidP="00FF2F5A">
            <w:pPr>
              <w:pStyle w:val="ListParagraph"/>
              <w:numPr>
                <w:ilvl w:val="0"/>
                <w:numId w:val="30"/>
              </w:numPr>
              <w:spacing w:line="288" w:lineRule="auto"/>
              <w:rPr>
                <w:ins w:id="4738" w:author="phuong vu" w:date="2018-11-22T13:51:00Z"/>
                <w:del w:id="4739" w:author="Tran Huan" w:date="2018-11-25T20:27:00Z"/>
                <w:rPrChange w:id="4740" w:author="Tran Huan" w:date="2018-11-25T16:07:00Z">
                  <w:rPr>
                    <w:ins w:id="4741" w:author="phuong vu" w:date="2018-11-22T13:51:00Z"/>
                    <w:del w:id="4742" w:author="Tran Huan" w:date="2018-11-25T20:27:00Z"/>
                    <w:lang w:val="en-US"/>
                  </w:rPr>
                </w:rPrChange>
              </w:rPr>
              <w:pPrChange w:id="4743" w:author="Tran Huan" w:date="2018-12-02T23:57:00Z">
                <w:pPr>
                  <w:pStyle w:val="ListParagraph"/>
                  <w:numPr>
                    <w:numId w:val="30"/>
                  </w:numPr>
                  <w:spacing w:line="276" w:lineRule="auto"/>
                  <w:ind w:hanging="360"/>
                </w:pPr>
              </w:pPrChange>
            </w:pPr>
            <w:ins w:id="4744" w:author="phuong vu" w:date="2018-11-22T13:51:00Z">
              <w:del w:id="4745" w:author="Tran Huan" w:date="2018-11-25T20:27:00Z">
                <w:r w:rsidRPr="000245EB" w:rsidDel="0044782A">
                  <w:rPr>
                    <w:rPrChange w:id="4746" w:author="Tran Huan" w:date="2018-11-25T16:07:00Z">
                      <w:rPr>
                        <w:lang w:val="en-US"/>
                      </w:rPr>
                    </w:rPrChange>
                  </w:rPr>
                  <w:delText>Trạng thái “</w:delText>
                </w:r>
                <w:r w:rsidRPr="000245EB" w:rsidDel="0044782A">
                  <w:rPr>
                    <w:i/>
                    <w:rPrChange w:id="4747" w:author="Tran Huan" w:date="2018-11-25T16:07:00Z">
                      <w:rPr>
                        <w:i/>
                        <w:lang w:val="en-US"/>
                      </w:rPr>
                    </w:rPrChange>
                  </w:rPr>
                  <w:delText>đang chờ nhận đồ</w:delText>
                </w:r>
                <w:r w:rsidRPr="000245EB" w:rsidDel="0044782A">
                  <w:rPr>
                    <w:rPrChange w:id="4748" w:author="Tran Huan" w:date="2018-11-25T16:07:00Z">
                      <w:rPr>
                        <w:lang w:val="en-US"/>
                      </w:rPr>
                    </w:rPrChange>
                  </w:rPr>
                  <w:delText>”: Nhân viên nhận và trả quần áo nhấn “</w:delText>
                </w:r>
                <w:r w:rsidRPr="000245EB" w:rsidDel="0044782A">
                  <w:rPr>
                    <w:i/>
                    <w:rPrChange w:id="4749" w:author="Tran Huan" w:date="2018-11-25T16:07:00Z">
                      <w:rPr>
                        <w:i/>
                        <w:lang w:val="en-US"/>
                      </w:rPr>
                    </w:rPrChange>
                  </w:rPr>
                  <w:delText>chấp nhận</w:delText>
                </w:r>
                <w:r w:rsidRPr="000245EB" w:rsidDel="0044782A">
                  <w:rPr>
                    <w:rPrChange w:id="4750" w:author="Tran Huan" w:date="2018-11-25T16:07:00Z">
                      <w:rPr>
                        <w:lang w:val="en-US"/>
                      </w:rPr>
                    </w:rPrChange>
                  </w:rPr>
                  <w:delTex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delText>
                </w:r>
                <w:r w:rsidRPr="000245EB" w:rsidDel="0044782A">
                  <w:rPr>
                    <w:i/>
                    <w:rPrChange w:id="4751" w:author="Tran Huan" w:date="2018-11-25T16:07:00Z">
                      <w:rPr>
                        <w:i/>
                        <w:lang w:val="en-US"/>
                      </w:rPr>
                    </w:rPrChange>
                  </w:rPr>
                  <w:delText>“đã nhận”</w:delText>
                </w:r>
                <w:r w:rsidRPr="000245EB" w:rsidDel="0044782A">
                  <w:rPr>
                    <w:rPrChange w:id="4752" w:author="Tran Huan" w:date="2018-11-25T16:07:00Z">
                      <w:rPr>
                        <w:lang w:val="en-US"/>
                      </w:rPr>
                    </w:rPrChange>
                  </w:rPr>
                  <w:delText xml:space="preserve"> để thay đổi trạng thái biên nhận thành </w:delText>
                </w:r>
                <w:r w:rsidRPr="000245EB" w:rsidDel="0044782A">
                  <w:rPr>
                    <w:i/>
                    <w:rPrChange w:id="4753" w:author="Tran Huan" w:date="2018-11-25T16:07:00Z">
                      <w:rPr>
                        <w:i/>
                        <w:lang w:val="en-US"/>
                      </w:rPr>
                    </w:rPrChange>
                  </w:rPr>
                  <w:delText xml:space="preserve">“đã nhận đồ” </w:delText>
                </w:r>
                <w:r w:rsidRPr="000245EB" w:rsidDel="0044782A">
                  <w:rPr>
                    <w:rPrChange w:id="4754" w:author="Tran Huan" w:date="2018-11-25T16:07:00Z">
                      <w:rPr>
                        <w:lang w:val="en-US"/>
                      </w:rPr>
                    </w:rPrChange>
                  </w:rPr>
                  <w:delText xml:space="preserve">và đơn hàng ứng với biên nhận chuyển từ </w:delText>
                </w:r>
                <w:r w:rsidRPr="000245EB" w:rsidDel="0044782A">
                  <w:rPr>
                    <w:i/>
                    <w:rPrChange w:id="4755" w:author="Tran Huan" w:date="2018-11-25T16:07:00Z">
                      <w:rPr>
                        <w:i/>
                        <w:lang w:val="en-US"/>
                      </w:rPr>
                    </w:rPrChange>
                  </w:rPr>
                  <w:delText xml:space="preserve">“đã nhận” </w:delText>
                </w:r>
                <w:r w:rsidRPr="000245EB" w:rsidDel="0044782A">
                  <w:rPr>
                    <w:rPrChange w:id="4756" w:author="Tran Huan" w:date="2018-11-25T16:07:00Z">
                      <w:rPr>
                        <w:lang w:val="en-US"/>
                      </w:rPr>
                    </w:rPrChange>
                  </w:rPr>
                  <w:delText xml:space="preserve">thành </w:delText>
                </w:r>
                <w:r w:rsidRPr="000245EB" w:rsidDel="0044782A">
                  <w:rPr>
                    <w:i/>
                    <w:rPrChange w:id="4757" w:author="Tran Huan" w:date="2018-11-25T16:07:00Z">
                      <w:rPr>
                        <w:i/>
                        <w:lang w:val="en-US"/>
                      </w:rPr>
                    </w:rPrChange>
                  </w:rPr>
                  <w:delText xml:space="preserve">“đang chờ xử lí”. </w:delText>
                </w:r>
                <w:bookmarkStart w:id="4758" w:name="_Toc531003305"/>
                <w:bookmarkStart w:id="4759" w:name="_Toc531005222"/>
                <w:bookmarkStart w:id="4760" w:name="_Toc531569413"/>
                <w:bookmarkStart w:id="4761" w:name="_Toc531573261"/>
                <w:bookmarkStart w:id="4762" w:name="_Toc531577002"/>
                <w:bookmarkStart w:id="4763" w:name="_Toc531580740"/>
                <w:bookmarkEnd w:id="4758"/>
                <w:bookmarkEnd w:id="4759"/>
                <w:bookmarkEnd w:id="4760"/>
                <w:bookmarkEnd w:id="4761"/>
                <w:bookmarkEnd w:id="4762"/>
                <w:bookmarkEnd w:id="4763"/>
              </w:del>
            </w:ins>
          </w:p>
          <w:p w14:paraId="14ECB257" w14:textId="178DD29D" w:rsidR="00C774DC" w:rsidRPr="000245EB" w:rsidDel="0044782A" w:rsidRDefault="00C774DC" w:rsidP="00FF2F5A">
            <w:pPr>
              <w:pStyle w:val="ListParagraph"/>
              <w:numPr>
                <w:ilvl w:val="0"/>
                <w:numId w:val="30"/>
              </w:numPr>
              <w:spacing w:line="288" w:lineRule="auto"/>
              <w:rPr>
                <w:ins w:id="4764" w:author="phuong vu" w:date="2018-11-22T13:51:00Z"/>
                <w:del w:id="4765" w:author="Tran Huan" w:date="2018-11-25T20:27:00Z"/>
                <w:rPrChange w:id="4766" w:author="Tran Huan" w:date="2018-11-25T16:07:00Z">
                  <w:rPr>
                    <w:ins w:id="4767" w:author="phuong vu" w:date="2018-11-22T13:51:00Z"/>
                    <w:del w:id="4768" w:author="Tran Huan" w:date="2018-11-25T20:27:00Z"/>
                    <w:lang w:val="en-US"/>
                  </w:rPr>
                </w:rPrChange>
              </w:rPr>
              <w:pPrChange w:id="4769" w:author="Tran Huan" w:date="2018-12-02T23:57:00Z">
                <w:pPr>
                  <w:pStyle w:val="ListParagraph"/>
                  <w:numPr>
                    <w:numId w:val="30"/>
                  </w:numPr>
                  <w:spacing w:line="276" w:lineRule="auto"/>
                  <w:ind w:hanging="360"/>
                </w:pPr>
              </w:pPrChange>
            </w:pPr>
            <w:ins w:id="4770" w:author="phuong vu" w:date="2018-11-22T13:51:00Z">
              <w:del w:id="4771" w:author="Tran Huan" w:date="2018-11-25T20:27:00Z">
                <w:r w:rsidRPr="000245EB" w:rsidDel="0044782A">
                  <w:rPr>
                    <w:rPrChange w:id="4772" w:author="Tran Huan" w:date="2018-11-25T16:07:00Z">
                      <w:rPr>
                        <w:lang w:val="en-US"/>
                      </w:rPr>
                    </w:rPrChange>
                  </w:rPr>
                  <w:delText xml:space="preserve">Trạng thái </w:delText>
                </w:r>
                <w:r w:rsidRPr="000245EB" w:rsidDel="0044782A">
                  <w:rPr>
                    <w:i/>
                    <w:rPrChange w:id="4773" w:author="Tran Huan" w:date="2018-11-25T16:07:00Z">
                      <w:rPr>
                        <w:i/>
                        <w:lang w:val="en-US"/>
                      </w:rPr>
                    </w:rPrChange>
                  </w:rPr>
                  <w:delText xml:space="preserve">“đang chờ giao đồ”: </w:delText>
                </w:r>
                <w:r w:rsidRPr="000245EB" w:rsidDel="0044782A">
                  <w:rPr>
                    <w:rPrChange w:id="4774" w:author="Tran Huan" w:date="2018-11-25T16:07:00Z">
                      <w:rPr>
                        <w:lang w:val="en-US"/>
                      </w:rPr>
                    </w:rPrChange>
                  </w:rPr>
                  <w:delText xml:space="preserve">Nhân viên nhận và trả quần ảo nhấn vào nút </w:delText>
                </w:r>
                <w:r w:rsidRPr="000245EB" w:rsidDel="0044782A">
                  <w:rPr>
                    <w:i/>
                    <w:rPrChange w:id="4775" w:author="Tran Huan" w:date="2018-11-25T16:07:00Z">
                      <w:rPr>
                        <w:i/>
                        <w:lang w:val="en-US"/>
                      </w:rPr>
                    </w:rPrChange>
                  </w:rPr>
                  <w:delText xml:space="preserve">“giao đồ”, </w:delText>
                </w:r>
                <w:r w:rsidRPr="000245EB" w:rsidDel="0044782A">
                  <w:rPr>
                    <w:rPrChange w:id="4776" w:author="Tran Huan" w:date="2018-11-25T16:07:00Z">
                      <w:rPr>
                        <w:lang w:val="en-US"/>
                      </w:rPr>
                    </w:rPrChange>
                  </w:rPr>
                  <w:delText>người dùng sẽ được gán thành người đi giao đơn hàng đó và có nhiệm vụ câp nhật thông tin biên nhận (bao gồm thời gian, ngày giao đơn hàng, số lượng quần áo giao). Sau khi giao hoàn tất buộc nhấn nút “</w:delText>
                </w:r>
                <w:r w:rsidRPr="000245EB" w:rsidDel="0044782A">
                  <w:rPr>
                    <w:i/>
                    <w:rPrChange w:id="4777" w:author="Tran Huan" w:date="2018-11-25T16:07:00Z">
                      <w:rPr>
                        <w:i/>
                        <w:lang w:val="en-US"/>
                      </w:rPr>
                    </w:rPrChange>
                  </w:rPr>
                  <w:delText>đã giao</w:delText>
                </w:r>
                <w:r w:rsidRPr="000245EB" w:rsidDel="0044782A">
                  <w:rPr>
                    <w:rPrChange w:id="4778" w:author="Tran Huan" w:date="2018-11-25T16:07:00Z">
                      <w:rPr>
                        <w:lang w:val="en-US"/>
                      </w:rPr>
                    </w:rPrChange>
                  </w:rPr>
                  <w:delText>” và đơn hàng ứng với biên nhận chuyển từ “</w:delText>
                </w:r>
                <w:r w:rsidRPr="000245EB" w:rsidDel="0044782A">
                  <w:rPr>
                    <w:i/>
                    <w:rPrChange w:id="4779" w:author="Tran Huan" w:date="2018-11-25T16:07:00Z">
                      <w:rPr>
                        <w:i/>
                        <w:lang w:val="en-US"/>
                      </w:rPr>
                    </w:rPrChange>
                  </w:rPr>
                  <w:delText>đã xử lí hoàn tất</w:delText>
                </w:r>
                <w:r w:rsidRPr="000245EB" w:rsidDel="0044782A">
                  <w:rPr>
                    <w:rPrChange w:id="4780" w:author="Tran Huan" w:date="2018-11-25T16:07:00Z">
                      <w:rPr>
                        <w:lang w:val="en-US"/>
                      </w:rPr>
                    </w:rPrChange>
                  </w:rPr>
                  <w:delText xml:space="preserve">” thành </w:delText>
                </w:r>
                <w:r w:rsidRPr="000245EB" w:rsidDel="0044782A">
                  <w:rPr>
                    <w:i/>
                    <w:rPrChange w:id="4781" w:author="Tran Huan" w:date="2018-11-25T16:07:00Z">
                      <w:rPr>
                        <w:i/>
                        <w:lang w:val="en-US"/>
                      </w:rPr>
                    </w:rPrChange>
                  </w:rPr>
                  <w:delText>“thành công”.</w:delText>
                </w:r>
                <w:bookmarkStart w:id="4782" w:name="_Toc531003306"/>
                <w:bookmarkStart w:id="4783" w:name="_Toc531005223"/>
                <w:bookmarkStart w:id="4784" w:name="_Toc531569414"/>
                <w:bookmarkStart w:id="4785" w:name="_Toc531573262"/>
                <w:bookmarkStart w:id="4786" w:name="_Toc531577003"/>
                <w:bookmarkStart w:id="4787" w:name="_Toc531580741"/>
                <w:bookmarkEnd w:id="4782"/>
                <w:bookmarkEnd w:id="4783"/>
                <w:bookmarkEnd w:id="4784"/>
                <w:bookmarkEnd w:id="4785"/>
                <w:bookmarkEnd w:id="4786"/>
                <w:bookmarkEnd w:id="4787"/>
              </w:del>
            </w:ins>
          </w:p>
        </w:tc>
        <w:bookmarkStart w:id="4788" w:name="_Toc531003307"/>
        <w:bookmarkStart w:id="4789" w:name="_Toc531005224"/>
        <w:bookmarkStart w:id="4790" w:name="_Toc531569415"/>
        <w:bookmarkStart w:id="4791" w:name="_Toc531573263"/>
        <w:bookmarkStart w:id="4792" w:name="_Toc531577004"/>
        <w:bookmarkStart w:id="4793" w:name="_Toc531580742"/>
        <w:bookmarkEnd w:id="4788"/>
        <w:bookmarkEnd w:id="4789"/>
        <w:bookmarkEnd w:id="4790"/>
        <w:bookmarkEnd w:id="4791"/>
        <w:bookmarkEnd w:id="4792"/>
        <w:bookmarkEnd w:id="4793"/>
      </w:tr>
      <w:tr w:rsidR="00C774DC" w:rsidRPr="00AB54FD" w:rsidDel="0044782A" w14:paraId="1EFDC670" w14:textId="4006BE9D" w:rsidTr="00C774DC">
        <w:trPr>
          <w:ins w:id="4794" w:author="phuong vu" w:date="2018-11-22T13:51:00Z"/>
          <w:del w:id="4795" w:author="Tran Huan" w:date="2018-11-25T20:27:00Z"/>
        </w:trPr>
        <w:tc>
          <w:tcPr>
            <w:tcW w:w="2425" w:type="dxa"/>
          </w:tcPr>
          <w:p w14:paraId="440F1BE4" w14:textId="184C58C8" w:rsidR="00C774DC" w:rsidRPr="00AB54FD" w:rsidDel="0044782A" w:rsidRDefault="00C774DC" w:rsidP="00FF2F5A">
            <w:pPr>
              <w:spacing w:line="288" w:lineRule="auto"/>
              <w:contextualSpacing/>
              <w:rPr>
                <w:ins w:id="4796" w:author="phuong vu" w:date="2018-11-22T13:51:00Z"/>
                <w:del w:id="4797" w:author="Tran Huan" w:date="2018-11-25T20:27:00Z"/>
                <w:b/>
                <w:rPrChange w:id="4798" w:author="Tran Huan" w:date="2018-12-03T03:46:00Z">
                  <w:rPr>
                    <w:ins w:id="4799" w:author="phuong vu" w:date="2018-11-22T13:51:00Z"/>
                    <w:del w:id="4800" w:author="Tran Huan" w:date="2018-11-25T20:27:00Z"/>
                    <w:b/>
                  </w:rPr>
                </w:rPrChange>
              </w:rPr>
              <w:pPrChange w:id="4801" w:author="Tran Huan" w:date="2018-12-02T23:57:00Z">
                <w:pPr>
                  <w:spacing w:line="276" w:lineRule="auto"/>
                </w:pPr>
              </w:pPrChange>
            </w:pPr>
            <w:ins w:id="4802" w:author="phuong vu" w:date="2018-11-22T13:51:00Z">
              <w:del w:id="4803" w:author="Tran Huan" w:date="2018-11-25T20:27:00Z">
                <w:r w:rsidRPr="00AB54FD" w:rsidDel="0044782A">
                  <w:rPr>
                    <w:b/>
                    <w:rPrChange w:id="4804" w:author="Tran Huan" w:date="2018-12-03T03:46:00Z">
                      <w:rPr>
                        <w:b/>
                      </w:rPr>
                    </w:rPrChange>
                  </w:rPr>
                  <w:delText>Kết quả</w:delText>
                </w:r>
                <w:bookmarkStart w:id="4805" w:name="_Toc531003308"/>
                <w:bookmarkStart w:id="4806" w:name="_Toc531005225"/>
                <w:bookmarkStart w:id="4807" w:name="_Toc531569416"/>
                <w:bookmarkStart w:id="4808" w:name="_Toc531573264"/>
                <w:bookmarkStart w:id="4809" w:name="_Toc531577005"/>
                <w:bookmarkStart w:id="4810" w:name="_Toc531580743"/>
                <w:bookmarkEnd w:id="4805"/>
                <w:bookmarkEnd w:id="4806"/>
                <w:bookmarkEnd w:id="4807"/>
                <w:bookmarkEnd w:id="4808"/>
                <w:bookmarkEnd w:id="4809"/>
                <w:bookmarkEnd w:id="4810"/>
              </w:del>
            </w:ins>
          </w:p>
        </w:tc>
        <w:tc>
          <w:tcPr>
            <w:tcW w:w="6686" w:type="dxa"/>
          </w:tcPr>
          <w:p w14:paraId="12ADD6E4" w14:textId="6FBEB3A5" w:rsidR="00C774DC" w:rsidRPr="000245EB" w:rsidDel="0044782A" w:rsidRDefault="00C774DC" w:rsidP="00FF2F5A">
            <w:pPr>
              <w:spacing w:line="288" w:lineRule="auto"/>
              <w:contextualSpacing/>
              <w:rPr>
                <w:ins w:id="4811" w:author="phuong vu" w:date="2018-11-22T13:51:00Z"/>
                <w:del w:id="4812" w:author="Tran Huan" w:date="2018-11-25T20:27:00Z"/>
                <w:rPrChange w:id="4813" w:author="Tran Huan" w:date="2018-11-25T16:07:00Z">
                  <w:rPr>
                    <w:ins w:id="4814" w:author="phuong vu" w:date="2018-11-22T13:51:00Z"/>
                    <w:del w:id="4815" w:author="Tran Huan" w:date="2018-11-25T20:27:00Z"/>
                    <w:lang w:val="en-US"/>
                  </w:rPr>
                </w:rPrChange>
              </w:rPr>
              <w:pPrChange w:id="4816" w:author="Tran Huan" w:date="2018-12-02T23:57:00Z">
                <w:pPr>
                  <w:spacing w:line="276" w:lineRule="auto"/>
                </w:pPr>
              </w:pPrChange>
            </w:pPr>
            <w:ins w:id="4817" w:author="phuong vu" w:date="2018-11-22T13:51:00Z">
              <w:del w:id="4818" w:author="Tran Huan" w:date="2018-11-25T20:27:00Z">
                <w:r w:rsidRPr="000245EB" w:rsidDel="0044782A">
                  <w:rPr>
                    <w:rPrChange w:id="4819" w:author="Tran Huan" w:date="2018-11-25T16:07:00Z">
                      <w:rPr>
                        <w:lang w:val="en-US"/>
                      </w:rPr>
                    </w:rPrChange>
                  </w:rPr>
                  <w:delText>Hiển thị thông tin tất cả biên nhận dưới dạng bảng.</w:delText>
                </w:r>
                <w:bookmarkStart w:id="4820" w:name="_Toc531003309"/>
                <w:bookmarkStart w:id="4821" w:name="_Toc531005226"/>
                <w:bookmarkStart w:id="4822" w:name="_Toc531569417"/>
                <w:bookmarkStart w:id="4823" w:name="_Toc531573265"/>
                <w:bookmarkStart w:id="4824" w:name="_Toc531577006"/>
                <w:bookmarkStart w:id="4825" w:name="_Toc531580744"/>
                <w:bookmarkEnd w:id="4820"/>
                <w:bookmarkEnd w:id="4821"/>
                <w:bookmarkEnd w:id="4822"/>
                <w:bookmarkEnd w:id="4823"/>
                <w:bookmarkEnd w:id="4824"/>
                <w:bookmarkEnd w:id="4825"/>
              </w:del>
            </w:ins>
          </w:p>
          <w:p w14:paraId="3219B33C" w14:textId="6873DD89" w:rsidR="00C774DC" w:rsidRPr="000245EB" w:rsidDel="0044782A" w:rsidRDefault="00C774DC" w:rsidP="00FF2F5A">
            <w:pPr>
              <w:spacing w:line="288" w:lineRule="auto"/>
              <w:contextualSpacing/>
              <w:rPr>
                <w:ins w:id="4826" w:author="phuong vu" w:date="2018-11-22T13:51:00Z"/>
                <w:del w:id="4827" w:author="Tran Huan" w:date="2018-11-25T20:27:00Z"/>
                <w:rPrChange w:id="4828" w:author="Tran Huan" w:date="2018-11-25T16:07:00Z">
                  <w:rPr>
                    <w:ins w:id="4829" w:author="phuong vu" w:date="2018-11-22T13:51:00Z"/>
                    <w:del w:id="4830" w:author="Tran Huan" w:date="2018-11-25T20:27:00Z"/>
                    <w:lang w:val="en-US"/>
                  </w:rPr>
                </w:rPrChange>
              </w:rPr>
              <w:pPrChange w:id="4831" w:author="Tran Huan" w:date="2018-12-02T23:57:00Z">
                <w:pPr>
                  <w:spacing w:line="276" w:lineRule="auto"/>
                </w:pPr>
              </w:pPrChange>
            </w:pPr>
            <w:ins w:id="4832" w:author="phuong vu" w:date="2018-11-22T13:51:00Z">
              <w:del w:id="4833" w:author="Tran Huan" w:date="2018-11-25T20:27:00Z">
                <w:r w:rsidRPr="000245EB" w:rsidDel="0044782A">
                  <w:rPr>
                    <w:rPrChange w:id="4834" w:author="Tran Huan" w:date="2018-11-25T16:07:00Z">
                      <w:rPr>
                        <w:lang w:val="en-US"/>
                      </w:rPr>
                    </w:rPrChange>
                  </w:rPr>
                  <w:delText>Khi nhấn vào tên khách hàng hiển thị chi tiết biên nhận.</w:delText>
                </w:r>
                <w:bookmarkStart w:id="4835" w:name="_Toc531003310"/>
                <w:bookmarkStart w:id="4836" w:name="_Toc531005227"/>
                <w:bookmarkStart w:id="4837" w:name="_Toc531569418"/>
                <w:bookmarkStart w:id="4838" w:name="_Toc531573266"/>
                <w:bookmarkStart w:id="4839" w:name="_Toc531577007"/>
                <w:bookmarkStart w:id="4840" w:name="_Toc531580745"/>
                <w:bookmarkEnd w:id="4835"/>
                <w:bookmarkEnd w:id="4836"/>
                <w:bookmarkEnd w:id="4837"/>
                <w:bookmarkEnd w:id="4838"/>
                <w:bookmarkEnd w:id="4839"/>
                <w:bookmarkEnd w:id="4840"/>
              </w:del>
            </w:ins>
          </w:p>
        </w:tc>
        <w:bookmarkStart w:id="4841" w:name="_Toc531003311"/>
        <w:bookmarkStart w:id="4842" w:name="_Toc531005228"/>
        <w:bookmarkStart w:id="4843" w:name="_Toc531569419"/>
        <w:bookmarkStart w:id="4844" w:name="_Toc531573267"/>
        <w:bookmarkStart w:id="4845" w:name="_Toc531577008"/>
        <w:bookmarkStart w:id="4846" w:name="_Toc531580746"/>
        <w:bookmarkEnd w:id="4841"/>
        <w:bookmarkEnd w:id="4842"/>
        <w:bookmarkEnd w:id="4843"/>
        <w:bookmarkEnd w:id="4844"/>
        <w:bookmarkEnd w:id="4845"/>
        <w:bookmarkEnd w:id="4846"/>
      </w:tr>
      <w:tr w:rsidR="00C774DC" w:rsidRPr="00AB54FD" w:rsidDel="0044782A" w14:paraId="4221BB4A" w14:textId="2AC416CA" w:rsidTr="00C774DC">
        <w:trPr>
          <w:ins w:id="4847" w:author="phuong vu" w:date="2018-11-22T13:51:00Z"/>
          <w:del w:id="4848" w:author="Tran Huan" w:date="2018-11-25T20:27:00Z"/>
        </w:trPr>
        <w:tc>
          <w:tcPr>
            <w:tcW w:w="2425" w:type="dxa"/>
          </w:tcPr>
          <w:p w14:paraId="08B26EAA" w14:textId="5DCB71D0" w:rsidR="00C774DC" w:rsidRPr="00AB54FD" w:rsidDel="0044782A" w:rsidRDefault="00C774DC" w:rsidP="00FF2F5A">
            <w:pPr>
              <w:spacing w:line="288" w:lineRule="auto"/>
              <w:contextualSpacing/>
              <w:rPr>
                <w:ins w:id="4849" w:author="phuong vu" w:date="2018-11-22T13:51:00Z"/>
                <w:del w:id="4850" w:author="Tran Huan" w:date="2018-11-25T20:27:00Z"/>
                <w:b/>
                <w:rPrChange w:id="4851" w:author="Tran Huan" w:date="2018-12-03T03:46:00Z">
                  <w:rPr>
                    <w:ins w:id="4852" w:author="phuong vu" w:date="2018-11-22T13:51:00Z"/>
                    <w:del w:id="4853" w:author="Tran Huan" w:date="2018-11-25T20:27:00Z"/>
                    <w:b/>
                  </w:rPr>
                </w:rPrChange>
              </w:rPr>
              <w:pPrChange w:id="4854" w:author="Tran Huan" w:date="2018-12-02T23:57:00Z">
                <w:pPr>
                  <w:spacing w:line="276" w:lineRule="auto"/>
                </w:pPr>
              </w:pPrChange>
            </w:pPr>
            <w:ins w:id="4855" w:author="phuong vu" w:date="2018-11-22T13:51:00Z">
              <w:del w:id="4856" w:author="Tran Huan" w:date="2018-11-25T20:27:00Z">
                <w:r w:rsidRPr="00AB54FD" w:rsidDel="0044782A">
                  <w:rPr>
                    <w:b/>
                    <w:rPrChange w:id="4857" w:author="Tran Huan" w:date="2018-12-03T03:46:00Z">
                      <w:rPr>
                        <w:b/>
                      </w:rPr>
                    </w:rPrChange>
                  </w:rPr>
                  <w:delText>Ghi chú</w:delText>
                </w:r>
                <w:bookmarkStart w:id="4858" w:name="_Toc531003312"/>
                <w:bookmarkStart w:id="4859" w:name="_Toc531005229"/>
                <w:bookmarkStart w:id="4860" w:name="_Toc531569420"/>
                <w:bookmarkStart w:id="4861" w:name="_Toc531573268"/>
                <w:bookmarkStart w:id="4862" w:name="_Toc531577009"/>
                <w:bookmarkStart w:id="4863" w:name="_Toc531580747"/>
                <w:bookmarkEnd w:id="4858"/>
                <w:bookmarkEnd w:id="4859"/>
                <w:bookmarkEnd w:id="4860"/>
                <w:bookmarkEnd w:id="4861"/>
                <w:bookmarkEnd w:id="4862"/>
                <w:bookmarkEnd w:id="4863"/>
              </w:del>
            </w:ins>
          </w:p>
        </w:tc>
        <w:tc>
          <w:tcPr>
            <w:tcW w:w="6686" w:type="dxa"/>
          </w:tcPr>
          <w:p w14:paraId="404C172C" w14:textId="60DA1E2A" w:rsidR="00C774DC" w:rsidRPr="00AB54FD" w:rsidDel="0044782A" w:rsidRDefault="00C774DC" w:rsidP="00FF2F5A">
            <w:pPr>
              <w:keepNext/>
              <w:spacing w:line="288" w:lineRule="auto"/>
              <w:contextualSpacing/>
              <w:rPr>
                <w:ins w:id="4864" w:author="phuong vu" w:date="2018-11-22T13:51:00Z"/>
                <w:del w:id="4865" w:author="Tran Huan" w:date="2018-11-25T20:27:00Z"/>
                <w:rPrChange w:id="4866" w:author="Tran Huan" w:date="2018-12-03T03:46:00Z">
                  <w:rPr>
                    <w:ins w:id="4867" w:author="phuong vu" w:date="2018-11-22T13:51:00Z"/>
                    <w:del w:id="4868" w:author="Tran Huan" w:date="2018-11-25T20:27:00Z"/>
                  </w:rPr>
                </w:rPrChange>
              </w:rPr>
              <w:pPrChange w:id="4869" w:author="Tran Huan" w:date="2018-12-02T23:57:00Z">
                <w:pPr>
                  <w:keepNext/>
                  <w:spacing w:line="276" w:lineRule="auto"/>
                </w:pPr>
              </w:pPrChange>
            </w:pPr>
            <w:bookmarkStart w:id="4870" w:name="_Toc531003313"/>
            <w:bookmarkStart w:id="4871" w:name="_Toc531005230"/>
            <w:bookmarkStart w:id="4872" w:name="_Toc531569421"/>
            <w:bookmarkStart w:id="4873" w:name="_Toc531573269"/>
            <w:bookmarkStart w:id="4874" w:name="_Toc531577010"/>
            <w:bookmarkStart w:id="4875" w:name="_Toc531580748"/>
            <w:bookmarkEnd w:id="4870"/>
            <w:bookmarkEnd w:id="4871"/>
            <w:bookmarkEnd w:id="4872"/>
            <w:bookmarkEnd w:id="4873"/>
            <w:bookmarkEnd w:id="4874"/>
            <w:bookmarkEnd w:id="4875"/>
          </w:p>
        </w:tc>
        <w:bookmarkStart w:id="4876" w:name="_Toc531003314"/>
        <w:bookmarkStart w:id="4877" w:name="_Toc531005231"/>
        <w:bookmarkStart w:id="4878" w:name="_Toc531569422"/>
        <w:bookmarkStart w:id="4879" w:name="_Toc531573270"/>
        <w:bookmarkStart w:id="4880" w:name="_Toc531577011"/>
        <w:bookmarkStart w:id="4881" w:name="_Toc531580749"/>
        <w:bookmarkEnd w:id="4876"/>
        <w:bookmarkEnd w:id="4877"/>
        <w:bookmarkEnd w:id="4878"/>
        <w:bookmarkEnd w:id="4879"/>
        <w:bookmarkEnd w:id="4880"/>
        <w:bookmarkEnd w:id="4881"/>
      </w:tr>
    </w:tbl>
    <w:p w14:paraId="231AEA97" w14:textId="10AF93B7" w:rsidR="00C774DC" w:rsidRPr="00AB54FD" w:rsidDel="0044782A" w:rsidRDefault="00C774DC" w:rsidP="00FF2F5A">
      <w:pPr>
        <w:spacing w:after="0" w:line="288" w:lineRule="auto"/>
        <w:contextualSpacing/>
        <w:rPr>
          <w:ins w:id="4882" w:author="phuong vu" w:date="2018-11-22T13:51:00Z"/>
          <w:del w:id="4883" w:author="Tran Huan" w:date="2018-11-25T20:27:00Z"/>
          <w:rPrChange w:id="4884" w:author="Tran Huan" w:date="2018-12-03T03:46:00Z">
            <w:rPr>
              <w:ins w:id="4885" w:author="phuong vu" w:date="2018-11-22T13:51:00Z"/>
              <w:del w:id="4886" w:author="Tran Huan" w:date="2018-11-25T20:27:00Z"/>
            </w:rPr>
          </w:rPrChange>
        </w:rPr>
        <w:pPrChange w:id="4887" w:author="Tran Huan" w:date="2018-12-02T23:57:00Z">
          <w:pPr/>
        </w:pPrChange>
      </w:pPr>
      <w:bookmarkStart w:id="4888" w:name="_Toc531003315"/>
      <w:bookmarkStart w:id="4889" w:name="_Toc531005232"/>
      <w:bookmarkStart w:id="4890" w:name="_Toc531569423"/>
      <w:bookmarkStart w:id="4891" w:name="_Toc531573271"/>
      <w:bookmarkStart w:id="4892" w:name="_Toc531577012"/>
      <w:bookmarkStart w:id="4893" w:name="_Toc531580750"/>
      <w:bookmarkEnd w:id="4888"/>
      <w:bookmarkEnd w:id="4889"/>
      <w:bookmarkEnd w:id="4890"/>
      <w:bookmarkEnd w:id="4891"/>
      <w:bookmarkEnd w:id="4892"/>
      <w:bookmarkEnd w:id="4893"/>
    </w:p>
    <w:p w14:paraId="5AA65B20" w14:textId="7A9CE3AE" w:rsidR="00C774DC" w:rsidRPr="00FF2F5A" w:rsidDel="0044782A" w:rsidRDefault="00C774DC" w:rsidP="00FF2F5A">
      <w:pPr>
        <w:pStyle w:val="Heading3"/>
        <w:spacing w:line="288" w:lineRule="auto"/>
        <w:contextualSpacing/>
        <w:rPr>
          <w:ins w:id="4894" w:author="phuong vu" w:date="2018-11-22T13:51:00Z"/>
          <w:del w:id="4895" w:author="Tran Huan" w:date="2018-11-25T20:27:00Z"/>
          <w:lang w:val="vi-VN"/>
          <w:rPrChange w:id="4896" w:author="Tran Huan" w:date="2018-12-02T23:55:00Z">
            <w:rPr>
              <w:ins w:id="4897" w:author="phuong vu" w:date="2018-11-22T13:51:00Z"/>
              <w:del w:id="4898" w:author="Tran Huan" w:date="2018-11-25T20:27:00Z"/>
            </w:rPr>
          </w:rPrChange>
        </w:rPr>
        <w:pPrChange w:id="4899" w:author="Tran Huan" w:date="2018-12-02T23:57:00Z">
          <w:pPr>
            <w:pStyle w:val="Heading4"/>
          </w:pPr>
        </w:pPrChange>
      </w:pPr>
      <w:ins w:id="4900" w:author="phuong vu" w:date="2018-11-22T13:51:00Z">
        <w:del w:id="4901" w:author="Tran Huan" w:date="2018-11-25T20:27:00Z">
          <w:r w:rsidRPr="00FF2F5A" w:rsidDel="0044782A">
            <w:rPr>
              <w:b w:val="0"/>
              <w:lang w:val="vi-VN"/>
              <w:rPrChange w:id="4902" w:author="Tran Huan" w:date="2018-12-02T23:55:00Z">
                <w:rPr>
                  <w:b w:val="0"/>
                </w:rPr>
              </w:rPrChange>
            </w:rPr>
            <w:delText xml:space="preserve"> Qu</w:delText>
          </w:r>
          <w:r w:rsidRPr="00FF2F5A" w:rsidDel="0044782A">
            <w:rPr>
              <w:lang w:val="vi-VN"/>
              <w:rPrChange w:id="4903" w:author="Tran Huan" w:date="2018-12-02T23:55:00Z">
                <w:rPr/>
              </w:rPrChange>
            </w:rPr>
            <w:delText>ả</w:delText>
          </w:r>
          <w:r w:rsidRPr="00FF2F5A" w:rsidDel="0044782A">
            <w:rPr>
              <w:b w:val="0"/>
              <w:lang w:val="vi-VN"/>
              <w:rPrChange w:id="4904" w:author="Tran Huan" w:date="2018-12-02T23:55:00Z">
                <w:rPr>
                  <w:b w:val="0"/>
                  <w:iCs w:val="0"/>
                </w:rPr>
              </w:rPrChange>
            </w:rPr>
            <w:delText>n lí phân công xử lí đơn hàng</w:delText>
          </w:r>
          <w:bookmarkStart w:id="4905" w:name="_Toc531003316"/>
          <w:bookmarkStart w:id="4906" w:name="_Toc531005233"/>
          <w:bookmarkStart w:id="4907" w:name="_Toc531569424"/>
          <w:bookmarkStart w:id="4908" w:name="_Toc531573272"/>
          <w:bookmarkStart w:id="4909" w:name="_Toc531577013"/>
          <w:bookmarkStart w:id="4910" w:name="_Toc531580751"/>
          <w:bookmarkEnd w:id="4905"/>
          <w:bookmarkEnd w:id="4906"/>
          <w:bookmarkEnd w:id="4907"/>
          <w:bookmarkEnd w:id="4908"/>
          <w:bookmarkEnd w:id="4909"/>
          <w:bookmarkEnd w:id="4910"/>
        </w:del>
      </w:ins>
    </w:p>
    <w:tbl>
      <w:tblPr>
        <w:tblStyle w:val="TableGrid"/>
        <w:tblW w:w="0" w:type="auto"/>
        <w:tblLook w:val="04A0" w:firstRow="1" w:lastRow="0" w:firstColumn="1" w:lastColumn="0" w:noHBand="0" w:noVBand="1"/>
      </w:tblPr>
      <w:tblGrid>
        <w:gridCol w:w="2346"/>
        <w:gridCol w:w="6431"/>
      </w:tblGrid>
      <w:tr w:rsidR="00C774DC" w:rsidRPr="00AB54FD" w:rsidDel="0044782A" w14:paraId="0602603E" w14:textId="40E4D3A5" w:rsidTr="00C774DC">
        <w:trPr>
          <w:ins w:id="4911" w:author="phuong vu" w:date="2018-11-22T13:51:00Z"/>
          <w:del w:id="4912" w:author="Tran Huan" w:date="2018-11-25T20:27:00Z"/>
        </w:trPr>
        <w:tc>
          <w:tcPr>
            <w:tcW w:w="2425" w:type="dxa"/>
          </w:tcPr>
          <w:p w14:paraId="3B02C446" w14:textId="60930B05" w:rsidR="00C774DC" w:rsidRPr="00AB54FD" w:rsidDel="0044782A" w:rsidRDefault="00C774DC" w:rsidP="00FF2F5A">
            <w:pPr>
              <w:spacing w:line="288" w:lineRule="auto"/>
              <w:contextualSpacing/>
              <w:rPr>
                <w:ins w:id="4913" w:author="phuong vu" w:date="2018-11-22T13:51:00Z"/>
                <w:del w:id="4914" w:author="Tran Huan" w:date="2018-11-25T20:27:00Z"/>
                <w:b/>
                <w:rPrChange w:id="4915" w:author="Tran Huan" w:date="2018-12-03T03:46:00Z">
                  <w:rPr>
                    <w:ins w:id="4916" w:author="phuong vu" w:date="2018-11-22T13:51:00Z"/>
                    <w:del w:id="4917" w:author="Tran Huan" w:date="2018-11-25T20:27:00Z"/>
                    <w:b/>
                  </w:rPr>
                </w:rPrChange>
              </w:rPr>
              <w:pPrChange w:id="4918" w:author="Tran Huan" w:date="2018-12-02T23:57:00Z">
                <w:pPr>
                  <w:spacing w:line="276" w:lineRule="auto"/>
                </w:pPr>
              </w:pPrChange>
            </w:pPr>
            <w:ins w:id="4919" w:author="phuong vu" w:date="2018-11-22T13:51:00Z">
              <w:del w:id="4920" w:author="Tran Huan" w:date="2018-11-25T20:27:00Z">
                <w:r w:rsidRPr="00AB54FD" w:rsidDel="0044782A">
                  <w:rPr>
                    <w:b/>
                    <w:rPrChange w:id="4921" w:author="Tran Huan" w:date="2018-12-03T03:46:00Z">
                      <w:rPr>
                        <w:b/>
                      </w:rPr>
                    </w:rPrChange>
                  </w:rPr>
                  <w:delText>Mã yêu cầu</w:delText>
                </w:r>
                <w:bookmarkStart w:id="4922" w:name="_Toc531003317"/>
                <w:bookmarkStart w:id="4923" w:name="_Toc531005234"/>
                <w:bookmarkStart w:id="4924" w:name="_Toc531569425"/>
                <w:bookmarkStart w:id="4925" w:name="_Toc531573273"/>
                <w:bookmarkStart w:id="4926" w:name="_Toc531577014"/>
                <w:bookmarkStart w:id="4927" w:name="_Toc531580752"/>
                <w:bookmarkEnd w:id="4922"/>
                <w:bookmarkEnd w:id="4923"/>
                <w:bookmarkEnd w:id="4924"/>
                <w:bookmarkEnd w:id="4925"/>
                <w:bookmarkEnd w:id="4926"/>
                <w:bookmarkEnd w:id="4927"/>
              </w:del>
            </w:ins>
          </w:p>
        </w:tc>
        <w:tc>
          <w:tcPr>
            <w:tcW w:w="6686" w:type="dxa"/>
          </w:tcPr>
          <w:p w14:paraId="74308F9D" w14:textId="0D564013" w:rsidR="00C774DC" w:rsidRPr="00FF2F5A" w:rsidDel="0044782A" w:rsidRDefault="00C774DC" w:rsidP="00FF2F5A">
            <w:pPr>
              <w:spacing w:line="288" w:lineRule="auto"/>
              <w:contextualSpacing/>
              <w:rPr>
                <w:ins w:id="4928" w:author="phuong vu" w:date="2018-11-22T13:51:00Z"/>
                <w:del w:id="4929" w:author="Tran Huan" w:date="2018-11-25T20:27:00Z"/>
                <w:rPrChange w:id="4930" w:author="Tran Huan" w:date="2018-12-02T23:55:00Z">
                  <w:rPr>
                    <w:ins w:id="4931" w:author="phuong vu" w:date="2018-11-22T13:51:00Z"/>
                    <w:del w:id="4932" w:author="Tran Huan" w:date="2018-11-25T20:27:00Z"/>
                    <w:lang w:val="en-US"/>
                  </w:rPr>
                </w:rPrChange>
              </w:rPr>
              <w:pPrChange w:id="4933" w:author="Tran Huan" w:date="2018-12-02T23:57:00Z">
                <w:pPr>
                  <w:spacing w:line="276" w:lineRule="auto"/>
                </w:pPr>
              </w:pPrChange>
            </w:pPr>
            <w:ins w:id="4934" w:author="phuong vu" w:date="2018-11-22T13:51:00Z">
              <w:del w:id="4935" w:author="Tran Huan" w:date="2018-11-25T20:27:00Z">
                <w:r w:rsidRPr="00FF2F5A" w:rsidDel="0044782A">
                  <w:rPr>
                    <w:rPrChange w:id="4936" w:author="Tran Huan" w:date="2018-12-02T23:55:00Z">
                      <w:rPr>
                        <w:lang w:val="en-US"/>
                      </w:rPr>
                    </w:rPrChange>
                  </w:rPr>
                  <w:delText>GU_04</w:delText>
                </w:r>
                <w:bookmarkStart w:id="4937" w:name="_Toc531003318"/>
                <w:bookmarkStart w:id="4938" w:name="_Toc531005235"/>
                <w:bookmarkStart w:id="4939" w:name="_Toc531569426"/>
                <w:bookmarkStart w:id="4940" w:name="_Toc531573274"/>
                <w:bookmarkStart w:id="4941" w:name="_Toc531577015"/>
                <w:bookmarkStart w:id="4942" w:name="_Toc531580753"/>
                <w:bookmarkEnd w:id="4937"/>
                <w:bookmarkEnd w:id="4938"/>
                <w:bookmarkEnd w:id="4939"/>
                <w:bookmarkEnd w:id="4940"/>
                <w:bookmarkEnd w:id="4941"/>
                <w:bookmarkEnd w:id="4942"/>
              </w:del>
            </w:ins>
          </w:p>
        </w:tc>
        <w:bookmarkStart w:id="4943" w:name="_Toc531003319"/>
        <w:bookmarkStart w:id="4944" w:name="_Toc531005236"/>
        <w:bookmarkStart w:id="4945" w:name="_Toc531569427"/>
        <w:bookmarkStart w:id="4946" w:name="_Toc531573275"/>
        <w:bookmarkStart w:id="4947" w:name="_Toc531577016"/>
        <w:bookmarkStart w:id="4948" w:name="_Toc531580754"/>
        <w:bookmarkEnd w:id="4943"/>
        <w:bookmarkEnd w:id="4944"/>
        <w:bookmarkEnd w:id="4945"/>
        <w:bookmarkEnd w:id="4946"/>
        <w:bookmarkEnd w:id="4947"/>
        <w:bookmarkEnd w:id="4948"/>
      </w:tr>
      <w:tr w:rsidR="00C774DC" w:rsidRPr="00AB54FD" w:rsidDel="0044782A" w14:paraId="078F906F" w14:textId="2F75EA30" w:rsidTr="00C774DC">
        <w:trPr>
          <w:ins w:id="4949" w:author="phuong vu" w:date="2018-11-22T13:51:00Z"/>
          <w:del w:id="4950" w:author="Tran Huan" w:date="2018-11-25T20:27:00Z"/>
        </w:trPr>
        <w:tc>
          <w:tcPr>
            <w:tcW w:w="2425" w:type="dxa"/>
          </w:tcPr>
          <w:p w14:paraId="2432D4B6" w14:textId="1A2E652A" w:rsidR="00C774DC" w:rsidRPr="00AB54FD" w:rsidDel="0044782A" w:rsidRDefault="00C774DC" w:rsidP="00FF2F5A">
            <w:pPr>
              <w:spacing w:line="288" w:lineRule="auto"/>
              <w:contextualSpacing/>
              <w:rPr>
                <w:ins w:id="4951" w:author="phuong vu" w:date="2018-11-22T13:51:00Z"/>
                <w:del w:id="4952" w:author="Tran Huan" w:date="2018-11-25T20:27:00Z"/>
                <w:b/>
                <w:rPrChange w:id="4953" w:author="Tran Huan" w:date="2018-12-03T03:46:00Z">
                  <w:rPr>
                    <w:ins w:id="4954" w:author="phuong vu" w:date="2018-11-22T13:51:00Z"/>
                    <w:del w:id="4955" w:author="Tran Huan" w:date="2018-11-25T20:27:00Z"/>
                    <w:b/>
                  </w:rPr>
                </w:rPrChange>
              </w:rPr>
              <w:pPrChange w:id="4956" w:author="Tran Huan" w:date="2018-12-02T23:57:00Z">
                <w:pPr>
                  <w:spacing w:line="276" w:lineRule="auto"/>
                </w:pPr>
              </w:pPrChange>
            </w:pPr>
            <w:ins w:id="4957" w:author="phuong vu" w:date="2018-11-22T13:51:00Z">
              <w:del w:id="4958" w:author="Tran Huan" w:date="2018-11-25T20:27:00Z">
                <w:r w:rsidRPr="00AB54FD" w:rsidDel="0044782A">
                  <w:rPr>
                    <w:b/>
                    <w:rPrChange w:id="4959" w:author="Tran Huan" w:date="2018-12-03T03:46:00Z">
                      <w:rPr>
                        <w:b/>
                      </w:rPr>
                    </w:rPrChange>
                  </w:rPr>
                  <w:delText>Tên chức năng</w:delText>
                </w:r>
                <w:bookmarkStart w:id="4960" w:name="_Toc531003320"/>
                <w:bookmarkStart w:id="4961" w:name="_Toc531005237"/>
                <w:bookmarkStart w:id="4962" w:name="_Toc531569428"/>
                <w:bookmarkStart w:id="4963" w:name="_Toc531573276"/>
                <w:bookmarkStart w:id="4964" w:name="_Toc531577017"/>
                <w:bookmarkStart w:id="4965" w:name="_Toc531580755"/>
                <w:bookmarkEnd w:id="4960"/>
                <w:bookmarkEnd w:id="4961"/>
                <w:bookmarkEnd w:id="4962"/>
                <w:bookmarkEnd w:id="4963"/>
                <w:bookmarkEnd w:id="4964"/>
                <w:bookmarkEnd w:id="4965"/>
              </w:del>
            </w:ins>
          </w:p>
        </w:tc>
        <w:tc>
          <w:tcPr>
            <w:tcW w:w="6686" w:type="dxa"/>
          </w:tcPr>
          <w:p w14:paraId="4D1707B5" w14:textId="4DBEE577" w:rsidR="00C774DC" w:rsidRPr="000245EB" w:rsidDel="0044782A" w:rsidRDefault="00C774DC" w:rsidP="00FF2F5A">
            <w:pPr>
              <w:spacing w:line="288" w:lineRule="auto"/>
              <w:contextualSpacing/>
              <w:rPr>
                <w:ins w:id="4966" w:author="phuong vu" w:date="2018-11-22T13:51:00Z"/>
                <w:del w:id="4967" w:author="Tran Huan" w:date="2018-11-25T20:27:00Z"/>
                <w:rPrChange w:id="4968" w:author="Tran Huan" w:date="2018-11-25T16:07:00Z">
                  <w:rPr>
                    <w:ins w:id="4969" w:author="phuong vu" w:date="2018-11-22T13:51:00Z"/>
                    <w:del w:id="4970" w:author="Tran Huan" w:date="2018-11-25T20:27:00Z"/>
                    <w:lang w:val="en-US"/>
                  </w:rPr>
                </w:rPrChange>
              </w:rPr>
              <w:pPrChange w:id="4971" w:author="Tran Huan" w:date="2018-12-02T23:57:00Z">
                <w:pPr>
                  <w:spacing w:line="276" w:lineRule="auto"/>
                </w:pPr>
              </w:pPrChange>
            </w:pPr>
            <w:ins w:id="4972" w:author="phuong vu" w:date="2018-11-22T13:51:00Z">
              <w:del w:id="4973" w:author="Tran Huan" w:date="2018-11-25T20:27:00Z">
                <w:r w:rsidRPr="00AB54FD" w:rsidDel="0044782A">
                  <w:rPr>
                    <w:rPrChange w:id="4974" w:author="Tran Huan" w:date="2018-12-03T03:46:00Z">
                      <w:rPr/>
                    </w:rPrChange>
                  </w:rPr>
                  <w:delText>Quản lí phân công xử lí đơn hàng</w:delText>
                </w:r>
                <w:bookmarkStart w:id="4975" w:name="_Toc531003321"/>
                <w:bookmarkStart w:id="4976" w:name="_Toc531005238"/>
                <w:bookmarkStart w:id="4977" w:name="_Toc531569429"/>
                <w:bookmarkStart w:id="4978" w:name="_Toc531573277"/>
                <w:bookmarkStart w:id="4979" w:name="_Toc531577018"/>
                <w:bookmarkStart w:id="4980" w:name="_Toc531580756"/>
                <w:bookmarkEnd w:id="4975"/>
                <w:bookmarkEnd w:id="4976"/>
                <w:bookmarkEnd w:id="4977"/>
                <w:bookmarkEnd w:id="4978"/>
                <w:bookmarkEnd w:id="4979"/>
                <w:bookmarkEnd w:id="4980"/>
              </w:del>
            </w:ins>
          </w:p>
        </w:tc>
        <w:bookmarkStart w:id="4981" w:name="_Toc531003322"/>
        <w:bookmarkStart w:id="4982" w:name="_Toc531005239"/>
        <w:bookmarkStart w:id="4983" w:name="_Toc531569430"/>
        <w:bookmarkStart w:id="4984" w:name="_Toc531573278"/>
        <w:bookmarkStart w:id="4985" w:name="_Toc531577019"/>
        <w:bookmarkStart w:id="4986" w:name="_Toc531580757"/>
        <w:bookmarkEnd w:id="4981"/>
        <w:bookmarkEnd w:id="4982"/>
        <w:bookmarkEnd w:id="4983"/>
        <w:bookmarkEnd w:id="4984"/>
        <w:bookmarkEnd w:id="4985"/>
        <w:bookmarkEnd w:id="4986"/>
      </w:tr>
      <w:tr w:rsidR="00C774DC" w:rsidRPr="00AB54FD" w:rsidDel="0044782A" w14:paraId="0DF3129C" w14:textId="09715982" w:rsidTr="00C774DC">
        <w:trPr>
          <w:ins w:id="4987" w:author="phuong vu" w:date="2018-11-22T13:51:00Z"/>
          <w:del w:id="4988" w:author="Tran Huan" w:date="2018-11-25T20:27:00Z"/>
        </w:trPr>
        <w:tc>
          <w:tcPr>
            <w:tcW w:w="2425" w:type="dxa"/>
          </w:tcPr>
          <w:p w14:paraId="29A4B875" w14:textId="70E641A5" w:rsidR="00C774DC" w:rsidRPr="00AB54FD" w:rsidDel="0044782A" w:rsidRDefault="00C774DC" w:rsidP="00FF2F5A">
            <w:pPr>
              <w:spacing w:line="288" w:lineRule="auto"/>
              <w:contextualSpacing/>
              <w:rPr>
                <w:ins w:id="4989" w:author="phuong vu" w:date="2018-11-22T13:51:00Z"/>
                <w:del w:id="4990" w:author="Tran Huan" w:date="2018-11-25T20:27:00Z"/>
                <w:b/>
                <w:rPrChange w:id="4991" w:author="Tran Huan" w:date="2018-12-03T03:46:00Z">
                  <w:rPr>
                    <w:ins w:id="4992" w:author="phuong vu" w:date="2018-11-22T13:51:00Z"/>
                    <w:del w:id="4993" w:author="Tran Huan" w:date="2018-11-25T20:27:00Z"/>
                    <w:b/>
                  </w:rPr>
                </w:rPrChange>
              </w:rPr>
              <w:pPrChange w:id="4994" w:author="Tran Huan" w:date="2018-12-02T23:57:00Z">
                <w:pPr>
                  <w:spacing w:line="276" w:lineRule="auto"/>
                </w:pPr>
              </w:pPrChange>
            </w:pPr>
            <w:ins w:id="4995" w:author="phuong vu" w:date="2018-11-22T13:51:00Z">
              <w:del w:id="4996" w:author="Tran Huan" w:date="2018-11-25T20:27:00Z">
                <w:r w:rsidRPr="00AB54FD" w:rsidDel="0044782A">
                  <w:rPr>
                    <w:b/>
                    <w:rPrChange w:id="4997" w:author="Tran Huan" w:date="2018-12-03T03:46:00Z">
                      <w:rPr>
                        <w:b/>
                      </w:rPr>
                    </w:rPrChange>
                  </w:rPr>
                  <w:delText>Đối tượng sử dụng</w:delText>
                </w:r>
                <w:bookmarkStart w:id="4998" w:name="_Toc531003323"/>
                <w:bookmarkStart w:id="4999" w:name="_Toc531005240"/>
                <w:bookmarkStart w:id="5000" w:name="_Toc531569431"/>
                <w:bookmarkStart w:id="5001" w:name="_Toc531573279"/>
                <w:bookmarkStart w:id="5002" w:name="_Toc531577020"/>
                <w:bookmarkStart w:id="5003" w:name="_Toc531580758"/>
                <w:bookmarkEnd w:id="4998"/>
                <w:bookmarkEnd w:id="4999"/>
                <w:bookmarkEnd w:id="5000"/>
                <w:bookmarkEnd w:id="5001"/>
                <w:bookmarkEnd w:id="5002"/>
                <w:bookmarkEnd w:id="5003"/>
              </w:del>
            </w:ins>
          </w:p>
        </w:tc>
        <w:tc>
          <w:tcPr>
            <w:tcW w:w="6686" w:type="dxa"/>
          </w:tcPr>
          <w:p w14:paraId="2F453AF2" w14:textId="770156F1" w:rsidR="00C774DC" w:rsidRPr="000245EB" w:rsidDel="0044782A" w:rsidRDefault="00C774DC" w:rsidP="00FF2F5A">
            <w:pPr>
              <w:spacing w:line="288" w:lineRule="auto"/>
              <w:contextualSpacing/>
              <w:rPr>
                <w:ins w:id="5004" w:author="phuong vu" w:date="2018-11-22T13:51:00Z"/>
                <w:del w:id="5005" w:author="Tran Huan" w:date="2018-11-25T20:27:00Z"/>
                <w:rPrChange w:id="5006" w:author="Tran Huan" w:date="2018-11-25T16:07:00Z">
                  <w:rPr>
                    <w:ins w:id="5007" w:author="phuong vu" w:date="2018-11-22T13:51:00Z"/>
                    <w:del w:id="5008" w:author="Tran Huan" w:date="2018-11-25T20:27:00Z"/>
                    <w:lang w:val="en-US"/>
                  </w:rPr>
                </w:rPrChange>
              </w:rPr>
              <w:pPrChange w:id="5009" w:author="Tran Huan" w:date="2018-12-02T23:57:00Z">
                <w:pPr>
                  <w:spacing w:line="276" w:lineRule="auto"/>
                </w:pPr>
              </w:pPrChange>
            </w:pPr>
            <w:ins w:id="5010" w:author="phuong vu" w:date="2018-11-22T13:51:00Z">
              <w:del w:id="5011" w:author="Tran Huan" w:date="2018-11-25T20:27:00Z">
                <w:r w:rsidRPr="000245EB" w:rsidDel="0044782A">
                  <w:rPr>
                    <w:rPrChange w:id="5012" w:author="Tran Huan" w:date="2018-11-25T16:07:00Z">
                      <w:rPr>
                        <w:lang w:val="en-US"/>
                      </w:rPr>
                    </w:rPrChange>
                  </w:rPr>
                  <w:delText>Nhân viên cửa hàng (Nhân viên quản lí đơn hàng, nhân viên xủ lí đơn hàng)</w:delText>
                </w:r>
                <w:bookmarkStart w:id="5013" w:name="_Toc531003324"/>
                <w:bookmarkStart w:id="5014" w:name="_Toc531005241"/>
                <w:bookmarkStart w:id="5015" w:name="_Toc531569432"/>
                <w:bookmarkStart w:id="5016" w:name="_Toc531573280"/>
                <w:bookmarkStart w:id="5017" w:name="_Toc531577021"/>
                <w:bookmarkStart w:id="5018" w:name="_Toc531580759"/>
                <w:bookmarkEnd w:id="5013"/>
                <w:bookmarkEnd w:id="5014"/>
                <w:bookmarkEnd w:id="5015"/>
                <w:bookmarkEnd w:id="5016"/>
                <w:bookmarkEnd w:id="5017"/>
                <w:bookmarkEnd w:id="5018"/>
              </w:del>
            </w:ins>
          </w:p>
        </w:tc>
        <w:bookmarkStart w:id="5019" w:name="_Toc531003325"/>
        <w:bookmarkStart w:id="5020" w:name="_Toc531005242"/>
        <w:bookmarkStart w:id="5021" w:name="_Toc531569433"/>
        <w:bookmarkStart w:id="5022" w:name="_Toc531573281"/>
        <w:bookmarkStart w:id="5023" w:name="_Toc531577022"/>
        <w:bookmarkStart w:id="5024" w:name="_Toc531580760"/>
        <w:bookmarkEnd w:id="5019"/>
        <w:bookmarkEnd w:id="5020"/>
        <w:bookmarkEnd w:id="5021"/>
        <w:bookmarkEnd w:id="5022"/>
        <w:bookmarkEnd w:id="5023"/>
        <w:bookmarkEnd w:id="5024"/>
      </w:tr>
      <w:tr w:rsidR="00C774DC" w:rsidRPr="00AB54FD" w:rsidDel="0044782A" w14:paraId="7E59137D" w14:textId="462A23FF" w:rsidTr="00C774DC">
        <w:trPr>
          <w:ins w:id="5025" w:author="phuong vu" w:date="2018-11-22T13:51:00Z"/>
          <w:del w:id="5026" w:author="Tran Huan" w:date="2018-11-25T20:27:00Z"/>
        </w:trPr>
        <w:tc>
          <w:tcPr>
            <w:tcW w:w="2425" w:type="dxa"/>
          </w:tcPr>
          <w:p w14:paraId="411DA318" w14:textId="39060FCB" w:rsidR="00C774DC" w:rsidRPr="00AB54FD" w:rsidDel="0044782A" w:rsidRDefault="00C774DC" w:rsidP="00FF2F5A">
            <w:pPr>
              <w:spacing w:line="288" w:lineRule="auto"/>
              <w:contextualSpacing/>
              <w:rPr>
                <w:ins w:id="5027" w:author="phuong vu" w:date="2018-11-22T13:51:00Z"/>
                <w:del w:id="5028" w:author="Tran Huan" w:date="2018-11-25T20:27:00Z"/>
                <w:b/>
                <w:rPrChange w:id="5029" w:author="Tran Huan" w:date="2018-12-03T03:46:00Z">
                  <w:rPr>
                    <w:ins w:id="5030" w:author="phuong vu" w:date="2018-11-22T13:51:00Z"/>
                    <w:del w:id="5031" w:author="Tran Huan" w:date="2018-11-25T20:27:00Z"/>
                    <w:b/>
                  </w:rPr>
                </w:rPrChange>
              </w:rPr>
              <w:pPrChange w:id="5032" w:author="Tran Huan" w:date="2018-12-02T23:57:00Z">
                <w:pPr>
                  <w:spacing w:line="276" w:lineRule="auto"/>
                </w:pPr>
              </w:pPrChange>
            </w:pPr>
            <w:ins w:id="5033" w:author="phuong vu" w:date="2018-11-22T13:51:00Z">
              <w:del w:id="5034" w:author="Tran Huan" w:date="2018-11-25T20:27:00Z">
                <w:r w:rsidRPr="00AB54FD" w:rsidDel="0044782A">
                  <w:rPr>
                    <w:b/>
                    <w:rPrChange w:id="5035" w:author="Tran Huan" w:date="2018-12-03T03:46:00Z">
                      <w:rPr>
                        <w:b/>
                      </w:rPr>
                    </w:rPrChange>
                  </w:rPr>
                  <w:delText>Tiền điều kiện</w:delText>
                </w:r>
                <w:bookmarkStart w:id="5036" w:name="_Toc531003326"/>
                <w:bookmarkStart w:id="5037" w:name="_Toc531005243"/>
                <w:bookmarkStart w:id="5038" w:name="_Toc531569434"/>
                <w:bookmarkStart w:id="5039" w:name="_Toc531573282"/>
                <w:bookmarkStart w:id="5040" w:name="_Toc531577023"/>
                <w:bookmarkStart w:id="5041" w:name="_Toc531580761"/>
                <w:bookmarkEnd w:id="5036"/>
                <w:bookmarkEnd w:id="5037"/>
                <w:bookmarkEnd w:id="5038"/>
                <w:bookmarkEnd w:id="5039"/>
                <w:bookmarkEnd w:id="5040"/>
                <w:bookmarkEnd w:id="5041"/>
              </w:del>
            </w:ins>
          </w:p>
        </w:tc>
        <w:tc>
          <w:tcPr>
            <w:tcW w:w="6686" w:type="dxa"/>
          </w:tcPr>
          <w:p w14:paraId="2906A0F1" w14:textId="36B7D9C5" w:rsidR="00C774DC" w:rsidRPr="000245EB" w:rsidDel="0044782A" w:rsidRDefault="00C774DC" w:rsidP="00FF2F5A">
            <w:pPr>
              <w:spacing w:line="288" w:lineRule="auto"/>
              <w:contextualSpacing/>
              <w:rPr>
                <w:ins w:id="5042" w:author="phuong vu" w:date="2018-11-22T13:51:00Z"/>
                <w:del w:id="5043" w:author="Tran Huan" w:date="2018-11-25T20:27:00Z"/>
                <w:rPrChange w:id="5044" w:author="Tran Huan" w:date="2018-11-25T16:07:00Z">
                  <w:rPr>
                    <w:ins w:id="5045" w:author="phuong vu" w:date="2018-11-22T13:51:00Z"/>
                    <w:del w:id="5046" w:author="Tran Huan" w:date="2018-11-25T20:27:00Z"/>
                    <w:lang w:val="en-US"/>
                  </w:rPr>
                </w:rPrChange>
              </w:rPr>
              <w:pPrChange w:id="5047" w:author="Tran Huan" w:date="2018-12-02T23:57:00Z">
                <w:pPr>
                  <w:spacing w:line="276" w:lineRule="auto"/>
                </w:pPr>
              </w:pPrChange>
            </w:pPr>
            <w:ins w:id="5048" w:author="phuong vu" w:date="2018-11-22T13:51:00Z">
              <w:del w:id="5049" w:author="Tran Huan" w:date="2018-11-25T20:27:00Z">
                <w:r w:rsidRPr="000245EB" w:rsidDel="0044782A">
                  <w:rPr>
                    <w:rPrChange w:id="5050" w:author="Tran Huan" w:date="2018-11-25T16:07:00Z">
                      <w:rPr>
                        <w:lang w:val="en-US"/>
                      </w:rPr>
                    </w:rPrChange>
                  </w:rPr>
                  <w:delText>Truy cập được trang web quản lí đối với nhân viên cửa hàng và đăng nhập thành công.</w:delText>
                </w:r>
                <w:bookmarkStart w:id="5051" w:name="_Toc531003327"/>
                <w:bookmarkStart w:id="5052" w:name="_Toc531005244"/>
                <w:bookmarkStart w:id="5053" w:name="_Toc531569435"/>
                <w:bookmarkStart w:id="5054" w:name="_Toc531573283"/>
                <w:bookmarkStart w:id="5055" w:name="_Toc531577024"/>
                <w:bookmarkStart w:id="5056" w:name="_Toc531580762"/>
                <w:bookmarkEnd w:id="5051"/>
                <w:bookmarkEnd w:id="5052"/>
                <w:bookmarkEnd w:id="5053"/>
                <w:bookmarkEnd w:id="5054"/>
                <w:bookmarkEnd w:id="5055"/>
                <w:bookmarkEnd w:id="5056"/>
              </w:del>
            </w:ins>
          </w:p>
        </w:tc>
        <w:bookmarkStart w:id="5057" w:name="_Toc531003328"/>
        <w:bookmarkStart w:id="5058" w:name="_Toc531005245"/>
        <w:bookmarkStart w:id="5059" w:name="_Toc531569436"/>
        <w:bookmarkStart w:id="5060" w:name="_Toc531573284"/>
        <w:bookmarkStart w:id="5061" w:name="_Toc531577025"/>
        <w:bookmarkStart w:id="5062" w:name="_Toc531580763"/>
        <w:bookmarkEnd w:id="5057"/>
        <w:bookmarkEnd w:id="5058"/>
        <w:bookmarkEnd w:id="5059"/>
        <w:bookmarkEnd w:id="5060"/>
        <w:bookmarkEnd w:id="5061"/>
        <w:bookmarkEnd w:id="5062"/>
      </w:tr>
      <w:tr w:rsidR="00C774DC" w:rsidRPr="00AB54FD" w:rsidDel="0044782A" w14:paraId="53DF7541" w14:textId="6D402CD0" w:rsidTr="00C774DC">
        <w:trPr>
          <w:ins w:id="5063" w:author="phuong vu" w:date="2018-11-22T13:51:00Z"/>
          <w:del w:id="5064" w:author="Tran Huan" w:date="2018-11-25T20:27:00Z"/>
        </w:trPr>
        <w:tc>
          <w:tcPr>
            <w:tcW w:w="2425" w:type="dxa"/>
          </w:tcPr>
          <w:p w14:paraId="3A4DAFBA" w14:textId="6D60E539" w:rsidR="00C774DC" w:rsidRPr="00AB54FD" w:rsidDel="0044782A" w:rsidRDefault="00C774DC" w:rsidP="00FF2F5A">
            <w:pPr>
              <w:spacing w:line="288" w:lineRule="auto"/>
              <w:contextualSpacing/>
              <w:rPr>
                <w:ins w:id="5065" w:author="phuong vu" w:date="2018-11-22T13:51:00Z"/>
                <w:del w:id="5066" w:author="Tran Huan" w:date="2018-11-25T20:27:00Z"/>
                <w:b/>
                <w:rPrChange w:id="5067" w:author="Tran Huan" w:date="2018-12-03T03:46:00Z">
                  <w:rPr>
                    <w:ins w:id="5068" w:author="phuong vu" w:date="2018-11-22T13:51:00Z"/>
                    <w:del w:id="5069" w:author="Tran Huan" w:date="2018-11-25T20:27:00Z"/>
                    <w:b/>
                  </w:rPr>
                </w:rPrChange>
              </w:rPr>
              <w:pPrChange w:id="5070" w:author="Tran Huan" w:date="2018-12-02T23:57:00Z">
                <w:pPr>
                  <w:spacing w:line="276" w:lineRule="auto"/>
                </w:pPr>
              </w:pPrChange>
            </w:pPr>
            <w:ins w:id="5071" w:author="phuong vu" w:date="2018-11-22T13:51:00Z">
              <w:del w:id="5072" w:author="Tran Huan" w:date="2018-11-25T20:27:00Z">
                <w:r w:rsidRPr="00AB54FD" w:rsidDel="0044782A">
                  <w:rPr>
                    <w:b/>
                    <w:rPrChange w:id="5073" w:author="Tran Huan" w:date="2018-12-03T03:46:00Z">
                      <w:rPr>
                        <w:b/>
                      </w:rPr>
                    </w:rPrChange>
                  </w:rPr>
                  <w:delText>Cách xử lí</w:delText>
                </w:r>
                <w:bookmarkStart w:id="5074" w:name="_Toc531003329"/>
                <w:bookmarkStart w:id="5075" w:name="_Toc531005246"/>
                <w:bookmarkStart w:id="5076" w:name="_Toc531569437"/>
                <w:bookmarkStart w:id="5077" w:name="_Toc531573285"/>
                <w:bookmarkStart w:id="5078" w:name="_Toc531577026"/>
                <w:bookmarkStart w:id="5079" w:name="_Toc531580764"/>
                <w:bookmarkEnd w:id="5074"/>
                <w:bookmarkEnd w:id="5075"/>
                <w:bookmarkEnd w:id="5076"/>
                <w:bookmarkEnd w:id="5077"/>
                <w:bookmarkEnd w:id="5078"/>
                <w:bookmarkEnd w:id="5079"/>
              </w:del>
            </w:ins>
          </w:p>
        </w:tc>
        <w:tc>
          <w:tcPr>
            <w:tcW w:w="6686" w:type="dxa"/>
          </w:tcPr>
          <w:p w14:paraId="515B3C39" w14:textId="1844F586" w:rsidR="00C774DC" w:rsidRPr="000245EB" w:rsidDel="0044782A" w:rsidRDefault="00C774DC" w:rsidP="00FF2F5A">
            <w:pPr>
              <w:spacing w:line="288" w:lineRule="auto"/>
              <w:contextualSpacing/>
              <w:rPr>
                <w:ins w:id="5080" w:author="phuong vu" w:date="2018-11-22T13:51:00Z"/>
                <w:del w:id="5081" w:author="Tran Huan" w:date="2018-11-25T20:27:00Z"/>
                <w:rPrChange w:id="5082" w:author="Tran Huan" w:date="2018-11-25T16:07:00Z">
                  <w:rPr>
                    <w:ins w:id="5083" w:author="phuong vu" w:date="2018-11-22T13:51:00Z"/>
                    <w:del w:id="5084" w:author="Tran Huan" w:date="2018-11-25T20:27:00Z"/>
                    <w:lang w:val="en-US"/>
                  </w:rPr>
                </w:rPrChange>
              </w:rPr>
              <w:pPrChange w:id="5085" w:author="Tran Huan" w:date="2018-12-02T23:57:00Z">
                <w:pPr>
                  <w:spacing w:line="276" w:lineRule="auto"/>
                </w:pPr>
              </w:pPrChange>
            </w:pPr>
            <w:ins w:id="5086" w:author="phuong vu" w:date="2018-11-22T13:51:00Z">
              <w:del w:id="5087" w:author="Tran Huan" w:date="2018-11-25T20:27:00Z">
                <w:r w:rsidRPr="000245EB" w:rsidDel="0044782A">
                  <w:rPr>
                    <w:rPrChange w:id="5088" w:author="Tran Huan" w:date="2018-11-25T16:07:00Z">
                      <w:rPr>
                        <w:lang w:val="en-US"/>
                      </w:rPr>
                    </w:rPrChange>
                  </w:rPr>
                  <w:delText>Bước 1: Phân loại đơn hàng theo thứ tự loại dịch vụ trước và nhóm màu sau cùng. Sau đó, lưu thành từng túi giặt trong cơ sở dữ liệu.</w:delText>
                </w:r>
                <w:bookmarkStart w:id="5089" w:name="_Toc531003330"/>
                <w:bookmarkStart w:id="5090" w:name="_Toc531005247"/>
                <w:bookmarkStart w:id="5091" w:name="_Toc531569438"/>
                <w:bookmarkStart w:id="5092" w:name="_Toc531573286"/>
                <w:bookmarkStart w:id="5093" w:name="_Toc531577027"/>
                <w:bookmarkStart w:id="5094" w:name="_Toc531580765"/>
                <w:bookmarkEnd w:id="5089"/>
                <w:bookmarkEnd w:id="5090"/>
                <w:bookmarkEnd w:id="5091"/>
                <w:bookmarkEnd w:id="5092"/>
                <w:bookmarkEnd w:id="5093"/>
                <w:bookmarkEnd w:id="5094"/>
              </w:del>
            </w:ins>
          </w:p>
          <w:p w14:paraId="342245C0" w14:textId="00952D3D" w:rsidR="00C774DC" w:rsidRPr="000245EB" w:rsidDel="0044782A" w:rsidRDefault="00C774DC" w:rsidP="00FF2F5A">
            <w:pPr>
              <w:spacing w:line="288" w:lineRule="auto"/>
              <w:contextualSpacing/>
              <w:rPr>
                <w:ins w:id="5095" w:author="phuong vu" w:date="2018-11-22T13:51:00Z"/>
                <w:del w:id="5096" w:author="Tran Huan" w:date="2018-11-25T20:27:00Z"/>
                <w:rPrChange w:id="5097" w:author="Tran Huan" w:date="2018-11-25T16:07:00Z">
                  <w:rPr>
                    <w:ins w:id="5098" w:author="phuong vu" w:date="2018-11-22T13:51:00Z"/>
                    <w:del w:id="5099" w:author="Tran Huan" w:date="2018-11-25T20:27:00Z"/>
                    <w:lang w:val="en-US"/>
                  </w:rPr>
                </w:rPrChange>
              </w:rPr>
              <w:pPrChange w:id="5100" w:author="Tran Huan" w:date="2018-12-02T23:57:00Z">
                <w:pPr>
                  <w:spacing w:line="276" w:lineRule="auto"/>
                </w:pPr>
              </w:pPrChange>
            </w:pPr>
            <w:ins w:id="5101" w:author="phuong vu" w:date="2018-11-22T13:51:00Z">
              <w:del w:id="5102" w:author="Tran Huan" w:date="2018-11-25T20:27:00Z">
                <w:r w:rsidRPr="000245EB" w:rsidDel="0044782A">
                  <w:rPr>
                    <w:rPrChange w:id="5103" w:author="Tran Huan" w:date="2018-11-25T16:07:00Z">
                      <w:rPr>
                        <w:lang w:val="en-US"/>
                      </w:rPr>
                    </w:rPrChange>
                  </w:rPr>
                  <w:delText xml:space="preserve">Bước 2: Phân công mỗi đơn hàng được xử lí trên một máy (tương ứng tất cả túi giặt của đơn hàng sẽ cùng có một mã máy giặt). </w:delText>
                </w:r>
                <w:bookmarkStart w:id="5104" w:name="_Toc531003331"/>
                <w:bookmarkStart w:id="5105" w:name="_Toc531005248"/>
                <w:bookmarkStart w:id="5106" w:name="_Toc531569439"/>
                <w:bookmarkStart w:id="5107" w:name="_Toc531573287"/>
                <w:bookmarkStart w:id="5108" w:name="_Toc531577028"/>
                <w:bookmarkStart w:id="5109" w:name="_Toc531580766"/>
                <w:bookmarkEnd w:id="5104"/>
                <w:bookmarkEnd w:id="5105"/>
                <w:bookmarkEnd w:id="5106"/>
                <w:bookmarkEnd w:id="5107"/>
                <w:bookmarkEnd w:id="5108"/>
                <w:bookmarkEnd w:id="5109"/>
              </w:del>
            </w:ins>
          </w:p>
          <w:p w14:paraId="21DAB7EF" w14:textId="48C0C523" w:rsidR="00C774DC" w:rsidRPr="000245EB" w:rsidDel="0044782A" w:rsidRDefault="00C774DC" w:rsidP="00FF2F5A">
            <w:pPr>
              <w:pStyle w:val="ListParagraph"/>
              <w:numPr>
                <w:ilvl w:val="0"/>
                <w:numId w:val="37"/>
              </w:numPr>
              <w:spacing w:line="288" w:lineRule="auto"/>
              <w:ind w:left="720"/>
              <w:rPr>
                <w:ins w:id="5110" w:author="phuong vu" w:date="2018-11-22T13:51:00Z"/>
                <w:del w:id="5111" w:author="Tran Huan" w:date="2018-11-25T20:27:00Z"/>
                <w:rPrChange w:id="5112" w:author="Tran Huan" w:date="2018-11-25T16:07:00Z">
                  <w:rPr>
                    <w:ins w:id="5113" w:author="phuong vu" w:date="2018-11-22T13:51:00Z"/>
                    <w:del w:id="5114" w:author="Tran Huan" w:date="2018-11-25T20:27:00Z"/>
                    <w:lang w:val="en-US"/>
                  </w:rPr>
                </w:rPrChange>
              </w:rPr>
              <w:pPrChange w:id="5115" w:author="Tran Huan" w:date="2018-12-02T23:57:00Z">
                <w:pPr>
                  <w:pStyle w:val="ListParagraph"/>
                  <w:numPr>
                    <w:numId w:val="37"/>
                  </w:numPr>
                  <w:spacing w:line="276" w:lineRule="auto"/>
                  <w:ind w:left="1440" w:hanging="360"/>
                </w:pPr>
              </w:pPrChange>
            </w:pPr>
            <w:ins w:id="5116" w:author="phuong vu" w:date="2018-11-22T13:51:00Z">
              <w:del w:id="5117" w:author="Tran Huan" w:date="2018-11-25T20:27:00Z">
                <w:r w:rsidRPr="000245EB" w:rsidDel="0044782A">
                  <w:rPr>
                    <w:rPrChange w:id="5118" w:author="Tran Huan" w:date="2018-11-25T16:07:00Z">
                      <w:rPr>
                        <w:lang w:val="en-US"/>
                      </w:rPr>
                    </w:rPrChange>
                  </w:rPr>
                  <w:delText>Ưu tiên các máy có số đơn hàng đang đợi là ít nhất.</w:delText>
                </w:r>
                <w:bookmarkStart w:id="5119" w:name="_Toc531003332"/>
                <w:bookmarkStart w:id="5120" w:name="_Toc531005249"/>
                <w:bookmarkStart w:id="5121" w:name="_Toc531569440"/>
                <w:bookmarkStart w:id="5122" w:name="_Toc531573288"/>
                <w:bookmarkStart w:id="5123" w:name="_Toc531577029"/>
                <w:bookmarkStart w:id="5124" w:name="_Toc531580767"/>
                <w:bookmarkEnd w:id="5119"/>
                <w:bookmarkEnd w:id="5120"/>
                <w:bookmarkEnd w:id="5121"/>
                <w:bookmarkEnd w:id="5122"/>
                <w:bookmarkEnd w:id="5123"/>
                <w:bookmarkEnd w:id="5124"/>
              </w:del>
            </w:ins>
          </w:p>
          <w:p w14:paraId="5ECF15DA" w14:textId="40A1F7AE" w:rsidR="00C774DC" w:rsidRPr="000245EB" w:rsidDel="0044782A" w:rsidRDefault="00C774DC" w:rsidP="00FF2F5A">
            <w:pPr>
              <w:pStyle w:val="ListParagraph"/>
              <w:numPr>
                <w:ilvl w:val="0"/>
                <w:numId w:val="37"/>
              </w:numPr>
              <w:spacing w:line="288" w:lineRule="auto"/>
              <w:ind w:left="720"/>
              <w:rPr>
                <w:ins w:id="5125" w:author="phuong vu" w:date="2018-11-22T13:51:00Z"/>
                <w:del w:id="5126" w:author="Tran Huan" w:date="2018-11-25T20:27:00Z"/>
                <w:rPrChange w:id="5127" w:author="Tran Huan" w:date="2018-11-25T16:07:00Z">
                  <w:rPr>
                    <w:ins w:id="5128" w:author="phuong vu" w:date="2018-11-22T13:51:00Z"/>
                    <w:del w:id="5129" w:author="Tran Huan" w:date="2018-11-25T20:27:00Z"/>
                    <w:lang w:val="en-US"/>
                  </w:rPr>
                </w:rPrChange>
              </w:rPr>
              <w:pPrChange w:id="5130" w:author="Tran Huan" w:date="2018-12-02T23:57:00Z">
                <w:pPr>
                  <w:pStyle w:val="ListParagraph"/>
                  <w:numPr>
                    <w:numId w:val="37"/>
                  </w:numPr>
                  <w:spacing w:line="276" w:lineRule="auto"/>
                  <w:ind w:left="1440" w:hanging="360"/>
                </w:pPr>
              </w:pPrChange>
            </w:pPr>
            <w:ins w:id="5131" w:author="phuong vu" w:date="2018-11-22T13:51:00Z">
              <w:del w:id="5132" w:author="Tran Huan" w:date="2018-11-25T20:27:00Z">
                <w:r w:rsidRPr="000245EB" w:rsidDel="0044782A">
                  <w:rPr>
                    <w:rPrChange w:id="5133" w:author="Tran Huan" w:date="2018-11-25T16:07:00Z">
                      <w:rPr>
                        <w:lang w:val="en-US"/>
                      </w:rPr>
                    </w:rPrChange>
                  </w:rPr>
                  <w:delText>Các đơn hàng được sắp xếp theo thứ tự tăng dần dựa trên ngày và khung giờ trả đồ cho khách hàng.</w:delText>
                </w:r>
                <w:bookmarkStart w:id="5134" w:name="_Toc531003333"/>
                <w:bookmarkStart w:id="5135" w:name="_Toc531005250"/>
                <w:bookmarkStart w:id="5136" w:name="_Toc531569441"/>
                <w:bookmarkStart w:id="5137" w:name="_Toc531573289"/>
                <w:bookmarkStart w:id="5138" w:name="_Toc531577030"/>
                <w:bookmarkStart w:id="5139" w:name="_Toc531580768"/>
                <w:bookmarkEnd w:id="5134"/>
                <w:bookmarkEnd w:id="5135"/>
                <w:bookmarkEnd w:id="5136"/>
                <w:bookmarkEnd w:id="5137"/>
                <w:bookmarkEnd w:id="5138"/>
                <w:bookmarkEnd w:id="5139"/>
              </w:del>
            </w:ins>
          </w:p>
          <w:p w14:paraId="498637B8" w14:textId="0DD18F8E" w:rsidR="00C774DC" w:rsidRPr="000245EB" w:rsidDel="0044782A" w:rsidRDefault="00C774DC" w:rsidP="00FF2F5A">
            <w:pPr>
              <w:pStyle w:val="ListParagraph"/>
              <w:numPr>
                <w:ilvl w:val="0"/>
                <w:numId w:val="37"/>
              </w:numPr>
              <w:spacing w:line="288" w:lineRule="auto"/>
              <w:ind w:left="720"/>
              <w:rPr>
                <w:ins w:id="5140" w:author="phuong vu" w:date="2018-11-22T13:51:00Z"/>
                <w:del w:id="5141" w:author="Tran Huan" w:date="2018-11-25T20:27:00Z"/>
                <w:rPrChange w:id="5142" w:author="Tran Huan" w:date="2018-11-25T16:07:00Z">
                  <w:rPr>
                    <w:ins w:id="5143" w:author="phuong vu" w:date="2018-11-22T13:51:00Z"/>
                    <w:del w:id="5144" w:author="Tran Huan" w:date="2018-11-25T20:27:00Z"/>
                    <w:lang w:val="en-US"/>
                  </w:rPr>
                </w:rPrChange>
              </w:rPr>
              <w:pPrChange w:id="5145" w:author="Tran Huan" w:date="2018-12-02T23:57:00Z">
                <w:pPr>
                  <w:pStyle w:val="ListParagraph"/>
                  <w:numPr>
                    <w:numId w:val="37"/>
                  </w:numPr>
                  <w:spacing w:line="276" w:lineRule="auto"/>
                  <w:ind w:left="1440" w:hanging="360"/>
                </w:pPr>
              </w:pPrChange>
            </w:pPr>
            <w:ins w:id="5146" w:author="phuong vu" w:date="2018-11-22T13:51:00Z">
              <w:del w:id="5147" w:author="Tran Huan" w:date="2018-11-25T20:27:00Z">
                <w:r w:rsidRPr="000245EB" w:rsidDel="0044782A">
                  <w:rPr>
                    <w:rPrChange w:id="5148" w:author="Tran Huan" w:date="2018-11-25T16:07:00Z">
                      <w:rPr>
                        <w:lang w:val="en-US"/>
                      </w:rPr>
                    </w:rPrChange>
                  </w:rPr>
                  <w:delText>Các đơn hàng cùng xử lí trên một máy sẽ được gán thứ tự xử lí.</w:delText>
                </w:r>
                <w:bookmarkStart w:id="5149" w:name="_Toc531003334"/>
                <w:bookmarkStart w:id="5150" w:name="_Toc531005251"/>
                <w:bookmarkStart w:id="5151" w:name="_Toc531569442"/>
                <w:bookmarkStart w:id="5152" w:name="_Toc531573290"/>
                <w:bookmarkStart w:id="5153" w:name="_Toc531577031"/>
                <w:bookmarkStart w:id="5154" w:name="_Toc531580769"/>
                <w:bookmarkEnd w:id="5149"/>
                <w:bookmarkEnd w:id="5150"/>
                <w:bookmarkEnd w:id="5151"/>
                <w:bookmarkEnd w:id="5152"/>
                <w:bookmarkEnd w:id="5153"/>
                <w:bookmarkEnd w:id="5154"/>
              </w:del>
            </w:ins>
          </w:p>
          <w:p w14:paraId="3D145A6C" w14:textId="0432E40A" w:rsidR="00C774DC" w:rsidRPr="000245EB" w:rsidDel="0044782A" w:rsidRDefault="00C774DC" w:rsidP="00FF2F5A">
            <w:pPr>
              <w:spacing w:line="288" w:lineRule="auto"/>
              <w:contextualSpacing/>
              <w:rPr>
                <w:ins w:id="5155" w:author="phuong vu" w:date="2018-11-22T13:51:00Z"/>
                <w:del w:id="5156" w:author="Tran Huan" w:date="2018-11-25T20:27:00Z"/>
                <w:rPrChange w:id="5157" w:author="Tran Huan" w:date="2018-11-25T16:07:00Z">
                  <w:rPr>
                    <w:ins w:id="5158" w:author="phuong vu" w:date="2018-11-22T13:51:00Z"/>
                    <w:del w:id="5159" w:author="Tran Huan" w:date="2018-11-25T20:27:00Z"/>
                    <w:lang w:val="en-US"/>
                  </w:rPr>
                </w:rPrChange>
              </w:rPr>
              <w:pPrChange w:id="5160" w:author="Tran Huan" w:date="2018-12-02T23:57:00Z">
                <w:pPr>
                  <w:spacing w:line="276" w:lineRule="auto"/>
                </w:pPr>
              </w:pPrChange>
            </w:pPr>
            <w:ins w:id="5161" w:author="phuong vu" w:date="2018-11-22T13:51:00Z">
              <w:del w:id="5162" w:author="Tran Huan" w:date="2018-11-25T20:27:00Z">
                <w:r w:rsidRPr="000245EB" w:rsidDel="0044782A">
                  <w:rPr>
                    <w:rPrChange w:id="5163" w:author="Tran Huan" w:date="2018-11-25T16:07:00Z">
                      <w:rPr>
                        <w:lang w:val="en-US"/>
                      </w:rPr>
                    </w:rPrChange>
                  </w:rPr>
                  <w:delText xml:space="preserve">Bước 3: Lưu kết quả vào cơ sở dữ liệu. </w:delText>
                </w:r>
                <w:bookmarkStart w:id="5164" w:name="_Toc531003335"/>
                <w:bookmarkStart w:id="5165" w:name="_Toc531005252"/>
                <w:bookmarkStart w:id="5166" w:name="_Toc531569443"/>
                <w:bookmarkStart w:id="5167" w:name="_Toc531573291"/>
                <w:bookmarkStart w:id="5168" w:name="_Toc531577032"/>
                <w:bookmarkStart w:id="5169" w:name="_Toc531580770"/>
                <w:bookmarkEnd w:id="5164"/>
                <w:bookmarkEnd w:id="5165"/>
                <w:bookmarkEnd w:id="5166"/>
                <w:bookmarkEnd w:id="5167"/>
                <w:bookmarkEnd w:id="5168"/>
                <w:bookmarkEnd w:id="5169"/>
              </w:del>
            </w:ins>
          </w:p>
          <w:p w14:paraId="50DDAD23" w14:textId="38371559" w:rsidR="00C774DC" w:rsidRPr="000245EB" w:rsidDel="0044782A" w:rsidRDefault="00C774DC" w:rsidP="00FF2F5A">
            <w:pPr>
              <w:spacing w:line="288" w:lineRule="auto"/>
              <w:contextualSpacing/>
              <w:rPr>
                <w:ins w:id="5170" w:author="phuong vu" w:date="2018-11-22T13:51:00Z"/>
                <w:del w:id="5171" w:author="Tran Huan" w:date="2018-11-25T20:27:00Z"/>
                <w:rPrChange w:id="5172" w:author="Tran Huan" w:date="2018-11-25T16:07:00Z">
                  <w:rPr>
                    <w:ins w:id="5173" w:author="phuong vu" w:date="2018-11-22T13:51:00Z"/>
                    <w:del w:id="5174" w:author="Tran Huan" w:date="2018-11-25T20:27:00Z"/>
                    <w:lang w:val="en-US"/>
                  </w:rPr>
                </w:rPrChange>
              </w:rPr>
              <w:pPrChange w:id="5175" w:author="Tran Huan" w:date="2018-12-02T23:57:00Z">
                <w:pPr>
                  <w:spacing w:line="276" w:lineRule="auto"/>
                </w:pPr>
              </w:pPrChange>
            </w:pPr>
            <w:ins w:id="5176" w:author="phuong vu" w:date="2018-11-22T13:51:00Z">
              <w:del w:id="5177" w:author="Tran Huan" w:date="2018-11-25T20:27:00Z">
                <w:r w:rsidRPr="000245EB" w:rsidDel="0044782A">
                  <w:rPr>
                    <w:rPrChange w:id="5178" w:author="Tran Huan" w:date="2018-11-25T16:07:00Z">
                      <w:rPr>
                        <w:lang w:val="en-US"/>
                      </w:rPr>
                    </w:rPrChange>
                  </w:rPr>
                  <w:delText>Các trường hợp khác:</w:delText>
                </w:r>
                <w:bookmarkStart w:id="5179" w:name="_Toc531003336"/>
                <w:bookmarkStart w:id="5180" w:name="_Toc531005253"/>
                <w:bookmarkStart w:id="5181" w:name="_Toc531569444"/>
                <w:bookmarkStart w:id="5182" w:name="_Toc531573292"/>
                <w:bookmarkStart w:id="5183" w:name="_Toc531577033"/>
                <w:bookmarkStart w:id="5184" w:name="_Toc531580771"/>
                <w:bookmarkEnd w:id="5179"/>
                <w:bookmarkEnd w:id="5180"/>
                <w:bookmarkEnd w:id="5181"/>
                <w:bookmarkEnd w:id="5182"/>
                <w:bookmarkEnd w:id="5183"/>
                <w:bookmarkEnd w:id="5184"/>
              </w:del>
            </w:ins>
          </w:p>
          <w:p w14:paraId="6347F1A1" w14:textId="2D083D11" w:rsidR="00C774DC" w:rsidRPr="000245EB" w:rsidDel="0044782A" w:rsidRDefault="00C774DC" w:rsidP="00FF2F5A">
            <w:pPr>
              <w:spacing w:line="288" w:lineRule="auto"/>
              <w:ind w:left="720"/>
              <w:contextualSpacing/>
              <w:rPr>
                <w:ins w:id="5185" w:author="phuong vu" w:date="2018-11-22T13:51:00Z"/>
                <w:del w:id="5186" w:author="Tran Huan" w:date="2018-11-25T20:27:00Z"/>
                <w:rPrChange w:id="5187" w:author="Tran Huan" w:date="2018-11-25T16:07:00Z">
                  <w:rPr>
                    <w:ins w:id="5188" w:author="phuong vu" w:date="2018-11-22T13:51:00Z"/>
                    <w:del w:id="5189" w:author="Tran Huan" w:date="2018-11-25T20:27:00Z"/>
                    <w:lang w:val="en-US"/>
                  </w:rPr>
                </w:rPrChange>
              </w:rPr>
              <w:pPrChange w:id="5190" w:author="Tran Huan" w:date="2018-12-02T23:57:00Z">
                <w:pPr>
                  <w:spacing w:line="276" w:lineRule="auto"/>
                  <w:ind w:left="720"/>
                </w:pPr>
              </w:pPrChange>
            </w:pPr>
            <w:ins w:id="5191" w:author="phuong vu" w:date="2018-11-22T13:51:00Z">
              <w:del w:id="5192" w:author="Tran Huan" w:date="2018-11-25T20:27:00Z">
                <w:r w:rsidRPr="000245EB" w:rsidDel="0044782A">
                  <w:rPr>
                    <w:rPrChange w:id="5193" w:author="Tran Huan" w:date="2018-11-25T16:07:00Z">
                      <w:rPr>
                        <w:lang w:val="en-US"/>
                      </w:rPr>
                    </w:rPrChange>
                  </w:rPr>
                  <w:delText>- Nếu đối tượng sử dụng muốn thay đổi máy xử lí đơn hàng thì nhấn vào “</w:delText>
                </w:r>
                <w:r w:rsidRPr="000245EB" w:rsidDel="0044782A">
                  <w:rPr>
                    <w:i/>
                    <w:rPrChange w:id="5194" w:author="Tran Huan" w:date="2018-11-25T16:07:00Z">
                      <w:rPr>
                        <w:i/>
                        <w:lang w:val="en-US"/>
                      </w:rPr>
                    </w:rPrChange>
                  </w:rPr>
                  <w:delText>phân công lại</w:delText>
                </w:r>
                <w:r w:rsidRPr="000245EB" w:rsidDel="0044782A">
                  <w:rPr>
                    <w:rPrChange w:id="5195" w:author="Tran Huan" w:date="2018-11-25T16:07:00Z">
                      <w:rPr>
                        <w:lang w:val="en-US"/>
                      </w:rPr>
                    </w:rPrChange>
                  </w:rPr>
                  <w:delText>” tại danh sách đơn hàng đang chờ xử lí.</w:delText>
                </w:r>
                <w:bookmarkStart w:id="5196" w:name="_Toc531003337"/>
                <w:bookmarkStart w:id="5197" w:name="_Toc531005254"/>
                <w:bookmarkStart w:id="5198" w:name="_Toc531569445"/>
                <w:bookmarkStart w:id="5199" w:name="_Toc531573293"/>
                <w:bookmarkStart w:id="5200" w:name="_Toc531577034"/>
                <w:bookmarkStart w:id="5201" w:name="_Toc531580772"/>
                <w:bookmarkEnd w:id="5196"/>
                <w:bookmarkEnd w:id="5197"/>
                <w:bookmarkEnd w:id="5198"/>
                <w:bookmarkEnd w:id="5199"/>
                <w:bookmarkEnd w:id="5200"/>
                <w:bookmarkEnd w:id="5201"/>
              </w:del>
            </w:ins>
          </w:p>
          <w:p w14:paraId="5A0D8621" w14:textId="5D6E5859" w:rsidR="00C774DC" w:rsidRPr="000245EB" w:rsidDel="0044782A" w:rsidRDefault="00C774DC" w:rsidP="00FF2F5A">
            <w:pPr>
              <w:spacing w:line="288" w:lineRule="auto"/>
              <w:ind w:left="720"/>
              <w:contextualSpacing/>
              <w:rPr>
                <w:ins w:id="5202" w:author="phuong vu" w:date="2018-11-22T13:51:00Z"/>
                <w:del w:id="5203" w:author="Tran Huan" w:date="2018-11-25T20:27:00Z"/>
                <w:rPrChange w:id="5204" w:author="Tran Huan" w:date="2018-11-25T16:07:00Z">
                  <w:rPr>
                    <w:ins w:id="5205" w:author="phuong vu" w:date="2018-11-22T13:51:00Z"/>
                    <w:del w:id="5206" w:author="Tran Huan" w:date="2018-11-25T20:27:00Z"/>
                    <w:lang w:val="en-US"/>
                  </w:rPr>
                </w:rPrChange>
              </w:rPr>
              <w:pPrChange w:id="5207" w:author="Tran Huan" w:date="2018-12-02T23:57:00Z">
                <w:pPr>
                  <w:spacing w:line="276" w:lineRule="auto"/>
                  <w:ind w:left="720"/>
                </w:pPr>
              </w:pPrChange>
            </w:pPr>
            <w:ins w:id="5208" w:author="phuong vu" w:date="2018-11-22T13:51:00Z">
              <w:del w:id="5209" w:author="Tran Huan" w:date="2018-11-25T20:27:00Z">
                <w:r w:rsidRPr="000245EB" w:rsidDel="0044782A">
                  <w:rPr>
                    <w:rPrChange w:id="5210" w:author="Tran Huan" w:date="2018-11-25T16:07:00Z">
                      <w:rPr>
                        <w:lang w:val="en-US"/>
                      </w:rPr>
                    </w:rPrChange>
                  </w:rPr>
                  <w:delText>- Khi một máy giặt thay đổi trạng thái tất cả đơn hàng của máy đó sẽ gỡ khỏi hàng đợi xử lí. Các đơn hàng đang chờ xử lí của các máy khác cũng gỡ khỏi hàng đợi (không bao gồm các đơn hàng đang xử lí).</w:delText>
                </w:r>
                <w:bookmarkStart w:id="5211" w:name="_Toc531003338"/>
                <w:bookmarkStart w:id="5212" w:name="_Toc531005255"/>
                <w:bookmarkStart w:id="5213" w:name="_Toc531569446"/>
                <w:bookmarkStart w:id="5214" w:name="_Toc531573294"/>
                <w:bookmarkStart w:id="5215" w:name="_Toc531577035"/>
                <w:bookmarkStart w:id="5216" w:name="_Toc531580773"/>
                <w:bookmarkEnd w:id="5211"/>
                <w:bookmarkEnd w:id="5212"/>
                <w:bookmarkEnd w:id="5213"/>
                <w:bookmarkEnd w:id="5214"/>
                <w:bookmarkEnd w:id="5215"/>
                <w:bookmarkEnd w:id="5216"/>
              </w:del>
            </w:ins>
          </w:p>
        </w:tc>
        <w:bookmarkStart w:id="5217" w:name="_Toc531003339"/>
        <w:bookmarkStart w:id="5218" w:name="_Toc531005256"/>
        <w:bookmarkStart w:id="5219" w:name="_Toc531569447"/>
        <w:bookmarkStart w:id="5220" w:name="_Toc531573295"/>
        <w:bookmarkStart w:id="5221" w:name="_Toc531577036"/>
        <w:bookmarkStart w:id="5222" w:name="_Toc531580774"/>
        <w:bookmarkEnd w:id="5217"/>
        <w:bookmarkEnd w:id="5218"/>
        <w:bookmarkEnd w:id="5219"/>
        <w:bookmarkEnd w:id="5220"/>
        <w:bookmarkEnd w:id="5221"/>
        <w:bookmarkEnd w:id="5222"/>
      </w:tr>
      <w:tr w:rsidR="00C774DC" w:rsidRPr="00AB54FD" w:rsidDel="0044782A" w14:paraId="21452060" w14:textId="3A47A37F" w:rsidTr="00C774DC">
        <w:trPr>
          <w:ins w:id="5223" w:author="phuong vu" w:date="2018-11-22T13:51:00Z"/>
          <w:del w:id="5224" w:author="Tran Huan" w:date="2018-11-25T20:27:00Z"/>
        </w:trPr>
        <w:tc>
          <w:tcPr>
            <w:tcW w:w="2425" w:type="dxa"/>
          </w:tcPr>
          <w:p w14:paraId="3EA23394" w14:textId="21EDA9F1" w:rsidR="00C774DC" w:rsidRPr="00AB54FD" w:rsidDel="0044782A" w:rsidRDefault="00C774DC" w:rsidP="00FF2F5A">
            <w:pPr>
              <w:spacing w:line="288" w:lineRule="auto"/>
              <w:contextualSpacing/>
              <w:rPr>
                <w:ins w:id="5225" w:author="phuong vu" w:date="2018-11-22T13:51:00Z"/>
                <w:del w:id="5226" w:author="Tran Huan" w:date="2018-11-25T20:27:00Z"/>
                <w:b/>
                <w:rPrChange w:id="5227" w:author="Tran Huan" w:date="2018-12-03T03:46:00Z">
                  <w:rPr>
                    <w:ins w:id="5228" w:author="phuong vu" w:date="2018-11-22T13:51:00Z"/>
                    <w:del w:id="5229" w:author="Tran Huan" w:date="2018-11-25T20:27:00Z"/>
                    <w:b/>
                  </w:rPr>
                </w:rPrChange>
              </w:rPr>
              <w:pPrChange w:id="5230" w:author="Tran Huan" w:date="2018-12-02T23:57:00Z">
                <w:pPr>
                  <w:spacing w:line="276" w:lineRule="auto"/>
                </w:pPr>
              </w:pPrChange>
            </w:pPr>
            <w:ins w:id="5231" w:author="phuong vu" w:date="2018-11-22T13:51:00Z">
              <w:del w:id="5232" w:author="Tran Huan" w:date="2018-11-25T20:27:00Z">
                <w:r w:rsidRPr="00AB54FD" w:rsidDel="0044782A">
                  <w:rPr>
                    <w:b/>
                    <w:rPrChange w:id="5233" w:author="Tran Huan" w:date="2018-12-03T03:46:00Z">
                      <w:rPr>
                        <w:b/>
                      </w:rPr>
                    </w:rPrChange>
                  </w:rPr>
                  <w:delText>Kết quả</w:delText>
                </w:r>
                <w:bookmarkStart w:id="5234" w:name="_Toc531003340"/>
                <w:bookmarkStart w:id="5235" w:name="_Toc531005257"/>
                <w:bookmarkStart w:id="5236" w:name="_Toc531569448"/>
                <w:bookmarkStart w:id="5237" w:name="_Toc531573296"/>
                <w:bookmarkStart w:id="5238" w:name="_Toc531577037"/>
                <w:bookmarkStart w:id="5239" w:name="_Toc531580775"/>
                <w:bookmarkEnd w:id="5234"/>
                <w:bookmarkEnd w:id="5235"/>
                <w:bookmarkEnd w:id="5236"/>
                <w:bookmarkEnd w:id="5237"/>
                <w:bookmarkEnd w:id="5238"/>
                <w:bookmarkEnd w:id="5239"/>
              </w:del>
            </w:ins>
          </w:p>
        </w:tc>
        <w:tc>
          <w:tcPr>
            <w:tcW w:w="6686" w:type="dxa"/>
          </w:tcPr>
          <w:p w14:paraId="6FA17CFE" w14:textId="3393704A" w:rsidR="00C774DC" w:rsidRPr="000245EB" w:rsidDel="0044782A" w:rsidRDefault="00C774DC" w:rsidP="00FF2F5A">
            <w:pPr>
              <w:spacing w:line="288" w:lineRule="auto"/>
              <w:contextualSpacing/>
              <w:rPr>
                <w:ins w:id="5240" w:author="phuong vu" w:date="2018-11-22T13:51:00Z"/>
                <w:del w:id="5241" w:author="Tran Huan" w:date="2018-11-25T20:27:00Z"/>
                <w:rPrChange w:id="5242" w:author="Tran Huan" w:date="2018-11-25T16:07:00Z">
                  <w:rPr>
                    <w:ins w:id="5243" w:author="phuong vu" w:date="2018-11-22T13:51:00Z"/>
                    <w:del w:id="5244" w:author="Tran Huan" w:date="2018-11-25T20:27:00Z"/>
                    <w:lang w:val="en-US"/>
                  </w:rPr>
                </w:rPrChange>
              </w:rPr>
              <w:pPrChange w:id="5245" w:author="Tran Huan" w:date="2018-12-02T23:57:00Z">
                <w:pPr>
                  <w:spacing w:line="276" w:lineRule="auto"/>
                </w:pPr>
              </w:pPrChange>
            </w:pPr>
            <w:ins w:id="5246" w:author="phuong vu" w:date="2018-11-22T13:51:00Z">
              <w:del w:id="5247" w:author="Tran Huan" w:date="2018-11-25T20:27:00Z">
                <w:r w:rsidRPr="000245EB" w:rsidDel="0044782A">
                  <w:rPr>
                    <w:rPrChange w:id="5248" w:author="Tran Huan" w:date="2018-11-25T16:07:00Z">
                      <w:rPr>
                        <w:lang w:val="en-US"/>
                      </w:rPr>
                    </w:rPrChange>
                  </w:rPr>
                  <w:delText>Hiển thị được bảng phân công bao gồm các thông tin: mã máy giặt + số thứ tự xử lí, tên khách hàng + mã số đơn hàng, mã biên nhận, trạng thái đơn hàng.</w:delText>
                </w:r>
                <w:bookmarkStart w:id="5249" w:name="_Toc531003341"/>
                <w:bookmarkStart w:id="5250" w:name="_Toc531005258"/>
                <w:bookmarkStart w:id="5251" w:name="_Toc531569449"/>
                <w:bookmarkStart w:id="5252" w:name="_Toc531573297"/>
                <w:bookmarkStart w:id="5253" w:name="_Toc531577038"/>
                <w:bookmarkStart w:id="5254" w:name="_Toc531580776"/>
                <w:bookmarkEnd w:id="5249"/>
                <w:bookmarkEnd w:id="5250"/>
                <w:bookmarkEnd w:id="5251"/>
                <w:bookmarkEnd w:id="5252"/>
                <w:bookmarkEnd w:id="5253"/>
                <w:bookmarkEnd w:id="5254"/>
              </w:del>
            </w:ins>
          </w:p>
        </w:tc>
        <w:bookmarkStart w:id="5255" w:name="_Toc531003342"/>
        <w:bookmarkStart w:id="5256" w:name="_Toc531005259"/>
        <w:bookmarkStart w:id="5257" w:name="_Toc531569450"/>
        <w:bookmarkStart w:id="5258" w:name="_Toc531573298"/>
        <w:bookmarkStart w:id="5259" w:name="_Toc531577039"/>
        <w:bookmarkStart w:id="5260" w:name="_Toc531580777"/>
        <w:bookmarkEnd w:id="5255"/>
        <w:bookmarkEnd w:id="5256"/>
        <w:bookmarkEnd w:id="5257"/>
        <w:bookmarkEnd w:id="5258"/>
        <w:bookmarkEnd w:id="5259"/>
        <w:bookmarkEnd w:id="5260"/>
      </w:tr>
      <w:tr w:rsidR="00C774DC" w:rsidRPr="00AB54FD" w:rsidDel="0044782A" w14:paraId="451ACE91" w14:textId="3DF313F3" w:rsidTr="00C774DC">
        <w:trPr>
          <w:ins w:id="5261" w:author="phuong vu" w:date="2018-11-22T13:51:00Z"/>
          <w:del w:id="5262" w:author="Tran Huan" w:date="2018-11-25T20:27:00Z"/>
        </w:trPr>
        <w:tc>
          <w:tcPr>
            <w:tcW w:w="2425" w:type="dxa"/>
          </w:tcPr>
          <w:p w14:paraId="73F7BF57" w14:textId="69580617" w:rsidR="00C774DC" w:rsidRPr="00AB54FD" w:rsidDel="0044782A" w:rsidRDefault="00C774DC" w:rsidP="00FF2F5A">
            <w:pPr>
              <w:spacing w:line="288" w:lineRule="auto"/>
              <w:contextualSpacing/>
              <w:rPr>
                <w:ins w:id="5263" w:author="phuong vu" w:date="2018-11-22T13:51:00Z"/>
                <w:del w:id="5264" w:author="Tran Huan" w:date="2018-11-25T20:27:00Z"/>
                <w:b/>
                <w:rPrChange w:id="5265" w:author="Tran Huan" w:date="2018-12-03T03:46:00Z">
                  <w:rPr>
                    <w:ins w:id="5266" w:author="phuong vu" w:date="2018-11-22T13:51:00Z"/>
                    <w:del w:id="5267" w:author="Tran Huan" w:date="2018-11-25T20:27:00Z"/>
                    <w:b/>
                  </w:rPr>
                </w:rPrChange>
              </w:rPr>
              <w:pPrChange w:id="5268" w:author="Tran Huan" w:date="2018-12-02T23:57:00Z">
                <w:pPr>
                  <w:spacing w:line="276" w:lineRule="auto"/>
                </w:pPr>
              </w:pPrChange>
            </w:pPr>
            <w:ins w:id="5269" w:author="phuong vu" w:date="2018-11-22T13:51:00Z">
              <w:del w:id="5270" w:author="Tran Huan" w:date="2018-11-25T20:27:00Z">
                <w:r w:rsidRPr="00AB54FD" w:rsidDel="0044782A">
                  <w:rPr>
                    <w:b/>
                    <w:rPrChange w:id="5271" w:author="Tran Huan" w:date="2018-12-03T03:46:00Z">
                      <w:rPr>
                        <w:b/>
                      </w:rPr>
                    </w:rPrChange>
                  </w:rPr>
                  <w:delText>Ghi chú</w:delText>
                </w:r>
                <w:bookmarkStart w:id="5272" w:name="_Toc531003343"/>
                <w:bookmarkStart w:id="5273" w:name="_Toc531005260"/>
                <w:bookmarkStart w:id="5274" w:name="_Toc531569451"/>
                <w:bookmarkStart w:id="5275" w:name="_Toc531573299"/>
                <w:bookmarkStart w:id="5276" w:name="_Toc531577040"/>
                <w:bookmarkStart w:id="5277" w:name="_Toc531580778"/>
                <w:bookmarkEnd w:id="5272"/>
                <w:bookmarkEnd w:id="5273"/>
                <w:bookmarkEnd w:id="5274"/>
                <w:bookmarkEnd w:id="5275"/>
                <w:bookmarkEnd w:id="5276"/>
                <w:bookmarkEnd w:id="5277"/>
              </w:del>
            </w:ins>
          </w:p>
        </w:tc>
        <w:tc>
          <w:tcPr>
            <w:tcW w:w="6686" w:type="dxa"/>
          </w:tcPr>
          <w:p w14:paraId="02745CDA" w14:textId="1D0402FB" w:rsidR="00C774DC" w:rsidRPr="000245EB" w:rsidDel="0044782A" w:rsidRDefault="00C774DC" w:rsidP="00FF2F5A">
            <w:pPr>
              <w:keepNext/>
              <w:spacing w:line="288" w:lineRule="auto"/>
              <w:contextualSpacing/>
              <w:rPr>
                <w:ins w:id="5278" w:author="phuong vu" w:date="2018-11-22T13:51:00Z"/>
                <w:del w:id="5279" w:author="Tran Huan" w:date="2018-11-25T20:27:00Z"/>
                <w:rPrChange w:id="5280" w:author="Tran Huan" w:date="2018-11-25T16:07:00Z">
                  <w:rPr>
                    <w:ins w:id="5281" w:author="phuong vu" w:date="2018-11-22T13:51:00Z"/>
                    <w:del w:id="5282" w:author="Tran Huan" w:date="2018-11-25T20:27:00Z"/>
                    <w:lang w:val="en-US"/>
                  </w:rPr>
                </w:rPrChange>
              </w:rPr>
              <w:pPrChange w:id="5283" w:author="Tran Huan" w:date="2018-12-02T23:57:00Z">
                <w:pPr>
                  <w:keepNext/>
                  <w:spacing w:line="276" w:lineRule="auto"/>
                </w:pPr>
              </w:pPrChange>
            </w:pPr>
            <w:ins w:id="5284" w:author="phuong vu" w:date="2018-11-22T13:51:00Z">
              <w:del w:id="5285" w:author="Tran Huan" w:date="2018-11-25T20:27:00Z">
                <w:r w:rsidRPr="000245EB" w:rsidDel="0044782A">
                  <w:rPr>
                    <w:rPrChange w:id="5286" w:author="Tran Huan" w:date="2018-11-25T16:07:00Z">
                      <w:rPr>
                        <w:lang w:val="en-US"/>
                      </w:rPr>
                    </w:rPrChange>
                  </w:rPr>
                  <w:delText>Một đơn hàng có thể có một hoặc nhiều túi giặt khác nhau dựa trên phân loại.</w:delText>
                </w:r>
                <w:bookmarkStart w:id="5287" w:name="_Toc531003344"/>
                <w:bookmarkStart w:id="5288" w:name="_Toc531005261"/>
                <w:bookmarkStart w:id="5289" w:name="_Toc531569452"/>
                <w:bookmarkStart w:id="5290" w:name="_Toc531573300"/>
                <w:bookmarkStart w:id="5291" w:name="_Toc531577041"/>
                <w:bookmarkStart w:id="5292" w:name="_Toc531580779"/>
                <w:bookmarkEnd w:id="5287"/>
                <w:bookmarkEnd w:id="5288"/>
                <w:bookmarkEnd w:id="5289"/>
                <w:bookmarkEnd w:id="5290"/>
                <w:bookmarkEnd w:id="5291"/>
                <w:bookmarkEnd w:id="5292"/>
              </w:del>
            </w:ins>
          </w:p>
        </w:tc>
        <w:bookmarkStart w:id="5293" w:name="_Toc531003345"/>
        <w:bookmarkStart w:id="5294" w:name="_Toc531005262"/>
        <w:bookmarkStart w:id="5295" w:name="_Toc531569453"/>
        <w:bookmarkStart w:id="5296" w:name="_Toc531573301"/>
        <w:bookmarkStart w:id="5297" w:name="_Toc531577042"/>
        <w:bookmarkStart w:id="5298" w:name="_Toc531580780"/>
        <w:bookmarkEnd w:id="5293"/>
        <w:bookmarkEnd w:id="5294"/>
        <w:bookmarkEnd w:id="5295"/>
        <w:bookmarkEnd w:id="5296"/>
        <w:bookmarkEnd w:id="5297"/>
        <w:bookmarkEnd w:id="5298"/>
      </w:tr>
    </w:tbl>
    <w:p w14:paraId="3073736F" w14:textId="31513708" w:rsidR="00C774DC" w:rsidDel="0044782A" w:rsidRDefault="00C774DC" w:rsidP="00FF2F5A">
      <w:pPr>
        <w:spacing w:after="0" w:line="288" w:lineRule="auto"/>
        <w:contextualSpacing/>
        <w:rPr>
          <w:ins w:id="5299" w:author="phuong vu" w:date="2018-11-22T13:51:00Z"/>
          <w:del w:id="5300" w:author="Tran Huan" w:date="2018-11-25T20:27:00Z"/>
        </w:rPr>
        <w:pPrChange w:id="5301" w:author="Tran Huan" w:date="2018-12-02T23:57:00Z">
          <w:pPr/>
        </w:pPrChange>
      </w:pPr>
      <w:bookmarkStart w:id="5302" w:name="_Toc531003346"/>
      <w:bookmarkStart w:id="5303" w:name="_Toc531005263"/>
      <w:bookmarkStart w:id="5304" w:name="_Toc531569454"/>
      <w:bookmarkStart w:id="5305" w:name="_Toc531573302"/>
      <w:bookmarkStart w:id="5306" w:name="_Toc531577043"/>
      <w:bookmarkStart w:id="5307" w:name="_Toc531580781"/>
      <w:bookmarkEnd w:id="5302"/>
      <w:bookmarkEnd w:id="5303"/>
      <w:bookmarkEnd w:id="5304"/>
      <w:bookmarkEnd w:id="5305"/>
      <w:bookmarkEnd w:id="5306"/>
      <w:bookmarkEnd w:id="5307"/>
    </w:p>
    <w:p w14:paraId="5820433D" w14:textId="77777777" w:rsidR="00C774DC" w:rsidRDefault="00C774DC" w:rsidP="00FF2F5A">
      <w:pPr>
        <w:pStyle w:val="Heading3"/>
        <w:spacing w:line="288" w:lineRule="auto"/>
        <w:contextualSpacing/>
        <w:rPr>
          <w:ins w:id="5308" w:author="phuong vu" w:date="2018-11-22T13:51:00Z"/>
        </w:rPr>
        <w:pPrChange w:id="5309" w:author="Tran Huan" w:date="2018-12-02T23:57:00Z">
          <w:pPr>
            <w:pStyle w:val="Heading4"/>
          </w:pPr>
        </w:pPrChange>
      </w:pPr>
      <w:bookmarkStart w:id="5310" w:name="_Toc531580782"/>
      <w:ins w:id="5311" w:author="phuong vu" w:date="2018-11-22T13:51:00Z">
        <w:r>
          <w:t>Tạo đơn hàng</w:t>
        </w:r>
        <w:bookmarkEnd w:id="5310"/>
      </w:ins>
    </w:p>
    <w:tbl>
      <w:tblPr>
        <w:tblStyle w:val="TableGrid"/>
        <w:tblW w:w="0" w:type="auto"/>
        <w:tblLook w:val="04A0" w:firstRow="1" w:lastRow="0" w:firstColumn="1" w:lastColumn="0" w:noHBand="0" w:noVBand="1"/>
      </w:tblPr>
      <w:tblGrid>
        <w:gridCol w:w="2342"/>
        <w:gridCol w:w="6435"/>
      </w:tblGrid>
      <w:tr w:rsidR="00000446" w14:paraId="1A31ABA0" w14:textId="77777777" w:rsidTr="00C774DC">
        <w:trPr>
          <w:ins w:id="5312" w:author="phuong vu" w:date="2018-11-22T13:51:00Z"/>
        </w:trPr>
        <w:tc>
          <w:tcPr>
            <w:tcW w:w="2425" w:type="dxa"/>
          </w:tcPr>
          <w:p w14:paraId="68C053CC" w14:textId="77777777" w:rsidR="00C774DC" w:rsidRPr="00B808BD" w:rsidRDefault="00C774DC" w:rsidP="00CB12CE">
            <w:pPr>
              <w:spacing w:line="288" w:lineRule="auto"/>
              <w:contextualSpacing/>
              <w:rPr>
                <w:ins w:id="5313" w:author="phuong vu" w:date="2018-11-22T13:51:00Z"/>
                <w:b/>
              </w:rPr>
              <w:pPrChange w:id="5314" w:author="Tran Huan" w:date="2018-12-03T00:06:00Z">
                <w:pPr>
                  <w:spacing w:line="276" w:lineRule="auto"/>
                </w:pPr>
              </w:pPrChange>
            </w:pPr>
            <w:ins w:id="5315" w:author="phuong vu" w:date="2018-11-22T13:51:00Z">
              <w:r w:rsidRPr="00B808BD">
                <w:rPr>
                  <w:b/>
                </w:rPr>
                <w:t>Mã yêu cầu</w:t>
              </w:r>
            </w:ins>
          </w:p>
        </w:tc>
        <w:tc>
          <w:tcPr>
            <w:tcW w:w="6686" w:type="dxa"/>
          </w:tcPr>
          <w:p w14:paraId="355BB4BE" w14:textId="77777777" w:rsidR="00C774DC" w:rsidRPr="002947C2" w:rsidRDefault="00C774DC" w:rsidP="00CB12CE">
            <w:pPr>
              <w:spacing w:line="288" w:lineRule="auto"/>
              <w:contextualSpacing/>
              <w:rPr>
                <w:ins w:id="5316" w:author="phuong vu" w:date="2018-11-22T13:51:00Z"/>
                <w:lang w:val="en-US"/>
              </w:rPr>
              <w:pPrChange w:id="5317" w:author="Tran Huan" w:date="2018-12-03T00:06:00Z">
                <w:pPr>
                  <w:spacing w:line="276" w:lineRule="auto"/>
                </w:pPr>
              </w:pPrChange>
            </w:pPr>
            <w:ins w:id="5318" w:author="phuong vu" w:date="2018-11-22T13:51:00Z">
              <w:r>
                <w:rPr>
                  <w:lang w:val="en-US"/>
                </w:rPr>
                <w:t>GU_04</w:t>
              </w:r>
            </w:ins>
          </w:p>
        </w:tc>
      </w:tr>
      <w:tr w:rsidR="00000446" w14:paraId="55727793" w14:textId="77777777" w:rsidTr="00C774DC">
        <w:trPr>
          <w:ins w:id="5319" w:author="phuong vu" w:date="2018-11-22T13:51:00Z"/>
        </w:trPr>
        <w:tc>
          <w:tcPr>
            <w:tcW w:w="2425" w:type="dxa"/>
          </w:tcPr>
          <w:p w14:paraId="7E91E15A" w14:textId="77777777" w:rsidR="00C774DC" w:rsidRPr="00B808BD" w:rsidRDefault="00C774DC" w:rsidP="00CB12CE">
            <w:pPr>
              <w:spacing w:line="288" w:lineRule="auto"/>
              <w:contextualSpacing/>
              <w:rPr>
                <w:ins w:id="5320" w:author="phuong vu" w:date="2018-11-22T13:51:00Z"/>
                <w:b/>
              </w:rPr>
              <w:pPrChange w:id="5321" w:author="Tran Huan" w:date="2018-12-03T00:06:00Z">
                <w:pPr>
                  <w:spacing w:line="276" w:lineRule="auto"/>
                </w:pPr>
              </w:pPrChange>
            </w:pPr>
            <w:ins w:id="5322" w:author="phuong vu" w:date="2018-11-22T13:51:00Z">
              <w:r w:rsidRPr="00B808BD">
                <w:rPr>
                  <w:b/>
                </w:rPr>
                <w:t>Tên chức năng</w:t>
              </w:r>
            </w:ins>
          </w:p>
        </w:tc>
        <w:tc>
          <w:tcPr>
            <w:tcW w:w="6686" w:type="dxa"/>
          </w:tcPr>
          <w:p w14:paraId="3D7F3DCB" w14:textId="77777777" w:rsidR="00C774DC" w:rsidRPr="00A06DD8" w:rsidRDefault="00C774DC" w:rsidP="00CB12CE">
            <w:pPr>
              <w:spacing w:line="288" w:lineRule="auto"/>
              <w:contextualSpacing/>
              <w:rPr>
                <w:ins w:id="5323" w:author="phuong vu" w:date="2018-11-22T13:51:00Z"/>
                <w:lang w:val="en-US"/>
              </w:rPr>
              <w:pPrChange w:id="5324" w:author="Tran Huan" w:date="2018-12-03T00:06:00Z">
                <w:pPr>
                  <w:spacing w:line="276" w:lineRule="auto"/>
                </w:pPr>
              </w:pPrChange>
            </w:pPr>
            <w:ins w:id="5325" w:author="phuong vu" w:date="2018-11-22T13:51:00Z">
              <w:r>
                <w:t>Tạo đơn hàng</w:t>
              </w:r>
            </w:ins>
          </w:p>
        </w:tc>
      </w:tr>
      <w:tr w:rsidR="00000446" w14:paraId="21362CDD" w14:textId="77777777" w:rsidTr="00C774DC">
        <w:trPr>
          <w:ins w:id="5326" w:author="phuong vu" w:date="2018-11-22T13:51:00Z"/>
        </w:trPr>
        <w:tc>
          <w:tcPr>
            <w:tcW w:w="2425" w:type="dxa"/>
          </w:tcPr>
          <w:p w14:paraId="236232A6" w14:textId="77777777" w:rsidR="00C774DC" w:rsidRPr="00B808BD" w:rsidRDefault="00C774DC" w:rsidP="00CB12CE">
            <w:pPr>
              <w:spacing w:line="288" w:lineRule="auto"/>
              <w:contextualSpacing/>
              <w:rPr>
                <w:ins w:id="5327" w:author="phuong vu" w:date="2018-11-22T13:51:00Z"/>
                <w:b/>
              </w:rPr>
              <w:pPrChange w:id="5328" w:author="Tran Huan" w:date="2018-12-03T00:06:00Z">
                <w:pPr>
                  <w:spacing w:line="276" w:lineRule="auto"/>
                </w:pPr>
              </w:pPrChange>
            </w:pPr>
            <w:ins w:id="5329" w:author="phuong vu" w:date="2018-11-22T13:51:00Z">
              <w:r w:rsidRPr="00B808BD">
                <w:rPr>
                  <w:b/>
                </w:rPr>
                <w:t>Đối tượng sử dụng</w:t>
              </w:r>
            </w:ins>
          </w:p>
        </w:tc>
        <w:tc>
          <w:tcPr>
            <w:tcW w:w="6686" w:type="dxa"/>
          </w:tcPr>
          <w:p w14:paraId="093DC188" w14:textId="1B191CD7" w:rsidR="00C774DC" w:rsidRPr="000245EB" w:rsidRDefault="00C774DC" w:rsidP="00CB12CE">
            <w:pPr>
              <w:spacing w:line="288" w:lineRule="auto"/>
              <w:contextualSpacing/>
              <w:rPr>
                <w:ins w:id="5330" w:author="phuong vu" w:date="2018-11-22T13:51:00Z"/>
                <w:rPrChange w:id="5331" w:author="Tran Huan" w:date="2018-11-25T16:08:00Z">
                  <w:rPr>
                    <w:ins w:id="5332" w:author="phuong vu" w:date="2018-11-22T13:51:00Z"/>
                    <w:lang w:val="en-US"/>
                  </w:rPr>
                </w:rPrChange>
              </w:rPr>
              <w:pPrChange w:id="5333" w:author="Tran Huan" w:date="2018-12-03T00:06:00Z">
                <w:pPr>
                  <w:spacing w:line="276" w:lineRule="auto"/>
                </w:pPr>
              </w:pPrChange>
            </w:pPr>
            <w:ins w:id="5334" w:author="phuong vu" w:date="2018-11-22T13:51:00Z">
              <w:del w:id="5335" w:author="Tran Huan" w:date="2018-11-25T20:27:00Z">
                <w:r w:rsidRPr="000245EB" w:rsidDel="0044782A">
                  <w:rPr>
                    <w:rPrChange w:id="5336" w:author="Tran Huan" w:date="2018-11-25T16:08:00Z">
                      <w:rPr>
                        <w:lang w:val="en-US"/>
                      </w:rPr>
                    </w:rPrChange>
                  </w:rPr>
                  <w:delText xml:space="preserve">Nhân viên cửa hàng (Nhân viên quản lí cửa hàng), </w:delText>
                </w:r>
              </w:del>
              <w:r w:rsidRPr="000245EB">
                <w:rPr>
                  <w:rPrChange w:id="5337" w:author="Tran Huan" w:date="2018-11-25T16:08:00Z">
                    <w:rPr>
                      <w:lang w:val="en-US"/>
                    </w:rPr>
                  </w:rPrChange>
                </w:rPr>
                <w:t>khách hàng</w:t>
              </w:r>
            </w:ins>
          </w:p>
        </w:tc>
      </w:tr>
      <w:tr w:rsidR="00000446" w14:paraId="2B81C76E" w14:textId="77777777" w:rsidTr="00C774DC">
        <w:trPr>
          <w:ins w:id="5338" w:author="phuong vu" w:date="2018-11-22T13:51:00Z"/>
        </w:trPr>
        <w:tc>
          <w:tcPr>
            <w:tcW w:w="2425" w:type="dxa"/>
          </w:tcPr>
          <w:p w14:paraId="3663E570" w14:textId="77777777" w:rsidR="00C774DC" w:rsidRPr="00B808BD" w:rsidRDefault="00C774DC" w:rsidP="00CB12CE">
            <w:pPr>
              <w:spacing w:line="288" w:lineRule="auto"/>
              <w:contextualSpacing/>
              <w:rPr>
                <w:ins w:id="5339" w:author="phuong vu" w:date="2018-11-22T13:51:00Z"/>
                <w:b/>
              </w:rPr>
              <w:pPrChange w:id="5340" w:author="Tran Huan" w:date="2018-12-03T00:06:00Z">
                <w:pPr>
                  <w:spacing w:line="276" w:lineRule="auto"/>
                </w:pPr>
              </w:pPrChange>
            </w:pPr>
            <w:ins w:id="5341" w:author="phuong vu" w:date="2018-11-22T13:51:00Z">
              <w:r w:rsidRPr="00B808BD">
                <w:rPr>
                  <w:b/>
                </w:rPr>
                <w:t>Tiền điều kiện</w:t>
              </w:r>
            </w:ins>
          </w:p>
        </w:tc>
        <w:tc>
          <w:tcPr>
            <w:tcW w:w="6686" w:type="dxa"/>
          </w:tcPr>
          <w:p w14:paraId="3165DAA5" w14:textId="3E496E29" w:rsidR="00C774DC" w:rsidRPr="000245EB" w:rsidRDefault="00C774DC" w:rsidP="00CB12CE">
            <w:pPr>
              <w:spacing w:line="288" w:lineRule="auto"/>
              <w:contextualSpacing/>
              <w:rPr>
                <w:ins w:id="5342" w:author="phuong vu" w:date="2018-11-22T13:51:00Z"/>
                <w:rPrChange w:id="5343" w:author="Tran Huan" w:date="2018-11-25T16:08:00Z">
                  <w:rPr>
                    <w:ins w:id="5344" w:author="phuong vu" w:date="2018-11-22T13:51:00Z"/>
                    <w:lang w:val="en-US"/>
                  </w:rPr>
                </w:rPrChange>
              </w:rPr>
              <w:pPrChange w:id="5345" w:author="Tran Huan" w:date="2018-12-03T00:06:00Z">
                <w:pPr>
                  <w:spacing w:line="276" w:lineRule="auto"/>
                </w:pPr>
              </w:pPrChange>
            </w:pPr>
            <w:ins w:id="5346" w:author="phuong vu" w:date="2018-11-22T13:51:00Z">
              <w:del w:id="5347" w:author="Tran Huan" w:date="2018-11-25T20:28:00Z">
                <w:r w:rsidRPr="000245EB" w:rsidDel="00000446">
                  <w:rPr>
                    <w:rPrChange w:id="5348" w:author="Tran Huan" w:date="2018-11-25T16:08:00Z">
                      <w:rPr>
                        <w:lang w:val="en-US"/>
                      </w:rPr>
                    </w:rPrChange>
                  </w:rPr>
                  <w:delText xml:space="preserve">Truy cập được trang web quản lí đối với nhân viên cửa hàng và ứng dụng điện thoại đối với khách hàng và </w:delText>
                </w:r>
              </w:del>
              <w:r w:rsidRPr="000245EB">
                <w:rPr>
                  <w:rPrChange w:id="5349" w:author="Tran Huan" w:date="2018-11-25T16:08:00Z">
                    <w:rPr>
                      <w:lang w:val="en-US"/>
                    </w:rPr>
                  </w:rPrChange>
                </w:rPr>
                <w:t>đăng nhập thành công.</w:t>
              </w:r>
            </w:ins>
          </w:p>
        </w:tc>
      </w:tr>
      <w:tr w:rsidR="00000446" w14:paraId="76BD81A2" w14:textId="77777777" w:rsidTr="00C774DC">
        <w:trPr>
          <w:ins w:id="5350" w:author="phuong vu" w:date="2018-11-22T13:51:00Z"/>
        </w:trPr>
        <w:tc>
          <w:tcPr>
            <w:tcW w:w="2425" w:type="dxa"/>
          </w:tcPr>
          <w:p w14:paraId="2CCC987C" w14:textId="77777777" w:rsidR="00C774DC" w:rsidRPr="00B808BD" w:rsidRDefault="00C774DC" w:rsidP="00CB12CE">
            <w:pPr>
              <w:spacing w:line="288" w:lineRule="auto"/>
              <w:contextualSpacing/>
              <w:rPr>
                <w:ins w:id="5351" w:author="phuong vu" w:date="2018-11-22T13:51:00Z"/>
                <w:b/>
              </w:rPr>
              <w:pPrChange w:id="5352" w:author="Tran Huan" w:date="2018-12-03T00:06:00Z">
                <w:pPr>
                  <w:spacing w:line="276" w:lineRule="auto"/>
                </w:pPr>
              </w:pPrChange>
            </w:pPr>
            <w:ins w:id="5353" w:author="phuong vu" w:date="2018-11-22T13:51:00Z">
              <w:r w:rsidRPr="00B808BD">
                <w:rPr>
                  <w:b/>
                </w:rPr>
                <w:t>Cách xử lí</w:t>
              </w:r>
            </w:ins>
          </w:p>
        </w:tc>
        <w:tc>
          <w:tcPr>
            <w:tcW w:w="6686" w:type="dxa"/>
          </w:tcPr>
          <w:p w14:paraId="40029880" w14:textId="73FBDB26" w:rsidR="00C774DC" w:rsidRPr="000245EB" w:rsidDel="00000446" w:rsidRDefault="00C774DC" w:rsidP="00CB12CE">
            <w:pPr>
              <w:spacing w:line="288" w:lineRule="auto"/>
              <w:contextualSpacing/>
              <w:rPr>
                <w:ins w:id="5354" w:author="phuong vu" w:date="2018-11-22T13:51:00Z"/>
                <w:del w:id="5355" w:author="Tran Huan" w:date="2018-11-25T20:28:00Z"/>
                <w:rPrChange w:id="5356" w:author="Tran Huan" w:date="2018-11-25T16:08:00Z">
                  <w:rPr>
                    <w:ins w:id="5357" w:author="phuong vu" w:date="2018-11-22T13:51:00Z"/>
                    <w:del w:id="5358" w:author="Tran Huan" w:date="2018-11-25T20:28:00Z"/>
                    <w:lang w:val="en-US"/>
                  </w:rPr>
                </w:rPrChange>
              </w:rPr>
              <w:pPrChange w:id="5359" w:author="Tran Huan" w:date="2018-12-03T00:06:00Z">
                <w:pPr>
                  <w:spacing w:line="276" w:lineRule="auto"/>
                </w:pPr>
              </w:pPrChange>
            </w:pPr>
            <w:ins w:id="5360" w:author="phuong vu" w:date="2018-11-22T13:51:00Z">
              <w:del w:id="5361" w:author="Tran Huan" w:date="2018-11-25T20:28:00Z">
                <w:r w:rsidRPr="000245EB" w:rsidDel="00000446">
                  <w:rPr>
                    <w:rPrChange w:id="5362" w:author="Tran Huan" w:date="2018-11-25T16:08:00Z">
                      <w:rPr>
                        <w:lang w:val="en-US"/>
                      </w:rPr>
                    </w:rPrChange>
                  </w:rPr>
                  <w:delText>Đối với đặt đơn hàng từ trang quản lí (Nhân viên quản lí cửa hàng):</w:delText>
                </w:r>
              </w:del>
            </w:ins>
          </w:p>
          <w:p w14:paraId="3EA13CF8" w14:textId="25C63AB5" w:rsidR="00C774DC" w:rsidRPr="000245EB" w:rsidDel="00000446" w:rsidRDefault="00C774DC" w:rsidP="00CB12CE">
            <w:pPr>
              <w:spacing w:line="288" w:lineRule="auto"/>
              <w:ind w:left="498"/>
              <w:contextualSpacing/>
              <w:rPr>
                <w:ins w:id="5363" w:author="phuong vu" w:date="2018-11-22T13:51:00Z"/>
                <w:del w:id="5364" w:author="Tran Huan" w:date="2018-11-25T20:28:00Z"/>
                <w:rPrChange w:id="5365" w:author="Tran Huan" w:date="2018-11-25T16:08:00Z">
                  <w:rPr>
                    <w:ins w:id="5366" w:author="phuong vu" w:date="2018-11-22T13:51:00Z"/>
                    <w:del w:id="5367" w:author="Tran Huan" w:date="2018-11-25T20:28:00Z"/>
                    <w:lang w:val="en-US"/>
                  </w:rPr>
                </w:rPrChange>
              </w:rPr>
              <w:pPrChange w:id="5368" w:author="Tran Huan" w:date="2018-12-03T00:06:00Z">
                <w:pPr>
                  <w:spacing w:line="276" w:lineRule="auto"/>
                  <w:ind w:left="498"/>
                </w:pPr>
              </w:pPrChange>
            </w:pPr>
            <w:ins w:id="5369" w:author="phuong vu" w:date="2018-11-22T13:51:00Z">
              <w:del w:id="5370" w:author="Tran Huan" w:date="2018-11-25T20:28:00Z">
                <w:r w:rsidRPr="000245EB" w:rsidDel="00000446">
                  <w:rPr>
                    <w:rPrChange w:id="5371" w:author="Tran Huan" w:date="2018-11-25T16:08:00Z">
                      <w:rPr>
                        <w:lang w:val="en-US"/>
                      </w:rPr>
                    </w:rPrChange>
                  </w:rPr>
                  <w:delText xml:space="preserve">Bước 1: Nhấn vào </w:delText>
                </w:r>
                <w:r w:rsidRPr="000245EB" w:rsidDel="00000446">
                  <w:rPr>
                    <w:i/>
                    <w:rPrChange w:id="5372" w:author="Tran Huan" w:date="2018-11-25T16:08:00Z">
                      <w:rPr>
                        <w:i/>
                        <w:lang w:val="en-US"/>
                      </w:rPr>
                    </w:rPrChange>
                  </w:rPr>
                  <w:delText>“tạo đơn hàng”</w:delText>
                </w:r>
                <w:r w:rsidRPr="000245EB" w:rsidDel="00000446">
                  <w:rPr>
                    <w:rPrChange w:id="5373" w:author="Tran Huan" w:date="2018-11-25T16:08:00Z">
                      <w:rPr>
                        <w:lang w:val="en-US"/>
                      </w:rPr>
                    </w:rPrChange>
                  </w:rPr>
                  <w:delText xml:space="preserve"> ở thanh danh mục</w:delText>
                </w:r>
              </w:del>
            </w:ins>
          </w:p>
          <w:p w14:paraId="4AACC119" w14:textId="40C6E65B" w:rsidR="00C774DC" w:rsidRPr="000245EB" w:rsidDel="00000446" w:rsidRDefault="00C774DC" w:rsidP="00CB12CE">
            <w:pPr>
              <w:spacing w:line="288" w:lineRule="auto"/>
              <w:ind w:left="499"/>
              <w:contextualSpacing/>
              <w:rPr>
                <w:ins w:id="5374" w:author="phuong vu" w:date="2018-11-22T13:51:00Z"/>
                <w:del w:id="5375" w:author="Tran Huan" w:date="2018-11-25T20:28:00Z"/>
                <w:rPrChange w:id="5376" w:author="Tran Huan" w:date="2018-11-25T16:08:00Z">
                  <w:rPr>
                    <w:ins w:id="5377" w:author="phuong vu" w:date="2018-11-22T13:51:00Z"/>
                    <w:del w:id="5378" w:author="Tran Huan" w:date="2018-11-25T20:28:00Z"/>
                    <w:lang w:val="en-US"/>
                  </w:rPr>
                </w:rPrChange>
              </w:rPr>
              <w:pPrChange w:id="5379" w:author="Tran Huan" w:date="2018-12-03T00:06:00Z">
                <w:pPr>
                  <w:spacing w:line="276" w:lineRule="auto"/>
                  <w:ind w:left="499"/>
                </w:pPr>
              </w:pPrChange>
            </w:pPr>
            <w:ins w:id="5380" w:author="phuong vu" w:date="2018-11-22T13:51:00Z">
              <w:del w:id="5381" w:author="Tran Huan" w:date="2018-11-25T20:28:00Z">
                <w:r w:rsidRPr="000245EB" w:rsidDel="00000446">
                  <w:rPr>
                    <w:rPrChange w:id="5382" w:author="Tran Huan" w:date="2018-11-25T16:08:00Z">
                      <w:rPr>
                        <w:lang w:val="en-US"/>
                      </w:rPr>
                    </w:rPrChange>
                  </w:rPr>
                  <w:delText xml:space="preserve">bên trái màn hình. </w:delText>
                </w:r>
              </w:del>
            </w:ins>
          </w:p>
          <w:p w14:paraId="6078AF1A" w14:textId="0EAC314A" w:rsidR="00C774DC" w:rsidRPr="000245EB" w:rsidDel="00000446" w:rsidRDefault="00C774DC" w:rsidP="00CB12CE">
            <w:pPr>
              <w:spacing w:line="288" w:lineRule="auto"/>
              <w:ind w:left="499"/>
              <w:contextualSpacing/>
              <w:rPr>
                <w:ins w:id="5383" w:author="phuong vu" w:date="2018-11-22T13:51:00Z"/>
                <w:del w:id="5384" w:author="Tran Huan" w:date="2018-11-25T20:28:00Z"/>
                <w:rPrChange w:id="5385" w:author="Tran Huan" w:date="2018-11-25T16:08:00Z">
                  <w:rPr>
                    <w:ins w:id="5386" w:author="phuong vu" w:date="2018-11-22T13:51:00Z"/>
                    <w:del w:id="5387" w:author="Tran Huan" w:date="2018-11-25T20:28:00Z"/>
                    <w:lang w:val="en-US"/>
                  </w:rPr>
                </w:rPrChange>
              </w:rPr>
              <w:pPrChange w:id="5388" w:author="Tran Huan" w:date="2018-12-03T00:06:00Z">
                <w:pPr>
                  <w:spacing w:line="276" w:lineRule="auto"/>
                  <w:ind w:left="499"/>
                </w:pPr>
              </w:pPrChange>
            </w:pPr>
            <w:ins w:id="5389" w:author="phuong vu" w:date="2018-11-22T13:51:00Z">
              <w:del w:id="5390" w:author="Tran Huan" w:date="2018-11-25T20:28:00Z">
                <w:r w:rsidRPr="000245EB" w:rsidDel="00000446">
                  <w:rPr>
                    <w:rPrChange w:id="5391" w:author="Tran Huan" w:date="2018-11-25T16:08:00Z">
                      <w:rPr>
                        <w:lang w:val="en-US"/>
                      </w:rPr>
                    </w:rPrChange>
                  </w:rPr>
                  <w:delText>Bước 2: Những thông tin được mặc định sẵn: Thông tin chi nhánh, danh sách loại dịch vụ theo chi nhánh.</w:delText>
                </w:r>
              </w:del>
            </w:ins>
          </w:p>
          <w:p w14:paraId="10E25C2E" w14:textId="602E8BAF" w:rsidR="00C774DC" w:rsidRPr="000245EB" w:rsidDel="00000446" w:rsidRDefault="00C774DC" w:rsidP="00CB12CE">
            <w:pPr>
              <w:spacing w:line="288" w:lineRule="auto"/>
              <w:ind w:left="499"/>
              <w:contextualSpacing/>
              <w:rPr>
                <w:ins w:id="5392" w:author="phuong vu" w:date="2018-11-22T13:51:00Z"/>
                <w:del w:id="5393" w:author="Tran Huan" w:date="2018-11-25T20:28:00Z"/>
                <w:rPrChange w:id="5394" w:author="Tran Huan" w:date="2018-11-25T16:08:00Z">
                  <w:rPr>
                    <w:ins w:id="5395" w:author="phuong vu" w:date="2018-11-22T13:51:00Z"/>
                    <w:del w:id="5396" w:author="Tran Huan" w:date="2018-11-25T20:28:00Z"/>
                    <w:lang w:val="en-US"/>
                  </w:rPr>
                </w:rPrChange>
              </w:rPr>
              <w:pPrChange w:id="5397" w:author="Tran Huan" w:date="2018-12-03T00:06:00Z">
                <w:pPr>
                  <w:spacing w:line="276" w:lineRule="auto"/>
                  <w:ind w:left="499"/>
                </w:pPr>
              </w:pPrChange>
            </w:pPr>
            <w:ins w:id="5398" w:author="phuong vu" w:date="2018-11-22T13:51:00Z">
              <w:del w:id="5399" w:author="Tran Huan" w:date="2018-11-25T20:28:00Z">
                <w:r w:rsidRPr="000245EB" w:rsidDel="00000446">
                  <w:rPr>
                    <w:rPrChange w:id="5400" w:author="Tran Huan" w:date="2018-11-25T16:08:00Z">
                      <w:rPr>
                        <w:lang w:val="en-US"/>
                      </w:rPr>
                    </w:rPrChange>
                  </w:rPr>
                  <w:delText xml:space="preserve">Bước 3: Người dùng nhập các thông tin khách hàng, địa chỉ lấy và trả đồ, ngày lấy và trả đồ cho khách, chọn khung giờ lấy và trả đồ. Nếu ngày lấy và trả đồ cùng một ngày, thì khung giờ lấy và trả đồ cách ít nhất là 1 khung giờ. </w:delText>
                </w:r>
              </w:del>
            </w:ins>
          </w:p>
          <w:p w14:paraId="56F6FB1F" w14:textId="7BA1DA89" w:rsidR="00C774DC" w:rsidRPr="000245EB" w:rsidDel="00000446" w:rsidRDefault="00C774DC" w:rsidP="00CB12CE">
            <w:pPr>
              <w:spacing w:line="288" w:lineRule="auto"/>
              <w:ind w:left="499"/>
              <w:contextualSpacing/>
              <w:rPr>
                <w:ins w:id="5401" w:author="phuong vu" w:date="2018-11-22T13:51:00Z"/>
                <w:del w:id="5402" w:author="Tran Huan" w:date="2018-11-25T20:28:00Z"/>
                <w:rPrChange w:id="5403" w:author="Tran Huan" w:date="2018-11-25T16:08:00Z">
                  <w:rPr>
                    <w:ins w:id="5404" w:author="phuong vu" w:date="2018-11-22T13:51:00Z"/>
                    <w:del w:id="5405" w:author="Tran Huan" w:date="2018-11-25T20:28:00Z"/>
                    <w:lang w:val="en-US"/>
                  </w:rPr>
                </w:rPrChange>
              </w:rPr>
              <w:pPrChange w:id="5406" w:author="Tran Huan" w:date="2018-12-03T00:06:00Z">
                <w:pPr>
                  <w:spacing w:line="276" w:lineRule="auto"/>
                  <w:ind w:left="499"/>
                </w:pPr>
              </w:pPrChange>
            </w:pPr>
            <w:ins w:id="5407" w:author="phuong vu" w:date="2018-11-22T13:51:00Z">
              <w:del w:id="5408" w:author="Tran Huan" w:date="2018-11-25T20:28:00Z">
                <w:r w:rsidRPr="000245EB" w:rsidDel="00000446">
                  <w:rPr>
                    <w:rPrChange w:id="5409" w:author="Tran Huan" w:date="2018-11-25T16:08:00Z">
                      <w:rPr>
                        <w:lang w:val="en-US"/>
                      </w:rPr>
                    </w:rPrChange>
                  </w:rPr>
                  <w:delText>Bước 4: Nhập thông tin từng quần áo bao gồm: loại dịch vụ, loại quần áo, đơn vị tính, số lượng, màu sắc, …. Ít nhất phải tồn tại một quần áo trong đơn hàng. Nếu rỗng báo lỗi.</w:delText>
                </w:r>
              </w:del>
            </w:ins>
          </w:p>
          <w:p w14:paraId="5C0CA6C2" w14:textId="2DF73ACE" w:rsidR="00C774DC" w:rsidRPr="000245EB" w:rsidDel="00000446" w:rsidRDefault="00C774DC" w:rsidP="00CB12CE">
            <w:pPr>
              <w:spacing w:line="288" w:lineRule="auto"/>
              <w:ind w:left="499"/>
              <w:contextualSpacing/>
              <w:rPr>
                <w:ins w:id="5410" w:author="phuong vu" w:date="2018-11-22T13:51:00Z"/>
                <w:del w:id="5411" w:author="Tran Huan" w:date="2018-11-25T20:28:00Z"/>
                <w:rPrChange w:id="5412" w:author="Tran Huan" w:date="2018-11-25T16:08:00Z">
                  <w:rPr>
                    <w:ins w:id="5413" w:author="phuong vu" w:date="2018-11-22T13:51:00Z"/>
                    <w:del w:id="5414" w:author="Tran Huan" w:date="2018-11-25T20:28:00Z"/>
                    <w:lang w:val="en-US"/>
                  </w:rPr>
                </w:rPrChange>
              </w:rPr>
              <w:pPrChange w:id="5415" w:author="Tran Huan" w:date="2018-12-03T00:06:00Z">
                <w:pPr>
                  <w:spacing w:line="276" w:lineRule="auto"/>
                  <w:ind w:left="499"/>
                </w:pPr>
              </w:pPrChange>
            </w:pPr>
            <w:ins w:id="5416" w:author="phuong vu" w:date="2018-11-22T13:51:00Z">
              <w:del w:id="5417" w:author="Tran Huan" w:date="2018-11-25T20:28:00Z">
                <w:r w:rsidRPr="000245EB" w:rsidDel="00000446">
                  <w:rPr>
                    <w:rPrChange w:id="5418" w:author="Tran Huan" w:date="2018-11-25T16:08:00Z">
                      <w:rPr>
                        <w:lang w:val="en-US"/>
                      </w:rPr>
                    </w:rPrChange>
                  </w:rPr>
                  <w:delText xml:space="preserve">Bước 5: Nhấn nút </w:delText>
                </w:r>
                <w:r w:rsidRPr="000245EB" w:rsidDel="00000446">
                  <w:rPr>
                    <w:i/>
                    <w:rPrChange w:id="5419" w:author="Tran Huan" w:date="2018-11-25T16:08:00Z">
                      <w:rPr>
                        <w:i/>
                        <w:lang w:val="en-US"/>
                      </w:rPr>
                    </w:rPrChange>
                  </w:rPr>
                  <w:delText>“đặt hàng”.</w:delText>
                </w:r>
                <w:r w:rsidRPr="000245EB" w:rsidDel="00000446">
                  <w:rPr>
                    <w:rPrChange w:id="5420" w:author="Tran Huan" w:date="2018-11-25T16:08:00Z">
                      <w:rPr>
                        <w:lang w:val="en-US"/>
                      </w:rPr>
                    </w:rPrChange>
                  </w:rPr>
                  <w:delText xml:space="preserve"> Đơn hàng được lưu vào cơ sở dữ liệu với trạng thái là </w:delText>
                </w:r>
                <w:r w:rsidRPr="000245EB" w:rsidDel="00000446">
                  <w:rPr>
                    <w:i/>
                    <w:rPrChange w:id="5421" w:author="Tran Huan" w:date="2018-11-25T16:08:00Z">
                      <w:rPr>
                        <w:i/>
                        <w:lang w:val="en-US"/>
                      </w:rPr>
                    </w:rPrChange>
                  </w:rPr>
                  <w:delText xml:space="preserve">“nháp”. </w:delText>
                </w:r>
                <w:r w:rsidRPr="000245EB" w:rsidDel="00000446">
                  <w:rPr>
                    <w:rPrChange w:id="5422" w:author="Tran Huan" w:date="2018-11-25T16:08:00Z">
                      <w:rPr>
                        <w:lang w:val="en-US"/>
                      </w:rPr>
                    </w:rPrChange>
                  </w:rPr>
                  <w:delText>Và chuyển sang trang xác nhận đơn hàng với thông tin chi tiết và tổng giá tiền đối với đơn hàng.</w:delText>
                </w:r>
              </w:del>
            </w:ins>
          </w:p>
          <w:p w14:paraId="6C6639CA" w14:textId="553C1846" w:rsidR="00C774DC" w:rsidRPr="007C127C" w:rsidDel="00000446" w:rsidRDefault="00C774DC" w:rsidP="00CB12CE">
            <w:pPr>
              <w:spacing w:line="288" w:lineRule="auto"/>
              <w:ind w:left="499"/>
              <w:contextualSpacing/>
              <w:rPr>
                <w:ins w:id="5423" w:author="phuong vu" w:date="2018-11-22T13:51:00Z"/>
                <w:del w:id="5424" w:author="Tran Huan" w:date="2018-11-25T20:28:00Z"/>
              </w:rPr>
              <w:pPrChange w:id="5425" w:author="Tran Huan" w:date="2018-12-03T00:06:00Z">
                <w:pPr>
                  <w:spacing w:line="276" w:lineRule="auto"/>
                  <w:ind w:left="499"/>
                </w:pPr>
              </w:pPrChange>
            </w:pPr>
            <w:ins w:id="5426" w:author="phuong vu" w:date="2018-11-22T13:51:00Z">
              <w:del w:id="5427" w:author="Tran Huan" w:date="2018-11-25T20:28:00Z">
                <w:r w:rsidRPr="000245EB" w:rsidDel="00000446">
                  <w:rPr>
                    <w:rPrChange w:id="5428" w:author="Tran Huan" w:date="2018-11-25T16:08:00Z">
                      <w:rPr>
                        <w:lang w:val="en-US"/>
                      </w:rPr>
                    </w:rPrChange>
                  </w:rPr>
                  <w:delText>Bước 6: Nhấn nút “</w:delText>
                </w:r>
                <w:r w:rsidRPr="000245EB" w:rsidDel="00000446">
                  <w:rPr>
                    <w:i/>
                    <w:rPrChange w:id="5429" w:author="Tran Huan" w:date="2018-11-25T16:08:00Z">
                      <w:rPr>
                        <w:i/>
                        <w:lang w:val="en-US"/>
                      </w:rPr>
                    </w:rPrChange>
                  </w:rPr>
                  <w:delText>đặt hàng</w:delText>
                </w:r>
                <w:r w:rsidRPr="000245EB" w:rsidDel="00000446">
                  <w:rPr>
                    <w:rPrChange w:id="5430" w:author="Tran Huan" w:date="2018-11-25T16:08:00Z">
                      <w:rPr>
                        <w:lang w:val="en-US"/>
                      </w:rPr>
                    </w:rPrChange>
                  </w:rPr>
                  <w:delText xml:space="preserve">” một lần nữa để xác nhận đơn hàng. Đơn hàng được cập nhật với trạng thái </w:delText>
                </w:r>
                <w:r w:rsidRPr="000245EB" w:rsidDel="00000446">
                  <w:rPr>
                    <w:i/>
                    <w:rPrChange w:id="5431" w:author="Tran Huan" w:date="2018-11-25T16:08:00Z">
                      <w:rPr>
                        <w:i/>
                        <w:lang w:val="en-US"/>
                      </w:rPr>
                    </w:rPrChange>
                  </w:rPr>
                  <w:delText>“đang chờ”.</w:delText>
                </w:r>
              </w:del>
            </w:ins>
          </w:p>
          <w:p w14:paraId="28C3E801" w14:textId="5D237693" w:rsidR="00C774DC" w:rsidRPr="000245EB" w:rsidDel="00000446" w:rsidRDefault="00C774DC" w:rsidP="00CB12CE">
            <w:pPr>
              <w:spacing w:line="288" w:lineRule="auto"/>
              <w:contextualSpacing/>
              <w:rPr>
                <w:ins w:id="5432" w:author="phuong vu" w:date="2018-11-22T13:51:00Z"/>
                <w:del w:id="5433" w:author="Tran Huan" w:date="2018-11-25T20:28:00Z"/>
                <w:rPrChange w:id="5434" w:author="Tran Huan" w:date="2018-11-25T16:08:00Z">
                  <w:rPr>
                    <w:ins w:id="5435" w:author="phuong vu" w:date="2018-11-22T13:51:00Z"/>
                    <w:del w:id="5436" w:author="Tran Huan" w:date="2018-11-25T20:28:00Z"/>
                    <w:lang w:val="en-US"/>
                  </w:rPr>
                </w:rPrChange>
              </w:rPr>
              <w:pPrChange w:id="5437" w:author="Tran Huan" w:date="2018-12-03T00:06:00Z">
                <w:pPr>
                  <w:spacing w:line="276" w:lineRule="auto"/>
                </w:pPr>
              </w:pPrChange>
            </w:pPr>
            <w:ins w:id="5438" w:author="phuong vu" w:date="2018-11-22T13:51:00Z">
              <w:del w:id="5439" w:author="Tran Huan" w:date="2018-11-25T20:28:00Z">
                <w:r w:rsidRPr="000245EB" w:rsidDel="00000446">
                  <w:rPr>
                    <w:rPrChange w:id="5440" w:author="Tran Huan" w:date="2018-11-25T16:08:00Z">
                      <w:rPr>
                        <w:lang w:val="en-US"/>
                      </w:rPr>
                    </w:rPrChange>
                  </w:rPr>
                  <w:delText>Đối với đặt đơn hàng tử ứng dụng điện thoại (khách hàng):</w:delText>
                </w:r>
              </w:del>
            </w:ins>
          </w:p>
          <w:p w14:paraId="7EA83E4F" w14:textId="0EECA8EA" w:rsidR="00C774DC" w:rsidRPr="000245EB" w:rsidRDefault="00C774DC" w:rsidP="00CB12CE">
            <w:pPr>
              <w:spacing w:line="288" w:lineRule="auto"/>
              <w:ind w:left="516"/>
              <w:contextualSpacing/>
              <w:rPr>
                <w:ins w:id="5441" w:author="phuong vu" w:date="2018-11-22T13:51:00Z"/>
                <w:rPrChange w:id="5442" w:author="Tran Huan" w:date="2018-11-25T16:08:00Z">
                  <w:rPr>
                    <w:ins w:id="5443" w:author="phuong vu" w:date="2018-11-22T13:51:00Z"/>
                    <w:lang w:val="en-US"/>
                  </w:rPr>
                </w:rPrChange>
              </w:rPr>
              <w:pPrChange w:id="5444" w:author="Tran Huan" w:date="2018-12-03T00:06:00Z">
                <w:pPr>
                  <w:spacing w:line="276" w:lineRule="auto"/>
                  <w:ind w:left="516"/>
                </w:pPr>
              </w:pPrChange>
            </w:pPr>
            <w:ins w:id="5445" w:author="phuong vu" w:date="2018-11-22T13:51:00Z">
              <w:r w:rsidRPr="000245EB">
                <w:rPr>
                  <w:rPrChange w:id="5446" w:author="Tran Huan" w:date="2018-11-25T16:08:00Z">
                    <w:rPr>
                      <w:lang w:val="en-US"/>
                    </w:rPr>
                  </w:rPrChange>
                </w:rPr>
                <w:t>Bước 1: Người dùng chọn loại dịch vụ mong muốn</w:t>
              </w:r>
            </w:ins>
            <w:ins w:id="5447" w:author="Tran Huan" w:date="2018-12-02T23:51:00Z">
              <w:r w:rsidR="00FF2F5A" w:rsidRPr="00FF2F5A">
                <w:rPr>
                  <w:rPrChange w:id="5448" w:author="Tran Huan" w:date="2018-12-02T23:51:00Z">
                    <w:rPr>
                      <w:lang w:val="en-US"/>
                    </w:rPr>
                  </w:rPrChange>
                </w:rPr>
                <w:t>.</w:t>
              </w:r>
            </w:ins>
            <w:ins w:id="5449" w:author="phuong vu" w:date="2018-11-22T13:51:00Z">
              <w:del w:id="5450" w:author="Tran Huan" w:date="2018-11-25T20:28:00Z">
                <w:r w:rsidRPr="000245EB" w:rsidDel="00000446">
                  <w:rPr>
                    <w:rPrChange w:id="5451" w:author="Tran Huan" w:date="2018-11-25T16:08:00Z">
                      <w:rPr>
                        <w:lang w:val="en-US"/>
                      </w:rPr>
                    </w:rPrChange>
                  </w:rPr>
                  <w:delText>. Kế tiếp chọn đơn vị tính là cái hay kilogram.</w:delText>
                </w:r>
              </w:del>
            </w:ins>
          </w:p>
          <w:p w14:paraId="176B55A3" w14:textId="4296ECF6" w:rsidR="00C774DC" w:rsidRPr="000245EB" w:rsidRDefault="00C774DC" w:rsidP="00CB12CE">
            <w:pPr>
              <w:spacing w:line="288" w:lineRule="auto"/>
              <w:ind w:left="516"/>
              <w:contextualSpacing/>
              <w:rPr>
                <w:ins w:id="5452" w:author="phuong vu" w:date="2018-11-22T13:51:00Z"/>
                <w:rPrChange w:id="5453" w:author="Tran Huan" w:date="2018-11-25T16:08:00Z">
                  <w:rPr>
                    <w:ins w:id="5454" w:author="phuong vu" w:date="2018-11-22T13:51:00Z"/>
                    <w:lang w:val="en-US"/>
                  </w:rPr>
                </w:rPrChange>
              </w:rPr>
              <w:pPrChange w:id="5455" w:author="Tran Huan" w:date="2018-12-03T00:06:00Z">
                <w:pPr>
                  <w:spacing w:line="276" w:lineRule="auto"/>
                  <w:ind w:left="516"/>
                </w:pPr>
              </w:pPrChange>
            </w:pPr>
            <w:ins w:id="5456" w:author="phuong vu" w:date="2018-11-22T13:51:00Z">
              <w:r w:rsidRPr="000245EB">
                <w:rPr>
                  <w:rPrChange w:id="5457" w:author="Tran Huan" w:date="2018-11-25T16:08:00Z">
                    <w:rPr>
                      <w:lang w:val="en-US"/>
                    </w:rPr>
                  </w:rPrChange>
                </w:rPr>
                <w:t xml:space="preserve">Bước 2: Người dùng chọn những quần áo dành cho loại dịch vụ này. Ở đây người dùng có thể dùng chức năng </w:t>
              </w:r>
            </w:ins>
            <w:ins w:id="5458" w:author="Tran Huan" w:date="2018-11-25T20:30:00Z">
              <w:r w:rsidR="00000446" w:rsidRPr="00000446">
                <w:rPr>
                  <w:rPrChange w:id="5459" w:author="Tran Huan" w:date="2018-11-25T20:30:00Z">
                    <w:rPr>
                      <w:lang w:val="en-US"/>
                    </w:rPr>
                  </w:rPrChange>
                </w:rPr>
                <w:t>tìm kiếm và lọc quần áo theo loại (</w:t>
              </w:r>
            </w:ins>
            <w:ins w:id="5460" w:author="phuong vu" w:date="2018-11-22T13:51:00Z">
              <w:del w:id="5461" w:author="Tran Huan" w:date="2018-11-25T20:30:00Z">
                <w:r w:rsidRPr="000245EB" w:rsidDel="00000446">
                  <w:rPr>
                    <w:rPrChange w:id="5462" w:author="Tran Huan" w:date="2018-11-25T16:08:00Z">
                      <w:rPr>
                        <w:lang w:val="en-US"/>
                      </w:rPr>
                    </w:rPrChange>
                  </w:rPr>
                  <w:delText>“</w:delText>
                </w:r>
              </w:del>
              <w:r w:rsidRPr="000245EB">
                <w:rPr>
                  <w:i/>
                  <w:rPrChange w:id="5463" w:author="Tran Huan" w:date="2018-11-25T16:08:00Z">
                    <w:rPr>
                      <w:i/>
                      <w:lang w:val="en-US"/>
                    </w:rPr>
                  </w:rPrChange>
                </w:rPr>
                <w:t>GU_0</w:t>
              </w:r>
            </w:ins>
            <w:ins w:id="5464" w:author="phuong vu" w:date="2018-11-23T09:26:00Z">
              <w:r w:rsidR="00E66EEE" w:rsidRPr="000245EB">
                <w:rPr>
                  <w:i/>
                  <w:rPrChange w:id="5465" w:author="Tran Huan" w:date="2018-11-25T16:08:00Z">
                    <w:rPr>
                      <w:i/>
                      <w:lang w:val="en-US"/>
                    </w:rPr>
                  </w:rPrChange>
                </w:rPr>
                <w:t>7</w:t>
              </w:r>
            </w:ins>
            <w:ins w:id="5466" w:author="Tran Huan" w:date="2018-11-25T20:30:00Z">
              <w:r w:rsidR="00000446" w:rsidRPr="00000446">
                <w:rPr>
                  <w:rPrChange w:id="5467" w:author="Tran Huan" w:date="2018-11-25T20:30:00Z">
                    <w:rPr>
                      <w:lang w:val="en-US"/>
                    </w:rPr>
                  </w:rPrChange>
                </w:rPr>
                <w:t>)</w:t>
              </w:r>
            </w:ins>
            <w:ins w:id="5468" w:author="phuong vu" w:date="2018-11-22T13:51:00Z">
              <w:del w:id="5469" w:author="Tran Huan" w:date="2018-11-25T20:30:00Z">
                <w:r w:rsidRPr="000245EB" w:rsidDel="00000446">
                  <w:rPr>
                    <w:rPrChange w:id="5470" w:author="Tran Huan" w:date="2018-11-25T16:08:00Z">
                      <w:rPr>
                        <w:lang w:val="en-US"/>
                      </w:rPr>
                    </w:rPrChange>
                  </w:rPr>
                  <w:delText>”</w:delText>
                </w:r>
              </w:del>
              <w:r w:rsidRPr="000245EB">
                <w:rPr>
                  <w:rPrChange w:id="5471" w:author="Tran Huan" w:date="2018-11-25T16:08:00Z">
                    <w:rPr>
                      <w:lang w:val="en-US"/>
                    </w:rPr>
                  </w:rPrChange>
                </w:rPr>
                <w:t xml:space="preserve"> để giúp thêm quần áo nhanh chóng. Khi người dùng chọn một </w:t>
              </w:r>
              <w:del w:id="5472" w:author="Tran Huan" w:date="2018-11-25T20:40:00Z">
                <w:r w:rsidRPr="000245EB" w:rsidDel="00EF4F28">
                  <w:rPr>
                    <w:rPrChange w:id="5473" w:author="Tran Huan" w:date="2018-11-25T16:08:00Z">
                      <w:rPr>
                        <w:lang w:val="en-US"/>
                      </w:rPr>
                    </w:rPrChange>
                  </w:rPr>
                  <w:delText>quần áo</w:delText>
                </w:r>
              </w:del>
            </w:ins>
            <w:ins w:id="5474" w:author="Tran Huan" w:date="2018-11-25T20:40:00Z">
              <w:r w:rsidR="00EF4F28" w:rsidRPr="00EF4F28">
                <w:rPr>
                  <w:rPrChange w:id="5475" w:author="Tran Huan" w:date="2018-11-25T20:40:00Z">
                    <w:rPr>
                      <w:lang w:val="en-US"/>
                    </w:rPr>
                  </w:rPrChange>
                </w:rPr>
                <w:t>loại đồ</w:t>
              </w:r>
            </w:ins>
            <w:ins w:id="5476" w:author="phuong vu" w:date="2018-11-22T13:51:00Z">
              <w:r w:rsidRPr="000245EB">
                <w:rPr>
                  <w:rPrChange w:id="5477" w:author="Tran Huan" w:date="2018-11-25T16:08:00Z">
                    <w:rPr>
                      <w:lang w:val="en-US"/>
                    </w:rPr>
                  </w:rPrChange>
                </w:rPr>
                <w:t xml:space="preserve">, thông tin về </w:t>
              </w:r>
              <w:del w:id="5478" w:author="Tran Huan" w:date="2018-11-25T20:31:00Z">
                <w:r w:rsidRPr="000245EB" w:rsidDel="00000446">
                  <w:rPr>
                    <w:rPrChange w:id="5479" w:author="Tran Huan" w:date="2018-11-25T16:08:00Z">
                      <w:rPr>
                        <w:lang w:val="en-US"/>
                      </w:rPr>
                    </w:rPrChange>
                  </w:rPr>
                  <w:delText>số lượng</w:delText>
                </w:r>
              </w:del>
            </w:ins>
            <w:ins w:id="5480" w:author="Tran Huan" w:date="2018-11-25T20:31:00Z">
              <w:r w:rsidR="00000446" w:rsidRPr="00000446">
                <w:rPr>
                  <w:rPrChange w:id="5481" w:author="Tran Huan" w:date="2018-11-25T20:31:00Z">
                    <w:rPr>
                      <w:lang w:val="en-US"/>
                    </w:rPr>
                  </w:rPrChange>
                </w:rPr>
                <w:t>đơn vị tính</w:t>
              </w:r>
            </w:ins>
            <w:ins w:id="5482" w:author="phuong vu" w:date="2018-11-22T13:51:00Z">
              <w:r w:rsidRPr="000245EB">
                <w:rPr>
                  <w:rPrChange w:id="5483" w:author="Tran Huan" w:date="2018-11-25T16:08:00Z">
                    <w:rPr>
                      <w:lang w:val="en-US"/>
                    </w:rPr>
                  </w:rPrChange>
                </w:rPr>
                <w:t xml:space="preserve"> là bắt buộc</w:t>
              </w:r>
            </w:ins>
            <w:ins w:id="5484" w:author="Tran Huan" w:date="2018-11-25T20:38:00Z">
              <w:r w:rsidR="00EF4F28" w:rsidRPr="00EF4F28">
                <w:rPr>
                  <w:rPrChange w:id="5485" w:author="Tran Huan" w:date="2018-11-25T20:38:00Z">
                    <w:rPr>
                      <w:lang w:val="en-US"/>
                    </w:rPr>
                  </w:rPrChange>
                </w:rPr>
                <w:t xml:space="preserve">, </w:t>
              </w:r>
            </w:ins>
            <w:ins w:id="5486" w:author="Tran Huan" w:date="2018-11-25T20:40:00Z">
              <w:r w:rsidR="00EF4F28" w:rsidRPr="00EF4F28">
                <w:rPr>
                  <w:rPrChange w:id="5487" w:author="Tran Huan" w:date="2018-11-25T20:40:00Z">
                    <w:rPr>
                      <w:lang w:val="en-US"/>
                    </w:rPr>
                  </w:rPrChange>
                </w:rPr>
                <w:t xml:space="preserve">số lượng bắt buộc </w:t>
              </w:r>
              <w:r w:rsidR="00EF4F28" w:rsidRPr="00EF4F28">
                <w:rPr>
                  <w:rPrChange w:id="5488" w:author="Tran Huan" w:date="2018-11-25T20:41:00Z">
                    <w:rPr>
                      <w:lang w:val="en-US"/>
                    </w:rPr>
                  </w:rPrChange>
                </w:rPr>
                <w:t>khi đơn vị tính là c</w:t>
              </w:r>
            </w:ins>
            <w:ins w:id="5489" w:author="Tran Huan" w:date="2018-11-25T20:41:00Z">
              <w:r w:rsidR="00EF4F28" w:rsidRPr="00EF4F28">
                <w:rPr>
                  <w:rPrChange w:id="5490" w:author="Tran Huan" w:date="2018-11-25T20:41:00Z">
                    <w:rPr>
                      <w:lang w:val="en-US"/>
                    </w:rPr>
                  </w:rPrChange>
                </w:rPr>
                <w:t>ái</w:t>
              </w:r>
            </w:ins>
            <w:ins w:id="5491" w:author="Tran Huan" w:date="2018-11-25T20:31:00Z">
              <w:r w:rsidR="00000446" w:rsidRPr="00000446">
                <w:rPr>
                  <w:rPrChange w:id="5492" w:author="Tran Huan" w:date="2018-11-25T20:31:00Z">
                    <w:rPr>
                      <w:lang w:val="en-US"/>
                    </w:rPr>
                  </w:rPrChange>
                </w:rPr>
                <w:t xml:space="preserve">, các thông tin: </w:t>
              </w:r>
              <w:r w:rsidR="00000446" w:rsidRPr="00000446">
                <w:rPr>
                  <w:rPrChange w:id="5493" w:author="Tran Huan" w:date="2018-11-25T20:32:00Z">
                    <w:rPr>
                      <w:lang w:val="en-US"/>
                    </w:rPr>
                  </w:rPrChange>
                </w:rPr>
                <w:t>màu s</w:t>
              </w:r>
            </w:ins>
            <w:ins w:id="5494" w:author="Tran Huan" w:date="2018-11-25T20:32:00Z">
              <w:r w:rsidR="00000446" w:rsidRPr="00000446">
                <w:rPr>
                  <w:rPrChange w:id="5495" w:author="Tran Huan" w:date="2018-11-25T20:32:00Z">
                    <w:rPr>
                      <w:lang w:val="en-US"/>
                    </w:rPr>
                  </w:rPrChange>
                </w:rPr>
                <w:t xml:space="preserve">ắc, chất liệu, </w:t>
              </w:r>
            </w:ins>
            <w:ins w:id="5496" w:author="Tran Huan" w:date="2018-11-25T20:33:00Z">
              <w:r w:rsidR="00000446" w:rsidRPr="00000446">
                <w:rPr>
                  <w:rPrChange w:id="5497" w:author="Tran Huan" w:date="2018-11-25T20:34:00Z">
                    <w:rPr>
                      <w:lang w:val="en-US"/>
                    </w:rPr>
                  </w:rPrChange>
                </w:rPr>
                <w:t>nhãn hiệu</w:t>
              </w:r>
            </w:ins>
            <w:ins w:id="5498" w:author="phuong vu" w:date="2018-11-22T13:51:00Z">
              <w:r w:rsidRPr="000245EB">
                <w:rPr>
                  <w:rPrChange w:id="5499" w:author="Tran Huan" w:date="2018-11-25T16:08:00Z">
                    <w:rPr>
                      <w:lang w:val="en-US"/>
                    </w:rPr>
                  </w:rPrChange>
                </w:rPr>
                <w:t xml:space="preserve">. Mọi thông tin đơn hàng được giữ tạm thời vào trong giỏ </w:t>
              </w:r>
              <w:del w:id="5500" w:author="Tran Huan" w:date="2018-11-25T20:38:00Z">
                <w:r w:rsidRPr="000245EB" w:rsidDel="00EF4F28">
                  <w:rPr>
                    <w:rPrChange w:id="5501" w:author="Tran Huan" w:date="2018-11-25T16:08:00Z">
                      <w:rPr>
                        <w:lang w:val="en-US"/>
                      </w:rPr>
                    </w:rPrChange>
                  </w:rPr>
                  <w:delText>hàng</w:delText>
                </w:r>
              </w:del>
            </w:ins>
            <w:ins w:id="5502" w:author="Tran Huan" w:date="2018-11-25T20:38:00Z">
              <w:r w:rsidR="00EF4F28" w:rsidRPr="00EF4F28">
                <w:rPr>
                  <w:rPrChange w:id="5503" w:author="Tran Huan" w:date="2018-11-25T20:38:00Z">
                    <w:rPr>
                      <w:lang w:val="en-US"/>
                    </w:rPr>
                  </w:rPrChange>
                </w:rPr>
                <w:t>đồ</w:t>
              </w:r>
            </w:ins>
            <w:ins w:id="5504" w:author="phuong vu" w:date="2018-11-22T13:51:00Z">
              <w:r w:rsidRPr="000245EB">
                <w:rPr>
                  <w:rPrChange w:id="5505" w:author="Tran Huan" w:date="2018-11-25T16:08:00Z">
                    <w:rPr>
                      <w:lang w:val="en-US"/>
                    </w:rPr>
                  </w:rPrChange>
                </w:rPr>
                <w:t>.</w:t>
              </w:r>
            </w:ins>
          </w:p>
          <w:p w14:paraId="0BC1084A" w14:textId="21034BA7" w:rsidR="00C774DC" w:rsidRPr="000245EB" w:rsidRDefault="00C774DC" w:rsidP="00CB12CE">
            <w:pPr>
              <w:spacing w:line="288" w:lineRule="auto"/>
              <w:ind w:left="516"/>
              <w:contextualSpacing/>
              <w:rPr>
                <w:ins w:id="5506" w:author="phuong vu" w:date="2018-11-22T13:51:00Z"/>
                <w:rPrChange w:id="5507" w:author="Tran Huan" w:date="2018-11-25T16:08:00Z">
                  <w:rPr>
                    <w:ins w:id="5508" w:author="phuong vu" w:date="2018-11-22T13:51:00Z"/>
                    <w:lang w:val="en-US"/>
                  </w:rPr>
                </w:rPrChange>
              </w:rPr>
              <w:pPrChange w:id="5509" w:author="Tran Huan" w:date="2018-12-03T00:06:00Z">
                <w:pPr>
                  <w:spacing w:line="276" w:lineRule="auto"/>
                  <w:ind w:left="516"/>
                </w:pPr>
              </w:pPrChange>
            </w:pPr>
            <w:ins w:id="5510" w:author="phuong vu" w:date="2018-11-22T13:51:00Z">
              <w:r w:rsidRPr="000245EB">
                <w:rPr>
                  <w:rPrChange w:id="5511" w:author="Tran Huan" w:date="2018-11-25T16:08:00Z">
                    <w:rPr>
                      <w:lang w:val="en-US"/>
                    </w:rPr>
                  </w:rPrChange>
                </w:rPr>
                <w:t>Bước 3: Nếu người dùng có nhu cầu đặt thêm dịch vụ,</w:t>
              </w:r>
            </w:ins>
            <w:ins w:id="5512" w:author="Tran Huan" w:date="2018-11-25T20:41:00Z">
              <w:r w:rsidR="00EF4F28" w:rsidRPr="00EF4F28">
                <w:rPr>
                  <w:rPrChange w:id="5513" w:author="Tran Huan" w:date="2018-11-25T20:41:00Z">
                    <w:rPr>
                      <w:lang w:val="en-US"/>
                    </w:rPr>
                  </w:rPrChange>
                </w:rPr>
                <w:t xml:space="preserve"> nhấn vào “DỊCH VỤ KHÁC” trên menu</w:t>
              </w:r>
            </w:ins>
            <w:ins w:id="5514" w:author="Tran Huan" w:date="2018-11-25T20:42:00Z">
              <w:r w:rsidR="00EF4F28" w:rsidRPr="00EF4F28">
                <w:rPr>
                  <w:rPrChange w:id="5515" w:author="Tran Huan" w:date="2018-11-25T20:42:00Z">
                    <w:rPr>
                      <w:lang w:val="en-US"/>
                    </w:rPr>
                  </w:rPrChange>
                </w:rPr>
                <w:t xml:space="preserve"> và</w:t>
              </w:r>
            </w:ins>
            <w:ins w:id="5516" w:author="phuong vu" w:date="2018-11-22T13:51:00Z">
              <w:r w:rsidRPr="000245EB">
                <w:rPr>
                  <w:rPrChange w:id="5517" w:author="Tran Huan" w:date="2018-11-25T16:08:00Z">
                    <w:rPr>
                      <w:lang w:val="en-US"/>
                    </w:rPr>
                  </w:rPrChange>
                </w:rPr>
                <w:t xml:space="preserve"> quay lại trang chọn dịch vụ và thực lại tuần tự các bước 1, 2. </w:t>
              </w:r>
            </w:ins>
          </w:p>
          <w:p w14:paraId="5C4995BF" w14:textId="77777777" w:rsidR="00EF4F28" w:rsidRDefault="00C774DC" w:rsidP="00CB12CE">
            <w:pPr>
              <w:spacing w:line="288" w:lineRule="auto"/>
              <w:ind w:left="516"/>
              <w:contextualSpacing/>
              <w:rPr>
                <w:ins w:id="5518" w:author="Tran Huan" w:date="2018-11-25T20:47:00Z"/>
              </w:rPr>
              <w:pPrChange w:id="5519" w:author="Tran Huan" w:date="2018-12-03T00:06:00Z">
                <w:pPr>
                  <w:spacing w:line="276" w:lineRule="auto"/>
                  <w:ind w:left="516"/>
                </w:pPr>
              </w:pPrChange>
            </w:pPr>
            <w:ins w:id="5520" w:author="phuong vu" w:date="2018-11-22T13:51:00Z">
              <w:r w:rsidRPr="000245EB">
                <w:rPr>
                  <w:rPrChange w:id="5521" w:author="Tran Huan" w:date="2018-11-25T16:08:00Z">
                    <w:rPr>
                      <w:lang w:val="en-US"/>
                    </w:rPr>
                  </w:rPrChange>
                </w:rPr>
                <w:t xml:space="preserve">Bước 4: Người dùng truy cập vào màn hình giỏ hàng </w:t>
              </w:r>
            </w:ins>
            <w:ins w:id="5522" w:author="Tran Huan" w:date="2018-11-25T20:42:00Z">
              <w:r w:rsidR="00EF4F28" w:rsidRPr="00EF4F28">
                <w:rPr>
                  <w:rPrChange w:id="5523" w:author="Tran Huan" w:date="2018-11-25T20:42:00Z">
                    <w:rPr>
                      <w:lang w:val="en-US"/>
                    </w:rPr>
                  </w:rPrChange>
                </w:rPr>
                <w:t>có thể sửa và xóa c</w:t>
              </w:r>
              <w:r w:rsidR="00EF4F28">
                <w:t xml:space="preserve">ác loại đồ </w:t>
              </w:r>
              <w:r w:rsidR="00EF4F28" w:rsidRPr="00EF4F28">
                <w:rPr>
                  <w:rPrChange w:id="5524" w:author="Tran Huan" w:date="2018-11-25T20:42:00Z">
                    <w:rPr>
                      <w:lang w:val="en-US"/>
                    </w:rPr>
                  </w:rPrChange>
                </w:rPr>
                <w:t xml:space="preserve">tại đây </w:t>
              </w:r>
            </w:ins>
            <w:ins w:id="5525" w:author="phuong vu" w:date="2018-11-22T13:51:00Z">
              <w:r w:rsidRPr="000245EB">
                <w:rPr>
                  <w:rPrChange w:id="5526" w:author="Tran Huan" w:date="2018-11-25T16:08:00Z">
                    <w:rPr>
                      <w:lang w:val="en-US"/>
                    </w:rPr>
                  </w:rPrChange>
                </w:rPr>
                <w:t>và</w:t>
              </w:r>
            </w:ins>
            <w:ins w:id="5527" w:author="Tran Huan" w:date="2018-11-25T20:42:00Z">
              <w:r w:rsidR="00EF4F28" w:rsidRPr="00EF4F28">
                <w:rPr>
                  <w:rPrChange w:id="5528" w:author="Tran Huan" w:date="2018-11-25T20:42:00Z">
                    <w:rPr>
                      <w:lang w:val="en-US"/>
                    </w:rPr>
                  </w:rPrChange>
                </w:rPr>
                <w:t xml:space="preserve"> cuối cùng </w:t>
              </w:r>
            </w:ins>
            <w:ins w:id="5529" w:author="phuong vu" w:date="2018-11-22T13:51:00Z">
              <w:del w:id="5530" w:author="Tran Huan" w:date="2018-11-25T20:42:00Z">
                <w:r w:rsidRPr="000245EB" w:rsidDel="00EF4F28">
                  <w:rPr>
                    <w:rPrChange w:id="5531" w:author="Tran Huan" w:date="2018-11-25T16:08:00Z">
                      <w:rPr>
                        <w:lang w:val="en-US"/>
                      </w:rPr>
                    </w:rPrChange>
                  </w:rPr>
                  <w:delText xml:space="preserve"> </w:delText>
                </w:r>
              </w:del>
              <w:r w:rsidRPr="000245EB">
                <w:rPr>
                  <w:rPrChange w:id="5532" w:author="Tran Huan" w:date="2018-11-25T16:08:00Z">
                    <w:rPr>
                      <w:lang w:val="en-US"/>
                    </w:rPr>
                  </w:rPrChange>
                </w:rPr>
                <w:t>xác nhận đặt đơn hàng</w:t>
              </w:r>
            </w:ins>
            <w:ins w:id="5533" w:author="phuong vu" w:date="2018-11-23T09:25:00Z">
              <w:r w:rsidR="00E66EEE" w:rsidRPr="000245EB">
                <w:rPr>
                  <w:rPrChange w:id="5534" w:author="Tran Huan" w:date="2018-11-25T16:08:00Z">
                    <w:rPr>
                      <w:lang w:val="en-US"/>
                    </w:rPr>
                  </w:rPrChange>
                </w:rPr>
                <w:t xml:space="preserve">. </w:t>
              </w:r>
            </w:ins>
          </w:p>
          <w:p w14:paraId="0767A999" w14:textId="6FA00374" w:rsidR="00C774DC" w:rsidRPr="000245EB" w:rsidRDefault="00EF4F28" w:rsidP="00CB12CE">
            <w:pPr>
              <w:spacing w:line="288" w:lineRule="auto"/>
              <w:ind w:left="516"/>
              <w:contextualSpacing/>
              <w:rPr>
                <w:ins w:id="5535" w:author="phuong vu" w:date="2018-11-22T13:51:00Z"/>
                <w:rPrChange w:id="5536" w:author="Tran Huan" w:date="2018-11-25T16:08:00Z">
                  <w:rPr>
                    <w:ins w:id="5537" w:author="phuong vu" w:date="2018-11-22T13:51:00Z"/>
                    <w:lang w:val="en-US"/>
                  </w:rPr>
                </w:rPrChange>
              </w:rPr>
              <w:pPrChange w:id="5538" w:author="Tran Huan" w:date="2018-12-03T00:06:00Z">
                <w:pPr>
                  <w:spacing w:line="276" w:lineRule="auto"/>
                  <w:ind w:left="516"/>
                </w:pPr>
              </w:pPrChange>
            </w:pPr>
            <w:ins w:id="5539" w:author="Tran Huan" w:date="2018-11-25T20:47:00Z">
              <w:r w:rsidRPr="00EF4F28">
                <w:rPr>
                  <w:rPrChange w:id="5540" w:author="Tran Huan" w:date="2018-11-25T20:47:00Z">
                    <w:rPr>
                      <w:lang w:val="en-US"/>
                    </w:rPr>
                  </w:rPrChange>
                </w:rPr>
                <w:t>Bước 5: Nhập địa chỉ nhận và giao đơn hàng</w:t>
              </w:r>
              <w:r>
                <w:t xml:space="preserve"> (</w:t>
              </w:r>
            </w:ins>
            <w:ins w:id="5541" w:author="Tran Huan" w:date="2018-11-25T20:48:00Z">
              <w:r w:rsidRPr="00EF4F28">
                <w:rPr>
                  <w:rPrChange w:id="5542" w:author="Tran Huan" w:date="2018-11-25T20:48:00Z">
                    <w:rPr>
                      <w:lang w:val="en-US"/>
                    </w:rPr>
                  </w:rPrChange>
                </w:rPr>
                <w:t xml:space="preserve">mặc định </w:t>
              </w:r>
              <w:r w:rsidR="000C0D61" w:rsidRPr="000C0D61">
                <w:rPr>
                  <w:rPrChange w:id="5543" w:author="Tran Huan" w:date="2018-11-25T20:48:00Z">
                    <w:rPr>
                      <w:lang w:val="en-US"/>
                    </w:rPr>
                  </w:rPrChange>
                </w:rPr>
                <w:t xml:space="preserve">địa chỉ khách hàng). </w:t>
              </w:r>
              <w:r w:rsidR="000C0D61" w:rsidRPr="000C0D61">
                <w:rPr>
                  <w:rPrChange w:id="5544" w:author="Tran Huan" w:date="2018-11-25T20:50:00Z">
                    <w:rPr>
                      <w:lang w:val="en-US"/>
                    </w:rPr>
                  </w:rPrChange>
                </w:rPr>
                <w:t xml:space="preserve">Chọn chi nhánh </w:t>
              </w:r>
            </w:ins>
            <w:ins w:id="5545" w:author="Tran Huan" w:date="2018-11-25T20:50:00Z">
              <w:r w:rsidR="000C0D61" w:rsidRPr="000C0D61">
                <w:rPr>
                  <w:rPrChange w:id="5546" w:author="Tran Huan" w:date="2018-11-25T20:50:00Z">
                    <w:rPr>
                      <w:lang w:val="en-US"/>
                    </w:rPr>
                  </w:rPrChange>
                </w:rPr>
                <w:t>trên bản đồ</w:t>
              </w:r>
            </w:ins>
            <w:ins w:id="5547" w:author="phuong vu" w:date="2018-11-22T13:51:00Z">
              <w:del w:id="5548" w:author="Tran Huan" w:date="2018-11-25T20:42:00Z">
                <w:r w:rsidR="00C774DC" w:rsidRPr="000245EB" w:rsidDel="00EF4F28">
                  <w:rPr>
                    <w:rPrChange w:id="5549" w:author="Tran Huan" w:date="2018-11-25T16:08:00Z">
                      <w:rPr>
                        <w:lang w:val="en-US"/>
                      </w:rPr>
                    </w:rPrChange>
                  </w:rPr>
                  <w:delText xml:space="preserve">Người dùng chọn chi nhánh mong muốn. </w:delText>
                </w:r>
              </w:del>
            </w:ins>
          </w:p>
          <w:p w14:paraId="2EE1F43A" w14:textId="6B825913" w:rsidR="00C774DC" w:rsidRPr="000245EB" w:rsidRDefault="00C774DC" w:rsidP="00CB12CE">
            <w:pPr>
              <w:spacing w:line="288" w:lineRule="auto"/>
              <w:ind w:left="516"/>
              <w:contextualSpacing/>
              <w:rPr>
                <w:ins w:id="5550" w:author="phuong vu" w:date="2018-11-22T13:51:00Z"/>
                <w:rPrChange w:id="5551" w:author="Tran Huan" w:date="2018-11-25T16:08:00Z">
                  <w:rPr>
                    <w:ins w:id="5552" w:author="phuong vu" w:date="2018-11-22T13:51:00Z"/>
                    <w:lang w:val="en-US"/>
                  </w:rPr>
                </w:rPrChange>
              </w:rPr>
              <w:pPrChange w:id="5553" w:author="Tran Huan" w:date="2018-12-03T00:06:00Z">
                <w:pPr>
                  <w:spacing w:line="276" w:lineRule="auto"/>
                  <w:ind w:left="516"/>
                </w:pPr>
              </w:pPrChange>
            </w:pPr>
            <w:ins w:id="5554" w:author="phuong vu" w:date="2018-11-22T13:51:00Z">
              <w:r w:rsidRPr="000245EB">
                <w:rPr>
                  <w:rPrChange w:id="5555" w:author="Tran Huan" w:date="2018-11-25T16:08:00Z">
                    <w:rPr>
                      <w:lang w:val="en-US"/>
                    </w:rPr>
                  </w:rPrChange>
                </w:rPr>
                <w:t xml:space="preserve">Bước </w:t>
              </w:r>
            </w:ins>
            <w:ins w:id="5556" w:author="Tran Huan" w:date="2018-11-25T20:50:00Z">
              <w:r w:rsidR="000C0D61" w:rsidRPr="000C0D61">
                <w:rPr>
                  <w:rPrChange w:id="5557" w:author="Tran Huan" w:date="2018-11-25T20:50:00Z">
                    <w:rPr>
                      <w:lang w:val="en-US"/>
                    </w:rPr>
                  </w:rPrChange>
                </w:rPr>
                <w:t>6</w:t>
              </w:r>
            </w:ins>
            <w:ins w:id="5558" w:author="phuong vu" w:date="2018-11-22T13:51:00Z">
              <w:del w:id="5559" w:author="Tran Huan" w:date="2018-11-25T20:50:00Z">
                <w:r w:rsidRPr="000245EB" w:rsidDel="000C0D61">
                  <w:rPr>
                    <w:rPrChange w:id="5560" w:author="Tran Huan" w:date="2018-11-25T16:08:00Z">
                      <w:rPr>
                        <w:lang w:val="en-US"/>
                      </w:rPr>
                    </w:rPrChange>
                  </w:rPr>
                  <w:delText>5</w:delText>
                </w:r>
              </w:del>
              <w:r w:rsidRPr="000245EB">
                <w:rPr>
                  <w:rPrChange w:id="5561" w:author="Tran Huan" w:date="2018-11-25T16:08:00Z">
                    <w:rPr>
                      <w:lang w:val="en-US"/>
                    </w:rPr>
                  </w:rPrChange>
                </w:rPr>
                <w:t>: Chuyển sang màn hình xác nhận đặt hàng, người dùng xem được thông tin đơn hàng của mình và phí phải trả cho đơn hàng này. Người dùng nhập ngày lấy và trả đồ cho khách, chọn khung giờ lấy và trả đồ</w:t>
              </w:r>
            </w:ins>
            <w:ins w:id="5562" w:author="Tran Huan" w:date="2018-11-25T20:57:00Z">
              <w:r w:rsidR="000C0D61" w:rsidRPr="000C0D61">
                <w:rPr>
                  <w:rPrChange w:id="5563" w:author="Tran Huan" w:date="2018-11-25T20:57:00Z">
                    <w:rPr>
                      <w:lang w:val="en-US"/>
                    </w:rPr>
                  </w:rPrChange>
                </w:rPr>
                <w:t>, chọn khuyến mãi muốn áp dụng (không bắt buộc)</w:t>
              </w:r>
            </w:ins>
            <w:ins w:id="5564" w:author="phuong vu" w:date="2018-11-22T13:51:00Z">
              <w:r w:rsidRPr="000245EB">
                <w:rPr>
                  <w:rPrChange w:id="5565" w:author="Tran Huan" w:date="2018-11-25T16:08:00Z">
                    <w:rPr>
                      <w:lang w:val="en-US"/>
                    </w:rPr>
                  </w:rPrChange>
                </w:rPr>
                <w:t xml:space="preserve">. </w:t>
              </w:r>
            </w:ins>
          </w:p>
          <w:p w14:paraId="1CCAE0E9" w14:textId="09597C60" w:rsidR="000C0D61" w:rsidRDefault="00C774DC" w:rsidP="00CB12CE">
            <w:pPr>
              <w:spacing w:line="288" w:lineRule="auto"/>
              <w:ind w:left="516"/>
              <w:contextualSpacing/>
              <w:rPr>
                <w:ins w:id="5566" w:author="Tran Huan" w:date="2018-11-25T20:51:00Z"/>
              </w:rPr>
              <w:pPrChange w:id="5567" w:author="Tran Huan" w:date="2018-12-03T00:06:00Z">
                <w:pPr>
                  <w:spacing w:line="276" w:lineRule="auto"/>
                  <w:ind w:left="516"/>
                </w:pPr>
              </w:pPrChange>
            </w:pPr>
            <w:ins w:id="5568" w:author="phuong vu" w:date="2018-11-22T13:51:00Z">
              <w:r w:rsidRPr="000245EB">
                <w:rPr>
                  <w:rPrChange w:id="5569" w:author="Tran Huan" w:date="2018-11-25T16:08:00Z">
                    <w:rPr>
                      <w:lang w:val="en-US"/>
                    </w:rPr>
                  </w:rPrChange>
                </w:rPr>
                <w:t xml:space="preserve">Bước </w:t>
              </w:r>
            </w:ins>
            <w:ins w:id="5570" w:author="Tran Huan" w:date="2018-11-25T20:51:00Z">
              <w:r w:rsidR="000C0D61" w:rsidRPr="000C0D61">
                <w:rPr>
                  <w:rPrChange w:id="5571" w:author="Tran Huan" w:date="2018-11-25T20:51:00Z">
                    <w:rPr>
                      <w:lang w:val="en-US"/>
                    </w:rPr>
                  </w:rPrChange>
                </w:rPr>
                <w:t>7</w:t>
              </w:r>
            </w:ins>
            <w:ins w:id="5572" w:author="phuong vu" w:date="2018-11-22T13:51:00Z">
              <w:del w:id="5573" w:author="Tran Huan" w:date="2018-11-25T20:51:00Z">
                <w:r w:rsidRPr="000245EB" w:rsidDel="000C0D61">
                  <w:rPr>
                    <w:rPrChange w:id="5574" w:author="Tran Huan" w:date="2018-11-25T16:08:00Z">
                      <w:rPr>
                        <w:lang w:val="en-US"/>
                      </w:rPr>
                    </w:rPrChange>
                  </w:rPr>
                  <w:delText>6</w:delText>
                </w:r>
              </w:del>
              <w:r w:rsidRPr="000245EB">
                <w:rPr>
                  <w:rPrChange w:id="5575" w:author="Tran Huan" w:date="2018-11-25T16:08:00Z">
                    <w:rPr>
                      <w:lang w:val="en-US"/>
                    </w:rPr>
                  </w:rPrChange>
                </w:rPr>
                <w:t xml:space="preserve">: Người dùng nhấn </w:t>
              </w:r>
              <w:r w:rsidRPr="000245EB">
                <w:rPr>
                  <w:i/>
                  <w:rPrChange w:id="5576" w:author="Tran Huan" w:date="2018-11-25T16:08:00Z">
                    <w:rPr>
                      <w:i/>
                      <w:lang w:val="en-US"/>
                    </w:rPr>
                  </w:rPrChange>
                </w:rPr>
                <w:t xml:space="preserve">“xác nhận” </w:t>
              </w:r>
              <w:r w:rsidRPr="000245EB">
                <w:rPr>
                  <w:rPrChange w:id="5577" w:author="Tran Huan" w:date="2018-11-25T16:08:00Z">
                    <w:rPr>
                      <w:lang w:val="en-US"/>
                    </w:rPr>
                  </w:rPrChange>
                </w:rPr>
                <w:t xml:space="preserve">lần cuối. Đơn hàng được </w:t>
              </w:r>
              <w:del w:id="5578" w:author="Tran Huan" w:date="2018-12-02T23:52:00Z">
                <w:r w:rsidRPr="000245EB" w:rsidDel="00FF2F5A">
                  <w:rPr>
                    <w:rPrChange w:id="5579" w:author="Tran Huan" w:date="2018-11-25T16:08:00Z">
                      <w:rPr>
                        <w:lang w:val="en-US"/>
                      </w:rPr>
                    </w:rPrChange>
                  </w:rPr>
                  <w:delText xml:space="preserve">gửi lên server và </w:delText>
                </w:r>
              </w:del>
              <w:r w:rsidRPr="000245EB">
                <w:rPr>
                  <w:rPrChange w:id="5580" w:author="Tran Huan" w:date="2018-11-25T16:08:00Z">
                    <w:rPr>
                      <w:lang w:val="en-US"/>
                    </w:rPr>
                  </w:rPrChange>
                </w:rPr>
                <w:t xml:space="preserve">lưu lại vào cơ sở dữ liệu với trạng thái </w:t>
              </w:r>
              <w:r w:rsidRPr="000245EB">
                <w:rPr>
                  <w:i/>
                  <w:rPrChange w:id="5581" w:author="Tran Huan" w:date="2018-11-25T16:08:00Z">
                    <w:rPr>
                      <w:i/>
                      <w:lang w:val="en-US"/>
                    </w:rPr>
                  </w:rPrChange>
                </w:rPr>
                <w:t>“đang chờ”.</w:t>
              </w:r>
              <w:r w:rsidRPr="000245EB">
                <w:rPr>
                  <w:rPrChange w:id="5582" w:author="Tran Huan" w:date="2018-11-25T16:08:00Z">
                    <w:rPr>
                      <w:lang w:val="en-US"/>
                    </w:rPr>
                  </w:rPrChange>
                </w:rPr>
                <w:t xml:space="preserve"> </w:t>
              </w:r>
            </w:ins>
          </w:p>
          <w:p w14:paraId="2D631DE7" w14:textId="71426FE0" w:rsidR="00C774DC" w:rsidRPr="000245EB" w:rsidDel="000C0D61" w:rsidRDefault="00C774DC" w:rsidP="00CB12CE">
            <w:pPr>
              <w:spacing w:line="288" w:lineRule="auto"/>
              <w:ind w:left="516"/>
              <w:contextualSpacing/>
              <w:rPr>
                <w:ins w:id="5583" w:author="phuong vu" w:date="2018-11-22T13:51:00Z"/>
                <w:del w:id="5584" w:author="Tran Huan" w:date="2018-11-25T20:51:00Z"/>
                <w:i/>
                <w:rPrChange w:id="5585" w:author="Tran Huan" w:date="2018-11-25T16:08:00Z">
                  <w:rPr>
                    <w:ins w:id="5586" w:author="phuong vu" w:date="2018-11-22T13:51:00Z"/>
                    <w:del w:id="5587" w:author="Tran Huan" w:date="2018-11-25T20:51:00Z"/>
                    <w:i/>
                    <w:lang w:val="en-US"/>
                  </w:rPr>
                </w:rPrChange>
              </w:rPr>
              <w:pPrChange w:id="5588" w:author="Tran Huan" w:date="2018-12-03T00:06:00Z">
                <w:pPr>
                  <w:spacing w:line="276" w:lineRule="auto"/>
                  <w:ind w:left="516"/>
                </w:pPr>
              </w:pPrChange>
            </w:pPr>
            <w:ins w:id="5589" w:author="phuong vu" w:date="2018-11-22T13:51:00Z">
              <w:del w:id="5590" w:author="Tran Huan" w:date="2018-11-25T20:51:00Z">
                <w:r w:rsidRPr="000245EB" w:rsidDel="000C0D61">
                  <w:rPr>
                    <w:rPrChange w:id="5591" w:author="Tran Huan" w:date="2018-11-25T16:08:00Z">
                      <w:rPr>
                        <w:lang w:val="en-US"/>
                      </w:rPr>
                    </w:rPrChange>
                  </w:rPr>
                  <w:delText xml:space="preserve">Không lưu trạng thái là </w:delText>
                </w:r>
                <w:r w:rsidRPr="000245EB" w:rsidDel="000C0D61">
                  <w:rPr>
                    <w:i/>
                    <w:rPrChange w:id="5592" w:author="Tran Huan" w:date="2018-11-25T16:08:00Z">
                      <w:rPr>
                        <w:i/>
                        <w:lang w:val="en-US"/>
                      </w:rPr>
                    </w:rPrChange>
                  </w:rPr>
                  <w:delText>“nháp”.</w:delText>
                </w:r>
              </w:del>
            </w:ins>
          </w:p>
          <w:p w14:paraId="4E7EEFAC" w14:textId="69B176AA" w:rsidR="00C774DC" w:rsidRPr="000245EB" w:rsidRDefault="00C774DC" w:rsidP="00CB12CE">
            <w:pPr>
              <w:spacing w:line="288" w:lineRule="auto"/>
              <w:ind w:left="516"/>
              <w:contextualSpacing/>
              <w:rPr>
                <w:ins w:id="5593" w:author="phuong vu" w:date="2018-11-22T13:51:00Z"/>
                <w:rPrChange w:id="5594" w:author="Tran Huan" w:date="2018-11-25T16:08:00Z">
                  <w:rPr>
                    <w:ins w:id="5595" w:author="phuong vu" w:date="2018-11-22T13:51:00Z"/>
                    <w:lang w:val="en-US"/>
                  </w:rPr>
                </w:rPrChange>
              </w:rPr>
              <w:pPrChange w:id="5596" w:author="Tran Huan" w:date="2018-12-03T00:06:00Z">
                <w:pPr>
                  <w:spacing w:line="276" w:lineRule="auto"/>
                  <w:ind w:left="516"/>
                </w:pPr>
              </w:pPrChange>
            </w:pPr>
            <w:ins w:id="5597" w:author="phuong vu" w:date="2018-11-22T13:51:00Z">
              <w:r w:rsidRPr="000245EB">
                <w:rPr>
                  <w:rPrChange w:id="5598" w:author="Tran Huan" w:date="2018-11-25T16:08:00Z">
                    <w:rPr>
                      <w:lang w:val="en-US"/>
                    </w:rPr>
                  </w:rPrChange>
                </w:rPr>
                <w:t xml:space="preserve">Bước </w:t>
              </w:r>
            </w:ins>
            <w:ins w:id="5599" w:author="Tran Huan" w:date="2018-11-25T20:51:00Z">
              <w:r w:rsidR="000C0D61" w:rsidRPr="000C0D61">
                <w:rPr>
                  <w:rPrChange w:id="5600" w:author="Tran Huan" w:date="2018-11-25T20:51:00Z">
                    <w:rPr>
                      <w:lang w:val="en-US"/>
                    </w:rPr>
                  </w:rPrChange>
                </w:rPr>
                <w:t>8</w:t>
              </w:r>
            </w:ins>
            <w:ins w:id="5601" w:author="phuong vu" w:date="2018-11-22T13:51:00Z">
              <w:del w:id="5602" w:author="Tran Huan" w:date="2018-11-25T20:51:00Z">
                <w:r w:rsidRPr="000245EB" w:rsidDel="000C0D61">
                  <w:rPr>
                    <w:rPrChange w:id="5603" w:author="Tran Huan" w:date="2018-11-25T16:08:00Z">
                      <w:rPr>
                        <w:lang w:val="en-US"/>
                      </w:rPr>
                    </w:rPrChange>
                  </w:rPr>
                  <w:delText>7</w:delText>
                </w:r>
              </w:del>
              <w:r w:rsidRPr="000245EB">
                <w:rPr>
                  <w:rPrChange w:id="5604" w:author="Tran Huan" w:date="2018-11-25T16:08:00Z">
                    <w:rPr>
                      <w:lang w:val="en-US"/>
                    </w:rPr>
                  </w:rPrChange>
                </w:rPr>
                <w:t>: Người dùng sẽ được chuyển sang màn hình cảm ơn cùng với mã QR Code ứng với đơn hàng.</w:t>
              </w:r>
            </w:ins>
          </w:p>
        </w:tc>
      </w:tr>
      <w:tr w:rsidR="00000446" w14:paraId="11550AD3" w14:textId="77777777" w:rsidTr="00C774DC">
        <w:trPr>
          <w:ins w:id="5605" w:author="phuong vu" w:date="2018-11-22T13:51:00Z"/>
        </w:trPr>
        <w:tc>
          <w:tcPr>
            <w:tcW w:w="2425" w:type="dxa"/>
          </w:tcPr>
          <w:p w14:paraId="5F23101F" w14:textId="77777777" w:rsidR="00C774DC" w:rsidRPr="00B808BD" w:rsidRDefault="00C774DC" w:rsidP="00CB12CE">
            <w:pPr>
              <w:spacing w:line="288" w:lineRule="auto"/>
              <w:contextualSpacing/>
              <w:rPr>
                <w:ins w:id="5606" w:author="phuong vu" w:date="2018-11-22T13:51:00Z"/>
                <w:b/>
              </w:rPr>
              <w:pPrChange w:id="5607" w:author="Tran Huan" w:date="2018-12-03T00:06:00Z">
                <w:pPr>
                  <w:spacing w:line="276" w:lineRule="auto"/>
                </w:pPr>
              </w:pPrChange>
            </w:pPr>
            <w:ins w:id="5608" w:author="phuong vu" w:date="2018-11-22T13:51:00Z">
              <w:r w:rsidRPr="00B808BD">
                <w:rPr>
                  <w:b/>
                </w:rPr>
                <w:t>Kết quả</w:t>
              </w:r>
            </w:ins>
          </w:p>
        </w:tc>
        <w:tc>
          <w:tcPr>
            <w:tcW w:w="6686" w:type="dxa"/>
          </w:tcPr>
          <w:p w14:paraId="5F2E613B" w14:textId="77777777" w:rsidR="00C774DC" w:rsidRPr="000245EB" w:rsidRDefault="00C774DC" w:rsidP="00CB12CE">
            <w:pPr>
              <w:spacing w:line="288" w:lineRule="auto"/>
              <w:contextualSpacing/>
              <w:rPr>
                <w:ins w:id="5609" w:author="phuong vu" w:date="2018-11-22T13:51:00Z"/>
                <w:i/>
                <w:rPrChange w:id="5610" w:author="Tran Huan" w:date="2018-11-25T16:08:00Z">
                  <w:rPr>
                    <w:ins w:id="5611" w:author="phuong vu" w:date="2018-11-22T13:51:00Z"/>
                    <w:i/>
                    <w:lang w:val="en-US"/>
                  </w:rPr>
                </w:rPrChange>
              </w:rPr>
              <w:pPrChange w:id="5612" w:author="Tran Huan" w:date="2018-12-03T00:06:00Z">
                <w:pPr>
                  <w:spacing w:line="276" w:lineRule="auto"/>
                </w:pPr>
              </w:pPrChange>
            </w:pPr>
            <w:ins w:id="5613" w:author="phuong vu" w:date="2018-11-22T13:51:00Z">
              <w:r w:rsidRPr="000245EB">
                <w:rPr>
                  <w:rPrChange w:id="5614" w:author="Tran Huan" w:date="2018-11-25T16:08:00Z">
                    <w:rPr>
                      <w:lang w:val="en-US"/>
                    </w:rPr>
                  </w:rPrChange>
                </w:rPr>
                <w:t xml:space="preserve">Lưu đơn hàng vào cơ sở dữ liệu với trạng thái </w:t>
              </w:r>
              <w:r w:rsidRPr="000245EB">
                <w:rPr>
                  <w:i/>
                  <w:rPrChange w:id="5615" w:author="Tran Huan" w:date="2018-11-25T16:08:00Z">
                    <w:rPr>
                      <w:i/>
                      <w:lang w:val="en-US"/>
                    </w:rPr>
                  </w:rPrChange>
                </w:rPr>
                <w:t>“đang chờ”.</w:t>
              </w:r>
            </w:ins>
          </w:p>
        </w:tc>
      </w:tr>
      <w:tr w:rsidR="00000446" w14:paraId="41BD872A" w14:textId="77777777" w:rsidTr="00C774DC">
        <w:trPr>
          <w:ins w:id="5616" w:author="phuong vu" w:date="2018-11-22T13:51:00Z"/>
        </w:trPr>
        <w:tc>
          <w:tcPr>
            <w:tcW w:w="2425" w:type="dxa"/>
          </w:tcPr>
          <w:p w14:paraId="068CF3D5" w14:textId="77777777" w:rsidR="00C774DC" w:rsidRPr="00B808BD" w:rsidRDefault="00C774DC" w:rsidP="00CB12CE">
            <w:pPr>
              <w:spacing w:line="288" w:lineRule="auto"/>
              <w:contextualSpacing/>
              <w:rPr>
                <w:ins w:id="5617" w:author="phuong vu" w:date="2018-11-22T13:51:00Z"/>
                <w:b/>
              </w:rPr>
              <w:pPrChange w:id="5618" w:author="Tran Huan" w:date="2018-12-03T00:06:00Z">
                <w:pPr>
                  <w:spacing w:line="276" w:lineRule="auto"/>
                </w:pPr>
              </w:pPrChange>
            </w:pPr>
            <w:ins w:id="5619" w:author="phuong vu" w:date="2018-11-22T13:51:00Z">
              <w:r w:rsidRPr="00B808BD">
                <w:rPr>
                  <w:b/>
                </w:rPr>
                <w:t>Ghi chú</w:t>
              </w:r>
            </w:ins>
          </w:p>
        </w:tc>
        <w:tc>
          <w:tcPr>
            <w:tcW w:w="6686" w:type="dxa"/>
          </w:tcPr>
          <w:p w14:paraId="6872E82D" w14:textId="1D05AFFC" w:rsidR="00C774DC" w:rsidRPr="000245EB" w:rsidDel="000C0D61" w:rsidRDefault="00C774DC" w:rsidP="00CB12CE">
            <w:pPr>
              <w:keepNext/>
              <w:spacing w:line="288" w:lineRule="auto"/>
              <w:contextualSpacing/>
              <w:rPr>
                <w:ins w:id="5620" w:author="phuong vu" w:date="2018-11-22T13:51:00Z"/>
                <w:del w:id="5621" w:author="Tran Huan" w:date="2018-11-25T20:57:00Z"/>
                <w:rPrChange w:id="5622" w:author="Tran Huan" w:date="2018-11-25T16:08:00Z">
                  <w:rPr>
                    <w:ins w:id="5623" w:author="phuong vu" w:date="2018-11-22T13:51:00Z"/>
                    <w:del w:id="5624" w:author="Tran Huan" w:date="2018-11-25T20:57:00Z"/>
                    <w:lang w:val="en-US"/>
                  </w:rPr>
                </w:rPrChange>
              </w:rPr>
              <w:pPrChange w:id="5625" w:author="Tran Huan" w:date="2018-12-03T00:06:00Z">
                <w:pPr>
                  <w:keepNext/>
                  <w:spacing w:line="276" w:lineRule="auto"/>
                </w:pPr>
              </w:pPrChange>
            </w:pPr>
            <w:ins w:id="5626" w:author="phuong vu" w:date="2018-11-22T13:51:00Z">
              <w:del w:id="5627" w:author="Tran Huan" w:date="2018-11-25T20:57:00Z">
                <w:r w:rsidRPr="000245EB" w:rsidDel="000C0D61">
                  <w:rPr>
                    <w:rPrChange w:id="5628" w:author="Tran Huan" w:date="2018-11-25T16:08:00Z">
                      <w:rPr>
                        <w:lang w:val="en-US"/>
                      </w:rPr>
                    </w:rPrChange>
                  </w:rPr>
                  <w:delText>Toàn bộ thông tin ở chức năng tạo đơn hàng là bắt buộc. Nếu không được nhập sẽ báo lỗi.</w:delText>
                </w:r>
              </w:del>
            </w:ins>
          </w:p>
          <w:p w14:paraId="1B41F039" w14:textId="77777777" w:rsidR="00C774DC" w:rsidRPr="000245EB" w:rsidRDefault="00C774DC" w:rsidP="00CB12CE">
            <w:pPr>
              <w:keepNext/>
              <w:spacing w:line="288" w:lineRule="auto"/>
              <w:contextualSpacing/>
              <w:rPr>
                <w:ins w:id="5629" w:author="phuong vu" w:date="2018-11-22T13:51:00Z"/>
                <w:rPrChange w:id="5630" w:author="Tran Huan" w:date="2018-11-25T16:08:00Z">
                  <w:rPr>
                    <w:ins w:id="5631" w:author="phuong vu" w:date="2018-11-22T13:51:00Z"/>
                    <w:lang w:val="en-US"/>
                  </w:rPr>
                </w:rPrChange>
              </w:rPr>
              <w:pPrChange w:id="5632" w:author="Tran Huan" w:date="2018-12-03T00:06:00Z">
                <w:pPr>
                  <w:keepNext/>
                  <w:spacing w:line="276" w:lineRule="auto"/>
                </w:pPr>
              </w:pPrChange>
            </w:pPr>
            <w:ins w:id="5633" w:author="phuong vu" w:date="2018-11-22T13:51:00Z">
              <w:r w:rsidRPr="000245EB">
                <w:rPr>
                  <w:rPrChange w:id="5634" w:author="Tran Huan" w:date="2018-11-25T16:08:00Z">
                    <w:rPr>
                      <w:lang w:val="en-US"/>
                    </w:rPr>
                  </w:rPrChange>
                </w:rPr>
                <w:t>Thông tin đơn hàng sẽ được lưu lại trong SharePreferences của ứng dụng khi chưa được người dùng đặt đơn hàng.</w:t>
              </w:r>
            </w:ins>
          </w:p>
          <w:p w14:paraId="4BA9876F" w14:textId="3A93ADBE" w:rsidR="00C774DC" w:rsidRPr="000245EB" w:rsidRDefault="00C774DC" w:rsidP="00CB12CE">
            <w:pPr>
              <w:keepNext/>
              <w:spacing w:line="288" w:lineRule="auto"/>
              <w:contextualSpacing/>
              <w:rPr>
                <w:ins w:id="5635" w:author="phuong vu" w:date="2018-11-22T13:51:00Z"/>
                <w:rPrChange w:id="5636" w:author="Tran Huan" w:date="2018-11-25T16:08:00Z">
                  <w:rPr>
                    <w:ins w:id="5637" w:author="phuong vu" w:date="2018-11-22T13:51:00Z"/>
                    <w:lang w:val="en-US"/>
                  </w:rPr>
                </w:rPrChange>
              </w:rPr>
              <w:pPrChange w:id="5638" w:author="Tran Huan" w:date="2018-12-03T00:06:00Z">
                <w:pPr>
                  <w:keepNext/>
                  <w:spacing w:line="276" w:lineRule="auto"/>
                </w:pPr>
              </w:pPrChange>
            </w:pPr>
            <w:ins w:id="5639" w:author="phuong vu" w:date="2018-11-22T13:51:00Z">
              <w:r w:rsidRPr="000245EB">
                <w:rPr>
                  <w:rPrChange w:id="5640" w:author="Tran Huan" w:date="2018-11-25T16:08:00Z">
                    <w:rPr>
                      <w:lang w:val="en-US"/>
                    </w:rPr>
                  </w:rPrChange>
                </w:rPr>
                <w:t>Mã QR Code được tạo ra bởi ID đơn hàng</w:t>
              </w:r>
            </w:ins>
            <w:ins w:id="5641" w:author="Tran Huan" w:date="2018-11-25T20:52:00Z">
              <w:r w:rsidR="000C0D61" w:rsidRPr="000C0D61">
                <w:rPr>
                  <w:rPrChange w:id="5642" w:author="Tran Huan" w:date="2018-11-25T20:52:00Z">
                    <w:rPr>
                      <w:lang w:val="en-US"/>
                    </w:rPr>
                  </w:rPrChange>
                </w:rPr>
                <w:t>.</w:t>
              </w:r>
            </w:ins>
            <w:ins w:id="5643" w:author="phuong vu" w:date="2018-11-22T13:51:00Z">
              <w:del w:id="5644" w:author="Tran Huan" w:date="2018-11-25T20:52:00Z">
                <w:r w:rsidRPr="000245EB" w:rsidDel="000C0D61">
                  <w:rPr>
                    <w:rPrChange w:id="5645" w:author="Tran Huan" w:date="2018-11-25T16:08:00Z">
                      <w:rPr>
                        <w:lang w:val="en-US"/>
                      </w:rPr>
                    </w:rPrChange>
                  </w:rPr>
                  <w:delText xml:space="preserve"> + ngày đặt đơn hàng + tên khách hàng.</w:delText>
                </w:r>
              </w:del>
            </w:ins>
          </w:p>
        </w:tc>
      </w:tr>
    </w:tbl>
    <w:p w14:paraId="1EF727EF" w14:textId="57598A57" w:rsidR="00C774DC" w:rsidRPr="00446D2C" w:rsidRDefault="00446D2C" w:rsidP="00CB12CE">
      <w:pPr>
        <w:pStyle w:val="Heading3"/>
        <w:spacing w:line="288" w:lineRule="auto"/>
        <w:contextualSpacing/>
        <w:rPr>
          <w:ins w:id="5646" w:author="phuong vu" w:date="2018-11-23T08:51:00Z"/>
          <w:lang w:val="vi-VN"/>
          <w:rPrChange w:id="5647" w:author="Tran Huan" w:date="2018-11-26T12:07:00Z">
            <w:rPr>
              <w:ins w:id="5648" w:author="phuong vu" w:date="2018-11-23T08:51:00Z"/>
            </w:rPr>
          </w:rPrChange>
        </w:rPr>
        <w:pPrChange w:id="5649" w:author="Tran Huan" w:date="2018-12-03T00:06:00Z">
          <w:pPr>
            <w:pStyle w:val="Heading3"/>
          </w:pPr>
        </w:pPrChange>
      </w:pPr>
      <w:bookmarkStart w:id="5650" w:name="_Toc531580783"/>
      <w:ins w:id="5651" w:author="Tran Huan" w:date="2018-11-26T12:07:00Z">
        <w:r w:rsidRPr="00446D2C">
          <w:rPr>
            <w:lang w:val="vi-VN"/>
            <w:rPrChange w:id="5652" w:author="Tran Huan" w:date="2018-11-26T12:07:00Z">
              <w:rPr/>
            </w:rPrChange>
          </w:rPr>
          <w:t xml:space="preserve">Xem và </w:t>
        </w:r>
      </w:ins>
      <w:ins w:id="5653" w:author="phuong vu" w:date="2018-11-23T08:51:00Z">
        <w:r w:rsidR="007E73AD" w:rsidRPr="00446D2C">
          <w:rPr>
            <w:lang w:val="vi-VN"/>
            <w:rPrChange w:id="5654" w:author="Tran Huan" w:date="2018-11-26T12:07:00Z">
              <w:rPr/>
            </w:rPrChange>
          </w:rPr>
          <w:t>Cập nhật đơn hàng</w:t>
        </w:r>
        <w:bookmarkEnd w:id="5650"/>
      </w:ins>
    </w:p>
    <w:tbl>
      <w:tblPr>
        <w:tblStyle w:val="TableGrid"/>
        <w:tblW w:w="0" w:type="auto"/>
        <w:tblLook w:val="04A0" w:firstRow="1" w:lastRow="0" w:firstColumn="1" w:lastColumn="0" w:noHBand="0" w:noVBand="1"/>
      </w:tblPr>
      <w:tblGrid>
        <w:gridCol w:w="2351"/>
        <w:gridCol w:w="6426"/>
      </w:tblGrid>
      <w:tr w:rsidR="007E73AD" w14:paraId="22B2A75E" w14:textId="77777777" w:rsidTr="005D03AE">
        <w:trPr>
          <w:ins w:id="5655" w:author="phuong vu" w:date="2018-11-23T08:52:00Z"/>
        </w:trPr>
        <w:tc>
          <w:tcPr>
            <w:tcW w:w="2425" w:type="dxa"/>
          </w:tcPr>
          <w:p w14:paraId="4E96FAA0" w14:textId="77777777" w:rsidR="007E73AD" w:rsidRPr="00B808BD" w:rsidRDefault="007E73AD" w:rsidP="00CB12CE">
            <w:pPr>
              <w:spacing w:line="288" w:lineRule="auto"/>
              <w:contextualSpacing/>
              <w:rPr>
                <w:ins w:id="5656" w:author="phuong vu" w:date="2018-11-23T08:52:00Z"/>
                <w:b/>
              </w:rPr>
              <w:pPrChange w:id="5657" w:author="Tran Huan" w:date="2018-12-03T00:07:00Z">
                <w:pPr>
                  <w:spacing w:line="276" w:lineRule="auto"/>
                </w:pPr>
              </w:pPrChange>
            </w:pPr>
            <w:ins w:id="5658" w:author="phuong vu" w:date="2018-11-23T08:52:00Z">
              <w:r w:rsidRPr="00B808BD">
                <w:rPr>
                  <w:b/>
                </w:rPr>
                <w:t>Mã yêu cầu</w:t>
              </w:r>
            </w:ins>
          </w:p>
        </w:tc>
        <w:tc>
          <w:tcPr>
            <w:tcW w:w="6686" w:type="dxa"/>
          </w:tcPr>
          <w:p w14:paraId="1119B7F3" w14:textId="77777777" w:rsidR="007E73AD" w:rsidRPr="002947C2" w:rsidRDefault="007E73AD" w:rsidP="00CB12CE">
            <w:pPr>
              <w:spacing w:line="288" w:lineRule="auto"/>
              <w:contextualSpacing/>
              <w:rPr>
                <w:ins w:id="5659" w:author="phuong vu" w:date="2018-11-23T08:52:00Z"/>
                <w:lang w:val="en-US"/>
              </w:rPr>
              <w:pPrChange w:id="5660" w:author="Tran Huan" w:date="2018-12-03T00:07:00Z">
                <w:pPr>
                  <w:spacing w:line="276" w:lineRule="auto"/>
                </w:pPr>
              </w:pPrChange>
            </w:pPr>
            <w:ins w:id="5661" w:author="phuong vu" w:date="2018-11-23T08:52:00Z">
              <w:r>
                <w:rPr>
                  <w:lang w:val="en-US"/>
                </w:rPr>
                <w:t>GU_05</w:t>
              </w:r>
            </w:ins>
          </w:p>
        </w:tc>
      </w:tr>
      <w:tr w:rsidR="007E73AD" w14:paraId="013516EA" w14:textId="77777777" w:rsidTr="005D03AE">
        <w:trPr>
          <w:ins w:id="5662" w:author="phuong vu" w:date="2018-11-23T08:52:00Z"/>
        </w:trPr>
        <w:tc>
          <w:tcPr>
            <w:tcW w:w="2425" w:type="dxa"/>
          </w:tcPr>
          <w:p w14:paraId="3ACB7C91" w14:textId="77777777" w:rsidR="007E73AD" w:rsidRPr="00B808BD" w:rsidRDefault="007E73AD" w:rsidP="00CB12CE">
            <w:pPr>
              <w:spacing w:line="288" w:lineRule="auto"/>
              <w:contextualSpacing/>
              <w:rPr>
                <w:ins w:id="5663" w:author="phuong vu" w:date="2018-11-23T08:52:00Z"/>
                <w:b/>
              </w:rPr>
              <w:pPrChange w:id="5664" w:author="Tran Huan" w:date="2018-12-03T00:07:00Z">
                <w:pPr>
                  <w:spacing w:line="276" w:lineRule="auto"/>
                </w:pPr>
              </w:pPrChange>
            </w:pPr>
            <w:ins w:id="5665" w:author="phuong vu" w:date="2018-11-23T08:52:00Z">
              <w:r w:rsidRPr="00B808BD">
                <w:rPr>
                  <w:b/>
                </w:rPr>
                <w:t>Tên chức năng</w:t>
              </w:r>
            </w:ins>
          </w:p>
        </w:tc>
        <w:tc>
          <w:tcPr>
            <w:tcW w:w="6686" w:type="dxa"/>
          </w:tcPr>
          <w:p w14:paraId="2B76A217" w14:textId="730484C9" w:rsidR="007E73AD" w:rsidRPr="00446D2C" w:rsidRDefault="00446D2C" w:rsidP="00CB12CE">
            <w:pPr>
              <w:spacing w:line="288" w:lineRule="auto"/>
              <w:contextualSpacing/>
              <w:rPr>
                <w:ins w:id="5666" w:author="phuong vu" w:date="2018-11-23T08:52:00Z"/>
                <w:rPrChange w:id="5667" w:author="Tran Huan" w:date="2018-11-26T12:07:00Z">
                  <w:rPr>
                    <w:ins w:id="5668" w:author="phuong vu" w:date="2018-11-23T08:52:00Z"/>
                    <w:lang w:val="en-US"/>
                  </w:rPr>
                </w:rPrChange>
              </w:rPr>
              <w:pPrChange w:id="5669" w:author="Tran Huan" w:date="2018-12-03T00:07:00Z">
                <w:pPr>
                  <w:spacing w:line="276" w:lineRule="auto"/>
                </w:pPr>
              </w:pPrChange>
            </w:pPr>
            <w:ins w:id="5670" w:author="Tran Huan" w:date="2018-11-26T12:06:00Z">
              <w:r w:rsidRPr="00446D2C">
                <w:rPr>
                  <w:rPrChange w:id="5671" w:author="Tran Huan" w:date="2018-11-26T12:07:00Z">
                    <w:rPr>
                      <w:lang w:val="en-US"/>
                    </w:rPr>
                  </w:rPrChange>
                </w:rPr>
                <w:t xml:space="preserve">Xem và </w:t>
              </w:r>
            </w:ins>
            <w:ins w:id="5672" w:author="phuong vu" w:date="2018-11-23T08:57:00Z">
              <w:r w:rsidR="00163170" w:rsidRPr="00446D2C">
                <w:rPr>
                  <w:rPrChange w:id="5673" w:author="Tran Huan" w:date="2018-11-26T12:07:00Z">
                    <w:rPr>
                      <w:lang w:val="en-US"/>
                    </w:rPr>
                  </w:rPrChange>
                </w:rPr>
                <w:t>Cập nhật đơn hàng</w:t>
              </w:r>
            </w:ins>
          </w:p>
        </w:tc>
      </w:tr>
      <w:tr w:rsidR="007E73AD" w14:paraId="14742CD4" w14:textId="77777777" w:rsidTr="005D03AE">
        <w:trPr>
          <w:ins w:id="5674" w:author="phuong vu" w:date="2018-11-23T08:52:00Z"/>
        </w:trPr>
        <w:tc>
          <w:tcPr>
            <w:tcW w:w="2425" w:type="dxa"/>
          </w:tcPr>
          <w:p w14:paraId="6CBCB837" w14:textId="77777777" w:rsidR="007E73AD" w:rsidRPr="00B808BD" w:rsidRDefault="007E73AD" w:rsidP="00CB12CE">
            <w:pPr>
              <w:spacing w:line="288" w:lineRule="auto"/>
              <w:contextualSpacing/>
              <w:rPr>
                <w:ins w:id="5675" w:author="phuong vu" w:date="2018-11-23T08:52:00Z"/>
                <w:b/>
              </w:rPr>
              <w:pPrChange w:id="5676" w:author="Tran Huan" w:date="2018-12-03T00:07:00Z">
                <w:pPr>
                  <w:spacing w:line="276" w:lineRule="auto"/>
                </w:pPr>
              </w:pPrChange>
            </w:pPr>
            <w:ins w:id="5677" w:author="phuong vu" w:date="2018-11-23T08:52:00Z">
              <w:r w:rsidRPr="00B808BD">
                <w:rPr>
                  <w:b/>
                </w:rPr>
                <w:t>Đối tượng sử dụng</w:t>
              </w:r>
            </w:ins>
          </w:p>
        </w:tc>
        <w:tc>
          <w:tcPr>
            <w:tcW w:w="6686" w:type="dxa"/>
          </w:tcPr>
          <w:p w14:paraId="1EF41271" w14:textId="31FC7902" w:rsidR="007E73AD" w:rsidRPr="002947C2" w:rsidRDefault="00163170" w:rsidP="00CB12CE">
            <w:pPr>
              <w:spacing w:line="288" w:lineRule="auto"/>
              <w:contextualSpacing/>
              <w:rPr>
                <w:ins w:id="5678" w:author="phuong vu" w:date="2018-11-23T08:52:00Z"/>
                <w:lang w:val="en-US"/>
              </w:rPr>
              <w:pPrChange w:id="5679" w:author="Tran Huan" w:date="2018-12-03T00:07:00Z">
                <w:pPr>
                  <w:spacing w:line="276" w:lineRule="auto"/>
                </w:pPr>
              </w:pPrChange>
            </w:pPr>
            <w:ins w:id="5680" w:author="phuong vu" w:date="2018-11-23T08:58:00Z">
              <w:r>
                <w:rPr>
                  <w:lang w:val="en-US"/>
                </w:rPr>
                <w:t>Khách hàng</w:t>
              </w:r>
            </w:ins>
          </w:p>
        </w:tc>
      </w:tr>
      <w:tr w:rsidR="007E73AD" w14:paraId="13B1D30D" w14:textId="77777777" w:rsidTr="005D03AE">
        <w:trPr>
          <w:ins w:id="5681" w:author="phuong vu" w:date="2018-11-23T08:52:00Z"/>
        </w:trPr>
        <w:tc>
          <w:tcPr>
            <w:tcW w:w="2425" w:type="dxa"/>
          </w:tcPr>
          <w:p w14:paraId="47E88833" w14:textId="77777777" w:rsidR="007E73AD" w:rsidRPr="00B808BD" w:rsidRDefault="007E73AD" w:rsidP="00CB12CE">
            <w:pPr>
              <w:spacing w:line="288" w:lineRule="auto"/>
              <w:contextualSpacing/>
              <w:rPr>
                <w:ins w:id="5682" w:author="phuong vu" w:date="2018-11-23T08:52:00Z"/>
                <w:b/>
              </w:rPr>
              <w:pPrChange w:id="5683" w:author="Tran Huan" w:date="2018-12-03T00:07:00Z">
                <w:pPr>
                  <w:spacing w:line="276" w:lineRule="auto"/>
                </w:pPr>
              </w:pPrChange>
            </w:pPr>
            <w:ins w:id="5684" w:author="phuong vu" w:date="2018-11-23T08:52:00Z">
              <w:r w:rsidRPr="00B808BD">
                <w:rPr>
                  <w:b/>
                </w:rPr>
                <w:t>Tiền điều kiện</w:t>
              </w:r>
            </w:ins>
          </w:p>
        </w:tc>
        <w:tc>
          <w:tcPr>
            <w:tcW w:w="6686" w:type="dxa"/>
          </w:tcPr>
          <w:p w14:paraId="3EBDD56F" w14:textId="70FDB56E" w:rsidR="007E73AD" w:rsidRPr="000C0D61" w:rsidRDefault="00163170" w:rsidP="00CB12CE">
            <w:pPr>
              <w:spacing w:line="288" w:lineRule="auto"/>
              <w:contextualSpacing/>
              <w:rPr>
                <w:ins w:id="5685" w:author="phuong vu" w:date="2018-11-23T08:52:00Z"/>
                <w:rPrChange w:id="5686" w:author="Tran Huan" w:date="2018-11-25T20:54:00Z">
                  <w:rPr>
                    <w:ins w:id="5687" w:author="phuong vu" w:date="2018-11-23T08:52:00Z"/>
                    <w:lang w:val="en-US"/>
                  </w:rPr>
                </w:rPrChange>
              </w:rPr>
              <w:pPrChange w:id="5688" w:author="Tran Huan" w:date="2018-12-03T00:07:00Z">
                <w:pPr>
                  <w:spacing w:line="276" w:lineRule="auto"/>
                </w:pPr>
              </w:pPrChange>
            </w:pPr>
            <w:ins w:id="5689" w:author="phuong vu" w:date="2018-11-23T09:00:00Z">
              <w:r w:rsidRPr="000245EB">
                <w:rPr>
                  <w:rPrChange w:id="5690" w:author="Tran Huan" w:date="2018-11-25T16:08:00Z">
                    <w:rPr>
                      <w:lang w:val="en-US"/>
                    </w:rPr>
                  </w:rPrChange>
                </w:rPr>
                <w:t>Đăng nhập thành công vào hệ thống thông qua ứng dụng điện thoại.</w:t>
              </w:r>
            </w:ins>
            <w:ins w:id="5691" w:author="Tran Huan" w:date="2018-11-25T20:52:00Z">
              <w:r w:rsidR="000C0D61" w:rsidRPr="000C0D61">
                <w:rPr>
                  <w:rPrChange w:id="5692" w:author="Tran Huan" w:date="2018-11-25T20:53:00Z">
                    <w:rPr>
                      <w:lang w:val="en-US"/>
                    </w:rPr>
                  </w:rPrChange>
                </w:rPr>
                <w:t xml:space="preserve"> </w:t>
              </w:r>
            </w:ins>
            <w:ins w:id="5693" w:author="Tran Huan" w:date="2018-11-25T20:53:00Z">
              <w:r w:rsidR="000C0D61" w:rsidRPr="000C0D61">
                <w:rPr>
                  <w:rPrChange w:id="5694" w:author="Tran Huan" w:date="2018-11-25T20:54:00Z">
                    <w:rPr>
                      <w:lang w:val="en-US"/>
                    </w:rPr>
                  </w:rPrChange>
                </w:rPr>
                <w:t xml:space="preserve">Đơn hàng cần sửa phải là trạng thái </w:t>
              </w:r>
            </w:ins>
            <w:ins w:id="5695" w:author="Tran Huan" w:date="2018-11-25T20:54:00Z">
              <w:r w:rsidR="000C0D61" w:rsidRPr="000C0D61">
                <w:rPr>
                  <w:rPrChange w:id="5696" w:author="Tran Huan" w:date="2018-11-25T20:54:00Z">
                    <w:rPr>
                      <w:lang w:val="en-US"/>
                    </w:rPr>
                  </w:rPrChange>
                </w:rPr>
                <w:t>“</w:t>
              </w:r>
              <w:r w:rsidR="000C0D61" w:rsidRPr="006816B7">
                <w:rPr>
                  <w:i/>
                  <w:rPrChange w:id="5697" w:author="Tran Huan" w:date="2018-11-25T21:00:00Z">
                    <w:rPr>
                      <w:lang w:val="en-US"/>
                    </w:rPr>
                  </w:rPrChange>
                </w:rPr>
                <w:t>đang chờ</w:t>
              </w:r>
              <w:r w:rsidR="000C0D61" w:rsidRPr="000C0D61">
                <w:rPr>
                  <w:rPrChange w:id="5698" w:author="Tran Huan" w:date="2018-11-25T20:54:00Z">
                    <w:rPr>
                      <w:lang w:val="en-US"/>
                    </w:rPr>
                  </w:rPrChange>
                </w:rPr>
                <w:t>”</w:t>
              </w:r>
            </w:ins>
          </w:p>
        </w:tc>
      </w:tr>
      <w:tr w:rsidR="007E73AD" w14:paraId="6FF4312B" w14:textId="77777777" w:rsidTr="005D03AE">
        <w:trPr>
          <w:ins w:id="5699" w:author="phuong vu" w:date="2018-11-23T08:52:00Z"/>
        </w:trPr>
        <w:tc>
          <w:tcPr>
            <w:tcW w:w="2425" w:type="dxa"/>
          </w:tcPr>
          <w:p w14:paraId="27FA5764" w14:textId="77777777" w:rsidR="007E73AD" w:rsidRPr="00B808BD" w:rsidRDefault="007E73AD" w:rsidP="00CB12CE">
            <w:pPr>
              <w:spacing w:line="288" w:lineRule="auto"/>
              <w:contextualSpacing/>
              <w:rPr>
                <w:ins w:id="5700" w:author="phuong vu" w:date="2018-11-23T08:52:00Z"/>
                <w:b/>
              </w:rPr>
              <w:pPrChange w:id="5701" w:author="Tran Huan" w:date="2018-12-03T00:07:00Z">
                <w:pPr>
                  <w:spacing w:line="276" w:lineRule="auto"/>
                </w:pPr>
              </w:pPrChange>
            </w:pPr>
            <w:ins w:id="5702" w:author="phuong vu" w:date="2018-11-23T08:52:00Z">
              <w:r w:rsidRPr="00B808BD">
                <w:rPr>
                  <w:b/>
                </w:rPr>
                <w:t>Cách xử lí</w:t>
              </w:r>
            </w:ins>
          </w:p>
        </w:tc>
        <w:tc>
          <w:tcPr>
            <w:tcW w:w="6686" w:type="dxa"/>
          </w:tcPr>
          <w:p w14:paraId="49F75D9C" w14:textId="6A868812" w:rsidR="007E73AD" w:rsidRPr="000245EB" w:rsidDel="00CB12CE" w:rsidRDefault="007E73AD" w:rsidP="00CB12CE">
            <w:pPr>
              <w:spacing w:line="288" w:lineRule="auto"/>
              <w:contextualSpacing/>
              <w:rPr>
                <w:ins w:id="5703" w:author="phuong vu" w:date="2018-11-23T09:01:00Z"/>
                <w:del w:id="5704" w:author="Tran Huan" w:date="2018-12-02T23:58:00Z"/>
                <w:rPrChange w:id="5705" w:author="Tran Huan" w:date="2018-11-25T16:08:00Z">
                  <w:rPr>
                    <w:ins w:id="5706" w:author="phuong vu" w:date="2018-11-23T09:01:00Z"/>
                    <w:del w:id="5707" w:author="Tran Huan" w:date="2018-12-02T23:58:00Z"/>
                    <w:lang w:val="en-US"/>
                  </w:rPr>
                </w:rPrChange>
              </w:rPr>
              <w:pPrChange w:id="5708" w:author="Tran Huan" w:date="2018-12-03T00:07:00Z">
                <w:pPr>
                  <w:spacing w:line="276" w:lineRule="auto"/>
                </w:pPr>
              </w:pPrChange>
            </w:pPr>
            <w:ins w:id="5709" w:author="phuong vu" w:date="2018-11-23T08:52:00Z">
              <w:del w:id="5710" w:author="Tran Huan" w:date="2018-12-02T23:58:00Z">
                <w:r w:rsidRPr="000245EB" w:rsidDel="00CB12CE">
                  <w:rPr>
                    <w:rPrChange w:id="5711" w:author="Tran Huan" w:date="2018-11-25T16:08:00Z">
                      <w:rPr>
                        <w:lang w:val="en-US"/>
                      </w:rPr>
                    </w:rPrChange>
                  </w:rPr>
                  <w:delText xml:space="preserve">Bước 1: </w:delText>
                </w:r>
              </w:del>
            </w:ins>
            <w:ins w:id="5712" w:author="phuong vu" w:date="2018-11-23T09:00:00Z">
              <w:del w:id="5713" w:author="Tran Huan" w:date="2018-12-02T23:58:00Z">
                <w:r w:rsidR="00163170" w:rsidRPr="000245EB" w:rsidDel="00CB12CE">
                  <w:rPr>
                    <w:rPrChange w:id="5714" w:author="Tran Huan" w:date="2018-11-25T16:08:00Z">
                      <w:rPr>
                        <w:lang w:val="en-US"/>
                      </w:rPr>
                    </w:rPrChange>
                  </w:rPr>
                  <w:delText>Chọn “</w:delText>
                </w:r>
              </w:del>
            </w:ins>
            <w:ins w:id="5715" w:author="phuong vu" w:date="2018-11-23T09:01:00Z">
              <w:del w:id="5716" w:author="Tran Huan" w:date="2018-12-02T23:58:00Z">
                <w:r w:rsidR="00163170" w:rsidRPr="000245EB" w:rsidDel="00CB12CE">
                  <w:rPr>
                    <w:i/>
                    <w:rPrChange w:id="5717" w:author="Tran Huan" w:date="2018-11-25T16:08:00Z">
                      <w:rPr>
                        <w:lang w:val="en-US"/>
                      </w:rPr>
                    </w:rPrChange>
                  </w:rPr>
                  <w:delText>đơn hàng của bạn</w:delText>
                </w:r>
              </w:del>
            </w:ins>
            <w:ins w:id="5718" w:author="phuong vu" w:date="2018-11-23T09:00:00Z">
              <w:del w:id="5719" w:author="Tran Huan" w:date="2018-12-02T23:58:00Z">
                <w:r w:rsidR="00163170" w:rsidRPr="000245EB" w:rsidDel="00CB12CE">
                  <w:rPr>
                    <w:rPrChange w:id="5720" w:author="Tran Huan" w:date="2018-11-25T16:08:00Z">
                      <w:rPr>
                        <w:lang w:val="en-US"/>
                      </w:rPr>
                    </w:rPrChange>
                  </w:rPr>
                  <w:delText>”</w:delText>
                </w:r>
              </w:del>
            </w:ins>
            <w:ins w:id="5721" w:author="phuong vu" w:date="2018-11-23T09:01:00Z">
              <w:del w:id="5722" w:author="Tran Huan" w:date="2018-12-02T23:58:00Z">
                <w:r w:rsidR="00163170" w:rsidRPr="000245EB" w:rsidDel="00CB12CE">
                  <w:rPr>
                    <w:rPrChange w:id="5723" w:author="Tran Huan" w:date="2018-11-25T16:08:00Z">
                      <w:rPr>
                        <w:lang w:val="en-US"/>
                      </w:rPr>
                    </w:rPrChange>
                  </w:rPr>
                  <w:delText>.</w:delText>
                </w:r>
              </w:del>
            </w:ins>
          </w:p>
          <w:p w14:paraId="2BFD6B07" w14:textId="56C29EBA" w:rsidR="00163170" w:rsidRPr="000245EB" w:rsidRDefault="00163170" w:rsidP="00CB12CE">
            <w:pPr>
              <w:spacing w:line="288" w:lineRule="auto"/>
              <w:contextualSpacing/>
              <w:rPr>
                <w:ins w:id="5724" w:author="phuong vu" w:date="2018-11-23T09:22:00Z"/>
                <w:rPrChange w:id="5725" w:author="Tran Huan" w:date="2018-11-25T16:08:00Z">
                  <w:rPr>
                    <w:ins w:id="5726" w:author="phuong vu" w:date="2018-11-23T09:22:00Z"/>
                    <w:lang w:val="en-US"/>
                  </w:rPr>
                </w:rPrChange>
              </w:rPr>
              <w:pPrChange w:id="5727" w:author="Tran Huan" w:date="2018-12-03T00:07:00Z">
                <w:pPr>
                  <w:spacing w:line="276" w:lineRule="auto"/>
                </w:pPr>
              </w:pPrChange>
            </w:pPr>
            <w:ins w:id="5728" w:author="phuong vu" w:date="2018-11-23T09:01:00Z">
              <w:r w:rsidRPr="000245EB">
                <w:rPr>
                  <w:rPrChange w:id="5729" w:author="Tran Huan" w:date="2018-11-25T16:08:00Z">
                    <w:rPr>
                      <w:lang w:val="en-US"/>
                    </w:rPr>
                  </w:rPrChange>
                </w:rPr>
                <w:t xml:space="preserve">Bước </w:t>
              </w:r>
            </w:ins>
            <w:ins w:id="5730" w:author="Tran Huan" w:date="2018-12-02T23:58:00Z">
              <w:r w:rsidR="00CB12CE" w:rsidRPr="00CB12CE">
                <w:rPr>
                  <w:rPrChange w:id="5731" w:author="Tran Huan" w:date="2018-12-02T23:58:00Z">
                    <w:rPr>
                      <w:lang w:val="en-US"/>
                    </w:rPr>
                  </w:rPrChange>
                </w:rPr>
                <w:t>1</w:t>
              </w:r>
            </w:ins>
            <w:ins w:id="5732" w:author="phuong vu" w:date="2018-11-23T09:01:00Z">
              <w:del w:id="5733" w:author="Tran Huan" w:date="2018-12-02T23:58:00Z">
                <w:r w:rsidRPr="000245EB" w:rsidDel="00CB12CE">
                  <w:rPr>
                    <w:rPrChange w:id="5734" w:author="Tran Huan" w:date="2018-11-25T16:08:00Z">
                      <w:rPr>
                        <w:lang w:val="en-US"/>
                      </w:rPr>
                    </w:rPrChange>
                  </w:rPr>
                  <w:delText>2</w:delText>
                </w:r>
              </w:del>
              <w:r w:rsidRPr="000245EB">
                <w:rPr>
                  <w:rPrChange w:id="5735" w:author="Tran Huan" w:date="2018-11-25T16:08:00Z">
                    <w:rPr>
                      <w:lang w:val="en-US"/>
                    </w:rPr>
                  </w:rPrChange>
                </w:rPr>
                <w:t xml:space="preserve">: </w:t>
              </w:r>
            </w:ins>
            <w:ins w:id="5736" w:author="phuong vu" w:date="2018-11-23T09:02:00Z">
              <w:r w:rsidRPr="000245EB">
                <w:rPr>
                  <w:rPrChange w:id="5737" w:author="Tran Huan" w:date="2018-11-25T16:08:00Z">
                    <w:rPr>
                      <w:lang w:val="en-US"/>
                    </w:rPr>
                  </w:rPrChange>
                </w:rPr>
                <w:t xml:space="preserve">Chọn đơn hàng có </w:t>
              </w:r>
            </w:ins>
            <w:ins w:id="5738" w:author="phuong vu" w:date="2018-11-23T09:03:00Z">
              <w:r w:rsidRPr="000245EB">
                <w:rPr>
                  <w:rPrChange w:id="5739" w:author="Tran Huan" w:date="2018-11-25T16:08:00Z">
                    <w:rPr>
                      <w:lang w:val="en-US"/>
                    </w:rPr>
                  </w:rPrChange>
                </w:rPr>
                <w:t>trạng thái “</w:t>
              </w:r>
              <w:r w:rsidRPr="000245EB">
                <w:rPr>
                  <w:i/>
                  <w:rPrChange w:id="5740" w:author="Tran Huan" w:date="2018-11-25T16:08:00Z">
                    <w:rPr>
                      <w:lang w:val="en-US"/>
                    </w:rPr>
                  </w:rPrChange>
                </w:rPr>
                <w:t>đang chờ</w:t>
              </w:r>
              <w:r w:rsidRPr="000245EB">
                <w:rPr>
                  <w:rPrChange w:id="5741" w:author="Tran Huan" w:date="2018-11-25T16:08:00Z">
                    <w:rPr>
                      <w:lang w:val="en-US"/>
                    </w:rPr>
                  </w:rPrChange>
                </w:rPr>
                <w:t>”</w:t>
              </w:r>
            </w:ins>
            <w:ins w:id="5742" w:author="Tran Huan" w:date="2018-12-02T23:58:00Z">
              <w:r w:rsidR="00CB12CE" w:rsidRPr="00CB12CE">
                <w:rPr>
                  <w:rPrChange w:id="5743" w:author="Tran Huan" w:date="2018-12-02T23:58:00Z">
                    <w:rPr>
                      <w:lang w:val="en-US"/>
                    </w:rPr>
                  </w:rPrChange>
                </w:rPr>
                <w:t xml:space="preserve"> trong danh sách</w:t>
              </w:r>
            </w:ins>
            <w:ins w:id="5744" w:author="phuong vu" w:date="2018-11-23T09:03:00Z">
              <w:r w:rsidRPr="000245EB">
                <w:rPr>
                  <w:rPrChange w:id="5745" w:author="Tran Huan" w:date="2018-11-25T16:08:00Z">
                    <w:rPr>
                      <w:lang w:val="en-US"/>
                    </w:rPr>
                  </w:rPrChange>
                </w:rPr>
                <w:t>.</w:t>
              </w:r>
            </w:ins>
          </w:p>
          <w:p w14:paraId="4E63A5E6" w14:textId="06158CFB" w:rsidR="00E66EEE" w:rsidRPr="00C024D2" w:rsidRDefault="00E66EEE" w:rsidP="00CB12CE">
            <w:pPr>
              <w:spacing w:line="288" w:lineRule="auto"/>
              <w:contextualSpacing/>
              <w:rPr>
                <w:ins w:id="5746" w:author="phuong vu" w:date="2018-11-23T08:52:00Z"/>
                <w:rPrChange w:id="5747" w:author="Tran Huan" w:date="2018-11-26T01:13:00Z">
                  <w:rPr>
                    <w:ins w:id="5748" w:author="phuong vu" w:date="2018-11-23T08:52:00Z"/>
                    <w:lang w:val="en-US"/>
                  </w:rPr>
                </w:rPrChange>
              </w:rPr>
              <w:pPrChange w:id="5749" w:author="Tran Huan" w:date="2018-12-03T00:07:00Z">
                <w:pPr>
                  <w:spacing w:line="276" w:lineRule="auto"/>
                </w:pPr>
              </w:pPrChange>
            </w:pPr>
            <w:ins w:id="5750" w:author="phuong vu" w:date="2018-11-23T09:22:00Z">
              <w:r w:rsidRPr="000245EB">
                <w:rPr>
                  <w:rPrChange w:id="5751" w:author="Tran Huan" w:date="2018-11-25T16:08:00Z">
                    <w:rPr>
                      <w:lang w:val="en-US"/>
                    </w:rPr>
                  </w:rPrChange>
                </w:rPr>
                <w:t xml:space="preserve">Bước 3: </w:t>
              </w:r>
            </w:ins>
            <w:ins w:id="5752" w:author="Tran Huan" w:date="2018-12-02T23:59:00Z">
              <w:r w:rsidR="00CB12CE" w:rsidRPr="00CB12CE">
                <w:rPr>
                  <w:rPrChange w:id="5753" w:author="Tran Huan" w:date="2018-12-02T23:59:00Z">
                    <w:rPr>
                      <w:lang w:val="en-US"/>
                    </w:rPr>
                  </w:rPrChange>
                </w:rPr>
                <w:t xml:space="preserve">Chọn </w:t>
              </w:r>
            </w:ins>
            <w:ins w:id="5754" w:author="phuong vu" w:date="2018-11-23T09:22:00Z">
              <w:del w:id="5755" w:author="Tran Huan" w:date="2018-11-25T20:53:00Z">
                <w:r w:rsidRPr="000245EB" w:rsidDel="000C0D61">
                  <w:rPr>
                    <w:rPrChange w:id="5756" w:author="Tran Huan" w:date="2018-11-25T16:08:00Z">
                      <w:rPr>
                        <w:lang w:val="en-US"/>
                      </w:rPr>
                    </w:rPrChange>
                  </w:rPr>
                  <w:delText>Chọn hủy đơn hàng hoặc</w:delText>
                </w:r>
              </w:del>
            </w:ins>
            <w:ins w:id="5757" w:author="phuong vu" w:date="2018-11-23T09:23:00Z">
              <w:del w:id="5758" w:author="Tran Huan" w:date="2018-11-25T20:53:00Z">
                <w:r w:rsidRPr="000245EB" w:rsidDel="000C0D61">
                  <w:rPr>
                    <w:rPrChange w:id="5759" w:author="Tran Huan" w:date="2018-11-25T16:08:00Z">
                      <w:rPr>
                        <w:lang w:val="en-US"/>
                      </w:rPr>
                    </w:rPrChange>
                  </w:rPr>
                  <w:delText xml:space="preserve"> cập nhật</w:delText>
                </w:r>
              </w:del>
            </w:ins>
            <w:ins w:id="5760" w:author="Tran Huan" w:date="2018-11-25T20:53:00Z">
              <w:r w:rsidR="000C0D61" w:rsidRPr="000C0D61">
                <w:rPr>
                  <w:rPrChange w:id="5761" w:author="Tran Huan" w:date="2018-11-25T20:56:00Z">
                    <w:rPr>
                      <w:lang w:val="en-US"/>
                    </w:rPr>
                  </w:rPrChange>
                </w:rPr>
                <w:t>Sửa</w:t>
              </w:r>
            </w:ins>
            <w:ins w:id="5762" w:author="Tran Huan" w:date="2018-11-26T01:13:00Z">
              <w:r w:rsidR="00C024D2" w:rsidRPr="00C024D2">
                <w:rPr>
                  <w:rPrChange w:id="5763" w:author="Tran Huan" w:date="2018-11-26T01:13:00Z">
                    <w:rPr>
                      <w:lang w:val="en-US"/>
                    </w:rPr>
                  </w:rPrChange>
                </w:rPr>
                <w:t xml:space="preserve"> đơn</w:t>
              </w:r>
            </w:ins>
            <w:ins w:id="5764" w:author="phuong vu" w:date="2018-11-23T09:23:00Z">
              <w:del w:id="5765" w:author="Tran Huan" w:date="2018-11-26T01:13:00Z">
                <w:r w:rsidRPr="000245EB" w:rsidDel="00C024D2">
                  <w:rPr>
                    <w:rPrChange w:id="5766" w:author="Tran Huan" w:date="2018-11-25T16:08:00Z">
                      <w:rPr>
                        <w:lang w:val="en-US"/>
                      </w:rPr>
                    </w:rPrChange>
                  </w:rPr>
                  <w:delText>.</w:delText>
                </w:r>
              </w:del>
            </w:ins>
            <w:ins w:id="5767" w:author="Tran Huan" w:date="2018-11-25T20:59:00Z">
              <w:r w:rsidR="006816B7" w:rsidRPr="006816B7">
                <w:rPr>
                  <w:rPrChange w:id="5768" w:author="Tran Huan" w:date="2018-11-25T20:59:00Z">
                    <w:rPr>
                      <w:lang w:val="en-US"/>
                    </w:rPr>
                  </w:rPrChange>
                </w:rPr>
                <w:t xml:space="preserve"> hàng</w:t>
              </w:r>
            </w:ins>
            <w:ins w:id="5769" w:author="Tran Huan" w:date="2018-12-02T23:58:00Z">
              <w:r w:rsidR="00CB12CE" w:rsidRPr="00CB12CE">
                <w:rPr>
                  <w:rPrChange w:id="5770" w:author="Tran Huan" w:date="2018-12-02T23:59:00Z">
                    <w:rPr>
                      <w:lang w:val="en-US"/>
                    </w:rPr>
                  </w:rPrChange>
                </w:rPr>
                <w:t xml:space="preserve"> thì đơn hàng</w:t>
              </w:r>
            </w:ins>
            <w:ins w:id="5771" w:author="Tran Huan" w:date="2018-11-25T20:59:00Z">
              <w:r w:rsidR="006816B7" w:rsidRPr="006816B7">
                <w:rPr>
                  <w:rPrChange w:id="5772" w:author="Tran Huan" w:date="2018-11-25T20:59:00Z">
                    <w:rPr>
                      <w:lang w:val="en-US"/>
                    </w:rPr>
                  </w:rPrChange>
                </w:rPr>
                <w:t xml:space="preserve"> đ</w:t>
              </w:r>
              <w:r w:rsidR="006816B7">
                <w:t>ổi sang trạng thái đang c</w:t>
              </w:r>
              <w:r w:rsidR="006816B7" w:rsidRPr="006816B7">
                <w:rPr>
                  <w:rPrChange w:id="5773" w:author="Tran Huan" w:date="2018-11-25T20:59:00Z">
                    <w:rPr>
                      <w:lang w:val="en-US"/>
                    </w:rPr>
                  </w:rPrChange>
                </w:rPr>
                <w:t>ập nhật.</w:t>
              </w:r>
            </w:ins>
            <w:ins w:id="5774" w:author="Tran Huan" w:date="2018-11-26T01:13:00Z">
              <w:r w:rsidR="00C024D2" w:rsidRPr="00C024D2">
                <w:rPr>
                  <w:rPrChange w:id="5775" w:author="Tran Huan" w:date="2018-11-26T01:13:00Z">
                    <w:rPr>
                      <w:lang w:val="en-US"/>
                    </w:rPr>
                  </w:rPrChange>
                </w:rPr>
                <w:t xml:space="preserve"> </w:t>
              </w:r>
              <w:r w:rsidR="00C024D2" w:rsidRPr="00C024D2">
                <w:t>H</w:t>
              </w:r>
              <w:r w:rsidR="00C024D2" w:rsidRPr="00C024D2">
                <w:rPr>
                  <w:rPrChange w:id="5776" w:author="Tran Huan" w:date="2018-11-26T01:13:00Z">
                    <w:rPr>
                      <w:lang w:val="en-US"/>
                    </w:rPr>
                  </w:rPrChange>
                </w:rPr>
                <w:t>oặc</w:t>
              </w:r>
            </w:ins>
            <w:ins w:id="5777" w:author="Tran Huan" w:date="2018-12-02T23:59:00Z">
              <w:r w:rsidR="00CB12CE" w:rsidRPr="00CB12CE">
                <w:rPr>
                  <w:rPrChange w:id="5778" w:author="Tran Huan" w:date="2018-12-02T23:59:00Z">
                    <w:rPr>
                      <w:lang w:val="en-US"/>
                    </w:rPr>
                  </w:rPrChange>
                </w:rPr>
                <w:t xml:space="preserve"> chọn</w:t>
              </w:r>
            </w:ins>
            <w:ins w:id="5779" w:author="Tran Huan" w:date="2018-11-26T01:13:00Z">
              <w:r w:rsidR="00C024D2" w:rsidRPr="00C024D2">
                <w:rPr>
                  <w:rPrChange w:id="5780" w:author="Tran Huan" w:date="2018-11-26T01:13:00Z">
                    <w:rPr>
                      <w:lang w:val="en-US"/>
                    </w:rPr>
                  </w:rPrChange>
                </w:rPr>
                <w:t xml:space="preserve"> hủy đơn hàng</w:t>
              </w:r>
            </w:ins>
            <w:ins w:id="5781" w:author="Tran Huan" w:date="2018-12-02T23:59:00Z">
              <w:r w:rsidR="00CB12CE" w:rsidRPr="00CB12CE">
                <w:rPr>
                  <w:rPrChange w:id="5782" w:author="Tran Huan" w:date="2018-12-02T23:59:00Z">
                    <w:rPr>
                      <w:lang w:val="en-US"/>
                    </w:rPr>
                  </w:rPrChange>
                </w:rPr>
                <w:t xml:space="preserve"> thì</w:t>
              </w:r>
            </w:ins>
            <w:ins w:id="5783" w:author="Tran Huan" w:date="2018-11-26T01:13:00Z">
              <w:r w:rsidR="00C024D2" w:rsidRPr="00C024D2">
                <w:rPr>
                  <w:rPrChange w:id="5784" w:author="Tran Huan" w:date="2018-11-26T01:13:00Z">
                    <w:rPr>
                      <w:lang w:val="en-US"/>
                    </w:rPr>
                  </w:rPrChange>
                </w:rPr>
                <w:t xml:space="preserve"> đơn hàng chuyển sang trạng thái “nháp”.</w:t>
              </w:r>
            </w:ins>
          </w:p>
          <w:p w14:paraId="549B3921" w14:textId="2F4AE7F5" w:rsidR="00E66EEE" w:rsidRPr="000245EB" w:rsidRDefault="007E73AD" w:rsidP="00CB12CE">
            <w:pPr>
              <w:spacing w:line="288" w:lineRule="auto"/>
              <w:contextualSpacing/>
              <w:rPr>
                <w:ins w:id="5785" w:author="phuong vu" w:date="2018-11-23T09:05:00Z"/>
                <w:rPrChange w:id="5786" w:author="Tran Huan" w:date="2018-11-25T16:08:00Z">
                  <w:rPr>
                    <w:ins w:id="5787" w:author="phuong vu" w:date="2018-11-23T09:05:00Z"/>
                    <w:lang w:val="en-US"/>
                  </w:rPr>
                </w:rPrChange>
              </w:rPr>
              <w:pPrChange w:id="5788" w:author="Tran Huan" w:date="2018-12-03T00:07:00Z">
                <w:pPr>
                  <w:spacing w:line="276" w:lineRule="auto"/>
                </w:pPr>
              </w:pPrChange>
            </w:pPr>
            <w:ins w:id="5789" w:author="phuong vu" w:date="2018-11-23T08:52:00Z">
              <w:r w:rsidRPr="000245EB">
                <w:rPr>
                  <w:rPrChange w:id="5790" w:author="Tran Huan" w:date="2018-11-25T16:08:00Z">
                    <w:rPr>
                      <w:lang w:val="en-US"/>
                    </w:rPr>
                  </w:rPrChange>
                </w:rPr>
                <w:t xml:space="preserve">Bước </w:t>
              </w:r>
            </w:ins>
            <w:ins w:id="5791" w:author="Tran Huan" w:date="2018-11-25T20:56:00Z">
              <w:r w:rsidR="000C0D61" w:rsidRPr="000C0D61">
                <w:rPr>
                  <w:rPrChange w:id="5792" w:author="Tran Huan" w:date="2018-11-25T20:56:00Z">
                    <w:rPr>
                      <w:lang w:val="en-US"/>
                    </w:rPr>
                  </w:rPrChange>
                </w:rPr>
                <w:t>4</w:t>
              </w:r>
            </w:ins>
            <w:ins w:id="5793" w:author="phuong vu" w:date="2018-11-23T09:06:00Z">
              <w:del w:id="5794" w:author="Tran Huan" w:date="2018-11-25T20:56:00Z">
                <w:r w:rsidR="00163170" w:rsidRPr="000245EB" w:rsidDel="000C0D61">
                  <w:rPr>
                    <w:rPrChange w:id="5795" w:author="Tran Huan" w:date="2018-11-25T16:08:00Z">
                      <w:rPr>
                        <w:lang w:val="en-US"/>
                      </w:rPr>
                    </w:rPrChange>
                  </w:rPr>
                  <w:delText>3</w:delText>
                </w:r>
              </w:del>
            </w:ins>
            <w:ins w:id="5796" w:author="phuong vu" w:date="2018-11-23T08:52:00Z">
              <w:r w:rsidRPr="000245EB">
                <w:rPr>
                  <w:rPrChange w:id="5797" w:author="Tran Huan" w:date="2018-11-25T16:08:00Z">
                    <w:rPr>
                      <w:lang w:val="en-US"/>
                    </w:rPr>
                  </w:rPrChange>
                </w:rPr>
                <w:t xml:space="preserve">: </w:t>
              </w:r>
            </w:ins>
            <w:ins w:id="5798" w:author="Tran Huan" w:date="2018-11-25T20:56:00Z">
              <w:r w:rsidR="000C0D61" w:rsidRPr="006816B7">
                <w:rPr>
                  <w:rPrChange w:id="5799" w:author="Tran Huan" w:date="2018-11-25T20:58:00Z">
                    <w:rPr>
                      <w:lang w:val="en-US"/>
                    </w:rPr>
                  </w:rPrChange>
                </w:rPr>
                <w:t>Cập nhật lại</w:t>
              </w:r>
            </w:ins>
            <w:ins w:id="5800" w:author="Tran Huan" w:date="2018-11-25T20:58:00Z">
              <w:r w:rsidR="000C0D61" w:rsidRPr="006816B7">
                <w:rPr>
                  <w:rPrChange w:id="5801" w:author="Tran Huan" w:date="2018-11-25T20:58:00Z">
                    <w:rPr>
                      <w:lang w:val="en-US"/>
                    </w:rPr>
                  </w:rPrChange>
                </w:rPr>
                <w:t xml:space="preserve"> thông tin </w:t>
              </w:r>
              <w:r w:rsidR="006816B7" w:rsidRPr="006816B7">
                <w:rPr>
                  <w:rPrChange w:id="5802" w:author="Tran Huan" w:date="2018-11-25T20:58:00Z">
                    <w:rPr>
                      <w:lang w:val="en-US"/>
                    </w:rPr>
                  </w:rPrChange>
                </w:rPr>
                <w:t xml:space="preserve">ngày giờ nhận và lấy đồ. </w:t>
              </w:r>
              <w:r w:rsidR="006816B7" w:rsidRPr="006816B7">
                <w:rPr>
                  <w:rPrChange w:id="5803" w:author="Tran Huan" w:date="2018-11-25T20:59:00Z">
                    <w:rPr>
                      <w:lang w:val="en-US"/>
                    </w:rPr>
                  </w:rPrChange>
                </w:rPr>
                <w:t>Cập nhật thông tin đồ</w:t>
              </w:r>
            </w:ins>
            <w:ins w:id="5804" w:author="Tran Huan" w:date="2018-11-25T21:05:00Z">
              <w:r w:rsidR="006816B7" w:rsidRPr="006816B7">
                <w:rPr>
                  <w:rPrChange w:id="5805" w:author="Tran Huan" w:date="2018-11-25T21:05:00Z">
                    <w:rPr>
                      <w:lang w:val="en-US"/>
                    </w:rPr>
                  </w:rPrChange>
                </w:rPr>
                <w:t xml:space="preserve"> (tương tự như việc chọn ngày giờ</w:t>
              </w:r>
              <w:r w:rsidR="006816B7">
                <w:t xml:space="preserve"> và sửa thông tin đồ</w:t>
              </w:r>
            </w:ins>
            <w:ins w:id="5806" w:author="Tran Huan" w:date="2018-11-25T21:23:00Z">
              <w:r w:rsidR="00DF51BB" w:rsidRPr="00DF51BB">
                <w:rPr>
                  <w:rPrChange w:id="5807" w:author="Tran Huan" w:date="2018-11-25T21:23:00Z">
                    <w:rPr>
                      <w:lang w:val="en-US"/>
                    </w:rPr>
                  </w:rPrChange>
                </w:rPr>
                <w:t xml:space="preserve"> ở chức năng (GU_04</w:t>
              </w:r>
            </w:ins>
            <w:ins w:id="5808" w:author="Tran Huan" w:date="2018-11-25T21:05:00Z">
              <w:r w:rsidR="006816B7" w:rsidRPr="006816B7">
                <w:rPr>
                  <w:rPrChange w:id="5809" w:author="Tran Huan" w:date="2018-11-25T21:05:00Z">
                    <w:rPr>
                      <w:lang w:val="en-US"/>
                    </w:rPr>
                  </w:rPrChange>
                </w:rPr>
                <w:t>)</w:t>
              </w:r>
            </w:ins>
            <w:ins w:id="5810" w:author="Tran Huan" w:date="2018-11-25T20:59:00Z">
              <w:r w:rsidR="006816B7" w:rsidRPr="006816B7">
                <w:rPr>
                  <w:rPrChange w:id="5811" w:author="Tran Huan" w:date="2018-11-25T20:59:00Z">
                    <w:rPr>
                      <w:lang w:val="en-US"/>
                    </w:rPr>
                  </w:rPrChange>
                </w:rPr>
                <w:t>.</w:t>
              </w:r>
            </w:ins>
            <w:ins w:id="5812" w:author="Tran Huan" w:date="2018-11-25T20:56:00Z">
              <w:r w:rsidR="000C0D61" w:rsidRPr="006816B7">
                <w:rPr>
                  <w:rPrChange w:id="5813" w:author="Tran Huan" w:date="2018-11-25T20:58:00Z">
                    <w:rPr>
                      <w:lang w:val="en-US"/>
                    </w:rPr>
                  </w:rPrChange>
                </w:rPr>
                <w:t xml:space="preserve"> </w:t>
              </w:r>
            </w:ins>
            <w:ins w:id="5814" w:author="phuong vu" w:date="2018-11-23T09:03:00Z">
              <w:del w:id="5815" w:author="Tran Huan" w:date="2018-11-25T20:56:00Z">
                <w:r w:rsidR="00163170" w:rsidRPr="000245EB" w:rsidDel="000C0D61">
                  <w:rPr>
                    <w:rPrChange w:id="5816" w:author="Tran Huan" w:date="2018-11-25T16:08:00Z">
                      <w:rPr>
                        <w:lang w:val="en-US"/>
                      </w:rPr>
                    </w:rPrChange>
                  </w:rPr>
                  <w:delText>Cập nhật lại thông tin tương tự chức năng</w:delText>
                </w:r>
              </w:del>
            </w:ins>
            <w:ins w:id="5817" w:author="phuong vu" w:date="2018-11-23T09:04:00Z">
              <w:del w:id="5818" w:author="Tran Huan" w:date="2018-11-25T20:56:00Z">
                <w:r w:rsidR="00163170" w:rsidRPr="000245EB" w:rsidDel="000C0D61">
                  <w:rPr>
                    <w:rPrChange w:id="5819" w:author="Tran Huan" w:date="2018-11-25T16:08:00Z">
                      <w:rPr>
                        <w:lang w:val="en-US"/>
                      </w:rPr>
                    </w:rPrChange>
                  </w:rPr>
                  <w:delText xml:space="preserve"> tạo đơn hàng (GU_05)</w:delText>
                </w:r>
              </w:del>
            </w:ins>
            <w:ins w:id="5820" w:author="phuong vu" w:date="2018-11-23T09:21:00Z">
              <w:del w:id="5821" w:author="Tran Huan" w:date="2018-11-25T20:56:00Z">
                <w:r w:rsidR="00E66EEE" w:rsidRPr="000245EB" w:rsidDel="000C0D61">
                  <w:rPr>
                    <w:rPrChange w:id="5822" w:author="Tran Huan" w:date="2018-11-25T16:08:00Z">
                      <w:rPr>
                        <w:lang w:val="en-US"/>
                      </w:rPr>
                    </w:rPrChange>
                  </w:rPr>
                  <w:delText>.</w:delText>
                </w:r>
              </w:del>
            </w:ins>
          </w:p>
          <w:p w14:paraId="31CF120C" w14:textId="392E7098" w:rsidR="00163170" w:rsidRPr="006816B7" w:rsidRDefault="00163170" w:rsidP="00CB12CE">
            <w:pPr>
              <w:spacing w:line="288" w:lineRule="auto"/>
              <w:contextualSpacing/>
              <w:rPr>
                <w:ins w:id="5823" w:author="phuong vu" w:date="2018-11-23T08:52:00Z"/>
                <w:rPrChange w:id="5824" w:author="Tran Huan" w:date="2018-11-25T21:00:00Z">
                  <w:rPr>
                    <w:ins w:id="5825" w:author="phuong vu" w:date="2018-11-23T08:52:00Z"/>
                    <w:lang w:val="en-US"/>
                  </w:rPr>
                </w:rPrChange>
              </w:rPr>
              <w:pPrChange w:id="5826" w:author="Tran Huan" w:date="2018-12-03T00:07:00Z">
                <w:pPr>
                  <w:spacing w:line="276" w:lineRule="auto"/>
                </w:pPr>
              </w:pPrChange>
            </w:pPr>
            <w:ins w:id="5827" w:author="phuong vu" w:date="2018-11-23T09:05:00Z">
              <w:r w:rsidRPr="006816B7">
                <w:rPr>
                  <w:rPrChange w:id="5828" w:author="Tran Huan" w:date="2018-11-25T20:58:00Z">
                    <w:rPr>
                      <w:lang w:val="en-US"/>
                    </w:rPr>
                  </w:rPrChange>
                </w:rPr>
                <w:t>B</w:t>
              </w:r>
            </w:ins>
            <w:ins w:id="5829" w:author="phuong vu" w:date="2018-11-23T09:06:00Z">
              <w:r w:rsidRPr="006816B7">
                <w:rPr>
                  <w:rPrChange w:id="5830" w:author="Tran Huan" w:date="2018-11-25T20:58:00Z">
                    <w:rPr>
                      <w:lang w:val="en-US"/>
                    </w:rPr>
                  </w:rPrChange>
                </w:rPr>
                <w:t xml:space="preserve">ước </w:t>
              </w:r>
            </w:ins>
            <w:ins w:id="5831" w:author="Tran Huan" w:date="2018-11-25T20:59:00Z">
              <w:r w:rsidR="006816B7" w:rsidRPr="006816B7">
                <w:rPr>
                  <w:rPrChange w:id="5832" w:author="Tran Huan" w:date="2018-11-25T20:59:00Z">
                    <w:rPr>
                      <w:lang w:val="en-US"/>
                    </w:rPr>
                  </w:rPrChange>
                </w:rPr>
                <w:t>5</w:t>
              </w:r>
            </w:ins>
            <w:ins w:id="5833" w:author="phuong vu" w:date="2018-11-23T09:06:00Z">
              <w:del w:id="5834" w:author="Tran Huan" w:date="2018-11-25T20:59:00Z">
                <w:r w:rsidRPr="006816B7" w:rsidDel="006816B7">
                  <w:rPr>
                    <w:rPrChange w:id="5835" w:author="Tran Huan" w:date="2018-11-25T20:58:00Z">
                      <w:rPr>
                        <w:lang w:val="en-US"/>
                      </w:rPr>
                    </w:rPrChange>
                  </w:rPr>
                  <w:delText>4</w:delText>
                </w:r>
              </w:del>
              <w:r w:rsidRPr="006816B7">
                <w:rPr>
                  <w:rPrChange w:id="5836" w:author="Tran Huan" w:date="2018-11-25T20:58:00Z">
                    <w:rPr>
                      <w:lang w:val="en-US"/>
                    </w:rPr>
                  </w:rPrChange>
                </w:rPr>
                <w:t xml:space="preserve">: </w:t>
              </w:r>
            </w:ins>
            <w:ins w:id="5837" w:author="Tran Huan" w:date="2018-12-02T23:59:00Z">
              <w:r w:rsidR="00CB12CE" w:rsidRPr="00525787">
                <w:rPr>
                  <w:rPrChange w:id="5838" w:author="Tran Huan" w:date="2018-12-03T00:14:00Z">
                    <w:rPr>
                      <w:lang w:val="en-US"/>
                    </w:rPr>
                  </w:rPrChange>
                </w:rPr>
                <w:t>Chọn x</w:t>
              </w:r>
            </w:ins>
            <w:ins w:id="5839" w:author="phuong vu" w:date="2018-11-23T09:06:00Z">
              <w:del w:id="5840" w:author="Tran Huan" w:date="2018-12-02T23:59:00Z">
                <w:r w:rsidRPr="006816B7" w:rsidDel="00CB12CE">
                  <w:rPr>
                    <w:rPrChange w:id="5841" w:author="Tran Huan" w:date="2018-11-25T20:58:00Z">
                      <w:rPr>
                        <w:lang w:val="en-US"/>
                      </w:rPr>
                    </w:rPrChange>
                  </w:rPr>
                  <w:delText>X</w:delText>
                </w:r>
              </w:del>
              <w:r w:rsidRPr="006816B7">
                <w:rPr>
                  <w:rPrChange w:id="5842" w:author="Tran Huan" w:date="2018-11-25T20:58:00Z">
                    <w:rPr>
                      <w:lang w:val="en-US"/>
                    </w:rPr>
                  </w:rPrChange>
                </w:rPr>
                <w:t>ác nhậ</w:t>
              </w:r>
            </w:ins>
            <w:ins w:id="5843" w:author="phuong vu" w:date="2018-11-23T09:23:00Z">
              <w:r w:rsidR="00E66EEE" w:rsidRPr="006816B7">
                <w:rPr>
                  <w:rPrChange w:id="5844" w:author="Tran Huan" w:date="2018-11-25T20:58:00Z">
                    <w:rPr>
                      <w:lang w:val="en-US"/>
                    </w:rPr>
                  </w:rPrChange>
                </w:rPr>
                <w:t>n</w:t>
              </w:r>
            </w:ins>
            <w:ins w:id="5845" w:author="phuong vu" w:date="2018-11-23T09:06:00Z">
              <w:r w:rsidRPr="006816B7">
                <w:rPr>
                  <w:rPrChange w:id="5846" w:author="Tran Huan" w:date="2018-11-25T20:58:00Z">
                    <w:rPr>
                      <w:lang w:val="en-US"/>
                    </w:rPr>
                  </w:rPrChange>
                </w:rPr>
                <w:t>.</w:t>
              </w:r>
            </w:ins>
            <w:ins w:id="5847" w:author="Tran Huan" w:date="2018-11-25T20:59:00Z">
              <w:r w:rsidR="006816B7" w:rsidRPr="006816B7">
                <w:rPr>
                  <w:rPrChange w:id="5848" w:author="Tran Huan" w:date="2018-11-25T20:59:00Z">
                    <w:rPr>
                      <w:lang w:val="en-US"/>
                    </w:rPr>
                  </w:rPrChange>
                </w:rPr>
                <w:t xml:space="preserve"> Đơn hàng </w:t>
              </w:r>
              <w:r w:rsidR="006816B7" w:rsidRPr="006816B7">
                <w:rPr>
                  <w:rPrChange w:id="5849" w:author="Tran Huan" w:date="2018-11-25T21:00:00Z">
                    <w:rPr>
                      <w:lang w:val="en-US"/>
                    </w:rPr>
                  </w:rPrChange>
                </w:rPr>
                <w:t>chuyển sang trạng thái trước khi cập nhật</w:t>
              </w:r>
            </w:ins>
            <w:ins w:id="5850" w:author="Tran Huan" w:date="2018-11-25T21:00:00Z">
              <w:r w:rsidR="006816B7" w:rsidRPr="006816B7">
                <w:rPr>
                  <w:rPrChange w:id="5851" w:author="Tran Huan" w:date="2018-11-25T21:00:00Z">
                    <w:rPr>
                      <w:lang w:val="en-US"/>
                    </w:rPr>
                  </w:rPrChange>
                </w:rPr>
                <w:t>.</w:t>
              </w:r>
            </w:ins>
          </w:p>
        </w:tc>
      </w:tr>
      <w:tr w:rsidR="007E73AD" w14:paraId="72658705" w14:textId="77777777" w:rsidTr="005D03AE">
        <w:trPr>
          <w:ins w:id="5852" w:author="phuong vu" w:date="2018-11-23T08:52:00Z"/>
        </w:trPr>
        <w:tc>
          <w:tcPr>
            <w:tcW w:w="2425" w:type="dxa"/>
          </w:tcPr>
          <w:p w14:paraId="060F4486" w14:textId="77777777" w:rsidR="007E73AD" w:rsidRPr="00B808BD" w:rsidRDefault="007E73AD" w:rsidP="00CB12CE">
            <w:pPr>
              <w:spacing w:line="288" w:lineRule="auto"/>
              <w:contextualSpacing/>
              <w:rPr>
                <w:ins w:id="5853" w:author="phuong vu" w:date="2018-11-23T08:52:00Z"/>
                <w:b/>
              </w:rPr>
              <w:pPrChange w:id="5854" w:author="Tran Huan" w:date="2018-12-03T00:07:00Z">
                <w:pPr>
                  <w:spacing w:line="276" w:lineRule="auto"/>
                </w:pPr>
              </w:pPrChange>
            </w:pPr>
            <w:ins w:id="5855" w:author="phuong vu" w:date="2018-11-23T08:52:00Z">
              <w:r w:rsidRPr="00B808BD">
                <w:rPr>
                  <w:b/>
                </w:rPr>
                <w:t>Kết quả</w:t>
              </w:r>
            </w:ins>
          </w:p>
        </w:tc>
        <w:tc>
          <w:tcPr>
            <w:tcW w:w="6686" w:type="dxa"/>
          </w:tcPr>
          <w:p w14:paraId="1485F71B" w14:textId="58A96C9E" w:rsidR="007E73AD" w:rsidRPr="000245EB" w:rsidRDefault="0002418D" w:rsidP="00CB12CE">
            <w:pPr>
              <w:spacing w:line="288" w:lineRule="auto"/>
              <w:contextualSpacing/>
              <w:rPr>
                <w:ins w:id="5856" w:author="phuong vu" w:date="2018-11-23T08:52:00Z"/>
                <w:rPrChange w:id="5857" w:author="Tran Huan" w:date="2018-11-25T16:08:00Z">
                  <w:rPr>
                    <w:ins w:id="5858" w:author="phuong vu" w:date="2018-11-23T08:52:00Z"/>
                    <w:lang w:val="en-US"/>
                  </w:rPr>
                </w:rPrChange>
              </w:rPr>
              <w:pPrChange w:id="5859" w:author="Tran Huan" w:date="2018-12-03T00:07:00Z">
                <w:pPr>
                  <w:spacing w:line="276" w:lineRule="auto"/>
                </w:pPr>
              </w:pPrChange>
            </w:pPr>
            <w:ins w:id="5860" w:author="phuong vu" w:date="2018-11-23T09:06:00Z">
              <w:r w:rsidRPr="000245EB">
                <w:rPr>
                  <w:rPrChange w:id="5861" w:author="Tran Huan" w:date="2018-11-25T16:08:00Z">
                    <w:rPr>
                      <w:lang w:val="en-US"/>
                    </w:rPr>
                  </w:rPrChange>
                </w:rPr>
                <w:t>Thông báo thành công</w:t>
              </w:r>
            </w:ins>
            <w:ins w:id="5862" w:author="phuong vu" w:date="2018-11-23T09:07:00Z">
              <w:r w:rsidRPr="000245EB">
                <w:rPr>
                  <w:rPrChange w:id="5863" w:author="Tran Huan" w:date="2018-11-25T16:08:00Z">
                    <w:rPr>
                      <w:lang w:val="en-US"/>
                    </w:rPr>
                  </w:rPrChange>
                </w:rPr>
                <w:t>. Nếu lỗi thông báo lỗi</w:t>
              </w:r>
            </w:ins>
            <w:ins w:id="5864" w:author="phuong vu" w:date="2018-11-23T09:24:00Z">
              <w:r w:rsidR="00E66EEE" w:rsidRPr="000245EB">
                <w:rPr>
                  <w:rPrChange w:id="5865" w:author="Tran Huan" w:date="2018-11-25T16:08:00Z">
                    <w:rPr>
                      <w:lang w:val="en-US"/>
                    </w:rPr>
                  </w:rPrChange>
                </w:rPr>
                <w:t>.</w:t>
              </w:r>
            </w:ins>
          </w:p>
        </w:tc>
      </w:tr>
      <w:tr w:rsidR="007E73AD" w14:paraId="4089E97F" w14:textId="77777777" w:rsidTr="005D03AE">
        <w:trPr>
          <w:ins w:id="5866" w:author="phuong vu" w:date="2018-11-23T08:52:00Z"/>
        </w:trPr>
        <w:tc>
          <w:tcPr>
            <w:tcW w:w="2425" w:type="dxa"/>
          </w:tcPr>
          <w:p w14:paraId="3BF9BE35" w14:textId="77777777" w:rsidR="007E73AD" w:rsidRPr="00B808BD" w:rsidRDefault="007E73AD" w:rsidP="00CB12CE">
            <w:pPr>
              <w:spacing w:line="288" w:lineRule="auto"/>
              <w:contextualSpacing/>
              <w:rPr>
                <w:ins w:id="5867" w:author="phuong vu" w:date="2018-11-23T08:52:00Z"/>
                <w:b/>
              </w:rPr>
              <w:pPrChange w:id="5868" w:author="Tran Huan" w:date="2018-12-03T00:07:00Z">
                <w:pPr>
                  <w:spacing w:line="276" w:lineRule="auto"/>
                </w:pPr>
              </w:pPrChange>
            </w:pPr>
            <w:ins w:id="5869" w:author="phuong vu" w:date="2018-11-23T08:52:00Z">
              <w:r w:rsidRPr="00B808BD">
                <w:rPr>
                  <w:b/>
                </w:rPr>
                <w:t>Ghi chú</w:t>
              </w:r>
            </w:ins>
          </w:p>
        </w:tc>
        <w:tc>
          <w:tcPr>
            <w:tcW w:w="6686" w:type="dxa"/>
          </w:tcPr>
          <w:p w14:paraId="7702C69A" w14:textId="53F0476B" w:rsidR="007E73AD" w:rsidRPr="000245EB" w:rsidRDefault="0002418D" w:rsidP="00CB12CE">
            <w:pPr>
              <w:keepNext/>
              <w:spacing w:line="288" w:lineRule="auto"/>
              <w:contextualSpacing/>
              <w:rPr>
                <w:ins w:id="5870" w:author="phuong vu" w:date="2018-11-23T08:52:00Z"/>
                <w:rPrChange w:id="5871" w:author="Tran Huan" w:date="2018-11-25T16:08:00Z">
                  <w:rPr>
                    <w:ins w:id="5872" w:author="phuong vu" w:date="2018-11-23T08:52:00Z"/>
                    <w:lang w:val="en-US"/>
                  </w:rPr>
                </w:rPrChange>
              </w:rPr>
              <w:pPrChange w:id="5873" w:author="Tran Huan" w:date="2018-12-03T00:07:00Z">
                <w:pPr>
                  <w:keepNext/>
                  <w:spacing w:line="276" w:lineRule="auto"/>
                </w:pPr>
              </w:pPrChange>
            </w:pPr>
            <w:ins w:id="5874" w:author="phuong vu" w:date="2018-11-23T09:07:00Z">
              <w:r w:rsidRPr="000245EB">
                <w:rPr>
                  <w:rPrChange w:id="5875" w:author="Tran Huan" w:date="2018-11-25T16:08:00Z">
                    <w:rPr>
                      <w:lang w:val="en-US"/>
                    </w:rPr>
                  </w:rPrChange>
                </w:rPr>
                <w:t xml:space="preserve">Chỉ áp dụng cho đơn hàng có trạng thái </w:t>
              </w:r>
            </w:ins>
            <w:ins w:id="5876" w:author="phuong vu" w:date="2018-11-23T09:08:00Z">
              <w:r w:rsidRPr="000245EB">
                <w:rPr>
                  <w:rPrChange w:id="5877" w:author="Tran Huan" w:date="2018-11-25T16:08:00Z">
                    <w:rPr>
                      <w:lang w:val="en-US"/>
                    </w:rPr>
                  </w:rPrChange>
                </w:rPr>
                <w:t>“</w:t>
              </w:r>
              <w:r w:rsidRPr="000245EB">
                <w:rPr>
                  <w:i/>
                  <w:rPrChange w:id="5878" w:author="Tran Huan" w:date="2018-11-25T16:08:00Z">
                    <w:rPr>
                      <w:lang w:val="en-US"/>
                    </w:rPr>
                  </w:rPrChange>
                </w:rPr>
                <w:t>đang chờ</w:t>
              </w:r>
              <w:r w:rsidRPr="000245EB">
                <w:rPr>
                  <w:rPrChange w:id="5879" w:author="Tran Huan" w:date="2018-11-25T16:08:00Z">
                    <w:rPr>
                      <w:lang w:val="en-US"/>
                    </w:rPr>
                  </w:rPrChange>
                </w:rPr>
                <w:t>”.</w:t>
              </w:r>
            </w:ins>
          </w:p>
        </w:tc>
      </w:tr>
    </w:tbl>
    <w:p w14:paraId="7AB59B95" w14:textId="073D4FCC" w:rsidR="007E73AD" w:rsidRPr="00AB54FD" w:rsidDel="00CB12CE" w:rsidRDefault="007E73AD">
      <w:pPr>
        <w:spacing w:line="276" w:lineRule="auto"/>
        <w:rPr>
          <w:ins w:id="5880" w:author="phuong vu" w:date="2018-11-22T13:51:00Z"/>
          <w:del w:id="5881" w:author="Tran Huan" w:date="2018-12-03T00:07:00Z"/>
          <w:rPrChange w:id="5882" w:author="Tran Huan" w:date="2018-12-03T03:46:00Z">
            <w:rPr>
              <w:ins w:id="5883" w:author="phuong vu" w:date="2018-11-22T13:51:00Z"/>
              <w:del w:id="5884" w:author="Tran Huan" w:date="2018-12-03T00:07:00Z"/>
            </w:rPr>
          </w:rPrChange>
        </w:rPr>
        <w:pPrChange w:id="5885" w:author="phuong vu" w:date="2018-11-23T13:48:00Z">
          <w:pPr/>
        </w:pPrChange>
      </w:pPr>
      <w:bookmarkStart w:id="5886" w:name="_Toc531569457"/>
      <w:bookmarkStart w:id="5887" w:name="_Toc531573305"/>
      <w:bookmarkStart w:id="5888" w:name="_Toc531577046"/>
      <w:bookmarkStart w:id="5889" w:name="_Toc531580784"/>
      <w:bookmarkEnd w:id="5886"/>
      <w:bookmarkEnd w:id="5887"/>
      <w:bookmarkEnd w:id="5888"/>
      <w:bookmarkEnd w:id="5889"/>
    </w:p>
    <w:p w14:paraId="0AC3AEDB" w14:textId="2AEC9B29" w:rsidR="00C774DC" w:rsidRPr="007E1B18" w:rsidDel="00DF51BB" w:rsidRDefault="00C774DC">
      <w:pPr>
        <w:pStyle w:val="Heading3"/>
        <w:spacing w:line="276" w:lineRule="auto"/>
        <w:rPr>
          <w:ins w:id="5890" w:author="phuong vu" w:date="2018-11-22T13:51:00Z"/>
          <w:del w:id="5891" w:author="Tran Huan" w:date="2018-11-25T21:30:00Z"/>
          <w:iCs/>
          <w:lang w:val="vi-VN"/>
          <w:rPrChange w:id="5892" w:author="Tran Huan" w:date="2018-12-02T20:42:00Z">
            <w:rPr>
              <w:ins w:id="5893" w:author="phuong vu" w:date="2018-11-22T13:51:00Z"/>
              <w:del w:id="5894" w:author="Tran Huan" w:date="2018-11-25T21:30:00Z"/>
              <w:iCs w:val="0"/>
            </w:rPr>
          </w:rPrChange>
        </w:rPr>
        <w:pPrChange w:id="5895" w:author="phuong vu" w:date="2018-11-23T13:48:00Z">
          <w:pPr>
            <w:pStyle w:val="Heading4"/>
          </w:pPr>
        </w:pPrChange>
      </w:pPr>
      <w:ins w:id="5896" w:author="phuong vu" w:date="2018-11-22T13:51:00Z">
        <w:del w:id="5897" w:author="Tran Huan" w:date="2018-11-25T21:30:00Z">
          <w:r w:rsidRPr="007E1B18" w:rsidDel="00DF51BB">
            <w:rPr>
              <w:b w:val="0"/>
              <w:lang w:val="vi-VN"/>
              <w:rPrChange w:id="5898" w:author="Tran Huan" w:date="2018-12-02T20:42:00Z">
                <w:rPr>
                  <w:b w:val="0"/>
                  <w:iCs w:val="0"/>
                </w:rPr>
              </w:rPrChange>
            </w:rPr>
            <w:delText>Quản lí trạng thái máy giặt</w:delText>
          </w:r>
          <w:bookmarkStart w:id="5899" w:name="_Toc531003349"/>
          <w:bookmarkStart w:id="5900" w:name="_Toc531005266"/>
          <w:bookmarkStart w:id="5901" w:name="_Toc531569458"/>
          <w:bookmarkStart w:id="5902" w:name="_Toc531573306"/>
          <w:bookmarkStart w:id="5903" w:name="_Toc531577047"/>
          <w:bookmarkStart w:id="5904" w:name="_Toc531580785"/>
          <w:bookmarkEnd w:id="5899"/>
          <w:bookmarkEnd w:id="5900"/>
          <w:bookmarkEnd w:id="5901"/>
          <w:bookmarkEnd w:id="5902"/>
          <w:bookmarkEnd w:id="5903"/>
          <w:bookmarkEnd w:id="5904"/>
        </w:del>
      </w:ins>
    </w:p>
    <w:tbl>
      <w:tblPr>
        <w:tblStyle w:val="TableGrid"/>
        <w:tblW w:w="0" w:type="auto"/>
        <w:tblLook w:val="04A0" w:firstRow="1" w:lastRow="0" w:firstColumn="1" w:lastColumn="0" w:noHBand="0" w:noVBand="1"/>
      </w:tblPr>
      <w:tblGrid>
        <w:gridCol w:w="2353"/>
        <w:gridCol w:w="6424"/>
      </w:tblGrid>
      <w:tr w:rsidR="00C774DC" w:rsidRPr="00AB54FD" w:rsidDel="00DF51BB" w14:paraId="71A0EEE2" w14:textId="4C3A6291" w:rsidTr="00C774DC">
        <w:trPr>
          <w:ins w:id="5905" w:author="phuong vu" w:date="2018-11-22T13:51:00Z"/>
          <w:del w:id="5906" w:author="Tran Huan" w:date="2018-11-25T21:30:00Z"/>
        </w:trPr>
        <w:tc>
          <w:tcPr>
            <w:tcW w:w="2425" w:type="dxa"/>
          </w:tcPr>
          <w:p w14:paraId="1017AF6C" w14:textId="5B2B1FF8" w:rsidR="00C774DC" w:rsidRPr="00AB54FD" w:rsidDel="00DF51BB" w:rsidRDefault="00C774DC">
            <w:pPr>
              <w:spacing w:line="276" w:lineRule="auto"/>
              <w:rPr>
                <w:ins w:id="5907" w:author="phuong vu" w:date="2018-11-22T13:51:00Z"/>
                <w:del w:id="5908" w:author="Tran Huan" w:date="2018-11-25T21:30:00Z"/>
                <w:b/>
                <w:rPrChange w:id="5909" w:author="Tran Huan" w:date="2018-12-03T03:46:00Z">
                  <w:rPr>
                    <w:ins w:id="5910" w:author="phuong vu" w:date="2018-11-22T13:51:00Z"/>
                    <w:del w:id="5911" w:author="Tran Huan" w:date="2018-11-25T21:30:00Z"/>
                    <w:b/>
                  </w:rPr>
                </w:rPrChange>
              </w:rPr>
            </w:pPr>
            <w:ins w:id="5912" w:author="phuong vu" w:date="2018-11-22T13:51:00Z">
              <w:del w:id="5913" w:author="Tran Huan" w:date="2018-11-25T21:30:00Z">
                <w:r w:rsidRPr="00AB54FD" w:rsidDel="00DF51BB">
                  <w:rPr>
                    <w:b/>
                    <w:rPrChange w:id="5914" w:author="Tran Huan" w:date="2018-12-03T03:46:00Z">
                      <w:rPr>
                        <w:b/>
                      </w:rPr>
                    </w:rPrChange>
                  </w:rPr>
                  <w:delText>Mã yêu cầu</w:delText>
                </w:r>
                <w:bookmarkStart w:id="5915" w:name="_Toc531003350"/>
                <w:bookmarkStart w:id="5916" w:name="_Toc531005267"/>
                <w:bookmarkStart w:id="5917" w:name="_Toc531569459"/>
                <w:bookmarkStart w:id="5918" w:name="_Toc531573307"/>
                <w:bookmarkStart w:id="5919" w:name="_Toc531577048"/>
                <w:bookmarkStart w:id="5920" w:name="_Toc531580786"/>
                <w:bookmarkEnd w:id="5915"/>
                <w:bookmarkEnd w:id="5916"/>
                <w:bookmarkEnd w:id="5917"/>
                <w:bookmarkEnd w:id="5918"/>
                <w:bookmarkEnd w:id="5919"/>
                <w:bookmarkEnd w:id="5920"/>
              </w:del>
            </w:ins>
          </w:p>
        </w:tc>
        <w:tc>
          <w:tcPr>
            <w:tcW w:w="6686" w:type="dxa"/>
          </w:tcPr>
          <w:p w14:paraId="77B18DFC" w14:textId="0D27D59B" w:rsidR="00C774DC" w:rsidRPr="00760245" w:rsidDel="00DF51BB" w:rsidRDefault="00C774DC">
            <w:pPr>
              <w:spacing w:line="276" w:lineRule="auto"/>
              <w:rPr>
                <w:ins w:id="5921" w:author="phuong vu" w:date="2018-11-22T13:51:00Z"/>
                <w:del w:id="5922" w:author="Tran Huan" w:date="2018-11-25T21:30:00Z"/>
                <w:rPrChange w:id="5923" w:author="Tran Huan" w:date="2018-11-25T22:20:00Z">
                  <w:rPr>
                    <w:ins w:id="5924" w:author="phuong vu" w:date="2018-11-22T13:51:00Z"/>
                    <w:del w:id="5925" w:author="Tran Huan" w:date="2018-11-25T21:30:00Z"/>
                    <w:lang w:val="en-US"/>
                  </w:rPr>
                </w:rPrChange>
              </w:rPr>
            </w:pPr>
            <w:ins w:id="5926" w:author="phuong vu" w:date="2018-11-22T13:51:00Z">
              <w:del w:id="5927" w:author="Tran Huan" w:date="2018-11-25T21:30:00Z">
                <w:r w:rsidRPr="00760245" w:rsidDel="00DF51BB">
                  <w:rPr>
                    <w:rPrChange w:id="5928" w:author="Tran Huan" w:date="2018-11-25T22:20:00Z">
                      <w:rPr>
                        <w:lang w:val="en-US"/>
                      </w:rPr>
                    </w:rPrChange>
                  </w:rPr>
                  <w:delText>GU_0</w:delText>
                </w:r>
              </w:del>
            </w:ins>
            <w:ins w:id="5929" w:author="phuong vu" w:date="2018-11-23T08:52:00Z">
              <w:del w:id="5930" w:author="Tran Huan" w:date="2018-11-25T21:30:00Z">
                <w:r w:rsidR="007E73AD" w:rsidRPr="00760245" w:rsidDel="00DF51BB">
                  <w:rPr>
                    <w:rPrChange w:id="5931" w:author="Tran Huan" w:date="2018-11-25T22:20:00Z">
                      <w:rPr>
                        <w:lang w:val="en-US"/>
                      </w:rPr>
                    </w:rPrChange>
                  </w:rPr>
                  <w:delText>6</w:delText>
                </w:r>
              </w:del>
            </w:ins>
            <w:bookmarkStart w:id="5932" w:name="_Toc531003351"/>
            <w:bookmarkStart w:id="5933" w:name="_Toc531005268"/>
            <w:bookmarkStart w:id="5934" w:name="_Toc531569460"/>
            <w:bookmarkStart w:id="5935" w:name="_Toc531573308"/>
            <w:bookmarkStart w:id="5936" w:name="_Toc531577049"/>
            <w:bookmarkStart w:id="5937" w:name="_Toc531580787"/>
            <w:bookmarkEnd w:id="5932"/>
            <w:bookmarkEnd w:id="5933"/>
            <w:bookmarkEnd w:id="5934"/>
            <w:bookmarkEnd w:id="5935"/>
            <w:bookmarkEnd w:id="5936"/>
            <w:bookmarkEnd w:id="5937"/>
          </w:p>
        </w:tc>
        <w:bookmarkStart w:id="5938" w:name="_Toc531003352"/>
        <w:bookmarkStart w:id="5939" w:name="_Toc531005269"/>
        <w:bookmarkStart w:id="5940" w:name="_Toc531569461"/>
        <w:bookmarkStart w:id="5941" w:name="_Toc531573309"/>
        <w:bookmarkStart w:id="5942" w:name="_Toc531577050"/>
        <w:bookmarkStart w:id="5943" w:name="_Toc531580788"/>
        <w:bookmarkEnd w:id="5938"/>
        <w:bookmarkEnd w:id="5939"/>
        <w:bookmarkEnd w:id="5940"/>
        <w:bookmarkEnd w:id="5941"/>
        <w:bookmarkEnd w:id="5942"/>
        <w:bookmarkEnd w:id="5943"/>
      </w:tr>
      <w:tr w:rsidR="00C774DC" w:rsidRPr="00AB54FD" w:rsidDel="00DF51BB" w14:paraId="2071E97E" w14:textId="7AB301B1" w:rsidTr="00C774DC">
        <w:trPr>
          <w:ins w:id="5944" w:author="phuong vu" w:date="2018-11-22T13:51:00Z"/>
          <w:del w:id="5945" w:author="Tran Huan" w:date="2018-11-25T21:30:00Z"/>
        </w:trPr>
        <w:tc>
          <w:tcPr>
            <w:tcW w:w="2425" w:type="dxa"/>
          </w:tcPr>
          <w:p w14:paraId="45F95B7F" w14:textId="233B8322" w:rsidR="00C774DC" w:rsidRPr="00AB54FD" w:rsidDel="00DF51BB" w:rsidRDefault="00C774DC">
            <w:pPr>
              <w:spacing w:line="276" w:lineRule="auto"/>
              <w:rPr>
                <w:ins w:id="5946" w:author="phuong vu" w:date="2018-11-22T13:51:00Z"/>
                <w:del w:id="5947" w:author="Tran Huan" w:date="2018-11-25T21:30:00Z"/>
                <w:b/>
                <w:rPrChange w:id="5948" w:author="Tran Huan" w:date="2018-12-03T03:46:00Z">
                  <w:rPr>
                    <w:ins w:id="5949" w:author="phuong vu" w:date="2018-11-22T13:51:00Z"/>
                    <w:del w:id="5950" w:author="Tran Huan" w:date="2018-11-25T21:30:00Z"/>
                    <w:b/>
                  </w:rPr>
                </w:rPrChange>
              </w:rPr>
            </w:pPr>
            <w:ins w:id="5951" w:author="phuong vu" w:date="2018-11-22T13:51:00Z">
              <w:del w:id="5952" w:author="Tran Huan" w:date="2018-11-25T21:30:00Z">
                <w:r w:rsidRPr="00AB54FD" w:rsidDel="00DF51BB">
                  <w:rPr>
                    <w:b/>
                    <w:rPrChange w:id="5953" w:author="Tran Huan" w:date="2018-12-03T03:46:00Z">
                      <w:rPr>
                        <w:b/>
                      </w:rPr>
                    </w:rPrChange>
                  </w:rPr>
                  <w:delText>Tên chức năng</w:delText>
                </w:r>
                <w:bookmarkStart w:id="5954" w:name="_Toc531003353"/>
                <w:bookmarkStart w:id="5955" w:name="_Toc531005270"/>
                <w:bookmarkStart w:id="5956" w:name="_Toc531569462"/>
                <w:bookmarkStart w:id="5957" w:name="_Toc531573310"/>
                <w:bookmarkStart w:id="5958" w:name="_Toc531577051"/>
                <w:bookmarkStart w:id="5959" w:name="_Toc531580789"/>
                <w:bookmarkEnd w:id="5954"/>
                <w:bookmarkEnd w:id="5955"/>
                <w:bookmarkEnd w:id="5956"/>
                <w:bookmarkEnd w:id="5957"/>
                <w:bookmarkEnd w:id="5958"/>
                <w:bookmarkEnd w:id="5959"/>
              </w:del>
            </w:ins>
          </w:p>
        </w:tc>
        <w:tc>
          <w:tcPr>
            <w:tcW w:w="6686" w:type="dxa"/>
          </w:tcPr>
          <w:p w14:paraId="0A37F9AC" w14:textId="2E4A7D3B" w:rsidR="00C774DC" w:rsidRPr="000245EB" w:rsidDel="00DF51BB" w:rsidRDefault="00C774DC">
            <w:pPr>
              <w:spacing w:line="276" w:lineRule="auto"/>
              <w:rPr>
                <w:ins w:id="5960" w:author="phuong vu" w:date="2018-11-22T13:51:00Z"/>
                <w:del w:id="5961" w:author="Tran Huan" w:date="2018-11-25T21:30:00Z"/>
                <w:rPrChange w:id="5962" w:author="Tran Huan" w:date="2018-11-25T16:08:00Z">
                  <w:rPr>
                    <w:ins w:id="5963" w:author="phuong vu" w:date="2018-11-22T13:51:00Z"/>
                    <w:del w:id="5964" w:author="Tran Huan" w:date="2018-11-25T21:30:00Z"/>
                    <w:lang w:val="en-US"/>
                  </w:rPr>
                </w:rPrChange>
              </w:rPr>
            </w:pPr>
            <w:ins w:id="5965" w:author="phuong vu" w:date="2018-11-22T13:51:00Z">
              <w:del w:id="5966" w:author="Tran Huan" w:date="2018-11-25T21:30:00Z">
                <w:r w:rsidRPr="000245EB" w:rsidDel="00DF51BB">
                  <w:rPr>
                    <w:rPrChange w:id="5967" w:author="Tran Huan" w:date="2018-11-25T16:08:00Z">
                      <w:rPr>
                        <w:lang w:val="en-US"/>
                      </w:rPr>
                    </w:rPrChange>
                  </w:rPr>
                  <w:delText>Quản lí trạng thái máy giặt</w:delText>
                </w:r>
                <w:bookmarkStart w:id="5968" w:name="_Toc531003354"/>
                <w:bookmarkStart w:id="5969" w:name="_Toc531005271"/>
                <w:bookmarkStart w:id="5970" w:name="_Toc531569463"/>
                <w:bookmarkStart w:id="5971" w:name="_Toc531573311"/>
                <w:bookmarkStart w:id="5972" w:name="_Toc531577052"/>
                <w:bookmarkStart w:id="5973" w:name="_Toc531580790"/>
                <w:bookmarkEnd w:id="5968"/>
                <w:bookmarkEnd w:id="5969"/>
                <w:bookmarkEnd w:id="5970"/>
                <w:bookmarkEnd w:id="5971"/>
                <w:bookmarkEnd w:id="5972"/>
                <w:bookmarkEnd w:id="5973"/>
              </w:del>
            </w:ins>
          </w:p>
        </w:tc>
        <w:bookmarkStart w:id="5974" w:name="_Toc531003355"/>
        <w:bookmarkStart w:id="5975" w:name="_Toc531005272"/>
        <w:bookmarkStart w:id="5976" w:name="_Toc531569464"/>
        <w:bookmarkStart w:id="5977" w:name="_Toc531573312"/>
        <w:bookmarkStart w:id="5978" w:name="_Toc531577053"/>
        <w:bookmarkStart w:id="5979" w:name="_Toc531580791"/>
        <w:bookmarkEnd w:id="5974"/>
        <w:bookmarkEnd w:id="5975"/>
        <w:bookmarkEnd w:id="5976"/>
        <w:bookmarkEnd w:id="5977"/>
        <w:bookmarkEnd w:id="5978"/>
        <w:bookmarkEnd w:id="5979"/>
      </w:tr>
      <w:tr w:rsidR="00C774DC" w:rsidRPr="00AB54FD" w:rsidDel="00DF51BB" w14:paraId="0716379B" w14:textId="3B3B047C" w:rsidTr="00C774DC">
        <w:trPr>
          <w:ins w:id="5980" w:author="phuong vu" w:date="2018-11-22T13:51:00Z"/>
          <w:del w:id="5981" w:author="Tran Huan" w:date="2018-11-25T21:30:00Z"/>
        </w:trPr>
        <w:tc>
          <w:tcPr>
            <w:tcW w:w="2425" w:type="dxa"/>
          </w:tcPr>
          <w:p w14:paraId="4D174E7B" w14:textId="7F34D694" w:rsidR="00C774DC" w:rsidRPr="00AB54FD" w:rsidDel="00DF51BB" w:rsidRDefault="00C774DC">
            <w:pPr>
              <w:spacing w:line="276" w:lineRule="auto"/>
              <w:rPr>
                <w:ins w:id="5982" w:author="phuong vu" w:date="2018-11-22T13:51:00Z"/>
                <w:del w:id="5983" w:author="Tran Huan" w:date="2018-11-25T21:30:00Z"/>
                <w:b/>
                <w:rPrChange w:id="5984" w:author="Tran Huan" w:date="2018-12-03T03:46:00Z">
                  <w:rPr>
                    <w:ins w:id="5985" w:author="phuong vu" w:date="2018-11-22T13:51:00Z"/>
                    <w:del w:id="5986" w:author="Tran Huan" w:date="2018-11-25T21:30:00Z"/>
                    <w:b/>
                  </w:rPr>
                </w:rPrChange>
              </w:rPr>
            </w:pPr>
            <w:ins w:id="5987" w:author="phuong vu" w:date="2018-11-22T13:51:00Z">
              <w:del w:id="5988" w:author="Tran Huan" w:date="2018-11-25T21:30:00Z">
                <w:r w:rsidRPr="00AB54FD" w:rsidDel="00DF51BB">
                  <w:rPr>
                    <w:b/>
                    <w:rPrChange w:id="5989" w:author="Tran Huan" w:date="2018-12-03T03:46:00Z">
                      <w:rPr>
                        <w:b/>
                      </w:rPr>
                    </w:rPrChange>
                  </w:rPr>
                  <w:delText>Đối tượng sử dụng</w:delText>
                </w:r>
                <w:bookmarkStart w:id="5990" w:name="_Toc531003356"/>
                <w:bookmarkStart w:id="5991" w:name="_Toc531005273"/>
                <w:bookmarkStart w:id="5992" w:name="_Toc531569465"/>
                <w:bookmarkStart w:id="5993" w:name="_Toc531573313"/>
                <w:bookmarkStart w:id="5994" w:name="_Toc531577054"/>
                <w:bookmarkStart w:id="5995" w:name="_Toc531580792"/>
                <w:bookmarkEnd w:id="5990"/>
                <w:bookmarkEnd w:id="5991"/>
                <w:bookmarkEnd w:id="5992"/>
                <w:bookmarkEnd w:id="5993"/>
                <w:bookmarkEnd w:id="5994"/>
                <w:bookmarkEnd w:id="5995"/>
              </w:del>
            </w:ins>
          </w:p>
        </w:tc>
        <w:tc>
          <w:tcPr>
            <w:tcW w:w="6686" w:type="dxa"/>
          </w:tcPr>
          <w:p w14:paraId="122A9802" w14:textId="376F130F" w:rsidR="00C774DC" w:rsidRPr="000245EB" w:rsidDel="00DF51BB" w:rsidRDefault="00C774DC">
            <w:pPr>
              <w:spacing w:line="276" w:lineRule="auto"/>
              <w:rPr>
                <w:ins w:id="5996" w:author="phuong vu" w:date="2018-11-22T13:51:00Z"/>
                <w:del w:id="5997" w:author="Tran Huan" w:date="2018-11-25T21:30:00Z"/>
                <w:rPrChange w:id="5998" w:author="Tran Huan" w:date="2018-11-25T16:08:00Z">
                  <w:rPr>
                    <w:ins w:id="5999" w:author="phuong vu" w:date="2018-11-22T13:51:00Z"/>
                    <w:del w:id="6000" w:author="Tran Huan" w:date="2018-11-25T21:30:00Z"/>
                    <w:lang w:val="en-US"/>
                  </w:rPr>
                </w:rPrChange>
              </w:rPr>
            </w:pPr>
            <w:ins w:id="6001" w:author="phuong vu" w:date="2018-11-22T13:51:00Z">
              <w:del w:id="6002" w:author="Tran Huan" w:date="2018-11-25T21:30:00Z">
                <w:r w:rsidRPr="000245EB" w:rsidDel="00DF51BB">
                  <w:rPr>
                    <w:rPrChange w:id="6003" w:author="Tran Huan" w:date="2018-11-25T16:08:00Z">
                      <w:rPr>
                        <w:lang w:val="en-US"/>
                      </w:rPr>
                    </w:rPrChange>
                  </w:rPr>
                  <w:delText>Nhân viên cửa hàng (Nhân viên quản lí đơn hàng, nhân viên xử lí đơn hàng).</w:delText>
                </w:r>
                <w:bookmarkStart w:id="6004" w:name="_Toc531003357"/>
                <w:bookmarkStart w:id="6005" w:name="_Toc531005274"/>
                <w:bookmarkStart w:id="6006" w:name="_Toc531569466"/>
                <w:bookmarkStart w:id="6007" w:name="_Toc531573314"/>
                <w:bookmarkStart w:id="6008" w:name="_Toc531577055"/>
                <w:bookmarkStart w:id="6009" w:name="_Toc531580793"/>
                <w:bookmarkEnd w:id="6004"/>
                <w:bookmarkEnd w:id="6005"/>
                <w:bookmarkEnd w:id="6006"/>
                <w:bookmarkEnd w:id="6007"/>
                <w:bookmarkEnd w:id="6008"/>
                <w:bookmarkEnd w:id="6009"/>
              </w:del>
            </w:ins>
          </w:p>
        </w:tc>
        <w:bookmarkStart w:id="6010" w:name="_Toc531003358"/>
        <w:bookmarkStart w:id="6011" w:name="_Toc531005275"/>
        <w:bookmarkStart w:id="6012" w:name="_Toc531569467"/>
        <w:bookmarkStart w:id="6013" w:name="_Toc531573315"/>
        <w:bookmarkStart w:id="6014" w:name="_Toc531577056"/>
        <w:bookmarkStart w:id="6015" w:name="_Toc531580794"/>
        <w:bookmarkEnd w:id="6010"/>
        <w:bookmarkEnd w:id="6011"/>
        <w:bookmarkEnd w:id="6012"/>
        <w:bookmarkEnd w:id="6013"/>
        <w:bookmarkEnd w:id="6014"/>
        <w:bookmarkEnd w:id="6015"/>
      </w:tr>
      <w:tr w:rsidR="00C774DC" w:rsidRPr="00AB54FD" w:rsidDel="00DF51BB" w14:paraId="7DFE7311" w14:textId="281988DB" w:rsidTr="00C774DC">
        <w:trPr>
          <w:ins w:id="6016" w:author="phuong vu" w:date="2018-11-22T13:51:00Z"/>
          <w:del w:id="6017" w:author="Tran Huan" w:date="2018-11-25T21:30:00Z"/>
        </w:trPr>
        <w:tc>
          <w:tcPr>
            <w:tcW w:w="2425" w:type="dxa"/>
          </w:tcPr>
          <w:p w14:paraId="7A5FF598" w14:textId="554BDD2B" w:rsidR="00C774DC" w:rsidRPr="00AB54FD" w:rsidDel="00DF51BB" w:rsidRDefault="00C774DC">
            <w:pPr>
              <w:spacing w:line="276" w:lineRule="auto"/>
              <w:rPr>
                <w:ins w:id="6018" w:author="phuong vu" w:date="2018-11-22T13:51:00Z"/>
                <w:del w:id="6019" w:author="Tran Huan" w:date="2018-11-25T21:30:00Z"/>
                <w:b/>
                <w:rPrChange w:id="6020" w:author="Tran Huan" w:date="2018-12-03T03:46:00Z">
                  <w:rPr>
                    <w:ins w:id="6021" w:author="phuong vu" w:date="2018-11-22T13:51:00Z"/>
                    <w:del w:id="6022" w:author="Tran Huan" w:date="2018-11-25T21:30:00Z"/>
                    <w:b/>
                  </w:rPr>
                </w:rPrChange>
              </w:rPr>
            </w:pPr>
            <w:ins w:id="6023" w:author="phuong vu" w:date="2018-11-22T13:51:00Z">
              <w:del w:id="6024" w:author="Tran Huan" w:date="2018-11-25T21:30:00Z">
                <w:r w:rsidRPr="00AB54FD" w:rsidDel="00DF51BB">
                  <w:rPr>
                    <w:b/>
                    <w:rPrChange w:id="6025" w:author="Tran Huan" w:date="2018-12-03T03:46:00Z">
                      <w:rPr>
                        <w:b/>
                      </w:rPr>
                    </w:rPrChange>
                  </w:rPr>
                  <w:delText>Tiền điều kiện</w:delText>
                </w:r>
                <w:bookmarkStart w:id="6026" w:name="_Toc531003359"/>
                <w:bookmarkStart w:id="6027" w:name="_Toc531005276"/>
                <w:bookmarkStart w:id="6028" w:name="_Toc531569468"/>
                <w:bookmarkStart w:id="6029" w:name="_Toc531573316"/>
                <w:bookmarkStart w:id="6030" w:name="_Toc531577057"/>
                <w:bookmarkStart w:id="6031" w:name="_Toc531580795"/>
                <w:bookmarkEnd w:id="6026"/>
                <w:bookmarkEnd w:id="6027"/>
                <w:bookmarkEnd w:id="6028"/>
                <w:bookmarkEnd w:id="6029"/>
                <w:bookmarkEnd w:id="6030"/>
                <w:bookmarkEnd w:id="6031"/>
              </w:del>
            </w:ins>
          </w:p>
        </w:tc>
        <w:tc>
          <w:tcPr>
            <w:tcW w:w="6686" w:type="dxa"/>
          </w:tcPr>
          <w:p w14:paraId="4E5DC293" w14:textId="0DA90460" w:rsidR="00C774DC" w:rsidRPr="000245EB" w:rsidDel="00DF51BB" w:rsidRDefault="00C774DC">
            <w:pPr>
              <w:spacing w:line="276" w:lineRule="auto"/>
              <w:rPr>
                <w:ins w:id="6032" w:author="phuong vu" w:date="2018-11-22T13:51:00Z"/>
                <w:del w:id="6033" w:author="Tran Huan" w:date="2018-11-25T21:30:00Z"/>
                <w:rPrChange w:id="6034" w:author="Tran Huan" w:date="2018-11-25T16:08:00Z">
                  <w:rPr>
                    <w:ins w:id="6035" w:author="phuong vu" w:date="2018-11-22T13:51:00Z"/>
                    <w:del w:id="6036" w:author="Tran Huan" w:date="2018-11-25T21:30:00Z"/>
                    <w:lang w:val="en-US"/>
                  </w:rPr>
                </w:rPrChange>
              </w:rPr>
            </w:pPr>
            <w:ins w:id="6037" w:author="phuong vu" w:date="2018-11-22T13:51:00Z">
              <w:del w:id="6038" w:author="Tran Huan" w:date="2018-11-25T21:30:00Z">
                <w:r w:rsidRPr="000245EB" w:rsidDel="00DF51BB">
                  <w:rPr>
                    <w:rPrChange w:id="6039" w:author="Tran Huan" w:date="2018-11-25T16:08:00Z">
                      <w:rPr>
                        <w:lang w:val="en-US"/>
                      </w:rPr>
                    </w:rPrChange>
                  </w:rPr>
                  <w:delText>Truy cập được trang web quản lí đối với nhân viên cửa hàng và đăng nhập thành công.</w:delText>
                </w:r>
                <w:bookmarkStart w:id="6040" w:name="_Toc531003360"/>
                <w:bookmarkStart w:id="6041" w:name="_Toc531005277"/>
                <w:bookmarkStart w:id="6042" w:name="_Toc531569469"/>
                <w:bookmarkStart w:id="6043" w:name="_Toc531573317"/>
                <w:bookmarkStart w:id="6044" w:name="_Toc531577058"/>
                <w:bookmarkStart w:id="6045" w:name="_Toc531580796"/>
                <w:bookmarkEnd w:id="6040"/>
                <w:bookmarkEnd w:id="6041"/>
                <w:bookmarkEnd w:id="6042"/>
                <w:bookmarkEnd w:id="6043"/>
                <w:bookmarkEnd w:id="6044"/>
                <w:bookmarkEnd w:id="6045"/>
              </w:del>
            </w:ins>
          </w:p>
        </w:tc>
        <w:bookmarkStart w:id="6046" w:name="_Toc531003361"/>
        <w:bookmarkStart w:id="6047" w:name="_Toc531005278"/>
        <w:bookmarkStart w:id="6048" w:name="_Toc531569470"/>
        <w:bookmarkStart w:id="6049" w:name="_Toc531573318"/>
        <w:bookmarkStart w:id="6050" w:name="_Toc531577059"/>
        <w:bookmarkStart w:id="6051" w:name="_Toc531580797"/>
        <w:bookmarkEnd w:id="6046"/>
        <w:bookmarkEnd w:id="6047"/>
        <w:bookmarkEnd w:id="6048"/>
        <w:bookmarkEnd w:id="6049"/>
        <w:bookmarkEnd w:id="6050"/>
        <w:bookmarkEnd w:id="6051"/>
      </w:tr>
      <w:tr w:rsidR="00C774DC" w:rsidRPr="00AB54FD" w:rsidDel="00DF51BB" w14:paraId="663E45A7" w14:textId="46DF1A11" w:rsidTr="00C774DC">
        <w:trPr>
          <w:ins w:id="6052" w:author="phuong vu" w:date="2018-11-22T13:51:00Z"/>
          <w:del w:id="6053" w:author="Tran Huan" w:date="2018-11-25T21:30:00Z"/>
        </w:trPr>
        <w:tc>
          <w:tcPr>
            <w:tcW w:w="2425" w:type="dxa"/>
          </w:tcPr>
          <w:p w14:paraId="25914212" w14:textId="10FAFB61" w:rsidR="00C774DC" w:rsidRPr="00AB54FD" w:rsidDel="00DF51BB" w:rsidRDefault="00C774DC">
            <w:pPr>
              <w:spacing w:line="276" w:lineRule="auto"/>
              <w:rPr>
                <w:ins w:id="6054" w:author="phuong vu" w:date="2018-11-22T13:51:00Z"/>
                <w:del w:id="6055" w:author="Tran Huan" w:date="2018-11-25T21:30:00Z"/>
                <w:b/>
                <w:rPrChange w:id="6056" w:author="Tran Huan" w:date="2018-12-03T03:46:00Z">
                  <w:rPr>
                    <w:ins w:id="6057" w:author="phuong vu" w:date="2018-11-22T13:51:00Z"/>
                    <w:del w:id="6058" w:author="Tran Huan" w:date="2018-11-25T21:30:00Z"/>
                    <w:b/>
                  </w:rPr>
                </w:rPrChange>
              </w:rPr>
            </w:pPr>
            <w:ins w:id="6059" w:author="phuong vu" w:date="2018-11-22T13:51:00Z">
              <w:del w:id="6060" w:author="Tran Huan" w:date="2018-11-25T21:30:00Z">
                <w:r w:rsidRPr="00AB54FD" w:rsidDel="00DF51BB">
                  <w:rPr>
                    <w:b/>
                    <w:rPrChange w:id="6061" w:author="Tran Huan" w:date="2018-12-03T03:46:00Z">
                      <w:rPr>
                        <w:b/>
                      </w:rPr>
                    </w:rPrChange>
                  </w:rPr>
                  <w:delText>Cách xử lí</w:delText>
                </w:r>
                <w:bookmarkStart w:id="6062" w:name="_Toc531003362"/>
                <w:bookmarkStart w:id="6063" w:name="_Toc531005279"/>
                <w:bookmarkStart w:id="6064" w:name="_Toc531569471"/>
                <w:bookmarkStart w:id="6065" w:name="_Toc531573319"/>
                <w:bookmarkStart w:id="6066" w:name="_Toc531577060"/>
                <w:bookmarkStart w:id="6067" w:name="_Toc531580798"/>
                <w:bookmarkEnd w:id="6062"/>
                <w:bookmarkEnd w:id="6063"/>
                <w:bookmarkEnd w:id="6064"/>
                <w:bookmarkEnd w:id="6065"/>
                <w:bookmarkEnd w:id="6066"/>
                <w:bookmarkEnd w:id="6067"/>
              </w:del>
            </w:ins>
          </w:p>
        </w:tc>
        <w:tc>
          <w:tcPr>
            <w:tcW w:w="6686" w:type="dxa"/>
          </w:tcPr>
          <w:p w14:paraId="50A07FC9" w14:textId="1C1AF4F1" w:rsidR="00C774DC" w:rsidRPr="000245EB" w:rsidDel="00DF51BB" w:rsidRDefault="00C774DC">
            <w:pPr>
              <w:spacing w:line="276" w:lineRule="auto"/>
              <w:rPr>
                <w:ins w:id="6068" w:author="phuong vu" w:date="2018-11-22T13:51:00Z"/>
                <w:del w:id="6069" w:author="Tran Huan" w:date="2018-11-25T21:30:00Z"/>
                <w:rPrChange w:id="6070" w:author="Tran Huan" w:date="2018-11-25T16:08:00Z">
                  <w:rPr>
                    <w:ins w:id="6071" w:author="phuong vu" w:date="2018-11-22T13:51:00Z"/>
                    <w:del w:id="6072" w:author="Tran Huan" w:date="2018-11-25T21:30:00Z"/>
                    <w:lang w:val="en-US"/>
                  </w:rPr>
                </w:rPrChange>
              </w:rPr>
            </w:pPr>
            <w:ins w:id="6073" w:author="phuong vu" w:date="2018-11-22T13:51:00Z">
              <w:del w:id="6074" w:author="Tran Huan" w:date="2018-11-25T21:30:00Z">
                <w:r w:rsidRPr="000245EB" w:rsidDel="00DF51BB">
                  <w:rPr>
                    <w:rPrChange w:id="6075" w:author="Tran Huan" w:date="2018-11-25T16:08:00Z">
                      <w:rPr>
                        <w:lang w:val="en-US"/>
                      </w:rPr>
                    </w:rPrChange>
                  </w:rPr>
                  <w:delText>Bước 1: Try cập vào trang quản lí trạng thái máy giặt.</w:delText>
                </w:r>
                <w:bookmarkStart w:id="6076" w:name="_Toc531003363"/>
                <w:bookmarkStart w:id="6077" w:name="_Toc531005280"/>
                <w:bookmarkStart w:id="6078" w:name="_Toc531569472"/>
                <w:bookmarkStart w:id="6079" w:name="_Toc531573320"/>
                <w:bookmarkStart w:id="6080" w:name="_Toc531577061"/>
                <w:bookmarkStart w:id="6081" w:name="_Toc531580799"/>
                <w:bookmarkEnd w:id="6076"/>
                <w:bookmarkEnd w:id="6077"/>
                <w:bookmarkEnd w:id="6078"/>
                <w:bookmarkEnd w:id="6079"/>
                <w:bookmarkEnd w:id="6080"/>
                <w:bookmarkEnd w:id="6081"/>
              </w:del>
            </w:ins>
          </w:p>
          <w:p w14:paraId="3853144B" w14:textId="0C662D28" w:rsidR="00C774DC" w:rsidRPr="000245EB" w:rsidDel="00DF51BB" w:rsidRDefault="00C774DC">
            <w:pPr>
              <w:spacing w:line="276" w:lineRule="auto"/>
              <w:rPr>
                <w:ins w:id="6082" w:author="phuong vu" w:date="2018-11-22T13:51:00Z"/>
                <w:del w:id="6083" w:author="Tran Huan" w:date="2018-11-25T21:30:00Z"/>
                <w:rPrChange w:id="6084" w:author="Tran Huan" w:date="2018-11-25T16:08:00Z">
                  <w:rPr>
                    <w:ins w:id="6085" w:author="phuong vu" w:date="2018-11-22T13:51:00Z"/>
                    <w:del w:id="6086" w:author="Tran Huan" w:date="2018-11-25T21:30:00Z"/>
                    <w:lang w:val="en-US"/>
                  </w:rPr>
                </w:rPrChange>
              </w:rPr>
            </w:pPr>
            <w:ins w:id="6087" w:author="phuong vu" w:date="2018-11-22T13:51:00Z">
              <w:del w:id="6088" w:author="Tran Huan" w:date="2018-11-25T21:30:00Z">
                <w:r w:rsidRPr="000245EB" w:rsidDel="00DF51BB">
                  <w:rPr>
                    <w:rPrChange w:id="6089" w:author="Tran Huan" w:date="2018-11-25T16:08:00Z">
                      <w:rPr>
                        <w:lang w:val="en-US"/>
                      </w:rPr>
                    </w:rPrChange>
                  </w:rPr>
                  <w:delText>Bước 2: Thay đổi trạng thái máy giặt thông qua nút bật tắt.</w:delText>
                </w:r>
                <w:bookmarkStart w:id="6090" w:name="_Toc531003364"/>
                <w:bookmarkStart w:id="6091" w:name="_Toc531005281"/>
                <w:bookmarkStart w:id="6092" w:name="_Toc531569473"/>
                <w:bookmarkStart w:id="6093" w:name="_Toc531573321"/>
                <w:bookmarkStart w:id="6094" w:name="_Toc531577062"/>
                <w:bookmarkStart w:id="6095" w:name="_Toc531580800"/>
                <w:bookmarkEnd w:id="6090"/>
                <w:bookmarkEnd w:id="6091"/>
                <w:bookmarkEnd w:id="6092"/>
                <w:bookmarkEnd w:id="6093"/>
                <w:bookmarkEnd w:id="6094"/>
                <w:bookmarkEnd w:id="6095"/>
              </w:del>
            </w:ins>
          </w:p>
        </w:tc>
        <w:bookmarkStart w:id="6096" w:name="_Toc531003365"/>
        <w:bookmarkStart w:id="6097" w:name="_Toc531005282"/>
        <w:bookmarkStart w:id="6098" w:name="_Toc531569474"/>
        <w:bookmarkStart w:id="6099" w:name="_Toc531573322"/>
        <w:bookmarkStart w:id="6100" w:name="_Toc531577063"/>
        <w:bookmarkStart w:id="6101" w:name="_Toc531580801"/>
        <w:bookmarkEnd w:id="6096"/>
        <w:bookmarkEnd w:id="6097"/>
        <w:bookmarkEnd w:id="6098"/>
        <w:bookmarkEnd w:id="6099"/>
        <w:bookmarkEnd w:id="6100"/>
        <w:bookmarkEnd w:id="6101"/>
      </w:tr>
      <w:tr w:rsidR="00C774DC" w:rsidRPr="00AB54FD" w:rsidDel="00DF51BB" w14:paraId="45F4C9FF" w14:textId="4182A9D1" w:rsidTr="00C774DC">
        <w:trPr>
          <w:ins w:id="6102" w:author="phuong vu" w:date="2018-11-22T13:51:00Z"/>
          <w:del w:id="6103" w:author="Tran Huan" w:date="2018-11-25T21:30:00Z"/>
        </w:trPr>
        <w:tc>
          <w:tcPr>
            <w:tcW w:w="2425" w:type="dxa"/>
          </w:tcPr>
          <w:p w14:paraId="7E0311A6" w14:textId="7824D9B3" w:rsidR="00C774DC" w:rsidRPr="00AB54FD" w:rsidDel="00DF51BB" w:rsidRDefault="00C774DC">
            <w:pPr>
              <w:spacing w:line="276" w:lineRule="auto"/>
              <w:rPr>
                <w:ins w:id="6104" w:author="phuong vu" w:date="2018-11-22T13:51:00Z"/>
                <w:del w:id="6105" w:author="Tran Huan" w:date="2018-11-25T21:30:00Z"/>
                <w:b/>
                <w:rPrChange w:id="6106" w:author="Tran Huan" w:date="2018-12-03T03:46:00Z">
                  <w:rPr>
                    <w:ins w:id="6107" w:author="phuong vu" w:date="2018-11-22T13:51:00Z"/>
                    <w:del w:id="6108" w:author="Tran Huan" w:date="2018-11-25T21:30:00Z"/>
                    <w:b/>
                  </w:rPr>
                </w:rPrChange>
              </w:rPr>
            </w:pPr>
            <w:ins w:id="6109" w:author="phuong vu" w:date="2018-11-22T13:51:00Z">
              <w:del w:id="6110" w:author="Tran Huan" w:date="2018-11-25T21:30:00Z">
                <w:r w:rsidRPr="00AB54FD" w:rsidDel="00DF51BB">
                  <w:rPr>
                    <w:b/>
                    <w:rPrChange w:id="6111" w:author="Tran Huan" w:date="2018-12-03T03:46:00Z">
                      <w:rPr>
                        <w:b/>
                      </w:rPr>
                    </w:rPrChange>
                  </w:rPr>
                  <w:delText>Kết quả</w:delText>
                </w:r>
                <w:bookmarkStart w:id="6112" w:name="_Toc531003366"/>
                <w:bookmarkStart w:id="6113" w:name="_Toc531005283"/>
                <w:bookmarkStart w:id="6114" w:name="_Toc531569475"/>
                <w:bookmarkStart w:id="6115" w:name="_Toc531573323"/>
                <w:bookmarkStart w:id="6116" w:name="_Toc531577064"/>
                <w:bookmarkStart w:id="6117" w:name="_Toc531580802"/>
                <w:bookmarkEnd w:id="6112"/>
                <w:bookmarkEnd w:id="6113"/>
                <w:bookmarkEnd w:id="6114"/>
                <w:bookmarkEnd w:id="6115"/>
                <w:bookmarkEnd w:id="6116"/>
                <w:bookmarkEnd w:id="6117"/>
              </w:del>
            </w:ins>
          </w:p>
        </w:tc>
        <w:tc>
          <w:tcPr>
            <w:tcW w:w="6686" w:type="dxa"/>
          </w:tcPr>
          <w:p w14:paraId="56C9026B" w14:textId="0B8E0D71" w:rsidR="00C774DC" w:rsidRPr="000245EB" w:rsidDel="00DF51BB" w:rsidRDefault="00C774DC">
            <w:pPr>
              <w:spacing w:line="276" w:lineRule="auto"/>
              <w:rPr>
                <w:ins w:id="6118" w:author="phuong vu" w:date="2018-11-22T13:51:00Z"/>
                <w:del w:id="6119" w:author="Tran Huan" w:date="2018-11-25T21:30:00Z"/>
                <w:rPrChange w:id="6120" w:author="Tran Huan" w:date="2018-11-25T16:08:00Z">
                  <w:rPr>
                    <w:ins w:id="6121" w:author="phuong vu" w:date="2018-11-22T13:51:00Z"/>
                    <w:del w:id="6122" w:author="Tran Huan" w:date="2018-11-25T21:30:00Z"/>
                    <w:lang w:val="en-US"/>
                  </w:rPr>
                </w:rPrChange>
              </w:rPr>
            </w:pPr>
            <w:ins w:id="6123" w:author="phuong vu" w:date="2018-11-22T13:51:00Z">
              <w:del w:id="6124" w:author="Tran Huan" w:date="2018-11-25T21:30:00Z">
                <w:r w:rsidRPr="000245EB" w:rsidDel="00DF51BB">
                  <w:rPr>
                    <w:rPrChange w:id="6125" w:author="Tran Huan" w:date="2018-11-25T16:08:00Z">
                      <w:rPr>
                        <w:lang w:val="en-US"/>
                      </w:rPr>
                    </w:rPrChange>
                  </w:rPr>
                  <w:delText>Thay đổi trạng thái máy giặt từ “</w:delText>
                </w:r>
                <w:r w:rsidRPr="000245EB" w:rsidDel="00DF51BB">
                  <w:rPr>
                    <w:i/>
                    <w:rPrChange w:id="6126" w:author="Tran Huan" w:date="2018-11-25T16:08:00Z">
                      <w:rPr>
                        <w:i/>
                        <w:lang w:val="en-US"/>
                      </w:rPr>
                    </w:rPrChange>
                  </w:rPr>
                  <w:delText>Đang hoạt động</w:delText>
                </w:r>
                <w:r w:rsidRPr="000245EB" w:rsidDel="00DF51BB">
                  <w:rPr>
                    <w:rPrChange w:id="6127" w:author="Tran Huan" w:date="2018-11-25T16:08:00Z">
                      <w:rPr>
                        <w:lang w:val="en-US"/>
                      </w:rPr>
                    </w:rPrChange>
                  </w:rPr>
                  <w:delText>” thành “</w:delText>
                </w:r>
                <w:r w:rsidRPr="000245EB" w:rsidDel="00DF51BB">
                  <w:rPr>
                    <w:i/>
                    <w:rPrChange w:id="6128" w:author="Tran Huan" w:date="2018-11-25T16:08:00Z">
                      <w:rPr>
                        <w:i/>
                        <w:lang w:val="en-US"/>
                      </w:rPr>
                    </w:rPrChange>
                  </w:rPr>
                  <w:delText>Ngưng hoạt động</w:delText>
                </w:r>
                <w:r w:rsidRPr="000245EB" w:rsidDel="00DF51BB">
                  <w:rPr>
                    <w:rPrChange w:id="6129" w:author="Tran Huan" w:date="2018-11-25T16:08:00Z">
                      <w:rPr>
                        <w:lang w:val="en-US"/>
                      </w:rPr>
                    </w:rPrChange>
                  </w:rPr>
                  <w:delText xml:space="preserve">”. </w:delText>
                </w:r>
                <w:bookmarkStart w:id="6130" w:name="_Toc531003367"/>
                <w:bookmarkStart w:id="6131" w:name="_Toc531005284"/>
                <w:bookmarkStart w:id="6132" w:name="_Toc531569476"/>
                <w:bookmarkStart w:id="6133" w:name="_Toc531573324"/>
                <w:bookmarkStart w:id="6134" w:name="_Toc531577065"/>
                <w:bookmarkStart w:id="6135" w:name="_Toc531580803"/>
                <w:bookmarkEnd w:id="6130"/>
                <w:bookmarkEnd w:id="6131"/>
                <w:bookmarkEnd w:id="6132"/>
                <w:bookmarkEnd w:id="6133"/>
                <w:bookmarkEnd w:id="6134"/>
                <w:bookmarkEnd w:id="6135"/>
              </w:del>
            </w:ins>
          </w:p>
          <w:p w14:paraId="786E991C" w14:textId="42869EB0" w:rsidR="00C774DC" w:rsidRPr="000245EB" w:rsidDel="00DF51BB" w:rsidRDefault="00C774DC">
            <w:pPr>
              <w:spacing w:line="276" w:lineRule="auto"/>
              <w:rPr>
                <w:ins w:id="6136" w:author="phuong vu" w:date="2018-11-22T13:51:00Z"/>
                <w:del w:id="6137" w:author="Tran Huan" w:date="2018-11-25T21:30:00Z"/>
                <w:rPrChange w:id="6138" w:author="Tran Huan" w:date="2018-11-25T16:08:00Z">
                  <w:rPr>
                    <w:ins w:id="6139" w:author="phuong vu" w:date="2018-11-22T13:51:00Z"/>
                    <w:del w:id="6140" w:author="Tran Huan" w:date="2018-11-25T21:30:00Z"/>
                    <w:lang w:val="en-US"/>
                  </w:rPr>
                </w:rPrChange>
              </w:rPr>
            </w:pPr>
            <w:ins w:id="6141" w:author="phuong vu" w:date="2018-11-22T13:51:00Z">
              <w:del w:id="6142" w:author="Tran Huan" w:date="2018-11-25T21:30:00Z">
                <w:r w:rsidRPr="000245EB" w:rsidDel="00DF51BB">
                  <w:rPr>
                    <w:rPrChange w:id="6143" w:author="Tran Huan" w:date="2018-11-25T16:08:00Z">
                      <w:rPr>
                        <w:lang w:val="en-US"/>
                      </w:rPr>
                    </w:rPrChange>
                  </w:rPr>
                  <w:delText>Phân công lại tất cả đơn hàng trong hệ thống.</w:delText>
                </w:r>
                <w:bookmarkStart w:id="6144" w:name="_Toc531003368"/>
                <w:bookmarkStart w:id="6145" w:name="_Toc531005285"/>
                <w:bookmarkStart w:id="6146" w:name="_Toc531569477"/>
                <w:bookmarkStart w:id="6147" w:name="_Toc531573325"/>
                <w:bookmarkStart w:id="6148" w:name="_Toc531577066"/>
                <w:bookmarkStart w:id="6149" w:name="_Toc531580804"/>
                <w:bookmarkEnd w:id="6144"/>
                <w:bookmarkEnd w:id="6145"/>
                <w:bookmarkEnd w:id="6146"/>
                <w:bookmarkEnd w:id="6147"/>
                <w:bookmarkEnd w:id="6148"/>
                <w:bookmarkEnd w:id="6149"/>
              </w:del>
            </w:ins>
          </w:p>
        </w:tc>
        <w:bookmarkStart w:id="6150" w:name="_Toc531003369"/>
        <w:bookmarkStart w:id="6151" w:name="_Toc531005286"/>
        <w:bookmarkStart w:id="6152" w:name="_Toc531569478"/>
        <w:bookmarkStart w:id="6153" w:name="_Toc531573326"/>
        <w:bookmarkStart w:id="6154" w:name="_Toc531577067"/>
        <w:bookmarkStart w:id="6155" w:name="_Toc531580805"/>
        <w:bookmarkEnd w:id="6150"/>
        <w:bookmarkEnd w:id="6151"/>
        <w:bookmarkEnd w:id="6152"/>
        <w:bookmarkEnd w:id="6153"/>
        <w:bookmarkEnd w:id="6154"/>
        <w:bookmarkEnd w:id="6155"/>
      </w:tr>
      <w:tr w:rsidR="00C774DC" w:rsidRPr="00AB54FD" w:rsidDel="00DF51BB" w14:paraId="13D3EB5B" w14:textId="6984CDA8" w:rsidTr="00C774DC">
        <w:trPr>
          <w:ins w:id="6156" w:author="phuong vu" w:date="2018-11-22T13:51:00Z"/>
          <w:del w:id="6157" w:author="Tran Huan" w:date="2018-11-25T21:30:00Z"/>
        </w:trPr>
        <w:tc>
          <w:tcPr>
            <w:tcW w:w="2425" w:type="dxa"/>
          </w:tcPr>
          <w:p w14:paraId="5AF61B2B" w14:textId="4CB995A2" w:rsidR="00C774DC" w:rsidRPr="00AB54FD" w:rsidDel="00DF51BB" w:rsidRDefault="00C774DC">
            <w:pPr>
              <w:spacing w:line="276" w:lineRule="auto"/>
              <w:rPr>
                <w:ins w:id="6158" w:author="phuong vu" w:date="2018-11-22T13:51:00Z"/>
                <w:del w:id="6159" w:author="Tran Huan" w:date="2018-11-25T21:30:00Z"/>
                <w:b/>
                <w:rPrChange w:id="6160" w:author="Tran Huan" w:date="2018-12-03T03:46:00Z">
                  <w:rPr>
                    <w:ins w:id="6161" w:author="phuong vu" w:date="2018-11-22T13:51:00Z"/>
                    <w:del w:id="6162" w:author="Tran Huan" w:date="2018-11-25T21:30:00Z"/>
                    <w:b/>
                  </w:rPr>
                </w:rPrChange>
              </w:rPr>
            </w:pPr>
            <w:ins w:id="6163" w:author="phuong vu" w:date="2018-11-22T13:51:00Z">
              <w:del w:id="6164" w:author="Tran Huan" w:date="2018-11-25T21:30:00Z">
                <w:r w:rsidRPr="00AB54FD" w:rsidDel="00DF51BB">
                  <w:rPr>
                    <w:b/>
                    <w:rPrChange w:id="6165" w:author="Tran Huan" w:date="2018-12-03T03:46:00Z">
                      <w:rPr>
                        <w:b/>
                      </w:rPr>
                    </w:rPrChange>
                  </w:rPr>
                  <w:delText>Ghi chú</w:delText>
                </w:r>
                <w:bookmarkStart w:id="6166" w:name="_Toc531003370"/>
                <w:bookmarkStart w:id="6167" w:name="_Toc531005287"/>
                <w:bookmarkStart w:id="6168" w:name="_Toc531569479"/>
                <w:bookmarkStart w:id="6169" w:name="_Toc531573327"/>
                <w:bookmarkStart w:id="6170" w:name="_Toc531577068"/>
                <w:bookmarkStart w:id="6171" w:name="_Toc531580806"/>
                <w:bookmarkEnd w:id="6166"/>
                <w:bookmarkEnd w:id="6167"/>
                <w:bookmarkEnd w:id="6168"/>
                <w:bookmarkEnd w:id="6169"/>
                <w:bookmarkEnd w:id="6170"/>
                <w:bookmarkEnd w:id="6171"/>
              </w:del>
            </w:ins>
          </w:p>
        </w:tc>
        <w:tc>
          <w:tcPr>
            <w:tcW w:w="6686" w:type="dxa"/>
          </w:tcPr>
          <w:p w14:paraId="2E7D312A" w14:textId="06AE5879" w:rsidR="00C774DC" w:rsidRPr="00760245" w:rsidDel="00DF51BB" w:rsidRDefault="00C774DC">
            <w:pPr>
              <w:keepNext/>
              <w:spacing w:line="276" w:lineRule="auto"/>
              <w:rPr>
                <w:ins w:id="6172" w:author="phuong vu" w:date="2018-11-22T13:51:00Z"/>
                <w:del w:id="6173" w:author="Tran Huan" w:date="2018-11-25T21:30:00Z"/>
                <w:rPrChange w:id="6174" w:author="Tran Huan" w:date="2018-11-25T22:20:00Z">
                  <w:rPr>
                    <w:ins w:id="6175" w:author="phuong vu" w:date="2018-11-22T13:51:00Z"/>
                    <w:del w:id="6176" w:author="Tran Huan" w:date="2018-11-25T21:30:00Z"/>
                    <w:lang w:val="en-US"/>
                  </w:rPr>
                </w:rPrChange>
              </w:rPr>
            </w:pPr>
            <w:bookmarkStart w:id="6177" w:name="_Toc531003371"/>
            <w:bookmarkStart w:id="6178" w:name="_Toc531005288"/>
            <w:bookmarkStart w:id="6179" w:name="_Toc531569480"/>
            <w:bookmarkStart w:id="6180" w:name="_Toc531573328"/>
            <w:bookmarkStart w:id="6181" w:name="_Toc531577069"/>
            <w:bookmarkStart w:id="6182" w:name="_Toc531580807"/>
            <w:bookmarkEnd w:id="6177"/>
            <w:bookmarkEnd w:id="6178"/>
            <w:bookmarkEnd w:id="6179"/>
            <w:bookmarkEnd w:id="6180"/>
            <w:bookmarkEnd w:id="6181"/>
            <w:bookmarkEnd w:id="6182"/>
          </w:p>
        </w:tc>
        <w:bookmarkStart w:id="6183" w:name="_Toc531003372"/>
        <w:bookmarkStart w:id="6184" w:name="_Toc531005289"/>
        <w:bookmarkStart w:id="6185" w:name="_Toc531569481"/>
        <w:bookmarkStart w:id="6186" w:name="_Toc531573329"/>
        <w:bookmarkStart w:id="6187" w:name="_Toc531577070"/>
        <w:bookmarkStart w:id="6188" w:name="_Toc531580808"/>
        <w:bookmarkEnd w:id="6183"/>
        <w:bookmarkEnd w:id="6184"/>
        <w:bookmarkEnd w:id="6185"/>
        <w:bookmarkEnd w:id="6186"/>
        <w:bookmarkEnd w:id="6187"/>
        <w:bookmarkEnd w:id="6188"/>
      </w:tr>
    </w:tbl>
    <w:p w14:paraId="43F8C665" w14:textId="26D28C9C" w:rsidR="00C774DC" w:rsidRPr="007F2609" w:rsidDel="00DF51BB" w:rsidRDefault="00C774DC" w:rsidP="00CB12CE">
      <w:pPr>
        <w:spacing w:line="288" w:lineRule="auto"/>
        <w:contextualSpacing/>
        <w:rPr>
          <w:ins w:id="6189" w:author="phuong vu" w:date="2018-11-22T13:51:00Z"/>
          <w:del w:id="6190" w:author="Tran Huan" w:date="2018-11-25T21:30:00Z"/>
          <w:lang w:val="en-US"/>
        </w:rPr>
        <w:pPrChange w:id="6191" w:author="Tran Huan" w:date="2018-12-03T00:07:00Z">
          <w:pPr/>
        </w:pPrChange>
      </w:pPr>
      <w:bookmarkStart w:id="6192" w:name="_Toc531003373"/>
      <w:bookmarkStart w:id="6193" w:name="_Toc531005290"/>
      <w:bookmarkStart w:id="6194" w:name="_Toc531569482"/>
      <w:bookmarkStart w:id="6195" w:name="_Toc531573330"/>
      <w:bookmarkStart w:id="6196" w:name="_Toc531577071"/>
      <w:bookmarkStart w:id="6197" w:name="_Toc531580809"/>
      <w:bookmarkEnd w:id="6192"/>
      <w:bookmarkEnd w:id="6193"/>
      <w:bookmarkEnd w:id="6194"/>
      <w:bookmarkEnd w:id="6195"/>
      <w:bookmarkEnd w:id="6196"/>
      <w:bookmarkEnd w:id="6197"/>
    </w:p>
    <w:p w14:paraId="39DFDD58" w14:textId="77777777" w:rsidR="00C774DC" w:rsidRDefault="00C774DC" w:rsidP="00CB12CE">
      <w:pPr>
        <w:pStyle w:val="Heading3"/>
        <w:spacing w:line="288" w:lineRule="auto"/>
        <w:contextualSpacing/>
        <w:rPr>
          <w:ins w:id="6198" w:author="phuong vu" w:date="2018-11-22T13:51:00Z"/>
        </w:rPr>
        <w:pPrChange w:id="6199" w:author="Tran Huan" w:date="2018-12-03T00:07:00Z">
          <w:pPr>
            <w:pStyle w:val="Heading4"/>
          </w:pPr>
        </w:pPrChange>
      </w:pPr>
      <w:bookmarkStart w:id="6200" w:name="_Toc531580810"/>
      <w:ins w:id="6201" w:author="phuong vu" w:date="2018-11-22T13:51:00Z">
        <w:r>
          <w:t>Tìm kiếm và lọc quần áo theo loại có sẵn</w:t>
        </w:r>
        <w:bookmarkEnd w:id="6200"/>
      </w:ins>
    </w:p>
    <w:tbl>
      <w:tblPr>
        <w:tblStyle w:val="TableGrid"/>
        <w:tblW w:w="0" w:type="auto"/>
        <w:tblLook w:val="04A0" w:firstRow="1" w:lastRow="0" w:firstColumn="1" w:lastColumn="0" w:noHBand="0" w:noVBand="1"/>
      </w:tblPr>
      <w:tblGrid>
        <w:gridCol w:w="2351"/>
        <w:gridCol w:w="6426"/>
      </w:tblGrid>
      <w:tr w:rsidR="00C774DC" w14:paraId="5067EC92" w14:textId="77777777" w:rsidTr="00C774DC">
        <w:trPr>
          <w:ins w:id="6202" w:author="phuong vu" w:date="2018-11-22T13:51:00Z"/>
        </w:trPr>
        <w:tc>
          <w:tcPr>
            <w:tcW w:w="2425" w:type="dxa"/>
          </w:tcPr>
          <w:p w14:paraId="5C3B4BD7" w14:textId="77777777" w:rsidR="00C774DC" w:rsidRPr="00B808BD" w:rsidRDefault="00C774DC" w:rsidP="00CB12CE">
            <w:pPr>
              <w:spacing w:line="288" w:lineRule="auto"/>
              <w:rPr>
                <w:ins w:id="6203" w:author="phuong vu" w:date="2018-11-22T13:51:00Z"/>
                <w:b/>
              </w:rPr>
              <w:pPrChange w:id="6204" w:author="Tran Huan" w:date="2018-12-03T00:07:00Z">
                <w:pPr>
                  <w:spacing w:line="276" w:lineRule="auto"/>
                </w:pPr>
              </w:pPrChange>
            </w:pPr>
            <w:ins w:id="6205" w:author="phuong vu" w:date="2018-11-22T13:51:00Z">
              <w:r w:rsidRPr="00B808BD">
                <w:rPr>
                  <w:b/>
                </w:rPr>
                <w:t>Mã yêu cầu</w:t>
              </w:r>
            </w:ins>
          </w:p>
        </w:tc>
        <w:tc>
          <w:tcPr>
            <w:tcW w:w="6686" w:type="dxa"/>
          </w:tcPr>
          <w:p w14:paraId="69D94CE5" w14:textId="418131BA" w:rsidR="00C774DC" w:rsidRPr="002947C2" w:rsidRDefault="00C774DC" w:rsidP="00CB12CE">
            <w:pPr>
              <w:spacing w:line="288" w:lineRule="auto"/>
              <w:rPr>
                <w:ins w:id="6206" w:author="phuong vu" w:date="2018-11-22T13:51:00Z"/>
                <w:lang w:val="en-US"/>
              </w:rPr>
              <w:pPrChange w:id="6207" w:author="Tran Huan" w:date="2018-12-03T00:07:00Z">
                <w:pPr>
                  <w:spacing w:line="276" w:lineRule="auto"/>
                </w:pPr>
              </w:pPrChange>
            </w:pPr>
            <w:ins w:id="6208" w:author="phuong vu" w:date="2018-11-22T13:51:00Z">
              <w:r>
                <w:rPr>
                  <w:lang w:val="en-US"/>
                </w:rPr>
                <w:t>GU_0</w:t>
              </w:r>
            </w:ins>
            <w:ins w:id="6209" w:author="phuong vu" w:date="2018-11-23T08:52:00Z">
              <w:r w:rsidR="007E73AD">
                <w:rPr>
                  <w:lang w:val="en-US"/>
                </w:rPr>
                <w:t>7</w:t>
              </w:r>
            </w:ins>
          </w:p>
        </w:tc>
      </w:tr>
      <w:tr w:rsidR="00C774DC" w14:paraId="5BA35457" w14:textId="77777777" w:rsidTr="00C774DC">
        <w:trPr>
          <w:ins w:id="6210" w:author="phuong vu" w:date="2018-11-22T13:51:00Z"/>
        </w:trPr>
        <w:tc>
          <w:tcPr>
            <w:tcW w:w="2425" w:type="dxa"/>
          </w:tcPr>
          <w:p w14:paraId="3DEB6EC9" w14:textId="77777777" w:rsidR="00C774DC" w:rsidRPr="00B808BD" w:rsidRDefault="00C774DC" w:rsidP="00CB12CE">
            <w:pPr>
              <w:spacing w:line="288" w:lineRule="auto"/>
              <w:rPr>
                <w:ins w:id="6211" w:author="phuong vu" w:date="2018-11-22T13:51:00Z"/>
                <w:b/>
              </w:rPr>
              <w:pPrChange w:id="6212" w:author="Tran Huan" w:date="2018-12-03T00:07:00Z">
                <w:pPr>
                  <w:spacing w:line="276" w:lineRule="auto"/>
                </w:pPr>
              </w:pPrChange>
            </w:pPr>
            <w:ins w:id="6213" w:author="phuong vu" w:date="2018-11-22T13:51:00Z">
              <w:r w:rsidRPr="00B808BD">
                <w:rPr>
                  <w:b/>
                </w:rPr>
                <w:t>Tên chức năng</w:t>
              </w:r>
            </w:ins>
          </w:p>
        </w:tc>
        <w:tc>
          <w:tcPr>
            <w:tcW w:w="6686" w:type="dxa"/>
          </w:tcPr>
          <w:p w14:paraId="0C05F561" w14:textId="77777777" w:rsidR="00C774DC" w:rsidRPr="000245EB" w:rsidRDefault="00C774DC" w:rsidP="00CB12CE">
            <w:pPr>
              <w:spacing w:line="288" w:lineRule="auto"/>
              <w:rPr>
                <w:ins w:id="6214" w:author="phuong vu" w:date="2018-11-22T13:51:00Z"/>
                <w:rPrChange w:id="6215" w:author="Tran Huan" w:date="2018-11-25T16:08:00Z">
                  <w:rPr>
                    <w:ins w:id="6216" w:author="phuong vu" w:date="2018-11-22T13:51:00Z"/>
                    <w:lang w:val="en-US"/>
                  </w:rPr>
                </w:rPrChange>
              </w:rPr>
              <w:pPrChange w:id="6217" w:author="Tran Huan" w:date="2018-12-03T00:07:00Z">
                <w:pPr>
                  <w:spacing w:line="276" w:lineRule="auto"/>
                </w:pPr>
              </w:pPrChange>
            </w:pPr>
            <w:ins w:id="6218" w:author="phuong vu" w:date="2018-11-22T13:51:00Z">
              <w:r>
                <w:t>Tìm kiếm và lọc quần áo theo loại có sẵn</w:t>
              </w:r>
            </w:ins>
          </w:p>
        </w:tc>
      </w:tr>
      <w:tr w:rsidR="00C774DC" w14:paraId="7E700568" w14:textId="77777777" w:rsidTr="00C774DC">
        <w:trPr>
          <w:ins w:id="6219" w:author="phuong vu" w:date="2018-11-22T13:51:00Z"/>
        </w:trPr>
        <w:tc>
          <w:tcPr>
            <w:tcW w:w="2425" w:type="dxa"/>
          </w:tcPr>
          <w:p w14:paraId="23E78019" w14:textId="77777777" w:rsidR="00C774DC" w:rsidRPr="00B808BD" w:rsidRDefault="00C774DC" w:rsidP="00CB12CE">
            <w:pPr>
              <w:spacing w:line="288" w:lineRule="auto"/>
              <w:rPr>
                <w:ins w:id="6220" w:author="phuong vu" w:date="2018-11-22T13:51:00Z"/>
                <w:b/>
              </w:rPr>
              <w:pPrChange w:id="6221" w:author="Tran Huan" w:date="2018-12-03T00:07:00Z">
                <w:pPr>
                  <w:spacing w:line="276" w:lineRule="auto"/>
                </w:pPr>
              </w:pPrChange>
            </w:pPr>
            <w:ins w:id="6222" w:author="phuong vu" w:date="2018-11-22T13:51:00Z">
              <w:r w:rsidRPr="00B808BD">
                <w:rPr>
                  <w:b/>
                </w:rPr>
                <w:t>Đối tượng sử dụng</w:t>
              </w:r>
            </w:ins>
          </w:p>
        </w:tc>
        <w:tc>
          <w:tcPr>
            <w:tcW w:w="6686" w:type="dxa"/>
          </w:tcPr>
          <w:p w14:paraId="032A078B" w14:textId="77777777" w:rsidR="00C774DC" w:rsidRPr="002947C2" w:rsidRDefault="00C774DC" w:rsidP="00CB12CE">
            <w:pPr>
              <w:spacing w:line="288" w:lineRule="auto"/>
              <w:rPr>
                <w:ins w:id="6223" w:author="phuong vu" w:date="2018-11-22T13:51:00Z"/>
                <w:lang w:val="en-US"/>
              </w:rPr>
              <w:pPrChange w:id="6224" w:author="Tran Huan" w:date="2018-12-03T00:07:00Z">
                <w:pPr>
                  <w:spacing w:line="276" w:lineRule="auto"/>
                </w:pPr>
              </w:pPrChange>
            </w:pPr>
            <w:ins w:id="6225" w:author="phuong vu" w:date="2018-11-22T13:51:00Z">
              <w:r>
                <w:rPr>
                  <w:lang w:val="en-US"/>
                </w:rPr>
                <w:t>Khách hàng</w:t>
              </w:r>
            </w:ins>
          </w:p>
        </w:tc>
      </w:tr>
      <w:tr w:rsidR="00C774DC" w14:paraId="5AE8E60F" w14:textId="77777777" w:rsidTr="00C774DC">
        <w:trPr>
          <w:ins w:id="6226" w:author="phuong vu" w:date="2018-11-22T13:51:00Z"/>
        </w:trPr>
        <w:tc>
          <w:tcPr>
            <w:tcW w:w="2425" w:type="dxa"/>
          </w:tcPr>
          <w:p w14:paraId="2A8C638A" w14:textId="77777777" w:rsidR="00C774DC" w:rsidRPr="00B808BD" w:rsidRDefault="00C774DC" w:rsidP="00CB12CE">
            <w:pPr>
              <w:spacing w:line="288" w:lineRule="auto"/>
              <w:rPr>
                <w:ins w:id="6227" w:author="phuong vu" w:date="2018-11-22T13:51:00Z"/>
                <w:b/>
              </w:rPr>
              <w:pPrChange w:id="6228" w:author="Tran Huan" w:date="2018-12-03T00:07:00Z">
                <w:pPr>
                  <w:spacing w:line="276" w:lineRule="auto"/>
                </w:pPr>
              </w:pPrChange>
            </w:pPr>
            <w:ins w:id="6229" w:author="phuong vu" w:date="2018-11-22T13:51:00Z">
              <w:r w:rsidRPr="00B808BD">
                <w:rPr>
                  <w:b/>
                </w:rPr>
                <w:t>Tiền điều kiện</w:t>
              </w:r>
            </w:ins>
          </w:p>
        </w:tc>
        <w:tc>
          <w:tcPr>
            <w:tcW w:w="6686" w:type="dxa"/>
          </w:tcPr>
          <w:p w14:paraId="66D3802B" w14:textId="77777777" w:rsidR="00C774DC" w:rsidRPr="002947C2" w:rsidRDefault="00C774DC" w:rsidP="00CB12CE">
            <w:pPr>
              <w:spacing w:line="288" w:lineRule="auto"/>
              <w:rPr>
                <w:ins w:id="6230" w:author="phuong vu" w:date="2018-11-22T13:51:00Z"/>
                <w:lang w:val="en-US"/>
              </w:rPr>
              <w:pPrChange w:id="6231" w:author="Tran Huan" w:date="2018-12-03T00:07:00Z">
                <w:pPr>
                  <w:spacing w:line="276" w:lineRule="auto"/>
                </w:pPr>
              </w:pPrChange>
            </w:pPr>
            <w:ins w:id="6232" w:author="phuong vu" w:date="2018-11-22T13:51:00Z">
              <w:r w:rsidRPr="000245EB">
                <w:rPr>
                  <w:rPrChange w:id="6233" w:author="Tran Huan" w:date="2018-11-25T16:08:00Z">
                    <w:rPr>
                      <w:lang w:val="en-US"/>
                    </w:rPr>
                  </w:rPrChange>
                </w:rPr>
                <w:t xml:space="preserve">Truy cập được ứng dụng điện thoại và đăng nhập thành công vào hệ thống. </w:t>
              </w:r>
              <w:r>
                <w:rPr>
                  <w:lang w:val="en-US"/>
                </w:rPr>
                <w:t>Đang ở bước chọn quần áo thêm vào giỏ.</w:t>
              </w:r>
            </w:ins>
          </w:p>
        </w:tc>
      </w:tr>
      <w:tr w:rsidR="00C774DC" w14:paraId="6D098C06" w14:textId="77777777" w:rsidTr="00C774DC">
        <w:trPr>
          <w:ins w:id="6234" w:author="phuong vu" w:date="2018-11-22T13:51:00Z"/>
        </w:trPr>
        <w:tc>
          <w:tcPr>
            <w:tcW w:w="2425" w:type="dxa"/>
          </w:tcPr>
          <w:p w14:paraId="33CEB1A1" w14:textId="77777777" w:rsidR="00C774DC" w:rsidRPr="00B808BD" w:rsidRDefault="00C774DC" w:rsidP="00CB12CE">
            <w:pPr>
              <w:spacing w:line="288" w:lineRule="auto"/>
              <w:rPr>
                <w:ins w:id="6235" w:author="phuong vu" w:date="2018-11-22T13:51:00Z"/>
                <w:b/>
              </w:rPr>
              <w:pPrChange w:id="6236" w:author="Tran Huan" w:date="2018-12-03T00:07:00Z">
                <w:pPr>
                  <w:spacing w:line="276" w:lineRule="auto"/>
                </w:pPr>
              </w:pPrChange>
            </w:pPr>
            <w:ins w:id="6237" w:author="phuong vu" w:date="2018-11-22T13:51:00Z">
              <w:r w:rsidRPr="00B808BD">
                <w:rPr>
                  <w:b/>
                </w:rPr>
                <w:t>Cách xử lí</w:t>
              </w:r>
            </w:ins>
          </w:p>
        </w:tc>
        <w:tc>
          <w:tcPr>
            <w:tcW w:w="6686" w:type="dxa"/>
          </w:tcPr>
          <w:p w14:paraId="1B8141B6" w14:textId="2CEEAF99" w:rsidR="00C774DC" w:rsidRPr="000245EB" w:rsidRDefault="00C774DC" w:rsidP="00CB12CE">
            <w:pPr>
              <w:spacing w:line="288" w:lineRule="auto"/>
              <w:rPr>
                <w:ins w:id="6238" w:author="phuong vu" w:date="2018-11-22T13:51:00Z"/>
                <w:rPrChange w:id="6239" w:author="Tran Huan" w:date="2018-11-25T16:08:00Z">
                  <w:rPr>
                    <w:ins w:id="6240" w:author="phuong vu" w:date="2018-11-22T13:51:00Z"/>
                    <w:lang w:val="en-US"/>
                  </w:rPr>
                </w:rPrChange>
              </w:rPr>
              <w:pPrChange w:id="6241" w:author="Tran Huan" w:date="2018-12-03T00:07:00Z">
                <w:pPr>
                  <w:spacing w:line="276" w:lineRule="auto"/>
                </w:pPr>
              </w:pPrChange>
            </w:pPr>
            <w:ins w:id="6242" w:author="phuong vu" w:date="2018-11-22T13:51:00Z">
              <w:r w:rsidRPr="000245EB">
                <w:rPr>
                  <w:rPrChange w:id="6243" w:author="Tran Huan" w:date="2018-11-25T16:08:00Z">
                    <w:rPr>
                      <w:lang w:val="en-US"/>
                    </w:rPr>
                  </w:rPrChange>
                </w:rPr>
                <w:t xml:space="preserve">Bước 1: Người dùng nhấn </w:t>
              </w:r>
              <w:del w:id="6244" w:author="Tran Huan" w:date="2018-12-03T00:00:00Z">
                <w:r w:rsidRPr="000245EB" w:rsidDel="00CB12CE">
                  <w:rPr>
                    <w:rPrChange w:id="6245" w:author="Tran Huan" w:date="2018-11-25T16:08:00Z">
                      <w:rPr>
                        <w:lang w:val="en-US"/>
                      </w:rPr>
                    </w:rPrChange>
                  </w:rPr>
                  <w:delText>vào</w:delText>
                </w:r>
                <w:r w:rsidRPr="000245EB" w:rsidDel="00CB12CE">
                  <w:rPr>
                    <w:i/>
                    <w:rPrChange w:id="6246" w:author="Tran Huan" w:date="2018-11-25T16:08:00Z">
                      <w:rPr>
                        <w:i/>
                        <w:lang w:val="en-US"/>
                      </w:rPr>
                    </w:rPrChange>
                  </w:rPr>
                  <w:delText xml:space="preserve"> “loại quần áo”. </w:delText>
                </w:r>
                <w:r w:rsidRPr="000245EB" w:rsidDel="00CB12CE">
                  <w:rPr>
                    <w:rPrChange w:id="6247" w:author="Tran Huan" w:date="2018-11-25T16:08:00Z">
                      <w:rPr>
                        <w:lang w:val="en-US"/>
                      </w:rPr>
                    </w:rPrChange>
                  </w:rPr>
                  <w:delText xml:space="preserve">Và </w:delText>
                </w:r>
              </w:del>
              <w:r w:rsidRPr="000245EB">
                <w:rPr>
                  <w:rPrChange w:id="6248" w:author="Tran Huan" w:date="2018-11-25T16:08:00Z">
                    <w:rPr>
                      <w:lang w:val="en-US"/>
                    </w:rPr>
                  </w:rPrChange>
                </w:rPr>
                <w:t>chọn một loại quần áo muốn lọc. Hoặc nhấn vào biểu tượng tìm kiếm và nhập tên quần áo tìm kiếm.</w:t>
              </w:r>
            </w:ins>
          </w:p>
          <w:p w14:paraId="48C29CE3" w14:textId="2065A56E" w:rsidR="00C774DC" w:rsidRPr="000245EB" w:rsidRDefault="00C774DC" w:rsidP="00CB12CE">
            <w:pPr>
              <w:spacing w:line="288" w:lineRule="auto"/>
              <w:rPr>
                <w:ins w:id="6249" w:author="phuong vu" w:date="2018-11-22T13:51:00Z"/>
                <w:rPrChange w:id="6250" w:author="Tran Huan" w:date="2018-11-25T16:08:00Z">
                  <w:rPr>
                    <w:ins w:id="6251" w:author="phuong vu" w:date="2018-11-22T13:51:00Z"/>
                    <w:lang w:val="en-US"/>
                  </w:rPr>
                </w:rPrChange>
              </w:rPr>
              <w:pPrChange w:id="6252" w:author="Tran Huan" w:date="2018-12-03T00:07:00Z">
                <w:pPr>
                  <w:spacing w:line="276" w:lineRule="auto"/>
                </w:pPr>
              </w:pPrChange>
            </w:pPr>
            <w:ins w:id="6253" w:author="phuong vu" w:date="2018-11-22T13:51:00Z">
              <w:r w:rsidRPr="000245EB">
                <w:rPr>
                  <w:rPrChange w:id="6254" w:author="Tran Huan" w:date="2018-11-25T16:08:00Z">
                    <w:rPr>
                      <w:lang w:val="en-US"/>
                    </w:rPr>
                  </w:rPrChange>
                </w:rPr>
                <w:t xml:space="preserve">Bước 2: </w:t>
              </w:r>
              <w:del w:id="6255" w:author="Tran Huan" w:date="2018-12-03T00:00:00Z">
                <w:r w:rsidRPr="000245EB" w:rsidDel="00CB12CE">
                  <w:rPr>
                    <w:rPrChange w:id="6256" w:author="Tran Huan" w:date="2018-11-25T16:08:00Z">
                      <w:rPr>
                        <w:lang w:val="en-US"/>
                      </w:rPr>
                    </w:rPrChange>
                  </w:rPr>
                  <w:delText xml:space="preserve">Ứng dụng dựa trên thông tin người dùng chọn hoặc nhập vào để lọc các quần áo và </w:delText>
                </w:r>
              </w:del>
            </w:ins>
            <w:ins w:id="6257" w:author="Tran Huan" w:date="2018-12-03T00:00:00Z">
              <w:r w:rsidR="00CB12CE" w:rsidRPr="00CB12CE">
                <w:rPr>
                  <w:rPrChange w:id="6258" w:author="Tran Huan" w:date="2018-12-03T00:00:00Z">
                    <w:rPr>
                      <w:lang w:val="en-US"/>
                    </w:rPr>
                  </w:rPrChange>
                </w:rPr>
                <w:t>H</w:t>
              </w:r>
            </w:ins>
            <w:ins w:id="6259" w:author="phuong vu" w:date="2018-11-22T13:51:00Z">
              <w:del w:id="6260" w:author="Tran Huan" w:date="2018-12-03T00:00:00Z">
                <w:r w:rsidRPr="000245EB" w:rsidDel="00CB12CE">
                  <w:rPr>
                    <w:rPrChange w:id="6261" w:author="Tran Huan" w:date="2018-11-25T16:08:00Z">
                      <w:rPr>
                        <w:lang w:val="en-US"/>
                      </w:rPr>
                    </w:rPrChange>
                  </w:rPr>
                  <w:delText>h</w:delText>
                </w:r>
              </w:del>
              <w:r w:rsidRPr="000245EB">
                <w:rPr>
                  <w:rPrChange w:id="6262" w:author="Tran Huan" w:date="2018-11-25T16:08:00Z">
                    <w:rPr>
                      <w:lang w:val="en-US"/>
                    </w:rPr>
                  </w:rPrChange>
                </w:rPr>
                <w:t xml:space="preserve">iển thị </w:t>
              </w:r>
              <w:del w:id="6263" w:author="Tran Huan" w:date="2018-12-03T00:00:00Z">
                <w:r w:rsidRPr="000245EB" w:rsidDel="00CB12CE">
                  <w:rPr>
                    <w:rPrChange w:id="6264" w:author="Tran Huan" w:date="2018-11-25T16:08:00Z">
                      <w:rPr>
                        <w:lang w:val="en-US"/>
                      </w:rPr>
                    </w:rPrChange>
                  </w:rPr>
                  <w:delText>lại cho người dùng chọn</w:delText>
                </w:r>
              </w:del>
            </w:ins>
            <w:ins w:id="6265" w:author="Tran Huan" w:date="2018-12-03T00:00:00Z">
              <w:r w:rsidR="00CB12CE" w:rsidRPr="00CB12CE">
                <w:rPr>
                  <w:rPrChange w:id="6266" w:author="Tran Huan" w:date="2018-12-03T00:00:00Z">
                    <w:rPr>
                      <w:lang w:val="en-US"/>
                    </w:rPr>
                  </w:rPrChange>
                </w:rPr>
                <w:t>danh sách kết quả lọc hoặc tìm kiếm</w:t>
              </w:r>
            </w:ins>
            <w:ins w:id="6267" w:author="phuong vu" w:date="2018-11-22T13:51:00Z">
              <w:r w:rsidRPr="000245EB">
                <w:rPr>
                  <w:rPrChange w:id="6268" w:author="Tran Huan" w:date="2018-11-25T16:08:00Z">
                    <w:rPr>
                      <w:lang w:val="en-US"/>
                    </w:rPr>
                  </w:rPrChange>
                </w:rPr>
                <w:t>.</w:t>
              </w:r>
            </w:ins>
          </w:p>
        </w:tc>
      </w:tr>
      <w:tr w:rsidR="00C774DC" w14:paraId="433D5DC1" w14:textId="77777777" w:rsidTr="00C774DC">
        <w:trPr>
          <w:ins w:id="6269" w:author="phuong vu" w:date="2018-11-22T13:51:00Z"/>
        </w:trPr>
        <w:tc>
          <w:tcPr>
            <w:tcW w:w="2425" w:type="dxa"/>
          </w:tcPr>
          <w:p w14:paraId="224DC109" w14:textId="77777777" w:rsidR="00C774DC" w:rsidRPr="00B808BD" w:rsidRDefault="00C774DC" w:rsidP="00CB12CE">
            <w:pPr>
              <w:spacing w:line="288" w:lineRule="auto"/>
              <w:rPr>
                <w:ins w:id="6270" w:author="phuong vu" w:date="2018-11-22T13:51:00Z"/>
                <w:b/>
              </w:rPr>
              <w:pPrChange w:id="6271" w:author="Tran Huan" w:date="2018-12-03T00:07:00Z">
                <w:pPr>
                  <w:spacing w:line="276" w:lineRule="auto"/>
                </w:pPr>
              </w:pPrChange>
            </w:pPr>
            <w:ins w:id="6272" w:author="phuong vu" w:date="2018-11-22T13:51:00Z">
              <w:r w:rsidRPr="00B808BD">
                <w:rPr>
                  <w:b/>
                </w:rPr>
                <w:t>Kết quả</w:t>
              </w:r>
            </w:ins>
          </w:p>
        </w:tc>
        <w:tc>
          <w:tcPr>
            <w:tcW w:w="6686" w:type="dxa"/>
          </w:tcPr>
          <w:p w14:paraId="1BF33DAE" w14:textId="77777777" w:rsidR="00C774DC" w:rsidRPr="000245EB" w:rsidRDefault="00C774DC" w:rsidP="00CB12CE">
            <w:pPr>
              <w:spacing w:line="288" w:lineRule="auto"/>
              <w:rPr>
                <w:ins w:id="6273" w:author="phuong vu" w:date="2018-11-22T13:51:00Z"/>
                <w:rPrChange w:id="6274" w:author="Tran Huan" w:date="2018-11-25T16:08:00Z">
                  <w:rPr>
                    <w:ins w:id="6275" w:author="phuong vu" w:date="2018-11-22T13:51:00Z"/>
                    <w:lang w:val="en-US"/>
                  </w:rPr>
                </w:rPrChange>
              </w:rPr>
              <w:pPrChange w:id="6276" w:author="Tran Huan" w:date="2018-12-03T00:07:00Z">
                <w:pPr>
                  <w:spacing w:line="276" w:lineRule="auto"/>
                </w:pPr>
              </w:pPrChange>
            </w:pPr>
            <w:ins w:id="6277" w:author="phuong vu" w:date="2018-11-22T13:51:00Z">
              <w:r w:rsidRPr="000245EB">
                <w:rPr>
                  <w:rPrChange w:id="6278" w:author="Tran Huan" w:date="2018-11-25T16:08:00Z">
                    <w:rPr>
                      <w:lang w:val="en-US"/>
                    </w:rPr>
                  </w:rPrChange>
                </w:rPr>
                <w:t>Nếu tồn tại có kết quả sẽ hiển thị theo dạng danh sách cho người dùng.</w:t>
              </w:r>
            </w:ins>
          </w:p>
          <w:p w14:paraId="5D91F3A8" w14:textId="77777777" w:rsidR="00C774DC" w:rsidRPr="000245EB" w:rsidRDefault="00C774DC" w:rsidP="00CB12CE">
            <w:pPr>
              <w:spacing w:line="288" w:lineRule="auto"/>
              <w:rPr>
                <w:ins w:id="6279" w:author="phuong vu" w:date="2018-11-22T13:51:00Z"/>
                <w:rPrChange w:id="6280" w:author="Tran Huan" w:date="2018-11-25T16:08:00Z">
                  <w:rPr>
                    <w:ins w:id="6281" w:author="phuong vu" w:date="2018-11-22T13:51:00Z"/>
                    <w:lang w:val="en-US"/>
                  </w:rPr>
                </w:rPrChange>
              </w:rPr>
              <w:pPrChange w:id="6282" w:author="Tran Huan" w:date="2018-12-03T00:07:00Z">
                <w:pPr>
                  <w:spacing w:line="276" w:lineRule="auto"/>
                </w:pPr>
              </w:pPrChange>
            </w:pPr>
            <w:ins w:id="6283" w:author="phuong vu" w:date="2018-11-22T13:51:00Z">
              <w:r w:rsidRPr="000245EB">
                <w:rPr>
                  <w:rPrChange w:id="6284" w:author="Tran Huan" w:date="2018-11-25T16:08:00Z">
                    <w:rPr>
                      <w:lang w:val="en-US"/>
                    </w:rPr>
                  </w:rPrChange>
                </w:rPr>
                <w:t>Nếu không có kết quả sẽ hiển thị rỗng.</w:t>
              </w:r>
            </w:ins>
          </w:p>
        </w:tc>
      </w:tr>
      <w:tr w:rsidR="00C774DC" w14:paraId="693563F1" w14:textId="77777777" w:rsidTr="00C774DC">
        <w:trPr>
          <w:ins w:id="6285" w:author="phuong vu" w:date="2018-11-22T13:51:00Z"/>
        </w:trPr>
        <w:tc>
          <w:tcPr>
            <w:tcW w:w="2425" w:type="dxa"/>
          </w:tcPr>
          <w:p w14:paraId="24429A45" w14:textId="77777777" w:rsidR="00C774DC" w:rsidRPr="00B808BD" w:rsidRDefault="00C774DC" w:rsidP="00CB12CE">
            <w:pPr>
              <w:spacing w:line="288" w:lineRule="auto"/>
              <w:rPr>
                <w:ins w:id="6286" w:author="phuong vu" w:date="2018-11-22T13:51:00Z"/>
                <w:b/>
              </w:rPr>
              <w:pPrChange w:id="6287" w:author="Tran Huan" w:date="2018-12-03T00:07:00Z">
                <w:pPr>
                  <w:spacing w:line="276" w:lineRule="auto"/>
                </w:pPr>
              </w:pPrChange>
            </w:pPr>
            <w:ins w:id="6288" w:author="phuong vu" w:date="2018-11-22T13:51:00Z">
              <w:r w:rsidRPr="00B808BD">
                <w:rPr>
                  <w:b/>
                </w:rPr>
                <w:t>Ghi chú</w:t>
              </w:r>
            </w:ins>
          </w:p>
        </w:tc>
        <w:tc>
          <w:tcPr>
            <w:tcW w:w="6686" w:type="dxa"/>
          </w:tcPr>
          <w:p w14:paraId="2A2504C9" w14:textId="77777777" w:rsidR="00C774DC" w:rsidRPr="000245EB" w:rsidRDefault="00C774DC" w:rsidP="00CB12CE">
            <w:pPr>
              <w:keepNext/>
              <w:spacing w:line="288" w:lineRule="auto"/>
              <w:rPr>
                <w:ins w:id="6289" w:author="phuong vu" w:date="2018-11-22T13:51:00Z"/>
                <w:rPrChange w:id="6290" w:author="Tran Huan" w:date="2018-11-25T16:08:00Z">
                  <w:rPr>
                    <w:ins w:id="6291" w:author="phuong vu" w:date="2018-11-22T13:51:00Z"/>
                    <w:lang w:val="en-US"/>
                  </w:rPr>
                </w:rPrChange>
              </w:rPr>
              <w:pPrChange w:id="6292" w:author="Tran Huan" w:date="2018-12-03T00:07:00Z">
                <w:pPr>
                  <w:keepNext/>
                  <w:spacing w:line="276" w:lineRule="auto"/>
                </w:pPr>
              </w:pPrChange>
            </w:pPr>
            <w:ins w:id="6293" w:author="phuong vu" w:date="2018-11-22T13:51:00Z">
              <w:r w:rsidRPr="000245EB">
                <w:rPr>
                  <w:rPrChange w:id="6294" w:author="Tran Huan" w:date="2018-11-25T16:08:00Z">
                    <w:rPr>
                      <w:lang w:val="en-US"/>
                    </w:rPr>
                  </w:rPrChange>
                </w:rPr>
                <w:t>Để tìm kiếm hay lọc, người dùng bắt buộc phải chọn hoặc nhập thông tin tìm kiếm.</w:t>
              </w:r>
            </w:ins>
          </w:p>
        </w:tc>
      </w:tr>
    </w:tbl>
    <w:p w14:paraId="4047F4FC" w14:textId="5100A030" w:rsidR="00C774DC" w:rsidRPr="00AB54FD" w:rsidDel="00CB12CE" w:rsidRDefault="00C774DC">
      <w:pPr>
        <w:spacing w:line="276" w:lineRule="auto"/>
        <w:rPr>
          <w:ins w:id="6295" w:author="phuong vu" w:date="2018-11-22T13:51:00Z"/>
          <w:del w:id="6296" w:author="Tran Huan" w:date="2018-12-03T00:07:00Z"/>
          <w:rPrChange w:id="6297" w:author="Tran Huan" w:date="2018-12-03T03:46:00Z">
            <w:rPr>
              <w:ins w:id="6298" w:author="phuong vu" w:date="2018-11-22T13:51:00Z"/>
              <w:del w:id="6299" w:author="Tran Huan" w:date="2018-12-03T00:07:00Z"/>
            </w:rPr>
          </w:rPrChange>
        </w:rPr>
        <w:pPrChange w:id="6300" w:author="phuong vu" w:date="2018-11-23T13:48:00Z">
          <w:pPr/>
        </w:pPrChange>
      </w:pPr>
      <w:bookmarkStart w:id="6301" w:name="_Toc531569484"/>
      <w:bookmarkStart w:id="6302" w:name="_Toc531573332"/>
      <w:bookmarkStart w:id="6303" w:name="_Toc531577073"/>
      <w:bookmarkStart w:id="6304" w:name="_Toc531580811"/>
      <w:bookmarkEnd w:id="6301"/>
      <w:bookmarkEnd w:id="6302"/>
      <w:bookmarkEnd w:id="6303"/>
      <w:bookmarkEnd w:id="6304"/>
    </w:p>
    <w:p w14:paraId="238E389F" w14:textId="2BE9EF70" w:rsidR="00C774DC" w:rsidRPr="007E1B18" w:rsidDel="00817FAF" w:rsidRDefault="00C774DC">
      <w:pPr>
        <w:pStyle w:val="Heading3"/>
        <w:spacing w:line="276" w:lineRule="auto"/>
        <w:rPr>
          <w:ins w:id="6305" w:author="phuong vu" w:date="2018-11-22T13:51:00Z"/>
          <w:del w:id="6306" w:author="Tran Huan" w:date="2018-11-25T21:34:00Z"/>
          <w:lang w:val="vi-VN"/>
          <w:rPrChange w:id="6307" w:author="Tran Huan" w:date="2018-12-02T20:42:00Z">
            <w:rPr>
              <w:ins w:id="6308" w:author="phuong vu" w:date="2018-11-22T13:51:00Z"/>
              <w:del w:id="6309" w:author="Tran Huan" w:date="2018-11-25T21:34:00Z"/>
            </w:rPr>
          </w:rPrChange>
        </w:rPr>
        <w:pPrChange w:id="6310" w:author="phuong vu" w:date="2018-11-23T13:48:00Z">
          <w:pPr>
            <w:pStyle w:val="Heading4"/>
          </w:pPr>
        </w:pPrChange>
      </w:pPr>
      <w:ins w:id="6311" w:author="phuong vu" w:date="2018-11-22T13:51:00Z">
        <w:del w:id="6312" w:author="Tran Huan" w:date="2018-11-25T21:34:00Z">
          <w:r w:rsidRPr="007E1B18" w:rsidDel="00817FAF">
            <w:rPr>
              <w:lang w:val="vi-VN"/>
              <w:rPrChange w:id="6313" w:author="Tran Huan" w:date="2018-12-02T20:42:00Z">
                <w:rPr/>
              </w:rPrChange>
            </w:rPr>
            <w:delText>Tìm kiếm đơn hàng</w:delText>
          </w:r>
          <w:bookmarkStart w:id="6314" w:name="_Toc531003375"/>
          <w:bookmarkStart w:id="6315" w:name="_Toc531005292"/>
          <w:bookmarkStart w:id="6316" w:name="_Toc531569485"/>
          <w:bookmarkStart w:id="6317" w:name="_Toc531573333"/>
          <w:bookmarkStart w:id="6318" w:name="_Toc531577074"/>
          <w:bookmarkStart w:id="6319" w:name="_Toc531580812"/>
          <w:bookmarkEnd w:id="6314"/>
          <w:bookmarkEnd w:id="6315"/>
          <w:bookmarkEnd w:id="6316"/>
          <w:bookmarkEnd w:id="6317"/>
          <w:bookmarkEnd w:id="6318"/>
          <w:bookmarkEnd w:id="6319"/>
        </w:del>
      </w:ins>
    </w:p>
    <w:tbl>
      <w:tblPr>
        <w:tblStyle w:val="TableGrid"/>
        <w:tblW w:w="0" w:type="auto"/>
        <w:tblLook w:val="04A0" w:firstRow="1" w:lastRow="0" w:firstColumn="1" w:lastColumn="0" w:noHBand="0" w:noVBand="1"/>
      </w:tblPr>
      <w:tblGrid>
        <w:gridCol w:w="2347"/>
        <w:gridCol w:w="6430"/>
      </w:tblGrid>
      <w:tr w:rsidR="00C774DC" w:rsidRPr="00AB54FD" w:rsidDel="00817FAF" w14:paraId="31C232D0" w14:textId="16E3EB19" w:rsidTr="00C774DC">
        <w:trPr>
          <w:ins w:id="6320" w:author="phuong vu" w:date="2018-11-22T13:51:00Z"/>
          <w:del w:id="6321" w:author="Tran Huan" w:date="2018-11-25T21:34:00Z"/>
        </w:trPr>
        <w:tc>
          <w:tcPr>
            <w:tcW w:w="2425" w:type="dxa"/>
          </w:tcPr>
          <w:p w14:paraId="221EF3C5" w14:textId="761DA177" w:rsidR="00C774DC" w:rsidRPr="00AB54FD" w:rsidDel="00817FAF" w:rsidRDefault="00C774DC">
            <w:pPr>
              <w:spacing w:line="276" w:lineRule="auto"/>
              <w:rPr>
                <w:ins w:id="6322" w:author="phuong vu" w:date="2018-11-22T13:51:00Z"/>
                <w:del w:id="6323" w:author="Tran Huan" w:date="2018-11-25T21:34:00Z"/>
                <w:b/>
                <w:rPrChange w:id="6324" w:author="Tran Huan" w:date="2018-12-03T03:46:00Z">
                  <w:rPr>
                    <w:ins w:id="6325" w:author="phuong vu" w:date="2018-11-22T13:51:00Z"/>
                    <w:del w:id="6326" w:author="Tran Huan" w:date="2018-11-25T21:34:00Z"/>
                    <w:b/>
                  </w:rPr>
                </w:rPrChange>
              </w:rPr>
            </w:pPr>
            <w:ins w:id="6327" w:author="phuong vu" w:date="2018-11-22T13:51:00Z">
              <w:del w:id="6328" w:author="Tran Huan" w:date="2018-11-25T21:34:00Z">
                <w:r w:rsidRPr="00AB54FD" w:rsidDel="00817FAF">
                  <w:rPr>
                    <w:b/>
                    <w:rPrChange w:id="6329" w:author="Tran Huan" w:date="2018-12-03T03:46:00Z">
                      <w:rPr>
                        <w:b/>
                      </w:rPr>
                    </w:rPrChange>
                  </w:rPr>
                  <w:delText>Mã yêu cầu</w:delText>
                </w:r>
                <w:bookmarkStart w:id="6330" w:name="_Toc531003376"/>
                <w:bookmarkStart w:id="6331" w:name="_Toc531005293"/>
                <w:bookmarkStart w:id="6332" w:name="_Toc531569486"/>
                <w:bookmarkStart w:id="6333" w:name="_Toc531573334"/>
                <w:bookmarkStart w:id="6334" w:name="_Toc531577075"/>
                <w:bookmarkStart w:id="6335" w:name="_Toc531580813"/>
                <w:bookmarkEnd w:id="6330"/>
                <w:bookmarkEnd w:id="6331"/>
                <w:bookmarkEnd w:id="6332"/>
                <w:bookmarkEnd w:id="6333"/>
                <w:bookmarkEnd w:id="6334"/>
                <w:bookmarkEnd w:id="6335"/>
              </w:del>
            </w:ins>
          </w:p>
        </w:tc>
        <w:tc>
          <w:tcPr>
            <w:tcW w:w="6686" w:type="dxa"/>
          </w:tcPr>
          <w:p w14:paraId="187A9566" w14:textId="0074AB80" w:rsidR="00C774DC" w:rsidRPr="00760245" w:rsidDel="00817FAF" w:rsidRDefault="00C774DC">
            <w:pPr>
              <w:spacing w:line="276" w:lineRule="auto"/>
              <w:rPr>
                <w:ins w:id="6336" w:author="phuong vu" w:date="2018-11-22T13:51:00Z"/>
                <w:del w:id="6337" w:author="Tran Huan" w:date="2018-11-25T21:34:00Z"/>
                <w:rPrChange w:id="6338" w:author="Tran Huan" w:date="2018-11-25T22:20:00Z">
                  <w:rPr>
                    <w:ins w:id="6339" w:author="phuong vu" w:date="2018-11-22T13:51:00Z"/>
                    <w:del w:id="6340" w:author="Tran Huan" w:date="2018-11-25T21:34:00Z"/>
                    <w:lang w:val="en-US"/>
                  </w:rPr>
                </w:rPrChange>
              </w:rPr>
            </w:pPr>
            <w:ins w:id="6341" w:author="phuong vu" w:date="2018-11-22T13:51:00Z">
              <w:del w:id="6342" w:author="Tran Huan" w:date="2018-11-25T21:34:00Z">
                <w:r w:rsidRPr="00760245" w:rsidDel="00817FAF">
                  <w:rPr>
                    <w:rPrChange w:id="6343" w:author="Tran Huan" w:date="2018-11-25T22:20:00Z">
                      <w:rPr>
                        <w:lang w:val="en-US"/>
                      </w:rPr>
                    </w:rPrChange>
                  </w:rPr>
                  <w:delText>GU_0</w:delText>
                </w:r>
              </w:del>
            </w:ins>
            <w:ins w:id="6344" w:author="phuong vu" w:date="2018-11-23T08:52:00Z">
              <w:del w:id="6345" w:author="Tran Huan" w:date="2018-11-25T21:34:00Z">
                <w:r w:rsidR="007E73AD" w:rsidRPr="00760245" w:rsidDel="00817FAF">
                  <w:rPr>
                    <w:rPrChange w:id="6346" w:author="Tran Huan" w:date="2018-11-25T22:20:00Z">
                      <w:rPr>
                        <w:lang w:val="en-US"/>
                      </w:rPr>
                    </w:rPrChange>
                  </w:rPr>
                  <w:delText>8</w:delText>
                </w:r>
              </w:del>
            </w:ins>
            <w:bookmarkStart w:id="6347" w:name="_Toc531003377"/>
            <w:bookmarkStart w:id="6348" w:name="_Toc531005294"/>
            <w:bookmarkStart w:id="6349" w:name="_Toc531569487"/>
            <w:bookmarkStart w:id="6350" w:name="_Toc531573335"/>
            <w:bookmarkStart w:id="6351" w:name="_Toc531577076"/>
            <w:bookmarkStart w:id="6352" w:name="_Toc531580814"/>
            <w:bookmarkEnd w:id="6347"/>
            <w:bookmarkEnd w:id="6348"/>
            <w:bookmarkEnd w:id="6349"/>
            <w:bookmarkEnd w:id="6350"/>
            <w:bookmarkEnd w:id="6351"/>
            <w:bookmarkEnd w:id="6352"/>
          </w:p>
        </w:tc>
        <w:bookmarkStart w:id="6353" w:name="_Toc531003378"/>
        <w:bookmarkStart w:id="6354" w:name="_Toc531005295"/>
        <w:bookmarkStart w:id="6355" w:name="_Toc531569488"/>
        <w:bookmarkStart w:id="6356" w:name="_Toc531573336"/>
        <w:bookmarkStart w:id="6357" w:name="_Toc531577077"/>
        <w:bookmarkStart w:id="6358" w:name="_Toc531580815"/>
        <w:bookmarkEnd w:id="6353"/>
        <w:bookmarkEnd w:id="6354"/>
        <w:bookmarkEnd w:id="6355"/>
        <w:bookmarkEnd w:id="6356"/>
        <w:bookmarkEnd w:id="6357"/>
        <w:bookmarkEnd w:id="6358"/>
      </w:tr>
      <w:tr w:rsidR="00C774DC" w:rsidRPr="00AB54FD" w:rsidDel="00817FAF" w14:paraId="55CB08D8" w14:textId="785D6DB7" w:rsidTr="00C774DC">
        <w:trPr>
          <w:ins w:id="6359" w:author="phuong vu" w:date="2018-11-22T13:51:00Z"/>
          <w:del w:id="6360" w:author="Tran Huan" w:date="2018-11-25T21:34:00Z"/>
        </w:trPr>
        <w:tc>
          <w:tcPr>
            <w:tcW w:w="2425" w:type="dxa"/>
          </w:tcPr>
          <w:p w14:paraId="0224175B" w14:textId="2E205176" w:rsidR="00C774DC" w:rsidRPr="00AB54FD" w:rsidDel="00817FAF" w:rsidRDefault="00C774DC">
            <w:pPr>
              <w:spacing w:line="276" w:lineRule="auto"/>
              <w:rPr>
                <w:ins w:id="6361" w:author="phuong vu" w:date="2018-11-22T13:51:00Z"/>
                <w:del w:id="6362" w:author="Tran Huan" w:date="2018-11-25T21:34:00Z"/>
                <w:b/>
                <w:rPrChange w:id="6363" w:author="Tran Huan" w:date="2018-12-03T03:46:00Z">
                  <w:rPr>
                    <w:ins w:id="6364" w:author="phuong vu" w:date="2018-11-22T13:51:00Z"/>
                    <w:del w:id="6365" w:author="Tran Huan" w:date="2018-11-25T21:34:00Z"/>
                    <w:b/>
                  </w:rPr>
                </w:rPrChange>
              </w:rPr>
            </w:pPr>
            <w:ins w:id="6366" w:author="phuong vu" w:date="2018-11-22T13:51:00Z">
              <w:del w:id="6367" w:author="Tran Huan" w:date="2018-11-25T21:34:00Z">
                <w:r w:rsidRPr="00AB54FD" w:rsidDel="00817FAF">
                  <w:rPr>
                    <w:b/>
                    <w:rPrChange w:id="6368" w:author="Tran Huan" w:date="2018-12-03T03:46:00Z">
                      <w:rPr>
                        <w:b/>
                      </w:rPr>
                    </w:rPrChange>
                  </w:rPr>
                  <w:delText>Tên chức năng</w:delText>
                </w:r>
                <w:bookmarkStart w:id="6369" w:name="_Toc531003379"/>
                <w:bookmarkStart w:id="6370" w:name="_Toc531005296"/>
                <w:bookmarkStart w:id="6371" w:name="_Toc531569489"/>
                <w:bookmarkStart w:id="6372" w:name="_Toc531573337"/>
                <w:bookmarkStart w:id="6373" w:name="_Toc531577078"/>
                <w:bookmarkStart w:id="6374" w:name="_Toc531580816"/>
                <w:bookmarkEnd w:id="6369"/>
                <w:bookmarkEnd w:id="6370"/>
                <w:bookmarkEnd w:id="6371"/>
                <w:bookmarkEnd w:id="6372"/>
                <w:bookmarkEnd w:id="6373"/>
                <w:bookmarkEnd w:id="6374"/>
              </w:del>
            </w:ins>
          </w:p>
        </w:tc>
        <w:tc>
          <w:tcPr>
            <w:tcW w:w="6686" w:type="dxa"/>
          </w:tcPr>
          <w:p w14:paraId="3DA09D9B" w14:textId="6CB1B443" w:rsidR="00C774DC" w:rsidRPr="00760245" w:rsidDel="00817FAF" w:rsidRDefault="00C774DC">
            <w:pPr>
              <w:spacing w:line="276" w:lineRule="auto"/>
              <w:rPr>
                <w:ins w:id="6375" w:author="phuong vu" w:date="2018-11-22T13:51:00Z"/>
                <w:del w:id="6376" w:author="Tran Huan" w:date="2018-11-25T21:34:00Z"/>
                <w:rPrChange w:id="6377" w:author="Tran Huan" w:date="2018-11-25T22:20:00Z">
                  <w:rPr>
                    <w:ins w:id="6378" w:author="phuong vu" w:date="2018-11-22T13:51:00Z"/>
                    <w:del w:id="6379" w:author="Tran Huan" w:date="2018-11-25T21:34:00Z"/>
                    <w:lang w:val="en-US"/>
                  </w:rPr>
                </w:rPrChange>
              </w:rPr>
            </w:pPr>
            <w:ins w:id="6380" w:author="phuong vu" w:date="2018-11-22T13:51:00Z">
              <w:del w:id="6381" w:author="Tran Huan" w:date="2018-11-25T21:34:00Z">
                <w:r w:rsidRPr="00AB54FD" w:rsidDel="00817FAF">
                  <w:rPr>
                    <w:rPrChange w:id="6382" w:author="Tran Huan" w:date="2018-12-03T03:46:00Z">
                      <w:rPr/>
                    </w:rPrChange>
                  </w:rPr>
                  <w:delText>Tìm kiếm đơn hàng</w:delText>
                </w:r>
                <w:bookmarkStart w:id="6383" w:name="_Toc531003380"/>
                <w:bookmarkStart w:id="6384" w:name="_Toc531005297"/>
                <w:bookmarkStart w:id="6385" w:name="_Toc531569490"/>
                <w:bookmarkStart w:id="6386" w:name="_Toc531573338"/>
                <w:bookmarkStart w:id="6387" w:name="_Toc531577079"/>
                <w:bookmarkStart w:id="6388" w:name="_Toc531580817"/>
                <w:bookmarkEnd w:id="6383"/>
                <w:bookmarkEnd w:id="6384"/>
                <w:bookmarkEnd w:id="6385"/>
                <w:bookmarkEnd w:id="6386"/>
                <w:bookmarkEnd w:id="6387"/>
                <w:bookmarkEnd w:id="6388"/>
              </w:del>
            </w:ins>
          </w:p>
        </w:tc>
        <w:bookmarkStart w:id="6389" w:name="_Toc531003381"/>
        <w:bookmarkStart w:id="6390" w:name="_Toc531005298"/>
        <w:bookmarkStart w:id="6391" w:name="_Toc531569491"/>
        <w:bookmarkStart w:id="6392" w:name="_Toc531573339"/>
        <w:bookmarkStart w:id="6393" w:name="_Toc531577080"/>
        <w:bookmarkStart w:id="6394" w:name="_Toc531580818"/>
        <w:bookmarkEnd w:id="6389"/>
        <w:bookmarkEnd w:id="6390"/>
        <w:bookmarkEnd w:id="6391"/>
        <w:bookmarkEnd w:id="6392"/>
        <w:bookmarkEnd w:id="6393"/>
        <w:bookmarkEnd w:id="6394"/>
      </w:tr>
      <w:tr w:rsidR="00C774DC" w:rsidRPr="00AB54FD" w:rsidDel="00817FAF" w14:paraId="40E492D4" w14:textId="2FAF28F8" w:rsidTr="00C774DC">
        <w:trPr>
          <w:ins w:id="6395" w:author="phuong vu" w:date="2018-11-22T13:51:00Z"/>
          <w:del w:id="6396" w:author="Tran Huan" w:date="2018-11-25T21:34:00Z"/>
        </w:trPr>
        <w:tc>
          <w:tcPr>
            <w:tcW w:w="2425" w:type="dxa"/>
          </w:tcPr>
          <w:p w14:paraId="691F2686" w14:textId="4936BA3E" w:rsidR="00C774DC" w:rsidRPr="00AB54FD" w:rsidDel="00817FAF" w:rsidRDefault="00C774DC">
            <w:pPr>
              <w:spacing w:line="276" w:lineRule="auto"/>
              <w:rPr>
                <w:ins w:id="6397" w:author="phuong vu" w:date="2018-11-22T13:51:00Z"/>
                <w:del w:id="6398" w:author="Tran Huan" w:date="2018-11-25T21:34:00Z"/>
                <w:b/>
                <w:rPrChange w:id="6399" w:author="Tran Huan" w:date="2018-12-03T03:46:00Z">
                  <w:rPr>
                    <w:ins w:id="6400" w:author="phuong vu" w:date="2018-11-22T13:51:00Z"/>
                    <w:del w:id="6401" w:author="Tran Huan" w:date="2018-11-25T21:34:00Z"/>
                    <w:b/>
                  </w:rPr>
                </w:rPrChange>
              </w:rPr>
            </w:pPr>
            <w:ins w:id="6402" w:author="phuong vu" w:date="2018-11-22T13:51:00Z">
              <w:del w:id="6403" w:author="Tran Huan" w:date="2018-11-25T21:34:00Z">
                <w:r w:rsidRPr="00AB54FD" w:rsidDel="00817FAF">
                  <w:rPr>
                    <w:b/>
                    <w:rPrChange w:id="6404" w:author="Tran Huan" w:date="2018-12-03T03:46:00Z">
                      <w:rPr>
                        <w:b/>
                      </w:rPr>
                    </w:rPrChange>
                  </w:rPr>
                  <w:delText>Đối tượng sử dụng</w:delText>
                </w:r>
                <w:bookmarkStart w:id="6405" w:name="_Toc531003382"/>
                <w:bookmarkStart w:id="6406" w:name="_Toc531005299"/>
                <w:bookmarkStart w:id="6407" w:name="_Toc531569492"/>
                <w:bookmarkStart w:id="6408" w:name="_Toc531573340"/>
                <w:bookmarkStart w:id="6409" w:name="_Toc531577081"/>
                <w:bookmarkStart w:id="6410" w:name="_Toc531580819"/>
                <w:bookmarkEnd w:id="6405"/>
                <w:bookmarkEnd w:id="6406"/>
                <w:bookmarkEnd w:id="6407"/>
                <w:bookmarkEnd w:id="6408"/>
                <w:bookmarkEnd w:id="6409"/>
                <w:bookmarkEnd w:id="6410"/>
              </w:del>
            </w:ins>
          </w:p>
        </w:tc>
        <w:tc>
          <w:tcPr>
            <w:tcW w:w="6686" w:type="dxa"/>
          </w:tcPr>
          <w:p w14:paraId="6B15DDA2" w14:textId="26694600" w:rsidR="00C774DC" w:rsidRPr="00760245" w:rsidDel="00817FAF" w:rsidRDefault="00C774DC">
            <w:pPr>
              <w:spacing w:line="276" w:lineRule="auto"/>
              <w:rPr>
                <w:ins w:id="6411" w:author="phuong vu" w:date="2018-11-22T13:51:00Z"/>
                <w:del w:id="6412" w:author="Tran Huan" w:date="2018-11-25T21:34:00Z"/>
                <w:rPrChange w:id="6413" w:author="Tran Huan" w:date="2018-11-25T22:20:00Z">
                  <w:rPr>
                    <w:ins w:id="6414" w:author="phuong vu" w:date="2018-11-22T13:51:00Z"/>
                    <w:del w:id="6415" w:author="Tran Huan" w:date="2018-11-25T21:34:00Z"/>
                    <w:lang w:val="en-US"/>
                  </w:rPr>
                </w:rPrChange>
              </w:rPr>
            </w:pPr>
            <w:ins w:id="6416" w:author="phuong vu" w:date="2018-11-22T13:51:00Z">
              <w:del w:id="6417" w:author="Tran Huan" w:date="2018-11-25T21:34:00Z">
                <w:r w:rsidRPr="00760245" w:rsidDel="00817FAF">
                  <w:rPr>
                    <w:rPrChange w:id="6418" w:author="Tran Huan" w:date="2018-11-25T22:20:00Z">
                      <w:rPr>
                        <w:lang w:val="en-US"/>
                      </w:rPr>
                    </w:rPrChange>
                  </w:rPr>
                  <w:delText>Nhân viên cửa hàng</w:delText>
                </w:r>
                <w:bookmarkStart w:id="6419" w:name="_Toc531003383"/>
                <w:bookmarkStart w:id="6420" w:name="_Toc531005300"/>
                <w:bookmarkStart w:id="6421" w:name="_Toc531569493"/>
                <w:bookmarkStart w:id="6422" w:name="_Toc531573341"/>
                <w:bookmarkStart w:id="6423" w:name="_Toc531577082"/>
                <w:bookmarkStart w:id="6424" w:name="_Toc531580820"/>
                <w:bookmarkEnd w:id="6419"/>
                <w:bookmarkEnd w:id="6420"/>
                <w:bookmarkEnd w:id="6421"/>
                <w:bookmarkEnd w:id="6422"/>
                <w:bookmarkEnd w:id="6423"/>
                <w:bookmarkEnd w:id="6424"/>
              </w:del>
            </w:ins>
          </w:p>
        </w:tc>
        <w:bookmarkStart w:id="6425" w:name="_Toc531003384"/>
        <w:bookmarkStart w:id="6426" w:name="_Toc531005301"/>
        <w:bookmarkStart w:id="6427" w:name="_Toc531569494"/>
        <w:bookmarkStart w:id="6428" w:name="_Toc531573342"/>
        <w:bookmarkStart w:id="6429" w:name="_Toc531577083"/>
        <w:bookmarkStart w:id="6430" w:name="_Toc531580821"/>
        <w:bookmarkEnd w:id="6425"/>
        <w:bookmarkEnd w:id="6426"/>
        <w:bookmarkEnd w:id="6427"/>
        <w:bookmarkEnd w:id="6428"/>
        <w:bookmarkEnd w:id="6429"/>
        <w:bookmarkEnd w:id="6430"/>
      </w:tr>
      <w:tr w:rsidR="00C774DC" w:rsidRPr="00AB54FD" w:rsidDel="00817FAF" w14:paraId="08C09361" w14:textId="092B26C8" w:rsidTr="00C774DC">
        <w:trPr>
          <w:ins w:id="6431" w:author="phuong vu" w:date="2018-11-22T13:51:00Z"/>
          <w:del w:id="6432" w:author="Tran Huan" w:date="2018-11-25T21:34:00Z"/>
        </w:trPr>
        <w:tc>
          <w:tcPr>
            <w:tcW w:w="2425" w:type="dxa"/>
          </w:tcPr>
          <w:p w14:paraId="1BE195FA" w14:textId="0D9FC41F" w:rsidR="00C774DC" w:rsidRPr="00AB54FD" w:rsidDel="00817FAF" w:rsidRDefault="00C774DC">
            <w:pPr>
              <w:spacing w:line="276" w:lineRule="auto"/>
              <w:rPr>
                <w:ins w:id="6433" w:author="phuong vu" w:date="2018-11-22T13:51:00Z"/>
                <w:del w:id="6434" w:author="Tran Huan" w:date="2018-11-25T21:34:00Z"/>
                <w:b/>
                <w:rPrChange w:id="6435" w:author="Tran Huan" w:date="2018-12-03T03:46:00Z">
                  <w:rPr>
                    <w:ins w:id="6436" w:author="phuong vu" w:date="2018-11-22T13:51:00Z"/>
                    <w:del w:id="6437" w:author="Tran Huan" w:date="2018-11-25T21:34:00Z"/>
                    <w:b/>
                  </w:rPr>
                </w:rPrChange>
              </w:rPr>
            </w:pPr>
            <w:ins w:id="6438" w:author="phuong vu" w:date="2018-11-22T13:51:00Z">
              <w:del w:id="6439" w:author="Tran Huan" w:date="2018-11-25T21:34:00Z">
                <w:r w:rsidRPr="00AB54FD" w:rsidDel="00817FAF">
                  <w:rPr>
                    <w:b/>
                    <w:rPrChange w:id="6440" w:author="Tran Huan" w:date="2018-12-03T03:46:00Z">
                      <w:rPr>
                        <w:b/>
                      </w:rPr>
                    </w:rPrChange>
                  </w:rPr>
                  <w:delText>Tiền điều kiện</w:delText>
                </w:r>
                <w:bookmarkStart w:id="6441" w:name="_Toc531003385"/>
                <w:bookmarkStart w:id="6442" w:name="_Toc531005302"/>
                <w:bookmarkStart w:id="6443" w:name="_Toc531569495"/>
                <w:bookmarkStart w:id="6444" w:name="_Toc531573343"/>
                <w:bookmarkStart w:id="6445" w:name="_Toc531577084"/>
                <w:bookmarkStart w:id="6446" w:name="_Toc531580822"/>
                <w:bookmarkEnd w:id="6441"/>
                <w:bookmarkEnd w:id="6442"/>
                <w:bookmarkEnd w:id="6443"/>
                <w:bookmarkEnd w:id="6444"/>
                <w:bookmarkEnd w:id="6445"/>
                <w:bookmarkEnd w:id="6446"/>
              </w:del>
            </w:ins>
          </w:p>
        </w:tc>
        <w:tc>
          <w:tcPr>
            <w:tcW w:w="6686" w:type="dxa"/>
          </w:tcPr>
          <w:p w14:paraId="38434BD2" w14:textId="6AB6FD95" w:rsidR="00C774DC" w:rsidRPr="000245EB" w:rsidDel="00817FAF" w:rsidRDefault="00C774DC">
            <w:pPr>
              <w:spacing w:line="276" w:lineRule="auto"/>
              <w:rPr>
                <w:ins w:id="6447" w:author="phuong vu" w:date="2018-11-22T13:51:00Z"/>
                <w:del w:id="6448" w:author="Tran Huan" w:date="2018-11-25T21:34:00Z"/>
                <w:rPrChange w:id="6449" w:author="Tran Huan" w:date="2018-11-25T16:08:00Z">
                  <w:rPr>
                    <w:ins w:id="6450" w:author="phuong vu" w:date="2018-11-22T13:51:00Z"/>
                    <w:del w:id="6451" w:author="Tran Huan" w:date="2018-11-25T21:34:00Z"/>
                    <w:lang w:val="en-US"/>
                  </w:rPr>
                </w:rPrChange>
              </w:rPr>
            </w:pPr>
            <w:ins w:id="6452" w:author="phuong vu" w:date="2018-11-22T13:51:00Z">
              <w:del w:id="6453" w:author="Tran Huan" w:date="2018-11-25T21:34:00Z">
                <w:r w:rsidRPr="000245EB" w:rsidDel="00817FAF">
                  <w:rPr>
                    <w:rPrChange w:id="6454" w:author="Tran Huan" w:date="2018-11-25T16:08:00Z">
                      <w:rPr>
                        <w:lang w:val="en-US"/>
                      </w:rPr>
                    </w:rPrChange>
                  </w:rPr>
                  <w:delText>Truy cập được trang web quản lí và đăng nhập thành công vào hệ thống.</w:delText>
                </w:r>
                <w:bookmarkStart w:id="6455" w:name="_Toc531003386"/>
                <w:bookmarkStart w:id="6456" w:name="_Toc531005303"/>
                <w:bookmarkStart w:id="6457" w:name="_Toc531569496"/>
                <w:bookmarkStart w:id="6458" w:name="_Toc531573344"/>
                <w:bookmarkStart w:id="6459" w:name="_Toc531577085"/>
                <w:bookmarkStart w:id="6460" w:name="_Toc531580823"/>
                <w:bookmarkEnd w:id="6455"/>
                <w:bookmarkEnd w:id="6456"/>
                <w:bookmarkEnd w:id="6457"/>
                <w:bookmarkEnd w:id="6458"/>
                <w:bookmarkEnd w:id="6459"/>
                <w:bookmarkEnd w:id="6460"/>
              </w:del>
            </w:ins>
          </w:p>
        </w:tc>
        <w:bookmarkStart w:id="6461" w:name="_Toc531003387"/>
        <w:bookmarkStart w:id="6462" w:name="_Toc531005304"/>
        <w:bookmarkStart w:id="6463" w:name="_Toc531569497"/>
        <w:bookmarkStart w:id="6464" w:name="_Toc531573345"/>
        <w:bookmarkStart w:id="6465" w:name="_Toc531577086"/>
        <w:bookmarkStart w:id="6466" w:name="_Toc531580824"/>
        <w:bookmarkEnd w:id="6461"/>
        <w:bookmarkEnd w:id="6462"/>
        <w:bookmarkEnd w:id="6463"/>
        <w:bookmarkEnd w:id="6464"/>
        <w:bookmarkEnd w:id="6465"/>
        <w:bookmarkEnd w:id="6466"/>
      </w:tr>
      <w:tr w:rsidR="00C774DC" w:rsidRPr="00AB54FD" w:rsidDel="00817FAF" w14:paraId="63A063BF" w14:textId="3FA129DE" w:rsidTr="00C774DC">
        <w:trPr>
          <w:ins w:id="6467" w:author="phuong vu" w:date="2018-11-22T13:51:00Z"/>
          <w:del w:id="6468" w:author="Tran Huan" w:date="2018-11-25T21:34:00Z"/>
        </w:trPr>
        <w:tc>
          <w:tcPr>
            <w:tcW w:w="2425" w:type="dxa"/>
          </w:tcPr>
          <w:p w14:paraId="5EE2ACC7" w14:textId="7444893A" w:rsidR="00C774DC" w:rsidRPr="00AB54FD" w:rsidDel="00817FAF" w:rsidRDefault="00C774DC">
            <w:pPr>
              <w:spacing w:line="276" w:lineRule="auto"/>
              <w:rPr>
                <w:ins w:id="6469" w:author="phuong vu" w:date="2018-11-22T13:51:00Z"/>
                <w:del w:id="6470" w:author="Tran Huan" w:date="2018-11-25T21:34:00Z"/>
                <w:b/>
                <w:rPrChange w:id="6471" w:author="Tran Huan" w:date="2018-12-03T03:46:00Z">
                  <w:rPr>
                    <w:ins w:id="6472" w:author="phuong vu" w:date="2018-11-22T13:51:00Z"/>
                    <w:del w:id="6473" w:author="Tran Huan" w:date="2018-11-25T21:34:00Z"/>
                    <w:b/>
                  </w:rPr>
                </w:rPrChange>
              </w:rPr>
            </w:pPr>
            <w:ins w:id="6474" w:author="phuong vu" w:date="2018-11-22T13:51:00Z">
              <w:del w:id="6475" w:author="Tran Huan" w:date="2018-11-25T21:34:00Z">
                <w:r w:rsidRPr="00AB54FD" w:rsidDel="00817FAF">
                  <w:rPr>
                    <w:b/>
                    <w:rPrChange w:id="6476" w:author="Tran Huan" w:date="2018-12-03T03:46:00Z">
                      <w:rPr>
                        <w:b/>
                      </w:rPr>
                    </w:rPrChange>
                  </w:rPr>
                  <w:delText>Cách xử lí</w:delText>
                </w:r>
                <w:bookmarkStart w:id="6477" w:name="_Toc531003388"/>
                <w:bookmarkStart w:id="6478" w:name="_Toc531005305"/>
                <w:bookmarkStart w:id="6479" w:name="_Toc531569498"/>
                <w:bookmarkStart w:id="6480" w:name="_Toc531573346"/>
                <w:bookmarkStart w:id="6481" w:name="_Toc531577087"/>
                <w:bookmarkStart w:id="6482" w:name="_Toc531580825"/>
                <w:bookmarkEnd w:id="6477"/>
                <w:bookmarkEnd w:id="6478"/>
                <w:bookmarkEnd w:id="6479"/>
                <w:bookmarkEnd w:id="6480"/>
                <w:bookmarkEnd w:id="6481"/>
                <w:bookmarkEnd w:id="6482"/>
              </w:del>
            </w:ins>
          </w:p>
        </w:tc>
        <w:tc>
          <w:tcPr>
            <w:tcW w:w="6686" w:type="dxa"/>
          </w:tcPr>
          <w:p w14:paraId="390B4581" w14:textId="7E3DE62F" w:rsidR="00C774DC" w:rsidRPr="000245EB" w:rsidDel="00817FAF" w:rsidRDefault="00C774DC">
            <w:pPr>
              <w:spacing w:line="276" w:lineRule="auto"/>
              <w:rPr>
                <w:ins w:id="6483" w:author="phuong vu" w:date="2018-11-22T13:51:00Z"/>
                <w:del w:id="6484" w:author="Tran Huan" w:date="2018-11-25T21:34:00Z"/>
                <w:rPrChange w:id="6485" w:author="Tran Huan" w:date="2018-11-25T16:08:00Z">
                  <w:rPr>
                    <w:ins w:id="6486" w:author="phuong vu" w:date="2018-11-22T13:51:00Z"/>
                    <w:del w:id="6487" w:author="Tran Huan" w:date="2018-11-25T21:34:00Z"/>
                    <w:lang w:val="en-US"/>
                  </w:rPr>
                </w:rPrChange>
              </w:rPr>
            </w:pPr>
            <w:ins w:id="6488" w:author="phuong vu" w:date="2018-11-22T13:51:00Z">
              <w:del w:id="6489" w:author="Tran Huan" w:date="2018-11-25T21:34:00Z">
                <w:r w:rsidRPr="000245EB" w:rsidDel="00817FAF">
                  <w:rPr>
                    <w:rPrChange w:id="6490" w:author="Tran Huan" w:date="2018-11-25T16:08:00Z">
                      <w:rPr>
                        <w:lang w:val="en-US"/>
                      </w:rPr>
                    </w:rPrChange>
                  </w:rPr>
                  <w:delText xml:space="preserve">Bước 1: Chọn một trong ba hình thức để tìm kiếm: Quét mã QR – Code, tên khách hàng hoặc mã đơn hàng. </w:delText>
                </w:r>
                <w:bookmarkStart w:id="6491" w:name="_Toc531003389"/>
                <w:bookmarkStart w:id="6492" w:name="_Toc531005306"/>
                <w:bookmarkStart w:id="6493" w:name="_Toc531569499"/>
                <w:bookmarkStart w:id="6494" w:name="_Toc531573347"/>
                <w:bookmarkStart w:id="6495" w:name="_Toc531577088"/>
                <w:bookmarkStart w:id="6496" w:name="_Toc531580826"/>
                <w:bookmarkEnd w:id="6491"/>
                <w:bookmarkEnd w:id="6492"/>
                <w:bookmarkEnd w:id="6493"/>
                <w:bookmarkEnd w:id="6494"/>
                <w:bookmarkEnd w:id="6495"/>
                <w:bookmarkEnd w:id="6496"/>
              </w:del>
            </w:ins>
          </w:p>
          <w:p w14:paraId="00763F55" w14:textId="099549FA" w:rsidR="00C774DC" w:rsidRPr="000245EB" w:rsidDel="00817FAF" w:rsidRDefault="00C774DC">
            <w:pPr>
              <w:spacing w:line="276" w:lineRule="auto"/>
              <w:rPr>
                <w:ins w:id="6497" w:author="phuong vu" w:date="2018-11-22T13:51:00Z"/>
                <w:del w:id="6498" w:author="Tran Huan" w:date="2018-11-25T21:34:00Z"/>
                <w:rPrChange w:id="6499" w:author="Tran Huan" w:date="2018-11-25T16:08:00Z">
                  <w:rPr>
                    <w:ins w:id="6500" w:author="phuong vu" w:date="2018-11-22T13:51:00Z"/>
                    <w:del w:id="6501" w:author="Tran Huan" w:date="2018-11-25T21:34:00Z"/>
                    <w:lang w:val="en-US"/>
                  </w:rPr>
                </w:rPrChange>
              </w:rPr>
            </w:pPr>
            <w:ins w:id="6502" w:author="phuong vu" w:date="2018-11-22T13:51:00Z">
              <w:del w:id="6503" w:author="Tran Huan" w:date="2018-11-25T21:34:00Z">
                <w:r w:rsidRPr="000245EB" w:rsidDel="00817FAF">
                  <w:rPr>
                    <w:rPrChange w:id="6504" w:author="Tran Huan" w:date="2018-11-25T16:08:00Z">
                      <w:rPr>
                        <w:lang w:val="en-US"/>
                      </w:rPr>
                    </w:rPrChange>
                  </w:rPr>
                  <w:delText>Bước 2: Nhập các thông tin yêu cầu.</w:delText>
                </w:r>
                <w:bookmarkStart w:id="6505" w:name="_Toc531003390"/>
                <w:bookmarkStart w:id="6506" w:name="_Toc531005307"/>
                <w:bookmarkStart w:id="6507" w:name="_Toc531569500"/>
                <w:bookmarkStart w:id="6508" w:name="_Toc531573348"/>
                <w:bookmarkStart w:id="6509" w:name="_Toc531577089"/>
                <w:bookmarkStart w:id="6510" w:name="_Toc531580827"/>
                <w:bookmarkEnd w:id="6505"/>
                <w:bookmarkEnd w:id="6506"/>
                <w:bookmarkEnd w:id="6507"/>
                <w:bookmarkEnd w:id="6508"/>
                <w:bookmarkEnd w:id="6509"/>
                <w:bookmarkEnd w:id="6510"/>
              </w:del>
            </w:ins>
          </w:p>
          <w:p w14:paraId="53684EB5" w14:textId="4EAC3604" w:rsidR="00C774DC" w:rsidRPr="000245EB" w:rsidDel="00817FAF" w:rsidRDefault="00C774DC">
            <w:pPr>
              <w:spacing w:line="276" w:lineRule="auto"/>
              <w:rPr>
                <w:ins w:id="6511" w:author="phuong vu" w:date="2018-11-22T13:51:00Z"/>
                <w:del w:id="6512" w:author="Tran Huan" w:date="2018-11-25T21:34:00Z"/>
                <w:rPrChange w:id="6513" w:author="Tran Huan" w:date="2018-11-25T16:08:00Z">
                  <w:rPr>
                    <w:ins w:id="6514" w:author="phuong vu" w:date="2018-11-22T13:51:00Z"/>
                    <w:del w:id="6515" w:author="Tran Huan" w:date="2018-11-25T21:34:00Z"/>
                    <w:lang w:val="en-US"/>
                  </w:rPr>
                </w:rPrChange>
              </w:rPr>
            </w:pPr>
            <w:ins w:id="6516" w:author="phuong vu" w:date="2018-11-22T13:51:00Z">
              <w:del w:id="6517" w:author="Tran Huan" w:date="2018-11-25T21:34:00Z">
                <w:r w:rsidRPr="000245EB" w:rsidDel="00817FAF">
                  <w:rPr>
                    <w:rPrChange w:id="6518" w:author="Tran Huan" w:date="2018-11-25T16:08:00Z">
                      <w:rPr>
                        <w:lang w:val="en-US"/>
                      </w:rPr>
                    </w:rPrChange>
                  </w:rPr>
                  <w:delText xml:space="preserve">Bước 3: Nhấn nút </w:delText>
                </w:r>
                <w:r w:rsidRPr="000245EB" w:rsidDel="00817FAF">
                  <w:rPr>
                    <w:i/>
                    <w:rPrChange w:id="6519" w:author="Tran Huan" w:date="2018-11-25T16:08:00Z">
                      <w:rPr>
                        <w:i/>
                        <w:lang w:val="en-US"/>
                      </w:rPr>
                    </w:rPrChange>
                  </w:rPr>
                  <w:delText>“tìm kiếm”.</w:delText>
                </w:r>
                <w:bookmarkStart w:id="6520" w:name="_Toc531003391"/>
                <w:bookmarkStart w:id="6521" w:name="_Toc531005308"/>
                <w:bookmarkStart w:id="6522" w:name="_Toc531569501"/>
                <w:bookmarkStart w:id="6523" w:name="_Toc531573349"/>
                <w:bookmarkStart w:id="6524" w:name="_Toc531577090"/>
                <w:bookmarkStart w:id="6525" w:name="_Toc531580828"/>
                <w:bookmarkEnd w:id="6520"/>
                <w:bookmarkEnd w:id="6521"/>
                <w:bookmarkEnd w:id="6522"/>
                <w:bookmarkEnd w:id="6523"/>
                <w:bookmarkEnd w:id="6524"/>
                <w:bookmarkEnd w:id="6525"/>
              </w:del>
            </w:ins>
          </w:p>
        </w:tc>
        <w:bookmarkStart w:id="6526" w:name="_Toc531003392"/>
        <w:bookmarkStart w:id="6527" w:name="_Toc531005309"/>
        <w:bookmarkStart w:id="6528" w:name="_Toc531569502"/>
        <w:bookmarkStart w:id="6529" w:name="_Toc531573350"/>
        <w:bookmarkStart w:id="6530" w:name="_Toc531577091"/>
        <w:bookmarkStart w:id="6531" w:name="_Toc531580829"/>
        <w:bookmarkEnd w:id="6526"/>
        <w:bookmarkEnd w:id="6527"/>
        <w:bookmarkEnd w:id="6528"/>
        <w:bookmarkEnd w:id="6529"/>
        <w:bookmarkEnd w:id="6530"/>
        <w:bookmarkEnd w:id="6531"/>
      </w:tr>
      <w:tr w:rsidR="00C774DC" w:rsidRPr="00AB54FD" w:rsidDel="00817FAF" w14:paraId="118628D3" w14:textId="75EC7AA0" w:rsidTr="00C774DC">
        <w:trPr>
          <w:ins w:id="6532" w:author="phuong vu" w:date="2018-11-22T13:51:00Z"/>
          <w:del w:id="6533" w:author="Tran Huan" w:date="2018-11-25T21:34:00Z"/>
        </w:trPr>
        <w:tc>
          <w:tcPr>
            <w:tcW w:w="2425" w:type="dxa"/>
          </w:tcPr>
          <w:p w14:paraId="1B1F9492" w14:textId="1D2BC4C1" w:rsidR="00C774DC" w:rsidRPr="00AB54FD" w:rsidDel="00817FAF" w:rsidRDefault="00C774DC">
            <w:pPr>
              <w:spacing w:line="276" w:lineRule="auto"/>
              <w:rPr>
                <w:ins w:id="6534" w:author="phuong vu" w:date="2018-11-22T13:51:00Z"/>
                <w:del w:id="6535" w:author="Tran Huan" w:date="2018-11-25T21:34:00Z"/>
                <w:b/>
                <w:rPrChange w:id="6536" w:author="Tran Huan" w:date="2018-12-03T03:46:00Z">
                  <w:rPr>
                    <w:ins w:id="6537" w:author="phuong vu" w:date="2018-11-22T13:51:00Z"/>
                    <w:del w:id="6538" w:author="Tran Huan" w:date="2018-11-25T21:34:00Z"/>
                    <w:b/>
                  </w:rPr>
                </w:rPrChange>
              </w:rPr>
            </w:pPr>
            <w:ins w:id="6539" w:author="phuong vu" w:date="2018-11-22T13:51:00Z">
              <w:del w:id="6540" w:author="Tran Huan" w:date="2018-11-25T21:34:00Z">
                <w:r w:rsidRPr="00AB54FD" w:rsidDel="00817FAF">
                  <w:rPr>
                    <w:b/>
                    <w:rPrChange w:id="6541" w:author="Tran Huan" w:date="2018-12-03T03:46:00Z">
                      <w:rPr>
                        <w:b/>
                      </w:rPr>
                    </w:rPrChange>
                  </w:rPr>
                  <w:delText>Kết quả</w:delText>
                </w:r>
                <w:bookmarkStart w:id="6542" w:name="_Toc531003393"/>
                <w:bookmarkStart w:id="6543" w:name="_Toc531005310"/>
                <w:bookmarkStart w:id="6544" w:name="_Toc531569503"/>
                <w:bookmarkStart w:id="6545" w:name="_Toc531573351"/>
                <w:bookmarkStart w:id="6546" w:name="_Toc531577092"/>
                <w:bookmarkStart w:id="6547" w:name="_Toc531580830"/>
                <w:bookmarkEnd w:id="6542"/>
                <w:bookmarkEnd w:id="6543"/>
                <w:bookmarkEnd w:id="6544"/>
                <w:bookmarkEnd w:id="6545"/>
                <w:bookmarkEnd w:id="6546"/>
                <w:bookmarkEnd w:id="6547"/>
              </w:del>
            </w:ins>
          </w:p>
        </w:tc>
        <w:tc>
          <w:tcPr>
            <w:tcW w:w="6686" w:type="dxa"/>
          </w:tcPr>
          <w:p w14:paraId="25935405" w14:textId="14CE2A0D" w:rsidR="00C774DC" w:rsidRPr="000245EB" w:rsidDel="00817FAF" w:rsidRDefault="00C774DC">
            <w:pPr>
              <w:spacing w:line="276" w:lineRule="auto"/>
              <w:rPr>
                <w:ins w:id="6548" w:author="phuong vu" w:date="2018-11-22T13:51:00Z"/>
                <w:del w:id="6549" w:author="Tran Huan" w:date="2018-11-25T21:34:00Z"/>
                <w:rPrChange w:id="6550" w:author="Tran Huan" w:date="2018-11-25T16:08:00Z">
                  <w:rPr>
                    <w:ins w:id="6551" w:author="phuong vu" w:date="2018-11-22T13:51:00Z"/>
                    <w:del w:id="6552" w:author="Tran Huan" w:date="2018-11-25T21:34:00Z"/>
                    <w:lang w:val="en-US"/>
                  </w:rPr>
                </w:rPrChange>
              </w:rPr>
            </w:pPr>
            <w:ins w:id="6553" w:author="phuong vu" w:date="2018-11-22T13:51:00Z">
              <w:del w:id="6554" w:author="Tran Huan" w:date="2018-11-25T21:34:00Z">
                <w:r w:rsidRPr="000245EB" w:rsidDel="00817FAF">
                  <w:rPr>
                    <w:rPrChange w:id="6555" w:author="Tran Huan" w:date="2018-11-25T16:08:00Z">
                      <w:rPr>
                        <w:lang w:val="en-US"/>
                      </w:rPr>
                    </w:rPrChange>
                  </w:rPr>
                  <w:delText>Hiển thị kết quả mởi khung kế bên khung tìm kiếm.</w:delText>
                </w:r>
                <w:bookmarkStart w:id="6556" w:name="_Toc531003394"/>
                <w:bookmarkStart w:id="6557" w:name="_Toc531005311"/>
                <w:bookmarkStart w:id="6558" w:name="_Toc531569504"/>
                <w:bookmarkStart w:id="6559" w:name="_Toc531573352"/>
                <w:bookmarkStart w:id="6560" w:name="_Toc531577093"/>
                <w:bookmarkStart w:id="6561" w:name="_Toc531580831"/>
                <w:bookmarkEnd w:id="6556"/>
                <w:bookmarkEnd w:id="6557"/>
                <w:bookmarkEnd w:id="6558"/>
                <w:bookmarkEnd w:id="6559"/>
                <w:bookmarkEnd w:id="6560"/>
                <w:bookmarkEnd w:id="6561"/>
              </w:del>
            </w:ins>
          </w:p>
          <w:p w14:paraId="200B1963" w14:textId="62341A82" w:rsidR="00C774DC" w:rsidRPr="000245EB" w:rsidDel="00817FAF" w:rsidRDefault="00C774DC">
            <w:pPr>
              <w:spacing w:line="276" w:lineRule="auto"/>
              <w:rPr>
                <w:ins w:id="6562" w:author="phuong vu" w:date="2018-11-22T13:51:00Z"/>
                <w:del w:id="6563" w:author="Tran Huan" w:date="2018-11-25T21:34:00Z"/>
                <w:rPrChange w:id="6564" w:author="Tran Huan" w:date="2018-11-25T16:08:00Z">
                  <w:rPr>
                    <w:ins w:id="6565" w:author="phuong vu" w:date="2018-11-22T13:51:00Z"/>
                    <w:del w:id="6566" w:author="Tran Huan" w:date="2018-11-25T21:34:00Z"/>
                    <w:lang w:val="en-US"/>
                  </w:rPr>
                </w:rPrChange>
              </w:rPr>
            </w:pPr>
            <w:ins w:id="6567" w:author="phuong vu" w:date="2018-11-22T13:51:00Z">
              <w:del w:id="6568" w:author="Tran Huan" w:date="2018-11-25T21:34:00Z">
                <w:r w:rsidRPr="000245EB" w:rsidDel="00817FAF">
                  <w:rPr>
                    <w:rPrChange w:id="6569" w:author="Tran Huan" w:date="2018-11-25T16:08:00Z">
                      <w:rPr>
                        <w:lang w:val="en-US"/>
                      </w:rPr>
                    </w:rPrChange>
                  </w:rPr>
                  <w:delText>Kết quả tìm kiếm bao gồm:</w:delText>
                </w:r>
                <w:bookmarkStart w:id="6570" w:name="_Toc531003395"/>
                <w:bookmarkStart w:id="6571" w:name="_Toc531005312"/>
                <w:bookmarkStart w:id="6572" w:name="_Toc531569505"/>
                <w:bookmarkStart w:id="6573" w:name="_Toc531573353"/>
                <w:bookmarkStart w:id="6574" w:name="_Toc531577094"/>
                <w:bookmarkStart w:id="6575" w:name="_Toc531580832"/>
                <w:bookmarkEnd w:id="6570"/>
                <w:bookmarkEnd w:id="6571"/>
                <w:bookmarkEnd w:id="6572"/>
                <w:bookmarkEnd w:id="6573"/>
                <w:bookmarkEnd w:id="6574"/>
                <w:bookmarkEnd w:id="6575"/>
              </w:del>
            </w:ins>
          </w:p>
          <w:p w14:paraId="64D9AF13" w14:textId="2DE55B1B" w:rsidR="00C774DC" w:rsidRPr="000245EB" w:rsidDel="00817FAF" w:rsidRDefault="00C774DC">
            <w:pPr>
              <w:pStyle w:val="ListParagraph"/>
              <w:numPr>
                <w:ilvl w:val="0"/>
                <w:numId w:val="31"/>
              </w:numPr>
              <w:spacing w:line="276" w:lineRule="auto"/>
              <w:rPr>
                <w:ins w:id="6576" w:author="phuong vu" w:date="2018-11-22T13:51:00Z"/>
                <w:del w:id="6577" w:author="Tran Huan" w:date="2018-11-25T21:34:00Z"/>
                <w:rPrChange w:id="6578" w:author="Tran Huan" w:date="2018-11-25T16:08:00Z">
                  <w:rPr>
                    <w:ins w:id="6579" w:author="phuong vu" w:date="2018-11-22T13:51:00Z"/>
                    <w:del w:id="6580" w:author="Tran Huan" w:date="2018-11-25T21:34:00Z"/>
                    <w:lang w:val="en-US"/>
                  </w:rPr>
                </w:rPrChange>
              </w:rPr>
            </w:pPr>
            <w:ins w:id="6581" w:author="phuong vu" w:date="2018-11-22T13:51:00Z">
              <w:del w:id="6582" w:author="Tran Huan" w:date="2018-11-25T21:34:00Z">
                <w:r w:rsidRPr="000245EB" w:rsidDel="00817FAF">
                  <w:rPr>
                    <w:rPrChange w:id="6583" w:author="Tran Huan" w:date="2018-11-25T16:08:00Z">
                      <w:rPr>
                        <w:lang w:val="en-US"/>
                      </w:rPr>
                    </w:rPrChange>
                  </w:rPr>
                  <w:delText>Tên khách hàng (liên kết với trang xem thông tin chi tiết đơn hàng).</w:delText>
                </w:r>
                <w:bookmarkStart w:id="6584" w:name="_Toc531003396"/>
                <w:bookmarkStart w:id="6585" w:name="_Toc531005313"/>
                <w:bookmarkStart w:id="6586" w:name="_Toc531569506"/>
                <w:bookmarkStart w:id="6587" w:name="_Toc531573354"/>
                <w:bookmarkStart w:id="6588" w:name="_Toc531577095"/>
                <w:bookmarkStart w:id="6589" w:name="_Toc531580833"/>
                <w:bookmarkEnd w:id="6584"/>
                <w:bookmarkEnd w:id="6585"/>
                <w:bookmarkEnd w:id="6586"/>
                <w:bookmarkEnd w:id="6587"/>
                <w:bookmarkEnd w:id="6588"/>
                <w:bookmarkEnd w:id="6589"/>
              </w:del>
            </w:ins>
          </w:p>
          <w:p w14:paraId="0E1E4A04" w14:textId="70748E34" w:rsidR="00C774DC" w:rsidRPr="00760245" w:rsidDel="00817FAF" w:rsidRDefault="00C774DC">
            <w:pPr>
              <w:pStyle w:val="ListParagraph"/>
              <w:numPr>
                <w:ilvl w:val="0"/>
                <w:numId w:val="31"/>
              </w:numPr>
              <w:spacing w:line="276" w:lineRule="auto"/>
              <w:rPr>
                <w:ins w:id="6590" w:author="phuong vu" w:date="2018-11-22T13:51:00Z"/>
                <w:del w:id="6591" w:author="Tran Huan" w:date="2018-11-25T21:34:00Z"/>
                <w:rPrChange w:id="6592" w:author="Tran Huan" w:date="2018-11-25T22:20:00Z">
                  <w:rPr>
                    <w:ins w:id="6593" w:author="phuong vu" w:date="2018-11-22T13:51:00Z"/>
                    <w:del w:id="6594" w:author="Tran Huan" w:date="2018-11-25T21:34:00Z"/>
                    <w:lang w:val="en-US"/>
                  </w:rPr>
                </w:rPrChange>
              </w:rPr>
            </w:pPr>
            <w:ins w:id="6595" w:author="phuong vu" w:date="2018-11-22T13:51:00Z">
              <w:del w:id="6596" w:author="Tran Huan" w:date="2018-11-25T21:34:00Z">
                <w:r w:rsidRPr="00760245" w:rsidDel="00817FAF">
                  <w:rPr>
                    <w:rPrChange w:id="6597" w:author="Tran Huan" w:date="2018-11-25T22:20:00Z">
                      <w:rPr>
                        <w:lang w:val="en-US"/>
                      </w:rPr>
                    </w:rPrChange>
                  </w:rPr>
                  <w:delText>Số điện thoại, email</w:delText>
                </w:r>
                <w:bookmarkStart w:id="6598" w:name="_Toc531003397"/>
                <w:bookmarkStart w:id="6599" w:name="_Toc531005314"/>
                <w:bookmarkStart w:id="6600" w:name="_Toc531569507"/>
                <w:bookmarkStart w:id="6601" w:name="_Toc531573355"/>
                <w:bookmarkStart w:id="6602" w:name="_Toc531577096"/>
                <w:bookmarkStart w:id="6603" w:name="_Toc531580834"/>
                <w:bookmarkEnd w:id="6598"/>
                <w:bookmarkEnd w:id="6599"/>
                <w:bookmarkEnd w:id="6600"/>
                <w:bookmarkEnd w:id="6601"/>
                <w:bookmarkEnd w:id="6602"/>
                <w:bookmarkEnd w:id="6603"/>
              </w:del>
            </w:ins>
          </w:p>
          <w:p w14:paraId="3B0A3453" w14:textId="3F212746" w:rsidR="00C774DC" w:rsidRPr="00760245" w:rsidDel="00817FAF" w:rsidRDefault="00C774DC">
            <w:pPr>
              <w:pStyle w:val="ListParagraph"/>
              <w:numPr>
                <w:ilvl w:val="0"/>
                <w:numId w:val="31"/>
              </w:numPr>
              <w:spacing w:line="276" w:lineRule="auto"/>
              <w:rPr>
                <w:ins w:id="6604" w:author="phuong vu" w:date="2018-11-22T13:51:00Z"/>
                <w:del w:id="6605" w:author="Tran Huan" w:date="2018-11-25T21:34:00Z"/>
                <w:rPrChange w:id="6606" w:author="Tran Huan" w:date="2018-11-25T22:20:00Z">
                  <w:rPr>
                    <w:ins w:id="6607" w:author="phuong vu" w:date="2018-11-22T13:51:00Z"/>
                    <w:del w:id="6608" w:author="Tran Huan" w:date="2018-11-25T21:34:00Z"/>
                    <w:lang w:val="en-US"/>
                  </w:rPr>
                </w:rPrChange>
              </w:rPr>
            </w:pPr>
            <w:ins w:id="6609" w:author="phuong vu" w:date="2018-11-22T13:51:00Z">
              <w:del w:id="6610" w:author="Tran Huan" w:date="2018-11-25T21:34:00Z">
                <w:r w:rsidRPr="00760245" w:rsidDel="00817FAF">
                  <w:rPr>
                    <w:rPrChange w:id="6611" w:author="Tran Huan" w:date="2018-11-25T22:20:00Z">
                      <w:rPr>
                        <w:lang w:val="en-US"/>
                      </w:rPr>
                    </w:rPrChange>
                  </w:rPr>
                  <w:delText>Trạng thái đơn hàng</w:delText>
                </w:r>
                <w:bookmarkStart w:id="6612" w:name="_Toc531003398"/>
                <w:bookmarkStart w:id="6613" w:name="_Toc531005315"/>
                <w:bookmarkStart w:id="6614" w:name="_Toc531569508"/>
                <w:bookmarkStart w:id="6615" w:name="_Toc531573356"/>
                <w:bookmarkStart w:id="6616" w:name="_Toc531577097"/>
                <w:bookmarkStart w:id="6617" w:name="_Toc531580835"/>
                <w:bookmarkEnd w:id="6612"/>
                <w:bookmarkEnd w:id="6613"/>
                <w:bookmarkEnd w:id="6614"/>
                <w:bookmarkEnd w:id="6615"/>
                <w:bookmarkEnd w:id="6616"/>
                <w:bookmarkEnd w:id="6617"/>
              </w:del>
            </w:ins>
          </w:p>
        </w:tc>
        <w:bookmarkStart w:id="6618" w:name="_Toc531003399"/>
        <w:bookmarkStart w:id="6619" w:name="_Toc531005316"/>
        <w:bookmarkStart w:id="6620" w:name="_Toc531569509"/>
        <w:bookmarkStart w:id="6621" w:name="_Toc531573357"/>
        <w:bookmarkStart w:id="6622" w:name="_Toc531577098"/>
        <w:bookmarkStart w:id="6623" w:name="_Toc531580836"/>
        <w:bookmarkEnd w:id="6618"/>
        <w:bookmarkEnd w:id="6619"/>
        <w:bookmarkEnd w:id="6620"/>
        <w:bookmarkEnd w:id="6621"/>
        <w:bookmarkEnd w:id="6622"/>
        <w:bookmarkEnd w:id="6623"/>
      </w:tr>
      <w:tr w:rsidR="00C774DC" w:rsidRPr="00AB54FD" w:rsidDel="00817FAF" w14:paraId="30C7009B" w14:textId="5F6A8F34" w:rsidTr="00C774DC">
        <w:trPr>
          <w:ins w:id="6624" w:author="phuong vu" w:date="2018-11-22T13:51:00Z"/>
          <w:del w:id="6625" w:author="Tran Huan" w:date="2018-11-25T21:34:00Z"/>
        </w:trPr>
        <w:tc>
          <w:tcPr>
            <w:tcW w:w="2425" w:type="dxa"/>
          </w:tcPr>
          <w:p w14:paraId="62D8E3DE" w14:textId="0C292FEF" w:rsidR="00C774DC" w:rsidRPr="00AB54FD" w:rsidDel="00817FAF" w:rsidRDefault="00C774DC">
            <w:pPr>
              <w:spacing w:line="276" w:lineRule="auto"/>
              <w:rPr>
                <w:ins w:id="6626" w:author="phuong vu" w:date="2018-11-22T13:51:00Z"/>
                <w:del w:id="6627" w:author="Tran Huan" w:date="2018-11-25T21:34:00Z"/>
                <w:b/>
                <w:rPrChange w:id="6628" w:author="Tran Huan" w:date="2018-12-03T03:46:00Z">
                  <w:rPr>
                    <w:ins w:id="6629" w:author="phuong vu" w:date="2018-11-22T13:51:00Z"/>
                    <w:del w:id="6630" w:author="Tran Huan" w:date="2018-11-25T21:34:00Z"/>
                    <w:b/>
                  </w:rPr>
                </w:rPrChange>
              </w:rPr>
            </w:pPr>
            <w:ins w:id="6631" w:author="phuong vu" w:date="2018-11-22T13:51:00Z">
              <w:del w:id="6632" w:author="Tran Huan" w:date="2018-11-25T21:34:00Z">
                <w:r w:rsidRPr="00AB54FD" w:rsidDel="00817FAF">
                  <w:rPr>
                    <w:b/>
                    <w:rPrChange w:id="6633" w:author="Tran Huan" w:date="2018-12-03T03:46:00Z">
                      <w:rPr>
                        <w:b/>
                      </w:rPr>
                    </w:rPrChange>
                  </w:rPr>
                  <w:delText>Ghi chú</w:delText>
                </w:r>
                <w:bookmarkStart w:id="6634" w:name="_Toc531003400"/>
                <w:bookmarkStart w:id="6635" w:name="_Toc531005317"/>
                <w:bookmarkStart w:id="6636" w:name="_Toc531569510"/>
                <w:bookmarkStart w:id="6637" w:name="_Toc531573358"/>
                <w:bookmarkStart w:id="6638" w:name="_Toc531577099"/>
                <w:bookmarkStart w:id="6639" w:name="_Toc531580837"/>
                <w:bookmarkEnd w:id="6634"/>
                <w:bookmarkEnd w:id="6635"/>
                <w:bookmarkEnd w:id="6636"/>
                <w:bookmarkEnd w:id="6637"/>
                <w:bookmarkEnd w:id="6638"/>
                <w:bookmarkEnd w:id="6639"/>
              </w:del>
            </w:ins>
          </w:p>
        </w:tc>
        <w:tc>
          <w:tcPr>
            <w:tcW w:w="6686" w:type="dxa"/>
          </w:tcPr>
          <w:p w14:paraId="35AAA4D9" w14:textId="58FE503D" w:rsidR="00C774DC" w:rsidRPr="000245EB" w:rsidDel="00817FAF" w:rsidRDefault="00C774DC">
            <w:pPr>
              <w:keepNext/>
              <w:spacing w:line="276" w:lineRule="auto"/>
              <w:rPr>
                <w:ins w:id="6640" w:author="phuong vu" w:date="2018-11-22T13:51:00Z"/>
                <w:del w:id="6641" w:author="Tran Huan" w:date="2018-11-25T21:34:00Z"/>
                <w:rPrChange w:id="6642" w:author="Tran Huan" w:date="2018-11-25T16:08:00Z">
                  <w:rPr>
                    <w:ins w:id="6643" w:author="phuong vu" w:date="2018-11-22T13:51:00Z"/>
                    <w:del w:id="6644" w:author="Tran Huan" w:date="2018-11-25T21:34:00Z"/>
                    <w:lang w:val="en-US"/>
                  </w:rPr>
                </w:rPrChange>
              </w:rPr>
            </w:pPr>
            <w:ins w:id="6645" w:author="phuong vu" w:date="2018-11-22T13:51:00Z">
              <w:del w:id="6646" w:author="Tran Huan" w:date="2018-11-25T21:34:00Z">
                <w:r w:rsidRPr="000245EB" w:rsidDel="00817FAF">
                  <w:rPr>
                    <w:rPrChange w:id="6647" w:author="Tran Huan" w:date="2018-11-25T16:08:00Z">
                      <w:rPr>
                        <w:lang w:val="en-US"/>
                      </w:rPr>
                    </w:rPrChange>
                  </w:rPr>
                  <w:delText>Nếu không có thông tin nào nhập, Khi người dùng nhấn tìm kiếm, kết quả sẽ hiển thị tất cả.</w:delText>
                </w:r>
                <w:bookmarkStart w:id="6648" w:name="_Toc531003401"/>
                <w:bookmarkStart w:id="6649" w:name="_Toc531005318"/>
                <w:bookmarkStart w:id="6650" w:name="_Toc531569511"/>
                <w:bookmarkStart w:id="6651" w:name="_Toc531573359"/>
                <w:bookmarkStart w:id="6652" w:name="_Toc531577100"/>
                <w:bookmarkStart w:id="6653" w:name="_Toc531580838"/>
                <w:bookmarkEnd w:id="6648"/>
                <w:bookmarkEnd w:id="6649"/>
                <w:bookmarkEnd w:id="6650"/>
                <w:bookmarkEnd w:id="6651"/>
                <w:bookmarkEnd w:id="6652"/>
                <w:bookmarkEnd w:id="6653"/>
              </w:del>
            </w:ins>
          </w:p>
          <w:p w14:paraId="6E82F391" w14:textId="42E17C4E" w:rsidR="00C774DC" w:rsidRPr="000245EB" w:rsidDel="00817FAF" w:rsidRDefault="00C774DC">
            <w:pPr>
              <w:keepNext/>
              <w:spacing w:line="276" w:lineRule="auto"/>
              <w:rPr>
                <w:ins w:id="6654" w:author="phuong vu" w:date="2018-11-22T13:51:00Z"/>
                <w:del w:id="6655" w:author="Tran Huan" w:date="2018-11-25T21:34:00Z"/>
                <w:i/>
                <w:rPrChange w:id="6656" w:author="Tran Huan" w:date="2018-11-25T16:08:00Z">
                  <w:rPr>
                    <w:ins w:id="6657" w:author="phuong vu" w:date="2018-11-22T13:51:00Z"/>
                    <w:del w:id="6658" w:author="Tran Huan" w:date="2018-11-25T21:34:00Z"/>
                    <w:i/>
                    <w:lang w:val="en-US"/>
                  </w:rPr>
                </w:rPrChange>
              </w:rPr>
            </w:pPr>
            <w:ins w:id="6659" w:author="phuong vu" w:date="2018-11-22T13:51:00Z">
              <w:del w:id="6660" w:author="Tran Huan" w:date="2018-11-25T21:34:00Z">
                <w:r w:rsidRPr="000245EB" w:rsidDel="00817FAF">
                  <w:rPr>
                    <w:rPrChange w:id="6661" w:author="Tran Huan" w:date="2018-11-25T16:08:00Z">
                      <w:rPr>
                        <w:lang w:val="en-US"/>
                      </w:rPr>
                    </w:rPrChange>
                  </w:rPr>
                  <w:delText xml:space="preserve">Mặc định và nếu không có kết quả sẽ hiển thị </w:delText>
                </w:r>
                <w:r w:rsidRPr="000245EB" w:rsidDel="00817FAF">
                  <w:rPr>
                    <w:i/>
                    <w:rPrChange w:id="6662" w:author="Tran Huan" w:date="2018-11-25T16:08:00Z">
                      <w:rPr>
                        <w:i/>
                        <w:lang w:val="en-US"/>
                      </w:rPr>
                    </w:rPrChange>
                  </w:rPr>
                  <w:delText>“không có kết quả nào”.</w:delText>
                </w:r>
                <w:bookmarkStart w:id="6663" w:name="_Toc531003402"/>
                <w:bookmarkStart w:id="6664" w:name="_Toc531005319"/>
                <w:bookmarkStart w:id="6665" w:name="_Toc531569512"/>
                <w:bookmarkStart w:id="6666" w:name="_Toc531573360"/>
                <w:bookmarkStart w:id="6667" w:name="_Toc531577101"/>
                <w:bookmarkStart w:id="6668" w:name="_Toc531580839"/>
                <w:bookmarkEnd w:id="6663"/>
                <w:bookmarkEnd w:id="6664"/>
                <w:bookmarkEnd w:id="6665"/>
                <w:bookmarkEnd w:id="6666"/>
                <w:bookmarkEnd w:id="6667"/>
                <w:bookmarkEnd w:id="6668"/>
              </w:del>
            </w:ins>
          </w:p>
        </w:tc>
        <w:bookmarkStart w:id="6669" w:name="_Toc531003403"/>
        <w:bookmarkStart w:id="6670" w:name="_Toc531005320"/>
        <w:bookmarkStart w:id="6671" w:name="_Toc531569513"/>
        <w:bookmarkStart w:id="6672" w:name="_Toc531573361"/>
        <w:bookmarkStart w:id="6673" w:name="_Toc531577102"/>
        <w:bookmarkStart w:id="6674" w:name="_Toc531580840"/>
        <w:bookmarkEnd w:id="6669"/>
        <w:bookmarkEnd w:id="6670"/>
        <w:bookmarkEnd w:id="6671"/>
        <w:bookmarkEnd w:id="6672"/>
        <w:bookmarkEnd w:id="6673"/>
        <w:bookmarkEnd w:id="6674"/>
      </w:tr>
    </w:tbl>
    <w:p w14:paraId="5D6F08C2" w14:textId="1604BA0D" w:rsidR="00C774DC" w:rsidRPr="007C127C" w:rsidDel="00817FAF" w:rsidRDefault="00C774DC">
      <w:pPr>
        <w:spacing w:line="276" w:lineRule="auto"/>
        <w:rPr>
          <w:ins w:id="6675" w:author="phuong vu" w:date="2018-11-22T13:51:00Z"/>
          <w:del w:id="6676" w:author="Tran Huan" w:date="2018-11-25T21:34:00Z"/>
        </w:rPr>
        <w:pPrChange w:id="6677" w:author="phuong vu" w:date="2018-11-23T13:48:00Z">
          <w:pPr/>
        </w:pPrChange>
      </w:pPr>
      <w:bookmarkStart w:id="6678" w:name="_Toc531003404"/>
      <w:bookmarkStart w:id="6679" w:name="_Toc531005321"/>
      <w:bookmarkStart w:id="6680" w:name="_Toc531569514"/>
      <w:bookmarkStart w:id="6681" w:name="_Toc531573362"/>
      <w:bookmarkStart w:id="6682" w:name="_Toc531577103"/>
      <w:bookmarkStart w:id="6683" w:name="_Toc531580841"/>
      <w:bookmarkEnd w:id="6678"/>
      <w:bookmarkEnd w:id="6679"/>
      <w:bookmarkEnd w:id="6680"/>
      <w:bookmarkEnd w:id="6681"/>
      <w:bookmarkEnd w:id="6682"/>
      <w:bookmarkEnd w:id="6683"/>
    </w:p>
    <w:p w14:paraId="07AFDB23" w14:textId="77777777" w:rsidR="00C774DC" w:rsidRDefault="00C774DC">
      <w:pPr>
        <w:pStyle w:val="Heading3"/>
        <w:spacing w:line="276" w:lineRule="auto"/>
        <w:rPr>
          <w:ins w:id="6684" w:author="phuong vu" w:date="2018-11-22T13:51:00Z"/>
        </w:rPr>
        <w:pPrChange w:id="6685" w:author="phuong vu" w:date="2018-11-23T13:48:00Z">
          <w:pPr>
            <w:pStyle w:val="Heading4"/>
          </w:pPr>
        </w:pPrChange>
      </w:pPr>
      <w:bookmarkStart w:id="6686" w:name="_Toc531580842"/>
      <w:ins w:id="6687" w:author="phuong vu" w:date="2018-11-22T13:51:00Z">
        <w:r>
          <w:t>Đăng nhập hệ thống</w:t>
        </w:r>
        <w:bookmarkEnd w:id="6686"/>
      </w:ins>
    </w:p>
    <w:tbl>
      <w:tblPr>
        <w:tblStyle w:val="TableGrid"/>
        <w:tblW w:w="0" w:type="auto"/>
        <w:tblLook w:val="04A0" w:firstRow="1" w:lastRow="0" w:firstColumn="1" w:lastColumn="0" w:noHBand="0" w:noVBand="1"/>
      </w:tblPr>
      <w:tblGrid>
        <w:gridCol w:w="2342"/>
        <w:gridCol w:w="6435"/>
      </w:tblGrid>
      <w:tr w:rsidR="00C774DC" w14:paraId="515F2BA2" w14:textId="77777777" w:rsidTr="00C774DC">
        <w:trPr>
          <w:ins w:id="6688" w:author="phuong vu" w:date="2018-11-22T13:51:00Z"/>
        </w:trPr>
        <w:tc>
          <w:tcPr>
            <w:tcW w:w="2425" w:type="dxa"/>
          </w:tcPr>
          <w:p w14:paraId="00768D55" w14:textId="77777777" w:rsidR="00C774DC" w:rsidRPr="00B808BD" w:rsidRDefault="00C774DC" w:rsidP="00525787">
            <w:pPr>
              <w:spacing w:line="288" w:lineRule="auto"/>
              <w:rPr>
                <w:ins w:id="6689" w:author="phuong vu" w:date="2018-11-22T13:51:00Z"/>
                <w:b/>
              </w:rPr>
              <w:pPrChange w:id="6690" w:author="Tran Huan" w:date="2018-12-03T00:08:00Z">
                <w:pPr>
                  <w:spacing w:line="276" w:lineRule="auto"/>
                </w:pPr>
              </w:pPrChange>
            </w:pPr>
            <w:ins w:id="6691" w:author="phuong vu" w:date="2018-11-22T13:51:00Z">
              <w:r w:rsidRPr="00B808BD">
                <w:rPr>
                  <w:b/>
                </w:rPr>
                <w:t>Mã yêu cầu</w:t>
              </w:r>
            </w:ins>
          </w:p>
        </w:tc>
        <w:tc>
          <w:tcPr>
            <w:tcW w:w="6686" w:type="dxa"/>
          </w:tcPr>
          <w:p w14:paraId="5F18B185" w14:textId="169834B0" w:rsidR="00C774DC" w:rsidRPr="002947C2" w:rsidRDefault="00C774DC" w:rsidP="00525787">
            <w:pPr>
              <w:spacing w:line="288" w:lineRule="auto"/>
              <w:rPr>
                <w:ins w:id="6692" w:author="phuong vu" w:date="2018-11-22T13:51:00Z"/>
                <w:lang w:val="en-US"/>
              </w:rPr>
              <w:pPrChange w:id="6693" w:author="Tran Huan" w:date="2018-12-03T00:08:00Z">
                <w:pPr>
                  <w:spacing w:line="276" w:lineRule="auto"/>
                </w:pPr>
              </w:pPrChange>
            </w:pPr>
            <w:ins w:id="6694" w:author="phuong vu" w:date="2018-11-22T13:51:00Z">
              <w:r>
                <w:rPr>
                  <w:lang w:val="en-US"/>
                </w:rPr>
                <w:t>GU_0</w:t>
              </w:r>
            </w:ins>
            <w:ins w:id="6695" w:author="phuong vu" w:date="2018-11-23T08:52:00Z">
              <w:r w:rsidR="007E73AD">
                <w:rPr>
                  <w:lang w:val="en-US"/>
                </w:rPr>
                <w:t>9</w:t>
              </w:r>
            </w:ins>
          </w:p>
        </w:tc>
      </w:tr>
      <w:tr w:rsidR="00C774DC" w14:paraId="4B0B2B7C" w14:textId="77777777" w:rsidTr="00C774DC">
        <w:trPr>
          <w:ins w:id="6696" w:author="phuong vu" w:date="2018-11-22T13:51:00Z"/>
        </w:trPr>
        <w:tc>
          <w:tcPr>
            <w:tcW w:w="2425" w:type="dxa"/>
          </w:tcPr>
          <w:p w14:paraId="4B19D5DE" w14:textId="77777777" w:rsidR="00C774DC" w:rsidRPr="00B808BD" w:rsidRDefault="00C774DC" w:rsidP="00525787">
            <w:pPr>
              <w:spacing w:line="288" w:lineRule="auto"/>
              <w:rPr>
                <w:ins w:id="6697" w:author="phuong vu" w:date="2018-11-22T13:51:00Z"/>
                <w:b/>
              </w:rPr>
              <w:pPrChange w:id="6698" w:author="Tran Huan" w:date="2018-12-03T00:08:00Z">
                <w:pPr>
                  <w:spacing w:line="276" w:lineRule="auto"/>
                </w:pPr>
              </w:pPrChange>
            </w:pPr>
            <w:ins w:id="6699" w:author="phuong vu" w:date="2018-11-22T13:51:00Z">
              <w:r w:rsidRPr="00B808BD">
                <w:rPr>
                  <w:b/>
                </w:rPr>
                <w:t>Tên chức năng</w:t>
              </w:r>
            </w:ins>
          </w:p>
        </w:tc>
        <w:tc>
          <w:tcPr>
            <w:tcW w:w="6686" w:type="dxa"/>
          </w:tcPr>
          <w:p w14:paraId="392E94B1" w14:textId="77777777" w:rsidR="00C774DC" w:rsidRPr="00A06DD8" w:rsidRDefault="00C774DC" w:rsidP="00525787">
            <w:pPr>
              <w:spacing w:line="288" w:lineRule="auto"/>
              <w:rPr>
                <w:ins w:id="6700" w:author="phuong vu" w:date="2018-11-22T13:51:00Z"/>
                <w:lang w:val="en-US"/>
              </w:rPr>
              <w:pPrChange w:id="6701" w:author="Tran Huan" w:date="2018-12-03T00:08:00Z">
                <w:pPr>
                  <w:spacing w:line="276" w:lineRule="auto"/>
                </w:pPr>
              </w:pPrChange>
            </w:pPr>
            <w:ins w:id="6702" w:author="phuong vu" w:date="2018-11-22T13:51:00Z">
              <w:r>
                <w:rPr>
                  <w:lang w:val="en-US"/>
                </w:rPr>
                <w:t>Đăng nhập hệ thống</w:t>
              </w:r>
            </w:ins>
          </w:p>
        </w:tc>
      </w:tr>
      <w:tr w:rsidR="00C774DC" w14:paraId="3E83C42D" w14:textId="77777777" w:rsidTr="00C774DC">
        <w:trPr>
          <w:ins w:id="6703" w:author="phuong vu" w:date="2018-11-22T13:51:00Z"/>
        </w:trPr>
        <w:tc>
          <w:tcPr>
            <w:tcW w:w="2425" w:type="dxa"/>
          </w:tcPr>
          <w:p w14:paraId="068FFE14" w14:textId="77777777" w:rsidR="00C774DC" w:rsidRPr="00B808BD" w:rsidRDefault="00C774DC" w:rsidP="00525787">
            <w:pPr>
              <w:spacing w:line="288" w:lineRule="auto"/>
              <w:rPr>
                <w:ins w:id="6704" w:author="phuong vu" w:date="2018-11-22T13:51:00Z"/>
                <w:b/>
              </w:rPr>
              <w:pPrChange w:id="6705" w:author="Tran Huan" w:date="2018-12-03T00:08:00Z">
                <w:pPr>
                  <w:spacing w:line="276" w:lineRule="auto"/>
                </w:pPr>
              </w:pPrChange>
            </w:pPr>
            <w:ins w:id="6706" w:author="phuong vu" w:date="2018-11-22T13:51:00Z">
              <w:r w:rsidRPr="00B808BD">
                <w:rPr>
                  <w:b/>
                </w:rPr>
                <w:t>Đối tượng sử dụng</w:t>
              </w:r>
            </w:ins>
          </w:p>
        </w:tc>
        <w:tc>
          <w:tcPr>
            <w:tcW w:w="6686" w:type="dxa"/>
          </w:tcPr>
          <w:p w14:paraId="5D130A6C" w14:textId="0B879146" w:rsidR="00C774DC" w:rsidRPr="000245EB" w:rsidRDefault="00C774DC" w:rsidP="00525787">
            <w:pPr>
              <w:spacing w:line="288" w:lineRule="auto"/>
              <w:rPr>
                <w:ins w:id="6707" w:author="phuong vu" w:date="2018-11-22T13:51:00Z"/>
                <w:rPrChange w:id="6708" w:author="Tran Huan" w:date="2018-11-25T16:08:00Z">
                  <w:rPr>
                    <w:ins w:id="6709" w:author="phuong vu" w:date="2018-11-22T13:51:00Z"/>
                    <w:lang w:val="en-US"/>
                  </w:rPr>
                </w:rPrChange>
              </w:rPr>
              <w:pPrChange w:id="6710" w:author="Tran Huan" w:date="2018-12-03T00:08:00Z">
                <w:pPr>
                  <w:spacing w:line="276" w:lineRule="auto"/>
                </w:pPr>
              </w:pPrChange>
            </w:pPr>
            <w:ins w:id="6711" w:author="phuong vu" w:date="2018-11-22T13:51:00Z">
              <w:del w:id="6712" w:author="Tran Huan" w:date="2018-11-25T21:34:00Z">
                <w:r w:rsidRPr="000245EB" w:rsidDel="00817FAF">
                  <w:rPr>
                    <w:rPrChange w:id="6713" w:author="Tran Huan" w:date="2018-11-25T16:08:00Z">
                      <w:rPr>
                        <w:lang w:val="en-US"/>
                      </w:rPr>
                    </w:rPrChange>
                  </w:rPr>
                  <w:delText xml:space="preserve">Nhân viên cửa hàng, </w:delText>
                </w:r>
              </w:del>
              <w:r w:rsidRPr="000245EB">
                <w:rPr>
                  <w:rPrChange w:id="6714" w:author="Tran Huan" w:date="2018-11-25T16:08:00Z">
                    <w:rPr>
                      <w:lang w:val="en-US"/>
                    </w:rPr>
                  </w:rPrChange>
                </w:rPr>
                <w:t>khách hàng</w:t>
              </w:r>
            </w:ins>
          </w:p>
        </w:tc>
      </w:tr>
      <w:tr w:rsidR="00C774DC" w14:paraId="21EC5EE6" w14:textId="77777777" w:rsidTr="00C774DC">
        <w:trPr>
          <w:ins w:id="6715" w:author="phuong vu" w:date="2018-11-22T13:51:00Z"/>
        </w:trPr>
        <w:tc>
          <w:tcPr>
            <w:tcW w:w="2425" w:type="dxa"/>
          </w:tcPr>
          <w:p w14:paraId="6009BE40" w14:textId="77777777" w:rsidR="00C774DC" w:rsidRPr="00B808BD" w:rsidRDefault="00C774DC" w:rsidP="00525787">
            <w:pPr>
              <w:spacing w:line="288" w:lineRule="auto"/>
              <w:rPr>
                <w:ins w:id="6716" w:author="phuong vu" w:date="2018-11-22T13:51:00Z"/>
                <w:b/>
              </w:rPr>
              <w:pPrChange w:id="6717" w:author="Tran Huan" w:date="2018-12-03T00:08:00Z">
                <w:pPr>
                  <w:spacing w:line="276" w:lineRule="auto"/>
                </w:pPr>
              </w:pPrChange>
            </w:pPr>
            <w:ins w:id="6718" w:author="phuong vu" w:date="2018-11-22T13:51:00Z">
              <w:r w:rsidRPr="00B808BD">
                <w:rPr>
                  <w:b/>
                </w:rPr>
                <w:t>Tiền điều kiện</w:t>
              </w:r>
            </w:ins>
          </w:p>
        </w:tc>
        <w:tc>
          <w:tcPr>
            <w:tcW w:w="6686" w:type="dxa"/>
          </w:tcPr>
          <w:p w14:paraId="70D47729" w14:textId="1EEF1F8A" w:rsidR="00C774DC" w:rsidRPr="00817FAF" w:rsidRDefault="00C774DC" w:rsidP="00525787">
            <w:pPr>
              <w:spacing w:line="288" w:lineRule="auto"/>
              <w:rPr>
                <w:ins w:id="6719" w:author="phuong vu" w:date="2018-11-22T13:51:00Z"/>
                <w:lang w:val="en-US"/>
              </w:rPr>
              <w:pPrChange w:id="6720" w:author="Tran Huan" w:date="2018-12-03T00:08:00Z">
                <w:pPr>
                  <w:spacing w:line="276" w:lineRule="auto"/>
                </w:pPr>
              </w:pPrChange>
            </w:pPr>
            <w:ins w:id="6721" w:author="phuong vu" w:date="2018-11-22T13:51:00Z">
              <w:del w:id="6722" w:author="Tran Huan" w:date="2018-11-25T21:35:00Z">
                <w:r w:rsidRPr="000245EB" w:rsidDel="00817FAF">
                  <w:rPr>
                    <w:rPrChange w:id="6723" w:author="Tran Huan" w:date="2018-11-25T16:08:00Z">
                      <w:rPr>
                        <w:lang w:val="en-US"/>
                      </w:rPr>
                    </w:rPrChange>
                  </w:rPr>
                  <w:delText>Truy cập được trang web quản lí đối với nhân viên cửa hàng và ứng dụng điện thoại đối với khách hàng.</w:delText>
                </w:r>
              </w:del>
            </w:ins>
            <w:ins w:id="6724" w:author="Tran Huan" w:date="2018-11-25T21:35:00Z">
              <w:r w:rsidR="00817FAF">
                <w:rPr>
                  <w:lang w:val="en-US"/>
                </w:rPr>
                <w:t>Không có</w:t>
              </w:r>
            </w:ins>
          </w:p>
        </w:tc>
      </w:tr>
      <w:tr w:rsidR="00C774DC" w14:paraId="05FDF105" w14:textId="77777777" w:rsidTr="00C774DC">
        <w:trPr>
          <w:ins w:id="6725" w:author="phuong vu" w:date="2018-11-22T13:51:00Z"/>
        </w:trPr>
        <w:tc>
          <w:tcPr>
            <w:tcW w:w="2425" w:type="dxa"/>
          </w:tcPr>
          <w:p w14:paraId="040172E7" w14:textId="77777777" w:rsidR="00C774DC" w:rsidRPr="00B808BD" w:rsidRDefault="00C774DC" w:rsidP="00525787">
            <w:pPr>
              <w:spacing w:line="288" w:lineRule="auto"/>
              <w:rPr>
                <w:ins w:id="6726" w:author="phuong vu" w:date="2018-11-22T13:51:00Z"/>
                <w:b/>
              </w:rPr>
              <w:pPrChange w:id="6727" w:author="Tran Huan" w:date="2018-12-03T00:08:00Z">
                <w:pPr>
                  <w:spacing w:line="276" w:lineRule="auto"/>
                </w:pPr>
              </w:pPrChange>
            </w:pPr>
            <w:ins w:id="6728" w:author="phuong vu" w:date="2018-11-22T13:51:00Z">
              <w:r w:rsidRPr="00B808BD">
                <w:rPr>
                  <w:b/>
                </w:rPr>
                <w:t>Cách xử lí</w:t>
              </w:r>
            </w:ins>
          </w:p>
        </w:tc>
        <w:tc>
          <w:tcPr>
            <w:tcW w:w="6686" w:type="dxa"/>
          </w:tcPr>
          <w:p w14:paraId="46A1B71F" w14:textId="77777777" w:rsidR="00C774DC" w:rsidRPr="000245EB" w:rsidRDefault="00C774DC" w:rsidP="00525787">
            <w:pPr>
              <w:spacing w:line="288" w:lineRule="auto"/>
              <w:rPr>
                <w:ins w:id="6729" w:author="phuong vu" w:date="2018-11-22T13:51:00Z"/>
                <w:rPrChange w:id="6730" w:author="Tran Huan" w:date="2018-11-25T16:08:00Z">
                  <w:rPr>
                    <w:ins w:id="6731" w:author="phuong vu" w:date="2018-11-22T13:51:00Z"/>
                    <w:lang w:val="en-US"/>
                  </w:rPr>
                </w:rPrChange>
              </w:rPr>
              <w:pPrChange w:id="6732" w:author="Tran Huan" w:date="2018-12-03T00:08:00Z">
                <w:pPr>
                  <w:spacing w:line="276" w:lineRule="auto"/>
                </w:pPr>
              </w:pPrChange>
            </w:pPr>
            <w:ins w:id="6733" w:author="phuong vu" w:date="2018-11-22T13:51:00Z">
              <w:r w:rsidRPr="000245EB">
                <w:rPr>
                  <w:rPrChange w:id="6734" w:author="Tran Huan" w:date="2018-11-25T16:08:00Z">
                    <w:rPr>
                      <w:lang w:val="en-US"/>
                    </w:rPr>
                  </w:rPrChange>
                </w:rPr>
                <w:t>Bước 1: Người dùng cần nhập email và mật khẩu.</w:t>
              </w:r>
            </w:ins>
          </w:p>
          <w:p w14:paraId="44FB0ABC" w14:textId="63A816C1" w:rsidR="00C774DC" w:rsidRPr="000245EB" w:rsidRDefault="00C774DC" w:rsidP="00525787">
            <w:pPr>
              <w:spacing w:line="288" w:lineRule="auto"/>
              <w:rPr>
                <w:ins w:id="6735" w:author="phuong vu" w:date="2018-11-22T13:51:00Z"/>
                <w:i/>
                <w:rPrChange w:id="6736" w:author="Tran Huan" w:date="2018-11-25T16:08:00Z">
                  <w:rPr>
                    <w:ins w:id="6737" w:author="phuong vu" w:date="2018-11-22T13:51:00Z"/>
                    <w:i/>
                    <w:lang w:val="en-US"/>
                  </w:rPr>
                </w:rPrChange>
              </w:rPr>
              <w:pPrChange w:id="6738" w:author="Tran Huan" w:date="2018-12-03T00:08:00Z">
                <w:pPr>
                  <w:spacing w:line="276" w:lineRule="auto"/>
                </w:pPr>
              </w:pPrChange>
            </w:pPr>
            <w:ins w:id="6739" w:author="phuong vu" w:date="2018-11-22T13:51:00Z">
              <w:r w:rsidRPr="000245EB">
                <w:rPr>
                  <w:rPrChange w:id="6740" w:author="Tran Huan" w:date="2018-11-25T16:08:00Z">
                    <w:rPr>
                      <w:lang w:val="en-US"/>
                    </w:rPr>
                  </w:rPrChange>
                </w:rPr>
                <w:t xml:space="preserve">Bước 2: Nhấn </w:t>
              </w:r>
              <w:del w:id="6741" w:author="Tran Huan" w:date="2018-12-03T00:01:00Z">
                <w:r w:rsidRPr="000245EB" w:rsidDel="00CB12CE">
                  <w:rPr>
                    <w:rPrChange w:id="6742" w:author="Tran Huan" w:date="2018-11-25T16:08:00Z">
                      <w:rPr>
                        <w:lang w:val="en-US"/>
                      </w:rPr>
                    </w:rPrChange>
                  </w:rPr>
                  <w:delText>nút</w:delText>
                </w:r>
              </w:del>
            </w:ins>
            <w:ins w:id="6743" w:author="Tran Huan" w:date="2018-12-03T00:01:00Z">
              <w:r w:rsidR="00CB12CE" w:rsidRPr="00CB12CE">
                <w:rPr>
                  <w:rPrChange w:id="6744" w:author="Tran Huan" w:date="2018-12-03T00:01:00Z">
                    <w:rPr>
                      <w:lang w:val="en-US"/>
                    </w:rPr>
                  </w:rPrChange>
                </w:rPr>
                <w:t>chọn</w:t>
              </w:r>
            </w:ins>
            <w:ins w:id="6745" w:author="phuong vu" w:date="2018-11-22T13:51:00Z">
              <w:r w:rsidRPr="000245EB">
                <w:rPr>
                  <w:rPrChange w:id="6746" w:author="Tran Huan" w:date="2018-11-25T16:08:00Z">
                    <w:rPr>
                      <w:lang w:val="en-US"/>
                    </w:rPr>
                  </w:rPrChange>
                </w:rPr>
                <w:t xml:space="preserve"> </w:t>
              </w:r>
              <w:r w:rsidRPr="000245EB">
                <w:rPr>
                  <w:i/>
                  <w:rPrChange w:id="6747" w:author="Tran Huan" w:date="2018-11-25T16:08:00Z">
                    <w:rPr>
                      <w:i/>
                      <w:lang w:val="en-US"/>
                    </w:rPr>
                  </w:rPrChange>
                </w:rPr>
                <w:t>“Đăng nhập”.</w:t>
              </w:r>
            </w:ins>
          </w:p>
          <w:p w14:paraId="6DD7AC68" w14:textId="7740AE59" w:rsidR="00C774DC" w:rsidRPr="00817FAF" w:rsidRDefault="00C774DC" w:rsidP="00525787">
            <w:pPr>
              <w:spacing w:line="288" w:lineRule="auto"/>
              <w:rPr>
                <w:ins w:id="6748" w:author="phuong vu" w:date="2018-11-22T13:51:00Z"/>
                <w:rPrChange w:id="6749" w:author="Tran Huan" w:date="2018-11-25T21:36:00Z">
                  <w:rPr>
                    <w:ins w:id="6750" w:author="phuong vu" w:date="2018-11-22T13:51:00Z"/>
                    <w:lang w:val="en-US"/>
                  </w:rPr>
                </w:rPrChange>
              </w:rPr>
              <w:pPrChange w:id="6751" w:author="Tran Huan" w:date="2018-12-03T00:08:00Z">
                <w:pPr>
                  <w:spacing w:line="276" w:lineRule="auto"/>
                </w:pPr>
              </w:pPrChange>
            </w:pPr>
            <w:ins w:id="6752" w:author="phuong vu" w:date="2018-11-22T13:51:00Z">
              <w:r w:rsidRPr="000245EB">
                <w:rPr>
                  <w:rPrChange w:id="6753" w:author="Tran Huan" w:date="2018-11-25T16:08:00Z">
                    <w:rPr>
                      <w:lang w:val="en-US"/>
                    </w:rPr>
                  </w:rPrChange>
                </w:rPr>
                <w:t>Bước 3: Hệ thống server API kiểm trả tài khoản vừa nhập đúng hay sai. Nếu đúng trả về một chuỗi token để người dùng gửi kèm mỗi khi muốn truy xuất dữ liệu và được lưu lại tạm thời trên ứng dụng điện thoại thông qua SharePreferences</w:t>
              </w:r>
              <w:del w:id="6754" w:author="Tran Huan" w:date="2018-11-25T21:36:00Z">
                <w:r w:rsidRPr="000245EB" w:rsidDel="00817FAF">
                  <w:rPr>
                    <w:rPrChange w:id="6755" w:author="Tran Huan" w:date="2018-11-25T16:08:00Z">
                      <w:rPr>
                        <w:lang w:val="en-US"/>
                      </w:rPr>
                    </w:rPrChange>
                  </w:rPr>
                  <w:delText xml:space="preserve"> và Local Storage đối với trang web</w:delText>
                </w:r>
              </w:del>
            </w:ins>
            <w:ins w:id="6756" w:author="Tran Huan" w:date="2018-11-25T21:38:00Z">
              <w:r w:rsidR="00817FAF" w:rsidRPr="00817FAF">
                <w:rPr>
                  <w:rPrChange w:id="6757" w:author="Tran Huan" w:date="2018-11-25T21:38:00Z">
                    <w:rPr>
                      <w:lang w:val="en-US"/>
                    </w:rPr>
                  </w:rPrChange>
                </w:rPr>
                <w:t xml:space="preserve">. </w:t>
              </w:r>
            </w:ins>
            <w:ins w:id="6758" w:author="phuong vu" w:date="2018-11-22T13:51:00Z">
              <w:del w:id="6759" w:author="Tran Huan" w:date="2018-11-25T21:38:00Z">
                <w:r w:rsidRPr="000245EB" w:rsidDel="00817FAF">
                  <w:rPr>
                    <w:rPrChange w:id="6760" w:author="Tran Huan" w:date="2018-11-25T16:08:00Z">
                      <w:rPr>
                        <w:lang w:val="en-US"/>
                      </w:rPr>
                    </w:rPrChange>
                  </w:rPr>
                  <w:delText xml:space="preserve">. </w:delText>
                </w:r>
              </w:del>
              <w:r w:rsidRPr="00817FAF">
                <w:rPr>
                  <w:rPrChange w:id="6761" w:author="Tran Huan" w:date="2018-11-25T21:36:00Z">
                    <w:rPr>
                      <w:lang w:val="en-US"/>
                    </w:rPr>
                  </w:rPrChange>
                </w:rPr>
                <w:t>Ngược lại, thông báo lỗi.</w:t>
              </w:r>
            </w:ins>
          </w:p>
        </w:tc>
      </w:tr>
      <w:tr w:rsidR="00C774DC" w14:paraId="58010658" w14:textId="77777777" w:rsidTr="00C774DC">
        <w:trPr>
          <w:ins w:id="6762" w:author="phuong vu" w:date="2018-11-22T13:51:00Z"/>
        </w:trPr>
        <w:tc>
          <w:tcPr>
            <w:tcW w:w="2425" w:type="dxa"/>
          </w:tcPr>
          <w:p w14:paraId="7A13FB32" w14:textId="77777777" w:rsidR="00C774DC" w:rsidRPr="00B808BD" w:rsidRDefault="00C774DC" w:rsidP="00525787">
            <w:pPr>
              <w:spacing w:line="288" w:lineRule="auto"/>
              <w:rPr>
                <w:ins w:id="6763" w:author="phuong vu" w:date="2018-11-22T13:51:00Z"/>
                <w:b/>
              </w:rPr>
              <w:pPrChange w:id="6764" w:author="Tran Huan" w:date="2018-12-03T00:08:00Z">
                <w:pPr>
                  <w:spacing w:line="276" w:lineRule="auto"/>
                </w:pPr>
              </w:pPrChange>
            </w:pPr>
            <w:ins w:id="6765" w:author="phuong vu" w:date="2018-11-22T13:51:00Z">
              <w:r w:rsidRPr="00B808BD">
                <w:rPr>
                  <w:b/>
                </w:rPr>
                <w:t>Kết quả</w:t>
              </w:r>
            </w:ins>
          </w:p>
        </w:tc>
        <w:tc>
          <w:tcPr>
            <w:tcW w:w="6686" w:type="dxa"/>
          </w:tcPr>
          <w:p w14:paraId="6B9897B6" w14:textId="65D818A5" w:rsidR="00C774DC" w:rsidRPr="00817FAF" w:rsidRDefault="00C774DC" w:rsidP="00525787">
            <w:pPr>
              <w:spacing w:line="288" w:lineRule="auto"/>
              <w:rPr>
                <w:ins w:id="6766" w:author="phuong vu" w:date="2018-11-22T13:51:00Z"/>
                <w:rPrChange w:id="6767" w:author="Tran Huan" w:date="2018-11-25T21:38:00Z">
                  <w:rPr>
                    <w:ins w:id="6768" w:author="phuong vu" w:date="2018-11-22T13:51:00Z"/>
                    <w:lang w:val="en-US"/>
                  </w:rPr>
                </w:rPrChange>
              </w:rPr>
              <w:pPrChange w:id="6769" w:author="Tran Huan" w:date="2018-12-03T00:08:00Z">
                <w:pPr>
                  <w:spacing w:line="276" w:lineRule="auto"/>
                </w:pPr>
              </w:pPrChange>
            </w:pPr>
            <w:ins w:id="6770" w:author="phuong vu" w:date="2018-11-22T13:51:00Z">
              <w:del w:id="6771" w:author="Tran Huan" w:date="2018-11-25T21:35:00Z">
                <w:r w:rsidRPr="000245EB" w:rsidDel="00817FAF">
                  <w:rPr>
                    <w:rPrChange w:id="6772" w:author="Tran Huan" w:date="2018-11-25T16:08:00Z">
                      <w:rPr>
                        <w:lang w:val="en-US"/>
                      </w:rPr>
                    </w:rPrChange>
                  </w:rPr>
                  <w:delText>Người dùng sẽ chuyển vào trang chính đối với người dùng là nhân viên cửa hàng. Đối với người dùng khách hàng chuyển vào màn hình chính của ứng dụng điện thoại</w:delText>
                </w:r>
              </w:del>
              <w:del w:id="6773" w:author="Tran Huan" w:date="2018-12-03T00:01:00Z">
                <w:r w:rsidRPr="000245EB" w:rsidDel="00CB12CE">
                  <w:rPr>
                    <w:rPrChange w:id="6774" w:author="Tran Huan" w:date="2018-11-25T16:08:00Z">
                      <w:rPr>
                        <w:lang w:val="en-US"/>
                      </w:rPr>
                    </w:rPrChange>
                  </w:rPr>
                  <w:delText>.</w:delText>
                </w:r>
              </w:del>
            </w:ins>
            <w:ins w:id="6775" w:author="Tran Huan" w:date="2018-11-25T21:38:00Z">
              <w:r w:rsidR="00817FAF" w:rsidRPr="00817FAF">
                <w:rPr>
                  <w:rPrChange w:id="6776" w:author="Tran Huan" w:date="2018-11-25T21:38:00Z">
                    <w:rPr>
                      <w:lang w:val="en-US"/>
                    </w:rPr>
                  </w:rPrChange>
                </w:rPr>
                <w:t>Đăng nhập thành công hoặc thất bại</w:t>
              </w:r>
            </w:ins>
          </w:p>
        </w:tc>
      </w:tr>
      <w:tr w:rsidR="00C774DC" w14:paraId="2205F402" w14:textId="77777777" w:rsidTr="00C774DC">
        <w:trPr>
          <w:ins w:id="6777" w:author="phuong vu" w:date="2018-11-22T13:51:00Z"/>
        </w:trPr>
        <w:tc>
          <w:tcPr>
            <w:tcW w:w="2425" w:type="dxa"/>
          </w:tcPr>
          <w:p w14:paraId="3A5D4718" w14:textId="77777777" w:rsidR="00C774DC" w:rsidRPr="00B808BD" w:rsidRDefault="00C774DC" w:rsidP="00525787">
            <w:pPr>
              <w:spacing w:line="288" w:lineRule="auto"/>
              <w:rPr>
                <w:ins w:id="6778" w:author="phuong vu" w:date="2018-11-22T13:51:00Z"/>
                <w:b/>
              </w:rPr>
              <w:pPrChange w:id="6779" w:author="Tran Huan" w:date="2018-12-03T00:08:00Z">
                <w:pPr>
                  <w:spacing w:line="276" w:lineRule="auto"/>
                </w:pPr>
              </w:pPrChange>
            </w:pPr>
            <w:ins w:id="6780" w:author="phuong vu" w:date="2018-11-22T13:51:00Z">
              <w:r w:rsidRPr="00B808BD">
                <w:rPr>
                  <w:b/>
                </w:rPr>
                <w:t>Ghi chú</w:t>
              </w:r>
            </w:ins>
          </w:p>
        </w:tc>
        <w:tc>
          <w:tcPr>
            <w:tcW w:w="6686" w:type="dxa"/>
          </w:tcPr>
          <w:p w14:paraId="277D377E" w14:textId="77777777" w:rsidR="00C774DC" w:rsidRPr="000245EB" w:rsidRDefault="00C774DC" w:rsidP="00525787">
            <w:pPr>
              <w:keepNext/>
              <w:spacing w:line="288" w:lineRule="auto"/>
              <w:rPr>
                <w:ins w:id="6781" w:author="phuong vu" w:date="2018-11-22T13:51:00Z"/>
                <w:rPrChange w:id="6782" w:author="Tran Huan" w:date="2018-11-25T16:08:00Z">
                  <w:rPr>
                    <w:ins w:id="6783" w:author="phuong vu" w:date="2018-11-22T13:51:00Z"/>
                    <w:lang w:val="en-US"/>
                  </w:rPr>
                </w:rPrChange>
              </w:rPr>
              <w:pPrChange w:id="6784" w:author="Tran Huan" w:date="2018-12-03T00:08:00Z">
                <w:pPr>
                  <w:keepNext/>
                  <w:spacing w:line="276" w:lineRule="auto"/>
                </w:pPr>
              </w:pPrChange>
            </w:pPr>
            <w:ins w:id="6785" w:author="phuong vu" w:date="2018-11-22T13:51:00Z">
              <w:r w:rsidRPr="000245EB">
                <w:rPr>
                  <w:rPrChange w:id="6786" w:author="Tran Huan" w:date="2018-11-25T16:08:00Z">
                    <w:rPr>
                      <w:lang w:val="en-US"/>
                    </w:rPr>
                  </w:rPrChange>
                </w:rPr>
                <w:t>Các thông tin email và mật khẩu là yêu cầu bắt buộc.</w:t>
              </w:r>
            </w:ins>
          </w:p>
          <w:p w14:paraId="09C6931A" w14:textId="77777777" w:rsidR="00C774DC" w:rsidRPr="000245EB" w:rsidRDefault="00C774DC" w:rsidP="00525787">
            <w:pPr>
              <w:keepNext/>
              <w:spacing w:line="288" w:lineRule="auto"/>
              <w:rPr>
                <w:ins w:id="6787" w:author="phuong vu" w:date="2018-11-22T13:51:00Z"/>
                <w:rPrChange w:id="6788" w:author="Tran Huan" w:date="2018-11-25T16:08:00Z">
                  <w:rPr>
                    <w:ins w:id="6789" w:author="phuong vu" w:date="2018-11-22T13:51:00Z"/>
                    <w:lang w:val="en-US"/>
                  </w:rPr>
                </w:rPrChange>
              </w:rPr>
              <w:pPrChange w:id="6790" w:author="Tran Huan" w:date="2018-12-03T00:08:00Z">
                <w:pPr>
                  <w:keepNext/>
                  <w:spacing w:line="276" w:lineRule="auto"/>
                </w:pPr>
              </w:pPrChange>
            </w:pPr>
            <w:ins w:id="6791" w:author="phuong vu" w:date="2018-11-22T13:51:00Z">
              <w:r w:rsidRPr="000245EB">
                <w:rPr>
                  <w:rPrChange w:id="6792" w:author="Tran Huan" w:date="2018-11-25T16:08:00Z">
                    <w:rPr>
                      <w:lang w:val="en-US"/>
                    </w:rPr>
                  </w:rPrChange>
                </w:rPr>
                <w:t xml:space="preserve">Nếu đường truyền mạng lỗi, thì thông báo lỗi cho người dùng. </w:t>
              </w:r>
            </w:ins>
          </w:p>
        </w:tc>
      </w:tr>
    </w:tbl>
    <w:p w14:paraId="596EC6F8" w14:textId="3AFECC42" w:rsidR="00C774DC" w:rsidRPr="000245EB" w:rsidDel="00CB12CE" w:rsidRDefault="00C774DC" w:rsidP="00525787">
      <w:pPr>
        <w:spacing w:line="288" w:lineRule="auto"/>
        <w:rPr>
          <w:ins w:id="6793" w:author="phuong vu" w:date="2018-11-22T13:51:00Z"/>
          <w:del w:id="6794" w:author="Tran Huan" w:date="2018-12-03T00:07:00Z"/>
          <w:rPrChange w:id="6795" w:author="Tran Huan" w:date="2018-11-25T16:08:00Z">
            <w:rPr>
              <w:ins w:id="6796" w:author="phuong vu" w:date="2018-11-22T13:51:00Z"/>
              <w:del w:id="6797" w:author="Tran Huan" w:date="2018-12-03T00:07:00Z"/>
              <w:lang w:val="en-US"/>
            </w:rPr>
          </w:rPrChange>
        </w:rPr>
        <w:pPrChange w:id="6798" w:author="Tran Huan" w:date="2018-12-03T00:07:00Z">
          <w:pPr/>
        </w:pPrChange>
      </w:pPr>
      <w:bookmarkStart w:id="6799" w:name="_Toc531569516"/>
      <w:bookmarkStart w:id="6800" w:name="_Toc531573364"/>
      <w:bookmarkStart w:id="6801" w:name="_Toc531577105"/>
      <w:bookmarkStart w:id="6802" w:name="_Toc531580843"/>
      <w:bookmarkEnd w:id="6799"/>
      <w:bookmarkEnd w:id="6800"/>
      <w:bookmarkEnd w:id="6801"/>
      <w:bookmarkEnd w:id="6802"/>
    </w:p>
    <w:p w14:paraId="09D3F48F" w14:textId="77777777" w:rsidR="00C774DC" w:rsidRDefault="00C774DC" w:rsidP="00525787">
      <w:pPr>
        <w:pStyle w:val="Heading3"/>
        <w:spacing w:line="288" w:lineRule="auto"/>
        <w:rPr>
          <w:ins w:id="6803" w:author="phuong vu" w:date="2018-11-22T13:51:00Z"/>
        </w:rPr>
        <w:pPrChange w:id="6804" w:author="Tran Huan" w:date="2018-12-03T00:07:00Z">
          <w:pPr>
            <w:pStyle w:val="Heading4"/>
          </w:pPr>
        </w:pPrChange>
      </w:pPr>
      <w:bookmarkStart w:id="6805" w:name="_Toc531580844"/>
      <w:ins w:id="6806" w:author="phuong vu" w:date="2018-11-22T13:51:00Z">
        <w:r>
          <w:t>Đăng xuất hệ thống</w:t>
        </w:r>
        <w:bookmarkEnd w:id="6805"/>
      </w:ins>
    </w:p>
    <w:tbl>
      <w:tblPr>
        <w:tblStyle w:val="TableGrid"/>
        <w:tblW w:w="0" w:type="auto"/>
        <w:tblLook w:val="04A0" w:firstRow="1" w:lastRow="0" w:firstColumn="1" w:lastColumn="0" w:noHBand="0" w:noVBand="1"/>
      </w:tblPr>
      <w:tblGrid>
        <w:gridCol w:w="2342"/>
        <w:gridCol w:w="6435"/>
      </w:tblGrid>
      <w:tr w:rsidR="00C774DC" w14:paraId="2BBFA45E" w14:textId="77777777" w:rsidTr="00C774DC">
        <w:trPr>
          <w:ins w:id="6807" w:author="phuong vu" w:date="2018-11-22T13:51:00Z"/>
        </w:trPr>
        <w:tc>
          <w:tcPr>
            <w:tcW w:w="2425" w:type="dxa"/>
          </w:tcPr>
          <w:p w14:paraId="2359CAF9" w14:textId="77777777" w:rsidR="00C774DC" w:rsidRPr="00B808BD" w:rsidRDefault="00C774DC" w:rsidP="00525787">
            <w:pPr>
              <w:spacing w:line="288" w:lineRule="auto"/>
              <w:rPr>
                <w:ins w:id="6808" w:author="phuong vu" w:date="2018-11-22T13:51:00Z"/>
                <w:b/>
              </w:rPr>
              <w:pPrChange w:id="6809" w:author="Tran Huan" w:date="2018-12-03T00:08:00Z">
                <w:pPr>
                  <w:spacing w:line="276" w:lineRule="auto"/>
                </w:pPr>
              </w:pPrChange>
            </w:pPr>
            <w:ins w:id="6810" w:author="phuong vu" w:date="2018-11-22T13:51:00Z">
              <w:r w:rsidRPr="00B808BD">
                <w:rPr>
                  <w:b/>
                </w:rPr>
                <w:t>Mã yêu cầu</w:t>
              </w:r>
            </w:ins>
          </w:p>
        </w:tc>
        <w:tc>
          <w:tcPr>
            <w:tcW w:w="6686" w:type="dxa"/>
          </w:tcPr>
          <w:p w14:paraId="46CC6EB3" w14:textId="08BB5890" w:rsidR="00C774DC" w:rsidRPr="002947C2" w:rsidRDefault="00C774DC" w:rsidP="00525787">
            <w:pPr>
              <w:spacing w:line="288" w:lineRule="auto"/>
              <w:rPr>
                <w:ins w:id="6811" w:author="phuong vu" w:date="2018-11-22T13:51:00Z"/>
                <w:lang w:val="en-US"/>
              </w:rPr>
              <w:pPrChange w:id="6812" w:author="Tran Huan" w:date="2018-12-03T00:08:00Z">
                <w:pPr>
                  <w:spacing w:line="276" w:lineRule="auto"/>
                </w:pPr>
              </w:pPrChange>
            </w:pPr>
            <w:ins w:id="6813" w:author="phuong vu" w:date="2018-11-22T13:51:00Z">
              <w:r>
                <w:rPr>
                  <w:lang w:val="en-US"/>
                </w:rPr>
                <w:t>GU_</w:t>
              </w:r>
            </w:ins>
            <w:ins w:id="6814" w:author="phuong vu" w:date="2018-11-23T08:52:00Z">
              <w:r w:rsidR="007E73AD">
                <w:rPr>
                  <w:lang w:val="en-US"/>
                </w:rPr>
                <w:t>10</w:t>
              </w:r>
            </w:ins>
          </w:p>
        </w:tc>
      </w:tr>
      <w:tr w:rsidR="00C774DC" w14:paraId="4F191E11" w14:textId="77777777" w:rsidTr="00C774DC">
        <w:trPr>
          <w:ins w:id="6815" w:author="phuong vu" w:date="2018-11-22T13:51:00Z"/>
        </w:trPr>
        <w:tc>
          <w:tcPr>
            <w:tcW w:w="2425" w:type="dxa"/>
          </w:tcPr>
          <w:p w14:paraId="72116DBB" w14:textId="77777777" w:rsidR="00C774DC" w:rsidRPr="00B808BD" w:rsidRDefault="00C774DC" w:rsidP="00525787">
            <w:pPr>
              <w:spacing w:line="288" w:lineRule="auto"/>
              <w:rPr>
                <w:ins w:id="6816" w:author="phuong vu" w:date="2018-11-22T13:51:00Z"/>
                <w:b/>
              </w:rPr>
              <w:pPrChange w:id="6817" w:author="Tran Huan" w:date="2018-12-03T00:08:00Z">
                <w:pPr>
                  <w:spacing w:line="276" w:lineRule="auto"/>
                </w:pPr>
              </w:pPrChange>
            </w:pPr>
            <w:ins w:id="6818" w:author="phuong vu" w:date="2018-11-22T13:51:00Z">
              <w:r w:rsidRPr="00B808BD">
                <w:rPr>
                  <w:b/>
                </w:rPr>
                <w:t>Tên chức năng</w:t>
              </w:r>
            </w:ins>
          </w:p>
        </w:tc>
        <w:tc>
          <w:tcPr>
            <w:tcW w:w="6686" w:type="dxa"/>
          </w:tcPr>
          <w:p w14:paraId="21AB98FE" w14:textId="77777777" w:rsidR="00C774DC" w:rsidRPr="002947C2" w:rsidRDefault="00C774DC" w:rsidP="00525787">
            <w:pPr>
              <w:spacing w:line="288" w:lineRule="auto"/>
              <w:rPr>
                <w:ins w:id="6819" w:author="phuong vu" w:date="2018-11-22T13:51:00Z"/>
                <w:lang w:val="en-US"/>
              </w:rPr>
              <w:pPrChange w:id="6820" w:author="Tran Huan" w:date="2018-12-03T00:08:00Z">
                <w:pPr>
                  <w:spacing w:line="276" w:lineRule="auto"/>
                </w:pPr>
              </w:pPrChange>
            </w:pPr>
            <w:ins w:id="6821" w:author="phuong vu" w:date="2018-11-22T13:51:00Z">
              <w:r>
                <w:rPr>
                  <w:lang w:val="en-US"/>
                </w:rPr>
                <w:t>Đăng xuất hệ thống</w:t>
              </w:r>
            </w:ins>
          </w:p>
        </w:tc>
      </w:tr>
      <w:tr w:rsidR="00C774DC" w14:paraId="4C1FA337" w14:textId="77777777" w:rsidTr="00C774DC">
        <w:trPr>
          <w:ins w:id="6822" w:author="phuong vu" w:date="2018-11-22T13:51:00Z"/>
        </w:trPr>
        <w:tc>
          <w:tcPr>
            <w:tcW w:w="2425" w:type="dxa"/>
          </w:tcPr>
          <w:p w14:paraId="11A34B32" w14:textId="77777777" w:rsidR="00C774DC" w:rsidRPr="00B808BD" w:rsidRDefault="00C774DC" w:rsidP="00525787">
            <w:pPr>
              <w:spacing w:line="288" w:lineRule="auto"/>
              <w:rPr>
                <w:ins w:id="6823" w:author="phuong vu" w:date="2018-11-22T13:51:00Z"/>
                <w:b/>
              </w:rPr>
              <w:pPrChange w:id="6824" w:author="Tran Huan" w:date="2018-12-03T00:08:00Z">
                <w:pPr>
                  <w:spacing w:line="276" w:lineRule="auto"/>
                </w:pPr>
              </w:pPrChange>
            </w:pPr>
            <w:ins w:id="6825" w:author="phuong vu" w:date="2018-11-22T13:51:00Z">
              <w:r w:rsidRPr="00B808BD">
                <w:rPr>
                  <w:b/>
                </w:rPr>
                <w:t>Đối tượng sử dụng</w:t>
              </w:r>
            </w:ins>
          </w:p>
        </w:tc>
        <w:tc>
          <w:tcPr>
            <w:tcW w:w="6686" w:type="dxa"/>
          </w:tcPr>
          <w:p w14:paraId="4088688C" w14:textId="1C761F42" w:rsidR="00C774DC" w:rsidRPr="000245EB" w:rsidRDefault="00C774DC" w:rsidP="00525787">
            <w:pPr>
              <w:spacing w:line="288" w:lineRule="auto"/>
              <w:rPr>
                <w:ins w:id="6826" w:author="phuong vu" w:date="2018-11-22T13:51:00Z"/>
                <w:rPrChange w:id="6827" w:author="Tran Huan" w:date="2018-11-25T16:08:00Z">
                  <w:rPr>
                    <w:ins w:id="6828" w:author="phuong vu" w:date="2018-11-22T13:51:00Z"/>
                    <w:lang w:val="en-US"/>
                  </w:rPr>
                </w:rPrChange>
              </w:rPr>
              <w:pPrChange w:id="6829" w:author="Tran Huan" w:date="2018-12-03T00:08:00Z">
                <w:pPr>
                  <w:spacing w:line="276" w:lineRule="auto"/>
                </w:pPr>
              </w:pPrChange>
            </w:pPr>
            <w:ins w:id="6830" w:author="phuong vu" w:date="2018-11-22T13:51:00Z">
              <w:del w:id="6831" w:author="Tran Huan" w:date="2018-11-25T21:38:00Z">
                <w:r w:rsidRPr="000245EB" w:rsidDel="00817FAF">
                  <w:rPr>
                    <w:rPrChange w:id="6832" w:author="Tran Huan" w:date="2018-11-25T16:08:00Z">
                      <w:rPr>
                        <w:lang w:val="en-US"/>
                      </w:rPr>
                    </w:rPrChange>
                  </w:rPr>
                  <w:delText xml:space="preserve">Nhân viên cửa hàng, </w:delText>
                </w:r>
              </w:del>
              <w:r w:rsidRPr="000245EB">
                <w:rPr>
                  <w:rPrChange w:id="6833" w:author="Tran Huan" w:date="2018-11-25T16:08:00Z">
                    <w:rPr>
                      <w:lang w:val="en-US"/>
                    </w:rPr>
                  </w:rPrChange>
                </w:rPr>
                <w:t>khách hàng</w:t>
              </w:r>
            </w:ins>
          </w:p>
        </w:tc>
      </w:tr>
      <w:tr w:rsidR="00C774DC" w14:paraId="2FAF64BD" w14:textId="77777777" w:rsidTr="00C774DC">
        <w:trPr>
          <w:ins w:id="6834" w:author="phuong vu" w:date="2018-11-22T13:51:00Z"/>
        </w:trPr>
        <w:tc>
          <w:tcPr>
            <w:tcW w:w="2425" w:type="dxa"/>
          </w:tcPr>
          <w:p w14:paraId="74C56572" w14:textId="77777777" w:rsidR="00C774DC" w:rsidRPr="00B808BD" w:rsidRDefault="00C774DC" w:rsidP="00525787">
            <w:pPr>
              <w:spacing w:line="288" w:lineRule="auto"/>
              <w:rPr>
                <w:ins w:id="6835" w:author="phuong vu" w:date="2018-11-22T13:51:00Z"/>
                <w:b/>
              </w:rPr>
              <w:pPrChange w:id="6836" w:author="Tran Huan" w:date="2018-12-03T00:08:00Z">
                <w:pPr>
                  <w:spacing w:line="276" w:lineRule="auto"/>
                </w:pPr>
              </w:pPrChange>
            </w:pPr>
            <w:ins w:id="6837" w:author="phuong vu" w:date="2018-11-22T13:51:00Z">
              <w:r w:rsidRPr="00B808BD">
                <w:rPr>
                  <w:b/>
                </w:rPr>
                <w:t>Tiền điều kiện</w:t>
              </w:r>
            </w:ins>
          </w:p>
        </w:tc>
        <w:tc>
          <w:tcPr>
            <w:tcW w:w="6686" w:type="dxa"/>
          </w:tcPr>
          <w:p w14:paraId="53D1B8E7" w14:textId="2FA00059" w:rsidR="00C774DC" w:rsidRPr="000245EB" w:rsidRDefault="00C774DC" w:rsidP="00525787">
            <w:pPr>
              <w:spacing w:line="288" w:lineRule="auto"/>
              <w:rPr>
                <w:ins w:id="6838" w:author="phuong vu" w:date="2018-11-22T13:51:00Z"/>
                <w:rPrChange w:id="6839" w:author="Tran Huan" w:date="2018-11-25T16:08:00Z">
                  <w:rPr>
                    <w:ins w:id="6840" w:author="phuong vu" w:date="2018-11-22T13:51:00Z"/>
                    <w:lang w:val="en-US"/>
                  </w:rPr>
                </w:rPrChange>
              </w:rPr>
              <w:pPrChange w:id="6841" w:author="Tran Huan" w:date="2018-12-03T00:08:00Z">
                <w:pPr>
                  <w:spacing w:line="276" w:lineRule="auto"/>
                </w:pPr>
              </w:pPrChange>
            </w:pPr>
            <w:ins w:id="6842" w:author="phuong vu" w:date="2018-11-22T13:51:00Z">
              <w:del w:id="6843" w:author="Tran Huan" w:date="2018-11-25T21:38:00Z">
                <w:r w:rsidRPr="000245EB" w:rsidDel="00817FAF">
                  <w:rPr>
                    <w:rPrChange w:id="6844" w:author="Tran Huan" w:date="2018-11-25T16:08:00Z">
                      <w:rPr>
                        <w:lang w:val="en-US"/>
                      </w:rPr>
                    </w:rPrChange>
                  </w:rPr>
                  <w:delText xml:space="preserve">Truy cập được trang web quản lí đối với nhân viên cửa hàng và </w:delText>
                </w:r>
              </w:del>
              <w:del w:id="6845" w:author="Tran Huan" w:date="2018-11-25T21:39:00Z">
                <w:r w:rsidRPr="000245EB" w:rsidDel="00817FAF">
                  <w:rPr>
                    <w:rPrChange w:id="6846" w:author="Tran Huan" w:date="2018-11-25T16:08:00Z">
                      <w:rPr>
                        <w:lang w:val="en-US"/>
                      </w:rPr>
                    </w:rPrChange>
                  </w:rPr>
                  <w:delText xml:space="preserve">ứng dụng điện thoại đối với khách hàng và </w:delText>
                </w:r>
              </w:del>
            </w:ins>
            <w:ins w:id="6847" w:author="Tran Huan" w:date="2018-11-25T21:39:00Z">
              <w:r w:rsidR="00817FAF">
                <w:rPr>
                  <w:lang w:val="en-US"/>
                </w:rPr>
                <w:t>Đ</w:t>
              </w:r>
            </w:ins>
            <w:ins w:id="6848" w:author="phuong vu" w:date="2018-11-22T13:51:00Z">
              <w:del w:id="6849" w:author="Tran Huan" w:date="2018-11-25T21:39:00Z">
                <w:r w:rsidRPr="000245EB" w:rsidDel="00817FAF">
                  <w:rPr>
                    <w:rPrChange w:id="6850" w:author="Tran Huan" w:date="2018-11-25T16:08:00Z">
                      <w:rPr>
                        <w:lang w:val="en-US"/>
                      </w:rPr>
                    </w:rPrChange>
                  </w:rPr>
                  <w:delText>đ</w:delText>
                </w:r>
              </w:del>
              <w:r w:rsidRPr="000245EB">
                <w:rPr>
                  <w:rPrChange w:id="6851" w:author="Tran Huan" w:date="2018-11-25T16:08:00Z">
                    <w:rPr>
                      <w:lang w:val="en-US"/>
                    </w:rPr>
                  </w:rPrChange>
                </w:rPr>
                <w:t>ăng nhập thành công</w:t>
              </w:r>
            </w:ins>
          </w:p>
        </w:tc>
      </w:tr>
      <w:tr w:rsidR="00C774DC" w14:paraId="5736DB4D" w14:textId="77777777" w:rsidTr="00C774DC">
        <w:trPr>
          <w:ins w:id="6852" w:author="phuong vu" w:date="2018-11-22T13:51:00Z"/>
        </w:trPr>
        <w:tc>
          <w:tcPr>
            <w:tcW w:w="2425" w:type="dxa"/>
          </w:tcPr>
          <w:p w14:paraId="76B872EF" w14:textId="77777777" w:rsidR="00C774DC" w:rsidRPr="00B808BD" w:rsidRDefault="00C774DC" w:rsidP="00525787">
            <w:pPr>
              <w:spacing w:line="288" w:lineRule="auto"/>
              <w:rPr>
                <w:ins w:id="6853" w:author="phuong vu" w:date="2018-11-22T13:51:00Z"/>
                <w:b/>
              </w:rPr>
              <w:pPrChange w:id="6854" w:author="Tran Huan" w:date="2018-12-03T00:08:00Z">
                <w:pPr>
                  <w:spacing w:line="276" w:lineRule="auto"/>
                </w:pPr>
              </w:pPrChange>
            </w:pPr>
            <w:ins w:id="6855" w:author="phuong vu" w:date="2018-11-22T13:51:00Z">
              <w:r w:rsidRPr="00B808BD">
                <w:rPr>
                  <w:b/>
                </w:rPr>
                <w:t>Cách xử lí</w:t>
              </w:r>
            </w:ins>
          </w:p>
        </w:tc>
        <w:tc>
          <w:tcPr>
            <w:tcW w:w="6686" w:type="dxa"/>
          </w:tcPr>
          <w:p w14:paraId="1D1E3795" w14:textId="0D11D790" w:rsidR="00C774DC" w:rsidRPr="000245EB" w:rsidRDefault="00C774DC" w:rsidP="00525787">
            <w:pPr>
              <w:spacing w:line="288" w:lineRule="auto"/>
              <w:rPr>
                <w:ins w:id="6856" w:author="phuong vu" w:date="2018-11-22T13:51:00Z"/>
                <w:rPrChange w:id="6857" w:author="Tran Huan" w:date="2018-11-25T16:08:00Z">
                  <w:rPr>
                    <w:ins w:id="6858" w:author="phuong vu" w:date="2018-11-22T13:51:00Z"/>
                    <w:lang w:val="en-US"/>
                  </w:rPr>
                </w:rPrChange>
              </w:rPr>
              <w:pPrChange w:id="6859" w:author="Tran Huan" w:date="2018-12-03T00:08:00Z">
                <w:pPr>
                  <w:spacing w:line="276" w:lineRule="auto"/>
                </w:pPr>
              </w:pPrChange>
            </w:pPr>
            <w:ins w:id="6860" w:author="phuong vu" w:date="2018-11-22T13:51:00Z">
              <w:r w:rsidRPr="000245EB">
                <w:rPr>
                  <w:rPrChange w:id="6861" w:author="Tran Huan" w:date="2018-11-25T16:08:00Z">
                    <w:rPr>
                      <w:lang w:val="en-US"/>
                    </w:rPr>
                  </w:rPrChange>
                </w:rPr>
                <w:t>Bước 1:</w:t>
              </w:r>
            </w:ins>
            <w:ins w:id="6862" w:author="Tran Huan" w:date="2018-11-25T21:49:00Z">
              <w:r w:rsidR="00CE1A4A" w:rsidRPr="00CE1A4A">
                <w:rPr>
                  <w:rPrChange w:id="6863" w:author="Tran Huan" w:date="2018-11-25T21:49:00Z">
                    <w:rPr>
                      <w:lang w:val="en-US"/>
                    </w:rPr>
                  </w:rPrChange>
                </w:rPr>
                <w:t xml:space="preserve"> </w:t>
              </w:r>
            </w:ins>
            <w:ins w:id="6864" w:author="Tran Huan" w:date="2018-12-03T00:01:00Z">
              <w:r w:rsidR="00CB12CE" w:rsidRPr="00CB12CE">
                <w:rPr>
                  <w:rPrChange w:id="6865" w:author="Tran Huan" w:date="2018-12-03T00:02:00Z">
                    <w:rPr>
                      <w:lang w:val="en-US"/>
                    </w:rPr>
                  </w:rPrChange>
                </w:rPr>
                <w:t xml:space="preserve">Chọn </w:t>
              </w:r>
            </w:ins>
            <w:ins w:id="6866" w:author="phuong vu" w:date="2018-11-22T13:51:00Z">
              <w:del w:id="6867" w:author="Tran Huan" w:date="2018-11-25T21:49:00Z">
                <w:r w:rsidRPr="000245EB" w:rsidDel="00CE1A4A">
                  <w:rPr>
                    <w:rPrChange w:id="6868" w:author="Tran Huan" w:date="2018-11-25T16:08:00Z">
                      <w:rPr>
                        <w:lang w:val="en-US"/>
                      </w:rPr>
                    </w:rPrChange>
                  </w:rPr>
                  <w:delText xml:space="preserve"> </w:delText>
                </w:r>
              </w:del>
              <w:del w:id="6869" w:author="Tran Huan" w:date="2018-11-25T21:47:00Z">
                <w:r w:rsidRPr="000245EB" w:rsidDel="00CE1A4A">
                  <w:rPr>
                    <w:rPrChange w:id="6870" w:author="Tran Huan" w:date="2018-11-25T16:08:00Z">
                      <w:rPr>
                        <w:lang w:val="en-US"/>
                      </w:rPr>
                    </w:rPrChange>
                  </w:rPr>
                  <w:delText xml:space="preserve">Click vào Đăng xuất ở góc phải trên đối với trang web và </w:delText>
                </w:r>
              </w:del>
              <w:del w:id="6871" w:author="Tran Huan" w:date="2018-11-25T21:49:00Z">
                <w:r w:rsidRPr="000245EB" w:rsidDel="00CE1A4A">
                  <w:rPr>
                    <w:rPrChange w:id="6872" w:author="Tran Huan" w:date="2018-11-25T16:08:00Z">
                      <w:rPr>
                        <w:lang w:val="en-US"/>
                      </w:rPr>
                    </w:rPrChange>
                  </w:rPr>
                  <w:delText>T</w:delText>
                </w:r>
              </w:del>
              <w:del w:id="6873" w:author="Tran Huan" w:date="2018-12-03T00:01:00Z">
                <w:r w:rsidRPr="000245EB" w:rsidDel="00CB12CE">
                  <w:rPr>
                    <w:rPrChange w:id="6874" w:author="Tran Huan" w:date="2018-11-25T16:08:00Z">
                      <w:rPr>
                        <w:lang w:val="en-US"/>
                      </w:rPr>
                    </w:rPrChange>
                  </w:rPr>
                  <w:delText xml:space="preserve">ài khoản </w:delText>
                </w:r>
              </w:del>
              <w:del w:id="6875" w:author="Tran Huan" w:date="2018-11-26T13:50:00Z">
                <w:r w:rsidRPr="000245EB" w:rsidDel="003210A0">
                  <w:rPr>
                    <w:rPrChange w:id="6876" w:author="Tran Huan" w:date="2018-11-25T16:08:00Z">
                      <w:rPr>
                        <w:lang w:val="en-US"/>
                      </w:rPr>
                    </w:rPrChange>
                  </w:rPr>
                  <w:delText>-&gt;</w:delText>
                </w:r>
              </w:del>
            </w:ins>
            <w:ins w:id="6877" w:author="Tran Huan" w:date="2018-12-03T00:01:00Z">
              <w:r w:rsidR="00CB12CE" w:rsidRPr="00CB12CE">
                <w:rPr>
                  <w:rPrChange w:id="6878" w:author="Tran Huan" w:date="2018-12-03T00:02:00Z">
                    <w:rPr>
                      <w:lang w:val="en-US"/>
                    </w:rPr>
                  </w:rPrChange>
                </w:rPr>
                <w:t>biểu tượng đăng xuất.</w:t>
              </w:r>
            </w:ins>
            <w:ins w:id="6879" w:author="phuong vu" w:date="2018-11-22T13:51:00Z">
              <w:del w:id="6880" w:author="Tran Huan" w:date="2018-12-03T00:01:00Z">
                <w:r w:rsidRPr="000245EB" w:rsidDel="00CB12CE">
                  <w:rPr>
                    <w:rPrChange w:id="6881" w:author="Tran Huan" w:date="2018-11-25T16:08:00Z">
                      <w:rPr>
                        <w:lang w:val="en-US"/>
                      </w:rPr>
                    </w:rPrChange>
                  </w:rPr>
                  <w:delText xml:space="preserve"> Đăng xuất </w:delText>
                </w:r>
              </w:del>
              <w:del w:id="6882" w:author="Tran Huan" w:date="2018-11-25T21:49:00Z">
                <w:r w:rsidRPr="000245EB" w:rsidDel="00CE1A4A">
                  <w:rPr>
                    <w:rPrChange w:id="6883" w:author="Tran Huan" w:date="2018-11-25T16:08:00Z">
                      <w:rPr>
                        <w:lang w:val="en-US"/>
                      </w:rPr>
                    </w:rPrChange>
                  </w:rPr>
                  <w:delText>đối với ứng dụng điện thoại</w:delText>
                </w:r>
              </w:del>
            </w:ins>
          </w:p>
          <w:p w14:paraId="57FC5598" w14:textId="77777777" w:rsidR="00CE1A4A" w:rsidRDefault="00C774DC" w:rsidP="00525787">
            <w:pPr>
              <w:spacing w:line="288" w:lineRule="auto"/>
              <w:rPr>
                <w:ins w:id="6884" w:author="Tran Huan" w:date="2018-11-25T21:51:00Z"/>
              </w:rPr>
              <w:pPrChange w:id="6885" w:author="Tran Huan" w:date="2018-12-03T00:08:00Z">
                <w:pPr>
                  <w:spacing w:line="276" w:lineRule="auto"/>
                </w:pPr>
              </w:pPrChange>
            </w:pPr>
            <w:ins w:id="6886" w:author="phuong vu" w:date="2018-11-22T13:51:00Z">
              <w:r w:rsidRPr="000245EB">
                <w:rPr>
                  <w:rPrChange w:id="6887" w:author="Tran Huan" w:date="2018-11-25T16:08:00Z">
                    <w:rPr>
                      <w:lang w:val="en-US"/>
                    </w:rPr>
                  </w:rPrChange>
                </w:rPr>
                <w:t xml:space="preserve">Bước 2: Ứng dụng </w:t>
              </w:r>
              <w:del w:id="6888" w:author="Tran Huan" w:date="2018-11-25T21:49:00Z">
                <w:r w:rsidRPr="000245EB" w:rsidDel="00CE1A4A">
                  <w:rPr>
                    <w:rPrChange w:id="6889" w:author="Tran Huan" w:date="2018-11-25T16:08:00Z">
                      <w:rPr>
                        <w:lang w:val="en-US"/>
                      </w:rPr>
                    </w:rPrChange>
                  </w:rPr>
                  <w:delText xml:space="preserve">cũng như trang web </w:delText>
                </w:r>
              </w:del>
              <w:r w:rsidRPr="000245EB">
                <w:rPr>
                  <w:rPrChange w:id="6890" w:author="Tran Huan" w:date="2018-11-25T16:08:00Z">
                    <w:rPr>
                      <w:lang w:val="en-US"/>
                    </w:rPr>
                  </w:rPrChange>
                </w:rPr>
                <w:t>sẽ xóa toàn bộ thông tin để đăng nhập và thông tin lưu tạm thời ra khỏi SharePreferences</w:t>
              </w:r>
            </w:ins>
          </w:p>
          <w:p w14:paraId="2B47133E" w14:textId="3946461B" w:rsidR="00C774DC" w:rsidRPr="000245EB" w:rsidDel="00CE1A4A" w:rsidRDefault="00C774DC" w:rsidP="00525787">
            <w:pPr>
              <w:spacing w:line="288" w:lineRule="auto"/>
              <w:rPr>
                <w:ins w:id="6891" w:author="phuong vu" w:date="2018-11-22T13:51:00Z"/>
                <w:del w:id="6892" w:author="Tran Huan" w:date="2018-11-25T21:49:00Z"/>
                <w:rPrChange w:id="6893" w:author="Tran Huan" w:date="2018-11-25T16:08:00Z">
                  <w:rPr>
                    <w:ins w:id="6894" w:author="phuong vu" w:date="2018-11-22T13:51:00Z"/>
                    <w:del w:id="6895" w:author="Tran Huan" w:date="2018-11-25T21:49:00Z"/>
                    <w:lang w:val="en-US"/>
                  </w:rPr>
                </w:rPrChange>
              </w:rPr>
              <w:pPrChange w:id="6896" w:author="Tran Huan" w:date="2018-12-03T00:08:00Z">
                <w:pPr>
                  <w:spacing w:line="276" w:lineRule="auto"/>
                </w:pPr>
              </w:pPrChange>
            </w:pPr>
            <w:ins w:id="6897" w:author="phuong vu" w:date="2018-11-22T13:51:00Z">
              <w:del w:id="6898" w:author="Tran Huan" w:date="2018-11-25T21:49:00Z">
                <w:r w:rsidRPr="000245EB" w:rsidDel="00CE1A4A">
                  <w:rPr>
                    <w:rPrChange w:id="6899" w:author="Tran Huan" w:date="2018-11-25T16:08:00Z">
                      <w:rPr>
                        <w:lang w:val="en-US"/>
                      </w:rPr>
                    </w:rPrChange>
                  </w:rPr>
                  <w:delText>, Local Storage.</w:delText>
                </w:r>
              </w:del>
            </w:ins>
          </w:p>
          <w:p w14:paraId="60B9E945" w14:textId="77777777" w:rsidR="00C774DC" w:rsidRPr="000245EB" w:rsidRDefault="00C774DC" w:rsidP="00525787">
            <w:pPr>
              <w:spacing w:line="288" w:lineRule="auto"/>
              <w:rPr>
                <w:ins w:id="6900" w:author="phuong vu" w:date="2018-11-22T13:51:00Z"/>
                <w:rPrChange w:id="6901" w:author="Tran Huan" w:date="2018-11-25T16:08:00Z">
                  <w:rPr>
                    <w:ins w:id="6902" w:author="phuong vu" w:date="2018-11-22T13:51:00Z"/>
                    <w:lang w:val="en-US"/>
                  </w:rPr>
                </w:rPrChange>
              </w:rPr>
              <w:pPrChange w:id="6903" w:author="Tran Huan" w:date="2018-12-03T00:08:00Z">
                <w:pPr>
                  <w:spacing w:line="276" w:lineRule="auto"/>
                </w:pPr>
              </w:pPrChange>
            </w:pPr>
            <w:ins w:id="6904" w:author="phuong vu" w:date="2018-11-22T13:51:00Z">
              <w:r w:rsidRPr="000245EB">
                <w:rPr>
                  <w:rPrChange w:id="6905" w:author="Tran Huan" w:date="2018-11-25T16:08:00Z">
                    <w:rPr>
                      <w:lang w:val="en-US"/>
                    </w:rPr>
                  </w:rPrChange>
                </w:rPr>
                <w:t>Bước 3: Tự động chuyển về trang đăng nhập.</w:t>
              </w:r>
            </w:ins>
          </w:p>
        </w:tc>
      </w:tr>
      <w:tr w:rsidR="00C774DC" w14:paraId="7D0B37CD" w14:textId="77777777" w:rsidTr="00C774DC">
        <w:trPr>
          <w:ins w:id="6906" w:author="phuong vu" w:date="2018-11-22T13:51:00Z"/>
        </w:trPr>
        <w:tc>
          <w:tcPr>
            <w:tcW w:w="2425" w:type="dxa"/>
          </w:tcPr>
          <w:p w14:paraId="6E87EDA4" w14:textId="77777777" w:rsidR="00C774DC" w:rsidRPr="00B808BD" w:rsidRDefault="00C774DC" w:rsidP="00525787">
            <w:pPr>
              <w:spacing w:line="288" w:lineRule="auto"/>
              <w:rPr>
                <w:ins w:id="6907" w:author="phuong vu" w:date="2018-11-22T13:51:00Z"/>
                <w:b/>
              </w:rPr>
              <w:pPrChange w:id="6908" w:author="Tran Huan" w:date="2018-12-03T00:08:00Z">
                <w:pPr>
                  <w:spacing w:line="276" w:lineRule="auto"/>
                </w:pPr>
              </w:pPrChange>
            </w:pPr>
            <w:ins w:id="6909" w:author="phuong vu" w:date="2018-11-22T13:51:00Z">
              <w:r w:rsidRPr="00B808BD">
                <w:rPr>
                  <w:b/>
                </w:rPr>
                <w:t>Kết quả</w:t>
              </w:r>
            </w:ins>
          </w:p>
        </w:tc>
        <w:tc>
          <w:tcPr>
            <w:tcW w:w="6686" w:type="dxa"/>
          </w:tcPr>
          <w:p w14:paraId="6FB49028" w14:textId="77777777" w:rsidR="00C774DC" w:rsidRPr="000245EB" w:rsidRDefault="00C774DC" w:rsidP="00525787">
            <w:pPr>
              <w:spacing w:line="288" w:lineRule="auto"/>
              <w:rPr>
                <w:ins w:id="6910" w:author="phuong vu" w:date="2018-11-22T13:51:00Z"/>
                <w:rPrChange w:id="6911" w:author="Tran Huan" w:date="2018-11-25T16:08:00Z">
                  <w:rPr>
                    <w:ins w:id="6912" w:author="phuong vu" w:date="2018-11-22T13:51:00Z"/>
                    <w:lang w:val="en-US"/>
                  </w:rPr>
                </w:rPrChange>
              </w:rPr>
              <w:pPrChange w:id="6913" w:author="Tran Huan" w:date="2018-12-03T00:08:00Z">
                <w:pPr>
                  <w:spacing w:line="276" w:lineRule="auto"/>
                </w:pPr>
              </w:pPrChange>
            </w:pPr>
            <w:ins w:id="6914" w:author="phuong vu" w:date="2018-11-22T13:51:00Z">
              <w:r w:rsidRPr="000245EB">
                <w:rPr>
                  <w:rPrChange w:id="6915" w:author="Tran Huan" w:date="2018-11-25T16:08:00Z">
                    <w:rPr>
                      <w:lang w:val="en-US"/>
                    </w:rPr>
                  </w:rPrChange>
                </w:rPr>
                <w:t>Người dùng quay lại trang đăng nhập</w:t>
              </w:r>
            </w:ins>
          </w:p>
        </w:tc>
      </w:tr>
      <w:tr w:rsidR="00C774DC" w14:paraId="4EEE10FC" w14:textId="77777777" w:rsidTr="00C774DC">
        <w:trPr>
          <w:ins w:id="6916" w:author="phuong vu" w:date="2018-11-22T13:51:00Z"/>
        </w:trPr>
        <w:tc>
          <w:tcPr>
            <w:tcW w:w="2425" w:type="dxa"/>
          </w:tcPr>
          <w:p w14:paraId="3268BB9E" w14:textId="77777777" w:rsidR="00C774DC" w:rsidRPr="00B808BD" w:rsidRDefault="00C774DC" w:rsidP="00525787">
            <w:pPr>
              <w:spacing w:line="288" w:lineRule="auto"/>
              <w:rPr>
                <w:ins w:id="6917" w:author="phuong vu" w:date="2018-11-22T13:51:00Z"/>
                <w:b/>
              </w:rPr>
              <w:pPrChange w:id="6918" w:author="Tran Huan" w:date="2018-12-03T00:08:00Z">
                <w:pPr>
                  <w:spacing w:line="276" w:lineRule="auto"/>
                </w:pPr>
              </w:pPrChange>
            </w:pPr>
            <w:ins w:id="6919" w:author="phuong vu" w:date="2018-11-22T13:51:00Z">
              <w:r w:rsidRPr="00B808BD">
                <w:rPr>
                  <w:b/>
                </w:rPr>
                <w:t>Ghi chú</w:t>
              </w:r>
            </w:ins>
          </w:p>
        </w:tc>
        <w:tc>
          <w:tcPr>
            <w:tcW w:w="6686" w:type="dxa"/>
          </w:tcPr>
          <w:p w14:paraId="76F277E2" w14:textId="18816C15" w:rsidR="00C774DC" w:rsidRPr="000245EB" w:rsidRDefault="00C774DC" w:rsidP="00525787">
            <w:pPr>
              <w:keepNext/>
              <w:spacing w:line="288" w:lineRule="auto"/>
              <w:rPr>
                <w:ins w:id="6920" w:author="phuong vu" w:date="2018-11-22T13:51:00Z"/>
                <w:rPrChange w:id="6921" w:author="Tran Huan" w:date="2018-11-25T16:08:00Z">
                  <w:rPr>
                    <w:ins w:id="6922" w:author="phuong vu" w:date="2018-11-22T13:51:00Z"/>
                    <w:lang w:val="en-US"/>
                  </w:rPr>
                </w:rPrChange>
              </w:rPr>
              <w:pPrChange w:id="6923" w:author="Tran Huan" w:date="2018-12-03T00:08:00Z">
                <w:pPr>
                  <w:keepNext/>
                  <w:spacing w:line="276" w:lineRule="auto"/>
                </w:pPr>
              </w:pPrChange>
            </w:pPr>
            <w:ins w:id="6924" w:author="phuong vu" w:date="2018-11-22T13:51:00Z">
              <w:r w:rsidRPr="000245EB">
                <w:rPr>
                  <w:rPrChange w:id="6925" w:author="Tran Huan" w:date="2018-11-25T16:08:00Z">
                    <w:rPr>
                      <w:lang w:val="en-US"/>
                    </w:rPr>
                  </w:rPrChange>
                </w:rPr>
                <w:t xml:space="preserve">Bắt buộc mọi thông tin, dữ liệu lưu tạm thời phải được xóa </w:t>
              </w:r>
              <w:del w:id="6926" w:author="Tran Huan" w:date="2018-11-25T21:40:00Z">
                <w:r w:rsidRPr="000245EB" w:rsidDel="00817FAF">
                  <w:rPr>
                    <w:rPrChange w:id="6927" w:author="Tran Huan" w:date="2018-11-25T16:08:00Z">
                      <w:rPr>
                        <w:lang w:val="en-US"/>
                      </w:rPr>
                    </w:rPrChange>
                  </w:rPr>
                  <w:delText>sạch</w:delText>
                </w:r>
              </w:del>
            </w:ins>
            <w:ins w:id="6928" w:author="Tran Huan" w:date="2018-11-25T21:40:00Z">
              <w:r w:rsidR="00817FAF" w:rsidRPr="00817FAF">
                <w:rPr>
                  <w:rPrChange w:id="6929" w:author="Tran Huan" w:date="2018-11-25T21:40:00Z">
                    <w:rPr>
                      <w:lang w:val="en-US"/>
                    </w:rPr>
                  </w:rPrChange>
                </w:rPr>
                <w:t>khỏi bộ nhớ ứng dụng</w:t>
              </w:r>
            </w:ins>
            <w:ins w:id="6930" w:author="phuong vu" w:date="2018-11-22T13:51:00Z">
              <w:r w:rsidRPr="000245EB">
                <w:rPr>
                  <w:rPrChange w:id="6931" w:author="Tran Huan" w:date="2018-11-25T16:08:00Z">
                    <w:rPr>
                      <w:lang w:val="en-US"/>
                    </w:rPr>
                  </w:rPrChange>
                </w:rPr>
                <w:t xml:space="preserve">. </w:t>
              </w:r>
            </w:ins>
          </w:p>
        </w:tc>
      </w:tr>
    </w:tbl>
    <w:p w14:paraId="1E0E855E" w14:textId="6BBFCEF7" w:rsidR="00C774DC" w:rsidRPr="008C4FEF" w:rsidDel="00525787" w:rsidRDefault="00C774DC">
      <w:pPr>
        <w:spacing w:line="276" w:lineRule="auto"/>
        <w:rPr>
          <w:ins w:id="6932" w:author="phuong vu" w:date="2018-11-22T13:51:00Z"/>
          <w:del w:id="6933" w:author="Tran Huan" w:date="2018-12-03T00:08:00Z"/>
          <w:rPrChange w:id="6934" w:author="Tran Huan" w:date="2018-12-03T00:48:00Z">
            <w:rPr>
              <w:ins w:id="6935" w:author="phuong vu" w:date="2018-11-22T13:51:00Z"/>
              <w:del w:id="6936" w:author="Tran Huan" w:date="2018-12-03T00:08:00Z"/>
            </w:rPr>
          </w:rPrChange>
        </w:rPr>
        <w:pPrChange w:id="6937" w:author="phuong vu" w:date="2018-11-23T13:48:00Z">
          <w:pPr/>
        </w:pPrChange>
      </w:pPr>
      <w:bookmarkStart w:id="6938" w:name="_Toc531569518"/>
      <w:bookmarkStart w:id="6939" w:name="_Toc531573366"/>
      <w:bookmarkStart w:id="6940" w:name="_Toc531577107"/>
      <w:bookmarkStart w:id="6941" w:name="_Toc531580845"/>
      <w:bookmarkEnd w:id="6938"/>
      <w:bookmarkEnd w:id="6939"/>
      <w:bookmarkEnd w:id="6940"/>
      <w:bookmarkEnd w:id="6941"/>
    </w:p>
    <w:p w14:paraId="2E1F1741" w14:textId="77777777" w:rsidR="00C774DC" w:rsidRPr="007E1B18" w:rsidRDefault="00C774DC">
      <w:pPr>
        <w:pStyle w:val="Heading3"/>
        <w:spacing w:line="276" w:lineRule="auto"/>
        <w:rPr>
          <w:ins w:id="6942" w:author="phuong vu" w:date="2018-11-22T13:51:00Z"/>
          <w:iCs/>
          <w:lang w:val="vi-VN"/>
          <w:rPrChange w:id="6943" w:author="Tran Huan" w:date="2018-12-02T20:42:00Z">
            <w:rPr>
              <w:ins w:id="6944" w:author="phuong vu" w:date="2018-11-22T13:51:00Z"/>
              <w:iCs w:val="0"/>
            </w:rPr>
          </w:rPrChange>
        </w:rPr>
        <w:pPrChange w:id="6945" w:author="phuong vu" w:date="2018-11-23T13:48:00Z">
          <w:pPr>
            <w:pStyle w:val="Heading4"/>
          </w:pPr>
        </w:pPrChange>
      </w:pPr>
      <w:ins w:id="6946" w:author="phuong vu" w:date="2018-11-22T13:51:00Z">
        <w:del w:id="6947" w:author="Tran Huan" w:date="2018-12-03T00:59:00Z">
          <w:r w:rsidRPr="000245EB" w:rsidDel="00A0200F">
            <w:rPr>
              <w:lang w:val="vi-VN"/>
            </w:rPr>
            <w:delText xml:space="preserve"> </w:delText>
          </w:r>
        </w:del>
        <w:bookmarkStart w:id="6948" w:name="_Toc531580846"/>
        <w:r w:rsidRPr="000245EB">
          <w:rPr>
            <w:lang w:val="vi-VN"/>
          </w:rPr>
          <w:t>Đăng kí tài khoản khách hàng</w:t>
        </w:r>
        <w:bookmarkEnd w:id="6948"/>
      </w:ins>
    </w:p>
    <w:tbl>
      <w:tblPr>
        <w:tblStyle w:val="TableGrid"/>
        <w:tblW w:w="0" w:type="auto"/>
        <w:tblLook w:val="04A0" w:firstRow="1" w:lastRow="0" w:firstColumn="1" w:lastColumn="0" w:noHBand="0" w:noVBand="1"/>
      </w:tblPr>
      <w:tblGrid>
        <w:gridCol w:w="2351"/>
        <w:gridCol w:w="6426"/>
      </w:tblGrid>
      <w:tr w:rsidR="00C774DC" w14:paraId="670BA799" w14:textId="77777777" w:rsidTr="00C774DC">
        <w:trPr>
          <w:ins w:id="6949" w:author="phuong vu" w:date="2018-11-22T13:51:00Z"/>
        </w:trPr>
        <w:tc>
          <w:tcPr>
            <w:tcW w:w="2425" w:type="dxa"/>
          </w:tcPr>
          <w:p w14:paraId="79CBE39D" w14:textId="77777777" w:rsidR="00C774DC" w:rsidRPr="00B808BD" w:rsidRDefault="00C774DC" w:rsidP="00525787">
            <w:pPr>
              <w:spacing w:line="288" w:lineRule="auto"/>
              <w:rPr>
                <w:ins w:id="6950" w:author="phuong vu" w:date="2018-11-22T13:51:00Z"/>
                <w:b/>
              </w:rPr>
              <w:pPrChange w:id="6951" w:author="Tran Huan" w:date="2018-12-03T00:08:00Z">
                <w:pPr>
                  <w:spacing w:line="276" w:lineRule="auto"/>
                </w:pPr>
              </w:pPrChange>
            </w:pPr>
            <w:ins w:id="6952" w:author="phuong vu" w:date="2018-11-22T13:51:00Z">
              <w:r w:rsidRPr="00B808BD">
                <w:rPr>
                  <w:b/>
                </w:rPr>
                <w:t>Mã yêu cầu</w:t>
              </w:r>
            </w:ins>
          </w:p>
        </w:tc>
        <w:tc>
          <w:tcPr>
            <w:tcW w:w="6686" w:type="dxa"/>
          </w:tcPr>
          <w:p w14:paraId="1DE7F76C" w14:textId="61F965E1" w:rsidR="00C774DC" w:rsidRPr="002947C2" w:rsidRDefault="00C774DC" w:rsidP="00525787">
            <w:pPr>
              <w:spacing w:line="288" w:lineRule="auto"/>
              <w:rPr>
                <w:ins w:id="6953" w:author="phuong vu" w:date="2018-11-22T13:51:00Z"/>
                <w:lang w:val="en-US"/>
              </w:rPr>
              <w:pPrChange w:id="6954" w:author="Tran Huan" w:date="2018-12-03T00:08:00Z">
                <w:pPr>
                  <w:spacing w:line="276" w:lineRule="auto"/>
                </w:pPr>
              </w:pPrChange>
            </w:pPr>
            <w:ins w:id="6955" w:author="phuong vu" w:date="2018-11-22T13:51:00Z">
              <w:r>
                <w:rPr>
                  <w:lang w:val="en-US"/>
                </w:rPr>
                <w:t>GU_1</w:t>
              </w:r>
            </w:ins>
            <w:ins w:id="6956" w:author="phuong vu" w:date="2018-11-23T08:52:00Z">
              <w:r w:rsidR="007E73AD">
                <w:rPr>
                  <w:lang w:val="en-US"/>
                </w:rPr>
                <w:t>1</w:t>
              </w:r>
            </w:ins>
          </w:p>
        </w:tc>
      </w:tr>
      <w:tr w:rsidR="00C774DC" w14:paraId="24F8DAEC" w14:textId="77777777" w:rsidTr="00C774DC">
        <w:trPr>
          <w:ins w:id="6957" w:author="phuong vu" w:date="2018-11-22T13:51:00Z"/>
        </w:trPr>
        <w:tc>
          <w:tcPr>
            <w:tcW w:w="2425" w:type="dxa"/>
          </w:tcPr>
          <w:p w14:paraId="45298FB8" w14:textId="77777777" w:rsidR="00C774DC" w:rsidRPr="00B808BD" w:rsidRDefault="00C774DC" w:rsidP="00525787">
            <w:pPr>
              <w:spacing w:line="288" w:lineRule="auto"/>
              <w:rPr>
                <w:ins w:id="6958" w:author="phuong vu" w:date="2018-11-22T13:51:00Z"/>
                <w:b/>
              </w:rPr>
              <w:pPrChange w:id="6959" w:author="Tran Huan" w:date="2018-12-03T00:08:00Z">
                <w:pPr>
                  <w:spacing w:line="276" w:lineRule="auto"/>
                </w:pPr>
              </w:pPrChange>
            </w:pPr>
            <w:ins w:id="6960" w:author="phuong vu" w:date="2018-11-22T13:51:00Z">
              <w:r w:rsidRPr="00B808BD">
                <w:rPr>
                  <w:b/>
                </w:rPr>
                <w:t>Tên chức năng</w:t>
              </w:r>
            </w:ins>
          </w:p>
        </w:tc>
        <w:tc>
          <w:tcPr>
            <w:tcW w:w="6686" w:type="dxa"/>
          </w:tcPr>
          <w:p w14:paraId="667B5856" w14:textId="77777777" w:rsidR="00C774DC" w:rsidRPr="000245EB" w:rsidRDefault="00C774DC" w:rsidP="00525787">
            <w:pPr>
              <w:spacing w:line="288" w:lineRule="auto"/>
              <w:rPr>
                <w:ins w:id="6961" w:author="phuong vu" w:date="2018-11-22T13:51:00Z"/>
                <w:rPrChange w:id="6962" w:author="Tran Huan" w:date="2018-11-25T16:08:00Z">
                  <w:rPr>
                    <w:ins w:id="6963" w:author="phuong vu" w:date="2018-11-22T13:51:00Z"/>
                    <w:lang w:val="en-US"/>
                  </w:rPr>
                </w:rPrChange>
              </w:rPr>
              <w:pPrChange w:id="6964" w:author="Tran Huan" w:date="2018-12-03T00:08:00Z">
                <w:pPr>
                  <w:spacing w:line="276" w:lineRule="auto"/>
                </w:pPr>
              </w:pPrChange>
            </w:pPr>
            <w:ins w:id="6965" w:author="phuong vu" w:date="2018-11-22T13:51:00Z">
              <w:r w:rsidRPr="000245EB">
                <w:rPr>
                  <w:rPrChange w:id="6966" w:author="Tran Huan" w:date="2018-11-25T16:08:00Z">
                    <w:rPr>
                      <w:lang w:val="en-US"/>
                    </w:rPr>
                  </w:rPrChange>
                </w:rPr>
                <w:t>Đăng kí tài khoản khách hàng</w:t>
              </w:r>
            </w:ins>
          </w:p>
        </w:tc>
      </w:tr>
      <w:tr w:rsidR="00C774DC" w14:paraId="1A5A638F" w14:textId="77777777" w:rsidTr="00C774DC">
        <w:trPr>
          <w:ins w:id="6967" w:author="phuong vu" w:date="2018-11-22T13:51:00Z"/>
        </w:trPr>
        <w:tc>
          <w:tcPr>
            <w:tcW w:w="2425" w:type="dxa"/>
          </w:tcPr>
          <w:p w14:paraId="79F356FD" w14:textId="77777777" w:rsidR="00C774DC" w:rsidRPr="00B808BD" w:rsidRDefault="00C774DC" w:rsidP="00525787">
            <w:pPr>
              <w:spacing w:line="288" w:lineRule="auto"/>
              <w:rPr>
                <w:ins w:id="6968" w:author="phuong vu" w:date="2018-11-22T13:51:00Z"/>
                <w:b/>
              </w:rPr>
              <w:pPrChange w:id="6969" w:author="Tran Huan" w:date="2018-12-03T00:08:00Z">
                <w:pPr>
                  <w:spacing w:line="276" w:lineRule="auto"/>
                </w:pPr>
              </w:pPrChange>
            </w:pPr>
            <w:ins w:id="6970" w:author="phuong vu" w:date="2018-11-22T13:51:00Z">
              <w:r w:rsidRPr="00B808BD">
                <w:rPr>
                  <w:b/>
                </w:rPr>
                <w:t>Đối tượng sử dụng</w:t>
              </w:r>
            </w:ins>
          </w:p>
        </w:tc>
        <w:tc>
          <w:tcPr>
            <w:tcW w:w="6686" w:type="dxa"/>
          </w:tcPr>
          <w:p w14:paraId="075D1E27" w14:textId="77777777" w:rsidR="00C774DC" w:rsidRPr="002947C2" w:rsidRDefault="00C774DC" w:rsidP="00525787">
            <w:pPr>
              <w:spacing w:line="288" w:lineRule="auto"/>
              <w:rPr>
                <w:ins w:id="6971" w:author="phuong vu" w:date="2018-11-22T13:51:00Z"/>
                <w:lang w:val="en-US"/>
              </w:rPr>
              <w:pPrChange w:id="6972" w:author="Tran Huan" w:date="2018-12-03T00:08:00Z">
                <w:pPr>
                  <w:spacing w:line="276" w:lineRule="auto"/>
                </w:pPr>
              </w:pPrChange>
            </w:pPr>
            <w:ins w:id="6973" w:author="phuong vu" w:date="2018-11-22T13:51:00Z">
              <w:r>
                <w:rPr>
                  <w:lang w:val="en-US"/>
                </w:rPr>
                <w:t>Khách hàng</w:t>
              </w:r>
            </w:ins>
          </w:p>
        </w:tc>
      </w:tr>
      <w:tr w:rsidR="00C774DC" w14:paraId="7DAE75B3" w14:textId="77777777" w:rsidTr="00C774DC">
        <w:trPr>
          <w:ins w:id="6974" w:author="phuong vu" w:date="2018-11-22T13:51:00Z"/>
        </w:trPr>
        <w:tc>
          <w:tcPr>
            <w:tcW w:w="2425" w:type="dxa"/>
          </w:tcPr>
          <w:p w14:paraId="18AA30EE" w14:textId="77777777" w:rsidR="00C774DC" w:rsidRPr="00B808BD" w:rsidRDefault="00C774DC" w:rsidP="00525787">
            <w:pPr>
              <w:spacing w:line="288" w:lineRule="auto"/>
              <w:rPr>
                <w:ins w:id="6975" w:author="phuong vu" w:date="2018-11-22T13:51:00Z"/>
                <w:b/>
              </w:rPr>
              <w:pPrChange w:id="6976" w:author="Tran Huan" w:date="2018-12-03T00:08:00Z">
                <w:pPr>
                  <w:spacing w:line="276" w:lineRule="auto"/>
                </w:pPr>
              </w:pPrChange>
            </w:pPr>
            <w:ins w:id="6977" w:author="phuong vu" w:date="2018-11-22T13:51:00Z">
              <w:r w:rsidRPr="00B808BD">
                <w:rPr>
                  <w:b/>
                </w:rPr>
                <w:t>Tiền điều kiện</w:t>
              </w:r>
            </w:ins>
          </w:p>
        </w:tc>
        <w:tc>
          <w:tcPr>
            <w:tcW w:w="6686" w:type="dxa"/>
          </w:tcPr>
          <w:p w14:paraId="5423D4FB" w14:textId="77777777" w:rsidR="00C774DC" w:rsidRPr="000245EB" w:rsidRDefault="00C774DC" w:rsidP="00525787">
            <w:pPr>
              <w:spacing w:line="288" w:lineRule="auto"/>
              <w:rPr>
                <w:ins w:id="6978" w:author="phuong vu" w:date="2018-11-22T13:51:00Z"/>
                <w:rPrChange w:id="6979" w:author="Tran Huan" w:date="2018-11-25T16:08:00Z">
                  <w:rPr>
                    <w:ins w:id="6980" w:author="phuong vu" w:date="2018-11-22T13:51:00Z"/>
                    <w:lang w:val="en-US"/>
                  </w:rPr>
                </w:rPrChange>
              </w:rPr>
              <w:pPrChange w:id="6981" w:author="Tran Huan" w:date="2018-12-03T00:08:00Z">
                <w:pPr>
                  <w:spacing w:line="276" w:lineRule="auto"/>
                </w:pPr>
              </w:pPrChange>
            </w:pPr>
            <w:ins w:id="6982" w:author="phuong vu" w:date="2018-11-22T13:51:00Z">
              <w:r w:rsidRPr="000245EB">
                <w:rPr>
                  <w:rPrChange w:id="6983" w:author="Tran Huan" w:date="2018-11-25T16:08:00Z">
                    <w:rPr>
                      <w:lang w:val="en-US"/>
                    </w:rPr>
                  </w:rPrChange>
                </w:rPr>
                <w:t>Truy cập ứng dụng điện thoại đối với khách hàng.</w:t>
              </w:r>
            </w:ins>
          </w:p>
        </w:tc>
      </w:tr>
      <w:tr w:rsidR="00C774DC" w14:paraId="71446C56" w14:textId="77777777" w:rsidTr="00C774DC">
        <w:trPr>
          <w:ins w:id="6984" w:author="phuong vu" w:date="2018-11-22T13:51:00Z"/>
        </w:trPr>
        <w:tc>
          <w:tcPr>
            <w:tcW w:w="2425" w:type="dxa"/>
          </w:tcPr>
          <w:p w14:paraId="28E65009" w14:textId="77777777" w:rsidR="00C774DC" w:rsidRPr="00B808BD" w:rsidRDefault="00C774DC" w:rsidP="00525787">
            <w:pPr>
              <w:spacing w:line="288" w:lineRule="auto"/>
              <w:rPr>
                <w:ins w:id="6985" w:author="phuong vu" w:date="2018-11-22T13:51:00Z"/>
                <w:b/>
              </w:rPr>
              <w:pPrChange w:id="6986" w:author="Tran Huan" w:date="2018-12-03T00:08:00Z">
                <w:pPr>
                  <w:spacing w:line="276" w:lineRule="auto"/>
                </w:pPr>
              </w:pPrChange>
            </w:pPr>
            <w:ins w:id="6987" w:author="phuong vu" w:date="2018-11-22T13:51:00Z">
              <w:r w:rsidRPr="00B808BD">
                <w:rPr>
                  <w:b/>
                </w:rPr>
                <w:t>Cách xử lí</w:t>
              </w:r>
            </w:ins>
          </w:p>
        </w:tc>
        <w:tc>
          <w:tcPr>
            <w:tcW w:w="6686" w:type="dxa"/>
          </w:tcPr>
          <w:p w14:paraId="2699346D" w14:textId="56703C11" w:rsidR="00C774DC" w:rsidRPr="000245EB" w:rsidRDefault="00C774DC" w:rsidP="00525787">
            <w:pPr>
              <w:spacing w:line="288" w:lineRule="auto"/>
              <w:rPr>
                <w:ins w:id="6988" w:author="phuong vu" w:date="2018-11-22T13:51:00Z"/>
                <w:i/>
                <w:rPrChange w:id="6989" w:author="Tran Huan" w:date="2018-11-25T16:08:00Z">
                  <w:rPr>
                    <w:ins w:id="6990" w:author="phuong vu" w:date="2018-11-22T13:51:00Z"/>
                    <w:i/>
                    <w:lang w:val="en-US"/>
                  </w:rPr>
                </w:rPrChange>
              </w:rPr>
              <w:pPrChange w:id="6991" w:author="Tran Huan" w:date="2018-12-03T00:08:00Z">
                <w:pPr>
                  <w:spacing w:line="276" w:lineRule="auto"/>
                </w:pPr>
              </w:pPrChange>
            </w:pPr>
            <w:ins w:id="6992" w:author="phuong vu" w:date="2018-11-22T13:51:00Z">
              <w:r w:rsidRPr="000245EB">
                <w:rPr>
                  <w:rPrChange w:id="6993" w:author="Tran Huan" w:date="2018-11-25T16:08:00Z">
                    <w:rPr>
                      <w:lang w:val="en-US"/>
                    </w:rPr>
                  </w:rPrChange>
                </w:rPr>
                <w:t xml:space="preserve">Bước 1: </w:t>
              </w:r>
            </w:ins>
            <w:ins w:id="6994" w:author="Tran Huan" w:date="2018-12-03T00:02:00Z">
              <w:r w:rsidR="00CB12CE" w:rsidRPr="00CB12CE">
                <w:rPr>
                  <w:rPrChange w:id="6995" w:author="Tran Huan" w:date="2018-12-03T00:02:00Z">
                    <w:rPr>
                      <w:lang w:val="en-US"/>
                    </w:rPr>
                  </w:rPrChange>
                </w:rPr>
                <w:t>N</w:t>
              </w:r>
            </w:ins>
            <w:ins w:id="6996" w:author="phuong vu" w:date="2018-11-22T13:51:00Z">
              <w:del w:id="6997" w:author="Tran Huan" w:date="2018-12-03T00:02:00Z">
                <w:r w:rsidRPr="000245EB" w:rsidDel="00CB12CE">
                  <w:rPr>
                    <w:rPrChange w:id="6998" w:author="Tran Huan" w:date="2018-11-25T16:08:00Z">
                      <w:rPr>
                        <w:lang w:val="en-US"/>
                      </w:rPr>
                    </w:rPrChange>
                  </w:rPr>
                  <w:delText>Tại màn hình đăng nhập, n</w:delText>
                </w:r>
              </w:del>
              <w:r w:rsidRPr="000245EB">
                <w:rPr>
                  <w:rPrChange w:id="6999" w:author="Tran Huan" w:date="2018-11-25T16:08:00Z">
                    <w:rPr>
                      <w:lang w:val="en-US"/>
                    </w:rPr>
                  </w:rPrChange>
                </w:rPr>
                <w:t xml:space="preserve">hấn </w:t>
              </w:r>
            </w:ins>
            <w:ins w:id="7000" w:author="Tran Huan" w:date="2018-12-03T00:02:00Z">
              <w:r w:rsidR="00CB12CE" w:rsidRPr="00CB12CE">
                <w:rPr>
                  <w:rPrChange w:id="7001" w:author="Tran Huan" w:date="2018-12-03T00:02:00Z">
                    <w:rPr>
                      <w:lang w:val="en-US"/>
                    </w:rPr>
                  </w:rPrChange>
                </w:rPr>
                <w:t>chọn</w:t>
              </w:r>
            </w:ins>
            <w:ins w:id="7002" w:author="phuong vu" w:date="2018-11-22T13:51:00Z">
              <w:del w:id="7003" w:author="Tran Huan" w:date="2018-12-03T00:02:00Z">
                <w:r w:rsidRPr="000245EB" w:rsidDel="00CB12CE">
                  <w:rPr>
                    <w:rPrChange w:id="7004" w:author="Tran Huan" w:date="2018-11-25T16:08:00Z">
                      <w:rPr>
                        <w:lang w:val="en-US"/>
                      </w:rPr>
                    </w:rPrChange>
                  </w:rPr>
                  <w:delText>vào</w:delText>
                </w:r>
              </w:del>
              <w:r w:rsidRPr="000245EB">
                <w:rPr>
                  <w:rPrChange w:id="7005" w:author="Tran Huan" w:date="2018-11-25T16:08:00Z">
                    <w:rPr>
                      <w:lang w:val="en-US"/>
                    </w:rPr>
                  </w:rPrChange>
                </w:rPr>
                <w:t xml:space="preserve"> </w:t>
              </w:r>
              <w:r w:rsidRPr="000245EB">
                <w:rPr>
                  <w:i/>
                  <w:rPrChange w:id="7006" w:author="Tran Huan" w:date="2018-11-25T16:08:00Z">
                    <w:rPr>
                      <w:i/>
                      <w:lang w:val="en-US"/>
                    </w:rPr>
                  </w:rPrChange>
                </w:rPr>
                <w:t>“Tạo tài khoản mới”.</w:t>
              </w:r>
            </w:ins>
          </w:p>
          <w:p w14:paraId="5E7CF431" w14:textId="77777777" w:rsidR="00C774DC" w:rsidRPr="000245EB" w:rsidRDefault="00C774DC" w:rsidP="00525787">
            <w:pPr>
              <w:spacing w:line="288" w:lineRule="auto"/>
              <w:rPr>
                <w:ins w:id="7007" w:author="phuong vu" w:date="2018-11-22T13:51:00Z"/>
                <w:rPrChange w:id="7008" w:author="Tran Huan" w:date="2018-11-25T16:08:00Z">
                  <w:rPr>
                    <w:ins w:id="7009" w:author="phuong vu" w:date="2018-11-22T13:51:00Z"/>
                    <w:lang w:val="en-US"/>
                  </w:rPr>
                </w:rPrChange>
              </w:rPr>
              <w:pPrChange w:id="7010" w:author="Tran Huan" w:date="2018-12-03T00:08:00Z">
                <w:pPr>
                  <w:spacing w:line="276" w:lineRule="auto"/>
                </w:pPr>
              </w:pPrChange>
            </w:pPr>
            <w:ins w:id="7011" w:author="phuong vu" w:date="2018-11-22T13:51:00Z">
              <w:r w:rsidRPr="000245EB">
                <w:rPr>
                  <w:rPrChange w:id="7012" w:author="Tran Huan" w:date="2018-11-25T16:08:00Z">
                    <w:rPr>
                      <w:lang w:val="en-US"/>
                    </w:rPr>
                  </w:rPrChange>
                </w:rPr>
                <w:t>Bước 2: Nhập các thông tin bắt buộc bao gồm: Họ và tên, email và mật khẩu mong muốn. Sau đó, nhấn vào nút “Đăng kí”.</w:t>
              </w:r>
            </w:ins>
          </w:p>
          <w:p w14:paraId="7AB0D749" w14:textId="77777777" w:rsidR="00C774DC" w:rsidRPr="000245EB" w:rsidRDefault="00C774DC" w:rsidP="00525787">
            <w:pPr>
              <w:spacing w:line="288" w:lineRule="auto"/>
              <w:rPr>
                <w:ins w:id="7013" w:author="phuong vu" w:date="2018-11-22T13:51:00Z"/>
                <w:rPrChange w:id="7014" w:author="Tran Huan" w:date="2018-11-25T16:08:00Z">
                  <w:rPr>
                    <w:ins w:id="7015" w:author="phuong vu" w:date="2018-11-22T13:51:00Z"/>
                    <w:lang w:val="en-US"/>
                  </w:rPr>
                </w:rPrChange>
              </w:rPr>
              <w:pPrChange w:id="7016" w:author="Tran Huan" w:date="2018-12-03T00:08:00Z">
                <w:pPr>
                  <w:spacing w:line="276" w:lineRule="auto"/>
                </w:pPr>
              </w:pPrChange>
            </w:pPr>
            <w:ins w:id="7017" w:author="phuong vu" w:date="2018-11-22T13:51:00Z">
              <w:r w:rsidRPr="000245EB">
                <w:rPr>
                  <w:rPrChange w:id="7018" w:author="Tran Huan" w:date="2018-11-25T16:08:00Z">
                    <w:rPr>
                      <w:lang w:val="en-US"/>
                    </w:rPr>
                  </w:rPrChange>
                </w:rPr>
                <w:t>Bước 3: Hệ thống sẽ dựa trên email người dùng đã nhập kiểm tra email đã tồn tại trong hệ thống chưa? Nếu đã tồn tại, thông báo lỗi tài khoản đã tồn tại. Nếu không, hệ thống tạo tài khoản mới cho người dùng.</w:t>
              </w:r>
            </w:ins>
          </w:p>
          <w:p w14:paraId="6D400367" w14:textId="77777777" w:rsidR="00C774DC" w:rsidRPr="000245EB" w:rsidRDefault="00C774DC" w:rsidP="00525787">
            <w:pPr>
              <w:spacing w:line="288" w:lineRule="auto"/>
              <w:rPr>
                <w:ins w:id="7019" w:author="phuong vu" w:date="2018-11-22T13:51:00Z"/>
                <w:rPrChange w:id="7020" w:author="Tran Huan" w:date="2018-11-25T16:08:00Z">
                  <w:rPr>
                    <w:ins w:id="7021" w:author="phuong vu" w:date="2018-11-22T13:51:00Z"/>
                    <w:lang w:val="en-US"/>
                  </w:rPr>
                </w:rPrChange>
              </w:rPr>
              <w:pPrChange w:id="7022" w:author="Tran Huan" w:date="2018-12-03T00:08:00Z">
                <w:pPr>
                  <w:spacing w:line="276" w:lineRule="auto"/>
                </w:pPr>
              </w:pPrChange>
            </w:pPr>
            <w:ins w:id="7023" w:author="phuong vu" w:date="2018-11-22T13:51:00Z">
              <w:r w:rsidRPr="000245EB">
                <w:rPr>
                  <w:rPrChange w:id="7024" w:author="Tran Huan" w:date="2018-11-25T16:08:00Z">
                    <w:rPr>
                      <w:lang w:val="en-US"/>
                    </w:rPr>
                  </w:rPrChange>
                </w:rPr>
                <w:t xml:space="preserve">Bước 4: Chuyển về trang đăng nhập. Với email và password đã được điền trước. Nếu người dùng mới nhấn </w:t>
              </w:r>
              <w:r w:rsidRPr="000245EB">
                <w:rPr>
                  <w:i/>
                  <w:rPrChange w:id="7025" w:author="Tran Huan" w:date="2018-11-25T16:08:00Z">
                    <w:rPr>
                      <w:i/>
                      <w:lang w:val="en-US"/>
                    </w:rPr>
                  </w:rPrChange>
                </w:rPr>
                <w:t xml:space="preserve">“đăng nhập”, </w:t>
              </w:r>
              <w:r w:rsidRPr="000245EB">
                <w:rPr>
                  <w:rPrChange w:id="7026" w:author="Tran Huan" w:date="2018-11-25T16:08:00Z">
                    <w:rPr>
                      <w:lang w:val="en-US"/>
                    </w:rPr>
                  </w:rPrChange>
                </w:rPr>
                <w:t>hệ thống thực hiên đăng nhập theo “</w:t>
              </w:r>
              <w:r w:rsidRPr="000245EB">
                <w:rPr>
                  <w:i/>
                  <w:rPrChange w:id="7027" w:author="Tran Huan" w:date="2018-11-25T16:08:00Z">
                    <w:rPr>
                      <w:i/>
                      <w:lang w:val="en-US"/>
                    </w:rPr>
                  </w:rPrChange>
                </w:rPr>
                <w:t>GU_08</w:t>
              </w:r>
              <w:r w:rsidRPr="000245EB">
                <w:rPr>
                  <w:rPrChange w:id="7028" w:author="Tran Huan" w:date="2018-11-25T16:08:00Z">
                    <w:rPr>
                      <w:lang w:val="en-US"/>
                    </w:rPr>
                  </w:rPrChange>
                </w:rPr>
                <w:t>” và chuyển vào màn hình “</w:t>
              </w:r>
              <w:r w:rsidRPr="000245EB">
                <w:rPr>
                  <w:i/>
                  <w:rPrChange w:id="7029" w:author="Tran Huan" w:date="2018-11-25T16:08:00Z">
                    <w:rPr>
                      <w:i/>
                      <w:lang w:val="en-US"/>
                    </w:rPr>
                  </w:rPrChange>
                </w:rPr>
                <w:t>cập nhật thông tin</w:t>
              </w:r>
              <w:r w:rsidRPr="000245EB">
                <w:rPr>
                  <w:rPrChange w:id="7030" w:author="Tran Huan" w:date="2018-11-25T16:08:00Z">
                    <w:rPr>
                      <w:lang w:val="en-US"/>
                    </w:rPr>
                  </w:rPrChange>
                </w:rPr>
                <w:t>”.</w:t>
              </w:r>
            </w:ins>
          </w:p>
          <w:p w14:paraId="4BCF783C" w14:textId="77777777" w:rsidR="00C774DC" w:rsidRPr="000245EB" w:rsidRDefault="00C774DC" w:rsidP="00525787">
            <w:pPr>
              <w:spacing w:line="288" w:lineRule="auto"/>
              <w:rPr>
                <w:ins w:id="7031" w:author="phuong vu" w:date="2018-11-22T13:51:00Z"/>
                <w:rPrChange w:id="7032" w:author="Tran Huan" w:date="2018-11-25T16:08:00Z">
                  <w:rPr>
                    <w:ins w:id="7033" w:author="phuong vu" w:date="2018-11-22T13:51:00Z"/>
                    <w:lang w:val="en-US"/>
                  </w:rPr>
                </w:rPrChange>
              </w:rPr>
              <w:pPrChange w:id="7034" w:author="Tran Huan" w:date="2018-12-03T00:08:00Z">
                <w:pPr>
                  <w:spacing w:line="276" w:lineRule="auto"/>
                </w:pPr>
              </w:pPrChange>
            </w:pPr>
            <w:ins w:id="7035" w:author="phuong vu" w:date="2018-11-22T13:51:00Z">
              <w:r w:rsidRPr="000245EB">
                <w:rPr>
                  <w:rPrChange w:id="7036" w:author="Tran Huan" w:date="2018-11-25T16:08:00Z">
                    <w:rPr>
                      <w:lang w:val="en-US"/>
                    </w:rPr>
                  </w:rPrChange>
                </w:rPr>
                <w:t>Bước 5: Tại màn hình “</w:t>
              </w:r>
              <w:r w:rsidRPr="000245EB">
                <w:rPr>
                  <w:i/>
                  <w:rPrChange w:id="7037" w:author="Tran Huan" w:date="2018-11-25T16:08:00Z">
                    <w:rPr>
                      <w:i/>
                      <w:lang w:val="en-US"/>
                    </w:rPr>
                  </w:rPrChange>
                </w:rPr>
                <w:t>cập nhật thông tin</w:t>
              </w:r>
              <w:r w:rsidRPr="000245EB">
                <w:rPr>
                  <w:rPrChange w:id="7038" w:author="Tran Huan" w:date="2018-11-25T16:08:00Z">
                    <w:rPr>
                      <w:lang w:val="en-US"/>
                    </w:rPr>
                  </w:rPrChange>
                </w:rPr>
                <w:t xml:space="preserve">”, người dùng mới phải nhập đầy đủ các thông tin yêu cầu. Sau đó nhấn </w:t>
              </w:r>
              <w:r w:rsidRPr="000245EB">
                <w:rPr>
                  <w:i/>
                  <w:rPrChange w:id="7039" w:author="Tran Huan" w:date="2018-11-25T16:08:00Z">
                    <w:rPr>
                      <w:i/>
                      <w:lang w:val="en-US"/>
                    </w:rPr>
                  </w:rPrChange>
                </w:rPr>
                <w:t>“cập nhật”.</w:t>
              </w:r>
              <w:r w:rsidRPr="000245EB">
                <w:rPr>
                  <w:rPrChange w:id="7040" w:author="Tran Huan" w:date="2018-11-25T16:08:00Z">
                    <w:rPr>
                      <w:lang w:val="en-US"/>
                    </w:rPr>
                  </w:rPrChange>
                </w:rPr>
                <w:t xml:space="preserve"> Người dùng mới được chuyển sang màn hình chính.</w:t>
              </w:r>
            </w:ins>
          </w:p>
        </w:tc>
      </w:tr>
      <w:tr w:rsidR="00C774DC" w14:paraId="19FBB89B" w14:textId="77777777" w:rsidTr="00C774DC">
        <w:trPr>
          <w:ins w:id="7041" w:author="phuong vu" w:date="2018-11-22T13:51:00Z"/>
        </w:trPr>
        <w:tc>
          <w:tcPr>
            <w:tcW w:w="2425" w:type="dxa"/>
          </w:tcPr>
          <w:p w14:paraId="68FD1793" w14:textId="77777777" w:rsidR="00C774DC" w:rsidRPr="00B808BD" w:rsidRDefault="00C774DC" w:rsidP="00525787">
            <w:pPr>
              <w:spacing w:line="288" w:lineRule="auto"/>
              <w:rPr>
                <w:ins w:id="7042" w:author="phuong vu" w:date="2018-11-22T13:51:00Z"/>
                <w:b/>
              </w:rPr>
              <w:pPrChange w:id="7043" w:author="Tran Huan" w:date="2018-12-03T00:08:00Z">
                <w:pPr>
                  <w:spacing w:line="276" w:lineRule="auto"/>
                </w:pPr>
              </w:pPrChange>
            </w:pPr>
            <w:ins w:id="7044" w:author="phuong vu" w:date="2018-11-22T13:51:00Z">
              <w:r w:rsidRPr="00B808BD">
                <w:rPr>
                  <w:b/>
                </w:rPr>
                <w:t>Kết quả</w:t>
              </w:r>
            </w:ins>
          </w:p>
        </w:tc>
        <w:tc>
          <w:tcPr>
            <w:tcW w:w="6686" w:type="dxa"/>
          </w:tcPr>
          <w:p w14:paraId="507E57D0" w14:textId="77777777" w:rsidR="00C774DC" w:rsidRPr="000245EB" w:rsidRDefault="00C774DC" w:rsidP="00525787">
            <w:pPr>
              <w:spacing w:line="288" w:lineRule="auto"/>
              <w:rPr>
                <w:ins w:id="7045" w:author="phuong vu" w:date="2018-11-22T13:51:00Z"/>
                <w:rPrChange w:id="7046" w:author="Tran Huan" w:date="2018-11-25T16:08:00Z">
                  <w:rPr>
                    <w:ins w:id="7047" w:author="phuong vu" w:date="2018-11-22T13:51:00Z"/>
                    <w:lang w:val="en-US"/>
                  </w:rPr>
                </w:rPrChange>
              </w:rPr>
              <w:pPrChange w:id="7048" w:author="Tran Huan" w:date="2018-12-03T00:08:00Z">
                <w:pPr>
                  <w:spacing w:line="276" w:lineRule="auto"/>
                </w:pPr>
              </w:pPrChange>
            </w:pPr>
            <w:ins w:id="7049" w:author="phuong vu" w:date="2018-11-22T13:51:00Z">
              <w:r w:rsidRPr="000245EB">
                <w:rPr>
                  <w:rPrChange w:id="7050" w:author="Tran Huan" w:date="2018-11-25T16:08:00Z">
                    <w:rPr>
                      <w:lang w:val="en-US"/>
                    </w:rPr>
                  </w:rPrChange>
                </w:rPr>
                <w:t>Người dùng truy cập vào màn hình chính và có đủ các chức năng của người dùng khách hàng</w:t>
              </w:r>
            </w:ins>
          </w:p>
        </w:tc>
      </w:tr>
      <w:tr w:rsidR="00C774DC" w14:paraId="1F96071C" w14:textId="77777777" w:rsidTr="00C774DC">
        <w:trPr>
          <w:ins w:id="7051" w:author="phuong vu" w:date="2018-11-22T13:51:00Z"/>
        </w:trPr>
        <w:tc>
          <w:tcPr>
            <w:tcW w:w="2425" w:type="dxa"/>
          </w:tcPr>
          <w:p w14:paraId="68E5D751" w14:textId="77777777" w:rsidR="00C774DC" w:rsidRPr="00B808BD" w:rsidRDefault="00C774DC" w:rsidP="00525787">
            <w:pPr>
              <w:spacing w:line="288" w:lineRule="auto"/>
              <w:rPr>
                <w:ins w:id="7052" w:author="phuong vu" w:date="2018-11-22T13:51:00Z"/>
                <w:b/>
              </w:rPr>
              <w:pPrChange w:id="7053" w:author="Tran Huan" w:date="2018-12-03T00:08:00Z">
                <w:pPr>
                  <w:spacing w:line="276" w:lineRule="auto"/>
                </w:pPr>
              </w:pPrChange>
            </w:pPr>
            <w:ins w:id="7054" w:author="phuong vu" w:date="2018-11-22T13:51:00Z">
              <w:r w:rsidRPr="00B808BD">
                <w:rPr>
                  <w:b/>
                </w:rPr>
                <w:t>Ghi chú</w:t>
              </w:r>
            </w:ins>
          </w:p>
        </w:tc>
        <w:tc>
          <w:tcPr>
            <w:tcW w:w="6686" w:type="dxa"/>
          </w:tcPr>
          <w:p w14:paraId="5482236E" w14:textId="77777777" w:rsidR="00C774DC" w:rsidRPr="000245EB" w:rsidRDefault="00C774DC" w:rsidP="00525787">
            <w:pPr>
              <w:keepNext/>
              <w:spacing w:line="288" w:lineRule="auto"/>
              <w:rPr>
                <w:ins w:id="7055" w:author="phuong vu" w:date="2018-11-22T13:51:00Z"/>
                <w:rPrChange w:id="7056" w:author="Tran Huan" w:date="2018-11-25T16:08:00Z">
                  <w:rPr>
                    <w:ins w:id="7057" w:author="phuong vu" w:date="2018-11-22T13:51:00Z"/>
                    <w:lang w:val="en-US"/>
                  </w:rPr>
                </w:rPrChange>
              </w:rPr>
              <w:pPrChange w:id="7058" w:author="Tran Huan" w:date="2018-12-03T00:08:00Z">
                <w:pPr>
                  <w:keepNext/>
                  <w:spacing w:line="276" w:lineRule="auto"/>
                </w:pPr>
              </w:pPrChange>
            </w:pPr>
            <w:ins w:id="7059" w:author="phuong vu" w:date="2018-11-22T13:51:00Z">
              <w:r w:rsidRPr="000245EB">
                <w:rPr>
                  <w:rPrChange w:id="7060" w:author="Tran Huan" w:date="2018-11-25T16:08:00Z">
                    <w:rPr>
                      <w:lang w:val="en-US"/>
                    </w:rPr>
                  </w:rPrChange>
                </w:rPr>
                <w:t>Mọi thông tin yêu cầu nhập đều là bắt buộc. Nếu chưa nhập vào sẽ thông báo lỗi yêu cầu nhập.</w:t>
              </w:r>
            </w:ins>
          </w:p>
        </w:tc>
      </w:tr>
    </w:tbl>
    <w:p w14:paraId="599B6FF9" w14:textId="0245022B" w:rsidR="00C774DC" w:rsidRPr="000245EB" w:rsidDel="00525787" w:rsidRDefault="00C774DC">
      <w:pPr>
        <w:spacing w:line="276" w:lineRule="auto"/>
        <w:rPr>
          <w:ins w:id="7061" w:author="phuong vu" w:date="2018-11-22T13:51:00Z"/>
          <w:del w:id="7062" w:author="Tran Huan" w:date="2018-12-03T00:08:00Z"/>
          <w:rPrChange w:id="7063" w:author="Tran Huan" w:date="2018-11-25T16:08:00Z">
            <w:rPr>
              <w:ins w:id="7064" w:author="phuong vu" w:date="2018-11-22T13:51:00Z"/>
              <w:del w:id="7065" w:author="Tran Huan" w:date="2018-12-03T00:08:00Z"/>
              <w:lang w:val="en-US"/>
            </w:rPr>
          </w:rPrChange>
        </w:rPr>
        <w:pPrChange w:id="7066" w:author="phuong vu" w:date="2018-11-23T13:48:00Z">
          <w:pPr/>
        </w:pPrChange>
      </w:pPr>
      <w:bookmarkStart w:id="7067" w:name="_Toc531569520"/>
      <w:bookmarkStart w:id="7068" w:name="_Toc531573368"/>
      <w:bookmarkStart w:id="7069" w:name="_Toc531577109"/>
      <w:bookmarkStart w:id="7070" w:name="_Toc531580847"/>
      <w:bookmarkEnd w:id="7067"/>
      <w:bookmarkEnd w:id="7068"/>
      <w:bookmarkEnd w:id="7069"/>
      <w:bookmarkEnd w:id="7070"/>
    </w:p>
    <w:p w14:paraId="66BB19D6" w14:textId="27E1B182" w:rsidR="00CE1A4A" w:rsidRDefault="00817FAF">
      <w:pPr>
        <w:pStyle w:val="Heading3"/>
        <w:rPr>
          <w:ins w:id="7071" w:author="Tran Huan" w:date="2018-11-25T21:44:00Z"/>
        </w:rPr>
        <w:pPrChange w:id="7072" w:author="Tran Huan" w:date="2018-11-25T21:43:00Z">
          <w:pPr>
            <w:jc w:val="left"/>
          </w:pPr>
        </w:pPrChange>
      </w:pPr>
      <w:bookmarkStart w:id="7073" w:name="_Toc531580848"/>
      <w:ins w:id="7074" w:author="Tran Huan" w:date="2018-11-25T21:42:00Z">
        <w:r w:rsidRPr="00EA3AB6">
          <w:t xml:space="preserve">Xem </w:t>
        </w:r>
      </w:ins>
      <w:ins w:id="7075" w:author="Tran Huan" w:date="2018-11-25T21:46:00Z">
        <w:r w:rsidR="00CE1A4A">
          <w:t>biên nhận</w:t>
        </w:r>
      </w:ins>
      <w:bookmarkEnd w:id="7073"/>
    </w:p>
    <w:tbl>
      <w:tblPr>
        <w:tblStyle w:val="TableGrid"/>
        <w:tblW w:w="0" w:type="auto"/>
        <w:tblLook w:val="04A0" w:firstRow="1" w:lastRow="0" w:firstColumn="1" w:lastColumn="0" w:noHBand="0" w:noVBand="1"/>
      </w:tblPr>
      <w:tblGrid>
        <w:gridCol w:w="2354"/>
        <w:gridCol w:w="6423"/>
      </w:tblGrid>
      <w:tr w:rsidR="00CE1A4A" w14:paraId="74062F78" w14:textId="77777777" w:rsidTr="00760245">
        <w:trPr>
          <w:ins w:id="7076" w:author="Tran Huan" w:date="2018-11-25T21:44:00Z"/>
        </w:trPr>
        <w:tc>
          <w:tcPr>
            <w:tcW w:w="2425" w:type="dxa"/>
          </w:tcPr>
          <w:p w14:paraId="69B970A1" w14:textId="77777777" w:rsidR="00CE1A4A" w:rsidRPr="00B808BD" w:rsidRDefault="00CE1A4A" w:rsidP="00525787">
            <w:pPr>
              <w:spacing w:line="288" w:lineRule="auto"/>
              <w:rPr>
                <w:ins w:id="7077" w:author="Tran Huan" w:date="2018-11-25T21:44:00Z"/>
                <w:b/>
              </w:rPr>
              <w:pPrChange w:id="7078" w:author="Tran Huan" w:date="2018-12-03T00:08:00Z">
                <w:pPr>
                  <w:spacing w:line="276" w:lineRule="auto"/>
                </w:pPr>
              </w:pPrChange>
            </w:pPr>
            <w:ins w:id="7079" w:author="Tran Huan" w:date="2018-11-25T21:44:00Z">
              <w:r w:rsidRPr="00B808BD">
                <w:rPr>
                  <w:b/>
                </w:rPr>
                <w:t>Mã yêu cầu</w:t>
              </w:r>
            </w:ins>
          </w:p>
        </w:tc>
        <w:tc>
          <w:tcPr>
            <w:tcW w:w="6686" w:type="dxa"/>
          </w:tcPr>
          <w:p w14:paraId="0A22CC59" w14:textId="0668E2E9" w:rsidR="00CE1A4A" w:rsidRPr="002947C2" w:rsidRDefault="00CE1A4A" w:rsidP="00525787">
            <w:pPr>
              <w:spacing w:line="288" w:lineRule="auto"/>
              <w:rPr>
                <w:ins w:id="7080" w:author="Tran Huan" w:date="2018-11-25T21:44:00Z"/>
                <w:lang w:val="en-US"/>
              </w:rPr>
              <w:pPrChange w:id="7081" w:author="Tran Huan" w:date="2018-12-03T00:08:00Z">
                <w:pPr>
                  <w:spacing w:line="276" w:lineRule="auto"/>
                </w:pPr>
              </w:pPrChange>
            </w:pPr>
            <w:ins w:id="7082" w:author="Tran Huan" w:date="2018-11-25T21:44:00Z">
              <w:r>
                <w:rPr>
                  <w:lang w:val="en-US"/>
                </w:rPr>
                <w:t>GU_12</w:t>
              </w:r>
            </w:ins>
          </w:p>
        </w:tc>
      </w:tr>
      <w:tr w:rsidR="00CE1A4A" w14:paraId="6EE9FAAB" w14:textId="77777777" w:rsidTr="00760245">
        <w:trPr>
          <w:ins w:id="7083" w:author="Tran Huan" w:date="2018-11-25T21:44:00Z"/>
        </w:trPr>
        <w:tc>
          <w:tcPr>
            <w:tcW w:w="2425" w:type="dxa"/>
          </w:tcPr>
          <w:p w14:paraId="2C581731" w14:textId="77777777" w:rsidR="00CE1A4A" w:rsidRPr="00B808BD" w:rsidRDefault="00CE1A4A" w:rsidP="00525787">
            <w:pPr>
              <w:spacing w:line="288" w:lineRule="auto"/>
              <w:rPr>
                <w:ins w:id="7084" w:author="Tran Huan" w:date="2018-11-25T21:44:00Z"/>
                <w:b/>
              </w:rPr>
              <w:pPrChange w:id="7085" w:author="Tran Huan" w:date="2018-12-03T00:08:00Z">
                <w:pPr>
                  <w:spacing w:line="276" w:lineRule="auto"/>
                </w:pPr>
              </w:pPrChange>
            </w:pPr>
            <w:ins w:id="7086" w:author="Tran Huan" w:date="2018-11-25T21:44:00Z">
              <w:r w:rsidRPr="00B808BD">
                <w:rPr>
                  <w:b/>
                </w:rPr>
                <w:t>Tên chức năng</w:t>
              </w:r>
            </w:ins>
          </w:p>
        </w:tc>
        <w:tc>
          <w:tcPr>
            <w:tcW w:w="6686" w:type="dxa"/>
          </w:tcPr>
          <w:p w14:paraId="4A7E6B5F" w14:textId="059005C8" w:rsidR="00CE1A4A" w:rsidRPr="00CE1A4A" w:rsidRDefault="00CE1A4A" w:rsidP="00525787">
            <w:pPr>
              <w:spacing w:line="288" w:lineRule="auto"/>
              <w:rPr>
                <w:ins w:id="7087" w:author="Tran Huan" w:date="2018-11-25T21:44:00Z"/>
                <w:lang w:val="en-US"/>
                <w:rPrChange w:id="7088" w:author="Tran Huan" w:date="2018-11-25T21:46:00Z">
                  <w:rPr>
                    <w:ins w:id="7089" w:author="Tran Huan" w:date="2018-11-25T21:44:00Z"/>
                  </w:rPr>
                </w:rPrChange>
              </w:rPr>
              <w:pPrChange w:id="7090" w:author="Tran Huan" w:date="2018-12-03T00:08:00Z">
                <w:pPr>
                  <w:spacing w:line="276" w:lineRule="auto"/>
                </w:pPr>
              </w:pPrChange>
            </w:pPr>
            <w:ins w:id="7091" w:author="Tran Huan" w:date="2018-11-25T21:46:00Z">
              <w:r>
                <w:rPr>
                  <w:lang w:val="en-US"/>
                </w:rPr>
                <w:t>Xem biên nhận</w:t>
              </w:r>
            </w:ins>
          </w:p>
        </w:tc>
      </w:tr>
      <w:tr w:rsidR="00CE1A4A" w14:paraId="23C874A1" w14:textId="77777777" w:rsidTr="00760245">
        <w:trPr>
          <w:ins w:id="7092" w:author="Tran Huan" w:date="2018-11-25T21:44:00Z"/>
        </w:trPr>
        <w:tc>
          <w:tcPr>
            <w:tcW w:w="2425" w:type="dxa"/>
          </w:tcPr>
          <w:p w14:paraId="21426630" w14:textId="77777777" w:rsidR="00CE1A4A" w:rsidRPr="00B808BD" w:rsidRDefault="00CE1A4A" w:rsidP="00525787">
            <w:pPr>
              <w:spacing w:line="288" w:lineRule="auto"/>
              <w:rPr>
                <w:ins w:id="7093" w:author="Tran Huan" w:date="2018-11-25T21:44:00Z"/>
                <w:b/>
              </w:rPr>
              <w:pPrChange w:id="7094" w:author="Tran Huan" w:date="2018-12-03T00:08:00Z">
                <w:pPr>
                  <w:spacing w:line="276" w:lineRule="auto"/>
                </w:pPr>
              </w:pPrChange>
            </w:pPr>
            <w:ins w:id="7095" w:author="Tran Huan" w:date="2018-11-25T21:44:00Z">
              <w:r w:rsidRPr="00B808BD">
                <w:rPr>
                  <w:b/>
                </w:rPr>
                <w:t>Đối tượng sử dụng</w:t>
              </w:r>
            </w:ins>
          </w:p>
        </w:tc>
        <w:tc>
          <w:tcPr>
            <w:tcW w:w="6686" w:type="dxa"/>
          </w:tcPr>
          <w:p w14:paraId="0B5700DA" w14:textId="77777777" w:rsidR="00CE1A4A" w:rsidRPr="002947C2" w:rsidRDefault="00CE1A4A" w:rsidP="00525787">
            <w:pPr>
              <w:spacing w:line="288" w:lineRule="auto"/>
              <w:rPr>
                <w:ins w:id="7096" w:author="Tran Huan" w:date="2018-11-25T21:44:00Z"/>
                <w:lang w:val="en-US"/>
              </w:rPr>
              <w:pPrChange w:id="7097" w:author="Tran Huan" w:date="2018-12-03T00:08:00Z">
                <w:pPr>
                  <w:spacing w:line="276" w:lineRule="auto"/>
                </w:pPr>
              </w:pPrChange>
            </w:pPr>
            <w:ins w:id="7098" w:author="Tran Huan" w:date="2018-11-25T21:44:00Z">
              <w:r>
                <w:rPr>
                  <w:lang w:val="en-US"/>
                </w:rPr>
                <w:t>Khách hàng</w:t>
              </w:r>
            </w:ins>
          </w:p>
        </w:tc>
      </w:tr>
      <w:tr w:rsidR="00CE1A4A" w14:paraId="7129405E" w14:textId="77777777" w:rsidTr="00760245">
        <w:trPr>
          <w:ins w:id="7099" w:author="Tran Huan" w:date="2018-11-25T21:44:00Z"/>
        </w:trPr>
        <w:tc>
          <w:tcPr>
            <w:tcW w:w="2425" w:type="dxa"/>
          </w:tcPr>
          <w:p w14:paraId="5C2EF843" w14:textId="77777777" w:rsidR="00CE1A4A" w:rsidRPr="00B808BD" w:rsidRDefault="00CE1A4A" w:rsidP="00525787">
            <w:pPr>
              <w:spacing w:line="288" w:lineRule="auto"/>
              <w:rPr>
                <w:ins w:id="7100" w:author="Tran Huan" w:date="2018-11-25T21:44:00Z"/>
                <w:b/>
              </w:rPr>
              <w:pPrChange w:id="7101" w:author="Tran Huan" w:date="2018-12-03T00:08:00Z">
                <w:pPr>
                  <w:spacing w:line="276" w:lineRule="auto"/>
                </w:pPr>
              </w:pPrChange>
            </w:pPr>
            <w:ins w:id="7102" w:author="Tran Huan" w:date="2018-11-25T21:44:00Z">
              <w:r w:rsidRPr="00B808BD">
                <w:rPr>
                  <w:b/>
                </w:rPr>
                <w:t>Tiền điều kiện</w:t>
              </w:r>
            </w:ins>
          </w:p>
        </w:tc>
        <w:tc>
          <w:tcPr>
            <w:tcW w:w="6686" w:type="dxa"/>
          </w:tcPr>
          <w:p w14:paraId="10F70FE3" w14:textId="4C3FD88C" w:rsidR="00CE1A4A" w:rsidRPr="00CE1A4A" w:rsidRDefault="00CE1A4A" w:rsidP="00525787">
            <w:pPr>
              <w:spacing w:line="288" w:lineRule="auto"/>
              <w:rPr>
                <w:ins w:id="7103" w:author="Tran Huan" w:date="2018-11-25T21:44:00Z"/>
              </w:rPr>
              <w:pPrChange w:id="7104" w:author="Tran Huan" w:date="2018-12-03T00:08:00Z">
                <w:pPr>
                  <w:spacing w:line="276" w:lineRule="auto"/>
                </w:pPr>
              </w:pPrChange>
            </w:pPr>
            <w:ins w:id="7105" w:author="Tran Huan" w:date="2018-11-25T21:44:00Z">
              <w:r w:rsidRPr="00CE1A4A">
                <w:rPr>
                  <w:rPrChange w:id="7106" w:author="Tran Huan" w:date="2018-11-25T21:44:00Z">
                    <w:rPr>
                      <w:lang w:val="en-US"/>
                    </w:rPr>
                  </w:rPrChange>
                </w:rPr>
                <w:t>Đăng nhập thành công</w:t>
              </w:r>
              <w:r>
                <w:t>.</w:t>
              </w:r>
            </w:ins>
            <w:ins w:id="7107" w:author="Tran Huan" w:date="2018-11-25T21:46:00Z">
              <w:r w:rsidRPr="00CE1A4A">
                <w:rPr>
                  <w:rPrChange w:id="7108" w:author="Tran Huan" w:date="2018-11-25T21:46:00Z">
                    <w:rPr>
                      <w:lang w:val="en-US"/>
                    </w:rPr>
                  </w:rPrChange>
                </w:rPr>
                <w:t xml:space="preserve"> </w:t>
              </w:r>
            </w:ins>
          </w:p>
        </w:tc>
      </w:tr>
      <w:tr w:rsidR="00CE1A4A" w14:paraId="4394422F" w14:textId="77777777" w:rsidTr="00760245">
        <w:trPr>
          <w:ins w:id="7109" w:author="Tran Huan" w:date="2018-11-25T21:44:00Z"/>
        </w:trPr>
        <w:tc>
          <w:tcPr>
            <w:tcW w:w="2425" w:type="dxa"/>
          </w:tcPr>
          <w:p w14:paraId="56974C3C" w14:textId="77777777" w:rsidR="00CE1A4A" w:rsidRPr="00B808BD" w:rsidRDefault="00CE1A4A" w:rsidP="00525787">
            <w:pPr>
              <w:spacing w:line="288" w:lineRule="auto"/>
              <w:rPr>
                <w:ins w:id="7110" w:author="Tran Huan" w:date="2018-11-25T21:44:00Z"/>
                <w:b/>
              </w:rPr>
              <w:pPrChange w:id="7111" w:author="Tran Huan" w:date="2018-12-03T00:08:00Z">
                <w:pPr>
                  <w:spacing w:line="276" w:lineRule="auto"/>
                </w:pPr>
              </w:pPrChange>
            </w:pPr>
            <w:ins w:id="7112" w:author="Tran Huan" w:date="2018-11-25T21:44:00Z">
              <w:r w:rsidRPr="00B808BD">
                <w:rPr>
                  <w:b/>
                </w:rPr>
                <w:t>Cách xử lí</w:t>
              </w:r>
            </w:ins>
          </w:p>
        </w:tc>
        <w:tc>
          <w:tcPr>
            <w:tcW w:w="6686" w:type="dxa"/>
          </w:tcPr>
          <w:p w14:paraId="120A004B" w14:textId="37B9581E" w:rsidR="00CB12CE" w:rsidRPr="00CB12CE" w:rsidRDefault="00CE1A4A" w:rsidP="00525787">
            <w:pPr>
              <w:spacing w:line="288" w:lineRule="auto"/>
              <w:rPr>
                <w:ins w:id="7113" w:author="Tran Huan" w:date="2018-12-03T00:03:00Z"/>
                <w:rPrChange w:id="7114" w:author="Tran Huan" w:date="2018-12-03T00:03:00Z">
                  <w:rPr>
                    <w:ins w:id="7115" w:author="Tran Huan" w:date="2018-12-03T00:03:00Z"/>
                  </w:rPr>
                </w:rPrChange>
              </w:rPr>
              <w:pPrChange w:id="7116" w:author="Tran Huan" w:date="2018-12-03T00:08:00Z">
                <w:pPr>
                  <w:spacing w:line="276" w:lineRule="auto"/>
                </w:pPr>
              </w:pPrChange>
            </w:pPr>
            <w:ins w:id="7117" w:author="Tran Huan" w:date="2018-11-25T21:44:00Z">
              <w:r w:rsidRPr="00BD7EF6">
                <w:t xml:space="preserve">Bước 1: </w:t>
              </w:r>
            </w:ins>
            <w:ins w:id="7118" w:author="Tran Huan" w:date="2018-12-03T00:03:00Z">
              <w:r w:rsidR="00CB12CE" w:rsidRPr="00CB12CE">
                <w:rPr>
                  <w:rPrChange w:id="7119" w:author="Tran Huan" w:date="2018-12-03T00:03:00Z">
                    <w:rPr>
                      <w:lang w:val="en-US"/>
                    </w:rPr>
                  </w:rPrChange>
                </w:rPr>
                <w:t>Nhấn chọn xem biên nhận</w:t>
              </w:r>
            </w:ins>
            <w:ins w:id="7120" w:author="Tran Huan" w:date="2018-11-25T21:52:00Z">
              <w:r w:rsidRPr="00CE1A4A">
                <w:rPr>
                  <w:rPrChange w:id="7121" w:author="Tran Huan" w:date="2018-11-25T21:52:00Z">
                    <w:rPr>
                      <w:lang w:val="en-US"/>
                    </w:rPr>
                  </w:rPrChange>
                </w:rPr>
                <w:t xml:space="preserve"> </w:t>
              </w:r>
            </w:ins>
            <w:ins w:id="7122" w:author="Tran Huan" w:date="2018-12-03T00:03:00Z">
              <w:r w:rsidR="00CB12CE" w:rsidRPr="00CB12CE">
                <w:rPr>
                  <w:rPrChange w:id="7123" w:author="Tran Huan" w:date="2018-12-03T00:03:00Z">
                    <w:rPr>
                      <w:lang w:val="en-US"/>
                    </w:rPr>
                  </w:rPrChange>
                </w:rPr>
                <w:t xml:space="preserve">trong danh sách </w:t>
              </w:r>
            </w:ins>
          </w:p>
          <w:p w14:paraId="081FB5F6" w14:textId="37D8C4FD" w:rsidR="00CE1A4A" w:rsidRPr="00BD7EF6" w:rsidRDefault="00CE1A4A" w:rsidP="00525787">
            <w:pPr>
              <w:spacing w:line="288" w:lineRule="auto"/>
              <w:rPr>
                <w:ins w:id="7124" w:author="Tran Huan" w:date="2018-11-25T21:44:00Z"/>
              </w:rPr>
              <w:pPrChange w:id="7125" w:author="Tran Huan" w:date="2018-12-03T00:08:00Z">
                <w:pPr>
                  <w:spacing w:line="276" w:lineRule="auto"/>
                </w:pPr>
              </w:pPrChange>
            </w:pPr>
            <w:ins w:id="7126" w:author="Tran Huan" w:date="2018-11-25T21:44:00Z">
              <w:r w:rsidRPr="00BD7EF6">
                <w:t xml:space="preserve">Bước 2: </w:t>
              </w:r>
            </w:ins>
            <w:ins w:id="7127" w:author="Tran Huan" w:date="2018-11-25T21:53:00Z">
              <w:r w:rsidRPr="00CE1A4A">
                <w:rPr>
                  <w:rPrChange w:id="7128" w:author="Tran Huan" w:date="2018-11-25T21:53:00Z">
                    <w:rPr>
                      <w:lang w:val="en-US"/>
                    </w:rPr>
                  </w:rPrChange>
                </w:rPr>
                <w:t>Xem thông tin về biên nhận.</w:t>
              </w:r>
            </w:ins>
            <w:ins w:id="7129" w:author="Tran Huan" w:date="2018-11-25T21:44:00Z">
              <w:r w:rsidRPr="00BD7EF6">
                <w:t xml:space="preserve"> </w:t>
              </w:r>
            </w:ins>
          </w:p>
        </w:tc>
      </w:tr>
      <w:tr w:rsidR="00CE1A4A" w14:paraId="6BBE1A70" w14:textId="77777777" w:rsidTr="00760245">
        <w:trPr>
          <w:ins w:id="7130" w:author="Tran Huan" w:date="2018-11-25T21:44:00Z"/>
        </w:trPr>
        <w:tc>
          <w:tcPr>
            <w:tcW w:w="2425" w:type="dxa"/>
          </w:tcPr>
          <w:p w14:paraId="29BBD82C" w14:textId="77777777" w:rsidR="00CE1A4A" w:rsidRPr="00B808BD" w:rsidRDefault="00CE1A4A" w:rsidP="00525787">
            <w:pPr>
              <w:spacing w:line="288" w:lineRule="auto"/>
              <w:rPr>
                <w:ins w:id="7131" w:author="Tran Huan" w:date="2018-11-25T21:44:00Z"/>
                <w:b/>
              </w:rPr>
              <w:pPrChange w:id="7132" w:author="Tran Huan" w:date="2018-12-03T00:08:00Z">
                <w:pPr>
                  <w:spacing w:line="276" w:lineRule="auto"/>
                </w:pPr>
              </w:pPrChange>
            </w:pPr>
            <w:ins w:id="7133" w:author="Tran Huan" w:date="2018-11-25T21:44:00Z">
              <w:r w:rsidRPr="00B808BD">
                <w:rPr>
                  <w:b/>
                </w:rPr>
                <w:t>Kết quả</w:t>
              </w:r>
            </w:ins>
          </w:p>
        </w:tc>
        <w:tc>
          <w:tcPr>
            <w:tcW w:w="6686" w:type="dxa"/>
          </w:tcPr>
          <w:p w14:paraId="2660D452" w14:textId="32E377C1" w:rsidR="00CE1A4A" w:rsidRPr="00CE1A4A" w:rsidRDefault="00CE1A4A" w:rsidP="00525787">
            <w:pPr>
              <w:spacing w:line="288" w:lineRule="auto"/>
              <w:rPr>
                <w:ins w:id="7134" w:author="Tran Huan" w:date="2018-11-25T21:44:00Z"/>
              </w:rPr>
              <w:pPrChange w:id="7135" w:author="Tran Huan" w:date="2018-12-03T00:08:00Z">
                <w:pPr>
                  <w:spacing w:line="276" w:lineRule="auto"/>
                </w:pPr>
              </w:pPrChange>
            </w:pPr>
            <w:ins w:id="7136" w:author="Tran Huan" w:date="2018-11-25T21:54:00Z">
              <w:r w:rsidRPr="00CE1A4A">
                <w:rPr>
                  <w:rPrChange w:id="7137" w:author="Tran Huan" w:date="2018-11-25T21:54:00Z">
                    <w:rPr>
                      <w:lang w:val="en-US"/>
                    </w:rPr>
                  </w:rPrChange>
                </w:rPr>
                <w:t>Người dùng xem được thông tin biên nhận tương ứng với đơn hàng.</w:t>
              </w:r>
            </w:ins>
          </w:p>
        </w:tc>
      </w:tr>
      <w:tr w:rsidR="00CE1A4A" w14:paraId="711B65DF" w14:textId="77777777" w:rsidTr="00760245">
        <w:trPr>
          <w:ins w:id="7138" w:author="Tran Huan" w:date="2018-11-25T21:44:00Z"/>
        </w:trPr>
        <w:tc>
          <w:tcPr>
            <w:tcW w:w="2425" w:type="dxa"/>
          </w:tcPr>
          <w:p w14:paraId="770933EB" w14:textId="77777777" w:rsidR="00CE1A4A" w:rsidRPr="00B808BD" w:rsidRDefault="00CE1A4A" w:rsidP="00525787">
            <w:pPr>
              <w:spacing w:line="288" w:lineRule="auto"/>
              <w:rPr>
                <w:ins w:id="7139" w:author="Tran Huan" w:date="2018-11-25T21:44:00Z"/>
                <w:b/>
              </w:rPr>
              <w:pPrChange w:id="7140" w:author="Tran Huan" w:date="2018-12-03T00:08:00Z">
                <w:pPr>
                  <w:spacing w:line="276" w:lineRule="auto"/>
                </w:pPr>
              </w:pPrChange>
            </w:pPr>
            <w:ins w:id="7141" w:author="Tran Huan" w:date="2018-11-25T21:44:00Z">
              <w:r w:rsidRPr="00B808BD">
                <w:rPr>
                  <w:b/>
                </w:rPr>
                <w:t>Ghi chú</w:t>
              </w:r>
            </w:ins>
          </w:p>
        </w:tc>
        <w:tc>
          <w:tcPr>
            <w:tcW w:w="6686" w:type="dxa"/>
          </w:tcPr>
          <w:p w14:paraId="3719BAAE" w14:textId="01E1B1E7" w:rsidR="00CE1A4A" w:rsidRPr="00BD7EF6" w:rsidRDefault="00CE1A4A" w:rsidP="00525787">
            <w:pPr>
              <w:keepNext/>
              <w:spacing w:line="288" w:lineRule="auto"/>
              <w:rPr>
                <w:ins w:id="7142" w:author="Tran Huan" w:date="2018-11-25T21:44:00Z"/>
              </w:rPr>
              <w:pPrChange w:id="7143" w:author="Tran Huan" w:date="2018-12-03T00:08:00Z">
                <w:pPr>
                  <w:keepNext/>
                  <w:spacing w:line="276" w:lineRule="auto"/>
                </w:pPr>
              </w:pPrChange>
            </w:pPr>
          </w:p>
        </w:tc>
      </w:tr>
    </w:tbl>
    <w:p w14:paraId="479CBCF6" w14:textId="77777777" w:rsidR="00CB12CE" w:rsidRDefault="00CB12CE">
      <w:pPr>
        <w:pStyle w:val="Heading3"/>
        <w:rPr>
          <w:ins w:id="7144" w:author="Tran Huan" w:date="2018-12-03T00:05:00Z"/>
          <w:lang w:val="vi-VN"/>
        </w:rPr>
      </w:pPr>
      <w:bookmarkStart w:id="7145" w:name="_Toc531580849"/>
      <w:ins w:id="7146" w:author="Tran Huan" w:date="2018-12-03T00:04:00Z">
        <w:r w:rsidRPr="00CB12CE">
          <w:rPr>
            <w:lang w:val="vi-VN"/>
            <w:rPrChange w:id="7147" w:author="Tran Huan" w:date="2018-12-03T00:05:00Z">
              <w:rPr/>
            </w:rPrChange>
          </w:rPr>
          <w:t>Xem thông báo về trạng thái đơn hàng</w:t>
        </w:r>
      </w:ins>
      <w:bookmarkEnd w:id="7145"/>
    </w:p>
    <w:tbl>
      <w:tblPr>
        <w:tblStyle w:val="TableGrid"/>
        <w:tblW w:w="0" w:type="auto"/>
        <w:tblLook w:val="04A0" w:firstRow="1" w:lastRow="0" w:firstColumn="1" w:lastColumn="0" w:noHBand="0" w:noVBand="1"/>
      </w:tblPr>
      <w:tblGrid>
        <w:gridCol w:w="2354"/>
        <w:gridCol w:w="6423"/>
      </w:tblGrid>
      <w:tr w:rsidR="00CB12CE" w14:paraId="72B2372B" w14:textId="77777777" w:rsidTr="00B9798B">
        <w:trPr>
          <w:ins w:id="7148" w:author="Tran Huan" w:date="2018-12-03T00:05:00Z"/>
        </w:trPr>
        <w:tc>
          <w:tcPr>
            <w:tcW w:w="2425" w:type="dxa"/>
          </w:tcPr>
          <w:p w14:paraId="6309FA83" w14:textId="77777777" w:rsidR="00CB12CE" w:rsidRPr="00B808BD" w:rsidRDefault="00CB12CE" w:rsidP="00525787">
            <w:pPr>
              <w:spacing w:line="288" w:lineRule="auto"/>
              <w:rPr>
                <w:ins w:id="7149" w:author="Tran Huan" w:date="2018-12-03T00:05:00Z"/>
                <w:b/>
              </w:rPr>
              <w:pPrChange w:id="7150" w:author="Tran Huan" w:date="2018-12-03T00:08:00Z">
                <w:pPr>
                  <w:spacing w:line="276" w:lineRule="auto"/>
                </w:pPr>
              </w:pPrChange>
            </w:pPr>
            <w:ins w:id="7151" w:author="Tran Huan" w:date="2018-12-03T00:05:00Z">
              <w:r w:rsidRPr="00B808BD">
                <w:rPr>
                  <w:b/>
                </w:rPr>
                <w:t>Mã yêu cầu</w:t>
              </w:r>
            </w:ins>
          </w:p>
        </w:tc>
        <w:tc>
          <w:tcPr>
            <w:tcW w:w="6686" w:type="dxa"/>
          </w:tcPr>
          <w:p w14:paraId="10DC68EE" w14:textId="66BAAE14" w:rsidR="00CB12CE" w:rsidRPr="002947C2" w:rsidRDefault="00CB12CE" w:rsidP="00525787">
            <w:pPr>
              <w:spacing w:line="288" w:lineRule="auto"/>
              <w:rPr>
                <w:ins w:id="7152" w:author="Tran Huan" w:date="2018-12-03T00:05:00Z"/>
                <w:lang w:val="en-US"/>
              </w:rPr>
              <w:pPrChange w:id="7153" w:author="Tran Huan" w:date="2018-12-03T00:09:00Z">
                <w:pPr>
                  <w:spacing w:line="276" w:lineRule="auto"/>
                </w:pPr>
              </w:pPrChange>
            </w:pPr>
            <w:ins w:id="7154" w:author="Tran Huan" w:date="2018-12-03T00:05:00Z">
              <w:r>
                <w:rPr>
                  <w:lang w:val="en-US"/>
                </w:rPr>
                <w:t>GU_</w:t>
              </w:r>
            </w:ins>
            <w:ins w:id="7155" w:author="Tran Huan" w:date="2018-12-03T00:09:00Z">
              <w:r w:rsidR="00525787">
                <w:rPr>
                  <w:lang w:val="en-US"/>
                </w:rPr>
                <w:t>13</w:t>
              </w:r>
            </w:ins>
          </w:p>
        </w:tc>
      </w:tr>
      <w:tr w:rsidR="00CB12CE" w14:paraId="3CAB87ED" w14:textId="77777777" w:rsidTr="00B9798B">
        <w:trPr>
          <w:ins w:id="7156" w:author="Tran Huan" w:date="2018-12-03T00:05:00Z"/>
        </w:trPr>
        <w:tc>
          <w:tcPr>
            <w:tcW w:w="2425" w:type="dxa"/>
          </w:tcPr>
          <w:p w14:paraId="39FB5C1D" w14:textId="77777777" w:rsidR="00CB12CE" w:rsidRPr="00B808BD" w:rsidRDefault="00CB12CE" w:rsidP="00525787">
            <w:pPr>
              <w:spacing w:line="288" w:lineRule="auto"/>
              <w:rPr>
                <w:ins w:id="7157" w:author="Tran Huan" w:date="2018-12-03T00:05:00Z"/>
                <w:b/>
              </w:rPr>
              <w:pPrChange w:id="7158" w:author="Tran Huan" w:date="2018-12-03T00:08:00Z">
                <w:pPr>
                  <w:spacing w:line="276" w:lineRule="auto"/>
                </w:pPr>
              </w:pPrChange>
            </w:pPr>
            <w:ins w:id="7159" w:author="Tran Huan" w:date="2018-12-03T00:05:00Z">
              <w:r w:rsidRPr="00B808BD">
                <w:rPr>
                  <w:b/>
                </w:rPr>
                <w:t>Tên chức năng</w:t>
              </w:r>
            </w:ins>
          </w:p>
        </w:tc>
        <w:tc>
          <w:tcPr>
            <w:tcW w:w="6686" w:type="dxa"/>
          </w:tcPr>
          <w:p w14:paraId="7B09A929" w14:textId="6FFEAB6A" w:rsidR="00CB12CE" w:rsidRPr="00525787" w:rsidRDefault="00CB12CE" w:rsidP="00525787">
            <w:pPr>
              <w:spacing w:line="288" w:lineRule="auto"/>
              <w:rPr>
                <w:ins w:id="7160" w:author="Tran Huan" w:date="2018-12-03T00:05:00Z"/>
                <w:rPrChange w:id="7161" w:author="Tran Huan" w:date="2018-12-03T00:10:00Z">
                  <w:rPr>
                    <w:ins w:id="7162" w:author="Tran Huan" w:date="2018-12-03T00:05:00Z"/>
                    <w:lang w:val="en-US"/>
                  </w:rPr>
                </w:rPrChange>
              </w:rPr>
              <w:pPrChange w:id="7163" w:author="Tran Huan" w:date="2018-12-03T00:09:00Z">
                <w:pPr>
                  <w:spacing w:line="276" w:lineRule="auto"/>
                </w:pPr>
              </w:pPrChange>
            </w:pPr>
            <w:ins w:id="7164" w:author="Tran Huan" w:date="2018-12-03T00:05:00Z">
              <w:r w:rsidRPr="00525787">
                <w:rPr>
                  <w:rPrChange w:id="7165" w:author="Tran Huan" w:date="2018-12-03T00:09:00Z">
                    <w:rPr>
                      <w:lang w:val="en-US"/>
                    </w:rPr>
                  </w:rPrChange>
                </w:rPr>
                <w:t xml:space="preserve">Xem </w:t>
              </w:r>
            </w:ins>
            <w:ins w:id="7166" w:author="Tran Huan" w:date="2018-12-03T00:09:00Z">
              <w:r w:rsidR="00525787" w:rsidRPr="00525787">
                <w:rPr>
                  <w:rPrChange w:id="7167" w:author="Tran Huan" w:date="2018-12-03T00:09:00Z">
                    <w:rPr>
                      <w:lang w:val="en-US"/>
                    </w:rPr>
                  </w:rPrChange>
                </w:rPr>
                <w:t>thông báo về trạng thái đơn hàng</w:t>
              </w:r>
            </w:ins>
            <w:ins w:id="7168" w:author="Tran Huan" w:date="2018-12-03T00:10:00Z">
              <w:r w:rsidR="00525787" w:rsidRPr="00525787">
                <w:rPr>
                  <w:rPrChange w:id="7169" w:author="Tran Huan" w:date="2018-12-03T00:10:00Z">
                    <w:rPr>
                      <w:lang w:val="en-US"/>
                    </w:rPr>
                  </w:rPrChange>
                </w:rPr>
                <w:t>.</w:t>
              </w:r>
            </w:ins>
          </w:p>
        </w:tc>
      </w:tr>
      <w:tr w:rsidR="00CB12CE" w14:paraId="04ED33FE" w14:textId="77777777" w:rsidTr="00B9798B">
        <w:trPr>
          <w:ins w:id="7170" w:author="Tran Huan" w:date="2018-12-03T00:05:00Z"/>
        </w:trPr>
        <w:tc>
          <w:tcPr>
            <w:tcW w:w="2425" w:type="dxa"/>
          </w:tcPr>
          <w:p w14:paraId="1B8A56A8" w14:textId="77777777" w:rsidR="00CB12CE" w:rsidRPr="00B808BD" w:rsidRDefault="00CB12CE" w:rsidP="00525787">
            <w:pPr>
              <w:spacing w:line="288" w:lineRule="auto"/>
              <w:rPr>
                <w:ins w:id="7171" w:author="Tran Huan" w:date="2018-12-03T00:05:00Z"/>
                <w:b/>
              </w:rPr>
              <w:pPrChange w:id="7172" w:author="Tran Huan" w:date="2018-12-03T00:08:00Z">
                <w:pPr>
                  <w:spacing w:line="276" w:lineRule="auto"/>
                </w:pPr>
              </w:pPrChange>
            </w:pPr>
            <w:ins w:id="7173" w:author="Tran Huan" w:date="2018-12-03T00:05:00Z">
              <w:r w:rsidRPr="00B808BD">
                <w:rPr>
                  <w:b/>
                </w:rPr>
                <w:t>Đối tượng sử dụng</w:t>
              </w:r>
            </w:ins>
          </w:p>
        </w:tc>
        <w:tc>
          <w:tcPr>
            <w:tcW w:w="6686" w:type="dxa"/>
          </w:tcPr>
          <w:p w14:paraId="252B306B" w14:textId="22A903A9" w:rsidR="00CB12CE" w:rsidRPr="002947C2" w:rsidRDefault="00CB12CE" w:rsidP="00525787">
            <w:pPr>
              <w:spacing w:line="288" w:lineRule="auto"/>
              <w:rPr>
                <w:ins w:id="7174" w:author="Tran Huan" w:date="2018-12-03T00:05:00Z"/>
                <w:lang w:val="en-US"/>
              </w:rPr>
              <w:pPrChange w:id="7175" w:author="Tran Huan" w:date="2018-12-03T00:08:00Z">
                <w:pPr>
                  <w:spacing w:line="276" w:lineRule="auto"/>
                </w:pPr>
              </w:pPrChange>
            </w:pPr>
            <w:ins w:id="7176" w:author="Tran Huan" w:date="2018-12-03T00:05:00Z">
              <w:r>
                <w:rPr>
                  <w:lang w:val="en-US"/>
                </w:rPr>
                <w:t>Khách hàng</w:t>
              </w:r>
            </w:ins>
            <w:ins w:id="7177" w:author="Tran Huan" w:date="2018-12-03T00:10:00Z">
              <w:r w:rsidR="00525787">
                <w:rPr>
                  <w:lang w:val="en-US"/>
                </w:rPr>
                <w:t>.</w:t>
              </w:r>
            </w:ins>
          </w:p>
        </w:tc>
      </w:tr>
      <w:tr w:rsidR="00CB12CE" w14:paraId="43379605" w14:textId="77777777" w:rsidTr="00B9798B">
        <w:trPr>
          <w:ins w:id="7178" w:author="Tran Huan" w:date="2018-12-03T00:05:00Z"/>
        </w:trPr>
        <w:tc>
          <w:tcPr>
            <w:tcW w:w="2425" w:type="dxa"/>
          </w:tcPr>
          <w:p w14:paraId="1AF056D1" w14:textId="77777777" w:rsidR="00CB12CE" w:rsidRPr="00B808BD" w:rsidRDefault="00CB12CE" w:rsidP="00525787">
            <w:pPr>
              <w:spacing w:line="288" w:lineRule="auto"/>
              <w:rPr>
                <w:ins w:id="7179" w:author="Tran Huan" w:date="2018-12-03T00:05:00Z"/>
                <w:b/>
              </w:rPr>
              <w:pPrChange w:id="7180" w:author="Tran Huan" w:date="2018-12-03T00:08:00Z">
                <w:pPr>
                  <w:spacing w:line="276" w:lineRule="auto"/>
                </w:pPr>
              </w:pPrChange>
            </w:pPr>
            <w:ins w:id="7181" w:author="Tran Huan" w:date="2018-12-03T00:05:00Z">
              <w:r w:rsidRPr="00B808BD">
                <w:rPr>
                  <w:b/>
                </w:rPr>
                <w:t>Tiền điều kiện</w:t>
              </w:r>
            </w:ins>
          </w:p>
        </w:tc>
        <w:tc>
          <w:tcPr>
            <w:tcW w:w="6686" w:type="dxa"/>
          </w:tcPr>
          <w:p w14:paraId="113F449B" w14:textId="77777777" w:rsidR="00CB12CE" w:rsidRPr="00CE1A4A" w:rsidRDefault="00CB12CE" w:rsidP="00525787">
            <w:pPr>
              <w:spacing w:line="288" w:lineRule="auto"/>
              <w:rPr>
                <w:ins w:id="7182" w:author="Tran Huan" w:date="2018-12-03T00:05:00Z"/>
              </w:rPr>
              <w:pPrChange w:id="7183" w:author="Tran Huan" w:date="2018-12-03T00:08:00Z">
                <w:pPr>
                  <w:spacing w:line="276" w:lineRule="auto"/>
                </w:pPr>
              </w:pPrChange>
            </w:pPr>
            <w:ins w:id="7184" w:author="Tran Huan" w:date="2018-12-03T00:05:00Z">
              <w:r w:rsidRPr="00C72765">
                <w:t>Đăng nhập thành công</w:t>
              </w:r>
              <w:r>
                <w:t>.</w:t>
              </w:r>
              <w:r w:rsidRPr="00C72765">
                <w:t xml:space="preserve"> </w:t>
              </w:r>
            </w:ins>
          </w:p>
        </w:tc>
      </w:tr>
      <w:tr w:rsidR="00CB12CE" w14:paraId="47D32DDD" w14:textId="77777777" w:rsidTr="00B9798B">
        <w:trPr>
          <w:ins w:id="7185" w:author="Tran Huan" w:date="2018-12-03T00:05:00Z"/>
        </w:trPr>
        <w:tc>
          <w:tcPr>
            <w:tcW w:w="2425" w:type="dxa"/>
          </w:tcPr>
          <w:p w14:paraId="468321FF" w14:textId="77777777" w:rsidR="00CB12CE" w:rsidRPr="00B808BD" w:rsidRDefault="00CB12CE" w:rsidP="00525787">
            <w:pPr>
              <w:spacing w:line="288" w:lineRule="auto"/>
              <w:rPr>
                <w:ins w:id="7186" w:author="Tran Huan" w:date="2018-12-03T00:05:00Z"/>
                <w:b/>
              </w:rPr>
              <w:pPrChange w:id="7187" w:author="Tran Huan" w:date="2018-12-03T00:08:00Z">
                <w:pPr>
                  <w:spacing w:line="276" w:lineRule="auto"/>
                </w:pPr>
              </w:pPrChange>
            </w:pPr>
            <w:ins w:id="7188" w:author="Tran Huan" w:date="2018-12-03T00:05:00Z">
              <w:r w:rsidRPr="00B808BD">
                <w:rPr>
                  <w:b/>
                </w:rPr>
                <w:t>Cách xử lí</w:t>
              </w:r>
            </w:ins>
          </w:p>
        </w:tc>
        <w:tc>
          <w:tcPr>
            <w:tcW w:w="6686" w:type="dxa"/>
          </w:tcPr>
          <w:p w14:paraId="2FBC07DC" w14:textId="5BBD21CF" w:rsidR="00CB12CE" w:rsidRPr="00C72765" w:rsidRDefault="00CB12CE" w:rsidP="00525787">
            <w:pPr>
              <w:spacing w:line="288" w:lineRule="auto"/>
              <w:rPr>
                <w:ins w:id="7189" w:author="Tran Huan" w:date="2018-12-03T00:05:00Z"/>
              </w:rPr>
              <w:pPrChange w:id="7190" w:author="Tran Huan" w:date="2018-12-03T00:08:00Z">
                <w:pPr>
                  <w:spacing w:line="276" w:lineRule="auto"/>
                </w:pPr>
              </w:pPrChange>
            </w:pPr>
            <w:ins w:id="7191" w:author="Tran Huan" w:date="2018-12-03T00:05:00Z">
              <w:r w:rsidRPr="00BD7EF6">
                <w:t xml:space="preserve">Bước 1: </w:t>
              </w:r>
            </w:ins>
            <w:ins w:id="7192" w:author="Tran Huan" w:date="2018-12-03T00:09:00Z">
              <w:r w:rsidR="00525787" w:rsidRPr="00525787">
                <w:rPr>
                  <w:rPrChange w:id="7193" w:author="Tran Huan" w:date="2018-12-03T00:10:00Z">
                    <w:rPr>
                      <w:lang w:val="en-US"/>
                    </w:rPr>
                  </w:rPrChange>
                </w:rPr>
                <w:t>Chọn mục thông báo</w:t>
              </w:r>
            </w:ins>
            <w:ins w:id="7194" w:author="Tran Huan" w:date="2018-12-03T00:05:00Z">
              <w:r w:rsidR="00525787">
                <w:t>.</w:t>
              </w:r>
            </w:ins>
          </w:p>
          <w:p w14:paraId="5B863CB1" w14:textId="3221F312" w:rsidR="00CB12CE" w:rsidRPr="00BD7EF6" w:rsidRDefault="00CB12CE" w:rsidP="00525787">
            <w:pPr>
              <w:spacing w:line="288" w:lineRule="auto"/>
              <w:rPr>
                <w:ins w:id="7195" w:author="Tran Huan" w:date="2018-12-03T00:05:00Z"/>
              </w:rPr>
              <w:pPrChange w:id="7196" w:author="Tran Huan" w:date="2018-12-03T00:10:00Z">
                <w:pPr>
                  <w:spacing w:line="276" w:lineRule="auto"/>
                </w:pPr>
              </w:pPrChange>
            </w:pPr>
            <w:ins w:id="7197" w:author="Tran Huan" w:date="2018-12-03T00:05:00Z">
              <w:r w:rsidRPr="00BD7EF6">
                <w:t xml:space="preserve">Bước 2: </w:t>
              </w:r>
              <w:r w:rsidRPr="00C72765">
                <w:t xml:space="preserve">Xem thông tin </w:t>
              </w:r>
            </w:ins>
            <w:ins w:id="7198" w:author="Tran Huan" w:date="2018-12-03T00:10:00Z">
              <w:r w:rsidR="00525787" w:rsidRPr="00525787">
                <w:rPr>
                  <w:rPrChange w:id="7199" w:author="Tran Huan" w:date="2018-12-03T00:10:00Z">
                    <w:rPr>
                      <w:lang w:val="en-US"/>
                    </w:rPr>
                  </w:rPrChange>
                </w:rPr>
                <w:t>thông báo</w:t>
              </w:r>
            </w:ins>
            <w:ins w:id="7200" w:author="Tran Huan" w:date="2018-12-03T00:05:00Z">
              <w:r w:rsidRPr="00C72765">
                <w:t>.</w:t>
              </w:r>
              <w:r w:rsidRPr="00BD7EF6">
                <w:t xml:space="preserve"> </w:t>
              </w:r>
            </w:ins>
          </w:p>
        </w:tc>
      </w:tr>
      <w:tr w:rsidR="00CB12CE" w14:paraId="15506CF8" w14:textId="77777777" w:rsidTr="00B9798B">
        <w:trPr>
          <w:ins w:id="7201" w:author="Tran Huan" w:date="2018-12-03T00:05:00Z"/>
        </w:trPr>
        <w:tc>
          <w:tcPr>
            <w:tcW w:w="2425" w:type="dxa"/>
          </w:tcPr>
          <w:p w14:paraId="0B934FC7" w14:textId="77777777" w:rsidR="00CB12CE" w:rsidRPr="00B808BD" w:rsidRDefault="00CB12CE" w:rsidP="00525787">
            <w:pPr>
              <w:spacing w:line="288" w:lineRule="auto"/>
              <w:rPr>
                <w:ins w:id="7202" w:author="Tran Huan" w:date="2018-12-03T00:05:00Z"/>
                <w:b/>
              </w:rPr>
              <w:pPrChange w:id="7203" w:author="Tran Huan" w:date="2018-12-03T00:08:00Z">
                <w:pPr>
                  <w:spacing w:line="276" w:lineRule="auto"/>
                </w:pPr>
              </w:pPrChange>
            </w:pPr>
            <w:ins w:id="7204" w:author="Tran Huan" w:date="2018-12-03T00:05:00Z">
              <w:r w:rsidRPr="00B808BD">
                <w:rPr>
                  <w:b/>
                </w:rPr>
                <w:t>Kết quả</w:t>
              </w:r>
            </w:ins>
          </w:p>
        </w:tc>
        <w:tc>
          <w:tcPr>
            <w:tcW w:w="6686" w:type="dxa"/>
          </w:tcPr>
          <w:p w14:paraId="2D684CA0" w14:textId="4303D0AD" w:rsidR="00CB12CE" w:rsidRPr="00525787" w:rsidRDefault="00CB12CE" w:rsidP="00525787">
            <w:pPr>
              <w:spacing w:line="288" w:lineRule="auto"/>
              <w:rPr>
                <w:ins w:id="7205" w:author="Tran Huan" w:date="2018-12-03T00:05:00Z"/>
                <w:rPrChange w:id="7206" w:author="Tran Huan" w:date="2018-12-03T00:10:00Z">
                  <w:rPr>
                    <w:ins w:id="7207" w:author="Tran Huan" w:date="2018-12-03T00:05:00Z"/>
                  </w:rPr>
                </w:rPrChange>
              </w:rPr>
              <w:pPrChange w:id="7208" w:author="Tran Huan" w:date="2018-12-03T00:10:00Z">
                <w:pPr>
                  <w:spacing w:line="276" w:lineRule="auto"/>
                </w:pPr>
              </w:pPrChange>
            </w:pPr>
            <w:ins w:id="7209" w:author="Tran Huan" w:date="2018-12-03T00:05:00Z">
              <w:r w:rsidRPr="00C72765">
                <w:t xml:space="preserve">Người dùng xem được thông tin </w:t>
              </w:r>
            </w:ins>
            <w:ins w:id="7210" w:author="Tran Huan" w:date="2018-12-03T00:10:00Z">
              <w:r w:rsidR="00525787" w:rsidRPr="00525787">
                <w:rPr>
                  <w:rPrChange w:id="7211" w:author="Tran Huan" w:date="2018-12-03T00:10:00Z">
                    <w:rPr>
                      <w:lang w:val="en-US"/>
                    </w:rPr>
                  </w:rPrChange>
                </w:rPr>
                <w:t>thông báo về đơn hàng.</w:t>
              </w:r>
            </w:ins>
          </w:p>
        </w:tc>
      </w:tr>
      <w:tr w:rsidR="00CB12CE" w14:paraId="70E0DB50" w14:textId="77777777" w:rsidTr="00B9798B">
        <w:trPr>
          <w:ins w:id="7212" w:author="Tran Huan" w:date="2018-12-03T00:05:00Z"/>
        </w:trPr>
        <w:tc>
          <w:tcPr>
            <w:tcW w:w="2425" w:type="dxa"/>
          </w:tcPr>
          <w:p w14:paraId="49712D93" w14:textId="77777777" w:rsidR="00CB12CE" w:rsidRPr="00B808BD" w:rsidRDefault="00CB12CE" w:rsidP="00525787">
            <w:pPr>
              <w:spacing w:line="288" w:lineRule="auto"/>
              <w:rPr>
                <w:ins w:id="7213" w:author="Tran Huan" w:date="2018-12-03T00:05:00Z"/>
                <w:b/>
              </w:rPr>
              <w:pPrChange w:id="7214" w:author="Tran Huan" w:date="2018-12-03T00:08:00Z">
                <w:pPr>
                  <w:spacing w:line="276" w:lineRule="auto"/>
                </w:pPr>
              </w:pPrChange>
            </w:pPr>
            <w:ins w:id="7215" w:author="Tran Huan" w:date="2018-12-03T00:05:00Z">
              <w:r w:rsidRPr="00B808BD">
                <w:rPr>
                  <w:b/>
                </w:rPr>
                <w:t>Ghi chú</w:t>
              </w:r>
            </w:ins>
          </w:p>
        </w:tc>
        <w:tc>
          <w:tcPr>
            <w:tcW w:w="6686" w:type="dxa"/>
          </w:tcPr>
          <w:p w14:paraId="15EE452F" w14:textId="77777777" w:rsidR="00CB12CE" w:rsidRPr="00BD7EF6" w:rsidRDefault="00CB12CE" w:rsidP="00525787">
            <w:pPr>
              <w:keepNext/>
              <w:spacing w:line="288" w:lineRule="auto"/>
              <w:rPr>
                <w:ins w:id="7216" w:author="Tran Huan" w:date="2018-12-03T00:05:00Z"/>
              </w:rPr>
              <w:pPrChange w:id="7217" w:author="Tran Huan" w:date="2018-12-03T00:08:00Z">
                <w:pPr>
                  <w:keepNext/>
                  <w:spacing w:line="276" w:lineRule="auto"/>
                </w:pPr>
              </w:pPrChange>
            </w:pPr>
          </w:p>
        </w:tc>
      </w:tr>
    </w:tbl>
    <w:p w14:paraId="41F7003E" w14:textId="77777777" w:rsidR="00525787" w:rsidRDefault="00525787">
      <w:pPr>
        <w:pStyle w:val="Heading3"/>
        <w:rPr>
          <w:ins w:id="7218" w:author="Tran Huan" w:date="2018-12-03T00:09:00Z"/>
          <w:lang w:val="vi-VN"/>
        </w:rPr>
      </w:pPr>
      <w:bookmarkStart w:id="7219" w:name="_Toc531580850"/>
      <w:ins w:id="7220" w:author="Tran Huan" w:date="2018-12-03T00:09:00Z">
        <w:r>
          <w:t>Xem hóa đơn</w:t>
        </w:r>
        <w:bookmarkEnd w:id="7219"/>
      </w:ins>
    </w:p>
    <w:tbl>
      <w:tblPr>
        <w:tblStyle w:val="TableGrid"/>
        <w:tblW w:w="0" w:type="auto"/>
        <w:tblLook w:val="04A0" w:firstRow="1" w:lastRow="0" w:firstColumn="1" w:lastColumn="0" w:noHBand="0" w:noVBand="1"/>
      </w:tblPr>
      <w:tblGrid>
        <w:gridCol w:w="2354"/>
        <w:gridCol w:w="6423"/>
      </w:tblGrid>
      <w:tr w:rsidR="00525787" w14:paraId="11610D57" w14:textId="77777777" w:rsidTr="00B9798B">
        <w:trPr>
          <w:ins w:id="7221" w:author="Tran Huan" w:date="2018-12-03T00:09:00Z"/>
        </w:trPr>
        <w:tc>
          <w:tcPr>
            <w:tcW w:w="2425" w:type="dxa"/>
          </w:tcPr>
          <w:p w14:paraId="3BD12DA7" w14:textId="77777777" w:rsidR="00525787" w:rsidRPr="00B808BD" w:rsidRDefault="00525787" w:rsidP="00B9798B">
            <w:pPr>
              <w:spacing w:line="276" w:lineRule="auto"/>
              <w:rPr>
                <w:ins w:id="7222" w:author="Tran Huan" w:date="2018-12-03T00:09:00Z"/>
                <w:b/>
              </w:rPr>
            </w:pPr>
            <w:ins w:id="7223" w:author="Tran Huan" w:date="2018-12-03T00:09:00Z">
              <w:r w:rsidRPr="00B808BD">
                <w:rPr>
                  <w:b/>
                </w:rPr>
                <w:t>Mã yêu cầu</w:t>
              </w:r>
            </w:ins>
          </w:p>
        </w:tc>
        <w:tc>
          <w:tcPr>
            <w:tcW w:w="6686" w:type="dxa"/>
          </w:tcPr>
          <w:p w14:paraId="62D1456B" w14:textId="241FF956" w:rsidR="00525787" w:rsidRPr="002947C2" w:rsidRDefault="00525787" w:rsidP="00B9798B">
            <w:pPr>
              <w:spacing w:line="276" w:lineRule="auto"/>
              <w:rPr>
                <w:ins w:id="7224" w:author="Tran Huan" w:date="2018-12-03T00:09:00Z"/>
                <w:lang w:val="en-US"/>
              </w:rPr>
            </w:pPr>
            <w:ins w:id="7225" w:author="Tran Huan" w:date="2018-12-03T00:09:00Z">
              <w:r>
                <w:rPr>
                  <w:lang w:val="en-US"/>
                </w:rPr>
                <w:t>GU_14</w:t>
              </w:r>
            </w:ins>
          </w:p>
        </w:tc>
      </w:tr>
      <w:tr w:rsidR="00525787" w14:paraId="3A6D5380" w14:textId="77777777" w:rsidTr="00B9798B">
        <w:trPr>
          <w:ins w:id="7226" w:author="Tran Huan" w:date="2018-12-03T00:09:00Z"/>
        </w:trPr>
        <w:tc>
          <w:tcPr>
            <w:tcW w:w="2425" w:type="dxa"/>
          </w:tcPr>
          <w:p w14:paraId="5349728F" w14:textId="77777777" w:rsidR="00525787" w:rsidRPr="00B808BD" w:rsidRDefault="00525787" w:rsidP="00B9798B">
            <w:pPr>
              <w:spacing w:line="276" w:lineRule="auto"/>
              <w:rPr>
                <w:ins w:id="7227" w:author="Tran Huan" w:date="2018-12-03T00:09:00Z"/>
                <w:b/>
              </w:rPr>
            </w:pPr>
            <w:ins w:id="7228" w:author="Tran Huan" w:date="2018-12-03T00:09:00Z">
              <w:r w:rsidRPr="00B808BD">
                <w:rPr>
                  <w:b/>
                </w:rPr>
                <w:t>Tên chức năng</w:t>
              </w:r>
            </w:ins>
          </w:p>
        </w:tc>
        <w:tc>
          <w:tcPr>
            <w:tcW w:w="6686" w:type="dxa"/>
          </w:tcPr>
          <w:p w14:paraId="43BCBB61" w14:textId="41F4B1C8" w:rsidR="00525787" w:rsidRPr="00C72765" w:rsidRDefault="00525787" w:rsidP="00525787">
            <w:pPr>
              <w:spacing w:line="276" w:lineRule="auto"/>
              <w:rPr>
                <w:ins w:id="7229" w:author="Tran Huan" w:date="2018-12-03T00:09:00Z"/>
                <w:lang w:val="en-US"/>
              </w:rPr>
              <w:pPrChange w:id="7230" w:author="Tran Huan" w:date="2018-12-03T00:11:00Z">
                <w:pPr>
                  <w:spacing w:line="276" w:lineRule="auto"/>
                </w:pPr>
              </w:pPrChange>
            </w:pPr>
            <w:ins w:id="7231" w:author="Tran Huan" w:date="2018-12-03T00:09:00Z">
              <w:r>
                <w:rPr>
                  <w:lang w:val="en-US"/>
                </w:rPr>
                <w:t xml:space="preserve">Xem </w:t>
              </w:r>
            </w:ins>
            <w:ins w:id="7232" w:author="Tran Huan" w:date="2018-12-03T00:11:00Z">
              <w:r>
                <w:rPr>
                  <w:lang w:val="en-US"/>
                </w:rPr>
                <w:t>hóa đơn</w:t>
              </w:r>
            </w:ins>
          </w:p>
        </w:tc>
      </w:tr>
      <w:tr w:rsidR="00525787" w14:paraId="379569D8" w14:textId="77777777" w:rsidTr="00B9798B">
        <w:trPr>
          <w:ins w:id="7233" w:author="Tran Huan" w:date="2018-12-03T00:09:00Z"/>
        </w:trPr>
        <w:tc>
          <w:tcPr>
            <w:tcW w:w="2425" w:type="dxa"/>
          </w:tcPr>
          <w:p w14:paraId="0F29387C" w14:textId="77777777" w:rsidR="00525787" w:rsidRPr="00B808BD" w:rsidRDefault="00525787" w:rsidP="00B9798B">
            <w:pPr>
              <w:spacing w:line="276" w:lineRule="auto"/>
              <w:rPr>
                <w:ins w:id="7234" w:author="Tran Huan" w:date="2018-12-03T00:09:00Z"/>
                <w:b/>
              </w:rPr>
            </w:pPr>
            <w:ins w:id="7235" w:author="Tran Huan" w:date="2018-12-03T00:09:00Z">
              <w:r w:rsidRPr="00B808BD">
                <w:rPr>
                  <w:b/>
                </w:rPr>
                <w:t>Đối tượng sử dụng</w:t>
              </w:r>
            </w:ins>
          </w:p>
        </w:tc>
        <w:tc>
          <w:tcPr>
            <w:tcW w:w="6686" w:type="dxa"/>
          </w:tcPr>
          <w:p w14:paraId="3B689E80" w14:textId="77777777" w:rsidR="00525787" w:rsidRPr="002947C2" w:rsidRDefault="00525787" w:rsidP="00B9798B">
            <w:pPr>
              <w:spacing w:line="276" w:lineRule="auto"/>
              <w:rPr>
                <w:ins w:id="7236" w:author="Tran Huan" w:date="2018-12-03T00:09:00Z"/>
                <w:lang w:val="en-US"/>
              </w:rPr>
            </w:pPr>
            <w:ins w:id="7237" w:author="Tran Huan" w:date="2018-12-03T00:09:00Z">
              <w:r>
                <w:rPr>
                  <w:lang w:val="en-US"/>
                </w:rPr>
                <w:t>Khách hàng</w:t>
              </w:r>
            </w:ins>
          </w:p>
        </w:tc>
      </w:tr>
      <w:tr w:rsidR="00525787" w14:paraId="6A1E8F35" w14:textId="77777777" w:rsidTr="00B9798B">
        <w:trPr>
          <w:ins w:id="7238" w:author="Tran Huan" w:date="2018-12-03T00:09:00Z"/>
        </w:trPr>
        <w:tc>
          <w:tcPr>
            <w:tcW w:w="2425" w:type="dxa"/>
          </w:tcPr>
          <w:p w14:paraId="7A0A5909" w14:textId="77777777" w:rsidR="00525787" w:rsidRPr="00B808BD" w:rsidRDefault="00525787" w:rsidP="00B9798B">
            <w:pPr>
              <w:spacing w:line="276" w:lineRule="auto"/>
              <w:rPr>
                <w:ins w:id="7239" w:author="Tran Huan" w:date="2018-12-03T00:09:00Z"/>
                <w:b/>
              </w:rPr>
            </w:pPr>
            <w:ins w:id="7240" w:author="Tran Huan" w:date="2018-12-03T00:09:00Z">
              <w:r w:rsidRPr="00B808BD">
                <w:rPr>
                  <w:b/>
                </w:rPr>
                <w:t>Tiền điều kiện</w:t>
              </w:r>
            </w:ins>
          </w:p>
        </w:tc>
        <w:tc>
          <w:tcPr>
            <w:tcW w:w="6686" w:type="dxa"/>
          </w:tcPr>
          <w:p w14:paraId="7A0698BD" w14:textId="77777777" w:rsidR="00525787" w:rsidRPr="00CE1A4A" w:rsidRDefault="00525787" w:rsidP="00B9798B">
            <w:pPr>
              <w:spacing w:line="276" w:lineRule="auto"/>
              <w:rPr>
                <w:ins w:id="7241" w:author="Tran Huan" w:date="2018-12-03T00:09:00Z"/>
              </w:rPr>
            </w:pPr>
            <w:ins w:id="7242" w:author="Tran Huan" w:date="2018-12-03T00:09:00Z">
              <w:r w:rsidRPr="00C72765">
                <w:t>Đăng nhập thành công</w:t>
              </w:r>
              <w:r>
                <w:t>.</w:t>
              </w:r>
              <w:r w:rsidRPr="00C72765">
                <w:t xml:space="preserve"> </w:t>
              </w:r>
            </w:ins>
          </w:p>
        </w:tc>
      </w:tr>
      <w:tr w:rsidR="00525787" w14:paraId="12FFB3BB" w14:textId="77777777" w:rsidTr="00B9798B">
        <w:trPr>
          <w:ins w:id="7243" w:author="Tran Huan" w:date="2018-12-03T00:09:00Z"/>
        </w:trPr>
        <w:tc>
          <w:tcPr>
            <w:tcW w:w="2425" w:type="dxa"/>
          </w:tcPr>
          <w:p w14:paraId="3168CA88" w14:textId="77777777" w:rsidR="00525787" w:rsidRPr="00B808BD" w:rsidRDefault="00525787" w:rsidP="00B9798B">
            <w:pPr>
              <w:spacing w:line="276" w:lineRule="auto"/>
              <w:rPr>
                <w:ins w:id="7244" w:author="Tran Huan" w:date="2018-12-03T00:09:00Z"/>
                <w:b/>
              </w:rPr>
            </w:pPr>
            <w:ins w:id="7245" w:author="Tran Huan" w:date="2018-12-03T00:09:00Z">
              <w:r w:rsidRPr="00B808BD">
                <w:rPr>
                  <w:b/>
                </w:rPr>
                <w:t>Cách xử lí</w:t>
              </w:r>
            </w:ins>
          </w:p>
        </w:tc>
        <w:tc>
          <w:tcPr>
            <w:tcW w:w="6686" w:type="dxa"/>
          </w:tcPr>
          <w:p w14:paraId="1C2E9AED" w14:textId="47B7A28F" w:rsidR="00525787" w:rsidRPr="00C72765" w:rsidRDefault="00525787" w:rsidP="00B9798B">
            <w:pPr>
              <w:spacing w:line="276" w:lineRule="auto"/>
              <w:rPr>
                <w:ins w:id="7246" w:author="Tran Huan" w:date="2018-12-03T00:09:00Z"/>
              </w:rPr>
            </w:pPr>
            <w:ins w:id="7247" w:author="Tran Huan" w:date="2018-12-03T00:09:00Z">
              <w:r w:rsidRPr="00BD7EF6">
                <w:t xml:space="preserve">Bước 1: </w:t>
              </w:r>
            </w:ins>
            <w:ins w:id="7248" w:author="Tran Huan" w:date="2018-12-03T00:11:00Z">
              <w:r w:rsidRPr="00525787">
                <w:rPr>
                  <w:rPrChange w:id="7249" w:author="Tran Huan" w:date="2018-12-03T00:11:00Z">
                    <w:rPr>
                      <w:lang w:val="en-US"/>
                    </w:rPr>
                  </w:rPrChange>
                </w:rPr>
                <w:t>chọn xem hóa đơn trong danh sách đơn hàng</w:t>
              </w:r>
            </w:ins>
            <w:ins w:id="7250" w:author="Tran Huan" w:date="2018-12-03T00:09:00Z">
              <w:r w:rsidRPr="00C72765">
                <w:t xml:space="preserve"> </w:t>
              </w:r>
            </w:ins>
          </w:p>
          <w:p w14:paraId="42FA2F91" w14:textId="43BD24AC" w:rsidR="00525787" w:rsidRPr="00BD7EF6" w:rsidRDefault="00525787" w:rsidP="00525787">
            <w:pPr>
              <w:spacing w:line="276" w:lineRule="auto"/>
              <w:rPr>
                <w:ins w:id="7251" w:author="Tran Huan" w:date="2018-12-03T00:09:00Z"/>
              </w:rPr>
              <w:pPrChange w:id="7252" w:author="Tran Huan" w:date="2018-12-03T00:11:00Z">
                <w:pPr>
                  <w:spacing w:line="276" w:lineRule="auto"/>
                </w:pPr>
              </w:pPrChange>
            </w:pPr>
            <w:ins w:id="7253" w:author="Tran Huan" w:date="2018-12-03T00:09:00Z">
              <w:r w:rsidRPr="00BD7EF6">
                <w:t xml:space="preserve">Bước 2: </w:t>
              </w:r>
              <w:r w:rsidRPr="00C72765">
                <w:t xml:space="preserve">Xem thông tin </w:t>
              </w:r>
            </w:ins>
            <w:ins w:id="7254" w:author="Tran Huan" w:date="2018-12-03T00:11:00Z">
              <w:r>
                <w:rPr>
                  <w:lang w:val="en-US"/>
                </w:rPr>
                <w:t>hóa đơn</w:t>
              </w:r>
            </w:ins>
            <w:ins w:id="7255" w:author="Tran Huan" w:date="2018-12-03T00:09:00Z">
              <w:r w:rsidRPr="00C72765">
                <w:t>.</w:t>
              </w:r>
              <w:r w:rsidRPr="00BD7EF6">
                <w:t xml:space="preserve"> </w:t>
              </w:r>
            </w:ins>
          </w:p>
        </w:tc>
      </w:tr>
      <w:tr w:rsidR="00525787" w14:paraId="4B6DB23B" w14:textId="77777777" w:rsidTr="00B9798B">
        <w:trPr>
          <w:ins w:id="7256" w:author="Tran Huan" w:date="2018-12-03T00:09:00Z"/>
        </w:trPr>
        <w:tc>
          <w:tcPr>
            <w:tcW w:w="2425" w:type="dxa"/>
          </w:tcPr>
          <w:p w14:paraId="769ECF8B" w14:textId="77777777" w:rsidR="00525787" w:rsidRPr="00B808BD" w:rsidRDefault="00525787" w:rsidP="00B9798B">
            <w:pPr>
              <w:spacing w:line="276" w:lineRule="auto"/>
              <w:rPr>
                <w:ins w:id="7257" w:author="Tran Huan" w:date="2018-12-03T00:09:00Z"/>
                <w:b/>
              </w:rPr>
            </w:pPr>
            <w:ins w:id="7258" w:author="Tran Huan" w:date="2018-12-03T00:09:00Z">
              <w:r w:rsidRPr="00B808BD">
                <w:rPr>
                  <w:b/>
                </w:rPr>
                <w:t>Kết quả</w:t>
              </w:r>
            </w:ins>
          </w:p>
        </w:tc>
        <w:tc>
          <w:tcPr>
            <w:tcW w:w="6686" w:type="dxa"/>
          </w:tcPr>
          <w:p w14:paraId="458CF3B1" w14:textId="64C21E9F" w:rsidR="00525787" w:rsidRPr="00CE1A4A" w:rsidRDefault="00525787" w:rsidP="00525787">
            <w:pPr>
              <w:spacing w:line="276" w:lineRule="auto"/>
              <w:rPr>
                <w:ins w:id="7259" w:author="Tran Huan" w:date="2018-12-03T00:09:00Z"/>
              </w:rPr>
              <w:pPrChange w:id="7260" w:author="Tran Huan" w:date="2018-12-03T00:11:00Z">
                <w:pPr>
                  <w:spacing w:line="276" w:lineRule="auto"/>
                </w:pPr>
              </w:pPrChange>
            </w:pPr>
            <w:ins w:id="7261" w:author="Tran Huan" w:date="2018-12-03T00:09:00Z">
              <w:r w:rsidRPr="00C72765">
                <w:t xml:space="preserve">Người dùng xem được thông tin </w:t>
              </w:r>
            </w:ins>
            <w:ins w:id="7262" w:author="Tran Huan" w:date="2018-12-03T00:11:00Z">
              <w:r w:rsidRPr="00525787">
                <w:rPr>
                  <w:rPrChange w:id="7263" w:author="Tran Huan" w:date="2018-12-03T00:11:00Z">
                    <w:rPr>
                      <w:lang w:val="en-US"/>
                    </w:rPr>
                  </w:rPrChange>
                </w:rPr>
                <w:t>hóa đơn</w:t>
              </w:r>
            </w:ins>
            <w:ins w:id="7264" w:author="Tran Huan" w:date="2018-12-03T00:09:00Z">
              <w:r w:rsidRPr="00C72765">
                <w:t xml:space="preserve"> tương ứng với đơn hàng.</w:t>
              </w:r>
            </w:ins>
          </w:p>
        </w:tc>
      </w:tr>
      <w:tr w:rsidR="00525787" w14:paraId="54AFFD50" w14:textId="77777777" w:rsidTr="00B9798B">
        <w:trPr>
          <w:ins w:id="7265" w:author="Tran Huan" w:date="2018-12-03T00:09:00Z"/>
        </w:trPr>
        <w:tc>
          <w:tcPr>
            <w:tcW w:w="2425" w:type="dxa"/>
          </w:tcPr>
          <w:p w14:paraId="4A5B4E9C" w14:textId="77777777" w:rsidR="00525787" w:rsidRPr="00B808BD" w:rsidRDefault="00525787" w:rsidP="00B9798B">
            <w:pPr>
              <w:spacing w:line="276" w:lineRule="auto"/>
              <w:rPr>
                <w:ins w:id="7266" w:author="Tran Huan" w:date="2018-12-03T00:09:00Z"/>
                <w:b/>
              </w:rPr>
            </w:pPr>
            <w:ins w:id="7267" w:author="Tran Huan" w:date="2018-12-03T00:09:00Z">
              <w:r w:rsidRPr="00B808BD">
                <w:rPr>
                  <w:b/>
                </w:rPr>
                <w:t>Ghi chú</w:t>
              </w:r>
            </w:ins>
          </w:p>
        </w:tc>
        <w:tc>
          <w:tcPr>
            <w:tcW w:w="6686" w:type="dxa"/>
          </w:tcPr>
          <w:p w14:paraId="2BE393F6" w14:textId="77777777" w:rsidR="00525787" w:rsidRPr="00BD7EF6" w:rsidRDefault="00525787" w:rsidP="00B9798B">
            <w:pPr>
              <w:keepNext/>
              <w:spacing w:line="276" w:lineRule="auto"/>
              <w:rPr>
                <w:ins w:id="7268" w:author="Tran Huan" w:date="2018-12-03T00:09:00Z"/>
              </w:rPr>
            </w:pPr>
          </w:p>
        </w:tc>
      </w:tr>
    </w:tbl>
    <w:p w14:paraId="3B238324" w14:textId="266B175A" w:rsidR="00C774DC" w:rsidRPr="00CE1A4A" w:rsidRDefault="00C774DC" w:rsidP="00525787">
      <w:pPr>
        <w:pStyle w:val="Heading3"/>
        <w:numPr>
          <w:ilvl w:val="0"/>
          <w:numId w:val="0"/>
        </w:numPr>
        <w:ind w:left="720" w:hanging="720"/>
        <w:rPr>
          <w:ins w:id="7269" w:author="phuong vu" w:date="2018-11-22T13:51:00Z"/>
          <w:lang w:val="vi-VN"/>
          <w:rPrChange w:id="7270" w:author="Tran Huan" w:date="2018-11-25T21:44:00Z">
            <w:rPr>
              <w:ins w:id="7271" w:author="phuong vu" w:date="2018-11-22T13:51:00Z"/>
              <w:lang w:val="en-US"/>
            </w:rPr>
          </w:rPrChange>
        </w:rPr>
        <w:pPrChange w:id="7272" w:author="Tran Huan" w:date="2018-12-03T00:09:00Z">
          <w:pPr>
            <w:jc w:val="left"/>
          </w:pPr>
        </w:pPrChange>
      </w:pPr>
      <w:ins w:id="7273" w:author="phuong vu" w:date="2018-11-22T13:51:00Z">
        <w:del w:id="7274" w:author="Tran Huan" w:date="2018-12-03T00:09:00Z">
          <w:r w:rsidRPr="00CE1A4A" w:rsidDel="00525787">
            <w:rPr>
              <w:lang w:val="vi-VN"/>
              <w:rPrChange w:id="7275" w:author="Tran Huan" w:date="2018-11-25T21:44:00Z">
                <w:rPr>
                  <w:b/>
                </w:rPr>
              </w:rPrChange>
            </w:rPr>
            <w:br w:type="page"/>
          </w:r>
        </w:del>
      </w:ins>
    </w:p>
    <w:p w14:paraId="2D71C8DA" w14:textId="43D50775" w:rsidR="00096943" w:rsidRPr="00EA3AB6" w:rsidRDefault="00C774DC" w:rsidP="00B9798B">
      <w:pPr>
        <w:pStyle w:val="Heading2"/>
        <w:spacing w:line="288" w:lineRule="auto"/>
        <w:rPr>
          <w:ins w:id="7276" w:author="phuong vu" w:date="2018-11-22T13:51:00Z"/>
        </w:rPr>
        <w:pPrChange w:id="7277" w:author="Tran Huan" w:date="2018-12-03T00:16:00Z">
          <w:pPr>
            <w:pStyle w:val="Heading3"/>
          </w:pPr>
        </w:pPrChange>
      </w:pPr>
      <w:bookmarkStart w:id="7278" w:name="_Toc531580851"/>
      <w:ins w:id="7279" w:author="phuong vu" w:date="2018-11-22T13:51:00Z">
        <w:r>
          <w:t>Yêu cầu phi chức năng</w:t>
        </w:r>
        <w:bookmarkEnd w:id="7278"/>
      </w:ins>
    </w:p>
    <w:p w14:paraId="095B4D05" w14:textId="77777777" w:rsidR="00C774DC" w:rsidRDefault="00C774DC" w:rsidP="00B9798B">
      <w:pPr>
        <w:pStyle w:val="Heading3"/>
        <w:spacing w:line="288" w:lineRule="auto"/>
        <w:rPr>
          <w:ins w:id="7280" w:author="phuong vu" w:date="2018-11-22T13:51:00Z"/>
        </w:rPr>
        <w:pPrChange w:id="7281" w:author="Tran Huan" w:date="2018-12-03T00:16:00Z">
          <w:pPr>
            <w:pStyle w:val="Heading3"/>
          </w:pPr>
        </w:pPrChange>
      </w:pPr>
      <w:bookmarkStart w:id="7282" w:name="_Toc531580852"/>
      <w:ins w:id="7283" w:author="phuong vu" w:date="2018-11-22T13:51:00Z">
        <w:r>
          <w:t>Yêu cầu thực thi</w:t>
        </w:r>
        <w:bookmarkEnd w:id="7282"/>
      </w:ins>
    </w:p>
    <w:p w14:paraId="0EA67DE7" w14:textId="77341601" w:rsidR="00C774DC" w:rsidRPr="000245EB" w:rsidRDefault="00B9798B" w:rsidP="00B9798B">
      <w:pPr>
        <w:spacing w:after="0" w:line="288" w:lineRule="auto"/>
        <w:ind w:firstLine="709"/>
        <w:rPr>
          <w:ins w:id="7284" w:author="phuong vu" w:date="2018-11-22T13:51:00Z"/>
          <w:rPrChange w:id="7285" w:author="Tran Huan" w:date="2018-11-25T16:08:00Z">
            <w:rPr>
              <w:ins w:id="7286" w:author="phuong vu" w:date="2018-11-22T13:51:00Z"/>
              <w:lang w:val="en-US"/>
            </w:rPr>
          </w:rPrChange>
        </w:rPr>
        <w:pPrChange w:id="7287" w:author="Tran Huan" w:date="2018-12-03T00:16:00Z">
          <w:pPr/>
        </w:pPrChange>
      </w:pPr>
      <w:ins w:id="7288" w:author="Tran Huan" w:date="2018-12-03T00:16:00Z">
        <w:r w:rsidRPr="00B9798B">
          <w:rPr>
            <w:lang w:val="en-US"/>
            <w:rPrChange w:id="7289" w:author="Tran Huan" w:date="2018-12-03T00:16:00Z">
              <w:rPr/>
            </w:rPrChange>
          </w:rPr>
          <w:t>-</w:t>
        </w:r>
        <w:r>
          <w:t xml:space="preserve"> </w:t>
        </w:r>
      </w:ins>
      <w:ins w:id="7290" w:author="phuong vu" w:date="2018-11-22T13:51:00Z">
        <w:del w:id="7291" w:author="Tran Huan" w:date="2018-12-03T00:15:00Z">
          <w:r w:rsidR="00C774DC" w:rsidRPr="000245EB" w:rsidDel="00B9798B">
            <w:rPr>
              <w:rPrChange w:id="7292" w:author="Tran Huan" w:date="2018-11-25T16:08:00Z">
                <w:rPr>
                  <w:lang w:val="en-US"/>
                </w:rPr>
              </w:rPrChange>
            </w:rPr>
            <w:tab/>
          </w:r>
        </w:del>
        <w:r w:rsidR="00C774DC" w:rsidRPr="000245EB">
          <w:rPr>
            <w:rPrChange w:id="7293" w:author="Tran Huan" w:date="2018-11-25T16:08:00Z">
              <w:rPr>
                <w:lang w:val="en-US"/>
              </w:rPr>
            </w:rPrChange>
          </w:rPr>
          <w:t xml:space="preserve">Giao diện đồng nhất đối với cả ứng dụng </w:t>
        </w:r>
      </w:ins>
      <w:ins w:id="7294" w:author="Tran Huan" w:date="2018-12-02T21:46:00Z">
        <w:r w:rsidR="00C10B1E">
          <w:t>Android</w:t>
        </w:r>
      </w:ins>
      <w:ins w:id="7295" w:author="phuong vu" w:date="2018-11-22T13:51:00Z">
        <w:del w:id="7296" w:author="Tran Huan" w:date="2018-11-25T21:54:00Z">
          <w:r w:rsidR="00C774DC" w:rsidRPr="000245EB" w:rsidDel="00096943">
            <w:rPr>
              <w:rPrChange w:id="7297" w:author="Tran Huan" w:date="2018-11-25T16:08:00Z">
                <w:rPr>
                  <w:lang w:val="en-US"/>
                </w:rPr>
              </w:rPrChange>
            </w:rPr>
            <w:delText>điện thoại và trang web</w:delText>
          </w:r>
        </w:del>
        <w:r w:rsidR="00C774DC" w:rsidRPr="000245EB">
          <w:rPr>
            <w:rPrChange w:id="7298" w:author="Tran Huan" w:date="2018-11-25T16:08:00Z">
              <w:rPr>
                <w:lang w:val="en-US"/>
              </w:rPr>
            </w:rPrChange>
          </w:rPr>
          <w:t>. Sử dụng tông màu đơn giản hài hòa tạo thiện cảm khi sử dụng.</w:t>
        </w:r>
      </w:ins>
    </w:p>
    <w:p w14:paraId="2438CC87" w14:textId="4E7C4C27" w:rsidR="00C774DC" w:rsidRPr="000245EB" w:rsidRDefault="00B9798B" w:rsidP="00B9798B">
      <w:pPr>
        <w:spacing w:after="0" w:line="288" w:lineRule="auto"/>
        <w:rPr>
          <w:ins w:id="7299" w:author="phuong vu" w:date="2018-11-22T13:51:00Z"/>
          <w:rPrChange w:id="7300" w:author="Tran Huan" w:date="2018-11-25T16:08:00Z">
            <w:rPr>
              <w:ins w:id="7301" w:author="phuong vu" w:date="2018-11-22T13:51:00Z"/>
              <w:lang w:val="en-US"/>
            </w:rPr>
          </w:rPrChange>
        </w:rPr>
        <w:pPrChange w:id="7302" w:author="Tran Huan" w:date="2018-12-03T00:16:00Z">
          <w:pPr/>
        </w:pPrChange>
      </w:pPr>
      <w:ins w:id="7303" w:author="Tran Huan" w:date="2018-12-03T00:17:00Z">
        <w:r>
          <w:tab/>
        </w:r>
        <w:r w:rsidRPr="00B9798B">
          <w:rPr>
            <w:rPrChange w:id="7304" w:author="Tran Huan" w:date="2018-12-03T00:17:00Z">
              <w:rPr>
                <w:lang w:val="en-US"/>
              </w:rPr>
            </w:rPrChange>
          </w:rPr>
          <w:t xml:space="preserve">- </w:t>
        </w:r>
      </w:ins>
      <w:ins w:id="7305" w:author="phuong vu" w:date="2018-11-22T13:51:00Z">
        <w:del w:id="7306" w:author="Tran Huan" w:date="2018-12-03T00:15:00Z">
          <w:r w:rsidR="00C774DC" w:rsidDel="00B9798B">
            <w:tab/>
          </w:r>
        </w:del>
        <w:r w:rsidR="00C774DC" w:rsidRPr="000245EB">
          <w:rPr>
            <w:rPrChange w:id="7307" w:author="Tran Huan" w:date="2018-11-25T16:08:00Z">
              <w:rPr>
                <w:lang w:val="en-US"/>
              </w:rPr>
            </w:rPrChange>
          </w:rPr>
          <w:t xml:space="preserve">Đối với ứng dụng </w:t>
        </w:r>
        <w:del w:id="7308" w:author="Tran Huan" w:date="2018-11-25T21:55:00Z">
          <w:r w:rsidR="00C774DC" w:rsidRPr="000245EB" w:rsidDel="00096943">
            <w:rPr>
              <w:rPrChange w:id="7309" w:author="Tran Huan" w:date="2018-11-25T16:08:00Z">
                <w:rPr>
                  <w:lang w:val="en-US"/>
                </w:rPr>
              </w:rPrChange>
            </w:rPr>
            <w:delText>điện thoại</w:delText>
          </w:r>
        </w:del>
      </w:ins>
      <w:ins w:id="7310" w:author="Tran Huan" w:date="2018-12-02T21:46:00Z">
        <w:r w:rsidR="00C10B1E">
          <w:t>Android</w:t>
        </w:r>
      </w:ins>
      <w:ins w:id="7311" w:author="phuong vu" w:date="2018-11-22T13:51:00Z">
        <w:r w:rsidR="00C774DC" w:rsidRPr="000245EB">
          <w:rPr>
            <w:rPrChange w:id="7312" w:author="Tran Huan" w:date="2018-11-25T16:08:00Z">
              <w:rPr>
                <w:lang w:val="en-US"/>
              </w:rPr>
            </w:rPrChange>
          </w:rPr>
          <w:t>, mọi dữ liệu điều được truy xuất lại từ server mỗi lần sử dụng ứng dụng.</w:t>
        </w:r>
      </w:ins>
    </w:p>
    <w:p w14:paraId="320B2711" w14:textId="77777777" w:rsidR="00C774DC" w:rsidRPr="00760245" w:rsidRDefault="00C774DC" w:rsidP="00B9798B">
      <w:pPr>
        <w:pStyle w:val="Heading3"/>
        <w:spacing w:line="288" w:lineRule="auto"/>
        <w:rPr>
          <w:ins w:id="7313" w:author="phuong vu" w:date="2018-11-22T13:51:00Z"/>
          <w:lang w:val="vi-VN"/>
          <w:rPrChange w:id="7314" w:author="Tran Huan" w:date="2018-11-25T22:20:00Z">
            <w:rPr>
              <w:ins w:id="7315" w:author="phuong vu" w:date="2018-11-22T13:51:00Z"/>
            </w:rPr>
          </w:rPrChange>
        </w:rPr>
        <w:pPrChange w:id="7316" w:author="Tran Huan" w:date="2018-12-03T00:17:00Z">
          <w:pPr>
            <w:pStyle w:val="Heading3"/>
          </w:pPr>
        </w:pPrChange>
      </w:pPr>
      <w:bookmarkStart w:id="7317" w:name="_Toc531580853"/>
      <w:ins w:id="7318" w:author="phuong vu" w:date="2018-11-22T13:51:00Z">
        <w:r w:rsidRPr="00760245">
          <w:rPr>
            <w:lang w:val="vi-VN"/>
            <w:rPrChange w:id="7319" w:author="Tran Huan" w:date="2018-11-25T22:20:00Z">
              <w:rPr/>
            </w:rPrChange>
          </w:rPr>
          <w:t>Yêu cầu chất lượng phần mềm</w:t>
        </w:r>
        <w:bookmarkEnd w:id="7317"/>
      </w:ins>
    </w:p>
    <w:p w14:paraId="70E690B6" w14:textId="20CF562E" w:rsidR="00C774DC" w:rsidRPr="000245EB" w:rsidRDefault="00B9798B" w:rsidP="00B9798B">
      <w:pPr>
        <w:spacing w:after="0" w:line="288" w:lineRule="auto"/>
        <w:ind w:firstLine="720"/>
        <w:rPr>
          <w:ins w:id="7320" w:author="phuong vu" w:date="2018-11-22T13:51:00Z"/>
          <w:rPrChange w:id="7321" w:author="Tran Huan" w:date="2018-11-25T16:08:00Z">
            <w:rPr>
              <w:ins w:id="7322" w:author="phuong vu" w:date="2018-11-22T13:51:00Z"/>
              <w:lang w:val="en-US"/>
            </w:rPr>
          </w:rPrChange>
        </w:rPr>
        <w:pPrChange w:id="7323" w:author="Tran Huan" w:date="2018-12-03T00:17:00Z">
          <w:pPr>
            <w:ind w:firstLine="720"/>
          </w:pPr>
        </w:pPrChange>
      </w:pPr>
      <w:ins w:id="7324" w:author="Tran Huan" w:date="2018-12-03T00:17:00Z">
        <w:r w:rsidRPr="00B9798B">
          <w:rPr>
            <w:rPrChange w:id="7325" w:author="Tran Huan" w:date="2018-12-03T00:17:00Z">
              <w:rPr/>
            </w:rPrChange>
          </w:rPr>
          <w:t>-</w:t>
        </w:r>
        <w:r>
          <w:t xml:space="preserve"> </w:t>
        </w:r>
      </w:ins>
      <w:ins w:id="7326" w:author="phuong vu" w:date="2018-11-22T13:51:00Z">
        <w:r w:rsidR="00C774DC" w:rsidRPr="000245EB">
          <w:rPr>
            <w:rPrChange w:id="7327" w:author="Tran Huan" w:date="2018-11-25T16:08:00Z">
              <w:rPr>
                <w:lang w:val="en-US"/>
              </w:rPr>
            </w:rPrChange>
          </w:rPr>
          <w:t xml:space="preserve">Tính đúng đắn: các chức năng của hệ thống hoạt động đúng theo yêu cầu. </w:t>
        </w:r>
      </w:ins>
    </w:p>
    <w:p w14:paraId="584A98A4" w14:textId="0F820086" w:rsidR="00C774DC" w:rsidRPr="000245EB" w:rsidRDefault="00B9798B" w:rsidP="00B9798B">
      <w:pPr>
        <w:spacing w:after="0" w:line="288" w:lineRule="auto"/>
        <w:ind w:firstLine="720"/>
        <w:rPr>
          <w:ins w:id="7328" w:author="phuong vu" w:date="2018-11-22T13:51:00Z"/>
          <w:rPrChange w:id="7329" w:author="Tran Huan" w:date="2018-11-25T16:08:00Z">
            <w:rPr>
              <w:ins w:id="7330" w:author="phuong vu" w:date="2018-11-22T13:51:00Z"/>
              <w:lang w:val="en-US"/>
            </w:rPr>
          </w:rPrChange>
        </w:rPr>
        <w:pPrChange w:id="7331" w:author="Tran Huan" w:date="2018-12-03T00:17:00Z">
          <w:pPr>
            <w:ind w:firstLine="720"/>
          </w:pPr>
        </w:pPrChange>
      </w:pPr>
      <w:ins w:id="7332" w:author="Tran Huan" w:date="2018-12-03T00:17:00Z">
        <w:r w:rsidRPr="00B9798B">
          <w:rPr>
            <w:rPrChange w:id="7333" w:author="Tran Huan" w:date="2018-12-03T00:17:00Z">
              <w:rPr>
                <w:lang w:val="en-US"/>
              </w:rPr>
            </w:rPrChange>
          </w:rPr>
          <w:t xml:space="preserve">- </w:t>
        </w:r>
      </w:ins>
      <w:ins w:id="7334" w:author="phuong vu" w:date="2018-11-22T13:51:00Z">
        <w:r w:rsidR="00C774DC" w:rsidRPr="000245EB">
          <w:rPr>
            <w:rPrChange w:id="7335" w:author="Tran Huan" w:date="2018-11-25T16:08:00Z">
              <w:rPr>
                <w:lang w:val="en-US"/>
              </w:rPr>
            </w:rPrChange>
          </w:rPr>
          <w:t>Tính khả chuyển: ứng dụng dễ dàng cài đặt và chạy tốt trên mọi phiên bản từ 5.0 trở lên và nhiều loại thiết bị Android khác nhau.</w:t>
        </w:r>
      </w:ins>
    </w:p>
    <w:p w14:paraId="40CEB59A" w14:textId="151A0F37" w:rsidR="00C774DC" w:rsidRPr="000245EB" w:rsidRDefault="00B9798B" w:rsidP="00B9798B">
      <w:pPr>
        <w:spacing w:after="0" w:line="288" w:lineRule="auto"/>
        <w:ind w:firstLine="720"/>
        <w:rPr>
          <w:ins w:id="7336" w:author="phuong vu" w:date="2018-11-22T13:51:00Z"/>
          <w:rPrChange w:id="7337" w:author="Tran Huan" w:date="2018-11-25T16:08:00Z">
            <w:rPr>
              <w:ins w:id="7338" w:author="phuong vu" w:date="2018-11-22T13:51:00Z"/>
              <w:lang w:val="en-US"/>
            </w:rPr>
          </w:rPrChange>
        </w:rPr>
        <w:pPrChange w:id="7339" w:author="Tran Huan" w:date="2018-12-03T00:17:00Z">
          <w:pPr>
            <w:ind w:firstLine="720"/>
          </w:pPr>
        </w:pPrChange>
      </w:pPr>
      <w:ins w:id="7340" w:author="Tran Huan" w:date="2018-12-03T00:17:00Z">
        <w:r w:rsidRPr="00B9798B">
          <w:rPr>
            <w:rPrChange w:id="7341" w:author="Tran Huan" w:date="2018-12-03T00:17:00Z">
              <w:rPr>
                <w:lang w:val="en-US"/>
              </w:rPr>
            </w:rPrChange>
          </w:rPr>
          <w:t xml:space="preserve">- </w:t>
        </w:r>
      </w:ins>
      <w:ins w:id="7342" w:author="phuong vu" w:date="2018-11-22T13:51:00Z">
        <w:r w:rsidR="00C774DC" w:rsidRPr="000245EB">
          <w:rPr>
            <w:rPrChange w:id="7343" w:author="Tran Huan" w:date="2018-11-25T16:08:00Z">
              <w:rPr>
                <w:lang w:val="en-US"/>
              </w:rPr>
            </w:rPrChange>
          </w:rPr>
          <w:t>Tính có thể bảo trì: mã nguồn được viết rõ ràng, dễ đọc, dễ bảo trì, cung cấp tài liệu cài đặt phần mềm.</w:t>
        </w:r>
      </w:ins>
    </w:p>
    <w:p w14:paraId="5519AF9C" w14:textId="0506FEA6" w:rsidR="000D1228" w:rsidRPr="000245EB" w:rsidRDefault="00B9798B" w:rsidP="00B9798B">
      <w:pPr>
        <w:spacing w:after="0" w:line="288" w:lineRule="auto"/>
        <w:ind w:firstLine="720"/>
        <w:rPr>
          <w:ins w:id="7344" w:author="phuong vu" w:date="2018-11-22T14:57:00Z"/>
          <w:rPrChange w:id="7345" w:author="Tran Huan" w:date="2018-11-25T16:08:00Z">
            <w:rPr>
              <w:ins w:id="7346" w:author="phuong vu" w:date="2018-11-22T14:57:00Z"/>
              <w:lang w:val="en-US"/>
            </w:rPr>
          </w:rPrChange>
        </w:rPr>
        <w:pPrChange w:id="7347" w:author="Tran Huan" w:date="2018-12-03T00:17:00Z">
          <w:pPr>
            <w:ind w:firstLine="720"/>
          </w:pPr>
        </w:pPrChange>
      </w:pPr>
      <w:ins w:id="7348" w:author="Tran Huan" w:date="2018-12-03T00:17:00Z">
        <w:r w:rsidRPr="00B9798B">
          <w:rPr>
            <w:rPrChange w:id="7349" w:author="Tran Huan" w:date="2018-12-03T00:17:00Z">
              <w:rPr>
                <w:lang w:val="en-US"/>
              </w:rPr>
            </w:rPrChange>
          </w:rPr>
          <w:t xml:space="preserve">- </w:t>
        </w:r>
      </w:ins>
      <w:ins w:id="7350" w:author="phuong vu" w:date="2018-11-22T13:51:00Z">
        <w:r w:rsidR="00C774DC" w:rsidRPr="000245EB">
          <w:rPr>
            <w:rPrChange w:id="7351" w:author="Tran Huan" w:date="2018-11-25T16:08:00Z">
              <w:rPr>
                <w:lang w:val="en-US"/>
              </w:rPr>
            </w:rPrChange>
          </w:rPr>
          <w:t>Khả năng chịu lỗi: ứng dụng có khả năng xử lý lỗi khi gặp sự cố, đưa ra thông báo khi gặp lỗi.</w:t>
        </w:r>
      </w:ins>
    </w:p>
    <w:p w14:paraId="393B8932" w14:textId="77777777" w:rsidR="000D1228" w:rsidRPr="000245EB" w:rsidRDefault="000D1228">
      <w:pPr>
        <w:spacing w:line="276" w:lineRule="auto"/>
        <w:jc w:val="left"/>
        <w:rPr>
          <w:ins w:id="7352" w:author="phuong vu" w:date="2018-11-22T14:57:00Z"/>
          <w:rPrChange w:id="7353" w:author="Tran Huan" w:date="2018-11-25T16:08:00Z">
            <w:rPr>
              <w:ins w:id="7354" w:author="phuong vu" w:date="2018-11-22T14:57:00Z"/>
              <w:lang w:val="en-US"/>
            </w:rPr>
          </w:rPrChange>
        </w:rPr>
        <w:pPrChange w:id="7355" w:author="phuong vu" w:date="2018-11-23T13:48:00Z">
          <w:pPr>
            <w:jc w:val="left"/>
          </w:pPr>
        </w:pPrChange>
      </w:pPr>
      <w:ins w:id="7356" w:author="phuong vu" w:date="2018-11-22T14:57:00Z">
        <w:r w:rsidRPr="000245EB">
          <w:rPr>
            <w:rPrChange w:id="7357" w:author="Tran Huan" w:date="2018-11-25T16:08:00Z">
              <w:rPr>
                <w:lang w:val="en-US"/>
              </w:rPr>
            </w:rPrChange>
          </w:rPr>
          <w:br w:type="page"/>
        </w:r>
      </w:ins>
    </w:p>
    <w:p w14:paraId="0C2167C5" w14:textId="4F9CA3C4" w:rsidR="00676357" w:rsidRPr="00B04AB8" w:rsidRDefault="00C557CE" w:rsidP="00A0200F">
      <w:pPr>
        <w:pStyle w:val="Heading1"/>
        <w:spacing w:line="276" w:lineRule="auto"/>
        <w:ind w:left="450"/>
        <w:pPrChange w:id="7358" w:author="Tran Huan" w:date="2018-12-03T00:59:00Z">
          <w:pPr>
            <w:pStyle w:val="Heading1"/>
          </w:pPr>
        </w:pPrChange>
      </w:pPr>
      <w:bookmarkStart w:id="7359" w:name="_Toc531580854"/>
      <w:r w:rsidRPr="00B04AB8">
        <w:rPr>
          <w:rStyle w:val="Heading2Char"/>
          <w:b/>
        </w:rPr>
        <w:t>CƠ SỞ LÝ THUYẾT</w:t>
      </w:r>
      <w:bookmarkEnd w:id="2709"/>
      <w:bookmarkEnd w:id="7359"/>
    </w:p>
    <w:p w14:paraId="789698BA" w14:textId="2CC577A2" w:rsidR="00997C30" w:rsidRPr="00530384" w:rsidRDefault="00997C30" w:rsidP="0064162A">
      <w:pPr>
        <w:pStyle w:val="Heading2"/>
        <w:spacing w:line="288" w:lineRule="auto"/>
        <w:rPr>
          <w:vertAlign w:val="superscript"/>
        </w:rPr>
        <w:pPrChange w:id="7360" w:author="Tran Huan" w:date="2018-12-03T00:24:00Z">
          <w:pPr>
            <w:pStyle w:val="Heading2"/>
          </w:pPr>
        </w:pPrChange>
      </w:pPr>
      <w:bookmarkStart w:id="7361" w:name="_Toc484566611"/>
      <w:del w:id="7362" w:author="Tran Huan" w:date="2018-12-03T00:21:00Z">
        <w:r w:rsidRPr="00B04AB8" w:rsidDel="0064162A">
          <w:delText>Tìm hiểu về n</w:delText>
        </w:r>
      </w:del>
      <w:bookmarkStart w:id="7363" w:name="_Toc531580855"/>
      <w:ins w:id="7364" w:author="Tran Huan" w:date="2018-12-03T00:21:00Z">
        <w:r w:rsidR="0064162A">
          <w:rPr>
            <w:lang w:val="en-US"/>
          </w:rPr>
          <w:t>N</w:t>
        </w:r>
      </w:ins>
      <w:r w:rsidRPr="00B04AB8">
        <w:t>ền tảng Android</w:t>
      </w:r>
      <w:bookmarkEnd w:id="7361"/>
      <w:r w:rsidR="00530384">
        <w:rPr>
          <w:vertAlign w:val="superscript"/>
        </w:rPr>
        <w:t>[1]</w:t>
      </w:r>
      <w:bookmarkEnd w:id="7363"/>
    </w:p>
    <w:p w14:paraId="446DFF32" w14:textId="08ABAB7E" w:rsidR="004863AF" w:rsidRPr="00B04AB8" w:rsidDel="0064162A" w:rsidRDefault="004863AF" w:rsidP="0064162A">
      <w:pPr>
        <w:spacing w:after="0" w:line="288" w:lineRule="auto"/>
        <w:rPr>
          <w:del w:id="7365" w:author="Tran Huan" w:date="2018-12-03T00:22:00Z"/>
          <w:b/>
        </w:rPr>
        <w:pPrChange w:id="7366" w:author="Tran Huan" w:date="2018-12-03T00:24:00Z">
          <w:pPr>
            <w:spacing w:line="360" w:lineRule="auto"/>
            <w:ind w:firstLine="720"/>
          </w:pPr>
        </w:pPrChange>
      </w:pPr>
      <w:del w:id="7367" w:author="Tran Huan" w:date="2018-12-03T00:22:00Z">
        <w:r w:rsidRPr="00B04AB8" w:rsidDel="0064162A">
          <w:rPr>
            <w:b/>
          </w:rPr>
          <w:delText xml:space="preserve">Giới thiệu: </w:delText>
        </w:r>
      </w:del>
    </w:p>
    <w:p w14:paraId="4AE40318" w14:textId="47575267" w:rsidR="004863AF" w:rsidRPr="000245EB" w:rsidDel="00F60EFE" w:rsidRDefault="004863AF" w:rsidP="0064162A">
      <w:pPr>
        <w:spacing w:after="0" w:line="288" w:lineRule="auto"/>
        <w:rPr>
          <w:del w:id="7368" w:author="phuong vu" w:date="2018-11-22T13:15:00Z"/>
        </w:rPr>
        <w:pPrChange w:id="7369" w:author="Tran Huan" w:date="2018-12-03T00:24:00Z">
          <w:pPr>
            <w:spacing w:line="360" w:lineRule="auto"/>
            <w:ind w:firstLine="720"/>
          </w:pPr>
        </w:pPrChange>
      </w:pPr>
      <w:r w:rsidRPr="00B04AB8">
        <w:t xml:space="preserve">Android là một hệ điều hành được thiết kế dành cho các thiết bị </w:t>
      </w:r>
      <w:del w:id="7370" w:author="Tran Huan" w:date="2018-12-02T21:47:00Z">
        <w:r w:rsidRPr="00B04AB8" w:rsidDel="00C10B1E">
          <w:delText>di động</w:delText>
        </w:r>
      </w:del>
      <w:ins w:id="7371" w:author="Tran Huan" w:date="2018-12-02T21:47:00Z">
        <w:r w:rsidR="00C10B1E">
          <w:t>Android</w:t>
        </w:r>
      </w:ins>
      <w:r w:rsidRPr="00B04AB8">
        <w:t xml:space="preserve"> có màn hình cảm ứng như điện thoại thông minh và máy tính bảng, phát triển bởi Google dựa trên nền tảng Linux. </w:t>
      </w:r>
      <w:ins w:id="7372" w:author="phuong vu" w:date="2018-11-22T13:14:00Z">
        <w:r w:rsidR="00F60EFE" w:rsidRPr="000245EB">
          <w:rPr>
            <w:rPrChange w:id="7373" w:author="Tran Huan" w:date="2018-11-25T16:08:00Z">
              <w:rPr>
                <w:lang w:val="en-US"/>
              </w:rPr>
            </w:rPrChange>
          </w:rPr>
          <w:t xml:space="preserve"> </w:t>
        </w:r>
      </w:ins>
      <w:del w:id="7374" w:author="phuong vu" w:date="2018-11-22T13:14:00Z">
        <w:r w:rsidRPr="00B04AB8" w:rsidDel="00F60EFE">
          <w:delText xml:space="preserve">Trước đây, Android được phát triển bởi công ty liên hợp Android ( sau đó được Google mua lại vào năm 2005). Android ra mắt vào ngày 5 tháng 11 năm 2007 cùng với tuyên bố thành lập Liên minh thiết bị cầm tay mở (Open Handset Alliance) bao gồm 78 công ty phần cứng, phần mềm và viễn thông với mục tiêu đẩy mạnh các tiêu chuẩn mở cho các thiết bị di động. Chiếc điện thoại đầu tiên chạy Android được bán vào tháng 10 năm 2008. </w:delText>
        </w:r>
      </w:del>
      <w:r w:rsidRPr="00B04AB8">
        <w:t>Các nhà phát triển viết ứng dụng cho Android dựa trên ngôn ngữ Java</w:t>
      </w:r>
      <w:ins w:id="7375" w:author="phuong vu" w:date="2018-11-22T13:15:00Z">
        <w:r w:rsidR="00F60EFE" w:rsidRPr="000245EB">
          <w:rPr>
            <w:rPrChange w:id="7376" w:author="Tran Huan" w:date="2018-11-25T16:08:00Z">
              <w:rPr>
                <w:lang w:val="en-US"/>
              </w:rPr>
            </w:rPrChange>
          </w:rPr>
          <w:t>, Kotlin, …</w:t>
        </w:r>
      </w:ins>
      <w:r w:rsidRPr="00B04AB8">
        <w:t>.</w:t>
      </w:r>
      <w:ins w:id="7377" w:author="phuong vu" w:date="2018-11-22T13:15:00Z">
        <w:r w:rsidR="00F60EFE" w:rsidRPr="000245EB">
          <w:rPr>
            <w:rPrChange w:id="7378" w:author="Tran Huan" w:date="2018-11-25T16:08:00Z">
              <w:rPr>
                <w:lang w:val="en-US"/>
              </w:rPr>
            </w:rPrChange>
          </w:rPr>
          <w:t xml:space="preserve"> </w:t>
        </w:r>
      </w:ins>
    </w:p>
    <w:p w14:paraId="28579912" w14:textId="4C6E612F" w:rsidR="004863AF" w:rsidRPr="00B04AB8" w:rsidRDefault="004863AF" w:rsidP="0064162A">
      <w:pPr>
        <w:spacing w:after="0" w:line="288" w:lineRule="auto"/>
        <w:pPrChange w:id="7379" w:author="Tran Huan" w:date="2018-12-03T00:24:00Z">
          <w:pPr>
            <w:spacing w:line="360" w:lineRule="auto"/>
            <w:ind w:firstLine="720"/>
          </w:pPr>
        </w:pPrChange>
      </w:pPr>
      <w:r w:rsidRPr="00B04AB8">
        <w:t xml:space="preserve">Được xây dựng trên nền tảng mở, thư viện đa năng, mạnh mẽ, Android đã nhanh chóng được cộng đồng lập trình viên hưởng ứng mạnh mẽ. Do đó, Android có cộng đồng lập trình viên đông đảo chuyên viết các ứng dụng để mở rộng chức năng của thiết bị. </w:t>
      </w:r>
      <w:del w:id="7380" w:author="phuong vu" w:date="2018-11-22T13:15:00Z">
        <w:r w:rsidRPr="00B04AB8" w:rsidDel="00F60EFE">
          <w:delText>Vào tháng 10 năm 2012, có khoảng 700.000 ứng dụng trên Android, và số lượt tải ứng dụng từ Google Play, cửa hàng ứng dụng chính của Android, ước tính khoảng 25 tỷ lượt. Android chiếm 75% thị phần điện thoại thông minh trên toàn thế giới (quý 3 năm 2012),với tổng cộng 500 triệu thiết bị đã được kích hoạt và 1,3 triệu lượt kích hoạt mỗi ngày.</w:delText>
        </w:r>
      </w:del>
    </w:p>
    <w:p w14:paraId="6D402715" w14:textId="77777777" w:rsidR="00C94048" w:rsidRDefault="004863AF">
      <w:pPr>
        <w:keepNext/>
        <w:spacing w:line="276" w:lineRule="auto"/>
        <w:ind w:firstLine="720"/>
        <w:jc w:val="center"/>
        <w:rPr>
          <w:ins w:id="7381" w:author="Tran Huan" w:date="2018-11-26T10:51:00Z"/>
        </w:rPr>
      </w:pPr>
      <w:r w:rsidRPr="00B04AB8">
        <w:rPr>
          <w:noProof/>
          <w:lang w:val="en-US"/>
        </w:rPr>
        <w:drawing>
          <wp:inline distT="0" distB="0" distL="0" distR="0" wp14:anchorId="6ED4CA09" wp14:editId="40857878">
            <wp:extent cx="169545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_7.0-e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95450" cy="3390900"/>
                    </a:xfrm>
                    <a:prstGeom prst="rect">
                      <a:avLst/>
                    </a:prstGeom>
                  </pic:spPr>
                </pic:pic>
              </a:graphicData>
            </a:graphic>
          </wp:inline>
        </w:drawing>
      </w:r>
    </w:p>
    <w:p w14:paraId="46C4BFF9" w14:textId="0CA42774" w:rsidR="000D1FDC" w:rsidRPr="0064162A" w:rsidRDefault="00C94048" w:rsidP="00F72AE0">
      <w:pPr>
        <w:pStyle w:val="Caption"/>
        <w:rPr>
          <w:ins w:id="7382" w:author="Tran Huan" w:date="2018-11-25T23:31:00Z"/>
          <w:lang w:val="en-US"/>
          <w:rPrChange w:id="7383" w:author="Tran Huan" w:date="2018-12-03T00:23:00Z">
            <w:rPr>
              <w:ins w:id="7384" w:author="Tran Huan" w:date="2018-11-25T23:31:00Z"/>
            </w:rPr>
          </w:rPrChange>
        </w:rPr>
        <w:pPrChange w:id="7385" w:author="Tran Huan" w:date="2018-12-03T02:05:00Z">
          <w:pPr>
            <w:keepNext/>
            <w:spacing w:line="276" w:lineRule="auto"/>
            <w:ind w:firstLine="720"/>
            <w:jc w:val="center"/>
          </w:pPr>
        </w:pPrChange>
      </w:pPr>
      <w:bookmarkStart w:id="7386" w:name="_Toc531584457"/>
      <w:ins w:id="7387" w:author="Tran Huan" w:date="2018-11-26T10:51:00Z">
        <w:r>
          <w:t xml:space="preserve">Hình </w:t>
        </w:r>
      </w:ins>
      <w:ins w:id="7388" w:author="Tran Huan" w:date="2018-12-03T02:05:00Z">
        <w:r w:rsidR="00F72AE0">
          <w:fldChar w:fldCharType="begin"/>
        </w:r>
        <w:r w:rsidR="00F72AE0">
          <w:instrText xml:space="preserve"> STYLEREF 1 \s </w:instrText>
        </w:r>
      </w:ins>
      <w:r w:rsidR="00F72AE0">
        <w:fldChar w:fldCharType="separate"/>
      </w:r>
      <w:r w:rsidR="00F72AE0">
        <w:rPr>
          <w:noProof/>
        </w:rPr>
        <w:t>2</w:t>
      </w:r>
      <w:ins w:id="7389"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7390" w:author="Tran Huan" w:date="2018-12-03T02:05:00Z">
        <w:r w:rsidR="00F72AE0">
          <w:rPr>
            <w:noProof/>
          </w:rPr>
          <w:t>1</w:t>
        </w:r>
        <w:r w:rsidR="00F72AE0">
          <w:fldChar w:fldCharType="end"/>
        </w:r>
      </w:ins>
      <w:ins w:id="7391" w:author="Tran Huan" w:date="2018-11-26T10:51:00Z">
        <w:r>
          <w:rPr>
            <w:lang w:val="en-US"/>
          </w:rPr>
          <w:t xml:space="preserve"> </w:t>
        </w:r>
        <w:r w:rsidRPr="00AB2AEF">
          <w:rPr>
            <w:i/>
          </w:rPr>
          <w:t>Giao diệ</w:t>
        </w:r>
        <w:r w:rsidR="0064162A">
          <w:rPr>
            <w:i/>
          </w:rPr>
          <w:t>n Android 8</w:t>
        </w:r>
        <w:r w:rsidRPr="00AB2AEF">
          <w:rPr>
            <w:i/>
          </w:rPr>
          <w:t xml:space="preserve">.0 </w:t>
        </w:r>
      </w:ins>
      <w:ins w:id="7392" w:author="Tran Huan" w:date="2018-12-03T00:23:00Z">
        <w:r w:rsidR="0064162A">
          <w:rPr>
            <w:i/>
            <w:lang w:val="en-US"/>
          </w:rPr>
          <w:t>Oreo</w:t>
        </w:r>
      </w:ins>
      <w:bookmarkEnd w:id="7386"/>
    </w:p>
    <w:p w14:paraId="2C4C2129" w14:textId="26025D33" w:rsidR="00B243D7" w:rsidRPr="000D1FDC" w:rsidRDefault="00B243D7" w:rsidP="00F72AE0">
      <w:pPr>
        <w:pStyle w:val="Caption"/>
        <w:rPr>
          <w:lang w:val="en-US"/>
          <w:rPrChange w:id="7393" w:author="Tran Huan" w:date="2018-11-25T23:31:00Z">
            <w:rPr/>
          </w:rPrChange>
        </w:rPr>
        <w:pPrChange w:id="7394" w:author="Tran Huan" w:date="2018-12-03T02:05:00Z">
          <w:pPr>
            <w:keepNext/>
            <w:spacing w:line="360" w:lineRule="auto"/>
            <w:ind w:firstLine="720"/>
            <w:jc w:val="center"/>
          </w:pPr>
        </w:pPrChange>
      </w:pPr>
    </w:p>
    <w:p w14:paraId="439809DA" w14:textId="56FF318B" w:rsidR="004863AF" w:rsidRPr="007C127C" w:rsidDel="000D1FDC" w:rsidRDefault="00B243D7" w:rsidP="0064162A">
      <w:pPr>
        <w:pStyle w:val="Caption"/>
        <w:spacing w:after="0" w:line="288" w:lineRule="auto"/>
        <w:rPr>
          <w:del w:id="7395" w:author="Tran Huan" w:date="2018-11-25T23:31:00Z"/>
          <w:lang w:val="en-US"/>
        </w:rPr>
        <w:pPrChange w:id="7396" w:author="Tran Huan" w:date="2018-12-03T00:25:00Z">
          <w:pPr>
            <w:keepNext/>
            <w:spacing w:line="360" w:lineRule="auto"/>
            <w:ind w:firstLine="720"/>
            <w:jc w:val="center"/>
          </w:pPr>
        </w:pPrChange>
      </w:pPr>
      <w:del w:id="7397" w:author="Tran Huan" w:date="2018-11-25T23:31:00Z">
        <w:r w:rsidRPr="007C127C" w:rsidDel="000D1FDC">
          <w:delText xml:space="preserve">Hình </w:delText>
        </w:r>
      </w:del>
      <w:ins w:id="7398" w:author="phuong vu" w:date="2018-11-22T18:14:00Z">
        <w:del w:id="7399" w:author="Tran Huan" w:date="2018-11-25T23:31:00Z">
          <w:r w:rsidR="00627671" w:rsidDel="000D1FDC">
            <w:fldChar w:fldCharType="begin"/>
          </w:r>
          <w:r w:rsidR="00627671" w:rsidDel="000D1FDC">
            <w:delInstrText xml:space="preserve"> STYLEREF 1 \s </w:delInstrText>
          </w:r>
        </w:del>
      </w:ins>
      <w:del w:id="7400" w:author="Tran Huan" w:date="2018-11-25T23:31:00Z">
        <w:r w:rsidR="00627671" w:rsidDel="000D1FDC">
          <w:fldChar w:fldCharType="separate"/>
        </w:r>
        <w:r w:rsidR="00627671" w:rsidDel="000D1FDC">
          <w:rPr>
            <w:noProof/>
          </w:rPr>
          <w:delText>2</w:delText>
        </w:r>
      </w:del>
      <w:ins w:id="7401" w:author="phuong vu" w:date="2018-11-22T18:14:00Z">
        <w:del w:id="7402" w:author="Tran Huan" w:date="2018-11-25T23:31:00Z">
          <w:r w:rsidR="00627671" w:rsidDel="000D1FDC">
            <w:fldChar w:fldCharType="end"/>
          </w:r>
          <w:r w:rsidR="00627671" w:rsidDel="000D1FDC">
            <w:delText>.</w:delText>
          </w:r>
          <w:r w:rsidR="00627671" w:rsidDel="000D1FDC">
            <w:fldChar w:fldCharType="begin"/>
          </w:r>
          <w:r w:rsidR="00627671" w:rsidDel="000D1FDC">
            <w:delInstrText xml:space="preserve"> SEQ Hình \* ARABIC \s 1 </w:delInstrText>
          </w:r>
        </w:del>
      </w:ins>
      <w:del w:id="7403" w:author="Tran Huan" w:date="2018-11-25T23:31:00Z">
        <w:r w:rsidR="00627671" w:rsidDel="000D1FDC">
          <w:fldChar w:fldCharType="separate"/>
        </w:r>
      </w:del>
      <w:ins w:id="7404" w:author="phuong vu" w:date="2018-11-22T18:14:00Z">
        <w:del w:id="7405" w:author="Tran Huan" w:date="2018-11-25T23:31:00Z">
          <w:r w:rsidR="00627671" w:rsidDel="000D1FDC">
            <w:rPr>
              <w:noProof/>
            </w:rPr>
            <w:delText>1</w:delText>
          </w:r>
          <w:r w:rsidR="00627671" w:rsidDel="000D1FDC">
            <w:fldChar w:fldCharType="end"/>
          </w:r>
        </w:del>
      </w:ins>
      <w:del w:id="7406" w:author="Tran Huan" w:date="2018-11-25T23:31:00Z">
        <w:r w:rsidR="006C103E" w:rsidDel="000D1FDC">
          <w:fldChar w:fldCharType="begin"/>
        </w:r>
        <w:r w:rsidR="006C103E" w:rsidDel="000D1FDC">
          <w:delInstrText xml:space="preserve"> STYLEREF 1 \s </w:delInstrText>
        </w:r>
        <w:r w:rsidR="006C103E" w:rsidDel="000D1FDC">
          <w:fldChar w:fldCharType="separate"/>
        </w:r>
        <w:r w:rsidR="006C103E" w:rsidDel="000D1FDC">
          <w:rPr>
            <w:noProof/>
          </w:rPr>
          <w:delText>2</w:delText>
        </w:r>
        <w:r w:rsidR="006C103E" w:rsidDel="000D1FDC">
          <w:fldChar w:fldCharType="end"/>
        </w:r>
        <w:r w:rsidR="006C103E" w:rsidDel="000D1FDC">
          <w:delText>.</w:delText>
        </w:r>
        <w:r w:rsidR="006C103E" w:rsidDel="000D1FDC">
          <w:fldChar w:fldCharType="begin"/>
        </w:r>
        <w:r w:rsidR="006C103E" w:rsidDel="000D1FDC">
          <w:delInstrText xml:space="preserve"> SEQ Hình \* ARABIC \s 1 </w:delInstrText>
        </w:r>
        <w:r w:rsidR="006C103E" w:rsidDel="000D1FDC">
          <w:fldChar w:fldCharType="separate"/>
        </w:r>
        <w:r w:rsidR="006C103E" w:rsidDel="000D1FDC">
          <w:rPr>
            <w:noProof/>
          </w:rPr>
          <w:delText>1</w:delText>
        </w:r>
        <w:r w:rsidR="006C103E" w:rsidDel="000D1FDC">
          <w:fldChar w:fldCharType="end"/>
        </w:r>
        <w:r w:rsidRPr="007C127C" w:rsidDel="000D1FDC">
          <w:rPr>
            <w:lang w:val="en-US"/>
          </w:rPr>
          <w:delText xml:space="preserve"> </w:delText>
        </w:r>
        <w:r w:rsidRPr="007C127C" w:rsidDel="000D1FDC">
          <w:delText>Giao diện Android 7.0 Nougat</w:delText>
        </w:r>
        <w:bookmarkStart w:id="7407" w:name="_Toc531003414"/>
        <w:bookmarkStart w:id="7408" w:name="_Toc531005331"/>
        <w:bookmarkStart w:id="7409" w:name="_Toc531569529"/>
        <w:bookmarkStart w:id="7410" w:name="_Toc531573377"/>
        <w:bookmarkStart w:id="7411" w:name="_Toc531577118"/>
        <w:bookmarkStart w:id="7412" w:name="_Toc531580856"/>
        <w:bookmarkEnd w:id="7407"/>
        <w:bookmarkEnd w:id="7408"/>
        <w:bookmarkEnd w:id="7409"/>
        <w:bookmarkEnd w:id="7410"/>
        <w:bookmarkEnd w:id="7411"/>
        <w:bookmarkEnd w:id="7412"/>
      </w:del>
    </w:p>
    <w:p w14:paraId="7FFDBF81" w14:textId="1B54D4AD" w:rsidR="00997C30" w:rsidRPr="00530384" w:rsidRDefault="00997C30" w:rsidP="0064162A">
      <w:pPr>
        <w:pStyle w:val="Heading2"/>
        <w:spacing w:line="288" w:lineRule="auto"/>
        <w:rPr>
          <w:vertAlign w:val="superscript"/>
        </w:rPr>
        <w:pPrChange w:id="7413" w:author="Tran Huan" w:date="2018-12-03T00:25:00Z">
          <w:pPr>
            <w:pStyle w:val="Heading2"/>
          </w:pPr>
        </w:pPrChange>
      </w:pPr>
      <w:bookmarkStart w:id="7414" w:name="_Toc529231505"/>
      <w:bookmarkStart w:id="7415" w:name="_Toc484566612"/>
      <w:bookmarkEnd w:id="7414"/>
      <w:del w:id="7416" w:author="Tran Huan" w:date="2018-12-03T00:25:00Z">
        <w:r w:rsidRPr="00B04AB8" w:rsidDel="0064162A">
          <w:delText xml:space="preserve">Tìm hiểu về </w:delText>
        </w:r>
      </w:del>
      <w:bookmarkStart w:id="7417" w:name="_Toc531580857"/>
      <w:bookmarkEnd w:id="7415"/>
      <w:r w:rsidR="001D00CB">
        <w:t>GraphQL</w:t>
      </w:r>
      <w:r w:rsidR="00653696">
        <w:t xml:space="preserve"> </w:t>
      </w:r>
      <w:r w:rsidR="00530384">
        <w:rPr>
          <w:vertAlign w:val="superscript"/>
        </w:rPr>
        <w:t>[2]</w:t>
      </w:r>
      <w:bookmarkEnd w:id="7417"/>
    </w:p>
    <w:p w14:paraId="44A8BDE9" w14:textId="3D99E305" w:rsidR="006B44B5" w:rsidDel="0064162A" w:rsidRDefault="006B44B5" w:rsidP="0064162A">
      <w:pPr>
        <w:spacing w:after="0" w:line="288" w:lineRule="auto"/>
        <w:rPr>
          <w:del w:id="7418" w:author="Tran Huan" w:date="2018-12-03T00:25:00Z"/>
          <w:b/>
          <w:lang w:val="en-US"/>
        </w:rPr>
        <w:pPrChange w:id="7419" w:author="Tran Huan" w:date="2018-12-03T00:25:00Z">
          <w:pPr>
            <w:spacing w:line="360" w:lineRule="auto"/>
            <w:ind w:firstLine="720"/>
          </w:pPr>
        </w:pPrChange>
      </w:pPr>
      <w:del w:id="7420" w:author="Tran Huan" w:date="2018-12-03T00:25:00Z">
        <w:r w:rsidRPr="00B04AB8" w:rsidDel="0064162A">
          <w:rPr>
            <w:b/>
            <w:lang w:val="en-US"/>
          </w:rPr>
          <w:delText>Giới thiệu:</w:delText>
        </w:r>
      </w:del>
    </w:p>
    <w:p w14:paraId="6ECFF5A3" w14:textId="294CAA9F" w:rsidR="006B44B5" w:rsidRPr="00B04AB8" w:rsidRDefault="001D00CB" w:rsidP="0064162A">
      <w:pPr>
        <w:spacing w:after="0" w:line="288" w:lineRule="auto"/>
        <w:rPr>
          <w:lang w:val="en-US"/>
        </w:rPr>
        <w:pPrChange w:id="7421" w:author="Tran Huan" w:date="2018-12-03T00:25:00Z">
          <w:pPr>
            <w:ind w:firstLine="720"/>
          </w:pPr>
        </w:pPrChange>
      </w:pPr>
      <w:r w:rsidRPr="001D00CB">
        <w:rPr>
          <w:lang w:val="en-US"/>
        </w:rPr>
        <w:t>GraphQL là một Graph Query Language được dành cho API. Nó được phát triển bởi Facebook và hiện tại nó được duy trì bởi rất nhiều công ty lớn, và mọi cá nhân trên khắp thế giới. GraphQL từ khi ra đời đã gần như thay thế hoàn toàn REST bởi sự hiệu quả, mạnh mẽ và linh hoạt hơn rất nhiều.</w:t>
      </w:r>
    </w:p>
    <w:p w14:paraId="571212F7" w14:textId="7D3A6DE0" w:rsidR="006B44B5" w:rsidRDefault="006B44B5" w:rsidP="0064162A">
      <w:pPr>
        <w:spacing w:after="0" w:line="288" w:lineRule="auto"/>
        <w:ind w:firstLine="720"/>
        <w:rPr>
          <w:b/>
          <w:lang w:val="da-DK"/>
        </w:rPr>
        <w:pPrChange w:id="7422" w:author="Tran Huan" w:date="2018-12-03T00:25:00Z">
          <w:pPr>
            <w:spacing w:line="360" w:lineRule="auto"/>
            <w:ind w:firstLine="720"/>
          </w:pPr>
        </w:pPrChange>
      </w:pPr>
      <w:r w:rsidRPr="00B04AB8">
        <w:rPr>
          <w:b/>
          <w:lang w:val="da-DK"/>
        </w:rPr>
        <w:t>Đặc điểm:</w:t>
      </w:r>
    </w:p>
    <w:p w14:paraId="45961B97" w14:textId="4A356120" w:rsidR="001D00CB" w:rsidRDefault="001D00CB" w:rsidP="0064162A">
      <w:pPr>
        <w:spacing w:after="0" w:line="288" w:lineRule="auto"/>
        <w:ind w:firstLine="720"/>
        <w:rPr>
          <w:lang w:val="da-DK"/>
        </w:rPr>
        <w:pPrChange w:id="7423" w:author="Tran Huan" w:date="2018-12-03T00:25:00Z">
          <w:pPr>
            <w:ind w:firstLine="720"/>
          </w:pPr>
        </w:pPrChange>
      </w:pPr>
      <w:r w:rsidRPr="001D00CB">
        <w:rPr>
          <w:lang w:val="da-DK"/>
        </w:rPr>
        <w:t>-</w:t>
      </w:r>
      <w:r>
        <w:rPr>
          <w:lang w:val="da-DK"/>
        </w:rPr>
        <w:t xml:space="preserve"> </w:t>
      </w:r>
      <w:r w:rsidRPr="0064162A">
        <w:rPr>
          <w:lang w:val="da-DK"/>
          <w:rPrChange w:id="7424" w:author="Tran Huan" w:date="2018-12-03T00:26:00Z">
            <w:rPr>
              <w:i/>
              <w:lang w:val="da-DK"/>
            </w:rPr>
          </w:rPrChange>
        </w:rPr>
        <w:t>Thay thế cho REST</w:t>
      </w:r>
      <w:r w:rsidRPr="001D00CB">
        <w:rPr>
          <w:i/>
          <w:lang w:val="da-DK"/>
        </w:rPr>
        <w:t>:</w:t>
      </w:r>
      <w:r w:rsidRPr="001D00CB">
        <w:rPr>
          <w:lang w:val="da-DK"/>
        </w:rPr>
        <w:t xml:space="preserve"> Vấn đề mà REST đang gặp phải là nó việc phản hồi dữ liệu của REST trả về quá nhiều hoặc là quá ít. Trong cả 2 trường hợp thì hiệu suất của ứng dụng đều bị ảnh hưởng khá nhiều. Giải pháp mà GraphQL đưa ra là cho phép khai báo dữ liệu nơi mà một client có thể xác định chính xác dữ liệu mà mình cần từ một API. Đảm bảo dữ liệu đủ dùng mà không dư thừa, tăng tốc xử lí.</w:t>
      </w:r>
    </w:p>
    <w:p w14:paraId="68E13872" w14:textId="1EDCB909" w:rsidR="001D00CB" w:rsidRPr="001D00CB" w:rsidRDefault="001D00CB" w:rsidP="0064162A">
      <w:pPr>
        <w:spacing w:after="0" w:line="288" w:lineRule="auto"/>
        <w:ind w:firstLine="720"/>
        <w:rPr>
          <w:lang w:val="da-DK"/>
        </w:rPr>
        <w:pPrChange w:id="7425" w:author="Tran Huan" w:date="2018-12-03T00:25:00Z">
          <w:pPr>
            <w:ind w:firstLine="720"/>
          </w:pPr>
        </w:pPrChange>
      </w:pPr>
      <w:r>
        <w:rPr>
          <w:lang w:val="da-DK"/>
        </w:rPr>
        <w:t xml:space="preserve">- </w:t>
      </w:r>
      <w:r w:rsidR="007643F4" w:rsidRPr="0064162A">
        <w:rPr>
          <w:lang w:val="da-DK"/>
          <w:rPrChange w:id="7426" w:author="Tran Huan" w:date="2018-12-03T00:26:00Z">
            <w:rPr>
              <w:i/>
              <w:lang w:val="da-DK"/>
            </w:rPr>
          </w:rPrChange>
        </w:rPr>
        <w:t>Định nghĩa cơ sở dữ liệu và kiểu dữ liệu</w:t>
      </w:r>
      <w:r w:rsidRPr="001D00CB">
        <w:rPr>
          <w:i/>
          <w:lang w:val="da-DK"/>
        </w:rPr>
        <w:t>:</w:t>
      </w:r>
    </w:p>
    <w:p w14:paraId="4F88E42B" w14:textId="5B871D8A" w:rsidR="001D00CB" w:rsidRPr="001D00CB" w:rsidRDefault="001D00CB" w:rsidP="0064162A">
      <w:pPr>
        <w:spacing w:after="0" w:line="288" w:lineRule="auto"/>
        <w:ind w:left="720" w:firstLine="720"/>
        <w:rPr>
          <w:lang w:val="da-DK"/>
        </w:rPr>
        <w:pPrChange w:id="7427" w:author="Tran Huan" w:date="2018-12-03T00:25:00Z">
          <w:pPr>
            <w:ind w:left="720" w:firstLine="720"/>
          </w:pPr>
        </w:pPrChange>
      </w:pPr>
      <w:r>
        <w:rPr>
          <w:lang w:val="da-DK"/>
        </w:rPr>
        <w:t xml:space="preserve">+ </w:t>
      </w:r>
      <w:r w:rsidRPr="001D00CB">
        <w:rPr>
          <w:lang w:val="da-DK"/>
        </w:rPr>
        <w:t xml:space="preserve">GraphQL có 1 hệ thống riêng dành cho nó được sử dụng để xác định schema của một </w:t>
      </w:r>
      <w:ins w:id="7428" w:author="Tran Huan" w:date="2018-12-03T00:27:00Z">
        <w:r w:rsidR="0064162A">
          <w:rPr>
            <w:lang w:val="da-DK"/>
          </w:rPr>
          <w:t>A</w:t>
        </w:r>
      </w:ins>
      <w:del w:id="7429" w:author="Tran Huan" w:date="2018-12-03T00:27:00Z">
        <w:r w:rsidRPr="001D00CB" w:rsidDel="0064162A">
          <w:rPr>
            <w:lang w:val="da-DK"/>
          </w:rPr>
          <w:delText>a</w:delText>
        </w:r>
      </w:del>
      <w:ins w:id="7430" w:author="Tran Huan" w:date="2018-12-03T00:27:00Z">
        <w:r w:rsidR="0064162A">
          <w:rPr>
            <w:lang w:val="da-DK"/>
          </w:rPr>
          <w:t>PI</w:t>
        </w:r>
      </w:ins>
      <w:del w:id="7431" w:author="Tran Huan" w:date="2018-12-03T00:27:00Z">
        <w:r w:rsidRPr="001D00CB" w:rsidDel="0064162A">
          <w:rPr>
            <w:lang w:val="da-DK"/>
          </w:rPr>
          <w:delText>pi</w:delText>
        </w:r>
      </w:del>
      <w:r w:rsidRPr="001D00CB">
        <w:rPr>
          <w:lang w:val="da-DK"/>
        </w:rPr>
        <w:t>. Tất cả type được liệt kê trong một API thì</w:t>
      </w:r>
      <w:ins w:id="7432" w:author="Tran Huan" w:date="2018-12-03T00:28:00Z">
        <w:r w:rsidR="009C6FC7">
          <w:rPr>
            <w:lang w:val="da-DK"/>
          </w:rPr>
          <w:t xml:space="preserve"> sẽ</w:t>
        </w:r>
      </w:ins>
      <w:r w:rsidRPr="001D00CB">
        <w:rPr>
          <w:lang w:val="da-DK"/>
        </w:rPr>
        <w:t xml:space="preserve"> được </w:t>
      </w:r>
      <w:del w:id="7433" w:author="Tran Huan" w:date="2018-12-03T00:28:00Z">
        <w:r w:rsidRPr="001D00CB" w:rsidDel="009C6FC7">
          <w:rPr>
            <w:lang w:val="da-DK"/>
          </w:rPr>
          <w:delText xml:space="preserve">viết </w:delText>
        </w:r>
      </w:del>
      <w:ins w:id="7434" w:author="Tran Huan" w:date="2018-12-03T00:28:00Z">
        <w:r w:rsidR="009C6FC7">
          <w:rPr>
            <w:lang w:val="da-DK"/>
          </w:rPr>
          <w:t>chứa</w:t>
        </w:r>
        <w:r w:rsidR="009C6FC7" w:rsidRPr="001D00CB">
          <w:rPr>
            <w:lang w:val="da-DK"/>
          </w:rPr>
          <w:t xml:space="preserve"> </w:t>
        </w:r>
      </w:ins>
      <w:r w:rsidRPr="001D00CB">
        <w:rPr>
          <w:lang w:val="da-DK"/>
        </w:rPr>
        <w:t>trong schema</w:t>
      </w:r>
      <w:del w:id="7435" w:author="Tran Huan" w:date="2018-12-03T00:29:00Z">
        <w:r w:rsidRPr="001D00CB" w:rsidDel="009C6FC7">
          <w:rPr>
            <w:lang w:val="da-DK"/>
          </w:rPr>
          <w:delText xml:space="preserve"> thì</w:delText>
        </w:r>
      </w:del>
      <w:r w:rsidRPr="001D00CB">
        <w:rPr>
          <w:lang w:val="da-DK"/>
        </w:rPr>
        <w:t xml:space="preserve"> sử dụng GraphQL Schema Definition Language (SDL).</w:t>
      </w:r>
    </w:p>
    <w:p w14:paraId="7CDBE8C1" w14:textId="3D3A1858" w:rsidR="001D00CB" w:rsidRDefault="001D00CB" w:rsidP="0064162A">
      <w:pPr>
        <w:spacing w:after="0" w:line="288" w:lineRule="auto"/>
        <w:ind w:left="720" w:firstLine="720"/>
        <w:rPr>
          <w:lang w:val="da-DK"/>
        </w:rPr>
        <w:pPrChange w:id="7436" w:author="Tran Huan" w:date="2018-12-03T00:25:00Z">
          <w:pPr>
            <w:ind w:left="720" w:firstLine="720"/>
          </w:pPr>
        </w:pPrChange>
      </w:pPr>
      <w:r>
        <w:rPr>
          <w:lang w:val="da-DK"/>
        </w:rPr>
        <w:t xml:space="preserve">+ </w:t>
      </w:r>
      <w:r w:rsidRPr="001D00CB">
        <w:rPr>
          <w:lang w:val="da-DK"/>
        </w:rPr>
        <w:t>Schema này được dùng như là một bản giao dịch giữa client và server để xác định client có thể truy cập dữ liệu như thế nào.</w:t>
      </w:r>
    </w:p>
    <w:p w14:paraId="4AB994C4" w14:textId="37C5A5D3" w:rsidR="007643F4" w:rsidRDefault="001D00CB" w:rsidP="0064162A">
      <w:pPr>
        <w:spacing w:after="0" w:line="288" w:lineRule="auto"/>
        <w:rPr>
          <w:lang w:val="da-DK"/>
        </w:rPr>
        <w:pPrChange w:id="7437" w:author="Tran Huan" w:date="2018-12-03T00:25:00Z">
          <w:pPr/>
        </w:pPrChange>
      </w:pPr>
      <w:r>
        <w:rPr>
          <w:lang w:val="da-DK"/>
        </w:rPr>
        <w:tab/>
      </w:r>
      <w:r w:rsidR="007643F4">
        <w:rPr>
          <w:i/>
          <w:lang w:val="da-DK"/>
        </w:rPr>
        <w:t xml:space="preserve">- Truy vấn dữ liệu (Query): </w:t>
      </w:r>
      <w:r w:rsidR="007643F4" w:rsidRPr="007643F4">
        <w:rPr>
          <w:lang w:val="da-DK"/>
        </w:rPr>
        <w:t>GraphQL sử dụng việc nạp dữ liệu khác với REST. Nó chí có duy nhất 1 single endpont và hoàn toàn phụ thuộc vào client để xác định những dữ liệu cần thiết. Vì thế client phải chỉ ra các trường cần thiết</w:t>
      </w:r>
      <w:r w:rsidR="007643F4">
        <w:rPr>
          <w:lang w:val="da-DK"/>
        </w:rPr>
        <w:t>.</w:t>
      </w:r>
      <w:ins w:id="7438" w:author="Tran Huan" w:date="2018-12-03T00:31:00Z">
        <w:r w:rsidR="009C6FC7">
          <w:rPr>
            <w:lang w:val="da-DK"/>
          </w:rPr>
          <w:t xml:space="preserve"> Hình 2.2 là 1 ví dụ về truy vấn dữ liệu</w:t>
        </w:r>
      </w:ins>
    </w:p>
    <w:p w14:paraId="7FC6DF1C" w14:textId="77777777" w:rsidR="00C94048" w:rsidRDefault="007643F4">
      <w:pPr>
        <w:keepNext/>
        <w:spacing w:line="276" w:lineRule="auto"/>
        <w:rPr>
          <w:ins w:id="7439" w:author="Tran Huan" w:date="2018-11-26T10:51:00Z"/>
        </w:rPr>
      </w:pPr>
      <w:r>
        <w:rPr>
          <w:noProof/>
          <w:lang w:val="en-US"/>
        </w:rPr>
        <w:drawing>
          <wp:inline distT="0" distB="0" distL="0" distR="0" wp14:anchorId="7DAB4CC2" wp14:editId="3B1DE112">
            <wp:extent cx="5579745" cy="9798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979805"/>
                    </a:xfrm>
                    <a:prstGeom prst="rect">
                      <a:avLst/>
                    </a:prstGeom>
                  </pic:spPr>
                </pic:pic>
              </a:graphicData>
            </a:graphic>
          </wp:inline>
        </w:drawing>
      </w:r>
    </w:p>
    <w:p w14:paraId="5D0F35EC" w14:textId="60C946AD" w:rsidR="00B243D7" w:rsidRPr="00C94048" w:rsidRDefault="00C94048" w:rsidP="00F72AE0">
      <w:pPr>
        <w:pStyle w:val="Caption"/>
        <w:rPr>
          <w:rPrChange w:id="7440" w:author="Tran Huan" w:date="2018-11-26T10:51:00Z">
            <w:rPr/>
          </w:rPrChange>
        </w:rPr>
        <w:pPrChange w:id="7441" w:author="Tran Huan" w:date="2018-12-03T02:05:00Z">
          <w:pPr>
            <w:keepNext/>
          </w:pPr>
        </w:pPrChange>
      </w:pPr>
      <w:bookmarkStart w:id="7442" w:name="_Toc531584458"/>
      <w:ins w:id="7443" w:author="Tran Huan" w:date="2018-11-26T10:51:00Z">
        <w:r>
          <w:t xml:space="preserve">Hình </w:t>
        </w:r>
      </w:ins>
      <w:ins w:id="7444" w:author="Tran Huan" w:date="2018-12-03T02:05:00Z">
        <w:r w:rsidR="00F72AE0">
          <w:fldChar w:fldCharType="begin"/>
        </w:r>
        <w:r w:rsidR="00F72AE0">
          <w:instrText xml:space="preserve"> STYLEREF 1 \s </w:instrText>
        </w:r>
      </w:ins>
      <w:r w:rsidR="00F72AE0">
        <w:fldChar w:fldCharType="separate"/>
      </w:r>
      <w:r w:rsidR="00F72AE0">
        <w:rPr>
          <w:noProof/>
        </w:rPr>
        <w:t>2</w:t>
      </w:r>
      <w:ins w:id="7445"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7446" w:author="Tran Huan" w:date="2018-12-03T02:05:00Z">
        <w:r w:rsidR="00F72AE0">
          <w:rPr>
            <w:noProof/>
          </w:rPr>
          <w:t>2</w:t>
        </w:r>
        <w:r w:rsidR="00F72AE0">
          <w:fldChar w:fldCharType="end"/>
        </w:r>
      </w:ins>
      <w:ins w:id="7447" w:author="Tran Huan" w:date="2018-11-26T10:51:00Z">
        <w:r w:rsidRPr="00C94048">
          <w:rPr>
            <w:rPrChange w:id="7448" w:author="Tran Huan" w:date="2018-11-26T10:51:00Z">
              <w:rPr>
                <w:iCs/>
                <w:lang w:val="en-US"/>
              </w:rPr>
            </w:rPrChange>
          </w:rPr>
          <w:t xml:space="preserve"> </w:t>
        </w:r>
        <w:r w:rsidRPr="00AB2AEF">
          <w:rPr>
            <w:i/>
          </w:rPr>
          <w:t>Ví dụ về truy vấn dữ liệu</w:t>
        </w:r>
      </w:ins>
      <w:bookmarkEnd w:id="7442"/>
    </w:p>
    <w:p w14:paraId="42CBB7B4" w14:textId="55BFBBFA" w:rsidR="007643F4" w:rsidRPr="007C127C" w:rsidDel="009C6FC7" w:rsidRDefault="00B243D7">
      <w:pPr>
        <w:pStyle w:val="Caption"/>
        <w:rPr>
          <w:del w:id="7449" w:author="Tran Huan" w:date="2018-12-03T00:29:00Z"/>
        </w:rPr>
      </w:pPr>
      <w:del w:id="7450" w:author="Tran Huan" w:date="2018-11-26T10:51:00Z">
        <w:r w:rsidRPr="007C127C" w:rsidDel="00C94048">
          <w:delText xml:space="preserve">Hình </w:delText>
        </w:r>
      </w:del>
      <w:ins w:id="7451" w:author="phuong vu" w:date="2018-11-22T18:14:00Z">
        <w:del w:id="7452" w:author="Tran Huan" w:date="2018-11-26T10:51:00Z">
          <w:r w:rsidR="00627671" w:rsidDel="00C94048">
            <w:fldChar w:fldCharType="begin"/>
          </w:r>
          <w:r w:rsidR="00627671" w:rsidDel="00C94048">
            <w:delInstrText xml:space="preserve"> STYLEREF 1 \s </w:delInstrText>
          </w:r>
        </w:del>
      </w:ins>
      <w:del w:id="7453" w:author="Tran Huan" w:date="2018-11-26T10:51:00Z">
        <w:r w:rsidR="00627671" w:rsidDel="00C94048">
          <w:fldChar w:fldCharType="separate"/>
        </w:r>
        <w:r w:rsidR="00627671" w:rsidDel="00C94048">
          <w:rPr>
            <w:noProof/>
          </w:rPr>
          <w:delText>2</w:delText>
        </w:r>
      </w:del>
      <w:ins w:id="7454" w:author="phuong vu" w:date="2018-11-22T18:14:00Z">
        <w:del w:id="7455" w:author="Tran Huan" w:date="2018-11-26T10:51:00Z">
          <w:r w:rsidR="00627671" w:rsidDel="00C94048">
            <w:fldChar w:fldCharType="end"/>
          </w:r>
          <w:r w:rsidR="00627671" w:rsidDel="00C94048">
            <w:delText>.</w:delText>
          </w:r>
          <w:r w:rsidR="00627671" w:rsidDel="00C94048">
            <w:fldChar w:fldCharType="begin"/>
          </w:r>
          <w:r w:rsidR="00627671" w:rsidDel="00C94048">
            <w:delInstrText xml:space="preserve"> SEQ Hình \* ARABIC \s 1 </w:delInstrText>
          </w:r>
        </w:del>
      </w:ins>
      <w:del w:id="7456" w:author="Tran Huan" w:date="2018-11-26T10:51:00Z">
        <w:r w:rsidR="00627671" w:rsidDel="00C94048">
          <w:fldChar w:fldCharType="separate"/>
        </w:r>
      </w:del>
      <w:ins w:id="7457" w:author="phuong vu" w:date="2018-11-22T18:14:00Z">
        <w:del w:id="7458" w:author="Tran Huan" w:date="2018-11-26T10:51:00Z">
          <w:r w:rsidR="00627671" w:rsidDel="00C94048">
            <w:rPr>
              <w:noProof/>
            </w:rPr>
            <w:delText>2</w:delText>
          </w:r>
          <w:r w:rsidR="00627671" w:rsidDel="00C94048">
            <w:fldChar w:fldCharType="end"/>
          </w:r>
        </w:del>
      </w:ins>
      <w:del w:id="7459" w:author="Tran Huan" w:date="2018-11-26T10:51:00Z">
        <w:r w:rsidR="006C103E" w:rsidDel="00C94048">
          <w:fldChar w:fldCharType="begin"/>
        </w:r>
        <w:r w:rsidR="006C103E" w:rsidDel="00C94048">
          <w:delInstrText xml:space="preserve"> STYLEREF 1 \s </w:delInstrText>
        </w:r>
        <w:r w:rsidR="006C103E" w:rsidDel="00C94048">
          <w:fldChar w:fldCharType="separate"/>
        </w:r>
        <w:r w:rsidR="006C103E" w:rsidDel="00C94048">
          <w:rPr>
            <w:noProof/>
          </w:rPr>
          <w:delText>2</w:delText>
        </w:r>
        <w:r w:rsidR="006C103E" w:rsidDel="00C94048">
          <w:fldChar w:fldCharType="end"/>
        </w:r>
        <w:r w:rsidR="006C103E" w:rsidDel="00C94048">
          <w:delText>.</w:delText>
        </w:r>
        <w:r w:rsidR="006C103E" w:rsidDel="00C94048">
          <w:fldChar w:fldCharType="begin"/>
        </w:r>
        <w:r w:rsidR="006C103E" w:rsidDel="00C94048">
          <w:delInstrText xml:space="preserve"> SEQ Hình \* ARABIC \s 1 </w:delInstrText>
        </w:r>
        <w:r w:rsidR="006C103E" w:rsidDel="00C94048">
          <w:fldChar w:fldCharType="separate"/>
        </w:r>
        <w:r w:rsidR="006C103E" w:rsidDel="00C94048">
          <w:rPr>
            <w:noProof/>
          </w:rPr>
          <w:delText>2</w:delText>
        </w:r>
        <w:r w:rsidR="006C103E" w:rsidDel="00C94048">
          <w:fldChar w:fldCharType="end"/>
        </w:r>
        <w:r w:rsidRPr="000245EB" w:rsidDel="00C94048">
          <w:rPr>
            <w:rPrChange w:id="7460" w:author="Tran Huan" w:date="2018-11-25T16:08:00Z">
              <w:rPr>
                <w:lang w:val="en-US"/>
              </w:rPr>
            </w:rPrChange>
          </w:rPr>
          <w:delText xml:space="preserve"> </w:delText>
        </w:r>
        <w:r w:rsidRPr="00C94048" w:rsidDel="00C94048">
          <w:rPr>
            <w:i/>
            <w:rPrChange w:id="7461" w:author="Tran Huan" w:date="2018-11-26T10:51:00Z">
              <w:rPr>
                <w:lang w:val="en-US"/>
              </w:rPr>
            </w:rPrChange>
          </w:rPr>
          <w:delText>Ví dụ về truy vấn dữ liệu</w:delText>
        </w:r>
      </w:del>
    </w:p>
    <w:p w14:paraId="57659471" w14:textId="663C3D68" w:rsidR="007643F4" w:rsidRPr="007643F4" w:rsidDel="009C6FC7" w:rsidRDefault="007643F4" w:rsidP="009C6FC7">
      <w:pPr>
        <w:pStyle w:val="Caption"/>
        <w:rPr>
          <w:del w:id="7462" w:author="Tran Huan" w:date="2018-12-03T00:29:00Z"/>
          <w:lang w:val="da-DK"/>
        </w:rPr>
        <w:pPrChange w:id="7463" w:author="Tran Huan" w:date="2018-12-03T00:29:00Z">
          <w:pPr>
            <w:jc w:val="center"/>
          </w:pPr>
        </w:pPrChange>
      </w:pPr>
    </w:p>
    <w:p w14:paraId="70E44A36" w14:textId="39BB7866" w:rsidR="007643F4" w:rsidRDefault="007643F4">
      <w:pPr>
        <w:spacing w:line="276" w:lineRule="auto"/>
        <w:rPr>
          <w:lang w:val="da-DK"/>
        </w:rPr>
        <w:pPrChange w:id="7464" w:author="phuong vu" w:date="2018-11-23T13:48:00Z">
          <w:pPr/>
        </w:pPrChange>
      </w:pPr>
      <w:r>
        <w:rPr>
          <w:lang w:val="da-DK"/>
        </w:rPr>
        <w:tab/>
        <w:t xml:space="preserve">- </w:t>
      </w:r>
      <w:r w:rsidRPr="009C6FC7">
        <w:rPr>
          <w:lang w:val="da-DK"/>
          <w:rPrChange w:id="7465" w:author="Tran Huan" w:date="2018-12-03T00:29:00Z">
            <w:rPr>
              <w:i/>
              <w:lang w:val="da-DK"/>
            </w:rPr>
          </w:rPrChange>
        </w:rPr>
        <w:t>Thay đổi dữ liệu (Mutations)</w:t>
      </w:r>
      <w:r>
        <w:rPr>
          <w:i/>
          <w:lang w:val="da-DK"/>
        </w:rPr>
        <w:t xml:space="preserve">: </w:t>
      </w:r>
      <w:r w:rsidRPr="007643F4">
        <w:rPr>
          <w:lang w:val="da-DK"/>
        </w:rPr>
        <w:t xml:space="preserve">Trong GraphQL viêc gửi các queries được gọi là mutations. Các mutation này có 3 loại là CREATE, UPDATE và DELETE. Mutation cũng có cú pháp </w:t>
      </w:r>
      <w:del w:id="7466" w:author="Tran Huan" w:date="2018-12-03T00:30:00Z">
        <w:r w:rsidRPr="007643F4" w:rsidDel="009C6FC7">
          <w:rPr>
            <w:lang w:val="da-DK"/>
          </w:rPr>
          <w:delText xml:space="preserve">giống </w:delText>
        </w:r>
      </w:del>
      <w:ins w:id="7467" w:author="Tran Huan" w:date="2018-12-03T00:30:00Z">
        <w:r w:rsidR="009C6FC7">
          <w:rPr>
            <w:lang w:val="da-DK"/>
          </w:rPr>
          <w:t>tương</w:t>
        </w:r>
        <w:r w:rsidR="009C6FC7" w:rsidRPr="007643F4">
          <w:rPr>
            <w:lang w:val="da-DK"/>
          </w:rPr>
          <w:t xml:space="preserve"> </w:t>
        </w:r>
      </w:ins>
      <w:del w:id="7468" w:author="Tran Huan" w:date="2018-12-03T00:30:00Z">
        <w:r w:rsidRPr="007643F4" w:rsidDel="009C6FC7">
          <w:rPr>
            <w:lang w:val="da-DK"/>
          </w:rPr>
          <w:delText xml:space="preserve">như </w:delText>
        </w:r>
      </w:del>
      <w:ins w:id="7469" w:author="Tran Huan" w:date="2018-12-03T00:30:00Z">
        <w:r w:rsidR="009C6FC7">
          <w:rPr>
            <w:lang w:val="da-DK"/>
          </w:rPr>
          <w:t>tự</w:t>
        </w:r>
        <w:r w:rsidR="009C6FC7" w:rsidRPr="007643F4">
          <w:rPr>
            <w:lang w:val="da-DK"/>
          </w:rPr>
          <w:t xml:space="preserve"> </w:t>
        </w:r>
      </w:ins>
      <w:r>
        <w:rPr>
          <w:lang w:val="da-DK"/>
        </w:rPr>
        <w:t>tr</w:t>
      </w:r>
      <w:ins w:id="7470" w:author="Tran Huan" w:date="2018-12-03T00:29:00Z">
        <w:r w:rsidR="009C6FC7">
          <w:rPr>
            <w:lang w:val="da-DK"/>
          </w:rPr>
          <w:t>u</w:t>
        </w:r>
      </w:ins>
      <w:r>
        <w:rPr>
          <w:lang w:val="da-DK"/>
        </w:rPr>
        <w:t xml:space="preserve">y vấn dữ liệu </w:t>
      </w:r>
      <w:r w:rsidRPr="007643F4">
        <w:rPr>
          <w:lang w:val="da-DK"/>
        </w:rPr>
        <w:t>(Query).</w:t>
      </w:r>
      <w:ins w:id="7471" w:author="Tran Huan" w:date="2018-12-03T00:32:00Z">
        <w:r w:rsidR="009C6FC7">
          <w:rPr>
            <w:lang w:val="da-DK"/>
          </w:rPr>
          <w:t xml:space="preserve"> Hình 2.3 là 1 ví dụ về gọi 1 mutation.</w:t>
        </w:r>
      </w:ins>
    </w:p>
    <w:p w14:paraId="369ADB7A" w14:textId="77777777" w:rsidR="00C94048" w:rsidRDefault="007643F4">
      <w:pPr>
        <w:keepNext/>
        <w:spacing w:line="276" w:lineRule="auto"/>
        <w:rPr>
          <w:ins w:id="7472" w:author="Tran Huan" w:date="2018-11-26T10:51:00Z"/>
        </w:rPr>
      </w:pPr>
      <w:r>
        <w:rPr>
          <w:noProof/>
          <w:lang w:val="en-US"/>
        </w:rPr>
        <w:drawing>
          <wp:inline distT="0" distB="0" distL="0" distR="0" wp14:anchorId="03193D42" wp14:editId="04503560">
            <wp:extent cx="5579745" cy="26466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646680"/>
                    </a:xfrm>
                    <a:prstGeom prst="rect">
                      <a:avLst/>
                    </a:prstGeom>
                  </pic:spPr>
                </pic:pic>
              </a:graphicData>
            </a:graphic>
          </wp:inline>
        </w:drawing>
      </w:r>
    </w:p>
    <w:p w14:paraId="674C1C62" w14:textId="140F8C6D" w:rsidR="00B243D7" w:rsidRPr="00C94048" w:rsidRDefault="00C94048" w:rsidP="00F72AE0">
      <w:pPr>
        <w:pStyle w:val="Caption"/>
        <w:rPr>
          <w:i/>
          <w:rPrChange w:id="7473" w:author="Tran Huan" w:date="2018-11-26T10:51:00Z">
            <w:rPr/>
          </w:rPrChange>
        </w:rPr>
        <w:pPrChange w:id="7474" w:author="Tran Huan" w:date="2018-12-03T02:05:00Z">
          <w:pPr>
            <w:keepNext/>
          </w:pPr>
        </w:pPrChange>
      </w:pPr>
      <w:bookmarkStart w:id="7475" w:name="_Toc531584459"/>
      <w:ins w:id="7476" w:author="Tran Huan" w:date="2018-11-26T10:51:00Z">
        <w:r>
          <w:t xml:space="preserve">Hình </w:t>
        </w:r>
      </w:ins>
      <w:ins w:id="7477" w:author="Tran Huan" w:date="2018-12-03T02:05:00Z">
        <w:r w:rsidR="00F72AE0">
          <w:fldChar w:fldCharType="begin"/>
        </w:r>
        <w:r w:rsidR="00F72AE0">
          <w:instrText xml:space="preserve"> STYLEREF 1 \s </w:instrText>
        </w:r>
      </w:ins>
      <w:r w:rsidR="00F72AE0">
        <w:fldChar w:fldCharType="separate"/>
      </w:r>
      <w:r w:rsidR="00F72AE0">
        <w:rPr>
          <w:noProof/>
        </w:rPr>
        <w:t>2</w:t>
      </w:r>
      <w:ins w:id="7478"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7479" w:author="Tran Huan" w:date="2018-12-03T02:05:00Z">
        <w:r w:rsidR="00F72AE0">
          <w:rPr>
            <w:noProof/>
          </w:rPr>
          <w:t>3</w:t>
        </w:r>
        <w:r w:rsidR="00F72AE0">
          <w:fldChar w:fldCharType="end"/>
        </w:r>
      </w:ins>
      <w:ins w:id="7480" w:author="Tran Huan" w:date="2018-11-26T10:51:00Z">
        <w:r w:rsidRPr="00C94048">
          <w:rPr>
            <w:rPrChange w:id="7481" w:author="Tran Huan" w:date="2018-11-26T10:51:00Z">
              <w:rPr>
                <w:iCs/>
                <w:lang w:val="en-US"/>
              </w:rPr>
            </w:rPrChange>
          </w:rPr>
          <w:t xml:space="preserve"> </w:t>
        </w:r>
        <w:r w:rsidRPr="00AB2AEF">
          <w:rPr>
            <w:i/>
          </w:rPr>
          <w:t>Ví dụ về gọi một mutation</w:t>
        </w:r>
      </w:ins>
      <w:bookmarkEnd w:id="7475"/>
    </w:p>
    <w:p w14:paraId="33B7A50E" w14:textId="4390382B" w:rsidR="007643F4" w:rsidRPr="00C94048" w:rsidDel="00C94048" w:rsidRDefault="00B243D7">
      <w:pPr>
        <w:pStyle w:val="Caption"/>
        <w:rPr>
          <w:del w:id="7482" w:author="Tran Huan" w:date="2018-11-26T10:51:00Z"/>
          <w:i/>
          <w:rPrChange w:id="7483" w:author="Tran Huan" w:date="2018-11-26T10:51:00Z">
            <w:rPr>
              <w:del w:id="7484" w:author="Tran Huan" w:date="2018-11-26T10:51:00Z"/>
            </w:rPr>
          </w:rPrChange>
        </w:rPr>
      </w:pPr>
      <w:del w:id="7485" w:author="Tran Huan" w:date="2018-11-26T10:51:00Z">
        <w:r w:rsidRPr="007C127C" w:rsidDel="00C94048">
          <w:delText xml:space="preserve">Hình </w:delText>
        </w:r>
      </w:del>
      <w:ins w:id="7486" w:author="phuong vu" w:date="2018-11-22T18:14:00Z">
        <w:del w:id="7487" w:author="Tran Huan" w:date="2018-11-26T10:51:00Z">
          <w:r w:rsidR="00627671" w:rsidDel="00C94048">
            <w:rPr>
              <w:iCs w:val="0"/>
            </w:rPr>
            <w:fldChar w:fldCharType="begin"/>
          </w:r>
          <w:r w:rsidR="00627671" w:rsidDel="00C94048">
            <w:delInstrText xml:space="preserve"> STYLEREF 1 \s </w:delInstrText>
          </w:r>
        </w:del>
      </w:ins>
      <w:del w:id="7488" w:author="Tran Huan" w:date="2018-11-26T10:51:00Z">
        <w:r w:rsidR="00627671" w:rsidDel="00C94048">
          <w:rPr>
            <w:iCs w:val="0"/>
          </w:rPr>
          <w:fldChar w:fldCharType="separate"/>
        </w:r>
        <w:r w:rsidR="00627671" w:rsidDel="00C94048">
          <w:rPr>
            <w:noProof/>
          </w:rPr>
          <w:delText>2</w:delText>
        </w:r>
      </w:del>
      <w:ins w:id="7489" w:author="phuong vu" w:date="2018-11-22T18:14:00Z">
        <w:del w:id="7490" w:author="Tran Huan" w:date="2018-11-26T10:51:00Z">
          <w:r w:rsidR="00627671" w:rsidDel="00C94048">
            <w:rPr>
              <w:iCs w:val="0"/>
            </w:rPr>
            <w:fldChar w:fldCharType="end"/>
          </w:r>
          <w:r w:rsidR="00627671" w:rsidDel="00C94048">
            <w:delText>.</w:delText>
          </w:r>
          <w:r w:rsidR="00627671" w:rsidDel="00C94048">
            <w:rPr>
              <w:iCs w:val="0"/>
            </w:rPr>
            <w:fldChar w:fldCharType="begin"/>
          </w:r>
          <w:r w:rsidR="00627671" w:rsidDel="00C94048">
            <w:delInstrText xml:space="preserve"> SEQ Hình \* ARABIC \s 1 </w:delInstrText>
          </w:r>
        </w:del>
      </w:ins>
      <w:del w:id="7491" w:author="Tran Huan" w:date="2018-11-26T10:51:00Z">
        <w:r w:rsidR="00627671" w:rsidDel="00C94048">
          <w:rPr>
            <w:iCs w:val="0"/>
          </w:rPr>
          <w:fldChar w:fldCharType="separate"/>
        </w:r>
      </w:del>
      <w:ins w:id="7492" w:author="phuong vu" w:date="2018-11-22T18:14:00Z">
        <w:del w:id="7493" w:author="Tran Huan" w:date="2018-11-26T10:51:00Z">
          <w:r w:rsidR="00627671" w:rsidDel="00C94048">
            <w:rPr>
              <w:noProof/>
            </w:rPr>
            <w:delText>3</w:delText>
          </w:r>
          <w:r w:rsidR="00627671" w:rsidDel="00C94048">
            <w:rPr>
              <w:iCs w:val="0"/>
            </w:rPr>
            <w:fldChar w:fldCharType="end"/>
          </w:r>
        </w:del>
      </w:ins>
      <w:del w:id="7494" w:author="Tran Huan" w:date="2018-11-26T10:51:00Z">
        <w:r w:rsidR="006C103E" w:rsidDel="00C94048">
          <w:rPr>
            <w:iCs w:val="0"/>
          </w:rPr>
          <w:fldChar w:fldCharType="begin"/>
        </w:r>
        <w:r w:rsidR="006C103E" w:rsidDel="00C94048">
          <w:delInstrText xml:space="preserve"> STYLEREF 1 \s </w:delInstrText>
        </w:r>
        <w:r w:rsidR="006C103E" w:rsidDel="00C94048">
          <w:rPr>
            <w:iCs w:val="0"/>
          </w:rPr>
          <w:fldChar w:fldCharType="separate"/>
        </w:r>
        <w:r w:rsidR="006C103E" w:rsidDel="00C94048">
          <w:rPr>
            <w:noProof/>
          </w:rPr>
          <w:delText>2</w:delText>
        </w:r>
        <w:r w:rsidR="006C103E" w:rsidDel="00C94048">
          <w:rPr>
            <w:iCs w:val="0"/>
          </w:rPr>
          <w:fldChar w:fldCharType="end"/>
        </w:r>
        <w:r w:rsidR="006C103E" w:rsidDel="00C94048">
          <w:delText>.</w:delText>
        </w:r>
        <w:r w:rsidR="006C103E" w:rsidDel="00C94048">
          <w:rPr>
            <w:iCs w:val="0"/>
          </w:rPr>
          <w:fldChar w:fldCharType="begin"/>
        </w:r>
        <w:r w:rsidR="006C103E" w:rsidDel="00C94048">
          <w:delInstrText xml:space="preserve"> SEQ Hình \* ARABIC \s 1 </w:delInstrText>
        </w:r>
        <w:r w:rsidR="006C103E" w:rsidDel="00C94048">
          <w:rPr>
            <w:iCs w:val="0"/>
          </w:rPr>
          <w:fldChar w:fldCharType="separate"/>
        </w:r>
        <w:r w:rsidR="006C103E" w:rsidDel="00C94048">
          <w:rPr>
            <w:noProof/>
          </w:rPr>
          <w:delText>3</w:delText>
        </w:r>
        <w:r w:rsidR="006C103E" w:rsidDel="00C94048">
          <w:rPr>
            <w:iCs w:val="0"/>
          </w:rPr>
          <w:fldChar w:fldCharType="end"/>
        </w:r>
        <w:r w:rsidRPr="000245EB" w:rsidDel="00C94048">
          <w:rPr>
            <w:iCs w:val="0"/>
            <w:rPrChange w:id="7495" w:author="Tran Huan" w:date="2018-11-25T16:08:00Z">
              <w:rPr>
                <w:iCs w:val="0"/>
                <w:lang w:val="en-US"/>
              </w:rPr>
            </w:rPrChange>
          </w:rPr>
          <w:delText xml:space="preserve"> </w:delText>
        </w:r>
        <w:r w:rsidRPr="00C94048" w:rsidDel="00C94048">
          <w:rPr>
            <w:i/>
            <w:iCs w:val="0"/>
            <w:rPrChange w:id="7496" w:author="Tran Huan" w:date="2018-11-26T10:51:00Z">
              <w:rPr>
                <w:iCs w:val="0"/>
                <w:lang w:val="en-US"/>
              </w:rPr>
            </w:rPrChange>
          </w:rPr>
          <w:delText>Ví dụ về gọi một mutation</w:delText>
        </w:r>
      </w:del>
    </w:p>
    <w:p w14:paraId="0E4406B2" w14:textId="0D347FD2" w:rsidR="007643F4" w:rsidRDefault="007643F4">
      <w:pPr>
        <w:spacing w:line="276" w:lineRule="auto"/>
        <w:rPr>
          <w:i/>
          <w:lang w:val="da-DK"/>
        </w:rPr>
        <w:pPrChange w:id="7497" w:author="phuong vu" w:date="2018-11-23T13:48:00Z">
          <w:pPr/>
        </w:pPrChange>
      </w:pPr>
    </w:p>
    <w:p w14:paraId="7FFF1212" w14:textId="77777777" w:rsidR="009C6FC7" w:rsidRDefault="0036271B" w:rsidP="009C6FC7">
      <w:pPr>
        <w:spacing w:after="0" w:line="288" w:lineRule="auto"/>
        <w:ind w:firstLine="720"/>
        <w:contextualSpacing/>
        <w:rPr>
          <w:ins w:id="7498" w:author="Tran Huan" w:date="2018-12-03T00:33:00Z"/>
          <w:lang w:val="da-DK"/>
        </w:rPr>
        <w:pPrChange w:id="7499" w:author="Tran Huan" w:date="2018-12-03T00:33:00Z">
          <w:pPr>
            <w:ind w:firstLine="720"/>
          </w:pPr>
        </w:pPrChange>
      </w:pPr>
      <w:r w:rsidRPr="009C6FC7">
        <w:rPr>
          <w:lang w:val="da-DK"/>
          <w:rPrChange w:id="7500" w:author="Tran Huan" w:date="2018-12-03T00:32:00Z">
            <w:rPr>
              <w:i/>
              <w:lang w:val="da-DK"/>
            </w:rPr>
          </w:rPrChange>
        </w:rPr>
        <w:t xml:space="preserve">- </w:t>
      </w:r>
      <w:r w:rsidRPr="009C6FC7">
        <w:rPr>
          <w:lang w:val="da-DK"/>
          <w:rPrChange w:id="7501" w:author="Tran Huan" w:date="2018-12-03T00:30:00Z">
            <w:rPr>
              <w:i/>
              <w:lang w:val="da-DK"/>
            </w:rPr>
          </w:rPrChange>
        </w:rPr>
        <w:t>Subscription and Realtime Updates</w:t>
      </w:r>
      <w:r>
        <w:rPr>
          <w:i/>
          <w:lang w:val="da-DK"/>
        </w:rPr>
        <w:t xml:space="preserve">: </w:t>
      </w:r>
      <w:r w:rsidRPr="0036271B">
        <w:rPr>
          <w:lang w:val="da-DK"/>
        </w:rPr>
        <w:t>Một yêu cầu quan trọng khác đối với nhiều ứng dụng đó chính là realtime, để có thể kết nối đến máy chủ để có được thông tin về các event ngay lập tức. Trong trường hợp này, GraphQL cung cấp các khái niệm gọi là subscriptions. Khi 1 client subscriptions một event, nó cũng bắt đầu và giữ các kết nối đến server. Bất cứ khi nào sự kiện đó xảy ra, server sẽ đẩy dữ liệu tương ứng đến client.</w:t>
      </w:r>
    </w:p>
    <w:p w14:paraId="4D70C5D1" w14:textId="77777777" w:rsidR="009C6FC7" w:rsidRPr="009C6FC7" w:rsidRDefault="0036271B" w:rsidP="009C6FC7">
      <w:pPr>
        <w:spacing w:before="240" w:after="0" w:line="288" w:lineRule="auto"/>
        <w:ind w:firstLine="666"/>
        <w:contextualSpacing/>
        <w:rPr>
          <w:ins w:id="7502" w:author="Tran Huan" w:date="2018-12-03T00:33:00Z"/>
          <w:lang w:val="da-DK"/>
        </w:rPr>
        <w:pPrChange w:id="7503" w:author="Tran Huan" w:date="2018-12-03T00:33:00Z">
          <w:pPr>
            <w:spacing w:before="240" w:line="0" w:lineRule="atLeast"/>
            <w:ind w:firstLine="666"/>
          </w:pPr>
        </w:pPrChange>
      </w:pPr>
      <w:r w:rsidRPr="0036271B">
        <w:rPr>
          <w:lang w:val="da-DK"/>
        </w:rPr>
        <w:t xml:space="preserve"> </w:t>
      </w:r>
      <w:ins w:id="7504" w:author="Tran Huan" w:date="2018-12-03T00:33:00Z">
        <w:r w:rsidR="009C6FC7" w:rsidRPr="009C6FC7">
          <w:rPr>
            <w:b/>
          </w:rPr>
          <w:t>Ứng dụng của GraphQL đối với đề tài:</w:t>
        </w:r>
        <w:r w:rsidR="009C6FC7" w:rsidRPr="009C6FC7">
          <w:t xml:space="preserve"> Kết hợp với Postgraphile và PostgreSQL tạo nên máy chủ API nhận xử lí và trả dữ liệu cho toàn hệ thống</w:t>
        </w:r>
        <w:r w:rsidR="009C6FC7" w:rsidRPr="009C6FC7">
          <w:rPr>
            <w:lang w:val="da-DK"/>
          </w:rPr>
          <w:t>.</w:t>
        </w:r>
      </w:ins>
    </w:p>
    <w:p w14:paraId="62E7CFC3" w14:textId="2EF4CA3B" w:rsidR="0036271B" w:rsidDel="003166DB" w:rsidRDefault="0036271B">
      <w:pPr>
        <w:spacing w:line="276" w:lineRule="auto"/>
        <w:ind w:firstLine="720"/>
        <w:rPr>
          <w:del w:id="7505" w:author="phuong vu" w:date="2018-11-22T13:25:00Z"/>
          <w:lang w:val="da-DK"/>
        </w:rPr>
        <w:pPrChange w:id="7506" w:author="phuong vu" w:date="2018-11-23T13:48:00Z">
          <w:pPr>
            <w:ind w:firstLine="720"/>
          </w:pPr>
        </w:pPrChange>
      </w:pPr>
      <w:del w:id="7507" w:author="phuong vu" w:date="2018-11-22T13:25:00Z">
        <w:r w:rsidRPr="0036271B" w:rsidDel="003166DB">
          <w:rPr>
            <w:lang w:val="da-DK"/>
          </w:rPr>
          <w:delText>Không giống như Query và Mutation, nó đi theo kiểu như “request-response-cycle”, nó sẽ subscriptions đại diện của luồng dữ liệu được gửi đến client. Subscriptions được viết bằng cách sử dụng cú pháp như Query và Mutation.</w:delText>
        </w:r>
        <w:bookmarkStart w:id="7508" w:name="_Toc531569531"/>
        <w:bookmarkStart w:id="7509" w:name="_Toc531573379"/>
        <w:bookmarkStart w:id="7510" w:name="_Toc531577120"/>
        <w:bookmarkStart w:id="7511" w:name="_Toc531580858"/>
        <w:bookmarkEnd w:id="7508"/>
        <w:bookmarkEnd w:id="7509"/>
        <w:bookmarkEnd w:id="7510"/>
        <w:bookmarkEnd w:id="7511"/>
      </w:del>
    </w:p>
    <w:p w14:paraId="4F976B99" w14:textId="69A3A037" w:rsidR="0036271B" w:rsidRPr="0036271B" w:rsidDel="009C6FC7" w:rsidRDefault="0036271B">
      <w:pPr>
        <w:spacing w:line="276" w:lineRule="auto"/>
        <w:ind w:firstLine="720"/>
        <w:rPr>
          <w:del w:id="7512" w:author="Tran Huan" w:date="2018-12-03T00:33:00Z"/>
          <w:lang w:val="da-DK"/>
        </w:rPr>
        <w:pPrChange w:id="7513" w:author="phuong vu" w:date="2018-11-23T13:48:00Z">
          <w:pPr>
            <w:ind w:firstLine="720"/>
          </w:pPr>
        </w:pPrChange>
      </w:pPr>
      <w:bookmarkStart w:id="7514" w:name="_Toc531569532"/>
      <w:bookmarkStart w:id="7515" w:name="_Toc531573380"/>
      <w:bookmarkStart w:id="7516" w:name="_Toc531577121"/>
      <w:bookmarkStart w:id="7517" w:name="_Toc531580859"/>
      <w:bookmarkEnd w:id="7514"/>
      <w:bookmarkEnd w:id="7515"/>
      <w:bookmarkEnd w:id="7516"/>
      <w:bookmarkEnd w:id="7517"/>
    </w:p>
    <w:p w14:paraId="6AA92B70" w14:textId="1F60BF64" w:rsidR="00997C30" w:rsidRDefault="00997C30" w:rsidP="009C6FC7">
      <w:pPr>
        <w:pStyle w:val="Heading2"/>
        <w:spacing w:line="288" w:lineRule="auto"/>
        <w:rPr>
          <w:vertAlign w:val="superscript"/>
          <w:lang w:val="da-DK"/>
        </w:rPr>
        <w:pPrChange w:id="7518" w:author="Tran Huan" w:date="2018-12-03T00:30:00Z">
          <w:pPr>
            <w:pStyle w:val="Heading2"/>
          </w:pPr>
        </w:pPrChange>
      </w:pPr>
      <w:bookmarkStart w:id="7519" w:name="_Toc484566613"/>
      <w:del w:id="7520" w:author="Tran Huan" w:date="2018-12-03T00:41:00Z">
        <w:r w:rsidRPr="00B04AB8" w:rsidDel="00D572E8">
          <w:rPr>
            <w:lang w:val="da-DK"/>
          </w:rPr>
          <w:delText xml:space="preserve">Tìm hiểu về </w:delText>
        </w:r>
      </w:del>
      <w:bookmarkStart w:id="7521" w:name="_Toc531580860"/>
      <w:bookmarkEnd w:id="7519"/>
      <w:r w:rsidR="0036271B">
        <w:rPr>
          <w:lang w:val="da-DK"/>
        </w:rPr>
        <w:t>Postgraphile</w:t>
      </w:r>
      <w:r w:rsidR="00653696">
        <w:rPr>
          <w:lang w:val="da-DK"/>
        </w:rPr>
        <w:t xml:space="preserve"> </w:t>
      </w:r>
      <w:r w:rsidR="0036271B">
        <w:rPr>
          <w:vertAlign w:val="superscript"/>
          <w:lang w:val="da-DK"/>
        </w:rPr>
        <w:t>[</w:t>
      </w:r>
      <w:r w:rsidR="00530384">
        <w:rPr>
          <w:vertAlign w:val="superscript"/>
          <w:lang w:val="da-DK"/>
        </w:rPr>
        <w:t>3</w:t>
      </w:r>
      <w:r w:rsidR="0036271B">
        <w:rPr>
          <w:vertAlign w:val="superscript"/>
          <w:lang w:val="da-DK"/>
        </w:rPr>
        <w:t>]</w:t>
      </w:r>
      <w:r w:rsidR="00653696">
        <w:rPr>
          <w:vertAlign w:val="superscript"/>
          <w:lang w:val="da-DK"/>
        </w:rPr>
        <w:t>[4]</w:t>
      </w:r>
      <w:bookmarkEnd w:id="7521"/>
    </w:p>
    <w:p w14:paraId="31833E15" w14:textId="7A601477" w:rsidR="00DE5517" w:rsidRPr="00DE5517" w:rsidDel="009C6FC7" w:rsidRDefault="00DE5517" w:rsidP="009C6FC7">
      <w:pPr>
        <w:spacing w:after="0" w:line="288" w:lineRule="auto"/>
        <w:ind w:firstLine="720"/>
        <w:rPr>
          <w:del w:id="7522" w:author="Tran Huan" w:date="2018-12-03T00:30:00Z"/>
          <w:b/>
          <w:lang w:val="en-US"/>
        </w:rPr>
        <w:pPrChange w:id="7523" w:author="Tran Huan" w:date="2018-12-03T00:30:00Z">
          <w:pPr>
            <w:spacing w:line="360" w:lineRule="auto"/>
            <w:ind w:firstLine="720"/>
          </w:pPr>
        </w:pPrChange>
      </w:pPr>
      <w:del w:id="7524" w:author="Tran Huan" w:date="2018-12-03T00:30:00Z">
        <w:r w:rsidRPr="00B04AB8" w:rsidDel="009C6FC7">
          <w:rPr>
            <w:b/>
            <w:lang w:val="en-US"/>
          </w:rPr>
          <w:delText>Giới thiệu:</w:delText>
        </w:r>
      </w:del>
    </w:p>
    <w:p w14:paraId="122184EB" w14:textId="7AB7C2DE" w:rsidR="0036271B" w:rsidRDefault="00530384" w:rsidP="009C6FC7">
      <w:pPr>
        <w:spacing w:after="0" w:line="288" w:lineRule="auto"/>
        <w:rPr>
          <w:lang w:val="da-DK"/>
        </w:rPr>
        <w:pPrChange w:id="7525" w:author="Tran Huan" w:date="2018-12-03T00:30:00Z">
          <w:pPr/>
        </w:pPrChange>
      </w:pPr>
      <w:del w:id="7526" w:author="Tran Huan" w:date="2018-12-03T00:30:00Z">
        <w:r w:rsidDel="009C6FC7">
          <w:rPr>
            <w:lang w:val="da-DK"/>
          </w:rPr>
          <w:tab/>
        </w:r>
      </w:del>
      <w:r>
        <w:rPr>
          <w:lang w:val="da-DK"/>
        </w:rPr>
        <w:t xml:space="preserve">Postgraphile được xem như thành phần để kết nối giữa GraphQL và </w:t>
      </w:r>
      <w:r w:rsidR="00653696">
        <w:rPr>
          <w:lang w:val="da-DK"/>
        </w:rPr>
        <w:t>PostgreSQL</w:t>
      </w:r>
      <w:r>
        <w:rPr>
          <w:lang w:val="da-DK"/>
        </w:rPr>
        <w:t xml:space="preserve"> lại với nhau. Postgraphile phân tích và trả </w:t>
      </w:r>
      <w:ins w:id="7527" w:author="Tran Huan" w:date="2018-12-03T00:30:00Z">
        <w:r w:rsidR="009C6FC7">
          <w:rPr>
            <w:lang w:val="da-DK"/>
          </w:rPr>
          <w:t>về cho</w:t>
        </w:r>
      </w:ins>
      <w:del w:id="7528" w:author="Tran Huan" w:date="2018-12-03T00:30:00Z">
        <w:r w:rsidDel="009C6FC7">
          <w:rPr>
            <w:lang w:val="da-DK"/>
          </w:rPr>
          <w:delText>chó</w:delText>
        </w:r>
      </w:del>
      <w:r>
        <w:rPr>
          <w:lang w:val="da-DK"/>
        </w:rPr>
        <w:t xml:space="preserve"> GraphQL những thông tin về cơ sở dữ liệu. Trong quá trinh phát triển, Postgraphile hỗ trợ kiểm tra cở sở dữ liệu thay đổi và cập nhật như thế nào sau mỗi lần gọi API bằng GraphQL.</w:t>
      </w:r>
    </w:p>
    <w:p w14:paraId="2E756C1F" w14:textId="4B365501" w:rsidR="00DE5517" w:rsidRDefault="00DE5517" w:rsidP="009C6FC7">
      <w:pPr>
        <w:spacing w:after="0" w:line="288" w:lineRule="auto"/>
        <w:ind w:firstLine="720"/>
        <w:rPr>
          <w:b/>
          <w:lang w:val="da-DK"/>
        </w:rPr>
        <w:pPrChange w:id="7529" w:author="Tran Huan" w:date="2018-12-03T00:30:00Z">
          <w:pPr>
            <w:spacing w:line="360" w:lineRule="auto"/>
            <w:ind w:firstLine="720"/>
          </w:pPr>
        </w:pPrChange>
      </w:pPr>
      <w:r w:rsidRPr="00B04AB8">
        <w:rPr>
          <w:b/>
          <w:lang w:val="da-DK"/>
        </w:rPr>
        <w:t>Đặc điểm</w:t>
      </w:r>
      <w:ins w:id="7530" w:author="Tran Huan" w:date="2018-12-03T00:33:00Z">
        <w:r w:rsidR="009C6FC7">
          <w:rPr>
            <w:b/>
            <w:lang w:val="da-DK"/>
          </w:rPr>
          <w:t xml:space="preserve"> của Postgraphlie</w:t>
        </w:r>
      </w:ins>
      <w:del w:id="7531" w:author="Tran Huan" w:date="2018-12-03T00:33:00Z">
        <w:r w:rsidRPr="00B04AB8" w:rsidDel="009C6FC7">
          <w:rPr>
            <w:b/>
            <w:lang w:val="da-DK"/>
          </w:rPr>
          <w:delText>:</w:delText>
        </w:r>
      </w:del>
    </w:p>
    <w:p w14:paraId="7EB52DAD" w14:textId="49D08985" w:rsidR="00B76C47" w:rsidRPr="000245EB" w:rsidRDefault="00DE5517" w:rsidP="009C6FC7">
      <w:pPr>
        <w:spacing w:after="0" w:line="288" w:lineRule="auto"/>
        <w:rPr>
          <w:lang w:val="da-DK"/>
          <w:rPrChange w:id="7532" w:author="Tran Huan" w:date="2018-11-25T16:08:00Z">
            <w:rPr>
              <w:lang w:val="en-US"/>
            </w:rPr>
          </w:rPrChange>
        </w:rPr>
        <w:pPrChange w:id="7533" w:author="Tran Huan" w:date="2018-12-03T00:30:00Z">
          <w:pPr/>
        </w:pPrChange>
      </w:pPr>
      <w:r>
        <w:rPr>
          <w:lang w:val="da-DK"/>
        </w:rPr>
        <w:tab/>
      </w:r>
      <w:r w:rsidRPr="009C6FC7">
        <w:rPr>
          <w:lang w:val="da-DK"/>
          <w:rPrChange w:id="7534" w:author="Tran Huan" w:date="2018-12-03T00:34:00Z">
            <w:rPr>
              <w:lang w:val="da-DK"/>
            </w:rPr>
          </w:rPrChange>
        </w:rPr>
        <w:t xml:space="preserve">- </w:t>
      </w:r>
      <w:r w:rsidRPr="009C6FC7">
        <w:rPr>
          <w:lang w:val="da-DK"/>
          <w:rPrChange w:id="7535" w:author="Tran Huan" w:date="2018-12-03T00:34:00Z">
            <w:rPr>
              <w:i/>
              <w:lang w:val="da-DK"/>
            </w:rPr>
          </w:rPrChange>
        </w:rPr>
        <w:t>User and Session Management</w:t>
      </w:r>
      <w:r>
        <w:rPr>
          <w:i/>
          <w:lang w:val="da-DK"/>
        </w:rPr>
        <w:t xml:space="preserve">: </w:t>
      </w:r>
      <w:r w:rsidR="00982AE8" w:rsidRPr="000245EB">
        <w:rPr>
          <w:lang w:val="da-DK"/>
          <w:rPrChange w:id="7536" w:author="Tran Huan" w:date="2018-11-25T16:08:00Z">
            <w:rPr>
              <w:lang w:val="en-US"/>
            </w:rPr>
          </w:rPrChange>
        </w:rPr>
        <w:t xml:space="preserve">Postgrahile cung cấp một phương pháp quản lí Session một cách linh hoạt là JWT (JSON Web Tokens). Postgraphile chỉ cần một Sercet Key (mã bí mật) và một kiểu dữ liệu trả về, Postgrahile sẽ mã hóa nội dụng như một JWT token và đánh dấu nó. </w:t>
      </w:r>
    </w:p>
    <w:p w14:paraId="3301E596" w14:textId="0C9AFF79" w:rsidR="00DE28CF" w:rsidRPr="000245EB" w:rsidRDefault="00DE28CF" w:rsidP="009C6FC7">
      <w:pPr>
        <w:spacing w:after="0" w:line="288" w:lineRule="auto"/>
        <w:rPr>
          <w:lang w:val="da-DK"/>
          <w:rPrChange w:id="7537" w:author="Tran Huan" w:date="2018-11-25T16:08:00Z">
            <w:rPr>
              <w:lang w:val="en-US"/>
            </w:rPr>
          </w:rPrChange>
        </w:rPr>
        <w:pPrChange w:id="7538" w:author="Tran Huan" w:date="2018-12-03T00:30:00Z">
          <w:pPr/>
        </w:pPrChange>
      </w:pPr>
      <w:r w:rsidRPr="000245EB">
        <w:rPr>
          <w:lang w:val="da-DK"/>
          <w:rPrChange w:id="7539" w:author="Tran Huan" w:date="2018-11-25T16:08:00Z">
            <w:rPr>
              <w:lang w:val="en-US"/>
            </w:rPr>
          </w:rPrChange>
        </w:rPr>
        <w:tab/>
      </w:r>
      <w:r w:rsidRPr="009C6FC7">
        <w:rPr>
          <w:lang w:val="da-DK"/>
          <w:rPrChange w:id="7540" w:author="Tran Huan" w:date="2018-12-03T00:35:00Z">
            <w:rPr>
              <w:lang w:val="en-US"/>
            </w:rPr>
          </w:rPrChange>
        </w:rPr>
        <w:t>-</w:t>
      </w:r>
      <w:r w:rsidR="000A2D29" w:rsidRPr="009C6FC7">
        <w:rPr>
          <w:lang w:val="da-DK"/>
          <w:rPrChange w:id="7541" w:author="Tran Huan" w:date="2018-12-03T00:35:00Z">
            <w:rPr>
              <w:lang w:val="en-US"/>
            </w:rPr>
          </w:rPrChange>
        </w:rPr>
        <w:t xml:space="preserve"> </w:t>
      </w:r>
      <w:r w:rsidR="000A2D29" w:rsidRPr="009C6FC7">
        <w:rPr>
          <w:lang w:val="da-DK"/>
          <w:rPrChange w:id="7542" w:author="Tran Huan" w:date="2018-12-03T00:35:00Z">
            <w:rPr>
              <w:i/>
              <w:lang w:val="en-US"/>
            </w:rPr>
          </w:rPrChange>
        </w:rPr>
        <w:t>Hiệu năng, kết nối hiệu quả:</w:t>
      </w:r>
      <w:r w:rsidR="000A2D29" w:rsidRPr="000245EB">
        <w:rPr>
          <w:i/>
          <w:lang w:val="da-DK"/>
          <w:rPrChange w:id="7543" w:author="Tran Huan" w:date="2018-11-25T16:08:00Z">
            <w:rPr>
              <w:i/>
              <w:lang w:val="en-US"/>
            </w:rPr>
          </w:rPrChange>
        </w:rPr>
        <w:t xml:space="preserve"> </w:t>
      </w:r>
      <w:r w:rsidR="000A2D29" w:rsidRPr="000245EB">
        <w:rPr>
          <w:lang w:val="da-DK"/>
          <w:rPrChange w:id="7544" w:author="Tran Huan" w:date="2018-11-25T16:08:00Z">
            <w:rPr>
              <w:lang w:val="en-US"/>
            </w:rPr>
          </w:rPrChange>
        </w:rPr>
        <w:t>Postgraphile cung cấp một hiệu năng truy xuất nhanh chóng, không gặp tình trạng N+1 query</w:t>
      </w:r>
      <w:ins w:id="7545" w:author="Tran Huan" w:date="2018-12-03T00:35:00Z">
        <w:r w:rsidR="009C6FC7">
          <w:rPr>
            <w:lang w:val="da-DK"/>
          </w:rPr>
          <w:t>.</w:t>
        </w:r>
      </w:ins>
      <w:del w:id="7546" w:author="Tran Huan" w:date="2018-12-03T00:35:00Z">
        <w:r w:rsidR="000A2D29" w:rsidRPr="000245EB" w:rsidDel="009C6FC7">
          <w:rPr>
            <w:lang w:val="da-DK"/>
            <w:rPrChange w:id="7547" w:author="Tran Huan" w:date="2018-11-25T16:08:00Z">
              <w:rPr>
                <w:lang w:val="en-US"/>
              </w:rPr>
            </w:rPrChange>
          </w:rPr>
          <w:delText>. Bên cạnh đó, nó còn hỗ trợ người sử dụng</w:delText>
        </w:r>
      </w:del>
      <w:r w:rsidR="000A2D29" w:rsidRPr="000245EB">
        <w:rPr>
          <w:lang w:val="da-DK"/>
          <w:rPrChange w:id="7548" w:author="Tran Huan" w:date="2018-11-25T16:08:00Z">
            <w:rPr>
              <w:lang w:val="en-US"/>
            </w:rPr>
          </w:rPrChange>
        </w:rPr>
        <w:t xml:space="preserve"> </w:t>
      </w:r>
    </w:p>
    <w:p w14:paraId="3CF8A093" w14:textId="1C5F6C1A" w:rsidR="000A2D29" w:rsidRPr="000245EB" w:rsidRDefault="000A2D29" w:rsidP="009C6FC7">
      <w:pPr>
        <w:spacing w:after="0" w:line="288" w:lineRule="auto"/>
        <w:rPr>
          <w:lang w:val="da-DK"/>
          <w:rPrChange w:id="7549" w:author="Tran Huan" w:date="2018-11-25T16:08:00Z">
            <w:rPr>
              <w:lang w:val="en-US"/>
            </w:rPr>
          </w:rPrChange>
        </w:rPr>
        <w:pPrChange w:id="7550" w:author="Tran Huan" w:date="2018-12-03T00:30:00Z">
          <w:pPr/>
        </w:pPrChange>
      </w:pPr>
      <w:r w:rsidRPr="000245EB">
        <w:rPr>
          <w:lang w:val="da-DK"/>
          <w:rPrChange w:id="7551" w:author="Tran Huan" w:date="2018-11-25T16:08:00Z">
            <w:rPr>
              <w:lang w:val="en-US"/>
            </w:rPr>
          </w:rPrChange>
        </w:rPr>
        <w:tab/>
      </w:r>
      <w:r w:rsidRPr="009C6FC7">
        <w:rPr>
          <w:lang w:val="da-DK"/>
          <w:rPrChange w:id="7552" w:author="Tran Huan" w:date="2018-12-03T00:35:00Z">
            <w:rPr>
              <w:lang w:val="en-US"/>
            </w:rPr>
          </w:rPrChange>
        </w:rPr>
        <w:t xml:space="preserve">- </w:t>
      </w:r>
      <w:r w:rsidRPr="009C6FC7">
        <w:rPr>
          <w:lang w:val="da-DK"/>
          <w:rPrChange w:id="7553" w:author="Tran Huan" w:date="2018-12-03T00:35:00Z">
            <w:rPr>
              <w:i/>
              <w:lang w:val="en-US"/>
            </w:rPr>
          </w:rPrChange>
        </w:rPr>
        <w:t>Tự động tìm và tạo các quan hệ dựa trên cơ sở dữ liệu:</w:t>
      </w:r>
      <w:r w:rsidRPr="000245EB">
        <w:rPr>
          <w:i/>
          <w:lang w:val="da-DK"/>
          <w:rPrChange w:id="7554" w:author="Tran Huan" w:date="2018-11-25T16:08:00Z">
            <w:rPr>
              <w:i/>
              <w:lang w:val="en-US"/>
            </w:rPr>
          </w:rPrChange>
        </w:rPr>
        <w:t xml:space="preserve"> </w:t>
      </w:r>
      <w:r w:rsidR="003C5421" w:rsidRPr="000245EB">
        <w:rPr>
          <w:lang w:val="da-DK"/>
          <w:rPrChange w:id="7555" w:author="Tran Huan" w:date="2018-11-25T16:08:00Z">
            <w:rPr>
              <w:lang w:val="en-US"/>
            </w:rPr>
          </w:rPrChange>
        </w:rPr>
        <w:t>Postgraphile dựa trên các khóa ngoại tồn tại trong cở sở dữ liệu để sinh các liên kết khi truy xuất dữ liệu.</w:t>
      </w:r>
    </w:p>
    <w:p w14:paraId="13C2D958" w14:textId="00100434" w:rsidR="003C5421" w:rsidRPr="000245EB" w:rsidRDefault="003C5421" w:rsidP="009C6FC7">
      <w:pPr>
        <w:spacing w:after="0" w:line="288" w:lineRule="auto"/>
        <w:rPr>
          <w:lang w:val="da-DK"/>
          <w:rPrChange w:id="7556" w:author="Tran Huan" w:date="2018-11-25T16:08:00Z">
            <w:rPr>
              <w:lang w:val="en-US"/>
            </w:rPr>
          </w:rPrChange>
        </w:rPr>
        <w:pPrChange w:id="7557" w:author="Tran Huan" w:date="2018-12-03T00:30:00Z">
          <w:pPr/>
        </w:pPrChange>
      </w:pPr>
      <w:r w:rsidRPr="000245EB">
        <w:rPr>
          <w:i/>
          <w:lang w:val="da-DK"/>
          <w:rPrChange w:id="7558" w:author="Tran Huan" w:date="2018-11-25T16:08:00Z">
            <w:rPr>
              <w:i/>
              <w:lang w:val="en-US"/>
            </w:rPr>
          </w:rPrChange>
        </w:rPr>
        <w:tab/>
      </w:r>
      <w:r w:rsidRPr="009C6FC7">
        <w:rPr>
          <w:lang w:val="da-DK"/>
          <w:rPrChange w:id="7559" w:author="Tran Huan" w:date="2018-12-03T00:35:00Z">
            <w:rPr>
              <w:i/>
              <w:lang w:val="en-US"/>
            </w:rPr>
          </w:rPrChange>
        </w:rPr>
        <w:t>- Tạo các tùy biến Query và Mutations:</w:t>
      </w:r>
      <w:r w:rsidRPr="000245EB">
        <w:rPr>
          <w:lang w:val="da-DK"/>
          <w:rPrChange w:id="7560" w:author="Tran Huan" w:date="2018-11-25T16:08:00Z">
            <w:rPr>
              <w:lang w:val="en-US"/>
            </w:rPr>
          </w:rPrChange>
        </w:rPr>
        <w:t xml:space="preserve"> </w:t>
      </w:r>
      <w:del w:id="7561" w:author="Tran Huan" w:date="2018-12-03T00:35:00Z">
        <w:r w:rsidRPr="000245EB" w:rsidDel="009C6FC7">
          <w:rPr>
            <w:lang w:val="da-DK"/>
            <w:rPrChange w:id="7562" w:author="Tran Huan" w:date="2018-11-25T16:08:00Z">
              <w:rPr>
                <w:lang w:val="en-US"/>
              </w:rPr>
            </w:rPrChange>
          </w:rPr>
          <w:delText xml:space="preserve">Ta </w:delText>
        </w:r>
      </w:del>
      <w:ins w:id="7563" w:author="Tran Huan" w:date="2018-12-03T00:35:00Z">
        <w:r w:rsidR="009C6FC7">
          <w:rPr>
            <w:lang w:val="da-DK"/>
          </w:rPr>
          <w:t>Người dùng</w:t>
        </w:r>
        <w:r w:rsidR="009C6FC7" w:rsidRPr="000245EB">
          <w:rPr>
            <w:lang w:val="da-DK"/>
            <w:rPrChange w:id="7564" w:author="Tran Huan" w:date="2018-11-25T16:08:00Z">
              <w:rPr>
                <w:lang w:val="en-US"/>
              </w:rPr>
            </w:rPrChange>
          </w:rPr>
          <w:t xml:space="preserve"> </w:t>
        </w:r>
      </w:ins>
      <w:r w:rsidRPr="000245EB">
        <w:rPr>
          <w:lang w:val="da-DK"/>
          <w:rPrChange w:id="7565" w:author="Tran Huan" w:date="2018-11-25T16:08:00Z">
            <w:rPr>
              <w:lang w:val="en-US"/>
            </w:rPr>
          </w:rPrChange>
        </w:rPr>
        <w:t xml:space="preserve">có </w:t>
      </w:r>
      <w:ins w:id="7566" w:author="Tran Huan" w:date="2018-12-03T00:35:00Z">
        <w:r w:rsidR="009C6FC7">
          <w:rPr>
            <w:lang w:val="da-DK"/>
          </w:rPr>
          <w:t xml:space="preserve">thể </w:t>
        </w:r>
      </w:ins>
      <w:r w:rsidRPr="000245EB">
        <w:rPr>
          <w:lang w:val="da-DK"/>
          <w:rPrChange w:id="7567" w:author="Tran Huan" w:date="2018-11-25T16:08:00Z">
            <w:rPr>
              <w:lang w:val="en-US"/>
            </w:rPr>
          </w:rPrChange>
        </w:rPr>
        <w:t>dễ dàng tạo các query cũng như mutation thông qua việc tạo các function hay procedure trong cơ sở dữ liệu</w:t>
      </w:r>
      <w:r w:rsidR="00653696" w:rsidRPr="000245EB">
        <w:rPr>
          <w:lang w:val="da-DK"/>
          <w:rPrChange w:id="7568" w:author="Tran Huan" w:date="2018-11-25T16:08:00Z">
            <w:rPr>
              <w:lang w:val="en-US"/>
            </w:rPr>
          </w:rPrChange>
        </w:rPr>
        <w:t>.</w:t>
      </w:r>
    </w:p>
    <w:p w14:paraId="00E80F02" w14:textId="565271D8" w:rsidR="00997C30" w:rsidRPr="00653696" w:rsidRDefault="00653696" w:rsidP="009C6FC7">
      <w:pPr>
        <w:pStyle w:val="Heading2"/>
        <w:spacing w:line="288" w:lineRule="auto"/>
        <w:rPr>
          <w:vertAlign w:val="superscript"/>
        </w:rPr>
        <w:pPrChange w:id="7569" w:author="Tran Huan" w:date="2018-12-03T00:36:00Z">
          <w:pPr>
            <w:pStyle w:val="Heading2"/>
          </w:pPr>
        </w:pPrChange>
      </w:pPr>
      <w:del w:id="7570" w:author="Tran Huan" w:date="2018-12-03T00:41:00Z">
        <w:r w:rsidDel="00D572E8">
          <w:delText xml:space="preserve">Tìm hiểu về </w:delText>
        </w:r>
      </w:del>
      <w:bookmarkStart w:id="7571" w:name="_Toc531580861"/>
      <w:r>
        <w:t xml:space="preserve">PostgreSQL </w:t>
      </w:r>
      <w:r>
        <w:rPr>
          <w:vertAlign w:val="superscript"/>
        </w:rPr>
        <w:t>[5]</w:t>
      </w:r>
      <w:bookmarkEnd w:id="7571"/>
    </w:p>
    <w:p w14:paraId="701FFFC7" w14:textId="21142D1E" w:rsidR="00653696" w:rsidDel="009C6FC7" w:rsidRDefault="00653696" w:rsidP="009C6FC7">
      <w:pPr>
        <w:spacing w:after="0" w:line="288" w:lineRule="auto"/>
        <w:rPr>
          <w:del w:id="7572" w:author="Tran Huan" w:date="2018-12-03T00:36:00Z"/>
          <w:b/>
          <w:lang w:val="en-US"/>
        </w:rPr>
        <w:pPrChange w:id="7573" w:author="Tran Huan" w:date="2018-12-03T00:36:00Z">
          <w:pPr>
            <w:spacing w:line="360" w:lineRule="auto"/>
            <w:ind w:firstLine="720"/>
          </w:pPr>
        </w:pPrChange>
      </w:pPr>
      <w:bookmarkStart w:id="7574" w:name="_Toc484566616"/>
      <w:del w:id="7575" w:author="Tran Huan" w:date="2018-12-03T00:36:00Z">
        <w:r w:rsidRPr="00B04AB8" w:rsidDel="009C6FC7">
          <w:rPr>
            <w:b/>
            <w:lang w:val="en-US"/>
          </w:rPr>
          <w:delText>Giới thiệu:</w:delText>
        </w:r>
      </w:del>
    </w:p>
    <w:p w14:paraId="3775149B" w14:textId="2CF10E1D" w:rsidR="00653696" w:rsidRPr="00653696" w:rsidRDefault="00653696" w:rsidP="009C6FC7">
      <w:pPr>
        <w:spacing w:after="0" w:line="288" w:lineRule="auto"/>
        <w:rPr>
          <w:shd w:val="clear" w:color="auto" w:fill="FFFFFF"/>
        </w:rPr>
        <w:pPrChange w:id="7576" w:author="Tran Huan" w:date="2018-12-03T00:36:00Z">
          <w:pPr>
            <w:ind w:firstLine="720"/>
          </w:pPr>
        </w:pPrChange>
      </w:pPr>
      <w:r>
        <w:t>PostgreS</w:t>
      </w:r>
      <w:r w:rsidRPr="00653696">
        <w:t>QL</w:t>
      </w:r>
      <w:r>
        <w:rPr>
          <w:shd w:val="clear" w:color="auto" w:fill="FFFFFF"/>
        </w:rPr>
        <w:t> là một hệ thống quản trị cơ sở dữ liệu quan hệ-đối tượng (object-relational database management system) có mục đích chung</w:t>
      </w:r>
      <w:ins w:id="7577" w:author="Tran Huan" w:date="2018-12-03T00:36:00Z">
        <w:r w:rsidR="009C6FC7">
          <w:rPr>
            <w:shd w:val="clear" w:color="auto" w:fill="FFFFFF"/>
            <w:lang w:val="en-US"/>
          </w:rPr>
          <w:t xml:space="preserve"> và là</w:t>
        </w:r>
      </w:ins>
      <w:del w:id="7578" w:author="Tran Huan" w:date="2018-12-03T00:36:00Z">
        <w:r w:rsidDel="009C6FC7">
          <w:rPr>
            <w:shd w:val="clear" w:color="auto" w:fill="FFFFFF"/>
          </w:rPr>
          <w:delText>,</w:delText>
        </w:r>
      </w:del>
      <w:r>
        <w:rPr>
          <w:shd w:val="clear" w:color="auto" w:fill="FFFFFF"/>
        </w:rPr>
        <w:t xml:space="preserve"> hệ thống cơ sở dữ liệu mã nguồn mở </w:t>
      </w:r>
      <w:del w:id="7579" w:author="Tran Huan" w:date="2018-12-03T00:37:00Z">
        <w:r w:rsidDel="009C6FC7">
          <w:rPr>
            <w:shd w:val="clear" w:color="auto" w:fill="FFFFFF"/>
          </w:rPr>
          <w:delText>tiên tiến nhất</w:delText>
        </w:r>
      </w:del>
      <w:ins w:id="7580" w:author="Tran Huan" w:date="2018-12-03T00:37:00Z">
        <w:r w:rsidR="009C6FC7">
          <w:rPr>
            <w:shd w:val="clear" w:color="auto" w:fill="FFFFFF"/>
            <w:lang w:val="en-US"/>
          </w:rPr>
          <w:t>được dùng khá phổ biến</w:t>
        </w:r>
      </w:ins>
      <w:r>
        <w:rPr>
          <w:shd w:val="clear" w:color="auto" w:fill="FFFFFF"/>
        </w:rPr>
        <w:t xml:space="preserve"> hiện nay.</w:t>
      </w:r>
      <w:r w:rsidRPr="00653696">
        <w:t xml:space="preserve"> </w:t>
      </w:r>
      <w:r w:rsidRPr="00653696">
        <w:rPr>
          <w:shd w:val="clear" w:color="auto" w:fill="FFFFFF"/>
        </w:rPr>
        <w:t>PostgreSQL là một phần mềm mã nguồn mở miễn phí. Mã nguồn của phần mềm khả dụng theo license của PostgreSQL, một license nguồn mở tự do.</w:t>
      </w:r>
    </w:p>
    <w:p w14:paraId="2B9CE3BE" w14:textId="73C89D6E" w:rsidR="00653696" w:rsidRDefault="00653696" w:rsidP="009C6FC7">
      <w:pPr>
        <w:spacing w:after="0" w:line="288" w:lineRule="auto"/>
        <w:ind w:firstLine="720"/>
        <w:rPr>
          <w:b/>
          <w:lang w:val="da-DK"/>
        </w:rPr>
        <w:pPrChange w:id="7581" w:author="Tran Huan" w:date="2018-12-03T00:36:00Z">
          <w:pPr>
            <w:spacing w:line="360" w:lineRule="auto"/>
            <w:ind w:firstLine="720"/>
          </w:pPr>
        </w:pPrChange>
      </w:pPr>
      <w:r w:rsidRPr="00B04AB8">
        <w:rPr>
          <w:b/>
          <w:lang w:val="da-DK"/>
        </w:rPr>
        <w:t>Đặc điểm:</w:t>
      </w:r>
    </w:p>
    <w:p w14:paraId="724C762D" w14:textId="4DA97C25" w:rsidR="00A5343B" w:rsidRDefault="00A5343B" w:rsidP="009C6FC7">
      <w:pPr>
        <w:spacing w:after="0" w:line="288" w:lineRule="auto"/>
        <w:ind w:left="720"/>
        <w:rPr>
          <w:lang w:val="da-DK"/>
        </w:rPr>
        <w:pPrChange w:id="7582" w:author="Tran Huan" w:date="2018-12-03T00:36:00Z">
          <w:pPr>
            <w:ind w:left="720"/>
          </w:pPr>
        </w:pPrChange>
      </w:pPr>
      <w:r w:rsidRPr="00D572E8">
        <w:rPr>
          <w:lang w:val="da-DK"/>
          <w:rPrChange w:id="7583" w:author="Tran Huan" w:date="2018-12-03T00:38:00Z">
            <w:rPr>
              <w:lang w:val="da-DK"/>
            </w:rPr>
          </w:rPrChange>
        </w:rPr>
        <w:t xml:space="preserve">- </w:t>
      </w:r>
      <w:r w:rsidRPr="00D572E8">
        <w:rPr>
          <w:lang w:val="da-DK"/>
          <w:rPrChange w:id="7584" w:author="Tran Huan" w:date="2018-12-03T00:38:00Z">
            <w:rPr>
              <w:i/>
              <w:lang w:val="da-DK"/>
            </w:rPr>
          </w:rPrChange>
        </w:rPr>
        <w:t>Cung cấp đầy đủ các tính năng cần có và hỗ trợ mở rộng dễ dàng:</w:t>
      </w:r>
      <w:r>
        <w:rPr>
          <w:i/>
          <w:lang w:val="da-DK"/>
        </w:rPr>
        <w:t xml:space="preserve"> </w:t>
      </w:r>
      <w:r w:rsidRPr="00A5343B">
        <w:rPr>
          <w:lang w:val="da-DK"/>
        </w:rPr>
        <w:t>PostgreSQL sở hữu các bộ tính năng mạnh mẽ bao gồm kiểm soát truy cập đồng thời nhiều phiên bản (MVCC), phục hồi điểm thời gian, điều khiển truy</w:t>
      </w:r>
      <w:del w:id="7585" w:author="Tran Huan" w:date="2018-12-03T00:38:00Z">
        <w:r w:rsidRPr="00A5343B" w:rsidDel="00D572E8">
          <w:rPr>
            <w:lang w:val="da-DK"/>
          </w:rPr>
          <w:delText xml:space="preserve"> cập hạt</w:delText>
        </w:r>
      </w:del>
      <w:r w:rsidRPr="00A5343B">
        <w:rPr>
          <w:lang w:val="da-DK"/>
        </w:rPr>
        <w:t>, không gian bảng, sao chép không đồng bộ, các giao dịch lồng nhau, sao lưu trực tuyến</w:t>
      </w:r>
      <w:del w:id="7586" w:author="Tran Huan" w:date="2018-12-03T00:39:00Z">
        <w:r w:rsidRPr="00A5343B" w:rsidDel="00D572E8">
          <w:rPr>
            <w:lang w:val="da-DK"/>
          </w:rPr>
          <w:delText xml:space="preserve"> </w:delText>
        </w:r>
      </w:del>
      <w:r w:rsidRPr="00A5343B">
        <w:rPr>
          <w:lang w:val="da-DK"/>
        </w:rPr>
        <w:t>/</w:t>
      </w:r>
      <w:del w:id="7587" w:author="Tran Huan" w:date="2018-12-03T00:39:00Z">
        <w:r w:rsidRPr="00A5343B" w:rsidDel="00D572E8">
          <w:rPr>
            <w:lang w:val="da-DK"/>
          </w:rPr>
          <w:delText xml:space="preserve"> </w:delText>
        </w:r>
      </w:del>
      <w:r w:rsidRPr="00A5343B">
        <w:rPr>
          <w:lang w:val="da-DK"/>
        </w:rPr>
        <w:t>nóng, một kế hoạch truy vấn</w:t>
      </w:r>
      <w:del w:id="7588" w:author="Tran Huan" w:date="2018-12-03T00:39:00Z">
        <w:r w:rsidRPr="00A5343B" w:rsidDel="00D572E8">
          <w:rPr>
            <w:lang w:val="da-DK"/>
          </w:rPr>
          <w:delText xml:space="preserve"> </w:delText>
        </w:r>
      </w:del>
      <w:r w:rsidRPr="00A5343B">
        <w:rPr>
          <w:lang w:val="da-DK"/>
        </w:rPr>
        <w:t>/</w:t>
      </w:r>
      <w:del w:id="7589" w:author="Tran Huan" w:date="2018-12-03T00:39:00Z">
        <w:r w:rsidRPr="00A5343B" w:rsidDel="00D572E8">
          <w:rPr>
            <w:lang w:val="da-DK"/>
          </w:rPr>
          <w:delText xml:space="preserve"> </w:delText>
        </w:r>
      </w:del>
      <w:r w:rsidRPr="00A5343B">
        <w:rPr>
          <w:lang w:val="da-DK"/>
        </w:rPr>
        <w:t xml:space="preserve">tối ưu hóa. </w:t>
      </w:r>
      <w:del w:id="7590" w:author="phuong vu" w:date="2018-11-22T13:26:00Z">
        <w:r w:rsidRPr="00A5343B" w:rsidDel="003166DB">
          <w:rPr>
            <w:lang w:val="da-DK"/>
          </w:rPr>
          <w:delText>Nó hỗ trợ bộ ký tự quốc tế, mã hóa nhiều byte, Unicode, và nó dễ dàng nhận dạng địa phương trong việc sắp xếp tìm kiếm. PostgreSQL có khả năng mở rộng cao cả về số lượng dữ liệu mà nó có thể quản lý và số lượng người dùng đồng thời có thể đáp ứng.</w:delText>
        </w:r>
      </w:del>
    </w:p>
    <w:p w14:paraId="2CB29D85" w14:textId="5FF50BEA" w:rsidR="00A5343B" w:rsidRPr="000245EB" w:rsidRDefault="00A5343B" w:rsidP="009C6FC7">
      <w:pPr>
        <w:spacing w:after="0" w:line="288" w:lineRule="auto"/>
        <w:ind w:left="720"/>
        <w:rPr>
          <w:lang w:val="da-DK"/>
          <w:rPrChange w:id="7591" w:author="Tran Huan" w:date="2018-11-25T16:08:00Z">
            <w:rPr>
              <w:lang w:val="en-US"/>
            </w:rPr>
          </w:rPrChange>
        </w:rPr>
        <w:pPrChange w:id="7592" w:author="Tran Huan" w:date="2018-12-03T00:36:00Z">
          <w:pPr>
            <w:ind w:left="720"/>
          </w:pPr>
        </w:pPrChange>
      </w:pPr>
      <w:r w:rsidRPr="00D572E8">
        <w:rPr>
          <w:lang w:val="da-DK"/>
          <w:rPrChange w:id="7593" w:author="Tran Huan" w:date="2018-12-03T00:39:00Z">
            <w:rPr>
              <w:lang w:val="en-US"/>
            </w:rPr>
          </w:rPrChange>
        </w:rPr>
        <w:t xml:space="preserve">- </w:t>
      </w:r>
      <w:r w:rsidRPr="00D572E8">
        <w:rPr>
          <w:lang w:val="da-DK"/>
          <w:rPrChange w:id="7594" w:author="Tran Huan" w:date="2018-12-03T00:39:00Z">
            <w:rPr>
              <w:i/>
              <w:lang w:val="en-US"/>
            </w:rPr>
          </w:rPrChange>
        </w:rPr>
        <w:t xml:space="preserve">Có độ tin cậy cao </w:t>
      </w:r>
      <w:r w:rsidR="00536771" w:rsidRPr="00D572E8">
        <w:rPr>
          <w:lang w:val="da-DK"/>
          <w:rPrChange w:id="7595" w:author="Tran Huan" w:date="2018-12-03T00:39:00Z">
            <w:rPr>
              <w:i/>
              <w:lang w:val="en-US"/>
            </w:rPr>
          </w:rPrChange>
        </w:rPr>
        <w:t>và tuân thủ đủ tiêu chuẩn</w:t>
      </w:r>
      <w:r w:rsidR="00536771" w:rsidRPr="00D572E8">
        <w:rPr>
          <w:rPrChange w:id="7596" w:author="Tran Huan" w:date="2018-12-03T00:39:00Z">
            <w:rPr/>
          </w:rPrChange>
        </w:rPr>
        <w:t>:</w:t>
      </w:r>
      <w:r w:rsidR="00536771" w:rsidRPr="00536771">
        <w:t xml:space="preserve"> </w:t>
      </w:r>
      <w:r w:rsidR="00536771" w:rsidRPr="000245EB">
        <w:rPr>
          <w:lang w:val="da-DK"/>
          <w:rPrChange w:id="7597" w:author="Tran Huan" w:date="2018-11-25T16:08:00Z">
            <w:rPr>
              <w:lang w:val="en-US"/>
            </w:rPr>
          </w:rPrChange>
        </w:rPr>
        <w:t>PostgreSQL là một cơ sở dữ liệu với khả năng chịu lỗi cao</w:t>
      </w:r>
      <w:del w:id="7598" w:author="Tran Huan" w:date="2018-12-03T00:39:00Z">
        <w:r w:rsidR="00536771" w:rsidRPr="000245EB" w:rsidDel="00D572E8">
          <w:rPr>
            <w:lang w:val="da-DK"/>
            <w:rPrChange w:id="7599" w:author="Tran Huan" w:date="2018-11-25T16:08:00Z">
              <w:rPr>
                <w:lang w:val="en-US"/>
              </w:rPr>
            </w:rPrChange>
          </w:rPr>
          <w:delText>. Cơ sở đóng góp mã nguồn mở của nó cho phép nó xây dựng mạng hỗ trợ cộng đồng</w:delText>
        </w:r>
      </w:del>
      <w:r w:rsidR="00536771" w:rsidRPr="000245EB">
        <w:rPr>
          <w:lang w:val="da-DK"/>
          <w:rPrChange w:id="7600" w:author="Tran Huan" w:date="2018-11-25T16:08:00Z">
            <w:rPr>
              <w:lang w:val="en-US"/>
            </w:rPr>
          </w:rPrChange>
        </w:rPr>
        <w:t xml:space="preserve">. PostgreSQL tuân thủ ACID và hỗ trợ đầy đủ các khoá ngoại, </w:t>
      </w:r>
      <w:del w:id="7601" w:author="Tran Huan" w:date="2018-12-03T00:39:00Z">
        <w:r w:rsidR="00536771" w:rsidRPr="000245EB" w:rsidDel="00D572E8">
          <w:rPr>
            <w:lang w:val="da-DK"/>
            <w:rPrChange w:id="7602" w:author="Tran Huan" w:date="2018-11-25T16:08:00Z">
              <w:rPr>
                <w:lang w:val="en-US"/>
              </w:rPr>
            </w:rPrChange>
          </w:rPr>
          <w:delText xml:space="preserve">tham gia, </w:delText>
        </w:r>
      </w:del>
      <w:r w:rsidR="00536771" w:rsidRPr="000245EB">
        <w:rPr>
          <w:lang w:val="da-DK"/>
          <w:rPrChange w:id="7603" w:author="Tran Huan" w:date="2018-11-25T16:08:00Z">
            <w:rPr>
              <w:lang w:val="en-US"/>
            </w:rPr>
          </w:rPrChange>
        </w:rPr>
        <w:t>chế độ xem, trình kích hoạt và thủ tục lưu trữ bằng nhiều ngôn ngữ khác nhau.</w:t>
      </w:r>
    </w:p>
    <w:p w14:paraId="71DB085F" w14:textId="53CDC47A" w:rsidR="00536771" w:rsidRPr="000245EB" w:rsidRDefault="00536771" w:rsidP="009C6FC7">
      <w:pPr>
        <w:spacing w:after="0" w:line="288" w:lineRule="auto"/>
        <w:ind w:left="720"/>
        <w:rPr>
          <w:lang w:val="da-DK"/>
          <w:rPrChange w:id="7604" w:author="Tran Huan" w:date="2018-11-25T16:08:00Z">
            <w:rPr>
              <w:lang w:val="en-US"/>
            </w:rPr>
          </w:rPrChange>
        </w:rPr>
        <w:pPrChange w:id="7605" w:author="Tran Huan" w:date="2018-12-03T00:36:00Z">
          <w:pPr>
            <w:ind w:left="720"/>
          </w:pPr>
        </w:pPrChange>
      </w:pPr>
      <w:r w:rsidRPr="00D572E8">
        <w:rPr>
          <w:lang w:val="da-DK"/>
          <w:rPrChange w:id="7606" w:author="Tran Huan" w:date="2018-12-03T00:39:00Z">
            <w:rPr>
              <w:lang w:val="en-US"/>
            </w:rPr>
          </w:rPrChange>
        </w:rPr>
        <w:t xml:space="preserve">- </w:t>
      </w:r>
      <w:r w:rsidRPr="00D572E8">
        <w:rPr>
          <w:lang w:val="da-DK"/>
          <w:rPrChange w:id="7607" w:author="Tran Huan" w:date="2018-12-03T00:39:00Z">
            <w:rPr>
              <w:i/>
              <w:lang w:val="en-US"/>
            </w:rPr>
          </w:rPrChange>
        </w:rPr>
        <w:t>Mã nguồn mở:</w:t>
      </w:r>
      <w:r w:rsidRPr="000245EB">
        <w:rPr>
          <w:lang w:val="da-DK"/>
          <w:rPrChange w:id="7608" w:author="Tran Huan" w:date="2018-11-25T16:08:00Z">
            <w:rPr>
              <w:lang w:val="en-US"/>
            </w:rPr>
          </w:rPrChange>
        </w:rPr>
        <w:t xml:space="preserve"> Mã nguồn PostgreSQL có sẵn dưới giấy phép mã nguồn mở, cho phép </w:t>
      </w:r>
      <w:del w:id="7609" w:author="Tran Huan" w:date="2018-12-03T00:39:00Z">
        <w:r w:rsidRPr="000245EB" w:rsidDel="00D572E8">
          <w:rPr>
            <w:lang w:val="da-DK"/>
            <w:rPrChange w:id="7610" w:author="Tran Huan" w:date="2018-11-25T16:08:00Z">
              <w:rPr>
                <w:lang w:val="en-US"/>
              </w:rPr>
            </w:rPrChange>
          </w:rPr>
          <w:delText xml:space="preserve">bạn </w:delText>
        </w:r>
      </w:del>
      <w:ins w:id="7611" w:author="Tran Huan" w:date="2018-12-03T00:40:00Z">
        <w:r w:rsidR="00D572E8">
          <w:rPr>
            <w:lang w:val="da-DK"/>
          </w:rPr>
          <w:t>người dùng</w:t>
        </w:r>
      </w:ins>
      <w:ins w:id="7612" w:author="Tran Huan" w:date="2018-12-03T00:39:00Z">
        <w:r w:rsidR="00D572E8" w:rsidRPr="000245EB">
          <w:rPr>
            <w:lang w:val="da-DK"/>
            <w:rPrChange w:id="7613" w:author="Tran Huan" w:date="2018-11-25T16:08:00Z">
              <w:rPr>
                <w:lang w:val="en-US"/>
              </w:rPr>
            </w:rPrChange>
          </w:rPr>
          <w:t xml:space="preserve"> </w:t>
        </w:r>
      </w:ins>
      <w:r w:rsidRPr="000245EB">
        <w:rPr>
          <w:lang w:val="da-DK"/>
          <w:rPrChange w:id="7614" w:author="Tran Huan" w:date="2018-11-25T16:08:00Z">
            <w:rPr>
              <w:lang w:val="en-US"/>
            </w:rPr>
          </w:rPrChange>
        </w:rPr>
        <w:t xml:space="preserve">tự do sử dụng, sửa đổi và thực hiện nó </w:t>
      </w:r>
      <w:del w:id="7615" w:author="Tran Huan" w:date="2018-12-03T00:40:00Z">
        <w:r w:rsidRPr="000245EB" w:rsidDel="00D572E8">
          <w:rPr>
            <w:lang w:val="da-DK"/>
            <w:rPrChange w:id="7616" w:author="Tran Huan" w:date="2018-11-25T16:08:00Z">
              <w:rPr>
                <w:lang w:val="en-US"/>
              </w:rPr>
            </w:rPrChange>
          </w:rPr>
          <w:delText xml:space="preserve">như </w:delText>
        </w:r>
      </w:del>
      <w:ins w:id="7617" w:author="Tran Huan" w:date="2018-12-03T00:40:00Z">
        <w:r w:rsidR="00D572E8">
          <w:rPr>
            <w:lang w:val="da-DK"/>
          </w:rPr>
          <w:t>nếu</w:t>
        </w:r>
        <w:r w:rsidR="00D572E8" w:rsidRPr="000245EB">
          <w:rPr>
            <w:lang w:val="da-DK"/>
            <w:rPrChange w:id="7618" w:author="Tran Huan" w:date="2018-11-25T16:08:00Z">
              <w:rPr>
                <w:lang w:val="en-US"/>
              </w:rPr>
            </w:rPrChange>
          </w:rPr>
          <w:t xml:space="preserve"> </w:t>
        </w:r>
      </w:ins>
      <w:del w:id="7619" w:author="Tran Huan" w:date="2018-12-03T00:40:00Z">
        <w:r w:rsidRPr="000245EB" w:rsidDel="00D572E8">
          <w:rPr>
            <w:lang w:val="da-DK"/>
            <w:rPrChange w:id="7620" w:author="Tran Huan" w:date="2018-11-25T16:08:00Z">
              <w:rPr>
                <w:lang w:val="en-US"/>
              </w:rPr>
            </w:rPrChange>
          </w:rPr>
          <w:delText xml:space="preserve">bạn </w:delText>
        </w:r>
      </w:del>
      <w:ins w:id="7621" w:author="Tran Huan" w:date="2018-12-03T00:40:00Z">
        <w:r w:rsidR="00D572E8">
          <w:rPr>
            <w:lang w:val="da-DK"/>
          </w:rPr>
          <w:t>người dùng</w:t>
        </w:r>
        <w:r w:rsidR="00D572E8" w:rsidRPr="000245EB">
          <w:rPr>
            <w:lang w:val="da-DK"/>
            <w:rPrChange w:id="7622" w:author="Tran Huan" w:date="2018-11-25T16:08:00Z">
              <w:rPr>
                <w:lang w:val="en-US"/>
              </w:rPr>
            </w:rPrChange>
          </w:rPr>
          <w:t xml:space="preserve"> </w:t>
        </w:r>
      </w:ins>
      <w:r w:rsidRPr="000245EB">
        <w:rPr>
          <w:lang w:val="da-DK"/>
          <w:rPrChange w:id="7623" w:author="Tran Huan" w:date="2018-11-25T16:08:00Z">
            <w:rPr>
              <w:lang w:val="en-US"/>
            </w:rPr>
          </w:rPrChange>
        </w:rPr>
        <w:t>thấy phù hợp</w:t>
      </w:r>
      <w:del w:id="7624" w:author="Tran Huan" w:date="2018-12-03T00:40:00Z">
        <w:r w:rsidRPr="000245EB" w:rsidDel="00D572E8">
          <w:rPr>
            <w:lang w:val="da-DK"/>
            <w:rPrChange w:id="7625" w:author="Tran Huan" w:date="2018-11-25T16:08:00Z">
              <w:rPr>
                <w:lang w:val="en-US"/>
              </w:rPr>
            </w:rPrChange>
          </w:rPr>
          <w:delText>, miễn phí</w:delText>
        </w:r>
      </w:del>
      <w:r w:rsidRPr="000245EB">
        <w:rPr>
          <w:lang w:val="da-DK"/>
          <w:rPrChange w:id="7626" w:author="Tran Huan" w:date="2018-11-25T16:08:00Z">
            <w:rPr>
              <w:lang w:val="en-US"/>
            </w:rPr>
          </w:rPrChange>
        </w:rPr>
        <w:t>. PostgreSQL</w:t>
      </w:r>
      <w:ins w:id="7627" w:author="Tran Huan" w:date="2018-12-03T00:40:00Z">
        <w:r w:rsidR="00D572E8">
          <w:rPr>
            <w:lang w:val="da-DK"/>
          </w:rPr>
          <w:t xml:space="preserve"> là miễn phí,</w:t>
        </w:r>
      </w:ins>
      <w:r w:rsidRPr="000245EB">
        <w:rPr>
          <w:lang w:val="da-DK"/>
          <w:rPrChange w:id="7628" w:author="Tran Huan" w:date="2018-11-25T16:08:00Z">
            <w:rPr>
              <w:lang w:val="en-US"/>
            </w:rPr>
          </w:rPrChange>
        </w:rPr>
        <w:t xml:space="preserve"> không có chi phí bản quyền, giúp loại bỏ rủi ro cho việc triển khai quá mức. </w:t>
      </w:r>
    </w:p>
    <w:p w14:paraId="7D7F41E7" w14:textId="4C9FA09C" w:rsidR="00536771" w:rsidRPr="006F12F5" w:rsidRDefault="00536771" w:rsidP="009C6FC7">
      <w:pPr>
        <w:pStyle w:val="Heading2"/>
        <w:spacing w:line="288" w:lineRule="auto"/>
        <w:rPr>
          <w:vertAlign w:val="superscript"/>
        </w:rPr>
        <w:pPrChange w:id="7629" w:author="Tran Huan" w:date="2018-12-03T00:36:00Z">
          <w:pPr>
            <w:pStyle w:val="Heading2"/>
          </w:pPr>
        </w:pPrChange>
      </w:pPr>
      <w:del w:id="7630" w:author="Tran Huan" w:date="2018-12-03T00:41:00Z">
        <w:r w:rsidDel="00D572E8">
          <w:delText xml:space="preserve">Tìm hiểu về </w:delText>
        </w:r>
      </w:del>
      <w:bookmarkStart w:id="7631" w:name="_Toc531580862"/>
      <w:r>
        <w:t>JSON Web Token</w:t>
      </w:r>
      <w:r w:rsidR="006F12F5">
        <w:t xml:space="preserve"> </w:t>
      </w:r>
      <w:r w:rsidR="006F12F5">
        <w:rPr>
          <w:vertAlign w:val="superscript"/>
        </w:rPr>
        <w:t>[6]</w:t>
      </w:r>
      <w:bookmarkEnd w:id="7631"/>
    </w:p>
    <w:p w14:paraId="3F856DDD" w14:textId="6116344D" w:rsidR="00536771" w:rsidRPr="000245EB" w:rsidDel="008C4FEF" w:rsidRDefault="00536771" w:rsidP="008C4FEF">
      <w:pPr>
        <w:spacing w:after="0" w:line="288" w:lineRule="auto"/>
        <w:ind w:left="90"/>
        <w:contextualSpacing/>
        <w:rPr>
          <w:del w:id="7632" w:author="Tran Huan" w:date="2018-12-03T00:42:00Z"/>
          <w:b/>
          <w:rPrChange w:id="7633" w:author="Tran Huan" w:date="2018-11-25T16:08:00Z">
            <w:rPr>
              <w:del w:id="7634" w:author="Tran Huan" w:date="2018-12-03T00:42:00Z"/>
              <w:b/>
              <w:lang w:val="en-US"/>
            </w:rPr>
          </w:rPrChange>
        </w:rPr>
        <w:pPrChange w:id="7635" w:author="Tran Huan" w:date="2018-12-03T00:48:00Z">
          <w:pPr>
            <w:spacing w:line="360" w:lineRule="auto"/>
            <w:ind w:firstLine="720"/>
          </w:pPr>
        </w:pPrChange>
      </w:pPr>
      <w:del w:id="7636" w:author="Tran Huan" w:date="2018-12-03T00:42:00Z">
        <w:r w:rsidRPr="000245EB" w:rsidDel="008C4FEF">
          <w:rPr>
            <w:b/>
            <w:rPrChange w:id="7637" w:author="Tran Huan" w:date="2018-11-25T16:08:00Z">
              <w:rPr>
                <w:b/>
                <w:lang w:val="en-US"/>
              </w:rPr>
            </w:rPrChange>
          </w:rPr>
          <w:delText>Giới thiệu:</w:delText>
        </w:r>
      </w:del>
    </w:p>
    <w:p w14:paraId="47A2DFCA" w14:textId="0AF2A9D6" w:rsidR="008C4FEF" w:rsidRDefault="008C4FEF" w:rsidP="008C4FEF">
      <w:pPr>
        <w:ind w:left="90"/>
        <w:rPr>
          <w:ins w:id="7638" w:author="Tran Huan" w:date="2018-12-03T00:48:00Z"/>
        </w:rPr>
        <w:pPrChange w:id="7639" w:author="Tran Huan" w:date="2018-12-03T00:48:00Z">
          <w:pPr>
            <w:ind w:left="90" w:firstLine="572"/>
          </w:pPr>
        </w:pPrChange>
      </w:pPr>
      <w:ins w:id="7640" w:author="Tran Huan" w:date="2018-12-03T00:48:00Z">
        <w:r w:rsidRPr="00CF739D">
          <w:t>JSON Web Token (JWT) là 1 tiêu chuẩn mở (RFC 7519) định nghĩa cách thức truyền tin an toàn giữa các thành viên bằng 1 đối tượng JSON. Thông tin này có thể được xác thực và đánh dấu tin cậy nhờ vào "chữ ký" của nó. Trong đó chuỗi Token phải có 3 phần là header, phần payload và phần signature được ngăn bằng dấu “.”.</w:t>
        </w:r>
        <w:r w:rsidRPr="00C72765">
          <w:t xml:space="preserve"> </w:t>
        </w:r>
        <w:r w:rsidRPr="00CF739D">
          <w:t>Phần chữ ký của JWT sẽ được mã hóa lại bằng HMAC hoặc RSA.</w:t>
        </w:r>
      </w:ins>
    </w:p>
    <w:p w14:paraId="10FB5D67" w14:textId="77777777" w:rsidR="008C4FEF" w:rsidRDefault="008C4FEF" w:rsidP="008C4FEF">
      <w:pPr>
        <w:keepNext/>
        <w:ind w:left="90"/>
        <w:rPr>
          <w:ins w:id="7641" w:author="Tran Huan" w:date="2018-12-03T00:48:00Z"/>
        </w:rPr>
        <w:pPrChange w:id="7642" w:author="Tran Huan" w:date="2018-12-03T00:48:00Z">
          <w:pPr>
            <w:ind w:left="90"/>
          </w:pPr>
        </w:pPrChange>
      </w:pPr>
      <w:ins w:id="7643" w:author="Tran Huan" w:date="2018-12-03T00:48:00Z">
        <w:r w:rsidRPr="00CF739D">
          <w:rPr>
            <w:noProof/>
            <w:lang w:val="en-US"/>
          </w:rPr>
          <w:drawing>
            <wp:inline distT="0" distB="0" distL="0" distR="0" wp14:anchorId="003D82A8" wp14:editId="52CA1230">
              <wp:extent cx="5261694" cy="1586743"/>
              <wp:effectExtent l="0" t="0" r="0" b="0"/>
              <wp:docPr id="87" name="Picture 87" descr="mÃ´ hÃ¬nh 1 json web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Ã´ hÃ¬nh 1 json web token"/>
                      <pic:cNvPicPr>
                        <a:picLocks noChangeAspect="1" noChangeArrowheads="1"/>
                      </pic:cNvPicPr>
                    </pic:nvPicPr>
                    <pic:blipFill rotWithShape="1">
                      <a:blip r:embed="rId46">
                        <a:extLst>
                          <a:ext uri="{28A0092B-C50C-407E-A947-70E740481C1C}">
                            <a14:useLocalDpi xmlns:a14="http://schemas.microsoft.com/office/drawing/2010/main" val="0"/>
                          </a:ext>
                        </a:extLst>
                      </a:blip>
                      <a:srcRect l="3403" t="43598" r="2254" b="16486"/>
                      <a:stretch/>
                    </pic:blipFill>
                    <pic:spPr bwMode="auto">
                      <a:xfrm>
                        <a:off x="0" y="0"/>
                        <a:ext cx="5264058" cy="1587456"/>
                      </a:xfrm>
                      <a:prstGeom prst="rect">
                        <a:avLst/>
                      </a:prstGeom>
                      <a:noFill/>
                      <a:ln>
                        <a:noFill/>
                      </a:ln>
                      <a:extLst>
                        <a:ext uri="{53640926-AAD7-44D8-BBD7-CCE9431645EC}">
                          <a14:shadowObscured xmlns:a14="http://schemas.microsoft.com/office/drawing/2010/main"/>
                        </a:ext>
                      </a:extLst>
                    </pic:spPr>
                  </pic:pic>
                </a:graphicData>
              </a:graphic>
            </wp:inline>
          </w:drawing>
        </w:r>
      </w:ins>
    </w:p>
    <w:p w14:paraId="1A6A4066" w14:textId="2A957670" w:rsidR="008C4FEF" w:rsidRPr="008C4FEF" w:rsidRDefault="008C4FEF" w:rsidP="00F72AE0">
      <w:pPr>
        <w:pStyle w:val="Caption"/>
        <w:rPr>
          <w:ins w:id="7644" w:author="Tran Huan" w:date="2018-12-03T00:48:00Z"/>
          <w:i/>
          <w:rPrChange w:id="7645" w:author="Tran Huan" w:date="2018-12-03T00:48:00Z">
            <w:rPr>
              <w:ins w:id="7646" w:author="Tran Huan" w:date="2018-12-03T00:48:00Z"/>
            </w:rPr>
          </w:rPrChange>
        </w:rPr>
        <w:pPrChange w:id="7647" w:author="Tran Huan" w:date="2018-12-03T02:05:00Z">
          <w:pPr>
            <w:ind w:left="90" w:firstLine="572"/>
          </w:pPr>
        </w:pPrChange>
      </w:pPr>
      <w:bookmarkStart w:id="7648" w:name="_Toc531584460"/>
      <w:ins w:id="7649" w:author="Tran Huan" w:date="2018-12-03T00:48:00Z">
        <w:r>
          <w:t xml:space="preserve">Hình </w:t>
        </w:r>
      </w:ins>
      <w:ins w:id="7650" w:author="Tran Huan" w:date="2018-12-03T02:05:00Z">
        <w:r w:rsidR="00F72AE0">
          <w:fldChar w:fldCharType="begin"/>
        </w:r>
        <w:r w:rsidR="00F72AE0">
          <w:instrText xml:space="preserve"> STYLEREF 1 \s </w:instrText>
        </w:r>
      </w:ins>
      <w:r w:rsidR="00F72AE0">
        <w:fldChar w:fldCharType="separate"/>
      </w:r>
      <w:r w:rsidR="00F72AE0">
        <w:rPr>
          <w:noProof/>
        </w:rPr>
        <w:t>2</w:t>
      </w:r>
      <w:ins w:id="7651"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7652" w:author="Tran Huan" w:date="2018-12-03T02:05:00Z">
        <w:r w:rsidR="00F72AE0">
          <w:rPr>
            <w:noProof/>
          </w:rPr>
          <w:t>4</w:t>
        </w:r>
        <w:r w:rsidR="00F72AE0">
          <w:fldChar w:fldCharType="end"/>
        </w:r>
      </w:ins>
      <w:ins w:id="7653" w:author="Tran Huan" w:date="2018-12-03T00:48:00Z">
        <w:r w:rsidRPr="008C4FEF">
          <w:rPr>
            <w:i/>
            <w:rPrChange w:id="7654" w:author="Tran Huan" w:date="2018-12-03T00:48:00Z">
              <w:rPr>
                <w:i/>
                <w:lang w:val="en-US"/>
              </w:rPr>
            </w:rPrChange>
          </w:rPr>
          <w:t xml:space="preserve"> </w:t>
        </w:r>
        <w:r w:rsidRPr="008C4FEF">
          <w:rPr>
            <w:i/>
            <w:rPrChange w:id="7655" w:author="Tran Huan" w:date="2018-12-03T00:48:00Z">
              <w:rPr/>
            </w:rPrChange>
          </w:rPr>
          <w:t>Các thành phần JWT cần có</w:t>
        </w:r>
        <w:bookmarkEnd w:id="7648"/>
      </w:ins>
    </w:p>
    <w:p w14:paraId="5494BC63" w14:textId="0D671BD1" w:rsidR="006F12F5" w:rsidRPr="000245EB" w:rsidDel="008C4FEF" w:rsidRDefault="006F12F5" w:rsidP="008C4FEF">
      <w:pPr>
        <w:spacing w:after="0" w:line="288" w:lineRule="auto"/>
        <w:contextualSpacing/>
        <w:rPr>
          <w:del w:id="7656" w:author="Tran Huan" w:date="2018-12-03T00:48:00Z"/>
          <w:rPrChange w:id="7657" w:author="Tran Huan" w:date="2018-11-25T16:08:00Z">
            <w:rPr>
              <w:del w:id="7658" w:author="Tran Huan" w:date="2018-12-03T00:48:00Z"/>
              <w:lang w:val="en-US"/>
            </w:rPr>
          </w:rPrChange>
        </w:rPr>
        <w:pPrChange w:id="7659" w:author="Tran Huan" w:date="2018-12-03T00:46:00Z">
          <w:pPr>
            <w:ind w:firstLine="720"/>
          </w:pPr>
        </w:pPrChange>
      </w:pPr>
      <w:del w:id="7660" w:author="Tran Huan" w:date="2018-12-03T00:48:00Z">
        <w:r w:rsidRPr="000245EB" w:rsidDel="008C4FEF">
          <w:rPr>
            <w:rPrChange w:id="7661" w:author="Tran Huan" w:date="2018-11-25T16:08:00Z">
              <w:rPr>
                <w:lang w:val="en-US"/>
              </w:rPr>
            </w:rPrChange>
          </w:rPr>
          <w:delText>JWT là một phương tiện đại diện cho các yêu cầu chuyển giao giữa hai bên Client – Server, các thông tin trong chuỗi JWT được định dạng bằng JSON. Trong đó chuỗi Token phải có 3 phần là header, phần payload và phần signature được ngăn bằng dấu “.”</w:delText>
        </w:r>
        <w:r w:rsidR="00275AF6" w:rsidRPr="000245EB" w:rsidDel="008C4FEF">
          <w:rPr>
            <w:rPrChange w:id="7662" w:author="Tran Huan" w:date="2018-11-25T16:08:00Z">
              <w:rPr>
                <w:lang w:val="en-US"/>
              </w:rPr>
            </w:rPrChange>
          </w:rPr>
          <w:delText>.</w:delText>
        </w:r>
      </w:del>
    </w:p>
    <w:p w14:paraId="3380F75A" w14:textId="2EF958C4" w:rsidR="006F12F5" w:rsidRDefault="006F12F5" w:rsidP="008C4FEF">
      <w:pPr>
        <w:spacing w:after="0" w:line="288" w:lineRule="auto"/>
        <w:ind w:firstLine="720"/>
        <w:contextualSpacing/>
        <w:rPr>
          <w:b/>
          <w:lang w:val="da-DK"/>
        </w:rPr>
        <w:pPrChange w:id="7663" w:author="Tran Huan" w:date="2018-12-03T00:46:00Z">
          <w:pPr>
            <w:spacing w:line="360" w:lineRule="auto"/>
            <w:ind w:firstLine="720"/>
          </w:pPr>
        </w:pPrChange>
      </w:pPr>
      <w:r w:rsidRPr="00B04AB8">
        <w:rPr>
          <w:b/>
          <w:lang w:val="da-DK"/>
        </w:rPr>
        <w:t>Đặc điểm</w:t>
      </w:r>
      <w:ins w:id="7664" w:author="Tran Huan" w:date="2018-12-03T00:46:00Z">
        <w:r w:rsidR="008C4FEF">
          <w:rPr>
            <w:b/>
            <w:lang w:val="da-DK"/>
          </w:rPr>
          <w:t xml:space="preserve"> của </w:t>
        </w:r>
      </w:ins>
      <w:ins w:id="7665" w:author="Tran Huan" w:date="2018-12-03T00:54:00Z">
        <w:r w:rsidR="003227E5" w:rsidRPr="00920004">
          <w:rPr>
            <w:b/>
            <w:lang w:val="da-DK"/>
          </w:rPr>
          <w:t>JSON Web Token</w:t>
        </w:r>
        <w:r w:rsidR="003227E5">
          <w:rPr>
            <w:b/>
            <w:lang w:val="da-DK"/>
          </w:rPr>
          <w:t>:</w:t>
        </w:r>
      </w:ins>
      <w:del w:id="7666" w:author="Tran Huan" w:date="2018-12-03T00:46:00Z">
        <w:r w:rsidRPr="00B04AB8" w:rsidDel="008C4FEF">
          <w:rPr>
            <w:b/>
            <w:lang w:val="da-DK"/>
          </w:rPr>
          <w:delText>:</w:delText>
        </w:r>
      </w:del>
    </w:p>
    <w:p w14:paraId="4FB057EB" w14:textId="5FCEDFFD" w:rsidR="00A77377" w:rsidRDefault="00A77377" w:rsidP="008C4FEF">
      <w:pPr>
        <w:spacing w:after="0" w:line="288" w:lineRule="auto"/>
        <w:ind w:firstLine="720"/>
        <w:contextualSpacing/>
        <w:rPr>
          <w:lang w:val="da-DK"/>
        </w:rPr>
        <w:pPrChange w:id="7667" w:author="Tran Huan" w:date="2018-12-03T00:46:00Z">
          <w:pPr>
            <w:ind w:firstLine="720"/>
          </w:pPr>
        </w:pPrChange>
      </w:pPr>
      <w:r w:rsidRPr="00A77377">
        <w:rPr>
          <w:lang w:val="da-DK"/>
        </w:rPr>
        <w:t>JWT có ưu điểm là mã hóa được nhiều thông tin. JWT gửi cho client mà không cần lưu phía server, nên không như một số giải pháp cũ là lưu session phía server và dùng 1 key gửi client, sau đó nhận key và kiểm tra session để xác thực và quyền.</w:t>
      </w:r>
    </w:p>
    <w:p w14:paraId="2863B326" w14:textId="67DA915F" w:rsidR="006F12F5" w:rsidRDefault="00A77377" w:rsidP="008C4FEF">
      <w:pPr>
        <w:spacing w:after="0" w:line="288" w:lineRule="auto"/>
        <w:ind w:firstLine="720"/>
        <w:contextualSpacing/>
        <w:rPr>
          <w:lang w:val="da-DK"/>
        </w:rPr>
        <w:pPrChange w:id="7668" w:author="Tran Huan" w:date="2018-12-03T00:46:00Z">
          <w:pPr>
            <w:ind w:firstLine="720"/>
          </w:pPr>
        </w:pPrChange>
      </w:pPr>
      <w:r>
        <w:rPr>
          <w:lang w:val="da-DK"/>
        </w:rPr>
        <w:t>Kịch khi sử dụng JWT thường diễn ra theo các trường hợp:</w:t>
      </w:r>
    </w:p>
    <w:p w14:paraId="7B233092" w14:textId="0C74501B" w:rsidR="00A77377" w:rsidRPr="00A77377" w:rsidRDefault="00A77377" w:rsidP="008C4FEF">
      <w:pPr>
        <w:spacing w:after="0" w:line="288" w:lineRule="auto"/>
        <w:ind w:left="360"/>
        <w:contextualSpacing/>
        <w:rPr>
          <w:lang w:val="da-DK"/>
        </w:rPr>
        <w:pPrChange w:id="7669" w:author="Tran Huan" w:date="2018-12-03T00:46:00Z">
          <w:pPr>
            <w:ind w:left="360"/>
          </w:pPr>
        </w:pPrChange>
      </w:pPr>
      <w:r w:rsidRPr="00A77377">
        <w:rPr>
          <w:lang w:val="da-DK"/>
        </w:rPr>
        <w:tab/>
      </w:r>
      <w:r>
        <w:rPr>
          <w:lang w:val="da-DK"/>
        </w:rPr>
        <w:t xml:space="preserve">- </w:t>
      </w:r>
      <w:r w:rsidRPr="00A77377">
        <w:rPr>
          <w:lang w:val="da-DK"/>
        </w:rPr>
        <w:t>Truy cập không xác thực sẽ báo lỗi</w:t>
      </w:r>
      <w:r>
        <w:rPr>
          <w:lang w:val="da-DK"/>
        </w:rPr>
        <w:t xml:space="preserve">. </w:t>
      </w:r>
      <w:r w:rsidRPr="00A77377">
        <w:rPr>
          <w:lang w:val="da-DK"/>
        </w:rPr>
        <w:t>Yêu cầu xác thực server sẽ xác thực và mã hóa thông tin cần thiết cho lần giải mã sau, rồi trả về token (ở đây là JSON Web Token)</w:t>
      </w:r>
      <w:r>
        <w:rPr>
          <w:lang w:val="da-DK"/>
        </w:rPr>
        <w:t>.</w:t>
      </w:r>
    </w:p>
    <w:p w14:paraId="6E378FE4" w14:textId="6B16CFD9" w:rsidR="00C72A3D" w:rsidRDefault="00A77377" w:rsidP="008C4FEF">
      <w:pPr>
        <w:spacing w:after="0" w:line="288" w:lineRule="auto"/>
        <w:ind w:left="360" w:firstLine="360"/>
        <w:contextualSpacing/>
        <w:rPr>
          <w:lang w:val="da-DK"/>
        </w:rPr>
        <w:pPrChange w:id="7670" w:author="Tran Huan" w:date="2018-12-03T00:46:00Z">
          <w:pPr>
            <w:ind w:left="360" w:firstLine="360"/>
          </w:pPr>
        </w:pPrChange>
      </w:pPr>
      <w:r>
        <w:rPr>
          <w:lang w:val="da-DK"/>
        </w:rPr>
        <w:t xml:space="preserve">- </w:t>
      </w:r>
      <w:r w:rsidRPr="00A77377">
        <w:rPr>
          <w:lang w:val="da-DK"/>
        </w:rPr>
        <w:t>Truy cập xác thực sẽ luôn kèm token trong header, hoặc phương thức POST, hoặc trên URL. Phía server sẽ giải mã JWT token nhận được và kiểm tra những yêu cầu như user, role, permission (tùy trường hợp) có trong payload của JWT.</w:t>
      </w:r>
    </w:p>
    <w:p w14:paraId="6530A3BA" w14:textId="3F266B94" w:rsidR="00C72A3D" w:rsidRPr="00C72A3D" w:rsidDel="00096943" w:rsidRDefault="00C72A3D" w:rsidP="003227E5">
      <w:pPr>
        <w:pStyle w:val="Heading2"/>
        <w:spacing w:line="288" w:lineRule="auto"/>
        <w:contextualSpacing/>
        <w:rPr>
          <w:del w:id="7671" w:author="Tran Huan" w:date="2018-11-25T21:58:00Z"/>
          <w:vertAlign w:val="superscript"/>
        </w:rPr>
        <w:pPrChange w:id="7672" w:author="Tran Huan" w:date="2018-12-03T00:55:00Z">
          <w:pPr>
            <w:pStyle w:val="Heading2"/>
          </w:pPr>
        </w:pPrChange>
      </w:pPr>
      <w:del w:id="7673" w:author="Tran Huan" w:date="2018-11-25T21:58:00Z">
        <w:r w:rsidDel="00096943">
          <w:delText xml:space="preserve">Tìm hiểu về ReactJS </w:delText>
        </w:r>
        <w:r w:rsidDel="00096943">
          <w:rPr>
            <w:vertAlign w:val="superscript"/>
          </w:rPr>
          <w:delText>[7]</w:delText>
        </w:r>
        <w:bookmarkStart w:id="7674" w:name="_Toc531003419"/>
        <w:bookmarkStart w:id="7675" w:name="_Toc531005336"/>
        <w:bookmarkStart w:id="7676" w:name="_Toc531569536"/>
        <w:bookmarkStart w:id="7677" w:name="_Toc531573384"/>
        <w:bookmarkStart w:id="7678" w:name="_Toc531577125"/>
        <w:bookmarkStart w:id="7679" w:name="_Toc531580863"/>
        <w:bookmarkEnd w:id="7674"/>
        <w:bookmarkEnd w:id="7675"/>
        <w:bookmarkEnd w:id="7676"/>
        <w:bookmarkEnd w:id="7677"/>
        <w:bookmarkEnd w:id="7678"/>
        <w:bookmarkEnd w:id="7679"/>
      </w:del>
    </w:p>
    <w:p w14:paraId="2CDC40DD" w14:textId="49B8E219" w:rsidR="00C72A3D" w:rsidDel="00096943" w:rsidRDefault="00C72A3D" w:rsidP="003227E5">
      <w:pPr>
        <w:spacing w:after="0" w:line="288" w:lineRule="auto"/>
        <w:ind w:firstLine="720"/>
        <w:contextualSpacing/>
        <w:rPr>
          <w:del w:id="7680" w:author="Tran Huan" w:date="2018-11-25T21:58:00Z"/>
          <w:b/>
          <w:lang w:val="en-US"/>
        </w:rPr>
        <w:pPrChange w:id="7681" w:author="Tran Huan" w:date="2018-12-03T00:55:00Z">
          <w:pPr>
            <w:spacing w:line="360" w:lineRule="auto"/>
            <w:ind w:firstLine="720"/>
          </w:pPr>
        </w:pPrChange>
      </w:pPr>
      <w:del w:id="7682" w:author="Tran Huan" w:date="2018-11-25T21:58:00Z">
        <w:r w:rsidRPr="00B04AB8" w:rsidDel="00096943">
          <w:rPr>
            <w:b/>
            <w:lang w:val="en-US"/>
          </w:rPr>
          <w:delText>Giới thiệu:</w:delText>
        </w:r>
        <w:bookmarkStart w:id="7683" w:name="_Toc531003420"/>
        <w:bookmarkStart w:id="7684" w:name="_Toc531005337"/>
        <w:bookmarkStart w:id="7685" w:name="_Toc531569537"/>
        <w:bookmarkStart w:id="7686" w:name="_Toc531573385"/>
        <w:bookmarkStart w:id="7687" w:name="_Toc531577126"/>
        <w:bookmarkStart w:id="7688" w:name="_Toc531580864"/>
        <w:bookmarkEnd w:id="7683"/>
        <w:bookmarkEnd w:id="7684"/>
        <w:bookmarkEnd w:id="7685"/>
        <w:bookmarkEnd w:id="7686"/>
        <w:bookmarkEnd w:id="7687"/>
        <w:bookmarkEnd w:id="7688"/>
      </w:del>
    </w:p>
    <w:p w14:paraId="69FB969D" w14:textId="56681D76" w:rsidR="00A77377" w:rsidDel="00096943" w:rsidRDefault="00C72A3D" w:rsidP="003227E5">
      <w:pPr>
        <w:spacing w:after="0" w:line="288" w:lineRule="auto"/>
        <w:ind w:firstLine="720"/>
        <w:contextualSpacing/>
        <w:rPr>
          <w:del w:id="7689" w:author="Tran Huan" w:date="2018-11-25T21:58:00Z"/>
          <w:lang w:val="da-DK"/>
        </w:rPr>
        <w:pPrChange w:id="7690" w:author="Tran Huan" w:date="2018-12-03T00:55:00Z">
          <w:pPr>
            <w:ind w:firstLine="720"/>
          </w:pPr>
        </w:pPrChange>
      </w:pPr>
      <w:del w:id="7691" w:author="Tran Huan" w:date="2018-11-25T21:58:00Z">
        <w:r w:rsidRPr="00C72A3D" w:rsidDel="00096943">
          <w:rPr>
            <w:lang w:val="da-DK"/>
          </w:rPr>
          <w:delText xml:space="preserve">React là một thư viện UI phát triển tại Facebook để hỗ trợ việc xây dựng những thành phần (components) UI có tính tương tác cao, có trạng thái và có thể sử dụng lại được. </w:delText>
        </w:r>
        <w:r w:rsidR="00AB661F" w:rsidRPr="00AB661F" w:rsidDel="00096943">
          <w:rPr>
            <w:lang w:val="da-DK"/>
          </w:rPr>
          <w:delTex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delText>
        </w:r>
        <w:bookmarkStart w:id="7692" w:name="_Toc531003421"/>
        <w:bookmarkStart w:id="7693" w:name="_Toc531005338"/>
        <w:bookmarkStart w:id="7694" w:name="_Toc531569538"/>
        <w:bookmarkStart w:id="7695" w:name="_Toc531573386"/>
        <w:bookmarkStart w:id="7696" w:name="_Toc531577127"/>
        <w:bookmarkStart w:id="7697" w:name="_Toc531580865"/>
        <w:bookmarkEnd w:id="7692"/>
        <w:bookmarkEnd w:id="7693"/>
        <w:bookmarkEnd w:id="7694"/>
        <w:bookmarkEnd w:id="7695"/>
        <w:bookmarkEnd w:id="7696"/>
        <w:bookmarkEnd w:id="7697"/>
      </w:del>
    </w:p>
    <w:p w14:paraId="64ADF050" w14:textId="1760D69B" w:rsidR="00CD33E1" w:rsidDel="00096943" w:rsidRDefault="00CD33E1" w:rsidP="003227E5">
      <w:pPr>
        <w:spacing w:after="0" w:line="288" w:lineRule="auto"/>
        <w:ind w:firstLine="720"/>
        <w:contextualSpacing/>
        <w:rPr>
          <w:del w:id="7698" w:author="Tran Huan" w:date="2018-11-25T21:58:00Z"/>
          <w:b/>
          <w:lang w:val="da-DK"/>
        </w:rPr>
        <w:pPrChange w:id="7699" w:author="Tran Huan" w:date="2018-12-03T00:55:00Z">
          <w:pPr>
            <w:spacing w:line="360" w:lineRule="auto"/>
            <w:ind w:firstLine="720"/>
          </w:pPr>
        </w:pPrChange>
      </w:pPr>
      <w:del w:id="7700" w:author="Tran Huan" w:date="2018-11-25T21:58:00Z">
        <w:r w:rsidRPr="00B04AB8" w:rsidDel="00096943">
          <w:rPr>
            <w:b/>
            <w:lang w:val="da-DK"/>
          </w:rPr>
          <w:delText>Đặc điểm:</w:delText>
        </w:r>
        <w:bookmarkStart w:id="7701" w:name="_Toc531003422"/>
        <w:bookmarkStart w:id="7702" w:name="_Toc531005339"/>
        <w:bookmarkStart w:id="7703" w:name="_Toc531569539"/>
        <w:bookmarkStart w:id="7704" w:name="_Toc531573387"/>
        <w:bookmarkStart w:id="7705" w:name="_Toc531577128"/>
        <w:bookmarkStart w:id="7706" w:name="_Toc531580866"/>
        <w:bookmarkEnd w:id="7701"/>
        <w:bookmarkEnd w:id="7702"/>
        <w:bookmarkEnd w:id="7703"/>
        <w:bookmarkEnd w:id="7704"/>
        <w:bookmarkEnd w:id="7705"/>
        <w:bookmarkEnd w:id="7706"/>
      </w:del>
    </w:p>
    <w:p w14:paraId="3F11F795" w14:textId="7D3D04F1" w:rsidR="00753680" w:rsidDel="00096943" w:rsidRDefault="00753680" w:rsidP="003227E5">
      <w:pPr>
        <w:spacing w:after="0" w:line="288" w:lineRule="auto"/>
        <w:ind w:firstLine="720"/>
        <w:contextualSpacing/>
        <w:rPr>
          <w:del w:id="7707" w:author="Tran Huan" w:date="2018-11-25T21:58:00Z"/>
          <w:lang w:val="da-DK"/>
        </w:rPr>
        <w:pPrChange w:id="7708" w:author="Tran Huan" w:date="2018-12-03T00:55:00Z">
          <w:pPr>
            <w:ind w:firstLine="720"/>
          </w:pPr>
        </w:pPrChange>
      </w:pPr>
      <w:del w:id="7709" w:author="Tran Huan" w:date="2018-11-25T21:58:00Z">
        <w:r w:rsidRPr="00753680" w:rsidDel="00096943">
          <w:rPr>
            <w:lang w:val="da-DK"/>
          </w:rPr>
          <w:delText>-</w:delText>
        </w:r>
        <w:r w:rsidDel="00096943">
          <w:rPr>
            <w:lang w:val="da-DK"/>
          </w:rPr>
          <w:delText xml:space="preserve"> </w:delText>
        </w:r>
        <w:r w:rsidDel="00096943">
          <w:rPr>
            <w:i/>
            <w:lang w:val="da-DK"/>
          </w:rPr>
          <w:delText>ReactJS</w:delText>
        </w:r>
        <w:r w:rsidRPr="00753680" w:rsidDel="00096943">
          <w:rPr>
            <w:i/>
            <w:lang w:val="da-DK"/>
          </w:rPr>
          <w:delText xml:space="preserve"> cực kì hiệu quả</w:delText>
        </w:r>
        <w:r w:rsidRPr="00753680" w:rsidDel="00096943">
          <w:rPr>
            <w:lang w:val="da-DK"/>
          </w:rPr>
          <w:delText xml:space="preserve">: </w:delText>
        </w:r>
        <w:r w:rsidDel="00096943">
          <w:rPr>
            <w:lang w:val="da-DK"/>
          </w:rPr>
          <w:delText>ReactJS</w:delText>
        </w:r>
        <w:r w:rsidRPr="00753680" w:rsidDel="00096943">
          <w:rPr>
            <w:lang w:val="da-DK"/>
          </w:rPr>
          <w:delText xml:space="preserve"> tạo ra cho chính nó DOM ảo – nơi mà các component thực sự tồn tại trên đó. Điều này sẽ giúp cải thiện hiệu suất rất nhiều. </w:delText>
        </w:r>
        <w:r w:rsidDel="00096943">
          <w:rPr>
            <w:lang w:val="da-DK"/>
          </w:rPr>
          <w:delText>ReactJS</w:delText>
        </w:r>
        <w:r w:rsidRPr="00753680" w:rsidDel="00096943">
          <w:rPr>
            <w:lang w:val="da-DK"/>
          </w:rPr>
          <w:delText xml:space="preserve"> cũng tính toán những thay đổi nào cần cập nhật len DOM và chỉ thực hiện chúng. Điều này giúp </w:delText>
        </w:r>
        <w:r w:rsidDel="00096943">
          <w:rPr>
            <w:lang w:val="da-DK"/>
          </w:rPr>
          <w:delText>ReactJS</w:delText>
        </w:r>
        <w:r w:rsidRPr="00753680" w:rsidDel="00096943">
          <w:rPr>
            <w:lang w:val="da-DK"/>
          </w:rPr>
          <w:delText xml:space="preserve"> tránh những thao tác cần trên DOM mà nhiều chi phí.</w:delText>
        </w:r>
        <w:bookmarkStart w:id="7710" w:name="_Toc531003423"/>
        <w:bookmarkStart w:id="7711" w:name="_Toc531005340"/>
        <w:bookmarkStart w:id="7712" w:name="_Toc531569540"/>
        <w:bookmarkStart w:id="7713" w:name="_Toc531573388"/>
        <w:bookmarkStart w:id="7714" w:name="_Toc531577129"/>
        <w:bookmarkStart w:id="7715" w:name="_Toc531580867"/>
        <w:bookmarkEnd w:id="7710"/>
        <w:bookmarkEnd w:id="7711"/>
        <w:bookmarkEnd w:id="7712"/>
        <w:bookmarkEnd w:id="7713"/>
        <w:bookmarkEnd w:id="7714"/>
        <w:bookmarkEnd w:id="7715"/>
      </w:del>
    </w:p>
    <w:p w14:paraId="16BB31E7" w14:textId="52551C42" w:rsidR="00753680" w:rsidDel="00096943" w:rsidRDefault="00753680" w:rsidP="003227E5">
      <w:pPr>
        <w:spacing w:after="0" w:line="288" w:lineRule="auto"/>
        <w:ind w:firstLine="720"/>
        <w:contextualSpacing/>
        <w:rPr>
          <w:del w:id="7716" w:author="Tran Huan" w:date="2018-11-25T21:58:00Z"/>
          <w:lang w:val="da-DK"/>
        </w:rPr>
        <w:pPrChange w:id="7717" w:author="Tran Huan" w:date="2018-12-03T00:55:00Z">
          <w:pPr>
            <w:ind w:firstLine="720"/>
          </w:pPr>
        </w:pPrChange>
      </w:pPr>
      <w:del w:id="7718" w:author="Tran Huan" w:date="2018-11-25T21:58:00Z">
        <w:r w:rsidRPr="00753680" w:rsidDel="00096943">
          <w:rPr>
            <w:i/>
            <w:lang w:val="da-DK"/>
          </w:rPr>
          <w:delText xml:space="preserve">- </w:delText>
        </w:r>
        <w:r w:rsidR="00823126" w:rsidDel="00096943">
          <w:rPr>
            <w:i/>
            <w:lang w:val="da-DK"/>
          </w:rPr>
          <w:delText>ReactJS</w:delText>
        </w:r>
        <w:r w:rsidRPr="00753680" w:rsidDel="00096943">
          <w:rPr>
            <w:i/>
            <w:lang w:val="da-DK"/>
          </w:rPr>
          <w:delText xml:space="preserve"> giúp việc viết các đoạn code JS dễ dàng hơn: </w:delText>
        </w:r>
        <w:r w:rsidRPr="00753680" w:rsidDel="00096943">
          <w:rPr>
            <w:lang w:val="da-DK"/>
          </w:rPr>
          <w:delText>Nó d</w:delText>
        </w:r>
        <w:r w:rsidDel="00096943">
          <w:rPr>
            <w:lang w:val="da-DK"/>
          </w:rPr>
          <w:delText>ù</w:delText>
        </w:r>
        <w:r w:rsidRPr="00753680" w:rsidDel="00096943">
          <w:rPr>
            <w:lang w:val="da-DK"/>
          </w:rPr>
          <w:delText xml:space="preserve">ng cú pháp đặc biệt là JSX (Javascript mở rộng) cho phép ta trộn giữa code HTML và Javascript. Ta có thể </w:delText>
        </w:r>
        <w:r w:rsidDel="00096943">
          <w:rPr>
            <w:lang w:val="da-DK"/>
          </w:rPr>
          <w:delText>thêm</w:delText>
        </w:r>
        <w:r w:rsidRPr="00753680" w:rsidDel="00096943">
          <w:rPr>
            <w:lang w:val="da-DK"/>
          </w:rPr>
          <w:delText xml:space="preserve"> vào các đoạn HTML vào trong hàm render mà không cần phải nối chuỗi. Đây là đặc tính thú vị của </w:delText>
        </w:r>
        <w:r w:rsidR="00823126" w:rsidDel="00096943">
          <w:rPr>
            <w:lang w:val="da-DK"/>
          </w:rPr>
          <w:delText>ReactJS</w:delText>
        </w:r>
        <w:r w:rsidRPr="00753680" w:rsidDel="00096943">
          <w:rPr>
            <w:lang w:val="da-DK"/>
          </w:rPr>
          <w:delText>. Nó sẽ chuyển đổi các đoạn HTML thành các hàm khởi tạo đối tượng HTML bằng bộ biến đổi JSX.</w:delText>
        </w:r>
        <w:bookmarkStart w:id="7719" w:name="_Toc531003424"/>
        <w:bookmarkStart w:id="7720" w:name="_Toc531005341"/>
        <w:bookmarkStart w:id="7721" w:name="_Toc531569541"/>
        <w:bookmarkStart w:id="7722" w:name="_Toc531573389"/>
        <w:bookmarkStart w:id="7723" w:name="_Toc531577130"/>
        <w:bookmarkStart w:id="7724" w:name="_Toc531580868"/>
        <w:bookmarkEnd w:id="7719"/>
        <w:bookmarkEnd w:id="7720"/>
        <w:bookmarkEnd w:id="7721"/>
        <w:bookmarkEnd w:id="7722"/>
        <w:bookmarkEnd w:id="7723"/>
        <w:bookmarkEnd w:id="7724"/>
      </w:del>
    </w:p>
    <w:p w14:paraId="4F555215" w14:textId="223E4C0B" w:rsidR="00753680" w:rsidDel="00096943" w:rsidRDefault="00753680" w:rsidP="003227E5">
      <w:pPr>
        <w:spacing w:after="0" w:line="288" w:lineRule="auto"/>
        <w:ind w:firstLine="720"/>
        <w:contextualSpacing/>
        <w:rPr>
          <w:del w:id="7725" w:author="Tran Huan" w:date="2018-11-25T21:58:00Z"/>
          <w:lang w:val="da-DK"/>
        </w:rPr>
        <w:pPrChange w:id="7726" w:author="Tran Huan" w:date="2018-12-03T00:55:00Z">
          <w:pPr>
            <w:ind w:firstLine="720"/>
          </w:pPr>
        </w:pPrChange>
      </w:pPr>
      <w:del w:id="7727" w:author="Tran Huan" w:date="2018-11-25T21:58:00Z">
        <w:r w:rsidDel="00096943">
          <w:rPr>
            <w:lang w:val="da-DK"/>
          </w:rPr>
          <w:delText xml:space="preserve">- </w:delText>
        </w:r>
        <w:r w:rsidRPr="00753680" w:rsidDel="00096943">
          <w:rPr>
            <w:i/>
            <w:lang w:val="da-DK"/>
          </w:rPr>
          <w:delText>Nó có nhiều công cụ phát triển:</w:delText>
        </w:r>
        <w:r w:rsidRPr="00753680" w:rsidDel="00096943">
          <w:rPr>
            <w:lang w:val="da-DK"/>
          </w:rPr>
          <w:delText xml:space="preserve"> Khi bắt đầu </w:delText>
        </w:r>
        <w:r w:rsidR="00823126" w:rsidDel="00096943">
          <w:rPr>
            <w:lang w:val="da-DK"/>
          </w:rPr>
          <w:delText>sử dụng ReactJS</w:delText>
        </w:r>
        <w:r w:rsidRPr="00753680" w:rsidDel="00096943">
          <w:rPr>
            <w:lang w:val="da-DK"/>
          </w:rPr>
          <w:delText xml:space="preserve">, đừng quên cài đặt ứng dụng mở rộng của Chrome dành cho </w:delText>
        </w:r>
        <w:r w:rsidR="00823126" w:rsidDel="00096943">
          <w:rPr>
            <w:lang w:val="da-DK"/>
          </w:rPr>
          <w:delText>ReactJS</w:delText>
        </w:r>
        <w:r w:rsidRPr="00753680" w:rsidDel="00096943">
          <w:rPr>
            <w:lang w:val="da-DK"/>
          </w:rPr>
          <w:delText xml:space="preserve">. Nó giúp </w:delText>
        </w:r>
        <w:r w:rsidR="00823126" w:rsidDel="00096943">
          <w:rPr>
            <w:lang w:val="da-DK"/>
          </w:rPr>
          <w:delText>ta</w:delText>
        </w:r>
        <w:r w:rsidRPr="00753680" w:rsidDel="00096943">
          <w:rPr>
            <w:lang w:val="da-DK"/>
          </w:rPr>
          <w:delText xml:space="preserve"> </w:delText>
        </w:r>
        <w:r w:rsidR="00823126" w:rsidDel="00096943">
          <w:rPr>
            <w:lang w:val="da-DK"/>
          </w:rPr>
          <w:delText>bắt lỗi</w:delText>
        </w:r>
        <w:r w:rsidRPr="00753680" w:rsidDel="00096943">
          <w:rPr>
            <w:lang w:val="da-DK"/>
          </w:rPr>
          <w:delText xml:space="preserve"> code dễ dàng hơn. Sau khi </w:delText>
        </w:r>
        <w:r w:rsidR="00823126" w:rsidDel="00096943">
          <w:rPr>
            <w:lang w:val="da-DK"/>
          </w:rPr>
          <w:delText>ta</w:delText>
        </w:r>
        <w:r w:rsidRPr="00753680" w:rsidDel="00096943">
          <w:rPr>
            <w:lang w:val="da-DK"/>
          </w:rPr>
          <w:delText xml:space="preserve"> cài đặt ứng dụng này, </w:delText>
        </w:r>
        <w:r w:rsidR="00823126" w:rsidDel="00096943">
          <w:rPr>
            <w:lang w:val="da-DK"/>
          </w:rPr>
          <w:delText>ta</w:delText>
        </w:r>
        <w:r w:rsidRPr="00753680" w:rsidDel="00096943">
          <w:rPr>
            <w:lang w:val="da-DK"/>
          </w:rPr>
          <w:delText xml:space="preserve"> sẽ có cái nhìn trực tiếp vào virtual DOM như thể </w:delText>
        </w:r>
        <w:r w:rsidR="00823126" w:rsidDel="00096943">
          <w:rPr>
            <w:lang w:val="da-DK"/>
          </w:rPr>
          <w:delText>ta</w:delText>
        </w:r>
        <w:r w:rsidRPr="00753680" w:rsidDel="00096943">
          <w:rPr>
            <w:lang w:val="da-DK"/>
          </w:rPr>
          <w:delText xml:space="preserve"> đang xem cây DOM thông thường.</w:delText>
        </w:r>
        <w:bookmarkStart w:id="7728" w:name="_Toc531003425"/>
        <w:bookmarkStart w:id="7729" w:name="_Toc531005342"/>
        <w:bookmarkStart w:id="7730" w:name="_Toc531569542"/>
        <w:bookmarkStart w:id="7731" w:name="_Toc531573390"/>
        <w:bookmarkStart w:id="7732" w:name="_Toc531577131"/>
        <w:bookmarkStart w:id="7733" w:name="_Toc531580869"/>
        <w:bookmarkEnd w:id="7728"/>
        <w:bookmarkEnd w:id="7729"/>
        <w:bookmarkEnd w:id="7730"/>
        <w:bookmarkEnd w:id="7731"/>
        <w:bookmarkEnd w:id="7732"/>
        <w:bookmarkEnd w:id="7733"/>
      </w:del>
    </w:p>
    <w:p w14:paraId="195404DB" w14:textId="055537BC" w:rsidR="00823126" w:rsidDel="00096943" w:rsidRDefault="00823126" w:rsidP="003227E5">
      <w:pPr>
        <w:spacing w:after="0" w:line="288" w:lineRule="auto"/>
        <w:ind w:firstLine="720"/>
        <w:contextualSpacing/>
        <w:rPr>
          <w:del w:id="7734" w:author="Tran Huan" w:date="2018-11-25T21:58:00Z"/>
          <w:lang w:val="da-DK"/>
        </w:rPr>
        <w:pPrChange w:id="7735" w:author="Tran Huan" w:date="2018-12-03T00:55:00Z">
          <w:pPr>
            <w:ind w:firstLine="720"/>
          </w:pPr>
        </w:pPrChange>
      </w:pPr>
      <w:del w:id="7736" w:author="Tran Huan" w:date="2018-11-25T21:58:00Z">
        <w:r w:rsidDel="00096943">
          <w:rPr>
            <w:lang w:val="da-DK"/>
          </w:rPr>
          <w:delText xml:space="preserve">- </w:delText>
        </w:r>
        <w:r w:rsidRPr="00823126" w:rsidDel="00096943">
          <w:rPr>
            <w:i/>
            <w:lang w:val="da-DK"/>
          </w:rPr>
          <w:delText>Render tầng server:</w:delText>
        </w:r>
        <w:r w:rsidRPr="00823126" w:rsidDel="00096943">
          <w:rPr>
            <w:lang w:val="da-DK"/>
          </w:rPr>
          <w:delText xml:space="preserve"> Một trong những vấn đề với các ứng dụng đơn trang là tối ưu SEO và thời gian tải trang. Nếu tất cả việc xây dựng và hiển thị trang đều thực hiện ở client, thì người d</w:delText>
        </w:r>
        <w:r w:rsidDel="00096943">
          <w:rPr>
            <w:lang w:val="da-DK"/>
          </w:rPr>
          <w:delText>ù</w:delText>
        </w:r>
        <w:r w:rsidRPr="00823126" w:rsidDel="00096943">
          <w:rPr>
            <w:lang w:val="da-DK"/>
          </w:rPr>
          <w:delText xml:space="preserve">ng sẽ phải chờ cho trang được khởi tạo và hiển thị lên. Điều này thực tế là chậm. Hoặc nếu giả sử người </w:delText>
        </w:r>
        <w:r w:rsidDel="00096943">
          <w:rPr>
            <w:lang w:val="da-DK"/>
          </w:rPr>
          <w:delText>dùng</w:delText>
        </w:r>
        <w:r w:rsidRPr="00823126" w:rsidDel="00096943">
          <w:rPr>
            <w:lang w:val="da-DK"/>
          </w:rPr>
          <w:delText xml:space="preserve"> vô hiệu hóa Javascript thì sao? Reactjs là một thư viện component, nó có thể vừa render ở ngoài trình duyệt sử dụng DOM và cũng có thể render bằng các chuỗi HTML mà server trả về</w:delText>
        </w:r>
        <w:r w:rsidDel="00096943">
          <w:rPr>
            <w:lang w:val="da-DK"/>
          </w:rPr>
          <w:delText>.</w:delText>
        </w:r>
        <w:bookmarkStart w:id="7737" w:name="_Toc531003426"/>
        <w:bookmarkStart w:id="7738" w:name="_Toc531005343"/>
        <w:bookmarkStart w:id="7739" w:name="_Toc531569543"/>
        <w:bookmarkStart w:id="7740" w:name="_Toc531573391"/>
        <w:bookmarkStart w:id="7741" w:name="_Toc531577132"/>
        <w:bookmarkStart w:id="7742" w:name="_Toc531580870"/>
        <w:bookmarkEnd w:id="7737"/>
        <w:bookmarkEnd w:id="7738"/>
        <w:bookmarkEnd w:id="7739"/>
        <w:bookmarkEnd w:id="7740"/>
        <w:bookmarkEnd w:id="7741"/>
        <w:bookmarkEnd w:id="7742"/>
      </w:del>
    </w:p>
    <w:p w14:paraId="2B35D189" w14:textId="69811AE2" w:rsidR="00823126" w:rsidRPr="00753680" w:rsidDel="00096943" w:rsidRDefault="00823126" w:rsidP="003227E5">
      <w:pPr>
        <w:spacing w:after="0" w:line="288" w:lineRule="auto"/>
        <w:ind w:firstLine="720"/>
        <w:contextualSpacing/>
        <w:rPr>
          <w:del w:id="7743" w:author="Tran Huan" w:date="2018-11-25T21:58:00Z"/>
          <w:lang w:val="da-DK"/>
        </w:rPr>
        <w:pPrChange w:id="7744" w:author="Tran Huan" w:date="2018-12-03T00:55:00Z">
          <w:pPr>
            <w:ind w:firstLine="720"/>
          </w:pPr>
        </w:pPrChange>
      </w:pPr>
      <w:del w:id="7745" w:author="Tran Huan" w:date="2018-11-25T21:58:00Z">
        <w:r w:rsidDel="00096943">
          <w:rPr>
            <w:i/>
            <w:lang w:val="da-DK"/>
          </w:rPr>
          <w:delText xml:space="preserve">- </w:delText>
        </w:r>
        <w:r w:rsidRPr="00823126" w:rsidDel="00096943">
          <w:rPr>
            <w:i/>
            <w:lang w:val="da-DK"/>
          </w:rPr>
          <w:delText>Làm việc với vấn đề test giao diện</w:delText>
        </w:r>
        <w:r w:rsidRPr="00823126" w:rsidDel="00096943">
          <w:rPr>
            <w:lang w:val="da-DK"/>
          </w:rPr>
          <w:delText>: Nó cực kì dễ để viết các test case giao diện vì virtual DOM được cài đặt hoàn toàn bằng JS.</w:delText>
        </w:r>
        <w:r w:rsidDel="00096943">
          <w:rPr>
            <w:lang w:val="da-DK"/>
          </w:rPr>
          <w:delText xml:space="preserve"> </w:delText>
        </w:r>
        <w:r w:rsidRPr="00823126" w:rsidDel="00096943">
          <w:rPr>
            <w:lang w:val="da-DK"/>
          </w:rPr>
          <w:delText>Hiệu năng cao đối với các ứng dụng có dữ liệu thay đổi liên tục, dễ dàng cho bảo trì và sửa lỗi.</w:delText>
        </w:r>
        <w:bookmarkStart w:id="7746" w:name="_Toc531003427"/>
        <w:bookmarkStart w:id="7747" w:name="_Toc531005344"/>
        <w:bookmarkStart w:id="7748" w:name="_Toc531569544"/>
        <w:bookmarkStart w:id="7749" w:name="_Toc531573392"/>
        <w:bookmarkStart w:id="7750" w:name="_Toc531577133"/>
        <w:bookmarkStart w:id="7751" w:name="_Toc531580871"/>
        <w:bookmarkEnd w:id="7746"/>
        <w:bookmarkEnd w:id="7747"/>
        <w:bookmarkEnd w:id="7748"/>
        <w:bookmarkEnd w:id="7749"/>
        <w:bookmarkEnd w:id="7750"/>
        <w:bookmarkEnd w:id="7751"/>
      </w:del>
    </w:p>
    <w:p w14:paraId="671A6556" w14:textId="18F137BB" w:rsidR="00536771" w:rsidDel="00096943" w:rsidRDefault="00536771" w:rsidP="003227E5">
      <w:pPr>
        <w:spacing w:after="0" w:line="288" w:lineRule="auto"/>
        <w:contextualSpacing/>
        <w:rPr>
          <w:del w:id="7752" w:author="Tran Huan" w:date="2018-11-25T21:58:00Z"/>
          <w:lang w:val="da-DK"/>
        </w:rPr>
        <w:pPrChange w:id="7753" w:author="Tran Huan" w:date="2018-12-03T00:55:00Z">
          <w:pPr/>
        </w:pPrChange>
      </w:pPr>
      <w:bookmarkStart w:id="7754" w:name="_Toc531003428"/>
      <w:bookmarkStart w:id="7755" w:name="_Toc531005345"/>
      <w:bookmarkStart w:id="7756" w:name="_Toc531569545"/>
      <w:bookmarkStart w:id="7757" w:name="_Toc531573393"/>
      <w:bookmarkStart w:id="7758" w:name="_Toc531577134"/>
      <w:bookmarkStart w:id="7759" w:name="_Toc531580872"/>
      <w:bookmarkEnd w:id="7754"/>
      <w:bookmarkEnd w:id="7755"/>
      <w:bookmarkEnd w:id="7756"/>
      <w:bookmarkEnd w:id="7757"/>
      <w:bookmarkEnd w:id="7758"/>
      <w:bookmarkEnd w:id="7759"/>
    </w:p>
    <w:p w14:paraId="4F7C33CF" w14:textId="0F375C72" w:rsidR="001B2876" w:rsidRPr="007A626B" w:rsidRDefault="001B2876" w:rsidP="003227E5">
      <w:pPr>
        <w:pStyle w:val="Heading2"/>
        <w:spacing w:line="288" w:lineRule="auto"/>
        <w:contextualSpacing/>
        <w:rPr>
          <w:vertAlign w:val="superscript"/>
        </w:rPr>
        <w:pPrChange w:id="7760" w:author="Tran Huan" w:date="2018-12-03T00:55:00Z">
          <w:pPr>
            <w:pStyle w:val="Heading2"/>
          </w:pPr>
        </w:pPrChange>
      </w:pPr>
      <w:bookmarkStart w:id="7761" w:name="_Toc531580873"/>
      <w:r>
        <w:t>Tìm hiểu về Apollo Client</w:t>
      </w:r>
      <w:r w:rsidR="007A626B">
        <w:t xml:space="preserve"> </w:t>
      </w:r>
      <w:r w:rsidR="007A626B">
        <w:rPr>
          <w:vertAlign w:val="superscript"/>
        </w:rPr>
        <w:t>[</w:t>
      </w:r>
      <w:ins w:id="7762" w:author="Tran Huan" w:date="2018-11-26T14:04:00Z">
        <w:r w:rsidR="000B4405">
          <w:rPr>
            <w:vertAlign w:val="superscript"/>
            <w:lang w:val="en-US"/>
          </w:rPr>
          <w:t>7</w:t>
        </w:r>
      </w:ins>
      <w:del w:id="7763" w:author="Tran Huan" w:date="2018-11-26T14:04:00Z">
        <w:r w:rsidR="007A626B" w:rsidDel="000B4405">
          <w:rPr>
            <w:vertAlign w:val="superscript"/>
          </w:rPr>
          <w:delText>8</w:delText>
        </w:r>
      </w:del>
      <w:r w:rsidR="007A626B">
        <w:rPr>
          <w:vertAlign w:val="superscript"/>
        </w:rPr>
        <w:t>]</w:t>
      </w:r>
      <w:bookmarkEnd w:id="7761"/>
    </w:p>
    <w:p w14:paraId="71413191" w14:textId="11264D99" w:rsidR="007A626B" w:rsidRPr="000245EB" w:rsidDel="003227E5" w:rsidRDefault="007A626B" w:rsidP="003227E5">
      <w:pPr>
        <w:spacing w:after="0" w:line="288" w:lineRule="auto"/>
        <w:ind w:firstLine="720"/>
        <w:contextualSpacing/>
        <w:rPr>
          <w:del w:id="7764" w:author="Tran Huan" w:date="2018-12-03T00:55:00Z"/>
          <w:b/>
          <w:rPrChange w:id="7765" w:author="Tran Huan" w:date="2018-11-25T16:08:00Z">
            <w:rPr>
              <w:del w:id="7766" w:author="Tran Huan" w:date="2018-12-03T00:55:00Z"/>
              <w:b/>
              <w:lang w:val="en-US"/>
            </w:rPr>
          </w:rPrChange>
        </w:rPr>
        <w:pPrChange w:id="7767" w:author="Tran Huan" w:date="2018-12-03T00:55:00Z">
          <w:pPr>
            <w:spacing w:line="360" w:lineRule="auto"/>
            <w:ind w:firstLine="720"/>
          </w:pPr>
        </w:pPrChange>
      </w:pPr>
      <w:del w:id="7768" w:author="Tran Huan" w:date="2018-12-03T00:55:00Z">
        <w:r w:rsidRPr="000245EB" w:rsidDel="003227E5">
          <w:rPr>
            <w:b/>
            <w:rPrChange w:id="7769" w:author="Tran Huan" w:date="2018-11-25T16:08:00Z">
              <w:rPr>
                <w:b/>
                <w:lang w:val="en-US"/>
              </w:rPr>
            </w:rPrChange>
          </w:rPr>
          <w:delText>Giới thiệu:</w:delText>
        </w:r>
      </w:del>
    </w:p>
    <w:p w14:paraId="4A7FA2FC" w14:textId="659E7372" w:rsidR="001B2876" w:rsidRDefault="007A626B" w:rsidP="003227E5">
      <w:pPr>
        <w:spacing w:after="0" w:line="288" w:lineRule="auto"/>
        <w:contextualSpacing/>
        <w:rPr>
          <w:lang w:val="en-US"/>
        </w:rPr>
        <w:pPrChange w:id="7770" w:author="Tran Huan" w:date="2018-12-03T00:55:00Z">
          <w:pPr/>
        </w:pPrChange>
      </w:pPr>
      <w:del w:id="7771" w:author="Tran Huan" w:date="2018-12-03T00:55:00Z">
        <w:r w:rsidRPr="000245EB" w:rsidDel="003227E5">
          <w:rPr>
            <w:rPrChange w:id="7772" w:author="Tran Huan" w:date="2018-11-25T16:08:00Z">
              <w:rPr>
                <w:lang w:val="en-US"/>
              </w:rPr>
            </w:rPrChange>
          </w:rPr>
          <w:tab/>
        </w:r>
      </w:del>
      <w:r w:rsidRPr="000245EB">
        <w:rPr>
          <w:rPrChange w:id="7773" w:author="Tran Huan" w:date="2018-11-25T16:08:00Z">
            <w:rPr>
              <w:lang w:val="en-US"/>
            </w:rPr>
          </w:rPrChange>
        </w:rPr>
        <w:t xml:space="preserve">Apollo Client là một cách thức nhanh chóng khi muốn sử dụng GraphQL để tạo nên một ứng dụng người dùng. Nó giúp ta định nghĩa được những dữ liệu cần thiết và đủ để </w:t>
      </w:r>
      <w:ins w:id="7774" w:author="Tran Huan" w:date="2018-12-03T00:55:00Z">
        <w:r w:rsidR="003227E5" w:rsidRPr="003227E5">
          <w:rPr>
            <w:rPrChange w:id="7775" w:author="Tran Huan" w:date="2018-12-03T00:55:00Z">
              <w:rPr>
                <w:lang w:val="en-US"/>
              </w:rPr>
            </w:rPrChange>
          </w:rPr>
          <w:t xml:space="preserve">xây </w:t>
        </w:r>
      </w:ins>
      <w:r w:rsidRPr="000245EB">
        <w:rPr>
          <w:rPrChange w:id="7776" w:author="Tran Huan" w:date="2018-11-25T16:08:00Z">
            <w:rPr>
              <w:lang w:val="en-US"/>
            </w:rPr>
          </w:rPrChange>
        </w:rPr>
        <w:t xml:space="preserve">dựng nên một giao diện cho người dùng nhanh nhất có thể. </w:t>
      </w:r>
      <w:r>
        <w:rPr>
          <w:lang w:val="en-US"/>
        </w:rPr>
        <w:t>Apollo Client hỗ trợ cho rất nhiều frontend platform như React, Vue.js, Angular, Android, Swift,</w:t>
      </w:r>
      <w:r w:rsidR="00D27251">
        <w:rPr>
          <w:lang w:val="en-US"/>
        </w:rPr>
        <w:t xml:space="preserve"> </w:t>
      </w:r>
      <w:r>
        <w:rPr>
          <w:lang w:val="en-US"/>
        </w:rPr>
        <w:t>….</w:t>
      </w:r>
    </w:p>
    <w:p w14:paraId="62BB7B77" w14:textId="77777777" w:rsidR="00D27251" w:rsidRDefault="00D27251" w:rsidP="003227E5">
      <w:pPr>
        <w:spacing w:after="0" w:line="288" w:lineRule="auto"/>
        <w:ind w:firstLine="720"/>
        <w:contextualSpacing/>
        <w:rPr>
          <w:b/>
          <w:lang w:val="da-DK"/>
        </w:rPr>
        <w:pPrChange w:id="7777" w:author="Tran Huan" w:date="2018-12-03T00:55:00Z">
          <w:pPr>
            <w:spacing w:line="360" w:lineRule="auto"/>
            <w:ind w:firstLine="720"/>
          </w:pPr>
        </w:pPrChange>
      </w:pPr>
      <w:r w:rsidRPr="00B04AB8">
        <w:rPr>
          <w:b/>
          <w:lang w:val="da-DK"/>
        </w:rPr>
        <w:t>Đặc điểm:</w:t>
      </w:r>
    </w:p>
    <w:p w14:paraId="24D418C0" w14:textId="415FB376" w:rsidR="00D27251" w:rsidRDefault="00D27251" w:rsidP="003227E5">
      <w:pPr>
        <w:spacing w:after="0" w:line="288" w:lineRule="auto"/>
        <w:contextualSpacing/>
        <w:rPr>
          <w:lang w:val="en-US"/>
        </w:rPr>
        <w:pPrChange w:id="7778" w:author="Tran Huan" w:date="2018-12-03T00:55:00Z">
          <w:pPr/>
        </w:pPrChange>
      </w:pPr>
      <w:r>
        <w:rPr>
          <w:lang w:val="en-US"/>
        </w:rPr>
        <w:tab/>
        <w:t xml:space="preserve">- </w:t>
      </w:r>
      <w:r w:rsidRPr="003227E5">
        <w:rPr>
          <w:lang w:val="en-US"/>
          <w:rPrChange w:id="7779" w:author="Tran Huan" w:date="2018-12-03T00:56:00Z">
            <w:rPr>
              <w:i/>
              <w:lang w:val="en-US"/>
            </w:rPr>
          </w:rPrChange>
        </w:rPr>
        <w:t>Dễ dàng tích hợp với các frontend platform</w:t>
      </w:r>
      <w:r>
        <w:rPr>
          <w:i/>
          <w:lang w:val="en-US"/>
        </w:rPr>
        <w:t xml:space="preserve">: </w:t>
      </w:r>
      <w:r>
        <w:rPr>
          <w:lang w:val="en-US"/>
        </w:rPr>
        <w:t>Nhờ việc hỗ trợ nhiều loại platform phổ biến hiện nay nên việc áp dụng Apollo Client vào việc hỗ trợ ứng dụng truy xuất dữ liệu từ API một cách dễ dàng. Ta không cần tốn quá nhiều thời gian để tìm hiểu, tích hợp, sử dụng</w:t>
      </w:r>
      <w:r w:rsidR="002A795B">
        <w:rPr>
          <w:lang w:val="en-US"/>
        </w:rPr>
        <w:t>.</w:t>
      </w:r>
    </w:p>
    <w:p w14:paraId="5431789B" w14:textId="7F08C49D" w:rsidR="00997C30" w:rsidRDefault="002A795B" w:rsidP="003227E5">
      <w:pPr>
        <w:spacing w:after="0" w:line="288" w:lineRule="auto"/>
        <w:contextualSpacing/>
        <w:rPr>
          <w:ins w:id="7780" w:author="Tran Huan" w:date="2018-11-26T13:51:00Z"/>
          <w:lang w:val="en-US"/>
        </w:rPr>
        <w:pPrChange w:id="7781" w:author="Tran Huan" w:date="2018-12-03T00:55:00Z">
          <w:pPr/>
        </w:pPrChange>
      </w:pPr>
      <w:r>
        <w:rPr>
          <w:lang w:val="en-US"/>
        </w:rPr>
        <w:tab/>
        <w:t xml:space="preserve">- </w:t>
      </w:r>
      <w:r w:rsidRPr="003227E5">
        <w:rPr>
          <w:lang w:val="en-US"/>
          <w:rPrChange w:id="7782" w:author="Tran Huan" w:date="2018-12-03T00:56:00Z">
            <w:rPr>
              <w:i/>
              <w:lang w:val="en-US"/>
            </w:rPr>
          </w:rPrChange>
        </w:rPr>
        <w:t>Giúp kiểm soát và hiểu được cách ứng dụng hoạt động:</w:t>
      </w:r>
      <w:r>
        <w:rPr>
          <w:i/>
          <w:lang w:val="en-US"/>
        </w:rPr>
        <w:t xml:space="preserve"> </w:t>
      </w:r>
      <w:r>
        <w:rPr>
          <w:lang w:val="en-US"/>
        </w:rPr>
        <w:t>Bằng cách sử dụng cú pháp truy vấn của GraphQL nên việc sử dụng đơn giản. Nhờ đó, ta nắm bắt được lượng dữ liệu cần thiết cho mỗi bước hoạt động của ứng dụng và hiểu chính xác mỗi bước nó cần những gì tránh việc bị dư thừa dữ liệu không cần thiết. Bên cạnh đó Apollo Client được xây dựng nên bởi cộng đồng nên phù hợp đa dạng các trường hợp mà ta cần sử dụng.</w:t>
      </w:r>
      <w:bookmarkEnd w:id="7574"/>
    </w:p>
    <w:p w14:paraId="0E6BBD0A" w14:textId="423D3534" w:rsidR="003210A0" w:rsidRDefault="003210A0">
      <w:pPr>
        <w:spacing w:line="276" w:lineRule="auto"/>
        <w:rPr>
          <w:ins w:id="7783" w:author="Tran Huan" w:date="2018-11-26T13:51:00Z"/>
          <w:lang w:val="en-US"/>
        </w:rPr>
        <w:pPrChange w:id="7784" w:author="phuong vu" w:date="2018-11-23T13:48:00Z">
          <w:pPr/>
        </w:pPrChange>
      </w:pPr>
    </w:p>
    <w:p w14:paraId="412EE7E7" w14:textId="1DC6585C" w:rsidR="003210A0" w:rsidRDefault="003210A0">
      <w:pPr>
        <w:spacing w:line="276" w:lineRule="auto"/>
        <w:rPr>
          <w:ins w:id="7785" w:author="Tran Huan" w:date="2018-12-03T00:56:00Z"/>
          <w:lang w:val="en-US"/>
        </w:rPr>
        <w:pPrChange w:id="7786" w:author="phuong vu" w:date="2018-11-23T13:48:00Z">
          <w:pPr/>
        </w:pPrChange>
      </w:pPr>
    </w:p>
    <w:p w14:paraId="5D387319" w14:textId="54625268" w:rsidR="003227E5" w:rsidRDefault="003227E5">
      <w:pPr>
        <w:spacing w:line="276" w:lineRule="auto"/>
        <w:rPr>
          <w:ins w:id="7787" w:author="Tran Huan" w:date="2018-12-03T00:56:00Z"/>
          <w:lang w:val="en-US"/>
        </w:rPr>
        <w:pPrChange w:id="7788" w:author="phuong vu" w:date="2018-11-23T13:48:00Z">
          <w:pPr/>
        </w:pPrChange>
      </w:pPr>
    </w:p>
    <w:p w14:paraId="5B00489B" w14:textId="138BA9FA" w:rsidR="003227E5" w:rsidRDefault="003227E5">
      <w:pPr>
        <w:spacing w:line="276" w:lineRule="auto"/>
        <w:rPr>
          <w:ins w:id="7789" w:author="Tran Huan" w:date="2018-12-03T00:56:00Z"/>
          <w:lang w:val="en-US"/>
        </w:rPr>
        <w:pPrChange w:id="7790" w:author="phuong vu" w:date="2018-11-23T13:48:00Z">
          <w:pPr/>
        </w:pPrChange>
      </w:pPr>
    </w:p>
    <w:p w14:paraId="7004A912" w14:textId="23524BBD" w:rsidR="003227E5" w:rsidRDefault="003227E5">
      <w:pPr>
        <w:spacing w:line="276" w:lineRule="auto"/>
        <w:rPr>
          <w:ins w:id="7791" w:author="Tran Huan" w:date="2018-12-03T00:56:00Z"/>
          <w:lang w:val="en-US"/>
        </w:rPr>
        <w:pPrChange w:id="7792" w:author="phuong vu" w:date="2018-11-23T13:48:00Z">
          <w:pPr/>
        </w:pPrChange>
      </w:pPr>
    </w:p>
    <w:p w14:paraId="27306475" w14:textId="1EE45F01" w:rsidR="003227E5" w:rsidRDefault="003227E5">
      <w:pPr>
        <w:spacing w:line="276" w:lineRule="auto"/>
        <w:rPr>
          <w:ins w:id="7793" w:author="Tran Huan" w:date="2018-12-03T00:56:00Z"/>
          <w:lang w:val="en-US"/>
        </w:rPr>
        <w:pPrChange w:id="7794" w:author="phuong vu" w:date="2018-11-23T13:48:00Z">
          <w:pPr/>
        </w:pPrChange>
      </w:pPr>
    </w:p>
    <w:p w14:paraId="3A1D60BC" w14:textId="7CEC1D13" w:rsidR="003227E5" w:rsidRDefault="003227E5">
      <w:pPr>
        <w:spacing w:line="276" w:lineRule="auto"/>
        <w:rPr>
          <w:ins w:id="7795" w:author="Tran Huan" w:date="2018-12-03T00:56:00Z"/>
          <w:lang w:val="en-US"/>
        </w:rPr>
        <w:pPrChange w:id="7796" w:author="phuong vu" w:date="2018-11-23T13:48:00Z">
          <w:pPr/>
        </w:pPrChange>
      </w:pPr>
    </w:p>
    <w:p w14:paraId="09246674" w14:textId="2B41FA4D" w:rsidR="003227E5" w:rsidRDefault="003227E5">
      <w:pPr>
        <w:spacing w:line="276" w:lineRule="auto"/>
        <w:rPr>
          <w:ins w:id="7797" w:author="Tran Huan" w:date="2018-12-03T00:56:00Z"/>
          <w:lang w:val="en-US"/>
        </w:rPr>
        <w:pPrChange w:id="7798" w:author="phuong vu" w:date="2018-11-23T13:48:00Z">
          <w:pPr/>
        </w:pPrChange>
      </w:pPr>
    </w:p>
    <w:p w14:paraId="1D2C1EE3" w14:textId="325E23F4" w:rsidR="003227E5" w:rsidRDefault="003227E5">
      <w:pPr>
        <w:spacing w:line="276" w:lineRule="auto"/>
        <w:rPr>
          <w:ins w:id="7799" w:author="Tran Huan" w:date="2018-12-03T00:56:00Z"/>
          <w:lang w:val="en-US"/>
        </w:rPr>
        <w:pPrChange w:id="7800" w:author="phuong vu" w:date="2018-11-23T13:48:00Z">
          <w:pPr/>
        </w:pPrChange>
      </w:pPr>
    </w:p>
    <w:p w14:paraId="60961CFB" w14:textId="1125CCA9" w:rsidR="003227E5" w:rsidRDefault="003227E5">
      <w:pPr>
        <w:spacing w:line="276" w:lineRule="auto"/>
        <w:rPr>
          <w:ins w:id="7801" w:author="Tran Huan" w:date="2018-12-03T00:56:00Z"/>
          <w:lang w:val="en-US"/>
        </w:rPr>
        <w:pPrChange w:id="7802" w:author="phuong vu" w:date="2018-11-23T13:48:00Z">
          <w:pPr/>
        </w:pPrChange>
      </w:pPr>
    </w:p>
    <w:p w14:paraId="72292484" w14:textId="367C95A9" w:rsidR="003227E5" w:rsidRDefault="003227E5">
      <w:pPr>
        <w:spacing w:line="276" w:lineRule="auto"/>
        <w:rPr>
          <w:ins w:id="7803" w:author="Tran Huan" w:date="2018-12-03T00:56:00Z"/>
          <w:lang w:val="en-US"/>
        </w:rPr>
        <w:pPrChange w:id="7804" w:author="phuong vu" w:date="2018-11-23T13:48:00Z">
          <w:pPr/>
        </w:pPrChange>
      </w:pPr>
    </w:p>
    <w:p w14:paraId="6486568C" w14:textId="6C9F1869" w:rsidR="003227E5" w:rsidRDefault="003227E5">
      <w:pPr>
        <w:spacing w:line="276" w:lineRule="auto"/>
        <w:rPr>
          <w:ins w:id="7805" w:author="Tran Huan" w:date="2018-12-03T00:56:00Z"/>
          <w:lang w:val="en-US"/>
        </w:rPr>
        <w:pPrChange w:id="7806" w:author="phuong vu" w:date="2018-11-23T13:48:00Z">
          <w:pPr/>
        </w:pPrChange>
      </w:pPr>
    </w:p>
    <w:p w14:paraId="2E78540E" w14:textId="1524F5AC" w:rsidR="003227E5" w:rsidRDefault="003227E5">
      <w:pPr>
        <w:spacing w:line="276" w:lineRule="auto"/>
        <w:rPr>
          <w:ins w:id="7807" w:author="Tran Huan" w:date="2018-12-03T00:56:00Z"/>
          <w:lang w:val="en-US"/>
        </w:rPr>
        <w:pPrChange w:id="7808" w:author="phuong vu" w:date="2018-11-23T13:48:00Z">
          <w:pPr/>
        </w:pPrChange>
      </w:pPr>
    </w:p>
    <w:p w14:paraId="45F18E11" w14:textId="7D04526B" w:rsidR="003227E5" w:rsidRDefault="003227E5">
      <w:pPr>
        <w:spacing w:line="276" w:lineRule="auto"/>
        <w:rPr>
          <w:ins w:id="7809" w:author="Tran Huan" w:date="2018-12-03T00:56:00Z"/>
          <w:lang w:val="en-US"/>
        </w:rPr>
        <w:pPrChange w:id="7810" w:author="phuong vu" w:date="2018-11-23T13:48:00Z">
          <w:pPr/>
        </w:pPrChange>
      </w:pPr>
    </w:p>
    <w:p w14:paraId="29DAC344" w14:textId="77777777" w:rsidR="003227E5" w:rsidRDefault="003227E5">
      <w:pPr>
        <w:spacing w:line="276" w:lineRule="auto"/>
        <w:rPr>
          <w:ins w:id="7811" w:author="phuong vu" w:date="2018-11-20T21:29:00Z"/>
          <w:lang w:val="en-US"/>
        </w:rPr>
        <w:pPrChange w:id="7812" w:author="phuong vu" w:date="2018-11-23T13:48:00Z">
          <w:pPr/>
        </w:pPrChange>
      </w:pPr>
    </w:p>
    <w:p w14:paraId="24C1EDC1" w14:textId="251F58D8" w:rsidR="0073559F" w:rsidDel="00096943" w:rsidRDefault="001F5B63">
      <w:pPr>
        <w:pStyle w:val="Heading2"/>
        <w:spacing w:line="276" w:lineRule="auto"/>
        <w:rPr>
          <w:del w:id="7813" w:author="Tran Huan" w:date="2018-11-25T21:59:00Z"/>
          <w:lang w:val="en-US"/>
        </w:rPr>
        <w:pPrChange w:id="7814" w:author="phuong vu" w:date="2018-11-23T13:48:00Z">
          <w:pPr/>
        </w:pPrChange>
      </w:pPr>
      <w:ins w:id="7815" w:author="phuong vu" w:date="2018-11-20T21:29:00Z">
        <w:del w:id="7816" w:author="Tran Huan" w:date="2018-11-25T21:59:00Z">
          <w:r w:rsidDel="00096943">
            <w:rPr>
              <w:lang w:val="en-US"/>
            </w:rPr>
            <w:delText>T</w:delText>
          </w:r>
        </w:del>
      </w:ins>
      <w:ins w:id="7817" w:author="phuong vu" w:date="2018-11-20T21:30:00Z">
        <w:del w:id="7818" w:author="Tran Huan" w:date="2018-11-25T21:59:00Z">
          <w:r w:rsidDel="00096943">
            <w:rPr>
              <w:lang w:val="en-US"/>
            </w:rPr>
            <w:delText>ìm hiểu về hàng đợi nhiều trạm phục vụ</w:delText>
          </w:r>
        </w:del>
      </w:ins>
      <w:bookmarkStart w:id="7819" w:name="_Toc531003430"/>
      <w:bookmarkStart w:id="7820" w:name="_Toc531005347"/>
      <w:bookmarkStart w:id="7821" w:name="_Toc531569547"/>
      <w:bookmarkStart w:id="7822" w:name="_Toc531573395"/>
      <w:bookmarkStart w:id="7823" w:name="_Toc531577136"/>
      <w:bookmarkStart w:id="7824" w:name="_Toc531580874"/>
      <w:bookmarkEnd w:id="7819"/>
      <w:bookmarkEnd w:id="7820"/>
      <w:bookmarkEnd w:id="7821"/>
      <w:bookmarkEnd w:id="7822"/>
      <w:bookmarkEnd w:id="7823"/>
      <w:bookmarkEnd w:id="7824"/>
    </w:p>
    <w:p w14:paraId="070B0246" w14:textId="5C767E25" w:rsidR="001F5B63" w:rsidDel="00096943" w:rsidRDefault="001F5B63">
      <w:pPr>
        <w:spacing w:line="276" w:lineRule="auto"/>
        <w:ind w:firstLine="720"/>
        <w:rPr>
          <w:ins w:id="7825" w:author="phuong vu" w:date="2018-11-20T22:47:00Z"/>
          <w:del w:id="7826" w:author="Tran Huan" w:date="2018-11-25T21:59:00Z"/>
          <w:b/>
          <w:lang w:val="en-US"/>
        </w:rPr>
        <w:pPrChange w:id="7827" w:author="phuong vu" w:date="2018-11-23T13:48:00Z">
          <w:pPr>
            <w:spacing w:line="360" w:lineRule="auto"/>
            <w:ind w:firstLine="720"/>
          </w:pPr>
        </w:pPrChange>
      </w:pPr>
      <w:ins w:id="7828" w:author="phuong vu" w:date="2018-11-20T21:31:00Z">
        <w:del w:id="7829" w:author="Tran Huan" w:date="2018-11-25T21:59:00Z">
          <w:r w:rsidRPr="00B04AB8" w:rsidDel="00096943">
            <w:rPr>
              <w:b/>
              <w:lang w:val="en-US"/>
            </w:rPr>
            <w:delText>Giới thiệu:</w:delText>
          </w:r>
        </w:del>
      </w:ins>
      <w:bookmarkStart w:id="7830" w:name="_Toc531003431"/>
      <w:bookmarkStart w:id="7831" w:name="_Toc531005348"/>
      <w:bookmarkStart w:id="7832" w:name="_Toc531569548"/>
      <w:bookmarkStart w:id="7833" w:name="_Toc531573396"/>
      <w:bookmarkStart w:id="7834" w:name="_Toc531577137"/>
      <w:bookmarkStart w:id="7835" w:name="_Toc531580875"/>
      <w:bookmarkEnd w:id="7830"/>
      <w:bookmarkEnd w:id="7831"/>
      <w:bookmarkEnd w:id="7832"/>
      <w:bookmarkEnd w:id="7833"/>
      <w:bookmarkEnd w:id="7834"/>
      <w:bookmarkEnd w:id="7835"/>
    </w:p>
    <w:p w14:paraId="3C20DF2B" w14:textId="1015B407" w:rsidR="004A577F" w:rsidDel="00096943" w:rsidRDefault="004A577F">
      <w:pPr>
        <w:spacing w:line="276" w:lineRule="auto"/>
        <w:ind w:firstLine="720"/>
        <w:rPr>
          <w:ins w:id="7836" w:author="phuong vu" w:date="2018-11-20T22:50:00Z"/>
          <w:del w:id="7837" w:author="Tran Huan" w:date="2018-11-25T21:59:00Z"/>
          <w:lang w:val="en-US"/>
        </w:rPr>
        <w:pPrChange w:id="7838" w:author="phuong vu" w:date="2018-11-23T13:48:00Z">
          <w:pPr>
            <w:spacing w:line="360" w:lineRule="auto"/>
            <w:ind w:firstLine="720"/>
          </w:pPr>
        </w:pPrChange>
      </w:pPr>
      <w:ins w:id="7839" w:author="phuong vu" w:date="2018-11-20T22:47:00Z">
        <w:del w:id="7840" w:author="Tran Huan" w:date="2018-11-25T21:59:00Z">
          <w:r w:rsidDel="00096943">
            <w:rPr>
              <w:lang w:val="en-US"/>
            </w:rPr>
            <w:delText xml:space="preserve">Hàng đợi là một </w:delText>
          </w:r>
        </w:del>
      </w:ins>
      <w:ins w:id="7841" w:author="phuong vu" w:date="2018-11-20T22:48:00Z">
        <w:del w:id="7842" w:author="Tran Huan" w:date="2018-11-25T21:59:00Z">
          <w:r w:rsidR="005D5145" w:rsidDel="00096943">
            <w:rPr>
              <w:lang w:val="en-US"/>
            </w:rPr>
            <w:delText xml:space="preserve">mô hình được áp dụng phổ biến trong cuộc sống. Hàng đợi là </w:delText>
          </w:r>
        </w:del>
      </w:ins>
      <w:ins w:id="7843" w:author="phuong vu" w:date="2018-11-20T22:49:00Z">
        <w:del w:id="7844" w:author="Tran Huan" w:date="2018-11-25T21:59:00Z">
          <w:r w:rsidR="005D5145" w:rsidDel="00096943">
            <w:rPr>
              <w:lang w:val="en-US"/>
            </w:rPr>
            <w:delText xml:space="preserve">cách sắp xếp mọi thứ theo một trình tự có một đầu nhận dữ liệu vào và một đầu xử lí và trả dữ liệu đi. </w:delText>
          </w:r>
        </w:del>
      </w:ins>
      <w:bookmarkStart w:id="7845" w:name="_Toc531003432"/>
      <w:bookmarkStart w:id="7846" w:name="_Toc531005349"/>
      <w:bookmarkStart w:id="7847" w:name="_Toc531569549"/>
      <w:bookmarkStart w:id="7848" w:name="_Toc531573397"/>
      <w:bookmarkStart w:id="7849" w:name="_Toc531577138"/>
      <w:bookmarkStart w:id="7850" w:name="_Toc531580876"/>
      <w:bookmarkEnd w:id="7845"/>
      <w:bookmarkEnd w:id="7846"/>
      <w:bookmarkEnd w:id="7847"/>
      <w:bookmarkEnd w:id="7848"/>
      <w:bookmarkEnd w:id="7849"/>
      <w:bookmarkEnd w:id="7850"/>
    </w:p>
    <w:p w14:paraId="24D113A1" w14:textId="39803C91" w:rsidR="005D5145" w:rsidDel="00096943" w:rsidRDefault="005D5145">
      <w:pPr>
        <w:spacing w:line="276" w:lineRule="auto"/>
        <w:ind w:firstLine="720"/>
        <w:rPr>
          <w:ins w:id="7851" w:author="phuong vu" w:date="2018-11-20T22:59:00Z"/>
          <w:del w:id="7852" w:author="Tran Huan" w:date="2018-11-25T21:59:00Z"/>
          <w:lang w:val="en-US"/>
        </w:rPr>
        <w:pPrChange w:id="7853" w:author="phuong vu" w:date="2018-11-23T13:48:00Z">
          <w:pPr>
            <w:spacing w:line="360" w:lineRule="auto"/>
            <w:ind w:firstLine="720"/>
          </w:pPr>
        </w:pPrChange>
      </w:pPr>
      <w:ins w:id="7854" w:author="phuong vu" w:date="2018-11-20T22:50:00Z">
        <w:del w:id="7855" w:author="Tran Huan" w:date="2018-11-25T21:59:00Z">
          <w:r w:rsidDel="00096943">
            <w:rPr>
              <w:lang w:val="en-US"/>
            </w:rPr>
            <w:delText xml:space="preserve">Đó là cách cách hoạt động của một hàng đợi chỉ với một trạm phục vụ. </w:delText>
          </w:r>
        </w:del>
      </w:ins>
      <w:ins w:id="7856" w:author="phuong vu" w:date="2018-11-20T22:51:00Z">
        <w:del w:id="7857" w:author="Tran Huan" w:date="2018-11-25T21:59:00Z">
          <w:r w:rsidDel="00096943">
            <w:rPr>
              <w:lang w:val="en-US"/>
            </w:rPr>
            <w:delText>Để phục vụ, xử lí nhanh chóng, ta thường đặt</w:delText>
          </w:r>
        </w:del>
      </w:ins>
      <w:ins w:id="7858" w:author="phuong vu" w:date="2018-11-20T22:52:00Z">
        <w:del w:id="7859" w:author="Tran Huan" w:date="2018-11-25T21:59:00Z">
          <w:r w:rsidDel="00096943">
            <w:rPr>
              <w:lang w:val="en-US"/>
            </w:rPr>
            <w:delText xml:space="preserve"> ra nhiều trạm phục vụ cùng lúc một để tiết kiệm thời gian</w:delText>
          </w:r>
        </w:del>
      </w:ins>
      <w:ins w:id="7860" w:author="phuong vu" w:date="2018-11-20T22:59:00Z">
        <w:del w:id="7861" w:author="Tran Huan" w:date="2018-11-25T21:59:00Z">
          <w:r w:rsidDel="00096943">
            <w:rPr>
              <w:lang w:val="en-US"/>
            </w:rPr>
            <w:delText>.</w:delText>
          </w:r>
          <w:bookmarkStart w:id="7862" w:name="_Toc531003433"/>
          <w:bookmarkStart w:id="7863" w:name="_Toc531005350"/>
          <w:bookmarkStart w:id="7864" w:name="_Toc531569550"/>
          <w:bookmarkStart w:id="7865" w:name="_Toc531573398"/>
          <w:bookmarkStart w:id="7866" w:name="_Toc531577139"/>
          <w:bookmarkStart w:id="7867" w:name="_Toc531580877"/>
          <w:bookmarkEnd w:id="7862"/>
          <w:bookmarkEnd w:id="7863"/>
          <w:bookmarkEnd w:id="7864"/>
          <w:bookmarkEnd w:id="7865"/>
          <w:bookmarkEnd w:id="7866"/>
          <w:bookmarkEnd w:id="7867"/>
        </w:del>
      </w:ins>
    </w:p>
    <w:p w14:paraId="55985834" w14:textId="2F2A938C" w:rsidR="005D5145" w:rsidDel="00096943" w:rsidRDefault="005D5145">
      <w:pPr>
        <w:keepNext/>
        <w:spacing w:line="276" w:lineRule="auto"/>
        <w:ind w:firstLine="720"/>
        <w:jc w:val="center"/>
        <w:rPr>
          <w:ins w:id="7868" w:author="phuong vu" w:date="2018-11-20T23:00:00Z"/>
          <w:del w:id="7869" w:author="Tran Huan" w:date="2018-11-25T21:59:00Z"/>
        </w:rPr>
        <w:pPrChange w:id="7870" w:author="phuong vu" w:date="2018-11-23T13:48:00Z">
          <w:pPr>
            <w:spacing w:line="360" w:lineRule="auto"/>
            <w:ind w:firstLine="720"/>
            <w:jc w:val="center"/>
          </w:pPr>
        </w:pPrChange>
      </w:pPr>
      <w:ins w:id="7871" w:author="phuong vu" w:date="2018-11-20T22:59:00Z">
        <w:del w:id="7872" w:author="Tran Huan" w:date="2018-11-25T21:59:00Z">
          <w:r w:rsidDel="00096943">
            <w:rPr>
              <w:noProof/>
              <w:lang w:val="en-US"/>
            </w:rPr>
            <w:drawing>
              <wp:inline distT="0" distB="0" distL="0" distR="0" wp14:anchorId="76E03745" wp14:editId="141C6271">
                <wp:extent cx="3601720" cy="2019935"/>
                <wp:effectExtent l="0" t="0" r="0" b="0"/>
                <wp:docPr id="30" name="Picture 30" descr="Káº¿t quáº£ hÃ¬nh áº£nh cho queueing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queueing theory"/>
                        <pic:cNvPicPr>
                          <a:picLocks noChangeAspect="1" noChangeArrowheads="1"/>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601720" cy="2019935"/>
                        </a:xfrm>
                        <a:prstGeom prst="rect">
                          <a:avLst/>
                        </a:prstGeom>
                        <a:noFill/>
                        <a:ln>
                          <a:noFill/>
                        </a:ln>
                      </pic:spPr>
                    </pic:pic>
                  </a:graphicData>
                </a:graphic>
              </wp:inline>
            </w:drawing>
          </w:r>
        </w:del>
      </w:ins>
      <w:bookmarkStart w:id="7873" w:name="_Toc531003434"/>
      <w:bookmarkStart w:id="7874" w:name="_Toc531005351"/>
      <w:bookmarkStart w:id="7875" w:name="_Toc531569551"/>
      <w:bookmarkStart w:id="7876" w:name="_Toc531573399"/>
      <w:bookmarkStart w:id="7877" w:name="_Toc531577140"/>
      <w:bookmarkStart w:id="7878" w:name="_Toc531580878"/>
      <w:bookmarkEnd w:id="7873"/>
      <w:bookmarkEnd w:id="7874"/>
      <w:bookmarkEnd w:id="7875"/>
      <w:bookmarkEnd w:id="7876"/>
      <w:bookmarkEnd w:id="7877"/>
      <w:bookmarkEnd w:id="7878"/>
    </w:p>
    <w:p w14:paraId="2FD0F8F4" w14:textId="06C1EA7A" w:rsidR="005D5145" w:rsidRPr="000245EB" w:rsidDel="00096943" w:rsidRDefault="005D5145">
      <w:pPr>
        <w:pStyle w:val="Caption"/>
        <w:spacing w:line="276" w:lineRule="auto"/>
        <w:rPr>
          <w:ins w:id="7879" w:author="phuong vu" w:date="2018-11-20T21:31:00Z"/>
          <w:del w:id="7880" w:author="Tran Huan" w:date="2018-11-25T21:59:00Z"/>
          <w:rPrChange w:id="7881" w:author="Tran Huan" w:date="2018-11-25T16:08:00Z">
            <w:rPr>
              <w:ins w:id="7882" w:author="phuong vu" w:date="2018-11-20T21:31:00Z"/>
              <w:del w:id="7883" w:author="Tran Huan" w:date="2018-11-25T21:59:00Z"/>
              <w:b/>
              <w:lang w:val="en-US"/>
            </w:rPr>
          </w:rPrChange>
        </w:rPr>
        <w:pPrChange w:id="7884" w:author="phuong vu" w:date="2018-11-23T13:48:00Z">
          <w:pPr>
            <w:spacing w:line="360" w:lineRule="auto"/>
            <w:ind w:firstLine="720"/>
          </w:pPr>
        </w:pPrChange>
      </w:pPr>
      <w:ins w:id="7885" w:author="phuong vu" w:date="2018-11-20T23:00:00Z">
        <w:del w:id="7886" w:author="Tran Huan" w:date="2018-11-25T21:59:00Z">
          <w:r w:rsidDel="00096943">
            <w:delText xml:space="preserve">Hình </w:delText>
          </w:r>
        </w:del>
      </w:ins>
      <w:ins w:id="7887" w:author="phuong vu" w:date="2018-11-22T18:14:00Z">
        <w:del w:id="7888" w:author="Tran Huan" w:date="2018-11-25T21:59:00Z">
          <w:r w:rsidR="00627671" w:rsidDel="00096943">
            <w:rPr>
              <w:i/>
              <w:iCs w:val="0"/>
            </w:rPr>
            <w:fldChar w:fldCharType="begin"/>
          </w:r>
          <w:r w:rsidR="00627671" w:rsidDel="00096943">
            <w:delInstrText xml:space="preserve"> STYLEREF 1 \s </w:delInstrText>
          </w:r>
        </w:del>
      </w:ins>
      <w:del w:id="7889" w:author="Tran Huan" w:date="2018-11-25T21:59:00Z">
        <w:r w:rsidR="00627671" w:rsidDel="00096943">
          <w:rPr>
            <w:i/>
            <w:iCs w:val="0"/>
          </w:rPr>
          <w:fldChar w:fldCharType="separate"/>
        </w:r>
        <w:r w:rsidR="00627671" w:rsidDel="00096943">
          <w:rPr>
            <w:noProof/>
          </w:rPr>
          <w:delText>2</w:delText>
        </w:r>
      </w:del>
      <w:ins w:id="7890" w:author="phuong vu" w:date="2018-11-22T18:14:00Z">
        <w:del w:id="7891" w:author="Tran Huan" w:date="2018-11-25T21:59:00Z">
          <w:r w:rsidR="00627671" w:rsidDel="00096943">
            <w:rPr>
              <w:i/>
              <w:iCs w:val="0"/>
            </w:rPr>
            <w:fldChar w:fldCharType="end"/>
          </w:r>
          <w:r w:rsidR="00627671" w:rsidDel="00096943">
            <w:delText>.</w:delText>
          </w:r>
          <w:r w:rsidR="00627671" w:rsidDel="00096943">
            <w:rPr>
              <w:i/>
              <w:iCs w:val="0"/>
            </w:rPr>
            <w:fldChar w:fldCharType="begin"/>
          </w:r>
          <w:r w:rsidR="00627671" w:rsidDel="00096943">
            <w:delInstrText xml:space="preserve"> SEQ Hình \* ARABIC \s 1 </w:delInstrText>
          </w:r>
        </w:del>
      </w:ins>
      <w:del w:id="7892" w:author="Tran Huan" w:date="2018-11-25T21:59:00Z">
        <w:r w:rsidR="00627671" w:rsidDel="00096943">
          <w:rPr>
            <w:i/>
            <w:iCs w:val="0"/>
          </w:rPr>
          <w:fldChar w:fldCharType="separate"/>
        </w:r>
      </w:del>
      <w:ins w:id="7893" w:author="phuong vu" w:date="2018-11-22T18:14:00Z">
        <w:del w:id="7894" w:author="Tran Huan" w:date="2018-11-25T21:59:00Z">
          <w:r w:rsidR="00627671" w:rsidDel="00096943">
            <w:rPr>
              <w:noProof/>
            </w:rPr>
            <w:delText>4</w:delText>
          </w:r>
          <w:r w:rsidR="00627671" w:rsidDel="00096943">
            <w:rPr>
              <w:i/>
              <w:iCs w:val="0"/>
            </w:rPr>
            <w:fldChar w:fldCharType="end"/>
          </w:r>
        </w:del>
      </w:ins>
      <w:ins w:id="7895" w:author="phuong vu" w:date="2018-11-20T23:00:00Z">
        <w:del w:id="7896" w:author="Tran Huan" w:date="2018-11-25T21:59:00Z">
          <w:r w:rsidRPr="000245EB" w:rsidDel="00096943">
            <w:rPr>
              <w:rPrChange w:id="7897" w:author="Tran Huan" w:date="2018-11-25T16:08:00Z">
                <w:rPr>
                  <w:lang w:val="en-US"/>
                </w:rPr>
              </w:rPrChange>
            </w:rPr>
            <w:delText xml:space="preserve"> Mô phỏng hàng đợi nhiều trạm phục vụ</w:delText>
          </w:r>
        </w:del>
      </w:ins>
      <w:bookmarkStart w:id="7898" w:name="_Toc531003435"/>
      <w:bookmarkStart w:id="7899" w:name="_Toc531005352"/>
      <w:bookmarkStart w:id="7900" w:name="_Toc531569552"/>
      <w:bookmarkStart w:id="7901" w:name="_Toc531573400"/>
      <w:bookmarkStart w:id="7902" w:name="_Toc531577141"/>
      <w:bookmarkStart w:id="7903" w:name="_Toc531580879"/>
      <w:bookmarkEnd w:id="7898"/>
      <w:bookmarkEnd w:id="7899"/>
      <w:bookmarkEnd w:id="7900"/>
      <w:bookmarkEnd w:id="7901"/>
      <w:bookmarkEnd w:id="7902"/>
      <w:bookmarkEnd w:id="7903"/>
    </w:p>
    <w:p w14:paraId="6FD3BFB0" w14:textId="3D35AB88" w:rsidR="005D7B98" w:rsidDel="00096943" w:rsidRDefault="005D7B98">
      <w:pPr>
        <w:spacing w:line="276" w:lineRule="auto"/>
        <w:ind w:firstLine="720"/>
        <w:rPr>
          <w:ins w:id="7904" w:author="phuong vu" w:date="2018-11-20T23:25:00Z"/>
          <w:del w:id="7905" w:author="Tran Huan" w:date="2018-11-25T21:59:00Z"/>
          <w:b/>
          <w:lang w:val="da-DK"/>
        </w:rPr>
        <w:pPrChange w:id="7906" w:author="phuong vu" w:date="2018-11-23T13:48:00Z">
          <w:pPr>
            <w:spacing w:line="360" w:lineRule="auto"/>
            <w:ind w:firstLine="720"/>
          </w:pPr>
        </w:pPrChange>
      </w:pPr>
      <w:ins w:id="7907" w:author="phuong vu" w:date="2018-11-20T23:25:00Z">
        <w:del w:id="7908" w:author="Tran Huan" w:date="2018-11-25T21:59:00Z">
          <w:r w:rsidRPr="00B04AB8" w:rsidDel="00096943">
            <w:rPr>
              <w:b/>
              <w:lang w:val="da-DK"/>
            </w:rPr>
            <w:delText>Đặc điểm:</w:delText>
          </w:r>
          <w:bookmarkStart w:id="7909" w:name="_Toc531003436"/>
          <w:bookmarkStart w:id="7910" w:name="_Toc531005353"/>
          <w:bookmarkStart w:id="7911" w:name="_Toc531569553"/>
          <w:bookmarkStart w:id="7912" w:name="_Toc531573401"/>
          <w:bookmarkStart w:id="7913" w:name="_Toc531577142"/>
          <w:bookmarkStart w:id="7914" w:name="_Toc531580880"/>
          <w:bookmarkEnd w:id="7909"/>
          <w:bookmarkEnd w:id="7910"/>
          <w:bookmarkEnd w:id="7911"/>
          <w:bookmarkEnd w:id="7912"/>
          <w:bookmarkEnd w:id="7913"/>
          <w:bookmarkEnd w:id="7914"/>
        </w:del>
      </w:ins>
    </w:p>
    <w:p w14:paraId="79915744" w14:textId="6838E66A" w:rsidR="00165603" w:rsidRPr="000245EB" w:rsidDel="00096943" w:rsidRDefault="005D7B98">
      <w:pPr>
        <w:spacing w:line="276" w:lineRule="auto"/>
        <w:ind w:left="1080"/>
        <w:jc w:val="left"/>
        <w:rPr>
          <w:ins w:id="7915" w:author="phuong vu" w:date="2018-11-21T00:09:00Z"/>
          <w:del w:id="7916" w:author="Tran Huan" w:date="2018-11-25T21:59:00Z"/>
          <w:rPrChange w:id="7917" w:author="Tran Huan" w:date="2018-11-25T16:08:00Z">
            <w:rPr>
              <w:ins w:id="7918" w:author="phuong vu" w:date="2018-11-21T00:09:00Z"/>
              <w:del w:id="7919" w:author="Tran Huan" w:date="2018-11-25T21:59:00Z"/>
              <w:lang w:val="en-US"/>
            </w:rPr>
          </w:rPrChange>
        </w:rPr>
        <w:pPrChange w:id="7920" w:author="phuong vu" w:date="2018-11-23T13:48:00Z">
          <w:pPr>
            <w:ind w:left="1080"/>
            <w:jc w:val="left"/>
          </w:pPr>
        </w:pPrChange>
      </w:pPr>
      <w:ins w:id="7921" w:author="phuong vu" w:date="2018-11-20T23:26:00Z">
        <w:del w:id="7922" w:author="Tran Huan" w:date="2018-11-25T21:59:00Z">
          <w:r w:rsidRPr="000245EB" w:rsidDel="00096943">
            <w:rPr>
              <w:i/>
              <w:rPrChange w:id="7923" w:author="Tran Huan" w:date="2018-11-25T16:08:00Z">
                <w:rPr>
                  <w:i/>
                  <w:lang w:val="en-US"/>
                </w:rPr>
              </w:rPrChange>
            </w:rPr>
            <w:delText xml:space="preserve">- </w:delText>
          </w:r>
          <w:r w:rsidRPr="000245EB" w:rsidDel="00096943">
            <w:rPr>
              <w:i/>
              <w:rPrChange w:id="7924" w:author="Tran Huan" w:date="2018-11-25T16:08:00Z">
                <w:rPr>
                  <w:lang w:val="en-US"/>
                </w:rPr>
              </w:rPrChange>
            </w:rPr>
            <w:delText>Hỗ trợ đơn giản trong việc quản lí</w:delText>
          </w:r>
          <w:r w:rsidRPr="000245EB" w:rsidDel="00096943">
            <w:rPr>
              <w:i/>
              <w:rPrChange w:id="7925" w:author="Tran Huan" w:date="2018-11-25T16:08:00Z">
                <w:rPr>
                  <w:i/>
                  <w:lang w:val="en-US"/>
                </w:rPr>
              </w:rPrChange>
            </w:rPr>
            <w:delText xml:space="preserve">: </w:delText>
          </w:r>
          <w:r w:rsidRPr="000245EB" w:rsidDel="00096943">
            <w:rPr>
              <w:rPrChange w:id="7926" w:author="Tran Huan" w:date="2018-11-25T16:08:00Z">
                <w:rPr>
                  <w:lang w:val="en-US"/>
                </w:rPr>
              </w:rPrChange>
            </w:rPr>
            <w:delText xml:space="preserve">Trong nhiều trường hợp với số lượng việc cần xử lí lớn thì </w:delText>
          </w:r>
        </w:del>
      </w:ins>
      <w:ins w:id="7927" w:author="phuong vu" w:date="2018-11-20T23:27:00Z">
        <w:del w:id="7928" w:author="Tran Huan" w:date="2018-11-25T21:59:00Z">
          <w:r w:rsidRPr="000245EB" w:rsidDel="00096943">
            <w:rPr>
              <w:rPrChange w:id="7929" w:author="Tran Huan" w:date="2018-11-25T16:08:00Z">
                <w:rPr>
                  <w:lang w:val="en-US"/>
                </w:rPr>
              </w:rPrChange>
            </w:rPr>
            <w:delText>hàng đợi là cách được xem tốt nhất. Nó giúp mọi thứ có trình tự xử lí, tránh thiếu sót.</w:delText>
          </w:r>
        </w:del>
      </w:ins>
      <w:bookmarkStart w:id="7930" w:name="_Toc531003437"/>
      <w:bookmarkStart w:id="7931" w:name="_Toc531005354"/>
      <w:bookmarkStart w:id="7932" w:name="_Toc531569554"/>
      <w:bookmarkStart w:id="7933" w:name="_Toc531573402"/>
      <w:bookmarkStart w:id="7934" w:name="_Toc531577143"/>
      <w:bookmarkStart w:id="7935" w:name="_Toc531580881"/>
      <w:bookmarkEnd w:id="7930"/>
      <w:bookmarkEnd w:id="7931"/>
      <w:bookmarkEnd w:id="7932"/>
      <w:bookmarkEnd w:id="7933"/>
      <w:bookmarkEnd w:id="7934"/>
      <w:bookmarkEnd w:id="7935"/>
    </w:p>
    <w:p w14:paraId="72D74FE5" w14:textId="68AC77BE" w:rsidR="00C557CE" w:rsidRPr="000245EB" w:rsidDel="00096943" w:rsidRDefault="00165603">
      <w:pPr>
        <w:spacing w:line="276" w:lineRule="auto"/>
        <w:ind w:left="1080"/>
        <w:jc w:val="left"/>
        <w:rPr>
          <w:del w:id="7936" w:author="Tran Huan" w:date="2018-11-25T21:59:00Z"/>
          <w:rPrChange w:id="7937" w:author="Tran Huan" w:date="2018-11-25T16:08:00Z">
            <w:rPr>
              <w:del w:id="7938" w:author="Tran Huan" w:date="2018-11-25T21:59:00Z"/>
              <w:lang w:val="en-US"/>
            </w:rPr>
          </w:rPrChange>
        </w:rPr>
        <w:pPrChange w:id="7939" w:author="phuong vu" w:date="2018-11-23T13:48:00Z">
          <w:pPr>
            <w:jc w:val="left"/>
          </w:pPr>
        </w:pPrChange>
      </w:pPr>
      <w:ins w:id="7940" w:author="phuong vu" w:date="2018-11-21T00:09:00Z">
        <w:del w:id="7941" w:author="Tran Huan" w:date="2018-11-25T21:59:00Z">
          <w:r w:rsidRPr="000245EB" w:rsidDel="00096943">
            <w:rPr>
              <w:i/>
              <w:rPrChange w:id="7942" w:author="Tran Huan" w:date="2018-11-25T16:08:00Z">
                <w:rPr>
                  <w:i/>
                  <w:lang w:val="en-US"/>
                </w:rPr>
              </w:rPrChange>
            </w:rPr>
            <w:delText>-</w:delText>
          </w:r>
          <w:r w:rsidRPr="000245EB" w:rsidDel="00096943">
            <w:rPr>
              <w:rPrChange w:id="7943" w:author="Tran Huan" w:date="2018-11-25T16:08:00Z">
                <w:rPr>
                  <w:lang w:val="en-US"/>
                </w:rPr>
              </w:rPrChange>
            </w:rPr>
            <w:delText xml:space="preserve"> </w:delText>
          </w:r>
          <w:r w:rsidRPr="000245EB" w:rsidDel="00096943">
            <w:rPr>
              <w:i/>
              <w:rPrChange w:id="7944" w:author="Tran Huan" w:date="2018-11-25T16:08:00Z">
                <w:rPr>
                  <w:i/>
                  <w:lang w:val="en-US"/>
                </w:rPr>
              </w:rPrChange>
            </w:rPr>
            <w:delText xml:space="preserve">Nhiều hình thức xử lí hàng đơi: </w:delText>
          </w:r>
          <w:r w:rsidR="000F4CE0" w:rsidRPr="000245EB" w:rsidDel="00096943">
            <w:rPr>
              <w:rPrChange w:id="7945" w:author="Tran Huan" w:date="2018-11-25T16:08:00Z">
                <w:rPr>
                  <w:lang w:val="en-US"/>
                </w:rPr>
              </w:rPrChange>
            </w:rPr>
            <w:delText>Phổ biến nhất là FIFO hay</w:delText>
          </w:r>
        </w:del>
      </w:ins>
      <w:ins w:id="7946" w:author="phuong vu" w:date="2018-11-21T00:10:00Z">
        <w:del w:id="7947" w:author="Tran Huan" w:date="2018-11-25T21:59:00Z">
          <w:r w:rsidR="000F4CE0" w:rsidRPr="000245EB" w:rsidDel="00096943">
            <w:rPr>
              <w:rPrChange w:id="7948" w:author="Tran Huan" w:date="2018-11-25T16:08:00Z">
                <w:rPr>
                  <w:lang w:val="en-US"/>
                </w:rPr>
              </w:rPrChange>
            </w:rPr>
            <w:delText xml:space="preserve"> FCFS. Trong vài trường hợp công việc có các mức độ ưu tiên khác nhau, ta có hàng đợi có độ tiên. Ở đó, các công việc được sắp xếp t</w:delText>
          </w:r>
        </w:del>
      </w:ins>
      <w:ins w:id="7949" w:author="phuong vu" w:date="2018-11-21T00:11:00Z">
        <w:del w:id="7950" w:author="Tran Huan" w:date="2018-11-25T21:59:00Z">
          <w:r w:rsidR="000F4CE0" w:rsidRPr="000245EB" w:rsidDel="00096943">
            <w:rPr>
              <w:rPrChange w:id="7951" w:author="Tran Huan" w:date="2018-11-25T16:08:00Z">
                <w:rPr>
                  <w:lang w:val="en-US"/>
                </w:rPr>
              </w:rPrChange>
            </w:rPr>
            <w:delText>heo độ ưu tiên của chúng tùy theo mục đích sử dụng.</w:delText>
          </w:r>
        </w:del>
      </w:ins>
      <w:del w:id="7952" w:author="Tran Huan" w:date="2018-11-25T21:59:00Z">
        <w:r w:rsidR="00C557CE" w:rsidRPr="000245EB" w:rsidDel="00096943">
          <w:rPr>
            <w:rPrChange w:id="7953" w:author="Tran Huan" w:date="2018-11-25T16:08:00Z">
              <w:rPr>
                <w:lang w:val="en-US"/>
              </w:rPr>
            </w:rPrChange>
          </w:rPr>
          <w:br w:type="page"/>
        </w:r>
        <w:bookmarkStart w:id="7954" w:name="_Toc531003438"/>
        <w:bookmarkStart w:id="7955" w:name="_Toc531005355"/>
        <w:bookmarkStart w:id="7956" w:name="_Toc531569555"/>
        <w:bookmarkStart w:id="7957" w:name="_Toc531573403"/>
        <w:bookmarkStart w:id="7958" w:name="_Toc531577144"/>
        <w:bookmarkStart w:id="7959" w:name="_Toc531580882"/>
        <w:bookmarkEnd w:id="7954"/>
        <w:bookmarkEnd w:id="7955"/>
        <w:bookmarkEnd w:id="7956"/>
        <w:bookmarkEnd w:id="7957"/>
        <w:bookmarkEnd w:id="7958"/>
        <w:bookmarkEnd w:id="7959"/>
      </w:del>
    </w:p>
    <w:p w14:paraId="12452D5B" w14:textId="3731C653" w:rsidR="00C557CE" w:rsidRPr="000245EB" w:rsidDel="00096943" w:rsidRDefault="00C557CE">
      <w:pPr>
        <w:pStyle w:val="Heading1"/>
        <w:spacing w:line="276" w:lineRule="auto"/>
        <w:rPr>
          <w:del w:id="7960" w:author="Tran Huan" w:date="2018-11-25T21:59:00Z"/>
          <w:lang w:val="vi-VN"/>
          <w:rPrChange w:id="7961" w:author="Tran Huan" w:date="2018-11-25T16:08:00Z">
            <w:rPr>
              <w:del w:id="7962" w:author="Tran Huan" w:date="2018-11-25T21:59:00Z"/>
            </w:rPr>
          </w:rPrChange>
        </w:rPr>
        <w:pPrChange w:id="7963" w:author="phuong vu" w:date="2018-11-23T13:48:00Z">
          <w:pPr>
            <w:pStyle w:val="Heading1"/>
            <w:jc w:val="both"/>
          </w:pPr>
        </w:pPrChange>
      </w:pPr>
      <w:del w:id="7964" w:author="Tran Huan" w:date="2018-11-25T21:59:00Z">
        <w:r w:rsidRPr="000245EB" w:rsidDel="00096943">
          <w:rPr>
            <w:b w:val="0"/>
            <w:lang w:val="vi-VN"/>
            <w:rPrChange w:id="7965" w:author="Tran Huan" w:date="2018-11-25T16:08:00Z">
              <w:rPr>
                <w:b w:val="0"/>
              </w:rPr>
            </w:rPrChange>
          </w:rPr>
          <w:delText>NỘI DUNG NGHIÊN CỨU</w:delText>
        </w:r>
        <w:bookmarkStart w:id="7966" w:name="_Toc530658318"/>
        <w:bookmarkStart w:id="7967" w:name="_Toc530662042"/>
        <w:bookmarkStart w:id="7968" w:name="_Toc530662509"/>
        <w:bookmarkStart w:id="7969" w:name="_Toc531003439"/>
        <w:bookmarkStart w:id="7970" w:name="_Toc531005356"/>
        <w:bookmarkStart w:id="7971" w:name="_Toc531569556"/>
        <w:bookmarkStart w:id="7972" w:name="_Toc531573404"/>
        <w:bookmarkStart w:id="7973" w:name="_Toc531577145"/>
        <w:bookmarkStart w:id="7974" w:name="_Toc531580883"/>
        <w:bookmarkEnd w:id="7966"/>
        <w:bookmarkEnd w:id="7967"/>
        <w:bookmarkEnd w:id="7968"/>
        <w:bookmarkEnd w:id="7969"/>
        <w:bookmarkEnd w:id="7970"/>
        <w:bookmarkEnd w:id="7971"/>
        <w:bookmarkEnd w:id="7972"/>
        <w:bookmarkEnd w:id="7973"/>
        <w:bookmarkEnd w:id="7974"/>
      </w:del>
    </w:p>
    <w:p w14:paraId="2C7F4CB1" w14:textId="1B01D078" w:rsidR="00FB646D" w:rsidRPr="000245EB" w:rsidDel="00096943" w:rsidRDefault="00C557CE">
      <w:pPr>
        <w:pStyle w:val="Heading2"/>
        <w:spacing w:line="276" w:lineRule="auto"/>
        <w:rPr>
          <w:del w:id="7975" w:author="Tran Huan" w:date="2018-11-25T21:59:00Z"/>
          <w:rPrChange w:id="7976" w:author="Tran Huan" w:date="2018-11-25T16:08:00Z">
            <w:rPr>
              <w:del w:id="7977" w:author="Tran Huan" w:date="2018-11-25T21:59:00Z"/>
              <w:lang w:val="en-US"/>
            </w:rPr>
          </w:rPrChange>
        </w:rPr>
        <w:pPrChange w:id="7978" w:author="phuong vu" w:date="2018-11-23T13:48:00Z">
          <w:pPr>
            <w:pStyle w:val="Heading2"/>
          </w:pPr>
        </w:pPrChange>
      </w:pPr>
      <w:del w:id="7979" w:author="Tran Huan" w:date="2018-11-25T21:59:00Z">
        <w:r w:rsidRPr="000245EB" w:rsidDel="00096943">
          <w:rPr>
            <w:b w:val="0"/>
            <w:rPrChange w:id="7980" w:author="Tran Huan" w:date="2018-11-25T16:08:00Z">
              <w:rPr>
                <w:b w:val="0"/>
                <w:lang w:val="en-US"/>
              </w:rPr>
            </w:rPrChange>
          </w:rPr>
          <w:delText>Mô tả bài toán</w:delText>
        </w:r>
        <w:bookmarkStart w:id="7981" w:name="_Toc530658319"/>
        <w:bookmarkStart w:id="7982" w:name="_Toc530662043"/>
        <w:bookmarkStart w:id="7983" w:name="_Toc530662510"/>
        <w:bookmarkStart w:id="7984" w:name="_Toc531003440"/>
        <w:bookmarkStart w:id="7985" w:name="_Toc531005357"/>
        <w:bookmarkStart w:id="7986" w:name="_Toc531569557"/>
        <w:bookmarkStart w:id="7987" w:name="_Toc531573405"/>
        <w:bookmarkStart w:id="7988" w:name="_Toc531577146"/>
        <w:bookmarkStart w:id="7989" w:name="_Toc531580884"/>
        <w:bookmarkEnd w:id="7981"/>
        <w:bookmarkEnd w:id="7982"/>
        <w:bookmarkEnd w:id="7983"/>
        <w:bookmarkEnd w:id="7984"/>
        <w:bookmarkEnd w:id="7985"/>
        <w:bookmarkEnd w:id="7986"/>
        <w:bookmarkEnd w:id="7987"/>
        <w:bookmarkEnd w:id="7988"/>
        <w:bookmarkEnd w:id="7989"/>
      </w:del>
    </w:p>
    <w:p w14:paraId="31BFAC6A" w14:textId="765FE25E" w:rsidR="00184C7F" w:rsidRPr="000245EB" w:rsidDel="00096943" w:rsidRDefault="00184C7F">
      <w:pPr>
        <w:pStyle w:val="Heading3"/>
        <w:spacing w:line="276" w:lineRule="auto"/>
        <w:rPr>
          <w:del w:id="7990" w:author="Tran Huan" w:date="2018-11-25T21:59:00Z"/>
          <w:lang w:val="vi-VN"/>
          <w:rPrChange w:id="7991" w:author="Tran Huan" w:date="2018-11-25T16:08:00Z">
            <w:rPr>
              <w:del w:id="7992" w:author="Tran Huan" w:date="2018-11-25T21:59:00Z"/>
            </w:rPr>
          </w:rPrChange>
        </w:rPr>
        <w:pPrChange w:id="7993" w:author="phuong vu" w:date="2018-11-23T13:48:00Z">
          <w:pPr>
            <w:pStyle w:val="Heading3"/>
          </w:pPr>
        </w:pPrChange>
      </w:pPr>
      <w:del w:id="7994" w:author="Tran Huan" w:date="2018-11-25T21:59:00Z">
        <w:r w:rsidRPr="000245EB" w:rsidDel="00096943">
          <w:rPr>
            <w:b w:val="0"/>
            <w:lang w:val="vi-VN"/>
            <w:rPrChange w:id="7995" w:author="Tran Huan" w:date="2018-11-25T16:08:00Z">
              <w:rPr>
                <w:b w:val="0"/>
              </w:rPr>
            </w:rPrChange>
          </w:rPr>
          <w:delText>Bối cảnh hệ thống</w:delText>
        </w:r>
        <w:bookmarkStart w:id="7996" w:name="_Toc530658320"/>
        <w:bookmarkStart w:id="7997" w:name="_Toc530662044"/>
        <w:bookmarkStart w:id="7998" w:name="_Toc530662511"/>
        <w:bookmarkStart w:id="7999" w:name="_Toc531003441"/>
        <w:bookmarkStart w:id="8000" w:name="_Toc531005358"/>
        <w:bookmarkStart w:id="8001" w:name="_Toc531569558"/>
        <w:bookmarkStart w:id="8002" w:name="_Toc531573406"/>
        <w:bookmarkStart w:id="8003" w:name="_Toc531577147"/>
        <w:bookmarkStart w:id="8004" w:name="_Toc531580885"/>
        <w:bookmarkEnd w:id="7996"/>
        <w:bookmarkEnd w:id="7997"/>
        <w:bookmarkEnd w:id="7998"/>
        <w:bookmarkEnd w:id="7999"/>
        <w:bookmarkEnd w:id="8000"/>
        <w:bookmarkEnd w:id="8001"/>
        <w:bookmarkEnd w:id="8002"/>
        <w:bookmarkEnd w:id="8003"/>
        <w:bookmarkEnd w:id="8004"/>
      </w:del>
    </w:p>
    <w:p w14:paraId="656DD567" w14:textId="3463573C" w:rsidR="00532496" w:rsidRPr="000245EB" w:rsidDel="00096943" w:rsidRDefault="00532496">
      <w:pPr>
        <w:spacing w:line="276" w:lineRule="auto"/>
        <w:rPr>
          <w:del w:id="8005" w:author="Tran Huan" w:date="2018-11-25T21:59:00Z"/>
          <w:rPrChange w:id="8006" w:author="Tran Huan" w:date="2018-11-25T16:08:00Z">
            <w:rPr>
              <w:del w:id="8007" w:author="Tran Huan" w:date="2018-11-25T21:59:00Z"/>
              <w:lang w:val="en-US"/>
            </w:rPr>
          </w:rPrChange>
        </w:rPr>
        <w:pPrChange w:id="8008" w:author="phuong vu" w:date="2018-11-23T13:48:00Z">
          <w:pPr/>
        </w:pPrChange>
      </w:pPr>
      <w:del w:id="8009" w:author="Tran Huan" w:date="2018-11-25T21:59:00Z">
        <w:r w:rsidRPr="000245EB" w:rsidDel="00096943">
          <w:rPr>
            <w:rPrChange w:id="8010" w:author="Tran Huan" w:date="2018-11-25T16:08:00Z">
              <w:rPr>
                <w:lang w:val="en-US"/>
              </w:rPr>
            </w:rPrChange>
          </w:rPr>
          <w:tab/>
          <w:delText xml:space="preserve">Các hệ thống API được viết thông qua GraphQL ngày càng nhiều hơn so với RESTful API bởi sự tiện lợi. Cũng như, ta dễ dàng truy xuất thông tin mong muốn mà không phải cấu hình quá nhiều, tránh được vấn đề dư thừa dữ liệu không cần thiết khi truy xuất dữ liệu. </w:delText>
        </w:r>
        <w:bookmarkStart w:id="8011" w:name="_Toc530658321"/>
        <w:bookmarkStart w:id="8012" w:name="_Toc530662045"/>
        <w:bookmarkStart w:id="8013" w:name="_Toc530662512"/>
        <w:bookmarkStart w:id="8014" w:name="_Toc531003442"/>
        <w:bookmarkStart w:id="8015" w:name="_Toc531005359"/>
        <w:bookmarkStart w:id="8016" w:name="_Toc531569559"/>
        <w:bookmarkStart w:id="8017" w:name="_Toc531573407"/>
        <w:bookmarkStart w:id="8018" w:name="_Toc531577148"/>
        <w:bookmarkStart w:id="8019" w:name="_Toc531580886"/>
        <w:bookmarkEnd w:id="8011"/>
        <w:bookmarkEnd w:id="8012"/>
        <w:bookmarkEnd w:id="8013"/>
        <w:bookmarkEnd w:id="8014"/>
        <w:bookmarkEnd w:id="8015"/>
        <w:bookmarkEnd w:id="8016"/>
        <w:bookmarkEnd w:id="8017"/>
        <w:bookmarkEnd w:id="8018"/>
        <w:bookmarkEnd w:id="8019"/>
      </w:del>
    </w:p>
    <w:p w14:paraId="199FEC6E" w14:textId="0F936487" w:rsidR="00532496" w:rsidRPr="000245EB" w:rsidDel="00096943" w:rsidRDefault="00532496">
      <w:pPr>
        <w:spacing w:line="276" w:lineRule="auto"/>
        <w:rPr>
          <w:del w:id="8020" w:author="Tran Huan" w:date="2018-11-25T21:59:00Z"/>
          <w:rPrChange w:id="8021" w:author="Tran Huan" w:date="2018-11-25T16:08:00Z">
            <w:rPr>
              <w:del w:id="8022" w:author="Tran Huan" w:date="2018-11-25T21:59:00Z"/>
              <w:lang w:val="en-US"/>
            </w:rPr>
          </w:rPrChange>
        </w:rPr>
        <w:pPrChange w:id="8023" w:author="phuong vu" w:date="2018-11-23T13:48:00Z">
          <w:pPr/>
        </w:pPrChange>
      </w:pPr>
      <w:del w:id="8024" w:author="Tran Huan" w:date="2018-11-25T21:59:00Z">
        <w:r w:rsidRPr="000245EB" w:rsidDel="00096943">
          <w:rPr>
            <w:rPrChange w:id="8025" w:author="Tran Huan" w:date="2018-11-25T16:08:00Z">
              <w:rPr>
                <w:lang w:val="en-US"/>
              </w:rPr>
            </w:rPrChange>
          </w:rPr>
          <w:tab/>
          <w:delText>Người dùng hiện nay sử dụng điện thoại thường trực và Android là hiện điều hành mà có lượng người dùng đông đảo vì giá cả cũng như dễ dàng tạo và phát triển ứng dụng. Những điều đó hỗ trợ cho việc triển khai ứng dụng cho mọi người dễ dàng hơn.</w:delText>
        </w:r>
        <w:bookmarkStart w:id="8026" w:name="_Toc530658322"/>
        <w:bookmarkStart w:id="8027" w:name="_Toc530662046"/>
        <w:bookmarkStart w:id="8028" w:name="_Toc530662513"/>
        <w:bookmarkStart w:id="8029" w:name="_Toc531003443"/>
        <w:bookmarkStart w:id="8030" w:name="_Toc531005360"/>
        <w:bookmarkStart w:id="8031" w:name="_Toc531569560"/>
        <w:bookmarkStart w:id="8032" w:name="_Toc531573408"/>
        <w:bookmarkStart w:id="8033" w:name="_Toc531577149"/>
        <w:bookmarkStart w:id="8034" w:name="_Toc531580887"/>
        <w:bookmarkEnd w:id="8026"/>
        <w:bookmarkEnd w:id="8027"/>
        <w:bookmarkEnd w:id="8028"/>
        <w:bookmarkEnd w:id="8029"/>
        <w:bookmarkEnd w:id="8030"/>
        <w:bookmarkEnd w:id="8031"/>
        <w:bookmarkEnd w:id="8032"/>
        <w:bookmarkEnd w:id="8033"/>
        <w:bookmarkEnd w:id="8034"/>
      </w:del>
    </w:p>
    <w:p w14:paraId="2DB10661" w14:textId="4822084D" w:rsidR="00CA57A3" w:rsidRPr="000245EB" w:rsidDel="00096943" w:rsidRDefault="00532496">
      <w:pPr>
        <w:spacing w:line="276" w:lineRule="auto"/>
        <w:rPr>
          <w:del w:id="8035" w:author="Tran Huan" w:date="2018-11-25T21:59:00Z"/>
          <w:rPrChange w:id="8036" w:author="Tran Huan" w:date="2018-11-25T16:08:00Z">
            <w:rPr>
              <w:del w:id="8037" w:author="Tran Huan" w:date="2018-11-25T21:59:00Z"/>
              <w:lang w:val="en-US"/>
            </w:rPr>
          </w:rPrChange>
        </w:rPr>
        <w:pPrChange w:id="8038" w:author="phuong vu" w:date="2018-11-23T13:48:00Z">
          <w:pPr/>
        </w:pPrChange>
      </w:pPr>
      <w:del w:id="8039" w:author="Tran Huan" w:date="2018-11-25T21:59:00Z">
        <w:r w:rsidRPr="000245EB" w:rsidDel="00096943">
          <w:rPr>
            <w:rPrChange w:id="8040" w:author="Tran Huan" w:date="2018-11-25T16:08:00Z">
              <w:rPr>
                <w:lang w:val="en-US"/>
              </w:rPr>
            </w:rPrChange>
          </w:rPr>
          <w:tab/>
          <w:delText xml:space="preserve">ReactJS là một thư viện được Facebook hỗ trợ mạnh mẽ. Đó là một điểm mạnh giúp ta xây dựng một trang web nhanh chóng hơn, sử dụng ngay không cần quá hiểu rõ </w:delText>
        </w:r>
        <w:r w:rsidR="00E44686" w:rsidRPr="000245EB" w:rsidDel="00096943">
          <w:rPr>
            <w:rPrChange w:id="8041" w:author="Tran Huan" w:date="2018-11-25T16:08:00Z">
              <w:rPr>
                <w:lang w:val="en-US"/>
              </w:rPr>
            </w:rPrChange>
          </w:rPr>
          <w:delText xml:space="preserve">việc xây dựng một trang web theo nhưng Framework chuẩn. </w:delText>
        </w:r>
        <w:bookmarkStart w:id="8042" w:name="_Toc530658323"/>
        <w:bookmarkStart w:id="8043" w:name="_Toc530662047"/>
        <w:bookmarkStart w:id="8044" w:name="_Toc530662514"/>
        <w:bookmarkStart w:id="8045" w:name="_Toc531003444"/>
        <w:bookmarkStart w:id="8046" w:name="_Toc531005361"/>
        <w:bookmarkStart w:id="8047" w:name="_Toc531569561"/>
        <w:bookmarkStart w:id="8048" w:name="_Toc531573409"/>
        <w:bookmarkStart w:id="8049" w:name="_Toc531577150"/>
        <w:bookmarkStart w:id="8050" w:name="_Toc531580888"/>
        <w:bookmarkEnd w:id="8042"/>
        <w:bookmarkEnd w:id="8043"/>
        <w:bookmarkEnd w:id="8044"/>
        <w:bookmarkEnd w:id="8045"/>
        <w:bookmarkEnd w:id="8046"/>
        <w:bookmarkEnd w:id="8047"/>
        <w:bookmarkEnd w:id="8048"/>
        <w:bookmarkEnd w:id="8049"/>
        <w:bookmarkEnd w:id="8050"/>
      </w:del>
    </w:p>
    <w:p w14:paraId="1E97AFDF" w14:textId="294587A8" w:rsidR="00184C7F" w:rsidRPr="000245EB" w:rsidDel="00096943" w:rsidRDefault="00184C7F">
      <w:pPr>
        <w:pStyle w:val="Heading3"/>
        <w:spacing w:line="276" w:lineRule="auto"/>
        <w:rPr>
          <w:del w:id="8051" w:author="Tran Huan" w:date="2018-11-25T21:59:00Z"/>
          <w:lang w:val="vi-VN"/>
          <w:rPrChange w:id="8052" w:author="Tran Huan" w:date="2018-11-25T16:08:00Z">
            <w:rPr>
              <w:del w:id="8053" w:author="Tran Huan" w:date="2018-11-25T21:59:00Z"/>
            </w:rPr>
          </w:rPrChange>
        </w:rPr>
        <w:pPrChange w:id="8054" w:author="phuong vu" w:date="2018-11-23T13:48:00Z">
          <w:pPr>
            <w:pStyle w:val="Heading3"/>
          </w:pPr>
        </w:pPrChange>
      </w:pPr>
      <w:del w:id="8055" w:author="Tran Huan" w:date="2018-11-25T21:59:00Z">
        <w:r w:rsidRPr="000245EB" w:rsidDel="00096943">
          <w:rPr>
            <w:b w:val="0"/>
            <w:lang w:val="vi-VN"/>
            <w:rPrChange w:id="8056" w:author="Tran Huan" w:date="2018-11-25T16:08:00Z">
              <w:rPr>
                <w:b w:val="0"/>
              </w:rPr>
            </w:rPrChange>
          </w:rPr>
          <w:delText>Các chức năng hệ thống</w:delText>
        </w:r>
        <w:bookmarkStart w:id="8057" w:name="_Toc530658324"/>
        <w:bookmarkStart w:id="8058" w:name="_Toc530662048"/>
        <w:bookmarkStart w:id="8059" w:name="_Toc530662515"/>
        <w:bookmarkStart w:id="8060" w:name="_Toc531003445"/>
        <w:bookmarkStart w:id="8061" w:name="_Toc531005362"/>
        <w:bookmarkStart w:id="8062" w:name="_Toc531569562"/>
        <w:bookmarkStart w:id="8063" w:name="_Toc531573410"/>
        <w:bookmarkStart w:id="8064" w:name="_Toc531577151"/>
        <w:bookmarkStart w:id="8065" w:name="_Toc531580889"/>
        <w:bookmarkEnd w:id="8057"/>
        <w:bookmarkEnd w:id="8058"/>
        <w:bookmarkEnd w:id="8059"/>
        <w:bookmarkEnd w:id="8060"/>
        <w:bookmarkEnd w:id="8061"/>
        <w:bookmarkEnd w:id="8062"/>
        <w:bookmarkEnd w:id="8063"/>
        <w:bookmarkEnd w:id="8064"/>
        <w:bookmarkEnd w:id="8065"/>
      </w:del>
    </w:p>
    <w:p w14:paraId="10AA89AC" w14:textId="12B51253" w:rsidR="00E44686" w:rsidRPr="000245EB" w:rsidDel="00096943" w:rsidRDefault="007705D0">
      <w:pPr>
        <w:spacing w:line="276" w:lineRule="auto"/>
        <w:rPr>
          <w:del w:id="8066" w:author="Tran Huan" w:date="2018-11-25T21:59:00Z"/>
          <w:rPrChange w:id="8067" w:author="Tran Huan" w:date="2018-11-25T16:08:00Z">
            <w:rPr>
              <w:del w:id="8068" w:author="Tran Huan" w:date="2018-11-25T21:59:00Z"/>
              <w:lang w:val="en-US"/>
            </w:rPr>
          </w:rPrChange>
        </w:rPr>
        <w:pPrChange w:id="8069" w:author="phuong vu" w:date="2018-11-23T13:48:00Z">
          <w:pPr/>
        </w:pPrChange>
      </w:pPr>
      <w:del w:id="8070" w:author="Tran Huan" w:date="2018-11-25T21:59:00Z">
        <w:r w:rsidRPr="000245EB" w:rsidDel="00096943">
          <w:rPr>
            <w:rPrChange w:id="8071" w:author="Tran Huan" w:date="2018-11-25T16:08:00Z">
              <w:rPr>
                <w:lang w:val="en-US"/>
              </w:rPr>
            </w:rPrChange>
          </w:rPr>
          <w:tab/>
          <w:delText>Các chức năng hệ thống cần đạt được trong đề tài đặt ra bao gồm:</w:delText>
        </w:r>
        <w:bookmarkStart w:id="8072" w:name="_Toc530658325"/>
        <w:bookmarkStart w:id="8073" w:name="_Toc530662049"/>
        <w:bookmarkStart w:id="8074" w:name="_Toc530662516"/>
        <w:bookmarkStart w:id="8075" w:name="_Toc531003446"/>
        <w:bookmarkStart w:id="8076" w:name="_Toc531005363"/>
        <w:bookmarkStart w:id="8077" w:name="_Toc531569563"/>
        <w:bookmarkStart w:id="8078" w:name="_Toc531573411"/>
        <w:bookmarkStart w:id="8079" w:name="_Toc531577152"/>
        <w:bookmarkStart w:id="8080" w:name="_Toc531580890"/>
        <w:bookmarkEnd w:id="8072"/>
        <w:bookmarkEnd w:id="8073"/>
        <w:bookmarkEnd w:id="8074"/>
        <w:bookmarkEnd w:id="8075"/>
        <w:bookmarkEnd w:id="8076"/>
        <w:bookmarkEnd w:id="8077"/>
        <w:bookmarkEnd w:id="8078"/>
        <w:bookmarkEnd w:id="8079"/>
        <w:bookmarkEnd w:id="8080"/>
      </w:del>
    </w:p>
    <w:p w14:paraId="6F4C8420" w14:textId="1CB0F25D" w:rsidR="007705D0" w:rsidRPr="000245EB" w:rsidDel="00096943" w:rsidRDefault="007705D0">
      <w:pPr>
        <w:spacing w:line="276" w:lineRule="auto"/>
        <w:rPr>
          <w:del w:id="8081" w:author="Tran Huan" w:date="2018-11-25T21:59:00Z"/>
          <w:rPrChange w:id="8082" w:author="Tran Huan" w:date="2018-11-25T16:08:00Z">
            <w:rPr>
              <w:del w:id="8083" w:author="Tran Huan" w:date="2018-11-25T21:59:00Z"/>
              <w:lang w:val="en-US"/>
            </w:rPr>
          </w:rPrChange>
        </w:rPr>
        <w:pPrChange w:id="8084" w:author="phuong vu" w:date="2018-11-23T13:48:00Z">
          <w:pPr/>
        </w:pPrChange>
      </w:pPr>
      <w:del w:id="8085" w:author="Tran Huan" w:date="2018-11-25T21:59:00Z">
        <w:r w:rsidRPr="000245EB" w:rsidDel="00096943">
          <w:rPr>
            <w:rPrChange w:id="8086" w:author="Tran Huan" w:date="2018-11-25T16:08:00Z">
              <w:rPr>
                <w:lang w:val="en-US"/>
              </w:rPr>
            </w:rPrChange>
          </w:rPr>
          <w:tab/>
        </w:r>
        <w:r w:rsidRPr="000245EB" w:rsidDel="00096943">
          <w:rPr>
            <w:rPrChange w:id="8087" w:author="Tran Huan" w:date="2018-11-25T16:08:00Z">
              <w:rPr>
                <w:lang w:val="en-US"/>
              </w:rPr>
            </w:rPrChange>
          </w:rPr>
          <w:tab/>
          <w:delText xml:space="preserve">- </w:delText>
        </w:r>
        <w:r w:rsidR="00D43E01" w:rsidRPr="000245EB" w:rsidDel="00096943">
          <w:rPr>
            <w:rPrChange w:id="8088" w:author="Tran Huan" w:date="2018-11-25T16:08:00Z">
              <w:rPr>
                <w:lang w:val="en-US"/>
              </w:rPr>
            </w:rPrChange>
          </w:rPr>
          <w:delText>Quản lí đơn hàng</w:delText>
        </w:r>
        <w:r w:rsidRPr="000245EB" w:rsidDel="00096943">
          <w:rPr>
            <w:rPrChange w:id="8089" w:author="Tran Huan" w:date="2018-11-25T16:08:00Z">
              <w:rPr>
                <w:lang w:val="en-US"/>
              </w:rPr>
            </w:rPrChange>
          </w:rPr>
          <w:delText>.</w:delText>
        </w:r>
        <w:bookmarkStart w:id="8090" w:name="_Toc530658326"/>
        <w:bookmarkStart w:id="8091" w:name="_Toc530662050"/>
        <w:bookmarkStart w:id="8092" w:name="_Toc530662517"/>
        <w:bookmarkStart w:id="8093" w:name="_Toc531003447"/>
        <w:bookmarkStart w:id="8094" w:name="_Toc531005364"/>
        <w:bookmarkStart w:id="8095" w:name="_Toc531569564"/>
        <w:bookmarkStart w:id="8096" w:name="_Toc531573412"/>
        <w:bookmarkStart w:id="8097" w:name="_Toc531577153"/>
        <w:bookmarkStart w:id="8098" w:name="_Toc531580891"/>
        <w:bookmarkEnd w:id="8090"/>
        <w:bookmarkEnd w:id="8091"/>
        <w:bookmarkEnd w:id="8092"/>
        <w:bookmarkEnd w:id="8093"/>
        <w:bookmarkEnd w:id="8094"/>
        <w:bookmarkEnd w:id="8095"/>
        <w:bookmarkEnd w:id="8096"/>
        <w:bookmarkEnd w:id="8097"/>
        <w:bookmarkEnd w:id="8098"/>
      </w:del>
    </w:p>
    <w:p w14:paraId="3D92F9FE" w14:textId="36798393" w:rsidR="007705D0" w:rsidRPr="000245EB" w:rsidDel="00096943" w:rsidRDefault="007705D0">
      <w:pPr>
        <w:spacing w:line="276" w:lineRule="auto"/>
        <w:rPr>
          <w:del w:id="8099" w:author="Tran Huan" w:date="2018-11-25T21:59:00Z"/>
          <w:rPrChange w:id="8100" w:author="Tran Huan" w:date="2018-11-25T16:08:00Z">
            <w:rPr>
              <w:del w:id="8101" w:author="Tran Huan" w:date="2018-11-25T21:59:00Z"/>
              <w:lang w:val="en-US"/>
            </w:rPr>
          </w:rPrChange>
        </w:rPr>
        <w:pPrChange w:id="8102" w:author="phuong vu" w:date="2018-11-23T13:48:00Z">
          <w:pPr/>
        </w:pPrChange>
      </w:pPr>
      <w:del w:id="8103" w:author="Tran Huan" w:date="2018-11-25T21:59:00Z">
        <w:r w:rsidRPr="000245EB" w:rsidDel="00096943">
          <w:rPr>
            <w:rPrChange w:id="8104" w:author="Tran Huan" w:date="2018-11-25T16:08:00Z">
              <w:rPr>
                <w:lang w:val="en-US"/>
              </w:rPr>
            </w:rPrChange>
          </w:rPr>
          <w:tab/>
        </w:r>
        <w:r w:rsidRPr="000245EB" w:rsidDel="00096943">
          <w:rPr>
            <w:rPrChange w:id="8105" w:author="Tran Huan" w:date="2018-11-25T16:08:00Z">
              <w:rPr>
                <w:lang w:val="en-US"/>
              </w:rPr>
            </w:rPrChange>
          </w:rPr>
          <w:tab/>
          <w:delText xml:space="preserve">- </w:delText>
        </w:r>
        <w:r w:rsidR="00FC2466" w:rsidRPr="000245EB" w:rsidDel="00096943">
          <w:rPr>
            <w:rPrChange w:id="8106" w:author="Tran Huan" w:date="2018-11-25T16:08:00Z">
              <w:rPr>
                <w:lang w:val="en-US"/>
              </w:rPr>
            </w:rPrChange>
          </w:rPr>
          <w:delText>Quản lí biên nhận</w:delText>
        </w:r>
        <w:r w:rsidRPr="000245EB" w:rsidDel="00096943">
          <w:rPr>
            <w:rPrChange w:id="8107" w:author="Tran Huan" w:date="2018-11-25T16:08:00Z">
              <w:rPr>
                <w:lang w:val="en-US"/>
              </w:rPr>
            </w:rPrChange>
          </w:rPr>
          <w:delText>.</w:delText>
        </w:r>
        <w:bookmarkStart w:id="8108" w:name="_Toc530658327"/>
        <w:bookmarkStart w:id="8109" w:name="_Toc530662051"/>
        <w:bookmarkStart w:id="8110" w:name="_Toc530662518"/>
        <w:bookmarkStart w:id="8111" w:name="_Toc531003448"/>
        <w:bookmarkStart w:id="8112" w:name="_Toc531005365"/>
        <w:bookmarkStart w:id="8113" w:name="_Toc531569565"/>
        <w:bookmarkStart w:id="8114" w:name="_Toc531573413"/>
        <w:bookmarkStart w:id="8115" w:name="_Toc531577154"/>
        <w:bookmarkStart w:id="8116" w:name="_Toc531580892"/>
        <w:bookmarkEnd w:id="8108"/>
        <w:bookmarkEnd w:id="8109"/>
        <w:bookmarkEnd w:id="8110"/>
        <w:bookmarkEnd w:id="8111"/>
        <w:bookmarkEnd w:id="8112"/>
        <w:bookmarkEnd w:id="8113"/>
        <w:bookmarkEnd w:id="8114"/>
        <w:bookmarkEnd w:id="8115"/>
        <w:bookmarkEnd w:id="8116"/>
      </w:del>
    </w:p>
    <w:p w14:paraId="345BF2EB" w14:textId="2BBBD574" w:rsidR="007705D0" w:rsidRPr="000245EB" w:rsidDel="00096943" w:rsidRDefault="007705D0">
      <w:pPr>
        <w:spacing w:line="276" w:lineRule="auto"/>
        <w:rPr>
          <w:del w:id="8117" w:author="Tran Huan" w:date="2018-11-25T21:59:00Z"/>
          <w:rPrChange w:id="8118" w:author="Tran Huan" w:date="2018-11-25T16:08:00Z">
            <w:rPr>
              <w:del w:id="8119" w:author="Tran Huan" w:date="2018-11-25T21:59:00Z"/>
              <w:lang w:val="en-US"/>
            </w:rPr>
          </w:rPrChange>
        </w:rPr>
        <w:pPrChange w:id="8120" w:author="phuong vu" w:date="2018-11-23T13:48:00Z">
          <w:pPr/>
        </w:pPrChange>
      </w:pPr>
      <w:del w:id="8121" w:author="Tran Huan" w:date="2018-11-25T21:59:00Z">
        <w:r w:rsidRPr="000245EB" w:rsidDel="00096943">
          <w:rPr>
            <w:rPrChange w:id="8122" w:author="Tran Huan" w:date="2018-11-25T16:08:00Z">
              <w:rPr>
                <w:lang w:val="en-US"/>
              </w:rPr>
            </w:rPrChange>
          </w:rPr>
          <w:tab/>
        </w:r>
        <w:r w:rsidRPr="000245EB" w:rsidDel="00096943">
          <w:rPr>
            <w:rPrChange w:id="8123" w:author="Tran Huan" w:date="2018-11-25T16:08:00Z">
              <w:rPr>
                <w:lang w:val="en-US"/>
              </w:rPr>
            </w:rPrChange>
          </w:rPr>
          <w:tab/>
          <w:delText>- Quản lí phân công xử lí đơn hàng.</w:delText>
        </w:r>
        <w:bookmarkStart w:id="8124" w:name="_Toc530658328"/>
        <w:bookmarkStart w:id="8125" w:name="_Toc530662052"/>
        <w:bookmarkStart w:id="8126" w:name="_Toc530662519"/>
        <w:bookmarkStart w:id="8127" w:name="_Toc531003449"/>
        <w:bookmarkStart w:id="8128" w:name="_Toc531005366"/>
        <w:bookmarkStart w:id="8129" w:name="_Toc531569566"/>
        <w:bookmarkStart w:id="8130" w:name="_Toc531573414"/>
        <w:bookmarkStart w:id="8131" w:name="_Toc531577155"/>
        <w:bookmarkStart w:id="8132" w:name="_Toc531580893"/>
        <w:bookmarkEnd w:id="8124"/>
        <w:bookmarkEnd w:id="8125"/>
        <w:bookmarkEnd w:id="8126"/>
        <w:bookmarkEnd w:id="8127"/>
        <w:bookmarkEnd w:id="8128"/>
        <w:bookmarkEnd w:id="8129"/>
        <w:bookmarkEnd w:id="8130"/>
        <w:bookmarkEnd w:id="8131"/>
        <w:bookmarkEnd w:id="8132"/>
      </w:del>
    </w:p>
    <w:p w14:paraId="580E5844" w14:textId="57A300D5" w:rsidR="007705D0" w:rsidRPr="000245EB" w:rsidDel="00096943" w:rsidRDefault="007705D0">
      <w:pPr>
        <w:spacing w:line="276" w:lineRule="auto"/>
        <w:rPr>
          <w:del w:id="8133" w:author="Tran Huan" w:date="2018-11-25T21:59:00Z"/>
          <w:rPrChange w:id="8134" w:author="Tran Huan" w:date="2018-11-25T16:08:00Z">
            <w:rPr>
              <w:del w:id="8135" w:author="Tran Huan" w:date="2018-11-25T21:59:00Z"/>
              <w:lang w:val="en-US"/>
            </w:rPr>
          </w:rPrChange>
        </w:rPr>
        <w:pPrChange w:id="8136" w:author="phuong vu" w:date="2018-11-23T13:48:00Z">
          <w:pPr/>
        </w:pPrChange>
      </w:pPr>
      <w:del w:id="8137" w:author="Tran Huan" w:date="2018-11-25T21:59:00Z">
        <w:r w:rsidRPr="000245EB" w:rsidDel="00096943">
          <w:rPr>
            <w:rPrChange w:id="8138" w:author="Tran Huan" w:date="2018-11-25T16:08:00Z">
              <w:rPr>
                <w:lang w:val="en-US"/>
              </w:rPr>
            </w:rPrChange>
          </w:rPr>
          <w:tab/>
        </w:r>
        <w:r w:rsidRPr="000245EB" w:rsidDel="00096943">
          <w:rPr>
            <w:rPrChange w:id="8139" w:author="Tran Huan" w:date="2018-11-25T16:08:00Z">
              <w:rPr>
                <w:lang w:val="en-US"/>
              </w:rPr>
            </w:rPrChange>
          </w:rPr>
          <w:tab/>
          <w:delText>- Tạo đơn hàng.</w:delText>
        </w:r>
        <w:bookmarkStart w:id="8140" w:name="_Toc530658329"/>
        <w:bookmarkStart w:id="8141" w:name="_Toc530662053"/>
        <w:bookmarkStart w:id="8142" w:name="_Toc530662520"/>
        <w:bookmarkStart w:id="8143" w:name="_Toc531003450"/>
        <w:bookmarkStart w:id="8144" w:name="_Toc531005367"/>
        <w:bookmarkStart w:id="8145" w:name="_Toc531569567"/>
        <w:bookmarkStart w:id="8146" w:name="_Toc531573415"/>
        <w:bookmarkStart w:id="8147" w:name="_Toc531577156"/>
        <w:bookmarkStart w:id="8148" w:name="_Toc531580894"/>
        <w:bookmarkEnd w:id="8140"/>
        <w:bookmarkEnd w:id="8141"/>
        <w:bookmarkEnd w:id="8142"/>
        <w:bookmarkEnd w:id="8143"/>
        <w:bookmarkEnd w:id="8144"/>
        <w:bookmarkEnd w:id="8145"/>
        <w:bookmarkEnd w:id="8146"/>
        <w:bookmarkEnd w:id="8147"/>
        <w:bookmarkEnd w:id="8148"/>
      </w:del>
    </w:p>
    <w:p w14:paraId="4FD1F8E9" w14:textId="647399C4" w:rsidR="00F41082" w:rsidRPr="000245EB" w:rsidDel="00096943" w:rsidRDefault="00F41082">
      <w:pPr>
        <w:spacing w:line="276" w:lineRule="auto"/>
        <w:rPr>
          <w:del w:id="8149" w:author="Tran Huan" w:date="2018-11-25T21:59:00Z"/>
          <w:rPrChange w:id="8150" w:author="Tran Huan" w:date="2018-11-25T16:08:00Z">
            <w:rPr>
              <w:del w:id="8151" w:author="Tran Huan" w:date="2018-11-25T21:59:00Z"/>
              <w:lang w:val="en-US"/>
            </w:rPr>
          </w:rPrChange>
        </w:rPr>
        <w:pPrChange w:id="8152" w:author="phuong vu" w:date="2018-11-23T13:48:00Z">
          <w:pPr/>
        </w:pPrChange>
      </w:pPr>
      <w:del w:id="8153" w:author="Tran Huan" w:date="2018-11-25T21:59:00Z">
        <w:r w:rsidRPr="000245EB" w:rsidDel="00096943">
          <w:rPr>
            <w:rPrChange w:id="8154" w:author="Tran Huan" w:date="2018-11-25T16:08:00Z">
              <w:rPr>
                <w:lang w:val="en-US"/>
              </w:rPr>
            </w:rPrChange>
          </w:rPr>
          <w:tab/>
        </w:r>
        <w:r w:rsidRPr="000245EB" w:rsidDel="00096943">
          <w:rPr>
            <w:rPrChange w:id="8155" w:author="Tran Huan" w:date="2018-11-25T16:08:00Z">
              <w:rPr>
                <w:lang w:val="en-US"/>
              </w:rPr>
            </w:rPrChange>
          </w:rPr>
          <w:tab/>
          <w:delText>- Tìm kiếm chi nhánh gần nhất, có đủ các dịch vụ theo yêu cầu.</w:delText>
        </w:r>
        <w:bookmarkStart w:id="8156" w:name="_Toc530658330"/>
        <w:bookmarkStart w:id="8157" w:name="_Toc530662054"/>
        <w:bookmarkStart w:id="8158" w:name="_Toc530662521"/>
        <w:bookmarkStart w:id="8159" w:name="_Toc531003451"/>
        <w:bookmarkStart w:id="8160" w:name="_Toc531005368"/>
        <w:bookmarkStart w:id="8161" w:name="_Toc531569568"/>
        <w:bookmarkStart w:id="8162" w:name="_Toc531573416"/>
        <w:bookmarkStart w:id="8163" w:name="_Toc531577157"/>
        <w:bookmarkStart w:id="8164" w:name="_Toc531580895"/>
        <w:bookmarkEnd w:id="8156"/>
        <w:bookmarkEnd w:id="8157"/>
        <w:bookmarkEnd w:id="8158"/>
        <w:bookmarkEnd w:id="8159"/>
        <w:bookmarkEnd w:id="8160"/>
        <w:bookmarkEnd w:id="8161"/>
        <w:bookmarkEnd w:id="8162"/>
        <w:bookmarkEnd w:id="8163"/>
        <w:bookmarkEnd w:id="8164"/>
      </w:del>
    </w:p>
    <w:p w14:paraId="35DF933B" w14:textId="1A23B86A" w:rsidR="00F41082" w:rsidRPr="000245EB" w:rsidDel="00096943" w:rsidRDefault="00F41082">
      <w:pPr>
        <w:spacing w:line="276" w:lineRule="auto"/>
        <w:rPr>
          <w:del w:id="8165" w:author="Tran Huan" w:date="2018-11-25T21:59:00Z"/>
          <w:rPrChange w:id="8166" w:author="Tran Huan" w:date="2018-11-25T16:08:00Z">
            <w:rPr>
              <w:del w:id="8167" w:author="Tran Huan" w:date="2018-11-25T21:59:00Z"/>
              <w:lang w:val="en-US"/>
            </w:rPr>
          </w:rPrChange>
        </w:rPr>
        <w:pPrChange w:id="8168" w:author="phuong vu" w:date="2018-11-23T13:48:00Z">
          <w:pPr/>
        </w:pPrChange>
      </w:pPr>
      <w:del w:id="8169" w:author="Tran Huan" w:date="2018-11-25T21:59:00Z">
        <w:r w:rsidRPr="000245EB" w:rsidDel="00096943">
          <w:rPr>
            <w:rPrChange w:id="8170" w:author="Tran Huan" w:date="2018-11-25T16:08:00Z">
              <w:rPr>
                <w:lang w:val="en-US"/>
              </w:rPr>
            </w:rPrChange>
          </w:rPr>
          <w:tab/>
        </w:r>
        <w:r w:rsidRPr="000245EB" w:rsidDel="00096943">
          <w:rPr>
            <w:rPrChange w:id="8171" w:author="Tran Huan" w:date="2018-11-25T16:08:00Z">
              <w:rPr>
                <w:lang w:val="en-US"/>
              </w:rPr>
            </w:rPrChange>
          </w:rPr>
          <w:tab/>
          <w:delText>- Tìm kiếm và lọc quần áo theo loại có sẵn.</w:delText>
        </w:r>
        <w:bookmarkStart w:id="8172" w:name="_Toc530658331"/>
        <w:bookmarkStart w:id="8173" w:name="_Toc530662055"/>
        <w:bookmarkStart w:id="8174" w:name="_Toc530662522"/>
        <w:bookmarkStart w:id="8175" w:name="_Toc531003452"/>
        <w:bookmarkStart w:id="8176" w:name="_Toc531005369"/>
        <w:bookmarkStart w:id="8177" w:name="_Toc531569569"/>
        <w:bookmarkStart w:id="8178" w:name="_Toc531573417"/>
        <w:bookmarkStart w:id="8179" w:name="_Toc531577158"/>
        <w:bookmarkStart w:id="8180" w:name="_Toc531580896"/>
        <w:bookmarkEnd w:id="8172"/>
        <w:bookmarkEnd w:id="8173"/>
        <w:bookmarkEnd w:id="8174"/>
        <w:bookmarkEnd w:id="8175"/>
        <w:bookmarkEnd w:id="8176"/>
        <w:bookmarkEnd w:id="8177"/>
        <w:bookmarkEnd w:id="8178"/>
        <w:bookmarkEnd w:id="8179"/>
        <w:bookmarkEnd w:id="8180"/>
      </w:del>
    </w:p>
    <w:p w14:paraId="6E5613BE" w14:textId="016DE459" w:rsidR="007705D0" w:rsidRPr="000245EB" w:rsidDel="00096943" w:rsidRDefault="007705D0">
      <w:pPr>
        <w:spacing w:line="276" w:lineRule="auto"/>
        <w:rPr>
          <w:del w:id="8181" w:author="Tran Huan" w:date="2018-11-25T21:59:00Z"/>
          <w:rPrChange w:id="8182" w:author="Tran Huan" w:date="2018-11-25T16:08:00Z">
            <w:rPr>
              <w:del w:id="8183" w:author="Tran Huan" w:date="2018-11-25T21:59:00Z"/>
              <w:lang w:val="en-US"/>
            </w:rPr>
          </w:rPrChange>
        </w:rPr>
        <w:pPrChange w:id="8184" w:author="phuong vu" w:date="2018-11-23T13:48:00Z">
          <w:pPr/>
        </w:pPrChange>
      </w:pPr>
      <w:del w:id="8185" w:author="Tran Huan" w:date="2018-11-25T21:59:00Z">
        <w:r w:rsidRPr="000245EB" w:rsidDel="00096943">
          <w:rPr>
            <w:rPrChange w:id="8186" w:author="Tran Huan" w:date="2018-11-25T16:08:00Z">
              <w:rPr>
                <w:lang w:val="en-US"/>
              </w:rPr>
            </w:rPrChange>
          </w:rPr>
          <w:tab/>
        </w:r>
        <w:r w:rsidRPr="000245EB" w:rsidDel="00096943">
          <w:rPr>
            <w:rPrChange w:id="8187" w:author="Tran Huan" w:date="2018-11-25T16:08:00Z">
              <w:rPr>
                <w:lang w:val="en-US"/>
              </w:rPr>
            </w:rPrChange>
          </w:rPr>
          <w:tab/>
          <w:delText>- Tìm kiếm đơn hàng.</w:delText>
        </w:r>
        <w:bookmarkStart w:id="8188" w:name="_Toc530658332"/>
        <w:bookmarkStart w:id="8189" w:name="_Toc530662056"/>
        <w:bookmarkStart w:id="8190" w:name="_Toc530662523"/>
        <w:bookmarkStart w:id="8191" w:name="_Toc531003453"/>
        <w:bookmarkStart w:id="8192" w:name="_Toc531005370"/>
        <w:bookmarkStart w:id="8193" w:name="_Toc531569570"/>
        <w:bookmarkStart w:id="8194" w:name="_Toc531573418"/>
        <w:bookmarkStart w:id="8195" w:name="_Toc531577159"/>
        <w:bookmarkStart w:id="8196" w:name="_Toc531580897"/>
        <w:bookmarkEnd w:id="8188"/>
        <w:bookmarkEnd w:id="8189"/>
        <w:bookmarkEnd w:id="8190"/>
        <w:bookmarkEnd w:id="8191"/>
        <w:bookmarkEnd w:id="8192"/>
        <w:bookmarkEnd w:id="8193"/>
        <w:bookmarkEnd w:id="8194"/>
        <w:bookmarkEnd w:id="8195"/>
        <w:bookmarkEnd w:id="8196"/>
      </w:del>
    </w:p>
    <w:p w14:paraId="5C20DA25" w14:textId="2CDD3EFF" w:rsidR="007705D0" w:rsidRPr="000245EB" w:rsidDel="00096943" w:rsidRDefault="007705D0">
      <w:pPr>
        <w:spacing w:line="276" w:lineRule="auto"/>
        <w:rPr>
          <w:del w:id="8197" w:author="Tran Huan" w:date="2018-11-25T21:59:00Z"/>
          <w:rPrChange w:id="8198" w:author="Tran Huan" w:date="2018-11-25T16:08:00Z">
            <w:rPr>
              <w:del w:id="8199" w:author="Tran Huan" w:date="2018-11-25T21:59:00Z"/>
              <w:lang w:val="en-US"/>
            </w:rPr>
          </w:rPrChange>
        </w:rPr>
        <w:pPrChange w:id="8200" w:author="phuong vu" w:date="2018-11-23T13:48:00Z">
          <w:pPr/>
        </w:pPrChange>
      </w:pPr>
      <w:del w:id="8201" w:author="Tran Huan" w:date="2018-11-25T21:59:00Z">
        <w:r w:rsidRPr="000245EB" w:rsidDel="00096943">
          <w:rPr>
            <w:rPrChange w:id="8202" w:author="Tran Huan" w:date="2018-11-25T16:08:00Z">
              <w:rPr>
                <w:lang w:val="en-US"/>
              </w:rPr>
            </w:rPrChange>
          </w:rPr>
          <w:tab/>
        </w:r>
        <w:r w:rsidRPr="000245EB" w:rsidDel="00096943">
          <w:rPr>
            <w:rPrChange w:id="8203" w:author="Tran Huan" w:date="2018-11-25T16:08:00Z">
              <w:rPr>
                <w:lang w:val="en-US"/>
              </w:rPr>
            </w:rPrChange>
          </w:rPr>
          <w:tab/>
          <w:delText>- Đăng nhập, đăng xuất hệ thống.</w:delText>
        </w:r>
        <w:bookmarkStart w:id="8204" w:name="_Toc530658333"/>
        <w:bookmarkStart w:id="8205" w:name="_Toc530662057"/>
        <w:bookmarkStart w:id="8206" w:name="_Toc530662524"/>
        <w:bookmarkStart w:id="8207" w:name="_Toc531003454"/>
        <w:bookmarkStart w:id="8208" w:name="_Toc531005371"/>
        <w:bookmarkStart w:id="8209" w:name="_Toc531569571"/>
        <w:bookmarkStart w:id="8210" w:name="_Toc531573419"/>
        <w:bookmarkStart w:id="8211" w:name="_Toc531577160"/>
        <w:bookmarkStart w:id="8212" w:name="_Toc531580898"/>
        <w:bookmarkEnd w:id="8204"/>
        <w:bookmarkEnd w:id="8205"/>
        <w:bookmarkEnd w:id="8206"/>
        <w:bookmarkEnd w:id="8207"/>
        <w:bookmarkEnd w:id="8208"/>
        <w:bookmarkEnd w:id="8209"/>
        <w:bookmarkEnd w:id="8210"/>
        <w:bookmarkEnd w:id="8211"/>
        <w:bookmarkEnd w:id="8212"/>
      </w:del>
    </w:p>
    <w:p w14:paraId="782AA692" w14:textId="1FD6FF31" w:rsidR="008751C8" w:rsidRPr="000245EB" w:rsidDel="00096943" w:rsidRDefault="008751C8">
      <w:pPr>
        <w:spacing w:line="276" w:lineRule="auto"/>
        <w:rPr>
          <w:del w:id="8213" w:author="Tran Huan" w:date="2018-11-25T21:59:00Z"/>
          <w:rPrChange w:id="8214" w:author="Tran Huan" w:date="2018-11-25T16:08:00Z">
            <w:rPr>
              <w:del w:id="8215" w:author="Tran Huan" w:date="2018-11-25T21:59:00Z"/>
              <w:lang w:val="en-US"/>
            </w:rPr>
          </w:rPrChange>
        </w:rPr>
        <w:pPrChange w:id="8216" w:author="phuong vu" w:date="2018-11-23T13:48:00Z">
          <w:pPr/>
        </w:pPrChange>
      </w:pPr>
      <w:del w:id="8217" w:author="Tran Huan" w:date="2018-11-25T21:59:00Z">
        <w:r w:rsidRPr="000245EB" w:rsidDel="00096943">
          <w:rPr>
            <w:rPrChange w:id="8218" w:author="Tran Huan" w:date="2018-11-25T16:08:00Z">
              <w:rPr>
                <w:lang w:val="en-US"/>
              </w:rPr>
            </w:rPrChange>
          </w:rPr>
          <w:tab/>
        </w:r>
        <w:r w:rsidRPr="000245EB" w:rsidDel="00096943">
          <w:rPr>
            <w:rPrChange w:id="8219" w:author="Tran Huan" w:date="2018-11-25T16:08:00Z">
              <w:rPr>
                <w:lang w:val="en-US"/>
              </w:rPr>
            </w:rPrChange>
          </w:rPr>
          <w:tab/>
          <w:delText>- Đăng kí tài khoản khách hàng.</w:delText>
        </w:r>
        <w:bookmarkStart w:id="8220" w:name="_Toc530658334"/>
        <w:bookmarkStart w:id="8221" w:name="_Toc530662058"/>
        <w:bookmarkStart w:id="8222" w:name="_Toc530662525"/>
        <w:bookmarkStart w:id="8223" w:name="_Toc531003455"/>
        <w:bookmarkStart w:id="8224" w:name="_Toc531005372"/>
        <w:bookmarkStart w:id="8225" w:name="_Toc531569572"/>
        <w:bookmarkStart w:id="8226" w:name="_Toc531573420"/>
        <w:bookmarkStart w:id="8227" w:name="_Toc531577161"/>
        <w:bookmarkStart w:id="8228" w:name="_Toc531580899"/>
        <w:bookmarkEnd w:id="8220"/>
        <w:bookmarkEnd w:id="8221"/>
        <w:bookmarkEnd w:id="8222"/>
        <w:bookmarkEnd w:id="8223"/>
        <w:bookmarkEnd w:id="8224"/>
        <w:bookmarkEnd w:id="8225"/>
        <w:bookmarkEnd w:id="8226"/>
        <w:bookmarkEnd w:id="8227"/>
        <w:bookmarkEnd w:id="8228"/>
      </w:del>
    </w:p>
    <w:tbl>
      <w:tblPr>
        <w:tblStyle w:val="TableGrid"/>
        <w:tblW w:w="0" w:type="auto"/>
        <w:tblInd w:w="85" w:type="dxa"/>
        <w:tblLook w:val="04A0" w:firstRow="1" w:lastRow="0" w:firstColumn="1" w:lastColumn="0" w:noHBand="0" w:noVBand="1"/>
      </w:tblPr>
      <w:tblGrid>
        <w:gridCol w:w="708"/>
        <w:gridCol w:w="1481"/>
        <w:gridCol w:w="6490"/>
      </w:tblGrid>
      <w:tr w:rsidR="00DF3BEE" w:rsidRPr="0041406B" w:rsidDel="00096943" w14:paraId="111143DF" w14:textId="5BA29636" w:rsidTr="000C3B2E">
        <w:trPr>
          <w:del w:id="8229" w:author="Tran Huan" w:date="2018-11-25T21:59:00Z"/>
        </w:trPr>
        <w:tc>
          <w:tcPr>
            <w:tcW w:w="708" w:type="dxa"/>
            <w:vAlign w:val="center"/>
          </w:tcPr>
          <w:p w14:paraId="02B4146C" w14:textId="69E9BF3C" w:rsidR="00DF3BEE" w:rsidRPr="0041406B" w:rsidDel="00096943" w:rsidRDefault="00DF3BEE">
            <w:pPr>
              <w:pStyle w:val="ListParagraph"/>
              <w:spacing w:line="276" w:lineRule="auto"/>
              <w:ind w:left="0"/>
              <w:jc w:val="center"/>
              <w:rPr>
                <w:del w:id="8230" w:author="Tran Huan" w:date="2018-11-25T21:59:00Z"/>
                <w:b w:val="0"/>
              </w:rPr>
              <w:pPrChange w:id="8231" w:author="phuong vu" w:date="2018-11-23T13:48:00Z">
                <w:pPr>
                  <w:pStyle w:val="ListParagraph"/>
                  <w:ind w:left="0"/>
                  <w:jc w:val="center"/>
                </w:pPr>
              </w:pPrChange>
            </w:pPr>
            <w:del w:id="8232" w:author="Tran Huan" w:date="2018-11-25T21:59:00Z">
              <w:r w:rsidRPr="006D4C69" w:rsidDel="00096943">
                <w:rPr>
                  <w:b w:val="0"/>
                </w:rPr>
                <w:delText>STT</w:delText>
              </w:r>
              <w:bookmarkStart w:id="8233" w:name="_Toc530658335"/>
              <w:bookmarkStart w:id="8234" w:name="_Toc530662059"/>
              <w:bookmarkStart w:id="8235" w:name="_Toc530662526"/>
              <w:bookmarkStart w:id="8236" w:name="_Toc531003456"/>
              <w:bookmarkStart w:id="8237" w:name="_Toc531005373"/>
              <w:bookmarkStart w:id="8238" w:name="_Toc531569573"/>
              <w:bookmarkStart w:id="8239" w:name="_Toc531573421"/>
              <w:bookmarkStart w:id="8240" w:name="_Toc531577162"/>
              <w:bookmarkStart w:id="8241" w:name="_Toc531580900"/>
              <w:bookmarkEnd w:id="8233"/>
              <w:bookmarkEnd w:id="8234"/>
              <w:bookmarkEnd w:id="8235"/>
              <w:bookmarkEnd w:id="8236"/>
              <w:bookmarkEnd w:id="8237"/>
              <w:bookmarkEnd w:id="8238"/>
              <w:bookmarkEnd w:id="8239"/>
              <w:bookmarkEnd w:id="8240"/>
              <w:bookmarkEnd w:id="8241"/>
            </w:del>
          </w:p>
        </w:tc>
        <w:tc>
          <w:tcPr>
            <w:tcW w:w="1481" w:type="dxa"/>
            <w:vAlign w:val="center"/>
          </w:tcPr>
          <w:p w14:paraId="518025F6" w14:textId="0AC8DFDD" w:rsidR="00DF3BEE" w:rsidRPr="0041406B" w:rsidDel="00096943" w:rsidRDefault="00DF3BEE">
            <w:pPr>
              <w:pStyle w:val="ListParagraph"/>
              <w:spacing w:line="276" w:lineRule="auto"/>
              <w:ind w:left="0"/>
              <w:jc w:val="center"/>
              <w:rPr>
                <w:del w:id="8242" w:author="Tran Huan" w:date="2018-11-25T21:59:00Z"/>
                <w:b w:val="0"/>
              </w:rPr>
              <w:pPrChange w:id="8243" w:author="phuong vu" w:date="2018-11-23T13:48:00Z">
                <w:pPr>
                  <w:pStyle w:val="ListParagraph"/>
                  <w:ind w:left="0"/>
                  <w:jc w:val="center"/>
                </w:pPr>
              </w:pPrChange>
            </w:pPr>
            <w:del w:id="8244" w:author="Tran Huan" w:date="2018-11-25T21:59:00Z">
              <w:r w:rsidRPr="0041406B" w:rsidDel="00096943">
                <w:rPr>
                  <w:b w:val="0"/>
                </w:rPr>
                <w:delText>Mã chức năng</w:delText>
              </w:r>
              <w:bookmarkStart w:id="8245" w:name="_Toc530658336"/>
              <w:bookmarkStart w:id="8246" w:name="_Toc530662060"/>
              <w:bookmarkStart w:id="8247" w:name="_Toc530662527"/>
              <w:bookmarkStart w:id="8248" w:name="_Toc531003457"/>
              <w:bookmarkStart w:id="8249" w:name="_Toc531005374"/>
              <w:bookmarkStart w:id="8250" w:name="_Toc531569574"/>
              <w:bookmarkStart w:id="8251" w:name="_Toc531573422"/>
              <w:bookmarkStart w:id="8252" w:name="_Toc531577163"/>
              <w:bookmarkStart w:id="8253" w:name="_Toc531580901"/>
              <w:bookmarkEnd w:id="8245"/>
              <w:bookmarkEnd w:id="8246"/>
              <w:bookmarkEnd w:id="8247"/>
              <w:bookmarkEnd w:id="8248"/>
              <w:bookmarkEnd w:id="8249"/>
              <w:bookmarkEnd w:id="8250"/>
              <w:bookmarkEnd w:id="8251"/>
              <w:bookmarkEnd w:id="8252"/>
              <w:bookmarkEnd w:id="8253"/>
            </w:del>
          </w:p>
        </w:tc>
        <w:tc>
          <w:tcPr>
            <w:tcW w:w="6490" w:type="dxa"/>
            <w:vAlign w:val="center"/>
          </w:tcPr>
          <w:p w14:paraId="3C3D2716" w14:textId="0E25CFD3" w:rsidR="00DF3BEE" w:rsidRPr="0041406B" w:rsidDel="00096943" w:rsidRDefault="00DF3BEE">
            <w:pPr>
              <w:pStyle w:val="ListParagraph"/>
              <w:spacing w:line="276" w:lineRule="auto"/>
              <w:ind w:left="0"/>
              <w:jc w:val="center"/>
              <w:rPr>
                <w:del w:id="8254" w:author="Tran Huan" w:date="2018-11-25T21:59:00Z"/>
                <w:b w:val="0"/>
              </w:rPr>
              <w:pPrChange w:id="8255" w:author="phuong vu" w:date="2018-11-23T13:48:00Z">
                <w:pPr>
                  <w:pStyle w:val="ListParagraph"/>
                  <w:ind w:left="0"/>
                  <w:jc w:val="center"/>
                </w:pPr>
              </w:pPrChange>
            </w:pPr>
            <w:del w:id="8256" w:author="Tran Huan" w:date="2018-11-25T21:59:00Z">
              <w:r w:rsidRPr="0041406B" w:rsidDel="00096943">
                <w:rPr>
                  <w:b w:val="0"/>
                </w:rPr>
                <w:delText>Tên chức năng</w:delText>
              </w:r>
              <w:bookmarkStart w:id="8257" w:name="_Toc530658337"/>
              <w:bookmarkStart w:id="8258" w:name="_Toc530662061"/>
              <w:bookmarkStart w:id="8259" w:name="_Toc530662528"/>
              <w:bookmarkStart w:id="8260" w:name="_Toc531003458"/>
              <w:bookmarkStart w:id="8261" w:name="_Toc531005375"/>
              <w:bookmarkStart w:id="8262" w:name="_Toc531569575"/>
              <w:bookmarkStart w:id="8263" w:name="_Toc531573423"/>
              <w:bookmarkStart w:id="8264" w:name="_Toc531577164"/>
              <w:bookmarkStart w:id="8265" w:name="_Toc531580902"/>
              <w:bookmarkEnd w:id="8257"/>
              <w:bookmarkEnd w:id="8258"/>
              <w:bookmarkEnd w:id="8259"/>
              <w:bookmarkEnd w:id="8260"/>
              <w:bookmarkEnd w:id="8261"/>
              <w:bookmarkEnd w:id="8262"/>
              <w:bookmarkEnd w:id="8263"/>
              <w:bookmarkEnd w:id="8264"/>
              <w:bookmarkEnd w:id="8265"/>
            </w:del>
          </w:p>
        </w:tc>
        <w:bookmarkStart w:id="8266" w:name="_Toc530658338"/>
        <w:bookmarkStart w:id="8267" w:name="_Toc530662062"/>
        <w:bookmarkStart w:id="8268" w:name="_Toc530662529"/>
        <w:bookmarkStart w:id="8269" w:name="_Toc531003459"/>
        <w:bookmarkStart w:id="8270" w:name="_Toc531005376"/>
        <w:bookmarkStart w:id="8271" w:name="_Toc531569576"/>
        <w:bookmarkStart w:id="8272" w:name="_Toc531573424"/>
        <w:bookmarkStart w:id="8273" w:name="_Toc531577165"/>
        <w:bookmarkStart w:id="8274" w:name="_Toc531580903"/>
        <w:bookmarkEnd w:id="8266"/>
        <w:bookmarkEnd w:id="8267"/>
        <w:bookmarkEnd w:id="8268"/>
        <w:bookmarkEnd w:id="8269"/>
        <w:bookmarkEnd w:id="8270"/>
        <w:bookmarkEnd w:id="8271"/>
        <w:bookmarkEnd w:id="8272"/>
        <w:bookmarkEnd w:id="8273"/>
        <w:bookmarkEnd w:id="8274"/>
      </w:tr>
      <w:tr w:rsidR="00DF3BEE" w:rsidRPr="0041406B" w:rsidDel="00096943" w14:paraId="096B74D6" w14:textId="38D04A95" w:rsidTr="000C3B2E">
        <w:trPr>
          <w:del w:id="8275" w:author="Tran Huan" w:date="2018-11-25T21:59:00Z"/>
        </w:trPr>
        <w:tc>
          <w:tcPr>
            <w:tcW w:w="708" w:type="dxa"/>
          </w:tcPr>
          <w:p w14:paraId="5E65836C" w14:textId="0769772D" w:rsidR="00DF3BEE" w:rsidRPr="0041406B" w:rsidDel="00096943" w:rsidRDefault="00DF3BEE">
            <w:pPr>
              <w:pStyle w:val="ListParagraph"/>
              <w:spacing w:line="276" w:lineRule="auto"/>
              <w:ind w:left="0"/>
              <w:jc w:val="center"/>
              <w:rPr>
                <w:del w:id="8276" w:author="Tran Huan" w:date="2018-11-25T21:59:00Z"/>
              </w:rPr>
              <w:pPrChange w:id="8277" w:author="phuong vu" w:date="2018-11-23T13:48:00Z">
                <w:pPr>
                  <w:pStyle w:val="ListParagraph"/>
                  <w:spacing w:line="360" w:lineRule="auto"/>
                  <w:ind w:left="0"/>
                  <w:jc w:val="center"/>
                </w:pPr>
              </w:pPrChange>
            </w:pPr>
            <w:del w:id="8278" w:author="Tran Huan" w:date="2018-11-25T21:59:00Z">
              <w:r w:rsidRPr="0041406B" w:rsidDel="00096943">
                <w:delText>1</w:delText>
              </w:r>
              <w:bookmarkStart w:id="8279" w:name="_Toc530658339"/>
              <w:bookmarkStart w:id="8280" w:name="_Toc530662063"/>
              <w:bookmarkStart w:id="8281" w:name="_Toc530662530"/>
              <w:bookmarkStart w:id="8282" w:name="_Toc531003460"/>
              <w:bookmarkStart w:id="8283" w:name="_Toc531005377"/>
              <w:bookmarkStart w:id="8284" w:name="_Toc531569577"/>
              <w:bookmarkStart w:id="8285" w:name="_Toc531573425"/>
              <w:bookmarkStart w:id="8286" w:name="_Toc531577166"/>
              <w:bookmarkStart w:id="8287" w:name="_Toc531580904"/>
              <w:bookmarkEnd w:id="8279"/>
              <w:bookmarkEnd w:id="8280"/>
              <w:bookmarkEnd w:id="8281"/>
              <w:bookmarkEnd w:id="8282"/>
              <w:bookmarkEnd w:id="8283"/>
              <w:bookmarkEnd w:id="8284"/>
              <w:bookmarkEnd w:id="8285"/>
              <w:bookmarkEnd w:id="8286"/>
              <w:bookmarkEnd w:id="8287"/>
            </w:del>
          </w:p>
        </w:tc>
        <w:tc>
          <w:tcPr>
            <w:tcW w:w="1481" w:type="dxa"/>
          </w:tcPr>
          <w:p w14:paraId="776FB606" w14:textId="740DBFDA" w:rsidR="00DF3BEE" w:rsidRPr="000245EB" w:rsidDel="00096943" w:rsidRDefault="00DF3BEE">
            <w:pPr>
              <w:pStyle w:val="ListParagraph"/>
              <w:spacing w:line="276" w:lineRule="auto"/>
              <w:ind w:left="0"/>
              <w:rPr>
                <w:del w:id="8288" w:author="Tran Huan" w:date="2018-11-25T21:59:00Z"/>
                <w:rPrChange w:id="8289" w:author="Tran Huan" w:date="2018-11-25T16:08:00Z">
                  <w:rPr>
                    <w:del w:id="8290" w:author="Tran Huan" w:date="2018-11-25T21:59:00Z"/>
                    <w:lang w:val="en-US"/>
                  </w:rPr>
                </w:rPrChange>
              </w:rPr>
              <w:pPrChange w:id="8291" w:author="phuong vu" w:date="2018-11-23T13:48:00Z">
                <w:pPr>
                  <w:pStyle w:val="ListParagraph"/>
                  <w:spacing w:line="360" w:lineRule="auto"/>
                  <w:ind w:left="0"/>
                </w:pPr>
              </w:pPrChange>
            </w:pPr>
            <w:del w:id="8292" w:author="Tran Huan" w:date="2018-11-25T21:59:00Z">
              <w:r w:rsidRPr="000245EB" w:rsidDel="00096943">
                <w:rPr>
                  <w:rPrChange w:id="8293" w:author="Tran Huan" w:date="2018-11-25T16:08:00Z">
                    <w:rPr>
                      <w:lang w:val="en-US"/>
                    </w:rPr>
                  </w:rPrChange>
                </w:rPr>
                <w:delText>GU_01</w:delText>
              </w:r>
              <w:bookmarkStart w:id="8294" w:name="_Toc530658340"/>
              <w:bookmarkStart w:id="8295" w:name="_Toc530662064"/>
              <w:bookmarkStart w:id="8296" w:name="_Toc530662531"/>
              <w:bookmarkStart w:id="8297" w:name="_Toc531003461"/>
              <w:bookmarkStart w:id="8298" w:name="_Toc531005378"/>
              <w:bookmarkStart w:id="8299" w:name="_Toc531569578"/>
              <w:bookmarkStart w:id="8300" w:name="_Toc531573426"/>
              <w:bookmarkStart w:id="8301" w:name="_Toc531577167"/>
              <w:bookmarkStart w:id="8302" w:name="_Toc531580905"/>
              <w:bookmarkEnd w:id="8294"/>
              <w:bookmarkEnd w:id="8295"/>
              <w:bookmarkEnd w:id="8296"/>
              <w:bookmarkEnd w:id="8297"/>
              <w:bookmarkEnd w:id="8298"/>
              <w:bookmarkEnd w:id="8299"/>
              <w:bookmarkEnd w:id="8300"/>
              <w:bookmarkEnd w:id="8301"/>
              <w:bookmarkEnd w:id="8302"/>
            </w:del>
          </w:p>
        </w:tc>
        <w:tc>
          <w:tcPr>
            <w:tcW w:w="6490" w:type="dxa"/>
          </w:tcPr>
          <w:p w14:paraId="13A704AF" w14:textId="3F7CFBAF" w:rsidR="00DF3BEE" w:rsidRPr="000245EB" w:rsidDel="00096943" w:rsidRDefault="00D43E01">
            <w:pPr>
              <w:pStyle w:val="ListParagraph"/>
              <w:spacing w:line="276" w:lineRule="auto"/>
              <w:ind w:left="0"/>
              <w:rPr>
                <w:del w:id="8303" w:author="Tran Huan" w:date="2018-11-25T21:59:00Z"/>
                <w:rPrChange w:id="8304" w:author="Tran Huan" w:date="2018-11-25T16:08:00Z">
                  <w:rPr>
                    <w:del w:id="8305" w:author="Tran Huan" w:date="2018-11-25T21:59:00Z"/>
                    <w:lang w:val="en-US"/>
                  </w:rPr>
                </w:rPrChange>
              </w:rPr>
              <w:pPrChange w:id="8306" w:author="phuong vu" w:date="2018-11-23T13:48:00Z">
                <w:pPr>
                  <w:pStyle w:val="ListParagraph"/>
                  <w:spacing w:line="360" w:lineRule="auto"/>
                  <w:ind w:left="0"/>
                </w:pPr>
              </w:pPrChange>
            </w:pPr>
            <w:del w:id="8307" w:author="Tran Huan" w:date="2018-11-25T21:59:00Z">
              <w:r w:rsidRPr="000245EB" w:rsidDel="00096943">
                <w:rPr>
                  <w:rPrChange w:id="8308" w:author="Tran Huan" w:date="2018-11-25T16:08:00Z">
                    <w:rPr>
                      <w:lang w:val="en-US"/>
                    </w:rPr>
                  </w:rPrChange>
                </w:rPr>
                <w:delText>Quản lí đơn hàng</w:delText>
              </w:r>
              <w:bookmarkStart w:id="8309" w:name="_Toc530658341"/>
              <w:bookmarkStart w:id="8310" w:name="_Toc530662065"/>
              <w:bookmarkStart w:id="8311" w:name="_Toc530662532"/>
              <w:bookmarkStart w:id="8312" w:name="_Toc531003462"/>
              <w:bookmarkStart w:id="8313" w:name="_Toc531005379"/>
              <w:bookmarkStart w:id="8314" w:name="_Toc531569579"/>
              <w:bookmarkStart w:id="8315" w:name="_Toc531573427"/>
              <w:bookmarkStart w:id="8316" w:name="_Toc531577168"/>
              <w:bookmarkStart w:id="8317" w:name="_Toc531580906"/>
              <w:bookmarkEnd w:id="8309"/>
              <w:bookmarkEnd w:id="8310"/>
              <w:bookmarkEnd w:id="8311"/>
              <w:bookmarkEnd w:id="8312"/>
              <w:bookmarkEnd w:id="8313"/>
              <w:bookmarkEnd w:id="8314"/>
              <w:bookmarkEnd w:id="8315"/>
              <w:bookmarkEnd w:id="8316"/>
              <w:bookmarkEnd w:id="8317"/>
            </w:del>
          </w:p>
        </w:tc>
        <w:bookmarkStart w:id="8318" w:name="_Toc530658342"/>
        <w:bookmarkStart w:id="8319" w:name="_Toc530662066"/>
        <w:bookmarkStart w:id="8320" w:name="_Toc530662533"/>
        <w:bookmarkStart w:id="8321" w:name="_Toc531003463"/>
        <w:bookmarkStart w:id="8322" w:name="_Toc531005380"/>
        <w:bookmarkStart w:id="8323" w:name="_Toc531569580"/>
        <w:bookmarkStart w:id="8324" w:name="_Toc531573428"/>
        <w:bookmarkStart w:id="8325" w:name="_Toc531577169"/>
        <w:bookmarkStart w:id="8326" w:name="_Toc531580907"/>
        <w:bookmarkEnd w:id="8318"/>
        <w:bookmarkEnd w:id="8319"/>
        <w:bookmarkEnd w:id="8320"/>
        <w:bookmarkEnd w:id="8321"/>
        <w:bookmarkEnd w:id="8322"/>
        <w:bookmarkEnd w:id="8323"/>
        <w:bookmarkEnd w:id="8324"/>
        <w:bookmarkEnd w:id="8325"/>
        <w:bookmarkEnd w:id="8326"/>
      </w:tr>
      <w:tr w:rsidR="00DF3BEE" w:rsidRPr="0041406B" w:rsidDel="00096943" w14:paraId="3B0BBE99" w14:textId="1BE1C242" w:rsidTr="000C3B2E">
        <w:trPr>
          <w:del w:id="8327" w:author="Tran Huan" w:date="2018-11-25T21:59:00Z"/>
        </w:trPr>
        <w:tc>
          <w:tcPr>
            <w:tcW w:w="708" w:type="dxa"/>
          </w:tcPr>
          <w:p w14:paraId="7A6DDF40" w14:textId="29CA0016" w:rsidR="00DF3BEE" w:rsidRPr="0041406B" w:rsidDel="00096943" w:rsidRDefault="00DF3BEE">
            <w:pPr>
              <w:pStyle w:val="ListParagraph"/>
              <w:spacing w:line="276" w:lineRule="auto"/>
              <w:ind w:left="0"/>
              <w:jc w:val="center"/>
              <w:rPr>
                <w:del w:id="8328" w:author="Tran Huan" w:date="2018-11-25T21:59:00Z"/>
              </w:rPr>
              <w:pPrChange w:id="8329" w:author="phuong vu" w:date="2018-11-23T13:48:00Z">
                <w:pPr>
                  <w:pStyle w:val="ListParagraph"/>
                  <w:spacing w:line="360" w:lineRule="auto"/>
                  <w:ind w:left="0"/>
                  <w:jc w:val="center"/>
                </w:pPr>
              </w:pPrChange>
            </w:pPr>
            <w:del w:id="8330" w:author="Tran Huan" w:date="2018-11-25T21:59:00Z">
              <w:r w:rsidRPr="0041406B" w:rsidDel="00096943">
                <w:delText>2</w:delText>
              </w:r>
              <w:bookmarkStart w:id="8331" w:name="_Toc530658343"/>
              <w:bookmarkStart w:id="8332" w:name="_Toc530662067"/>
              <w:bookmarkStart w:id="8333" w:name="_Toc530662534"/>
              <w:bookmarkStart w:id="8334" w:name="_Toc531003464"/>
              <w:bookmarkStart w:id="8335" w:name="_Toc531005381"/>
              <w:bookmarkStart w:id="8336" w:name="_Toc531569581"/>
              <w:bookmarkStart w:id="8337" w:name="_Toc531573429"/>
              <w:bookmarkStart w:id="8338" w:name="_Toc531577170"/>
              <w:bookmarkStart w:id="8339" w:name="_Toc531580908"/>
              <w:bookmarkEnd w:id="8331"/>
              <w:bookmarkEnd w:id="8332"/>
              <w:bookmarkEnd w:id="8333"/>
              <w:bookmarkEnd w:id="8334"/>
              <w:bookmarkEnd w:id="8335"/>
              <w:bookmarkEnd w:id="8336"/>
              <w:bookmarkEnd w:id="8337"/>
              <w:bookmarkEnd w:id="8338"/>
              <w:bookmarkEnd w:id="8339"/>
            </w:del>
          </w:p>
        </w:tc>
        <w:tc>
          <w:tcPr>
            <w:tcW w:w="1481" w:type="dxa"/>
          </w:tcPr>
          <w:p w14:paraId="641A8C37" w14:textId="45720A2F" w:rsidR="00DF3BEE" w:rsidRPr="000245EB" w:rsidDel="00096943" w:rsidRDefault="00DF3BEE">
            <w:pPr>
              <w:pStyle w:val="ListParagraph"/>
              <w:spacing w:line="276" w:lineRule="auto"/>
              <w:ind w:left="0"/>
              <w:rPr>
                <w:del w:id="8340" w:author="Tran Huan" w:date="2018-11-25T21:59:00Z"/>
                <w:rPrChange w:id="8341" w:author="Tran Huan" w:date="2018-11-25T16:08:00Z">
                  <w:rPr>
                    <w:del w:id="8342" w:author="Tran Huan" w:date="2018-11-25T21:59:00Z"/>
                    <w:lang w:val="en-US"/>
                  </w:rPr>
                </w:rPrChange>
              </w:rPr>
              <w:pPrChange w:id="8343" w:author="phuong vu" w:date="2018-11-23T13:48:00Z">
                <w:pPr>
                  <w:pStyle w:val="ListParagraph"/>
                  <w:spacing w:line="360" w:lineRule="auto"/>
                  <w:ind w:left="0"/>
                </w:pPr>
              </w:pPrChange>
            </w:pPr>
            <w:del w:id="8344" w:author="Tran Huan" w:date="2018-11-25T21:59:00Z">
              <w:r w:rsidRPr="000245EB" w:rsidDel="00096943">
                <w:rPr>
                  <w:rPrChange w:id="8345" w:author="Tran Huan" w:date="2018-11-25T16:08:00Z">
                    <w:rPr>
                      <w:lang w:val="en-US"/>
                    </w:rPr>
                  </w:rPrChange>
                </w:rPr>
                <w:delText>GU_02</w:delText>
              </w:r>
              <w:bookmarkStart w:id="8346" w:name="_Toc530658344"/>
              <w:bookmarkStart w:id="8347" w:name="_Toc530662068"/>
              <w:bookmarkStart w:id="8348" w:name="_Toc530662535"/>
              <w:bookmarkStart w:id="8349" w:name="_Toc531003465"/>
              <w:bookmarkStart w:id="8350" w:name="_Toc531005382"/>
              <w:bookmarkStart w:id="8351" w:name="_Toc531569582"/>
              <w:bookmarkStart w:id="8352" w:name="_Toc531573430"/>
              <w:bookmarkStart w:id="8353" w:name="_Toc531577171"/>
              <w:bookmarkStart w:id="8354" w:name="_Toc531580909"/>
              <w:bookmarkEnd w:id="8346"/>
              <w:bookmarkEnd w:id="8347"/>
              <w:bookmarkEnd w:id="8348"/>
              <w:bookmarkEnd w:id="8349"/>
              <w:bookmarkEnd w:id="8350"/>
              <w:bookmarkEnd w:id="8351"/>
              <w:bookmarkEnd w:id="8352"/>
              <w:bookmarkEnd w:id="8353"/>
              <w:bookmarkEnd w:id="8354"/>
            </w:del>
          </w:p>
        </w:tc>
        <w:tc>
          <w:tcPr>
            <w:tcW w:w="6490" w:type="dxa"/>
          </w:tcPr>
          <w:p w14:paraId="6981FE75" w14:textId="2D75D10E" w:rsidR="00DF3BEE" w:rsidRPr="006D4C69" w:rsidDel="00096943" w:rsidRDefault="00FC2466">
            <w:pPr>
              <w:pStyle w:val="ListParagraph"/>
              <w:spacing w:line="276" w:lineRule="auto"/>
              <w:ind w:left="0"/>
              <w:rPr>
                <w:del w:id="8355" w:author="Tran Huan" w:date="2018-11-25T21:59:00Z"/>
              </w:rPr>
              <w:pPrChange w:id="8356" w:author="phuong vu" w:date="2018-11-23T13:48:00Z">
                <w:pPr>
                  <w:pStyle w:val="ListParagraph"/>
                  <w:spacing w:line="360" w:lineRule="auto"/>
                  <w:ind w:left="0"/>
                </w:pPr>
              </w:pPrChange>
            </w:pPr>
            <w:del w:id="8357" w:author="Tran Huan" w:date="2018-11-25T21:59:00Z">
              <w:r w:rsidRPr="000245EB" w:rsidDel="00096943">
                <w:rPr>
                  <w:rPrChange w:id="8358" w:author="Tran Huan" w:date="2018-11-25T16:08:00Z">
                    <w:rPr>
                      <w:lang w:val="en-US"/>
                    </w:rPr>
                  </w:rPrChange>
                </w:rPr>
                <w:delText>Quản lí biên nhận</w:delText>
              </w:r>
              <w:bookmarkStart w:id="8359" w:name="_Toc530658345"/>
              <w:bookmarkStart w:id="8360" w:name="_Toc530662069"/>
              <w:bookmarkStart w:id="8361" w:name="_Toc530662536"/>
              <w:bookmarkStart w:id="8362" w:name="_Toc531003466"/>
              <w:bookmarkStart w:id="8363" w:name="_Toc531005383"/>
              <w:bookmarkStart w:id="8364" w:name="_Toc531569583"/>
              <w:bookmarkStart w:id="8365" w:name="_Toc531573431"/>
              <w:bookmarkStart w:id="8366" w:name="_Toc531577172"/>
              <w:bookmarkStart w:id="8367" w:name="_Toc531580910"/>
              <w:bookmarkEnd w:id="8359"/>
              <w:bookmarkEnd w:id="8360"/>
              <w:bookmarkEnd w:id="8361"/>
              <w:bookmarkEnd w:id="8362"/>
              <w:bookmarkEnd w:id="8363"/>
              <w:bookmarkEnd w:id="8364"/>
              <w:bookmarkEnd w:id="8365"/>
              <w:bookmarkEnd w:id="8366"/>
              <w:bookmarkEnd w:id="8367"/>
            </w:del>
          </w:p>
        </w:tc>
        <w:bookmarkStart w:id="8368" w:name="_Toc530658346"/>
        <w:bookmarkStart w:id="8369" w:name="_Toc530662070"/>
        <w:bookmarkStart w:id="8370" w:name="_Toc530662537"/>
        <w:bookmarkStart w:id="8371" w:name="_Toc531003467"/>
        <w:bookmarkStart w:id="8372" w:name="_Toc531005384"/>
        <w:bookmarkStart w:id="8373" w:name="_Toc531569584"/>
        <w:bookmarkStart w:id="8374" w:name="_Toc531573432"/>
        <w:bookmarkStart w:id="8375" w:name="_Toc531577173"/>
        <w:bookmarkStart w:id="8376" w:name="_Toc531580911"/>
        <w:bookmarkEnd w:id="8368"/>
        <w:bookmarkEnd w:id="8369"/>
        <w:bookmarkEnd w:id="8370"/>
        <w:bookmarkEnd w:id="8371"/>
        <w:bookmarkEnd w:id="8372"/>
        <w:bookmarkEnd w:id="8373"/>
        <w:bookmarkEnd w:id="8374"/>
        <w:bookmarkEnd w:id="8375"/>
        <w:bookmarkEnd w:id="8376"/>
      </w:tr>
      <w:tr w:rsidR="00DF3BEE" w:rsidRPr="0041406B" w:rsidDel="00096943" w14:paraId="2D2E0322" w14:textId="2979C24A" w:rsidTr="000C3B2E">
        <w:trPr>
          <w:del w:id="8377" w:author="Tran Huan" w:date="2018-11-25T21:59:00Z"/>
        </w:trPr>
        <w:tc>
          <w:tcPr>
            <w:tcW w:w="708" w:type="dxa"/>
          </w:tcPr>
          <w:p w14:paraId="4C9BC33B" w14:textId="3EE60BFC" w:rsidR="00DF3BEE" w:rsidRPr="0041406B" w:rsidDel="00096943" w:rsidRDefault="00DF3BEE">
            <w:pPr>
              <w:pStyle w:val="ListParagraph"/>
              <w:spacing w:line="276" w:lineRule="auto"/>
              <w:ind w:left="0"/>
              <w:jc w:val="center"/>
              <w:rPr>
                <w:del w:id="8378" w:author="Tran Huan" w:date="2018-11-25T21:59:00Z"/>
              </w:rPr>
              <w:pPrChange w:id="8379" w:author="phuong vu" w:date="2018-11-23T13:48:00Z">
                <w:pPr>
                  <w:pStyle w:val="ListParagraph"/>
                  <w:spacing w:line="360" w:lineRule="auto"/>
                  <w:ind w:left="0"/>
                  <w:jc w:val="center"/>
                </w:pPr>
              </w:pPrChange>
            </w:pPr>
            <w:del w:id="8380" w:author="Tran Huan" w:date="2018-11-25T21:59:00Z">
              <w:r w:rsidRPr="0041406B" w:rsidDel="00096943">
                <w:delText>3</w:delText>
              </w:r>
              <w:bookmarkStart w:id="8381" w:name="_Toc530658347"/>
              <w:bookmarkStart w:id="8382" w:name="_Toc530662071"/>
              <w:bookmarkStart w:id="8383" w:name="_Toc530662538"/>
              <w:bookmarkStart w:id="8384" w:name="_Toc531003468"/>
              <w:bookmarkStart w:id="8385" w:name="_Toc531005385"/>
              <w:bookmarkStart w:id="8386" w:name="_Toc531569585"/>
              <w:bookmarkStart w:id="8387" w:name="_Toc531573433"/>
              <w:bookmarkStart w:id="8388" w:name="_Toc531577174"/>
              <w:bookmarkStart w:id="8389" w:name="_Toc531580912"/>
              <w:bookmarkEnd w:id="8381"/>
              <w:bookmarkEnd w:id="8382"/>
              <w:bookmarkEnd w:id="8383"/>
              <w:bookmarkEnd w:id="8384"/>
              <w:bookmarkEnd w:id="8385"/>
              <w:bookmarkEnd w:id="8386"/>
              <w:bookmarkEnd w:id="8387"/>
              <w:bookmarkEnd w:id="8388"/>
              <w:bookmarkEnd w:id="8389"/>
            </w:del>
          </w:p>
        </w:tc>
        <w:tc>
          <w:tcPr>
            <w:tcW w:w="1481" w:type="dxa"/>
          </w:tcPr>
          <w:p w14:paraId="0E9D8B7F" w14:textId="1A668A42" w:rsidR="00DF3BEE" w:rsidRPr="000245EB" w:rsidDel="00096943" w:rsidRDefault="00DF3BEE">
            <w:pPr>
              <w:pStyle w:val="ListParagraph"/>
              <w:spacing w:line="276" w:lineRule="auto"/>
              <w:ind w:left="0"/>
              <w:rPr>
                <w:del w:id="8390" w:author="Tran Huan" w:date="2018-11-25T21:59:00Z"/>
                <w:rPrChange w:id="8391" w:author="Tran Huan" w:date="2018-11-25T16:08:00Z">
                  <w:rPr>
                    <w:del w:id="8392" w:author="Tran Huan" w:date="2018-11-25T21:59:00Z"/>
                    <w:lang w:val="en-US"/>
                  </w:rPr>
                </w:rPrChange>
              </w:rPr>
              <w:pPrChange w:id="8393" w:author="phuong vu" w:date="2018-11-23T13:48:00Z">
                <w:pPr>
                  <w:pStyle w:val="ListParagraph"/>
                  <w:spacing w:line="360" w:lineRule="auto"/>
                  <w:ind w:left="0"/>
                </w:pPr>
              </w:pPrChange>
            </w:pPr>
            <w:del w:id="8394" w:author="Tran Huan" w:date="2018-11-25T21:59:00Z">
              <w:r w:rsidRPr="000245EB" w:rsidDel="00096943">
                <w:rPr>
                  <w:rPrChange w:id="8395" w:author="Tran Huan" w:date="2018-11-25T16:08:00Z">
                    <w:rPr>
                      <w:lang w:val="en-US"/>
                    </w:rPr>
                  </w:rPrChange>
                </w:rPr>
                <w:delText>GU_03</w:delText>
              </w:r>
              <w:bookmarkStart w:id="8396" w:name="_Toc530658348"/>
              <w:bookmarkStart w:id="8397" w:name="_Toc530662072"/>
              <w:bookmarkStart w:id="8398" w:name="_Toc530662539"/>
              <w:bookmarkStart w:id="8399" w:name="_Toc531003469"/>
              <w:bookmarkStart w:id="8400" w:name="_Toc531005386"/>
              <w:bookmarkStart w:id="8401" w:name="_Toc531569586"/>
              <w:bookmarkStart w:id="8402" w:name="_Toc531573434"/>
              <w:bookmarkStart w:id="8403" w:name="_Toc531577175"/>
              <w:bookmarkStart w:id="8404" w:name="_Toc531580913"/>
              <w:bookmarkEnd w:id="8396"/>
              <w:bookmarkEnd w:id="8397"/>
              <w:bookmarkEnd w:id="8398"/>
              <w:bookmarkEnd w:id="8399"/>
              <w:bookmarkEnd w:id="8400"/>
              <w:bookmarkEnd w:id="8401"/>
              <w:bookmarkEnd w:id="8402"/>
              <w:bookmarkEnd w:id="8403"/>
              <w:bookmarkEnd w:id="8404"/>
            </w:del>
          </w:p>
        </w:tc>
        <w:tc>
          <w:tcPr>
            <w:tcW w:w="6490" w:type="dxa"/>
          </w:tcPr>
          <w:p w14:paraId="4CFD518A" w14:textId="6C0C287A" w:rsidR="00DF3BEE" w:rsidRPr="006D4C69" w:rsidDel="00096943" w:rsidRDefault="0061684B">
            <w:pPr>
              <w:pStyle w:val="ListParagraph"/>
              <w:spacing w:line="276" w:lineRule="auto"/>
              <w:ind w:left="0"/>
              <w:rPr>
                <w:del w:id="8405" w:author="Tran Huan" w:date="2018-11-25T21:59:00Z"/>
              </w:rPr>
              <w:pPrChange w:id="8406" w:author="phuong vu" w:date="2018-11-23T13:48:00Z">
                <w:pPr>
                  <w:pStyle w:val="ListParagraph"/>
                  <w:spacing w:line="360" w:lineRule="auto"/>
                  <w:ind w:left="0"/>
                </w:pPr>
              </w:pPrChange>
            </w:pPr>
            <w:del w:id="8407" w:author="Tran Huan" w:date="2018-11-25T21:59:00Z">
              <w:r w:rsidRPr="000245EB" w:rsidDel="00096943">
                <w:rPr>
                  <w:rPrChange w:id="8408" w:author="Tran Huan" w:date="2018-11-25T16:08:00Z">
                    <w:rPr>
                      <w:lang w:val="en-US"/>
                    </w:rPr>
                  </w:rPrChange>
                </w:rPr>
                <w:delText>Quản lí phân công xử lí đơn hàng</w:delText>
              </w:r>
              <w:bookmarkStart w:id="8409" w:name="_Toc530658349"/>
              <w:bookmarkStart w:id="8410" w:name="_Toc530662073"/>
              <w:bookmarkStart w:id="8411" w:name="_Toc530662540"/>
              <w:bookmarkStart w:id="8412" w:name="_Toc531003470"/>
              <w:bookmarkStart w:id="8413" w:name="_Toc531005387"/>
              <w:bookmarkStart w:id="8414" w:name="_Toc531569587"/>
              <w:bookmarkStart w:id="8415" w:name="_Toc531573435"/>
              <w:bookmarkStart w:id="8416" w:name="_Toc531577176"/>
              <w:bookmarkStart w:id="8417" w:name="_Toc531580914"/>
              <w:bookmarkEnd w:id="8409"/>
              <w:bookmarkEnd w:id="8410"/>
              <w:bookmarkEnd w:id="8411"/>
              <w:bookmarkEnd w:id="8412"/>
              <w:bookmarkEnd w:id="8413"/>
              <w:bookmarkEnd w:id="8414"/>
              <w:bookmarkEnd w:id="8415"/>
              <w:bookmarkEnd w:id="8416"/>
              <w:bookmarkEnd w:id="8417"/>
            </w:del>
          </w:p>
        </w:tc>
        <w:bookmarkStart w:id="8418" w:name="_Toc530658350"/>
        <w:bookmarkStart w:id="8419" w:name="_Toc530662074"/>
        <w:bookmarkStart w:id="8420" w:name="_Toc530662541"/>
        <w:bookmarkStart w:id="8421" w:name="_Toc531003471"/>
        <w:bookmarkStart w:id="8422" w:name="_Toc531005388"/>
        <w:bookmarkStart w:id="8423" w:name="_Toc531569588"/>
        <w:bookmarkStart w:id="8424" w:name="_Toc531573436"/>
        <w:bookmarkStart w:id="8425" w:name="_Toc531577177"/>
        <w:bookmarkStart w:id="8426" w:name="_Toc531580915"/>
        <w:bookmarkEnd w:id="8418"/>
        <w:bookmarkEnd w:id="8419"/>
        <w:bookmarkEnd w:id="8420"/>
        <w:bookmarkEnd w:id="8421"/>
        <w:bookmarkEnd w:id="8422"/>
        <w:bookmarkEnd w:id="8423"/>
        <w:bookmarkEnd w:id="8424"/>
        <w:bookmarkEnd w:id="8425"/>
        <w:bookmarkEnd w:id="8426"/>
      </w:tr>
      <w:tr w:rsidR="00DF3BEE" w:rsidRPr="0041406B" w:rsidDel="00096943" w14:paraId="58C87DB9" w14:textId="3349BED1" w:rsidTr="000C3B2E">
        <w:trPr>
          <w:del w:id="8427" w:author="Tran Huan" w:date="2018-11-25T21:59:00Z"/>
        </w:trPr>
        <w:tc>
          <w:tcPr>
            <w:tcW w:w="708" w:type="dxa"/>
          </w:tcPr>
          <w:p w14:paraId="593B0DAF" w14:textId="3F1F4F00" w:rsidR="00DF3BEE" w:rsidRPr="0041406B" w:rsidDel="00096943" w:rsidRDefault="00DF3BEE">
            <w:pPr>
              <w:pStyle w:val="ListParagraph"/>
              <w:spacing w:line="276" w:lineRule="auto"/>
              <w:ind w:left="0"/>
              <w:jc w:val="center"/>
              <w:rPr>
                <w:del w:id="8428" w:author="Tran Huan" w:date="2018-11-25T21:59:00Z"/>
              </w:rPr>
              <w:pPrChange w:id="8429" w:author="phuong vu" w:date="2018-11-23T13:48:00Z">
                <w:pPr>
                  <w:pStyle w:val="ListParagraph"/>
                  <w:spacing w:line="360" w:lineRule="auto"/>
                  <w:ind w:left="0"/>
                  <w:jc w:val="center"/>
                </w:pPr>
              </w:pPrChange>
            </w:pPr>
            <w:del w:id="8430" w:author="Tran Huan" w:date="2018-11-25T21:59:00Z">
              <w:r w:rsidRPr="0041406B" w:rsidDel="00096943">
                <w:delText>4</w:delText>
              </w:r>
              <w:bookmarkStart w:id="8431" w:name="_Toc530658351"/>
              <w:bookmarkStart w:id="8432" w:name="_Toc530662075"/>
              <w:bookmarkStart w:id="8433" w:name="_Toc530662542"/>
              <w:bookmarkStart w:id="8434" w:name="_Toc531003472"/>
              <w:bookmarkStart w:id="8435" w:name="_Toc531005389"/>
              <w:bookmarkStart w:id="8436" w:name="_Toc531569589"/>
              <w:bookmarkStart w:id="8437" w:name="_Toc531573437"/>
              <w:bookmarkStart w:id="8438" w:name="_Toc531577178"/>
              <w:bookmarkStart w:id="8439" w:name="_Toc531580916"/>
              <w:bookmarkEnd w:id="8431"/>
              <w:bookmarkEnd w:id="8432"/>
              <w:bookmarkEnd w:id="8433"/>
              <w:bookmarkEnd w:id="8434"/>
              <w:bookmarkEnd w:id="8435"/>
              <w:bookmarkEnd w:id="8436"/>
              <w:bookmarkEnd w:id="8437"/>
              <w:bookmarkEnd w:id="8438"/>
              <w:bookmarkEnd w:id="8439"/>
            </w:del>
          </w:p>
        </w:tc>
        <w:tc>
          <w:tcPr>
            <w:tcW w:w="1481" w:type="dxa"/>
          </w:tcPr>
          <w:p w14:paraId="4988E6B6" w14:textId="2F267CBB" w:rsidR="00DF3BEE" w:rsidRPr="000245EB" w:rsidDel="00096943" w:rsidRDefault="00DF3BEE">
            <w:pPr>
              <w:pStyle w:val="ListParagraph"/>
              <w:spacing w:line="276" w:lineRule="auto"/>
              <w:ind w:left="0"/>
              <w:rPr>
                <w:del w:id="8440" w:author="Tran Huan" w:date="2018-11-25T21:59:00Z"/>
                <w:rPrChange w:id="8441" w:author="Tran Huan" w:date="2018-11-25T16:08:00Z">
                  <w:rPr>
                    <w:del w:id="8442" w:author="Tran Huan" w:date="2018-11-25T21:59:00Z"/>
                    <w:lang w:val="en-US"/>
                  </w:rPr>
                </w:rPrChange>
              </w:rPr>
              <w:pPrChange w:id="8443" w:author="phuong vu" w:date="2018-11-23T13:48:00Z">
                <w:pPr>
                  <w:pStyle w:val="ListParagraph"/>
                  <w:spacing w:line="360" w:lineRule="auto"/>
                  <w:ind w:left="0"/>
                </w:pPr>
              </w:pPrChange>
            </w:pPr>
            <w:del w:id="8444" w:author="Tran Huan" w:date="2018-11-25T21:59:00Z">
              <w:r w:rsidRPr="000245EB" w:rsidDel="00096943">
                <w:rPr>
                  <w:rPrChange w:id="8445" w:author="Tran Huan" w:date="2018-11-25T16:08:00Z">
                    <w:rPr>
                      <w:lang w:val="en-US"/>
                    </w:rPr>
                  </w:rPrChange>
                </w:rPr>
                <w:delText>GU_04</w:delText>
              </w:r>
              <w:bookmarkStart w:id="8446" w:name="_Toc530658352"/>
              <w:bookmarkStart w:id="8447" w:name="_Toc530662076"/>
              <w:bookmarkStart w:id="8448" w:name="_Toc530662543"/>
              <w:bookmarkStart w:id="8449" w:name="_Toc531003473"/>
              <w:bookmarkStart w:id="8450" w:name="_Toc531005390"/>
              <w:bookmarkStart w:id="8451" w:name="_Toc531569590"/>
              <w:bookmarkStart w:id="8452" w:name="_Toc531573438"/>
              <w:bookmarkStart w:id="8453" w:name="_Toc531577179"/>
              <w:bookmarkStart w:id="8454" w:name="_Toc531580917"/>
              <w:bookmarkEnd w:id="8446"/>
              <w:bookmarkEnd w:id="8447"/>
              <w:bookmarkEnd w:id="8448"/>
              <w:bookmarkEnd w:id="8449"/>
              <w:bookmarkEnd w:id="8450"/>
              <w:bookmarkEnd w:id="8451"/>
              <w:bookmarkEnd w:id="8452"/>
              <w:bookmarkEnd w:id="8453"/>
              <w:bookmarkEnd w:id="8454"/>
            </w:del>
          </w:p>
        </w:tc>
        <w:tc>
          <w:tcPr>
            <w:tcW w:w="6490" w:type="dxa"/>
          </w:tcPr>
          <w:p w14:paraId="2407C2CA" w14:textId="3EC8AAB5" w:rsidR="00DF3BEE" w:rsidRPr="006D4C69" w:rsidDel="00096943" w:rsidRDefault="0061684B">
            <w:pPr>
              <w:pStyle w:val="ListParagraph"/>
              <w:spacing w:line="276" w:lineRule="auto"/>
              <w:ind w:left="0"/>
              <w:rPr>
                <w:del w:id="8455" w:author="Tran Huan" w:date="2018-11-25T21:59:00Z"/>
              </w:rPr>
              <w:pPrChange w:id="8456" w:author="phuong vu" w:date="2018-11-23T13:48:00Z">
                <w:pPr>
                  <w:pStyle w:val="ListParagraph"/>
                  <w:spacing w:line="360" w:lineRule="auto"/>
                  <w:ind w:left="0"/>
                </w:pPr>
              </w:pPrChange>
            </w:pPr>
            <w:del w:id="8457" w:author="Tran Huan" w:date="2018-11-25T21:59:00Z">
              <w:r w:rsidRPr="000245EB" w:rsidDel="00096943">
                <w:rPr>
                  <w:rPrChange w:id="8458" w:author="Tran Huan" w:date="2018-11-25T16:08:00Z">
                    <w:rPr>
                      <w:lang w:val="en-US"/>
                    </w:rPr>
                  </w:rPrChange>
                </w:rPr>
                <w:delText>Tạo đơn hàng</w:delText>
              </w:r>
              <w:bookmarkStart w:id="8459" w:name="_Toc530658353"/>
              <w:bookmarkStart w:id="8460" w:name="_Toc530662077"/>
              <w:bookmarkStart w:id="8461" w:name="_Toc530662544"/>
              <w:bookmarkStart w:id="8462" w:name="_Toc531003474"/>
              <w:bookmarkStart w:id="8463" w:name="_Toc531005391"/>
              <w:bookmarkStart w:id="8464" w:name="_Toc531569591"/>
              <w:bookmarkStart w:id="8465" w:name="_Toc531573439"/>
              <w:bookmarkStart w:id="8466" w:name="_Toc531577180"/>
              <w:bookmarkStart w:id="8467" w:name="_Toc531580918"/>
              <w:bookmarkEnd w:id="8459"/>
              <w:bookmarkEnd w:id="8460"/>
              <w:bookmarkEnd w:id="8461"/>
              <w:bookmarkEnd w:id="8462"/>
              <w:bookmarkEnd w:id="8463"/>
              <w:bookmarkEnd w:id="8464"/>
              <w:bookmarkEnd w:id="8465"/>
              <w:bookmarkEnd w:id="8466"/>
              <w:bookmarkEnd w:id="8467"/>
            </w:del>
          </w:p>
        </w:tc>
        <w:bookmarkStart w:id="8468" w:name="_Toc530658354"/>
        <w:bookmarkStart w:id="8469" w:name="_Toc530662078"/>
        <w:bookmarkStart w:id="8470" w:name="_Toc530662545"/>
        <w:bookmarkStart w:id="8471" w:name="_Toc531003475"/>
        <w:bookmarkStart w:id="8472" w:name="_Toc531005392"/>
        <w:bookmarkStart w:id="8473" w:name="_Toc531569592"/>
        <w:bookmarkStart w:id="8474" w:name="_Toc531573440"/>
        <w:bookmarkStart w:id="8475" w:name="_Toc531577181"/>
        <w:bookmarkStart w:id="8476" w:name="_Toc531580919"/>
        <w:bookmarkEnd w:id="8468"/>
        <w:bookmarkEnd w:id="8469"/>
        <w:bookmarkEnd w:id="8470"/>
        <w:bookmarkEnd w:id="8471"/>
        <w:bookmarkEnd w:id="8472"/>
        <w:bookmarkEnd w:id="8473"/>
        <w:bookmarkEnd w:id="8474"/>
        <w:bookmarkEnd w:id="8475"/>
        <w:bookmarkEnd w:id="8476"/>
      </w:tr>
      <w:tr w:rsidR="00DF3BEE" w:rsidRPr="0041406B" w:rsidDel="00096943" w14:paraId="4ABFA0D6" w14:textId="3BB93FAD" w:rsidTr="000C3B2E">
        <w:trPr>
          <w:del w:id="8477" w:author="Tran Huan" w:date="2018-11-25T21:59:00Z"/>
        </w:trPr>
        <w:tc>
          <w:tcPr>
            <w:tcW w:w="708" w:type="dxa"/>
          </w:tcPr>
          <w:p w14:paraId="32BE9FFB" w14:textId="2F2A2255" w:rsidR="00DF3BEE" w:rsidRPr="0041406B" w:rsidDel="00096943" w:rsidRDefault="00DF3BEE">
            <w:pPr>
              <w:pStyle w:val="ListParagraph"/>
              <w:spacing w:line="276" w:lineRule="auto"/>
              <w:ind w:left="0"/>
              <w:jc w:val="center"/>
              <w:rPr>
                <w:del w:id="8478" w:author="Tran Huan" w:date="2018-11-25T21:59:00Z"/>
              </w:rPr>
              <w:pPrChange w:id="8479" w:author="phuong vu" w:date="2018-11-23T13:48:00Z">
                <w:pPr>
                  <w:pStyle w:val="ListParagraph"/>
                  <w:spacing w:line="360" w:lineRule="auto"/>
                  <w:ind w:left="0"/>
                  <w:jc w:val="center"/>
                </w:pPr>
              </w:pPrChange>
            </w:pPr>
            <w:del w:id="8480" w:author="Tran Huan" w:date="2018-11-25T21:59:00Z">
              <w:r w:rsidRPr="0041406B" w:rsidDel="00096943">
                <w:delText>6</w:delText>
              </w:r>
              <w:bookmarkStart w:id="8481" w:name="_Toc530658355"/>
              <w:bookmarkStart w:id="8482" w:name="_Toc530662079"/>
              <w:bookmarkStart w:id="8483" w:name="_Toc530662546"/>
              <w:bookmarkStart w:id="8484" w:name="_Toc531003476"/>
              <w:bookmarkStart w:id="8485" w:name="_Toc531005393"/>
              <w:bookmarkStart w:id="8486" w:name="_Toc531569593"/>
              <w:bookmarkStart w:id="8487" w:name="_Toc531573441"/>
              <w:bookmarkStart w:id="8488" w:name="_Toc531577182"/>
              <w:bookmarkStart w:id="8489" w:name="_Toc531580920"/>
              <w:bookmarkEnd w:id="8481"/>
              <w:bookmarkEnd w:id="8482"/>
              <w:bookmarkEnd w:id="8483"/>
              <w:bookmarkEnd w:id="8484"/>
              <w:bookmarkEnd w:id="8485"/>
              <w:bookmarkEnd w:id="8486"/>
              <w:bookmarkEnd w:id="8487"/>
              <w:bookmarkEnd w:id="8488"/>
              <w:bookmarkEnd w:id="8489"/>
            </w:del>
          </w:p>
        </w:tc>
        <w:tc>
          <w:tcPr>
            <w:tcW w:w="1481" w:type="dxa"/>
          </w:tcPr>
          <w:p w14:paraId="560C4004" w14:textId="7E73D883" w:rsidR="00DF3BEE" w:rsidRPr="000245EB" w:rsidDel="00096943" w:rsidRDefault="00DF3BEE">
            <w:pPr>
              <w:pStyle w:val="ListParagraph"/>
              <w:spacing w:line="276" w:lineRule="auto"/>
              <w:ind w:left="0"/>
              <w:rPr>
                <w:del w:id="8490" w:author="Tran Huan" w:date="2018-11-25T21:59:00Z"/>
                <w:rPrChange w:id="8491" w:author="Tran Huan" w:date="2018-11-25T16:08:00Z">
                  <w:rPr>
                    <w:del w:id="8492" w:author="Tran Huan" w:date="2018-11-25T21:59:00Z"/>
                    <w:lang w:val="en-US"/>
                  </w:rPr>
                </w:rPrChange>
              </w:rPr>
              <w:pPrChange w:id="8493" w:author="phuong vu" w:date="2018-11-23T13:48:00Z">
                <w:pPr>
                  <w:pStyle w:val="ListParagraph"/>
                  <w:spacing w:line="360" w:lineRule="auto"/>
                  <w:ind w:left="0"/>
                </w:pPr>
              </w:pPrChange>
            </w:pPr>
            <w:del w:id="8494" w:author="Tran Huan" w:date="2018-11-25T21:59:00Z">
              <w:r w:rsidRPr="000245EB" w:rsidDel="00096943">
                <w:rPr>
                  <w:rPrChange w:id="8495" w:author="Tran Huan" w:date="2018-11-25T16:08:00Z">
                    <w:rPr>
                      <w:lang w:val="en-US"/>
                    </w:rPr>
                  </w:rPrChange>
                </w:rPr>
                <w:delText>GU_06</w:delText>
              </w:r>
              <w:bookmarkStart w:id="8496" w:name="_Toc530658356"/>
              <w:bookmarkStart w:id="8497" w:name="_Toc530662080"/>
              <w:bookmarkStart w:id="8498" w:name="_Toc530662547"/>
              <w:bookmarkStart w:id="8499" w:name="_Toc531003477"/>
              <w:bookmarkStart w:id="8500" w:name="_Toc531005394"/>
              <w:bookmarkStart w:id="8501" w:name="_Toc531569594"/>
              <w:bookmarkStart w:id="8502" w:name="_Toc531573442"/>
              <w:bookmarkStart w:id="8503" w:name="_Toc531577183"/>
              <w:bookmarkStart w:id="8504" w:name="_Toc531580921"/>
              <w:bookmarkEnd w:id="8496"/>
              <w:bookmarkEnd w:id="8497"/>
              <w:bookmarkEnd w:id="8498"/>
              <w:bookmarkEnd w:id="8499"/>
              <w:bookmarkEnd w:id="8500"/>
              <w:bookmarkEnd w:id="8501"/>
              <w:bookmarkEnd w:id="8502"/>
              <w:bookmarkEnd w:id="8503"/>
              <w:bookmarkEnd w:id="8504"/>
            </w:del>
          </w:p>
        </w:tc>
        <w:tc>
          <w:tcPr>
            <w:tcW w:w="6490" w:type="dxa"/>
          </w:tcPr>
          <w:p w14:paraId="2F00BF82" w14:textId="24D93454" w:rsidR="00DF3BEE" w:rsidRPr="006D4C69" w:rsidDel="00096943" w:rsidRDefault="0061684B">
            <w:pPr>
              <w:pStyle w:val="ListParagraph"/>
              <w:spacing w:line="276" w:lineRule="auto"/>
              <w:ind w:left="0"/>
              <w:rPr>
                <w:del w:id="8505" w:author="Tran Huan" w:date="2018-11-25T21:59:00Z"/>
              </w:rPr>
              <w:pPrChange w:id="8506" w:author="phuong vu" w:date="2018-11-23T13:48:00Z">
                <w:pPr>
                  <w:pStyle w:val="ListParagraph"/>
                  <w:spacing w:line="360" w:lineRule="auto"/>
                  <w:ind w:left="0"/>
                </w:pPr>
              </w:pPrChange>
            </w:pPr>
            <w:del w:id="8507" w:author="Tran Huan" w:date="2018-11-25T21:59:00Z">
              <w:r w:rsidRPr="000245EB" w:rsidDel="00096943">
                <w:rPr>
                  <w:rPrChange w:id="8508" w:author="Tran Huan" w:date="2018-11-25T16:08:00Z">
                    <w:rPr>
                      <w:lang w:val="en-US"/>
                    </w:rPr>
                  </w:rPrChange>
                </w:rPr>
                <w:delText>Tìm kiếm và lọc quần áo theo loại có sẵn</w:delText>
              </w:r>
              <w:bookmarkStart w:id="8509" w:name="_Toc530658357"/>
              <w:bookmarkStart w:id="8510" w:name="_Toc530662081"/>
              <w:bookmarkStart w:id="8511" w:name="_Toc530662548"/>
              <w:bookmarkStart w:id="8512" w:name="_Toc531003478"/>
              <w:bookmarkStart w:id="8513" w:name="_Toc531005395"/>
              <w:bookmarkStart w:id="8514" w:name="_Toc531569595"/>
              <w:bookmarkStart w:id="8515" w:name="_Toc531573443"/>
              <w:bookmarkStart w:id="8516" w:name="_Toc531577184"/>
              <w:bookmarkStart w:id="8517" w:name="_Toc531580922"/>
              <w:bookmarkEnd w:id="8509"/>
              <w:bookmarkEnd w:id="8510"/>
              <w:bookmarkEnd w:id="8511"/>
              <w:bookmarkEnd w:id="8512"/>
              <w:bookmarkEnd w:id="8513"/>
              <w:bookmarkEnd w:id="8514"/>
              <w:bookmarkEnd w:id="8515"/>
              <w:bookmarkEnd w:id="8516"/>
              <w:bookmarkEnd w:id="8517"/>
            </w:del>
          </w:p>
        </w:tc>
        <w:bookmarkStart w:id="8518" w:name="_Toc530658358"/>
        <w:bookmarkStart w:id="8519" w:name="_Toc530662082"/>
        <w:bookmarkStart w:id="8520" w:name="_Toc530662549"/>
        <w:bookmarkStart w:id="8521" w:name="_Toc531003479"/>
        <w:bookmarkStart w:id="8522" w:name="_Toc531005396"/>
        <w:bookmarkStart w:id="8523" w:name="_Toc531569596"/>
        <w:bookmarkStart w:id="8524" w:name="_Toc531573444"/>
        <w:bookmarkStart w:id="8525" w:name="_Toc531577185"/>
        <w:bookmarkStart w:id="8526" w:name="_Toc531580923"/>
        <w:bookmarkEnd w:id="8518"/>
        <w:bookmarkEnd w:id="8519"/>
        <w:bookmarkEnd w:id="8520"/>
        <w:bookmarkEnd w:id="8521"/>
        <w:bookmarkEnd w:id="8522"/>
        <w:bookmarkEnd w:id="8523"/>
        <w:bookmarkEnd w:id="8524"/>
        <w:bookmarkEnd w:id="8525"/>
        <w:bookmarkEnd w:id="8526"/>
      </w:tr>
      <w:tr w:rsidR="00DF3BEE" w:rsidRPr="0041406B" w:rsidDel="00096943" w14:paraId="65C39F30" w14:textId="44C5BF18" w:rsidTr="000C3B2E">
        <w:trPr>
          <w:del w:id="8527" w:author="Tran Huan" w:date="2018-11-25T21:59:00Z"/>
        </w:trPr>
        <w:tc>
          <w:tcPr>
            <w:tcW w:w="708" w:type="dxa"/>
          </w:tcPr>
          <w:p w14:paraId="348A1DF1" w14:textId="4CCC9C6D" w:rsidR="00DF3BEE" w:rsidRPr="0041406B" w:rsidDel="00096943" w:rsidRDefault="00DF3BEE">
            <w:pPr>
              <w:pStyle w:val="ListParagraph"/>
              <w:spacing w:line="276" w:lineRule="auto"/>
              <w:ind w:left="0"/>
              <w:jc w:val="center"/>
              <w:rPr>
                <w:del w:id="8528" w:author="Tran Huan" w:date="2018-11-25T21:59:00Z"/>
              </w:rPr>
              <w:pPrChange w:id="8529" w:author="phuong vu" w:date="2018-11-23T13:48:00Z">
                <w:pPr>
                  <w:pStyle w:val="ListParagraph"/>
                  <w:spacing w:line="360" w:lineRule="auto"/>
                  <w:ind w:left="0"/>
                  <w:jc w:val="center"/>
                </w:pPr>
              </w:pPrChange>
            </w:pPr>
            <w:del w:id="8530" w:author="Tran Huan" w:date="2018-11-25T21:59:00Z">
              <w:r w:rsidRPr="0041406B" w:rsidDel="00096943">
                <w:delText>7</w:delText>
              </w:r>
              <w:bookmarkStart w:id="8531" w:name="_Toc530658359"/>
              <w:bookmarkStart w:id="8532" w:name="_Toc530662083"/>
              <w:bookmarkStart w:id="8533" w:name="_Toc530662550"/>
              <w:bookmarkStart w:id="8534" w:name="_Toc531003480"/>
              <w:bookmarkStart w:id="8535" w:name="_Toc531005397"/>
              <w:bookmarkStart w:id="8536" w:name="_Toc531569597"/>
              <w:bookmarkStart w:id="8537" w:name="_Toc531573445"/>
              <w:bookmarkStart w:id="8538" w:name="_Toc531577186"/>
              <w:bookmarkStart w:id="8539" w:name="_Toc531580924"/>
              <w:bookmarkEnd w:id="8531"/>
              <w:bookmarkEnd w:id="8532"/>
              <w:bookmarkEnd w:id="8533"/>
              <w:bookmarkEnd w:id="8534"/>
              <w:bookmarkEnd w:id="8535"/>
              <w:bookmarkEnd w:id="8536"/>
              <w:bookmarkEnd w:id="8537"/>
              <w:bookmarkEnd w:id="8538"/>
              <w:bookmarkEnd w:id="8539"/>
            </w:del>
          </w:p>
        </w:tc>
        <w:tc>
          <w:tcPr>
            <w:tcW w:w="1481" w:type="dxa"/>
          </w:tcPr>
          <w:p w14:paraId="31AB651E" w14:textId="6099CD80" w:rsidR="00DF3BEE" w:rsidRPr="000245EB" w:rsidDel="00096943" w:rsidRDefault="00DF3BEE">
            <w:pPr>
              <w:pStyle w:val="ListParagraph"/>
              <w:spacing w:line="276" w:lineRule="auto"/>
              <w:ind w:left="0"/>
              <w:rPr>
                <w:del w:id="8540" w:author="Tran Huan" w:date="2018-11-25T21:59:00Z"/>
                <w:rPrChange w:id="8541" w:author="Tran Huan" w:date="2018-11-25T16:08:00Z">
                  <w:rPr>
                    <w:del w:id="8542" w:author="Tran Huan" w:date="2018-11-25T21:59:00Z"/>
                    <w:lang w:val="en-US"/>
                  </w:rPr>
                </w:rPrChange>
              </w:rPr>
              <w:pPrChange w:id="8543" w:author="phuong vu" w:date="2018-11-23T13:48:00Z">
                <w:pPr>
                  <w:pStyle w:val="ListParagraph"/>
                  <w:spacing w:line="360" w:lineRule="auto"/>
                  <w:ind w:left="0"/>
                </w:pPr>
              </w:pPrChange>
            </w:pPr>
            <w:del w:id="8544" w:author="Tran Huan" w:date="2018-11-25T21:59:00Z">
              <w:r w:rsidRPr="000245EB" w:rsidDel="00096943">
                <w:rPr>
                  <w:rPrChange w:id="8545" w:author="Tran Huan" w:date="2018-11-25T16:08:00Z">
                    <w:rPr>
                      <w:lang w:val="en-US"/>
                    </w:rPr>
                  </w:rPrChange>
                </w:rPr>
                <w:delText>GU_07</w:delText>
              </w:r>
              <w:bookmarkStart w:id="8546" w:name="_Toc530658360"/>
              <w:bookmarkStart w:id="8547" w:name="_Toc530662084"/>
              <w:bookmarkStart w:id="8548" w:name="_Toc530662551"/>
              <w:bookmarkStart w:id="8549" w:name="_Toc531003481"/>
              <w:bookmarkStart w:id="8550" w:name="_Toc531005398"/>
              <w:bookmarkStart w:id="8551" w:name="_Toc531569598"/>
              <w:bookmarkStart w:id="8552" w:name="_Toc531573446"/>
              <w:bookmarkStart w:id="8553" w:name="_Toc531577187"/>
              <w:bookmarkStart w:id="8554" w:name="_Toc531580925"/>
              <w:bookmarkEnd w:id="8546"/>
              <w:bookmarkEnd w:id="8547"/>
              <w:bookmarkEnd w:id="8548"/>
              <w:bookmarkEnd w:id="8549"/>
              <w:bookmarkEnd w:id="8550"/>
              <w:bookmarkEnd w:id="8551"/>
              <w:bookmarkEnd w:id="8552"/>
              <w:bookmarkEnd w:id="8553"/>
              <w:bookmarkEnd w:id="8554"/>
            </w:del>
          </w:p>
        </w:tc>
        <w:tc>
          <w:tcPr>
            <w:tcW w:w="6490" w:type="dxa"/>
          </w:tcPr>
          <w:p w14:paraId="1752FD14" w14:textId="3A5E0A81" w:rsidR="00DF3BEE" w:rsidRPr="006D4C69" w:rsidDel="00096943" w:rsidRDefault="0061684B">
            <w:pPr>
              <w:pStyle w:val="ListParagraph"/>
              <w:spacing w:line="276" w:lineRule="auto"/>
              <w:ind w:left="0"/>
              <w:rPr>
                <w:del w:id="8555" w:author="Tran Huan" w:date="2018-11-25T21:59:00Z"/>
              </w:rPr>
              <w:pPrChange w:id="8556" w:author="phuong vu" w:date="2018-11-23T13:48:00Z">
                <w:pPr>
                  <w:pStyle w:val="ListParagraph"/>
                  <w:spacing w:line="360" w:lineRule="auto"/>
                  <w:ind w:left="0"/>
                </w:pPr>
              </w:pPrChange>
            </w:pPr>
            <w:del w:id="8557" w:author="Tran Huan" w:date="2018-11-25T21:59:00Z">
              <w:r w:rsidRPr="000245EB" w:rsidDel="00096943">
                <w:rPr>
                  <w:rPrChange w:id="8558" w:author="Tran Huan" w:date="2018-11-25T16:08:00Z">
                    <w:rPr>
                      <w:lang w:val="en-US"/>
                    </w:rPr>
                  </w:rPrChange>
                </w:rPr>
                <w:delText>Tìm kiếm đơn hàng</w:delText>
              </w:r>
              <w:bookmarkStart w:id="8559" w:name="_Toc530658361"/>
              <w:bookmarkStart w:id="8560" w:name="_Toc530662085"/>
              <w:bookmarkStart w:id="8561" w:name="_Toc530662552"/>
              <w:bookmarkStart w:id="8562" w:name="_Toc531003482"/>
              <w:bookmarkStart w:id="8563" w:name="_Toc531005399"/>
              <w:bookmarkStart w:id="8564" w:name="_Toc531569599"/>
              <w:bookmarkStart w:id="8565" w:name="_Toc531573447"/>
              <w:bookmarkStart w:id="8566" w:name="_Toc531577188"/>
              <w:bookmarkStart w:id="8567" w:name="_Toc531580926"/>
              <w:bookmarkEnd w:id="8559"/>
              <w:bookmarkEnd w:id="8560"/>
              <w:bookmarkEnd w:id="8561"/>
              <w:bookmarkEnd w:id="8562"/>
              <w:bookmarkEnd w:id="8563"/>
              <w:bookmarkEnd w:id="8564"/>
              <w:bookmarkEnd w:id="8565"/>
              <w:bookmarkEnd w:id="8566"/>
              <w:bookmarkEnd w:id="8567"/>
            </w:del>
          </w:p>
        </w:tc>
        <w:bookmarkStart w:id="8568" w:name="_Toc530658362"/>
        <w:bookmarkStart w:id="8569" w:name="_Toc530662086"/>
        <w:bookmarkStart w:id="8570" w:name="_Toc530662553"/>
        <w:bookmarkStart w:id="8571" w:name="_Toc531003483"/>
        <w:bookmarkStart w:id="8572" w:name="_Toc531005400"/>
        <w:bookmarkStart w:id="8573" w:name="_Toc531569600"/>
        <w:bookmarkStart w:id="8574" w:name="_Toc531573448"/>
        <w:bookmarkStart w:id="8575" w:name="_Toc531577189"/>
        <w:bookmarkStart w:id="8576" w:name="_Toc531580927"/>
        <w:bookmarkEnd w:id="8568"/>
        <w:bookmarkEnd w:id="8569"/>
        <w:bookmarkEnd w:id="8570"/>
        <w:bookmarkEnd w:id="8571"/>
        <w:bookmarkEnd w:id="8572"/>
        <w:bookmarkEnd w:id="8573"/>
        <w:bookmarkEnd w:id="8574"/>
        <w:bookmarkEnd w:id="8575"/>
        <w:bookmarkEnd w:id="8576"/>
      </w:tr>
      <w:tr w:rsidR="00DF3BEE" w:rsidRPr="0041406B" w:rsidDel="00096943" w14:paraId="54A8FDE8" w14:textId="04C6E5F0" w:rsidTr="000C3B2E">
        <w:trPr>
          <w:del w:id="8577" w:author="Tran Huan" w:date="2018-11-25T21:59:00Z"/>
        </w:trPr>
        <w:tc>
          <w:tcPr>
            <w:tcW w:w="708" w:type="dxa"/>
          </w:tcPr>
          <w:p w14:paraId="47F82B63" w14:textId="7140D974" w:rsidR="00DF3BEE" w:rsidRPr="000245EB" w:rsidDel="00096943" w:rsidRDefault="00DF3BEE">
            <w:pPr>
              <w:pStyle w:val="ListParagraph"/>
              <w:spacing w:line="276" w:lineRule="auto"/>
              <w:ind w:left="0"/>
              <w:jc w:val="center"/>
              <w:rPr>
                <w:del w:id="8578" w:author="Tran Huan" w:date="2018-11-25T21:59:00Z"/>
                <w:rPrChange w:id="8579" w:author="Tran Huan" w:date="2018-11-25T16:08:00Z">
                  <w:rPr>
                    <w:del w:id="8580" w:author="Tran Huan" w:date="2018-11-25T21:59:00Z"/>
                    <w:lang w:val="en-US"/>
                  </w:rPr>
                </w:rPrChange>
              </w:rPr>
              <w:pPrChange w:id="8581" w:author="phuong vu" w:date="2018-11-23T13:48:00Z">
                <w:pPr>
                  <w:pStyle w:val="ListParagraph"/>
                  <w:spacing w:line="360" w:lineRule="auto"/>
                  <w:ind w:left="0"/>
                  <w:jc w:val="center"/>
                </w:pPr>
              </w:pPrChange>
            </w:pPr>
            <w:del w:id="8582" w:author="Tran Huan" w:date="2018-11-25T21:59:00Z">
              <w:r w:rsidRPr="000245EB" w:rsidDel="00096943">
                <w:rPr>
                  <w:rPrChange w:id="8583" w:author="Tran Huan" w:date="2018-11-25T16:08:00Z">
                    <w:rPr>
                      <w:lang w:val="en-US"/>
                    </w:rPr>
                  </w:rPrChange>
                </w:rPr>
                <w:delText>8</w:delText>
              </w:r>
              <w:bookmarkStart w:id="8584" w:name="_Toc530658363"/>
              <w:bookmarkStart w:id="8585" w:name="_Toc530662087"/>
              <w:bookmarkStart w:id="8586" w:name="_Toc530662554"/>
              <w:bookmarkStart w:id="8587" w:name="_Toc531003484"/>
              <w:bookmarkStart w:id="8588" w:name="_Toc531005401"/>
              <w:bookmarkStart w:id="8589" w:name="_Toc531569601"/>
              <w:bookmarkStart w:id="8590" w:name="_Toc531573449"/>
              <w:bookmarkStart w:id="8591" w:name="_Toc531577190"/>
              <w:bookmarkStart w:id="8592" w:name="_Toc531580928"/>
              <w:bookmarkEnd w:id="8584"/>
              <w:bookmarkEnd w:id="8585"/>
              <w:bookmarkEnd w:id="8586"/>
              <w:bookmarkEnd w:id="8587"/>
              <w:bookmarkEnd w:id="8588"/>
              <w:bookmarkEnd w:id="8589"/>
              <w:bookmarkEnd w:id="8590"/>
              <w:bookmarkEnd w:id="8591"/>
              <w:bookmarkEnd w:id="8592"/>
            </w:del>
          </w:p>
        </w:tc>
        <w:tc>
          <w:tcPr>
            <w:tcW w:w="1481" w:type="dxa"/>
          </w:tcPr>
          <w:p w14:paraId="16A55FBE" w14:textId="5FE319E5" w:rsidR="00DF3BEE" w:rsidRPr="000245EB" w:rsidDel="00096943" w:rsidRDefault="00DF3BEE">
            <w:pPr>
              <w:pStyle w:val="ListParagraph"/>
              <w:spacing w:line="276" w:lineRule="auto"/>
              <w:ind w:left="0"/>
              <w:rPr>
                <w:del w:id="8593" w:author="Tran Huan" w:date="2018-11-25T21:59:00Z"/>
                <w:rPrChange w:id="8594" w:author="Tran Huan" w:date="2018-11-25T16:08:00Z">
                  <w:rPr>
                    <w:del w:id="8595" w:author="Tran Huan" w:date="2018-11-25T21:59:00Z"/>
                    <w:lang w:val="en-US"/>
                  </w:rPr>
                </w:rPrChange>
              </w:rPr>
              <w:pPrChange w:id="8596" w:author="phuong vu" w:date="2018-11-23T13:48:00Z">
                <w:pPr>
                  <w:pStyle w:val="ListParagraph"/>
                  <w:spacing w:line="360" w:lineRule="auto"/>
                  <w:ind w:left="0"/>
                </w:pPr>
              </w:pPrChange>
            </w:pPr>
            <w:del w:id="8597" w:author="Tran Huan" w:date="2018-11-25T21:59:00Z">
              <w:r w:rsidRPr="000245EB" w:rsidDel="00096943">
                <w:rPr>
                  <w:rPrChange w:id="8598" w:author="Tran Huan" w:date="2018-11-25T16:08:00Z">
                    <w:rPr>
                      <w:lang w:val="en-US"/>
                    </w:rPr>
                  </w:rPrChange>
                </w:rPr>
                <w:delText>GU_08</w:delText>
              </w:r>
              <w:bookmarkStart w:id="8599" w:name="_Toc530658364"/>
              <w:bookmarkStart w:id="8600" w:name="_Toc530662088"/>
              <w:bookmarkStart w:id="8601" w:name="_Toc530662555"/>
              <w:bookmarkStart w:id="8602" w:name="_Toc531003485"/>
              <w:bookmarkStart w:id="8603" w:name="_Toc531005402"/>
              <w:bookmarkStart w:id="8604" w:name="_Toc531569602"/>
              <w:bookmarkStart w:id="8605" w:name="_Toc531573450"/>
              <w:bookmarkStart w:id="8606" w:name="_Toc531577191"/>
              <w:bookmarkStart w:id="8607" w:name="_Toc531580929"/>
              <w:bookmarkEnd w:id="8599"/>
              <w:bookmarkEnd w:id="8600"/>
              <w:bookmarkEnd w:id="8601"/>
              <w:bookmarkEnd w:id="8602"/>
              <w:bookmarkEnd w:id="8603"/>
              <w:bookmarkEnd w:id="8604"/>
              <w:bookmarkEnd w:id="8605"/>
              <w:bookmarkEnd w:id="8606"/>
              <w:bookmarkEnd w:id="8607"/>
            </w:del>
          </w:p>
        </w:tc>
        <w:tc>
          <w:tcPr>
            <w:tcW w:w="6490" w:type="dxa"/>
          </w:tcPr>
          <w:p w14:paraId="6156A947" w14:textId="42C7C46A" w:rsidR="00DF3BEE" w:rsidRPr="0041406B" w:rsidDel="00096943" w:rsidRDefault="00DF3BEE">
            <w:pPr>
              <w:pStyle w:val="ListParagraph"/>
              <w:spacing w:line="276" w:lineRule="auto"/>
              <w:ind w:left="0"/>
              <w:rPr>
                <w:del w:id="8608" w:author="Tran Huan" w:date="2018-11-25T21:59:00Z"/>
              </w:rPr>
              <w:pPrChange w:id="8609" w:author="phuong vu" w:date="2018-11-23T13:48:00Z">
                <w:pPr>
                  <w:pStyle w:val="ListParagraph"/>
                  <w:spacing w:line="360" w:lineRule="auto"/>
                  <w:ind w:left="0"/>
                </w:pPr>
              </w:pPrChange>
            </w:pPr>
            <w:del w:id="8610" w:author="Tran Huan" w:date="2018-11-25T21:59:00Z">
              <w:r w:rsidRPr="006D4C69" w:rsidDel="00096943">
                <w:delText>Đăng nh</w:delText>
              </w:r>
              <w:r w:rsidRPr="0041406B" w:rsidDel="00096943">
                <w:delText>ập</w:delText>
              </w:r>
              <w:bookmarkStart w:id="8611" w:name="_Toc530658365"/>
              <w:bookmarkStart w:id="8612" w:name="_Toc530662089"/>
              <w:bookmarkStart w:id="8613" w:name="_Toc530662556"/>
              <w:bookmarkStart w:id="8614" w:name="_Toc531003486"/>
              <w:bookmarkStart w:id="8615" w:name="_Toc531005403"/>
              <w:bookmarkStart w:id="8616" w:name="_Toc531569603"/>
              <w:bookmarkStart w:id="8617" w:name="_Toc531573451"/>
              <w:bookmarkStart w:id="8618" w:name="_Toc531577192"/>
              <w:bookmarkStart w:id="8619" w:name="_Toc531580930"/>
              <w:bookmarkEnd w:id="8611"/>
              <w:bookmarkEnd w:id="8612"/>
              <w:bookmarkEnd w:id="8613"/>
              <w:bookmarkEnd w:id="8614"/>
              <w:bookmarkEnd w:id="8615"/>
              <w:bookmarkEnd w:id="8616"/>
              <w:bookmarkEnd w:id="8617"/>
              <w:bookmarkEnd w:id="8618"/>
              <w:bookmarkEnd w:id="8619"/>
            </w:del>
          </w:p>
        </w:tc>
        <w:bookmarkStart w:id="8620" w:name="_Toc530658366"/>
        <w:bookmarkStart w:id="8621" w:name="_Toc530662090"/>
        <w:bookmarkStart w:id="8622" w:name="_Toc530662557"/>
        <w:bookmarkStart w:id="8623" w:name="_Toc531003487"/>
        <w:bookmarkStart w:id="8624" w:name="_Toc531005404"/>
        <w:bookmarkStart w:id="8625" w:name="_Toc531569604"/>
        <w:bookmarkStart w:id="8626" w:name="_Toc531573452"/>
        <w:bookmarkStart w:id="8627" w:name="_Toc531577193"/>
        <w:bookmarkStart w:id="8628" w:name="_Toc531580931"/>
        <w:bookmarkEnd w:id="8620"/>
        <w:bookmarkEnd w:id="8621"/>
        <w:bookmarkEnd w:id="8622"/>
        <w:bookmarkEnd w:id="8623"/>
        <w:bookmarkEnd w:id="8624"/>
        <w:bookmarkEnd w:id="8625"/>
        <w:bookmarkEnd w:id="8626"/>
        <w:bookmarkEnd w:id="8627"/>
        <w:bookmarkEnd w:id="8628"/>
      </w:tr>
      <w:tr w:rsidR="00DF3BEE" w:rsidRPr="0041406B" w:rsidDel="00096943" w14:paraId="73599D23" w14:textId="3C817B78" w:rsidTr="000C3B2E">
        <w:trPr>
          <w:del w:id="8629" w:author="Tran Huan" w:date="2018-11-25T21:59:00Z"/>
        </w:trPr>
        <w:tc>
          <w:tcPr>
            <w:tcW w:w="708" w:type="dxa"/>
          </w:tcPr>
          <w:p w14:paraId="72218372" w14:textId="5D6FC9FB" w:rsidR="00DF3BEE" w:rsidRPr="000245EB" w:rsidDel="00096943" w:rsidRDefault="00DF3BEE">
            <w:pPr>
              <w:pStyle w:val="ListParagraph"/>
              <w:spacing w:line="276" w:lineRule="auto"/>
              <w:ind w:left="0"/>
              <w:jc w:val="center"/>
              <w:rPr>
                <w:del w:id="8630" w:author="Tran Huan" w:date="2018-11-25T21:59:00Z"/>
                <w:rPrChange w:id="8631" w:author="Tran Huan" w:date="2018-11-25T16:08:00Z">
                  <w:rPr>
                    <w:del w:id="8632" w:author="Tran Huan" w:date="2018-11-25T21:59:00Z"/>
                    <w:lang w:val="en-US"/>
                  </w:rPr>
                </w:rPrChange>
              </w:rPr>
              <w:pPrChange w:id="8633" w:author="phuong vu" w:date="2018-11-23T13:48:00Z">
                <w:pPr>
                  <w:pStyle w:val="ListParagraph"/>
                  <w:spacing w:line="360" w:lineRule="auto"/>
                  <w:ind w:left="0"/>
                  <w:jc w:val="center"/>
                </w:pPr>
              </w:pPrChange>
            </w:pPr>
            <w:del w:id="8634" w:author="Tran Huan" w:date="2018-11-25T21:59:00Z">
              <w:r w:rsidRPr="000245EB" w:rsidDel="00096943">
                <w:rPr>
                  <w:rPrChange w:id="8635" w:author="Tran Huan" w:date="2018-11-25T16:08:00Z">
                    <w:rPr>
                      <w:lang w:val="en-US"/>
                    </w:rPr>
                  </w:rPrChange>
                </w:rPr>
                <w:delText>9</w:delText>
              </w:r>
              <w:bookmarkStart w:id="8636" w:name="_Toc530658367"/>
              <w:bookmarkStart w:id="8637" w:name="_Toc530662091"/>
              <w:bookmarkStart w:id="8638" w:name="_Toc530662558"/>
              <w:bookmarkStart w:id="8639" w:name="_Toc531003488"/>
              <w:bookmarkStart w:id="8640" w:name="_Toc531005405"/>
              <w:bookmarkStart w:id="8641" w:name="_Toc531569605"/>
              <w:bookmarkStart w:id="8642" w:name="_Toc531573453"/>
              <w:bookmarkStart w:id="8643" w:name="_Toc531577194"/>
              <w:bookmarkStart w:id="8644" w:name="_Toc531580932"/>
              <w:bookmarkEnd w:id="8636"/>
              <w:bookmarkEnd w:id="8637"/>
              <w:bookmarkEnd w:id="8638"/>
              <w:bookmarkEnd w:id="8639"/>
              <w:bookmarkEnd w:id="8640"/>
              <w:bookmarkEnd w:id="8641"/>
              <w:bookmarkEnd w:id="8642"/>
              <w:bookmarkEnd w:id="8643"/>
              <w:bookmarkEnd w:id="8644"/>
            </w:del>
          </w:p>
        </w:tc>
        <w:tc>
          <w:tcPr>
            <w:tcW w:w="1481" w:type="dxa"/>
          </w:tcPr>
          <w:p w14:paraId="0ABCA846" w14:textId="24A478F4" w:rsidR="00DF3BEE" w:rsidRPr="000245EB" w:rsidDel="00096943" w:rsidRDefault="00DF3BEE">
            <w:pPr>
              <w:pStyle w:val="ListParagraph"/>
              <w:spacing w:line="276" w:lineRule="auto"/>
              <w:ind w:left="0"/>
              <w:rPr>
                <w:del w:id="8645" w:author="Tran Huan" w:date="2018-11-25T21:59:00Z"/>
                <w:rPrChange w:id="8646" w:author="Tran Huan" w:date="2018-11-25T16:08:00Z">
                  <w:rPr>
                    <w:del w:id="8647" w:author="Tran Huan" w:date="2018-11-25T21:59:00Z"/>
                    <w:lang w:val="en-US"/>
                  </w:rPr>
                </w:rPrChange>
              </w:rPr>
              <w:pPrChange w:id="8648" w:author="phuong vu" w:date="2018-11-23T13:48:00Z">
                <w:pPr>
                  <w:pStyle w:val="ListParagraph"/>
                  <w:spacing w:line="360" w:lineRule="auto"/>
                  <w:ind w:left="0"/>
                </w:pPr>
              </w:pPrChange>
            </w:pPr>
            <w:del w:id="8649" w:author="Tran Huan" w:date="2018-11-25T21:59:00Z">
              <w:r w:rsidRPr="000245EB" w:rsidDel="00096943">
                <w:rPr>
                  <w:rPrChange w:id="8650" w:author="Tran Huan" w:date="2018-11-25T16:08:00Z">
                    <w:rPr>
                      <w:lang w:val="en-US"/>
                    </w:rPr>
                  </w:rPrChange>
                </w:rPr>
                <w:delText>GU_09</w:delText>
              </w:r>
              <w:bookmarkStart w:id="8651" w:name="_Toc530658368"/>
              <w:bookmarkStart w:id="8652" w:name="_Toc530662092"/>
              <w:bookmarkStart w:id="8653" w:name="_Toc530662559"/>
              <w:bookmarkStart w:id="8654" w:name="_Toc531003489"/>
              <w:bookmarkStart w:id="8655" w:name="_Toc531005406"/>
              <w:bookmarkStart w:id="8656" w:name="_Toc531569606"/>
              <w:bookmarkStart w:id="8657" w:name="_Toc531573454"/>
              <w:bookmarkStart w:id="8658" w:name="_Toc531577195"/>
              <w:bookmarkStart w:id="8659" w:name="_Toc531580933"/>
              <w:bookmarkEnd w:id="8651"/>
              <w:bookmarkEnd w:id="8652"/>
              <w:bookmarkEnd w:id="8653"/>
              <w:bookmarkEnd w:id="8654"/>
              <w:bookmarkEnd w:id="8655"/>
              <w:bookmarkEnd w:id="8656"/>
              <w:bookmarkEnd w:id="8657"/>
              <w:bookmarkEnd w:id="8658"/>
              <w:bookmarkEnd w:id="8659"/>
            </w:del>
          </w:p>
        </w:tc>
        <w:tc>
          <w:tcPr>
            <w:tcW w:w="6490" w:type="dxa"/>
          </w:tcPr>
          <w:p w14:paraId="029042A6" w14:textId="08017F68" w:rsidR="00DF3BEE" w:rsidRPr="0041406B" w:rsidDel="00096943" w:rsidRDefault="00DF3BEE">
            <w:pPr>
              <w:pStyle w:val="ListParagraph"/>
              <w:keepNext/>
              <w:spacing w:line="276" w:lineRule="auto"/>
              <w:ind w:left="0"/>
              <w:rPr>
                <w:del w:id="8660" w:author="Tran Huan" w:date="2018-11-25T21:59:00Z"/>
              </w:rPr>
              <w:pPrChange w:id="8661" w:author="phuong vu" w:date="2018-11-23T13:48:00Z">
                <w:pPr>
                  <w:pStyle w:val="ListParagraph"/>
                  <w:keepNext/>
                  <w:spacing w:line="360" w:lineRule="auto"/>
                  <w:ind w:left="0"/>
                </w:pPr>
              </w:pPrChange>
            </w:pPr>
            <w:del w:id="8662" w:author="Tran Huan" w:date="2018-11-25T21:59:00Z">
              <w:r w:rsidRPr="006D4C69" w:rsidDel="00096943">
                <w:delText>Đăng xu</w:delText>
              </w:r>
              <w:r w:rsidRPr="0041406B" w:rsidDel="00096943">
                <w:delText>ất</w:delText>
              </w:r>
              <w:bookmarkStart w:id="8663" w:name="_Toc530658369"/>
              <w:bookmarkStart w:id="8664" w:name="_Toc530662093"/>
              <w:bookmarkStart w:id="8665" w:name="_Toc530662560"/>
              <w:bookmarkStart w:id="8666" w:name="_Toc531003490"/>
              <w:bookmarkStart w:id="8667" w:name="_Toc531005407"/>
              <w:bookmarkStart w:id="8668" w:name="_Toc531569607"/>
              <w:bookmarkStart w:id="8669" w:name="_Toc531573455"/>
              <w:bookmarkStart w:id="8670" w:name="_Toc531577196"/>
              <w:bookmarkStart w:id="8671" w:name="_Toc531580934"/>
              <w:bookmarkEnd w:id="8663"/>
              <w:bookmarkEnd w:id="8664"/>
              <w:bookmarkEnd w:id="8665"/>
              <w:bookmarkEnd w:id="8666"/>
              <w:bookmarkEnd w:id="8667"/>
              <w:bookmarkEnd w:id="8668"/>
              <w:bookmarkEnd w:id="8669"/>
              <w:bookmarkEnd w:id="8670"/>
              <w:bookmarkEnd w:id="8671"/>
            </w:del>
          </w:p>
        </w:tc>
        <w:bookmarkStart w:id="8672" w:name="_Toc530658370"/>
        <w:bookmarkStart w:id="8673" w:name="_Toc530662094"/>
        <w:bookmarkStart w:id="8674" w:name="_Toc530662561"/>
        <w:bookmarkStart w:id="8675" w:name="_Toc531003491"/>
        <w:bookmarkStart w:id="8676" w:name="_Toc531005408"/>
        <w:bookmarkStart w:id="8677" w:name="_Toc531569608"/>
        <w:bookmarkStart w:id="8678" w:name="_Toc531573456"/>
        <w:bookmarkStart w:id="8679" w:name="_Toc531577197"/>
        <w:bookmarkStart w:id="8680" w:name="_Toc531580935"/>
        <w:bookmarkEnd w:id="8672"/>
        <w:bookmarkEnd w:id="8673"/>
        <w:bookmarkEnd w:id="8674"/>
        <w:bookmarkEnd w:id="8675"/>
        <w:bookmarkEnd w:id="8676"/>
        <w:bookmarkEnd w:id="8677"/>
        <w:bookmarkEnd w:id="8678"/>
        <w:bookmarkEnd w:id="8679"/>
        <w:bookmarkEnd w:id="8680"/>
      </w:tr>
      <w:tr w:rsidR="008751C8" w:rsidRPr="0041406B" w:rsidDel="00096943" w14:paraId="2C54224F" w14:textId="2C2A9A0C" w:rsidTr="000C3B2E">
        <w:trPr>
          <w:del w:id="8681" w:author="Tran Huan" w:date="2018-11-25T21:59:00Z"/>
        </w:trPr>
        <w:tc>
          <w:tcPr>
            <w:tcW w:w="708" w:type="dxa"/>
          </w:tcPr>
          <w:p w14:paraId="64FC987F" w14:textId="4E6A7765" w:rsidR="008751C8" w:rsidRPr="000245EB" w:rsidDel="00096943" w:rsidRDefault="008751C8">
            <w:pPr>
              <w:pStyle w:val="ListParagraph"/>
              <w:spacing w:line="276" w:lineRule="auto"/>
              <w:ind w:left="0"/>
              <w:jc w:val="center"/>
              <w:rPr>
                <w:del w:id="8682" w:author="Tran Huan" w:date="2018-11-25T21:59:00Z"/>
                <w:rPrChange w:id="8683" w:author="Tran Huan" w:date="2018-11-25T16:08:00Z">
                  <w:rPr>
                    <w:del w:id="8684" w:author="Tran Huan" w:date="2018-11-25T21:59:00Z"/>
                    <w:lang w:val="en-US"/>
                  </w:rPr>
                </w:rPrChange>
              </w:rPr>
              <w:pPrChange w:id="8685" w:author="phuong vu" w:date="2018-11-23T13:48:00Z">
                <w:pPr>
                  <w:pStyle w:val="ListParagraph"/>
                  <w:spacing w:line="360" w:lineRule="auto"/>
                  <w:ind w:left="0"/>
                  <w:jc w:val="center"/>
                </w:pPr>
              </w:pPrChange>
            </w:pPr>
            <w:del w:id="8686" w:author="Tran Huan" w:date="2018-11-25T21:59:00Z">
              <w:r w:rsidRPr="000245EB" w:rsidDel="00096943">
                <w:rPr>
                  <w:rPrChange w:id="8687" w:author="Tran Huan" w:date="2018-11-25T16:08:00Z">
                    <w:rPr>
                      <w:lang w:val="en-US"/>
                    </w:rPr>
                  </w:rPrChange>
                </w:rPr>
                <w:delText>10</w:delText>
              </w:r>
              <w:bookmarkStart w:id="8688" w:name="_Toc530658371"/>
              <w:bookmarkStart w:id="8689" w:name="_Toc530662095"/>
              <w:bookmarkStart w:id="8690" w:name="_Toc530662562"/>
              <w:bookmarkStart w:id="8691" w:name="_Toc531003492"/>
              <w:bookmarkStart w:id="8692" w:name="_Toc531005409"/>
              <w:bookmarkStart w:id="8693" w:name="_Toc531569609"/>
              <w:bookmarkStart w:id="8694" w:name="_Toc531573457"/>
              <w:bookmarkStart w:id="8695" w:name="_Toc531577198"/>
              <w:bookmarkStart w:id="8696" w:name="_Toc531580936"/>
              <w:bookmarkEnd w:id="8688"/>
              <w:bookmarkEnd w:id="8689"/>
              <w:bookmarkEnd w:id="8690"/>
              <w:bookmarkEnd w:id="8691"/>
              <w:bookmarkEnd w:id="8692"/>
              <w:bookmarkEnd w:id="8693"/>
              <w:bookmarkEnd w:id="8694"/>
              <w:bookmarkEnd w:id="8695"/>
              <w:bookmarkEnd w:id="8696"/>
            </w:del>
          </w:p>
        </w:tc>
        <w:tc>
          <w:tcPr>
            <w:tcW w:w="1481" w:type="dxa"/>
          </w:tcPr>
          <w:p w14:paraId="49733C25" w14:textId="65733E7F" w:rsidR="008751C8" w:rsidRPr="000245EB" w:rsidDel="00096943" w:rsidRDefault="008751C8">
            <w:pPr>
              <w:pStyle w:val="ListParagraph"/>
              <w:spacing w:line="276" w:lineRule="auto"/>
              <w:ind w:left="0"/>
              <w:rPr>
                <w:del w:id="8697" w:author="Tran Huan" w:date="2018-11-25T21:59:00Z"/>
                <w:rPrChange w:id="8698" w:author="Tran Huan" w:date="2018-11-25T16:08:00Z">
                  <w:rPr>
                    <w:del w:id="8699" w:author="Tran Huan" w:date="2018-11-25T21:59:00Z"/>
                    <w:lang w:val="en-US"/>
                  </w:rPr>
                </w:rPrChange>
              </w:rPr>
              <w:pPrChange w:id="8700" w:author="phuong vu" w:date="2018-11-23T13:48:00Z">
                <w:pPr>
                  <w:pStyle w:val="ListParagraph"/>
                  <w:spacing w:line="360" w:lineRule="auto"/>
                  <w:ind w:left="0"/>
                </w:pPr>
              </w:pPrChange>
            </w:pPr>
            <w:del w:id="8701" w:author="Tran Huan" w:date="2018-11-25T21:59:00Z">
              <w:r w:rsidRPr="000245EB" w:rsidDel="00096943">
                <w:rPr>
                  <w:rPrChange w:id="8702" w:author="Tran Huan" w:date="2018-11-25T16:08:00Z">
                    <w:rPr>
                      <w:lang w:val="en-US"/>
                    </w:rPr>
                  </w:rPrChange>
                </w:rPr>
                <w:delText>GU_10</w:delText>
              </w:r>
              <w:bookmarkStart w:id="8703" w:name="_Toc530658372"/>
              <w:bookmarkStart w:id="8704" w:name="_Toc530662096"/>
              <w:bookmarkStart w:id="8705" w:name="_Toc530662563"/>
              <w:bookmarkStart w:id="8706" w:name="_Toc531003493"/>
              <w:bookmarkStart w:id="8707" w:name="_Toc531005410"/>
              <w:bookmarkStart w:id="8708" w:name="_Toc531569610"/>
              <w:bookmarkStart w:id="8709" w:name="_Toc531573458"/>
              <w:bookmarkStart w:id="8710" w:name="_Toc531577199"/>
              <w:bookmarkStart w:id="8711" w:name="_Toc531580937"/>
              <w:bookmarkEnd w:id="8703"/>
              <w:bookmarkEnd w:id="8704"/>
              <w:bookmarkEnd w:id="8705"/>
              <w:bookmarkEnd w:id="8706"/>
              <w:bookmarkEnd w:id="8707"/>
              <w:bookmarkEnd w:id="8708"/>
              <w:bookmarkEnd w:id="8709"/>
              <w:bookmarkEnd w:id="8710"/>
              <w:bookmarkEnd w:id="8711"/>
            </w:del>
          </w:p>
        </w:tc>
        <w:tc>
          <w:tcPr>
            <w:tcW w:w="6490" w:type="dxa"/>
          </w:tcPr>
          <w:p w14:paraId="64D72285" w14:textId="2CA0B41D" w:rsidR="008751C8" w:rsidRPr="000245EB" w:rsidDel="00096943" w:rsidRDefault="008751C8">
            <w:pPr>
              <w:pStyle w:val="ListParagraph"/>
              <w:keepNext/>
              <w:spacing w:line="276" w:lineRule="auto"/>
              <w:ind w:left="0"/>
              <w:rPr>
                <w:del w:id="8712" w:author="Tran Huan" w:date="2018-11-25T21:59:00Z"/>
                <w:rPrChange w:id="8713" w:author="Tran Huan" w:date="2018-11-25T16:08:00Z">
                  <w:rPr>
                    <w:del w:id="8714" w:author="Tran Huan" w:date="2018-11-25T21:59:00Z"/>
                    <w:lang w:val="en-US"/>
                  </w:rPr>
                </w:rPrChange>
              </w:rPr>
              <w:pPrChange w:id="8715" w:author="phuong vu" w:date="2018-11-23T13:48:00Z">
                <w:pPr>
                  <w:pStyle w:val="ListParagraph"/>
                  <w:keepNext/>
                  <w:spacing w:line="360" w:lineRule="auto"/>
                  <w:ind w:left="0"/>
                </w:pPr>
              </w:pPrChange>
            </w:pPr>
            <w:del w:id="8716" w:author="Tran Huan" w:date="2018-11-25T21:59:00Z">
              <w:r w:rsidRPr="000245EB" w:rsidDel="00096943">
                <w:rPr>
                  <w:rPrChange w:id="8717" w:author="Tran Huan" w:date="2018-11-25T16:08:00Z">
                    <w:rPr>
                      <w:lang w:val="en-US"/>
                    </w:rPr>
                  </w:rPrChange>
                </w:rPr>
                <w:delText>Đăng kí tài khoản khách hàng</w:delText>
              </w:r>
              <w:bookmarkStart w:id="8718" w:name="_Toc530658373"/>
              <w:bookmarkStart w:id="8719" w:name="_Toc530662097"/>
              <w:bookmarkStart w:id="8720" w:name="_Toc530662564"/>
              <w:bookmarkStart w:id="8721" w:name="_Toc531003494"/>
              <w:bookmarkStart w:id="8722" w:name="_Toc531005411"/>
              <w:bookmarkStart w:id="8723" w:name="_Toc531569611"/>
              <w:bookmarkStart w:id="8724" w:name="_Toc531573459"/>
              <w:bookmarkStart w:id="8725" w:name="_Toc531577200"/>
              <w:bookmarkStart w:id="8726" w:name="_Toc531580938"/>
              <w:bookmarkEnd w:id="8718"/>
              <w:bookmarkEnd w:id="8719"/>
              <w:bookmarkEnd w:id="8720"/>
              <w:bookmarkEnd w:id="8721"/>
              <w:bookmarkEnd w:id="8722"/>
              <w:bookmarkEnd w:id="8723"/>
              <w:bookmarkEnd w:id="8724"/>
              <w:bookmarkEnd w:id="8725"/>
              <w:bookmarkEnd w:id="8726"/>
            </w:del>
          </w:p>
        </w:tc>
        <w:bookmarkStart w:id="8727" w:name="_Toc530658374"/>
        <w:bookmarkStart w:id="8728" w:name="_Toc530662098"/>
        <w:bookmarkStart w:id="8729" w:name="_Toc530662565"/>
        <w:bookmarkStart w:id="8730" w:name="_Toc531003495"/>
        <w:bookmarkStart w:id="8731" w:name="_Toc531005412"/>
        <w:bookmarkStart w:id="8732" w:name="_Toc531569612"/>
        <w:bookmarkStart w:id="8733" w:name="_Toc531573460"/>
        <w:bookmarkStart w:id="8734" w:name="_Toc531577201"/>
        <w:bookmarkStart w:id="8735" w:name="_Toc531580939"/>
        <w:bookmarkEnd w:id="8727"/>
        <w:bookmarkEnd w:id="8728"/>
        <w:bookmarkEnd w:id="8729"/>
        <w:bookmarkEnd w:id="8730"/>
        <w:bookmarkEnd w:id="8731"/>
        <w:bookmarkEnd w:id="8732"/>
        <w:bookmarkEnd w:id="8733"/>
        <w:bookmarkEnd w:id="8734"/>
        <w:bookmarkEnd w:id="8735"/>
      </w:tr>
    </w:tbl>
    <w:p w14:paraId="720495BC" w14:textId="66CB7B5B" w:rsidR="005F1A0B" w:rsidRPr="000245EB" w:rsidDel="00096943" w:rsidRDefault="00DF3BEE">
      <w:pPr>
        <w:pStyle w:val="Caption"/>
        <w:spacing w:line="276" w:lineRule="auto"/>
        <w:rPr>
          <w:del w:id="8736" w:author="Tran Huan" w:date="2018-11-25T21:59:00Z"/>
          <w:szCs w:val="26"/>
          <w:rPrChange w:id="8737" w:author="Tran Huan" w:date="2018-11-25T16:08:00Z">
            <w:rPr>
              <w:del w:id="8738" w:author="Tran Huan" w:date="2018-11-25T21:59:00Z"/>
              <w:lang w:val="en-US"/>
            </w:rPr>
          </w:rPrChange>
        </w:rPr>
      </w:pPr>
      <w:del w:id="8739" w:author="Tran Huan" w:date="2018-11-25T21:59:00Z">
        <w:r w:rsidRPr="0041406B" w:rsidDel="00096943">
          <w:rPr>
            <w:i/>
            <w:iCs w:val="0"/>
          </w:rPr>
          <w:delText>Bảng</w:delText>
        </w:r>
        <w:r w:rsidR="00152290" w:rsidRPr="000245EB" w:rsidDel="00096943">
          <w:rPr>
            <w:rPrChange w:id="8740" w:author="Tran Huan" w:date="2018-11-25T16:08:00Z">
              <w:rPr>
                <w:lang w:val="en-US"/>
              </w:rPr>
            </w:rPrChange>
          </w:rPr>
          <w:delText xml:space="preserve"> 3</w:delText>
        </w:r>
        <w:r w:rsidRPr="000245EB" w:rsidDel="00096943">
          <w:rPr>
            <w:rPrChange w:id="8741" w:author="Tran Huan" w:date="2018-11-25T16:08:00Z">
              <w:rPr>
                <w:lang w:val="en-US"/>
              </w:rPr>
            </w:rPrChange>
          </w:rPr>
          <w:delText>.1 Các chức năng hệ thống</w:delText>
        </w:r>
        <w:bookmarkStart w:id="8742" w:name="_Toc530658375"/>
        <w:bookmarkStart w:id="8743" w:name="_Toc530662099"/>
        <w:bookmarkStart w:id="8744" w:name="_Toc530662566"/>
        <w:bookmarkStart w:id="8745" w:name="_Toc531003496"/>
        <w:bookmarkStart w:id="8746" w:name="_Toc531005413"/>
        <w:bookmarkStart w:id="8747" w:name="_Toc531569613"/>
        <w:bookmarkStart w:id="8748" w:name="_Toc531573461"/>
        <w:bookmarkStart w:id="8749" w:name="_Toc531577202"/>
        <w:bookmarkStart w:id="8750" w:name="_Toc531580940"/>
        <w:bookmarkEnd w:id="8742"/>
        <w:bookmarkEnd w:id="8743"/>
        <w:bookmarkEnd w:id="8744"/>
        <w:bookmarkEnd w:id="8745"/>
        <w:bookmarkEnd w:id="8746"/>
        <w:bookmarkEnd w:id="8747"/>
        <w:bookmarkEnd w:id="8748"/>
        <w:bookmarkEnd w:id="8749"/>
        <w:bookmarkEnd w:id="8750"/>
      </w:del>
    </w:p>
    <w:p w14:paraId="31562104" w14:textId="2A137295" w:rsidR="00EC1917" w:rsidRPr="000245EB" w:rsidDel="00096943" w:rsidRDefault="00EC1917">
      <w:pPr>
        <w:pStyle w:val="Heading3"/>
        <w:spacing w:line="276" w:lineRule="auto"/>
        <w:rPr>
          <w:del w:id="8751" w:author="Tran Huan" w:date="2018-11-25T21:59:00Z"/>
          <w:lang w:val="vi-VN"/>
          <w:rPrChange w:id="8752" w:author="Tran Huan" w:date="2018-11-25T16:08:00Z">
            <w:rPr>
              <w:del w:id="8753" w:author="Tran Huan" w:date="2018-11-25T21:59:00Z"/>
            </w:rPr>
          </w:rPrChange>
        </w:rPr>
        <w:pPrChange w:id="8754" w:author="phuong vu" w:date="2018-11-23T13:48:00Z">
          <w:pPr>
            <w:pStyle w:val="Heading3"/>
          </w:pPr>
        </w:pPrChange>
      </w:pPr>
      <w:del w:id="8755" w:author="Tran Huan" w:date="2018-11-25T21:59:00Z">
        <w:r w:rsidRPr="000245EB" w:rsidDel="00096943">
          <w:rPr>
            <w:b w:val="0"/>
            <w:lang w:val="vi-VN"/>
            <w:rPrChange w:id="8756" w:author="Tran Huan" w:date="2018-11-25T16:08:00Z">
              <w:rPr>
                <w:b w:val="0"/>
              </w:rPr>
            </w:rPrChange>
          </w:rPr>
          <w:delText>Đặc điểm người dùng</w:delText>
        </w:r>
        <w:bookmarkStart w:id="8757" w:name="_Toc530658376"/>
        <w:bookmarkStart w:id="8758" w:name="_Toc530662100"/>
        <w:bookmarkStart w:id="8759" w:name="_Toc530662567"/>
        <w:bookmarkStart w:id="8760" w:name="_Toc531003497"/>
        <w:bookmarkStart w:id="8761" w:name="_Toc531005414"/>
        <w:bookmarkStart w:id="8762" w:name="_Toc531569614"/>
        <w:bookmarkStart w:id="8763" w:name="_Toc531573462"/>
        <w:bookmarkStart w:id="8764" w:name="_Toc531577203"/>
        <w:bookmarkStart w:id="8765" w:name="_Toc531580941"/>
        <w:bookmarkEnd w:id="8757"/>
        <w:bookmarkEnd w:id="8758"/>
        <w:bookmarkEnd w:id="8759"/>
        <w:bookmarkEnd w:id="8760"/>
        <w:bookmarkEnd w:id="8761"/>
        <w:bookmarkEnd w:id="8762"/>
        <w:bookmarkEnd w:id="8763"/>
        <w:bookmarkEnd w:id="8764"/>
        <w:bookmarkEnd w:id="8765"/>
      </w:del>
    </w:p>
    <w:p w14:paraId="4B41CE88" w14:textId="38139B2E" w:rsidR="003547FD" w:rsidRPr="000245EB" w:rsidDel="00096943" w:rsidRDefault="003547FD">
      <w:pPr>
        <w:spacing w:line="276" w:lineRule="auto"/>
        <w:rPr>
          <w:del w:id="8766" w:author="Tran Huan" w:date="2018-11-25T21:59:00Z"/>
          <w:rPrChange w:id="8767" w:author="Tran Huan" w:date="2018-11-25T16:08:00Z">
            <w:rPr>
              <w:del w:id="8768" w:author="Tran Huan" w:date="2018-11-25T21:59:00Z"/>
              <w:lang w:val="en-US"/>
            </w:rPr>
          </w:rPrChange>
        </w:rPr>
        <w:pPrChange w:id="8769" w:author="phuong vu" w:date="2018-11-23T13:48:00Z">
          <w:pPr/>
        </w:pPrChange>
      </w:pPr>
      <w:del w:id="8770" w:author="Tran Huan" w:date="2018-11-25T21:59:00Z">
        <w:r w:rsidRPr="000245EB" w:rsidDel="00096943">
          <w:rPr>
            <w:rPrChange w:id="8771" w:author="Tran Huan" w:date="2018-11-25T16:08:00Z">
              <w:rPr>
                <w:lang w:val="en-US"/>
              </w:rPr>
            </w:rPrChange>
          </w:rPr>
          <w:tab/>
          <w:delText>Hệ thống bao gồm 2 nhóm người dùng chính: Nhân viên cửa hàng và khách hàng:</w:delText>
        </w:r>
        <w:bookmarkStart w:id="8772" w:name="_Toc530658377"/>
        <w:bookmarkStart w:id="8773" w:name="_Toc530662101"/>
        <w:bookmarkStart w:id="8774" w:name="_Toc530662568"/>
        <w:bookmarkStart w:id="8775" w:name="_Toc531003498"/>
        <w:bookmarkStart w:id="8776" w:name="_Toc531005415"/>
        <w:bookmarkStart w:id="8777" w:name="_Toc531569615"/>
        <w:bookmarkStart w:id="8778" w:name="_Toc531573463"/>
        <w:bookmarkStart w:id="8779" w:name="_Toc531577204"/>
        <w:bookmarkStart w:id="8780" w:name="_Toc531580942"/>
        <w:bookmarkEnd w:id="8772"/>
        <w:bookmarkEnd w:id="8773"/>
        <w:bookmarkEnd w:id="8774"/>
        <w:bookmarkEnd w:id="8775"/>
        <w:bookmarkEnd w:id="8776"/>
        <w:bookmarkEnd w:id="8777"/>
        <w:bookmarkEnd w:id="8778"/>
        <w:bookmarkEnd w:id="8779"/>
        <w:bookmarkEnd w:id="8780"/>
      </w:del>
    </w:p>
    <w:p w14:paraId="6C7CCA74" w14:textId="6CA687B2" w:rsidR="003547FD" w:rsidRPr="000245EB" w:rsidDel="00096943" w:rsidRDefault="003547FD">
      <w:pPr>
        <w:spacing w:line="276" w:lineRule="auto"/>
        <w:rPr>
          <w:del w:id="8781" w:author="Tran Huan" w:date="2018-11-25T21:59:00Z"/>
          <w:rPrChange w:id="8782" w:author="Tran Huan" w:date="2018-11-25T16:08:00Z">
            <w:rPr>
              <w:del w:id="8783" w:author="Tran Huan" w:date="2018-11-25T21:59:00Z"/>
              <w:lang w:val="en-US"/>
            </w:rPr>
          </w:rPrChange>
        </w:rPr>
        <w:pPrChange w:id="8784" w:author="phuong vu" w:date="2018-11-23T13:48:00Z">
          <w:pPr/>
        </w:pPrChange>
      </w:pPr>
      <w:del w:id="8785" w:author="Tran Huan" w:date="2018-11-25T21:59:00Z">
        <w:r w:rsidRPr="000245EB" w:rsidDel="00096943">
          <w:rPr>
            <w:rPrChange w:id="8786" w:author="Tran Huan" w:date="2018-11-25T16:08:00Z">
              <w:rPr>
                <w:lang w:val="en-US"/>
              </w:rPr>
            </w:rPrChange>
          </w:rPr>
          <w:tab/>
          <w:delText xml:space="preserve">- </w:delText>
        </w:r>
        <w:r w:rsidRPr="000245EB" w:rsidDel="00096943">
          <w:rPr>
            <w:i/>
            <w:rPrChange w:id="8787" w:author="Tran Huan" w:date="2018-11-25T16:08:00Z">
              <w:rPr>
                <w:i/>
                <w:lang w:val="en-US"/>
              </w:rPr>
            </w:rPrChange>
          </w:rPr>
          <w:delText xml:space="preserve">Nhân viên cửa hàng: </w:delText>
        </w:r>
        <w:r w:rsidRPr="000245EB" w:rsidDel="00096943">
          <w:rPr>
            <w:rPrChange w:id="8788" w:author="Tran Huan" w:date="2018-11-25T16:08:00Z">
              <w:rPr>
                <w:lang w:val="en-US"/>
              </w:rPr>
            </w:rPrChange>
          </w:rPr>
          <w:delText>Để đáp ứng các khâu trong việc xử lí đơn hàng, nhận viên cửa hàng được chia làm ba loại nhận viên chính:</w:delText>
        </w:r>
        <w:bookmarkStart w:id="8789" w:name="_Toc530658378"/>
        <w:bookmarkStart w:id="8790" w:name="_Toc530662102"/>
        <w:bookmarkStart w:id="8791" w:name="_Toc530662569"/>
        <w:bookmarkStart w:id="8792" w:name="_Toc531003499"/>
        <w:bookmarkStart w:id="8793" w:name="_Toc531005416"/>
        <w:bookmarkStart w:id="8794" w:name="_Toc531569616"/>
        <w:bookmarkStart w:id="8795" w:name="_Toc531573464"/>
        <w:bookmarkStart w:id="8796" w:name="_Toc531577205"/>
        <w:bookmarkStart w:id="8797" w:name="_Toc531580943"/>
        <w:bookmarkEnd w:id="8789"/>
        <w:bookmarkEnd w:id="8790"/>
        <w:bookmarkEnd w:id="8791"/>
        <w:bookmarkEnd w:id="8792"/>
        <w:bookmarkEnd w:id="8793"/>
        <w:bookmarkEnd w:id="8794"/>
        <w:bookmarkEnd w:id="8795"/>
        <w:bookmarkEnd w:id="8796"/>
        <w:bookmarkEnd w:id="8797"/>
      </w:del>
    </w:p>
    <w:p w14:paraId="095301E6" w14:textId="5B7CBCBC" w:rsidR="003547FD" w:rsidRPr="000245EB" w:rsidDel="00096943" w:rsidRDefault="003547FD">
      <w:pPr>
        <w:spacing w:line="276" w:lineRule="auto"/>
        <w:rPr>
          <w:del w:id="8798" w:author="Tran Huan" w:date="2018-11-25T21:59:00Z"/>
          <w:rPrChange w:id="8799" w:author="Tran Huan" w:date="2018-11-25T16:08:00Z">
            <w:rPr>
              <w:del w:id="8800" w:author="Tran Huan" w:date="2018-11-25T21:59:00Z"/>
              <w:lang w:val="en-US"/>
            </w:rPr>
          </w:rPrChange>
        </w:rPr>
        <w:pPrChange w:id="8801" w:author="phuong vu" w:date="2018-11-23T13:48:00Z">
          <w:pPr/>
        </w:pPrChange>
      </w:pPr>
      <w:del w:id="8802" w:author="Tran Huan" w:date="2018-11-25T21:59:00Z">
        <w:r w:rsidRPr="000245EB" w:rsidDel="00096943">
          <w:rPr>
            <w:rPrChange w:id="8803" w:author="Tran Huan" w:date="2018-11-25T16:08:00Z">
              <w:rPr>
                <w:lang w:val="en-US"/>
              </w:rPr>
            </w:rPrChange>
          </w:rPr>
          <w:tab/>
        </w:r>
        <w:r w:rsidRPr="000245EB" w:rsidDel="00096943">
          <w:rPr>
            <w:rPrChange w:id="8804" w:author="Tran Huan" w:date="2018-11-25T16:08:00Z">
              <w:rPr>
                <w:lang w:val="en-US"/>
              </w:rPr>
            </w:rPrChange>
          </w:rPr>
          <w:tab/>
          <w:delText xml:space="preserve">+ </w:delText>
        </w:r>
        <w:r w:rsidRPr="000245EB" w:rsidDel="00096943">
          <w:rPr>
            <w:i/>
            <w:rPrChange w:id="8805" w:author="Tran Huan" w:date="2018-11-25T16:08:00Z">
              <w:rPr>
                <w:i/>
                <w:lang w:val="en-US"/>
              </w:rPr>
            </w:rPrChange>
          </w:rPr>
          <w:delText xml:space="preserve">Nhân viên quản lí đơn hàng: </w:delText>
        </w:r>
        <w:r w:rsidRPr="000245EB" w:rsidDel="00096943">
          <w:rPr>
            <w:rPrChange w:id="8806" w:author="Tran Huan" w:date="2018-11-25T16:08:00Z">
              <w:rPr>
                <w:lang w:val="en-US"/>
              </w:rPr>
            </w:rPrChange>
          </w:rPr>
          <w:delText xml:space="preserve">Là người dùng hiện tại có nhiều quyền </w:delText>
        </w:r>
        <w:r w:rsidRPr="000245EB" w:rsidDel="00096943">
          <w:rPr>
            <w:rPrChange w:id="8807" w:author="Tran Huan" w:date="2018-11-25T16:08:00Z">
              <w:rPr>
                <w:lang w:val="en-US"/>
              </w:rPr>
            </w:rPrChange>
          </w:rPr>
          <w:tab/>
          <w:delText xml:space="preserve">nhất trong việc quyết định xử lí đơn </w:delText>
        </w:r>
        <w:r w:rsidR="00540AD2" w:rsidRPr="000245EB" w:rsidDel="00096943">
          <w:rPr>
            <w:rPrChange w:id="8808" w:author="Tran Huan" w:date="2018-11-25T16:08:00Z">
              <w:rPr>
                <w:lang w:val="en-US"/>
              </w:rPr>
            </w:rPrChange>
          </w:rPr>
          <w:delText>hang với mã là STAFF_01.</w:delText>
        </w:r>
        <w:bookmarkStart w:id="8809" w:name="_Toc530658379"/>
        <w:bookmarkStart w:id="8810" w:name="_Toc530662103"/>
        <w:bookmarkStart w:id="8811" w:name="_Toc530662570"/>
        <w:bookmarkStart w:id="8812" w:name="_Toc531003500"/>
        <w:bookmarkStart w:id="8813" w:name="_Toc531005417"/>
        <w:bookmarkStart w:id="8814" w:name="_Toc531569617"/>
        <w:bookmarkStart w:id="8815" w:name="_Toc531573465"/>
        <w:bookmarkStart w:id="8816" w:name="_Toc531577206"/>
        <w:bookmarkStart w:id="8817" w:name="_Toc531580944"/>
        <w:bookmarkEnd w:id="8809"/>
        <w:bookmarkEnd w:id="8810"/>
        <w:bookmarkEnd w:id="8811"/>
        <w:bookmarkEnd w:id="8812"/>
        <w:bookmarkEnd w:id="8813"/>
        <w:bookmarkEnd w:id="8814"/>
        <w:bookmarkEnd w:id="8815"/>
        <w:bookmarkEnd w:id="8816"/>
        <w:bookmarkEnd w:id="8817"/>
      </w:del>
    </w:p>
    <w:p w14:paraId="7CBD1CF7" w14:textId="492E1F52" w:rsidR="003547FD" w:rsidRPr="000245EB" w:rsidDel="00096943" w:rsidRDefault="003547FD">
      <w:pPr>
        <w:spacing w:line="276" w:lineRule="auto"/>
        <w:ind w:left="720"/>
        <w:rPr>
          <w:del w:id="8818" w:author="Tran Huan" w:date="2018-11-25T21:59:00Z"/>
          <w:rPrChange w:id="8819" w:author="Tran Huan" w:date="2018-11-25T16:08:00Z">
            <w:rPr>
              <w:del w:id="8820" w:author="Tran Huan" w:date="2018-11-25T21:59:00Z"/>
              <w:lang w:val="en-US"/>
            </w:rPr>
          </w:rPrChange>
        </w:rPr>
        <w:pPrChange w:id="8821" w:author="phuong vu" w:date="2018-11-23T13:48:00Z">
          <w:pPr>
            <w:ind w:left="720"/>
          </w:pPr>
        </w:pPrChange>
      </w:pPr>
      <w:del w:id="8822" w:author="Tran Huan" w:date="2018-11-25T21:59:00Z">
        <w:r w:rsidRPr="000245EB" w:rsidDel="00096943">
          <w:rPr>
            <w:rPrChange w:id="8823" w:author="Tran Huan" w:date="2018-11-25T16:08:00Z">
              <w:rPr>
                <w:lang w:val="en-US"/>
              </w:rPr>
            </w:rPrChange>
          </w:rPr>
          <w:tab/>
          <w:delText xml:space="preserve">+ </w:delText>
        </w:r>
        <w:r w:rsidRPr="000245EB" w:rsidDel="00096943">
          <w:rPr>
            <w:i/>
            <w:rPrChange w:id="8824" w:author="Tran Huan" w:date="2018-11-25T16:08:00Z">
              <w:rPr>
                <w:i/>
                <w:lang w:val="en-US"/>
              </w:rPr>
            </w:rPrChange>
          </w:rPr>
          <w:delText xml:space="preserve">Nhân viên xử lí đơn hàng: </w:delText>
        </w:r>
        <w:r w:rsidRPr="000245EB" w:rsidDel="00096943">
          <w:rPr>
            <w:rPrChange w:id="8825" w:author="Tran Huan" w:date="2018-11-25T16:08:00Z">
              <w:rPr>
                <w:lang w:val="en-US"/>
              </w:rPr>
            </w:rPrChange>
          </w:rPr>
          <w:delText xml:space="preserve">Là người có nhiệm vụ cập nhật trạng thái đơn hàng khi bắt đầu xử lí đơn hàng cũng như sau khi hoàn tất đơn </w:delText>
        </w:r>
        <w:r w:rsidR="00540AD2" w:rsidRPr="000245EB" w:rsidDel="00096943">
          <w:rPr>
            <w:rPrChange w:id="8826" w:author="Tran Huan" w:date="2018-11-25T16:08:00Z">
              <w:rPr>
                <w:lang w:val="en-US"/>
              </w:rPr>
            </w:rPrChange>
          </w:rPr>
          <w:delText>hàng với mã là STAFF_02</w:delText>
        </w:r>
        <w:r w:rsidRPr="000245EB" w:rsidDel="00096943">
          <w:rPr>
            <w:rPrChange w:id="8827" w:author="Tran Huan" w:date="2018-11-25T16:08:00Z">
              <w:rPr>
                <w:lang w:val="en-US"/>
              </w:rPr>
            </w:rPrChange>
          </w:rPr>
          <w:delText>.</w:delText>
        </w:r>
        <w:bookmarkStart w:id="8828" w:name="_Toc530658380"/>
        <w:bookmarkStart w:id="8829" w:name="_Toc530662104"/>
        <w:bookmarkStart w:id="8830" w:name="_Toc530662571"/>
        <w:bookmarkStart w:id="8831" w:name="_Toc531003501"/>
        <w:bookmarkStart w:id="8832" w:name="_Toc531005418"/>
        <w:bookmarkStart w:id="8833" w:name="_Toc531569618"/>
        <w:bookmarkStart w:id="8834" w:name="_Toc531573466"/>
        <w:bookmarkStart w:id="8835" w:name="_Toc531577207"/>
        <w:bookmarkStart w:id="8836" w:name="_Toc531580945"/>
        <w:bookmarkEnd w:id="8828"/>
        <w:bookmarkEnd w:id="8829"/>
        <w:bookmarkEnd w:id="8830"/>
        <w:bookmarkEnd w:id="8831"/>
        <w:bookmarkEnd w:id="8832"/>
        <w:bookmarkEnd w:id="8833"/>
        <w:bookmarkEnd w:id="8834"/>
        <w:bookmarkEnd w:id="8835"/>
        <w:bookmarkEnd w:id="8836"/>
      </w:del>
    </w:p>
    <w:p w14:paraId="625BA7AF" w14:textId="39B1DF13" w:rsidR="003547FD" w:rsidRPr="000245EB" w:rsidDel="00096943" w:rsidRDefault="003547FD">
      <w:pPr>
        <w:spacing w:line="276" w:lineRule="auto"/>
        <w:ind w:left="720"/>
        <w:rPr>
          <w:del w:id="8837" w:author="Tran Huan" w:date="2018-11-25T21:59:00Z"/>
          <w:rPrChange w:id="8838" w:author="Tran Huan" w:date="2018-11-25T16:08:00Z">
            <w:rPr>
              <w:del w:id="8839" w:author="Tran Huan" w:date="2018-11-25T21:59:00Z"/>
              <w:lang w:val="en-US"/>
            </w:rPr>
          </w:rPrChange>
        </w:rPr>
        <w:pPrChange w:id="8840" w:author="phuong vu" w:date="2018-11-23T13:48:00Z">
          <w:pPr>
            <w:ind w:left="720"/>
          </w:pPr>
        </w:pPrChange>
      </w:pPr>
      <w:del w:id="8841" w:author="Tran Huan" w:date="2018-11-25T21:59:00Z">
        <w:r w:rsidRPr="000245EB" w:rsidDel="00096943">
          <w:rPr>
            <w:rPrChange w:id="8842" w:author="Tran Huan" w:date="2018-11-25T16:08:00Z">
              <w:rPr>
                <w:lang w:val="en-US"/>
              </w:rPr>
            </w:rPrChange>
          </w:rPr>
          <w:tab/>
          <w:delText xml:space="preserve">+ </w:delText>
        </w:r>
        <w:r w:rsidRPr="000245EB" w:rsidDel="00096943">
          <w:rPr>
            <w:i/>
            <w:rPrChange w:id="8843" w:author="Tran Huan" w:date="2018-11-25T16:08:00Z">
              <w:rPr>
                <w:i/>
                <w:lang w:val="en-US"/>
              </w:rPr>
            </w:rPrChange>
          </w:rPr>
          <w:delText xml:space="preserve">Nhân viên </w:delText>
        </w:r>
        <w:r w:rsidR="00132D92" w:rsidRPr="000245EB" w:rsidDel="00096943">
          <w:rPr>
            <w:i/>
            <w:rPrChange w:id="8844" w:author="Tran Huan" w:date="2018-11-25T16:08:00Z">
              <w:rPr>
                <w:i/>
                <w:lang w:val="en-US"/>
              </w:rPr>
            </w:rPrChange>
          </w:rPr>
          <w:delText>nhận</w:delText>
        </w:r>
        <w:r w:rsidRPr="000245EB" w:rsidDel="00096943">
          <w:rPr>
            <w:i/>
            <w:rPrChange w:id="8845" w:author="Tran Huan" w:date="2018-11-25T16:08:00Z">
              <w:rPr>
                <w:i/>
                <w:lang w:val="en-US"/>
              </w:rPr>
            </w:rPrChange>
          </w:rPr>
          <w:delText xml:space="preserve"> và trả quần áo:</w:delText>
        </w:r>
        <w:r w:rsidR="00132D92" w:rsidRPr="000245EB" w:rsidDel="00096943">
          <w:rPr>
            <w:rPrChange w:id="8846" w:author="Tran Huan" w:date="2018-11-25T16:08:00Z">
              <w:rPr>
                <w:lang w:val="en-US"/>
              </w:rPr>
            </w:rPrChange>
          </w:rPr>
          <w:delText xml:space="preserve"> Là người có nhiệm vụ cập nhật là thông tin quần áo đã nhận (bao gồm số lượng, thời gian nhận và ngày nhận, …) và cập nhật trạng thái đơn hàng đã nhận cũng như giao trả quần áo cho khách </w:delText>
        </w:r>
        <w:r w:rsidR="00540AD2" w:rsidRPr="000245EB" w:rsidDel="00096943">
          <w:rPr>
            <w:rPrChange w:id="8847" w:author="Tran Huan" w:date="2018-11-25T16:08:00Z">
              <w:rPr>
                <w:lang w:val="en-US"/>
              </w:rPr>
            </w:rPrChange>
          </w:rPr>
          <w:delText>hang với mã là STAFF_03</w:delText>
        </w:r>
        <w:r w:rsidR="00132D92" w:rsidRPr="000245EB" w:rsidDel="00096943">
          <w:rPr>
            <w:rPrChange w:id="8848" w:author="Tran Huan" w:date="2018-11-25T16:08:00Z">
              <w:rPr>
                <w:lang w:val="en-US"/>
              </w:rPr>
            </w:rPrChange>
          </w:rPr>
          <w:delText>.</w:delText>
        </w:r>
        <w:bookmarkStart w:id="8849" w:name="_Toc530658381"/>
        <w:bookmarkStart w:id="8850" w:name="_Toc530662105"/>
        <w:bookmarkStart w:id="8851" w:name="_Toc530662572"/>
        <w:bookmarkStart w:id="8852" w:name="_Toc531003502"/>
        <w:bookmarkStart w:id="8853" w:name="_Toc531005419"/>
        <w:bookmarkStart w:id="8854" w:name="_Toc531569619"/>
        <w:bookmarkStart w:id="8855" w:name="_Toc531573467"/>
        <w:bookmarkStart w:id="8856" w:name="_Toc531577208"/>
        <w:bookmarkStart w:id="8857" w:name="_Toc531580946"/>
        <w:bookmarkEnd w:id="8849"/>
        <w:bookmarkEnd w:id="8850"/>
        <w:bookmarkEnd w:id="8851"/>
        <w:bookmarkEnd w:id="8852"/>
        <w:bookmarkEnd w:id="8853"/>
        <w:bookmarkEnd w:id="8854"/>
        <w:bookmarkEnd w:id="8855"/>
        <w:bookmarkEnd w:id="8856"/>
        <w:bookmarkEnd w:id="8857"/>
      </w:del>
    </w:p>
    <w:p w14:paraId="1567962B" w14:textId="4D0762CE" w:rsidR="00132D92" w:rsidRPr="000245EB" w:rsidDel="00096943" w:rsidRDefault="00132D92">
      <w:pPr>
        <w:spacing w:line="276" w:lineRule="auto"/>
        <w:ind w:firstLine="720"/>
        <w:rPr>
          <w:del w:id="8858" w:author="Tran Huan" w:date="2018-11-25T21:59:00Z"/>
          <w:rPrChange w:id="8859" w:author="Tran Huan" w:date="2018-11-25T16:08:00Z">
            <w:rPr>
              <w:del w:id="8860" w:author="Tran Huan" w:date="2018-11-25T21:59:00Z"/>
              <w:lang w:val="en-US"/>
            </w:rPr>
          </w:rPrChange>
        </w:rPr>
        <w:pPrChange w:id="8861" w:author="phuong vu" w:date="2018-11-23T13:48:00Z">
          <w:pPr>
            <w:ind w:firstLine="720"/>
          </w:pPr>
        </w:pPrChange>
      </w:pPr>
      <w:del w:id="8862" w:author="Tran Huan" w:date="2018-11-25T21:59:00Z">
        <w:r w:rsidRPr="000245EB" w:rsidDel="00096943">
          <w:rPr>
            <w:rPrChange w:id="8863" w:author="Tran Huan" w:date="2018-11-25T16:08:00Z">
              <w:rPr>
                <w:lang w:val="en-US"/>
              </w:rPr>
            </w:rPrChange>
          </w:rPr>
          <w:delText>-</w:delText>
        </w:r>
        <w:r w:rsidRPr="000245EB" w:rsidDel="00096943">
          <w:rPr>
            <w:i/>
            <w:rPrChange w:id="8864" w:author="Tran Huan" w:date="2018-11-25T16:08:00Z">
              <w:rPr>
                <w:i/>
                <w:lang w:val="en-US"/>
              </w:rPr>
            </w:rPrChange>
          </w:rPr>
          <w:delText xml:space="preserve"> Khách hàng: </w:delText>
        </w:r>
        <w:r w:rsidRPr="000245EB" w:rsidDel="00096943">
          <w:rPr>
            <w:rPrChange w:id="8865" w:author="Tran Huan" w:date="2018-11-25T16:08:00Z">
              <w:rPr>
                <w:lang w:val="en-US"/>
              </w:rPr>
            </w:rPrChange>
          </w:rPr>
          <w:delText xml:space="preserve">Là người dùng có thể đặt đơn hàng từ ứng dụng điện thoại hoặc trực tiếp từ cửa hàng. </w:delText>
        </w:r>
        <w:bookmarkStart w:id="8866" w:name="_Toc530658382"/>
        <w:bookmarkStart w:id="8867" w:name="_Toc530662106"/>
        <w:bookmarkStart w:id="8868" w:name="_Toc530662573"/>
        <w:bookmarkStart w:id="8869" w:name="_Toc531003503"/>
        <w:bookmarkStart w:id="8870" w:name="_Toc531005420"/>
        <w:bookmarkStart w:id="8871" w:name="_Toc531569620"/>
        <w:bookmarkStart w:id="8872" w:name="_Toc531573468"/>
        <w:bookmarkStart w:id="8873" w:name="_Toc531577209"/>
        <w:bookmarkStart w:id="8874" w:name="_Toc531580947"/>
        <w:bookmarkEnd w:id="8866"/>
        <w:bookmarkEnd w:id="8867"/>
        <w:bookmarkEnd w:id="8868"/>
        <w:bookmarkEnd w:id="8869"/>
        <w:bookmarkEnd w:id="8870"/>
        <w:bookmarkEnd w:id="8871"/>
        <w:bookmarkEnd w:id="8872"/>
        <w:bookmarkEnd w:id="8873"/>
        <w:bookmarkEnd w:id="8874"/>
      </w:del>
    </w:p>
    <w:p w14:paraId="3A44DAA6" w14:textId="350A099E" w:rsidR="00EC1917" w:rsidRPr="000245EB" w:rsidDel="00096943" w:rsidRDefault="00EC1917">
      <w:pPr>
        <w:pStyle w:val="Heading3"/>
        <w:spacing w:line="276" w:lineRule="auto"/>
        <w:rPr>
          <w:del w:id="8875" w:author="Tran Huan" w:date="2018-11-25T21:59:00Z"/>
          <w:moveFrom w:id="8876" w:author="phuong vu" w:date="2018-11-22T13:49:00Z"/>
          <w:lang w:val="vi-VN"/>
          <w:rPrChange w:id="8877" w:author="Tran Huan" w:date="2018-11-25T16:08:00Z">
            <w:rPr>
              <w:del w:id="8878" w:author="Tran Huan" w:date="2018-11-25T21:59:00Z"/>
              <w:moveFrom w:id="8879" w:author="phuong vu" w:date="2018-11-22T13:49:00Z"/>
            </w:rPr>
          </w:rPrChange>
        </w:rPr>
        <w:pPrChange w:id="8880" w:author="phuong vu" w:date="2018-11-23T13:48:00Z">
          <w:pPr>
            <w:pStyle w:val="Heading3"/>
          </w:pPr>
        </w:pPrChange>
      </w:pPr>
      <w:moveFromRangeStart w:id="8881" w:author="phuong vu" w:date="2018-11-22T13:49:00Z" w:name="move530657915"/>
      <w:moveFrom w:id="8882" w:author="phuong vu" w:date="2018-11-22T13:49:00Z">
        <w:del w:id="8883" w:author="Tran Huan" w:date="2018-11-25T21:59:00Z">
          <w:r w:rsidRPr="000245EB" w:rsidDel="00096943">
            <w:rPr>
              <w:b w:val="0"/>
              <w:lang w:val="vi-VN"/>
              <w:rPrChange w:id="8884" w:author="Tran Huan" w:date="2018-11-25T16:08:00Z">
                <w:rPr>
                  <w:b w:val="0"/>
                </w:rPr>
              </w:rPrChange>
            </w:rPr>
            <w:delText>Môi trường vận hành</w:delText>
          </w:r>
          <w:bookmarkStart w:id="8885" w:name="_Toc530658383"/>
          <w:bookmarkStart w:id="8886" w:name="_Toc530662107"/>
          <w:bookmarkStart w:id="8887" w:name="_Toc530662574"/>
          <w:bookmarkStart w:id="8888" w:name="_Toc531003504"/>
          <w:bookmarkStart w:id="8889" w:name="_Toc531005421"/>
          <w:bookmarkStart w:id="8890" w:name="_Toc531569621"/>
          <w:bookmarkStart w:id="8891" w:name="_Toc531573469"/>
          <w:bookmarkStart w:id="8892" w:name="_Toc531577210"/>
          <w:bookmarkStart w:id="8893" w:name="_Toc531580948"/>
          <w:bookmarkEnd w:id="8885"/>
          <w:bookmarkEnd w:id="8886"/>
          <w:bookmarkEnd w:id="8887"/>
          <w:bookmarkEnd w:id="8888"/>
          <w:bookmarkEnd w:id="8889"/>
          <w:bookmarkEnd w:id="8890"/>
          <w:bookmarkEnd w:id="8891"/>
          <w:bookmarkEnd w:id="8892"/>
          <w:bookmarkEnd w:id="8893"/>
        </w:del>
      </w:moveFrom>
    </w:p>
    <w:p w14:paraId="408A9B10" w14:textId="1F249B5A" w:rsidR="00132D92" w:rsidRPr="006D4C69" w:rsidDel="00096943" w:rsidRDefault="00132D92">
      <w:pPr>
        <w:spacing w:line="276" w:lineRule="auto"/>
        <w:rPr>
          <w:del w:id="8894" w:author="Tran Huan" w:date="2018-11-25T21:59:00Z"/>
          <w:moveFrom w:id="8895" w:author="phuong vu" w:date="2018-11-22T13:49:00Z"/>
        </w:rPr>
        <w:pPrChange w:id="8896" w:author="phuong vu" w:date="2018-11-23T13:48:00Z">
          <w:pPr/>
        </w:pPrChange>
      </w:pPr>
      <w:moveFrom w:id="8897" w:author="phuong vu" w:date="2018-11-22T13:49:00Z">
        <w:del w:id="8898" w:author="Tran Huan" w:date="2018-11-25T21:59:00Z">
          <w:r w:rsidRPr="000245EB" w:rsidDel="00096943">
            <w:rPr>
              <w:rPrChange w:id="8899" w:author="Tran Huan" w:date="2018-11-25T16:08:00Z">
                <w:rPr>
                  <w:lang w:val="en-US"/>
                </w:rPr>
              </w:rPrChange>
            </w:rPr>
            <w:tab/>
            <w:delText>Đối với ứng dụng đặt đơn hàng chỉ hỗ trợ trên nền tảng Android với phiên bản từ 5.0 trở lên</w:delText>
          </w:r>
          <w:r w:rsidR="00083440" w:rsidRPr="000245EB" w:rsidDel="00096943">
            <w:rPr>
              <w:rPrChange w:id="8900" w:author="Tran Huan" w:date="2018-11-25T16:08:00Z">
                <w:rPr>
                  <w:lang w:val="en-US"/>
                </w:rPr>
              </w:rPrChange>
            </w:rPr>
            <w:delText xml:space="preserve">, được sử dụng bởi người dùng là </w:delText>
          </w:r>
          <w:r w:rsidR="00083440" w:rsidRPr="000245EB" w:rsidDel="00096943">
            <w:rPr>
              <w:i/>
              <w:rPrChange w:id="8901" w:author="Tran Huan" w:date="2018-11-25T16:08:00Z">
                <w:rPr>
                  <w:i/>
                  <w:lang w:val="en-US"/>
                </w:rPr>
              </w:rPrChange>
            </w:rPr>
            <w:delText>Khách hàng.</w:delText>
          </w:r>
          <w:bookmarkStart w:id="8902" w:name="_Toc530658384"/>
          <w:bookmarkStart w:id="8903" w:name="_Toc530662108"/>
          <w:bookmarkStart w:id="8904" w:name="_Toc530662575"/>
          <w:bookmarkStart w:id="8905" w:name="_Toc531003505"/>
          <w:bookmarkStart w:id="8906" w:name="_Toc531005422"/>
          <w:bookmarkStart w:id="8907" w:name="_Toc531569622"/>
          <w:bookmarkStart w:id="8908" w:name="_Toc531573470"/>
          <w:bookmarkStart w:id="8909" w:name="_Toc531577211"/>
          <w:bookmarkStart w:id="8910" w:name="_Toc531580949"/>
          <w:bookmarkEnd w:id="8902"/>
          <w:bookmarkEnd w:id="8903"/>
          <w:bookmarkEnd w:id="8904"/>
          <w:bookmarkEnd w:id="8905"/>
          <w:bookmarkEnd w:id="8906"/>
          <w:bookmarkEnd w:id="8907"/>
          <w:bookmarkEnd w:id="8908"/>
          <w:bookmarkEnd w:id="8909"/>
          <w:bookmarkEnd w:id="8910"/>
        </w:del>
      </w:moveFrom>
    </w:p>
    <w:p w14:paraId="1D780579" w14:textId="1246E458" w:rsidR="00132D92" w:rsidRPr="000245EB" w:rsidDel="00096943" w:rsidRDefault="00132D92">
      <w:pPr>
        <w:spacing w:line="276" w:lineRule="auto"/>
        <w:rPr>
          <w:del w:id="8911" w:author="Tran Huan" w:date="2018-11-25T21:59:00Z"/>
          <w:moveFrom w:id="8912" w:author="phuong vu" w:date="2018-11-22T13:49:00Z"/>
          <w:rPrChange w:id="8913" w:author="Tran Huan" w:date="2018-11-25T16:08:00Z">
            <w:rPr>
              <w:del w:id="8914" w:author="Tran Huan" w:date="2018-11-25T21:59:00Z"/>
              <w:moveFrom w:id="8915" w:author="phuong vu" w:date="2018-11-22T13:49:00Z"/>
              <w:lang w:val="en-US"/>
            </w:rPr>
          </w:rPrChange>
        </w:rPr>
        <w:pPrChange w:id="8916" w:author="phuong vu" w:date="2018-11-23T13:48:00Z">
          <w:pPr/>
        </w:pPrChange>
      </w:pPr>
      <w:moveFrom w:id="8917" w:author="phuong vu" w:date="2018-11-22T13:49:00Z">
        <w:del w:id="8918" w:author="Tran Huan" w:date="2018-11-25T21:59:00Z">
          <w:r w:rsidRPr="000245EB" w:rsidDel="00096943">
            <w:rPr>
              <w:rPrChange w:id="8919" w:author="Tran Huan" w:date="2018-11-25T16:08:00Z">
                <w:rPr>
                  <w:lang w:val="en-US"/>
                </w:rPr>
              </w:rPrChange>
            </w:rPr>
            <w:tab/>
            <w:delText xml:space="preserve">Đối với trang web quản lí dành cho người dùng là </w:delText>
          </w:r>
          <w:r w:rsidRPr="000245EB" w:rsidDel="00096943">
            <w:rPr>
              <w:i/>
              <w:rPrChange w:id="8920" w:author="Tran Huan" w:date="2018-11-25T16:08:00Z">
                <w:rPr>
                  <w:i/>
                  <w:lang w:val="en-US"/>
                </w:rPr>
              </w:rPrChange>
            </w:rPr>
            <w:delText xml:space="preserve">Nhân viên cửa hàng </w:delText>
          </w:r>
          <w:r w:rsidR="00083440" w:rsidRPr="000245EB" w:rsidDel="00096943">
            <w:rPr>
              <w:rPrChange w:id="8921" w:author="Tran Huan" w:date="2018-11-25T16:08:00Z">
                <w:rPr>
                  <w:lang w:val="en-US"/>
                </w:rPr>
              </w:rPrChange>
            </w:rPr>
            <w:delTex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delText>
          </w:r>
          <w:bookmarkStart w:id="8922" w:name="_Toc530658385"/>
          <w:bookmarkStart w:id="8923" w:name="_Toc530662109"/>
          <w:bookmarkStart w:id="8924" w:name="_Toc530662576"/>
          <w:bookmarkStart w:id="8925" w:name="_Toc531003506"/>
          <w:bookmarkStart w:id="8926" w:name="_Toc531005423"/>
          <w:bookmarkStart w:id="8927" w:name="_Toc531569623"/>
          <w:bookmarkStart w:id="8928" w:name="_Toc531573471"/>
          <w:bookmarkStart w:id="8929" w:name="_Toc531577212"/>
          <w:bookmarkStart w:id="8930" w:name="_Toc531580950"/>
          <w:bookmarkEnd w:id="8922"/>
          <w:bookmarkEnd w:id="8923"/>
          <w:bookmarkEnd w:id="8924"/>
          <w:bookmarkEnd w:id="8925"/>
          <w:bookmarkEnd w:id="8926"/>
          <w:bookmarkEnd w:id="8927"/>
          <w:bookmarkEnd w:id="8928"/>
          <w:bookmarkEnd w:id="8929"/>
          <w:bookmarkEnd w:id="8930"/>
        </w:del>
      </w:moveFrom>
    </w:p>
    <w:p w14:paraId="39929B01" w14:textId="45792FC8" w:rsidR="00083440" w:rsidRPr="000245EB" w:rsidDel="00096943" w:rsidRDefault="00083440">
      <w:pPr>
        <w:spacing w:line="276" w:lineRule="auto"/>
        <w:rPr>
          <w:del w:id="8931" w:author="Tran Huan" w:date="2018-11-25T21:59:00Z"/>
          <w:moveFrom w:id="8932" w:author="phuong vu" w:date="2018-11-22T13:49:00Z"/>
          <w:rPrChange w:id="8933" w:author="Tran Huan" w:date="2018-11-25T16:08:00Z">
            <w:rPr>
              <w:del w:id="8934" w:author="Tran Huan" w:date="2018-11-25T21:59:00Z"/>
              <w:moveFrom w:id="8935" w:author="phuong vu" w:date="2018-11-22T13:49:00Z"/>
              <w:lang w:val="en-US"/>
            </w:rPr>
          </w:rPrChange>
        </w:rPr>
        <w:pPrChange w:id="8936" w:author="phuong vu" w:date="2018-11-23T13:48:00Z">
          <w:pPr/>
        </w:pPrChange>
      </w:pPr>
      <w:moveFrom w:id="8937" w:author="phuong vu" w:date="2018-11-22T13:49:00Z">
        <w:del w:id="8938" w:author="Tran Huan" w:date="2018-11-25T21:59:00Z">
          <w:r w:rsidRPr="000245EB" w:rsidDel="00096943">
            <w:rPr>
              <w:rPrChange w:id="8939" w:author="Tran Huan" w:date="2018-11-25T16:08:00Z">
                <w:rPr>
                  <w:lang w:val="en-US"/>
                </w:rPr>
              </w:rPrChange>
            </w:rPr>
            <w:tab/>
            <w:delText>Server API được viết bằng ngôn ngữ NodeJS và cơ sở dữ liệu là Postgres nên dễ dàng triển khai trên nhiều nền tảng khác nhau. Hiện tại, server được chạy toàn bộ dưới máy tính cá nhân.</w:delText>
          </w:r>
          <w:bookmarkStart w:id="8940" w:name="_Toc530658386"/>
          <w:bookmarkStart w:id="8941" w:name="_Toc530662110"/>
          <w:bookmarkStart w:id="8942" w:name="_Toc530662577"/>
          <w:bookmarkStart w:id="8943" w:name="_Toc531003507"/>
          <w:bookmarkStart w:id="8944" w:name="_Toc531005424"/>
          <w:bookmarkStart w:id="8945" w:name="_Toc531569624"/>
          <w:bookmarkStart w:id="8946" w:name="_Toc531573472"/>
          <w:bookmarkStart w:id="8947" w:name="_Toc531577213"/>
          <w:bookmarkStart w:id="8948" w:name="_Toc531580951"/>
          <w:bookmarkEnd w:id="8940"/>
          <w:bookmarkEnd w:id="8941"/>
          <w:bookmarkEnd w:id="8942"/>
          <w:bookmarkEnd w:id="8943"/>
          <w:bookmarkEnd w:id="8944"/>
          <w:bookmarkEnd w:id="8945"/>
          <w:bookmarkEnd w:id="8946"/>
          <w:bookmarkEnd w:id="8947"/>
          <w:bookmarkEnd w:id="8948"/>
        </w:del>
      </w:moveFrom>
    </w:p>
    <w:p w14:paraId="3E42A9E3" w14:textId="552AF514" w:rsidR="00083440" w:rsidRPr="000245EB" w:rsidDel="00096943" w:rsidRDefault="00083440">
      <w:pPr>
        <w:spacing w:line="276" w:lineRule="auto"/>
        <w:rPr>
          <w:del w:id="8949" w:author="Tran Huan" w:date="2018-11-25T21:59:00Z"/>
          <w:moveFrom w:id="8950" w:author="phuong vu" w:date="2018-11-22T13:49:00Z"/>
          <w:rPrChange w:id="8951" w:author="Tran Huan" w:date="2018-11-25T16:08:00Z">
            <w:rPr>
              <w:del w:id="8952" w:author="Tran Huan" w:date="2018-11-25T21:59:00Z"/>
              <w:moveFrom w:id="8953" w:author="phuong vu" w:date="2018-11-22T13:49:00Z"/>
              <w:lang w:val="en-US"/>
            </w:rPr>
          </w:rPrChange>
        </w:rPr>
        <w:pPrChange w:id="8954" w:author="phuong vu" w:date="2018-11-23T13:48:00Z">
          <w:pPr/>
        </w:pPrChange>
      </w:pPr>
      <w:bookmarkStart w:id="8955" w:name="_Toc530658387"/>
      <w:bookmarkStart w:id="8956" w:name="_Toc530662111"/>
      <w:bookmarkStart w:id="8957" w:name="_Toc530662578"/>
      <w:bookmarkStart w:id="8958" w:name="_Toc531003508"/>
      <w:bookmarkStart w:id="8959" w:name="_Toc531005425"/>
      <w:bookmarkStart w:id="8960" w:name="_Toc531569625"/>
      <w:bookmarkStart w:id="8961" w:name="_Toc531573473"/>
      <w:bookmarkStart w:id="8962" w:name="_Toc531577214"/>
      <w:bookmarkStart w:id="8963" w:name="_Toc531580952"/>
      <w:bookmarkEnd w:id="8955"/>
      <w:bookmarkEnd w:id="8956"/>
      <w:bookmarkEnd w:id="8957"/>
      <w:bookmarkEnd w:id="8958"/>
      <w:bookmarkEnd w:id="8959"/>
      <w:bookmarkEnd w:id="8960"/>
      <w:bookmarkEnd w:id="8961"/>
      <w:bookmarkEnd w:id="8962"/>
      <w:bookmarkEnd w:id="8963"/>
    </w:p>
    <w:moveFromRangeEnd w:id="8881"/>
    <w:p w14:paraId="51EABEB8" w14:textId="3442F734" w:rsidR="00C557CE" w:rsidRPr="000245EB" w:rsidDel="00096943" w:rsidRDefault="00C557CE">
      <w:pPr>
        <w:pStyle w:val="Heading2"/>
        <w:spacing w:line="276" w:lineRule="auto"/>
        <w:rPr>
          <w:del w:id="8964" w:author="Tran Huan" w:date="2018-11-25T21:59:00Z"/>
          <w:rPrChange w:id="8965" w:author="Tran Huan" w:date="2018-11-25T16:08:00Z">
            <w:rPr>
              <w:del w:id="8966" w:author="Tran Huan" w:date="2018-11-25T21:59:00Z"/>
              <w:lang w:val="en-US"/>
            </w:rPr>
          </w:rPrChange>
        </w:rPr>
        <w:pPrChange w:id="8967" w:author="phuong vu" w:date="2018-11-23T13:48:00Z">
          <w:pPr>
            <w:pStyle w:val="Heading2"/>
          </w:pPr>
        </w:pPrChange>
      </w:pPr>
      <w:del w:id="8968" w:author="Tran Huan" w:date="2018-11-25T21:59:00Z">
        <w:r w:rsidRPr="000245EB" w:rsidDel="00096943">
          <w:rPr>
            <w:b w:val="0"/>
            <w:rPrChange w:id="8969" w:author="Tran Huan" w:date="2018-11-25T16:08:00Z">
              <w:rPr>
                <w:b w:val="0"/>
                <w:lang w:val="en-US"/>
              </w:rPr>
            </w:rPrChange>
          </w:rPr>
          <w:delText>Đặc tả yêu cầu</w:delText>
        </w:r>
        <w:bookmarkStart w:id="8970" w:name="_Toc530658388"/>
        <w:bookmarkStart w:id="8971" w:name="_Toc530662112"/>
        <w:bookmarkStart w:id="8972" w:name="_Toc530662579"/>
        <w:bookmarkStart w:id="8973" w:name="_Toc531003509"/>
        <w:bookmarkStart w:id="8974" w:name="_Toc531005426"/>
        <w:bookmarkStart w:id="8975" w:name="_Toc531569626"/>
        <w:bookmarkStart w:id="8976" w:name="_Toc531573474"/>
        <w:bookmarkStart w:id="8977" w:name="_Toc531577215"/>
        <w:bookmarkStart w:id="8978" w:name="_Toc531580953"/>
        <w:bookmarkEnd w:id="8970"/>
        <w:bookmarkEnd w:id="8971"/>
        <w:bookmarkEnd w:id="8972"/>
        <w:bookmarkEnd w:id="8973"/>
        <w:bookmarkEnd w:id="8974"/>
        <w:bookmarkEnd w:id="8975"/>
        <w:bookmarkEnd w:id="8976"/>
        <w:bookmarkEnd w:id="8977"/>
        <w:bookmarkEnd w:id="8978"/>
      </w:del>
    </w:p>
    <w:p w14:paraId="02888FC4" w14:textId="330DE37C" w:rsidR="00EC1917" w:rsidRPr="000245EB" w:rsidDel="00096943" w:rsidRDefault="00EC1917">
      <w:pPr>
        <w:pStyle w:val="Heading3"/>
        <w:spacing w:line="276" w:lineRule="auto"/>
        <w:rPr>
          <w:del w:id="8979" w:author="Tran Huan" w:date="2018-11-25T21:59:00Z"/>
          <w:lang w:val="vi-VN"/>
          <w:rPrChange w:id="8980" w:author="Tran Huan" w:date="2018-11-25T16:08:00Z">
            <w:rPr>
              <w:del w:id="8981" w:author="Tran Huan" w:date="2018-11-25T21:59:00Z"/>
            </w:rPr>
          </w:rPrChange>
        </w:rPr>
        <w:pPrChange w:id="8982" w:author="phuong vu" w:date="2018-11-23T13:48:00Z">
          <w:pPr>
            <w:pStyle w:val="Heading3"/>
          </w:pPr>
        </w:pPrChange>
      </w:pPr>
      <w:del w:id="8983" w:author="Tran Huan" w:date="2018-11-25T21:59:00Z">
        <w:r w:rsidRPr="000245EB" w:rsidDel="00096943">
          <w:rPr>
            <w:b w:val="0"/>
            <w:lang w:val="vi-VN"/>
            <w:rPrChange w:id="8984" w:author="Tran Huan" w:date="2018-11-25T16:08:00Z">
              <w:rPr>
                <w:b w:val="0"/>
              </w:rPr>
            </w:rPrChange>
          </w:rPr>
          <w:delText>Yêu cầu chức năng</w:delText>
        </w:r>
        <w:bookmarkStart w:id="8985" w:name="_Toc530658389"/>
        <w:bookmarkStart w:id="8986" w:name="_Toc530662113"/>
        <w:bookmarkStart w:id="8987" w:name="_Toc530662580"/>
        <w:bookmarkStart w:id="8988" w:name="_Toc531003510"/>
        <w:bookmarkStart w:id="8989" w:name="_Toc531005427"/>
        <w:bookmarkStart w:id="8990" w:name="_Toc531569627"/>
        <w:bookmarkStart w:id="8991" w:name="_Toc531573475"/>
        <w:bookmarkStart w:id="8992" w:name="_Toc531577216"/>
        <w:bookmarkStart w:id="8993" w:name="_Toc531580954"/>
        <w:bookmarkEnd w:id="8985"/>
        <w:bookmarkEnd w:id="8986"/>
        <w:bookmarkEnd w:id="8987"/>
        <w:bookmarkEnd w:id="8988"/>
        <w:bookmarkEnd w:id="8989"/>
        <w:bookmarkEnd w:id="8990"/>
        <w:bookmarkEnd w:id="8991"/>
        <w:bookmarkEnd w:id="8992"/>
        <w:bookmarkEnd w:id="8993"/>
      </w:del>
    </w:p>
    <w:p w14:paraId="4A0331E9" w14:textId="778C508A" w:rsidR="00730F28" w:rsidRPr="0041406B" w:rsidDel="00096943" w:rsidRDefault="00D43E01">
      <w:pPr>
        <w:pStyle w:val="Heading4"/>
        <w:spacing w:line="276" w:lineRule="auto"/>
        <w:rPr>
          <w:del w:id="8994" w:author="Tran Huan" w:date="2018-11-25T21:59:00Z"/>
        </w:rPr>
        <w:pPrChange w:id="8995" w:author="phuong vu" w:date="2018-11-23T13:48:00Z">
          <w:pPr>
            <w:pStyle w:val="Heading4"/>
          </w:pPr>
        </w:pPrChange>
      </w:pPr>
      <w:del w:id="8996" w:author="Tran Huan" w:date="2018-11-25T21:59:00Z">
        <w:r w:rsidRPr="006D4C69" w:rsidDel="00096943">
          <w:delText>Qu</w:delText>
        </w:r>
        <w:r w:rsidRPr="0041406B" w:rsidDel="00096943">
          <w:rPr>
            <w:b w:val="0"/>
            <w:iCs w:val="0"/>
          </w:rPr>
          <w:delText>ản lí đơn hàng</w:delText>
        </w:r>
        <w:bookmarkStart w:id="8997" w:name="_Toc530658390"/>
        <w:bookmarkStart w:id="8998" w:name="_Toc530662114"/>
        <w:bookmarkStart w:id="8999" w:name="_Toc530662581"/>
        <w:bookmarkStart w:id="9000" w:name="_Toc531003511"/>
        <w:bookmarkStart w:id="9001" w:name="_Toc531005428"/>
        <w:bookmarkStart w:id="9002" w:name="_Toc531569628"/>
        <w:bookmarkStart w:id="9003" w:name="_Toc531573476"/>
        <w:bookmarkStart w:id="9004" w:name="_Toc531577217"/>
        <w:bookmarkStart w:id="9005" w:name="_Toc531580955"/>
        <w:bookmarkEnd w:id="8997"/>
        <w:bookmarkEnd w:id="8998"/>
        <w:bookmarkEnd w:id="8999"/>
        <w:bookmarkEnd w:id="9000"/>
        <w:bookmarkEnd w:id="9001"/>
        <w:bookmarkEnd w:id="9002"/>
        <w:bookmarkEnd w:id="9003"/>
        <w:bookmarkEnd w:id="9004"/>
        <w:bookmarkEnd w:id="9005"/>
      </w:del>
    </w:p>
    <w:tbl>
      <w:tblPr>
        <w:tblStyle w:val="TableGrid"/>
        <w:tblW w:w="0" w:type="auto"/>
        <w:tblLook w:val="04A0" w:firstRow="1" w:lastRow="0" w:firstColumn="1" w:lastColumn="0" w:noHBand="0" w:noVBand="1"/>
      </w:tblPr>
      <w:tblGrid>
        <w:gridCol w:w="2346"/>
        <w:gridCol w:w="6431"/>
      </w:tblGrid>
      <w:tr w:rsidR="005D16EE" w:rsidRPr="0041406B" w:rsidDel="00096943" w14:paraId="0ED8CB60" w14:textId="03EE70E4" w:rsidTr="007C127C">
        <w:trPr>
          <w:del w:id="9006" w:author="Tran Huan" w:date="2018-11-25T21:59:00Z"/>
        </w:trPr>
        <w:tc>
          <w:tcPr>
            <w:tcW w:w="2425" w:type="dxa"/>
          </w:tcPr>
          <w:p w14:paraId="2559F5A5" w14:textId="7C5AC117" w:rsidR="00730F28" w:rsidRPr="0041406B" w:rsidDel="00096943" w:rsidRDefault="00730F28">
            <w:pPr>
              <w:spacing w:line="276" w:lineRule="auto"/>
              <w:rPr>
                <w:del w:id="9007" w:author="Tran Huan" w:date="2018-11-25T21:59:00Z"/>
                <w:b/>
              </w:rPr>
            </w:pPr>
            <w:del w:id="9008" w:author="Tran Huan" w:date="2018-11-25T21:59:00Z">
              <w:r w:rsidRPr="0041406B" w:rsidDel="00096943">
                <w:rPr>
                  <w:b/>
                </w:rPr>
                <w:delText>Mã yêu cầu</w:delText>
              </w:r>
              <w:bookmarkStart w:id="9009" w:name="_Toc530658391"/>
              <w:bookmarkStart w:id="9010" w:name="_Toc530662115"/>
              <w:bookmarkStart w:id="9011" w:name="_Toc530662582"/>
              <w:bookmarkStart w:id="9012" w:name="_Toc531003512"/>
              <w:bookmarkStart w:id="9013" w:name="_Toc531005429"/>
              <w:bookmarkStart w:id="9014" w:name="_Toc531569629"/>
              <w:bookmarkStart w:id="9015" w:name="_Toc531573477"/>
              <w:bookmarkStart w:id="9016" w:name="_Toc531577218"/>
              <w:bookmarkStart w:id="9017" w:name="_Toc531580956"/>
              <w:bookmarkEnd w:id="9009"/>
              <w:bookmarkEnd w:id="9010"/>
              <w:bookmarkEnd w:id="9011"/>
              <w:bookmarkEnd w:id="9012"/>
              <w:bookmarkEnd w:id="9013"/>
              <w:bookmarkEnd w:id="9014"/>
              <w:bookmarkEnd w:id="9015"/>
              <w:bookmarkEnd w:id="9016"/>
              <w:bookmarkEnd w:id="9017"/>
            </w:del>
          </w:p>
        </w:tc>
        <w:tc>
          <w:tcPr>
            <w:tcW w:w="6686" w:type="dxa"/>
          </w:tcPr>
          <w:p w14:paraId="0731716B" w14:textId="40AE909B" w:rsidR="00730F28" w:rsidRPr="000245EB" w:rsidDel="00096943" w:rsidRDefault="00730F28">
            <w:pPr>
              <w:spacing w:line="276" w:lineRule="auto"/>
              <w:rPr>
                <w:del w:id="9018" w:author="Tran Huan" w:date="2018-11-25T21:59:00Z"/>
                <w:rPrChange w:id="9019" w:author="Tran Huan" w:date="2018-11-25T16:08:00Z">
                  <w:rPr>
                    <w:del w:id="9020" w:author="Tran Huan" w:date="2018-11-25T21:59:00Z"/>
                    <w:lang w:val="en-US"/>
                  </w:rPr>
                </w:rPrChange>
              </w:rPr>
            </w:pPr>
            <w:del w:id="9021" w:author="Tran Huan" w:date="2018-11-25T21:59:00Z">
              <w:r w:rsidRPr="000245EB" w:rsidDel="00096943">
                <w:rPr>
                  <w:rPrChange w:id="9022" w:author="Tran Huan" w:date="2018-11-25T16:08:00Z">
                    <w:rPr>
                      <w:lang w:val="en-US"/>
                    </w:rPr>
                  </w:rPrChange>
                </w:rPr>
                <w:delText>GU_01</w:delText>
              </w:r>
              <w:bookmarkStart w:id="9023" w:name="_Toc530658392"/>
              <w:bookmarkStart w:id="9024" w:name="_Toc530662116"/>
              <w:bookmarkStart w:id="9025" w:name="_Toc530662583"/>
              <w:bookmarkStart w:id="9026" w:name="_Toc531003513"/>
              <w:bookmarkStart w:id="9027" w:name="_Toc531005430"/>
              <w:bookmarkStart w:id="9028" w:name="_Toc531569630"/>
              <w:bookmarkStart w:id="9029" w:name="_Toc531573478"/>
              <w:bookmarkStart w:id="9030" w:name="_Toc531577219"/>
              <w:bookmarkStart w:id="9031" w:name="_Toc531580957"/>
              <w:bookmarkEnd w:id="9023"/>
              <w:bookmarkEnd w:id="9024"/>
              <w:bookmarkEnd w:id="9025"/>
              <w:bookmarkEnd w:id="9026"/>
              <w:bookmarkEnd w:id="9027"/>
              <w:bookmarkEnd w:id="9028"/>
              <w:bookmarkEnd w:id="9029"/>
              <w:bookmarkEnd w:id="9030"/>
              <w:bookmarkEnd w:id="9031"/>
            </w:del>
          </w:p>
        </w:tc>
        <w:bookmarkStart w:id="9032" w:name="_Toc530658393"/>
        <w:bookmarkStart w:id="9033" w:name="_Toc530662117"/>
        <w:bookmarkStart w:id="9034" w:name="_Toc530662584"/>
        <w:bookmarkStart w:id="9035" w:name="_Toc531003514"/>
        <w:bookmarkStart w:id="9036" w:name="_Toc531005431"/>
        <w:bookmarkStart w:id="9037" w:name="_Toc531569631"/>
        <w:bookmarkStart w:id="9038" w:name="_Toc531573479"/>
        <w:bookmarkStart w:id="9039" w:name="_Toc531577220"/>
        <w:bookmarkStart w:id="9040" w:name="_Toc531580958"/>
        <w:bookmarkEnd w:id="9032"/>
        <w:bookmarkEnd w:id="9033"/>
        <w:bookmarkEnd w:id="9034"/>
        <w:bookmarkEnd w:id="9035"/>
        <w:bookmarkEnd w:id="9036"/>
        <w:bookmarkEnd w:id="9037"/>
        <w:bookmarkEnd w:id="9038"/>
        <w:bookmarkEnd w:id="9039"/>
        <w:bookmarkEnd w:id="9040"/>
      </w:tr>
      <w:tr w:rsidR="005D16EE" w:rsidRPr="0041406B" w:rsidDel="00096943" w14:paraId="771E27CF" w14:textId="6CC4ACDC" w:rsidTr="007C127C">
        <w:trPr>
          <w:del w:id="9041" w:author="Tran Huan" w:date="2018-11-25T21:59:00Z"/>
        </w:trPr>
        <w:tc>
          <w:tcPr>
            <w:tcW w:w="2425" w:type="dxa"/>
          </w:tcPr>
          <w:p w14:paraId="2DFEC983" w14:textId="2C1222E4" w:rsidR="00730F28" w:rsidRPr="0041406B" w:rsidDel="00096943" w:rsidRDefault="00730F28">
            <w:pPr>
              <w:spacing w:line="276" w:lineRule="auto"/>
              <w:rPr>
                <w:del w:id="9042" w:author="Tran Huan" w:date="2018-11-25T21:59:00Z"/>
                <w:b/>
              </w:rPr>
            </w:pPr>
            <w:del w:id="9043" w:author="Tran Huan" w:date="2018-11-25T21:59:00Z">
              <w:r w:rsidRPr="0041406B" w:rsidDel="00096943">
                <w:rPr>
                  <w:b/>
                </w:rPr>
                <w:delText>Tên chức năng</w:delText>
              </w:r>
              <w:bookmarkStart w:id="9044" w:name="_Toc530658394"/>
              <w:bookmarkStart w:id="9045" w:name="_Toc530662118"/>
              <w:bookmarkStart w:id="9046" w:name="_Toc530662585"/>
              <w:bookmarkStart w:id="9047" w:name="_Toc531003515"/>
              <w:bookmarkStart w:id="9048" w:name="_Toc531005432"/>
              <w:bookmarkStart w:id="9049" w:name="_Toc531569632"/>
              <w:bookmarkStart w:id="9050" w:name="_Toc531573480"/>
              <w:bookmarkStart w:id="9051" w:name="_Toc531577221"/>
              <w:bookmarkStart w:id="9052" w:name="_Toc531580959"/>
              <w:bookmarkEnd w:id="9044"/>
              <w:bookmarkEnd w:id="9045"/>
              <w:bookmarkEnd w:id="9046"/>
              <w:bookmarkEnd w:id="9047"/>
              <w:bookmarkEnd w:id="9048"/>
              <w:bookmarkEnd w:id="9049"/>
              <w:bookmarkEnd w:id="9050"/>
              <w:bookmarkEnd w:id="9051"/>
              <w:bookmarkEnd w:id="9052"/>
            </w:del>
          </w:p>
        </w:tc>
        <w:tc>
          <w:tcPr>
            <w:tcW w:w="6686" w:type="dxa"/>
          </w:tcPr>
          <w:p w14:paraId="228583CE" w14:textId="456FCAD2" w:rsidR="00730F28" w:rsidRPr="0041406B" w:rsidDel="00096943" w:rsidRDefault="00D43E01">
            <w:pPr>
              <w:spacing w:line="276" w:lineRule="auto"/>
              <w:rPr>
                <w:del w:id="9053" w:author="Tran Huan" w:date="2018-11-25T21:59:00Z"/>
              </w:rPr>
            </w:pPr>
            <w:del w:id="9054" w:author="Tran Huan" w:date="2018-11-25T21:59:00Z">
              <w:r w:rsidRPr="0041406B" w:rsidDel="00096943">
                <w:delText>Quản lí đơn hàng</w:delText>
              </w:r>
              <w:bookmarkStart w:id="9055" w:name="_Toc530658395"/>
              <w:bookmarkStart w:id="9056" w:name="_Toc530662119"/>
              <w:bookmarkStart w:id="9057" w:name="_Toc530662586"/>
              <w:bookmarkStart w:id="9058" w:name="_Toc531003516"/>
              <w:bookmarkStart w:id="9059" w:name="_Toc531005433"/>
              <w:bookmarkStart w:id="9060" w:name="_Toc531569633"/>
              <w:bookmarkStart w:id="9061" w:name="_Toc531573481"/>
              <w:bookmarkStart w:id="9062" w:name="_Toc531577222"/>
              <w:bookmarkStart w:id="9063" w:name="_Toc531580960"/>
              <w:bookmarkEnd w:id="9055"/>
              <w:bookmarkEnd w:id="9056"/>
              <w:bookmarkEnd w:id="9057"/>
              <w:bookmarkEnd w:id="9058"/>
              <w:bookmarkEnd w:id="9059"/>
              <w:bookmarkEnd w:id="9060"/>
              <w:bookmarkEnd w:id="9061"/>
              <w:bookmarkEnd w:id="9062"/>
              <w:bookmarkEnd w:id="9063"/>
            </w:del>
          </w:p>
        </w:tc>
        <w:bookmarkStart w:id="9064" w:name="_Toc530658396"/>
        <w:bookmarkStart w:id="9065" w:name="_Toc530662120"/>
        <w:bookmarkStart w:id="9066" w:name="_Toc530662587"/>
        <w:bookmarkStart w:id="9067" w:name="_Toc531003517"/>
        <w:bookmarkStart w:id="9068" w:name="_Toc531005434"/>
        <w:bookmarkStart w:id="9069" w:name="_Toc531569634"/>
        <w:bookmarkStart w:id="9070" w:name="_Toc531573482"/>
        <w:bookmarkStart w:id="9071" w:name="_Toc531577223"/>
        <w:bookmarkStart w:id="9072" w:name="_Toc531580961"/>
        <w:bookmarkEnd w:id="9064"/>
        <w:bookmarkEnd w:id="9065"/>
        <w:bookmarkEnd w:id="9066"/>
        <w:bookmarkEnd w:id="9067"/>
        <w:bookmarkEnd w:id="9068"/>
        <w:bookmarkEnd w:id="9069"/>
        <w:bookmarkEnd w:id="9070"/>
        <w:bookmarkEnd w:id="9071"/>
        <w:bookmarkEnd w:id="9072"/>
      </w:tr>
      <w:tr w:rsidR="005D16EE" w:rsidRPr="0041406B" w:rsidDel="00096943" w14:paraId="450A05D9" w14:textId="0DB52840" w:rsidTr="007C127C">
        <w:trPr>
          <w:del w:id="9073" w:author="Tran Huan" w:date="2018-11-25T21:59:00Z"/>
        </w:trPr>
        <w:tc>
          <w:tcPr>
            <w:tcW w:w="2425" w:type="dxa"/>
          </w:tcPr>
          <w:p w14:paraId="5AEA3652" w14:textId="79101398" w:rsidR="00730F28" w:rsidRPr="0041406B" w:rsidDel="00096943" w:rsidRDefault="00730F28">
            <w:pPr>
              <w:spacing w:line="276" w:lineRule="auto"/>
              <w:rPr>
                <w:del w:id="9074" w:author="Tran Huan" w:date="2018-11-25T21:59:00Z"/>
                <w:b/>
              </w:rPr>
            </w:pPr>
            <w:del w:id="9075" w:author="Tran Huan" w:date="2018-11-25T21:59:00Z">
              <w:r w:rsidRPr="0041406B" w:rsidDel="00096943">
                <w:rPr>
                  <w:b/>
                </w:rPr>
                <w:delText>Đối tượng sử dụng</w:delText>
              </w:r>
              <w:bookmarkStart w:id="9076" w:name="_Toc530658397"/>
              <w:bookmarkStart w:id="9077" w:name="_Toc530662121"/>
              <w:bookmarkStart w:id="9078" w:name="_Toc530662588"/>
              <w:bookmarkStart w:id="9079" w:name="_Toc531003518"/>
              <w:bookmarkStart w:id="9080" w:name="_Toc531005435"/>
              <w:bookmarkStart w:id="9081" w:name="_Toc531569635"/>
              <w:bookmarkStart w:id="9082" w:name="_Toc531573483"/>
              <w:bookmarkStart w:id="9083" w:name="_Toc531577224"/>
              <w:bookmarkStart w:id="9084" w:name="_Toc531580962"/>
              <w:bookmarkEnd w:id="9076"/>
              <w:bookmarkEnd w:id="9077"/>
              <w:bookmarkEnd w:id="9078"/>
              <w:bookmarkEnd w:id="9079"/>
              <w:bookmarkEnd w:id="9080"/>
              <w:bookmarkEnd w:id="9081"/>
              <w:bookmarkEnd w:id="9082"/>
              <w:bookmarkEnd w:id="9083"/>
              <w:bookmarkEnd w:id="9084"/>
            </w:del>
          </w:p>
        </w:tc>
        <w:tc>
          <w:tcPr>
            <w:tcW w:w="6686" w:type="dxa"/>
          </w:tcPr>
          <w:p w14:paraId="6632C705" w14:textId="7D966532" w:rsidR="00730F28" w:rsidRPr="000245EB" w:rsidDel="00096943" w:rsidRDefault="00730F28">
            <w:pPr>
              <w:spacing w:line="276" w:lineRule="auto"/>
              <w:rPr>
                <w:del w:id="9085" w:author="Tran Huan" w:date="2018-11-25T21:59:00Z"/>
                <w:rPrChange w:id="9086" w:author="Tran Huan" w:date="2018-11-25T16:08:00Z">
                  <w:rPr>
                    <w:del w:id="9087" w:author="Tran Huan" w:date="2018-11-25T21:59:00Z"/>
                    <w:lang w:val="en-US"/>
                  </w:rPr>
                </w:rPrChange>
              </w:rPr>
            </w:pPr>
            <w:del w:id="9088" w:author="Tran Huan" w:date="2018-11-25T21:59:00Z">
              <w:r w:rsidRPr="000245EB" w:rsidDel="00096943">
                <w:rPr>
                  <w:rPrChange w:id="9089" w:author="Tran Huan" w:date="2018-11-25T16:08:00Z">
                    <w:rPr>
                      <w:lang w:val="en-US"/>
                    </w:rPr>
                  </w:rPrChange>
                </w:rPr>
                <w:delText>Nhân viên cửa hàng (Nhân viên quản lí đơn hàng, Nhân viên xử lí đơn hàng)</w:delText>
              </w:r>
              <w:bookmarkStart w:id="9090" w:name="_Toc530658398"/>
              <w:bookmarkStart w:id="9091" w:name="_Toc530662122"/>
              <w:bookmarkStart w:id="9092" w:name="_Toc530662589"/>
              <w:bookmarkStart w:id="9093" w:name="_Toc531003519"/>
              <w:bookmarkStart w:id="9094" w:name="_Toc531005436"/>
              <w:bookmarkStart w:id="9095" w:name="_Toc531569636"/>
              <w:bookmarkStart w:id="9096" w:name="_Toc531573484"/>
              <w:bookmarkStart w:id="9097" w:name="_Toc531577225"/>
              <w:bookmarkStart w:id="9098" w:name="_Toc531580963"/>
              <w:bookmarkEnd w:id="9090"/>
              <w:bookmarkEnd w:id="9091"/>
              <w:bookmarkEnd w:id="9092"/>
              <w:bookmarkEnd w:id="9093"/>
              <w:bookmarkEnd w:id="9094"/>
              <w:bookmarkEnd w:id="9095"/>
              <w:bookmarkEnd w:id="9096"/>
              <w:bookmarkEnd w:id="9097"/>
              <w:bookmarkEnd w:id="9098"/>
            </w:del>
          </w:p>
        </w:tc>
        <w:bookmarkStart w:id="9099" w:name="_Toc530658399"/>
        <w:bookmarkStart w:id="9100" w:name="_Toc530662123"/>
        <w:bookmarkStart w:id="9101" w:name="_Toc530662590"/>
        <w:bookmarkStart w:id="9102" w:name="_Toc531003520"/>
        <w:bookmarkStart w:id="9103" w:name="_Toc531005437"/>
        <w:bookmarkStart w:id="9104" w:name="_Toc531569637"/>
        <w:bookmarkStart w:id="9105" w:name="_Toc531573485"/>
        <w:bookmarkStart w:id="9106" w:name="_Toc531577226"/>
        <w:bookmarkStart w:id="9107" w:name="_Toc531580964"/>
        <w:bookmarkEnd w:id="9099"/>
        <w:bookmarkEnd w:id="9100"/>
        <w:bookmarkEnd w:id="9101"/>
        <w:bookmarkEnd w:id="9102"/>
        <w:bookmarkEnd w:id="9103"/>
        <w:bookmarkEnd w:id="9104"/>
        <w:bookmarkEnd w:id="9105"/>
        <w:bookmarkEnd w:id="9106"/>
        <w:bookmarkEnd w:id="9107"/>
      </w:tr>
      <w:tr w:rsidR="005D16EE" w:rsidRPr="0041406B" w:rsidDel="00096943" w14:paraId="7588BCB4" w14:textId="406656C4" w:rsidTr="007C127C">
        <w:trPr>
          <w:del w:id="9108" w:author="Tran Huan" w:date="2018-11-25T21:59:00Z"/>
        </w:trPr>
        <w:tc>
          <w:tcPr>
            <w:tcW w:w="2425" w:type="dxa"/>
          </w:tcPr>
          <w:p w14:paraId="2C8F396A" w14:textId="52DB9529" w:rsidR="00730F28" w:rsidRPr="0041406B" w:rsidDel="00096943" w:rsidRDefault="00730F28">
            <w:pPr>
              <w:spacing w:line="276" w:lineRule="auto"/>
              <w:rPr>
                <w:del w:id="9109" w:author="Tran Huan" w:date="2018-11-25T21:59:00Z"/>
                <w:b/>
              </w:rPr>
            </w:pPr>
            <w:del w:id="9110" w:author="Tran Huan" w:date="2018-11-25T21:59:00Z">
              <w:r w:rsidRPr="0041406B" w:rsidDel="00096943">
                <w:rPr>
                  <w:b/>
                </w:rPr>
                <w:delText>Tiền điều kiện</w:delText>
              </w:r>
              <w:bookmarkStart w:id="9111" w:name="_Toc530658400"/>
              <w:bookmarkStart w:id="9112" w:name="_Toc530662124"/>
              <w:bookmarkStart w:id="9113" w:name="_Toc530662591"/>
              <w:bookmarkStart w:id="9114" w:name="_Toc531003521"/>
              <w:bookmarkStart w:id="9115" w:name="_Toc531005438"/>
              <w:bookmarkStart w:id="9116" w:name="_Toc531569638"/>
              <w:bookmarkStart w:id="9117" w:name="_Toc531573486"/>
              <w:bookmarkStart w:id="9118" w:name="_Toc531577227"/>
              <w:bookmarkStart w:id="9119" w:name="_Toc531580965"/>
              <w:bookmarkEnd w:id="9111"/>
              <w:bookmarkEnd w:id="9112"/>
              <w:bookmarkEnd w:id="9113"/>
              <w:bookmarkEnd w:id="9114"/>
              <w:bookmarkEnd w:id="9115"/>
              <w:bookmarkEnd w:id="9116"/>
              <w:bookmarkEnd w:id="9117"/>
              <w:bookmarkEnd w:id="9118"/>
              <w:bookmarkEnd w:id="9119"/>
            </w:del>
          </w:p>
        </w:tc>
        <w:tc>
          <w:tcPr>
            <w:tcW w:w="6686" w:type="dxa"/>
          </w:tcPr>
          <w:p w14:paraId="0D9A5A59" w14:textId="287C3768" w:rsidR="00730F28" w:rsidRPr="000245EB" w:rsidDel="00096943" w:rsidRDefault="003752F8">
            <w:pPr>
              <w:spacing w:line="276" w:lineRule="auto"/>
              <w:rPr>
                <w:del w:id="9120" w:author="Tran Huan" w:date="2018-11-25T21:59:00Z"/>
                <w:rPrChange w:id="9121" w:author="Tran Huan" w:date="2018-11-25T16:08:00Z">
                  <w:rPr>
                    <w:del w:id="9122" w:author="Tran Huan" w:date="2018-11-25T21:59:00Z"/>
                    <w:lang w:val="en-US"/>
                  </w:rPr>
                </w:rPrChange>
              </w:rPr>
            </w:pPr>
            <w:del w:id="9123" w:author="Tran Huan" w:date="2018-11-25T21:59:00Z">
              <w:r w:rsidRPr="000245EB" w:rsidDel="00096943">
                <w:rPr>
                  <w:rPrChange w:id="9124" w:author="Tran Huan" w:date="2018-11-25T16:08:00Z">
                    <w:rPr>
                      <w:lang w:val="en-US"/>
                    </w:rPr>
                  </w:rPrChange>
                </w:rPr>
                <w:delText xml:space="preserve">Truy cập được trang web quản lí và </w:delText>
              </w:r>
              <w:r w:rsidR="005E4157" w:rsidRPr="000245EB" w:rsidDel="00096943">
                <w:rPr>
                  <w:rPrChange w:id="9125" w:author="Tran Huan" w:date="2018-11-25T16:08:00Z">
                    <w:rPr>
                      <w:lang w:val="en-US"/>
                    </w:rPr>
                  </w:rPrChange>
                </w:rPr>
                <w:delText>đăng nhập</w:delText>
              </w:r>
              <w:r w:rsidRPr="000245EB" w:rsidDel="00096943">
                <w:rPr>
                  <w:rPrChange w:id="9126" w:author="Tran Huan" w:date="2018-11-25T16:08:00Z">
                    <w:rPr>
                      <w:lang w:val="en-US"/>
                    </w:rPr>
                  </w:rPrChange>
                </w:rPr>
                <w:delText xml:space="preserve"> thành công vào hệ thống.</w:delText>
              </w:r>
              <w:bookmarkStart w:id="9127" w:name="_Toc530658401"/>
              <w:bookmarkStart w:id="9128" w:name="_Toc530662125"/>
              <w:bookmarkStart w:id="9129" w:name="_Toc530662592"/>
              <w:bookmarkStart w:id="9130" w:name="_Toc531003522"/>
              <w:bookmarkStart w:id="9131" w:name="_Toc531005439"/>
              <w:bookmarkStart w:id="9132" w:name="_Toc531569639"/>
              <w:bookmarkStart w:id="9133" w:name="_Toc531573487"/>
              <w:bookmarkStart w:id="9134" w:name="_Toc531577228"/>
              <w:bookmarkStart w:id="9135" w:name="_Toc531580966"/>
              <w:bookmarkEnd w:id="9127"/>
              <w:bookmarkEnd w:id="9128"/>
              <w:bookmarkEnd w:id="9129"/>
              <w:bookmarkEnd w:id="9130"/>
              <w:bookmarkEnd w:id="9131"/>
              <w:bookmarkEnd w:id="9132"/>
              <w:bookmarkEnd w:id="9133"/>
              <w:bookmarkEnd w:id="9134"/>
              <w:bookmarkEnd w:id="9135"/>
            </w:del>
          </w:p>
        </w:tc>
        <w:bookmarkStart w:id="9136" w:name="_Toc530658402"/>
        <w:bookmarkStart w:id="9137" w:name="_Toc530662126"/>
        <w:bookmarkStart w:id="9138" w:name="_Toc530662593"/>
        <w:bookmarkStart w:id="9139" w:name="_Toc531003523"/>
        <w:bookmarkStart w:id="9140" w:name="_Toc531005440"/>
        <w:bookmarkStart w:id="9141" w:name="_Toc531569640"/>
        <w:bookmarkStart w:id="9142" w:name="_Toc531573488"/>
        <w:bookmarkStart w:id="9143" w:name="_Toc531577229"/>
        <w:bookmarkStart w:id="9144" w:name="_Toc531580967"/>
        <w:bookmarkEnd w:id="9136"/>
        <w:bookmarkEnd w:id="9137"/>
        <w:bookmarkEnd w:id="9138"/>
        <w:bookmarkEnd w:id="9139"/>
        <w:bookmarkEnd w:id="9140"/>
        <w:bookmarkEnd w:id="9141"/>
        <w:bookmarkEnd w:id="9142"/>
        <w:bookmarkEnd w:id="9143"/>
        <w:bookmarkEnd w:id="9144"/>
      </w:tr>
      <w:tr w:rsidR="005D16EE" w:rsidRPr="0041406B" w:rsidDel="00096943" w14:paraId="2DFACF7E" w14:textId="0EA5EDEA" w:rsidTr="007C127C">
        <w:trPr>
          <w:del w:id="9145" w:author="Tran Huan" w:date="2018-11-25T21:59:00Z"/>
        </w:trPr>
        <w:tc>
          <w:tcPr>
            <w:tcW w:w="2425" w:type="dxa"/>
          </w:tcPr>
          <w:p w14:paraId="19BC4452" w14:textId="068782FA" w:rsidR="00730F28" w:rsidRPr="0041406B" w:rsidDel="00096943" w:rsidRDefault="00730F28">
            <w:pPr>
              <w:spacing w:line="276" w:lineRule="auto"/>
              <w:rPr>
                <w:del w:id="9146" w:author="Tran Huan" w:date="2018-11-25T21:59:00Z"/>
                <w:b/>
              </w:rPr>
            </w:pPr>
            <w:del w:id="9147" w:author="Tran Huan" w:date="2018-11-25T21:59:00Z">
              <w:r w:rsidRPr="0041406B" w:rsidDel="00096943">
                <w:rPr>
                  <w:b/>
                </w:rPr>
                <w:delText>Cách xử lí</w:delText>
              </w:r>
              <w:bookmarkStart w:id="9148" w:name="_Toc530658403"/>
              <w:bookmarkStart w:id="9149" w:name="_Toc530662127"/>
              <w:bookmarkStart w:id="9150" w:name="_Toc530662594"/>
              <w:bookmarkStart w:id="9151" w:name="_Toc531003524"/>
              <w:bookmarkStart w:id="9152" w:name="_Toc531005441"/>
              <w:bookmarkStart w:id="9153" w:name="_Toc531569641"/>
              <w:bookmarkStart w:id="9154" w:name="_Toc531573489"/>
              <w:bookmarkStart w:id="9155" w:name="_Toc531577230"/>
              <w:bookmarkStart w:id="9156" w:name="_Toc531580968"/>
              <w:bookmarkEnd w:id="9148"/>
              <w:bookmarkEnd w:id="9149"/>
              <w:bookmarkEnd w:id="9150"/>
              <w:bookmarkEnd w:id="9151"/>
              <w:bookmarkEnd w:id="9152"/>
              <w:bookmarkEnd w:id="9153"/>
              <w:bookmarkEnd w:id="9154"/>
              <w:bookmarkEnd w:id="9155"/>
              <w:bookmarkEnd w:id="9156"/>
            </w:del>
          </w:p>
        </w:tc>
        <w:tc>
          <w:tcPr>
            <w:tcW w:w="6686" w:type="dxa"/>
          </w:tcPr>
          <w:p w14:paraId="7918F2FB" w14:textId="1F0231AA" w:rsidR="00730F28" w:rsidRPr="000245EB" w:rsidDel="00096943" w:rsidRDefault="003752F8">
            <w:pPr>
              <w:spacing w:line="276" w:lineRule="auto"/>
              <w:rPr>
                <w:del w:id="9157" w:author="Tran Huan" w:date="2018-11-25T21:59:00Z"/>
                <w:rPrChange w:id="9158" w:author="Tran Huan" w:date="2018-11-25T16:08:00Z">
                  <w:rPr>
                    <w:del w:id="9159" w:author="Tran Huan" w:date="2018-11-25T21:59:00Z"/>
                    <w:lang w:val="en-US"/>
                  </w:rPr>
                </w:rPrChange>
              </w:rPr>
            </w:pPr>
            <w:del w:id="9160" w:author="Tran Huan" w:date="2018-11-25T21:59:00Z">
              <w:r w:rsidRPr="000245EB" w:rsidDel="00096943">
                <w:rPr>
                  <w:rPrChange w:id="9161" w:author="Tran Huan" w:date="2018-11-25T16:08:00Z">
                    <w:rPr>
                      <w:lang w:val="en-US"/>
                    </w:rPr>
                  </w:rPrChange>
                </w:rPr>
                <w:delText>Bước 1: Click “</w:delText>
              </w:r>
              <w:r w:rsidRPr="000245EB" w:rsidDel="00096943">
                <w:rPr>
                  <w:i/>
                  <w:rPrChange w:id="9162" w:author="Tran Huan" w:date="2018-11-25T16:08:00Z">
                    <w:rPr>
                      <w:i/>
                      <w:lang w:val="en-US"/>
                    </w:rPr>
                  </w:rPrChange>
                </w:rPr>
                <w:delText>Quản lí đơn hàng</w:delText>
              </w:r>
              <w:r w:rsidRPr="000245EB" w:rsidDel="00096943">
                <w:rPr>
                  <w:rPrChange w:id="9163" w:author="Tran Huan" w:date="2018-11-25T16:08:00Z">
                    <w:rPr>
                      <w:lang w:val="en-US"/>
                    </w:rPr>
                  </w:rPrChange>
                </w:rPr>
                <w:delText xml:space="preserve">” ở bên thanh menu cạnh trái và chọn </w:delText>
              </w:r>
              <w:r w:rsidR="00F22FF3" w:rsidRPr="000245EB" w:rsidDel="00096943">
                <w:rPr>
                  <w:rPrChange w:id="9164" w:author="Tran Huan" w:date="2018-11-25T16:08:00Z">
                    <w:rPr>
                      <w:lang w:val="en-US"/>
                    </w:rPr>
                  </w:rPrChange>
                </w:rPr>
                <w:delText>trạng thái của đơn hàng. Danh mục co</w:delText>
              </w:r>
              <w:r w:rsidR="005D16EE" w:rsidRPr="000245EB" w:rsidDel="00096943">
                <w:rPr>
                  <w:rPrChange w:id="9165" w:author="Tran Huan" w:date="2018-11-25T16:08:00Z">
                    <w:rPr>
                      <w:lang w:val="en-US"/>
                    </w:rPr>
                  </w:rPrChange>
                </w:rPr>
                <w:delText>n của quản lí</w:delText>
              </w:r>
              <w:r w:rsidR="00F22FF3" w:rsidRPr="000245EB" w:rsidDel="00096943">
                <w:rPr>
                  <w:rPrChange w:id="9166" w:author="Tran Huan" w:date="2018-11-25T16:08:00Z">
                    <w:rPr>
                      <w:lang w:val="en-US"/>
                    </w:rPr>
                  </w:rPrChange>
                </w:rPr>
                <w:delText xml:space="preserve"> đơn hàng được hiển thị như sau:</w:delText>
              </w:r>
              <w:bookmarkStart w:id="9167" w:name="_Toc530658404"/>
              <w:bookmarkStart w:id="9168" w:name="_Toc530662128"/>
              <w:bookmarkStart w:id="9169" w:name="_Toc530662595"/>
              <w:bookmarkStart w:id="9170" w:name="_Toc531003525"/>
              <w:bookmarkStart w:id="9171" w:name="_Toc531005442"/>
              <w:bookmarkStart w:id="9172" w:name="_Toc531569642"/>
              <w:bookmarkStart w:id="9173" w:name="_Toc531573490"/>
              <w:bookmarkStart w:id="9174" w:name="_Toc531577231"/>
              <w:bookmarkStart w:id="9175" w:name="_Toc531580969"/>
              <w:bookmarkEnd w:id="9167"/>
              <w:bookmarkEnd w:id="9168"/>
              <w:bookmarkEnd w:id="9169"/>
              <w:bookmarkEnd w:id="9170"/>
              <w:bookmarkEnd w:id="9171"/>
              <w:bookmarkEnd w:id="9172"/>
              <w:bookmarkEnd w:id="9173"/>
              <w:bookmarkEnd w:id="9174"/>
              <w:bookmarkEnd w:id="9175"/>
            </w:del>
          </w:p>
          <w:p w14:paraId="6088B676" w14:textId="4E6048E9" w:rsidR="00F22FF3" w:rsidRPr="000245EB" w:rsidDel="00096943" w:rsidRDefault="00F22FF3">
            <w:pPr>
              <w:pStyle w:val="ListParagraph"/>
              <w:numPr>
                <w:ilvl w:val="0"/>
                <w:numId w:val="29"/>
              </w:numPr>
              <w:spacing w:line="276" w:lineRule="auto"/>
              <w:rPr>
                <w:del w:id="9176" w:author="Tran Huan" w:date="2018-11-25T21:59:00Z"/>
                <w:rPrChange w:id="9177" w:author="Tran Huan" w:date="2018-11-25T16:08:00Z">
                  <w:rPr>
                    <w:del w:id="9178" w:author="Tran Huan" w:date="2018-11-25T21:59:00Z"/>
                    <w:lang w:val="en-US"/>
                  </w:rPr>
                </w:rPrChange>
              </w:rPr>
            </w:pPr>
            <w:del w:id="9179" w:author="Tran Huan" w:date="2018-11-25T21:59:00Z">
              <w:r w:rsidRPr="000245EB" w:rsidDel="00096943">
                <w:rPr>
                  <w:i/>
                  <w:rPrChange w:id="9180" w:author="Tran Huan" w:date="2018-11-25T16:08:00Z">
                    <w:rPr>
                      <w:i/>
                      <w:lang w:val="en-US"/>
                    </w:rPr>
                  </w:rPrChange>
                </w:rPr>
                <w:delText>Nhân viên quản lí đơn hàng</w:delText>
              </w:r>
              <w:r w:rsidRPr="000245EB" w:rsidDel="00096943">
                <w:rPr>
                  <w:rPrChange w:id="9181" w:author="Tran Huan" w:date="2018-11-25T16:08:00Z">
                    <w:rPr>
                      <w:lang w:val="en-US"/>
                    </w:rPr>
                  </w:rPrChange>
                </w:rPr>
                <w:delText xml:space="preserve">: Đang chờ, </w:delText>
              </w:r>
              <w:r w:rsidR="00A65AD7" w:rsidRPr="000245EB" w:rsidDel="00096943">
                <w:rPr>
                  <w:rPrChange w:id="9182" w:author="Tran Huan" w:date="2018-11-25T16:08:00Z">
                    <w:rPr>
                      <w:lang w:val="en-US"/>
                    </w:rPr>
                  </w:rPrChange>
                </w:rPr>
                <w:delText xml:space="preserve">đang chờ xử lí, </w:delText>
              </w:r>
              <w:r w:rsidRPr="000245EB" w:rsidDel="00096943">
                <w:rPr>
                  <w:rPrChange w:id="9183" w:author="Tran Huan" w:date="2018-11-25T16:08:00Z">
                    <w:rPr>
                      <w:lang w:val="en-US"/>
                    </w:rPr>
                  </w:rPrChange>
                </w:rPr>
                <w:delText xml:space="preserve">đang xử lí, đã xử lí hoàn tất, </w:delText>
              </w:r>
              <w:r w:rsidR="00FF18BA" w:rsidRPr="000245EB" w:rsidDel="00096943">
                <w:rPr>
                  <w:rPrChange w:id="9184" w:author="Tran Huan" w:date="2018-11-25T16:08:00Z">
                    <w:rPr>
                      <w:lang w:val="en-US"/>
                    </w:rPr>
                  </w:rPrChange>
                </w:rPr>
                <w:delText xml:space="preserve">thành công, </w:delText>
              </w:r>
              <w:r w:rsidRPr="000245EB" w:rsidDel="00096943">
                <w:rPr>
                  <w:rPrChange w:id="9185" w:author="Tran Huan" w:date="2018-11-25T16:08:00Z">
                    <w:rPr>
                      <w:lang w:val="en-US"/>
                    </w:rPr>
                  </w:rPrChange>
                </w:rPr>
                <w:delText>đơn hàng bị hủy</w:delText>
              </w:r>
              <w:bookmarkStart w:id="9186" w:name="_Toc530658405"/>
              <w:bookmarkStart w:id="9187" w:name="_Toc530662129"/>
              <w:bookmarkStart w:id="9188" w:name="_Toc530662596"/>
              <w:bookmarkStart w:id="9189" w:name="_Toc531003526"/>
              <w:bookmarkStart w:id="9190" w:name="_Toc531005443"/>
              <w:bookmarkStart w:id="9191" w:name="_Toc531569643"/>
              <w:bookmarkStart w:id="9192" w:name="_Toc531573491"/>
              <w:bookmarkStart w:id="9193" w:name="_Toc531577232"/>
              <w:bookmarkStart w:id="9194" w:name="_Toc531580970"/>
              <w:bookmarkEnd w:id="9186"/>
              <w:bookmarkEnd w:id="9187"/>
              <w:bookmarkEnd w:id="9188"/>
              <w:bookmarkEnd w:id="9189"/>
              <w:bookmarkEnd w:id="9190"/>
              <w:bookmarkEnd w:id="9191"/>
              <w:bookmarkEnd w:id="9192"/>
              <w:bookmarkEnd w:id="9193"/>
              <w:bookmarkEnd w:id="9194"/>
            </w:del>
          </w:p>
          <w:p w14:paraId="08851568" w14:textId="1170CB91" w:rsidR="00F22FF3" w:rsidRPr="000245EB" w:rsidDel="00096943" w:rsidRDefault="00F22FF3">
            <w:pPr>
              <w:pStyle w:val="ListParagraph"/>
              <w:numPr>
                <w:ilvl w:val="0"/>
                <w:numId w:val="29"/>
              </w:numPr>
              <w:spacing w:line="276" w:lineRule="auto"/>
              <w:rPr>
                <w:del w:id="9195" w:author="Tran Huan" w:date="2018-11-25T21:59:00Z"/>
                <w:i/>
                <w:rPrChange w:id="9196" w:author="Tran Huan" w:date="2018-11-25T16:08:00Z">
                  <w:rPr>
                    <w:del w:id="9197" w:author="Tran Huan" w:date="2018-11-25T21:59:00Z"/>
                    <w:i/>
                    <w:lang w:val="en-US"/>
                  </w:rPr>
                </w:rPrChange>
              </w:rPr>
            </w:pPr>
            <w:del w:id="9198" w:author="Tran Huan" w:date="2018-11-25T21:59:00Z">
              <w:r w:rsidRPr="000245EB" w:rsidDel="00096943">
                <w:rPr>
                  <w:i/>
                  <w:rPrChange w:id="9199" w:author="Tran Huan" w:date="2018-11-25T16:08:00Z">
                    <w:rPr>
                      <w:i/>
                      <w:lang w:val="en-US"/>
                    </w:rPr>
                  </w:rPrChange>
                </w:rPr>
                <w:delText>Nhân viên xử lí đơn hàng:</w:delText>
              </w:r>
              <w:r w:rsidRPr="000245EB" w:rsidDel="00096943">
                <w:rPr>
                  <w:rPrChange w:id="9200" w:author="Tran Huan" w:date="2018-11-25T16:08:00Z">
                    <w:rPr>
                      <w:lang w:val="en-US"/>
                    </w:rPr>
                  </w:rPrChange>
                </w:rPr>
                <w:delText xml:space="preserve"> Đang xử lí, đã xử lí hoàn tất.</w:delText>
              </w:r>
              <w:bookmarkStart w:id="9201" w:name="_Toc530658406"/>
              <w:bookmarkStart w:id="9202" w:name="_Toc530662130"/>
              <w:bookmarkStart w:id="9203" w:name="_Toc530662597"/>
              <w:bookmarkStart w:id="9204" w:name="_Toc531003527"/>
              <w:bookmarkStart w:id="9205" w:name="_Toc531005444"/>
              <w:bookmarkStart w:id="9206" w:name="_Toc531569644"/>
              <w:bookmarkStart w:id="9207" w:name="_Toc531573492"/>
              <w:bookmarkStart w:id="9208" w:name="_Toc531577233"/>
              <w:bookmarkStart w:id="9209" w:name="_Toc531580971"/>
              <w:bookmarkEnd w:id="9201"/>
              <w:bookmarkEnd w:id="9202"/>
              <w:bookmarkEnd w:id="9203"/>
              <w:bookmarkEnd w:id="9204"/>
              <w:bookmarkEnd w:id="9205"/>
              <w:bookmarkEnd w:id="9206"/>
              <w:bookmarkEnd w:id="9207"/>
              <w:bookmarkEnd w:id="9208"/>
              <w:bookmarkEnd w:id="9209"/>
            </w:del>
          </w:p>
          <w:p w14:paraId="77E05192" w14:textId="0362B6DD" w:rsidR="00F22FF3" w:rsidRPr="000245EB" w:rsidDel="00096943" w:rsidRDefault="00F22FF3">
            <w:pPr>
              <w:spacing w:line="276" w:lineRule="auto"/>
              <w:rPr>
                <w:del w:id="9210" w:author="Tran Huan" w:date="2018-11-25T21:59:00Z"/>
                <w:rPrChange w:id="9211" w:author="Tran Huan" w:date="2018-11-25T16:08:00Z">
                  <w:rPr>
                    <w:del w:id="9212" w:author="Tran Huan" w:date="2018-11-25T21:59:00Z"/>
                    <w:lang w:val="en-US"/>
                  </w:rPr>
                </w:rPrChange>
              </w:rPr>
            </w:pPr>
            <w:del w:id="9213" w:author="Tran Huan" w:date="2018-11-25T21:59:00Z">
              <w:r w:rsidRPr="000245EB" w:rsidDel="00096943">
                <w:rPr>
                  <w:rPrChange w:id="9214" w:author="Tran Huan" w:date="2018-11-25T16:08:00Z">
                    <w:rPr>
                      <w:lang w:val="en-US"/>
                    </w:rPr>
                  </w:rPrChange>
                </w:rPr>
                <w:delText>Bước 2: Danh sách đơn hàng được hiển thị theo dạng bảng. Ở đây người dùng có thể tìm kiếm đơn hàng dựa trên các tiêu chí là các cột của bảng.</w:delText>
              </w:r>
              <w:bookmarkStart w:id="9215" w:name="_Toc530658407"/>
              <w:bookmarkStart w:id="9216" w:name="_Toc530662131"/>
              <w:bookmarkStart w:id="9217" w:name="_Toc530662598"/>
              <w:bookmarkStart w:id="9218" w:name="_Toc531003528"/>
              <w:bookmarkStart w:id="9219" w:name="_Toc531005445"/>
              <w:bookmarkStart w:id="9220" w:name="_Toc531569645"/>
              <w:bookmarkStart w:id="9221" w:name="_Toc531573493"/>
              <w:bookmarkStart w:id="9222" w:name="_Toc531577234"/>
              <w:bookmarkStart w:id="9223" w:name="_Toc531580972"/>
              <w:bookmarkEnd w:id="9215"/>
              <w:bookmarkEnd w:id="9216"/>
              <w:bookmarkEnd w:id="9217"/>
              <w:bookmarkEnd w:id="9218"/>
              <w:bookmarkEnd w:id="9219"/>
              <w:bookmarkEnd w:id="9220"/>
              <w:bookmarkEnd w:id="9221"/>
              <w:bookmarkEnd w:id="9222"/>
              <w:bookmarkEnd w:id="9223"/>
            </w:del>
          </w:p>
          <w:p w14:paraId="2FACF2B8" w14:textId="66D4A5EA" w:rsidR="00F22FF3" w:rsidRPr="000245EB" w:rsidDel="00096943" w:rsidRDefault="00F22FF3">
            <w:pPr>
              <w:spacing w:line="276" w:lineRule="auto"/>
              <w:rPr>
                <w:del w:id="9224" w:author="Tran Huan" w:date="2018-11-25T21:59:00Z"/>
                <w:rPrChange w:id="9225" w:author="Tran Huan" w:date="2018-11-25T16:08:00Z">
                  <w:rPr>
                    <w:del w:id="9226" w:author="Tran Huan" w:date="2018-11-25T21:59:00Z"/>
                    <w:lang w:val="en-US"/>
                  </w:rPr>
                </w:rPrChange>
              </w:rPr>
            </w:pPr>
            <w:del w:id="9227" w:author="Tran Huan" w:date="2018-11-25T21:59:00Z">
              <w:r w:rsidRPr="000245EB" w:rsidDel="00096943">
                <w:rPr>
                  <w:rPrChange w:id="9228" w:author="Tran Huan" w:date="2018-11-25T16:08:00Z">
                    <w:rPr>
                      <w:lang w:val="en-US"/>
                    </w:rPr>
                  </w:rPrChange>
                </w:rPr>
                <w:delText xml:space="preserve">Bước 3: Khi người dùng </w:delText>
              </w:r>
              <w:r w:rsidR="00A06DD8" w:rsidRPr="000245EB" w:rsidDel="00096943">
                <w:rPr>
                  <w:rPrChange w:id="9229" w:author="Tran Huan" w:date="2018-11-25T16:08:00Z">
                    <w:rPr>
                      <w:lang w:val="en-US"/>
                    </w:rPr>
                  </w:rPrChange>
                </w:rPr>
                <w:delText>nhấn</w:delText>
              </w:r>
              <w:r w:rsidRPr="000245EB" w:rsidDel="00096943">
                <w:rPr>
                  <w:rPrChange w:id="9230" w:author="Tran Huan" w:date="2018-11-25T16:08:00Z">
                    <w:rPr>
                      <w:lang w:val="en-US"/>
                    </w:rPr>
                  </w:rPrChange>
                </w:rPr>
                <w:delText xml:space="preserve">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delText>
              </w:r>
              <w:bookmarkStart w:id="9231" w:name="_Toc530658408"/>
              <w:bookmarkStart w:id="9232" w:name="_Toc530662132"/>
              <w:bookmarkStart w:id="9233" w:name="_Toc530662599"/>
              <w:bookmarkStart w:id="9234" w:name="_Toc531003529"/>
              <w:bookmarkStart w:id="9235" w:name="_Toc531005446"/>
              <w:bookmarkStart w:id="9236" w:name="_Toc531569646"/>
              <w:bookmarkStart w:id="9237" w:name="_Toc531573494"/>
              <w:bookmarkStart w:id="9238" w:name="_Toc531577235"/>
              <w:bookmarkStart w:id="9239" w:name="_Toc531580973"/>
              <w:bookmarkEnd w:id="9231"/>
              <w:bookmarkEnd w:id="9232"/>
              <w:bookmarkEnd w:id="9233"/>
              <w:bookmarkEnd w:id="9234"/>
              <w:bookmarkEnd w:id="9235"/>
              <w:bookmarkEnd w:id="9236"/>
              <w:bookmarkEnd w:id="9237"/>
              <w:bookmarkEnd w:id="9238"/>
              <w:bookmarkEnd w:id="9239"/>
            </w:del>
          </w:p>
          <w:p w14:paraId="02D2DBDA" w14:textId="71E0EB39" w:rsidR="00F22FF3" w:rsidRPr="000245EB" w:rsidDel="00096943" w:rsidRDefault="00F22FF3">
            <w:pPr>
              <w:pStyle w:val="ListParagraph"/>
              <w:numPr>
                <w:ilvl w:val="0"/>
                <w:numId w:val="30"/>
              </w:numPr>
              <w:spacing w:line="276" w:lineRule="auto"/>
              <w:rPr>
                <w:del w:id="9240" w:author="Tran Huan" w:date="2018-11-25T21:59:00Z"/>
                <w:rPrChange w:id="9241" w:author="Tran Huan" w:date="2018-11-25T16:08:00Z">
                  <w:rPr>
                    <w:del w:id="9242" w:author="Tran Huan" w:date="2018-11-25T21:59:00Z"/>
                    <w:lang w:val="en-US"/>
                  </w:rPr>
                </w:rPrChange>
              </w:rPr>
            </w:pPr>
            <w:del w:id="9243" w:author="Tran Huan" w:date="2018-11-25T21:59:00Z">
              <w:r w:rsidRPr="000245EB" w:rsidDel="00096943">
                <w:rPr>
                  <w:rPrChange w:id="9244" w:author="Tran Huan" w:date="2018-11-25T16:08:00Z">
                    <w:rPr>
                      <w:lang w:val="en-US"/>
                    </w:rPr>
                  </w:rPrChange>
                </w:rPr>
                <w:delText>Trạng thái “</w:delText>
              </w:r>
              <w:r w:rsidRPr="000245EB" w:rsidDel="00096943">
                <w:rPr>
                  <w:i/>
                  <w:rPrChange w:id="9245" w:author="Tran Huan" w:date="2018-11-25T16:08:00Z">
                    <w:rPr>
                      <w:i/>
                      <w:lang w:val="en-US"/>
                    </w:rPr>
                  </w:rPrChange>
                </w:rPr>
                <w:delText>đang chờ</w:delText>
              </w:r>
              <w:r w:rsidRPr="000245EB" w:rsidDel="00096943">
                <w:rPr>
                  <w:rPrChange w:id="9246" w:author="Tran Huan" w:date="2018-11-25T16:08:00Z">
                    <w:rPr>
                      <w:lang w:val="en-US"/>
                    </w:rPr>
                  </w:rPrChange>
                </w:rPr>
                <w:delText xml:space="preserve">”: Nhân viên quản lí đơn hàng thực hiện chức năng chấp nhận, hủy đơn hàng. Nếu người dùng </w:delText>
              </w:r>
              <w:r w:rsidR="00A06DD8" w:rsidRPr="000245EB" w:rsidDel="00096943">
                <w:rPr>
                  <w:rPrChange w:id="9247" w:author="Tran Huan" w:date="2018-11-25T16:08:00Z">
                    <w:rPr>
                      <w:lang w:val="en-US"/>
                    </w:rPr>
                  </w:rPrChange>
                </w:rPr>
                <w:delText>nhấn</w:delText>
              </w:r>
              <w:r w:rsidRPr="000245EB" w:rsidDel="00096943">
                <w:rPr>
                  <w:rPrChange w:id="9248" w:author="Tran Huan" w:date="2018-11-25T16:08:00Z">
                    <w:rPr>
                      <w:lang w:val="en-US"/>
                    </w:rPr>
                  </w:rPrChange>
                </w:rPr>
                <w:delText xml:space="preserve"> “</w:delText>
              </w:r>
              <w:r w:rsidRPr="000245EB" w:rsidDel="00096943">
                <w:rPr>
                  <w:i/>
                  <w:rPrChange w:id="9249" w:author="Tran Huan" w:date="2018-11-25T16:08:00Z">
                    <w:rPr>
                      <w:i/>
                      <w:lang w:val="en-US"/>
                    </w:rPr>
                  </w:rPrChange>
                </w:rPr>
                <w:delText>chấp nhận</w:delText>
              </w:r>
              <w:r w:rsidRPr="000245EB" w:rsidDel="00096943">
                <w:rPr>
                  <w:rPrChange w:id="9250" w:author="Tran Huan" w:date="2018-11-25T16:08:00Z">
                    <w:rPr>
                      <w:lang w:val="en-US"/>
                    </w:rPr>
                  </w:rPrChange>
                </w:rPr>
                <w:delText>” trạng thái đơn s</w:delText>
              </w:r>
              <w:r w:rsidR="005D16EE" w:rsidRPr="000245EB" w:rsidDel="00096943">
                <w:rPr>
                  <w:rPrChange w:id="9251" w:author="Tran Huan" w:date="2018-11-25T16:08:00Z">
                    <w:rPr>
                      <w:lang w:val="en-US"/>
                    </w:rPr>
                  </w:rPrChange>
                </w:rPr>
                <w:delText>ẽ chuyển thành “</w:delText>
              </w:r>
              <w:r w:rsidR="005D16EE" w:rsidRPr="000245EB" w:rsidDel="00096943">
                <w:rPr>
                  <w:i/>
                  <w:rPrChange w:id="9252" w:author="Tran Huan" w:date="2018-11-25T16:08:00Z">
                    <w:rPr>
                      <w:i/>
                      <w:lang w:val="en-US"/>
                    </w:rPr>
                  </w:rPrChange>
                </w:rPr>
                <w:delText>đã chấp nhận</w:delText>
              </w:r>
              <w:r w:rsidR="005D16EE" w:rsidRPr="000245EB" w:rsidDel="00096943">
                <w:rPr>
                  <w:rPrChange w:id="9253" w:author="Tran Huan" w:date="2018-11-25T16:08:00Z">
                    <w:rPr>
                      <w:lang w:val="en-US"/>
                    </w:rPr>
                  </w:rPrChange>
                </w:rPr>
                <w:delText>” và tự động sinh ra một biên nhận tương ứng với đơn hàng ở trạng thái “</w:delText>
              </w:r>
              <w:r w:rsidR="005D16EE" w:rsidRPr="000245EB" w:rsidDel="00096943">
                <w:rPr>
                  <w:i/>
                  <w:rPrChange w:id="9254" w:author="Tran Huan" w:date="2018-11-25T16:08:00Z">
                    <w:rPr>
                      <w:i/>
                      <w:lang w:val="en-US"/>
                    </w:rPr>
                  </w:rPrChange>
                </w:rPr>
                <w:delText xml:space="preserve">đang chờ </w:delText>
              </w:r>
              <w:r w:rsidR="00C23007" w:rsidRPr="000245EB" w:rsidDel="00096943">
                <w:rPr>
                  <w:i/>
                  <w:rPrChange w:id="9255" w:author="Tran Huan" w:date="2018-11-25T16:08:00Z">
                    <w:rPr>
                      <w:i/>
                      <w:lang w:val="en-US"/>
                    </w:rPr>
                  </w:rPrChange>
                </w:rPr>
                <w:delText>nhận</w:delText>
              </w:r>
              <w:r w:rsidR="005D16EE" w:rsidRPr="000245EB" w:rsidDel="00096943">
                <w:rPr>
                  <w:i/>
                  <w:rPrChange w:id="9256" w:author="Tran Huan" w:date="2018-11-25T16:08:00Z">
                    <w:rPr>
                      <w:i/>
                      <w:lang w:val="en-US"/>
                    </w:rPr>
                  </w:rPrChange>
                </w:rPr>
                <w:delText xml:space="preserve"> đồ</w:delText>
              </w:r>
              <w:r w:rsidR="005D16EE" w:rsidRPr="000245EB" w:rsidDel="00096943">
                <w:rPr>
                  <w:rPrChange w:id="9257" w:author="Tran Huan" w:date="2018-11-25T16:08:00Z">
                    <w:rPr>
                      <w:lang w:val="en-US"/>
                    </w:rPr>
                  </w:rPrChange>
                </w:rPr>
                <w:delText xml:space="preserve">”. Nếu người dùng </w:delText>
              </w:r>
              <w:r w:rsidR="00A06DD8" w:rsidRPr="000245EB" w:rsidDel="00096943">
                <w:rPr>
                  <w:rPrChange w:id="9258" w:author="Tran Huan" w:date="2018-11-25T16:08:00Z">
                    <w:rPr>
                      <w:lang w:val="en-US"/>
                    </w:rPr>
                  </w:rPrChange>
                </w:rPr>
                <w:delText>nhấn</w:delText>
              </w:r>
              <w:r w:rsidR="005D16EE" w:rsidRPr="000245EB" w:rsidDel="00096943">
                <w:rPr>
                  <w:rPrChange w:id="9259" w:author="Tran Huan" w:date="2018-11-25T16:08:00Z">
                    <w:rPr>
                      <w:lang w:val="en-US"/>
                    </w:rPr>
                  </w:rPrChange>
                </w:rPr>
                <w:delText xml:space="preserve"> “</w:delText>
              </w:r>
              <w:r w:rsidR="005D16EE" w:rsidRPr="000245EB" w:rsidDel="00096943">
                <w:rPr>
                  <w:i/>
                  <w:rPrChange w:id="9260" w:author="Tran Huan" w:date="2018-11-25T16:08:00Z">
                    <w:rPr>
                      <w:i/>
                      <w:lang w:val="en-US"/>
                    </w:rPr>
                  </w:rPrChange>
                </w:rPr>
                <w:delText>hủy đơn</w:delText>
              </w:r>
              <w:r w:rsidR="005D16EE" w:rsidRPr="000245EB" w:rsidDel="00096943">
                <w:rPr>
                  <w:rPrChange w:id="9261" w:author="Tran Huan" w:date="2018-11-25T16:08:00Z">
                    <w:rPr>
                      <w:lang w:val="en-US"/>
                    </w:rPr>
                  </w:rPrChange>
                </w:rPr>
                <w:delText>”, đơn hàng sẽ chuyển trạng thái thành “</w:delText>
              </w:r>
              <w:r w:rsidR="005D16EE" w:rsidRPr="000245EB" w:rsidDel="00096943">
                <w:rPr>
                  <w:i/>
                  <w:rPrChange w:id="9262" w:author="Tran Huan" w:date="2018-11-25T16:08:00Z">
                    <w:rPr>
                      <w:i/>
                      <w:lang w:val="en-US"/>
                    </w:rPr>
                  </w:rPrChange>
                </w:rPr>
                <w:delText>đã hủy</w:delText>
              </w:r>
              <w:r w:rsidR="005D16EE" w:rsidRPr="000245EB" w:rsidDel="00096943">
                <w:rPr>
                  <w:rPrChange w:id="9263" w:author="Tran Huan" w:date="2018-11-25T16:08:00Z">
                    <w:rPr>
                      <w:lang w:val="en-US"/>
                    </w:rPr>
                  </w:rPrChange>
                </w:rPr>
                <w:delText>”.</w:delText>
              </w:r>
              <w:bookmarkStart w:id="9264" w:name="_Toc530658409"/>
              <w:bookmarkStart w:id="9265" w:name="_Toc530662133"/>
              <w:bookmarkStart w:id="9266" w:name="_Toc530662600"/>
              <w:bookmarkStart w:id="9267" w:name="_Toc531003530"/>
              <w:bookmarkStart w:id="9268" w:name="_Toc531005447"/>
              <w:bookmarkStart w:id="9269" w:name="_Toc531569647"/>
              <w:bookmarkStart w:id="9270" w:name="_Toc531573495"/>
              <w:bookmarkStart w:id="9271" w:name="_Toc531577236"/>
              <w:bookmarkStart w:id="9272" w:name="_Toc531580974"/>
              <w:bookmarkEnd w:id="9264"/>
              <w:bookmarkEnd w:id="9265"/>
              <w:bookmarkEnd w:id="9266"/>
              <w:bookmarkEnd w:id="9267"/>
              <w:bookmarkEnd w:id="9268"/>
              <w:bookmarkEnd w:id="9269"/>
              <w:bookmarkEnd w:id="9270"/>
              <w:bookmarkEnd w:id="9271"/>
              <w:bookmarkEnd w:id="9272"/>
            </w:del>
          </w:p>
          <w:p w14:paraId="202AA9EF" w14:textId="6D2AA2A8" w:rsidR="005D16EE" w:rsidRPr="000245EB" w:rsidDel="00096943" w:rsidRDefault="009F6598">
            <w:pPr>
              <w:pStyle w:val="ListParagraph"/>
              <w:numPr>
                <w:ilvl w:val="0"/>
                <w:numId w:val="30"/>
              </w:numPr>
              <w:spacing w:line="276" w:lineRule="auto"/>
              <w:rPr>
                <w:del w:id="9273" w:author="Tran Huan" w:date="2018-11-25T21:59:00Z"/>
                <w:rPrChange w:id="9274" w:author="Tran Huan" w:date="2018-11-25T16:08:00Z">
                  <w:rPr>
                    <w:del w:id="9275" w:author="Tran Huan" w:date="2018-11-25T21:59:00Z"/>
                    <w:lang w:val="en-US"/>
                  </w:rPr>
                </w:rPrChange>
              </w:rPr>
            </w:pPr>
            <w:del w:id="9276" w:author="Tran Huan" w:date="2018-11-25T21:59:00Z">
              <w:r w:rsidRPr="000245EB" w:rsidDel="00096943">
                <w:rPr>
                  <w:rPrChange w:id="9277" w:author="Tran Huan" w:date="2018-11-25T16:08:00Z">
                    <w:rPr>
                      <w:lang w:val="en-US"/>
                    </w:rPr>
                  </w:rPrChange>
                </w:rPr>
                <w:delText>Trạng thái “</w:delText>
              </w:r>
              <w:r w:rsidR="00A65AD7" w:rsidRPr="000245EB" w:rsidDel="00096943">
                <w:rPr>
                  <w:i/>
                  <w:rPrChange w:id="9278" w:author="Tran Huan" w:date="2018-11-25T16:08:00Z">
                    <w:rPr>
                      <w:i/>
                      <w:lang w:val="en-US"/>
                    </w:rPr>
                  </w:rPrChange>
                </w:rPr>
                <w:delText>đang chờ xử lí</w:delText>
              </w:r>
              <w:r w:rsidRPr="000245EB" w:rsidDel="00096943">
                <w:rPr>
                  <w:rPrChange w:id="9279" w:author="Tran Huan" w:date="2018-11-25T16:08:00Z">
                    <w:rPr>
                      <w:lang w:val="en-US"/>
                    </w:rPr>
                  </w:rPrChange>
                </w:rPr>
                <w:delText>”</w:delText>
              </w:r>
              <w:r w:rsidR="00A65AD7" w:rsidRPr="000245EB" w:rsidDel="00096943">
                <w:rPr>
                  <w:rPrChange w:id="9280" w:author="Tran Huan" w:date="2018-11-25T16:08:00Z">
                    <w:rPr>
                      <w:lang w:val="en-US"/>
                    </w:rPr>
                  </w:rPrChange>
                </w:rPr>
                <w:delText xml:space="preserve">: Khi nhân viên xử lí đơn hàng </w:delText>
              </w:r>
              <w:r w:rsidR="00A06DD8" w:rsidRPr="000245EB" w:rsidDel="00096943">
                <w:rPr>
                  <w:rPrChange w:id="9281" w:author="Tran Huan" w:date="2018-11-25T16:08:00Z">
                    <w:rPr>
                      <w:lang w:val="en-US"/>
                    </w:rPr>
                  </w:rPrChange>
                </w:rPr>
                <w:delText>nhấn</w:delText>
              </w:r>
              <w:r w:rsidR="00A65AD7" w:rsidRPr="000245EB" w:rsidDel="00096943">
                <w:rPr>
                  <w:rPrChange w:id="9282" w:author="Tran Huan" w:date="2018-11-25T16:08:00Z">
                    <w:rPr>
                      <w:lang w:val="en-US"/>
                    </w:rPr>
                  </w:rPrChange>
                </w:rPr>
                <w:delText xml:space="preserve"> lên nút xử lí. Trạng thái đơn hàng chuyển thành </w:delText>
              </w:r>
              <w:r w:rsidR="00A65AD7" w:rsidRPr="000245EB" w:rsidDel="00096943">
                <w:rPr>
                  <w:i/>
                  <w:rPrChange w:id="9283" w:author="Tran Huan" w:date="2018-11-25T16:08:00Z">
                    <w:rPr>
                      <w:i/>
                      <w:lang w:val="en-US"/>
                    </w:rPr>
                  </w:rPrChange>
                </w:rPr>
                <w:delText>“đang xử lí</w:delText>
              </w:r>
              <w:r w:rsidR="00A65AD7" w:rsidRPr="000245EB" w:rsidDel="00096943">
                <w:rPr>
                  <w:rPrChange w:id="9284" w:author="Tran Huan" w:date="2018-11-25T16:08:00Z">
                    <w:rPr>
                      <w:lang w:val="en-US"/>
                    </w:rPr>
                  </w:rPrChange>
                </w:rPr>
                <w:delText>” và người dùng được gán thành người thực hiện đơn hàng đó.</w:delText>
              </w:r>
              <w:bookmarkStart w:id="9285" w:name="_Toc530658410"/>
              <w:bookmarkStart w:id="9286" w:name="_Toc530662134"/>
              <w:bookmarkStart w:id="9287" w:name="_Toc530662601"/>
              <w:bookmarkStart w:id="9288" w:name="_Toc531003531"/>
              <w:bookmarkStart w:id="9289" w:name="_Toc531005448"/>
              <w:bookmarkStart w:id="9290" w:name="_Toc531569648"/>
              <w:bookmarkStart w:id="9291" w:name="_Toc531573496"/>
              <w:bookmarkStart w:id="9292" w:name="_Toc531577237"/>
              <w:bookmarkStart w:id="9293" w:name="_Toc531580975"/>
              <w:bookmarkEnd w:id="9285"/>
              <w:bookmarkEnd w:id="9286"/>
              <w:bookmarkEnd w:id="9287"/>
              <w:bookmarkEnd w:id="9288"/>
              <w:bookmarkEnd w:id="9289"/>
              <w:bookmarkEnd w:id="9290"/>
              <w:bookmarkEnd w:id="9291"/>
              <w:bookmarkEnd w:id="9292"/>
              <w:bookmarkEnd w:id="9293"/>
            </w:del>
          </w:p>
          <w:p w14:paraId="043505DE" w14:textId="2E287653" w:rsidR="005B249F" w:rsidRPr="000245EB" w:rsidDel="00096943" w:rsidRDefault="00A65AD7">
            <w:pPr>
              <w:pStyle w:val="ListParagraph"/>
              <w:numPr>
                <w:ilvl w:val="0"/>
                <w:numId w:val="30"/>
              </w:numPr>
              <w:spacing w:line="276" w:lineRule="auto"/>
              <w:rPr>
                <w:del w:id="9294" w:author="Tran Huan" w:date="2018-11-25T21:59:00Z"/>
                <w:rPrChange w:id="9295" w:author="Tran Huan" w:date="2018-11-25T16:08:00Z">
                  <w:rPr>
                    <w:del w:id="9296" w:author="Tran Huan" w:date="2018-11-25T21:59:00Z"/>
                    <w:lang w:val="en-US"/>
                  </w:rPr>
                </w:rPrChange>
              </w:rPr>
            </w:pPr>
            <w:del w:id="9297" w:author="Tran Huan" w:date="2018-11-25T21:59:00Z">
              <w:r w:rsidRPr="000245EB" w:rsidDel="00096943">
                <w:rPr>
                  <w:rPrChange w:id="9298" w:author="Tran Huan" w:date="2018-11-25T16:08:00Z">
                    <w:rPr>
                      <w:lang w:val="en-US"/>
                    </w:rPr>
                  </w:rPrChange>
                </w:rPr>
                <w:delText xml:space="preserve">Trạng thái </w:delText>
              </w:r>
              <w:r w:rsidRPr="000245EB" w:rsidDel="00096943">
                <w:rPr>
                  <w:i/>
                  <w:rPrChange w:id="9299" w:author="Tran Huan" w:date="2018-11-25T16:08:00Z">
                    <w:rPr>
                      <w:i/>
                      <w:lang w:val="en-US"/>
                    </w:rPr>
                  </w:rPrChange>
                </w:rPr>
                <w:delText xml:space="preserve">“đang xử lí”: </w:delText>
              </w:r>
              <w:r w:rsidRPr="000245EB" w:rsidDel="00096943">
                <w:rPr>
                  <w:rPrChange w:id="9300" w:author="Tran Huan" w:date="2018-11-25T16:08:00Z">
                    <w:rPr>
                      <w:lang w:val="en-US"/>
                    </w:rPr>
                  </w:rPrChange>
                </w:rPr>
                <w:delText xml:space="preserve">Khi nhân viên xử lí đơn hàng </w:delText>
              </w:r>
              <w:r w:rsidR="00A06DD8" w:rsidRPr="000245EB" w:rsidDel="00096943">
                <w:rPr>
                  <w:rPrChange w:id="9301" w:author="Tran Huan" w:date="2018-11-25T16:08:00Z">
                    <w:rPr>
                      <w:lang w:val="en-US"/>
                    </w:rPr>
                  </w:rPrChange>
                </w:rPr>
                <w:delText>nhấn</w:delText>
              </w:r>
              <w:r w:rsidRPr="000245EB" w:rsidDel="00096943">
                <w:rPr>
                  <w:rPrChange w:id="9302" w:author="Tran Huan" w:date="2018-11-25T16:08:00Z">
                    <w:rPr>
                      <w:lang w:val="en-US"/>
                    </w:rPr>
                  </w:rPrChange>
                </w:rPr>
                <w:delText xml:space="preserve"> lên nút hoàn tất. Trạng thái đơn hàng chuyển thành </w:delText>
              </w:r>
              <w:r w:rsidRPr="000245EB" w:rsidDel="00096943">
                <w:rPr>
                  <w:i/>
                  <w:rPrChange w:id="9303" w:author="Tran Huan" w:date="2018-11-25T16:08:00Z">
                    <w:rPr>
                      <w:i/>
                      <w:lang w:val="en-US"/>
                    </w:rPr>
                  </w:rPrChange>
                </w:rPr>
                <w:delText>“đã xử lí hoàn tất”.</w:delText>
              </w:r>
              <w:r w:rsidR="005B249F" w:rsidRPr="000245EB" w:rsidDel="00096943">
                <w:rPr>
                  <w:i/>
                  <w:rPrChange w:id="9304" w:author="Tran Huan" w:date="2018-11-25T16:08:00Z">
                    <w:rPr>
                      <w:i/>
                      <w:lang w:val="en-US"/>
                    </w:rPr>
                  </w:rPrChange>
                </w:rPr>
                <w:delText xml:space="preserve"> </w:delText>
              </w:r>
              <w:r w:rsidR="005B249F" w:rsidRPr="000245EB" w:rsidDel="00096943">
                <w:rPr>
                  <w:rPrChange w:id="9305" w:author="Tran Huan" w:date="2018-11-25T16:08:00Z">
                    <w:rPr>
                      <w:lang w:val="en-US"/>
                    </w:rPr>
                  </w:rPrChange>
                </w:rPr>
                <w:delText xml:space="preserve"> Và chỉ nhân viên thực hiện đơn hàng đó mới thấy được nút hoàn tất. Biên nhận của đơn hàng chuyển trạng thái thành </w:delText>
              </w:r>
              <w:r w:rsidR="005B249F" w:rsidRPr="000245EB" w:rsidDel="00096943">
                <w:rPr>
                  <w:i/>
                  <w:rPrChange w:id="9306" w:author="Tran Huan" w:date="2018-11-25T16:08:00Z">
                    <w:rPr>
                      <w:i/>
                      <w:lang w:val="en-US"/>
                    </w:rPr>
                  </w:rPrChange>
                </w:rPr>
                <w:delText xml:space="preserve">“đang chờ trả đồ”. </w:delText>
              </w:r>
              <w:bookmarkStart w:id="9307" w:name="_Toc530658411"/>
              <w:bookmarkStart w:id="9308" w:name="_Toc530662135"/>
              <w:bookmarkStart w:id="9309" w:name="_Toc530662602"/>
              <w:bookmarkStart w:id="9310" w:name="_Toc531003532"/>
              <w:bookmarkStart w:id="9311" w:name="_Toc531005449"/>
              <w:bookmarkStart w:id="9312" w:name="_Toc531569649"/>
              <w:bookmarkStart w:id="9313" w:name="_Toc531573497"/>
              <w:bookmarkStart w:id="9314" w:name="_Toc531577238"/>
              <w:bookmarkStart w:id="9315" w:name="_Toc531580976"/>
              <w:bookmarkEnd w:id="9307"/>
              <w:bookmarkEnd w:id="9308"/>
              <w:bookmarkEnd w:id="9309"/>
              <w:bookmarkEnd w:id="9310"/>
              <w:bookmarkEnd w:id="9311"/>
              <w:bookmarkEnd w:id="9312"/>
              <w:bookmarkEnd w:id="9313"/>
              <w:bookmarkEnd w:id="9314"/>
              <w:bookmarkEnd w:id="9315"/>
            </w:del>
          </w:p>
          <w:p w14:paraId="54251747" w14:textId="5D93EADC" w:rsidR="005B249F" w:rsidRPr="000245EB" w:rsidDel="00096943" w:rsidRDefault="005B249F">
            <w:pPr>
              <w:pStyle w:val="ListParagraph"/>
              <w:numPr>
                <w:ilvl w:val="0"/>
                <w:numId w:val="30"/>
              </w:numPr>
              <w:spacing w:line="276" w:lineRule="auto"/>
              <w:rPr>
                <w:del w:id="9316" w:author="Tran Huan" w:date="2018-11-25T21:59:00Z"/>
                <w:rPrChange w:id="9317" w:author="Tran Huan" w:date="2018-11-25T16:08:00Z">
                  <w:rPr>
                    <w:del w:id="9318" w:author="Tran Huan" w:date="2018-11-25T21:59:00Z"/>
                    <w:lang w:val="en-US"/>
                  </w:rPr>
                </w:rPrChange>
              </w:rPr>
            </w:pPr>
            <w:del w:id="9319" w:author="Tran Huan" w:date="2018-11-25T21:59:00Z">
              <w:r w:rsidRPr="000245EB" w:rsidDel="00096943">
                <w:rPr>
                  <w:rPrChange w:id="9320" w:author="Tran Huan" w:date="2018-11-25T16:08:00Z">
                    <w:rPr>
                      <w:lang w:val="en-US"/>
                    </w:rPr>
                  </w:rPrChange>
                </w:rPr>
                <w:delText xml:space="preserve">Trạng thái </w:delText>
              </w:r>
              <w:r w:rsidRPr="000245EB" w:rsidDel="00096943">
                <w:rPr>
                  <w:i/>
                  <w:rPrChange w:id="9321" w:author="Tran Huan" w:date="2018-11-25T16:08:00Z">
                    <w:rPr>
                      <w:i/>
                      <w:lang w:val="en-US"/>
                    </w:rPr>
                  </w:rPrChange>
                </w:rPr>
                <w:delText xml:space="preserve">“đã xử lí hoàn tất”: </w:delText>
              </w:r>
              <w:r w:rsidRPr="000245EB" w:rsidDel="00096943">
                <w:rPr>
                  <w:rPrChange w:id="9322" w:author="Tran Huan" w:date="2018-11-25T16:08:00Z">
                    <w:rPr>
                      <w:lang w:val="en-US"/>
                    </w:rPr>
                  </w:rPrChange>
                </w:rPr>
                <w:delText xml:space="preserve">Nhân viên quản lí đơn hàng có thể </w:delText>
              </w:r>
              <w:r w:rsidR="00A06DD8" w:rsidRPr="000245EB" w:rsidDel="00096943">
                <w:rPr>
                  <w:rPrChange w:id="9323" w:author="Tran Huan" w:date="2018-11-25T16:08:00Z">
                    <w:rPr>
                      <w:lang w:val="en-US"/>
                    </w:rPr>
                  </w:rPrChange>
                </w:rPr>
                <w:delText>nhấn</w:delText>
              </w:r>
              <w:r w:rsidRPr="000245EB" w:rsidDel="00096943">
                <w:rPr>
                  <w:rPrChange w:id="9324" w:author="Tran Huan" w:date="2018-11-25T16:08:00Z">
                    <w:rPr>
                      <w:lang w:val="en-US"/>
                    </w:rPr>
                  </w:rPrChange>
                </w:rPr>
                <w:delText xml:space="preserve"> lên nút tạo hóa đơn để sinh hóa đơn dựa trên biên nhận.</w:delText>
              </w:r>
              <w:bookmarkStart w:id="9325" w:name="_Toc530658412"/>
              <w:bookmarkStart w:id="9326" w:name="_Toc530662136"/>
              <w:bookmarkStart w:id="9327" w:name="_Toc530662603"/>
              <w:bookmarkStart w:id="9328" w:name="_Toc531003533"/>
              <w:bookmarkStart w:id="9329" w:name="_Toc531005450"/>
              <w:bookmarkStart w:id="9330" w:name="_Toc531569650"/>
              <w:bookmarkStart w:id="9331" w:name="_Toc531573498"/>
              <w:bookmarkStart w:id="9332" w:name="_Toc531577239"/>
              <w:bookmarkStart w:id="9333" w:name="_Toc531580977"/>
              <w:bookmarkEnd w:id="9325"/>
              <w:bookmarkEnd w:id="9326"/>
              <w:bookmarkEnd w:id="9327"/>
              <w:bookmarkEnd w:id="9328"/>
              <w:bookmarkEnd w:id="9329"/>
              <w:bookmarkEnd w:id="9330"/>
              <w:bookmarkEnd w:id="9331"/>
              <w:bookmarkEnd w:id="9332"/>
              <w:bookmarkEnd w:id="9333"/>
            </w:del>
          </w:p>
        </w:tc>
        <w:bookmarkStart w:id="9334" w:name="_Toc530658413"/>
        <w:bookmarkStart w:id="9335" w:name="_Toc530662137"/>
        <w:bookmarkStart w:id="9336" w:name="_Toc530662604"/>
        <w:bookmarkStart w:id="9337" w:name="_Toc531003534"/>
        <w:bookmarkStart w:id="9338" w:name="_Toc531005451"/>
        <w:bookmarkStart w:id="9339" w:name="_Toc531569651"/>
        <w:bookmarkStart w:id="9340" w:name="_Toc531573499"/>
        <w:bookmarkStart w:id="9341" w:name="_Toc531577240"/>
        <w:bookmarkStart w:id="9342" w:name="_Toc531580978"/>
        <w:bookmarkEnd w:id="9334"/>
        <w:bookmarkEnd w:id="9335"/>
        <w:bookmarkEnd w:id="9336"/>
        <w:bookmarkEnd w:id="9337"/>
        <w:bookmarkEnd w:id="9338"/>
        <w:bookmarkEnd w:id="9339"/>
        <w:bookmarkEnd w:id="9340"/>
        <w:bookmarkEnd w:id="9341"/>
        <w:bookmarkEnd w:id="9342"/>
      </w:tr>
      <w:tr w:rsidR="005D16EE" w:rsidRPr="0041406B" w:rsidDel="00096943" w14:paraId="4879CE07" w14:textId="6EC70647" w:rsidTr="007C127C">
        <w:trPr>
          <w:del w:id="9343" w:author="Tran Huan" w:date="2018-11-25T21:59:00Z"/>
        </w:trPr>
        <w:tc>
          <w:tcPr>
            <w:tcW w:w="2425" w:type="dxa"/>
          </w:tcPr>
          <w:p w14:paraId="09F6E04E" w14:textId="59576AE1" w:rsidR="00730F28" w:rsidRPr="0041406B" w:rsidDel="00096943" w:rsidRDefault="00730F28">
            <w:pPr>
              <w:spacing w:line="276" w:lineRule="auto"/>
              <w:rPr>
                <w:del w:id="9344" w:author="Tran Huan" w:date="2018-11-25T21:59:00Z"/>
                <w:b/>
              </w:rPr>
            </w:pPr>
            <w:del w:id="9345" w:author="Tran Huan" w:date="2018-11-25T21:59:00Z">
              <w:r w:rsidRPr="0041406B" w:rsidDel="00096943">
                <w:rPr>
                  <w:b/>
                </w:rPr>
                <w:delText>Kết quả</w:delText>
              </w:r>
              <w:bookmarkStart w:id="9346" w:name="_Toc530658414"/>
              <w:bookmarkStart w:id="9347" w:name="_Toc530662138"/>
              <w:bookmarkStart w:id="9348" w:name="_Toc530662605"/>
              <w:bookmarkStart w:id="9349" w:name="_Toc531003535"/>
              <w:bookmarkStart w:id="9350" w:name="_Toc531005452"/>
              <w:bookmarkStart w:id="9351" w:name="_Toc531569652"/>
              <w:bookmarkStart w:id="9352" w:name="_Toc531573500"/>
              <w:bookmarkStart w:id="9353" w:name="_Toc531577241"/>
              <w:bookmarkStart w:id="9354" w:name="_Toc531580979"/>
              <w:bookmarkEnd w:id="9346"/>
              <w:bookmarkEnd w:id="9347"/>
              <w:bookmarkEnd w:id="9348"/>
              <w:bookmarkEnd w:id="9349"/>
              <w:bookmarkEnd w:id="9350"/>
              <w:bookmarkEnd w:id="9351"/>
              <w:bookmarkEnd w:id="9352"/>
              <w:bookmarkEnd w:id="9353"/>
              <w:bookmarkEnd w:id="9354"/>
            </w:del>
          </w:p>
        </w:tc>
        <w:tc>
          <w:tcPr>
            <w:tcW w:w="6686" w:type="dxa"/>
          </w:tcPr>
          <w:p w14:paraId="1C92C4EF" w14:textId="61CA7C06" w:rsidR="00730F28" w:rsidRPr="000245EB" w:rsidDel="00096943" w:rsidRDefault="003752F8">
            <w:pPr>
              <w:spacing w:line="276" w:lineRule="auto"/>
              <w:jc w:val="left"/>
              <w:rPr>
                <w:del w:id="9355" w:author="Tran Huan" w:date="2018-11-25T21:59:00Z"/>
                <w:rPrChange w:id="9356" w:author="Tran Huan" w:date="2018-11-25T16:08:00Z">
                  <w:rPr>
                    <w:del w:id="9357" w:author="Tran Huan" w:date="2018-11-25T21:59:00Z"/>
                    <w:lang w:val="en-US"/>
                  </w:rPr>
                </w:rPrChange>
              </w:rPr>
            </w:pPr>
            <w:del w:id="9358" w:author="Tran Huan" w:date="2018-11-25T21:59:00Z">
              <w:r w:rsidRPr="000245EB" w:rsidDel="00096943">
                <w:rPr>
                  <w:rPrChange w:id="9359" w:author="Tran Huan" w:date="2018-11-25T16:08:00Z">
                    <w:rPr>
                      <w:lang w:val="en-US"/>
                    </w:rPr>
                  </w:rPrChange>
                </w:rPr>
                <w:delText>Hiển thị thông tin tất cả đơn hàng dưới dạng bảng.</w:delText>
              </w:r>
              <w:bookmarkStart w:id="9360" w:name="_Toc530658415"/>
              <w:bookmarkStart w:id="9361" w:name="_Toc530662139"/>
              <w:bookmarkStart w:id="9362" w:name="_Toc530662606"/>
              <w:bookmarkStart w:id="9363" w:name="_Toc531003536"/>
              <w:bookmarkStart w:id="9364" w:name="_Toc531005453"/>
              <w:bookmarkStart w:id="9365" w:name="_Toc531569653"/>
              <w:bookmarkStart w:id="9366" w:name="_Toc531573501"/>
              <w:bookmarkStart w:id="9367" w:name="_Toc531577242"/>
              <w:bookmarkStart w:id="9368" w:name="_Toc531580980"/>
              <w:bookmarkEnd w:id="9360"/>
              <w:bookmarkEnd w:id="9361"/>
              <w:bookmarkEnd w:id="9362"/>
              <w:bookmarkEnd w:id="9363"/>
              <w:bookmarkEnd w:id="9364"/>
              <w:bookmarkEnd w:id="9365"/>
              <w:bookmarkEnd w:id="9366"/>
              <w:bookmarkEnd w:id="9367"/>
              <w:bookmarkEnd w:id="9368"/>
            </w:del>
          </w:p>
          <w:p w14:paraId="5F07C768" w14:textId="17107E39" w:rsidR="003752F8" w:rsidRPr="000245EB" w:rsidDel="00096943" w:rsidRDefault="003752F8">
            <w:pPr>
              <w:spacing w:line="276" w:lineRule="auto"/>
              <w:jc w:val="left"/>
              <w:rPr>
                <w:del w:id="9369" w:author="Tran Huan" w:date="2018-11-25T21:59:00Z"/>
                <w:rPrChange w:id="9370" w:author="Tran Huan" w:date="2018-11-25T16:08:00Z">
                  <w:rPr>
                    <w:del w:id="9371" w:author="Tran Huan" w:date="2018-11-25T21:59:00Z"/>
                    <w:lang w:val="en-US"/>
                  </w:rPr>
                </w:rPrChange>
              </w:rPr>
            </w:pPr>
            <w:del w:id="9372" w:author="Tran Huan" w:date="2018-11-25T21:59:00Z">
              <w:r w:rsidRPr="000245EB" w:rsidDel="00096943">
                <w:rPr>
                  <w:rPrChange w:id="9373" w:author="Tran Huan" w:date="2018-11-25T16:08:00Z">
                    <w:rPr>
                      <w:lang w:val="en-US"/>
                    </w:rPr>
                  </w:rPrChange>
                </w:rPr>
                <w:delText xml:space="preserve">Khi </w:delText>
              </w:r>
              <w:r w:rsidR="00A06DD8" w:rsidRPr="000245EB" w:rsidDel="00096943">
                <w:rPr>
                  <w:rPrChange w:id="9374" w:author="Tran Huan" w:date="2018-11-25T16:08:00Z">
                    <w:rPr>
                      <w:lang w:val="en-US"/>
                    </w:rPr>
                  </w:rPrChange>
                </w:rPr>
                <w:delText>nhấn</w:delText>
              </w:r>
              <w:r w:rsidRPr="000245EB" w:rsidDel="00096943">
                <w:rPr>
                  <w:rPrChange w:id="9375" w:author="Tran Huan" w:date="2018-11-25T16:08:00Z">
                    <w:rPr>
                      <w:lang w:val="en-US"/>
                    </w:rPr>
                  </w:rPrChange>
                </w:rPr>
                <w:delText xml:space="preserve"> vào tên khách hàng hiển thị chi tiết đơn hàng.</w:delText>
              </w:r>
              <w:bookmarkStart w:id="9376" w:name="_Toc530658416"/>
              <w:bookmarkStart w:id="9377" w:name="_Toc530662140"/>
              <w:bookmarkStart w:id="9378" w:name="_Toc530662607"/>
              <w:bookmarkStart w:id="9379" w:name="_Toc531003537"/>
              <w:bookmarkStart w:id="9380" w:name="_Toc531005454"/>
              <w:bookmarkStart w:id="9381" w:name="_Toc531569654"/>
              <w:bookmarkStart w:id="9382" w:name="_Toc531573502"/>
              <w:bookmarkStart w:id="9383" w:name="_Toc531577243"/>
              <w:bookmarkStart w:id="9384" w:name="_Toc531580981"/>
              <w:bookmarkEnd w:id="9376"/>
              <w:bookmarkEnd w:id="9377"/>
              <w:bookmarkEnd w:id="9378"/>
              <w:bookmarkEnd w:id="9379"/>
              <w:bookmarkEnd w:id="9380"/>
              <w:bookmarkEnd w:id="9381"/>
              <w:bookmarkEnd w:id="9382"/>
              <w:bookmarkEnd w:id="9383"/>
              <w:bookmarkEnd w:id="9384"/>
            </w:del>
          </w:p>
        </w:tc>
        <w:bookmarkStart w:id="9385" w:name="_Toc530658417"/>
        <w:bookmarkStart w:id="9386" w:name="_Toc530662141"/>
        <w:bookmarkStart w:id="9387" w:name="_Toc530662608"/>
        <w:bookmarkStart w:id="9388" w:name="_Toc531003538"/>
        <w:bookmarkStart w:id="9389" w:name="_Toc531005455"/>
        <w:bookmarkStart w:id="9390" w:name="_Toc531569655"/>
        <w:bookmarkStart w:id="9391" w:name="_Toc531573503"/>
        <w:bookmarkStart w:id="9392" w:name="_Toc531577244"/>
        <w:bookmarkStart w:id="9393" w:name="_Toc531580982"/>
        <w:bookmarkEnd w:id="9385"/>
        <w:bookmarkEnd w:id="9386"/>
        <w:bookmarkEnd w:id="9387"/>
        <w:bookmarkEnd w:id="9388"/>
        <w:bookmarkEnd w:id="9389"/>
        <w:bookmarkEnd w:id="9390"/>
        <w:bookmarkEnd w:id="9391"/>
        <w:bookmarkEnd w:id="9392"/>
        <w:bookmarkEnd w:id="9393"/>
      </w:tr>
      <w:tr w:rsidR="005D16EE" w:rsidRPr="0041406B" w:rsidDel="00096943" w14:paraId="759C3D38" w14:textId="7E708DEF" w:rsidTr="007C127C">
        <w:trPr>
          <w:del w:id="9394" w:author="Tran Huan" w:date="2018-11-25T21:59:00Z"/>
        </w:trPr>
        <w:tc>
          <w:tcPr>
            <w:tcW w:w="2425" w:type="dxa"/>
          </w:tcPr>
          <w:p w14:paraId="03E1B5F1" w14:textId="6448CD20" w:rsidR="00730F28" w:rsidRPr="0041406B" w:rsidDel="00096943" w:rsidRDefault="00730F28">
            <w:pPr>
              <w:spacing w:line="276" w:lineRule="auto"/>
              <w:rPr>
                <w:del w:id="9395" w:author="Tran Huan" w:date="2018-11-25T21:59:00Z"/>
                <w:b/>
              </w:rPr>
            </w:pPr>
            <w:del w:id="9396" w:author="Tran Huan" w:date="2018-11-25T21:59:00Z">
              <w:r w:rsidRPr="0041406B" w:rsidDel="00096943">
                <w:rPr>
                  <w:b/>
                </w:rPr>
                <w:delText>Ghi chú</w:delText>
              </w:r>
              <w:bookmarkStart w:id="9397" w:name="_Toc530658418"/>
              <w:bookmarkStart w:id="9398" w:name="_Toc530662142"/>
              <w:bookmarkStart w:id="9399" w:name="_Toc530662609"/>
              <w:bookmarkStart w:id="9400" w:name="_Toc531003539"/>
              <w:bookmarkStart w:id="9401" w:name="_Toc531005456"/>
              <w:bookmarkStart w:id="9402" w:name="_Toc531569656"/>
              <w:bookmarkStart w:id="9403" w:name="_Toc531573504"/>
              <w:bookmarkStart w:id="9404" w:name="_Toc531577245"/>
              <w:bookmarkStart w:id="9405" w:name="_Toc531580983"/>
              <w:bookmarkEnd w:id="9397"/>
              <w:bookmarkEnd w:id="9398"/>
              <w:bookmarkEnd w:id="9399"/>
              <w:bookmarkEnd w:id="9400"/>
              <w:bookmarkEnd w:id="9401"/>
              <w:bookmarkEnd w:id="9402"/>
              <w:bookmarkEnd w:id="9403"/>
              <w:bookmarkEnd w:id="9404"/>
              <w:bookmarkEnd w:id="9405"/>
            </w:del>
          </w:p>
        </w:tc>
        <w:tc>
          <w:tcPr>
            <w:tcW w:w="6686" w:type="dxa"/>
          </w:tcPr>
          <w:p w14:paraId="050D9866" w14:textId="57F21DDD" w:rsidR="00730F28" w:rsidRPr="0041406B" w:rsidDel="00096943" w:rsidRDefault="00730F28">
            <w:pPr>
              <w:keepNext/>
              <w:spacing w:line="276" w:lineRule="auto"/>
              <w:rPr>
                <w:del w:id="9406" w:author="Tran Huan" w:date="2018-11-25T21:59:00Z"/>
              </w:rPr>
            </w:pPr>
            <w:bookmarkStart w:id="9407" w:name="_Toc530658419"/>
            <w:bookmarkStart w:id="9408" w:name="_Toc530662143"/>
            <w:bookmarkStart w:id="9409" w:name="_Toc530662610"/>
            <w:bookmarkStart w:id="9410" w:name="_Toc531003540"/>
            <w:bookmarkStart w:id="9411" w:name="_Toc531005457"/>
            <w:bookmarkStart w:id="9412" w:name="_Toc531569657"/>
            <w:bookmarkStart w:id="9413" w:name="_Toc531573505"/>
            <w:bookmarkStart w:id="9414" w:name="_Toc531577246"/>
            <w:bookmarkStart w:id="9415" w:name="_Toc531580984"/>
            <w:bookmarkEnd w:id="9407"/>
            <w:bookmarkEnd w:id="9408"/>
            <w:bookmarkEnd w:id="9409"/>
            <w:bookmarkEnd w:id="9410"/>
            <w:bookmarkEnd w:id="9411"/>
            <w:bookmarkEnd w:id="9412"/>
            <w:bookmarkEnd w:id="9413"/>
            <w:bookmarkEnd w:id="9414"/>
            <w:bookmarkEnd w:id="9415"/>
          </w:p>
        </w:tc>
        <w:bookmarkStart w:id="9416" w:name="_Toc530658420"/>
        <w:bookmarkStart w:id="9417" w:name="_Toc530662144"/>
        <w:bookmarkStart w:id="9418" w:name="_Toc530662611"/>
        <w:bookmarkStart w:id="9419" w:name="_Toc531003541"/>
        <w:bookmarkStart w:id="9420" w:name="_Toc531005458"/>
        <w:bookmarkStart w:id="9421" w:name="_Toc531569658"/>
        <w:bookmarkStart w:id="9422" w:name="_Toc531573506"/>
        <w:bookmarkStart w:id="9423" w:name="_Toc531577247"/>
        <w:bookmarkStart w:id="9424" w:name="_Toc531580985"/>
        <w:bookmarkEnd w:id="9416"/>
        <w:bookmarkEnd w:id="9417"/>
        <w:bookmarkEnd w:id="9418"/>
        <w:bookmarkEnd w:id="9419"/>
        <w:bookmarkEnd w:id="9420"/>
        <w:bookmarkEnd w:id="9421"/>
        <w:bookmarkEnd w:id="9422"/>
        <w:bookmarkEnd w:id="9423"/>
        <w:bookmarkEnd w:id="9424"/>
      </w:tr>
    </w:tbl>
    <w:p w14:paraId="4A61CF49" w14:textId="3F02042F" w:rsidR="00730F28" w:rsidRPr="0041406B" w:rsidDel="00096943" w:rsidRDefault="00730F28">
      <w:pPr>
        <w:spacing w:line="276" w:lineRule="auto"/>
        <w:rPr>
          <w:del w:id="9425" w:author="Tran Huan" w:date="2018-11-25T21:59:00Z"/>
        </w:rPr>
        <w:pPrChange w:id="9426" w:author="phuong vu" w:date="2018-11-23T13:48:00Z">
          <w:pPr/>
        </w:pPrChange>
      </w:pPr>
      <w:bookmarkStart w:id="9427" w:name="_Toc530658421"/>
      <w:bookmarkStart w:id="9428" w:name="_Toc530662145"/>
      <w:bookmarkStart w:id="9429" w:name="_Toc530662612"/>
      <w:bookmarkStart w:id="9430" w:name="_Toc531003542"/>
      <w:bookmarkStart w:id="9431" w:name="_Toc531005459"/>
      <w:bookmarkStart w:id="9432" w:name="_Toc531569659"/>
      <w:bookmarkStart w:id="9433" w:name="_Toc531573507"/>
      <w:bookmarkStart w:id="9434" w:name="_Toc531577248"/>
      <w:bookmarkStart w:id="9435" w:name="_Toc531580986"/>
      <w:bookmarkEnd w:id="9427"/>
      <w:bookmarkEnd w:id="9428"/>
      <w:bookmarkEnd w:id="9429"/>
      <w:bookmarkEnd w:id="9430"/>
      <w:bookmarkEnd w:id="9431"/>
      <w:bookmarkEnd w:id="9432"/>
      <w:bookmarkEnd w:id="9433"/>
      <w:bookmarkEnd w:id="9434"/>
      <w:bookmarkEnd w:id="9435"/>
    </w:p>
    <w:p w14:paraId="779E8A83" w14:textId="7AF9A384" w:rsidR="00730F28" w:rsidRPr="0041406B" w:rsidDel="00096943" w:rsidRDefault="00730F28">
      <w:pPr>
        <w:pStyle w:val="Heading4"/>
        <w:spacing w:line="276" w:lineRule="auto"/>
        <w:rPr>
          <w:del w:id="9436" w:author="Tran Huan" w:date="2018-11-25T21:59:00Z"/>
        </w:rPr>
        <w:pPrChange w:id="9437" w:author="phuong vu" w:date="2018-11-23T13:48:00Z">
          <w:pPr>
            <w:pStyle w:val="Heading4"/>
          </w:pPr>
        </w:pPrChange>
      </w:pPr>
      <w:del w:id="9438" w:author="Tran Huan" w:date="2018-11-25T21:59:00Z">
        <w:r w:rsidRPr="000245EB" w:rsidDel="00096943">
          <w:rPr>
            <w:b w:val="0"/>
            <w:iCs w:val="0"/>
            <w:rPrChange w:id="9439" w:author="Tran Huan" w:date="2018-11-25T16:08:00Z">
              <w:rPr>
                <w:b w:val="0"/>
                <w:iCs w:val="0"/>
                <w:lang w:val="en-US"/>
              </w:rPr>
            </w:rPrChange>
          </w:rPr>
          <w:delText xml:space="preserve"> </w:delText>
        </w:r>
        <w:r w:rsidR="00FC2466" w:rsidRPr="006D4C69" w:rsidDel="00096943">
          <w:delText>Qu</w:delText>
        </w:r>
        <w:r w:rsidR="00FC2466" w:rsidRPr="0041406B" w:rsidDel="00096943">
          <w:rPr>
            <w:b w:val="0"/>
            <w:iCs w:val="0"/>
          </w:rPr>
          <w:delText>ản lí biên nhận</w:delText>
        </w:r>
        <w:bookmarkStart w:id="9440" w:name="_Toc530658422"/>
        <w:bookmarkStart w:id="9441" w:name="_Toc530662146"/>
        <w:bookmarkStart w:id="9442" w:name="_Toc530662613"/>
        <w:bookmarkStart w:id="9443" w:name="_Toc531003543"/>
        <w:bookmarkStart w:id="9444" w:name="_Toc531005460"/>
        <w:bookmarkStart w:id="9445" w:name="_Toc531569660"/>
        <w:bookmarkStart w:id="9446" w:name="_Toc531573508"/>
        <w:bookmarkStart w:id="9447" w:name="_Toc531577249"/>
        <w:bookmarkStart w:id="9448" w:name="_Toc531580987"/>
        <w:bookmarkEnd w:id="9440"/>
        <w:bookmarkEnd w:id="9441"/>
        <w:bookmarkEnd w:id="9442"/>
        <w:bookmarkEnd w:id="9443"/>
        <w:bookmarkEnd w:id="9444"/>
        <w:bookmarkEnd w:id="9445"/>
        <w:bookmarkEnd w:id="9446"/>
        <w:bookmarkEnd w:id="9447"/>
        <w:bookmarkEnd w:id="9448"/>
      </w:del>
    </w:p>
    <w:tbl>
      <w:tblPr>
        <w:tblStyle w:val="TableGrid"/>
        <w:tblW w:w="0" w:type="auto"/>
        <w:tblLook w:val="04A0" w:firstRow="1" w:lastRow="0" w:firstColumn="1" w:lastColumn="0" w:noHBand="0" w:noVBand="1"/>
      </w:tblPr>
      <w:tblGrid>
        <w:gridCol w:w="2346"/>
        <w:gridCol w:w="6431"/>
      </w:tblGrid>
      <w:tr w:rsidR="00FF18BA" w:rsidRPr="0041406B" w:rsidDel="00096943" w14:paraId="6FC5B3E1" w14:textId="494B3B28" w:rsidTr="00A06DD8">
        <w:trPr>
          <w:del w:id="9449" w:author="Tran Huan" w:date="2018-11-25T21:59:00Z"/>
        </w:trPr>
        <w:tc>
          <w:tcPr>
            <w:tcW w:w="2425" w:type="dxa"/>
          </w:tcPr>
          <w:p w14:paraId="46ECC2AC" w14:textId="3F764D7E" w:rsidR="00F5523F" w:rsidRPr="0041406B" w:rsidDel="00096943" w:rsidRDefault="00F5523F">
            <w:pPr>
              <w:spacing w:line="276" w:lineRule="auto"/>
              <w:rPr>
                <w:del w:id="9450" w:author="Tran Huan" w:date="2018-11-25T21:59:00Z"/>
                <w:b/>
              </w:rPr>
            </w:pPr>
            <w:del w:id="9451" w:author="Tran Huan" w:date="2018-11-25T21:59:00Z">
              <w:r w:rsidRPr="0041406B" w:rsidDel="00096943">
                <w:rPr>
                  <w:b/>
                </w:rPr>
                <w:delText>Mã yêu cầu</w:delText>
              </w:r>
              <w:bookmarkStart w:id="9452" w:name="_Toc530658423"/>
              <w:bookmarkStart w:id="9453" w:name="_Toc530662147"/>
              <w:bookmarkStart w:id="9454" w:name="_Toc530662614"/>
              <w:bookmarkStart w:id="9455" w:name="_Toc531003544"/>
              <w:bookmarkStart w:id="9456" w:name="_Toc531005461"/>
              <w:bookmarkStart w:id="9457" w:name="_Toc531569661"/>
              <w:bookmarkStart w:id="9458" w:name="_Toc531573509"/>
              <w:bookmarkStart w:id="9459" w:name="_Toc531577250"/>
              <w:bookmarkStart w:id="9460" w:name="_Toc531580988"/>
              <w:bookmarkEnd w:id="9452"/>
              <w:bookmarkEnd w:id="9453"/>
              <w:bookmarkEnd w:id="9454"/>
              <w:bookmarkEnd w:id="9455"/>
              <w:bookmarkEnd w:id="9456"/>
              <w:bookmarkEnd w:id="9457"/>
              <w:bookmarkEnd w:id="9458"/>
              <w:bookmarkEnd w:id="9459"/>
              <w:bookmarkEnd w:id="9460"/>
            </w:del>
          </w:p>
        </w:tc>
        <w:tc>
          <w:tcPr>
            <w:tcW w:w="6686" w:type="dxa"/>
          </w:tcPr>
          <w:p w14:paraId="03F52CD6" w14:textId="3887B583" w:rsidR="00F5523F" w:rsidRPr="000245EB" w:rsidDel="00096943" w:rsidRDefault="00F5523F">
            <w:pPr>
              <w:spacing w:line="276" w:lineRule="auto"/>
              <w:rPr>
                <w:del w:id="9461" w:author="Tran Huan" w:date="2018-11-25T21:59:00Z"/>
                <w:rPrChange w:id="9462" w:author="Tran Huan" w:date="2018-11-25T16:08:00Z">
                  <w:rPr>
                    <w:del w:id="9463" w:author="Tran Huan" w:date="2018-11-25T21:59:00Z"/>
                    <w:lang w:val="en-US"/>
                  </w:rPr>
                </w:rPrChange>
              </w:rPr>
            </w:pPr>
            <w:del w:id="9464" w:author="Tran Huan" w:date="2018-11-25T21:59:00Z">
              <w:r w:rsidRPr="000245EB" w:rsidDel="00096943">
                <w:rPr>
                  <w:rPrChange w:id="9465" w:author="Tran Huan" w:date="2018-11-25T16:08:00Z">
                    <w:rPr>
                      <w:lang w:val="en-US"/>
                    </w:rPr>
                  </w:rPrChange>
                </w:rPr>
                <w:delText>GU_02</w:delText>
              </w:r>
              <w:bookmarkStart w:id="9466" w:name="_Toc530658424"/>
              <w:bookmarkStart w:id="9467" w:name="_Toc530662148"/>
              <w:bookmarkStart w:id="9468" w:name="_Toc530662615"/>
              <w:bookmarkStart w:id="9469" w:name="_Toc531003545"/>
              <w:bookmarkStart w:id="9470" w:name="_Toc531005462"/>
              <w:bookmarkStart w:id="9471" w:name="_Toc531569662"/>
              <w:bookmarkStart w:id="9472" w:name="_Toc531573510"/>
              <w:bookmarkStart w:id="9473" w:name="_Toc531577251"/>
              <w:bookmarkStart w:id="9474" w:name="_Toc531580989"/>
              <w:bookmarkEnd w:id="9466"/>
              <w:bookmarkEnd w:id="9467"/>
              <w:bookmarkEnd w:id="9468"/>
              <w:bookmarkEnd w:id="9469"/>
              <w:bookmarkEnd w:id="9470"/>
              <w:bookmarkEnd w:id="9471"/>
              <w:bookmarkEnd w:id="9472"/>
              <w:bookmarkEnd w:id="9473"/>
              <w:bookmarkEnd w:id="9474"/>
            </w:del>
          </w:p>
        </w:tc>
        <w:bookmarkStart w:id="9475" w:name="_Toc530658425"/>
        <w:bookmarkStart w:id="9476" w:name="_Toc530662149"/>
        <w:bookmarkStart w:id="9477" w:name="_Toc530662616"/>
        <w:bookmarkStart w:id="9478" w:name="_Toc531003546"/>
        <w:bookmarkStart w:id="9479" w:name="_Toc531005463"/>
        <w:bookmarkStart w:id="9480" w:name="_Toc531569663"/>
        <w:bookmarkStart w:id="9481" w:name="_Toc531573511"/>
        <w:bookmarkStart w:id="9482" w:name="_Toc531577252"/>
        <w:bookmarkStart w:id="9483" w:name="_Toc531580990"/>
        <w:bookmarkEnd w:id="9475"/>
        <w:bookmarkEnd w:id="9476"/>
        <w:bookmarkEnd w:id="9477"/>
        <w:bookmarkEnd w:id="9478"/>
        <w:bookmarkEnd w:id="9479"/>
        <w:bookmarkEnd w:id="9480"/>
        <w:bookmarkEnd w:id="9481"/>
        <w:bookmarkEnd w:id="9482"/>
        <w:bookmarkEnd w:id="9483"/>
      </w:tr>
      <w:tr w:rsidR="00FF18BA" w:rsidRPr="0041406B" w:rsidDel="00096943" w14:paraId="1A15FD9B" w14:textId="3FC85497" w:rsidTr="00A06DD8">
        <w:trPr>
          <w:del w:id="9484" w:author="Tran Huan" w:date="2018-11-25T21:59:00Z"/>
        </w:trPr>
        <w:tc>
          <w:tcPr>
            <w:tcW w:w="2425" w:type="dxa"/>
          </w:tcPr>
          <w:p w14:paraId="0E92AA0A" w14:textId="4A74064D" w:rsidR="00F5523F" w:rsidRPr="0041406B" w:rsidDel="00096943" w:rsidRDefault="00F5523F">
            <w:pPr>
              <w:spacing w:line="276" w:lineRule="auto"/>
              <w:rPr>
                <w:del w:id="9485" w:author="Tran Huan" w:date="2018-11-25T21:59:00Z"/>
                <w:b/>
              </w:rPr>
            </w:pPr>
            <w:del w:id="9486" w:author="Tran Huan" w:date="2018-11-25T21:59:00Z">
              <w:r w:rsidRPr="0041406B" w:rsidDel="00096943">
                <w:rPr>
                  <w:b/>
                </w:rPr>
                <w:delText>Tên chức năng</w:delText>
              </w:r>
              <w:bookmarkStart w:id="9487" w:name="_Toc530658426"/>
              <w:bookmarkStart w:id="9488" w:name="_Toc530662150"/>
              <w:bookmarkStart w:id="9489" w:name="_Toc530662617"/>
              <w:bookmarkStart w:id="9490" w:name="_Toc531003547"/>
              <w:bookmarkStart w:id="9491" w:name="_Toc531005464"/>
              <w:bookmarkStart w:id="9492" w:name="_Toc531569664"/>
              <w:bookmarkStart w:id="9493" w:name="_Toc531573512"/>
              <w:bookmarkStart w:id="9494" w:name="_Toc531577253"/>
              <w:bookmarkStart w:id="9495" w:name="_Toc531580991"/>
              <w:bookmarkEnd w:id="9487"/>
              <w:bookmarkEnd w:id="9488"/>
              <w:bookmarkEnd w:id="9489"/>
              <w:bookmarkEnd w:id="9490"/>
              <w:bookmarkEnd w:id="9491"/>
              <w:bookmarkEnd w:id="9492"/>
              <w:bookmarkEnd w:id="9493"/>
              <w:bookmarkEnd w:id="9494"/>
              <w:bookmarkEnd w:id="9495"/>
            </w:del>
          </w:p>
        </w:tc>
        <w:tc>
          <w:tcPr>
            <w:tcW w:w="6686" w:type="dxa"/>
          </w:tcPr>
          <w:p w14:paraId="2B91F94E" w14:textId="2B5D9275" w:rsidR="00F5523F" w:rsidRPr="000245EB" w:rsidDel="00096943" w:rsidRDefault="00FC2466">
            <w:pPr>
              <w:spacing w:line="276" w:lineRule="auto"/>
              <w:rPr>
                <w:del w:id="9496" w:author="Tran Huan" w:date="2018-11-25T21:59:00Z"/>
                <w:rPrChange w:id="9497" w:author="Tran Huan" w:date="2018-11-25T16:08:00Z">
                  <w:rPr>
                    <w:del w:id="9498" w:author="Tran Huan" w:date="2018-11-25T21:59:00Z"/>
                    <w:lang w:val="en-US"/>
                  </w:rPr>
                </w:rPrChange>
              </w:rPr>
            </w:pPr>
            <w:del w:id="9499" w:author="Tran Huan" w:date="2018-11-25T21:59:00Z">
              <w:r w:rsidRPr="0041406B" w:rsidDel="00096943">
                <w:delText>Quản lí biên nhận</w:delText>
              </w:r>
              <w:bookmarkStart w:id="9500" w:name="_Toc530658427"/>
              <w:bookmarkStart w:id="9501" w:name="_Toc530662151"/>
              <w:bookmarkStart w:id="9502" w:name="_Toc530662618"/>
              <w:bookmarkStart w:id="9503" w:name="_Toc531003548"/>
              <w:bookmarkStart w:id="9504" w:name="_Toc531005465"/>
              <w:bookmarkStart w:id="9505" w:name="_Toc531569665"/>
              <w:bookmarkStart w:id="9506" w:name="_Toc531573513"/>
              <w:bookmarkStart w:id="9507" w:name="_Toc531577254"/>
              <w:bookmarkStart w:id="9508" w:name="_Toc531580992"/>
              <w:bookmarkEnd w:id="9500"/>
              <w:bookmarkEnd w:id="9501"/>
              <w:bookmarkEnd w:id="9502"/>
              <w:bookmarkEnd w:id="9503"/>
              <w:bookmarkEnd w:id="9504"/>
              <w:bookmarkEnd w:id="9505"/>
              <w:bookmarkEnd w:id="9506"/>
              <w:bookmarkEnd w:id="9507"/>
              <w:bookmarkEnd w:id="9508"/>
            </w:del>
          </w:p>
        </w:tc>
        <w:bookmarkStart w:id="9509" w:name="_Toc530658428"/>
        <w:bookmarkStart w:id="9510" w:name="_Toc530662152"/>
        <w:bookmarkStart w:id="9511" w:name="_Toc530662619"/>
        <w:bookmarkStart w:id="9512" w:name="_Toc531003549"/>
        <w:bookmarkStart w:id="9513" w:name="_Toc531005466"/>
        <w:bookmarkStart w:id="9514" w:name="_Toc531569666"/>
        <w:bookmarkStart w:id="9515" w:name="_Toc531573514"/>
        <w:bookmarkStart w:id="9516" w:name="_Toc531577255"/>
        <w:bookmarkStart w:id="9517" w:name="_Toc531580993"/>
        <w:bookmarkEnd w:id="9509"/>
        <w:bookmarkEnd w:id="9510"/>
        <w:bookmarkEnd w:id="9511"/>
        <w:bookmarkEnd w:id="9512"/>
        <w:bookmarkEnd w:id="9513"/>
        <w:bookmarkEnd w:id="9514"/>
        <w:bookmarkEnd w:id="9515"/>
        <w:bookmarkEnd w:id="9516"/>
        <w:bookmarkEnd w:id="9517"/>
      </w:tr>
      <w:tr w:rsidR="00FF18BA" w:rsidRPr="0041406B" w:rsidDel="00096943" w14:paraId="30CACB39" w14:textId="33A9D6AC" w:rsidTr="00A06DD8">
        <w:trPr>
          <w:del w:id="9518" w:author="Tran Huan" w:date="2018-11-25T21:59:00Z"/>
        </w:trPr>
        <w:tc>
          <w:tcPr>
            <w:tcW w:w="2425" w:type="dxa"/>
          </w:tcPr>
          <w:p w14:paraId="58AED5BC" w14:textId="5F509502" w:rsidR="00F5523F" w:rsidRPr="0041406B" w:rsidDel="00096943" w:rsidRDefault="00F5523F">
            <w:pPr>
              <w:spacing w:line="276" w:lineRule="auto"/>
              <w:rPr>
                <w:del w:id="9519" w:author="Tran Huan" w:date="2018-11-25T21:59:00Z"/>
                <w:b/>
              </w:rPr>
            </w:pPr>
            <w:del w:id="9520" w:author="Tran Huan" w:date="2018-11-25T21:59:00Z">
              <w:r w:rsidRPr="0041406B" w:rsidDel="00096943">
                <w:rPr>
                  <w:b/>
                </w:rPr>
                <w:delText>Đối tượng sử dụng</w:delText>
              </w:r>
              <w:bookmarkStart w:id="9521" w:name="_Toc530658429"/>
              <w:bookmarkStart w:id="9522" w:name="_Toc530662153"/>
              <w:bookmarkStart w:id="9523" w:name="_Toc530662620"/>
              <w:bookmarkStart w:id="9524" w:name="_Toc531003550"/>
              <w:bookmarkStart w:id="9525" w:name="_Toc531005467"/>
              <w:bookmarkStart w:id="9526" w:name="_Toc531569667"/>
              <w:bookmarkStart w:id="9527" w:name="_Toc531573515"/>
              <w:bookmarkStart w:id="9528" w:name="_Toc531577256"/>
              <w:bookmarkStart w:id="9529" w:name="_Toc531580994"/>
              <w:bookmarkEnd w:id="9521"/>
              <w:bookmarkEnd w:id="9522"/>
              <w:bookmarkEnd w:id="9523"/>
              <w:bookmarkEnd w:id="9524"/>
              <w:bookmarkEnd w:id="9525"/>
              <w:bookmarkEnd w:id="9526"/>
              <w:bookmarkEnd w:id="9527"/>
              <w:bookmarkEnd w:id="9528"/>
              <w:bookmarkEnd w:id="9529"/>
            </w:del>
          </w:p>
        </w:tc>
        <w:tc>
          <w:tcPr>
            <w:tcW w:w="6686" w:type="dxa"/>
          </w:tcPr>
          <w:p w14:paraId="464A7080" w14:textId="6E6BABC7" w:rsidR="00F5523F" w:rsidRPr="000245EB" w:rsidDel="00096943" w:rsidRDefault="00F5523F">
            <w:pPr>
              <w:spacing w:line="276" w:lineRule="auto"/>
              <w:rPr>
                <w:del w:id="9530" w:author="Tran Huan" w:date="2018-11-25T21:59:00Z"/>
                <w:rPrChange w:id="9531" w:author="Tran Huan" w:date="2018-11-25T16:08:00Z">
                  <w:rPr>
                    <w:del w:id="9532" w:author="Tran Huan" w:date="2018-11-25T21:59:00Z"/>
                    <w:lang w:val="en-US"/>
                  </w:rPr>
                </w:rPrChange>
              </w:rPr>
            </w:pPr>
            <w:del w:id="9533" w:author="Tran Huan" w:date="2018-11-25T21:59:00Z">
              <w:r w:rsidRPr="000245EB" w:rsidDel="00096943">
                <w:rPr>
                  <w:rPrChange w:id="9534" w:author="Tran Huan" w:date="2018-11-25T16:08:00Z">
                    <w:rPr>
                      <w:lang w:val="en-US"/>
                    </w:rPr>
                  </w:rPrChange>
                </w:rPr>
                <w:delText>Nhân viên cửa hàng (Nhân viên quản lí đơn hàng, Nhân viên nhận và trả quần áo)</w:delText>
              </w:r>
              <w:bookmarkStart w:id="9535" w:name="_Toc530658430"/>
              <w:bookmarkStart w:id="9536" w:name="_Toc530662154"/>
              <w:bookmarkStart w:id="9537" w:name="_Toc530662621"/>
              <w:bookmarkStart w:id="9538" w:name="_Toc531003551"/>
              <w:bookmarkStart w:id="9539" w:name="_Toc531005468"/>
              <w:bookmarkStart w:id="9540" w:name="_Toc531569668"/>
              <w:bookmarkStart w:id="9541" w:name="_Toc531573516"/>
              <w:bookmarkStart w:id="9542" w:name="_Toc531577257"/>
              <w:bookmarkStart w:id="9543" w:name="_Toc531580995"/>
              <w:bookmarkEnd w:id="9535"/>
              <w:bookmarkEnd w:id="9536"/>
              <w:bookmarkEnd w:id="9537"/>
              <w:bookmarkEnd w:id="9538"/>
              <w:bookmarkEnd w:id="9539"/>
              <w:bookmarkEnd w:id="9540"/>
              <w:bookmarkEnd w:id="9541"/>
              <w:bookmarkEnd w:id="9542"/>
              <w:bookmarkEnd w:id="9543"/>
            </w:del>
          </w:p>
        </w:tc>
        <w:bookmarkStart w:id="9544" w:name="_Toc530658431"/>
        <w:bookmarkStart w:id="9545" w:name="_Toc530662155"/>
        <w:bookmarkStart w:id="9546" w:name="_Toc530662622"/>
        <w:bookmarkStart w:id="9547" w:name="_Toc531003552"/>
        <w:bookmarkStart w:id="9548" w:name="_Toc531005469"/>
        <w:bookmarkStart w:id="9549" w:name="_Toc531569669"/>
        <w:bookmarkStart w:id="9550" w:name="_Toc531573517"/>
        <w:bookmarkStart w:id="9551" w:name="_Toc531577258"/>
        <w:bookmarkStart w:id="9552" w:name="_Toc531580996"/>
        <w:bookmarkEnd w:id="9544"/>
        <w:bookmarkEnd w:id="9545"/>
        <w:bookmarkEnd w:id="9546"/>
        <w:bookmarkEnd w:id="9547"/>
        <w:bookmarkEnd w:id="9548"/>
        <w:bookmarkEnd w:id="9549"/>
        <w:bookmarkEnd w:id="9550"/>
        <w:bookmarkEnd w:id="9551"/>
        <w:bookmarkEnd w:id="9552"/>
      </w:tr>
      <w:tr w:rsidR="00FF18BA" w:rsidRPr="0041406B" w:rsidDel="00096943" w14:paraId="6CFAC078" w14:textId="78C5DFFF" w:rsidTr="00A06DD8">
        <w:trPr>
          <w:del w:id="9553" w:author="Tran Huan" w:date="2018-11-25T21:59:00Z"/>
        </w:trPr>
        <w:tc>
          <w:tcPr>
            <w:tcW w:w="2425" w:type="dxa"/>
          </w:tcPr>
          <w:p w14:paraId="6EE312AF" w14:textId="7E9CEF49" w:rsidR="00F5523F" w:rsidRPr="0041406B" w:rsidDel="00096943" w:rsidRDefault="00F5523F">
            <w:pPr>
              <w:spacing w:line="276" w:lineRule="auto"/>
              <w:rPr>
                <w:del w:id="9554" w:author="Tran Huan" w:date="2018-11-25T21:59:00Z"/>
                <w:b/>
              </w:rPr>
            </w:pPr>
            <w:del w:id="9555" w:author="Tran Huan" w:date="2018-11-25T21:59:00Z">
              <w:r w:rsidRPr="0041406B" w:rsidDel="00096943">
                <w:rPr>
                  <w:b/>
                </w:rPr>
                <w:delText>Tiền điều kiện</w:delText>
              </w:r>
              <w:bookmarkStart w:id="9556" w:name="_Toc530658432"/>
              <w:bookmarkStart w:id="9557" w:name="_Toc530662156"/>
              <w:bookmarkStart w:id="9558" w:name="_Toc530662623"/>
              <w:bookmarkStart w:id="9559" w:name="_Toc531003553"/>
              <w:bookmarkStart w:id="9560" w:name="_Toc531005470"/>
              <w:bookmarkStart w:id="9561" w:name="_Toc531569670"/>
              <w:bookmarkStart w:id="9562" w:name="_Toc531573518"/>
              <w:bookmarkStart w:id="9563" w:name="_Toc531577259"/>
              <w:bookmarkStart w:id="9564" w:name="_Toc531580997"/>
              <w:bookmarkEnd w:id="9556"/>
              <w:bookmarkEnd w:id="9557"/>
              <w:bookmarkEnd w:id="9558"/>
              <w:bookmarkEnd w:id="9559"/>
              <w:bookmarkEnd w:id="9560"/>
              <w:bookmarkEnd w:id="9561"/>
              <w:bookmarkEnd w:id="9562"/>
              <w:bookmarkEnd w:id="9563"/>
              <w:bookmarkEnd w:id="9564"/>
            </w:del>
          </w:p>
        </w:tc>
        <w:tc>
          <w:tcPr>
            <w:tcW w:w="6686" w:type="dxa"/>
          </w:tcPr>
          <w:p w14:paraId="1850C0A2" w14:textId="0C8C2DCE" w:rsidR="00F5523F" w:rsidRPr="000245EB" w:rsidDel="00096943" w:rsidRDefault="00F5523F">
            <w:pPr>
              <w:spacing w:line="276" w:lineRule="auto"/>
              <w:rPr>
                <w:del w:id="9565" w:author="Tran Huan" w:date="2018-11-25T21:59:00Z"/>
                <w:rPrChange w:id="9566" w:author="Tran Huan" w:date="2018-11-25T16:08:00Z">
                  <w:rPr>
                    <w:del w:id="9567" w:author="Tran Huan" w:date="2018-11-25T21:59:00Z"/>
                    <w:lang w:val="en-US"/>
                  </w:rPr>
                </w:rPrChange>
              </w:rPr>
            </w:pPr>
            <w:del w:id="9568" w:author="Tran Huan" w:date="2018-11-25T21:59:00Z">
              <w:r w:rsidRPr="000245EB" w:rsidDel="00096943">
                <w:rPr>
                  <w:rPrChange w:id="9569" w:author="Tran Huan" w:date="2018-11-25T16:08:00Z">
                    <w:rPr>
                      <w:lang w:val="en-US"/>
                    </w:rPr>
                  </w:rPrChange>
                </w:rPr>
                <w:delText xml:space="preserve">Truy cập được trang web quản lí và </w:delText>
              </w:r>
              <w:r w:rsidR="005E4157" w:rsidRPr="000245EB" w:rsidDel="00096943">
                <w:rPr>
                  <w:rPrChange w:id="9570" w:author="Tran Huan" w:date="2018-11-25T16:08:00Z">
                    <w:rPr>
                      <w:lang w:val="en-US"/>
                    </w:rPr>
                  </w:rPrChange>
                </w:rPr>
                <w:delText>đăng nhập</w:delText>
              </w:r>
              <w:r w:rsidRPr="000245EB" w:rsidDel="00096943">
                <w:rPr>
                  <w:rPrChange w:id="9571" w:author="Tran Huan" w:date="2018-11-25T16:08:00Z">
                    <w:rPr>
                      <w:lang w:val="en-US"/>
                    </w:rPr>
                  </w:rPrChange>
                </w:rPr>
                <w:delText xml:space="preserve"> thành công vào hệ thống.</w:delText>
              </w:r>
              <w:bookmarkStart w:id="9572" w:name="_Toc530658433"/>
              <w:bookmarkStart w:id="9573" w:name="_Toc530662157"/>
              <w:bookmarkStart w:id="9574" w:name="_Toc530662624"/>
              <w:bookmarkStart w:id="9575" w:name="_Toc531003554"/>
              <w:bookmarkStart w:id="9576" w:name="_Toc531005471"/>
              <w:bookmarkStart w:id="9577" w:name="_Toc531569671"/>
              <w:bookmarkStart w:id="9578" w:name="_Toc531573519"/>
              <w:bookmarkStart w:id="9579" w:name="_Toc531577260"/>
              <w:bookmarkStart w:id="9580" w:name="_Toc531580998"/>
              <w:bookmarkEnd w:id="9572"/>
              <w:bookmarkEnd w:id="9573"/>
              <w:bookmarkEnd w:id="9574"/>
              <w:bookmarkEnd w:id="9575"/>
              <w:bookmarkEnd w:id="9576"/>
              <w:bookmarkEnd w:id="9577"/>
              <w:bookmarkEnd w:id="9578"/>
              <w:bookmarkEnd w:id="9579"/>
              <w:bookmarkEnd w:id="9580"/>
            </w:del>
          </w:p>
        </w:tc>
        <w:bookmarkStart w:id="9581" w:name="_Toc530658434"/>
        <w:bookmarkStart w:id="9582" w:name="_Toc530662158"/>
        <w:bookmarkStart w:id="9583" w:name="_Toc530662625"/>
        <w:bookmarkStart w:id="9584" w:name="_Toc531003555"/>
        <w:bookmarkStart w:id="9585" w:name="_Toc531005472"/>
        <w:bookmarkStart w:id="9586" w:name="_Toc531569672"/>
        <w:bookmarkStart w:id="9587" w:name="_Toc531573520"/>
        <w:bookmarkStart w:id="9588" w:name="_Toc531577261"/>
        <w:bookmarkStart w:id="9589" w:name="_Toc531580999"/>
        <w:bookmarkEnd w:id="9581"/>
        <w:bookmarkEnd w:id="9582"/>
        <w:bookmarkEnd w:id="9583"/>
        <w:bookmarkEnd w:id="9584"/>
        <w:bookmarkEnd w:id="9585"/>
        <w:bookmarkEnd w:id="9586"/>
        <w:bookmarkEnd w:id="9587"/>
        <w:bookmarkEnd w:id="9588"/>
        <w:bookmarkEnd w:id="9589"/>
      </w:tr>
      <w:tr w:rsidR="00FF18BA" w:rsidRPr="0041406B" w:rsidDel="00096943" w14:paraId="1C33292B" w14:textId="3194B9B0" w:rsidTr="00A06DD8">
        <w:trPr>
          <w:del w:id="9590" w:author="Tran Huan" w:date="2018-11-25T21:59:00Z"/>
        </w:trPr>
        <w:tc>
          <w:tcPr>
            <w:tcW w:w="2425" w:type="dxa"/>
          </w:tcPr>
          <w:p w14:paraId="6AB6AF95" w14:textId="72FDFC2E" w:rsidR="00F5523F" w:rsidRPr="0041406B" w:rsidDel="00096943" w:rsidRDefault="00F5523F">
            <w:pPr>
              <w:spacing w:line="276" w:lineRule="auto"/>
              <w:rPr>
                <w:del w:id="9591" w:author="Tran Huan" w:date="2018-11-25T21:59:00Z"/>
                <w:b/>
              </w:rPr>
            </w:pPr>
            <w:del w:id="9592" w:author="Tran Huan" w:date="2018-11-25T21:59:00Z">
              <w:r w:rsidRPr="0041406B" w:rsidDel="00096943">
                <w:rPr>
                  <w:b/>
                </w:rPr>
                <w:delText>Cách xử lí</w:delText>
              </w:r>
              <w:bookmarkStart w:id="9593" w:name="_Toc530658435"/>
              <w:bookmarkStart w:id="9594" w:name="_Toc530662159"/>
              <w:bookmarkStart w:id="9595" w:name="_Toc530662626"/>
              <w:bookmarkStart w:id="9596" w:name="_Toc531003556"/>
              <w:bookmarkStart w:id="9597" w:name="_Toc531005473"/>
              <w:bookmarkStart w:id="9598" w:name="_Toc531569673"/>
              <w:bookmarkStart w:id="9599" w:name="_Toc531573521"/>
              <w:bookmarkStart w:id="9600" w:name="_Toc531577262"/>
              <w:bookmarkStart w:id="9601" w:name="_Toc531581000"/>
              <w:bookmarkEnd w:id="9593"/>
              <w:bookmarkEnd w:id="9594"/>
              <w:bookmarkEnd w:id="9595"/>
              <w:bookmarkEnd w:id="9596"/>
              <w:bookmarkEnd w:id="9597"/>
              <w:bookmarkEnd w:id="9598"/>
              <w:bookmarkEnd w:id="9599"/>
              <w:bookmarkEnd w:id="9600"/>
              <w:bookmarkEnd w:id="9601"/>
            </w:del>
          </w:p>
        </w:tc>
        <w:tc>
          <w:tcPr>
            <w:tcW w:w="6686" w:type="dxa"/>
          </w:tcPr>
          <w:p w14:paraId="7D7AC7DC" w14:textId="34D5A82F" w:rsidR="00F5523F" w:rsidRPr="000245EB" w:rsidDel="00096943" w:rsidRDefault="00F5523F">
            <w:pPr>
              <w:spacing w:line="276" w:lineRule="auto"/>
              <w:rPr>
                <w:del w:id="9602" w:author="Tran Huan" w:date="2018-11-25T21:59:00Z"/>
                <w:rPrChange w:id="9603" w:author="Tran Huan" w:date="2018-11-25T16:08:00Z">
                  <w:rPr>
                    <w:del w:id="9604" w:author="Tran Huan" w:date="2018-11-25T21:59:00Z"/>
                    <w:lang w:val="en-US"/>
                  </w:rPr>
                </w:rPrChange>
              </w:rPr>
            </w:pPr>
            <w:del w:id="9605" w:author="Tran Huan" w:date="2018-11-25T21:59:00Z">
              <w:r w:rsidRPr="000245EB" w:rsidDel="00096943">
                <w:rPr>
                  <w:rPrChange w:id="9606" w:author="Tran Huan" w:date="2018-11-25T16:08:00Z">
                    <w:rPr>
                      <w:lang w:val="en-US"/>
                    </w:rPr>
                  </w:rPrChange>
                </w:rPr>
                <w:delText>Bước 1: Click “</w:delText>
              </w:r>
              <w:r w:rsidRPr="000245EB" w:rsidDel="00096943">
                <w:rPr>
                  <w:i/>
                  <w:rPrChange w:id="9607" w:author="Tran Huan" w:date="2018-11-25T16:08:00Z">
                    <w:rPr>
                      <w:i/>
                      <w:lang w:val="en-US"/>
                    </w:rPr>
                  </w:rPrChange>
                </w:rPr>
                <w:delText>Quản lí biên nhận</w:delText>
              </w:r>
              <w:r w:rsidRPr="000245EB" w:rsidDel="00096943">
                <w:rPr>
                  <w:rPrChange w:id="9608" w:author="Tran Huan" w:date="2018-11-25T16:08:00Z">
                    <w:rPr>
                      <w:lang w:val="en-US"/>
                    </w:rPr>
                  </w:rPrChange>
                </w:rPr>
                <w:delText>” ở bên thanh menu cạnh trái và chọn trạng thái của biên nhận. Danh mục con của quản lí biên nhận được hiển thị như sau:</w:delText>
              </w:r>
              <w:bookmarkStart w:id="9609" w:name="_Toc530658436"/>
              <w:bookmarkStart w:id="9610" w:name="_Toc530662160"/>
              <w:bookmarkStart w:id="9611" w:name="_Toc530662627"/>
              <w:bookmarkStart w:id="9612" w:name="_Toc531003557"/>
              <w:bookmarkStart w:id="9613" w:name="_Toc531005474"/>
              <w:bookmarkStart w:id="9614" w:name="_Toc531569674"/>
              <w:bookmarkStart w:id="9615" w:name="_Toc531573522"/>
              <w:bookmarkStart w:id="9616" w:name="_Toc531577263"/>
              <w:bookmarkStart w:id="9617" w:name="_Toc531581001"/>
              <w:bookmarkEnd w:id="9609"/>
              <w:bookmarkEnd w:id="9610"/>
              <w:bookmarkEnd w:id="9611"/>
              <w:bookmarkEnd w:id="9612"/>
              <w:bookmarkEnd w:id="9613"/>
              <w:bookmarkEnd w:id="9614"/>
              <w:bookmarkEnd w:id="9615"/>
              <w:bookmarkEnd w:id="9616"/>
              <w:bookmarkEnd w:id="9617"/>
            </w:del>
          </w:p>
          <w:p w14:paraId="6A522FDE" w14:textId="00C3D0D3" w:rsidR="00F5523F" w:rsidRPr="000245EB" w:rsidDel="00096943" w:rsidRDefault="00F5523F">
            <w:pPr>
              <w:pStyle w:val="ListParagraph"/>
              <w:numPr>
                <w:ilvl w:val="0"/>
                <w:numId w:val="29"/>
              </w:numPr>
              <w:spacing w:line="276" w:lineRule="auto"/>
              <w:rPr>
                <w:del w:id="9618" w:author="Tran Huan" w:date="2018-11-25T21:59:00Z"/>
                <w:rPrChange w:id="9619" w:author="Tran Huan" w:date="2018-11-25T16:08:00Z">
                  <w:rPr>
                    <w:del w:id="9620" w:author="Tran Huan" w:date="2018-11-25T21:59:00Z"/>
                    <w:lang w:val="en-US"/>
                  </w:rPr>
                </w:rPrChange>
              </w:rPr>
            </w:pPr>
            <w:del w:id="9621" w:author="Tran Huan" w:date="2018-11-25T21:59:00Z">
              <w:r w:rsidRPr="000245EB" w:rsidDel="00096943">
                <w:rPr>
                  <w:i/>
                  <w:rPrChange w:id="9622" w:author="Tran Huan" w:date="2018-11-25T16:08:00Z">
                    <w:rPr>
                      <w:i/>
                      <w:lang w:val="en-US"/>
                    </w:rPr>
                  </w:rPrChange>
                </w:rPr>
                <w:delText>Nhân viên quản lí đơn hàng</w:delText>
              </w:r>
              <w:r w:rsidRPr="000245EB" w:rsidDel="00096943">
                <w:rPr>
                  <w:rPrChange w:id="9623" w:author="Tran Huan" w:date="2018-11-25T16:08:00Z">
                    <w:rPr>
                      <w:lang w:val="en-US"/>
                    </w:rPr>
                  </w:rPrChange>
                </w:rPr>
                <w:delText xml:space="preserve">: </w:delText>
              </w:r>
              <w:r w:rsidR="00C23007" w:rsidRPr="000245EB" w:rsidDel="00096943">
                <w:rPr>
                  <w:rPrChange w:id="9624" w:author="Tran Huan" w:date="2018-11-25T16:08:00Z">
                    <w:rPr>
                      <w:lang w:val="en-US"/>
                    </w:rPr>
                  </w:rPrChange>
                </w:rPr>
                <w:delText>Đang chờ nhận đồ, đã nhận đồ, đang chờ giao đồ, đã giao đồ.</w:delText>
              </w:r>
              <w:bookmarkStart w:id="9625" w:name="_Toc530658437"/>
              <w:bookmarkStart w:id="9626" w:name="_Toc530662161"/>
              <w:bookmarkStart w:id="9627" w:name="_Toc530662628"/>
              <w:bookmarkStart w:id="9628" w:name="_Toc531003558"/>
              <w:bookmarkStart w:id="9629" w:name="_Toc531005475"/>
              <w:bookmarkStart w:id="9630" w:name="_Toc531569675"/>
              <w:bookmarkStart w:id="9631" w:name="_Toc531573523"/>
              <w:bookmarkStart w:id="9632" w:name="_Toc531577264"/>
              <w:bookmarkStart w:id="9633" w:name="_Toc531581002"/>
              <w:bookmarkEnd w:id="9625"/>
              <w:bookmarkEnd w:id="9626"/>
              <w:bookmarkEnd w:id="9627"/>
              <w:bookmarkEnd w:id="9628"/>
              <w:bookmarkEnd w:id="9629"/>
              <w:bookmarkEnd w:id="9630"/>
              <w:bookmarkEnd w:id="9631"/>
              <w:bookmarkEnd w:id="9632"/>
              <w:bookmarkEnd w:id="9633"/>
            </w:del>
          </w:p>
          <w:p w14:paraId="455C2DB8" w14:textId="27948201" w:rsidR="00C23007" w:rsidRPr="000245EB" w:rsidDel="00096943" w:rsidRDefault="00C23007">
            <w:pPr>
              <w:pStyle w:val="ListParagraph"/>
              <w:numPr>
                <w:ilvl w:val="0"/>
                <w:numId w:val="29"/>
              </w:numPr>
              <w:spacing w:line="276" w:lineRule="auto"/>
              <w:rPr>
                <w:del w:id="9634" w:author="Tran Huan" w:date="2018-11-25T21:59:00Z"/>
                <w:rPrChange w:id="9635" w:author="Tran Huan" w:date="2018-11-25T16:08:00Z">
                  <w:rPr>
                    <w:del w:id="9636" w:author="Tran Huan" w:date="2018-11-25T21:59:00Z"/>
                    <w:lang w:val="en-US"/>
                  </w:rPr>
                </w:rPrChange>
              </w:rPr>
            </w:pPr>
            <w:del w:id="9637" w:author="Tran Huan" w:date="2018-11-25T21:59:00Z">
              <w:r w:rsidRPr="000245EB" w:rsidDel="00096943">
                <w:rPr>
                  <w:i/>
                  <w:rPrChange w:id="9638" w:author="Tran Huan" w:date="2018-11-25T16:08:00Z">
                    <w:rPr>
                      <w:i/>
                      <w:lang w:val="en-US"/>
                    </w:rPr>
                  </w:rPrChange>
                </w:rPr>
                <w:delText>Nhân viên nhận và trả quần áo</w:delText>
              </w:r>
              <w:r w:rsidR="00F5523F" w:rsidRPr="000245EB" w:rsidDel="00096943">
                <w:rPr>
                  <w:i/>
                  <w:rPrChange w:id="9639" w:author="Tran Huan" w:date="2018-11-25T16:08:00Z">
                    <w:rPr>
                      <w:i/>
                      <w:lang w:val="en-US"/>
                    </w:rPr>
                  </w:rPrChange>
                </w:rPr>
                <w:delText>:</w:delText>
              </w:r>
              <w:r w:rsidR="00F5523F" w:rsidRPr="000245EB" w:rsidDel="00096943">
                <w:rPr>
                  <w:rPrChange w:id="9640" w:author="Tran Huan" w:date="2018-11-25T16:08:00Z">
                    <w:rPr>
                      <w:lang w:val="en-US"/>
                    </w:rPr>
                  </w:rPrChange>
                </w:rPr>
                <w:delText xml:space="preserve"> </w:delText>
              </w:r>
              <w:r w:rsidRPr="000245EB" w:rsidDel="00096943">
                <w:rPr>
                  <w:rPrChange w:id="9641" w:author="Tran Huan" w:date="2018-11-25T16:08:00Z">
                    <w:rPr>
                      <w:lang w:val="en-US"/>
                    </w:rPr>
                  </w:rPrChange>
                </w:rPr>
                <w:delText xml:space="preserve">Đang chờ nhận đồ, đã nhận đồ, đang chờ giao đồ, đã giao đồ. </w:delText>
              </w:r>
              <w:bookmarkStart w:id="9642" w:name="_Toc530658438"/>
              <w:bookmarkStart w:id="9643" w:name="_Toc530662162"/>
              <w:bookmarkStart w:id="9644" w:name="_Toc530662629"/>
              <w:bookmarkStart w:id="9645" w:name="_Toc531003559"/>
              <w:bookmarkStart w:id="9646" w:name="_Toc531005476"/>
              <w:bookmarkStart w:id="9647" w:name="_Toc531569676"/>
              <w:bookmarkStart w:id="9648" w:name="_Toc531573524"/>
              <w:bookmarkStart w:id="9649" w:name="_Toc531577265"/>
              <w:bookmarkStart w:id="9650" w:name="_Toc531581003"/>
              <w:bookmarkEnd w:id="9642"/>
              <w:bookmarkEnd w:id="9643"/>
              <w:bookmarkEnd w:id="9644"/>
              <w:bookmarkEnd w:id="9645"/>
              <w:bookmarkEnd w:id="9646"/>
              <w:bookmarkEnd w:id="9647"/>
              <w:bookmarkEnd w:id="9648"/>
              <w:bookmarkEnd w:id="9649"/>
              <w:bookmarkEnd w:id="9650"/>
            </w:del>
          </w:p>
          <w:p w14:paraId="0C2F52D8" w14:textId="12D53306" w:rsidR="00F5523F" w:rsidRPr="000245EB" w:rsidDel="00096943" w:rsidRDefault="00F5523F">
            <w:pPr>
              <w:spacing w:line="276" w:lineRule="auto"/>
              <w:rPr>
                <w:del w:id="9651" w:author="Tran Huan" w:date="2018-11-25T21:59:00Z"/>
                <w:rPrChange w:id="9652" w:author="Tran Huan" w:date="2018-11-25T16:08:00Z">
                  <w:rPr>
                    <w:del w:id="9653" w:author="Tran Huan" w:date="2018-11-25T21:59:00Z"/>
                    <w:lang w:val="en-US"/>
                  </w:rPr>
                </w:rPrChange>
              </w:rPr>
            </w:pPr>
            <w:del w:id="9654" w:author="Tran Huan" w:date="2018-11-25T21:59:00Z">
              <w:r w:rsidRPr="000245EB" w:rsidDel="00096943">
                <w:rPr>
                  <w:rPrChange w:id="9655" w:author="Tran Huan" w:date="2018-11-25T16:08:00Z">
                    <w:rPr>
                      <w:lang w:val="en-US"/>
                    </w:rPr>
                  </w:rPrChange>
                </w:rPr>
                <w:delText xml:space="preserve">Bước 2: Danh sách </w:delText>
              </w:r>
              <w:r w:rsidR="00C23007" w:rsidRPr="000245EB" w:rsidDel="00096943">
                <w:rPr>
                  <w:rPrChange w:id="9656" w:author="Tran Huan" w:date="2018-11-25T16:08:00Z">
                    <w:rPr>
                      <w:lang w:val="en-US"/>
                    </w:rPr>
                  </w:rPrChange>
                </w:rPr>
                <w:delText>biên nhận</w:delText>
              </w:r>
              <w:r w:rsidRPr="000245EB" w:rsidDel="00096943">
                <w:rPr>
                  <w:rPrChange w:id="9657" w:author="Tran Huan" w:date="2018-11-25T16:08:00Z">
                    <w:rPr>
                      <w:lang w:val="en-US"/>
                    </w:rPr>
                  </w:rPrChange>
                </w:rPr>
                <w:delText xml:space="preserve"> được hiển thị theo dạng bảng. Ở đây người dùng có thể tìm kiếm </w:delText>
              </w:r>
              <w:r w:rsidR="00C23007" w:rsidRPr="000245EB" w:rsidDel="00096943">
                <w:rPr>
                  <w:rPrChange w:id="9658" w:author="Tran Huan" w:date="2018-11-25T16:08:00Z">
                    <w:rPr>
                      <w:lang w:val="en-US"/>
                    </w:rPr>
                  </w:rPrChange>
                </w:rPr>
                <w:delText>biên nhận</w:delText>
              </w:r>
              <w:r w:rsidRPr="000245EB" w:rsidDel="00096943">
                <w:rPr>
                  <w:rPrChange w:id="9659" w:author="Tran Huan" w:date="2018-11-25T16:08:00Z">
                    <w:rPr>
                      <w:lang w:val="en-US"/>
                    </w:rPr>
                  </w:rPrChange>
                </w:rPr>
                <w:delText xml:space="preserve"> dựa trên các tiêu chí là các cột của bảng.</w:delText>
              </w:r>
              <w:bookmarkStart w:id="9660" w:name="_Toc530658439"/>
              <w:bookmarkStart w:id="9661" w:name="_Toc530662163"/>
              <w:bookmarkStart w:id="9662" w:name="_Toc530662630"/>
              <w:bookmarkStart w:id="9663" w:name="_Toc531003560"/>
              <w:bookmarkStart w:id="9664" w:name="_Toc531005477"/>
              <w:bookmarkStart w:id="9665" w:name="_Toc531569677"/>
              <w:bookmarkStart w:id="9666" w:name="_Toc531573525"/>
              <w:bookmarkStart w:id="9667" w:name="_Toc531577266"/>
              <w:bookmarkStart w:id="9668" w:name="_Toc531581004"/>
              <w:bookmarkEnd w:id="9660"/>
              <w:bookmarkEnd w:id="9661"/>
              <w:bookmarkEnd w:id="9662"/>
              <w:bookmarkEnd w:id="9663"/>
              <w:bookmarkEnd w:id="9664"/>
              <w:bookmarkEnd w:id="9665"/>
              <w:bookmarkEnd w:id="9666"/>
              <w:bookmarkEnd w:id="9667"/>
              <w:bookmarkEnd w:id="9668"/>
            </w:del>
          </w:p>
          <w:p w14:paraId="0E89DB0C" w14:textId="585FFACA" w:rsidR="00F5523F" w:rsidRPr="000245EB" w:rsidDel="00096943" w:rsidRDefault="00F5523F">
            <w:pPr>
              <w:spacing w:line="276" w:lineRule="auto"/>
              <w:rPr>
                <w:del w:id="9669" w:author="Tran Huan" w:date="2018-11-25T21:59:00Z"/>
                <w:rPrChange w:id="9670" w:author="Tran Huan" w:date="2018-11-25T16:08:00Z">
                  <w:rPr>
                    <w:del w:id="9671" w:author="Tran Huan" w:date="2018-11-25T21:59:00Z"/>
                    <w:lang w:val="en-US"/>
                  </w:rPr>
                </w:rPrChange>
              </w:rPr>
            </w:pPr>
            <w:del w:id="9672" w:author="Tran Huan" w:date="2018-11-25T21:59:00Z">
              <w:r w:rsidRPr="000245EB" w:rsidDel="00096943">
                <w:rPr>
                  <w:rPrChange w:id="9673" w:author="Tran Huan" w:date="2018-11-25T16:08:00Z">
                    <w:rPr>
                      <w:lang w:val="en-US"/>
                    </w:rPr>
                  </w:rPrChange>
                </w:rPr>
                <w:delText xml:space="preserve">Bước 3: Khi người dùng </w:delText>
              </w:r>
              <w:r w:rsidR="00A06DD8" w:rsidRPr="000245EB" w:rsidDel="00096943">
                <w:rPr>
                  <w:rPrChange w:id="9674" w:author="Tran Huan" w:date="2018-11-25T16:08:00Z">
                    <w:rPr>
                      <w:lang w:val="en-US"/>
                    </w:rPr>
                  </w:rPrChange>
                </w:rPr>
                <w:delText>nhấn</w:delText>
              </w:r>
              <w:r w:rsidRPr="000245EB" w:rsidDel="00096943">
                <w:rPr>
                  <w:rPrChange w:id="9675" w:author="Tran Huan" w:date="2018-11-25T16:08:00Z">
                    <w:rPr>
                      <w:lang w:val="en-US"/>
                    </w:rPr>
                  </w:rPrChange>
                </w:rPr>
                <w:delText xml:space="preserve"> vào tên khách hàng để truy cập vào chi tiết </w:delText>
              </w:r>
              <w:r w:rsidR="00C23007" w:rsidRPr="000245EB" w:rsidDel="00096943">
                <w:rPr>
                  <w:rPrChange w:id="9676" w:author="Tran Huan" w:date="2018-11-25T16:08:00Z">
                    <w:rPr>
                      <w:lang w:val="en-US"/>
                    </w:rPr>
                  </w:rPrChange>
                </w:rPr>
                <w:delText>biên nhận</w:delText>
              </w:r>
              <w:r w:rsidRPr="000245EB" w:rsidDel="00096943">
                <w:rPr>
                  <w:rPrChange w:id="9677" w:author="Tran Huan" w:date="2018-11-25T16:08:00Z">
                    <w:rPr>
                      <w:lang w:val="en-US"/>
                    </w:rPr>
                  </w:rPrChange>
                </w:rPr>
                <w:delText xml:space="preserve">. Ở đây, người dùng có thể xem thông tin chi tiết </w:delText>
              </w:r>
              <w:r w:rsidR="00C23007" w:rsidRPr="000245EB" w:rsidDel="00096943">
                <w:rPr>
                  <w:rPrChange w:id="9678" w:author="Tran Huan" w:date="2018-11-25T16:08:00Z">
                    <w:rPr>
                      <w:lang w:val="en-US"/>
                    </w:rPr>
                  </w:rPrChange>
                </w:rPr>
                <w:delText xml:space="preserve">biên nhận. </w:delText>
              </w:r>
              <w:r w:rsidRPr="000245EB" w:rsidDel="00096943">
                <w:rPr>
                  <w:rPrChange w:id="9679" w:author="Tran Huan" w:date="2018-11-25T16:08:00Z">
                    <w:rPr>
                      <w:lang w:val="en-US"/>
                    </w:rPr>
                  </w:rPrChange>
                </w:rPr>
                <w:delText>Các chức năng có thể tại trang chi tiết</w:delText>
              </w:r>
              <w:r w:rsidR="00C23007" w:rsidRPr="000245EB" w:rsidDel="00096943">
                <w:rPr>
                  <w:rPrChange w:id="9680" w:author="Tran Huan" w:date="2018-11-25T16:08:00Z">
                    <w:rPr>
                      <w:lang w:val="en-US"/>
                    </w:rPr>
                  </w:rPrChange>
                </w:rPr>
                <w:delText xml:space="preserve"> biên nhận </w:delText>
              </w:r>
              <w:r w:rsidRPr="000245EB" w:rsidDel="00096943">
                <w:rPr>
                  <w:rPrChange w:id="9681" w:author="Tran Huan" w:date="2018-11-25T16:08:00Z">
                    <w:rPr>
                      <w:lang w:val="en-US"/>
                    </w:rPr>
                  </w:rPrChange>
                </w:rPr>
                <w:delText>theo loại nhân viên và trạng thái đơn hàng:</w:delText>
              </w:r>
              <w:bookmarkStart w:id="9682" w:name="_Toc530658440"/>
              <w:bookmarkStart w:id="9683" w:name="_Toc530662164"/>
              <w:bookmarkStart w:id="9684" w:name="_Toc530662631"/>
              <w:bookmarkStart w:id="9685" w:name="_Toc531003561"/>
              <w:bookmarkStart w:id="9686" w:name="_Toc531005478"/>
              <w:bookmarkStart w:id="9687" w:name="_Toc531569678"/>
              <w:bookmarkStart w:id="9688" w:name="_Toc531573526"/>
              <w:bookmarkStart w:id="9689" w:name="_Toc531577267"/>
              <w:bookmarkStart w:id="9690" w:name="_Toc531581005"/>
              <w:bookmarkEnd w:id="9682"/>
              <w:bookmarkEnd w:id="9683"/>
              <w:bookmarkEnd w:id="9684"/>
              <w:bookmarkEnd w:id="9685"/>
              <w:bookmarkEnd w:id="9686"/>
              <w:bookmarkEnd w:id="9687"/>
              <w:bookmarkEnd w:id="9688"/>
              <w:bookmarkEnd w:id="9689"/>
              <w:bookmarkEnd w:id="9690"/>
            </w:del>
          </w:p>
          <w:p w14:paraId="3CCC9CCD" w14:textId="15B757F4" w:rsidR="00F5523F" w:rsidRPr="000245EB" w:rsidDel="00096943" w:rsidRDefault="00F5523F">
            <w:pPr>
              <w:pStyle w:val="ListParagraph"/>
              <w:numPr>
                <w:ilvl w:val="0"/>
                <w:numId w:val="30"/>
              </w:numPr>
              <w:spacing w:line="276" w:lineRule="auto"/>
              <w:rPr>
                <w:del w:id="9691" w:author="Tran Huan" w:date="2018-11-25T21:59:00Z"/>
                <w:rPrChange w:id="9692" w:author="Tran Huan" w:date="2018-11-25T16:08:00Z">
                  <w:rPr>
                    <w:del w:id="9693" w:author="Tran Huan" w:date="2018-11-25T21:59:00Z"/>
                    <w:lang w:val="en-US"/>
                  </w:rPr>
                </w:rPrChange>
              </w:rPr>
            </w:pPr>
            <w:del w:id="9694" w:author="Tran Huan" w:date="2018-11-25T21:59:00Z">
              <w:r w:rsidRPr="000245EB" w:rsidDel="00096943">
                <w:rPr>
                  <w:rPrChange w:id="9695" w:author="Tran Huan" w:date="2018-11-25T16:08:00Z">
                    <w:rPr>
                      <w:lang w:val="en-US"/>
                    </w:rPr>
                  </w:rPrChange>
                </w:rPr>
                <w:delText>Trạng thái “</w:delText>
              </w:r>
              <w:r w:rsidRPr="000245EB" w:rsidDel="00096943">
                <w:rPr>
                  <w:i/>
                  <w:rPrChange w:id="9696" w:author="Tran Huan" w:date="2018-11-25T16:08:00Z">
                    <w:rPr>
                      <w:i/>
                      <w:lang w:val="en-US"/>
                    </w:rPr>
                  </w:rPrChange>
                </w:rPr>
                <w:delText>đang chờ</w:delText>
              </w:r>
              <w:r w:rsidR="00C23007" w:rsidRPr="000245EB" w:rsidDel="00096943">
                <w:rPr>
                  <w:i/>
                  <w:rPrChange w:id="9697" w:author="Tran Huan" w:date="2018-11-25T16:08:00Z">
                    <w:rPr>
                      <w:i/>
                      <w:lang w:val="en-US"/>
                    </w:rPr>
                  </w:rPrChange>
                </w:rPr>
                <w:delText xml:space="preserve"> nhận đồ</w:delText>
              </w:r>
              <w:r w:rsidRPr="000245EB" w:rsidDel="00096943">
                <w:rPr>
                  <w:rPrChange w:id="9698" w:author="Tran Huan" w:date="2018-11-25T16:08:00Z">
                    <w:rPr>
                      <w:lang w:val="en-US"/>
                    </w:rPr>
                  </w:rPrChange>
                </w:rPr>
                <w:delText xml:space="preserve">”: </w:delText>
              </w:r>
              <w:r w:rsidR="00C23007" w:rsidRPr="000245EB" w:rsidDel="00096943">
                <w:rPr>
                  <w:rPrChange w:id="9699" w:author="Tran Huan" w:date="2018-11-25T16:08:00Z">
                    <w:rPr>
                      <w:lang w:val="en-US"/>
                    </w:rPr>
                  </w:rPrChange>
                </w:rPr>
                <w:delText xml:space="preserve">Nhân viên nhận và trả quần áo </w:delText>
              </w:r>
              <w:r w:rsidR="00A06DD8" w:rsidRPr="000245EB" w:rsidDel="00096943">
                <w:rPr>
                  <w:rPrChange w:id="9700" w:author="Tran Huan" w:date="2018-11-25T16:08:00Z">
                    <w:rPr>
                      <w:lang w:val="en-US"/>
                    </w:rPr>
                  </w:rPrChange>
                </w:rPr>
                <w:delText>nhấn</w:delText>
              </w:r>
              <w:r w:rsidRPr="000245EB" w:rsidDel="00096943">
                <w:rPr>
                  <w:rPrChange w:id="9701" w:author="Tran Huan" w:date="2018-11-25T16:08:00Z">
                    <w:rPr>
                      <w:lang w:val="en-US"/>
                    </w:rPr>
                  </w:rPrChange>
                </w:rPr>
                <w:delText xml:space="preserve"> “</w:delText>
              </w:r>
              <w:r w:rsidRPr="000245EB" w:rsidDel="00096943">
                <w:rPr>
                  <w:i/>
                  <w:rPrChange w:id="9702" w:author="Tran Huan" w:date="2018-11-25T16:08:00Z">
                    <w:rPr>
                      <w:i/>
                      <w:lang w:val="en-US"/>
                    </w:rPr>
                  </w:rPrChange>
                </w:rPr>
                <w:delText>chấp nhận</w:delText>
              </w:r>
              <w:r w:rsidRPr="000245EB" w:rsidDel="00096943">
                <w:rPr>
                  <w:rPrChange w:id="9703" w:author="Tran Huan" w:date="2018-11-25T16:08:00Z">
                    <w:rPr>
                      <w:lang w:val="en-US"/>
                    </w:rPr>
                  </w:rPrChange>
                </w:rPr>
                <w:delText>”</w:delText>
              </w:r>
              <w:r w:rsidR="003C2A70" w:rsidRPr="000245EB" w:rsidDel="00096943">
                <w:rPr>
                  <w:rPrChange w:id="9704" w:author="Tran Huan" w:date="2018-11-25T16:08:00Z">
                    <w:rPr>
                      <w:lang w:val="en-US"/>
                    </w:rPr>
                  </w:rPrChange>
                </w:rPr>
                <w:delTex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delText>
              </w:r>
              <w:r w:rsidR="003C2A70" w:rsidRPr="000245EB" w:rsidDel="00096943">
                <w:rPr>
                  <w:i/>
                  <w:rPrChange w:id="9705" w:author="Tran Huan" w:date="2018-11-25T16:08:00Z">
                    <w:rPr>
                      <w:i/>
                      <w:lang w:val="en-US"/>
                    </w:rPr>
                  </w:rPrChange>
                </w:rPr>
                <w:delText>“đã nhận”</w:delText>
              </w:r>
              <w:r w:rsidR="003C2A70" w:rsidRPr="000245EB" w:rsidDel="00096943">
                <w:rPr>
                  <w:rPrChange w:id="9706" w:author="Tran Huan" w:date="2018-11-25T16:08:00Z">
                    <w:rPr>
                      <w:lang w:val="en-US"/>
                    </w:rPr>
                  </w:rPrChange>
                </w:rPr>
                <w:delText xml:space="preserve"> để thay đổi trạng thái biên nhận thành </w:delText>
              </w:r>
              <w:r w:rsidR="003C2A70" w:rsidRPr="000245EB" w:rsidDel="00096943">
                <w:rPr>
                  <w:i/>
                  <w:rPrChange w:id="9707" w:author="Tran Huan" w:date="2018-11-25T16:08:00Z">
                    <w:rPr>
                      <w:i/>
                      <w:lang w:val="en-US"/>
                    </w:rPr>
                  </w:rPrChange>
                </w:rPr>
                <w:delText xml:space="preserve">“đã nhận đồ” </w:delText>
              </w:r>
              <w:r w:rsidR="003C2A70" w:rsidRPr="000245EB" w:rsidDel="00096943">
                <w:rPr>
                  <w:rPrChange w:id="9708" w:author="Tran Huan" w:date="2018-11-25T16:08:00Z">
                    <w:rPr>
                      <w:lang w:val="en-US"/>
                    </w:rPr>
                  </w:rPrChange>
                </w:rPr>
                <w:delText xml:space="preserve">và đơn hàng ứng với biên nhận chuyển từ </w:delText>
              </w:r>
              <w:r w:rsidR="003C2A70" w:rsidRPr="000245EB" w:rsidDel="00096943">
                <w:rPr>
                  <w:i/>
                  <w:rPrChange w:id="9709" w:author="Tran Huan" w:date="2018-11-25T16:08:00Z">
                    <w:rPr>
                      <w:i/>
                      <w:lang w:val="en-US"/>
                    </w:rPr>
                  </w:rPrChange>
                </w:rPr>
                <w:delText xml:space="preserve">“đã nhận” </w:delText>
              </w:r>
              <w:r w:rsidR="003C2A70" w:rsidRPr="000245EB" w:rsidDel="00096943">
                <w:rPr>
                  <w:rPrChange w:id="9710" w:author="Tran Huan" w:date="2018-11-25T16:08:00Z">
                    <w:rPr>
                      <w:lang w:val="en-US"/>
                    </w:rPr>
                  </w:rPrChange>
                </w:rPr>
                <w:delText xml:space="preserve">thành </w:delText>
              </w:r>
              <w:r w:rsidR="003C2A70" w:rsidRPr="000245EB" w:rsidDel="00096943">
                <w:rPr>
                  <w:i/>
                  <w:rPrChange w:id="9711" w:author="Tran Huan" w:date="2018-11-25T16:08:00Z">
                    <w:rPr>
                      <w:i/>
                      <w:lang w:val="en-US"/>
                    </w:rPr>
                  </w:rPrChange>
                </w:rPr>
                <w:delText xml:space="preserve">“đang chờ xử lí”. </w:delText>
              </w:r>
              <w:bookmarkStart w:id="9712" w:name="_Toc530658441"/>
              <w:bookmarkStart w:id="9713" w:name="_Toc530662165"/>
              <w:bookmarkStart w:id="9714" w:name="_Toc530662632"/>
              <w:bookmarkStart w:id="9715" w:name="_Toc531003562"/>
              <w:bookmarkStart w:id="9716" w:name="_Toc531005479"/>
              <w:bookmarkStart w:id="9717" w:name="_Toc531569679"/>
              <w:bookmarkStart w:id="9718" w:name="_Toc531573527"/>
              <w:bookmarkStart w:id="9719" w:name="_Toc531577268"/>
              <w:bookmarkStart w:id="9720" w:name="_Toc531581006"/>
              <w:bookmarkEnd w:id="9712"/>
              <w:bookmarkEnd w:id="9713"/>
              <w:bookmarkEnd w:id="9714"/>
              <w:bookmarkEnd w:id="9715"/>
              <w:bookmarkEnd w:id="9716"/>
              <w:bookmarkEnd w:id="9717"/>
              <w:bookmarkEnd w:id="9718"/>
              <w:bookmarkEnd w:id="9719"/>
              <w:bookmarkEnd w:id="9720"/>
            </w:del>
          </w:p>
          <w:p w14:paraId="4E1524D7" w14:textId="1C98EBA4" w:rsidR="003C2A70" w:rsidRPr="000245EB" w:rsidDel="00096943" w:rsidRDefault="003C2A70">
            <w:pPr>
              <w:pStyle w:val="ListParagraph"/>
              <w:numPr>
                <w:ilvl w:val="0"/>
                <w:numId w:val="30"/>
              </w:numPr>
              <w:spacing w:line="276" w:lineRule="auto"/>
              <w:rPr>
                <w:del w:id="9721" w:author="Tran Huan" w:date="2018-11-25T21:59:00Z"/>
                <w:rPrChange w:id="9722" w:author="Tran Huan" w:date="2018-11-25T16:08:00Z">
                  <w:rPr>
                    <w:del w:id="9723" w:author="Tran Huan" w:date="2018-11-25T21:59:00Z"/>
                    <w:lang w:val="en-US"/>
                  </w:rPr>
                </w:rPrChange>
              </w:rPr>
            </w:pPr>
            <w:del w:id="9724" w:author="Tran Huan" w:date="2018-11-25T21:59:00Z">
              <w:r w:rsidRPr="000245EB" w:rsidDel="00096943">
                <w:rPr>
                  <w:rPrChange w:id="9725" w:author="Tran Huan" w:date="2018-11-25T16:08:00Z">
                    <w:rPr>
                      <w:lang w:val="en-US"/>
                    </w:rPr>
                  </w:rPrChange>
                </w:rPr>
                <w:delText xml:space="preserve">Trạng thái </w:delText>
              </w:r>
              <w:r w:rsidRPr="000245EB" w:rsidDel="00096943">
                <w:rPr>
                  <w:i/>
                  <w:rPrChange w:id="9726" w:author="Tran Huan" w:date="2018-11-25T16:08:00Z">
                    <w:rPr>
                      <w:i/>
                      <w:lang w:val="en-US"/>
                    </w:rPr>
                  </w:rPrChange>
                </w:rPr>
                <w:delText xml:space="preserve">“đang chờ giao đồ”: </w:delText>
              </w:r>
              <w:r w:rsidRPr="000245EB" w:rsidDel="00096943">
                <w:rPr>
                  <w:rPrChange w:id="9727" w:author="Tran Huan" w:date="2018-11-25T16:08:00Z">
                    <w:rPr>
                      <w:lang w:val="en-US"/>
                    </w:rPr>
                  </w:rPrChange>
                </w:rPr>
                <w:delText xml:space="preserve">Nhân viên nhận và trả quần ảo </w:delText>
              </w:r>
              <w:r w:rsidR="00A06DD8" w:rsidRPr="000245EB" w:rsidDel="00096943">
                <w:rPr>
                  <w:rPrChange w:id="9728" w:author="Tran Huan" w:date="2018-11-25T16:08:00Z">
                    <w:rPr>
                      <w:lang w:val="en-US"/>
                    </w:rPr>
                  </w:rPrChange>
                </w:rPr>
                <w:delText>nhấn</w:delText>
              </w:r>
              <w:r w:rsidRPr="000245EB" w:rsidDel="00096943">
                <w:rPr>
                  <w:rPrChange w:id="9729" w:author="Tran Huan" w:date="2018-11-25T16:08:00Z">
                    <w:rPr>
                      <w:lang w:val="en-US"/>
                    </w:rPr>
                  </w:rPrChange>
                </w:rPr>
                <w:delText xml:space="preserve"> vào nút </w:delText>
              </w:r>
              <w:r w:rsidRPr="000245EB" w:rsidDel="00096943">
                <w:rPr>
                  <w:i/>
                  <w:rPrChange w:id="9730" w:author="Tran Huan" w:date="2018-11-25T16:08:00Z">
                    <w:rPr>
                      <w:i/>
                      <w:lang w:val="en-US"/>
                    </w:rPr>
                  </w:rPrChange>
                </w:rPr>
                <w:delText xml:space="preserve">“giao đồ”, </w:delText>
              </w:r>
              <w:r w:rsidRPr="000245EB" w:rsidDel="00096943">
                <w:rPr>
                  <w:rPrChange w:id="9731" w:author="Tran Huan" w:date="2018-11-25T16:08:00Z">
                    <w:rPr>
                      <w:lang w:val="en-US"/>
                    </w:rPr>
                  </w:rPrChange>
                </w:rPr>
                <w:delText>người dùng sẽ được gán thành người đi giao đơn hàng đó và có nhiệm vụ câp nhật thông tin biên nhận (bao gồm thời gian, ngày giao đơn hàng). Sau khi giao hoàn tất buộc nhấn nút “</w:delText>
              </w:r>
              <w:r w:rsidRPr="000245EB" w:rsidDel="00096943">
                <w:rPr>
                  <w:i/>
                  <w:rPrChange w:id="9732" w:author="Tran Huan" w:date="2018-11-25T16:08:00Z">
                    <w:rPr>
                      <w:i/>
                      <w:lang w:val="en-US"/>
                    </w:rPr>
                  </w:rPrChange>
                </w:rPr>
                <w:delText>đã giao</w:delText>
              </w:r>
              <w:r w:rsidRPr="000245EB" w:rsidDel="00096943">
                <w:rPr>
                  <w:rPrChange w:id="9733" w:author="Tran Huan" w:date="2018-11-25T16:08:00Z">
                    <w:rPr>
                      <w:lang w:val="en-US"/>
                    </w:rPr>
                  </w:rPrChange>
                </w:rPr>
                <w:delText>”</w:delText>
              </w:r>
              <w:r w:rsidR="00FF18BA" w:rsidRPr="000245EB" w:rsidDel="00096943">
                <w:rPr>
                  <w:rPrChange w:id="9734" w:author="Tran Huan" w:date="2018-11-25T16:08:00Z">
                    <w:rPr>
                      <w:lang w:val="en-US"/>
                    </w:rPr>
                  </w:rPrChange>
                </w:rPr>
                <w:delText xml:space="preserve"> và đơn hàng ứng với biên nhận chuyển từ “</w:delText>
              </w:r>
              <w:r w:rsidR="00FF18BA" w:rsidRPr="000245EB" w:rsidDel="00096943">
                <w:rPr>
                  <w:i/>
                  <w:rPrChange w:id="9735" w:author="Tran Huan" w:date="2018-11-25T16:08:00Z">
                    <w:rPr>
                      <w:i/>
                      <w:lang w:val="en-US"/>
                    </w:rPr>
                  </w:rPrChange>
                </w:rPr>
                <w:delText>đã xử lí hoàn tất</w:delText>
              </w:r>
              <w:r w:rsidR="00FF18BA" w:rsidRPr="000245EB" w:rsidDel="00096943">
                <w:rPr>
                  <w:rPrChange w:id="9736" w:author="Tran Huan" w:date="2018-11-25T16:08:00Z">
                    <w:rPr>
                      <w:lang w:val="en-US"/>
                    </w:rPr>
                  </w:rPrChange>
                </w:rPr>
                <w:delText xml:space="preserve">” thành </w:delText>
              </w:r>
              <w:r w:rsidR="00FF18BA" w:rsidRPr="000245EB" w:rsidDel="00096943">
                <w:rPr>
                  <w:i/>
                  <w:rPrChange w:id="9737" w:author="Tran Huan" w:date="2018-11-25T16:08:00Z">
                    <w:rPr>
                      <w:i/>
                      <w:lang w:val="en-US"/>
                    </w:rPr>
                  </w:rPrChange>
                </w:rPr>
                <w:delText>“thành công”.</w:delText>
              </w:r>
              <w:bookmarkStart w:id="9738" w:name="_Toc530658442"/>
              <w:bookmarkStart w:id="9739" w:name="_Toc530662166"/>
              <w:bookmarkStart w:id="9740" w:name="_Toc530662633"/>
              <w:bookmarkStart w:id="9741" w:name="_Toc531003563"/>
              <w:bookmarkStart w:id="9742" w:name="_Toc531005480"/>
              <w:bookmarkStart w:id="9743" w:name="_Toc531569680"/>
              <w:bookmarkStart w:id="9744" w:name="_Toc531573528"/>
              <w:bookmarkStart w:id="9745" w:name="_Toc531577269"/>
              <w:bookmarkStart w:id="9746" w:name="_Toc531581007"/>
              <w:bookmarkEnd w:id="9738"/>
              <w:bookmarkEnd w:id="9739"/>
              <w:bookmarkEnd w:id="9740"/>
              <w:bookmarkEnd w:id="9741"/>
              <w:bookmarkEnd w:id="9742"/>
              <w:bookmarkEnd w:id="9743"/>
              <w:bookmarkEnd w:id="9744"/>
              <w:bookmarkEnd w:id="9745"/>
              <w:bookmarkEnd w:id="9746"/>
            </w:del>
          </w:p>
        </w:tc>
        <w:bookmarkStart w:id="9747" w:name="_Toc530658443"/>
        <w:bookmarkStart w:id="9748" w:name="_Toc530662167"/>
        <w:bookmarkStart w:id="9749" w:name="_Toc530662634"/>
        <w:bookmarkStart w:id="9750" w:name="_Toc531003564"/>
        <w:bookmarkStart w:id="9751" w:name="_Toc531005481"/>
        <w:bookmarkStart w:id="9752" w:name="_Toc531569681"/>
        <w:bookmarkStart w:id="9753" w:name="_Toc531573529"/>
        <w:bookmarkStart w:id="9754" w:name="_Toc531577270"/>
        <w:bookmarkStart w:id="9755" w:name="_Toc531581008"/>
        <w:bookmarkEnd w:id="9747"/>
        <w:bookmarkEnd w:id="9748"/>
        <w:bookmarkEnd w:id="9749"/>
        <w:bookmarkEnd w:id="9750"/>
        <w:bookmarkEnd w:id="9751"/>
        <w:bookmarkEnd w:id="9752"/>
        <w:bookmarkEnd w:id="9753"/>
        <w:bookmarkEnd w:id="9754"/>
        <w:bookmarkEnd w:id="9755"/>
      </w:tr>
      <w:tr w:rsidR="00FF18BA" w:rsidRPr="0041406B" w:rsidDel="00096943" w14:paraId="3E9ED423" w14:textId="54535EFC" w:rsidTr="00A06DD8">
        <w:trPr>
          <w:del w:id="9756" w:author="Tran Huan" w:date="2018-11-25T21:59:00Z"/>
        </w:trPr>
        <w:tc>
          <w:tcPr>
            <w:tcW w:w="2425" w:type="dxa"/>
          </w:tcPr>
          <w:p w14:paraId="71BF2106" w14:textId="72187173" w:rsidR="00F5523F" w:rsidRPr="0041406B" w:rsidDel="00096943" w:rsidRDefault="00F5523F">
            <w:pPr>
              <w:spacing w:line="276" w:lineRule="auto"/>
              <w:rPr>
                <w:del w:id="9757" w:author="Tran Huan" w:date="2018-11-25T21:59:00Z"/>
                <w:b/>
              </w:rPr>
            </w:pPr>
            <w:del w:id="9758" w:author="Tran Huan" w:date="2018-11-25T21:59:00Z">
              <w:r w:rsidRPr="0041406B" w:rsidDel="00096943">
                <w:rPr>
                  <w:b/>
                </w:rPr>
                <w:delText>Kết quả</w:delText>
              </w:r>
              <w:bookmarkStart w:id="9759" w:name="_Toc530658444"/>
              <w:bookmarkStart w:id="9760" w:name="_Toc530662168"/>
              <w:bookmarkStart w:id="9761" w:name="_Toc530662635"/>
              <w:bookmarkStart w:id="9762" w:name="_Toc531003565"/>
              <w:bookmarkStart w:id="9763" w:name="_Toc531005482"/>
              <w:bookmarkStart w:id="9764" w:name="_Toc531569682"/>
              <w:bookmarkStart w:id="9765" w:name="_Toc531573530"/>
              <w:bookmarkStart w:id="9766" w:name="_Toc531577271"/>
              <w:bookmarkStart w:id="9767" w:name="_Toc531581009"/>
              <w:bookmarkEnd w:id="9759"/>
              <w:bookmarkEnd w:id="9760"/>
              <w:bookmarkEnd w:id="9761"/>
              <w:bookmarkEnd w:id="9762"/>
              <w:bookmarkEnd w:id="9763"/>
              <w:bookmarkEnd w:id="9764"/>
              <w:bookmarkEnd w:id="9765"/>
              <w:bookmarkEnd w:id="9766"/>
              <w:bookmarkEnd w:id="9767"/>
            </w:del>
          </w:p>
        </w:tc>
        <w:tc>
          <w:tcPr>
            <w:tcW w:w="6686" w:type="dxa"/>
          </w:tcPr>
          <w:p w14:paraId="4C62CB2E" w14:textId="43525A81" w:rsidR="00F5523F" w:rsidRPr="000245EB" w:rsidDel="00096943" w:rsidRDefault="00F5523F">
            <w:pPr>
              <w:spacing w:line="276" w:lineRule="auto"/>
              <w:rPr>
                <w:del w:id="9768" w:author="Tran Huan" w:date="2018-11-25T21:59:00Z"/>
                <w:rPrChange w:id="9769" w:author="Tran Huan" w:date="2018-11-25T16:08:00Z">
                  <w:rPr>
                    <w:del w:id="9770" w:author="Tran Huan" w:date="2018-11-25T21:59:00Z"/>
                    <w:lang w:val="en-US"/>
                  </w:rPr>
                </w:rPrChange>
              </w:rPr>
            </w:pPr>
            <w:del w:id="9771" w:author="Tran Huan" w:date="2018-11-25T21:59:00Z">
              <w:r w:rsidRPr="000245EB" w:rsidDel="00096943">
                <w:rPr>
                  <w:rPrChange w:id="9772" w:author="Tran Huan" w:date="2018-11-25T16:08:00Z">
                    <w:rPr>
                      <w:lang w:val="en-US"/>
                    </w:rPr>
                  </w:rPrChange>
                </w:rPr>
                <w:delText xml:space="preserve">Hiển thị thông tin tất cả </w:delText>
              </w:r>
              <w:r w:rsidR="00FF18BA" w:rsidRPr="000245EB" w:rsidDel="00096943">
                <w:rPr>
                  <w:rPrChange w:id="9773" w:author="Tran Huan" w:date="2018-11-25T16:08:00Z">
                    <w:rPr>
                      <w:lang w:val="en-US"/>
                    </w:rPr>
                  </w:rPrChange>
                </w:rPr>
                <w:delText xml:space="preserve">biên nhận </w:delText>
              </w:r>
              <w:r w:rsidRPr="000245EB" w:rsidDel="00096943">
                <w:rPr>
                  <w:rPrChange w:id="9774" w:author="Tran Huan" w:date="2018-11-25T16:08:00Z">
                    <w:rPr>
                      <w:lang w:val="en-US"/>
                    </w:rPr>
                  </w:rPrChange>
                </w:rPr>
                <w:delText>dưới dạng bảng.</w:delText>
              </w:r>
              <w:bookmarkStart w:id="9775" w:name="_Toc530658445"/>
              <w:bookmarkStart w:id="9776" w:name="_Toc530662169"/>
              <w:bookmarkStart w:id="9777" w:name="_Toc530662636"/>
              <w:bookmarkStart w:id="9778" w:name="_Toc531003566"/>
              <w:bookmarkStart w:id="9779" w:name="_Toc531005483"/>
              <w:bookmarkStart w:id="9780" w:name="_Toc531569683"/>
              <w:bookmarkStart w:id="9781" w:name="_Toc531573531"/>
              <w:bookmarkStart w:id="9782" w:name="_Toc531577272"/>
              <w:bookmarkStart w:id="9783" w:name="_Toc531581010"/>
              <w:bookmarkEnd w:id="9775"/>
              <w:bookmarkEnd w:id="9776"/>
              <w:bookmarkEnd w:id="9777"/>
              <w:bookmarkEnd w:id="9778"/>
              <w:bookmarkEnd w:id="9779"/>
              <w:bookmarkEnd w:id="9780"/>
              <w:bookmarkEnd w:id="9781"/>
              <w:bookmarkEnd w:id="9782"/>
              <w:bookmarkEnd w:id="9783"/>
            </w:del>
          </w:p>
          <w:p w14:paraId="0519820D" w14:textId="0497F309" w:rsidR="00F5523F" w:rsidRPr="000245EB" w:rsidDel="00096943" w:rsidRDefault="00F5523F">
            <w:pPr>
              <w:spacing w:line="276" w:lineRule="auto"/>
              <w:rPr>
                <w:del w:id="9784" w:author="Tran Huan" w:date="2018-11-25T21:59:00Z"/>
                <w:rPrChange w:id="9785" w:author="Tran Huan" w:date="2018-11-25T16:08:00Z">
                  <w:rPr>
                    <w:del w:id="9786" w:author="Tran Huan" w:date="2018-11-25T21:59:00Z"/>
                    <w:lang w:val="en-US"/>
                  </w:rPr>
                </w:rPrChange>
              </w:rPr>
            </w:pPr>
            <w:del w:id="9787" w:author="Tran Huan" w:date="2018-11-25T21:59:00Z">
              <w:r w:rsidRPr="000245EB" w:rsidDel="00096943">
                <w:rPr>
                  <w:rPrChange w:id="9788" w:author="Tran Huan" w:date="2018-11-25T16:08:00Z">
                    <w:rPr>
                      <w:lang w:val="en-US"/>
                    </w:rPr>
                  </w:rPrChange>
                </w:rPr>
                <w:delText xml:space="preserve">Khi </w:delText>
              </w:r>
              <w:r w:rsidR="00A06DD8" w:rsidRPr="000245EB" w:rsidDel="00096943">
                <w:rPr>
                  <w:rPrChange w:id="9789" w:author="Tran Huan" w:date="2018-11-25T16:08:00Z">
                    <w:rPr>
                      <w:lang w:val="en-US"/>
                    </w:rPr>
                  </w:rPrChange>
                </w:rPr>
                <w:delText>nhấn</w:delText>
              </w:r>
              <w:r w:rsidRPr="000245EB" w:rsidDel="00096943">
                <w:rPr>
                  <w:rPrChange w:id="9790" w:author="Tran Huan" w:date="2018-11-25T16:08:00Z">
                    <w:rPr>
                      <w:lang w:val="en-US"/>
                    </w:rPr>
                  </w:rPrChange>
                </w:rPr>
                <w:delText xml:space="preserve"> vào tên khách hàng hiển thị chi tiết </w:delText>
              </w:r>
              <w:r w:rsidR="00FF18BA" w:rsidRPr="000245EB" w:rsidDel="00096943">
                <w:rPr>
                  <w:rPrChange w:id="9791" w:author="Tran Huan" w:date="2018-11-25T16:08:00Z">
                    <w:rPr>
                      <w:lang w:val="en-US"/>
                    </w:rPr>
                  </w:rPrChange>
                </w:rPr>
                <w:delText>biên nhận</w:delText>
              </w:r>
              <w:r w:rsidRPr="000245EB" w:rsidDel="00096943">
                <w:rPr>
                  <w:rPrChange w:id="9792" w:author="Tran Huan" w:date="2018-11-25T16:08:00Z">
                    <w:rPr>
                      <w:lang w:val="en-US"/>
                    </w:rPr>
                  </w:rPrChange>
                </w:rPr>
                <w:delText>.</w:delText>
              </w:r>
              <w:bookmarkStart w:id="9793" w:name="_Toc530658446"/>
              <w:bookmarkStart w:id="9794" w:name="_Toc530662170"/>
              <w:bookmarkStart w:id="9795" w:name="_Toc530662637"/>
              <w:bookmarkStart w:id="9796" w:name="_Toc531003567"/>
              <w:bookmarkStart w:id="9797" w:name="_Toc531005484"/>
              <w:bookmarkStart w:id="9798" w:name="_Toc531569684"/>
              <w:bookmarkStart w:id="9799" w:name="_Toc531573532"/>
              <w:bookmarkStart w:id="9800" w:name="_Toc531577273"/>
              <w:bookmarkStart w:id="9801" w:name="_Toc531581011"/>
              <w:bookmarkEnd w:id="9793"/>
              <w:bookmarkEnd w:id="9794"/>
              <w:bookmarkEnd w:id="9795"/>
              <w:bookmarkEnd w:id="9796"/>
              <w:bookmarkEnd w:id="9797"/>
              <w:bookmarkEnd w:id="9798"/>
              <w:bookmarkEnd w:id="9799"/>
              <w:bookmarkEnd w:id="9800"/>
              <w:bookmarkEnd w:id="9801"/>
            </w:del>
          </w:p>
        </w:tc>
        <w:bookmarkStart w:id="9802" w:name="_Toc530658447"/>
        <w:bookmarkStart w:id="9803" w:name="_Toc530662171"/>
        <w:bookmarkStart w:id="9804" w:name="_Toc530662638"/>
        <w:bookmarkStart w:id="9805" w:name="_Toc531003568"/>
        <w:bookmarkStart w:id="9806" w:name="_Toc531005485"/>
        <w:bookmarkStart w:id="9807" w:name="_Toc531569685"/>
        <w:bookmarkStart w:id="9808" w:name="_Toc531573533"/>
        <w:bookmarkStart w:id="9809" w:name="_Toc531577274"/>
        <w:bookmarkStart w:id="9810" w:name="_Toc531581012"/>
        <w:bookmarkEnd w:id="9802"/>
        <w:bookmarkEnd w:id="9803"/>
        <w:bookmarkEnd w:id="9804"/>
        <w:bookmarkEnd w:id="9805"/>
        <w:bookmarkEnd w:id="9806"/>
        <w:bookmarkEnd w:id="9807"/>
        <w:bookmarkEnd w:id="9808"/>
        <w:bookmarkEnd w:id="9809"/>
        <w:bookmarkEnd w:id="9810"/>
      </w:tr>
      <w:tr w:rsidR="00FF18BA" w:rsidRPr="0041406B" w:rsidDel="00096943" w14:paraId="497A03F3" w14:textId="7E5F14BE" w:rsidTr="00A06DD8">
        <w:trPr>
          <w:del w:id="9811" w:author="Tran Huan" w:date="2018-11-25T21:59:00Z"/>
        </w:trPr>
        <w:tc>
          <w:tcPr>
            <w:tcW w:w="2425" w:type="dxa"/>
          </w:tcPr>
          <w:p w14:paraId="6E3D0B05" w14:textId="1D6FC4AA" w:rsidR="00F5523F" w:rsidRPr="0041406B" w:rsidDel="00096943" w:rsidRDefault="00F5523F">
            <w:pPr>
              <w:spacing w:line="276" w:lineRule="auto"/>
              <w:rPr>
                <w:del w:id="9812" w:author="Tran Huan" w:date="2018-11-25T21:59:00Z"/>
                <w:b/>
              </w:rPr>
            </w:pPr>
            <w:del w:id="9813" w:author="Tran Huan" w:date="2018-11-25T21:59:00Z">
              <w:r w:rsidRPr="0041406B" w:rsidDel="00096943">
                <w:rPr>
                  <w:b/>
                </w:rPr>
                <w:delText>Ghi chú</w:delText>
              </w:r>
              <w:bookmarkStart w:id="9814" w:name="_Toc530658448"/>
              <w:bookmarkStart w:id="9815" w:name="_Toc530662172"/>
              <w:bookmarkStart w:id="9816" w:name="_Toc530662639"/>
              <w:bookmarkStart w:id="9817" w:name="_Toc531003569"/>
              <w:bookmarkStart w:id="9818" w:name="_Toc531005486"/>
              <w:bookmarkStart w:id="9819" w:name="_Toc531569686"/>
              <w:bookmarkStart w:id="9820" w:name="_Toc531573534"/>
              <w:bookmarkStart w:id="9821" w:name="_Toc531577275"/>
              <w:bookmarkStart w:id="9822" w:name="_Toc531581013"/>
              <w:bookmarkEnd w:id="9814"/>
              <w:bookmarkEnd w:id="9815"/>
              <w:bookmarkEnd w:id="9816"/>
              <w:bookmarkEnd w:id="9817"/>
              <w:bookmarkEnd w:id="9818"/>
              <w:bookmarkEnd w:id="9819"/>
              <w:bookmarkEnd w:id="9820"/>
              <w:bookmarkEnd w:id="9821"/>
              <w:bookmarkEnd w:id="9822"/>
            </w:del>
          </w:p>
        </w:tc>
        <w:tc>
          <w:tcPr>
            <w:tcW w:w="6686" w:type="dxa"/>
          </w:tcPr>
          <w:p w14:paraId="36DCA385" w14:textId="63D85C70" w:rsidR="00F5523F" w:rsidRPr="0041406B" w:rsidDel="00096943" w:rsidRDefault="00F5523F">
            <w:pPr>
              <w:keepNext/>
              <w:spacing w:line="276" w:lineRule="auto"/>
              <w:rPr>
                <w:del w:id="9823" w:author="Tran Huan" w:date="2018-11-25T21:59:00Z"/>
              </w:rPr>
            </w:pPr>
            <w:bookmarkStart w:id="9824" w:name="_Toc530658449"/>
            <w:bookmarkStart w:id="9825" w:name="_Toc530662173"/>
            <w:bookmarkStart w:id="9826" w:name="_Toc530662640"/>
            <w:bookmarkStart w:id="9827" w:name="_Toc531003570"/>
            <w:bookmarkStart w:id="9828" w:name="_Toc531005487"/>
            <w:bookmarkStart w:id="9829" w:name="_Toc531569687"/>
            <w:bookmarkStart w:id="9830" w:name="_Toc531573535"/>
            <w:bookmarkStart w:id="9831" w:name="_Toc531577276"/>
            <w:bookmarkStart w:id="9832" w:name="_Toc531581014"/>
            <w:bookmarkEnd w:id="9824"/>
            <w:bookmarkEnd w:id="9825"/>
            <w:bookmarkEnd w:id="9826"/>
            <w:bookmarkEnd w:id="9827"/>
            <w:bookmarkEnd w:id="9828"/>
            <w:bookmarkEnd w:id="9829"/>
            <w:bookmarkEnd w:id="9830"/>
            <w:bookmarkEnd w:id="9831"/>
            <w:bookmarkEnd w:id="9832"/>
          </w:p>
        </w:tc>
        <w:bookmarkStart w:id="9833" w:name="_Toc530658450"/>
        <w:bookmarkStart w:id="9834" w:name="_Toc530662174"/>
        <w:bookmarkStart w:id="9835" w:name="_Toc530662641"/>
        <w:bookmarkStart w:id="9836" w:name="_Toc531003571"/>
        <w:bookmarkStart w:id="9837" w:name="_Toc531005488"/>
        <w:bookmarkStart w:id="9838" w:name="_Toc531569688"/>
        <w:bookmarkStart w:id="9839" w:name="_Toc531573536"/>
        <w:bookmarkStart w:id="9840" w:name="_Toc531577277"/>
        <w:bookmarkStart w:id="9841" w:name="_Toc531581015"/>
        <w:bookmarkEnd w:id="9833"/>
        <w:bookmarkEnd w:id="9834"/>
        <w:bookmarkEnd w:id="9835"/>
        <w:bookmarkEnd w:id="9836"/>
        <w:bookmarkEnd w:id="9837"/>
        <w:bookmarkEnd w:id="9838"/>
        <w:bookmarkEnd w:id="9839"/>
        <w:bookmarkEnd w:id="9840"/>
        <w:bookmarkEnd w:id="9841"/>
      </w:tr>
    </w:tbl>
    <w:p w14:paraId="61D1C12D" w14:textId="20ABB7FC" w:rsidR="00F5523F" w:rsidRPr="0041406B" w:rsidDel="00096943" w:rsidRDefault="00F5523F">
      <w:pPr>
        <w:spacing w:line="276" w:lineRule="auto"/>
        <w:rPr>
          <w:del w:id="9842" w:author="Tran Huan" w:date="2018-11-25T21:59:00Z"/>
        </w:rPr>
        <w:pPrChange w:id="9843" w:author="phuong vu" w:date="2018-11-23T13:48:00Z">
          <w:pPr/>
        </w:pPrChange>
      </w:pPr>
      <w:bookmarkStart w:id="9844" w:name="_Toc530658451"/>
      <w:bookmarkStart w:id="9845" w:name="_Toc530662175"/>
      <w:bookmarkStart w:id="9846" w:name="_Toc530662642"/>
      <w:bookmarkStart w:id="9847" w:name="_Toc531003572"/>
      <w:bookmarkStart w:id="9848" w:name="_Toc531005489"/>
      <w:bookmarkStart w:id="9849" w:name="_Toc531569689"/>
      <w:bookmarkStart w:id="9850" w:name="_Toc531573537"/>
      <w:bookmarkStart w:id="9851" w:name="_Toc531577278"/>
      <w:bookmarkStart w:id="9852" w:name="_Toc531581016"/>
      <w:bookmarkEnd w:id="9844"/>
      <w:bookmarkEnd w:id="9845"/>
      <w:bookmarkEnd w:id="9846"/>
      <w:bookmarkEnd w:id="9847"/>
      <w:bookmarkEnd w:id="9848"/>
      <w:bookmarkEnd w:id="9849"/>
      <w:bookmarkEnd w:id="9850"/>
      <w:bookmarkEnd w:id="9851"/>
      <w:bookmarkEnd w:id="9852"/>
    </w:p>
    <w:p w14:paraId="1834BFC0" w14:textId="7C79C4E4" w:rsidR="00730F28" w:rsidRPr="0041406B" w:rsidDel="00096943" w:rsidRDefault="00730F28">
      <w:pPr>
        <w:pStyle w:val="Heading4"/>
        <w:spacing w:line="276" w:lineRule="auto"/>
        <w:rPr>
          <w:del w:id="9853" w:author="Tran Huan" w:date="2018-11-25T21:59:00Z"/>
        </w:rPr>
        <w:pPrChange w:id="9854" w:author="phuong vu" w:date="2018-11-23T13:48:00Z">
          <w:pPr>
            <w:pStyle w:val="Heading4"/>
          </w:pPr>
        </w:pPrChange>
      </w:pPr>
      <w:del w:id="9855" w:author="Tran Huan" w:date="2018-11-25T21:59:00Z">
        <w:r w:rsidRPr="000245EB" w:rsidDel="00096943">
          <w:rPr>
            <w:b w:val="0"/>
            <w:iCs w:val="0"/>
            <w:rPrChange w:id="9856" w:author="Tran Huan" w:date="2018-11-25T16:08:00Z">
              <w:rPr>
                <w:b w:val="0"/>
                <w:iCs w:val="0"/>
                <w:lang w:val="en-US"/>
              </w:rPr>
            </w:rPrChange>
          </w:rPr>
          <w:delText xml:space="preserve"> </w:delText>
        </w:r>
        <w:r w:rsidRPr="006D4C69" w:rsidDel="00096943">
          <w:delText>Qu</w:delText>
        </w:r>
        <w:r w:rsidRPr="0041406B" w:rsidDel="00096943">
          <w:rPr>
            <w:b w:val="0"/>
            <w:iCs w:val="0"/>
          </w:rPr>
          <w:delText>ản lí phân công xử lí đơn hàng</w:delText>
        </w:r>
        <w:bookmarkStart w:id="9857" w:name="_Toc530658452"/>
        <w:bookmarkStart w:id="9858" w:name="_Toc530662176"/>
        <w:bookmarkStart w:id="9859" w:name="_Toc530662643"/>
        <w:bookmarkStart w:id="9860" w:name="_Toc531003573"/>
        <w:bookmarkStart w:id="9861" w:name="_Toc531005490"/>
        <w:bookmarkStart w:id="9862" w:name="_Toc531569690"/>
        <w:bookmarkStart w:id="9863" w:name="_Toc531573538"/>
        <w:bookmarkStart w:id="9864" w:name="_Toc531577279"/>
        <w:bookmarkStart w:id="9865" w:name="_Toc531581017"/>
        <w:bookmarkEnd w:id="9857"/>
        <w:bookmarkEnd w:id="9858"/>
        <w:bookmarkEnd w:id="9859"/>
        <w:bookmarkEnd w:id="9860"/>
        <w:bookmarkEnd w:id="9861"/>
        <w:bookmarkEnd w:id="9862"/>
        <w:bookmarkEnd w:id="9863"/>
        <w:bookmarkEnd w:id="9864"/>
        <w:bookmarkEnd w:id="9865"/>
      </w:del>
    </w:p>
    <w:tbl>
      <w:tblPr>
        <w:tblStyle w:val="TableGrid"/>
        <w:tblW w:w="0" w:type="auto"/>
        <w:tblLook w:val="04A0" w:firstRow="1" w:lastRow="0" w:firstColumn="1" w:lastColumn="0" w:noHBand="0" w:noVBand="1"/>
      </w:tblPr>
      <w:tblGrid>
        <w:gridCol w:w="2347"/>
        <w:gridCol w:w="6430"/>
      </w:tblGrid>
      <w:tr w:rsidR="009B0E96" w:rsidRPr="0041406B" w:rsidDel="00096943" w14:paraId="42FD3F12" w14:textId="77862473" w:rsidTr="00225404">
        <w:trPr>
          <w:del w:id="9866" w:author="Tran Huan" w:date="2018-11-25T21:59:00Z"/>
        </w:trPr>
        <w:tc>
          <w:tcPr>
            <w:tcW w:w="2425" w:type="dxa"/>
          </w:tcPr>
          <w:p w14:paraId="4C6AE9A3" w14:textId="23FB696C" w:rsidR="009B0E96" w:rsidRPr="0041406B" w:rsidDel="00096943" w:rsidRDefault="009B0E96">
            <w:pPr>
              <w:spacing w:line="276" w:lineRule="auto"/>
              <w:rPr>
                <w:del w:id="9867" w:author="Tran Huan" w:date="2018-11-25T21:59:00Z"/>
                <w:b/>
              </w:rPr>
            </w:pPr>
            <w:del w:id="9868" w:author="Tran Huan" w:date="2018-11-25T21:59:00Z">
              <w:r w:rsidRPr="0041406B" w:rsidDel="00096943">
                <w:rPr>
                  <w:b/>
                </w:rPr>
                <w:delText>Mã yêu cầu</w:delText>
              </w:r>
              <w:bookmarkStart w:id="9869" w:name="_Toc530658453"/>
              <w:bookmarkStart w:id="9870" w:name="_Toc530662177"/>
              <w:bookmarkStart w:id="9871" w:name="_Toc530662644"/>
              <w:bookmarkStart w:id="9872" w:name="_Toc531003574"/>
              <w:bookmarkStart w:id="9873" w:name="_Toc531005491"/>
              <w:bookmarkStart w:id="9874" w:name="_Toc531569691"/>
              <w:bookmarkStart w:id="9875" w:name="_Toc531573539"/>
              <w:bookmarkStart w:id="9876" w:name="_Toc531577280"/>
              <w:bookmarkStart w:id="9877" w:name="_Toc531581018"/>
              <w:bookmarkEnd w:id="9869"/>
              <w:bookmarkEnd w:id="9870"/>
              <w:bookmarkEnd w:id="9871"/>
              <w:bookmarkEnd w:id="9872"/>
              <w:bookmarkEnd w:id="9873"/>
              <w:bookmarkEnd w:id="9874"/>
              <w:bookmarkEnd w:id="9875"/>
              <w:bookmarkEnd w:id="9876"/>
              <w:bookmarkEnd w:id="9877"/>
            </w:del>
          </w:p>
        </w:tc>
        <w:tc>
          <w:tcPr>
            <w:tcW w:w="6686" w:type="dxa"/>
          </w:tcPr>
          <w:p w14:paraId="3C91DDF8" w14:textId="7F082BD2" w:rsidR="009B0E96" w:rsidRPr="000245EB" w:rsidDel="00096943" w:rsidRDefault="009B0E96">
            <w:pPr>
              <w:spacing w:line="276" w:lineRule="auto"/>
              <w:rPr>
                <w:del w:id="9878" w:author="Tran Huan" w:date="2018-11-25T21:59:00Z"/>
                <w:rPrChange w:id="9879" w:author="Tran Huan" w:date="2018-11-25T16:08:00Z">
                  <w:rPr>
                    <w:del w:id="9880" w:author="Tran Huan" w:date="2018-11-25T21:59:00Z"/>
                    <w:lang w:val="en-US"/>
                  </w:rPr>
                </w:rPrChange>
              </w:rPr>
            </w:pPr>
            <w:del w:id="9881" w:author="Tran Huan" w:date="2018-11-25T21:59:00Z">
              <w:r w:rsidRPr="000245EB" w:rsidDel="00096943">
                <w:rPr>
                  <w:rPrChange w:id="9882" w:author="Tran Huan" w:date="2018-11-25T16:08:00Z">
                    <w:rPr>
                      <w:lang w:val="en-US"/>
                    </w:rPr>
                  </w:rPrChange>
                </w:rPr>
                <w:delText>GU_04</w:delText>
              </w:r>
              <w:bookmarkStart w:id="9883" w:name="_Toc530658454"/>
              <w:bookmarkStart w:id="9884" w:name="_Toc530662178"/>
              <w:bookmarkStart w:id="9885" w:name="_Toc530662645"/>
              <w:bookmarkStart w:id="9886" w:name="_Toc531003575"/>
              <w:bookmarkStart w:id="9887" w:name="_Toc531005492"/>
              <w:bookmarkStart w:id="9888" w:name="_Toc531569692"/>
              <w:bookmarkStart w:id="9889" w:name="_Toc531573540"/>
              <w:bookmarkStart w:id="9890" w:name="_Toc531577281"/>
              <w:bookmarkStart w:id="9891" w:name="_Toc531581019"/>
              <w:bookmarkEnd w:id="9883"/>
              <w:bookmarkEnd w:id="9884"/>
              <w:bookmarkEnd w:id="9885"/>
              <w:bookmarkEnd w:id="9886"/>
              <w:bookmarkEnd w:id="9887"/>
              <w:bookmarkEnd w:id="9888"/>
              <w:bookmarkEnd w:id="9889"/>
              <w:bookmarkEnd w:id="9890"/>
              <w:bookmarkEnd w:id="9891"/>
            </w:del>
          </w:p>
        </w:tc>
        <w:bookmarkStart w:id="9892" w:name="_Toc530658455"/>
        <w:bookmarkStart w:id="9893" w:name="_Toc530662179"/>
        <w:bookmarkStart w:id="9894" w:name="_Toc530662646"/>
        <w:bookmarkStart w:id="9895" w:name="_Toc531003576"/>
        <w:bookmarkStart w:id="9896" w:name="_Toc531005493"/>
        <w:bookmarkStart w:id="9897" w:name="_Toc531569693"/>
        <w:bookmarkStart w:id="9898" w:name="_Toc531573541"/>
        <w:bookmarkStart w:id="9899" w:name="_Toc531577282"/>
        <w:bookmarkStart w:id="9900" w:name="_Toc531581020"/>
        <w:bookmarkEnd w:id="9892"/>
        <w:bookmarkEnd w:id="9893"/>
        <w:bookmarkEnd w:id="9894"/>
        <w:bookmarkEnd w:id="9895"/>
        <w:bookmarkEnd w:id="9896"/>
        <w:bookmarkEnd w:id="9897"/>
        <w:bookmarkEnd w:id="9898"/>
        <w:bookmarkEnd w:id="9899"/>
        <w:bookmarkEnd w:id="9900"/>
      </w:tr>
      <w:tr w:rsidR="009B0E96" w:rsidRPr="0041406B" w:rsidDel="00096943" w14:paraId="44117EC2" w14:textId="21ABC631" w:rsidTr="00225404">
        <w:trPr>
          <w:del w:id="9901" w:author="Tran Huan" w:date="2018-11-25T21:59:00Z"/>
        </w:trPr>
        <w:tc>
          <w:tcPr>
            <w:tcW w:w="2425" w:type="dxa"/>
          </w:tcPr>
          <w:p w14:paraId="0869766D" w14:textId="6D953415" w:rsidR="009B0E96" w:rsidRPr="0041406B" w:rsidDel="00096943" w:rsidRDefault="009B0E96">
            <w:pPr>
              <w:spacing w:line="276" w:lineRule="auto"/>
              <w:rPr>
                <w:del w:id="9902" w:author="Tran Huan" w:date="2018-11-25T21:59:00Z"/>
                <w:b/>
              </w:rPr>
            </w:pPr>
            <w:del w:id="9903" w:author="Tran Huan" w:date="2018-11-25T21:59:00Z">
              <w:r w:rsidRPr="0041406B" w:rsidDel="00096943">
                <w:rPr>
                  <w:b/>
                </w:rPr>
                <w:delText>Tên chức năng</w:delText>
              </w:r>
              <w:bookmarkStart w:id="9904" w:name="_Toc530658456"/>
              <w:bookmarkStart w:id="9905" w:name="_Toc530662180"/>
              <w:bookmarkStart w:id="9906" w:name="_Toc530662647"/>
              <w:bookmarkStart w:id="9907" w:name="_Toc531003577"/>
              <w:bookmarkStart w:id="9908" w:name="_Toc531005494"/>
              <w:bookmarkStart w:id="9909" w:name="_Toc531569694"/>
              <w:bookmarkStart w:id="9910" w:name="_Toc531573542"/>
              <w:bookmarkStart w:id="9911" w:name="_Toc531577283"/>
              <w:bookmarkStart w:id="9912" w:name="_Toc531581021"/>
              <w:bookmarkEnd w:id="9904"/>
              <w:bookmarkEnd w:id="9905"/>
              <w:bookmarkEnd w:id="9906"/>
              <w:bookmarkEnd w:id="9907"/>
              <w:bookmarkEnd w:id="9908"/>
              <w:bookmarkEnd w:id="9909"/>
              <w:bookmarkEnd w:id="9910"/>
              <w:bookmarkEnd w:id="9911"/>
              <w:bookmarkEnd w:id="9912"/>
            </w:del>
          </w:p>
        </w:tc>
        <w:tc>
          <w:tcPr>
            <w:tcW w:w="6686" w:type="dxa"/>
          </w:tcPr>
          <w:p w14:paraId="50F0E1C1" w14:textId="6663E742" w:rsidR="009B0E96" w:rsidRPr="000245EB" w:rsidDel="00096943" w:rsidRDefault="009B0E96">
            <w:pPr>
              <w:spacing w:line="276" w:lineRule="auto"/>
              <w:rPr>
                <w:del w:id="9913" w:author="Tran Huan" w:date="2018-11-25T21:59:00Z"/>
                <w:rPrChange w:id="9914" w:author="Tran Huan" w:date="2018-11-25T16:08:00Z">
                  <w:rPr>
                    <w:del w:id="9915" w:author="Tran Huan" w:date="2018-11-25T21:59:00Z"/>
                    <w:lang w:val="en-US"/>
                  </w:rPr>
                </w:rPrChange>
              </w:rPr>
            </w:pPr>
            <w:del w:id="9916" w:author="Tran Huan" w:date="2018-11-25T21:59:00Z">
              <w:r w:rsidRPr="0041406B" w:rsidDel="00096943">
                <w:delText>Quản lí phân công xử lí đơn hàng</w:delText>
              </w:r>
              <w:bookmarkStart w:id="9917" w:name="_Toc530658457"/>
              <w:bookmarkStart w:id="9918" w:name="_Toc530662181"/>
              <w:bookmarkStart w:id="9919" w:name="_Toc530662648"/>
              <w:bookmarkStart w:id="9920" w:name="_Toc531003578"/>
              <w:bookmarkStart w:id="9921" w:name="_Toc531005495"/>
              <w:bookmarkStart w:id="9922" w:name="_Toc531569695"/>
              <w:bookmarkStart w:id="9923" w:name="_Toc531573543"/>
              <w:bookmarkStart w:id="9924" w:name="_Toc531577284"/>
              <w:bookmarkStart w:id="9925" w:name="_Toc531581022"/>
              <w:bookmarkEnd w:id="9917"/>
              <w:bookmarkEnd w:id="9918"/>
              <w:bookmarkEnd w:id="9919"/>
              <w:bookmarkEnd w:id="9920"/>
              <w:bookmarkEnd w:id="9921"/>
              <w:bookmarkEnd w:id="9922"/>
              <w:bookmarkEnd w:id="9923"/>
              <w:bookmarkEnd w:id="9924"/>
              <w:bookmarkEnd w:id="9925"/>
            </w:del>
          </w:p>
        </w:tc>
        <w:bookmarkStart w:id="9926" w:name="_Toc530658458"/>
        <w:bookmarkStart w:id="9927" w:name="_Toc530662182"/>
        <w:bookmarkStart w:id="9928" w:name="_Toc530662649"/>
        <w:bookmarkStart w:id="9929" w:name="_Toc531003579"/>
        <w:bookmarkStart w:id="9930" w:name="_Toc531005496"/>
        <w:bookmarkStart w:id="9931" w:name="_Toc531569696"/>
        <w:bookmarkStart w:id="9932" w:name="_Toc531573544"/>
        <w:bookmarkStart w:id="9933" w:name="_Toc531577285"/>
        <w:bookmarkStart w:id="9934" w:name="_Toc531581023"/>
        <w:bookmarkEnd w:id="9926"/>
        <w:bookmarkEnd w:id="9927"/>
        <w:bookmarkEnd w:id="9928"/>
        <w:bookmarkEnd w:id="9929"/>
        <w:bookmarkEnd w:id="9930"/>
        <w:bookmarkEnd w:id="9931"/>
        <w:bookmarkEnd w:id="9932"/>
        <w:bookmarkEnd w:id="9933"/>
        <w:bookmarkEnd w:id="9934"/>
      </w:tr>
      <w:tr w:rsidR="009B0E96" w:rsidRPr="0041406B" w:rsidDel="00096943" w14:paraId="7F3DDF15" w14:textId="247788AF" w:rsidTr="00225404">
        <w:trPr>
          <w:del w:id="9935" w:author="Tran Huan" w:date="2018-11-25T21:59:00Z"/>
        </w:trPr>
        <w:tc>
          <w:tcPr>
            <w:tcW w:w="2425" w:type="dxa"/>
          </w:tcPr>
          <w:p w14:paraId="6E38A38D" w14:textId="6110957E" w:rsidR="009B0E96" w:rsidRPr="0041406B" w:rsidDel="00096943" w:rsidRDefault="009B0E96">
            <w:pPr>
              <w:spacing w:line="276" w:lineRule="auto"/>
              <w:rPr>
                <w:del w:id="9936" w:author="Tran Huan" w:date="2018-11-25T21:59:00Z"/>
                <w:b/>
              </w:rPr>
            </w:pPr>
            <w:del w:id="9937" w:author="Tran Huan" w:date="2018-11-25T21:59:00Z">
              <w:r w:rsidRPr="0041406B" w:rsidDel="00096943">
                <w:rPr>
                  <w:b/>
                </w:rPr>
                <w:delText>Đối tượng sử dụng</w:delText>
              </w:r>
              <w:bookmarkStart w:id="9938" w:name="_Toc530658459"/>
              <w:bookmarkStart w:id="9939" w:name="_Toc530662183"/>
              <w:bookmarkStart w:id="9940" w:name="_Toc530662650"/>
              <w:bookmarkStart w:id="9941" w:name="_Toc531003580"/>
              <w:bookmarkStart w:id="9942" w:name="_Toc531005497"/>
              <w:bookmarkStart w:id="9943" w:name="_Toc531569697"/>
              <w:bookmarkStart w:id="9944" w:name="_Toc531573545"/>
              <w:bookmarkStart w:id="9945" w:name="_Toc531577286"/>
              <w:bookmarkStart w:id="9946" w:name="_Toc531581024"/>
              <w:bookmarkEnd w:id="9938"/>
              <w:bookmarkEnd w:id="9939"/>
              <w:bookmarkEnd w:id="9940"/>
              <w:bookmarkEnd w:id="9941"/>
              <w:bookmarkEnd w:id="9942"/>
              <w:bookmarkEnd w:id="9943"/>
              <w:bookmarkEnd w:id="9944"/>
              <w:bookmarkEnd w:id="9945"/>
              <w:bookmarkEnd w:id="9946"/>
            </w:del>
          </w:p>
        </w:tc>
        <w:tc>
          <w:tcPr>
            <w:tcW w:w="6686" w:type="dxa"/>
          </w:tcPr>
          <w:p w14:paraId="0DE75894" w14:textId="2BA2ED54" w:rsidR="009B0E96" w:rsidRPr="000245EB" w:rsidDel="00096943" w:rsidRDefault="009B0E96">
            <w:pPr>
              <w:spacing w:line="276" w:lineRule="auto"/>
              <w:rPr>
                <w:del w:id="9947" w:author="Tran Huan" w:date="2018-11-25T21:59:00Z"/>
                <w:rPrChange w:id="9948" w:author="Tran Huan" w:date="2018-11-25T16:08:00Z">
                  <w:rPr>
                    <w:del w:id="9949" w:author="Tran Huan" w:date="2018-11-25T21:59:00Z"/>
                    <w:lang w:val="en-US"/>
                  </w:rPr>
                </w:rPrChange>
              </w:rPr>
            </w:pPr>
            <w:del w:id="9950" w:author="Tran Huan" w:date="2018-11-25T21:59:00Z">
              <w:r w:rsidRPr="000245EB" w:rsidDel="00096943">
                <w:rPr>
                  <w:rPrChange w:id="9951" w:author="Tran Huan" w:date="2018-11-25T16:08:00Z">
                    <w:rPr>
                      <w:lang w:val="en-US"/>
                    </w:rPr>
                  </w:rPrChange>
                </w:rPr>
                <w:delText>Nhân viên cửa hàng (Nhân viên quản lí cửa hàng)</w:delText>
              </w:r>
              <w:bookmarkStart w:id="9952" w:name="_Toc530658460"/>
              <w:bookmarkStart w:id="9953" w:name="_Toc530662184"/>
              <w:bookmarkStart w:id="9954" w:name="_Toc530662651"/>
              <w:bookmarkStart w:id="9955" w:name="_Toc531003581"/>
              <w:bookmarkStart w:id="9956" w:name="_Toc531005498"/>
              <w:bookmarkStart w:id="9957" w:name="_Toc531569698"/>
              <w:bookmarkStart w:id="9958" w:name="_Toc531573546"/>
              <w:bookmarkStart w:id="9959" w:name="_Toc531577287"/>
              <w:bookmarkStart w:id="9960" w:name="_Toc531581025"/>
              <w:bookmarkEnd w:id="9952"/>
              <w:bookmarkEnd w:id="9953"/>
              <w:bookmarkEnd w:id="9954"/>
              <w:bookmarkEnd w:id="9955"/>
              <w:bookmarkEnd w:id="9956"/>
              <w:bookmarkEnd w:id="9957"/>
              <w:bookmarkEnd w:id="9958"/>
              <w:bookmarkEnd w:id="9959"/>
              <w:bookmarkEnd w:id="9960"/>
            </w:del>
          </w:p>
        </w:tc>
        <w:bookmarkStart w:id="9961" w:name="_Toc530658461"/>
        <w:bookmarkStart w:id="9962" w:name="_Toc530662185"/>
        <w:bookmarkStart w:id="9963" w:name="_Toc530662652"/>
        <w:bookmarkStart w:id="9964" w:name="_Toc531003582"/>
        <w:bookmarkStart w:id="9965" w:name="_Toc531005499"/>
        <w:bookmarkStart w:id="9966" w:name="_Toc531569699"/>
        <w:bookmarkStart w:id="9967" w:name="_Toc531573547"/>
        <w:bookmarkStart w:id="9968" w:name="_Toc531577288"/>
        <w:bookmarkStart w:id="9969" w:name="_Toc531581026"/>
        <w:bookmarkEnd w:id="9961"/>
        <w:bookmarkEnd w:id="9962"/>
        <w:bookmarkEnd w:id="9963"/>
        <w:bookmarkEnd w:id="9964"/>
        <w:bookmarkEnd w:id="9965"/>
        <w:bookmarkEnd w:id="9966"/>
        <w:bookmarkEnd w:id="9967"/>
        <w:bookmarkEnd w:id="9968"/>
        <w:bookmarkEnd w:id="9969"/>
      </w:tr>
      <w:tr w:rsidR="009B0E96" w:rsidRPr="0041406B" w:rsidDel="00096943" w14:paraId="1B7559A1" w14:textId="079F8E39" w:rsidTr="00225404">
        <w:trPr>
          <w:del w:id="9970" w:author="Tran Huan" w:date="2018-11-25T21:59:00Z"/>
        </w:trPr>
        <w:tc>
          <w:tcPr>
            <w:tcW w:w="2425" w:type="dxa"/>
          </w:tcPr>
          <w:p w14:paraId="03A4271D" w14:textId="237BDA7A" w:rsidR="009B0E96" w:rsidRPr="0041406B" w:rsidDel="00096943" w:rsidRDefault="009B0E96">
            <w:pPr>
              <w:spacing w:line="276" w:lineRule="auto"/>
              <w:rPr>
                <w:del w:id="9971" w:author="Tran Huan" w:date="2018-11-25T21:59:00Z"/>
                <w:b/>
              </w:rPr>
            </w:pPr>
            <w:del w:id="9972" w:author="Tran Huan" w:date="2018-11-25T21:59:00Z">
              <w:r w:rsidRPr="0041406B" w:rsidDel="00096943">
                <w:rPr>
                  <w:b/>
                </w:rPr>
                <w:delText>Tiền điều kiện</w:delText>
              </w:r>
              <w:bookmarkStart w:id="9973" w:name="_Toc530658462"/>
              <w:bookmarkStart w:id="9974" w:name="_Toc530662186"/>
              <w:bookmarkStart w:id="9975" w:name="_Toc530662653"/>
              <w:bookmarkStart w:id="9976" w:name="_Toc531003583"/>
              <w:bookmarkStart w:id="9977" w:name="_Toc531005500"/>
              <w:bookmarkStart w:id="9978" w:name="_Toc531569700"/>
              <w:bookmarkStart w:id="9979" w:name="_Toc531573548"/>
              <w:bookmarkStart w:id="9980" w:name="_Toc531577289"/>
              <w:bookmarkStart w:id="9981" w:name="_Toc531581027"/>
              <w:bookmarkEnd w:id="9973"/>
              <w:bookmarkEnd w:id="9974"/>
              <w:bookmarkEnd w:id="9975"/>
              <w:bookmarkEnd w:id="9976"/>
              <w:bookmarkEnd w:id="9977"/>
              <w:bookmarkEnd w:id="9978"/>
              <w:bookmarkEnd w:id="9979"/>
              <w:bookmarkEnd w:id="9980"/>
              <w:bookmarkEnd w:id="9981"/>
            </w:del>
          </w:p>
        </w:tc>
        <w:tc>
          <w:tcPr>
            <w:tcW w:w="6686" w:type="dxa"/>
          </w:tcPr>
          <w:p w14:paraId="4B7D2806" w14:textId="27A88914" w:rsidR="009B0E96" w:rsidRPr="000245EB" w:rsidDel="00096943" w:rsidRDefault="009B0E96">
            <w:pPr>
              <w:spacing w:line="276" w:lineRule="auto"/>
              <w:rPr>
                <w:del w:id="9982" w:author="Tran Huan" w:date="2018-11-25T21:59:00Z"/>
                <w:rPrChange w:id="9983" w:author="Tran Huan" w:date="2018-11-25T16:08:00Z">
                  <w:rPr>
                    <w:del w:id="9984" w:author="Tran Huan" w:date="2018-11-25T21:59:00Z"/>
                    <w:lang w:val="en-US"/>
                  </w:rPr>
                </w:rPrChange>
              </w:rPr>
            </w:pPr>
            <w:del w:id="9985" w:author="Tran Huan" w:date="2018-11-25T21:59:00Z">
              <w:r w:rsidRPr="000245EB" w:rsidDel="00096943">
                <w:rPr>
                  <w:rPrChange w:id="9986" w:author="Tran Huan" w:date="2018-11-25T16:08:00Z">
                    <w:rPr>
                      <w:lang w:val="en-US"/>
                    </w:rPr>
                  </w:rPrChange>
                </w:rPr>
                <w:delText>Truy cập được trang web quản lí đối với nhân viên cửa hàng và đăng nhập thành công.</w:delText>
              </w:r>
              <w:bookmarkStart w:id="9987" w:name="_Toc530658463"/>
              <w:bookmarkStart w:id="9988" w:name="_Toc530662187"/>
              <w:bookmarkStart w:id="9989" w:name="_Toc530662654"/>
              <w:bookmarkStart w:id="9990" w:name="_Toc531003584"/>
              <w:bookmarkStart w:id="9991" w:name="_Toc531005501"/>
              <w:bookmarkStart w:id="9992" w:name="_Toc531569701"/>
              <w:bookmarkStart w:id="9993" w:name="_Toc531573549"/>
              <w:bookmarkStart w:id="9994" w:name="_Toc531577290"/>
              <w:bookmarkStart w:id="9995" w:name="_Toc531581028"/>
              <w:bookmarkEnd w:id="9987"/>
              <w:bookmarkEnd w:id="9988"/>
              <w:bookmarkEnd w:id="9989"/>
              <w:bookmarkEnd w:id="9990"/>
              <w:bookmarkEnd w:id="9991"/>
              <w:bookmarkEnd w:id="9992"/>
              <w:bookmarkEnd w:id="9993"/>
              <w:bookmarkEnd w:id="9994"/>
              <w:bookmarkEnd w:id="9995"/>
            </w:del>
          </w:p>
        </w:tc>
        <w:bookmarkStart w:id="9996" w:name="_Toc530658464"/>
        <w:bookmarkStart w:id="9997" w:name="_Toc530662188"/>
        <w:bookmarkStart w:id="9998" w:name="_Toc530662655"/>
        <w:bookmarkStart w:id="9999" w:name="_Toc531003585"/>
        <w:bookmarkStart w:id="10000" w:name="_Toc531005502"/>
        <w:bookmarkStart w:id="10001" w:name="_Toc531569702"/>
        <w:bookmarkStart w:id="10002" w:name="_Toc531573550"/>
        <w:bookmarkStart w:id="10003" w:name="_Toc531577291"/>
        <w:bookmarkStart w:id="10004" w:name="_Toc531581029"/>
        <w:bookmarkEnd w:id="9996"/>
        <w:bookmarkEnd w:id="9997"/>
        <w:bookmarkEnd w:id="9998"/>
        <w:bookmarkEnd w:id="9999"/>
        <w:bookmarkEnd w:id="10000"/>
        <w:bookmarkEnd w:id="10001"/>
        <w:bookmarkEnd w:id="10002"/>
        <w:bookmarkEnd w:id="10003"/>
        <w:bookmarkEnd w:id="10004"/>
      </w:tr>
      <w:tr w:rsidR="009B0E96" w:rsidRPr="0041406B" w:rsidDel="00096943" w14:paraId="1EE82B5A" w14:textId="3B9807C1" w:rsidTr="00225404">
        <w:trPr>
          <w:del w:id="10005" w:author="Tran Huan" w:date="2018-11-25T21:59:00Z"/>
        </w:trPr>
        <w:tc>
          <w:tcPr>
            <w:tcW w:w="2425" w:type="dxa"/>
          </w:tcPr>
          <w:p w14:paraId="7FFC3B18" w14:textId="08DEFF25" w:rsidR="009B0E96" w:rsidRPr="0041406B" w:rsidDel="00096943" w:rsidRDefault="009B0E96">
            <w:pPr>
              <w:spacing w:line="276" w:lineRule="auto"/>
              <w:rPr>
                <w:del w:id="10006" w:author="Tran Huan" w:date="2018-11-25T21:59:00Z"/>
                <w:b/>
              </w:rPr>
            </w:pPr>
            <w:del w:id="10007" w:author="Tran Huan" w:date="2018-11-25T21:59:00Z">
              <w:r w:rsidRPr="0041406B" w:rsidDel="00096943">
                <w:rPr>
                  <w:b/>
                </w:rPr>
                <w:delText>Cách xử lí</w:delText>
              </w:r>
              <w:bookmarkStart w:id="10008" w:name="_Toc530658465"/>
              <w:bookmarkStart w:id="10009" w:name="_Toc530662189"/>
              <w:bookmarkStart w:id="10010" w:name="_Toc530662656"/>
              <w:bookmarkStart w:id="10011" w:name="_Toc531003586"/>
              <w:bookmarkStart w:id="10012" w:name="_Toc531005503"/>
              <w:bookmarkStart w:id="10013" w:name="_Toc531569703"/>
              <w:bookmarkStart w:id="10014" w:name="_Toc531573551"/>
              <w:bookmarkStart w:id="10015" w:name="_Toc531577292"/>
              <w:bookmarkStart w:id="10016" w:name="_Toc531581030"/>
              <w:bookmarkEnd w:id="10008"/>
              <w:bookmarkEnd w:id="10009"/>
              <w:bookmarkEnd w:id="10010"/>
              <w:bookmarkEnd w:id="10011"/>
              <w:bookmarkEnd w:id="10012"/>
              <w:bookmarkEnd w:id="10013"/>
              <w:bookmarkEnd w:id="10014"/>
              <w:bookmarkEnd w:id="10015"/>
              <w:bookmarkEnd w:id="10016"/>
            </w:del>
          </w:p>
        </w:tc>
        <w:tc>
          <w:tcPr>
            <w:tcW w:w="6686" w:type="dxa"/>
          </w:tcPr>
          <w:p w14:paraId="748DF11F" w14:textId="65A2A7D7" w:rsidR="009B0E96" w:rsidRPr="000245EB" w:rsidDel="00096943" w:rsidRDefault="00B43068">
            <w:pPr>
              <w:spacing w:line="276" w:lineRule="auto"/>
              <w:rPr>
                <w:del w:id="10017" w:author="Tran Huan" w:date="2018-11-25T21:59:00Z"/>
                <w:rPrChange w:id="10018" w:author="Tran Huan" w:date="2018-11-25T16:08:00Z">
                  <w:rPr>
                    <w:del w:id="10019" w:author="Tran Huan" w:date="2018-11-25T21:59:00Z"/>
                    <w:lang w:val="en-US"/>
                  </w:rPr>
                </w:rPrChange>
              </w:rPr>
            </w:pPr>
            <w:del w:id="10020" w:author="Tran Huan" w:date="2018-11-25T21:59:00Z">
              <w:r w:rsidRPr="000245EB" w:rsidDel="00096943">
                <w:rPr>
                  <w:rPrChange w:id="10021" w:author="Tran Huan" w:date="2018-11-25T16:08:00Z">
                    <w:rPr>
                      <w:lang w:val="en-US"/>
                    </w:rPr>
                  </w:rPrChange>
                </w:rPr>
                <w:delText xml:space="preserve">Phân công loại một: </w:delText>
              </w:r>
              <w:bookmarkStart w:id="10022" w:name="_Toc530658466"/>
              <w:bookmarkStart w:id="10023" w:name="_Toc530662190"/>
              <w:bookmarkStart w:id="10024" w:name="_Toc530662657"/>
              <w:bookmarkStart w:id="10025" w:name="_Toc531003587"/>
              <w:bookmarkStart w:id="10026" w:name="_Toc531005504"/>
              <w:bookmarkStart w:id="10027" w:name="_Toc531569704"/>
              <w:bookmarkStart w:id="10028" w:name="_Toc531573552"/>
              <w:bookmarkStart w:id="10029" w:name="_Toc531577293"/>
              <w:bookmarkStart w:id="10030" w:name="_Toc531581031"/>
              <w:bookmarkEnd w:id="10022"/>
              <w:bookmarkEnd w:id="10023"/>
              <w:bookmarkEnd w:id="10024"/>
              <w:bookmarkEnd w:id="10025"/>
              <w:bookmarkEnd w:id="10026"/>
              <w:bookmarkEnd w:id="10027"/>
              <w:bookmarkEnd w:id="10028"/>
              <w:bookmarkEnd w:id="10029"/>
              <w:bookmarkEnd w:id="10030"/>
            </w:del>
          </w:p>
          <w:p w14:paraId="25FE8799" w14:textId="4C5D7DC1" w:rsidR="00B43068" w:rsidRPr="000245EB" w:rsidDel="00096943" w:rsidRDefault="00B43068">
            <w:pPr>
              <w:spacing w:line="276" w:lineRule="auto"/>
              <w:rPr>
                <w:del w:id="10031" w:author="Tran Huan" w:date="2018-11-25T21:59:00Z"/>
                <w:rPrChange w:id="10032" w:author="Tran Huan" w:date="2018-11-25T16:08:00Z">
                  <w:rPr>
                    <w:del w:id="10033" w:author="Tran Huan" w:date="2018-11-25T21:59:00Z"/>
                    <w:lang w:val="en-US"/>
                  </w:rPr>
                </w:rPrChange>
              </w:rPr>
              <w:pPrChange w:id="10034" w:author="phuong vu" w:date="2018-11-23T13:48:00Z">
                <w:pPr>
                  <w:spacing w:line="276" w:lineRule="auto"/>
                  <w:ind w:left="720"/>
                </w:pPr>
              </w:pPrChange>
            </w:pPr>
            <w:del w:id="10035" w:author="Tran Huan" w:date="2018-11-25T21:59:00Z">
              <w:r w:rsidRPr="000245EB" w:rsidDel="00096943">
                <w:rPr>
                  <w:rPrChange w:id="10036" w:author="Tran Huan" w:date="2018-11-25T16:08:00Z">
                    <w:rPr>
                      <w:lang w:val="en-US"/>
                    </w:rPr>
                  </w:rPrChange>
                </w:rPr>
                <w:delText>Bước 1: Phân loại đơn h</w:delText>
              </w:r>
              <w:r w:rsidR="00DF1465" w:rsidRPr="000245EB" w:rsidDel="00096943">
                <w:rPr>
                  <w:rPrChange w:id="10037" w:author="Tran Huan" w:date="2018-11-25T16:08:00Z">
                    <w:rPr>
                      <w:lang w:val="en-US"/>
                    </w:rPr>
                  </w:rPrChange>
                </w:rPr>
                <w:delText>à</w:delText>
              </w:r>
              <w:r w:rsidRPr="000245EB" w:rsidDel="00096943">
                <w:rPr>
                  <w:rPrChange w:id="10038" w:author="Tran Huan" w:date="2018-11-25T16:08:00Z">
                    <w:rPr>
                      <w:lang w:val="en-US"/>
                    </w:rPr>
                  </w:rPrChange>
                </w:rPr>
                <w:delText>ng theo thứ tự loại dịch vụ trước và nhóm màu sau cùng. Sau đó, lưu thành từng túi giặt trong cơ sở dữ liệu.</w:delText>
              </w:r>
              <w:bookmarkStart w:id="10039" w:name="_Toc530658467"/>
              <w:bookmarkStart w:id="10040" w:name="_Toc530662191"/>
              <w:bookmarkStart w:id="10041" w:name="_Toc530662658"/>
              <w:bookmarkStart w:id="10042" w:name="_Toc531003588"/>
              <w:bookmarkStart w:id="10043" w:name="_Toc531005505"/>
              <w:bookmarkStart w:id="10044" w:name="_Toc531569705"/>
              <w:bookmarkStart w:id="10045" w:name="_Toc531573553"/>
              <w:bookmarkStart w:id="10046" w:name="_Toc531577294"/>
              <w:bookmarkStart w:id="10047" w:name="_Toc531581032"/>
              <w:bookmarkEnd w:id="10039"/>
              <w:bookmarkEnd w:id="10040"/>
              <w:bookmarkEnd w:id="10041"/>
              <w:bookmarkEnd w:id="10042"/>
              <w:bookmarkEnd w:id="10043"/>
              <w:bookmarkEnd w:id="10044"/>
              <w:bookmarkEnd w:id="10045"/>
              <w:bookmarkEnd w:id="10046"/>
              <w:bookmarkEnd w:id="10047"/>
            </w:del>
          </w:p>
          <w:p w14:paraId="28902F9C" w14:textId="7DDFA757" w:rsidR="00B43068" w:rsidRPr="000245EB" w:rsidDel="00096943" w:rsidRDefault="00B43068">
            <w:pPr>
              <w:spacing w:line="276" w:lineRule="auto"/>
              <w:rPr>
                <w:del w:id="10048" w:author="Tran Huan" w:date="2018-11-25T21:59:00Z"/>
                <w:rPrChange w:id="10049" w:author="Tran Huan" w:date="2018-11-25T16:08:00Z">
                  <w:rPr>
                    <w:del w:id="10050" w:author="Tran Huan" w:date="2018-11-25T21:59:00Z"/>
                    <w:lang w:val="en-US"/>
                  </w:rPr>
                </w:rPrChange>
              </w:rPr>
              <w:pPrChange w:id="10051" w:author="phuong vu" w:date="2018-11-23T13:48:00Z">
                <w:pPr>
                  <w:spacing w:line="276" w:lineRule="auto"/>
                  <w:ind w:left="720"/>
                </w:pPr>
              </w:pPrChange>
            </w:pPr>
            <w:del w:id="10052" w:author="Tran Huan" w:date="2018-11-25T21:59:00Z">
              <w:r w:rsidRPr="000245EB" w:rsidDel="00096943">
                <w:rPr>
                  <w:rPrChange w:id="10053" w:author="Tran Huan" w:date="2018-11-25T16:08:00Z">
                    <w:rPr>
                      <w:lang w:val="en-US"/>
                    </w:rPr>
                  </w:rPrChange>
                </w:rPr>
                <w:delText>Bước 2: Phân công mỗi đơn hàng được xử lí trên một máy</w:delText>
              </w:r>
              <w:r w:rsidR="00DF1465" w:rsidRPr="000245EB" w:rsidDel="00096943">
                <w:rPr>
                  <w:rPrChange w:id="10054" w:author="Tran Huan" w:date="2018-11-25T16:08:00Z">
                    <w:rPr>
                      <w:lang w:val="en-US"/>
                    </w:rPr>
                  </w:rPrChange>
                </w:rPr>
                <w:delText xml:space="preserve"> (tương ứng tất cả túi giặt của đơn hàng sẽ cùng có một mã máy giặt). </w:delText>
              </w:r>
              <w:bookmarkStart w:id="10055" w:name="_Toc530658468"/>
              <w:bookmarkStart w:id="10056" w:name="_Toc530662192"/>
              <w:bookmarkStart w:id="10057" w:name="_Toc530662659"/>
              <w:bookmarkStart w:id="10058" w:name="_Toc531003589"/>
              <w:bookmarkStart w:id="10059" w:name="_Toc531005506"/>
              <w:bookmarkStart w:id="10060" w:name="_Toc531569706"/>
              <w:bookmarkStart w:id="10061" w:name="_Toc531573554"/>
              <w:bookmarkStart w:id="10062" w:name="_Toc531577295"/>
              <w:bookmarkStart w:id="10063" w:name="_Toc531581033"/>
              <w:bookmarkEnd w:id="10055"/>
              <w:bookmarkEnd w:id="10056"/>
              <w:bookmarkEnd w:id="10057"/>
              <w:bookmarkEnd w:id="10058"/>
              <w:bookmarkEnd w:id="10059"/>
              <w:bookmarkEnd w:id="10060"/>
              <w:bookmarkEnd w:id="10061"/>
              <w:bookmarkEnd w:id="10062"/>
              <w:bookmarkEnd w:id="10063"/>
            </w:del>
          </w:p>
          <w:p w14:paraId="59D5A4B6" w14:textId="1187B946" w:rsidR="00DF1465" w:rsidRPr="000245EB" w:rsidDel="00096943" w:rsidRDefault="00DF1465">
            <w:pPr>
              <w:pStyle w:val="ListParagraph"/>
              <w:numPr>
                <w:ilvl w:val="0"/>
                <w:numId w:val="37"/>
              </w:numPr>
              <w:spacing w:line="276" w:lineRule="auto"/>
              <w:ind w:left="720"/>
              <w:rPr>
                <w:del w:id="10064" w:author="Tran Huan" w:date="2018-11-25T21:59:00Z"/>
                <w:rPrChange w:id="10065" w:author="Tran Huan" w:date="2018-11-25T16:08:00Z">
                  <w:rPr>
                    <w:del w:id="10066" w:author="Tran Huan" w:date="2018-11-25T21:59:00Z"/>
                    <w:lang w:val="en-US"/>
                  </w:rPr>
                </w:rPrChange>
              </w:rPr>
              <w:pPrChange w:id="10067" w:author="phuong vu" w:date="2018-11-23T13:48:00Z">
                <w:pPr>
                  <w:pStyle w:val="ListParagraph"/>
                  <w:numPr>
                    <w:numId w:val="37"/>
                  </w:numPr>
                  <w:spacing w:line="276" w:lineRule="auto"/>
                  <w:ind w:left="1440" w:hanging="360"/>
                </w:pPr>
              </w:pPrChange>
            </w:pPr>
            <w:del w:id="10068" w:author="Tran Huan" w:date="2018-11-25T21:59:00Z">
              <w:r w:rsidRPr="000245EB" w:rsidDel="00096943">
                <w:rPr>
                  <w:rPrChange w:id="10069" w:author="Tran Huan" w:date="2018-11-25T16:08:00Z">
                    <w:rPr>
                      <w:lang w:val="en-US"/>
                    </w:rPr>
                  </w:rPrChange>
                </w:rPr>
                <w:delText>Ưu tiên các máy có số đơn hàng đang đợi là ít nhất.</w:delText>
              </w:r>
              <w:bookmarkStart w:id="10070" w:name="_Toc530658469"/>
              <w:bookmarkStart w:id="10071" w:name="_Toc530662193"/>
              <w:bookmarkStart w:id="10072" w:name="_Toc530662660"/>
              <w:bookmarkStart w:id="10073" w:name="_Toc531003590"/>
              <w:bookmarkStart w:id="10074" w:name="_Toc531005507"/>
              <w:bookmarkStart w:id="10075" w:name="_Toc531569707"/>
              <w:bookmarkStart w:id="10076" w:name="_Toc531573555"/>
              <w:bookmarkStart w:id="10077" w:name="_Toc531577296"/>
              <w:bookmarkStart w:id="10078" w:name="_Toc531581034"/>
              <w:bookmarkEnd w:id="10070"/>
              <w:bookmarkEnd w:id="10071"/>
              <w:bookmarkEnd w:id="10072"/>
              <w:bookmarkEnd w:id="10073"/>
              <w:bookmarkEnd w:id="10074"/>
              <w:bookmarkEnd w:id="10075"/>
              <w:bookmarkEnd w:id="10076"/>
              <w:bookmarkEnd w:id="10077"/>
              <w:bookmarkEnd w:id="10078"/>
            </w:del>
          </w:p>
          <w:p w14:paraId="26A43FBA" w14:textId="004CA4AF" w:rsidR="00DF1465" w:rsidRPr="000245EB" w:rsidDel="00096943" w:rsidRDefault="00DF1465">
            <w:pPr>
              <w:pStyle w:val="ListParagraph"/>
              <w:numPr>
                <w:ilvl w:val="0"/>
                <w:numId w:val="37"/>
              </w:numPr>
              <w:spacing w:line="276" w:lineRule="auto"/>
              <w:ind w:left="720"/>
              <w:rPr>
                <w:del w:id="10079" w:author="Tran Huan" w:date="2018-11-25T21:59:00Z"/>
                <w:rPrChange w:id="10080" w:author="Tran Huan" w:date="2018-11-25T16:08:00Z">
                  <w:rPr>
                    <w:del w:id="10081" w:author="Tran Huan" w:date="2018-11-25T21:59:00Z"/>
                    <w:lang w:val="en-US"/>
                  </w:rPr>
                </w:rPrChange>
              </w:rPr>
              <w:pPrChange w:id="10082" w:author="phuong vu" w:date="2018-11-23T13:48:00Z">
                <w:pPr>
                  <w:pStyle w:val="ListParagraph"/>
                  <w:numPr>
                    <w:numId w:val="37"/>
                  </w:numPr>
                  <w:spacing w:line="276" w:lineRule="auto"/>
                  <w:ind w:left="1440" w:hanging="360"/>
                </w:pPr>
              </w:pPrChange>
            </w:pPr>
            <w:del w:id="10083" w:author="Tran Huan" w:date="2018-11-25T21:59:00Z">
              <w:r w:rsidRPr="000245EB" w:rsidDel="00096943">
                <w:rPr>
                  <w:rPrChange w:id="10084" w:author="Tran Huan" w:date="2018-11-25T16:08:00Z">
                    <w:rPr>
                      <w:lang w:val="en-US"/>
                    </w:rPr>
                  </w:rPrChange>
                </w:rPr>
                <w:delText>Các đơn hàng được sắp xếp theo thứ tự tang dần dựa trên ngày và khung giờ trả đồ cho khách hàng.</w:delText>
              </w:r>
              <w:bookmarkStart w:id="10085" w:name="_Toc530658470"/>
              <w:bookmarkStart w:id="10086" w:name="_Toc530662194"/>
              <w:bookmarkStart w:id="10087" w:name="_Toc530662661"/>
              <w:bookmarkStart w:id="10088" w:name="_Toc531003591"/>
              <w:bookmarkStart w:id="10089" w:name="_Toc531005508"/>
              <w:bookmarkStart w:id="10090" w:name="_Toc531569708"/>
              <w:bookmarkStart w:id="10091" w:name="_Toc531573556"/>
              <w:bookmarkStart w:id="10092" w:name="_Toc531577297"/>
              <w:bookmarkStart w:id="10093" w:name="_Toc531581035"/>
              <w:bookmarkEnd w:id="10085"/>
              <w:bookmarkEnd w:id="10086"/>
              <w:bookmarkEnd w:id="10087"/>
              <w:bookmarkEnd w:id="10088"/>
              <w:bookmarkEnd w:id="10089"/>
              <w:bookmarkEnd w:id="10090"/>
              <w:bookmarkEnd w:id="10091"/>
              <w:bookmarkEnd w:id="10092"/>
              <w:bookmarkEnd w:id="10093"/>
            </w:del>
          </w:p>
          <w:p w14:paraId="38DF3443" w14:textId="66221476" w:rsidR="00DF1465" w:rsidRPr="000245EB" w:rsidDel="00096943" w:rsidRDefault="00DF1465">
            <w:pPr>
              <w:pStyle w:val="ListParagraph"/>
              <w:numPr>
                <w:ilvl w:val="0"/>
                <w:numId w:val="37"/>
              </w:numPr>
              <w:spacing w:line="276" w:lineRule="auto"/>
              <w:ind w:left="720"/>
              <w:rPr>
                <w:del w:id="10094" w:author="Tran Huan" w:date="2018-11-25T21:59:00Z"/>
                <w:rPrChange w:id="10095" w:author="Tran Huan" w:date="2018-11-25T16:08:00Z">
                  <w:rPr>
                    <w:del w:id="10096" w:author="Tran Huan" w:date="2018-11-25T21:59:00Z"/>
                    <w:lang w:val="en-US"/>
                  </w:rPr>
                </w:rPrChange>
              </w:rPr>
              <w:pPrChange w:id="10097" w:author="phuong vu" w:date="2018-11-23T13:48:00Z">
                <w:pPr>
                  <w:pStyle w:val="ListParagraph"/>
                  <w:numPr>
                    <w:numId w:val="37"/>
                  </w:numPr>
                  <w:spacing w:line="276" w:lineRule="auto"/>
                  <w:ind w:left="1440" w:hanging="360"/>
                </w:pPr>
              </w:pPrChange>
            </w:pPr>
            <w:del w:id="10098" w:author="Tran Huan" w:date="2018-11-25T21:59:00Z">
              <w:r w:rsidRPr="000245EB" w:rsidDel="00096943">
                <w:rPr>
                  <w:rPrChange w:id="10099" w:author="Tran Huan" w:date="2018-11-25T16:08:00Z">
                    <w:rPr>
                      <w:lang w:val="en-US"/>
                    </w:rPr>
                  </w:rPrChange>
                </w:rPr>
                <w:delText>Các đơn hàng cùng xử lí trên một máy sẽ được gán thứ tự xử lí.</w:delText>
              </w:r>
              <w:bookmarkStart w:id="10100" w:name="_Toc530658471"/>
              <w:bookmarkStart w:id="10101" w:name="_Toc530662195"/>
              <w:bookmarkStart w:id="10102" w:name="_Toc530662662"/>
              <w:bookmarkStart w:id="10103" w:name="_Toc531003592"/>
              <w:bookmarkStart w:id="10104" w:name="_Toc531005509"/>
              <w:bookmarkStart w:id="10105" w:name="_Toc531569709"/>
              <w:bookmarkStart w:id="10106" w:name="_Toc531573557"/>
              <w:bookmarkStart w:id="10107" w:name="_Toc531577298"/>
              <w:bookmarkStart w:id="10108" w:name="_Toc531581036"/>
              <w:bookmarkEnd w:id="10100"/>
              <w:bookmarkEnd w:id="10101"/>
              <w:bookmarkEnd w:id="10102"/>
              <w:bookmarkEnd w:id="10103"/>
              <w:bookmarkEnd w:id="10104"/>
              <w:bookmarkEnd w:id="10105"/>
              <w:bookmarkEnd w:id="10106"/>
              <w:bookmarkEnd w:id="10107"/>
              <w:bookmarkEnd w:id="10108"/>
            </w:del>
          </w:p>
          <w:p w14:paraId="69AE0287" w14:textId="41595959" w:rsidR="00DF1465" w:rsidRPr="000245EB" w:rsidDel="00096943" w:rsidRDefault="00DF1465">
            <w:pPr>
              <w:spacing w:line="276" w:lineRule="auto"/>
              <w:rPr>
                <w:del w:id="10109" w:author="Tran Huan" w:date="2018-11-25T21:59:00Z"/>
                <w:rPrChange w:id="10110" w:author="Tran Huan" w:date="2018-11-25T16:08:00Z">
                  <w:rPr>
                    <w:del w:id="10111" w:author="Tran Huan" w:date="2018-11-25T21:59:00Z"/>
                    <w:lang w:val="en-US"/>
                  </w:rPr>
                </w:rPrChange>
              </w:rPr>
              <w:pPrChange w:id="10112" w:author="phuong vu" w:date="2018-11-23T13:48:00Z">
                <w:pPr>
                  <w:spacing w:line="276" w:lineRule="auto"/>
                  <w:ind w:left="720"/>
                </w:pPr>
              </w:pPrChange>
            </w:pPr>
            <w:del w:id="10113" w:author="Tran Huan" w:date="2018-11-25T21:59:00Z">
              <w:r w:rsidRPr="000245EB" w:rsidDel="00096943">
                <w:rPr>
                  <w:rPrChange w:id="10114" w:author="Tran Huan" w:date="2018-11-25T16:08:00Z">
                    <w:rPr>
                      <w:lang w:val="en-US"/>
                    </w:rPr>
                  </w:rPrChange>
                </w:rPr>
                <w:delText>Bước 3: Lưu kết quả vào cơ sở dữ liệu.</w:delText>
              </w:r>
              <w:bookmarkStart w:id="10115" w:name="_Toc530658472"/>
              <w:bookmarkStart w:id="10116" w:name="_Toc530662196"/>
              <w:bookmarkStart w:id="10117" w:name="_Toc530662663"/>
              <w:bookmarkStart w:id="10118" w:name="_Toc531003593"/>
              <w:bookmarkStart w:id="10119" w:name="_Toc531005510"/>
              <w:bookmarkStart w:id="10120" w:name="_Toc531569710"/>
              <w:bookmarkStart w:id="10121" w:name="_Toc531573558"/>
              <w:bookmarkStart w:id="10122" w:name="_Toc531577299"/>
              <w:bookmarkStart w:id="10123" w:name="_Toc531581037"/>
              <w:bookmarkEnd w:id="10115"/>
              <w:bookmarkEnd w:id="10116"/>
              <w:bookmarkEnd w:id="10117"/>
              <w:bookmarkEnd w:id="10118"/>
              <w:bookmarkEnd w:id="10119"/>
              <w:bookmarkEnd w:id="10120"/>
              <w:bookmarkEnd w:id="10121"/>
              <w:bookmarkEnd w:id="10122"/>
              <w:bookmarkEnd w:id="10123"/>
            </w:del>
          </w:p>
          <w:p w14:paraId="714E47C4" w14:textId="79857EC5" w:rsidR="00DF1465" w:rsidRPr="000245EB" w:rsidDel="00096943" w:rsidRDefault="00DF1465">
            <w:pPr>
              <w:spacing w:line="276" w:lineRule="auto"/>
              <w:rPr>
                <w:del w:id="10124" w:author="Tran Huan" w:date="2018-11-25T21:59:00Z"/>
                <w:rPrChange w:id="10125" w:author="Tran Huan" w:date="2018-11-25T16:08:00Z">
                  <w:rPr>
                    <w:del w:id="10126" w:author="Tran Huan" w:date="2018-11-25T21:59:00Z"/>
                    <w:lang w:val="en-US"/>
                  </w:rPr>
                </w:rPrChange>
              </w:rPr>
            </w:pPr>
            <w:del w:id="10127" w:author="Tran Huan" w:date="2018-11-25T21:59:00Z">
              <w:r w:rsidRPr="000245EB" w:rsidDel="00096943">
                <w:rPr>
                  <w:rPrChange w:id="10128" w:author="Tran Huan" w:date="2018-11-25T16:08:00Z">
                    <w:rPr>
                      <w:lang w:val="en-US"/>
                    </w:rPr>
                  </w:rPrChange>
                </w:rPr>
                <w:delText>Phân công loại hai:</w:delText>
              </w:r>
              <w:bookmarkStart w:id="10129" w:name="_Toc530658473"/>
              <w:bookmarkStart w:id="10130" w:name="_Toc530662197"/>
              <w:bookmarkStart w:id="10131" w:name="_Toc530662664"/>
              <w:bookmarkStart w:id="10132" w:name="_Toc531003594"/>
              <w:bookmarkStart w:id="10133" w:name="_Toc531005511"/>
              <w:bookmarkStart w:id="10134" w:name="_Toc531569711"/>
              <w:bookmarkStart w:id="10135" w:name="_Toc531573559"/>
              <w:bookmarkStart w:id="10136" w:name="_Toc531577300"/>
              <w:bookmarkStart w:id="10137" w:name="_Toc531581038"/>
              <w:bookmarkEnd w:id="10129"/>
              <w:bookmarkEnd w:id="10130"/>
              <w:bookmarkEnd w:id="10131"/>
              <w:bookmarkEnd w:id="10132"/>
              <w:bookmarkEnd w:id="10133"/>
              <w:bookmarkEnd w:id="10134"/>
              <w:bookmarkEnd w:id="10135"/>
              <w:bookmarkEnd w:id="10136"/>
              <w:bookmarkEnd w:id="10137"/>
            </w:del>
          </w:p>
          <w:p w14:paraId="7F4FA206" w14:textId="5F5E12B7" w:rsidR="00DF1465" w:rsidRPr="000245EB" w:rsidDel="00096943" w:rsidRDefault="00DF1465">
            <w:pPr>
              <w:spacing w:line="276" w:lineRule="auto"/>
              <w:rPr>
                <w:del w:id="10138" w:author="Tran Huan" w:date="2018-11-25T21:59:00Z"/>
                <w:rPrChange w:id="10139" w:author="Tran Huan" w:date="2018-11-25T16:08:00Z">
                  <w:rPr>
                    <w:del w:id="10140" w:author="Tran Huan" w:date="2018-11-25T21:59:00Z"/>
                    <w:lang w:val="en-US"/>
                  </w:rPr>
                </w:rPrChange>
              </w:rPr>
              <w:pPrChange w:id="10141" w:author="phuong vu" w:date="2018-11-23T13:48:00Z">
                <w:pPr>
                  <w:spacing w:line="276" w:lineRule="auto"/>
                  <w:ind w:left="720"/>
                </w:pPr>
              </w:pPrChange>
            </w:pPr>
            <w:del w:id="10142" w:author="Tran Huan" w:date="2018-11-25T21:59:00Z">
              <w:r w:rsidRPr="000245EB" w:rsidDel="00096943">
                <w:rPr>
                  <w:rPrChange w:id="10143" w:author="Tran Huan" w:date="2018-11-25T16:08:00Z">
                    <w:rPr>
                      <w:lang w:val="en-US"/>
                    </w:rPr>
                  </w:rPrChange>
                </w:rPr>
                <w:delText>Bước 1: Tương tự bước 1 của phân công loại một.</w:delText>
              </w:r>
              <w:bookmarkStart w:id="10144" w:name="_Toc530658474"/>
              <w:bookmarkStart w:id="10145" w:name="_Toc530662198"/>
              <w:bookmarkStart w:id="10146" w:name="_Toc530662665"/>
              <w:bookmarkStart w:id="10147" w:name="_Toc531003595"/>
              <w:bookmarkStart w:id="10148" w:name="_Toc531005512"/>
              <w:bookmarkStart w:id="10149" w:name="_Toc531569712"/>
              <w:bookmarkStart w:id="10150" w:name="_Toc531573560"/>
              <w:bookmarkStart w:id="10151" w:name="_Toc531577301"/>
              <w:bookmarkStart w:id="10152" w:name="_Toc531581039"/>
              <w:bookmarkEnd w:id="10144"/>
              <w:bookmarkEnd w:id="10145"/>
              <w:bookmarkEnd w:id="10146"/>
              <w:bookmarkEnd w:id="10147"/>
              <w:bookmarkEnd w:id="10148"/>
              <w:bookmarkEnd w:id="10149"/>
              <w:bookmarkEnd w:id="10150"/>
              <w:bookmarkEnd w:id="10151"/>
              <w:bookmarkEnd w:id="10152"/>
            </w:del>
          </w:p>
          <w:p w14:paraId="0A73FE1C" w14:textId="23818A01" w:rsidR="00080487" w:rsidRPr="000245EB" w:rsidDel="00096943" w:rsidRDefault="00DF1465">
            <w:pPr>
              <w:spacing w:line="276" w:lineRule="auto"/>
              <w:ind w:left="720"/>
              <w:rPr>
                <w:del w:id="10153" w:author="Tran Huan" w:date="2018-11-25T21:59:00Z"/>
                <w:rPrChange w:id="10154" w:author="Tran Huan" w:date="2018-11-25T16:08:00Z">
                  <w:rPr>
                    <w:del w:id="10155" w:author="Tran Huan" w:date="2018-11-25T21:59:00Z"/>
                    <w:lang w:val="en-US"/>
                  </w:rPr>
                </w:rPrChange>
              </w:rPr>
            </w:pPr>
            <w:del w:id="10156" w:author="Tran Huan" w:date="2018-11-25T21:59:00Z">
              <w:r w:rsidRPr="000245EB" w:rsidDel="00096943">
                <w:rPr>
                  <w:rPrChange w:id="10157" w:author="Tran Huan" w:date="2018-11-25T16:08:00Z">
                    <w:rPr>
                      <w:lang w:val="en-US"/>
                    </w:rPr>
                  </w:rPrChange>
                </w:rPr>
                <w:delText xml:space="preserve">Bước 2: </w:delText>
              </w:r>
              <w:bookmarkStart w:id="10158" w:name="_Toc530658475"/>
              <w:bookmarkStart w:id="10159" w:name="_Toc530662199"/>
              <w:bookmarkStart w:id="10160" w:name="_Toc530662666"/>
              <w:bookmarkStart w:id="10161" w:name="_Toc531003596"/>
              <w:bookmarkStart w:id="10162" w:name="_Toc531005513"/>
              <w:bookmarkStart w:id="10163" w:name="_Toc531569713"/>
              <w:bookmarkStart w:id="10164" w:name="_Toc531573561"/>
              <w:bookmarkStart w:id="10165" w:name="_Toc531577302"/>
              <w:bookmarkStart w:id="10166" w:name="_Toc531581040"/>
              <w:bookmarkEnd w:id="10158"/>
              <w:bookmarkEnd w:id="10159"/>
              <w:bookmarkEnd w:id="10160"/>
              <w:bookmarkEnd w:id="10161"/>
              <w:bookmarkEnd w:id="10162"/>
              <w:bookmarkEnd w:id="10163"/>
              <w:bookmarkEnd w:id="10164"/>
              <w:bookmarkEnd w:id="10165"/>
              <w:bookmarkEnd w:id="10166"/>
            </w:del>
          </w:p>
        </w:tc>
        <w:bookmarkStart w:id="10167" w:name="_Toc530658476"/>
        <w:bookmarkStart w:id="10168" w:name="_Toc530662200"/>
        <w:bookmarkStart w:id="10169" w:name="_Toc530662667"/>
        <w:bookmarkStart w:id="10170" w:name="_Toc531003597"/>
        <w:bookmarkStart w:id="10171" w:name="_Toc531005514"/>
        <w:bookmarkStart w:id="10172" w:name="_Toc531569714"/>
        <w:bookmarkStart w:id="10173" w:name="_Toc531573562"/>
        <w:bookmarkStart w:id="10174" w:name="_Toc531577303"/>
        <w:bookmarkStart w:id="10175" w:name="_Toc531581041"/>
        <w:bookmarkEnd w:id="10167"/>
        <w:bookmarkEnd w:id="10168"/>
        <w:bookmarkEnd w:id="10169"/>
        <w:bookmarkEnd w:id="10170"/>
        <w:bookmarkEnd w:id="10171"/>
        <w:bookmarkEnd w:id="10172"/>
        <w:bookmarkEnd w:id="10173"/>
        <w:bookmarkEnd w:id="10174"/>
        <w:bookmarkEnd w:id="10175"/>
      </w:tr>
      <w:tr w:rsidR="009B0E96" w:rsidRPr="0041406B" w:rsidDel="00096943" w14:paraId="07708509" w14:textId="7FB595A4" w:rsidTr="00225404">
        <w:trPr>
          <w:del w:id="10176" w:author="Tran Huan" w:date="2018-11-25T21:59:00Z"/>
        </w:trPr>
        <w:tc>
          <w:tcPr>
            <w:tcW w:w="2425" w:type="dxa"/>
          </w:tcPr>
          <w:p w14:paraId="4BD3D17E" w14:textId="60AA6D1E" w:rsidR="009B0E96" w:rsidRPr="0041406B" w:rsidDel="00096943" w:rsidRDefault="009B0E96">
            <w:pPr>
              <w:spacing w:line="276" w:lineRule="auto"/>
              <w:rPr>
                <w:del w:id="10177" w:author="Tran Huan" w:date="2018-11-25T21:59:00Z"/>
                <w:b/>
              </w:rPr>
            </w:pPr>
            <w:del w:id="10178" w:author="Tran Huan" w:date="2018-11-25T21:59:00Z">
              <w:r w:rsidRPr="0041406B" w:rsidDel="00096943">
                <w:rPr>
                  <w:b/>
                </w:rPr>
                <w:delText>Kết quả</w:delText>
              </w:r>
              <w:bookmarkStart w:id="10179" w:name="_Toc530658477"/>
              <w:bookmarkStart w:id="10180" w:name="_Toc530662201"/>
              <w:bookmarkStart w:id="10181" w:name="_Toc530662668"/>
              <w:bookmarkStart w:id="10182" w:name="_Toc531003598"/>
              <w:bookmarkStart w:id="10183" w:name="_Toc531005515"/>
              <w:bookmarkStart w:id="10184" w:name="_Toc531569715"/>
              <w:bookmarkStart w:id="10185" w:name="_Toc531573563"/>
              <w:bookmarkStart w:id="10186" w:name="_Toc531577304"/>
              <w:bookmarkStart w:id="10187" w:name="_Toc531581042"/>
              <w:bookmarkEnd w:id="10179"/>
              <w:bookmarkEnd w:id="10180"/>
              <w:bookmarkEnd w:id="10181"/>
              <w:bookmarkEnd w:id="10182"/>
              <w:bookmarkEnd w:id="10183"/>
              <w:bookmarkEnd w:id="10184"/>
              <w:bookmarkEnd w:id="10185"/>
              <w:bookmarkEnd w:id="10186"/>
              <w:bookmarkEnd w:id="10187"/>
            </w:del>
          </w:p>
        </w:tc>
        <w:tc>
          <w:tcPr>
            <w:tcW w:w="6686" w:type="dxa"/>
          </w:tcPr>
          <w:p w14:paraId="1818B8A6" w14:textId="6EA309A3" w:rsidR="009B0E96" w:rsidRPr="000245EB" w:rsidDel="00096943" w:rsidRDefault="00DF1465">
            <w:pPr>
              <w:spacing w:line="276" w:lineRule="auto"/>
              <w:rPr>
                <w:del w:id="10188" w:author="Tran Huan" w:date="2018-11-25T21:59:00Z"/>
                <w:rPrChange w:id="10189" w:author="Tran Huan" w:date="2018-11-25T16:08:00Z">
                  <w:rPr>
                    <w:del w:id="10190" w:author="Tran Huan" w:date="2018-11-25T21:59:00Z"/>
                    <w:lang w:val="en-US"/>
                  </w:rPr>
                </w:rPrChange>
              </w:rPr>
            </w:pPr>
            <w:del w:id="10191" w:author="Tran Huan" w:date="2018-11-25T21:59:00Z">
              <w:r w:rsidRPr="000245EB" w:rsidDel="00096943">
                <w:rPr>
                  <w:rPrChange w:id="10192" w:author="Tran Huan" w:date="2018-11-25T16:08:00Z">
                    <w:rPr>
                      <w:lang w:val="en-US"/>
                    </w:rPr>
                  </w:rPrChange>
                </w:rPr>
                <w:delText>Hiển thị được bảng phân công bao gồm các thông tin: mã máy giặt + số thứ tự xử lí, tên khách hàng + mã số đơn hàng, mã biên nhận, trạng thái đơn hàng.</w:delText>
              </w:r>
              <w:bookmarkStart w:id="10193" w:name="_Toc530658478"/>
              <w:bookmarkStart w:id="10194" w:name="_Toc530662202"/>
              <w:bookmarkStart w:id="10195" w:name="_Toc530662669"/>
              <w:bookmarkStart w:id="10196" w:name="_Toc531003599"/>
              <w:bookmarkStart w:id="10197" w:name="_Toc531005516"/>
              <w:bookmarkStart w:id="10198" w:name="_Toc531569716"/>
              <w:bookmarkStart w:id="10199" w:name="_Toc531573564"/>
              <w:bookmarkStart w:id="10200" w:name="_Toc531577305"/>
              <w:bookmarkStart w:id="10201" w:name="_Toc531581043"/>
              <w:bookmarkEnd w:id="10193"/>
              <w:bookmarkEnd w:id="10194"/>
              <w:bookmarkEnd w:id="10195"/>
              <w:bookmarkEnd w:id="10196"/>
              <w:bookmarkEnd w:id="10197"/>
              <w:bookmarkEnd w:id="10198"/>
              <w:bookmarkEnd w:id="10199"/>
              <w:bookmarkEnd w:id="10200"/>
              <w:bookmarkEnd w:id="10201"/>
            </w:del>
          </w:p>
        </w:tc>
        <w:bookmarkStart w:id="10202" w:name="_Toc530658479"/>
        <w:bookmarkStart w:id="10203" w:name="_Toc530662203"/>
        <w:bookmarkStart w:id="10204" w:name="_Toc530662670"/>
        <w:bookmarkStart w:id="10205" w:name="_Toc531003600"/>
        <w:bookmarkStart w:id="10206" w:name="_Toc531005517"/>
        <w:bookmarkStart w:id="10207" w:name="_Toc531569717"/>
        <w:bookmarkStart w:id="10208" w:name="_Toc531573565"/>
        <w:bookmarkStart w:id="10209" w:name="_Toc531577306"/>
        <w:bookmarkStart w:id="10210" w:name="_Toc531581044"/>
        <w:bookmarkEnd w:id="10202"/>
        <w:bookmarkEnd w:id="10203"/>
        <w:bookmarkEnd w:id="10204"/>
        <w:bookmarkEnd w:id="10205"/>
        <w:bookmarkEnd w:id="10206"/>
        <w:bookmarkEnd w:id="10207"/>
        <w:bookmarkEnd w:id="10208"/>
        <w:bookmarkEnd w:id="10209"/>
        <w:bookmarkEnd w:id="10210"/>
      </w:tr>
      <w:tr w:rsidR="009B0E96" w:rsidRPr="0041406B" w:rsidDel="00096943" w14:paraId="5CE12AD7" w14:textId="69385260" w:rsidTr="00225404">
        <w:trPr>
          <w:del w:id="10211" w:author="Tran Huan" w:date="2018-11-25T21:59:00Z"/>
        </w:trPr>
        <w:tc>
          <w:tcPr>
            <w:tcW w:w="2425" w:type="dxa"/>
          </w:tcPr>
          <w:p w14:paraId="02AC5DC0" w14:textId="743AB647" w:rsidR="009B0E96" w:rsidRPr="0041406B" w:rsidDel="00096943" w:rsidRDefault="009B0E96">
            <w:pPr>
              <w:spacing w:line="276" w:lineRule="auto"/>
              <w:rPr>
                <w:del w:id="10212" w:author="Tran Huan" w:date="2018-11-25T21:59:00Z"/>
                <w:b/>
              </w:rPr>
            </w:pPr>
            <w:del w:id="10213" w:author="Tran Huan" w:date="2018-11-25T21:59:00Z">
              <w:r w:rsidRPr="0041406B" w:rsidDel="00096943">
                <w:rPr>
                  <w:b/>
                </w:rPr>
                <w:delText>Ghi chú</w:delText>
              </w:r>
              <w:bookmarkStart w:id="10214" w:name="_Toc530658480"/>
              <w:bookmarkStart w:id="10215" w:name="_Toc530662204"/>
              <w:bookmarkStart w:id="10216" w:name="_Toc530662671"/>
              <w:bookmarkStart w:id="10217" w:name="_Toc531003601"/>
              <w:bookmarkStart w:id="10218" w:name="_Toc531005518"/>
              <w:bookmarkStart w:id="10219" w:name="_Toc531569718"/>
              <w:bookmarkStart w:id="10220" w:name="_Toc531573566"/>
              <w:bookmarkStart w:id="10221" w:name="_Toc531577307"/>
              <w:bookmarkStart w:id="10222" w:name="_Toc531581045"/>
              <w:bookmarkEnd w:id="10214"/>
              <w:bookmarkEnd w:id="10215"/>
              <w:bookmarkEnd w:id="10216"/>
              <w:bookmarkEnd w:id="10217"/>
              <w:bookmarkEnd w:id="10218"/>
              <w:bookmarkEnd w:id="10219"/>
              <w:bookmarkEnd w:id="10220"/>
              <w:bookmarkEnd w:id="10221"/>
              <w:bookmarkEnd w:id="10222"/>
            </w:del>
          </w:p>
        </w:tc>
        <w:tc>
          <w:tcPr>
            <w:tcW w:w="6686" w:type="dxa"/>
          </w:tcPr>
          <w:p w14:paraId="29953A0F" w14:textId="1F43058A" w:rsidR="009B0E96" w:rsidRPr="000245EB" w:rsidDel="00096943" w:rsidRDefault="00B43068">
            <w:pPr>
              <w:keepNext/>
              <w:spacing w:line="276" w:lineRule="auto"/>
              <w:rPr>
                <w:del w:id="10223" w:author="Tran Huan" w:date="2018-11-25T21:59:00Z"/>
                <w:rPrChange w:id="10224" w:author="Tran Huan" w:date="2018-11-25T16:08:00Z">
                  <w:rPr>
                    <w:del w:id="10225" w:author="Tran Huan" w:date="2018-11-25T21:59:00Z"/>
                    <w:lang w:val="en-US"/>
                  </w:rPr>
                </w:rPrChange>
              </w:rPr>
            </w:pPr>
            <w:del w:id="10226" w:author="Tran Huan" w:date="2018-11-25T21:59:00Z">
              <w:r w:rsidRPr="000245EB" w:rsidDel="00096943">
                <w:rPr>
                  <w:rPrChange w:id="10227" w:author="Tran Huan" w:date="2018-11-25T16:08:00Z">
                    <w:rPr>
                      <w:lang w:val="en-US"/>
                    </w:rPr>
                  </w:rPrChange>
                </w:rPr>
                <w:delText>Một đơn hàng có thể có một hoặc nhiều túi giặt khác nhau dựa trên phân loại.</w:delText>
              </w:r>
              <w:bookmarkStart w:id="10228" w:name="_Toc530658481"/>
              <w:bookmarkStart w:id="10229" w:name="_Toc530662205"/>
              <w:bookmarkStart w:id="10230" w:name="_Toc530662672"/>
              <w:bookmarkStart w:id="10231" w:name="_Toc531003602"/>
              <w:bookmarkStart w:id="10232" w:name="_Toc531005519"/>
              <w:bookmarkStart w:id="10233" w:name="_Toc531569719"/>
              <w:bookmarkStart w:id="10234" w:name="_Toc531573567"/>
              <w:bookmarkStart w:id="10235" w:name="_Toc531577308"/>
              <w:bookmarkStart w:id="10236" w:name="_Toc531581046"/>
              <w:bookmarkEnd w:id="10228"/>
              <w:bookmarkEnd w:id="10229"/>
              <w:bookmarkEnd w:id="10230"/>
              <w:bookmarkEnd w:id="10231"/>
              <w:bookmarkEnd w:id="10232"/>
              <w:bookmarkEnd w:id="10233"/>
              <w:bookmarkEnd w:id="10234"/>
              <w:bookmarkEnd w:id="10235"/>
              <w:bookmarkEnd w:id="10236"/>
            </w:del>
          </w:p>
        </w:tc>
        <w:bookmarkStart w:id="10237" w:name="_Toc530658482"/>
        <w:bookmarkStart w:id="10238" w:name="_Toc530662206"/>
        <w:bookmarkStart w:id="10239" w:name="_Toc530662673"/>
        <w:bookmarkStart w:id="10240" w:name="_Toc531003603"/>
        <w:bookmarkStart w:id="10241" w:name="_Toc531005520"/>
        <w:bookmarkStart w:id="10242" w:name="_Toc531569720"/>
        <w:bookmarkStart w:id="10243" w:name="_Toc531573568"/>
        <w:bookmarkStart w:id="10244" w:name="_Toc531577309"/>
        <w:bookmarkStart w:id="10245" w:name="_Toc531581047"/>
        <w:bookmarkEnd w:id="10237"/>
        <w:bookmarkEnd w:id="10238"/>
        <w:bookmarkEnd w:id="10239"/>
        <w:bookmarkEnd w:id="10240"/>
        <w:bookmarkEnd w:id="10241"/>
        <w:bookmarkEnd w:id="10242"/>
        <w:bookmarkEnd w:id="10243"/>
        <w:bookmarkEnd w:id="10244"/>
        <w:bookmarkEnd w:id="10245"/>
      </w:tr>
    </w:tbl>
    <w:p w14:paraId="358681A1" w14:textId="30BD2583" w:rsidR="00D41CA7" w:rsidRPr="0041406B" w:rsidDel="00096943" w:rsidRDefault="00D41CA7">
      <w:pPr>
        <w:spacing w:line="276" w:lineRule="auto"/>
        <w:rPr>
          <w:del w:id="10246" w:author="Tran Huan" w:date="2018-11-25T21:59:00Z"/>
        </w:rPr>
        <w:pPrChange w:id="10247" w:author="phuong vu" w:date="2018-11-23T13:48:00Z">
          <w:pPr/>
        </w:pPrChange>
      </w:pPr>
      <w:bookmarkStart w:id="10248" w:name="_Toc530605662"/>
      <w:bookmarkStart w:id="10249" w:name="_Toc530657368"/>
      <w:bookmarkStart w:id="10250" w:name="_Toc530658483"/>
      <w:bookmarkStart w:id="10251" w:name="_Toc530662207"/>
      <w:bookmarkStart w:id="10252" w:name="_Toc530662674"/>
      <w:bookmarkStart w:id="10253" w:name="_Toc531003604"/>
      <w:bookmarkStart w:id="10254" w:name="_Toc531005521"/>
      <w:bookmarkStart w:id="10255" w:name="_Toc531569721"/>
      <w:bookmarkStart w:id="10256" w:name="_Toc531573569"/>
      <w:bookmarkStart w:id="10257" w:name="_Toc531577310"/>
      <w:bookmarkStart w:id="10258" w:name="_Toc531581048"/>
      <w:bookmarkEnd w:id="10248"/>
      <w:bookmarkEnd w:id="10249"/>
      <w:bookmarkEnd w:id="10250"/>
      <w:bookmarkEnd w:id="10251"/>
      <w:bookmarkEnd w:id="10252"/>
      <w:bookmarkEnd w:id="10253"/>
      <w:bookmarkEnd w:id="10254"/>
      <w:bookmarkEnd w:id="10255"/>
      <w:bookmarkEnd w:id="10256"/>
      <w:bookmarkEnd w:id="10257"/>
      <w:bookmarkEnd w:id="10258"/>
    </w:p>
    <w:p w14:paraId="3AACDB7A" w14:textId="5F771882" w:rsidR="00730F28" w:rsidRPr="0041406B" w:rsidDel="00096943" w:rsidRDefault="00730F28">
      <w:pPr>
        <w:pStyle w:val="Heading4"/>
        <w:spacing w:line="276" w:lineRule="auto"/>
        <w:rPr>
          <w:del w:id="10259" w:author="Tran Huan" w:date="2018-11-25T21:59:00Z"/>
        </w:rPr>
        <w:pPrChange w:id="10260" w:author="phuong vu" w:date="2018-11-23T13:48:00Z">
          <w:pPr>
            <w:pStyle w:val="Heading4"/>
          </w:pPr>
        </w:pPrChange>
      </w:pPr>
      <w:del w:id="10261" w:author="Tran Huan" w:date="2018-11-25T21:59:00Z">
        <w:r w:rsidRPr="0041406B" w:rsidDel="00096943">
          <w:rPr>
            <w:b w:val="0"/>
            <w:iCs w:val="0"/>
          </w:rPr>
          <w:delText>Tạo đơn hàng</w:delText>
        </w:r>
        <w:bookmarkStart w:id="10262" w:name="_Toc530658484"/>
        <w:bookmarkStart w:id="10263" w:name="_Toc530662208"/>
        <w:bookmarkStart w:id="10264" w:name="_Toc530662675"/>
        <w:bookmarkStart w:id="10265" w:name="_Toc531003605"/>
        <w:bookmarkStart w:id="10266" w:name="_Toc531005522"/>
        <w:bookmarkStart w:id="10267" w:name="_Toc531569722"/>
        <w:bookmarkStart w:id="10268" w:name="_Toc531573570"/>
        <w:bookmarkStart w:id="10269" w:name="_Toc531577311"/>
        <w:bookmarkStart w:id="10270" w:name="_Toc531581049"/>
        <w:bookmarkEnd w:id="10262"/>
        <w:bookmarkEnd w:id="10263"/>
        <w:bookmarkEnd w:id="10264"/>
        <w:bookmarkEnd w:id="10265"/>
        <w:bookmarkEnd w:id="10266"/>
        <w:bookmarkEnd w:id="10267"/>
        <w:bookmarkEnd w:id="10268"/>
        <w:bookmarkEnd w:id="10269"/>
        <w:bookmarkEnd w:id="10270"/>
      </w:del>
    </w:p>
    <w:tbl>
      <w:tblPr>
        <w:tblStyle w:val="TableGrid"/>
        <w:tblW w:w="0" w:type="auto"/>
        <w:tblLook w:val="04A0" w:firstRow="1" w:lastRow="0" w:firstColumn="1" w:lastColumn="0" w:noHBand="0" w:noVBand="1"/>
      </w:tblPr>
      <w:tblGrid>
        <w:gridCol w:w="2342"/>
        <w:gridCol w:w="6435"/>
      </w:tblGrid>
      <w:tr w:rsidR="00225404" w:rsidRPr="0041406B" w:rsidDel="00096943" w14:paraId="1EFDCBF7" w14:textId="1CA0BE51" w:rsidTr="00225404">
        <w:trPr>
          <w:del w:id="10271" w:author="Tran Huan" w:date="2018-11-25T21:59:00Z"/>
        </w:trPr>
        <w:tc>
          <w:tcPr>
            <w:tcW w:w="2425" w:type="dxa"/>
          </w:tcPr>
          <w:p w14:paraId="6F46BA12" w14:textId="6F20DFAC" w:rsidR="009B0E96" w:rsidRPr="0041406B" w:rsidDel="00096943" w:rsidRDefault="009B0E96">
            <w:pPr>
              <w:spacing w:line="276" w:lineRule="auto"/>
              <w:rPr>
                <w:del w:id="10272" w:author="Tran Huan" w:date="2018-11-25T21:59:00Z"/>
                <w:b/>
              </w:rPr>
            </w:pPr>
            <w:del w:id="10273" w:author="Tran Huan" w:date="2018-11-25T21:59:00Z">
              <w:r w:rsidRPr="0041406B" w:rsidDel="00096943">
                <w:rPr>
                  <w:b/>
                </w:rPr>
                <w:delText>Mã yêu cầu</w:delText>
              </w:r>
              <w:bookmarkStart w:id="10274" w:name="_Toc530658485"/>
              <w:bookmarkStart w:id="10275" w:name="_Toc530662209"/>
              <w:bookmarkStart w:id="10276" w:name="_Toc530662676"/>
              <w:bookmarkStart w:id="10277" w:name="_Toc531003606"/>
              <w:bookmarkStart w:id="10278" w:name="_Toc531005523"/>
              <w:bookmarkStart w:id="10279" w:name="_Toc531569723"/>
              <w:bookmarkStart w:id="10280" w:name="_Toc531573571"/>
              <w:bookmarkStart w:id="10281" w:name="_Toc531577312"/>
              <w:bookmarkStart w:id="10282" w:name="_Toc531581050"/>
              <w:bookmarkEnd w:id="10274"/>
              <w:bookmarkEnd w:id="10275"/>
              <w:bookmarkEnd w:id="10276"/>
              <w:bookmarkEnd w:id="10277"/>
              <w:bookmarkEnd w:id="10278"/>
              <w:bookmarkEnd w:id="10279"/>
              <w:bookmarkEnd w:id="10280"/>
              <w:bookmarkEnd w:id="10281"/>
              <w:bookmarkEnd w:id="10282"/>
            </w:del>
          </w:p>
        </w:tc>
        <w:tc>
          <w:tcPr>
            <w:tcW w:w="6686" w:type="dxa"/>
          </w:tcPr>
          <w:p w14:paraId="075D3D1A" w14:textId="5B31B2AF" w:rsidR="009B0E96" w:rsidRPr="000245EB" w:rsidDel="00096943" w:rsidRDefault="009B0E96">
            <w:pPr>
              <w:spacing w:line="276" w:lineRule="auto"/>
              <w:rPr>
                <w:del w:id="10283" w:author="Tran Huan" w:date="2018-11-25T21:59:00Z"/>
                <w:rPrChange w:id="10284" w:author="Tran Huan" w:date="2018-11-25T16:08:00Z">
                  <w:rPr>
                    <w:del w:id="10285" w:author="Tran Huan" w:date="2018-11-25T21:59:00Z"/>
                    <w:lang w:val="en-US"/>
                  </w:rPr>
                </w:rPrChange>
              </w:rPr>
            </w:pPr>
            <w:del w:id="10286" w:author="Tran Huan" w:date="2018-11-25T21:59:00Z">
              <w:r w:rsidRPr="000245EB" w:rsidDel="00096943">
                <w:rPr>
                  <w:rPrChange w:id="10287" w:author="Tran Huan" w:date="2018-11-25T16:08:00Z">
                    <w:rPr>
                      <w:lang w:val="en-US"/>
                    </w:rPr>
                  </w:rPrChange>
                </w:rPr>
                <w:delText>GU_04</w:delText>
              </w:r>
              <w:bookmarkStart w:id="10288" w:name="_Toc530658486"/>
              <w:bookmarkStart w:id="10289" w:name="_Toc530662210"/>
              <w:bookmarkStart w:id="10290" w:name="_Toc530662677"/>
              <w:bookmarkStart w:id="10291" w:name="_Toc531003607"/>
              <w:bookmarkStart w:id="10292" w:name="_Toc531005524"/>
              <w:bookmarkStart w:id="10293" w:name="_Toc531569724"/>
              <w:bookmarkStart w:id="10294" w:name="_Toc531573572"/>
              <w:bookmarkStart w:id="10295" w:name="_Toc531577313"/>
              <w:bookmarkStart w:id="10296" w:name="_Toc531581051"/>
              <w:bookmarkEnd w:id="10288"/>
              <w:bookmarkEnd w:id="10289"/>
              <w:bookmarkEnd w:id="10290"/>
              <w:bookmarkEnd w:id="10291"/>
              <w:bookmarkEnd w:id="10292"/>
              <w:bookmarkEnd w:id="10293"/>
              <w:bookmarkEnd w:id="10294"/>
              <w:bookmarkEnd w:id="10295"/>
              <w:bookmarkEnd w:id="10296"/>
            </w:del>
          </w:p>
        </w:tc>
        <w:bookmarkStart w:id="10297" w:name="_Toc530658487"/>
        <w:bookmarkStart w:id="10298" w:name="_Toc530662211"/>
        <w:bookmarkStart w:id="10299" w:name="_Toc530662678"/>
        <w:bookmarkStart w:id="10300" w:name="_Toc531003608"/>
        <w:bookmarkStart w:id="10301" w:name="_Toc531005525"/>
        <w:bookmarkStart w:id="10302" w:name="_Toc531569725"/>
        <w:bookmarkStart w:id="10303" w:name="_Toc531573573"/>
        <w:bookmarkStart w:id="10304" w:name="_Toc531577314"/>
        <w:bookmarkStart w:id="10305" w:name="_Toc531581052"/>
        <w:bookmarkEnd w:id="10297"/>
        <w:bookmarkEnd w:id="10298"/>
        <w:bookmarkEnd w:id="10299"/>
        <w:bookmarkEnd w:id="10300"/>
        <w:bookmarkEnd w:id="10301"/>
        <w:bookmarkEnd w:id="10302"/>
        <w:bookmarkEnd w:id="10303"/>
        <w:bookmarkEnd w:id="10304"/>
        <w:bookmarkEnd w:id="10305"/>
      </w:tr>
      <w:tr w:rsidR="00225404" w:rsidRPr="0041406B" w:rsidDel="00096943" w14:paraId="50186061" w14:textId="632AF988" w:rsidTr="00225404">
        <w:trPr>
          <w:del w:id="10306" w:author="Tran Huan" w:date="2018-11-25T21:59:00Z"/>
        </w:trPr>
        <w:tc>
          <w:tcPr>
            <w:tcW w:w="2425" w:type="dxa"/>
          </w:tcPr>
          <w:p w14:paraId="09867B15" w14:textId="373D811B" w:rsidR="009B0E96" w:rsidRPr="0041406B" w:rsidDel="00096943" w:rsidRDefault="009B0E96">
            <w:pPr>
              <w:spacing w:line="276" w:lineRule="auto"/>
              <w:rPr>
                <w:del w:id="10307" w:author="Tran Huan" w:date="2018-11-25T21:59:00Z"/>
                <w:b/>
              </w:rPr>
            </w:pPr>
            <w:del w:id="10308" w:author="Tran Huan" w:date="2018-11-25T21:59:00Z">
              <w:r w:rsidRPr="0041406B" w:rsidDel="00096943">
                <w:rPr>
                  <w:b/>
                </w:rPr>
                <w:delText>Tên chức năng</w:delText>
              </w:r>
              <w:bookmarkStart w:id="10309" w:name="_Toc530658488"/>
              <w:bookmarkStart w:id="10310" w:name="_Toc530662212"/>
              <w:bookmarkStart w:id="10311" w:name="_Toc530662679"/>
              <w:bookmarkStart w:id="10312" w:name="_Toc531003609"/>
              <w:bookmarkStart w:id="10313" w:name="_Toc531005526"/>
              <w:bookmarkStart w:id="10314" w:name="_Toc531569726"/>
              <w:bookmarkStart w:id="10315" w:name="_Toc531573574"/>
              <w:bookmarkStart w:id="10316" w:name="_Toc531577315"/>
              <w:bookmarkStart w:id="10317" w:name="_Toc531581053"/>
              <w:bookmarkEnd w:id="10309"/>
              <w:bookmarkEnd w:id="10310"/>
              <w:bookmarkEnd w:id="10311"/>
              <w:bookmarkEnd w:id="10312"/>
              <w:bookmarkEnd w:id="10313"/>
              <w:bookmarkEnd w:id="10314"/>
              <w:bookmarkEnd w:id="10315"/>
              <w:bookmarkEnd w:id="10316"/>
              <w:bookmarkEnd w:id="10317"/>
            </w:del>
          </w:p>
        </w:tc>
        <w:tc>
          <w:tcPr>
            <w:tcW w:w="6686" w:type="dxa"/>
          </w:tcPr>
          <w:p w14:paraId="072C7886" w14:textId="014F8842" w:rsidR="009B0E96" w:rsidRPr="000245EB" w:rsidDel="00096943" w:rsidRDefault="009B0E96">
            <w:pPr>
              <w:spacing w:line="276" w:lineRule="auto"/>
              <w:rPr>
                <w:del w:id="10318" w:author="Tran Huan" w:date="2018-11-25T21:59:00Z"/>
                <w:rPrChange w:id="10319" w:author="Tran Huan" w:date="2018-11-25T16:08:00Z">
                  <w:rPr>
                    <w:del w:id="10320" w:author="Tran Huan" w:date="2018-11-25T21:59:00Z"/>
                    <w:lang w:val="en-US"/>
                  </w:rPr>
                </w:rPrChange>
              </w:rPr>
            </w:pPr>
            <w:del w:id="10321" w:author="Tran Huan" w:date="2018-11-25T21:59:00Z">
              <w:r w:rsidRPr="0041406B" w:rsidDel="00096943">
                <w:delText>Tạo đơn hàng</w:delText>
              </w:r>
              <w:bookmarkStart w:id="10322" w:name="_Toc530658489"/>
              <w:bookmarkStart w:id="10323" w:name="_Toc530662213"/>
              <w:bookmarkStart w:id="10324" w:name="_Toc530662680"/>
              <w:bookmarkStart w:id="10325" w:name="_Toc531003610"/>
              <w:bookmarkStart w:id="10326" w:name="_Toc531005527"/>
              <w:bookmarkStart w:id="10327" w:name="_Toc531569727"/>
              <w:bookmarkStart w:id="10328" w:name="_Toc531573575"/>
              <w:bookmarkStart w:id="10329" w:name="_Toc531577316"/>
              <w:bookmarkStart w:id="10330" w:name="_Toc531581054"/>
              <w:bookmarkEnd w:id="10322"/>
              <w:bookmarkEnd w:id="10323"/>
              <w:bookmarkEnd w:id="10324"/>
              <w:bookmarkEnd w:id="10325"/>
              <w:bookmarkEnd w:id="10326"/>
              <w:bookmarkEnd w:id="10327"/>
              <w:bookmarkEnd w:id="10328"/>
              <w:bookmarkEnd w:id="10329"/>
              <w:bookmarkEnd w:id="10330"/>
            </w:del>
          </w:p>
        </w:tc>
        <w:bookmarkStart w:id="10331" w:name="_Toc530658490"/>
        <w:bookmarkStart w:id="10332" w:name="_Toc530662214"/>
        <w:bookmarkStart w:id="10333" w:name="_Toc530662681"/>
        <w:bookmarkStart w:id="10334" w:name="_Toc531003611"/>
        <w:bookmarkStart w:id="10335" w:name="_Toc531005528"/>
        <w:bookmarkStart w:id="10336" w:name="_Toc531569728"/>
        <w:bookmarkStart w:id="10337" w:name="_Toc531573576"/>
        <w:bookmarkStart w:id="10338" w:name="_Toc531577317"/>
        <w:bookmarkStart w:id="10339" w:name="_Toc531581055"/>
        <w:bookmarkEnd w:id="10331"/>
        <w:bookmarkEnd w:id="10332"/>
        <w:bookmarkEnd w:id="10333"/>
        <w:bookmarkEnd w:id="10334"/>
        <w:bookmarkEnd w:id="10335"/>
        <w:bookmarkEnd w:id="10336"/>
        <w:bookmarkEnd w:id="10337"/>
        <w:bookmarkEnd w:id="10338"/>
        <w:bookmarkEnd w:id="10339"/>
      </w:tr>
      <w:tr w:rsidR="00225404" w:rsidRPr="0041406B" w:rsidDel="00096943" w14:paraId="1CA34CFE" w14:textId="123212A0" w:rsidTr="00225404">
        <w:trPr>
          <w:del w:id="10340" w:author="Tran Huan" w:date="2018-11-25T21:59:00Z"/>
        </w:trPr>
        <w:tc>
          <w:tcPr>
            <w:tcW w:w="2425" w:type="dxa"/>
          </w:tcPr>
          <w:p w14:paraId="52364FD0" w14:textId="09C91CE6" w:rsidR="009B0E96" w:rsidRPr="0041406B" w:rsidDel="00096943" w:rsidRDefault="009B0E96">
            <w:pPr>
              <w:spacing w:line="276" w:lineRule="auto"/>
              <w:rPr>
                <w:del w:id="10341" w:author="Tran Huan" w:date="2018-11-25T21:59:00Z"/>
                <w:b/>
              </w:rPr>
            </w:pPr>
            <w:del w:id="10342" w:author="Tran Huan" w:date="2018-11-25T21:59:00Z">
              <w:r w:rsidRPr="0041406B" w:rsidDel="00096943">
                <w:rPr>
                  <w:b/>
                </w:rPr>
                <w:delText>Đối tượng sử dụng</w:delText>
              </w:r>
              <w:bookmarkStart w:id="10343" w:name="_Toc530658491"/>
              <w:bookmarkStart w:id="10344" w:name="_Toc530662215"/>
              <w:bookmarkStart w:id="10345" w:name="_Toc530662682"/>
              <w:bookmarkStart w:id="10346" w:name="_Toc531003612"/>
              <w:bookmarkStart w:id="10347" w:name="_Toc531005529"/>
              <w:bookmarkStart w:id="10348" w:name="_Toc531569729"/>
              <w:bookmarkStart w:id="10349" w:name="_Toc531573577"/>
              <w:bookmarkStart w:id="10350" w:name="_Toc531577318"/>
              <w:bookmarkStart w:id="10351" w:name="_Toc531581056"/>
              <w:bookmarkEnd w:id="10343"/>
              <w:bookmarkEnd w:id="10344"/>
              <w:bookmarkEnd w:id="10345"/>
              <w:bookmarkEnd w:id="10346"/>
              <w:bookmarkEnd w:id="10347"/>
              <w:bookmarkEnd w:id="10348"/>
              <w:bookmarkEnd w:id="10349"/>
              <w:bookmarkEnd w:id="10350"/>
              <w:bookmarkEnd w:id="10351"/>
            </w:del>
          </w:p>
        </w:tc>
        <w:tc>
          <w:tcPr>
            <w:tcW w:w="6686" w:type="dxa"/>
          </w:tcPr>
          <w:p w14:paraId="08A0D1F5" w14:textId="5EF90498" w:rsidR="009B0E96" w:rsidRPr="000245EB" w:rsidDel="00096943" w:rsidRDefault="009B0E96">
            <w:pPr>
              <w:spacing w:line="276" w:lineRule="auto"/>
              <w:rPr>
                <w:del w:id="10352" w:author="Tran Huan" w:date="2018-11-25T21:59:00Z"/>
                <w:rPrChange w:id="10353" w:author="Tran Huan" w:date="2018-11-25T16:08:00Z">
                  <w:rPr>
                    <w:del w:id="10354" w:author="Tran Huan" w:date="2018-11-25T21:59:00Z"/>
                    <w:lang w:val="en-US"/>
                  </w:rPr>
                </w:rPrChange>
              </w:rPr>
            </w:pPr>
            <w:del w:id="10355" w:author="Tran Huan" w:date="2018-11-25T21:59:00Z">
              <w:r w:rsidRPr="000245EB" w:rsidDel="00096943">
                <w:rPr>
                  <w:rPrChange w:id="10356" w:author="Tran Huan" w:date="2018-11-25T16:08:00Z">
                    <w:rPr>
                      <w:lang w:val="en-US"/>
                    </w:rPr>
                  </w:rPrChange>
                </w:rPr>
                <w:delText>Nhân viên cửa hàng (Nhân viên quản lí cửa hàng), khách hàng</w:delText>
              </w:r>
              <w:bookmarkStart w:id="10357" w:name="_Toc530658492"/>
              <w:bookmarkStart w:id="10358" w:name="_Toc530662216"/>
              <w:bookmarkStart w:id="10359" w:name="_Toc530662683"/>
              <w:bookmarkStart w:id="10360" w:name="_Toc531003613"/>
              <w:bookmarkStart w:id="10361" w:name="_Toc531005530"/>
              <w:bookmarkStart w:id="10362" w:name="_Toc531569730"/>
              <w:bookmarkStart w:id="10363" w:name="_Toc531573578"/>
              <w:bookmarkStart w:id="10364" w:name="_Toc531577319"/>
              <w:bookmarkStart w:id="10365" w:name="_Toc531581057"/>
              <w:bookmarkEnd w:id="10357"/>
              <w:bookmarkEnd w:id="10358"/>
              <w:bookmarkEnd w:id="10359"/>
              <w:bookmarkEnd w:id="10360"/>
              <w:bookmarkEnd w:id="10361"/>
              <w:bookmarkEnd w:id="10362"/>
              <w:bookmarkEnd w:id="10363"/>
              <w:bookmarkEnd w:id="10364"/>
              <w:bookmarkEnd w:id="10365"/>
            </w:del>
          </w:p>
        </w:tc>
        <w:bookmarkStart w:id="10366" w:name="_Toc530658493"/>
        <w:bookmarkStart w:id="10367" w:name="_Toc530662217"/>
        <w:bookmarkStart w:id="10368" w:name="_Toc530662684"/>
        <w:bookmarkStart w:id="10369" w:name="_Toc531003614"/>
        <w:bookmarkStart w:id="10370" w:name="_Toc531005531"/>
        <w:bookmarkStart w:id="10371" w:name="_Toc531569731"/>
        <w:bookmarkStart w:id="10372" w:name="_Toc531573579"/>
        <w:bookmarkStart w:id="10373" w:name="_Toc531577320"/>
        <w:bookmarkStart w:id="10374" w:name="_Toc531581058"/>
        <w:bookmarkEnd w:id="10366"/>
        <w:bookmarkEnd w:id="10367"/>
        <w:bookmarkEnd w:id="10368"/>
        <w:bookmarkEnd w:id="10369"/>
        <w:bookmarkEnd w:id="10370"/>
        <w:bookmarkEnd w:id="10371"/>
        <w:bookmarkEnd w:id="10372"/>
        <w:bookmarkEnd w:id="10373"/>
        <w:bookmarkEnd w:id="10374"/>
      </w:tr>
      <w:tr w:rsidR="00225404" w:rsidRPr="0041406B" w:rsidDel="00096943" w14:paraId="125B2C9E" w14:textId="65B4D971" w:rsidTr="00225404">
        <w:trPr>
          <w:del w:id="10375" w:author="Tran Huan" w:date="2018-11-25T21:59:00Z"/>
        </w:trPr>
        <w:tc>
          <w:tcPr>
            <w:tcW w:w="2425" w:type="dxa"/>
          </w:tcPr>
          <w:p w14:paraId="3FCD6D76" w14:textId="1F5EDE9B" w:rsidR="009B0E96" w:rsidRPr="0041406B" w:rsidDel="00096943" w:rsidRDefault="009B0E96">
            <w:pPr>
              <w:spacing w:line="276" w:lineRule="auto"/>
              <w:rPr>
                <w:del w:id="10376" w:author="Tran Huan" w:date="2018-11-25T21:59:00Z"/>
                <w:b/>
              </w:rPr>
            </w:pPr>
            <w:del w:id="10377" w:author="Tran Huan" w:date="2018-11-25T21:59:00Z">
              <w:r w:rsidRPr="0041406B" w:rsidDel="00096943">
                <w:rPr>
                  <w:b/>
                </w:rPr>
                <w:delText>Tiền điều kiện</w:delText>
              </w:r>
              <w:bookmarkStart w:id="10378" w:name="_Toc530658494"/>
              <w:bookmarkStart w:id="10379" w:name="_Toc530662218"/>
              <w:bookmarkStart w:id="10380" w:name="_Toc530662685"/>
              <w:bookmarkStart w:id="10381" w:name="_Toc531003615"/>
              <w:bookmarkStart w:id="10382" w:name="_Toc531005532"/>
              <w:bookmarkStart w:id="10383" w:name="_Toc531569732"/>
              <w:bookmarkStart w:id="10384" w:name="_Toc531573580"/>
              <w:bookmarkStart w:id="10385" w:name="_Toc531577321"/>
              <w:bookmarkStart w:id="10386" w:name="_Toc531581059"/>
              <w:bookmarkEnd w:id="10378"/>
              <w:bookmarkEnd w:id="10379"/>
              <w:bookmarkEnd w:id="10380"/>
              <w:bookmarkEnd w:id="10381"/>
              <w:bookmarkEnd w:id="10382"/>
              <w:bookmarkEnd w:id="10383"/>
              <w:bookmarkEnd w:id="10384"/>
              <w:bookmarkEnd w:id="10385"/>
              <w:bookmarkEnd w:id="10386"/>
            </w:del>
          </w:p>
        </w:tc>
        <w:tc>
          <w:tcPr>
            <w:tcW w:w="6686" w:type="dxa"/>
          </w:tcPr>
          <w:p w14:paraId="46ED22C1" w14:textId="182F3299" w:rsidR="009B0E96" w:rsidRPr="000245EB" w:rsidDel="00096943" w:rsidRDefault="009B0E96">
            <w:pPr>
              <w:spacing w:line="276" w:lineRule="auto"/>
              <w:rPr>
                <w:del w:id="10387" w:author="Tran Huan" w:date="2018-11-25T21:59:00Z"/>
                <w:rPrChange w:id="10388" w:author="Tran Huan" w:date="2018-11-25T16:08:00Z">
                  <w:rPr>
                    <w:del w:id="10389" w:author="Tran Huan" w:date="2018-11-25T21:59:00Z"/>
                    <w:lang w:val="en-US"/>
                  </w:rPr>
                </w:rPrChange>
              </w:rPr>
            </w:pPr>
            <w:del w:id="10390" w:author="Tran Huan" w:date="2018-11-25T21:59:00Z">
              <w:r w:rsidRPr="000245EB" w:rsidDel="00096943">
                <w:rPr>
                  <w:rPrChange w:id="10391" w:author="Tran Huan" w:date="2018-11-25T16:08:00Z">
                    <w:rPr>
                      <w:lang w:val="en-US"/>
                    </w:rPr>
                  </w:rPrChange>
                </w:rPr>
                <w:delText>Truy cập được trang web quản lí đối với nhân viên cửa hàng và ứng dụng điện thoại đối với khách hàng và đăng nhập thành công.</w:delText>
              </w:r>
              <w:bookmarkStart w:id="10392" w:name="_Toc530658495"/>
              <w:bookmarkStart w:id="10393" w:name="_Toc530662219"/>
              <w:bookmarkStart w:id="10394" w:name="_Toc530662686"/>
              <w:bookmarkStart w:id="10395" w:name="_Toc531003616"/>
              <w:bookmarkStart w:id="10396" w:name="_Toc531005533"/>
              <w:bookmarkStart w:id="10397" w:name="_Toc531569733"/>
              <w:bookmarkStart w:id="10398" w:name="_Toc531573581"/>
              <w:bookmarkStart w:id="10399" w:name="_Toc531577322"/>
              <w:bookmarkStart w:id="10400" w:name="_Toc531581060"/>
              <w:bookmarkEnd w:id="10392"/>
              <w:bookmarkEnd w:id="10393"/>
              <w:bookmarkEnd w:id="10394"/>
              <w:bookmarkEnd w:id="10395"/>
              <w:bookmarkEnd w:id="10396"/>
              <w:bookmarkEnd w:id="10397"/>
              <w:bookmarkEnd w:id="10398"/>
              <w:bookmarkEnd w:id="10399"/>
              <w:bookmarkEnd w:id="10400"/>
            </w:del>
          </w:p>
        </w:tc>
        <w:bookmarkStart w:id="10401" w:name="_Toc530658496"/>
        <w:bookmarkStart w:id="10402" w:name="_Toc530662220"/>
        <w:bookmarkStart w:id="10403" w:name="_Toc530662687"/>
        <w:bookmarkStart w:id="10404" w:name="_Toc531003617"/>
        <w:bookmarkStart w:id="10405" w:name="_Toc531005534"/>
        <w:bookmarkStart w:id="10406" w:name="_Toc531569734"/>
        <w:bookmarkStart w:id="10407" w:name="_Toc531573582"/>
        <w:bookmarkStart w:id="10408" w:name="_Toc531577323"/>
        <w:bookmarkStart w:id="10409" w:name="_Toc531581061"/>
        <w:bookmarkEnd w:id="10401"/>
        <w:bookmarkEnd w:id="10402"/>
        <w:bookmarkEnd w:id="10403"/>
        <w:bookmarkEnd w:id="10404"/>
        <w:bookmarkEnd w:id="10405"/>
        <w:bookmarkEnd w:id="10406"/>
        <w:bookmarkEnd w:id="10407"/>
        <w:bookmarkEnd w:id="10408"/>
        <w:bookmarkEnd w:id="10409"/>
      </w:tr>
      <w:tr w:rsidR="00225404" w:rsidRPr="0041406B" w:rsidDel="00096943" w14:paraId="56686DA2" w14:textId="4EB232EB" w:rsidTr="00225404">
        <w:trPr>
          <w:del w:id="10410" w:author="Tran Huan" w:date="2018-11-25T21:59:00Z"/>
        </w:trPr>
        <w:tc>
          <w:tcPr>
            <w:tcW w:w="2425" w:type="dxa"/>
          </w:tcPr>
          <w:p w14:paraId="4ECB6F75" w14:textId="1BF211D4" w:rsidR="009B0E96" w:rsidRPr="0041406B" w:rsidDel="00096943" w:rsidRDefault="009B0E96">
            <w:pPr>
              <w:spacing w:line="276" w:lineRule="auto"/>
              <w:rPr>
                <w:del w:id="10411" w:author="Tran Huan" w:date="2018-11-25T21:59:00Z"/>
                <w:b/>
              </w:rPr>
            </w:pPr>
            <w:del w:id="10412" w:author="Tran Huan" w:date="2018-11-25T21:59:00Z">
              <w:r w:rsidRPr="0041406B" w:rsidDel="00096943">
                <w:rPr>
                  <w:b/>
                </w:rPr>
                <w:delText>Cách xử lí</w:delText>
              </w:r>
              <w:bookmarkStart w:id="10413" w:name="_Toc530658497"/>
              <w:bookmarkStart w:id="10414" w:name="_Toc530662221"/>
              <w:bookmarkStart w:id="10415" w:name="_Toc530662688"/>
              <w:bookmarkStart w:id="10416" w:name="_Toc531003618"/>
              <w:bookmarkStart w:id="10417" w:name="_Toc531005535"/>
              <w:bookmarkStart w:id="10418" w:name="_Toc531569735"/>
              <w:bookmarkStart w:id="10419" w:name="_Toc531573583"/>
              <w:bookmarkStart w:id="10420" w:name="_Toc531577324"/>
              <w:bookmarkStart w:id="10421" w:name="_Toc531581062"/>
              <w:bookmarkEnd w:id="10413"/>
              <w:bookmarkEnd w:id="10414"/>
              <w:bookmarkEnd w:id="10415"/>
              <w:bookmarkEnd w:id="10416"/>
              <w:bookmarkEnd w:id="10417"/>
              <w:bookmarkEnd w:id="10418"/>
              <w:bookmarkEnd w:id="10419"/>
              <w:bookmarkEnd w:id="10420"/>
              <w:bookmarkEnd w:id="10421"/>
            </w:del>
          </w:p>
        </w:tc>
        <w:tc>
          <w:tcPr>
            <w:tcW w:w="6686" w:type="dxa"/>
          </w:tcPr>
          <w:p w14:paraId="248C92A1" w14:textId="50C302E7" w:rsidR="009B0E96" w:rsidRPr="000245EB" w:rsidDel="00096943" w:rsidRDefault="00225404">
            <w:pPr>
              <w:spacing w:line="276" w:lineRule="auto"/>
              <w:rPr>
                <w:del w:id="10422" w:author="Tran Huan" w:date="2018-11-25T21:59:00Z"/>
                <w:rPrChange w:id="10423" w:author="Tran Huan" w:date="2018-11-25T16:08:00Z">
                  <w:rPr>
                    <w:del w:id="10424" w:author="Tran Huan" w:date="2018-11-25T21:59:00Z"/>
                    <w:lang w:val="en-US"/>
                  </w:rPr>
                </w:rPrChange>
              </w:rPr>
            </w:pPr>
            <w:del w:id="10425" w:author="Tran Huan" w:date="2018-11-25T21:59:00Z">
              <w:r w:rsidRPr="000245EB" w:rsidDel="00096943">
                <w:rPr>
                  <w:rPrChange w:id="10426" w:author="Tran Huan" w:date="2018-11-25T16:08:00Z">
                    <w:rPr>
                      <w:lang w:val="en-US"/>
                    </w:rPr>
                  </w:rPrChange>
                </w:rPr>
                <w:delText xml:space="preserve">Đối với </w:delText>
              </w:r>
              <w:r w:rsidR="00261DD6" w:rsidRPr="000245EB" w:rsidDel="00096943">
                <w:rPr>
                  <w:rPrChange w:id="10427" w:author="Tran Huan" w:date="2018-11-25T16:08:00Z">
                    <w:rPr>
                      <w:lang w:val="en-US"/>
                    </w:rPr>
                  </w:rPrChange>
                </w:rPr>
                <w:delText>đặt đơn hàng từ trang quản lí</w:delText>
              </w:r>
              <w:r w:rsidR="004F2566" w:rsidRPr="000245EB" w:rsidDel="00096943">
                <w:rPr>
                  <w:rPrChange w:id="10428" w:author="Tran Huan" w:date="2018-11-25T16:08:00Z">
                    <w:rPr>
                      <w:lang w:val="en-US"/>
                    </w:rPr>
                  </w:rPrChange>
                </w:rPr>
                <w:delText xml:space="preserve"> (Nhân viên quản lí cửa hàng)</w:delText>
              </w:r>
              <w:r w:rsidR="00261DD6" w:rsidRPr="000245EB" w:rsidDel="00096943">
                <w:rPr>
                  <w:rPrChange w:id="10429" w:author="Tran Huan" w:date="2018-11-25T16:08:00Z">
                    <w:rPr>
                      <w:lang w:val="en-US"/>
                    </w:rPr>
                  </w:rPrChange>
                </w:rPr>
                <w:delText>:</w:delText>
              </w:r>
              <w:bookmarkStart w:id="10430" w:name="_Toc530658498"/>
              <w:bookmarkStart w:id="10431" w:name="_Toc530662222"/>
              <w:bookmarkStart w:id="10432" w:name="_Toc530662689"/>
              <w:bookmarkStart w:id="10433" w:name="_Toc531003619"/>
              <w:bookmarkStart w:id="10434" w:name="_Toc531005536"/>
              <w:bookmarkStart w:id="10435" w:name="_Toc531569736"/>
              <w:bookmarkStart w:id="10436" w:name="_Toc531573584"/>
              <w:bookmarkStart w:id="10437" w:name="_Toc531577325"/>
              <w:bookmarkStart w:id="10438" w:name="_Toc531581063"/>
              <w:bookmarkEnd w:id="10430"/>
              <w:bookmarkEnd w:id="10431"/>
              <w:bookmarkEnd w:id="10432"/>
              <w:bookmarkEnd w:id="10433"/>
              <w:bookmarkEnd w:id="10434"/>
              <w:bookmarkEnd w:id="10435"/>
              <w:bookmarkEnd w:id="10436"/>
              <w:bookmarkEnd w:id="10437"/>
              <w:bookmarkEnd w:id="10438"/>
            </w:del>
          </w:p>
          <w:p w14:paraId="4EAF689E" w14:textId="6A05C6A2" w:rsidR="00225404" w:rsidRPr="000245EB" w:rsidDel="00096943" w:rsidRDefault="00225404">
            <w:pPr>
              <w:spacing w:line="276" w:lineRule="auto"/>
              <w:ind w:left="498"/>
              <w:rPr>
                <w:del w:id="10439" w:author="Tran Huan" w:date="2018-11-25T21:59:00Z"/>
                <w:rPrChange w:id="10440" w:author="Tran Huan" w:date="2018-11-25T16:08:00Z">
                  <w:rPr>
                    <w:del w:id="10441" w:author="Tran Huan" w:date="2018-11-25T21:59:00Z"/>
                    <w:lang w:val="en-US"/>
                  </w:rPr>
                </w:rPrChange>
              </w:rPr>
            </w:pPr>
            <w:del w:id="10442" w:author="Tran Huan" w:date="2018-11-25T21:59:00Z">
              <w:r w:rsidRPr="000245EB" w:rsidDel="00096943">
                <w:rPr>
                  <w:rPrChange w:id="10443" w:author="Tran Huan" w:date="2018-11-25T16:08:00Z">
                    <w:rPr>
                      <w:lang w:val="en-US"/>
                    </w:rPr>
                  </w:rPrChange>
                </w:rPr>
                <w:delText xml:space="preserve">Bước 1: Nhấn vào </w:delText>
              </w:r>
              <w:r w:rsidRPr="000245EB" w:rsidDel="00096943">
                <w:rPr>
                  <w:i/>
                  <w:rPrChange w:id="10444" w:author="Tran Huan" w:date="2018-11-25T16:08:00Z">
                    <w:rPr>
                      <w:i/>
                      <w:lang w:val="en-US"/>
                    </w:rPr>
                  </w:rPrChange>
                </w:rPr>
                <w:delText>“tạo đơn hàng”</w:delText>
              </w:r>
              <w:r w:rsidRPr="000245EB" w:rsidDel="00096943">
                <w:rPr>
                  <w:rPrChange w:id="10445" w:author="Tran Huan" w:date="2018-11-25T16:08:00Z">
                    <w:rPr>
                      <w:lang w:val="en-US"/>
                    </w:rPr>
                  </w:rPrChange>
                </w:rPr>
                <w:delText xml:space="preserve"> ở thanh danh mục</w:delText>
              </w:r>
              <w:bookmarkStart w:id="10446" w:name="_Toc530658499"/>
              <w:bookmarkStart w:id="10447" w:name="_Toc530662223"/>
              <w:bookmarkStart w:id="10448" w:name="_Toc530662690"/>
              <w:bookmarkStart w:id="10449" w:name="_Toc531003620"/>
              <w:bookmarkStart w:id="10450" w:name="_Toc531005537"/>
              <w:bookmarkStart w:id="10451" w:name="_Toc531569737"/>
              <w:bookmarkStart w:id="10452" w:name="_Toc531573585"/>
              <w:bookmarkStart w:id="10453" w:name="_Toc531577326"/>
              <w:bookmarkStart w:id="10454" w:name="_Toc531581064"/>
              <w:bookmarkEnd w:id="10446"/>
              <w:bookmarkEnd w:id="10447"/>
              <w:bookmarkEnd w:id="10448"/>
              <w:bookmarkEnd w:id="10449"/>
              <w:bookmarkEnd w:id="10450"/>
              <w:bookmarkEnd w:id="10451"/>
              <w:bookmarkEnd w:id="10452"/>
              <w:bookmarkEnd w:id="10453"/>
              <w:bookmarkEnd w:id="10454"/>
            </w:del>
          </w:p>
          <w:p w14:paraId="02B56390" w14:textId="7AA21415" w:rsidR="00225404" w:rsidRPr="000245EB" w:rsidDel="00096943" w:rsidRDefault="00225404">
            <w:pPr>
              <w:spacing w:line="276" w:lineRule="auto"/>
              <w:ind w:left="499"/>
              <w:rPr>
                <w:del w:id="10455" w:author="Tran Huan" w:date="2018-11-25T21:59:00Z"/>
                <w:rPrChange w:id="10456" w:author="Tran Huan" w:date="2018-11-25T16:08:00Z">
                  <w:rPr>
                    <w:del w:id="10457" w:author="Tran Huan" w:date="2018-11-25T21:59:00Z"/>
                    <w:lang w:val="en-US"/>
                  </w:rPr>
                </w:rPrChange>
              </w:rPr>
            </w:pPr>
            <w:del w:id="10458" w:author="Tran Huan" w:date="2018-11-25T21:59:00Z">
              <w:r w:rsidRPr="000245EB" w:rsidDel="00096943">
                <w:rPr>
                  <w:rPrChange w:id="10459" w:author="Tran Huan" w:date="2018-11-25T16:08:00Z">
                    <w:rPr>
                      <w:lang w:val="en-US"/>
                    </w:rPr>
                  </w:rPrChange>
                </w:rPr>
                <w:delText xml:space="preserve">bên trái màn hình. </w:delText>
              </w:r>
              <w:bookmarkStart w:id="10460" w:name="_Toc530658500"/>
              <w:bookmarkStart w:id="10461" w:name="_Toc530662224"/>
              <w:bookmarkStart w:id="10462" w:name="_Toc530662691"/>
              <w:bookmarkStart w:id="10463" w:name="_Toc531003621"/>
              <w:bookmarkStart w:id="10464" w:name="_Toc531005538"/>
              <w:bookmarkStart w:id="10465" w:name="_Toc531569738"/>
              <w:bookmarkStart w:id="10466" w:name="_Toc531573586"/>
              <w:bookmarkStart w:id="10467" w:name="_Toc531577327"/>
              <w:bookmarkStart w:id="10468" w:name="_Toc531581065"/>
              <w:bookmarkEnd w:id="10460"/>
              <w:bookmarkEnd w:id="10461"/>
              <w:bookmarkEnd w:id="10462"/>
              <w:bookmarkEnd w:id="10463"/>
              <w:bookmarkEnd w:id="10464"/>
              <w:bookmarkEnd w:id="10465"/>
              <w:bookmarkEnd w:id="10466"/>
              <w:bookmarkEnd w:id="10467"/>
              <w:bookmarkEnd w:id="10468"/>
            </w:del>
          </w:p>
          <w:p w14:paraId="4AE63DCA" w14:textId="51B3287C" w:rsidR="00225404" w:rsidRPr="000245EB" w:rsidDel="00096943" w:rsidRDefault="00225404">
            <w:pPr>
              <w:spacing w:line="276" w:lineRule="auto"/>
              <w:ind w:left="499"/>
              <w:rPr>
                <w:del w:id="10469" w:author="Tran Huan" w:date="2018-11-25T21:59:00Z"/>
                <w:rPrChange w:id="10470" w:author="Tran Huan" w:date="2018-11-25T16:08:00Z">
                  <w:rPr>
                    <w:del w:id="10471" w:author="Tran Huan" w:date="2018-11-25T21:59:00Z"/>
                    <w:lang w:val="en-US"/>
                  </w:rPr>
                </w:rPrChange>
              </w:rPr>
            </w:pPr>
            <w:del w:id="10472" w:author="Tran Huan" w:date="2018-11-25T21:59:00Z">
              <w:r w:rsidRPr="000245EB" w:rsidDel="00096943">
                <w:rPr>
                  <w:rPrChange w:id="10473" w:author="Tran Huan" w:date="2018-11-25T16:08:00Z">
                    <w:rPr>
                      <w:lang w:val="en-US"/>
                    </w:rPr>
                  </w:rPrChange>
                </w:rPr>
                <w:delText>Bước 2: Những thông tin được mặc định sẵn: Thông tin chi nhánh, danh sách loại dịch vụ theo chi nhánh.</w:delText>
              </w:r>
              <w:bookmarkStart w:id="10474" w:name="_Toc530658501"/>
              <w:bookmarkStart w:id="10475" w:name="_Toc530662225"/>
              <w:bookmarkStart w:id="10476" w:name="_Toc530662692"/>
              <w:bookmarkStart w:id="10477" w:name="_Toc531003622"/>
              <w:bookmarkStart w:id="10478" w:name="_Toc531005539"/>
              <w:bookmarkStart w:id="10479" w:name="_Toc531569739"/>
              <w:bookmarkStart w:id="10480" w:name="_Toc531573587"/>
              <w:bookmarkStart w:id="10481" w:name="_Toc531577328"/>
              <w:bookmarkStart w:id="10482" w:name="_Toc531581066"/>
              <w:bookmarkEnd w:id="10474"/>
              <w:bookmarkEnd w:id="10475"/>
              <w:bookmarkEnd w:id="10476"/>
              <w:bookmarkEnd w:id="10477"/>
              <w:bookmarkEnd w:id="10478"/>
              <w:bookmarkEnd w:id="10479"/>
              <w:bookmarkEnd w:id="10480"/>
              <w:bookmarkEnd w:id="10481"/>
              <w:bookmarkEnd w:id="10482"/>
            </w:del>
          </w:p>
          <w:p w14:paraId="0CAB0434" w14:textId="3BD7CC66" w:rsidR="00225404" w:rsidRPr="000245EB" w:rsidDel="00096943" w:rsidRDefault="00225404">
            <w:pPr>
              <w:spacing w:line="276" w:lineRule="auto"/>
              <w:ind w:left="499"/>
              <w:rPr>
                <w:del w:id="10483" w:author="Tran Huan" w:date="2018-11-25T21:59:00Z"/>
                <w:rPrChange w:id="10484" w:author="Tran Huan" w:date="2018-11-25T16:08:00Z">
                  <w:rPr>
                    <w:del w:id="10485" w:author="Tran Huan" w:date="2018-11-25T21:59:00Z"/>
                    <w:lang w:val="en-US"/>
                  </w:rPr>
                </w:rPrChange>
              </w:rPr>
            </w:pPr>
            <w:del w:id="10486" w:author="Tran Huan" w:date="2018-11-25T21:59:00Z">
              <w:r w:rsidRPr="000245EB" w:rsidDel="00096943">
                <w:rPr>
                  <w:rPrChange w:id="10487" w:author="Tran Huan" w:date="2018-11-25T16:08:00Z">
                    <w:rPr>
                      <w:lang w:val="en-US"/>
                    </w:rPr>
                  </w:rPrChange>
                </w:rPr>
                <w:delText>Bước 3: Người dùng nhập các thông tin khách hàng,</w:delText>
              </w:r>
              <w:r w:rsidR="00261DD6" w:rsidRPr="000245EB" w:rsidDel="00096943">
                <w:rPr>
                  <w:rPrChange w:id="10488" w:author="Tran Huan" w:date="2018-11-25T16:08:00Z">
                    <w:rPr>
                      <w:lang w:val="en-US"/>
                    </w:rPr>
                  </w:rPrChange>
                </w:rPr>
                <w:delText xml:space="preserve"> địa chỉ lấy và trả đồ,</w:delText>
              </w:r>
              <w:r w:rsidRPr="000245EB" w:rsidDel="00096943">
                <w:rPr>
                  <w:rPrChange w:id="10489" w:author="Tran Huan" w:date="2018-11-25T16:08:00Z">
                    <w:rPr>
                      <w:lang w:val="en-US"/>
                    </w:rPr>
                  </w:rPrChange>
                </w:rPr>
                <w:delText xml:space="preserve"> ngày lấy và trả đồ cho khách, chọn khung giờ lấy và trả đồ. Nếu ngày lấy và trả đồ cùng một ngày, thì khung giờ lấy và trả đồ cách ít nhất là 1 khung giờ.</w:delText>
              </w:r>
              <w:r w:rsidR="00261DD6" w:rsidRPr="000245EB" w:rsidDel="00096943">
                <w:rPr>
                  <w:rPrChange w:id="10490" w:author="Tran Huan" w:date="2018-11-25T16:08:00Z">
                    <w:rPr>
                      <w:lang w:val="en-US"/>
                    </w:rPr>
                  </w:rPrChange>
                </w:rPr>
                <w:delText xml:space="preserve"> </w:delText>
              </w:r>
              <w:bookmarkStart w:id="10491" w:name="_Toc530658502"/>
              <w:bookmarkStart w:id="10492" w:name="_Toc530662226"/>
              <w:bookmarkStart w:id="10493" w:name="_Toc530662693"/>
              <w:bookmarkStart w:id="10494" w:name="_Toc531003623"/>
              <w:bookmarkStart w:id="10495" w:name="_Toc531005540"/>
              <w:bookmarkStart w:id="10496" w:name="_Toc531569740"/>
              <w:bookmarkStart w:id="10497" w:name="_Toc531573588"/>
              <w:bookmarkStart w:id="10498" w:name="_Toc531577329"/>
              <w:bookmarkStart w:id="10499" w:name="_Toc531581067"/>
              <w:bookmarkEnd w:id="10491"/>
              <w:bookmarkEnd w:id="10492"/>
              <w:bookmarkEnd w:id="10493"/>
              <w:bookmarkEnd w:id="10494"/>
              <w:bookmarkEnd w:id="10495"/>
              <w:bookmarkEnd w:id="10496"/>
              <w:bookmarkEnd w:id="10497"/>
              <w:bookmarkEnd w:id="10498"/>
              <w:bookmarkEnd w:id="10499"/>
            </w:del>
          </w:p>
          <w:p w14:paraId="769CFD04" w14:textId="249775C8" w:rsidR="00261DD6" w:rsidRPr="000245EB" w:rsidDel="00096943" w:rsidRDefault="00261DD6">
            <w:pPr>
              <w:spacing w:line="276" w:lineRule="auto"/>
              <w:ind w:left="499"/>
              <w:rPr>
                <w:del w:id="10500" w:author="Tran Huan" w:date="2018-11-25T21:59:00Z"/>
                <w:rPrChange w:id="10501" w:author="Tran Huan" w:date="2018-11-25T16:08:00Z">
                  <w:rPr>
                    <w:del w:id="10502" w:author="Tran Huan" w:date="2018-11-25T21:59:00Z"/>
                    <w:lang w:val="en-US"/>
                  </w:rPr>
                </w:rPrChange>
              </w:rPr>
            </w:pPr>
            <w:del w:id="10503" w:author="Tran Huan" w:date="2018-11-25T21:59:00Z">
              <w:r w:rsidRPr="000245EB" w:rsidDel="00096943">
                <w:rPr>
                  <w:rPrChange w:id="10504" w:author="Tran Huan" w:date="2018-11-25T16:08:00Z">
                    <w:rPr>
                      <w:lang w:val="en-US"/>
                    </w:rPr>
                  </w:rPrChange>
                </w:rPr>
                <w:delText>Bước 4: Nhập thông tin từng quần áo bao gồm: loại dịch vụ, loại quần áo, đơn vị tính, số lượng, màu sắc, …. Ít nhất phải tồn tại một quần áo trong đơn hàng. Nếu rỗng báo lỗi.</w:delText>
              </w:r>
              <w:bookmarkStart w:id="10505" w:name="_Toc530658503"/>
              <w:bookmarkStart w:id="10506" w:name="_Toc530662227"/>
              <w:bookmarkStart w:id="10507" w:name="_Toc530662694"/>
              <w:bookmarkStart w:id="10508" w:name="_Toc531003624"/>
              <w:bookmarkStart w:id="10509" w:name="_Toc531005541"/>
              <w:bookmarkStart w:id="10510" w:name="_Toc531569741"/>
              <w:bookmarkStart w:id="10511" w:name="_Toc531573589"/>
              <w:bookmarkStart w:id="10512" w:name="_Toc531577330"/>
              <w:bookmarkStart w:id="10513" w:name="_Toc531581068"/>
              <w:bookmarkEnd w:id="10505"/>
              <w:bookmarkEnd w:id="10506"/>
              <w:bookmarkEnd w:id="10507"/>
              <w:bookmarkEnd w:id="10508"/>
              <w:bookmarkEnd w:id="10509"/>
              <w:bookmarkEnd w:id="10510"/>
              <w:bookmarkEnd w:id="10511"/>
              <w:bookmarkEnd w:id="10512"/>
              <w:bookmarkEnd w:id="10513"/>
            </w:del>
          </w:p>
          <w:p w14:paraId="45386B67" w14:textId="5DE7A59D" w:rsidR="00261DD6" w:rsidRPr="000245EB" w:rsidDel="00096943" w:rsidRDefault="00261DD6">
            <w:pPr>
              <w:spacing w:line="276" w:lineRule="auto"/>
              <w:ind w:left="499"/>
              <w:rPr>
                <w:del w:id="10514" w:author="Tran Huan" w:date="2018-11-25T21:59:00Z"/>
                <w:rPrChange w:id="10515" w:author="Tran Huan" w:date="2018-11-25T16:08:00Z">
                  <w:rPr>
                    <w:del w:id="10516" w:author="Tran Huan" w:date="2018-11-25T21:59:00Z"/>
                    <w:lang w:val="en-US"/>
                  </w:rPr>
                </w:rPrChange>
              </w:rPr>
            </w:pPr>
            <w:del w:id="10517" w:author="Tran Huan" w:date="2018-11-25T21:59:00Z">
              <w:r w:rsidRPr="000245EB" w:rsidDel="00096943">
                <w:rPr>
                  <w:rPrChange w:id="10518" w:author="Tran Huan" w:date="2018-11-25T16:08:00Z">
                    <w:rPr>
                      <w:lang w:val="en-US"/>
                    </w:rPr>
                  </w:rPrChange>
                </w:rPr>
                <w:delText xml:space="preserve">Bước 5: Nhấn nút </w:delText>
              </w:r>
              <w:r w:rsidRPr="000245EB" w:rsidDel="00096943">
                <w:rPr>
                  <w:i/>
                  <w:rPrChange w:id="10519" w:author="Tran Huan" w:date="2018-11-25T16:08:00Z">
                    <w:rPr>
                      <w:i/>
                      <w:lang w:val="en-US"/>
                    </w:rPr>
                  </w:rPrChange>
                </w:rPr>
                <w:delText>“đặt hàng”.</w:delText>
              </w:r>
              <w:r w:rsidRPr="000245EB" w:rsidDel="00096943">
                <w:rPr>
                  <w:rPrChange w:id="10520" w:author="Tran Huan" w:date="2018-11-25T16:08:00Z">
                    <w:rPr>
                      <w:lang w:val="en-US"/>
                    </w:rPr>
                  </w:rPrChange>
                </w:rPr>
                <w:delText xml:space="preserve"> Đơn hàng được lưu vào cơ sở dữ liệu với trạng thái là </w:delText>
              </w:r>
              <w:r w:rsidRPr="000245EB" w:rsidDel="00096943">
                <w:rPr>
                  <w:i/>
                  <w:rPrChange w:id="10521" w:author="Tran Huan" w:date="2018-11-25T16:08:00Z">
                    <w:rPr>
                      <w:i/>
                      <w:lang w:val="en-US"/>
                    </w:rPr>
                  </w:rPrChange>
                </w:rPr>
                <w:delText xml:space="preserve">“nháp”. </w:delText>
              </w:r>
              <w:r w:rsidRPr="000245EB" w:rsidDel="00096943">
                <w:rPr>
                  <w:rPrChange w:id="10522" w:author="Tran Huan" w:date="2018-11-25T16:08:00Z">
                    <w:rPr>
                      <w:lang w:val="en-US"/>
                    </w:rPr>
                  </w:rPrChange>
                </w:rPr>
                <w:delText>Và chuyển sang trang xác nhận đơn hàng với thông tin chi tiết và tổng giá tiền đối với đơn hàng.</w:delText>
              </w:r>
              <w:bookmarkStart w:id="10523" w:name="_Toc530658504"/>
              <w:bookmarkStart w:id="10524" w:name="_Toc530662228"/>
              <w:bookmarkStart w:id="10525" w:name="_Toc530662695"/>
              <w:bookmarkStart w:id="10526" w:name="_Toc531003625"/>
              <w:bookmarkStart w:id="10527" w:name="_Toc531005542"/>
              <w:bookmarkStart w:id="10528" w:name="_Toc531569742"/>
              <w:bookmarkStart w:id="10529" w:name="_Toc531573590"/>
              <w:bookmarkStart w:id="10530" w:name="_Toc531577331"/>
              <w:bookmarkStart w:id="10531" w:name="_Toc531581069"/>
              <w:bookmarkEnd w:id="10523"/>
              <w:bookmarkEnd w:id="10524"/>
              <w:bookmarkEnd w:id="10525"/>
              <w:bookmarkEnd w:id="10526"/>
              <w:bookmarkEnd w:id="10527"/>
              <w:bookmarkEnd w:id="10528"/>
              <w:bookmarkEnd w:id="10529"/>
              <w:bookmarkEnd w:id="10530"/>
              <w:bookmarkEnd w:id="10531"/>
            </w:del>
          </w:p>
          <w:p w14:paraId="5CBFFDC8" w14:textId="69447C1D" w:rsidR="00225404" w:rsidRPr="006D4C69" w:rsidDel="00096943" w:rsidRDefault="00261DD6">
            <w:pPr>
              <w:spacing w:line="276" w:lineRule="auto"/>
              <w:ind w:left="499"/>
              <w:rPr>
                <w:del w:id="10532" w:author="Tran Huan" w:date="2018-11-25T21:59:00Z"/>
              </w:rPr>
            </w:pPr>
            <w:del w:id="10533" w:author="Tran Huan" w:date="2018-11-25T21:59:00Z">
              <w:r w:rsidRPr="000245EB" w:rsidDel="00096943">
                <w:rPr>
                  <w:rPrChange w:id="10534" w:author="Tran Huan" w:date="2018-11-25T16:08:00Z">
                    <w:rPr>
                      <w:lang w:val="en-US"/>
                    </w:rPr>
                  </w:rPrChange>
                </w:rPr>
                <w:delText>Bước 6: Nhấn nút “</w:delText>
              </w:r>
              <w:r w:rsidRPr="000245EB" w:rsidDel="00096943">
                <w:rPr>
                  <w:i/>
                  <w:rPrChange w:id="10535" w:author="Tran Huan" w:date="2018-11-25T16:08:00Z">
                    <w:rPr>
                      <w:i/>
                      <w:lang w:val="en-US"/>
                    </w:rPr>
                  </w:rPrChange>
                </w:rPr>
                <w:delText>đặt hàng</w:delText>
              </w:r>
              <w:r w:rsidRPr="000245EB" w:rsidDel="00096943">
                <w:rPr>
                  <w:rPrChange w:id="10536" w:author="Tran Huan" w:date="2018-11-25T16:08:00Z">
                    <w:rPr>
                      <w:lang w:val="en-US"/>
                    </w:rPr>
                  </w:rPrChange>
                </w:rPr>
                <w:delText xml:space="preserve">” một lần nữa để xác nhận đơn hàng. Đơn hàng được cập nhật với trạng thái </w:delText>
              </w:r>
              <w:r w:rsidRPr="000245EB" w:rsidDel="00096943">
                <w:rPr>
                  <w:i/>
                  <w:rPrChange w:id="10537" w:author="Tran Huan" w:date="2018-11-25T16:08:00Z">
                    <w:rPr>
                      <w:i/>
                      <w:lang w:val="en-US"/>
                    </w:rPr>
                  </w:rPrChange>
                </w:rPr>
                <w:delText>“đang chờ”.</w:delText>
              </w:r>
              <w:bookmarkStart w:id="10538" w:name="_Toc530658505"/>
              <w:bookmarkStart w:id="10539" w:name="_Toc530662229"/>
              <w:bookmarkStart w:id="10540" w:name="_Toc530662696"/>
              <w:bookmarkStart w:id="10541" w:name="_Toc531003626"/>
              <w:bookmarkStart w:id="10542" w:name="_Toc531005543"/>
              <w:bookmarkStart w:id="10543" w:name="_Toc531569743"/>
              <w:bookmarkStart w:id="10544" w:name="_Toc531573591"/>
              <w:bookmarkStart w:id="10545" w:name="_Toc531577332"/>
              <w:bookmarkStart w:id="10546" w:name="_Toc531581070"/>
              <w:bookmarkEnd w:id="10538"/>
              <w:bookmarkEnd w:id="10539"/>
              <w:bookmarkEnd w:id="10540"/>
              <w:bookmarkEnd w:id="10541"/>
              <w:bookmarkEnd w:id="10542"/>
              <w:bookmarkEnd w:id="10543"/>
              <w:bookmarkEnd w:id="10544"/>
              <w:bookmarkEnd w:id="10545"/>
              <w:bookmarkEnd w:id="10546"/>
            </w:del>
          </w:p>
          <w:p w14:paraId="7A79ACA5" w14:textId="02EDD14F" w:rsidR="00225404" w:rsidRPr="000245EB" w:rsidDel="00096943" w:rsidRDefault="00261DD6">
            <w:pPr>
              <w:spacing w:line="276" w:lineRule="auto"/>
              <w:rPr>
                <w:del w:id="10547" w:author="Tran Huan" w:date="2018-11-25T21:59:00Z"/>
                <w:rPrChange w:id="10548" w:author="Tran Huan" w:date="2018-11-25T16:08:00Z">
                  <w:rPr>
                    <w:del w:id="10549" w:author="Tran Huan" w:date="2018-11-25T21:59:00Z"/>
                    <w:lang w:val="en-US"/>
                  </w:rPr>
                </w:rPrChange>
              </w:rPr>
            </w:pPr>
            <w:del w:id="10550" w:author="Tran Huan" w:date="2018-11-25T21:59:00Z">
              <w:r w:rsidRPr="000245EB" w:rsidDel="00096943">
                <w:rPr>
                  <w:rPrChange w:id="10551" w:author="Tran Huan" w:date="2018-11-25T16:08:00Z">
                    <w:rPr>
                      <w:lang w:val="en-US"/>
                    </w:rPr>
                  </w:rPrChange>
                </w:rPr>
                <w:delText>Đối với đặt đơn hàng tử ứng dụng điện thoại</w:delText>
              </w:r>
              <w:r w:rsidR="004F2566" w:rsidRPr="000245EB" w:rsidDel="00096943">
                <w:rPr>
                  <w:rPrChange w:id="10552" w:author="Tran Huan" w:date="2018-11-25T16:08:00Z">
                    <w:rPr>
                      <w:lang w:val="en-US"/>
                    </w:rPr>
                  </w:rPrChange>
                </w:rPr>
                <w:delText xml:space="preserve"> (khách hàng)</w:delText>
              </w:r>
              <w:r w:rsidRPr="000245EB" w:rsidDel="00096943">
                <w:rPr>
                  <w:rPrChange w:id="10553" w:author="Tran Huan" w:date="2018-11-25T16:08:00Z">
                    <w:rPr>
                      <w:lang w:val="en-US"/>
                    </w:rPr>
                  </w:rPrChange>
                </w:rPr>
                <w:delText>:</w:delText>
              </w:r>
              <w:bookmarkStart w:id="10554" w:name="_Toc530658506"/>
              <w:bookmarkStart w:id="10555" w:name="_Toc530662230"/>
              <w:bookmarkStart w:id="10556" w:name="_Toc530662697"/>
              <w:bookmarkStart w:id="10557" w:name="_Toc531003627"/>
              <w:bookmarkStart w:id="10558" w:name="_Toc531005544"/>
              <w:bookmarkStart w:id="10559" w:name="_Toc531569744"/>
              <w:bookmarkStart w:id="10560" w:name="_Toc531573592"/>
              <w:bookmarkStart w:id="10561" w:name="_Toc531577333"/>
              <w:bookmarkStart w:id="10562" w:name="_Toc531581071"/>
              <w:bookmarkEnd w:id="10554"/>
              <w:bookmarkEnd w:id="10555"/>
              <w:bookmarkEnd w:id="10556"/>
              <w:bookmarkEnd w:id="10557"/>
              <w:bookmarkEnd w:id="10558"/>
              <w:bookmarkEnd w:id="10559"/>
              <w:bookmarkEnd w:id="10560"/>
              <w:bookmarkEnd w:id="10561"/>
              <w:bookmarkEnd w:id="10562"/>
            </w:del>
          </w:p>
          <w:p w14:paraId="728A849F" w14:textId="4CF37C8C" w:rsidR="00261DD6" w:rsidRPr="000245EB" w:rsidDel="00096943" w:rsidRDefault="00261DD6">
            <w:pPr>
              <w:spacing w:line="276" w:lineRule="auto"/>
              <w:ind w:left="516"/>
              <w:rPr>
                <w:del w:id="10563" w:author="Tran Huan" w:date="2018-11-25T21:59:00Z"/>
                <w:rPrChange w:id="10564" w:author="Tran Huan" w:date="2018-11-25T16:08:00Z">
                  <w:rPr>
                    <w:del w:id="10565" w:author="Tran Huan" w:date="2018-11-25T21:59:00Z"/>
                    <w:lang w:val="en-US"/>
                  </w:rPr>
                </w:rPrChange>
              </w:rPr>
            </w:pPr>
            <w:del w:id="10566" w:author="Tran Huan" w:date="2018-11-25T21:59:00Z">
              <w:r w:rsidRPr="000245EB" w:rsidDel="00096943">
                <w:rPr>
                  <w:rPrChange w:id="10567" w:author="Tran Huan" w:date="2018-11-25T16:08:00Z">
                    <w:rPr>
                      <w:lang w:val="en-US"/>
                    </w:rPr>
                  </w:rPrChange>
                </w:rPr>
                <w:delText>Bước 1: Người dùng chọn loại dịch vụ mong muốn. Kế tiếp chọn đơn vị tính là cái hay kilogram.</w:delText>
              </w:r>
              <w:bookmarkStart w:id="10568" w:name="_Toc530658507"/>
              <w:bookmarkStart w:id="10569" w:name="_Toc530662231"/>
              <w:bookmarkStart w:id="10570" w:name="_Toc530662698"/>
              <w:bookmarkStart w:id="10571" w:name="_Toc531003628"/>
              <w:bookmarkStart w:id="10572" w:name="_Toc531005545"/>
              <w:bookmarkStart w:id="10573" w:name="_Toc531569745"/>
              <w:bookmarkStart w:id="10574" w:name="_Toc531573593"/>
              <w:bookmarkStart w:id="10575" w:name="_Toc531577334"/>
              <w:bookmarkStart w:id="10576" w:name="_Toc531581072"/>
              <w:bookmarkEnd w:id="10568"/>
              <w:bookmarkEnd w:id="10569"/>
              <w:bookmarkEnd w:id="10570"/>
              <w:bookmarkEnd w:id="10571"/>
              <w:bookmarkEnd w:id="10572"/>
              <w:bookmarkEnd w:id="10573"/>
              <w:bookmarkEnd w:id="10574"/>
              <w:bookmarkEnd w:id="10575"/>
              <w:bookmarkEnd w:id="10576"/>
            </w:del>
          </w:p>
          <w:p w14:paraId="4491EAF6" w14:textId="3AB69E9D" w:rsidR="004F2566" w:rsidRPr="000245EB" w:rsidDel="00096943" w:rsidRDefault="00261DD6">
            <w:pPr>
              <w:spacing w:line="276" w:lineRule="auto"/>
              <w:ind w:left="516"/>
              <w:rPr>
                <w:del w:id="10577" w:author="Tran Huan" w:date="2018-11-25T21:59:00Z"/>
                <w:rPrChange w:id="10578" w:author="Tran Huan" w:date="2018-11-25T16:08:00Z">
                  <w:rPr>
                    <w:del w:id="10579" w:author="Tran Huan" w:date="2018-11-25T21:59:00Z"/>
                    <w:lang w:val="en-US"/>
                  </w:rPr>
                </w:rPrChange>
              </w:rPr>
            </w:pPr>
            <w:del w:id="10580" w:author="Tran Huan" w:date="2018-11-25T21:59:00Z">
              <w:r w:rsidRPr="000245EB" w:rsidDel="00096943">
                <w:rPr>
                  <w:rPrChange w:id="10581" w:author="Tran Huan" w:date="2018-11-25T16:08:00Z">
                    <w:rPr>
                      <w:lang w:val="en-US"/>
                    </w:rPr>
                  </w:rPrChange>
                </w:rPr>
                <w:delText>Bước 2: Người dùng chọn những quần áo dành cho loại dịch vụ này. Ở đây người dùng có thể dùng chức năng “</w:delText>
              </w:r>
              <w:r w:rsidRPr="000245EB" w:rsidDel="00096943">
                <w:rPr>
                  <w:i/>
                  <w:rPrChange w:id="10582" w:author="Tran Huan" w:date="2018-11-25T16:08:00Z">
                    <w:rPr>
                      <w:i/>
                      <w:lang w:val="en-US"/>
                    </w:rPr>
                  </w:rPrChange>
                </w:rPr>
                <w:delText>GU_06</w:delText>
              </w:r>
              <w:r w:rsidRPr="000245EB" w:rsidDel="00096943">
                <w:rPr>
                  <w:rPrChange w:id="10583" w:author="Tran Huan" w:date="2018-11-25T16:08:00Z">
                    <w:rPr>
                      <w:lang w:val="en-US"/>
                    </w:rPr>
                  </w:rPrChange>
                </w:rPr>
                <w:delText xml:space="preserve">” để giúp thêm quần áo nhanh chóng. </w:delText>
              </w:r>
              <w:r w:rsidR="004F2566" w:rsidRPr="000245EB" w:rsidDel="00096943">
                <w:rPr>
                  <w:rPrChange w:id="10584" w:author="Tran Huan" w:date="2018-11-25T16:08:00Z">
                    <w:rPr>
                      <w:lang w:val="en-US"/>
                    </w:rPr>
                  </w:rPrChange>
                </w:rPr>
                <w:delText>Khi người dùng chọn một quần áo, thông tin về số lượng là bắt buộc. Mọi thông tin đơn hàng được giữ tạm thời vào trong giỏ hàng.</w:delText>
              </w:r>
              <w:bookmarkStart w:id="10585" w:name="_Toc530658508"/>
              <w:bookmarkStart w:id="10586" w:name="_Toc530662232"/>
              <w:bookmarkStart w:id="10587" w:name="_Toc530662699"/>
              <w:bookmarkStart w:id="10588" w:name="_Toc531003629"/>
              <w:bookmarkStart w:id="10589" w:name="_Toc531005546"/>
              <w:bookmarkStart w:id="10590" w:name="_Toc531569746"/>
              <w:bookmarkStart w:id="10591" w:name="_Toc531573594"/>
              <w:bookmarkStart w:id="10592" w:name="_Toc531577335"/>
              <w:bookmarkStart w:id="10593" w:name="_Toc531581073"/>
              <w:bookmarkEnd w:id="10585"/>
              <w:bookmarkEnd w:id="10586"/>
              <w:bookmarkEnd w:id="10587"/>
              <w:bookmarkEnd w:id="10588"/>
              <w:bookmarkEnd w:id="10589"/>
              <w:bookmarkEnd w:id="10590"/>
              <w:bookmarkEnd w:id="10591"/>
              <w:bookmarkEnd w:id="10592"/>
              <w:bookmarkEnd w:id="10593"/>
            </w:del>
          </w:p>
          <w:p w14:paraId="501B26AC" w14:textId="5881E7FE" w:rsidR="004F2566" w:rsidRPr="000245EB" w:rsidDel="00096943" w:rsidRDefault="004F2566">
            <w:pPr>
              <w:spacing w:line="276" w:lineRule="auto"/>
              <w:ind w:left="516"/>
              <w:rPr>
                <w:del w:id="10594" w:author="Tran Huan" w:date="2018-11-25T21:59:00Z"/>
                <w:rPrChange w:id="10595" w:author="Tran Huan" w:date="2018-11-25T16:08:00Z">
                  <w:rPr>
                    <w:del w:id="10596" w:author="Tran Huan" w:date="2018-11-25T21:59:00Z"/>
                    <w:lang w:val="en-US"/>
                  </w:rPr>
                </w:rPrChange>
              </w:rPr>
            </w:pPr>
            <w:del w:id="10597" w:author="Tran Huan" w:date="2018-11-25T21:59:00Z">
              <w:r w:rsidRPr="000245EB" w:rsidDel="00096943">
                <w:rPr>
                  <w:rPrChange w:id="10598" w:author="Tran Huan" w:date="2018-11-25T16:08:00Z">
                    <w:rPr>
                      <w:lang w:val="en-US"/>
                    </w:rPr>
                  </w:rPrChange>
                </w:rPr>
                <w:delText xml:space="preserve">Bước 3: Nếu người dùng có nhu cầu đặt thêm dịch vụ, quay lại trang chọn dịch vụ và thực lại tuần tự các bước 1, 2. </w:delText>
              </w:r>
              <w:bookmarkStart w:id="10599" w:name="_Toc530658509"/>
              <w:bookmarkStart w:id="10600" w:name="_Toc530662233"/>
              <w:bookmarkStart w:id="10601" w:name="_Toc530662700"/>
              <w:bookmarkStart w:id="10602" w:name="_Toc531003630"/>
              <w:bookmarkStart w:id="10603" w:name="_Toc531005547"/>
              <w:bookmarkStart w:id="10604" w:name="_Toc531569747"/>
              <w:bookmarkStart w:id="10605" w:name="_Toc531573595"/>
              <w:bookmarkStart w:id="10606" w:name="_Toc531577336"/>
              <w:bookmarkStart w:id="10607" w:name="_Toc531581074"/>
              <w:bookmarkEnd w:id="10599"/>
              <w:bookmarkEnd w:id="10600"/>
              <w:bookmarkEnd w:id="10601"/>
              <w:bookmarkEnd w:id="10602"/>
              <w:bookmarkEnd w:id="10603"/>
              <w:bookmarkEnd w:id="10604"/>
              <w:bookmarkEnd w:id="10605"/>
              <w:bookmarkEnd w:id="10606"/>
              <w:bookmarkEnd w:id="10607"/>
            </w:del>
          </w:p>
          <w:p w14:paraId="0BFEB936" w14:textId="431F32B8" w:rsidR="004F2566" w:rsidRPr="000245EB" w:rsidDel="00096943" w:rsidRDefault="004F2566">
            <w:pPr>
              <w:spacing w:line="276" w:lineRule="auto"/>
              <w:ind w:left="516"/>
              <w:rPr>
                <w:del w:id="10608" w:author="Tran Huan" w:date="2018-11-25T21:59:00Z"/>
                <w:rPrChange w:id="10609" w:author="Tran Huan" w:date="2018-11-25T16:08:00Z">
                  <w:rPr>
                    <w:del w:id="10610" w:author="Tran Huan" w:date="2018-11-25T21:59:00Z"/>
                    <w:lang w:val="en-US"/>
                  </w:rPr>
                </w:rPrChange>
              </w:rPr>
            </w:pPr>
            <w:del w:id="10611" w:author="Tran Huan" w:date="2018-11-25T21:59:00Z">
              <w:r w:rsidRPr="000245EB" w:rsidDel="00096943">
                <w:rPr>
                  <w:rPrChange w:id="10612" w:author="Tran Huan" w:date="2018-11-25T16:08:00Z">
                    <w:rPr>
                      <w:lang w:val="en-US"/>
                    </w:rPr>
                  </w:rPrChange>
                </w:rPr>
                <w:delText>Bước 4: Người dùng truy cập vào màn hình giỏ hàng và xác nhận đặt đơn hàng. Sau đó chuyển sang màn hình thực hiện chức “</w:delText>
              </w:r>
              <w:r w:rsidRPr="000245EB" w:rsidDel="00096943">
                <w:rPr>
                  <w:i/>
                  <w:rPrChange w:id="10613" w:author="Tran Huan" w:date="2018-11-25T16:08:00Z">
                    <w:rPr>
                      <w:i/>
                      <w:lang w:val="en-US"/>
                    </w:rPr>
                  </w:rPrChange>
                </w:rPr>
                <w:delText>GU_05</w:delText>
              </w:r>
              <w:r w:rsidRPr="000245EB" w:rsidDel="00096943">
                <w:rPr>
                  <w:rPrChange w:id="10614" w:author="Tran Huan" w:date="2018-11-25T16:08:00Z">
                    <w:rPr>
                      <w:lang w:val="en-US"/>
                    </w:rPr>
                  </w:rPrChange>
                </w:rPr>
                <w:delText xml:space="preserve">”. Người dùng chọn chi nhánh mong muốn. </w:delText>
              </w:r>
              <w:bookmarkStart w:id="10615" w:name="_Toc530658510"/>
              <w:bookmarkStart w:id="10616" w:name="_Toc530662234"/>
              <w:bookmarkStart w:id="10617" w:name="_Toc530662701"/>
              <w:bookmarkStart w:id="10618" w:name="_Toc531003631"/>
              <w:bookmarkStart w:id="10619" w:name="_Toc531005548"/>
              <w:bookmarkStart w:id="10620" w:name="_Toc531569748"/>
              <w:bookmarkStart w:id="10621" w:name="_Toc531573596"/>
              <w:bookmarkStart w:id="10622" w:name="_Toc531577337"/>
              <w:bookmarkStart w:id="10623" w:name="_Toc531581075"/>
              <w:bookmarkEnd w:id="10615"/>
              <w:bookmarkEnd w:id="10616"/>
              <w:bookmarkEnd w:id="10617"/>
              <w:bookmarkEnd w:id="10618"/>
              <w:bookmarkEnd w:id="10619"/>
              <w:bookmarkEnd w:id="10620"/>
              <w:bookmarkEnd w:id="10621"/>
              <w:bookmarkEnd w:id="10622"/>
              <w:bookmarkEnd w:id="10623"/>
            </w:del>
          </w:p>
          <w:p w14:paraId="45A52B4F" w14:textId="4992995C" w:rsidR="004F2566" w:rsidRPr="000245EB" w:rsidDel="00096943" w:rsidRDefault="004F2566">
            <w:pPr>
              <w:spacing w:line="276" w:lineRule="auto"/>
              <w:ind w:left="516"/>
              <w:rPr>
                <w:del w:id="10624" w:author="Tran Huan" w:date="2018-11-25T21:59:00Z"/>
                <w:rPrChange w:id="10625" w:author="Tran Huan" w:date="2018-11-25T16:08:00Z">
                  <w:rPr>
                    <w:del w:id="10626" w:author="Tran Huan" w:date="2018-11-25T21:59:00Z"/>
                    <w:lang w:val="en-US"/>
                  </w:rPr>
                </w:rPrChange>
              </w:rPr>
            </w:pPr>
            <w:del w:id="10627" w:author="Tran Huan" w:date="2018-11-25T21:59:00Z">
              <w:r w:rsidRPr="000245EB" w:rsidDel="00096943">
                <w:rPr>
                  <w:rPrChange w:id="10628" w:author="Tran Huan" w:date="2018-11-25T16:08:00Z">
                    <w:rPr>
                      <w:lang w:val="en-US"/>
                    </w:rPr>
                  </w:rPrChange>
                </w:rPr>
                <w:delText>Bước 5: Chuyển sang màn hình xác nhận đặt hàng, người dùng xem được thông tin đơn hàng của mình và phí phải trả cho đơn hàng này. Người dùng nhập ngày lấy và trả đồ cho khách, chọn khung giờ lấy và trả đồ. Nếu ngày lấy và trả đồ cùng một ngày, thì khung giờ lấy và trả đồ cách ít nhất là 1 khung giờ.</w:delText>
              </w:r>
              <w:bookmarkStart w:id="10629" w:name="_Toc530658511"/>
              <w:bookmarkStart w:id="10630" w:name="_Toc530662235"/>
              <w:bookmarkStart w:id="10631" w:name="_Toc530662702"/>
              <w:bookmarkStart w:id="10632" w:name="_Toc531003632"/>
              <w:bookmarkStart w:id="10633" w:name="_Toc531005549"/>
              <w:bookmarkStart w:id="10634" w:name="_Toc531569749"/>
              <w:bookmarkStart w:id="10635" w:name="_Toc531573597"/>
              <w:bookmarkStart w:id="10636" w:name="_Toc531577338"/>
              <w:bookmarkStart w:id="10637" w:name="_Toc531581076"/>
              <w:bookmarkEnd w:id="10629"/>
              <w:bookmarkEnd w:id="10630"/>
              <w:bookmarkEnd w:id="10631"/>
              <w:bookmarkEnd w:id="10632"/>
              <w:bookmarkEnd w:id="10633"/>
              <w:bookmarkEnd w:id="10634"/>
              <w:bookmarkEnd w:id="10635"/>
              <w:bookmarkEnd w:id="10636"/>
              <w:bookmarkEnd w:id="10637"/>
            </w:del>
          </w:p>
          <w:p w14:paraId="479A1632" w14:textId="4FD7E2A2" w:rsidR="004F2566" w:rsidRPr="000245EB" w:rsidDel="00096943" w:rsidRDefault="004F2566">
            <w:pPr>
              <w:spacing w:line="276" w:lineRule="auto"/>
              <w:ind w:left="516"/>
              <w:rPr>
                <w:del w:id="10638" w:author="Tran Huan" w:date="2018-11-25T21:59:00Z"/>
                <w:i/>
                <w:rPrChange w:id="10639" w:author="Tran Huan" w:date="2018-11-25T16:08:00Z">
                  <w:rPr>
                    <w:del w:id="10640" w:author="Tran Huan" w:date="2018-11-25T21:59:00Z"/>
                    <w:i/>
                    <w:lang w:val="en-US"/>
                  </w:rPr>
                </w:rPrChange>
              </w:rPr>
            </w:pPr>
            <w:del w:id="10641" w:author="Tran Huan" w:date="2018-11-25T21:59:00Z">
              <w:r w:rsidRPr="000245EB" w:rsidDel="00096943">
                <w:rPr>
                  <w:rPrChange w:id="10642" w:author="Tran Huan" w:date="2018-11-25T16:08:00Z">
                    <w:rPr>
                      <w:lang w:val="en-US"/>
                    </w:rPr>
                  </w:rPrChange>
                </w:rPr>
                <w:delText xml:space="preserve">Bước 6: Người dùng nhấn </w:delText>
              </w:r>
              <w:r w:rsidRPr="000245EB" w:rsidDel="00096943">
                <w:rPr>
                  <w:i/>
                  <w:rPrChange w:id="10643" w:author="Tran Huan" w:date="2018-11-25T16:08:00Z">
                    <w:rPr>
                      <w:i/>
                      <w:lang w:val="en-US"/>
                    </w:rPr>
                  </w:rPrChange>
                </w:rPr>
                <w:delText xml:space="preserve">“xác nhận” </w:delText>
              </w:r>
              <w:r w:rsidRPr="000245EB" w:rsidDel="00096943">
                <w:rPr>
                  <w:rPrChange w:id="10644" w:author="Tran Huan" w:date="2018-11-25T16:08:00Z">
                    <w:rPr>
                      <w:lang w:val="en-US"/>
                    </w:rPr>
                  </w:rPrChange>
                </w:rPr>
                <w:delText xml:space="preserve">lần cuối. Đơn hàng được gửi lên server và lưu lại vào cơ sở dữ liệu với trạng thái </w:delText>
              </w:r>
              <w:r w:rsidRPr="000245EB" w:rsidDel="00096943">
                <w:rPr>
                  <w:i/>
                  <w:rPrChange w:id="10645" w:author="Tran Huan" w:date="2018-11-25T16:08:00Z">
                    <w:rPr>
                      <w:i/>
                      <w:lang w:val="en-US"/>
                    </w:rPr>
                  </w:rPrChange>
                </w:rPr>
                <w:delText>“đang chờ”.</w:delText>
              </w:r>
              <w:r w:rsidRPr="000245EB" w:rsidDel="00096943">
                <w:rPr>
                  <w:rPrChange w:id="10646" w:author="Tran Huan" w:date="2018-11-25T16:08:00Z">
                    <w:rPr>
                      <w:lang w:val="en-US"/>
                    </w:rPr>
                  </w:rPrChange>
                </w:rPr>
                <w:delText xml:space="preserve"> Không lưu trạng thái là </w:delText>
              </w:r>
              <w:r w:rsidRPr="000245EB" w:rsidDel="00096943">
                <w:rPr>
                  <w:i/>
                  <w:rPrChange w:id="10647" w:author="Tran Huan" w:date="2018-11-25T16:08:00Z">
                    <w:rPr>
                      <w:i/>
                      <w:lang w:val="en-US"/>
                    </w:rPr>
                  </w:rPrChange>
                </w:rPr>
                <w:delText>“nháp”.</w:delText>
              </w:r>
              <w:bookmarkStart w:id="10648" w:name="_Toc530658512"/>
              <w:bookmarkStart w:id="10649" w:name="_Toc530662236"/>
              <w:bookmarkStart w:id="10650" w:name="_Toc530662703"/>
              <w:bookmarkStart w:id="10651" w:name="_Toc531003633"/>
              <w:bookmarkStart w:id="10652" w:name="_Toc531005550"/>
              <w:bookmarkStart w:id="10653" w:name="_Toc531569750"/>
              <w:bookmarkStart w:id="10654" w:name="_Toc531573598"/>
              <w:bookmarkStart w:id="10655" w:name="_Toc531577339"/>
              <w:bookmarkStart w:id="10656" w:name="_Toc531581077"/>
              <w:bookmarkEnd w:id="10648"/>
              <w:bookmarkEnd w:id="10649"/>
              <w:bookmarkEnd w:id="10650"/>
              <w:bookmarkEnd w:id="10651"/>
              <w:bookmarkEnd w:id="10652"/>
              <w:bookmarkEnd w:id="10653"/>
              <w:bookmarkEnd w:id="10654"/>
              <w:bookmarkEnd w:id="10655"/>
              <w:bookmarkEnd w:id="10656"/>
            </w:del>
          </w:p>
          <w:p w14:paraId="6D7FAEF9" w14:textId="5F4755C4" w:rsidR="001A372D" w:rsidRPr="000245EB" w:rsidDel="00096943" w:rsidRDefault="004F2566">
            <w:pPr>
              <w:spacing w:line="276" w:lineRule="auto"/>
              <w:ind w:left="516"/>
              <w:rPr>
                <w:del w:id="10657" w:author="Tran Huan" w:date="2018-11-25T21:59:00Z"/>
                <w:rPrChange w:id="10658" w:author="Tran Huan" w:date="2018-11-25T16:08:00Z">
                  <w:rPr>
                    <w:del w:id="10659" w:author="Tran Huan" w:date="2018-11-25T21:59:00Z"/>
                    <w:lang w:val="en-US"/>
                  </w:rPr>
                </w:rPrChange>
              </w:rPr>
            </w:pPr>
            <w:del w:id="10660" w:author="Tran Huan" w:date="2018-11-25T21:59:00Z">
              <w:r w:rsidRPr="000245EB" w:rsidDel="00096943">
                <w:rPr>
                  <w:rPrChange w:id="10661" w:author="Tran Huan" w:date="2018-11-25T16:08:00Z">
                    <w:rPr>
                      <w:lang w:val="en-US"/>
                    </w:rPr>
                  </w:rPrChange>
                </w:rPr>
                <w:delText>Bước 7: Người dùng sẽ được chuyển sang màn hình cảm ơn cùng với mã QR Code ứng với đơn hàng</w:delText>
              </w:r>
              <w:r w:rsidR="001A372D" w:rsidRPr="000245EB" w:rsidDel="00096943">
                <w:rPr>
                  <w:rPrChange w:id="10662" w:author="Tran Huan" w:date="2018-11-25T16:08:00Z">
                    <w:rPr>
                      <w:lang w:val="en-US"/>
                    </w:rPr>
                  </w:rPrChange>
                </w:rPr>
                <w:delText>.</w:delText>
              </w:r>
              <w:bookmarkStart w:id="10663" w:name="_Toc530658513"/>
              <w:bookmarkStart w:id="10664" w:name="_Toc530662237"/>
              <w:bookmarkStart w:id="10665" w:name="_Toc530662704"/>
              <w:bookmarkStart w:id="10666" w:name="_Toc531003634"/>
              <w:bookmarkStart w:id="10667" w:name="_Toc531005551"/>
              <w:bookmarkStart w:id="10668" w:name="_Toc531569751"/>
              <w:bookmarkStart w:id="10669" w:name="_Toc531573599"/>
              <w:bookmarkStart w:id="10670" w:name="_Toc531577340"/>
              <w:bookmarkStart w:id="10671" w:name="_Toc531581078"/>
              <w:bookmarkEnd w:id="10663"/>
              <w:bookmarkEnd w:id="10664"/>
              <w:bookmarkEnd w:id="10665"/>
              <w:bookmarkEnd w:id="10666"/>
              <w:bookmarkEnd w:id="10667"/>
              <w:bookmarkEnd w:id="10668"/>
              <w:bookmarkEnd w:id="10669"/>
              <w:bookmarkEnd w:id="10670"/>
              <w:bookmarkEnd w:id="10671"/>
            </w:del>
          </w:p>
        </w:tc>
        <w:bookmarkStart w:id="10672" w:name="_Toc530658514"/>
        <w:bookmarkStart w:id="10673" w:name="_Toc530662238"/>
        <w:bookmarkStart w:id="10674" w:name="_Toc530662705"/>
        <w:bookmarkStart w:id="10675" w:name="_Toc531003635"/>
        <w:bookmarkStart w:id="10676" w:name="_Toc531005552"/>
        <w:bookmarkStart w:id="10677" w:name="_Toc531569752"/>
        <w:bookmarkStart w:id="10678" w:name="_Toc531573600"/>
        <w:bookmarkStart w:id="10679" w:name="_Toc531577341"/>
        <w:bookmarkStart w:id="10680" w:name="_Toc531581079"/>
        <w:bookmarkEnd w:id="10672"/>
        <w:bookmarkEnd w:id="10673"/>
        <w:bookmarkEnd w:id="10674"/>
        <w:bookmarkEnd w:id="10675"/>
        <w:bookmarkEnd w:id="10676"/>
        <w:bookmarkEnd w:id="10677"/>
        <w:bookmarkEnd w:id="10678"/>
        <w:bookmarkEnd w:id="10679"/>
        <w:bookmarkEnd w:id="10680"/>
      </w:tr>
      <w:tr w:rsidR="00225404" w:rsidRPr="0041406B" w:rsidDel="00096943" w14:paraId="396CAB11" w14:textId="1CA6E16E" w:rsidTr="00225404">
        <w:trPr>
          <w:del w:id="10681" w:author="Tran Huan" w:date="2018-11-25T21:59:00Z"/>
        </w:trPr>
        <w:tc>
          <w:tcPr>
            <w:tcW w:w="2425" w:type="dxa"/>
          </w:tcPr>
          <w:p w14:paraId="7F42BE55" w14:textId="6676EA20" w:rsidR="009B0E96" w:rsidRPr="0041406B" w:rsidDel="00096943" w:rsidRDefault="009B0E96">
            <w:pPr>
              <w:spacing w:line="276" w:lineRule="auto"/>
              <w:rPr>
                <w:del w:id="10682" w:author="Tran Huan" w:date="2018-11-25T21:59:00Z"/>
                <w:b/>
              </w:rPr>
            </w:pPr>
            <w:del w:id="10683" w:author="Tran Huan" w:date="2018-11-25T21:59:00Z">
              <w:r w:rsidRPr="0041406B" w:rsidDel="00096943">
                <w:rPr>
                  <w:b/>
                </w:rPr>
                <w:delText>Kết quả</w:delText>
              </w:r>
              <w:bookmarkStart w:id="10684" w:name="_Toc530658515"/>
              <w:bookmarkStart w:id="10685" w:name="_Toc530662239"/>
              <w:bookmarkStart w:id="10686" w:name="_Toc530662706"/>
              <w:bookmarkStart w:id="10687" w:name="_Toc531003636"/>
              <w:bookmarkStart w:id="10688" w:name="_Toc531005553"/>
              <w:bookmarkStart w:id="10689" w:name="_Toc531569753"/>
              <w:bookmarkStart w:id="10690" w:name="_Toc531573601"/>
              <w:bookmarkStart w:id="10691" w:name="_Toc531577342"/>
              <w:bookmarkStart w:id="10692" w:name="_Toc531581080"/>
              <w:bookmarkEnd w:id="10684"/>
              <w:bookmarkEnd w:id="10685"/>
              <w:bookmarkEnd w:id="10686"/>
              <w:bookmarkEnd w:id="10687"/>
              <w:bookmarkEnd w:id="10688"/>
              <w:bookmarkEnd w:id="10689"/>
              <w:bookmarkEnd w:id="10690"/>
              <w:bookmarkEnd w:id="10691"/>
              <w:bookmarkEnd w:id="10692"/>
            </w:del>
          </w:p>
        </w:tc>
        <w:tc>
          <w:tcPr>
            <w:tcW w:w="6686" w:type="dxa"/>
          </w:tcPr>
          <w:p w14:paraId="3E8CC4F4" w14:textId="0E6D92D6" w:rsidR="009B0E96" w:rsidRPr="000245EB" w:rsidDel="00096943" w:rsidRDefault="006D4DBC">
            <w:pPr>
              <w:spacing w:line="276" w:lineRule="auto"/>
              <w:rPr>
                <w:del w:id="10693" w:author="Tran Huan" w:date="2018-11-25T21:59:00Z"/>
                <w:i/>
                <w:rPrChange w:id="10694" w:author="Tran Huan" w:date="2018-11-25T16:08:00Z">
                  <w:rPr>
                    <w:del w:id="10695" w:author="Tran Huan" w:date="2018-11-25T21:59:00Z"/>
                    <w:i/>
                    <w:lang w:val="en-US"/>
                  </w:rPr>
                </w:rPrChange>
              </w:rPr>
            </w:pPr>
            <w:del w:id="10696" w:author="Tran Huan" w:date="2018-11-25T21:59:00Z">
              <w:r w:rsidRPr="000245EB" w:rsidDel="00096943">
                <w:rPr>
                  <w:rPrChange w:id="10697" w:author="Tran Huan" w:date="2018-11-25T16:08:00Z">
                    <w:rPr>
                      <w:lang w:val="en-US"/>
                    </w:rPr>
                  </w:rPrChange>
                </w:rPr>
                <w:delText xml:space="preserve">Lưu đơn hàng </w:delText>
              </w:r>
              <w:r w:rsidR="006327EB" w:rsidRPr="000245EB" w:rsidDel="00096943">
                <w:rPr>
                  <w:rPrChange w:id="10698" w:author="Tran Huan" w:date="2018-11-25T16:08:00Z">
                    <w:rPr>
                      <w:lang w:val="en-US"/>
                    </w:rPr>
                  </w:rPrChange>
                </w:rPr>
                <w:delText xml:space="preserve">vào cơ sở dữ liệu với trạng thái </w:delText>
              </w:r>
              <w:r w:rsidR="006327EB" w:rsidRPr="000245EB" w:rsidDel="00096943">
                <w:rPr>
                  <w:i/>
                  <w:rPrChange w:id="10699" w:author="Tran Huan" w:date="2018-11-25T16:08:00Z">
                    <w:rPr>
                      <w:i/>
                      <w:lang w:val="en-US"/>
                    </w:rPr>
                  </w:rPrChange>
                </w:rPr>
                <w:delText>“đang chờ”.</w:delText>
              </w:r>
              <w:bookmarkStart w:id="10700" w:name="_Toc530658516"/>
              <w:bookmarkStart w:id="10701" w:name="_Toc530662240"/>
              <w:bookmarkStart w:id="10702" w:name="_Toc530662707"/>
              <w:bookmarkStart w:id="10703" w:name="_Toc531003637"/>
              <w:bookmarkStart w:id="10704" w:name="_Toc531005554"/>
              <w:bookmarkStart w:id="10705" w:name="_Toc531569754"/>
              <w:bookmarkStart w:id="10706" w:name="_Toc531573602"/>
              <w:bookmarkStart w:id="10707" w:name="_Toc531577343"/>
              <w:bookmarkStart w:id="10708" w:name="_Toc531581081"/>
              <w:bookmarkEnd w:id="10700"/>
              <w:bookmarkEnd w:id="10701"/>
              <w:bookmarkEnd w:id="10702"/>
              <w:bookmarkEnd w:id="10703"/>
              <w:bookmarkEnd w:id="10704"/>
              <w:bookmarkEnd w:id="10705"/>
              <w:bookmarkEnd w:id="10706"/>
              <w:bookmarkEnd w:id="10707"/>
              <w:bookmarkEnd w:id="10708"/>
            </w:del>
          </w:p>
        </w:tc>
        <w:bookmarkStart w:id="10709" w:name="_Toc530658517"/>
        <w:bookmarkStart w:id="10710" w:name="_Toc530662241"/>
        <w:bookmarkStart w:id="10711" w:name="_Toc530662708"/>
        <w:bookmarkStart w:id="10712" w:name="_Toc531003638"/>
        <w:bookmarkStart w:id="10713" w:name="_Toc531005555"/>
        <w:bookmarkStart w:id="10714" w:name="_Toc531569755"/>
        <w:bookmarkStart w:id="10715" w:name="_Toc531573603"/>
        <w:bookmarkStart w:id="10716" w:name="_Toc531577344"/>
        <w:bookmarkStart w:id="10717" w:name="_Toc531581082"/>
        <w:bookmarkEnd w:id="10709"/>
        <w:bookmarkEnd w:id="10710"/>
        <w:bookmarkEnd w:id="10711"/>
        <w:bookmarkEnd w:id="10712"/>
        <w:bookmarkEnd w:id="10713"/>
        <w:bookmarkEnd w:id="10714"/>
        <w:bookmarkEnd w:id="10715"/>
        <w:bookmarkEnd w:id="10716"/>
        <w:bookmarkEnd w:id="10717"/>
      </w:tr>
      <w:tr w:rsidR="00225404" w:rsidRPr="0041406B" w:rsidDel="00096943" w14:paraId="5E920E11" w14:textId="19895800" w:rsidTr="00225404">
        <w:trPr>
          <w:del w:id="10718" w:author="Tran Huan" w:date="2018-11-25T21:59:00Z"/>
        </w:trPr>
        <w:tc>
          <w:tcPr>
            <w:tcW w:w="2425" w:type="dxa"/>
          </w:tcPr>
          <w:p w14:paraId="18EB90A2" w14:textId="4922E997" w:rsidR="009B0E96" w:rsidRPr="0041406B" w:rsidDel="00096943" w:rsidRDefault="009B0E96">
            <w:pPr>
              <w:spacing w:line="276" w:lineRule="auto"/>
              <w:rPr>
                <w:del w:id="10719" w:author="Tran Huan" w:date="2018-11-25T21:59:00Z"/>
                <w:b/>
              </w:rPr>
            </w:pPr>
            <w:del w:id="10720" w:author="Tran Huan" w:date="2018-11-25T21:59:00Z">
              <w:r w:rsidRPr="0041406B" w:rsidDel="00096943">
                <w:rPr>
                  <w:b/>
                </w:rPr>
                <w:delText>Ghi chú</w:delText>
              </w:r>
              <w:bookmarkStart w:id="10721" w:name="_Toc530658518"/>
              <w:bookmarkStart w:id="10722" w:name="_Toc530662242"/>
              <w:bookmarkStart w:id="10723" w:name="_Toc530662709"/>
              <w:bookmarkStart w:id="10724" w:name="_Toc531003639"/>
              <w:bookmarkStart w:id="10725" w:name="_Toc531005556"/>
              <w:bookmarkStart w:id="10726" w:name="_Toc531569756"/>
              <w:bookmarkStart w:id="10727" w:name="_Toc531573604"/>
              <w:bookmarkStart w:id="10728" w:name="_Toc531577345"/>
              <w:bookmarkStart w:id="10729" w:name="_Toc531581083"/>
              <w:bookmarkEnd w:id="10721"/>
              <w:bookmarkEnd w:id="10722"/>
              <w:bookmarkEnd w:id="10723"/>
              <w:bookmarkEnd w:id="10724"/>
              <w:bookmarkEnd w:id="10725"/>
              <w:bookmarkEnd w:id="10726"/>
              <w:bookmarkEnd w:id="10727"/>
              <w:bookmarkEnd w:id="10728"/>
              <w:bookmarkEnd w:id="10729"/>
            </w:del>
          </w:p>
        </w:tc>
        <w:tc>
          <w:tcPr>
            <w:tcW w:w="6686" w:type="dxa"/>
          </w:tcPr>
          <w:p w14:paraId="7C1A2E18" w14:textId="54885594" w:rsidR="009B0E96" w:rsidRPr="000245EB" w:rsidDel="00096943" w:rsidRDefault="006327EB">
            <w:pPr>
              <w:keepNext/>
              <w:spacing w:line="276" w:lineRule="auto"/>
              <w:rPr>
                <w:del w:id="10730" w:author="Tran Huan" w:date="2018-11-25T21:59:00Z"/>
                <w:rPrChange w:id="10731" w:author="Tran Huan" w:date="2018-11-25T16:08:00Z">
                  <w:rPr>
                    <w:del w:id="10732" w:author="Tran Huan" w:date="2018-11-25T21:59:00Z"/>
                    <w:lang w:val="en-US"/>
                  </w:rPr>
                </w:rPrChange>
              </w:rPr>
            </w:pPr>
            <w:del w:id="10733" w:author="Tran Huan" w:date="2018-11-25T21:59:00Z">
              <w:r w:rsidRPr="000245EB" w:rsidDel="00096943">
                <w:rPr>
                  <w:rPrChange w:id="10734" w:author="Tran Huan" w:date="2018-11-25T16:08:00Z">
                    <w:rPr>
                      <w:lang w:val="en-US"/>
                    </w:rPr>
                  </w:rPrChange>
                </w:rPr>
                <w:delText>Toàn bộ thông tin ở chức năng tạo đơn hàng là bắt buộc. Nếu không được nhập sẽ báo lỗi.</w:delText>
              </w:r>
              <w:bookmarkStart w:id="10735" w:name="_Toc530658519"/>
              <w:bookmarkStart w:id="10736" w:name="_Toc530662243"/>
              <w:bookmarkStart w:id="10737" w:name="_Toc530662710"/>
              <w:bookmarkStart w:id="10738" w:name="_Toc531003640"/>
              <w:bookmarkStart w:id="10739" w:name="_Toc531005557"/>
              <w:bookmarkStart w:id="10740" w:name="_Toc531569757"/>
              <w:bookmarkStart w:id="10741" w:name="_Toc531573605"/>
              <w:bookmarkStart w:id="10742" w:name="_Toc531577346"/>
              <w:bookmarkStart w:id="10743" w:name="_Toc531581084"/>
              <w:bookmarkEnd w:id="10735"/>
              <w:bookmarkEnd w:id="10736"/>
              <w:bookmarkEnd w:id="10737"/>
              <w:bookmarkEnd w:id="10738"/>
              <w:bookmarkEnd w:id="10739"/>
              <w:bookmarkEnd w:id="10740"/>
              <w:bookmarkEnd w:id="10741"/>
              <w:bookmarkEnd w:id="10742"/>
              <w:bookmarkEnd w:id="10743"/>
            </w:del>
          </w:p>
          <w:p w14:paraId="7FCB8DBB" w14:textId="7FA42BFC" w:rsidR="004F2566" w:rsidRPr="000245EB" w:rsidDel="00096943" w:rsidRDefault="004F2566">
            <w:pPr>
              <w:keepNext/>
              <w:spacing w:line="276" w:lineRule="auto"/>
              <w:rPr>
                <w:del w:id="10744" w:author="Tran Huan" w:date="2018-11-25T21:59:00Z"/>
                <w:rPrChange w:id="10745" w:author="Tran Huan" w:date="2018-11-25T16:08:00Z">
                  <w:rPr>
                    <w:del w:id="10746" w:author="Tran Huan" w:date="2018-11-25T21:59:00Z"/>
                    <w:lang w:val="en-US"/>
                  </w:rPr>
                </w:rPrChange>
              </w:rPr>
            </w:pPr>
            <w:del w:id="10747" w:author="Tran Huan" w:date="2018-11-25T21:59:00Z">
              <w:r w:rsidRPr="000245EB" w:rsidDel="00096943">
                <w:rPr>
                  <w:rPrChange w:id="10748" w:author="Tran Huan" w:date="2018-11-25T16:08:00Z">
                    <w:rPr>
                      <w:lang w:val="en-US"/>
                    </w:rPr>
                  </w:rPrChange>
                </w:rPr>
                <w:delText>Thông tin đơn hàng sẽ được lưu lại trong SharePreferences của ứng dụng khi chưa được người dùng đặt đơn hàng</w:delText>
              </w:r>
              <w:r w:rsidR="001A372D" w:rsidRPr="000245EB" w:rsidDel="00096943">
                <w:rPr>
                  <w:rPrChange w:id="10749" w:author="Tran Huan" w:date="2018-11-25T16:08:00Z">
                    <w:rPr>
                      <w:lang w:val="en-US"/>
                    </w:rPr>
                  </w:rPrChange>
                </w:rPr>
                <w:delText>.</w:delText>
              </w:r>
              <w:bookmarkStart w:id="10750" w:name="_Toc530658520"/>
              <w:bookmarkStart w:id="10751" w:name="_Toc530662244"/>
              <w:bookmarkStart w:id="10752" w:name="_Toc530662711"/>
              <w:bookmarkStart w:id="10753" w:name="_Toc531003641"/>
              <w:bookmarkStart w:id="10754" w:name="_Toc531005558"/>
              <w:bookmarkStart w:id="10755" w:name="_Toc531569758"/>
              <w:bookmarkStart w:id="10756" w:name="_Toc531573606"/>
              <w:bookmarkStart w:id="10757" w:name="_Toc531577347"/>
              <w:bookmarkStart w:id="10758" w:name="_Toc531581085"/>
              <w:bookmarkEnd w:id="10750"/>
              <w:bookmarkEnd w:id="10751"/>
              <w:bookmarkEnd w:id="10752"/>
              <w:bookmarkEnd w:id="10753"/>
              <w:bookmarkEnd w:id="10754"/>
              <w:bookmarkEnd w:id="10755"/>
              <w:bookmarkEnd w:id="10756"/>
              <w:bookmarkEnd w:id="10757"/>
              <w:bookmarkEnd w:id="10758"/>
            </w:del>
          </w:p>
          <w:p w14:paraId="20184815" w14:textId="224704A1" w:rsidR="001A372D" w:rsidRPr="000245EB" w:rsidDel="00096943" w:rsidRDefault="001A372D">
            <w:pPr>
              <w:keepNext/>
              <w:spacing w:line="276" w:lineRule="auto"/>
              <w:rPr>
                <w:del w:id="10759" w:author="Tran Huan" w:date="2018-11-25T21:59:00Z"/>
                <w:rPrChange w:id="10760" w:author="Tran Huan" w:date="2018-11-25T16:08:00Z">
                  <w:rPr>
                    <w:del w:id="10761" w:author="Tran Huan" w:date="2018-11-25T21:59:00Z"/>
                    <w:lang w:val="en-US"/>
                  </w:rPr>
                </w:rPrChange>
              </w:rPr>
            </w:pPr>
            <w:del w:id="10762" w:author="Tran Huan" w:date="2018-11-25T21:59:00Z">
              <w:r w:rsidRPr="000245EB" w:rsidDel="00096943">
                <w:rPr>
                  <w:rPrChange w:id="10763" w:author="Tran Huan" w:date="2018-11-25T16:08:00Z">
                    <w:rPr>
                      <w:lang w:val="en-US"/>
                    </w:rPr>
                  </w:rPrChange>
                </w:rPr>
                <w:delText>Mã QR Code được tạo ra bởi ID đơn hàng + ngày đặt đơn hàng</w:delText>
              </w:r>
              <w:r w:rsidR="00A00487" w:rsidRPr="000245EB" w:rsidDel="00096943">
                <w:rPr>
                  <w:rPrChange w:id="10764" w:author="Tran Huan" w:date="2018-11-25T16:08:00Z">
                    <w:rPr>
                      <w:lang w:val="en-US"/>
                    </w:rPr>
                  </w:rPrChange>
                </w:rPr>
                <w:delText xml:space="preserve"> </w:delText>
              </w:r>
              <w:r w:rsidRPr="000245EB" w:rsidDel="00096943">
                <w:rPr>
                  <w:rPrChange w:id="10765" w:author="Tran Huan" w:date="2018-11-25T16:08:00Z">
                    <w:rPr>
                      <w:lang w:val="en-US"/>
                    </w:rPr>
                  </w:rPrChange>
                </w:rPr>
                <w:delText>+ tên khách hàng.</w:delText>
              </w:r>
              <w:bookmarkStart w:id="10766" w:name="_Toc530658521"/>
              <w:bookmarkStart w:id="10767" w:name="_Toc530662245"/>
              <w:bookmarkStart w:id="10768" w:name="_Toc530662712"/>
              <w:bookmarkStart w:id="10769" w:name="_Toc531003642"/>
              <w:bookmarkStart w:id="10770" w:name="_Toc531005559"/>
              <w:bookmarkStart w:id="10771" w:name="_Toc531569759"/>
              <w:bookmarkStart w:id="10772" w:name="_Toc531573607"/>
              <w:bookmarkStart w:id="10773" w:name="_Toc531577348"/>
              <w:bookmarkStart w:id="10774" w:name="_Toc531581086"/>
              <w:bookmarkEnd w:id="10766"/>
              <w:bookmarkEnd w:id="10767"/>
              <w:bookmarkEnd w:id="10768"/>
              <w:bookmarkEnd w:id="10769"/>
              <w:bookmarkEnd w:id="10770"/>
              <w:bookmarkEnd w:id="10771"/>
              <w:bookmarkEnd w:id="10772"/>
              <w:bookmarkEnd w:id="10773"/>
              <w:bookmarkEnd w:id="10774"/>
            </w:del>
          </w:p>
        </w:tc>
        <w:bookmarkStart w:id="10775" w:name="_Toc530658522"/>
        <w:bookmarkStart w:id="10776" w:name="_Toc530662246"/>
        <w:bookmarkStart w:id="10777" w:name="_Toc530662713"/>
        <w:bookmarkStart w:id="10778" w:name="_Toc531003643"/>
        <w:bookmarkStart w:id="10779" w:name="_Toc531005560"/>
        <w:bookmarkStart w:id="10780" w:name="_Toc531569760"/>
        <w:bookmarkStart w:id="10781" w:name="_Toc531573608"/>
        <w:bookmarkStart w:id="10782" w:name="_Toc531577349"/>
        <w:bookmarkStart w:id="10783" w:name="_Toc531581087"/>
        <w:bookmarkEnd w:id="10775"/>
        <w:bookmarkEnd w:id="10776"/>
        <w:bookmarkEnd w:id="10777"/>
        <w:bookmarkEnd w:id="10778"/>
        <w:bookmarkEnd w:id="10779"/>
        <w:bookmarkEnd w:id="10780"/>
        <w:bookmarkEnd w:id="10781"/>
        <w:bookmarkEnd w:id="10782"/>
        <w:bookmarkEnd w:id="10783"/>
      </w:tr>
    </w:tbl>
    <w:p w14:paraId="10D8FBF6" w14:textId="4501C4BA" w:rsidR="009B0E96" w:rsidRPr="0041406B" w:rsidDel="00096943" w:rsidRDefault="009B0E96">
      <w:pPr>
        <w:spacing w:line="276" w:lineRule="auto"/>
        <w:rPr>
          <w:del w:id="10784" w:author="Tran Huan" w:date="2018-11-25T21:59:00Z"/>
        </w:rPr>
        <w:pPrChange w:id="10785" w:author="phuong vu" w:date="2018-11-23T13:48:00Z">
          <w:pPr/>
        </w:pPrChange>
      </w:pPr>
      <w:bookmarkStart w:id="10786" w:name="_Toc530658523"/>
      <w:bookmarkStart w:id="10787" w:name="_Toc530662247"/>
      <w:bookmarkStart w:id="10788" w:name="_Toc530662714"/>
      <w:bookmarkStart w:id="10789" w:name="_Toc531003644"/>
      <w:bookmarkStart w:id="10790" w:name="_Toc531005561"/>
      <w:bookmarkStart w:id="10791" w:name="_Toc531569761"/>
      <w:bookmarkStart w:id="10792" w:name="_Toc531573609"/>
      <w:bookmarkStart w:id="10793" w:name="_Toc531577350"/>
      <w:bookmarkStart w:id="10794" w:name="_Toc531581088"/>
      <w:bookmarkEnd w:id="10786"/>
      <w:bookmarkEnd w:id="10787"/>
      <w:bookmarkEnd w:id="10788"/>
      <w:bookmarkEnd w:id="10789"/>
      <w:bookmarkEnd w:id="10790"/>
      <w:bookmarkEnd w:id="10791"/>
      <w:bookmarkEnd w:id="10792"/>
      <w:bookmarkEnd w:id="10793"/>
      <w:bookmarkEnd w:id="10794"/>
    </w:p>
    <w:p w14:paraId="146CB00A" w14:textId="2D596178" w:rsidR="00730F28" w:rsidRPr="0041406B" w:rsidDel="00096943" w:rsidRDefault="00730F28">
      <w:pPr>
        <w:spacing w:line="276" w:lineRule="auto"/>
        <w:rPr>
          <w:del w:id="10795" w:author="Tran Huan" w:date="2018-11-25T21:59:00Z"/>
          <w:rPrChange w:id="10796" w:author="Tran Huan" w:date="2018-11-25T16:33:00Z">
            <w:rPr>
              <w:del w:id="10797" w:author="Tran Huan" w:date="2018-11-25T21:59:00Z"/>
            </w:rPr>
          </w:rPrChange>
        </w:rPr>
        <w:pPrChange w:id="10798" w:author="phuong vu" w:date="2018-11-23T13:48:00Z">
          <w:pPr>
            <w:pStyle w:val="Heading4"/>
          </w:pPr>
        </w:pPrChange>
      </w:pPr>
      <w:del w:id="10799" w:author="Tran Huan" w:date="2018-11-25T21:59:00Z">
        <w:r w:rsidRPr="00EA3AB6" w:rsidDel="00096943">
          <w:delText>Tìm ki</w:delText>
        </w:r>
        <w:r w:rsidRPr="0041406B" w:rsidDel="00096943">
          <w:rPr>
            <w:rPrChange w:id="10800" w:author="Tran Huan" w:date="2018-11-25T16:33:00Z">
              <w:rPr>
                <w:b w:val="0"/>
                <w:iCs w:val="0"/>
              </w:rPr>
            </w:rPrChange>
          </w:rPr>
          <w:delText>ếm chi nhánh gần nhất, có đủ các dịch vụ theo yêu cầu</w:delText>
        </w:r>
        <w:bookmarkStart w:id="10801" w:name="_Toc530658524"/>
        <w:bookmarkStart w:id="10802" w:name="_Toc530662248"/>
        <w:bookmarkStart w:id="10803" w:name="_Toc530662715"/>
        <w:bookmarkStart w:id="10804" w:name="_Toc531003645"/>
        <w:bookmarkStart w:id="10805" w:name="_Toc531005562"/>
        <w:bookmarkStart w:id="10806" w:name="_Toc531569762"/>
        <w:bookmarkStart w:id="10807" w:name="_Toc531573610"/>
        <w:bookmarkStart w:id="10808" w:name="_Toc531577351"/>
        <w:bookmarkStart w:id="10809" w:name="_Toc531581089"/>
        <w:bookmarkEnd w:id="10801"/>
        <w:bookmarkEnd w:id="10802"/>
        <w:bookmarkEnd w:id="10803"/>
        <w:bookmarkEnd w:id="10804"/>
        <w:bookmarkEnd w:id="10805"/>
        <w:bookmarkEnd w:id="10806"/>
        <w:bookmarkEnd w:id="10807"/>
        <w:bookmarkEnd w:id="10808"/>
        <w:bookmarkEnd w:id="10809"/>
      </w:del>
    </w:p>
    <w:tbl>
      <w:tblPr>
        <w:tblStyle w:val="TableGrid"/>
        <w:tblW w:w="0" w:type="auto"/>
        <w:tblLook w:val="04A0" w:firstRow="1" w:lastRow="0" w:firstColumn="1" w:lastColumn="0" w:noHBand="0" w:noVBand="1"/>
      </w:tblPr>
      <w:tblGrid>
        <w:gridCol w:w="2354"/>
        <w:gridCol w:w="6423"/>
      </w:tblGrid>
      <w:tr w:rsidR="009B0E96" w:rsidRPr="0041406B" w:rsidDel="00096943" w14:paraId="70F9B51C" w14:textId="68647552" w:rsidTr="00D41CA7">
        <w:trPr>
          <w:del w:id="10810" w:author="Tran Huan" w:date="2018-11-25T21:59:00Z"/>
        </w:trPr>
        <w:tc>
          <w:tcPr>
            <w:tcW w:w="2354" w:type="dxa"/>
          </w:tcPr>
          <w:p w14:paraId="3B051247" w14:textId="7D4536C0" w:rsidR="009B0E96" w:rsidRPr="0041406B" w:rsidDel="00096943" w:rsidRDefault="009B0E96">
            <w:pPr>
              <w:spacing w:line="276" w:lineRule="auto"/>
              <w:rPr>
                <w:del w:id="10811" w:author="Tran Huan" w:date="2018-11-25T21:59:00Z"/>
                <w:b/>
              </w:rPr>
            </w:pPr>
            <w:del w:id="10812" w:author="Tran Huan" w:date="2018-11-25T21:59:00Z">
              <w:r w:rsidRPr="0041406B" w:rsidDel="00096943">
                <w:rPr>
                  <w:b/>
                </w:rPr>
                <w:delText>Mã yêu cầu</w:delText>
              </w:r>
              <w:bookmarkStart w:id="10813" w:name="_Toc530605664"/>
              <w:bookmarkStart w:id="10814" w:name="_Toc530657370"/>
              <w:bookmarkStart w:id="10815" w:name="_Toc530658525"/>
              <w:bookmarkStart w:id="10816" w:name="_Toc530662249"/>
              <w:bookmarkStart w:id="10817" w:name="_Toc530662716"/>
              <w:bookmarkStart w:id="10818" w:name="_Toc531003646"/>
              <w:bookmarkStart w:id="10819" w:name="_Toc531005563"/>
              <w:bookmarkStart w:id="10820" w:name="_Toc531569763"/>
              <w:bookmarkStart w:id="10821" w:name="_Toc531573611"/>
              <w:bookmarkStart w:id="10822" w:name="_Toc531577352"/>
              <w:bookmarkStart w:id="10823" w:name="_Toc531581090"/>
              <w:bookmarkEnd w:id="10813"/>
              <w:bookmarkEnd w:id="10814"/>
              <w:bookmarkEnd w:id="10815"/>
              <w:bookmarkEnd w:id="10816"/>
              <w:bookmarkEnd w:id="10817"/>
              <w:bookmarkEnd w:id="10818"/>
              <w:bookmarkEnd w:id="10819"/>
              <w:bookmarkEnd w:id="10820"/>
              <w:bookmarkEnd w:id="10821"/>
              <w:bookmarkEnd w:id="10822"/>
              <w:bookmarkEnd w:id="10823"/>
            </w:del>
          </w:p>
        </w:tc>
        <w:tc>
          <w:tcPr>
            <w:tcW w:w="6423" w:type="dxa"/>
          </w:tcPr>
          <w:p w14:paraId="4C9AFD71" w14:textId="635253C4" w:rsidR="009B0E96" w:rsidRPr="000245EB" w:rsidDel="00096943" w:rsidRDefault="009B0E96">
            <w:pPr>
              <w:spacing w:line="276" w:lineRule="auto"/>
              <w:rPr>
                <w:del w:id="10824" w:author="Tran Huan" w:date="2018-11-25T21:59:00Z"/>
                <w:rPrChange w:id="10825" w:author="Tran Huan" w:date="2018-11-25T16:08:00Z">
                  <w:rPr>
                    <w:del w:id="10826" w:author="Tran Huan" w:date="2018-11-25T21:59:00Z"/>
                    <w:lang w:val="en-US"/>
                  </w:rPr>
                </w:rPrChange>
              </w:rPr>
            </w:pPr>
            <w:del w:id="10827" w:author="Tran Huan" w:date="2018-11-25T21:59:00Z">
              <w:r w:rsidRPr="000245EB" w:rsidDel="00096943">
                <w:rPr>
                  <w:rPrChange w:id="10828" w:author="Tran Huan" w:date="2018-11-25T16:08:00Z">
                    <w:rPr>
                      <w:lang w:val="en-US"/>
                    </w:rPr>
                  </w:rPrChange>
                </w:rPr>
                <w:delText>GU_05</w:delText>
              </w:r>
              <w:bookmarkStart w:id="10829" w:name="_Toc530605665"/>
              <w:bookmarkStart w:id="10830" w:name="_Toc530657371"/>
              <w:bookmarkStart w:id="10831" w:name="_Toc530658526"/>
              <w:bookmarkStart w:id="10832" w:name="_Toc530662250"/>
              <w:bookmarkStart w:id="10833" w:name="_Toc530662717"/>
              <w:bookmarkStart w:id="10834" w:name="_Toc531003647"/>
              <w:bookmarkStart w:id="10835" w:name="_Toc531005564"/>
              <w:bookmarkStart w:id="10836" w:name="_Toc531569764"/>
              <w:bookmarkStart w:id="10837" w:name="_Toc531573612"/>
              <w:bookmarkStart w:id="10838" w:name="_Toc531577353"/>
              <w:bookmarkStart w:id="10839" w:name="_Toc531581091"/>
              <w:bookmarkEnd w:id="10829"/>
              <w:bookmarkEnd w:id="10830"/>
              <w:bookmarkEnd w:id="10831"/>
              <w:bookmarkEnd w:id="10832"/>
              <w:bookmarkEnd w:id="10833"/>
              <w:bookmarkEnd w:id="10834"/>
              <w:bookmarkEnd w:id="10835"/>
              <w:bookmarkEnd w:id="10836"/>
              <w:bookmarkEnd w:id="10837"/>
              <w:bookmarkEnd w:id="10838"/>
              <w:bookmarkEnd w:id="10839"/>
            </w:del>
          </w:p>
        </w:tc>
        <w:bookmarkStart w:id="10840" w:name="_Toc530605666"/>
        <w:bookmarkStart w:id="10841" w:name="_Toc530657372"/>
        <w:bookmarkStart w:id="10842" w:name="_Toc530658527"/>
        <w:bookmarkStart w:id="10843" w:name="_Toc530662251"/>
        <w:bookmarkStart w:id="10844" w:name="_Toc530662718"/>
        <w:bookmarkStart w:id="10845" w:name="_Toc531003648"/>
        <w:bookmarkStart w:id="10846" w:name="_Toc531005565"/>
        <w:bookmarkStart w:id="10847" w:name="_Toc531569765"/>
        <w:bookmarkStart w:id="10848" w:name="_Toc531573613"/>
        <w:bookmarkStart w:id="10849" w:name="_Toc531577354"/>
        <w:bookmarkStart w:id="10850" w:name="_Toc531581092"/>
        <w:bookmarkEnd w:id="10840"/>
        <w:bookmarkEnd w:id="10841"/>
        <w:bookmarkEnd w:id="10842"/>
        <w:bookmarkEnd w:id="10843"/>
        <w:bookmarkEnd w:id="10844"/>
        <w:bookmarkEnd w:id="10845"/>
        <w:bookmarkEnd w:id="10846"/>
        <w:bookmarkEnd w:id="10847"/>
        <w:bookmarkEnd w:id="10848"/>
        <w:bookmarkEnd w:id="10849"/>
        <w:bookmarkEnd w:id="10850"/>
      </w:tr>
      <w:tr w:rsidR="009B0E96" w:rsidRPr="0041406B" w:rsidDel="00096943" w14:paraId="7AC82DA4" w14:textId="67587D99" w:rsidTr="00D41CA7">
        <w:trPr>
          <w:del w:id="10851" w:author="Tran Huan" w:date="2018-11-25T21:59:00Z"/>
        </w:trPr>
        <w:tc>
          <w:tcPr>
            <w:tcW w:w="2354" w:type="dxa"/>
          </w:tcPr>
          <w:p w14:paraId="36A5E3F1" w14:textId="20E5AD7A" w:rsidR="009B0E96" w:rsidRPr="0041406B" w:rsidDel="00096943" w:rsidRDefault="009B0E96">
            <w:pPr>
              <w:spacing w:line="276" w:lineRule="auto"/>
              <w:rPr>
                <w:del w:id="10852" w:author="Tran Huan" w:date="2018-11-25T21:59:00Z"/>
                <w:b/>
              </w:rPr>
            </w:pPr>
            <w:del w:id="10853" w:author="Tran Huan" w:date="2018-11-25T21:59:00Z">
              <w:r w:rsidRPr="0041406B" w:rsidDel="00096943">
                <w:rPr>
                  <w:b/>
                </w:rPr>
                <w:delText>Tên chức năng</w:delText>
              </w:r>
              <w:bookmarkStart w:id="10854" w:name="_Toc530605667"/>
              <w:bookmarkStart w:id="10855" w:name="_Toc530657373"/>
              <w:bookmarkStart w:id="10856" w:name="_Toc530658528"/>
              <w:bookmarkStart w:id="10857" w:name="_Toc530662252"/>
              <w:bookmarkStart w:id="10858" w:name="_Toc530662719"/>
              <w:bookmarkStart w:id="10859" w:name="_Toc531003649"/>
              <w:bookmarkStart w:id="10860" w:name="_Toc531005566"/>
              <w:bookmarkStart w:id="10861" w:name="_Toc531569766"/>
              <w:bookmarkStart w:id="10862" w:name="_Toc531573614"/>
              <w:bookmarkStart w:id="10863" w:name="_Toc531577355"/>
              <w:bookmarkStart w:id="10864" w:name="_Toc531581093"/>
              <w:bookmarkEnd w:id="10854"/>
              <w:bookmarkEnd w:id="10855"/>
              <w:bookmarkEnd w:id="10856"/>
              <w:bookmarkEnd w:id="10857"/>
              <w:bookmarkEnd w:id="10858"/>
              <w:bookmarkEnd w:id="10859"/>
              <w:bookmarkEnd w:id="10860"/>
              <w:bookmarkEnd w:id="10861"/>
              <w:bookmarkEnd w:id="10862"/>
              <w:bookmarkEnd w:id="10863"/>
              <w:bookmarkEnd w:id="10864"/>
            </w:del>
          </w:p>
        </w:tc>
        <w:tc>
          <w:tcPr>
            <w:tcW w:w="6423" w:type="dxa"/>
          </w:tcPr>
          <w:p w14:paraId="15265644" w14:textId="50A50FB5" w:rsidR="009B0E96" w:rsidRPr="000245EB" w:rsidDel="00096943" w:rsidRDefault="009B0E96">
            <w:pPr>
              <w:spacing w:line="276" w:lineRule="auto"/>
              <w:rPr>
                <w:del w:id="10865" w:author="Tran Huan" w:date="2018-11-25T21:59:00Z"/>
                <w:rPrChange w:id="10866" w:author="Tran Huan" w:date="2018-11-25T16:08:00Z">
                  <w:rPr>
                    <w:del w:id="10867" w:author="Tran Huan" w:date="2018-11-25T21:59:00Z"/>
                    <w:lang w:val="en-US"/>
                  </w:rPr>
                </w:rPrChange>
              </w:rPr>
            </w:pPr>
            <w:del w:id="10868" w:author="Tran Huan" w:date="2018-11-25T21:59:00Z">
              <w:r w:rsidRPr="0041406B" w:rsidDel="00096943">
                <w:delText>Tìm kiếm chi nhánh gần nhất, có đủ các dịch vụ theo yêu cầu</w:delText>
              </w:r>
              <w:bookmarkStart w:id="10869" w:name="_Toc530605668"/>
              <w:bookmarkStart w:id="10870" w:name="_Toc530657374"/>
              <w:bookmarkStart w:id="10871" w:name="_Toc530658529"/>
              <w:bookmarkStart w:id="10872" w:name="_Toc530662253"/>
              <w:bookmarkStart w:id="10873" w:name="_Toc530662720"/>
              <w:bookmarkStart w:id="10874" w:name="_Toc531003650"/>
              <w:bookmarkStart w:id="10875" w:name="_Toc531005567"/>
              <w:bookmarkStart w:id="10876" w:name="_Toc531569767"/>
              <w:bookmarkStart w:id="10877" w:name="_Toc531573615"/>
              <w:bookmarkStart w:id="10878" w:name="_Toc531577356"/>
              <w:bookmarkStart w:id="10879" w:name="_Toc531581094"/>
              <w:bookmarkEnd w:id="10869"/>
              <w:bookmarkEnd w:id="10870"/>
              <w:bookmarkEnd w:id="10871"/>
              <w:bookmarkEnd w:id="10872"/>
              <w:bookmarkEnd w:id="10873"/>
              <w:bookmarkEnd w:id="10874"/>
              <w:bookmarkEnd w:id="10875"/>
              <w:bookmarkEnd w:id="10876"/>
              <w:bookmarkEnd w:id="10877"/>
              <w:bookmarkEnd w:id="10878"/>
              <w:bookmarkEnd w:id="10879"/>
            </w:del>
          </w:p>
        </w:tc>
        <w:bookmarkStart w:id="10880" w:name="_Toc530605669"/>
        <w:bookmarkStart w:id="10881" w:name="_Toc530657375"/>
        <w:bookmarkStart w:id="10882" w:name="_Toc530658530"/>
        <w:bookmarkStart w:id="10883" w:name="_Toc530662254"/>
        <w:bookmarkStart w:id="10884" w:name="_Toc530662721"/>
        <w:bookmarkStart w:id="10885" w:name="_Toc531003651"/>
        <w:bookmarkStart w:id="10886" w:name="_Toc531005568"/>
        <w:bookmarkStart w:id="10887" w:name="_Toc531569768"/>
        <w:bookmarkStart w:id="10888" w:name="_Toc531573616"/>
        <w:bookmarkStart w:id="10889" w:name="_Toc531577357"/>
        <w:bookmarkStart w:id="10890" w:name="_Toc531581095"/>
        <w:bookmarkEnd w:id="10880"/>
        <w:bookmarkEnd w:id="10881"/>
        <w:bookmarkEnd w:id="10882"/>
        <w:bookmarkEnd w:id="10883"/>
        <w:bookmarkEnd w:id="10884"/>
        <w:bookmarkEnd w:id="10885"/>
        <w:bookmarkEnd w:id="10886"/>
        <w:bookmarkEnd w:id="10887"/>
        <w:bookmarkEnd w:id="10888"/>
        <w:bookmarkEnd w:id="10889"/>
        <w:bookmarkEnd w:id="10890"/>
      </w:tr>
      <w:tr w:rsidR="009B0E96" w:rsidRPr="0041406B" w:rsidDel="00096943" w14:paraId="6352A577" w14:textId="58D9A8CC" w:rsidTr="00D41CA7">
        <w:trPr>
          <w:del w:id="10891" w:author="Tran Huan" w:date="2018-11-25T21:59:00Z"/>
        </w:trPr>
        <w:tc>
          <w:tcPr>
            <w:tcW w:w="2354" w:type="dxa"/>
          </w:tcPr>
          <w:p w14:paraId="6C8BDC98" w14:textId="7275998C" w:rsidR="009B0E96" w:rsidRPr="0041406B" w:rsidDel="00096943" w:rsidRDefault="009B0E96">
            <w:pPr>
              <w:spacing w:line="276" w:lineRule="auto"/>
              <w:rPr>
                <w:del w:id="10892" w:author="Tran Huan" w:date="2018-11-25T21:59:00Z"/>
                <w:b/>
              </w:rPr>
            </w:pPr>
            <w:del w:id="10893" w:author="Tran Huan" w:date="2018-11-25T21:59:00Z">
              <w:r w:rsidRPr="0041406B" w:rsidDel="00096943">
                <w:rPr>
                  <w:b/>
                </w:rPr>
                <w:delText>Đối tượng sử dụng</w:delText>
              </w:r>
              <w:bookmarkStart w:id="10894" w:name="_Toc530605670"/>
              <w:bookmarkStart w:id="10895" w:name="_Toc530657376"/>
              <w:bookmarkStart w:id="10896" w:name="_Toc530658531"/>
              <w:bookmarkStart w:id="10897" w:name="_Toc530662255"/>
              <w:bookmarkStart w:id="10898" w:name="_Toc530662722"/>
              <w:bookmarkStart w:id="10899" w:name="_Toc531003652"/>
              <w:bookmarkStart w:id="10900" w:name="_Toc531005569"/>
              <w:bookmarkStart w:id="10901" w:name="_Toc531569769"/>
              <w:bookmarkStart w:id="10902" w:name="_Toc531573617"/>
              <w:bookmarkStart w:id="10903" w:name="_Toc531577358"/>
              <w:bookmarkStart w:id="10904" w:name="_Toc531581096"/>
              <w:bookmarkEnd w:id="10894"/>
              <w:bookmarkEnd w:id="10895"/>
              <w:bookmarkEnd w:id="10896"/>
              <w:bookmarkEnd w:id="10897"/>
              <w:bookmarkEnd w:id="10898"/>
              <w:bookmarkEnd w:id="10899"/>
              <w:bookmarkEnd w:id="10900"/>
              <w:bookmarkEnd w:id="10901"/>
              <w:bookmarkEnd w:id="10902"/>
              <w:bookmarkEnd w:id="10903"/>
              <w:bookmarkEnd w:id="10904"/>
            </w:del>
          </w:p>
        </w:tc>
        <w:tc>
          <w:tcPr>
            <w:tcW w:w="6423" w:type="dxa"/>
          </w:tcPr>
          <w:p w14:paraId="4C9AA256" w14:textId="24908F64" w:rsidR="009B0E96" w:rsidRPr="000245EB" w:rsidDel="00096943" w:rsidRDefault="009B0E96">
            <w:pPr>
              <w:spacing w:line="276" w:lineRule="auto"/>
              <w:rPr>
                <w:del w:id="10905" w:author="Tran Huan" w:date="2018-11-25T21:59:00Z"/>
                <w:rPrChange w:id="10906" w:author="Tran Huan" w:date="2018-11-25T16:08:00Z">
                  <w:rPr>
                    <w:del w:id="10907" w:author="Tran Huan" w:date="2018-11-25T21:59:00Z"/>
                    <w:lang w:val="en-US"/>
                  </w:rPr>
                </w:rPrChange>
              </w:rPr>
            </w:pPr>
            <w:del w:id="10908" w:author="Tran Huan" w:date="2018-11-25T21:59:00Z">
              <w:r w:rsidRPr="000245EB" w:rsidDel="00096943">
                <w:rPr>
                  <w:rPrChange w:id="10909" w:author="Tran Huan" w:date="2018-11-25T16:08:00Z">
                    <w:rPr>
                      <w:lang w:val="en-US"/>
                    </w:rPr>
                  </w:rPrChange>
                </w:rPr>
                <w:delText>Khách hàng</w:delText>
              </w:r>
              <w:bookmarkStart w:id="10910" w:name="_Toc530605671"/>
              <w:bookmarkStart w:id="10911" w:name="_Toc530657377"/>
              <w:bookmarkStart w:id="10912" w:name="_Toc530658532"/>
              <w:bookmarkStart w:id="10913" w:name="_Toc530662256"/>
              <w:bookmarkStart w:id="10914" w:name="_Toc530662723"/>
              <w:bookmarkStart w:id="10915" w:name="_Toc531003653"/>
              <w:bookmarkStart w:id="10916" w:name="_Toc531005570"/>
              <w:bookmarkStart w:id="10917" w:name="_Toc531569770"/>
              <w:bookmarkStart w:id="10918" w:name="_Toc531573618"/>
              <w:bookmarkStart w:id="10919" w:name="_Toc531577359"/>
              <w:bookmarkStart w:id="10920" w:name="_Toc531581097"/>
              <w:bookmarkEnd w:id="10910"/>
              <w:bookmarkEnd w:id="10911"/>
              <w:bookmarkEnd w:id="10912"/>
              <w:bookmarkEnd w:id="10913"/>
              <w:bookmarkEnd w:id="10914"/>
              <w:bookmarkEnd w:id="10915"/>
              <w:bookmarkEnd w:id="10916"/>
              <w:bookmarkEnd w:id="10917"/>
              <w:bookmarkEnd w:id="10918"/>
              <w:bookmarkEnd w:id="10919"/>
              <w:bookmarkEnd w:id="10920"/>
            </w:del>
          </w:p>
        </w:tc>
        <w:bookmarkStart w:id="10921" w:name="_Toc530605672"/>
        <w:bookmarkStart w:id="10922" w:name="_Toc530657378"/>
        <w:bookmarkStart w:id="10923" w:name="_Toc530658533"/>
        <w:bookmarkStart w:id="10924" w:name="_Toc530662257"/>
        <w:bookmarkStart w:id="10925" w:name="_Toc530662724"/>
        <w:bookmarkStart w:id="10926" w:name="_Toc531003654"/>
        <w:bookmarkStart w:id="10927" w:name="_Toc531005571"/>
        <w:bookmarkStart w:id="10928" w:name="_Toc531569771"/>
        <w:bookmarkStart w:id="10929" w:name="_Toc531573619"/>
        <w:bookmarkStart w:id="10930" w:name="_Toc531577360"/>
        <w:bookmarkStart w:id="10931" w:name="_Toc531581098"/>
        <w:bookmarkEnd w:id="10921"/>
        <w:bookmarkEnd w:id="10922"/>
        <w:bookmarkEnd w:id="10923"/>
        <w:bookmarkEnd w:id="10924"/>
        <w:bookmarkEnd w:id="10925"/>
        <w:bookmarkEnd w:id="10926"/>
        <w:bookmarkEnd w:id="10927"/>
        <w:bookmarkEnd w:id="10928"/>
        <w:bookmarkEnd w:id="10929"/>
        <w:bookmarkEnd w:id="10930"/>
        <w:bookmarkEnd w:id="10931"/>
      </w:tr>
      <w:tr w:rsidR="009B0E96" w:rsidRPr="0041406B" w:rsidDel="00096943" w14:paraId="485DBE04" w14:textId="33AD1F55" w:rsidTr="00D41CA7">
        <w:trPr>
          <w:del w:id="10932" w:author="Tran Huan" w:date="2018-11-25T21:59:00Z"/>
        </w:trPr>
        <w:tc>
          <w:tcPr>
            <w:tcW w:w="2354" w:type="dxa"/>
          </w:tcPr>
          <w:p w14:paraId="74A2B978" w14:textId="15348E0C" w:rsidR="009B0E96" w:rsidRPr="0041406B" w:rsidDel="00096943" w:rsidRDefault="009B0E96">
            <w:pPr>
              <w:spacing w:line="276" w:lineRule="auto"/>
              <w:rPr>
                <w:del w:id="10933" w:author="Tran Huan" w:date="2018-11-25T21:59:00Z"/>
                <w:b/>
              </w:rPr>
            </w:pPr>
            <w:del w:id="10934" w:author="Tran Huan" w:date="2018-11-25T21:59:00Z">
              <w:r w:rsidRPr="0041406B" w:rsidDel="00096943">
                <w:rPr>
                  <w:b/>
                </w:rPr>
                <w:delText>Tiền điều kiện</w:delText>
              </w:r>
              <w:bookmarkStart w:id="10935" w:name="_Toc530605673"/>
              <w:bookmarkStart w:id="10936" w:name="_Toc530657379"/>
              <w:bookmarkStart w:id="10937" w:name="_Toc530658534"/>
              <w:bookmarkStart w:id="10938" w:name="_Toc530662258"/>
              <w:bookmarkStart w:id="10939" w:name="_Toc530662725"/>
              <w:bookmarkStart w:id="10940" w:name="_Toc531003655"/>
              <w:bookmarkStart w:id="10941" w:name="_Toc531005572"/>
              <w:bookmarkStart w:id="10942" w:name="_Toc531569772"/>
              <w:bookmarkStart w:id="10943" w:name="_Toc531573620"/>
              <w:bookmarkStart w:id="10944" w:name="_Toc531577361"/>
              <w:bookmarkStart w:id="10945" w:name="_Toc531581099"/>
              <w:bookmarkEnd w:id="10935"/>
              <w:bookmarkEnd w:id="10936"/>
              <w:bookmarkEnd w:id="10937"/>
              <w:bookmarkEnd w:id="10938"/>
              <w:bookmarkEnd w:id="10939"/>
              <w:bookmarkEnd w:id="10940"/>
              <w:bookmarkEnd w:id="10941"/>
              <w:bookmarkEnd w:id="10942"/>
              <w:bookmarkEnd w:id="10943"/>
              <w:bookmarkEnd w:id="10944"/>
              <w:bookmarkEnd w:id="10945"/>
            </w:del>
          </w:p>
        </w:tc>
        <w:tc>
          <w:tcPr>
            <w:tcW w:w="6423" w:type="dxa"/>
          </w:tcPr>
          <w:p w14:paraId="21B2185F" w14:textId="70742B46" w:rsidR="009B0E96" w:rsidRPr="000245EB" w:rsidDel="00096943" w:rsidRDefault="009B0E96">
            <w:pPr>
              <w:spacing w:line="276" w:lineRule="auto"/>
              <w:rPr>
                <w:del w:id="10946" w:author="Tran Huan" w:date="2018-11-25T21:59:00Z"/>
                <w:rPrChange w:id="10947" w:author="Tran Huan" w:date="2018-11-25T16:08:00Z">
                  <w:rPr>
                    <w:del w:id="10948" w:author="Tran Huan" w:date="2018-11-25T21:59:00Z"/>
                    <w:lang w:val="en-US"/>
                  </w:rPr>
                </w:rPrChange>
              </w:rPr>
            </w:pPr>
            <w:del w:id="10949" w:author="Tran Huan" w:date="2018-11-25T21:59:00Z">
              <w:r w:rsidRPr="000245EB" w:rsidDel="00096943">
                <w:rPr>
                  <w:rPrChange w:id="10950" w:author="Tran Huan" w:date="2018-11-25T16:08:00Z">
                    <w:rPr>
                      <w:lang w:val="en-US"/>
                    </w:rPr>
                  </w:rPrChange>
                </w:rPr>
                <w:delText>Truy cập được ứng dụng điện thoại và đăng nhập thành công vào hệ thống.</w:delText>
              </w:r>
              <w:r w:rsidR="00211CD4" w:rsidRPr="000245EB" w:rsidDel="00096943">
                <w:rPr>
                  <w:rPrChange w:id="10951" w:author="Tran Huan" w:date="2018-11-25T16:08:00Z">
                    <w:rPr>
                      <w:lang w:val="en-US"/>
                    </w:rPr>
                  </w:rPrChange>
                </w:rPr>
                <w:delText xml:space="preserve"> Người dùng đang ở bước</w:delText>
              </w:r>
              <w:r w:rsidR="00EC36EE" w:rsidRPr="000245EB" w:rsidDel="00096943">
                <w:rPr>
                  <w:rPrChange w:id="10952" w:author="Tran Huan" w:date="2018-11-25T16:08:00Z">
                    <w:rPr>
                      <w:lang w:val="en-US"/>
                    </w:rPr>
                  </w:rPrChange>
                </w:rPr>
                <w:delText xml:space="preserve"> nhập thông tin địa chỉ nơi lấy, trả đồ và chọn chi nhánh để đặt đơn hàng.</w:delText>
              </w:r>
              <w:bookmarkStart w:id="10953" w:name="_Toc530605674"/>
              <w:bookmarkStart w:id="10954" w:name="_Toc530657380"/>
              <w:bookmarkStart w:id="10955" w:name="_Toc530658535"/>
              <w:bookmarkStart w:id="10956" w:name="_Toc530662259"/>
              <w:bookmarkStart w:id="10957" w:name="_Toc530662726"/>
              <w:bookmarkStart w:id="10958" w:name="_Toc531003656"/>
              <w:bookmarkStart w:id="10959" w:name="_Toc531005573"/>
              <w:bookmarkStart w:id="10960" w:name="_Toc531569773"/>
              <w:bookmarkStart w:id="10961" w:name="_Toc531573621"/>
              <w:bookmarkStart w:id="10962" w:name="_Toc531577362"/>
              <w:bookmarkStart w:id="10963" w:name="_Toc531581100"/>
              <w:bookmarkEnd w:id="10953"/>
              <w:bookmarkEnd w:id="10954"/>
              <w:bookmarkEnd w:id="10955"/>
              <w:bookmarkEnd w:id="10956"/>
              <w:bookmarkEnd w:id="10957"/>
              <w:bookmarkEnd w:id="10958"/>
              <w:bookmarkEnd w:id="10959"/>
              <w:bookmarkEnd w:id="10960"/>
              <w:bookmarkEnd w:id="10961"/>
              <w:bookmarkEnd w:id="10962"/>
              <w:bookmarkEnd w:id="10963"/>
            </w:del>
          </w:p>
        </w:tc>
        <w:bookmarkStart w:id="10964" w:name="_Toc530605675"/>
        <w:bookmarkStart w:id="10965" w:name="_Toc530657381"/>
        <w:bookmarkStart w:id="10966" w:name="_Toc530658536"/>
        <w:bookmarkStart w:id="10967" w:name="_Toc530662260"/>
        <w:bookmarkStart w:id="10968" w:name="_Toc530662727"/>
        <w:bookmarkStart w:id="10969" w:name="_Toc531003657"/>
        <w:bookmarkStart w:id="10970" w:name="_Toc531005574"/>
        <w:bookmarkStart w:id="10971" w:name="_Toc531569774"/>
        <w:bookmarkStart w:id="10972" w:name="_Toc531573622"/>
        <w:bookmarkStart w:id="10973" w:name="_Toc531577363"/>
        <w:bookmarkStart w:id="10974" w:name="_Toc531581101"/>
        <w:bookmarkEnd w:id="10964"/>
        <w:bookmarkEnd w:id="10965"/>
        <w:bookmarkEnd w:id="10966"/>
        <w:bookmarkEnd w:id="10967"/>
        <w:bookmarkEnd w:id="10968"/>
        <w:bookmarkEnd w:id="10969"/>
        <w:bookmarkEnd w:id="10970"/>
        <w:bookmarkEnd w:id="10971"/>
        <w:bookmarkEnd w:id="10972"/>
        <w:bookmarkEnd w:id="10973"/>
        <w:bookmarkEnd w:id="10974"/>
      </w:tr>
      <w:tr w:rsidR="009B0E96" w:rsidRPr="0041406B" w:rsidDel="00096943" w14:paraId="066A4729" w14:textId="6DE2EA31" w:rsidTr="00D41CA7">
        <w:trPr>
          <w:del w:id="10975" w:author="Tran Huan" w:date="2018-11-25T21:59:00Z"/>
        </w:trPr>
        <w:tc>
          <w:tcPr>
            <w:tcW w:w="2354" w:type="dxa"/>
          </w:tcPr>
          <w:p w14:paraId="4F4F808F" w14:textId="2D750BF5" w:rsidR="009B0E96" w:rsidRPr="0041406B" w:rsidDel="00096943" w:rsidRDefault="009B0E96">
            <w:pPr>
              <w:spacing w:line="276" w:lineRule="auto"/>
              <w:rPr>
                <w:del w:id="10976" w:author="Tran Huan" w:date="2018-11-25T21:59:00Z"/>
                <w:b/>
              </w:rPr>
            </w:pPr>
            <w:del w:id="10977" w:author="Tran Huan" w:date="2018-11-25T21:59:00Z">
              <w:r w:rsidRPr="0041406B" w:rsidDel="00096943">
                <w:rPr>
                  <w:b/>
                </w:rPr>
                <w:delText>Cách xử lí</w:delText>
              </w:r>
              <w:bookmarkStart w:id="10978" w:name="_Toc530605676"/>
              <w:bookmarkStart w:id="10979" w:name="_Toc530657382"/>
              <w:bookmarkStart w:id="10980" w:name="_Toc530658537"/>
              <w:bookmarkStart w:id="10981" w:name="_Toc530662261"/>
              <w:bookmarkStart w:id="10982" w:name="_Toc530662728"/>
              <w:bookmarkStart w:id="10983" w:name="_Toc531003658"/>
              <w:bookmarkStart w:id="10984" w:name="_Toc531005575"/>
              <w:bookmarkStart w:id="10985" w:name="_Toc531569775"/>
              <w:bookmarkStart w:id="10986" w:name="_Toc531573623"/>
              <w:bookmarkStart w:id="10987" w:name="_Toc531577364"/>
              <w:bookmarkStart w:id="10988" w:name="_Toc531581102"/>
              <w:bookmarkEnd w:id="10978"/>
              <w:bookmarkEnd w:id="10979"/>
              <w:bookmarkEnd w:id="10980"/>
              <w:bookmarkEnd w:id="10981"/>
              <w:bookmarkEnd w:id="10982"/>
              <w:bookmarkEnd w:id="10983"/>
              <w:bookmarkEnd w:id="10984"/>
              <w:bookmarkEnd w:id="10985"/>
              <w:bookmarkEnd w:id="10986"/>
              <w:bookmarkEnd w:id="10987"/>
              <w:bookmarkEnd w:id="10988"/>
            </w:del>
          </w:p>
        </w:tc>
        <w:tc>
          <w:tcPr>
            <w:tcW w:w="6423" w:type="dxa"/>
          </w:tcPr>
          <w:p w14:paraId="7BDB200E" w14:textId="7F173E6E" w:rsidR="009B0E96" w:rsidRPr="000245EB" w:rsidDel="00096943" w:rsidRDefault="00EC36EE">
            <w:pPr>
              <w:spacing w:line="276" w:lineRule="auto"/>
              <w:rPr>
                <w:del w:id="10989" w:author="Tran Huan" w:date="2018-11-25T21:59:00Z"/>
                <w:rPrChange w:id="10990" w:author="Tran Huan" w:date="2018-11-25T16:08:00Z">
                  <w:rPr>
                    <w:del w:id="10991" w:author="Tran Huan" w:date="2018-11-25T21:59:00Z"/>
                    <w:lang w:val="en-US"/>
                  </w:rPr>
                </w:rPrChange>
              </w:rPr>
            </w:pPr>
            <w:del w:id="10992" w:author="Tran Huan" w:date="2018-11-25T21:59:00Z">
              <w:r w:rsidRPr="000245EB" w:rsidDel="00096943">
                <w:rPr>
                  <w:rPrChange w:id="10993" w:author="Tran Huan" w:date="2018-11-25T16:08:00Z">
                    <w:rPr>
                      <w:lang w:val="en-US"/>
                    </w:rPr>
                  </w:rPrChange>
                </w:rPr>
                <w:delText xml:space="preserve">Bước 1: </w:delText>
              </w:r>
              <w:r w:rsidR="00DF5931" w:rsidRPr="000245EB" w:rsidDel="00096943">
                <w:rPr>
                  <w:rPrChange w:id="10994" w:author="Tran Huan" w:date="2018-11-25T16:08:00Z">
                    <w:rPr>
                      <w:lang w:val="en-US"/>
                    </w:rPr>
                  </w:rPrChange>
                </w:rPr>
                <w:delText>Dựa trên vị trí người dùng ứng dụng sẽ trả về các chi nhánh gần người dùng nhất trong phạm vi mặc định trước.</w:delText>
              </w:r>
              <w:bookmarkStart w:id="10995" w:name="_Toc530605677"/>
              <w:bookmarkStart w:id="10996" w:name="_Toc530657383"/>
              <w:bookmarkStart w:id="10997" w:name="_Toc530658538"/>
              <w:bookmarkStart w:id="10998" w:name="_Toc530662262"/>
              <w:bookmarkStart w:id="10999" w:name="_Toc530662729"/>
              <w:bookmarkStart w:id="11000" w:name="_Toc531003659"/>
              <w:bookmarkStart w:id="11001" w:name="_Toc531005576"/>
              <w:bookmarkStart w:id="11002" w:name="_Toc531569776"/>
              <w:bookmarkStart w:id="11003" w:name="_Toc531573624"/>
              <w:bookmarkStart w:id="11004" w:name="_Toc531577365"/>
              <w:bookmarkStart w:id="11005" w:name="_Toc531581103"/>
              <w:bookmarkEnd w:id="10995"/>
              <w:bookmarkEnd w:id="10996"/>
              <w:bookmarkEnd w:id="10997"/>
              <w:bookmarkEnd w:id="10998"/>
              <w:bookmarkEnd w:id="10999"/>
              <w:bookmarkEnd w:id="11000"/>
              <w:bookmarkEnd w:id="11001"/>
              <w:bookmarkEnd w:id="11002"/>
              <w:bookmarkEnd w:id="11003"/>
              <w:bookmarkEnd w:id="11004"/>
              <w:bookmarkEnd w:id="11005"/>
            </w:del>
          </w:p>
          <w:p w14:paraId="19B90582" w14:textId="5325F091" w:rsidR="00DF5931" w:rsidRPr="000245EB" w:rsidDel="00096943" w:rsidRDefault="00DF5931">
            <w:pPr>
              <w:spacing w:line="276" w:lineRule="auto"/>
              <w:rPr>
                <w:del w:id="11006" w:author="Tran Huan" w:date="2018-11-25T21:59:00Z"/>
                <w:rPrChange w:id="11007" w:author="Tran Huan" w:date="2018-11-25T16:08:00Z">
                  <w:rPr>
                    <w:del w:id="11008" w:author="Tran Huan" w:date="2018-11-25T21:59:00Z"/>
                    <w:lang w:val="en-US"/>
                  </w:rPr>
                </w:rPrChange>
              </w:rPr>
            </w:pPr>
            <w:del w:id="11009" w:author="Tran Huan" w:date="2018-11-25T21:59:00Z">
              <w:r w:rsidRPr="000245EB" w:rsidDel="00096943">
                <w:rPr>
                  <w:rPrChange w:id="11010" w:author="Tran Huan" w:date="2018-11-25T16:08:00Z">
                    <w:rPr>
                      <w:lang w:val="en-US"/>
                    </w:rPr>
                  </w:rPrChange>
                </w:rPr>
                <w:delText>Bước 2: Kiểm tra các chi nhánh có hỗ trợ đầy đủ các dịch vụ người dùng yêu cầu hay không? Nếu có sẽ hiển thị lên màn hình.</w:delText>
              </w:r>
              <w:bookmarkStart w:id="11011" w:name="_Toc530605678"/>
              <w:bookmarkStart w:id="11012" w:name="_Toc530657384"/>
              <w:bookmarkStart w:id="11013" w:name="_Toc530658539"/>
              <w:bookmarkStart w:id="11014" w:name="_Toc530662263"/>
              <w:bookmarkStart w:id="11015" w:name="_Toc530662730"/>
              <w:bookmarkStart w:id="11016" w:name="_Toc531003660"/>
              <w:bookmarkStart w:id="11017" w:name="_Toc531005577"/>
              <w:bookmarkStart w:id="11018" w:name="_Toc531569777"/>
              <w:bookmarkStart w:id="11019" w:name="_Toc531573625"/>
              <w:bookmarkStart w:id="11020" w:name="_Toc531577366"/>
              <w:bookmarkStart w:id="11021" w:name="_Toc531581104"/>
              <w:bookmarkEnd w:id="11011"/>
              <w:bookmarkEnd w:id="11012"/>
              <w:bookmarkEnd w:id="11013"/>
              <w:bookmarkEnd w:id="11014"/>
              <w:bookmarkEnd w:id="11015"/>
              <w:bookmarkEnd w:id="11016"/>
              <w:bookmarkEnd w:id="11017"/>
              <w:bookmarkEnd w:id="11018"/>
              <w:bookmarkEnd w:id="11019"/>
              <w:bookmarkEnd w:id="11020"/>
              <w:bookmarkEnd w:id="11021"/>
            </w:del>
          </w:p>
          <w:p w14:paraId="3803D760" w14:textId="781F8FF7" w:rsidR="00DF5931" w:rsidRPr="000245EB" w:rsidDel="00096943" w:rsidRDefault="00DF5931">
            <w:pPr>
              <w:spacing w:line="276" w:lineRule="auto"/>
              <w:rPr>
                <w:del w:id="11022" w:author="Tran Huan" w:date="2018-11-25T21:59:00Z"/>
                <w:rPrChange w:id="11023" w:author="Tran Huan" w:date="2018-11-25T16:08:00Z">
                  <w:rPr>
                    <w:del w:id="11024" w:author="Tran Huan" w:date="2018-11-25T21:59:00Z"/>
                    <w:lang w:val="en-US"/>
                  </w:rPr>
                </w:rPrChange>
              </w:rPr>
            </w:pPr>
            <w:del w:id="11025" w:author="Tran Huan" w:date="2018-11-25T21:59:00Z">
              <w:r w:rsidRPr="000245EB" w:rsidDel="00096943">
                <w:rPr>
                  <w:rPrChange w:id="11026" w:author="Tran Huan" w:date="2018-11-25T16:08:00Z">
                    <w:rPr>
                      <w:lang w:val="en-US"/>
                    </w:rPr>
                  </w:rPrChange>
                </w:rPr>
                <w:delText>Bước 3: Sử dụng vị trí người dùng làm vị lấy và trả đồ cho khách hàng nếu người dùng không thay đổi.</w:delText>
              </w:r>
              <w:bookmarkStart w:id="11027" w:name="_Toc530605679"/>
              <w:bookmarkStart w:id="11028" w:name="_Toc530657385"/>
              <w:bookmarkStart w:id="11029" w:name="_Toc530658540"/>
              <w:bookmarkStart w:id="11030" w:name="_Toc530662264"/>
              <w:bookmarkStart w:id="11031" w:name="_Toc530662731"/>
              <w:bookmarkStart w:id="11032" w:name="_Toc531003661"/>
              <w:bookmarkStart w:id="11033" w:name="_Toc531005578"/>
              <w:bookmarkStart w:id="11034" w:name="_Toc531569778"/>
              <w:bookmarkStart w:id="11035" w:name="_Toc531573626"/>
              <w:bookmarkStart w:id="11036" w:name="_Toc531577367"/>
              <w:bookmarkStart w:id="11037" w:name="_Toc531581105"/>
              <w:bookmarkEnd w:id="11027"/>
              <w:bookmarkEnd w:id="11028"/>
              <w:bookmarkEnd w:id="11029"/>
              <w:bookmarkEnd w:id="11030"/>
              <w:bookmarkEnd w:id="11031"/>
              <w:bookmarkEnd w:id="11032"/>
              <w:bookmarkEnd w:id="11033"/>
              <w:bookmarkEnd w:id="11034"/>
              <w:bookmarkEnd w:id="11035"/>
              <w:bookmarkEnd w:id="11036"/>
              <w:bookmarkEnd w:id="11037"/>
            </w:del>
          </w:p>
        </w:tc>
        <w:bookmarkStart w:id="11038" w:name="_Toc530605680"/>
        <w:bookmarkStart w:id="11039" w:name="_Toc530657386"/>
        <w:bookmarkStart w:id="11040" w:name="_Toc530658541"/>
        <w:bookmarkStart w:id="11041" w:name="_Toc530662265"/>
        <w:bookmarkStart w:id="11042" w:name="_Toc530662732"/>
        <w:bookmarkStart w:id="11043" w:name="_Toc531003662"/>
        <w:bookmarkStart w:id="11044" w:name="_Toc531005579"/>
        <w:bookmarkStart w:id="11045" w:name="_Toc531569779"/>
        <w:bookmarkStart w:id="11046" w:name="_Toc531573627"/>
        <w:bookmarkStart w:id="11047" w:name="_Toc531577368"/>
        <w:bookmarkStart w:id="11048" w:name="_Toc531581106"/>
        <w:bookmarkEnd w:id="11038"/>
        <w:bookmarkEnd w:id="11039"/>
        <w:bookmarkEnd w:id="11040"/>
        <w:bookmarkEnd w:id="11041"/>
        <w:bookmarkEnd w:id="11042"/>
        <w:bookmarkEnd w:id="11043"/>
        <w:bookmarkEnd w:id="11044"/>
        <w:bookmarkEnd w:id="11045"/>
        <w:bookmarkEnd w:id="11046"/>
        <w:bookmarkEnd w:id="11047"/>
        <w:bookmarkEnd w:id="11048"/>
      </w:tr>
      <w:tr w:rsidR="009B0E96" w:rsidRPr="0041406B" w:rsidDel="00096943" w14:paraId="11BBAD5E" w14:textId="7D83084A" w:rsidTr="00D41CA7">
        <w:trPr>
          <w:del w:id="11049" w:author="Tran Huan" w:date="2018-11-25T21:59:00Z"/>
        </w:trPr>
        <w:tc>
          <w:tcPr>
            <w:tcW w:w="2354" w:type="dxa"/>
          </w:tcPr>
          <w:p w14:paraId="363895BC" w14:textId="4148CDBE" w:rsidR="009B0E96" w:rsidRPr="0041406B" w:rsidDel="00096943" w:rsidRDefault="009B0E96">
            <w:pPr>
              <w:spacing w:line="276" w:lineRule="auto"/>
              <w:rPr>
                <w:del w:id="11050" w:author="Tran Huan" w:date="2018-11-25T21:59:00Z"/>
                <w:b/>
              </w:rPr>
            </w:pPr>
            <w:del w:id="11051" w:author="Tran Huan" w:date="2018-11-25T21:59:00Z">
              <w:r w:rsidRPr="0041406B" w:rsidDel="00096943">
                <w:rPr>
                  <w:b/>
                </w:rPr>
                <w:delText>Kết quả</w:delText>
              </w:r>
              <w:bookmarkStart w:id="11052" w:name="_Toc530605681"/>
              <w:bookmarkStart w:id="11053" w:name="_Toc530657387"/>
              <w:bookmarkStart w:id="11054" w:name="_Toc530658542"/>
              <w:bookmarkStart w:id="11055" w:name="_Toc530662266"/>
              <w:bookmarkStart w:id="11056" w:name="_Toc530662733"/>
              <w:bookmarkStart w:id="11057" w:name="_Toc531003663"/>
              <w:bookmarkStart w:id="11058" w:name="_Toc531005580"/>
              <w:bookmarkStart w:id="11059" w:name="_Toc531569780"/>
              <w:bookmarkStart w:id="11060" w:name="_Toc531573628"/>
              <w:bookmarkStart w:id="11061" w:name="_Toc531577369"/>
              <w:bookmarkStart w:id="11062" w:name="_Toc531581107"/>
              <w:bookmarkEnd w:id="11052"/>
              <w:bookmarkEnd w:id="11053"/>
              <w:bookmarkEnd w:id="11054"/>
              <w:bookmarkEnd w:id="11055"/>
              <w:bookmarkEnd w:id="11056"/>
              <w:bookmarkEnd w:id="11057"/>
              <w:bookmarkEnd w:id="11058"/>
              <w:bookmarkEnd w:id="11059"/>
              <w:bookmarkEnd w:id="11060"/>
              <w:bookmarkEnd w:id="11061"/>
              <w:bookmarkEnd w:id="11062"/>
            </w:del>
          </w:p>
        </w:tc>
        <w:tc>
          <w:tcPr>
            <w:tcW w:w="6423" w:type="dxa"/>
          </w:tcPr>
          <w:p w14:paraId="33D51CB9" w14:textId="0B19F2C4" w:rsidR="009B0E96" w:rsidRPr="000245EB" w:rsidDel="00096943" w:rsidRDefault="00DF5931">
            <w:pPr>
              <w:spacing w:line="276" w:lineRule="auto"/>
              <w:rPr>
                <w:del w:id="11063" w:author="Tran Huan" w:date="2018-11-25T21:59:00Z"/>
                <w:rPrChange w:id="11064" w:author="Tran Huan" w:date="2018-11-25T16:08:00Z">
                  <w:rPr>
                    <w:del w:id="11065" w:author="Tran Huan" w:date="2018-11-25T21:59:00Z"/>
                    <w:lang w:val="en-US"/>
                  </w:rPr>
                </w:rPrChange>
              </w:rPr>
            </w:pPr>
            <w:del w:id="11066" w:author="Tran Huan" w:date="2018-11-25T21:59:00Z">
              <w:r w:rsidRPr="000245EB" w:rsidDel="00096943">
                <w:rPr>
                  <w:rPrChange w:id="11067" w:author="Tran Huan" w:date="2018-11-25T16:08:00Z">
                    <w:rPr>
                      <w:lang w:val="en-US"/>
                    </w:rPr>
                  </w:rPrChange>
                </w:rPr>
                <w:delText>Hiển thị tất cả các chi nhánh trong phạm vi cho trước mà có hỗ trợ đầy đủ các dịch vụ người dùng đã chọn lên màn hình.</w:delText>
              </w:r>
              <w:bookmarkStart w:id="11068" w:name="_Toc530605682"/>
              <w:bookmarkStart w:id="11069" w:name="_Toc530657388"/>
              <w:bookmarkStart w:id="11070" w:name="_Toc530658543"/>
              <w:bookmarkStart w:id="11071" w:name="_Toc530662267"/>
              <w:bookmarkStart w:id="11072" w:name="_Toc530662734"/>
              <w:bookmarkStart w:id="11073" w:name="_Toc531003664"/>
              <w:bookmarkStart w:id="11074" w:name="_Toc531005581"/>
              <w:bookmarkStart w:id="11075" w:name="_Toc531569781"/>
              <w:bookmarkStart w:id="11076" w:name="_Toc531573629"/>
              <w:bookmarkStart w:id="11077" w:name="_Toc531577370"/>
              <w:bookmarkStart w:id="11078" w:name="_Toc531581108"/>
              <w:bookmarkEnd w:id="11068"/>
              <w:bookmarkEnd w:id="11069"/>
              <w:bookmarkEnd w:id="11070"/>
              <w:bookmarkEnd w:id="11071"/>
              <w:bookmarkEnd w:id="11072"/>
              <w:bookmarkEnd w:id="11073"/>
              <w:bookmarkEnd w:id="11074"/>
              <w:bookmarkEnd w:id="11075"/>
              <w:bookmarkEnd w:id="11076"/>
              <w:bookmarkEnd w:id="11077"/>
              <w:bookmarkEnd w:id="11078"/>
            </w:del>
          </w:p>
        </w:tc>
        <w:bookmarkStart w:id="11079" w:name="_Toc530605683"/>
        <w:bookmarkStart w:id="11080" w:name="_Toc530657389"/>
        <w:bookmarkStart w:id="11081" w:name="_Toc530658544"/>
        <w:bookmarkStart w:id="11082" w:name="_Toc530662268"/>
        <w:bookmarkStart w:id="11083" w:name="_Toc530662735"/>
        <w:bookmarkStart w:id="11084" w:name="_Toc531003665"/>
        <w:bookmarkStart w:id="11085" w:name="_Toc531005582"/>
        <w:bookmarkStart w:id="11086" w:name="_Toc531569782"/>
        <w:bookmarkStart w:id="11087" w:name="_Toc531573630"/>
        <w:bookmarkStart w:id="11088" w:name="_Toc531577371"/>
        <w:bookmarkStart w:id="11089" w:name="_Toc531581109"/>
        <w:bookmarkEnd w:id="11079"/>
        <w:bookmarkEnd w:id="11080"/>
        <w:bookmarkEnd w:id="11081"/>
        <w:bookmarkEnd w:id="11082"/>
        <w:bookmarkEnd w:id="11083"/>
        <w:bookmarkEnd w:id="11084"/>
        <w:bookmarkEnd w:id="11085"/>
        <w:bookmarkEnd w:id="11086"/>
        <w:bookmarkEnd w:id="11087"/>
        <w:bookmarkEnd w:id="11088"/>
        <w:bookmarkEnd w:id="11089"/>
      </w:tr>
      <w:tr w:rsidR="009B0E96" w:rsidRPr="0041406B" w:rsidDel="00096943" w14:paraId="58A366FB" w14:textId="4AB961CF" w:rsidTr="00D41CA7">
        <w:trPr>
          <w:del w:id="11090" w:author="Tran Huan" w:date="2018-11-25T21:59:00Z"/>
        </w:trPr>
        <w:tc>
          <w:tcPr>
            <w:tcW w:w="2354" w:type="dxa"/>
          </w:tcPr>
          <w:p w14:paraId="67F69F8D" w14:textId="26E1FCD7" w:rsidR="009B0E96" w:rsidRPr="0041406B" w:rsidDel="00096943" w:rsidRDefault="009B0E96">
            <w:pPr>
              <w:spacing w:line="276" w:lineRule="auto"/>
              <w:rPr>
                <w:del w:id="11091" w:author="Tran Huan" w:date="2018-11-25T21:59:00Z"/>
                <w:b/>
              </w:rPr>
            </w:pPr>
            <w:del w:id="11092" w:author="Tran Huan" w:date="2018-11-25T21:59:00Z">
              <w:r w:rsidRPr="0041406B" w:rsidDel="00096943">
                <w:rPr>
                  <w:b/>
                </w:rPr>
                <w:delText>Ghi chú</w:delText>
              </w:r>
              <w:bookmarkStart w:id="11093" w:name="_Toc530605684"/>
              <w:bookmarkStart w:id="11094" w:name="_Toc530657390"/>
              <w:bookmarkStart w:id="11095" w:name="_Toc530658545"/>
              <w:bookmarkStart w:id="11096" w:name="_Toc530662269"/>
              <w:bookmarkStart w:id="11097" w:name="_Toc530662736"/>
              <w:bookmarkStart w:id="11098" w:name="_Toc531003666"/>
              <w:bookmarkStart w:id="11099" w:name="_Toc531005583"/>
              <w:bookmarkStart w:id="11100" w:name="_Toc531569783"/>
              <w:bookmarkStart w:id="11101" w:name="_Toc531573631"/>
              <w:bookmarkStart w:id="11102" w:name="_Toc531577372"/>
              <w:bookmarkStart w:id="11103" w:name="_Toc531581110"/>
              <w:bookmarkEnd w:id="11093"/>
              <w:bookmarkEnd w:id="11094"/>
              <w:bookmarkEnd w:id="11095"/>
              <w:bookmarkEnd w:id="11096"/>
              <w:bookmarkEnd w:id="11097"/>
              <w:bookmarkEnd w:id="11098"/>
              <w:bookmarkEnd w:id="11099"/>
              <w:bookmarkEnd w:id="11100"/>
              <w:bookmarkEnd w:id="11101"/>
              <w:bookmarkEnd w:id="11102"/>
              <w:bookmarkEnd w:id="11103"/>
            </w:del>
          </w:p>
        </w:tc>
        <w:tc>
          <w:tcPr>
            <w:tcW w:w="6423" w:type="dxa"/>
          </w:tcPr>
          <w:p w14:paraId="6C6E4CFE" w14:textId="0EBEC37F" w:rsidR="009B0E96" w:rsidRPr="000245EB" w:rsidDel="00096943" w:rsidRDefault="00EC36EE">
            <w:pPr>
              <w:keepNext/>
              <w:spacing w:line="276" w:lineRule="auto"/>
              <w:rPr>
                <w:del w:id="11104" w:author="Tran Huan" w:date="2018-11-25T21:59:00Z"/>
                <w:rPrChange w:id="11105" w:author="Tran Huan" w:date="2018-11-25T16:08:00Z">
                  <w:rPr>
                    <w:del w:id="11106" w:author="Tran Huan" w:date="2018-11-25T21:59:00Z"/>
                    <w:lang w:val="en-US"/>
                  </w:rPr>
                </w:rPrChange>
              </w:rPr>
            </w:pPr>
            <w:del w:id="11107" w:author="Tran Huan" w:date="2018-11-25T21:59:00Z">
              <w:r w:rsidRPr="000245EB" w:rsidDel="00096943">
                <w:rPr>
                  <w:rPrChange w:id="11108" w:author="Tran Huan" w:date="2018-11-25T16:08:00Z">
                    <w:rPr>
                      <w:lang w:val="en-US"/>
                    </w:rPr>
                  </w:rPrChange>
                </w:rPr>
                <w:delText>Yêu cầu người dùng phải bật GPS và cho phép truy cập vị trí người dùng.</w:delText>
              </w:r>
              <w:bookmarkStart w:id="11109" w:name="_Toc530605685"/>
              <w:bookmarkStart w:id="11110" w:name="_Toc530657391"/>
              <w:bookmarkStart w:id="11111" w:name="_Toc530658546"/>
              <w:bookmarkStart w:id="11112" w:name="_Toc530662270"/>
              <w:bookmarkStart w:id="11113" w:name="_Toc530662737"/>
              <w:bookmarkStart w:id="11114" w:name="_Toc531003667"/>
              <w:bookmarkStart w:id="11115" w:name="_Toc531005584"/>
              <w:bookmarkStart w:id="11116" w:name="_Toc531569784"/>
              <w:bookmarkStart w:id="11117" w:name="_Toc531573632"/>
              <w:bookmarkStart w:id="11118" w:name="_Toc531577373"/>
              <w:bookmarkStart w:id="11119" w:name="_Toc531581111"/>
              <w:bookmarkEnd w:id="11109"/>
              <w:bookmarkEnd w:id="11110"/>
              <w:bookmarkEnd w:id="11111"/>
              <w:bookmarkEnd w:id="11112"/>
              <w:bookmarkEnd w:id="11113"/>
              <w:bookmarkEnd w:id="11114"/>
              <w:bookmarkEnd w:id="11115"/>
              <w:bookmarkEnd w:id="11116"/>
              <w:bookmarkEnd w:id="11117"/>
              <w:bookmarkEnd w:id="11118"/>
              <w:bookmarkEnd w:id="11119"/>
            </w:del>
          </w:p>
          <w:p w14:paraId="7B53CB19" w14:textId="276437B2" w:rsidR="00DF5931" w:rsidRPr="000245EB" w:rsidDel="00096943" w:rsidRDefault="00DF5931">
            <w:pPr>
              <w:keepNext/>
              <w:spacing w:line="276" w:lineRule="auto"/>
              <w:rPr>
                <w:del w:id="11120" w:author="Tran Huan" w:date="2018-11-25T21:59:00Z"/>
                <w:rPrChange w:id="11121" w:author="Tran Huan" w:date="2018-11-25T16:08:00Z">
                  <w:rPr>
                    <w:del w:id="11122" w:author="Tran Huan" w:date="2018-11-25T21:59:00Z"/>
                    <w:lang w:val="en-US"/>
                  </w:rPr>
                </w:rPrChange>
              </w:rPr>
            </w:pPr>
            <w:del w:id="11123" w:author="Tran Huan" w:date="2018-11-25T21:59:00Z">
              <w:r w:rsidRPr="000245EB" w:rsidDel="00096943">
                <w:rPr>
                  <w:rPrChange w:id="11124" w:author="Tran Huan" w:date="2018-11-25T16:08:00Z">
                    <w:rPr>
                      <w:lang w:val="en-US"/>
                    </w:rPr>
                  </w:rPrChange>
                </w:rPr>
                <w:delText>Khi có vị trí người dùng, hiển thị vị trí người dùng ở trung tâm màn hình.</w:delText>
              </w:r>
              <w:bookmarkStart w:id="11125" w:name="_Toc530605686"/>
              <w:bookmarkStart w:id="11126" w:name="_Toc530657392"/>
              <w:bookmarkStart w:id="11127" w:name="_Toc530658547"/>
              <w:bookmarkStart w:id="11128" w:name="_Toc530662271"/>
              <w:bookmarkStart w:id="11129" w:name="_Toc530662738"/>
              <w:bookmarkStart w:id="11130" w:name="_Toc531003668"/>
              <w:bookmarkStart w:id="11131" w:name="_Toc531005585"/>
              <w:bookmarkStart w:id="11132" w:name="_Toc531569785"/>
              <w:bookmarkStart w:id="11133" w:name="_Toc531573633"/>
              <w:bookmarkStart w:id="11134" w:name="_Toc531577374"/>
              <w:bookmarkStart w:id="11135" w:name="_Toc531581112"/>
              <w:bookmarkEnd w:id="11125"/>
              <w:bookmarkEnd w:id="11126"/>
              <w:bookmarkEnd w:id="11127"/>
              <w:bookmarkEnd w:id="11128"/>
              <w:bookmarkEnd w:id="11129"/>
              <w:bookmarkEnd w:id="11130"/>
              <w:bookmarkEnd w:id="11131"/>
              <w:bookmarkEnd w:id="11132"/>
              <w:bookmarkEnd w:id="11133"/>
              <w:bookmarkEnd w:id="11134"/>
              <w:bookmarkEnd w:id="11135"/>
            </w:del>
          </w:p>
        </w:tc>
        <w:bookmarkStart w:id="11136" w:name="_Toc530605687"/>
        <w:bookmarkStart w:id="11137" w:name="_Toc530657393"/>
        <w:bookmarkStart w:id="11138" w:name="_Toc530658548"/>
        <w:bookmarkStart w:id="11139" w:name="_Toc530662272"/>
        <w:bookmarkStart w:id="11140" w:name="_Toc530662739"/>
        <w:bookmarkStart w:id="11141" w:name="_Toc531003669"/>
        <w:bookmarkStart w:id="11142" w:name="_Toc531005586"/>
        <w:bookmarkStart w:id="11143" w:name="_Toc531569786"/>
        <w:bookmarkStart w:id="11144" w:name="_Toc531573634"/>
        <w:bookmarkStart w:id="11145" w:name="_Toc531577375"/>
        <w:bookmarkStart w:id="11146" w:name="_Toc531581113"/>
        <w:bookmarkEnd w:id="11136"/>
        <w:bookmarkEnd w:id="11137"/>
        <w:bookmarkEnd w:id="11138"/>
        <w:bookmarkEnd w:id="11139"/>
        <w:bookmarkEnd w:id="11140"/>
        <w:bookmarkEnd w:id="11141"/>
        <w:bookmarkEnd w:id="11142"/>
        <w:bookmarkEnd w:id="11143"/>
        <w:bookmarkEnd w:id="11144"/>
        <w:bookmarkEnd w:id="11145"/>
        <w:bookmarkEnd w:id="11146"/>
      </w:tr>
    </w:tbl>
    <w:p w14:paraId="08653020" w14:textId="05A79F88" w:rsidR="00730F28" w:rsidRPr="0041406B" w:rsidDel="00096943" w:rsidRDefault="00730F28">
      <w:pPr>
        <w:pStyle w:val="Heading4"/>
        <w:spacing w:line="276" w:lineRule="auto"/>
        <w:rPr>
          <w:del w:id="11147" w:author="Tran Huan" w:date="2018-11-25T21:59:00Z"/>
        </w:rPr>
        <w:pPrChange w:id="11148" w:author="phuong vu" w:date="2018-11-23T13:48:00Z">
          <w:pPr>
            <w:pStyle w:val="Heading4"/>
          </w:pPr>
        </w:pPrChange>
      </w:pPr>
      <w:del w:id="11149" w:author="Tran Huan" w:date="2018-11-25T21:59:00Z">
        <w:r w:rsidRPr="0041406B" w:rsidDel="00096943">
          <w:rPr>
            <w:b w:val="0"/>
            <w:iCs w:val="0"/>
          </w:rPr>
          <w:delText>Tìm kiếm và lọc quần áo theo loại có sẵn</w:delText>
        </w:r>
        <w:bookmarkStart w:id="11150" w:name="_Toc530658549"/>
        <w:bookmarkStart w:id="11151" w:name="_Toc530662273"/>
        <w:bookmarkStart w:id="11152" w:name="_Toc530662740"/>
        <w:bookmarkStart w:id="11153" w:name="_Toc531003670"/>
        <w:bookmarkStart w:id="11154" w:name="_Toc531005587"/>
        <w:bookmarkStart w:id="11155" w:name="_Toc531569787"/>
        <w:bookmarkStart w:id="11156" w:name="_Toc531573635"/>
        <w:bookmarkStart w:id="11157" w:name="_Toc531577376"/>
        <w:bookmarkStart w:id="11158" w:name="_Toc531581114"/>
        <w:bookmarkEnd w:id="11150"/>
        <w:bookmarkEnd w:id="11151"/>
        <w:bookmarkEnd w:id="11152"/>
        <w:bookmarkEnd w:id="11153"/>
        <w:bookmarkEnd w:id="11154"/>
        <w:bookmarkEnd w:id="11155"/>
        <w:bookmarkEnd w:id="11156"/>
        <w:bookmarkEnd w:id="11157"/>
        <w:bookmarkEnd w:id="11158"/>
      </w:del>
    </w:p>
    <w:tbl>
      <w:tblPr>
        <w:tblStyle w:val="TableGrid"/>
        <w:tblW w:w="0" w:type="auto"/>
        <w:tblLook w:val="04A0" w:firstRow="1" w:lastRow="0" w:firstColumn="1" w:lastColumn="0" w:noHBand="0" w:noVBand="1"/>
      </w:tblPr>
      <w:tblGrid>
        <w:gridCol w:w="2354"/>
        <w:gridCol w:w="6423"/>
      </w:tblGrid>
      <w:tr w:rsidR="009B0E96" w:rsidRPr="0041406B" w:rsidDel="00096943" w14:paraId="12D443F6" w14:textId="79CAC8C3" w:rsidTr="00225404">
        <w:trPr>
          <w:del w:id="11159" w:author="Tran Huan" w:date="2018-11-25T21:59:00Z"/>
        </w:trPr>
        <w:tc>
          <w:tcPr>
            <w:tcW w:w="2425" w:type="dxa"/>
          </w:tcPr>
          <w:p w14:paraId="057ECCCE" w14:textId="37B226B4" w:rsidR="009B0E96" w:rsidRPr="0041406B" w:rsidDel="00096943" w:rsidRDefault="009B0E96">
            <w:pPr>
              <w:spacing w:line="276" w:lineRule="auto"/>
              <w:rPr>
                <w:del w:id="11160" w:author="Tran Huan" w:date="2018-11-25T21:59:00Z"/>
                <w:b/>
              </w:rPr>
            </w:pPr>
            <w:del w:id="11161" w:author="Tran Huan" w:date="2018-11-25T21:59:00Z">
              <w:r w:rsidRPr="0041406B" w:rsidDel="00096943">
                <w:rPr>
                  <w:b/>
                </w:rPr>
                <w:delText>Mã yêu cầu</w:delText>
              </w:r>
              <w:bookmarkStart w:id="11162" w:name="_Toc530658550"/>
              <w:bookmarkStart w:id="11163" w:name="_Toc530662274"/>
              <w:bookmarkStart w:id="11164" w:name="_Toc530662741"/>
              <w:bookmarkStart w:id="11165" w:name="_Toc531003671"/>
              <w:bookmarkStart w:id="11166" w:name="_Toc531005588"/>
              <w:bookmarkStart w:id="11167" w:name="_Toc531569788"/>
              <w:bookmarkStart w:id="11168" w:name="_Toc531573636"/>
              <w:bookmarkStart w:id="11169" w:name="_Toc531577377"/>
              <w:bookmarkStart w:id="11170" w:name="_Toc531581115"/>
              <w:bookmarkEnd w:id="11162"/>
              <w:bookmarkEnd w:id="11163"/>
              <w:bookmarkEnd w:id="11164"/>
              <w:bookmarkEnd w:id="11165"/>
              <w:bookmarkEnd w:id="11166"/>
              <w:bookmarkEnd w:id="11167"/>
              <w:bookmarkEnd w:id="11168"/>
              <w:bookmarkEnd w:id="11169"/>
              <w:bookmarkEnd w:id="11170"/>
            </w:del>
          </w:p>
        </w:tc>
        <w:tc>
          <w:tcPr>
            <w:tcW w:w="6686" w:type="dxa"/>
          </w:tcPr>
          <w:p w14:paraId="6C83AEC2" w14:textId="48838D26" w:rsidR="009B0E96" w:rsidRPr="000245EB" w:rsidDel="00096943" w:rsidRDefault="009B0E96">
            <w:pPr>
              <w:spacing w:line="276" w:lineRule="auto"/>
              <w:rPr>
                <w:del w:id="11171" w:author="Tran Huan" w:date="2018-11-25T21:59:00Z"/>
                <w:rPrChange w:id="11172" w:author="Tran Huan" w:date="2018-11-25T16:08:00Z">
                  <w:rPr>
                    <w:del w:id="11173" w:author="Tran Huan" w:date="2018-11-25T21:59:00Z"/>
                    <w:lang w:val="en-US"/>
                  </w:rPr>
                </w:rPrChange>
              </w:rPr>
            </w:pPr>
            <w:del w:id="11174" w:author="Tran Huan" w:date="2018-11-25T21:59:00Z">
              <w:r w:rsidRPr="000245EB" w:rsidDel="00096943">
                <w:rPr>
                  <w:rPrChange w:id="11175" w:author="Tran Huan" w:date="2018-11-25T16:08:00Z">
                    <w:rPr>
                      <w:lang w:val="en-US"/>
                    </w:rPr>
                  </w:rPrChange>
                </w:rPr>
                <w:delText>GU_06</w:delText>
              </w:r>
              <w:bookmarkStart w:id="11176" w:name="_Toc530658551"/>
              <w:bookmarkStart w:id="11177" w:name="_Toc530662275"/>
              <w:bookmarkStart w:id="11178" w:name="_Toc530662742"/>
              <w:bookmarkStart w:id="11179" w:name="_Toc531003672"/>
              <w:bookmarkStart w:id="11180" w:name="_Toc531005589"/>
              <w:bookmarkStart w:id="11181" w:name="_Toc531569789"/>
              <w:bookmarkStart w:id="11182" w:name="_Toc531573637"/>
              <w:bookmarkStart w:id="11183" w:name="_Toc531577378"/>
              <w:bookmarkStart w:id="11184" w:name="_Toc531581116"/>
              <w:bookmarkEnd w:id="11176"/>
              <w:bookmarkEnd w:id="11177"/>
              <w:bookmarkEnd w:id="11178"/>
              <w:bookmarkEnd w:id="11179"/>
              <w:bookmarkEnd w:id="11180"/>
              <w:bookmarkEnd w:id="11181"/>
              <w:bookmarkEnd w:id="11182"/>
              <w:bookmarkEnd w:id="11183"/>
              <w:bookmarkEnd w:id="11184"/>
            </w:del>
          </w:p>
        </w:tc>
        <w:bookmarkStart w:id="11185" w:name="_Toc530658552"/>
        <w:bookmarkStart w:id="11186" w:name="_Toc530662276"/>
        <w:bookmarkStart w:id="11187" w:name="_Toc530662743"/>
        <w:bookmarkStart w:id="11188" w:name="_Toc531003673"/>
        <w:bookmarkStart w:id="11189" w:name="_Toc531005590"/>
        <w:bookmarkStart w:id="11190" w:name="_Toc531569790"/>
        <w:bookmarkStart w:id="11191" w:name="_Toc531573638"/>
        <w:bookmarkStart w:id="11192" w:name="_Toc531577379"/>
        <w:bookmarkStart w:id="11193" w:name="_Toc531581117"/>
        <w:bookmarkEnd w:id="11185"/>
        <w:bookmarkEnd w:id="11186"/>
        <w:bookmarkEnd w:id="11187"/>
        <w:bookmarkEnd w:id="11188"/>
        <w:bookmarkEnd w:id="11189"/>
        <w:bookmarkEnd w:id="11190"/>
        <w:bookmarkEnd w:id="11191"/>
        <w:bookmarkEnd w:id="11192"/>
        <w:bookmarkEnd w:id="11193"/>
      </w:tr>
      <w:tr w:rsidR="009B0E96" w:rsidRPr="0041406B" w:rsidDel="00096943" w14:paraId="4CBCDA60" w14:textId="6239354F" w:rsidTr="00225404">
        <w:trPr>
          <w:del w:id="11194" w:author="Tran Huan" w:date="2018-11-25T21:59:00Z"/>
        </w:trPr>
        <w:tc>
          <w:tcPr>
            <w:tcW w:w="2425" w:type="dxa"/>
          </w:tcPr>
          <w:p w14:paraId="743FF507" w14:textId="262B15EC" w:rsidR="009B0E96" w:rsidRPr="0041406B" w:rsidDel="00096943" w:rsidRDefault="009B0E96">
            <w:pPr>
              <w:spacing w:line="276" w:lineRule="auto"/>
              <w:rPr>
                <w:del w:id="11195" w:author="Tran Huan" w:date="2018-11-25T21:59:00Z"/>
                <w:b/>
              </w:rPr>
            </w:pPr>
            <w:del w:id="11196" w:author="Tran Huan" w:date="2018-11-25T21:59:00Z">
              <w:r w:rsidRPr="0041406B" w:rsidDel="00096943">
                <w:rPr>
                  <w:b/>
                </w:rPr>
                <w:delText>Tên chức năng</w:delText>
              </w:r>
              <w:bookmarkStart w:id="11197" w:name="_Toc530658553"/>
              <w:bookmarkStart w:id="11198" w:name="_Toc530662277"/>
              <w:bookmarkStart w:id="11199" w:name="_Toc530662744"/>
              <w:bookmarkStart w:id="11200" w:name="_Toc531003674"/>
              <w:bookmarkStart w:id="11201" w:name="_Toc531005591"/>
              <w:bookmarkStart w:id="11202" w:name="_Toc531569791"/>
              <w:bookmarkStart w:id="11203" w:name="_Toc531573639"/>
              <w:bookmarkStart w:id="11204" w:name="_Toc531577380"/>
              <w:bookmarkStart w:id="11205" w:name="_Toc531581118"/>
              <w:bookmarkEnd w:id="11197"/>
              <w:bookmarkEnd w:id="11198"/>
              <w:bookmarkEnd w:id="11199"/>
              <w:bookmarkEnd w:id="11200"/>
              <w:bookmarkEnd w:id="11201"/>
              <w:bookmarkEnd w:id="11202"/>
              <w:bookmarkEnd w:id="11203"/>
              <w:bookmarkEnd w:id="11204"/>
              <w:bookmarkEnd w:id="11205"/>
            </w:del>
          </w:p>
        </w:tc>
        <w:tc>
          <w:tcPr>
            <w:tcW w:w="6686" w:type="dxa"/>
          </w:tcPr>
          <w:p w14:paraId="54A80461" w14:textId="6A372FFF" w:rsidR="009B0E96" w:rsidRPr="000245EB" w:rsidDel="00096943" w:rsidRDefault="009B0E96">
            <w:pPr>
              <w:spacing w:line="276" w:lineRule="auto"/>
              <w:rPr>
                <w:del w:id="11206" w:author="Tran Huan" w:date="2018-11-25T21:59:00Z"/>
                <w:rPrChange w:id="11207" w:author="Tran Huan" w:date="2018-11-25T16:08:00Z">
                  <w:rPr>
                    <w:del w:id="11208" w:author="Tran Huan" w:date="2018-11-25T21:59:00Z"/>
                    <w:lang w:val="en-US"/>
                  </w:rPr>
                </w:rPrChange>
              </w:rPr>
            </w:pPr>
            <w:del w:id="11209" w:author="Tran Huan" w:date="2018-11-25T21:59:00Z">
              <w:r w:rsidRPr="0041406B" w:rsidDel="00096943">
                <w:delText>Tìm kiếm và lọc quần áo theo loại có sẵn</w:delText>
              </w:r>
              <w:bookmarkStart w:id="11210" w:name="_Toc530658554"/>
              <w:bookmarkStart w:id="11211" w:name="_Toc530662278"/>
              <w:bookmarkStart w:id="11212" w:name="_Toc530662745"/>
              <w:bookmarkStart w:id="11213" w:name="_Toc531003675"/>
              <w:bookmarkStart w:id="11214" w:name="_Toc531005592"/>
              <w:bookmarkStart w:id="11215" w:name="_Toc531569792"/>
              <w:bookmarkStart w:id="11216" w:name="_Toc531573640"/>
              <w:bookmarkStart w:id="11217" w:name="_Toc531577381"/>
              <w:bookmarkStart w:id="11218" w:name="_Toc531581119"/>
              <w:bookmarkEnd w:id="11210"/>
              <w:bookmarkEnd w:id="11211"/>
              <w:bookmarkEnd w:id="11212"/>
              <w:bookmarkEnd w:id="11213"/>
              <w:bookmarkEnd w:id="11214"/>
              <w:bookmarkEnd w:id="11215"/>
              <w:bookmarkEnd w:id="11216"/>
              <w:bookmarkEnd w:id="11217"/>
              <w:bookmarkEnd w:id="11218"/>
            </w:del>
          </w:p>
        </w:tc>
        <w:bookmarkStart w:id="11219" w:name="_Toc530658555"/>
        <w:bookmarkStart w:id="11220" w:name="_Toc530662279"/>
        <w:bookmarkStart w:id="11221" w:name="_Toc530662746"/>
        <w:bookmarkStart w:id="11222" w:name="_Toc531003676"/>
        <w:bookmarkStart w:id="11223" w:name="_Toc531005593"/>
        <w:bookmarkStart w:id="11224" w:name="_Toc531569793"/>
        <w:bookmarkStart w:id="11225" w:name="_Toc531573641"/>
        <w:bookmarkStart w:id="11226" w:name="_Toc531577382"/>
        <w:bookmarkStart w:id="11227" w:name="_Toc531581120"/>
        <w:bookmarkEnd w:id="11219"/>
        <w:bookmarkEnd w:id="11220"/>
        <w:bookmarkEnd w:id="11221"/>
        <w:bookmarkEnd w:id="11222"/>
        <w:bookmarkEnd w:id="11223"/>
        <w:bookmarkEnd w:id="11224"/>
        <w:bookmarkEnd w:id="11225"/>
        <w:bookmarkEnd w:id="11226"/>
        <w:bookmarkEnd w:id="11227"/>
      </w:tr>
      <w:tr w:rsidR="009B0E96" w:rsidRPr="0041406B" w:rsidDel="00096943" w14:paraId="247ED7EA" w14:textId="750D3BA5" w:rsidTr="00225404">
        <w:trPr>
          <w:del w:id="11228" w:author="Tran Huan" w:date="2018-11-25T21:59:00Z"/>
        </w:trPr>
        <w:tc>
          <w:tcPr>
            <w:tcW w:w="2425" w:type="dxa"/>
          </w:tcPr>
          <w:p w14:paraId="04126640" w14:textId="39CC07C3" w:rsidR="009B0E96" w:rsidRPr="0041406B" w:rsidDel="00096943" w:rsidRDefault="009B0E96">
            <w:pPr>
              <w:spacing w:line="276" w:lineRule="auto"/>
              <w:rPr>
                <w:del w:id="11229" w:author="Tran Huan" w:date="2018-11-25T21:59:00Z"/>
                <w:b/>
              </w:rPr>
            </w:pPr>
            <w:del w:id="11230" w:author="Tran Huan" w:date="2018-11-25T21:59:00Z">
              <w:r w:rsidRPr="0041406B" w:rsidDel="00096943">
                <w:rPr>
                  <w:b/>
                </w:rPr>
                <w:delText>Đối tượng sử dụng</w:delText>
              </w:r>
              <w:bookmarkStart w:id="11231" w:name="_Toc530658556"/>
              <w:bookmarkStart w:id="11232" w:name="_Toc530662280"/>
              <w:bookmarkStart w:id="11233" w:name="_Toc530662747"/>
              <w:bookmarkStart w:id="11234" w:name="_Toc531003677"/>
              <w:bookmarkStart w:id="11235" w:name="_Toc531005594"/>
              <w:bookmarkStart w:id="11236" w:name="_Toc531569794"/>
              <w:bookmarkStart w:id="11237" w:name="_Toc531573642"/>
              <w:bookmarkStart w:id="11238" w:name="_Toc531577383"/>
              <w:bookmarkStart w:id="11239" w:name="_Toc531581121"/>
              <w:bookmarkEnd w:id="11231"/>
              <w:bookmarkEnd w:id="11232"/>
              <w:bookmarkEnd w:id="11233"/>
              <w:bookmarkEnd w:id="11234"/>
              <w:bookmarkEnd w:id="11235"/>
              <w:bookmarkEnd w:id="11236"/>
              <w:bookmarkEnd w:id="11237"/>
              <w:bookmarkEnd w:id="11238"/>
              <w:bookmarkEnd w:id="11239"/>
            </w:del>
          </w:p>
        </w:tc>
        <w:tc>
          <w:tcPr>
            <w:tcW w:w="6686" w:type="dxa"/>
          </w:tcPr>
          <w:p w14:paraId="50E962C4" w14:textId="6352A83E" w:rsidR="009B0E96" w:rsidRPr="000245EB" w:rsidDel="00096943" w:rsidRDefault="009B0E96">
            <w:pPr>
              <w:spacing w:line="276" w:lineRule="auto"/>
              <w:rPr>
                <w:del w:id="11240" w:author="Tran Huan" w:date="2018-11-25T21:59:00Z"/>
                <w:rPrChange w:id="11241" w:author="Tran Huan" w:date="2018-11-25T16:08:00Z">
                  <w:rPr>
                    <w:del w:id="11242" w:author="Tran Huan" w:date="2018-11-25T21:59:00Z"/>
                    <w:lang w:val="en-US"/>
                  </w:rPr>
                </w:rPrChange>
              </w:rPr>
            </w:pPr>
            <w:del w:id="11243" w:author="Tran Huan" w:date="2018-11-25T21:59:00Z">
              <w:r w:rsidRPr="000245EB" w:rsidDel="00096943">
                <w:rPr>
                  <w:rPrChange w:id="11244" w:author="Tran Huan" w:date="2018-11-25T16:08:00Z">
                    <w:rPr>
                      <w:lang w:val="en-US"/>
                    </w:rPr>
                  </w:rPrChange>
                </w:rPr>
                <w:delText>Khách hàng</w:delText>
              </w:r>
              <w:bookmarkStart w:id="11245" w:name="_Toc530658557"/>
              <w:bookmarkStart w:id="11246" w:name="_Toc530662281"/>
              <w:bookmarkStart w:id="11247" w:name="_Toc530662748"/>
              <w:bookmarkStart w:id="11248" w:name="_Toc531003678"/>
              <w:bookmarkStart w:id="11249" w:name="_Toc531005595"/>
              <w:bookmarkStart w:id="11250" w:name="_Toc531569795"/>
              <w:bookmarkStart w:id="11251" w:name="_Toc531573643"/>
              <w:bookmarkStart w:id="11252" w:name="_Toc531577384"/>
              <w:bookmarkStart w:id="11253" w:name="_Toc531581122"/>
              <w:bookmarkEnd w:id="11245"/>
              <w:bookmarkEnd w:id="11246"/>
              <w:bookmarkEnd w:id="11247"/>
              <w:bookmarkEnd w:id="11248"/>
              <w:bookmarkEnd w:id="11249"/>
              <w:bookmarkEnd w:id="11250"/>
              <w:bookmarkEnd w:id="11251"/>
              <w:bookmarkEnd w:id="11252"/>
              <w:bookmarkEnd w:id="11253"/>
            </w:del>
          </w:p>
        </w:tc>
        <w:bookmarkStart w:id="11254" w:name="_Toc530658558"/>
        <w:bookmarkStart w:id="11255" w:name="_Toc530662282"/>
        <w:bookmarkStart w:id="11256" w:name="_Toc530662749"/>
        <w:bookmarkStart w:id="11257" w:name="_Toc531003679"/>
        <w:bookmarkStart w:id="11258" w:name="_Toc531005596"/>
        <w:bookmarkStart w:id="11259" w:name="_Toc531569796"/>
        <w:bookmarkStart w:id="11260" w:name="_Toc531573644"/>
        <w:bookmarkStart w:id="11261" w:name="_Toc531577385"/>
        <w:bookmarkStart w:id="11262" w:name="_Toc531581123"/>
        <w:bookmarkEnd w:id="11254"/>
        <w:bookmarkEnd w:id="11255"/>
        <w:bookmarkEnd w:id="11256"/>
        <w:bookmarkEnd w:id="11257"/>
        <w:bookmarkEnd w:id="11258"/>
        <w:bookmarkEnd w:id="11259"/>
        <w:bookmarkEnd w:id="11260"/>
        <w:bookmarkEnd w:id="11261"/>
        <w:bookmarkEnd w:id="11262"/>
      </w:tr>
      <w:tr w:rsidR="009B0E96" w:rsidRPr="0041406B" w:rsidDel="00096943" w14:paraId="6DF94FFE" w14:textId="43A69835" w:rsidTr="00225404">
        <w:trPr>
          <w:del w:id="11263" w:author="Tran Huan" w:date="2018-11-25T21:59:00Z"/>
        </w:trPr>
        <w:tc>
          <w:tcPr>
            <w:tcW w:w="2425" w:type="dxa"/>
          </w:tcPr>
          <w:p w14:paraId="312DF643" w14:textId="67C6400D" w:rsidR="009B0E96" w:rsidRPr="0041406B" w:rsidDel="00096943" w:rsidRDefault="009B0E96">
            <w:pPr>
              <w:spacing w:line="276" w:lineRule="auto"/>
              <w:rPr>
                <w:del w:id="11264" w:author="Tran Huan" w:date="2018-11-25T21:59:00Z"/>
                <w:b/>
              </w:rPr>
            </w:pPr>
            <w:del w:id="11265" w:author="Tran Huan" w:date="2018-11-25T21:59:00Z">
              <w:r w:rsidRPr="0041406B" w:rsidDel="00096943">
                <w:rPr>
                  <w:b/>
                </w:rPr>
                <w:delText>Tiền điều kiện</w:delText>
              </w:r>
              <w:bookmarkStart w:id="11266" w:name="_Toc530658559"/>
              <w:bookmarkStart w:id="11267" w:name="_Toc530662283"/>
              <w:bookmarkStart w:id="11268" w:name="_Toc530662750"/>
              <w:bookmarkStart w:id="11269" w:name="_Toc531003680"/>
              <w:bookmarkStart w:id="11270" w:name="_Toc531005597"/>
              <w:bookmarkStart w:id="11271" w:name="_Toc531569797"/>
              <w:bookmarkStart w:id="11272" w:name="_Toc531573645"/>
              <w:bookmarkStart w:id="11273" w:name="_Toc531577386"/>
              <w:bookmarkStart w:id="11274" w:name="_Toc531581124"/>
              <w:bookmarkEnd w:id="11266"/>
              <w:bookmarkEnd w:id="11267"/>
              <w:bookmarkEnd w:id="11268"/>
              <w:bookmarkEnd w:id="11269"/>
              <w:bookmarkEnd w:id="11270"/>
              <w:bookmarkEnd w:id="11271"/>
              <w:bookmarkEnd w:id="11272"/>
              <w:bookmarkEnd w:id="11273"/>
              <w:bookmarkEnd w:id="11274"/>
            </w:del>
          </w:p>
        </w:tc>
        <w:tc>
          <w:tcPr>
            <w:tcW w:w="6686" w:type="dxa"/>
          </w:tcPr>
          <w:p w14:paraId="4B4D4267" w14:textId="4CED38BD" w:rsidR="009B0E96" w:rsidRPr="000245EB" w:rsidDel="00096943" w:rsidRDefault="009B0E96">
            <w:pPr>
              <w:spacing w:line="276" w:lineRule="auto"/>
              <w:rPr>
                <w:del w:id="11275" w:author="Tran Huan" w:date="2018-11-25T21:59:00Z"/>
                <w:rPrChange w:id="11276" w:author="Tran Huan" w:date="2018-11-25T16:08:00Z">
                  <w:rPr>
                    <w:del w:id="11277" w:author="Tran Huan" w:date="2018-11-25T21:59:00Z"/>
                    <w:lang w:val="en-US"/>
                  </w:rPr>
                </w:rPrChange>
              </w:rPr>
            </w:pPr>
            <w:del w:id="11278" w:author="Tran Huan" w:date="2018-11-25T21:59:00Z">
              <w:r w:rsidRPr="000245EB" w:rsidDel="00096943">
                <w:rPr>
                  <w:rPrChange w:id="11279" w:author="Tran Huan" w:date="2018-11-25T16:08:00Z">
                    <w:rPr>
                      <w:lang w:val="en-US"/>
                    </w:rPr>
                  </w:rPrChange>
                </w:rPr>
                <w:delText>Truy cập được ứng dụng điện thoại và đăng nhập thành công vào hệ thống</w:delText>
              </w:r>
              <w:r w:rsidR="007D4551" w:rsidRPr="000245EB" w:rsidDel="00096943">
                <w:rPr>
                  <w:rPrChange w:id="11280" w:author="Tran Huan" w:date="2018-11-25T16:08:00Z">
                    <w:rPr>
                      <w:lang w:val="en-US"/>
                    </w:rPr>
                  </w:rPrChange>
                </w:rPr>
                <w:delText>. Đang ở bước chọn quần áo thêm vào giỏ.</w:delText>
              </w:r>
              <w:bookmarkStart w:id="11281" w:name="_Toc530658560"/>
              <w:bookmarkStart w:id="11282" w:name="_Toc530662284"/>
              <w:bookmarkStart w:id="11283" w:name="_Toc530662751"/>
              <w:bookmarkStart w:id="11284" w:name="_Toc531003681"/>
              <w:bookmarkStart w:id="11285" w:name="_Toc531005598"/>
              <w:bookmarkStart w:id="11286" w:name="_Toc531569798"/>
              <w:bookmarkStart w:id="11287" w:name="_Toc531573646"/>
              <w:bookmarkStart w:id="11288" w:name="_Toc531577387"/>
              <w:bookmarkStart w:id="11289" w:name="_Toc531581125"/>
              <w:bookmarkEnd w:id="11281"/>
              <w:bookmarkEnd w:id="11282"/>
              <w:bookmarkEnd w:id="11283"/>
              <w:bookmarkEnd w:id="11284"/>
              <w:bookmarkEnd w:id="11285"/>
              <w:bookmarkEnd w:id="11286"/>
              <w:bookmarkEnd w:id="11287"/>
              <w:bookmarkEnd w:id="11288"/>
              <w:bookmarkEnd w:id="11289"/>
            </w:del>
          </w:p>
        </w:tc>
        <w:bookmarkStart w:id="11290" w:name="_Toc530658561"/>
        <w:bookmarkStart w:id="11291" w:name="_Toc530662285"/>
        <w:bookmarkStart w:id="11292" w:name="_Toc530662752"/>
        <w:bookmarkStart w:id="11293" w:name="_Toc531003682"/>
        <w:bookmarkStart w:id="11294" w:name="_Toc531005599"/>
        <w:bookmarkStart w:id="11295" w:name="_Toc531569799"/>
        <w:bookmarkStart w:id="11296" w:name="_Toc531573647"/>
        <w:bookmarkStart w:id="11297" w:name="_Toc531577388"/>
        <w:bookmarkStart w:id="11298" w:name="_Toc531581126"/>
        <w:bookmarkEnd w:id="11290"/>
        <w:bookmarkEnd w:id="11291"/>
        <w:bookmarkEnd w:id="11292"/>
        <w:bookmarkEnd w:id="11293"/>
        <w:bookmarkEnd w:id="11294"/>
        <w:bookmarkEnd w:id="11295"/>
        <w:bookmarkEnd w:id="11296"/>
        <w:bookmarkEnd w:id="11297"/>
        <w:bookmarkEnd w:id="11298"/>
      </w:tr>
      <w:tr w:rsidR="009B0E96" w:rsidRPr="0041406B" w:rsidDel="00096943" w14:paraId="47481F47" w14:textId="6E4E8BE0" w:rsidTr="00225404">
        <w:trPr>
          <w:del w:id="11299" w:author="Tran Huan" w:date="2018-11-25T21:59:00Z"/>
        </w:trPr>
        <w:tc>
          <w:tcPr>
            <w:tcW w:w="2425" w:type="dxa"/>
          </w:tcPr>
          <w:p w14:paraId="107EB6AB" w14:textId="40ED80B3" w:rsidR="009B0E96" w:rsidRPr="0041406B" w:rsidDel="00096943" w:rsidRDefault="009B0E96">
            <w:pPr>
              <w:spacing w:line="276" w:lineRule="auto"/>
              <w:rPr>
                <w:del w:id="11300" w:author="Tran Huan" w:date="2018-11-25T21:59:00Z"/>
                <w:b/>
              </w:rPr>
            </w:pPr>
            <w:del w:id="11301" w:author="Tran Huan" w:date="2018-11-25T21:59:00Z">
              <w:r w:rsidRPr="0041406B" w:rsidDel="00096943">
                <w:rPr>
                  <w:b/>
                </w:rPr>
                <w:delText>Cách xử lí</w:delText>
              </w:r>
              <w:bookmarkStart w:id="11302" w:name="_Toc530658562"/>
              <w:bookmarkStart w:id="11303" w:name="_Toc530662286"/>
              <w:bookmarkStart w:id="11304" w:name="_Toc530662753"/>
              <w:bookmarkStart w:id="11305" w:name="_Toc531003683"/>
              <w:bookmarkStart w:id="11306" w:name="_Toc531005600"/>
              <w:bookmarkStart w:id="11307" w:name="_Toc531569800"/>
              <w:bookmarkStart w:id="11308" w:name="_Toc531573648"/>
              <w:bookmarkStart w:id="11309" w:name="_Toc531577389"/>
              <w:bookmarkStart w:id="11310" w:name="_Toc531581127"/>
              <w:bookmarkEnd w:id="11302"/>
              <w:bookmarkEnd w:id="11303"/>
              <w:bookmarkEnd w:id="11304"/>
              <w:bookmarkEnd w:id="11305"/>
              <w:bookmarkEnd w:id="11306"/>
              <w:bookmarkEnd w:id="11307"/>
              <w:bookmarkEnd w:id="11308"/>
              <w:bookmarkEnd w:id="11309"/>
              <w:bookmarkEnd w:id="11310"/>
            </w:del>
          </w:p>
        </w:tc>
        <w:tc>
          <w:tcPr>
            <w:tcW w:w="6686" w:type="dxa"/>
          </w:tcPr>
          <w:p w14:paraId="7CEA31D5" w14:textId="0EBF04E1" w:rsidR="007D4551" w:rsidRPr="000245EB" w:rsidDel="00096943" w:rsidRDefault="007D4551">
            <w:pPr>
              <w:spacing w:line="276" w:lineRule="auto"/>
              <w:rPr>
                <w:del w:id="11311" w:author="Tran Huan" w:date="2018-11-25T21:59:00Z"/>
                <w:rPrChange w:id="11312" w:author="Tran Huan" w:date="2018-11-25T16:08:00Z">
                  <w:rPr>
                    <w:del w:id="11313" w:author="Tran Huan" w:date="2018-11-25T21:59:00Z"/>
                    <w:lang w:val="en-US"/>
                  </w:rPr>
                </w:rPrChange>
              </w:rPr>
            </w:pPr>
            <w:del w:id="11314" w:author="Tran Huan" w:date="2018-11-25T21:59:00Z">
              <w:r w:rsidRPr="000245EB" w:rsidDel="00096943">
                <w:rPr>
                  <w:rPrChange w:id="11315" w:author="Tran Huan" w:date="2018-11-25T16:08:00Z">
                    <w:rPr>
                      <w:lang w:val="en-US"/>
                    </w:rPr>
                  </w:rPrChange>
                </w:rPr>
                <w:delText>Bước 1: Người dùng nhấn vào</w:delText>
              </w:r>
              <w:r w:rsidRPr="000245EB" w:rsidDel="00096943">
                <w:rPr>
                  <w:i/>
                  <w:rPrChange w:id="11316" w:author="Tran Huan" w:date="2018-11-25T16:08:00Z">
                    <w:rPr>
                      <w:i/>
                      <w:lang w:val="en-US"/>
                    </w:rPr>
                  </w:rPrChange>
                </w:rPr>
                <w:delText xml:space="preserve"> “loại quần áo”. </w:delText>
              </w:r>
              <w:r w:rsidRPr="000245EB" w:rsidDel="00096943">
                <w:rPr>
                  <w:rPrChange w:id="11317" w:author="Tran Huan" w:date="2018-11-25T16:08:00Z">
                    <w:rPr>
                      <w:lang w:val="en-US"/>
                    </w:rPr>
                  </w:rPrChange>
                </w:rPr>
                <w:delText>Và chọn một loại quần áo muốn lọc. Hoặc nhấn vào biểu tượng tìm kiếm và nhập tên quần áo tìm kiếm.</w:delText>
              </w:r>
              <w:bookmarkStart w:id="11318" w:name="_Toc530658563"/>
              <w:bookmarkStart w:id="11319" w:name="_Toc530662287"/>
              <w:bookmarkStart w:id="11320" w:name="_Toc530662754"/>
              <w:bookmarkStart w:id="11321" w:name="_Toc531003684"/>
              <w:bookmarkStart w:id="11322" w:name="_Toc531005601"/>
              <w:bookmarkStart w:id="11323" w:name="_Toc531569801"/>
              <w:bookmarkStart w:id="11324" w:name="_Toc531573649"/>
              <w:bookmarkStart w:id="11325" w:name="_Toc531577390"/>
              <w:bookmarkStart w:id="11326" w:name="_Toc531581128"/>
              <w:bookmarkEnd w:id="11318"/>
              <w:bookmarkEnd w:id="11319"/>
              <w:bookmarkEnd w:id="11320"/>
              <w:bookmarkEnd w:id="11321"/>
              <w:bookmarkEnd w:id="11322"/>
              <w:bookmarkEnd w:id="11323"/>
              <w:bookmarkEnd w:id="11324"/>
              <w:bookmarkEnd w:id="11325"/>
              <w:bookmarkEnd w:id="11326"/>
            </w:del>
          </w:p>
          <w:p w14:paraId="52F2CA4F" w14:textId="206F70FE" w:rsidR="007D4551" w:rsidRPr="000245EB" w:rsidDel="00096943" w:rsidRDefault="007D4551">
            <w:pPr>
              <w:spacing w:line="276" w:lineRule="auto"/>
              <w:rPr>
                <w:del w:id="11327" w:author="Tran Huan" w:date="2018-11-25T21:59:00Z"/>
                <w:rPrChange w:id="11328" w:author="Tran Huan" w:date="2018-11-25T16:08:00Z">
                  <w:rPr>
                    <w:del w:id="11329" w:author="Tran Huan" w:date="2018-11-25T21:59:00Z"/>
                    <w:lang w:val="en-US"/>
                  </w:rPr>
                </w:rPrChange>
              </w:rPr>
            </w:pPr>
            <w:del w:id="11330" w:author="Tran Huan" w:date="2018-11-25T21:59:00Z">
              <w:r w:rsidRPr="000245EB" w:rsidDel="00096943">
                <w:rPr>
                  <w:rPrChange w:id="11331" w:author="Tran Huan" w:date="2018-11-25T16:08:00Z">
                    <w:rPr>
                      <w:lang w:val="en-US"/>
                    </w:rPr>
                  </w:rPrChange>
                </w:rPr>
                <w:delText>Bước 2: Ứng dụng dựa trên thông tin người dùng chọn hoặc nhập vào để lọc các quần áo và hiển thị lại cho người dùng chọn.</w:delText>
              </w:r>
              <w:bookmarkStart w:id="11332" w:name="_Toc530658564"/>
              <w:bookmarkStart w:id="11333" w:name="_Toc530662288"/>
              <w:bookmarkStart w:id="11334" w:name="_Toc530662755"/>
              <w:bookmarkStart w:id="11335" w:name="_Toc531003685"/>
              <w:bookmarkStart w:id="11336" w:name="_Toc531005602"/>
              <w:bookmarkStart w:id="11337" w:name="_Toc531569802"/>
              <w:bookmarkStart w:id="11338" w:name="_Toc531573650"/>
              <w:bookmarkStart w:id="11339" w:name="_Toc531577391"/>
              <w:bookmarkStart w:id="11340" w:name="_Toc531581129"/>
              <w:bookmarkEnd w:id="11332"/>
              <w:bookmarkEnd w:id="11333"/>
              <w:bookmarkEnd w:id="11334"/>
              <w:bookmarkEnd w:id="11335"/>
              <w:bookmarkEnd w:id="11336"/>
              <w:bookmarkEnd w:id="11337"/>
              <w:bookmarkEnd w:id="11338"/>
              <w:bookmarkEnd w:id="11339"/>
              <w:bookmarkEnd w:id="11340"/>
            </w:del>
          </w:p>
        </w:tc>
        <w:bookmarkStart w:id="11341" w:name="_Toc530658565"/>
        <w:bookmarkStart w:id="11342" w:name="_Toc530662289"/>
        <w:bookmarkStart w:id="11343" w:name="_Toc530662756"/>
        <w:bookmarkStart w:id="11344" w:name="_Toc531003686"/>
        <w:bookmarkStart w:id="11345" w:name="_Toc531005603"/>
        <w:bookmarkStart w:id="11346" w:name="_Toc531569803"/>
        <w:bookmarkStart w:id="11347" w:name="_Toc531573651"/>
        <w:bookmarkStart w:id="11348" w:name="_Toc531577392"/>
        <w:bookmarkStart w:id="11349" w:name="_Toc531581130"/>
        <w:bookmarkEnd w:id="11341"/>
        <w:bookmarkEnd w:id="11342"/>
        <w:bookmarkEnd w:id="11343"/>
        <w:bookmarkEnd w:id="11344"/>
        <w:bookmarkEnd w:id="11345"/>
        <w:bookmarkEnd w:id="11346"/>
        <w:bookmarkEnd w:id="11347"/>
        <w:bookmarkEnd w:id="11348"/>
        <w:bookmarkEnd w:id="11349"/>
      </w:tr>
      <w:tr w:rsidR="009B0E96" w:rsidRPr="0041406B" w:rsidDel="00096943" w14:paraId="1641878C" w14:textId="0B676479" w:rsidTr="00225404">
        <w:trPr>
          <w:del w:id="11350" w:author="Tran Huan" w:date="2018-11-25T21:59:00Z"/>
        </w:trPr>
        <w:tc>
          <w:tcPr>
            <w:tcW w:w="2425" w:type="dxa"/>
          </w:tcPr>
          <w:p w14:paraId="34E4B3D2" w14:textId="161E45A2" w:rsidR="009B0E96" w:rsidRPr="0041406B" w:rsidDel="00096943" w:rsidRDefault="009B0E96">
            <w:pPr>
              <w:spacing w:line="276" w:lineRule="auto"/>
              <w:rPr>
                <w:del w:id="11351" w:author="Tran Huan" w:date="2018-11-25T21:59:00Z"/>
                <w:b/>
              </w:rPr>
            </w:pPr>
            <w:del w:id="11352" w:author="Tran Huan" w:date="2018-11-25T21:59:00Z">
              <w:r w:rsidRPr="0041406B" w:rsidDel="00096943">
                <w:rPr>
                  <w:b/>
                </w:rPr>
                <w:delText>Kết quả</w:delText>
              </w:r>
              <w:bookmarkStart w:id="11353" w:name="_Toc530658566"/>
              <w:bookmarkStart w:id="11354" w:name="_Toc530662290"/>
              <w:bookmarkStart w:id="11355" w:name="_Toc530662757"/>
              <w:bookmarkStart w:id="11356" w:name="_Toc531003687"/>
              <w:bookmarkStart w:id="11357" w:name="_Toc531005604"/>
              <w:bookmarkStart w:id="11358" w:name="_Toc531569804"/>
              <w:bookmarkStart w:id="11359" w:name="_Toc531573652"/>
              <w:bookmarkStart w:id="11360" w:name="_Toc531577393"/>
              <w:bookmarkStart w:id="11361" w:name="_Toc531581131"/>
              <w:bookmarkEnd w:id="11353"/>
              <w:bookmarkEnd w:id="11354"/>
              <w:bookmarkEnd w:id="11355"/>
              <w:bookmarkEnd w:id="11356"/>
              <w:bookmarkEnd w:id="11357"/>
              <w:bookmarkEnd w:id="11358"/>
              <w:bookmarkEnd w:id="11359"/>
              <w:bookmarkEnd w:id="11360"/>
              <w:bookmarkEnd w:id="11361"/>
            </w:del>
          </w:p>
        </w:tc>
        <w:tc>
          <w:tcPr>
            <w:tcW w:w="6686" w:type="dxa"/>
          </w:tcPr>
          <w:p w14:paraId="140D58A9" w14:textId="34B2010B" w:rsidR="009B0E96" w:rsidRPr="000245EB" w:rsidDel="00096943" w:rsidRDefault="007D4551">
            <w:pPr>
              <w:spacing w:line="276" w:lineRule="auto"/>
              <w:rPr>
                <w:del w:id="11362" w:author="Tran Huan" w:date="2018-11-25T21:59:00Z"/>
                <w:rPrChange w:id="11363" w:author="Tran Huan" w:date="2018-11-25T16:08:00Z">
                  <w:rPr>
                    <w:del w:id="11364" w:author="Tran Huan" w:date="2018-11-25T21:59:00Z"/>
                    <w:lang w:val="en-US"/>
                  </w:rPr>
                </w:rPrChange>
              </w:rPr>
            </w:pPr>
            <w:del w:id="11365" w:author="Tran Huan" w:date="2018-11-25T21:59:00Z">
              <w:r w:rsidRPr="000245EB" w:rsidDel="00096943">
                <w:rPr>
                  <w:rPrChange w:id="11366" w:author="Tran Huan" w:date="2018-11-25T16:08:00Z">
                    <w:rPr>
                      <w:lang w:val="en-US"/>
                    </w:rPr>
                  </w:rPrChange>
                </w:rPr>
                <w:delText>Nếu tồn tại có kết quả sẽ hiển thị theo dạng danh sách cho người dùng.</w:delText>
              </w:r>
              <w:bookmarkStart w:id="11367" w:name="_Toc530658567"/>
              <w:bookmarkStart w:id="11368" w:name="_Toc530662291"/>
              <w:bookmarkStart w:id="11369" w:name="_Toc530662758"/>
              <w:bookmarkStart w:id="11370" w:name="_Toc531003688"/>
              <w:bookmarkStart w:id="11371" w:name="_Toc531005605"/>
              <w:bookmarkStart w:id="11372" w:name="_Toc531569805"/>
              <w:bookmarkStart w:id="11373" w:name="_Toc531573653"/>
              <w:bookmarkStart w:id="11374" w:name="_Toc531577394"/>
              <w:bookmarkStart w:id="11375" w:name="_Toc531581132"/>
              <w:bookmarkEnd w:id="11367"/>
              <w:bookmarkEnd w:id="11368"/>
              <w:bookmarkEnd w:id="11369"/>
              <w:bookmarkEnd w:id="11370"/>
              <w:bookmarkEnd w:id="11371"/>
              <w:bookmarkEnd w:id="11372"/>
              <w:bookmarkEnd w:id="11373"/>
              <w:bookmarkEnd w:id="11374"/>
              <w:bookmarkEnd w:id="11375"/>
            </w:del>
          </w:p>
          <w:p w14:paraId="066971DB" w14:textId="715600BE" w:rsidR="007D4551" w:rsidRPr="000245EB" w:rsidDel="00096943" w:rsidRDefault="007D4551">
            <w:pPr>
              <w:spacing w:line="276" w:lineRule="auto"/>
              <w:rPr>
                <w:del w:id="11376" w:author="Tran Huan" w:date="2018-11-25T21:59:00Z"/>
                <w:rPrChange w:id="11377" w:author="Tran Huan" w:date="2018-11-25T16:08:00Z">
                  <w:rPr>
                    <w:del w:id="11378" w:author="Tran Huan" w:date="2018-11-25T21:59:00Z"/>
                    <w:lang w:val="en-US"/>
                  </w:rPr>
                </w:rPrChange>
              </w:rPr>
            </w:pPr>
            <w:del w:id="11379" w:author="Tran Huan" w:date="2018-11-25T21:59:00Z">
              <w:r w:rsidRPr="000245EB" w:rsidDel="00096943">
                <w:rPr>
                  <w:rPrChange w:id="11380" w:author="Tran Huan" w:date="2018-11-25T16:08:00Z">
                    <w:rPr>
                      <w:lang w:val="en-US"/>
                    </w:rPr>
                  </w:rPrChange>
                </w:rPr>
                <w:delText>Nếu không có kết quả sẽ hiển thị rỗng.</w:delText>
              </w:r>
              <w:bookmarkStart w:id="11381" w:name="_Toc530658568"/>
              <w:bookmarkStart w:id="11382" w:name="_Toc530662292"/>
              <w:bookmarkStart w:id="11383" w:name="_Toc530662759"/>
              <w:bookmarkStart w:id="11384" w:name="_Toc531003689"/>
              <w:bookmarkStart w:id="11385" w:name="_Toc531005606"/>
              <w:bookmarkStart w:id="11386" w:name="_Toc531569806"/>
              <w:bookmarkStart w:id="11387" w:name="_Toc531573654"/>
              <w:bookmarkStart w:id="11388" w:name="_Toc531577395"/>
              <w:bookmarkStart w:id="11389" w:name="_Toc531581133"/>
              <w:bookmarkEnd w:id="11381"/>
              <w:bookmarkEnd w:id="11382"/>
              <w:bookmarkEnd w:id="11383"/>
              <w:bookmarkEnd w:id="11384"/>
              <w:bookmarkEnd w:id="11385"/>
              <w:bookmarkEnd w:id="11386"/>
              <w:bookmarkEnd w:id="11387"/>
              <w:bookmarkEnd w:id="11388"/>
              <w:bookmarkEnd w:id="11389"/>
            </w:del>
          </w:p>
        </w:tc>
        <w:bookmarkStart w:id="11390" w:name="_Toc530658569"/>
        <w:bookmarkStart w:id="11391" w:name="_Toc530662293"/>
        <w:bookmarkStart w:id="11392" w:name="_Toc530662760"/>
        <w:bookmarkStart w:id="11393" w:name="_Toc531003690"/>
        <w:bookmarkStart w:id="11394" w:name="_Toc531005607"/>
        <w:bookmarkStart w:id="11395" w:name="_Toc531569807"/>
        <w:bookmarkStart w:id="11396" w:name="_Toc531573655"/>
        <w:bookmarkStart w:id="11397" w:name="_Toc531577396"/>
        <w:bookmarkStart w:id="11398" w:name="_Toc531581134"/>
        <w:bookmarkEnd w:id="11390"/>
        <w:bookmarkEnd w:id="11391"/>
        <w:bookmarkEnd w:id="11392"/>
        <w:bookmarkEnd w:id="11393"/>
        <w:bookmarkEnd w:id="11394"/>
        <w:bookmarkEnd w:id="11395"/>
        <w:bookmarkEnd w:id="11396"/>
        <w:bookmarkEnd w:id="11397"/>
        <w:bookmarkEnd w:id="11398"/>
      </w:tr>
      <w:tr w:rsidR="009B0E96" w:rsidRPr="0041406B" w:rsidDel="00096943" w14:paraId="65034098" w14:textId="4539FD61" w:rsidTr="00225404">
        <w:trPr>
          <w:del w:id="11399" w:author="Tran Huan" w:date="2018-11-25T21:59:00Z"/>
        </w:trPr>
        <w:tc>
          <w:tcPr>
            <w:tcW w:w="2425" w:type="dxa"/>
          </w:tcPr>
          <w:p w14:paraId="6AF9D56B" w14:textId="18863BB8" w:rsidR="009B0E96" w:rsidRPr="0041406B" w:rsidDel="00096943" w:rsidRDefault="009B0E96">
            <w:pPr>
              <w:spacing w:line="276" w:lineRule="auto"/>
              <w:rPr>
                <w:del w:id="11400" w:author="Tran Huan" w:date="2018-11-25T21:59:00Z"/>
                <w:b/>
              </w:rPr>
            </w:pPr>
            <w:del w:id="11401" w:author="Tran Huan" w:date="2018-11-25T21:59:00Z">
              <w:r w:rsidRPr="0041406B" w:rsidDel="00096943">
                <w:rPr>
                  <w:b/>
                </w:rPr>
                <w:delText>Ghi chú</w:delText>
              </w:r>
              <w:bookmarkStart w:id="11402" w:name="_Toc530658570"/>
              <w:bookmarkStart w:id="11403" w:name="_Toc530662294"/>
              <w:bookmarkStart w:id="11404" w:name="_Toc530662761"/>
              <w:bookmarkStart w:id="11405" w:name="_Toc531003691"/>
              <w:bookmarkStart w:id="11406" w:name="_Toc531005608"/>
              <w:bookmarkStart w:id="11407" w:name="_Toc531569808"/>
              <w:bookmarkStart w:id="11408" w:name="_Toc531573656"/>
              <w:bookmarkStart w:id="11409" w:name="_Toc531577397"/>
              <w:bookmarkStart w:id="11410" w:name="_Toc531581135"/>
              <w:bookmarkEnd w:id="11402"/>
              <w:bookmarkEnd w:id="11403"/>
              <w:bookmarkEnd w:id="11404"/>
              <w:bookmarkEnd w:id="11405"/>
              <w:bookmarkEnd w:id="11406"/>
              <w:bookmarkEnd w:id="11407"/>
              <w:bookmarkEnd w:id="11408"/>
              <w:bookmarkEnd w:id="11409"/>
              <w:bookmarkEnd w:id="11410"/>
            </w:del>
          </w:p>
        </w:tc>
        <w:tc>
          <w:tcPr>
            <w:tcW w:w="6686" w:type="dxa"/>
          </w:tcPr>
          <w:p w14:paraId="1B5D4A97" w14:textId="508624AE" w:rsidR="007D4551" w:rsidRPr="000245EB" w:rsidDel="00096943" w:rsidRDefault="007D4551">
            <w:pPr>
              <w:keepNext/>
              <w:spacing w:line="276" w:lineRule="auto"/>
              <w:rPr>
                <w:del w:id="11411" w:author="Tran Huan" w:date="2018-11-25T21:59:00Z"/>
                <w:rPrChange w:id="11412" w:author="Tran Huan" w:date="2018-11-25T16:08:00Z">
                  <w:rPr>
                    <w:del w:id="11413" w:author="Tran Huan" w:date="2018-11-25T21:59:00Z"/>
                    <w:lang w:val="en-US"/>
                  </w:rPr>
                </w:rPrChange>
              </w:rPr>
            </w:pPr>
            <w:del w:id="11414" w:author="Tran Huan" w:date="2018-11-25T21:59:00Z">
              <w:r w:rsidRPr="000245EB" w:rsidDel="00096943">
                <w:rPr>
                  <w:rPrChange w:id="11415" w:author="Tran Huan" w:date="2018-11-25T16:08:00Z">
                    <w:rPr>
                      <w:lang w:val="en-US"/>
                    </w:rPr>
                  </w:rPrChange>
                </w:rPr>
                <w:delText>Để tìm kiếm hay lọc, người dùng bắt buộc phải chọn hoặc nhập thông tin tìm kiếm.</w:delText>
              </w:r>
              <w:bookmarkStart w:id="11416" w:name="_Toc530658571"/>
              <w:bookmarkStart w:id="11417" w:name="_Toc530662295"/>
              <w:bookmarkStart w:id="11418" w:name="_Toc530662762"/>
              <w:bookmarkStart w:id="11419" w:name="_Toc531003692"/>
              <w:bookmarkStart w:id="11420" w:name="_Toc531005609"/>
              <w:bookmarkStart w:id="11421" w:name="_Toc531569809"/>
              <w:bookmarkStart w:id="11422" w:name="_Toc531573657"/>
              <w:bookmarkStart w:id="11423" w:name="_Toc531577398"/>
              <w:bookmarkStart w:id="11424" w:name="_Toc531581136"/>
              <w:bookmarkEnd w:id="11416"/>
              <w:bookmarkEnd w:id="11417"/>
              <w:bookmarkEnd w:id="11418"/>
              <w:bookmarkEnd w:id="11419"/>
              <w:bookmarkEnd w:id="11420"/>
              <w:bookmarkEnd w:id="11421"/>
              <w:bookmarkEnd w:id="11422"/>
              <w:bookmarkEnd w:id="11423"/>
              <w:bookmarkEnd w:id="11424"/>
            </w:del>
          </w:p>
        </w:tc>
        <w:bookmarkStart w:id="11425" w:name="_Toc530658572"/>
        <w:bookmarkStart w:id="11426" w:name="_Toc530662296"/>
        <w:bookmarkStart w:id="11427" w:name="_Toc530662763"/>
        <w:bookmarkStart w:id="11428" w:name="_Toc531003693"/>
        <w:bookmarkStart w:id="11429" w:name="_Toc531005610"/>
        <w:bookmarkStart w:id="11430" w:name="_Toc531569810"/>
        <w:bookmarkStart w:id="11431" w:name="_Toc531573658"/>
        <w:bookmarkStart w:id="11432" w:name="_Toc531577399"/>
        <w:bookmarkStart w:id="11433" w:name="_Toc531581137"/>
        <w:bookmarkEnd w:id="11425"/>
        <w:bookmarkEnd w:id="11426"/>
        <w:bookmarkEnd w:id="11427"/>
        <w:bookmarkEnd w:id="11428"/>
        <w:bookmarkEnd w:id="11429"/>
        <w:bookmarkEnd w:id="11430"/>
        <w:bookmarkEnd w:id="11431"/>
        <w:bookmarkEnd w:id="11432"/>
        <w:bookmarkEnd w:id="11433"/>
      </w:tr>
    </w:tbl>
    <w:p w14:paraId="55D91EC8" w14:textId="5CBA47BB" w:rsidR="009B0E96" w:rsidRPr="0041406B" w:rsidDel="00096943" w:rsidRDefault="009B0E96">
      <w:pPr>
        <w:spacing w:line="276" w:lineRule="auto"/>
        <w:rPr>
          <w:del w:id="11434" w:author="Tran Huan" w:date="2018-11-25T21:59:00Z"/>
        </w:rPr>
        <w:pPrChange w:id="11435" w:author="phuong vu" w:date="2018-11-23T13:48:00Z">
          <w:pPr/>
        </w:pPrChange>
      </w:pPr>
      <w:bookmarkStart w:id="11436" w:name="_Toc530658573"/>
      <w:bookmarkStart w:id="11437" w:name="_Toc530662297"/>
      <w:bookmarkStart w:id="11438" w:name="_Toc530662764"/>
      <w:bookmarkStart w:id="11439" w:name="_Toc531003694"/>
      <w:bookmarkStart w:id="11440" w:name="_Toc531005611"/>
      <w:bookmarkStart w:id="11441" w:name="_Toc531569811"/>
      <w:bookmarkStart w:id="11442" w:name="_Toc531573659"/>
      <w:bookmarkStart w:id="11443" w:name="_Toc531577400"/>
      <w:bookmarkStart w:id="11444" w:name="_Toc531581138"/>
      <w:bookmarkEnd w:id="11436"/>
      <w:bookmarkEnd w:id="11437"/>
      <w:bookmarkEnd w:id="11438"/>
      <w:bookmarkEnd w:id="11439"/>
      <w:bookmarkEnd w:id="11440"/>
      <w:bookmarkEnd w:id="11441"/>
      <w:bookmarkEnd w:id="11442"/>
      <w:bookmarkEnd w:id="11443"/>
      <w:bookmarkEnd w:id="11444"/>
    </w:p>
    <w:p w14:paraId="226DB6B5" w14:textId="16722C4F" w:rsidR="00730F28" w:rsidRPr="0041406B" w:rsidDel="00096943" w:rsidRDefault="00730F28">
      <w:pPr>
        <w:pStyle w:val="Heading4"/>
        <w:spacing w:line="276" w:lineRule="auto"/>
        <w:rPr>
          <w:del w:id="11445" w:author="Tran Huan" w:date="2018-11-25T21:59:00Z"/>
        </w:rPr>
        <w:pPrChange w:id="11446" w:author="phuong vu" w:date="2018-11-23T13:48:00Z">
          <w:pPr>
            <w:pStyle w:val="Heading4"/>
          </w:pPr>
        </w:pPrChange>
      </w:pPr>
      <w:del w:id="11447" w:author="Tran Huan" w:date="2018-11-25T21:59:00Z">
        <w:r w:rsidRPr="0041406B" w:rsidDel="00096943">
          <w:rPr>
            <w:b w:val="0"/>
            <w:iCs w:val="0"/>
          </w:rPr>
          <w:delText>Tìm kiếm đơn hàng</w:delText>
        </w:r>
        <w:bookmarkStart w:id="11448" w:name="_Toc530658574"/>
        <w:bookmarkStart w:id="11449" w:name="_Toc530662298"/>
        <w:bookmarkStart w:id="11450" w:name="_Toc530662765"/>
        <w:bookmarkStart w:id="11451" w:name="_Toc531003695"/>
        <w:bookmarkStart w:id="11452" w:name="_Toc531005612"/>
        <w:bookmarkStart w:id="11453" w:name="_Toc531569812"/>
        <w:bookmarkStart w:id="11454" w:name="_Toc531573660"/>
        <w:bookmarkStart w:id="11455" w:name="_Toc531577401"/>
        <w:bookmarkStart w:id="11456" w:name="_Toc531581139"/>
        <w:bookmarkEnd w:id="11448"/>
        <w:bookmarkEnd w:id="11449"/>
        <w:bookmarkEnd w:id="11450"/>
        <w:bookmarkEnd w:id="11451"/>
        <w:bookmarkEnd w:id="11452"/>
        <w:bookmarkEnd w:id="11453"/>
        <w:bookmarkEnd w:id="11454"/>
        <w:bookmarkEnd w:id="11455"/>
        <w:bookmarkEnd w:id="11456"/>
      </w:del>
    </w:p>
    <w:tbl>
      <w:tblPr>
        <w:tblStyle w:val="TableGrid"/>
        <w:tblW w:w="0" w:type="auto"/>
        <w:tblLook w:val="04A0" w:firstRow="1" w:lastRow="0" w:firstColumn="1" w:lastColumn="0" w:noHBand="0" w:noVBand="1"/>
      </w:tblPr>
      <w:tblGrid>
        <w:gridCol w:w="2347"/>
        <w:gridCol w:w="6430"/>
      </w:tblGrid>
      <w:tr w:rsidR="007554F4" w:rsidRPr="0041406B" w:rsidDel="00096943" w14:paraId="1EB27E69" w14:textId="11B3AFA3" w:rsidTr="00225404">
        <w:trPr>
          <w:del w:id="11457" w:author="Tran Huan" w:date="2018-11-25T21:59:00Z"/>
        </w:trPr>
        <w:tc>
          <w:tcPr>
            <w:tcW w:w="2425" w:type="dxa"/>
          </w:tcPr>
          <w:p w14:paraId="1E97EF23" w14:textId="2ED17D72" w:rsidR="007554F4" w:rsidRPr="0041406B" w:rsidDel="00096943" w:rsidRDefault="007554F4">
            <w:pPr>
              <w:spacing w:line="276" w:lineRule="auto"/>
              <w:rPr>
                <w:del w:id="11458" w:author="Tran Huan" w:date="2018-11-25T21:59:00Z"/>
                <w:b/>
              </w:rPr>
            </w:pPr>
            <w:del w:id="11459" w:author="Tran Huan" w:date="2018-11-25T21:59:00Z">
              <w:r w:rsidRPr="0041406B" w:rsidDel="00096943">
                <w:rPr>
                  <w:b/>
                </w:rPr>
                <w:delText>Mã yêu cầu</w:delText>
              </w:r>
              <w:bookmarkStart w:id="11460" w:name="_Toc530658575"/>
              <w:bookmarkStart w:id="11461" w:name="_Toc530662299"/>
              <w:bookmarkStart w:id="11462" w:name="_Toc530662766"/>
              <w:bookmarkStart w:id="11463" w:name="_Toc531003696"/>
              <w:bookmarkStart w:id="11464" w:name="_Toc531005613"/>
              <w:bookmarkStart w:id="11465" w:name="_Toc531569813"/>
              <w:bookmarkStart w:id="11466" w:name="_Toc531573661"/>
              <w:bookmarkStart w:id="11467" w:name="_Toc531577402"/>
              <w:bookmarkStart w:id="11468" w:name="_Toc531581140"/>
              <w:bookmarkEnd w:id="11460"/>
              <w:bookmarkEnd w:id="11461"/>
              <w:bookmarkEnd w:id="11462"/>
              <w:bookmarkEnd w:id="11463"/>
              <w:bookmarkEnd w:id="11464"/>
              <w:bookmarkEnd w:id="11465"/>
              <w:bookmarkEnd w:id="11466"/>
              <w:bookmarkEnd w:id="11467"/>
              <w:bookmarkEnd w:id="11468"/>
            </w:del>
          </w:p>
        </w:tc>
        <w:tc>
          <w:tcPr>
            <w:tcW w:w="6686" w:type="dxa"/>
          </w:tcPr>
          <w:p w14:paraId="45BDD573" w14:textId="35C640E0" w:rsidR="007554F4" w:rsidRPr="000245EB" w:rsidDel="00096943" w:rsidRDefault="007554F4">
            <w:pPr>
              <w:spacing w:line="276" w:lineRule="auto"/>
              <w:rPr>
                <w:del w:id="11469" w:author="Tran Huan" w:date="2018-11-25T21:59:00Z"/>
                <w:rPrChange w:id="11470" w:author="Tran Huan" w:date="2018-11-25T16:08:00Z">
                  <w:rPr>
                    <w:del w:id="11471" w:author="Tran Huan" w:date="2018-11-25T21:59:00Z"/>
                    <w:lang w:val="en-US"/>
                  </w:rPr>
                </w:rPrChange>
              </w:rPr>
            </w:pPr>
            <w:del w:id="11472" w:author="Tran Huan" w:date="2018-11-25T21:59:00Z">
              <w:r w:rsidRPr="000245EB" w:rsidDel="00096943">
                <w:rPr>
                  <w:rPrChange w:id="11473" w:author="Tran Huan" w:date="2018-11-25T16:08:00Z">
                    <w:rPr>
                      <w:lang w:val="en-US"/>
                    </w:rPr>
                  </w:rPrChange>
                </w:rPr>
                <w:delText>GU_07</w:delText>
              </w:r>
              <w:bookmarkStart w:id="11474" w:name="_Toc530658576"/>
              <w:bookmarkStart w:id="11475" w:name="_Toc530662300"/>
              <w:bookmarkStart w:id="11476" w:name="_Toc530662767"/>
              <w:bookmarkStart w:id="11477" w:name="_Toc531003697"/>
              <w:bookmarkStart w:id="11478" w:name="_Toc531005614"/>
              <w:bookmarkStart w:id="11479" w:name="_Toc531569814"/>
              <w:bookmarkStart w:id="11480" w:name="_Toc531573662"/>
              <w:bookmarkStart w:id="11481" w:name="_Toc531577403"/>
              <w:bookmarkStart w:id="11482" w:name="_Toc531581141"/>
              <w:bookmarkEnd w:id="11474"/>
              <w:bookmarkEnd w:id="11475"/>
              <w:bookmarkEnd w:id="11476"/>
              <w:bookmarkEnd w:id="11477"/>
              <w:bookmarkEnd w:id="11478"/>
              <w:bookmarkEnd w:id="11479"/>
              <w:bookmarkEnd w:id="11480"/>
              <w:bookmarkEnd w:id="11481"/>
              <w:bookmarkEnd w:id="11482"/>
            </w:del>
          </w:p>
        </w:tc>
        <w:bookmarkStart w:id="11483" w:name="_Toc530658577"/>
        <w:bookmarkStart w:id="11484" w:name="_Toc530662301"/>
        <w:bookmarkStart w:id="11485" w:name="_Toc530662768"/>
        <w:bookmarkStart w:id="11486" w:name="_Toc531003698"/>
        <w:bookmarkStart w:id="11487" w:name="_Toc531005615"/>
        <w:bookmarkStart w:id="11488" w:name="_Toc531569815"/>
        <w:bookmarkStart w:id="11489" w:name="_Toc531573663"/>
        <w:bookmarkStart w:id="11490" w:name="_Toc531577404"/>
        <w:bookmarkStart w:id="11491" w:name="_Toc531581142"/>
        <w:bookmarkEnd w:id="11483"/>
        <w:bookmarkEnd w:id="11484"/>
        <w:bookmarkEnd w:id="11485"/>
        <w:bookmarkEnd w:id="11486"/>
        <w:bookmarkEnd w:id="11487"/>
        <w:bookmarkEnd w:id="11488"/>
        <w:bookmarkEnd w:id="11489"/>
        <w:bookmarkEnd w:id="11490"/>
        <w:bookmarkEnd w:id="11491"/>
      </w:tr>
      <w:tr w:rsidR="007554F4" w:rsidRPr="0041406B" w:rsidDel="00096943" w14:paraId="5F8F91C6" w14:textId="4AE598D6" w:rsidTr="00225404">
        <w:trPr>
          <w:del w:id="11492" w:author="Tran Huan" w:date="2018-11-25T21:59:00Z"/>
        </w:trPr>
        <w:tc>
          <w:tcPr>
            <w:tcW w:w="2425" w:type="dxa"/>
          </w:tcPr>
          <w:p w14:paraId="40A84F9F" w14:textId="015E07A4" w:rsidR="007554F4" w:rsidRPr="0041406B" w:rsidDel="00096943" w:rsidRDefault="007554F4">
            <w:pPr>
              <w:spacing w:line="276" w:lineRule="auto"/>
              <w:rPr>
                <w:del w:id="11493" w:author="Tran Huan" w:date="2018-11-25T21:59:00Z"/>
                <w:b/>
              </w:rPr>
            </w:pPr>
            <w:del w:id="11494" w:author="Tran Huan" w:date="2018-11-25T21:59:00Z">
              <w:r w:rsidRPr="0041406B" w:rsidDel="00096943">
                <w:rPr>
                  <w:b/>
                </w:rPr>
                <w:delText>Tên chức năng</w:delText>
              </w:r>
              <w:bookmarkStart w:id="11495" w:name="_Toc530658578"/>
              <w:bookmarkStart w:id="11496" w:name="_Toc530662302"/>
              <w:bookmarkStart w:id="11497" w:name="_Toc530662769"/>
              <w:bookmarkStart w:id="11498" w:name="_Toc531003699"/>
              <w:bookmarkStart w:id="11499" w:name="_Toc531005616"/>
              <w:bookmarkStart w:id="11500" w:name="_Toc531569816"/>
              <w:bookmarkStart w:id="11501" w:name="_Toc531573664"/>
              <w:bookmarkStart w:id="11502" w:name="_Toc531577405"/>
              <w:bookmarkStart w:id="11503" w:name="_Toc531581143"/>
              <w:bookmarkEnd w:id="11495"/>
              <w:bookmarkEnd w:id="11496"/>
              <w:bookmarkEnd w:id="11497"/>
              <w:bookmarkEnd w:id="11498"/>
              <w:bookmarkEnd w:id="11499"/>
              <w:bookmarkEnd w:id="11500"/>
              <w:bookmarkEnd w:id="11501"/>
              <w:bookmarkEnd w:id="11502"/>
              <w:bookmarkEnd w:id="11503"/>
            </w:del>
          </w:p>
        </w:tc>
        <w:tc>
          <w:tcPr>
            <w:tcW w:w="6686" w:type="dxa"/>
          </w:tcPr>
          <w:p w14:paraId="1403598F" w14:textId="143EDE5F" w:rsidR="007554F4" w:rsidRPr="000245EB" w:rsidDel="00096943" w:rsidRDefault="007554F4">
            <w:pPr>
              <w:spacing w:line="276" w:lineRule="auto"/>
              <w:rPr>
                <w:del w:id="11504" w:author="Tran Huan" w:date="2018-11-25T21:59:00Z"/>
                <w:rPrChange w:id="11505" w:author="Tran Huan" w:date="2018-11-25T16:08:00Z">
                  <w:rPr>
                    <w:del w:id="11506" w:author="Tran Huan" w:date="2018-11-25T21:59:00Z"/>
                    <w:lang w:val="en-US"/>
                  </w:rPr>
                </w:rPrChange>
              </w:rPr>
            </w:pPr>
            <w:del w:id="11507" w:author="Tran Huan" w:date="2018-11-25T21:59:00Z">
              <w:r w:rsidRPr="0041406B" w:rsidDel="00096943">
                <w:delText>Tìm kiếm đơn hàng</w:delText>
              </w:r>
              <w:bookmarkStart w:id="11508" w:name="_Toc530658579"/>
              <w:bookmarkStart w:id="11509" w:name="_Toc530662303"/>
              <w:bookmarkStart w:id="11510" w:name="_Toc530662770"/>
              <w:bookmarkStart w:id="11511" w:name="_Toc531003700"/>
              <w:bookmarkStart w:id="11512" w:name="_Toc531005617"/>
              <w:bookmarkStart w:id="11513" w:name="_Toc531569817"/>
              <w:bookmarkStart w:id="11514" w:name="_Toc531573665"/>
              <w:bookmarkStart w:id="11515" w:name="_Toc531577406"/>
              <w:bookmarkStart w:id="11516" w:name="_Toc531581144"/>
              <w:bookmarkEnd w:id="11508"/>
              <w:bookmarkEnd w:id="11509"/>
              <w:bookmarkEnd w:id="11510"/>
              <w:bookmarkEnd w:id="11511"/>
              <w:bookmarkEnd w:id="11512"/>
              <w:bookmarkEnd w:id="11513"/>
              <w:bookmarkEnd w:id="11514"/>
              <w:bookmarkEnd w:id="11515"/>
              <w:bookmarkEnd w:id="11516"/>
            </w:del>
          </w:p>
        </w:tc>
        <w:bookmarkStart w:id="11517" w:name="_Toc530658580"/>
        <w:bookmarkStart w:id="11518" w:name="_Toc530662304"/>
        <w:bookmarkStart w:id="11519" w:name="_Toc530662771"/>
        <w:bookmarkStart w:id="11520" w:name="_Toc531003701"/>
        <w:bookmarkStart w:id="11521" w:name="_Toc531005618"/>
        <w:bookmarkStart w:id="11522" w:name="_Toc531569818"/>
        <w:bookmarkStart w:id="11523" w:name="_Toc531573666"/>
        <w:bookmarkStart w:id="11524" w:name="_Toc531577407"/>
        <w:bookmarkStart w:id="11525" w:name="_Toc531581145"/>
        <w:bookmarkEnd w:id="11517"/>
        <w:bookmarkEnd w:id="11518"/>
        <w:bookmarkEnd w:id="11519"/>
        <w:bookmarkEnd w:id="11520"/>
        <w:bookmarkEnd w:id="11521"/>
        <w:bookmarkEnd w:id="11522"/>
        <w:bookmarkEnd w:id="11523"/>
        <w:bookmarkEnd w:id="11524"/>
        <w:bookmarkEnd w:id="11525"/>
      </w:tr>
      <w:tr w:rsidR="007554F4" w:rsidRPr="0041406B" w:rsidDel="00096943" w14:paraId="34250DBD" w14:textId="7987150B" w:rsidTr="00225404">
        <w:trPr>
          <w:del w:id="11526" w:author="Tran Huan" w:date="2018-11-25T21:59:00Z"/>
        </w:trPr>
        <w:tc>
          <w:tcPr>
            <w:tcW w:w="2425" w:type="dxa"/>
          </w:tcPr>
          <w:p w14:paraId="21D83611" w14:textId="2886235A" w:rsidR="007554F4" w:rsidRPr="0041406B" w:rsidDel="00096943" w:rsidRDefault="007554F4">
            <w:pPr>
              <w:spacing w:line="276" w:lineRule="auto"/>
              <w:rPr>
                <w:del w:id="11527" w:author="Tran Huan" w:date="2018-11-25T21:59:00Z"/>
                <w:b/>
              </w:rPr>
            </w:pPr>
            <w:del w:id="11528" w:author="Tran Huan" w:date="2018-11-25T21:59:00Z">
              <w:r w:rsidRPr="0041406B" w:rsidDel="00096943">
                <w:rPr>
                  <w:b/>
                </w:rPr>
                <w:delText>Đối tượng sử dụng</w:delText>
              </w:r>
              <w:bookmarkStart w:id="11529" w:name="_Toc530658581"/>
              <w:bookmarkStart w:id="11530" w:name="_Toc530662305"/>
              <w:bookmarkStart w:id="11531" w:name="_Toc530662772"/>
              <w:bookmarkStart w:id="11532" w:name="_Toc531003702"/>
              <w:bookmarkStart w:id="11533" w:name="_Toc531005619"/>
              <w:bookmarkStart w:id="11534" w:name="_Toc531569819"/>
              <w:bookmarkStart w:id="11535" w:name="_Toc531573667"/>
              <w:bookmarkStart w:id="11536" w:name="_Toc531577408"/>
              <w:bookmarkStart w:id="11537" w:name="_Toc531581146"/>
              <w:bookmarkEnd w:id="11529"/>
              <w:bookmarkEnd w:id="11530"/>
              <w:bookmarkEnd w:id="11531"/>
              <w:bookmarkEnd w:id="11532"/>
              <w:bookmarkEnd w:id="11533"/>
              <w:bookmarkEnd w:id="11534"/>
              <w:bookmarkEnd w:id="11535"/>
              <w:bookmarkEnd w:id="11536"/>
              <w:bookmarkEnd w:id="11537"/>
            </w:del>
          </w:p>
        </w:tc>
        <w:tc>
          <w:tcPr>
            <w:tcW w:w="6686" w:type="dxa"/>
          </w:tcPr>
          <w:p w14:paraId="7E9EFB8B" w14:textId="7E8CC5A4" w:rsidR="007554F4" w:rsidRPr="000245EB" w:rsidDel="00096943" w:rsidRDefault="007554F4">
            <w:pPr>
              <w:spacing w:line="276" w:lineRule="auto"/>
              <w:rPr>
                <w:del w:id="11538" w:author="Tran Huan" w:date="2018-11-25T21:59:00Z"/>
                <w:rPrChange w:id="11539" w:author="Tran Huan" w:date="2018-11-25T16:08:00Z">
                  <w:rPr>
                    <w:del w:id="11540" w:author="Tran Huan" w:date="2018-11-25T21:59:00Z"/>
                    <w:lang w:val="en-US"/>
                  </w:rPr>
                </w:rPrChange>
              </w:rPr>
            </w:pPr>
            <w:del w:id="11541" w:author="Tran Huan" w:date="2018-11-25T21:59:00Z">
              <w:r w:rsidRPr="000245EB" w:rsidDel="00096943">
                <w:rPr>
                  <w:rPrChange w:id="11542" w:author="Tran Huan" w:date="2018-11-25T16:08:00Z">
                    <w:rPr>
                      <w:lang w:val="en-US"/>
                    </w:rPr>
                  </w:rPrChange>
                </w:rPr>
                <w:delText>Nhân viên cửa hàng</w:delText>
              </w:r>
              <w:bookmarkStart w:id="11543" w:name="_Toc530658582"/>
              <w:bookmarkStart w:id="11544" w:name="_Toc530662306"/>
              <w:bookmarkStart w:id="11545" w:name="_Toc530662773"/>
              <w:bookmarkStart w:id="11546" w:name="_Toc531003703"/>
              <w:bookmarkStart w:id="11547" w:name="_Toc531005620"/>
              <w:bookmarkStart w:id="11548" w:name="_Toc531569820"/>
              <w:bookmarkStart w:id="11549" w:name="_Toc531573668"/>
              <w:bookmarkStart w:id="11550" w:name="_Toc531577409"/>
              <w:bookmarkStart w:id="11551" w:name="_Toc531581147"/>
              <w:bookmarkEnd w:id="11543"/>
              <w:bookmarkEnd w:id="11544"/>
              <w:bookmarkEnd w:id="11545"/>
              <w:bookmarkEnd w:id="11546"/>
              <w:bookmarkEnd w:id="11547"/>
              <w:bookmarkEnd w:id="11548"/>
              <w:bookmarkEnd w:id="11549"/>
              <w:bookmarkEnd w:id="11550"/>
              <w:bookmarkEnd w:id="11551"/>
            </w:del>
          </w:p>
        </w:tc>
        <w:bookmarkStart w:id="11552" w:name="_Toc530658583"/>
        <w:bookmarkStart w:id="11553" w:name="_Toc530662307"/>
        <w:bookmarkStart w:id="11554" w:name="_Toc530662774"/>
        <w:bookmarkStart w:id="11555" w:name="_Toc531003704"/>
        <w:bookmarkStart w:id="11556" w:name="_Toc531005621"/>
        <w:bookmarkStart w:id="11557" w:name="_Toc531569821"/>
        <w:bookmarkStart w:id="11558" w:name="_Toc531573669"/>
        <w:bookmarkStart w:id="11559" w:name="_Toc531577410"/>
        <w:bookmarkStart w:id="11560" w:name="_Toc531581148"/>
        <w:bookmarkEnd w:id="11552"/>
        <w:bookmarkEnd w:id="11553"/>
        <w:bookmarkEnd w:id="11554"/>
        <w:bookmarkEnd w:id="11555"/>
        <w:bookmarkEnd w:id="11556"/>
        <w:bookmarkEnd w:id="11557"/>
        <w:bookmarkEnd w:id="11558"/>
        <w:bookmarkEnd w:id="11559"/>
        <w:bookmarkEnd w:id="11560"/>
      </w:tr>
      <w:tr w:rsidR="007554F4" w:rsidRPr="0041406B" w:rsidDel="00096943" w14:paraId="5E8B8B28" w14:textId="184B84B0" w:rsidTr="00225404">
        <w:trPr>
          <w:del w:id="11561" w:author="Tran Huan" w:date="2018-11-25T21:59:00Z"/>
        </w:trPr>
        <w:tc>
          <w:tcPr>
            <w:tcW w:w="2425" w:type="dxa"/>
          </w:tcPr>
          <w:p w14:paraId="0C8CEA73" w14:textId="2304D2C4" w:rsidR="007554F4" w:rsidRPr="0041406B" w:rsidDel="00096943" w:rsidRDefault="007554F4">
            <w:pPr>
              <w:spacing w:line="276" w:lineRule="auto"/>
              <w:rPr>
                <w:del w:id="11562" w:author="Tran Huan" w:date="2018-11-25T21:59:00Z"/>
                <w:b/>
              </w:rPr>
            </w:pPr>
            <w:del w:id="11563" w:author="Tran Huan" w:date="2018-11-25T21:59:00Z">
              <w:r w:rsidRPr="0041406B" w:rsidDel="00096943">
                <w:rPr>
                  <w:b/>
                </w:rPr>
                <w:delText>Tiền điều kiện</w:delText>
              </w:r>
              <w:bookmarkStart w:id="11564" w:name="_Toc530658584"/>
              <w:bookmarkStart w:id="11565" w:name="_Toc530662308"/>
              <w:bookmarkStart w:id="11566" w:name="_Toc530662775"/>
              <w:bookmarkStart w:id="11567" w:name="_Toc531003705"/>
              <w:bookmarkStart w:id="11568" w:name="_Toc531005622"/>
              <w:bookmarkStart w:id="11569" w:name="_Toc531569822"/>
              <w:bookmarkStart w:id="11570" w:name="_Toc531573670"/>
              <w:bookmarkStart w:id="11571" w:name="_Toc531577411"/>
              <w:bookmarkStart w:id="11572" w:name="_Toc531581149"/>
              <w:bookmarkEnd w:id="11564"/>
              <w:bookmarkEnd w:id="11565"/>
              <w:bookmarkEnd w:id="11566"/>
              <w:bookmarkEnd w:id="11567"/>
              <w:bookmarkEnd w:id="11568"/>
              <w:bookmarkEnd w:id="11569"/>
              <w:bookmarkEnd w:id="11570"/>
              <w:bookmarkEnd w:id="11571"/>
              <w:bookmarkEnd w:id="11572"/>
            </w:del>
          </w:p>
        </w:tc>
        <w:tc>
          <w:tcPr>
            <w:tcW w:w="6686" w:type="dxa"/>
          </w:tcPr>
          <w:p w14:paraId="150AE8A4" w14:textId="6ABAB8AC" w:rsidR="007554F4" w:rsidRPr="000245EB" w:rsidDel="00096943" w:rsidRDefault="007554F4">
            <w:pPr>
              <w:spacing w:line="276" w:lineRule="auto"/>
              <w:rPr>
                <w:del w:id="11573" w:author="Tran Huan" w:date="2018-11-25T21:59:00Z"/>
                <w:rPrChange w:id="11574" w:author="Tran Huan" w:date="2018-11-25T16:08:00Z">
                  <w:rPr>
                    <w:del w:id="11575" w:author="Tran Huan" w:date="2018-11-25T21:59:00Z"/>
                    <w:lang w:val="en-US"/>
                  </w:rPr>
                </w:rPrChange>
              </w:rPr>
            </w:pPr>
            <w:del w:id="11576" w:author="Tran Huan" w:date="2018-11-25T21:59:00Z">
              <w:r w:rsidRPr="000245EB" w:rsidDel="00096943">
                <w:rPr>
                  <w:rPrChange w:id="11577" w:author="Tran Huan" w:date="2018-11-25T16:08:00Z">
                    <w:rPr>
                      <w:lang w:val="en-US"/>
                    </w:rPr>
                  </w:rPrChange>
                </w:rPr>
                <w:delText>Truy cập được trang web quản lí và đăng nhập thành công vào hệ thống.</w:delText>
              </w:r>
              <w:bookmarkStart w:id="11578" w:name="_Toc530658585"/>
              <w:bookmarkStart w:id="11579" w:name="_Toc530662309"/>
              <w:bookmarkStart w:id="11580" w:name="_Toc530662776"/>
              <w:bookmarkStart w:id="11581" w:name="_Toc531003706"/>
              <w:bookmarkStart w:id="11582" w:name="_Toc531005623"/>
              <w:bookmarkStart w:id="11583" w:name="_Toc531569823"/>
              <w:bookmarkStart w:id="11584" w:name="_Toc531573671"/>
              <w:bookmarkStart w:id="11585" w:name="_Toc531577412"/>
              <w:bookmarkStart w:id="11586" w:name="_Toc531581150"/>
              <w:bookmarkEnd w:id="11578"/>
              <w:bookmarkEnd w:id="11579"/>
              <w:bookmarkEnd w:id="11580"/>
              <w:bookmarkEnd w:id="11581"/>
              <w:bookmarkEnd w:id="11582"/>
              <w:bookmarkEnd w:id="11583"/>
              <w:bookmarkEnd w:id="11584"/>
              <w:bookmarkEnd w:id="11585"/>
              <w:bookmarkEnd w:id="11586"/>
            </w:del>
          </w:p>
        </w:tc>
        <w:bookmarkStart w:id="11587" w:name="_Toc530658586"/>
        <w:bookmarkStart w:id="11588" w:name="_Toc530662310"/>
        <w:bookmarkStart w:id="11589" w:name="_Toc530662777"/>
        <w:bookmarkStart w:id="11590" w:name="_Toc531003707"/>
        <w:bookmarkStart w:id="11591" w:name="_Toc531005624"/>
        <w:bookmarkStart w:id="11592" w:name="_Toc531569824"/>
        <w:bookmarkStart w:id="11593" w:name="_Toc531573672"/>
        <w:bookmarkStart w:id="11594" w:name="_Toc531577413"/>
        <w:bookmarkStart w:id="11595" w:name="_Toc531581151"/>
        <w:bookmarkEnd w:id="11587"/>
        <w:bookmarkEnd w:id="11588"/>
        <w:bookmarkEnd w:id="11589"/>
        <w:bookmarkEnd w:id="11590"/>
        <w:bookmarkEnd w:id="11591"/>
        <w:bookmarkEnd w:id="11592"/>
        <w:bookmarkEnd w:id="11593"/>
        <w:bookmarkEnd w:id="11594"/>
        <w:bookmarkEnd w:id="11595"/>
      </w:tr>
      <w:tr w:rsidR="007554F4" w:rsidRPr="0041406B" w:rsidDel="00096943" w14:paraId="765C15D4" w14:textId="76620221" w:rsidTr="00225404">
        <w:trPr>
          <w:del w:id="11596" w:author="Tran Huan" w:date="2018-11-25T21:59:00Z"/>
        </w:trPr>
        <w:tc>
          <w:tcPr>
            <w:tcW w:w="2425" w:type="dxa"/>
          </w:tcPr>
          <w:p w14:paraId="2A66647C" w14:textId="76401EAD" w:rsidR="007554F4" w:rsidRPr="0041406B" w:rsidDel="00096943" w:rsidRDefault="007554F4">
            <w:pPr>
              <w:spacing w:line="276" w:lineRule="auto"/>
              <w:rPr>
                <w:del w:id="11597" w:author="Tran Huan" w:date="2018-11-25T21:59:00Z"/>
                <w:b/>
              </w:rPr>
            </w:pPr>
            <w:del w:id="11598" w:author="Tran Huan" w:date="2018-11-25T21:59:00Z">
              <w:r w:rsidRPr="0041406B" w:rsidDel="00096943">
                <w:rPr>
                  <w:b/>
                </w:rPr>
                <w:delText>Cách xử lí</w:delText>
              </w:r>
              <w:bookmarkStart w:id="11599" w:name="_Toc530658587"/>
              <w:bookmarkStart w:id="11600" w:name="_Toc530662311"/>
              <w:bookmarkStart w:id="11601" w:name="_Toc530662778"/>
              <w:bookmarkStart w:id="11602" w:name="_Toc531003708"/>
              <w:bookmarkStart w:id="11603" w:name="_Toc531005625"/>
              <w:bookmarkStart w:id="11604" w:name="_Toc531569825"/>
              <w:bookmarkStart w:id="11605" w:name="_Toc531573673"/>
              <w:bookmarkStart w:id="11606" w:name="_Toc531577414"/>
              <w:bookmarkStart w:id="11607" w:name="_Toc531581152"/>
              <w:bookmarkEnd w:id="11599"/>
              <w:bookmarkEnd w:id="11600"/>
              <w:bookmarkEnd w:id="11601"/>
              <w:bookmarkEnd w:id="11602"/>
              <w:bookmarkEnd w:id="11603"/>
              <w:bookmarkEnd w:id="11604"/>
              <w:bookmarkEnd w:id="11605"/>
              <w:bookmarkEnd w:id="11606"/>
              <w:bookmarkEnd w:id="11607"/>
            </w:del>
          </w:p>
        </w:tc>
        <w:tc>
          <w:tcPr>
            <w:tcW w:w="6686" w:type="dxa"/>
          </w:tcPr>
          <w:p w14:paraId="3529B28D" w14:textId="2D006904" w:rsidR="007554F4" w:rsidRPr="000245EB" w:rsidDel="00096943" w:rsidRDefault="007554F4">
            <w:pPr>
              <w:spacing w:line="276" w:lineRule="auto"/>
              <w:rPr>
                <w:del w:id="11608" w:author="Tran Huan" w:date="2018-11-25T21:59:00Z"/>
                <w:rPrChange w:id="11609" w:author="Tran Huan" w:date="2018-11-25T16:08:00Z">
                  <w:rPr>
                    <w:del w:id="11610" w:author="Tran Huan" w:date="2018-11-25T21:59:00Z"/>
                    <w:lang w:val="en-US"/>
                  </w:rPr>
                </w:rPrChange>
              </w:rPr>
            </w:pPr>
            <w:del w:id="11611" w:author="Tran Huan" w:date="2018-11-25T21:59:00Z">
              <w:r w:rsidRPr="000245EB" w:rsidDel="00096943">
                <w:rPr>
                  <w:rPrChange w:id="11612" w:author="Tran Huan" w:date="2018-11-25T16:08:00Z">
                    <w:rPr>
                      <w:lang w:val="en-US"/>
                    </w:rPr>
                  </w:rPrChange>
                </w:rPr>
                <w:delText xml:space="preserve">Bước 1: Chọn một trong ba hình thức để tìm kiếm: Quét mã QR – Code, tên khách hàng hoặc mã đơn hàng. </w:delText>
              </w:r>
              <w:bookmarkStart w:id="11613" w:name="_Toc530658588"/>
              <w:bookmarkStart w:id="11614" w:name="_Toc530662312"/>
              <w:bookmarkStart w:id="11615" w:name="_Toc530662779"/>
              <w:bookmarkStart w:id="11616" w:name="_Toc531003709"/>
              <w:bookmarkStart w:id="11617" w:name="_Toc531005626"/>
              <w:bookmarkStart w:id="11618" w:name="_Toc531569826"/>
              <w:bookmarkStart w:id="11619" w:name="_Toc531573674"/>
              <w:bookmarkStart w:id="11620" w:name="_Toc531577415"/>
              <w:bookmarkStart w:id="11621" w:name="_Toc531581153"/>
              <w:bookmarkEnd w:id="11613"/>
              <w:bookmarkEnd w:id="11614"/>
              <w:bookmarkEnd w:id="11615"/>
              <w:bookmarkEnd w:id="11616"/>
              <w:bookmarkEnd w:id="11617"/>
              <w:bookmarkEnd w:id="11618"/>
              <w:bookmarkEnd w:id="11619"/>
              <w:bookmarkEnd w:id="11620"/>
              <w:bookmarkEnd w:id="11621"/>
            </w:del>
          </w:p>
          <w:p w14:paraId="6A7BEBCB" w14:textId="65BA1F24" w:rsidR="007554F4" w:rsidRPr="000245EB" w:rsidDel="00096943" w:rsidRDefault="007554F4">
            <w:pPr>
              <w:spacing w:line="276" w:lineRule="auto"/>
              <w:rPr>
                <w:del w:id="11622" w:author="Tran Huan" w:date="2018-11-25T21:59:00Z"/>
                <w:rPrChange w:id="11623" w:author="Tran Huan" w:date="2018-11-25T16:08:00Z">
                  <w:rPr>
                    <w:del w:id="11624" w:author="Tran Huan" w:date="2018-11-25T21:59:00Z"/>
                    <w:lang w:val="en-US"/>
                  </w:rPr>
                </w:rPrChange>
              </w:rPr>
            </w:pPr>
            <w:del w:id="11625" w:author="Tran Huan" w:date="2018-11-25T21:59:00Z">
              <w:r w:rsidRPr="000245EB" w:rsidDel="00096943">
                <w:rPr>
                  <w:rPrChange w:id="11626" w:author="Tran Huan" w:date="2018-11-25T16:08:00Z">
                    <w:rPr>
                      <w:lang w:val="en-US"/>
                    </w:rPr>
                  </w:rPrChange>
                </w:rPr>
                <w:delText>Bước 2: Nhập các thông tin yêu cầu.</w:delText>
              </w:r>
              <w:bookmarkStart w:id="11627" w:name="_Toc530658589"/>
              <w:bookmarkStart w:id="11628" w:name="_Toc530662313"/>
              <w:bookmarkStart w:id="11629" w:name="_Toc530662780"/>
              <w:bookmarkStart w:id="11630" w:name="_Toc531003710"/>
              <w:bookmarkStart w:id="11631" w:name="_Toc531005627"/>
              <w:bookmarkStart w:id="11632" w:name="_Toc531569827"/>
              <w:bookmarkStart w:id="11633" w:name="_Toc531573675"/>
              <w:bookmarkStart w:id="11634" w:name="_Toc531577416"/>
              <w:bookmarkStart w:id="11635" w:name="_Toc531581154"/>
              <w:bookmarkEnd w:id="11627"/>
              <w:bookmarkEnd w:id="11628"/>
              <w:bookmarkEnd w:id="11629"/>
              <w:bookmarkEnd w:id="11630"/>
              <w:bookmarkEnd w:id="11631"/>
              <w:bookmarkEnd w:id="11632"/>
              <w:bookmarkEnd w:id="11633"/>
              <w:bookmarkEnd w:id="11634"/>
              <w:bookmarkEnd w:id="11635"/>
            </w:del>
          </w:p>
          <w:p w14:paraId="56E6FBF0" w14:textId="5E1212A4" w:rsidR="007554F4" w:rsidRPr="000245EB" w:rsidDel="00096943" w:rsidRDefault="007554F4">
            <w:pPr>
              <w:spacing w:line="276" w:lineRule="auto"/>
              <w:rPr>
                <w:del w:id="11636" w:author="Tran Huan" w:date="2018-11-25T21:59:00Z"/>
                <w:rPrChange w:id="11637" w:author="Tran Huan" w:date="2018-11-25T16:08:00Z">
                  <w:rPr>
                    <w:del w:id="11638" w:author="Tran Huan" w:date="2018-11-25T21:59:00Z"/>
                    <w:lang w:val="en-US"/>
                  </w:rPr>
                </w:rPrChange>
              </w:rPr>
            </w:pPr>
            <w:del w:id="11639" w:author="Tran Huan" w:date="2018-11-25T21:59:00Z">
              <w:r w:rsidRPr="000245EB" w:rsidDel="00096943">
                <w:rPr>
                  <w:rPrChange w:id="11640" w:author="Tran Huan" w:date="2018-11-25T16:08:00Z">
                    <w:rPr>
                      <w:lang w:val="en-US"/>
                    </w:rPr>
                  </w:rPrChange>
                </w:rPr>
                <w:delText xml:space="preserve">Bước 3: Nhấn nút </w:delText>
              </w:r>
              <w:r w:rsidRPr="000245EB" w:rsidDel="00096943">
                <w:rPr>
                  <w:i/>
                  <w:rPrChange w:id="11641" w:author="Tran Huan" w:date="2018-11-25T16:08:00Z">
                    <w:rPr>
                      <w:i/>
                      <w:lang w:val="en-US"/>
                    </w:rPr>
                  </w:rPrChange>
                </w:rPr>
                <w:delText>“tìm kiếm”.</w:delText>
              </w:r>
              <w:bookmarkStart w:id="11642" w:name="_Toc530658590"/>
              <w:bookmarkStart w:id="11643" w:name="_Toc530662314"/>
              <w:bookmarkStart w:id="11644" w:name="_Toc530662781"/>
              <w:bookmarkStart w:id="11645" w:name="_Toc531003711"/>
              <w:bookmarkStart w:id="11646" w:name="_Toc531005628"/>
              <w:bookmarkStart w:id="11647" w:name="_Toc531569828"/>
              <w:bookmarkStart w:id="11648" w:name="_Toc531573676"/>
              <w:bookmarkStart w:id="11649" w:name="_Toc531577417"/>
              <w:bookmarkStart w:id="11650" w:name="_Toc531581155"/>
              <w:bookmarkEnd w:id="11642"/>
              <w:bookmarkEnd w:id="11643"/>
              <w:bookmarkEnd w:id="11644"/>
              <w:bookmarkEnd w:id="11645"/>
              <w:bookmarkEnd w:id="11646"/>
              <w:bookmarkEnd w:id="11647"/>
              <w:bookmarkEnd w:id="11648"/>
              <w:bookmarkEnd w:id="11649"/>
              <w:bookmarkEnd w:id="11650"/>
            </w:del>
          </w:p>
        </w:tc>
        <w:bookmarkStart w:id="11651" w:name="_Toc530658591"/>
        <w:bookmarkStart w:id="11652" w:name="_Toc530662315"/>
        <w:bookmarkStart w:id="11653" w:name="_Toc530662782"/>
        <w:bookmarkStart w:id="11654" w:name="_Toc531003712"/>
        <w:bookmarkStart w:id="11655" w:name="_Toc531005629"/>
        <w:bookmarkStart w:id="11656" w:name="_Toc531569829"/>
        <w:bookmarkStart w:id="11657" w:name="_Toc531573677"/>
        <w:bookmarkStart w:id="11658" w:name="_Toc531577418"/>
        <w:bookmarkStart w:id="11659" w:name="_Toc531581156"/>
        <w:bookmarkEnd w:id="11651"/>
        <w:bookmarkEnd w:id="11652"/>
        <w:bookmarkEnd w:id="11653"/>
        <w:bookmarkEnd w:id="11654"/>
        <w:bookmarkEnd w:id="11655"/>
        <w:bookmarkEnd w:id="11656"/>
        <w:bookmarkEnd w:id="11657"/>
        <w:bookmarkEnd w:id="11658"/>
        <w:bookmarkEnd w:id="11659"/>
      </w:tr>
      <w:tr w:rsidR="007554F4" w:rsidRPr="0041406B" w:rsidDel="00096943" w14:paraId="1F85BE9D" w14:textId="2F09B364" w:rsidTr="00225404">
        <w:trPr>
          <w:del w:id="11660" w:author="Tran Huan" w:date="2018-11-25T21:59:00Z"/>
        </w:trPr>
        <w:tc>
          <w:tcPr>
            <w:tcW w:w="2425" w:type="dxa"/>
          </w:tcPr>
          <w:p w14:paraId="45BE5895" w14:textId="31E646F7" w:rsidR="007554F4" w:rsidRPr="0041406B" w:rsidDel="00096943" w:rsidRDefault="007554F4">
            <w:pPr>
              <w:spacing w:line="276" w:lineRule="auto"/>
              <w:rPr>
                <w:del w:id="11661" w:author="Tran Huan" w:date="2018-11-25T21:59:00Z"/>
                <w:b/>
              </w:rPr>
            </w:pPr>
            <w:del w:id="11662" w:author="Tran Huan" w:date="2018-11-25T21:59:00Z">
              <w:r w:rsidRPr="0041406B" w:rsidDel="00096943">
                <w:rPr>
                  <w:b/>
                </w:rPr>
                <w:delText>Kết quả</w:delText>
              </w:r>
              <w:bookmarkStart w:id="11663" w:name="_Toc530658592"/>
              <w:bookmarkStart w:id="11664" w:name="_Toc530662316"/>
              <w:bookmarkStart w:id="11665" w:name="_Toc530662783"/>
              <w:bookmarkStart w:id="11666" w:name="_Toc531003713"/>
              <w:bookmarkStart w:id="11667" w:name="_Toc531005630"/>
              <w:bookmarkStart w:id="11668" w:name="_Toc531569830"/>
              <w:bookmarkStart w:id="11669" w:name="_Toc531573678"/>
              <w:bookmarkStart w:id="11670" w:name="_Toc531577419"/>
              <w:bookmarkStart w:id="11671" w:name="_Toc531581157"/>
              <w:bookmarkEnd w:id="11663"/>
              <w:bookmarkEnd w:id="11664"/>
              <w:bookmarkEnd w:id="11665"/>
              <w:bookmarkEnd w:id="11666"/>
              <w:bookmarkEnd w:id="11667"/>
              <w:bookmarkEnd w:id="11668"/>
              <w:bookmarkEnd w:id="11669"/>
              <w:bookmarkEnd w:id="11670"/>
              <w:bookmarkEnd w:id="11671"/>
            </w:del>
          </w:p>
        </w:tc>
        <w:tc>
          <w:tcPr>
            <w:tcW w:w="6686" w:type="dxa"/>
          </w:tcPr>
          <w:p w14:paraId="0B41E976" w14:textId="1BD63B55" w:rsidR="007554F4" w:rsidRPr="000245EB" w:rsidDel="00096943" w:rsidRDefault="007554F4">
            <w:pPr>
              <w:spacing w:line="276" w:lineRule="auto"/>
              <w:rPr>
                <w:del w:id="11672" w:author="Tran Huan" w:date="2018-11-25T21:59:00Z"/>
                <w:rPrChange w:id="11673" w:author="Tran Huan" w:date="2018-11-25T16:08:00Z">
                  <w:rPr>
                    <w:del w:id="11674" w:author="Tran Huan" w:date="2018-11-25T21:59:00Z"/>
                    <w:lang w:val="en-US"/>
                  </w:rPr>
                </w:rPrChange>
              </w:rPr>
            </w:pPr>
            <w:del w:id="11675" w:author="Tran Huan" w:date="2018-11-25T21:59:00Z">
              <w:r w:rsidRPr="000245EB" w:rsidDel="00096943">
                <w:rPr>
                  <w:rPrChange w:id="11676" w:author="Tran Huan" w:date="2018-11-25T16:08:00Z">
                    <w:rPr>
                      <w:lang w:val="en-US"/>
                    </w:rPr>
                  </w:rPrChange>
                </w:rPr>
                <w:delText>Hiển thị kết quả mởi khung kế bên khung tìm kiếm.</w:delText>
              </w:r>
              <w:bookmarkStart w:id="11677" w:name="_Toc530658593"/>
              <w:bookmarkStart w:id="11678" w:name="_Toc530662317"/>
              <w:bookmarkStart w:id="11679" w:name="_Toc530662784"/>
              <w:bookmarkStart w:id="11680" w:name="_Toc531003714"/>
              <w:bookmarkStart w:id="11681" w:name="_Toc531005631"/>
              <w:bookmarkStart w:id="11682" w:name="_Toc531569831"/>
              <w:bookmarkStart w:id="11683" w:name="_Toc531573679"/>
              <w:bookmarkStart w:id="11684" w:name="_Toc531577420"/>
              <w:bookmarkStart w:id="11685" w:name="_Toc531581158"/>
              <w:bookmarkEnd w:id="11677"/>
              <w:bookmarkEnd w:id="11678"/>
              <w:bookmarkEnd w:id="11679"/>
              <w:bookmarkEnd w:id="11680"/>
              <w:bookmarkEnd w:id="11681"/>
              <w:bookmarkEnd w:id="11682"/>
              <w:bookmarkEnd w:id="11683"/>
              <w:bookmarkEnd w:id="11684"/>
              <w:bookmarkEnd w:id="11685"/>
            </w:del>
          </w:p>
          <w:p w14:paraId="621ED5D3" w14:textId="46A29135" w:rsidR="007554F4" w:rsidRPr="000245EB" w:rsidDel="00096943" w:rsidRDefault="007554F4">
            <w:pPr>
              <w:spacing w:line="276" w:lineRule="auto"/>
              <w:rPr>
                <w:del w:id="11686" w:author="Tran Huan" w:date="2018-11-25T21:59:00Z"/>
                <w:rPrChange w:id="11687" w:author="Tran Huan" w:date="2018-11-25T16:08:00Z">
                  <w:rPr>
                    <w:del w:id="11688" w:author="Tran Huan" w:date="2018-11-25T21:59:00Z"/>
                    <w:lang w:val="en-US"/>
                  </w:rPr>
                </w:rPrChange>
              </w:rPr>
            </w:pPr>
            <w:del w:id="11689" w:author="Tran Huan" w:date="2018-11-25T21:59:00Z">
              <w:r w:rsidRPr="000245EB" w:rsidDel="00096943">
                <w:rPr>
                  <w:rPrChange w:id="11690" w:author="Tran Huan" w:date="2018-11-25T16:08:00Z">
                    <w:rPr>
                      <w:lang w:val="en-US"/>
                    </w:rPr>
                  </w:rPrChange>
                </w:rPr>
                <w:delText>Kết quả tìm kiếm bao gồm:</w:delText>
              </w:r>
              <w:bookmarkStart w:id="11691" w:name="_Toc530658594"/>
              <w:bookmarkStart w:id="11692" w:name="_Toc530662318"/>
              <w:bookmarkStart w:id="11693" w:name="_Toc530662785"/>
              <w:bookmarkStart w:id="11694" w:name="_Toc531003715"/>
              <w:bookmarkStart w:id="11695" w:name="_Toc531005632"/>
              <w:bookmarkStart w:id="11696" w:name="_Toc531569832"/>
              <w:bookmarkStart w:id="11697" w:name="_Toc531573680"/>
              <w:bookmarkStart w:id="11698" w:name="_Toc531577421"/>
              <w:bookmarkStart w:id="11699" w:name="_Toc531581159"/>
              <w:bookmarkEnd w:id="11691"/>
              <w:bookmarkEnd w:id="11692"/>
              <w:bookmarkEnd w:id="11693"/>
              <w:bookmarkEnd w:id="11694"/>
              <w:bookmarkEnd w:id="11695"/>
              <w:bookmarkEnd w:id="11696"/>
              <w:bookmarkEnd w:id="11697"/>
              <w:bookmarkEnd w:id="11698"/>
              <w:bookmarkEnd w:id="11699"/>
            </w:del>
          </w:p>
          <w:p w14:paraId="4AC4E43F" w14:textId="42061533" w:rsidR="007554F4" w:rsidRPr="000245EB" w:rsidDel="00096943" w:rsidRDefault="007554F4">
            <w:pPr>
              <w:pStyle w:val="ListParagraph"/>
              <w:numPr>
                <w:ilvl w:val="0"/>
                <w:numId w:val="31"/>
              </w:numPr>
              <w:spacing w:line="276" w:lineRule="auto"/>
              <w:rPr>
                <w:del w:id="11700" w:author="Tran Huan" w:date="2018-11-25T21:59:00Z"/>
                <w:rPrChange w:id="11701" w:author="Tran Huan" w:date="2018-11-25T16:08:00Z">
                  <w:rPr>
                    <w:del w:id="11702" w:author="Tran Huan" w:date="2018-11-25T21:59:00Z"/>
                    <w:lang w:val="en-US"/>
                  </w:rPr>
                </w:rPrChange>
              </w:rPr>
            </w:pPr>
            <w:del w:id="11703" w:author="Tran Huan" w:date="2018-11-25T21:59:00Z">
              <w:r w:rsidRPr="000245EB" w:rsidDel="00096943">
                <w:rPr>
                  <w:rPrChange w:id="11704" w:author="Tran Huan" w:date="2018-11-25T16:08:00Z">
                    <w:rPr>
                      <w:lang w:val="en-US"/>
                    </w:rPr>
                  </w:rPrChange>
                </w:rPr>
                <w:delText>Tên khách hàng</w:delText>
              </w:r>
              <w:r w:rsidR="009B0E96" w:rsidRPr="000245EB" w:rsidDel="00096943">
                <w:rPr>
                  <w:rPrChange w:id="11705" w:author="Tran Huan" w:date="2018-11-25T16:08:00Z">
                    <w:rPr>
                      <w:lang w:val="en-US"/>
                    </w:rPr>
                  </w:rPrChange>
                </w:rPr>
                <w:delText xml:space="preserve"> (liên kết với trang xem thông tin chi tiết đơn hàng).</w:delText>
              </w:r>
              <w:bookmarkStart w:id="11706" w:name="_Toc530658595"/>
              <w:bookmarkStart w:id="11707" w:name="_Toc530662319"/>
              <w:bookmarkStart w:id="11708" w:name="_Toc530662786"/>
              <w:bookmarkStart w:id="11709" w:name="_Toc531003716"/>
              <w:bookmarkStart w:id="11710" w:name="_Toc531005633"/>
              <w:bookmarkStart w:id="11711" w:name="_Toc531569833"/>
              <w:bookmarkStart w:id="11712" w:name="_Toc531573681"/>
              <w:bookmarkStart w:id="11713" w:name="_Toc531577422"/>
              <w:bookmarkStart w:id="11714" w:name="_Toc531581160"/>
              <w:bookmarkEnd w:id="11706"/>
              <w:bookmarkEnd w:id="11707"/>
              <w:bookmarkEnd w:id="11708"/>
              <w:bookmarkEnd w:id="11709"/>
              <w:bookmarkEnd w:id="11710"/>
              <w:bookmarkEnd w:id="11711"/>
              <w:bookmarkEnd w:id="11712"/>
              <w:bookmarkEnd w:id="11713"/>
              <w:bookmarkEnd w:id="11714"/>
            </w:del>
          </w:p>
          <w:p w14:paraId="5B9AE780" w14:textId="309274E5" w:rsidR="007554F4" w:rsidRPr="000245EB" w:rsidDel="00096943" w:rsidRDefault="007554F4">
            <w:pPr>
              <w:pStyle w:val="ListParagraph"/>
              <w:numPr>
                <w:ilvl w:val="0"/>
                <w:numId w:val="31"/>
              </w:numPr>
              <w:spacing w:line="276" w:lineRule="auto"/>
              <w:rPr>
                <w:del w:id="11715" w:author="Tran Huan" w:date="2018-11-25T21:59:00Z"/>
                <w:rPrChange w:id="11716" w:author="Tran Huan" w:date="2018-11-25T16:08:00Z">
                  <w:rPr>
                    <w:del w:id="11717" w:author="Tran Huan" w:date="2018-11-25T21:59:00Z"/>
                    <w:lang w:val="en-US"/>
                  </w:rPr>
                </w:rPrChange>
              </w:rPr>
            </w:pPr>
            <w:del w:id="11718" w:author="Tran Huan" w:date="2018-11-25T21:59:00Z">
              <w:r w:rsidRPr="000245EB" w:rsidDel="00096943">
                <w:rPr>
                  <w:rPrChange w:id="11719" w:author="Tran Huan" w:date="2018-11-25T16:08:00Z">
                    <w:rPr>
                      <w:lang w:val="en-US"/>
                    </w:rPr>
                  </w:rPrChange>
                </w:rPr>
                <w:delText>Số điện thoại, email</w:delText>
              </w:r>
              <w:bookmarkStart w:id="11720" w:name="_Toc530658596"/>
              <w:bookmarkStart w:id="11721" w:name="_Toc530662320"/>
              <w:bookmarkStart w:id="11722" w:name="_Toc530662787"/>
              <w:bookmarkStart w:id="11723" w:name="_Toc531003717"/>
              <w:bookmarkStart w:id="11724" w:name="_Toc531005634"/>
              <w:bookmarkStart w:id="11725" w:name="_Toc531569834"/>
              <w:bookmarkStart w:id="11726" w:name="_Toc531573682"/>
              <w:bookmarkStart w:id="11727" w:name="_Toc531577423"/>
              <w:bookmarkStart w:id="11728" w:name="_Toc531581161"/>
              <w:bookmarkEnd w:id="11720"/>
              <w:bookmarkEnd w:id="11721"/>
              <w:bookmarkEnd w:id="11722"/>
              <w:bookmarkEnd w:id="11723"/>
              <w:bookmarkEnd w:id="11724"/>
              <w:bookmarkEnd w:id="11725"/>
              <w:bookmarkEnd w:id="11726"/>
              <w:bookmarkEnd w:id="11727"/>
              <w:bookmarkEnd w:id="11728"/>
            </w:del>
          </w:p>
          <w:p w14:paraId="32591BA1" w14:textId="65880A8D" w:rsidR="007554F4" w:rsidRPr="000245EB" w:rsidDel="00096943" w:rsidRDefault="007554F4">
            <w:pPr>
              <w:pStyle w:val="ListParagraph"/>
              <w:numPr>
                <w:ilvl w:val="0"/>
                <w:numId w:val="31"/>
              </w:numPr>
              <w:spacing w:line="276" w:lineRule="auto"/>
              <w:rPr>
                <w:del w:id="11729" w:author="Tran Huan" w:date="2018-11-25T21:59:00Z"/>
                <w:rPrChange w:id="11730" w:author="Tran Huan" w:date="2018-11-25T16:08:00Z">
                  <w:rPr>
                    <w:del w:id="11731" w:author="Tran Huan" w:date="2018-11-25T21:59:00Z"/>
                    <w:lang w:val="en-US"/>
                  </w:rPr>
                </w:rPrChange>
              </w:rPr>
            </w:pPr>
            <w:del w:id="11732" w:author="Tran Huan" w:date="2018-11-25T21:59:00Z">
              <w:r w:rsidRPr="000245EB" w:rsidDel="00096943">
                <w:rPr>
                  <w:rPrChange w:id="11733" w:author="Tran Huan" w:date="2018-11-25T16:08:00Z">
                    <w:rPr>
                      <w:lang w:val="en-US"/>
                    </w:rPr>
                  </w:rPrChange>
                </w:rPr>
                <w:delText>Trạng thái đơn hàng</w:delText>
              </w:r>
              <w:bookmarkStart w:id="11734" w:name="_Toc530658597"/>
              <w:bookmarkStart w:id="11735" w:name="_Toc530662321"/>
              <w:bookmarkStart w:id="11736" w:name="_Toc530662788"/>
              <w:bookmarkStart w:id="11737" w:name="_Toc531003718"/>
              <w:bookmarkStart w:id="11738" w:name="_Toc531005635"/>
              <w:bookmarkStart w:id="11739" w:name="_Toc531569835"/>
              <w:bookmarkStart w:id="11740" w:name="_Toc531573683"/>
              <w:bookmarkStart w:id="11741" w:name="_Toc531577424"/>
              <w:bookmarkStart w:id="11742" w:name="_Toc531581162"/>
              <w:bookmarkEnd w:id="11734"/>
              <w:bookmarkEnd w:id="11735"/>
              <w:bookmarkEnd w:id="11736"/>
              <w:bookmarkEnd w:id="11737"/>
              <w:bookmarkEnd w:id="11738"/>
              <w:bookmarkEnd w:id="11739"/>
              <w:bookmarkEnd w:id="11740"/>
              <w:bookmarkEnd w:id="11741"/>
              <w:bookmarkEnd w:id="11742"/>
            </w:del>
          </w:p>
        </w:tc>
        <w:bookmarkStart w:id="11743" w:name="_Toc530658598"/>
        <w:bookmarkStart w:id="11744" w:name="_Toc530662322"/>
        <w:bookmarkStart w:id="11745" w:name="_Toc530662789"/>
        <w:bookmarkStart w:id="11746" w:name="_Toc531003719"/>
        <w:bookmarkStart w:id="11747" w:name="_Toc531005636"/>
        <w:bookmarkStart w:id="11748" w:name="_Toc531569836"/>
        <w:bookmarkStart w:id="11749" w:name="_Toc531573684"/>
        <w:bookmarkStart w:id="11750" w:name="_Toc531577425"/>
        <w:bookmarkStart w:id="11751" w:name="_Toc531581163"/>
        <w:bookmarkEnd w:id="11743"/>
        <w:bookmarkEnd w:id="11744"/>
        <w:bookmarkEnd w:id="11745"/>
        <w:bookmarkEnd w:id="11746"/>
        <w:bookmarkEnd w:id="11747"/>
        <w:bookmarkEnd w:id="11748"/>
        <w:bookmarkEnd w:id="11749"/>
        <w:bookmarkEnd w:id="11750"/>
        <w:bookmarkEnd w:id="11751"/>
      </w:tr>
      <w:tr w:rsidR="007554F4" w:rsidRPr="0041406B" w:rsidDel="00096943" w14:paraId="31362A83" w14:textId="49F32046" w:rsidTr="00225404">
        <w:trPr>
          <w:del w:id="11752" w:author="Tran Huan" w:date="2018-11-25T21:59:00Z"/>
        </w:trPr>
        <w:tc>
          <w:tcPr>
            <w:tcW w:w="2425" w:type="dxa"/>
          </w:tcPr>
          <w:p w14:paraId="68EE5FAE" w14:textId="2233D9F3" w:rsidR="007554F4" w:rsidRPr="0041406B" w:rsidDel="00096943" w:rsidRDefault="007554F4">
            <w:pPr>
              <w:spacing w:line="276" w:lineRule="auto"/>
              <w:rPr>
                <w:del w:id="11753" w:author="Tran Huan" w:date="2018-11-25T21:59:00Z"/>
                <w:b/>
              </w:rPr>
            </w:pPr>
            <w:del w:id="11754" w:author="Tran Huan" w:date="2018-11-25T21:59:00Z">
              <w:r w:rsidRPr="0041406B" w:rsidDel="00096943">
                <w:rPr>
                  <w:b/>
                </w:rPr>
                <w:delText>Ghi chú</w:delText>
              </w:r>
              <w:bookmarkStart w:id="11755" w:name="_Toc530658599"/>
              <w:bookmarkStart w:id="11756" w:name="_Toc530662323"/>
              <w:bookmarkStart w:id="11757" w:name="_Toc530662790"/>
              <w:bookmarkStart w:id="11758" w:name="_Toc531003720"/>
              <w:bookmarkStart w:id="11759" w:name="_Toc531005637"/>
              <w:bookmarkStart w:id="11760" w:name="_Toc531569837"/>
              <w:bookmarkStart w:id="11761" w:name="_Toc531573685"/>
              <w:bookmarkStart w:id="11762" w:name="_Toc531577426"/>
              <w:bookmarkStart w:id="11763" w:name="_Toc531581164"/>
              <w:bookmarkEnd w:id="11755"/>
              <w:bookmarkEnd w:id="11756"/>
              <w:bookmarkEnd w:id="11757"/>
              <w:bookmarkEnd w:id="11758"/>
              <w:bookmarkEnd w:id="11759"/>
              <w:bookmarkEnd w:id="11760"/>
              <w:bookmarkEnd w:id="11761"/>
              <w:bookmarkEnd w:id="11762"/>
              <w:bookmarkEnd w:id="11763"/>
            </w:del>
          </w:p>
        </w:tc>
        <w:tc>
          <w:tcPr>
            <w:tcW w:w="6686" w:type="dxa"/>
          </w:tcPr>
          <w:p w14:paraId="3FD86AEE" w14:textId="154D570A" w:rsidR="007554F4" w:rsidRPr="000245EB" w:rsidDel="00096943" w:rsidRDefault="007554F4">
            <w:pPr>
              <w:keepNext/>
              <w:spacing w:line="276" w:lineRule="auto"/>
              <w:rPr>
                <w:del w:id="11764" w:author="Tran Huan" w:date="2018-11-25T21:59:00Z"/>
                <w:rPrChange w:id="11765" w:author="Tran Huan" w:date="2018-11-25T16:08:00Z">
                  <w:rPr>
                    <w:del w:id="11766" w:author="Tran Huan" w:date="2018-11-25T21:59:00Z"/>
                    <w:lang w:val="en-US"/>
                  </w:rPr>
                </w:rPrChange>
              </w:rPr>
            </w:pPr>
            <w:del w:id="11767" w:author="Tran Huan" w:date="2018-11-25T21:59:00Z">
              <w:r w:rsidRPr="000245EB" w:rsidDel="00096943">
                <w:rPr>
                  <w:rPrChange w:id="11768" w:author="Tran Huan" w:date="2018-11-25T16:08:00Z">
                    <w:rPr>
                      <w:lang w:val="en-US"/>
                    </w:rPr>
                  </w:rPrChange>
                </w:rPr>
                <w:delText>Nếu không có thông tin nào nhập, Khi người dùng nhấn tìm kiếm, kết quả sẽ hiển thị tất cả.</w:delText>
              </w:r>
              <w:bookmarkStart w:id="11769" w:name="_Toc530658600"/>
              <w:bookmarkStart w:id="11770" w:name="_Toc530662324"/>
              <w:bookmarkStart w:id="11771" w:name="_Toc530662791"/>
              <w:bookmarkStart w:id="11772" w:name="_Toc531003721"/>
              <w:bookmarkStart w:id="11773" w:name="_Toc531005638"/>
              <w:bookmarkStart w:id="11774" w:name="_Toc531569838"/>
              <w:bookmarkStart w:id="11775" w:name="_Toc531573686"/>
              <w:bookmarkStart w:id="11776" w:name="_Toc531577427"/>
              <w:bookmarkStart w:id="11777" w:name="_Toc531581165"/>
              <w:bookmarkEnd w:id="11769"/>
              <w:bookmarkEnd w:id="11770"/>
              <w:bookmarkEnd w:id="11771"/>
              <w:bookmarkEnd w:id="11772"/>
              <w:bookmarkEnd w:id="11773"/>
              <w:bookmarkEnd w:id="11774"/>
              <w:bookmarkEnd w:id="11775"/>
              <w:bookmarkEnd w:id="11776"/>
              <w:bookmarkEnd w:id="11777"/>
            </w:del>
          </w:p>
          <w:p w14:paraId="01AEFD40" w14:textId="50A7A1B3" w:rsidR="007554F4" w:rsidRPr="000245EB" w:rsidDel="00096943" w:rsidRDefault="007554F4">
            <w:pPr>
              <w:keepNext/>
              <w:spacing w:line="276" w:lineRule="auto"/>
              <w:rPr>
                <w:del w:id="11778" w:author="Tran Huan" w:date="2018-11-25T21:59:00Z"/>
                <w:i/>
                <w:rPrChange w:id="11779" w:author="Tran Huan" w:date="2018-11-25T16:08:00Z">
                  <w:rPr>
                    <w:del w:id="11780" w:author="Tran Huan" w:date="2018-11-25T21:59:00Z"/>
                    <w:i/>
                    <w:lang w:val="en-US"/>
                  </w:rPr>
                </w:rPrChange>
              </w:rPr>
            </w:pPr>
            <w:del w:id="11781" w:author="Tran Huan" w:date="2018-11-25T21:59:00Z">
              <w:r w:rsidRPr="000245EB" w:rsidDel="00096943">
                <w:rPr>
                  <w:rPrChange w:id="11782" w:author="Tran Huan" w:date="2018-11-25T16:08:00Z">
                    <w:rPr>
                      <w:lang w:val="en-US"/>
                    </w:rPr>
                  </w:rPrChange>
                </w:rPr>
                <w:delText xml:space="preserve">Mặc định và nếu không có kết quả sẽ hiển thị </w:delText>
              </w:r>
              <w:r w:rsidRPr="000245EB" w:rsidDel="00096943">
                <w:rPr>
                  <w:i/>
                  <w:rPrChange w:id="11783" w:author="Tran Huan" w:date="2018-11-25T16:08:00Z">
                    <w:rPr>
                      <w:i/>
                      <w:lang w:val="en-US"/>
                    </w:rPr>
                  </w:rPrChange>
                </w:rPr>
                <w:delText>“không có kết quả nào”.</w:delText>
              </w:r>
              <w:bookmarkStart w:id="11784" w:name="_Toc530658601"/>
              <w:bookmarkStart w:id="11785" w:name="_Toc530662325"/>
              <w:bookmarkStart w:id="11786" w:name="_Toc530662792"/>
              <w:bookmarkStart w:id="11787" w:name="_Toc531003722"/>
              <w:bookmarkStart w:id="11788" w:name="_Toc531005639"/>
              <w:bookmarkStart w:id="11789" w:name="_Toc531569839"/>
              <w:bookmarkStart w:id="11790" w:name="_Toc531573687"/>
              <w:bookmarkStart w:id="11791" w:name="_Toc531577428"/>
              <w:bookmarkStart w:id="11792" w:name="_Toc531581166"/>
              <w:bookmarkEnd w:id="11784"/>
              <w:bookmarkEnd w:id="11785"/>
              <w:bookmarkEnd w:id="11786"/>
              <w:bookmarkEnd w:id="11787"/>
              <w:bookmarkEnd w:id="11788"/>
              <w:bookmarkEnd w:id="11789"/>
              <w:bookmarkEnd w:id="11790"/>
              <w:bookmarkEnd w:id="11791"/>
              <w:bookmarkEnd w:id="11792"/>
            </w:del>
          </w:p>
        </w:tc>
        <w:bookmarkStart w:id="11793" w:name="_Toc530658602"/>
        <w:bookmarkStart w:id="11794" w:name="_Toc530662326"/>
        <w:bookmarkStart w:id="11795" w:name="_Toc530662793"/>
        <w:bookmarkStart w:id="11796" w:name="_Toc531003723"/>
        <w:bookmarkStart w:id="11797" w:name="_Toc531005640"/>
        <w:bookmarkStart w:id="11798" w:name="_Toc531569840"/>
        <w:bookmarkStart w:id="11799" w:name="_Toc531573688"/>
        <w:bookmarkStart w:id="11800" w:name="_Toc531577429"/>
        <w:bookmarkStart w:id="11801" w:name="_Toc531581167"/>
        <w:bookmarkEnd w:id="11793"/>
        <w:bookmarkEnd w:id="11794"/>
        <w:bookmarkEnd w:id="11795"/>
        <w:bookmarkEnd w:id="11796"/>
        <w:bookmarkEnd w:id="11797"/>
        <w:bookmarkEnd w:id="11798"/>
        <w:bookmarkEnd w:id="11799"/>
        <w:bookmarkEnd w:id="11800"/>
        <w:bookmarkEnd w:id="11801"/>
      </w:tr>
    </w:tbl>
    <w:p w14:paraId="44D0F01A" w14:textId="0F2A0BE1" w:rsidR="007554F4" w:rsidRPr="0041406B" w:rsidDel="00096943" w:rsidRDefault="007554F4">
      <w:pPr>
        <w:spacing w:line="276" w:lineRule="auto"/>
        <w:rPr>
          <w:del w:id="11802" w:author="Tran Huan" w:date="2018-11-25T21:59:00Z"/>
        </w:rPr>
        <w:pPrChange w:id="11803" w:author="phuong vu" w:date="2018-11-23T13:48:00Z">
          <w:pPr/>
        </w:pPrChange>
      </w:pPr>
      <w:bookmarkStart w:id="11804" w:name="_Toc530658603"/>
      <w:bookmarkStart w:id="11805" w:name="_Toc530662327"/>
      <w:bookmarkStart w:id="11806" w:name="_Toc530662794"/>
      <w:bookmarkStart w:id="11807" w:name="_Toc531003724"/>
      <w:bookmarkStart w:id="11808" w:name="_Toc531005641"/>
      <w:bookmarkStart w:id="11809" w:name="_Toc531569841"/>
      <w:bookmarkStart w:id="11810" w:name="_Toc531573689"/>
      <w:bookmarkStart w:id="11811" w:name="_Toc531577430"/>
      <w:bookmarkStart w:id="11812" w:name="_Toc531581168"/>
      <w:bookmarkEnd w:id="11804"/>
      <w:bookmarkEnd w:id="11805"/>
      <w:bookmarkEnd w:id="11806"/>
      <w:bookmarkEnd w:id="11807"/>
      <w:bookmarkEnd w:id="11808"/>
      <w:bookmarkEnd w:id="11809"/>
      <w:bookmarkEnd w:id="11810"/>
      <w:bookmarkEnd w:id="11811"/>
      <w:bookmarkEnd w:id="11812"/>
    </w:p>
    <w:p w14:paraId="67313BEA" w14:textId="5F7A3BC6" w:rsidR="00730F28" w:rsidRPr="000245EB" w:rsidDel="00096943" w:rsidRDefault="00730F28">
      <w:pPr>
        <w:pStyle w:val="Heading4"/>
        <w:spacing w:line="276" w:lineRule="auto"/>
        <w:rPr>
          <w:del w:id="11813" w:author="Tran Huan" w:date="2018-11-25T21:59:00Z"/>
          <w:rPrChange w:id="11814" w:author="Tran Huan" w:date="2018-11-25T16:08:00Z">
            <w:rPr>
              <w:del w:id="11815" w:author="Tran Huan" w:date="2018-11-25T21:59:00Z"/>
              <w:lang w:val="en-US"/>
            </w:rPr>
          </w:rPrChange>
        </w:rPr>
        <w:pPrChange w:id="11816" w:author="phuong vu" w:date="2018-11-23T13:48:00Z">
          <w:pPr>
            <w:pStyle w:val="Heading4"/>
          </w:pPr>
        </w:pPrChange>
      </w:pPr>
      <w:del w:id="11817" w:author="Tran Huan" w:date="2018-11-25T21:59:00Z">
        <w:r w:rsidRPr="0041406B" w:rsidDel="00096943">
          <w:rPr>
            <w:b w:val="0"/>
            <w:iCs w:val="0"/>
          </w:rPr>
          <w:delText>Đăng nhập</w:delText>
        </w:r>
        <w:r w:rsidRPr="000245EB" w:rsidDel="00096943">
          <w:rPr>
            <w:b w:val="0"/>
            <w:iCs w:val="0"/>
            <w:rPrChange w:id="11818" w:author="Tran Huan" w:date="2018-11-25T16:08:00Z">
              <w:rPr>
                <w:b w:val="0"/>
                <w:iCs w:val="0"/>
                <w:lang w:val="en-US"/>
              </w:rPr>
            </w:rPrChange>
          </w:rPr>
          <w:delText xml:space="preserve"> hệ thống</w:delText>
        </w:r>
        <w:bookmarkStart w:id="11819" w:name="_Toc530658604"/>
        <w:bookmarkStart w:id="11820" w:name="_Toc530662328"/>
        <w:bookmarkStart w:id="11821" w:name="_Toc530662795"/>
        <w:bookmarkStart w:id="11822" w:name="_Toc531003725"/>
        <w:bookmarkStart w:id="11823" w:name="_Toc531005642"/>
        <w:bookmarkStart w:id="11824" w:name="_Toc531569842"/>
        <w:bookmarkStart w:id="11825" w:name="_Toc531573690"/>
        <w:bookmarkStart w:id="11826" w:name="_Toc531577431"/>
        <w:bookmarkStart w:id="11827" w:name="_Toc531581169"/>
        <w:bookmarkEnd w:id="11819"/>
        <w:bookmarkEnd w:id="11820"/>
        <w:bookmarkEnd w:id="11821"/>
        <w:bookmarkEnd w:id="11822"/>
        <w:bookmarkEnd w:id="11823"/>
        <w:bookmarkEnd w:id="11824"/>
        <w:bookmarkEnd w:id="11825"/>
        <w:bookmarkEnd w:id="11826"/>
        <w:bookmarkEnd w:id="11827"/>
      </w:del>
    </w:p>
    <w:tbl>
      <w:tblPr>
        <w:tblStyle w:val="TableGrid"/>
        <w:tblW w:w="0" w:type="auto"/>
        <w:tblLook w:val="04A0" w:firstRow="1" w:lastRow="0" w:firstColumn="1" w:lastColumn="0" w:noHBand="0" w:noVBand="1"/>
      </w:tblPr>
      <w:tblGrid>
        <w:gridCol w:w="2342"/>
        <w:gridCol w:w="6435"/>
      </w:tblGrid>
      <w:tr w:rsidR="00366807" w:rsidRPr="0041406B" w:rsidDel="00096943" w14:paraId="4586475D" w14:textId="07F86804" w:rsidTr="00A06DD8">
        <w:trPr>
          <w:del w:id="11828" w:author="Tran Huan" w:date="2018-11-25T21:59:00Z"/>
        </w:trPr>
        <w:tc>
          <w:tcPr>
            <w:tcW w:w="2425" w:type="dxa"/>
          </w:tcPr>
          <w:p w14:paraId="76F328FC" w14:textId="06688739" w:rsidR="005E4157" w:rsidRPr="0041406B" w:rsidDel="00096943" w:rsidRDefault="005E4157">
            <w:pPr>
              <w:spacing w:line="276" w:lineRule="auto"/>
              <w:rPr>
                <w:del w:id="11829" w:author="Tran Huan" w:date="2018-11-25T21:59:00Z"/>
                <w:b/>
              </w:rPr>
            </w:pPr>
            <w:del w:id="11830" w:author="Tran Huan" w:date="2018-11-25T21:59:00Z">
              <w:r w:rsidRPr="006D4C69" w:rsidDel="00096943">
                <w:rPr>
                  <w:b/>
                </w:rPr>
                <w:delText>Mã yêu c</w:delText>
              </w:r>
              <w:r w:rsidRPr="0041406B" w:rsidDel="00096943">
                <w:rPr>
                  <w:b/>
                </w:rPr>
                <w:delText>ầu</w:delText>
              </w:r>
              <w:bookmarkStart w:id="11831" w:name="_Toc530658605"/>
              <w:bookmarkStart w:id="11832" w:name="_Toc530662329"/>
              <w:bookmarkStart w:id="11833" w:name="_Toc530662796"/>
              <w:bookmarkStart w:id="11834" w:name="_Toc531003726"/>
              <w:bookmarkStart w:id="11835" w:name="_Toc531005643"/>
              <w:bookmarkStart w:id="11836" w:name="_Toc531569843"/>
              <w:bookmarkStart w:id="11837" w:name="_Toc531573691"/>
              <w:bookmarkStart w:id="11838" w:name="_Toc531577432"/>
              <w:bookmarkStart w:id="11839" w:name="_Toc531581170"/>
              <w:bookmarkEnd w:id="11831"/>
              <w:bookmarkEnd w:id="11832"/>
              <w:bookmarkEnd w:id="11833"/>
              <w:bookmarkEnd w:id="11834"/>
              <w:bookmarkEnd w:id="11835"/>
              <w:bookmarkEnd w:id="11836"/>
              <w:bookmarkEnd w:id="11837"/>
              <w:bookmarkEnd w:id="11838"/>
              <w:bookmarkEnd w:id="11839"/>
            </w:del>
          </w:p>
        </w:tc>
        <w:tc>
          <w:tcPr>
            <w:tcW w:w="6686" w:type="dxa"/>
          </w:tcPr>
          <w:p w14:paraId="697841EE" w14:textId="73185817" w:rsidR="005E4157" w:rsidRPr="000245EB" w:rsidDel="00096943" w:rsidRDefault="005E4157">
            <w:pPr>
              <w:spacing w:line="276" w:lineRule="auto"/>
              <w:rPr>
                <w:del w:id="11840" w:author="Tran Huan" w:date="2018-11-25T21:59:00Z"/>
                <w:rPrChange w:id="11841" w:author="Tran Huan" w:date="2018-11-25T16:08:00Z">
                  <w:rPr>
                    <w:del w:id="11842" w:author="Tran Huan" w:date="2018-11-25T21:59:00Z"/>
                    <w:lang w:val="en-US"/>
                  </w:rPr>
                </w:rPrChange>
              </w:rPr>
            </w:pPr>
            <w:del w:id="11843" w:author="Tran Huan" w:date="2018-11-25T21:59:00Z">
              <w:r w:rsidRPr="000245EB" w:rsidDel="00096943">
                <w:rPr>
                  <w:rPrChange w:id="11844" w:author="Tran Huan" w:date="2018-11-25T16:08:00Z">
                    <w:rPr>
                      <w:lang w:val="en-US"/>
                    </w:rPr>
                  </w:rPrChange>
                </w:rPr>
                <w:delText>GU_08</w:delText>
              </w:r>
              <w:bookmarkStart w:id="11845" w:name="_Toc530658606"/>
              <w:bookmarkStart w:id="11846" w:name="_Toc530662330"/>
              <w:bookmarkStart w:id="11847" w:name="_Toc530662797"/>
              <w:bookmarkStart w:id="11848" w:name="_Toc531003727"/>
              <w:bookmarkStart w:id="11849" w:name="_Toc531005644"/>
              <w:bookmarkStart w:id="11850" w:name="_Toc531569844"/>
              <w:bookmarkStart w:id="11851" w:name="_Toc531573692"/>
              <w:bookmarkStart w:id="11852" w:name="_Toc531577433"/>
              <w:bookmarkStart w:id="11853" w:name="_Toc531581171"/>
              <w:bookmarkEnd w:id="11845"/>
              <w:bookmarkEnd w:id="11846"/>
              <w:bookmarkEnd w:id="11847"/>
              <w:bookmarkEnd w:id="11848"/>
              <w:bookmarkEnd w:id="11849"/>
              <w:bookmarkEnd w:id="11850"/>
              <w:bookmarkEnd w:id="11851"/>
              <w:bookmarkEnd w:id="11852"/>
              <w:bookmarkEnd w:id="11853"/>
            </w:del>
          </w:p>
        </w:tc>
        <w:bookmarkStart w:id="11854" w:name="_Toc530658607"/>
        <w:bookmarkStart w:id="11855" w:name="_Toc530662331"/>
        <w:bookmarkStart w:id="11856" w:name="_Toc530662798"/>
        <w:bookmarkStart w:id="11857" w:name="_Toc531003728"/>
        <w:bookmarkStart w:id="11858" w:name="_Toc531005645"/>
        <w:bookmarkStart w:id="11859" w:name="_Toc531569845"/>
        <w:bookmarkStart w:id="11860" w:name="_Toc531573693"/>
        <w:bookmarkStart w:id="11861" w:name="_Toc531577434"/>
        <w:bookmarkStart w:id="11862" w:name="_Toc531581172"/>
        <w:bookmarkEnd w:id="11854"/>
        <w:bookmarkEnd w:id="11855"/>
        <w:bookmarkEnd w:id="11856"/>
        <w:bookmarkEnd w:id="11857"/>
        <w:bookmarkEnd w:id="11858"/>
        <w:bookmarkEnd w:id="11859"/>
        <w:bookmarkEnd w:id="11860"/>
        <w:bookmarkEnd w:id="11861"/>
        <w:bookmarkEnd w:id="11862"/>
      </w:tr>
      <w:tr w:rsidR="00366807" w:rsidRPr="0041406B" w:rsidDel="00096943" w14:paraId="15B6311D" w14:textId="72D8D31B" w:rsidTr="00A06DD8">
        <w:trPr>
          <w:del w:id="11863" w:author="Tran Huan" w:date="2018-11-25T21:59:00Z"/>
        </w:trPr>
        <w:tc>
          <w:tcPr>
            <w:tcW w:w="2425" w:type="dxa"/>
          </w:tcPr>
          <w:p w14:paraId="4B6C96F2" w14:textId="1747CB64" w:rsidR="005E4157" w:rsidRPr="0041406B" w:rsidDel="00096943" w:rsidRDefault="005E4157">
            <w:pPr>
              <w:spacing w:line="276" w:lineRule="auto"/>
              <w:rPr>
                <w:del w:id="11864" w:author="Tran Huan" w:date="2018-11-25T21:59:00Z"/>
                <w:b/>
              </w:rPr>
            </w:pPr>
            <w:del w:id="11865" w:author="Tran Huan" w:date="2018-11-25T21:59:00Z">
              <w:r w:rsidRPr="0041406B" w:rsidDel="00096943">
                <w:rPr>
                  <w:b/>
                </w:rPr>
                <w:delText>Tên chức năng</w:delText>
              </w:r>
              <w:bookmarkStart w:id="11866" w:name="_Toc530658608"/>
              <w:bookmarkStart w:id="11867" w:name="_Toc530662332"/>
              <w:bookmarkStart w:id="11868" w:name="_Toc530662799"/>
              <w:bookmarkStart w:id="11869" w:name="_Toc531003729"/>
              <w:bookmarkStart w:id="11870" w:name="_Toc531005646"/>
              <w:bookmarkStart w:id="11871" w:name="_Toc531569846"/>
              <w:bookmarkStart w:id="11872" w:name="_Toc531573694"/>
              <w:bookmarkStart w:id="11873" w:name="_Toc531577435"/>
              <w:bookmarkStart w:id="11874" w:name="_Toc531581173"/>
              <w:bookmarkEnd w:id="11866"/>
              <w:bookmarkEnd w:id="11867"/>
              <w:bookmarkEnd w:id="11868"/>
              <w:bookmarkEnd w:id="11869"/>
              <w:bookmarkEnd w:id="11870"/>
              <w:bookmarkEnd w:id="11871"/>
              <w:bookmarkEnd w:id="11872"/>
              <w:bookmarkEnd w:id="11873"/>
              <w:bookmarkEnd w:id="11874"/>
            </w:del>
          </w:p>
        </w:tc>
        <w:tc>
          <w:tcPr>
            <w:tcW w:w="6686" w:type="dxa"/>
          </w:tcPr>
          <w:p w14:paraId="1FE7ABCA" w14:textId="5B9EB6D4" w:rsidR="005E4157" w:rsidRPr="000245EB" w:rsidDel="00096943" w:rsidRDefault="005E4157">
            <w:pPr>
              <w:spacing w:line="276" w:lineRule="auto"/>
              <w:rPr>
                <w:del w:id="11875" w:author="Tran Huan" w:date="2018-11-25T21:59:00Z"/>
                <w:rPrChange w:id="11876" w:author="Tran Huan" w:date="2018-11-25T16:08:00Z">
                  <w:rPr>
                    <w:del w:id="11877" w:author="Tran Huan" w:date="2018-11-25T21:59:00Z"/>
                    <w:lang w:val="en-US"/>
                  </w:rPr>
                </w:rPrChange>
              </w:rPr>
            </w:pPr>
            <w:del w:id="11878" w:author="Tran Huan" w:date="2018-11-25T21:59:00Z">
              <w:r w:rsidRPr="000245EB" w:rsidDel="00096943">
                <w:rPr>
                  <w:rPrChange w:id="11879" w:author="Tran Huan" w:date="2018-11-25T16:08:00Z">
                    <w:rPr>
                      <w:lang w:val="en-US"/>
                    </w:rPr>
                  </w:rPrChange>
                </w:rPr>
                <w:delText>Đăng nhập hệ thống</w:delText>
              </w:r>
              <w:bookmarkStart w:id="11880" w:name="_Toc530658609"/>
              <w:bookmarkStart w:id="11881" w:name="_Toc530662333"/>
              <w:bookmarkStart w:id="11882" w:name="_Toc530662800"/>
              <w:bookmarkStart w:id="11883" w:name="_Toc531003730"/>
              <w:bookmarkStart w:id="11884" w:name="_Toc531005647"/>
              <w:bookmarkStart w:id="11885" w:name="_Toc531569847"/>
              <w:bookmarkStart w:id="11886" w:name="_Toc531573695"/>
              <w:bookmarkStart w:id="11887" w:name="_Toc531577436"/>
              <w:bookmarkStart w:id="11888" w:name="_Toc531581174"/>
              <w:bookmarkEnd w:id="11880"/>
              <w:bookmarkEnd w:id="11881"/>
              <w:bookmarkEnd w:id="11882"/>
              <w:bookmarkEnd w:id="11883"/>
              <w:bookmarkEnd w:id="11884"/>
              <w:bookmarkEnd w:id="11885"/>
              <w:bookmarkEnd w:id="11886"/>
              <w:bookmarkEnd w:id="11887"/>
              <w:bookmarkEnd w:id="11888"/>
            </w:del>
          </w:p>
        </w:tc>
        <w:bookmarkStart w:id="11889" w:name="_Toc530658610"/>
        <w:bookmarkStart w:id="11890" w:name="_Toc530662334"/>
        <w:bookmarkStart w:id="11891" w:name="_Toc530662801"/>
        <w:bookmarkStart w:id="11892" w:name="_Toc531003731"/>
        <w:bookmarkStart w:id="11893" w:name="_Toc531005648"/>
        <w:bookmarkStart w:id="11894" w:name="_Toc531569848"/>
        <w:bookmarkStart w:id="11895" w:name="_Toc531573696"/>
        <w:bookmarkStart w:id="11896" w:name="_Toc531577437"/>
        <w:bookmarkStart w:id="11897" w:name="_Toc531581175"/>
        <w:bookmarkEnd w:id="11889"/>
        <w:bookmarkEnd w:id="11890"/>
        <w:bookmarkEnd w:id="11891"/>
        <w:bookmarkEnd w:id="11892"/>
        <w:bookmarkEnd w:id="11893"/>
        <w:bookmarkEnd w:id="11894"/>
        <w:bookmarkEnd w:id="11895"/>
        <w:bookmarkEnd w:id="11896"/>
        <w:bookmarkEnd w:id="11897"/>
      </w:tr>
      <w:tr w:rsidR="00366807" w:rsidRPr="0041406B" w:rsidDel="00096943" w14:paraId="5729273A" w14:textId="2D2EA393" w:rsidTr="00A06DD8">
        <w:trPr>
          <w:del w:id="11898" w:author="Tran Huan" w:date="2018-11-25T21:59:00Z"/>
        </w:trPr>
        <w:tc>
          <w:tcPr>
            <w:tcW w:w="2425" w:type="dxa"/>
          </w:tcPr>
          <w:p w14:paraId="0986D904" w14:textId="0EA639B4" w:rsidR="005E4157" w:rsidRPr="0041406B" w:rsidDel="00096943" w:rsidRDefault="005E4157">
            <w:pPr>
              <w:spacing w:line="276" w:lineRule="auto"/>
              <w:rPr>
                <w:del w:id="11899" w:author="Tran Huan" w:date="2018-11-25T21:59:00Z"/>
                <w:b/>
              </w:rPr>
            </w:pPr>
            <w:del w:id="11900" w:author="Tran Huan" w:date="2018-11-25T21:59:00Z">
              <w:r w:rsidRPr="0041406B" w:rsidDel="00096943">
                <w:rPr>
                  <w:b/>
                </w:rPr>
                <w:delText>Đối tượng sử dụng</w:delText>
              </w:r>
              <w:bookmarkStart w:id="11901" w:name="_Toc530658611"/>
              <w:bookmarkStart w:id="11902" w:name="_Toc530662335"/>
              <w:bookmarkStart w:id="11903" w:name="_Toc530662802"/>
              <w:bookmarkStart w:id="11904" w:name="_Toc531003732"/>
              <w:bookmarkStart w:id="11905" w:name="_Toc531005649"/>
              <w:bookmarkStart w:id="11906" w:name="_Toc531569849"/>
              <w:bookmarkStart w:id="11907" w:name="_Toc531573697"/>
              <w:bookmarkStart w:id="11908" w:name="_Toc531577438"/>
              <w:bookmarkStart w:id="11909" w:name="_Toc531581176"/>
              <w:bookmarkEnd w:id="11901"/>
              <w:bookmarkEnd w:id="11902"/>
              <w:bookmarkEnd w:id="11903"/>
              <w:bookmarkEnd w:id="11904"/>
              <w:bookmarkEnd w:id="11905"/>
              <w:bookmarkEnd w:id="11906"/>
              <w:bookmarkEnd w:id="11907"/>
              <w:bookmarkEnd w:id="11908"/>
              <w:bookmarkEnd w:id="11909"/>
            </w:del>
          </w:p>
        </w:tc>
        <w:tc>
          <w:tcPr>
            <w:tcW w:w="6686" w:type="dxa"/>
          </w:tcPr>
          <w:p w14:paraId="154019C4" w14:textId="76476D07" w:rsidR="005E4157" w:rsidRPr="000245EB" w:rsidDel="00096943" w:rsidRDefault="005E4157">
            <w:pPr>
              <w:spacing w:line="276" w:lineRule="auto"/>
              <w:rPr>
                <w:del w:id="11910" w:author="Tran Huan" w:date="2018-11-25T21:59:00Z"/>
                <w:rPrChange w:id="11911" w:author="Tran Huan" w:date="2018-11-25T16:08:00Z">
                  <w:rPr>
                    <w:del w:id="11912" w:author="Tran Huan" w:date="2018-11-25T21:59:00Z"/>
                    <w:lang w:val="en-US"/>
                  </w:rPr>
                </w:rPrChange>
              </w:rPr>
            </w:pPr>
            <w:del w:id="11913" w:author="Tran Huan" w:date="2018-11-25T21:59:00Z">
              <w:r w:rsidRPr="000245EB" w:rsidDel="00096943">
                <w:rPr>
                  <w:rPrChange w:id="11914" w:author="Tran Huan" w:date="2018-11-25T16:08:00Z">
                    <w:rPr>
                      <w:lang w:val="en-US"/>
                    </w:rPr>
                  </w:rPrChange>
                </w:rPr>
                <w:delText>Nhân viên cửa hàng, khách hàng</w:delText>
              </w:r>
              <w:bookmarkStart w:id="11915" w:name="_Toc530658612"/>
              <w:bookmarkStart w:id="11916" w:name="_Toc530662336"/>
              <w:bookmarkStart w:id="11917" w:name="_Toc530662803"/>
              <w:bookmarkStart w:id="11918" w:name="_Toc531003733"/>
              <w:bookmarkStart w:id="11919" w:name="_Toc531005650"/>
              <w:bookmarkStart w:id="11920" w:name="_Toc531569850"/>
              <w:bookmarkStart w:id="11921" w:name="_Toc531573698"/>
              <w:bookmarkStart w:id="11922" w:name="_Toc531577439"/>
              <w:bookmarkStart w:id="11923" w:name="_Toc531581177"/>
              <w:bookmarkEnd w:id="11915"/>
              <w:bookmarkEnd w:id="11916"/>
              <w:bookmarkEnd w:id="11917"/>
              <w:bookmarkEnd w:id="11918"/>
              <w:bookmarkEnd w:id="11919"/>
              <w:bookmarkEnd w:id="11920"/>
              <w:bookmarkEnd w:id="11921"/>
              <w:bookmarkEnd w:id="11922"/>
              <w:bookmarkEnd w:id="11923"/>
            </w:del>
          </w:p>
        </w:tc>
        <w:bookmarkStart w:id="11924" w:name="_Toc530658613"/>
        <w:bookmarkStart w:id="11925" w:name="_Toc530662337"/>
        <w:bookmarkStart w:id="11926" w:name="_Toc530662804"/>
        <w:bookmarkStart w:id="11927" w:name="_Toc531003734"/>
        <w:bookmarkStart w:id="11928" w:name="_Toc531005651"/>
        <w:bookmarkStart w:id="11929" w:name="_Toc531569851"/>
        <w:bookmarkStart w:id="11930" w:name="_Toc531573699"/>
        <w:bookmarkStart w:id="11931" w:name="_Toc531577440"/>
        <w:bookmarkStart w:id="11932" w:name="_Toc531581178"/>
        <w:bookmarkEnd w:id="11924"/>
        <w:bookmarkEnd w:id="11925"/>
        <w:bookmarkEnd w:id="11926"/>
        <w:bookmarkEnd w:id="11927"/>
        <w:bookmarkEnd w:id="11928"/>
        <w:bookmarkEnd w:id="11929"/>
        <w:bookmarkEnd w:id="11930"/>
        <w:bookmarkEnd w:id="11931"/>
        <w:bookmarkEnd w:id="11932"/>
      </w:tr>
      <w:tr w:rsidR="00366807" w:rsidRPr="0041406B" w:rsidDel="00096943" w14:paraId="799B10C7" w14:textId="2D126530" w:rsidTr="00A06DD8">
        <w:trPr>
          <w:del w:id="11933" w:author="Tran Huan" w:date="2018-11-25T21:59:00Z"/>
        </w:trPr>
        <w:tc>
          <w:tcPr>
            <w:tcW w:w="2425" w:type="dxa"/>
          </w:tcPr>
          <w:p w14:paraId="60D2D0A8" w14:textId="6D0E4F59" w:rsidR="005E4157" w:rsidRPr="0041406B" w:rsidDel="00096943" w:rsidRDefault="005E4157">
            <w:pPr>
              <w:spacing w:line="276" w:lineRule="auto"/>
              <w:rPr>
                <w:del w:id="11934" w:author="Tran Huan" w:date="2018-11-25T21:59:00Z"/>
                <w:b/>
              </w:rPr>
            </w:pPr>
            <w:del w:id="11935" w:author="Tran Huan" w:date="2018-11-25T21:59:00Z">
              <w:r w:rsidRPr="0041406B" w:rsidDel="00096943">
                <w:rPr>
                  <w:b/>
                </w:rPr>
                <w:delText>Tiền điều kiện</w:delText>
              </w:r>
              <w:bookmarkStart w:id="11936" w:name="_Toc530658614"/>
              <w:bookmarkStart w:id="11937" w:name="_Toc530662338"/>
              <w:bookmarkStart w:id="11938" w:name="_Toc530662805"/>
              <w:bookmarkStart w:id="11939" w:name="_Toc531003735"/>
              <w:bookmarkStart w:id="11940" w:name="_Toc531005652"/>
              <w:bookmarkStart w:id="11941" w:name="_Toc531569852"/>
              <w:bookmarkStart w:id="11942" w:name="_Toc531573700"/>
              <w:bookmarkStart w:id="11943" w:name="_Toc531577441"/>
              <w:bookmarkStart w:id="11944" w:name="_Toc531581179"/>
              <w:bookmarkEnd w:id="11936"/>
              <w:bookmarkEnd w:id="11937"/>
              <w:bookmarkEnd w:id="11938"/>
              <w:bookmarkEnd w:id="11939"/>
              <w:bookmarkEnd w:id="11940"/>
              <w:bookmarkEnd w:id="11941"/>
              <w:bookmarkEnd w:id="11942"/>
              <w:bookmarkEnd w:id="11943"/>
              <w:bookmarkEnd w:id="11944"/>
            </w:del>
          </w:p>
        </w:tc>
        <w:tc>
          <w:tcPr>
            <w:tcW w:w="6686" w:type="dxa"/>
          </w:tcPr>
          <w:p w14:paraId="129BAF26" w14:textId="3C769A83" w:rsidR="005E4157" w:rsidRPr="000245EB" w:rsidDel="00096943" w:rsidRDefault="005E4157">
            <w:pPr>
              <w:spacing w:line="276" w:lineRule="auto"/>
              <w:rPr>
                <w:del w:id="11945" w:author="Tran Huan" w:date="2018-11-25T21:59:00Z"/>
                <w:rPrChange w:id="11946" w:author="Tran Huan" w:date="2018-11-25T16:08:00Z">
                  <w:rPr>
                    <w:del w:id="11947" w:author="Tran Huan" w:date="2018-11-25T21:59:00Z"/>
                    <w:lang w:val="en-US"/>
                  </w:rPr>
                </w:rPrChange>
              </w:rPr>
            </w:pPr>
            <w:del w:id="11948" w:author="Tran Huan" w:date="2018-11-25T21:59:00Z">
              <w:r w:rsidRPr="000245EB" w:rsidDel="00096943">
                <w:rPr>
                  <w:rPrChange w:id="11949" w:author="Tran Huan" w:date="2018-11-25T16:08:00Z">
                    <w:rPr>
                      <w:lang w:val="en-US"/>
                    </w:rPr>
                  </w:rPrChange>
                </w:rPr>
                <w:delText>Truy cập được trang web quản lí đối với nhân viên cửa hàng và ứng dụng điện thoại đối với khách hàng.</w:delText>
              </w:r>
              <w:bookmarkStart w:id="11950" w:name="_Toc530658615"/>
              <w:bookmarkStart w:id="11951" w:name="_Toc530662339"/>
              <w:bookmarkStart w:id="11952" w:name="_Toc530662806"/>
              <w:bookmarkStart w:id="11953" w:name="_Toc531003736"/>
              <w:bookmarkStart w:id="11954" w:name="_Toc531005653"/>
              <w:bookmarkStart w:id="11955" w:name="_Toc531569853"/>
              <w:bookmarkStart w:id="11956" w:name="_Toc531573701"/>
              <w:bookmarkStart w:id="11957" w:name="_Toc531577442"/>
              <w:bookmarkStart w:id="11958" w:name="_Toc531581180"/>
              <w:bookmarkEnd w:id="11950"/>
              <w:bookmarkEnd w:id="11951"/>
              <w:bookmarkEnd w:id="11952"/>
              <w:bookmarkEnd w:id="11953"/>
              <w:bookmarkEnd w:id="11954"/>
              <w:bookmarkEnd w:id="11955"/>
              <w:bookmarkEnd w:id="11956"/>
              <w:bookmarkEnd w:id="11957"/>
              <w:bookmarkEnd w:id="11958"/>
            </w:del>
          </w:p>
        </w:tc>
        <w:bookmarkStart w:id="11959" w:name="_Toc530658616"/>
        <w:bookmarkStart w:id="11960" w:name="_Toc530662340"/>
        <w:bookmarkStart w:id="11961" w:name="_Toc530662807"/>
        <w:bookmarkStart w:id="11962" w:name="_Toc531003737"/>
        <w:bookmarkStart w:id="11963" w:name="_Toc531005654"/>
        <w:bookmarkStart w:id="11964" w:name="_Toc531569854"/>
        <w:bookmarkStart w:id="11965" w:name="_Toc531573702"/>
        <w:bookmarkStart w:id="11966" w:name="_Toc531577443"/>
        <w:bookmarkStart w:id="11967" w:name="_Toc531581181"/>
        <w:bookmarkEnd w:id="11959"/>
        <w:bookmarkEnd w:id="11960"/>
        <w:bookmarkEnd w:id="11961"/>
        <w:bookmarkEnd w:id="11962"/>
        <w:bookmarkEnd w:id="11963"/>
        <w:bookmarkEnd w:id="11964"/>
        <w:bookmarkEnd w:id="11965"/>
        <w:bookmarkEnd w:id="11966"/>
        <w:bookmarkEnd w:id="11967"/>
      </w:tr>
      <w:tr w:rsidR="00366807" w:rsidRPr="0041406B" w:rsidDel="00096943" w14:paraId="08A25A9E" w14:textId="0618F29E" w:rsidTr="00A06DD8">
        <w:trPr>
          <w:del w:id="11968" w:author="Tran Huan" w:date="2018-11-25T21:59:00Z"/>
        </w:trPr>
        <w:tc>
          <w:tcPr>
            <w:tcW w:w="2425" w:type="dxa"/>
          </w:tcPr>
          <w:p w14:paraId="4CDFA98A" w14:textId="0BE6D873" w:rsidR="005E4157" w:rsidRPr="0041406B" w:rsidDel="00096943" w:rsidRDefault="005E4157">
            <w:pPr>
              <w:spacing w:line="276" w:lineRule="auto"/>
              <w:rPr>
                <w:del w:id="11969" w:author="Tran Huan" w:date="2018-11-25T21:59:00Z"/>
                <w:b/>
              </w:rPr>
            </w:pPr>
            <w:del w:id="11970" w:author="Tran Huan" w:date="2018-11-25T21:59:00Z">
              <w:r w:rsidRPr="0041406B" w:rsidDel="00096943">
                <w:rPr>
                  <w:b/>
                </w:rPr>
                <w:delText>Cách xử lí</w:delText>
              </w:r>
              <w:bookmarkStart w:id="11971" w:name="_Toc530658617"/>
              <w:bookmarkStart w:id="11972" w:name="_Toc530662341"/>
              <w:bookmarkStart w:id="11973" w:name="_Toc530662808"/>
              <w:bookmarkStart w:id="11974" w:name="_Toc531003738"/>
              <w:bookmarkStart w:id="11975" w:name="_Toc531005655"/>
              <w:bookmarkStart w:id="11976" w:name="_Toc531569855"/>
              <w:bookmarkStart w:id="11977" w:name="_Toc531573703"/>
              <w:bookmarkStart w:id="11978" w:name="_Toc531577444"/>
              <w:bookmarkStart w:id="11979" w:name="_Toc531581182"/>
              <w:bookmarkEnd w:id="11971"/>
              <w:bookmarkEnd w:id="11972"/>
              <w:bookmarkEnd w:id="11973"/>
              <w:bookmarkEnd w:id="11974"/>
              <w:bookmarkEnd w:id="11975"/>
              <w:bookmarkEnd w:id="11976"/>
              <w:bookmarkEnd w:id="11977"/>
              <w:bookmarkEnd w:id="11978"/>
              <w:bookmarkEnd w:id="11979"/>
            </w:del>
          </w:p>
        </w:tc>
        <w:tc>
          <w:tcPr>
            <w:tcW w:w="6686" w:type="dxa"/>
          </w:tcPr>
          <w:p w14:paraId="5CFAEAF4" w14:textId="03770241" w:rsidR="005E4157" w:rsidRPr="000245EB" w:rsidDel="00096943" w:rsidRDefault="005E4157">
            <w:pPr>
              <w:spacing w:line="276" w:lineRule="auto"/>
              <w:rPr>
                <w:del w:id="11980" w:author="Tran Huan" w:date="2018-11-25T21:59:00Z"/>
                <w:rPrChange w:id="11981" w:author="Tran Huan" w:date="2018-11-25T16:08:00Z">
                  <w:rPr>
                    <w:del w:id="11982" w:author="Tran Huan" w:date="2018-11-25T21:59:00Z"/>
                    <w:lang w:val="en-US"/>
                  </w:rPr>
                </w:rPrChange>
              </w:rPr>
            </w:pPr>
            <w:del w:id="11983" w:author="Tran Huan" w:date="2018-11-25T21:59:00Z">
              <w:r w:rsidRPr="000245EB" w:rsidDel="00096943">
                <w:rPr>
                  <w:rPrChange w:id="11984" w:author="Tran Huan" w:date="2018-11-25T16:08:00Z">
                    <w:rPr>
                      <w:lang w:val="en-US"/>
                    </w:rPr>
                  </w:rPrChange>
                </w:rPr>
                <w:delText>Bước 1: Người dùng cần nhập email và mật khẩu.</w:delText>
              </w:r>
              <w:bookmarkStart w:id="11985" w:name="_Toc530658618"/>
              <w:bookmarkStart w:id="11986" w:name="_Toc530662342"/>
              <w:bookmarkStart w:id="11987" w:name="_Toc530662809"/>
              <w:bookmarkStart w:id="11988" w:name="_Toc531003739"/>
              <w:bookmarkStart w:id="11989" w:name="_Toc531005656"/>
              <w:bookmarkStart w:id="11990" w:name="_Toc531569856"/>
              <w:bookmarkStart w:id="11991" w:name="_Toc531573704"/>
              <w:bookmarkStart w:id="11992" w:name="_Toc531577445"/>
              <w:bookmarkStart w:id="11993" w:name="_Toc531581183"/>
              <w:bookmarkEnd w:id="11985"/>
              <w:bookmarkEnd w:id="11986"/>
              <w:bookmarkEnd w:id="11987"/>
              <w:bookmarkEnd w:id="11988"/>
              <w:bookmarkEnd w:id="11989"/>
              <w:bookmarkEnd w:id="11990"/>
              <w:bookmarkEnd w:id="11991"/>
              <w:bookmarkEnd w:id="11992"/>
              <w:bookmarkEnd w:id="11993"/>
            </w:del>
          </w:p>
          <w:p w14:paraId="372AEA4F" w14:textId="42F79DEA" w:rsidR="005E4157" w:rsidRPr="000245EB" w:rsidDel="00096943" w:rsidRDefault="005E4157">
            <w:pPr>
              <w:spacing w:line="276" w:lineRule="auto"/>
              <w:rPr>
                <w:del w:id="11994" w:author="Tran Huan" w:date="2018-11-25T21:59:00Z"/>
                <w:i/>
                <w:rPrChange w:id="11995" w:author="Tran Huan" w:date="2018-11-25T16:08:00Z">
                  <w:rPr>
                    <w:del w:id="11996" w:author="Tran Huan" w:date="2018-11-25T21:59:00Z"/>
                    <w:i/>
                    <w:lang w:val="en-US"/>
                  </w:rPr>
                </w:rPrChange>
              </w:rPr>
            </w:pPr>
            <w:del w:id="11997" w:author="Tran Huan" w:date="2018-11-25T21:59:00Z">
              <w:r w:rsidRPr="000245EB" w:rsidDel="00096943">
                <w:rPr>
                  <w:rPrChange w:id="11998" w:author="Tran Huan" w:date="2018-11-25T16:08:00Z">
                    <w:rPr>
                      <w:lang w:val="en-US"/>
                    </w:rPr>
                  </w:rPrChange>
                </w:rPr>
                <w:delText xml:space="preserve">Bước 2: Nhấn nút </w:delText>
              </w:r>
              <w:r w:rsidRPr="000245EB" w:rsidDel="00096943">
                <w:rPr>
                  <w:i/>
                  <w:rPrChange w:id="11999" w:author="Tran Huan" w:date="2018-11-25T16:08:00Z">
                    <w:rPr>
                      <w:i/>
                      <w:lang w:val="en-US"/>
                    </w:rPr>
                  </w:rPrChange>
                </w:rPr>
                <w:delText>“Đăng nhập”</w:delText>
              </w:r>
              <w:r w:rsidR="00BF764C" w:rsidRPr="000245EB" w:rsidDel="00096943">
                <w:rPr>
                  <w:i/>
                  <w:rPrChange w:id="12000" w:author="Tran Huan" w:date="2018-11-25T16:08:00Z">
                    <w:rPr>
                      <w:i/>
                      <w:lang w:val="en-US"/>
                    </w:rPr>
                  </w:rPrChange>
                </w:rPr>
                <w:delText>.</w:delText>
              </w:r>
              <w:bookmarkStart w:id="12001" w:name="_Toc530658619"/>
              <w:bookmarkStart w:id="12002" w:name="_Toc530662343"/>
              <w:bookmarkStart w:id="12003" w:name="_Toc530662810"/>
              <w:bookmarkStart w:id="12004" w:name="_Toc531003740"/>
              <w:bookmarkStart w:id="12005" w:name="_Toc531005657"/>
              <w:bookmarkStart w:id="12006" w:name="_Toc531569857"/>
              <w:bookmarkStart w:id="12007" w:name="_Toc531573705"/>
              <w:bookmarkStart w:id="12008" w:name="_Toc531577446"/>
              <w:bookmarkStart w:id="12009" w:name="_Toc531581184"/>
              <w:bookmarkEnd w:id="12001"/>
              <w:bookmarkEnd w:id="12002"/>
              <w:bookmarkEnd w:id="12003"/>
              <w:bookmarkEnd w:id="12004"/>
              <w:bookmarkEnd w:id="12005"/>
              <w:bookmarkEnd w:id="12006"/>
              <w:bookmarkEnd w:id="12007"/>
              <w:bookmarkEnd w:id="12008"/>
              <w:bookmarkEnd w:id="12009"/>
            </w:del>
          </w:p>
          <w:p w14:paraId="0B34EE30" w14:textId="376057E6" w:rsidR="00CE6578" w:rsidRPr="000245EB" w:rsidDel="00096943" w:rsidRDefault="00BF764C">
            <w:pPr>
              <w:spacing w:line="276" w:lineRule="auto"/>
              <w:rPr>
                <w:del w:id="12010" w:author="Tran Huan" w:date="2018-11-25T21:59:00Z"/>
                <w:rPrChange w:id="12011" w:author="Tran Huan" w:date="2018-11-25T16:08:00Z">
                  <w:rPr>
                    <w:del w:id="12012" w:author="Tran Huan" w:date="2018-11-25T21:59:00Z"/>
                    <w:lang w:val="en-US"/>
                  </w:rPr>
                </w:rPrChange>
              </w:rPr>
            </w:pPr>
            <w:del w:id="12013" w:author="Tran Huan" w:date="2018-11-25T21:59:00Z">
              <w:r w:rsidRPr="000245EB" w:rsidDel="00096943">
                <w:rPr>
                  <w:rPrChange w:id="12014" w:author="Tran Huan" w:date="2018-11-25T16:08:00Z">
                    <w:rPr>
                      <w:lang w:val="en-US"/>
                    </w:rPr>
                  </w:rPrChange>
                </w:rPr>
                <w:delText xml:space="preserve">Bước 3: Hệ thống </w:delText>
              </w:r>
              <w:r w:rsidR="00CE6578" w:rsidRPr="000245EB" w:rsidDel="00096943">
                <w:rPr>
                  <w:rPrChange w:id="12015" w:author="Tran Huan" w:date="2018-11-25T16:08:00Z">
                    <w:rPr>
                      <w:lang w:val="en-US"/>
                    </w:rPr>
                  </w:rPrChange>
                </w:rPr>
                <w:delText xml:space="preserve">server </w:delText>
              </w:r>
              <w:r w:rsidRPr="000245EB" w:rsidDel="00096943">
                <w:rPr>
                  <w:rPrChange w:id="12016" w:author="Tran Huan" w:date="2018-11-25T16:08:00Z">
                    <w:rPr>
                      <w:lang w:val="en-US"/>
                    </w:rPr>
                  </w:rPrChange>
                </w:rPr>
                <w:delText>API kiểm trả tài khoản vừa nhập đúng hay sai. Nếu đúng trả về một chuỗi token để người dùng gửi kèm mỗi khi muốn truy xuất dữ liệu</w:delText>
              </w:r>
              <w:r w:rsidR="00366807" w:rsidRPr="000245EB" w:rsidDel="00096943">
                <w:rPr>
                  <w:rPrChange w:id="12017" w:author="Tran Huan" w:date="2018-11-25T16:08:00Z">
                    <w:rPr>
                      <w:lang w:val="en-US"/>
                    </w:rPr>
                  </w:rPrChange>
                </w:rPr>
                <w:delText xml:space="preserve"> và được lưu lại tạm thời trên ứng dụng điện thoại thông qua SharePreferences và Local Storage đối với trang web</w:delText>
              </w:r>
              <w:r w:rsidRPr="000245EB" w:rsidDel="00096943">
                <w:rPr>
                  <w:rPrChange w:id="12018" w:author="Tran Huan" w:date="2018-11-25T16:08:00Z">
                    <w:rPr>
                      <w:lang w:val="en-US"/>
                    </w:rPr>
                  </w:rPrChange>
                </w:rPr>
                <w:delText>. Ngược lại, thông báo lỗi.</w:delText>
              </w:r>
              <w:bookmarkStart w:id="12019" w:name="_Toc530658620"/>
              <w:bookmarkStart w:id="12020" w:name="_Toc530662344"/>
              <w:bookmarkStart w:id="12021" w:name="_Toc530662811"/>
              <w:bookmarkStart w:id="12022" w:name="_Toc531003741"/>
              <w:bookmarkStart w:id="12023" w:name="_Toc531005658"/>
              <w:bookmarkStart w:id="12024" w:name="_Toc531569858"/>
              <w:bookmarkStart w:id="12025" w:name="_Toc531573706"/>
              <w:bookmarkStart w:id="12026" w:name="_Toc531577447"/>
              <w:bookmarkStart w:id="12027" w:name="_Toc531581185"/>
              <w:bookmarkEnd w:id="12019"/>
              <w:bookmarkEnd w:id="12020"/>
              <w:bookmarkEnd w:id="12021"/>
              <w:bookmarkEnd w:id="12022"/>
              <w:bookmarkEnd w:id="12023"/>
              <w:bookmarkEnd w:id="12024"/>
              <w:bookmarkEnd w:id="12025"/>
              <w:bookmarkEnd w:id="12026"/>
              <w:bookmarkEnd w:id="12027"/>
            </w:del>
          </w:p>
        </w:tc>
        <w:bookmarkStart w:id="12028" w:name="_Toc530658621"/>
        <w:bookmarkStart w:id="12029" w:name="_Toc530662345"/>
        <w:bookmarkStart w:id="12030" w:name="_Toc530662812"/>
        <w:bookmarkStart w:id="12031" w:name="_Toc531003742"/>
        <w:bookmarkStart w:id="12032" w:name="_Toc531005659"/>
        <w:bookmarkStart w:id="12033" w:name="_Toc531569859"/>
        <w:bookmarkStart w:id="12034" w:name="_Toc531573707"/>
        <w:bookmarkStart w:id="12035" w:name="_Toc531577448"/>
        <w:bookmarkStart w:id="12036" w:name="_Toc531581186"/>
        <w:bookmarkEnd w:id="12028"/>
        <w:bookmarkEnd w:id="12029"/>
        <w:bookmarkEnd w:id="12030"/>
        <w:bookmarkEnd w:id="12031"/>
        <w:bookmarkEnd w:id="12032"/>
        <w:bookmarkEnd w:id="12033"/>
        <w:bookmarkEnd w:id="12034"/>
        <w:bookmarkEnd w:id="12035"/>
        <w:bookmarkEnd w:id="12036"/>
      </w:tr>
      <w:tr w:rsidR="00366807" w:rsidRPr="0041406B" w:rsidDel="00096943" w14:paraId="27315043" w14:textId="707A3B10" w:rsidTr="00A06DD8">
        <w:trPr>
          <w:del w:id="12037" w:author="Tran Huan" w:date="2018-11-25T21:59:00Z"/>
        </w:trPr>
        <w:tc>
          <w:tcPr>
            <w:tcW w:w="2425" w:type="dxa"/>
          </w:tcPr>
          <w:p w14:paraId="577B1532" w14:textId="1AD6ABBF" w:rsidR="005E4157" w:rsidRPr="0041406B" w:rsidDel="00096943" w:rsidRDefault="005E4157">
            <w:pPr>
              <w:spacing w:line="276" w:lineRule="auto"/>
              <w:rPr>
                <w:del w:id="12038" w:author="Tran Huan" w:date="2018-11-25T21:59:00Z"/>
                <w:b/>
              </w:rPr>
            </w:pPr>
            <w:del w:id="12039" w:author="Tran Huan" w:date="2018-11-25T21:59:00Z">
              <w:r w:rsidRPr="0041406B" w:rsidDel="00096943">
                <w:rPr>
                  <w:b/>
                </w:rPr>
                <w:delText>Kết quả</w:delText>
              </w:r>
              <w:bookmarkStart w:id="12040" w:name="_Toc530658622"/>
              <w:bookmarkStart w:id="12041" w:name="_Toc530662346"/>
              <w:bookmarkStart w:id="12042" w:name="_Toc530662813"/>
              <w:bookmarkStart w:id="12043" w:name="_Toc531003743"/>
              <w:bookmarkStart w:id="12044" w:name="_Toc531005660"/>
              <w:bookmarkStart w:id="12045" w:name="_Toc531569860"/>
              <w:bookmarkStart w:id="12046" w:name="_Toc531573708"/>
              <w:bookmarkStart w:id="12047" w:name="_Toc531577449"/>
              <w:bookmarkStart w:id="12048" w:name="_Toc531581187"/>
              <w:bookmarkEnd w:id="12040"/>
              <w:bookmarkEnd w:id="12041"/>
              <w:bookmarkEnd w:id="12042"/>
              <w:bookmarkEnd w:id="12043"/>
              <w:bookmarkEnd w:id="12044"/>
              <w:bookmarkEnd w:id="12045"/>
              <w:bookmarkEnd w:id="12046"/>
              <w:bookmarkEnd w:id="12047"/>
              <w:bookmarkEnd w:id="12048"/>
            </w:del>
          </w:p>
        </w:tc>
        <w:tc>
          <w:tcPr>
            <w:tcW w:w="6686" w:type="dxa"/>
          </w:tcPr>
          <w:p w14:paraId="320C915C" w14:textId="5B5895DE" w:rsidR="00CE6578" w:rsidRPr="000245EB" w:rsidDel="00096943" w:rsidRDefault="00CE6578">
            <w:pPr>
              <w:spacing w:line="276" w:lineRule="auto"/>
              <w:rPr>
                <w:del w:id="12049" w:author="Tran Huan" w:date="2018-11-25T21:59:00Z"/>
                <w:rPrChange w:id="12050" w:author="Tran Huan" w:date="2018-11-25T16:08:00Z">
                  <w:rPr>
                    <w:del w:id="12051" w:author="Tran Huan" w:date="2018-11-25T21:59:00Z"/>
                    <w:lang w:val="en-US"/>
                  </w:rPr>
                </w:rPrChange>
              </w:rPr>
            </w:pPr>
            <w:del w:id="12052" w:author="Tran Huan" w:date="2018-11-25T21:59:00Z">
              <w:r w:rsidRPr="000245EB" w:rsidDel="00096943">
                <w:rPr>
                  <w:rPrChange w:id="12053" w:author="Tran Huan" w:date="2018-11-25T16:08:00Z">
                    <w:rPr>
                      <w:lang w:val="en-US"/>
                    </w:rPr>
                  </w:rPrChange>
                </w:rPr>
                <w:delText>Người dùng sẽ chuyển vào trang chính đối với người dùng là nhân viên cửa hàng. Đối với người dùng khách hàng chuyển vào màn hình chính của ứng dụng điện thoại.</w:delText>
              </w:r>
              <w:bookmarkStart w:id="12054" w:name="_Toc530658623"/>
              <w:bookmarkStart w:id="12055" w:name="_Toc530662347"/>
              <w:bookmarkStart w:id="12056" w:name="_Toc530662814"/>
              <w:bookmarkStart w:id="12057" w:name="_Toc531003744"/>
              <w:bookmarkStart w:id="12058" w:name="_Toc531005661"/>
              <w:bookmarkStart w:id="12059" w:name="_Toc531569861"/>
              <w:bookmarkStart w:id="12060" w:name="_Toc531573709"/>
              <w:bookmarkStart w:id="12061" w:name="_Toc531577450"/>
              <w:bookmarkStart w:id="12062" w:name="_Toc531581188"/>
              <w:bookmarkEnd w:id="12054"/>
              <w:bookmarkEnd w:id="12055"/>
              <w:bookmarkEnd w:id="12056"/>
              <w:bookmarkEnd w:id="12057"/>
              <w:bookmarkEnd w:id="12058"/>
              <w:bookmarkEnd w:id="12059"/>
              <w:bookmarkEnd w:id="12060"/>
              <w:bookmarkEnd w:id="12061"/>
              <w:bookmarkEnd w:id="12062"/>
            </w:del>
          </w:p>
        </w:tc>
        <w:bookmarkStart w:id="12063" w:name="_Toc530658624"/>
        <w:bookmarkStart w:id="12064" w:name="_Toc530662348"/>
        <w:bookmarkStart w:id="12065" w:name="_Toc530662815"/>
        <w:bookmarkStart w:id="12066" w:name="_Toc531003745"/>
        <w:bookmarkStart w:id="12067" w:name="_Toc531005662"/>
        <w:bookmarkStart w:id="12068" w:name="_Toc531569862"/>
        <w:bookmarkStart w:id="12069" w:name="_Toc531573710"/>
        <w:bookmarkStart w:id="12070" w:name="_Toc531577451"/>
        <w:bookmarkStart w:id="12071" w:name="_Toc531581189"/>
        <w:bookmarkEnd w:id="12063"/>
        <w:bookmarkEnd w:id="12064"/>
        <w:bookmarkEnd w:id="12065"/>
        <w:bookmarkEnd w:id="12066"/>
        <w:bookmarkEnd w:id="12067"/>
        <w:bookmarkEnd w:id="12068"/>
        <w:bookmarkEnd w:id="12069"/>
        <w:bookmarkEnd w:id="12070"/>
        <w:bookmarkEnd w:id="12071"/>
      </w:tr>
      <w:tr w:rsidR="00366807" w:rsidRPr="0041406B" w:rsidDel="00096943" w14:paraId="6C1124E8" w14:textId="6132EDB6" w:rsidTr="00A06DD8">
        <w:trPr>
          <w:del w:id="12072" w:author="Tran Huan" w:date="2018-11-25T21:59:00Z"/>
        </w:trPr>
        <w:tc>
          <w:tcPr>
            <w:tcW w:w="2425" w:type="dxa"/>
          </w:tcPr>
          <w:p w14:paraId="29E0EC03" w14:textId="1C38D7B7" w:rsidR="005E4157" w:rsidRPr="0041406B" w:rsidDel="00096943" w:rsidRDefault="005E4157">
            <w:pPr>
              <w:spacing w:line="276" w:lineRule="auto"/>
              <w:rPr>
                <w:del w:id="12073" w:author="Tran Huan" w:date="2018-11-25T21:59:00Z"/>
                <w:b/>
              </w:rPr>
            </w:pPr>
            <w:del w:id="12074" w:author="Tran Huan" w:date="2018-11-25T21:59:00Z">
              <w:r w:rsidRPr="0041406B" w:rsidDel="00096943">
                <w:rPr>
                  <w:b/>
                </w:rPr>
                <w:delText>Ghi chú</w:delText>
              </w:r>
              <w:bookmarkStart w:id="12075" w:name="_Toc530658625"/>
              <w:bookmarkStart w:id="12076" w:name="_Toc530662349"/>
              <w:bookmarkStart w:id="12077" w:name="_Toc530662816"/>
              <w:bookmarkStart w:id="12078" w:name="_Toc531003746"/>
              <w:bookmarkStart w:id="12079" w:name="_Toc531005663"/>
              <w:bookmarkStart w:id="12080" w:name="_Toc531569863"/>
              <w:bookmarkStart w:id="12081" w:name="_Toc531573711"/>
              <w:bookmarkStart w:id="12082" w:name="_Toc531577452"/>
              <w:bookmarkStart w:id="12083" w:name="_Toc531581190"/>
              <w:bookmarkEnd w:id="12075"/>
              <w:bookmarkEnd w:id="12076"/>
              <w:bookmarkEnd w:id="12077"/>
              <w:bookmarkEnd w:id="12078"/>
              <w:bookmarkEnd w:id="12079"/>
              <w:bookmarkEnd w:id="12080"/>
              <w:bookmarkEnd w:id="12081"/>
              <w:bookmarkEnd w:id="12082"/>
              <w:bookmarkEnd w:id="12083"/>
            </w:del>
          </w:p>
        </w:tc>
        <w:tc>
          <w:tcPr>
            <w:tcW w:w="6686" w:type="dxa"/>
          </w:tcPr>
          <w:p w14:paraId="53F3333C" w14:textId="0611C7D0" w:rsidR="005E4157" w:rsidRPr="000245EB" w:rsidDel="00096943" w:rsidRDefault="00CE6578">
            <w:pPr>
              <w:keepNext/>
              <w:spacing w:line="276" w:lineRule="auto"/>
              <w:rPr>
                <w:del w:id="12084" w:author="Tran Huan" w:date="2018-11-25T21:59:00Z"/>
                <w:rPrChange w:id="12085" w:author="Tran Huan" w:date="2018-11-25T16:08:00Z">
                  <w:rPr>
                    <w:del w:id="12086" w:author="Tran Huan" w:date="2018-11-25T21:59:00Z"/>
                    <w:lang w:val="en-US"/>
                  </w:rPr>
                </w:rPrChange>
              </w:rPr>
            </w:pPr>
            <w:del w:id="12087" w:author="Tran Huan" w:date="2018-11-25T21:59:00Z">
              <w:r w:rsidRPr="000245EB" w:rsidDel="00096943">
                <w:rPr>
                  <w:rPrChange w:id="12088" w:author="Tran Huan" w:date="2018-11-25T16:08:00Z">
                    <w:rPr>
                      <w:lang w:val="en-US"/>
                    </w:rPr>
                  </w:rPrChange>
                </w:rPr>
                <w:delText>Các thông tin email và mật khẩu là yêu cầu bắt buộc.</w:delText>
              </w:r>
              <w:bookmarkStart w:id="12089" w:name="_Toc530658626"/>
              <w:bookmarkStart w:id="12090" w:name="_Toc530662350"/>
              <w:bookmarkStart w:id="12091" w:name="_Toc530662817"/>
              <w:bookmarkStart w:id="12092" w:name="_Toc531003747"/>
              <w:bookmarkStart w:id="12093" w:name="_Toc531005664"/>
              <w:bookmarkStart w:id="12094" w:name="_Toc531569864"/>
              <w:bookmarkStart w:id="12095" w:name="_Toc531573712"/>
              <w:bookmarkStart w:id="12096" w:name="_Toc531577453"/>
              <w:bookmarkStart w:id="12097" w:name="_Toc531581191"/>
              <w:bookmarkEnd w:id="12089"/>
              <w:bookmarkEnd w:id="12090"/>
              <w:bookmarkEnd w:id="12091"/>
              <w:bookmarkEnd w:id="12092"/>
              <w:bookmarkEnd w:id="12093"/>
              <w:bookmarkEnd w:id="12094"/>
              <w:bookmarkEnd w:id="12095"/>
              <w:bookmarkEnd w:id="12096"/>
              <w:bookmarkEnd w:id="12097"/>
            </w:del>
          </w:p>
          <w:p w14:paraId="34CB087B" w14:textId="077CFE42" w:rsidR="00CE6578" w:rsidRPr="000245EB" w:rsidDel="00096943" w:rsidRDefault="00CE6578">
            <w:pPr>
              <w:keepNext/>
              <w:spacing w:line="276" w:lineRule="auto"/>
              <w:rPr>
                <w:del w:id="12098" w:author="Tran Huan" w:date="2018-11-25T21:59:00Z"/>
                <w:rPrChange w:id="12099" w:author="Tran Huan" w:date="2018-11-25T16:08:00Z">
                  <w:rPr>
                    <w:del w:id="12100" w:author="Tran Huan" w:date="2018-11-25T21:59:00Z"/>
                    <w:lang w:val="en-US"/>
                  </w:rPr>
                </w:rPrChange>
              </w:rPr>
            </w:pPr>
            <w:del w:id="12101" w:author="Tran Huan" w:date="2018-11-25T21:59:00Z">
              <w:r w:rsidRPr="000245EB" w:rsidDel="00096943">
                <w:rPr>
                  <w:rPrChange w:id="12102" w:author="Tran Huan" w:date="2018-11-25T16:08:00Z">
                    <w:rPr>
                      <w:lang w:val="en-US"/>
                    </w:rPr>
                  </w:rPrChange>
                </w:rPr>
                <w:delText xml:space="preserve">Nếu đường truyền mạng lỗi, thì thông báo lỗi cho người dùng. </w:delText>
              </w:r>
              <w:bookmarkStart w:id="12103" w:name="_Toc530658627"/>
              <w:bookmarkStart w:id="12104" w:name="_Toc530662351"/>
              <w:bookmarkStart w:id="12105" w:name="_Toc530662818"/>
              <w:bookmarkStart w:id="12106" w:name="_Toc531003748"/>
              <w:bookmarkStart w:id="12107" w:name="_Toc531005665"/>
              <w:bookmarkStart w:id="12108" w:name="_Toc531569865"/>
              <w:bookmarkStart w:id="12109" w:name="_Toc531573713"/>
              <w:bookmarkStart w:id="12110" w:name="_Toc531577454"/>
              <w:bookmarkStart w:id="12111" w:name="_Toc531581192"/>
              <w:bookmarkEnd w:id="12103"/>
              <w:bookmarkEnd w:id="12104"/>
              <w:bookmarkEnd w:id="12105"/>
              <w:bookmarkEnd w:id="12106"/>
              <w:bookmarkEnd w:id="12107"/>
              <w:bookmarkEnd w:id="12108"/>
              <w:bookmarkEnd w:id="12109"/>
              <w:bookmarkEnd w:id="12110"/>
              <w:bookmarkEnd w:id="12111"/>
            </w:del>
          </w:p>
        </w:tc>
        <w:bookmarkStart w:id="12112" w:name="_Toc530658628"/>
        <w:bookmarkStart w:id="12113" w:name="_Toc530662352"/>
        <w:bookmarkStart w:id="12114" w:name="_Toc530662819"/>
        <w:bookmarkStart w:id="12115" w:name="_Toc531003749"/>
        <w:bookmarkStart w:id="12116" w:name="_Toc531005666"/>
        <w:bookmarkStart w:id="12117" w:name="_Toc531569866"/>
        <w:bookmarkStart w:id="12118" w:name="_Toc531573714"/>
        <w:bookmarkStart w:id="12119" w:name="_Toc531577455"/>
        <w:bookmarkStart w:id="12120" w:name="_Toc531581193"/>
        <w:bookmarkEnd w:id="12112"/>
        <w:bookmarkEnd w:id="12113"/>
        <w:bookmarkEnd w:id="12114"/>
        <w:bookmarkEnd w:id="12115"/>
        <w:bookmarkEnd w:id="12116"/>
        <w:bookmarkEnd w:id="12117"/>
        <w:bookmarkEnd w:id="12118"/>
        <w:bookmarkEnd w:id="12119"/>
        <w:bookmarkEnd w:id="12120"/>
      </w:tr>
    </w:tbl>
    <w:p w14:paraId="2288D8D5" w14:textId="79D640BF" w:rsidR="005E4157" w:rsidRPr="000245EB" w:rsidDel="00096943" w:rsidRDefault="005E4157">
      <w:pPr>
        <w:spacing w:line="276" w:lineRule="auto"/>
        <w:rPr>
          <w:del w:id="12121" w:author="Tran Huan" w:date="2018-11-25T21:59:00Z"/>
          <w:rPrChange w:id="12122" w:author="Tran Huan" w:date="2018-11-25T16:08:00Z">
            <w:rPr>
              <w:del w:id="12123" w:author="Tran Huan" w:date="2018-11-25T21:59:00Z"/>
              <w:lang w:val="en-US"/>
            </w:rPr>
          </w:rPrChange>
        </w:rPr>
        <w:pPrChange w:id="12124" w:author="phuong vu" w:date="2018-11-23T13:48:00Z">
          <w:pPr/>
        </w:pPrChange>
      </w:pPr>
      <w:bookmarkStart w:id="12125" w:name="_Toc530658629"/>
      <w:bookmarkStart w:id="12126" w:name="_Toc530662353"/>
      <w:bookmarkStart w:id="12127" w:name="_Toc530662820"/>
      <w:bookmarkStart w:id="12128" w:name="_Toc531003750"/>
      <w:bookmarkStart w:id="12129" w:name="_Toc531005667"/>
      <w:bookmarkStart w:id="12130" w:name="_Toc531569867"/>
      <w:bookmarkStart w:id="12131" w:name="_Toc531573715"/>
      <w:bookmarkStart w:id="12132" w:name="_Toc531577456"/>
      <w:bookmarkStart w:id="12133" w:name="_Toc531581194"/>
      <w:bookmarkEnd w:id="12125"/>
      <w:bookmarkEnd w:id="12126"/>
      <w:bookmarkEnd w:id="12127"/>
      <w:bookmarkEnd w:id="12128"/>
      <w:bookmarkEnd w:id="12129"/>
      <w:bookmarkEnd w:id="12130"/>
      <w:bookmarkEnd w:id="12131"/>
      <w:bookmarkEnd w:id="12132"/>
      <w:bookmarkEnd w:id="12133"/>
    </w:p>
    <w:p w14:paraId="6607065C" w14:textId="21E729CB" w:rsidR="00730F28" w:rsidRPr="0041406B" w:rsidDel="00096943" w:rsidRDefault="00730F28">
      <w:pPr>
        <w:pStyle w:val="Heading4"/>
        <w:spacing w:line="276" w:lineRule="auto"/>
        <w:rPr>
          <w:del w:id="12134" w:author="Tran Huan" w:date="2018-11-25T21:59:00Z"/>
        </w:rPr>
        <w:pPrChange w:id="12135" w:author="phuong vu" w:date="2018-11-23T13:48:00Z">
          <w:pPr>
            <w:pStyle w:val="Heading4"/>
          </w:pPr>
        </w:pPrChange>
      </w:pPr>
      <w:del w:id="12136" w:author="Tran Huan" w:date="2018-11-25T21:59:00Z">
        <w:r w:rsidRPr="000245EB" w:rsidDel="00096943">
          <w:rPr>
            <w:b w:val="0"/>
            <w:iCs w:val="0"/>
            <w:rPrChange w:id="12137" w:author="Tran Huan" w:date="2018-11-25T16:08:00Z">
              <w:rPr>
                <w:b w:val="0"/>
                <w:iCs w:val="0"/>
                <w:lang w:val="en-US"/>
              </w:rPr>
            </w:rPrChange>
          </w:rPr>
          <w:delText>Đ</w:delText>
        </w:r>
        <w:r w:rsidRPr="006D4C69" w:rsidDel="00096943">
          <w:delText>ăng xu</w:delText>
        </w:r>
        <w:r w:rsidRPr="0041406B" w:rsidDel="00096943">
          <w:rPr>
            <w:b w:val="0"/>
            <w:iCs w:val="0"/>
          </w:rPr>
          <w:delText>ất hệ thống</w:delText>
        </w:r>
        <w:bookmarkStart w:id="12138" w:name="_Toc530658630"/>
        <w:bookmarkStart w:id="12139" w:name="_Toc530662354"/>
        <w:bookmarkStart w:id="12140" w:name="_Toc530662821"/>
        <w:bookmarkStart w:id="12141" w:name="_Toc531003751"/>
        <w:bookmarkStart w:id="12142" w:name="_Toc531005668"/>
        <w:bookmarkStart w:id="12143" w:name="_Toc531569868"/>
        <w:bookmarkStart w:id="12144" w:name="_Toc531573716"/>
        <w:bookmarkStart w:id="12145" w:name="_Toc531577457"/>
        <w:bookmarkStart w:id="12146" w:name="_Toc531581195"/>
        <w:bookmarkEnd w:id="12138"/>
        <w:bookmarkEnd w:id="12139"/>
        <w:bookmarkEnd w:id="12140"/>
        <w:bookmarkEnd w:id="12141"/>
        <w:bookmarkEnd w:id="12142"/>
        <w:bookmarkEnd w:id="12143"/>
        <w:bookmarkEnd w:id="12144"/>
        <w:bookmarkEnd w:id="12145"/>
        <w:bookmarkEnd w:id="12146"/>
      </w:del>
    </w:p>
    <w:tbl>
      <w:tblPr>
        <w:tblStyle w:val="TableGrid"/>
        <w:tblW w:w="0" w:type="auto"/>
        <w:tblLook w:val="04A0" w:firstRow="1" w:lastRow="0" w:firstColumn="1" w:lastColumn="0" w:noHBand="0" w:noVBand="1"/>
      </w:tblPr>
      <w:tblGrid>
        <w:gridCol w:w="2341"/>
        <w:gridCol w:w="6436"/>
      </w:tblGrid>
      <w:tr w:rsidR="00366807" w:rsidRPr="0041406B" w:rsidDel="00096943" w14:paraId="16538079" w14:textId="273C434C" w:rsidTr="00A06DD8">
        <w:trPr>
          <w:del w:id="12147" w:author="Tran Huan" w:date="2018-11-25T21:59:00Z"/>
        </w:trPr>
        <w:tc>
          <w:tcPr>
            <w:tcW w:w="2425" w:type="dxa"/>
          </w:tcPr>
          <w:p w14:paraId="48AAB748" w14:textId="4045D8FB" w:rsidR="00366807" w:rsidRPr="0041406B" w:rsidDel="00096943" w:rsidRDefault="00366807">
            <w:pPr>
              <w:spacing w:line="276" w:lineRule="auto"/>
              <w:rPr>
                <w:del w:id="12148" w:author="Tran Huan" w:date="2018-11-25T21:59:00Z"/>
                <w:b/>
              </w:rPr>
            </w:pPr>
            <w:del w:id="12149" w:author="Tran Huan" w:date="2018-11-25T21:59:00Z">
              <w:r w:rsidRPr="0041406B" w:rsidDel="00096943">
                <w:rPr>
                  <w:b/>
                </w:rPr>
                <w:delText>Mã yêu cầu</w:delText>
              </w:r>
              <w:bookmarkStart w:id="12150" w:name="_Toc530658631"/>
              <w:bookmarkStart w:id="12151" w:name="_Toc530662355"/>
              <w:bookmarkStart w:id="12152" w:name="_Toc530662822"/>
              <w:bookmarkStart w:id="12153" w:name="_Toc531003752"/>
              <w:bookmarkStart w:id="12154" w:name="_Toc531005669"/>
              <w:bookmarkStart w:id="12155" w:name="_Toc531569869"/>
              <w:bookmarkStart w:id="12156" w:name="_Toc531573717"/>
              <w:bookmarkStart w:id="12157" w:name="_Toc531577458"/>
              <w:bookmarkStart w:id="12158" w:name="_Toc531581196"/>
              <w:bookmarkEnd w:id="12150"/>
              <w:bookmarkEnd w:id="12151"/>
              <w:bookmarkEnd w:id="12152"/>
              <w:bookmarkEnd w:id="12153"/>
              <w:bookmarkEnd w:id="12154"/>
              <w:bookmarkEnd w:id="12155"/>
              <w:bookmarkEnd w:id="12156"/>
              <w:bookmarkEnd w:id="12157"/>
              <w:bookmarkEnd w:id="12158"/>
            </w:del>
          </w:p>
        </w:tc>
        <w:tc>
          <w:tcPr>
            <w:tcW w:w="6686" w:type="dxa"/>
          </w:tcPr>
          <w:p w14:paraId="58462703" w14:textId="52A1E0DC" w:rsidR="00366807" w:rsidRPr="000245EB" w:rsidDel="00096943" w:rsidRDefault="00366807">
            <w:pPr>
              <w:spacing w:line="276" w:lineRule="auto"/>
              <w:rPr>
                <w:del w:id="12159" w:author="Tran Huan" w:date="2018-11-25T21:59:00Z"/>
                <w:rPrChange w:id="12160" w:author="Tran Huan" w:date="2018-11-25T16:08:00Z">
                  <w:rPr>
                    <w:del w:id="12161" w:author="Tran Huan" w:date="2018-11-25T21:59:00Z"/>
                    <w:lang w:val="en-US"/>
                  </w:rPr>
                </w:rPrChange>
              </w:rPr>
            </w:pPr>
            <w:del w:id="12162" w:author="Tran Huan" w:date="2018-11-25T21:59:00Z">
              <w:r w:rsidRPr="000245EB" w:rsidDel="00096943">
                <w:rPr>
                  <w:rPrChange w:id="12163" w:author="Tran Huan" w:date="2018-11-25T16:08:00Z">
                    <w:rPr>
                      <w:lang w:val="en-US"/>
                    </w:rPr>
                  </w:rPrChange>
                </w:rPr>
                <w:delText>GU_09</w:delText>
              </w:r>
              <w:bookmarkStart w:id="12164" w:name="_Toc530658632"/>
              <w:bookmarkStart w:id="12165" w:name="_Toc530662356"/>
              <w:bookmarkStart w:id="12166" w:name="_Toc530662823"/>
              <w:bookmarkStart w:id="12167" w:name="_Toc531003753"/>
              <w:bookmarkStart w:id="12168" w:name="_Toc531005670"/>
              <w:bookmarkStart w:id="12169" w:name="_Toc531569870"/>
              <w:bookmarkStart w:id="12170" w:name="_Toc531573718"/>
              <w:bookmarkStart w:id="12171" w:name="_Toc531577459"/>
              <w:bookmarkStart w:id="12172" w:name="_Toc531581197"/>
              <w:bookmarkEnd w:id="12164"/>
              <w:bookmarkEnd w:id="12165"/>
              <w:bookmarkEnd w:id="12166"/>
              <w:bookmarkEnd w:id="12167"/>
              <w:bookmarkEnd w:id="12168"/>
              <w:bookmarkEnd w:id="12169"/>
              <w:bookmarkEnd w:id="12170"/>
              <w:bookmarkEnd w:id="12171"/>
              <w:bookmarkEnd w:id="12172"/>
            </w:del>
          </w:p>
        </w:tc>
        <w:bookmarkStart w:id="12173" w:name="_Toc530658633"/>
        <w:bookmarkStart w:id="12174" w:name="_Toc530662357"/>
        <w:bookmarkStart w:id="12175" w:name="_Toc530662824"/>
        <w:bookmarkStart w:id="12176" w:name="_Toc531003754"/>
        <w:bookmarkStart w:id="12177" w:name="_Toc531005671"/>
        <w:bookmarkStart w:id="12178" w:name="_Toc531569871"/>
        <w:bookmarkStart w:id="12179" w:name="_Toc531573719"/>
        <w:bookmarkStart w:id="12180" w:name="_Toc531577460"/>
        <w:bookmarkStart w:id="12181" w:name="_Toc531581198"/>
        <w:bookmarkEnd w:id="12173"/>
        <w:bookmarkEnd w:id="12174"/>
        <w:bookmarkEnd w:id="12175"/>
        <w:bookmarkEnd w:id="12176"/>
        <w:bookmarkEnd w:id="12177"/>
        <w:bookmarkEnd w:id="12178"/>
        <w:bookmarkEnd w:id="12179"/>
        <w:bookmarkEnd w:id="12180"/>
        <w:bookmarkEnd w:id="12181"/>
      </w:tr>
      <w:tr w:rsidR="00366807" w:rsidRPr="0041406B" w:rsidDel="00096943" w14:paraId="74A63A5C" w14:textId="0DE021C7" w:rsidTr="00A06DD8">
        <w:trPr>
          <w:del w:id="12182" w:author="Tran Huan" w:date="2018-11-25T21:59:00Z"/>
        </w:trPr>
        <w:tc>
          <w:tcPr>
            <w:tcW w:w="2425" w:type="dxa"/>
          </w:tcPr>
          <w:p w14:paraId="1C746864" w14:textId="4CB4DBDB" w:rsidR="00366807" w:rsidRPr="0041406B" w:rsidDel="00096943" w:rsidRDefault="00366807">
            <w:pPr>
              <w:spacing w:line="276" w:lineRule="auto"/>
              <w:rPr>
                <w:del w:id="12183" w:author="Tran Huan" w:date="2018-11-25T21:59:00Z"/>
                <w:b/>
              </w:rPr>
            </w:pPr>
            <w:del w:id="12184" w:author="Tran Huan" w:date="2018-11-25T21:59:00Z">
              <w:r w:rsidRPr="0041406B" w:rsidDel="00096943">
                <w:rPr>
                  <w:b/>
                </w:rPr>
                <w:delText>Tên chức năng</w:delText>
              </w:r>
              <w:bookmarkStart w:id="12185" w:name="_Toc530658634"/>
              <w:bookmarkStart w:id="12186" w:name="_Toc530662358"/>
              <w:bookmarkStart w:id="12187" w:name="_Toc530662825"/>
              <w:bookmarkStart w:id="12188" w:name="_Toc531003755"/>
              <w:bookmarkStart w:id="12189" w:name="_Toc531005672"/>
              <w:bookmarkStart w:id="12190" w:name="_Toc531569872"/>
              <w:bookmarkStart w:id="12191" w:name="_Toc531573720"/>
              <w:bookmarkStart w:id="12192" w:name="_Toc531577461"/>
              <w:bookmarkStart w:id="12193" w:name="_Toc531581199"/>
              <w:bookmarkEnd w:id="12185"/>
              <w:bookmarkEnd w:id="12186"/>
              <w:bookmarkEnd w:id="12187"/>
              <w:bookmarkEnd w:id="12188"/>
              <w:bookmarkEnd w:id="12189"/>
              <w:bookmarkEnd w:id="12190"/>
              <w:bookmarkEnd w:id="12191"/>
              <w:bookmarkEnd w:id="12192"/>
              <w:bookmarkEnd w:id="12193"/>
            </w:del>
          </w:p>
        </w:tc>
        <w:tc>
          <w:tcPr>
            <w:tcW w:w="6686" w:type="dxa"/>
          </w:tcPr>
          <w:p w14:paraId="38D59447" w14:textId="5D472841" w:rsidR="00366807" w:rsidRPr="000245EB" w:rsidDel="00096943" w:rsidRDefault="00366807">
            <w:pPr>
              <w:spacing w:line="276" w:lineRule="auto"/>
              <w:rPr>
                <w:del w:id="12194" w:author="Tran Huan" w:date="2018-11-25T21:59:00Z"/>
                <w:rPrChange w:id="12195" w:author="Tran Huan" w:date="2018-11-25T16:08:00Z">
                  <w:rPr>
                    <w:del w:id="12196" w:author="Tran Huan" w:date="2018-11-25T21:59:00Z"/>
                    <w:lang w:val="en-US"/>
                  </w:rPr>
                </w:rPrChange>
              </w:rPr>
            </w:pPr>
            <w:del w:id="12197" w:author="Tran Huan" w:date="2018-11-25T21:59:00Z">
              <w:r w:rsidRPr="000245EB" w:rsidDel="00096943">
                <w:rPr>
                  <w:rPrChange w:id="12198" w:author="Tran Huan" w:date="2018-11-25T16:08:00Z">
                    <w:rPr>
                      <w:lang w:val="en-US"/>
                    </w:rPr>
                  </w:rPrChange>
                </w:rPr>
                <w:delText>Đăng xuất hệ thống</w:delText>
              </w:r>
              <w:bookmarkStart w:id="12199" w:name="_Toc530658635"/>
              <w:bookmarkStart w:id="12200" w:name="_Toc530662359"/>
              <w:bookmarkStart w:id="12201" w:name="_Toc530662826"/>
              <w:bookmarkStart w:id="12202" w:name="_Toc531003756"/>
              <w:bookmarkStart w:id="12203" w:name="_Toc531005673"/>
              <w:bookmarkStart w:id="12204" w:name="_Toc531569873"/>
              <w:bookmarkStart w:id="12205" w:name="_Toc531573721"/>
              <w:bookmarkStart w:id="12206" w:name="_Toc531577462"/>
              <w:bookmarkStart w:id="12207" w:name="_Toc531581200"/>
              <w:bookmarkEnd w:id="12199"/>
              <w:bookmarkEnd w:id="12200"/>
              <w:bookmarkEnd w:id="12201"/>
              <w:bookmarkEnd w:id="12202"/>
              <w:bookmarkEnd w:id="12203"/>
              <w:bookmarkEnd w:id="12204"/>
              <w:bookmarkEnd w:id="12205"/>
              <w:bookmarkEnd w:id="12206"/>
              <w:bookmarkEnd w:id="12207"/>
            </w:del>
          </w:p>
        </w:tc>
        <w:bookmarkStart w:id="12208" w:name="_Toc530658636"/>
        <w:bookmarkStart w:id="12209" w:name="_Toc530662360"/>
        <w:bookmarkStart w:id="12210" w:name="_Toc530662827"/>
        <w:bookmarkStart w:id="12211" w:name="_Toc531003757"/>
        <w:bookmarkStart w:id="12212" w:name="_Toc531005674"/>
        <w:bookmarkStart w:id="12213" w:name="_Toc531569874"/>
        <w:bookmarkStart w:id="12214" w:name="_Toc531573722"/>
        <w:bookmarkStart w:id="12215" w:name="_Toc531577463"/>
        <w:bookmarkStart w:id="12216" w:name="_Toc531581201"/>
        <w:bookmarkEnd w:id="12208"/>
        <w:bookmarkEnd w:id="12209"/>
        <w:bookmarkEnd w:id="12210"/>
        <w:bookmarkEnd w:id="12211"/>
        <w:bookmarkEnd w:id="12212"/>
        <w:bookmarkEnd w:id="12213"/>
        <w:bookmarkEnd w:id="12214"/>
        <w:bookmarkEnd w:id="12215"/>
        <w:bookmarkEnd w:id="12216"/>
      </w:tr>
      <w:tr w:rsidR="00366807" w:rsidRPr="0041406B" w:rsidDel="00096943" w14:paraId="71518FF7" w14:textId="7FF41F59" w:rsidTr="00A06DD8">
        <w:trPr>
          <w:del w:id="12217" w:author="Tran Huan" w:date="2018-11-25T21:59:00Z"/>
        </w:trPr>
        <w:tc>
          <w:tcPr>
            <w:tcW w:w="2425" w:type="dxa"/>
          </w:tcPr>
          <w:p w14:paraId="2819E212" w14:textId="346251FF" w:rsidR="00366807" w:rsidRPr="0041406B" w:rsidDel="00096943" w:rsidRDefault="00366807">
            <w:pPr>
              <w:spacing w:line="276" w:lineRule="auto"/>
              <w:rPr>
                <w:del w:id="12218" w:author="Tran Huan" w:date="2018-11-25T21:59:00Z"/>
                <w:b/>
              </w:rPr>
            </w:pPr>
            <w:del w:id="12219" w:author="Tran Huan" w:date="2018-11-25T21:59:00Z">
              <w:r w:rsidRPr="0041406B" w:rsidDel="00096943">
                <w:rPr>
                  <w:b/>
                </w:rPr>
                <w:delText>Đối tượng sử dụng</w:delText>
              </w:r>
              <w:bookmarkStart w:id="12220" w:name="_Toc530658637"/>
              <w:bookmarkStart w:id="12221" w:name="_Toc530662361"/>
              <w:bookmarkStart w:id="12222" w:name="_Toc530662828"/>
              <w:bookmarkStart w:id="12223" w:name="_Toc531003758"/>
              <w:bookmarkStart w:id="12224" w:name="_Toc531005675"/>
              <w:bookmarkStart w:id="12225" w:name="_Toc531569875"/>
              <w:bookmarkStart w:id="12226" w:name="_Toc531573723"/>
              <w:bookmarkStart w:id="12227" w:name="_Toc531577464"/>
              <w:bookmarkStart w:id="12228" w:name="_Toc531581202"/>
              <w:bookmarkEnd w:id="12220"/>
              <w:bookmarkEnd w:id="12221"/>
              <w:bookmarkEnd w:id="12222"/>
              <w:bookmarkEnd w:id="12223"/>
              <w:bookmarkEnd w:id="12224"/>
              <w:bookmarkEnd w:id="12225"/>
              <w:bookmarkEnd w:id="12226"/>
              <w:bookmarkEnd w:id="12227"/>
              <w:bookmarkEnd w:id="12228"/>
            </w:del>
          </w:p>
        </w:tc>
        <w:tc>
          <w:tcPr>
            <w:tcW w:w="6686" w:type="dxa"/>
          </w:tcPr>
          <w:p w14:paraId="04028FC1" w14:textId="76679CB7" w:rsidR="00366807" w:rsidRPr="000245EB" w:rsidDel="00096943" w:rsidRDefault="00366807">
            <w:pPr>
              <w:spacing w:line="276" w:lineRule="auto"/>
              <w:rPr>
                <w:del w:id="12229" w:author="Tran Huan" w:date="2018-11-25T21:59:00Z"/>
                <w:rPrChange w:id="12230" w:author="Tran Huan" w:date="2018-11-25T16:08:00Z">
                  <w:rPr>
                    <w:del w:id="12231" w:author="Tran Huan" w:date="2018-11-25T21:59:00Z"/>
                    <w:lang w:val="en-US"/>
                  </w:rPr>
                </w:rPrChange>
              </w:rPr>
            </w:pPr>
            <w:del w:id="12232" w:author="Tran Huan" w:date="2018-11-25T21:59:00Z">
              <w:r w:rsidRPr="000245EB" w:rsidDel="00096943">
                <w:rPr>
                  <w:rPrChange w:id="12233" w:author="Tran Huan" w:date="2018-11-25T16:08:00Z">
                    <w:rPr>
                      <w:lang w:val="en-US"/>
                    </w:rPr>
                  </w:rPrChange>
                </w:rPr>
                <w:delText>Nhân viên cửa hàng, khách hàng</w:delText>
              </w:r>
              <w:bookmarkStart w:id="12234" w:name="_Toc530658638"/>
              <w:bookmarkStart w:id="12235" w:name="_Toc530662362"/>
              <w:bookmarkStart w:id="12236" w:name="_Toc530662829"/>
              <w:bookmarkStart w:id="12237" w:name="_Toc531003759"/>
              <w:bookmarkStart w:id="12238" w:name="_Toc531005676"/>
              <w:bookmarkStart w:id="12239" w:name="_Toc531569876"/>
              <w:bookmarkStart w:id="12240" w:name="_Toc531573724"/>
              <w:bookmarkStart w:id="12241" w:name="_Toc531577465"/>
              <w:bookmarkStart w:id="12242" w:name="_Toc531581203"/>
              <w:bookmarkEnd w:id="12234"/>
              <w:bookmarkEnd w:id="12235"/>
              <w:bookmarkEnd w:id="12236"/>
              <w:bookmarkEnd w:id="12237"/>
              <w:bookmarkEnd w:id="12238"/>
              <w:bookmarkEnd w:id="12239"/>
              <w:bookmarkEnd w:id="12240"/>
              <w:bookmarkEnd w:id="12241"/>
              <w:bookmarkEnd w:id="12242"/>
            </w:del>
          </w:p>
        </w:tc>
        <w:bookmarkStart w:id="12243" w:name="_Toc530658639"/>
        <w:bookmarkStart w:id="12244" w:name="_Toc530662363"/>
        <w:bookmarkStart w:id="12245" w:name="_Toc530662830"/>
        <w:bookmarkStart w:id="12246" w:name="_Toc531003760"/>
        <w:bookmarkStart w:id="12247" w:name="_Toc531005677"/>
        <w:bookmarkStart w:id="12248" w:name="_Toc531569877"/>
        <w:bookmarkStart w:id="12249" w:name="_Toc531573725"/>
        <w:bookmarkStart w:id="12250" w:name="_Toc531577466"/>
        <w:bookmarkStart w:id="12251" w:name="_Toc531581204"/>
        <w:bookmarkEnd w:id="12243"/>
        <w:bookmarkEnd w:id="12244"/>
        <w:bookmarkEnd w:id="12245"/>
        <w:bookmarkEnd w:id="12246"/>
        <w:bookmarkEnd w:id="12247"/>
        <w:bookmarkEnd w:id="12248"/>
        <w:bookmarkEnd w:id="12249"/>
        <w:bookmarkEnd w:id="12250"/>
        <w:bookmarkEnd w:id="12251"/>
      </w:tr>
      <w:tr w:rsidR="00366807" w:rsidRPr="0041406B" w:rsidDel="00096943" w14:paraId="3A53F953" w14:textId="555DD439" w:rsidTr="00A06DD8">
        <w:trPr>
          <w:del w:id="12252" w:author="Tran Huan" w:date="2018-11-25T21:59:00Z"/>
        </w:trPr>
        <w:tc>
          <w:tcPr>
            <w:tcW w:w="2425" w:type="dxa"/>
          </w:tcPr>
          <w:p w14:paraId="610CE10D" w14:textId="6BED95E6" w:rsidR="00366807" w:rsidRPr="0041406B" w:rsidDel="00096943" w:rsidRDefault="00366807">
            <w:pPr>
              <w:spacing w:line="276" w:lineRule="auto"/>
              <w:rPr>
                <w:del w:id="12253" w:author="Tran Huan" w:date="2018-11-25T21:59:00Z"/>
                <w:b/>
              </w:rPr>
            </w:pPr>
            <w:del w:id="12254" w:author="Tran Huan" w:date="2018-11-25T21:59:00Z">
              <w:r w:rsidRPr="0041406B" w:rsidDel="00096943">
                <w:rPr>
                  <w:b/>
                </w:rPr>
                <w:delText>Tiền điều kiện</w:delText>
              </w:r>
              <w:bookmarkStart w:id="12255" w:name="_Toc530658640"/>
              <w:bookmarkStart w:id="12256" w:name="_Toc530662364"/>
              <w:bookmarkStart w:id="12257" w:name="_Toc530662831"/>
              <w:bookmarkStart w:id="12258" w:name="_Toc531003761"/>
              <w:bookmarkStart w:id="12259" w:name="_Toc531005678"/>
              <w:bookmarkStart w:id="12260" w:name="_Toc531569878"/>
              <w:bookmarkStart w:id="12261" w:name="_Toc531573726"/>
              <w:bookmarkStart w:id="12262" w:name="_Toc531577467"/>
              <w:bookmarkStart w:id="12263" w:name="_Toc531581205"/>
              <w:bookmarkEnd w:id="12255"/>
              <w:bookmarkEnd w:id="12256"/>
              <w:bookmarkEnd w:id="12257"/>
              <w:bookmarkEnd w:id="12258"/>
              <w:bookmarkEnd w:id="12259"/>
              <w:bookmarkEnd w:id="12260"/>
              <w:bookmarkEnd w:id="12261"/>
              <w:bookmarkEnd w:id="12262"/>
              <w:bookmarkEnd w:id="12263"/>
            </w:del>
          </w:p>
        </w:tc>
        <w:tc>
          <w:tcPr>
            <w:tcW w:w="6686" w:type="dxa"/>
          </w:tcPr>
          <w:p w14:paraId="4622A656" w14:textId="1E69A14D" w:rsidR="00366807" w:rsidRPr="000245EB" w:rsidDel="00096943" w:rsidRDefault="00366807">
            <w:pPr>
              <w:spacing w:line="276" w:lineRule="auto"/>
              <w:rPr>
                <w:del w:id="12264" w:author="Tran Huan" w:date="2018-11-25T21:59:00Z"/>
                <w:rPrChange w:id="12265" w:author="Tran Huan" w:date="2018-11-25T16:08:00Z">
                  <w:rPr>
                    <w:del w:id="12266" w:author="Tran Huan" w:date="2018-11-25T21:59:00Z"/>
                    <w:lang w:val="en-US"/>
                  </w:rPr>
                </w:rPrChange>
              </w:rPr>
            </w:pPr>
            <w:del w:id="12267" w:author="Tran Huan" w:date="2018-11-25T21:59:00Z">
              <w:r w:rsidRPr="000245EB" w:rsidDel="00096943">
                <w:rPr>
                  <w:rPrChange w:id="12268" w:author="Tran Huan" w:date="2018-11-25T16:08:00Z">
                    <w:rPr>
                      <w:lang w:val="en-US"/>
                    </w:rPr>
                  </w:rPrChange>
                </w:rPr>
                <w:delText xml:space="preserve">Truy cập được trang web quản lí đối với nhân viên cửa hàng và ứng dụng điện thoại đối với khách hàng và </w:delText>
              </w:r>
              <w:r w:rsidR="009B0E96" w:rsidRPr="000245EB" w:rsidDel="00096943">
                <w:rPr>
                  <w:rPrChange w:id="12269" w:author="Tran Huan" w:date="2018-11-25T16:08:00Z">
                    <w:rPr>
                      <w:lang w:val="en-US"/>
                    </w:rPr>
                  </w:rPrChange>
                </w:rPr>
                <w:delText>đăng nhập</w:delText>
              </w:r>
              <w:r w:rsidRPr="000245EB" w:rsidDel="00096943">
                <w:rPr>
                  <w:rPrChange w:id="12270" w:author="Tran Huan" w:date="2018-11-25T16:08:00Z">
                    <w:rPr>
                      <w:lang w:val="en-US"/>
                    </w:rPr>
                  </w:rPrChange>
                </w:rPr>
                <w:delText xml:space="preserve"> thành công</w:delText>
              </w:r>
              <w:bookmarkStart w:id="12271" w:name="_Toc530658641"/>
              <w:bookmarkStart w:id="12272" w:name="_Toc530662365"/>
              <w:bookmarkStart w:id="12273" w:name="_Toc530662832"/>
              <w:bookmarkStart w:id="12274" w:name="_Toc531003762"/>
              <w:bookmarkStart w:id="12275" w:name="_Toc531005679"/>
              <w:bookmarkStart w:id="12276" w:name="_Toc531569879"/>
              <w:bookmarkStart w:id="12277" w:name="_Toc531573727"/>
              <w:bookmarkStart w:id="12278" w:name="_Toc531577468"/>
              <w:bookmarkStart w:id="12279" w:name="_Toc531581206"/>
              <w:bookmarkEnd w:id="12271"/>
              <w:bookmarkEnd w:id="12272"/>
              <w:bookmarkEnd w:id="12273"/>
              <w:bookmarkEnd w:id="12274"/>
              <w:bookmarkEnd w:id="12275"/>
              <w:bookmarkEnd w:id="12276"/>
              <w:bookmarkEnd w:id="12277"/>
              <w:bookmarkEnd w:id="12278"/>
              <w:bookmarkEnd w:id="12279"/>
            </w:del>
          </w:p>
        </w:tc>
        <w:bookmarkStart w:id="12280" w:name="_Toc530658642"/>
        <w:bookmarkStart w:id="12281" w:name="_Toc530662366"/>
        <w:bookmarkStart w:id="12282" w:name="_Toc530662833"/>
        <w:bookmarkStart w:id="12283" w:name="_Toc531003763"/>
        <w:bookmarkStart w:id="12284" w:name="_Toc531005680"/>
        <w:bookmarkStart w:id="12285" w:name="_Toc531569880"/>
        <w:bookmarkStart w:id="12286" w:name="_Toc531573728"/>
        <w:bookmarkStart w:id="12287" w:name="_Toc531577469"/>
        <w:bookmarkStart w:id="12288" w:name="_Toc531581207"/>
        <w:bookmarkEnd w:id="12280"/>
        <w:bookmarkEnd w:id="12281"/>
        <w:bookmarkEnd w:id="12282"/>
        <w:bookmarkEnd w:id="12283"/>
        <w:bookmarkEnd w:id="12284"/>
        <w:bookmarkEnd w:id="12285"/>
        <w:bookmarkEnd w:id="12286"/>
        <w:bookmarkEnd w:id="12287"/>
        <w:bookmarkEnd w:id="12288"/>
      </w:tr>
      <w:tr w:rsidR="00366807" w:rsidRPr="0041406B" w:rsidDel="00096943" w14:paraId="6BE7B29E" w14:textId="419D0C65" w:rsidTr="00A06DD8">
        <w:trPr>
          <w:del w:id="12289" w:author="Tran Huan" w:date="2018-11-25T21:59:00Z"/>
        </w:trPr>
        <w:tc>
          <w:tcPr>
            <w:tcW w:w="2425" w:type="dxa"/>
          </w:tcPr>
          <w:p w14:paraId="4290B4F3" w14:textId="3A007D99" w:rsidR="00366807" w:rsidRPr="0041406B" w:rsidDel="00096943" w:rsidRDefault="00366807">
            <w:pPr>
              <w:spacing w:line="276" w:lineRule="auto"/>
              <w:rPr>
                <w:del w:id="12290" w:author="Tran Huan" w:date="2018-11-25T21:59:00Z"/>
                <w:b/>
              </w:rPr>
            </w:pPr>
            <w:del w:id="12291" w:author="Tran Huan" w:date="2018-11-25T21:59:00Z">
              <w:r w:rsidRPr="0041406B" w:rsidDel="00096943">
                <w:rPr>
                  <w:b/>
                </w:rPr>
                <w:delText>Cách xử lí</w:delText>
              </w:r>
              <w:bookmarkStart w:id="12292" w:name="_Toc530658643"/>
              <w:bookmarkStart w:id="12293" w:name="_Toc530662367"/>
              <w:bookmarkStart w:id="12294" w:name="_Toc530662834"/>
              <w:bookmarkStart w:id="12295" w:name="_Toc531003764"/>
              <w:bookmarkStart w:id="12296" w:name="_Toc531005681"/>
              <w:bookmarkStart w:id="12297" w:name="_Toc531569881"/>
              <w:bookmarkStart w:id="12298" w:name="_Toc531573729"/>
              <w:bookmarkStart w:id="12299" w:name="_Toc531577470"/>
              <w:bookmarkStart w:id="12300" w:name="_Toc531581208"/>
              <w:bookmarkEnd w:id="12292"/>
              <w:bookmarkEnd w:id="12293"/>
              <w:bookmarkEnd w:id="12294"/>
              <w:bookmarkEnd w:id="12295"/>
              <w:bookmarkEnd w:id="12296"/>
              <w:bookmarkEnd w:id="12297"/>
              <w:bookmarkEnd w:id="12298"/>
              <w:bookmarkEnd w:id="12299"/>
              <w:bookmarkEnd w:id="12300"/>
            </w:del>
          </w:p>
        </w:tc>
        <w:tc>
          <w:tcPr>
            <w:tcW w:w="6686" w:type="dxa"/>
          </w:tcPr>
          <w:p w14:paraId="447AB946" w14:textId="4676D060" w:rsidR="00366807" w:rsidRPr="000245EB" w:rsidDel="00096943" w:rsidRDefault="00366807">
            <w:pPr>
              <w:spacing w:line="276" w:lineRule="auto"/>
              <w:rPr>
                <w:del w:id="12301" w:author="Tran Huan" w:date="2018-11-25T21:59:00Z"/>
                <w:rPrChange w:id="12302" w:author="Tran Huan" w:date="2018-11-25T16:08:00Z">
                  <w:rPr>
                    <w:del w:id="12303" w:author="Tran Huan" w:date="2018-11-25T21:59:00Z"/>
                    <w:lang w:val="en-US"/>
                  </w:rPr>
                </w:rPrChange>
              </w:rPr>
            </w:pPr>
            <w:del w:id="12304" w:author="Tran Huan" w:date="2018-11-25T21:59:00Z">
              <w:r w:rsidRPr="000245EB" w:rsidDel="00096943">
                <w:rPr>
                  <w:rPrChange w:id="12305" w:author="Tran Huan" w:date="2018-11-25T16:08:00Z">
                    <w:rPr>
                      <w:lang w:val="en-US"/>
                    </w:rPr>
                  </w:rPrChange>
                </w:rPr>
                <w:delText>Bước 1: Click vào Đăng xuất ở góc phải trên đối với trang web và Tài khoản -&gt; Đăng xuất đối với ứng dụng điện thoại</w:delText>
              </w:r>
              <w:bookmarkStart w:id="12306" w:name="_Toc530658644"/>
              <w:bookmarkStart w:id="12307" w:name="_Toc530662368"/>
              <w:bookmarkStart w:id="12308" w:name="_Toc530662835"/>
              <w:bookmarkStart w:id="12309" w:name="_Toc531003765"/>
              <w:bookmarkStart w:id="12310" w:name="_Toc531005682"/>
              <w:bookmarkStart w:id="12311" w:name="_Toc531569882"/>
              <w:bookmarkStart w:id="12312" w:name="_Toc531573730"/>
              <w:bookmarkStart w:id="12313" w:name="_Toc531577471"/>
              <w:bookmarkStart w:id="12314" w:name="_Toc531581209"/>
              <w:bookmarkEnd w:id="12306"/>
              <w:bookmarkEnd w:id="12307"/>
              <w:bookmarkEnd w:id="12308"/>
              <w:bookmarkEnd w:id="12309"/>
              <w:bookmarkEnd w:id="12310"/>
              <w:bookmarkEnd w:id="12311"/>
              <w:bookmarkEnd w:id="12312"/>
              <w:bookmarkEnd w:id="12313"/>
              <w:bookmarkEnd w:id="12314"/>
            </w:del>
          </w:p>
          <w:p w14:paraId="4178C9BC" w14:textId="6389680D" w:rsidR="00D04C7C" w:rsidRPr="000245EB" w:rsidDel="00096943" w:rsidRDefault="00366807">
            <w:pPr>
              <w:spacing w:line="276" w:lineRule="auto"/>
              <w:rPr>
                <w:del w:id="12315" w:author="Tran Huan" w:date="2018-11-25T21:59:00Z"/>
                <w:rPrChange w:id="12316" w:author="Tran Huan" w:date="2018-11-25T16:08:00Z">
                  <w:rPr>
                    <w:del w:id="12317" w:author="Tran Huan" w:date="2018-11-25T21:59:00Z"/>
                    <w:lang w:val="en-US"/>
                  </w:rPr>
                </w:rPrChange>
              </w:rPr>
            </w:pPr>
            <w:del w:id="12318" w:author="Tran Huan" w:date="2018-11-25T21:59:00Z">
              <w:r w:rsidRPr="000245EB" w:rsidDel="00096943">
                <w:rPr>
                  <w:rPrChange w:id="12319" w:author="Tran Huan" w:date="2018-11-25T16:08:00Z">
                    <w:rPr>
                      <w:lang w:val="en-US"/>
                    </w:rPr>
                  </w:rPrChange>
                </w:rPr>
                <w:delText xml:space="preserve">Bước 2: Ứng dụng cũng như trang web sẽ xóa toàn bộ thông tin để </w:delText>
              </w:r>
              <w:r w:rsidR="009B0E96" w:rsidRPr="000245EB" w:rsidDel="00096943">
                <w:rPr>
                  <w:rPrChange w:id="12320" w:author="Tran Huan" w:date="2018-11-25T16:08:00Z">
                    <w:rPr>
                      <w:lang w:val="en-US"/>
                    </w:rPr>
                  </w:rPrChange>
                </w:rPr>
                <w:delText>đăng nhập</w:delText>
              </w:r>
              <w:r w:rsidRPr="000245EB" w:rsidDel="00096943">
                <w:rPr>
                  <w:rPrChange w:id="12321" w:author="Tran Huan" w:date="2018-11-25T16:08:00Z">
                    <w:rPr>
                      <w:lang w:val="en-US"/>
                    </w:rPr>
                  </w:rPrChange>
                </w:rPr>
                <w:delText xml:space="preserve"> và thông tin lưu tạm thời ra khỏi SharePreferences</w:delText>
              </w:r>
              <w:r w:rsidR="00D04C7C" w:rsidRPr="000245EB" w:rsidDel="00096943">
                <w:rPr>
                  <w:rPrChange w:id="12322" w:author="Tran Huan" w:date="2018-11-25T16:08:00Z">
                    <w:rPr>
                      <w:lang w:val="en-US"/>
                    </w:rPr>
                  </w:rPrChange>
                </w:rPr>
                <w:delText>, Local Storage.</w:delText>
              </w:r>
              <w:bookmarkStart w:id="12323" w:name="_Toc530658645"/>
              <w:bookmarkStart w:id="12324" w:name="_Toc530662369"/>
              <w:bookmarkStart w:id="12325" w:name="_Toc530662836"/>
              <w:bookmarkStart w:id="12326" w:name="_Toc531003766"/>
              <w:bookmarkStart w:id="12327" w:name="_Toc531005683"/>
              <w:bookmarkStart w:id="12328" w:name="_Toc531569883"/>
              <w:bookmarkStart w:id="12329" w:name="_Toc531573731"/>
              <w:bookmarkStart w:id="12330" w:name="_Toc531577472"/>
              <w:bookmarkStart w:id="12331" w:name="_Toc531581210"/>
              <w:bookmarkEnd w:id="12323"/>
              <w:bookmarkEnd w:id="12324"/>
              <w:bookmarkEnd w:id="12325"/>
              <w:bookmarkEnd w:id="12326"/>
              <w:bookmarkEnd w:id="12327"/>
              <w:bookmarkEnd w:id="12328"/>
              <w:bookmarkEnd w:id="12329"/>
              <w:bookmarkEnd w:id="12330"/>
              <w:bookmarkEnd w:id="12331"/>
            </w:del>
          </w:p>
          <w:p w14:paraId="519F6B64" w14:textId="098EAD5A" w:rsidR="00366807" w:rsidRPr="000245EB" w:rsidDel="00096943" w:rsidRDefault="00366807">
            <w:pPr>
              <w:spacing w:line="276" w:lineRule="auto"/>
              <w:rPr>
                <w:del w:id="12332" w:author="Tran Huan" w:date="2018-11-25T21:59:00Z"/>
                <w:rPrChange w:id="12333" w:author="Tran Huan" w:date="2018-11-25T16:08:00Z">
                  <w:rPr>
                    <w:del w:id="12334" w:author="Tran Huan" w:date="2018-11-25T21:59:00Z"/>
                    <w:lang w:val="en-US"/>
                  </w:rPr>
                </w:rPrChange>
              </w:rPr>
            </w:pPr>
            <w:del w:id="12335" w:author="Tran Huan" w:date="2018-11-25T21:59:00Z">
              <w:r w:rsidRPr="000245EB" w:rsidDel="00096943">
                <w:rPr>
                  <w:rPrChange w:id="12336" w:author="Tran Huan" w:date="2018-11-25T16:08:00Z">
                    <w:rPr>
                      <w:lang w:val="en-US"/>
                    </w:rPr>
                  </w:rPrChange>
                </w:rPr>
                <w:delText>Bước 3:</w:delText>
              </w:r>
              <w:r w:rsidR="00D04C7C" w:rsidRPr="000245EB" w:rsidDel="00096943">
                <w:rPr>
                  <w:rPrChange w:id="12337" w:author="Tran Huan" w:date="2018-11-25T16:08:00Z">
                    <w:rPr>
                      <w:lang w:val="en-US"/>
                    </w:rPr>
                  </w:rPrChange>
                </w:rPr>
                <w:delText xml:space="preserve"> Tự động chuyển về trang đăng nhập</w:delText>
              </w:r>
              <w:r w:rsidRPr="000245EB" w:rsidDel="00096943">
                <w:rPr>
                  <w:rPrChange w:id="12338" w:author="Tran Huan" w:date="2018-11-25T16:08:00Z">
                    <w:rPr>
                      <w:lang w:val="en-US"/>
                    </w:rPr>
                  </w:rPrChange>
                </w:rPr>
                <w:delText>.</w:delText>
              </w:r>
              <w:bookmarkStart w:id="12339" w:name="_Toc530658646"/>
              <w:bookmarkStart w:id="12340" w:name="_Toc530662370"/>
              <w:bookmarkStart w:id="12341" w:name="_Toc530662837"/>
              <w:bookmarkStart w:id="12342" w:name="_Toc531003767"/>
              <w:bookmarkStart w:id="12343" w:name="_Toc531005684"/>
              <w:bookmarkStart w:id="12344" w:name="_Toc531569884"/>
              <w:bookmarkStart w:id="12345" w:name="_Toc531573732"/>
              <w:bookmarkStart w:id="12346" w:name="_Toc531577473"/>
              <w:bookmarkStart w:id="12347" w:name="_Toc531581211"/>
              <w:bookmarkEnd w:id="12339"/>
              <w:bookmarkEnd w:id="12340"/>
              <w:bookmarkEnd w:id="12341"/>
              <w:bookmarkEnd w:id="12342"/>
              <w:bookmarkEnd w:id="12343"/>
              <w:bookmarkEnd w:id="12344"/>
              <w:bookmarkEnd w:id="12345"/>
              <w:bookmarkEnd w:id="12346"/>
              <w:bookmarkEnd w:id="12347"/>
            </w:del>
          </w:p>
        </w:tc>
        <w:bookmarkStart w:id="12348" w:name="_Toc530658647"/>
        <w:bookmarkStart w:id="12349" w:name="_Toc530662371"/>
        <w:bookmarkStart w:id="12350" w:name="_Toc530662838"/>
        <w:bookmarkStart w:id="12351" w:name="_Toc531003768"/>
        <w:bookmarkStart w:id="12352" w:name="_Toc531005685"/>
        <w:bookmarkStart w:id="12353" w:name="_Toc531569885"/>
        <w:bookmarkStart w:id="12354" w:name="_Toc531573733"/>
        <w:bookmarkStart w:id="12355" w:name="_Toc531577474"/>
        <w:bookmarkStart w:id="12356" w:name="_Toc531581212"/>
        <w:bookmarkEnd w:id="12348"/>
        <w:bookmarkEnd w:id="12349"/>
        <w:bookmarkEnd w:id="12350"/>
        <w:bookmarkEnd w:id="12351"/>
        <w:bookmarkEnd w:id="12352"/>
        <w:bookmarkEnd w:id="12353"/>
        <w:bookmarkEnd w:id="12354"/>
        <w:bookmarkEnd w:id="12355"/>
        <w:bookmarkEnd w:id="12356"/>
      </w:tr>
      <w:tr w:rsidR="00366807" w:rsidRPr="0041406B" w:rsidDel="00096943" w14:paraId="5D8BB68B" w14:textId="39C7F905" w:rsidTr="00A06DD8">
        <w:trPr>
          <w:del w:id="12357" w:author="Tran Huan" w:date="2018-11-25T21:59:00Z"/>
        </w:trPr>
        <w:tc>
          <w:tcPr>
            <w:tcW w:w="2425" w:type="dxa"/>
          </w:tcPr>
          <w:p w14:paraId="32BC48B1" w14:textId="7F8EFFDD" w:rsidR="00366807" w:rsidRPr="0041406B" w:rsidDel="00096943" w:rsidRDefault="00366807">
            <w:pPr>
              <w:spacing w:line="276" w:lineRule="auto"/>
              <w:rPr>
                <w:del w:id="12358" w:author="Tran Huan" w:date="2018-11-25T21:59:00Z"/>
                <w:b/>
              </w:rPr>
            </w:pPr>
            <w:del w:id="12359" w:author="Tran Huan" w:date="2018-11-25T21:59:00Z">
              <w:r w:rsidRPr="0041406B" w:rsidDel="00096943">
                <w:rPr>
                  <w:b/>
                </w:rPr>
                <w:delText>Kết quả</w:delText>
              </w:r>
              <w:bookmarkStart w:id="12360" w:name="_Toc530658648"/>
              <w:bookmarkStart w:id="12361" w:name="_Toc530662372"/>
              <w:bookmarkStart w:id="12362" w:name="_Toc530662839"/>
              <w:bookmarkStart w:id="12363" w:name="_Toc531003769"/>
              <w:bookmarkStart w:id="12364" w:name="_Toc531005686"/>
              <w:bookmarkStart w:id="12365" w:name="_Toc531569886"/>
              <w:bookmarkStart w:id="12366" w:name="_Toc531573734"/>
              <w:bookmarkStart w:id="12367" w:name="_Toc531577475"/>
              <w:bookmarkStart w:id="12368" w:name="_Toc531581213"/>
              <w:bookmarkEnd w:id="12360"/>
              <w:bookmarkEnd w:id="12361"/>
              <w:bookmarkEnd w:id="12362"/>
              <w:bookmarkEnd w:id="12363"/>
              <w:bookmarkEnd w:id="12364"/>
              <w:bookmarkEnd w:id="12365"/>
              <w:bookmarkEnd w:id="12366"/>
              <w:bookmarkEnd w:id="12367"/>
              <w:bookmarkEnd w:id="12368"/>
            </w:del>
          </w:p>
        </w:tc>
        <w:tc>
          <w:tcPr>
            <w:tcW w:w="6686" w:type="dxa"/>
          </w:tcPr>
          <w:p w14:paraId="7C3D7A5A" w14:textId="23E24042" w:rsidR="00366807" w:rsidRPr="000245EB" w:rsidDel="00096943" w:rsidRDefault="00D04C7C">
            <w:pPr>
              <w:spacing w:line="276" w:lineRule="auto"/>
              <w:rPr>
                <w:del w:id="12369" w:author="Tran Huan" w:date="2018-11-25T21:59:00Z"/>
                <w:rPrChange w:id="12370" w:author="Tran Huan" w:date="2018-11-25T16:08:00Z">
                  <w:rPr>
                    <w:del w:id="12371" w:author="Tran Huan" w:date="2018-11-25T21:59:00Z"/>
                    <w:lang w:val="en-US"/>
                  </w:rPr>
                </w:rPrChange>
              </w:rPr>
            </w:pPr>
            <w:del w:id="12372" w:author="Tran Huan" w:date="2018-11-25T21:59:00Z">
              <w:r w:rsidRPr="000245EB" w:rsidDel="00096943">
                <w:rPr>
                  <w:rPrChange w:id="12373" w:author="Tran Huan" w:date="2018-11-25T16:08:00Z">
                    <w:rPr>
                      <w:lang w:val="en-US"/>
                    </w:rPr>
                  </w:rPrChange>
                </w:rPr>
                <w:delText>Người dùng quay lại trang đ</w:delText>
              </w:r>
              <w:r w:rsidR="00155CEA" w:rsidRPr="000245EB" w:rsidDel="00096943">
                <w:rPr>
                  <w:rPrChange w:id="12374" w:author="Tran Huan" w:date="2018-11-25T16:08:00Z">
                    <w:rPr>
                      <w:lang w:val="en-US"/>
                    </w:rPr>
                  </w:rPrChange>
                </w:rPr>
                <w:delText>ă</w:delText>
              </w:r>
              <w:r w:rsidRPr="000245EB" w:rsidDel="00096943">
                <w:rPr>
                  <w:rPrChange w:id="12375" w:author="Tran Huan" w:date="2018-11-25T16:08:00Z">
                    <w:rPr>
                      <w:lang w:val="en-US"/>
                    </w:rPr>
                  </w:rPrChange>
                </w:rPr>
                <w:delText>ng nhập</w:delText>
              </w:r>
              <w:bookmarkStart w:id="12376" w:name="_Toc530658649"/>
              <w:bookmarkStart w:id="12377" w:name="_Toc530662373"/>
              <w:bookmarkStart w:id="12378" w:name="_Toc530662840"/>
              <w:bookmarkStart w:id="12379" w:name="_Toc531003770"/>
              <w:bookmarkStart w:id="12380" w:name="_Toc531005687"/>
              <w:bookmarkStart w:id="12381" w:name="_Toc531569887"/>
              <w:bookmarkStart w:id="12382" w:name="_Toc531573735"/>
              <w:bookmarkStart w:id="12383" w:name="_Toc531577476"/>
              <w:bookmarkStart w:id="12384" w:name="_Toc531581214"/>
              <w:bookmarkEnd w:id="12376"/>
              <w:bookmarkEnd w:id="12377"/>
              <w:bookmarkEnd w:id="12378"/>
              <w:bookmarkEnd w:id="12379"/>
              <w:bookmarkEnd w:id="12380"/>
              <w:bookmarkEnd w:id="12381"/>
              <w:bookmarkEnd w:id="12382"/>
              <w:bookmarkEnd w:id="12383"/>
              <w:bookmarkEnd w:id="12384"/>
            </w:del>
          </w:p>
        </w:tc>
        <w:bookmarkStart w:id="12385" w:name="_Toc530658650"/>
        <w:bookmarkStart w:id="12386" w:name="_Toc530662374"/>
        <w:bookmarkStart w:id="12387" w:name="_Toc530662841"/>
        <w:bookmarkStart w:id="12388" w:name="_Toc531003771"/>
        <w:bookmarkStart w:id="12389" w:name="_Toc531005688"/>
        <w:bookmarkStart w:id="12390" w:name="_Toc531569888"/>
        <w:bookmarkStart w:id="12391" w:name="_Toc531573736"/>
        <w:bookmarkStart w:id="12392" w:name="_Toc531577477"/>
        <w:bookmarkStart w:id="12393" w:name="_Toc531581215"/>
        <w:bookmarkEnd w:id="12385"/>
        <w:bookmarkEnd w:id="12386"/>
        <w:bookmarkEnd w:id="12387"/>
        <w:bookmarkEnd w:id="12388"/>
        <w:bookmarkEnd w:id="12389"/>
        <w:bookmarkEnd w:id="12390"/>
        <w:bookmarkEnd w:id="12391"/>
        <w:bookmarkEnd w:id="12392"/>
        <w:bookmarkEnd w:id="12393"/>
      </w:tr>
      <w:tr w:rsidR="00366807" w:rsidRPr="0041406B" w:rsidDel="00096943" w14:paraId="3BDDF7F4" w14:textId="5696179D" w:rsidTr="00A06DD8">
        <w:trPr>
          <w:del w:id="12394" w:author="Tran Huan" w:date="2018-11-25T21:59:00Z"/>
        </w:trPr>
        <w:tc>
          <w:tcPr>
            <w:tcW w:w="2425" w:type="dxa"/>
          </w:tcPr>
          <w:p w14:paraId="53E6E968" w14:textId="47A914E0" w:rsidR="00366807" w:rsidRPr="0041406B" w:rsidDel="00096943" w:rsidRDefault="00366807">
            <w:pPr>
              <w:spacing w:line="276" w:lineRule="auto"/>
              <w:rPr>
                <w:del w:id="12395" w:author="Tran Huan" w:date="2018-11-25T21:59:00Z"/>
                <w:b/>
              </w:rPr>
            </w:pPr>
            <w:del w:id="12396" w:author="Tran Huan" w:date="2018-11-25T21:59:00Z">
              <w:r w:rsidRPr="0041406B" w:rsidDel="00096943">
                <w:rPr>
                  <w:b/>
                </w:rPr>
                <w:delText>Ghi chú</w:delText>
              </w:r>
              <w:bookmarkStart w:id="12397" w:name="_Toc530658651"/>
              <w:bookmarkStart w:id="12398" w:name="_Toc530662375"/>
              <w:bookmarkStart w:id="12399" w:name="_Toc530662842"/>
              <w:bookmarkStart w:id="12400" w:name="_Toc531003772"/>
              <w:bookmarkStart w:id="12401" w:name="_Toc531005689"/>
              <w:bookmarkStart w:id="12402" w:name="_Toc531569889"/>
              <w:bookmarkStart w:id="12403" w:name="_Toc531573737"/>
              <w:bookmarkStart w:id="12404" w:name="_Toc531577478"/>
              <w:bookmarkStart w:id="12405" w:name="_Toc531581216"/>
              <w:bookmarkEnd w:id="12397"/>
              <w:bookmarkEnd w:id="12398"/>
              <w:bookmarkEnd w:id="12399"/>
              <w:bookmarkEnd w:id="12400"/>
              <w:bookmarkEnd w:id="12401"/>
              <w:bookmarkEnd w:id="12402"/>
              <w:bookmarkEnd w:id="12403"/>
              <w:bookmarkEnd w:id="12404"/>
              <w:bookmarkEnd w:id="12405"/>
            </w:del>
          </w:p>
        </w:tc>
        <w:tc>
          <w:tcPr>
            <w:tcW w:w="6686" w:type="dxa"/>
          </w:tcPr>
          <w:p w14:paraId="5FC8F7F9" w14:textId="567B631C" w:rsidR="00366807" w:rsidRPr="000245EB" w:rsidDel="00096943" w:rsidRDefault="00D04C7C">
            <w:pPr>
              <w:keepNext/>
              <w:spacing w:line="276" w:lineRule="auto"/>
              <w:rPr>
                <w:del w:id="12406" w:author="Tran Huan" w:date="2018-11-25T21:59:00Z"/>
                <w:rPrChange w:id="12407" w:author="Tran Huan" w:date="2018-11-25T16:08:00Z">
                  <w:rPr>
                    <w:del w:id="12408" w:author="Tran Huan" w:date="2018-11-25T21:59:00Z"/>
                    <w:lang w:val="en-US"/>
                  </w:rPr>
                </w:rPrChange>
              </w:rPr>
            </w:pPr>
            <w:del w:id="12409" w:author="Tran Huan" w:date="2018-11-25T21:59:00Z">
              <w:r w:rsidRPr="000245EB" w:rsidDel="00096943">
                <w:rPr>
                  <w:rPrChange w:id="12410" w:author="Tran Huan" w:date="2018-11-25T16:08:00Z">
                    <w:rPr>
                      <w:lang w:val="en-US"/>
                    </w:rPr>
                  </w:rPrChange>
                </w:rPr>
                <w:delText>Bắt buộc mọi thông tin, dữ liệu lưu tạm thời phải được xóa sạch.</w:delText>
              </w:r>
              <w:r w:rsidR="00366807" w:rsidRPr="000245EB" w:rsidDel="00096943">
                <w:rPr>
                  <w:rPrChange w:id="12411" w:author="Tran Huan" w:date="2018-11-25T16:08:00Z">
                    <w:rPr>
                      <w:lang w:val="en-US"/>
                    </w:rPr>
                  </w:rPrChange>
                </w:rPr>
                <w:delText xml:space="preserve"> </w:delText>
              </w:r>
              <w:bookmarkStart w:id="12412" w:name="_Toc530658652"/>
              <w:bookmarkStart w:id="12413" w:name="_Toc530662376"/>
              <w:bookmarkStart w:id="12414" w:name="_Toc530662843"/>
              <w:bookmarkStart w:id="12415" w:name="_Toc531003773"/>
              <w:bookmarkStart w:id="12416" w:name="_Toc531005690"/>
              <w:bookmarkStart w:id="12417" w:name="_Toc531569890"/>
              <w:bookmarkStart w:id="12418" w:name="_Toc531573738"/>
              <w:bookmarkStart w:id="12419" w:name="_Toc531577479"/>
              <w:bookmarkStart w:id="12420" w:name="_Toc531581217"/>
              <w:bookmarkEnd w:id="12412"/>
              <w:bookmarkEnd w:id="12413"/>
              <w:bookmarkEnd w:id="12414"/>
              <w:bookmarkEnd w:id="12415"/>
              <w:bookmarkEnd w:id="12416"/>
              <w:bookmarkEnd w:id="12417"/>
              <w:bookmarkEnd w:id="12418"/>
              <w:bookmarkEnd w:id="12419"/>
              <w:bookmarkEnd w:id="12420"/>
            </w:del>
          </w:p>
        </w:tc>
        <w:bookmarkStart w:id="12421" w:name="_Toc530658653"/>
        <w:bookmarkStart w:id="12422" w:name="_Toc530662377"/>
        <w:bookmarkStart w:id="12423" w:name="_Toc530662844"/>
        <w:bookmarkStart w:id="12424" w:name="_Toc531003774"/>
        <w:bookmarkStart w:id="12425" w:name="_Toc531005691"/>
        <w:bookmarkStart w:id="12426" w:name="_Toc531569891"/>
        <w:bookmarkStart w:id="12427" w:name="_Toc531573739"/>
        <w:bookmarkStart w:id="12428" w:name="_Toc531577480"/>
        <w:bookmarkStart w:id="12429" w:name="_Toc531581218"/>
        <w:bookmarkEnd w:id="12421"/>
        <w:bookmarkEnd w:id="12422"/>
        <w:bookmarkEnd w:id="12423"/>
        <w:bookmarkEnd w:id="12424"/>
        <w:bookmarkEnd w:id="12425"/>
        <w:bookmarkEnd w:id="12426"/>
        <w:bookmarkEnd w:id="12427"/>
        <w:bookmarkEnd w:id="12428"/>
        <w:bookmarkEnd w:id="12429"/>
      </w:tr>
    </w:tbl>
    <w:p w14:paraId="5EF3C3C8" w14:textId="5714D832" w:rsidR="00366807" w:rsidRPr="0041406B" w:rsidDel="00096943" w:rsidRDefault="00366807">
      <w:pPr>
        <w:spacing w:line="276" w:lineRule="auto"/>
        <w:rPr>
          <w:del w:id="12430" w:author="Tran Huan" w:date="2018-11-25T21:59:00Z"/>
        </w:rPr>
        <w:pPrChange w:id="12431" w:author="phuong vu" w:date="2018-11-23T13:48:00Z">
          <w:pPr/>
        </w:pPrChange>
      </w:pPr>
      <w:bookmarkStart w:id="12432" w:name="_Toc530658654"/>
      <w:bookmarkStart w:id="12433" w:name="_Toc530662378"/>
      <w:bookmarkStart w:id="12434" w:name="_Toc530662845"/>
      <w:bookmarkStart w:id="12435" w:name="_Toc531003775"/>
      <w:bookmarkStart w:id="12436" w:name="_Toc531005692"/>
      <w:bookmarkStart w:id="12437" w:name="_Toc531569892"/>
      <w:bookmarkStart w:id="12438" w:name="_Toc531573740"/>
      <w:bookmarkStart w:id="12439" w:name="_Toc531577481"/>
      <w:bookmarkStart w:id="12440" w:name="_Toc531581219"/>
      <w:bookmarkEnd w:id="12432"/>
      <w:bookmarkEnd w:id="12433"/>
      <w:bookmarkEnd w:id="12434"/>
      <w:bookmarkEnd w:id="12435"/>
      <w:bookmarkEnd w:id="12436"/>
      <w:bookmarkEnd w:id="12437"/>
      <w:bookmarkEnd w:id="12438"/>
      <w:bookmarkEnd w:id="12439"/>
      <w:bookmarkEnd w:id="12440"/>
    </w:p>
    <w:p w14:paraId="461925F9" w14:textId="2EC52E17" w:rsidR="00F5523F" w:rsidRPr="000245EB" w:rsidDel="00096943" w:rsidRDefault="008D1D84">
      <w:pPr>
        <w:pStyle w:val="Heading4"/>
        <w:spacing w:line="276" w:lineRule="auto"/>
        <w:rPr>
          <w:del w:id="12441" w:author="Tran Huan" w:date="2018-11-25T21:59:00Z"/>
          <w:rPrChange w:id="12442" w:author="Tran Huan" w:date="2018-11-25T16:08:00Z">
            <w:rPr>
              <w:del w:id="12443" w:author="Tran Huan" w:date="2018-11-25T21:59:00Z"/>
              <w:lang w:val="en-US"/>
            </w:rPr>
          </w:rPrChange>
        </w:rPr>
        <w:pPrChange w:id="12444" w:author="phuong vu" w:date="2018-11-23T13:48:00Z">
          <w:pPr>
            <w:pStyle w:val="Heading4"/>
          </w:pPr>
        </w:pPrChange>
      </w:pPr>
      <w:del w:id="12445" w:author="Tran Huan" w:date="2018-11-25T21:59:00Z">
        <w:r w:rsidRPr="000245EB" w:rsidDel="00096943">
          <w:rPr>
            <w:b w:val="0"/>
            <w:iCs w:val="0"/>
            <w:rPrChange w:id="12446" w:author="Tran Huan" w:date="2018-11-25T16:08:00Z">
              <w:rPr>
                <w:b w:val="0"/>
                <w:iCs w:val="0"/>
                <w:lang w:val="en-US"/>
              </w:rPr>
            </w:rPrChange>
          </w:rPr>
          <w:delText xml:space="preserve"> </w:delText>
        </w:r>
        <w:r w:rsidR="00F5523F" w:rsidRPr="000245EB" w:rsidDel="00096943">
          <w:rPr>
            <w:b w:val="0"/>
            <w:iCs w:val="0"/>
            <w:rPrChange w:id="12447" w:author="Tran Huan" w:date="2018-11-25T16:08:00Z">
              <w:rPr>
                <w:b w:val="0"/>
                <w:iCs w:val="0"/>
                <w:lang w:val="en-US"/>
              </w:rPr>
            </w:rPrChange>
          </w:rPr>
          <w:delText>Đăng kí tài khoản khách hàng</w:delText>
        </w:r>
        <w:bookmarkStart w:id="12448" w:name="_Toc530658655"/>
        <w:bookmarkStart w:id="12449" w:name="_Toc530662379"/>
        <w:bookmarkStart w:id="12450" w:name="_Toc530662846"/>
        <w:bookmarkStart w:id="12451" w:name="_Toc531003776"/>
        <w:bookmarkStart w:id="12452" w:name="_Toc531005693"/>
        <w:bookmarkStart w:id="12453" w:name="_Toc531569893"/>
        <w:bookmarkStart w:id="12454" w:name="_Toc531573741"/>
        <w:bookmarkStart w:id="12455" w:name="_Toc531577482"/>
        <w:bookmarkStart w:id="12456" w:name="_Toc531581220"/>
        <w:bookmarkEnd w:id="12448"/>
        <w:bookmarkEnd w:id="12449"/>
        <w:bookmarkEnd w:id="12450"/>
        <w:bookmarkEnd w:id="12451"/>
        <w:bookmarkEnd w:id="12452"/>
        <w:bookmarkEnd w:id="12453"/>
        <w:bookmarkEnd w:id="12454"/>
        <w:bookmarkEnd w:id="12455"/>
        <w:bookmarkEnd w:id="12456"/>
      </w:del>
    </w:p>
    <w:tbl>
      <w:tblPr>
        <w:tblStyle w:val="TableGrid"/>
        <w:tblW w:w="0" w:type="auto"/>
        <w:tblLook w:val="04A0" w:firstRow="1" w:lastRow="0" w:firstColumn="1" w:lastColumn="0" w:noHBand="0" w:noVBand="1"/>
      </w:tblPr>
      <w:tblGrid>
        <w:gridCol w:w="2351"/>
        <w:gridCol w:w="6426"/>
      </w:tblGrid>
      <w:tr w:rsidR="00A06DD8" w:rsidRPr="0041406B" w:rsidDel="00096943" w14:paraId="337EEFB9" w14:textId="19B768AF" w:rsidTr="00A06DD8">
        <w:trPr>
          <w:del w:id="12457" w:author="Tran Huan" w:date="2018-11-25T21:59:00Z"/>
        </w:trPr>
        <w:tc>
          <w:tcPr>
            <w:tcW w:w="2425" w:type="dxa"/>
          </w:tcPr>
          <w:p w14:paraId="3E6AE330" w14:textId="1DF18C15" w:rsidR="00D04C7C" w:rsidRPr="0041406B" w:rsidDel="00096943" w:rsidRDefault="00D04C7C">
            <w:pPr>
              <w:spacing w:line="276" w:lineRule="auto"/>
              <w:rPr>
                <w:del w:id="12458" w:author="Tran Huan" w:date="2018-11-25T21:59:00Z"/>
                <w:b/>
              </w:rPr>
            </w:pPr>
            <w:del w:id="12459" w:author="Tran Huan" w:date="2018-11-25T21:59:00Z">
              <w:r w:rsidRPr="006D4C69" w:rsidDel="00096943">
                <w:rPr>
                  <w:b/>
                </w:rPr>
                <w:delText>Mã yêu c</w:delText>
              </w:r>
              <w:r w:rsidRPr="0041406B" w:rsidDel="00096943">
                <w:rPr>
                  <w:b/>
                </w:rPr>
                <w:delText>ầu</w:delText>
              </w:r>
              <w:bookmarkStart w:id="12460" w:name="_Toc530658656"/>
              <w:bookmarkStart w:id="12461" w:name="_Toc530662380"/>
              <w:bookmarkStart w:id="12462" w:name="_Toc530662847"/>
              <w:bookmarkStart w:id="12463" w:name="_Toc531003777"/>
              <w:bookmarkStart w:id="12464" w:name="_Toc531005694"/>
              <w:bookmarkStart w:id="12465" w:name="_Toc531569894"/>
              <w:bookmarkStart w:id="12466" w:name="_Toc531573742"/>
              <w:bookmarkStart w:id="12467" w:name="_Toc531577483"/>
              <w:bookmarkStart w:id="12468" w:name="_Toc531581221"/>
              <w:bookmarkEnd w:id="12460"/>
              <w:bookmarkEnd w:id="12461"/>
              <w:bookmarkEnd w:id="12462"/>
              <w:bookmarkEnd w:id="12463"/>
              <w:bookmarkEnd w:id="12464"/>
              <w:bookmarkEnd w:id="12465"/>
              <w:bookmarkEnd w:id="12466"/>
              <w:bookmarkEnd w:id="12467"/>
              <w:bookmarkEnd w:id="12468"/>
            </w:del>
          </w:p>
        </w:tc>
        <w:tc>
          <w:tcPr>
            <w:tcW w:w="6686" w:type="dxa"/>
          </w:tcPr>
          <w:p w14:paraId="259A8221" w14:textId="5697D446" w:rsidR="00D04C7C" w:rsidRPr="000245EB" w:rsidDel="00096943" w:rsidRDefault="00D04C7C">
            <w:pPr>
              <w:spacing w:line="276" w:lineRule="auto"/>
              <w:rPr>
                <w:del w:id="12469" w:author="Tran Huan" w:date="2018-11-25T21:59:00Z"/>
                <w:rPrChange w:id="12470" w:author="Tran Huan" w:date="2018-11-25T16:08:00Z">
                  <w:rPr>
                    <w:del w:id="12471" w:author="Tran Huan" w:date="2018-11-25T21:59:00Z"/>
                    <w:lang w:val="en-US"/>
                  </w:rPr>
                </w:rPrChange>
              </w:rPr>
            </w:pPr>
            <w:del w:id="12472" w:author="Tran Huan" w:date="2018-11-25T21:59:00Z">
              <w:r w:rsidRPr="000245EB" w:rsidDel="00096943">
                <w:rPr>
                  <w:rPrChange w:id="12473" w:author="Tran Huan" w:date="2018-11-25T16:08:00Z">
                    <w:rPr>
                      <w:lang w:val="en-US"/>
                    </w:rPr>
                  </w:rPrChange>
                </w:rPr>
                <w:delText>GU_10</w:delText>
              </w:r>
              <w:bookmarkStart w:id="12474" w:name="_Toc530658657"/>
              <w:bookmarkStart w:id="12475" w:name="_Toc530662381"/>
              <w:bookmarkStart w:id="12476" w:name="_Toc530662848"/>
              <w:bookmarkStart w:id="12477" w:name="_Toc531003778"/>
              <w:bookmarkStart w:id="12478" w:name="_Toc531005695"/>
              <w:bookmarkStart w:id="12479" w:name="_Toc531569895"/>
              <w:bookmarkStart w:id="12480" w:name="_Toc531573743"/>
              <w:bookmarkStart w:id="12481" w:name="_Toc531577484"/>
              <w:bookmarkStart w:id="12482" w:name="_Toc531581222"/>
              <w:bookmarkEnd w:id="12474"/>
              <w:bookmarkEnd w:id="12475"/>
              <w:bookmarkEnd w:id="12476"/>
              <w:bookmarkEnd w:id="12477"/>
              <w:bookmarkEnd w:id="12478"/>
              <w:bookmarkEnd w:id="12479"/>
              <w:bookmarkEnd w:id="12480"/>
              <w:bookmarkEnd w:id="12481"/>
              <w:bookmarkEnd w:id="12482"/>
            </w:del>
          </w:p>
        </w:tc>
        <w:bookmarkStart w:id="12483" w:name="_Toc530658658"/>
        <w:bookmarkStart w:id="12484" w:name="_Toc530662382"/>
        <w:bookmarkStart w:id="12485" w:name="_Toc530662849"/>
        <w:bookmarkStart w:id="12486" w:name="_Toc531003779"/>
        <w:bookmarkStart w:id="12487" w:name="_Toc531005696"/>
        <w:bookmarkStart w:id="12488" w:name="_Toc531569896"/>
        <w:bookmarkStart w:id="12489" w:name="_Toc531573744"/>
        <w:bookmarkStart w:id="12490" w:name="_Toc531577485"/>
        <w:bookmarkStart w:id="12491" w:name="_Toc531581223"/>
        <w:bookmarkEnd w:id="12483"/>
        <w:bookmarkEnd w:id="12484"/>
        <w:bookmarkEnd w:id="12485"/>
        <w:bookmarkEnd w:id="12486"/>
        <w:bookmarkEnd w:id="12487"/>
        <w:bookmarkEnd w:id="12488"/>
        <w:bookmarkEnd w:id="12489"/>
        <w:bookmarkEnd w:id="12490"/>
        <w:bookmarkEnd w:id="12491"/>
      </w:tr>
      <w:tr w:rsidR="00A06DD8" w:rsidRPr="0041406B" w:rsidDel="00096943" w14:paraId="05018CEE" w14:textId="39E72E82" w:rsidTr="00A06DD8">
        <w:trPr>
          <w:del w:id="12492" w:author="Tran Huan" w:date="2018-11-25T21:59:00Z"/>
        </w:trPr>
        <w:tc>
          <w:tcPr>
            <w:tcW w:w="2425" w:type="dxa"/>
          </w:tcPr>
          <w:p w14:paraId="27BF6DD7" w14:textId="5A4B003E" w:rsidR="00D04C7C" w:rsidRPr="0041406B" w:rsidDel="00096943" w:rsidRDefault="00D04C7C">
            <w:pPr>
              <w:spacing w:line="276" w:lineRule="auto"/>
              <w:rPr>
                <w:del w:id="12493" w:author="Tran Huan" w:date="2018-11-25T21:59:00Z"/>
                <w:b/>
              </w:rPr>
            </w:pPr>
            <w:del w:id="12494" w:author="Tran Huan" w:date="2018-11-25T21:59:00Z">
              <w:r w:rsidRPr="0041406B" w:rsidDel="00096943">
                <w:rPr>
                  <w:b/>
                </w:rPr>
                <w:delText>Tên chức năng</w:delText>
              </w:r>
              <w:bookmarkStart w:id="12495" w:name="_Toc530658659"/>
              <w:bookmarkStart w:id="12496" w:name="_Toc530662383"/>
              <w:bookmarkStart w:id="12497" w:name="_Toc530662850"/>
              <w:bookmarkStart w:id="12498" w:name="_Toc531003780"/>
              <w:bookmarkStart w:id="12499" w:name="_Toc531005697"/>
              <w:bookmarkStart w:id="12500" w:name="_Toc531569897"/>
              <w:bookmarkStart w:id="12501" w:name="_Toc531573745"/>
              <w:bookmarkStart w:id="12502" w:name="_Toc531577486"/>
              <w:bookmarkStart w:id="12503" w:name="_Toc531581224"/>
              <w:bookmarkEnd w:id="12495"/>
              <w:bookmarkEnd w:id="12496"/>
              <w:bookmarkEnd w:id="12497"/>
              <w:bookmarkEnd w:id="12498"/>
              <w:bookmarkEnd w:id="12499"/>
              <w:bookmarkEnd w:id="12500"/>
              <w:bookmarkEnd w:id="12501"/>
              <w:bookmarkEnd w:id="12502"/>
              <w:bookmarkEnd w:id="12503"/>
            </w:del>
          </w:p>
        </w:tc>
        <w:tc>
          <w:tcPr>
            <w:tcW w:w="6686" w:type="dxa"/>
          </w:tcPr>
          <w:p w14:paraId="75E59E94" w14:textId="0D84C787" w:rsidR="00D04C7C" w:rsidRPr="000245EB" w:rsidDel="00096943" w:rsidRDefault="00D04C7C">
            <w:pPr>
              <w:spacing w:line="276" w:lineRule="auto"/>
              <w:rPr>
                <w:del w:id="12504" w:author="Tran Huan" w:date="2018-11-25T21:59:00Z"/>
                <w:rPrChange w:id="12505" w:author="Tran Huan" w:date="2018-11-25T16:08:00Z">
                  <w:rPr>
                    <w:del w:id="12506" w:author="Tran Huan" w:date="2018-11-25T21:59:00Z"/>
                    <w:lang w:val="en-US"/>
                  </w:rPr>
                </w:rPrChange>
              </w:rPr>
            </w:pPr>
            <w:del w:id="12507" w:author="Tran Huan" w:date="2018-11-25T21:59:00Z">
              <w:r w:rsidRPr="000245EB" w:rsidDel="00096943">
                <w:rPr>
                  <w:rPrChange w:id="12508" w:author="Tran Huan" w:date="2018-11-25T16:08:00Z">
                    <w:rPr>
                      <w:lang w:val="en-US"/>
                    </w:rPr>
                  </w:rPrChange>
                </w:rPr>
                <w:delText>Đăng kí tài khoản khách hàng</w:delText>
              </w:r>
              <w:bookmarkStart w:id="12509" w:name="_Toc530658660"/>
              <w:bookmarkStart w:id="12510" w:name="_Toc530662384"/>
              <w:bookmarkStart w:id="12511" w:name="_Toc530662851"/>
              <w:bookmarkStart w:id="12512" w:name="_Toc531003781"/>
              <w:bookmarkStart w:id="12513" w:name="_Toc531005698"/>
              <w:bookmarkStart w:id="12514" w:name="_Toc531569898"/>
              <w:bookmarkStart w:id="12515" w:name="_Toc531573746"/>
              <w:bookmarkStart w:id="12516" w:name="_Toc531577487"/>
              <w:bookmarkStart w:id="12517" w:name="_Toc531581225"/>
              <w:bookmarkEnd w:id="12509"/>
              <w:bookmarkEnd w:id="12510"/>
              <w:bookmarkEnd w:id="12511"/>
              <w:bookmarkEnd w:id="12512"/>
              <w:bookmarkEnd w:id="12513"/>
              <w:bookmarkEnd w:id="12514"/>
              <w:bookmarkEnd w:id="12515"/>
              <w:bookmarkEnd w:id="12516"/>
              <w:bookmarkEnd w:id="12517"/>
            </w:del>
          </w:p>
        </w:tc>
        <w:bookmarkStart w:id="12518" w:name="_Toc530658661"/>
        <w:bookmarkStart w:id="12519" w:name="_Toc530662385"/>
        <w:bookmarkStart w:id="12520" w:name="_Toc530662852"/>
        <w:bookmarkStart w:id="12521" w:name="_Toc531003782"/>
        <w:bookmarkStart w:id="12522" w:name="_Toc531005699"/>
        <w:bookmarkStart w:id="12523" w:name="_Toc531569899"/>
        <w:bookmarkStart w:id="12524" w:name="_Toc531573747"/>
        <w:bookmarkStart w:id="12525" w:name="_Toc531577488"/>
        <w:bookmarkStart w:id="12526" w:name="_Toc531581226"/>
        <w:bookmarkEnd w:id="12518"/>
        <w:bookmarkEnd w:id="12519"/>
        <w:bookmarkEnd w:id="12520"/>
        <w:bookmarkEnd w:id="12521"/>
        <w:bookmarkEnd w:id="12522"/>
        <w:bookmarkEnd w:id="12523"/>
        <w:bookmarkEnd w:id="12524"/>
        <w:bookmarkEnd w:id="12525"/>
        <w:bookmarkEnd w:id="12526"/>
      </w:tr>
      <w:tr w:rsidR="00A06DD8" w:rsidRPr="0041406B" w:rsidDel="00096943" w14:paraId="7877D645" w14:textId="7F53946C" w:rsidTr="00A06DD8">
        <w:trPr>
          <w:del w:id="12527" w:author="Tran Huan" w:date="2018-11-25T21:59:00Z"/>
        </w:trPr>
        <w:tc>
          <w:tcPr>
            <w:tcW w:w="2425" w:type="dxa"/>
          </w:tcPr>
          <w:p w14:paraId="27882F00" w14:textId="68601868" w:rsidR="00D04C7C" w:rsidRPr="0041406B" w:rsidDel="00096943" w:rsidRDefault="00D04C7C">
            <w:pPr>
              <w:spacing w:line="276" w:lineRule="auto"/>
              <w:rPr>
                <w:del w:id="12528" w:author="Tran Huan" w:date="2018-11-25T21:59:00Z"/>
                <w:b/>
              </w:rPr>
            </w:pPr>
            <w:del w:id="12529" w:author="Tran Huan" w:date="2018-11-25T21:59:00Z">
              <w:r w:rsidRPr="0041406B" w:rsidDel="00096943">
                <w:rPr>
                  <w:b/>
                </w:rPr>
                <w:delText>Đối tượng sử dụng</w:delText>
              </w:r>
              <w:bookmarkStart w:id="12530" w:name="_Toc530658662"/>
              <w:bookmarkStart w:id="12531" w:name="_Toc530662386"/>
              <w:bookmarkStart w:id="12532" w:name="_Toc530662853"/>
              <w:bookmarkStart w:id="12533" w:name="_Toc531003783"/>
              <w:bookmarkStart w:id="12534" w:name="_Toc531005700"/>
              <w:bookmarkStart w:id="12535" w:name="_Toc531569900"/>
              <w:bookmarkStart w:id="12536" w:name="_Toc531573748"/>
              <w:bookmarkStart w:id="12537" w:name="_Toc531577489"/>
              <w:bookmarkStart w:id="12538" w:name="_Toc531581227"/>
              <w:bookmarkEnd w:id="12530"/>
              <w:bookmarkEnd w:id="12531"/>
              <w:bookmarkEnd w:id="12532"/>
              <w:bookmarkEnd w:id="12533"/>
              <w:bookmarkEnd w:id="12534"/>
              <w:bookmarkEnd w:id="12535"/>
              <w:bookmarkEnd w:id="12536"/>
              <w:bookmarkEnd w:id="12537"/>
              <w:bookmarkEnd w:id="12538"/>
            </w:del>
          </w:p>
        </w:tc>
        <w:tc>
          <w:tcPr>
            <w:tcW w:w="6686" w:type="dxa"/>
          </w:tcPr>
          <w:p w14:paraId="2E7FD0BE" w14:textId="49954A63" w:rsidR="00D04C7C" w:rsidRPr="000245EB" w:rsidDel="00096943" w:rsidRDefault="00D04C7C">
            <w:pPr>
              <w:spacing w:line="276" w:lineRule="auto"/>
              <w:rPr>
                <w:del w:id="12539" w:author="Tran Huan" w:date="2018-11-25T21:59:00Z"/>
                <w:rPrChange w:id="12540" w:author="Tran Huan" w:date="2018-11-25T16:08:00Z">
                  <w:rPr>
                    <w:del w:id="12541" w:author="Tran Huan" w:date="2018-11-25T21:59:00Z"/>
                    <w:lang w:val="en-US"/>
                  </w:rPr>
                </w:rPrChange>
              </w:rPr>
            </w:pPr>
            <w:del w:id="12542" w:author="Tran Huan" w:date="2018-11-25T21:59:00Z">
              <w:r w:rsidRPr="000245EB" w:rsidDel="00096943">
                <w:rPr>
                  <w:rPrChange w:id="12543" w:author="Tran Huan" w:date="2018-11-25T16:08:00Z">
                    <w:rPr>
                      <w:lang w:val="en-US"/>
                    </w:rPr>
                  </w:rPrChange>
                </w:rPr>
                <w:delText>Khách hàng</w:delText>
              </w:r>
              <w:bookmarkStart w:id="12544" w:name="_Toc530658663"/>
              <w:bookmarkStart w:id="12545" w:name="_Toc530662387"/>
              <w:bookmarkStart w:id="12546" w:name="_Toc530662854"/>
              <w:bookmarkStart w:id="12547" w:name="_Toc531003784"/>
              <w:bookmarkStart w:id="12548" w:name="_Toc531005701"/>
              <w:bookmarkStart w:id="12549" w:name="_Toc531569901"/>
              <w:bookmarkStart w:id="12550" w:name="_Toc531573749"/>
              <w:bookmarkStart w:id="12551" w:name="_Toc531577490"/>
              <w:bookmarkStart w:id="12552" w:name="_Toc531581228"/>
              <w:bookmarkEnd w:id="12544"/>
              <w:bookmarkEnd w:id="12545"/>
              <w:bookmarkEnd w:id="12546"/>
              <w:bookmarkEnd w:id="12547"/>
              <w:bookmarkEnd w:id="12548"/>
              <w:bookmarkEnd w:id="12549"/>
              <w:bookmarkEnd w:id="12550"/>
              <w:bookmarkEnd w:id="12551"/>
              <w:bookmarkEnd w:id="12552"/>
            </w:del>
          </w:p>
        </w:tc>
        <w:bookmarkStart w:id="12553" w:name="_Toc530658664"/>
        <w:bookmarkStart w:id="12554" w:name="_Toc530662388"/>
        <w:bookmarkStart w:id="12555" w:name="_Toc530662855"/>
        <w:bookmarkStart w:id="12556" w:name="_Toc531003785"/>
        <w:bookmarkStart w:id="12557" w:name="_Toc531005702"/>
        <w:bookmarkStart w:id="12558" w:name="_Toc531569902"/>
        <w:bookmarkStart w:id="12559" w:name="_Toc531573750"/>
        <w:bookmarkStart w:id="12560" w:name="_Toc531577491"/>
        <w:bookmarkStart w:id="12561" w:name="_Toc531581229"/>
        <w:bookmarkEnd w:id="12553"/>
        <w:bookmarkEnd w:id="12554"/>
        <w:bookmarkEnd w:id="12555"/>
        <w:bookmarkEnd w:id="12556"/>
        <w:bookmarkEnd w:id="12557"/>
        <w:bookmarkEnd w:id="12558"/>
        <w:bookmarkEnd w:id="12559"/>
        <w:bookmarkEnd w:id="12560"/>
        <w:bookmarkEnd w:id="12561"/>
      </w:tr>
      <w:tr w:rsidR="00A06DD8" w:rsidRPr="0041406B" w:rsidDel="00096943" w14:paraId="07D96F99" w14:textId="66E62029" w:rsidTr="00A06DD8">
        <w:trPr>
          <w:del w:id="12562" w:author="Tran Huan" w:date="2018-11-25T21:59:00Z"/>
        </w:trPr>
        <w:tc>
          <w:tcPr>
            <w:tcW w:w="2425" w:type="dxa"/>
          </w:tcPr>
          <w:p w14:paraId="28641FAF" w14:textId="065A5C57" w:rsidR="00D04C7C" w:rsidRPr="0041406B" w:rsidDel="00096943" w:rsidRDefault="00D04C7C">
            <w:pPr>
              <w:spacing w:line="276" w:lineRule="auto"/>
              <w:rPr>
                <w:del w:id="12563" w:author="Tran Huan" w:date="2018-11-25T21:59:00Z"/>
                <w:b/>
              </w:rPr>
            </w:pPr>
            <w:del w:id="12564" w:author="Tran Huan" w:date="2018-11-25T21:59:00Z">
              <w:r w:rsidRPr="0041406B" w:rsidDel="00096943">
                <w:rPr>
                  <w:b/>
                </w:rPr>
                <w:delText>Tiền điều kiện</w:delText>
              </w:r>
              <w:bookmarkStart w:id="12565" w:name="_Toc530658665"/>
              <w:bookmarkStart w:id="12566" w:name="_Toc530662389"/>
              <w:bookmarkStart w:id="12567" w:name="_Toc530662856"/>
              <w:bookmarkStart w:id="12568" w:name="_Toc531003786"/>
              <w:bookmarkStart w:id="12569" w:name="_Toc531005703"/>
              <w:bookmarkStart w:id="12570" w:name="_Toc531569903"/>
              <w:bookmarkStart w:id="12571" w:name="_Toc531573751"/>
              <w:bookmarkStart w:id="12572" w:name="_Toc531577492"/>
              <w:bookmarkStart w:id="12573" w:name="_Toc531581230"/>
              <w:bookmarkEnd w:id="12565"/>
              <w:bookmarkEnd w:id="12566"/>
              <w:bookmarkEnd w:id="12567"/>
              <w:bookmarkEnd w:id="12568"/>
              <w:bookmarkEnd w:id="12569"/>
              <w:bookmarkEnd w:id="12570"/>
              <w:bookmarkEnd w:id="12571"/>
              <w:bookmarkEnd w:id="12572"/>
              <w:bookmarkEnd w:id="12573"/>
            </w:del>
          </w:p>
        </w:tc>
        <w:tc>
          <w:tcPr>
            <w:tcW w:w="6686" w:type="dxa"/>
          </w:tcPr>
          <w:p w14:paraId="242057EA" w14:textId="56D5E605" w:rsidR="00D04C7C" w:rsidRPr="000245EB" w:rsidDel="00096943" w:rsidRDefault="00D04C7C">
            <w:pPr>
              <w:spacing w:line="276" w:lineRule="auto"/>
              <w:rPr>
                <w:del w:id="12574" w:author="Tran Huan" w:date="2018-11-25T21:59:00Z"/>
                <w:rPrChange w:id="12575" w:author="Tran Huan" w:date="2018-11-25T16:08:00Z">
                  <w:rPr>
                    <w:del w:id="12576" w:author="Tran Huan" w:date="2018-11-25T21:59:00Z"/>
                    <w:lang w:val="en-US"/>
                  </w:rPr>
                </w:rPrChange>
              </w:rPr>
            </w:pPr>
            <w:del w:id="12577" w:author="Tran Huan" w:date="2018-11-25T21:59:00Z">
              <w:r w:rsidRPr="000245EB" w:rsidDel="00096943">
                <w:rPr>
                  <w:rPrChange w:id="12578" w:author="Tran Huan" w:date="2018-11-25T16:08:00Z">
                    <w:rPr>
                      <w:lang w:val="en-US"/>
                    </w:rPr>
                  </w:rPrChange>
                </w:rPr>
                <w:delText>Truy cập ứng dụng điện thoại đối với khách hàng</w:delText>
              </w:r>
              <w:r w:rsidR="00A06DD8" w:rsidRPr="000245EB" w:rsidDel="00096943">
                <w:rPr>
                  <w:rPrChange w:id="12579" w:author="Tran Huan" w:date="2018-11-25T16:08:00Z">
                    <w:rPr>
                      <w:lang w:val="en-US"/>
                    </w:rPr>
                  </w:rPrChange>
                </w:rPr>
                <w:delText>.</w:delText>
              </w:r>
              <w:bookmarkStart w:id="12580" w:name="_Toc530658666"/>
              <w:bookmarkStart w:id="12581" w:name="_Toc530662390"/>
              <w:bookmarkStart w:id="12582" w:name="_Toc530662857"/>
              <w:bookmarkStart w:id="12583" w:name="_Toc531003787"/>
              <w:bookmarkStart w:id="12584" w:name="_Toc531005704"/>
              <w:bookmarkStart w:id="12585" w:name="_Toc531569904"/>
              <w:bookmarkStart w:id="12586" w:name="_Toc531573752"/>
              <w:bookmarkStart w:id="12587" w:name="_Toc531577493"/>
              <w:bookmarkStart w:id="12588" w:name="_Toc531581231"/>
              <w:bookmarkEnd w:id="12580"/>
              <w:bookmarkEnd w:id="12581"/>
              <w:bookmarkEnd w:id="12582"/>
              <w:bookmarkEnd w:id="12583"/>
              <w:bookmarkEnd w:id="12584"/>
              <w:bookmarkEnd w:id="12585"/>
              <w:bookmarkEnd w:id="12586"/>
              <w:bookmarkEnd w:id="12587"/>
              <w:bookmarkEnd w:id="12588"/>
            </w:del>
          </w:p>
        </w:tc>
        <w:bookmarkStart w:id="12589" w:name="_Toc530658667"/>
        <w:bookmarkStart w:id="12590" w:name="_Toc530662391"/>
        <w:bookmarkStart w:id="12591" w:name="_Toc530662858"/>
        <w:bookmarkStart w:id="12592" w:name="_Toc531003788"/>
        <w:bookmarkStart w:id="12593" w:name="_Toc531005705"/>
        <w:bookmarkStart w:id="12594" w:name="_Toc531569905"/>
        <w:bookmarkStart w:id="12595" w:name="_Toc531573753"/>
        <w:bookmarkStart w:id="12596" w:name="_Toc531577494"/>
        <w:bookmarkStart w:id="12597" w:name="_Toc531581232"/>
        <w:bookmarkEnd w:id="12589"/>
        <w:bookmarkEnd w:id="12590"/>
        <w:bookmarkEnd w:id="12591"/>
        <w:bookmarkEnd w:id="12592"/>
        <w:bookmarkEnd w:id="12593"/>
        <w:bookmarkEnd w:id="12594"/>
        <w:bookmarkEnd w:id="12595"/>
        <w:bookmarkEnd w:id="12596"/>
        <w:bookmarkEnd w:id="12597"/>
      </w:tr>
      <w:tr w:rsidR="00A06DD8" w:rsidRPr="0041406B" w:rsidDel="00096943" w14:paraId="73E29BAF" w14:textId="0BDCB99F" w:rsidTr="00A06DD8">
        <w:trPr>
          <w:del w:id="12598" w:author="Tran Huan" w:date="2018-11-25T21:59:00Z"/>
        </w:trPr>
        <w:tc>
          <w:tcPr>
            <w:tcW w:w="2425" w:type="dxa"/>
          </w:tcPr>
          <w:p w14:paraId="3B9AEDEA" w14:textId="6D4FED9A" w:rsidR="00D04C7C" w:rsidRPr="0041406B" w:rsidDel="00096943" w:rsidRDefault="00D04C7C">
            <w:pPr>
              <w:spacing w:line="276" w:lineRule="auto"/>
              <w:rPr>
                <w:del w:id="12599" w:author="Tran Huan" w:date="2018-11-25T21:59:00Z"/>
                <w:b/>
              </w:rPr>
            </w:pPr>
            <w:del w:id="12600" w:author="Tran Huan" w:date="2018-11-25T21:59:00Z">
              <w:r w:rsidRPr="0041406B" w:rsidDel="00096943">
                <w:rPr>
                  <w:b/>
                </w:rPr>
                <w:delText>Cách xử lí</w:delText>
              </w:r>
              <w:bookmarkStart w:id="12601" w:name="_Toc530658668"/>
              <w:bookmarkStart w:id="12602" w:name="_Toc530662392"/>
              <w:bookmarkStart w:id="12603" w:name="_Toc530662859"/>
              <w:bookmarkStart w:id="12604" w:name="_Toc531003789"/>
              <w:bookmarkStart w:id="12605" w:name="_Toc531005706"/>
              <w:bookmarkStart w:id="12606" w:name="_Toc531569906"/>
              <w:bookmarkStart w:id="12607" w:name="_Toc531573754"/>
              <w:bookmarkStart w:id="12608" w:name="_Toc531577495"/>
              <w:bookmarkStart w:id="12609" w:name="_Toc531581233"/>
              <w:bookmarkEnd w:id="12601"/>
              <w:bookmarkEnd w:id="12602"/>
              <w:bookmarkEnd w:id="12603"/>
              <w:bookmarkEnd w:id="12604"/>
              <w:bookmarkEnd w:id="12605"/>
              <w:bookmarkEnd w:id="12606"/>
              <w:bookmarkEnd w:id="12607"/>
              <w:bookmarkEnd w:id="12608"/>
              <w:bookmarkEnd w:id="12609"/>
            </w:del>
          </w:p>
        </w:tc>
        <w:tc>
          <w:tcPr>
            <w:tcW w:w="6686" w:type="dxa"/>
          </w:tcPr>
          <w:p w14:paraId="7422CF83" w14:textId="181559BE" w:rsidR="00D04C7C" w:rsidRPr="000245EB" w:rsidDel="00096943" w:rsidRDefault="00D04C7C">
            <w:pPr>
              <w:spacing w:line="276" w:lineRule="auto"/>
              <w:rPr>
                <w:del w:id="12610" w:author="Tran Huan" w:date="2018-11-25T21:59:00Z"/>
                <w:i/>
                <w:rPrChange w:id="12611" w:author="Tran Huan" w:date="2018-11-25T16:08:00Z">
                  <w:rPr>
                    <w:del w:id="12612" w:author="Tran Huan" w:date="2018-11-25T21:59:00Z"/>
                    <w:i/>
                    <w:lang w:val="en-US"/>
                  </w:rPr>
                </w:rPrChange>
              </w:rPr>
            </w:pPr>
            <w:del w:id="12613" w:author="Tran Huan" w:date="2018-11-25T21:59:00Z">
              <w:r w:rsidRPr="000245EB" w:rsidDel="00096943">
                <w:rPr>
                  <w:rPrChange w:id="12614" w:author="Tran Huan" w:date="2018-11-25T16:08:00Z">
                    <w:rPr>
                      <w:lang w:val="en-US"/>
                    </w:rPr>
                  </w:rPrChange>
                </w:rPr>
                <w:delText xml:space="preserve">Bước 1: </w:delText>
              </w:r>
              <w:r w:rsidR="00A06DD8" w:rsidRPr="000245EB" w:rsidDel="00096943">
                <w:rPr>
                  <w:rPrChange w:id="12615" w:author="Tran Huan" w:date="2018-11-25T16:08:00Z">
                    <w:rPr>
                      <w:lang w:val="en-US"/>
                    </w:rPr>
                  </w:rPrChange>
                </w:rPr>
                <w:delText xml:space="preserve">Tại màn hình đăng nhập, nhấn vào </w:delText>
              </w:r>
              <w:r w:rsidR="00A06DD8" w:rsidRPr="000245EB" w:rsidDel="00096943">
                <w:rPr>
                  <w:i/>
                  <w:rPrChange w:id="12616" w:author="Tran Huan" w:date="2018-11-25T16:08:00Z">
                    <w:rPr>
                      <w:i/>
                      <w:lang w:val="en-US"/>
                    </w:rPr>
                  </w:rPrChange>
                </w:rPr>
                <w:delText>“Tạo tài khoản mới”.</w:delText>
              </w:r>
              <w:bookmarkStart w:id="12617" w:name="_Toc530658669"/>
              <w:bookmarkStart w:id="12618" w:name="_Toc530662393"/>
              <w:bookmarkStart w:id="12619" w:name="_Toc530662860"/>
              <w:bookmarkStart w:id="12620" w:name="_Toc531003790"/>
              <w:bookmarkStart w:id="12621" w:name="_Toc531005707"/>
              <w:bookmarkStart w:id="12622" w:name="_Toc531569907"/>
              <w:bookmarkStart w:id="12623" w:name="_Toc531573755"/>
              <w:bookmarkStart w:id="12624" w:name="_Toc531577496"/>
              <w:bookmarkStart w:id="12625" w:name="_Toc531581234"/>
              <w:bookmarkEnd w:id="12617"/>
              <w:bookmarkEnd w:id="12618"/>
              <w:bookmarkEnd w:id="12619"/>
              <w:bookmarkEnd w:id="12620"/>
              <w:bookmarkEnd w:id="12621"/>
              <w:bookmarkEnd w:id="12622"/>
              <w:bookmarkEnd w:id="12623"/>
              <w:bookmarkEnd w:id="12624"/>
              <w:bookmarkEnd w:id="12625"/>
            </w:del>
          </w:p>
          <w:p w14:paraId="6FA75551" w14:textId="3735A5E6" w:rsidR="00A06DD8" w:rsidRPr="000245EB" w:rsidDel="00096943" w:rsidRDefault="00A06DD8">
            <w:pPr>
              <w:spacing w:line="276" w:lineRule="auto"/>
              <w:rPr>
                <w:del w:id="12626" w:author="Tran Huan" w:date="2018-11-25T21:59:00Z"/>
                <w:rPrChange w:id="12627" w:author="Tran Huan" w:date="2018-11-25T16:08:00Z">
                  <w:rPr>
                    <w:del w:id="12628" w:author="Tran Huan" w:date="2018-11-25T21:59:00Z"/>
                    <w:lang w:val="en-US"/>
                  </w:rPr>
                </w:rPrChange>
              </w:rPr>
            </w:pPr>
            <w:del w:id="12629" w:author="Tran Huan" w:date="2018-11-25T21:59:00Z">
              <w:r w:rsidRPr="000245EB" w:rsidDel="00096943">
                <w:rPr>
                  <w:rPrChange w:id="12630" w:author="Tran Huan" w:date="2018-11-25T16:08:00Z">
                    <w:rPr>
                      <w:lang w:val="en-US"/>
                    </w:rPr>
                  </w:rPrChange>
                </w:rPr>
                <w:delText>Bước 2: Nhập các thông tin bắt buộc bao gồm: Họ và tên, email và mật khẩu mong muốn. Sau đó, nhấn vào nút “Đăng kí”.</w:delText>
              </w:r>
              <w:bookmarkStart w:id="12631" w:name="_Toc530658670"/>
              <w:bookmarkStart w:id="12632" w:name="_Toc530662394"/>
              <w:bookmarkStart w:id="12633" w:name="_Toc530662861"/>
              <w:bookmarkStart w:id="12634" w:name="_Toc531003791"/>
              <w:bookmarkStart w:id="12635" w:name="_Toc531005708"/>
              <w:bookmarkStart w:id="12636" w:name="_Toc531569908"/>
              <w:bookmarkStart w:id="12637" w:name="_Toc531573756"/>
              <w:bookmarkStart w:id="12638" w:name="_Toc531577497"/>
              <w:bookmarkStart w:id="12639" w:name="_Toc531581235"/>
              <w:bookmarkEnd w:id="12631"/>
              <w:bookmarkEnd w:id="12632"/>
              <w:bookmarkEnd w:id="12633"/>
              <w:bookmarkEnd w:id="12634"/>
              <w:bookmarkEnd w:id="12635"/>
              <w:bookmarkEnd w:id="12636"/>
              <w:bookmarkEnd w:id="12637"/>
              <w:bookmarkEnd w:id="12638"/>
              <w:bookmarkEnd w:id="12639"/>
            </w:del>
          </w:p>
          <w:p w14:paraId="485AFE69" w14:textId="41033CE9" w:rsidR="00A06DD8" w:rsidRPr="000245EB" w:rsidDel="00096943" w:rsidRDefault="00A06DD8">
            <w:pPr>
              <w:spacing w:line="276" w:lineRule="auto"/>
              <w:rPr>
                <w:del w:id="12640" w:author="Tran Huan" w:date="2018-11-25T21:59:00Z"/>
                <w:rPrChange w:id="12641" w:author="Tran Huan" w:date="2018-11-25T16:08:00Z">
                  <w:rPr>
                    <w:del w:id="12642" w:author="Tran Huan" w:date="2018-11-25T21:59:00Z"/>
                    <w:lang w:val="en-US"/>
                  </w:rPr>
                </w:rPrChange>
              </w:rPr>
            </w:pPr>
            <w:del w:id="12643" w:author="Tran Huan" w:date="2018-11-25T21:59:00Z">
              <w:r w:rsidRPr="000245EB" w:rsidDel="00096943">
                <w:rPr>
                  <w:rPrChange w:id="12644" w:author="Tran Huan" w:date="2018-11-25T16:08:00Z">
                    <w:rPr>
                      <w:lang w:val="en-US"/>
                    </w:rPr>
                  </w:rPrChange>
                </w:rPr>
                <w:delText xml:space="preserve">Bước 3: Hệ thống sẽ dựa trên email người dùng đã </w:delText>
              </w:r>
              <w:r w:rsidR="00155CEA" w:rsidRPr="000245EB" w:rsidDel="00096943">
                <w:rPr>
                  <w:rPrChange w:id="12645" w:author="Tran Huan" w:date="2018-11-25T16:08:00Z">
                    <w:rPr>
                      <w:lang w:val="en-US"/>
                    </w:rPr>
                  </w:rPrChange>
                </w:rPr>
                <w:delText>nhập kiểm tra email đã tồn tại trong hệ thống chưa? Nếu đã tồn tại, thông báo lỗi tài khoản đã tồn tại. Nếu không, hệ thống tạo tài khoản mới cho người dùng.</w:delText>
              </w:r>
              <w:bookmarkStart w:id="12646" w:name="_Toc530658671"/>
              <w:bookmarkStart w:id="12647" w:name="_Toc530662395"/>
              <w:bookmarkStart w:id="12648" w:name="_Toc530662862"/>
              <w:bookmarkStart w:id="12649" w:name="_Toc531003792"/>
              <w:bookmarkStart w:id="12650" w:name="_Toc531005709"/>
              <w:bookmarkStart w:id="12651" w:name="_Toc531569909"/>
              <w:bookmarkStart w:id="12652" w:name="_Toc531573757"/>
              <w:bookmarkStart w:id="12653" w:name="_Toc531577498"/>
              <w:bookmarkStart w:id="12654" w:name="_Toc531581236"/>
              <w:bookmarkEnd w:id="12646"/>
              <w:bookmarkEnd w:id="12647"/>
              <w:bookmarkEnd w:id="12648"/>
              <w:bookmarkEnd w:id="12649"/>
              <w:bookmarkEnd w:id="12650"/>
              <w:bookmarkEnd w:id="12651"/>
              <w:bookmarkEnd w:id="12652"/>
              <w:bookmarkEnd w:id="12653"/>
              <w:bookmarkEnd w:id="12654"/>
            </w:del>
          </w:p>
          <w:p w14:paraId="50889C40" w14:textId="6AC5565E" w:rsidR="00155CEA" w:rsidRPr="000245EB" w:rsidDel="00096943" w:rsidRDefault="00155CEA">
            <w:pPr>
              <w:spacing w:line="276" w:lineRule="auto"/>
              <w:rPr>
                <w:del w:id="12655" w:author="Tran Huan" w:date="2018-11-25T21:59:00Z"/>
                <w:rPrChange w:id="12656" w:author="Tran Huan" w:date="2018-11-25T16:08:00Z">
                  <w:rPr>
                    <w:del w:id="12657" w:author="Tran Huan" w:date="2018-11-25T21:59:00Z"/>
                    <w:lang w:val="en-US"/>
                  </w:rPr>
                </w:rPrChange>
              </w:rPr>
            </w:pPr>
            <w:del w:id="12658" w:author="Tran Huan" w:date="2018-11-25T21:59:00Z">
              <w:r w:rsidRPr="000245EB" w:rsidDel="00096943">
                <w:rPr>
                  <w:rPrChange w:id="12659" w:author="Tran Huan" w:date="2018-11-25T16:08:00Z">
                    <w:rPr>
                      <w:lang w:val="en-US"/>
                    </w:rPr>
                  </w:rPrChange>
                </w:rPr>
                <w:delText xml:space="preserve">Bước 4: Chuyển về trang đăng nhập. Với email và password đã được điền trước. Nếu người dùng mới nhấn </w:delText>
              </w:r>
              <w:r w:rsidRPr="000245EB" w:rsidDel="00096943">
                <w:rPr>
                  <w:i/>
                  <w:rPrChange w:id="12660" w:author="Tran Huan" w:date="2018-11-25T16:08:00Z">
                    <w:rPr>
                      <w:i/>
                      <w:lang w:val="en-US"/>
                    </w:rPr>
                  </w:rPrChange>
                </w:rPr>
                <w:delText xml:space="preserve">“đăng nhập”, </w:delText>
              </w:r>
              <w:r w:rsidRPr="000245EB" w:rsidDel="00096943">
                <w:rPr>
                  <w:rPrChange w:id="12661" w:author="Tran Huan" w:date="2018-11-25T16:08:00Z">
                    <w:rPr>
                      <w:lang w:val="en-US"/>
                    </w:rPr>
                  </w:rPrChange>
                </w:rPr>
                <w:delText>hệ thống thực hiên đăng nhập theo “</w:delText>
              </w:r>
              <w:r w:rsidRPr="000245EB" w:rsidDel="00096943">
                <w:rPr>
                  <w:i/>
                  <w:rPrChange w:id="12662" w:author="Tran Huan" w:date="2018-11-25T16:08:00Z">
                    <w:rPr>
                      <w:i/>
                      <w:lang w:val="en-US"/>
                    </w:rPr>
                  </w:rPrChange>
                </w:rPr>
                <w:delText>GU_08</w:delText>
              </w:r>
              <w:r w:rsidRPr="000245EB" w:rsidDel="00096943">
                <w:rPr>
                  <w:rPrChange w:id="12663" w:author="Tran Huan" w:date="2018-11-25T16:08:00Z">
                    <w:rPr>
                      <w:lang w:val="en-US"/>
                    </w:rPr>
                  </w:rPrChange>
                </w:rPr>
                <w:delText>” và chuyển vào màn hình “</w:delText>
              </w:r>
              <w:r w:rsidRPr="000245EB" w:rsidDel="00096943">
                <w:rPr>
                  <w:i/>
                  <w:rPrChange w:id="12664" w:author="Tran Huan" w:date="2018-11-25T16:08:00Z">
                    <w:rPr>
                      <w:i/>
                      <w:lang w:val="en-US"/>
                    </w:rPr>
                  </w:rPrChange>
                </w:rPr>
                <w:delText>cập nhật thông tin</w:delText>
              </w:r>
              <w:r w:rsidRPr="000245EB" w:rsidDel="00096943">
                <w:rPr>
                  <w:rPrChange w:id="12665" w:author="Tran Huan" w:date="2018-11-25T16:08:00Z">
                    <w:rPr>
                      <w:lang w:val="en-US"/>
                    </w:rPr>
                  </w:rPrChange>
                </w:rPr>
                <w:delText>”.</w:delText>
              </w:r>
              <w:bookmarkStart w:id="12666" w:name="_Toc530658672"/>
              <w:bookmarkStart w:id="12667" w:name="_Toc530662396"/>
              <w:bookmarkStart w:id="12668" w:name="_Toc530662863"/>
              <w:bookmarkStart w:id="12669" w:name="_Toc531003793"/>
              <w:bookmarkStart w:id="12670" w:name="_Toc531005710"/>
              <w:bookmarkStart w:id="12671" w:name="_Toc531569910"/>
              <w:bookmarkStart w:id="12672" w:name="_Toc531573758"/>
              <w:bookmarkStart w:id="12673" w:name="_Toc531577499"/>
              <w:bookmarkStart w:id="12674" w:name="_Toc531581237"/>
              <w:bookmarkEnd w:id="12666"/>
              <w:bookmarkEnd w:id="12667"/>
              <w:bookmarkEnd w:id="12668"/>
              <w:bookmarkEnd w:id="12669"/>
              <w:bookmarkEnd w:id="12670"/>
              <w:bookmarkEnd w:id="12671"/>
              <w:bookmarkEnd w:id="12672"/>
              <w:bookmarkEnd w:id="12673"/>
              <w:bookmarkEnd w:id="12674"/>
            </w:del>
          </w:p>
          <w:p w14:paraId="5CCB0744" w14:textId="73E74F5E" w:rsidR="00155CEA" w:rsidRPr="000245EB" w:rsidDel="00096943" w:rsidRDefault="00155CEA">
            <w:pPr>
              <w:spacing w:line="276" w:lineRule="auto"/>
              <w:rPr>
                <w:del w:id="12675" w:author="Tran Huan" w:date="2018-11-25T21:59:00Z"/>
                <w:rPrChange w:id="12676" w:author="Tran Huan" w:date="2018-11-25T16:08:00Z">
                  <w:rPr>
                    <w:del w:id="12677" w:author="Tran Huan" w:date="2018-11-25T21:59:00Z"/>
                    <w:lang w:val="en-US"/>
                  </w:rPr>
                </w:rPrChange>
              </w:rPr>
            </w:pPr>
            <w:del w:id="12678" w:author="Tran Huan" w:date="2018-11-25T21:59:00Z">
              <w:r w:rsidRPr="000245EB" w:rsidDel="00096943">
                <w:rPr>
                  <w:rPrChange w:id="12679" w:author="Tran Huan" w:date="2018-11-25T16:08:00Z">
                    <w:rPr>
                      <w:lang w:val="en-US"/>
                    </w:rPr>
                  </w:rPrChange>
                </w:rPr>
                <w:delText>Bước 5: Tại màn hình “</w:delText>
              </w:r>
              <w:r w:rsidRPr="000245EB" w:rsidDel="00096943">
                <w:rPr>
                  <w:i/>
                  <w:rPrChange w:id="12680" w:author="Tran Huan" w:date="2018-11-25T16:08:00Z">
                    <w:rPr>
                      <w:i/>
                      <w:lang w:val="en-US"/>
                    </w:rPr>
                  </w:rPrChange>
                </w:rPr>
                <w:delText>cập nhật thông tin</w:delText>
              </w:r>
              <w:r w:rsidRPr="000245EB" w:rsidDel="00096943">
                <w:rPr>
                  <w:rPrChange w:id="12681" w:author="Tran Huan" w:date="2018-11-25T16:08:00Z">
                    <w:rPr>
                      <w:lang w:val="en-US"/>
                    </w:rPr>
                  </w:rPrChange>
                </w:rPr>
                <w:delText xml:space="preserve">”, người dùng mới phải nhập đầy đủ các thông tin yêu cầu. Sau đó nhấn </w:delText>
              </w:r>
              <w:r w:rsidRPr="000245EB" w:rsidDel="00096943">
                <w:rPr>
                  <w:i/>
                  <w:rPrChange w:id="12682" w:author="Tran Huan" w:date="2018-11-25T16:08:00Z">
                    <w:rPr>
                      <w:i/>
                      <w:lang w:val="en-US"/>
                    </w:rPr>
                  </w:rPrChange>
                </w:rPr>
                <w:delText>“cập nhật”.</w:delText>
              </w:r>
              <w:r w:rsidRPr="000245EB" w:rsidDel="00096943">
                <w:rPr>
                  <w:rPrChange w:id="12683" w:author="Tran Huan" w:date="2018-11-25T16:08:00Z">
                    <w:rPr>
                      <w:lang w:val="en-US"/>
                    </w:rPr>
                  </w:rPrChange>
                </w:rPr>
                <w:delText xml:space="preserve"> Người dùng mới được chuyển sang màn hình chính.</w:delText>
              </w:r>
              <w:bookmarkStart w:id="12684" w:name="_Toc530658673"/>
              <w:bookmarkStart w:id="12685" w:name="_Toc530662397"/>
              <w:bookmarkStart w:id="12686" w:name="_Toc530662864"/>
              <w:bookmarkStart w:id="12687" w:name="_Toc531003794"/>
              <w:bookmarkStart w:id="12688" w:name="_Toc531005711"/>
              <w:bookmarkStart w:id="12689" w:name="_Toc531569911"/>
              <w:bookmarkStart w:id="12690" w:name="_Toc531573759"/>
              <w:bookmarkStart w:id="12691" w:name="_Toc531577500"/>
              <w:bookmarkStart w:id="12692" w:name="_Toc531581238"/>
              <w:bookmarkEnd w:id="12684"/>
              <w:bookmarkEnd w:id="12685"/>
              <w:bookmarkEnd w:id="12686"/>
              <w:bookmarkEnd w:id="12687"/>
              <w:bookmarkEnd w:id="12688"/>
              <w:bookmarkEnd w:id="12689"/>
              <w:bookmarkEnd w:id="12690"/>
              <w:bookmarkEnd w:id="12691"/>
              <w:bookmarkEnd w:id="12692"/>
            </w:del>
          </w:p>
        </w:tc>
        <w:bookmarkStart w:id="12693" w:name="_Toc530658674"/>
        <w:bookmarkStart w:id="12694" w:name="_Toc530662398"/>
        <w:bookmarkStart w:id="12695" w:name="_Toc530662865"/>
        <w:bookmarkStart w:id="12696" w:name="_Toc531003795"/>
        <w:bookmarkStart w:id="12697" w:name="_Toc531005712"/>
        <w:bookmarkStart w:id="12698" w:name="_Toc531569912"/>
        <w:bookmarkStart w:id="12699" w:name="_Toc531573760"/>
        <w:bookmarkStart w:id="12700" w:name="_Toc531577501"/>
        <w:bookmarkStart w:id="12701" w:name="_Toc531581239"/>
        <w:bookmarkEnd w:id="12693"/>
        <w:bookmarkEnd w:id="12694"/>
        <w:bookmarkEnd w:id="12695"/>
        <w:bookmarkEnd w:id="12696"/>
        <w:bookmarkEnd w:id="12697"/>
        <w:bookmarkEnd w:id="12698"/>
        <w:bookmarkEnd w:id="12699"/>
        <w:bookmarkEnd w:id="12700"/>
        <w:bookmarkEnd w:id="12701"/>
      </w:tr>
      <w:tr w:rsidR="00A06DD8" w:rsidRPr="0041406B" w:rsidDel="00096943" w14:paraId="72716FF0" w14:textId="2CC9FD27" w:rsidTr="00A06DD8">
        <w:trPr>
          <w:del w:id="12702" w:author="Tran Huan" w:date="2018-11-25T21:59:00Z"/>
        </w:trPr>
        <w:tc>
          <w:tcPr>
            <w:tcW w:w="2425" w:type="dxa"/>
          </w:tcPr>
          <w:p w14:paraId="577B7C90" w14:textId="548A6A7E" w:rsidR="00D04C7C" w:rsidRPr="0041406B" w:rsidDel="00096943" w:rsidRDefault="00D04C7C">
            <w:pPr>
              <w:spacing w:line="276" w:lineRule="auto"/>
              <w:rPr>
                <w:del w:id="12703" w:author="Tran Huan" w:date="2018-11-25T21:59:00Z"/>
                <w:b/>
              </w:rPr>
            </w:pPr>
            <w:del w:id="12704" w:author="Tran Huan" w:date="2018-11-25T21:59:00Z">
              <w:r w:rsidRPr="0041406B" w:rsidDel="00096943">
                <w:rPr>
                  <w:b/>
                </w:rPr>
                <w:delText>Kết quả</w:delText>
              </w:r>
              <w:bookmarkStart w:id="12705" w:name="_Toc530658675"/>
              <w:bookmarkStart w:id="12706" w:name="_Toc530662399"/>
              <w:bookmarkStart w:id="12707" w:name="_Toc530662866"/>
              <w:bookmarkStart w:id="12708" w:name="_Toc531003796"/>
              <w:bookmarkStart w:id="12709" w:name="_Toc531005713"/>
              <w:bookmarkStart w:id="12710" w:name="_Toc531569913"/>
              <w:bookmarkStart w:id="12711" w:name="_Toc531573761"/>
              <w:bookmarkStart w:id="12712" w:name="_Toc531577502"/>
              <w:bookmarkStart w:id="12713" w:name="_Toc531581240"/>
              <w:bookmarkEnd w:id="12705"/>
              <w:bookmarkEnd w:id="12706"/>
              <w:bookmarkEnd w:id="12707"/>
              <w:bookmarkEnd w:id="12708"/>
              <w:bookmarkEnd w:id="12709"/>
              <w:bookmarkEnd w:id="12710"/>
              <w:bookmarkEnd w:id="12711"/>
              <w:bookmarkEnd w:id="12712"/>
              <w:bookmarkEnd w:id="12713"/>
            </w:del>
          </w:p>
        </w:tc>
        <w:tc>
          <w:tcPr>
            <w:tcW w:w="6686" w:type="dxa"/>
          </w:tcPr>
          <w:p w14:paraId="3766810C" w14:textId="157B0DB8" w:rsidR="00155CEA" w:rsidRPr="000245EB" w:rsidDel="00096943" w:rsidRDefault="00D04C7C">
            <w:pPr>
              <w:spacing w:line="276" w:lineRule="auto"/>
              <w:rPr>
                <w:del w:id="12714" w:author="Tran Huan" w:date="2018-11-25T21:59:00Z"/>
                <w:rPrChange w:id="12715" w:author="Tran Huan" w:date="2018-11-25T16:08:00Z">
                  <w:rPr>
                    <w:del w:id="12716" w:author="Tran Huan" w:date="2018-11-25T21:59:00Z"/>
                    <w:lang w:val="en-US"/>
                  </w:rPr>
                </w:rPrChange>
              </w:rPr>
            </w:pPr>
            <w:del w:id="12717" w:author="Tran Huan" w:date="2018-11-25T21:59:00Z">
              <w:r w:rsidRPr="000245EB" w:rsidDel="00096943">
                <w:rPr>
                  <w:rPrChange w:id="12718" w:author="Tran Huan" w:date="2018-11-25T16:08:00Z">
                    <w:rPr>
                      <w:lang w:val="en-US"/>
                    </w:rPr>
                  </w:rPrChange>
                </w:rPr>
                <w:delText xml:space="preserve">Người dùng </w:delText>
              </w:r>
              <w:r w:rsidR="00155CEA" w:rsidRPr="000245EB" w:rsidDel="00096943">
                <w:rPr>
                  <w:rPrChange w:id="12719" w:author="Tran Huan" w:date="2018-11-25T16:08:00Z">
                    <w:rPr>
                      <w:lang w:val="en-US"/>
                    </w:rPr>
                  </w:rPrChange>
                </w:rPr>
                <w:delText>truy cập vào màn hình chính và có đủ các chức năng của người dùng khách hàng</w:delText>
              </w:r>
              <w:bookmarkStart w:id="12720" w:name="_Toc530658676"/>
              <w:bookmarkStart w:id="12721" w:name="_Toc530662400"/>
              <w:bookmarkStart w:id="12722" w:name="_Toc530662867"/>
              <w:bookmarkStart w:id="12723" w:name="_Toc531003797"/>
              <w:bookmarkStart w:id="12724" w:name="_Toc531005714"/>
              <w:bookmarkStart w:id="12725" w:name="_Toc531569914"/>
              <w:bookmarkStart w:id="12726" w:name="_Toc531573762"/>
              <w:bookmarkStart w:id="12727" w:name="_Toc531577503"/>
              <w:bookmarkStart w:id="12728" w:name="_Toc531581241"/>
              <w:bookmarkEnd w:id="12720"/>
              <w:bookmarkEnd w:id="12721"/>
              <w:bookmarkEnd w:id="12722"/>
              <w:bookmarkEnd w:id="12723"/>
              <w:bookmarkEnd w:id="12724"/>
              <w:bookmarkEnd w:id="12725"/>
              <w:bookmarkEnd w:id="12726"/>
              <w:bookmarkEnd w:id="12727"/>
              <w:bookmarkEnd w:id="12728"/>
            </w:del>
          </w:p>
        </w:tc>
        <w:bookmarkStart w:id="12729" w:name="_Toc530658677"/>
        <w:bookmarkStart w:id="12730" w:name="_Toc530662401"/>
        <w:bookmarkStart w:id="12731" w:name="_Toc530662868"/>
        <w:bookmarkStart w:id="12732" w:name="_Toc531003798"/>
        <w:bookmarkStart w:id="12733" w:name="_Toc531005715"/>
        <w:bookmarkStart w:id="12734" w:name="_Toc531569915"/>
        <w:bookmarkStart w:id="12735" w:name="_Toc531573763"/>
        <w:bookmarkStart w:id="12736" w:name="_Toc531577504"/>
        <w:bookmarkStart w:id="12737" w:name="_Toc531581242"/>
        <w:bookmarkEnd w:id="12729"/>
        <w:bookmarkEnd w:id="12730"/>
        <w:bookmarkEnd w:id="12731"/>
        <w:bookmarkEnd w:id="12732"/>
        <w:bookmarkEnd w:id="12733"/>
        <w:bookmarkEnd w:id="12734"/>
        <w:bookmarkEnd w:id="12735"/>
        <w:bookmarkEnd w:id="12736"/>
        <w:bookmarkEnd w:id="12737"/>
      </w:tr>
      <w:tr w:rsidR="00A06DD8" w:rsidRPr="0041406B" w:rsidDel="00096943" w14:paraId="7853FF5A" w14:textId="589BB5C8" w:rsidTr="00A06DD8">
        <w:trPr>
          <w:del w:id="12738" w:author="Tran Huan" w:date="2018-11-25T21:59:00Z"/>
        </w:trPr>
        <w:tc>
          <w:tcPr>
            <w:tcW w:w="2425" w:type="dxa"/>
          </w:tcPr>
          <w:p w14:paraId="04E04E71" w14:textId="5C017937" w:rsidR="00D04C7C" w:rsidRPr="0041406B" w:rsidDel="00096943" w:rsidRDefault="00D04C7C">
            <w:pPr>
              <w:spacing w:line="276" w:lineRule="auto"/>
              <w:rPr>
                <w:del w:id="12739" w:author="Tran Huan" w:date="2018-11-25T21:59:00Z"/>
                <w:b/>
              </w:rPr>
            </w:pPr>
            <w:del w:id="12740" w:author="Tran Huan" w:date="2018-11-25T21:59:00Z">
              <w:r w:rsidRPr="0041406B" w:rsidDel="00096943">
                <w:rPr>
                  <w:b/>
                </w:rPr>
                <w:delText>Ghi chú</w:delText>
              </w:r>
              <w:bookmarkStart w:id="12741" w:name="_Toc530658678"/>
              <w:bookmarkStart w:id="12742" w:name="_Toc530662402"/>
              <w:bookmarkStart w:id="12743" w:name="_Toc530662869"/>
              <w:bookmarkStart w:id="12744" w:name="_Toc531003799"/>
              <w:bookmarkStart w:id="12745" w:name="_Toc531005716"/>
              <w:bookmarkStart w:id="12746" w:name="_Toc531569916"/>
              <w:bookmarkStart w:id="12747" w:name="_Toc531573764"/>
              <w:bookmarkStart w:id="12748" w:name="_Toc531577505"/>
              <w:bookmarkStart w:id="12749" w:name="_Toc531581243"/>
              <w:bookmarkEnd w:id="12741"/>
              <w:bookmarkEnd w:id="12742"/>
              <w:bookmarkEnd w:id="12743"/>
              <w:bookmarkEnd w:id="12744"/>
              <w:bookmarkEnd w:id="12745"/>
              <w:bookmarkEnd w:id="12746"/>
              <w:bookmarkEnd w:id="12747"/>
              <w:bookmarkEnd w:id="12748"/>
              <w:bookmarkEnd w:id="12749"/>
            </w:del>
          </w:p>
        </w:tc>
        <w:tc>
          <w:tcPr>
            <w:tcW w:w="6686" w:type="dxa"/>
          </w:tcPr>
          <w:p w14:paraId="2C2DE918" w14:textId="04D41E51" w:rsidR="00155CEA" w:rsidRPr="000245EB" w:rsidDel="00096943" w:rsidRDefault="00155CEA">
            <w:pPr>
              <w:keepNext/>
              <w:spacing w:line="276" w:lineRule="auto"/>
              <w:rPr>
                <w:del w:id="12750" w:author="Tran Huan" w:date="2018-11-25T21:59:00Z"/>
                <w:rPrChange w:id="12751" w:author="Tran Huan" w:date="2018-11-25T16:08:00Z">
                  <w:rPr>
                    <w:del w:id="12752" w:author="Tran Huan" w:date="2018-11-25T21:59:00Z"/>
                    <w:lang w:val="en-US"/>
                  </w:rPr>
                </w:rPrChange>
              </w:rPr>
            </w:pPr>
            <w:del w:id="12753" w:author="Tran Huan" w:date="2018-11-25T21:59:00Z">
              <w:r w:rsidRPr="000245EB" w:rsidDel="00096943">
                <w:rPr>
                  <w:rPrChange w:id="12754" w:author="Tran Huan" w:date="2018-11-25T16:08:00Z">
                    <w:rPr>
                      <w:lang w:val="en-US"/>
                    </w:rPr>
                  </w:rPrChange>
                </w:rPr>
                <w:delText>Mọi thông tin yêu cầu nhập đều là bắt buộc. Nếu chưa nhập vào sẽ thông báo lỗi yêu cầu nhập.</w:delText>
              </w:r>
              <w:bookmarkStart w:id="12755" w:name="_Toc530658679"/>
              <w:bookmarkStart w:id="12756" w:name="_Toc530662403"/>
              <w:bookmarkStart w:id="12757" w:name="_Toc530662870"/>
              <w:bookmarkStart w:id="12758" w:name="_Toc531003800"/>
              <w:bookmarkStart w:id="12759" w:name="_Toc531005717"/>
              <w:bookmarkStart w:id="12760" w:name="_Toc531569917"/>
              <w:bookmarkStart w:id="12761" w:name="_Toc531573765"/>
              <w:bookmarkStart w:id="12762" w:name="_Toc531577506"/>
              <w:bookmarkStart w:id="12763" w:name="_Toc531581244"/>
              <w:bookmarkEnd w:id="12755"/>
              <w:bookmarkEnd w:id="12756"/>
              <w:bookmarkEnd w:id="12757"/>
              <w:bookmarkEnd w:id="12758"/>
              <w:bookmarkEnd w:id="12759"/>
              <w:bookmarkEnd w:id="12760"/>
              <w:bookmarkEnd w:id="12761"/>
              <w:bookmarkEnd w:id="12762"/>
              <w:bookmarkEnd w:id="12763"/>
            </w:del>
          </w:p>
        </w:tc>
        <w:bookmarkStart w:id="12764" w:name="_Toc530658680"/>
        <w:bookmarkStart w:id="12765" w:name="_Toc530662404"/>
        <w:bookmarkStart w:id="12766" w:name="_Toc530662871"/>
        <w:bookmarkStart w:id="12767" w:name="_Toc531003801"/>
        <w:bookmarkStart w:id="12768" w:name="_Toc531005718"/>
        <w:bookmarkStart w:id="12769" w:name="_Toc531569918"/>
        <w:bookmarkStart w:id="12770" w:name="_Toc531573766"/>
        <w:bookmarkStart w:id="12771" w:name="_Toc531577507"/>
        <w:bookmarkStart w:id="12772" w:name="_Toc531581245"/>
        <w:bookmarkEnd w:id="12764"/>
        <w:bookmarkEnd w:id="12765"/>
        <w:bookmarkEnd w:id="12766"/>
        <w:bookmarkEnd w:id="12767"/>
        <w:bookmarkEnd w:id="12768"/>
        <w:bookmarkEnd w:id="12769"/>
        <w:bookmarkEnd w:id="12770"/>
        <w:bookmarkEnd w:id="12771"/>
        <w:bookmarkEnd w:id="12772"/>
      </w:tr>
    </w:tbl>
    <w:p w14:paraId="0C3AE22B" w14:textId="6899A7E0" w:rsidR="00B22780" w:rsidDel="00096943" w:rsidRDefault="00B22780">
      <w:pPr>
        <w:spacing w:line="276" w:lineRule="auto"/>
        <w:rPr>
          <w:del w:id="12773" w:author="Tran Huan" w:date="2018-11-25T21:59:00Z"/>
          <w:lang w:val="en-US"/>
        </w:rPr>
        <w:pPrChange w:id="12774" w:author="phuong vu" w:date="2018-11-23T13:48:00Z">
          <w:pPr/>
        </w:pPrChange>
      </w:pPr>
      <w:bookmarkStart w:id="12775" w:name="_Toc530658681"/>
      <w:bookmarkStart w:id="12776" w:name="_Toc530662405"/>
      <w:bookmarkStart w:id="12777" w:name="_Toc530662872"/>
      <w:bookmarkStart w:id="12778" w:name="_Toc531003802"/>
      <w:bookmarkStart w:id="12779" w:name="_Toc531005719"/>
      <w:bookmarkStart w:id="12780" w:name="_Toc531569919"/>
      <w:bookmarkStart w:id="12781" w:name="_Toc531573767"/>
      <w:bookmarkStart w:id="12782" w:name="_Toc531577508"/>
      <w:bookmarkStart w:id="12783" w:name="_Toc531581246"/>
      <w:bookmarkEnd w:id="12775"/>
      <w:bookmarkEnd w:id="12776"/>
      <w:bookmarkEnd w:id="12777"/>
      <w:bookmarkEnd w:id="12778"/>
      <w:bookmarkEnd w:id="12779"/>
      <w:bookmarkEnd w:id="12780"/>
      <w:bookmarkEnd w:id="12781"/>
      <w:bookmarkEnd w:id="12782"/>
      <w:bookmarkEnd w:id="12783"/>
    </w:p>
    <w:p w14:paraId="34F5A561" w14:textId="69CA1DA1" w:rsidR="00B22780" w:rsidDel="00096943" w:rsidRDefault="00B22780">
      <w:pPr>
        <w:spacing w:line="276" w:lineRule="auto"/>
        <w:jc w:val="left"/>
        <w:rPr>
          <w:del w:id="12784" w:author="Tran Huan" w:date="2018-11-25T21:59:00Z"/>
          <w:lang w:val="en-US"/>
        </w:rPr>
        <w:pPrChange w:id="12785" w:author="phuong vu" w:date="2018-11-23T13:48:00Z">
          <w:pPr>
            <w:jc w:val="left"/>
          </w:pPr>
        </w:pPrChange>
      </w:pPr>
      <w:del w:id="12786" w:author="Tran Huan" w:date="2018-11-25T21:59:00Z">
        <w:r w:rsidDel="00096943">
          <w:rPr>
            <w:lang w:val="en-US"/>
          </w:rPr>
          <w:br w:type="page"/>
        </w:r>
      </w:del>
    </w:p>
    <w:p w14:paraId="2023766E" w14:textId="45B0C9CF" w:rsidR="00EC1917" w:rsidDel="00096943" w:rsidRDefault="00EC1917">
      <w:pPr>
        <w:pStyle w:val="Heading3"/>
        <w:spacing w:line="276" w:lineRule="auto"/>
        <w:rPr>
          <w:del w:id="12787" w:author="Tran Huan" w:date="2018-11-25T21:59:00Z"/>
        </w:rPr>
        <w:pPrChange w:id="12788" w:author="phuong vu" w:date="2018-11-23T13:48:00Z">
          <w:pPr>
            <w:pStyle w:val="Heading3"/>
          </w:pPr>
        </w:pPrChange>
      </w:pPr>
      <w:bookmarkStart w:id="12789" w:name="_Toc529231143"/>
      <w:bookmarkStart w:id="12790" w:name="_Toc529231530"/>
      <w:bookmarkEnd w:id="12789"/>
      <w:bookmarkEnd w:id="12790"/>
      <w:del w:id="12791" w:author="Tran Huan" w:date="2018-11-25T21:59:00Z">
        <w:r w:rsidDel="00096943">
          <w:delText>Yêu cầu phi chức năng</w:delText>
        </w:r>
        <w:bookmarkStart w:id="12792" w:name="_Toc530658682"/>
        <w:bookmarkStart w:id="12793" w:name="_Toc530662406"/>
        <w:bookmarkStart w:id="12794" w:name="_Toc530662873"/>
        <w:bookmarkStart w:id="12795" w:name="_Toc531003803"/>
        <w:bookmarkStart w:id="12796" w:name="_Toc531005720"/>
        <w:bookmarkStart w:id="12797" w:name="_Toc531569920"/>
        <w:bookmarkStart w:id="12798" w:name="_Toc531573768"/>
        <w:bookmarkStart w:id="12799" w:name="_Toc531577509"/>
        <w:bookmarkStart w:id="12800" w:name="_Toc531581247"/>
        <w:bookmarkEnd w:id="12792"/>
        <w:bookmarkEnd w:id="12793"/>
        <w:bookmarkEnd w:id="12794"/>
        <w:bookmarkEnd w:id="12795"/>
        <w:bookmarkEnd w:id="12796"/>
        <w:bookmarkEnd w:id="12797"/>
        <w:bookmarkEnd w:id="12798"/>
        <w:bookmarkEnd w:id="12799"/>
        <w:bookmarkEnd w:id="12800"/>
      </w:del>
    </w:p>
    <w:p w14:paraId="55534234" w14:textId="4EEC8DD1" w:rsidR="00EC1917" w:rsidDel="00096943" w:rsidRDefault="00EC1917">
      <w:pPr>
        <w:pStyle w:val="Heading3"/>
        <w:spacing w:line="276" w:lineRule="auto"/>
        <w:rPr>
          <w:del w:id="12801" w:author="Tran Huan" w:date="2018-11-25T21:59:00Z"/>
        </w:rPr>
        <w:pPrChange w:id="12802" w:author="phuong vu" w:date="2018-11-23T13:48:00Z">
          <w:pPr>
            <w:pStyle w:val="Heading3"/>
          </w:pPr>
        </w:pPrChange>
      </w:pPr>
      <w:del w:id="12803" w:author="Tran Huan" w:date="2018-11-25T21:59:00Z">
        <w:r w:rsidDel="00096943">
          <w:delText>Yêu cầu thực thi</w:delText>
        </w:r>
        <w:bookmarkStart w:id="12804" w:name="_Toc530658683"/>
        <w:bookmarkStart w:id="12805" w:name="_Toc530662407"/>
        <w:bookmarkStart w:id="12806" w:name="_Toc530662874"/>
        <w:bookmarkStart w:id="12807" w:name="_Toc531003804"/>
        <w:bookmarkStart w:id="12808" w:name="_Toc531005721"/>
        <w:bookmarkStart w:id="12809" w:name="_Toc531569921"/>
        <w:bookmarkStart w:id="12810" w:name="_Toc531573769"/>
        <w:bookmarkStart w:id="12811" w:name="_Toc531577510"/>
        <w:bookmarkStart w:id="12812" w:name="_Toc531581248"/>
        <w:bookmarkEnd w:id="12804"/>
        <w:bookmarkEnd w:id="12805"/>
        <w:bookmarkEnd w:id="12806"/>
        <w:bookmarkEnd w:id="12807"/>
        <w:bookmarkEnd w:id="12808"/>
        <w:bookmarkEnd w:id="12809"/>
        <w:bookmarkEnd w:id="12810"/>
        <w:bookmarkEnd w:id="12811"/>
        <w:bookmarkEnd w:id="12812"/>
      </w:del>
    </w:p>
    <w:p w14:paraId="21BFCD60" w14:textId="0522B286" w:rsidR="00B22780" w:rsidRPr="007C127C" w:rsidDel="00096943" w:rsidRDefault="00B22780">
      <w:pPr>
        <w:spacing w:line="276" w:lineRule="auto"/>
        <w:rPr>
          <w:del w:id="12813" w:author="Tran Huan" w:date="2018-11-25T21:59:00Z"/>
          <w:lang w:val="en-US"/>
        </w:rPr>
        <w:pPrChange w:id="12814" w:author="phuong vu" w:date="2018-11-23T13:48:00Z">
          <w:pPr/>
        </w:pPrChange>
      </w:pPr>
      <w:del w:id="12815" w:author="Tran Huan" w:date="2018-11-25T21:59:00Z">
        <w:r w:rsidDel="00096943">
          <w:rPr>
            <w:lang w:val="en-US"/>
          </w:rPr>
          <w:tab/>
          <w:delText>Giao diện đồng nhất đối với cả ứng dụng điện thoại và trang web. Sử dụng tông màu đơn giản hài hòa tạo thiện cảm khi sử dụng.</w:delText>
        </w:r>
        <w:bookmarkStart w:id="12816" w:name="_Toc530658684"/>
        <w:bookmarkStart w:id="12817" w:name="_Toc530662408"/>
        <w:bookmarkStart w:id="12818" w:name="_Toc530662875"/>
        <w:bookmarkStart w:id="12819" w:name="_Toc531003805"/>
        <w:bookmarkStart w:id="12820" w:name="_Toc531005722"/>
        <w:bookmarkStart w:id="12821" w:name="_Toc531569922"/>
        <w:bookmarkStart w:id="12822" w:name="_Toc531573770"/>
        <w:bookmarkStart w:id="12823" w:name="_Toc531577511"/>
        <w:bookmarkStart w:id="12824" w:name="_Toc531581249"/>
        <w:bookmarkEnd w:id="12816"/>
        <w:bookmarkEnd w:id="12817"/>
        <w:bookmarkEnd w:id="12818"/>
        <w:bookmarkEnd w:id="12819"/>
        <w:bookmarkEnd w:id="12820"/>
        <w:bookmarkEnd w:id="12821"/>
        <w:bookmarkEnd w:id="12822"/>
        <w:bookmarkEnd w:id="12823"/>
        <w:bookmarkEnd w:id="12824"/>
      </w:del>
    </w:p>
    <w:p w14:paraId="6E74B1FD" w14:textId="0DB5E7FE" w:rsidR="00B22780" w:rsidRPr="007C127C" w:rsidDel="00096943" w:rsidRDefault="00B22780">
      <w:pPr>
        <w:spacing w:line="276" w:lineRule="auto"/>
        <w:rPr>
          <w:del w:id="12825" w:author="Tran Huan" w:date="2018-11-25T21:59:00Z"/>
          <w:lang w:val="en-US"/>
        </w:rPr>
        <w:pPrChange w:id="12826" w:author="phuong vu" w:date="2018-11-23T13:48:00Z">
          <w:pPr/>
        </w:pPrChange>
      </w:pPr>
      <w:del w:id="12827" w:author="Tran Huan" w:date="2018-11-25T21:59:00Z">
        <w:r w:rsidDel="00096943">
          <w:tab/>
        </w:r>
        <w:r w:rsidDel="00096943">
          <w:rPr>
            <w:lang w:val="en-US"/>
          </w:rPr>
          <w:delText>Đối với ứng dụng điện thoại, mọi dữ liệu điều được truy xuất lại từ server mỗi lần sử dụng ứng dụng.</w:delText>
        </w:r>
        <w:bookmarkStart w:id="12828" w:name="_Toc530658685"/>
        <w:bookmarkStart w:id="12829" w:name="_Toc530662409"/>
        <w:bookmarkStart w:id="12830" w:name="_Toc530662876"/>
        <w:bookmarkStart w:id="12831" w:name="_Toc531003806"/>
        <w:bookmarkStart w:id="12832" w:name="_Toc531005723"/>
        <w:bookmarkStart w:id="12833" w:name="_Toc531569923"/>
        <w:bookmarkStart w:id="12834" w:name="_Toc531573771"/>
        <w:bookmarkStart w:id="12835" w:name="_Toc531577512"/>
        <w:bookmarkStart w:id="12836" w:name="_Toc531581250"/>
        <w:bookmarkEnd w:id="12828"/>
        <w:bookmarkEnd w:id="12829"/>
        <w:bookmarkEnd w:id="12830"/>
        <w:bookmarkEnd w:id="12831"/>
        <w:bookmarkEnd w:id="12832"/>
        <w:bookmarkEnd w:id="12833"/>
        <w:bookmarkEnd w:id="12834"/>
        <w:bookmarkEnd w:id="12835"/>
        <w:bookmarkEnd w:id="12836"/>
      </w:del>
    </w:p>
    <w:p w14:paraId="7A1434A4" w14:textId="46568F66" w:rsidR="00EC1917" w:rsidDel="00096943" w:rsidRDefault="00EC1917">
      <w:pPr>
        <w:pStyle w:val="Heading3"/>
        <w:spacing w:line="276" w:lineRule="auto"/>
        <w:rPr>
          <w:del w:id="12837" w:author="Tran Huan" w:date="2018-11-25T21:59:00Z"/>
        </w:rPr>
        <w:pPrChange w:id="12838" w:author="phuong vu" w:date="2018-11-23T13:48:00Z">
          <w:pPr>
            <w:pStyle w:val="Heading3"/>
          </w:pPr>
        </w:pPrChange>
      </w:pPr>
      <w:del w:id="12839" w:author="Tran Huan" w:date="2018-11-25T21:59:00Z">
        <w:r w:rsidDel="00096943">
          <w:delText>Yêu cầu chất lượng phần mềm</w:delText>
        </w:r>
        <w:bookmarkStart w:id="12840" w:name="_Toc530658686"/>
        <w:bookmarkStart w:id="12841" w:name="_Toc530662410"/>
        <w:bookmarkStart w:id="12842" w:name="_Toc530662877"/>
        <w:bookmarkStart w:id="12843" w:name="_Toc531003807"/>
        <w:bookmarkStart w:id="12844" w:name="_Toc531005724"/>
        <w:bookmarkStart w:id="12845" w:name="_Toc531569924"/>
        <w:bookmarkStart w:id="12846" w:name="_Toc531573772"/>
        <w:bookmarkStart w:id="12847" w:name="_Toc531577513"/>
        <w:bookmarkStart w:id="12848" w:name="_Toc531581251"/>
        <w:bookmarkEnd w:id="12840"/>
        <w:bookmarkEnd w:id="12841"/>
        <w:bookmarkEnd w:id="12842"/>
        <w:bookmarkEnd w:id="12843"/>
        <w:bookmarkEnd w:id="12844"/>
        <w:bookmarkEnd w:id="12845"/>
        <w:bookmarkEnd w:id="12846"/>
        <w:bookmarkEnd w:id="12847"/>
        <w:bookmarkEnd w:id="12848"/>
      </w:del>
    </w:p>
    <w:p w14:paraId="407C4F30" w14:textId="6DCAD7C6" w:rsidR="00B22780" w:rsidRPr="007C127C" w:rsidDel="00096943" w:rsidRDefault="00B22780">
      <w:pPr>
        <w:spacing w:line="276" w:lineRule="auto"/>
        <w:ind w:firstLine="720"/>
        <w:rPr>
          <w:del w:id="12849" w:author="Tran Huan" w:date="2018-11-25T21:59:00Z"/>
          <w:lang w:val="en-US"/>
        </w:rPr>
        <w:pPrChange w:id="12850" w:author="phuong vu" w:date="2018-11-23T13:48:00Z">
          <w:pPr>
            <w:ind w:firstLine="720"/>
          </w:pPr>
        </w:pPrChange>
      </w:pPr>
      <w:del w:id="12851" w:author="Tran Huan" w:date="2018-11-25T21:59:00Z">
        <w:r w:rsidRPr="007C127C" w:rsidDel="00096943">
          <w:rPr>
            <w:lang w:val="en-US"/>
          </w:rPr>
          <w:delText xml:space="preserve">Tính đúng đắn: các chức năng của hệ thống hoạt động đúng theo yêu cầu. </w:delText>
        </w:r>
        <w:bookmarkStart w:id="12852" w:name="_Toc530658687"/>
        <w:bookmarkStart w:id="12853" w:name="_Toc530662411"/>
        <w:bookmarkStart w:id="12854" w:name="_Toc530662878"/>
        <w:bookmarkStart w:id="12855" w:name="_Toc531003808"/>
        <w:bookmarkStart w:id="12856" w:name="_Toc531005725"/>
        <w:bookmarkStart w:id="12857" w:name="_Toc531569925"/>
        <w:bookmarkStart w:id="12858" w:name="_Toc531573773"/>
        <w:bookmarkStart w:id="12859" w:name="_Toc531577514"/>
        <w:bookmarkStart w:id="12860" w:name="_Toc531581252"/>
        <w:bookmarkEnd w:id="12852"/>
        <w:bookmarkEnd w:id="12853"/>
        <w:bookmarkEnd w:id="12854"/>
        <w:bookmarkEnd w:id="12855"/>
        <w:bookmarkEnd w:id="12856"/>
        <w:bookmarkEnd w:id="12857"/>
        <w:bookmarkEnd w:id="12858"/>
        <w:bookmarkEnd w:id="12859"/>
        <w:bookmarkEnd w:id="12860"/>
      </w:del>
    </w:p>
    <w:p w14:paraId="7BF6C936" w14:textId="606CAF4D" w:rsidR="00B22780" w:rsidRPr="007C127C" w:rsidDel="00096943" w:rsidRDefault="00B22780">
      <w:pPr>
        <w:spacing w:line="276" w:lineRule="auto"/>
        <w:ind w:firstLine="720"/>
        <w:rPr>
          <w:del w:id="12861" w:author="Tran Huan" w:date="2018-11-25T21:59:00Z"/>
          <w:lang w:val="en-US"/>
        </w:rPr>
        <w:pPrChange w:id="12862" w:author="phuong vu" w:date="2018-11-23T13:48:00Z">
          <w:pPr>
            <w:ind w:firstLine="720"/>
          </w:pPr>
        </w:pPrChange>
      </w:pPr>
      <w:del w:id="12863" w:author="Tran Huan" w:date="2018-11-25T21:59:00Z">
        <w:r w:rsidRPr="007C127C" w:rsidDel="00096943">
          <w:rPr>
            <w:lang w:val="en-US"/>
          </w:rPr>
          <w:delText xml:space="preserve">Tính khả chuyển: ứng dụng dễ dàng cài đặt và chạy tốt trên </w:delText>
        </w:r>
        <w:r w:rsidR="002F05BD" w:rsidDel="00096943">
          <w:rPr>
            <w:lang w:val="en-US"/>
          </w:rPr>
          <w:delText xml:space="preserve">mọi </w:delText>
        </w:r>
        <w:r w:rsidRPr="007C127C" w:rsidDel="00096943">
          <w:rPr>
            <w:lang w:val="en-US"/>
          </w:rPr>
          <w:delText>phiên bản</w:delText>
        </w:r>
        <w:r w:rsidR="002F05BD" w:rsidDel="00096943">
          <w:rPr>
            <w:lang w:val="en-US"/>
          </w:rPr>
          <w:delText xml:space="preserve"> từ 5.0 trở lên và nhiều</w:delText>
        </w:r>
        <w:r w:rsidRPr="007C127C" w:rsidDel="00096943">
          <w:rPr>
            <w:lang w:val="en-US"/>
          </w:rPr>
          <w:delText xml:space="preserve"> loại thiết bị Android</w:delText>
        </w:r>
        <w:r w:rsidR="002F05BD" w:rsidDel="00096943">
          <w:rPr>
            <w:lang w:val="en-US"/>
          </w:rPr>
          <w:delText xml:space="preserve"> khác nhau</w:delText>
        </w:r>
        <w:r w:rsidRPr="007C127C" w:rsidDel="00096943">
          <w:rPr>
            <w:lang w:val="en-US"/>
          </w:rPr>
          <w:delText>.</w:delText>
        </w:r>
        <w:bookmarkStart w:id="12864" w:name="_Toc530658688"/>
        <w:bookmarkStart w:id="12865" w:name="_Toc530662412"/>
        <w:bookmarkStart w:id="12866" w:name="_Toc530662879"/>
        <w:bookmarkStart w:id="12867" w:name="_Toc531003809"/>
        <w:bookmarkStart w:id="12868" w:name="_Toc531005726"/>
        <w:bookmarkStart w:id="12869" w:name="_Toc531569926"/>
        <w:bookmarkStart w:id="12870" w:name="_Toc531573774"/>
        <w:bookmarkStart w:id="12871" w:name="_Toc531577515"/>
        <w:bookmarkStart w:id="12872" w:name="_Toc531581253"/>
        <w:bookmarkEnd w:id="12864"/>
        <w:bookmarkEnd w:id="12865"/>
        <w:bookmarkEnd w:id="12866"/>
        <w:bookmarkEnd w:id="12867"/>
        <w:bookmarkEnd w:id="12868"/>
        <w:bookmarkEnd w:id="12869"/>
        <w:bookmarkEnd w:id="12870"/>
        <w:bookmarkEnd w:id="12871"/>
        <w:bookmarkEnd w:id="12872"/>
      </w:del>
    </w:p>
    <w:p w14:paraId="45922895" w14:textId="3F0FB6E0" w:rsidR="00B22780" w:rsidRPr="007C127C" w:rsidDel="00096943" w:rsidRDefault="00B22780">
      <w:pPr>
        <w:spacing w:line="276" w:lineRule="auto"/>
        <w:ind w:firstLine="720"/>
        <w:rPr>
          <w:del w:id="12873" w:author="Tran Huan" w:date="2018-11-25T21:59:00Z"/>
          <w:lang w:val="en-US"/>
        </w:rPr>
        <w:pPrChange w:id="12874" w:author="phuong vu" w:date="2018-11-23T13:48:00Z">
          <w:pPr>
            <w:ind w:firstLine="720"/>
          </w:pPr>
        </w:pPrChange>
      </w:pPr>
      <w:del w:id="12875" w:author="Tran Huan" w:date="2018-11-25T21:59:00Z">
        <w:r w:rsidRPr="007C127C" w:rsidDel="00096943">
          <w:rPr>
            <w:lang w:val="en-US"/>
          </w:rPr>
          <w:delText>Tính có thể bảo trì: mã nguồn được viết rõ ràng, dễ đọc, dễ bảo trì</w:delText>
        </w:r>
        <w:r w:rsidR="002F05BD" w:rsidDel="00096943">
          <w:rPr>
            <w:lang w:val="en-US"/>
          </w:rPr>
          <w:delText>, cung cấp tài liệu cài đặt phần mềm.</w:delText>
        </w:r>
        <w:bookmarkStart w:id="12876" w:name="_Toc530658689"/>
        <w:bookmarkStart w:id="12877" w:name="_Toc530662413"/>
        <w:bookmarkStart w:id="12878" w:name="_Toc530662880"/>
        <w:bookmarkStart w:id="12879" w:name="_Toc531003810"/>
        <w:bookmarkStart w:id="12880" w:name="_Toc531005727"/>
        <w:bookmarkStart w:id="12881" w:name="_Toc531569927"/>
        <w:bookmarkStart w:id="12882" w:name="_Toc531573775"/>
        <w:bookmarkStart w:id="12883" w:name="_Toc531577516"/>
        <w:bookmarkStart w:id="12884" w:name="_Toc531581254"/>
        <w:bookmarkEnd w:id="12876"/>
        <w:bookmarkEnd w:id="12877"/>
        <w:bookmarkEnd w:id="12878"/>
        <w:bookmarkEnd w:id="12879"/>
        <w:bookmarkEnd w:id="12880"/>
        <w:bookmarkEnd w:id="12881"/>
        <w:bookmarkEnd w:id="12882"/>
        <w:bookmarkEnd w:id="12883"/>
        <w:bookmarkEnd w:id="12884"/>
      </w:del>
    </w:p>
    <w:p w14:paraId="2B19C28A" w14:textId="0320C6A9" w:rsidR="002F05BD" w:rsidRPr="007C127C" w:rsidDel="00096943" w:rsidRDefault="00B22780">
      <w:pPr>
        <w:spacing w:line="276" w:lineRule="auto"/>
        <w:ind w:firstLine="720"/>
        <w:rPr>
          <w:del w:id="12885" w:author="Tran Huan" w:date="2018-11-25T21:59:00Z"/>
          <w:lang w:val="en-US"/>
        </w:rPr>
        <w:pPrChange w:id="12886" w:author="phuong vu" w:date="2018-11-23T13:48:00Z">
          <w:pPr>
            <w:ind w:firstLine="720"/>
          </w:pPr>
        </w:pPrChange>
      </w:pPr>
      <w:del w:id="12887" w:author="Tran Huan" w:date="2018-11-25T21:59:00Z">
        <w:r w:rsidRPr="007C127C" w:rsidDel="00096943">
          <w:rPr>
            <w:lang w:val="en-US"/>
          </w:rPr>
          <w:delText>Khả năng chịu lỗi: ứng dụng có khả năng xử lý lỗi khi gặp sự cố, đưa ra thông báo khi gặp lỗi.</w:delText>
        </w:r>
        <w:bookmarkStart w:id="12888" w:name="_Toc530658690"/>
        <w:bookmarkStart w:id="12889" w:name="_Toc530662414"/>
        <w:bookmarkStart w:id="12890" w:name="_Toc530662881"/>
        <w:bookmarkStart w:id="12891" w:name="_Toc531003811"/>
        <w:bookmarkStart w:id="12892" w:name="_Toc531005728"/>
        <w:bookmarkStart w:id="12893" w:name="_Toc531569928"/>
        <w:bookmarkStart w:id="12894" w:name="_Toc531573776"/>
        <w:bookmarkStart w:id="12895" w:name="_Toc531577517"/>
        <w:bookmarkStart w:id="12896" w:name="_Toc531581255"/>
        <w:bookmarkEnd w:id="12888"/>
        <w:bookmarkEnd w:id="12889"/>
        <w:bookmarkEnd w:id="12890"/>
        <w:bookmarkEnd w:id="12891"/>
        <w:bookmarkEnd w:id="12892"/>
        <w:bookmarkEnd w:id="12893"/>
        <w:bookmarkEnd w:id="12894"/>
        <w:bookmarkEnd w:id="12895"/>
        <w:bookmarkEnd w:id="12896"/>
      </w:del>
    </w:p>
    <w:p w14:paraId="311ED7B4" w14:textId="3BC260E4" w:rsidR="002F05BD" w:rsidDel="00096943" w:rsidRDefault="002F05BD">
      <w:pPr>
        <w:pStyle w:val="Heading4"/>
        <w:spacing w:line="276" w:lineRule="auto"/>
        <w:rPr>
          <w:del w:id="12897" w:author="Tran Huan" w:date="2018-11-25T21:59:00Z"/>
        </w:rPr>
        <w:pPrChange w:id="12898" w:author="phuong vu" w:date="2018-11-23T13:48:00Z">
          <w:pPr>
            <w:pStyle w:val="Heading4"/>
            <w:spacing w:line="360" w:lineRule="auto"/>
          </w:pPr>
        </w:pPrChange>
      </w:pPr>
      <w:del w:id="12899" w:author="Tran Huan" w:date="2018-11-25T21:59:00Z">
        <w:r w:rsidDel="00096943">
          <w:delText>Các quy tắc nghiệp vụ</w:delText>
        </w:r>
        <w:bookmarkStart w:id="12900" w:name="_Toc530605697"/>
        <w:bookmarkStart w:id="12901" w:name="_Toc530657403"/>
        <w:bookmarkStart w:id="12902" w:name="_Toc530658691"/>
        <w:bookmarkStart w:id="12903" w:name="_Toc530662415"/>
        <w:bookmarkStart w:id="12904" w:name="_Toc530662882"/>
        <w:bookmarkStart w:id="12905" w:name="_Toc531003812"/>
        <w:bookmarkStart w:id="12906" w:name="_Toc531005729"/>
        <w:bookmarkStart w:id="12907" w:name="_Toc531569929"/>
        <w:bookmarkStart w:id="12908" w:name="_Toc531573777"/>
        <w:bookmarkStart w:id="12909" w:name="_Toc531577518"/>
        <w:bookmarkStart w:id="12910" w:name="_Toc531581256"/>
        <w:bookmarkEnd w:id="12900"/>
        <w:bookmarkEnd w:id="12901"/>
        <w:bookmarkEnd w:id="12902"/>
        <w:bookmarkEnd w:id="12903"/>
        <w:bookmarkEnd w:id="12904"/>
        <w:bookmarkEnd w:id="12905"/>
        <w:bookmarkEnd w:id="12906"/>
        <w:bookmarkEnd w:id="12907"/>
        <w:bookmarkEnd w:id="12908"/>
        <w:bookmarkEnd w:id="12909"/>
        <w:bookmarkEnd w:id="12910"/>
      </w:del>
    </w:p>
    <w:p w14:paraId="0745E206" w14:textId="06DEFECC" w:rsidR="002F05BD" w:rsidDel="00096943" w:rsidRDefault="002F05BD">
      <w:pPr>
        <w:spacing w:line="276" w:lineRule="auto"/>
        <w:ind w:firstLine="720"/>
        <w:rPr>
          <w:del w:id="12911" w:author="Tran Huan" w:date="2018-11-25T21:59:00Z"/>
        </w:rPr>
        <w:pPrChange w:id="12912" w:author="phuong vu" w:date="2018-11-23T13:48:00Z">
          <w:pPr>
            <w:ind w:firstLine="720"/>
          </w:pPr>
        </w:pPrChange>
      </w:pPr>
      <w:del w:id="12913" w:author="Tran Huan" w:date="2018-11-25T21:59:00Z">
        <w:r w:rsidDel="00096943">
          <w:delText>Trong quá trình phát triển ứng dụng, không sử dụng các phần mềm lậu để phân tích, đặc tả, thiết kế, cài đặt, kiểm thử và triển khai.</w:delText>
        </w:r>
        <w:bookmarkStart w:id="12914" w:name="_Toc530605698"/>
        <w:bookmarkStart w:id="12915" w:name="_Toc530657404"/>
        <w:bookmarkStart w:id="12916" w:name="_Toc530658692"/>
        <w:bookmarkStart w:id="12917" w:name="_Toc530662416"/>
        <w:bookmarkStart w:id="12918" w:name="_Toc530662883"/>
        <w:bookmarkStart w:id="12919" w:name="_Toc531003813"/>
        <w:bookmarkStart w:id="12920" w:name="_Toc531005730"/>
        <w:bookmarkStart w:id="12921" w:name="_Toc531569930"/>
        <w:bookmarkStart w:id="12922" w:name="_Toc531573778"/>
        <w:bookmarkStart w:id="12923" w:name="_Toc531577519"/>
        <w:bookmarkStart w:id="12924" w:name="_Toc531581257"/>
        <w:bookmarkEnd w:id="12914"/>
        <w:bookmarkEnd w:id="12915"/>
        <w:bookmarkEnd w:id="12916"/>
        <w:bookmarkEnd w:id="12917"/>
        <w:bookmarkEnd w:id="12918"/>
        <w:bookmarkEnd w:id="12919"/>
        <w:bookmarkEnd w:id="12920"/>
        <w:bookmarkEnd w:id="12921"/>
        <w:bookmarkEnd w:id="12922"/>
        <w:bookmarkEnd w:id="12923"/>
        <w:bookmarkEnd w:id="12924"/>
      </w:del>
    </w:p>
    <w:p w14:paraId="52F5A647" w14:textId="292779DD" w:rsidR="002F05BD" w:rsidRPr="007C127C" w:rsidDel="00096943" w:rsidRDefault="002F05BD">
      <w:pPr>
        <w:spacing w:line="276" w:lineRule="auto"/>
        <w:ind w:firstLine="720"/>
        <w:rPr>
          <w:del w:id="12925" w:author="Tran Huan" w:date="2018-11-25T21:59:00Z"/>
        </w:rPr>
        <w:pPrChange w:id="12926" w:author="phuong vu" w:date="2018-11-23T13:48:00Z">
          <w:pPr>
            <w:ind w:firstLine="720"/>
          </w:pPr>
        </w:pPrChange>
      </w:pPr>
      <w:del w:id="12927" w:author="Tran Huan" w:date="2018-11-25T21:59:00Z">
        <w:r w:rsidDel="00096943">
          <w:delText>Ứng dụng không chứa các thông tin sai lệch, không vi phạm các quy định của pháp luật.</w:delText>
        </w:r>
        <w:bookmarkStart w:id="12928" w:name="_Toc530605699"/>
        <w:bookmarkStart w:id="12929" w:name="_Toc530657405"/>
        <w:bookmarkStart w:id="12930" w:name="_Toc530658693"/>
        <w:bookmarkStart w:id="12931" w:name="_Toc530662417"/>
        <w:bookmarkStart w:id="12932" w:name="_Toc530662884"/>
        <w:bookmarkStart w:id="12933" w:name="_Toc531003814"/>
        <w:bookmarkStart w:id="12934" w:name="_Toc531005731"/>
        <w:bookmarkStart w:id="12935" w:name="_Toc531569931"/>
        <w:bookmarkStart w:id="12936" w:name="_Toc531573779"/>
        <w:bookmarkStart w:id="12937" w:name="_Toc531577520"/>
        <w:bookmarkStart w:id="12938" w:name="_Toc531581258"/>
        <w:bookmarkEnd w:id="12928"/>
        <w:bookmarkEnd w:id="12929"/>
        <w:bookmarkEnd w:id="12930"/>
        <w:bookmarkEnd w:id="12931"/>
        <w:bookmarkEnd w:id="12932"/>
        <w:bookmarkEnd w:id="12933"/>
        <w:bookmarkEnd w:id="12934"/>
        <w:bookmarkEnd w:id="12935"/>
        <w:bookmarkEnd w:id="12936"/>
        <w:bookmarkEnd w:id="12937"/>
        <w:bookmarkEnd w:id="12938"/>
      </w:del>
    </w:p>
    <w:p w14:paraId="568271F3" w14:textId="2AD19F26" w:rsidR="00F05D3D" w:rsidRPr="00A14218" w:rsidRDefault="00C774DC">
      <w:pPr>
        <w:pStyle w:val="Heading1"/>
        <w:spacing w:line="276" w:lineRule="auto"/>
        <w:pPrChange w:id="12939" w:author="phuong vu" w:date="2018-11-23T13:48:00Z">
          <w:pPr>
            <w:pStyle w:val="Heading2"/>
          </w:pPr>
        </w:pPrChange>
      </w:pPr>
      <w:bookmarkStart w:id="12940" w:name="_Toc531581259"/>
      <w:r>
        <w:t>THIẾT KẾ VÀ CÀI ĐẶT</w:t>
      </w:r>
      <w:bookmarkEnd w:id="12940"/>
    </w:p>
    <w:p w14:paraId="11721B01" w14:textId="4C802CAA" w:rsidR="00EC1917" w:rsidRDefault="00EC1917" w:rsidP="006549D5">
      <w:pPr>
        <w:pStyle w:val="Heading2"/>
        <w:pPrChange w:id="12941" w:author="Tran Huan" w:date="2018-12-03T02:56:00Z">
          <w:pPr>
            <w:pStyle w:val="Heading3"/>
          </w:pPr>
        </w:pPrChange>
      </w:pPr>
      <w:bookmarkStart w:id="12942" w:name="_Toc531581260"/>
      <w:r>
        <w:t>Kiến tr</w:t>
      </w:r>
      <w:r w:rsidR="006327EB">
        <w:t>ú</w:t>
      </w:r>
      <w:r>
        <w:t>c hệ thống</w:t>
      </w:r>
      <w:bookmarkEnd w:id="12942"/>
    </w:p>
    <w:p w14:paraId="594F5680" w14:textId="62595BE9" w:rsidR="00B20694" w:rsidRPr="005A0EBE" w:rsidRDefault="00B20694" w:rsidP="00B20694">
      <w:pPr>
        <w:rPr>
          <w:ins w:id="12943" w:author="Tran Huan" w:date="2018-12-03T01:02:00Z"/>
          <w:rPrChange w:id="12944" w:author="Tran Huan" w:date="2018-12-03T03:00:00Z">
            <w:rPr>
              <w:ins w:id="12945" w:author="Tran Huan" w:date="2018-12-03T01:02:00Z"/>
              <w:lang w:val="en-US"/>
            </w:rPr>
          </w:rPrChange>
        </w:rPr>
        <w:pPrChange w:id="12946" w:author="Tran Huan" w:date="2018-12-03T01:02:00Z">
          <w:pPr>
            <w:ind w:left="720"/>
          </w:pPr>
        </w:pPrChange>
      </w:pPr>
      <w:ins w:id="12947" w:author="Tran Huan" w:date="2018-12-03T01:02:00Z">
        <w:r w:rsidRPr="005A0EBE">
          <w:rPr>
            <w:rPrChange w:id="12948" w:author="Tran Huan" w:date="2018-12-03T03:00:00Z">
              <w:rPr>
                <w:lang w:val="en-US"/>
              </w:rPr>
            </w:rPrChange>
          </w:rPr>
          <w:t xml:space="preserve">Hệ thống gồm ba thành phần chính và giao tiếp với nhau thông qua Apollo Client như </w:t>
        </w:r>
        <w:r>
          <w:rPr>
            <w:lang w:val="en-US"/>
          </w:rPr>
          <w:fldChar w:fldCharType="begin"/>
        </w:r>
        <w:r w:rsidRPr="005A0EBE">
          <w:rPr>
            <w:rPrChange w:id="12949" w:author="Tran Huan" w:date="2018-12-03T03:00:00Z">
              <w:rPr>
                <w:lang w:val="en-US"/>
              </w:rPr>
            </w:rPrChange>
          </w:rPr>
          <w:instrText xml:space="preserve"> REF _Ref531383838 \h </w:instrText>
        </w:r>
        <w:r>
          <w:rPr>
            <w:lang w:val="en-US"/>
          </w:rPr>
        </w:r>
        <w:r>
          <w:rPr>
            <w:lang w:val="en-US"/>
          </w:rPr>
          <w:fldChar w:fldCharType="separate"/>
        </w:r>
        <w:r w:rsidRPr="007033C7">
          <w:t>Hình 3.1</w:t>
        </w:r>
        <w:r>
          <w:rPr>
            <w:lang w:val="en-US"/>
          </w:rPr>
          <w:fldChar w:fldCharType="end"/>
        </w:r>
        <w:r w:rsidRPr="005A0EBE">
          <w:rPr>
            <w:rPrChange w:id="12950" w:author="Tran Huan" w:date="2018-12-03T03:00:00Z">
              <w:rPr>
                <w:lang w:val="en-US"/>
              </w:rPr>
            </w:rPrChange>
          </w:rPr>
          <w:t>.</w:t>
        </w:r>
      </w:ins>
    </w:p>
    <w:p w14:paraId="53B65B8B" w14:textId="77777777" w:rsidR="00B20694" w:rsidRPr="005A0EBE" w:rsidRDefault="00B20694" w:rsidP="00B20694">
      <w:pPr>
        <w:ind w:firstLine="720"/>
        <w:rPr>
          <w:ins w:id="12951" w:author="Tran Huan" w:date="2018-12-03T01:02:00Z"/>
          <w:rPrChange w:id="12952" w:author="Tran Huan" w:date="2018-12-03T03:00:00Z">
            <w:rPr>
              <w:ins w:id="12953" w:author="Tran Huan" w:date="2018-12-03T01:02:00Z"/>
              <w:lang w:val="en-US"/>
            </w:rPr>
          </w:rPrChange>
        </w:rPr>
      </w:pPr>
      <w:ins w:id="12954" w:author="Tran Huan" w:date="2018-12-03T01:02:00Z">
        <w:r w:rsidRPr="005A0EBE">
          <w:rPr>
            <w:rPrChange w:id="12955" w:author="Tran Huan" w:date="2018-12-03T03:00:00Z">
              <w:rPr>
                <w:lang w:val="en-US"/>
              </w:rPr>
            </w:rPrChange>
          </w:rPr>
          <w:t>- Ứng dụng Android: Đây là thành phần hỗ trợ người dùng khách hàng thực hiện các chức năng dành cho người dùng khách hàng.</w:t>
        </w:r>
      </w:ins>
    </w:p>
    <w:p w14:paraId="15E2C4AE" w14:textId="77777777" w:rsidR="00B20694" w:rsidRPr="005A0EBE" w:rsidRDefault="00B20694" w:rsidP="00B20694">
      <w:pPr>
        <w:ind w:firstLine="720"/>
        <w:rPr>
          <w:ins w:id="12956" w:author="Tran Huan" w:date="2018-12-03T01:02:00Z"/>
          <w:rPrChange w:id="12957" w:author="Tran Huan" w:date="2018-12-03T03:00:00Z">
            <w:rPr>
              <w:ins w:id="12958" w:author="Tran Huan" w:date="2018-12-03T01:02:00Z"/>
              <w:lang w:val="en-US"/>
            </w:rPr>
          </w:rPrChange>
        </w:rPr>
      </w:pPr>
      <w:ins w:id="12959" w:author="Tran Huan" w:date="2018-12-03T01:02:00Z">
        <w:r w:rsidRPr="005A0EBE">
          <w:rPr>
            <w:rPrChange w:id="12960" w:author="Tran Huan" w:date="2018-12-03T03:00:00Z">
              <w:rPr>
                <w:lang w:val="en-US"/>
              </w:rPr>
            </w:rPrChange>
          </w:rPr>
          <w:t>- Hệ thống máy chủ API: Đây là thành phần xử lí thêm sửa xóa dữ liệu.</w:t>
        </w:r>
      </w:ins>
    </w:p>
    <w:p w14:paraId="37A0113E" w14:textId="77777777" w:rsidR="00B20694" w:rsidRPr="005A0EBE" w:rsidRDefault="00B20694" w:rsidP="00B20694">
      <w:pPr>
        <w:ind w:firstLine="720"/>
        <w:rPr>
          <w:ins w:id="12961" w:author="Tran Huan" w:date="2018-12-03T01:02:00Z"/>
          <w:rPrChange w:id="12962" w:author="Tran Huan" w:date="2018-12-03T03:00:00Z">
            <w:rPr>
              <w:ins w:id="12963" w:author="Tran Huan" w:date="2018-12-03T01:02:00Z"/>
              <w:lang w:val="en-US"/>
            </w:rPr>
          </w:rPrChange>
        </w:rPr>
      </w:pPr>
      <w:ins w:id="12964" w:author="Tran Huan" w:date="2018-12-03T01:02:00Z">
        <w:r w:rsidRPr="005A0EBE">
          <w:rPr>
            <w:rPrChange w:id="12965" w:author="Tran Huan" w:date="2018-12-03T03:00:00Z">
              <w:rPr>
                <w:lang w:val="en-US"/>
              </w:rPr>
            </w:rPrChange>
          </w:rPr>
          <w:t>- Ứng dụng web: Đây là thành phần hỗ trợ người dùng nhân viên thực hiện các chức năng quản lí.</w:t>
        </w:r>
      </w:ins>
    </w:p>
    <w:p w14:paraId="6C3E4ED8" w14:textId="2F0120AD" w:rsidR="00E23E74" w:rsidRPr="00B20694" w:rsidDel="00B20694" w:rsidRDefault="00E23E74">
      <w:pPr>
        <w:spacing w:line="276" w:lineRule="auto"/>
        <w:rPr>
          <w:del w:id="12966" w:author="Tran Huan" w:date="2018-12-03T01:02:00Z"/>
          <w:lang w:val="en-US"/>
          <w:rPrChange w:id="12967" w:author="Tran Huan" w:date="2018-12-03T01:00:00Z">
            <w:rPr>
              <w:del w:id="12968" w:author="Tran Huan" w:date="2018-12-03T01:02:00Z"/>
            </w:rPr>
          </w:rPrChange>
        </w:rPr>
        <w:pPrChange w:id="12969" w:author="phuong vu" w:date="2018-11-23T13:48:00Z">
          <w:pPr/>
        </w:pPrChange>
      </w:pPr>
    </w:p>
    <w:p w14:paraId="6E650545" w14:textId="77777777" w:rsidR="00CD67F8" w:rsidRDefault="00E23E74">
      <w:pPr>
        <w:keepNext/>
        <w:spacing w:line="276" w:lineRule="auto"/>
        <w:rPr>
          <w:ins w:id="12970" w:author="Tran Huan" w:date="2018-11-25T23:56:00Z"/>
        </w:rPr>
      </w:pPr>
      <w:r>
        <w:rPr>
          <w:noProof/>
          <w:lang w:val="en-US"/>
        </w:rPr>
        <w:drawing>
          <wp:inline distT="0" distB="0" distL="0" distR="0" wp14:anchorId="1818B09C" wp14:editId="1FF9563B">
            <wp:extent cx="5579745" cy="21050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9745" cy="2105025"/>
                    </a:xfrm>
                    <a:prstGeom prst="rect">
                      <a:avLst/>
                    </a:prstGeom>
                    <a:noFill/>
                    <a:ln>
                      <a:noFill/>
                    </a:ln>
                  </pic:spPr>
                </pic:pic>
              </a:graphicData>
            </a:graphic>
          </wp:inline>
        </w:drawing>
      </w:r>
    </w:p>
    <w:p w14:paraId="3FF87DEF" w14:textId="491307EA" w:rsidR="00E23E74" w:rsidRPr="00EA3AB6" w:rsidRDefault="00CD67F8" w:rsidP="00F72AE0">
      <w:pPr>
        <w:pStyle w:val="Caption"/>
        <w:pPrChange w:id="12971" w:author="Tran Huan" w:date="2018-12-03T02:05:00Z">
          <w:pPr>
            <w:keepNext/>
          </w:pPr>
        </w:pPrChange>
      </w:pPr>
      <w:bookmarkStart w:id="12972" w:name="_Toc531584461"/>
      <w:ins w:id="12973" w:author="Tran Huan" w:date="2018-11-25T23:56:00Z">
        <w:r>
          <w:t xml:space="preserve">Hình </w:t>
        </w:r>
      </w:ins>
      <w:ins w:id="12974" w:author="Tran Huan" w:date="2018-12-03T02:05:00Z">
        <w:r w:rsidR="00F72AE0">
          <w:fldChar w:fldCharType="begin"/>
        </w:r>
        <w:r w:rsidR="00F72AE0">
          <w:instrText xml:space="preserve"> STYLEREF 1 \s </w:instrText>
        </w:r>
      </w:ins>
      <w:r w:rsidR="00F72AE0">
        <w:fldChar w:fldCharType="separate"/>
      </w:r>
      <w:r w:rsidR="00F72AE0">
        <w:rPr>
          <w:noProof/>
        </w:rPr>
        <w:t>3</w:t>
      </w:r>
      <w:ins w:id="12975"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12976" w:author="Tran Huan" w:date="2018-12-03T02:05:00Z">
        <w:r w:rsidR="00F72AE0">
          <w:rPr>
            <w:noProof/>
          </w:rPr>
          <w:t>1</w:t>
        </w:r>
        <w:r w:rsidR="00F72AE0">
          <w:fldChar w:fldCharType="end"/>
        </w:r>
      </w:ins>
      <w:ins w:id="12977" w:author="Tran Huan" w:date="2018-11-25T23:56:00Z">
        <w:r w:rsidRPr="00CD67F8">
          <w:rPr>
            <w:rPrChange w:id="12978" w:author="Tran Huan" w:date="2018-11-25T23:56:00Z">
              <w:rPr>
                <w:lang w:val="en-US"/>
              </w:rPr>
            </w:rPrChange>
          </w:rPr>
          <w:t xml:space="preserve"> </w:t>
        </w:r>
        <w:r w:rsidRPr="008F40CD">
          <w:rPr>
            <w:i/>
          </w:rPr>
          <w:t>Các thành phần xây dựng hệ thống</w:t>
        </w:r>
      </w:ins>
      <w:bookmarkEnd w:id="12972"/>
    </w:p>
    <w:p w14:paraId="7B94E412" w14:textId="3BAA3E8F" w:rsidR="00A14218" w:rsidRPr="000245EB" w:rsidDel="00CD67F8" w:rsidRDefault="00B20694" w:rsidP="00B20694">
      <w:pPr>
        <w:rPr>
          <w:del w:id="12979" w:author="Tran Huan" w:date="2018-11-25T23:56:00Z"/>
          <w:rPrChange w:id="12980" w:author="Tran Huan" w:date="2018-11-25T16:08:00Z">
            <w:rPr>
              <w:del w:id="12981" w:author="Tran Huan" w:date="2018-11-25T23:56:00Z"/>
              <w:lang w:val="en-US"/>
            </w:rPr>
          </w:rPrChange>
        </w:rPr>
        <w:pPrChange w:id="12982" w:author="Tran Huan" w:date="2018-12-03T01:03:00Z">
          <w:pPr>
            <w:pStyle w:val="Caption"/>
          </w:pPr>
        </w:pPrChange>
      </w:pPr>
      <w:ins w:id="12983" w:author="Tran Huan" w:date="2018-12-03T01:03:00Z">
        <w:r w:rsidRPr="00C72765">
          <w:t xml:space="preserve">Các hoạt động truy xuất dữ liệu từ ứng dụng điện thoại hay trang web đều được xác thực thông token nhận được sau khi người dùng đăng nhập thành công. </w:t>
        </w:r>
        <w:r w:rsidRPr="00B20694">
          <w:rPr>
            <w:rPrChange w:id="12984" w:author="Tran Huan" w:date="2018-12-03T01:03:00Z">
              <w:rPr>
                <w:lang w:val="en-US"/>
              </w:rPr>
            </w:rPrChange>
          </w:rPr>
          <w:t>Việc quản lí token được hỗ trợ bởi Postgraphile.</w:t>
        </w:r>
      </w:ins>
      <w:del w:id="12985" w:author="Tran Huan" w:date="2018-11-25T23:56:00Z">
        <w:r w:rsidR="00E23E74" w:rsidRPr="00E4365A" w:rsidDel="00CD67F8">
          <w:delText xml:space="preserve">Hình </w:delText>
        </w:r>
      </w:del>
      <w:ins w:id="12986" w:author="phuong vu" w:date="2018-11-22T18:14:00Z">
        <w:del w:id="12987" w:author="Tran Huan" w:date="2018-11-25T23:56:00Z">
          <w:r w:rsidR="00627671" w:rsidDel="00CD67F8">
            <w:fldChar w:fldCharType="begin"/>
          </w:r>
          <w:r w:rsidR="00627671" w:rsidDel="00CD67F8">
            <w:delInstrText xml:space="preserve"> STYLEREF 1 \s </w:delInstrText>
          </w:r>
        </w:del>
      </w:ins>
      <w:del w:id="12988" w:author="Tran Huan" w:date="2018-11-25T23:56:00Z">
        <w:r w:rsidR="00627671" w:rsidDel="00CD67F8">
          <w:fldChar w:fldCharType="separate"/>
        </w:r>
        <w:r w:rsidR="00627671" w:rsidDel="00CD67F8">
          <w:rPr>
            <w:noProof/>
          </w:rPr>
          <w:delText>3</w:delText>
        </w:r>
      </w:del>
      <w:ins w:id="12989" w:author="phuong vu" w:date="2018-11-22T18:14:00Z">
        <w:del w:id="12990" w:author="Tran Huan" w:date="2018-11-25T23:56:00Z">
          <w:r w:rsidR="00627671" w:rsidDel="00CD67F8">
            <w:fldChar w:fldCharType="end"/>
          </w:r>
          <w:r w:rsidR="00627671" w:rsidDel="00CD67F8">
            <w:delText>.</w:delText>
          </w:r>
          <w:r w:rsidR="00627671" w:rsidDel="00CD67F8">
            <w:fldChar w:fldCharType="begin"/>
          </w:r>
          <w:r w:rsidR="00627671" w:rsidDel="00CD67F8">
            <w:delInstrText xml:space="preserve"> SEQ Hình \* ARABIC \s 1 </w:delInstrText>
          </w:r>
        </w:del>
      </w:ins>
      <w:del w:id="12991" w:author="Tran Huan" w:date="2018-11-25T23:56:00Z">
        <w:r w:rsidR="00627671" w:rsidDel="00CD67F8">
          <w:fldChar w:fldCharType="separate"/>
        </w:r>
      </w:del>
      <w:ins w:id="12992" w:author="phuong vu" w:date="2018-11-22T18:14:00Z">
        <w:del w:id="12993" w:author="Tran Huan" w:date="2018-11-25T23:56:00Z">
          <w:r w:rsidR="00627671" w:rsidDel="00CD67F8">
            <w:rPr>
              <w:noProof/>
            </w:rPr>
            <w:delText>1</w:delText>
          </w:r>
          <w:r w:rsidR="00627671" w:rsidDel="00CD67F8">
            <w:fldChar w:fldCharType="end"/>
          </w:r>
        </w:del>
      </w:ins>
      <w:del w:id="12994" w:author="Tran Huan" w:date="2018-11-25T23:56:00Z">
        <w:r w:rsidR="006C103E" w:rsidDel="00CD67F8">
          <w:fldChar w:fldCharType="begin"/>
        </w:r>
        <w:r w:rsidR="006C103E" w:rsidDel="00CD67F8">
          <w:delInstrText xml:space="preserve"> STYLEREF 1 \s </w:delInstrText>
        </w:r>
        <w:r w:rsidR="006C103E" w:rsidDel="00CD67F8">
          <w:fldChar w:fldCharType="separate"/>
        </w:r>
        <w:r w:rsidR="006C103E" w:rsidDel="00CD67F8">
          <w:rPr>
            <w:noProof/>
          </w:rPr>
          <w:delText>3</w:delText>
        </w:r>
        <w:r w:rsidR="006C103E" w:rsidDel="00CD67F8">
          <w:fldChar w:fldCharType="end"/>
        </w:r>
        <w:r w:rsidR="006C103E" w:rsidDel="00CD67F8">
          <w:delText>.</w:delText>
        </w:r>
        <w:r w:rsidR="006C103E" w:rsidDel="00CD67F8">
          <w:fldChar w:fldCharType="begin"/>
        </w:r>
        <w:r w:rsidR="006C103E" w:rsidDel="00CD67F8">
          <w:delInstrText xml:space="preserve"> SEQ Hình \* ARABIC \s 1 </w:delInstrText>
        </w:r>
        <w:r w:rsidR="006C103E" w:rsidDel="00CD67F8">
          <w:fldChar w:fldCharType="separate"/>
        </w:r>
        <w:r w:rsidR="006C103E" w:rsidDel="00CD67F8">
          <w:rPr>
            <w:noProof/>
          </w:rPr>
          <w:delText>1</w:delText>
        </w:r>
        <w:r w:rsidR="006C103E" w:rsidDel="00CD67F8">
          <w:fldChar w:fldCharType="end"/>
        </w:r>
        <w:r w:rsidR="00E23E74" w:rsidRPr="000245EB" w:rsidDel="00CD67F8">
          <w:rPr>
            <w:rPrChange w:id="12995" w:author="Tran Huan" w:date="2018-11-25T16:08:00Z">
              <w:rPr>
                <w:lang w:val="en-US"/>
              </w:rPr>
            </w:rPrChange>
          </w:rPr>
          <w:delText xml:space="preserve">: </w:delText>
        </w:r>
        <w:r w:rsidR="00E23E74" w:rsidRPr="00CD67F8" w:rsidDel="00CD67F8">
          <w:rPr>
            <w:i/>
            <w:rPrChange w:id="12996" w:author="Tran Huan" w:date="2018-11-25T23:56:00Z">
              <w:rPr>
                <w:lang w:val="en-US"/>
              </w:rPr>
            </w:rPrChange>
          </w:rPr>
          <w:delText>Mô hình kiến trúc hệ thống</w:delText>
        </w:r>
      </w:del>
      <w:ins w:id="12997" w:author="phuong vu" w:date="2018-11-18T19:51:00Z">
        <w:del w:id="12998" w:author="Tran Huan" w:date="2018-11-25T23:56:00Z">
          <w:r w:rsidR="000C3B2E" w:rsidRPr="00CD67F8" w:rsidDel="00CD67F8">
            <w:rPr>
              <w:i/>
              <w:rPrChange w:id="12999" w:author="Tran Huan" w:date="2018-11-25T23:56:00Z">
                <w:rPr>
                  <w:lang w:val="en-US"/>
                </w:rPr>
              </w:rPrChange>
            </w:rPr>
            <w:delText>Các thành phần xây dựng hệ thống</w:delText>
          </w:r>
        </w:del>
      </w:ins>
    </w:p>
    <w:p w14:paraId="64EBDE18" w14:textId="4E57F5C0" w:rsidR="00E23E74" w:rsidRPr="000245EB" w:rsidRDefault="00E23E74" w:rsidP="00B20694">
      <w:pPr>
        <w:rPr>
          <w:rPrChange w:id="13000" w:author="Tran Huan" w:date="2018-11-25T16:08:00Z">
            <w:rPr>
              <w:lang w:val="en-US"/>
            </w:rPr>
          </w:rPrChange>
        </w:rPr>
        <w:pPrChange w:id="13001" w:author="Tran Huan" w:date="2018-12-03T01:03:00Z">
          <w:pPr/>
        </w:pPrChange>
      </w:pPr>
    </w:p>
    <w:p w14:paraId="291A6AA3" w14:textId="77777777" w:rsidR="00AB54FD" w:rsidRDefault="00B20694" w:rsidP="00AB54FD">
      <w:pPr>
        <w:pStyle w:val="Heading2"/>
        <w:rPr>
          <w:ins w:id="13002" w:author="Tran Huan" w:date="2018-12-03T03:44:00Z"/>
        </w:rPr>
        <w:pPrChange w:id="13003" w:author="Tran Huan" w:date="2018-12-03T03:42:00Z">
          <w:pPr>
            <w:pStyle w:val="Heading3"/>
          </w:pPr>
        </w:pPrChange>
      </w:pPr>
      <w:bookmarkStart w:id="13004" w:name="_Toc531581261"/>
      <w:ins w:id="13005" w:author="Tran Huan" w:date="2018-12-03T01:06:00Z">
        <w:r>
          <w:rPr>
            <w:noProof/>
          </w:rPr>
          <mc:AlternateContent>
            <mc:Choice Requires="wps">
              <w:drawing>
                <wp:anchor distT="0" distB="0" distL="114300" distR="114300" simplePos="0" relativeHeight="251670015" behindDoc="0" locked="0" layoutInCell="1" allowOverlap="1" wp14:anchorId="56EF7289" wp14:editId="218E7CD6">
                  <wp:simplePos x="0" y="0"/>
                  <wp:positionH relativeFrom="column">
                    <wp:posOffset>-69850</wp:posOffset>
                  </wp:positionH>
                  <wp:positionV relativeFrom="paragraph">
                    <wp:posOffset>7642860</wp:posOffset>
                  </wp:positionV>
                  <wp:extent cx="6294120" cy="476250"/>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6294120" cy="476250"/>
                          </a:xfrm>
                          <a:prstGeom prst="rect">
                            <a:avLst/>
                          </a:prstGeom>
                          <a:solidFill>
                            <a:prstClr val="white"/>
                          </a:solidFill>
                          <a:ln>
                            <a:noFill/>
                          </a:ln>
                        </wps:spPr>
                        <wps:txbx>
                          <w:txbxContent>
                            <w:p w14:paraId="78264A4A" w14:textId="5D974243" w:rsidR="00926A45" w:rsidRDefault="00926A45" w:rsidP="00F72AE0">
                              <w:pPr>
                                <w:pStyle w:val="Caption"/>
                                <w:rPr>
                                  <w:ins w:id="13006" w:author="Tran Huan" w:date="2018-12-03T03:41:00Z"/>
                                  <w:i/>
                                  <w:lang w:val="en-US"/>
                                </w:rPr>
                                <w:pPrChange w:id="13007" w:author="Tran Huan" w:date="2018-12-03T02:05:00Z">
                                  <w:pPr>
                                    <w:pStyle w:val="Heading3"/>
                                    <w:ind w:left="709"/>
                                  </w:pPr>
                                </w:pPrChange>
                              </w:pPr>
                              <w:bookmarkStart w:id="13008" w:name="_Toc531584462"/>
                              <w:ins w:id="13009" w:author="Tran Huan" w:date="2018-12-03T01:06:00Z">
                                <w:r>
                                  <w:t xml:space="preserve">Hình </w:t>
                                </w:r>
                              </w:ins>
                              <w:ins w:id="13010" w:author="Tran Huan" w:date="2018-12-03T02:05:00Z">
                                <w:r>
                                  <w:fldChar w:fldCharType="begin"/>
                                </w:r>
                                <w:r>
                                  <w:instrText xml:space="preserve"> STYLEREF 1 \s </w:instrText>
                                </w:r>
                              </w:ins>
                              <w:r>
                                <w:fldChar w:fldCharType="separate"/>
                              </w:r>
                              <w:r>
                                <w:rPr>
                                  <w:noProof/>
                                </w:rPr>
                                <w:t>3</w:t>
                              </w:r>
                              <w:ins w:id="13011" w:author="Tran Huan" w:date="2018-12-03T02:05:00Z">
                                <w:r>
                                  <w:fldChar w:fldCharType="end"/>
                                </w:r>
                                <w:r>
                                  <w:t>.</w:t>
                                </w:r>
                                <w:r>
                                  <w:fldChar w:fldCharType="begin"/>
                                </w:r>
                                <w:r>
                                  <w:instrText xml:space="preserve"> SEQ Hình \* ARABIC \s 1 </w:instrText>
                                </w:r>
                              </w:ins>
                              <w:r>
                                <w:fldChar w:fldCharType="separate"/>
                              </w:r>
                              <w:ins w:id="13012" w:author="Tran Huan" w:date="2018-12-03T02:05:00Z">
                                <w:r>
                                  <w:rPr>
                                    <w:noProof/>
                                  </w:rPr>
                                  <w:t>2</w:t>
                                </w:r>
                                <w:r>
                                  <w:fldChar w:fldCharType="end"/>
                                </w:r>
                              </w:ins>
                              <w:ins w:id="13013" w:author="Tran Huan" w:date="2018-12-03T01:06:00Z">
                                <w:r>
                                  <w:rPr>
                                    <w:lang w:val="en-US"/>
                                  </w:rPr>
                                  <w:t xml:space="preserve"> </w:t>
                                </w:r>
                                <w:r w:rsidRPr="00C72765">
                                  <w:rPr>
                                    <w:i/>
                                    <w:lang w:val="en-US"/>
                                  </w:rPr>
                                  <w:t>Sơ đồ phân rã chức năng</w:t>
                                </w:r>
                              </w:ins>
                              <w:bookmarkEnd w:id="13008"/>
                            </w:p>
                            <w:p w14:paraId="0ED5DBA2" w14:textId="3E85E826" w:rsidR="00AB54FD" w:rsidRDefault="00AB54FD" w:rsidP="00AB54FD">
                              <w:pPr>
                                <w:rPr>
                                  <w:ins w:id="13014" w:author="Tran Huan" w:date="2018-12-03T03:41:00Z"/>
                                  <w:lang w:val="en-US"/>
                                </w:rPr>
                                <w:pPrChange w:id="13015" w:author="Tran Huan" w:date="2018-12-03T03:41:00Z">
                                  <w:pPr>
                                    <w:pStyle w:val="Heading3"/>
                                    <w:ind w:left="709"/>
                                  </w:pPr>
                                </w:pPrChange>
                              </w:pPr>
                            </w:p>
                            <w:p w14:paraId="3227C03D" w14:textId="6294949B" w:rsidR="00AB54FD" w:rsidRDefault="00AB54FD" w:rsidP="00AB54FD">
                              <w:pPr>
                                <w:rPr>
                                  <w:ins w:id="13016" w:author="Tran Huan" w:date="2018-12-03T03:41:00Z"/>
                                  <w:lang w:val="en-US"/>
                                </w:rPr>
                                <w:pPrChange w:id="13017" w:author="Tran Huan" w:date="2018-12-03T03:41:00Z">
                                  <w:pPr>
                                    <w:pStyle w:val="Heading3"/>
                                    <w:ind w:left="709"/>
                                  </w:pPr>
                                </w:pPrChange>
                              </w:pPr>
                            </w:p>
                            <w:p w14:paraId="7915FA76" w14:textId="21CF0045" w:rsidR="00AB54FD" w:rsidRDefault="00AB54FD" w:rsidP="00AB54FD">
                              <w:pPr>
                                <w:rPr>
                                  <w:ins w:id="13018" w:author="Tran Huan" w:date="2018-12-03T03:41:00Z"/>
                                  <w:lang w:val="en-US"/>
                                </w:rPr>
                                <w:pPrChange w:id="13019" w:author="Tran Huan" w:date="2018-12-03T03:41:00Z">
                                  <w:pPr>
                                    <w:pStyle w:val="Heading3"/>
                                    <w:ind w:left="709"/>
                                  </w:pPr>
                                </w:pPrChange>
                              </w:pPr>
                            </w:p>
                            <w:p w14:paraId="1D4A11F6" w14:textId="74972355" w:rsidR="00AB54FD" w:rsidRDefault="00AB54FD" w:rsidP="00AB54FD">
                              <w:pPr>
                                <w:rPr>
                                  <w:ins w:id="13020" w:author="Tran Huan" w:date="2018-12-03T03:42:00Z"/>
                                  <w:lang w:val="en-US"/>
                                </w:rPr>
                                <w:pPrChange w:id="13021" w:author="Tran Huan" w:date="2018-12-03T03:41:00Z">
                                  <w:pPr>
                                    <w:pStyle w:val="Heading3"/>
                                    <w:ind w:left="709"/>
                                  </w:pPr>
                                </w:pPrChange>
                              </w:pPr>
                            </w:p>
                            <w:p w14:paraId="65335ECD" w14:textId="5EE843BF" w:rsidR="00AB54FD" w:rsidRDefault="00AB54FD" w:rsidP="00AB54FD">
                              <w:pPr>
                                <w:rPr>
                                  <w:ins w:id="13022" w:author="Tran Huan" w:date="2018-12-03T03:42:00Z"/>
                                  <w:lang w:val="en-US"/>
                                </w:rPr>
                                <w:pPrChange w:id="13023" w:author="Tran Huan" w:date="2018-12-03T03:41:00Z">
                                  <w:pPr>
                                    <w:pStyle w:val="Heading3"/>
                                    <w:ind w:left="709"/>
                                  </w:pPr>
                                </w:pPrChange>
                              </w:pPr>
                            </w:p>
                            <w:p w14:paraId="0F7BCF1B" w14:textId="575D6C90" w:rsidR="00AB54FD" w:rsidRDefault="00AB54FD" w:rsidP="00AB54FD">
                              <w:pPr>
                                <w:rPr>
                                  <w:ins w:id="13024" w:author="Tran Huan" w:date="2018-12-03T03:42:00Z"/>
                                  <w:lang w:val="en-US"/>
                                </w:rPr>
                                <w:pPrChange w:id="13025" w:author="Tran Huan" w:date="2018-12-03T03:41:00Z">
                                  <w:pPr>
                                    <w:pStyle w:val="Heading3"/>
                                    <w:ind w:left="709"/>
                                  </w:pPr>
                                </w:pPrChange>
                              </w:pPr>
                            </w:p>
                            <w:p w14:paraId="361AB850" w14:textId="5255F7E0" w:rsidR="00AB54FD" w:rsidRDefault="00AB54FD" w:rsidP="00AB54FD">
                              <w:pPr>
                                <w:rPr>
                                  <w:ins w:id="13026" w:author="Tran Huan" w:date="2018-12-03T03:42:00Z"/>
                                  <w:lang w:val="en-US"/>
                                </w:rPr>
                                <w:pPrChange w:id="13027" w:author="Tran Huan" w:date="2018-12-03T03:41:00Z">
                                  <w:pPr>
                                    <w:pStyle w:val="Heading3"/>
                                    <w:ind w:left="709"/>
                                  </w:pPr>
                                </w:pPrChange>
                              </w:pPr>
                            </w:p>
                            <w:p w14:paraId="471332E0" w14:textId="56769BA8" w:rsidR="00AB54FD" w:rsidRDefault="00AB54FD" w:rsidP="00AB54FD">
                              <w:pPr>
                                <w:rPr>
                                  <w:ins w:id="13028" w:author="Tran Huan" w:date="2018-12-03T03:42:00Z"/>
                                  <w:lang w:val="en-US"/>
                                </w:rPr>
                                <w:pPrChange w:id="13029" w:author="Tran Huan" w:date="2018-12-03T03:41:00Z">
                                  <w:pPr>
                                    <w:pStyle w:val="Heading3"/>
                                    <w:ind w:left="709"/>
                                  </w:pPr>
                                </w:pPrChange>
                              </w:pPr>
                            </w:p>
                            <w:p w14:paraId="1F3E55CC" w14:textId="77777777" w:rsidR="00AB54FD" w:rsidRPr="00AB54FD" w:rsidRDefault="00AB54FD" w:rsidP="00AB54FD">
                              <w:pPr>
                                <w:rPr>
                                  <w:lang w:val="en-US"/>
                                  <w:rPrChange w:id="13030" w:author="Tran Huan" w:date="2018-12-03T03:41:00Z">
                                    <w:rPr>
                                      <w:noProof/>
                                    </w:rPr>
                                  </w:rPrChange>
                                </w:rPr>
                                <w:pPrChange w:id="13031" w:author="Tran Huan" w:date="2018-12-03T03:41:00Z">
                                  <w:pPr>
                                    <w:pStyle w:val="Heading3"/>
                                    <w:ind w:left="709"/>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6EF7289" id="_x0000_t202" coordsize="21600,21600" o:spt="202" path="m,l,21600r21600,l21600,xe">
                  <v:stroke joinstyle="miter"/>
                  <v:path gradientshapeok="t" o:connecttype="rect"/>
                </v:shapetype>
                <v:shape id="Text Box 90" o:spid="_x0000_s1026" type="#_x0000_t202" style="position:absolute;left:0;text-align:left;margin-left:-5.5pt;margin-top:601.8pt;width:495.6pt;height:37.5pt;z-index:2516700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" stroked="f">
                  <v:textbox inset="0,0,0,0">
                    <w:txbxContent>
                      <w:p w14:paraId="78264A4A" w14:textId="5D974243" w:rsidR="00926A45" w:rsidRDefault="00926A45" w:rsidP="00F72AE0">
                        <w:pPr>
                          <w:pStyle w:val="Caption"/>
                          <w:rPr>
                            <w:ins w:id="13032" w:author="Tran Huan" w:date="2018-12-03T03:41:00Z"/>
                            <w:i/>
                            <w:lang w:val="en-US"/>
                          </w:rPr>
                          <w:pPrChange w:id="13033" w:author="Tran Huan" w:date="2018-12-03T02:05:00Z">
                            <w:pPr>
                              <w:pStyle w:val="Heading3"/>
                              <w:ind w:left="709"/>
                            </w:pPr>
                          </w:pPrChange>
                        </w:pPr>
                        <w:bookmarkStart w:id="13034" w:name="_Toc531584462"/>
                        <w:ins w:id="13035" w:author="Tran Huan" w:date="2018-12-03T01:06:00Z">
                          <w:r>
                            <w:t xml:space="preserve">Hình </w:t>
                          </w:r>
                        </w:ins>
                        <w:ins w:id="13036" w:author="Tran Huan" w:date="2018-12-03T02:05:00Z">
                          <w:r>
                            <w:fldChar w:fldCharType="begin"/>
                          </w:r>
                          <w:r>
                            <w:instrText xml:space="preserve"> STYLEREF 1 \s </w:instrText>
                          </w:r>
                        </w:ins>
                        <w:r>
                          <w:fldChar w:fldCharType="separate"/>
                        </w:r>
                        <w:r>
                          <w:rPr>
                            <w:noProof/>
                          </w:rPr>
                          <w:t>3</w:t>
                        </w:r>
                        <w:ins w:id="13037" w:author="Tran Huan" w:date="2018-12-03T02:05:00Z">
                          <w:r>
                            <w:fldChar w:fldCharType="end"/>
                          </w:r>
                          <w:r>
                            <w:t>.</w:t>
                          </w:r>
                          <w:r>
                            <w:fldChar w:fldCharType="begin"/>
                          </w:r>
                          <w:r>
                            <w:instrText xml:space="preserve"> SEQ Hình \* ARABIC \s 1 </w:instrText>
                          </w:r>
                        </w:ins>
                        <w:r>
                          <w:fldChar w:fldCharType="separate"/>
                        </w:r>
                        <w:ins w:id="13038" w:author="Tran Huan" w:date="2018-12-03T02:05:00Z">
                          <w:r>
                            <w:rPr>
                              <w:noProof/>
                            </w:rPr>
                            <w:t>2</w:t>
                          </w:r>
                          <w:r>
                            <w:fldChar w:fldCharType="end"/>
                          </w:r>
                        </w:ins>
                        <w:ins w:id="13039" w:author="Tran Huan" w:date="2018-12-03T01:06:00Z">
                          <w:r>
                            <w:rPr>
                              <w:lang w:val="en-US"/>
                            </w:rPr>
                            <w:t xml:space="preserve"> </w:t>
                          </w:r>
                          <w:r w:rsidRPr="00C72765">
                            <w:rPr>
                              <w:i/>
                              <w:lang w:val="en-US"/>
                            </w:rPr>
                            <w:t>Sơ đồ phân rã chức năng</w:t>
                          </w:r>
                        </w:ins>
                        <w:bookmarkEnd w:id="13034"/>
                      </w:p>
                      <w:p w14:paraId="0ED5DBA2" w14:textId="3E85E826" w:rsidR="00AB54FD" w:rsidRDefault="00AB54FD" w:rsidP="00AB54FD">
                        <w:pPr>
                          <w:rPr>
                            <w:ins w:id="13040" w:author="Tran Huan" w:date="2018-12-03T03:41:00Z"/>
                            <w:lang w:val="en-US"/>
                          </w:rPr>
                          <w:pPrChange w:id="13041" w:author="Tran Huan" w:date="2018-12-03T03:41:00Z">
                            <w:pPr>
                              <w:pStyle w:val="Heading3"/>
                              <w:ind w:left="709"/>
                            </w:pPr>
                          </w:pPrChange>
                        </w:pPr>
                      </w:p>
                      <w:p w14:paraId="3227C03D" w14:textId="6294949B" w:rsidR="00AB54FD" w:rsidRDefault="00AB54FD" w:rsidP="00AB54FD">
                        <w:pPr>
                          <w:rPr>
                            <w:ins w:id="13042" w:author="Tran Huan" w:date="2018-12-03T03:41:00Z"/>
                            <w:lang w:val="en-US"/>
                          </w:rPr>
                          <w:pPrChange w:id="13043" w:author="Tran Huan" w:date="2018-12-03T03:41:00Z">
                            <w:pPr>
                              <w:pStyle w:val="Heading3"/>
                              <w:ind w:left="709"/>
                            </w:pPr>
                          </w:pPrChange>
                        </w:pPr>
                      </w:p>
                      <w:p w14:paraId="7915FA76" w14:textId="21CF0045" w:rsidR="00AB54FD" w:rsidRDefault="00AB54FD" w:rsidP="00AB54FD">
                        <w:pPr>
                          <w:rPr>
                            <w:ins w:id="13044" w:author="Tran Huan" w:date="2018-12-03T03:41:00Z"/>
                            <w:lang w:val="en-US"/>
                          </w:rPr>
                          <w:pPrChange w:id="13045" w:author="Tran Huan" w:date="2018-12-03T03:41:00Z">
                            <w:pPr>
                              <w:pStyle w:val="Heading3"/>
                              <w:ind w:left="709"/>
                            </w:pPr>
                          </w:pPrChange>
                        </w:pPr>
                      </w:p>
                      <w:p w14:paraId="1D4A11F6" w14:textId="74972355" w:rsidR="00AB54FD" w:rsidRDefault="00AB54FD" w:rsidP="00AB54FD">
                        <w:pPr>
                          <w:rPr>
                            <w:ins w:id="13046" w:author="Tran Huan" w:date="2018-12-03T03:42:00Z"/>
                            <w:lang w:val="en-US"/>
                          </w:rPr>
                          <w:pPrChange w:id="13047" w:author="Tran Huan" w:date="2018-12-03T03:41:00Z">
                            <w:pPr>
                              <w:pStyle w:val="Heading3"/>
                              <w:ind w:left="709"/>
                            </w:pPr>
                          </w:pPrChange>
                        </w:pPr>
                      </w:p>
                      <w:p w14:paraId="65335ECD" w14:textId="5EE843BF" w:rsidR="00AB54FD" w:rsidRDefault="00AB54FD" w:rsidP="00AB54FD">
                        <w:pPr>
                          <w:rPr>
                            <w:ins w:id="13048" w:author="Tran Huan" w:date="2018-12-03T03:42:00Z"/>
                            <w:lang w:val="en-US"/>
                          </w:rPr>
                          <w:pPrChange w:id="13049" w:author="Tran Huan" w:date="2018-12-03T03:41:00Z">
                            <w:pPr>
                              <w:pStyle w:val="Heading3"/>
                              <w:ind w:left="709"/>
                            </w:pPr>
                          </w:pPrChange>
                        </w:pPr>
                      </w:p>
                      <w:p w14:paraId="0F7BCF1B" w14:textId="575D6C90" w:rsidR="00AB54FD" w:rsidRDefault="00AB54FD" w:rsidP="00AB54FD">
                        <w:pPr>
                          <w:rPr>
                            <w:ins w:id="13050" w:author="Tran Huan" w:date="2018-12-03T03:42:00Z"/>
                            <w:lang w:val="en-US"/>
                          </w:rPr>
                          <w:pPrChange w:id="13051" w:author="Tran Huan" w:date="2018-12-03T03:41:00Z">
                            <w:pPr>
                              <w:pStyle w:val="Heading3"/>
                              <w:ind w:left="709"/>
                            </w:pPr>
                          </w:pPrChange>
                        </w:pPr>
                      </w:p>
                      <w:p w14:paraId="361AB850" w14:textId="5255F7E0" w:rsidR="00AB54FD" w:rsidRDefault="00AB54FD" w:rsidP="00AB54FD">
                        <w:pPr>
                          <w:rPr>
                            <w:ins w:id="13052" w:author="Tran Huan" w:date="2018-12-03T03:42:00Z"/>
                            <w:lang w:val="en-US"/>
                          </w:rPr>
                          <w:pPrChange w:id="13053" w:author="Tran Huan" w:date="2018-12-03T03:41:00Z">
                            <w:pPr>
                              <w:pStyle w:val="Heading3"/>
                              <w:ind w:left="709"/>
                            </w:pPr>
                          </w:pPrChange>
                        </w:pPr>
                      </w:p>
                      <w:p w14:paraId="471332E0" w14:textId="56769BA8" w:rsidR="00AB54FD" w:rsidRDefault="00AB54FD" w:rsidP="00AB54FD">
                        <w:pPr>
                          <w:rPr>
                            <w:ins w:id="13054" w:author="Tran Huan" w:date="2018-12-03T03:42:00Z"/>
                            <w:lang w:val="en-US"/>
                          </w:rPr>
                          <w:pPrChange w:id="13055" w:author="Tran Huan" w:date="2018-12-03T03:41:00Z">
                            <w:pPr>
                              <w:pStyle w:val="Heading3"/>
                              <w:ind w:left="709"/>
                            </w:pPr>
                          </w:pPrChange>
                        </w:pPr>
                      </w:p>
                      <w:p w14:paraId="1F3E55CC" w14:textId="77777777" w:rsidR="00AB54FD" w:rsidRPr="00AB54FD" w:rsidRDefault="00AB54FD" w:rsidP="00AB54FD">
                        <w:pPr>
                          <w:rPr>
                            <w:lang w:val="en-US"/>
                            <w:rPrChange w:id="13056" w:author="Tran Huan" w:date="2018-12-03T03:41:00Z">
                              <w:rPr>
                                <w:noProof/>
                              </w:rPr>
                            </w:rPrChange>
                          </w:rPr>
                          <w:pPrChange w:id="13057" w:author="Tran Huan" w:date="2018-12-03T03:41:00Z">
                            <w:pPr>
                              <w:pStyle w:val="Heading3"/>
                              <w:ind w:left="709"/>
                            </w:pPr>
                          </w:pPrChange>
                        </w:pPr>
                      </w:p>
                    </w:txbxContent>
                  </v:textbox>
                  <w10:wrap type="topAndBottom"/>
                </v:shape>
              </w:pict>
            </mc:Fallback>
          </mc:AlternateContent>
        </w:r>
      </w:ins>
      <w:del w:id="13058" w:author="Tran Huan" w:date="2018-12-03T03:40:00Z">
        <w:r w:rsidR="003B08E2" w:rsidDel="00AB54FD">
          <w:rPr>
            <w:noProof/>
          </w:rPr>
          <mc:AlternateContent>
            <mc:Choice Requires="wps">
              <w:drawing>
                <wp:anchor distT="0" distB="0" distL="114300" distR="114300" simplePos="0" relativeHeight="251654144" behindDoc="0" locked="0" layoutInCell="1" allowOverlap="1" wp14:anchorId="6F89E235" wp14:editId="4FA48D49">
                  <wp:simplePos x="0" y="0"/>
                  <wp:positionH relativeFrom="column">
                    <wp:posOffset>-356870</wp:posOffset>
                  </wp:positionH>
                  <wp:positionV relativeFrom="paragraph">
                    <wp:posOffset>8046085</wp:posOffset>
                  </wp:positionV>
                  <wp:extent cx="629412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C2493C" w14:textId="4D0C4428" w:rsidR="00926A45" w:rsidRPr="00277F44" w:rsidRDefault="00926A45" w:rsidP="00F72AE0">
                              <w:pPr>
                                <w:pStyle w:val="Caption"/>
                                <w:rPr>
                                  <w:noProof/>
                                </w:rPr>
                              </w:pPr>
                              <w:del w:id="13059" w:author="Tran Huan" w:date="2018-11-25T23:56:00Z">
                                <w:r w:rsidRPr="00277F44" w:rsidDel="00CD67F8">
                                  <w:delText xml:space="preserve">Hình </w:delText>
                                </w:r>
                              </w:del>
                              <w:ins w:id="13060" w:author="phuong vu" w:date="2018-11-22T18:14:00Z">
                                <w:del w:id="13061" w:author="Tran Huan" w:date="2018-11-25T23:56:00Z">
                                  <w:r w:rsidDel="00CD67F8">
                                    <w:fldChar w:fldCharType="begin"/>
                                  </w:r>
                                  <w:r w:rsidDel="00CD67F8">
                                    <w:delInstrText xml:space="preserve"> STYLEREF 1 \s </w:delInstrText>
                                  </w:r>
                                </w:del>
                              </w:ins>
                              <w:del w:id="13062" w:author="Tran Huan" w:date="2018-11-25T23:56:00Z">
                                <w:r w:rsidDel="00CD67F8">
                                  <w:fldChar w:fldCharType="separate"/>
                                </w:r>
                                <w:r w:rsidDel="00CD67F8">
                                  <w:rPr>
                                    <w:noProof/>
                                  </w:rPr>
                                  <w:delText>3</w:delText>
                                </w:r>
                              </w:del>
                              <w:ins w:id="13063" w:author="phuong vu" w:date="2018-11-22T18:14:00Z">
                                <w:del w:id="13064" w:author="Tran Huan" w:date="2018-11-25T23:56:00Z">
                                  <w:r w:rsidDel="00CD67F8">
                                    <w:fldChar w:fldCharType="end"/>
                                  </w:r>
                                  <w:r w:rsidDel="00CD67F8">
                                    <w:delText>.</w:delText>
                                  </w:r>
                                  <w:r w:rsidDel="00CD67F8">
                                    <w:fldChar w:fldCharType="begin"/>
                                  </w:r>
                                  <w:r w:rsidDel="00CD67F8">
                                    <w:delInstrText xml:space="preserve"> SEQ Hình \* ARABIC \s 1 </w:delInstrText>
                                  </w:r>
                                </w:del>
                              </w:ins>
                              <w:del w:id="13065" w:author="Tran Huan" w:date="2018-11-25T23:56:00Z">
                                <w:r w:rsidDel="00CD67F8">
                                  <w:fldChar w:fldCharType="separate"/>
                                </w:r>
                              </w:del>
                              <w:ins w:id="13066" w:author="phuong vu" w:date="2018-11-22T18:14:00Z">
                                <w:del w:id="13067" w:author="Tran Huan" w:date="2018-11-25T23:56:00Z">
                                  <w:r w:rsidDel="00CD67F8">
                                    <w:rPr>
                                      <w:noProof/>
                                    </w:rPr>
                                    <w:delText>2</w:delText>
                                  </w:r>
                                  <w:r w:rsidDel="00CD67F8">
                                    <w:fldChar w:fldCharType="end"/>
                                  </w:r>
                                </w:del>
                              </w:ins>
                              <w:del w:id="13068" w:author="Tran Huan" w:date="2018-11-25T23:56:00Z">
                                <w:r w:rsidDel="00CD67F8">
                                  <w:fldChar w:fldCharType="begin"/>
                                </w:r>
                                <w:r w:rsidDel="00CD67F8">
                                  <w:delInstrText xml:space="preserve"> STYLEREF 1 \s </w:delInstrText>
                                </w:r>
                                <w:r w:rsidDel="00CD67F8">
                                  <w:fldChar w:fldCharType="separate"/>
                                </w:r>
                                <w:r w:rsidDel="00CD67F8">
                                  <w:rPr>
                                    <w:noProof/>
                                  </w:rPr>
                                  <w:delText>3</w:delText>
                                </w:r>
                                <w:r w:rsidDel="00CD67F8">
                                  <w:fldChar w:fldCharType="end"/>
                                </w:r>
                                <w:r w:rsidDel="00CD67F8">
                                  <w:delText>.</w:delText>
                                </w:r>
                                <w:r w:rsidDel="00CD67F8">
                                  <w:fldChar w:fldCharType="begin"/>
                                </w:r>
                                <w:r w:rsidDel="00CD67F8">
                                  <w:delInstrText xml:space="preserve"> SEQ Hình \* ARABIC \s 1 </w:delInstrText>
                                </w:r>
                                <w:r w:rsidDel="00CD67F8">
                                  <w:fldChar w:fldCharType="separate"/>
                                </w:r>
                                <w:r w:rsidDel="00CD67F8">
                                  <w:rPr>
                                    <w:noProof/>
                                  </w:rPr>
                                  <w:delText>2</w:delText>
                                </w:r>
                                <w:r w:rsidDel="00CD67F8">
                                  <w:fldChar w:fldCharType="end"/>
                                </w:r>
                                <w:r w:rsidRPr="00277F44" w:rsidDel="00CD67F8">
                                  <w:rPr>
                                    <w:lang w:val="en-US"/>
                                  </w:rPr>
                                  <w:delText xml:space="preserve"> </w:delText>
                                </w:r>
                                <w:r w:rsidRPr="00814A06" w:rsidDel="00CD67F8">
                                  <w:rPr>
                                    <w:lang w:val="en-US"/>
                                  </w:rPr>
                                  <w:delText>Sơ đồ phân rã chức năng</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9E235" id="Text Box 22" o:spid="_x0000_s1027" type="#_x0000_t202" style="position:absolute;left:0;text-align:left;margin-left:-28.1pt;margin-top:633.55pt;width:495.6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" stroked="f">
                  <v:textbox style="mso-fit-shape-to-text:t" inset="0,0,0,0">
                    <w:txbxContent>
                      <w:p w14:paraId="45C2493C" w14:textId="4D0C4428" w:rsidR="00926A45" w:rsidRPr="00277F44" w:rsidRDefault="00926A45" w:rsidP="00F72AE0">
                        <w:pPr>
                          <w:pStyle w:val="Caption"/>
                          <w:rPr>
                            <w:noProof/>
                          </w:rPr>
                        </w:pPr>
                        <w:del w:id="13069" w:author="Tran Huan" w:date="2018-11-25T23:56:00Z">
                          <w:r w:rsidRPr="00277F44" w:rsidDel="00CD67F8">
                            <w:delText xml:space="preserve">Hình </w:delText>
                          </w:r>
                        </w:del>
                        <w:ins w:id="13070" w:author="phuong vu" w:date="2018-11-22T18:14:00Z">
                          <w:del w:id="13071" w:author="Tran Huan" w:date="2018-11-25T23:56:00Z">
                            <w:r w:rsidDel="00CD67F8">
                              <w:fldChar w:fldCharType="begin"/>
                            </w:r>
                            <w:r w:rsidDel="00CD67F8">
                              <w:delInstrText xml:space="preserve"> STYLEREF 1 \s </w:delInstrText>
                            </w:r>
                          </w:del>
                        </w:ins>
                        <w:del w:id="13072" w:author="Tran Huan" w:date="2018-11-25T23:56:00Z">
                          <w:r w:rsidDel="00CD67F8">
                            <w:fldChar w:fldCharType="separate"/>
                          </w:r>
                          <w:r w:rsidDel="00CD67F8">
                            <w:rPr>
                              <w:noProof/>
                            </w:rPr>
                            <w:delText>3</w:delText>
                          </w:r>
                        </w:del>
                        <w:ins w:id="13073" w:author="phuong vu" w:date="2018-11-22T18:14:00Z">
                          <w:del w:id="13074" w:author="Tran Huan" w:date="2018-11-25T23:56:00Z">
                            <w:r w:rsidDel="00CD67F8">
                              <w:fldChar w:fldCharType="end"/>
                            </w:r>
                            <w:r w:rsidDel="00CD67F8">
                              <w:delText>.</w:delText>
                            </w:r>
                            <w:r w:rsidDel="00CD67F8">
                              <w:fldChar w:fldCharType="begin"/>
                            </w:r>
                            <w:r w:rsidDel="00CD67F8">
                              <w:delInstrText xml:space="preserve"> SEQ Hình \* ARABIC \s 1 </w:delInstrText>
                            </w:r>
                          </w:del>
                        </w:ins>
                        <w:del w:id="13075" w:author="Tran Huan" w:date="2018-11-25T23:56:00Z">
                          <w:r w:rsidDel="00CD67F8">
                            <w:fldChar w:fldCharType="separate"/>
                          </w:r>
                        </w:del>
                        <w:ins w:id="13076" w:author="phuong vu" w:date="2018-11-22T18:14:00Z">
                          <w:del w:id="13077" w:author="Tran Huan" w:date="2018-11-25T23:56:00Z">
                            <w:r w:rsidDel="00CD67F8">
                              <w:rPr>
                                <w:noProof/>
                              </w:rPr>
                              <w:delText>2</w:delText>
                            </w:r>
                            <w:r w:rsidDel="00CD67F8">
                              <w:fldChar w:fldCharType="end"/>
                            </w:r>
                          </w:del>
                        </w:ins>
                        <w:del w:id="13078" w:author="Tran Huan" w:date="2018-11-25T23:56:00Z">
                          <w:r w:rsidDel="00CD67F8">
                            <w:fldChar w:fldCharType="begin"/>
                          </w:r>
                          <w:r w:rsidDel="00CD67F8">
                            <w:delInstrText xml:space="preserve"> STYLEREF 1 \s </w:delInstrText>
                          </w:r>
                          <w:r w:rsidDel="00CD67F8">
                            <w:fldChar w:fldCharType="separate"/>
                          </w:r>
                          <w:r w:rsidDel="00CD67F8">
                            <w:rPr>
                              <w:noProof/>
                            </w:rPr>
                            <w:delText>3</w:delText>
                          </w:r>
                          <w:r w:rsidDel="00CD67F8">
                            <w:fldChar w:fldCharType="end"/>
                          </w:r>
                          <w:r w:rsidDel="00CD67F8">
                            <w:delText>.</w:delText>
                          </w:r>
                          <w:r w:rsidDel="00CD67F8">
                            <w:fldChar w:fldCharType="begin"/>
                          </w:r>
                          <w:r w:rsidDel="00CD67F8">
                            <w:delInstrText xml:space="preserve"> SEQ Hình \* ARABIC \s 1 </w:delInstrText>
                          </w:r>
                          <w:r w:rsidDel="00CD67F8">
                            <w:fldChar w:fldCharType="separate"/>
                          </w:r>
                          <w:r w:rsidDel="00CD67F8">
                            <w:rPr>
                              <w:noProof/>
                            </w:rPr>
                            <w:delText>2</w:delText>
                          </w:r>
                          <w:r w:rsidDel="00CD67F8">
                            <w:fldChar w:fldCharType="end"/>
                          </w:r>
                          <w:r w:rsidRPr="00277F44" w:rsidDel="00CD67F8">
                            <w:rPr>
                              <w:lang w:val="en-US"/>
                            </w:rPr>
                            <w:delText xml:space="preserve"> </w:delText>
                          </w:r>
                          <w:r w:rsidRPr="00814A06" w:rsidDel="00CD67F8">
                            <w:rPr>
                              <w:lang w:val="en-US"/>
                            </w:rPr>
                            <w:delText>Sơ đồ phân rã chức năng</w:delText>
                          </w:r>
                        </w:del>
                      </w:p>
                    </w:txbxContent>
                  </v:textbox>
                  <w10:wrap type="topAndBottom"/>
                </v:shape>
              </w:pict>
            </mc:Fallback>
          </mc:AlternateContent>
        </w:r>
      </w:del>
      <w:del w:id="13079" w:author="Tran Huan" w:date="2018-12-03T01:05:00Z">
        <w:r w:rsidR="0084493D" w:rsidDel="00B20694">
          <w:rPr>
            <w:noProof/>
          </w:rPr>
          <w:drawing>
            <wp:anchor distT="0" distB="0" distL="114300" distR="114300" simplePos="0" relativeHeight="251653120" behindDoc="0" locked="0" layoutInCell="1" allowOverlap="1" wp14:anchorId="4368A376" wp14:editId="701E025B">
              <wp:simplePos x="0" y="0"/>
              <wp:positionH relativeFrom="margin">
                <wp:align>center</wp:align>
              </wp:positionH>
              <wp:positionV relativeFrom="paragraph">
                <wp:posOffset>908050</wp:posOffset>
              </wp:positionV>
              <wp:extent cx="6294120" cy="7080885"/>
              <wp:effectExtent l="0" t="19050" r="0" b="24765"/>
              <wp:wrapTopAndBottom/>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del>
      <w:r w:rsidR="00E23E74" w:rsidRPr="000245EB">
        <w:rPr>
          <w:rPrChange w:id="13080" w:author="Tran Huan" w:date="2018-11-25T16:08:00Z">
            <w:rPr/>
          </w:rPrChange>
        </w:rPr>
        <w:tab/>
      </w:r>
      <w:ins w:id="13081" w:author="Tran Huan" w:date="2018-12-03T01:05:00Z">
        <w:r>
          <w:t>Sơ đồ chức năng</w:t>
        </w:r>
        <w:r w:rsidRPr="00B20694">
          <w:rPr>
            <w:noProof/>
          </w:rPr>
          <w:t xml:space="preserve"> </w:t>
        </w:r>
      </w:ins>
      <w:bookmarkEnd w:id="13004"/>
    </w:p>
    <w:p w14:paraId="343AF6FD" w14:textId="6E09A63D" w:rsidR="00AD52C9" w:rsidRPr="006A2C8A" w:rsidDel="00AB54FD" w:rsidRDefault="00AB54FD" w:rsidP="00AB54FD">
      <w:pPr>
        <w:jc w:val="center"/>
        <w:rPr>
          <w:del w:id="13082" w:author="Tran Huan" w:date="2018-12-03T03:41:00Z"/>
        </w:rPr>
        <w:pPrChange w:id="13083" w:author="Tran Huan" w:date="2018-12-03T03:44:00Z">
          <w:pPr/>
        </w:pPrChange>
      </w:pPr>
      <w:ins w:id="13084" w:author="Tran Huan" w:date="2018-12-03T03:44:00Z">
        <w:r>
          <w:rPr>
            <w:noProof/>
            <w:lang w:val="en-US"/>
          </w:rPr>
          <w:drawing>
            <wp:inline distT="0" distB="0" distL="0" distR="0" wp14:anchorId="776E33DB" wp14:editId="09B48973">
              <wp:extent cx="6291580" cy="7139305"/>
              <wp:effectExtent l="0" t="0" r="0" b="444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91580" cy="7139305"/>
                      </a:xfrm>
                      <a:prstGeom prst="rect">
                        <a:avLst/>
                      </a:prstGeom>
                      <a:noFill/>
                    </pic:spPr>
                  </pic:pic>
                </a:graphicData>
              </a:graphic>
            </wp:inline>
          </w:drawing>
        </w:r>
      </w:ins>
      <w:del w:id="13085" w:author="Tran Huan" w:date="2018-12-03T01:05:00Z">
        <w:r w:rsidR="00E23E74" w:rsidRPr="000245EB" w:rsidDel="00B20694">
          <w:rPr>
            <w:rPrChange w:id="13086" w:author="Tran Huan" w:date="2018-11-25T16:08:00Z">
              <w:rPr>
                <w:lang w:val="en-US"/>
              </w:rPr>
            </w:rPrChange>
          </w:rPr>
          <w:delText xml:space="preserve">Hệ thống được xây dựng theo mô hình </w:delText>
        </w:r>
        <w:r w:rsidR="00B548E3" w:rsidRPr="000245EB" w:rsidDel="00B20694">
          <w:rPr>
            <w:rPrChange w:id="13087" w:author="Tran Huan" w:date="2018-11-25T16:08:00Z">
              <w:rPr>
                <w:lang w:val="en-US"/>
              </w:rPr>
            </w:rPrChange>
          </w:rPr>
          <w:delText>Web Service APIs</w:delText>
        </w:r>
        <w:r w:rsidR="00130308" w:rsidRPr="000245EB" w:rsidDel="00B20694">
          <w:rPr>
            <w:rPrChange w:id="13088" w:author="Tran Huan" w:date="2018-11-25T16:08:00Z">
              <w:rPr>
                <w:lang w:val="en-US"/>
              </w:rPr>
            </w:rPrChange>
          </w:rPr>
          <w:delText>. Với server</w:delText>
        </w:r>
        <w:r w:rsidR="00B548E3" w:rsidRPr="000245EB" w:rsidDel="00B20694">
          <w:rPr>
            <w:rPrChange w:id="13089" w:author="Tran Huan" w:date="2018-11-25T16:08:00Z">
              <w:rPr>
                <w:lang w:val="en-US"/>
              </w:rPr>
            </w:rPrChange>
          </w:rPr>
          <w:delText xml:space="preserve"> API</w:delText>
        </w:r>
        <w:r w:rsidR="00130308" w:rsidRPr="000245EB" w:rsidDel="00B20694">
          <w:rPr>
            <w:rPrChange w:id="13090" w:author="Tran Huan" w:date="2018-11-25T16:08:00Z">
              <w:rPr>
                <w:lang w:val="en-US"/>
              </w:rPr>
            </w:rPrChange>
          </w:rPr>
          <w:delText xml:space="preserve"> được xây dựng dựa trên GraphQL và Postgrahile với nhiệm vụ chính là cung cấp các chức năng thêm, sửa, xóa dữ liệu</w:delText>
        </w:r>
        <w:r w:rsidR="00B548E3" w:rsidRPr="000245EB" w:rsidDel="00B20694">
          <w:rPr>
            <w:rPrChange w:id="13091" w:author="Tran Huan" w:date="2018-11-25T16:08:00Z">
              <w:rPr>
                <w:lang w:val="en-US"/>
              </w:rPr>
            </w:rPrChange>
          </w:rPr>
          <w:delText xml:space="preserve"> và các chức năng xử lí khác</w:delText>
        </w:r>
        <w:r w:rsidR="00130308" w:rsidRPr="000245EB" w:rsidDel="00B20694">
          <w:rPr>
            <w:rPrChange w:id="13092" w:author="Tran Huan" w:date="2018-11-25T16:08:00Z">
              <w:rPr>
                <w:lang w:val="en-US"/>
              </w:rPr>
            </w:rPrChange>
          </w:rPr>
          <w:delText xml:space="preserve"> cho client</w:delText>
        </w:r>
        <w:r w:rsidR="00BD1DD9" w:rsidRPr="000245EB" w:rsidDel="00B20694">
          <w:rPr>
            <w:rPrChange w:id="13093" w:author="Tran Huan" w:date="2018-11-25T16:08:00Z">
              <w:rPr>
                <w:lang w:val="en-US"/>
              </w:rPr>
            </w:rPrChange>
          </w:rPr>
          <w:delText>. Client thực hiện các chức năng cung cấp dữ liệu chuẩn cho server xử lí</w:delText>
        </w:r>
        <w:r w:rsidR="00B548E3" w:rsidRPr="000245EB" w:rsidDel="00B20694">
          <w:rPr>
            <w:rPrChange w:id="13094" w:author="Tran Huan" w:date="2018-11-25T16:08:00Z">
              <w:rPr>
                <w:lang w:val="en-US"/>
              </w:rPr>
            </w:rPrChange>
          </w:rPr>
          <w:delText>.</w:delText>
        </w:r>
      </w:del>
    </w:p>
    <w:p w14:paraId="7894420A" w14:textId="79E0F5AD" w:rsidR="00AB54FD" w:rsidRDefault="00AB54FD" w:rsidP="00AB54FD">
      <w:pPr>
        <w:jc w:val="center"/>
        <w:rPr>
          <w:ins w:id="13095" w:author="Tran Huan" w:date="2018-12-03T03:42:00Z"/>
        </w:rPr>
        <w:pPrChange w:id="13096" w:author="Tran Huan" w:date="2018-12-03T03:44:00Z">
          <w:pPr>
            <w:pStyle w:val="Heading3"/>
          </w:pPr>
        </w:pPrChange>
      </w:pPr>
    </w:p>
    <w:p w14:paraId="2E79B060" w14:textId="1F877FB2" w:rsidR="00EC1917" w:rsidDel="0039662E" w:rsidRDefault="00EC1917">
      <w:pPr>
        <w:pStyle w:val="Heading3"/>
        <w:spacing w:line="276" w:lineRule="auto"/>
        <w:rPr>
          <w:del w:id="13097" w:author="phuong vu" w:date="2018-11-21T23:16:00Z"/>
        </w:rPr>
        <w:pPrChange w:id="13098" w:author="phuong vu" w:date="2018-11-23T13:48:00Z">
          <w:pPr>
            <w:pStyle w:val="Heading3"/>
          </w:pPr>
        </w:pPrChange>
      </w:pPr>
      <w:del w:id="13099" w:author="phuong vu" w:date="2018-11-21T23:16:00Z">
        <w:r w:rsidDel="0039662E">
          <w:delText>Sơ đồ USE CASE</w:delText>
        </w:r>
        <w:bookmarkStart w:id="13100" w:name="_Toc530605702"/>
        <w:bookmarkStart w:id="13101" w:name="_Toc530657408"/>
        <w:bookmarkStart w:id="13102" w:name="_Toc530658696"/>
        <w:bookmarkStart w:id="13103" w:name="_Toc530662420"/>
        <w:bookmarkStart w:id="13104" w:name="_Toc530662887"/>
        <w:bookmarkStart w:id="13105" w:name="_Toc531003817"/>
        <w:bookmarkStart w:id="13106" w:name="_Toc531005734"/>
        <w:bookmarkStart w:id="13107" w:name="_Toc531569935"/>
        <w:bookmarkStart w:id="13108" w:name="_Toc531573783"/>
        <w:bookmarkStart w:id="13109" w:name="_Toc531577524"/>
        <w:bookmarkStart w:id="13110" w:name="_Toc531581262"/>
        <w:bookmarkEnd w:id="13100"/>
        <w:bookmarkEnd w:id="13101"/>
        <w:bookmarkEnd w:id="13102"/>
        <w:bookmarkEnd w:id="13103"/>
        <w:bookmarkEnd w:id="13104"/>
        <w:bookmarkEnd w:id="13105"/>
        <w:bookmarkEnd w:id="13106"/>
        <w:bookmarkEnd w:id="13107"/>
        <w:bookmarkEnd w:id="13108"/>
        <w:bookmarkEnd w:id="13109"/>
        <w:bookmarkEnd w:id="13110"/>
      </w:del>
    </w:p>
    <w:p w14:paraId="09ACBA31" w14:textId="0CDF9B8E" w:rsidR="00176856" w:rsidDel="0039662E" w:rsidRDefault="005E7E83">
      <w:pPr>
        <w:spacing w:line="276" w:lineRule="auto"/>
        <w:jc w:val="center"/>
        <w:rPr>
          <w:del w:id="13111" w:author="phuong vu" w:date="2018-11-21T23:16:00Z"/>
        </w:rPr>
        <w:pPrChange w:id="13112" w:author="phuong vu" w:date="2018-11-23T13:48:00Z">
          <w:pPr>
            <w:pStyle w:val="Heading3"/>
          </w:pPr>
        </w:pPrChange>
      </w:pPr>
      <w:del w:id="13113" w:author="phuong vu" w:date="2018-11-16T10:23:00Z">
        <w:r w:rsidRPr="005E7E83" w:rsidDel="00646D15">
          <w:rPr>
            <w:noProof/>
            <w:lang w:val="en-US"/>
          </w:rPr>
          <w:drawing>
            <wp:inline distT="0" distB="0" distL="0" distR="0" wp14:anchorId="738E28B4" wp14:editId="6009998D">
              <wp:extent cx="5855148" cy="6549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66992" cy="6562638"/>
                      </a:xfrm>
                      <a:prstGeom prst="rect">
                        <a:avLst/>
                      </a:prstGeom>
                      <a:noFill/>
                      <a:ln>
                        <a:noFill/>
                      </a:ln>
                    </pic:spPr>
                  </pic:pic>
                </a:graphicData>
              </a:graphic>
            </wp:inline>
          </w:drawing>
        </w:r>
      </w:del>
      <w:bookmarkStart w:id="13114" w:name="_Toc530605703"/>
      <w:bookmarkStart w:id="13115" w:name="_Toc530657409"/>
      <w:bookmarkStart w:id="13116" w:name="_Toc530658697"/>
      <w:bookmarkStart w:id="13117" w:name="_Toc530662421"/>
      <w:bookmarkStart w:id="13118" w:name="_Toc530662888"/>
      <w:bookmarkStart w:id="13119" w:name="_Toc531003818"/>
      <w:bookmarkStart w:id="13120" w:name="_Toc531005735"/>
      <w:bookmarkStart w:id="13121" w:name="_Toc531569936"/>
      <w:bookmarkStart w:id="13122" w:name="_Toc531573784"/>
      <w:bookmarkStart w:id="13123" w:name="_Toc531577525"/>
      <w:bookmarkStart w:id="13124" w:name="_Toc531581263"/>
      <w:bookmarkEnd w:id="13114"/>
      <w:bookmarkEnd w:id="13115"/>
      <w:bookmarkEnd w:id="13116"/>
      <w:bookmarkEnd w:id="13117"/>
      <w:bookmarkEnd w:id="13118"/>
      <w:bookmarkEnd w:id="13119"/>
      <w:bookmarkEnd w:id="13120"/>
      <w:bookmarkEnd w:id="13121"/>
      <w:bookmarkEnd w:id="13122"/>
      <w:bookmarkEnd w:id="13123"/>
      <w:bookmarkEnd w:id="13124"/>
    </w:p>
    <w:p w14:paraId="2E305A58" w14:textId="79C6F3C7" w:rsidR="00BD1DD9" w:rsidRPr="006A2C8A" w:rsidDel="0039662E" w:rsidRDefault="00176856">
      <w:pPr>
        <w:pStyle w:val="Caption"/>
        <w:spacing w:line="276" w:lineRule="auto"/>
        <w:rPr>
          <w:del w:id="13125" w:author="phuong vu" w:date="2018-11-21T23:16:00Z"/>
        </w:rPr>
        <w:pPrChange w:id="13126" w:author="phuong vu" w:date="2018-11-23T13:48:00Z">
          <w:pPr>
            <w:pStyle w:val="Heading3"/>
          </w:pPr>
        </w:pPrChange>
      </w:pPr>
      <w:del w:id="13127" w:author="phuong vu" w:date="2018-11-21T23:16:00Z">
        <w:r w:rsidRPr="00E4365A" w:rsidDel="0039662E">
          <w:rPr>
            <w:szCs w:val="26"/>
          </w:rPr>
          <w:delText xml:space="preserve">Hình </w:delText>
        </w:r>
      </w:del>
      <w:del w:id="13128" w:author="phuong vu" w:date="2018-11-16T11:28:00Z">
        <w:r w:rsidR="006C103E" w:rsidDel="00EC5005">
          <w:rPr>
            <w:i/>
            <w:iCs w:val="0"/>
          </w:rPr>
          <w:fldChar w:fldCharType="begin"/>
        </w:r>
        <w:r w:rsidR="006C103E" w:rsidDel="00EC5005">
          <w:rPr>
            <w:szCs w:val="26"/>
          </w:rPr>
          <w:delInstrText xml:space="preserve"> STYLEREF 1 \s </w:delInstrText>
        </w:r>
        <w:r w:rsidR="006C103E" w:rsidDel="00EC5005">
          <w:rPr>
            <w:i/>
            <w:iCs w:val="0"/>
          </w:rPr>
          <w:fldChar w:fldCharType="separate"/>
        </w:r>
        <w:r w:rsidR="006C103E" w:rsidDel="00EC5005">
          <w:rPr>
            <w:noProof/>
            <w:szCs w:val="26"/>
          </w:rPr>
          <w:delText>3</w:delText>
        </w:r>
        <w:r w:rsidR="006C103E" w:rsidDel="00EC5005">
          <w:rPr>
            <w:i/>
            <w:iCs w:val="0"/>
          </w:rPr>
          <w:fldChar w:fldCharType="end"/>
        </w:r>
        <w:r w:rsidR="006C103E" w:rsidDel="00EC5005">
          <w:rPr>
            <w:szCs w:val="26"/>
          </w:rPr>
          <w:delText>.</w:delText>
        </w:r>
        <w:r w:rsidR="006C103E" w:rsidDel="00EC5005">
          <w:rPr>
            <w:i/>
            <w:iCs w:val="0"/>
          </w:rPr>
          <w:fldChar w:fldCharType="begin"/>
        </w:r>
        <w:r w:rsidR="006C103E" w:rsidDel="00EC5005">
          <w:rPr>
            <w:szCs w:val="26"/>
          </w:rPr>
          <w:delInstrText xml:space="preserve"> SEQ Hình \* ARABIC \s 1 </w:delInstrText>
        </w:r>
        <w:r w:rsidR="006C103E" w:rsidDel="00EC5005">
          <w:rPr>
            <w:i/>
            <w:iCs w:val="0"/>
          </w:rPr>
          <w:fldChar w:fldCharType="separate"/>
        </w:r>
        <w:r w:rsidR="006C103E" w:rsidDel="00EC5005">
          <w:rPr>
            <w:noProof/>
            <w:szCs w:val="26"/>
          </w:rPr>
          <w:delText>3</w:delText>
        </w:r>
        <w:r w:rsidR="006C103E" w:rsidDel="00EC5005">
          <w:rPr>
            <w:i/>
            <w:iCs w:val="0"/>
          </w:rPr>
          <w:fldChar w:fldCharType="end"/>
        </w:r>
      </w:del>
      <w:del w:id="13129" w:author="phuong vu" w:date="2018-11-21T23:16:00Z">
        <w:r w:rsidRPr="00E4365A" w:rsidDel="0039662E">
          <w:rPr>
            <w:szCs w:val="26"/>
            <w:lang w:val="en-US"/>
          </w:rPr>
          <w:delText xml:space="preserve"> Sơ đồ USE CASE</w:delText>
        </w:r>
        <w:bookmarkStart w:id="13130" w:name="_Toc530605704"/>
        <w:bookmarkStart w:id="13131" w:name="_Toc530657410"/>
        <w:bookmarkStart w:id="13132" w:name="_Toc530658698"/>
        <w:bookmarkStart w:id="13133" w:name="_Toc530662422"/>
        <w:bookmarkStart w:id="13134" w:name="_Toc530662889"/>
        <w:bookmarkStart w:id="13135" w:name="_Toc531003819"/>
        <w:bookmarkStart w:id="13136" w:name="_Toc531005736"/>
        <w:bookmarkStart w:id="13137" w:name="_Toc531569937"/>
        <w:bookmarkStart w:id="13138" w:name="_Toc531573785"/>
        <w:bookmarkStart w:id="13139" w:name="_Toc531577526"/>
        <w:bookmarkStart w:id="13140" w:name="_Toc531581264"/>
        <w:bookmarkEnd w:id="13130"/>
        <w:bookmarkEnd w:id="13131"/>
        <w:bookmarkEnd w:id="13132"/>
        <w:bookmarkEnd w:id="13133"/>
        <w:bookmarkEnd w:id="13134"/>
        <w:bookmarkEnd w:id="13135"/>
        <w:bookmarkEnd w:id="13136"/>
        <w:bookmarkEnd w:id="13137"/>
        <w:bookmarkEnd w:id="13138"/>
        <w:bookmarkEnd w:id="13139"/>
        <w:bookmarkEnd w:id="13140"/>
      </w:del>
    </w:p>
    <w:p w14:paraId="3E178335" w14:textId="3E6F13E8" w:rsidR="004A77C2" w:rsidDel="007625B6" w:rsidRDefault="004A77C2">
      <w:pPr>
        <w:pStyle w:val="Heading3"/>
        <w:spacing w:line="276" w:lineRule="auto"/>
        <w:rPr>
          <w:del w:id="13141" w:author="phuong vu" w:date="2018-11-16T10:35:00Z"/>
        </w:rPr>
        <w:pPrChange w:id="13142" w:author="phuong vu" w:date="2018-11-23T13:48:00Z">
          <w:pPr>
            <w:pStyle w:val="Heading3"/>
          </w:pPr>
        </w:pPrChange>
      </w:pPr>
      <w:del w:id="13143" w:author="phuong vu" w:date="2018-11-16T10:35:00Z">
        <w:r w:rsidDel="007625B6">
          <w:delText>Sơ đồ phân rã USE CASE</w:delText>
        </w:r>
        <w:bookmarkStart w:id="13144" w:name="_Toc530605705"/>
        <w:bookmarkStart w:id="13145" w:name="_Toc530657411"/>
        <w:bookmarkStart w:id="13146" w:name="_Toc530658699"/>
        <w:bookmarkStart w:id="13147" w:name="_Toc530662423"/>
        <w:bookmarkStart w:id="13148" w:name="_Toc530662890"/>
        <w:bookmarkStart w:id="13149" w:name="_Toc531003820"/>
        <w:bookmarkStart w:id="13150" w:name="_Toc531005737"/>
        <w:bookmarkStart w:id="13151" w:name="_Toc531569938"/>
        <w:bookmarkStart w:id="13152" w:name="_Toc531573786"/>
        <w:bookmarkStart w:id="13153" w:name="_Toc531577527"/>
        <w:bookmarkStart w:id="13154" w:name="_Toc531581265"/>
        <w:bookmarkEnd w:id="13144"/>
        <w:bookmarkEnd w:id="13145"/>
        <w:bookmarkEnd w:id="13146"/>
        <w:bookmarkEnd w:id="13147"/>
        <w:bookmarkEnd w:id="13148"/>
        <w:bookmarkEnd w:id="13149"/>
        <w:bookmarkEnd w:id="13150"/>
        <w:bookmarkEnd w:id="13151"/>
        <w:bookmarkEnd w:id="13152"/>
        <w:bookmarkEnd w:id="13153"/>
        <w:bookmarkEnd w:id="13154"/>
      </w:del>
    </w:p>
    <w:p w14:paraId="6F5A1A58" w14:textId="465B7D54" w:rsidR="00C84B71" w:rsidRDefault="00C84B71" w:rsidP="006549D5">
      <w:pPr>
        <w:pStyle w:val="Heading2"/>
        <w:rPr>
          <w:ins w:id="13155" w:author="phuong vu" w:date="2018-11-16T10:35:00Z"/>
        </w:rPr>
        <w:pPrChange w:id="13156" w:author="Tran Huan" w:date="2018-12-03T02:56:00Z">
          <w:pPr>
            <w:pStyle w:val="Heading3"/>
          </w:pPr>
        </w:pPrChange>
      </w:pPr>
      <w:bookmarkStart w:id="13157" w:name="_Toc531581266"/>
      <w:r>
        <w:t xml:space="preserve">Sơ đồ </w:t>
      </w:r>
      <w:r w:rsidR="001A6E15">
        <w:t>C</w:t>
      </w:r>
      <w:r>
        <w:t>DM</w:t>
      </w:r>
      <w:bookmarkEnd w:id="13157"/>
    </w:p>
    <w:p w14:paraId="0DED5DBA" w14:textId="77777777" w:rsidR="0005654D" w:rsidRDefault="0005654D" w:rsidP="0005654D">
      <w:pPr>
        <w:keepNext/>
        <w:spacing w:line="276" w:lineRule="auto"/>
        <w:rPr>
          <w:ins w:id="13158" w:author="Tran Huan" w:date="2018-12-03T01:16:00Z"/>
        </w:rPr>
        <w:pPrChange w:id="13159" w:author="Tran Huan" w:date="2018-12-03T01:16:00Z">
          <w:pPr>
            <w:keepNext/>
            <w:spacing w:line="276" w:lineRule="auto"/>
          </w:pPr>
        </w:pPrChange>
      </w:pPr>
      <w:ins w:id="13160" w:author="Tran Huan" w:date="2018-12-03T01:16:00Z">
        <w:r w:rsidRPr="00CF739D">
          <w:rPr>
            <w:noProof/>
            <w:lang w:val="en-US"/>
          </w:rPr>
          <w:drawing>
            <wp:inline distT="0" distB="0" distL="0" distR="0" wp14:anchorId="40D333DB" wp14:editId="013884F1">
              <wp:extent cx="5579745" cy="7801610"/>
              <wp:effectExtent l="0" t="0" r="1905" b="889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7801610"/>
                      </a:xfrm>
                      <a:prstGeom prst="rect">
                        <a:avLst/>
                      </a:prstGeom>
                      <a:noFill/>
                      <a:ln>
                        <a:noFill/>
                      </a:ln>
                    </pic:spPr>
                  </pic:pic>
                </a:graphicData>
              </a:graphic>
            </wp:inline>
          </w:drawing>
        </w:r>
      </w:ins>
    </w:p>
    <w:p w14:paraId="45E5156B" w14:textId="30B26629" w:rsidR="00EC5005" w:rsidRPr="00EA3AB6" w:rsidDel="00CD67F8" w:rsidRDefault="0005654D" w:rsidP="00F72AE0">
      <w:pPr>
        <w:pStyle w:val="Caption"/>
        <w:rPr>
          <w:ins w:id="13161" w:author="phuong vu" w:date="2018-11-16T11:28:00Z"/>
          <w:del w:id="13162" w:author="Tran Huan" w:date="2018-11-25T23:57:00Z"/>
        </w:rPr>
        <w:pPrChange w:id="13163" w:author="Tran Huan" w:date="2018-12-03T02:05:00Z">
          <w:pPr/>
        </w:pPrChange>
      </w:pPr>
      <w:bookmarkStart w:id="13164" w:name="_Toc531584463"/>
      <w:ins w:id="13165" w:author="Tran Huan" w:date="2018-12-03T01:16:00Z">
        <w:r>
          <w:t xml:space="preserve">Hình </w:t>
        </w:r>
      </w:ins>
      <w:ins w:id="13166" w:author="Tran Huan" w:date="2018-12-03T02:05:00Z">
        <w:r w:rsidR="00F72AE0">
          <w:fldChar w:fldCharType="begin"/>
        </w:r>
        <w:r w:rsidR="00F72AE0">
          <w:instrText xml:space="preserve"> STYLEREF 1 \s </w:instrText>
        </w:r>
      </w:ins>
      <w:r w:rsidR="00F72AE0">
        <w:fldChar w:fldCharType="separate"/>
      </w:r>
      <w:r w:rsidR="00F72AE0">
        <w:rPr>
          <w:noProof/>
        </w:rPr>
        <w:t>3</w:t>
      </w:r>
      <w:ins w:id="13167"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13168" w:author="Tran Huan" w:date="2018-12-03T02:05:00Z">
        <w:r w:rsidR="00F72AE0">
          <w:rPr>
            <w:noProof/>
          </w:rPr>
          <w:t>3</w:t>
        </w:r>
        <w:r w:rsidR="00F72AE0">
          <w:fldChar w:fldCharType="end"/>
        </w:r>
      </w:ins>
      <w:ins w:id="13169" w:author="Tran Huan" w:date="2018-12-03T01:16:00Z">
        <w:r w:rsidRPr="0005654D">
          <w:rPr>
            <w:rPrChange w:id="13170" w:author="Tran Huan" w:date="2018-12-03T01:16:00Z">
              <w:rPr>
                <w:lang w:val="en-US"/>
              </w:rPr>
            </w:rPrChange>
          </w:rPr>
          <w:t xml:space="preserve"> </w:t>
        </w:r>
        <w:r w:rsidRPr="008F40CD">
          <w:rPr>
            <w:i/>
          </w:rPr>
          <w:t>Sơ đồ mô hình quan hệ thực thể ở mức luận lý</w:t>
        </w:r>
      </w:ins>
      <w:bookmarkEnd w:id="13164"/>
      <w:ins w:id="13171" w:author="phuong vu" w:date="2018-11-16T11:27:00Z">
        <w:del w:id="13172" w:author="Tran Huan" w:date="2018-12-03T01:14:00Z">
          <w:r w:rsidR="00EC5005" w:rsidRPr="00EC5005" w:rsidDel="0005654D">
            <w:rPr>
              <w:noProof/>
              <w:lang w:val="en-US"/>
            </w:rPr>
            <w:drawing>
              <wp:inline distT="0" distB="0" distL="0" distR="0" wp14:anchorId="094C753B" wp14:editId="6B54A6C3">
                <wp:extent cx="5905500" cy="7820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05500" cy="7820025"/>
                        </a:xfrm>
                        <a:prstGeom prst="rect">
                          <a:avLst/>
                        </a:prstGeom>
                        <a:noFill/>
                        <a:ln>
                          <a:noFill/>
                        </a:ln>
                      </pic:spPr>
                    </pic:pic>
                  </a:graphicData>
                </a:graphic>
              </wp:inline>
            </w:drawing>
          </w:r>
        </w:del>
      </w:ins>
    </w:p>
    <w:p w14:paraId="3EE3D562" w14:textId="512E8D45" w:rsidR="007625B6" w:rsidRPr="00891537" w:rsidRDefault="00EC5005" w:rsidP="00F72AE0">
      <w:pPr>
        <w:pStyle w:val="Caption"/>
        <w:pPrChange w:id="13173" w:author="Tran Huan" w:date="2018-12-03T02:05:00Z">
          <w:pPr>
            <w:pStyle w:val="Heading3"/>
          </w:pPr>
        </w:pPrChange>
      </w:pPr>
      <w:ins w:id="13174" w:author="phuong vu" w:date="2018-11-16T11:28:00Z">
        <w:del w:id="13175" w:author="Tran Huan" w:date="2018-11-25T23:57:00Z">
          <w:r w:rsidRPr="00891537" w:rsidDel="00CD67F8">
            <w:delText xml:space="preserve">Hình </w:delText>
          </w:r>
        </w:del>
      </w:ins>
      <w:ins w:id="13176" w:author="phuong vu" w:date="2018-11-22T18:14:00Z">
        <w:del w:id="13177" w:author="Tran Huan" w:date="2018-11-25T23:57:00Z">
          <w:r w:rsidR="00627671" w:rsidDel="00CD67F8">
            <w:fldChar w:fldCharType="begin"/>
          </w:r>
          <w:r w:rsidR="00627671" w:rsidDel="00CD67F8">
            <w:delInstrText xml:space="preserve"> STYLEREF 1 \s </w:delInstrText>
          </w:r>
        </w:del>
      </w:ins>
      <w:del w:id="13178" w:author="Tran Huan" w:date="2018-11-25T23:57:00Z">
        <w:r w:rsidR="00627671" w:rsidDel="00CD67F8">
          <w:fldChar w:fldCharType="separate"/>
        </w:r>
        <w:r w:rsidR="00627671" w:rsidDel="00CD67F8">
          <w:rPr>
            <w:noProof/>
          </w:rPr>
          <w:delText>3</w:delText>
        </w:r>
      </w:del>
      <w:ins w:id="13179" w:author="phuong vu" w:date="2018-11-22T18:14:00Z">
        <w:del w:id="13180" w:author="Tran Huan" w:date="2018-11-25T23:57:00Z">
          <w:r w:rsidR="00627671" w:rsidDel="00CD67F8">
            <w:fldChar w:fldCharType="end"/>
          </w:r>
          <w:r w:rsidR="00627671" w:rsidDel="00CD67F8">
            <w:delText>.</w:delText>
          </w:r>
          <w:r w:rsidR="00627671" w:rsidDel="00CD67F8">
            <w:fldChar w:fldCharType="begin"/>
          </w:r>
          <w:r w:rsidR="00627671" w:rsidDel="00CD67F8">
            <w:delInstrText xml:space="preserve"> SEQ Hình \* ARABIC \s 1 </w:delInstrText>
          </w:r>
        </w:del>
      </w:ins>
      <w:del w:id="13181" w:author="Tran Huan" w:date="2018-11-25T23:57:00Z">
        <w:r w:rsidR="00627671" w:rsidDel="00CD67F8">
          <w:fldChar w:fldCharType="separate"/>
        </w:r>
      </w:del>
      <w:ins w:id="13182" w:author="phuong vu" w:date="2018-11-22T18:14:00Z">
        <w:del w:id="13183" w:author="Tran Huan" w:date="2018-11-25T23:57:00Z">
          <w:r w:rsidR="00627671" w:rsidDel="00CD67F8">
            <w:rPr>
              <w:noProof/>
            </w:rPr>
            <w:delText>3</w:delText>
          </w:r>
          <w:r w:rsidR="00627671" w:rsidDel="00CD67F8">
            <w:fldChar w:fldCharType="end"/>
          </w:r>
        </w:del>
      </w:ins>
      <w:ins w:id="13184" w:author="phuong vu" w:date="2018-11-16T11:28:00Z">
        <w:del w:id="13185" w:author="Tran Huan" w:date="2018-11-25T23:57:00Z">
          <w:r w:rsidRPr="000245EB" w:rsidDel="00CD67F8">
            <w:delText xml:space="preserve"> </w:delText>
          </w:r>
          <w:r w:rsidRPr="00CD67F8" w:rsidDel="00CD67F8">
            <w:rPr>
              <w:i/>
              <w:rPrChange w:id="13186" w:author="Tran Huan" w:date="2018-11-25T23:57:00Z">
                <w:rPr/>
              </w:rPrChange>
            </w:rPr>
            <w:delText>Sơ đ</w:delText>
          </w:r>
          <w:r w:rsidRPr="00EA3AB6" w:rsidDel="00CD67F8">
            <w:rPr>
              <w:i/>
            </w:rPr>
            <w:delText>ồ</w:delText>
          </w:r>
          <w:r w:rsidRPr="00CD67F8" w:rsidDel="00CD67F8">
            <w:rPr>
              <w:i/>
              <w:rPrChange w:id="13187" w:author="Tran Huan" w:date="2018-11-25T23:57:00Z">
                <w:rPr>
                  <w:b w:val="0"/>
                  <w:i/>
                  <w:iCs/>
                </w:rPr>
              </w:rPrChange>
            </w:rPr>
            <w:delText xml:space="preserve"> mô hình quan hệ thực thể ở mức luận lý</w:delText>
          </w:r>
        </w:del>
      </w:ins>
    </w:p>
    <w:p w14:paraId="27AB324E" w14:textId="5E682F38" w:rsidR="001A6E15" w:rsidRDefault="001A6E15" w:rsidP="006549D5">
      <w:pPr>
        <w:pStyle w:val="Heading2"/>
        <w:pPrChange w:id="13188" w:author="Tran Huan" w:date="2018-12-03T02:56:00Z">
          <w:pPr>
            <w:pStyle w:val="Heading3"/>
          </w:pPr>
        </w:pPrChange>
      </w:pPr>
      <w:bookmarkStart w:id="13189" w:name="_Toc531581267"/>
      <w:r>
        <w:t>Sơ đồ LDM</w:t>
      </w:r>
      <w:bookmarkEnd w:id="13189"/>
    </w:p>
    <w:p w14:paraId="347CAFC1" w14:textId="77777777" w:rsidR="0005654D" w:rsidRPr="008904F6" w:rsidRDefault="0005654D" w:rsidP="0005654D">
      <w:pPr>
        <w:pStyle w:val="ListParagraph"/>
        <w:numPr>
          <w:ilvl w:val="0"/>
          <w:numId w:val="49"/>
        </w:numPr>
        <w:spacing w:line="276" w:lineRule="auto"/>
        <w:jc w:val="left"/>
        <w:rPr>
          <w:ins w:id="13190" w:author="Tran Huan" w:date="2018-12-03T01:17:00Z"/>
        </w:rPr>
        <w:pPrChange w:id="13191" w:author="Tran Huan" w:date="2018-12-03T01:18:00Z">
          <w:pPr>
            <w:pStyle w:val="ListParagraph"/>
            <w:numPr>
              <w:numId w:val="49"/>
            </w:numPr>
            <w:spacing w:line="276" w:lineRule="auto"/>
            <w:ind w:left="1080" w:hanging="360"/>
          </w:pPr>
        </w:pPrChange>
      </w:pPr>
      <w:ins w:id="13192" w:author="Tran Huan" w:date="2018-12-03T01:17:00Z">
        <w:r w:rsidRPr="008904F6">
          <w:rPr>
            <w:b w:val="0"/>
          </w:rPr>
          <w:t>DATE</w:t>
        </w:r>
        <w:r>
          <w:rPr>
            <w:b w:val="0"/>
            <w:lang w:val="en-US"/>
          </w:rPr>
          <w:t xml:space="preserve"> </w:t>
        </w:r>
        <w:r w:rsidRPr="00AE5480">
          <w:t>(</w:t>
        </w:r>
        <w:r>
          <w:rPr>
            <w:lang w:val="en-US"/>
          </w:rPr>
          <w:t>#</w:t>
        </w:r>
        <w:r w:rsidRPr="008904F6">
          <w:rPr>
            <w:u w:val="single"/>
          </w:rPr>
          <w:t>DATE_AD</w:t>
        </w:r>
        <w:r w:rsidRPr="00AE5480">
          <w:t>)</w:t>
        </w:r>
      </w:ins>
    </w:p>
    <w:p w14:paraId="2E6F4A91" w14:textId="77777777" w:rsidR="0005654D" w:rsidRPr="00751AC2" w:rsidRDefault="0005654D" w:rsidP="0005654D">
      <w:pPr>
        <w:pStyle w:val="ListParagraph"/>
        <w:numPr>
          <w:ilvl w:val="0"/>
          <w:numId w:val="49"/>
        </w:numPr>
        <w:spacing w:line="276" w:lineRule="auto"/>
        <w:jc w:val="left"/>
        <w:rPr>
          <w:ins w:id="13193" w:author="Tran Huan" w:date="2018-12-03T01:17:00Z"/>
        </w:rPr>
        <w:pPrChange w:id="13194" w:author="Tran Huan" w:date="2018-12-03T01:18:00Z">
          <w:pPr>
            <w:pStyle w:val="ListParagraph"/>
            <w:numPr>
              <w:numId w:val="49"/>
            </w:numPr>
            <w:spacing w:line="276" w:lineRule="auto"/>
            <w:ind w:left="1080" w:hanging="360"/>
            <w:jc w:val="left"/>
          </w:pPr>
        </w:pPrChange>
      </w:pPr>
      <w:ins w:id="13195" w:author="Tran Huan" w:date="2018-12-03T01:17:00Z">
        <w:r w:rsidRPr="008904F6">
          <w:rPr>
            <w:b w:val="0"/>
          </w:rPr>
          <w:t xml:space="preserve">PRODUCT_TYPE </w:t>
        </w:r>
        <w:r w:rsidRPr="00751AC2">
          <w:t>(</w:t>
        </w:r>
        <w:r>
          <w:t>#</w:t>
        </w:r>
        <w:r w:rsidRPr="008904F6">
          <w:rPr>
            <w:u w:val="single"/>
          </w:rPr>
          <w:t>ID</w:t>
        </w:r>
        <w:r w:rsidRPr="00751AC2">
          <w:t>, PRODUCT_TYPE_NAME, STATUS)</w:t>
        </w:r>
      </w:ins>
    </w:p>
    <w:p w14:paraId="7E8C7324" w14:textId="77777777" w:rsidR="0005654D" w:rsidRPr="00751AC2" w:rsidRDefault="0005654D" w:rsidP="0005654D">
      <w:pPr>
        <w:pStyle w:val="ListParagraph"/>
        <w:numPr>
          <w:ilvl w:val="0"/>
          <w:numId w:val="49"/>
        </w:numPr>
        <w:spacing w:line="276" w:lineRule="auto"/>
        <w:jc w:val="left"/>
        <w:rPr>
          <w:ins w:id="13196" w:author="Tran Huan" w:date="2018-12-03T01:17:00Z"/>
        </w:rPr>
        <w:pPrChange w:id="13197" w:author="Tran Huan" w:date="2018-12-03T01:18:00Z">
          <w:pPr>
            <w:pStyle w:val="ListParagraph"/>
            <w:numPr>
              <w:numId w:val="49"/>
            </w:numPr>
            <w:spacing w:line="276" w:lineRule="auto"/>
            <w:ind w:left="1080" w:hanging="360"/>
            <w:jc w:val="left"/>
          </w:pPr>
        </w:pPrChange>
      </w:pPr>
      <w:ins w:id="13198" w:author="Tran Huan" w:date="2018-12-03T01:17:00Z">
        <w:r w:rsidRPr="008904F6">
          <w:rPr>
            <w:b w:val="0"/>
          </w:rPr>
          <w:t>PRODUCT (#</w:t>
        </w:r>
        <w:r w:rsidRPr="008904F6">
          <w:rPr>
            <w:u w:val="single"/>
          </w:rPr>
          <w:t>ID</w:t>
        </w:r>
        <w:r>
          <w:t xml:space="preserve">, PRODUC_NAME, SHORT_DESC, </w:t>
        </w:r>
        <w:r w:rsidRPr="008904F6">
          <w:rPr>
            <w:i/>
          </w:rPr>
          <w:t>PRODUCT_AVATAR</w:t>
        </w:r>
        <w:r>
          <w:t xml:space="preserve">, STATUS, </w:t>
        </w:r>
        <w:r w:rsidRPr="008904F6">
          <w:rPr>
            <w:i/>
          </w:rPr>
          <w:t>PRODUCT_TYPE_ID</w:t>
        </w:r>
        <w:r w:rsidRPr="008904F6">
          <w:rPr>
            <w:b w:val="0"/>
          </w:rPr>
          <w:t>)</w:t>
        </w:r>
      </w:ins>
    </w:p>
    <w:p w14:paraId="6D2A1D71" w14:textId="77777777" w:rsidR="0005654D" w:rsidRPr="008904F6" w:rsidRDefault="0005654D" w:rsidP="0005654D">
      <w:pPr>
        <w:pStyle w:val="ListParagraph"/>
        <w:numPr>
          <w:ilvl w:val="0"/>
          <w:numId w:val="49"/>
        </w:numPr>
        <w:spacing w:line="276" w:lineRule="auto"/>
        <w:jc w:val="left"/>
        <w:rPr>
          <w:ins w:id="13199" w:author="Tran Huan" w:date="2018-12-03T01:17:00Z"/>
          <w:lang w:val="fr-FR"/>
        </w:rPr>
        <w:pPrChange w:id="13200" w:author="Tran Huan" w:date="2018-12-03T01:18:00Z">
          <w:pPr>
            <w:pStyle w:val="ListParagraph"/>
            <w:numPr>
              <w:numId w:val="49"/>
            </w:numPr>
            <w:spacing w:line="276" w:lineRule="auto"/>
            <w:ind w:left="1080" w:hanging="360"/>
            <w:jc w:val="left"/>
          </w:pPr>
        </w:pPrChange>
      </w:pPr>
      <w:ins w:id="13201" w:author="Tran Huan" w:date="2018-12-03T01:17:00Z">
        <w:r w:rsidRPr="008904F6">
          <w:rPr>
            <w:b w:val="0"/>
            <w:lang w:val="fr-FR"/>
          </w:rPr>
          <w:t xml:space="preserve">SERVICE_TYPE </w:t>
        </w:r>
        <w:r w:rsidRPr="008904F6">
          <w:rPr>
            <w:lang w:val="fr-FR"/>
          </w:rPr>
          <w:t>(#</w:t>
        </w:r>
        <w:r w:rsidRPr="008904F6">
          <w:rPr>
            <w:u w:val="single"/>
            <w:lang w:val="fr-FR"/>
          </w:rPr>
          <w:t>ID</w:t>
        </w:r>
        <w:r w:rsidRPr="008904F6">
          <w:rPr>
            <w:lang w:val="fr-FR"/>
          </w:rPr>
          <w:t xml:space="preserve">, SERVICE_TYPE_NAME, SERVICE_TYPE_DESC, STATUS, </w:t>
        </w:r>
        <w:r w:rsidRPr="008904F6">
          <w:rPr>
            <w:i/>
            <w:lang w:val="fr-FR"/>
          </w:rPr>
          <w:t>SERVICE_TYPE_AVATAR</w:t>
        </w:r>
        <w:r w:rsidRPr="008904F6">
          <w:rPr>
            <w:lang w:val="fr-FR"/>
          </w:rPr>
          <w:t>)</w:t>
        </w:r>
      </w:ins>
    </w:p>
    <w:p w14:paraId="03B87183" w14:textId="77777777" w:rsidR="0005654D" w:rsidRPr="00C72765" w:rsidRDefault="0005654D" w:rsidP="0005654D">
      <w:pPr>
        <w:pStyle w:val="ListParagraph"/>
        <w:numPr>
          <w:ilvl w:val="0"/>
          <w:numId w:val="49"/>
        </w:numPr>
        <w:spacing w:line="276" w:lineRule="auto"/>
        <w:jc w:val="left"/>
        <w:rPr>
          <w:ins w:id="13202" w:author="Tran Huan" w:date="2018-12-03T01:17:00Z"/>
          <w:lang w:val="en-US"/>
        </w:rPr>
        <w:pPrChange w:id="13203" w:author="Tran Huan" w:date="2018-12-03T01:18:00Z">
          <w:pPr>
            <w:pStyle w:val="ListParagraph"/>
            <w:numPr>
              <w:numId w:val="49"/>
            </w:numPr>
            <w:spacing w:line="276" w:lineRule="auto"/>
            <w:ind w:left="1080" w:hanging="360"/>
            <w:jc w:val="left"/>
          </w:pPr>
        </w:pPrChange>
      </w:pPr>
      <w:ins w:id="13204" w:author="Tran Huan" w:date="2018-12-03T01:17:00Z">
        <w:r w:rsidRPr="00C72765">
          <w:rPr>
            <w:b w:val="0"/>
            <w:lang w:val="en-US"/>
          </w:rPr>
          <w:t>SERVICE_TYPE_BRANCH</w:t>
        </w:r>
        <w:r w:rsidRPr="00C72765">
          <w:rPr>
            <w:lang w:val="en-US"/>
          </w:rPr>
          <w:t xml:space="preserve"> (</w:t>
        </w:r>
        <w:r w:rsidRPr="00C72765">
          <w:rPr>
            <w:u w:val="single"/>
            <w:lang w:val="en-US"/>
          </w:rPr>
          <w:t>#ID,</w:t>
        </w:r>
        <w:r w:rsidRPr="008904F6">
          <w:rPr>
            <w:lang w:val="en-US"/>
          </w:rPr>
          <w:t xml:space="preserve"> </w:t>
        </w:r>
        <w:r w:rsidRPr="00C72765">
          <w:rPr>
            <w:u w:val="single"/>
            <w:lang w:val="en-US"/>
          </w:rPr>
          <w:t>#SERVICE_TYPE_ID</w:t>
        </w:r>
        <w:r>
          <w:t xml:space="preserve">, </w:t>
        </w:r>
        <w:r w:rsidRPr="008904F6">
          <w:rPr>
            <w:u w:val="single"/>
          </w:rPr>
          <w:t>#BRANCH_ID</w:t>
        </w:r>
        <w:r>
          <w:t>, STATUS</w:t>
        </w:r>
        <w:r w:rsidRPr="00C72765">
          <w:rPr>
            <w:lang w:val="en-US"/>
          </w:rPr>
          <w:t>)</w:t>
        </w:r>
      </w:ins>
    </w:p>
    <w:p w14:paraId="55E77300" w14:textId="77777777" w:rsidR="0005654D" w:rsidRPr="00E02EEE" w:rsidRDefault="0005654D" w:rsidP="0005654D">
      <w:pPr>
        <w:pStyle w:val="ListParagraph"/>
        <w:numPr>
          <w:ilvl w:val="0"/>
          <w:numId w:val="49"/>
        </w:numPr>
        <w:spacing w:line="276" w:lineRule="auto"/>
        <w:jc w:val="left"/>
        <w:rPr>
          <w:ins w:id="13205" w:author="Tran Huan" w:date="2018-12-03T01:17:00Z"/>
        </w:rPr>
        <w:pPrChange w:id="13206" w:author="Tran Huan" w:date="2018-12-03T01:18:00Z">
          <w:pPr>
            <w:pStyle w:val="ListParagraph"/>
            <w:numPr>
              <w:numId w:val="49"/>
            </w:numPr>
            <w:spacing w:line="276" w:lineRule="auto"/>
            <w:ind w:left="1080" w:hanging="360"/>
            <w:jc w:val="left"/>
          </w:pPr>
        </w:pPrChange>
      </w:pPr>
      <w:ins w:id="13207" w:author="Tran Huan" w:date="2018-12-03T01:17:00Z">
        <w:r w:rsidRPr="00C72765">
          <w:rPr>
            <w:b w:val="0"/>
            <w:lang w:val="en-US"/>
          </w:rPr>
          <w:t>POST</w:t>
        </w:r>
        <w:r w:rsidRPr="00C72765">
          <w:rPr>
            <w:lang w:val="en-US"/>
          </w:rPr>
          <w:t xml:space="preserve"> (</w:t>
        </w:r>
        <w:r w:rsidRPr="00C72765">
          <w:rPr>
            <w:u w:val="single"/>
            <w:lang w:val="en-US"/>
          </w:rPr>
          <w:t>#ID</w:t>
        </w:r>
        <w:r>
          <w:t>, HEADLINE, BODY, HEADER_IMAGE_FILE)</w:t>
        </w:r>
      </w:ins>
    </w:p>
    <w:p w14:paraId="2B339A9F" w14:textId="77777777" w:rsidR="0005654D" w:rsidRPr="00C72765" w:rsidRDefault="0005654D" w:rsidP="0005654D">
      <w:pPr>
        <w:pStyle w:val="ListParagraph"/>
        <w:numPr>
          <w:ilvl w:val="0"/>
          <w:numId w:val="49"/>
        </w:numPr>
        <w:spacing w:line="276" w:lineRule="auto"/>
        <w:jc w:val="left"/>
        <w:rPr>
          <w:ins w:id="13208" w:author="Tran Huan" w:date="2018-12-03T01:17:00Z"/>
          <w:lang w:val="en-US"/>
        </w:rPr>
        <w:pPrChange w:id="13209" w:author="Tran Huan" w:date="2018-12-03T01:18:00Z">
          <w:pPr>
            <w:pStyle w:val="ListParagraph"/>
            <w:numPr>
              <w:numId w:val="49"/>
            </w:numPr>
            <w:spacing w:line="276" w:lineRule="auto"/>
            <w:ind w:left="1080" w:hanging="360"/>
            <w:jc w:val="left"/>
          </w:pPr>
        </w:pPrChange>
      </w:pPr>
      <w:ins w:id="13210" w:author="Tran Huan" w:date="2018-12-03T01:17:00Z">
        <w:r w:rsidRPr="00C72765">
          <w:rPr>
            <w:b w:val="0"/>
            <w:lang w:val="en-US"/>
          </w:rPr>
          <w:t>TIME_SCHEDULE</w:t>
        </w:r>
        <w:r w:rsidRPr="00C72765">
          <w:rPr>
            <w:lang w:val="en-US"/>
          </w:rPr>
          <w:t xml:space="preserve"> (</w:t>
        </w:r>
        <w:r w:rsidRPr="00C72765">
          <w:rPr>
            <w:u w:val="single"/>
            <w:lang w:val="en-US"/>
          </w:rPr>
          <w:t>#ID</w:t>
        </w:r>
        <w:r>
          <w:t>, TIME_SCHEDULE_NO, TIME_START, TIME_END, STATUS</w:t>
        </w:r>
        <w:r w:rsidRPr="00C72765">
          <w:rPr>
            <w:lang w:val="en-US"/>
          </w:rPr>
          <w:t>)</w:t>
        </w:r>
      </w:ins>
    </w:p>
    <w:p w14:paraId="75BF9482" w14:textId="77777777" w:rsidR="0005654D" w:rsidRPr="00751AC2" w:rsidRDefault="0005654D" w:rsidP="0005654D">
      <w:pPr>
        <w:pStyle w:val="ListParagraph"/>
        <w:numPr>
          <w:ilvl w:val="0"/>
          <w:numId w:val="49"/>
        </w:numPr>
        <w:spacing w:line="276" w:lineRule="auto"/>
        <w:jc w:val="left"/>
        <w:rPr>
          <w:ins w:id="13211" w:author="Tran Huan" w:date="2018-12-03T01:17:00Z"/>
        </w:rPr>
        <w:pPrChange w:id="13212" w:author="Tran Huan" w:date="2018-12-03T01:18:00Z">
          <w:pPr>
            <w:pStyle w:val="ListParagraph"/>
            <w:numPr>
              <w:numId w:val="49"/>
            </w:numPr>
            <w:spacing w:line="276" w:lineRule="auto"/>
            <w:ind w:left="1080" w:hanging="360"/>
            <w:jc w:val="left"/>
          </w:pPr>
        </w:pPrChange>
      </w:pPr>
      <w:ins w:id="13213" w:author="Tran Huan" w:date="2018-12-03T01:17:00Z">
        <w:r w:rsidRPr="008904F6">
          <w:rPr>
            <w:b w:val="0"/>
          </w:rPr>
          <w:t xml:space="preserve">LABEL </w:t>
        </w:r>
        <w:r w:rsidRPr="00751AC2">
          <w:t>(</w:t>
        </w:r>
        <w:r w:rsidRPr="008904F6">
          <w:rPr>
            <w:u w:val="single"/>
          </w:rPr>
          <w:t>#ID</w:t>
        </w:r>
        <w:r>
          <w:t>, LABEL_NAME, STATUS</w:t>
        </w:r>
        <w:r w:rsidRPr="00751AC2">
          <w:t>)</w:t>
        </w:r>
      </w:ins>
    </w:p>
    <w:p w14:paraId="51B13BC2" w14:textId="77777777" w:rsidR="0005654D" w:rsidRPr="00751AC2" w:rsidRDefault="0005654D" w:rsidP="0005654D">
      <w:pPr>
        <w:pStyle w:val="ListParagraph"/>
        <w:numPr>
          <w:ilvl w:val="0"/>
          <w:numId w:val="49"/>
        </w:numPr>
        <w:spacing w:line="276" w:lineRule="auto"/>
        <w:jc w:val="left"/>
        <w:rPr>
          <w:ins w:id="13214" w:author="Tran Huan" w:date="2018-12-03T01:17:00Z"/>
        </w:rPr>
        <w:pPrChange w:id="13215" w:author="Tran Huan" w:date="2018-12-03T01:18:00Z">
          <w:pPr>
            <w:pStyle w:val="ListParagraph"/>
            <w:numPr>
              <w:numId w:val="49"/>
            </w:numPr>
            <w:spacing w:line="276" w:lineRule="auto"/>
            <w:ind w:left="1080" w:hanging="360"/>
            <w:jc w:val="left"/>
          </w:pPr>
        </w:pPrChange>
      </w:pPr>
      <w:ins w:id="13216" w:author="Tran Huan" w:date="2018-12-03T01:17:00Z">
        <w:r w:rsidRPr="008904F6">
          <w:rPr>
            <w:b w:val="0"/>
          </w:rPr>
          <w:t xml:space="preserve">UNIT </w:t>
        </w:r>
        <w:r w:rsidRPr="00751AC2">
          <w:t>(</w:t>
        </w:r>
        <w:r>
          <w:t>#</w:t>
        </w:r>
        <w:r w:rsidRPr="008904F6">
          <w:rPr>
            <w:u w:val="single"/>
          </w:rPr>
          <w:t>ID</w:t>
        </w:r>
        <w:r w:rsidRPr="00751AC2">
          <w:t xml:space="preserve">, </w:t>
        </w:r>
        <w:r>
          <w:t>UNIT_NAME, STATUS</w:t>
        </w:r>
        <w:r w:rsidRPr="00751AC2">
          <w:t>)</w:t>
        </w:r>
      </w:ins>
    </w:p>
    <w:p w14:paraId="174E571F" w14:textId="77777777" w:rsidR="0005654D" w:rsidRPr="00C72765" w:rsidRDefault="0005654D" w:rsidP="0005654D">
      <w:pPr>
        <w:pStyle w:val="ListParagraph"/>
        <w:numPr>
          <w:ilvl w:val="0"/>
          <w:numId w:val="49"/>
        </w:numPr>
        <w:spacing w:line="276" w:lineRule="auto"/>
        <w:jc w:val="left"/>
        <w:rPr>
          <w:ins w:id="13217" w:author="Tran Huan" w:date="2018-12-03T01:17:00Z"/>
          <w:lang w:val="en-US"/>
        </w:rPr>
        <w:pPrChange w:id="13218" w:author="Tran Huan" w:date="2018-12-03T01:18:00Z">
          <w:pPr>
            <w:pStyle w:val="ListParagraph"/>
            <w:numPr>
              <w:numId w:val="49"/>
            </w:numPr>
            <w:spacing w:line="276" w:lineRule="auto"/>
            <w:ind w:left="1080" w:hanging="360"/>
            <w:jc w:val="left"/>
          </w:pPr>
        </w:pPrChange>
      </w:pPr>
      <w:ins w:id="13219" w:author="Tran Huan" w:date="2018-12-03T01:17:00Z">
        <w:r w:rsidRPr="00C72765">
          <w:rPr>
            <w:b w:val="0"/>
            <w:lang w:val="en-US"/>
          </w:rPr>
          <w:t xml:space="preserve">MATERIAL </w:t>
        </w:r>
        <w:r w:rsidRPr="00C72765">
          <w:rPr>
            <w:lang w:val="en-US"/>
          </w:rPr>
          <w:t>(#</w:t>
        </w:r>
        <w:r w:rsidRPr="00C72765">
          <w:rPr>
            <w:u w:val="single"/>
            <w:lang w:val="en-US"/>
          </w:rPr>
          <w:t>ID</w:t>
        </w:r>
        <w:r w:rsidRPr="00C72765">
          <w:rPr>
            <w:lang w:val="en-US"/>
          </w:rPr>
          <w:t>, MATERIAL_NAME, STATUS)</w:t>
        </w:r>
      </w:ins>
    </w:p>
    <w:p w14:paraId="33710B57" w14:textId="77777777" w:rsidR="0005654D" w:rsidRPr="00C72765" w:rsidRDefault="0005654D" w:rsidP="0005654D">
      <w:pPr>
        <w:pStyle w:val="ListParagraph"/>
        <w:numPr>
          <w:ilvl w:val="0"/>
          <w:numId w:val="49"/>
        </w:numPr>
        <w:spacing w:line="276" w:lineRule="auto"/>
        <w:jc w:val="left"/>
        <w:rPr>
          <w:ins w:id="13220" w:author="Tran Huan" w:date="2018-12-03T01:17:00Z"/>
          <w:lang w:val="en-US"/>
        </w:rPr>
        <w:pPrChange w:id="13221" w:author="Tran Huan" w:date="2018-12-03T01:18:00Z">
          <w:pPr>
            <w:pStyle w:val="ListParagraph"/>
            <w:numPr>
              <w:numId w:val="49"/>
            </w:numPr>
            <w:spacing w:line="276" w:lineRule="auto"/>
            <w:ind w:left="1080" w:hanging="360"/>
            <w:jc w:val="left"/>
          </w:pPr>
        </w:pPrChange>
      </w:pPr>
      <w:ins w:id="13222" w:author="Tran Huan" w:date="2018-12-03T01:17:00Z">
        <w:r w:rsidRPr="00C72765">
          <w:rPr>
            <w:b w:val="0"/>
            <w:lang w:val="en-US"/>
          </w:rPr>
          <w:t xml:space="preserve">COLOR_GROUP </w:t>
        </w:r>
        <w:r w:rsidRPr="00C72765">
          <w:rPr>
            <w:lang w:val="en-US"/>
          </w:rPr>
          <w:t>(#</w:t>
        </w:r>
        <w:r w:rsidRPr="00C72765">
          <w:rPr>
            <w:u w:val="single"/>
            <w:lang w:val="en-US"/>
          </w:rPr>
          <w:t>ID</w:t>
        </w:r>
        <w:r w:rsidRPr="00C72765">
          <w:rPr>
            <w:lang w:val="en-US"/>
          </w:rPr>
          <w:t>, COLOR_GROUP_NAME, STATUS)</w:t>
        </w:r>
      </w:ins>
    </w:p>
    <w:p w14:paraId="12CCE299" w14:textId="77777777" w:rsidR="0005654D" w:rsidRPr="00C72765" w:rsidRDefault="0005654D" w:rsidP="0005654D">
      <w:pPr>
        <w:pStyle w:val="ListParagraph"/>
        <w:numPr>
          <w:ilvl w:val="0"/>
          <w:numId w:val="49"/>
        </w:numPr>
        <w:spacing w:line="276" w:lineRule="auto"/>
        <w:jc w:val="left"/>
        <w:rPr>
          <w:ins w:id="13223" w:author="Tran Huan" w:date="2018-12-03T01:17:00Z"/>
          <w:lang w:val="en-US"/>
        </w:rPr>
        <w:pPrChange w:id="13224" w:author="Tran Huan" w:date="2018-12-03T01:18:00Z">
          <w:pPr>
            <w:pStyle w:val="ListParagraph"/>
            <w:numPr>
              <w:numId w:val="49"/>
            </w:numPr>
            <w:spacing w:line="276" w:lineRule="auto"/>
            <w:ind w:left="1080" w:hanging="360"/>
            <w:jc w:val="left"/>
          </w:pPr>
        </w:pPrChange>
      </w:pPr>
      <w:ins w:id="13225" w:author="Tran Huan" w:date="2018-12-03T01:17:00Z">
        <w:r w:rsidRPr="00C72765">
          <w:rPr>
            <w:b w:val="0"/>
            <w:lang w:val="en-US"/>
          </w:rPr>
          <w:t xml:space="preserve">COLOR </w:t>
        </w:r>
        <w:r w:rsidRPr="00C72765">
          <w:rPr>
            <w:lang w:val="en-US"/>
          </w:rPr>
          <w:t>(#</w:t>
        </w:r>
        <w:r w:rsidRPr="00C72765">
          <w:rPr>
            <w:u w:val="single"/>
            <w:lang w:val="en-US"/>
          </w:rPr>
          <w:t>ID</w:t>
        </w:r>
        <w:r w:rsidRPr="00C72765">
          <w:rPr>
            <w:lang w:val="en-US"/>
          </w:rPr>
          <w:t>, COLOR_NAME, COLOR_GROUP_ID, STATUS)</w:t>
        </w:r>
      </w:ins>
    </w:p>
    <w:p w14:paraId="591DC0D3" w14:textId="77777777" w:rsidR="0005654D" w:rsidRPr="00751AC2" w:rsidRDefault="0005654D" w:rsidP="0005654D">
      <w:pPr>
        <w:pStyle w:val="ListParagraph"/>
        <w:numPr>
          <w:ilvl w:val="0"/>
          <w:numId w:val="49"/>
        </w:numPr>
        <w:spacing w:line="276" w:lineRule="auto"/>
        <w:jc w:val="left"/>
        <w:rPr>
          <w:ins w:id="13226" w:author="Tran Huan" w:date="2018-12-03T01:17:00Z"/>
        </w:rPr>
        <w:pPrChange w:id="13227" w:author="Tran Huan" w:date="2018-12-03T01:18:00Z">
          <w:pPr>
            <w:pStyle w:val="ListParagraph"/>
            <w:numPr>
              <w:numId w:val="49"/>
            </w:numPr>
            <w:spacing w:line="276" w:lineRule="auto"/>
            <w:ind w:left="1080" w:hanging="360"/>
            <w:jc w:val="left"/>
          </w:pPr>
        </w:pPrChange>
      </w:pPr>
      <w:ins w:id="13228" w:author="Tran Huan" w:date="2018-12-03T01:17:00Z">
        <w:r w:rsidRPr="008904F6">
          <w:rPr>
            <w:b w:val="0"/>
          </w:rPr>
          <w:t xml:space="preserve">CUSTOMER_ORDER </w:t>
        </w:r>
        <w:r w:rsidRPr="00751AC2">
          <w:t>(</w:t>
        </w:r>
        <w:r>
          <w:t>#</w:t>
        </w:r>
        <w:r w:rsidRPr="008904F6">
          <w:rPr>
            <w:u w:val="single"/>
          </w:rPr>
          <w:t>ID</w:t>
        </w:r>
        <w:r w:rsidRPr="00751AC2">
          <w:t xml:space="preserve">, </w:t>
        </w:r>
        <w:r w:rsidRPr="008904F6">
          <w:rPr>
            <w:i/>
          </w:rPr>
          <w:t xml:space="preserve">CUSTOMER_ID, BRANCH_ID, PICK_UP_TIME_ID, DELIVERY_TIME_ID, </w:t>
        </w:r>
        <w:r>
          <w:t>PICK_UP_DATE, DELIVERY_DATE, PICK_UP_PLACE, DELIVERY_PLACE</w:t>
        </w:r>
        <w:r w:rsidRPr="00751AC2">
          <w:t xml:space="preserve">, </w:t>
        </w:r>
        <w:r w:rsidRPr="008904F6">
          <w:rPr>
            <w:i/>
          </w:rPr>
          <w:t xml:space="preserve">CREATE_DATE, </w:t>
        </w:r>
        <w:r>
          <w:t>STATUS</w:t>
        </w:r>
        <w:r w:rsidRPr="00751AC2">
          <w:t>)</w:t>
        </w:r>
      </w:ins>
    </w:p>
    <w:p w14:paraId="657B5629" w14:textId="77777777" w:rsidR="0005654D" w:rsidRPr="00751AC2" w:rsidRDefault="0005654D" w:rsidP="0005654D">
      <w:pPr>
        <w:pStyle w:val="ListParagraph"/>
        <w:numPr>
          <w:ilvl w:val="0"/>
          <w:numId w:val="49"/>
        </w:numPr>
        <w:spacing w:line="276" w:lineRule="auto"/>
        <w:jc w:val="left"/>
        <w:rPr>
          <w:ins w:id="13229" w:author="Tran Huan" w:date="2018-12-03T01:17:00Z"/>
        </w:rPr>
        <w:pPrChange w:id="13230" w:author="Tran Huan" w:date="2018-12-03T01:18:00Z">
          <w:pPr>
            <w:pStyle w:val="ListParagraph"/>
            <w:numPr>
              <w:numId w:val="49"/>
            </w:numPr>
            <w:spacing w:line="276" w:lineRule="auto"/>
            <w:ind w:left="1080" w:hanging="360"/>
            <w:jc w:val="left"/>
          </w:pPr>
        </w:pPrChange>
      </w:pPr>
      <w:ins w:id="13231" w:author="Tran Huan" w:date="2018-12-03T01:17:00Z">
        <w:r w:rsidRPr="008904F6">
          <w:rPr>
            <w:b w:val="0"/>
          </w:rPr>
          <w:t>CUSTOMER</w:t>
        </w:r>
        <w:r w:rsidRPr="00751AC2">
          <w:t xml:space="preserve"> (</w:t>
        </w:r>
        <w:r>
          <w:t>#</w:t>
        </w:r>
        <w:r w:rsidRPr="008904F6">
          <w:rPr>
            <w:u w:val="single"/>
          </w:rPr>
          <w:t>ID</w:t>
        </w:r>
        <w:r w:rsidRPr="00751AC2">
          <w:t xml:space="preserve">, </w:t>
        </w:r>
        <w:r>
          <w:t xml:space="preserve">FULL_NAME, EMAIL, PASSWORD, GENDER, ADDRESS, PHONE, STATUS, </w:t>
        </w:r>
        <w:r w:rsidRPr="008904F6">
          <w:rPr>
            <w:i/>
          </w:rPr>
          <w:t>CUSTOMER_AVATAR</w:t>
        </w:r>
        <w:r w:rsidRPr="00751AC2">
          <w:t>)</w:t>
        </w:r>
      </w:ins>
    </w:p>
    <w:p w14:paraId="47A5583B" w14:textId="77777777" w:rsidR="0005654D" w:rsidRPr="00751AC2" w:rsidRDefault="0005654D" w:rsidP="0005654D">
      <w:pPr>
        <w:pStyle w:val="ListParagraph"/>
        <w:numPr>
          <w:ilvl w:val="0"/>
          <w:numId w:val="49"/>
        </w:numPr>
        <w:spacing w:line="276" w:lineRule="auto"/>
        <w:jc w:val="left"/>
        <w:rPr>
          <w:ins w:id="13232" w:author="Tran Huan" w:date="2018-12-03T01:17:00Z"/>
        </w:rPr>
        <w:pPrChange w:id="13233" w:author="Tran Huan" w:date="2018-12-03T01:18:00Z">
          <w:pPr>
            <w:pStyle w:val="ListParagraph"/>
            <w:numPr>
              <w:numId w:val="49"/>
            </w:numPr>
            <w:spacing w:line="276" w:lineRule="auto"/>
            <w:ind w:left="1080" w:hanging="360"/>
            <w:jc w:val="left"/>
          </w:pPr>
        </w:pPrChange>
      </w:pPr>
      <w:ins w:id="13234" w:author="Tran Huan" w:date="2018-12-03T01:17:00Z">
        <w:r w:rsidRPr="008904F6">
          <w:rPr>
            <w:b w:val="0"/>
          </w:rPr>
          <w:t xml:space="preserve">ORDER_DETAIL </w:t>
        </w:r>
        <w:r w:rsidRPr="00751AC2">
          <w:t>(</w:t>
        </w:r>
        <w:r w:rsidRPr="008904F6">
          <w:rPr>
            <w:u w:val="single"/>
          </w:rPr>
          <w:t>#ID</w:t>
        </w:r>
        <w:r>
          <w:t xml:space="preserve">, </w:t>
        </w:r>
        <w:r w:rsidRPr="008904F6">
          <w:rPr>
            <w:i/>
          </w:rPr>
          <w:t>ORDER_ID, SERVICE_TYPE_ID, UNIT_IDD, LABEL_ID, COLOR_ID, PRODUCT_ID, MATERIAL_ID, UNIT_PRICE,</w:t>
        </w:r>
        <w:r>
          <w:t xml:space="preserve"> AMOUNT, NOTE, STATUS</w:t>
        </w:r>
        <w:r w:rsidRPr="008904F6">
          <w:rPr>
            <w:u w:val="single"/>
          </w:rPr>
          <w:t>)</w:t>
        </w:r>
      </w:ins>
    </w:p>
    <w:p w14:paraId="2D36BA82" w14:textId="77777777" w:rsidR="0005654D" w:rsidRPr="00751AC2" w:rsidRDefault="0005654D" w:rsidP="0005654D">
      <w:pPr>
        <w:pStyle w:val="ListParagraph"/>
        <w:numPr>
          <w:ilvl w:val="0"/>
          <w:numId w:val="49"/>
        </w:numPr>
        <w:spacing w:line="276" w:lineRule="auto"/>
        <w:jc w:val="left"/>
        <w:rPr>
          <w:ins w:id="13235" w:author="Tran Huan" w:date="2018-12-03T01:17:00Z"/>
        </w:rPr>
        <w:pPrChange w:id="13236" w:author="Tran Huan" w:date="2018-12-03T01:18:00Z">
          <w:pPr>
            <w:pStyle w:val="ListParagraph"/>
            <w:numPr>
              <w:numId w:val="49"/>
            </w:numPr>
            <w:spacing w:line="276" w:lineRule="auto"/>
            <w:ind w:left="1080" w:hanging="360"/>
            <w:jc w:val="left"/>
          </w:pPr>
        </w:pPrChange>
      </w:pPr>
      <w:ins w:id="13237" w:author="Tran Huan" w:date="2018-12-03T01:17:00Z">
        <w:r w:rsidRPr="008904F6">
          <w:rPr>
            <w:b w:val="0"/>
          </w:rPr>
          <w:t xml:space="preserve">UNIT_PRICE </w:t>
        </w:r>
        <w:r w:rsidRPr="00751AC2">
          <w:t>(</w:t>
        </w:r>
        <w:r>
          <w:t>#</w:t>
        </w:r>
        <w:r w:rsidRPr="008904F6">
          <w:rPr>
            <w:u w:val="single"/>
          </w:rPr>
          <w:t>ID</w:t>
        </w:r>
        <w:r w:rsidRPr="00751AC2">
          <w:t xml:space="preserve">, </w:t>
        </w:r>
        <w:r>
          <w:t>#</w:t>
        </w:r>
        <w:r w:rsidRPr="008904F6">
          <w:rPr>
            <w:u w:val="single"/>
          </w:rPr>
          <w:t>PRODUCT_ID</w:t>
        </w:r>
        <w:r w:rsidRPr="00751AC2">
          <w:t xml:space="preserve">, </w:t>
        </w:r>
        <w:r>
          <w:t>#</w:t>
        </w:r>
        <w:r w:rsidRPr="008904F6">
          <w:rPr>
            <w:u w:val="single"/>
          </w:rPr>
          <w:t>SERVICE_TYPE_ID</w:t>
        </w:r>
        <w:r w:rsidRPr="00751AC2">
          <w:t>,</w:t>
        </w:r>
        <w:r>
          <w:t xml:space="preserve"> #</w:t>
        </w:r>
        <w:r w:rsidRPr="008904F6">
          <w:rPr>
            <w:u w:val="single"/>
          </w:rPr>
          <w:t>UNIT_ID</w:t>
        </w:r>
        <w:r>
          <w:t xml:space="preserve">, </w:t>
        </w:r>
        <w:r w:rsidRPr="00751AC2">
          <w:t xml:space="preserve">APPLY_DATE, </w:t>
        </w:r>
        <w:r>
          <w:t>PRICE, STATUS</w:t>
        </w:r>
        <w:r w:rsidRPr="00751AC2">
          <w:t>)</w:t>
        </w:r>
      </w:ins>
    </w:p>
    <w:p w14:paraId="279DD65C" w14:textId="77777777" w:rsidR="0005654D" w:rsidRPr="00751AC2" w:rsidRDefault="0005654D" w:rsidP="0005654D">
      <w:pPr>
        <w:pStyle w:val="ListParagraph"/>
        <w:numPr>
          <w:ilvl w:val="0"/>
          <w:numId w:val="49"/>
        </w:numPr>
        <w:spacing w:line="276" w:lineRule="auto"/>
        <w:jc w:val="left"/>
        <w:rPr>
          <w:ins w:id="13238" w:author="Tran Huan" w:date="2018-12-03T01:17:00Z"/>
        </w:rPr>
        <w:pPrChange w:id="13239" w:author="Tran Huan" w:date="2018-12-03T01:18:00Z">
          <w:pPr>
            <w:pStyle w:val="ListParagraph"/>
            <w:numPr>
              <w:numId w:val="49"/>
            </w:numPr>
            <w:spacing w:line="276" w:lineRule="auto"/>
            <w:ind w:left="1080" w:hanging="360"/>
            <w:jc w:val="left"/>
          </w:pPr>
        </w:pPrChange>
      </w:pPr>
      <w:ins w:id="13240" w:author="Tran Huan" w:date="2018-12-03T01:17:00Z">
        <w:r w:rsidRPr="008904F6">
          <w:rPr>
            <w:b w:val="0"/>
          </w:rPr>
          <w:t xml:space="preserve">BILL </w:t>
        </w:r>
        <w:r w:rsidRPr="00751AC2">
          <w:t>(</w:t>
        </w:r>
        <w:r w:rsidRPr="008904F6">
          <w:rPr>
            <w:u w:val="single"/>
          </w:rPr>
          <w:t xml:space="preserve">#ID, </w:t>
        </w:r>
        <w:r w:rsidRPr="008904F6">
          <w:rPr>
            <w:i/>
          </w:rPr>
          <w:t>RECEIPT_ID</w:t>
        </w:r>
        <w:r w:rsidRPr="00751AC2">
          <w:t xml:space="preserve">, </w:t>
        </w:r>
        <w:r w:rsidRPr="008904F6">
          <w:rPr>
            <w:i/>
          </w:rPr>
          <w:t>CREATE_BY</w:t>
        </w:r>
        <w:r w:rsidRPr="00751AC2">
          <w:t>,</w:t>
        </w:r>
        <w:r>
          <w:t xml:space="preserve"> </w:t>
        </w:r>
        <w:r w:rsidRPr="008904F6">
          <w:rPr>
            <w:i/>
          </w:rPr>
          <w:t>CREATE_DATE</w:t>
        </w:r>
        <w:r>
          <w:t>, STATUS</w:t>
        </w:r>
        <w:r w:rsidRPr="00751AC2">
          <w:t>)</w:t>
        </w:r>
      </w:ins>
    </w:p>
    <w:p w14:paraId="6D3545AF" w14:textId="77777777" w:rsidR="0005654D" w:rsidRPr="00751AC2" w:rsidRDefault="0005654D" w:rsidP="0005654D">
      <w:pPr>
        <w:pStyle w:val="ListParagraph"/>
        <w:numPr>
          <w:ilvl w:val="0"/>
          <w:numId w:val="49"/>
        </w:numPr>
        <w:spacing w:line="276" w:lineRule="auto"/>
        <w:jc w:val="left"/>
        <w:rPr>
          <w:ins w:id="13241" w:author="Tran Huan" w:date="2018-12-03T01:17:00Z"/>
        </w:rPr>
        <w:pPrChange w:id="13242" w:author="Tran Huan" w:date="2018-12-03T01:18:00Z">
          <w:pPr>
            <w:pStyle w:val="ListParagraph"/>
            <w:numPr>
              <w:numId w:val="49"/>
            </w:numPr>
            <w:spacing w:line="276" w:lineRule="auto"/>
            <w:ind w:left="1080" w:hanging="360"/>
            <w:jc w:val="left"/>
          </w:pPr>
        </w:pPrChange>
      </w:pPr>
      <w:ins w:id="13243" w:author="Tran Huan" w:date="2018-12-03T01:17:00Z">
        <w:r w:rsidRPr="008904F6">
          <w:rPr>
            <w:b w:val="0"/>
          </w:rPr>
          <w:t xml:space="preserve">BIL_DETAIL </w:t>
        </w:r>
        <w:r w:rsidRPr="00751AC2">
          <w:t>(</w:t>
        </w:r>
        <w:r w:rsidRPr="008904F6">
          <w:rPr>
            <w:u w:val="single"/>
          </w:rPr>
          <w:t>#ID</w:t>
        </w:r>
        <w:r>
          <w:t xml:space="preserve">, BILL_ID, </w:t>
        </w:r>
        <w:r w:rsidRPr="008904F6">
          <w:rPr>
            <w:i/>
          </w:rPr>
          <w:t xml:space="preserve">SERVICE_TYPE_ID, UNIT_IDD, LABEL_ID, COLOR_ID, PRODUCT_ID, MATERIAL_ID, UNIT_PRICE, </w:t>
        </w:r>
        <w:r>
          <w:t>AMOUNT, STATUS</w:t>
        </w:r>
        <w:r w:rsidRPr="00751AC2">
          <w:t>)</w:t>
        </w:r>
      </w:ins>
    </w:p>
    <w:p w14:paraId="2FBF489B" w14:textId="77777777" w:rsidR="0005654D" w:rsidRPr="00751AC2" w:rsidRDefault="0005654D" w:rsidP="0005654D">
      <w:pPr>
        <w:pStyle w:val="ListParagraph"/>
        <w:numPr>
          <w:ilvl w:val="0"/>
          <w:numId w:val="49"/>
        </w:numPr>
        <w:spacing w:line="276" w:lineRule="auto"/>
        <w:jc w:val="left"/>
        <w:rPr>
          <w:ins w:id="13244" w:author="Tran Huan" w:date="2018-12-03T01:17:00Z"/>
        </w:rPr>
        <w:pPrChange w:id="13245" w:author="Tran Huan" w:date="2018-12-03T01:18:00Z">
          <w:pPr>
            <w:pStyle w:val="ListParagraph"/>
            <w:numPr>
              <w:numId w:val="49"/>
            </w:numPr>
            <w:spacing w:line="276" w:lineRule="auto"/>
            <w:ind w:left="1080" w:hanging="360"/>
            <w:jc w:val="left"/>
          </w:pPr>
        </w:pPrChange>
      </w:pPr>
      <w:ins w:id="13246" w:author="Tran Huan" w:date="2018-12-03T01:17:00Z">
        <w:r w:rsidRPr="008904F6">
          <w:rPr>
            <w:b w:val="0"/>
          </w:rPr>
          <w:t xml:space="preserve">RECEIPT </w:t>
        </w:r>
        <w:r w:rsidRPr="00751AC2">
          <w:t>(</w:t>
        </w:r>
        <w:r w:rsidRPr="008904F6">
          <w:rPr>
            <w:u w:val="single"/>
          </w:rPr>
          <w:t>#ID, ORDER_ID</w:t>
        </w:r>
        <w:r>
          <w:t xml:space="preserve">, PICK_UP_TIME, DELIVERY_TIME, PICK_UP_DATE, DELIVERY_DATE, PICK_UP_PLACE, DELIVERY_PLACE, </w:t>
        </w:r>
        <w:r w:rsidRPr="008904F6">
          <w:rPr>
            <w:i/>
          </w:rPr>
          <w:t>STAFF_PICK_UP, STAFF_DELIVERY</w:t>
        </w:r>
        <w:r w:rsidRPr="00751AC2">
          <w:t>)</w:t>
        </w:r>
      </w:ins>
    </w:p>
    <w:p w14:paraId="585129DD" w14:textId="77777777" w:rsidR="0005654D" w:rsidRPr="00751AC2" w:rsidRDefault="0005654D" w:rsidP="0005654D">
      <w:pPr>
        <w:pStyle w:val="ListParagraph"/>
        <w:numPr>
          <w:ilvl w:val="0"/>
          <w:numId w:val="49"/>
        </w:numPr>
        <w:spacing w:line="276" w:lineRule="auto"/>
        <w:jc w:val="left"/>
        <w:rPr>
          <w:ins w:id="13247" w:author="Tran Huan" w:date="2018-12-03T01:17:00Z"/>
        </w:rPr>
        <w:pPrChange w:id="13248" w:author="Tran Huan" w:date="2018-12-03T01:18:00Z">
          <w:pPr>
            <w:pStyle w:val="ListParagraph"/>
            <w:numPr>
              <w:numId w:val="49"/>
            </w:numPr>
            <w:spacing w:line="276" w:lineRule="auto"/>
            <w:ind w:left="1080" w:hanging="360"/>
            <w:jc w:val="left"/>
          </w:pPr>
        </w:pPrChange>
      </w:pPr>
      <w:ins w:id="13249" w:author="Tran Huan" w:date="2018-12-03T01:17:00Z">
        <w:r w:rsidRPr="008904F6">
          <w:rPr>
            <w:b w:val="0"/>
          </w:rPr>
          <w:t xml:space="preserve">RECEIPT_DETAIL </w:t>
        </w:r>
        <w:r w:rsidRPr="00751AC2">
          <w:t>(</w:t>
        </w:r>
        <w:r w:rsidRPr="008904F6">
          <w:rPr>
            <w:u w:val="single"/>
          </w:rPr>
          <w:t>#ID</w:t>
        </w:r>
        <w:r>
          <w:t xml:space="preserve">, </w:t>
        </w:r>
        <w:r w:rsidRPr="008904F6">
          <w:rPr>
            <w:i/>
          </w:rPr>
          <w:t>RECEIPT_ID</w:t>
        </w:r>
        <w:r>
          <w:t xml:space="preserve">, </w:t>
        </w:r>
        <w:r w:rsidRPr="008904F6">
          <w:rPr>
            <w:i/>
          </w:rPr>
          <w:t xml:space="preserve">SERVICE_TYPE_ID, UNIT_IDD, LABEL_ID, COLOR_ID, PRODUCT_ID, MATERIAL_ID, UNIT_PRICE, </w:t>
        </w:r>
        <w:r>
          <w:t>AMOUNT, STATUS</w:t>
        </w:r>
        <w:r w:rsidRPr="00751AC2">
          <w:t>)</w:t>
        </w:r>
      </w:ins>
    </w:p>
    <w:p w14:paraId="3CBFEF08" w14:textId="77777777" w:rsidR="0005654D" w:rsidRPr="008904F6" w:rsidRDefault="0005654D" w:rsidP="0005654D">
      <w:pPr>
        <w:pStyle w:val="ListParagraph"/>
        <w:numPr>
          <w:ilvl w:val="0"/>
          <w:numId w:val="49"/>
        </w:numPr>
        <w:spacing w:line="276" w:lineRule="auto"/>
        <w:jc w:val="left"/>
        <w:rPr>
          <w:ins w:id="13250" w:author="Tran Huan" w:date="2018-12-03T01:17:00Z"/>
          <w:i/>
        </w:rPr>
        <w:pPrChange w:id="13251" w:author="Tran Huan" w:date="2018-12-03T01:18:00Z">
          <w:pPr>
            <w:pStyle w:val="ListParagraph"/>
            <w:numPr>
              <w:numId w:val="49"/>
            </w:numPr>
            <w:spacing w:line="276" w:lineRule="auto"/>
            <w:ind w:left="1080" w:hanging="360"/>
            <w:jc w:val="left"/>
          </w:pPr>
        </w:pPrChange>
      </w:pPr>
      <w:ins w:id="13252" w:author="Tran Huan" w:date="2018-12-03T01:17:00Z">
        <w:r w:rsidRPr="008904F6">
          <w:rPr>
            <w:b w:val="0"/>
          </w:rPr>
          <w:t xml:space="preserve">STAFF </w:t>
        </w:r>
        <w:r w:rsidRPr="00751AC2">
          <w:t>(</w:t>
        </w:r>
        <w:r>
          <w:t>#</w:t>
        </w:r>
        <w:r w:rsidRPr="008904F6">
          <w:rPr>
            <w:u w:val="single"/>
          </w:rPr>
          <w:t>ID</w:t>
        </w:r>
        <w:r w:rsidRPr="00751AC2">
          <w:t xml:space="preserve">, </w:t>
        </w:r>
        <w:r>
          <w:t xml:space="preserve">FULL_NAME, EMAIL, PASSWORD, GENDER, ADDRESS, PHONE, STATUS, </w:t>
        </w:r>
        <w:r w:rsidRPr="008904F6">
          <w:rPr>
            <w:i/>
          </w:rPr>
          <w:t>STAFF_AVATAR, STAFF_TYPE_ID</w:t>
        </w:r>
        <w:r w:rsidRPr="00751AC2">
          <w:t>)</w:t>
        </w:r>
      </w:ins>
    </w:p>
    <w:p w14:paraId="2A41E764" w14:textId="77777777" w:rsidR="0005654D" w:rsidRPr="00751AC2" w:rsidRDefault="0005654D" w:rsidP="0005654D">
      <w:pPr>
        <w:pStyle w:val="ListParagraph"/>
        <w:numPr>
          <w:ilvl w:val="0"/>
          <w:numId w:val="49"/>
        </w:numPr>
        <w:spacing w:line="276" w:lineRule="auto"/>
        <w:jc w:val="left"/>
        <w:rPr>
          <w:ins w:id="13253" w:author="Tran Huan" w:date="2018-12-03T01:17:00Z"/>
        </w:rPr>
        <w:pPrChange w:id="13254" w:author="Tran Huan" w:date="2018-12-03T01:18:00Z">
          <w:pPr>
            <w:pStyle w:val="ListParagraph"/>
            <w:numPr>
              <w:numId w:val="49"/>
            </w:numPr>
            <w:spacing w:line="276" w:lineRule="auto"/>
            <w:ind w:left="1080" w:hanging="360"/>
            <w:jc w:val="left"/>
          </w:pPr>
        </w:pPrChange>
      </w:pPr>
      <w:ins w:id="13255" w:author="Tran Huan" w:date="2018-12-03T01:17:00Z">
        <w:r w:rsidRPr="008904F6">
          <w:rPr>
            <w:b w:val="0"/>
          </w:rPr>
          <w:t xml:space="preserve">STAFF_TYPE </w:t>
        </w:r>
        <w:r w:rsidRPr="00751AC2">
          <w:t>(</w:t>
        </w:r>
        <w:r w:rsidRPr="008904F6">
          <w:rPr>
            <w:u w:val="single"/>
          </w:rPr>
          <w:t>#ID</w:t>
        </w:r>
        <w:r>
          <w:t>, STAFF_TYPE_NAME, STAFF_TYPE_CODE, STATUS</w:t>
        </w:r>
        <w:r w:rsidRPr="00751AC2">
          <w:t>)</w:t>
        </w:r>
      </w:ins>
    </w:p>
    <w:p w14:paraId="3D56A6DE" w14:textId="77777777" w:rsidR="0005654D" w:rsidRPr="00751AC2" w:rsidRDefault="0005654D" w:rsidP="0005654D">
      <w:pPr>
        <w:pStyle w:val="ListParagraph"/>
        <w:numPr>
          <w:ilvl w:val="0"/>
          <w:numId w:val="49"/>
        </w:numPr>
        <w:spacing w:line="276" w:lineRule="auto"/>
        <w:jc w:val="left"/>
        <w:rPr>
          <w:ins w:id="13256" w:author="Tran Huan" w:date="2018-12-03T01:17:00Z"/>
        </w:rPr>
        <w:pPrChange w:id="13257" w:author="Tran Huan" w:date="2018-12-03T01:18:00Z">
          <w:pPr>
            <w:pStyle w:val="ListParagraph"/>
            <w:numPr>
              <w:numId w:val="49"/>
            </w:numPr>
            <w:spacing w:line="276" w:lineRule="auto"/>
            <w:ind w:left="1080" w:hanging="360"/>
            <w:jc w:val="left"/>
          </w:pPr>
        </w:pPrChange>
      </w:pPr>
      <w:ins w:id="13258" w:author="Tran Huan" w:date="2018-12-03T01:17:00Z">
        <w:r w:rsidRPr="008904F6">
          <w:rPr>
            <w:b w:val="0"/>
          </w:rPr>
          <w:t xml:space="preserve">BRANCH </w:t>
        </w:r>
        <w:r w:rsidRPr="00751AC2">
          <w:t>(</w:t>
        </w:r>
        <w:r w:rsidRPr="008904F6">
          <w:rPr>
            <w:u w:val="single"/>
          </w:rPr>
          <w:t>#ID</w:t>
        </w:r>
        <w:r>
          <w:t xml:space="preserve">, BRANCH_NAME, ADDRESS, </w:t>
        </w:r>
        <w:r w:rsidRPr="008904F6">
          <w:rPr>
            <w:i/>
          </w:rPr>
          <w:t>BRANCH_AVATAR</w:t>
        </w:r>
        <w:r>
          <w:t>, LATIDUTE, LONGTIDUTE, STATUS</w:t>
        </w:r>
        <w:r w:rsidRPr="00751AC2">
          <w:t>)</w:t>
        </w:r>
      </w:ins>
    </w:p>
    <w:p w14:paraId="404C6DB0" w14:textId="77777777" w:rsidR="0005654D" w:rsidRPr="00751AC2" w:rsidRDefault="0005654D" w:rsidP="0005654D">
      <w:pPr>
        <w:pStyle w:val="ListParagraph"/>
        <w:numPr>
          <w:ilvl w:val="0"/>
          <w:numId w:val="49"/>
        </w:numPr>
        <w:spacing w:line="276" w:lineRule="auto"/>
        <w:jc w:val="left"/>
        <w:rPr>
          <w:ins w:id="13259" w:author="Tran Huan" w:date="2018-12-03T01:17:00Z"/>
        </w:rPr>
        <w:pPrChange w:id="13260" w:author="Tran Huan" w:date="2018-12-03T01:18:00Z">
          <w:pPr>
            <w:pStyle w:val="ListParagraph"/>
            <w:numPr>
              <w:numId w:val="49"/>
            </w:numPr>
            <w:spacing w:line="276" w:lineRule="auto"/>
            <w:ind w:left="1080" w:hanging="360"/>
            <w:jc w:val="left"/>
          </w:pPr>
        </w:pPrChange>
      </w:pPr>
      <w:ins w:id="13261" w:author="Tran Huan" w:date="2018-12-03T01:17:00Z">
        <w:r w:rsidRPr="008904F6">
          <w:rPr>
            <w:b w:val="0"/>
          </w:rPr>
          <w:t xml:space="preserve">PROMOTION </w:t>
        </w:r>
        <w:r w:rsidRPr="00751AC2">
          <w:t>(</w:t>
        </w:r>
        <w:r w:rsidRPr="008904F6">
          <w:rPr>
            <w:u w:val="single"/>
          </w:rPr>
          <w:t>#ID</w:t>
        </w:r>
        <w:r>
          <w:t>, PROMOTION_NAME, SALE, DATE_START, DATE_END, PROMOTION_CODE, STATUS</w:t>
        </w:r>
        <w:r w:rsidRPr="00751AC2">
          <w:t>)</w:t>
        </w:r>
      </w:ins>
    </w:p>
    <w:p w14:paraId="4F18C703" w14:textId="77777777" w:rsidR="0005654D" w:rsidRPr="00751AC2" w:rsidRDefault="0005654D" w:rsidP="0005654D">
      <w:pPr>
        <w:pStyle w:val="ListParagraph"/>
        <w:numPr>
          <w:ilvl w:val="0"/>
          <w:numId w:val="49"/>
        </w:numPr>
        <w:spacing w:line="276" w:lineRule="auto"/>
        <w:jc w:val="left"/>
        <w:rPr>
          <w:ins w:id="13262" w:author="Tran Huan" w:date="2018-12-03T01:17:00Z"/>
        </w:rPr>
        <w:pPrChange w:id="13263" w:author="Tran Huan" w:date="2018-12-03T01:18:00Z">
          <w:pPr>
            <w:pStyle w:val="ListParagraph"/>
            <w:numPr>
              <w:numId w:val="49"/>
            </w:numPr>
            <w:spacing w:line="276" w:lineRule="auto"/>
            <w:ind w:left="1080" w:hanging="360"/>
            <w:jc w:val="left"/>
          </w:pPr>
        </w:pPrChange>
      </w:pPr>
      <w:ins w:id="13264" w:author="Tran Huan" w:date="2018-12-03T01:17:00Z">
        <w:r w:rsidRPr="008904F6">
          <w:rPr>
            <w:b w:val="0"/>
          </w:rPr>
          <w:t xml:space="preserve">PROMOTION_BRANCH </w:t>
        </w:r>
        <w:r w:rsidRPr="00751AC2">
          <w:t>(</w:t>
        </w:r>
        <w:r w:rsidRPr="008904F6">
          <w:rPr>
            <w:u w:val="single"/>
          </w:rPr>
          <w:t>#ID</w:t>
        </w:r>
        <w:r>
          <w:t>, #</w:t>
        </w:r>
        <w:r w:rsidRPr="008904F6">
          <w:rPr>
            <w:u w:val="single"/>
          </w:rPr>
          <w:t>PROMOTION_ID</w:t>
        </w:r>
        <w:r w:rsidRPr="00751AC2">
          <w:t xml:space="preserve">, </w:t>
        </w:r>
        <w:r w:rsidRPr="008904F6">
          <w:rPr>
            <w:u w:val="single"/>
          </w:rPr>
          <w:t>#BRANCH_ID</w:t>
        </w:r>
        <w:r>
          <w:t>, STATUS</w:t>
        </w:r>
        <w:r w:rsidRPr="00751AC2">
          <w:t>)</w:t>
        </w:r>
      </w:ins>
    </w:p>
    <w:p w14:paraId="0497A246" w14:textId="77777777" w:rsidR="0005654D" w:rsidRPr="00751AC2" w:rsidRDefault="0005654D" w:rsidP="0005654D">
      <w:pPr>
        <w:pStyle w:val="ListParagraph"/>
        <w:numPr>
          <w:ilvl w:val="0"/>
          <w:numId w:val="49"/>
        </w:numPr>
        <w:spacing w:line="276" w:lineRule="auto"/>
        <w:jc w:val="left"/>
        <w:rPr>
          <w:ins w:id="13265" w:author="Tran Huan" w:date="2018-12-03T01:17:00Z"/>
        </w:rPr>
        <w:pPrChange w:id="13266" w:author="Tran Huan" w:date="2018-12-03T01:18:00Z">
          <w:pPr>
            <w:pStyle w:val="ListParagraph"/>
            <w:numPr>
              <w:numId w:val="49"/>
            </w:numPr>
            <w:spacing w:line="276" w:lineRule="auto"/>
            <w:ind w:left="1080" w:hanging="360"/>
            <w:jc w:val="left"/>
          </w:pPr>
        </w:pPrChange>
      </w:pPr>
      <w:ins w:id="13267" w:author="Tran Huan" w:date="2018-12-03T01:17:00Z">
        <w:r w:rsidRPr="008904F6">
          <w:rPr>
            <w:b w:val="0"/>
          </w:rPr>
          <w:t xml:space="preserve">WASHING_MACHINE </w:t>
        </w:r>
        <w:r w:rsidRPr="00751AC2">
          <w:t>(</w:t>
        </w:r>
        <w:r w:rsidRPr="008904F6">
          <w:rPr>
            <w:u w:val="single"/>
          </w:rPr>
          <w:t>#ID</w:t>
        </w:r>
        <w:r>
          <w:t>,</w:t>
        </w:r>
        <w:r w:rsidRPr="008904F6">
          <w:rPr>
            <w:i/>
          </w:rPr>
          <w:t xml:space="preserve"> BRANCH_ID</w:t>
        </w:r>
        <w:r>
          <w:t>, BOUGHT_DATE, CAPACITY, WASHER_CODE</w:t>
        </w:r>
        <w:r w:rsidRPr="00751AC2">
          <w:t>, STATUS)</w:t>
        </w:r>
      </w:ins>
    </w:p>
    <w:p w14:paraId="48390549" w14:textId="77777777" w:rsidR="0005654D" w:rsidRDefault="0005654D" w:rsidP="0005654D">
      <w:pPr>
        <w:pStyle w:val="ListParagraph"/>
        <w:numPr>
          <w:ilvl w:val="0"/>
          <w:numId w:val="49"/>
        </w:numPr>
        <w:spacing w:line="276" w:lineRule="auto"/>
        <w:jc w:val="left"/>
        <w:rPr>
          <w:ins w:id="13268" w:author="Tran Huan" w:date="2018-12-03T01:17:00Z"/>
        </w:rPr>
        <w:pPrChange w:id="13269" w:author="Tran Huan" w:date="2018-12-03T01:18:00Z">
          <w:pPr>
            <w:pStyle w:val="ListParagraph"/>
            <w:numPr>
              <w:numId w:val="49"/>
            </w:numPr>
            <w:spacing w:line="276" w:lineRule="auto"/>
            <w:ind w:left="1080" w:hanging="360"/>
            <w:jc w:val="left"/>
          </w:pPr>
        </w:pPrChange>
      </w:pPr>
      <w:ins w:id="13270" w:author="Tran Huan" w:date="2018-12-03T01:17:00Z">
        <w:r w:rsidRPr="008904F6">
          <w:rPr>
            <w:b w:val="0"/>
          </w:rPr>
          <w:t xml:space="preserve">WASH_BAG </w:t>
        </w:r>
        <w:r w:rsidRPr="00751AC2">
          <w:t>(</w:t>
        </w:r>
        <w:r w:rsidRPr="008904F6">
          <w:rPr>
            <w:u w:val="single"/>
          </w:rPr>
          <w:t>#ID</w:t>
        </w:r>
        <w:r>
          <w:t>, WASH_BAG_NAME, RECEIPT_ID, STATUS</w:t>
        </w:r>
        <w:r w:rsidRPr="00751AC2">
          <w:t>)</w:t>
        </w:r>
      </w:ins>
    </w:p>
    <w:p w14:paraId="4E8CA1A7" w14:textId="77777777" w:rsidR="0005654D" w:rsidRPr="00751AC2" w:rsidRDefault="0005654D" w:rsidP="0005654D">
      <w:pPr>
        <w:pStyle w:val="ListParagraph"/>
        <w:numPr>
          <w:ilvl w:val="0"/>
          <w:numId w:val="49"/>
        </w:numPr>
        <w:spacing w:line="276" w:lineRule="auto"/>
        <w:jc w:val="left"/>
        <w:rPr>
          <w:ins w:id="13271" w:author="Tran Huan" w:date="2018-12-03T01:17:00Z"/>
        </w:rPr>
        <w:pPrChange w:id="13272" w:author="Tran Huan" w:date="2018-12-03T01:18:00Z">
          <w:pPr>
            <w:pStyle w:val="ListParagraph"/>
            <w:numPr>
              <w:numId w:val="49"/>
            </w:numPr>
            <w:spacing w:line="276" w:lineRule="auto"/>
            <w:ind w:left="1080" w:hanging="360"/>
            <w:jc w:val="left"/>
          </w:pPr>
        </w:pPrChange>
      </w:pPr>
      <w:ins w:id="13273" w:author="Tran Huan" w:date="2018-12-03T01:17:00Z">
        <w:r w:rsidRPr="008904F6">
          <w:rPr>
            <w:b w:val="0"/>
          </w:rPr>
          <w:t xml:space="preserve">WASH_BAG_DETAIL </w:t>
        </w:r>
        <w:r w:rsidRPr="00751AC2">
          <w:t>(</w:t>
        </w:r>
        <w:r w:rsidRPr="008904F6">
          <w:rPr>
            <w:u w:val="single"/>
          </w:rPr>
          <w:t>#ID</w:t>
        </w:r>
        <w:r>
          <w:t xml:space="preserve">, </w:t>
        </w:r>
        <w:r w:rsidRPr="008904F6">
          <w:rPr>
            <w:i/>
          </w:rPr>
          <w:t>WASH_BAG_ID</w:t>
        </w:r>
        <w:r>
          <w:t xml:space="preserve">, </w:t>
        </w:r>
        <w:r w:rsidRPr="008904F6">
          <w:rPr>
            <w:i/>
          </w:rPr>
          <w:t xml:space="preserve">SERVICE_TYPE_ID, UNIT_IDD, LABEL_ID, COLOR_ID, PRODUCT_ID, MATERIAL_ID, </w:t>
        </w:r>
        <w:r>
          <w:t>AMOUNT, STATUS</w:t>
        </w:r>
        <w:r w:rsidRPr="00751AC2">
          <w:t>)</w:t>
        </w:r>
      </w:ins>
    </w:p>
    <w:p w14:paraId="04225F3C" w14:textId="77777777" w:rsidR="0005654D" w:rsidRDefault="0005654D" w:rsidP="0005654D">
      <w:pPr>
        <w:pStyle w:val="ListParagraph"/>
        <w:numPr>
          <w:ilvl w:val="0"/>
          <w:numId w:val="49"/>
        </w:numPr>
        <w:spacing w:line="276" w:lineRule="auto"/>
        <w:jc w:val="left"/>
        <w:rPr>
          <w:ins w:id="13274" w:author="Tran Huan" w:date="2018-12-03T01:17:00Z"/>
        </w:rPr>
        <w:pPrChange w:id="13275" w:author="Tran Huan" w:date="2018-12-03T01:18:00Z">
          <w:pPr>
            <w:pStyle w:val="ListParagraph"/>
            <w:numPr>
              <w:numId w:val="49"/>
            </w:numPr>
            <w:spacing w:line="276" w:lineRule="auto"/>
            <w:ind w:left="1080" w:hanging="360"/>
            <w:jc w:val="left"/>
          </w:pPr>
        </w:pPrChange>
      </w:pPr>
      <w:ins w:id="13276" w:author="Tran Huan" w:date="2018-12-03T01:17:00Z">
        <w:r w:rsidRPr="008904F6">
          <w:rPr>
            <w:b w:val="0"/>
          </w:rPr>
          <w:t xml:space="preserve">WASH </w:t>
        </w:r>
        <w:r w:rsidRPr="00751AC2">
          <w:t>(</w:t>
        </w:r>
        <w:r w:rsidRPr="008904F6">
          <w:rPr>
            <w:u w:val="single"/>
          </w:rPr>
          <w:t>#ID</w:t>
        </w:r>
        <w:r w:rsidRPr="00751AC2">
          <w:t>,</w:t>
        </w:r>
        <w:r>
          <w:t xml:space="preserve"> </w:t>
        </w:r>
        <w:r w:rsidRPr="008904F6">
          <w:rPr>
            <w:i/>
          </w:rPr>
          <w:t xml:space="preserve">WASH_BAG_ID, WASHING_MACHINE_ID, </w:t>
        </w:r>
        <w:r>
          <w:t>SN, STATUS</w:t>
        </w:r>
        <w:r w:rsidRPr="00751AC2">
          <w:t>)</w:t>
        </w:r>
      </w:ins>
    </w:p>
    <w:p w14:paraId="35AC32ED" w14:textId="77777777" w:rsidR="0005654D" w:rsidRDefault="0005654D" w:rsidP="0005654D">
      <w:pPr>
        <w:pStyle w:val="ListParagraph"/>
        <w:numPr>
          <w:ilvl w:val="0"/>
          <w:numId w:val="49"/>
        </w:numPr>
        <w:spacing w:line="276" w:lineRule="auto"/>
        <w:jc w:val="left"/>
        <w:rPr>
          <w:ins w:id="13277" w:author="Tran Huan" w:date="2018-12-03T01:17:00Z"/>
        </w:rPr>
        <w:pPrChange w:id="13278" w:author="Tran Huan" w:date="2018-12-03T01:18:00Z">
          <w:pPr>
            <w:pStyle w:val="ListParagraph"/>
            <w:numPr>
              <w:numId w:val="49"/>
            </w:numPr>
            <w:spacing w:line="276" w:lineRule="auto"/>
            <w:ind w:left="1080" w:hanging="360"/>
            <w:jc w:val="left"/>
          </w:pPr>
        </w:pPrChange>
      </w:pPr>
      <w:ins w:id="13279" w:author="Tran Huan" w:date="2018-12-03T01:17:00Z">
        <w:r w:rsidRPr="008904F6">
          <w:rPr>
            <w:b w:val="0"/>
          </w:rPr>
          <w:t>TASK</w:t>
        </w:r>
        <w:r>
          <w:t xml:space="preserve"> (</w:t>
        </w:r>
        <w:r w:rsidRPr="008904F6">
          <w:rPr>
            <w:u w:val="single"/>
          </w:rPr>
          <w:t>#ID</w:t>
        </w:r>
        <w:r>
          <w:t xml:space="preserve">, TASK_TYPE, </w:t>
        </w:r>
        <w:r w:rsidRPr="008904F6">
          <w:rPr>
            <w:i/>
          </w:rPr>
          <w:t xml:space="preserve">CURRENT_STAFF, PREVIOUS_STAFF, CUSTOMER_ORDER, RECEIPT, BRANCH_ID, </w:t>
        </w:r>
        <w:r>
          <w:t>PREVIOUS_STATUS, CURRENT_STATUS, PREVIOUS_TASK)</w:t>
        </w:r>
      </w:ins>
    </w:p>
    <w:p w14:paraId="244D096B" w14:textId="5DC39D76" w:rsidR="009E7EFF" w:rsidRPr="00277F44" w:rsidDel="0005654D" w:rsidRDefault="008904F6">
      <w:pPr>
        <w:spacing w:line="276" w:lineRule="auto"/>
        <w:ind w:left="720"/>
        <w:rPr>
          <w:del w:id="13280" w:author="Tran Huan" w:date="2018-12-03T01:17:00Z"/>
          <w:lang w:val="en-US"/>
        </w:rPr>
        <w:pPrChange w:id="13281" w:author="phuong vu" w:date="2018-11-23T13:48:00Z">
          <w:pPr>
            <w:ind w:left="720"/>
          </w:pPr>
        </w:pPrChange>
      </w:pPr>
      <w:del w:id="13282" w:author="Tran Huan" w:date="2018-12-03T01:17:00Z">
        <w:r w:rsidDel="0005654D">
          <w:rPr>
            <w:lang w:val="en-US"/>
          </w:rPr>
          <w:delText xml:space="preserve">Xem phụ lục trang </w:delText>
        </w:r>
        <w:r w:rsidDel="0005654D">
          <w:rPr>
            <w:lang w:val="en-US"/>
          </w:rPr>
          <w:fldChar w:fldCharType="begin"/>
        </w:r>
        <w:r w:rsidDel="0005654D">
          <w:rPr>
            <w:lang w:val="en-US"/>
          </w:rPr>
          <w:delInstrText xml:space="preserve"> PAGEREF _Ref530053515 \h </w:delInstrText>
        </w:r>
        <w:r w:rsidDel="0005654D">
          <w:rPr>
            <w:lang w:val="en-US"/>
          </w:rPr>
        </w:r>
        <w:r w:rsidDel="0005654D">
          <w:rPr>
            <w:lang w:val="en-US"/>
          </w:rPr>
          <w:fldChar w:fldCharType="separate"/>
        </w:r>
      </w:del>
      <w:ins w:id="13283" w:author="phuong vu" w:date="2018-11-23T11:00:00Z">
        <w:del w:id="13284" w:author="Tran Huan" w:date="2018-11-26T13:56:00Z">
          <w:r w:rsidR="00324D06" w:rsidDel="00230036">
            <w:rPr>
              <w:noProof/>
              <w:lang w:val="en-US"/>
            </w:rPr>
            <w:delText>95</w:delText>
          </w:r>
        </w:del>
      </w:ins>
      <w:del w:id="13285" w:author="Tran Huan" w:date="2018-11-26T13:56:00Z">
        <w:r w:rsidR="000536DA" w:rsidDel="00230036">
          <w:rPr>
            <w:noProof/>
            <w:lang w:val="en-US"/>
          </w:rPr>
          <w:delText>71</w:delText>
        </w:r>
      </w:del>
      <w:del w:id="13286" w:author="Tran Huan" w:date="2018-12-03T01:17:00Z">
        <w:r w:rsidDel="0005654D">
          <w:rPr>
            <w:lang w:val="en-US"/>
          </w:rPr>
          <w:fldChar w:fldCharType="end"/>
        </w:r>
      </w:del>
    </w:p>
    <w:p w14:paraId="4FBF77B2" w14:textId="2F4457D0" w:rsidR="00CB1F1C" w:rsidRDefault="0005654D" w:rsidP="0005654D">
      <w:pPr>
        <w:rPr>
          <w:ins w:id="13287" w:author="phuong vu" w:date="2018-11-16T12:09:00Z"/>
        </w:rPr>
        <w:pPrChange w:id="13288" w:author="Tran Huan" w:date="2018-12-03T01:20:00Z">
          <w:pPr>
            <w:pStyle w:val="Heading3"/>
          </w:pPr>
        </w:pPrChange>
      </w:pPr>
      <w:ins w:id="13289" w:author="Tran Huan" w:date="2018-12-03T01:20:00Z">
        <w:r>
          <w:rPr>
            <w:lang w:val="en-US"/>
          </w:rPr>
          <w:t>Ý nghĩa của các bảng</w:t>
        </w:r>
      </w:ins>
      <w:ins w:id="13290" w:author="Tran Huan" w:date="2018-12-03T01:21:00Z">
        <w:r>
          <w:rPr>
            <w:lang w:val="en-US"/>
          </w:rPr>
          <w:t xml:space="preserve">: </w:t>
        </w:r>
      </w:ins>
      <w:del w:id="13291" w:author="Tran Huan" w:date="2018-12-03T01:20:00Z">
        <w:r w:rsidR="00EC1917" w:rsidDel="0005654D">
          <w:delText>Thiết kế dữ liệu</w:delText>
        </w:r>
      </w:del>
    </w:p>
    <w:tbl>
      <w:tblPr>
        <w:tblW w:w="8895" w:type="dxa"/>
        <w:tblInd w:w="-5" w:type="dxa"/>
        <w:tblLook w:val="04A0" w:firstRow="1" w:lastRow="0" w:firstColumn="1" w:lastColumn="0" w:noHBand="0" w:noVBand="1"/>
        <w:tblPrChange w:id="13292" w:author="Tran Huan" w:date="2018-11-25T23:47:00Z">
          <w:tblPr>
            <w:tblW w:w="8923" w:type="dxa"/>
            <w:tblInd w:w="-5" w:type="dxa"/>
            <w:tblLook w:val="04A0" w:firstRow="1" w:lastRow="0" w:firstColumn="1" w:lastColumn="0" w:noHBand="0" w:noVBand="1"/>
          </w:tblPr>
        </w:tblPrChange>
      </w:tblPr>
      <w:tblGrid>
        <w:gridCol w:w="816"/>
        <w:gridCol w:w="3307"/>
        <w:gridCol w:w="4772"/>
        <w:tblGridChange w:id="13293">
          <w:tblGrid>
            <w:gridCol w:w="15"/>
            <w:gridCol w:w="538"/>
            <w:gridCol w:w="150"/>
            <w:gridCol w:w="3143"/>
            <w:gridCol w:w="164"/>
            <w:gridCol w:w="4772"/>
            <w:gridCol w:w="795"/>
            <w:gridCol w:w="681"/>
          </w:tblGrid>
        </w:tblGridChange>
      </w:tblGrid>
      <w:tr w:rsidR="0019031B" w:rsidRPr="0019031B" w14:paraId="5E833688" w14:textId="77777777" w:rsidTr="00266AC8">
        <w:trPr>
          <w:trHeight w:val="292"/>
          <w:ins w:id="13294" w:author="phuong vu" w:date="2018-11-16T12:09:00Z"/>
          <w:trPrChange w:id="13295" w:author="Tran Huan" w:date="2018-11-25T23:47:00Z">
            <w:trPr>
              <w:gridBefore w:val="1"/>
              <w:gridAfter w:val="0"/>
              <w:trHeight w:val="291"/>
            </w:trPr>
          </w:trPrChange>
        </w:trPr>
        <w:tc>
          <w:tcPr>
            <w:tcW w:w="81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13296" w:author="Tran Huan" w:date="2018-11-25T23:47:00Z">
              <w:tcPr>
                <w:tcW w:w="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3CD9382" w14:textId="77777777" w:rsidR="0019031B" w:rsidRPr="00266AC8" w:rsidRDefault="0019031B">
            <w:pPr>
              <w:spacing w:after="0" w:line="276" w:lineRule="auto"/>
              <w:jc w:val="center"/>
              <w:rPr>
                <w:ins w:id="13297" w:author="phuong vu" w:date="2018-11-16T12:09:00Z"/>
                <w:rFonts w:eastAsia="Times New Roman"/>
                <w:b/>
                <w:bCs/>
                <w:color w:val="000000"/>
                <w:lang w:val="en-US"/>
                <w:rPrChange w:id="13298" w:author="Tran Huan" w:date="2018-11-25T23:47:00Z">
                  <w:rPr>
                    <w:ins w:id="13299" w:author="phuong vu" w:date="2018-11-16T12:09:00Z"/>
                    <w:rFonts w:ascii="Calibri" w:eastAsia="Times New Roman" w:hAnsi="Calibri" w:cs="Calibri"/>
                    <w:b/>
                    <w:bCs/>
                    <w:color w:val="000000"/>
                    <w:sz w:val="22"/>
                    <w:szCs w:val="22"/>
                    <w:lang w:val="en-US"/>
                  </w:rPr>
                </w:rPrChange>
              </w:rPr>
              <w:pPrChange w:id="13300" w:author="phuong vu" w:date="2018-11-23T13:48:00Z">
                <w:pPr>
                  <w:spacing w:after="0" w:line="240" w:lineRule="auto"/>
                  <w:jc w:val="center"/>
                </w:pPr>
              </w:pPrChange>
            </w:pPr>
            <w:ins w:id="13301" w:author="phuong vu" w:date="2018-11-16T12:09:00Z">
              <w:r w:rsidRPr="00266AC8">
                <w:rPr>
                  <w:rFonts w:eastAsia="Times New Roman"/>
                  <w:b/>
                  <w:bCs/>
                  <w:color w:val="000000"/>
                  <w:lang w:val="en-US"/>
                  <w:rPrChange w:id="13302" w:author="Tran Huan" w:date="2018-11-25T23:47:00Z">
                    <w:rPr>
                      <w:rFonts w:ascii="Calibri" w:eastAsia="Times New Roman" w:hAnsi="Calibri" w:cs="Calibri"/>
                      <w:b/>
                      <w:bCs/>
                      <w:color w:val="000000"/>
                      <w:sz w:val="22"/>
                      <w:szCs w:val="22"/>
                      <w:lang w:val="en-US"/>
                    </w:rPr>
                  </w:rPrChange>
                </w:rPr>
                <w:t>STT</w:t>
              </w:r>
            </w:ins>
          </w:p>
        </w:tc>
        <w:tc>
          <w:tcPr>
            <w:tcW w:w="3307" w:type="dxa"/>
            <w:tcBorders>
              <w:top w:val="single" w:sz="4" w:space="0" w:color="auto"/>
              <w:left w:val="nil"/>
              <w:bottom w:val="single" w:sz="4" w:space="0" w:color="auto"/>
              <w:right w:val="single" w:sz="4" w:space="0" w:color="auto"/>
            </w:tcBorders>
            <w:shd w:val="clear" w:color="auto" w:fill="auto"/>
            <w:noWrap/>
            <w:vAlign w:val="bottom"/>
            <w:hideMark/>
            <w:tcPrChange w:id="13303" w:author="Tran Huan" w:date="2018-11-25T23:47:00Z">
              <w:tcPr>
                <w:tcW w:w="2744" w:type="dxa"/>
                <w:gridSpan w:val="2"/>
                <w:tcBorders>
                  <w:top w:val="single" w:sz="4" w:space="0" w:color="auto"/>
                  <w:left w:val="nil"/>
                  <w:bottom w:val="single" w:sz="4" w:space="0" w:color="auto"/>
                  <w:right w:val="single" w:sz="4" w:space="0" w:color="auto"/>
                </w:tcBorders>
                <w:shd w:val="clear" w:color="auto" w:fill="auto"/>
                <w:noWrap/>
                <w:vAlign w:val="bottom"/>
                <w:hideMark/>
              </w:tcPr>
            </w:tcPrChange>
          </w:tcPr>
          <w:p w14:paraId="00A09A47" w14:textId="77777777" w:rsidR="0019031B" w:rsidRPr="00323DD2" w:rsidRDefault="0019031B">
            <w:pPr>
              <w:spacing w:after="0" w:line="276" w:lineRule="auto"/>
              <w:jc w:val="center"/>
              <w:rPr>
                <w:ins w:id="13304" w:author="phuong vu" w:date="2018-11-16T12:09:00Z"/>
                <w:rFonts w:eastAsia="Times New Roman"/>
                <w:b/>
                <w:bCs/>
                <w:color w:val="000000"/>
                <w:lang w:val="en-US"/>
                <w:rPrChange w:id="13305" w:author="Tran Huan" w:date="2018-11-26T11:12:00Z">
                  <w:rPr>
                    <w:ins w:id="13306" w:author="phuong vu" w:date="2018-11-16T12:09:00Z"/>
                    <w:rFonts w:ascii="Calibri" w:eastAsia="Times New Roman" w:hAnsi="Calibri" w:cs="Calibri"/>
                    <w:b/>
                    <w:bCs/>
                    <w:color w:val="000000"/>
                    <w:sz w:val="22"/>
                    <w:szCs w:val="22"/>
                    <w:lang w:val="en-US"/>
                  </w:rPr>
                </w:rPrChange>
              </w:rPr>
              <w:pPrChange w:id="13307" w:author="phuong vu" w:date="2018-11-23T13:48:00Z">
                <w:pPr>
                  <w:spacing w:after="0" w:line="240" w:lineRule="auto"/>
                  <w:jc w:val="center"/>
                </w:pPr>
              </w:pPrChange>
            </w:pPr>
            <w:ins w:id="13308" w:author="phuong vu" w:date="2018-11-16T12:09:00Z">
              <w:r w:rsidRPr="00323DD2">
                <w:rPr>
                  <w:rFonts w:eastAsia="Times New Roman"/>
                  <w:b/>
                  <w:bCs/>
                  <w:color w:val="000000"/>
                  <w:lang w:val="en-US"/>
                  <w:rPrChange w:id="13309" w:author="Tran Huan" w:date="2018-11-26T11:12:00Z">
                    <w:rPr>
                      <w:rFonts w:ascii="Calibri" w:eastAsia="Times New Roman" w:hAnsi="Calibri" w:cs="Calibri"/>
                      <w:b/>
                      <w:bCs/>
                      <w:color w:val="000000"/>
                      <w:sz w:val="22"/>
                      <w:szCs w:val="22"/>
                      <w:lang w:val="en-US"/>
                    </w:rPr>
                  </w:rPrChange>
                </w:rPr>
                <w:t>Tên bảng</w:t>
              </w:r>
            </w:ins>
          </w:p>
        </w:tc>
        <w:tc>
          <w:tcPr>
            <w:tcW w:w="4772" w:type="dxa"/>
            <w:tcBorders>
              <w:top w:val="single" w:sz="4" w:space="0" w:color="auto"/>
              <w:left w:val="nil"/>
              <w:bottom w:val="single" w:sz="4" w:space="0" w:color="auto"/>
              <w:right w:val="single" w:sz="4" w:space="0" w:color="auto"/>
            </w:tcBorders>
            <w:shd w:val="clear" w:color="auto" w:fill="auto"/>
            <w:noWrap/>
            <w:vAlign w:val="bottom"/>
            <w:hideMark/>
            <w:tcPrChange w:id="13310" w:author="Tran Huan" w:date="2018-11-25T23:47:00Z">
              <w:tcPr>
                <w:tcW w:w="5731" w:type="dxa"/>
                <w:gridSpan w:val="3"/>
                <w:tcBorders>
                  <w:top w:val="single" w:sz="4" w:space="0" w:color="auto"/>
                  <w:left w:val="nil"/>
                  <w:bottom w:val="single" w:sz="4" w:space="0" w:color="auto"/>
                  <w:right w:val="single" w:sz="4" w:space="0" w:color="auto"/>
                </w:tcBorders>
                <w:shd w:val="clear" w:color="auto" w:fill="auto"/>
                <w:noWrap/>
                <w:vAlign w:val="bottom"/>
                <w:hideMark/>
              </w:tcPr>
            </w:tcPrChange>
          </w:tcPr>
          <w:p w14:paraId="2C4B442D" w14:textId="77777777" w:rsidR="0019031B" w:rsidRPr="00323DD2" w:rsidRDefault="0019031B">
            <w:pPr>
              <w:spacing w:after="0" w:line="276" w:lineRule="auto"/>
              <w:jc w:val="center"/>
              <w:rPr>
                <w:ins w:id="13311" w:author="phuong vu" w:date="2018-11-16T12:09:00Z"/>
                <w:rFonts w:eastAsia="Times New Roman"/>
                <w:b/>
                <w:bCs/>
                <w:color w:val="000000"/>
                <w:lang w:val="en-US"/>
                <w:rPrChange w:id="13312" w:author="Tran Huan" w:date="2018-11-26T11:12:00Z">
                  <w:rPr>
                    <w:ins w:id="13313" w:author="phuong vu" w:date="2018-11-16T12:09:00Z"/>
                    <w:rFonts w:ascii="Calibri" w:eastAsia="Times New Roman" w:hAnsi="Calibri" w:cs="Calibri"/>
                    <w:b/>
                    <w:bCs/>
                    <w:color w:val="000000"/>
                    <w:sz w:val="22"/>
                    <w:szCs w:val="22"/>
                    <w:lang w:val="en-US"/>
                  </w:rPr>
                </w:rPrChange>
              </w:rPr>
              <w:pPrChange w:id="13314" w:author="phuong vu" w:date="2018-11-23T13:48:00Z">
                <w:pPr>
                  <w:spacing w:after="0" w:line="240" w:lineRule="auto"/>
                  <w:jc w:val="center"/>
                </w:pPr>
              </w:pPrChange>
            </w:pPr>
            <w:ins w:id="13315" w:author="phuong vu" w:date="2018-11-16T12:09:00Z">
              <w:r w:rsidRPr="00323DD2">
                <w:rPr>
                  <w:rFonts w:eastAsia="Times New Roman"/>
                  <w:b/>
                  <w:bCs/>
                  <w:color w:val="000000"/>
                  <w:lang w:val="en-US"/>
                  <w:rPrChange w:id="13316" w:author="Tran Huan" w:date="2018-11-26T11:12:00Z">
                    <w:rPr>
                      <w:rFonts w:ascii="Calibri" w:eastAsia="Times New Roman" w:hAnsi="Calibri" w:cs="Calibri"/>
                      <w:b/>
                      <w:bCs/>
                      <w:color w:val="000000"/>
                      <w:sz w:val="22"/>
                      <w:szCs w:val="22"/>
                      <w:lang w:val="en-US"/>
                    </w:rPr>
                  </w:rPrChange>
                </w:rPr>
                <w:t>Diễn giải</w:t>
              </w:r>
            </w:ins>
          </w:p>
        </w:tc>
      </w:tr>
      <w:tr w:rsidR="00CF0C7E" w:rsidRPr="0019031B" w14:paraId="30FEFC51" w14:textId="77777777" w:rsidTr="00266AC8">
        <w:tblPrEx>
          <w:tblPrExChange w:id="13317" w:author="Tran Huan" w:date="2018-11-25T23:47:00Z">
            <w:tblPrEx>
              <w:tblW w:w="9562" w:type="dxa"/>
            </w:tblPrEx>
          </w:tblPrExChange>
        </w:tblPrEx>
        <w:trPr>
          <w:trHeight w:val="322"/>
          <w:ins w:id="13318" w:author="phuong vu" w:date="2018-11-16T12:09:00Z"/>
          <w:trPrChange w:id="13319"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320"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ACFEFFC" w14:textId="77777777" w:rsidR="00CF0C7E" w:rsidRPr="00266AC8" w:rsidRDefault="00CF0C7E">
            <w:pPr>
              <w:spacing w:after="0" w:line="276" w:lineRule="auto"/>
              <w:jc w:val="center"/>
              <w:rPr>
                <w:ins w:id="13321" w:author="phuong vu" w:date="2018-11-16T12:09:00Z"/>
                <w:rFonts w:eastAsia="Times New Roman"/>
                <w:color w:val="000000"/>
                <w:lang w:val="en-US"/>
                <w:rPrChange w:id="13322" w:author="Tran Huan" w:date="2018-11-25T23:47:00Z">
                  <w:rPr>
                    <w:ins w:id="13323" w:author="phuong vu" w:date="2018-11-16T12:09:00Z"/>
                    <w:rFonts w:ascii="Calibri" w:eastAsia="Times New Roman" w:hAnsi="Calibri" w:cs="Calibri"/>
                    <w:color w:val="000000"/>
                    <w:sz w:val="22"/>
                    <w:szCs w:val="22"/>
                    <w:lang w:val="en-US"/>
                  </w:rPr>
                </w:rPrChange>
              </w:rPr>
              <w:pPrChange w:id="13324" w:author="phuong vu" w:date="2018-11-23T13:48:00Z">
                <w:pPr>
                  <w:spacing w:after="0" w:line="240" w:lineRule="auto"/>
                  <w:jc w:val="center"/>
                </w:pPr>
              </w:pPrChange>
            </w:pPr>
            <w:ins w:id="13325" w:author="phuong vu" w:date="2018-11-16T12:09:00Z">
              <w:r w:rsidRPr="00266AC8">
                <w:rPr>
                  <w:rFonts w:eastAsia="Times New Roman"/>
                  <w:color w:val="000000"/>
                  <w:rPrChange w:id="13326" w:author="Tran Huan" w:date="2018-11-25T23:47:00Z">
                    <w:rPr>
                      <w:rFonts w:ascii="Calibri" w:eastAsia="Times New Roman" w:hAnsi="Calibri" w:cs="Calibri"/>
                      <w:color w:val="000000"/>
                      <w:sz w:val="22"/>
                      <w:szCs w:val="22"/>
                    </w:rPr>
                  </w:rPrChange>
                </w:rPr>
                <w:t>1</w:t>
              </w:r>
            </w:ins>
          </w:p>
        </w:tc>
        <w:tc>
          <w:tcPr>
            <w:tcW w:w="3307" w:type="dxa"/>
            <w:tcBorders>
              <w:top w:val="nil"/>
              <w:left w:val="nil"/>
              <w:bottom w:val="single" w:sz="4" w:space="0" w:color="auto"/>
              <w:right w:val="single" w:sz="4" w:space="0" w:color="auto"/>
            </w:tcBorders>
            <w:shd w:val="clear" w:color="auto" w:fill="auto"/>
            <w:noWrap/>
            <w:vAlign w:val="center"/>
            <w:hideMark/>
            <w:tcPrChange w:id="13327"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6368058" w14:textId="2D4BF2D0" w:rsidR="00CF0C7E" w:rsidRPr="0019031B" w:rsidRDefault="00CF0C7E">
            <w:pPr>
              <w:spacing w:after="0" w:line="276" w:lineRule="auto"/>
              <w:rPr>
                <w:ins w:id="13328" w:author="phuong vu" w:date="2018-11-16T12:09:00Z"/>
                <w:rFonts w:ascii="Times New Roman" w:eastAsia="Times New Roman" w:hAnsi="Times New Roman" w:cs="Times New Roman"/>
                <w:color w:val="000000"/>
                <w:lang w:val="en-US"/>
              </w:rPr>
              <w:pPrChange w:id="13329" w:author="phuong vu" w:date="2018-11-23T13:48:00Z">
                <w:pPr>
                  <w:spacing w:after="0" w:line="240" w:lineRule="auto"/>
                </w:pPr>
              </w:pPrChange>
            </w:pPr>
            <w:ins w:id="13330" w:author="phuong vu" w:date="2018-11-16T12:32:00Z">
              <w:r>
                <w:rPr>
                  <w:color w:val="000000"/>
                </w:rPr>
                <w:t>BILL</w:t>
              </w:r>
            </w:ins>
          </w:p>
        </w:tc>
        <w:tc>
          <w:tcPr>
            <w:tcW w:w="4772" w:type="dxa"/>
            <w:tcBorders>
              <w:top w:val="nil"/>
              <w:left w:val="nil"/>
              <w:bottom w:val="single" w:sz="4" w:space="0" w:color="auto"/>
              <w:right w:val="single" w:sz="4" w:space="0" w:color="auto"/>
            </w:tcBorders>
            <w:shd w:val="clear" w:color="auto" w:fill="auto"/>
            <w:noWrap/>
            <w:vAlign w:val="center"/>
            <w:hideMark/>
            <w:tcPrChange w:id="13331"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3E69C17" w14:textId="304BD4CF" w:rsidR="00CF0C7E" w:rsidRPr="0019031B" w:rsidRDefault="00CF0C7E">
            <w:pPr>
              <w:spacing w:after="0" w:line="276" w:lineRule="auto"/>
              <w:rPr>
                <w:ins w:id="13332" w:author="phuong vu" w:date="2018-11-16T12:09:00Z"/>
                <w:rFonts w:ascii="Times New Roman" w:eastAsia="Times New Roman" w:hAnsi="Times New Roman" w:cs="Times New Roman"/>
                <w:color w:val="000000"/>
                <w:lang w:val="en-US"/>
              </w:rPr>
              <w:pPrChange w:id="13333" w:author="phuong vu" w:date="2018-11-23T13:48:00Z">
                <w:pPr>
                  <w:spacing w:after="0" w:line="240" w:lineRule="auto"/>
                </w:pPr>
              </w:pPrChange>
            </w:pPr>
            <w:ins w:id="13334" w:author="phuong vu" w:date="2018-11-16T12:32:00Z">
              <w:r>
                <w:rPr>
                  <w:color w:val="000000"/>
                </w:rPr>
                <w:t>Lưu trữ hóa đơn ứng với từng đơn hàng</w:t>
              </w:r>
            </w:ins>
          </w:p>
        </w:tc>
      </w:tr>
      <w:tr w:rsidR="00CF0C7E" w:rsidRPr="0019031B" w14:paraId="722752CF" w14:textId="77777777" w:rsidTr="00266AC8">
        <w:tblPrEx>
          <w:tblPrExChange w:id="13335" w:author="Tran Huan" w:date="2018-11-25T23:47:00Z">
            <w:tblPrEx>
              <w:tblW w:w="9562" w:type="dxa"/>
            </w:tblPrEx>
          </w:tblPrExChange>
        </w:tblPrEx>
        <w:trPr>
          <w:trHeight w:val="322"/>
          <w:ins w:id="13336" w:author="phuong vu" w:date="2018-11-16T12:09:00Z"/>
          <w:trPrChange w:id="13337"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338"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12280B9" w14:textId="77777777" w:rsidR="00CF0C7E" w:rsidRPr="00266AC8" w:rsidRDefault="00CF0C7E">
            <w:pPr>
              <w:spacing w:after="0" w:line="276" w:lineRule="auto"/>
              <w:jc w:val="center"/>
              <w:rPr>
                <w:ins w:id="13339" w:author="phuong vu" w:date="2018-11-16T12:09:00Z"/>
                <w:rFonts w:eastAsia="Times New Roman"/>
                <w:color w:val="000000"/>
                <w:lang w:val="en-US"/>
                <w:rPrChange w:id="13340" w:author="Tran Huan" w:date="2018-11-25T23:47:00Z">
                  <w:rPr>
                    <w:ins w:id="13341" w:author="phuong vu" w:date="2018-11-16T12:09:00Z"/>
                    <w:rFonts w:ascii="Calibri" w:eastAsia="Times New Roman" w:hAnsi="Calibri" w:cs="Calibri"/>
                    <w:color w:val="000000"/>
                    <w:sz w:val="22"/>
                    <w:szCs w:val="22"/>
                    <w:lang w:val="en-US"/>
                  </w:rPr>
                </w:rPrChange>
              </w:rPr>
              <w:pPrChange w:id="13342" w:author="phuong vu" w:date="2018-11-23T13:48:00Z">
                <w:pPr>
                  <w:spacing w:after="0" w:line="240" w:lineRule="auto"/>
                  <w:jc w:val="center"/>
                </w:pPr>
              </w:pPrChange>
            </w:pPr>
            <w:ins w:id="13343" w:author="phuong vu" w:date="2018-11-16T12:09:00Z">
              <w:r w:rsidRPr="00266AC8">
                <w:rPr>
                  <w:rFonts w:eastAsia="Times New Roman"/>
                  <w:color w:val="000000"/>
                  <w:rPrChange w:id="13344" w:author="Tran Huan" w:date="2018-11-25T23:47:00Z">
                    <w:rPr>
                      <w:rFonts w:ascii="Calibri" w:eastAsia="Times New Roman" w:hAnsi="Calibri" w:cs="Calibri"/>
                      <w:color w:val="000000"/>
                      <w:sz w:val="22"/>
                      <w:szCs w:val="22"/>
                    </w:rPr>
                  </w:rPrChange>
                </w:rPr>
                <w:t>2</w:t>
              </w:r>
            </w:ins>
          </w:p>
        </w:tc>
        <w:tc>
          <w:tcPr>
            <w:tcW w:w="3307" w:type="dxa"/>
            <w:tcBorders>
              <w:top w:val="nil"/>
              <w:left w:val="nil"/>
              <w:bottom w:val="single" w:sz="4" w:space="0" w:color="auto"/>
              <w:right w:val="single" w:sz="4" w:space="0" w:color="auto"/>
            </w:tcBorders>
            <w:shd w:val="clear" w:color="auto" w:fill="auto"/>
            <w:noWrap/>
            <w:vAlign w:val="center"/>
            <w:hideMark/>
            <w:tcPrChange w:id="13345"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3B1161E" w14:textId="111A1D51" w:rsidR="00CF0C7E" w:rsidRPr="0019031B" w:rsidRDefault="00CF0C7E">
            <w:pPr>
              <w:spacing w:after="0" w:line="276" w:lineRule="auto"/>
              <w:rPr>
                <w:ins w:id="13346" w:author="phuong vu" w:date="2018-11-16T12:09:00Z"/>
                <w:rFonts w:ascii="Times New Roman" w:eastAsia="Times New Roman" w:hAnsi="Times New Roman" w:cs="Times New Roman"/>
                <w:color w:val="000000"/>
                <w:lang w:val="en-US"/>
              </w:rPr>
              <w:pPrChange w:id="13347" w:author="phuong vu" w:date="2018-11-23T13:48:00Z">
                <w:pPr>
                  <w:spacing w:after="0" w:line="240" w:lineRule="auto"/>
                </w:pPr>
              </w:pPrChange>
            </w:pPr>
            <w:ins w:id="13348" w:author="phuong vu" w:date="2018-11-16T12:32:00Z">
              <w:r>
                <w:rPr>
                  <w:color w:val="000000"/>
                </w:rPr>
                <w:t>BILL_DETAIL</w:t>
              </w:r>
            </w:ins>
          </w:p>
        </w:tc>
        <w:tc>
          <w:tcPr>
            <w:tcW w:w="4772" w:type="dxa"/>
            <w:tcBorders>
              <w:top w:val="nil"/>
              <w:left w:val="nil"/>
              <w:bottom w:val="single" w:sz="4" w:space="0" w:color="auto"/>
              <w:right w:val="single" w:sz="4" w:space="0" w:color="auto"/>
            </w:tcBorders>
            <w:shd w:val="clear" w:color="auto" w:fill="auto"/>
            <w:noWrap/>
            <w:vAlign w:val="center"/>
            <w:hideMark/>
            <w:tcPrChange w:id="13349"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BAA5FBB" w14:textId="7A111C07" w:rsidR="00CF0C7E" w:rsidRPr="0019031B" w:rsidRDefault="00CF0C7E">
            <w:pPr>
              <w:spacing w:after="0" w:line="276" w:lineRule="auto"/>
              <w:rPr>
                <w:ins w:id="13350" w:author="phuong vu" w:date="2018-11-16T12:09:00Z"/>
                <w:rFonts w:ascii="Times New Roman" w:eastAsia="Times New Roman" w:hAnsi="Times New Roman" w:cs="Times New Roman"/>
                <w:color w:val="000000"/>
                <w:lang w:val="en-US"/>
              </w:rPr>
              <w:pPrChange w:id="13351" w:author="phuong vu" w:date="2018-11-23T13:48:00Z">
                <w:pPr>
                  <w:spacing w:after="0" w:line="240" w:lineRule="auto"/>
                </w:pPr>
              </w:pPrChange>
            </w:pPr>
            <w:ins w:id="13352" w:author="phuong vu" w:date="2018-11-16T12:32:00Z">
              <w:r>
                <w:rPr>
                  <w:color w:val="000000"/>
                </w:rPr>
                <w:t>Lưu trữ thông tin chi tiết của hóa đơn</w:t>
              </w:r>
            </w:ins>
          </w:p>
        </w:tc>
      </w:tr>
      <w:tr w:rsidR="00CF0C7E" w:rsidRPr="0019031B" w14:paraId="616CD4A4" w14:textId="77777777" w:rsidTr="00266AC8">
        <w:tblPrEx>
          <w:tblPrExChange w:id="13353" w:author="Tran Huan" w:date="2018-11-25T23:47:00Z">
            <w:tblPrEx>
              <w:tblW w:w="9562" w:type="dxa"/>
            </w:tblPrEx>
          </w:tblPrExChange>
        </w:tblPrEx>
        <w:trPr>
          <w:trHeight w:val="322"/>
          <w:ins w:id="13354" w:author="phuong vu" w:date="2018-11-16T12:09:00Z"/>
          <w:trPrChange w:id="13355"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356"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9A0D325" w14:textId="77777777" w:rsidR="00CF0C7E" w:rsidRPr="00266AC8" w:rsidRDefault="00CF0C7E">
            <w:pPr>
              <w:spacing w:after="0" w:line="276" w:lineRule="auto"/>
              <w:jc w:val="center"/>
              <w:rPr>
                <w:ins w:id="13357" w:author="phuong vu" w:date="2018-11-16T12:09:00Z"/>
                <w:rFonts w:eastAsia="Times New Roman"/>
                <w:color w:val="000000"/>
                <w:lang w:val="en-US"/>
                <w:rPrChange w:id="13358" w:author="Tran Huan" w:date="2018-11-25T23:47:00Z">
                  <w:rPr>
                    <w:ins w:id="13359" w:author="phuong vu" w:date="2018-11-16T12:09:00Z"/>
                    <w:rFonts w:ascii="Calibri" w:eastAsia="Times New Roman" w:hAnsi="Calibri" w:cs="Calibri"/>
                    <w:color w:val="000000"/>
                    <w:sz w:val="22"/>
                    <w:szCs w:val="22"/>
                    <w:lang w:val="en-US"/>
                  </w:rPr>
                </w:rPrChange>
              </w:rPr>
              <w:pPrChange w:id="13360" w:author="phuong vu" w:date="2018-11-23T13:48:00Z">
                <w:pPr>
                  <w:spacing w:after="0" w:line="240" w:lineRule="auto"/>
                  <w:jc w:val="center"/>
                </w:pPr>
              </w:pPrChange>
            </w:pPr>
            <w:ins w:id="13361" w:author="phuong vu" w:date="2018-11-16T12:09:00Z">
              <w:r w:rsidRPr="00266AC8">
                <w:rPr>
                  <w:rFonts w:eastAsia="Times New Roman"/>
                  <w:color w:val="000000"/>
                  <w:rPrChange w:id="13362" w:author="Tran Huan" w:date="2018-11-25T23:47:00Z">
                    <w:rPr>
                      <w:rFonts w:ascii="Calibri" w:eastAsia="Times New Roman" w:hAnsi="Calibri" w:cs="Calibri"/>
                      <w:color w:val="000000"/>
                      <w:sz w:val="22"/>
                      <w:szCs w:val="22"/>
                    </w:rPr>
                  </w:rPrChange>
                </w:rPr>
                <w:t>3</w:t>
              </w:r>
            </w:ins>
          </w:p>
        </w:tc>
        <w:tc>
          <w:tcPr>
            <w:tcW w:w="3307" w:type="dxa"/>
            <w:tcBorders>
              <w:top w:val="nil"/>
              <w:left w:val="nil"/>
              <w:bottom w:val="single" w:sz="4" w:space="0" w:color="auto"/>
              <w:right w:val="single" w:sz="4" w:space="0" w:color="auto"/>
            </w:tcBorders>
            <w:shd w:val="clear" w:color="auto" w:fill="auto"/>
            <w:noWrap/>
            <w:vAlign w:val="center"/>
            <w:hideMark/>
            <w:tcPrChange w:id="13363"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9D12DB2" w14:textId="612CB44F" w:rsidR="00CF0C7E" w:rsidRPr="0019031B" w:rsidRDefault="00CF0C7E">
            <w:pPr>
              <w:spacing w:after="0" w:line="276" w:lineRule="auto"/>
              <w:rPr>
                <w:ins w:id="13364" w:author="phuong vu" w:date="2018-11-16T12:09:00Z"/>
                <w:rFonts w:ascii="Times New Roman" w:eastAsia="Times New Roman" w:hAnsi="Times New Roman" w:cs="Times New Roman"/>
                <w:color w:val="000000"/>
                <w:lang w:val="en-US"/>
              </w:rPr>
              <w:pPrChange w:id="13365" w:author="phuong vu" w:date="2018-11-23T13:48:00Z">
                <w:pPr>
                  <w:spacing w:after="0" w:line="240" w:lineRule="auto"/>
                </w:pPr>
              </w:pPrChange>
            </w:pPr>
            <w:ins w:id="13366" w:author="phuong vu" w:date="2018-11-16T12:32:00Z">
              <w:r>
                <w:rPr>
                  <w:color w:val="000000"/>
                </w:rPr>
                <w:t>BRANCH</w:t>
              </w:r>
            </w:ins>
          </w:p>
        </w:tc>
        <w:tc>
          <w:tcPr>
            <w:tcW w:w="4772" w:type="dxa"/>
            <w:tcBorders>
              <w:top w:val="nil"/>
              <w:left w:val="nil"/>
              <w:bottom w:val="single" w:sz="4" w:space="0" w:color="auto"/>
              <w:right w:val="single" w:sz="4" w:space="0" w:color="auto"/>
            </w:tcBorders>
            <w:shd w:val="clear" w:color="auto" w:fill="auto"/>
            <w:noWrap/>
            <w:vAlign w:val="center"/>
            <w:hideMark/>
            <w:tcPrChange w:id="13367"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8D2FE26" w14:textId="0551B46C" w:rsidR="00CF0C7E" w:rsidRPr="0019031B" w:rsidRDefault="00CF0C7E">
            <w:pPr>
              <w:spacing w:after="0" w:line="276" w:lineRule="auto"/>
              <w:rPr>
                <w:ins w:id="13368" w:author="phuong vu" w:date="2018-11-16T12:09:00Z"/>
                <w:rFonts w:ascii="Times New Roman" w:eastAsia="Times New Roman" w:hAnsi="Times New Roman" w:cs="Times New Roman"/>
                <w:color w:val="000000"/>
                <w:lang w:val="en-US"/>
              </w:rPr>
              <w:pPrChange w:id="13369" w:author="phuong vu" w:date="2018-11-23T13:48:00Z">
                <w:pPr>
                  <w:spacing w:after="0" w:line="240" w:lineRule="auto"/>
                </w:pPr>
              </w:pPrChange>
            </w:pPr>
            <w:ins w:id="13370" w:author="phuong vu" w:date="2018-11-16T12:32:00Z">
              <w:r>
                <w:rPr>
                  <w:color w:val="000000"/>
                </w:rPr>
                <w:t>Lưu trữ thông tin chi nhánh</w:t>
              </w:r>
            </w:ins>
          </w:p>
        </w:tc>
      </w:tr>
      <w:tr w:rsidR="00CF0C7E" w:rsidRPr="0019031B" w14:paraId="7AC68029" w14:textId="77777777" w:rsidTr="00266AC8">
        <w:tblPrEx>
          <w:tblPrExChange w:id="13371" w:author="Tran Huan" w:date="2018-11-25T23:47:00Z">
            <w:tblPrEx>
              <w:tblW w:w="9562" w:type="dxa"/>
            </w:tblPrEx>
          </w:tblPrExChange>
        </w:tblPrEx>
        <w:trPr>
          <w:trHeight w:val="322"/>
          <w:ins w:id="13372" w:author="phuong vu" w:date="2018-11-16T12:09:00Z"/>
          <w:trPrChange w:id="13373"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374"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7267371" w14:textId="77777777" w:rsidR="00CF0C7E" w:rsidRPr="00266AC8" w:rsidRDefault="00CF0C7E">
            <w:pPr>
              <w:spacing w:after="0" w:line="276" w:lineRule="auto"/>
              <w:jc w:val="center"/>
              <w:rPr>
                <w:ins w:id="13375" w:author="phuong vu" w:date="2018-11-16T12:09:00Z"/>
                <w:rFonts w:eastAsia="Times New Roman"/>
                <w:color w:val="000000"/>
                <w:lang w:val="en-US"/>
                <w:rPrChange w:id="13376" w:author="Tran Huan" w:date="2018-11-25T23:47:00Z">
                  <w:rPr>
                    <w:ins w:id="13377" w:author="phuong vu" w:date="2018-11-16T12:09:00Z"/>
                    <w:rFonts w:ascii="Calibri" w:eastAsia="Times New Roman" w:hAnsi="Calibri" w:cs="Calibri"/>
                    <w:color w:val="000000"/>
                    <w:sz w:val="22"/>
                    <w:szCs w:val="22"/>
                    <w:lang w:val="en-US"/>
                  </w:rPr>
                </w:rPrChange>
              </w:rPr>
              <w:pPrChange w:id="13378" w:author="phuong vu" w:date="2018-11-23T13:48:00Z">
                <w:pPr>
                  <w:spacing w:after="0" w:line="240" w:lineRule="auto"/>
                  <w:jc w:val="center"/>
                </w:pPr>
              </w:pPrChange>
            </w:pPr>
            <w:ins w:id="13379" w:author="phuong vu" w:date="2018-11-16T12:09:00Z">
              <w:r w:rsidRPr="00266AC8">
                <w:rPr>
                  <w:rFonts w:eastAsia="Times New Roman"/>
                  <w:color w:val="000000"/>
                  <w:rPrChange w:id="13380" w:author="Tran Huan" w:date="2018-11-25T23:47:00Z">
                    <w:rPr>
                      <w:rFonts w:ascii="Calibri" w:eastAsia="Times New Roman" w:hAnsi="Calibri" w:cs="Calibri"/>
                      <w:color w:val="000000"/>
                      <w:sz w:val="22"/>
                      <w:szCs w:val="22"/>
                    </w:rPr>
                  </w:rPrChange>
                </w:rPr>
                <w:t>4</w:t>
              </w:r>
            </w:ins>
          </w:p>
        </w:tc>
        <w:tc>
          <w:tcPr>
            <w:tcW w:w="3307" w:type="dxa"/>
            <w:tcBorders>
              <w:top w:val="nil"/>
              <w:left w:val="nil"/>
              <w:bottom w:val="single" w:sz="4" w:space="0" w:color="auto"/>
              <w:right w:val="single" w:sz="4" w:space="0" w:color="auto"/>
            </w:tcBorders>
            <w:shd w:val="clear" w:color="auto" w:fill="auto"/>
            <w:noWrap/>
            <w:vAlign w:val="center"/>
            <w:hideMark/>
            <w:tcPrChange w:id="13381"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0927840E" w14:textId="0B674CD5" w:rsidR="00CF0C7E" w:rsidRPr="0019031B" w:rsidRDefault="00CF0C7E">
            <w:pPr>
              <w:spacing w:after="0" w:line="276" w:lineRule="auto"/>
              <w:rPr>
                <w:ins w:id="13382" w:author="phuong vu" w:date="2018-11-16T12:09:00Z"/>
                <w:rFonts w:ascii="Times New Roman" w:eastAsia="Times New Roman" w:hAnsi="Times New Roman" w:cs="Times New Roman"/>
                <w:color w:val="000000"/>
                <w:lang w:val="en-US"/>
              </w:rPr>
              <w:pPrChange w:id="13383" w:author="phuong vu" w:date="2018-11-23T13:48:00Z">
                <w:pPr>
                  <w:spacing w:after="0" w:line="240" w:lineRule="auto"/>
                </w:pPr>
              </w:pPrChange>
            </w:pPr>
            <w:ins w:id="13384" w:author="phuong vu" w:date="2018-11-16T12:32:00Z">
              <w:r>
                <w:rPr>
                  <w:color w:val="000000"/>
                </w:rPr>
                <w:t>COLOR</w:t>
              </w:r>
            </w:ins>
          </w:p>
        </w:tc>
        <w:tc>
          <w:tcPr>
            <w:tcW w:w="4772" w:type="dxa"/>
            <w:tcBorders>
              <w:top w:val="nil"/>
              <w:left w:val="nil"/>
              <w:bottom w:val="single" w:sz="4" w:space="0" w:color="auto"/>
              <w:right w:val="single" w:sz="4" w:space="0" w:color="auto"/>
            </w:tcBorders>
            <w:shd w:val="clear" w:color="auto" w:fill="auto"/>
            <w:noWrap/>
            <w:vAlign w:val="center"/>
            <w:hideMark/>
            <w:tcPrChange w:id="13385"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C01C3EF" w14:textId="0686444B" w:rsidR="00CF0C7E" w:rsidRPr="0019031B" w:rsidRDefault="00CF0C7E">
            <w:pPr>
              <w:spacing w:after="0" w:line="276" w:lineRule="auto"/>
              <w:rPr>
                <w:ins w:id="13386" w:author="phuong vu" w:date="2018-11-16T12:09:00Z"/>
                <w:rFonts w:ascii="Times New Roman" w:eastAsia="Times New Roman" w:hAnsi="Times New Roman" w:cs="Times New Roman"/>
                <w:color w:val="000000"/>
                <w:lang w:val="en-US"/>
              </w:rPr>
              <w:pPrChange w:id="13387" w:author="phuong vu" w:date="2018-11-23T13:48:00Z">
                <w:pPr>
                  <w:spacing w:after="0" w:line="240" w:lineRule="auto"/>
                </w:pPr>
              </w:pPrChange>
            </w:pPr>
            <w:ins w:id="13388" w:author="phuong vu" w:date="2018-11-16T12:32:00Z">
              <w:r>
                <w:rPr>
                  <w:color w:val="000000"/>
                </w:rPr>
                <w:t>Lưu trữ màu sắc quần áo</w:t>
              </w:r>
            </w:ins>
          </w:p>
        </w:tc>
      </w:tr>
      <w:tr w:rsidR="00CF0C7E" w:rsidRPr="0019031B" w14:paraId="0CCB90E4" w14:textId="77777777" w:rsidTr="00266AC8">
        <w:tblPrEx>
          <w:tblPrExChange w:id="13389" w:author="Tran Huan" w:date="2018-11-25T23:47:00Z">
            <w:tblPrEx>
              <w:tblW w:w="9562" w:type="dxa"/>
            </w:tblPrEx>
          </w:tblPrExChange>
        </w:tblPrEx>
        <w:trPr>
          <w:trHeight w:val="322"/>
          <w:ins w:id="13390" w:author="phuong vu" w:date="2018-11-16T12:09:00Z"/>
          <w:trPrChange w:id="13391"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392"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C2FAB05" w14:textId="77777777" w:rsidR="00CF0C7E" w:rsidRPr="00266AC8" w:rsidRDefault="00CF0C7E">
            <w:pPr>
              <w:spacing w:after="0" w:line="276" w:lineRule="auto"/>
              <w:jc w:val="center"/>
              <w:rPr>
                <w:ins w:id="13393" w:author="phuong vu" w:date="2018-11-16T12:09:00Z"/>
                <w:rFonts w:eastAsia="Times New Roman"/>
                <w:color w:val="000000"/>
                <w:lang w:val="en-US"/>
                <w:rPrChange w:id="13394" w:author="Tran Huan" w:date="2018-11-25T23:47:00Z">
                  <w:rPr>
                    <w:ins w:id="13395" w:author="phuong vu" w:date="2018-11-16T12:09:00Z"/>
                    <w:rFonts w:ascii="Calibri" w:eastAsia="Times New Roman" w:hAnsi="Calibri" w:cs="Calibri"/>
                    <w:color w:val="000000"/>
                    <w:sz w:val="22"/>
                    <w:szCs w:val="22"/>
                    <w:lang w:val="en-US"/>
                  </w:rPr>
                </w:rPrChange>
              </w:rPr>
              <w:pPrChange w:id="13396" w:author="phuong vu" w:date="2018-11-23T13:48:00Z">
                <w:pPr>
                  <w:spacing w:after="0" w:line="240" w:lineRule="auto"/>
                  <w:jc w:val="center"/>
                </w:pPr>
              </w:pPrChange>
            </w:pPr>
            <w:ins w:id="13397" w:author="phuong vu" w:date="2018-11-16T12:09:00Z">
              <w:r w:rsidRPr="00266AC8">
                <w:rPr>
                  <w:rFonts w:eastAsia="Times New Roman"/>
                  <w:color w:val="000000"/>
                  <w:rPrChange w:id="13398" w:author="Tran Huan" w:date="2018-11-25T23:47:00Z">
                    <w:rPr>
                      <w:rFonts w:ascii="Calibri" w:eastAsia="Times New Roman" w:hAnsi="Calibri" w:cs="Calibri"/>
                      <w:color w:val="000000"/>
                      <w:sz w:val="22"/>
                      <w:szCs w:val="22"/>
                    </w:rPr>
                  </w:rPrChange>
                </w:rPr>
                <w:t>5</w:t>
              </w:r>
            </w:ins>
          </w:p>
        </w:tc>
        <w:tc>
          <w:tcPr>
            <w:tcW w:w="3307" w:type="dxa"/>
            <w:tcBorders>
              <w:top w:val="nil"/>
              <w:left w:val="nil"/>
              <w:bottom w:val="single" w:sz="4" w:space="0" w:color="auto"/>
              <w:right w:val="single" w:sz="4" w:space="0" w:color="auto"/>
            </w:tcBorders>
            <w:shd w:val="clear" w:color="auto" w:fill="auto"/>
            <w:noWrap/>
            <w:vAlign w:val="center"/>
            <w:hideMark/>
            <w:tcPrChange w:id="13399"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BC097B0" w14:textId="7B9E8470" w:rsidR="00CF0C7E" w:rsidRPr="0019031B" w:rsidRDefault="00CF0C7E">
            <w:pPr>
              <w:spacing w:after="0" w:line="276" w:lineRule="auto"/>
              <w:rPr>
                <w:ins w:id="13400" w:author="phuong vu" w:date="2018-11-16T12:09:00Z"/>
                <w:rFonts w:ascii="Times New Roman" w:eastAsia="Times New Roman" w:hAnsi="Times New Roman" w:cs="Times New Roman"/>
                <w:color w:val="000000"/>
                <w:lang w:val="en-US"/>
              </w:rPr>
              <w:pPrChange w:id="13401" w:author="phuong vu" w:date="2018-11-23T13:48:00Z">
                <w:pPr>
                  <w:spacing w:after="0" w:line="240" w:lineRule="auto"/>
                </w:pPr>
              </w:pPrChange>
            </w:pPr>
            <w:ins w:id="13402" w:author="phuong vu" w:date="2018-11-16T12:32:00Z">
              <w:r>
                <w:rPr>
                  <w:color w:val="000000"/>
                </w:rPr>
                <w:t>COLOR_GROUP</w:t>
              </w:r>
            </w:ins>
          </w:p>
        </w:tc>
        <w:tc>
          <w:tcPr>
            <w:tcW w:w="4772" w:type="dxa"/>
            <w:tcBorders>
              <w:top w:val="nil"/>
              <w:left w:val="nil"/>
              <w:bottom w:val="single" w:sz="4" w:space="0" w:color="auto"/>
              <w:right w:val="single" w:sz="4" w:space="0" w:color="auto"/>
            </w:tcBorders>
            <w:shd w:val="clear" w:color="auto" w:fill="auto"/>
            <w:noWrap/>
            <w:vAlign w:val="center"/>
            <w:hideMark/>
            <w:tcPrChange w:id="13403"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66880F9B" w14:textId="715882A4" w:rsidR="00CF0C7E" w:rsidRPr="0019031B" w:rsidRDefault="00CF0C7E">
            <w:pPr>
              <w:spacing w:after="0" w:line="276" w:lineRule="auto"/>
              <w:rPr>
                <w:ins w:id="13404" w:author="phuong vu" w:date="2018-11-16T12:09:00Z"/>
                <w:rFonts w:ascii="Times New Roman" w:eastAsia="Times New Roman" w:hAnsi="Times New Roman" w:cs="Times New Roman"/>
                <w:color w:val="000000"/>
                <w:lang w:val="en-US"/>
              </w:rPr>
              <w:pPrChange w:id="13405" w:author="phuong vu" w:date="2018-11-23T13:48:00Z">
                <w:pPr>
                  <w:spacing w:after="0" w:line="240" w:lineRule="auto"/>
                </w:pPr>
              </w:pPrChange>
            </w:pPr>
            <w:ins w:id="13406" w:author="phuong vu" w:date="2018-11-16T12:32:00Z">
              <w:r>
                <w:rPr>
                  <w:color w:val="000000"/>
                </w:rPr>
                <w:t>Lưu trữ nhóm màu để phân loại quần áo</w:t>
              </w:r>
            </w:ins>
          </w:p>
        </w:tc>
      </w:tr>
      <w:tr w:rsidR="00CF0C7E" w:rsidRPr="0019031B" w14:paraId="5B4E2C8F" w14:textId="77777777" w:rsidTr="00266AC8">
        <w:tblPrEx>
          <w:tblPrExChange w:id="13407" w:author="Tran Huan" w:date="2018-11-25T23:47:00Z">
            <w:tblPrEx>
              <w:tblW w:w="9562" w:type="dxa"/>
            </w:tblPrEx>
          </w:tblPrExChange>
        </w:tblPrEx>
        <w:trPr>
          <w:trHeight w:val="322"/>
          <w:ins w:id="13408" w:author="phuong vu" w:date="2018-11-16T12:09:00Z"/>
          <w:trPrChange w:id="13409"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410"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8823DA9" w14:textId="77777777" w:rsidR="00CF0C7E" w:rsidRPr="00266AC8" w:rsidRDefault="00CF0C7E">
            <w:pPr>
              <w:spacing w:after="0" w:line="276" w:lineRule="auto"/>
              <w:jc w:val="center"/>
              <w:rPr>
                <w:ins w:id="13411" w:author="phuong vu" w:date="2018-11-16T12:09:00Z"/>
                <w:rFonts w:eastAsia="Times New Roman"/>
                <w:color w:val="000000"/>
                <w:lang w:val="en-US"/>
                <w:rPrChange w:id="13412" w:author="Tran Huan" w:date="2018-11-25T23:47:00Z">
                  <w:rPr>
                    <w:ins w:id="13413" w:author="phuong vu" w:date="2018-11-16T12:09:00Z"/>
                    <w:rFonts w:ascii="Calibri" w:eastAsia="Times New Roman" w:hAnsi="Calibri" w:cs="Calibri"/>
                    <w:color w:val="000000"/>
                    <w:sz w:val="22"/>
                    <w:szCs w:val="22"/>
                    <w:lang w:val="en-US"/>
                  </w:rPr>
                </w:rPrChange>
              </w:rPr>
              <w:pPrChange w:id="13414" w:author="phuong vu" w:date="2018-11-23T13:48:00Z">
                <w:pPr>
                  <w:spacing w:after="0" w:line="240" w:lineRule="auto"/>
                  <w:jc w:val="center"/>
                </w:pPr>
              </w:pPrChange>
            </w:pPr>
            <w:ins w:id="13415" w:author="phuong vu" w:date="2018-11-16T12:09:00Z">
              <w:r w:rsidRPr="00266AC8">
                <w:rPr>
                  <w:rFonts w:eastAsia="Times New Roman"/>
                  <w:color w:val="000000"/>
                  <w:rPrChange w:id="13416" w:author="Tran Huan" w:date="2018-11-25T23:47:00Z">
                    <w:rPr>
                      <w:rFonts w:ascii="Calibri" w:eastAsia="Times New Roman" w:hAnsi="Calibri" w:cs="Calibri"/>
                      <w:color w:val="000000"/>
                      <w:sz w:val="22"/>
                      <w:szCs w:val="22"/>
                    </w:rPr>
                  </w:rPrChange>
                </w:rPr>
                <w:t>6</w:t>
              </w:r>
            </w:ins>
          </w:p>
        </w:tc>
        <w:tc>
          <w:tcPr>
            <w:tcW w:w="3307" w:type="dxa"/>
            <w:tcBorders>
              <w:top w:val="nil"/>
              <w:left w:val="nil"/>
              <w:bottom w:val="single" w:sz="4" w:space="0" w:color="auto"/>
              <w:right w:val="single" w:sz="4" w:space="0" w:color="auto"/>
            </w:tcBorders>
            <w:shd w:val="clear" w:color="auto" w:fill="auto"/>
            <w:noWrap/>
            <w:vAlign w:val="center"/>
            <w:hideMark/>
            <w:tcPrChange w:id="13417"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7847D7F" w14:textId="5FC7E73A" w:rsidR="00CF0C7E" w:rsidRPr="0019031B" w:rsidRDefault="00CF0C7E">
            <w:pPr>
              <w:spacing w:after="0" w:line="276" w:lineRule="auto"/>
              <w:rPr>
                <w:ins w:id="13418" w:author="phuong vu" w:date="2018-11-16T12:09:00Z"/>
                <w:rFonts w:ascii="Times New Roman" w:eastAsia="Times New Roman" w:hAnsi="Times New Roman" w:cs="Times New Roman"/>
                <w:color w:val="000000"/>
                <w:lang w:val="en-US"/>
              </w:rPr>
              <w:pPrChange w:id="13419" w:author="phuong vu" w:date="2018-11-23T13:48:00Z">
                <w:pPr>
                  <w:spacing w:after="0" w:line="240" w:lineRule="auto"/>
                </w:pPr>
              </w:pPrChange>
            </w:pPr>
            <w:ins w:id="13420" w:author="phuong vu" w:date="2018-11-16T12:32:00Z">
              <w:r>
                <w:rPr>
                  <w:color w:val="000000"/>
                </w:rPr>
                <w:t>CUSTOMER</w:t>
              </w:r>
            </w:ins>
          </w:p>
        </w:tc>
        <w:tc>
          <w:tcPr>
            <w:tcW w:w="4772" w:type="dxa"/>
            <w:tcBorders>
              <w:top w:val="nil"/>
              <w:left w:val="nil"/>
              <w:bottom w:val="single" w:sz="4" w:space="0" w:color="auto"/>
              <w:right w:val="single" w:sz="4" w:space="0" w:color="auto"/>
            </w:tcBorders>
            <w:shd w:val="clear" w:color="auto" w:fill="auto"/>
            <w:noWrap/>
            <w:vAlign w:val="center"/>
            <w:hideMark/>
            <w:tcPrChange w:id="13421"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70CF49C6" w14:textId="49B01E47" w:rsidR="00CF0C7E" w:rsidRPr="0019031B" w:rsidRDefault="00CF0C7E">
            <w:pPr>
              <w:spacing w:after="0" w:line="276" w:lineRule="auto"/>
              <w:rPr>
                <w:ins w:id="13422" w:author="phuong vu" w:date="2018-11-16T12:09:00Z"/>
                <w:rFonts w:ascii="Times New Roman" w:eastAsia="Times New Roman" w:hAnsi="Times New Roman" w:cs="Times New Roman"/>
                <w:color w:val="000000"/>
                <w:lang w:val="en-US"/>
              </w:rPr>
              <w:pPrChange w:id="13423" w:author="phuong vu" w:date="2018-11-23T13:48:00Z">
                <w:pPr>
                  <w:spacing w:after="0" w:line="240" w:lineRule="auto"/>
                </w:pPr>
              </w:pPrChange>
            </w:pPr>
            <w:ins w:id="13424" w:author="phuong vu" w:date="2018-11-16T12:32:00Z">
              <w:r>
                <w:rPr>
                  <w:color w:val="000000"/>
                </w:rPr>
                <w:t>Lưu trữ thông tin khách hàng</w:t>
              </w:r>
            </w:ins>
          </w:p>
        </w:tc>
      </w:tr>
      <w:tr w:rsidR="00CF0C7E" w:rsidRPr="0019031B" w14:paraId="78746859" w14:textId="77777777" w:rsidTr="00266AC8">
        <w:tblPrEx>
          <w:tblPrExChange w:id="13425" w:author="Tran Huan" w:date="2018-11-25T23:47:00Z">
            <w:tblPrEx>
              <w:tblW w:w="9562" w:type="dxa"/>
            </w:tblPrEx>
          </w:tblPrExChange>
        </w:tblPrEx>
        <w:trPr>
          <w:trHeight w:val="322"/>
          <w:ins w:id="13426" w:author="phuong vu" w:date="2018-11-16T12:09:00Z"/>
          <w:trPrChange w:id="13427"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428"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05F0F" w14:textId="77777777" w:rsidR="00CF0C7E" w:rsidRPr="00266AC8" w:rsidRDefault="00CF0C7E">
            <w:pPr>
              <w:spacing w:after="0" w:line="276" w:lineRule="auto"/>
              <w:jc w:val="center"/>
              <w:rPr>
                <w:ins w:id="13429" w:author="phuong vu" w:date="2018-11-16T12:09:00Z"/>
                <w:rFonts w:eastAsia="Times New Roman"/>
                <w:color w:val="000000"/>
                <w:lang w:val="en-US"/>
                <w:rPrChange w:id="13430" w:author="Tran Huan" w:date="2018-11-25T23:47:00Z">
                  <w:rPr>
                    <w:ins w:id="13431" w:author="phuong vu" w:date="2018-11-16T12:09:00Z"/>
                    <w:rFonts w:ascii="Calibri" w:eastAsia="Times New Roman" w:hAnsi="Calibri" w:cs="Calibri"/>
                    <w:color w:val="000000"/>
                    <w:sz w:val="22"/>
                    <w:szCs w:val="22"/>
                    <w:lang w:val="en-US"/>
                  </w:rPr>
                </w:rPrChange>
              </w:rPr>
              <w:pPrChange w:id="13432" w:author="phuong vu" w:date="2018-11-23T13:48:00Z">
                <w:pPr>
                  <w:spacing w:after="0" w:line="240" w:lineRule="auto"/>
                  <w:jc w:val="center"/>
                </w:pPr>
              </w:pPrChange>
            </w:pPr>
            <w:ins w:id="13433" w:author="phuong vu" w:date="2018-11-16T12:09:00Z">
              <w:r w:rsidRPr="00266AC8">
                <w:rPr>
                  <w:rFonts w:eastAsia="Times New Roman"/>
                  <w:color w:val="000000"/>
                  <w:rPrChange w:id="13434" w:author="Tran Huan" w:date="2018-11-25T23:47:00Z">
                    <w:rPr>
                      <w:rFonts w:ascii="Calibri" w:eastAsia="Times New Roman" w:hAnsi="Calibri" w:cs="Calibri"/>
                      <w:color w:val="000000"/>
                      <w:sz w:val="22"/>
                      <w:szCs w:val="22"/>
                    </w:rPr>
                  </w:rPrChange>
                </w:rPr>
                <w:t>7</w:t>
              </w:r>
            </w:ins>
          </w:p>
        </w:tc>
        <w:tc>
          <w:tcPr>
            <w:tcW w:w="3307" w:type="dxa"/>
            <w:tcBorders>
              <w:top w:val="nil"/>
              <w:left w:val="nil"/>
              <w:bottom w:val="single" w:sz="4" w:space="0" w:color="auto"/>
              <w:right w:val="single" w:sz="4" w:space="0" w:color="auto"/>
            </w:tcBorders>
            <w:shd w:val="clear" w:color="auto" w:fill="auto"/>
            <w:noWrap/>
            <w:vAlign w:val="center"/>
            <w:hideMark/>
            <w:tcPrChange w:id="13435"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C1BBEFB" w14:textId="33D9C1D1" w:rsidR="00CF0C7E" w:rsidRPr="0019031B" w:rsidRDefault="00CF0C7E">
            <w:pPr>
              <w:spacing w:after="0" w:line="276" w:lineRule="auto"/>
              <w:rPr>
                <w:ins w:id="13436" w:author="phuong vu" w:date="2018-11-16T12:09:00Z"/>
                <w:rFonts w:ascii="Times New Roman" w:eastAsia="Times New Roman" w:hAnsi="Times New Roman" w:cs="Times New Roman"/>
                <w:color w:val="000000"/>
                <w:lang w:val="en-US"/>
              </w:rPr>
              <w:pPrChange w:id="13437" w:author="phuong vu" w:date="2018-11-23T13:48:00Z">
                <w:pPr>
                  <w:spacing w:after="0" w:line="240" w:lineRule="auto"/>
                </w:pPr>
              </w:pPrChange>
            </w:pPr>
            <w:ins w:id="13438" w:author="phuong vu" w:date="2018-11-16T12:32:00Z">
              <w:r>
                <w:rPr>
                  <w:color w:val="000000"/>
                </w:rPr>
                <w:t>CUSTOMER_ORDER</w:t>
              </w:r>
            </w:ins>
          </w:p>
        </w:tc>
        <w:tc>
          <w:tcPr>
            <w:tcW w:w="4772" w:type="dxa"/>
            <w:tcBorders>
              <w:top w:val="nil"/>
              <w:left w:val="nil"/>
              <w:bottom w:val="single" w:sz="4" w:space="0" w:color="auto"/>
              <w:right w:val="single" w:sz="4" w:space="0" w:color="auto"/>
            </w:tcBorders>
            <w:shd w:val="clear" w:color="auto" w:fill="auto"/>
            <w:noWrap/>
            <w:vAlign w:val="center"/>
            <w:hideMark/>
            <w:tcPrChange w:id="13439"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F7A78AD" w14:textId="7EC2F341" w:rsidR="00CF0C7E" w:rsidRPr="0019031B" w:rsidRDefault="00CF0C7E">
            <w:pPr>
              <w:spacing w:after="0" w:line="276" w:lineRule="auto"/>
              <w:rPr>
                <w:ins w:id="13440" w:author="phuong vu" w:date="2018-11-16T12:09:00Z"/>
                <w:rFonts w:ascii="Times New Roman" w:eastAsia="Times New Roman" w:hAnsi="Times New Roman" w:cs="Times New Roman"/>
                <w:color w:val="000000"/>
                <w:lang w:val="en-US"/>
              </w:rPr>
              <w:pPrChange w:id="13441" w:author="phuong vu" w:date="2018-11-23T13:48:00Z">
                <w:pPr>
                  <w:spacing w:after="0" w:line="240" w:lineRule="auto"/>
                </w:pPr>
              </w:pPrChange>
            </w:pPr>
            <w:ins w:id="13442" w:author="phuong vu" w:date="2018-11-16T12:32:00Z">
              <w:r>
                <w:rPr>
                  <w:color w:val="000000"/>
                </w:rPr>
                <w:t>Lưu trữ thông tin đơn hàng</w:t>
              </w:r>
            </w:ins>
          </w:p>
        </w:tc>
      </w:tr>
      <w:tr w:rsidR="00CF0C7E" w:rsidRPr="0019031B" w14:paraId="3CC15D07" w14:textId="77777777" w:rsidTr="00266AC8">
        <w:tblPrEx>
          <w:tblPrExChange w:id="13443" w:author="Tran Huan" w:date="2018-11-25T23:47:00Z">
            <w:tblPrEx>
              <w:tblW w:w="9562" w:type="dxa"/>
            </w:tblPrEx>
          </w:tblPrExChange>
        </w:tblPrEx>
        <w:trPr>
          <w:trHeight w:val="322"/>
          <w:ins w:id="13444" w:author="phuong vu" w:date="2018-11-16T12:09:00Z"/>
          <w:trPrChange w:id="13445"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446"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D426EE" w14:textId="77777777" w:rsidR="00CF0C7E" w:rsidRPr="00266AC8" w:rsidRDefault="00CF0C7E">
            <w:pPr>
              <w:spacing w:after="0" w:line="276" w:lineRule="auto"/>
              <w:jc w:val="center"/>
              <w:rPr>
                <w:ins w:id="13447" w:author="phuong vu" w:date="2018-11-16T12:09:00Z"/>
                <w:rFonts w:eastAsia="Times New Roman"/>
                <w:color w:val="000000"/>
                <w:lang w:val="en-US"/>
                <w:rPrChange w:id="13448" w:author="Tran Huan" w:date="2018-11-25T23:47:00Z">
                  <w:rPr>
                    <w:ins w:id="13449" w:author="phuong vu" w:date="2018-11-16T12:09:00Z"/>
                    <w:rFonts w:ascii="Calibri" w:eastAsia="Times New Roman" w:hAnsi="Calibri" w:cs="Calibri"/>
                    <w:color w:val="000000"/>
                    <w:sz w:val="22"/>
                    <w:szCs w:val="22"/>
                    <w:lang w:val="en-US"/>
                  </w:rPr>
                </w:rPrChange>
              </w:rPr>
              <w:pPrChange w:id="13450" w:author="phuong vu" w:date="2018-11-23T13:48:00Z">
                <w:pPr>
                  <w:spacing w:after="0" w:line="240" w:lineRule="auto"/>
                  <w:jc w:val="center"/>
                </w:pPr>
              </w:pPrChange>
            </w:pPr>
            <w:ins w:id="13451" w:author="phuong vu" w:date="2018-11-16T12:09:00Z">
              <w:r w:rsidRPr="00266AC8">
                <w:rPr>
                  <w:rFonts w:eastAsia="Times New Roman"/>
                  <w:color w:val="000000"/>
                  <w:rPrChange w:id="13452" w:author="Tran Huan" w:date="2018-11-25T23:47:00Z">
                    <w:rPr>
                      <w:rFonts w:ascii="Calibri" w:eastAsia="Times New Roman" w:hAnsi="Calibri" w:cs="Calibri"/>
                      <w:color w:val="000000"/>
                      <w:sz w:val="22"/>
                      <w:szCs w:val="22"/>
                    </w:rPr>
                  </w:rPrChange>
                </w:rPr>
                <w:t>8</w:t>
              </w:r>
            </w:ins>
          </w:p>
        </w:tc>
        <w:tc>
          <w:tcPr>
            <w:tcW w:w="3307" w:type="dxa"/>
            <w:tcBorders>
              <w:top w:val="nil"/>
              <w:left w:val="nil"/>
              <w:bottom w:val="single" w:sz="4" w:space="0" w:color="auto"/>
              <w:right w:val="single" w:sz="4" w:space="0" w:color="auto"/>
            </w:tcBorders>
            <w:shd w:val="clear" w:color="auto" w:fill="auto"/>
            <w:noWrap/>
            <w:vAlign w:val="center"/>
            <w:hideMark/>
            <w:tcPrChange w:id="13453"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79E63107" w14:textId="1364DE24" w:rsidR="00CF0C7E" w:rsidRPr="0019031B" w:rsidRDefault="00CF0C7E">
            <w:pPr>
              <w:spacing w:after="0" w:line="276" w:lineRule="auto"/>
              <w:rPr>
                <w:ins w:id="13454" w:author="phuong vu" w:date="2018-11-16T12:09:00Z"/>
                <w:rFonts w:ascii="Times New Roman" w:eastAsia="Times New Roman" w:hAnsi="Times New Roman" w:cs="Times New Roman"/>
                <w:color w:val="000000"/>
                <w:lang w:val="en-US"/>
              </w:rPr>
              <w:pPrChange w:id="13455" w:author="phuong vu" w:date="2018-11-23T13:48:00Z">
                <w:pPr>
                  <w:spacing w:after="0" w:line="240" w:lineRule="auto"/>
                </w:pPr>
              </w:pPrChange>
            </w:pPr>
            <w:ins w:id="13456" w:author="phuong vu" w:date="2018-11-16T12:32:00Z">
              <w:r>
                <w:rPr>
                  <w:color w:val="000000"/>
                </w:rPr>
                <w:t>LABEL</w:t>
              </w:r>
            </w:ins>
          </w:p>
        </w:tc>
        <w:tc>
          <w:tcPr>
            <w:tcW w:w="4772" w:type="dxa"/>
            <w:tcBorders>
              <w:top w:val="nil"/>
              <w:left w:val="nil"/>
              <w:bottom w:val="single" w:sz="4" w:space="0" w:color="auto"/>
              <w:right w:val="single" w:sz="4" w:space="0" w:color="auto"/>
            </w:tcBorders>
            <w:shd w:val="clear" w:color="auto" w:fill="auto"/>
            <w:noWrap/>
            <w:vAlign w:val="center"/>
            <w:hideMark/>
            <w:tcPrChange w:id="13457"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0EF3DF12" w14:textId="05B59415" w:rsidR="00CF0C7E" w:rsidRPr="0019031B" w:rsidRDefault="00CF0C7E">
            <w:pPr>
              <w:spacing w:after="0" w:line="276" w:lineRule="auto"/>
              <w:rPr>
                <w:ins w:id="13458" w:author="phuong vu" w:date="2018-11-16T12:09:00Z"/>
                <w:rFonts w:ascii="Times New Roman" w:eastAsia="Times New Roman" w:hAnsi="Times New Roman" w:cs="Times New Roman"/>
                <w:color w:val="000000"/>
                <w:lang w:val="en-US"/>
              </w:rPr>
              <w:pPrChange w:id="13459" w:author="phuong vu" w:date="2018-11-23T13:48:00Z">
                <w:pPr>
                  <w:spacing w:after="0" w:line="240" w:lineRule="auto"/>
                </w:pPr>
              </w:pPrChange>
            </w:pPr>
            <w:ins w:id="13460" w:author="phuong vu" w:date="2018-11-16T12:32:00Z">
              <w:r>
                <w:rPr>
                  <w:color w:val="000000"/>
                </w:rPr>
                <w:t>Lưu trữ nhãn hiệu để nhận biết quần áo</w:t>
              </w:r>
            </w:ins>
          </w:p>
        </w:tc>
      </w:tr>
      <w:tr w:rsidR="00CF0C7E" w:rsidRPr="0019031B" w14:paraId="69750BEC" w14:textId="77777777" w:rsidTr="00266AC8">
        <w:tblPrEx>
          <w:tblPrExChange w:id="13461" w:author="Tran Huan" w:date="2018-11-25T23:47:00Z">
            <w:tblPrEx>
              <w:tblW w:w="9562" w:type="dxa"/>
            </w:tblPrEx>
          </w:tblPrExChange>
        </w:tblPrEx>
        <w:trPr>
          <w:trHeight w:val="322"/>
          <w:ins w:id="13462" w:author="phuong vu" w:date="2018-11-16T12:09:00Z"/>
          <w:trPrChange w:id="13463"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464"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AA4D1" w14:textId="77777777" w:rsidR="00CF0C7E" w:rsidRPr="00266AC8" w:rsidRDefault="00CF0C7E">
            <w:pPr>
              <w:spacing w:after="0" w:line="276" w:lineRule="auto"/>
              <w:jc w:val="center"/>
              <w:rPr>
                <w:ins w:id="13465" w:author="phuong vu" w:date="2018-11-16T12:09:00Z"/>
                <w:rFonts w:eastAsia="Times New Roman"/>
                <w:color w:val="000000"/>
                <w:lang w:val="en-US"/>
                <w:rPrChange w:id="13466" w:author="Tran Huan" w:date="2018-11-25T23:47:00Z">
                  <w:rPr>
                    <w:ins w:id="13467" w:author="phuong vu" w:date="2018-11-16T12:09:00Z"/>
                    <w:rFonts w:ascii="Calibri" w:eastAsia="Times New Roman" w:hAnsi="Calibri" w:cs="Calibri"/>
                    <w:color w:val="000000"/>
                    <w:sz w:val="22"/>
                    <w:szCs w:val="22"/>
                    <w:lang w:val="en-US"/>
                  </w:rPr>
                </w:rPrChange>
              </w:rPr>
              <w:pPrChange w:id="13468" w:author="phuong vu" w:date="2018-11-23T13:48:00Z">
                <w:pPr>
                  <w:spacing w:after="0" w:line="240" w:lineRule="auto"/>
                  <w:jc w:val="center"/>
                </w:pPr>
              </w:pPrChange>
            </w:pPr>
            <w:ins w:id="13469" w:author="phuong vu" w:date="2018-11-16T12:09:00Z">
              <w:r w:rsidRPr="00266AC8">
                <w:rPr>
                  <w:rFonts w:eastAsia="Times New Roman"/>
                  <w:color w:val="000000"/>
                  <w:rPrChange w:id="13470" w:author="Tran Huan" w:date="2018-11-25T23:47:00Z">
                    <w:rPr>
                      <w:rFonts w:ascii="Calibri" w:eastAsia="Times New Roman" w:hAnsi="Calibri" w:cs="Calibri"/>
                      <w:color w:val="000000"/>
                      <w:sz w:val="22"/>
                      <w:szCs w:val="22"/>
                    </w:rPr>
                  </w:rPrChange>
                </w:rPr>
                <w:t>9</w:t>
              </w:r>
            </w:ins>
          </w:p>
        </w:tc>
        <w:tc>
          <w:tcPr>
            <w:tcW w:w="3307" w:type="dxa"/>
            <w:tcBorders>
              <w:top w:val="nil"/>
              <w:left w:val="nil"/>
              <w:bottom w:val="single" w:sz="4" w:space="0" w:color="auto"/>
              <w:right w:val="single" w:sz="4" w:space="0" w:color="auto"/>
            </w:tcBorders>
            <w:shd w:val="clear" w:color="auto" w:fill="auto"/>
            <w:noWrap/>
            <w:vAlign w:val="center"/>
            <w:hideMark/>
            <w:tcPrChange w:id="13471"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631C682" w14:textId="4233CB95" w:rsidR="00CF0C7E" w:rsidRPr="0019031B" w:rsidRDefault="00CF0C7E">
            <w:pPr>
              <w:spacing w:after="0" w:line="276" w:lineRule="auto"/>
              <w:rPr>
                <w:ins w:id="13472" w:author="phuong vu" w:date="2018-11-16T12:09:00Z"/>
                <w:rFonts w:ascii="Times New Roman" w:eastAsia="Times New Roman" w:hAnsi="Times New Roman" w:cs="Times New Roman"/>
                <w:color w:val="000000"/>
                <w:lang w:val="en-US"/>
              </w:rPr>
              <w:pPrChange w:id="13473" w:author="phuong vu" w:date="2018-11-23T13:48:00Z">
                <w:pPr>
                  <w:spacing w:after="0" w:line="240" w:lineRule="auto"/>
                </w:pPr>
              </w:pPrChange>
            </w:pPr>
            <w:ins w:id="13474" w:author="phuong vu" w:date="2018-11-16T12:32:00Z">
              <w:r>
                <w:rPr>
                  <w:color w:val="000000"/>
                </w:rPr>
                <w:t>MATERIAL</w:t>
              </w:r>
            </w:ins>
          </w:p>
        </w:tc>
        <w:tc>
          <w:tcPr>
            <w:tcW w:w="4772" w:type="dxa"/>
            <w:tcBorders>
              <w:top w:val="nil"/>
              <w:left w:val="nil"/>
              <w:bottom w:val="single" w:sz="4" w:space="0" w:color="auto"/>
              <w:right w:val="single" w:sz="4" w:space="0" w:color="auto"/>
            </w:tcBorders>
            <w:shd w:val="clear" w:color="auto" w:fill="auto"/>
            <w:noWrap/>
            <w:vAlign w:val="center"/>
            <w:hideMark/>
            <w:tcPrChange w:id="13475"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E99483C" w14:textId="5A258F4D" w:rsidR="00CF0C7E" w:rsidRPr="0019031B" w:rsidRDefault="00CF0C7E">
            <w:pPr>
              <w:spacing w:after="0" w:line="276" w:lineRule="auto"/>
              <w:rPr>
                <w:ins w:id="13476" w:author="phuong vu" w:date="2018-11-16T12:09:00Z"/>
                <w:rFonts w:ascii="Times New Roman" w:eastAsia="Times New Roman" w:hAnsi="Times New Roman" w:cs="Times New Roman"/>
                <w:color w:val="000000"/>
                <w:lang w:val="en-US"/>
              </w:rPr>
              <w:pPrChange w:id="13477" w:author="phuong vu" w:date="2018-11-23T13:48:00Z">
                <w:pPr>
                  <w:spacing w:after="0" w:line="240" w:lineRule="auto"/>
                </w:pPr>
              </w:pPrChange>
            </w:pPr>
            <w:ins w:id="13478" w:author="phuong vu" w:date="2018-11-16T12:32:00Z">
              <w:r>
                <w:rPr>
                  <w:color w:val="000000"/>
                </w:rPr>
                <w:t>Lưu trữ chất liệu để nhận biết quần áo</w:t>
              </w:r>
            </w:ins>
          </w:p>
        </w:tc>
      </w:tr>
      <w:tr w:rsidR="00CF0C7E" w:rsidRPr="0019031B" w14:paraId="189D904A" w14:textId="77777777" w:rsidTr="00266AC8">
        <w:tblPrEx>
          <w:tblPrExChange w:id="13479" w:author="Tran Huan" w:date="2018-11-25T23:47:00Z">
            <w:tblPrEx>
              <w:tblW w:w="9562" w:type="dxa"/>
            </w:tblPrEx>
          </w:tblPrExChange>
        </w:tblPrEx>
        <w:trPr>
          <w:trHeight w:val="322"/>
          <w:ins w:id="13480" w:author="phuong vu" w:date="2018-11-16T12:09:00Z"/>
          <w:trPrChange w:id="13481"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482"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A574CAD" w14:textId="77777777" w:rsidR="00CF0C7E" w:rsidRPr="00266AC8" w:rsidRDefault="00CF0C7E">
            <w:pPr>
              <w:spacing w:after="0" w:line="276" w:lineRule="auto"/>
              <w:jc w:val="center"/>
              <w:rPr>
                <w:ins w:id="13483" w:author="phuong vu" w:date="2018-11-16T12:09:00Z"/>
                <w:rFonts w:eastAsia="Times New Roman"/>
                <w:color w:val="000000"/>
                <w:lang w:val="en-US"/>
                <w:rPrChange w:id="13484" w:author="Tran Huan" w:date="2018-11-25T23:47:00Z">
                  <w:rPr>
                    <w:ins w:id="13485" w:author="phuong vu" w:date="2018-11-16T12:09:00Z"/>
                    <w:rFonts w:ascii="Calibri" w:eastAsia="Times New Roman" w:hAnsi="Calibri" w:cs="Calibri"/>
                    <w:color w:val="000000"/>
                    <w:sz w:val="22"/>
                    <w:szCs w:val="22"/>
                    <w:lang w:val="en-US"/>
                  </w:rPr>
                </w:rPrChange>
              </w:rPr>
              <w:pPrChange w:id="13486" w:author="phuong vu" w:date="2018-11-23T13:48:00Z">
                <w:pPr>
                  <w:spacing w:after="0" w:line="240" w:lineRule="auto"/>
                  <w:jc w:val="center"/>
                </w:pPr>
              </w:pPrChange>
            </w:pPr>
            <w:ins w:id="13487" w:author="phuong vu" w:date="2018-11-16T12:09:00Z">
              <w:r w:rsidRPr="00266AC8">
                <w:rPr>
                  <w:rFonts w:eastAsia="Times New Roman"/>
                  <w:color w:val="000000"/>
                  <w:rPrChange w:id="13488" w:author="Tran Huan" w:date="2018-11-25T23:47:00Z">
                    <w:rPr>
                      <w:rFonts w:ascii="Calibri" w:eastAsia="Times New Roman" w:hAnsi="Calibri" w:cs="Calibri"/>
                      <w:color w:val="000000"/>
                      <w:sz w:val="22"/>
                      <w:szCs w:val="22"/>
                    </w:rPr>
                  </w:rPrChange>
                </w:rPr>
                <w:t>10</w:t>
              </w:r>
            </w:ins>
          </w:p>
        </w:tc>
        <w:tc>
          <w:tcPr>
            <w:tcW w:w="3307" w:type="dxa"/>
            <w:tcBorders>
              <w:top w:val="nil"/>
              <w:left w:val="nil"/>
              <w:bottom w:val="single" w:sz="4" w:space="0" w:color="auto"/>
              <w:right w:val="single" w:sz="4" w:space="0" w:color="auto"/>
            </w:tcBorders>
            <w:shd w:val="clear" w:color="auto" w:fill="auto"/>
            <w:noWrap/>
            <w:vAlign w:val="center"/>
            <w:hideMark/>
            <w:tcPrChange w:id="13489"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22570ED" w14:textId="47E3978A" w:rsidR="00CF0C7E" w:rsidRPr="0019031B" w:rsidRDefault="00CF0C7E">
            <w:pPr>
              <w:spacing w:after="0" w:line="276" w:lineRule="auto"/>
              <w:rPr>
                <w:ins w:id="13490" w:author="phuong vu" w:date="2018-11-16T12:09:00Z"/>
                <w:rFonts w:ascii="Times New Roman" w:eastAsia="Times New Roman" w:hAnsi="Times New Roman" w:cs="Times New Roman"/>
                <w:color w:val="000000"/>
                <w:lang w:val="en-US"/>
              </w:rPr>
              <w:pPrChange w:id="13491" w:author="phuong vu" w:date="2018-11-23T13:48:00Z">
                <w:pPr>
                  <w:spacing w:after="0" w:line="240" w:lineRule="auto"/>
                </w:pPr>
              </w:pPrChange>
            </w:pPr>
            <w:ins w:id="13492" w:author="phuong vu" w:date="2018-11-16T12:32:00Z">
              <w:r>
                <w:rPr>
                  <w:color w:val="000000"/>
                </w:rPr>
                <w:t>ORDER_DETAIL</w:t>
              </w:r>
            </w:ins>
          </w:p>
        </w:tc>
        <w:tc>
          <w:tcPr>
            <w:tcW w:w="4772" w:type="dxa"/>
            <w:tcBorders>
              <w:top w:val="nil"/>
              <w:left w:val="nil"/>
              <w:bottom w:val="single" w:sz="4" w:space="0" w:color="auto"/>
              <w:right w:val="single" w:sz="4" w:space="0" w:color="auto"/>
            </w:tcBorders>
            <w:shd w:val="clear" w:color="auto" w:fill="auto"/>
            <w:noWrap/>
            <w:vAlign w:val="center"/>
            <w:hideMark/>
            <w:tcPrChange w:id="13493"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169F30A" w14:textId="1390A55F" w:rsidR="00CF0C7E" w:rsidRPr="0019031B" w:rsidRDefault="00CF0C7E">
            <w:pPr>
              <w:spacing w:after="0" w:line="276" w:lineRule="auto"/>
              <w:rPr>
                <w:ins w:id="13494" w:author="phuong vu" w:date="2018-11-16T12:09:00Z"/>
                <w:rFonts w:ascii="Times New Roman" w:eastAsia="Times New Roman" w:hAnsi="Times New Roman" w:cs="Times New Roman"/>
                <w:color w:val="000000"/>
                <w:lang w:val="en-US"/>
              </w:rPr>
              <w:pPrChange w:id="13495" w:author="phuong vu" w:date="2018-11-23T13:48:00Z">
                <w:pPr>
                  <w:spacing w:after="0" w:line="240" w:lineRule="auto"/>
                </w:pPr>
              </w:pPrChange>
            </w:pPr>
            <w:ins w:id="13496" w:author="phuong vu" w:date="2018-11-16T12:32:00Z">
              <w:r>
                <w:rPr>
                  <w:color w:val="000000"/>
                </w:rPr>
                <w:t>Lưu trữ thông tin chi tiết đơn hàng</w:t>
              </w:r>
            </w:ins>
          </w:p>
        </w:tc>
      </w:tr>
      <w:tr w:rsidR="00CF0C7E" w:rsidRPr="0019031B" w14:paraId="308228A7" w14:textId="77777777" w:rsidTr="00266AC8">
        <w:tblPrEx>
          <w:tblPrExChange w:id="13497" w:author="Tran Huan" w:date="2018-11-25T23:47:00Z">
            <w:tblPrEx>
              <w:tblW w:w="9562" w:type="dxa"/>
            </w:tblPrEx>
          </w:tblPrExChange>
        </w:tblPrEx>
        <w:trPr>
          <w:trHeight w:val="322"/>
          <w:ins w:id="13498" w:author="phuong vu" w:date="2018-11-16T12:09:00Z"/>
          <w:trPrChange w:id="13499"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500"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FB52F90" w14:textId="77777777" w:rsidR="00CF0C7E" w:rsidRPr="00266AC8" w:rsidRDefault="00CF0C7E">
            <w:pPr>
              <w:spacing w:after="0" w:line="276" w:lineRule="auto"/>
              <w:jc w:val="center"/>
              <w:rPr>
                <w:ins w:id="13501" w:author="phuong vu" w:date="2018-11-16T12:09:00Z"/>
                <w:rFonts w:eastAsia="Times New Roman"/>
                <w:color w:val="000000"/>
                <w:lang w:val="en-US"/>
                <w:rPrChange w:id="13502" w:author="Tran Huan" w:date="2018-11-25T23:47:00Z">
                  <w:rPr>
                    <w:ins w:id="13503" w:author="phuong vu" w:date="2018-11-16T12:09:00Z"/>
                    <w:rFonts w:ascii="Calibri" w:eastAsia="Times New Roman" w:hAnsi="Calibri" w:cs="Calibri"/>
                    <w:color w:val="000000"/>
                    <w:sz w:val="22"/>
                    <w:szCs w:val="22"/>
                    <w:lang w:val="en-US"/>
                  </w:rPr>
                </w:rPrChange>
              </w:rPr>
              <w:pPrChange w:id="13504" w:author="phuong vu" w:date="2018-11-23T13:48:00Z">
                <w:pPr>
                  <w:spacing w:after="0" w:line="240" w:lineRule="auto"/>
                  <w:jc w:val="center"/>
                </w:pPr>
              </w:pPrChange>
            </w:pPr>
            <w:ins w:id="13505" w:author="phuong vu" w:date="2018-11-16T12:09:00Z">
              <w:r w:rsidRPr="00266AC8">
                <w:rPr>
                  <w:rFonts w:eastAsia="Times New Roman"/>
                  <w:color w:val="000000"/>
                  <w:rPrChange w:id="13506" w:author="Tran Huan" w:date="2018-11-25T23:47:00Z">
                    <w:rPr>
                      <w:rFonts w:ascii="Calibri" w:eastAsia="Times New Roman" w:hAnsi="Calibri" w:cs="Calibri"/>
                      <w:color w:val="000000"/>
                      <w:sz w:val="22"/>
                      <w:szCs w:val="22"/>
                    </w:rPr>
                  </w:rPrChange>
                </w:rPr>
                <w:t>11</w:t>
              </w:r>
            </w:ins>
          </w:p>
        </w:tc>
        <w:tc>
          <w:tcPr>
            <w:tcW w:w="3307" w:type="dxa"/>
            <w:tcBorders>
              <w:top w:val="nil"/>
              <w:left w:val="nil"/>
              <w:bottom w:val="single" w:sz="4" w:space="0" w:color="auto"/>
              <w:right w:val="single" w:sz="4" w:space="0" w:color="auto"/>
            </w:tcBorders>
            <w:shd w:val="clear" w:color="auto" w:fill="auto"/>
            <w:noWrap/>
            <w:vAlign w:val="center"/>
            <w:hideMark/>
            <w:tcPrChange w:id="13507"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4EE887F" w14:textId="3550E1A7" w:rsidR="00CF0C7E" w:rsidRPr="0019031B" w:rsidRDefault="00CF0C7E">
            <w:pPr>
              <w:spacing w:after="0" w:line="276" w:lineRule="auto"/>
              <w:rPr>
                <w:ins w:id="13508" w:author="phuong vu" w:date="2018-11-16T12:09:00Z"/>
                <w:rFonts w:ascii="Times New Roman" w:eastAsia="Times New Roman" w:hAnsi="Times New Roman" w:cs="Times New Roman"/>
                <w:color w:val="000000"/>
                <w:lang w:val="en-US"/>
              </w:rPr>
              <w:pPrChange w:id="13509" w:author="phuong vu" w:date="2018-11-23T13:48:00Z">
                <w:pPr>
                  <w:spacing w:after="0" w:line="240" w:lineRule="auto"/>
                </w:pPr>
              </w:pPrChange>
            </w:pPr>
            <w:ins w:id="13510" w:author="phuong vu" w:date="2018-11-16T12:32:00Z">
              <w:r>
                <w:rPr>
                  <w:color w:val="000000"/>
                </w:rPr>
                <w:t>POST</w:t>
              </w:r>
            </w:ins>
          </w:p>
        </w:tc>
        <w:tc>
          <w:tcPr>
            <w:tcW w:w="4772" w:type="dxa"/>
            <w:tcBorders>
              <w:top w:val="nil"/>
              <w:left w:val="nil"/>
              <w:bottom w:val="single" w:sz="4" w:space="0" w:color="auto"/>
              <w:right w:val="single" w:sz="4" w:space="0" w:color="auto"/>
            </w:tcBorders>
            <w:shd w:val="clear" w:color="auto" w:fill="auto"/>
            <w:noWrap/>
            <w:vAlign w:val="center"/>
            <w:hideMark/>
            <w:tcPrChange w:id="13511"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DF73A3E" w14:textId="07EFEF47" w:rsidR="00CF0C7E" w:rsidRPr="0019031B" w:rsidRDefault="00CF0C7E">
            <w:pPr>
              <w:spacing w:after="0" w:line="276" w:lineRule="auto"/>
              <w:rPr>
                <w:ins w:id="13512" w:author="phuong vu" w:date="2018-11-16T12:09:00Z"/>
                <w:rFonts w:ascii="Times New Roman" w:eastAsia="Times New Roman" w:hAnsi="Times New Roman" w:cs="Times New Roman"/>
                <w:color w:val="000000"/>
                <w:lang w:val="en-US"/>
              </w:rPr>
              <w:pPrChange w:id="13513" w:author="phuong vu" w:date="2018-11-23T13:48:00Z">
                <w:pPr>
                  <w:spacing w:after="0" w:line="240" w:lineRule="auto"/>
                </w:pPr>
              </w:pPrChange>
            </w:pPr>
            <w:ins w:id="13514" w:author="phuong vu" w:date="2018-11-16T12:32:00Z">
              <w:r>
                <w:rPr>
                  <w:color w:val="000000"/>
                </w:rPr>
                <w:t>Lưu trữ thông tin tất cả hình ảnh trong hệ thống</w:t>
              </w:r>
            </w:ins>
          </w:p>
        </w:tc>
      </w:tr>
      <w:tr w:rsidR="00CF0C7E" w:rsidRPr="0019031B" w14:paraId="13A8271A" w14:textId="77777777" w:rsidTr="00266AC8">
        <w:tblPrEx>
          <w:tblPrExChange w:id="13515" w:author="Tran Huan" w:date="2018-11-25T23:47:00Z">
            <w:tblPrEx>
              <w:tblW w:w="9562" w:type="dxa"/>
            </w:tblPrEx>
          </w:tblPrExChange>
        </w:tblPrEx>
        <w:trPr>
          <w:trHeight w:val="322"/>
          <w:ins w:id="13516" w:author="phuong vu" w:date="2018-11-16T12:09:00Z"/>
          <w:trPrChange w:id="13517"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518"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C5E5721" w14:textId="77777777" w:rsidR="00CF0C7E" w:rsidRPr="00266AC8" w:rsidRDefault="00CF0C7E">
            <w:pPr>
              <w:spacing w:after="0" w:line="276" w:lineRule="auto"/>
              <w:jc w:val="center"/>
              <w:rPr>
                <w:ins w:id="13519" w:author="phuong vu" w:date="2018-11-16T12:09:00Z"/>
                <w:rFonts w:eastAsia="Times New Roman"/>
                <w:color w:val="000000"/>
                <w:lang w:val="en-US"/>
                <w:rPrChange w:id="13520" w:author="Tran Huan" w:date="2018-11-25T23:47:00Z">
                  <w:rPr>
                    <w:ins w:id="13521" w:author="phuong vu" w:date="2018-11-16T12:09:00Z"/>
                    <w:rFonts w:ascii="Calibri" w:eastAsia="Times New Roman" w:hAnsi="Calibri" w:cs="Calibri"/>
                    <w:color w:val="000000"/>
                    <w:sz w:val="22"/>
                    <w:szCs w:val="22"/>
                    <w:lang w:val="en-US"/>
                  </w:rPr>
                </w:rPrChange>
              </w:rPr>
              <w:pPrChange w:id="13522" w:author="phuong vu" w:date="2018-11-23T13:48:00Z">
                <w:pPr>
                  <w:spacing w:after="0" w:line="240" w:lineRule="auto"/>
                  <w:jc w:val="center"/>
                </w:pPr>
              </w:pPrChange>
            </w:pPr>
            <w:ins w:id="13523" w:author="phuong vu" w:date="2018-11-16T12:09:00Z">
              <w:r w:rsidRPr="00266AC8">
                <w:rPr>
                  <w:rFonts w:eastAsia="Times New Roman"/>
                  <w:color w:val="000000"/>
                  <w:rPrChange w:id="13524" w:author="Tran Huan" w:date="2018-11-25T23:47:00Z">
                    <w:rPr>
                      <w:rFonts w:ascii="Calibri" w:eastAsia="Times New Roman" w:hAnsi="Calibri" w:cs="Calibri"/>
                      <w:color w:val="000000"/>
                      <w:sz w:val="22"/>
                      <w:szCs w:val="22"/>
                    </w:rPr>
                  </w:rPrChange>
                </w:rPr>
                <w:t>12</w:t>
              </w:r>
            </w:ins>
          </w:p>
        </w:tc>
        <w:tc>
          <w:tcPr>
            <w:tcW w:w="3307" w:type="dxa"/>
            <w:tcBorders>
              <w:top w:val="nil"/>
              <w:left w:val="nil"/>
              <w:bottom w:val="single" w:sz="4" w:space="0" w:color="auto"/>
              <w:right w:val="single" w:sz="4" w:space="0" w:color="auto"/>
            </w:tcBorders>
            <w:shd w:val="clear" w:color="auto" w:fill="auto"/>
            <w:noWrap/>
            <w:vAlign w:val="center"/>
            <w:hideMark/>
            <w:tcPrChange w:id="13525"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A4132E8" w14:textId="1AE99860" w:rsidR="00CF0C7E" w:rsidRPr="0019031B" w:rsidRDefault="00CF0C7E">
            <w:pPr>
              <w:spacing w:after="0" w:line="276" w:lineRule="auto"/>
              <w:rPr>
                <w:ins w:id="13526" w:author="phuong vu" w:date="2018-11-16T12:09:00Z"/>
                <w:rFonts w:ascii="Times New Roman" w:eastAsia="Times New Roman" w:hAnsi="Times New Roman" w:cs="Times New Roman"/>
                <w:color w:val="000000"/>
                <w:lang w:val="en-US"/>
              </w:rPr>
              <w:pPrChange w:id="13527" w:author="phuong vu" w:date="2018-11-23T13:48:00Z">
                <w:pPr>
                  <w:spacing w:after="0" w:line="240" w:lineRule="auto"/>
                </w:pPr>
              </w:pPrChange>
            </w:pPr>
            <w:ins w:id="13528" w:author="phuong vu" w:date="2018-11-16T12:32:00Z">
              <w:r>
                <w:rPr>
                  <w:color w:val="000000"/>
                </w:rPr>
                <w:t>PRODUCT</w:t>
              </w:r>
            </w:ins>
          </w:p>
        </w:tc>
        <w:tc>
          <w:tcPr>
            <w:tcW w:w="4772" w:type="dxa"/>
            <w:tcBorders>
              <w:top w:val="nil"/>
              <w:left w:val="nil"/>
              <w:bottom w:val="single" w:sz="4" w:space="0" w:color="auto"/>
              <w:right w:val="single" w:sz="4" w:space="0" w:color="auto"/>
            </w:tcBorders>
            <w:shd w:val="clear" w:color="auto" w:fill="auto"/>
            <w:noWrap/>
            <w:vAlign w:val="center"/>
            <w:hideMark/>
            <w:tcPrChange w:id="13529"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24A9E4F" w14:textId="7C0E73BD" w:rsidR="00CF0C7E" w:rsidRPr="0019031B" w:rsidRDefault="00CF0C7E">
            <w:pPr>
              <w:spacing w:after="0" w:line="276" w:lineRule="auto"/>
              <w:rPr>
                <w:ins w:id="13530" w:author="phuong vu" w:date="2018-11-16T12:09:00Z"/>
                <w:rFonts w:ascii="Times New Roman" w:eastAsia="Times New Roman" w:hAnsi="Times New Roman" w:cs="Times New Roman"/>
                <w:color w:val="000000"/>
                <w:lang w:val="en-US"/>
              </w:rPr>
              <w:pPrChange w:id="13531" w:author="phuong vu" w:date="2018-11-23T13:48:00Z">
                <w:pPr>
                  <w:spacing w:after="0" w:line="240" w:lineRule="auto"/>
                </w:pPr>
              </w:pPrChange>
            </w:pPr>
            <w:ins w:id="13532" w:author="phuong vu" w:date="2018-11-16T12:32:00Z">
              <w:r>
                <w:rPr>
                  <w:color w:val="000000"/>
                </w:rPr>
                <w:t>Lưu trữ thông tin quần áo</w:t>
              </w:r>
            </w:ins>
          </w:p>
        </w:tc>
      </w:tr>
      <w:tr w:rsidR="00CF0C7E" w:rsidRPr="0019031B" w14:paraId="0CBA27EA" w14:textId="77777777" w:rsidTr="00266AC8">
        <w:tblPrEx>
          <w:tblPrExChange w:id="13533" w:author="Tran Huan" w:date="2018-11-25T23:47:00Z">
            <w:tblPrEx>
              <w:tblW w:w="9562" w:type="dxa"/>
            </w:tblPrEx>
          </w:tblPrExChange>
        </w:tblPrEx>
        <w:trPr>
          <w:trHeight w:val="322"/>
          <w:ins w:id="13534" w:author="phuong vu" w:date="2018-11-16T12:09:00Z"/>
          <w:trPrChange w:id="13535"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536"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4F0C13A" w14:textId="77777777" w:rsidR="00CF0C7E" w:rsidRPr="00266AC8" w:rsidRDefault="00CF0C7E">
            <w:pPr>
              <w:spacing w:after="0" w:line="276" w:lineRule="auto"/>
              <w:jc w:val="center"/>
              <w:rPr>
                <w:ins w:id="13537" w:author="phuong vu" w:date="2018-11-16T12:09:00Z"/>
                <w:rFonts w:eastAsia="Times New Roman"/>
                <w:color w:val="000000"/>
                <w:lang w:val="en-US"/>
                <w:rPrChange w:id="13538" w:author="Tran Huan" w:date="2018-11-25T23:47:00Z">
                  <w:rPr>
                    <w:ins w:id="13539" w:author="phuong vu" w:date="2018-11-16T12:09:00Z"/>
                    <w:rFonts w:ascii="Calibri" w:eastAsia="Times New Roman" w:hAnsi="Calibri" w:cs="Calibri"/>
                    <w:color w:val="000000"/>
                    <w:sz w:val="22"/>
                    <w:szCs w:val="22"/>
                    <w:lang w:val="en-US"/>
                  </w:rPr>
                </w:rPrChange>
              </w:rPr>
              <w:pPrChange w:id="13540" w:author="phuong vu" w:date="2018-11-23T13:48:00Z">
                <w:pPr>
                  <w:spacing w:after="0" w:line="240" w:lineRule="auto"/>
                  <w:jc w:val="center"/>
                </w:pPr>
              </w:pPrChange>
            </w:pPr>
            <w:ins w:id="13541" w:author="phuong vu" w:date="2018-11-16T12:09:00Z">
              <w:r w:rsidRPr="00266AC8">
                <w:rPr>
                  <w:rFonts w:eastAsia="Times New Roman"/>
                  <w:color w:val="000000"/>
                  <w:rPrChange w:id="13542" w:author="Tran Huan" w:date="2018-11-25T23:47:00Z">
                    <w:rPr>
                      <w:rFonts w:ascii="Calibri" w:eastAsia="Times New Roman" w:hAnsi="Calibri" w:cs="Calibri"/>
                      <w:color w:val="000000"/>
                      <w:sz w:val="22"/>
                      <w:szCs w:val="22"/>
                    </w:rPr>
                  </w:rPrChange>
                </w:rPr>
                <w:t>13</w:t>
              </w:r>
            </w:ins>
          </w:p>
        </w:tc>
        <w:tc>
          <w:tcPr>
            <w:tcW w:w="3307" w:type="dxa"/>
            <w:tcBorders>
              <w:top w:val="nil"/>
              <w:left w:val="nil"/>
              <w:bottom w:val="single" w:sz="4" w:space="0" w:color="auto"/>
              <w:right w:val="single" w:sz="4" w:space="0" w:color="auto"/>
            </w:tcBorders>
            <w:shd w:val="clear" w:color="auto" w:fill="auto"/>
            <w:noWrap/>
            <w:vAlign w:val="center"/>
            <w:hideMark/>
            <w:tcPrChange w:id="13543"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3318B11" w14:textId="784BDFAC" w:rsidR="00CF0C7E" w:rsidRPr="0019031B" w:rsidRDefault="00CF0C7E">
            <w:pPr>
              <w:spacing w:after="0" w:line="276" w:lineRule="auto"/>
              <w:rPr>
                <w:ins w:id="13544" w:author="phuong vu" w:date="2018-11-16T12:09:00Z"/>
                <w:rFonts w:ascii="Times New Roman" w:eastAsia="Times New Roman" w:hAnsi="Times New Roman" w:cs="Times New Roman"/>
                <w:color w:val="000000"/>
                <w:lang w:val="en-US"/>
              </w:rPr>
              <w:pPrChange w:id="13545" w:author="phuong vu" w:date="2018-11-23T13:48:00Z">
                <w:pPr>
                  <w:spacing w:after="0" w:line="240" w:lineRule="auto"/>
                </w:pPr>
              </w:pPrChange>
            </w:pPr>
            <w:ins w:id="13546" w:author="phuong vu" w:date="2018-11-16T12:32:00Z">
              <w:r>
                <w:rPr>
                  <w:color w:val="000000"/>
                </w:rPr>
                <w:t>PRODUCT_TYPE</w:t>
              </w:r>
            </w:ins>
          </w:p>
        </w:tc>
        <w:tc>
          <w:tcPr>
            <w:tcW w:w="4772" w:type="dxa"/>
            <w:tcBorders>
              <w:top w:val="nil"/>
              <w:left w:val="nil"/>
              <w:bottom w:val="single" w:sz="4" w:space="0" w:color="auto"/>
              <w:right w:val="single" w:sz="4" w:space="0" w:color="auto"/>
            </w:tcBorders>
            <w:shd w:val="clear" w:color="auto" w:fill="auto"/>
            <w:noWrap/>
            <w:vAlign w:val="center"/>
            <w:hideMark/>
            <w:tcPrChange w:id="13547"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6EB0B91B" w14:textId="3D3B5950" w:rsidR="00CF0C7E" w:rsidRPr="0019031B" w:rsidRDefault="00CF0C7E">
            <w:pPr>
              <w:spacing w:after="0" w:line="276" w:lineRule="auto"/>
              <w:rPr>
                <w:ins w:id="13548" w:author="phuong vu" w:date="2018-11-16T12:09:00Z"/>
                <w:rFonts w:ascii="Times New Roman" w:eastAsia="Times New Roman" w:hAnsi="Times New Roman" w:cs="Times New Roman"/>
                <w:color w:val="000000"/>
                <w:lang w:val="en-US"/>
              </w:rPr>
              <w:pPrChange w:id="13549" w:author="phuong vu" w:date="2018-11-23T13:48:00Z">
                <w:pPr>
                  <w:spacing w:after="0" w:line="240" w:lineRule="auto"/>
                </w:pPr>
              </w:pPrChange>
            </w:pPr>
            <w:ins w:id="13550" w:author="phuong vu" w:date="2018-11-16T12:32:00Z">
              <w:r>
                <w:rPr>
                  <w:color w:val="000000"/>
                </w:rPr>
                <w:t>Lưu trữ loại quần áo để lọc tìm kiếm quần áo</w:t>
              </w:r>
            </w:ins>
          </w:p>
        </w:tc>
      </w:tr>
      <w:tr w:rsidR="00CF0C7E" w:rsidRPr="0019031B" w14:paraId="31F1C289" w14:textId="77777777" w:rsidTr="00266AC8">
        <w:tblPrEx>
          <w:tblPrExChange w:id="13551" w:author="Tran Huan" w:date="2018-11-25T23:47:00Z">
            <w:tblPrEx>
              <w:tblW w:w="9562" w:type="dxa"/>
            </w:tblPrEx>
          </w:tblPrExChange>
        </w:tblPrEx>
        <w:trPr>
          <w:trHeight w:val="322"/>
          <w:ins w:id="13552" w:author="phuong vu" w:date="2018-11-16T12:09:00Z"/>
          <w:trPrChange w:id="13553"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554"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C99ED16" w14:textId="77777777" w:rsidR="00CF0C7E" w:rsidRPr="00266AC8" w:rsidRDefault="00CF0C7E">
            <w:pPr>
              <w:spacing w:after="0" w:line="276" w:lineRule="auto"/>
              <w:jc w:val="center"/>
              <w:rPr>
                <w:ins w:id="13555" w:author="phuong vu" w:date="2018-11-16T12:09:00Z"/>
                <w:rFonts w:eastAsia="Times New Roman"/>
                <w:color w:val="000000"/>
                <w:lang w:val="en-US"/>
                <w:rPrChange w:id="13556" w:author="Tran Huan" w:date="2018-11-25T23:47:00Z">
                  <w:rPr>
                    <w:ins w:id="13557" w:author="phuong vu" w:date="2018-11-16T12:09:00Z"/>
                    <w:rFonts w:ascii="Calibri" w:eastAsia="Times New Roman" w:hAnsi="Calibri" w:cs="Calibri"/>
                    <w:color w:val="000000"/>
                    <w:sz w:val="22"/>
                    <w:szCs w:val="22"/>
                    <w:lang w:val="en-US"/>
                  </w:rPr>
                </w:rPrChange>
              </w:rPr>
              <w:pPrChange w:id="13558" w:author="phuong vu" w:date="2018-11-23T13:48:00Z">
                <w:pPr>
                  <w:spacing w:after="0" w:line="240" w:lineRule="auto"/>
                  <w:jc w:val="center"/>
                </w:pPr>
              </w:pPrChange>
            </w:pPr>
            <w:ins w:id="13559" w:author="phuong vu" w:date="2018-11-16T12:09:00Z">
              <w:r w:rsidRPr="00266AC8">
                <w:rPr>
                  <w:rFonts w:eastAsia="Times New Roman"/>
                  <w:color w:val="000000"/>
                  <w:rPrChange w:id="13560" w:author="Tran Huan" w:date="2018-11-25T23:47:00Z">
                    <w:rPr>
                      <w:rFonts w:ascii="Calibri" w:eastAsia="Times New Roman" w:hAnsi="Calibri" w:cs="Calibri"/>
                      <w:color w:val="000000"/>
                      <w:sz w:val="22"/>
                      <w:szCs w:val="22"/>
                    </w:rPr>
                  </w:rPrChange>
                </w:rPr>
                <w:t>14</w:t>
              </w:r>
            </w:ins>
          </w:p>
        </w:tc>
        <w:tc>
          <w:tcPr>
            <w:tcW w:w="3307" w:type="dxa"/>
            <w:tcBorders>
              <w:top w:val="nil"/>
              <w:left w:val="nil"/>
              <w:bottom w:val="single" w:sz="4" w:space="0" w:color="auto"/>
              <w:right w:val="single" w:sz="4" w:space="0" w:color="auto"/>
            </w:tcBorders>
            <w:shd w:val="clear" w:color="auto" w:fill="auto"/>
            <w:noWrap/>
            <w:vAlign w:val="center"/>
            <w:hideMark/>
            <w:tcPrChange w:id="13561"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8293DDC" w14:textId="6F60C1EA" w:rsidR="00CF0C7E" w:rsidRPr="0019031B" w:rsidRDefault="00CF0C7E">
            <w:pPr>
              <w:spacing w:after="0" w:line="276" w:lineRule="auto"/>
              <w:rPr>
                <w:ins w:id="13562" w:author="phuong vu" w:date="2018-11-16T12:09:00Z"/>
                <w:rFonts w:ascii="Times New Roman" w:eastAsia="Times New Roman" w:hAnsi="Times New Roman" w:cs="Times New Roman"/>
                <w:color w:val="000000"/>
                <w:lang w:val="en-US"/>
              </w:rPr>
              <w:pPrChange w:id="13563" w:author="phuong vu" w:date="2018-11-23T13:48:00Z">
                <w:pPr>
                  <w:spacing w:after="0" w:line="240" w:lineRule="auto"/>
                </w:pPr>
              </w:pPrChange>
            </w:pPr>
            <w:ins w:id="13564" w:author="phuong vu" w:date="2018-11-16T12:32:00Z">
              <w:r>
                <w:rPr>
                  <w:color w:val="000000"/>
                </w:rPr>
                <w:t>PROMOTION</w:t>
              </w:r>
            </w:ins>
          </w:p>
        </w:tc>
        <w:tc>
          <w:tcPr>
            <w:tcW w:w="4772" w:type="dxa"/>
            <w:tcBorders>
              <w:top w:val="nil"/>
              <w:left w:val="nil"/>
              <w:bottom w:val="single" w:sz="4" w:space="0" w:color="auto"/>
              <w:right w:val="single" w:sz="4" w:space="0" w:color="auto"/>
            </w:tcBorders>
            <w:shd w:val="clear" w:color="auto" w:fill="auto"/>
            <w:noWrap/>
            <w:vAlign w:val="center"/>
            <w:hideMark/>
            <w:tcPrChange w:id="13565"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0136E4BC" w14:textId="7B6C430E" w:rsidR="00CF0C7E" w:rsidRPr="0019031B" w:rsidRDefault="00CF0C7E">
            <w:pPr>
              <w:spacing w:after="0" w:line="276" w:lineRule="auto"/>
              <w:rPr>
                <w:ins w:id="13566" w:author="phuong vu" w:date="2018-11-16T12:09:00Z"/>
                <w:rFonts w:ascii="Times New Roman" w:eastAsia="Times New Roman" w:hAnsi="Times New Roman" w:cs="Times New Roman"/>
                <w:color w:val="000000"/>
                <w:lang w:val="en-US"/>
              </w:rPr>
              <w:pPrChange w:id="13567" w:author="phuong vu" w:date="2018-11-23T13:48:00Z">
                <w:pPr>
                  <w:spacing w:after="0" w:line="240" w:lineRule="auto"/>
                </w:pPr>
              </w:pPrChange>
            </w:pPr>
            <w:ins w:id="13568" w:author="phuong vu" w:date="2018-11-16T12:32:00Z">
              <w:r>
                <w:rPr>
                  <w:color w:val="000000"/>
                </w:rPr>
                <w:t>Lưu trữ các chương trình khuyến mãi</w:t>
              </w:r>
            </w:ins>
          </w:p>
        </w:tc>
      </w:tr>
      <w:tr w:rsidR="00CF0C7E" w:rsidRPr="0019031B" w14:paraId="4ABAF74B" w14:textId="77777777" w:rsidTr="00266AC8">
        <w:tblPrEx>
          <w:tblPrExChange w:id="13569" w:author="Tran Huan" w:date="2018-11-25T23:47:00Z">
            <w:tblPrEx>
              <w:tblW w:w="9562" w:type="dxa"/>
            </w:tblPrEx>
          </w:tblPrExChange>
        </w:tblPrEx>
        <w:trPr>
          <w:trHeight w:val="322"/>
          <w:ins w:id="13570" w:author="phuong vu" w:date="2018-11-16T12:09:00Z"/>
          <w:trPrChange w:id="13571"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572"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C0CB21" w14:textId="77777777" w:rsidR="00CF0C7E" w:rsidRPr="00266AC8" w:rsidRDefault="00CF0C7E">
            <w:pPr>
              <w:spacing w:after="0" w:line="276" w:lineRule="auto"/>
              <w:jc w:val="center"/>
              <w:rPr>
                <w:ins w:id="13573" w:author="phuong vu" w:date="2018-11-16T12:09:00Z"/>
                <w:rFonts w:eastAsia="Times New Roman"/>
                <w:color w:val="000000"/>
                <w:lang w:val="en-US"/>
                <w:rPrChange w:id="13574" w:author="Tran Huan" w:date="2018-11-25T23:47:00Z">
                  <w:rPr>
                    <w:ins w:id="13575" w:author="phuong vu" w:date="2018-11-16T12:09:00Z"/>
                    <w:rFonts w:ascii="Calibri" w:eastAsia="Times New Roman" w:hAnsi="Calibri" w:cs="Calibri"/>
                    <w:color w:val="000000"/>
                    <w:sz w:val="22"/>
                    <w:szCs w:val="22"/>
                    <w:lang w:val="en-US"/>
                  </w:rPr>
                </w:rPrChange>
              </w:rPr>
              <w:pPrChange w:id="13576" w:author="phuong vu" w:date="2018-11-23T13:48:00Z">
                <w:pPr>
                  <w:spacing w:after="0" w:line="240" w:lineRule="auto"/>
                  <w:jc w:val="center"/>
                </w:pPr>
              </w:pPrChange>
            </w:pPr>
            <w:ins w:id="13577" w:author="phuong vu" w:date="2018-11-16T12:09:00Z">
              <w:r w:rsidRPr="00266AC8">
                <w:rPr>
                  <w:rFonts w:eastAsia="Times New Roman"/>
                  <w:color w:val="000000"/>
                  <w:rPrChange w:id="13578" w:author="Tran Huan" w:date="2018-11-25T23:47:00Z">
                    <w:rPr>
                      <w:rFonts w:ascii="Calibri" w:eastAsia="Times New Roman" w:hAnsi="Calibri" w:cs="Calibri"/>
                      <w:color w:val="000000"/>
                      <w:sz w:val="22"/>
                      <w:szCs w:val="22"/>
                    </w:rPr>
                  </w:rPrChange>
                </w:rPr>
                <w:t>15</w:t>
              </w:r>
            </w:ins>
          </w:p>
        </w:tc>
        <w:tc>
          <w:tcPr>
            <w:tcW w:w="3307" w:type="dxa"/>
            <w:tcBorders>
              <w:top w:val="nil"/>
              <w:left w:val="nil"/>
              <w:bottom w:val="single" w:sz="4" w:space="0" w:color="auto"/>
              <w:right w:val="single" w:sz="4" w:space="0" w:color="auto"/>
            </w:tcBorders>
            <w:shd w:val="clear" w:color="auto" w:fill="auto"/>
            <w:noWrap/>
            <w:vAlign w:val="center"/>
            <w:hideMark/>
            <w:tcPrChange w:id="13579"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93D694C" w14:textId="7EB92486" w:rsidR="00CF0C7E" w:rsidRPr="0019031B" w:rsidRDefault="00CF0C7E">
            <w:pPr>
              <w:spacing w:after="0" w:line="276" w:lineRule="auto"/>
              <w:rPr>
                <w:ins w:id="13580" w:author="phuong vu" w:date="2018-11-16T12:09:00Z"/>
                <w:rFonts w:ascii="Times New Roman" w:eastAsia="Times New Roman" w:hAnsi="Times New Roman" w:cs="Times New Roman"/>
                <w:color w:val="000000"/>
                <w:lang w:val="en-US"/>
              </w:rPr>
              <w:pPrChange w:id="13581" w:author="phuong vu" w:date="2018-11-23T13:48:00Z">
                <w:pPr>
                  <w:spacing w:after="0" w:line="240" w:lineRule="auto"/>
                </w:pPr>
              </w:pPrChange>
            </w:pPr>
            <w:ins w:id="13582" w:author="phuong vu" w:date="2018-11-16T12:32:00Z">
              <w:r>
                <w:rPr>
                  <w:color w:val="000000"/>
                </w:rPr>
                <w:t>PROMOTION_BRANCH</w:t>
              </w:r>
            </w:ins>
          </w:p>
        </w:tc>
        <w:tc>
          <w:tcPr>
            <w:tcW w:w="4772" w:type="dxa"/>
            <w:tcBorders>
              <w:top w:val="nil"/>
              <w:left w:val="nil"/>
              <w:bottom w:val="single" w:sz="4" w:space="0" w:color="auto"/>
              <w:right w:val="single" w:sz="4" w:space="0" w:color="auto"/>
            </w:tcBorders>
            <w:shd w:val="clear" w:color="auto" w:fill="auto"/>
            <w:noWrap/>
            <w:vAlign w:val="center"/>
            <w:hideMark/>
            <w:tcPrChange w:id="13583"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3FD6290" w14:textId="6A69EB5B" w:rsidR="00CF0C7E" w:rsidRPr="0019031B" w:rsidRDefault="00CF0C7E">
            <w:pPr>
              <w:spacing w:after="0" w:line="276" w:lineRule="auto"/>
              <w:rPr>
                <w:ins w:id="13584" w:author="phuong vu" w:date="2018-11-16T12:09:00Z"/>
                <w:rFonts w:ascii="Times New Roman" w:eastAsia="Times New Roman" w:hAnsi="Times New Roman" w:cs="Times New Roman"/>
                <w:color w:val="000000"/>
                <w:lang w:val="en-US"/>
              </w:rPr>
              <w:pPrChange w:id="13585" w:author="phuong vu" w:date="2018-11-23T13:48:00Z">
                <w:pPr>
                  <w:spacing w:after="0" w:line="240" w:lineRule="auto"/>
                </w:pPr>
              </w:pPrChange>
            </w:pPr>
            <w:ins w:id="13586" w:author="phuong vu" w:date="2018-11-16T12:32:00Z">
              <w:r>
                <w:rPr>
                  <w:color w:val="000000"/>
                </w:rPr>
                <w:t>Lưu trữ thông tin khuyến mãi ứng với từng chi nhánh</w:t>
              </w:r>
            </w:ins>
          </w:p>
        </w:tc>
      </w:tr>
      <w:tr w:rsidR="00CF0C7E" w:rsidRPr="0019031B" w14:paraId="50507482" w14:textId="77777777" w:rsidTr="00266AC8">
        <w:tblPrEx>
          <w:tblPrExChange w:id="13587" w:author="Tran Huan" w:date="2018-11-25T23:47:00Z">
            <w:tblPrEx>
              <w:tblW w:w="9562" w:type="dxa"/>
            </w:tblPrEx>
          </w:tblPrExChange>
        </w:tblPrEx>
        <w:trPr>
          <w:trHeight w:val="322"/>
          <w:ins w:id="13588" w:author="phuong vu" w:date="2018-11-16T12:09:00Z"/>
          <w:trPrChange w:id="13589"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590"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1ADCEF1" w14:textId="77777777" w:rsidR="00CF0C7E" w:rsidRPr="00266AC8" w:rsidRDefault="00CF0C7E">
            <w:pPr>
              <w:spacing w:after="0" w:line="276" w:lineRule="auto"/>
              <w:jc w:val="center"/>
              <w:rPr>
                <w:ins w:id="13591" w:author="phuong vu" w:date="2018-11-16T12:09:00Z"/>
                <w:rFonts w:eastAsia="Times New Roman"/>
                <w:color w:val="000000"/>
                <w:lang w:val="en-US"/>
                <w:rPrChange w:id="13592" w:author="Tran Huan" w:date="2018-11-25T23:47:00Z">
                  <w:rPr>
                    <w:ins w:id="13593" w:author="phuong vu" w:date="2018-11-16T12:09:00Z"/>
                    <w:rFonts w:ascii="Calibri" w:eastAsia="Times New Roman" w:hAnsi="Calibri" w:cs="Calibri"/>
                    <w:color w:val="000000"/>
                    <w:sz w:val="22"/>
                    <w:szCs w:val="22"/>
                    <w:lang w:val="en-US"/>
                  </w:rPr>
                </w:rPrChange>
              </w:rPr>
              <w:pPrChange w:id="13594" w:author="phuong vu" w:date="2018-11-23T13:48:00Z">
                <w:pPr>
                  <w:spacing w:after="0" w:line="240" w:lineRule="auto"/>
                  <w:jc w:val="center"/>
                </w:pPr>
              </w:pPrChange>
            </w:pPr>
            <w:ins w:id="13595" w:author="phuong vu" w:date="2018-11-16T12:09:00Z">
              <w:r w:rsidRPr="00266AC8">
                <w:rPr>
                  <w:rFonts w:eastAsia="Times New Roman"/>
                  <w:color w:val="000000"/>
                  <w:rPrChange w:id="13596" w:author="Tran Huan" w:date="2018-11-25T23:47:00Z">
                    <w:rPr>
                      <w:rFonts w:ascii="Calibri" w:eastAsia="Times New Roman" w:hAnsi="Calibri" w:cs="Calibri"/>
                      <w:color w:val="000000"/>
                      <w:sz w:val="22"/>
                      <w:szCs w:val="22"/>
                    </w:rPr>
                  </w:rPrChange>
                </w:rPr>
                <w:t>16</w:t>
              </w:r>
            </w:ins>
          </w:p>
        </w:tc>
        <w:tc>
          <w:tcPr>
            <w:tcW w:w="3307" w:type="dxa"/>
            <w:tcBorders>
              <w:top w:val="nil"/>
              <w:left w:val="nil"/>
              <w:bottom w:val="single" w:sz="4" w:space="0" w:color="auto"/>
              <w:right w:val="single" w:sz="4" w:space="0" w:color="auto"/>
            </w:tcBorders>
            <w:shd w:val="clear" w:color="auto" w:fill="auto"/>
            <w:noWrap/>
            <w:vAlign w:val="center"/>
            <w:hideMark/>
            <w:tcPrChange w:id="13597"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03E8AD1A" w14:textId="7CCF73CF" w:rsidR="00CF0C7E" w:rsidRPr="0019031B" w:rsidRDefault="00CF0C7E">
            <w:pPr>
              <w:spacing w:after="0" w:line="276" w:lineRule="auto"/>
              <w:rPr>
                <w:ins w:id="13598" w:author="phuong vu" w:date="2018-11-16T12:09:00Z"/>
                <w:rFonts w:ascii="Times New Roman" w:eastAsia="Times New Roman" w:hAnsi="Times New Roman" w:cs="Times New Roman"/>
                <w:color w:val="000000"/>
                <w:lang w:val="en-US"/>
              </w:rPr>
              <w:pPrChange w:id="13599" w:author="phuong vu" w:date="2018-11-23T13:48:00Z">
                <w:pPr>
                  <w:spacing w:after="0" w:line="240" w:lineRule="auto"/>
                </w:pPr>
              </w:pPrChange>
            </w:pPr>
            <w:ins w:id="13600" w:author="phuong vu" w:date="2018-11-16T12:32:00Z">
              <w:r>
                <w:rPr>
                  <w:color w:val="000000"/>
                </w:rPr>
                <w:t>RECEIPT</w:t>
              </w:r>
            </w:ins>
          </w:p>
        </w:tc>
        <w:tc>
          <w:tcPr>
            <w:tcW w:w="4772" w:type="dxa"/>
            <w:tcBorders>
              <w:top w:val="nil"/>
              <w:left w:val="nil"/>
              <w:bottom w:val="single" w:sz="4" w:space="0" w:color="auto"/>
              <w:right w:val="single" w:sz="4" w:space="0" w:color="auto"/>
            </w:tcBorders>
            <w:shd w:val="clear" w:color="auto" w:fill="auto"/>
            <w:noWrap/>
            <w:vAlign w:val="center"/>
            <w:hideMark/>
            <w:tcPrChange w:id="13601"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0455EBF" w14:textId="7791D24C" w:rsidR="00CF0C7E" w:rsidRPr="0019031B" w:rsidRDefault="00CF0C7E">
            <w:pPr>
              <w:spacing w:after="0" w:line="276" w:lineRule="auto"/>
              <w:rPr>
                <w:ins w:id="13602" w:author="phuong vu" w:date="2018-11-16T12:09:00Z"/>
                <w:rFonts w:ascii="Times New Roman" w:eastAsia="Times New Roman" w:hAnsi="Times New Roman" w:cs="Times New Roman"/>
                <w:color w:val="000000"/>
                <w:lang w:val="en-US"/>
              </w:rPr>
              <w:pPrChange w:id="13603" w:author="phuong vu" w:date="2018-11-23T13:48:00Z">
                <w:pPr>
                  <w:spacing w:after="0" w:line="240" w:lineRule="auto"/>
                </w:pPr>
              </w:pPrChange>
            </w:pPr>
            <w:ins w:id="13604" w:author="phuong vu" w:date="2018-11-16T12:32:00Z">
              <w:r>
                <w:rPr>
                  <w:color w:val="000000"/>
                </w:rPr>
                <w:t>Lưu trữ thông tin biên nhận</w:t>
              </w:r>
            </w:ins>
          </w:p>
        </w:tc>
      </w:tr>
      <w:tr w:rsidR="00CF0C7E" w:rsidRPr="0019031B" w14:paraId="7B0FBEC5" w14:textId="77777777" w:rsidTr="00266AC8">
        <w:tblPrEx>
          <w:tblPrExChange w:id="13605" w:author="Tran Huan" w:date="2018-11-25T23:47:00Z">
            <w:tblPrEx>
              <w:tblW w:w="9562" w:type="dxa"/>
            </w:tblPrEx>
          </w:tblPrExChange>
        </w:tblPrEx>
        <w:trPr>
          <w:trHeight w:val="322"/>
          <w:ins w:id="13606" w:author="phuong vu" w:date="2018-11-16T12:09:00Z"/>
          <w:trPrChange w:id="13607"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608"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992737C" w14:textId="77777777" w:rsidR="00CF0C7E" w:rsidRPr="00266AC8" w:rsidRDefault="00CF0C7E">
            <w:pPr>
              <w:spacing w:after="0" w:line="276" w:lineRule="auto"/>
              <w:jc w:val="center"/>
              <w:rPr>
                <w:ins w:id="13609" w:author="phuong vu" w:date="2018-11-16T12:09:00Z"/>
                <w:rFonts w:eastAsia="Times New Roman"/>
                <w:color w:val="000000"/>
                <w:lang w:val="en-US"/>
                <w:rPrChange w:id="13610" w:author="Tran Huan" w:date="2018-11-25T23:47:00Z">
                  <w:rPr>
                    <w:ins w:id="13611" w:author="phuong vu" w:date="2018-11-16T12:09:00Z"/>
                    <w:rFonts w:ascii="Calibri" w:eastAsia="Times New Roman" w:hAnsi="Calibri" w:cs="Calibri"/>
                    <w:color w:val="000000"/>
                    <w:sz w:val="22"/>
                    <w:szCs w:val="22"/>
                    <w:lang w:val="en-US"/>
                  </w:rPr>
                </w:rPrChange>
              </w:rPr>
              <w:pPrChange w:id="13612" w:author="phuong vu" w:date="2018-11-23T13:48:00Z">
                <w:pPr>
                  <w:spacing w:after="0" w:line="240" w:lineRule="auto"/>
                  <w:jc w:val="center"/>
                </w:pPr>
              </w:pPrChange>
            </w:pPr>
            <w:ins w:id="13613" w:author="phuong vu" w:date="2018-11-16T12:09:00Z">
              <w:r w:rsidRPr="00266AC8">
                <w:rPr>
                  <w:rFonts w:eastAsia="Times New Roman"/>
                  <w:color w:val="000000"/>
                  <w:rPrChange w:id="13614" w:author="Tran Huan" w:date="2018-11-25T23:47:00Z">
                    <w:rPr>
                      <w:rFonts w:ascii="Calibri" w:eastAsia="Times New Roman" w:hAnsi="Calibri" w:cs="Calibri"/>
                      <w:color w:val="000000"/>
                      <w:sz w:val="22"/>
                      <w:szCs w:val="22"/>
                    </w:rPr>
                  </w:rPrChange>
                </w:rPr>
                <w:t>17</w:t>
              </w:r>
            </w:ins>
          </w:p>
        </w:tc>
        <w:tc>
          <w:tcPr>
            <w:tcW w:w="3307" w:type="dxa"/>
            <w:tcBorders>
              <w:top w:val="nil"/>
              <w:left w:val="nil"/>
              <w:bottom w:val="single" w:sz="4" w:space="0" w:color="auto"/>
              <w:right w:val="single" w:sz="4" w:space="0" w:color="auto"/>
            </w:tcBorders>
            <w:shd w:val="clear" w:color="auto" w:fill="auto"/>
            <w:noWrap/>
            <w:vAlign w:val="center"/>
            <w:hideMark/>
            <w:tcPrChange w:id="13615"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2652C85" w14:textId="4A196CAF" w:rsidR="00CF0C7E" w:rsidRPr="0019031B" w:rsidRDefault="00CF0C7E">
            <w:pPr>
              <w:spacing w:after="0" w:line="276" w:lineRule="auto"/>
              <w:rPr>
                <w:ins w:id="13616" w:author="phuong vu" w:date="2018-11-16T12:09:00Z"/>
                <w:rFonts w:ascii="Times New Roman" w:eastAsia="Times New Roman" w:hAnsi="Times New Roman" w:cs="Times New Roman"/>
                <w:color w:val="000000"/>
                <w:lang w:val="en-US"/>
              </w:rPr>
              <w:pPrChange w:id="13617" w:author="phuong vu" w:date="2018-11-23T13:48:00Z">
                <w:pPr>
                  <w:spacing w:after="0" w:line="240" w:lineRule="auto"/>
                </w:pPr>
              </w:pPrChange>
            </w:pPr>
            <w:ins w:id="13618" w:author="phuong vu" w:date="2018-11-16T12:32:00Z">
              <w:r>
                <w:rPr>
                  <w:color w:val="000000"/>
                </w:rPr>
                <w:t>RECEIPT_DETAIL</w:t>
              </w:r>
            </w:ins>
          </w:p>
        </w:tc>
        <w:tc>
          <w:tcPr>
            <w:tcW w:w="4772" w:type="dxa"/>
            <w:tcBorders>
              <w:top w:val="nil"/>
              <w:left w:val="nil"/>
              <w:bottom w:val="single" w:sz="4" w:space="0" w:color="auto"/>
              <w:right w:val="single" w:sz="4" w:space="0" w:color="auto"/>
            </w:tcBorders>
            <w:shd w:val="clear" w:color="auto" w:fill="auto"/>
            <w:noWrap/>
            <w:vAlign w:val="center"/>
            <w:hideMark/>
            <w:tcPrChange w:id="13619"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E69C74E" w14:textId="4D8473A7" w:rsidR="00CF0C7E" w:rsidRPr="0019031B" w:rsidRDefault="00CF0C7E">
            <w:pPr>
              <w:spacing w:after="0" w:line="276" w:lineRule="auto"/>
              <w:rPr>
                <w:ins w:id="13620" w:author="phuong vu" w:date="2018-11-16T12:09:00Z"/>
                <w:rFonts w:ascii="Times New Roman" w:eastAsia="Times New Roman" w:hAnsi="Times New Roman" w:cs="Times New Roman"/>
                <w:color w:val="000000"/>
                <w:lang w:val="en-US"/>
              </w:rPr>
              <w:pPrChange w:id="13621" w:author="phuong vu" w:date="2018-11-23T13:48:00Z">
                <w:pPr>
                  <w:spacing w:after="0" w:line="240" w:lineRule="auto"/>
                </w:pPr>
              </w:pPrChange>
            </w:pPr>
            <w:ins w:id="13622" w:author="phuong vu" w:date="2018-11-16T12:32:00Z">
              <w:r>
                <w:rPr>
                  <w:color w:val="000000"/>
                </w:rPr>
                <w:t>Lưu trữ thông tin chi tiết của biên nhận</w:t>
              </w:r>
            </w:ins>
          </w:p>
        </w:tc>
      </w:tr>
      <w:tr w:rsidR="00FD2E65" w:rsidRPr="0019031B" w14:paraId="53DC59C7" w14:textId="77777777" w:rsidTr="00266AC8">
        <w:tblPrEx>
          <w:tblPrExChange w:id="13623" w:author="Tran Huan" w:date="2018-11-25T23:47:00Z">
            <w:tblPrEx>
              <w:tblW w:w="8782" w:type="dxa"/>
            </w:tblPrEx>
          </w:tblPrExChange>
        </w:tblPrEx>
        <w:trPr>
          <w:trHeight w:val="322"/>
          <w:ins w:id="13624" w:author="phuong vu" w:date="2018-11-23T14:13:00Z"/>
          <w:trPrChange w:id="13625" w:author="Tran Huan" w:date="2018-11-25T23:47:00Z">
            <w:trPr>
              <w:gridAfter w:val="0"/>
              <w:trHeight w:val="322"/>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tcPrChange w:id="13626" w:author="Tran Huan" w:date="2018-11-25T23:47:00Z">
              <w:tcPr>
                <w:tcW w:w="619" w:type="dxa"/>
                <w:gridSpan w:val="3"/>
                <w:tcBorders>
                  <w:top w:val="nil"/>
                  <w:left w:val="single" w:sz="4" w:space="0" w:color="auto"/>
                  <w:bottom w:val="single" w:sz="4" w:space="0" w:color="auto"/>
                  <w:right w:val="single" w:sz="4" w:space="0" w:color="auto"/>
                </w:tcBorders>
                <w:shd w:val="clear" w:color="auto" w:fill="auto"/>
                <w:noWrap/>
                <w:vAlign w:val="center"/>
              </w:tcPr>
            </w:tcPrChange>
          </w:tcPr>
          <w:p w14:paraId="40D95596" w14:textId="3AD17E00" w:rsidR="00FD2E65" w:rsidRPr="00266AC8" w:rsidRDefault="00FD2E65" w:rsidP="00E6227B">
            <w:pPr>
              <w:spacing w:after="0" w:line="276" w:lineRule="auto"/>
              <w:jc w:val="center"/>
              <w:rPr>
                <w:ins w:id="13627" w:author="phuong vu" w:date="2018-11-23T14:13:00Z"/>
                <w:rFonts w:eastAsia="Times New Roman"/>
                <w:color w:val="000000"/>
                <w:lang w:val="en-US"/>
                <w:rPrChange w:id="13628" w:author="Tran Huan" w:date="2018-11-25T23:47:00Z">
                  <w:rPr>
                    <w:ins w:id="13629" w:author="phuong vu" w:date="2018-11-23T14:13:00Z"/>
                    <w:rFonts w:ascii="Calibri" w:eastAsia="Times New Roman" w:hAnsi="Calibri" w:cs="Calibri"/>
                    <w:color w:val="000000"/>
                    <w:sz w:val="22"/>
                    <w:szCs w:val="22"/>
                  </w:rPr>
                </w:rPrChange>
              </w:rPr>
            </w:pPr>
            <w:ins w:id="13630" w:author="phuong vu" w:date="2018-11-23T14:13:00Z">
              <w:r w:rsidRPr="00266AC8">
                <w:rPr>
                  <w:rFonts w:eastAsia="Times New Roman"/>
                  <w:color w:val="000000"/>
                  <w:lang w:val="en-US"/>
                  <w:rPrChange w:id="13631" w:author="Tran Huan" w:date="2018-11-25T23:47:00Z">
                    <w:rPr>
                      <w:rFonts w:ascii="Calibri" w:eastAsia="Times New Roman" w:hAnsi="Calibri" w:cs="Calibri"/>
                      <w:color w:val="000000"/>
                      <w:sz w:val="22"/>
                      <w:szCs w:val="22"/>
                      <w:lang w:val="en-US"/>
                    </w:rPr>
                  </w:rPrChange>
                </w:rPr>
                <w:t>18</w:t>
              </w:r>
            </w:ins>
          </w:p>
        </w:tc>
        <w:tc>
          <w:tcPr>
            <w:tcW w:w="3307" w:type="dxa"/>
            <w:tcBorders>
              <w:top w:val="nil"/>
              <w:left w:val="nil"/>
              <w:bottom w:val="single" w:sz="4" w:space="0" w:color="auto"/>
              <w:right w:val="single" w:sz="4" w:space="0" w:color="auto"/>
            </w:tcBorders>
            <w:shd w:val="clear" w:color="auto" w:fill="auto"/>
            <w:noWrap/>
            <w:vAlign w:val="center"/>
            <w:tcPrChange w:id="13632" w:author="Tran Huan" w:date="2018-11-25T23:47:00Z">
              <w:tcPr>
                <w:tcW w:w="3341" w:type="dxa"/>
                <w:gridSpan w:val="2"/>
                <w:tcBorders>
                  <w:top w:val="nil"/>
                  <w:left w:val="nil"/>
                  <w:bottom w:val="single" w:sz="4" w:space="0" w:color="auto"/>
                  <w:right w:val="single" w:sz="4" w:space="0" w:color="auto"/>
                </w:tcBorders>
                <w:shd w:val="clear" w:color="auto" w:fill="auto"/>
                <w:noWrap/>
                <w:vAlign w:val="center"/>
              </w:tcPr>
            </w:tcPrChange>
          </w:tcPr>
          <w:p w14:paraId="6CB545AA" w14:textId="2BE3E112" w:rsidR="00FD2E65" w:rsidRPr="00FD2E65" w:rsidRDefault="00FD2E65" w:rsidP="00E6227B">
            <w:pPr>
              <w:spacing w:after="0" w:line="276" w:lineRule="auto"/>
              <w:rPr>
                <w:ins w:id="13633" w:author="phuong vu" w:date="2018-11-23T14:13:00Z"/>
                <w:color w:val="000000"/>
                <w:lang w:val="en-US"/>
                <w:rPrChange w:id="13634" w:author="phuong vu" w:date="2018-11-23T14:13:00Z">
                  <w:rPr>
                    <w:ins w:id="13635" w:author="phuong vu" w:date="2018-11-23T14:13:00Z"/>
                    <w:color w:val="000000"/>
                  </w:rPr>
                </w:rPrChange>
              </w:rPr>
            </w:pPr>
            <w:ins w:id="13636" w:author="phuong vu" w:date="2018-11-23T14:13:00Z">
              <w:r>
                <w:rPr>
                  <w:color w:val="000000"/>
                  <w:lang w:val="en-US"/>
                </w:rPr>
                <w:t>SERVICE_PRODUCT</w:t>
              </w:r>
            </w:ins>
          </w:p>
        </w:tc>
        <w:tc>
          <w:tcPr>
            <w:tcW w:w="4772" w:type="dxa"/>
            <w:tcBorders>
              <w:top w:val="nil"/>
              <w:left w:val="nil"/>
              <w:bottom w:val="single" w:sz="4" w:space="0" w:color="auto"/>
              <w:right w:val="single" w:sz="4" w:space="0" w:color="auto"/>
            </w:tcBorders>
            <w:shd w:val="clear" w:color="auto" w:fill="auto"/>
            <w:noWrap/>
            <w:vAlign w:val="center"/>
            <w:tcPrChange w:id="13637" w:author="Tran Huan" w:date="2018-11-25T23:47:00Z">
              <w:tcPr>
                <w:tcW w:w="4822" w:type="dxa"/>
                <w:tcBorders>
                  <w:top w:val="nil"/>
                  <w:left w:val="nil"/>
                  <w:bottom w:val="single" w:sz="4" w:space="0" w:color="auto"/>
                  <w:right w:val="single" w:sz="4" w:space="0" w:color="auto"/>
                </w:tcBorders>
                <w:shd w:val="clear" w:color="auto" w:fill="auto"/>
                <w:noWrap/>
                <w:vAlign w:val="center"/>
              </w:tcPr>
            </w:tcPrChange>
          </w:tcPr>
          <w:p w14:paraId="013E735D" w14:textId="3B173CC8" w:rsidR="00FD2E65" w:rsidRPr="00FD2E65" w:rsidRDefault="00FD2E65" w:rsidP="00E6227B">
            <w:pPr>
              <w:spacing w:after="0" w:line="276" w:lineRule="auto"/>
              <w:rPr>
                <w:ins w:id="13638" w:author="phuong vu" w:date="2018-11-23T14:13:00Z"/>
                <w:color w:val="000000"/>
                <w:lang w:val="en-US"/>
                <w:rPrChange w:id="13639" w:author="phuong vu" w:date="2018-11-23T14:13:00Z">
                  <w:rPr>
                    <w:ins w:id="13640" w:author="phuong vu" w:date="2018-11-23T14:13:00Z"/>
                    <w:color w:val="000000"/>
                  </w:rPr>
                </w:rPrChange>
              </w:rPr>
            </w:pPr>
            <w:ins w:id="13641" w:author="phuong vu" w:date="2018-11-23T14:13:00Z">
              <w:r>
                <w:rPr>
                  <w:color w:val="000000"/>
                  <w:lang w:val="en-US"/>
                </w:rPr>
                <w:t>Lưu trữ thông tin qu</w:t>
              </w:r>
            </w:ins>
            <w:ins w:id="13642" w:author="phuong vu" w:date="2018-11-23T14:14:00Z">
              <w:r>
                <w:rPr>
                  <w:color w:val="000000"/>
                  <w:lang w:val="en-US"/>
                </w:rPr>
                <w:t>ần áo ứng với dịch vụ</w:t>
              </w:r>
            </w:ins>
          </w:p>
        </w:tc>
      </w:tr>
      <w:tr w:rsidR="00CF0C7E" w:rsidRPr="0019031B" w14:paraId="1B915200" w14:textId="77777777" w:rsidTr="00266AC8">
        <w:tblPrEx>
          <w:tblPrExChange w:id="13643" w:author="Tran Huan" w:date="2018-11-25T23:47:00Z">
            <w:tblPrEx>
              <w:tblW w:w="9562" w:type="dxa"/>
            </w:tblPrEx>
          </w:tblPrExChange>
        </w:tblPrEx>
        <w:trPr>
          <w:trHeight w:val="322"/>
          <w:ins w:id="13644" w:author="phuong vu" w:date="2018-11-16T12:09:00Z"/>
          <w:trPrChange w:id="13645"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646"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61677B1" w14:textId="22E8FC64" w:rsidR="00CF0C7E" w:rsidRPr="00266AC8" w:rsidRDefault="00CF0C7E">
            <w:pPr>
              <w:spacing w:after="0" w:line="276" w:lineRule="auto"/>
              <w:jc w:val="center"/>
              <w:rPr>
                <w:ins w:id="13647" w:author="phuong vu" w:date="2018-11-16T12:09:00Z"/>
                <w:rFonts w:eastAsia="Times New Roman"/>
                <w:color w:val="000000"/>
                <w:lang w:val="en-US"/>
                <w:rPrChange w:id="13648" w:author="Tran Huan" w:date="2018-11-25T23:47:00Z">
                  <w:rPr>
                    <w:ins w:id="13649" w:author="phuong vu" w:date="2018-11-16T12:09:00Z"/>
                    <w:rFonts w:ascii="Calibri" w:eastAsia="Times New Roman" w:hAnsi="Calibri" w:cs="Calibri"/>
                    <w:color w:val="000000"/>
                    <w:sz w:val="22"/>
                    <w:szCs w:val="22"/>
                    <w:lang w:val="en-US"/>
                  </w:rPr>
                </w:rPrChange>
              </w:rPr>
              <w:pPrChange w:id="13650" w:author="phuong vu" w:date="2018-11-23T13:48:00Z">
                <w:pPr>
                  <w:spacing w:after="0" w:line="240" w:lineRule="auto"/>
                  <w:jc w:val="center"/>
                </w:pPr>
              </w:pPrChange>
            </w:pPr>
            <w:ins w:id="13651" w:author="phuong vu" w:date="2018-11-16T12:09:00Z">
              <w:r w:rsidRPr="00266AC8">
                <w:rPr>
                  <w:rFonts w:eastAsia="Times New Roman"/>
                  <w:color w:val="000000"/>
                  <w:rPrChange w:id="13652" w:author="Tran Huan" w:date="2018-11-25T23:47:00Z">
                    <w:rPr>
                      <w:rFonts w:ascii="Calibri" w:eastAsia="Times New Roman" w:hAnsi="Calibri" w:cs="Calibri"/>
                      <w:color w:val="000000"/>
                      <w:sz w:val="22"/>
                      <w:szCs w:val="22"/>
                    </w:rPr>
                  </w:rPrChange>
                </w:rPr>
                <w:t>1</w:t>
              </w:r>
            </w:ins>
            <w:ins w:id="13653" w:author="phuong vu" w:date="2018-11-23T14:14:00Z">
              <w:r w:rsidR="00FD2E65" w:rsidRPr="00266AC8">
                <w:rPr>
                  <w:rFonts w:eastAsia="Times New Roman"/>
                  <w:color w:val="000000"/>
                  <w:lang w:val="en-US"/>
                  <w:rPrChange w:id="13654" w:author="Tran Huan" w:date="2018-11-25T23:47:00Z">
                    <w:rPr>
                      <w:rFonts w:ascii="Calibri" w:eastAsia="Times New Roman" w:hAnsi="Calibri" w:cs="Calibri"/>
                      <w:color w:val="000000"/>
                      <w:sz w:val="22"/>
                      <w:szCs w:val="22"/>
                      <w:lang w:val="en-US"/>
                    </w:rPr>
                  </w:rPrChange>
                </w:rPr>
                <w:t>9</w:t>
              </w:r>
            </w:ins>
          </w:p>
        </w:tc>
        <w:tc>
          <w:tcPr>
            <w:tcW w:w="3307" w:type="dxa"/>
            <w:tcBorders>
              <w:top w:val="nil"/>
              <w:left w:val="nil"/>
              <w:bottom w:val="single" w:sz="4" w:space="0" w:color="auto"/>
              <w:right w:val="single" w:sz="4" w:space="0" w:color="auto"/>
            </w:tcBorders>
            <w:shd w:val="clear" w:color="auto" w:fill="auto"/>
            <w:noWrap/>
            <w:vAlign w:val="center"/>
            <w:hideMark/>
            <w:tcPrChange w:id="13655"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6FA78F9" w14:textId="08B1E74B" w:rsidR="00CF0C7E" w:rsidRPr="0019031B" w:rsidRDefault="00CF0C7E">
            <w:pPr>
              <w:spacing w:after="0" w:line="276" w:lineRule="auto"/>
              <w:rPr>
                <w:ins w:id="13656" w:author="phuong vu" w:date="2018-11-16T12:09:00Z"/>
                <w:rFonts w:ascii="Times New Roman" w:eastAsia="Times New Roman" w:hAnsi="Times New Roman" w:cs="Times New Roman"/>
                <w:color w:val="000000"/>
                <w:lang w:val="en-US"/>
              </w:rPr>
              <w:pPrChange w:id="13657" w:author="phuong vu" w:date="2018-11-23T13:48:00Z">
                <w:pPr>
                  <w:spacing w:after="0" w:line="240" w:lineRule="auto"/>
                </w:pPr>
              </w:pPrChange>
            </w:pPr>
            <w:ins w:id="13658" w:author="phuong vu" w:date="2018-11-16T12:32:00Z">
              <w:r>
                <w:rPr>
                  <w:color w:val="000000"/>
                </w:rPr>
                <w:t>SERVICE_TYPE</w:t>
              </w:r>
            </w:ins>
          </w:p>
        </w:tc>
        <w:tc>
          <w:tcPr>
            <w:tcW w:w="4772" w:type="dxa"/>
            <w:tcBorders>
              <w:top w:val="nil"/>
              <w:left w:val="nil"/>
              <w:bottom w:val="single" w:sz="4" w:space="0" w:color="auto"/>
              <w:right w:val="single" w:sz="4" w:space="0" w:color="auto"/>
            </w:tcBorders>
            <w:shd w:val="clear" w:color="auto" w:fill="auto"/>
            <w:noWrap/>
            <w:vAlign w:val="center"/>
            <w:hideMark/>
            <w:tcPrChange w:id="13659"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1FFC0BA" w14:textId="1469AAD0" w:rsidR="00CF0C7E" w:rsidRPr="0019031B" w:rsidRDefault="00CF0C7E">
            <w:pPr>
              <w:spacing w:after="0" w:line="276" w:lineRule="auto"/>
              <w:rPr>
                <w:ins w:id="13660" w:author="phuong vu" w:date="2018-11-16T12:09:00Z"/>
                <w:rFonts w:ascii="Times New Roman" w:eastAsia="Times New Roman" w:hAnsi="Times New Roman" w:cs="Times New Roman"/>
                <w:color w:val="000000"/>
                <w:lang w:val="en-US"/>
              </w:rPr>
              <w:pPrChange w:id="13661" w:author="phuong vu" w:date="2018-11-23T13:48:00Z">
                <w:pPr>
                  <w:spacing w:after="0" w:line="240" w:lineRule="auto"/>
                </w:pPr>
              </w:pPrChange>
            </w:pPr>
            <w:ins w:id="13662" w:author="phuong vu" w:date="2018-11-16T12:32:00Z">
              <w:r>
                <w:rPr>
                  <w:color w:val="000000"/>
                </w:rPr>
                <w:t>Lưu trữ loại dịch vụ</w:t>
              </w:r>
            </w:ins>
          </w:p>
        </w:tc>
      </w:tr>
      <w:tr w:rsidR="00CF0C7E" w:rsidRPr="0019031B" w14:paraId="4517287B" w14:textId="77777777" w:rsidTr="00266AC8">
        <w:tblPrEx>
          <w:tblPrExChange w:id="13663" w:author="Tran Huan" w:date="2018-11-25T23:47:00Z">
            <w:tblPrEx>
              <w:tblW w:w="9562" w:type="dxa"/>
            </w:tblPrEx>
          </w:tblPrExChange>
        </w:tblPrEx>
        <w:trPr>
          <w:trHeight w:val="322"/>
          <w:ins w:id="13664" w:author="phuong vu" w:date="2018-11-16T12:09:00Z"/>
          <w:trPrChange w:id="13665"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666"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10386D8" w14:textId="19A53242" w:rsidR="00CF0C7E" w:rsidRPr="00266AC8" w:rsidRDefault="00FD2E65">
            <w:pPr>
              <w:spacing w:after="0" w:line="276" w:lineRule="auto"/>
              <w:jc w:val="center"/>
              <w:rPr>
                <w:ins w:id="13667" w:author="phuong vu" w:date="2018-11-16T12:09:00Z"/>
                <w:rFonts w:eastAsia="Times New Roman"/>
                <w:color w:val="000000"/>
                <w:lang w:val="en-US"/>
                <w:rPrChange w:id="13668" w:author="Tran Huan" w:date="2018-11-25T23:47:00Z">
                  <w:rPr>
                    <w:ins w:id="13669" w:author="phuong vu" w:date="2018-11-16T12:09:00Z"/>
                    <w:rFonts w:ascii="Calibri" w:eastAsia="Times New Roman" w:hAnsi="Calibri" w:cs="Calibri"/>
                    <w:color w:val="000000"/>
                    <w:sz w:val="22"/>
                    <w:szCs w:val="22"/>
                    <w:lang w:val="en-US"/>
                  </w:rPr>
                </w:rPrChange>
              </w:rPr>
              <w:pPrChange w:id="13670" w:author="phuong vu" w:date="2018-11-23T13:48:00Z">
                <w:pPr>
                  <w:spacing w:after="0" w:line="240" w:lineRule="auto"/>
                  <w:jc w:val="center"/>
                </w:pPr>
              </w:pPrChange>
            </w:pPr>
            <w:ins w:id="13671" w:author="phuong vu" w:date="2018-11-23T14:14:00Z">
              <w:r w:rsidRPr="00266AC8">
                <w:rPr>
                  <w:rFonts w:eastAsia="Times New Roman"/>
                  <w:color w:val="000000"/>
                  <w:lang w:val="en-US"/>
                  <w:rPrChange w:id="13672" w:author="Tran Huan" w:date="2018-11-25T23:47:00Z">
                    <w:rPr>
                      <w:rFonts w:ascii="Calibri" w:eastAsia="Times New Roman" w:hAnsi="Calibri" w:cs="Calibri"/>
                      <w:color w:val="000000"/>
                      <w:sz w:val="22"/>
                      <w:szCs w:val="22"/>
                      <w:lang w:val="en-US"/>
                    </w:rPr>
                  </w:rPrChange>
                </w:rPr>
                <w:t>20</w:t>
              </w:r>
            </w:ins>
          </w:p>
        </w:tc>
        <w:tc>
          <w:tcPr>
            <w:tcW w:w="3307" w:type="dxa"/>
            <w:tcBorders>
              <w:top w:val="nil"/>
              <w:left w:val="nil"/>
              <w:bottom w:val="single" w:sz="4" w:space="0" w:color="auto"/>
              <w:right w:val="single" w:sz="4" w:space="0" w:color="auto"/>
            </w:tcBorders>
            <w:shd w:val="clear" w:color="auto" w:fill="auto"/>
            <w:noWrap/>
            <w:vAlign w:val="center"/>
            <w:hideMark/>
            <w:tcPrChange w:id="13673"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F58D2D3" w14:textId="5FCF88EE" w:rsidR="00CF0C7E" w:rsidRPr="0019031B" w:rsidRDefault="00CF0C7E">
            <w:pPr>
              <w:spacing w:after="0" w:line="276" w:lineRule="auto"/>
              <w:rPr>
                <w:ins w:id="13674" w:author="phuong vu" w:date="2018-11-16T12:09:00Z"/>
                <w:rFonts w:ascii="Times New Roman" w:eastAsia="Times New Roman" w:hAnsi="Times New Roman" w:cs="Times New Roman"/>
                <w:color w:val="000000"/>
                <w:lang w:val="en-US"/>
              </w:rPr>
              <w:pPrChange w:id="13675" w:author="phuong vu" w:date="2018-11-23T13:48:00Z">
                <w:pPr>
                  <w:spacing w:after="0" w:line="240" w:lineRule="auto"/>
                </w:pPr>
              </w:pPrChange>
            </w:pPr>
            <w:ins w:id="13676" w:author="phuong vu" w:date="2018-11-16T12:32:00Z">
              <w:r>
                <w:rPr>
                  <w:color w:val="000000"/>
                </w:rPr>
                <w:t>SERVICE_TYPE_BRANCH</w:t>
              </w:r>
            </w:ins>
          </w:p>
        </w:tc>
        <w:tc>
          <w:tcPr>
            <w:tcW w:w="4772" w:type="dxa"/>
            <w:tcBorders>
              <w:top w:val="nil"/>
              <w:left w:val="nil"/>
              <w:bottom w:val="single" w:sz="4" w:space="0" w:color="auto"/>
              <w:right w:val="single" w:sz="4" w:space="0" w:color="auto"/>
            </w:tcBorders>
            <w:shd w:val="clear" w:color="auto" w:fill="auto"/>
            <w:noWrap/>
            <w:vAlign w:val="center"/>
            <w:hideMark/>
            <w:tcPrChange w:id="13677"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D9CD7FF" w14:textId="1856BB66" w:rsidR="00CF0C7E" w:rsidRPr="0019031B" w:rsidRDefault="00CF0C7E">
            <w:pPr>
              <w:spacing w:after="0" w:line="276" w:lineRule="auto"/>
              <w:rPr>
                <w:ins w:id="13678" w:author="phuong vu" w:date="2018-11-16T12:09:00Z"/>
                <w:rFonts w:ascii="Times New Roman" w:eastAsia="Times New Roman" w:hAnsi="Times New Roman" w:cs="Times New Roman"/>
                <w:color w:val="000000"/>
                <w:lang w:val="en-US"/>
              </w:rPr>
              <w:pPrChange w:id="13679" w:author="phuong vu" w:date="2018-11-23T13:48:00Z">
                <w:pPr>
                  <w:spacing w:after="0" w:line="240" w:lineRule="auto"/>
                </w:pPr>
              </w:pPrChange>
            </w:pPr>
            <w:ins w:id="13680" w:author="phuong vu" w:date="2018-11-16T12:32:00Z">
              <w:r>
                <w:rPr>
                  <w:color w:val="000000"/>
                </w:rPr>
                <w:t>Lưu trữ loại dịch vụ có ở mỗi chi nhánh</w:t>
              </w:r>
            </w:ins>
          </w:p>
        </w:tc>
      </w:tr>
      <w:tr w:rsidR="00CF0C7E" w:rsidRPr="0019031B" w14:paraId="6DDB3C89" w14:textId="77777777" w:rsidTr="00266AC8">
        <w:tblPrEx>
          <w:tblPrExChange w:id="13681" w:author="Tran Huan" w:date="2018-11-25T23:47:00Z">
            <w:tblPrEx>
              <w:tblW w:w="9562" w:type="dxa"/>
            </w:tblPrEx>
          </w:tblPrExChange>
        </w:tblPrEx>
        <w:trPr>
          <w:trHeight w:val="322"/>
          <w:ins w:id="13682" w:author="phuong vu" w:date="2018-11-16T12:09:00Z"/>
          <w:trPrChange w:id="13683"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684"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78BE2B" w14:textId="359D16D2" w:rsidR="00CF0C7E" w:rsidRPr="00266AC8" w:rsidRDefault="00CF0C7E">
            <w:pPr>
              <w:spacing w:after="0" w:line="276" w:lineRule="auto"/>
              <w:jc w:val="center"/>
              <w:rPr>
                <w:ins w:id="13685" w:author="phuong vu" w:date="2018-11-16T12:09:00Z"/>
                <w:rFonts w:eastAsia="Times New Roman"/>
                <w:color w:val="000000"/>
                <w:lang w:val="en-US"/>
                <w:rPrChange w:id="13686" w:author="Tran Huan" w:date="2018-11-25T23:47:00Z">
                  <w:rPr>
                    <w:ins w:id="13687" w:author="phuong vu" w:date="2018-11-16T12:09:00Z"/>
                    <w:rFonts w:ascii="Calibri" w:eastAsia="Times New Roman" w:hAnsi="Calibri" w:cs="Calibri"/>
                    <w:color w:val="000000"/>
                    <w:sz w:val="22"/>
                    <w:szCs w:val="22"/>
                    <w:lang w:val="en-US"/>
                  </w:rPr>
                </w:rPrChange>
              </w:rPr>
              <w:pPrChange w:id="13688" w:author="phuong vu" w:date="2018-11-23T13:48:00Z">
                <w:pPr>
                  <w:spacing w:after="0" w:line="240" w:lineRule="auto"/>
                  <w:jc w:val="center"/>
                </w:pPr>
              </w:pPrChange>
            </w:pPr>
            <w:ins w:id="13689" w:author="phuong vu" w:date="2018-11-16T12:09:00Z">
              <w:r w:rsidRPr="00266AC8">
                <w:rPr>
                  <w:rFonts w:eastAsia="Times New Roman"/>
                  <w:color w:val="000000"/>
                  <w:rPrChange w:id="13690" w:author="Tran Huan" w:date="2018-11-25T23:47:00Z">
                    <w:rPr>
                      <w:rFonts w:ascii="Calibri" w:eastAsia="Times New Roman" w:hAnsi="Calibri" w:cs="Calibri"/>
                      <w:color w:val="000000"/>
                      <w:sz w:val="22"/>
                      <w:szCs w:val="22"/>
                    </w:rPr>
                  </w:rPrChange>
                </w:rPr>
                <w:t>2</w:t>
              </w:r>
            </w:ins>
            <w:ins w:id="13691" w:author="phuong vu" w:date="2018-11-23T14:14:00Z">
              <w:r w:rsidR="00FD2E65" w:rsidRPr="00266AC8">
                <w:rPr>
                  <w:rFonts w:eastAsia="Times New Roman"/>
                  <w:color w:val="000000"/>
                  <w:lang w:val="en-US"/>
                  <w:rPrChange w:id="13692" w:author="Tran Huan" w:date="2018-11-25T23:47:00Z">
                    <w:rPr>
                      <w:rFonts w:ascii="Calibri" w:eastAsia="Times New Roman" w:hAnsi="Calibri" w:cs="Calibri"/>
                      <w:color w:val="000000"/>
                      <w:sz w:val="22"/>
                      <w:szCs w:val="22"/>
                      <w:lang w:val="en-US"/>
                    </w:rPr>
                  </w:rPrChange>
                </w:rPr>
                <w:t>1</w:t>
              </w:r>
            </w:ins>
          </w:p>
        </w:tc>
        <w:tc>
          <w:tcPr>
            <w:tcW w:w="3307" w:type="dxa"/>
            <w:tcBorders>
              <w:top w:val="nil"/>
              <w:left w:val="nil"/>
              <w:bottom w:val="single" w:sz="4" w:space="0" w:color="auto"/>
              <w:right w:val="single" w:sz="4" w:space="0" w:color="auto"/>
            </w:tcBorders>
            <w:shd w:val="clear" w:color="auto" w:fill="auto"/>
            <w:noWrap/>
            <w:vAlign w:val="center"/>
            <w:hideMark/>
            <w:tcPrChange w:id="13693"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7243609" w14:textId="4573EB39" w:rsidR="00CF0C7E" w:rsidRPr="0019031B" w:rsidRDefault="00CF0C7E">
            <w:pPr>
              <w:spacing w:after="0" w:line="276" w:lineRule="auto"/>
              <w:rPr>
                <w:ins w:id="13694" w:author="phuong vu" w:date="2018-11-16T12:09:00Z"/>
                <w:rFonts w:ascii="Times New Roman" w:eastAsia="Times New Roman" w:hAnsi="Times New Roman" w:cs="Times New Roman"/>
                <w:color w:val="000000"/>
                <w:lang w:val="en-US"/>
              </w:rPr>
              <w:pPrChange w:id="13695" w:author="phuong vu" w:date="2018-11-23T13:48:00Z">
                <w:pPr>
                  <w:spacing w:after="0" w:line="240" w:lineRule="auto"/>
                </w:pPr>
              </w:pPrChange>
            </w:pPr>
            <w:ins w:id="13696" w:author="phuong vu" w:date="2018-11-16T12:32:00Z">
              <w:r>
                <w:rPr>
                  <w:color w:val="000000"/>
                </w:rPr>
                <w:t>STAFF</w:t>
              </w:r>
            </w:ins>
          </w:p>
        </w:tc>
        <w:tc>
          <w:tcPr>
            <w:tcW w:w="4772" w:type="dxa"/>
            <w:tcBorders>
              <w:top w:val="nil"/>
              <w:left w:val="nil"/>
              <w:bottom w:val="single" w:sz="4" w:space="0" w:color="auto"/>
              <w:right w:val="single" w:sz="4" w:space="0" w:color="auto"/>
            </w:tcBorders>
            <w:shd w:val="clear" w:color="auto" w:fill="auto"/>
            <w:noWrap/>
            <w:vAlign w:val="center"/>
            <w:hideMark/>
            <w:tcPrChange w:id="13697"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339DCDF" w14:textId="11F3B002" w:rsidR="00CF0C7E" w:rsidRPr="0019031B" w:rsidRDefault="00CF0C7E">
            <w:pPr>
              <w:spacing w:after="0" w:line="276" w:lineRule="auto"/>
              <w:rPr>
                <w:ins w:id="13698" w:author="phuong vu" w:date="2018-11-16T12:09:00Z"/>
                <w:rFonts w:ascii="Times New Roman" w:eastAsia="Times New Roman" w:hAnsi="Times New Roman" w:cs="Times New Roman"/>
                <w:color w:val="000000"/>
                <w:lang w:val="en-US"/>
              </w:rPr>
              <w:pPrChange w:id="13699" w:author="phuong vu" w:date="2018-11-23T13:48:00Z">
                <w:pPr>
                  <w:spacing w:after="0" w:line="240" w:lineRule="auto"/>
                </w:pPr>
              </w:pPrChange>
            </w:pPr>
            <w:ins w:id="13700" w:author="phuong vu" w:date="2018-11-16T12:32:00Z">
              <w:r>
                <w:rPr>
                  <w:color w:val="000000"/>
                </w:rPr>
                <w:t>Lưu trữ thông tin nhân viên</w:t>
              </w:r>
            </w:ins>
          </w:p>
        </w:tc>
      </w:tr>
      <w:tr w:rsidR="00CF0C7E" w:rsidRPr="0019031B" w14:paraId="5FBEF804" w14:textId="77777777" w:rsidTr="00266AC8">
        <w:tblPrEx>
          <w:tblPrExChange w:id="13701" w:author="Tran Huan" w:date="2018-11-25T23:47:00Z">
            <w:tblPrEx>
              <w:tblW w:w="9562" w:type="dxa"/>
            </w:tblPrEx>
          </w:tblPrExChange>
        </w:tblPrEx>
        <w:trPr>
          <w:trHeight w:val="322"/>
          <w:ins w:id="13702" w:author="phuong vu" w:date="2018-11-16T12:09:00Z"/>
          <w:trPrChange w:id="13703"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704"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EAE58B2" w14:textId="06767B7F" w:rsidR="00CF0C7E" w:rsidRPr="00266AC8" w:rsidRDefault="00CF0C7E">
            <w:pPr>
              <w:spacing w:after="0" w:line="276" w:lineRule="auto"/>
              <w:jc w:val="center"/>
              <w:rPr>
                <w:ins w:id="13705" w:author="phuong vu" w:date="2018-11-16T12:09:00Z"/>
                <w:rFonts w:eastAsia="Times New Roman"/>
                <w:color w:val="000000"/>
                <w:lang w:val="en-US"/>
                <w:rPrChange w:id="13706" w:author="Tran Huan" w:date="2018-11-25T23:47:00Z">
                  <w:rPr>
                    <w:ins w:id="13707" w:author="phuong vu" w:date="2018-11-16T12:09:00Z"/>
                    <w:rFonts w:ascii="Calibri" w:eastAsia="Times New Roman" w:hAnsi="Calibri" w:cs="Calibri"/>
                    <w:color w:val="000000"/>
                    <w:sz w:val="22"/>
                    <w:szCs w:val="22"/>
                    <w:lang w:val="en-US"/>
                  </w:rPr>
                </w:rPrChange>
              </w:rPr>
              <w:pPrChange w:id="13708" w:author="phuong vu" w:date="2018-11-23T13:48:00Z">
                <w:pPr>
                  <w:spacing w:after="0" w:line="240" w:lineRule="auto"/>
                  <w:jc w:val="center"/>
                </w:pPr>
              </w:pPrChange>
            </w:pPr>
            <w:ins w:id="13709" w:author="phuong vu" w:date="2018-11-16T12:09:00Z">
              <w:r w:rsidRPr="00266AC8">
                <w:rPr>
                  <w:rFonts w:eastAsia="Times New Roman"/>
                  <w:color w:val="000000"/>
                  <w:rPrChange w:id="13710" w:author="Tran Huan" w:date="2018-11-25T23:47:00Z">
                    <w:rPr>
                      <w:rFonts w:ascii="Calibri" w:eastAsia="Times New Roman" w:hAnsi="Calibri" w:cs="Calibri"/>
                      <w:color w:val="000000"/>
                      <w:sz w:val="22"/>
                      <w:szCs w:val="22"/>
                    </w:rPr>
                  </w:rPrChange>
                </w:rPr>
                <w:t>2</w:t>
              </w:r>
            </w:ins>
            <w:ins w:id="13711" w:author="phuong vu" w:date="2018-11-23T14:14:00Z">
              <w:r w:rsidR="00FD2E65" w:rsidRPr="00266AC8">
                <w:rPr>
                  <w:rFonts w:eastAsia="Times New Roman"/>
                  <w:color w:val="000000"/>
                  <w:lang w:val="en-US"/>
                  <w:rPrChange w:id="13712" w:author="Tran Huan" w:date="2018-11-25T23:47:00Z">
                    <w:rPr>
                      <w:rFonts w:ascii="Calibri" w:eastAsia="Times New Roman" w:hAnsi="Calibri" w:cs="Calibri"/>
                      <w:color w:val="000000"/>
                      <w:sz w:val="22"/>
                      <w:szCs w:val="22"/>
                      <w:lang w:val="en-US"/>
                    </w:rPr>
                  </w:rPrChange>
                </w:rPr>
                <w:t>2</w:t>
              </w:r>
            </w:ins>
          </w:p>
        </w:tc>
        <w:tc>
          <w:tcPr>
            <w:tcW w:w="3307" w:type="dxa"/>
            <w:tcBorders>
              <w:top w:val="nil"/>
              <w:left w:val="nil"/>
              <w:bottom w:val="single" w:sz="4" w:space="0" w:color="auto"/>
              <w:right w:val="single" w:sz="4" w:space="0" w:color="auto"/>
            </w:tcBorders>
            <w:shd w:val="clear" w:color="auto" w:fill="auto"/>
            <w:noWrap/>
            <w:vAlign w:val="center"/>
            <w:hideMark/>
            <w:tcPrChange w:id="13713"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18D6121" w14:textId="2CBCBBF4" w:rsidR="00CF0C7E" w:rsidRPr="0019031B" w:rsidRDefault="00CF0C7E">
            <w:pPr>
              <w:spacing w:after="0" w:line="276" w:lineRule="auto"/>
              <w:rPr>
                <w:ins w:id="13714" w:author="phuong vu" w:date="2018-11-16T12:09:00Z"/>
                <w:rFonts w:ascii="Times New Roman" w:eastAsia="Times New Roman" w:hAnsi="Times New Roman" w:cs="Times New Roman"/>
                <w:color w:val="000000"/>
                <w:lang w:val="en-US"/>
              </w:rPr>
              <w:pPrChange w:id="13715" w:author="phuong vu" w:date="2018-11-23T13:48:00Z">
                <w:pPr>
                  <w:spacing w:after="0" w:line="240" w:lineRule="auto"/>
                </w:pPr>
              </w:pPrChange>
            </w:pPr>
            <w:ins w:id="13716" w:author="phuong vu" w:date="2018-11-16T12:32:00Z">
              <w:r>
                <w:rPr>
                  <w:color w:val="000000"/>
                </w:rPr>
                <w:t>STAFF_TYPE</w:t>
              </w:r>
            </w:ins>
          </w:p>
        </w:tc>
        <w:tc>
          <w:tcPr>
            <w:tcW w:w="4772" w:type="dxa"/>
            <w:tcBorders>
              <w:top w:val="nil"/>
              <w:left w:val="nil"/>
              <w:bottom w:val="single" w:sz="4" w:space="0" w:color="auto"/>
              <w:right w:val="single" w:sz="4" w:space="0" w:color="auto"/>
            </w:tcBorders>
            <w:shd w:val="clear" w:color="auto" w:fill="auto"/>
            <w:noWrap/>
            <w:vAlign w:val="center"/>
            <w:hideMark/>
            <w:tcPrChange w:id="13717"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7D41F3B" w14:textId="4BBC447C" w:rsidR="00CF0C7E" w:rsidRPr="0019031B" w:rsidRDefault="00CF0C7E">
            <w:pPr>
              <w:spacing w:after="0" w:line="276" w:lineRule="auto"/>
              <w:rPr>
                <w:ins w:id="13718" w:author="phuong vu" w:date="2018-11-16T12:09:00Z"/>
                <w:rFonts w:ascii="Times New Roman" w:eastAsia="Times New Roman" w:hAnsi="Times New Roman" w:cs="Times New Roman"/>
                <w:color w:val="000000"/>
                <w:lang w:val="en-US"/>
              </w:rPr>
              <w:pPrChange w:id="13719" w:author="phuong vu" w:date="2018-11-23T13:48:00Z">
                <w:pPr>
                  <w:spacing w:after="0" w:line="240" w:lineRule="auto"/>
                </w:pPr>
              </w:pPrChange>
            </w:pPr>
            <w:ins w:id="13720" w:author="phuong vu" w:date="2018-11-16T12:32:00Z">
              <w:r>
                <w:rPr>
                  <w:color w:val="000000"/>
                </w:rPr>
                <w:t>Lưu trữ loại nhân viên</w:t>
              </w:r>
            </w:ins>
          </w:p>
        </w:tc>
      </w:tr>
      <w:tr w:rsidR="00CF0C7E" w:rsidRPr="0019031B" w14:paraId="26ABF64C" w14:textId="77777777" w:rsidTr="00266AC8">
        <w:tblPrEx>
          <w:tblPrExChange w:id="13721" w:author="Tran Huan" w:date="2018-11-25T23:47:00Z">
            <w:tblPrEx>
              <w:tblW w:w="9562" w:type="dxa"/>
            </w:tblPrEx>
          </w:tblPrExChange>
        </w:tblPrEx>
        <w:trPr>
          <w:trHeight w:val="322"/>
          <w:ins w:id="13722" w:author="phuong vu" w:date="2018-11-16T12:09:00Z"/>
          <w:trPrChange w:id="13723"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724"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C3DACA3" w14:textId="7CB015CA" w:rsidR="00CF0C7E" w:rsidRPr="00266AC8" w:rsidRDefault="00CF0C7E">
            <w:pPr>
              <w:spacing w:after="0" w:line="276" w:lineRule="auto"/>
              <w:jc w:val="center"/>
              <w:rPr>
                <w:ins w:id="13725" w:author="phuong vu" w:date="2018-11-16T12:09:00Z"/>
                <w:rFonts w:eastAsia="Times New Roman"/>
                <w:color w:val="000000"/>
                <w:lang w:val="en-US"/>
                <w:rPrChange w:id="13726" w:author="Tran Huan" w:date="2018-11-25T23:47:00Z">
                  <w:rPr>
                    <w:ins w:id="13727" w:author="phuong vu" w:date="2018-11-16T12:09:00Z"/>
                    <w:rFonts w:ascii="Calibri" w:eastAsia="Times New Roman" w:hAnsi="Calibri" w:cs="Calibri"/>
                    <w:color w:val="000000"/>
                    <w:sz w:val="22"/>
                    <w:szCs w:val="22"/>
                    <w:lang w:val="en-US"/>
                  </w:rPr>
                </w:rPrChange>
              </w:rPr>
              <w:pPrChange w:id="13728" w:author="phuong vu" w:date="2018-11-23T13:48:00Z">
                <w:pPr>
                  <w:spacing w:after="0" w:line="240" w:lineRule="auto"/>
                  <w:jc w:val="center"/>
                </w:pPr>
              </w:pPrChange>
            </w:pPr>
            <w:ins w:id="13729" w:author="phuong vu" w:date="2018-11-16T12:09:00Z">
              <w:r w:rsidRPr="00266AC8">
                <w:rPr>
                  <w:rFonts w:eastAsia="Times New Roman"/>
                  <w:color w:val="000000"/>
                  <w:rPrChange w:id="13730" w:author="Tran Huan" w:date="2018-11-25T23:47:00Z">
                    <w:rPr>
                      <w:rFonts w:ascii="Calibri" w:eastAsia="Times New Roman" w:hAnsi="Calibri" w:cs="Calibri"/>
                      <w:color w:val="000000"/>
                      <w:sz w:val="22"/>
                      <w:szCs w:val="22"/>
                    </w:rPr>
                  </w:rPrChange>
                </w:rPr>
                <w:t>2</w:t>
              </w:r>
            </w:ins>
            <w:ins w:id="13731" w:author="phuong vu" w:date="2018-11-23T14:14:00Z">
              <w:r w:rsidR="00FD2E65" w:rsidRPr="00266AC8">
                <w:rPr>
                  <w:rFonts w:eastAsia="Times New Roman"/>
                  <w:color w:val="000000"/>
                  <w:lang w:val="en-US"/>
                  <w:rPrChange w:id="13732" w:author="Tran Huan" w:date="2018-11-25T23:47:00Z">
                    <w:rPr>
                      <w:rFonts w:ascii="Calibri" w:eastAsia="Times New Roman" w:hAnsi="Calibri" w:cs="Calibri"/>
                      <w:color w:val="000000"/>
                      <w:sz w:val="22"/>
                      <w:szCs w:val="22"/>
                      <w:lang w:val="en-US"/>
                    </w:rPr>
                  </w:rPrChange>
                </w:rPr>
                <w:t>3</w:t>
              </w:r>
            </w:ins>
          </w:p>
        </w:tc>
        <w:tc>
          <w:tcPr>
            <w:tcW w:w="3307" w:type="dxa"/>
            <w:tcBorders>
              <w:top w:val="nil"/>
              <w:left w:val="nil"/>
              <w:bottom w:val="single" w:sz="4" w:space="0" w:color="auto"/>
              <w:right w:val="single" w:sz="4" w:space="0" w:color="auto"/>
            </w:tcBorders>
            <w:shd w:val="clear" w:color="auto" w:fill="auto"/>
            <w:noWrap/>
            <w:vAlign w:val="center"/>
            <w:hideMark/>
            <w:tcPrChange w:id="13733"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2514B45F" w14:textId="54266B47" w:rsidR="00CF0C7E" w:rsidRPr="0019031B" w:rsidRDefault="00CF0C7E">
            <w:pPr>
              <w:spacing w:after="0" w:line="276" w:lineRule="auto"/>
              <w:rPr>
                <w:ins w:id="13734" w:author="phuong vu" w:date="2018-11-16T12:09:00Z"/>
                <w:rFonts w:ascii="Times New Roman" w:eastAsia="Times New Roman" w:hAnsi="Times New Roman" w:cs="Times New Roman"/>
                <w:color w:val="000000"/>
                <w:lang w:val="en-US"/>
              </w:rPr>
              <w:pPrChange w:id="13735" w:author="phuong vu" w:date="2018-11-23T13:48:00Z">
                <w:pPr>
                  <w:spacing w:after="0" w:line="240" w:lineRule="auto"/>
                </w:pPr>
              </w:pPrChange>
            </w:pPr>
            <w:ins w:id="13736" w:author="phuong vu" w:date="2018-11-16T12:32:00Z">
              <w:r>
                <w:rPr>
                  <w:color w:val="000000"/>
                </w:rPr>
                <w:t>TASK</w:t>
              </w:r>
            </w:ins>
          </w:p>
        </w:tc>
        <w:tc>
          <w:tcPr>
            <w:tcW w:w="4772" w:type="dxa"/>
            <w:tcBorders>
              <w:top w:val="nil"/>
              <w:left w:val="nil"/>
              <w:bottom w:val="single" w:sz="4" w:space="0" w:color="auto"/>
              <w:right w:val="single" w:sz="4" w:space="0" w:color="auto"/>
            </w:tcBorders>
            <w:shd w:val="clear" w:color="auto" w:fill="auto"/>
            <w:noWrap/>
            <w:vAlign w:val="center"/>
            <w:hideMark/>
            <w:tcPrChange w:id="13737"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6585B1C" w14:textId="35898BD3" w:rsidR="00CF0C7E" w:rsidRPr="0019031B" w:rsidRDefault="00CF0C7E">
            <w:pPr>
              <w:spacing w:after="0" w:line="276" w:lineRule="auto"/>
              <w:rPr>
                <w:ins w:id="13738" w:author="phuong vu" w:date="2018-11-16T12:09:00Z"/>
                <w:rFonts w:ascii="Times New Roman" w:eastAsia="Times New Roman" w:hAnsi="Times New Roman" w:cs="Times New Roman"/>
                <w:color w:val="000000"/>
                <w:lang w:val="en-US"/>
              </w:rPr>
              <w:pPrChange w:id="13739" w:author="phuong vu" w:date="2018-11-23T13:48:00Z">
                <w:pPr>
                  <w:spacing w:after="0" w:line="240" w:lineRule="auto"/>
                </w:pPr>
              </w:pPrChange>
            </w:pPr>
            <w:ins w:id="13740" w:author="phuong vu" w:date="2018-11-16T12:32:00Z">
              <w:r>
                <w:rPr>
                  <w:color w:val="000000"/>
                </w:rPr>
                <w:t>Lưu trữ thông tin công việc của nhân viên</w:t>
              </w:r>
            </w:ins>
          </w:p>
        </w:tc>
      </w:tr>
      <w:tr w:rsidR="00CF0C7E" w:rsidRPr="0019031B" w14:paraId="6BB85656" w14:textId="77777777" w:rsidTr="00266AC8">
        <w:tblPrEx>
          <w:tblPrExChange w:id="13741" w:author="Tran Huan" w:date="2018-11-25T23:47:00Z">
            <w:tblPrEx>
              <w:tblW w:w="9562" w:type="dxa"/>
            </w:tblPrEx>
          </w:tblPrExChange>
        </w:tblPrEx>
        <w:trPr>
          <w:trHeight w:val="322"/>
          <w:ins w:id="13742" w:author="phuong vu" w:date="2018-11-16T12:09:00Z"/>
          <w:trPrChange w:id="13743"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744"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E149322" w14:textId="7650E072" w:rsidR="00CF0C7E" w:rsidRPr="00266AC8" w:rsidRDefault="00CF0C7E">
            <w:pPr>
              <w:spacing w:after="0" w:line="276" w:lineRule="auto"/>
              <w:jc w:val="center"/>
              <w:rPr>
                <w:ins w:id="13745" w:author="phuong vu" w:date="2018-11-16T12:09:00Z"/>
                <w:rFonts w:eastAsia="Times New Roman"/>
                <w:color w:val="000000"/>
                <w:lang w:val="en-US"/>
                <w:rPrChange w:id="13746" w:author="Tran Huan" w:date="2018-11-25T23:47:00Z">
                  <w:rPr>
                    <w:ins w:id="13747" w:author="phuong vu" w:date="2018-11-16T12:09:00Z"/>
                    <w:rFonts w:ascii="Calibri" w:eastAsia="Times New Roman" w:hAnsi="Calibri" w:cs="Calibri"/>
                    <w:color w:val="000000"/>
                    <w:sz w:val="22"/>
                    <w:szCs w:val="22"/>
                    <w:lang w:val="en-US"/>
                  </w:rPr>
                </w:rPrChange>
              </w:rPr>
              <w:pPrChange w:id="13748" w:author="phuong vu" w:date="2018-11-23T13:48:00Z">
                <w:pPr>
                  <w:spacing w:after="0" w:line="240" w:lineRule="auto"/>
                  <w:jc w:val="center"/>
                </w:pPr>
              </w:pPrChange>
            </w:pPr>
            <w:ins w:id="13749" w:author="phuong vu" w:date="2018-11-16T12:09:00Z">
              <w:r w:rsidRPr="00266AC8">
                <w:rPr>
                  <w:rFonts w:eastAsia="Times New Roman"/>
                  <w:color w:val="000000"/>
                  <w:rPrChange w:id="13750" w:author="Tran Huan" w:date="2018-11-25T23:47:00Z">
                    <w:rPr>
                      <w:rFonts w:ascii="Calibri" w:eastAsia="Times New Roman" w:hAnsi="Calibri" w:cs="Calibri"/>
                      <w:color w:val="000000"/>
                      <w:sz w:val="22"/>
                      <w:szCs w:val="22"/>
                    </w:rPr>
                  </w:rPrChange>
                </w:rPr>
                <w:t>2</w:t>
              </w:r>
            </w:ins>
            <w:ins w:id="13751" w:author="phuong vu" w:date="2018-11-23T14:14:00Z">
              <w:r w:rsidR="00FD2E65" w:rsidRPr="00266AC8">
                <w:rPr>
                  <w:rFonts w:eastAsia="Times New Roman"/>
                  <w:color w:val="000000"/>
                  <w:lang w:val="en-US"/>
                  <w:rPrChange w:id="13752" w:author="Tran Huan" w:date="2018-11-25T23:47:00Z">
                    <w:rPr>
                      <w:rFonts w:ascii="Calibri" w:eastAsia="Times New Roman" w:hAnsi="Calibri" w:cs="Calibri"/>
                      <w:color w:val="000000"/>
                      <w:sz w:val="22"/>
                      <w:szCs w:val="22"/>
                      <w:lang w:val="en-US"/>
                    </w:rPr>
                  </w:rPrChange>
                </w:rPr>
                <w:t>4</w:t>
              </w:r>
            </w:ins>
          </w:p>
        </w:tc>
        <w:tc>
          <w:tcPr>
            <w:tcW w:w="3307" w:type="dxa"/>
            <w:tcBorders>
              <w:top w:val="nil"/>
              <w:left w:val="nil"/>
              <w:bottom w:val="single" w:sz="4" w:space="0" w:color="auto"/>
              <w:right w:val="single" w:sz="4" w:space="0" w:color="auto"/>
            </w:tcBorders>
            <w:shd w:val="clear" w:color="auto" w:fill="auto"/>
            <w:noWrap/>
            <w:vAlign w:val="center"/>
            <w:hideMark/>
            <w:tcPrChange w:id="13753"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65D4ACD" w14:textId="5AA9717E" w:rsidR="00CF0C7E" w:rsidRPr="0019031B" w:rsidRDefault="00CF0C7E">
            <w:pPr>
              <w:spacing w:after="0" w:line="276" w:lineRule="auto"/>
              <w:rPr>
                <w:ins w:id="13754" w:author="phuong vu" w:date="2018-11-16T12:09:00Z"/>
                <w:rFonts w:ascii="Times New Roman" w:eastAsia="Times New Roman" w:hAnsi="Times New Roman" w:cs="Times New Roman"/>
                <w:color w:val="000000"/>
                <w:lang w:val="en-US"/>
              </w:rPr>
              <w:pPrChange w:id="13755" w:author="phuong vu" w:date="2018-11-23T13:48:00Z">
                <w:pPr>
                  <w:spacing w:after="0" w:line="240" w:lineRule="auto"/>
                </w:pPr>
              </w:pPrChange>
            </w:pPr>
            <w:ins w:id="13756" w:author="phuong vu" w:date="2018-11-16T12:32:00Z">
              <w:r>
                <w:rPr>
                  <w:color w:val="000000"/>
                </w:rPr>
                <w:t>TIME_SCHEDULE</w:t>
              </w:r>
            </w:ins>
          </w:p>
        </w:tc>
        <w:tc>
          <w:tcPr>
            <w:tcW w:w="4772" w:type="dxa"/>
            <w:tcBorders>
              <w:top w:val="nil"/>
              <w:left w:val="nil"/>
              <w:bottom w:val="single" w:sz="4" w:space="0" w:color="auto"/>
              <w:right w:val="single" w:sz="4" w:space="0" w:color="auto"/>
            </w:tcBorders>
            <w:shd w:val="clear" w:color="auto" w:fill="auto"/>
            <w:noWrap/>
            <w:vAlign w:val="center"/>
            <w:hideMark/>
            <w:tcPrChange w:id="13757"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40B974E" w14:textId="49497B75" w:rsidR="00CF0C7E" w:rsidRPr="0019031B" w:rsidRDefault="00CF0C7E">
            <w:pPr>
              <w:spacing w:after="0" w:line="276" w:lineRule="auto"/>
              <w:rPr>
                <w:ins w:id="13758" w:author="phuong vu" w:date="2018-11-16T12:09:00Z"/>
                <w:rFonts w:ascii="Times New Roman" w:eastAsia="Times New Roman" w:hAnsi="Times New Roman" w:cs="Times New Roman"/>
                <w:color w:val="000000"/>
                <w:lang w:val="en-US"/>
              </w:rPr>
              <w:pPrChange w:id="13759" w:author="phuong vu" w:date="2018-11-23T13:48:00Z">
                <w:pPr>
                  <w:spacing w:after="0" w:line="240" w:lineRule="auto"/>
                </w:pPr>
              </w:pPrChange>
            </w:pPr>
            <w:ins w:id="13760" w:author="phuong vu" w:date="2018-11-16T12:32:00Z">
              <w:r>
                <w:rPr>
                  <w:color w:val="000000"/>
                </w:rPr>
                <w:t>Lưu trữ khung giờ lấy và trả quần áo</w:t>
              </w:r>
            </w:ins>
          </w:p>
        </w:tc>
      </w:tr>
      <w:tr w:rsidR="00CF0C7E" w:rsidRPr="0019031B" w14:paraId="164D7061" w14:textId="77777777" w:rsidTr="00266AC8">
        <w:tblPrEx>
          <w:tblPrExChange w:id="13761" w:author="Tran Huan" w:date="2018-11-25T23:47:00Z">
            <w:tblPrEx>
              <w:tblW w:w="9562" w:type="dxa"/>
            </w:tblPrEx>
          </w:tblPrExChange>
        </w:tblPrEx>
        <w:trPr>
          <w:trHeight w:val="322"/>
          <w:ins w:id="13762" w:author="phuong vu" w:date="2018-11-16T12:09:00Z"/>
          <w:trPrChange w:id="13763"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764"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9D51AA1" w14:textId="23304CD7" w:rsidR="00CF0C7E" w:rsidRPr="00266AC8" w:rsidRDefault="00CF0C7E">
            <w:pPr>
              <w:spacing w:after="0" w:line="276" w:lineRule="auto"/>
              <w:jc w:val="center"/>
              <w:rPr>
                <w:ins w:id="13765" w:author="phuong vu" w:date="2018-11-16T12:09:00Z"/>
                <w:rFonts w:eastAsia="Times New Roman"/>
                <w:color w:val="000000"/>
                <w:lang w:val="en-US"/>
                <w:rPrChange w:id="13766" w:author="Tran Huan" w:date="2018-11-25T23:47:00Z">
                  <w:rPr>
                    <w:ins w:id="13767" w:author="phuong vu" w:date="2018-11-16T12:09:00Z"/>
                    <w:rFonts w:ascii="Calibri" w:eastAsia="Times New Roman" w:hAnsi="Calibri" w:cs="Calibri"/>
                    <w:color w:val="000000"/>
                    <w:sz w:val="22"/>
                    <w:szCs w:val="22"/>
                    <w:lang w:val="en-US"/>
                  </w:rPr>
                </w:rPrChange>
              </w:rPr>
              <w:pPrChange w:id="13768" w:author="phuong vu" w:date="2018-11-23T13:48:00Z">
                <w:pPr>
                  <w:spacing w:after="0" w:line="240" w:lineRule="auto"/>
                  <w:jc w:val="center"/>
                </w:pPr>
              </w:pPrChange>
            </w:pPr>
            <w:ins w:id="13769" w:author="phuong vu" w:date="2018-11-16T12:09:00Z">
              <w:r w:rsidRPr="00266AC8">
                <w:rPr>
                  <w:rFonts w:eastAsia="Times New Roman"/>
                  <w:color w:val="000000"/>
                  <w:rPrChange w:id="13770" w:author="Tran Huan" w:date="2018-11-25T23:47:00Z">
                    <w:rPr>
                      <w:rFonts w:ascii="Calibri" w:eastAsia="Times New Roman" w:hAnsi="Calibri" w:cs="Calibri"/>
                      <w:color w:val="000000"/>
                      <w:sz w:val="22"/>
                      <w:szCs w:val="22"/>
                    </w:rPr>
                  </w:rPrChange>
                </w:rPr>
                <w:t>2</w:t>
              </w:r>
            </w:ins>
            <w:ins w:id="13771" w:author="phuong vu" w:date="2018-11-23T14:14:00Z">
              <w:r w:rsidR="00FD2E65" w:rsidRPr="00266AC8">
                <w:rPr>
                  <w:rFonts w:eastAsia="Times New Roman"/>
                  <w:color w:val="000000"/>
                  <w:lang w:val="en-US"/>
                  <w:rPrChange w:id="13772" w:author="Tran Huan" w:date="2018-11-25T23:47:00Z">
                    <w:rPr>
                      <w:rFonts w:ascii="Calibri" w:eastAsia="Times New Roman" w:hAnsi="Calibri" w:cs="Calibri"/>
                      <w:color w:val="000000"/>
                      <w:sz w:val="22"/>
                      <w:szCs w:val="22"/>
                      <w:lang w:val="en-US"/>
                    </w:rPr>
                  </w:rPrChange>
                </w:rPr>
                <w:t>5</w:t>
              </w:r>
            </w:ins>
          </w:p>
        </w:tc>
        <w:tc>
          <w:tcPr>
            <w:tcW w:w="3307" w:type="dxa"/>
            <w:tcBorders>
              <w:top w:val="nil"/>
              <w:left w:val="nil"/>
              <w:bottom w:val="single" w:sz="4" w:space="0" w:color="auto"/>
              <w:right w:val="single" w:sz="4" w:space="0" w:color="auto"/>
            </w:tcBorders>
            <w:shd w:val="clear" w:color="auto" w:fill="auto"/>
            <w:noWrap/>
            <w:vAlign w:val="center"/>
            <w:hideMark/>
            <w:tcPrChange w:id="13773"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F6B4FDB" w14:textId="085E0111" w:rsidR="00CF0C7E" w:rsidRPr="0019031B" w:rsidRDefault="00CF0C7E">
            <w:pPr>
              <w:spacing w:after="0" w:line="276" w:lineRule="auto"/>
              <w:rPr>
                <w:ins w:id="13774" w:author="phuong vu" w:date="2018-11-16T12:09:00Z"/>
                <w:rFonts w:ascii="Times New Roman" w:eastAsia="Times New Roman" w:hAnsi="Times New Roman" w:cs="Times New Roman"/>
                <w:color w:val="000000"/>
                <w:lang w:val="en-US"/>
              </w:rPr>
              <w:pPrChange w:id="13775" w:author="phuong vu" w:date="2018-11-23T13:48:00Z">
                <w:pPr>
                  <w:spacing w:after="0" w:line="240" w:lineRule="auto"/>
                </w:pPr>
              </w:pPrChange>
            </w:pPr>
            <w:ins w:id="13776" w:author="phuong vu" w:date="2018-11-16T12:32:00Z">
              <w:r>
                <w:rPr>
                  <w:color w:val="000000"/>
                </w:rPr>
                <w:t>UNIT</w:t>
              </w:r>
            </w:ins>
          </w:p>
        </w:tc>
        <w:tc>
          <w:tcPr>
            <w:tcW w:w="4772" w:type="dxa"/>
            <w:tcBorders>
              <w:top w:val="nil"/>
              <w:left w:val="nil"/>
              <w:bottom w:val="single" w:sz="4" w:space="0" w:color="auto"/>
              <w:right w:val="single" w:sz="4" w:space="0" w:color="auto"/>
            </w:tcBorders>
            <w:shd w:val="clear" w:color="auto" w:fill="auto"/>
            <w:noWrap/>
            <w:vAlign w:val="center"/>
            <w:hideMark/>
            <w:tcPrChange w:id="13777"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72E35554" w14:textId="68E9379B" w:rsidR="00CF0C7E" w:rsidRPr="0019031B" w:rsidRDefault="00CF0C7E">
            <w:pPr>
              <w:spacing w:after="0" w:line="276" w:lineRule="auto"/>
              <w:rPr>
                <w:ins w:id="13778" w:author="phuong vu" w:date="2018-11-16T12:09:00Z"/>
                <w:rFonts w:ascii="Times New Roman" w:eastAsia="Times New Roman" w:hAnsi="Times New Roman" w:cs="Times New Roman"/>
                <w:color w:val="000000"/>
                <w:lang w:val="en-US"/>
              </w:rPr>
              <w:pPrChange w:id="13779" w:author="phuong vu" w:date="2018-11-23T13:48:00Z">
                <w:pPr>
                  <w:spacing w:after="0" w:line="240" w:lineRule="auto"/>
                </w:pPr>
              </w:pPrChange>
            </w:pPr>
            <w:ins w:id="13780" w:author="phuong vu" w:date="2018-11-16T12:32:00Z">
              <w:r>
                <w:rPr>
                  <w:color w:val="000000"/>
                </w:rPr>
                <w:t>Lưu trữ đơn vị tính</w:t>
              </w:r>
            </w:ins>
          </w:p>
        </w:tc>
      </w:tr>
      <w:tr w:rsidR="00CF0C7E" w:rsidRPr="0019031B" w14:paraId="0D77F1F6" w14:textId="77777777" w:rsidTr="00266AC8">
        <w:tblPrEx>
          <w:tblPrExChange w:id="13781" w:author="Tran Huan" w:date="2018-11-25T23:47:00Z">
            <w:tblPrEx>
              <w:tblW w:w="9562" w:type="dxa"/>
            </w:tblPrEx>
          </w:tblPrExChange>
        </w:tblPrEx>
        <w:trPr>
          <w:trHeight w:val="322"/>
          <w:ins w:id="13782" w:author="phuong vu" w:date="2018-11-16T12:09:00Z"/>
          <w:trPrChange w:id="13783"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784"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3DCEC44" w14:textId="24BCB584" w:rsidR="00CF0C7E" w:rsidRPr="00266AC8" w:rsidRDefault="00CF0C7E">
            <w:pPr>
              <w:spacing w:after="0" w:line="276" w:lineRule="auto"/>
              <w:jc w:val="center"/>
              <w:rPr>
                <w:ins w:id="13785" w:author="phuong vu" w:date="2018-11-16T12:09:00Z"/>
                <w:rFonts w:eastAsia="Times New Roman"/>
                <w:color w:val="000000"/>
                <w:lang w:val="en-US"/>
                <w:rPrChange w:id="13786" w:author="Tran Huan" w:date="2018-11-25T23:47:00Z">
                  <w:rPr>
                    <w:ins w:id="13787" w:author="phuong vu" w:date="2018-11-16T12:09:00Z"/>
                    <w:rFonts w:ascii="Calibri" w:eastAsia="Times New Roman" w:hAnsi="Calibri" w:cs="Calibri"/>
                    <w:color w:val="000000"/>
                    <w:sz w:val="22"/>
                    <w:szCs w:val="22"/>
                    <w:lang w:val="en-US"/>
                  </w:rPr>
                </w:rPrChange>
              </w:rPr>
              <w:pPrChange w:id="13788" w:author="phuong vu" w:date="2018-11-23T13:48:00Z">
                <w:pPr>
                  <w:spacing w:after="0" w:line="240" w:lineRule="auto"/>
                  <w:jc w:val="center"/>
                </w:pPr>
              </w:pPrChange>
            </w:pPr>
            <w:ins w:id="13789" w:author="phuong vu" w:date="2018-11-16T12:09:00Z">
              <w:r w:rsidRPr="00266AC8">
                <w:rPr>
                  <w:rFonts w:eastAsia="Times New Roman"/>
                  <w:color w:val="000000"/>
                  <w:rPrChange w:id="13790" w:author="Tran Huan" w:date="2018-11-25T23:47:00Z">
                    <w:rPr>
                      <w:rFonts w:ascii="Calibri" w:eastAsia="Times New Roman" w:hAnsi="Calibri" w:cs="Calibri"/>
                      <w:color w:val="000000"/>
                      <w:sz w:val="22"/>
                      <w:szCs w:val="22"/>
                    </w:rPr>
                  </w:rPrChange>
                </w:rPr>
                <w:t>2</w:t>
              </w:r>
            </w:ins>
            <w:ins w:id="13791" w:author="phuong vu" w:date="2018-11-23T14:14:00Z">
              <w:r w:rsidR="00FD2E65" w:rsidRPr="00266AC8">
                <w:rPr>
                  <w:rFonts w:eastAsia="Times New Roman"/>
                  <w:color w:val="000000"/>
                  <w:lang w:val="en-US"/>
                  <w:rPrChange w:id="13792" w:author="Tran Huan" w:date="2018-11-25T23:47:00Z">
                    <w:rPr>
                      <w:rFonts w:ascii="Calibri" w:eastAsia="Times New Roman" w:hAnsi="Calibri" w:cs="Calibri"/>
                      <w:color w:val="000000"/>
                      <w:sz w:val="22"/>
                      <w:szCs w:val="22"/>
                      <w:lang w:val="en-US"/>
                    </w:rPr>
                  </w:rPrChange>
                </w:rPr>
                <w:t>6</w:t>
              </w:r>
            </w:ins>
          </w:p>
        </w:tc>
        <w:tc>
          <w:tcPr>
            <w:tcW w:w="3307" w:type="dxa"/>
            <w:tcBorders>
              <w:top w:val="nil"/>
              <w:left w:val="nil"/>
              <w:bottom w:val="single" w:sz="4" w:space="0" w:color="auto"/>
              <w:right w:val="single" w:sz="4" w:space="0" w:color="auto"/>
            </w:tcBorders>
            <w:shd w:val="clear" w:color="auto" w:fill="auto"/>
            <w:noWrap/>
            <w:vAlign w:val="center"/>
            <w:hideMark/>
            <w:tcPrChange w:id="13793"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D60BAEE" w14:textId="6D9414A6" w:rsidR="00CF0C7E" w:rsidRPr="0019031B" w:rsidRDefault="00CF0C7E">
            <w:pPr>
              <w:spacing w:after="0" w:line="276" w:lineRule="auto"/>
              <w:rPr>
                <w:ins w:id="13794" w:author="phuong vu" w:date="2018-11-16T12:09:00Z"/>
                <w:rFonts w:ascii="Times New Roman" w:eastAsia="Times New Roman" w:hAnsi="Times New Roman" w:cs="Times New Roman"/>
                <w:color w:val="000000"/>
                <w:lang w:val="en-US"/>
              </w:rPr>
              <w:pPrChange w:id="13795" w:author="phuong vu" w:date="2018-11-23T13:48:00Z">
                <w:pPr>
                  <w:spacing w:after="0" w:line="240" w:lineRule="auto"/>
                </w:pPr>
              </w:pPrChange>
            </w:pPr>
            <w:ins w:id="13796" w:author="phuong vu" w:date="2018-11-16T12:32:00Z">
              <w:r>
                <w:rPr>
                  <w:color w:val="000000"/>
                </w:rPr>
                <w:t>UNIT_PRICE</w:t>
              </w:r>
            </w:ins>
          </w:p>
        </w:tc>
        <w:tc>
          <w:tcPr>
            <w:tcW w:w="4772" w:type="dxa"/>
            <w:tcBorders>
              <w:top w:val="nil"/>
              <w:left w:val="nil"/>
              <w:bottom w:val="single" w:sz="4" w:space="0" w:color="auto"/>
              <w:right w:val="single" w:sz="4" w:space="0" w:color="auto"/>
            </w:tcBorders>
            <w:shd w:val="clear" w:color="auto" w:fill="auto"/>
            <w:noWrap/>
            <w:vAlign w:val="center"/>
            <w:hideMark/>
            <w:tcPrChange w:id="13797"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2F00837" w14:textId="5B33AEB3" w:rsidR="00CF0C7E" w:rsidRPr="0019031B" w:rsidRDefault="00CF0C7E">
            <w:pPr>
              <w:spacing w:after="0" w:line="276" w:lineRule="auto"/>
              <w:rPr>
                <w:ins w:id="13798" w:author="phuong vu" w:date="2018-11-16T12:09:00Z"/>
                <w:rFonts w:ascii="Times New Roman" w:eastAsia="Times New Roman" w:hAnsi="Times New Roman" w:cs="Times New Roman"/>
                <w:color w:val="000000"/>
                <w:lang w:val="en-US"/>
              </w:rPr>
              <w:pPrChange w:id="13799" w:author="phuong vu" w:date="2018-11-23T13:48:00Z">
                <w:pPr>
                  <w:spacing w:after="0" w:line="240" w:lineRule="auto"/>
                </w:pPr>
              </w:pPrChange>
            </w:pPr>
            <w:ins w:id="13800" w:author="phuong vu" w:date="2018-11-16T12:32:00Z">
              <w:r>
                <w:rPr>
                  <w:color w:val="000000"/>
                </w:rPr>
                <w:t>Lưu trữ đơn giá ứng với từng quần áo theo loại dịch vụ</w:t>
              </w:r>
            </w:ins>
          </w:p>
        </w:tc>
      </w:tr>
      <w:tr w:rsidR="00CF0C7E" w:rsidRPr="0019031B" w14:paraId="303E03E1" w14:textId="77777777" w:rsidTr="00266AC8">
        <w:tblPrEx>
          <w:tblPrExChange w:id="13801" w:author="Tran Huan" w:date="2018-11-25T23:47:00Z">
            <w:tblPrEx>
              <w:tblW w:w="9562" w:type="dxa"/>
            </w:tblPrEx>
          </w:tblPrExChange>
        </w:tblPrEx>
        <w:trPr>
          <w:trHeight w:val="322"/>
          <w:ins w:id="13802" w:author="phuong vu" w:date="2018-11-16T12:09:00Z"/>
          <w:trPrChange w:id="13803"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804"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D8A24E3" w14:textId="7ED1644A" w:rsidR="00CF0C7E" w:rsidRPr="00266AC8" w:rsidRDefault="00CF0C7E">
            <w:pPr>
              <w:spacing w:after="0" w:line="276" w:lineRule="auto"/>
              <w:jc w:val="center"/>
              <w:rPr>
                <w:ins w:id="13805" w:author="phuong vu" w:date="2018-11-16T12:09:00Z"/>
                <w:rFonts w:eastAsia="Times New Roman"/>
                <w:color w:val="000000"/>
                <w:lang w:val="en-US"/>
                <w:rPrChange w:id="13806" w:author="Tran Huan" w:date="2018-11-25T23:47:00Z">
                  <w:rPr>
                    <w:ins w:id="13807" w:author="phuong vu" w:date="2018-11-16T12:09:00Z"/>
                    <w:rFonts w:ascii="Calibri" w:eastAsia="Times New Roman" w:hAnsi="Calibri" w:cs="Calibri"/>
                    <w:color w:val="000000"/>
                    <w:sz w:val="22"/>
                    <w:szCs w:val="22"/>
                    <w:lang w:val="en-US"/>
                  </w:rPr>
                </w:rPrChange>
              </w:rPr>
              <w:pPrChange w:id="13808" w:author="phuong vu" w:date="2018-11-23T13:48:00Z">
                <w:pPr>
                  <w:spacing w:after="0" w:line="240" w:lineRule="auto"/>
                  <w:jc w:val="center"/>
                </w:pPr>
              </w:pPrChange>
            </w:pPr>
            <w:ins w:id="13809" w:author="phuong vu" w:date="2018-11-16T12:09:00Z">
              <w:r w:rsidRPr="00266AC8">
                <w:rPr>
                  <w:rFonts w:eastAsia="Times New Roman"/>
                  <w:color w:val="000000"/>
                  <w:rPrChange w:id="13810" w:author="Tran Huan" w:date="2018-11-25T23:47:00Z">
                    <w:rPr>
                      <w:rFonts w:ascii="Calibri" w:eastAsia="Times New Roman" w:hAnsi="Calibri" w:cs="Calibri"/>
                      <w:color w:val="000000"/>
                      <w:sz w:val="22"/>
                      <w:szCs w:val="22"/>
                    </w:rPr>
                  </w:rPrChange>
                </w:rPr>
                <w:t>2</w:t>
              </w:r>
            </w:ins>
            <w:ins w:id="13811" w:author="phuong vu" w:date="2018-11-23T14:14:00Z">
              <w:r w:rsidR="00FD2E65" w:rsidRPr="00266AC8">
                <w:rPr>
                  <w:rFonts w:eastAsia="Times New Roman"/>
                  <w:color w:val="000000"/>
                  <w:lang w:val="en-US"/>
                  <w:rPrChange w:id="13812" w:author="Tran Huan" w:date="2018-11-25T23:47:00Z">
                    <w:rPr>
                      <w:rFonts w:ascii="Calibri" w:eastAsia="Times New Roman" w:hAnsi="Calibri" w:cs="Calibri"/>
                      <w:color w:val="000000"/>
                      <w:sz w:val="22"/>
                      <w:szCs w:val="22"/>
                      <w:lang w:val="en-US"/>
                    </w:rPr>
                  </w:rPrChange>
                </w:rPr>
                <w:t>7</w:t>
              </w:r>
            </w:ins>
          </w:p>
        </w:tc>
        <w:tc>
          <w:tcPr>
            <w:tcW w:w="3307" w:type="dxa"/>
            <w:tcBorders>
              <w:top w:val="nil"/>
              <w:left w:val="nil"/>
              <w:bottom w:val="single" w:sz="4" w:space="0" w:color="auto"/>
              <w:right w:val="single" w:sz="4" w:space="0" w:color="auto"/>
            </w:tcBorders>
            <w:shd w:val="clear" w:color="auto" w:fill="auto"/>
            <w:noWrap/>
            <w:vAlign w:val="center"/>
            <w:hideMark/>
            <w:tcPrChange w:id="13813"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7B5ECFC" w14:textId="72B8BE57" w:rsidR="00CF0C7E" w:rsidRPr="0019031B" w:rsidRDefault="00CF0C7E">
            <w:pPr>
              <w:spacing w:after="0" w:line="276" w:lineRule="auto"/>
              <w:rPr>
                <w:ins w:id="13814" w:author="phuong vu" w:date="2018-11-16T12:09:00Z"/>
                <w:rFonts w:ascii="Times New Roman" w:eastAsia="Times New Roman" w:hAnsi="Times New Roman" w:cs="Times New Roman"/>
                <w:color w:val="000000"/>
                <w:lang w:val="en-US"/>
              </w:rPr>
              <w:pPrChange w:id="13815" w:author="phuong vu" w:date="2018-11-23T13:48:00Z">
                <w:pPr>
                  <w:spacing w:after="0" w:line="240" w:lineRule="auto"/>
                </w:pPr>
              </w:pPrChange>
            </w:pPr>
            <w:ins w:id="13816" w:author="phuong vu" w:date="2018-11-16T12:32:00Z">
              <w:r>
                <w:rPr>
                  <w:color w:val="000000"/>
                </w:rPr>
                <w:t>USER</w:t>
              </w:r>
            </w:ins>
          </w:p>
        </w:tc>
        <w:tc>
          <w:tcPr>
            <w:tcW w:w="4772" w:type="dxa"/>
            <w:tcBorders>
              <w:top w:val="nil"/>
              <w:left w:val="nil"/>
              <w:bottom w:val="single" w:sz="4" w:space="0" w:color="auto"/>
              <w:right w:val="single" w:sz="4" w:space="0" w:color="auto"/>
            </w:tcBorders>
            <w:shd w:val="clear" w:color="auto" w:fill="auto"/>
            <w:noWrap/>
            <w:vAlign w:val="center"/>
            <w:hideMark/>
            <w:tcPrChange w:id="13817"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9515531" w14:textId="0A9DA620" w:rsidR="00CF0C7E" w:rsidRPr="0019031B" w:rsidRDefault="00CF0C7E">
            <w:pPr>
              <w:spacing w:after="0" w:line="276" w:lineRule="auto"/>
              <w:rPr>
                <w:ins w:id="13818" w:author="phuong vu" w:date="2018-11-16T12:09:00Z"/>
                <w:rFonts w:ascii="Times New Roman" w:eastAsia="Times New Roman" w:hAnsi="Times New Roman" w:cs="Times New Roman"/>
                <w:color w:val="000000"/>
                <w:lang w:val="en-US"/>
              </w:rPr>
              <w:pPrChange w:id="13819" w:author="phuong vu" w:date="2018-11-23T13:48:00Z">
                <w:pPr>
                  <w:spacing w:after="0" w:line="240" w:lineRule="auto"/>
                </w:pPr>
              </w:pPrChange>
            </w:pPr>
            <w:ins w:id="13820" w:author="phuong vu" w:date="2018-11-16T12:32:00Z">
              <w:r>
                <w:rPr>
                  <w:color w:val="000000"/>
                </w:rPr>
                <w:t>Lưu trữ thông tin token</w:t>
              </w:r>
            </w:ins>
          </w:p>
        </w:tc>
      </w:tr>
      <w:tr w:rsidR="00CF0C7E" w:rsidRPr="0019031B" w14:paraId="693BC6E5" w14:textId="77777777" w:rsidTr="00266AC8">
        <w:tblPrEx>
          <w:tblPrExChange w:id="13821" w:author="Tran Huan" w:date="2018-11-25T23:47:00Z">
            <w:tblPrEx>
              <w:tblW w:w="9562" w:type="dxa"/>
            </w:tblPrEx>
          </w:tblPrExChange>
        </w:tblPrEx>
        <w:trPr>
          <w:trHeight w:val="322"/>
          <w:ins w:id="13822" w:author="phuong vu" w:date="2018-11-16T12:09:00Z"/>
          <w:trPrChange w:id="13823"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824"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627A8BA" w14:textId="4CFCEB26" w:rsidR="00CF0C7E" w:rsidRPr="00266AC8" w:rsidRDefault="00CF0C7E">
            <w:pPr>
              <w:spacing w:after="0" w:line="276" w:lineRule="auto"/>
              <w:jc w:val="center"/>
              <w:rPr>
                <w:ins w:id="13825" w:author="phuong vu" w:date="2018-11-16T12:09:00Z"/>
                <w:rFonts w:eastAsia="Times New Roman"/>
                <w:color w:val="000000"/>
                <w:lang w:val="en-US"/>
                <w:rPrChange w:id="13826" w:author="Tran Huan" w:date="2018-11-25T23:47:00Z">
                  <w:rPr>
                    <w:ins w:id="13827" w:author="phuong vu" w:date="2018-11-16T12:09:00Z"/>
                    <w:rFonts w:ascii="Calibri" w:eastAsia="Times New Roman" w:hAnsi="Calibri" w:cs="Calibri"/>
                    <w:color w:val="000000"/>
                    <w:sz w:val="22"/>
                    <w:szCs w:val="22"/>
                    <w:lang w:val="en-US"/>
                  </w:rPr>
                </w:rPrChange>
              </w:rPr>
              <w:pPrChange w:id="13828" w:author="phuong vu" w:date="2018-11-23T13:48:00Z">
                <w:pPr>
                  <w:spacing w:after="0" w:line="240" w:lineRule="auto"/>
                  <w:jc w:val="center"/>
                </w:pPr>
              </w:pPrChange>
            </w:pPr>
            <w:ins w:id="13829" w:author="phuong vu" w:date="2018-11-16T12:09:00Z">
              <w:r w:rsidRPr="00266AC8">
                <w:rPr>
                  <w:rFonts w:eastAsia="Times New Roman"/>
                  <w:color w:val="000000"/>
                  <w:rPrChange w:id="13830" w:author="Tran Huan" w:date="2018-11-25T23:47:00Z">
                    <w:rPr>
                      <w:rFonts w:ascii="Calibri" w:eastAsia="Times New Roman" w:hAnsi="Calibri" w:cs="Calibri"/>
                      <w:color w:val="000000"/>
                      <w:sz w:val="22"/>
                      <w:szCs w:val="22"/>
                    </w:rPr>
                  </w:rPrChange>
                </w:rPr>
                <w:t>2</w:t>
              </w:r>
            </w:ins>
            <w:ins w:id="13831" w:author="phuong vu" w:date="2018-11-23T14:14:00Z">
              <w:r w:rsidR="00FD2E65" w:rsidRPr="00266AC8">
                <w:rPr>
                  <w:rFonts w:eastAsia="Times New Roman"/>
                  <w:color w:val="000000"/>
                  <w:lang w:val="en-US"/>
                  <w:rPrChange w:id="13832" w:author="Tran Huan" w:date="2018-11-25T23:47:00Z">
                    <w:rPr>
                      <w:rFonts w:ascii="Calibri" w:eastAsia="Times New Roman" w:hAnsi="Calibri" w:cs="Calibri"/>
                      <w:color w:val="000000"/>
                      <w:sz w:val="22"/>
                      <w:szCs w:val="22"/>
                      <w:lang w:val="en-US"/>
                    </w:rPr>
                  </w:rPrChange>
                </w:rPr>
                <w:t>8</w:t>
              </w:r>
            </w:ins>
          </w:p>
        </w:tc>
        <w:tc>
          <w:tcPr>
            <w:tcW w:w="3307" w:type="dxa"/>
            <w:tcBorders>
              <w:top w:val="nil"/>
              <w:left w:val="nil"/>
              <w:bottom w:val="single" w:sz="4" w:space="0" w:color="auto"/>
              <w:right w:val="single" w:sz="4" w:space="0" w:color="auto"/>
            </w:tcBorders>
            <w:shd w:val="clear" w:color="auto" w:fill="auto"/>
            <w:noWrap/>
            <w:vAlign w:val="center"/>
            <w:hideMark/>
            <w:tcPrChange w:id="13833"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A80C72E" w14:textId="1BE05887" w:rsidR="00CF0C7E" w:rsidRPr="0019031B" w:rsidRDefault="00CF0C7E">
            <w:pPr>
              <w:spacing w:after="0" w:line="276" w:lineRule="auto"/>
              <w:rPr>
                <w:ins w:id="13834" w:author="phuong vu" w:date="2018-11-16T12:09:00Z"/>
                <w:rFonts w:ascii="Times New Roman" w:eastAsia="Times New Roman" w:hAnsi="Times New Roman" w:cs="Times New Roman"/>
                <w:color w:val="000000"/>
                <w:lang w:val="en-US"/>
              </w:rPr>
              <w:pPrChange w:id="13835" w:author="phuong vu" w:date="2018-11-23T13:48:00Z">
                <w:pPr>
                  <w:spacing w:after="0" w:line="240" w:lineRule="auto"/>
                </w:pPr>
              </w:pPrChange>
            </w:pPr>
            <w:ins w:id="13836" w:author="phuong vu" w:date="2018-11-16T12:32:00Z">
              <w:r>
                <w:rPr>
                  <w:color w:val="000000"/>
                </w:rPr>
                <w:t>WASH</w:t>
              </w:r>
            </w:ins>
          </w:p>
        </w:tc>
        <w:tc>
          <w:tcPr>
            <w:tcW w:w="4772" w:type="dxa"/>
            <w:tcBorders>
              <w:top w:val="nil"/>
              <w:left w:val="nil"/>
              <w:bottom w:val="single" w:sz="4" w:space="0" w:color="auto"/>
              <w:right w:val="single" w:sz="4" w:space="0" w:color="auto"/>
            </w:tcBorders>
            <w:shd w:val="clear" w:color="auto" w:fill="auto"/>
            <w:noWrap/>
            <w:vAlign w:val="center"/>
            <w:hideMark/>
            <w:tcPrChange w:id="13837"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96600DC" w14:textId="630487F0" w:rsidR="00CF0C7E" w:rsidRPr="0019031B" w:rsidRDefault="00CF0C7E">
            <w:pPr>
              <w:spacing w:after="0" w:line="276" w:lineRule="auto"/>
              <w:rPr>
                <w:ins w:id="13838" w:author="phuong vu" w:date="2018-11-16T12:09:00Z"/>
                <w:rFonts w:ascii="Times New Roman" w:eastAsia="Times New Roman" w:hAnsi="Times New Roman" w:cs="Times New Roman"/>
                <w:color w:val="000000"/>
                <w:lang w:val="en-US"/>
              </w:rPr>
              <w:pPrChange w:id="13839" w:author="phuong vu" w:date="2018-11-23T13:48:00Z">
                <w:pPr>
                  <w:spacing w:after="0" w:line="240" w:lineRule="auto"/>
                </w:pPr>
              </w:pPrChange>
            </w:pPr>
            <w:ins w:id="13840" w:author="phuong vu" w:date="2018-11-16T12:32:00Z">
              <w:r>
                <w:rPr>
                  <w:color w:val="000000"/>
                </w:rPr>
                <w:t>Lưu trữ thông tin xử lí đơn hàng</w:t>
              </w:r>
            </w:ins>
          </w:p>
        </w:tc>
      </w:tr>
      <w:tr w:rsidR="00CF0C7E" w:rsidRPr="0019031B" w14:paraId="3C560778" w14:textId="77777777" w:rsidTr="00266AC8">
        <w:tblPrEx>
          <w:tblPrExChange w:id="13841" w:author="Tran Huan" w:date="2018-11-25T23:47:00Z">
            <w:tblPrEx>
              <w:tblW w:w="9562" w:type="dxa"/>
            </w:tblPrEx>
          </w:tblPrExChange>
        </w:tblPrEx>
        <w:trPr>
          <w:trHeight w:val="322"/>
          <w:ins w:id="13842" w:author="phuong vu" w:date="2018-11-16T12:09:00Z"/>
          <w:trPrChange w:id="13843"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844"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54A2A44" w14:textId="35D0887F" w:rsidR="00CF0C7E" w:rsidRPr="00266AC8" w:rsidRDefault="00CF0C7E">
            <w:pPr>
              <w:spacing w:after="0" w:line="276" w:lineRule="auto"/>
              <w:jc w:val="center"/>
              <w:rPr>
                <w:ins w:id="13845" w:author="phuong vu" w:date="2018-11-16T12:09:00Z"/>
                <w:rFonts w:eastAsia="Times New Roman"/>
                <w:color w:val="000000"/>
                <w:lang w:val="en-US"/>
                <w:rPrChange w:id="13846" w:author="Tran Huan" w:date="2018-11-25T23:47:00Z">
                  <w:rPr>
                    <w:ins w:id="13847" w:author="phuong vu" w:date="2018-11-16T12:09:00Z"/>
                    <w:rFonts w:ascii="Calibri" w:eastAsia="Times New Roman" w:hAnsi="Calibri" w:cs="Calibri"/>
                    <w:color w:val="000000"/>
                    <w:sz w:val="22"/>
                    <w:szCs w:val="22"/>
                    <w:lang w:val="en-US"/>
                  </w:rPr>
                </w:rPrChange>
              </w:rPr>
              <w:pPrChange w:id="13848" w:author="phuong vu" w:date="2018-11-23T13:48:00Z">
                <w:pPr>
                  <w:spacing w:after="0" w:line="240" w:lineRule="auto"/>
                  <w:jc w:val="center"/>
                </w:pPr>
              </w:pPrChange>
            </w:pPr>
            <w:ins w:id="13849" w:author="phuong vu" w:date="2018-11-16T12:09:00Z">
              <w:r w:rsidRPr="00266AC8">
                <w:rPr>
                  <w:rFonts w:eastAsia="Times New Roman"/>
                  <w:color w:val="000000"/>
                  <w:rPrChange w:id="13850" w:author="Tran Huan" w:date="2018-11-25T23:47:00Z">
                    <w:rPr>
                      <w:rFonts w:ascii="Calibri" w:eastAsia="Times New Roman" w:hAnsi="Calibri" w:cs="Calibri"/>
                      <w:color w:val="000000"/>
                      <w:sz w:val="22"/>
                      <w:szCs w:val="22"/>
                    </w:rPr>
                  </w:rPrChange>
                </w:rPr>
                <w:t>2</w:t>
              </w:r>
            </w:ins>
            <w:ins w:id="13851" w:author="phuong vu" w:date="2018-11-23T14:14:00Z">
              <w:r w:rsidR="00FD2E65" w:rsidRPr="00266AC8">
                <w:rPr>
                  <w:rFonts w:eastAsia="Times New Roman"/>
                  <w:color w:val="000000"/>
                  <w:lang w:val="en-US"/>
                  <w:rPrChange w:id="13852" w:author="Tran Huan" w:date="2018-11-25T23:47:00Z">
                    <w:rPr>
                      <w:rFonts w:ascii="Calibri" w:eastAsia="Times New Roman" w:hAnsi="Calibri" w:cs="Calibri"/>
                      <w:color w:val="000000"/>
                      <w:sz w:val="22"/>
                      <w:szCs w:val="22"/>
                      <w:lang w:val="en-US"/>
                    </w:rPr>
                  </w:rPrChange>
                </w:rPr>
                <w:t>9</w:t>
              </w:r>
            </w:ins>
          </w:p>
        </w:tc>
        <w:tc>
          <w:tcPr>
            <w:tcW w:w="3307" w:type="dxa"/>
            <w:tcBorders>
              <w:top w:val="nil"/>
              <w:left w:val="nil"/>
              <w:bottom w:val="single" w:sz="4" w:space="0" w:color="auto"/>
              <w:right w:val="single" w:sz="4" w:space="0" w:color="auto"/>
            </w:tcBorders>
            <w:shd w:val="clear" w:color="auto" w:fill="auto"/>
            <w:noWrap/>
            <w:vAlign w:val="center"/>
            <w:hideMark/>
            <w:tcPrChange w:id="13853"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79443BD4" w14:textId="0D3365C0" w:rsidR="00CF0C7E" w:rsidRPr="0019031B" w:rsidRDefault="00CF0C7E">
            <w:pPr>
              <w:spacing w:after="0" w:line="276" w:lineRule="auto"/>
              <w:rPr>
                <w:ins w:id="13854" w:author="phuong vu" w:date="2018-11-16T12:09:00Z"/>
                <w:rFonts w:ascii="Times New Roman" w:eastAsia="Times New Roman" w:hAnsi="Times New Roman" w:cs="Times New Roman"/>
                <w:color w:val="000000"/>
                <w:lang w:val="en-US"/>
              </w:rPr>
              <w:pPrChange w:id="13855" w:author="phuong vu" w:date="2018-11-23T13:48:00Z">
                <w:pPr>
                  <w:spacing w:after="0" w:line="240" w:lineRule="auto"/>
                </w:pPr>
              </w:pPrChange>
            </w:pPr>
            <w:ins w:id="13856" w:author="phuong vu" w:date="2018-11-16T12:32:00Z">
              <w:r>
                <w:rPr>
                  <w:color w:val="000000"/>
                </w:rPr>
                <w:t>WASH_BAG</w:t>
              </w:r>
            </w:ins>
          </w:p>
        </w:tc>
        <w:tc>
          <w:tcPr>
            <w:tcW w:w="4772" w:type="dxa"/>
            <w:tcBorders>
              <w:top w:val="nil"/>
              <w:left w:val="nil"/>
              <w:bottom w:val="single" w:sz="4" w:space="0" w:color="auto"/>
              <w:right w:val="single" w:sz="4" w:space="0" w:color="auto"/>
            </w:tcBorders>
            <w:shd w:val="clear" w:color="auto" w:fill="auto"/>
            <w:noWrap/>
            <w:vAlign w:val="center"/>
            <w:hideMark/>
            <w:tcPrChange w:id="13857"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9B83F02" w14:textId="494758EB" w:rsidR="00CF0C7E" w:rsidRPr="0019031B" w:rsidRDefault="00CF0C7E">
            <w:pPr>
              <w:spacing w:after="0" w:line="276" w:lineRule="auto"/>
              <w:rPr>
                <w:ins w:id="13858" w:author="phuong vu" w:date="2018-11-16T12:09:00Z"/>
                <w:rFonts w:ascii="Times New Roman" w:eastAsia="Times New Roman" w:hAnsi="Times New Roman" w:cs="Times New Roman"/>
                <w:color w:val="000000"/>
                <w:lang w:val="en-US"/>
              </w:rPr>
              <w:pPrChange w:id="13859" w:author="phuong vu" w:date="2018-11-23T13:48:00Z">
                <w:pPr>
                  <w:spacing w:after="0" w:line="240" w:lineRule="auto"/>
                </w:pPr>
              </w:pPrChange>
            </w:pPr>
            <w:ins w:id="13860" w:author="phuong vu" w:date="2018-11-16T12:32:00Z">
              <w:r>
                <w:rPr>
                  <w:color w:val="000000"/>
                </w:rPr>
                <w:t>Lưu trữ thông tin túi giặt</w:t>
              </w:r>
            </w:ins>
          </w:p>
        </w:tc>
      </w:tr>
      <w:tr w:rsidR="00CF0C7E" w:rsidRPr="0019031B" w14:paraId="5973E6BE" w14:textId="77777777" w:rsidTr="00266AC8">
        <w:trPr>
          <w:trHeight w:val="322"/>
          <w:ins w:id="13861" w:author="phuong vu" w:date="2018-11-16T12:09:00Z"/>
          <w:trPrChange w:id="13862" w:author="Tran Huan" w:date="2018-11-25T23:47:00Z">
            <w:trPr>
              <w:gridBefore w:val="1"/>
              <w:gridAfter w:val="0"/>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863" w:author="Tran Huan" w:date="2018-11-25T23:47: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B6954F8" w14:textId="20825DE9" w:rsidR="00CF0C7E" w:rsidRPr="00266AC8" w:rsidRDefault="00FD2E65">
            <w:pPr>
              <w:spacing w:after="0" w:line="276" w:lineRule="auto"/>
              <w:jc w:val="center"/>
              <w:rPr>
                <w:ins w:id="13864" w:author="phuong vu" w:date="2018-11-16T12:09:00Z"/>
                <w:rFonts w:eastAsia="Times New Roman"/>
                <w:color w:val="000000"/>
                <w:lang w:val="en-US"/>
                <w:rPrChange w:id="13865" w:author="Tran Huan" w:date="2018-11-25T23:47:00Z">
                  <w:rPr>
                    <w:ins w:id="13866" w:author="phuong vu" w:date="2018-11-16T12:09:00Z"/>
                    <w:rFonts w:ascii="Calibri" w:eastAsia="Times New Roman" w:hAnsi="Calibri" w:cs="Calibri"/>
                    <w:color w:val="000000"/>
                    <w:sz w:val="22"/>
                    <w:szCs w:val="22"/>
                    <w:lang w:val="en-US"/>
                  </w:rPr>
                </w:rPrChange>
              </w:rPr>
              <w:pPrChange w:id="13867" w:author="phuong vu" w:date="2018-11-23T13:48:00Z">
                <w:pPr>
                  <w:spacing w:after="0" w:line="240" w:lineRule="auto"/>
                  <w:jc w:val="center"/>
                </w:pPr>
              </w:pPrChange>
            </w:pPr>
            <w:ins w:id="13868" w:author="phuong vu" w:date="2018-11-23T14:14:00Z">
              <w:r w:rsidRPr="00266AC8">
                <w:rPr>
                  <w:rFonts w:eastAsia="Times New Roman"/>
                  <w:color w:val="000000"/>
                  <w:lang w:val="en-US"/>
                  <w:rPrChange w:id="13869" w:author="Tran Huan" w:date="2018-11-25T23:47:00Z">
                    <w:rPr>
                      <w:rFonts w:ascii="Calibri" w:eastAsia="Times New Roman" w:hAnsi="Calibri" w:cs="Calibri"/>
                      <w:color w:val="000000"/>
                      <w:sz w:val="22"/>
                      <w:szCs w:val="22"/>
                      <w:lang w:val="en-US"/>
                    </w:rPr>
                  </w:rPrChange>
                </w:rPr>
                <w:t>30</w:t>
              </w:r>
            </w:ins>
          </w:p>
        </w:tc>
        <w:tc>
          <w:tcPr>
            <w:tcW w:w="3307" w:type="dxa"/>
            <w:tcBorders>
              <w:top w:val="nil"/>
              <w:left w:val="nil"/>
              <w:bottom w:val="single" w:sz="4" w:space="0" w:color="auto"/>
              <w:right w:val="single" w:sz="4" w:space="0" w:color="auto"/>
            </w:tcBorders>
            <w:shd w:val="clear" w:color="auto" w:fill="auto"/>
            <w:noWrap/>
            <w:vAlign w:val="center"/>
            <w:hideMark/>
            <w:tcPrChange w:id="13870" w:author="Tran Huan" w:date="2018-11-25T23:47:00Z">
              <w:tcPr>
                <w:tcW w:w="2744" w:type="dxa"/>
                <w:gridSpan w:val="2"/>
                <w:tcBorders>
                  <w:top w:val="nil"/>
                  <w:left w:val="nil"/>
                  <w:bottom w:val="single" w:sz="4" w:space="0" w:color="auto"/>
                  <w:right w:val="single" w:sz="4" w:space="0" w:color="auto"/>
                </w:tcBorders>
                <w:shd w:val="clear" w:color="auto" w:fill="auto"/>
                <w:noWrap/>
                <w:vAlign w:val="center"/>
                <w:hideMark/>
              </w:tcPr>
            </w:tcPrChange>
          </w:tcPr>
          <w:p w14:paraId="22ED87C9" w14:textId="79977F19" w:rsidR="00CF0C7E" w:rsidRPr="0019031B" w:rsidRDefault="00CF0C7E">
            <w:pPr>
              <w:spacing w:after="0" w:line="276" w:lineRule="auto"/>
              <w:rPr>
                <w:ins w:id="13871" w:author="phuong vu" w:date="2018-11-16T12:09:00Z"/>
                <w:rFonts w:ascii="Times New Roman" w:eastAsia="Times New Roman" w:hAnsi="Times New Roman" w:cs="Times New Roman"/>
                <w:color w:val="000000"/>
                <w:lang w:val="en-US"/>
              </w:rPr>
              <w:pPrChange w:id="13872" w:author="phuong vu" w:date="2018-11-23T13:48:00Z">
                <w:pPr>
                  <w:spacing w:after="0" w:line="240" w:lineRule="auto"/>
                </w:pPr>
              </w:pPrChange>
            </w:pPr>
            <w:ins w:id="13873" w:author="phuong vu" w:date="2018-11-16T12:32:00Z">
              <w:r>
                <w:rPr>
                  <w:color w:val="000000"/>
                </w:rPr>
                <w:t>WASH_BAG_DETAIL</w:t>
              </w:r>
            </w:ins>
          </w:p>
        </w:tc>
        <w:tc>
          <w:tcPr>
            <w:tcW w:w="4772" w:type="dxa"/>
            <w:tcBorders>
              <w:top w:val="nil"/>
              <w:left w:val="nil"/>
              <w:bottom w:val="single" w:sz="4" w:space="0" w:color="auto"/>
              <w:right w:val="single" w:sz="4" w:space="0" w:color="auto"/>
            </w:tcBorders>
            <w:shd w:val="clear" w:color="auto" w:fill="auto"/>
            <w:noWrap/>
            <w:vAlign w:val="center"/>
            <w:hideMark/>
            <w:tcPrChange w:id="13874" w:author="Tran Huan" w:date="2018-11-25T23:47:00Z">
              <w:tcPr>
                <w:tcW w:w="5731" w:type="dxa"/>
                <w:gridSpan w:val="3"/>
                <w:tcBorders>
                  <w:top w:val="nil"/>
                  <w:left w:val="nil"/>
                  <w:bottom w:val="single" w:sz="4" w:space="0" w:color="auto"/>
                  <w:right w:val="single" w:sz="4" w:space="0" w:color="auto"/>
                </w:tcBorders>
                <w:shd w:val="clear" w:color="auto" w:fill="auto"/>
                <w:noWrap/>
                <w:vAlign w:val="center"/>
                <w:hideMark/>
              </w:tcPr>
            </w:tcPrChange>
          </w:tcPr>
          <w:p w14:paraId="0D7EEDC2" w14:textId="7DF7DF5E" w:rsidR="00CF0C7E" w:rsidRPr="0019031B" w:rsidRDefault="00CF0C7E">
            <w:pPr>
              <w:spacing w:after="0" w:line="276" w:lineRule="auto"/>
              <w:rPr>
                <w:ins w:id="13875" w:author="phuong vu" w:date="2018-11-16T12:09:00Z"/>
                <w:rFonts w:ascii="Times New Roman" w:eastAsia="Times New Roman" w:hAnsi="Times New Roman" w:cs="Times New Roman"/>
                <w:color w:val="000000"/>
                <w:lang w:val="en-US"/>
              </w:rPr>
              <w:pPrChange w:id="13876" w:author="phuong vu" w:date="2018-11-23T13:48:00Z">
                <w:pPr>
                  <w:spacing w:after="0" w:line="240" w:lineRule="auto"/>
                </w:pPr>
              </w:pPrChange>
            </w:pPr>
            <w:ins w:id="13877" w:author="phuong vu" w:date="2018-11-16T12:32:00Z">
              <w:r>
                <w:rPr>
                  <w:color w:val="000000"/>
                </w:rPr>
                <w:t>Lưu trữ thông tin chi tiết túi giặt</w:t>
              </w:r>
            </w:ins>
          </w:p>
        </w:tc>
      </w:tr>
      <w:tr w:rsidR="00CF0C7E" w:rsidRPr="0019031B" w14:paraId="3078FE47" w14:textId="77777777" w:rsidTr="00266AC8">
        <w:trPr>
          <w:trHeight w:val="322"/>
          <w:ins w:id="13878" w:author="phuong vu" w:date="2018-11-16T12:09:00Z"/>
          <w:trPrChange w:id="13879" w:author="Tran Huan" w:date="2018-11-25T23:47:00Z">
            <w:trPr>
              <w:gridBefore w:val="1"/>
              <w:gridAfter w:val="0"/>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13880" w:author="Tran Huan" w:date="2018-11-25T23:47: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E67FADD" w14:textId="44251BAF" w:rsidR="00CF0C7E" w:rsidRPr="00266AC8" w:rsidRDefault="00FD2E65">
            <w:pPr>
              <w:spacing w:after="0" w:line="276" w:lineRule="auto"/>
              <w:jc w:val="center"/>
              <w:rPr>
                <w:ins w:id="13881" w:author="phuong vu" w:date="2018-11-16T12:09:00Z"/>
                <w:rFonts w:eastAsia="Times New Roman"/>
                <w:color w:val="000000"/>
                <w:lang w:val="en-US"/>
                <w:rPrChange w:id="13882" w:author="Tran Huan" w:date="2018-11-25T23:47:00Z">
                  <w:rPr>
                    <w:ins w:id="13883" w:author="phuong vu" w:date="2018-11-16T12:09:00Z"/>
                    <w:rFonts w:ascii="Calibri" w:eastAsia="Times New Roman" w:hAnsi="Calibri" w:cs="Calibri"/>
                    <w:color w:val="000000"/>
                    <w:sz w:val="22"/>
                    <w:szCs w:val="22"/>
                    <w:lang w:val="en-US"/>
                  </w:rPr>
                </w:rPrChange>
              </w:rPr>
              <w:pPrChange w:id="13884" w:author="phuong vu" w:date="2018-11-23T13:48:00Z">
                <w:pPr>
                  <w:spacing w:after="0" w:line="240" w:lineRule="auto"/>
                  <w:jc w:val="center"/>
                </w:pPr>
              </w:pPrChange>
            </w:pPr>
            <w:ins w:id="13885" w:author="phuong vu" w:date="2018-11-23T14:14:00Z">
              <w:r w:rsidRPr="00266AC8">
                <w:rPr>
                  <w:rFonts w:eastAsia="Times New Roman"/>
                  <w:color w:val="000000"/>
                  <w:lang w:val="en-US"/>
                  <w:rPrChange w:id="13886" w:author="Tran Huan" w:date="2018-11-25T23:47:00Z">
                    <w:rPr>
                      <w:rFonts w:ascii="Calibri" w:eastAsia="Times New Roman" w:hAnsi="Calibri" w:cs="Calibri"/>
                      <w:color w:val="000000"/>
                      <w:sz w:val="22"/>
                      <w:szCs w:val="22"/>
                      <w:lang w:val="en-US"/>
                    </w:rPr>
                  </w:rPrChange>
                </w:rPr>
                <w:t>31</w:t>
              </w:r>
            </w:ins>
          </w:p>
        </w:tc>
        <w:tc>
          <w:tcPr>
            <w:tcW w:w="3307" w:type="dxa"/>
            <w:tcBorders>
              <w:top w:val="single" w:sz="4" w:space="0" w:color="auto"/>
              <w:left w:val="nil"/>
              <w:bottom w:val="single" w:sz="4" w:space="0" w:color="auto"/>
              <w:right w:val="single" w:sz="4" w:space="0" w:color="auto"/>
            </w:tcBorders>
            <w:shd w:val="clear" w:color="auto" w:fill="auto"/>
            <w:noWrap/>
            <w:vAlign w:val="center"/>
            <w:hideMark/>
            <w:tcPrChange w:id="13887" w:author="Tran Huan" w:date="2018-11-25T23:47:00Z">
              <w:tcPr>
                <w:tcW w:w="2744" w:type="dxa"/>
                <w:gridSpan w:val="2"/>
                <w:tcBorders>
                  <w:top w:val="single" w:sz="4" w:space="0" w:color="auto"/>
                  <w:left w:val="nil"/>
                  <w:bottom w:val="single" w:sz="4" w:space="0" w:color="auto"/>
                  <w:right w:val="single" w:sz="4" w:space="0" w:color="auto"/>
                </w:tcBorders>
                <w:shd w:val="clear" w:color="auto" w:fill="auto"/>
                <w:noWrap/>
                <w:vAlign w:val="center"/>
                <w:hideMark/>
              </w:tcPr>
            </w:tcPrChange>
          </w:tcPr>
          <w:p w14:paraId="060FC316" w14:textId="40039433" w:rsidR="00CF0C7E" w:rsidRPr="0019031B" w:rsidRDefault="00CF0C7E">
            <w:pPr>
              <w:spacing w:after="0" w:line="276" w:lineRule="auto"/>
              <w:rPr>
                <w:ins w:id="13888" w:author="phuong vu" w:date="2018-11-16T12:09:00Z"/>
                <w:rFonts w:ascii="Times New Roman" w:eastAsia="Times New Roman" w:hAnsi="Times New Roman" w:cs="Times New Roman"/>
                <w:color w:val="000000"/>
                <w:lang w:val="en-US"/>
              </w:rPr>
              <w:pPrChange w:id="13889" w:author="phuong vu" w:date="2018-11-23T13:48:00Z">
                <w:pPr>
                  <w:spacing w:after="0" w:line="240" w:lineRule="auto"/>
                </w:pPr>
              </w:pPrChange>
            </w:pPr>
            <w:ins w:id="13890" w:author="phuong vu" w:date="2018-11-16T12:32:00Z">
              <w:r>
                <w:rPr>
                  <w:color w:val="000000"/>
                </w:rPr>
                <w:t>WASHING_MACHINE</w:t>
              </w:r>
            </w:ins>
          </w:p>
        </w:tc>
        <w:tc>
          <w:tcPr>
            <w:tcW w:w="4772" w:type="dxa"/>
            <w:tcBorders>
              <w:top w:val="single" w:sz="4" w:space="0" w:color="auto"/>
              <w:left w:val="nil"/>
              <w:bottom w:val="single" w:sz="4" w:space="0" w:color="auto"/>
              <w:right w:val="single" w:sz="4" w:space="0" w:color="auto"/>
            </w:tcBorders>
            <w:shd w:val="clear" w:color="auto" w:fill="auto"/>
            <w:noWrap/>
            <w:vAlign w:val="center"/>
            <w:hideMark/>
            <w:tcPrChange w:id="13891" w:author="Tran Huan" w:date="2018-11-25T23:47:00Z">
              <w:tcPr>
                <w:tcW w:w="5731" w:type="dxa"/>
                <w:gridSpan w:val="3"/>
                <w:tcBorders>
                  <w:top w:val="single" w:sz="4" w:space="0" w:color="auto"/>
                  <w:left w:val="nil"/>
                  <w:bottom w:val="single" w:sz="4" w:space="0" w:color="auto"/>
                  <w:right w:val="single" w:sz="4" w:space="0" w:color="auto"/>
                </w:tcBorders>
                <w:shd w:val="clear" w:color="auto" w:fill="auto"/>
                <w:noWrap/>
                <w:vAlign w:val="center"/>
                <w:hideMark/>
              </w:tcPr>
            </w:tcPrChange>
          </w:tcPr>
          <w:p w14:paraId="25BBCB75" w14:textId="508773FB" w:rsidR="00CF0C7E" w:rsidRPr="0019031B" w:rsidRDefault="00CF0C7E">
            <w:pPr>
              <w:keepNext/>
              <w:spacing w:after="0" w:line="276" w:lineRule="auto"/>
              <w:rPr>
                <w:ins w:id="13892" w:author="phuong vu" w:date="2018-11-16T12:09:00Z"/>
                <w:rFonts w:ascii="Times New Roman" w:eastAsia="Times New Roman" w:hAnsi="Times New Roman" w:cs="Times New Roman"/>
                <w:color w:val="000000"/>
                <w:lang w:val="en-US"/>
              </w:rPr>
              <w:pPrChange w:id="13893" w:author="Tran Huan" w:date="2018-11-25T23:32:00Z">
                <w:pPr>
                  <w:spacing w:after="0" w:line="240" w:lineRule="auto"/>
                </w:pPr>
              </w:pPrChange>
            </w:pPr>
            <w:ins w:id="13894" w:author="phuong vu" w:date="2018-11-16T12:32:00Z">
              <w:r>
                <w:rPr>
                  <w:color w:val="000000"/>
                </w:rPr>
                <w:t>Lưu trữ thông tin của máy giặt</w:t>
              </w:r>
            </w:ins>
          </w:p>
        </w:tc>
      </w:tr>
    </w:tbl>
    <w:p w14:paraId="030E2747" w14:textId="43E75DC6" w:rsidR="000D1FDC" w:rsidRDefault="000D1FDC" w:rsidP="00F72AE0">
      <w:pPr>
        <w:pStyle w:val="Caption"/>
        <w:rPr>
          <w:ins w:id="13895" w:author="Tran Huan" w:date="2018-12-03T01:21:00Z"/>
          <w:i/>
        </w:rPr>
        <w:pPrChange w:id="13896" w:author="Tran Huan" w:date="2018-12-03T02:05:00Z">
          <w:pPr>
            <w:pStyle w:val="Caption"/>
          </w:pPr>
        </w:pPrChange>
      </w:pPr>
      <w:bookmarkStart w:id="13897" w:name="_Toc530993020"/>
      <w:bookmarkStart w:id="13898" w:name="_Toc531584488"/>
      <w:ins w:id="13899" w:author="Tran Huan" w:date="2018-11-25T23:32:00Z">
        <w:r>
          <w:t xml:space="preserve">Bảng </w:t>
        </w:r>
      </w:ins>
      <w:ins w:id="13900" w:author="Tran Huan" w:date="2018-12-03T02:43:00Z">
        <w:r w:rsidR="00867A6B">
          <w:fldChar w:fldCharType="begin"/>
        </w:r>
        <w:r w:rsidR="00867A6B">
          <w:instrText xml:space="preserve"> STYLEREF 1 \s </w:instrText>
        </w:r>
      </w:ins>
      <w:r w:rsidR="00867A6B">
        <w:fldChar w:fldCharType="separate"/>
      </w:r>
      <w:r w:rsidR="00867A6B">
        <w:rPr>
          <w:noProof/>
        </w:rPr>
        <w:t>3</w:t>
      </w:r>
      <w:ins w:id="13901"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13902" w:author="Tran Huan" w:date="2018-12-03T02:43:00Z">
        <w:r w:rsidR="00867A6B">
          <w:rPr>
            <w:noProof/>
          </w:rPr>
          <w:t>1</w:t>
        </w:r>
        <w:r w:rsidR="00867A6B">
          <w:fldChar w:fldCharType="end"/>
        </w:r>
      </w:ins>
      <w:ins w:id="13903" w:author="Tran Huan" w:date="2018-11-25T23:32:00Z">
        <w:r w:rsidRPr="000D1FDC">
          <w:rPr>
            <w:rPrChange w:id="13904" w:author="Tran Huan" w:date="2018-11-25T23:32:00Z">
              <w:rPr>
                <w:lang w:val="en-US"/>
              </w:rPr>
            </w:rPrChange>
          </w:rPr>
          <w:t xml:space="preserve"> </w:t>
        </w:r>
      </w:ins>
      <w:ins w:id="13905" w:author="Tran Huan" w:date="2018-12-03T01:21:00Z">
        <w:r w:rsidR="0005654D" w:rsidRPr="0005654D">
          <w:rPr>
            <w:i/>
            <w:rPrChange w:id="13906" w:author="Tran Huan" w:date="2018-12-03T01:21:00Z">
              <w:rPr>
                <w:lang w:val="en-US"/>
              </w:rPr>
            </w:rPrChange>
          </w:rPr>
          <w:t>Ý nghĩa</w:t>
        </w:r>
      </w:ins>
      <w:ins w:id="13907" w:author="Tran Huan" w:date="2018-11-25T23:32:00Z">
        <w:r w:rsidRPr="0005654D">
          <w:rPr>
            <w:i/>
            <w:rPrChange w:id="13908" w:author="Tran Huan" w:date="2018-12-03T01:21:00Z">
              <w:rPr/>
            </w:rPrChange>
          </w:rPr>
          <w:t xml:space="preserve"> các bảng trong cơ sở dữ liệu</w:t>
        </w:r>
      </w:ins>
      <w:bookmarkEnd w:id="13897"/>
      <w:bookmarkEnd w:id="13898"/>
    </w:p>
    <w:p w14:paraId="51E0D92A" w14:textId="0FE1F6EE" w:rsidR="0005654D" w:rsidRDefault="0005654D" w:rsidP="006549D5">
      <w:pPr>
        <w:pStyle w:val="Heading2"/>
        <w:rPr>
          <w:ins w:id="13909" w:author="Tran Huan" w:date="2018-12-03T01:22:00Z"/>
        </w:rPr>
        <w:pPrChange w:id="13910" w:author="Tran Huan" w:date="2018-12-03T02:56:00Z">
          <w:pPr>
            <w:pStyle w:val="Caption"/>
          </w:pPr>
        </w:pPrChange>
      </w:pPr>
      <w:bookmarkStart w:id="13911" w:name="_Toc531581268"/>
      <w:ins w:id="13912" w:author="Tran Huan" w:date="2018-12-03T01:21:00Z">
        <w:r>
          <w:t>Sơ đồ PDM</w:t>
        </w:r>
      </w:ins>
      <w:bookmarkEnd w:id="13911"/>
    </w:p>
    <w:p w14:paraId="6ACACE24" w14:textId="0D8A9FCD" w:rsidR="00D10B12" w:rsidRPr="00D10B12" w:rsidRDefault="00D10B12" w:rsidP="00D10B12">
      <w:pPr>
        <w:spacing w:after="0" w:line="288" w:lineRule="auto"/>
        <w:contextualSpacing/>
        <w:rPr>
          <w:ins w:id="13913" w:author="Tran Huan" w:date="2018-11-25T23:32:00Z"/>
          <w:lang w:val="en-US"/>
          <w:rPrChange w:id="13914" w:author="Tran Huan" w:date="2018-12-03T01:22:00Z">
            <w:rPr>
              <w:ins w:id="13915" w:author="Tran Huan" w:date="2018-11-25T23:32:00Z"/>
            </w:rPr>
          </w:rPrChange>
        </w:rPr>
        <w:pPrChange w:id="13916" w:author="Tran Huan" w:date="2018-12-03T01:23:00Z">
          <w:pPr>
            <w:pStyle w:val="Caption"/>
          </w:pPr>
        </w:pPrChange>
      </w:pPr>
      <w:ins w:id="13917" w:author="Tran Huan" w:date="2018-12-03T01:22:00Z">
        <w:r>
          <w:rPr>
            <w:lang w:val="en-US"/>
          </w:rPr>
          <w:t>Xem phụ lục</w:t>
        </w:r>
      </w:ins>
    </w:p>
    <w:p w14:paraId="1CE332B4" w14:textId="1EFB4227" w:rsidR="00FA543F" w:rsidDel="000D1FDC" w:rsidRDefault="00FA543F" w:rsidP="00D10B12">
      <w:pPr>
        <w:pStyle w:val="Caption"/>
        <w:spacing w:after="0" w:line="288" w:lineRule="auto"/>
        <w:contextualSpacing/>
        <w:rPr>
          <w:ins w:id="13918" w:author="phuong vu" w:date="2018-11-16T12:12:00Z"/>
          <w:del w:id="13919" w:author="Tran Huan" w:date="2018-11-25T23:32:00Z"/>
        </w:rPr>
        <w:pPrChange w:id="13920" w:author="Tran Huan" w:date="2018-12-03T01:23:00Z">
          <w:pPr>
            <w:pStyle w:val="Caption"/>
          </w:pPr>
        </w:pPrChange>
      </w:pPr>
      <w:ins w:id="13921" w:author="phuong vu" w:date="2018-11-16T11:50:00Z">
        <w:del w:id="13922" w:author="Tran Huan" w:date="2018-11-25T23:32:00Z">
          <w:r w:rsidDel="000D1FDC">
            <w:delText xml:space="preserve">Bảng </w:delText>
          </w:r>
        </w:del>
      </w:ins>
      <w:ins w:id="13923" w:author="phuong vu" w:date="2018-11-23T15:14:00Z">
        <w:del w:id="13924" w:author="Tran Huan" w:date="2018-11-25T23:32:00Z">
          <w:r w:rsidR="00E95F1B" w:rsidDel="000D1FDC">
            <w:fldChar w:fldCharType="begin"/>
          </w:r>
          <w:r w:rsidR="00E95F1B" w:rsidDel="000D1FDC">
            <w:delInstrText xml:space="preserve"> STYLEREF 1 \s </w:delInstrText>
          </w:r>
        </w:del>
      </w:ins>
      <w:del w:id="13925" w:author="Tran Huan" w:date="2018-11-25T23:32:00Z">
        <w:r w:rsidR="00E95F1B" w:rsidDel="000D1FDC">
          <w:fldChar w:fldCharType="separate"/>
        </w:r>
        <w:r w:rsidR="00B607D9" w:rsidDel="000D1FDC">
          <w:rPr>
            <w:noProof/>
          </w:rPr>
          <w:delText>3</w:delText>
        </w:r>
      </w:del>
      <w:ins w:id="13926" w:author="phuong vu" w:date="2018-11-23T15:14:00Z">
        <w:del w:id="13927" w:author="Tran Huan" w:date="2018-11-25T23:32: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13928" w:author="Tran Huan" w:date="2018-11-25T23:32:00Z">
        <w:r w:rsidR="00E95F1B" w:rsidDel="000D1FDC">
          <w:fldChar w:fldCharType="end"/>
        </w:r>
      </w:del>
      <w:ins w:id="13929" w:author="phuong vu" w:date="2018-11-16T11:50:00Z">
        <w:del w:id="13930" w:author="Tran Huan" w:date="2018-11-25T23:32:00Z">
          <w:r w:rsidRPr="000245EB" w:rsidDel="000D1FDC">
            <w:rPr>
              <w:rPrChange w:id="13931" w:author="Tran Huan" w:date="2018-11-25T16:08:00Z">
                <w:rPr>
                  <w:lang w:val="en-US"/>
                </w:rPr>
              </w:rPrChange>
            </w:rPr>
            <w:delText xml:space="preserve"> </w:delText>
          </w:r>
          <w:r w:rsidRPr="00486272" w:rsidDel="000D1FDC">
            <w:delText>Tổng quan các bảng trong cơ sở dữ liệu</w:delText>
          </w:r>
        </w:del>
      </w:ins>
      <w:bookmarkStart w:id="13932" w:name="_Toc531569942"/>
      <w:bookmarkStart w:id="13933" w:name="_Toc531573790"/>
      <w:bookmarkStart w:id="13934" w:name="_Toc531577531"/>
      <w:bookmarkStart w:id="13935" w:name="_Toc531581269"/>
      <w:bookmarkEnd w:id="13932"/>
      <w:bookmarkEnd w:id="13933"/>
      <w:bookmarkEnd w:id="13934"/>
      <w:bookmarkEnd w:id="13935"/>
    </w:p>
    <w:p w14:paraId="6214BEAF" w14:textId="149BD678" w:rsidR="00646D9D" w:rsidDel="00D10B12" w:rsidRDefault="00646D9D" w:rsidP="00D10B12">
      <w:pPr>
        <w:spacing w:after="0" w:line="288" w:lineRule="auto"/>
        <w:contextualSpacing/>
        <w:rPr>
          <w:ins w:id="13936" w:author="phuong vu" w:date="2018-11-16T12:27:00Z"/>
          <w:del w:id="13937" w:author="Tran Huan" w:date="2018-12-03T01:22:00Z"/>
          <w:b/>
          <w:lang w:val="en-US"/>
        </w:rPr>
        <w:pPrChange w:id="13938" w:author="Tran Huan" w:date="2018-12-03T01:23:00Z">
          <w:pPr/>
        </w:pPrChange>
      </w:pPr>
      <w:ins w:id="13939" w:author="phuong vu" w:date="2018-11-16T12:12:00Z">
        <w:del w:id="13940" w:author="Tran Huan" w:date="2018-12-03T01:22:00Z">
          <w:r w:rsidRPr="00646D9D" w:rsidDel="00D10B12">
            <w:rPr>
              <w:b/>
              <w:lang w:val="en-US"/>
              <w:rPrChange w:id="13941" w:author="phuong vu" w:date="2018-11-16T12:12:00Z">
                <w:rPr>
                  <w:lang w:val="en-US"/>
                </w:rPr>
              </w:rPrChange>
            </w:rPr>
            <w:delText>BẢNG BILL</w:delText>
          </w:r>
        </w:del>
      </w:ins>
      <w:bookmarkStart w:id="13942" w:name="_Toc531569943"/>
      <w:bookmarkStart w:id="13943" w:name="_Toc531573791"/>
      <w:bookmarkStart w:id="13944" w:name="_Toc531577532"/>
      <w:bookmarkStart w:id="13945" w:name="_Toc531581270"/>
      <w:bookmarkEnd w:id="13942"/>
      <w:bookmarkEnd w:id="13943"/>
      <w:bookmarkEnd w:id="13944"/>
      <w:bookmarkEnd w:id="13945"/>
    </w:p>
    <w:tbl>
      <w:tblPr>
        <w:tblStyle w:val="TableGrid"/>
        <w:tblW w:w="9265" w:type="dxa"/>
        <w:tblLook w:val="04A0" w:firstRow="1" w:lastRow="0" w:firstColumn="1" w:lastColumn="0" w:noHBand="0" w:noVBand="1"/>
        <w:tblPrChange w:id="13946" w:author="phuong vu" w:date="2018-11-16T12:47:00Z">
          <w:tblPr>
            <w:tblStyle w:val="TableGrid"/>
            <w:tblW w:w="0" w:type="auto"/>
            <w:tblLook w:val="04A0" w:firstRow="1" w:lastRow="0" w:firstColumn="1" w:lastColumn="0" w:noHBand="0" w:noVBand="1"/>
          </w:tblPr>
        </w:tblPrChange>
      </w:tblPr>
      <w:tblGrid>
        <w:gridCol w:w="708"/>
        <w:gridCol w:w="1646"/>
        <w:gridCol w:w="1414"/>
        <w:gridCol w:w="1188"/>
        <w:gridCol w:w="838"/>
        <w:gridCol w:w="823"/>
        <w:gridCol w:w="2648"/>
        <w:tblGridChange w:id="13947">
          <w:tblGrid>
            <w:gridCol w:w="657"/>
            <w:gridCol w:w="1343"/>
            <w:gridCol w:w="1593"/>
            <w:gridCol w:w="1009"/>
            <w:gridCol w:w="773"/>
            <w:gridCol w:w="760"/>
            <w:gridCol w:w="2642"/>
          </w:tblGrid>
        </w:tblGridChange>
      </w:tblGrid>
      <w:tr w:rsidR="00CF0C7E" w:rsidRPr="00CF0C7E" w:rsidDel="00D10B12" w14:paraId="422BD999" w14:textId="57B5CAD4" w:rsidTr="00A94F02">
        <w:trPr>
          <w:trHeight w:val="300"/>
          <w:ins w:id="13948" w:author="phuong vu" w:date="2018-11-16T12:27:00Z"/>
          <w:del w:id="13949" w:author="Tran Huan" w:date="2018-12-03T01:22:00Z"/>
          <w:trPrChange w:id="13950" w:author="phuong vu" w:date="2018-11-16T12:47:00Z">
            <w:trPr>
              <w:trHeight w:val="300"/>
            </w:trPr>
          </w:trPrChange>
        </w:trPr>
        <w:tc>
          <w:tcPr>
            <w:tcW w:w="708" w:type="dxa"/>
            <w:noWrap/>
            <w:vAlign w:val="center"/>
            <w:hideMark/>
            <w:tcPrChange w:id="13951" w:author="phuong vu" w:date="2018-11-16T12:47:00Z">
              <w:tcPr>
                <w:tcW w:w="512" w:type="dxa"/>
                <w:noWrap/>
                <w:hideMark/>
              </w:tcPr>
            </w:tcPrChange>
          </w:tcPr>
          <w:p w14:paraId="1F393308" w14:textId="6AFAC104" w:rsidR="00CF0C7E" w:rsidRPr="00CF0C7E" w:rsidDel="00D10B12" w:rsidRDefault="00CF0C7E" w:rsidP="00D10B12">
            <w:pPr>
              <w:spacing w:line="288" w:lineRule="auto"/>
              <w:contextualSpacing/>
              <w:jc w:val="center"/>
              <w:rPr>
                <w:ins w:id="13952" w:author="phuong vu" w:date="2018-11-16T12:27:00Z"/>
                <w:del w:id="13953" w:author="Tran Huan" w:date="2018-12-03T01:22:00Z"/>
                <w:b/>
                <w:bCs/>
              </w:rPr>
              <w:pPrChange w:id="13954" w:author="Tran Huan" w:date="2018-12-03T01:23:00Z">
                <w:pPr/>
              </w:pPrChange>
            </w:pPr>
            <w:ins w:id="13955" w:author="phuong vu" w:date="2018-11-16T12:27:00Z">
              <w:del w:id="13956" w:author="Tran Huan" w:date="2018-12-03T01:22:00Z">
                <w:r w:rsidRPr="00CF0C7E" w:rsidDel="00D10B12">
                  <w:rPr>
                    <w:b/>
                    <w:bCs/>
                    <w:lang w:val="da-DK"/>
                  </w:rPr>
                  <w:delText>STT</w:delText>
                </w:r>
                <w:bookmarkStart w:id="13957" w:name="_Toc531569944"/>
                <w:bookmarkStart w:id="13958" w:name="_Toc531573792"/>
                <w:bookmarkStart w:id="13959" w:name="_Toc531577533"/>
                <w:bookmarkStart w:id="13960" w:name="_Toc531581271"/>
                <w:bookmarkEnd w:id="13957"/>
                <w:bookmarkEnd w:id="13958"/>
                <w:bookmarkEnd w:id="13959"/>
                <w:bookmarkEnd w:id="13960"/>
              </w:del>
            </w:ins>
          </w:p>
        </w:tc>
        <w:tc>
          <w:tcPr>
            <w:tcW w:w="1646" w:type="dxa"/>
            <w:noWrap/>
            <w:vAlign w:val="center"/>
            <w:hideMark/>
            <w:tcPrChange w:id="13961" w:author="phuong vu" w:date="2018-11-16T12:47:00Z">
              <w:tcPr>
                <w:tcW w:w="971" w:type="dxa"/>
                <w:noWrap/>
                <w:hideMark/>
              </w:tcPr>
            </w:tcPrChange>
          </w:tcPr>
          <w:p w14:paraId="70676EBA" w14:textId="76048A29" w:rsidR="00CF0C7E" w:rsidRPr="00CF0C7E" w:rsidDel="00D10B12" w:rsidRDefault="00CF0C7E" w:rsidP="00D10B12">
            <w:pPr>
              <w:spacing w:line="288" w:lineRule="auto"/>
              <w:contextualSpacing/>
              <w:jc w:val="center"/>
              <w:rPr>
                <w:ins w:id="13962" w:author="phuong vu" w:date="2018-11-16T12:27:00Z"/>
                <w:del w:id="13963" w:author="Tran Huan" w:date="2018-12-03T01:22:00Z"/>
                <w:b/>
                <w:bCs/>
              </w:rPr>
              <w:pPrChange w:id="13964" w:author="Tran Huan" w:date="2018-12-03T01:23:00Z">
                <w:pPr/>
              </w:pPrChange>
            </w:pPr>
            <w:ins w:id="13965" w:author="phuong vu" w:date="2018-11-16T12:27:00Z">
              <w:del w:id="13966" w:author="Tran Huan" w:date="2018-12-03T01:22:00Z">
                <w:r w:rsidRPr="00CF0C7E" w:rsidDel="00D10B12">
                  <w:rPr>
                    <w:b/>
                    <w:bCs/>
                    <w:lang w:val="da-DK"/>
                  </w:rPr>
                  <w:delText>Tên trường</w:delText>
                </w:r>
                <w:bookmarkStart w:id="13967" w:name="_Toc531569945"/>
                <w:bookmarkStart w:id="13968" w:name="_Toc531573793"/>
                <w:bookmarkStart w:id="13969" w:name="_Toc531577534"/>
                <w:bookmarkStart w:id="13970" w:name="_Toc531581272"/>
                <w:bookmarkEnd w:id="13967"/>
                <w:bookmarkEnd w:id="13968"/>
                <w:bookmarkEnd w:id="13969"/>
                <w:bookmarkEnd w:id="13970"/>
              </w:del>
            </w:ins>
          </w:p>
        </w:tc>
        <w:tc>
          <w:tcPr>
            <w:tcW w:w="1414" w:type="dxa"/>
            <w:noWrap/>
            <w:vAlign w:val="center"/>
            <w:hideMark/>
            <w:tcPrChange w:id="13971" w:author="phuong vu" w:date="2018-11-16T12:47:00Z">
              <w:tcPr>
                <w:tcW w:w="1752" w:type="dxa"/>
                <w:noWrap/>
                <w:hideMark/>
              </w:tcPr>
            </w:tcPrChange>
          </w:tcPr>
          <w:p w14:paraId="4B0FD7F2" w14:textId="6DA02642" w:rsidR="00CF0C7E" w:rsidRPr="00CF0C7E" w:rsidDel="00D10B12" w:rsidRDefault="00CF0C7E" w:rsidP="00D10B12">
            <w:pPr>
              <w:spacing w:line="288" w:lineRule="auto"/>
              <w:contextualSpacing/>
              <w:jc w:val="center"/>
              <w:rPr>
                <w:ins w:id="13972" w:author="phuong vu" w:date="2018-11-16T12:27:00Z"/>
                <w:del w:id="13973" w:author="Tran Huan" w:date="2018-12-03T01:22:00Z"/>
                <w:b/>
                <w:bCs/>
              </w:rPr>
              <w:pPrChange w:id="13974" w:author="Tran Huan" w:date="2018-12-03T01:23:00Z">
                <w:pPr/>
              </w:pPrChange>
            </w:pPr>
            <w:ins w:id="13975" w:author="phuong vu" w:date="2018-11-16T12:27:00Z">
              <w:del w:id="13976" w:author="Tran Huan" w:date="2018-12-03T01:22:00Z">
                <w:r w:rsidRPr="00CF0C7E" w:rsidDel="00D10B12">
                  <w:rPr>
                    <w:b/>
                    <w:bCs/>
                    <w:lang w:val="da-DK"/>
                  </w:rPr>
                  <w:delText>Kiểu</w:delText>
                </w:r>
                <w:bookmarkStart w:id="13977" w:name="_Toc531569946"/>
                <w:bookmarkStart w:id="13978" w:name="_Toc531573794"/>
                <w:bookmarkStart w:id="13979" w:name="_Toc531577535"/>
                <w:bookmarkStart w:id="13980" w:name="_Toc531581273"/>
                <w:bookmarkEnd w:id="13977"/>
                <w:bookmarkEnd w:id="13978"/>
                <w:bookmarkEnd w:id="13979"/>
                <w:bookmarkEnd w:id="13980"/>
              </w:del>
            </w:ins>
          </w:p>
        </w:tc>
        <w:tc>
          <w:tcPr>
            <w:tcW w:w="1188" w:type="dxa"/>
            <w:noWrap/>
            <w:vAlign w:val="center"/>
            <w:hideMark/>
            <w:tcPrChange w:id="13981" w:author="phuong vu" w:date="2018-11-16T12:47:00Z">
              <w:tcPr>
                <w:tcW w:w="1101" w:type="dxa"/>
                <w:noWrap/>
                <w:hideMark/>
              </w:tcPr>
            </w:tcPrChange>
          </w:tcPr>
          <w:p w14:paraId="39DC3ADA" w14:textId="23756C35" w:rsidR="00CF0C7E" w:rsidRPr="00CF0C7E" w:rsidDel="00D10B12" w:rsidRDefault="00CF0C7E" w:rsidP="00D10B12">
            <w:pPr>
              <w:spacing w:line="288" w:lineRule="auto"/>
              <w:contextualSpacing/>
              <w:jc w:val="center"/>
              <w:rPr>
                <w:ins w:id="13982" w:author="phuong vu" w:date="2018-11-16T12:27:00Z"/>
                <w:del w:id="13983" w:author="Tran Huan" w:date="2018-12-03T01:22:00Z"/>
                <w:b/>
                <w:bCs/>
              </w:rPr>
              <w:pPrChange w:id="13984" w:author="Tran Huan" w:date="2018-12-03T01:23:00Z">
                <w:pPr/>
              </w:pPrChange>
            </w:pPr>
            <w:ins w:id="13985" w:author="phuong vu" w:date="2018-11-16T12:27:00Z">
              <w:del w:id="13986" w:author="Tran Huan" w:date="2018-12-03T01:22:00Z">
                <w:r w:rsidRPr="00CF0C7E" w:rsidDel="00D10B12">
                  <w:rPr>
                    <w:b/>
                    <w:bCs/>
                    <w:lang w:val="da-DK"/>
                  </w:rPr>
                  <w:delText>Chấp nhận Null</w:delText>
                </w:r>
                <w:bookmarkStart w:id="13987" w:name="_Toc531569947"/>
                <w:bookmarkStart w:id="13988" w:name="_Toc531573795"/>
                <w:bookmarkStart w:id="13989" w:name="_Toc531577536"/>
                <w:bookmarkStart w:id="13990" w:name="_Toc531581274"/>
                <w:bookmarkEnd w:id="13987"/>
                <w:bookmarkEnd w:id="13988"/>
                <w:bookmarkEnd w:id="13989"/>
                <w:bookmarkEnd w:id="13990"/>
              </w:del>
            </w:ins>
          </w:p>
        </w:tc>
        <w:tc>
          <w:tcPr>
            <w:tcW w:w="838" w:type="dxa"/>
            <w:noWrap/>
            <w:vAlign w:val="center"/>
            <w:hideMark/>
            <w:tcPrChange w:id="13991" w:author="phuong vu" w:date="2018-11-16T12:47:00Z">
              <w:tcPr>
                <w:tcW w:w="759" w:type="dxa"/>
                <w:noWrap/>
                <w:hideMark/>
              </w:tcPr>
            </w:tcPrChange>
          </w:tcPr>
          <w:p w14:paraId="50CA922A" w14:textId="20D0F65F" w:rsidR="00CF0C7E" w:rsidRPr="00CF0C7E" w:rsidDel="00D10B12" w:rsidRDefault="00CF0C7E" w:rsidP="00D10B12">
            <w:pPr>
              <w:spacing w:line="288" w:lineRule="auto"/>
              <w:contextualSpacing/>
              <w:jc w:val="center"/>
              <w:rPr>
                <w:ins w:id="13992" w:author="phuong vu" w:date="2018-11-16T12:27:00Z"/>
                <w:del w:id="13993" w:author="Tran Huan" w:date="2018-12-03T01:22:00Z"/>
                <w:b/>
                <w:bCs/>
              </w:rPr>
              <w:pPrChange w:id="13994" w:author="Tran Huan" w:date="2018-12-03T01:23:00Z">
                <w:pPr/>
              </w:pPrChange>
            </w:pPr>
            <w:ins w:id="13995" w:author="phuong vu" w:date="2018-11-16T12:27:00Z">
              <w:del w:id="13996" w:author="Tran Huan" w:date="2018-12-03T01:22:00Z">
                <w:r w:rsidRPr="00CF0C7E" w:rsidDel="00D10B12">
                  <w:rPr>
                    <w:b/>
                    <w:bCs/>
                    <w:lang w:val="da-DK"/>
                  </w:rPr>
                  <w:delText>Khóa chính</w:delText>
                </w:r>
                <w:bookmarkStart w:id="13997" w:name="_Toc531569948"/>
                <w:bookmarkStart w:id="13998" w:name="_Toc531573796"/>
                <w:bookmarkStart w:id="13999" w:name="_Toc531577537"/>
                <w:bookmarkStart w:id="14000" w:name="_Toc531581275"/>
                <w:bookmarkEnd w:id="13997"/>
                <w:bookmarkEnd w:id="13998"/>
                <w:bookmarkEnd w:id="13999"/>
                <w:bookmarkEnd w:id="14000"/>
              </w:del>
            </w:ins>
          </w:p>
        </w:tc>
        <w:tc>
          <w:tcPr>
            <w:tcW w:w="823" w:type="dxa"/>
            <w:noWrap/>
            <w:vAlign w:val="center"/>
            <w:hideMark/>
            <w:tcPrChange w:id="14001" w:author="phuong vu" w:date="2018-11-16T12:47:00Z">
              <w:tcPr>
                <w:tcW w:w="759" w:type="dxa"/>
                <w:noWrap/>
                <w:hideMark/>
              </w:tcPr>
            </w:tcPrChange>
          </w:tcPr>
          <w:p w14:paraId="06562E5A" w14:textId="36B8D149" w:rsidR="00CF0C7E" w:rsidRPr="00CF0C7E" w:rsidDel="00D10B12" w:rsidRDefault="00CF0C7E" w:rsidP="00D10B12">
            <w:pPr>
              <w:spacing w:line="288" w:lineRule="auto"/>
              <w:contextualSpacing/>
              <w:jc w:val="center"/>
              <w:rPr>
                <w:ins w:id="14002" w:author="phuong vu" w:date="2018-11-16T12:27:00Z"/>
                <w:del w:id="14003" w:author="Tran Huan" w:date="2018-12-03T01:22:00Z"/>
                <w:b/>
                <w:bCs/>
              </w:rPr>
              <w:pPrChange w:id="14004" w:author="Tran Huan" w:date="2018-12-03T01:23:00Z">
                <w:pPr/>
              </w:pPrChange>
            </w:pPr>
            <w:ins w:id="14005" w:author="phuong vu" w:date="2018-11-16T12:27:00Z">
              <w:del w:id="14006" w:author="Tran Huan" w:date="2018-12-03T01:22:00Z">
                <w:r w:rsidRPr="00CF0C7E" w:rsidDel="00D10B12">
                  <w:rPr>
                    <w:b/>
                    <w:bCs/>
                    <w:lang w:val="da-DK"/>
                  </w:rPr>
                  <w:delText>Khóa ngoại</w:delText>
                </w:r>
                <w:bookmarkStart w:id="14007" w:name="_Toc531569949"/>
                <w:bookmarkStart w:id="14008" w:name="_Toc531573797"/>
                <w:bookmarkStart w:id="14009" w:name="_Toc531577538"/>
                <w:bookmarkStart w:id="14010" w:name="_Toc531581276"/>
                <w:bookmarkEnd w:id="14007"/>
                <w:bookmarkEnd w:id="14008"/>
                <w:bookmarkEnd w:id="14009"/>
                <w:bookmarkEnd w:id="14010"/>
              </w:del>
            </w:ins>
          </w:p>
        </w:tc>
        <w:tc>
          <w:tcPr>
            <w:tcW w:w="2648" w:type="dxa"/>
            <w:noWrap/>
            <w:vAlign w:val="center"/>
            <w:hideMark/>
            <w:tcPrChange w:id="14011" w:author="phuong vu" w:date="2018-11-16T12:47:00Z">
              <w:tcPr>
                <w:tcW w:w="2923" w:type="dxa"/>
                <w:noWrap/>
                <w:hideMark/>
              </w:tcPr>
            </w:tcPrChange>
          </w:tcPr>
          <w:p w14:paraId="333CE50C" w14:textId="67D45460" w:rsidR="00CF0C7E" w:rsidRPr="00CF0C7E" w:rsidDel="00D10B12" w:rsidRDefault="00CF0C7E" w:rsidP="00D10B12">
            <w:pPr>
              <w:spacing w:line="288" w:lineRule="auto"/>
              <w:contextualSpacing/>
              <w:jc w:val="center"/>
              <w:rPr>
                <w:ins w:id="14012" w:author="phuong vu" w:date="2018-11-16T12:27:00Z"/>
                <w:del w:id="14013" w:author="Tran Huan" w:date="2018-12-03T01:22:00Z"/>
                <w:b/>
                <w:bCs/>
              </w:rPr>
              <w:pPrChange w:id="14014" w:author="Tran Huan" w:date="2018-12-03T01:23:00Z">
                <w:pPr/>
              </w:pPrChange>
            </w:pPr>
            <w:ins w:id="14015" w:author="phuong vu" w:date="2018-11-16T12:27:00Z">
              <w:del w:id="14016" w:author="Tran Huan" w:date="2018-12-03T01:22:00Z">
                <w:r w:rsidRPr="00CF0C7E" w:rsidDel="00D10B12">
                  <w:rPr>
                    <w:b/>
                    <w:bCs/>
                    <w:lang w:val="da-DK"/>
                  </w:rPr>
                  <w:delText>Mô tả</w:delText>
                </w:r>
                <w:bookmarkStart w:id="14017" w:name="_Toc531569950"/>
                <w:bookmarkStart w:id="14018" w:name="_Toc531573798"/>
                <w:bookmarkStart w:id="14019" w:name="_Toc531577539"/>
                <w:bookmarkStart w:id="14020" w:name="_Toc531581277"/>
                <w:bookmarkEnd w:id="14017"/>
                <w:bookmarkEnd w:id="14018"/>
                <w:bookmarkEnd w:id="14019"/>
                <w:bookmarkEnd w:id="14020"/>
              </w:del>
            </w:ins>
          </w:p>
        </w:tc>
        <w:bookmarkStart w:id="14021" w:name="_Toc531569951"/>
        <w:bookmarkStart w:id="14022" w:name="_Toc531573799"/>
        <w:bookmarkStart w:id="14023" w:name="_Toc531577540"/>
        <w:bookmarkStart w:id="14024" w:name="_Toc531581278"/>
        <w:bookmarkEnd w:id="14021"/>
        <w:bookmarkEnd w:id="14022"/>
        <w:bookmarkEnd w:id="14023"/>
        <w:bookmarkEnd w:id="14024"/>
      </w:tr>
      <w:tr w:rsidR="00CF0C7E" w:rsidRPr="00CF0C7E" w:rsidDel="00D10B12" w14:paraId="1287DD08" w14:textId="689C3A6A" w:rsidTr="00A94F02">
        <w:trPr>
          <w:trHeight w:val="300"/>
          <w:ins w:id="14025" w:author="phuong vu" w:date="2018-11-16T12:27:00Z"/>
          <w:del w:id="14026" w:author="Tran Huan" w:date="2018-12-03T01:22:00Z"/>
          <w:trPrChange w:id="14027" w:author="phuong vu" w:date="2018-11-16T12:47:00Z">
            <w:trPr>
              <w:trHeight w:val="300"/>
            </w:trPr>
          </w:trPrChange>
        </w:trPr>
        <w:tc>
          <w:tcPr>
            <w:tcW w:w="708" w:type="dxa"/>
            <w:noWrap/>
            <w:hideMark/>
            <w:tcPrChange w:id="14028" w:author="phuong vu" w:date="2018-11-16T12:47:00Z">
              <w:tcPr>
                <w:tcW w:w="512" w:type="dxa"/>
                <w:noWrap/>
                <w:hideMark/>
              </w:tcPr>
            </w:tcPrChange>
          </w:tcPr>
          <w:p w14:paraId="27478D10" w14:textId="74330CB1" w:rsidR="00CF0C7E" w:rsidRPr="00CF0C7E" w:rsidDel="00D10B12" w:rsidRDefault="00CF0C7E" w:rsidP="00D10B12">
            <w:pPr>
              <w:spacing w:line="288" w:lineRule="auto"/>
              <w:contextualSpacing/>
              <w:rPr>
                <w:ins w:id="14029" w:author="phuong vu" w:date="2018-11-16T12:27:00Z"/>
                <w:del w:id="14030" w:author="Tran Huan" w:date="2018-12-03T01:22:00Z"/>
                <w:rPrChange w:id="14031" w:author="phuong vu" w:date="2018-11-16T12:28:00Z">
                  <w:rPr>
                    <w:ins w:id="14032" w:author="phuong vu" w:date="2018-11-16T12:27:00Z"/>
                    <w:del w:id="14033" w:author="Tran Huan" w:date="2018-12-03T01:22:00Z"/>
                    <w:b/>
                  </w:rPr>
                </w:rPrChange>
              </w:rPr>
              <w:pPrChange w:id="14034" w:author="Tran Huan" w:date="2018-12-03T01:23:00Z">
                <w:pPr/>
              </w:pPrChange>
            </w:pPr>
            <w:ins w:id="14035" w:author="phuong vu" w:date="2018-11-16T12:27:00Z">
              <w:del w:id="14036" w:author="Tran Huan" w:date="2018-12-03T01:22:00Z">
                <w:r w:rsidRPr="00CF0C7E" w:rsidDel="00D10B12">
                  <w:rPr>
                    <w:rPrChange w:id="14037" w:author="phuong vu" w:date="2018-11-16T12:28:00Z">
                      <w:rPr>
                        <w:b/>
                      </w:rPr>
                    </w:rPrChange>
                  </w:rPr>
                  <w:delText>1</w:delText>
                </w:r>
                <w:bookmarkStart w:id="14038" w:name="_Toc531569952"/>
                <w:bookmarkStart w:id="14039" w:name="_Toc531573800"/>
                <w:bookmarkStart w:id="14040" w:name="_Toc531577541"/>
                <w:bookmarkStart w:id="14041" w:name="_Toc531581279"/>
                <w:bookmarkEnd w:id="14038"/>
                <w:bookmarkEnd w:id="14039"/>
                <w:bookmarkEnd w:id="14040"/>
                <w:bookmarkEnd w:id="14041"/>
              </w:del>
            </w:ins>
          </w:p>
        </w:tc>
        <w:tc>
          <w:tcPr>
            <w:tcW w:w="1646" w:type="dxa"/>
            <w:noWrap/>
            <w:hideMark/>
            <w:tcPrChange w:id="14042" w:author="phuong vu" w:date="2018-11-16T12:47:00Z">
              <w:tcPr>
                <w:tcW w:w="971" w:type="dxa"/>
                <w:noWrap/>
                <w:hideMark/>
              </w:tcPr>
            </w:tcPrChange>
          </w:tcPr>
          <w:p w14:paraId="7EFB676A" w14:textId="335C428D" w:rsidR="00CF0C7E" w:rsidRPr="00CF0C7E" w:rsidDel="00D10B12" w:rsidRDefault="00CF0C7E" w:rsidP="00D10B12">
            <w:pPr>
              <w:spacing w:line="288" w:lineRule="auto"/>
              <w:contextualSpacing/>
              <w:rPr>
                <w:ins w:id="14043" w:author="phuong vu" w:date="2018-11-16T12:27:00Z"/>
                <w:del w:id="14044" w:author="Tran Huan" w:date="2018-12-03T01:22:00Z"/>
                <w:rPrChange w:id="14045" w:author="phuong vu" w:date="2018-11-16T12:28:00Z">
                  <w:rPr>
                    <w:ins w:id="14046" w:author="phuong vu" w:date="2018-11-16T12:27:00Z"/>
                    <w:del w:id="14047" w:author="Tran Huan" w:date="2018-12-03T01:22:00Z"/>
                    <w:b/>
                  </w:rPr>
                </w:rPrChange>
              </w:rPr>
              <w:pPrChange w:id="14048" w:author="Tran Huan" w:date="2018-12-03T01:23:00Z">
                <w:pPr/>
              </w:pPrChange>
            </w:pPr>
            <w:ins w:id="14049" w:author="phuong vu" w:date="2018-11-16T12:27:00Z">
              <w:del w:id="14050" w:author="Tran Huan" w:date="2018-12-03T01:22:00Z">
                <w:r w:rsidRPr="00CF0C7E" w:rsidDel="00D10B12">
                  <w:rPr>
                    <w:rPrChange w:id="14051" w:author="phuong vu" w:date="2018-11-16T12:28:00Z">
                      <w:rPr>
                        <w:b/>
                      </w:rPr>
                    </w:rPrChange>
                  </w:rPr>
                  <w:delText>id</w:delText>
                </w:r>
                <w:bookmarkStart w:id="14052" w:name="_Toc531569953"/>
                <w:bookmarkStart w:id="14053" w:name="_Toc531573801"/>
                <w:bookmarkStart w:id="14054" w:name="_Toc531577542"/>
                <w:bookmarkStart w:id="14055" w:name="_Toc531581280"/>
                <w:bookmarkEnd w:id="14052"/>
                <w:bookmarkEnd w:id="14053"/>
                <w:bookmarkEnd w:id="14054"/>
                <w:bookmarkEnd w:id="14055"/>
              </w:del>
            </w:ins>
          </w:p>
        </w:tc>
        <w:tc>
          <w:tcPr>
            <w:tcW w:w="1414" w:type="dxa"/>
            <w:noWrap/>
            <w:hideMark/>
            <w:tcPrChange w:id="14056" w:author="phuong vu" w:date="2018-11-16T12:47:00Z">
              <w:tcPr>
                <w:tcW w:w="1752" w:type="dxa"/>
                <w:noWrap/>
                <w:hideMark/>
              </w:tcPr>
            </w:tcPrChange>
          </w:tcPr>
          <w:p w14:paraId="0DBB4E17" w14:textId="7571D7E9" w:rsidR="00CF0C7E" w:rsidRPr="00CF0C7E" w:rsidDel="00D10B12" w:rsidRDefault="00CF0C7E" w:rsidP="00D10B12">
            <w:pPr>
              <w:spacing w:line="288" w:lineRule="auto"/>
              <w:contextualSpacing/>
              <w:rPr>
                <w:ins w:id="14057" w:author="phuong vu" w:date="2018-11-16T12:27:00Z"/>
                <w:del w:id="14058" w:author="Tran Huan" w:date="2018-12-03T01:22:00Z"/>
                <w:rPrChange w:id="14059" w:author="phuong vu" w:date="2018-11-16T12:28:00Z">
                  <w:rPr>
                    <w:ins w:id="14060" w:author="phuong vu" w:date="2018-11-16T12:27:00Z"/>
                    <w:del w:id="14061" w:author="Tran Huan" w:date="2018-12-03T01:22:00Z"/>
                    <w:b/>
                  </w:rPr>
                </w:rPrChange>
              </w:rPr>
              <w:pPrChange w:id="14062" w:author="Tran Huan" w:date="2018-12-03T01:23:00Z">
                <w:pPr/>
              </w:pPrChange>
            </w:pPr>
            <w:ins w:id="14063" w:author="phuong vu" w:date="2018-11-16T12:27:00Z">
              <w:del w:id="14064" w:author="Tran Huan" w:date="2018-12-03T01:22:00Z">
                <w:r w:rsidRPr="00CF0C7E" w:rsidDel="00D10B12">
                  <w:rPr>
                    <w:rPrChange w:id="14065" w:author="phuong vu" w:date="2018-11-16T12:28:00Z">
                      <w:rPr>
                        <w:b/>
                      </w:rPr>
                    </w:rPrChange>
                  </w:rPr>
                  <w:delText>numeric</w:delText>
                </w:r>
                <w:bookmarkStart w:id="14066" w:name="_Toc531569954"/>
                <w:bookmarkStart w:id="14067" w:name="_Toc531573802"/>
                <w:bookmarkStart w:id="14068" w:name="_Toc531577543"/>
                <w:bookmarkStart w:id="14069" w:name="_Toc531581281"/>
                <w:bookmarkEnd w:id="14066"/>
                <w:bookmarkEnd w:id="14067"/>
                <w:bookmarkEnd w:id="14068"/>
                <w:bookmarkEnd w:id="14069"/>
              </w:del>
            </w:ins>
          </w:p>
        </w:tc>
        <w:tc>
          <w:tcPr>
            <w:tcW w:w="1188" w:type="dxa"/>
            <w:noWrap/>
            <w:hideMark/>
            <w:tcPrChange w:id="14070" w:author="phuong vu" w:date="2018-11-16T12:47:00Z">
              <w:tcPr>
                <w:tcW w:w="1101" w:type="dxa"/>
                <w:noWrap/>
                <w:hideMark/>
              </w:tcPr>
            </w:tcPrChange>
          </w:tcPr>
          <w:p w14:paraId="65AF7024" w14:textId="2B750ACB" w:rsidR="00CF0C7E" w:rsidRPr="00CF0C7E" w:rsidDel="00D10B12" w:rsidRDefault="00CF0C7E" w:rsidP="00D10B12">
            <w:pPr>
              <w:spacing w:line="288" w:lineRule="auto"/>
              <w:contextualSpacing/>
              <w:jc w:val="center"/>
              <w:rPr>
                <w:ins w:id="14071" w:author="phuong vu" w:date="2018-11-16T12:27:00Z"/>
                <w:del w:id="14072" w:author="Tran Huan" w:date="2018-12-03T01:22:00Z"/>
                <w:rPrChange w:id="14073" w:author="phuong vu" w:date="2018-11-16T12:28:00Z">
                  <w:rPr>
                    <w:ins w:id="14074" w:author="phuong vu" w:date="2018-11-16T12:27:00Z"/>
                    <w:del w:id="14075" w:author="Tran Huan" w:date="2018-12-03T01:22:00Z"/>
                    <w:b/>
                  </w:rPr>
                </w:rPrChange>
              </w:rPr>
              <w:pPrChange w:id="14076" w:author="Tran Huan" w:date="2018-12-03T01:23:00Z">
                <w:pPr/>
              </w:pPrChange>
            </w:pPr>
            <w:bookmarkStart w:id="14077" w:name="_Toc531569955"/>
            <w:bookmarkStart w:id="14078" w:name="_Toc531573803"/>
            <w:bookmarkStart w:id="14079" w:name="_Toc531577544"/>
            <w:bookmarkStart w:id="14080" w:name="_Toc531581282"/>
            <w:bookmarkEnd w:id="14077"/>
            <w:bookmarkEnd w:id="14078"/>
            <w:bookmarkEnd w:id="14079"/>
            <w:bookmarkEnd w:id="14080"/>
          </w:p>
        </w:tc>
        <w:tc>
          <w:tcPr>
            <w:tcW w:w="838" w:type="dxa"/>
            <w:noWrap/>
            <w:hideMark/>
            <w:tcPrChange w:id="14081" w:author="phuong vu" w:date="2018-11-16T12:47:00Z">
              <w:tcPr>
                <w:tcW w:w="759" w:type="dxa"/>
                <w:noWrap/>
                <w:hideMark/>
              </w:tcPr>
            </w:tcPrChange>
          </w:tcPr>
          <w:p w14:paraId="166E003A" w14:textId="442BDF0B" w:rsidR="00CF0C7E" w:rsidRPr="00CF0C7E" w:rsidDel="00D10B12" w:rsidRDefault="00CF0C7E" w:rsidP="00D10B12">
            <w:pPr>
              <w:spacing w:line="288" w:lineRule="auto"/>
              <w:contextualSpacing/>
              <w:jc w:val="center"/>
              <w:rPr>
                <w:ins w:id="14082" w:author="phuong vu" w:date="2018-11-16T12:27:00Z"/>
                <w:del w:id="14083" w:author="Tran Huan" w:date="2018-12-03T01:22:00Z"/>
                <w:rPrChange w:id="14084" w:author="phuong vu" w:date="2018-11-16T12:28:00Z">
                  <w:rPr>
                    <w:ins w:id="14085" w:author="phuong vu" w:date="2018-11-16T12:27:00Z"/>
                    <w:del w:id="14086" w:author="Tran Huan" w:date="2018-12-03T01:22:00Z"/>
                    <w:b/>
                  </w:rPr>
                </w:rPrChange>
              </w:rPr>
              <w:pPrChange w:id="14087" w:author="Tran Huan" w:date="2018-12-03T01:23:00Z">
                <w:pPr/>
              </w:pPrChange>
            </w:pPr>
            <w:ins w:id="14088" w:author="phuong vu" w:date="2018-11-16T12:27:00Z">
              <w:del w:id="14089" w:author="Tran Huan" w:date="2018-12-03T01:22:00Z">
                <w:r w:rsidRPr="00CF0C7E" w:rsidDel="00D10B12">
                  <w:rPr>
                    <w:rPrChange w:id="14090" w:author="phuong vu" w:date="2018-11-16T12:28:00Z">
                      <w:rPr>
                        <w:b/>
                      </w:rPr>
                    </w:rPrChange>
                  </w:rPr>
                  <w:delText>X</w:delText>
                </w:r>
                <w:bookmarkStart w:id="14091" w:name="_Toc531569956"/>
                <w:bookmarkStart w:id="14092" w:name="_Toc531573804"/>
                <w:bookmarkStart w:id="14093" w:name="_Toc531577545"/>
                <w:bookmarkStart w:id="14094" w:name="_Toc531581283"/>
                <w:bookmarkEnd w:id="14091"/>
                <w:bookmarkEnd w:id="14092"/>
                <w:bookmarkEnd w:id="14093"/>
                <w:bookmarkEnd w:id="14094"/>
              </w:del>
            </w:ins>
          </w:p>
        </w:tc>
        <w:tc>
          <w:tcPr>
            <w:tcW w:w="823" w:type="dxa"/>
            <w:noWrap/>
            <w:hideMark/>
            <w:tcPrChange w:id="14095" w:author="phuong vu" w:date="2018-11-16T12:47:00Z">
              <w:tcPr>
                <w:tcW w:w="759" w:type="dxa"/>
                <w:noWrap/>
                <w:hideMark/>
              </w:tcPr>
            </w:tcPrChange>
          </w:tcPr>
          <w:p w14:paraId="150B812C" w14:textId="621885E8" w:rsidR="00CF0C7E" w:rsidRPr="00CF0C7E" w:rsidDel="00D10B12" w:rsidRDefault="00CF0C7E" w:rsidP="00D10B12">
            <w:pPr>
              <w:spacing w:line="288" w:lineRule="auto"/>
              <w:contextualSpacing/>
              <w:jc w:val="center"/>
              <w:rPr>
                <w:ins w:id="14096" w:author="phuong vu" w:date="2018-11-16T12:27:00Z"/>
                <w:del w:id="14097" w:author="Tran Huan" w:date="2018-12-03T01:22:00Z"/>
                <w:rPrChange w:id="14098" w:author="phuong vu" w:date="2018-11-16T12:28:00Z">
                  <w:rPr>
                    <w:ins w:id="14099" w:author="phuong vu" w:date="2018-11-16T12:27:00Z"/>
                    <w:del w:id="14100" w:author="Tran Huan" w:date="2018-12-03T01:22:00Z"/>
                    <w:b/>
                  </w:rPr>
                </w:rPrChange>
              </w:rPr>
              <w:pPrChange w:id="14101" w:author="Tran Huan" w:date="2018-12-03T01:23:00Z">
                <w:pPr/>
              </w:pPrChange>
            </w:pPr>
            <w:bookmarkStart w:id="14102" w:name="_Toc531569957"/>
            <w:bookmarkStart w:id="14103" w:name="_Toc531573805"/>
            <w:bookmarkStart w:id="14104" w:name="_Toc531577546"/>
            <w:bookmarkStart w:id="14105" w:name="_Toc531581284"/>
            <w:bookmarkEnd w:id="14102"/>
            <w:bookmarkEnd w:id="14103"/>
            <w:bookmarkEnd w:id="14104"/>
            <w:bookmarkEnd w:id="14105"/>
          </w:p>
        </w:tc>
        <w:tc>
          <w:tcPr>
            <w:tcW w:w="2648" w:type="dxa"/>
            <w:noWrap/>
            <w:hideMark/>
            <w:tcPrChange w:id="14106" w:author="phuong vu" w:date="2018-11-16T12:47:00Z">
              <w:tcPr>
                <w:tcW w:w="2923" w:type="dxa"/>
                <w:noWrap/>
                <w:hideMark/>
              </w:tcPr>
            </w:tcPrChange>
          </w:tcPr>
          <w:p w14:paraId="75672F20" w14:textId="61D5F81C" w:rsidR="00CF0C7E" w:rsidRPr="00CF0C7E" w:rsidDel="00D10B12" w:rsidRDefault="00CF0C7E" w:rsidP="00D10B12">
            <w:pPr>
              <w:spacing w:line="288" w:lineRule="auto"/>
              <w:contextualSpacing/>
              <w:rPr>
                <w:ins w:id="14107" w:author="phuong vu" w:date="2018-11-16T12:27:00Z"/>
                <w:del w:id="14108" w:author="Tran Huan" w:date="2018-12-03T01:22:00Z"/>
                <w:rPrChange w:id="14109" w:author="phuong vu" w:date="2018-11-16T12:28:00Z">
                  <w:rPr>
                    <w:ins w:id="14110" w:author="phuong vu" w:date="2018-11-16T12:27:00Z"/>
                    <w:del w:id="14111" w:author="Tran Huan" w:date="2018-12-03T01:22:00Z"/>
                    <w:b/>
                  </w:rPr>
                </w:rPrChange>
              </w:rPr>
              <w:pPrChange w:id="14112" w:author="Tran Huan" w:date="2018-12-03T01:23:00Z">
                <w:pPr/>
              </w:pPrChange>
            </w:pPr>
            <w:ins w:id="14113" w:author="phuong vu" w:date="2018-11-16T12:27:00Z">
              <w:del w:id="14114" w:author="Tran Huan" w:date="2018-12-03T01:22:00Z">
                <w:r w:rsidRPr="00CF0C7E" w:rsidDel="00D10B12">
                  <w:rPr>
                    <w:rPrChange w:id="14115" w:author="phuong vu" w:date="2018-11-16T12:28:00Z">
                      <w:rPr>
                        <w:b/>
                      </w:rPr>
                    </w:rPrChange>
                  </w:rPr>
                  <w:delText>ID hóa đơn</w:delText>
                </w:r>
                <w:bookmarkStart w:id="14116" w:name="_Toc531569958"/>
                <w:bookmarkStart w:id="14117" w:name="_Toc531573806"/>
                <w:bookmarkStart w:id="14118" w:name="_Toc531577547"/>
                <w:bookmarkStart w:id="14119" w:name="_Toc531581285"/>
                <w:bookmarkEnd w:id="14116"/>
                <w:bookmarkEnd w:id="14117"/>
                <w:bookmarkEnd w:id="14118"/>
                <w:bookmarkEnd w:id="14119"/>
              </w:del>
            </w:ins>
          </w:p>
        </w:tc>
        <w:bookmarkStart w:id="14120" w:name="_Toc531569959"/>
        <w:bookmarkStart w:id="14121" w:name="_Toc531573807"/>
        <w:bookmarkStart w:id="14122" w:name="_Toc531577548"/>
        <w:bookmarkStart w:id="14123" w:name="_Toc531581286"/>
        <w:bookmarkEnd w:id="14120"/>
        <w:bookmarkEnd w:id="14121"/>
        <w:bookmarkEnd w:id="14122"/>
        <w:bookmarkEnd w:id="14123"/>
      </w:tr>
      <w:tr w:rsidR="00CF0C7E" w:rsidRPr="00CF0C7E" w:rsidDel="00D10B12" w14:paraId="55AFA0FC" w14:textId="622D895A" w:rsidTr="00A94F02">
        <w:trPr>
          <w:trHeight w:val="300"/>
          <w:ins w:id="14124" w:author="phuong vu" w:date="2018-11-16T12:27:00Z"/>
          <w:del w:id="14125" w:author="Tran Huan" w:date="2018-12-03T01:22:00Z"/>
          <w:trPrChange w:id="14126" w:author="phuong vu" w:date="2018-11-16T12:47:00Z">
            <w:trPr>
              <w:trHeight w:val="300"/>
            </w:trPr>
          </w:trPrChange>
        </w:trPr>
        <w:tc>
          <w:tcPr>
            <w:tcW w:w="708" w:type="dxa"/>
            <w:noWrap/>
            <w:hideMark/>
            <w:tcPrChange w:id="14127" w:author="phuong vu" w:date="2018-11-16T12:47:00Z">
              <w:tcPr>
                <w:tcW w:w="512" w:type="dxa"/>
                <w:noWrap/>
                <w:hideMark/>
              </w:tcPr>
            </w:tcPrChange>
          </w:tcPr>
          <w:p w14:paraId="01373FDF" w14:textId="4C79D218" w:rsidR="00CF0C7E" w:rsidRPr="00CF0C7E" w:rsidDel="00D10B12" w:rsidRDefault="00CF0C7E" w:rsidP="00D10B12">
            <w:pPr>
              <w:spacing w:line="288" w:lineRule="auto"/>
              <w:contextualSpacing/>
              <w:rPr>
                <w:ins w:id="14128" w:author="phuong vu" w:date="2018-11-16T12:27:00Z"/>
                <w:del w:id="14129" w:author="Tran Huan" w:date="2018-12-03T01:22:00Z"/>
                <w:rPrChange w:id="14130" w:author="phuong vu" w:date="2018-11-16T12:28:00Z">
                  <w:rPr>
                    <w:ins w:id="14131" w:author="phuong vu" w:date="2018-11-16T12:27:00Z"/>
                    <w:del w:id="14132" w:author="Tran Huan" w:date="2018-12-03T01:22:00Z"/>
                    <w:b/>
                  </w:rPr>
                </w:rPrChange>
              </w:rPr>
              <w:pPrChange w:id="14133" w:author="Tran Huan" w:date="2018-12-03T01:23:00Z">
                <w:pPr/>
              </w:pPrChange>
            </w:pPr>
            <w:ins w:id="14134" w:author="phuong vu" w:date="2018-11-16T12:27:00Z">
              <w:del w:id="14135" w:author="Tran Huan" w:date="2018-12-03T01:22:00Z">
                <w:r w:rsidRPr="00CF0C7E" w:rsidDel="00D10B12">
                  <w:rPr>
                    <w:rPrChange w:id="14136" w:author="phuong vu" w:date="2018-11-16T12:28:00Z">
                      <w:rPr>
                        <w:b/>
                      </w:rPr>
                    </w:rPrChange>
                  </w:rPr>
                  <w:delText>2</w:delText>
                </w:r>
                <w:bookmarkStart w:id="14137" w:name="_Toc531569960"/>
                <w:bookmarkStart w:id="14138" w:name="_Toc531573808"/>
                <w:bookmarkStart w:id="14139" w:name="_Toc531577549"/>
                <w:bookmarkStart w:id="14140" w:name="_Toc531581287"/>
                <w:bookmarkEnd w:id="14137"/>
                <w:bookmarkEnd w:id="14138"/>
                <w:bookmarkEnd w:id="14139"/>
                <w:bookmarkEnd w:id="14140"/>
              </w:del>
            </w:ins>
          </w:p>
        </w:tc>
        <w:tc>
          <w:tcPr>
            <w:tcW w:w="1646" w:type="dxa"/>
            <w:noWrap/>
            <w:hideMark/>
            <w:tcPrChange w:id="14141" w:author="phuong vu" w:date="2018-11-16T12:47:00Z">
              <w:tcPr>
                <w:tcW w:w="971" w:type="dxa"/>
                <w:noWrap/>
                <w:hideMark/>
              </w:tcPr>
            </w:tcPrChange>
          </w:tcPr>
          <w:p w14:paraId="3F99F7D2" w14:textId="787DB789" w:rsidR="00CF0C7E" w:rsidRPr="00CF0C7E" w:rsidDel="00D10B12" w:rsidRDefault="00CF0C7E" w:rsidP="00D10B12">
            <w:pPr>
              <w:spacing w:line="288" w:lineRule="auto"/>
              <w:contextualSpacing/>
              <w:rPr>
                <w:ins w:id="14142" w:author="phuong vu" w:date="2018-11-16T12:27:00Z"/>
                <w:del w:id="14143" w:author="Tran Huan" w:date="2018-12-03T01:22:00Z"/>
                <w:rPrChange w:id="14144" w:author="phuong vu" w:date="2018-11-16T12:28:00Z">
                  <w:rPr>
                    <w:ins w:id="14145" w:author="phuong vu" w:date="2018-11-16T12:27:00Z"/>
                    <w:del w:id="14146" w:author="Tran Huan" w:date="2018-12-03T01:22:00Z"/>
                    <w:b/>
                  </w:rPr>
                </w:rPrChange>
              </w:rPr>
              <w:pPrChange w:id="14147" w:author="Tran Huan" w:date="2018-12-03T01:23:00Z">
                <w:pPr/>
              </w:pPrChange>
            </w:pPr>
            <w:ins w:id="14148" w:author="phuong vu" w:date="2018-11-16T12:27:00Z">
              <w:del w:id="14149" w:author="Tran Huan" w:date="2018-12-03T01:22:00Z">
                <w:r w:rsidRPr="00CF0C7E" w:rsidDel="00D10B12">
                  <w:rPr>
                    <w:rPrChange w:id="14150" w:author="phuong vu" w:date="2018-11-16T12:28:00Z">
                      <w:rPr>
                        <w:b/>
                      </w:rPr>
                    </w:rPrChange>
                  </w:rPr>
                  <w:delText>receipt_id</w:delText>
                </w:r>
                <w:bookmarkStart w:id="14151" w:name="_Toc531569961"/>
                <w:bookmarkStart w:id="14152" w:name="_Toc531573809"/>
                <w:bookmarkStart w:id="14153" w:name="_Toc531577550"/>
                <w:bookmarkStart w:id="14154" w:name="_Toc531581288"/>
                <w:bookmarkEnd w:id="14151"/>
                <w:bookmarkEnd w:id="14152"/>
                <w:bookmarkEnd w:id="14153"/>
                <w:bookmarkEnd w:id="14154"/>
              </w:del>
            </w:ins>
          </w:p>
        </w:tc>
        <w:tc>
          <w:tcPr>
            <w:tcW w:w="1414" w:type="dxa"/>
            <w:noWrap/>
            <w:hideMark/>
            <w:tcPrChange w:id="14155" w:author="phuong vu" w:date="2018-11-16T12:47:00Z">
              <w:tcPr>
                <w:tcW w:w="1752" w:type="dxa"/>
                <w:noWrap/>
                <w:hideMark/>
              </w:tcPr>
            </w:tcPrChange>
          </w:tcPr>
          <w:p w14:paraId="10C51AC5" w14:textId="09F6F44A" w:rsidR="00CF0C7E" w:rsidRPr="00CF0C7E" w:rsidDel="00D10B12" w:rsidRDefault="00CF0C7E" w:rsidP="00D10B12">
            <w:pPr>
              <w:spacing w:line="288" w:lineRule="auto"/>
              <w:contextualSpacing/>
              <w:rPr>
                <w:ins w:id="14156" w:author="phuong vu" w:date="2018-11-16T12:27:00Z"/>
                <w:del w:id="14157" w:author="Tran Huan" w:date="2018-12-03T01:22:00Z"/>
                <w:rPrChange w:id="14158" w:author="phuong vu" w:date="2018-11-16T12:28:00Z">
                  <w:rPr>
                    <w:ins w:id="14159" w:author="phuong vu" w:date="2018-11-16T12:27:00Z"/>
                    <w:del w:id="14160" w:author="Tran Huan" w:date="2018-12-03T01:22:00Z"/>
                    <w:b/>
                  </w:rPr>
                </w:rPrChange>
              </w:rPr>
              <w:pPrChange w:id="14161" w:author="Tran Huan" w:date="2018-12-03T01:23:00Z">
                <w:pPr/>
              </w:pPrChange>
            </w:pPr>
            <w:ins w:id="14162" w:author="phuong vu" w:date="2018-11-16T12:27:00Z">
              <w:del w:id="14163" w:author="Tran Huan" w:date="2018-12-03T01:22:00Z">
                <w:r w:rsidRPr="00CF0C7E" w:rsidDel="00D10B12">
                  <w:rPr>
                    <w:rPrChange w:id="14164" w:author="phuong vu" w:date="2018-11-16T12:28:00Z">
                      <w:rPr>
                        <w:b/>
                      </w:rPr>
                    </w:rPrChange>
                  </w:rPr>
                  <w:delText>numeric</w:delText>
                </w:r>
                <w:bookmarkStart w:id="14165" w:name="_Toc531569962"/>
                <w:bookmarkStart w:id="14166" w:name="_Toc531573810"/>
                <w:bookmarkStart w:id="14167" w:name="_Toc531577551"/>
                <w:bookmarkStart w:id="14168" w:name="_Toc531581289"/>
                <w:bookmarkEnd w:id="14165"/>
                <w:bookmarkEnd w:id="14166"/>
                <w:bookmarkEnd w:id="14167"/>
                <w:bookmarkEnd w:id="14168"/>
              </w:del>
            </w:ins>
          </w:p>
        </w:tc>
        <w:tc>
          <w:tcPr>
            <w:tcW w:w="1188" w:type="dxa"/>
            <w:noWrap/>
            <w:hideMark/>
            <w:tcPrChange w:id="14169" w:author="phuong vu" w:date="2018-11-16T12:47:00Z">
              <w:tcPr>
                <w:tcW w:w="1101" w:type="dxa"/>
                <w:noWrap/>
                <w:hideMark/>
              </w:tcPr>
            </w:tcPrChange>
          </w:tcPr>
          <w:p w14:paraId="74A0B095" w14:textId="6206758D" w:rsidR="00CF0C7E" w:rsidRPr="00CF0C7E" w:rsidDel="00D10B12" w:rsidRDefault="00CF0C7E" w:rsidP="00D10B12">
            <w:pPr>
              <w:spacing w:line="288" w:lineRule="auto"/>
              <w:contextualSpacing/>
              <w:jc w:val="center"/>
              <w:rPr>
                <w:ins w:id="14170" w:author="phuong vu" w:date="2018-11-16T12:27:00Z"/>
                <w:del w:id="14171" w:author="Tran Huan" w:date="2018-12-03T01:22:00Z"/>
                <w:rPrChange w:id="14172" w:author="phuong vu" w:date="2018-11-16T12:28:00Z">
                  <w:rPr>
                    <w:ins w:id="14173" w:author="phuong vu" w:date="2018-11-16T12:27:00Z"/>
                    <w:del w:id="14174" w:author="Tran Huan" w:date="2018-12-03T01:22:00Z"/>
                    <w:b/>
                  </w:rPr>
                </w:rPrChange>
              </w:rPr>
              <w:pPrChange w:id="14175" w:author="Tran Huan" w:date="2018-12-03T01:23:00Z">
                <w:pPr/>
              </w:pPrChange>
            </w:pPr>
            <w:ins w:id="14176" w:author="phuong vu" w:date="2018-11-16T12:27:00Z">
              <w:del w:id="14177" w:author="Tran Huan" w:date="2018-12-03T01:22:00Z">
                <w:r w:rsidRPr="00CF0C7E" w:rsidDel="00D10B12">
                  <w:rPr>
                    <w:rPrChange w:id="14178" w:author="phuong vu" w:date="2018-11-16T12:28:00Z">
                      <w:rPr>
                        <w:b/>
                      </w:rPr>
                    </w:rPrChange>
                  </w:rPr>
                  <w:delText>X</w:delText>
                </w:r>
                <w:bookmarkStart w:id="14179" w:name="_Toc531569963"/>
                <w:bookmarkStart w:id="14180" w:name="_Toc531573811"/>
                <w:bookmarkStart w:id="14181" w:name="_Toc531577552"/>
                <w:bookmarkStart w:id="14182" w:name="_Toc531581290"/>
                <w:bookmarkEnd w:id="14179"/>
                <w:bookmarkEnd w:id="14180"/>
                <w:bookmarkEnd w:id="14181"/>
                <w:bookmarkEnd w:id="14182"/>
              </w:del>
            </w:ins>
          </w:p>
        </w:tc>
        <w:tc>
          <w:tcPr>
            <w:tcW w:w="838" w:type="dxa"/>
            <w:noWrap/>
            <w:hideMark/>
            <w:tcPrChange w:id="14183" w:author="phuong vu" w:date="2018-11-16T12:47:00Z">
              <w:tcPr>
                <w:tcW w:w="759" w:type="dxa"/>
                <w:noWrap/>
                <w:hideMark/>
              </w:tcPr>
            </w:tcPrChange>
          </w:tcPr>
          <w:p w14:paraId="53A34D19" w14:textId="2CD884AE" w:rsidR="00CF0C7E" w:rsidRPr="00CF0C7E" w:rsidDel="00D10B12" w:rsidRDefault="00CF0C7E" w:rsidP="00D10B12">
            <w:pPr>
              <w:spacing w:line="288" w:lineRule="auto"/>
              <w:contextualSpacing/>
              <w:jc w:val="center"/>
              <w:rPr>
                <w:ins w:id="14184" w:author="phuong vu" w:date="2018-11-16T12:27:00Z"/>
                <w:del w:id="14185" w:author="Tran Huan" w:date="2018-12-03T01:22:00Z"/>
                <w:rPrChange w:id="14186" w:author="phuong vu" w:date="2018-11-16T12:28:00Z">
                  <w:rPr>
                    <w:ins w:id="14187" w:author="phuong vu" w:date="2018-11-16T12:27:00Z"/>
                    <w:del w:id="14188" w:author="Tran Huan" w:date="2018-12-03T01:22:00Z"/>
                    <w:b/>
                  </w:rPr>
                </w:rPrChange>
              </w:rPr>
              <w:pPrChange w:id="14189" w:author="Tran Huan" w:date="2018-12-03T01:23:00Z">
                <w:pPr/>
              </w:pPrChange>
            </w:pPr>
            <w:bookmarkStart w:id="14190" w:name="_Toc531569964"/>
            <w:bookmarkStart w:id="14191" w:name="_Toc531573812"/>
            <w:bookmarkStart w:id="14192" w:name="_Toc531577553"/>
            <w:bookmarkStart w:id="14193" w:name="_Toc531581291"/>
            <w:bookmarkEnd w:id="14190"/>
            <w:bookmarkEnd w:id="14191"/>
            <w:bookmarkEnd w:id="14192"/>
            <w:bookmarkEnd w:id="14193"/>
          </w:p>
        </w:tc>
        <w:tc>
          <w:tcPr>
            <w:tcW w:w="823" w:type="dxa"/>
            <w:noWrap/>
            <w:hideMark/>
            <w:tcPrChange w:id="14194" w:author="phuong vu" w:date="2018-11-16T12:47:00Z">
              <w:tcPr>
                <w:tcW w:w="759" w:type="dxa"/>
                <w:noWrap/>
                <w:hideMark/>
              </w:tcPr>
            </w:tcPrChange>
          </w:tcPr>
          <w:p w14:paraId="3AD1936C" w14:textId="0966D49E" w:rsidR="00CF0C7E" w:rsidRPr="00CF0C7E" w:rsidDel="00D10B12" w:rsidRDefault="00CF0C7E" w:rsidP="00D10B12">
            <w:pPr>
              <w:spacing w:line="288" w:lineRule="auto"/>
              <w:contextualSpacing/>
              <w:jc w:val="center"/>
              <w:rPr>
                <w:ins w:id="14195" w:author="phuong vu" w:date="2018-11-16T12:27:00Z"/>
                <w:del w:id="14196" w:author="Tran Huan" w:date="2018-12-03T01:22:00Z"/>
                <w:rPrChange w:id="14197" w:author="phuong vu" w:date="2018-11-16T12:28:00Z">
                  <w:rPr>
                    <w:ins w:id="14198" w:author="phuong vu" w:date="2018-11-16T12:27:00Z"/>
                    <w:del w:id="14199" w:author="Tran Huan" w:date="2018-12-03T01:22:00Z"/>
                    <w:b/>
                  </w:rPr>
                </w:rPrChange>
              </w:rPr>
              <w:pPrChange w:id="14200" w:author="Tran Huan" w:date="2018-12-03T01:23:00Z">
                <w:pPr/>
              </w:pPrChange>
            </w:pPr>
            <w:ins w:id="14201" w:author="phuong vu" w:date="2018-11-16T12:27:00Z">
              <w:del w:id="14202" w:author="Tran Huan" w:date="2018-12-03T01:22:00Z">
                <w:r w:rsidRPr="00CF0C7E" w:rsidDel="00D10B12">
                  <w:rPr>
                    <w:rPrChange w:id="14203" w:author="phuong vu" w:date="2018-11-16T12:28:00Z">
                      <w:rPr>
                        <w:b/>
                      </w:rPr>
                    </w:rPrChange>
                  </w:rPr>
                  <w:delText>X</w:delText>
                </w:r>
                <w:bookmarkStart w:id="14204" w:name="_Toc531569965"/>
                <w:bookmarkStart w:id="14205" w:name="_Toc531573813"/>
                <w:bookmarkStart w:id="14206" w:name="_Toc531577554"/>
                <w:bookmarkStart w:id="14207" w:name="_Toc531581292"/>
                <w:bookmarkEnd w:id="14204"/>
                <w:bookmarkEnd w:id="14205"/>
                <w:bookmarkEnd w:id="14206"/>
                <w:bookmarkEnd w:id="14207"/>
              </w:del>
            </w:ins>
          </w:p>
        </w:tc>
        <w:tc>
          <w:tcPr>
            <w:tcW w:w="2648" w:type="dxa"/>
            <w:noWrap/>
            <w:hideMark/>
            <w:tcPrChange w:id="14208" w:author="phuong vu" w:date="2018-11-16T12:47:00Z">
              <w:tcPr>
                <w:tcW w:w="2923" w:type="dxa"/>
                <w:noWrap/>
                <w:hideMark/>
              </w:tcPr>
            </w:tcPrChange>
          </w:tcPr>
          <w:p w14:paraId="151159D3" w14:textId="6308C2FF" w:rsidR="00CF0C7E" w:rsidRPr="00CF0C7E" w:rsidDel="00D10B12" w:rsidRDefault="00CF0C7E" w:rsidP="00D10B12">
            <w:pPr>
              <w:spacing w:line="288" w:lineRule="auto"/>
              <w:contextualSpacing/>
              <w:rPr>
                <w:ins w:id="14209" w:author="phuong vu" w:date="2018-11-16T12:27:00Z"/>
                <w:del w:id="14210" w:author="Tran Huan" w:date="2018-12-03T01:22:00Z"/>
                <w:rPrChange w:id="14211" w:author="phuong vu" w:date="2018-11-16T12:28:00Z">
                  <w:rPr>
                    <w:ins w:id="14212" w:author="phuong vu" w:date="2018-11-16T12:27:00Z"/>
                    <w:del w:id="14213" w:author="Tran Huan" w:date="2018-12-03T01:22:00Z"/>
                    <w:b/>
                  </w:rPr>
                </w:rPrChange>
              </w:rPr>
              <w:pPrChange w:id="14214" w:author="Tran Huan" w:date="2018-12-03T01:23:00Z">
                <w:pPr/>
              </w:pPrChange>
            </w:pPr>
            <w:ins w:id="14215" w:author="phuong vu" w:date="2018-11-16T12:27:00Z">
              <w:del w:id="14216" w:author="Tran Huan" w:date="2018-12-03T01:22:00Z">
                <w:r w:rsidRPr="00CF0C7E" w:rsidDel="00D10B12">
                  <w:rPr>
                    <w:rPrChange w:id="14217" w:author="phuong vu" w:date="2018-11-16T12:28:00Z">
                      <w:rPr>
                        <w:b/>
                      </w:rPr>
                    </w:rPrChange>
                  </w:rPr>
                  <w:delText>ID biên nhận. Liên kết với bảng RECEIPT</w:delText>
                </w:r>
                <w:bookmarkStart w:id="14218" w:name="_Toc531569966"/>
                <w:bookmarkStart w:id="14219" w:name="_Toc531573814"/>
                <w:bookmarkStart w:id="14220" w:name="_Toc531577555"/>
                <w:bookmarkStart w:id="14221" w:name="_Toc531581293"/>
                <w:bookmarkEnd w:id="14218"/>
                <w:bookmarkEnd w:id="14219"/>
                <w:bookmarkEnd w:id="14220"/>
                <w:bookmarkEnd w:id="14221"/>
              </w:del>
            </w:ins>
          </w:p>
        </w:tc>
        <w:bookmarkStart w:id="14222" w:name="_Toc531569967"/>
        <w:bookmarkStart w:id="14223" w:name="_Toc531573815"/>
        <w:bookmarkStart w:id="14224" w:name="_Toc531577556"/>
        <w:bookmarkStart w:id="14225" w:name="_Toc531581294"/>
        <w:bookmarkEnd w:id="14222"/>
        <w:bookmarkEnd w:id="14223"/>
        <w:bookmarkEnd w:id="14224"/>
        <w:bookmarkEnd w:id="14225"/>
      </w:tr>
      <w:tr w:rsidR="00CF0C7E" w:rsidRPr="00CF0C7E" w:rsidDel="00D10B12" w14:paraId="558A6D08" w14:textId="6F0C9360" w:rsidTr="00A94F02">
        <w:trPr>
          <w:trHeight w:val="300"/>
          <w:ins w:id="14226" w:author="phuong vu" w:date="2018-11-16T12:27:00Z"/>
          <w:del w:id="14227" w:author="Tran Huan" w:date="2018-12-03T01:22:00Z"/>
          <w:trPrChange w:id="14228" w:author="phuong vu" w:date="2018-11-16T12:47:00Z">
            <w:trPr>
              <w:trHeight w:val="300"/>
            </w:trPr>
          </w:trPrChange>
        </w:trPr>
        <w:tc>
          <w:tcPr>
            <w:tcW w:w="708" w:type="dxa"/>
            <w:noWrap/>
            <w:hideMark/>
            <w:tcPrChange w:id="14229" w:author="phuong vu" w:date="2018-11-16T12:47:00Z">
              <w:tcPr>
                <w:tcW w:w="512" w:type="dxa"/>
                <w:noWrap/>
                <w:hideMark/>
              </w:tcPr>
            </w:tcPrChange>
          </w:tcPr>
          <w:p w14:paraId="4DBFB944" w14:textId="07FB1DF0" w:rsidR="00CF0C7E" w:rsidRPr="00CF0C7E" w:rsidDel="00D10B12" w:rsidRDefault="00CF0C7E" w:rsidP="00D10B12">
            <w:pPr>
              <w:spacing w:line="288" w:lineRule="auto"/>
              <w:contextualSpacing/>
              <w:rPr>
                <w:ins w:id="14230" w:author="phuong vu" w:date="2018-11-16T12:27:00Z"/>
                <w:del w:id="14231" w:author="Tran Huan" w:date="2018-12-03T01:22:00Z"/>
                <w:rPrChange w:id="14232" w:author="phuong vu" w:date="2018-11-16T12:28:00Z">
                  <w:rPr>
                    <w:ins w:id="14233" w:author="phuong vu" w:date="2018-11-16T12:27:00Z"/>
                    <w:del w:id="14234" w:author="Tran Huan" w:date="2018-12-03T01:22:00Z"/>
                    <w:b/>
                  </w:rPr>
                </w:rPrChange>
              </w:rPr>
              <w:pPrChange w:id="14235" w:author="Tran Huan" w:date="2018-12-03T01:23:00Z">
                <w:pPr/>
              </w:pPrChange>
            </w:pPr>
            <w:ins w:id="14236" w:author="phuong vu" w:date="2018-11-16T12:27:00Z">
              <w:del w:id="14237" w:author="Tran Huan" w:date="2018-12-03T01:22:00Z">
                <w:r w:rsidRPr="00CF0C7E" w:rsidDel="00D10B12">
                  <w:rPr>
                    <w:rPrChange w:id="14238" w:author="phuong vu" w:date="2018-11-16T12:28:00Z">
                      <w:rPr>
                        <w:b/>
                      </w:rPr>
                    </w:rPrChange>
                  </w:rPr>
                  <w:delText>3</w:delText>
                </w:r>
                <w:bookmarkStart w:id="14239" w:name="_Toc531569968"/>
                <w:bookmarkStart w:id="14240" w:name="_Toc531573816"/>
                <w:bookmarkStart w:id="14241" w:name="_Toc531577557"/>
                <w:bookmarkStart w:id="14242" w:name="_Toc531581295"/>
                <w:bookmarkEnd w:id="14239"/>
                <w:bookmarkEnd w:id="14240"/>
                <w:bookmarkEnd w:id="14241"/>
                <w:bookmarkEnd w:id="14242"/>
              </w:del>
            </w:ins>
          </w:p>
        </w:tc>
        <w:tc>
          <w:tcPr>
            <w:tcW w:w="1646" w:type="dxa"/>
            <w:noWrap/>
            <w:hideMark/>
            <w:tcPrChange w:id="14243" w:author="phuong vu" w:date="2018-11-16T12:47:00Z">
              <w:tcPr>
                <w:tcW w:w="971" w:type="dxa"/>
                <w:noWrap/>
                <w:hideMark/>
              </w:tcPr>
            </w:tcPrChange>
          </w:tcPr>
          <w:p w14:paraId="4F3337C0" w14:textId="47B8244E" w:rsidR="00CF0C7E" w:rsidRPr="00CF0C7E" w:rsidDel="00D10B12" w:rsidRDefault="00CF0C7E" w:rsidP="00D10B12">
            <w:pPr>
              <w:spacing w:line="288" w:lineRule="auto"/>
              <w:contextualSpacing/>
              <w:rPr>
                <w:ins w:id="14244" w:author="phuong vu" w:date="2018-11-16T12:27:00Z"/>
                <w:del w:id="14245" w:author="Tran Huan" w:date="2018-12-03T01:22:00Z"/>
                <w:rPrChange w:id="14246" w:author="phuong vu" w:date="2018-11-16T12:28:00Z">
                  <w:rPr>
                    <w:ins w:id="14247" w:author="phuong vu" w:date="2018-11-16T12:27:00Z"/>
                    <w:del w:id="14248" w:author="Tran Huan" w:date="2018-12-03T01:22:00Z"/>
                    <w:b/>
                  </w:rPr>
                </w:rPrChange>
              </w:rPr>
              <w:pPrChange w:id="14249" w:author="Tran Huan" w:date="2018-12-03T01:23:00Z">
                <w:pPr/>
              </w:pPrChange>
            </w:pPr>
            <w:ins w:id="14250" w:author="phuong vu" w:date="2018-11-16T12:27:00Z">
              <w:del w:id="14251" w:author="Tran Huan" w:date="2018-12-03T01:22:00Z">
                <w:r w:rsidRPr="00CF0C7E" w:rsidDel="00D10B12">
                  <w:rPr>
                    <w:rPrChange w:id="14252" w:author="phuong vu" w:date="2018-11-16T12:28:00Z">
                      <w:rPr>
                        <w:b/>
                      </w:rPr>
                    </w:rPrChange>
                  </w:rPr>
                  <w:delText>create_by</w:delText>
                </w:r>
                <w:bookmarkStart w:id="14253" w:name="_Toc531569969"/>
                <w:bookmarkStart w:id="14254" w:name="_Toc531573817"/>
                <w:bookmarkStart w:id="14255" w:name="_Toc531577558"/>
                <w:bookmarkStart w:id="14256" w:name="_Toc531581296"/>
                <w:bookmarkEnd w:id="14253"/>
                <w:bookmarkEnd w:id="14254"/>
                <w:bookmarkEnd w:id="14255"/>
                <w:bookmarkEnd w:id="14256"/>
              </w:del>
            </w:ins>
          </w:p>
        </w:tc>
        <w:tc>
          <w:tcPr>
            <w:tcW w:w="1414" w:type="dxa"/>
            <w:noWrap/>
            <w:hideMark/>
            <w:tcPrChange w:id="14257" w:author="phuong vu" w:date="2018-11-16T12:47:00Z">
              <w:tcPr>
                <w:tcW w:w="1752" w:type="dxa"/>
                <w:noWrap/>
                <w:hideMark/>
              </w:tcPr>
            </w:tcPrChange>
          </w:tcPr>
          <w:p w14:paraId="7AEE969D" w14:textId="7E558CF0" w:rsidR="00CF0C7E" w:rsidRPr="00CF0C7E" w:rsidDel="00D10B12" w:rsidRDefault="00CF0C7E" w:rsidP="00D10B12">
            <w:pPr>
              <w:spacing w:line="288" w:lineRule="auto"/>
              <w:contextualSpacing/>
              <w:rPr>
                <w:ins w:id="14258" w:author="phuong vu" w:date="2018-11-16T12:27:00Z"/>
                <w:del w:id="14259" w:author="Tran Huan" w:date="2018-12-03T01:22:00Z"/>
                <w:rPrChange w:id="14260" w:author="phuong vu" w:date="2018-11-16T12:28:00Z">
                  <w:rPr>
                    <w:ins w:id="14261" w:author="phuong vu" w:date="2018-11-16T12:27:00Z"/>
                    <w:del w:id="14262" w:author="Tran Huan" w:date="2018-12-03T01:22:00Z"/>
                    <w:b/>
                  </w:rPr>
                </w:rPrChange>
              </w:rPr>
              <w:pPrChange w:id="14263" w:author="Tran Huan" w:date="2018-12-03T01:23:00Z">
                <w:pPr/>
              </w:pPrChange>
            </w:pPr>
            <w:ins w:id="14264" w:author="phuong vu" w:date="2018-11-16T12:27:00Z">
              <w:del w:id="14265" w:author="Tran Huan" w:date="2018-12-03T01:22:00Z">
                <w:r w:rsidRPr="00CF0C7E" w:rsidDel="00D10B12">
                  <w:rPr>
                    <w:rPrChange w:id="14266" w:author="phuong vu" w:date="2018-11-16T12:28:00Z">
                      <w:rPr>
                        <w:b/>
                      </w:rPr>
                    </w:rPrChange>
                  </w:rPr>
                  <w:delText>numeric</w:delText>
                </w:r>
                <w:bookmarkStart w:id="14267" w:name="_Toc531569970"/>
                <w:bookmarkStart w:id="14268" w:name="_Toc531573818"/>
                <w:bookmarkStart w:id="14269" w:name="_Toc531577559"/>
                <w:bookmarkStart w:id="14270" w:name="_Toc531581297"/>
                <w:bookmarkEnd w:id="14267"/>
                <w:bookmarkEnd w:id="14268"/>
                <w:bookmarkEnd w:id="14269"/>
                <w:bookmarkEnd w:id="14270"/>
              </w:del>
            </w:ins>
          </w:p>
        </w:tc>
        <w:tc>
          <w:tcPr>
            <w:tcW w:w="1188" w:type="dxa"/>
            <w:noWrap/>
            <w:hideMark/>
            <w:tcPrChange w:id="14271" w:author="phuong vu" w:date="2018-11-16T12:47:00Z">
              <w:tcPr>
                <w:tcW w:w="1101" w:type="dxa"/>
                <w:noWrap/>
                <w:hideMark/>
              </w:tcPr>
            </w:tcPrChange>
          </w:tcPr>
          <w:p w14:paraId="2E150B62" w14:textId="330CD3C4" w:rsidR="00CF0C7E" w:rsidRPr="00CF0C7E" w:rsidDel="00D10B12" w:rsidRDefault="00CF0C7E" w:rsidP="00D10B12">
            <w:pPr>
              <w:spacing w:line="288" w:lineRule="auto"/>
              <w:contextualSpacing/>
              <w:rPr>
                <w:ins w:id="14272" w:author="phuong vu" w:date="2018-11-16T12:27:00Z"/>
                <w:del w:id="14273" w:author="Tran Huan" w:date="2018-12-03T01:22:00Z"/>
                <w:rPrChange w:id="14274" w:author="phuong vu" w:date="2018-11-16T12:28:00Z">
                  <w:rPr>
                    <w:ins w:id="14275" w:author="phuong vu" w:date="2018-11-16T12:27:00Z"/>
                    <w:del w:id="14276" w:author="Tran Huan" w:date="2018-12-03T01:22:00Z"/>
                    <w:b/>
                  </w:rPr>
                </w:rPrChange>
              </w:rPr>
              <w:pPrChange w:id="14277" w:author="Tran Huan" w:date="2018-12-03T01:23:00Z">
                <w:pPr/>
              </w:pPrChange>
            </w:pPr>
            <w:ins w:id="14278" w:author="phuong vu" w:date="2018-11-16T12:27:00Z">
              <w:del w:id="14279" w:author="Tran Huan" w:date="2018-12-03T01:22:00Z">
                <w:r w:rsidRPr="00CF0C7E" w:rsidDel="00D10B12">
                  <w:rPr>
                    <w:rPrChange w:id="14280" w:author="phuong vu" w:date="2018-11-16T12:28:00Z">
                      <w:rPr>
                        <w:b/>
                      </w:rPr>
                    </w:rPrChange>
                  </w:rPr>
                  <w:delText>X</w:delText>
                </w:r>
                <w:bookmarkStart w:id="14281" w:name="_Toc531569971"/>
                <w:bookmarkStart w:id="14282" w:name="_Toc531573819"/>
                <w:bookmarkStart w:id="14283" w:name="_Toc531577560"/>
                <w:bookmarkStart w:id="14284" w:name="_Toc531581298"/>
                <w:bookmarkEnd w:id="14281"/>
                <w:bookmarkEnd w:id="14282"/>
                <w:bookmarkEnd w:id="14283"/>
                <w:bookmarkEnd w:id="14284"/>
              </w:del>
            </w:ins>
          </w:p>
        </w:tc>
        <w:tc>
          <w:tcPr>
            <w:tcW w:w="838" w:type="dxa"/>
            <w:noWrap/>
            <w:hideMark/>
            <w:tcPrChange w:id="14285" w:author="phuong vu" w:date="2018-11-16T12:47:00Z">
              <w:tcPr>
                <w:tcW w:w="759" w:type="dxa"/>
                <w:noWrap/>
                <w:hideMark/>
              </w:tcPr>
            </w:tcPrChange>
          </w:tcPr>
          <w:p w14:paraId="78627C4D" w14:textId="0E24D45B" w:rsidR="00CF0C7E" w:rsidRPr="00CF0C7E" w:rsidDel="00D10B12" w:rsidRDefault="00CF0C7E" w:rsidP="00D10B12">
            <w:pPr>
              <w:spacing w:line="288" w:lineRule="auto"/>
              <w:contextualSpacing/>
              <w:rPr>
                <w:ins w:id="14286" w:author="phuong vu" w:date="2018-11-16T12:27:00Z"/>
                <w:del w:id="14287" w:author="Tran Huan" w:date="2018-12-03T01:22:00Z"/>
                <w:rPrChange w:id="14288" w:author="phuong vu" w:date="2018-11-16T12:28:00Z">
                  <w:rPr>
                    <w:ins w:id="14289" w:author="phuong vu" w:date="2018-11-16T12:27:00Z"/>
                    <w:del w:id="14290" w:author="Tran Huan" w:date="2018-12-03T01:22:00Z"/>
                    <w:b/>
                  </w:rPr>
                </w:rPrChange>
              </w:rPr>
              <w:pPrChange w:id="14291" w:author="Tran Huan" w:date="2018-12-03T01:23:00Z">
                <w:pPr/>
              </w:pPrChange>
            </w:pPr>
            <w:bookmarkStart w:id="14292" w:name="_Toc531569972"/>
            <w:bookmarkStart w:id="14293" w:name="_Toc531573820"/>
            <w:bookmarkStart w:id="14294" w:name="_Toc531577561"/>
            <w:bookmarkStart w:id="14295" w:name="_Toc531581299"/>
            <w:bookmarkEnd w:id="14292"/>
            <w:bookmarkEnd w:id="14293"/>
            <w:bookmarkEnd w:id="14294"/>
            <w:bookmarkEnd w:id="14295"/>
          </w:p>
        </w:tc>
        <w:tc>
          <w:tcPr>
            <w:tcW w:w="823" w:type="dxa"/>
            <w:noWrap/>
            <w:hideMark/>
            <w:tcPrChange w:id="14296" w:author="phuong vu" w:date="2018-11-16T12:47:00Z">
              <w:tcPr>
                <w:tcW w:w="759" w:type="dxa"/>
                <w:noWrap/>
                <w:hideMark/>
              </w:tcPr>
            </w:tcPrChange>
          </w:tcPr>
          <w:p w14:paraId="75477DAC" w14:textId="35F36BD8" w:rsidR="00CF0C7E" w:rsidRPr="00CF0C7E" w:rsidDel="00D10B12" w:rsidRDefault="00CF0C7E" w:rsidP="00D10B12">
            <w:pPr>
              <w:spacing w:line="288" w:lineRule="auto"/>
              <w:contextualSpacing/>
              <w:rPr>
                <w:ins w:id="14297" w:author="phuong vu" w:date="2018-11-16T12:27:00Z"/>
                <w:del w:id="14298" w:author="Tran Huan" w:date="2018-12-03T01:22:00Z"/>
                <w:rPrChange w:id="14299" w:author="phuong vu" w:date="2018-11-16T12:28:00Z">
                  <w:rPr>
                    <w:ins w:id="14300" w:author="phuong vu" w:date="2018-11-16T12:27:00Z"/>
                    <w:del w:id="14301" w:author="Tran Huan" w:date="2018-12-03T01:22:00Z"/>
                    <w:b/>
                  </w:rPr>
                </w:rPrChange>
              </w:rPr>
              <w:pPrChange w:id="14302" w:author="Tran Huan" w:date="2018-12-03T01:23:00Z">
                <w:pPr/>
              </w:pPrChange>
            </w:pPr>
            <w:ins w:id="14303" w:author="phuong vu" w:date="2018-11-16T12:27:00Z">
              <w:del w:id="14304" w:author="Tran Huan" w:date="2018-12-03T01:22:00Z">
                <w:r w:rsidRPr="00CF0C7E" w:rsidDel="00D10B12">
                  <w:rPr>
                    <w:rPrChange w:id="14305" w:author="phuong vu" w:date="2018-11-16T12:28:00Z">
                      <w:rPr>
                        <w:b/>
                      </w:rPr>
                    </w:rPrChange>
                  </w:rPr>
                  <w:delText>X</w:delText>
                </w:r>
                <w:bookmarkStart w:id="14306" w:name="_Toc531569973"/>
                <w:bookmarkStart w:id="14307" w:name="_Toc531573821"/>
                <w:bookmarkStart w:id="14308" w:name="_Toc531577562"/>
                <w:bookmarkStart w:id="14309" w:name="_Toc531581300"/>
                <w:bookmarkEnd w:id="14306"/>
                <w:bookmarkEnd w:id="14307"/>
                <w:bookmarkEnd w:id="14308"/>
                <w:bookmarkEnd w:id="14309"/>
              </w:del>
            </w:ins>
          </w:p>
        </w:tc>
        <w:tc>
          <w:tcPr>
            <w:tcW w:w="2648" w:type="dxa"/>
            <w:noWrap/>
            <w:hideMark/>
            <w:tcPrChange w:id="14310" w:author="phuong vu" w:date="2018-11-16T12:47:00Z">
              <w:tcPr>
                <w:tcW w:w="2923" w:type="dxa"/>
                <w:noWrap/>
                <w:hideMark/>
              </w:tcPr>
            </w:tcPrChange>
          </w:tcPr>
          <w:p w14:paraId="52AD184F" w14:textId="2C87C13A" w:rsidR="00CF0C7E" w:rsidRPr="00CF0C7E" w:rsidDel="00D10B12" w:rsidRDefault="00CF0C7E" w:rsidP="00D10B12">
            <w:pPr>
              <w:spacing w:line="288" w:lineRule="auto"/>
              <w:contextualSpacing/>
              <w:rPr>
                <w:ins w:id="14311" w:author="phuong vu" w:date="2018-11-16T12:27:00Z"/>
                <w:del w:id="14312" w:author="Tran Huan" w:date="2018-12-03T01:22:00Z"/>
                <w:rPrChange w:id="14313" w:author="phuong vu" w:date="2018-11-16T12:28:00Z">
                  <w:rPr>
                    <w:ins w:id="14314" w:author="phuong vu" w:date="2018-11-16T12:27:00Z"/>
                    <w:del w:id="14315" w:author="Tran Huan" w:date="2018-12-03T01:22:00Z"/>
                    <w:b/>
                  </w:rPr>
                </w:rPrChange>
              </w:rPr>
              <w:pPrChange w:id="14316" w:author="Tran Huan" w:date="2018-12-03T01:23:00Z">
                <w:pPr/>
              </w:pPrChange>
            </w:pPr>
            <w:ins w:id="14317" w:author="phuong vu" w:date="2018-11-16T12:27:00Z">
              <w:del w:id="14318" w:author="Tran Huan" w:date="2018-12-03T01:22:00Z">
                <w:r w:rsidRPr="00CF0C7E" w:rsidDel="00D10B12">
                  <w:rPr>
                    <w:rPrChange w:id="14319" w:author="phuong vu" w:date="2018-11-16T12:28:00Z">
                      <w:rPr>
                        <w:b/>
                      </w:rPr>
                    </w:rPrChange>
                  </w:rPr>
                  <w:delText xml:space="preserve">Người tạo hóa đơn. </w:delText>
                </w:r>
                <w:bookmarkStart w:id="14320" w:name="_Toc531569974"/>
                <w:bookmarkStart w:id="14321" w:name="_Toc531573822"/>
                <w:bookmarkStart w:id="14322" w:name="_Toc531577563"/>
                <w:bookmarkStart w:id="14323" w:name="_Toc531581301"/>
                <w:bookmarkEnd w:id="14320"/>
                <w:bookmarkEnd w:id="14321"/>
                <w:bookmarkEnd w:id="14322"/>
                <w:bookmarkEnd w:id="14323"/>
              </w:del>
            </w:ins>
          </w:p>
        </w:tc>
        <w:bookmarkStart w:id="14324" w:name="_Toc531569975"/>
        <w:bookmarkStart w:id="14325" w:name="_Toc531573823"/>
        <w:bookmarkStart w:id="14326" w:name="_Toc531577564"/>
        <w:bookmarkStart w:id="14327" w:name="_Toc531581302"/>
        <w:bookmarkEnd w:id="14324"/>
        <w:bookmarkEnd w:id="14325"/>
        <w:bookmarkEnd w:id="14326"/>
        <w:bookmarkEnd w:id="14327"/>
      </w:tr>
      <w:tr w:rsidR="00CF0C7E" w:rsidRPr="00CF0C7E" w:rsidDel="00D10B12" w14:paraId="2297A2DE" w14:textId="574A665C" w:rsidTr="00A94F02">
        <w:trPr>
          <w:trHeight w:val="300"/>
          <w:ins w:id="14328" w:author="phuong vu" w:date="2018-11-16T12:27:00Z"/>
          <w:del w:id="14329" w:author="Tran Huan" w:date="2018-12-03T01:22:00Z"/>
          <w:trPrChange w:id="14330" w:author="phuong vu" w:date="2018-11-16T12:47:00Z">
            <w:trPr>
              <w:trHeight w:val="300"/>
            </w:trPr>
          </w:trPrChange>
        </w:trPr>
        <w:tc>
          <w:tcPr>
            <w:tcW w:w="708" w:type="dxa"/>
            <w:noWrap/>
            <w:hideMark/>
            <w:tcPrChange w:id="14331" w:author="phuong vu" w:date="2018-11-16T12:47:00Z">
              <w:tcPr>
                <w:tcW w:w="512" w:type="dxa"/>
                <w:noWrap/>
                <w:hideMark/>
              </w:tcPr>
            </w:tcPrChange>
          </w:tcPr>
          <w:p w14:paraId="3A85C00C" w14:textId="507ECAC0" w:rsidR="00CF0C7E" w:rsidRPr="00CF0C7E" w:rsidDel="00D10B12" w:rsidRDefault="00CF0C7E" w:rsidP="00D10B12">
            <w:pPr>
              <w:spacing w:line="288" w:lineRule="auto"/>
              <w:contextualSpacing/>
              <w:rPr>
                <w:ins w:id="14332" w:author="phuong vu" w:date="2018-11-16T12:27:00Z"/>
                <w:del w:id="14333" w:author="Tran Huan" w:date="2018-12-03T01:22:00Z"/>
                <w:rPrChange w:id="14334" w:author="phuong vu" w:date="2018-11-16T12:28:00Z">
                  <w:rPr>
                    <w:ins w:id="14335" w:author="phuong vu" w:date="2018-11-16T12:27:00Z"/>
                    <w:del w:id="14336" w:author="Tran Huan" w:date="2018-12-03T01:22:00Z"/>
                    <w:b/>
                  </w:rPr>
                </w:rPrChange>
              </w:rPr>
              <w:pPrChange w:id="14337" w:author="Tran Huan" w:date="2018-12-03T01:23:00Z">
                <w:pPr/>
              </w:pPrChange>
            </w:pPr>
            <w:ins w:id="14338" w:author="phuong vu" w:date="2018-11-16T12:27:00Z">
              <w:del w:id="14339" w:author="Tran Huan" w:date="2018-12-03T01:22:00Z">
                <w:r w:rsidRPr="00CF0C7E" w:rsidDel="00D10B12">
                  <w:rPr>
                    <w:rPrChange w:id="14340" w:author="phuong vu" w:date="2018-11-16T12:28:00Z">
                      <w:rPr>
                        <w:b/>
                      </w:rPr>
                    </w:rPrChange>
                  </w:rPr>
                  <w:delText>4</w:delText>
                </w:r>
                <w:bookmarkStart w:id="14341" w:name="_Toc531569976"/>
                <w:bookmarkStart w:id="14342" w:name="_Toc531573824"/>
                <w:bookmarkStart w:id="14343" w:name="_Toc531577565"/>
                <w:bookmarkStart w:id="14344" w:name="_Toc531581303"/>
                <w:bookmarkEnd w:id="14341"/>
                <w:bookmarkEnd w:id="14342"/>
                <w:bookmarkEnd w:id="14343"/>
                <w:bookmarkEnd w:id="14344"/>
              </w:del>
            </w:ins>
          </w:p>
        </w:tc>
        <w:tc>
          <w:tcPr>
            <w:tcW w:w="1646" w:type="dxa"/>
            <w:noWrap/>
            <w:hideMark/>
            <w:tcPrChange w:id="14345" w:author="phuong vu" w:date="2018-11-16T12:47:00Z">
              <w:tcPr>
                <w:tcW w:w="971" w:type="dxa"/>
                <w:noWrap/>
                <w:hideMark/>
              </w:tcPr>
            </w:tcPrChange>
          </w:tcPr>
          <w:p w14:paraId="382554AA" w14:textId="2B3511C6" w:rsidR="00CF0C7E" w:rsidRPr="00CF0C7E" w:rsidDel="00D10B12" w:rsidRDefault="00CF0C7E" w:rsidP="00D10B12">
            <w:pPr>
              <w:spacing w:line="288" w:lineRule="auto"/>
              <w:contextualSpacing/>
              <w:rPr>
                <w:ins w:id="14346" w:author="phuong vu" w:date="2018-11-16T12:27:00Z"/>
                <w:del w:id="14347" w:author="Tran Huan" w:date="2018-12-03T01:22:00Z"/>
                <w:rPrChange w:id="14348" w:author="phuong vu" w:date="2018-11-16T12:28:00Z">
                  <w:rPr>
                    <w:ins w:id="14349" w:author="phuong vu" w:date="2018-11-16T12:27:00Z"/>
                    <w:del w:id="14350" w:author="Tran Huan" w:date="2018-12-03T01:22:00Z"/>
                    <w:b/>
                  </w:rPr>
                </w:rPrChange>
              </w:rPr>
              <w:pPrChange w:id="14351" w:author="Tran Huan" w:date="2018-12-03T01:23:00Z">
                <w:pPr/>
              </w:pPrChange>
            </w:pPr>
            <w:ins w:id="14352" w:author="phuong vu" w:date="2018-11-16T12:27:00Z">
              <w:del w:id="14353" w:author="Tran Huan" w:date="2018-12-03T01:22:00Z">
                <w:r w:rsidRPr="00CF0C7E" w:rsidDel="00D10B12">
                  <w:rPr>
                    <w:rPrChange w:id="14354" w:author="phuong vu" w:date="2018-11-16T12:28:00Z">
                      <w:rPr>
                        <w:b/>
                      </w:rPr>
                    </w:rPrChange>
                  </w:rPr>
                  <w:delText>update_by</w:delText>
                </w:r>
                <w:bookmarkStart w:id="14355" w:name="_Toc531569977"/>
                <w:bookmarkStart w:id="14356" w:name="_Toc531573825"/>
                <w:bookmarkStart w:id="14357" w:name="_Toc531577566"/>
                <w:bookmarkStart w:id="14358" w:name="_Toc531581304"/>
                <w:bookmarkEnd w:id="14355"/>
                <w:bookmarkEnd w:id="14356"/>
                <w:bookmarkEnd w:id="14357"/>
                <w:bookmarkEnd w:id="14358"/>
              </w:del>
            </w:ins>
          </w:p>
        </w:tc>
        <w:tc>
          <w:tcPr>
            <w:tcW w:w="1414" w:type="dxa"/>
            <w:noWrap/>
            <w:hideMark/>
            <w:tcPrChange w:id="14359" w:author="phuong vu" w:date="2018-11-16T12:47:00Z">
              <w:tcPr>
                <w:tcW w:w="1752" w:type="dxa"/>
                <w:noWrap/>
                <w:hideMark/>
              </w:tcPr>
            </w:tcPrChange>
          </w:tcPr>
          <w:p w14:paraId="0B2DE277" w14:textId="2DF7B398" w:rsidR="00CF0C7E" w:rsidRPr="00CF0C7E" w:rsidDel="00D10B12" w:rsidRDefault="00CF0C7E" w:rsidP="00D10B12">
            <w:pPr>
              <w:spacing w:line="288" w:lineRule="auto"/>
              <w:contextualSpacing/>
              <w:rPr>
                <w:ins w:id="14360" w:author="phuong vu" w:date="2018-11-16T12:27:00Z"/>
                <w:del w:id="14361" w:author="Tran Huan" w:date="2018-12-03T01:22:00Z"/>
                <w:rPrChange w:id="14362" w:author="phuong vu" w:date="2018-11-16T12:28:00Z">
                  <w:rPr>
                    <w:ins w:id="14363" w:author="phuong vu" w:date="2018-11-16T12:27:00Z"/>
                    <w:del w:id="14364" w:author="Tran Huan" w:date="2018-12-03T01:22:00Z"/>
                    <w:b/>
                  </w:rPr>
                </w:rPrChange>
              </w:rPr>
              <w:pPrChange w:id="14365" w:author="Tran Huan" w:date="2018-12-03T01:23:00Z">
                <w:pPr/>
              </w:pPrChange>
            </w:pPr>
            <w:ins w:id="14366" w:author="phuong vu" w:date="2018-11-16T12:27:00Z">
              <w:del w:id="14367" w:author="Tran Huan" w:date="2018-12-03T01:22:00Z">
                <w:r w:rsidRPr="00CF0C7E" w:rsidDel="00D10B12">
                  <w:rPr>
                    <w:rPrChange w:id="14368" w:author="phuong vu" w:date="2018-11-16T12:28:00Z">
                      <w:rPr>
                        <w:b/>
                      </w:rPr>
                    </w:rPrChange>
                  </w:rPr>
                  <w:delText>numeric</w:delText>
                </w:r>
                <w:bookmarkStart w:id="14369" w:name="_Toc531569978"/>
                <w:bookmarkStart w:id="14370" w:name="_Toc531573826"/>
                <w:bookmarkStart w:id="14371" w:name="_Toc531577567"/>
                <w:bookmarkStart w:id="14372" w:name="_Toc531581305"/>
                <w:bookmarkEnd w:id="14369"/>
                <w:bookmarkEnd w:id="14370"/>
                <w:bookmarkEnd w:id="14371"/>
                <w:bookmarkEnd w:id="14372"/>
              </w:del>
            </w:ins>
          </w:p>
        </w:tc>
        <w:tc>
          <w:tcPr>
            <w:tcW w:w="1188" w:type="dxa"/>
            <w:noWrap/>
            <w:hideMark/>
            <w:tcPrChange w:id="14373" w:author="phuong vu" w:date="2018-11-16T12:47:00Z">
              <w:tcPr>
                <w:tcW w:w="1101" w:type="dxa"/>
                <w:noWrap/>
                <w:hideMark/>
              </w:tcPr>
            </w:tcPrChange>
          </w:tcPr>
          <w:p w14:paraId="7A55A780" w14:textId="12B19FD2" w:rsidR="00CF0C7E" w:rsidRPr="00CF0C7E" w:rsidDel="00D10B12" w:rsidRDefault="00CF0C7E" w:rsidP="00D10B12">
            <w:pPr>
              <w:spacing w:line="288" w:lineRule="auto"/>
              <w:contextualSpacing/>
              <w:rPr>
                <w:ins w:id="14374" w:author="phuong vu" w:date="2018-11-16T12:27:00Z"/>
                <w:del w:id="14375" w:author="Tran Huan" w:date="2018-12-03T01:22:00Z"/>
                <w:rPrChange w:id="14376" w:author="phuong vu" w:date="2018-11-16T12:28:00Z">
                  <w:rPr>
                    <w:ins w:id="14377" w:author="phuong vu" w:date="2018-11-16T12:27:00Z"/>
                    <w:del w:id="14378" w:author="Tran Huan" w:date="2018-12-03T01:22:00Z"/>
                    <w:b/>
                  </w:rPr>
                </w:rPrChange>
              </w:rPr>
              <w:pPrChange w:id="14379" w:author="Tran Huan" w:date="2018-12-03T01:23:00Z">
                <w:pPr/>
              </w:pPrChange>
            </w:pPr>
            <w:ins w:id="14380" w:author="phuong vu" w:date="2018-11-16T12:27:00Z">
              <w:del w:id="14381" w:author="Tran Huan" w:date="2018-12-03T01:22:00Z">
                <w:r w:rsidRPr="00CF0C7E" w:rsidDel="00D10B12">
                  <w:rPr>
                    <w:rPrChange w:id="14382" w:author="phuong vu" w:date="2018-11-16T12:28:00Z">
                      <w:rPr>
                        <w:b/>
                      </w:rPr>
                    </w:rPrChange>
                  </w:rPr>
                  <w:delText>X</w:delText>
                </w:r>
                <w:bookmarkStart w:id="14383" w:name="_Toc531569979"/>
                <w:bookmarkStart w:id="14384" w:name="_Toc531573827"/>
                <w:bookmarkStart w:id="14385" w:name="_Toc531577568"/>
                <w:bookmarkStart w:id="14386" w:name="_Toc531581306"/>
                <w:bookmarkEnd w:id="14383"/>
                <w:bookmarkEnd w:id="14384"/>
                <w:bookmarkEnd w:id="14385"/>
                <w:bookmarkEnd w:id="14386"/>
              </w:del>
            </w:ins>
          </w:p>
        </w:tc>
        <w:tc>
          <w:tcPr>
            <w:tcW w:w="838" w:type="dxa"/>
            <w:noWrap/>
            <w:hideMark/>
            <w:tcPrChange w:id="14387" w:author="phuong vu" w:date="2018-11-16T12:47:00Z">
              <w:tcPr>
                <w:tcW w:w="759" w:type="dxa"/>
                <w:noWrap/>
                <w:hideMark/>
              </w:tcPr>
            </w:tcPrChange>
          </w:tcPr>
          <w:p w14:paraId="4307C326" w14:textId="434CE759" w:rsidR="00CF0C7E" w:rsidRPr="00CF0C7E" w:rsidDel="00D10B12" w:rsidRDefault="00CF0C7E" w:rsidP="00D10B12">
            <w:pPr>
              <w:spacing w:line="288" w:lineRule="auto"/>
              <w:contextualSpacing/>
              <w:rPr>
                <w:ins w:id="14388" w:author="phuong vu" w:date="2018-11-16T12:27:00Z"/>
                <w:del w:id="14389" w:author="Tran Huan" w:date="2018-12-03T01:22:00Z"/>
                <w:rPrChange w:id="14390" w:author="phuong vu" w:date="2018-11-16T12:28:00Z">
                  <w:rPr>
                    <w:ins w:id="14391" w:author="phuong vu" w:date="2018-11-16T12:27:00Z"/>
                    <w:del w:id="14392" w:author="Tran Huan" w:date="2018-12-03T01:22:00Z"/>
                    <w:b/>
                  </w:rPr>
                </w:rPrChange>
              </w:rPr>
              <w:pPrChange w:id="14393" w:author="Tran Huan" w:date="2018-12-03T01:23:00Z">
                <w:pPr/>
              </w:pPrChange>
            </w:pPr>
            <w:bookmarkStart w:id="14394" w:name="_Toc531569980"/>
            <w:bookmarkStart w:id="14395" w:name="_Toc531573828"/>
            <w:bookmarkStart w:id="14396" w:name="_Toc531577569"/>
            <w:bookmarkStart w:id="14397" w:name="_Toc531581307"/>
            <w:bookmarkEnd w:id="14394"/>
            <w:bookmarkEnd w:id="14395"/>
            <w:bookmarkEnd w:id="14396"/>
            <w:bookmarkEnd w:id="14397"/>
          </w:p>
        </w:tc>
        <w:tc>
          <w:tcPr>
            <w:tcW w:w="823" w:type="dxa"/>
            <w:noWrap/>
            <w:hideMark/>
            <w:tcPrChange w:id="14398" w:author="phuong vu" w:date="2018-11-16T12:47:00Z">
              <w:tcPr>
                <w:tcW w:w="759" w:type="dxa"/>
                <w:noWrap/>
                <w:hideMark/>
              </w:tcPr>
            </w:tcPrChange>
          </w:tcPr>
          <w:p w14:paraId="1BD66724" w14:textId="785413AD" w:rsidR="00CF0C7E" w:rsidRPr="00CF0C7E" w:rsidDel="00D10B12" w:rsidRDefault="00CF0C7E" w:rsidP="00D10B12">
            <w:pPr>
              <w:spacing w:line="288" w:lineRule="auto"/>
              <w:contextualSpacing/>
              <w:rPr>
                <w:ins w:id="14399" w:author="phuong vu" w:date="2018-11-16T12:27:00Z"/>
                <w:del w:id="14400" w:author="Tran Huan" w:date="2018-12-03T01:22:00Z"/>
                <w:rPrChange w:id="14401" w:author="phuong vu" w:date="2018-11-16T12:28:00Z">
                  <w:rPr>
                    <w:ins w:id="14402" w:author="phuong vu" w:date="2018-11-16T12:27:00Z"/>
                    <w:del w:id="14403" w:author="Tran Huan" w:date="2018-12-03T01:22:00Z"/>
                    <w:b/>
                  </w:rPr>
                </w:rPrChange>
              </w:rPr>
              <w:pPrChange w:id="14404" w:author="Tran Huan" w:date="2018-12-03T01:23:00Z">
                <w:pPr/>
              </w:pPrChange>
            </w:pPr>
            <w:ins w:id="14405" w:author="phuong vu" w:date="2018-11-16T12:27:00Z">
              <w:del w:id="14406" w:author="Tran Huan" w:date="2018-12-03T01:22:00Z">
                <w:r w:rsidRPr="00CF0C7E" w:rsidDel="00D10B12">
                  <w:rPr>
                    <w:rPrChange w:id="14407" w:author="phuong vu" w:date="2018-11-16T12:28:00Z">
                      <w:rPr>
                        <w:b/>
                      </w:rPr>
                    </w:rPrChange>
                  </w:rPr>
                  <w:delText>X</w:delText>
                </w:r>
                <w:bookmarkStart w:id="14408" w:name="_Toc531569981"/>
                <w:bookmarkStart w:id="14409" w:name="_Toc531573829"/>
                <w:bookmarkStart w:id="14410" w:name="_Toc531577570"/>
                <w:bookmarkStart w:id="14411" w:name="_Toc531581308"/>
                <w:bookmarkEnd w:id="14408"/>
                <w:bookmarkEnd w:id="14409"/>
                <w:bookmarkEnd w:id="14410"/>
                <w:bookmarkEnd w:id="14411"/>
              </w:del>
            </w:ins>
          </w:p>
        </w:tc>
        <w:tc>
          <w:tcPr>
            <w:tcW w:w="2648" w:type="dxa"/>
            <w:noWrap/>
            <w:hideMark/>
            <w:tcPrChange w:id="14412" w:author="phuong vu" w:date="2018-11-16T12:47:00Z">
              <w:tcPr>
                <w:tcW w:w="2923" w:type="dxa"/>
                <w:noWrap/>
                <w:hideMark/>
              </w:tcPr>
            </w:tcPrChange>
          </w:tcPr>
          <w:p w14:paraId="0B3F9DDB" w14:textId="147E95ED" w:rsidR="00CF0C7E" w:rsidRPr="00CF0C7E" w:rsidDel="00D10B12" w:rsidRDefault="00CF0C7E" w:rsidP="00D10B12">
            <w:pPr>
              <w:spacing w:line="288" w:lineRule="auto"/>
              <w:contextualSpacing/>
              <w:rPr>
                <w:ins w:id="14413" w:author="phuong vu" w:date="2018-11-16T12:27:00Z"/>
                <w:del w:id="14414" w:author="Tran Huan" w:date="2018-12-03T01:22:00Z"/>
                <w:rPrChange w:id="14415" w:author="phuong vu" w:date="2018-11-16T12:28:00Z">
                  <w:rPr>
                    <w:ins w:id="14416" w:author="phuong vu" w:date="2018-11-16T12:27:00Z"/>
                    <w:del w:id="14417" w:author="Tran Huan" w:date="2018-12-03T01:22:00Z"/>
                    <w:b/>
                  </w:rPr>
                </w:rPrChange>
              </w:rPr>
              <w:pPrChange w:id="14418" w:author="Tran Huan" w:date="2018-12-03T01:23:00Z">
                <w:pPr/>
              </w:pPrChange>
            </w:pPr>
            <w:ins w:id="14419" w:author="phuong vu" w:date="2018-11-16T12:27:00Z">
              <w:del w:id="14420" w:author="Tran Huan" w:date="2018-12-03T01:22:00Z">
                <w:r w:rsidRPr="00CF0C7E" w:rsidDel="00D10B12">
                  <w:rPr>
                    <w:rPrChange w:id="14421" w:author="phuong vu" w:date="2018-11-16T12:28:00Z">
                      <w:rPr>
                        <w:b/>
                      </w:rPr>
                    </w:rPrChange>
                  </w:rPr>
                  <w:delText>Người cập nhật hóa đơn.</w:delText>
                </w:r>
                <w:bookmarkStart w:id="14422" w:name="_Toc531569982"/>
                <w:bookmarkStart w:id="14423" w:name="_Toc531573830"/>
                <w:bookmarkStart w:id="14424" w:name="_Toc531577571"/>
                <w:bookmarkStart w:id="14425" w:name="_Toc531581309"/>
                <w:bookmarkEnd w:id="14422"/>
                <w:bookmarkEnd w:id="14423"/>
                <w:bookmarkEnd w:id="14424"/>
                <w:bookmarkEnd w:id="14425"/>
              </w:del>
            </w:ins>
          </w:p>
        </w:tc>
        <w:bookmarkStart w:id="14426" w:name="_Toc531569983"/>
        <w:bookmarkStart w:id="14427" w:name="_Toc531573831"/>
        <w:bookmarkStart w:id="14428" w:name="_Toc531577572"/>
        <w:bookmarkStart w:id="14429" w:name="_Toc531581310"/>
        <w:bookmarkEnd w:id="14426"/>
        <w:bookmarkEnd w:id="14427"/>
        <w:bookmarkEnd w:id="14428"/>
        <w:bookmarkEnd w:id="14429"/>
      </w:tr>
      <w:tr w:rsidR="00CF0C7E" w:rsidRPr="00CF0C7E" w:rsidDel="00D10B12" w14:paraId="7F818C14" w14:textId="15652143" w:rsidTr="00A94F02">
        <w:trPr>
          <w:trHeight w:val="300"/>
          <w:ins w:id="14430" w:author="phuong vu" w:date="2018-11-16T12:27:00Z"/>
          <w:del w:id="14431" w:author="Tran Huan" w:date="2018-12-03T01:22:00Z"/>
          <w:trPrChange w:id="14432" w:author="phuong vu" w:date="2018-11-16T12:47:00Z">
            <w:trPr>
              <w:trHeight w:val="300"/>
            </w:trPr>
          </w:trPrChange>
        </w:trPr>
        <w:tc>
          <w:tcPr>
            <w:tcW w:w="708" w:type="dxa"/>
            <w:noWrap/>
            <w:hideMark/>
            <w:tcPrChange w:id="14433" w:author="phuong vu" w:date="2018-11-16T12:47:00Z">
              <w:tcPr>
                <w:tcW w:w="512" w:type="dxa"/>
                <w:noWrap/>
                <w:hideMark/>
              </w:tcPr>
            </w:tcPrChange>
          </w:tcPr>
          <w:p w14:paraId="2E4FDCFD" w14:textId="5C45B947" w:rsidR="00CF0C7E" w:rsidRPr="00CF0C7E" w:rsidDel="00D10B12" w:rsidRDefault="00CF0C7E" w:rsidP="00D10B12">
            <w:pPr>
              <w:spacing w:line="288" w:lineRule="auto"/>
              <w:contextualSpacing/>
              <w:rPr>
                <w:ins w:id="14434" w:author="phuong vu" w:date="2018-11-16T12:27:00Z"/>
                <w:del w:id="14435" w:author="Tran Huan" w:date="2018-12-03T01:22:00Z"/>
                <w:rPrChange w:id="14436" w:author="phuong vu" w:date="2018-11-16T12:28:00Z">
                  <w:rPr>
                    <w:ins w:id="14437" w:author="phuong vu" w:date="2018-11-16T12:27:00Z"/>
                    <w:del w:id="14438" w:author="Tran Huan" w:date="2018-12-03T01:22:00Z"/>
                    <w:b/>
                  </w:rPr>
                </w:rPrChange>
              </w:rPr>
              <w:pPrChange w:id="14439" w:author="Tran Huan" w:date="2018-12-03T01:23:00Z">
                <w:pPr/>
              </w:pPrChange>
            </w:pPr>
            <w:ins w:id="14440" w:author="phuong vu" w:date="2018-11-16T12:27:00Z">
              <w:del w:id="14441" w:author="Tran Huan" w:date="2018-12-03T01:22:00Z">
                <w:r w:rsidRPr="00CF0C7E" w:rsidDel="00D10B12">
                  <w:rPr>
                    <w:rPrChange w:id="14442" w:author="phuong vu" w:date="2018-11-16T12:28:00Z">
                      <w:rPr>
                        <w:b/>
                      </w:rPr>
                    </w:rPrChange>
                  </w:rPr>
                  <w:delText>5</w:delText>
                </w:r>
                <w:bookmarkStart w:id="14443" w:name="_Toc531569984"/>
                <w:bookmarkStart w:id="14444" w:name="_Toc531573832"/>
                <w:bookmarkStart w:id="14445" w:name="_Toc531577573"/>
                <w:bookmarkStart w:id="14446" w:name="_Toc531581311"/>
                <w:bookmarkEnd w:id="14443"/>
                <w:bookmarkEnd w:id="14444"/>
                <w:bookmarkEnd w:id="14445"/>
                <w:bookmarkEnd w:id="14446"/>
              </w:del>
            </w:ins>
          </w:p>
        </w:tc>
        <w:tc>
          <w:tcPr>
            <w:tcW w:w="1646" w:type="dxa"/>
            <w:noWrap/>
            <w:hideMark/>
            <w:tcPrChange w:id="14447" w:author="phuong vu" w:date="2018-11-16T12:47:00Z">
              <w:tcPr>
                <w:tcW w:w="971" w:type="dxa"/>
                <w:noWrap/>
                <w:hideMark/>
              </w:tcPr>
            </w:tcPrChange>
          </w:tcPr>
          <w:p w14:paraId="48DDB48B" w14:textId="79E1BB2C" w:rsidR="00CF0C7E" w:rsidRPr="00CF0C7E" w:rsidDel="00D10B12" w:rsidRDefault="00CF0C7E" w:rsidP="00D10B12">
            <w:pPr>
              <w:spacing w:line="288" w:lineRule="auto"/>
              <w:contextualSpacing/>
              <w:rPr>
                <w:ins w:id="14448" w:author="phuong vu" w:date="2018-11-16T12:27:00Z"/>
                <w:del w:id="14449" w:author="Tran Huan" w:date="2018-12-03T01:22:00Z"/>
                <w:rPrChange w:id="14450" w:author="phuong vu" w:date="2018-11-16T12:28:00Z">
                  <w:rPr>
                    <w:ins w:id="14451" w:author="phuong vu" w:date="2018-11-16T12:27:00Z"/>
                    <w:del w:id="14452" w:author="Tran Huan" w:date="2018-12-03T01:22:00Z"/>
                    <w:b/>
                  </w:rPr>
                </w:rPrChange>
              </w:rPr>
              <w:pPrChange w:id="14453" w:author="Tran Huan" w:date="2018-12-03T01:23:00Z">
                <w:pPr/>
              </w:pPrChange>
            </w:pPr>
            <w:ins w:id="14454" w:author="phuong vu" w:date="2018-11-16T12:27:00Z">
              <w:del w:id="14455" w:author="Tran Huan" w:date="2018-12-03T01:22:00Z">
                <w:r w:rsidRPr="00CF0C7E" w:rsidDel="00D10B12">
                  <w:rPr>
                    <w:rPrChange w:id="14456" w:author="phuong vu" w:date="2018-11-16T12:28:00Z">
                      <w:rPr>
                        <w:b/>
                      </w:rPr>
                    </w:rPrChange>
                  </w:rPr>
                  <w:delText>create_date</w:delText>
                </w:r>
                <w:bookmarkStart w:id="14457" w:name="_Toc531569985"/>
                <w:bookmarkStart w:id="14458" w:name="_Toc531573833"/>
                <w:bookmarkStart w:id="14459" w:name="_Toc531577574"/>
                <w:bookmarkStart w:id="14460" w:name="_Toc531581312"/>
                <w:bookmarkEnd w:id="14457"/>
                <w:bookmarkEnd w:id="14458"/>
                <w:bookmarkEnd w:id="14459"/>
                <w:bookmarkEnd w:id="14460"/>
              </w:del>
            </w:ins>
          </w:p>
        </w:tc>
        <w:tc>
          <w:tcPr>
            <w:tcW w:w="1414" w:type="dxa"/>
            <w:noWrap/>
            <w:hideMark/>
            <w:tcPrChange w:id="14461" w:author="phuong vu" w:date="2018-11-16T12:47:00Z">
              <w:tcPr>
                <w:tcW w:w="1752" w:type="dxa"/>
                <w:noWrap/>
                <w:hideMark/>
              </w:tcPr>
            </w:tcPrChange>
          </w:tcPr>
          <w:p w14:paraId="7C642224" w14:textId="63D673C7" w:rsidR="00CF0C7E" w:rsidRPr="00CF0C7E" w:rsidDel="00D10B12" w:rsidRDefault="00CF0C7E" w:rsidP="00D10B12">
            <w:pPr>
              <w:spacing w:line="288" w:lineRule="auto"/>
              <w:contextualSpacing/>
              <w:rPr>
                <w:ins w:id="14462" w:author="phuong vu" w:date="2018-11-16T12:27:00Z"/>
                <w:del w:id="14463" w:author="Tran Huan" w:date="2018-12-03T01:22:00Z"/>
                <w:rPrChange w:id="14464" w:author="phuong vu" w:date="2018-11-16T12:28:00Z">
                  <w:rPr>
                    <w:ins w:id="14465" w:author="phuong vu" w:date="2018-11-16T12:27:00Z"/>
                    <w:del w:id="14466" w:author="Tran Huan" w:date="2018-12-03T01:22:00Z"/>
                    <w:b/>
                  </w:rPr>
                </w:rPrChange>
              </w:rPr>
              <w:pPrChange w:id="14467" w:author="Tran Huan" w:date="2018-12-03T01:23:00Z">
                <w:pPr/>
              </w:pPrChange>
            </w:pPr>
            <w:ins w:id="14468" w:author="phuong vu" w:date="2018-11-16T12:27:00Z">
              <w:del w:id="14469" w:author="Tran Huan" w:date="2018-12-03T01:22:00Z">
                <w:r w:rsidRPr="00CF0C7E" w:rsidDel="00D10B12">
                  <w:rPr>
                    <w:rPrChange w:id="14470" w:author="phuong vu" w:date="2018-11-16T12:28:00Z">
                      <w:rPr>
                        <w:b/>
                      </w:rPr>
                    </w:rPrChange>
                  </w:rPr>
                  <w:delText xml:space="preserve">timestamp </w:delText>
                </w:r>
                <w:bookmarkStart w:id="14471" w:name="_Toc531569986"/>
                <w:bookmarkStart w:id="14472" w:name="_Toc531573834"/>
                <w:bookmarkStart w:id="14473" w:name="_Toc531577575"/>
                <w:bookmarkStart w:id="14474" w:name="_Toc531581313"/>
                <w:bookmarkEnd w:id="14471"/>
                <w:bookmarkEnd w:id="14472"/>
                <w:bookmarkEnd w:id="14473"/>
                <w:bookmarkEnd w:id="14474"/>
              </w:del>
            </w:ins>
          </w:p>
        </w:tc>
        <w:tc>
          <w:tcPr>
            <w:tcW w:w="1188" w:type="dxa"/>
            <w:noWrap/>
            <w:hideMark/>
            <w:tcPrChange w:id="14475" w:author="phuong vu" w:date="2018-11-16T12:47:00Z">
              <w:tcPr>
                <w:tcW w:w="1101" w:type="dxa"/>
                <w:noWrap/>
                <w:hideMark/>
              </w:tcPr>
            </w:tcPrChange>
          </w:tcPr>
          <w:p w14:paraId="287EC3A1" w14:textId="35248F9B" w:rsidR="00CF0C7E" w:rsidRPr="00CF0C7E" w:rsidDel="00D10B12" w:rsidRDefault="00CF0C7E" w:rsidP="00D10B12">
            <w:pPr>
              <w:spacing w:line="288" w:lineRule="auto"/>
              <w:contextualSpacing/>
              <w:rPr>
                <w:ins w:id="14476" w:author="phuong vu" w:date="2018-11-16T12:27:00Z"/>
                <w:del w:id="14477" w:author="Tran Huan" w:date="2018-12-03T01:22:00Z"/>
                <w:rPrChange w:id="14478" w:author="phuong vu" w:date="2018-11-16T12:28:00Z">
                  <w:rPr>
                    <w:ins w:id="14479" w:author="phuong vu" w:date="2018-11-16T12:27:00Z"/>
                    <w:del w:id="14480" w:author="Tran Huan" w:date="2018-12-03T01:22:00Z"/>
                    <w:b/>
                  </w:rPr>
                </w:rPrChange>
              </w:rPr>
              <w:pPrChange w:id="14481" w:author="Tran Huan" w:date="2018-12-03T01:23:00Z">
                <w:pPr/>
              </w:pPrChange>
            </w:pPr>
            <w:ins w:id="14482" w:author="phuong vu" w:date="2018-11-16T12:27:00Z">
              <w:del w:id="14483" w:author="Tran Huan" w:date="2018-12-03T01:22:00Z">
                <w:r w:rsidRPr="00CF0C7E" w:rsidDel="00D10B12">
                  <w:rPr>
                    <w:rPrChange w:id="14484" w:author="phuong vu" w:date="2018-11-16T12:28:00Z">
                      <w:rPr>
                        <w:b/>
                      </w:rPr>
                    </w:rPrChange>
                  </w:rPr>
                  <w:delText>X</w:delText>
                </w:r>
                <w:bookmarkStart w:id="14485" w:name="_Toc531569987"/>
                <w:bookmarkStart w:id="14486" w:name="_Toc531573835"/>
                <w:bookmarkStart w:id="14487" w:name="_Toc531577576"/>
                <w:bookmarkStart w:id="14488" w:name="_Toc531581314"/>
                <w:bookmarkEnd w:id="14485"/>
                <w:bookmarkEnd w:id="14486"/>
                <w:bookmarkEnd w:id="14487"/>
                <w:bookmarkEnd w:id="14488"/>
              </w:del>
            </w:ins>
          </w:p>
        </w:tc>
        <w:tc>
          <w:tcPr>
            <w:tcW w:w="838" w:type="dxa"/>
            <w:noWrap/>
            <w:hideMark/>
            <w:tcPrChange w:id="14489" w:author="phuong vu" w:date="2018-11-16T12:47:00Z">
              <w:tcPr>
                <w:tcW w:w="759" w:type="dxa"/>
                <w:noWrap/>
                <w:hideMark/>
              </w:tcPr>
            </w:tcPrChange>
          </w:tcPr>
          <w:p w14:paraId="2223B767" w14:textId="56A5FFE1" w:rsidR="00CF0C7E" w:rsidRPr="00CF0C7E" w:rsidDel="00D10B12" w:rsidRDefault="00CF0C7E" w:rsidP="00D10B12">
            <w:pPr>
              <w:spacing w:line="288" w:lineRule="auto"/>
              <w:contextualSpacing/>
              <w:rPr>
                <w:ins w:id="14490" w:author="phuong vu" w:date="2018-11-16T12:27:00Z"/>
                <w:del w:id="14491" w:author="Tran Huan" w:date="2018-12-03T01:22:00Z"/>
                <w:rPrChange w:id="14492" w:author="phuong vu" w:date="2018-11-16T12:28:00Z">
                  <w:rPr>
                    <w:ins w:id="14493" w:author="phuong vu" w:date="2018-11-16T12:27:00Z"/>
                    <w:del w:id="14494" w:author="Tran Huan" w:date="2018-12-03T01:22:00Z"/>
                    <w:b/>
                  </w:rPr>
                </w:rPrChange>
              </w:rPr>
              <w:pPrChange w:id="14495" w:author="Tran Huan" w:date="2018-12-03T01:23:00Z">
                <w:pPr/>
              </w:pPrChange>
            </w:pPr>
            <w:bookmarkStart w:id="14496" w:name="_Toc531569988"/>
            <w:bookmarkStart w:id="14497" w:name="_Toc531573836"/>
            <w:bookmarkStart w:id="14498" w:name="_Toc531577577"/>
            <w:bookmarkStart w:id="14499" w:name="_Toc531581315"/>
            <w:bookmarkEnd w:id="14496"/>
            <w:bookmarkEnd w:id="14497"/>
            <w:bookmarkEnd w:id="14498"/>
            <w:bookmarkEnd w:id="14499"/>
          </w:p>
        </w:tc>
        <w:tc>
          <w:tcPr>
            <w:tcW w:w="823" w:type="dxa"/>
            <w:noWrap/>
            <w:hideMark/>
            <w:tcPrChange w:id="14500" w:author="phuong vu" w:date="2018-11-16T12:47:00Z">
              <w:tcPr>
                <w:tcW w:w="759" w:type="dxa"/>
                <w:noWrap/>
                <w:hideMark/>
              </w:tcPr>
            </w:tcPrChange>
          </w:tcPr>
          <w:p w14:paraId="4F3FC1EF" w14:textId="39563B06" w:rsidR="00CF0C7E" w:rsidRPr="00CF0C7E" w:rsidDel="00D10B12" w:rsidRDefault="00CF0C7E" w:rsidP="00D10B12">
            <w:pPr>
              <w:spacing w:line="288" w:lineRule="auto"/>
              <w:contextualSpacing/>
              <w:rPr>
                <w:ins w:id="14501" w:author="phuong vu" w:date="2018-11-16T12:27:00Z"/>
                <w:del w:id="14502" w:author="Tran Huan" w:date="2018-12-03T01:22:00Z"/>
                <w:rPrChange w:id="14503" w:author="phuong vu" w:date="2018-11-16T12:28:00Z">
                  <w:rPr>
                    <w:ins w:id="14504" w:author="phuong vu" w:date="2018-11-16T12:27:00Z"/>
                    <w:del w:id="14505" w:author="Tran Huan" w:date="2018-12-03T01:22:00Z"/>
                    <w:b/>
                  </w:rPr>
                </w:rPrChange>
              </w:rPr>
              <w:pPrChange w:id="14506" w:author="Tran Huan" w:date="2018-12-03T01:23:00Z">
                <w:pPr/>
              </w:pPrChange>
            </w:pPr>
            <w:bookmarkStart w:id="14507" w:name="_Toc531569989"/>
            <w:bookmarkStart w:id="14508" w:name="_Toc531573837"/>
            <w:bookmarkStart w:id="14509" w:name="_Toc531577578"/>
            <w:bookmarkStart w:id="14510" w:name="_Toc531581316"/>
            <w:bookmarkEnd w:id="14507"/>
            <w:bookmarkEnd w:id="14508"/>
            <w:bookmarkEnd w:id="14509"/>
            <w:bookmarkEnd w:id="14510"/>
          </w:p>
        </w:tc>
        <w:tc>
          <w:tcPr>
            <w:tcW w:w="2648" w:type="dxa"/>
            <w:noWrap/>
            <w:hideMark/>
            <w:tcPrChange w:id="14511" w:author="phuong vu" w:date="2018-11-16T12:47:00Z">
              <w:tcPr>
                <w:tcW w:w="2923" w:type="dxa"/>
                <w:noWrap/>
                <w:hideMark/>
              </w:tcPr>
            </w:tcPrChange>
          </w:tcPr>
          <w:p w14:paraId="5BFFCDA8" w14:textId="2F8ED3EE" w:rsidR="00CF0C7E" w:rsidRPr="00CF0C7E" w:rsidDel="00D10B12" w:rsidRDefault="00CF0C7E" w:rsidP="00D10B12">
            <w:pPr>
              <w:spacing w:line="288" w:lineRule="auto"/>
              <w:contextualSpacing/>
              <w:rPr>
                <w:ins w:id="14512" w:author="phuong vu" w:date="2018-11-16T12:27:00Z"/>
                <w:del w:id="14513" w:author="Tran Huan" w:date="2018-12-03T01:22:00Z"/>
                <w:rPrChange w:id="14514" w:author="phuong vu" w:date="2018-11-16T12:28:00Z">
                  <w:rPr>
                    <w:ins w:id="14515" w:author="phuong vu" w:date="2018-11-16T12:27:00Z"/>
                    <w:del w:id="14516" w:author="Tran Huan" w:date="2018-12-03T01:22:00Z"/>
                    <w:b/>
                  </w:rPr>
                </w:rPrChange>
              </w:rPr>
              <w:pPrChange w:id="14517" w:author="Tran Huan" w:date="2018-12-03T01:23:00Z">
                <w:pPr/>
              </w:pPrChange>
            </w:pPr>
            <w:ins w:id="14518" w:author="phuong vu" w:date="2018-11-16T12:27:00Z">
              <w:del w:id="14519" w:author="Tran Huan" w:date="2018-12-03T01:22:00Z">
                <w:r w:rsidRPr="00CF0C7E" w:rsidDel="00D10B12">
                  <w:rPr>
                    <w:rPrChange w:id="14520" w:author="phuong vu" w:date="2018-11-16T12:28:00Z">
                      <w:rPr>
                        <w:b/>
                      </w:rPr>
                    </w:rPrChange>
                  </w:rPr>
                  <w:delText>Ngày tạo hóa đơn</w:delText>
                </w:r>
                <w:bookmarkStart w:id="14521" w:name="_Toc531569990"/>
                <w:bookmarkStart w:id="14522" w:name="_Toc531573838"/>
                <w:bookmarkStart w:id="14523" w:name="_Toc531577579"/>
                <w:bookmarkStart w:id="14524" w:name="_Toc531581317"/>
                <w:bookmarkEnd w:id="14521"/>
                <w:bookmarkEnd w:id="14522"/>
                <w:bookmarkEnd w:id="14523"/>
                <w:bookmarkEnd w:id="14524"/>
              </w:del>
            </w:ins>
          </w:p>
        </w:tc>
        <w:bookmarkStart w:id="14525" w:name="_Toc531569991"/>
        <w:bookmarkStart w:id="14526" w:name="_Toc531573839"/>
        <w:bookmarkStart w:id="14527" w:name="_Toc531577580"/>
        <w:bookmarkStart w:id="14528" w:name="_Toc531581318"/>
        <w:bookmarkEnd w:id="14525"/>
        <w:bookmarkEnd w:id="14526"/>
        <w:bookmarkEnd w:id="14527"/>
        <w:bookmarkEnd w:id="14528"/>
      </w:tr>
      <w:tr w:rsidR="00CF0C7E" w:rsidRPr="00CF0C7E" w:rsidDel="00D10B12" w14:paraId="596EB913" w14:textId="5C2DB198" w:rsidTr="00A94F02">
        <w:trPr>
          <w:trHeight w:val="300"/>
          <w:ins w:id="14529" w:author="phuong vu" w:date="2018-11-16T12:27:00Z"/>
          <w:del w:id="14530" w:author="Tran Huan" w:date="2018-12-03T01:22:00Z"/>
          <w:trPrChange w:id="14531" w:author="phuong vu" w:date="2018-11-16T12:47:00Z">
            <w:trPr>
              <w:trHeight w:val="300"/>
            </w:trPr>
          </w:trPrChange>
        </w:trPr>
        <w:tc>
          <w:tcPr>
            <w:tcW w:w="708" w:type="dxa"/>
            <w:noWrap/>
            <w:hideMark/>
            <w:tcPrChange w:id="14532" w:author="phuong vu" w:date="2018-11-16T12:47:00Z">
              <w:tcPr>
                <w:tcW w:w="512" w:type="dxa"/>
                <w:noWrap/>
                <w:hideMark/>
              </w:tcPr>
            </w:tcPrChange>
          </w:tcPr>
          <w:p w14:paraId="27E7EA9B" w14:textId="63B9CBF9" w:rsidR="00CF0C7E" w:rsidRPr="00CF0C7E" w:rsidDel="00D10B12" w:rsidRDefault="00CF0C7E" w:rsidP="00D10B12">
            <w:pPr>
              <w:spacing w:line="288" w:lineRule="auto"/>
              <w:contextualSpacing/>
              <w:rPr>
                <w:ins w:id="14533" w:author="phuong vu" w:date="2018-11-16T12:27:00Z"/>
                <w:del w:id="14534" w:author="Tran Huan" w:date="2018-12-03T01:22:00Z"/>
                <w:rPrChange w:id="14535" w:author="phuong vu" w:date="2018-11-16T12:28:00Z">
                  <w:rPr>
                    <w:ins w:id="14536" w:author="phuong vu" w:date="2018-11-16T12:27:00Z"/>
                    <w:del w:id="14537" w:author="Tran Huan" w:date="2018-12-03T01:22:00Z"/>
                    <w:b/>
                  </w:rPr>
                </w:rPrChange>
              </w:rPr>
              <w:pPrChange w:id="14538" w:author="Tran Huan" w:date="2018-12-03T01:23:00Z">
                <w:pPr/>
              </w:pPrChange>
            </w:pPr>
            <w:ins w:id="14539" w:author="phuong vu" w:date="2018-11-16T12:27:00Z">
              <w:del w:id="14540" w:author="Tran Huan" w:date="2018-12-03T01:22:00Z">
                <w:r w:rsidRPr="00CF0C7E" w:rsidDel="00D10B12">
                  <w:rPr>
                    <w:rPrChange w:id="14541" w:author="phuong vu" w:date="2018-11-16T12:28:00Z">
                      <w:rPr>
                        <w:b/>
                      </w:rPr>
                    </w:rPrChange>
                  </w:rPr>
                  <w:delText>6</w:delText>
                </w:r>
                <w:bookmarkStart w:id="14542" w:name="_Toc531569992"/>
                <w:bookmarkStart w:id="14543" w:name="_Toc531573840"/>
                <w:bookmarkStart w:id="14544" w:name="_Toc531577581"/>
                <w:bookmarkStart w:id="14545" w:name="_Toc531581319"/>
                <w:bookmarkEnd w:id="14542"/>
                <w:bookmarkEnd w:id="14543"/>
                <w:bookmarkEnd w:id="14544"/>
                <w:bookmarkEnd w:id="14545"/>
              </w:del>
            </w:ins>
          </w:p>
        </w:tc>
        <w:tc>
          <w:tcPr>
            <w:tcW w:w="1646" w:type="dxa"/>
            <w:noWrap/>
            <w:hideMark/>
            <w:tcPrChange w:id="14546" w:author="phuong vu" w:date="2018-11-16T12:47:00Z">
              <w:tcPr>
                <w:tcW w:w="971" w:type="dxa"/>
                <w:noWrap/>
                <w:hideMark/>
              </w:tcPr>
            </w:tcPrChange>
          </w:tcPr>
          <w:p w14:paraId="07200238" w14:textId="69D2F7FB" w:rsidR="00CF0C7E" w:rsidRPr="00CF0C7E" w:rsidDel="00D10B12" w:rsidRDefault="00CF0C7E" w:rsidP="00D10B12">
            <w:pPr>
              <w:spacing w:line="288" w:lineRule="auto"/>
              <w:contextualSpacing/>
              <w:rPr>
                <w:ins w:id="14547" w:author="phuong vu" w:date="2018-11-16T12:27:00Z"/>
                <w:del w:id="14548" w:author="Tran Huan" w:date="2018-12-03T01:22:00Z"/>
                <w:rPrChange w:id="14549" w:author="phuong vu" w:date="2018-11-16T12:28:00Z">
                  <w:rPr>
                    <w:ins w:id="14550" w:author="phuong vu" w:date="2018-11-16T12:27:00Z"/>
                    <w:del w:id="14551" w:author="Tran Huan" w:date="2018-12-03T01:22:00Z"/>
                    <w:b/>
                  </w:rPr>
                </w:rPrChange>
              </w:rPr>
              <w:pPrChange w:id="14552" w:author="Tran Huan" w:date="2018-12-03T01:23:00Z">
                <w:pPr/>
              </w:pPrChange>
            </w:pPr>
            <w:ins w:id="14553" w:author="phuong vu" w:date="2018-11-16T12:27:00Z">
              <w:del w:id="14554" w:author="Tran Huan" w:date="2018-12-03T01:22:00Z">
                <w:r w:rsidRPr="00CF0C7E" w:rsidDel="00D10B12">
                  <w:rPr>
                    <w:rPrChange w:id="14555" w:author="phuong vu" w:date="2018-11-16T12:28:00Z">
                      <w:rPr>
                        <w:b/>
                      </w:rPr>
                    </w:rPrChange>
                  </w:rPr>
                  <w:delText>update_date</w:delText>
                </w:r>
                <w:bookmarkStart w:id="14556" w:name="_Toc531569993"/>
                <w:bookmarkStart w:id="14557" w:name="_Toc531573841"/>
                <w:bookmarkStart w:id="14558" w:name="_Toc531577582"/>
                <w:bookmarkStart w:id="14559" w:name="_Toc531581320"/>
                <w:bookmarkEnd w:id="14556"/>
                <w:bookmarkEnd w:id="14557"/>
                <w:bookmarkEnd w:id="14558"/>
                <w:bookmarkEnd w:id="14559"/>
              </w:del>
            </w:ins>
          </w:p>
        </w:tc>
        <w:tc>
          <w:tcPr>
            <w:tcW w:w="1414" w:type="dxa"/>
            <w:noWrap/>
            <w:hideMark/>
            <w:tcPrChange w:id="14560" w:author="phuong vu" w:date="2018-11-16T12:47:00Z">
              <w:tcPr>
                <w:tcW w:w="1752" w:type="dxa"/>
                <w:noWrap/>
                <w:hideMark/>
              </w:tcPr>
            </w:tcPrChange>
          </w:tcPr>
          <w:p w14:paraId="7201E3E0" w14:textId="1C47E81E" w:rsidR="00CF0C7E" w:rsidRPr="00CF0C7E" w:rsidDel="00D10B12" w:rsidRDefault="00CF0C7E" w:rsidP="00D10B12">
            <w:pPr>
              <w:spacing w:line="288" w:lineRule="auto"/>
              <w:contextualSpacing/>
              <w:rPr>
                <w:ins w:id="14561" w:author="phuong vu" w:date="2018-11-16T12:27:00Z"/>
                <w:del w:id="14562" w:author="Tran Huan" w:date="2018-12-03T01:22:00Z"/>
                <w:rPrChange w:id="14563" w:author="phuong vu" w:date="2018-11-16T12:28:00Z">
                  <w:rPr>
                    <w:ins w:id="14564" w:author="phuong vu" w:date="2018-11-16T12:27:00Z"/>
                    <w:del w:id="14565" w:author="Tran Huan" w:date="2018-12-03T01:22:00Z"/>
                    <w:b/>
                  </w:rPr>
                </w:rPrChange>
              </w:rPr>
              <w:pPrChange w:id="14566" w:author="Tran Huan" w:date="2018-12-03T01:23:00Z">
                <w:pPr/>
              </w:pPrChange>
            </w:pPr>
            <w:ins w:id="14567" w:author="phuong vu" w:date="2018-11-16T12:27:00Z">
              <w:del w:id="14568" w:author="Tran Huan" w:date="2018-12-03T01:22:00Z">
                <w:r w:rsidRPr="00CF0C7E" w:rsidDel="00D10B12">
                  <w:rPr>
                    <w:rPrChange w:id="14569" w:author="phuong vu" w:date="2018-11-16T12:28:00Z">
                      <w:rPr>
                        <w:b/>
                      </w:rPr>
                    </w:rPrChange>
                  </w:rPr>
                  <w:delText xml:space="preserve">timestamp </w:delText>
                </w:r>
                <w:bookmarkStart w:id="14570" w:name="_Toc531569994"/>
                <w:bookmarkStart w:id="14571" w:name="_Toc531573842"/>
                <w:bookmarkStart w:id="14572" w:name="_Toc531577583"/>
                <w:bookmarkStart w:id="14573" w:name="_Toc531581321"/>
                <w:bookmarkEnd w:id="14570"/>
                <w:bookmarkEnd w:id="14571"/>
                <w:bookmarkEnd w:id="14572"/>
                <w:bookmarkEnd w:id="14573"/>
              </w:del>
            </w:ins>
          </w:p>
        </w:tc>
        <w:tc>
          <w:tcPr>
            <w:tcW w:w="1188" w:type="dxa"/>
            <w:noWrap/>
            <w:hideMark/>
            <w:tcPrChange w:id="14574" w:author="phuong vu" w:date="2018-11-16T12:47:00Z">
              <w:tcPr>
                <w:tcW w:w="1101" w:type="dxa"/>
                <w:noWrap/>
                <w:hideMark/>
              </w:tcPr>
            </w:tcPrChange>
          </w:tcPr>
          <w:p w14:paraId="4D8FF7CB" w14:textId="0DA091D5" w:rsidR="00CF0C7E" w:rsidRPr="00CF0C7E" w:rsidDel="00D10B12" w:rsidRDefault="00CF0C7E" w:rsidP="00D10B12">
            <w:pPr>
              <w:spacing w:line="288" w:lineRule="auto"/>
              <w:contextualSpacing/>
              <w:rPr>
                <w:ins w:id="14575" w:author="phuong vu" w:date="2018-11-16T12:27:00Z"/>
                <w:del w:id="14576" w:author="Tran Huan" w:date="2018-12-03T01:22:00Z"/>
                <w:rPrChange w:id="14577" w:author="phuong vu" w:date="2018-11-16T12:28:00Z">
                  <w:rPr>
                    <w:ins w:id="14578" w:author="phuong vu" w:date="2018-11-16T12:27:00Z"/>
                    <w:del w:id="14579" w:author="Tran Huan" w:date="2018-12-03T01:22:00Z"/>
                    <w:b/>
                  </w:rPr>
                </w:rPrChange>
              </w:rPr>
              <w:pPrChange w:id="14580" w:author="Tran Huan" w:date="2018-12-03T01:23:00Z">
                <w:pPr/>
              </w:pPrChange>
            </w:pPr>
            <w:ins w:id="14581" w:author="phuong vu" w:date="2018-11-16T12:27:00Z">
              <w:del w:id="14582" w:author="Tran Huan" w:date="2018-12-03T01:22:00Z">
                <w:r w:rsidRPr="00CF0C7E" w:rsidDel="00D10B12">
                  <w:rPr>
                    <w:rPrChange w:id="14583" w:author="phuong vu" w:date="2018-11-16T12:28:00Z">
                      <w:rPr>
                        <w:b/>
                      </w:rPr>
                    </w:rPrChange>
                  </w:rPr>
                  <w:delText>X</w:delText>
                </w:r>
                <w:bookmarkStart w:id="14584" w:name="_Toc531569995"/>
                <w:bookmarkStart w:id="14585" w:name="_Toc531573843"/>
                <w:bookmarkStart w:id="14586" w:name="_Toc531577584"/>
                <w:bookmarkStart w:id="14587" w:name="_Toc531581322"/>
                <w:bookmarkEnd w:id="14584"/>
                <w:bookmarkEnd w:id="14585"/>
                <w:bookmarkEnd w:id="14586"/>
                <w:bookmarkEnd w:id="14587"/>
              </w:del>
            </w:ins>
          </w:p>
        </w:tc>
        <w:tc>
          <w:tcPr>
            <w:tcW w:w="838" w:type="dxa"/>
            <w:noWrap/>
            <w:hideMark/>
            <w:tcPrChange w:id="14588" w:author="phuong vu" w:date="2018-11-16T12:47:00Z">
              <w:tcPr>
                <w:tcW w:w="759" w:type="dxa"/>
                <w:noWrap/>
                <w:hideMark/>
              </w:tcPr>
            </w:tcPrChange>
          </w:tcPr>
          <w:p w14:paraId="2722047C" w14:textId="64073E11" w:rsidR="00CF0C7E" w:rsidRPr="00CF0C7E" w:rsidDel="00D10B12" w:rsidRDefault="00CF0C7E" w:rsidP="00D10B12">
            <w:pPr>
              <w:spacing w:line="288" w:lineRule="auto"/>
              <w:contextualSpacing/>
              <w:rPr>
                <w:ins w:id="14589" w:author="phuong vu" w:date="2018-11-16T12:27:00Z"/>
                <w:del w:id="14590" w:author="Tran Huan" w:date="2018-12-03T01:22:00Z"/>
                <w:rPrChange w:id="14591" w:author="phuong vu" w:date="2018-11-16T12:28:00Z">
                  <w:rPr>
                    <w:ins w:id="14592" w:author="phuong vu" w:date="2018-11-16T12:27:00Z"/>
                    <w:del w:id="14593" w:author="Tran Huan" w:date="2018-12-03T01:22:00Z"/>
                    <w:b/>
                  </w:rPr>
                </w:rPrChange>
              </w:rPr>
              <w:pPrChange w:id="14594" w:author="Tran Huan" w:date="2018-12-03T01:23:00Z">
                <w:pPr/>
              </w:pPrChange>
            </w:pPr>
            <w:bookmarkStart w:id="14595" w:name="_Toc531569996"/>
            <w:bookmarkStart w:id="14596" w:name="_Toc531573844"/>
            <w:bookmarkStart w:id="14597" w:name="_Toc531577585"/>
            <w:bookmarkStart w:id="14598" w:name="_Toc531581323"/>
            <w:bookmarkEnd w:id="14595"/>
            <w:bookmarkEnd w:id="14596"/>
            <w:bookmarkEnd w:id="14597"/>
            <w:bookmarkEnd w:id="14598"/>
          </w:p>
        </w:tc>
        <w:tc>
          <w:tcPr>
            <w:tcW w:w="823" w:type="dxa"/>
            <w:noWrap/>
            <w:hideMark/>
            <w:tcPrChange w:id="14599" w:author="phuong vu" w:date="2018-11-16T12:47:00Z">
              <w:tcPr>
                <w:tcW w:w="759" w:type="dxa"/>
                <w:noWrap/>
                <w:hideMark/>
              </w:tcPr>
            </w:tcPrChange>
          </w:tcPr>
          <w:p w14:paraId="5F12C570" w14:textId="04E4FA08" w:rsidR="00CF0C7E" w:rsidRPr="00CF0C7E" w:rsidDel="00D10B12" w:rsidRDefault="00CF0C7E" w:rsidP="00D10B12">
            <w:pPr>
              <w:spacing w:line="288" w:lineRule="auto"/>
              <w:contextualSpacing/>
              <w:rPr>
                <w:ins w:id="14600" w:author="phuong vu" w:date="2018-11-16T12:27:00Z"/>
                <w:del w:id="14601" w:author="Tran Huan" w:date="2018-12-03T01:22:00Z"/>
                <w:rPrChange w:id="14602" w:author="phuong vu" w:date="2018-11-16T12:28:00Z">
                  <w:rPr>
                    <w:ins w:id="14603" w:author="phuong vu" w:date="2018-11-16T12:27:00Z"/>
                    <w:del w:id="14604" w:author="Tran Huan" w:date="2018-12-03T01:22:00Z"/>
                    <w:b/>
                  </w:rPr>
                </w:rPrChange>
              </w:rPr>
              <w:pPrChange w:id="14605" w:author="Tran Huan" w:date="2018-12-03T01:23:00Z">
                <w:pPr/>
              </w:pPrChange>
            </w:pPr>
            <w:bookmarkStart w:id="14606" w:name="_Toc531569997"/>
            <w:bookmarkStart w:id="14607" w:name="_Toc531573845"/>
            <w:bookmarkStart w:id="14608" w:name="_Toc531577586"/>
            <w:bookmarkStart w:id="14609" w:name="_Toc531581324"/>
            <w:bookmarkEnd w:id="14606"/>
            <w:bookmarkEnd w:id="14607"/>
            <w:bookmarkEnd w:id="14608"/>
            <w:bookmarkEnd w:id="14609"/>
          </w:p>
        </w:tc>
        <w:tc>
          <w:tcPr>
            <w:tcW w:w="2648" w:type="dxa"/>
            <w:noWrap/>
            <w:hideMark/>
            <w:tcPrChange w:id="14610" w:author="phuong vu" w:date="2018-11-16T12:47:00Z">
              <w:tcPr>
                <w:tcW w:w="2923" w:type="dxa"/>
                <w:noWrap/>
                <w:hideMark/>
              </w:tcPr>
            </w:tcPrChange>
          </w:tcPr>
          <w:p w14:paraId="6E2D42F6" w14:textId="54084436" w:rsidR="00CF0C7E" w:rsidRPr="00CF0C7E" w:rsidDel="00D10B12" w:rsidRDefault="00CF0C7E" w:rsidP="00D10B12">
            <w:pPr>
              <w:spacing w:line="288" w:lineRule="auto"/>
              <w:contextualSpacing/>
              <w:rPr>
                <w:ins w:id="14611" w:author="phuong vu" w:date="2018-11-16T12:27:00Z"/>
                <w:del w:id="14612" w:author="Tran Huan" w:date="2018-12-03T01:22:00Z"/>
                <w:rPrChange w:id="14613" w:author="phuong vu" w:date="2018-11-16T12:28:00Z">
                  <w:rPr>
                    <w:ins w:id="14614" w:author="phuong vu" w:date="2018-11-16T12:27:00Z"/>
                    <w:del w:id="14615" w:author="Tran Huan" w:date="2018-12-03T01:22:00Z"/>
                    <w:b/>
                  </w:rPr>
                </w:rPrChange>
              </w:rPr>
              <w:pPrChange w:id="14616" w:author="Tran Huan" w:date="2018-12-03T01:23:00Z">
                <w:pPr/>
              </w:pPrChange>
            </w:pPr>
            <w:ins w:id="14617" w:author="phuong vu" w:date="2018-11-16T12:27:00Z">
              <w:del w:id="14618" w:author="Tran Huan" w:date="2018-12-03T01:22:00Z">
                <w:r w:rsidRPr="00CF0C7E" w:rsidDel="00D10B12">
                  <w:rPr>
                    <w:rPrChange w:id="14619" w:author="phuong vu" w:date="2018-11-16T12:28:00Z">
                      <w:rPr>
                        <w:b/>
                      </w:rPr>
                    </w:rPrChange>
                  </w:rPr>
                  <w:delText>Ngày cập nhật hóa đơn</w:delText>
                </w:r>
                <w:bookmarkStart w:id="14620" w:name="_Toc531569998"/>
                <w:bookmarkStart w:id="14621" w:name="_Toc531573846"/>
                <w:bookmarkStart w:id="14622" w:name="_Toc531577587"/>
                <w:bookmarkStart w:id="14623" w:name="_Toc531581325"/>
                <w:bookmarkEnd w:id="14620"/>
                <w:bookmarkEnd w:id="14621"/>
                <w:bookmarkEnd w:id="14622"/>
                <w:bookmarkEnd w:id="14623"/>
              </w:del>
            </w:ins>
          </w:p>
        </w:tc>
        <w:bookmarkStart w:id="14624" w:name="_Toc531569999"/>
        <w:bookmarkStart w:id="14625" w:name="_Toc531573847"/>
        <w:bookmarkStart w:id="14626" w:name="_Toc531577588"/>
        <w:bookmarkStart w:id="14627" w:name="_Toc531581326"/>
        <w:bookmarkEnd w:id="14624"/>
        <w:bookmarkEnd w:id="14625"/>
        <w:bookmarkEnd w:id="14626"/>
        <w:bookmarkEnd w:id="14627"/>
      </w:tr>
      <w:tr w:rsidR="00CF0C7E" w:rsidRPr="00CF0C7E" w:rsidDel="00D10B12" w14:paraId="16B42F88" w14:textId="4CF9D565" w:rsidTr="00A94F02">
        <w:trPr>
          <w:trHeight w:val="300"/>
          <w:ins w:id="14628" w:author="phuong vu" w:date="2018-11-16T12:27:00Z"/>
          <w:del w:id="14629" w:author="Tran Huan" w:date="2018-12-03T01:22:00Z"/>
          <w:trPrChange w:id="14630" w:author="phuong vu" w:date="2018-11-16T12:47:00Z">
            <w:trPr>
              <w:trHeight w:val="300"/>
            </w:trPr>
          </w:trPrChange>
        </w:trPr>
        <w:tc>
          <w:tcPr>
            <w:tcW w:w="708" w:type="dxa"/>
            <w:noWrap/>
            <w:hideMark/>
            <w:tcPrChange w:id="14631" w:author="phuong vu" w:date="2018-11-16T12:47:00Z">
              <w:tcPr>
                <w:tcW w:w="512" w:type="dxa"/>
                <w:noWrap/>
                <w:hideMark/>
              </w:tcPr>
            </w:tcPrChange>
          </w:tcPr>
          <w:p w14:paraId="07BEE25A" w14:textId="6002F639" w:rsidR="00CF0C7E" w:rsidRPr="00CF0C7E" w:rsidDel="00D10B12" w:rsidRDefault="00CF0C7E" w:rsidP="00D10B12">
            <w:pPr>
              <w:spacing w:line="288" w:lineRule="auto"/>
              <w:contextualSpacing/>
              <w:rPr>
                <w:ins w:id="14632" w:author="phuong vu" w:date="2018-11-16T12:27:00Z"/>
                <w:del w:id="14633" w:author="Tran Huan" w:date="2018-12-03T01:22:00Z"/>
                <w:rPrChange w:id="14634" w:author="phuong vu" w:date="2018-11-16T12:28:00Z">
                  <w:rPr>
                    <w:ins w:id="14635" w:author="phuong vu" w:date="2018-11-16T12:27:00Z"/>
                    <w:del w:id="14636" w:author="Tran Huan" w:date="2018-12-03T01:22:00Z"/>
                    <w:b/>
                  </w:rPr>
                </w:rPrChange>
              </w:rPr>
              <w:pPrChange w:id="14637" w:author="Tran Huan" w:date="2018-12-03T01:23:00Z">
                <w:pPr/>
              </w:pPrChange>
            </w:pPr>
            <w:ins w:id="14638" w:author="phuong vu" w:date="2018-11-16T12:27:00Z">
              <w:del w:id="14639" w:author="Tran Huan" w:date="2018-12-03T01:22:00Z">
                <w:r w:rsidRPr="00CF0C7E" w:rsidDel="00D10B12">
                  <w:rPr>
                    <w:rPrChange w:id="14640" w:author="phuong vu" w:date="2018-11-16T12:28:00Z">
                      <w:rPr>
                        <w:b/>
                      </w:rPr>
                    </w:rPrChange>
                  </w:rPr>
                  <w:delText>7</w:delText>
                </w:r>
                <w:bookmarkStart w:id="14641" w:name="_Toc531570000"/>
                <w:bookmarkStart w:id="14642" w:name="_Toc531573848"/>
                <w:bookmarkStart w:id="14643" w:name="_Toc531577589"/>
                <w:bookmarkStart w:id="14644" w:name="_Toc531581327"/>
                <w:bookmarkEnd w:id="14641"/>
                <w:bookmarkEnd w:id="14642"/>
                <w:bookmarkEnd w:id="14643"/>
                <w:bookmarkEnd w:id="14644"/>
              </w:del>
            </w:ins>
          </w:p>
        </w:tc>
        <w:tc>
          <w:tcPr>
            <w:tcW w:w="1646" w:type="dxa"/>
            <w:noWrap/>
            <w:hideMark/>
            <w:tcPrChange w:id="14645" w:author="phuong vu" w:date="2018-11-16T12:47:00Z">
              <w:tcPr>
                <w:tcW w:w="971" w:type="dxa"/>
                <w:noWrap/>
                <w:hideMark/>
              </w:tcPr>
            </w:tcPrChange>
          </w:tcPr>
          <w:p w14:paraId="40FE3F02" w14:textId="6CACD906" w:rsidR="00CF0C7E" w:rsidRPr="00CF0C7E" w:rsidDel="00D10B12" w:rsidRDefault="00CF0C7E" w:rsidP="00D10B12">
            <w:pPr>
              <w:spacing w:line="288" w:lineRule="auto"/>
              <w:contextualSpacing/>
              <w:rPr>
                <w:ins w:id="14646" w:author="phuong vu" w:date="2018-11-16T12:27:00Z"/>
                <w:del w:id="14647" w:author="Tran Huan" w:date="2018-12-03T01:22:00Z"/>
                <w:rPrChange w:id="14648" w:author="phuong vu" w:date="2018-11-16T12:28:00Z">
                  <w:rPr>
                    <w:ins w:id="14649" w:author="phuong vu" w:date="2018-11-16T12:27:00Z"/>
                    <w:del w:id="14650" w:author="Tran Huan" w:date="2018-12-03T01:22:00Z"/>
                    <w:b/>
                  </w:rPr>
                </w:rPrChange>
              </w:rPr>
              <w:pPrChange w:id="14651" w:author="Tran Huan" w:date="2018-12-03T01:23:00Z">
                <w:pPr/>
              </w:pPrChange>
            </w:pPr>
            <w:ins w:id="14652" w:author="phuong vu" w:date="2018-11-16T12:27:00Z">
              <w:del w:id="14653" w:author="Tran Huan" w:date="2018-12-03T01:22:00Z">
                <w:r w:rsidRPr="00CF0C7E" w:rsidDel="00D10B12">
                  <w:rPr>
                    <w:rPrChange w:id="14654" w:author="phuong vu" w:date="2018-11-16T12:28:00Z">
                      <w:rPr>
                        <w:b/>
                      </w:rPr>
                    </w:rPrChange>
                  </w:rPr>
                  <w:delText>status</w:delText>
                </w:r>
                <w:bookmarkStart w:id="14655" w:name="_Toc531570001"/>
                <w:bookmarkStart w:id="14656" w:name="_Toc531573849"/>
                <w:bookmarkStart w:id="14657" w:name="_Toc531577590"/>
                <w:bookmarkStart w:id="14658" w:name="_Toc531581328"/>
                <w:bookmarkEnd w:id="14655"/>
                <w:bookmarkEnd w:id="14656"/>
                <w:bookmarkEnd w:id="14657"/>
                <w:bookmarkEnd w:id="14658"/>
              </w:del>
            </w:ins>
          </w:p>
        </w:tc>
        <w:tc>
          <w:tcPr>
            <w:tcW w:w="1414" w:type="dxa"/>
            <w:noWrap/>
            <w:hideMark/>
            <w:tcPrChange w:id="14659" w:author="phuong vu" w:date="2018-11-16T12:47:00Z">
              <w:tcPr>
                <w:tcW w:w="1752" w:type="dxa"/>
                <w:noWrap/>
                <w:hideMark/>
              </w:tcPr>
            </w:tcPrChange>
          </w:tcPr>
          <w:p w14:paraId="74C3FEEC" w14:textId="5212C025" w:rsidR="00CF0C7E" w:rsidRPr="00CF0C7E" w:rsidDel="00D10B12" w:rsidRDefault="00CF0C7E" w:rsidP="00D10B12">
            <w:pPr>
              <w:spacing w:line="288" w:lineRule="auto"/>
              <w:contextualSpacing/>
              <w:rPr>
                <w:ins w:id="14660" w:author="phuong vu" w:date="2018-11-16T12:27:00Z"/>
                <w:del w:id="14661" w:author="Tran Huan" w:date="2018-12-03T01:22:00Z"/>
                <w:lang w:val="en-US"/>
                <w:rPrChange w:id="14662" w:author="phuong vu" w:date="2018-11-16T12:34:00Z">
                  <w:rPr>
                    <w:ins w:id="14663" w:author="phuong vu" w:date="2018-11-16T12:27:00Z"/>
                    <w:del w:id="14664" w:author="Tran Huan" w:date="2018-12-03T01:22:00Z"/>
                    <w:b/>
                  </w:rPr>
                </w:rPrChange>
              </w:rPr>
              <w:pPrChange w:id="14665" w:author="Tran Huan" w:date="2018-12-03T01:23:00Z">
                <w:pPr/>
              </w:pPrChange>
            </w:pPr>
            <w:ins w:id="14666" w:author="phuong vu" w:date="2018-11-16T12:27:00Z">
              <w:del w:id="14667" w:author="Tran Huan" w:date="2018-12-03T01:22:00Z">
                <w:r w:rsidRPr="00CF0C7E" w:rsidDel="00D10B12">
                  <w:rPr>
                    <w:rPrChange w:id="14668" w:author="phuong vu" w:date="2018-11-16T12:28:00Z">
                      <w:rPr>
                        <w:b/>
                      </w:rPr>
                    </w:rPrChange>
                  </w:rPr>
                  <w:delText>character varying</w:delText>
                </w:r>
                <w:bookmarkStart w:id="14669" w:name="_Toc531570002"/>
                <w:bookmarkStart w:id="14670" w:name="_Toc531573850"/>
                <w:bookmarkStart w:id="14671" w:name="_Toc531577591"/>
                <w:bookmarkStart w:id="14672" w:name="_Toc531581329"/>
                <w:bookmarkEnd w:id="14669"/>
                <w:bookmarkEnd w:id="14670"/>
                <w:bookmarkEnd w:id="14671"/>
                <w:bookmarkEnd w:id="14672"/>
              </w:del>
            </w:ins>
          </w:p>
        </w:tc>
        <w:tc>
          <w:tcPr>
            <w:tcW w:w="1188" w:type="dxa"/>
            <w:noWrap/>
            <w:hideMark/>
            <w:tcPrChange w:id="14673" w:author="phuong vu" w:date="2018-11-16T12:47:00Z">
              <w:tcPr>
                <w:tcW w:w="1101" w:type="dxa"/>
                <w:noWrap/>
                <w:hideMark/>
              </w:tcPr>
            </w:tcPrChange>
          </w:tcPr>
          <w:p w14:paraId="1E17A3B7" w14:textId="346224E8" w:rsidR="00CF0C7E" w:rsidRPr="00CF0C7E" w:rsidDel="00D10B12" w:rsidRDefault="00CF0C7E" w:rsidP="00D10B12">
            <w:pPr>
              <w:spacing w:line="288" w:lineRule="auto"/>
              <w:contextualSpacing/>
              <w:jc w:val="center"/>
              <w:rPr>
                <w:ins w:id="14674" w:author="phuong vu" w:date="2018-11-16T12:27:00Z"/>
                <w:del w:id="14675" w:author="Tran Huan" w:date="2018-12-03T01:22:00Z"/>
                <w:rPrChange w:id="14676" w:author="phuong vu" w:date="2018-11-16T12:28:00Z">
                  <w:rPr>
                    <w:ins w:id="14677" w:author="phuong vu" w:date="2018-11-16T12:27:00Z"/>
                    <w:del w:id="14678" w:author="Tran Huan" w:date="2018-12-03T01:22:00Z"/>
                    <w:b/>
                  </w:rPr>
                </w:rPrChange>
              </w:rPr>
              <w:pPrChange w:id="14679" w:author="Tran Huan" w:date="2018-12-03T01:23:00Z">
                <w:pPr/>
              </w:pPrChange>
            </w:pPr>
            <w:ins w:id="14680" w:author="phuong vu" w:date="2018-11-16T12:27:00Z">
              <w:del w:id="14681" w:author="Tran Huan" w:date="2018-12-03T01:22:00Z">
                <w:r w:rsidRPr="00CF0C7E" w:rsidDel="00D10B12">
                  <w:rPr>
                    <w:rPrChange w:id="14682" w:author="phuong vu" w:date="2018-11-16T12:28:00Z">
                      <w:rPr>
                        <w:b/>
                      </w:rPr>
                    </w:rPrChange>
                  </w:rPr>
                  <w:delText>X</w:delText>
                </w:r>
                <w:bookmarkStart w:id="14683" w:name="_Toc531570003"/>
                <w:bookmarkStart w:id="14684" w:name="_Toc531573851"/>
                <w:bookmarkStart w:id="14685" w:name="_Toc531577592"/>
                <w:bookmarkStart w:id="14686" w:name="_Toc531581330"/>
                <w:bookmarkEnd w:id="14683"/>
                <w:bookmarkEnd w:id="14684"/>
                <w:bookmarkEnd w:id="14685"/>
                <w:bookmarkEnd w:id="14686"/>
              </w:del>
            </w:ins>
          </w:p>
        </w:tc>
        <w:tc>
          <w:tcPr>
            <w:tcW w:w="838" w:type="dxa"/>
            <w:noWrap/>
            <w:hideMark/>
            <w:tcPrChange w:id="14687" w:author="phuong vu" w:date="2018-11-16T12:47:00Z">
              <w:tcPr>
                <w:tcW w:w="759" w:type="dxa"/>
                <w:noWrap/>
                <w:hideMark/>
              </w:tcPr>
            </w:tcPrChange>
          </w:tcPr>
          <w:p w14:paraId="0BF06040" w14:textId="342EAD7A" w:rsidR="00CF0C7E" w:rsidRPr="00CF0C7E" w:rsidDel="00D10B12" w:rsidRDefault="00CF0C7E" w:rsidP="00D10B12">
            <w:pPr>
              <w:spacing w:line="288" w:lineRule="auto"/>
              <w:contextualSpacing/>
              <w:jc w:val="center"/>
              <w:rPr>
                <w:ins w:id="14688" w:author="phuong vu" w:date="2018-11-16T12:27:00Z"/>
                <w:del w:id="14689" w:author="Tran Huan" w:date="2018-12-03T01:22:00Z"/>
                <w:rPrChange w:id="14690" w:author="phuong vu" w:date="2018-11-16T12:28:00Z">
                  <w:rPr>
                    <w:ins w:id="14691" w:author="phuong vu" w:date="2018-11-16T12:27:00Z"/>
                    <w:del w:id="14692" w:author="Tran Huan" w:date="2018-12-03T01:22:00Z"/>
                    <w:b/>
                  </w:rPr>
                </w:rPrChange>
              </w:rPr>
              <w:pPrChange w:id="14693" w:author="Tran Huan" w:date="2018-12-03T01:23:00Z">
                <w:pPr/>
              </w:pPrChange>
            </w:pPr>
            <w:bookmarkStart w:id="14694" w:name="_Toc531570004"/>
            <w:bookmarkStart w:id="14695" w:name="_Toc531573852"/>
            <w:bookmarkStart w:id="14696" w:name="_Toc531577593"/>
            <w:bookmarkStart w:id="14697" w:name="_Toc531581331"/>
            <w:bookmarkEnd w:id="14694"/>
            <w:bookmarkEnd w:id="14695"/>
            <w:bookmarkEnd w:id="14696"/>
            <w:bookmarkEnd w:id="14697"/>
          </w:p>
        </w:tc>
        <w:tc>
          <w:tcPr>
            <w:tcW w:w="823" w:type="dxa"/>
            <w:noWrap/>
            <w:hideMark/>
            <w:tcPrChange w:id="14698" w:author="phuong vu" w:date="2018-11-16T12:47:00Z">
              <w:tcPr>
                <w:tcW w:w="759" w:type="dxa"/>
                <w:noWrap/>
                <w:hideMark/>
              </w:tcPr>
            </w:tcPrChange>
          </w:tcPr>
          <w:p w14:paraId="1FA936A4" w14:textId="7DC1E8F3" w:rsidR="00CF0C7E" w:rsidRPr="00CF0C7E" w:rsidDel="00D10B12" w:rsidRDefault="00CF0C7E" w:rsidP="00D10B12">
            <w:pPr>
              <w:spacing w:line="288" w:lineRule="auto"/>
              <w:contextualSpacing/>
              <w:jc w:val="center"/>
              <w:rPr>
                <w:ins w:id="14699" w:author="phuong vu" w:date="2018-11-16T12:27:00Z"/>
                <w:del w:id="14700" w:author="Tran Huan" w:date="2018-12-03T01:22:00Z"/>
                <w:rPrChange w:id="14701" w:author="phuong vu" w:date="2018-11-16T12:28:00Z">
                  <w:rPr>
                    <w:ins w:id="14702" w:author="phuong vu" w:date="2018-11-16T12:27:00Z"/>
                    <w:del w:id="14703" w:author="Tran Huan" w:date="2018-12-03T01:22:00Z"/>
                    <w:b/>
                  </w:rPr>
                </w:rPrChange>
              </w:rPr>
              <w:pPrChange w:id="14704" w:author="Tran Huan" w:date="2018-12-03T01:23:00Z">
                <w:pPr/>
              </w:pPrChange>
            </w:pPr>
            <w:bookmarkStart w:id="14705" w:name="_Toc531570005"/>
            <w:bookmarkStart w:id="14706" w:name="_Toc531573853"/>
            <w:bookmarkStart w:id="14707" w:name="_Toc531577594"/>
            <w:bookmarkStart w:id="14708" w:name="_Toc531581332"/>
            <w:bookmarkEnd w:id="14705"/>
            <w:bookmarkEnd w:id="14706"/>
            <w:bookmarkEnd w:id="14707"/>
            <w:bookmarkEnd w:id="14708"/>
          </w:p>
        </w:tc>
        <w:tc>
          <w:tcPr>
            <w:tcW w:w="2648" w:type="dxa"/>
            <w:noWrap/>
            <w:hideMark/>
            <w:tcPrChange w:id="14709" w:author="phuong vu" w:date="2018-11-16T12:47:00Z">
              <w:tcPr>
                <w:tcW w:w="2923" w:type="dxa"/>
                <w:noWrap/>
                <w:hideMark/>
              </w:tcPr>
            </w:tcPrChange>
          </w:tcPr>
          <w:p w14:paraId="39A1FEAE" w14:textId="248CEA00" w:rsidR="00CF0C7E" w:rsidRPr="00CF0C7E" w:rsidDel="00D10B12" w:rsidRDefault="00CF0C7E" w:rsidP="00D10B12">
            <w:pPr>
              <w:keepNext/>
              <w:spacing w:line="288" w:lineRule="auto"/>
              <w:contextualSpacing/>
              <w:rPr>
                <w:ins w:id="14710" w:author="phuong vu" w:date="2018-11-16T12:27:00Z"/>
                <w:del w:id="14711" w:author="Tran Huan" w:date="2018-12-03T01:22:00Z"/>
                <w:rPrChange w:id="14712" w:author="phuong vu" w:date="2018-11-16T12:28:00Z">
                  <w:rPr>
                    <w:ins w:id="14713" w:author="phuong vu" w:date="2018-11-16T12:27:00Z"/>
                    <w:del w:id="14714" w:author="Tran Huan" w:date="2018-12-03T01:22:00Z"/>
                    <w:b/>
                  </w:rPr>
                </w:rPrChange>
              </w:rPr>
              <w:pPrChange w:id="14715" w:author="Tran Huan" w:date="2018-12-03T01:23:00Z">
                <w:pPr/>
              </w:pPrChange>
            </w:pPr>
            <w:ins w:id="14716" w:author="phuong vu" w:date="2018-11-16T12:27:00Z">
              <w:del w:id="14717" w:author="Tran Huan" w:date="2018-12-03T01:22:00Z">
                <w:r w:rsidRPr="00CF0C7E" w:rsidDel="00D10B12">
                  <w:rPr>
                    <w:rPrChange w:id="14718" w:author="phuong vu" w:date="2018-11-16T12:28:00Z">
                      <w:rPr>
                        <w:b/>
                      </w:rPr>
                    </w:rPrChange>
                  </w:rPr>
                  <w:delText>Trạng thái hóa đơn</w:delText>
                </w:r>
                <w:bookmarkStart w:id="14719" w:name="_Toc531570006"/>
                <w:bookmarkStart w:id="14720" w:name="_Toc531573854"/>
                <w:bookmarkStart w:id="14721" w:name="_Toc531577595"/>
                <w:bookmarkStart w:id="14722" w:name="_Toc531581333"/>
                <w:bookmarkEnd w:id="14719"/>
                <w:bookmarkEnd w:id="14720"/>
                <w:bookmarkEnd w:id="14721"/>
                <w:bookmarkEnd w:id="14722"/>
              </w:del>
            </w:ins>
          </w:p>
        </w:tc>
        <w:bookmarkStart w:id="14723" w:name="_Toc531570007"/>
        <w:bookmarkStart w:id="14724" w:name="_Toc531573855"/>
        <w:bookmarkStart w:id="14725" w:name="_Toc531577596"/>
        <w:bookmarkStart w:id="14726" w:name="_Toc531581334"/>
        <w:bookmarkEnd w:id="14723"/>
        <w:bookmarkEnd w:id="14724"/>
        <w:bookmarkEnd w:id="14725"/>
        <w:bookmarkEnd w:id="14726"/>
      </w:tr>
    </w:tbl>
    <w:p w14:paraId="61D827CF" w14:textId="70365486" w:rsidR="00646D9D" w:rsidRPr="000245EB" w:rsidDel="000D1FDC" w:rsidRDefault="00A67B10" w:rsidP="00D10B12">
      <w:pPr>
        <w:pStyle w:val="Caption"/>
        <w:spacing w:after="0" w:line="288" w:lineRule="auto"/>
        <w:contextualSpacing/>
        <w:rPr>
          <w:ins w:id="14727" w:author="phuong vu" w:date="2018-11-16T12:34:00Z"/>
          <w:del w:id="14728" w:author="Tran Huan" w:date="2018-11-25T23:33:00Z"/>
          <w:b/>
          <w:rPrChange w:id="14729" w:author="Tran Huan" w:date="2018-11-25T16:08:00Z">
            <w:rPr>
              <w:ins w:id="14730" w:author="phuong vu" w:date="2018-11-16T12:34:00Z"/>
              <w:del w:id="14731" w:author="Tran Huan" w:date="2018-11-25T23:33:00Z"/>
              <w:b/>
              <w:lang w:val="en-US"/>
            </w:rPr>
          </w:rPrChange>
        </w:rPr>
        <w:pPrChange w:id="14732" w:author="Tran Huan" w:date="2018-12-03T01:23:00Z">
          <w:pPr/>
        </w:pPrChange>
      </w:pPr>
      <w:ins w:id="14733" w:author="phuong vu" w:date="2018-11-16T12:56:00Z">
        <w:del w:id="14734" w:author="Tran Huan" w:date="2018-11-25T23:33:00Z">
          <w:r w:rsidDel="000D1FDC">
            <w:delText xml:space="preserve">Bảng </w:delText>
          </w:r>
        </w:del>
      </w:ins>
      <w:ins w:id="14735" w:author="phuong vu" w:date="2018-11-23T15:14:00Z">
        <w:del w:id="14736" w:author="Tran Huan" w:date="2018-11-25T23:33:00Z">
          <w:r w:rsidR="00E95F1B" w:rsidDel="000D1FDC">
            <w:fldChar w:fldCharType="begin"/>
          </w:r>
          <w:r w:rsidR="00E95F1B" w:rsidDel="000D1FDC">
            <w:delInstrText xml:space="preserve"> STYLEREF 1 \s </w:delInstrText>
          </w:r>
        </w:del>
      </w:ins>
      <w:del w:id="14737" w:author="Tran Huan" w:date="2018-11-25T23:33:00Z">
        <w:r w:rsidR="00E95F1B" w:rsidDel="000D1FDC">
          <w:fldChar w:fldCharType="separate"/>
        </w:r>
        <w:r w:rsidR="00B607D9" w:rsidDel="000D1FDC">
          <w:rPr>
            <w:noProof/>
          </w:rPr>
          <w:delText>3</w:delText>
        </w:r>
      </w:del>
      <w:ins w:id="14738" w:author="phuong vu" w:date="2018-11-23T15:14:00Z">
        <w:del w:id="14739" w:author="Tran Huan" w:date="2018-11-25T23:33: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14740" w:author="Tran Huan" w:date="2018-11-25T23:33:00Z">
        <w:r w:rsidR="00E95F1B" w:rsidDel="000D1FDC">
          <w:fldChar w:fldCharType="end"/>
        </w:r>
      </w:del>
      <w:ins w:id="14741" w:author="phuong vu" w:date="2018-11-16T12:56:00Z">
        <w:del w:id="14742" w:author="Tran Huan" w:date="2018-11-25T23:33:00Z">
          <w:r w:rsidRPr="000245EB" w:rsidDel="000D1FDC">
            <w:rPr>
              <w:i/>
              <w:iCs w:val="0"/>
              <w:rPrChange w:id="14743" w:author="Tran Huan" w:date="2018-11-25T16:08:00Z">
                <w:rPr>
                  <w:i/>
                  <w:iCs/>
                  <w:lang w:val="en-US"/>
                </w:rPr>
              </w:rPrChange>
            </w:rPr>
            <w:delText xml:space="preserve"> </w:delText>
          </w:r>
          <w:r w:rsidRPr="000245EB" w:rsidDel="000D1FDC">
            <w:rPr>
              <w:i/>
              <w:iCs w:val="0"/>
              <w:noProof/>
              <w:rPrChange w:id="14744" w:author="Tran Huan" w:date="2018-11-25T16:08:00Z">
                <w:rPr>
                  <w:i/>
                  <w:iCs/>
                  <w:noProof/>
                  <w:lang w:val="en-US"/>
                </w:rPr>
              </w:rPrChange>
            </w:rPr>
            <w:delText>Bảng dữ liệu hóa đơn</w:delText>
          </w:r>
        </w:del>
      </w:ins>
      <w:bookmarkStart w:id="14745" w:name="_Toc531570008"/>
      <w:bookmarkStart w:id="14746" w:name="_Toc531573856"/>
      <w:bookmarkStart w:id="14747" w:name="_Toc531577597"/>
      <w:bookmarkStart w:id="14748" w:name="_Toc531581335"/>
      <w:bookmarkEnd w:id="14745"/>
      <w:bookmarkEnd w:id="14746"/>
      <w:bookmarkEnd w:id="14747"/>
      <w:bookmarkEnd w:id="14748"/>
    </w:p>
    <w:p w14:paraId="4FF4A42D" w14:textId="07717093" w:rsidR="00CF0C7E" w:rsidDel="00D10B12" w:rsidRDefault="00CF0C7E" w:rsidP="00D10B12">
      <w:pPr>
        <w:spacing w:after="0" w:line="288" w:lineRule="auto"/>
        <w:contextualSpacing/>
        <w:rPr>
          <w:ins w:id="14749" w:author="phuong vu" w:date="2018-11-16T12:46:00Z"/>
          <w:del w:id="14750" w:author="Tran Huan" w:date="2018-12-03T01:22:00Z"/>
          <w:b/>
          <w:lang w:val="en-US"/>
        </w:rPr>
        <w:pPrChange w:id="14751" w:author="Tran Huan" w:date="2018-12-03T01:23:00Z">
          <w:pPr/>
        </w:pPrChange>
      </w:pPr>
      <w:ins w:id="14752" w:author="phuong vu" w:date="2018-11-16T12:34:00Z">
        <w:del w:id="14753" w:author="Tran Huan" w:date="2018-12-03T01:22:00Z">
          <w:r w:rsidDel="00D10B12">
            <w:rPr>
              <w:b/>
              <w:lang w:val="en-US"/>
            </w:rPr>
            <w:delText xml:space="preserve">BẢNG </w:delText>
          </w:r>
        </w:del>
      </w:ins>
      <w:ins w:id="14754" w:author="phuong vu" w:date="2018-11-16T12:35:00Z">
        <w:del w:id="14755" w:author="Tran Huan" w:date="2018-12-03T01:22:00Z">
          <w:r w:rsidDel="00D10B12">
            <w:rPr>
              <w:b/>
              <w:lang w:val="en-US"/>
            </w:rPr>
            <w:delText>BILL_DETAIL</w:delText>
          </w:r>
        </w:del>
      </w:ins>
      <w:bookmarkStart w:id="14756" w:name="_Toc531570009"/>
      <w:bookmarkStart w:id="14757" w:name="_Toc531573857"/>
      <w:bookmarkStart w:id="14758" w:name="_Toc531577598"/>
      <w:bookmarkStart w:id="14759" w:name="_Toc531581336"/>
      <w:bookmarkEnd w:id="14756"/>
      <w:bookmarkEnd w:id="14757"/>
      <w:bookmarkEnd w:id="14758"/>
      <w:bookmarkEnd w:id="14759"/>
    </w:p>
    <w:tbl>
      <w:tblPr>
        <w:tblStyle w:val="TableGrid"/>
        <w:tblW w:w="8725" w:type="dxa"/>
        <w:tblLook w:val="04A0" w:firstRow="1" w:lastRow="0" w:firstColumn="1" w:lastColumn="0" w:noHBand="0" w:noVBand="1"/>
        <w:tblPrChange w:id="14760" w:author="phuong vu" w:date="2018-11-23T13:38:00Z">
          <w:tblPr>
            <w:tblStyle w:val="TableGrid"/>
            <w:tblW w:w="0" w:type="auto"/>
            <w:tblLook w:val="04A0" w:firstRow="1" w:lastRow="0" w:firstColumn="1" w:lastColumn="0" w:noHBand="0" w:noVBand="1"/>
          </w:tblPr>
        </w:tblPrChange>
      </w:tblPr>
      <w:tblGrid>
        <w:gridCol w:w="708"/>
        <w:gridCol w:w="1863"/>
        <w:gridCol w:w="1300"/>
        <w:gridCol w:w="991"/>
        <w:gridCol w:w="838"/>
        <w:gridCol w:w="1414"/>
        <w:gridCol w:w="1611"/>
        <w:tblGridChange w:id="14761">
          <w:tblGrid>
            <w:gridCol w:w="654"/>
            <w:gridCol w:w="1686"/>
            <w:gridCol w:w="1183"/>
            <w:gridCol w:w="991"/>
            <w:gridCol w:w="771"/>
            <w:gridCol w:w="1414"/>
            <w:gridCol w:w="2078"/>
          </w:tblGrid>
        </w:tblGridChange>
      </w:tblGrid>
      <w:tr w:rsidR="00A94F02" w:rsidRPr="00CF0C7E" w:rsidDel="00D10B12" w14:paraId="449698C1" w14:textId="620CB131" w:rsidTr="006B6330">
        <w:trPr>
          <w:trHeight w:val="300"/>
          <w:ins w:id="14762" w:author="phuong vu" w:date="2018-11-16T12:46:00Z"/>
          <w:del w:id="14763" w:author="Tran Huan" w:date="2018-12-03T01:22:00Z"/>
          <w:trPrChange w:id="14764" w:author="phuong vu" w:date="2018-11-23T13:38:00Z">
            <w:trPr>
              <w:trHeight w:val="300"/>
            </w:trPr>
          </w:trPrChange>
        </w:trPr>
        <w:tc>
          <w:tcPr>
            <w:tcW w:w="708" w:type="dxa"/>
            <w:noWrap/>
            <w:vAlign w:val="center"/>
            <w:hideMark/>
            <w:tcPrChange w:id="14765" w:author="phuong vu" w:date="2018-11-23T13:38:00Z">
              <w:tcPr>
                <w:tcW w:w="539" w:type="dxa"/>
                <w:noWrap/>
                <w:hideMark/>
              </w:tcPr>
            </w:tcPrChange>
          </w:tcPr>
          <w:p w14:paraId="7FEA4863" w14:textId="48FA8AF3" w:rsidR="00CF0C7E" w:rsidRPr="00CF0C7E" w:rsidDel="00D10B12" w:rsidRDefault="00CF0C7E" w:rsidP="00D10B12">
            <w:pPr>
              <w:spacing w:line="288" w:lineRule="auto"/>
              <w:contextualSpacing/>
              <w:jc w:val="center"/>
              <w:rPr>
                <w:ins w:id="14766" w:author="phuong vu" w:date="2018-11-16T12:46:00Z"/>
                <w:del w:id="14767" w:author="Tran Huan" w:date="2018-12-03T01:22:00Z"/>
                <w:b/>
                <w:bCs/>
              </w:rPr>
              <w:pPrChange w:id="14768" w:author="Tran Huan" w:date="2018-12-03T01:23:00Z">
                <w:pPr/>
              </w:pPrChange>
            </w:pPr>
            <w:ins w:id="14769" w:author="phuong vu" w:date="2018-11-16T12:46:00Z">
              <w:del w:id="14770" w:author="Tran Huan" w:date="2018-12-03T01:22:00Z">
                <w:r w:rsidRPr="00CF0C7E" w:rsidDel="00D10B12">
                  <w:rPr>
                    <w:b/>
                    <w:bCs/>
                    <w:lang w:val="da-DK"/>
                  </w:rPr>
                  <w:delText>STT</w:delText>
                </w:r>
                <w:bookmarkStart w:id="14771" w:name="_Toc531570010"/>
                <w:bookmarkStart w:id="14772" w:name="_Toc531573858"/>
                <w:bookmarkStart w:id="14773" w:name="_Toc531577599"/>
                <w:bookmarkStart w:id="14774" w:name="_Toc531581337"/>
                <w:bookmarkEnd w:id="14771"/>
                <w:bookmarkEnd w:id="14772"/>
                <w:bookmarkEnd w:id="14773"/>
                <w:bookmarkEnd w:id="14774"/>
              </w:del>
            </w:ins>
          </w:p>
        </w:tc>
        <w:tc>
          <w:tcPr>
            <w:tcW w:w="1863" w:type="dxa"/>
            <w:noWrap/>
            <w:vAlign w:val="center"/>
            <w:hideMark/>
            <w:tcPrChange w:id="14775" w:author="phuong vu" w:date="2018-11-23T13:38:00Z">
              <w:tcPr>
                <w:tcW w:w="1296" w:type="dxa"/>
                <w:noWrap/>
                <w:hideMark/>
              </w:tcPr>
            </w:tcPrChange>
          </w:tcPr>
          <w:p w14:paraId="59E80249" w14:textId="3829AF10" w:rsidR="00CF0C7E" w:rsidRPr="00CF0C7E" w:rsidDel="00D10B12" w:rsidRDefault="00CF0C7E" w:rsidP="00D10B12">
            <w:pPr>
              <w:spacing w:line="288" w:lineRule="auto"/>
              <w:contextualSpacing/>
              <w:jc w:val="center"/>
              <w:rPr>
                <w:ins w:id="14776" w:author="phuong vu" w:date="2018-11-16T12:46:00Z"/>
                <w:del w:id="14777" w:author="Tran Huan" w:date="2018-12-03T01:22:00Z"/>
                <w:b/>
                <w:bCs/>
              </w:rPr>
              <w:pPrChange w:id="14778" w:author="Tran Huan" w:date="2018-12-03T01:23:00Z">
                <w:pPr/>
              </w:pPrChange>
            </w:pPr>
            <w:ins w:id="14779" w:author="phuong vu" w:date="2018-11-16T12:46:00Z">
              <w:del w:id="14780" w:author="Tran Huan" w:date="2018-12-03T01:22:00Z">
                <w:r w:rsidRPr="00CF0C7E" w:rsidDel="00D10B12">
                  <w:rPr>
                    <w:b/>
                    <w:bCs/>
                    <w:lang w:val="da-DK"/>
                  </w:rPr>
                  <w:delText>Tên trường</w:delText>
                </w:r>
                <w:bookmarkStart w:id="14781" w:name="_Toc531570011"/>
                <w:bookmarkStart w:id="14782" w:name="_Toc531573859"/>
                <w:bookmarkStart w:id="14783" w:name="_Toc531577600"/>
                <w:bookmarkStart w:id="14784" w:name="_Toc531581338"/>
                <w:bookmarkEnd w:id="14781"/>
                <w:bookmarkEnd w:id="14782"/>
                <w:bookmarkEnd w:id="14783"/>
                <w:bookmarkEnd w:id="14784"/>
              </w:del>
            </w:ins>
          </w:p>
        </w:tc>
        <w:tc>
          <w:tcPr>
            <w:tcW w:w="1300" w:type="dxa"/>
            <w:noWrap/>
            <w:vAlign w:val="center"/>
            <w:hideMark/>
            <w:tcPrChange w:id="14785" w:author="phuong vu" w:date="2018-11-23T13:38:00Z">
              <w:tcPr>
                <w:tcW w:w="1189" w:type="dxa"/>
                <w:noWrap/>
                <w:hideMark/>
              </w:tcPr>
            </w:tcPrChange>
          </w:tcPr>
          <w:p w14:paraId="34ACA255" w14:textId="7F8BD007" w:rsidR="00CF0C7E" w:rsidRPr="00CF0C7E" w:rsidDel="00D10B12" w:rsidRDefault="00CF0C7E" w:rsidP="00D10B12">
            <w:pPr>
              <w:spacing w:line="288" w:lineRule="auto"/>
              <w:contextualSpacing/>
              <w:jc w:val="center"/>
              <w:rPr>
                <w:ins w:id="14786" w:author="phuong vu" w:date="2018-11-16T12:46:00Z"/>
                <w:del w:id="14787" w:author="Tran Huan" w:date="2018-12-03T01:22:00Z"/>
                <w:b/>
                <w:bCs/>
              </w:rPr>
              <w:pPrChange w:id="14788" w:author="Tran Huan" w:date="2018-12-03T01:23:00Z">
                <w:pPr/>
              </w:pPrChange>
            </w:pPr>
            <w:ins w:id="14789" w:author="phuong vu" w:date="2018-11-16T12:46:00Z">
              <w:del w:id="14790" w:author="Tran Huan" w:date="2018-12-03T01:22:00Z">
                <w:r w:rsidRPr="00CF0C7E" w:rsidDel="00D10B12">
                  <w:rPr>
                    <w:b/>
                    <w:bCs/>
                    <w:lang w:val="da-DK"/>
                  </w:rPr>
                  <w:delText>Kiểu</w:delText>
                </w:r>
                <w:bookmarkStart w:id="14791" w:name="_Toc531570012"/>
                <w:bookmarkStart w:id="14792" w:name="_Toc531573860"/>
                <w:bookmarkStart w:id="14793" w:name="_Toc531577601"/>
                <w:bookmarkStart w:id="14794" w:name="_Toc531581339"/>
                <w:bookmarkEnd w:id="14791"/>
                <w:bookmarkEnd w:id="14792"/>
                <w:bookmarkEnd w:id="14793"/>
                <w:bookmarkEnd w:id="14794"/>
              </w:del>
            </w:ins>
          </w:p>
        </w:tc>
        <w:tc>
          <w:tcPr>
            <w:tcW w:w="991" w:type="dxa"/>
            <w:noWrap/>
            <w:vAlign w:val="center"/>
            <w:hideMark/>
            <w:tcPrChange w:id="14795" w:author="phuong vu" w:date="2018-11-23T13:38:00Z">
              <w:tcPr>
                <w:tcW w:w="1084" w:type="dxa"/>
                <w:noWrap/>
                <w:hideMark/>
              </w:tcPr>
            </w:tcPrChange>
          </w:tcPr>
          <w:p w14:paraId="5DDC5B5D" w14:textId="7CBB0CC2" w:rsidR="00CF0C7E" w:rsidRPr="00CF0C7E" w:rsidDel="00D10B12" w:rsidRDefault="00CF0C7E" w:rsidP="00D10B12">
            <w:pPr>
              <w:spacing w:line="288" w:lineRule="auto"/>
              <w:contextualSpacing/>
              <w:jc w:val="center"/>
              <w:rPr>
                <w:ins w:id="14796" w:author="phuong vu" w:date="2018-11-16T12:46:00Z"/>
                <w:del w:id="14797" w:author="Tran Huan" w:date="2018-12-03T01:22:00Z"/>
                <w:b/>
                <w:bCs/>
              </w:rPr>
              <w:pPrChange w:id="14798" w:author="Tran Huan" w:date="2018-12-03T01:23:00Z">
                <w:pPr/>
              </w:pPrChange>
            </w:pPr>
            <w:ins w:id="14799" w:author="phuong vu" w:date="2018-11-16T12:46:00Z">
              <w:del w:id="14800" w:author="Tran Huan" w:date="2018-12-03T01:22:00Z">
                <w:r w:rsidRPr="00CF0C7E" w:rsidDel="00D10B12">
                  <w:rPr>
                    <w:b/>
                    <w:bCs/>
                    <w:lang w:val="da-DK"/>
                  </w:rPr>
                  <w:delText>Chấp nhận Null</w:delText>
                </w:r>
                <w:bookmarkStart w:id="14801" w:name="_Toc531570013"/>
                <w:bookmarkStart w:id="14802" w:name="_Toc531573861"/>
                <w:bookmarkStart w:id="14803" w:name="_Toc531577602"/>
                <w:bookmarkStart w:id="14804" w:name="_Toc531581340"/>
                <w:bookmarkEnd w:id="14801"/>
                <w:bookmarkEnd w:id="14802"/>
                <w:bookmarkEnd w:id="14803"/>
                <w:bookmarkEnd w:id="14804"/>
              </w:del>
            </w:ins>
          </w:p>
        </w:tc>
        <w:tc>
          <w:tcPr>
            <w:tcW w:w="838" w:type="dxa"/>
            <w:noWrap/>
            <w:vAlign w:val="center"/>
            <w:hideMark/>
            <w:tcPrChange w:id="14805" w:author="phuong vu" w:date="2018-11-23T13:38:00Z">
              <w:tcPr>
                <w:tcW w:w="809" w:type="dxa"/>
                <w:noWrap/>
                <w:hideMark/>
              </w:tcPr>
            </w:tcPrChange>
          </w:tcPr>
          <w:p w14:paraId="69A9D95F" w14:textId="2FDA1D4E" w:rsidR="00CF0C7E" w:rsidRPr="00CF0C7E" w:rsidDel="00D10B12" w:rsidRDefault="00CF0C7E" w:rsidP="00D10B12">
            <w:pPr>
              <w:spacing w:line="288" w:lineRule="auto"/>
              <w:contextualSpacing/>
              <w:jc w:val="center"/>
              <w:rPr>
                <w:ins w:id="14806" w:author="phuong vu" w:date="2018-11-16T12:46:00Z"/>
                <w:del w:id="14807" w:author="Tran Huan" w:date="2018-12-03T01:22:00Z"/>
                <w:b/>
                <w:bCs/>
              </w:rPr>
              <w:pPrChange w:id="14808" w:author="Tran Huan" w:date="2018-12-03T01:23:00Z">
                <w:pPr/>
              </w:pPrChange>
            </w:pPr>
            <w:ins w:id="14809" w:author="phuong vu" w:date="2018-11-16T12:46:00Z">
              <w:del w:id="14810" w:author="Tran Huan" w:date="2018-12-03T01:22:00Z">
                <w:r w:rsidRPr="00CF0C7E" w:rsidDel="00D10B12">
                  <w:rPr>
                    <w:b/>
                    <w:bCs/>
                    <w:lang w:val="da-DK"/>
                  </w:rPr>
                  <w:delText>Khóa chính</w:delText>
                </w:r>
                <w:bookmarkStart w:id="14811" w:name="_Toc531570014"/>
                <w:bookmarkStart w:id="14812" w:name="_Toc531573862"/>
                <w:bookmarkStart w:id="14813" w:name="_Toc531577603"/>
                <w:bookmarkStart w:id="14814" w:name="_Toc531581341"/>
                <w:bookmarkEnd w:id="14811"/>
                <w:bookmarkEnd w:id="14812"/>
                <w:bookmarkEnd w:id="14813"/>
                <w:bookmarkEnd w:id="14814"/>
              </w:del>
            </w:ins>
          </w:p>
        </w:tc>
        <w:tc>
          <w:tcPr>
            <w:tcW w:w="1414" w:type="dxa"/>
            <w:noWrap/>
            <w:vAlign w:val="center"/>
            <w:hideMark/>
            <w:tcPrChange w:id="14815" w:author="phuong vu" w:date="2018-11-23T13:38:00Z">
              <w:tcPr>
                <w:tcW w:w="1558" w:type="dxa"/>
                <w:noWrap/>
                <w:hideMark/>
              </w:tcPr>
            </w:tcPrChange>
          </w:tcPr>
          <w:p w14:paraId="34050281" w14:textId="48B5A09F" w:rsidR="00CF0C7E" w:rsidRPr="00CF0C7E" w:rsidDel="00D10B12" w:rsidRDefault="00CF0C7E" w:rsidP="00D10B12">
            <w:pPr>
              <w:spacing w:line="288" w:lineRule="auto"/>
              <w:contextualSpacing/>
              <w:jc w:val="center"/>
              <w:rPr>
                <w:ins w:id="14816" w:author="phuong vu" w:date="2018-11-16T12:46:00Z"/>
                <w:del w:id="14817" w:author="Tran Huan" w:date="2018-12-03T01:22:00Z"/>
                <w:b/>
                <w:bCs/>
              </w:rPr>
              <w:pPrChange w:id="14818" w:author="Tran Huan" w:date="2018-12-03T01:23:00Z">
                <w:pPr/>
              </w:pPrChange>
            </w:pPr>
            <w:ins w:id="14819" w:author="phuong vu" w:date="2018-11-16T12:46:00Z">
              <w:del w:id="14820" w:author="Tran Huan" w:date="2018-12-03T01:22:00Z">
                <w:r w:rsidRPr="00CF0C7E" w:rsidDel="00D10B12">
                  <w:rPr>
                    <w:b/>
                    <w:bCs/>
                    <w:lang w:val="da-DK"/>
                  </w:rPr>
                  <w:delText>Khóa ngoại</w:delText>
                </w:r>
                <w:bookmarkStart w:id="14821" w:name="_Toc531570015"/>
                <w:bookmarkStart w:id="14822" w:name="_Toc531573863"/>
                <w:bookmarkStart w:id="14823" w:name="_Toc531577604"/>
                <w:bookmarkStart w:id="14824" w:name="_Toc531581342"/>
                <w:bookmarkEnd w:id="14821"/>
                <w:bookmarkEnd w:id="14822"/>
                <w:bookmarkEnd w:id="14823"/>
                <w:bookmarkEnd w:id="14824"/>
              </w:del>
            </w:ins>
          </w:p>
        </w:tc>
        <w:tc>
          <w:tcPr>
            <w:tcW w:w="1611" w:type="dxa"/>
            <w:noWrap/>
            <w:vAlign w:val="center"/>
            <w:hideMark/>
            <w:tcPrChange w:id="14825" w:author="phuong vu" w:date="2018-11-23T13:38:00Z">
              <w:tcPr>
                <w:tcW w:w="2302" w:type="dxa"/>
                <w:noWrap/>
                <w:hideMark/>
              </w:tcPr>
            </w:tcPrChange>
          </w:tcPr>
          <w:p w14:paraId="3F3DE568" w14:textId="6C2BA959" w:rsidR="00CF0C7E" w:rsidRPr="00CF0C7E" w:rsidDel="00D10B12" w:rsidRDefault="00CF0C7E" w:rsidP="00D10B12">
            <w:pPr>
              <w:spacing w:line="288" w:lineRule="auto"/>
              <w:contextualSpacing/>
              <w:jc w:val="center"/>
              <w:rPr>
                <w:ins w:id="14826" w:author="phuong vu" w:date="2018-11-16T12:46:00Z"/>
                <w:del w:id="14827" w:author="Tran Huan" w:date="2018-12-03T01:22:00Z"/>
                <w:b/>
                <w:bCs/>
              </w:rPr>
              <w:pPrChange w:id="14828" w:author="Tran Huan" w:date="2018-12-03T01:23:00Z">
                <w:pPr/>
              </w:pPrChange>
            </w:pPr>
            <w:ins w:id="14829" w:author="phuong vu" w:date="2018-11-16T12:46:00Z">
              <w:del w:id="14830" w:author="Tran Huan" w:date="2018-12-03T01:22:00Z">
                <w:r w:rsidRPr="00CF0C7E" w:rsidDel="00D10B12">
                  <w:rPr>
                    <w:b/>
                    <w:bCs/>
                    <w:lang w:val="da-DK"/>
                  </w:rPr>
                  <w:delText>Mô tả</w:delText>
                </w:r>
                <w:bookmarkStart w:id="14831" w:name="_Toc531570016"/>
                <w:bookmarkStart w:id="14832" w:name="_Toc531573864"/>
                <w:bookmarkStart w:id="14833" w:name="_Toc531577605"/>
                <w:bookmarkStart w:id="14834" w:name="_Toc531581343"/>
                <w:bookmarkEnd w:id="14831"/>
                <w:bookmarkEnd w:id="14832"/>
                <w:bookmarkEnd w:id="14833"/>
                <w:bookmarkEnd w:id="14834"/>
              </w:del>
            </w:ins>
          </w:p>
        </w:tc>
        <w:bookmarkStart w:id="14835" w:name="_Toc531570017"/>
        <w:bookmarkStart w:id="14836" w:name="_Toc531573865"/>
        <w:bookmarkStart w:id="14837" w:name="_Toc531577606"/>
        <w:bookmarkStart w:id="14838" w:name="_Toc531581344"/>
        <w:bookmarkEnd w:id="14835"/>
        <w:bookmarkEnd w:id="14836"/>
        <w:bookmarkEnd w:id="14837"/>
        <w:bookmarkEnd w:id="14838"/>
      </w:tr>
      <w:tr w:rsidR="00A94F02" w:rsidRPr="00CF0C7E" w:rsidDel="00D10B12" w14:paraId="4278AFB9" w14:textId="746512A7" w:rsidTr="006B6330">
        <w:trPr>
          <w:trHeight w:val="300"/>
          <w:ins w:id="14839" w:author="phuong vu" w:date="2018-11-16T12:46:00Z"/>
          <w:del w:id="14840" w:author="Tran Huan" w:date="2018-12-03T01:22:00Z"/>
          <w:trPrChange w:id="14841" w:author="phuong vu" w:date="2018-11-23T13:38:00Z">
            <w:trPr>
              <w:trHeight w:val="300"/>
            </w:trPr>
          </w:trPrChange>
        </w:trPr>
        <w:tc>
          <w:tcPr>
            <w:tcW w:w="708" w:type="dxa"/>
            <w:noWrap/>
            <w:hideMark/>
            <w:tcPrChange w:id="14842" w:author="phuong vu" w:date="2018-11-23T13:38:00Z">
              <w:tcPr>
                <w:tcW w:w="539" w:type="dxa"/>
                <w:noWrap/>
                <w:hideMark/>
              </w:tcPr>
            </w:tcPrChange>
          </w:tcPr>
          <w:p w14:paraId="606EF303" w14:textId="1BF69A5E" w:rsidR="00CF0C7E" w:rsidRPr="00CF0C7E" w:rsidDel="00D10B12" w:rsidRDefault="00CF0C7E" w:rsidP="00D10B12">
            <w:pPr>
              <w:spacing w:line="288" w:lineRule="auto"/>
              <w:contextualSpacing/>
              <w:rPr>
                <w:ins w:id="14843" w:author="phuong vu" w:date="2018-11-16T12:46:00Z"/>
                <w:del w:id="14844" w:author="Tran Huan" w:date="2018-12-03T01:22:00Z"/>
                <w:rPrChange w:id="14845" w:author="phuong vu" w:date="2018-11-16T12:46:00Z">
                  <w:rPr>
                    <w:ins w:id="14846" w:author="phuong vu" w:date="2018-11-16T12:46:00Z"/>
                    <w:del w:id="14847" w:author="Tran Huan" w:date="2018-12-03T01:22:00Z"/>
                    <w:b/>
                  </w:rPr>
                </w:rPrChange>
              </w:rPr>
              <w:pPrChange w:id="14848" w:author="Tran Huan" w:date="2018-12-03T01:23:00Z">
                <w:pPr/>
              </w:pPrChange>
            </w:pPr>
            <w:ins w:id="14849" w:author="phuong vu" w:date="2018-11-16T12:46:00Z">
              <w:del w:id="14850" w:author="Tran Huan" w:date="2018-12-03T01:22:00Z">
                <w:r w:rsidRPr="00CF0C7E" w:rsidDel="00D10B12">
                  <w:rPr>
                    <w:rPrChange w:id="14851" w:author="phuong vu" w:date="2018-11-16T12:46:00Z">
                      <w:rPr>
                        <w:b/>
                      </w:rPr>
                    </w:rPrChange>
                  </w:rPr>
                  <w:delText>1</w:delText>
                </w:r>
                <w:bookmarkStart w:id="14852" w:name="_Toc531570018"/>
                <w:bookmarkStart w:id="14853" w:name="_Toc531573866"/>
                <w:bookmarkStart w:id="14854" w:name="_Toc531577607"/>
                <w:bookmarkStart w:id="14855" w:name="_Toc531581345"/>
                <w:bookmarkEnd w:id="14852"/>
                <w:bookmarkEnd w:id="14853"/>
                <w:bookmarkEnd w:id="14854"/>
                <w:bookmarkEnd w:id="14855"/>
              </w:del>
            </w:ins>
          </w:p>
        </w:tc>
        <w:tc>
          <w:tcPr>
            <w:tcW w:w="1863" w:type="dxa"/>
            <w:noWrap/>
            <w:hideMark/>
            <w:tcPrChange w:id="14856" w:author="phuong vu" w:date="2018-11-23T13:38:00Z">
              <w:tcPr>
                <w:tcW w:w="1296" w:type="dxa"/>
                <w:noWrap/>
                <w:hideMark/>
              </w:tcPr>
            </w:tcPrChange>
          </w:tcPr>
          <w:p w14:paraId="1B6D9E32" w14:textId="5E8CBB66" w:rsidR="00CF0C7E" w:rsidRPr="00CF0C7E" w:rsidDel="00D10B12" w:rsidRDefault="00CF0C7E" w:rsidP="00D10B12">
            <w:pPr>
              <w:spacing w:line="288" w:lineRule="auto"/>
              <w:contextualSpacing/>
              <w:rPr>
                <w:ins w:id="14857" w:author="phuong vu" w:date="2018-11-16T12:46:00Z"/>
                <w:del w:id="14858" w:author="Tran Huan" w:date="2018-12-03T01:22:00Z"/>
                <w:rPrChange w:id="14859" w:author="phuong vu" w:date="2018-11-16T12:46:00Z">
                  <w:rPr>
                    <w:ins w:id="14860" w:author="phuong vu" w:date="2018-11-16T12:46:00Z"/>
                    <w:del w:id="14861" w:author="Tran Huan" w:date="2018-12-03T01:22:00Z"/>
                    <w:b/>
                  </w:rPr>
                </w:rPrChange>
              </w:rPr>
              <w:pPrChange w:id="14862" w:author="Tran Huan" w:date="2018-12-03T01:23:00Z">
                <w:pPr/>
              </w:pPrChange>
            </w:pPr>
            <w:ins w:id="14863" w:author="phuong vu" w:date="2018-11-16T12:46:00Z">
              <w:del w:id="14864" w:author="Tran Huan" w:date="2018-12-03T01:22:00Z">
                <w:r w:rsidRPr="00CF0C7E" w:rsidDel="00D10B12">
                  <w:rPr>
                    <w:rPrChange w:id="14865" w:author="phuong vu" w:date="2018-11-16T12:46:00Z">
                      <w:rPr>
                        <w:b/>
                      </w:rPr>
                    </w:rPrChange>
                  </w:rPr>
                  <w:delText>id</w:delText>
                </w:r>
                <w:bookmarkStart w:id="14866" w:name="_Toc531570019"/>
                <w:bookmarkStart w:id="14867" w:name="_Toc531573867"/>
                <w:bookmarkStart w:id="14868" w:name="_Toc531577608"/>
                <w:bookmarkStart w:id="14869" w:name="_Toc531581346"/>
                <w:bookmarkEnd w:id="14866"/>
                <w:bookmarkEnd w:id="14867"/>
                <w:bookmarkEnd w:id="14868"/>
                <w:bookmarkEnd w:id="14869"/>
              </w:del>
            </w:ins>
          </w:p>
        </w:tc>
        <w:tc>
          <w:tcPr>
            <w:tcW w:w="1300" w:type="dxa"/>
            <w:noWrap/>
            <w:hideMark/>
            <w:tcPrChange w:id="14870" w:author="phuong vu" w:date="2018-11-23T13:38:00Z">
              <w:tcPr>
                <w:tcW w:w="1189" w:type="dxa"/>
                <w:noWrap/>
                <w:hideMark/>
              </w:tcPr>
            </w:tcPrChange>
          </w:tcPr>
          <w:p w14:paraId="575AB16A" w14:textId="57FE1B2F" w:rsidR="00CF0C7E" w:rsidRPr="00CF0C7E" w:rsidDel="00D10B12" w:rsidRDefault="00CF0C7E" w:rsidP="00D10B12">
            <w:pPr>
              <w:spacing w:line="288" w:lineRule="auto"/>
              <w:contextualSpacing/>
              <w:rPr>
                <w:ins w:id="14871" w:author="phuong vu" w:date="2018-11-16T12:46:00Z"/>
                <w:del w:id="14872" w:author="Tran Huan" w:date="2018-12-03T01:22:00Z"/>
                <w:rPrChange w:id="14873" w:author="phuong vu" w:date="2018-11-16T12:46:00Z">
                  <w:rPr>
                    <w:ins w:id="14874" w:author="phuong vu" w:date="2018-11-16T12:46:00Z"/>
                    <w:del w:id="14875" w:author="Tran Huan" w:date="2018-12-03T01:22:00Z"/>
                    <w:b/>
                  </w:rPr>
                </w:rPrChange>
              </w:rPr>
              <w:pPrChange w:id="14876" w:author="Tran Huan" w:date="2018-12-03T01:23:00Z">
                <w:pPr/>
              </w:pPrChange>
            </w:pPr>
            <w:ins w:id="14877" w:author="phuong vu" w:date="2018-11-16T12:46:00Z">
              <w:del w:id="14878" w:author="Tran Huan" w:date="2018-12-03T01:22:00Z">
                <w:r w:rsidRPr="00CF0C7E" w:rsidDel="00D10B12">
                  <w:rPr>
                    <w:rPrChange w:id="14879" w:author="phuong vu" w:date="2018-11-16T12:46:00Z">
                      <w:rPr>
                        <w:b/>
                      </w:rPr>
                    </w:rPrChange>
                  </w:rPr>
                  <w:delText>numeric</w:delText>
                </w:r>
                <w:bookmarkStart w:id="14880" w:name="_Toc531570020"/>
                <w:bookmarkStart w:id="14881" w:name="_Toc531573868"/>
                <w:bookmarkStart w:id="14882" w:name="_Toc531577609"/>
                <w:bookmarkStart w:id="14883" w:name="_Toc531581347"/>
                <w:bookmarkEnd w:id="14880"/>
                <w:bookmarkEnd w:id="14881"/>
                <w:bookmarkEnd w:id="14882"/>
                <w:bookmarkEnd w:id="14883"/>
              </w:del>
            </w:ins>
          </w:p>
        </w:tc>
        <w:tc>
          <w:tcPr>
            <w:tcW w:w="991" w:type="dxa"/>
            <w:noWrap/>
            <w:vAlign w:val="center"/>
            <w:hideMark/>
            <w:tcPrChange w:id="14884" w:author="phuong vu" w:date="2018-11-23T13:38:00Z">
              <w:tcPr>
                <w:tcW w:w="1084" w:type="dxa"/>
                <w:noWrap/>
                <w:hideMark/>
              </w:tcPr>
            </w:tcPrChange>
          </w:tcPr>
          <w:p w14:paraId="4D5513C3" w14:textId="4A65BFD4" w:rsidR="00CF0C7E" w:rsidRPr="00CF0C7E" w:rsidDel="00D10B12" w:rsidRDefault="00CF0C7E" w:rsidP="00D10B12">
            <w:pPr>
              <w:spacing w:line="288" w:lineRule="auto"/>
              <w:contextualSpacing/>
              <w:jc w:val="center"/>
              <w:rPr>
                <w:ins w:id="14885" w:author="phuong vu" w:date="2018-11-16T12:46:00Z"/>
                <w:del w:id="14886" w:author="Tran Huan" w:date="2018-12-03T01:22:00Z"/>
                <w:rPrChange w:id="14887" w:author="phuong vu" w:date="2018-11-16T12:46:00Z">
                  <w:rPr>
                    <w:ins w:id="14888" w:author="phuong vu" w:date="2018-11-16T12:46:00Z"/>
                    <w:del w:id="14889" w:author="Tran Huan" w:date="2018-12-03T01:22:00Z"/>
                    <w:b/>
                  </w:rPr>
                </w:rPrChange>
              </w:rPr>
              <w:pPrChange w:id="14890" w:author="Tran Huan" w:date="2018-12-03T01:23:00Z">
                <w:pPr/>
              </w:pPrChange>
            </w:pPr>
            <w:bookmarkStart w:id="14891" w:name="_Toc531570021"/>
            <w:bookmarkStart w:id="14892" w:name="_Toc531573869"/>
            <w:bookmarkStart w:id="14893" w:name="_Toc531577610"/>
            <w:bookmarkStart w:id="14894" w:name="_Toc531581348"/>
            <w:bookmarkEnd w:id="14891"/>
            <w:bookmarkEnd w:id="14892"/>
            <w:bookmarkEnd w:id="14893"/>
            <w:bookmarkEnd w:id="14894"/>
          </w:p>
        </w:tc>
        <w:tc>
          <w:tcPr>
            <w:tcW w:w="838" w:type="dxa"/>
            <w:noWrap/>
            <w:vAlign w:val="center"/>
            <w:hideMark/>
            <w:tcPrChange w:id="14895" w:author="phuong vu" w:date="2018-11-23T13:38:00Z">
              <w:tcPr>
                <w:tcW w:w="809" w:type="dxa"/>
                <w:noWrap/>
                <w:hideMark/>
              </w:tcPr>
            </w:tcPrChange>
          </w:tcPr>
          <w:p w14:paraId="53E3FB07" w14:textId="3C7CF51E" w:rsidR="00CF0C7E" w:rsidRPr="00CF0C7E" w:rsidDel="00D10B12" w:rsidRDefault="00CF0C7E" w:rsidP="00D10B12">
            <w:pPr>
              <w:spacing w:line="288" w:lineRule="auto"/>
              <w:contextualSpacing/>
              <w:jc w:val="center"/>
              <w:rPr>
                <w:ins w:id="14896" w:author="phuong vu" w:date="2018-11-16T12:46:00Z"/>
                <w:del w:id="14897" w:author="Tran Huan" w:date="2018-12-03T01:22:00Z"/>
                <w:rPrChange w:id="14898" w:author="phuong vu" w:date="2018-11-16T12:46:00Z">
                  <w:rPr>
                    <w:ins w:id="14899" w:author="phuong vu" w:date="2018-11-16T12:46:00Z"/>
                    <w:del w:id="14900" w:author="Tran Huan" w:date="2018-12-03T01:22:00Z"/>
                    <w:b/>
                  </w:rPr>
                </w:rPrChange>
              </w:rPr>
              <w:pPrChange w:id="14901" w:author="Tran Huan" w:date="2018-12-03T01:23:00Z">
                <w:pPr/>
              </w:pPrChange>
            </w:pPr>
            <w:ins w:id="14902" w:author="phuong vu" w:date="2018-11-16T12:46:00Z">
              <w:del w:id="14903" w:author="Tran Huan" w:date="2018-12-03T01:22:00Z">
                <w:r w:rsidRPr="00CF0C7E" w:rsidDel="00D10B12">
                  <w:rPr>
                    <w:rPrChange w:id="14904" w:author="phuong vu" w:date="2018-11-16T12:46:00Z">
                      <w:rPr>
                        <w:b/>
                      </w:rPr>
                    </w:rPrChange>
                  </w:rPr>
                  <w:delText>X</w:delText>
                </w:r>
                <w:bookmarkStart w:id="14905" w:name="_Toc531570022"/>
                <w:bookmarkStart w:id="14906" w:name="_Toc531573870"/>
                <w:bookmarkStart w:id="14907" w:name="_Toc531577611"/>
                <w:bookmarkStart w:id="14908" w:name="_Toc531581349"/>
                <w:bookmarkEnd w:id="14905"/>
                <w:bookmarkEnd w:id="14906"/>
                <w:bookmarkEnd w:id="14907"/>
                <w:bookmarkEnd w:id="14908"/>
              </w:del>
            </w:ins>
          </w:p>
        </w:tc>
        <w:tc>
          <w:tcPr>
            <w:tcW w:w="1414" w:type="dxa"/>
            <w:noWrap/>
            <w:vAlign w:val="center"/>
            <w:hideMark/>
            <w:tcPrChange w:id="14909" w:author="phuong vu" w:date="2018-11-23T13:38:00Z">
              <w:tcPr>
                <w:tcW w:w="1558" w:type="dxa"/>
                <w:noWrap/>
                <w:hideMark/>
              </w:tcPr>
            </w:tcPrChange>
          </w:tcPr>
          <w:p w14:paraId="6C22178D" w14:textId="20D45638" w:rsidR="00CF0C7E" w:rsidRPr="00CF0C7E" w:rsidDel="00D10B12" w:rsidRDefault="00CF0C7E" w:rsidP="00D10B12">
            <w:pPr>
              <w:spacing w:line="288" w:lineRule="auto"/>
              <w:contextualSpacing/>
              <w:jc w:val="center"/>
              <w:rPr>
                <w:ins w:id="14910" w:author="phuong vu" w:date="2018-11-16T12:46:00Z"/>
                <w:del w:id="14911" w:author="Tran Huan" w:date="2018-12-03T01:22:00Z"/>
                <w:rPrChange w:id="14912" w:author="phuong vu" w:date="2018-11-16T12:46:00Z">
                  <w:rPr>
                    <w:ins w:id="14913" w:author="phuong vu" w:date="2018-11-16T12:46:00Z"/>
                    <w:del w:id="14914" w:author="Tran Huan" w:date="2018-12-03T01:22:00Z"/>
                    <w:b/>
                  </w:rPr>
                </w:rPrChange>
              </w:rPr>
              <w:pPrChange w:id="14915" w:author="Tran Huan" w:date="2018-12-03T01:23:00Z">
                <w:pPr/>
              </w:pPrChange>
            </w:pPr>
            <w:bookmarkStart w:id="14916" w:name="_Toc531570023"/>
            <w:bookmarkStart w:id="14917" w:name="_Toc531573871"/>
            <w:bookmarkStart w:id="14918" w:name="_Toc531577612"/>
            <w:bookmarkStart w:id="14919" w:name="_Toc531581350"/>
            <w:bookmarkEnd w:id="14916"/>
            <w:bookmarkEnd w:id="14917"/>
            <w:bookmarkEnd w:id="14918"/>
            <w:bookmarkEnd w:id="14919"/>
          </w:p>
        </w:tc>
        <w:tc>
          <w:tcPr>
            <w:tcW w:w="1611" w:type="dxa"/>
            <w:noWrap/>
            <w:hideMark/>
            <w:tcPrChange w:id="14920" w:author="phuong vu" w:date="2018-11-23T13:38:00Z">
              <w:tcPr>
                <w:tcW w:w="2302" w:type="dxa"/>
                <w:noWrap/>
                <w:hideMark/>
              </w:tcPr>
            </w:tcPrChange>
          </w:tcPr>
          <w:p w14:paraId="72EE7E85" w14:textId="1832EAC4" w:rsidR="00CF0C7E" w:rsidRPr="00CF0C7E" w:rsidDel="00D10B12" w:rsidRDefault="00CF0C7E" w:rsidP="00D10B12">
            <w:pPr>
              <w:spacing w:line="288" w:lineRule="auto"/>
              <w:contextualSpacing/>
              <w:rPr>
                <w:ins w:id="14921" w:author="phuong vu" w:date="2018-11-16T12:46:00Z"/>
                <w:del w:id="14922" w:author="Tran Huan" w:date="2018-12-03T01:22:00Z"/>
                <w:rPrChange w:id="14923" w:author="phuong vu" w:date="2018-11-16T12:46:00Z">
                  <w:rPr>
                    <w:ins w:id="14924" w:author="phuong vu" w:date="2018-11-16T12:46:00Z"/>
                    <w:del w:id="14925" w:author="Tran Huan" w:date="2018-12-03T01:22:00Z"/>
                    <w:b/>
                  </w:rPr>
                </w:rPrChange>
              </w:rPr>
              <w:pPrChange w:id="14926" w:author="Tran Huan" w:date="2018-12-03T01:23:00Z">
                <w:pPr/>
              </w:pPrChange>
            </w:pPr>
            <w:ins w:id="14927" w:author="phuong vu" w:date="2018-11-16T12:46:00Z">
              <w:del w:id="14928" w:author="Tran Huan" w:date="2018-12-03T01:22:00Z">
                <w:r w:rsidRPr="00CF0C7E" w:rsidDel="00D10B12">
                  <w:rPr>
                    <w:rPrChange w:id="14929" w:author="phuong vu" w:date="2018-11-16T12:46:00Z">
                      <w:rPr>
                        <w:b/>
                      </w:rPr>
                    </w:rPrChange>
                  </w:rPr>
                  <w:delText>ID chi tiết hóa đơn</w:delText>
                </w:r>
                <w:bookmarkStart w:id="14930" w:name="_Toc531570024"/>
                <w:bookmarkStart w:id="14931" w:name="_Toc531573872"/>
                <w:bookmarkStart w:id="14932" w:name="_Toc531577613"/>
                <w:bookmarkStart w:id="14933" w:name="_Toc531581351"/>
                <w:bookmarkEnd w:id="14930"/>
                <w:bookmarkEnd w:id="14931"/>
                <w:bookmarkEnd w:id="14932"/>
                <w:bookmarkEnd w:id="14933"/>
              </w:del>
            </w:ins>
          </w:p>
        </w:tc>
        <w:bookmarkStart w:id="14934" w:name="_Toc531570025"/>
        <w:bookmarkStart w:id="14935" w:name="_Toc531573873"/>
        <w:bookmarkStart w:id="14936" w:name="_Toc531577614"/>
        <w:bookmarkStart w:id="14937" w:name="_Toc531581352"/>
        <w:bookmarkEnd w:id="14934"/>
        <w:bookmarkEnd w:id="14935"/>
        <w:bookmarkEnd w:id="14936"/>
        <w:bookmarkEnd w:id="14937"/>
      </w:tr>
      <w:tr w:rsidR="00A94F02" w:rsidRPr="00CF0C7E" w:rsidDel="00D10B12" w14:paraId="255D7DAD" w14:textId="1A2269AC" w:rsidTr="006B6330">
        <w:trPr>
          <w:trHeight w:val="300"/>
          <w:ins w:id="14938" w:author="phuong vu" w:date="2018-11-16T12:46:00Z"/>
          <w:del w:id="14939" w:author="Tran Huan" w:date="2018-12-03T01:22:00Z"/>
          <w:trPrChange w:id="14940" w:author="phuong vu" w:date="2018-11-23T13:38:00Z">
            <w:trPr>
              <w:trHeight w:val="300"/>
            </w:trPr>
          </w:trPrChange>
        </w:trPr>
        <w:tc>
          <w:tcPr>
            <w:tcW w:w="708" w:type="dxa"/>
            <w:noWrap/>
            <w:hideMark/>
            <w:tcPrChange w:id="14941" w:author="phuong vu" w:date="2018-11-23T13:38:00Z">
              <w:tcPr>
                <w:tcW w:w="539" w:type="dxa"/>
                <w:noWrap/>
                <w:hideMark/>
              </w:tcPr>
            </w:tcPrChange>
          </w:tcPr>
          <w:p w14:paraId="2AFA2C57" w14:textId="64898C5F" w:rsidR="00CF0C7E" w:rsidRPr="00CF0C7E" w:rsidDel="00D10B12" w:rsidRDefault="00CF0C7E" w:rsidP="00D10B12">
            <w:pPr>
              <w:spacing w:line="288" w:lineRule="auto"/>
              <w:contextualSpacing/>
              <w:rPr>
                <w:ins w:id="14942" w:author="phuong vu" w:date="2018-11-16T12:46:00Z"/>
                <w:del w:id="14943" w:author="Tran Huan" w:date="2018-12-03T01:22:00Z"/>
                <w:rPrChange w:id="14944" w:author="phuong vu" w:date="2018-11-16T12:46:00Z">
                  <w:rPr>
                    <w:ins w:id="14945" w:author="phuong vu" w:date="2018-11-16T12:46:00Z"/>
                    <w:del w:id="14946" w:author="Tran Huan" w:date="2018-12-03T01:22:00Z"/>
                    <w:b/>
                  </w:rPr>
                </w:rPrChange>
              </w:rPr>
              <w:pPrChange w:id="14947" w:author="Tran Huan" w:date="2018-12-03T01:23:00Z">
                <w:pPr/>
              </w:pPrChange>
            </w:pPr>
            <w:ins w:id="14948" w:author="phuong vu" w:date="2018-11-16T12:46:00Z">
              <w:del w:id="14949" w:author="Tran Huan" w:date="2018-12-03T01:22:00Z">
                <w:r w:rsidRPr="00CF0C7E" w:rsidDel="00D10B12">
                  <w:rPr>
                    <w:rPrChange w:id="14950" w:author="phuong vu" w:date="2018-11-16T12:46:00Z">
                      <w:rPr>
                        <w:b/>
                      </w:rPr>
                    </w:rPrChange>
                  </w:rPr>
                  <w:delText>2</w:delText>
                </w:r>
                <w:bookmarkStart w:id="14951" w:name="_Toc531570026"/>
                <w:bookmarkStart w:id="14952" w:name="_Toc531573874"/>
                <w:bookmarkStart w:id="14953" w:name="_Toc531577615"/>
                <w:bookmarkStart w:id="14954" w:name="_Toc531581353"/>
                <w:bookmarkEnd w:id="14951"/>
                <w:bookmarkEnd w:id="14952"/>
                <w:bookmarkEnd w:id="14953"/>
                <w:bookmarkEnd w:id="14954"/>
              </w:del>
            </w:ins>
          </w:p>
        </w:tc>
        <w:tc>
          <w:tcPr>
            <w:tcW w:w="1863" w:type="dxa"/>
            <w:noWrap/>
            <w:hideMark/>
            <w:tcPrChange w:id="14955" w:author="phuong vu" w:date="2018-11-23T13:38:00Z">
              <w:tcPr>
                <w:tcW w:w="1296" w:type="dxa"/>
                <w:noWrap/>
                <w:hideMark/>
              </w:tcPr>
            </w:tcPrChange>
          </w:tcPr>
          <w:p w14:paraId="5A83E12B" w14:textId="0BDB1486" w:rsidR="00CF0C7E" w:rsidRPr="00CF0C7E" w:rsidDel="00D10B12" w:rsidRDefault="00CF0C7E" w:rsidP="00D10B12">
            <w:pPr>
              <w:spacing w:line="288" w:lineRule="auto"/>
              <w:contextualSpacing/>
              <w:rPr>
                <w:ins w:id="14956" w:author="phuong vu" w:date="2018-11-16T12:46:00Z"/>
                <w:del w:id="14957" w:author="Tran Huan" w:date="2018-12-03T01:22:00Z"/>
                <w:rPrChange w:id="14958" w:author="phuong vu" w:date="2018-11-16T12:46:00Z">
                  <w:rPr>
                    <w:ins w:id="14959" w:author="phuong vu" w:date="2018-11-16T12:46:00Z"/>
                    <w:del w:id="14960" w:author="Tran Huan" w:date="2018-12-03T01:22:00Z"/>
                    <w:b/>
                  </w:rPr>
                </w:rPrChange>
              </w:rPr>
              <w:pPrChange w:id="14961" w:author="Tran Huan" w:date="2018-12-03T01:23:00Z">
                <w:pPr/>
              </w:pPrChange>
            </w:pPr>
            <w:ins w:id="14962" w:author="phuong vu" w:date="2018-11-16T12:46:00Z">
              <w:del w:id="14963" w:author="Tran Huan" w:date="2018-12-03T01:22:00Z">
                <w:r w:rsidRPr="00CF0C7E" w:rsidDel="00D10B12">
                  <w:rPr>
                    <w:rPrChange w:id="14964" w:author="phuong vu" w:date="2018-11-16T12:46:00Z">
                      <w:rPr>
                        <w:b/>
                      </w:rPr>
                    </w:rPrChange>
                  </w:rPr>
                  <w:delText>bill_id</w:delText>
                </w:r>
                <w:bookmarkStart w:id="14965" w:name="_Toc531570027"/>
                <w:bookmarkStart w:id="14966" w:name="_Toc531573875"/>
                <w:bookmarkStart w:id="14967" w:name="_Toc531577616"/>
                <w:bookmarkStart w:id="14968" w:name="_Toc531581354"/>
                <w:bookmarkEnd w:id="14965"/>
                <w:bookmarkEnd w:id="14966"/>
                <w:bookmarkEnd w:id="14967"/>
                <w:bookmarkEnd w:id="14968"/>
              </w:del>
            </w:ins>
          </w:p>
        </w:tc>
        <w:tc>
          <w:tcPr>
            <w:tcW w:w="1300" w:type="dxa"/>
            <w:noWrap/>
            <w:hideMark/>
            <w:tcPrChange w:id="14969" w:author="phuong vu" w:date="2018-11-23T13:38:00Z">
              <w:tcPr>
                <w:tcW w:w="1189" w:type="dxa"/>
                <w:noWrap/>
                <w:hideMark/>
              </w:tcPr>
            </w:tcPrChange>
          </w:tcPr>
          <w:p w14:paraId="1062071D" w14:textId="6EAEFD64" w:rsidR="00CF0C7E" w:rsidRPr="00CF0C7E" w:rsidDel="00D10B12" w:rsidRDefault="00CF0C7E" w:rsidP="00D10B12">
            <w:pPr>
              <w:spacing w:line="288" w:lineRule="auto"/>
              <w:contextualSpacing/>
              <w:rPr>
                <w:ins w:id="14970" w:author="phuong vu" w:date="2018-11-16T12:46:00Z"/>
                <w:del w:id="14971" w:author="Tran Huan" w:date="2018-12-03T01:22:00Z"/>
                <w:rPrChange w:id="14972" w:author="phuong vu" w:date="2018-11-16T12:46:00Z">
                  <w:rPr>
                    <w:ins w:id="14973" w:author="phuong vu" w:date="2018-11-16T12:46:00Z"/>
                    <w:del w:id="14974" w:author="Tran Huan" w:date="2018-12-03T01:22:00Z"/>
                    <w:b/>
                  </w:rPr>
                </w:rPrChange>
              </w:rPr>
              <w:pPrChange w:id="14975" w:author="Tran Huan" w:date="2018-12-03T01:23:00Z">
                <w:pPr/>
              </w:pPrChange>
            </w:pPr>
            <w:ins w:id="14976" w:author="phuong vu" w:date="2018-11-16T12:46:00Z">
              <w:del w:id="14977" w:author="Tran Huan" w:date="2018-12-03T01:22:00Z">
                <w:r w:rsidRPr="00CF0C7E" w:rsidDel="00D10B12">
                  <w:rPr>
                    <w:rPrChange w:id="14978" w:author="phuong vu" w:date="2018-11-16T12:46:00Z">
                      <w:rPr>
                        <w:b/>
                      </w:rPr>
                    </w:rPrChange>
                  </w:rPr>
                  <w:delText>numeric</w:delText>
                </w:r>
                <w:bookmarkStart w:id="14979" w:name="_Toc531570028"/>
                <w:bookmarkStart w:id="14980" w:name="_Toc531573876"/>
                <w:bookmarkStart w:id="14981" w:name="_Toc531577617"/>
                <w:bookmarkStart w:id="14982" w:name="_Toc531581355"/>
                <w:bookmarkEnd w:id="14979"/>
                <w:bookmarkEnd w:id="14980"/>
                <w:bookmarkEnd w:id="14981"/>
                <w:bookmarkEnd w:id="14982"/>
              </w:del>
            </w:ins>
          </w:p>
        </w:tc>
        <w:tc>
          <w:tcPr>
            <w:tcW w:w="991" w:type="dxa"/>
            <w:noWrap/>
            <w:vAlign w:val="center"/>
            <w:hideMark/>
            <w:tcPrChange w:id="14983" w:author="phuong vu" w:date="2018-11-23T13:38:00Z">
              <w:tcPr>
                <w:tcW w:w="1084" w:type="dxa"/>
                <w:noWrap/>
                <w:hideMark/>
              </w:tcPr>
            </w:tcPrChange>
          </w:tcPr>
          <w:p w14:paraId="1BB7AADF" w14:textId="4A3BE5AE" w:rsidR="00CF0C7E" w:rsidRPr="00CF0C7E" w:rsidDel="00D10B12" w:rsidRDefault="00CF0C7E" w:rsidP="00D10B12">
            <w:pPr>
              <w:spacing w:line="288" w:lineRule="auto"/>
              <w:contextualSpacing/>
              <w:jc w:val="center"/>
              <w:rPr>
                <w:ins w:id="14984" w:author="phuong vu" w:date="2018-11-16T12:46:00Z"/>
                <w:del w:id="14985" w:author="Tran Huan" w:date="2018-12-03T01:22:00Z"/>
                <w:rPrChange w:id="14986" w:author="phuong vu" w:date="2018-11-16T12:46:00Z">
                  <w:rPr>
                    <w:ins w:id="14987" w:author="phuong vu" w:date="2018-11-16T12:46:00Z"/>
                    <w:del w:id="14988" w:author="Tran Huan" w:date="2018-12-03T01:22:00Z"/>
                    <w:b/>
                  </w:rPr>
                </w:rPrChange>
              </w:rPr>
              <w:pPrChange w:id="14989" w:author="Tran Huan" w:date="2018-12-03T01:23:00Z">
                <w:pPr/>
              </w:pPrChange>
            </w:pPr>
            <w:bookmarkStart w:id="14990" w:name="_Toc531570029"/>
            <w:bookmarkStart w:id="14991" w:name="_Toc531573877"/>
            <w:bookmarkStart w:id="14992" w:name="_Toc531577618"/>
            <w:bookmarkStart w:id="14993" w:name="_Toc531581356"/>
            <w:bookmarkEnd w:id="14990"/>
            <w:bookmarkEnd w:id="14991"/>
            <w:bookmarkEnd w:id="14992"/>
            <w:bookmarkEnd w:id="14993"/>
          </w:p>
        </w:tc>
        <w:tc>
          <w:tcPr>
            <w:tcW w:w="838" w:type="dxa"/>
            <w:noWrap/>
            <w:vAlign w:val="center"/>
            <w:hideMark/>
            <w:tcPrChange w:id="14994" w:author="phuong vu" w:date="2018-11-23T13:38:00Z">
              <w:tcPr>
                <w:tcW w:w="809" w:type="dxa"/>
                <w:noWrap/>
                <w:hideMark/>
              </w:tcPr>
            </w:tcPrChange>
          </w:tcPr>
          <w:p w14:paraId="7022DD7D" w14:textId="76E723E4" w:rsidR="00CF0C7E" w:rsidRPr="00CF0C7E" w:rsidDel="00D10B12" w:rsidRDefault="00CF0C7E" w:rsidP="00D10B12">
            <w:pPr>
              <w:spacing w:line="288" w:lineRule="auto"/>
              <w:contextualSpacing/>
              <w:jc w:val="center"/>
              <w:rPr>
                <w:ins w:id="14995" w:author="phuong vu" w:date="2018-11-16T12:46:00Z"/>
                <w:del w:id="14996" w:author="Tran Huan" w:date="2018-12-03T01:22:00Z"/>
                <w:rPrChange w:id="14997" w:author="phuong vu" w:date="2018-11-16T12:46:00Z">
                  <w:rPr>
                    <w:ins w:id="14998" w:author="phuong vu" w:date="2018-11-16T12:46:00Z"/>
                    <w:del w:id="14999" w:author="Tran Huan" w:date="2018-12-03T01:22:00Z"/>
                    <w:b/>
                  </w:rPr>
                </w:rPrChange>
              </w:rPr>
              <w:pPrChange w:id="15000" w:author="Tran Huan" w:date="2018-12-03T01:23:00Z">
                <w:pPr/>
              </w:pPrChange>
            </w:pPr>
            <w:bookmarkStart w:id="15001" w:name="_Toc531570030"/>
            <w:bookmarkStart w:id="15002" w:name="_Toc531573878"/>
            <w:bookmarkStart w:id="15003" w:name="_Toc531577619"/>
            <w:bookmarkStart w:id="15004" w:name="_Toc531581357"/>
            <w:bookmarkEnd w:id="15001"/>
            <w:bookmarkEnd w:id="15002"/>
            <w:bookmarkEnd w:id="15003"/>
            <w:bookmarkEnd w:id="15004"/>
          </w:p>
        </w:tc>
        <w:tc>
          <w:tcPr>
            <w:tcW w:w="1414" w:type="dxa"/>
            <w:noWrap/>
            <w:vAlign w:val="center"/>
            <w:hideMark/>
            <w:tcPrChange w:id="15005" w:author="phuong vu" w:date="2018-11-23T13:38:00Z">
              <w:tcPr>
                <w:tcW w:w="1558" w:type="dxa"/>
                <w:noWrap/>
                <w:hideMark/>
              </w:tcPr>
            </w:tcPrChange>
          </w:tcPr>
          <w:p w14:paraId="0497F242" w14:textId="1C58E04F" w:rsidR="00CF0C7E" w:rsidRPr="00CF0C7E" w:rsidDel="00D10B12" w:rsidRDefault="00CF0C7E" w:rsidP="00D10B12">
            <w:pPr>
              <w:spacing w:line="288" w:lineRule="auto"/>
              <w:contextualSpacing/>
              <w:jc w:val="center"/>
              <w:rPr>
                <w:ins w:id="15006" w:author="phuong vu" w:date="2018-11-16T12:46:00Z"/>
                <w:del w:id="15007" w:author="Tran Huan" w:date="2018-12-03T01:22:00Z"/>
                <w:rPrChange w:id="15008" w:author="phuong vu" w:date="2018-11-16T12:46:00Z">
                  <w:rPr>
                    <w:ins w:id="15009" w:author="phuong vu" w:date="2018-11-16T12:46:00Z"/>
                    <w:del w:id="15010" w:author="Tran Huan" w:date="2018-12-03T01:22:00Z"/>
                    <w:b/>
                  </w:rPr>
                </w:rPrChange>
              </w:rPr>
              <w:pPrChange w:id="15011" w:author="Tran Huan" w:date="2018-12-03T01:23:00Z">
                <w:pPr/>
              </w:pPrChange>
            </w:pPr>
            <w:ins w:id="15012" w:author="phuong vu" w:date="2018-11-16T12:46:00Z">
              <w:del w:id="15013" w:author="Tran Huan" w:date="2018-12-03T01:22:00Z">
                <w:r w:rsidRPr="00CF0C7E" w:rsidDel="00D10B12">
                  <w:rPr>
                    <w:rPrChange w:id="15014" w:author="phuong vu" w:date="2018-11-16T12:46:00Z">
                      <w:rPr>
                        <w:b/>
                      </w:rPr>
                    </w:rPrChange>
                  </w:rPr>
                  <w:delText>X</w:delText>
                </w:r>
                <w:bookmarkStart w:id="15015" w:name="_Toc531570031"/>
                <w:bookmarkStart w:id="15016" w:name="_Toc531573879"/>
                <w:bookmarkStart w:id="15017" w:name="_Toc531577620"/>
                <w:bookmarkStart w:id="15018" w:name="_Toc531581358"/>
                <w:bookmarkEnd w:id="15015"/>
                <w:bookmarkEnd w:id="15016"/>
                <w:bookmarkEnd w:id="15017"/>
                <w:bookmarkEnd w:id="15018"/>
              </w:del>
            </w:ins>
          </w:p>
        </w:tc>
        <w:tc>
          <w:tcPr>
            <w:tcW w:w="1611" w:type="dxa"/>
            <w:noWrap/>
            <w:hideMark/>
            <w:tcPrChange w:id="15019" w:author="phuong vu" w:date="2018-11-23T13:38:00Z">
              <w:tcPr>
                <w:tcW w:w="2302" w:type="dxa"/>
                <w:noWrap/>
                <w:hideMark/>
              </w:tcPr>
            </w:tcPrChange>
          </w:tcPr>
          <w:p w14:paraId="54358C8A" w14:textId="18A2018E" w:rsidR="00CF0C7E" w:rsidRPr="00CF0C7E" w:rsidDel="00D10B12" w:rsidRDefault="00CF0C7E" w:rsidP="00D10B12">
            <w:pPr>
              <w:spacing w:line="288" w:lineRule="auto"/>
              <w:contextualSpacing/>
              <w:rPr>
                <w:ins w:id="15020" w:author="phuong vu" w:date="2018-11-16T12:46:00Z"/>
                <w:del w:id="15021" w:author="Tran Huan" w:date="2018-12-03T01:22:00Z"/>
                <w:rPrChange w:id="15022" w:author="phuong vu" w:date="2018-11-16T12:46:00Z">
                  <w:rPr>
                    <w:ins w:id="15023" w:author="phuong vu" w:date="2018-11-16T12:46:00Z"/>
                    <w:del w:id="15024" w:author="Tran Huan" w:date="2018-12-03T01:22:00Z"/>
                    <w:b/>
                  </w:rPr>
                </w:rPrChange>
              </w:rPr>
              <w:pPrChange w:id="15025" w:author="Tran Huan" w:date="2018-12-03T01:23:00Z">
                <w:pPr/>
              </w:pPrChange>
            </w:pPr>
            <w:ins w:id="15026" w:author="phuong vu" w:date="2018-11-16T12:46:00Z">
              <w:del w:id="15027" w:author="Tran Huan" w:date="2018-12-03T01:22:00Z">
                <w:r w:rsidRPr="00CF0C7E" w:rsidDel="00D10B12">
                  <w:rPr>
                    <w:rPrChange w:id="15028" w:author="phuong vu" w:date="2018-11-16T12:46:00Z">
                      <w:rPr>
                        <w:b/>
                      </w:rPr>
                    </w:rPrChange>
                  </w:rPr>
                  <w:delText>ID hóa đơn</w:delText>
                </w:r>
                <w:bookmarkStart w:id="15029" w:name="_Toc531570032"/>
                <w:bookmarkStart w:id="15030" w:name="_Toc531573880"/>
                <w:bookmarkStart w:id="15031" w:name="_Toc531577621"/>
                <w:bookmarkStart w:id="15032" w:name="_Toc531581359"/>
                <w:bookmarkEnd w:id="15029"/>
                <w:bookmarkEnd w:id="15030"/>
                <w:bookmarkEnd w:id="15031"/>
                <w:bookmarkEnd w:id="15032"/>
              </w:del>
            </w:ins>
          </w:p>
        </w:tc>
        <w:bookmarkStart w:id="15033" w:name="_Toc531570033"/>
        <w:bookmarkStart w:id="15034" w:name="_Toc531573881"/>
        <w:bookmarkStart w:id="15035" w:name="_Toc531577622"/>
        <w:bookmarkStart w:id="15036" w:name="_Toc531581360"/>
        <w:bookmarkEnd w:id="15033"/>
        <w:bookmarkEnd w:id="15034"/>
        <w:bookmarkEnd w:id="15035"/>
        <w:bookmarkEnd w:id="15036"/>
      </w:tr>
      <w:tr w:rsidR="00A94F02" w:rsidRPr="00CF0C7E" w:rsidDel="00D10B12" w14:paraId="4729A0C1" w14:textId="2B3BAD3C" w:rsidTr="006B6330">
        <w:trPr>
          <w:trHeight w:val="300"/>
          <w:ins w:id="15037" w:author="phuong vu" w:date="2018-11-16T12:46:00Z"/>
          <w:del w:id="15038" w:author="Tran Huan" w:date="2018-12-03T01:22:00Z"/>
          <w:trPrChange w:id="15039" w:author="phuong vu" w:date="2018-11-23T13:38:00Z">
            <w:trPr>
              <w:trHeight w:val="300"/>
            </w:trPr>
          </w:trPrChange>
        </w:trPr>
        <w:tc>
          <w:tcPr>
            <w:tcW w:w="708" w:type="dxa"/>
            <w:noWrap/>
            <w:hideMark/>
            <w:tcPrChange w:id="15040" w:author="phuong vu" w:date="2018-11-23T13:38:00Z">
              <w:tcPr>
                <w:tcW w:w="539" w:type="dxa"/>
                <w:noWrap/>
                <w:hideMark/>
              </w:tcPr>
            </w:tcPrChange>
          </w:tcPr>
          <w:p w14:paraId="0EAB0CC6" w14:textId="353CB118" w:rsidR="00CF0C7E" w:rsidRPr="00CF0C7E" w:rsidDel="00D10B12" w:rsidRDefault="00CF0C7E" w:rsidP="00D10B12">
            <w:pPr>
              <w:spacing w:line="288" w:lineRule="auto"/>
              <w:contextualSpacing/>
              <w:rPr>
                <w:ins w:id="15041" w:author="phuong vu" w:date="2018-11-16T12:46:00Z"/>
                <w:del w:id="15042" w:author="Tran Huan" w:date="2018-12-03T01:22:00Z"/>
                <w:rPrChange w:id="15043" w:author="phuong vu" w:date="2018-11-16T12:46:00Z">
                  <w:rPr>
                    <w:ins w:id="15044" w:author="phuong vu" w:date="2018-11-16T12:46:00Z"/>
                    <w:del w:id="15045" w:author="Tran Huan" w:date="2018-12-03T01:22:00Z"/>
                    <w:b/>
                  </w:rPr>
                </w:rPrChange>
              </w:rPr>
              <w:pPrChange w:id="15046" w:author="Tran Huan" w:date="2018-12-03T01:23:00Z">
                <w:pPr/>
              </w:pPrChange>
            </w:pPr>
            <w:ins w:id="15047" w:author="phuong vu" w:date="2018-11-16T12:46:00Z">
              <w:del w:id="15048" w:author="Tran Huan" w:date="2018-12-03T01:22:00Z">
                <w:r w:rsidRPr="00CF0C7E" w:rsidDel="00D10B12">
                  <w:rPr>
                    <w:rPrChange w:id="15049" w:author="phuong vu" w:date="2018-11-16T12:46:00Z">
                      <w:rPr>
                        <w:b/>
                      </w:rPr>
                    </w:rPrChange>
                  </w:rPr>
                  <w:delText>3</w:delText>
                </w:r>
                <w:bookmarkStart w:id="15050" w:name="_Toc531570034"/>
                <w:bookmarkStart w:id="15051" w:name="_Toc531573882"/>
                <w:bookmarkStart w:id="15052" w:name="_Toc531577623"/>
                <w:bookmarkStart w:id="15053" w:name="_Toc531581361"/>
                <w:bookmarkEnd w:id="15050"/>
                <w:bookmarkEnd w:id="15051"/>
                <w:bookmarkEnd w:id="15052"/>
                <w:bookmarkEnd w:id="15053"/>
              </w:del>
            </w:ins>
          </w:p>
        </w:tc>
        <w:tc>
          <w:tcPr>
            <w:tcW w:w="1863" w:type="dxa"/>
            <w:noWrap/>
            <w:hideMark/>
            <w:tcPrChange w:id="15054" w:author="phuong vu" w:date="2018-11-23T13:38:00Z">
              <w:tcPr>
                <w:tcW w:w="1296" w:type="dxa"/>
                <w:noWrap/>
                <w:hideMark/>
              </w:tcPr>
            </w:tcPrChange>
          </w:tcPr>
          <w:p w14:paraId="5315C0E0" w14:textId="7462B5BD" w:rsidR="00CF0C7E" w:rsidRPr="00CF0C7E" w:rsidDel="00D10B12" w:rsidRDefault="00CF0C7E" w:rsidP="00D10B12">
            <w:pPr>
              <w:spacing w:line="288" w:lineRule="auto"/>
              <w:contextualSpacing/>
              <w:rPr>
                <w:ins w:id="15055" w:author="phuong vu" w:date="2018-11-16T12:46:00Z"/>
                <w:del w:id="15056" w:author="Tran Huan" w:date="2018-12-03T01:22:00Z"/>
                <w:rPrChange w:id="15057" w:author="phuong vu" w:date="2018-11-16T12:46:00Z">
                  <w:rPr>
                    <w:ins w:id="15058" w:author="phuong vu" w:date="2018-11-16T12:46:00Z"/>
                    <w:del w:id="15059" w:author="Tran Huan" w:date="2018-12-03T01:22:00Z"/>
                    <w:b/>
                  </w:rPr>
                </w:rPrChange>
              </w:rPr>
              <w:pPrChange w:id="15060" w:author="Tran Huan" w:date="2018-12-03T01:23:00Z">
                <w:pPr/>
              </w:pPrChange>
            </w:pPr>
            <w:ins w:id="15061" w:author="phuong vu" w:date="2018-11-16T12:46:00Z">
              <w:del w:id="15062" w:author="Tran Huan" w:date="2018-12-03T01:22:00Z">
                <w:r w:rsidRPr="00CF0C7E" w:rsidDel="00D10B12">
                  <w:rPr>
                    <w:rPrChange w:id="15063" w:author="phuong vu" w:date="2018-11-16T12:46:00Z">
                      <w:rPr>
                        <w:b/>
                      </w:rPr>
                    </w:rPrChange>
                  </w:rPr>
                  <w:delText>service_type_id</w:delText>
                </w:r>
                <w:bookmarkStart w:id="15064" w:name="_Toc531570035"/>
                <w:bookmarkStart w:id="15065" w:name="_Toc531573883"/>
                <w:bookmarkStart w:id="15066" w:name="_Toc531577624"/>
                <w:bookmarkStart w:id="15067" w:name="_Toc531581362"/>
                <w:bookmarkEnd w:id="15064"/>
                <w:bookmarkEnd w:id="15065"/>
                <w:bookmarkEnd w:id="15066"/>
                <w:bookmarkEnd w:id="15067"/>
              </w:del>
            </w:ins>
          </w:p>
        </w:tc>
        <w:tc>
          <w:tcPr>
            <w:tcW w:w="1300" w:type="dxa"/>
            <w:noWrap/>
            <w:hideMark/>
            <w:tcPrChange w:id="15068" w:author="phuong vu" w:date="2018-11-23T13:38:00Z">
              <w:tcPr>
                <w:tcW w:w="1189" w:type="dxa"/>
                <w:noWrap/>
                <w:hideMark/>
              </w:tcPr>
            </w:tcPrChange>
          </w:tcPr>
          <w:p w14:paraId="04952D04" w14:textId="09E31391" w:rsidR="00CF0C7E" w:rsidRPr="00CF0C7E" w:rsidDel="00D10B12" w:rsidRDefault="00CF0C7E" w:rsidP="00D10B12">
            <w:pPr>
              <w:spacing w:line="288" w:lineRule="auto"/>
              <w:contextualSpacing/>
              <w:rPr>
                <w:ins w:id="15069" w:author="phuong vu" w:date="2018-11-16T12:46:00Z"/>
                <w:del w:id="15070" w:author="Tran Huan" w:date="2018-12-03T01:22:00Z"/>
                <w:rPrChange w:id="15071" w:author="phuong vu" w:date="2018-11-16T12:46:00Z">
                  <w:rPr>
                    <w:ins w:id="15072" w:author="phuong vu" w:date="2018-11-16T12:46:00Z"/>
                    <w:del w:id="15073" w:author="Tran Huan" w:date="2018-12-03T01:22:00Z"/>
                    <w:b/>
                  </w:rPr>
                </w:rPrChange>
              </w:rPr>
              <w:pPrChange w:id="15074" w:author="Tran Huan" w:date="2018-12-03T01:23:00Z">
                <w:pPr/>
              </w:pPrChange>
            </w:pPr>
            <w:ins w:id="15075" w:author="phuong vu" w:date="2018-11-16T12:46:00Z">
              <w:del w:id="15076" w:author="Tran Huan" w:date="2018-12-03T01:22:00Z">
                <w:r w:rsidRPr="00CF0C7E" w:rsidDel="00D10B12">
                  <w:rPr>
                    <w:rPrChange w:id="15077" w:author="phuong vu" w:date="2018-11-16T12:46:00Z">
                      <w:rPr>
                        <w:b/>
                      </w:rPr>
                    </w:rPrChange>
                  </w:rPr>
                  <w:delText>numeric</w:delText>
                </w:r>
                <w:bookmarkStart w:id="15078" w:name="_Toc531570036"/>
                <w:bookmarkStart w:id="15079" w:name="_Toc531573884"/>
                <w:bookmarkStart w:id="15080" w:name="_Toc531577625"/>
                <w:bookmarkStart w:id="15081" w:name="_Toc531581363"/>
                <w:bookmarkEnd w:id="15078"/>
                <w:bookmarkEnd w:id="15079"/>
                <w:bookmarkEnd w:id="15080"/>
                <w:bookmarkEnd w:id="15081"/>
              </w:del>
            </w:ins>
          </w:p>
        </w:tc>
        <w:tc>
          <w:tcPr>
            <w:tcW w:w="991" w:type="dxa"/>
            <w:noWrap/>
            <w:vAlign w:val="center"/>
            <w:hideMark/>
            <w:tcPrChange w:id="15082" w:author="phuong vu" w:date="2018-11-23T13:38:00Z">
              <w:tcPr>
                <w:tcW w:w="1084" w:type="dxa"/>
                <w:noWrap/>
                <w:hideMark/>
              </w:tcPr>
            </w:tcPrChange>
          </w:tcPr>
          <w:p w14:paraId="69ECAB8C" w14:textId="6772578C" w:rsidR="00CF0C7E" w:rsidRPr="00CF0C7E" w:rsidDel="00D10B12" w:rsidRDefault="00CF0C7E" w:rsidP="00D10B12">
            <w:pPr>
              <w:spacing w:line="288" w:lineRule="auto"/>
              <w:contextualSpacing/>
              <w:jc w:val="center"/>
              <w:rPr>
                <w:ins w:id="15083" w:author="phuong vu" w:date="2018-11-16T12:46:00Z"/>
                <w:del w:id="15084" w:author="Tran Huan" w:date="2018-12-03T01:22:00Z"/>
                <w:rPrChange w:id="15085" w:author="phuong vu" w:date="2018-11-16T12:46:00Z">
                  <w:rPr>
                    <w:ins w:id="15086" w:author="phuong vu" w:date="2018-11-16T12:46:00Z"/>
                    <w:del w:id="15087" w:author="Tran Huan" w:date="2018-12-03T01:22:00Z"/>
                    <w:b/>
                  </w:rPr>
                </w:rPrChange>
              </w:rPr>
              <w:pPrChange w:id="15088" w:author="Tran Huan" w:date="2018-12-03T01:23:00Z">
                <w:pPr/>
              </w:pPrChange>
            </w:pPr>
            <w:bookmarkStart w:id="15089" w:name="_Toc531570037"/>
            <w:bookmarkStart w:id="15090" w:name="_Toc531573885"/>
            <w:bookmarkStart w:id="15091" w:name="_Toc531577626"/>
            <w:bookmarkStart w:id="15092" w:name="_Toc531581364"/>
            <w:bookmarkEnd w:id="15089"/>
            <w:bookmarkEnd w:id="15090"/>
            <w:bookmarkEnd w:id="15091"/>
            <w:bookmarkEnd w:id="15092"/>
          </w:p>
        </w:tc>
        <w:tc>
          <w:tcPr>
            <w:tcW w:w="838" w:type="dxa"/>
            <w:noWrap/>
            <w:vAlign w:val="center"/>
            <w:hideMark/>
            <w:tcPrChange w:id="15093" w:author="phuong vu" w:date="2018-11-23T13:38:00Z">
              <w:tcPr>
                <w:tcW w:w="809" w:type="dxa"/>
                <w:noWrap/>
                <w:hideMark/>
              </w:tcPr>
            </w:tcPrChange>
          </w:tcPr>
          <w:p w14:paraId="377E036F" w14:textId="289586B4" w:rsidR="00CF0C7E" w:rsidRPr="00CF0C7E" w:rsidDel="00D10B12" w:rsidRDefault="00CF0C7E" w:rsidP="00D10B12">
            <w:pPr>
              <w:spacing w:line="288" w:lineRule="auto"/>
              <w:contextualSpacing/>
              <w:jc w:val="center"/>
              <w:rPr>
                <w:ins w:id="15094" w:author="phuong vu" w:date="2018-11-16T12:46:00Z"/>
                <w:del w:id="15095" w:author="Tran Huan" w:date="2018-12-03T01:22:00Z"/>
                <w:rPrChange w:id="15096" w:author="phuong vu" w:date="2018-11-16T12:46:00Z">
                  <w:rPr>
                    <w:ins w:id="15097" w:author="phuong vu" w:date="2018-11-16T12:46:00Z"/>
                    <w:del w:id="15098" w:author="Tran Huan" w:date="2018-12-03T01:22:00Z"/>
                    <w:b/>
                  </w:rPr>
                </w:rPrChange>
              </w:rPr>
              <w:pPrChange w:id="15099" w:author="Tran Huan" w:date="2018-12-03T01:23:00Z">
                <w:pPr/>
              </w:pPrChange>
            </w:pPr>
            <w:bookmarkStart w:id="15100" w:name="_Toc531570038"/>
            <w:bookmarkStart w:id="15101" w:name="_Toc531573886"/>
            <w:bookmarkStart w:id="15102" w:name="_Toc531577627"/>
            <w:bookmarkStart w:id="15103" w:name="_Toc531581365"/>
            <w:bookmarkEnd w:id="15100"/>
            <w:bookmarkEnd w:id="15101"/>
            <w:bookmarkEnd w:id="15102"/>
            <w:bookmarkEnd w:id="15103"/>
          </w:p>
        </w:tc>
        <w:tc>
          <w:tcPr>
            <w:tcW w:w="1414" w:type="dxa"/>
            <w:noWrap/>
            <w:vAlign w:val="center"/>
            <w:hideMark/>
            <w:tcPrChange w:id="15104" w:author="phuong vu" w:date="2018-11-23T13:38:00Z">
              <w:tcPr>
                <w:tcW w:w="1558" w:type="dxa"/>
                <w:noWrap/>
                <w:hideMark/>
              </w:tcPr>
            </w:tcPrChange>
          </w:tcPr>
          <w:p w14:paraId="7856908A" w14:textId="0B5D7000" w:rsidR="00CF0C7E" w:rsidRPr="00CF0C7E" w:rsidDel="00D10B12" w:rsidRDefault="00CF0C7E" w:rsidP="00D10B12">
            <w:pPr>
              <w:spacing w:line="288" w:lineRule="auto"/>
              <w:contextualSpacing/>
              <w:jc w:val="center"/>
              <w:rPr>
                <w:ins w:id="15105" w:author="phuong vu" w:date="2018-11-16T12:46:00Z"/>
                <w:del w:id="15106" w:author="Tran Huan" w:date="2018-12-03T01:22:00Z"/>
                <w:rPrChange w:id="15107" w:author="phuong vu" w:date="2018-11-16T12:46:00Z">
                  <w:rPr>
                    <w:ins w:id="15108" w:author="phuong vu" w:date="2018-11-16T12:46:00Z"/>
                    <w:del w:id="15109" w:author="Tran Huan" w:date="2018-12-03T01:22:00Z"/>
                    <w:b/>
                  </w:rPr>
                </w:rPrChange>
              </w:rPr>
              <w:pPrChange w:id="15110" w:author="Tran Huan" w:date="2018-12-03T01:23:00Z">
                <w:pPr/>
              </w:pPrChange>
            </w:pPr>
            <w:ins w:id="15111" w:author="phuong vu" w:date="2018-11-16T12:46:00Z">
              <w:del w:id="15112" w:author="Tran Huan" w:date="2018-12-03T01:22:00Z">
                <w:r w:rsidRPr="00CF0C7E" w:rsidDel="00D10B12">
                  <w:rPr>
                    <w:rPrChange w:id="15113" w:author="phuong vu" w:date="2018-11-16T12:46:00Z">
                      <w:rPr>
                        <w:b/>
                      </w:rPr>
                    </w:rPrChange>
                  </w:rPr>
                  <w:delText>X</w:delText>
                </w:r>
                <w:bookmarkStart w:id="15114" w:name="_Toc531570039"/>
                <w:bookmarkStart w:id="15115" w:name="_Toc531573887"/>
                <w:bookmarkStart w:id="15116" w:name="_Toc531577628"/>
                <w:bookmarkStart w:id="15117" w:name="_Toc531581366"/>
                <w:bookmarkEnd w:id="15114"/>
                <w:bookmarkEnd w:id="15115"/>
                <w:bookmarkEnd w:id="15116"/>
                <w:bookmarkEnd w:id="15117"/>
              </w:del>
            </w:ins>
          </w:p>
        </w:tc>
        <w:tc>
          <w:tcPr>
            <w:tcW w:w="1611" w:type="dxa"/>
            <w:noWrap/>
            <w:hideMark/>
            <w:tcPrChange w:id="15118" w:author="phuong vu" w:date="2018-11-23T13:38:00Z">
              <w:tcPr>
                <w:tcW w:w="2302" w:type="dxa"/>
                <w:noWrap/>
                <w:hideMark/>
              </w:tcPr>
            </w:tcPrChange>
          </w:tcPr>
          <w:p w14:paraId="2BF3E875" w14:textId="322E09D3" w:rsidR="00CF0C7E" w:rsidRPr="00CF0C7E" w:rsidDel="00D10B12" w:rsidRDefault="00CF0C7E" w:rsidP="00D10B12">
            <w:pPr>
              <w:spacing w:line="288" w:lineRule="auto"/>
              <w:contextualSpacing/>
              <w:rPr>
                <w:ins w:id="15119" w:author="phuong vu" w:date="2018-11-16T12:46:00Z"/>
                <w:del w:id="15120" w:author="Tran Huan" w:date="2018-12-03T01:22:00Z"/>
                <w:rPrChange w:id="15121" w:author="phuong vu" w:date="2018-11-16T12:46:00Z">
                  <w:rPr>
                    <w:ins w:id="15122" w:author="phuong vu" w:date="2018-11-16T12:46:00Z"/>
                    <w:del w:id="15123" w:author="Tran Huan" w:date="2018-12-03T01:22:00Z"/>
                    <w:b/>
                  </w:rPr>
                </w:rPrChange>
              </w:rPr>
              <w:pPrChange w:id="15124" w:author="Tran Huan" w:date="2018-12-03T01:23:00Z">
                <w:pPr/>
              </w:pPrChange>
            </w:pPr>
            <w:ins w:id="15125" w:author="phuong vu" w:date="2018-11-16T12:46:00Z">
              <w:del w:id="15126" w:author="Tran Huan" w:date="2018-12-03T01:22:00Z">
                <w:r w:rsidRPr="00CF0C7E" w:rsidDel="00D10B12">
                  <w:rPr>
                    <w:rPrChange w:id="15127" w:author="phuong vu" w:date="2018-11-16T12:46:00Z">
                      <w:rPr>
                        <w:b/>
                      </w:rPr>
                    </w:rPrChange>
                  </w:rPr>
                  <w:delText xml:space="preserve">ID loại dịch vụ. </w:delText>
                </w:r>
                <w:bookmarkStart w:id="15128" w:name="_Toc531570040"/>
                <w:bookmarkStart w:id="15129" w:name="_Toc531573888"/>
                <w:bookmarkStart w:id="15130" w:name="_Toc531577629"/>
                <w:bookmarkStart w:id="15131" w:name="_Toc531581367"/>
                <w:bookmarkEnd w:id="15128"/>
                <w:bookmarkEnd w:id="15129"/>
                <w:bookmarkEnd w:id="15130"/>
                <w:bookmarkEnd w:id="15131"/>
              </w:del>
            </w:ins>
          </w:p>
        </w:tc>
        <w:bookmarkStart w:id="15132" w:name="_Toc531570041"/>
        <w:bookmarkStart w:id="15133" w:name="_Toc531573889"/>
        <w:bookmarkStart w:id="15134" w:name="_Toc531577630"/>
        <w:bookmarkStart w:id="15135" w:name="_Toc531581368"/>
        <w:bookmarkEnd w:id="15132"/>
        <w:bookmarkEnd w:id="15133"/>
        <w:bookmarkEnd w:id="15134"/>
        <w:bookmarkEnd w:id="15135"/>
      </w:tr>
      <w:tr w:rsidR="00A94F02" w:rsidRPr="00CF0C7E" w:rsidDel="00D10B12" w14:paraId="091E3FA6" w14:textId="15929514" w:rsidTr="006B6330">
        <w:trPr>
          <w:trHeight w:val="300"/>
          <w:ins w:id="15136" w:author="phuong vu" w:date="2018-11-16T12:46:00Z"/>
          <w:del w:id="15137" w:author="Tran Huan" w:date="2018-12-03T01:22:00Z"/>
          <w:trPrChange w:id="15138" w:author="phuong vu" w:date="2018-11-23T13:38:00Z">
            <w:trPr>
              <w:trHeight w:val="300"/>
            </w:trPr>
          </w:trPrChange>
        </w:trPr>
        <w:tc>
          <w:tcPr>
            <w:tcW w:w="708" w:type="dxa"/>
            <w:noWrap/>
            <w:hideMark/>
            <w:tcPrChange w:id="15139" w:author="phuong vu" w:date="2018-11-23T13:38:00Z">
              <w:tcPr>
                <w:tcW w:w="539" w:type="dxa"/>
                <w:noWrap/>
                <w:hideMark/>
              </w:tcPr>
            </w:tcPrChange>
          </w:tcPr>
          <w:p w14:paraId="2308D432" w14:textId="2B719883" w:rsidR="00CF0C7E" w:rsidRPr="00CF0C7E" w:rsidDel="00D10B12" w:rsidRDefault="00CF0C7E" w:rsidP="00D10B12">
            <w:pPr>
              <w:spacing w:line="288" w:lineRule="auto"/>
              <w:contextualSpacing/>
              <w:rPr>
                <w:ins w:id="15140" w:author="phuong vu" w:date="2018-11-16T12:46:00Z"/>
                <w:del w:id="15141" w:author="Tran Huan" w:date="2018-12-03T01:22:00Z"/>
                <w:rPrChange w:id="15142" w:author="phuong vu" w:date="2018-11-16T12:46:00Z">
                  <w:rPr>
                    <w:ins w:id="15143" w:author="phuong vu" w:date="2018-11-16T12:46:00Z"/>
                    <w:del w:id="15144" w:author="Tran Huan" w:date="2018-12-03T01:22:00Z"/>
                    <w:b/>
                  </w:rPr>
                </w:rPrChange>
              </w:rPr>
              <w:pPrChange w:id="15145" w:author="Tran Huan" w:date="2018-12-03T01:23:00Z">
                <w:pPr/>
              </w:pPrChange>
            </w:pPr>
            <w:ins w:id="15146" w:author="phuong vu" w:date="2018-11-16T12:46:00Z">
              <w:del w:id="15147" w:author="Tran Huan" w:date="2018-12-03T01:22:00Z">
                <w:r w:rsidRPr="00CF0C7E" w:rsidDel="00D10B12">
                  <w:rPr>
                    <w:rPrChange w:id="15148" w:author="phuong vu" w:date="2018-11-16T12:46:00Z">
                      <w:rPr>
                        <w:b/>
                      </w:rPr>
                    </w:rPrChange>
                  </w:rPr>
                  <w:delText>4</w:delText>
                </w:r>
                <w:bookmarkStart w:id="15149" w:name="_Toc531570042"/>
                <w:bookmarkStart w:id="15150" w:name="_Toc531573890"/>
                <w:bookmarkStart w:id="15151" w:name="_Toc531577631"/>
                <w:bookmarkStart w:id="15152" w:name="_Toc531581369"/>
                <w:bookmarkEnd w:id="15149"/>
                <w:bookmarkEnd w:id="15150"/>
                <w:bookmarkEnd w:id="15151"/>
                <w:bookmarkEnd w:id="15152"/>
              </w:del>
            </w:ins>
          </w:p>
        </w:tc>
        <w:tc>
          <w:tcPr>
            <w:tcW w:w="1863" w:type="dxa"/>
            <w:noWrap/>
            <w:hideMark/>
            <w:tcPrChange w:id="15153" w:author="phuong vu" w:date="2018-11-23T13:38:00Z">
              <w:tcPr>
                <w:tcW w:w="1296" w:type="dxa"/>
                <w:noWrap/>
                <w:hideMark/>
              </w:tcPr>
            </w:tcPrChange>
          </w:tcPr>
          <w:p w14:paraId="24C151F7" w14:textId="3FF49888" w:rsidR="00CF0C7E" w:rsidRPr="00CF0C7E" w:rsidDel="00D10B12" w:rsidRDefault="00CF0C7E" w:rsidP="00D10B12">
            <w:pPr>
              <w:spacing w:line="288" w:lineRule="auto"/>
              <w:contextualSpacing/>
              <w:rPr>
                <w:ins w:id="15154" w:author="phuong vu" w:date="2018-11-16T12:46:00Z"/>
                <w:del w:id="15155" w:author="Tran Huan" w:date="2018-12-03T01:22:00Z"/>
                <w:rPrChange w:id="15156" w:author="phuong vu" w:date="2018-11-16T12:46:00Z">
                  <w:rPr>
                    <w:ins w:id="15157" w:author="phuong vu" w:date="2018-11-16T12:46:00Z"/>
                    <w:del w:id="15158" w:author="Tran Huan" w:date="2018-12-03T01:22:00Z"/>
                    <w:b/>
                  </w:rPr>
                </w:rPrChange>
              </w:rPr>
              <w:pPrChange w:id="15159" w:author="Tran Huan" w:date="2018-12-03T01:23:00Z">
                <w:pPr/>
              </w:pPrChange>
            </w:pPr>
            <w:ins w:id="15160" w:author="phuong vu" w:date="2018-11-16T12:46:00Z">
              <w:del w:id="15161" w:author="Tran Huan" w:date="2018-12-03T01:22:00Z">
                <w:r w:rsidRPr="00CF0C7E" w:rsidDel="00D10B12">
                  <w:rPr>
                    <w:rPrChange w:id="15162" w:author="phuong vu" w:date="2018-11-16T12:46:00Z">
                      <w:rPr>
                        <w:b/>
                      </w:rPr>
                    </w:rPrChange>
                  </w:rPr>
                  <w:delText>unit_id</w:delText>
                </w:r>
                <w:bookmarkStart w:id="15163" w:name="_Toc531570043"/>
                <w:bookmarkStart w:id="15164" w:name="_Toc531573891"/>
                <w:bookmarkStart w:id="15165" w:name="_Toc531577632"/>
                <w:bookmarkStart w:id="15166" w:name="_Toc531581370"/>
                <w:bookmarkEnd w:id="15163"/>
                <w:bookmarkEnd w:id="15164"/>
                <w:bookmarkEnd w:id="15165"/>
                <w:bookmarkEnd w:id="15166"/>
              </w:del>
            </w:ins>
          </w:p>
        </w:tc>
        <w:tc>
          <w:tcPr>
            <w:tcW w:w="1300" w:type="dxa"/>
            <w:noWrap/>
            <w:hideMark/>
            <w:tcPrChange w:id="15167" w:author="phuong vu" w:date="2018-11-23T13:38:00Z">
              <w:tcPr>
                <w:tcW w:w="1189" w:type="dxa"/>
                <w:noWrap/>
                <w:hideMark/>
              </w:tcPr>
            </w:tcPrChange>
          </w:tcPr>
          <w:p w14:paraId="2772355E" w14:textId="258C6310" w:rsidR="00CF0C7E" w:rsidRPr="00CF0C7E" w:rsidDel="00D10B12" w:rsidRDefault="00CF0C7E" w:rsidP="00D10B12">
            <w:pPr>
              <w:spacing w:line="288" w:lineRule="auto"/>
              <w:contextualSpacing/>
              <w:rPr>
                <w:ins w:id="15168" w:author="phuong vu" w:date="2018-11-16T12:46:00Z"/>
                <w:del w:id="15169" w:author="Tran Huan" w:date="2018-12-03T01:22:00Z"/>
                <w:rPrChange w:id="15170" w:author="phuong vu" w:date="2018-11-16T12:46:00Z">
                  <w:rPr>
                    <w:ins w:id="15171" w:author="phuong vu" w:date="2018-11-16T12:46:00Z"/>
                    <w:del w:id="15172" w:author="Tran Huan" w:date="2018-12-03T01:22:00Z"/>
                    <w:b/>
                  </w:rPr>
                </w:rPrChange>
              </w:rPr>
              <w:pPrChange w:id="15173" w:author="Tran Huan" w:date="2018-12-03T01:23:00Z">
                <w:pPr/>
              </w:pPrChange>
            </w:pPr>
            <w:ins w:id="15174" w:author="phuong vu" w:date="2018-11-16T12:46:00Z">
              <w:del w:id="15175" w:author="Tran Huan" w:date="2018-12-03T01:22:00Z">
                <w:r w:rsidRPr="00CF0C7E" w:rsidDel="00D10B12">
                  <w:rPr>
                    <w:rPrChange w:id="15176" w:author="phuong vu" w:date="2018-11-16T12:46:00Z">
                      <w:rPr>
                        <w:b/>
                      </w:rPr>
                    </w:rPrChange>
                  </w:rPr>
                  <w:delText>numeric</w:delText>
                </w:r>
                <w:bookmarkStart w:id="15177" w:name="_Toc531570044"/>
                <w:bookmarkStart w:id="15178" w:name="_Toc531573892"/>
                <w:bookmarkStart w:id="15179" w:name="_Toc531577633"/>
                <w:bookmarkStart w:id="15180" w:name="_Toc531581371"/>
                <w:bookmarkEnd w:id="15177"/>
                <w:bookmarkEnd w:id="15178"/>
                <w:bookmarkEnd w:id="15179"/>
                <w:bookmarkEnd w:id="15180"/>
              </w:del>
            </w:ins>
          </w:p>
        </w:tc>
        <w:tc>
          <w:tcPr>
            <w:tcW w:w="991" w:type="dxa"/>
            <w:noWrap/>
            <w:vAlign w:val="center"/>
            <w:hideMark/>
            <w:tcPrChange w:id="15181" w:author="phuong vu" w:date="2018-11-23T13:38:00Z">
              <w:tcPr>
                <w:tcW w:w="1084" w:type="dxa"/>
                <w:noWrap/>
                <w:hideMark/>
              </w:tcPr>
            </w:tcPrChange>
          </w:tcPr>
          <w:p w14:paraId="6376194F" w14:textId="15C1257F" w:rsidR="00CF0C7E" w:rsidRPr="00CF0C7E" w:rsidDel="00D10B12" w:rsidRDefault="00CF0C7E" w:rsidP="00D10B12">
            <w:pPr>
              <w:spacing w:line="288" w:lineRule="auto"/>
              <w:contextualSpacing/>
              <w:jc w:val="center"/>
              <w:rPr>
                <w:ins w:id="15182" w:author="phuong vu" w:date="2018-11-16T12:46:00Z"/>
                <w:del w:id="15183" w:author="Tran Huan" w:date="2018-12-03T01:22:00Z"/>
                <w:rPrChange w:id="15184" w:author="phuong vu" w:date="2018-11-16T12:46:00Z">
                  <w:rPr>
                    <w:ins w:id="15185" w:author="phuong vu" w:date="2018-11-16T12:46:00Z"/>
                    <w:del w:id="15186" w:author="Tran Huan" w:date="2018-12-03T01:22:00Z"/>
                    <w:b/>
                  </w:rPr>
                </w:rPrChange>
              </w:rPr>
              <w:pPrChange w:id="15187" w:author="Tran Huan" w:date="2018-12-03T01:23:00Z">
                <w:pPr/>
              </w:pPrChange>
            </w:pPr>
            <w:bookmarkStart w:id="15188" w:name="_Toc531570045"/>
            <w:bookmarkStart w:id="15189" w:name="_Toc531573893"/>
            <w:bookmarkStart w:id="15190" w:name="_Toc531577634"/>
            <w:bookmarkStart w:id="15191" w:name="_Toc531581372"/>
            <w:bookmarkEnd w:id="15188"/>
            <w:bookmarkEnd w:id="15189"/>
            <w:bookmarkEnd w:id="15190"/>
            <w:bookmarkEnd w:id="15191"/>
          </w:p>
        </w:tc>
        <w:tc>
          <w:tcPr>
            <w:tcW w:w="838" w:type="dxa"/>
            <w:noWrap/>
            <w:vAlign w:val="center"/>
            <w:hideMark/>
            <w:tcPrChange w:id="15192" w:author="phuong vu" w:date="2018-11-23T13:38:00Z">
              <w:tcPr>
                <w:tcW w:w="809" w:type="dxa"/>
                <w:noWrap/>
                <w:hideMark/>
              </w:tcPr>
            </w:tcPrChange>
          </w:tcPr>
          <w:p w14:paraId="44B5D473" w14:textId="2DC833F5" w:rsidR="00CF0C7E" w:rsidRPr="00CF0C7E" w:rsidDel="00D10B12" w:rsidRDefault="00CF0C7E" w:rsidP="00D10B12">
            <w:pPr>
              <w:spacing w:line="288" w:lineRule="auto"/>
              <w:contextualSpacing/>
              <w:jc w:val="center"/>
              <w:rPr>
                <w:ins w:id="15193" w:author="phuong vu" w:date="2018-11-16T12:46:00Z"/>
                <w:del w:id="15194" w:author="Tran Huan" w:date="2018-12-03T01:22:00Z"/>
                <w:rPrChange w:id="15195" w:author="phuong vu" w:date="2018-11-16T12:46:00Z">
                  <w:rPr>
                    <w:ins w:id="15196" w:author="phuong vu" w:date="2018-11-16T12:46:00Z"/>
                    <w:del w:id="15197" w:author="Tran Huan" w:date="2018-12-03T01:22:00Z"/>
                    <w:b/>
                  </w:rPr>
                </w:rPrChange>
              </w:rPr>
              <w:pPrChange w:id="15198" w:author="Tran Huan" w:date="2018-12-03T01:23:00Z">
                <w:pPr/>
              </w:pPrChange>
            </w:pPr>
            <w:bookmarkStart w:id="15199" w:name="_Toc531570046"/>
            <w:bookmarkStart w:id="15200" w:name="_Toc531573894"/>
            <w:bookmarkStart w:id="15201" w:name="_Toc531577635"/>
            <w:bookmarkStart w:id="15202" w:name="_Toc531581373"/>
            <w:bookmarkEnd w:id="15199"/>
            <w:bookmarkEnd w:id="15200"/>
            <w:bookmarkEnd w:id="15201"/>
            <w:bookmarkEnd w:id="15202"/>
          </w:p>
        </w:tc>
        <w:tc>
          <w:tcPr>
            <w:tcW w:w="1414" w:type="dxa"/>
            <w:noWrap/>
            <w:vAlign w:val="center"/>
            <w:hideMark/>
            <w:tcPrChange w:id="15203" w:author="phuong vu" w:date="2018-11-23T13:38:00Z">
              <w:tcPr>
                <w:tcW w:w="1558" w:type="dxa"/>
                <w:noWrap/>
                <w:hideMark/>
              </w:tcPr>
            </w:tcPrChange>
          </w:tcPr>
          <w:p w14:paraId="0EA41712" w14:textId="747E0808" w:rsidR="00CF0C7E" w:rsidRPr="00CF0C7E" w:rsidDel="00D10B12" w:rsidRDefault="00CF0C7E" w:rsidP="00D10B12">
            <w:pPr>
              <w:spacing w:line="288" w:lineRule="auto"/>
              <w:contextualSpacing/>
              <w:jc w:val="center"/>
              <w:rPr>
                <w:ins w:id="15204" w:author="phuong vu" w:date="2018-11-16T12:46:00Z"/>
                <w:del w:id="15205" w:author="Tran Huan" w:date="2018-12-03T01:22:00Z"/>
                <w:rPrChange w:id="15206" w:author="phuong vu" w:date="2018-11-16T12:46:00Z">
                  <w:rPr>
                    <w:ins w:id="15207" w:author="phuong vu" w:date="2018-11-16T12:46:00Z"/>
                    <w:del w:id="15208" w:author="Tran Huan" w:date="2018-12-03T01:22:00Z"/>
                    <w:b/>
                  </w:rPr>
                </w:rPrChange>
              </w:rPr>
              <w:pPrChange w:id="15209" w:author="Tran Huan" w:date="2018-12-03T01:23:00Z">
                <w:pPr/>
              </w:pPrChange>
            </w:pPr>
            <w:ins w:id="15210" w:author="phuong vu" w:date="2018-11-16T12:46:00Z">
              <w:del w:id="15211" w:author="Tran Huan" w:date="2018-12-03T01:22:00Z">
                <w:r w:rsidRPr="00CF0C7E" w:rsidDel="00D10B12">
                  <w:rPr>
                    <w:rPrChange w:id="15212" w:author="phuong vu" w:date="2018-11-16T12:46:00Z">
                      <w:rPr>
                        <w:b/>
                      </w:rPr>
                    </w:rPrChange>
                  </w:rPr>
                  <w:delText>X</w:delText>
                </w:r>
                <w:bookmarkStart w:id="15213" w:name="_Toc531570047"/>
                <w:bookmarkStart w:id="15214" w:name="_Toc531573895"/>
                <w:bookmarkStart w:id="15215" w:name="_Toc531577636"/>
                <w:bookmarkStart w:id="15216" w:name="_Toc531581374"/>
                <w:bookmarkEnd w:id="15213"/>
                <w:bookmarkEnd w:id="15214"/>
                <w:bookmarkEnd w:id="15215"/>
                <w:bookmarkEnd w:id="15216"/>
              </w:del>
            </w:ins>
          </w:p>
        </w:tc>
        <w:tc>
          <w:tcPr>
            <w:tcW w:w="1611" w:type="dxa"/>
            <w:noWrap/>
            <w:hideMark/>
            <w:tcPrChange w:id="15217" w:author="phuong vu" w:date="2018-11-23T13:38:00Z">
              <w:tcPr>
                <w:tcW w:w="2302" w:type="dxa"/>
                <w:noWrap/>
                <w:hideMark/>
              </w:tcPr>
            </w:tcPrChange>
          </w:tcPr>
          <w:p w14:paraId="4815D878" w14:textId="2E6937E8" w:rsidR="00CF0C7E" w:rsidRPr="00CF0C7E" w:rsidDel="00D10B12" w:rsidRDefault="00CF0C7E" w:rsidP="00D10B12">
            <w:pPr>
              <w:spacing w:line="288" w:lineRule="auto"/>
              <w:contextualSpacing/>
              <w:rPr>
                <w:ins w:id="15218" w:author="phuong vu" w:date="2018-11-16T12:46:00Z"/>
                <w:del w:id="15219" w:author="Tran Huan" w:date="2018-12-03T01:22:00Z"/>
                <w:rPrChange w:id="15220" w:author="phuong vu" w:date="2018-11-16T12:46:00Z">
                  <w:rPr>
                    <w:ins w:id="15221" w:author="phuong vu" w:date="2018-11-16T12:46:00Z"/>
                    <w:del w:id="15222" w:author="Tran Huan" w:date="2018-12-03T01:22:00Z"/>
                    <w:b/>
                  </w:rPr>
                </w:rPrChange>
              </w:rPr>
              <w:pPrChange w:id="15223" w:author="Tran Huan" w:date="2018-12-03T01:23:00Z">
                <w:pPr/>
              </w:pPrChange>
            </w:pPr>
            <w:ins w:id="15224" w:author="phuong vu" w:date="2018-11-16T12:46:00Z">
              <w:del w:id="15225" w:author="Tran Huan" w:date="2018-12-03T01:22:00Z">
                <w:r w:rsidRPr="00CF0C7E" w:rsidDel="00D10B12">
                  <w:rPr>
                    <w:rPrChange w:id="15226" w:author="phuong vu" w:date="2018-11-16T12:46:00Z">
                      <w:rPr>
                        <w:b/>
                      </w:rPr>
                    </w:rPrChange>
                  </w:rPr>
                  <w:delText xml:space="preserve">ID đơn vị tính. </w:delText>
                </w:r>
                <w:bookmarkStart w:id="15227" w:name="_Toc531570048"/>
                <w:bookmarkStart w:id="15228" w:name="_Toc531573896"/>
                <w:bookmarkStart w:id="15229" w:name="_Toc531577637"/>
                <w:bookmarkStart w:id="15230" w:name="_Toc531581375"/>
                <w:bookmarkEnd w:id="15227"/>
                <w:bookmarkEnd w:id="15228"/>
                <w:bookmarkEnd w:id="15229"/>
                <w:bookmarkEnd w:id="15230"/>
              </w:del>
            </w:ins>
          </w:p>
        </w:tc>
        <w:bookmarkStart w:id="15231" w:name="_Toc531570049"/>
        <w:bookmarkStart w:id="15232" w:name="_Toc531573897"/>
        <w:bookmarkStart w:id="15233" w:name="_Toc531577638"/>
        <w:bookmarkStart w:id="15234" w:name="_Toc531581376"/>
        <w:bookmarkEnd w:id="15231"/>
        <w:bookmarkEnd w:id="15232"/>
        <w:bookmarkEnd w:id="15233"/>
        <w:bookmarkEnd w:id="15234"/>
      </w:tr>
      <w:tr w:rsidR="00A94F02" w:rsidRPr="00CF0C7E" w:rsidDel="00D10B12" w14:paraId="1540F46F" w14:textId="3213E5C4" w:rsidTr="006B6330">
        <w:trPr>
          <w:trHeight w:val="300"/>
          <w:ins w:id="15235" w:author="phuong vu" w:date="2018-11-16T12:46:00Z"/>
          <w:del w:id="15236" w:author="Tran Huan" w:date="2018-12-03T01:22:00Z"/>
          <w:trPrChange w:id="15237" w:author="phuong vu" w:date="2018-11-23T13:38:00Z">
            <w:trPr>
              <w:trHeight w:val="300"/>
            </w:trPr>
          </w:trPrChange>
        </w:trPr>
        <w:tc>
          <w:tcPr>
            <w:tcW w:w="708" w:type="dxa"/>
            <w:noWrap/>
            <w:hideMark/>
            <w:tcPrChange w:id="15238" w:author="phuong vu" w:date="2018-11-23T13:38:00Z">
              <w:tcPr>
                <w:tcW w:w="539" w:type="dxa"/>
                <w:noWrap/>
                <w:hideMark/>
              </w:tcPr>
            </w:tcPrChange>
          </w:tcPr>
          <w:p w14:paraId="687C84CA" w14:textId="336DE9EC" w:rsidR="00CF0C7E" w:rsidRPr="00CF0C7E" w:rsidDel="00D10B12" w:rsidRDefault="00CF0C7E" w:rsidP="00D10B12">
            <w:pPr>
              <w:spacing w:line="288" w:lineRule="auto"/>
              <w:contextualSpacing/>
              <w:rPr>
                <w:ins w:id="15239" w:author="phuong vu" w:date="2018-11-16T12:46:00Z"/>
                <w:del w:id="15240" w:author="Tran Huan" w:date="2018-12-03T01:22:00Z"/>
                <w:rPrChange w:id="15241" w:author="phuong vu" w:date="2018-11-16T12:46:00Z">
                  <w:rPr>
                    <w:ins w:id="15242" w:author="phuong vu" w:date="2018-11-16T12:46:00Z"/>
                    <w:del w:id="15243" w:author="Tran Huan" w:date="2018-12-03T01:22:00Z"/>
                    <w:b/>
                  </w:rPr>
                </w:rPrChange>
              </w:rPr>
              <w:pPrChange w:id="15244" w:author="Tran Huan" w:date="2018-12-03T01:23:00Z">
                <w:pPr/>
              </w:pPrChange>
            </w:pPr>
            <w:ins w:id="15245" w:author="phuong vu" w:date="2018-11-16T12:46:00Z">
              <w:del w:id="15246" w:author="Tran Huan" w:date="2018-12-03T01:22:00Z">
                <w:r w:rsidRPr="00CF0C7E" w:rsidDel="00D10B12">
                  <w:rPr>
                    <w:rPrChange w:id="15247" w:author="phuong vu" w:date="2018-11-16T12:46:00Z">
                      <w:rPr>
                        <w:b/>
                      </w:rPr>
                    </w:rPrChange>
                  </w:rPr>
                  <w:delText>5</w:delText>
                </w:r>
                <w:bookmarkStart w:id="15248" w:name="_Toc531570050"/>
                <w:bookmarkStart w:id="15249" w:name="_Toc531573898"/>
                <w:bookmarkStart w:id="15250" w:name="_Toc531577639"/>
                <w:bookmarkStart w:id="15251" w:name="_Toc531581377"/>
                <w:bookmarkEnd w:id="15248"/>
                <w:bookmarkEnd w:id="15249"/>
                <w:bookmarkEnd w:id="15250"/>
                <w:bookmarkEnd w:id="15251"/>
              </w:del>
            </w:ins>
          </w:p>
        </w:tc>
        <w:tc>
          <w:tcPr>
            <w:tcW w:w="1863" w:type="dxa"/>
            <w:noWrap/>
            <w:hideMark/>
            <w:tcPrChange w:id="15252" w:author="phuong vu" w:date="2018-11-23T13:38:00Z">
              <w:tcPr>
                <w:tcW w:w="1296" w:type="dxa"/>
                <w:noWrap/>
                <w:hideMark/>
              </w:tcPr>
            </w:tcPrChange>
          </w:tcPr>
          <w:p w14:paraId="0BFF3026" w14:textId="1AB3CB6B" w:rsidR="00CF0C7E" w:rsidRPr="00CF0C7E" w:rsidDel="00D10B12" w:rsidRDefault="00CF0C7E" w:rsidP="00D10B12">
            <w:pPr>
              <w:spacing w:line="288" w:lineRule="auto"/>
              <w:contextualSpacing/>
              <w:rPr>
                <w:ins w:id="15253" w:author="phuong vu" w:date="2018-11-16T12:46:00Z"/>
                <w:del w:id="15254" w:author="Tran Huan" w:date="2018-12-03T01:22:00Z"/>
                <w:rPrChange w:id="15255" w:author="phuong vu" w:date="2018-11-16T12:46:00Z">
                  <w:rPr>
                    <w:ins w:id="15256" w:author="phuong vu" w:date="2018-11-16T12:46:00Z"/>
                    <w:del w:id="15257" w:author="Tran Huan" w:date="2018-12-03T01:22:00Z"/>
                    <w:b/>
                  </w:rPr>
                </w:rPrChange>
              </w:rPr>
              <w:pPrChange w:id="15258" w:author="Tran Huan" w:date="2018-12-03T01:23:00Z">
                <w:pPr/>
              </w:pPrChange>
            </w:pPr>
            <w:ins w:id="15259" w:author="phuong vu" w:date="2018-11-16T12:46:00Z">
              <w:del w:id="15260" w:author="Tran Huan" w:date="2018-12-03T01:22:00Z">
                <w:r w:rsidRPr="00CF0C7E" w:rsidDel="00D10B12">
                  <w:rPr>
                    <w:rPrChange w:id="15261" w:author="phuong vu" w:date="2018-11-16T12:46:00Z">
                      <w:rPr>
                        <w:b/>
                      </w:rPr>
                    </w:rPrChange>
                  </w:rPr>
                  <w:delText>label_id</w:delText>
                </w:r>
                <w:bookmarkStart w:id="15262" w:name="_Toc531570051"/>
                <w:bookmarkStart w:id="15263" w:name="_Toc531573899"/>
                <w:bookmarkStart w:id="15264" w:name="_Toc531577640"/>
                <w:bookmarkStart w:id="15265" w:name="_Toc531581378"/>
                <w:bookmarkEnd w:id="15262"/>
                <w:bookmarkEnd w:id="15263"/>
                <w:bookmarkEnd w:id="15264"/>
                <w:bookmarkEnd w:id="15265"/>
              </w:del>
            </w:ins>
          </w:p>
        </w:tc>
        <w:tc>
          <w:tcPr>
            <w:tcW w:w="1300" w:type="dxa"/>
            <w:noWrap/>
            <w:hideMark/>
            <w:tcPrChange w:id="15266" w:author="phuong vu" w:date="2018-11-23T13:38:00Z">
              <w:tcPr>
                <w:tcW w:w="1189" w:type="dxa"/>
                <w:noWrap/>
                <w:hideMark/>
              </w:tcPr>
            </w:tcPrChange>
          </w:tcPr>
          <w:p w14:paraId="57E6D175" w14:textId="7E8F82B0" w:rsidR="00CF0C7E" w:rsidRPr="00CF0C7E" w:rsidDel="00D10B12" w:rsidRDefault="00CF0C7E" w:rsidP="00D10B12">
            <w:pPr>
              <w:spacing w:line="288" w:lineRule="auto"/>
              <w:contextualSpacing/>
              <w:rPr>
                <w:ins w:id="15267" w:author="phuong vu" w:date="2018-11-16T12:46:00Z"/>
                <w:del w:id="15268" w:author="Tran Huan" w:date="2018-12-03T01:22:00Z"/>
                <w:rPrChange w:id="15269" w:author="phuong vu" w:date="2018-11-16T12:46:00Z">
                  <w:rPr>
                    <w:ins w:id="15270" w:author="phuong vu" w:date="2018-11-16T12:46:00Z"/>
                    <w:del w:id="15271" w:author="Tran Huan" w:date="2018-12-03T01:22:00Z"/>
                    <w:b/>
                  </w:rPr>
                </w:rPrChange>
              </w:rPr>
              <w:pPrChange w:id="15272" w:author="Tran Huan" w:date="2018-12-03T01:23:00Z">
                <w:pPr/>
              </w:pPrChange>
            </w:pPr>
            <w:ins w:id="15273" w:author="phuong vu" w:date="2018-11-16T12:46:00Z">
              <w:del w:id="15274" w:author="Tran Huan" w:date="2018-12-03T01:22:00Z">
                <w:r w:rsidRPr="00CF0C7E" w:rsidDel="00D10B12">
                  <w:rPr>
                    <w:rPrChange w:id="15275" w:author="phuong vu" w:date="2018-11-16T12:46:00Z">
                      <w:rPr>
                        <w:b/>
                      </w:rPr>
                    </w:rPrChange>
                  </w:rPr>
                  <w:delText>numeric</w:delText>
                </w:r>
                <w:bookmarkStart w:id="15276" w:name="_Toc531570052"/>
                <w:bookmarkStart w:id="15277" w:name="_Toc531573900"/>
                <w:bookmarkStart w:id="15278" w:name="_Toc531577641"/>
                <w:bookmarkStart w:id="15279" w:name="_Toc531581379"/>
                <w:bookmarkEnd w:id="15276"/>
                <w:bookmarkEnd w:id="15277"/>
                <w:bookmarkEnd w:id="15278"/>
                <w:bookmarkEnd w:id="15279"/>
              </w:del>
            </w:ins>
          </w:p>
        </w:tc>
        <w:tc>
          <w:tcPr>
            <w:tcW w:w="991" w:type="dxa"/>
            <w:noWrap/>
            <w:vAlign w:val="center"/>
            <w:hideMark/>
            <w:tcPrChange w:id="15280" w:author="phuong vu" w:date="2018-11-23T13:38:00Z">
              <w:tcPr>
                <w:tcW w:w="1084" w:type="dxa"/>
                <w:noWrap/>
                <w:hideMark/>
              </w:tcPr>
            </w:tcPrChange>
          </w:tcPr>
          <w:p w14:paraId="4CFE636C" w14:textId="62958A54" w:rsidR="00CF0C7E" w:rsidRPr="00CF0C7E" w:rsidDel="00D10B12" w:rsidRDefault="00CF0C7E" w:rsidP="00D10B12">
            <w:pPr>
              <w:spacing w:line="288" w:lineRule="auto"/>
              <w:contextualSpacing/>
              <w:jc w:val="center"/>
              <w:rPr>
                <w:ins w:id="15281" w:author="phuong vu" w:date="2018-11-16T12:46:00Z"/>
                <w:del w:id="15282" w:author="Tran Huan" w:date="2018-12-03T01:22:00Z"/>
                <w:rPrChange w:id="15283" w:author="phuong vu" w:date="2018-11-16T12:46:00Z">
                  <w:rPr>
                    <w:ins w:id="15284" w:author="phuong vu" w:date="2018-11-16T12:46:00Z"/>
                    <w:del w:id="15285" w:author="Tran Huan" w:date="2018-12-03T01:22:00Z"/>
                    <w:b/>
                  </w:rPr>
                </w:rPrChange>
              </w:rPr>
              <w:pPrChange w:id="15286" w:author="Tran Huan" w:date="2018-12-03T01:23:00Z">
                <w:pPr/>
              </w:pPrChange>
            </w:pPr>
            <w:bookmarkStart w:id="15287" w:name="_Toc531570053"/>
            <w:bookmarkStart w:id="15288" w:name="_Toc531573901"/>
            <w:bookmarkStart w:id="15289" w:name="_Toc531577642"/>
            <w:bookmarkStart w:id="15290" w:name="_Toc531581380"/>
            <w:bookmarkEnd w:id="15287"/>
            <w:bookmarkEnd w:id="15288"/>
            <w:bookmarkEnd w:id="15289"/>
            <w:bookmarkEnd w:id="15290"/>
          </w:p>
        </w:tc>
        <w:tc>
          <w:tcPr>
            <w:tcW w:w="838" w:type="dxa"/>
            <w:noWrap/>
            <w:vAlign w:val="center"/>
            <w:hideMark/>
            <w:tcPrChange w:id="15291" w:author="phuong vu" w:date="2018-11-23T13:38:00Z">
              <w:tcPr>
                <w:tcW w:w="809" w:type="dxa"/>
                <w:noWrap/>
                <w:hideMark/>
              </w:tcPr>
            </w:tcPrChange>
          </w:tcPr>
          <w:p w14:paraId="563911FB" w14:textId="1DE8A40A" w:rsidR="00CF0C7E" w:rsidRPr="00CF0C7E" w:rsidDel="00D10B12" w:rsidRDefault="00CF0C7E" w:rsidP="00D10B12">
            <w:pPr>
              <w:spacing w:line="288" w:lineRule="auto"/>
              <w:contextualSpacing/>
              <w:jc w:val="center"/>
              <w:rPr>
                <w:ins w:id="15292" w:author="phuong vu" w:date="2018-11-16T12:46:00Z"/>
                <w:del w:id="15293" w:author="Tran Huan" w:date="2018-12-03T01:22:00Z"/>
                <w:rPrChange w:id="15294" w:author="phuong vu" w:date="2018-11-16T12:46:00Z">
                  <w:rPr>
                    <w:ins w:id="15295" w:author="phuong vu" w:date="2018-11-16T12:46:00Z"/>
                    <w:del w:id="15296" w:author="Tran Huan" w:date="2018-12-03T01:22:00Z"/>
                    <w:b/>
                  </w:rPr>
                </w:rPrChange>
              </w:rPr>
              <w:pPrChange w:id="15297" w:author="Tran Huan" w:date="2018-12-03T01:23:00Z">
                <w:pPr/>
              </w:pPrChange>
            </w:pPr>
            <w:bookmarkStart w:id="15298" w:name="_Toc531570054"/>
            <w:bookmarkStart w:id="15299" w:name="_Toc531573902"/>
            <w:bookmarkStart w:id="15300" w:name="_Toc531577643"/>
            <w:bookmarkStart w:id="15301" w:name="_Toc531581381"/>
            <w:bookmarkEnd w:id="15298"/>
            <w:bookmarkEnd w:id="15299"/>
            <w:bookmarkEnd w:id="15300"/>
            <w:bookmarkEnd w:id="15301"/>
          </w:p>
        </w:tc>
        <w:tc>
          <w:tcPr>
            <w:tcW w:w="1414" w:type="dxa"/>
            <w:noWrap/>
            <w:vAlign w:val="center"/>
            <w:hideMark/>
            <w:tcPrChange w:id="15302" w:author="phuong vu" w:date="2018-11-23T13:38:00Z">
              <w:tcPr>
                <w:tcW w:w="1558" w:type="dxa"/>
                <w:noWrap/>
                <w:hideMark/>
              </w:tcPr>
            </w:tcPrChange>
          </w:tcPr>
          <w:p w14:paraId="6673ABAA" w14:textId="00E9E037" w:rsidR="00CF0C7E" w:rsidRPr="00CF0C7E" w:rsidDel="00D10B12" w:rsidRDefault="00CF0C7E" w:rsidP="00D10B12">
            <w:pPr>
              <w:spacing w:line="288" w:lineRule="auto"/>
              <w:contextualSpacing/>
              <w:jc w:val="center"/>
              <w:rPr>
                <w:ins w:id="15303" w:author="phuong vu" w:date="2018-11-16T12:46:00Z"/>
                <w:del w:id="15304" w:author="Tran Huan" w:date="2018-12-03T01:22:00Z"/>
                <w:rPrChange w:id="15305" w:author="phuong vu" w:date="2018-11-16T12:46:00Z">
                  <w:rPr>
                    <w:ins w:id="15306" w:author="phuong vu" w:date="2018-11-16T12:46:00Z"/>
                    <w:del w:id="15307" w:author="Tran Huan" w:date="2018-12-03T01:22:00Z"/>
                    <w:b/>
                  </w:rPr>
                </w:rPrChange>
              </w:rPr>
              <w:pPrChange w:id="15308" w:author="Tran Huan" w:date="2018-12-03T01:23:00Z">
                <w:pPr/>
              </w:pPrChange>
            </w:pPr>
            <w:ins w:id="15309" w:author="phuong vu" w:date="2018-11-16T12:46:00Z">
              <w:del w:id="15310" w:author="Tran Huan" w:date="2018-12-03T01:22:00Z">
                <w:r w:rsidRPr="00CF0C7E" w:rsidDel="00D10B12">
                  <w:rPr>
                    <w:rPrChange w:id="15311" w:author="phuong vu" w:date="2018-11-16T12:46:00Z">
                      <w:rPr>
                        <w:b/>
                      </w:rPr>
                    </w:rPrChange>
                  </w:rPr>
                  <w:delText>X</w:delText>
                </w:r>
                <w:bookmarkStart w:id="15312" w:name="_Toc531570055"/>
                <w:bookmarkStart w:id="15313" w:name="_Toc531573903"/>
                <w:bookmarkStart w:id="15314" w:name="_Toc531577644"/>
                <w:bookmarkStart w:id="15315" w:name="_Toc531581382"/>
                <w:bookmarkEnd w:id="15312"/>
                <w:bookmarkEnd w:id="15313"/>
                <w:bookmarkEnd w:id="15314"/>
                <w:bookmarkEnd w:id="15315"/>
              </w:del>
            </w:ins>
          </w:p>
        </w:tc>
        <w:tc>
          <w:tcPr>
            <w:tcW w:w="1611" w:type="dxa"/>
            <w:noWrap/>
            <w:hideMark/>
            <w:tcPrChange w:id="15316" w:author="phuong vu" w:date="2018-11-23T13:38:00Z">
              <w:tcPr>
                <w:tcW w:w="2302" w:type="dxa"/>
                <w:noWrap/>
                <w:hideMark/>
              </w:tcPr>
            </w:tcPrChange>
          </w:tcPr>
          <w:p w14:paraId="7E8D7EA8" w14:textId="2DFF3152" w:rsidR="00CF0C7E" w:rsidRPr="00CF0C7E" w:rsidDel="00D10B12" w:rsidRDefault="00CF0C7E" w:rsidP="00D10B12">
            <w:pPr>
              <w:spacing w:line="288" w:lineRule="auto"/>
              <w:contextualSpacing/>
              <w:rPr>
                <w:ins w:id="15317" w:author="phuong vu" w:date="2018-11-16T12:46:00Z"/>
                <w:del w:id="15318" w:author="Tran Huan" w:date="2018-12-03T01:22:00Z"/>
                <w:rPrChange w:id="15319" w:author="phuong vu" w:date="2018-11-16T12:46:00Z">
                  <w:rPr>
                    <w:ins w:id="15320" w:author="phuong vu" w:date="2018-11-16T12:46:00Z"/>
                    <w:del w:id="15321" w:author="Tran Huan" w:date="2018-12-03T01:22:00Z"/>
                    <w:b/>
                  </w:rPr>
                </w:rPrChange>
              </w:rPr>
              <w:pPrChange w:id="15322" w:author="Tran Huan" w:date="2018-12-03T01:23:00Z">
                <w:pPr/>
              </w:pPrChange>
            </w:pPr>
            <w:ins w:id="15323" w:author="phuong vu" w:date="2018-11-16T12:46:00Z">
              <w:del w:id="15324" w:author="Tran Huan" w:date="2018-12-03T01:22:00Z">
                <w:r w:rsidRPr="00CF0C7E" w:rsidDel="00D10B12">
                  <w:rPr>
                    <w:rPrChange w:id="15325" w:author="phuong vu" w:date="2018-11-16T12:46:00Z">
                      <w:rPr>
                        <w:b/>
                      </w:rPr>
                    </w:rPrChange>
                  </w:rPr>
                  <w:delText>ID nhãn hiệu.</w:delText>
                </w:r>
                <w:bookmarkStart w:id="15326" w:name="_Toc531570056"/>
                <w:bookmarkStart w:id="15327" w:name="_Toc531573904"/>
                <w:bookmarkStart w:id="15328" w:name="_Toc531577645"/>
                <w:bookmarkStart w:id="15329" w:name="_Toc531581383"/>
                <w:bookmarkEnd w:id="15326"/>
                <w:bookmarkEnd w:id="15327"/>
                <w:bookmarkEnd w:id="15328"/>
                <w:bookmarkEnd w:id="15329"/>
              </w:del>
            </w:ins>
          </w:p>
        </w:tc>
        <w:bookmarkStart w:id="15330" w:name="_Toc531570057"/>
        <w:bookmarkStart w:id="15331" w:name="_Toc531573905"/>
        <w:bookmarkStart w:id="15332" w:name="_Toc531577646"/>
        <w:bookmarkStart w:id="15333" w:name="_Toc531581384"/>
        <w:bookmarkEnd w:id="15330"/>
        <w:bookmarkEnd w:id="15331"/>
        <w:bookmarkEnd w:id="15332"/>
        <w:bookmarkEnd w:id="15333"/>
      </w:tr>
      <w:tr w:rsidR="00A94F02" w:rsidRPr="00CF0C7E" w:rsidDel="00D10B12" w14:paraId="553D8D11" w14:textId="16BC65FC" w:rsidTr="006B6330">
        <w:trPr>
          <w:trHeight w:val="300"/>
          <w:ins w:id="15334" w:author="phuong vu" w:date="2018-11-16T12:46:00Z"/>
          <w:del w:id="15335" w:author="Tran Huan" w:date="2018-12-03T01:22:00Z"/>
          <w:trPrChange w:id="15336" w:author="phuong vu" w:date="2018-11-23T13:38:00Z">
            <w:trPr>
              <w:trHeight w:val="300"/>
            </w:trPr>
          </w:trPrChange>
        </w:trPr>
        <w:tc>
          <w:tcPr>
            <w:tcW w:w="708" w:type="dxa"/>
            <w:noWrap/>
            <w:hideMark/>
            <w:tcPrChange w:id="15337" w:author="phuong vu" w:date="2018-11-23T13:38:00Z">
              <w:tcPr>
                <w:tcW w:w="539" w:type="dxa"/>
                <w:noWrap/>
                <w:hideMark/>
              </w:tcPr>
            </w:tcPrChange>
          </w:tcPr>
          <w:p w14:paraId="77EE1479" w14:textId="406254EA" w:rsidR="00CF0C7E" w:rsidRPr="00CF0C7E" w:rsidDel="00D10B12" w:rsidRDefault="00CF0C7E" w:rsidP="00D10B12">
            <w:pPr>
              <w:spacing w:line="288" w:lineRule="auto"/>
              <w:contextualSpacing/>
              <w:rPr>
                <w:ins w:id="15338" w:author="phuong vu" w:date="2018-11-16T12:46:00Z"/>
                <w:del w:id="15339" w:author="Tran Huan" w:date="2018-12-03T01:22:00Z"/>
                <w:rPrChange w:id="15340" w:author="phuong vu" w:date="2018-11-16T12:46:00Z">
                  <w:rPr>
                    <w:ins w:id="15341" w:author="phuong vu" w:date="2018-11-16T12:46:00Z"/>
                    <w:del w:id="15342" w:author="Tran Huan" w:date="2018-12-03T01:22:00Z"/>
                    <w:b/>
                  </w:rPr>
                </w:rPrChange>
              </w:rPr>
              <w:pPrChange w:id="15343" w:author="Tran Huan" w:date="2018-12-03T01:23:00Z">
                <w:pPr/>
              </w:pPrChange>
            </w:pPr>
            <w:ins w:id="15344" w:author="phuong vu" w:date="2018-11-16T12:46:00Z">
              <w:del w:id="15345" w:author="Tran Huan" w:date="2018-12-03T01:22:00Z">
                <w:r w:rsidRPr="00CF0C7E" w:rsidDel="00D10B12">
                  <w:rPr>
                    <w:rPrChange w:id="15346" w:author="phuong vu" w:date="2018-11-16T12:46:00Z">
                      <w:rPr>
                        <w:b/>
                      </w:rPr>
                    </w:rPrChange>
                  </w:rPr>
                  <w:delText>6</w:delText>
                </w:r>
                <w:bookmarkStart w:id="15347" w:name="_Toc531570058"/>
                <w:bookmarkStart w:id="15348" w:name="_Toc531573906"/>
                <w:bookmarkStart w:id="15349" w:name="_Toc531577647"/>
                <w:bookmarkStart w:id="15350" w:name="_Toc531581385"/>
                <w:bookmarkEnd w:id="15347"/>
                <w:bookmarkEnd w:id="15348"/>
                <w:bookmarkEnd w:id="15349"/>
                <w:bookmarkEnd w:id="15350"/>
              </w:del>
            </w:ins>
          </w:p>
        </w:tc>
        <w:tc>
          <w:tcPr>
            <w:tcW w:w="1863" w:type="dxa"/>
            <w:noWrap/>
            <w:hideMark/>
            <w:tcPrChange w:id="15351" w:author="phuong vu" w:date="2018-11-23T13:38:00Z">
              <w:tcPr>
                <w:tcW w:w="1296" w:type="dxa"/>
                <w:noWrap/>
                <w:hideMark/>
              </w:tcPr>
            </w:tcPrChange>
          </w:tcPr>
          <w:p w14:paraId="0394511C" w14:textId="17605E24" w:rsidR="00CF0C7E" w:rsidRPr="00CF0C7E" w:rsidDel="00D10B12" w:rsidRDefault="00CF0C7E" w:rsidP="00D10B12">
            <w:pPr>
              <w:spacing w:line="288" w:lineRule="auto"/>
              <w:contextualSpacing/>
              <w:rPr>
                <w:ins w:id="15352" w:author="phuong vu" w:date="2018-11-16T12:46:00Z"/>
                <w:del w:id="15353" w:author="Tran Huan" w:date="2018-12-03T01:22:00Z"/>
                <w:rPrChange w:id="15354" w:author="phuong vu" w:date="2018-11-16T12:46:00Z">
                  <w:rPr>
                    <w:ins w:id="15355" w:author="phuong vu" w:date="2018-11-16T12:46:00Z"/>
                    <w:del w:id="15356" w:author="Tran Huan" w:date="2018-12-03T01:22:00Z"/>
                    <w:b/>
                  </w:rPr>
                </w:rPrChange>
              </w:rPr>
              <w:pPrChange w:id="15357" w:author="Tran Huan" w:date="2018-12-03T01:23:00Z">
                <w:pPr/>
              </w:pPrChange>
            </w:pPr>
            <w:ins w:id="15358" w:author="phuong vu" w:date="2018-11-16T12:46:00Z">
              <w:del w:id="15359" w:author="Tran Huan" w:date="2018-12-03T01:22:00Z">
                <w:r w:rsidRPr="00CF0C7E" w:rsidDel="00D10B12">
                  <w:rPr>
                    <w:rPrChange w:id="15360" w:author="phuong vu" w:date="2018-11-16T12:46:00Z">
                      <w:rPr>
                        <w:b/>
                      </w:rPr>
                    </w:rPrChange>
                  </w:rPr>
                  <w:delText>color_id</w:delText>
                </w:r>
                <w:bookmarkStart w:id="15361" w:name="_Toc531570059"/>
                <w:bookmarkStart w:id="15362" w:name="_Toc531573907"/>
                <w:bookmarkStart w:id="15363" w:name="_Toc531577648"/>
                <w:bookmarkStart w:id="15364" w:name="_Toc531581386"/>
                <w:bookmarkEnd w:id="15361"/>
                <w:bookmarkEnd w:id="15362"/>
                <w:bookmarkEnd w:id="15363"/>
                <w:bookmarkEnd w:id="15364"/>
              </w:del>
            </w:ins>
          </w:p>
        </w:tc>
        <w:tc>
          <w:tcPr>
            <w:tcW w:w="1300" w:type="dxa"/>
            <w:noWrap/>
            <w:hideMark/>
            <w:tcPrChange w:id="15365" w:author="phuong vu" w:date="2018-11-23T13:38:00Z">
              <w:tcPr>
                <w:tcW w:w="1189" w:type="dxa"/>
                <w:noWrap/>
                <w:hideMark/>
              </w:tcPr>
            </w:tcPrChange>
          </w:tcPr>
          <w:p w14:paraId="6BF8490E" w14:textId="67084957" w:rsidR="00CF0C7E" w:rsidRPr="00CF0C7E" w:rsidDel="00D10B12" w:rsidRDefault="00CF0C7E" w:rsidP="00D10B12">
            <w:pPr>
              <w:spacing w:line="288" w:lineRule="auto"/>
              <w:contextualSpacing/>
              <w:rPr>
                <w:ins w:id="15366" w:author="phuong vu" w:date="2018-11-16T12:46:00Z"/>
                <w:del w:id="15367" w:author="Tran Huan" w:date="2018-12-03T01:22:00Z"/>
                <w:rPrChange w:id="15368" w:author="phuong vu" w:date="2018-11-16T12:46:00Z">
                  <w:rPr>
                    <w:ins w:id="15369" w:author="phuong vu" w:date="2018-11-16T12:46:00Z"/>
                    <w:del w:id="15370" w:author="Tran Huan" w:date="2018-12-03T01:22:00Z"/>
                    <w:b/>
                  </w:rPr>
                </w:rPrChange>
              </w:rPr>
              <w:pPrChange w:id="15371" w:author="Tran Huan" w:date="2018-12-03T01:23:00Z">
                <w:pPr/>
              </w:pPrChange>
            </w:pPr>
            <w:ins w:id="15372" w:author="phuong vu" w:date="2018-11-16T12:46:00Z">
              <w:del w:id="15373" w:author="Tran Huan" w:date="2018-12-03T01:22:00Z">
                <w:r w:rsidRPr="00CF0C7E" w:rsidDel="00D10B12">
                  <w:rPr>
                    <w:rPrChange w:id="15374" w:author="phuong vu" w:date="2018-11-16T12:46:00Z">
                      <w:rPr>
                        <w:b/>
                      </w:rPr>
                    </w:rPrChange>
                  </w:rPr>
                  <w:delText>numeric</w:delText>
                </w:r>
                <w:bookmarkStart w:id="15375" w:name="_Toc531570060"/>
                <w:bookmarkStart w:id="15376" w:name="_Toc531573908"/>
                <w:bookmarkStart w:id="15377" w:name="_Toc531577649"/>
                <w:bookmarkStart w:id="15378" w:name="_Toc531581387"/>
                <w:bookmarkEnd w:id="15375"/>
                <w:bookmarkEnd w:id="15376"/>
                <w:bookmarkEnd w:id="15377"/>
                <w:bookmarkEnd w:id="15378"/>
              </w:del>
            </w:ins>
          </w:p>
        </w:tc>
        <w:tc>
          <w:tcPr>
            <w:tcW w:w="991" w:type="dxa"/>
            <w:noWrap/>
            <w:vAlign w:val="center"/>
            <w:hideMark/>
            <w:tcPrChange w:id="15379" w:author="phuong vu" w:date="2018-11-23T13:38:00Z">
              <w:tcPr>
                <w:tcW w:w="1084" w:type="dxa"/>
                <w:noWrap/>
                <w:hideMark/>
              </w:tcPr>
            </w:tcPrChange>
          </w:tcPr>
          <w:p w14:paraId="2F178C88" w14:textId="43F28CA3" w:rsidR="00CF0C7E" w:rsidRPr="00CF0C7E" w:rsidDel="00D10B12" w:rsidRDefault="00CF0C7E" w:rsidP="00D10B12">
            <w:pPr>
              <w:spacing w:line="288" w:lineRule="auto"/>
              <w:contextualSpacing/>
              <w:jc w:val="center"/>
              <w:rPr>
                <w:ins w:id="15380" w:author="phuong vu" w:date="2018-11-16T12:46:00Z"/>
                <w:del w:id="15381" w:author="Tran Huan" w:date="2018-12-03T01:22:00Z"/>
                <w:rPrChange w:id="15382" w:author="phuong vu" w:date="2018-11-16T12:46:00Z">
                  <w:rPr>
                    <w:ins w:id="15383" w:author="phuong vu" w:date="2018-11-16T12:46:00Z"/>
                    <w:del w:id="15384" w:author="Tran Huan" w:date="2018-12-03T01:22:00Z"/>
                    <w:b/>
                  </w:rPr>
                </w:rPrChange>
              </w:rPr>
              <w:pPrChange w:id="15385" w:author="Tran Huan" w:date="2018-12-03T01:23:00Z">
                <w:pPr/>
              </w:pPrChange>
            </w:pPr>
            <w:bookmarkStart w:id="15386" w:name="_Toc531570061"/>
            <w:bookmarkStart w:id="15387" w:name="_Toc531573909"/>
            <w:bookmarkStart w:id="15388" w:name="_Toc531577650"/>
            <w:bookmarkStart w:id="15389" w:name="_Toc531581388"/>
            <w:bookmarkEnd w:id="15386"/>
            <w:bookmarkEnd w:id="15387"/>
            <w:bookmarkEnd w:id="15388"/>
            <w:bookmarkEnd w:id="15389"/>
          </w:p>
        </w:tc>
        <w:tc>
          <w:tcPr>
            <w:tcW w:w="838" w:type="dxa"/>
            <w:noWrap/>
            <w:vAlign w:val="center"/>
            <w:hideMark/>
            <w:tcPrChange w:id="15390" w:author="phuong vu" w:date="2018-11-23T13:38:00Z">
              <w:tcPr>
                <w:tcW w:w="809" w:type="dxa"/>
                <w:noWrap/>
                <w:hideMark/>
              </w:tcPr>
            </w:tcPrChange>
          </w:tcPr>
          <w:p w14:paraId="35770D5B" w14:textId="4B0A109F" w:rsidR="00CF0C7E" w:rsidRPr="00CF0C7E" w:rsidDel="00D10B12" w:rsidRDefault="00CF0C7E" w:rsidP="00D10B12">
            <w:pPr>
              <w:spacing w:line="288" w:lineRule="auto"/>
              <w:contextualSpacing/>
              <w:jc w:val="center"/>
              <w:rPr>
                <w:ins w:id="15391" w:author="phuong vu" w:date="2018-11-16T12:46:00Z"/>
                <w:del w:id="15392" w:author="Tran Huan" w:date="2018-12-03T01:22:00Z"/>
                <w:rPrChange w:id="15393" w:author="phuong vu" w:date="2018-11-16T12:46:00Z">
                  <w:rPr>
                    <w:ins w:id="15394" w:author="phuong vu" w:date="2018-11-16T12:46:00Z"/>
                    <w:del w:id="15395" w:author="Tran Huan" w:date="2018-12-03T01:22:00Z"/>
                    <w:b/>
                  </w:rPr>
                </w:rPrChange>
              </w:rPr>
              <w:pPrChange w:id="15396" w:author="Tran Huan" w:date="2018-12-03T01:23:00Z">
                <w:pPr/>
              </w:pPrChange>
            </w:pPr>
            <w:bookmarkStart w:id="15397" w:name="_Toc531570062"/>
            <w:bookmarkStart w:id="15398" w:name="_Toc531573910"/>
            <w:bookmarkStart w:id="15399" w:name="_Toc531577651"/>
            <w:bookmarkStart w:id="15400" w:name="_Toc531581389"/>
            <w:bookmarkEnd w:id="15397"/>
            <w:bookmarkEnd w:id="15398"/>
            <w:bookmarkEnd w:id="15399"/>
            <w:bookmarkEnd w:id="15400"/>
          </w:p>
        </w:tc>
        <w:tc>
          <w:tcPr>
            <w:tcW w:w="1414" w:type="dxa"/>
            <w:noWrap/>
            <w:vAlign w:val="center"/>
            <w:hideMark/>
            <w:tcPrChange w:id="15401" w:author="phuong vu" w:date="2018-11-23T13:38:00Z">
              <w:tcPr>
                <w:tcW w:w="1558" w:type="dxa"/>
                <w:noWrap/>
                <w:hideMark/>
              </w:tcPr>
            </w:tcPrChange>
          </w:tcPr>
          <w:p w14:paraId="33482EA1" w14:textId="5C2C8192" w:rsidR="00CF0C7E" w:rsidRPr="00CF0C7E" w:rsidDel="00D10B12" w:rsidRDefault="00CF0C7E" w:rsidP="00D10B12">
            <w:pPr>
              <w:spacing w:line="288" w:lineRule="auto"/>
              <w:contextualSpacing/>
              <w:jc w:val="center"/>
              <w:rPr>
                <w:ins w:id="15402" w:author="phuong vu" w:date="2018-11-16T12:46:00Z"/>
                <w:del w:id="15403" w:author="Tran Huan" w:date="2018-12-03T01:22:00Z"/>
                <w:rPrChange w:id="15404" w:author="phuong vu" w:date="2018-11-16T12:46:00Z">
                  <w:rPr>
                    <w:ins w:id="15405" w:author="phuong vu" w:date="2018-11-16T12:46:00Z"/>
                    <w:del w:id="15406" w:author="Tran Huan" w:date="2018-12-03T01:22:00Z"/>
                    <w:b/>
                  </w:rPr>
                </w:rPrChange>
              </w:rPr>
              <w:pPrChange w:id="15407" w:author="Tran Huan" w:date="2018-12-03T01:23:00Z">
                <w:pPr/>
              </w:pPrChange>
            </w:pPr>
            <w:ins w:id="15408" w:author="phuong vu" w:date="2018-11-16T12:46:00Z">
              <w:del w:id="15409" w:author="Tran Huan" w:date="2018-12-03T01:22:00Z">
                <w:r w:rsidRPr="00CF0C7E" w:rsidDel="00D10B12">
                  <w:rPr>
                    <w:rPrChange w:id="15410" w:author="phuong vu" w:date="2018-11-16T12:46:00Z">
                      <w:rPr>
                        <w:b/>
                      </w:rPr>
                    </w:rPrChange>
                  </w:rPr>
                  <w:delText>X</w:delText>
                </w:r>
                <w:bookmarkStart w:id="15411" w:name="_Toc531570063"/>
                <w:bookmarkStart w:id="15412" w:name="_Toc531573911"/>
                <w:bookmarkStart w:id="15413" w:name="_Toc531577652"/>
                <w:bookmarkStart w:id="15414" w:name="_Toc531581390"/>
                <w:bookmarkEnd w:id="15411"/>
                <w:bookmarkEnd w:id="15412"/>
                <w:bookmarkEnd w:id="15413"/>
                <w:bookmarkEnd w:id="15414"/>
              </w:del>
            </w:ins>
          </w:p>
        </w:tc>
        <w:tc>
          <w:tcPr>
            <w:tcW w:w="1611" w:type="dxa"/>
            <w:noWrap/>
            <w:hideMark/>
            <w:tcPrChange w:id="15415" w:author="phuong vu" w:date="2018-11-23T13:38:00Z">
              <w:tcPr>
                <w:tcW w:w="2302" w:type="dxa"/>
                <w:noWrap/>
                <w:hideMark/>
              </w:tcPr>
            </w:tcPrChange>
          </w:tcPr>
          <w:p w14:paraId="7331B6C5" w14:textId="51E69A5B" w:rsidR="00CF0C7E" w:rsidRPr="00CF0C7E" w:rsidDel="00D10B12" w:rsidRDefault="00CF0C7E" w:rsidP="00D10B12">
            <w:pPr>
              <w:spacing w:line="288" w:lineRule="auto"/>
              <w:contextualSpacing/>
              <w:rPr>
                <w:ins w:id="15416" w:author="phuong vu" w:date="2018-11-16T12:46:00Z"/>
                <w:del w:id="15417" w:author="Tran Huan" w:date="2018-12-03T01:22:00Z"/>
                <w:rPrChange w:id="15418" w:author="phuong vu" w:date="2018-11-16T12:46:00Z">
                  <w:rPr>
                    <w:ins w:id="15419" w:author="phuong vu" w:date="2018-11-16T12:46:00Z"/>
                    <w:del w:id="15420" w:author="Tran Huan" w:date="2018-12-03T01:22:00Z"/>
                    <w:b/>
                  </w:rPr>
                </w:rPrChange>
              </w:rPr>
              <w:pPrChange w:id="15421" w:author="Tran Huan" w:date="2018-12-03T01:23:00Z">
                <w:pPr/>
              </w:pPrChange>
            </w:pPr>
            <w:ins w:id="15422" w:author="phuong vu" w:date="2018-11-16T12:46:00Z">
              <w:del w:id="15423" w:author="Tran Huan" w:date="2018-12-03T01:22:00Z">
                <w:r w:rsidRPr="00CF0C7E" w:rsidDel="00D10B12">
                  <w:rPr>
                    <w:rPrChange w:id="15424" w:author="phuong vu" w:date="2018-11-16T12:46:00Z">
                      <w:rPr>
                        <w:b/>
                      </w:rPr>
                    </w:rPrChange>
                  </w:rPr>
                  <w:delText xml:space="preserve">ID màu sắc. </w:delText>
                </w:r>
                <w:bookmarkStart w:id="15425" w:name="_Toc531570064"/>
                <w:bookmarkStart w:id="15426" w:name="_Toc531573912"/>
                <w:bookmarkStart w:id="15427" w:name="_Toc531577653"/>
                <w:bookmarkStart w:id="15428" w:name="_Toc531581391"/>
                <w:bookmarkEnd w:id="15425"/>
                <w:bookmarkEnd w:id="15426"/>
                <w:bookmarkEnd w:id="15427"/>
                <w:bookmarkEnd w:id="15428"/>
              </w:del>
            </w:ins>
          </w:p>
        </w:tc>
        <w:bookmarkStart w:id="15429" w:name="_Toc531570065"/>
        <w:bookmarkStart w:id="15430" w:name="_Toc531573913"/>
        <w:bookmarkStart w:id="15431" w:name="_Toc531577654"/>
        <w:bookmarkStart w:id="15432" w:name="_Toc531581392"/>
        <w:bookmarkEnd w:id="15429"/>
        <w:bookmarkEnd w:id="15430"/>
        <w:bookmarkEnd w:id="15431"/>
        <w:bookmarkEnd w:id="15432"/>
      </w:tr>
      <w:tr w:rsidR="00A94F02" w:rsidRPr="00CF0C7E" w:rsidDel="00D10B12" w14:paraId="6ECC689D" w14:textId="16E2B972" w:rsidTr="006B6330">
        <w:trPr>
          <w:trHeight w:val="300"/>
          <w:ins w:id="15433" w:author="phuong vu" w:date="2018-11-16T12:46:00Z"/>
          <w:del w:id="15434" w:author="Tran Huan" w:date="2018-12-03T01:22:00Z"/>
          <w:trPrChange w:id="15435" w:author="phuong vu" w:date="2018-11-23T13:38:00Z">
            <w:trPr>
              <w:trHeight w:val="300"/>
            </w:trPr>
          </w:trPrChange>
        </w:trPr>
        <w:tc>
          <w:tcPr>
            <w:tcW w:w="708" w:type="dxa"/>
            <w:noWrap/>
            <w:hideMark/>
            <w:tcPrChange w:id="15436" w:author="phuong vu" w:date="2018-11-23T13:38:00Z">
              <w:tcPr>
                <w:tcW w:w="539" w:type="dxa"/>
                <w:noWrap/>
                <w:hideMark/>
              </w:tcPr>
            </w:tcPrChange>
          </w:tcPr>
          <w:p w14:paraId="3559956D" w14:textId="54A12E9E" w:rsidR="00CF0C7E" w:rsidRPr="00CF0C7E" w:rsidDel="00D10B12" w:rsidRDefault="00CF0C7E" w:rsidP="00D10B12">
            <w:pPr>
              <w:spacing w:line="288" w:lineRule="auto"/>
              <w:contextualSpacing/>
              <w:rPr>
                <w:ins w:id="15437" w:author="phuong vu" w:date="2018-11-16T12:46:00Z"/>
                <w:del w:id="15438" w:author="Tran Huan" w:date="2018-12-03T01:22:00Z"/>
                <w:rPrChange w:id="15439" w:author="phuong vu" w:date="2018-11-16T12:46:00Z">
                  <w:rPr>
                    <w:ins w:id="15440" w:author="phuong vu" w:date="2018-11-16T12:46:00Z"/>
                    <w:del w:id="15441" w:author="Tran Huan" w:date="2018-12-03T01:22:00Z"/>
                    <w:b/>
                  </w:rPr>
                </w:rPrChange>
              </w:rPr>
              <w:pPrChange w:id="15442" w:author="Tran Huan" w:date="2018-12-03T01:23:00Z">
                <w:pPr/>
              </w:pPrChange>
            </w:pPr>
            <w:ins w:id="15443" w:author="phuong vu" w:date="2018-11-16T12:46:00Z">
              <w:del w:id="15444" w:author="Tran Huan" w:date="2018-12-03T01:22:00Z">
                <w:r w:rsidRPr="00CF0C7E" w:rsidDel="00D10B12">
                  <w:rPr>
                    <w:rPrChange w:id="15445" w:author="phuong vu" w:date="2018-11-16T12:46:00Z">
                      <w:rPr>
                        <w:b/>
                      </w:rPr>
                    </w:rPrChange>
                  </w:rPr>
                  <w:delText>7</w:delText>
                </w:r>
                <w:bookmarkStart w:id="15446" w:name="_Toc531570066"/>
                <w:bookmarkStart w:id="15447" w:name="_Toc531573914"/>
                <w:bookmarkStart w:id="15448" w:name="_Toc531577655"/>
                <w:bookmarkStart w:id="15449" w:name="_Toc531581393"/>
                <w:bookmarkEnd w:id="15446"/>
                <w:bookmarkEnd w:id="15447"/>
                <w:bookmarkEnd w:id="15448"/>
                <w:bookmarkEnd w:id="15449"/>
              </w:del>
            </w:ins>
          </w:p>
        </w:tc>
        <w:tc>
          <w:tcPr>
            <w:tcW w:w="1863" w:type="dxa"/>
            <w:noWrap/>
            <w:hideMark/>
            <w:tcPrChange w:id="15450" w:author="phuong vu" w:date="2018-11-23T13:38:00Z">
              <w:tcPr>
                <w:tcW w:w="1296" w:type="dxa"/>
                <w:noWrap/>
                <w:hideMark/>
              </w:tcPr>
            </w:tcPrChange>
          </w:tcPr>
          <w:p w14:paraId="48C63EAE" w14:textId="46863479" w:rsidR="00CF0C7E" w:rsidRPr="00CF0C7E" w:rsidDel="00D10B12" w:rsidRDefault="00CF0C7E" w:rsidP="00D10B12">
            <w:pPr>
              <w:spacing w:line="288" w:lineRule="auto"/>
              <w:contextualSpacing/>
              <w:rPr>
                <w:ins w:id="15451" w:author="phuong vu" w:date="2018-11-16T12:46:00Z"/>
                <w:del w:id="15452" w:author="Tran Huan" w:date="2018-12-03T01:22:00Z"/>
                <w:rPrChange w:id="15453" w:author="phuong vu" w:date="2018-11-16T12:46:00Z">
                  <w:rPr>
                    <w:ins w:id="15454" w:author="phuong vu" w:date="2018-11-16T12:46:00Z"/>
                    <w:del w:id="15455" w:author="Tran Huan" w:date="2018-12-03T01:22:00Z"/>
                    <w:b/>
                  </w:rPr>
                </w:rPrChange>
              </w:rPr>
              <w:pPrChange w:id="15456" w:author="Tran Huan" w:date="2018-12-03T01:23:00Z">
                <w:pPr/>
              </w:pPrChange>
            </w:pPr>
            <w:ins w:id="15457" w:author="phuong vu" w:date="2018-11-16T12:46:00Z">
              <w:del w:id="15458" w:author="Tran Huan" w:date="2018-12-03T01:22:00Z">
                <w:r w:rsidRPr="00CF0C7E" w:rsidDel="00D10B12">
                  <w:rPr>
                    <w:rPrChange w:id="15459" w:author="phuong vu" w:date="2018-11-16T12:46:00Z">
                      <w:rPr>
                        <w:b/>
                      </w:rPr>
                    </w:rPrChange>
                  </w:rPr>
                  <w:delText>product_id</w:delText>
                </w:r>
                <w:bookmarkStart w:id="15460" w:name="_Toc531570067"/>
                <w:bookmarkStart w:id="15461" w:name="_Toc531573915"/>
                <w:bookmarkStart w:id="15462" w:name="_Toc531577656"/>
                <w:bookmarkStart w:id="15463" w:name="_Toc531581394"/>
                <w:bookmarkEnd w:id="15460"/>
                <w:bookmarkEnd w:id="15461"/>
                <w:bookmarkEnd w:id="15462"/>
                <w:bookmarkEnd w:id="15463"/>
              </w:del>
            </w:ins>
          </w:p>
        </w:tc>
        <w:tc>
          <w:tcPr>
            <w:tcW w:w="1300" w:type="dxa"/>
            <w:noWrap/>
            <w:hideMark/>
            <w:tcPrChange w:id="15464" w:author="phuong vu" w:date="2018-11-23T13:38:00Z">
              <w:tcPr>
                <w:tcW w:w="1189" w:type="dxa"/>
                <w:noWrap/>
                <w:hideMark/>
              </w:tcPr>
            </w:tcPrChange>
          </w:tcPr>
          <w:p w14:paraId="785F6902" w14:textId="2597CDF7" w:rsidR="00CF0C7E" w:rsidRPr="00CF0C7E" w:rsidDel="00D10B12" w:rsidRDefault="00CF0C7E" w:rsidP="00D10B12">
            <w:pPr>
              <w:spacing w:line="288" w:lineRule="auto"/>
              <w:contextualSpacing/>
              <w:rPr>
                <w:ins w:id="15465" w:author="phuong vu" w:date="2018-11-16T12:46:00Z"/>
                <w:del w:id="15466" w:author="Tran Huan" w:date="2018-12-03T01:22:00Z"/>
                <w:rPrChange w:id="15467" w:author="phuong vu" w:date="2018-11-16T12:46:00Z">
                  <w:rPr>
                    <w:ins w:id="15468" w:author="phuong vu" w:date="2018-11-16T12:46:00Z"/>
                    <w:del w:id="15469" w:author="Tran Huan" w:date="2018-12-03T01:22:00Z"/>
                    <w:b/>
                  </w:rPr>
                </w:rPrChange>
              </w:rPr>
              <w:pPrChange w:id="15470" w:author="Tran Huan" w:date="2018-12-03T01:23:00Z">
                <w:pPr/>
              </w:pPrChange>
            </w:pPr>
            <w:ins w:id="15471" w:author="phuong vu" w:date="2018-11-16T12:46:00Z">
              <w:del w:id="15472" w:author="Tran Huan" w:date="2018-12-03T01:22:00Z">
                <w:r w:rsidRPr="00CF0C7E" w:rsidDel="00D10B12">
                  <w:rPr>
                    <w:rPrChange w:id="15473" w:author="phuong vu" w:date="2018-11-16T12:46:00Z">
                      <w:rPr>
                        <w:b/>
                      </w:rPr>
                    </w:rPrChange>
                  </w:rPr>
                  <w:delText>numeric</w:delText>
                </w:r>
                <w:bookmarkStart w:id="15474" w:name="_Toc531570068"/>
                <w:bookmarkStart w:id="15475" w:name="_Toc531573916"/>
                <w:bookmarkStart w:id="15476" w:name="_Toc531577657"/>
                <w:bookmarkStart w:id="15477" w:name="_Toc531581395"/>
                <w:bookmarkEnd w:id="15474"/>
                <w:bookmarkEnd w:id="15475"/>
                <w:bookmarkEnd w:id="15476"/>
                <w:bookmarkEnd w:id="15477"/>
              </w:del>
            </w:ins>
          </w:p>
        </w:tc>
        <w:tc>
          <w:tcPr>
            <w:tcW w:w="991" w:type="dxa"/>
            <w:noWrap/>
            <w:vAlign w:val="center"/>
            <w:hideMark/>
            <w:tcPrChange w:id="15478" w:author="phuong vu" w:date="2018-11-23T13:38:00Z">
              <w:tcPr>
                <w:tcW w:w="1084" w:type="dxa"/>
                <w:noWrap/>
                <w:hideMark/>
              </w:tcPr>
            </w:tcPrChange>
          </w:tcPr>
          <w:p w14:paraId="7F4C5CB8" w14:textId="4BC5458F" w:rsidR="00CF0C7E" w:rsidRPr="00CF0C7E" w:rsidDel="00D10B12" w:rsidRDefault="00CF0C7E" w:rsidP="00D10B12">
            <w:pPr>
              <w:spacing w:line="288" w:lineRule="auto"/>
              <w:contextualSpacing/>
              <w:jc w:val="center"/>
              <w:rPr>
                <w:ins w:id="15479" w:author="phuong vu" w:date="2018-11-16T12:46:00Z"/>
                <w:del w:id="15480" w:author="Tran Huan" w:date="2018-12-03T01:22:00Z"/>
                <w:rPrChange w:id="15481" w:author="phuong vu" w:date="2018-11-16T12:46:00Z">
                  <w:rPr>
                    <w:ins w:id="15482" w:author="phuong vu" w:date="2018-11-16T12:46:00Z"/>
                    <w:del w:id="15483" w:author="Tran Huan" w:date="2018-12-03T01:22:00Z"/>
                    <w:b/>
                  </w:rPr>
                </w:rPrChange>
              </w:rPr>
              <w:pPrChange w:id="15484" w:author="Tran Huan" w:date="2018-12-03T01:23:00Z">
                <w:pPr/>
              </w:pPrChange>
            </w:pPr>
            <w:bookmarkStart w:id="15485" w:name="_Toc531570069"/>
            <w:bookmarkStart w:id="15486" w:name="_Toc531573917"/>
            <w:bookmarkStart w:id="15487" w:name="_Toc531577658"/>
            <w:bookmarkStart w:id="15488" w:name="_Toc531581396"/>
            <w:bookmarkEnd w:id="15485"/>
            <w:bookmarkEnd w:id="15486"/>
            <w:bookmarkEnd w:id="15487"/>
            <w:bookmarkEnd w:id="15488"/>
          </w:p>
        </w:tc>
        <w:tc>
          <w:tcPr>
            <w:tcW w:w="838" w:type="dxa"/>
            <w:noWrap/>
            <w:vAlign w:val="center"/>
            <w:hideMark/>
            <w:tcPrChange w:id="15489" w:author="phuong vu" w:date="2018-11-23T13:38:00Z">
              <w:tcPr>
                <w:tcW w:w="809" w:type="dxa"/>
                <w:noWrap/>
                <w:hideMark/>
              </w:tcPr>
            </w:tcPrChange>
          </w:tcPr>
          <w:p w14:paraId="2F8E0DBC" w14:textId="6A0A6E11" w:rsidR="00CF0C7E" w:rsidRPr="00CF0C7E" w:rsidDel="00D10B12" w:rsidRDefault="00CF0C7E" w:rsidP="00D10B12">
            <w:pPr>
              <w:spacing w:line="288" w:lineRule="auto"/>
              <w:contextualSpacing/>
              <w:jc w:val="center"/>
              <w:rPr>
                <w:ins w:id="15490" w:author="phuong vu" w:date="2018-11-16T12:46:00Z"/>
                <w:del w:id="15491" w:author="Tran Huan" w:date="2018-12-03T01:22:00Z"/>
                <w:rPrChange w:id="15492" w:author="phuong vu" w:date="2018-11-16T12:46:00Z">
                  <w:rPr>
                    <w:ins w:id="15493" w:author="phuong vu" w:date="2018-11-16T12:46:00Z"/>
                    <w:del w:id="15494" w:author="Tran Huan" w:date="2018-12-03T01:22:00Z"/>
                    <w:b/>
                  </w:rPr>
                </w:rPrChange>
              </w:rPr>
              <w:pPrChange w:id="15495" w:author="Tran Huan" w:date="2018-12-03T01:23:00Z">
                <w:pPr/>
              </w:pPrChange>
            </w:pPr>
            <w:bookmarkStart w:id="15496" w:name="_Toc531570070"/>
            <w:bookmarkStart w:id="15497" w:name="_Toc531573918"/>
            <w:bookmarkStart w:id="15498" w:name="_Toc531577659"/>
            <w:bookmarkStart w:id="15499" w:name="_Toc531581397"/>
            <w:bookmarkEnd w:id="15496"/>
            <w:bookmarkEnd w:id="15497"/>
            <w:bookmarkEnd w:id="15498"/>
            <w:bookmarkEnd w:id="15499"/>
          </w:p>
        </w:tc>
        <w:tc>
          <w:tcPr>
            <w:tcW w:w="1414" w:type="dxa"/>
            <w:noWrap/>
            <w:vAlign w:val="center"/>
            <w:hideMark/>
            <w:tcPrChange w:id="15500" w:author="phuong vu" w:date="2018-11-23T13:38:00Z">
              <w:tcPr>
                <w:tcW w:w="1558" w:type="dxa"/>
                <w:noWrap/>
                <w:hideMark/>
              </w:tcPr>
            </w:tcPrChange>
          </w:tcPr>
          <w:p w14:paraId="77B1A7C1" w14:textId="2D2D6A54" w:rsidR="00CF0C7E" w:rsidRPr="00CF0C7E" w:rsidDel="00D10B12" w:rsidRDefault="00CF0C7E" w:rsidP="00D10B12">
            <w:pPr>
              <w:spacing w:line="288" w:lineRule="auto"/>
              <w:contextualSpacing/>
              <w:jc w:val="center"/>
              <w:rPr>
                <w:ins w:id="15501" w:author="phuong vu" w:date="2018-11-16T12:46:00Z"/>
                <w:del w:id="15502" w:author="Tran Huan" w:date="2018-12-03T01:22:00Z"/>
                <w:rPrChange w:id="15503" w:author="phuong vu" w:date="2018-11-16T12:46:00Z">
                  <w:rPr>
                    <w:ins w:id="15504" w:author="phuong vu" w:date="2018-11-16T12:46:00Z"/>
                    <w:del w:id="15505" w:author="Tran Huan" w:date="2018-12-03T01:22:00Z"/>
                    <w:b/>
                  </w:rPr>
                </w:rPrChange>
              </w:rPr>
              <w:pPrChange w:id="15506" w:author="Tran Huan" w:date="2018-12-03T01:23:00Z">
                <w:pPr/>
              </w:pPrChange>
            </w:pPr>
            <w:ins w:id="15507" w:author="phuong vu" w:date="2018-11-16T12:46:00Z">
              <w:del w:id="15508" w:author="Tran Huan" w:date="2018-12-03T01:22:00Z">
                <w:r w:rsidRPr="00CF0C7E" w:rsidDel="00D10B12">
                  <w:rPr>
                    <w:rPrChange w:id="15509" w:author="phuong vu" w:date="2018-11-16T12:46:00Z">
                      <w:rPr>
                        <w:b/>
                      </w:rPr>
                    </w:rPrChange>
                  </w:rPr>
                  <w:delText>X</w:delText>
                </w:r>
                <w:bookmarkStart w:id="15510" w:name="_Toc531570071"/>
                <w:bookmarkStart w:id="15511" w:name="_Toc531573919"/>
                <w:bookmarkStart w:id="15512" w:name="_Toc531577660"/>
                <w:bookmarkStart w:id="15513" w:name="_Toc531581398"/>
                <w:bookmarkEnd w:id="15510"/>
                <w:bookmarkEnd w:id="15511"/>
                <w:bookmarkEnd w:id="15512"/>
                <w:bookmarkEnd w:id="15513"/>
              </w:del>
            </w:ins>
          </w:p>
        </w:tc>
        <w:tc>
          <w:tcPr>
            <w:tcW w:w="1611" w:type="dxa"/>
            <w:noWrap/>
            <w:hideMark/>
            <w:tcPrChange w:id="15514" w:author="phuong vu" w:date="2018-11-23T13:38:00Z">
              <w:tcPr>
                <w:tcW w:w="2302" w:type="dxa"/>
                <w:noWrap/>
                <w:hideMark/>
              </w:tcPr>
            </w:tcPrChange>
          </w:tcPr>
          <w:p w14:paraId="757D9BBC" w14:textId="252EFE69" w:rsidR="00CF0C7E" w:rsidRPr="00CF0C7E" w:rsidDel="00D10B12" w:rsidRDefault="00CF0C7E" w:rsidP="00D10B12">
            <w:pPr>
              <w:spacing w:line="288" w:lineRule="auto"/>
              <w:contextualSpacing/>
              <w:rPr>
                <w:ins w:id="15515" w:author="phuong vu" w:date="2018-11-16T12:46:00Z"/>
                <w:del w:id="15516" w:author="Tran Huan" w:date="2018-12-03T01:22:00Z"/>
                <w:rPrChange w:id="15517" w:author="phuong vu" w:date="2018-11-16T12:46:00Z">
                  <w:rPr>
                    <w:ins w:id="15518" w:author="phuong vu" w:date="2018-11-16T12:46:00Z"/>
                    <w:del w:id="15519" w:author="Tran Huan" w:date="2018-12-03T01:22:00Z"/>
                    <w:b/>
                  </w:rPr>
                </w:rPrChange>
              </w:rPr>
              <w:pPrChange w:id="15520" w:author="Tran Huan" w:date="2018-12-03T01:23:00Z">
                <w:pPr/>
              </w:pPrChange>
            </w:pPr>
            <w:ins w:id="15521" w:author="phuong vu" w:date="2018-11-16T12:46:00Z">
              <w:del w:id="15522" w:author="Tran Huan" w:date="2018-12-03T01:22:00Z">
                <w:r w:rsidRPr="00CF0C7E" w:rsidDel="00D10B12">
                  <w:rPr>
                    <w:rPrChange w:id="15523" w:author="phuong vu" w:date="2018-11-16T12:46:00Z">
                      <w:rPr>
                        <w:b/>
                      </w:rPr>
                    </w:rPrChange>
                  </w:rPr>
                  <w:delText>ID quần áo</w:delText>
                </w:r>
                <w:bookmarkStart w:id="15524" w:name="_Toc531570072"/>
                <w:bookmarkStart w:id="15525" w:name="_Toc531573920"/>
                <w:bookmarkStart w:id="15526" w:name="_Toc531577661"/>
                <w:bookmarkStart w:id="15527" w:name="_Toc531581399"/>
                <w:bookmarkEnd w:id="15524"/>
                <w:bookmarkEnd w:id="15525"/>
                <w:bookmarkEnd w:id="15526"/>
                <w:bookmarkEnd w:id="15527"/>
              </w:del>
            </w:ins>
          </w:p>
        </w:tc>
        <w:bookmarkStart w:id="15528" w:name="_Toc531570073"/>
        <w:bookmarkStart w:id="15529" w:name="_Toc531573921"/>
        <w:bookmarkStart w:id="15530" w:name="_Toc531577662"/>
        <w:bookmarkStart w:id="15531" w:name="_Toc531581400"/>
        <w:bookmarkEnd w:id="15528"/>
        <w:bookmarkEnd w:id="15529"/>
        <w:bookmarkEnd w:id="15530"/>
        <w:bookmarkEnd w:id="15531"/>
      </w:tr>
      <w:tr w:rsidR="00A94F02" w:rsidRPr="00CF0C7E" w:rsidDel="00D10B12" w14:paraId="5F0AA819" w14:textId="64EA93F5" w:rsidTr="006B6330">
        <w:trPr>
          <w:trHeight w:val="300"/>
          <w:ins w:id="15532" w:author="phuong vu" w:date="2018-11-16T12:46:00Z"/>
          <w:del w:id="15533" w:author="Tran Huan" w:date="2018-12-03T01:22:00Z"/>
          <w:trPrChange w:id="15534" w:author="phuong vu" w:date="2018-11-23T13:38:00Z">
            <w:trPr>
              <w:trHeight w:val="300"/>
            </w:trPr>
          </w:trPrChange>
        </w:trPr>
        <w:tc>
          <w:tcPr>
            <w:tcW w:w="708" w:type="dxa"/>
            <w:noWrap/>
            <w:hideMark/>
            <w:tcPrChange w:id="15535" w:author="phuong vu" w:date="2018-11-23T13:38:00Z">
              <w:tcPr>
                <w:tcW w:w="539" w:type="dxa"/>
                <w:noWrap/>
                <w:hideMark/>
              </w:tcPr>
            </w:tcPrChange>
          </w:tcPr>
          <w:p w14:paraId="32D64FD7" w14:textId="12F0FFD7" w:rsidR="00CF0C7E" w:rsidRPr="00CF0C7E" w:rsidDel="00D10B12" w:rsidRDefault="00CF0C7E" w:rsidP="00D10B12">
            <w:pPr>
              <w:spacing w:line="288" w:lineRule="auto"/>
              <w:contextualSpacing/>
              <w:rPr>
                <w:ins w:id="15536" w:author="phuong vu" w:date="2018-11-16T12:46:00Z"/>
                <w:del w:id="15537" w:author="Tran Huan" w:date="2018-12-03T01:22:00Z"/>
                <w:rPrChange w:id="15538" w:author="phuong vu" w:date="2018-11-16T12:46:00Z">
                  <w:rPr>
                    <w:ins w:id="15539" w:author="phuong vu" w:date="2018-11-16T12:46:00Z"/>
                    <w:del w:id="15540" w:author="Tran Huan" w:date="2018-12-03T01:22:00Z"/>
                    <w:b/>
                  </w:rPr>
                </w:rPrChange>
              </w:rPr>
              <w:pPrChange w:id="15541" w:author="Tran Huan" w:date="2018-12-03T01:23:00Z">
                <w:pPr/>
              </w:pPrChange>
            </w:pPr>
            <w:ins w:id="15542" w:author="phuong vu" w:date="2018-11-16T12:46:00Z">
              <w:del w:id="15543" w:author="Tran Huan" w:date="2018-12-03T01:22:00Z">
                <w:r w:rsidRPr="00CF0C7E" w:rsidDel="00D10B12">
                  <w:rPr>
                    <w:rPrChange w:id="15544" w:author="phuong vu" w:date="2018-11-16T12:46:00Z">
                      <w:rPr>
                        <w:b/>
                      </w:rPr>
                    </w:rPrChange>
                  </w:rPr>
                  <w:delText>8</w:delText>
                </w:r>
                <w:bookmarkStart w:id="15545" w:name="_Toc531570074"/>
                <w:bookmarkStart w:id="15546" w:name="_Toc531573922"/>
                <w:bookmarkStart w:id="15547" w:name="_Toc531577663"/>
                <w:bookmarkStart w:id="15548" w:name="_Toc531581401"/>
                <w:bookmarkEnd w:id="15545"/>
                <w:bookmarkEnd w:id="15546"/>
                <w:bookmarkEnd w:id="15547"/>
                <w:bookmarkEnd w:id="15548"/>
              </w:del>
            </w:ins>
          </w:p>
        </w:tc>
        <w:tc>
          <w:tcPr>
            <w:tcW w:w="1863" w:type="dxa"/>
            <w:noWrap/>
            <w:hideMark/>
            <w:tcPrChange w:id="15549" w:author="phuong vu" w:date="2018-11-23T13:38:00Z">
              <w:tcPr>
                <w:tcW w:w="1296" w:type="dxa"/>
                <w:noWrap/>
                <w:hideMark/>
              </w:tcPr>
            </w:tcPrChange>
          </w:tcPr>
          <w:p w14:paraId="62C1A7DF" w14:textId="4293A223" w:rsidR="00CF0C7E" w:rsidRPr="00CF0C7E" w:rsidDel="00D10B12" w:rsidRDefault="00CF0C7E" w:rsidP="00D10B12">
            <w:pPr>
              <w:spacing w:line="288" w:lineRule="auto"/>
              <w:contextualSpacing/>
              <w:rPr>
                <w:ins w:id="15550" w:author="phuong vu" w:date="2018-11-16T12:46:00Z"/>
                <w:del w:id="15551" w:author="Tran Huan" w:date="2018-12-03T01:22:00Z"/>
                <w:rPrChange w:id="15552" w:author="phuong vu" w:date="2018-11-16T12:46:00Z">
                  <w:rPr>
                    <w:ins w:id="15553" w:author="phuong vu" w:date="2018-11-16T12:46:00Z"/>
                    <w:del w:id="15554" w:author="Tran Huan" w:date="2018-12-03T01:22:00Z"/>
                    <w:b/>
                  </w:rPr>
                </w:rPrChange>
              </w:rPr>
              <w:pPrChange w:id="15555" w:author="Tran Huan" w:date="2018-12-03T01:23:00Z">
                <w:pPr/>
              </w:pPrChange>
            </w:pPr>
            <w:ins w:id="15556" w:author="phuong vu" w:date="2018-11-16T12:46:00Z">
              <w:del w:id="15557" w:author="Tran Huan" w:date="2018-12-03T01:22:00Z">
                <w:r w:rsidRPr="00CF0C7E" w:rsidDel="00D10B12">
                  <w:rPr>
                    <w:rPrChange w:id="15558" w:author="phuong vu" w:date="2018-11-16T12:46:00Z">
                      <w:rPr>
                        <w:b/>
                      </w:rPr>
                    </w:rPrChange>
                  </w:rPr>
                  <w:delText>material_id</w:delText>
                </w:r>
                <w:bookmarkStart w:id="15559" w:name="_Toc531570075"/>
                <w:bookmarkStart w:id="15560" w:name="_Toc531573923"/>
                <w:bookmarkStart w:id="15561" w:name="_Toc531577664"/>
                <w:bookmarkStart w:id="15562" w:name="_Toc531581402"/>
                <w:bookmarkEnd w:id="15559"/>
                <w:bookmarkEnd w:id="15560"/>
                <w:bookmarkEnd w:id="15561"/>
                <w:bookmarkEnd w:id="15562"/>
              </w:del>
            </w:ins>
          </w:p>
        </w:tc>
        <w:tc>
          <w:tcPr>
            <w:tcW w:w="1300" w:type="dxa"/>
            <w:noWrap/>
            <w:hideMark/>
            <w:tcPrChange w:id="15563" w:author="phuong vu" w:date="2018-11-23T13:38:00Z">
              <w:tcPr>
                <w:tcW w:w="1189" w:type="dxa"/>
                <w:noWrap/>
                <w:hideMark/>
              </w:tcPr>
            </w:tcPrChange>
          </w:tcPr>
          <w:p w14:paraId="3A51FBC4" w14:textId="34BFFA0C" w:rsidR="00CF0C7E" w:rsidRPr="00CF0C7E" w:rsidDel="00D10B12" w:rsidRDefault="00CF0C7E" w:rsidP="00D10B12">
            <w:pPr>
              <w:spacing w:line="288" w:lineRule="auto"/>
              <w:contextualSpacing/>
              <w:rPr>
                <w:ins w:id="15564" w:author="phuong vu" w:date="2018-11-16T12:46:00Z"/>
                <w:del w:id="15565" w:author="Tran Huan" w:date="2018-12-03T01:22:00Z"/>
                <w:rPrChange w:id="15566" w:author="phuong vu" w:date="2018-11-16T12:46:00Z">
                  <w:rPr>
                    <w:ins w:id="15567" w:author="phuong vu" w:date="2018-11-16T12:46:00Z"/>
                    <w:del w:id="15568" w:author="Tran Huan" w:date="2018-12-03T01:22:00Z"/>
                    <w:b/>
                  </w:rPr>
                </w:rPrChange>
              </w:rPr>
              <w:pPrChange w:id="15569" w:author="Tran Huan" w:date="2018-12-03T01:23:00Z">
                <w:pPr/>
              </w:pPrChange>
            </w:pPr>
            <w:ins w:id="15570" w:author="phuong vu" w:date="2018-11-16T12:46:00Z">
              <w:del w:id="15571" w:author="Tran Huan" w:date="2018-12-03T01:22:00Z">
                <w:r w:rsidRPr="00CF0C7E" w:rsidDel="00D10B12">
                  <w:rPr>
                    <w:rPrChange w:id="15572" w:author="phuong vu" w:date="2018-11-16T12:46:00Z">
                      <w:rPr>
                        <w:b/>
                      </w:rPr>
                    </w:rPrChange>
                  </w:rPr>
                  <w:delText>numeric</w:delText>
                </w:r>
                <w:bookmarkStart w:id="15573" w:name="_Toc531570076"/>
                <w:bookmarkStart w:id="15574" w:name="_Toc531573924"/>
                <w:bookmarkStart w:id="15575" w:name="_Toc531577665"/>
                <w:bookmarkStart w:id="15576" w:name="_Toc531581403"/>
                <w:bookmarkEnd w:id="15573"/>
                <w:bookmarkEnd w:id="15574"/>
                <w:bookmarkEnd w:id="15575"/>
                <w:bookmarkEnd w:id="15576"/>
              </w:del>
            </w:ins>
          </w:p>
        </w:tc>
        <w:tc>
          <w:tcPr>
            <w:tcW w:w="991" w:type="dxa"/>
            <w:noWrap/>
            <w:vAlign w:val="center"/>
            <w:hideMark/>
            <w:tcPrChange w:id="15577" w:author="phuong vu" w:date="2018-11-23T13:38:00Z">
              <w:tcPr>
                <w:tcW w:w="1084" w:type="dxa"/>
                <w:noWrap/>
                <w:hideMark/>
              </w:tcPr>
            </w:tcPrChange>
          </w:tcPr>
          <w:p w14:paraId="76345B4D" w14:textId="43E87653" w:rsidR="00CF0C7E" w:rsidRPr="00CF0C7E" w:rsidDel="00D10B12" w:rsidRDefault="00CF0C7E" w:rsidP="00D10B12">
            <w:pPr>
              <w:spacing w:line="288" w:lineRule="auto"/>
              <w:contextualSpacing/>
              <w:jc w:val="center"/>
              <w:rPr>
                <w:ins w:id="15578" w:author="phuong vu" w:date="2018-11-16T12:46:00Z"/>
                <w:del w:id="15579" w:author="Tran Huan" w:date="2018-12-03T01:22:00Z"/>
                <w:rPrChange w:id="15580" w:author="phuong vu" w:date="2018-11-16T12:46:00Z">
                  <w:rPr>
                    <w:ins w:id="15581" w:author="phuong vu" w:date="2018-11-16T12:46:00Z"/>
                    <w:del w:id="15582" w:author="Tran Huan" w:date="2018-12-03T01:22:00Z"/>
                    <w:b/>
                  </w:rPr>
                </w:rPrChange>
              </w:rPr>
              <w:pPrChange w:id="15583" w:author="Tran Huan" w:date="2018-12-03T01:23:00Z">
                <w:pPr/>
              </w:pPrChange>
            </w:pPr>
            <w:bookmarkStart w:id="15584" w:name="_Toc531570077"/>
            <w:bookmarkStart w:id="15585" w:name="_Toc531573925"/>
            <w:bookmarkStart w:id="15586" w:name="_Toc531577666"/>
            <w:bookmarkStart w:id="15587" w:name="_Toc531581404"/>
            <w:bookmarkEnd w:id="15584"/>
            <w:bookmarkEnd w:id="15585"/>
            <w:bookmarkEnd w:id="15586"/>
            <w:bookmarkEnd w:id="15587"/>
          </w:p>
        </w:tc>
        <w:tc>
          <w:tcPr>
            <w:tcW w:w="838" w:type="dxa"/>
            <w:noWrap/>
            <w:vAlign w:val="center"/>
            <w:hideMark/>
            <w:tcPrChange w:id="15588" w:author="phuong vu" w:date="2018-11-23T13:38:00Z">
              <w:tcPr>
                <w:tcW w:w="809" w:type="dxa"/>
                <w:noWrap/>
                <w:hideMark/>
              </w:tcPr>
            </w:tcPrChange>
          </w:tcPr>
          <w:p w14:paraId="519F95A7" w14:textId="4810316F" w:rsidR="00CF0C7E" w:rsidRPr="00CF0C7E" w:rsidDel="00D10B12" w:rsidRDefault="00CF0C7E" w:rsidP="00D10B12">
            <w:pPr>
              <w:spacing w:line="288" w:lineRule="auto"/>
              <w:contextualSpacing/>
              <w:jc w:val="center"/>
              <w:rPr>
                <w:ins w:id="15589" w:author="phuong vu" w:date="2018-11-16T12:46:00Z"/>
                <w:del w:id="15590" w:author="Tran Huan" w:date="2018-12-03T01:22:00Z"/>
                <w:rPrChange w:id="15591" w:author="phuong vu" w:date="2018-11-16T12:46:00Z">
                  <w:rPr>
                    <w:ins w:id="15592" w:author="phuong vu" w:date="2018-11-16T12:46:00Z"/>
                    <w:del w:id="15593" w:author="Tran Huan" w:date="2018-12-03T01:22:00Z"/>
                    <w:b/>
                  </w:rPr>
                </w:rPrChange>
              </w:rPr>
              <w:pPrChange w:id="15594" w:author="Tran Huan" w:date="2018-12-03T01:23:00Z">
                <w:pPr/>
              </w:pPrChange>
            </w:pPr>
            <w:bookmarkStart w:id="15595" w:name="_Toc531570078"/>
            <w:bookmarkStart w:id="15596" w:name="_Toc531573926"/>
            <w:bookmarkStart w:id="15597" w:name="_Toc531577667"/>
            <w:bookmarkStart w:id="15598" w:name="_Toc531581405"/>
            <w:bookmarkEnd w:id="15595"/>
            <w:bookmarkEnd w:id="15596"/>
            <w:bookmarkEnd w:id="15597"/>
            <w:bookmarkEnd w:id="15598"/>
          </w:p>
        </w:tc>
        <w:tc>
          <w:tcPr>
            <w:tcW w:w="1414" w:type="dxa"/>
            <w:noWrap/>
            <w:vAlign w:val="center"/>
            <w:hideMark/>
            <w:tcPrChange w:id="15599" w:author="phuong vu" w:date="2018-11-23T13:38:00Z">
              <w:tcPr>
                <w:tcW w:w="1558" w:type="dxa"/>
                <w:noWrap/>
                <w:hideMark/>
              </w:tcPr>
            </w:tcPrChange>
          </w:tcPr>
          <w:p w14:paraId="723D0B18" w14:textId="30453CA7" w:rsidR="00CF0C7E" w:rsidRPr="00CF0C7E" w:rsidDel="00D10B12" w:rsidRDefault="00CF0C7E" w:rsidP="00D10B12">
            <w:pPr>
              <w:spacing w:line="288" w:lineRule="auto"/>
              <w:contextualSpacing/>
              <w:jc w:val="center"/>
              <w:rPr>
                <w:ins w:id="15600" w:author="phuong vu" w:date="2018-11-16T12:46:00Z"/>
                <w:del w:id="15601" w:author="Tran Huan" w:date="2018-12-03T01:22:00Z"/>
                <w:rPrChange w:id="15602" w:author="phuong vu" w:date="2018-11-16T12:46:00Z">
                  <w:rPr>
                    <w:ins w:id="15603" w:author="phuong vu" w:date="2018-11-16T12:46:00Z"/>
                    <w:del w:id="15604" w:author="Tran Huan" w:date="2018-12-03T01:22:00Z"/>
                    <w:b/>
                  </w:rPr>
                </w:rPrChange>
              </w:rPr>
              <w:pPrChange w:id="15605" w:author="Tran Huan" w:date="2018-12-03T01:23:00Z">
                <w:pPr/>
              </w:pPrChange>
            </w:pPr>
            <w:ins w:id="15606" w:author="phuong vu" w:date="2018-11-16T12:46:00Z">
              <w:del w:id="15607" w:author="Tran Huan" w:date="2018-12-03T01:22:00Z">
                <w:r w:rsidRPr="00CF0C7E" w:rsidDel="00D10B12">
                  <w:rPr>
                    <w:rPrChange w:id="15608" w:author="phuong vu" w:date="2018-11-16T12:46:00Z">
                      <w:rPr>
                        <w:b/>
                      </w:rPr>
                    </w:rPrChange>
                  </w:rPr>
                  <w:delText>X</w:delText>
                </w:r>
                <w:bookmarkStart w:id="15609" w:name="_Toc531570079"/>
                <w:bookmarkStart w:id="15610" w:name="_Toc531573927"/>
                <w:bookmarkStart w:id="15611" w:name="_Toc531577668"/>
                <w:bookmarkStart w:id="15612" w:name="_Toc531581406"/>
                <w:bookmarkEnd w:id="15609"/>
                <w:bookmarkEnd w:id="15610"/>
                <w:bookmarkEnd w:id="15611"/>
                <w:bookmarkEnd w:id="15612"/>
              </w:del>
            </w:ins>
          </w:p>
        </w:tc>
        <w:tc>
          <w:tcPr>
            <w:tcW w:w="1611" w:type="dxa"/>
            <w:noWrap/>
            <w:hideMark/>
            <w:tcPrChange w:id="15613" w:author="phuong vu" w:date="2018-11-23T13:38:00Z">
              <w:tcPr>
                <w:tcW w:w="2302" w:type="dxa"/>
                <w:noWrap/>
                <w:hideMark/>
              </w:tcPr>
            </w:tcPrChange>
          </w:tcPr>
          <w:p w14:paraId="2ADF9959" w14:textId="759EB74A" w:rsidR="00CF0C7E" w:rsidRPr="00CF0C7E" w:rsidDel="00D10B12" w:rsidRDefault="00CF0C7E" w:rsidP="00D10B12">
            <w:pPr>
              <w:spacing w:line="288" w:lineRule="auto"/>
              <w:contextualSpacing/>
              <w:rPr>
                <w:ins w:id="15614" w:author="phuong vu" w:date="2018-11-16T12:46:00Z"/>
                <w:del w:id="15615" w:author="Tran Huan" w:date="2018-12-03T01:22:00Z"/>
                <w:rPrChange w:id="15616" w:author="phuong vu" w:date="2018-11-16T12:46:00Z">
                  <w:rPr>
                    <w:ins w:id="15617" w:author="phuong vu" w:date="2018-11-16T12:46:00Z"/>
                    <w:del w:id="15618" w:author="Tran Huan" w:date="2018-12-03T01:22:00Z"/>
                    <w:b/>
                  </w:rPr>
                </w:rPrChange>
              </w:rPr>
              <w:pPrChange w:id="15619" w:author="Tran Huan" w:date="2018-12-03T01:23:00Z">
                <w:pPr/>
              </w:pPrChange>
            </w:pPr>
            <w:ins w:id="15620" w:author="phuong vu" w:date="2018-11-16T12:46:00Z">
              <w:del w:id="15621" w:author="Tran Huan" w:date="2018-12-03T01:22:00Z">
                <w:r w:rsidRPr="00CF0C7E" w:rsidDel="00D10B12">
                  <w:rPr>
                    <w:rPrChange w:id="15622" w:author="phuong vu" w:date="2018-11-16T12:46:00Z">
                      <w:rPr>
                        <w:b/>
                      </w:rPr>
                    </w:rPrChange>
                  </w:rPr>
                  <w:delText xml:space="preserve">ID chất liệu. </w:delText>
                </w:r>
                <w:bookmarkStart w:id="15623" w:name="_Toc531570080"/>
                <w:bookmarkStart w:id="15624" w:name="_Toc531573928"/>
                <w:bookmarkStart w:id="15625" w:name="_Toc531577669"/>
                <w:bookmarkStart w:id="15626" w:name="_Toc531581407"/>
                <w:bookmarkEnd w:id="15623"/>
                <w:bookmarkEnd w:id="15624"/>
                <w:bookmarkEnd w:id="15625"/>
                <w:bookmarkEnd w:id="15626"/>
              </w:del>
            </w:ins>
          </w:p>
        </w:tc>
        <w:bookmarkStart w:id="15627" w:name="_Toc531570081"/>
        <w:bookmarkStart w:id="15628" w:name="_Toc531573929"/>
        <w:bookmarkStart w:id="15629" w:name="_Toc531577670"/>
        <w:bookmarkStart w:id="15630" w:name="_Toc531581408"/>
        <w:bookmarkEnd w:id="15627"/>
        <w:bookmarkEnd w:id="15628"/>
        <w:bookmarkEnd w:id="15629"/>
        <w:bookmarkEnd w:id="15630"/>
      </w:tr>
      <w:tr w:rsidR="00A94F02" w:rsidRPr="00CF0C7E" w:rsidDel="00D10B12" w14:paraId="3DAD9B8A" w14:textId="496A27FA" w:rsidTr="006B6330">
        <w:trPr>
          <w:trHeight w:val="300"/>
          <w:ins w:id="15631" w:author="phuong vu" w:date="2018-11-16T12:46:00Z"/>
          <w:del w:id="15632" w:author="Tran Huan" w:date="2018-12-03T01:22:00Z"/>
          <w:trPrChange w:id="15633" w:author="phuong vu" w:date="2018-11-23T13:38:00Z">
            <w:trPr>
              <w:trHeight w:val="300"/>
            </w:trPr>
          </w:trPrChange>
        </w:trPr>
        <w:tc>
          <w:tcPr>
            <w:tcW w:w="708" w:type="dxa"/>
            <w:noWrap/>
            <w:hideMark/>
            <w:tcPrChange w:id="15634" w:author="phuong vu" w:date="2018-11-23T13:38:00Z">
              <w:tcPr>
                <w:tcW w:w="539" w:type="dxa"/>
                <w:noWrap/>
                <w:hideMark/>
              </w:tcPr>
            </w:tcPrChange>
          </w:tcPr>
          <w:p w14:paraId="36DFACD6" w14:textId="163B046F" w:rsidR="00CF0C7E" w:rsidRPr="00CF0C7E" w:rsidDel="00D10B12" w:rsidRDefault="00CF0C7E" w:rsidP="00D10B12">
            <w:pPr>
              <w:spacing w:line="288" w:lineRule="auto"/>
              <w:contextualSpacing/>
              <w:rPr>
                <w:ins w:id="15635" w:author="phuong vu" w:date="2018-11-16T12:46:00Z"/>
                <w:del w:id="15636" w:author="Tran Huan" w:date="2018-12-03T01:22:00Z"/>
                <w:rPrChange w:id="15637" w:author="phuong vu" w:date="2018-11-16T12:46:00Z">
                  <w:rPr>
                    <w:ins w:id="15638" w:author="phuong vu" w:date="2018-11-16T12:46:00Z"/>
                    <w:del w:id="15639" w:author="Tran Huan" w:date="2018-12-03T01:22:00Z"/>
                    <w:b/>
                  </w:rPr>
                </w:rPrChange>
              </w:rPr>
              <w:pPrChange w:id="15640" w:author="Tran Huan" w:date="2018-12-03T01:23:00Z">
                <w:pPr/>
              </w:pPrChange>
            </w:pPr>
            <w:ins w:id="15641" w:author="phuong vu" w:date="2018-11-16T12:46:00Z">
              <w:del w:id="15642" w:author="Tran Huan" w:date="2018-12-03T01:22:00Z">
                <w:r w:rsidRPr="00CF0C7E" w:rsidDel="00D10B12">
                  <w:rPr>
                    <w:rPrChange w:id="15643" w:author="phuong vu" w:date="2018-11-16T12:46:00Z">
                      <w:rPr>
                        <w:b/>
                      </w:rPr>
                    </w:rPrChange>
                  </w:rPr>
                  <w:delText>9</w:delText>
                </w:r>
                <w:bookmarkStart w:id="15644" w:name="_Toc531570082"/>
                <w:bookmarkStart w:id="15645" w:name="_Toc531573930"/>
                <w:bookmarkStart w:id="15646" w:name="_Toc531577671"/>
                <w:bookmarkStart w:id="15647" w:name="_Toc531581409"/>
                <w:bookmarkEnd w:id="15644"/>
                <w:bookmarkEnd w:id="15645"/>
                <w:bookmarkEnd w:id="15646"/>
                <w:bookmarkEnd w:id="15647"/>
              </w:del>
            </w:ins>
          </w:p>
        </w:tc>
        <w:tc>
          <w:tcPr>
            <w:tcW w:w="1863" w:type="dxa"/>
            <w:noWrap/>
            <w:hideMark/>
            <w:tcPrChange w:id="15648" w:author="phuong vu" w:date="2018-11-23T13:38:00Z">
              <w:tcPr>
                <w:tcW w:w="1296" w:type="dxa"/>
                <w:noWrap/>
                <w:hideMark/>
              </w:tcPr>
            </w:tcPrChange>
          </w:tcPr>
          <w:p w14:paraId="3DF65AD8" w14:textId="7125D569" w:rsidR="00CF0C7E" w:rsidRPr="00CF0C7E" w:rsidDel="00D10B12" w:rsidRDefault="00CF0C7E" w:rsidP="00D10B12">
            <w:pPr>
              <w:spacing w:line="288" w:lineRule="auto"/>
              <w:contextualSpacing/>
              <w:rPr>
                <w:ins w:id="15649" w:author="phuong vu" w:date="2018-11-16T12:46:00Z"/>
                <w:del w:id="15650" w:author="Tran Huan" w:date="2018-12-03T01:22:00Z"/>
                <w:rPrChange w:id="15651" w:author="phuong vu" w:date="2018-11-16T12:46:00Z">
                  <w:rPr>
                    <w:ins w:id="15652" w:author="phuong vu" w:date="2018-11-16T12:46:00Z"/>
                    <w:del w:id="15653" w:author="Tran Huan" w:date="2018-12-03T01:22:00Z"/>
                    <w:b/>
                  </w:rPr>
                </w:rPrChange>
              </w:rPr>
              <w:pPrChange w:id="15654" w:author="Tran Huan" w:date="2018-12-03T01:23:00Z">
                <w:pPr/>
              </w:pPrChange>
            </w:pPr>
            <w:ins w:id="15655" w:author="phuong vu" w:date="2018-11-16T12:46:00Z">
              <w:del w:id="15656" w:author="Tran Huan" w:date="2018-12-03T01:22:00Z">
                <w:r w:rsidRPr="00CF0C7E" w:rsidDel="00D10B12">
                  <w:rPr>
                    <w:rPrChange w:id="15657" w:author="phuong vu" w:date="2018-11-16T12:46:00Z">
                      <w:rPr>
                        <w:b/>
                      </w:rPr>
                    </w:rPrChange>
                  </w:rPr>
                  <w:delText>amount</w:delText>
                </w:r>
                <w:bookmarkStart w:id="15658" w:name="_Toc531570083"/>
                <w:bookmarkStart w:id="15659" w:name="_Toc531573931"/>
                <w:bookmarkStart w:id="15660" w:name="_Toc531577672"/>
                <w:bookmarkStart w:id="15661" w:name="_Toc531581410"/>
                <w:bookmarkEnd w:id="15658"/>
                <w:bookmarkEnd w:id="15659"/>
                <w:bookmarkEnd w:id="15660"/>
                <w:bookmarkEnd w:id="15661"/>
              </w:del>
            </w:ins>
          </w:p>
        </w:tc>
        <w:tc>
          <w:tcPr>
            <w:tcW w:w="1300" w:type="dxa"/>
            <w:noWrap/>
            <w:hideMark/>
            <w:tcPrChange w:id="15662" w:author="phuong vu" w:date="2018-11-23T13:38:00Z">
              <w:tcPr>
                <w:tcW w:w="1189" w:type="dxa"/>
                <w:noWrap/>
                <w:hideMark/>
              </w:tcPr>
            </w:tcPrChange>
          </w:tcPr>
          <w:p w14:paraId="2F07E6CA" w14:textId="681174F5" w:rsidR="00CF0C7E" w:rsidRPr="00CF0C7E" w:rsidDel="00D10B12" w:rsidRDefault="00F40B70" w:rsidP="00D10B12">
            <w:pPr>
              <w:spacing w:line="288" w:lineRule="auto"/>
              <w:contextualSpacing/>
              <w:rPr>
                <w:ins w:id="15663" w:author="phuong vu" w:date="2018-11-16T12:46:00Z"/>
                <w:del w:id="15664" w:author="Tran Huan" w:date="2018-12-03T01:22:00Z"/>
                <w:rPrChange w:id="15665" w:author="phuong vu" w:date="2018-11-16T12:46:00Z">
                  <w:rPr>
                    <w:ins w:id="15666" w:author="phuong vu" w:date="2018-11-16T12:46:00Z"/>
                    <w:del w:id="15667" w:author="Tran Huan" w:date="2018-12-03T01:22:00Z"/>
                    <w:b/>
                  </w:rPr>
                </w:rPrChange>
              </w:rPr>
              <w:pPrChange w:id="15668" w:author="Tran Huan" w:date="2018-12-03T01:23:00Z">
                <w:pPr/>
              </w:pPrChange>
            </w:pPr>
            <w:ins w:id="15669" w:author="phuong vu" w:date="2018-11-23T14:09:00Z">
              <w:del w:id="15670" w:author="Tran Huan" w:date="2018-12-03T01:22:00Z">
                <w:r w:rsidDel="00D10B12">
                  <w:rPr>
                    <w:lang w:val="en-US"/>
                  </w:rPr>
                  <w:delText>double</w:delText>
                </w:r>
              </w:del>
            </w:ins>
            <w:bookmarkStart w:id="15671" w:name="_Toc531570084"/>
            <w:bookmarkStart w:id="15672" w:name="_Toc531573932"/>
            <w:bookmarkStart w:id="15673" w:name="_Toc531577673"/>
            <w:bookmarkStart w:id="15674" w:name="_Toc531581411"/>
            <w:bookmarkEnd w:id="15671"/>
            <w:bookmarkEnd w:id="15672"/>
            <w:bookmarkEnd w:id="15673"/>
            <w:bookmarkEnd w:id="15674"/>
          </w:p>
        </w:tc>
        <w:tc>
          <w:tcPr>
            <w:tcW w:w="991" w:type="dxa"/>
            <w:noWrap/>
            <w:vAlign w:val="center"/>
            <w:hideMark/>
            <w:tcPrChange w:id="15675" w:author="phuong vu" w:date="2018-11-23T13:38:00Z">
              <w:tcPr>
                <w:tcW w:w="1084" w:type="dxa"/>
                <w:noWrap/>
                <w:hideMark/>
              </w:tcPr>
            </w:tcPrChange>
          </w:tcPr>
          <w:p w14:paraId="5D2D9073" w14:textId="00C0C3E8" w:rsidR="00CF0C7E" w:rsidRPr="00CF0C7E" w:rsidDel="00D10B12" w:rsidRDefault="00CF0C7E" w:rsidP="00D10B12">
            <w:pPr>
              <w:spacing w:line="288" w:lineRule="auto"/>
              <w:contextualSpacing/>
              <w:jc w:val="center"/>
              <w:rPr>
                <w:ins w:id="15676" w:author="phuong vu" w:date="2018-11-16T12:46:00Z"/>
                <w:del w:id="15677" w:author="Tran Huan" w:date="2018-12-03T01:22:00Z"/>
                <w:rPrChange w:id="15678" w:author="phuong vu" w:date="2018-11-16T12:46:00Z">
                  <w:rPr>
                    <w:ins w:id="15679" w:author="phuong vu" w:date="2018-11-16T12:46:00Z"/>
                    <w:del w:id="15680" w:author="Tran Huan" w:date="2018-12-03T01:22:00Z"/>
                    <w:b/>
                  </w:rPr>
                </w:rPrChange>
              </w:rPr>
              <w:pPrChange w:id="15681" w:author="Tran Huan" w:date="2018-12-03T01:23:00Z">
                <w:pPr/>
              </w:pPrChange>
            </w:pPr>
            <w:bookmarkStart w:id="15682" w:name="_Toc531570085"/>
            <w:bookmarkStart w:id="15683" w:name="_Toc531573933"/>
            <w:bookmarkStart w:id="15684" w:name="_Toc531577674"/>
            <w:bookmarkStart w:id="15685" w:name="_Toc531581412"/>
            <w:bookmarkEnd w:id="15682"/>
            <w:bookmarkEnd w:id="15683"/>
            <w:bookmarkEnd w:id="15684"/>
            <w:bookmarkEnd w:id="15685"/>
          </w:p>
        </w:tc>
        <w:tc>
          <w:tcPr>
            <w:tcW w:w="838" w:type="dxa"/>
            <w:noWrap/>
            <w:vAlign w:val="center"/>
            <w:hideMark/>
            <w:tcPrChange w:id="15686" w:author="phuong vu" w:date="2018-11-23T13:38:00Z">
              <w:tcPr>
                <w:tcW w:w="809" w:type="dxa"/>
                <w:noWrap/>
                <w:hideMark/>
              </w:tcPr>
            </w:tcPrChange>
          </w:tcPr>
          <w:p w14:paraId="380B670A" w14:textId="7E285A25" w:rsidR="00CF0C7E" w:rsidRPr="00CF0C7E" w:rsidDel="00D10B12" w:rsidRDefault="00CF0C7E" w:rsidP="00D10B12">
            <w:pPr>
              <w:spacing w:line="288" w:lineRule="auto"/>
              <w:contextualSpacing/>
              <w:jc w:val="center"/>
              <w:rPr>
                <w:ins w:id="15687" w:author="phuong vu" w:date="2018-11-16T12:46:00Z"/>
                <w:del w:id="15688" w:author="Tran Huan" w:date="2018-12-03T01:22:00Z"/>
                <w:rPrChange w:id="15689" w:author="phuong vu" w:date="2018-11-16T12:46:00Z">
                  <w:rPr>
                    <w:ins w:id="15690" w:author="phuong vu" w:date="2018-11-16T12:46:00Z"/>
                    <w:del w:id="15691" w:author="Tran Huan" w:date="2018-12-03T01:22:00Z"/>
                    <w:b/>
                  </w:rPr>
                </w:rPrChange>
              </w:rPr>
              <w:pPrChange w:id="15692" w:author="Tran Huan" w:date="2018-12-03T01:23:00Z">
                <w:pPr/>
              </w:pPrChange>
            </w:pPr>
            <w:bookmarkStart w:id="15693" w:name="_Toc531570086"/>
            <w:bookmarkStart w:id="15694" w:name="_Toc531573934"/>
            <w:bookmarkStart w:id="15695" w:name="_Toc531577675"/>
            <w:bookmarkStart w:id="15696" w:name="_Toc531581413"/>
            <w:bookmarkEnd w:id="15693"/>
            <w:bookmarkEnd w:id="15694"/>
            <w:bookmarkEnd w:id="15695"/>
            <w:bookmarkEnd w:id="15696"/>
          </w:p>
        </w:tc>
        <w:tc>
          <w:tcPr>
            <w:tcW w:w="1414" w:type="dxa"/>
            <w:noWrap/>
            <w:vAlign w:val="center"/>
            <w:hideMark/>
            <w:tcPrChange w:id="15697" w:author="phuong vu" w:date="2018-11-23T13:38:00Z">
              <w:tcPr>
                <w:tcW w:w="1558" w:type="dxa"/>
                <w:noWrap/>
                <w:hideMark/>
              </w:tcPr>
            </w:tcPrChange>
          </w:tcPr>
          <w:p w14:paraId="287CCD9D" w14:textId="6D17267D" w:rsidR="00CF0C7E" w:rsidRPr="00CF0C7E" w:rsidDel="00D10B12" w:rsidRDefault="00CF0C7E" w:rsidP="00D10B12">
            <w:pPr>
              <w:spacing w:line="288" w:lineRule="auto"/>
              <w:contextualSpacing/>
              <w:jc w:val="center"/>
              <w:rPr>
                <w:ins w:id="15698" w:author="phuong vu" w:date="2018-11-16T12:46:00Z"/>
                <w:del w:id="15699" w:author="Tran Huan" w:date="2018-12-03T01:22:00Z"/>
                <w:rPrChange w:id="15700" w:author="phuong vu" w:date="2018-11-16T12:46:00Z">
                  <w:rPr>
                    <w:ins w:id="15701" w:author="phuong vu" w:date="2018-11-16T12:46:00Z"/>
                    <w:del w:id="15702" w:author="Tran Huan" w:date="2018-12-03T01:22:00Z"/>
                    <w:b/>
                  </w:rPr>
                </w:rPrChange>
              </w:rPr>
              <w:pPrChange w:id="15703" w:author="Tran Huan" w:date="2018-12-03T01:23:00Z">
                <w:pPr/>
              </w:pPrChange>
            </w:pPr>
            <w:bookmarkStart w:id="15704" w:name="_Toc531570087"/>
            <w:bookmarkStart w:id="15705" w:name="_Toc531573935"/>
            <w:bookmarkStart w:id="15706" w:name="_Toc531577676"/>
            <w:bookmarkStart w:id="15707" w:name="_Toc531581414"/>
            <w:bookmarkEnd w:id="15704"/>
            <w:bookmarkEnd w:id="15705"/>
            <w:bookmarkEnd w:id="15706"/>
            <w:bookmarkEnd w:id="15707"/>
          </w:p>
        </w:tc>
        <w:tc>
          <w:tcPr>
            <w:tcW w:w="1611" w:type="dxa"/>
            <w:noWrap/>
            <w:hideMark/>
            <w:tcPrChange w:id="15708" w:author="phuong vu" w:date="2018-11-23T13:38:00Z">
              <w:tcPr>
                <w:tcW w:w="2302" w:type="dxa"/>
                <w:noWrap/>
                <w:hideMark/>
              </w:tcPr>
            </w:tcPrChange>
          </w:tcPr>
          <w:p w14:paraId="56E8D7DA" w14:textId="71544864" w:rsidR="00CF0C7E" w:rsidRPr="00CF0C7E" w:rsidDel="00D10B12" w:rsidRDefault="00CF0C7E" w:rsidP="00D10B12">
            <w:pPr>
              <w:spacing w:line="288" w:lineRule="auto"/>
              <w:contextualSpacing/>
              <w:rPr>
                <w:ins w:id="15709" w:author="phuong vu" w:date="2018-11-16T12:46:00Z"/>
                <w:del w:id="15710" w:author="Tran Huan" w:date="2018-12-03T01:22:00Z"/>
                <w:rPrChange w:id="15711" w:author="phuong vu" w:date="2018-11-16T12:46:00Z">
                  <w:rPr>
                    <w:ins w:id="15712" w:author="phuong vu" w:date="2018-11-16T12:46:00Z"/>
                    <w:del w:id="15713" w:author="Tran Huan" w:date="2018-12-03T01:22:00Z"/>
                    <w:b/>
                  </w:rPr>
                </w:rPrChange>
              </w:rPr>
              <w:pPrChange w:id="15714" w:author="Tran Huan" w:date="2018-12-03T01:23:00Z">
                <w:pPr/>
              </w:pPrChange>
            </w:pPr>
            <w:ins w:id="15715" w:author="phuong vu" w:date="2018-11-16T12:46:00Z">
              <w:del w:id="15716" w:author="Tran Huan" w:date="2018-12-03T01:22:00Z">
                <w:r w:rsidRPr="00CF0C7E" w:rsidDel="00D10B12">
                  <w:rPr>
                    <w:rPrChange w:id="15717" w:author="phuong vu" w:date="2018-11-16T12:46:00Z">
                      <w:rPr>
                        <w:b/>
                      </w:rPr>
                    </w:rPrChange>
                  </w:rPr>
                  <w:delText>Số lượng quần</w:delText>
                </w:r>
                <w:bookmarkStart w:id="15718" w:name="_Toc531570088"/>
                <w:bookmarkStart w:id="15719" w:name="_Toc531573936"/>
                <w:bookmarkStart w:id="15720" w:name="_Toc531577677"/>
                <w:bookmarkStart w:id="15721" w:name="_Toc531581415"/>
                <w:bookmarkEnd w:id="15718"/>
                <w:bookmarkEnd w:id="15719"/>
                <w:bookmarkEnd w:id="15720"/>
                <w:bookmarkEnd w:id="15721"/>
              </w:del>
            </w:ins>
          </w:p>
        </w:tc>
        <w:bookmarkStart w:id="15722" w:name="_Toc531570089"/>
        <w:bookmarkStart w:id="15723" w:name="_Toc531573937"/>
        <w:bookmarkStart w:id="15724" w:name="_Toc531577678"/>
        <w:bookmarkStart w:id="15725" w:name="_Toc531581416"/>
        <w:bookmarkEnd w:id="15722"/>
        <w:bookmarkEnd w:id="15723"/>
        <w:bookmarkEnd w:id="15724"/>
        <w:bookmarkEnd w:id="15725"/>
      </w:tr>
      <w:tr w:rsidR="00A94F02" w:rsidRPr="00CF0C7E" w:rsidDel="00D10B12" w14:paraId="3B9F2637" w14:textId="7FA77593" w:rsidTr="006B6330">
        <w:trPr>
          <w:trHeight w:val="300"/>
          <w:ins w:id="15726" w:author="phuong vu" w:date="2018-11-16T12:46:00Z"/>
          <w:del w:id="15727" w:author="Tran Huan" w:date="2018-12-03T01:22:00Z"/>
          <w:trPrChange w:id="15728" w:author="phuong vu" w:date="2018-11-23T13:38:00Z">
            <w:trPr>
              <w:trHeight w:val="300"/>
            </w:trPr>
          </w:trPrChange>
        </w:trPr>
        <w:tc>
          <w:tcPr>
            <w:tcW w:w="708" w:type="dxa"/>
            <w:noWrap/>
            <w:hideMark/>
            <w:tcPrChange w:id="15729" w:author="phuong vu" w:date="2018-11-23T13:38:00Z">
              <w:tcPr>
                <w:tcW w:w="539" w:type="dxa"/>
                <w:noWrap/>
                <w:hideMark/>
              </w:tcPr>
            </w:tcPrChange>
          </w:tcPr>
          <w:p w14:paraId="4834D2B3" w14:textId="088C8135" w:rsidR="00CF0C7E" w:rsidRPr="00CF0C7E" w:rsidDel="00D10B12" w:rsidRDefault="00CF0C7E" w:rsidP="00D10B12">
            <w:pPr>
              <w:spacing w:line="288" w:lineRule="auto"/>
              <w:contextualSpacing/>
              <w:rPr>
                <w:ins w:id="15730" w:author="phuong vu" w:date="2018-11-16T12:46:00Z"/>
                <w:del w:id="15731" w:author="Tran Huan" w:date="2018-12-03T01:22:00Z"/>
                <w:rPrChange w:id="15732" w:author="phuong vu" w:date="2018-11-16T12:46:00Z">
                  <w:rPr>
                    <w:ins w:id="15733" w:author="phuong vu" w:date="2018-11-16T12:46:00Z"/>
                    <w:del w:id="15734" w:author="Tran Huan" w:date="2018-12-03T01:22:00Z"/>
                    <w:b/>
                  </w:rPr>
                </w:rPrChange>
              </w:rPr>
              <w:pPrChange w:id="15735" w:author="Tran Huan" w:date="2018-12-03T01:23:00Z">
                <w:pPr/>
              </w:pPrChange>
            </w:pPr>
            <w:ins w:id="15736" w:author="phuong vu" w:date="2018-11-16T12:46:00Z">
              <w:del w:id="15737" w:author="Tran Huan" w:date="2018-12-03T01:22:00Z">
                <w:r w:rsidRPr="00CF0C7E" w:rsidDel="00D10B12">
                  <w:rPr>
                    <w:rPrChange w:id="15738" w:author="phuong vu" w:date="2018-11-16T12:46:00Z">
                      <w:rPr>
                        <w:b/>
                      </w:rPr>
                    </w:rPrChange>
                  </w:rPr>
                  <w:delText>10</w:delText>
                </w:r>
                <w:bookmarkStart w:id="15739" w:name="_Toc531570090"/>
                <w:bookmarkStart w:id="15740" w:name="_Toc531573938"/>
                <w:bookmarkStart w:id="15741" w:name="_Toc531577679"/>
                <w:bookmarkStart w:id="15742" w:name="_Toc531581417"/>
                <w:bookmarkEnd w:id="15739"/>
                <w:bookmarkEnd w:id="15740"/>
                <w:bookmarkEnd w:id="15741"/>
                <w:bookmarkEnd w:id="15742"/>
              </w:del>
            </w:ins>
          </w:p>
        </w:tc>
        <w:tc>
          <w:tcPr>
            <w:tcW w:w="1863" w:type="dxa"/>
            <w:noWrap/>
            <w:hideMark/>
            <w:tcPrChange w:id="15743" w:author="phuong vu" w:date="2018-11-23T13:38:00Z">
              <w:tcPr>
                <w:tcW w:w="1296" w:type="dxa"/>
                <w:noWrap/>
                <w:hideMark/>
              </w:tcPr>
            </w:tcPrChange>
          </w:tcPr>
          <w:p w14:paraId="2D840780" w14:textId="11458A80" w:rsidR="00CF0C7E" w:rsidRPr="00CF0C7E" w:rsidDel="00D10B12" w:rsidRDefault="00CF0C7E" w:rsidP="00D10B12">
            <w:pPr>
              <w:spacing w:line="288" w:lineRule="auto"/>
              <w:contextualSpacing/>
              <w:rPr>
                <w:ins w:id="15744" w:author="phuong vu" w:date="2018-11-16T12:46:00Z"/>
                <w:del w:id="15745" w:author="Tran Huan" w:date="2018-12-03T01:22:00Z"/>
                <w:rPrChange w:id="15746" w:author="phuong vu" w:date="2018-11-16T12:46:00Z">
                  <w:rPr>
                    <w:ins w:id="15747" w:author="phuong vu" w:date="2018-11-16T12:46:00Z"/>
                    <w:del w:id="15748" w:author="Tran Huan" w:date="2018-12-03T01:22:00Z"/>
                    <w:b/>
                  </w:rPr>
                </w:rPrChange>
              </w:rPr>
              <w:pPrChange w:id="15749" w:author="Tran Huan" w:date="2018-12-03T01:23:00Z">
                <w:pPr/>
              </w:pPrChange>
            </w:pPr>
            <w:ins w:id="15750" w:author="phuong vu" w:date="2018-11-16T12:46:00Z">
              <w:del w:id="15751" w:author="Tran Huan" w:date="2018-12-03T01:22:00Z">
                <w:r w:rsidRPr="00CF0C7E" w:rsidDel="00D10B12">
                  <w:rPr>
                    <w:rPrChange w:id="15752" w:author="phuong vu" w:date="2018-11-16T12:46:00Z">
                      <w:rPr>
                        <w:b/>
                      </w:rPr>
                    </w:rPrChange>
                  </w:rPr>
                  <w:delText>note</w:delText>
                </w:r>
                <w:bookmarkStart w:id="15753" w:name="_Toc531570091"/>
                <w:bookmarkStart w:id="15754" w:name="_Toc531573939"/>
                <w:bookmarkStart w:id="15755" w:name="_Toc531577680"/>
                <w:bookmarkStart w:id="15756" w:name="_Toc531581418"/>
                <w:bookmarkEnd w:id="15753"/>
                <w:bookmarkEnd w:id="15754"/>
                <w:bookmarkEnd w:id="15755"/>
                <w:bookmarkEnd w:id="15756"/>
              </w:del>
            </w:ins>
          </w:p>
        </w:tc>
        <w:tc>
          <w:tcPr>
            <w:tcW w:w="1300" w:type="dxa"/>
            <w:noWrap/>
            <w:hideMark/>
            <w:tcPrChange w:id="15757" w:author="phuong vu" w:date="2018-11-23T13:38:00Z">
              <w:tcPr>
                <w:tcW w:w="1189" w:type="dxa"/>
                <w:noWrap/>
                <w:hideMark/>
              </w:tcPr>
            </w:tcPrChange>
          </w:tcPr>
          <w:p w14:paraId="3D20979C" w14:textId="33DF057A" w:rsidR="00CF0C7E" w:rsidRPr="00CF0C7E" w:rsidDel="00D10B12" w:rsidRDefault="00CF0C7E" w:rsidP="00D10B12">
            <w:pPr>
              <w:spacing w:line="288" w:lineRule="auto"/>
              <w:contextualSpacing/>
              <w:rPr>
                <w:ins w:id="15758" w:author="phuong vu" w:date="2018-11-16T12:46:00Z"/>
                <w:del w:id="15759" w:author="Tran Huan" w:date="2018-12-03T01:22:00Z"/>
                <w:rPrChange w:id="15760" w:author="phuong vu" w:date="2018-11-16T12:46:00Z">
                  <w:rPr>
                    <w:ins w:id="15761" w:author="phuong vu" w:date="2018-11-16T12:46:00Z"/>
                    <w:del w:id="15762" w:author="Tran Huan" w:date="2018-12-03T01:22:00Z"/>
                    <w:b/>
                  </w:rPr>
                </w:rPrChange>
              </w:rPr>
              <w:pPrChange w:id="15763" w:author="Tran Huan" w:date="2018-12-03T01:23:00Z">
                <w:pPr/>
              </w:pPrChange>
            </w:pPr>
            <w:ins w:id="15764" w:author="phuong vu" w:date="2018-11-16T12:46:00Z">
              <w:del w:id="15765" w:author="Tran Huan" w:date="2018-12-03T01:22:00Z">
                <w:r w:rsidRPr="00CF0C7E" w:rsidDel="00D10B12">
                  <w:rPr>
                    <w:rPrChange w:id="15766" w:author="phuong vu" w:date="2018-11-16T12:46:00Z">
                      <w:rPr>
                        <w:b/>
                      </w:rPr>
                    </w:rPrChange>
                  </w:rPr>
                  <w:delText>character varying</w:delText>
                </w:r>
                <w:bookmarkStart w:id="15767" w:name="_Toc531570092"/>
                <w:bookmarkStart w:id="15768" w:name="_Toc531573940"/>
                <w:bookmarkStart w:id="15769" w:name="_Toc531577681"/>
                <w:bookmarkStart w:id="15770" w:name="_Toc531581419"/>
                <w:bookmarkEnd w:id="15767"/>
                <w:bookmarkEnd w:id="15768"/>
                <w:bookmarkEnd w:id="15769"/>
                <w:bookmarkEnd w:id="15770"/>
              </w:del>
            </w:ins>
          </w:p>
        </w:tc>
        <w:tc>
          <w:tcPr>
            <w:tcW w:w="991" w:type="dxa"/>
            <w:noWrap/>
            <w:vAlign w:val="center"/>
            <w:hideMark/>
            <w:tcPrChange w:id="15771" w:author="phuong vu" w:date="2018-11-23T13:38:00Z">
              <w:tcPr>
                <w:tcW w:w="1084" w:type="dxa"/>
                <w:noWrap/>
                <w:hideMark/>
              </w:tcPr>
            </w:tcPrChange>
          </w:tcPr>
          <w:p w14:paraId="26651AE8" w14:textId="0DE1DCE9" w:rsidR="00CF0C7E" w:rsidRPr="00CF0C7E" w:rsidDel="00D10B12" w:rsidRDefault="00CF0C7E" w:rsidP="00D10B12">
            <w:pPr>
              <w:spacing w:line="288" w:lineRule="auto"/>
              <w:contextualSpacing/>
              <w:jc w:val="center"/>
              <w:rPr>
                <w:ins w:id="15772" w:author="phuong vu" w:date="2018-11-16T12:46:00Z"/>
                <w:del w:id="15773" w:author="Tran Huan" w:date="2018-12-03T01:22:00Z"/>
                <w:rPrChange w:id="15774" w:author="phuong vu" w:date="2018-11-16T12:46:00Z">
                  <w:rPr>
                    <w:ins w:id="15775" w:author="phuong vu" w:date="2018-11-16T12:46:00Z"/>
                    <w:del w:id="15776" w:author="Tran Huan" w:date="2018-12-03T01:22:00Z"/>
                    <w:b/>
                  </w:rPr>
                </w:rPrChange>
              </w:rPr>
              <w:pPrChange w:id="15777" w:author="Tran Huan" w:date="2018-12-03T01:23:00Z">
                <w:pPr/>
              </w:pPrChange>
            </w:pPr>
            <w:ins w:id="15778" w:author="phuong vu" w:date="2018-11-16T12:46:00Z">
              <w:del w:id="15779" w:author="Tran Huan" w:date="2018-12-03T01:22:00Z">
                <w:r w:rsidRPr="00CF0C7E" w:rsidDel="00D10B12">
                  <w:rPr>
                    <w:rPrChange w:id="15780" w:author="phuong vu" w:date="2018-11-16T12:46:00Z">
                      <w:rPr>
                        <w:b/>
                      </w:rPr>
                    </w:rPrChange>
                  </w:rPr>
                  <w:delText>X</w:delText>
                </w:r>
                <w:bookmarkStart w:id="15781" w:name="_Toc531570093"/>
                <w:bookmarkStart w:id="15782" w:name="_Toc531573941"/>
                <w:bookmarkStart w:id="15783" w:name="_Toc531577682"/>
                <w:bookmarkStart w:id="15784" w:name="_Toc531581420"/>
                <w:bookmarkEnd w:id="15781"/>
                <w:bookmarkEnd w:id="15782"/>
                <w:bookmarkEnd w:id="15783"/>
                <w:bookmarkEnd w:id="15784"/>
              </w:del>
            </w:ins>
          </w:p>
        </w:tc>
        <w:tc>
          <w:tcPr>
            <w:tcW w:w="838" w:type="dxa"/>
            <w:noWrap/>
            <w:vAlign w:val="center"/>
            <w:hideMark/>
            <w:tcPrChange w:id="15785" w:author="phuong vu" w:date="2018-11-23T13:38:00Z">
              <w:tcPr>
                <w:tcW w:w="809" w:type="dxa"/>
                <w:noWrap/>
                <w:hideMark/>
              </w:tcPr>
            </w:tcPrChange>
          </w:tcPr>
          <w:p w14:paraId="0FC60AF4" w14:textId="2CE483FA" w:rsidR="00CF0C7E" w:rsidRPr="00CF0C7E" w:rsidDel="00D10B12" w:rsidRDefault="00CF0C7E" w:rsidP="00D10B12">
            <w:pPr>
              <w:spacing w:line="288" w:lineRule="auto"/>
              <w:contextualSpacing/>
              <w:jc w:val="center"/>
              <w:rPr>
                <w:ins w:id="15786" w:author="phuong vu" w:date="2018-11-16T12:46:00Z"/>
                <w:del w:id="15787" w:author="Tran Huan" w:date="2018-12-03T01:22:00Z"/>
                <w:rPrChange w:id="15788" w:author="phuong vu" w:date="2018-11-16T12:46:00Z">
                  <w:rPr>
                    <w:ins w:id="15789" w:author="phuong vu" w:date="2018-11-16T12:46:00Z"/>
                    <w:del w:id="15790" w:author="Tran Huan" w:date="2018-12-03T01:22:00Z"/>
                    <w:b/>
                  </w:rPr>
                </w:rPrChange>
              </w:rPr>
              <w:pPrChange w:id="15791" w:author="Tran Huan" w:date="2018-12-03T01:23:00Z">
                <w:pPr/>
              </w:pPrChange>
            </w:pPr>
            <w:bookmarkStart w:id="15792" w:name="_Toc531570094"/>
            <w:bookmarkStart w:id="15793" w:name="_Toc531573942"/>
            <w:bookmarkStart w:id="15794" w:name="_Toc531577683"/>
            <w:bookmarkStart w:id="15795" w:name="_Toc531581421"/>
            <w:bookmarkEnd w:id="15792"/>
            <w:bookmarkEnd w:id="15793"/>
            <w:bookmarkEnd w:id="15794"/>
            <w:bookmarkEnd w:id="15795"/>
          </w:p>
        </w:tc>
        <w:tc>
          <w:tcPr>
            <w:tcW w:w="1414" w:type="dxa"/>
            <w:noWrap/>
            <w:vAlign w:val="center"/>
            <w:hideMark/>
            <w:tcPrChange w:id="15796" w:author="phuong vu" w:date="2018-11-23T13:38:00Z">
              <w:tcPr>
                <w:tcW w:w="1558" w:type="dxa"/>
                <w:noWrap/>
                <w:hideMark/>
              </w:tcPr>
            </w:tcPrChange>
          </w:tcPr>
          <w:p w14:paraId="3B9EEFDC" w14:textId="55A7E38A" w:rsidR="00CF0C7E" w:rsidRPr="00CF0C7E" w:rsidDel="00D10B12" w:rsidRDefault="00CF0C7E" w:rsidP="00D10B12">
            <w:pPr>
              <w:spacing w:line="288" w:lineRule="auto"/>
              <w:contextualSpacing/>
              <w:jc w:val="center"/>
              <w:rPr>
                <w:ins w:id="15797" w:author="phuong vu" w:date="2018-11-16T12:46:00Z"/>
                <w:del w:id="15798" w:author="Tran Huan" w:date="2018-12-03T01:22:00Z"/>
                <w:rPrChange w:id="15799" w:author="phuong vu" w:date="2018-11-16T12:46:00Z">
                  <w:rPr>
                    <w:ins w:id="15800" w:author="phuong vu" w:date="2018-11-16T12:46:00Z"/>
                    <w:del w:id="15801" w:author="Tran Huan" w:date="2018-12-03T01:22:00Z"/>
                    <w:b/>
                  </w:rPr>
                </w:rPrChange>
              </w:rPr>
              <w:pPrChange w:id="15802" w:author="Tran Huan" w:date="2018-12-03T01:23:00Z">
                <w:pPr/>
              </w:pPrChange>
            </w:pPr>
            <w:bookmarkStart w:id="15803" w:name="_Toc531570095"/>
            <w:bookmarkStart w:id="15804" w:name="_Toc531573943"/>
            <w:bookmarkStart w:id="15805" w:name="_Toc531577684"/>
            <w:bookmarkStart w:id="15806" w:name="_Toc531581422"/>
            <w:bookmarkEnd w:id="15803"/>
            <w:bookmarkEnd w:id="15804"/>
            <w:bookmarkEnd w:id="15805"/>
            <w:bookmarkEnd w:id="15806"/>
          </w:p>
        </w:tc>
        <w:tc>
          <w:tcPr>
            <w:tcW w:w="1611" w:type="dxa"/>
            <w:noWrap/>
            <w:hideMark/>
            <w:tcPrChange w:id="15807" w:author="phuong vu" w:date="2018-11-23T13:38:00Z">
              <w:tcPr>
                <w:tcW w:w="2302" w:type="dxa"/>
                <w:noWrap/>
                <w:hideMark/>
              </w:tcPr>
            </w:tcPrChange>
          </w:tcPr>
          <w:p w14:paraId="5B648DC2" w14:textId="24D0F72E" w:rsidR="00CF0C7E" w:rsidRPr="00CF0C7E" w:rsidDel="00D10B12" w:rsidRDefault="00CF0C7E" w:rsidP="00D10B12">
            <w:pPr>
              <w:spacing w:line="288" w:lineRule="auto"/>
              <w:contextualSpacing/>
              <w:rPr>
                <w:ins w:id="15808" w:author="phuong vu" w:date="2018-11-16T12:46:00Z"/>
                <w:del w:id="15809" w:author="Tran Huan" w:date="2018-12-03T01:22:00Z"/>
                <w:rPrChange w:id="15810" w:author="phuong vu" w:date="2018-11-16T12:46:00Z">
                  <w:rPr>
                    <w:ins w:id="15811" w:author="phuong vu" w:date="2018-11-16T12:46:00Z"/>
                    <w:del w:id="15812" w:author="Tran Huan" w:date="2018-12-03T01:22:00Z"/>
                    <w:b/>
                  </w:rPr>
                </w:rPrChange>
              </w:rPr>
              <w:pPrChange w:id="15813" w:author="Tran Huan" w:date="2018-12-03T01:23:00Z">
                <w:pPr/>
              </w:pPrChange>
            </w:pPr>
            <w:ins w:id="15814" w:author="phuong vu" w:date="2018-11-16T12:46:00Z">
              <w:del w:id="15815" w:author="Tran Huan" w:date="2018-12-03T01:22:00Z">
                <w:r w:rsidRPr="00CF0C7E" w:rsidDel="00D10B12">
                  <w:rPr>
                    <w:rPrChange w:id="15816" w:author="phuong vu" w:date="2018-11-16T12:46:00Z">
                      <w:rPr>
                        <w:b/>
                      </w:rPr>
                    </w:rPrChange>
                  </w:rPr>
                  <w:delText>Ghi chú</w:delText>
                </w:r>
                <w:bookmarkStart w:id="15817" w:name="_Toc531570096"/>
                <w:bookmarkStart w:id="15818" w:name="_Toc531573944"/>
                <w:bookmarkStart w:id="15819" w:name="_Toc531577685"/>
                <w:bookmarkStart w:id="15820" w:name="_Toc531581423"/>
                <w:bookmarkEnd w:id="15817"/>
                <w:bookmarkEnd w:id="15818"/>
                <w:bookmarkEnd w:id="15819"/>
                <w:bookmarkEnd w:id="15820"/>
              </w:del>
            </w:ins>
          </w:p>
        </w:tc>
        <w:bookmarkStart w:id="15821" w:name="_Toc531570097"/>
        <w:bookmarkStart w:id="15822" w:name="_Toc531573945"/>
        <w:bookmarkStart w:id="15823" w:name="_Toc531577686"/>
        <w:bookmarkStart w:id="15824" w:name="_Toc531581424"/>
        <w:bookmarkEnd w:id="15821"/>
        <w:bookmarkEnd w:id="15822"/>
        <w:bookmarkEnd w:id="15823"/>
        <w:bookmarkEnd w:id="15824"/>
      </w:tr>
      <w:tr w:rsidR="00A94F02" w:rsidRPr="00CF0C7E" w:rsidDel="00D10B12" w14:paraId="6B9CC0C2" w14:textId="0E4CC88D" w:rsidTr="006B6330">
        <w:trPr>
          <w:trHeight w:val="300"/>
          <w:ins w:id="15825" w:author="phuong vu" w:date="2018-11-16T12:46:00Z"/>
          <w:del w:id="15826" w:author="Tran Huan" w:date="2018-12-03T01:22:00Z"/>
          <w:trPrChange w:id="15827" w:author="phuong vu" w:date="2018-11-23T13:38:00Z">
            <w:trPr>
              <w:trHeight w:val="300"/>
            </w:trPr>
          </w:trPrChange>
        </w:trPr>
        <w:tc>
          <w:tcPr>
            <w:tcW w:w="708" w:type="dxa"/>
            <w:noWrap/>
            <w:hideMark/>
            <w:tcPrChange w:id="15828" w:author="phuong vu" w:date="2018-11-23T13:38:00Z">
              <w:tcPr>
                <w:tcW w:w="539" w:type="dxa"/>
                <w:noWrap/>
                <w:hideMark/>
              </w:tcPr>
            </w:tcPrChange>
          </w:tcPr>
          <w:p w14:paraId="7C9AA222" w14:textId="51AF2973" w:rsidR="00CF0C7E" w:rsidRPr="00E6227B" w:rsidDel="00D10B12" w:rsidRDefault="00E6227B" w:rsidP="00D10B12">
            <w:pPr>
              <w:spacing w:line="288" w:lineRule="auto"/>
              <w:contextualSpacing/>
              <w:rPr>
                <w:ins w:id="15829" w:author="phuong vu" w:date="2018-11-16T12:46:00Z"/>
                <w:del w:id="15830" w:author="Tran Huan" w:date="2018-12-03T01:22:00Z"/>
                <w:lang w:val="en-US"/>
                <w:rPrChange w:id="15831" w:author="phuong vu" w:date="2018-11-23T13:52:00Z">
                  <w:rPr>
                    <w:ins w:id="15832" w:author="phuong vu" w:date="2018-11-16T12:46:00Z"/>
                    <w:del w:id="15833" w:author="Tran Huan" w:date="2018-12-03T01:22:00Z"/>
                    <w:b/>
                  </w:rPr>
                </w:rPrChange>
              </w:rPr>
              <w:pPrChange w:id="15834" w:author="Tran Huan" w:date="2018-12-03T01:23:00Z">
                <w:pPr/>
              </w:pPrChange>
            </w:pPr>
            <w:ins w:id="15835" w:author="phuong vu" w:date="2018-11-23T13:52:00Z">
              <w:del w:id="15836" w:author="Tran Huan" w:date="2018-12-03T01:22:00Z">
                <w:r w:rsidDel="00D10B12">
                  <w:rPr>
                    <w:lang w:val="en-US"/>
                  </w:rPr>
                  <w:delText>11</w:delText>
                </w:r>
              </w:del>
            </w:ins>
            <w:bookmarkStart w:id="15837" w:name="_Toc531570098"/>
            <w:bookmarkStart w:id="15838" w:name="_Toc531573946"/>
            <w:bookmarkStart w:id="15839" w:name="_Toc531577687"/>
            <w:bookmarkStart w:id="15840" w:name="_Toc531581425"/>
            <w:bookmarkEnd w:id="15837"/>
            <w:bookmarkEnd w:id="15838"/>
            <w:bookmarkEnd w:id="15839"/>
            <w:bookmarkEnd w:id="15840"/>
          </w:p>
        </w:tc>
        <w:tc>
          <w:tcPr>
            <w:tcW w:w="1863" w:type="dxa"/>
            <w:noWrap/>
            <w:hideMark/>
            <w:tcPrChange w:id="15841" w:author="phuong vu" w:date="2018-11-23T13:38:00Z">
              <w:tcPr>
                <w:tcW w:w="1296" w:type="dxa"/>
                <w:noWrap/>
                <w:hideMark/>
              </w:tcPr>
            </w:tcPrChange>
          </w:tcPr>
          <w:p w14:paraId="534AE5D1" w14:textId="47D6087A" w:rsidR="00CF0C7E" w:rsidRPr="00CF0C7E" w:rsidDel="00D10B12" w:rsidRDefault="00CF0C7E" w:rsidP="00D10B12">
            <w:pPr>
              <w:spacing w:line="288" w:lineRule="auto"/>
              <w:contextualSpacing/>
              <w:rPr>
                <w:ins w:id="15842" w:author="phuong vu" w:date="2018-11-16T12:46:00Z"/>
                <w:del w:id="15843" w:author="Tran Huan" w:date="2018-12-03T01:22:00Z"/>
                <w:rPrChange w:id="15844" w:author="phuong vu" w:date="2018-11-16T12:46:00Z">
                  <w:rPr>
                    <w:ins w:id="15845" w:author="phuong vu" w:date="2018-11-16T12:46:00Z"/>
                    <w:del w:id="15846" w:author="Tran Huan" w:date="2018-12-03T01:22:00Z"/>
                    <w:b/>
                  </w:rPr>
                </w:rPrChange>
              </w:rPr>
              <w:pPrChange w:id="15847" w:author="Tran Huan" w:date="2018-12-03T01:23:00Z">
                <w:pPr/>
              </w:pPrChange>
            </w:pPr>
            <w:ins w:id="15848" w:author="phuong vu" w:date="2018-11-16T12:46:00Z">
              <w:del w:id="15849" w:author="Tran Huan" w:date="2018-12-03T01:22:00Z">
                <w:r w:rsidRPr="00CF0C7E" w:rsidDel="00D10B12">
                  <w:rPr>
                    <w:rPrChange w:id="15850" w:author="phuong vu" w:date="2018-11-16T12:46:00Z">
                      <w:rPr>
                        <w:b/>
                      </w:rPr>
                    </w:rPrChange>
                  </w:rPr>
                  <w:delText>unit_price</w:delText>
                </w:r>
                <w:bookmarkStart w:id="15851" w:name="_Toc531570099"/>
                <w:bookmarkStart w:id="15852" w:name="_Toc531573947"/>
                <w:bookmarkStart w:id="15853" w:name="_Toc531577688"/>
                <w:bookmarkStart w:id="15854" w:name="_Toc531581426"/>
                <w:bookmarkEnd w:id="15851"/>
                <w:bookmarkEnd w:id="15852"/>
                <w:bookmarkEnd w:id="15853"/>
                <w:bookmarkEnd w:id="15854"/>
              </w:del>
            </w:ins>
          </w:p>
        </w:tc>
        <w:tc>
          <w:tcPr>
            <w:tcW w:w="1300" w:type="dxa"/>
            <w:noWrap/>
            <w:hideMark/>
            <w:tcPrChange w:id="15855" w:author="phuong vu" w:date="2018-11-23T13:38:00Z">
              <w:tcPr>
                <w:tcW w:w="1189" w:type="dxa"/>
                <w:noWrap/>
                <w:hideMark/>
              </w:tcPr>
            </w:tcPrChange>
          </w:tcPr>
          <w:p w14:paraId="7B5F5951" w14:textId="79101924" w:rsidR="00CF0C7E" w:rsidRPr="00CF0C7E" w:rsidDel="00D10B12" w:rsidRDefault="00CF0C7E" w:rsidP="00D10B12">
            <w:pPr>
              <w:spacing w:line="288" w:lineRule="auto"/>
              <w:contextualSpacing/>
              <w:rPr>
                <w:ins w:id="15856" w:author="phuong vu" w:date="2018-11-16T12:46:00Z"/>
                <w:del w:id="15857" w:author="Tran Huan" w:date="2018-12-03T01:22:00Z"/>
                <w:rPrChange w:id="15858" w:author="phuong vu" w:date="2018-11-16T12:46:00Z">
                  <w:rPr>
                    <w:ins w:id="15859" w:author="phuong vu" w:date="2018-11-16T12:46:00Z"/>
                    <w:del w:id="15860" w:author="Tran Huan" w:date="2018-12-03T01:22:00Z"/>
                    <w:b/>
                  </w:rPr>
                </w:rPrChange>
              </w:rPr>
              <w:pPrChange w:id="15861" w:author="Tran Huan" w:date="2018-12-03T01:23:00Z">
                <w:pPr/>
              </w:pPrChange>
            </w:pPr>
            <w:ins w:id="15862" w:author="phuong vu" w:date="2018-11-16T12:46:00Z">
              <w:del w:id="15863" w:author="Tran Huan" w:date="2018-12-03T01:22:00Z">
                <w:r w:rsidRPr="00CF0C7E" w:rsidDel="00D10B12">
                  <w:rPr>
                    <w:rPrChange w:id="15864" w:author="phuong vu" w:date="2018-11-16T12:46:00Z">
                      <w:rPr>
                        <w:b/>
                      </w:rPr>
                    </w:rPrChange>
                  </w:rPr>
                  <w:delText>numeric</w:delText>
                </w:r>
                <w:bookmarkStart w:id="15865" w:name="_Toc531570100"/>
                <w:bookmarkStart w:id="15866" w:name="_Toc531573948"/>
                <w:bookmarkStart w:id="15867" w:name="_Toc531577689"/>
                <w:bookmarkStart w:id="15868" w:name="_Toc531581427"/>
                <w:bookmarkEnd w:id="15865"/>
                <w:bookmarkEnd w:id="15866"/>
                <w:bookmarkEnd w:id="15867"/>
                <w:bookmarkEnd w:id="15868"/>
              </w:del>
            </w:ins>
          </w:p>
        </w:tc>
        <w:tc>
          <w:tcPr>
            <w:tcW w:w="991" w:type="dxa"/>
            <w:noWrap/>
            <w:vAlign w:val="center"/>
            <w:hideMark/>
            <w:tcPrChange w:id="15869" w:author="phuong vu" w:date="2018-11-23T13:38:00Z">
              <w:tcPr>
                <w:tcW w:w="1084" w:type="dxa"/>
                <w:noWrap/>
                <w:hideMark/>
              </w:tcPr>
            </w:tcPrChange>
          </w:tcPr>
          <w:p w14:paraId="13F262D4" w14:textId="79A17EB3" w:rsidR="00CF0C7E" w:rsidRPr="00CF0C7E" w:rsidDel="00D10B12" w:rsidRDefault="00CF0C7E" w:rsidP="00D10B12">
            <w:pPr>
              <w:spacing w:line="288" w:lineRule="auto"/>
              <w:contextualSpacing/>
              <w:jc w:val="center"/>
              <w:rPr>
                <w:ins w:id="15870" w:author="phuong vu" w:date="2018-11-16T12:46:00Z"/>
                <w:del w:id="15871" w:author="Tran Huan" w:date="2018-12-03T01:22:00Z"/>
                <w:rPrChange w:id="15872" w:author="phuong vu" w:date="2018-11-16T12:46:00Z">
                  <w:rPr>
                    <w:ins w:id="15873" w:author="phuong vu" w:date="2018-11-16T12:46:00Z"/>
                    <w:del w:id="15874" w:author="Tran Huan" w:date="2018-12-03T01:22:00Z"/>
                    <w:b/>
                  </w:rPr>
                </w:rPrChange>
              </w:rPr>
              <w:pPrChange w:id="15875" w:author="Tran Huan" w:date="2018-12-03T01:23:00Z">
                <w:pPr/>
              </w:pPrChange>
            </w:pPr>
            <w:bookmarkStart w:id="15876" w:name="_Toc531570101"/>
            <w:bookmarkStart w:id="15877" w:name="_Toc531573949"/>
            <w:bookmarkStart w:id="15878" w:name="_Toc531577690"/>
            <w:bookmarkStart w:id="15879" w:name="_Toc531581428"/>
            <w:bookmarkEnd w:id="15876"/>
            <w:bookmarkEnd w:id="15877"/>
            <w:bookmarkEnd w:id="15878"/>
            <w:bookmarkEnd w:id="15879"/>
          </w:p>
        </w:tc>
        <w:tc>
          <w:tcPr>
            <w:tcW w:w="838" w:type="dxa"/>
            <w:noWrap/>
            <w:vAlign w:val="center"/>
            <w:hideMark/>
            <w:tcPrChange w:id="15880" w:author="phuong vu" w:date="2018-11-23T13:38:00Z">
              <w:tcPr>
                <w:tcW w:w="809" w:type="dxa"/>
                <w:noWrap/>
                <w:hideMark/>
              </w:tcPr>
            </w:tcPrChange>
          </w:tcPr>
          <w:p w14:paraId="54C60FCB" w14:textId="43868659" w:rsidR="00CF0C7E" w:rsidRPr="00CF0C7E" w:rsidDel="00D10B12" w:rsidRDefault="00CF0C7E" w:rsidP="00D10B12">
            <w:pPr>
              <w:spacing w:line="288" w:lineRule="auto"/>
              <w:contextualSpacing/>
              <w:jc w:val="center"/>
              <w:rPr>
                <w:ins w:id="15881" w:author="phuong vu" w:date="2018-11-16T12:46:00Z"/>
                <w:del w:id="15882" w:author="Tran Huan" w:date="2018-12-03T01:22:00Z"/>
                <w:rPrChange w:id="15883" w:author="phuong vu" w:date="2018-11-16T12:46:00Z">
                  <w:rPr>
                    <w:ins w:id="15884" w:author="phuong vu" w:date="2018-11-16T12:46:00Z"/>
                    <w:del w:id="15885" w:author="Tran Huan" w:date="2018-12-03T01:22:00Z"/>
                    <w:b/>
                  </w:rPr>
                </w:rPrChange>
              </w:rPr>
              <w:pPrChange w:id="15886" w:author="Tran Huan" w:date="2018-12-03T01:23:00Z">
                <w:pPr/>
              </w:pPrChange>
            </w:pPr>
            <w:bookmarkStart w:id="15887" w:name="_Toc531570102"/>
            <w:bookmarkStart w:id="15888" w:name="_Toc531573950"/>
            <w:bookmarkStart w:id="15889" w:name="_Toc531577691"/>
            <w:bookmarkStart w:id="15890" w:name="_Toc531581429"/>
            <w:bookmarkEnd w:id="15887"/>
            <w:bookmarkEnd w:id="15888"/>
            <w:bookmarkEnd w:id="15889"/>
            <w:bookmarkEnd w:id="15890"/>
          </w:p>
        </w:tc>
        <w:tc>
          <w:tcPr>
            <w:tcW w:w="1414" w:type="dxa"/>
            <w:noWrap/>
            <w:vAlign w:val="center"/>
            <w:hideMark/>
            <w:tcPrChange w:id="15891" w:author="phuong vu" w:date="2018-11-23T13:38:00Z">
              <w:tcPr>
                <w:tcW w:w="1558" w:type="dxa"/>
                <w:noWrap/>
                <w:hideMark/>
              </w:tcPr>
            </w:tcPrChange>
          </w:tcPr>
          <w:p w14:paraId="4D58C21A" w14:textId="1ADCDEC6" w:rsidR="00CF0C7E" w:rsidRPr="00CF0C7E" w:rsidDel="00D10B12" w:rsidRDefault="00CF0C7E" w:rsidP="00D10B12">
            <w:pPr>
              <w:spacing w:line="288" w:lineRule="auto"/>
              <w:contextualSpacing/>
              <w:jc w:val="center"/>
              <w:rPr>
                <w:ins w:id="15892" w:author="phuong vu" w:date="2018-11-16T12:46:00Z"/>
                <w:del w:id="15893" w:author="Tran Huan" w:date="2018-12-03T01:22:00Z"/>
                <w:rPrChange w:id="15894" w:author="phuong vu" w:date="2018-11-16T12:46:00Z">
                  <w:rPr>
                    <w:ins w:id="15895" w:author="phuong vu" w:date="2018-11-16T12:46:00Z"/>
                    <w:del w:id="15896" w:author="Tran Huan" w:date="2018-12-03T01:22:00Z"/>
                    <w:b/>
                  </w:rPr>
                </w:rPrChange>
              </w:rPr>
              <w:pPrChange w:id="15897" w:author="Tran Huan" w:date="2018-12-03T01:23:00Z">
                <w:pPr/>
              </w:pPrChange>
            </w:pPr>
            <w:ins w:id="15898" w:author="phuong vu" w:date="2018-11-16T12:46:00Z">
              <w:del w:id="15899" w:author="Tran Huan" w:date="2018-12-03T01:22:00Z">
                <w:r w:rsidRPr="00CF0C7E" w:rsidDel="00D10B12">
                  <w:rPr>
                    <w:rPrChange w:id="15900" w:author="phuong vu" w:date="2018-11-16T12:46:00Z">
                      <w:rPr>
                        <w:b/>
                      </w:rPr>
                    </w:rPrChange>
                  </w:rPr>
                  <w:delText>X</w:delText>
                </w:r>
                <w:bookmarkStart w:id="15901" w:name="_Toc531570103"/>
                <w:bookmarkStart w:id="15902" w:name="_Toc531573951"/>
                <w:bookmarkStart w:id="15903" w:name="_Toc531577692"/>
                <w:bookmarkStart w:id="15904" w:name="_Toc531581430"/>
                <w:bookmarkEnd w:id="15901"/>
                <w:bookmarkEnd w:id="15902"/>
                <w:bookmarkEnd w:id="15903"/>
                <w:bookmarkEnd w:id="15904"/>
              </w:del>
            </w:ins>
          </w:p>
        </w:tc>
        <w:tc>
          <w:tcPr>
            <w:tcW w:w="1611" w:type="dxa"/>
            <w:noWrap/>
            <w:hideMark/>
            <w:tcPrChange w:id="15905" w:author="phuong vu" w:date="2018-11-23T13:38:00Z">
              <w:tcPr>
                <w:tcW w:w="2302" w:type="dxa"/>
                <w:noWrap/>
                <w:hideMark/>
              </w:tcPr>
            </w:tcPrChange>
          </w:tcPr>
          <w:p w14:paraId="611B33BD" w14:textId="265B0EA0" w:rsidR="00CF0C7E" w:rsidRPr="00CF0C7E" w:rsidDel="00D10B12" w:rsidRDefault="00CF0C7E" w:rsidP="00D10B12">
            <w:pPr>
              <w:keepNext/>
              <w:spacing w:line="288" w:lineRule="auto"/>
              <w:contextualSpacing/>
              <w:rPr>
                <w:ins w:id="15906" w:author="phuong vu" w:date="2018-11-16T12:46:00Z"/>
                <w:del w:id="15907" w:author="Tran Huan" w:date="2018-12-03T01:22:00Z"/>
                <w:rPrChange w:id="15908" w:author="phuong vu" w:date="2018-11-16T12:46:00Z">
                  <w:rPr>
                    <w:ins w:id="15909" w:author="phuong vu" w:date="2018-11-16T12:46:00Z"/>
                    <w:del w:id="15910" w:author="Tran Huan" w:date="2018-12-03T01:22:00Z"/>
                    <w:b/>
                  </w:rPr>
                </w:rPrChange>
              </w:rPr>
              <w:pPrChange w:id="15911" w:author="Tran Huan" w:date="2018-12-03T01:23:00Z">
                <w:pPr/>
              </w:pPrChange>
            </w:pPr>
            <w:ins w:id="15912" w:author="phuong vu" w:date="2018-11-16T12:46:00Z">
              <w:del w:id="15913" w:author="Tran Huan" w:date="2018-12-03T01:22:00Z">
                <w:r w:rsidRPr="00CF0C7E" w:rsidDel="00D10B12">
                  <w:rPr>
                    <w:rPrChange w:id="15914" w:author="phuong vu" w:date="2018-11-16T12:46:00Z">
                      <w:rPr>
                        <w:b/>
                      </w:rPr>
                    </w:rPrChange>
                  </w:rPr>
                  <w:delText>ID đơn giá</w:delText>
                </w:r>
                <w:bookmarkStart w:id="15915" w:name="_Toc531570104"/>
                <w:bookmarkStart w:id="15916" w:name="_Toc531573952"/>
                <w:bookmarkStart w:id="15917" w:name="_Toc531577693"/>
                <w:bookmarkStart w:id="15918" w:name="_Toc531581431"/>
                <w:bookmarkEnd w:id="15915"/>
                <w:bookmarkEnd w:id="15916"/>
                <w:bookmarkEnd w:id="15917"/>
                <w:bookmarkEnd w:id="15918"/>
              </w:del>
            </w:ins>
          </w:p>
        </w:tc>
        <w:bookmarkStart w:id="15919" w:name="_Toc531570105"/>
        <w:bookmarkStart w:id="15920" w:name="_Toc531573953"/>
        <w:bookmarkStart w:id="15921" w:name="_Toc531577694"/>
        <w:bookmarkStart w:id="15922" w:name="_Toc531581432"/>
        <w:bookmarkEnd w:id="15919"/>
        <w:bookmarkEnd w:id="15920"/>
        <w:bookmarkEnd w:id="15921"/>
        <w:bookmarkEnd w:id="15922"/>
      </w:tr>
    </w:tbl>
    <w:p w14:paraId="3E7A1491" w14:textId="5738E094" w:rsidR="00CF0C7E" w:rsidRPr="000245EB" w:rsidDel="000D1FDC" w:rsidRDefault="007C43D0" w:rsidP="00D10B12">
      <w:pPr>
        <w:pStyle w:val="Caption"/>
        <w:spacing w:after="0" w:line="288" w:lineRule="auto"/>
        <w:contextualSpacing/>
        <w:rPr>
          <w:ins w:id="15923" w:author="phuong vu" w:date="2018-11-16T12:35:00Z"/>
          <w:del w:id="15924" w:author="Tran Huan" w:date="2018-11-25T23:33:00Z"/>
          <w:b/>
          <w:iCs w:val="0"/>
          <w:rPrChange w:id="15925" w:author="Tran Huan" w:date="2018-11-25T16:08:00Z">
            <w:rPr>
              <w:ins w:id="15926" w:author="phuong vu" w:date="2018-11-16T12:35:00Z"/>
              <w:del w:id="15927" w:author="Tran Huan" w:date="2018-11-25T23:33:00Z"/>
              <w:b/>
              <w:i/>
              <w:iCs/>
              <w:szCs w:val="18"/>
              <w:lang w:val="en-US"/>
            </w:rPr>
          </w:rPrChange>
        </w:rPr>
        <w:pPrChange w:id="15928" w:author="Tran Huan" w:date="2018-12-03T01:23:00Z">
          <w:pPr/>
        </w:pPrChange>
      </w:pPr>
      <w:ins w:id="15929" w:author="phuong vu" w:date="2018-11-23T12:01:00Z">
        <w:del w:id="15930" w:author="Tran Huan" w:date="2018-11-25T23:33:00Z">
          <w:r w:rsidDel="000D1FDC">
            <w:delText xml:space="preserve">Bảng </w:delText>
          </w:r>
        </w:del>
      </w:ins>
      <w:ins w:id="15931" w:author="phuong vu" w:date="2018-11-23T15:14:00Z">
        <w:del w:id="15932" w:author="Tran Huan" w:date="2018-11-25T23:33:00Z">
          <w:r w:rsidR="00E95F1B" w:rsidDel="000D1FDC">
            <w:fldChar w:fldCharType="begin"/>
          </w:r>
          <w:r w:rsidR="00E95F1B" w:rsidDel="000D1FDC">
            <w:delInstrText xml:space="preserve"> STYLEREF 1 \s </w:delInstrText>
          </w:r>
        </w:del>
      </w:ins>
      <w:del w:id="15933" w:author="Tran Huan" w:date="2018-11-25T23:33:00Z">
        <w:r w:rsidR="00E95F1B" w:rsidDel="000D1FDC">
          <w:fldChar w:fldCharType="separate"/>
        </w:r>
        <w:r w:rsidR="00B607D9" w:rsidDel="000D1FDC">
          <w:rPr>
            <w:noProof/>
          </w:rPr>
          <w:delText>3</w:delText>
        </w:r>
      </w:del>
      <w:ins w:id="15934" w:author="phuong vu" w:date="2018-11-23T15:14:00Z">
        <w:del w:id="15935" w:author="Tran Huan" w:date="2018-11-25T23:33: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15936" w:author="Tran Huan" w:date="2018-11-25T23:33:00Z">
        <w:r w:rsidR="00E95F1B" w:rsidDel="000D1FDC">
          <w:fldChar w:fldCharType="end"/>
        </w:r>
      </w:del>
      <w:ins w:id="15937" w:author="phuong vu" w:date="2018-11-23T12:01:00Z">
        <w:del w:id="15938" w:author="Tran Huan" w:date="2018-11-25T23:33:00Z">
          <w:r w:rsidRPr="000245EB" w:rsidDel="000D1FDC">
            <w:rPr>
              <w:i/>
              <w:iCs w:val="0"/>
              <w:rPrChange w:id="15939" w:author="Tran Huan" w:date="2018-11-25T16:08:00Z">
                <w:rPr>
                  <w:i/>
                  <w:iCs/>
                  <w:lang w:val="en-US"/>
                </w:rPr>
              </w:rPrChange>
            </w:rPr>
            <w:delText xml:space="preserve"> </w:delText>
          </w:r>
        </w:del>
      </w:ins>
      <w:ins w:id="15940" w:author="phuong vu" w:date="2018-11-23T12:02:00Z">
        <w:del w:id="15941" w:author="Tran Huan" w:date="2018-11-25T23:33:00Z">
          <w:r w:rsidRPr="000245EB" w:rsidDel="000D1FDC">
            <w:rPr>
              <w:i/>
              <w:iCs w:val="0"/>
              <w:rPrChange w:id="15942" w:author="Tran Huan" w:date="2018-11-25T16:08:00Z">
                <w:rPr>
                  <w:i/>
                  <w:iCs/>
                  <w:lang w:val="en-US"/>
                </w:rPr>
              </w:rPrChange>
            </w:rPr>
            <w:delText>Bảng dữ liệu chi tiết hóa đơn</w:delText>
          </w:r>
        </w:del>
      </w:ins>
      <w:bookmarkStart w:id="15943" w:name="_Toc531570106"/>
      <w:bookmarkStart w:id="15944" w:name="_Toc531573954"/>
      <w:bookmarkStart w:id="15945" w:name="_Toc531577695"/>
      <w:bookmarkStart w:id="15946" w:name="_Toc531581433"/>
      <w:bookmarkEnd w:id="15943"/>
      <w:bookmarkEnd w:id="15944"/>
      <w:bookmarkEnd w:id="15945"/>
      <w:bookmarkEnd w:id="15946"/>
    </w:p>
    <w:p w14:paraId="2CDB1376" w14:textId="5DECC360" w:rsidR="001856AA" w:rsidRPr="001856AA" w:rsidDel="00D10B12" w:rsidRDefault="001856AA" w:rsidP="00D10B12">
      <w:pPr>
        <w:spacing w:after="0" w:line="288" w:lineRule="auto"/>
        <w:contextualSpacing/>
        <w:rPr>
          <w:ins w:id="15947" w:author="phuong vu" w:date="2018-11-16T12:48:00Z"/>
          <w:del w:id="15948" w:author="Tran Huan" w:date="2018-12-03T01:22:00Z"/>
          <w:b/>
        </w:rPr>
        <w:pPrChange w:id="15949" w:author="Tran Huan" w:date="2018-12-03T01:23:00Z">
          <w:pPr/>
        </w:pPrChange>
      </w:pPr>
      <w:ins w:id="15950" w:author="phuong vu" w:date="2018-11-16T12:48:00Z">
        <w:del w:id="15951" w:author="Tran Huan" w:date="2018-12-03T01:22:00Z">
          <w:r w:rsidDel="00D10B12">
            <w:rPr>
              <w:b/>
              <w:lang w:val="en-US"/>
            </w:rPr>
            <w:delText xml:space="preserve">BẢNG </w:delText>
          </w:r>
          <w:r w:rsidRPr="001856AA" w:rsidDel="00D10B12">
            <w:rPr>
              <w:b/>
            </w:rPr>
            <w:delText>BRANCH</w:delText>
          </w:r>
          <w:bookmarkStart w:id="15952" w:name="_Toc531570107"/>
          <w:bookmarkStart w:id="15953" w:name="_Toc531573955"/>
          <w:bookmarkStart w:id="15954" w:name="_Toc531577696"/>
          <w:bookmarkStart w:id="15955" w:name="_Toc531581434"/>
          <w:bookmarkEnd w:id="15952"/>
          <w:bookmarkEnd w:id="15953"/>
          <w:bookmarkEnd w:id="15954"/>
          <w:bookmarkEnd w:id="15955"/>
        </w:del>
      </w:ins>
    </w:p>
    <w:tbl>
      <w:tblPr>
        <w:tblStyle w:val="TableGrid"/>
        <w:tblW w:w="8725" w:type="dxa"/>
        <w:tblLook w:val="04A0" w:firstRow="1" w:lastRow="0" w:firstColumn="1" w:lastColumn="0" w:noHBand="0" w:noVBand="1"/>
        <w:tblPrChange w:id="15956" w:author="phuong vu" w:date="2018-11-23T13:38:00Z">
          <w:tblPr>
            <w:tblStyle w:val="TableGrid"/>
            <w:tblW w:w="8905" w:type="dxa"/>
            <w:tblLook w:val="04A0" w:firstRow="1" w:lastRow="0" w:firstColumn="1" w:lastColumn="0" w:noHBand="0" w:noVBand="1"/>
          </w:tblPr>
        </w:tblPrChange>
      </w:tblPr>
      <w:tblGrid>
        <w:gridCol w:w="708"/>
        <w:gridCol w:w="1689"/>
        <w:gridCol w:w="1300"/>
        <w:gridCol w:w="1098"/>
        <w:gridCol w:w="838"/>
        <w:gridCol w:w="823"/>
        <w:gridCol w:w="2269"/>
        <w:tblGridChange w:id="15957">
          <w:tblGrid>
            <w:gridCol w:w="708"/>
            <w:gridCol w:w="1689"/>
            <w:gridCol w:w="1300"/>
            <w:gridCol w:w="1098"/>
            <w:gridCol w:w="838"/>
            <w:gridCol w:w="823"/>
            <w:gridCol w:w="3225"/>
          </w:tblGrid>
        </w:tblGridChange>
      </w:tblGrid>
      <w:tr w:rsidR="001856AA" w:rsidRPr="001856AA" w:rsidDel="00D10B12" w14:paraId="0697B372" w14:textId="1D87E6B1" w:rsidTr="006B6330">
        <w:trPr>
          <w:trHeight w:val="300"/>
          <w:ins w:id="15958" w:author="phuong vu" w:date="2018-11-16T12:54:00Z"/>
          <w:del w:id="15959" w:author="Tran Huan" w:date="2018-12-03T01:22:00Z"/>
          <w:trPrChange w:id="15960" w:author="phuong vu" w:date="2018-11-23T13:38:00Z">
            <w:trPr>
              <w:trHeight w:val="300"/>
            </w:trPr>
          </w:trPrChange>
        </w:trPr>
        <w:tc>
          <w:tcPr>
            <w:tcW w:w="708" w:type="dxa"/>
            <w:noWrap/>
            <w:vAlign w:val="center"/>
            <w:hideMark/>
            <w:tcPrChange w:id="15961" w:author="phuong vu" w:date="2018-11-23T13:38:00Z">
              <w:tcPr>
                <w:tcW w:w="544" w:type="dxa"/>
                <w:noWrap/>
                <w:hideMark/>
              </w:tcPr>
            </w:tcPrChange>
          </w:tcPr>
          <w:p w14:paraId="3BA0ABD5" w14:textId="0AED35D3" w:rsidR="001856AA" w:rsidRPr="001856AA" w:rsidDel="00D10B12" w:rsidRDefault="001856AA" w:rsidP="00D10B12">
            <w:pPr>
              <w:spacing w:line="288" w:lineRule="auto"/>
              <w:contextualSpacing/>
              <w:jc w:val="center"/>
              <w:rPr>
                <w:ins w:id="15962" w:author="phuong vu" w:date="2018-11-16T12:54:00Z"/>
                <w:del w:id="15963" w:author="Tran Huan" w:date="2018-12-03T01:22:00Z"/>
                <w:b/>
                <w:bCs/>
              </w:rPr>
              <w:pPrChange w:id="15964" w:author="Tran Huan" w:date="2018-12-03T01:23:00Z">
                <w:pPr/>
              </w:pPrChange>
            </w:pPr>
            <w:ins w:id="15965" w:author="phuong vu" w:date="2018-11-16T12:54:00Z">
              <w:del w:id="15966" w:author="Tran Huan" w:date="2018-12-03T01:22:00Z">
                <w:r w:rsidRPr="001856AA" w:rsidDel="00D10B12">
                  <w:rPr>
                    <w:b/>
                    <w:bCs/>
                    <w:lang w:val="da-DK"/>
                  </w:rPr>
                  <w:delText>STT</w:delText>
                </w:r>
                <w:bookmarkStart w:id="15967" w:name="_Toc531570108"/>
                <w:bookmarkStart w:id="15968" w:name="_Toc531573956"/>
                <w:bookmarkStart w:id="15969" w:name="_Toc531577697"/>
                <w:bookmarkStart w:id="15970" w:name="_Toc531581435"/>
                <w:bookmarkEnd w:id="15967"/>
                <w:bookmarkEnd w:id="15968"/>
                <w:bookmarkEnd w:id="15969"/>
                <w:bookmarkEnd w:id="15970"/>
              </w:del>
            </w:ins>
          </w:p>
        </w:tc>
        <w:tc>
          <w:tcPr>
            <w:tcW w:w="1689" w:type="dxa"/>
            <w:noWrap/>
            <w:vAlign w:val="center"/>
            <w:hideMark/>
            <w:tcPrChange w:id="15971" w:author="phuong vu" w:date="2018-11-23T13:38:00Z">
              <w:tcPr>
                <w:tcW w:w="1197" w:type="dxa"/>
                <w:noWrap/>
                <w:hideMark/>
              </w:tcPr>
            </w:tcPrChange>
          </w:tcPr>
          <w:p w14:paraId="1DECD589" w14:textId="0D4E412F" w:rsidR="001856AA" w:rsidRPr="001856AA" w:rsidDel="00D10B12" w:rsidRDefault="001856AA" w:rsidP="00D10B12">
            <w:pPr>
              <w:spacing w:line="288" w:lineRule="auto"/>
              <w:contextualSpacing/>
              <w:jc w:val="center"/>
              <w:rPr>
                <w:ins w:id="15972" w:author="phuong vu" w:date="2018-11-16T12:54:00Z"/>
                <w:del w:id="15973" w:author="Tran Huan" w:date="2018-12-03T01:22:00Z"/>
                <w:b/>
                <w:bCs/>
              </w:rPr>
              <w:pPrChange w:id="15974" w:author="Tran Huan" w:date="2018-12-03T01:23:00Z">
                <w:pPr/>
              </w:pPrChange>
            </w:pPr>
            <w:ins w:id="15975" w:author="phuong vu" w:date="2018-11-16T12:54:00Z">
              <w:del w:id="15976" w:author="Tran Huan" w:date="2018-12-03T01:22:00Z">
                <w:r w:rsidRPr="001856AA" w:rsidDel="00D10B12">
                  <w:rPr>
                    <w:b/>
                    <w:bCs/>
                    <w:lang w:val="da-DK"/>
                  </w:rPr>
                  <w:delText>Tên trường</w:delText>
                </w:r>
                <w:bookmarkStart w:id="15977" w:name="_Toc531570109"/>
                <w:bookmarkStart w:id="15978" w:name="_Toc531573957"/>
                <w:bookmarkStart w:id="15979" w:name="_Toc531577698"/>
                <w:bookmarkStart w:id="15980" w:name="_Toc531581436"/>
                <w:bookmarkEnd w:id="15977"/>
                <w:bookmarkEnd w:id="15978"/>
                <w:bookmarkEnd w:id="15979"/>
                <w:bookmarkEnd w:id="15980"/>
              </w:del>
            </w:ins>
          </w:p>
        </w:tc>
        <w:tc>
          <w:tcPr>
            <w:tcW w:w="1300" w:type="dxa"/>
            <w:noWrap/>
            <w:vAlign w:val="center"/>
            <w:hideMark/>
            <w:tcPrChange w:id="15981" w:author="phuong vu" w:date="2018-11-23T13:38:00Z">
              <w:tcPr>
                <w:tcW w:w="1205" w:type="dxa"/>
                <w:noWrap/>
                <w:hideMark/>
              </w:tcPr>
            </w:tcPrChange>
          </w:tcPr>
          <w:p w14:paraId="21C8A35E" w14:textId="4A07F308" w:rsidR="001856AA" w:rsidRPr="001856AA" w:rsidDel="00D10B12" w:rsidRDefault="001856AA" w:rsidP="00D10B12">
            <w:pPr>
              <w:spacing w:line="288" w:lineRule="auto"/>
              <w:contextualSpacing/>
              <w:jc w:val="center"/>
              <w:rPr>
                <w:ins w:id="15982" w:author="phuong vu" w:date="2018-11-16T12:54:00Z"/>
                <w:del w:id="15983" w:author="Tran Huan" w:date="2018-12-03T01:22:00Z"/>
                <w:b/>
                <w:bCs/>
              </w:rPr>
              <w:pPrChange w:id="15984" w:author="Tran Huan" w:date="2018-12-03T01:23:00Z">
                <w:pPr/>
              </w:pPrChange>
            </w:pPr>
            <w:ins w:id="15985" w:author="phuong vu" w:date="2018-11-16T12:54:00Z">
              <w:del w:id="15986" w:author="Tran Huan" w:date="2018-12-03T01:22:00Z">
                <w:r w:rsidRPr="001856AA" w:rsidDel="00D10B12">
                  <w:rPr>
                    <w:b/>
                    <w:bCs/>
                    <w:lang w:val="da-DK"/>
                  </w:rPr>
                  <w:delText>Kiểu</w:delText>
                </w:r>
                <w:bookmarkStart w:id="15987" w:name="_Toc531570110"/>
                <w:bookmarkStart w:id="15988" w:name="_Toc531573958"/>
                <w:bookmarkStart w:id="15989" w:name="_Toc531577699"/>
                <w:bookmarkStart w:id="15990" w:name="_Toc531581437"/>
                <w:bookmarkEnd w:id="15987"/>
                <w:bookmarkEnd w:id="15988"/>
                <w:bookmarkEnd w:id="15989"/>
                <w:bookmarkEnd w:id="15990"/>
              </w:del>
            </w:ins>
          </w:p>
        </w:tc>
        <w:tc>
          <w:tcPr>
            <w:tcW w:w="1098" w:type="dxa"/>
            <w:noWrap/>
            <w:vAlign w:val="center"/>
            <w:hideMark/>
            <w:tcPrChange w:id="15991" w:author="phuong vu" w:date="2018-11-23T13:38:00Z">
              <w:tcPr>
                <w:tcW w:w="1098" w:type="dxa"/>
                <w:noWrap/>
                <w:hideMark/>
              </w:tcPr>
            </w:tcPrChange>
          </w:tcPr>
          <w:p w14:paraId="29300246" w14:textId="5F8B1DD5" w:rsidR="001856AA" w:rsidRPr="001856AA" w:rsidDel="00D10B12" w:rsidRDefault="001856AA" w:rsidP="00D10B12">
            <w:pPr>
              <w:spacing w:line="288" w:lineRule="auto"/>
              <w:contextualSpacing/>
              <w:jc w:val="center"/>
              <w:rPr>
                <w:ins w:id="15992" w:author="phuong vu" w:date="2018-11-16T12:54:00Z"/>
                <w:del w:id="15993" w:author="Tran Huan" w:date="2018-12-03T01:22:00Z"/>
                <w:b/>
                <w:bCs/>
              </w:rPr>
              <w:pPrChange w:id="15994" w:author="Tran Huan" w:date="2018-12-03T01:23:00Z">
                <w:pPr/>
              </w:pPrChange>
            </w:pPr>
            <w:ins w:id="15995" w:author="phuong vu" w:date="2018-11-16T12:54:00Z">
              <w:del w:id="15996" w:author="Tran Huan" w:date="2018-12-03T01:22:00Z">
                <w:r w:rsidRPr="001856AA" w:rsidDel="00D10B12">
                  <w:rPr>
                    <w:b/>
                    <w:bCs/>
                    <w:lang w:val="da-DK"/>
                  </w:rPr>
                  <w:delText>Chấp nhận Null</w:delText>
                </w:r>
                <w:bookmarkStart w:id="15997" w:name="_Toc531570111"/>
                <w:bookmarkStart w:id="15998" w:name="_Toc531573959"/>
                <w:bookmarkStart w:id="15999" w:name="_Toc531577700"/>
                <w:bookmarkStart w:id="16000" w:name="_Toc531581438"/>
                <w:bookmarkEnd w:id="15997"/>
                <w:bookmarkEnd w:id="15998"/>
                <w:bookmarkEnd w:id="15999"/>
                <w:bookmarkEnd w:id="16000"/>
              </w:del>
            </w:ins>
          </w:p>
        </w:tc>
        <w:tc>
          <w:tcPr>
            <w:tcW w:w="838" w:type="dxa"/>
            <w:noWrap/>
            <w:vAlign w:val="center"/>
            <w:hideMark/>
            <w:tcPrChange w:id="16001" w:author="phuong vu" w:date="2018-11-23T13:38:00Z">
              <w:tcPr>
                <w:tcW w:w="818" w:type="dxa"/>
                <w:noWrap/>
                <w:hideMark/>
              </w:tcPr>
            </w:tcPrChange>
          </w:tcPr>
          <w:p w14:paraId="31D408F4" w14:textId="7F839A9C" w:rsidR="001856AA" w:rsidRPr="001856AA" w:rsidDel="00D10B12" w:rsidRDefault="001856AA" w:rsidP="00D10B12">
            <w:pPr>
              <w:spacing w:line="288" w:lineRule="auto"/>
              <w:contextualSpacing/>
              <w:jc w:val="center"/>
              <w:rPr>
                <w:ins w:id="16002" w:author="phuong vu" w:date="2018-11-16T12:54:00Z"/>
                <w:del w:id="16003" w:author="Tran Huan" w:date="2018-12-03T01:22:00Z"/>
                <w:b/>
                <w:bCs/>
              </w:rPr>
              <w:pPrChange w:id="16004" w:author="Tran Huan" w:date="2018-12-03T01:23:00Z">
                <w:pPr/>
              </w:pPrChange>
            </w:pPr>
            <w:ins w:id="16005" w:author="phuong vu" w:date="2018-11-16T12:54:00Z">
              <w:del w:id="16006" w:author="Tran Huan" w:date="2018-12-03T01:22:00Z">
                <w:r w:rsidRPr="001856AA" w:rsidDel="00D10B12">
                  <w:rPr>
                    <w:b/>
                    <w:bCs/>
                    <w:lang w:val="da-DK"/>
                  </w:rPr>
                  <w:delText>Khóa chính</w:delText>
                </w:r>
                <w:bookmarkStart w:id="16007" w:name="_Toc531570112"/>
                <w:bookmarkStart w:id="16008" w:name="_Toc531573960"/>
                <w:bookmarkStart w:id="16009" w:name="_Toc531577701"/>
                <w:bookmarkStart w:id="16010" w:name="_Toc531581439"/>
                <w:bookmarkEnd w:id="16007"/>
                <w:bookmarkEnd w:id="16008"/>
                <w:bookmarkEnd w:id="16009"/>
                <w:bookmarkEnd w:id="16010"/>
              </w:del>
            </w:ins>
          </w:p>
        </w:tc>
        <w:tc>
          <w:tcPr>
            <w:tcW w:w="823" w:type="dxa"/>
            <w:noWrap/>
            <w:vAlign w:val="center"/>
            <w:hideMark/>
            <w:tcPrChange w:id="16011" w:author="phuong vu" w:date="2018-11-23T13:38:00Z">
              <w:tcPr>
                <w:tcW w:w="818" w:type="dxa"/>
                <w:noWrap/>
                <w:hideMark/>
              </w:tcPr>
            </w:tcPrChange>
          </w:tcPr>
          <w:p w14:paraId="2E684418" w14:textId="0EBA9EE0" w:rsidR="001856AA" w:rsidRPr="001856AA" w:rsidDel="00D10B12" w:rsidRDefault="001856AA" w:rsidP="00D10B12">
            <w:pPr>
              <w:spacing w:line="288" w:lineRule="auto"/>
              <w:contextualSpacing/>
              <w:jc w:val="center"/>
              <w:rPr>
                <w:ins w:id="16012" w:author="phuong vu" w:date="2018-11-16T12:54:00Z"/>
                <w:del w:id="16013" w:author="Tran Huan" w:date="2018-12-03T01:22:00Z"/>
                <w:b/>
                <w:bCs/>
              </w:rPr>
              <w:pPrChange w:id="16014" w:author="Tran Huan" w:date="2018-12-03T01:23:00Z">
                <w:pPr/>
              </w:pPrChange>
            </w:pPr>
            <w:ins w:id="16015" w:author="phuong vu" w:date="2018-11-16T12:54:00Z">
              <w:del w:id="16016" w:author="Tran Huan" w:date="2018-12-03T01:22:00Z">
                <w:r w:rsidRPr="001856AA" w:rsidDel="00D10B12">
                  <w:rPr>
                    <w:b/>
                    <w:bCs/>
                    <w:lang w:val="da-DK"/>
                  </w:rPr>
                  <w:delText>Khóa ngoại</w:delText>
                </w:r>
                <w:bookmarkStart w:id="16017" w:name="_Toc531570113"/>
                <w:bookmarkStart w:id="16018" w:name="_Toc531573961"/>
                <w:bookmarkStart w:id="16019" w:name="_Toc531577702"/>
                <w:bookmarkStart w:id="16020" w:name="_Toc531581440"/>
                <w:bookmarkEnd w:id="16017"/>
                <w:bookmarkEnd w:id="16018"/>
                <w:bookmarkEnd w:id="16019"/>
                <w:bookmarkEnd w:id="16020"/>
              </w:del>
            </w:ins>
          </w:p>
        </w:tc>
        <w:tc>
          <w:tcPr>
            <w:tcW w:w="2269" w:type="dxa"/>
            <w:noWrap/>
            <w:vAlign w:val="center"/>
            <w:hideMark/>
            <w:tcPrChange w:id="16021" w:author="phuong vu" w:date="2018-11-23T13:38:00Z">
              <w:tcPr>
                <w:tcW w:w="3225" w:type="dxa"/>
                <w:noWrap/>
                <w:hideMark/>
              </w:tcPr>
            </w:tcPrChange>
          </w:tcPr>
          <w:p w14:paraId="7109232F" w14:textId="0CDD36B1" w:rsidR="001856AA" w:rsidRPr="001856AA" w:rsidDel="00D10B12" w:rsidRDefault="001856AA" w:rsidP="00D10B12">
            <w:pPr>
              <w:spacing w:line="288" w:lineRule="auto"/>
              <w:ind w:right="226"/>
              <w:contextualSpacing/>
              <w:jc w:val="center"/>
              <w:rPr>
                <w:ins w:id="16022" w:author="phuong vu" w:date="2018-11-16T12:54:00Z"/>
                <w:del w:id="16023" w:author="Tran Huan" w:date="2018-12-03T01:22:00Z"/>
                <w:b/>
                <w:bCs/>
              </w:rPr>
              <w:pPrChange w:id="16024" w:author="Tran Huan" w:date="2018-12-03T01:23:00Z">
                <w:pPr/>
              </w:pPrChange>
            </w:pPr>
            <w:ins w:id="16025" w:author="phuong vu" w:date="2018-11-16T12:54:00Z">
              <w:del w:id="16026" w:author="Tran Huan" w:date="2018-12-03T01:22:00Z">
                <w:r w:rsidRPr="001856AA" w:rsidDel="00D10B12">
                  <w:rPr>
                    <w:b/>
                    <w:bCs/>
                    <w:lang w:val="da-DK"/>
                  </w:rPr>
                  <w:delText>Mô tả</w:delText>
                </w:r>
                <w:bookmarkStart w:id="16027" w:name="_Toc531570114"/>
                <w:bookmarkStart w:id="16028" w:name="_Toc531573962"/>
                <w:bookmarkStart w:id="16029" w:name="_Toc531577703"/>
                <w:bookmarkStart w:id="16030" w:name="_Toc531581441"/>
                <w:bookmarkEnd w:id="16027"/>
                <w:bookmarkEnd w:id="16028"/>
                <w:bookmarkEnd w:id="16029"/>
                <w:bookmarkEnd w:id="16030"/>
              </w:del>
            </w:ins>
          </w:p>
        </w:tc>
        <w:bookmarkStart w:id="16031" w:name="_Toc531570115"/>
        <w:bookmarkStart w:id="16032" w:name="_Toc531573963"/>
        <w:bookmarkStart w:id="16033" w:name="_Toc531577704"/>
        <w:bookmarkStart w:id="16034" w:name="_Toc531581442"/>
        <w:bookmarkEnd w:id="16031"/>
        <w:bookmarkEnd w:id="16032"/>
        <w:bookmarkEnd w:id="16033"/>
        <w:bookmarkEnd w:id="16034"/>
      </w:tr>
      <w:tr w:rsidR="001856AA" w:rsidRPr="001856AA" w:rsidDel="00D10B12" w14:paraId="364CCC08" w14:textId="221299AC" w:rsidTr="006B6330">
        <w:trPr>
          <w:trHeight w:val="300"/>
          <w:ins w:id="16035" w:author="phuong vu" w:date="2018-11-16T12:54:00Z"/>
          <w:del w:id="16036" w:author="Tran Huan" w:date="2018-12-03T01:22:00Z"/>
          <w:trPrChange w:id="16037" w:author="phuong vu" w:date="2018-11-23T13:38:00Z">
            <w:trPr>
              <w:trHeight w:val="300"/>
            </w:trPr>
          </w:trPrChange>
        </w:trPr>
        <w:tc>
          <w:tcPr>
            <w:tcW w:w="708" w:type="dxa"/>
            <w:noWrap/>
            <w:vAlign w:val="center"/>
            <w:hideMark/>
            <w:tcPrChange w:id="16038" w:author="phuong vu" w:date="2018-11-23T13:38:00Z">
              <w:tcPr>
                <w:tcW w:w="544" w:type="dxa"/>
                <w:noWrap/>
                <w:hideMark/>
              </w:tcPr>
            </w:tcPrChange>
          </w:tcPr>
          <w:p w14:paraId="04CBC926" w14:textId="01A9C53C" w:rsidR="001856AA" w:rsidRPr="001856AA" w:rsidDel="00D10B12" w:rsidRDefault="001856AA" w:rsidP="00D10B12">
            <w:pPr>
              <w:spacing w:line="288" w:lineRule="auto"/>
              <w:contextualSpacing/>
              <w:jc w:val="center"/>
              <w:rPr>
                <w:ins w:id="16039" w:author="phuong vu" w:date="2018-11-16T12:54:00Z"/>
                <w:del w:id="16040" w:author="Tran Huan" w:date="2018-12-03T01:22:00Z"/>
                <w:rPrChange w:id="16041" w:author="phuong vu" w:date="2018-11-16T12:54:00Z">
                  <w:rPr>
                    <w:ins w:id="16042" w:author="phuong vu" w:date="2018-11-16T12:54:00Z"/>
                    <w:del w:id="16043" w:author="Tran Huan" w:date="2018-12-03T01:22:00Z"/>
                    <w:b/>
                  </w:rPr>
                </w:rPrChange>
              </w:rPr>
              <w:pPrChange w:id="16044" w:author="Tran Huan" w:date="2018-12-03T01:23:00Z">
                <w:pPr/>
              </w:pPrChange>
            </w:pPr>
            <w:ins w:id="16045" w:author="phuong vu" w:date="2018-11-16T12:54:00Z">
              <w:del w:id="16046" w:author="Tran Huan" w:date="2018-12-03T01:22:00Z">
                <w:r w:rsidRPr="001856AA" w:rsidDel="00D10B12">
                  <w:rPr>
                    <w:rPrChange w:id="16047" w:author="phuong vu" w:date="2018-11-16T12:54:00Z">
                      <w:rPr>
                        <w:b/>
                      </w:rPr>
                    </w:rPrChange>
                  </w:rPr>
                  <w:delText>1</w:delText>
                </w:r>
                <w:bookmarkStart w:id="16048" w:name="_Toc531570116"/>
                <w:bookmarkStart w:id="16049" w:name="_Toc531573964"/>
                <w:bookmarkStart w:id="16050" w:name="_Toc531577705"/>
                <w:bookmarkStart w:id="16051" w:name="_Toc531581443"/>
                <w:bookmarkEnd w:id="16048"/>
                <w:bookmarkEnd w:id="16049"/>
                <w:bookmarkEnd w:id="16050"/>
                <w:bookmarkEnd w:id="16051"/>
              </w:del>
            </w:ins>
          </w:p>
        </w:tc>
        <w:tc>
          <w:tcPr>
            <w:tcW w:w="1689" w:type="dxa"/>
            <w:noWrap/>
            <w:hideMark/>
            <w:tcPrChange w:id="16052" w:author="phuong vu" w:date="2018-11-23T13:38:00Z">
              <w:tcPr>
                <w:tcW w:w="1197" w:type="dxa"/>
                <w:noWrap/>
                <w:hideMark/>
              </w:tcPr>
            </w:tcPrChange>
          </w:tcPr>
          <w:p w14:paraId="18F07B24" w14:textId="6900335C" w:rsidR="001856AA" w:rsidRPr="001856AA" w:rsidDel="00D10B12" w:rsidRDefault="001856AA" w:rsidP="00D10B12">
            <w:pPr>
              <w:spacing w:line="288" w:lineRule="auto"/>
              <w:contextualSpacing/>
              <w:rPr>
                <w:ins w:id="16053" w:author="phuong vu" w:date="2018-11-16T12:54:00Z"/>
                <w:del w:id="16054" w:author="Tran Huan" w:date="2018-12-03T01:22:00Z"/>
                <w:rPrChange w:id="16055" w:author="phuong vu" w:date="2018-11-16T12:54:00Z">
                  <w:rPr>
                    <w:ins w:id="16056" w:author="phuong vu" w:date="2018-11-16T12:54:00Z"/>
                    <w:del w:id="16057" w:author="Tran Huan" w:date="2018-12-03T01:22:00Z"/>
                    <w:b/>
                  </w:rPr>
                </w:rPrChange>
              </w:rPr>
              <w:pPrChange w:id="16058" w:author="Tran Huan" w:date="2018-12-03T01:23:00Z">
                <w:pPr/>
              </w:pPrChange>
            </w:pPr>
            <w:ins w:id="16059" w:author="phuong vu" w:date="2018-11-16T12:54:00Z">
              <w:del w:id="16060" w:author="Tran Huan" w:date="2018-12-03T01:22:00Z">
                <w:r w:rsidRPr="001856AA" w:rsidDel="00D10B12">
                  <w:rPr>
                    <w:rPrChange w:id="16061" w:author="phuong vu" w:date="2018-11-16T12:54:00Z">
                      <w:rPr>
                        <w:b/>
                      </w:rPr>
                    </w:rPrChange>
                  </w:rPr>
                  <w:delText>id</w:delText>
                </w:r>
                <w:bookmarkStart w:id="16062" w:name="_Toc531570117"/>
                <w:bookmarkStart w:id="16063" w:name="_Toc531573965"/>
                <w:bookmarkStart w:id="16064" w:name="_Toc531577706"/>
                <w:bookmarkStart w:id="16065" w:name="_Toc531581444"/>
                <w:bookmarkEnd w:id="16062"/>
                <w:bookmarkEnd w:id="16063"/>
                <w:bookmarkEnd w:id="16064"/>
                <w:bookmarkEnd w:id="16065"/>
              </w:del>
            </w:ins>
          </w:p>
        </w:tc>
        <w:tc>
          <w:tcPr>
            <w:tcW w:w="1300" w:type="dxa"/>
            <w:noWrap/>
            <w:hideMark/>
            <w:tcPrChange w:id="16066" w:author="phuong vu" w:date="2018-11-23T13:38:00Z">
              <w:tcPr>
                <w:tcW w:w="1205" w:type="dxa"/>
                <w:noWrap/>
                <w:hideMark/>
              </w:tcPr>
            </w:tcPrChange>
          </w:tcPr>
          <w:p w14:paraId="5CB0E0BA" w14:textId="47BF42D7" w:rsidR="001856AA" w:rsidRPr="001856AA" w:rsidDel="00D10B12" w:rsidRDefault="001856AA" w:rsidP="00D10B12">
            <w:pPr>
              <w:spacing w:line="288" w:lineRule="auto"/>
              <w:contextualSpacing/>
              <w:rPr>
                <w:ins w:id="16067" w:author="phuong vu" w:date="2018-11-16T12:54:00Z"/>
                <w:del w:id="16068" w:author="Tran Huan" w:date="2018-12-03T01:22:00Z"/>
                <w:rPrChange w:id="16069" w:author="phuong vu" w:date="2018-11-16T12:54:00Z">
                  <w:rPr>
                    <w:ins w:id="16070" w:author="phuong vu" w:date="2018-11-16T12:54:00Z"/>
                    <w:del w:id="16071" w:author="Tran Huan" w:date="2018-12-03T01:22:00Z"/>
                    <w:b/>
                  </w:rPr>
                </w:rPrChange>
              </w:rPr>
              <w:pPrChange w:id="16072" w:author="Tran Huan" w:date="2018-12-03T01:23:00Z">
                <w:pPr/>
              </w:pPrChange>
            </w:pPr>
            <w:ins w:id="16073" w:author="phuong vu" w:date="2018-11-16T12:54:00Z">
              <w:del w:id="16074" w:author="Tran Huan" w:date="2018-12-03T01:22:00Z">
                <w:r w:rsidRPr="001856AA" w:rsidDel="00D10B12">
                  <w:rPr>
                    <w:rPrChange w:id="16075" w:author="phuong vu" w:date="2018-11-16T12:54:00Z">
                      <w:rPr>
                        <w:b/>
                      </w:rPr>
                    </w:rPrChange>
                  </w:rPr>
                  <w:delText>numeric</w:delText>
                </w:r>
                <w:bookmarkStart w:id="16076" w:name="_Toc531570118"/>
                <w:bookmarkStart w:id="16077" w:name="_Toc531573966"/>
                <w:bookmarkStart w:id="16078" w:name="_Toc531577707"/>
                <w:bookmarkStart w:id="16079" w:name="_Toc531581445"/>
                <w:bookmarkEnd w:id="16076"/>
                <w:bookmarkEnd w:id="16077"/>
                <w:bookmarkEnd w:id="16078"/>
                <w:bookmarkEnd w:id="16079"/>
              </w:del>
            </w:ins>
          </w:p>
        </w:tc>
        <w:tc>
          <w:tcPr>
            <w:tcW w:w="1098" w:type="dxa"/>
            <w:noWrap/>
            <w:vAlign w:val="center"/>
            <w:hideMark/>
            <w:tcPrChange w:id="16080" w:author="phuong vu" w:date="2018-11-23T13:38:00Z">
              <w:tcPr>
                <w:tcW w:w="1098" w:type="dxa"/>
                <w:noWrap/>
                <w:hideMark/>
              </w:tcPr>
            </w:tcPrChange>
          </w:tcPr>
          <w:p w14:paraId="08AA38CF" w14:textId="0F73FF0F" w:rsidR="001856AA" w:rsidRPr="001856AA" w:rsidDel="00D10B12" w:rsidRDefault="001856AA" w:rsidP="00D10B12">
            <w:pPr>
              <w:spacing w:line="288" w:lineRule="auto"/>
              <w:contextualSpacing/>
              <w:jc w:val="center"/>
              <w:rPr>
                <w:ins w:id="16081" w:author="phuong vu" w:date="2018-11-16T12:54:00Z"/>
                <w:del w:id="16082" w:author="Tran Huan" w:date="2018-12-03T01:22:00Z"/>
                <w:rPrChange w:id="16083" w:author="phuong vu" w:date="2018-11-16T12:54:00Z">
                  <w:rPr>
                    <w:ins w:id="16084" w:author="phuong vu" w:date="2018-11-16T12:54:00Z"/>
                    <w:del w:id="16085" w:author="Tran Huan" w:date="2018-12-03T01:22:00Z"/>
                    <w:b/>
                  </w:rPr>
                </w:rPrChange>
              </w:rPr>
              <w:pPrChange w:id="16086" w:author="Tran Huan" w:date="2018-12-03T01:23:00Z">
                <w:pPr/>
              </w:pPrChange>
            </w:pPr>
            <w:bookmarkStart w:id="16087" w:name="_Toc531570119"/>
            <w:bookmarkStart w:id="16088" w:name="_Toc531573967"/>
            <w:bookmarkStart w:id="16089" w:name="_Toc531577708"/>
            <w:bookmarkStart w:id="16090" w:name="_Toc531581446"/>
            <w:bookmarkEnd w:id="16087"/>
            <w:bookmarkEnd w:id="16088"/>
            <w:bookmarkEnd w:id="16089"/>
            <w:bookmarkEnd w:id="16090"/>
          </w:p>
        </w:tc>
        <w:tc>
          <w:tcPr>
            <w:tcW w:w="838" w:type="dxa"/>
            <w:noWrap/>
            <w:vAlign w:val="center"/>
            <w:hideMark/>
            <w:tcPrChange w:id="16091" w:author="phuong vu" w:date="2018-11-23T13:38:00Z">
              <w:tcPr>
                <w:tcW w:w="818" w:type="dxa"/>
                <w:noWrap/>
                <w:hideMark/>
              </w:tcPr>
            </w:tcPrChange>
          </w:tcPr>
          <w:p w14:paraId="05520CA2" w14:textId="700CAAD4" w:rsidR="001856AA" w:rsidRPr="001856AA" w:rsidDel="00D10B12" w:rsidRDefault="001856AA" w:rsidP="00D10B12">
            <w:pPr>
              <w:spacing w:line="288" w:lineRule="auto"/>
              <w:contextualSpacing/>
              <w:jc w:val="center"/>
              <w:rPr>
                <w:ins w:id="16092" w:author="phuong vu" w:date="2018-11-16T12:54:00Z"/>
                <w:del w:id="16093" w:author="Tran Huan" w:date="2018-12-03T01:22:00Z"/>
                <w:rPrChange w:id="16094" w:author="phuong vu" w:date="2018-11-16T12:54:00Z">
                  <w:rPr>
                    <w:ins w:id="16095" w:author="phuong vu" w:date="2018-11-16T12:54:00Z"/>
                    <w:del w:id="16096" w:author="Tran Huan" w:date="2018-12-03T01:22:00Z"/>
                    <w:b/>
                  </w:rPr>
                </w:rPrChange>
              </w:rPr>
              <w:pPrChange w:id="16097" w:author="Tran Huan" w:date="2018-12-03T01:23:00Z">
                <w:pPr/>
              </w:pPrChange>
            </w:pPr>
            <w:ins w:id="16098" w:author="phuong vu" w:date="2018-11-16T12:54:00Z">
              <w:del w:id="16099" w:author="Tran Huan" w:date="2018-12-03T01:22:00Z">
                <w:r w:rsidRPr="001856AA" w:rsidDel="00D10B12">
                  <w:rPr>
                    <w:rPrChange w:id="16100" w:author="phuong vu" w:date="2018-11-16T12:54:00Z">
                      <w:rPr>
                        <w:b/>
                      </w:rPr>
                    </w:rPrChange>
                  </w:rPr>
                  <w:delText>X</w:delText>
                </w:r>
                <w:bookmarkStart w:id="16101" w:name="_Toc531570120"/>
                <w:bookmarkStart w:id="16102" w:name="_Toc531573968"/>
                <w:bookmarkStart w:id="16103" w:name="_Toc531577709"/>
                <w:bookmarkStart w:id="16104" w:name="_Toc531581447"/>
                <w:bookmarkEnd w:id="16101"/>
                <w:bookmarkEnd w:id="16102"/>
                <w:bookmarkEnd w:id="16103"/>
                <w:bookmarkEnd w:id="16104"/>
              </w:del>
            </w:ins>
          </w:p>
        </w:tc>
        <w:tc>
          <w:tcPr>
            <w:tcW w:w="823" w:type="dxa"/>
            <w:noWrap/>
            <w:vAlign w:val="center"/>
            <w:hideMark/>
            <w:tcPrChange w:id="16105" w:author="phuong vu" w:date="2018-11-23T13:38:00Z">
              <w:tcPr>
                <w:tcW w:w="818" w:type="dxa"/>
                <w:noWrap/>
                <w:hideMark/>
              </w:tcPr>
            </w:tcPrChange>
          </w:tcPr>
          <w:p w14:paraId="37BB5581" w14:textId="310272B0" w:rsidR="001856AA" w:rsidRPr="001856AA" w:rsidDel="00D10B12" w:rsidRDefault="001856AA" w:rsidP="00D10B12">
            <w:pPr>
              <w:spacing w:line="288" w:lineRule="auto"/>
              <w:contextualSpacing/>
              <w:jc w:val="center"/>
              <w:rPr>
                <w:ins w:id="16106" w:author="phuong vu" w:date="2018-11-16T12:54:00Z"/>
                <w:del w:id="16107" w:author="Tran Huan" w:date="2018-12-03T01:22:00Z"/>
                <w:rPrChange w:id="16108" w:author="phuong vu" w:date="2018-11-16T12:54:00Z">
                  <w:rPr>
                    <w:ins w:id="16109" w:author="phuong vu" w:date="2018-11-16T12:54:00Z"/>
                    <w:del w:id="16110" w:author="Tran Huan" w:date="2018-12-03T01:22:00Z"/>
                    <w:b/>
                  </w:rPr>
                </w:rPrChange>
              </w:rPr>
              <w:pPrChange w:id="16111" w:author="Tran Huan" w:date="2018-12-03T01:23:00Z">
                <w:pPr/>
              </w:pPrChange>
            </w:pPr>
            <w:bookmarkStart w:id="16112" w:name="_Toc531570121"/>
            <w:bookmarkStart w:id="16113" w:name="_Toc531573969"/>
            <w:bookmarkStart w:id="16114" w:name="_Toc531577710"/>
            <w:bookmarkStart w:id="16115" w:name="_Toc531581448"/>
            <w:bookmarkEnd w:id="16112"/>
            <w:bookmarkEnd w:id="16113"/>
            <w:bookmarkEnd w:id="16114"/>
            <w:bookmarkEnd w:id="16115"/>
          </w:p>
        </w:tc>
        <w:tc>
          <w:tcPr>
            <w:tcW w:w="2269" w:type="dxa"/>
            <w:noWrap/>
            <w:hideMark/>
            <w:tcPrChange w:id="16116" w:author="phuong vu" w:date="2018-11-23T13:38:00Z">
              <w:tcPr>
                <w:tcW w:w="3225" w:type="dxa"/>
                <w:noWrap/>
                <w:hideMark/>
              </w:tcPr>
            </w:tcPrChange>
          </w:tcPr>
          <w:p w14:paraId="28CC079D" w14:textId="45F6A487" w:rsidR="001856AA" w:rsidRPr="001856AA" w:rsidDel="00D10B12" w:rsidRDefault="001856AA" w:rsidP="00D10B12">
            <w:pPr>
              <w:spacing w:line="288" w:lineRule="auto"/>
              <w:contextualSpacing/>
              <w:rPr>
                <w:ins w:id="16117" w:author="phuong vu" w:date="2018-11-16T12:54:00Z"/>
                <w:del w:id="16118" w:author="Tran Huan" w:date="2018-12-03T01:22:00Z"/>
                <w:rPrChange w:id="16119" w:author="phuong vu" w:date="2018-11-16T12:54:00Z">
                  <w:rPr>
                    <w:ins w:id="16120" w:author="phuong vu" w:date="2018-11-16T12:54:00Z"/>
                    <w:del w:id="16121" w:author="Tran Huan" w:date="2018-12-03T01:22:00Z"/>
                    <w:b/>
                  </w:rPr>
                </w:rPrChange>
              </w:rPr>
              <w:pPrChange w:id="16122" w:author="Tran Huan" w:date="2018-12-03T01:23:00Z">
                <w:pPr/>
              </w:pPrChange>
            </w:pPr>
            <w:ins w:id="16123" w:author="phuong vu" w:date="2018-11-16T12:54:00Z">
              <w:del w:id="16124" w:author="Tran Huan" w:date="2018-12-03T01:22:00Z">
                <w:r w:rsidRPr="001856AA" w:rsidDel="00D10B12">
                  <w:rPr>
                    <w:rPrChange w:id="16125" w:author="phuong vu" w:date="2018-11-16T12:54:00Z">
                      <w:rPr>
                        <w:b/>
                      </w:rPr>
                    </w:rPrChange>
                  </w:rPr>
                  <w:delText>ID chi nhánh</w:delText>
                </w:r>
                <w:bookmarkStart w:id="16126" w:name="_Toc531570122"/>
                <w:bookmarkStart w:id="16127" w:name="_Toc531573970"/>
                <w:bookmarkStart w:id="16128" w:name="_Toc531577711"/>
                <w:bookmarkStart w:id="16129" w:name="_Toc531581449"/>
                <w:bookmarkEnd w:id="16126"/>
                <w:bookmarkEnd w:id="16127"/>
                <w:bookmarkEnd w:id="16128"/>
                <w:bookmarkEnd w:id="16129"/>
              </w:del>
            </w:ins>
          </w:p>
        </w:tc>
        <w:bookmarkStart w:id="16130" w:name="_Toc531570123"/>
        <w:bookmarkStart w:id="16131" w:name="_Toc531573971"/>
        <w:bookmarkStart w:id="16132" w:name="_Toc531577712"/>
        <w:bookmarkStart w:id="16133" w:name="_Toc531581450"/>
        <w:bookmarkEnd w:id="16130"/>
        <w:bookmarkEnd w:id="16131"/>
        <w:bookmarkEnd w:id="16132"/>
        <w:bookmarkEnd w:id="16133"/>
      </w:tr>
      <w:tr w:rsidR="001856AA" w:rsidRPr="001856AA" w:rsidDel="00D10B12" w14:paraId="30AF3CA1" w14:textId="36B826B9" w:rsidTr="006B6330">
        <w:trPr>
          <w:trHeight w:val="300"/>
          <w:ins w:id="16134" w:author="phuong vu" w:date="2018-11-16T12:54:00Z"/>
          <w:del w:id="16135" w:author="Tran Huan" w:date="2018-12-03T01:22:00Z"/>
          <w:trPrChange w:id="16136" w:author="phuong vu" w:date="2018-11-23T13:38:00Z">
            <w:trPr>
              <w:trHeight w:val="300"/>
            </w:trPr>
          </w:trPrChange>
        </w:trPr>
        <w:tc>
          <w:tcPr>
            <w:tcW w:w="708" w:type="dxa"/>
            <w:noWrap/>
            <w:vAlign w:val="center"/>
            <w:hideMark/>
            <w:tcPrChange w:id="16137" w:author="phuong vu" w:date="2018-11-23T13:38:00Z">
              <w:tcPr>
                <w:tcW w:w="544" w:type="dxa"/>
                <w:noWrap/>
                <w:hideMark/>
              </w:tcPr>
            </w:tcPrChange>
          </w:tcPr>
          <w:p w14:paraId="3B3C1903" w14:textId="3E9E3207" w:rsidR="001856AA" w:rsidRPr="001856AA" w:rsidDel="00D10B12" w:rsidRDefault="001856AA" w:rsidP="00D10B12">
            <w:pPr>
              <w:spacing w:line="288" w:lineRule="auto"/>
              <w:contextualSpacing/>
              <w:jc w:val="center"/>
              <w:rPr>
                <w:ins w:id="16138" w:author="phuong vu" w:date="2018-11-16T12:54:00Z"/>
                <w:del w:id="16139" w:author="Tran Huan" w:date="2018-12-03T01:22:00Z"/>
                <w:rPrChange w:id="16140" w:author="phuong vu" w:date="2018-11-16T12:54:00Z">
                  <w:rPr>
                    <w:ins w:id="16141" w:author="phuong vu" w:date="2018-11-16T12:54:00Z"/>
                    <w:del w:id="16142" w:author="Tran Huan" w:date="2018-12-03T01:22:00Z"/>
                    <w:b/>
                  </w:rPr>
                </w:rPrChange>
              </w:rPr>
              <w:pPrChange w:id="16143" w:author="Tran Huan" w:date="2018-12-03T01:23:00Z">
                <w:pPr/>
              </w:pPrChange>
            </w:pPr>
            <w:ins w:id="16144" w:author="phuong vu" w:date="2018-11-16T12:54:00Z">
              <w:del w:id="16145" w:author="Tran Huan" w:date="2018-12-03T01:22:00Z">
                <w:r w:rsidRPr="001856AA" w:rsidDel="00D10B12">
                  <w:rPr>
                    <w:rPrChange w:id="16146" w:author="phuong vu" w:date="2018-11-16T12:54:00Z">
                      <w:rPr>
                        <w:b/>
                      </w:rPr>
                    </w:rPrChange>
                  </w:rPr>
                  <w:delText>2</w:delText>
                </w:r>
                <w:bookmarkStart w:id="16147" w:name="_Toc531570124"/>
                <w:bookmarkStart w:id="16148" w:name="_Toc531573972"/>
                <w:bookmarkStart w:id="16149" w:name="_Toc531577713"/>
                <w:bookmarkStart w:id="16150" w:name="_Toc531581451"/>
                <w:bookmarkEnd w:id="16147"/>
                <w:bookmarkEnd w:id="16148"/>
                <w:bookmarkEnd w:id="16149"/>
                <w:bookmarkEnd w:id="16150"/>
              </w:del>
            </w:ins>
          </w:p>
        </w:tc>
        <w:tc>
          <w:tcPr>
            <w:tcW w:w="1689" w:type="dxa"/>
            <w:noWrap/>
            <w:hideMark/>
            <w:tcPrChange w:id="16151" w:author="phuong vu" w:date="2018-11-23T13:38:00Z">
              <w:tcPr>
                <w:tcW w:w="1197" w:type="dxa"/>
                <w:noWrap/>
                <w:hideMark/>
              </w:tcPr>
            </w:tcPrChange>
          </w:tcPr>
          <w:p w14:paraId="0B985438" w14:textId="413D7EDA" w:rsidR="001856AA" w:rsidRPr="001856AA" w:rsidDel="00D10B12" w:rsidRDefault="001856AA" w:rsidP="00D10B12">
            <w:pPr>
              <w:spacing w:line="288" w:lineRule="auto"/>
              <w:contextualSpacing/>
              <w:rPr>
                <w:ins w:id="16152" w:author="phuong vu" w:date="2018-11-16T12:54:00Z"/>
                <w:del w:id="16153" w:author="Tran Huan" w:date="2018-12-03T01:22:00Z"/>
                <w:rPrChange w:id="16154" w:author="phuong vu" w:date="2018-11-16T12:54:00Z">
                  <w:rPr>
                    <w:ins w:id="16155" w:author="phuong vu" w:date="2018-11-16T12:54:00Z"/>
                    <w:del w:id="16156" w:author="Tran Huan" w:date="2018-12-03T01:22:00Z"/>
                    <w:b/>
                  </w:rPr>
                </w:rPrChange>
              </w:rPr>
              <w:pPrChange w:id="16157" w:author="Tran Huan" w:date="2018-12-03T01:23:00Z">
                <w:pPr/>
              </w:pPrChange>
            </w:pPr>
            <w:ins w:id="16158" w:author="phuong vu" w:date="2018-11-16T12:54:00Z">
              <w:del w:id="16159" w:author="Tran Huan" w:date="2018-12-03T01:22:00Z">
                <w:r w:rsidRPr="001856AA" w:rsidDel="00D10B12">
                  <w:rPr>
                    <w:rPrChange w:id="16160" w:author="phuong vu" w:date="2018-11-16T12:54:00Z">
                      <w:rPr>
                        <w:b/>
                      </w:rPr>
                    </w:rPrChange>
                  </w:rPr>
                  <w:delText>branch_name</w:delText>
                </w:r>
                <w:bookmarkStart w:id="16161" w:name="_Toc531570125"/>
                <w:bookmarkStart w:id="16162" w:name="_Toc531573973"/>
                <w:bookmarkStart w:id="16163" w:name="_Toc531577714"/>
                <w:bookmarkStart w:id="16164" w:name="_Toc531581452"/>
                <w:bookmarkEnd w:id="16161"/>
                <w:bookmarkEnd w:id="16162"/>
                <w:bookmarkEnd w:id="16163"/>
                <w:bookmarkEnd w:id="16164"/>
              </w:del>
            </w:ins>
          </w:p>
        </w:tc>
        <w:tc>
          <w:tcPr>
            <w:tcW w:w="1300" w:type="dxa"/>
            <w:noWrap/>
            <w:hideMark/>
            <w:tcPrChange w:id="16165" w:author="phuong vu" w:date="2018-11-23T13:38:00Z">
              <w:tcPr>
                <w:tcW w:w="1205" w:type="dxa"/>
                <w:noWrap/>
                <w:hideMark/>
              </w:tcPr>
            </w:tcPrChange>
          </w:tcPr>
          <w:p w14:paraId="6DE3B0CC" w14:textId="6F38554C" w:rsidR="001856AA" w:rsidRPr="001856AA" w:rsidDel="00D10B12" w:rsidRDefault="001856AA" w:rsidP="00D10B12">
            <w:pPr>
              <w:spacing w:line="288" w:lineRule="auto"/>
              <w:contextualSpacing/>
              <w:rPr>
                <w:ins w:id="16166" w:author="phuong vu" w:date="2018-11-16T12:54:00Z"/>
                <w:del w:id="16167" w:author="Tran Huan" w:date="2018-12-03T01:22:00Z"/>
                <w:rPrChange w:id="16168" w:author="phuong vu" w:date="2018-11-16T12:54:00Z">
                  <w:rPr>
                    <w:ins w:id="16169" w:author="phuong vu" w:date="2018-11-16T12:54:00Z"/>
                    <w:del w:id="16170" w:author="Tran Huan" w:date="2018-12-03T01:22:00Z"/>
                    <w:b/>
                  </w:rPr>
                </w:rPrChange>
              </w:rPr>
              <w:pPrChange w:id="16171" w:author="Tran Huan" w:date="2018-12-03T01:23:00Z">
                <w:pPr/>
              </w:pPrChange>
            </w:pPr>
            <w:ins w:id="16172" w:author="phuong vu" w:date="2018-11-16T12:54:00Z">
              <w:del w:id="16173" w:author="Tran Huan" w:date="2018-12-03T01:22:00Z">
                <w:r w:rsidRPr="001856AA" w:rsidDel="00D10B12">
                  <w:rPr>
                    <w:rPrChange w:id="16174" w:author="phuong vu" w:date="2018-11-16T12:54:00Z">
                      <w:rPr>
                        <w:b/>
                      </w:rPr>
                    </w:rPrChange>
                  </w:rPr>
                  <w:delText>character varying</w:delText>
                </w:r>
                <w:bookmarkStart w:id="16175" w:name="_Toc531570126"/>
                <w:bookmarkStart w:id="16176" w:name="_Toc531573974"/>
                <w:bookmarkStart w:id="16177" w:name="_Toc531577715"/>
                <w:bookmarkStart w:id="16178" w:name="_Toc531581453"/>
                <w:bookmarkEnd w:id="16175"/>
                <w:bookmarkEnd w:id="16176"/>
                <w:bookmarkEnd w:id="16177"/>
                <w:bookmarkEnd w:id="16178"/>
              </w:del>
            </w:ins>
          </w:p>
        </w:tc>
        <w:tc>
          <w:tcPr>
            <w:tcW w:w="1098" w:type="dxa"/>
            <w:noWrap/>
            <w:vAlign w:val="center"/>
            <w:hideMark/>
            <w:tcPrChange w:id="16179" w:author="phuong vu" w:date="2018-11-23T13:38:00Z">
              <w:tcPr>
                <w:tcW w:w="1098" w:type="dxa"/>
                <w:noWrap/>
                <w:hideMark/>
              </w:tcPr>
            </w:tcPrChange>
          </w:tcPr>
          <w:p w14:paraId="530274C0" w14:textId="5F2D3839" w:rsidR="001856AA" w:rsidRPr="001856AA" w:rsidDel="00D10B12" w:rsidRDefault="001856AA" w:rsidP="00D10B12">
            <w:pPr>
              <w:spacing w:line="288" w:lineRule="auto"/>
              <w:contextualSpacing/>
              <w:jc w:val="center"/>
              <w:rPr>
                <w:ins w:id="16180" w:author="phuong vu" w:date="2018-11-16T12:54:00Z"/>
                <w:del w:id="16181" w:author="Tran Huan" w:date="2018-12-03T01:22:00Z"/>
                <w:rPrChange w:id="16182" w:author="phuong vu" w:date="2018-11-16T12:54:00Z">
                  <w:rPr>
                    <w:ins w:id="16183" w:author="phuong vu" w:date="2018-11-16T12:54:00Z"/>
                    <w:del w:id="16184" w:author="Tran Huan" w:date="2018-12-03T01:22:00Z"/>
                    <w:b/>
                  </w:rPr>
                </w:rPrChange>
              </w:rPr>
              <w:pPrChange w:id="16185" w:author="Tran Huan" w:date="2018-12-03T01:23:00Z">
                <w:pPr/>
              </w:pPrChange>
            </w:pPr>
            <w:bookmarkStart w:id="16186" w:name="_Toc531570127"/>
            <w:bookmarkStart w:id="16187" w:name="_Toc531573975"/>
            <w:bookmarkStart w:id="16188" w:name="_Toc531577716"/>
            <w:bookmarkStart w:id="16189" w:name="_Toc531581454"/>
            <w:bookmarkEnd w:id="16186"/>
            <w:bookmarkEnd w:id="16187"/>
            <w:bookmarkEnd w:id="16188"/>
            <w:bookmarkEnd w:id="16189"/>
          </w:p>
        </w:tc>
        <w:tc>
          <w:tcPr>
            <w:tcW w:w="838" w:type="dxa"/>
            <w:noWrap/>
            <w:vAlign w:val="center"/>
            <w:hideMark/>
            <w:tcPrChange w:id="16190" w:author="phuong vu" w:date="2018-11-23T13:38:00Z">
              <w:tcPr>
                <w:tcW w:w="818" w:type="dxa"/>
                <w:noWrap/>
                <w:hideMark/>
              </w:tcPr>
            </w:tcPrChange>
          </w:tcPr>
          <w:p w14:paraId="2045C04B" w14:textId="64D2C709" w:rsidR="001856AA" w:rsidRPr="001856AA" w:rsidDel="00D10B12" w:rsidRDefault="001856AA" w:rsidP="00D10B12">
            <w:pPr>
              <w:spacing w:line="288" w:lineRule="auto"/>
              <w:contextualSpacing/>
              <w:jc w:val="center"/>
              <w:rPr>
                <w:ins w:id="16191" w:author="phuong vu" w:date="2018-11-16T12:54:00Z"/>
                <w:del w:id="16192" w:author="Tran Huan" w:date="2018-12-03T01:22:00Z"/>
                <w:rPrChange w:id="16193" w:author="phuong vu" w:date="2018-11-16T12:54:00Z">
                  <w:rPr>
                    <w:ins w:id="16194" w:author="phuong vu" w:date="2018-11-16T12:54:00Z"/>
                    <w:del w:id="16195" w:author="Tran Huan" w:date="2018-12-03T01:22:00Z"/>
                    <w:b/>
                  </w:rPr>
                </w:rPrChange>
              </w:rPr>
              <w:pPrChange w:id="16196" w:author="Tran Huan" w:date="2018-12-03T01:23:00Z">
                <w:pPr/>
              </w:pPrChange>
            </w:pPr>
            <w:bookmarkStart w:id="16197" w:name="_Toc531570128"/>
            <w:bookmarkStart w:id="16198" w:name="_Toc531573976"/>
            <w:bookmarkStart w:id="16199" w:name="_Toc531577717"/>
            <w:bookmarkStart w:id="16200" w:name="_Toc531581455"/>
            <w:bookmarkEnd w:id="16197"/>
            <w:bookmarkEnd w:id="16198"/>
            <w:bookmarkEnd w:id="16199"/>
            <w:bookmarkEnd w:id="16200"/>
          </w:p>
        </w:tc>
        <w:tc>
          <w:tcPr>
            <w:tcW w:w="823" w:type="dxa"/>
            <w:noWrap/>
            <w:vAlign w:val="center"/>
            <w:hideMark/>
            <w:tcPrChange w:id="16201" w:author="phuong vu" w:date="2018-11-23T13:38:00Z">
              <w:tcPr>
                <w:tcW w:w="818" w:type="dxa"/>
                <w:noWrap/>
                <w:hideMark/>
              </w:tcPr>
            </w:tcPrChange>
          </w:tcPr>
          <w:p w14:paraId="2EEECF38" w14:textId="052A866E" w:rsidR="001856AA" w:rsidRPr="001856AA" w:rsidDel="00D10B12" w:rsidRDefault="001856AA" w:rsidP="00D10B12">
            <w:pPr>
              <w:spacing w:line="288" w:lineRule="auto"/>
              <w:contextualSpacing/>
              <w:jc w:val="center"/>
              <w:rPr>
                <w:ins w:id="16202" w:author="phuong vu" w:date="2018-11-16T12:54:00Z"/>
                <w:del w:id="16203" w:author="Tran Huan" w:date="2018-12-03T01:22:00Z"/>
                <w:rPrChange w:id="16204" w:author="phuong vu" w:date="2018-11-16T12:54:00Z">
                  <w:rPr>
                    <w:ins w:id="16205" w:author="phuong vu" w:date="2018-11-16T12:54:00Z"/>
                    <w:del w:id="16206" w:author="Tran Huan" w:date="2018-12-03T01:22:00Z"/>
                    <w:b/>
                  </w:rPr>
                </w:rPrChange>
              </w:rPr>
              <w:pPrChange w:id="16207" w:author="Tran Huan" w:date="2018-12-03T01:23:00Z">
                <w:pPr/>
              </w:pPrChange>
            </w:pPr>
            <w:ins w:id="16208" w:author="phuong vu" w:date="2018-11-16T12:54:00Z">
              <w:del w:id="16209" w:author="Tran Huan" w:date="2018-12-03T01:22:00Z">
                <w:r w:rsidRPr="001856AA" w:rsidDel="00D10B12">
                  <w:rPr>
                    <w:rPrChange w:id="16210" w:author="phuong vu" w:date="2018-11-16T12:54:00Z">
                      <w:rPr>
                        <w:b/>
                      </w:rPr>
                    </w:rPrChange>
                  </w:rPr>
                  <w:delText>X</w:delText>
                </w:r>
                <w:bookmarkStart w:id="16211" w:name="_Toc531570129"/>
                <w:bookmarkStart w:id="16212" w:name="_Toc531573977"/>
                <w:bookmarkStart w:id="16213" w:name="_Toc531577718"/>
                <w:bookmarkStart w:id="16214" w:name="_Toc531581456"/>
                <w:bookmarkEnd w:id="16211"/>
                <w:bookmarkEnd w:id="16212"/>
                <w:bookmarkEnd w:id="16213"/>
                <w:bookmarkEnd w:id="16214"/>
              </w:del>
            </w:ins>
          </w:p>
        </w:tc>
        <w:tc>
          <w:tcPr>
            <w:tcW w:w="2269" w:type="dxa"/>
            <w:noWrap/>
            <w:hideMark/>
            <w:tcPrChange w:id="16215" w:author="phuong vu" w:date="2018-11-23T13:38:00Z">
              <w:tcPr>
                <w:tcW w:w="3225" w:type="dxa"/>
                <w:noWrap/>
                <w:hideMark/>
              </w:tcPr>
            </w:tcPrChange>
          </w:tcPr>
          <w:p w14:paraId="1A90663F" w14:textId="4B73DB7D" w:rsidR="001856AA" w:rsidRPr="001856AA" w:rsidDel="00D10B12" w:rsidRDefault="001856AA" w:rsidP="00D10B12">
            <w:pPr>
              <w:spacing w:line="288" w:lineRule="auto"/>
              <w:contextualSpacing/>
              <w:rPr>
                <w:ins w:id="16216" w:author="phuong vu" w:date="2018-11-16T12:54:00Z"/>
                <w:del w:id="16217" w:author="Tran Huan" w:date="2018-12-03T01:22:00Z"/>
                <w:rPrChange w:id="16218" w:author="phuong vu" w:date="2018-11-16T12:54:00Z">
                  <w:rPr>
                    <w:ins w:id="16219" w:author="phuong vu" w:date="2018-11-16T12:54:00Z"/>
                    <w:del w:id="16220" w:author="Tran Huan" w:date="2018-12-03T01:22:00Z"/>
                    <w:b/>
                  </w:rPr>
                </w:rPrChange>
              </w:rPr>
              <w:pPrChange w:id="16221" w:author="Tran Huan" w:date="2018-12-03T01:23:00Z">
                <w:pPr/>
              </w:pPrChange>
            </w:pPr>
            <w:ins w:id="16222" w:author="phuong vu" w:date="2018-11-16T12:54:00Z">
              <w:del w:id="16223" w:author="Tran Huan" w:date="2018-12-03T01:22:00Z">
                <w:r w:rsidRPr="001856AA" w:rsidDel="00D10B12">
                  <w:rPr>
                    <w:rPrChange w:id="16224" w:author="phuong vu" w:date="2018-11-16T12:54:00Z">
                      <w:rPr>
                        <w:b/>
                      </w:rPr>
                    </w:rPrChange>
                  </w:rPr>
                  <w:delText>Tên chi nhánh</w:delText>
                </w:r>
                <w:bookmarkStart w:id="16225" w:name="_Toc531570130"/>
                <w:bookmarkStart w:id="16226" w:name="_Toc531573978"/>
                <w:bookmarkStart w:id="16227" w:name="_Toc531577719"/>
                <w:bookmarkStart w:id="16228" w:name="_Toc531581457"/>
                <w:bookmarkEnd w:id="16225"/>
                <w:bookmarkEnd w:id="16226"/>
                <w:bookmarkEnd w:id="16227"/>
                <w:bookmarkEnd w:id="16228"/>
              </w:del>
            </w:ins>
          </w:p>
        </w:tc>
        <w:bookmarkStart w:id="16229" w:name="_Toc531570131"/>
        <w:bookmarkStart w:id="16230" w:name="_Toc531573979"/>
        <w:bookmarkStart w:id="16231" w:name="_Toc531577720"/>
        <w:bookmarkStart w:id="16232" w:name="_Toc531581458"/>
        <w:bookmarkEnd w:id="16229"/>
        <w:bookmarkEnd w:id="16230"/>
        <w:bookmarkEnd w:id="16231"/>
        <w:bookmarkEnd w:id="16232"/>
      </w:tr>
      <w:tr w:rsidR="001856AA" w:rsidRPr="001856AA" w:rsidDel="00D10B12" w14:paraId="2DC3E337" w14:textId="179AF071" w:rsidTr="006B6330">
        <w:trPr>
          <w:trHeight w:val="300"/>
          <w:ins w:id="16233" w:author="phuong vu" w:date="2018-11-16T12:54:00Z"/>
          <w:del w:id="16234" w:author="Tran Huan" w:date="2018-12-03T01:22:00Z"/>
          <w:trPrChange w:id="16235" w:author="phuong vu" w:date="2018-11-23T13:38:00Z">
            <w:trPr>
              <w:trHeight w:val="300"/>
            </w:trPr>
          </w:trPrChange>
        </w:trPr>
        <w:tc>
          <w:tcPr>
            <w:tcW w:w="708" w:type="dxa"/>
            <w:noWrap/>
            <w:vAlign w:val="center"/>
            <w:hideMark/>
            <w:tcPrChange w:id="16236" w:author="phuong vu" w:date="2018-11-23T13:38:00Z">
              <w:tcPr>
                <w:tcW w:w="544" w:type="dxa"/>
                <w:noWrap/>
                <w:hideMark/>
              </w:tcPr>
            </w:tcPrChange>
          </w:tcPr>
          <w:p w14:paraId="4DB5B9BD" w14:textId="51B258A7" w:rsidR="001856AA" w:rsidRPr="001856AA" w:rsidDel="00D10B12" w:rsidRDefault="001856AA" w:rsidP="00D10B12">
            <w:pPr>
              <w:spacing w:line="288" w:lineRule="auto"/>
              <w:contextualSpacing/>
              <w:jc w:val="center"/>
              <w:rPr>
                <w:ins w:id="16237" w:author="phuong vu" w:date="2018-11-16T12:54:00Z"/>
                <w:del w:id="16238" w:author="Tran Huan" w:date="2018-12-03T01:22:00Z"/>
                <w:rPrChange w:id="16239" w:author="phuong vu" w:date="2018-11-16T12:54:00Z">
                  <w:rPr>
                    <w:ins w:id="16240" w:author="phuong vu" w:date="2018-11-16T12:54:00Z"/>
                    <w:del w:id="16241" w:author="Tran Huan" w:date="2018-12-03T01:22:00Z"/>
                    <w:b/>
                  </w:rPr>
                </w:rPrChange>
              </w:rPr>
              <w:pPrChange w:id="16242" w:author="Tran Huan" w:date="2018-12-03T01:23:00Z">
                <w:pPr/>
              </w:pPrChange>
            </w:pPr>
            <w:ins w:id="16243" w:author="phuong vu" w:date="2018-11-16T12:54:00Z">
              <w:del w:id="16244" w:author="Tran Huan" w:date="2018-12-03T01:22:00Z">
                <w:r w:rsidRPr="001856AA" w:rsidDel="00D10B12">
                  <w:rPr>
                    <w:rPrChange w:id="16245" w:author="phuong vu" w:date="2018-11-16T12:54:00Z">
                      <w:rPr>
                        <w:b/>
                      </w:rPr>
                    </w:rPrChange>
                  </w:rPr>
                  <w:delText>3</w:delText>
                </w:r>
                <w:bookmarkStart w:id="16246" w:name="_Toc531570132"/>
                <w:bookmarkStart w:id="16247" w:name="_Toc531573980"/>
                <w:bookmarkStart w:id="16248" w:name="_Toc531577721"/>
                <w:bookmarkStart w:id="16249" w:name="_Toc531581459"/>
                <w:bookmarkEnd w:id="16246"/>
                <w:bookmarkEnd w:id="16247"/>
                <w:bookmarkEnd w:id="16248"/>
                <w:bookmarkEnd w:id="16249"/>
              </w:del>
            </w:ins>
          </w:p>
        </w:tc>
        <w:tc>
          <w:tcPr>
            <w:tcW w:w="1689" w:type="dxa"/>
            <w:noWrap/>
            <w:hideMark/>
            <w:tcPrChange w:id="16250" w:author="phuong vu" w:date="2018-11-23T13:38:00Z">
              <w:tcPr>
                <w:tcW w:w="1197" w:type="dxa"/>
                <w:noWrap/>
                <w:hideMark/>
              </w:tcPr>
            </w:tcPrChange>
          </w:tcPr>
          <w:p w14:paraId="4FA36BEA" w14:textId="41FFE984" w:rsidR="001856AA" w:rsidRPr="001856AA" w:rsidDel="00D10B12" w:rsidRDefault="001856AA" w:rsidP="00D10B12">
            <w:pPr>
              <w:spacing w:line="288" w:lineRule="auto"/>
              <w:contextualSpacing/>
              <w:rPr>
                <w:ins w:id="16251" w:author="phuong vu" w:date="2018-11-16T12:54:00Z"/>
                <w:del w:id="16252" w:author="Tran Huan" w:date="2018-12-03T01:22:00Z"/>
                <w:rPrChange w:id="16253" w:author="phuong vu" w:date="2018-11-16T12:54:00Z">
                  <w:rPr>
                    <w:ins w:id="16254" w:author="phuong vu" w:date="2018-11-16T12:54:00Z"/>
                    <w:del w:id="16255" w:author="Tran Huan" w:date="2018-12-03T01:22:00Z"/>
                    <w:b/>
                  </w:rPr>
                </w:rPrChange>
              </w:rPr>
              <w:pPrChange w:id="16256" w:author="Tran Huan" w:date="2018-12-03T01:23:00Z">
                <w:pPr/>
              </w:pPrChange>
            </w:pPr>
            <w:ins w:id="16257" w:author="phuong vu" w:date="2018-11-16T12:54:00Z">
              <w:del w:id="16258" w:author="Tran Huan" w:date="2018-12-03T01:22:00Z">
                <w:r w:rsidRPr="001856AA" w:rsidDel="00D10B12">
                  <w:rPr>
                    <w:rPrChange w:id="16259" w:author="phuong vu" w:date="2018-11-16T12:54:00Z">
                      <w:rPr>
                        <w:b/>
                      </w:rPr>
                    </w:rPrChange>
                  </w:rPr>
                  <w:delText>address</w:delText>
                </w:r>
                <w:bookmarkStart w:id="16260" w:name="_Toc531570133"/>
                <w:bookmarkStart w:id="16261" w:name="_Toc531573981"/>
                <w:bookmarkStart w:id="16262" w:name="_Toc531577722"/>
                <w:bookmarkStart w:id="16263" w:name="_Toc531581460"/>
                <w:bookmarkEnd w:id="16260"/>
                <w:bookmarkEnd w:id="16261"/>
                <w:bookmarkEnd w:id="16262"/>
                <w:bookmarkEnd w:id="16263"/>
              </w:del>
            </w:ins>
          </w:p>
        </w:tc>
        <w:tc>
          <w:tcPr>
            <w:tcW w:w="1300" w:type="dxa"/>
            <w:noWrap/>
            <w:hideMark/>
            <w:tcPrChange w:id="16264" w:author="phuong vu" w:date="2018-11-23T13:38:00Z">
              <w:tcPr>
                <w:tcW w:w="1205" w:type="dxa"/>
                <w:noWrap/>
                <w:hideMark/>
              </w:tcPr>
            </w:tcPrChange>
          </w:tcPr>
          <w:p w14:paraId="4B6FCB32" w14:textId="11AE478B" w:rsidR="001856AA" w:rsidRPr="001856AA" w:rsidDel="00D10B12" w:rsidRDefault="001856AA" w:rsidP="00D10B12">
            <w:pPr>
              <w:spacing w:line="288" w:lineRule="auto"/>
              <w:contextualSpacing/>
              <w:rPr>
                <w:ins w:id="16265" w:author="phuong vu" w:date="2018-11-16T12:54:00Z"/>
                <w:del w:id="16266" w:author="Tran Huan" w:date="2018-12-03T01:22:00Z"/>
                <w:rPrChange w:id="16267" w:author="phuong vu" w:date="2018-11-16T12:54:00Z">
                  <w:rPr>
                    <w:ins w:id="16268" w:author="phuong vu" w:date="2018-11-16T12:54:00Z"/>
                    <w:del w:id="16269" w:author="Tran Huan" w:date="2018-12-03T01:22:00Z"/>
                    <w:b/>
                  </w:rPr>
                </w:rPrChange>
              </w:rPr>
              <w:pPrChange w:id="16270" w:author="Tran Huan" w:date="2018-12-03T01:23:00Z">
                <w:pPr/>
              </w:pPrChange>
            </w:pPr>
            <w:ins w:id="16271" w:author="phuong vu" w:date="2018-11-16T12:54:00Z">
              <w:del w:id="16272" w:author="Tran Huan" w:date="2018-12-03T01:22:00Z">
                <w:r w:rsidRPr="001856AA" w:rsidDel="00D10B12">
                  <w:rPr>
                    <w:rPrChange w:id="16273" w:author="phuong vu" w:date="2018-11-16T12:54:00Z">
                      <w:rPr>
                        <w:b/>
                      </w:rPr>
                    </w:rPrChange>
                  </w:rPr>
                  <w:delText>character varying</w:delText>
                </w:r>
                <w:bookmarkStart w:id="16274" w:name="_Toc531570134"/>
                <w:bookmarkStart w:id="16275" w:name="_Toc531573982"/>
                <w:bookmarkStart w:id="16276" w:name="_Toc531577723"/>
                <w:bookmarkStart w:id="16277" w:name="_Toc531581461"/>
                <w:bookmarkEnd w:id="16274"/>
                <w:bookmarkEnd w:id="16275"/>
                <w:bookmarkEnd w:id="16276"/>
                <w:bookmarkEnd w:id="16277"/>
              </w:del>
            </w:ins>
          </w:p>
        </w:tc>
        <w:tc>
          <w:tcPr>
            <w:tcW w:w="1098" w:type="dxa"/>
            <w:noWrap/>
            <w:vAlign w:val="center"/>
            <w:hideMark/>
            <w:tcPrChange w:id="16278" w:author="phuong vu" w:date="2018-11-23T13:38:00Z">
              <w:tcPr>
                <w:tcW w:w="1098" w:type="dxa"/>
                <w:noWrap/>
                <w:hideMark/>
              </w:tcPr>
            </w:tcPrChange>
          </w:tcPr>
          <w:p w14:paraId="1AD3192E" w14:textId="65FB6A1F" w:rsidR="001856AA" w:rsidRPr="001856AA" w:rsidDel="00D10B12" w:rsidRDefault="001856AA" w:rsidP="00D10B12">
            <w:pPr>
              <w:spacing w:line="288" w:lineRule="auto"/>
              <w:contextualSpacing/>
              <w:jc w:val="center"/>
              <w:rPr>
                <w:ins w:id="16279" w:author="phuong vu" w:date="2018-11-16T12:54:00Z"/>
                <w:del w:id="16280" w:author="Tran Huan" w:date="2018-12-03T01:22:00Z"/>
                <w:rPrChange w:id="16281" w:author="phuong vu" w:date="2018-11-16T12:54:00Z">
                  <w:rPr>
                    <w:ins w:id="16282" w:author="phuong vu" w:date="2018-11-16T12:54:00Z"/>
                    <w:del w:id="16283" w:author="Tran Huan" w:date="2018-12-03T01:22:00Z"/>
                    <w:b/>
                  </w:rPr>
                </w:rPrChange>
              </w:rPr>
              <w:pPrChange w:id="16284" w:author="Tran Huan" w:date="2018-12-03T01:23:00Z">
                <w:pPr/>
              </w:pPrChange>
            </w:pPr>
            <w:ins w:id="16285" w:author="phuong vu" w:date="2018-11-16T12:54:00Z">
              <w:del w:id="16286" w:author="Tran Huan" w:date="2018-12-03T01:22:00Z">
                <w:r w:rsidRPr="001856AA" w:rsidDel="00D10B12">
                  <w:rPr>
                    <w:rPrChange w:id="16287" w:author="phuong vu" w:date="2018-11-16T12:54:00Z">
                      <w:rPr>
                        <w:b/>
                      </w:rPr>
                    </w:rPrChange>
                  </w:rPr>
                  <w:delText>X</w:delText>
                </w:r>
                <w:bookmarkStart w:id="16288" w:name="_Toc531570135"/>
                <w:bookmarkStart w:id="16289" w:name="_Toc531573983"/>
                <w:bookmarkStart w:id="16290" w:name="_Toc531577724"/>
                <w:bookmarkStart w:id="16291" w:name="_Toc531581462"/>
                <w:bookmarkEnd w:id="16288"/>
                <w:bookmarkEnd w:id="16289"/>
                <w:bookmarkEnd w:id="16290"/>
                <w:bookmarkEnd w:id="16291"/>
              </w:del>
            </w:ins>
          </w:p>
        </w:tc>
        <w:tc>
          <w:tcPr>
            <w:tcW w:w="838" w:type="dxa"/>
            <w:noWrap/>
            <w:vAlign w:val="center"/>
            <w:hideMark/>
            <w:tcPrChange w:id="16292" w:author="phuong vu" w:date="2018-11-23T13:38:00Z">
              <w:tcPr>
                <w:tcW w:w="818" w:type="dxa"/>
                <w:noWrap/>
                <w:hideMark/>
              </w:tcPr>
            </w:tcPrChange>
          </w:tcPr>
          <w:p w14:paraId="2F79AF49" w14:textId="7923242A" w:rsidR="001856AA" w:rsidRPr="001856AA" w:rsidDel="00D10B12" w:rsidRDefault="001856AA" w:rsidP="00D10B12">
            <w:pPr>
              <w:spacing w:line="288" w:lineRule="auto"/>
              <w:contextualSpacing/>
              <w:jc w:val="center"/>
              <w:rPr>
                <w:ins w:id="16293" w:author="phuong vu" w:date="2018-11-16T12:54:00Z"/>
                <w:del w:id="16294" w:author="Tran Huan" w:date="2018-12-03T01:22:00Z"/>
                <w:rPrChange w:id="16295" w:author="phuong vu" w:date="2018-11-16T12:54:00Z">
                  <w:rPr>
                    <w:ins w:id="16296" w:author="phuong vu" w:date="2018-11-16T12:54:00Z"/>
                    <w:del w:id="16297" w:author="Tran Huan" w:date="2018-12-03T01:22:00Z"/>
                    <w:b/>
                  </w:rPr>
                </w:rPrChange>
              </w:rPr>
              <w:pPrChange w:id="16298" w:author="Tran Huan" w:date="2018-12-03T01:23:00Z">
                <w:pPr/>
              </w:pPrChange>
            </w:pPr>
            <w:bookmarkStart w:id="16299" w:name="_Toc531570136"/>
            <w:bookmarkStart w:id="16300" w:name="_Toc531573984"/>
            <w:bookmarkStart w:id="16301" w:name="_Toc531577725"/>
            <w:bookmarkStart w:id="16302" w:name="_Toc531581463"/>
            <w:bookmarkEnd w:id="16299"/>
            <w:bookmarkEnd w:id="16300"/>
            <w:bookmarkEnd w:id="16301"/>
            <w:bookmarkEnd w:id="16302"/>
          </w:p>
        </w:tc>
        <w:tc>
          <w:tcPr>
            <w:tcW w:w="823" w:type="dxa"/>
            <w:noWrap/>
            <w:vAlign w:val="center"/>
            <w:hideMark/>
            <w:tcPrChange w:id="16303" w:author="phuong vu" w:date="2018-11-23T13:38:00Z">
              <w:tcPr>
                <w:tcW w:w="818" w:type="dxa"/>
                <w:noWrap/>
                <w:hideMark/>
              </w:tcPr>
            </w:tcPrChange>
          </w:tcPr>
          <w:p w14:paraId="6A46587C" w14:textId="542F5797" w:rsidR="001856AA" w:rsidRPr="001856AA" w:rsidDel="00D10B12" w:rsidRDefault="001856AA" w:rsidP="00D10B12">
            <w:pPr>
              <w:spacing w:line="288" w:lineRule="auto"/>
              <w:contextualSpacing/>
              <w:jc w:val="center"/>
              <w:rPr>
                <w:ins w:id="16304" w:author="phuong vu" w:date="2018-11-16T12:54:00Z"/>
                <w:del w:id="16305" w:author="Tran Huan" w:date="2018-12-03T01:22:00Z"/>
                <w:rPrChange w:id="16306" w:author="phuong vu" w:date="2018-11-16T12:54:00Z">
                  <w:rPr>
                    <w:ins w:id="16307" w:author="phuong vu" w:date="2018-11-16T12:54:00Z"/>
                    <w:del w:id="16308" w:author="Tran Huan" w:date="2018-12-03T01:22:00Z"/>
                    <w:b/>
                  </w:rPr>
                </w:rPrChange>
              </w:rPr>
              <w:pPrChange w:id="16309" w:author="Tran Huan" w:date="2018-12-03T01:23:00Z">
                <w:pPr/>
              </w:pPrChange>
            </w:pPr>
            <w:ins w:id="16310" w:author="phuong vu" w:date="2018-11-16T12:54:00Z">
              <w:del w:id="16311" w:author="Tran Huan" w:date="2018-12-03T01:22:00Z">
                <w:r w:rsidRPr="001856AA" w:rsidDel="00D10B12">
                  <w:rPr>
                    <w:rPrChange w:id="16312" w:author="phuong vu" w:date="2018-11-16T12:54:00Z">
                      <w:rPr>
                        <w:b/>
                      </w:rPr>
                    </w:rPrChange>
                  </w:rPr>
                  <w:delText>X</w:delText>
                </w:r>
                <w:bookmarkStart w:id="16313" w:name="_Toc531570137"/>
                <w:bookmarkStart w:id="16314" w:name="_Toc531573985"/>
                <w:bookmarkStart w:id="16315" w:name="_Toc531577726"/>
                <w:bookmarkStart w:id="16316" w:name="_Toc531581464"/>
                <w:bookmarkEnd w:id="16313"/>
                <w:bookmarkEnd w:id="16314"/>
                <w:bookmarkEnd w:id="16315"/>
                <w:bookmarkEnd w:id="16316"/>
              </w:del>
            </w:ins>
          </w:p>
        </w:tc>
        <w:tc>
          <w:tcPr>
            <w:tcW w:w="2269" w:type="dxa"/>
            <w:noWrap/>
            <w:hideMark/>
            <w:tcPrChange w:id="16317" w:author="phuong vu" w:date="2018-11-23T13:38:00Z">
              <w:tcPr>
                <w:tcW w:w="3225" w:type="dxa"/>
                <w:noWrap/>
                <w:hideMark/>
              </w:tcPr>
            </w:tcPrChange>
          </w:tcPr>
          <w:p w14:paraId="27BD8C80" w14:textId="4AD63ACF" w:rsidR="001856AA" w:rsidRPr="001856AA" w:rsidDel="00D10B12" w:rsidRDefault="001856AA" w:rsidP="00D10B12">
            <w:pPr>
              <w:spacing w:line="288" w:lineRule="auto"/>
              <w:contextualSpacing/>
              <w:rPr>
                <w:ins w:id="16318" w:author="phuong vu" w:date="2018-11-16T12:54:00Z"/>
                <w:del w:id="16319" w:author="Tran Huan" w:date="2018-12-03T01:22:00Z"/>
                <w:rPrChange w:id="16320" w:author="phuong vu" w:date="2018-11-16T12:54:00Z">
                  <w:rPr>
                    <w:ins w:id="16321" w:author="phuong vu" w:date="2018-11-16T12:54:00Z"/>
                    <w:del w:id="16322" w:author="Tran Huan" w:date="2018-12-03T01:22:00Z"/>
                    <w:b/>
                  </w:rPr>
                </w:rPrChange>
              </w:rPr>
              <w:pPrChange w:id="16323" w:author="Tran Huan" w:date="2018-12-03T01:23:00Z">
                <w:pPr/>
              </w:pPrChange>
            </w:pPr>
            <w:ins w:id="16324" w:author="phuong vu" w:date="2018-11-16T12:54:00Z">
              <w:del w:id="16325" w:author="Tran Huan" w:date="2018-12-03T01:22:00Z">
                <w:r w:rsidRPr="001856AA" w:rsidDel="00D10B12">
                  <w:rPr>
                    <w:rPrChange w:id="16326" w:author="phuong vu" w:date="2018-11-16T12:54:00Z">
                      <w:rPr>
                        <w:b/>
                      </w:rPr>
                    </w:rPrChange>
                  </w:rPr>
                  <w:delText>Địa chỉ chi nhánh</w:delText>
                </w:r>
                <w:bookmarkStart w:id="16327" w:name="_Toc531570138"/>
                <w:bookmarkStart w:id="16328" w:name="_Toc531573986"/>
                <w:bookmarkStart w:id="16329" w:name="_Toc531577727"/>
                <w:bookmarkStart w:id="16330" w:name="_Toc531581465"/>
                <w:bookmarkEnd w:id="16327"/>
                <w:bookmarkEnd w:id="16328"/>
                <w:bookmarkEnd w:id="16329"/>
                <w:bookmarkEnd w:id="16330"/>
              </w:del>
            </w:ins>
          </w:p>
        </w:tc>
        <w:bookmarkStart w:id="16331" w:name="_Toc531570139"/>
        <w:bookmarkStart w:id="16332" w:name="_Toc531573987"/>
        <w:bookmarkStart w:id="16333" w:name="_Toc531577728"/>
        <w:bookmarkStart w:id="16334" w:name="_Toc531581466"/>
        <w:bookmarkEnd w:id="16331"/>
        <w:bookmarkEnd w:id="16332"/>
        <w:bookmarkEnd w:id="16333"/>
        <w:bookmarkEnd w:id="16334"/>
      </w:tr>
      <w:tr w:rsidR="001856AA" w:rsidRPr="001856AA" w:rsidDel="00D10B12" w14:paraId="2F91FCEF" w14:textId="67BA3D55" w:rsidTr="006B6330">
        <w:trPr>
          <w:trHeight w:val="300"/>
          <w:ins w:id="16335" w:author="phuong vu" w:date="2018-11-16T12:54:00Z"/>
          <w:del w:id="16336" w:author="Tran Huan" w:date="2018-12-03T01:22:00Z"/>
          <w:trPrChange w:id="16337" w:author="phuong vu" w:date="2018-11-23T13:38:00Z">
            <w:trPr>
              <w:trHeight w:val="300"/>
            </w:trPr>
          </w:trPrChange>
        </w:trPr>
        <w:tc>
          <w:tcPr>
            <w:tcW w:w="708" w:type="dxa"/>
            <w:noWrap/>
            <w:vAlign w:val="center"/>
            <w:hideMark/>
            <w:tcPrChange w:id="16338" w:author="phuong vu" w:date="2018-11-23T13:38:00Z">
              <w:tcPr>
                <w:tcW w:w="544" w:type="dxa"/>
                <w:noWrap/>
                <w:hideMark/>
              </w:tcPr>
            </w:tcPrChange>
          </w:tcPr>
          <w:p w14:paraId="64DCD09B" w14:textId="58B2E099" w:rsidR="001856AA" w:rsidRPr="00E6227B" w:rsidDel="00D10B12" w:rsidRDefault="00E6227B" w:rsidP="00D10B12">
            <w:pPr>
              <w:spacing w:line="288" w:lineRule="auto"/>
              <w:contextualSpacing/>
              <w:jc w:val="center"/>
              <w:rPr>
                <w:ins w:id="16339" w:author="phuong vu" w:date="2018-11-16T12:54:00Z"/>
                <w:del w:id="16340" w:author="Tran Huan" w:date="2018-12-03T01:22:00Z"/>
                <w:lang w:val="en-US"/>
                <w:rPrChange w:id="16341" w:author="phuong vu" w:date="2018-11-23T13:51:00Z">
                  <w:rPr>
                    <w:ins w:id="16342" w:author="phuong vu" w:date="2018-11-16T12:54:00Z"/>
                    <w:del w:id="16343" w:author="Tran Huan" w:date="2018-12-03T01:22:00Z"/>
                    <w:b/>
                  </w:rPr>
                </w:rPrChange>
              </w:rPr>
              <w:pPrChange w:id="16344" w:author="Tran Huan" w:date="2018-12-03T01:23:00Z">
                <w:pPr/>
              </w:pPrChange>
            </w:pPr>
            <w:ins w:id="16345" w:author="phuong vu" w:date="2018-11-23T13:51:00Z">
              <w:del w:id="16346" w:author="Tran Huan" w:date="2018-12-03T01:22:00Z">
                <w:r w:rsidDel="00D10B12">
                  <w:rPr>
                    <w:lang w:val="en-US"/>
                  </w:rPr>
                  <w:delText>4</w:delText>
                </w:r>
              </w:del>
            </w:ins>
            <w:bookmarkStart w:id="16347" w:name="_Toc531570140"/>
            <w:bookmarkStart w:id="16348" w:name="_Toc531573988"/>
            <w:bookmarkStart w:id="16349" w:name="_Toc531577729"/>
            <w:bookmarkStart w:id="16350" w:name="_Toc531581467"/>
            <w:bookmarkEnd w:id="16347"/>
            <w:bookmarkEnd w:id="16348"/>
            <w:bookmarkEnd w:id="16349"/>
            <w:bookmarkEnd w:id="16350"/>
          </w:p>
        </w:tc>
        <w:tc>
          <w:tcPr>
            <w:tcW w:w="1689" w:type="dxa"/>
            <w:noWrap/>
            <w:hideMark/>
            <w:tcPrChange w:id="16351" w:author="phuong vu" w:date="2018-11-23T13:38:00Z">
              <w:tcPr>
                <w:tcW w:w="1197" w:type="dxa"/>
                <w:noWrap/>
                <w:hideMark/>
              </w:tcPr>
            </w:tcPrChange>
          </w:tcPr>
          <w:p w14:paraId="063BAA72" w14:textId="615F3F2C" w:rsidR="001856AA" w:rsidRPr="001856AA" w:rsidDel="00D10B12" w:rsidRDefault="001856AA" w:rsidP="00D10B12">
            <w:pPr>
              <w:spacing w:line="288" w:lineRule="auto"/>
              <w:contextualSpacing/>
              <w:rPr>
                <w:ins w:id="16352" w:author="phuong vu" w:date="2018-11-16T12:54:00Z"/>
                <w:del w:id="16353" w:author="Tran Huan" w:date="2018-12-03T01:22:00Z"/>
                <w:rPrChange w:id="16354" w:author="phuong vu" w:date="2018-11-16T12:54:00Z">
                  <w:rPr>
                    <w:ins w:id="16355" w:author="phuong vu" w:date="2018-11-16T12:54:00Z"/>
                    <w:del w:id="16356" w:author="Tran Huan" w:date="2018-12-03T01:22:00Z"/>
                    <w:b/>
                  </w:rPr>
                </w:rPrChange>
              </w:rPr>
              <w:pPrChange w:id="16357" w:author="Tran Huan" w:date="2018-12-03T01:23:00Z">
                <w:pPr/>
              </w:pPrChange>
            </w:pPr>
            <w:ins w:id="16358" w:author="phuong vu" w:date="2018-11-16T12:54:00Z">
              <w:del w:id="16359" w:author="Tran Huan" w:date="2018-12-03T01:22:00Z">
                <w:r w:rsidRPr="001856AA" w:rsidDel="00D10B12">
                  <w:rPr>
                    <w:rPrChange w:id="16360" w:author="phuong vu" w:date="2018-11-16T12:54:00Z">
                      <w:rPr>
                        <w:b/>
                      </w:rPr>
                    </w:rPrChange>
                  </w:rPr>
                  <w:delText>status</w:delText>
                </w:r>
                <w:bookmarkStart w:id="16361" w:name="_Toc531570141"/>
                <w:bookmarkStart w:id="16362" w:name="_Toc531573989"/>
                <w:bookmarkStart w:id="16363" w:name="_Toc531577730"/>
                <w:bookmarkStart w:id="16364" w:name="_Toc531581468"/>
                <w:bookmarkEnd w:id="16361"/>
                <w:bookmarkEnd w:id="16362"/>
                <w:bookmarkEnd w:id="16363"/>
                <w:bookmarkEnd w:id="16364"/>
              </w:del>
            </w:ins>
          </w:p>
        </w:tc>
        <w:tc>
          <w:tcPr>
            <w:tcW w:w="1300" w:type="dxa"/>
            <w:noWrap/>
            <w:hideMark/>
            <w:tcPrChange w:id="16365" w:author="phuong vu" w:date="2018-11-23T13:38:00Z">
              <w:tcPr>
                <w:tcW w:w="1205" w:type="dxa"/>
                <w:noWrap/>
                <w:hideMark/>
              </w:tcPr>
            </w:tcPrChange>
          </w:tcPr>
          <w:p w14:paraId="3A068C9D" w14:textId="1E0762EA" w:rsidR="001856AA" w:rsidRPr="001856AA" w:rsidDel="00D10B12" w:rsidRDefault="001856AA" w:rsidP="00D10B12">
            <w:pPr>
              <w:spacing w:line="288" w:lineRule="auto"/>
              <w:contextualSpacing/>
              <w:rPr>
                <w:ins w:id="16366" w:author="phuong vu" w:date="2018-11-16T12:54:00Z"/>
                <w:del w:id="16367" w:author="Tran Huan" w:date="2018-12-03T01:22:00Z"/>
                <w:rPrChange w:id="16368" w:author="phuong vu" w:date="2018-11-16T12:54:00Z">
                  <w:rPr>
                    <w:ins w:id="16369" w:author="phuong vu" w:date="2018-11-16T12:54:00Z"/>
                    <w:del w:id="16370" w:author="Tran Huan" w:date="2018-12-03T01:22:00Z"/>
                    <w:b/>
                  </w:rPr>
                </w:rPrChange>
              </w:rPr>
              <w:pPrChange w:id="16371" w:author="Tran Huan" w:date="2018-12-03T01:23:00Z">
                <w:pPr/>
              </w:pPrChange>
            </w:pPr>
            <w:ins w:id="16372" w:author="phuong vu" w:date="2018-11-16T12:54:00Z">
              <w:del w:id="16373" w:author="Tran Huan" w:date="2018-12-03T01:22:00Z">
                <w:r w:rsidRPr="001856AA" w:rsidDel="00D10B12">
                  <w:rPr>
                    <w:rPrChange w:id="16374" w:author="phuong vu" w:date="2018-11-16T12:54:00Z">
                      <w:rPr>
                        <w:b/>
                      </w:rPr>
                    </w:rPrChange>
                  </w:rPr>
                  <w:delText>character varying</w:delText>
                </w:r>
                <w:bookmarkStart w:id="16375" w:name="_Toc531570142"/>
                <w:bookmarkStart w:id="16376" w:name="_Toc531573990"/>
                <w:bookmarkStart w:id="16377" w:name="_Toc531577731"/>
                <w:bookmarkStart w:id="16378" w:name="_Toc531581469"/>
                <w:bookmarkEnd w:id="16375"/>
                <w:bookmarkEnd w:id="16376"/>
                <w:bookmarkEnd w:id="16377"/>
                <w:bookmarkEnd w:id="16378"/>
              </w:del>
            </w:ins>
          </w:p>
        </w:tc>
        <w:tc>
          <w:tcPr>
            <w:tcW w:w="1098" w:type="dxa"/>
            <w:noWrap/>
            <w:vAlign w:val="center"/>
            <w:hideMark/>
            <w:tcPrChange w:id="16379" w:author="phuong vu" w:date="2018-11-23T13:38:00Z">
              <w:tcPr>
                <w:tcW w:w="1098" w:type="dxa"/>
                <w:noWrap/>
                <w:hideMark/>
              </w:tcPr>
            </w:tcPrChange>
          </w:tcPr>
          <w:p w14:paraId="284D3B87" w14:textId="1C6A5C03" w:rsidR="001856AA" w:rsidRPr="001856AA" w:rsidDel="00D10B12" w:rsidRDefault="001856AA" w:rsidP="00D10B12">
            <w:pPr>
              <w:spacing w:line="288" w:lineRule="auto"/>
              <w:contextualSpacing/>
              <w:jc w:val="center"/>
              <w:rPr>
                <w:ins w:id="16380" w:author="phuong vu" w:date="2018-11-16T12:54:00Z"/>
                <w:del w:id="16381" w:author="Tran Huan" w:date="2018-12-03T01:22:00Z"/>
                <w:rPrChange w:id="16382" w:author="phuong vu" w:date="2018-11-16T12:54:00Z">
                  <w:rPr>
                    <w:ins w:id="16383" w:author="phuong vu" w:date="2018-11-16T12:54:00Z"/>
                    <w:del w:id="16384" w:author="Tran Huan" w:date="2018-12-03T01:22:00Z"/>
                    <w:b/>
                  </w:rPr>
                </w:rPrChange>
              </w:rPr>
              <w:pPrChange w:id="16385" w:author="Tran Huan" w:date="2018-12-03T01:23:00Z">
                <w:pPr/>
              </w:pPrChange>
            </w:pPr>
            <w:ins w:id="16386" w:author="phuong vu" w:date="2018-11-16T12:54:00Z">
              <w:del w:id="16387" w:author="Tran Huan" w:date="2018-12-03T01:22:00Z">
                <w:r w:rsidRPr="001856AA" w:rsidDel="00D10B12">
                  <w:rPr>
                    <w:rPrChange w:id="16388" w:author="phuong vu" w:date="2018-11-16T12:54:00Z">
                      <w:rPr>
                        <w:b/>
                      </w:rPr>
                    </w:rPrChange>
                  </w:rPr>
                  <w:delText>X</w:delText>
                </w:r>
                <w:bookmarkStart w:id="16389" w:name="_Toc531570143"/>
                <w:bookmarkStart w:id="16390" w:name="_Toc531573991"/>
                <w:bookmarkStart w:id="16391" w:name="_Toc531577732"/>
                <w:bookmarkStart w:id="16392" w:name="_Toc531581470"/>
                <w:bookmarkEnd w:id="16389"/>
                <w:bookmarkEnd w:id="16390"/>
                <w:bookmarkEnd w:id="16391"/>
                <w:bookmarkEnd w:id="16392"/>
              </w:del>
            </w:ins>
          </w:p>
        </w:tc>
        <w:tc>
          <w:tcPr>
            <w:tcW w:w="838" w:type="dxa"/>
            <w:noWrap/>
            <w:vAlign w:val="center"/>
            <w:hideMark/>
            <w:tcPrChange w:id="16393" w:author="phuong vu" w:date="2018-11-23T13:38:00Z">
              <w:tcPr>
                <w:tcW w:w="818" w:type="dxa"/>
                <w:noWrap/>
                <w:hideMark/>
              </w:tcPr>
            </w:tcPrChange>
          </w:tcPr>
          <w:p w14:paraId="35F17160" w14:textId="3758B0FD" w:rsidR="001856AA" w:rsidRPr="001856AA" w:rsidDel="00D10B12" w:rsidRDefault="001856AA" w:rsidP="00D10B12">
            <w:pPr>
              <w:spacing w:line="288" w:lineRule="auto"/>
              <w:contextualSpacing/>
              <w:jc w:val="center"/>
              <w:rPr>
                <w:ins w:id="16394" w:author="phuong vu" w:date="2018-11-16T12:54:00Z"/>
                <w:del w:id="16395" w:author="Tran Huan" w:date="2018-12-03T01:22:00Z"/>
                <w:rPrChange w:id="16396" w:author="phuong vu" w:date="2018-11-16T12:54:00Z">
                  <w:rPr>
                    <w:ins w:id="16397" w:author="phuong vu" w:date="2018-11-16T12:54:00Z"/>
                    <w:del w:id="16398" w:author="Tran Huan" w:date="2018-12-03T01:22:00Z"/>
                    <w:b/>
                  </w:rPr>
                </w:rPrChange>
              </w:rPr>
              <w:pPrChange w:id="16399" w:author="Tran Huan" w:date="2018-12-03T01:23:00Z">
                <w:pPr/>
              </w:pPrChange>
            </w:pPr>
            <w:bookmarkStart w:id="16400" w:name="_Toc531570144"/>
            <w:bookmarkStart w:id="16401" w:name="_Toc531573992"/>
            <w:bookmarkStart w:id="16402" w:name="_Toc531577733"/>
            <w:bookmarkStart w:id="16403" w:name="_Toc531581471"/>
            <w:bookmarkEnd w:id="16400"/>
            <w:bookmarkEnd w:id="16401"/>
            <w:bookmarkEnd w:id="16402"/>
            <w:bookmarkEnd w:id="16403"/>
          </w:p>
        </w:tc>
        <w:tc>
          <w:tcPr>
            <w:tcW w:w="823" w:type="dxa"/>
            <w:noWrap/>
            <w:vAlign w:val="center"/>
            <w:hideMark/>
            <w:tcPrChange w:id="16404" w:author="phuong vu" w:date="2018-11-23T13:38:00Z">
              <w:tcPr>
                <w:tcW w:w="818" w:type="dxa"/>
                <w:noWrap/>
                <w:hideMark/>
              </w:tcPr>
            </w:tcPrChange>
          </w:tcPr>
          <w:p w14:paraId="0A9746B8" w14:textId="608AA1D7" w:rsidR="001856AA" w:rsidRPr="001856AA" w:rsidDel="00D10B12" w:rsidRDefault="001856AA" w:rsidP="00D10B12">
            <w:pPr>
              <w:spacing w:line="288" w:lineRule="auto"/>
              <w:contextualSpacing/>
              <w:jc w:val="center"/>
              <w:rPr>
                <w:ins w:id="16405" w:author="phuong vu" w:date="2018-11-16T12:54:00Z"/>
                <w:del w:id="16406" w:author="Tran Huan" w:date="2018-12-03T01:22:00Z"/>
                <w:rPrChange w:id="16407" w:author="phuong vu" w:date="2018-11-16T12:54:00Z">
                  <w:rPr>
                    <w:ins w:id="16408" w:author="phuong vu" w:date="2018-11-16T12:54:00Z"/>
                    <w:del w:id="16409" w:author="Tran Huan" w:date="2018-12-03T01:22:00Z"/>
                    <w:b/>
                  </w:rPr>
                </w:rPrChange>
              </w:rPr>
              <w:pPrChange w:id="16410" w:author="Tran Huan" w:date="2018-12-03T01:23:00Z">
                <w:pPr/>
              </w:pPrChange>
            </w:pPr>
            <w:bookmarkStart w:id="16411" w:name="_Toc531570145"/>
            <w:bookmarkStart w:id="16412" w:name="_Toc531573993"/>
            <w:bookmarkStart w:id="16413" w:name="_Toc531577734"/>
            <w:bookmarkStart w:id="16414" w:name="_Toc531581472"/>
            <w:bookmarkEnd w:id="16411"/>
            <w:bookmarkEnd w:id="16412"/>
            <w:bookmarkEnd w:id="16413"/>
            <w:bookmarkEnd w:id="16414"/>
          </w:p>
        </w:tc>
        <w:tc>
          <w:tcPr>
            <w:tcW w:w="2269" w:type="dxa"/>
            <w:noWrap/>
            <w:hideMark/>
            <w:tcPrChange w:id="16415" w:author="phuong vu" w:date="2018-11-23T13:38:00Z">
              <w:tcPr>
                <w:tcW w:w="3225" w:type="dxa"/>
                <w:noWrap/>
                <w:hideMark/>
              </w:tcPr>
            </w:tcPrChange>
          </w:tcPr>
          <w:p w14:paraId="6880C853" w14:textId="2851DDE4" w:rsidR="001856AA" w:rsidRPr="001856AA" w:rsidDel="00D10B12" w:rsidRDefault="001856AA" w:rsidP="00D10B12">
            <w:pPr>
              <w:spacing w:line="288" w:lineRule="auto"/>
              <w:contextualSpacing/>
              <w:rPr>
                <w:ins w:id="16416" w:author="phuong vu" w:date="2018-11-16T12:54:00Z"/>
                <w:del w:id="16417" w:author="Tran Huan" w:date="2018-12-03T01:22:00Z"/>
                <w:rPrChange w:id="16418" w:author="phuong vu" w:date="2018-11-16T12:54:00Z">
                  <w:rPr>
                    <w:ins w:id="16419" w:author="phuong vu" w:date="2018-11-16T12:54:00Z"/>
                    <w:del w:id="16420" w:author="Tran Huan" w:date="2018-12-03T01:22:00Z"/>
                    <w:b/>
                  </w:rPr>
                </w:rPrChange>
              </w:rPr>
              <w:pPrChange w:id="16421" w:author="Tran Huan" w:date="2018-12-03T01:23:00Z">
                <w:pPr/>
              </w:pPrChange>
            </w:pPr>
            <w:ins w:id="16422" w:author="phuong vu" w:date="2018-11-16T12:54:00Z">
              <w:del w:id="16423" w:author="Tran Huan" w:date="2018-12-03T01:22:00Z">
                <w:r w:rsidRPr="001856AA" w:rsidDel="00D10B12">
                  <w:rPr>
                    <w:rPrChange w:id="16424" w:author="phuong vu" w:date="2018-11-16T12:54:00Z">
                      <w:rPr>
                        <w:b/>
                      </w:rPr>
                    </w:rPrChange>
                  </w:rPr>
                  <w:delText>Trạng thái</w:delText>
                </w:r>
                <w:bookmarkStart w:id="16425" w:name="_Toc531570146"/>
                <w:bookmarkStart w:id="16426" w:name="_Toc531573994"/>
                <w:bookmarkStart w:id="16427" w:name="_Toc531577735"/>
                <w:bookmarkStart w:id="16428" w:name="_Toc531581473"/>
                <w:bookmarkEnd w:id="16425"/>
                <w:bookmarkEnd w:id="16426"/>
                <w:bookmarkEnd w:id="16427"/>
                <w:bookmarkEnd w:id="16428"/>
              </w:del>
            </w:ins>
          </w:p>
        </w:tc>
        <w:bookmarkStart w:id="16429" w:name="_Toc531570147"/>
        <w:bookmarkStart w:id="16430" w:name="_Toc531573995"/>
        <w:bookmarkStart w:id="16431" w:name="_Toc531577736"/>
        <w:bookmarkStart w:id="16432" w:name="_Toc531581474"/>
        <w:bookmarkEnd w:id="16429"/>
        <w:bookmarkEnd w:id="16430"/>
        <w:bookmarkEnd w:id="16431"/>
        <w:bookmarkEnd w:id="16432"/>
      </w:tr>
      <w:tr w:rsidR="001856AA" w:rsidRPr="001856AA" w:rsidDel="00D10B12" w14:paraId="454B53A6" w14:textId="71EAC272" w:rsidTr="006B6330">
        <w:trPr>
          <w:trHeight w:val="300"/>
          <w:ins w:id="16433" w:author="phuong vu" w:date="2018-11-16T12:54:00Z"/>
          <w:del w:id="16434" w:author="Tran Huan" w:date="2018-12-03T01:22:00Z"/>
          <w:trPrChange w:id="16435" w:author="phuong vu" w:date="2018-11-23T13:38:00Z">
            <w:trPr>
              <w:trHeight w:val="300"/>
            </w:trPr>
          </w:trPrChange>
        </w:trPr>
        <w:tc>
          <w:tcPr>
            <w:tcW w:w="708" w:type="dxa"/>
            <w:noWrap/>
            <w:vAlign w:val="center"/>
            <w:hideMark/>
            <w:tcPrChange w:id="16436" w:author="phuong vu" w:date="2018-11-23T13:38:00Z">
              <w:tcPr>
                <w:tcW w:w="544" w:type="dxa"/>
                <w:noWrap/>
                <w:hideMark/>
              </w:tcPr>
            </w:tcPrChange>
          </w:tcPr>
          <w:p w14:paraId="0EA11C11" w14:textId="34119AF9" w:rsidR="001856AA" w:rsidRPr="00E6227B" w:rsidDel="00D10B12" w:rsidRDefault="00E6227B" w:rsidP="00D10B12">
            <w:pPr>
              <w:spacing w:line="288" w:lineRule="auto"/>
              <w:contextualSpacing/>
              <w:jc w:val="center"/>
              <w:rPr>
                <w:ins w:id="16437" w:author="phuong vu" w:date="2018-11-16T12:54:00Z"/>
                <w:del w:id="16438" w:author="Tran Huan" w:date="2018-12-03T01:22:00Z"/>
                <w:lang w:val="en-US"/>
                <w:rPrChange w:id="16439" w:author="phuong vu" w:date="2018-11-23T13:51:00Z">
                  <w:rPr>
                    <w:ins w:id="16440" w:author="phuong vu" w:date="2018-11-16T12:54:00Z"/>
                    <w:del w:id="16441" w:author="Tran Huan" w:date="2018-12-03T01:22:00Z"/>
                    <w:b/>
                  </w:rPr>
                </w:rPrChange>
              </w:rPr>
              <w:pPrChange w:id="16442" w:author="Tran Huan" w:date="2018-12-03T01:23:00Z">
                <w:pPr/>
              </w:pPrChange>
            </w:pPr>
            <w:ins w:id="16443" w:author="phuong vu" w:date="2018-11-23T13:51:00Z">
              <w:del w:id="16444" w:author="Tran Huan" w:date="2018-12-03T01:22:00Z">
                <w:r w:rsidDel="00D10B12">
                  <w:rPr>
                    <w:lang w:val="en-US"/>
                  </w:rPr>
                  <w:delText>5</w:delText>
                </w:r>
              </w:del>
            </w:ins>
            <w:bookmarkStart w:id="16445" w:name="_Toc531570148"/>
            <w:bookmarkStart w:id="16446" w:name="_Toc531573996"/>
            <w:bookmarkStart w:id="16447" w:name="_Toc531577737"/>
            <w:bookmarkStart w:id="16448" w:name="_Toc531581475"/>
            <w:bookmarkEnd w:id="16445"/>
            <w:bookmarkEnd w:id="16446"/>
            <w:bookmarkEnd w:id="16447"/>
            <w:bookmarkEnd w:id="16448"/>
          </w:p>
        </w:tc>
        <w:tc>
          <w:tcPr>
            <w:tcW w:w="1689" w:type="dxa"/>
            <w:noWrap/>
            <w:hideMark/>
            <w:tcPrChange w:id="16449" w:author="phuong vu" w:date="2018-11-23T13:38:00Z">
              <w:tcPr>
                <w:tcW w:w="1197" w:type="dxa"/>
                <w:noWrap/>
                <w:hideMark/>
              </w:tcPr>
            </w:tcPrChange>
          </w:tcPr>
          <w:p w14:paraId="55BE7757" w14:textId="22730BD0" w:rsidR="001856AA" w:rsidRPr="001856AA" w:rsidDel="00D10B12" w:rsidRDefault="001856AA" w:rsidP="00D10B12">
            <w:pPr>
              <w:spacing w:line="288" w:lineRule="auto"/>
              <w:contextualSpacing/>
              <w:rPr>
                <w:ins w:id="16450" w:author="phuong vu" w:date="2018-11-16T12:54:00Z"/>
                <w:del w:id="16451" w:author="Tran Huan" w:date="2018-12-03T01:22:00Z"/>
                <w:rPrChange w:id="16452" w:author="phuong vu" w:date="2018-11-16T12:54:00Z">
                  <w:rPr>
                    <w:ins w:id="16453" w:author="phuong vu" w:date="2018-11-16T12:54:00Z"/>
                    <w:del w:id="16454" w:author="Tran Huan" w:date="2018-12-03T01:22:00Z"/>
                    <w:b/>
                  </w:rPr>
                </w:rPrChange>
              </w:rPr>
              <w:pPrChange w:id="16455" w:author="Tran Huan" w:date="2018-12-03T01:23:00Z">
                <w:pPr/>
              </w:pPrChange>
            </w:pPr>
            <w:ins w:id="16456" w:author="phuong vu" w:date="2018-11-16T12:54:00Z">
              <w:del w:id="16457" w:author="Tran Huan" w:date="2018-12-03T01:22:00Z">
                <w:r w:rsidRPr="001856AA" w:rsidDel="00D10B12">
                  <w:rPr>
                    <w:rPrChange w:id="16458" w:author="phuong vu" w:date="2018-11-16T12:54:00Z">
                      <w:rPr>
                        <w:b/>
                      </w:rPr>
                    </w:rPrChange>
                  </w:rPr>
                  <w:delText>branch_avatar</w:delText>
                </w:r>
                <w:bookmarkStart w:id="16459" w:name="_Toc531570149"/>
                <w:bookmarkStart w:id="16460" w:name="_Toc531573997"/>
                <w:bookmarkStart w:id="16461" w:name="_Toc531577738"/>
                <w:bookmarkStart w:id="16462" w:name="_Toc531581476"/>
                <w:bookmarkEnd w:id="16459"/>
                <w:bookmarkEnd w:id="16460"/>
                <w:bookmarkEnd w:id="16461"/>
                <w:bookmarkEnd w:id="16462"/>
              </w:del>
            </w:ins>
          </w:p>
        </w:tc>
        <w:tc>
          <w:tcPr>
            <w:tcW w:w="1300" w:type="dxa"/>
            <w:noWrap/>
            <w:hideMark/>
            <w:tcPrChange w:id="16463" w:author="phuong vu" w:date="2018-11-23T13:38:00Z">
              <w:tcPr>
                <w:tcW w:w="1205" w:type="dxa"/>
                <w:noWrap/>
                <w:hideMark/>
              </w:tcPr>
            </w:tcPrChange>
          </w:tcPr>
          <w:p w14:paraId="06F5232B" w14:textId="3298FDBC" w:rsidR="001856AA" w:rsidRPr="001856AA" w:rsidDel="00D10B12" w:rsidRDefault="001856AA" w:rsidP="00D10B12">
            <w:pPr>
              <w:spacing w:line="288" w:lineRule="auto"/>
              <w:contextualSpacing/>
              <w:rPr>
                <w:ins w:id="16464" w:author="phuong vu" w:date="2018-11-16T12:54:00Z"/>
                <w:del w:id="16465" w:author="Tran Huan" w:date="2018-12-03T01:22:00Z"/>
                <w:rPrChange w:id="16466" w:author="phuong vu" w:date="2018-11-16T12:54:00Z">
                  <w:rPr>
                    <w:ins w:id="16467" w:author="phuong vu" w:date="2018-11-16T12:54:00Z"/>
                    <w:del w:id="16468" w:author="Tran Huan" w:date="2018-12-03T01:22:00Z"/>
                    <w:b/>
                  </w:rPr>
                </w:rPrChange>
              </w:rPr>
              <w:pPrChange w:id="16469" w:author="Tran Huan" w:date="2018-12-03T01:23:00Z">
                <w:pPr/>
              </w:pPrChange>
            </w:pPr>
            <w:ins w:id="16470" w:author="phuong vu" w:date="2018-11-16T12:54:00Z">
              <w:del w:id="16471" w:author="Tran Huan" w:date="2018-12-03T01:22:00Z">
                <w:r w:rsidRPr="001856AA" w:rsidDel="00D10B12">
                  <w:rPr>
                    <w:rPrChange w:id="16472" w:author="phuong vu" w:date="2018-11-16T12:54:00Z">
                      <w:rPr>
                        <w:b/>
                      </w:rPr>
                    </w:rPrChange>
                  </w:rPr>
                  <w:delText>integer</w:delText>
                </w:r>
                <w:bookmarkStart w:id="16473" w:name="_Toc531570150"/>
                <w:bookmarkStart w:id="16474" w:name="_Toc531573998"/>
                <w:bookmarkStart w:id="16475" w:name="_Toc531577739"/>
                <w:bookmarkStart w:id="16476" w:name="_Toc531581477"/>
                <w:bookmarkEnd w:id="16473"/>
                <w:bookmarkEnd w:id="16474"/>
                <w:bookmarkEnd w:id="16475"/>
                <w:bookmarkEnd w:id="16476"/>
              </w:del>
            </w:ins>
          </w:p>
        </w:tc>
        <w:tc>
          <w:tcPr>
            <w:tcW w:w="1098" w:type="dxa"/>
            <w:noWrap/>
            <w:vAlign w:val="center"/>
            <w:hideMark/>
            <w:tcPrChange w:id="16477" w:author="phuong vu" w:date="2018-11-23T13:38:00Z">
              <w:tcPr>
                <w:tcW w:w="1098" w:type="dxa"/>
                <w:noWrap/>
                <w:hideMark/>
              </w:tcPr>
            </w:tcPrChange>
          </w:tcPr>
          <w:p w14:paraId="0552E4F1" w14:textId="324AE09A" w:rsidR="001856AA" w:rsidRPr="001856AA" w:rsidDel="00D10B12" w:rsidRDefault="001856AA" w:rsidP="00D10B12">
            <w:pPr>
              <w:spacing w:line="288" w:lineRule="auto"/>
              <w:contextualSpacing/>
              <w:jc w:val="center"/>
              <w:rPr>
                <w:ins w:id="16478" w:author="phuong vu" w:date="2018-11-16T12:54:00Z"/>
                <w:del w:id="16479" w:author="Tran Huan" w:date="2018-12-03T01:22:00Z"/>
                <w:rPrChange w:id="16480" w:author="phuong vu" w:date="2018-11-16T12:54:00Z">
                  <w:rPr>
                    <w:ins w:id="16481" w:author="phuong vu" w:date="2018-11-16T12:54:00Z"/>
                    <w:del w:id="16482" w:author="Tran Huan" w:date="2018-12-03T01:22:00Z"/>
                    <w:b/>
                  </w:rPr>
                </w:rPrChange>
              </w:rPr>
              <w:pPrChange w:id="16483" w:author="Tran Huan" w:date="2018-12-03T01:23:00Z">
                <w:pPr/>
              </w:pPrChange>
            </w:pPr>
            <w:ins w:id="16484" w:author="phuong vu" w:date="2018-11-16T12:54:00Z">
              <w:del w:id="16485" w:author="Tran Huan" w:date="2018-12-03T01:22:00Z">
                <w:r w:rsidRPr="001856AA" w:rsidDel="00D10B12">
                  <w:rPr>
                    <w:rPrChange w:id="16486" w:author="phuong vu" w:date="2018-11-16T12:54:00Z">
                      <w:rPr>
                        <w:b/>
                      </w:rPr>
                    </w:rPrChange>
                  </w:rPr>
                  <w:delText>X</w:delText>
                </w:r>
                <w:bookmarkStart w:id="16487" w:name="_Toc531570151"/>
                <w:bookmarkStart w:id="16488" w:name="_Toc531573999"/>
                <w:bookmarkStart w:id="16489" w:name="_Toc531577740"/>
                <w:bookmarkStart w:id="16490" w:name="_Toc531581478"/>
                <w:bookmarkEnd w:id="16487"/>
                <w:bookmarkEnd w:id="16488"/>
                <w:bookmarkEnd w:id="16489"/>
                <w:bookmarkEnd w:id="16490"/>
              </w:del>
            </w:ins>
          </w:p>
        </w:tc>
        <w:tc>
          <w:tcPr>
            <w:tcW w:w="838" w:type="dxa"/>
            <w:noWrap/>
            <w:vAlign w:val="center"/>
            <w:hideMark/>
            <w:tcPrChange w:id="16491" w:author="phuong vu" w:date="2018-11-23T13:38:00Z">
              <w:tcPr>
                <w:tcW w:w="818" w:type="dxa"/>
                <w:noWrap/>
                <w:hideMark/>
              </w:tcPr>
            </w:tcPrChange>
          </w:tcPr>
          <w:p w14:paraId="5825AD7E" w14:textId="7D973C79" w:rsidR="001856AA" w:rsidRPr="001856AA" w:rsidDel="00D10B12" w:rsidRDefault="001856AA" w:rsidP="00D10B12">
            <w:pPr>
              <w:spacing w:line="288" w:lineRule="auto"/>
              <w:contextualSpacing/>
              <w:jc w:val="center"/>
              <w:rPr>
                <w:ins w:id="16492" w:author="phuong vu" w:date="2018-11-16T12:54:00Z"/>
                <w:del w:id="16493" w:author="Tran Huan" w:date="2018-12-03T01:22:00Z"/>
                <w:rPrChange w:id="16494" w:author="phuong vu" w:date="2018-11-16T12:54:00Z">
                  <w:rPr>
                    <w:ins w:id="16495" w:author="phuong vu" w:date="2018-11-16T12:54:00Z"/>
                    <w:del w:id="16496" w:author="Tran Huan" w:date="2018-12-03T01:22:00Z"/>
                    <w:b/>
                  </w:rPr>
                </w:rPrChange>
              </w:rPr>
              <w:pPrChange w:id="16497" w:author="Tran Huan" w:date="2018-12-03T01:23:00Z">
                <w:pPr/>
              </w:pPrChange>
            </w:pPr>
            <w:bookmarkStart w:id="16498" w:name="_Toc531570152"/>
            <w:bookmarkStart w:id="16499" w:name="_Toc531574000"/>
            <w:bookmarkStart w:id="16500" w:name="_Toc531577741"/>
            <w:bookmarkStart w:id="16501" w:name="_Toc531581479"/>
            <w:bookmarkEnd w:id="16498"/>
            <w:bookmarkEnd w:id="16499"/>
            <w:bookmarkEnd w:id="16500"/>
            <w:bookmarkEnd w:id="16501"/>
          </w:p>
        </w:tc>
        <w:tc>
          <w:tcPr>
            <w:tcW w:w="823" w:type="dxa"/>
            <w:noWrap/>
            <w:vAlign w:val="center"/>
            <w:hideMark/>
            <w:tcPrChange w:id="16502" w:author="phuong vu" w:date="2018-11-23T13:38:00Z">
              <w:tcPr>
                <w:tcW w:w="818" w:type="dxa"/>
                <w:noWrap/>
                <w:hideMark/>
              </w:tcPr>
            </w:tcPrChange>
          </w:tcPr>
          <w:p w14:paraId="387DA09A" w14:textId="2DF7E791" w:rsidR="001856AA" w:rsidRPr="001856AA" w:rsidDel="00D10B12" w:rsidRDefault="001856AA" w:rsidP="00D10B12">
            <w:pPr>
              <w:spacing w:line="288" w:lineRule="auto"/>
              <w:contextualSpacing/>
              <w:jc w:val="center"/>
              <w:rPr>
                <w:ins w:id="16503" w:author="phuong vu" w:date="2018-11-16T12:54:00Z"/>
                <w:del w:id="16504" w:author="Tran Huan" w:date="2018-12-03T01:22:00Z"/>
                <w:rPrChange w:id="16505" w:author="phuong vu" w:date="2018-11-16T12:54:00Z">
                  <w:rPr>
                    <w:ins w:id="16506" w:author="phuong vu" w:date="2018-11-16T12:54:00Z"/>
                    <w:del w:id="16507" w:author="Tran Huan" w:date="2018-12-03T01:22:00Z"/>
                    <w:b/>
                  </w:rPr>
                </w:rPrChange>
              </w:rPr>
              <w:pPrChange w:id="16508" w:author="Tran Huan" w:date="2018-12-03T01:23:00Z">
                <w:pPr/>
              </w:pPrChange>
            </w:pPr>
            <w:bookmarkStart w:id="16509" w:name="_Toc531570153"/>
            <w:bookmarkStart w:id="16510" w:name="_Toc531574001"/>
            <w:bookmarkStart w:id="16511" w:name="_Toc531577742"/>
            <w:bookmarkStart w:id="16512" w:name="_Toc531581480"/>
            <w:bookmarkEnd w:id="16509"/>
            <w:bookmarkEnd w:id="16510"/>
            <w:bookmarkEnd w:id="16511"/>
            <w:bookmarkEnd w:id="16512"/>
          </w:p>
        </w:tc>
        <w:tc>
          <w:tcPr>
            <w:tcW w:w="2269" w:type="dxa"/>
            <w:noWrap/>
            <w:hideMark/>
            <w:tcPrChange w:id="16513" w:author="phuong vu" w:date="2018-11-23T13:38:00Z">
              <w:tcPr>
                <w:tcW w:w="3225" w:type="dxa"/>
                <w:noWrap/>
                <w:hideMark/>
              </w:tcPr>
            </w:tcPrChange>
          </w:tcPr>
          <w:p w14:paraId="46870804" w14:textId="0DB84990" w:rsidR="001856AA" w:rsidRPr="001856AA" w:rsidDel="00D10B12" w:rsidRDefault="001856AA" w:rsidP="00D10B12">
            <w:pPr>
              <w:spacing w:line="288" w:lineRule="auto"/>
              <w:contextualSpacing/>
              <w:rPr>
                <w:ins w:id="16514" w:author="phuong vu" w:date="2018-11-16T12:54:00Z"/>
                <w:del w:id="16515" w:author="Tran Huan" w:date="2018-12-03T01:22:00Z"/>
                <w:rPrChange w:id="16516" w:author="phuong vu" w:date="2018-11-16T12:54:00Z">
                  <w:rPr>
                    <w:ins w:id="16517" w:author="phuong vu" w:date="2018-11-16T12:54:00Z"/>
                    <w:del w:id="16518" w:author="Tran Huan" w:date="2018-12-03T01:22:00Z"/>
                    <w:b/>
                  </w:rPr>
                </w:rPrChange>
              </w:rPr>
              <w:pPrChange w:id="16519" w:author="Tran Huan" w:date="2018-12-03T01:23:00Z">
                <w:pPr/>
              </w:pPrChange>
            </w:pPr>
            <w:ins w:id="16520" w:author="phuong vu" w:date="2018-11-16T12:54:00Z">
              <w:del w:id="16521" w:author="Tran Huan" w:date="2018-12-03T01:22:00Z">
                <w:r w:rsidRPr="001856AA" w:rsidDel="00D10B12">
                  <w:rPr>
                    <w:rPrChange w:id="16522" w:author="phuong vu" w:date="2018-11-16T12:54:00Z">
                      <w:rPr>
                        <w:b/>
                      </w:rPr>
                    </w:rPrChange>
                  </w:rPr>
                  <w:delText>Ảnh chi nhánh</w:delText>
                </w:r>
                <w:bookmarkStart w:id="16523" w:name="_Toc531570154"/>
                <w:bookmarkStart w:id="16524" w:name="_Toc531574002"/>
                <w:bookmarkStart w:id="16525" w:name="_Toc531577743"/>
                <w:bookmarkStart w:id="16526" w:name="_Toc531581481"/>
                <w:bookmarkEnd w:id="16523"/>
                <w:bookmarkEnd w:id="16524"/>
                <w:bookmarkEnd w:id="16525"/>
                <w:bookmarkEnd w:id="16526"/>
              </w:del>
            </w:ins>
          </w:p>
        </w:tc>
        <w:bookmarkStart w:id="16527" w:name="_Toc531570155"/>
        <w:bookmarkStart w:id="16528" w:name="_Toc531574003"/>
        <w:bookmarkStart w:id="16529" w:name="_Toc531577744"/>
        <w:bookmarkStart w:id="16530" w:name="_Toc531581482"/>
        <w:bookmarkEnd w:id="16527"/>
        <w:bookmarkEnd w:id="16528"/>
        <w:bookmarkEnd w:id="16529"/>
        <w:bookmarkEnd w:id="16530"/>
      </w:tr>
      <w:tr w:rsidR="001856AA" w:rsidRPr="001856AA" w:rsidDel="00D10B12" w14:paraId="3B5D268E" w14:textId="68077213" w:rsidTr="006B6330">
        <w:trPr>
          <w:trHeight w:val="300"/>
          <w:ins w:id="16531" w:author="phuong vu" w:date="2018-11-16T12:54:00Z"/>
          <w:del w:id="16532" w:author="Tran Huan" w:date="2018-12-03T01:22:00Z"/>
          <w:trPrChange w:id="16533" w:author="phuong vu" w:date="2018-11-23T13:38:00Z">
            <w:trPr>
              <w:trHeight w:val="300"/>
            </w:trPr>
          </w:trPrChange>
        </w:trPr>
        <w:tc>
          <w:tcPr>
            <w:tcW w:w="708" w:type="dxa"/>
            <w:noWrap/>
            <w:vAlign w:val="center"/>
            <w:hideMark/>
            <w:tcPrChange w:id="16534" w:author="phuong vu" w:date="2018-11-23T13:38:00Z">
              <w:tcPr>
                <w:tcW w:w="544" w:type="dxa"/>
                <w:noWrap/>
                <w:hideMark/>
              </w:tcPr>
            </w:tcPrChange>
          </w:tcPr>
          <w:p w14:paraId="75D4EB1B" w14:textId="6B216490" w:rsidR="001856AA" w:rsidRPr="00E6227B" w:rsidDel="00D10B12" w:rsidRDefault="00E6227B" w:rsidP="00D10B12">
            <w:pPr>
              <w:spacing w:line="288" w:lineRule="auto"/>
              <w:contextualSpacing/>
              <w:jc w:val="center"/>
              <w:rPr>
                <w:ins w:id="16535" w:author="phuong vu" w:date="2018-11-16T12:54:00Z"/>
                <w:del w:id="16536" w:author="Tran Huan" w:date="2018-12-03T01:22:00Z"/>
                <w:lang w:val="en-US"/>
                <w:rPrChange w:id="16537" w:author="phuong vu" w:date="2018-11-23T13:51:00Z">
                  <w:rPr>
                    <w:ins w:id="16538" w:author="phuong vu" w:date="2018-11-16T12:54:00Z"/>
                    <w:del w:id="16539" w:author="Tran Huan" w:date="2018-12-03T01:22:00Z"/>
                    <w:b/>
                  </w:rPr>
                </w:rPrChange>
              </w:rPr>
              <w:pPrChange w:id="16540" w:author="Tran Huan" w:date="2018-12-03T01:23:00Z">
                <w:pPr/>
              </w:pPrChange>
            </w:pPr>
            <w:ins w:id="16541" w:author="phuong vu" w:date="2018-11-23T13:51:00Z">
              <w:del w:id="16542" w:author="Tran Huan" w:date="2018-12-03T01:22:00Z">
                <w:r w:rsidDel="00D10B12">
                  <w:rPr>
                    <w:lang w:val="en-US"/>
                  </w:rPr>
                  <w:delText>6</w:delText>
                </w:r>
              </w:del>
            </w:ins>
            <w:bookmarkStart w:id="16543" w:name="_Toc531570156"/>
            <w:bookmarkStart w:id="16544" w:name="_Toc531574004"/>
            <w:bookmarkStart w:id="16545" w:name="_Toc531577745"/>
            <w:bookmarkStart w:id="16546" w:name="_Toc531581483"/>
            <w:bookmarkEnd w:id="16543"/>
            <w:bookmarkEnd w:id="16544"/>
            <w:bookmarkEnd w:id="16545"/>
            <w:bookmarkEnd w:id="16546"/>
          </w:p>
        </w:tc>
        <w:tc>
          <w:tcPr>
            <w:tcW w:w="1689" w:type="dxa"/>
            <w:noWrap/>
            <w:hideMark/>
            <w:tcPrChange w:id="16547" w:author="phuong vu" w:date="2018-11-23T13:38:00Z">
              <w:tcPr>
                <w:tcW w:w="1197" w:type="dxa"/>
                <w:noWrap/>
                <w:hideMark/>
              </w:tcPr>
            </w:tcPrChange>
          </w:tcPr>
          <w:p w14:paraId="044C68EB" w14:textId="7B1BCF8F" w:rsidR="001856AA" w:rsidRPr="001856AA" w:rsidDel="00D10B12" w:rsidRDefault="001856AA" w:rsidP="00D10B12">
            <w:pPr>
              <w:spacing w:line="288" w:lineRule="auto"/>
              <w:contextualSpacing/>
              <w:rPr>
                <w:ins w:id="16548" w:author="phuong vu" w:date="2018-11-16T12:54:00Z"/>
                <w:del w:id="16549" w:author="Tran Huan" w:date="2018-12-03T01:22:00Z"/>
                <w:rPrChange w:id="16550" w:author="phuong vu" w:date="2018-11-16T12:54:00Z">
                  <w:rPr>
                    <w:ins w:id="16551" w:author="phuong vu" w:date="2018-11-16T12:54:00Z"/>
                    <w:del w:id="16552" w:author="Tran Huan" w:date="2018-12-03T01:22:00Z"/>
                    <w:b/>
                  </w:rPr>
                </w:rPrChange>
              </w:rPr>
              <w:pPrChange w:id="16553" w:author="Tran Huan" w:date="2018-12-03T01:23:00Z">
                <w:pPr/>
              </w:pPrChange>
            </w:pPr>
            <w:ins w:id="16554" w:author="phuong vu" w:date="2018-11-16T12:54:00Z">
              <w:del w:id="16555" w:author="Tran Huan" w:date="2018-12-03T01:22:00Z">
                <w:r w:rsidRPr="001856AA" w:rsidDel="00D10B12">
                  <w:rPr>
                    <w:rPrChange w:id="16556" w:author="phuong vu" w:date="2018-11-16T12:54:00Z">
                      <w:rPr>
                        <w:b/>
                      </w:rPr>
                    </w:rPrChange>
                  </w:rPr>
                  <w:delText>latidute</w:delText>
                </w:r>
                <w:bookmarkStart w:id="16557" w:name="_Toc531570157"/>
                <w:bookmarkStart w:id="16558" w:name="_Toc531574005"/>
                <w:bookmarkStart w:id="16559" w:name="_Toc531577746"/>
                <w:bookmarkStart w:id="16560" w:name="_Toc531581484"/>
                <w:bookmarkEnd w:id="16557"/>
                <w:bookmarkEnd w:id="16558"/>
                <w:bookmarkEnd w:id="16559"/>
                <w:bookmarkEnd w:id="16560"/>
              </w:del>
            </w:ins>
          </w:p>
        </w:tc>
        <w:tc>
          <w:tcPr>
            <w:tcW w:w="1300" w:type="dxa"/>
            <w:noWrap/>
            <w:hideMark/>
            <w:tcPrChange w:id="16561" w:author="phuong vu" w:date="2018-11-23T13:38:00Z">
              <w:tcPr>
                <w:tcW w:w="1205" w:type="dxa"/>
                <w:noWrap/>
                <w:hideMark/>
              </w:tcPr>
            </w:tcPrChange>
          </w:tcPr>
          <w:p w14:paraId="0261A776" w14:textId="74F6ACD6" w:rsidR="001856AA" w:rsidRPr="001856AA" w:rsidDel="00D10B12" w:rsidRDefault="001856AA" w:rsidP="00D10B12">
            <w:pPr>
              <w:spacing w:line="288" w:lineRule="auto"/>
              <w:contextualSpacing/>
              <w:rPr>
                <w:ins w:id="16562" w:author="phuong vu" w:date="2018-11-16T12:54:00Z"/>
                <w:del w:id="16563" w:author="Tran Huan" w:date="2018-12-03T01:22:00Z"/>
                <w:rPrChange w:id="16564" w:author="phuong vu" w:date="2018-11-16T12:54:00Z">
                  <w:rPr>
                    <w:ins w:id="16565" w:author="phuong vu" w:date="2018-11-16T12:54:00Z"/>
                    <w:del w:id="16566" w:author="Tran Huan" w:date="2018-12-03T01:22:00Z"/>
                    <w:b/>
                  </w:rPr>
                </w:rPrChange>
              </w:rPr>
              <w:pPrChange w:id="16567" w:author="Tran Huan" w:date="2018-12-03T01:23:00Z">
                <w:pPr/>
              </w:pPrChange>
            </w:pPr>
            <w:ins w:id="16568" w:author="phuong vu" w:date="2018-11-16T12:54:00Z">
              <w:del w:id="16569" w:author="Tran Huan" w:date="2018-12-03T01:22:00Z">
                <w:r w:rsidRPr="001856AA" w:rsidDel="00D10B12">
                  <w:rPr>
                    <w:rPrChange w:id="16570" w:author="phuong vu" w:date="2018-11-16T12:54:00Z">
                      <w:rPr>
                        <w:b/>
                      </w:rPr>
                    </w:rPrChange>
                  </w:rPr>
                  <w:delText>character varying</w:delText>
                </w:r>
                <w:bookmarkStart w:id="16571" w:name="_Toc531570158"/>
                <w:bookmarkStart w:id="16572" w:name="_Toc531574006"/>
                <w:bookmarkStart w:id="16573" w:name="_Toc531577747"/>
                <w:bookmarkStart w:id="16574" w:name="_Toc531581485"/>
                <w:bookmarkEnd w:id="16571"/>
                <w:bookmarkEnd w:id="16572"/>
                <w:bookmarkEnd w:id="16573"/>
                <w:bookmarkEnd w:id="16574"/>
              </w:del>
            </w:ins>
          </w:p>
        </w:tc>
        <w:tc>
          <w:tcPr>
            <w:tcW w:w="1098" w:type="dxa"/>
            <w:noWrap/>
            <w:vAlign w:val="center"/>
            <w:hideMark/>
            <w:tcPrChange w:id="16575" w:author="phuong vu" w:date="2018-11-23T13:38:00Z">
              <w:tcPr>
                <w:tcW w:w="1098" w:type="dxa"/>
                <w:noWrap/>
                <w:hideMark/>
              </w:tcPr>
            </w:tcPrChange>
          </w:tcPr>
          <w:p w14:paraId="77621429" w14:textId="365192BE" w:rsidR="001856AA" w:rsidRPr="001856AA" w:rsidDel="00D10B12" w:rsidRDefault="001856AA" w:rsidP="00D10B12">
            <w:pPr>
              <w:spacing w:line="288" w:lineRule="auto"/>
              <w:contextualSpacing/>
              <w:jc w:val="center"/>
              <w:rPr>
                <w:ins w:id="16576" w:author="phuong vu" w:date="2018-11-16T12:54:00Z"/>
                <w:del w:id="16577" w:author="Tran Huan" w:date="2018-12-03T01:22:00Z"/>
                <w:rPrChange w:id="16578" w:author="phuong vu" w:date="2018-11-16T12:54:00Z">
                  <w:rPr>
                    <w:ins w:id="16579" w:author="phuong vu" w:date="2018-11-16T12:54:00Z"/>
                    <w:del w:id="16580" w:author="Tran Huan" w:date="2018-12-03T01:22:00Z"/>
                    <w:b/>
                  </w:rPr>
                </w:rPrChange>
              </w:rPr>
              <w:pPrChange w:id="16581" w:author="Tran Huan" w:date="2018-12-03T01:23:00Z">
                <w:pPr/>
              </w:pPrChange>
            </w:pPr>
            <w:ins w:id="16582" w:author="phuong vu" w:date="2018-11-16T12:54:00Z">
              <w:del w:id="16583" w:author="Tran Huan" w:date="2018-12-03T01:22:00Z">
                <w:r w:rsidRPr="001856AA" w:rsidDel="00D10B12">
                  <w:rPr>
                    <w:rPrChange w:id="16584" w:author="phuong vu" w:date="2018-11-16T12:54:00Z">
                      <w:rPr>
                        <w:b/>
                      </w:rPr>
                    </w:rPrChange>
                  </w:rPr>
                  <w:delText>X</w:delText>
                </w:r>
                <w:bookmarkStart w:id="16585" w:name="_Toc531570159"/>
                <w:bookmarkStart w:id="16586" w:name="_Toc531574007"/>
                <w:bookmarkStart w:id="16587" w:name="_Toc531577748"/>
                <w:bookmarkStart w:id="16588" w:name="_Toc531581486"/>
                <w:bookmarkEnd w:id="16585"/>
                <w:bookmarkEnd w:id="16586"/>
                <w:bookmarkEnd w:id="16587"/>
                <w:bookmarkEnd w:id="16588"/>
              </w:del>
            </w:ins>
          </w:p>
        </w:tc>
        <w:tc>
          <w:tcPr>
            <w:tcW w:w="838" w:type="dxa"/>
            <w:noWrap/>
            <w:vAlign w:val="center"/>
            <w:hideMark/>
            <w:tcPrChange w:id="16589" w:author="phuong vu" w:date="2018-11-23T13:38:00Z">
              <w:tcPr>
                <w:tcW w:w="818" w:type="dxa"/>
                <w:noWrap/>
                <w:hideMark/>
              </w:tcPr>
            </w:tcPrChange>
          </w:tcPr>
          <w:p w14:paraId="08AC4EE1" w14:textId="72774662" w:rsidR="001856AA" w:rsidRPr="001856AA" w:rsidDel="00D10B12" w:rsidRDefault="001856AA" w:rsidP="00D10B12">
            <w:pPr>
              <w:spacing w:line="288" w:lineRule="auto"/>
              <w:contextualSpacing/>
              <w:jc w:val="center"/>
              <w:rPr>
                <w:ins w:id="16590" w:author="phuong vu" w:date="2018-11-16T12:54:00Z"/>
                <w:del w:id="16591" w:author="Tran Huan" w:date="2018-12-03T01:22:00Z"/>
                <w:rPrChange w:id="16592" w:author="phuong vu" w:date="2018-11-16T12:54:00Z">
                  <w:rPr>
                    <w:ins w:id="16593" w:author="phuong vu" w:date="2018-11-16T12:54:00Z"/>
                    <w:del w:id="16594" w:author="Tran Huan" w:date="2018-12-03T01:22:00Z"/>
                    <w:b/>
                  </w:rPr>
                </w:rPrChange>
              </w:rPr>
              <w:pPrChange w:id="16595" w:author="Tran Huan" w:date="2018-12-03T01:23:00Z">
                <w:pPr/>
              </w:pPrChange>
            </w:pPr>
            <w:bookmarkStart w:id="16596" w:name="_Toc531570160"/>
            <w:bookmarkStart w:id="16597" w:name="_Toc531574008"/>
            <w:bookmarkStart w:id="16598" w:name="_Toc531577749"/>
            <w:bookmarkStart w:id="16599" w:name="_Toc531581487"/>
            <w:bookmarkEnd w:id="16596"/>
            <w:bookmarkEnd w:id="16597"/>
            <w:bookmarkEnd w:id="16598"/>
            <w:bookmarkEnd w:id="16599"/>
          </w:p>
        </w:tc>
        <w:tc>
          <w:tcPr>
            <w:tcW w:w="823" w:type="dxa"/>
            <w:noWrap/>
            <w:vAlign w:val="center"/>
            <w:hideMark/>
            <w:tcPrChange w:id="16600" w:author="phuong vu" w:date="2018-11-23T13:38:00Z">
              <w:tcPr>
                <w:tcW w:w="818" w:type="dxa"/>
                <w:noWrap/>
                <w:hideMark/>
              </w:tcPr>
            </w:tcPrChange>
          </w:tcPr>
          <w:p w14:paraId="555ABA05" w14:textId="64D402C1" w:rsidR="001856AA" w:rsidRPr="001856AA" w:rsidDel="00D10B12" w:rsidRDefault="001856AA" w:rsidP="00D10B12">
            <w:pPr>
              <w:spacing w:line="288" w:lineRule="auto"/>
              <w:contextualSpacing/>
              <w:jc w:val="center"/>
              <w:rPr>
                <w:ins w:id="16601" w:author="phuong vu" w:date="2018-11-16T12:54:00Z"/>
                <w:del w:id="16602" w:author="Tran Huan" w:date="2018-12-03T01:22:00Z"/>
                <w:rPrChange w:id="16603" w:author="phuong vu" w:date="2018-11-16T12:54:00Z">
                  <w:rPr>
                    <w:ins w:id="16604" w:author="phuong vu" w:date="2018-11-16T12:54:00Z"/>
                    <w:del w:id="16605" w:author="Tran Huan" w:date="2018-12-03T01:22:00Z"/>
                    <w:b/>
                  </w:rPr>
                </w:rPrChange>
              </w:rPr>
              <w:pPrChange w:id="16606" w:author="Tran Huan" w:date="2018-12-03T01:23:00Z">
                <w:pPr/>
              </w:pPrChange>
            </w:pPr>
            <w:bookmarkStart w:id="16607" w:name="_Toc531570161"/>
            <w:bookmarkStart w:id="16608" w:name="_Toc531574009"/>
            <w:bookmarkStart w:id="16609" w:name="_Toc531577750"/>
            <w:bookmarkStart w:id="16610" w:name="_Toc531581488"/>
            <w:bookmarkEnd w:id="16607"/>
            <w:bookmarkEnd w:id="16608"/>
            <w:bookmarkEnd w:id="16609"/>
            <w:bookmarkEnd w:id="16610"/>
          </w:p>
        </w:tc>
        <w:tc>
          <w:tcPr>
            <w:tcW w:w="2269" w:type="dxa"/>
            <w:noWrap/>
            <w:hideMark/>
            <w:tcPrChange w:id="16611" w:author="phuong vu" w:date="2018-11-23T13:38:00Z">
              <w:tcPr>
                <w:tcW w:w="3225" w:type="dxa"/>
                <w:noWrap/>
                <w:hideMark/>
              </w:tcPr>
            </w:tcPrChange>
          </w:tcPr>
          <w:p w14:paraId="149F3912" w14:textId="74547B34" w:rsidR="001856AA" w:rsidRPr="001856AA" w:rsidDel="00D10B12" w:rsidRDefault="001856AA" w:rsidP="00D10B12">
            <w:pPr>
              <w:spacing w:line="288" w:lineRule="auto"/>
              <w:contextualSpacing/>
              <w:rPr>
                <w:ins w:id="16612" w:author="phuong vu" w:date="2018-11-16T12:54:00Z"/>
                <w:del w:id="16613" w:author="Tran Huan" w:date="2018-12-03T01:22:00Z"/>
                <w:rPrChange w:id="16614" w:author="phuong vu" w:date="2018-11-16T12:54:00Z">
                  <w:rPr>
                    <w:ins w:id="16615" w:author="phuong vu" w:date="2018-11-16T12:54:00Z"/>
                    <w:del w:id="16616" w:author="Tran Huan" w:date="2018-12-03T01:22:00Z"/>
                    <w:b/>
                  </w:rPr>
                </w:rPrChange>
              </w:rPr>
              <w:pPrChange w:id="16617" w:author="Tran Huan" w:date="2018-12-03T01:23:00Z">
                <w:pPr/>
              </w:pPrChange>
            </w:pPr>
            <w:ins w:id="16618" w:author="phuong vu" w:date="2018-11-16T12:54:00Z">
              <w:del w:id="16619" w:author="Tran Huan" w:date="2018-12-03T01:22:00Z">
                <w:r w:rsidRPr="001856AA" w:rsidDel="00D10B12">
                  <w:rPr>
                    <w:rPrChange w:id="16620" w:author="phuong vu" w:date="2018-11-16T12:54:00Z">
                      <w:rPr>
                        <w:b/>
                      </w:rPr>
                    </w:rPrChange>
                  </w:rPr>
                  <w:delText>Vĩ độ</w:delText>
                </w:r>
                <w:bookmarkStart w:id="16621" w:name="_Toc531570162"/>
                <w:bookmarkStart w:id="16622" w:name="_Toc531574010"/>
                <w:bookmarkStart w:id="16623" w:name="_Toc531577751"/>
                <w:bookmarkStart w:id="16624" w:name="_Toc531581489"/>
                <w:bookmarkEnd w:id="16621"/>
                <w:bookmarkEnd w:id="16622"/>
                <w:bookmarkEnd w:id="16623"/>
                <w:bookmarkEnd w:id="16624"/>
              </w:del>
            </w:ins>
          </w:p>
        </w:tc>
        <w:bookmarkStart w:id="16625" w:name="_Toc531570163"/>
        <w:bookmarkStart w:id="16626" w:name="_Toc531574011"/>
        <w:bookmarkStart w:id="16627" w:name="_Toc531577752"/>
        <w:bookmarkStart w:id="16628" w:name="_Toc531581490"/>
        <w:bookmarkEnd w:id="16625"/>
        <w:bookmarkEnd w:id="16626"/>
        <w:bookmarkEnd w:id="16627"/>
        <w:bookmarkEnd w:id="16628"/>
      </w:tr>
      <w:tr w:rsidR="001856AA" w:rsidRPr="001856AA" w:rsidDel="00D10B12" w14:paraId="2310A1B7" w14:textId="46E2A2B2" w:rsidTr="006B6330">
        <w:trPr>
          <w:trHeight w:val="300"/>
          <w:ins w:id="16629" w:author="phuong vu" w:date="2018-11-16T12:54:00Z"/>
          <w:del w:id="16630" w:author="Tran Huan" w:date="2018-12-03T01:22:00Z"/>
          <w:trPrChange w:id="16631" w:author="phuong vu" w:date="2018-11-23T13:38:00Z">
            <w:trPr>
              <w:trHeight w:val="300"/>
            </w:trPr>
          </w:trPrChange>
        </w:trPr>
        <w:tc>
          <w:tcPr>
            <w:tcW w:w="708" w:type="dxa"/>
            <w:noWrap/>
            <w:vAlign w:val="center"/>
            <w:hideMark/>
            <w:tcPrChange w:id="16632" w:author="phuong vu" w:date="2018-11-23T13:38:00Z">
              <w:tcPr>
                <w:tcW w:w="544" w:type="dxa"/>
                <w:noWrap/>
                <w:hideMark/>
              </w:tcPr>
            </w:tcPrChange>
          </w:tcPr>
          <w:p w14:paraId="7F9CE635" w14:textId="0150DF6C" w:rsidR="001856AA" w:rsidRPr="00E6227B" w:rsidDel="00D10B12" w:rsidRDefault="00E6227B" w:rsidP="00D10B12">
            <w:pPr>
              <w:spacing w:line="288" w:lineRule="auto"/>
              <w:contextualSpacing/>
              <w:jc w:val="center"/>
              <w:rPr>
                <w:ins w:id="16633" w:author="phuong vu" w:date="2018-11-16T12:54:00Z"/>
                <w:del w:id="16634" w:author="Tran Huan" w:date="2018-12-03T01:22:00Z"/>
                <w:lang w:val="en-US"/>
                <w:rPrChange w:id="16635" w:author="phuong vu" w:date="2018-11-23T13:51:00Z">
                  <w:rPr>
                    <w:ins w:id="16636" w:author="phuong vu" w:date="2018-11-16T12:54:00Z"/>
                    <w:del w:id="16637" w:author="Tran Huan" w:date="2018-12-03T01:22:00Z"/>
                    <w:b/>
                  </w:rPr>
                </w:rPrChange>
              </w:rPr>
              <w:pPrChange w:id="16638" w:author="Tran Huan" w:date="2018-12-03T01:23:00Z">
                <w:pPr/>
              </w:pPrChange>
            </w:pPr>
            <w:ins w:id="16639" w:author="phuong vu" w:date="2018-11-23T13:51:00Z">
              <w:del w:id="16640" w:author="Tran Huan" w:date="2018-12-03T01:22:00Z">
                <w:r w:rsidDel="00D10B12">
                  <w:rPr>
                    <w:lang w:val="en-US"/>
                  </w:rPr>
                  <w:delText>7</w:delText>
                </w:r>
              </w:del>
            </w:ins>
            <w:bookmarkStart w:id="16641" w:name="_Toc531570164"/>
            <w:bookmarkStart w:id="16642" w:name="_Toc531574012"/>
            <w:bookmarkStart w:id="16643" w:name="_Toc531577753"/>
            <w:bookmarkStart w:id="16644" w:name="_Toc531581491"/>
            <w:bookmarkEnd w:id="16641"/>
            <w:bookmarkEnd w:id="16642"/>
            <w:bookmarkEnd w:id="16643"/>
            <w:bookmarkEnd w:id="16644"/>
          </w:p>
        </w:tc>
        <w:tc>
          <w:tcPr>
            <w:tcW w:w="1689" w:type="dxa"/>
            <w:noWrap/>
            <w:hideMark/>
            <w:tcPrChange w:id="16645" w:author="phuong vu" w:date="2018-11-23T13:38:00Z">
              <w:tcPr>
                <w:tcW w:w="1197" w:type="dxa"/>
                <w:noWrap/>
                <w:hideMark/>
              </w:tcPr>
            </w:tcPrChange>
          </w:tcPr>
          <w:p w14:paraId="41386A2D" w14:textId="1697D860" w:rsidR="001856AA" w:rsidRPr="001856AA" w:rsidDel="00D10B12" w:rsidRDefault="001856AA" w:rsidP="00D10B12">
            <w:pPr>
              <w:spacing w:line="288" w:lineRule="auto"/>
              <w:contextualSpacing/>
              <w:rPr>
                <w:ins w:id="16646" w:author="phuong vu" w:date="2018-11-16T12:54:00Z"/>
                <w:del w:id="16647" w:author="Tran Huan" w:date="2018-12-03T01:22:00Z"/>
                <w:rPrChange w:id="16648" w:author="phuong vu" w:date="2018-11-16T12:54:00Z">
                  <w:rPr>
                    <w:ins w:id="16649" w:author="phuong vu" w:date="2018-11-16T12:54:00Z"/>
                    <w:del w:id="16650" w:author="Tran Huan" w:date="2018-12-03T01:22:00Z"/>
                    <w:b/>
                  </w:rPr>
                </w:rPrChange>
              </w:rPr>
              <w:pPrChange w:id="16651" w:author="Tran Huan" w:date="2018-12-03T01:23:00Z">
                <w:pPr/>
              </w:pPrChange>
            </w:pPr>
            <w:ins w:id="16652" w:author="phuong vu" w:date="2018-11-16T12:54:00Z">
              <w:del w:id="16653" w:author="Tran Huan" w:date="2018-12-03T01:22:00Z">
                <w:r w:rsidRPr="001856AA" w:rsidDel="00D10B12">
                  <w:rPr>
                    <w:rPrChange w:id="16654" w:author="phuong vu" w:date="2018-11-16T12:54:00Z">
                      <w:rPr>
                        <w:b/>
                      </w:rPr>
                    </w:rPrChange>
                  </w:rPr>
                  <w:delText>longtidute</w:delText>
                </w:r>
                <w:bookmarkStart w:id="16655" w:name="_Toc531570165"/>
                <w:bookmarkStart w:id="16656" w:name="_Toc531574013"/>
                <w:bookmarkStart w:id="16657" w:name="_Toc531577754"/>
                <w:bookmarkStart w:id="16658" w:name="_Toc531581492"/>
                <w:bookmarkEnd w:id="16655"/>
                <w:bookmarkEnd w:id="16656"/>
                <w:bookmarkEnd w:id="16657"/>
                <w:bookmarkEnd w:id="16658"/>
              </w:del>
            </w:ins>
          </w:p>
        </w:tc>
        <w:tc>
          <w:tcPr>
            <w:tcW w:w="1300" w:type="dxa"/>
            <w:noWrap/>
            <w:hideMark/>
            <w:tcPrChange w:id="16659" w:author="phuong vu" w:date="2018-11-23T13:38:00Z">
              <w:tcPr>
                <w:tcW w:w="1205" w:type="dxa"/>
                <w:noWrap/>
                <w:hideMark/>
              </w:tcPr>
            </w:tcPrChange>
          </w:tcPr>
          <w:p w14:paraId="2C4E21FB" w14:textId="5A54AB4F" w:rsidR="001856AA" w:rsidRPr="001856AA" w:rsidDel="00D10B12" w:rsidRDefault="001856AA" w:rsidP="00D10B12">
            <w:pPr>
              <w:spacing w:line="288" w:lineRule="auto"/>
              <w:contextualSpacing/>
              <w:rPr>
                <w:ins w:id="16660" w:author="phuong vu" w:date="2018-11-16T12:54:00Z"/>
                <w:del w:id="16661" w:author="Tran Huan" w:date="2018-12-03T01:22:00Z"/>
                <w:rPrChange w:id="16662" w:author="phuong vu" w:date="2018-11-16T12:54:00Z">
                  <w:rPr>
                    <w:ins w:id="16663" w:author="phuong vu" w:date="2018-11-16T12:54:00Z"/>
                    <w:del w:id="16664" w:author="Tran Huan" w:date="2018-12-03T01:22:00Z"/>
                    <w:b/>
                  </w:rPr>
                </w:rPrChange>
              </w:rPr>
              <w:pPrChange w:id="16665" w:author="Tran Huan" w:date="2018-12-03T01:23:00Z">
                <w:pPr/>
              </w:pPrChange>
            </w:pPr>
            <w:ins w:id="16666" w:author="phuong vu" w:date="2018-11-16T12:54:00Z">
              <w:del w:id="16667" w:author="Tran Huan" w:date="2018-12-03T01:22:00Z">
                <w:r w:rsidRPr="001856AA" w:rsidDel="00D10B12">
                  <w:rPr>
                    <w:rPrChange w:id="16668" w:author="phuong vu" w:date="2018-11-16T12:54:00Z">
                      <w:rPr>
                        <w:b/>
                      </w:rPr>
                    </w:rPrChange>
                  </w:rPr>
                  <w:delText>character varying</w:delText>
                </w:r>
                <w:bookmarkStart w:id="16669" w:name="_Toc531570166"/>
                <w:bookmarkStart w:id="16670" w:name="_Toc531574014"/>
                <w:bookmarkStart w:id="16671" w:name="_Toc531577755"/>
                <w:bookmarkStart w:id="16672" w:name="_Toc531581493"/>
                <w:bookmarkEnd w:id="16669"/>
                <w:bookmarkEnd w:id="16670"/>
                <w:bookmarkEnd w:id="16671"/>
                <w:bookmarkEnd w:id="16672"/>
              </w:del>
            </w:ins>
          </w:p>
        </w:tc>
        <w:tc>
          <w:tcPr>
            <w:tcW w:w="1098" w:type="dxa"/>
            <w:noWrap/>
            <w:vAlign w:val="center"/>
            <w:hideMark/>
            <w:tcPrChange w:id="16673" w:author="phuong vu" w:date="2018-11-23T13:38:00Z">
              <w:tcPr>
                <w:tcW w:w="1098" w:type="dxa"/>
                <w:noWrap/>
                <w:hideMark/>
              </w:tcPr>
            </w:tcPrChange>
          </w:tcPr>
          <w:p w14:paraId="4C7A67A9" w14:textId="7D3CCB60" w:rsidR="001856AA" w:rsidRPr="001856AA" w:rsidDel="00D10B12" w:rsidRDefault="001856AA" w:rsidP="00D10B12">
            <w:pPr>
              <w:spacing w:line="288" w:lineRule="auto"/>
              <w:contextualSpacing/>
              <w:jc w:val="center"/>
              <w:rPr>
                <w:ins w:id="16674" w:author="phuong vu" w:date="2018-11-16T12:54:00Z"/>
                <w:del w:id="16675" w:author="Tran Huan" w:date="2018-12-03T01:22:00Z"/>
                <w:rPrChange w:id="16676" w:author="phuong vu" w:date="2018-11-16T12:54:00Z">
                  <w:rPr>
                    <w:ins w:id="16677" w:author="phuong vu" w:date="2018-11-16T12:54:00Z"/>
                    <w:del w:id="16678" w:author="Tran Huan" w:date="2018-12-03T01:22:00Z"/>
                    <w:b/>
                  </w:rPr>
                </w:rPrChange>
              </w:rPr>
              <w:pPrChange w:id="16679" w:author="Tran Huan" w:date="2018-12-03T01:23:00Z">
                <w:pPr/>
              </w:pPrChange>
            </w:pPr>
            <w:ins w:id="16680" w:author="phuong vu" w:date="2018-11-16T12:54:00Z">
              <w:del w:id="16681" w:author="Tran Huan" w:date="2018-12-03T01:22:00Z">
                <w:r w:rsidRPr="001856AA" w:rsidDel="00D10B12">
                  <w:rPr>
                    <w:rPrChange w:id="16682" w:author="phuong vu" w:date="2018-11-16T12:54:00Z">
                      <w:rPr>
                        <w:b/>
                      </w:rPr>
                    </w:rPrChange>
                  </w:rPr>
                  <w:delText>X</w:delText>
                </w:r>
                <w:bookmarkStart w:id="16683" w:name="_Toc531570167"/>
                <w:bookmarkStart w:id="16684" w:name="_Toc531574015"/>
                <w:bookmarkStart w:id="16685" w:name="_Toc531577756"/>
                <w:bookmarkStart w:id="16686" w:name="_Toc531581494"/>
                <w:bookmarkEnd w:id="16683"/>
                <w:bookmarkEnd w:id="16684"/>
                <w:bookmarkEnd w:id="16685"/>
                <w:bookmarkEnd w:id="16686"/>
              </w:del>
            </w:ins>
          </w:p>
        </w:tc>
        <w:tc>
          <w:tcPr>
            <w:tcW w:w="838" w:type="dxa"/>
            <w:noWrap/>
            <w:vAlign w:val="center"/>
            <w:hideMark/>
            <w:tcPrChange w:id="16687" w:author="phuong vu" w:date="2018-11-23T13:38:00Z">
              <w:tcPr>
                <w:tcW w:w="818" w:type="dxa"/>
                <w:noWrap/>
                <w:hideMark/>
              </w:tcPr>
            </w:tcPrChange>
          </w:tcPr>
          <w:p w14:paraId="0EE79132" w14:textId="205329F2" w:rsidR="001856AA" w:rsidRPr="001856AA" w:rsidDel="00D10B12" w:rsidRDefault="001856AA" w:rsidP="00D10B12">
            <w:pPr>
              <w:spacing w:line="288" w:lineRule="auto"/>
              <w:contextualSpacing/>
              <w:jc w:val="center"/>
              <w:rPr>
                <w:ins w:id="16688" w:author="phuong vu" w:date="2018-11-16T12:54:00Z"/>
                <w:del w:id="16689" w:author="Tran Huan" w:date="2018-12-03T01:22:00Z"/>
                <w:rPrChange w:id="16690" w:author="phuong vu" w:date="2018-11-16T12:54:00Z">
                  <w:rPr>
                    <w:ins w:id="16691" w:author="phuong vu" w:date="2018-11-16T12:54:00Z"/>
                    <w:del w:id="16692" w:author="Tran Huan" w:date="2018-12-03T01:22:00Z"/>
                    <w:b/>
                  </w:rPr>
                </w:rPrChange>
              </w:rPr>
              <w:pPrChange w:id="16693" w:author="Tran Huan" w:date="2018-12-03T01:23:00Z">
                <w:pPr/>
              </w:pPrChange>
            </w:pPr>
            <w:bookmarkStart w:id="16694" w:name="_Toc531570168"/>
            <w:bookmarkStart w:id="16695" w:name="_Toc531574016"/>
            <w:bookmarkStart w:id="16696" w:name="_Toc531577757"/>
            <w:bookmarkStart w:id="16697" w:name="_Toc531581495"/>
            <w:bookmarkEnd w:id="16694"/>
            <w:bookmarkEnd w:id="16695"/>
            <w:bookmarkEnd w:id="16696"/>
            <w:bookmarkEnd w:id="16697"/>
          </w:p>
        </w:tc>
        <w:tc>
          <w:tcPr>
            <w:tcW w:w="823" w:type="dxa"/>
            <w:noWrap/>
            <w:vAlign w:val="center"/>
            <w:hideMark/>
            <w:tcPrChange w:id="16698" w:author="phuong vu" w:date="2018-11-23T13:38:00Z">
              <w:tcPr>
                <w:tcW w:w="818" w:type="dxa"/>
                <w:noWrap/>
                <w:hideMark/>
              </w:tcPr>
            </w:tcPrChange>
          </w:tcPr>
          <w:p w14:paraId="64B9D3A0" w14:textId="317CFD5C" w:rsidR="001856AA" w:rsidRPr="001856AA" w:rsidDel="00D10B12" w:rsidRDefault="001856AA" w:rsidP="00D10B12">
            <w:pPr>
              <w:spacing w:line="288" w:lineRule="auto"/>
              <w:contextualSpacing/>
              <w:jc w:val="center"/>
              <w:rPr>
                <w:ins w:id="16699" w:author="phuong vu" w:date="2018-11-16T12:54:00Z"/>
                <w:del w:id="16700" w:author="Tran Huan" w:date="2018-12-03T01:22:00Z"/>
                <w:rPrChange w:id="16701" w:author="phuong vu" w:date="2018-11-16T12:54:00Z">
                  <w:rPr>
                    <w:ins w:id="16702" w:author="phuong vu" w:date="2018-11-16T12:54:00Z"/>
                    <w:del w:id="16703" w:author="Tran Huan" w:date="2018-12-03T01:22:00Z"/>
                    <w:b/>
                  </w:rPr>
                </w:rPrChange>
              </w:rPr>
              <w:pPrChange w:id="16704" w:author="Tran Huan" w:date="2018-12-03T01:23:00Z">
                <w:pPr/>
              </w:pPrChange>
            </w:pPr>
            <w:bookmarkStart w:id="16705" w:name="_Toc531570169"/>
            <w:bookmarkStart w:id="16706" w:name="_Toc531574017"/>
            <w:bookmarkStart w:id="16707" w:name="_Toc531577758"/>
            <w:bookmarkStart w:id="16708" w:name="_Toc531581496"/>
            <w:bookmarkEnd w:id="16705"/>
            <w:bookmarkEnd w:id="16706"/>
            <w:bookmarkEnd w:id="16707"/>
            <w:bookmarkEnd w:id="16708"/>
          </w:p>
        </w:tc>
        <w:tc>
          <w:tcPr>
            <w:tcW w:w="2269" w:type="dxa"/>
            <w:noWrap/>
            <w:hideMark/>
            <w:tcPrChange w:id="16709" w:author="phuong vu" w:date="2018-11-23T13:38:00Z">
              <w:tcPr>
                <w:tcW w:w="3225" w:type="dxa"/>
                <w:noWrap/>
                <w:hideMark/>
              </w:tcPr>
            </w:tcPrChange>
          </w:tcPr>
          <w:p w14:paraId="47F87E43" w14:textId="5B6182C5" w:rsidR="001856AA" w:rsidRPr="001856AA" w:rsidDel="00D10B12" w:rsidRDefault="001856AA" w:rsidP="00D10B12">
            <w:pPr>
              <w:keepNext/>
              <w:spacing w:line="288" w:lineRule="auto"/>
              <w:contextualSpacing/>
              <w:rPr>
                <w:ins w:id="16710" w:author="phuong vu" w:date="2018-11-16T12:54:00Z"/>
                <w:del w:id="16711" w:author="Tran Huan" w:date="2018-12-03T01:22:00Z"/>
                <w:rPrChange w:id="16712" w:author="phuong vu" w:date="2018-11-16T12:54:00Z">
                  <w:rPr>
                    <w:ins w:id="16713" w:author="phuong vu" w:date="2018-11-16T12:54:00Z"/>
                    <w:del w:id="16714" w:author="Tran Huan" w:date="2018-12-03T01:22:00Z"/>
                    <w:b/>
                  </w:rPr>
                </w:rPrChange>
              </w:rPr>
              <w:pPrChange w:id="16715" w:author="Tran Huan" w:date="2018-12-03T01:23:00Z">
                <w:pPr/>
              </w:pPrChange>
            </w:pPr>
            <w:ins w:id="16716" w:author="phuong vu" w:date="2018-11-16T12:54:00Z">
              <w:del w:id="16717" w:author="Tran Huan" w:date="2018-12-03T01:22:00Z">
                <w:r w:rsidRPr="001856AA" w:rsidDel="00D10B12">
                  <w:rPr>
                    <w:rPrChange w:id="16718" w:author="phuong vu" w:date="2018-11-16T12:54:00Z">
                      <w:rPr>
                        <w:b/>
                      </w:rPr>
                    </w:rPrChange>
                  </w:rPr>
                  <w:delText>Kinh độ</w:delText>
                </w:r>
                <w:bookmarkStart w:id="16719" w:name="_Toc531570170"/>
                <w:bookmarkStart w:id="16720" w:name="_Toc531574018"/>
                <w:bookmarkStart w:id="16721" w:name="_Toc531577759"/>
                <w:bookmarkStart w:id="16722" w:name="_Toc531581497"/>
                <w:bookmarkEnd w:id="16719"/>
                <w:bookmarkEnd w:id="16720"/>
                <w:bookmarkEnd w:id="16721"/>
                <w:bookmarkEnd w:id="16722"/>
              </w:del>
            </w:ins>
          </w:p>
        </w:tc>
        <w:bookmarkStart w:id="16723" w:name="_Toc531570171"/>
        <w:bookmarkStart w:id="16724" w:name="_Toc531574019"/>
        <w:bookmarkStart w:id="16725" w:name="_Toc531577760"/>
        <w:bookmarkStart w:id="16726" w:name="_Toc531581498"/>
        <w:bookmarkEnd w:id="16723"/>
        <w:bookmarkEnd w:id="16724"/>
        <w:bookmarkEnd w:id="16725"/>
        <w:bookmarkEnd w:id="16726"/>
      </w:tr>
    </w:tbl>
    <w:p w14:paraId="3A043271" w14:textId="74023BF6" w:rsidR="00CF0C7E" w:rsidRPr="000245EB" w:rsidDel="000D1FDC" w:rsidRDefault="007C43D0" w:rsidP="00D10B12">
      <w:pPr>
        <w:pStyle w:val="Caption"/>
        <w:spacing w:after="0" w:line="288" w:lineRule="auto"/>
        <w:contextualSpacing/>
        <w:rPr>
          <w:ins w:id="16727" w:author="phuong vu" w:date="2018-11-16T12:56:00Z"/>
          <w:del w:id="16728" w:author="Tran Huan" w:date="2018-11-25T23:33:00Z"/>
          <w:b/>
          <w:iCs w:val="0"/>
          <w:rPrChange w:id="16729" w:author="Tran Huan" w:date="2018-11-25T16:08:00Z">
            <w:rPr>
              <w:ins w:id="16730" w:author="phuong vu" w:date="2018-11-16T12:56:00Z"/>
              <w:del w:id="16731" w:author="Tran Huan" w:date="2018-11-25T23:33:00Z"/>
              <w:b/>
              <w:i/>
              <w:iCs/>
              <w:szCs w:val="18"/>
              <w:lang w:val="en-US"/>
            </w:rPr>
          </w:rPrChange>
        </w:rPr>
        <w:pPrChange w:id="16732" w:author="Tran Huan" w:date="2018-12-03T01:23:00Z">
          <w:pPr/>
        </w:pPrChange>
      </w:pPr>
      <w:ins w:id="16733" w:author="phuong vu" w:date="2018-11-23T12:02:00Z">
        <w:del w:id="16734" w:author="Tran Huan" w:date="2018-11-25T23:33:00Z">
          <w:r w:rsidDel="000D1FDC">
            <w:delText xml:space="preserve">Bảng </w:delText>
          </w:r>
        </w:del>
      </w:ins>
      <w:ins w:id="16735" w:author="phuong vu" w:date="2018-11-23T15:14:00Z">
        <w:del w:id="16736" w:author="Tran Huan" w:date="2018-11-25T23:33:00Z">
          <w:r w:rsidR="00E95F1B" w:rsidDel="000D1FDC">
            <w:fldChar w:fldCharType="begin"/>
          </w:r>
          <w:r w:rsidR="00E95F1B" w:rsidDel="000D1FDC">
            <w:delInstrText xml:space="preserve"> STYLEREF 1 \s </w:delInstrText>
          </w:r>
        </w:del>
      </w:ins>
      <w:del w:id="16737" w:author="Tran Huan" w:date="2018-11-25T23:33:00Z">
        <w:r w:rsidR="00E95F1B" w:rsidDel="000D1FDC">
          <w:fldChar w:fldCharType="separate"/>
        </w:r>
        <w:r w:rsidR="00B607D9" w:rsidDel="000D1FDC">
          <w:rPr>
            <w:noProof/>
          </w:rPr>
          <w:delText>3</w:delText>
        </w:r>
      </w:del>
      <w:ins w:id="16738" w:author="phuong vu" w:date="2018-11-23T15:14:00Z">
        <w:del w:id="16739" w:author="Tran Huan" w:date="2018-11-25T23:33: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16740" w:author="Tran Huan" w:date="2018-11-25T23:33:00Z">
        <w:r w:rsidR="00E95F1B" w:rsidDel="000D1FDC">
          <w:fldChar w:fldCharType="end"/>
        </w:r>
      </w:del>
      <w:ins w:id="16741" w:author="phuong vu" w:date="2018-11-23T12:02:00Z">
        <w:del w:id="16742" w:author="Tran Huan" w:date="2018-11-25T23:33:00Z">
          <w:r w:rsidRPr="000245EB" w:rsidDel="000D1FDC">
            <w:rPr>
              <w:i/>
              <w:iCs w:val="0"/>
              <w:rPrChange w:id="16743" w:author="Tran Huan" w:date="2018-11-25T16:08:00Z">
                <w:rPr>
                  <w:i/>
                  <w:iCs/>
                  <w:lang w:val="en-US"/>
                </w:rPr>
              </w:rPrChange>
            </w:rPr>
            <w:delText xml:space="preserve"> Bảng dữ liệu chi nhánh</w:delText>
          </w:r>
        </w:del>
      </w:ins>
      <w:bookmarkStart w:id="16744" w:name="_Toc531570172"/>
      <w:bookmarkStart w:id="16745" w:name="_Toc531574020"/>
      <w:bookmarkStart w:id="16746" w:name="_Toc531577761"/>
      <w:bookmarkStart w:id="16747" w:name="_Toc531581499"/>
      <w:bookmarkEnd w:id="16744"/>
      <w:bookmarkEnd w:id="16745"/>
      <w:bookmarkEnd w:id="16746"/>
      <w:bookmarkEnd w:id="16747"/>
    </w:p>
    <w:p w14:paraId="0A36E41A" w14:textId="479183B2" w:rsidR="00A67B10" w:rsidDel="00D10B12" w:rsidRDefault="00271A3D" w:rsidP="00D10B12">
      <w:pPr>
        <w:spacing w:after="0" w:line="288" w:lineRule="auto"/>
        <w:contextualSpacing/>
        <w:rPr>
          <w:ins w:id="16748" w:author="phuong vu" w:date="2018-11-23T11:12:00Z"/>
          <w:del w:id="16749" w:author="Tran Huan" w:date="2018-12-03T01:22:00Z"/>
          <w:b/>
          <w:lang w:val="en-US"/>
        </w:rPr>
        <w:pPrChange w:id="16750" w:author="Tran Huan" w:date="2018-12-03T01:23:00Z">
          <w:pPr/>
        </w:pPrChange>
      </w:pPr>
      <w:ins w:id="16751" w:author="phuong vu" w:date="2018-11-23T11:12:00Z">
        <w:del w:id="16752" w:author="Tran Huan" w:date="2018-12-03T01:22:00Z">
          <w:r w:rsidDel="00D10B12">
            <w:rPr>
              <w:b/>
              <w:lang w:val="en-US"/>
            </w:rPr>
            <w:delText>BẢNG COLOR</w:delText>
          </w:r>
          <w:bookmarkStart w:id="16753" w:name="_Toc531570173"/>
          <w:bookmarkStart w:id="16754" w:name="_Toc531574021"/>
          <w:bookmarkStart w:id="16755" w:name="_Toc531577762"/>
          <w:bookmarkStart w:id="16756" w:name="_Toc531581500"/>
          <w:bookmarkEnd w:id="16753"/>
          <w:bookmarkEnd w:id="16754"/>
          <w:bookmarkEnd w:id="16755"/>
          <w:bookmarkEnd w:id="16756"/>
        </w:del>
      </w:ins>
    </w:p>
    <w:tbl>
      <w:tblPr>
        <w:tblStyle w:val="TableGrid"/>
        <w:tblW w:w="9486" w:type="dxa"/>
        <w:tblLook w:val="04A0" w:firstRow="1" w:lastRow="0" w:firstColumn="1" w:lastColumn="0" w:noHBand="0" w:noVBand="1"/>
      </w:tblPr>
      <w:tblGrid>
        <w:gridCol w:w="708"/>
        <w:gridCol w:w="1820"/>
        <w:gridCol w:w="1300"/>
        <w:gridCol w:w="1098"/>
        <w:gridCol w:w="838"/>
        <w:gridCol w:w="823"/>
        <w:gridCol w:w="2899"/>
      </w:tblGrid>
      <w:tr w:rsidR="00271A3D" w:rsidRPr="001856AA" w:rsidDel="00D10B12" w14:paraId="30BF9CEA" w14:textId="4FE494D3" w:rsidTr="00271A3D">
        <w:trPr>
          <w:trHeight w:val="300"/>
          <w:ins w:id="16757" w:author="phuong vu" w:date="2018-11-23T11:12:00Z"/>
          <w:del w:id="16758" w:author="Tran Huan" w:date="2018-12-03T01:22:00Z"/>
        </w:trPr>
        <w:tc>
          <w:tcPr>
            <w:tcW w:w="708" w:type="dxa"/>
            <w:noWrap/>
            <w:vAlign w:val="center"/>
            <w:hideMark/>
          </w:tcPr>
          <w:p w14:paraId="7BA43F1D" w14:textId="33A140AA" w:rsidR="00271A3D" w:rsidRPr="001856AA" w:rsidDel="00D10B12" w:rsidRDefault="00271A3D" w:rsidP="00D10B12">
            <w:pPr>
              <w:spacing w:line="288" w:lineRule="auto"/>
              <w:contextualSpacing/>
              <w:jc w:val="center"/>
              <w:rPr>
                <w:ins w:id="16759" w:author="phuong vu" w:date="2018-11-23T11:12:00Z"/>
                <w:del w:id="16760" w:author="Tran Huan" w:date="2018-12-03T01:22:00Z"/>
                <w:b/>
                <w:bCs/>
              </w:rPr>
              <w:pPrChange w:id="16761" w:author="Tran Huan" w:date="2018-12-03T01:23:00Z">
                <w:pPr>
                  <w:jc w:val="center"/>
                </w:pPr>
              </w:pPrChange>
            </w:pPr>
            <w:ins w:id="16762" w:author="phuong vu" w:date="2018-11-23T11:12:00Z">
              <w:del w:id="16763" w:author="Tran Huan" w:date="2018-12-03T01:22:00Z">
                <w:r w:rsidRPr="001856AA" w:rsidDel="00D10B12">
                  <w:rPr>
                    <w:b/>
                    <w:bCs/>
                    <w:lang w:val="da-DK"/>
                  </w:rPr>
                  <w:delText>STT</w:delText>
                </w:r>
                <w:bookmarkStart w:id="16764" w:name="_Toc531570174"/>
                <w:bookmarkStart w:id="16765" w:name="_Toc531574022"/>
                <w:bookmarkStart w:id="16766" w:name="_Toc531577763"/>
                <w:bookmarkStart w:id="16767" w:name="_Toc531581501"/>
                <w:bookmarkEnd w:id="16764"/>
                <w:bookmarkEnd w:id="16765"/>
                <w:bookmarkEnd w:id="16766"/>
                <w:bookmarkEnd w:id="16767"/>
              </w:del>
            </w:ins>
          </w:p>
        </w:tc>
        <w:tc>
          <w:tcPr>
            <w:tcW w:w="1820" w:type="dxa"/>
            <w:noWrap/>
            <w:vAlign w:val="center"/>
            <w:hideMark/>
          </w:tcPr>
          <w:p w14:paraId="67163225" w14:textId="00FE0FD3" w:rsidR="00271A3D" w:rsidRPr="001856AA" w:rsidDel="00D10B12" w:rsidRDefault="00271A3D" w:rsidP="00D10B12">
            <w:pPr>
              <w:spacing w:line="288" w:lineRule="auto"/>
              <w:contextualSpacing/>
              <w:jc w:val="center"/>
              <w:rPr>
                <w:ins w:id="16768" w:author="phuong vu" w:date="2018-11-23T11:12:00Z"/>
                <w:del w:id="16769" w:author="Tran Huan" w:date="2018-12-03T01:22:00Z"/>
                <w:b/>
                <w:bCs/>
              </w:rPr>
              <w:pPrChange w:id="16770" w:author="Tran Huan" w:date="2018-12-03T01:23:00Z">
                <w:pPr>
                  <w:jc w:val="center"/>
                </w:pPr>
              </w:pPrChange>
            </w:pPr>
            <w:ins w:id="16771" w:author="phuong vu" w:date="2018-11-23T11:12:00Z">
              <w:del w:id="16772" w:author="Tran Huan" w:date="2018-12-03T01:22:00Z">
                <w:r w:rsidRPr="001856AA" w:rsidDel="00D10B12">
                  <w:rPr>
                    <w:b/>
                    <w:bCs/>
                    <w:lang w:val="da-DK"/>
                  </w:rPr>
                  <w:delText>Tên trường</w:delText>
                </w:r>
                <w:bookmarkStart w:id="16773" w:name="_Toc531570175"/>
                <w:bookmarkStart w:id="16774" w:name="_Toc531574023"/>
                <w:bookmarkStart w:id="16775" w:name="_Toc531577764"/>
                <w:bookmarkStart w:id="16776" w:name="_Toc531581502"/>
                <w:bookmarkEnd w:id="16773"/>
                <w:bookmarkEnd w:id="16774"/>
                <w:bookmarkEnd w:id="16775"/>
                <w:bookmarkEnd w:id="16776"/>
              </w:del>
            </w:ins>
          </w:p>
        </w:tc>
        <w:tc>
          <w:tcPr>
            <w:tcW w:w="1300" w:type="dxa"/>
            <w:noWrap/>
            <w:vAlign w:val="center"/>
            <w:hideMark/>
          </w:tcPr>
          <w:p w14:paraId="598EA3F6" w14:textId="399E6A6D" w:rsidR="00271A3D" w:rsidRPr="001856AA" w:rsidDel="00D10B12" w:rsidRDefault="00271A3D" w:rsidP="00D10B12">
            <w:pPr>
              <w:spacing w:line="288" w:lineRule="auto"/>
              <w:contextualSpacing/>
              <w:jc w:val="center"/>
              <w:rPr>
                <w:ins w:id="16777" w:author="phuong vu" w:date="2018-11-23T11:12:00Z"/>
                <w:del w:id="16778" w:author="Tran Huan" w:date="2018-12-03T01:22:00Z"/>
                <w:b/>
                <w:bCs/>
              </w:rPr>
              <w:pPrChange w:id="16779" w:author="Tran Huan" w:date="2018-12-03T01:23:00Z">
                <w:pPr>
                  <w:jc w:val="center"/>
                </w:pPr>
              </w:pPrChange>
            </w:pPr>
            <w:ins w:id="16780" w:author="phuong vu" w:date="2018-11-23T11:12:00Z">
              <w:del w:id="16781" w:author="Tran Huan" w:date="2018-12-03T01:22:00Z">
                <w:r w:rsidRPr="001856AA" w:rsidDel="00D10B12">
                  <w:rPr>
                    <w:b/>
                    <w:bCs/>
                    <w:lang w:val="da-DK"/>
                  </w:rPr>
                  <w:delText>Kiểu</w:delText>
                </w:r>
                <w:bookmarkStart w:id="16782" w:name="_Toc531570176"/>
                <w:bookmarkStart w:id="16783" w:name="_Toc531574024"/>
                <w:bookmarkStart w:id="16784" w:name="_Toc531577765"/>
                <w:bookmarkStart w:id="16785" w:name="_Toc531581503"/>
                <w:bookmarkEnd w:id="16782"/>
                <w:bookmarkEnd w:id="16783"/>
                <w:bookmarkEnd w:id="16784"/>
                <w:bookmarkEnd w:id="16785"/>
              </w:del>
            </w:ins>
          </w:p>
        </w:tc>
        <w:tc>
          <w:tcPr>
            <w:tcW w:w="1098" w:type="dxa"/>
            <w:noWrap/>
            <w:vAlign w:val="center"/>
            <w:hideMark/>
          </w:tcPr>
          <w:p w14:paraId="5034EB22" w14:textId="16F733D7" w:rsidR="00271A3D" w:rsidRPr="001856AA" w:rsidDel="00D10B12" w:rsidRDefault="00271A3D" w:rsidP="00D10B12">
            <w:pPr>
              <w:spacing w:line="288" w:lineRule="auto"/>
              <w:contextualSpacing/>
              <w:jc w:val="center"/>
              <w:rPr>
                <w:ins w:id="16786" w:author="phuong vu" w:date="2018-11-23T11:12:00Z"/>
                <w:del w:id="16787" w:author="Tran Huan" w:date="2018-12-03T01:22:00Z"/>
                <w:b/>
                <w:bCs/>
              </w:rPr>
              <w:pPrChange w:id="16788" w:author="Tran Huan" w:date="2018-12-03T01:23:00Z">
                <w:pPr>
                  <w:jc w:val="center"/>
                </w:pPr>
              </w:pPrChange>
            </w:pPr>
            <w:ins w:id="16789" w:author="phuong vu" w:date="2018-11-23T11:12:00Z">
              <w:del w:id="16790" w:author="Tran Huan" w:date="2018-12-03T01:22:00Z">
                <w:r w:rsidRPr="001856AA" w:rsidDel="00D10B12">
                  <w:rPr>
                    <w:b/>
                    <w:bCs/>
                    <w:lang w:val="da-DK"/>
                  </w:rPr>
                  <w:delText>Chấp nhận Null</w:delText>
                </w:r>
                <w:bookmarkStart w:id="16791" w:name="_Toc531570177"/>
                <w:bookmarkStart w:id="16792" w:name="_Toc531574025"/>
                <w:bookmarkStart w:id="16793" w:name="_Toc531577766"/>
                <w:bookmarkStart w:id="16794" w:name="_Toc531581504"/>
                <w:bookmarkEnd w:id="16791"/>
                <w:bookmarkEnd w:id="16792"/>
                <w:bookmarkEnd w:id="16793"/>
                <w:bookmarkEnd w:id="16794"/>
              </w:del>
            </w:ins>
          </w:p>
        </w:tc>
        <w:tc>
          <w:tcPr>
            <w:tcW w:w="838" w:type="dxa"/>
            <w:noWrap/>
            <w:vAlign w:val="center"/>
            <w:hideMark/>
          </w:tcPr>
          <w:p w14:paraId="192D5E3B" w14:textId="3D30F77D" w:rsidR="00271A3D" w:rsidRPr="001856AA" w:rsidDel="00D10B12" w:rsidRDefault="00271A3D" w:rsidP="00D10B12">
            <w:pPr>
              <w:spacing w:line="288" w:lineRule="auto"/>
              <w:contextualSpacing/>
              <w:jc w:val="center"/>
              <w:rPr>
                <w:ins w:id="16795" w:author="phuong vu" w:date="2018-11-23T11:12:00Z"/>
                <w:del w:id="16796" w:author="Tran Huan" w:date="2018-12-03T01:22:00Z"/>
                <w:b/>
                <w:bCs/>
              </w:rPr>
              <w:pPrChange w:id="16797" w:author="Tran Huan" w:date="2018-12-03T01:23:00Z">
                <w:pPr>
                  <w:jc w:val="center"/>
                </w:pPr>
              </w:pPrChange>
            </w:pPr>
            <w:ins w:id="16798" w:author="phuong vu" w:date="2018-11-23T11:12:00Z">
              <w:del w:id="16799" w:author="Tran Huan" w:date="2018-12-03T01:22:00Z">
                <w:r w:rsidRPr="001856AA" w:rsidDel="00D10B12">
                  <w:rPr>
                    <w:b/>
                    <w:bCs/>
                    <w:lang w:val="da-DK"/>
                  </w:rPr>
                  <w:delText>Khóa chính</w:delText>
                </w:r>
                <w:bookmarkStart w:id="16800" w:name="_Toc531570178"/>
                <w:bookmarkStart w:id="16801" w:name="_Toc531574026"/>
                <w:bookmarkStart w:id="16802" w:name="_Toc531577767"/>
                <w:bookmarkStart w:id="16803" w:name="_Toc531581505"/>
                <w:bookmarkEnd w:id="16800"/>
                <w:bookmarkEnd w:id="16801"/>
                <w:bookmarkEnd w:id="16802"/>
                <w:bookmarkEnd w:id="16803"/>
              </w:del>
            </w:ins>
          </w:p>
        </w:tc>
        <w:tc>
          <w:tcPr>
            <w:tcW w:w="823" w:type="dxa"/>
            <w:noWrap/>
            <w:vAlign w:val="center"/>
            <w:hideMark/>
          </w:tcPr>
          <w:p w14:paraId="7C84BFF7" w14:textId="38E6975C" w:rsidR="00271A3D" w:rsidRPr="001856AA" w:rsidDel="00D10B12" w:rsidRDefault="00271A3D" w:rsidP="00D10B12">
            <w:pPr>
              <w:spacing w:line="288" w:lineRule="auto"/>
              <w:contextualSpacing/>
              <w:jc w:val="center"/>
              <w:rPr>
                <w:ins w:id="16804" w:author="phuong vu" w:date="2018-11-23T11:12:00Z"/>
                <w:del w:id="16805" w:author="Tran Huan" w:date="2018-12-03T01:22:00Z"/>
                <w:b/>
                <w:bCs/>
              </w:rPr>
              <w:pPrChange w:id="16806" w:author="Tran Huan" w:date="2018-12-03T01:23:00Z">
                <w:pPr>
                  <w:jc w:val="center"/>
                </w:pPr>
              </w:pPrChange>
            </w:pPr>
            <w:ins w:id="16807" w:author="phuong vu" w:date="2018-11-23T11:12:00Z">
              <w:del w:id="16808" w:author="Tran Huan" w:date="2018-12-03T01:22:00Z">
                <w:r w:rsidRPr="001856AA" w:rsidDel="00D10B12">
                  <w:rPr>
                    <w:b/>
                    <w:bCs/>
                    <w:lang w:val="da-DK"/>
                  </w:rPr>
                  <w:delText>Khóa ngoại</w:delText>
                </w:r>
                <w:bookmarkStart w:id="16809" w:name="_Toc531570179"/>
                <w:bookmarkStart w:id="16810" w:name="_Toc531574027"/>
                <w:bookmarkStart w:id="16811" w:name="_Toc531577768"/>
                <w:bookmarkStart w:id="16812" w:name="_Toc531581506"/>
                <w:bookmarkEnd w:id="16809"/>
                <w:bookmarkEnd w:id="16810"/>
                <w:bookmarkEnd w:id="16811"/>
                <w:bookmarkEnd w:id="16812"/>
              </w:del>
            </w:ins>
          </w:p>
        </w:tc>
        <w:tc>
          <w:tcPr>
            <w:tcW w:w="2899" w:type="dxa"/>
            <w:noWrap/>
            <w:vAlign w:val="center"/>
            <w:hideMark/>
          </w:tcPr>
          <w:p w14:paraId="0BC57253" w14:textId="0C9F21E9" w:rsidR="00271A3D" w:rsidRPr="001856AA" w:rsidDel="00D10B12" w:rsidRDefault="00271A3D" w:rsidP="00D10B12">
            <w:pPr>
              <w:spacing w:line="288" w:lineRule="auto"/>
              <w:ind w:right="226"/>
              <w:contextualSpacing/>
              <w:jc w:val="center"/>
              <w:rPr>
                <w:ins w:id="16813" w:author="phuong vu" w:date="2018-11-23T11:12:00Z"/>
                <w:del w:id="16814" w:author="Tran Huan" w:date="2018-12-03T01:22:00Z"/>
                <w:b/>
                <w:bCs/>
              </w:rPr>
              <w:pPrChange w:id="16815" w:author="Tran Huan" w:date="2018-12-03T01:23:00Z">
                <w:pPr>
                  <w:ind w:right="226"/>
                  <w:jc w:val="center"/>
                </w:pPr>
              </w:pPrChange>
            </w:pPr>
            <w:ins w:id="16816" w:author="phuong vu" w:date="2018-11-23T11:12:00Z">
              <w:del w:id="16817" w:author="Tran Huan" w:date="2018-12-03T01:22:00Z">
                <w:r w:rsidRPr="001856AA" w:rsidDel="00D10B12">
                  <w:rPr>
                    <w:b/>
                    <w:bCs/>
                    <w:lang w:val="da-DK"/>
                  </w:rPr>
                  <w:delText>Mô tả</w:delText>
                </w:r>
                <w:bookmarkStart w:id="16818" w:name="_Toc531570180"/>
                <w:bookmarkStart w:id="16819" w:name="_Toc531574028"/>
                <w:bookmarkStart w:id="16820" w:name="_Toc531577769"/>
                <w:bookmarkStart w:id="16821" w:name="_Toc531581507"/>
                <w:bookmarkEnd w:id="16818"/>
                <w:bookmarkEnd w:id="16819"/>
                <w:bookmarkEnd w:id="16820"/>
                <w:bookmarkEnd w:id="16821"/>
              </w:del>
            </w:ins>
          </w:p>
        </w:tc>
        <w:bookmarkStart w:id="16822" w:name="_Toc531570181"/>
        <w:bookmarkStart w:id="16823" w:name="_Toc531574029"/>
        <w:bookmarkStart w:id="16824" w:name="_Toc531577770"/>
        <w:bookmarkStart w:id="16825" w:name="_Toc531581508"/>
        <w:bookmarkEnd w:id="16822"/>
        <w:bookmarkEnd w:id="16823"/>
        <w:bookmarkEnd w:id="16824"/>
        <w:bookmarkEnd w:id="16825"/>
      </w:tr>
      <w:tr w:rsidR="00271A3D" w:rsidRPr="001856AA" w:rsidDel="00D10B12" w14:paraId="5C02D8EF" w14:textId="20AA1CE5" w:rsidTr="00271A3D">
        <w:trPr>
          <w:trHeight w:val="300"/>
          <w:ins w:id="16826" w:author="phuong vu" w:date="2018-11-23T11:12:00Z"/>
          <w:del w:id="16827" w:author="Tran Huan" w:date="2018-12-03T01:22:00Z"/>
        </w:trPr>
        <w:tc>
          <w:tcPr>
            <w:tcW w:w="708" w:type="dxa"/>
            <w:noWrap/>
            <w:vAlign w:val="center"/>
            <w:hideMark/>
          </w:tcPr>
          <w:p w14:paraId="41F390C7" w14:textId="0F2E50CD" w:rsidR="00271A3D" w:rsidRPr="00FD2760" w:rsidDel="00D10B12" w:rsidRDefault="00271A3D" w:rsidP="00D10B12">
            <w:pPr>
              <w:spacing w:line="288" w:lineRule="auto"/>
              <w:contextualSpacing/>
              <w:jc w:val="center"/>
              <w:rPr>
                <w:ins w:id="16828" w:author="phuong vu" w:date="2018-11-23T11:12:00Z"/>
                <w:del w:id="16829" w:author="Tran Huan" w:date="2018-12-03T01:22:00Z"/>
              </w:rPr>
              <w:pPrChange w:id="16830" w:author="Tran Huan" w:date="2018-12-03T01:23:00Z">
                <w:pPr>
                  <w:jc w:val="center"/>
                </w:pPr>
              </w:pPrChange>
            </w:pPr>
            <w:ins w:id="16831" w:author="phuong vu" w:date="2018-11-23T11:12:00Z">
              <w:del w:id="16832" w:author="Tran Huan" w:date="2018-12-03T01:22:00Z">
                <w:r w:rsidRPr="00FD2760" w:rsidDel="00D10B12">
                  <w:delText>1</w:delText>
                </w:r>
                <w:bookmarkStart w:id="16833" w:name="_Toc531570182"/>
                <w:bookmarkStart w:id="16834" w:name="_Toc531574030"/>
                <w:bookmarkStart w:id="16835" w:name="_Toc531577771"/>
                <w:bookmarkStart w:id="16836" w:name="_Toc531581509"/>
                <w:bookmarkEnd w:id="16833"/>
                <w:bookmarkEnd w:id="16834"/>
                <w:bookmarkEnd w:id="16835"/>
                <w:bookmarkEnd w:id="16836"/>
              </w:del>
            </w:ins>
          </w:p>
        </w:tc>
        <w:tc>
          <w:tcPr>
            <w:tcW w:w="1820" w:type="dxa"/>
            <w:noWrap/>
            <w:hideMark/>
          </w:tcPr>
          <w:p w14:paraId="3805FEFB" w14:textId="7EDE7C65" w:rsidR="00271A3D" w:rsidRPr="00FD2760" w:rsidDel="00D10B12" w:rsidRDefault="00271A3D" w:rsidP="00D10B12">
            <w:pPr>
              <w:spacing w:line="288" w:lineRule="auto"/>
              <w:contextualSpacing/>
              <w:rPr>
                <w:ins w:id="16837" w:author="phuong vu" w:date="2018-11-23T11:12:00Z"/>
                <w:del w:id="16838" w:author="Tran Huan" w:date="2018-12-03T01:22:00Z"/>
              </w:rPr>
              <w:pPrChange w:id="16839" w:author="Tran Huan" w:date="2018-12-03T01:23:00Z">
                <w:pPr/>
              </w:pPrChange>
            </w:pPr>
            <w:ins w:id="16840" w:author="phuong vu" w:date="2018-11-23T11:12:00Z">
              <w:del w:id="16841" w:author="Tran Huan" w:date="2018-12-03T01:22:00Z">
                <w:r w:rsidRPr="00FD2760" w:rsidDel="00D10B12">
                  <w:delText>id</w:delText>
                </w:r>
                <w:bookmarkStart w:id="16842" w:name="_Toc531570183"/>
                <w:bookmarkStart w:id="16843" w:name="_Toc531574031"/>
                <w:bookmarkStart w:id="16844" w:name="_Toc531577772"/>
                <w:bookmarkStart w:id="16845" w:name="_Toc531581510"/>
                <w:bookmarkEnd w:id="16842"/>
                <w:bookmarkEnd w:id="16843"/>
                <w:bookmarkEnd w:id="16844"/>
                <w:bookmarkEnd w:id="16845"/>
              </w:del>
            </w:ins>
          </w:p>
        </w:tc>
        <w:tc>
          <w:tcPr>
            <w:tcW w:w="1300" w:type="dxa"/>
            <w:noWrap/>
            <w:hideMark/>
          </w:tcPr>
          <w:p w14:paraId="5913B11C" w14:textId="38572A2D" w:rsidR="00271A3D" w:rsidRPr="00FD2760" w:rsidDel="00D10B12" w:rsidRDefault="00271A3D" w:rsidP="00D10B12">
            <w:pPr>
              <w:spacing w:line="288" w:lineRule="auto"/>
              <w:contextualSpacing/>
              <w:rPr>
                <w:ins w:id="16846" w:author="phuong vu" w:date="2018-11-23T11:12:00Z"/>
                <w:del w:id="16847" w:author="Tran Huan" w:date="2018-12-03T01:22:00Z"/>
              </w:rPr>
              <w:pPrChange w:id="16848" w:author="Tran Huan" w:date="2018-12-03T01:23:00Z">
                <w:pPr/>
              </w:pPrChange>
            </w:pPr>
            <w:ins w:id="16849" w:author="phuong vu" w:date="2018-11-23T11:12:00Z">
              <w:del w:id="16850" w:author="Tran Huan" w:date="2018-12-03T01:22:00Z">
                <w:r w:rsidRPr="00FD2760" w:rsidDel="00D10B12">
                  <w:delText>numeric</w:delText>
                </w:r>
                <w:bookmarkStart w:id="16851" w:name="_Toc531570184"/>
                <w:bookmarkStart w:id="16852" w:name="_Toc531574032"/>
                <w:bookmarkStart w:id="16853" w:name="_Toc531577773"/>
                <w:bookmarkStart w:id="16854" w:name="_Toc531581511"/>
                <w:bookmarkEnd w:id="16851"/>
                <w:bookmarkEnd w:id="16852"/>
                <w:bookmarkEnd w:id="16853"/>
                <w:bookmarkEnd w:id="16854"/>
              </w:del>
            </w:ins>
          </w:p>
        </w:tc>
        <w:tc>
          <w:tcPr>
            <w:tcW w:w="1098" w:type="dxa"/>
            <w:noWrap/>
            <w:vAlign w:val="center"/>
            <w:hideMark/>
          </w:tcPr>
          <w:p w14:paraId="637E556A" w14:textId="02F9C104" w:rsidR="00271A3D" w:rsidRPr="00FD2760" w:rsidDel="00D10B12" w:rsidRDefault="00271A3D" w:rsidP="00D10B12">
            <w:pPr>
              <w:spacing w:line="288" w:lineRule="auto"/>
              <w:contextualSpacing/>
              <w:jc w:val="center"/>
              <w:rPr>
                <w:ins w:id="16855" w:author="phuong vu" w:date="2018-11-23T11:12:00Z"/>
                <w:del w:id="16856" w:author="Tran Huan" w:date="2018-12-03T01:22:00Z"/>
              </w:rPr>
              <w:pPrChange w:id="16857" w:author="Tran Huan" w:date="2018-12-03T01:23:00Z">
                <w:pPr>
                  <w:jc w:val="center"/>
                </w:pPr>
              </w:pPrChange>
            </w:pPr>
            <w:bookmarkStart w:id="16858" w:name="_Toc531570185"/>
            <w:bookmarkStart w:id="16859" w:name="_Toc531574033"/>
            <w:bookmarkStart w:id="16860" w:name="_Toc531577774"/>
            <w:bookmarkStart w:id="16861" w:name="_Toc531581512"/>
            <w:bookmarkEnd w:id="16858"/>
            <w:bookmarkEnd w:id="16859"/>
            <w:bookmarkEnd w:id="16860"/>
            <w:bookmarkEnd w:id="16861"/>
          </w:p>
        </w:tc>
        <w:tc>
          <w:tcPr>
            <w:tcW w:w="838" w:type="dxa"/>
            <w:noWrap/>
            <w:vAlign w:val="center"/>
            <w:hideMark/>
          </w:tcPr>
          <w:p w14:paraId="009F9FF9" w14:textId="426E6090" w:rsidR="00271A3D" w:rsidRPr="00FD2760" w:rsidDel="00D10B12" w:rsidRDefault="00271A3D" w:rsidP="00D10B12">
            <w:pPr>
              <w:spacing w:line="288" w:lineRule="auto"/>
              <w:contextualSpacing/>
              <w:jc w:val="center"/>
              <w:rPr>
                <w:ins w:id="16862" w:author="phuong vu" w:date="2018-11-23T11:12:00Z"/>
                <w:del w:id="16863" w:author="Tran Huan" w:date="2018-12-03T01:22:00Z"/>
              </w:rPr>
              <w:pPrChange w:id="16864" w:author="Tran Huan" w:date="2018-12-03T01:23:00Z">
                <w:pPr>
                  <w:jc w:val="center"/>
                </w:pPr>
              </w:pPrChange>
            </w:pPr>
            <w:ins w:id="16865" w:author="phuong vu" w:date="2018-11-23T11:12:00Z">
              <w:del w:id="16866" w:author="Tran Huan" w:date="2018-12-03T01:22:00Z">
                <w:r w:rsidRPr="00FD2760" w:rsidDel="00D10B12">
                  <w:delText>X</w:delText>
                </w:r>
                <w:bookmarkStart w:id="16867" w:name="_Toc531570186"/>
                <w:bookmarkStart w:id="16868" w:name="_Toc531574034"/>
                <w:bookmarkStart w:id="16869" w:name="_Toc531577775"/>
                <w:bookmarkStart w:id="16870" w:name="_Toc531581513"/>
                <w:bookmarkEnd w:id="16867"/>
                <w:bookmarkEnd w:id="16868"/>
                <w:bookmarkEnd w:id="16869"/>
                <w:bookmarkEnd w:id="16870"/>
              </w:del>
            </w:ins>
          </w:p>
        </w:tc>
        <w:tc>
          <w:tcPr>
            <w:tcW w:w="823" w:type="dxa"/>
            <w:noWrap/>
            <w:vAlign w:val="center"/>
            <w:hideMark/>
          </w:tcPr>
          <w:p w14:paraId="06C8CC7B" w14:textId="1F7B514E" w:rsidR="00271A3D" w:rsidRPr="00FD2760" w:rsidDel="00D10B12" w:rsidRDefault="00271A3D" w:rsidP="00D10B12">
            <w:pPr>
              <w:spacing w:line="288" w:lineRule="auto"/>
              <w:contextualSpacing/>
              <w:jc w:val="center"/>
              <w:rPr>
                <w:ins w:id="16871" w:author="phuong vu" w:date="2018-11-23T11:12:00Z"/>
                <w:del w:id="16872" w:author="Tran Huan" w:date="2018-12-03T01:22:00Z"/>
              </w:rPr>
              <w:pPrChange w:id="16873" w:author="Tran Huan" w:date="2018-12-03T01:23:00Z">
                <w:pPr>
                  <w:jc w:val="center"/>
                </w:pPr>
              </w:pPrChange>
            </w:pPr>
            <w:bookmarkStart w:id="16874" w:name="_Toc531570187"/>
            <w:bookmarkStart w:id="16875" w:name="_Toc531574035"/>
            <w:bookmarkStart w:id="16876" w:name="_Toc531577776"/>
            <w:bookmarkStart w:id="16877" w:name="_Toc531581514"/>
            <w:bookmarkEnd w:id="16874"/>
            <w:bookmarkEnd w:id="16875"/>
            <w:bookmarkEnd w:id="16876"/>
            <w:bookmarkEnd w:id="16877"/>
          </w:p>
        </w:tc>
        <w:tc>
          <w:tcPr>
            <w:tcW w:w="2899" w:type="dxa"/>
            <w:noWrap/>
            <w:hideMark/>
          </w:tcPr>
          <w:p w14:paraId="605946ED" w14:textId="69133376" w:rsidR="00271A3D" w:rsidRPr="00271A3D" w:rsidDel="00D10B12" w:rsidRDefault="00271A3D" w:rsidP="00D10B12">
            <w:pPr>
              <w:spacing w:line="288" w:lineRule="auto"/>
              <w:contextualSpacing/>
              <w:rPr>
                <w:ins w:id="16878" w:author="phuong vu" w:date="2018-11-23T11:12:00Z"/>
                <w:del w:id="16879" w:author="Tran Huan" w:date="2018-12-03T01:22:00Z"/>
                <w:lang w:val="en-US"/>
                <w:rPrChange w:id="16880" w:author="phuong vu" w:date="2018-11-23T11:14:00Z">
                  <w:rPr>
                    <w:ins w:id="16881" w:author="phuong vu" w:date="2018-11-23T11:12:00Z"/>
                    <w:del w:id="16882" w:author="Tran Huan" w:date="2018-12-03T01:22:00Z"/>
                  </w:rPr>
                </w:rPrChange>
              </w:rPr>
              <w:pPrChange w:id="16883" w:author="Tran Huan" w:date="2018-12-03T01:23:00Z">
                <w:pPr/>
              </w:pPrChange>
            </w:pPr>
            <w:ins w:id="16884" w:author="phuong vu" w:date="2018-11-23T11:12:00Z">
              <w:del w:id="16885" w:author="Tran Huan" w:date="2018-12-03T01:22:00Z">
                <w:r w:rsidRPr="00FD2760" w:rsidDel="00D10B12">
                  <w:delText xml:space="preserve">ID </w:delText>
                </w:r>
              </w:del>
            </w:ins>
            <w:ins w:id="16886" w:author="phuong vu" w:date="2018-11-23T11:14:00Z">
              <w:del w:id="16887" w:author="Tran Huan" w:date="2018-12-03T01:22:00Z">
                <w:r w:rsidDel="00D10B12">
                  <w:rPr>
                    <w:lang w:val="en-US"/>
                  </w:rPr>
                  <w:delText>màu s</w:delText>
                </w:r>
              </w:del>
            </w:ins>
            <w:ins w:id="16888" w:author="phuong vu" w:date="2018-11-23T11:15:00Z">
              <w:del w:id="16889" w:author="Tran Huan" w:date="2018-12-03T01:22:00Z">
                <w:r w:rsidDel="00D10B12">
                  <w:rPr>
                    <w:lang w:val="en-US"/>
                  </w:rPr>
                  <w:delText>ắc</w:delText>
                </w:r>
              </w:del>
            </w:ins>
            <w:bookmarkStart w:id="16890" w:name="_Toc531570188"/>
            <w:bookmarkStart w:id="16891" w:name="_Toc531574036"/>
            <w:bookmarkStart w:id="16892" w:name="_Toc531577777"/>
            <w:bookmarkStart w:id="16893" w:name="_Toc531581515"/>
            <w:bookmarkEnd w:id="16890"/>
            <w:bookmarkEnd w:id="16891"/>
            <w:bookmarkEnd w:id="16892"/>
            <w:bookmarkEnd w:id="16893"/>
          </w:p>
        </w:tc>
        <w:bookmarkStart w:id="16894" w:name="_Toc531570189"/>
        <w:bookmarkStart w:id="16895" w:name="_Toc531574037"/>
        <w:bookmarkStart w:id="16896" w:name="_Toc531577778"/>
        <w:bookmarkStart w:id="16897" w:name="_Toc531581516"/>
        <w:bookmarkEnd w:id="16894"/>
        <w:bookmarkEnd w:id="16895"/>
        <w:bookmarkEnd w:id="16896"/>
        <w:bookmarkEnd w:id="16897"/>
      </w:tr>
      <w:tr w:rsidR="00271A3D" w:rsidRPr="001856AA" w:rsidDel="00D10B12" w14:paraId="4F335DA7" w14:textId="0A47F20F" w:rsidTr="00271A3D">
        <w:trPr>
          <w:trHeight w:val="300"/>
          <w:ins w:id="16898" w:author="phuong vu" w:date="2018-11-23T11:12:00Z"/>
          <w:del w:id="16899" w:author="Tran Huan" w:date="2018-12-03T01:22:00Z"/>
        </w:trPr>
        <w:tc>
          <w:tcPr>
            <w:tcW w:w="708" w:type="dxa"/>
            <w:noWrap/>
            <w:vAlign w:val="center"/>
            <w:hideMark/>
          </w:tcPr>
          <w:p w14:paraId="74494175" w14:textId="39234DAA" w:rsidR="00271A3D" w:rsidRPr="00FD2760" w:rsidDel="00D10B12" w:rsidRDefault="00271A3D" w:rsidP="00D10B12">
            <w:pPr>
              <w:spacing w:line="288" w:lineRule="auto"/>
              <w:contextualSpacing/>
              <w:jc w:val="center"/>
              <w:rPr>
                <w:ins w:id="16900" w:author="phuong vu" w:date="2018-11-23T11:12:00Z"/>
                <w:del w:id="16901" w:author="Tran Huan" w:date="2018-12-03T01:22:00Z"/>
              </w:rPr>
              <w:pPrChange w:id="16902" w:author="Tran Huan" w:date="2018-12-03T01:23:00Z">
                <w:pPr>
                  <w:jc w:val="center"/>
                </w:pPr>
              </w:pPrChange>
            </w:pPr>
            <w:ins w:id="16903" w:author="phuong vu" w:date="2018-11-23T11:12:00Z">
              <w:del w:id="16904" w:author="Tran Huan" w:date="2018-12-03T01:22:00Z">
                <w:r w:rsidRPr="00FD2760" w:rsidDel="00D10B12">
                  <w:delText>2</w:delText>
                </w:r>
                <w:bookmarkStart w:id="16905" w:name="_Toc531570190"/>
                <w:bookmarkStart w:id="16906" w:name="_Toc531574038"/>
                <w:bookmarkStart w:id="16907" w:name="_Toc531577779"/>
                <w:bookmarkStart w:id="16908" w:name="_Toc531581517"/>
                <w:bookmarkEnd w:id="16905"/>
                <w:bookmarkEnd w:id="16906"/>
                <w:bookmarkEnd w:id="16907"/>
                <w:bookmarkEnd w:id="16908"/>
              </w:del>
            </w:ins>
          </w:p>
        </w:tc>
        <w:tc>
          <w:tcPr>
            <w:tcW w:w="1820" w:type="dxa"/>
            <w:noWrap/>
            <w:hideMark/>
          </w:tcPr>
          <w:p w14:paraId="39611047" w14:textId="086B15D3" w:rsidR="00271A3D" w:rsidRPr="00FD2760" w:rsidDel="00D10B12" w:rsidRDefault="00271A3D" w:rsidP="00D10B12">
            <w:pPr>
              <w:spacing w:line="288" w:lineRule="auto"/>
              <w:contextualSpacing/>
              <w:rPr>
                <w:ins w:id="16909" w:author="phuong vu" w:date="2018-11-23T11:12:00Z"/>
                <w:del w:id="16910" w:author="Tran Huan" w:date="2018-12-03T01:22:00Z"/>
              </w:rPr>
              <w:pPrChange w:id="16911" w:author="Tran Huan" w:date="2018-12-03T01:23:00Z">
                <w:pPr/>
              </w:pPrChange>
            </w:pPr>
            <w:ins w:id="16912" w:author="phuong vu" w:date="2018-11-23T11:13:00Z">
              <w:del w:id="16913" w:author="Tran Huan" w:date="2018-12-03T01:22:00Z">
                <w:r w:rsidDel="00D10B12">
                  <w:rPr>
                    <w:lang w:val="en-US"/>
                  </w:rPr>
                  <w:delText>color</w:delText>
                </w:r>
              </w:del>
            </w:ins>
            <w:ins w:id="16914" w:author="phuong vu" w:date="2018-11-23T11:12:00Z">
              <w:del w:id="16915" w:author="Tran Huan" w:date="2018-12-03T01:22:00Z">
                <w:r w:rsidRPr="00FD2760" w:rsidDel="00D10B12">
                  <w:delText>_name</w:delText>
                </w:r>
                <w:bookmarkStart w:id="16916" w:name="_Toc531570191"/>
                <w:bookmarkStart w:id="16917" w:name="_Toc531574039"/>
                <w:bookmarkStart w:id="16918" w:name="_Toc531577780"/>
                <w:bookmarkStart w:id="16919" w:name="_Toc531581518"/>
                <w:bookmarkEnd w:id="16916"/>
                <w:bookmarkEnd w:id="16917"/>
                <w:bookmarkEnd w:id="16918"/>
                <w:bookmarkEnd w:id="16919"/>
              </w:del>
            </w:ins>
          </w:p>
        </w:tc>
        <w:tc>
          <w:tcPr>
            <w:tcW w:w="1300" w:type="dxa"/>
            <w:noWrap/>
            <w:hideMark/>
          </w:tcPr>
          <w:p w14:paraId="5BBA477D" w14:textId="0F31056A" w:rsidR="00271A3D" w:rsidRPr="00FD2760" w:rsidDel="00D10B12" w:rsidRDefault="00271A3D" w:rsidP="00D10B12">
            <w:pPr>
              <w:spacing w:line="288" w:lineRule="auto"/>
              <w:contextualSpacing/>
              <w:rPr>
                <w:ins w:id="16920" w:author="phuong vu" w:date="2018-11-23T11:12:00Z"/>
                <w:del w:id="16921" w:author="Tran Huan" w:date="2018-12-03T01:22:00Z"/>
              </w:rPr>
              <w:pPrChange w:id="16922" w:author="Tran Huan" w:date="2018-12-03T01:23:00Z">
                <w:pPr/>
              </w:pPrChange>
            </w:pPr>
            <w:ins w:id="16923" w:author="phuong vu" w:date="2018-11-23T11:12:00Z">
              <w:del w:id="16924" w:author="Tran Huan" w:date="2018-12-03T01:22:00Z">
                <w:r w:rsidRPr="00FD2760" w:rsidDel="00D10B12">
                  <w:delText>character varying</w:delText>
                </w:r>
                <w:bookmarkStart w:id="16925" w:name="_Toc531570192"/>
                <w:bookmarkStart w:id="16926" w:name="_Toc531574040"/>
                <w:bookmarkStart w:id="16927" w:name="_Toc531577781"/>
                <w:bookmarkStart w:id="16928" w:name="_Toc531581519"/>
                <w:bookmarkEnd w:id="16925"/>
                <w:bookmarkEnd w:id="16926"/>
                <w:bookmarkEnd w:id="16927"/>
                <w:bookmarkEnd w:id="16928"/>
              </w:del>
            </w:ins>
          </w:p>
        </w:tc>
        <w:tc>
          <w:tcPr>
            <w:tcW w:w="1098" w:type="dxa"/>
            <w:noWrap/>
            <w:vAlign w:val="center"/>
            <w:hideMark/>
          </w:tcPr>
          <w:p w14:paraId="14555C22" w14:textId="66A96B1A" w:rsidR="00271A3D" w:rsidRPr="00FD2760" w:rsidDel="00D10B12" w:rsidRDefault="00271A3D" w:rsidP="00D10B12">
            <w:pPr>
              <w:spacing w:line="288" w:lineRule="auto"/>
              <w:contextualSpacing/>
              <w:jc w:val="center"/>
              <w:rPr>
                <w:ins w:id="16929" w:author="phuong vu" w:date="2018-11-23T11:12:00Z"/>
                <w:del w:id="16930" w:author="Tran Huan" w:date="2018-12-03T01:22:00Z"/>
              </w:rPr>
              <w:pPrChange w:id="16931" w:author="Tran Huan" w:date="2018-12-03T01:23:00Z">
                <w:pPr>
                  <w:jc w:val="center"/>
                </w:pPr>
              </w:pPrChange>
            </w:pPr>
            <w:bookmarkStart w:id="16932" w:name="_Toc531570193"/>
            <w:bookmarkStart w:id="16933" w:name="_Toc531574041"/>
            <w:bookmarkStart w:id="16934" w:name="_Toc531577782"/>
            <w:bookmarkStart w:id="16935" w:name="_Toc531581520"/>
            <w:bookmarkEnd w:id="16932"/>
            <w:bookmarkEnd w:id="16933"/>
            <w:bookmarkEnd w:id="16934"/>
            <w:bookmarkEnd w:id="16935"/>
          </w:p>
        </w:tc>
        <w:tc>
          <w:tcPr>
            <w:tcW w:w="838" w:type="dxa"/>
            <w:noWrap/>
            <w:vAlign w:val="center"/>
            <w:hideMark/>
          </w:tcPr>
          <w:p w14:paraId="29BC3009" w14:textId="0C7EBC1C" w:rsidR="00271A3D" w:rsidRPr="00FD2760" w:rsidDel="00D10B12" w:rsidRDefault="00271A3D" w:rsidP="00D10B12">
            <w:pPr>
              <w:spacing w:line="288" w:lineRule="auto"/>
              <w:contextualSpacing/>
              <w:jc w:val="center"/>
              <w:rPr>
                <w:ins w:id="16936" w:author="phuong vu" w:date="2018-11-23T11:12:00Z"/>
                <w:del w:id="16937" w:author="Tran Huan" w:date="2018-12-03T01:22:00Z"/>
              </w:rPr>
              <w:pPrChange w:id="16938" w:author="Tran Huan" w:date="2018-12-03T01:23:00Z">
                <w:pPr>
                  <w:jc w:val="center"/>
                </w:pPr>
              </w:pPrChange>
            </w:pPr>
            <w:bookmarkStart w:id="16939" w:name="_Toc531570194"/>
            <w:bookmarkStart w:id="16940" w:name="_Toc531574042"/>
            <w:bookmarkStart w:id="16941" w:name="_Toc531577783"/>
            <w:bookmarkStart w:id="16942" w:name="_Toc531581521"/>
            <w:bookmarkEnd w:id="16939"/>
            <w:bookmarkEnd w:id="16940"/>
            <w:bookmarkEnd w:id="16941"/>
            <w:bookmarkEnd w:id="16942"/>
          </w:p>
        </w:tc>
        <w:tc>
          <w:tcPr>
            <w:tcW w:w="823" w:type="dxa"/>
            <w:noWrap/>
            <w:vAlign w:val="center"/>
            <w:hideMark/>
          </w:tcPr>
          <w:p w14:paraId="338B9F23" w14:textId="750334B7" w:rsidR="00271A3D" w:rsidRPr="00FD2760" w:rsidDel="00D10B12" w:rsidRDefault="00271A3D" w:rsidP="00D10B12">
            <w:pPr>
              <w:spacing w:line="288" w:lineRule="auto"/>
              <w:contextualSpacing/>
              <w:jc w:val="center"/>
              <w:rPr>
                <w:ins w:id="16943" w:author="phuong vu" w:date="2018-11-23T11:12:00Z"/>
                <w:del w:id="16944" w:author="Tran Huan" w:date="2018-12-03T01:22:00Z"/>
              </w:rPr>
              <w:pPrChange w:id="16945" w:author="Tran Huan" w:date="2018-12-03T01:23:00Z">
                <w:pPr>
                  <w:jc w:val="center"/>
                </w:pPr>
              </w:pPrChange>
            </w:pPr>
            <w:bookmarkStart w:id="16946" w:name="_Toc531570195"/>
            <w:bookmarkStart w:id="16947" w:name="_Toc531574043"/>
            <w:bookmarkStart w:id="16948" w:name="_Toc531577784"/>
            <w:bookmarkStart w:id="16949" w:name="_Toc531581522"/>
            <w:bookmarkEnd w:id="16946"/>
            <w:bookmarkEnd w:id="16947"/>
            <w:bookmarkEnd w:id="16948"/>
            <w:bookmarkEnd w:id="16949"/>
          </w:p>
        </w:tc>
        <w:tc>
          <w:tcPr>
            <w:tcW w:w="2899" w:type="dxa"/>
            <w:noWrap/>
            <w:hideMark/>
          </w:tcPr>
          <w:p w14:paraId="0E64E1B4" w14:textId="06B2893F" w:rsidR="00271A3D" w:rsidRPr="00271A3D" w:rsidDel="00D10B12" w:rsidRDefault="00271A3D" w:rsidP="00D10B12">
            <w:pPr>
              <w:spacing w:line="288" w:lineRule="auto"/>
              <w:contextualSpacing/>
              <w:rPr>
                <w:ins w:id="16950" w:author="phuong vu" w:date="2018-11-23T11:12:00Z"/>
                <w:del w:id="16951" w:author="Tran Huan" w:date="2018-12-03T01:22:00Z"/>
                <w:lang w:val="en-US"/>
                <w:rPrChange w:id="16952" w:author="phuong vu" w:date="2018-11-23T11:15:00Z">
                  <w:rPr>
                    <w:ins w:id="16953" w:author="phuong vu" w:date="2018-11-23T11:12:00Z"/>
                    <w:del w:id="16954" w:author="Tran Huan" w:date="2018-12-03T01:22:00Z"/>
                  </w:rPr>
                </w:rPrChange>
              </w:rPr>
              <w:pPrChange w:id="16955" w:author="Tran Huan" w:date="2018-12-03T01:23:00Z">
                <w:pPr/>
              </w:pPrChange>
            </w:pPr>
            <w:ins w:id="16956" w:author="phuong vu" w:date="2018-11-23T11:15:00Z">
              <w:del w:id="16957" w:author="Tran Huan" w:date="2018-12-03T01:22:00Z">
                <w:r w:rsidDel="00D10B12">
                  <w:rPr>
                    <w:lang w:val="en-US"/>
                  </w:rPr>
                  <w:delText>Màu sắc</w:delText>
                </w:r>
              </w:del>
            </w:ins>
            <w:bookmarkStart w:id="16958" w:name="_Toc531570196"/>
            <w:bookmarkStart w:id="16959" w:name="_Toc531574044"/>
            <w:bookmarkStart w:id="16960" w:name="_Toc531577785"/>
            <w:bookmarkStart w:id="16961" w:name="_Toc531581523"/>
            <w:bookmarkEnd w:id="16958"/>
            <w:bookmarkEnd w:id="16959"/>
            <w:bookmarkEnd w:id="16960"/>
            <w:bookmarkEnd w:id="16961"/>
          </w:p>
        </w:tc>
        <w:bookmarkStart w:id="16962" w:name="_Toc531570197"/>
        <w:bookmarkStart w:id="16963" w:name="_Toc531574045"/>
        <w:bookmarkStart w:id="16964" w:name="_Toc531577786"/>
        <w:bookmarkStart w:id="16965" w:name="_Toc531581524"/>
        <w:bookmarkEnd w:id="16962"/>
        <w:bookmarkEnd w:id="16963"/>
        <w:bookmarkEnd w:id="16964"/>
        <w:bookmarkEnd w:id="16965"/>
      </w:tr>
      <w:tr w:rsidR="00271A3D" w:rsidRPr="001856AA" w:rsidDel="00D10B12" w14:paraId="23686FD2" w14:textId="26F1F2F4" w:rsidTr="00271A3D">
        <w:trPr>
          <w:trHeight w:val="300"/>
          <w:ins w:id="16966" w:author="phuong vu" w:date="2018-11-23T11:12:00Z"/>
          <w:del w:id="16967" w:author="Tran Huan" w:date="2018-12-03T01:22:00Z"/>
        </w:trPr>
        <w:tc>
          <w:tcPr>
            <w:tcW w:w="708" w:type="dxa"/>
            <w:noWrap/>
            <w:vAlign w:val="center"/>
            <w:hideMark/>
          </w:tcPr>
          <w:p w14:paraId="3ED4CFBB" w14:textId="64DF6B35" w:rsidR="00271A3D" w:rsidRPr="00271A3D" w:rsidDel="00D10B12" w:rsidRDefault="00E6227B" w:rsidP="00D10B12">
            <w:pPr>
              <w:spacing w:line="288" w:lineRule="auto"/>
              <w:contextualSpacing/>
              <w:jc w:val="center"/>
              <w:rPr>
                <w:ins w:id="16968" w:author="phuong vu" w:date="2018-11-23T11:12:00Z"/>
                <w:del w:id="16969" w:author="Tran Huan" w:date="2018-12-03T01:22:00Z"/>
                <w:lang w:val="en-US"/>
                <w:rPrChange w:id="16970" w:author="phuong vu" w:date="2018-11-23T11:17:00Z">
                  <w:rPr>
                    <w:ins w:id="16971" w:author="phuong vu" w:date="2018-11-23T11:12:00Z"/>
                    <w:del w:id="16972" w:author="Tran Huan" w:date="2018-12-03T01:22:00Z"/>
                  </w:rPr>
                </w:rPrChange>
              </w:rPr>
              <w:pPrChange w:id="16973" w:author="Tran Huan" w:date="2018-12-03T01:23:00Z">
                <w:pPr>
                  <w:jc w:val="center"/>
                </w:pPr>
              </w:pPrChange>
            </w:pPr>
            <w:ins w:id="16974" w:author="phuong vu" w:date="2018-11-23T13:53:00Z">
              <w:del w:id="16975" w:author="Tran Huan" w:date="2018-12-03T01:22:00Z">
                <w:r w:rsidDel="00D10B12">
                  <w:rPr>
                    <w:lang w:val="en-US"/>
                  </w:rPr>
                  <w:delText>3</w:delText>
                </w:r>
              </w:del>
            </w:ins>
            <w:bookmarkStart w:id="16976" w:name="_Toc531570198"/>
            <w:bookmarkStart w:id="16977" w:name="_Toc531574046"/>
            <w:bookmarkStart w:id="16978" w:name="_Toc531577787"/>
            <w:bookmarkStart w:id="16979" w:name="_Toc531581525"/>
            <w:bookmarkEnd w:id="16976"/>
            <w:bookmarkEnd w:id="16977"/>
            <w:bookmarkEnd w:id="16978"/>
            <w:bookmarkEnd w:id="16979"/>
          </w:p>
        </w:tc>
        <w:tc>
          <w:tcPr>
            <w:tcW w:w="1820" w:type="dxa"/>
            <w:noWrap/>
            <w:hideMark/>
          </w:tcPr>
          <w:p w14:paraId="0532043E" w14:textId="6A20C9EF" w:rsidR="00271A3D" w:rsidRPr="00FD2760" w:rsidDel="00D10B12" w:rsidRDefault="00271A3D" w:rsidP="00D10B12">
            <w:pPr>
              <w:spacing w:line="288" w:lineRule="auto"/>
              <w:contextualSpacing/>
              <w:rPr>
                <w:ins w:id="16980" w:author="phuong vu" w:date="2018-11-23T11:12:00Z"/>
                <w:del w:id="16981" w:author="Tran Huan" w:date="2018-12-03T01:22:00Z"/>
              </w:rPr>
              <w:pPrChange w:id="16982" w:author="Tran Huan" w:date="2018-12-03T01:23:00Z">
                <w:pPr/>
              </w:pPrChange>
            </w:pPr>
            <w:ins w:id="16983" w:author="phuong vu" w:date="2018-11-23T11:12:00Z">
              <w:del w:id="16984" w:author="Tran Huan" w:date="2018-12-03T01:22:00Z">
                <w:r w:rsidRPr="00FD2760" w:rsidDel="00D10B12">
                  <w:delText>status</w:delText>
                </w:r>
                <w:bookmarkStart w:id="16985" w:name="_Toc531570199"/>
                <w:bookmarkStart w:id="16986" w:name="_Toc531574047"/>
                <w:bookmarkStart w:id="16987" w:name="_Toc531577788"/>
                <w:bookmarkStart w:id="16988" w:name="_Toc531581526"/>
                <w:bookmarkEnd w:id="16985"/>
                <w:bookmarkEnd w:id="16986"/>
                <w:bookmarkEnd w:id="16987"/>
                <w:bookmarkEnd w:id="16988"/>
              </w:del>
            </w:ins>
          </w:p>
        </w:tc>
        <w:tc>
          <w:tcPr>
            <w:tcW w:w="1300" w:type="dxa"/>
            <w:noWrap/>
            <w:hideMark/>
          </w:tcPr>
          <w:p w14:paraId="6AD960B0" w14:textId="06EFD56E" w:rsidR="00271A3D" w:rsidRPr="00FD2760" w:rsidDel="00D10B12" w:rsidRDefault="00271A3D" w:rsidP="00D10B12">
            <w:pPr>
              <w:spacing w:line="288" w:lineRule="auto"/>
              <w:contextualSpacing/>
              <w:rPr>
                <w:ins w:id="16989" w:author="phuong vu" w:date="2018-11-23T11:12:00Z"/>
                <w:del w:id="16990" w:author="Tran Huan" w:date="2018-12-03T01:22:00Z"/>
              </w:rPr>
              <w:pPrChange w:id="16991" w:author="Tran Huan" w:date="2018-12-03T01:23:00Z">
                <w:pPr/>
              </w:pPrChange>
            </w:pPr>
            <w:ins w:id="16992" w:author="phuong vu" w:date="2018-11-23T11:12:00Z">
              <w:del w:id="16993" w:author="Tran Huan" w:date="2018-12-03T01:22:00Z">
                <w:r w:rsidRPr="00FD2760" w:rsidDel="00D10B12">
                  <w:delText>character varying</w:delText>
                </w:r>
                <w:bookmarkStart w:id="16994" w:name="_Toc531570200"/>
                <w:bookmarkStart w:id="16995" w:name="_Toc531574048"/>
                <w:bookmarkStart w:id="16996" w:name="_Toc531577789"/>
                <w:bookmarkStart w:id="16997" w:name="_Toc531581527"/>
                <w:bookmarkEnd w:id="16994"/>
                <w:bookmarkEnd w:id="16995"/>
                <w:bookmarkEnd w:id="16996"/>
                <w:bookmarkEnd w:id="16997"/>
              </w:del>
            </w:ins>
          </w:p>
        </w:tc>
        <w:tc>
          <w:tcPr>
            <w:tcW w:w="1098" w:type="dxa"/>
            <w:noWrap/>
            <w:vAlign w:val="center"/>
            <w:hideMark/>
          </w:tcPr>
          <w:p w14:paraId="305F398C" w14:textId="39DB9D40" w:rsidR="00271A3D" w:rsidRPr="00FD2760" w:rsidDel="00D10B12" w:rsidRDefault="00271A3D" w:rsidP="00D10B12">
            <w:pPr>
              <w:spacing w:line="288" w:lineRule="auto"/>
              <w:contextualSpacing/>
              <w:jc w:val="center"/>
              <w:rPr>
                <w:ins w:id="16998" w:author="phuong vu" w:date="2018-11-23T11:12:00Z"/>
                <w:del w:id="16999" w:author="Tran Huan" w:date="2018-12-03T01:22:00Z"/>
              </w:rPr>
              <w:pPrChange w:id="17000" w:author="Tran Huan" w:date="2018-12-03T01:23:00Z">
                <w:pPr>
                  <w:jc w:val="center"/>
                </w:pPr>
              </w:pPrChange>
            </w:pPr>
            <w:ins w:id="17001" w:author="phuong vu" w:date="2018-11-23T11:12:00Z">
              <w:del w:id="17002" w:author="Tran Huan" w:date="2018-12-03T01:22:00Z">
                <w:r w:rsidRPr="00FD2760" w:rsidDel="00D10B12">
                  <w:delText>X</w:delText>
                </w:r>
                <w:bookmarkStart w:id="17003" w:name="_Toc531570201"/>
                <w:bookmarkStart w:id="17004" w:name="_Toc531574049"/>
                <w:bookmarkStart w:id="17005" w:name="_Toc531577790"/>
                <w:bookmarkStart w:id="17006" w:name="_Toc531581528"/>
                <w:bookmarkEnd w:id="17003"/>
                <w:bookmarkEnd w:id="17004"/>
                <w:bookmarkEnd w:id="17005"/>
                <w:bookmarkEnd w:id="17006"/>
              </w:del>
            </w:ins>
          </w:p>
        </w:tc>
        <w:tc>
          <w:tcPr>
            <w:tcW w:w="838" w:type="dxa"/>
            <w:noWrap/>
            <w:vAlign w:val="center"/>
            <w:hideMark/>
          </w:tcPr>
          <w:p w14:paraId="502F8234" w14:textId="392C743F" w:rsidR="00271A3D" w:rsidRPr="00FD2760" w:rsidDel="00D10B12" w:rsidRDefault="00271A3D" w:rsidP="00D10B12">
            <w:pPr>
              <w:spacing w:line="288" w:lineRule="auto"/>
              <w:contextualSpacing/>
              <w:jc w:val="center"/>
              <w:rPr>
                <w:ins w:id="17007" w:author="phuong vu" w:date="2018-11-23T11:12:00Z"/>
                <w:del w:id="17008" w:author="Tran Huan" w:date="2018-12-03T01:22:00Z"/>
              </w:rPr>
              <w:pPrChange w:id="17009" w:author="Tran Huan" w:date="2018-12-03T01:23:00Z">
                <w:pPr>
                  <w:jc w:val="center"/>
                </w:pPr>
              </w:pPrChange>
            </w:pPr>
            <w:bookmarkStart w:id="17010" w:name="_Toc531570202"/>
            <w:bookmarkStart w:id="17011" w:name="_Toc531574050"/>
            <w:bookmarkStart w:id="17012" w:name="_Toc531577791"/>
            <w:bookmarkStart w:id="17013" w:name="_Toc531581529"/>
            <w:bookmarkEnd w:id="17010"/>
            <w:bookmarkEnd w:id="17011"/>
            <w:bookmarkEnd w:id="17012"/>
            <w:bookmarkEnd w:id="17013"/>
          </w:p>
        </w:tc>
        <w:tc>
          <w:tcPr>
            <w:tcW w:w="823" w:type="dxa"/>
            <w:noWrap/>
            <w:vAlign w:val="center"/>
            <w:hideMark/>
          </w:tcPr>
          <w:p w14:paraId="49A2F6A2" w14:textId="7974601D" w:rsidR="00271A3D" w:rsidRPr="00FD2760" w:rsidDel="00D10B12" w:rsidRDefault="00271A3D" w:rsidP="00D10B12">
            <w:pPr>
              <w:spacing w:line="288" w:lineRule="auto"/>
              <w:contextualSpacing/>
              <w:jc w:val="center"/>
              <w:rPr>
                <w:ins w:id="17014" w:author="phuong vu" w:date="2018-11-23T11:12:00Z"/>
                <w:del w:id="17015" w:author="Tran Huan" w:date="2018-12-03T01:22:00Z"/>
              </w:rPr>
              <w:pPrChange w:id="17016" w:author="Tran Huan" w:date="2018-12-03T01:23:00Z">
                <w:pPr>
                  <w:jc w:val="center"/>
                </w:pPr>
              </w:pPrChange>
            </w:pPr>
            <w:bookmarkStart w:id="17017" w:name="_Toc531570203"/>
            <w:bookmarkStart w:id="17018" w:name="_Toc531574051"/>
            <w:bookmarkStart w:id="17019" w:name="_Toc531577792"/>
            <w:bookmarkStart w:id="17020" w:name="_Toc531581530"/>
            <w:bookmarkEnd w:id="17017"/>
            <w:bookmarkEnd w:id="17018"/>
            <w:bookmarkEnd w:id="17019"/>
            <w:bookmarkEnd w:id="17020"/>
          </w:p>
        </w:tc>
        <w:tc>
          <w:tcPr>
            <w:tcW w:w="2899" w:type="dxa"/>
            <w:noWrap/>
            <w:hideMark/>
          </w:tcPr>
          <w:p w14:paraId="0BDC745B" w14:textId="24247D91" w:rsidR="00271A3D" w:rsidRPr="00FD2760" w:rsidDel="00D10B12" w:rsidRDefault="00271A3D" w:rsidP="00D10B12">
            <w:pPr>
              <w:keepNext/>
              <w:spacing w:line="288" w:lineRule="auto"/>
              <w:contextualSpacing/>
              <w:rPr>
                <w:ins w:id="17021" w:author="phuong vu" w:date="2018-11-23T11:12:00Z"/>
                <w:del w:id="17022" w:author="Tran Huan" w:date="2018-12-03T01:22:00Z"/>
              </w:rPr>
              <w:pPrChange w:id="17023" w:author="Tran Huan" w:date="2018-12-03T01:23:00Z">
                <w:pPr/>
              </w:pPrChange>
            </w:pPr>
            <w:ins w:id="17024" w:author="phuong vu" w:date="2018-11-23T11:12:00Z">
              <w:del w:id="17025" w:author="Tran Huan" w:date="2018-12-03T01:22:00Z">
                <w:r w:rsidRPr="00FD2760" w:rsidDel="00D10B12">
                  <w:delText>Trạng thái</w:delText>
                </w:r>
                <w:bookmarkStart w:id="17026" w:name="_Toc531570204"/>
                <w:bookmarkStart w:id="17027" w:name="_Toc531574052"/>
                <w:bookmarkStart w:id="17028" w:name="_Toc531577793"/>
                <w:bookmarkStart w:id="17029" w:name="_Toc531581531"/>
                <w:bookmarkEnd w:id="17026"/>
                <w:bookmarkEnd w:id="17027"/>
                <w:bookmarkEnd w:id="17028"/>
                <w:bookmarkEnd w:id="17029"/>
              </w:del>
            </w:ins>
          </w:p>
        </w:tc>
        <w:bookmarkStart w:id="17030" w:name="_Toc531570205"/>
        <w:bookmarkStart w:id="17031" w:name="_Toc531574053"/>
        <w:bookmarkStart w:id="17032" w:name="_Toc531577794"/>
        <w:bookmarkStart w:id="17033" w:name="_Toc531581532"/>
        <w:bookmarkEnd w:id="17030"/>
        <w:bookmarkEnd w:id="17031"/>
        <w:bookmarkEnd w:id="17032"/>
        <w:bookmarkEnd w:id="17033"/>
      </w:tr>
    </w:tbl>
    <w:p w14:paraId="0DD40845" w14:textId="40A648C4" w:rsidR="00271A3D" w:rsidRPr="000245EB" w:rsidDel="000D1FDC" w:rsidRDefault="007C43D0" w:rsidP="00D10B12">
      <w:pPr>
        <w:pStyle w:val="Caption"/>
        <w:spacing w:after="0" w:line="288" w:lineRule="auto"/>
        <w:contextualSpacing/>
        <w:rPr>
          <w:ins w:id="17034" w:author="phuong vu" w:date="2018-11-23T11:14:00Z"/>
          <w:del w:id="17035" w:author="Tran Huan" w:date="2018-11-25T23:33:00Z"/>
          <w:b/>
          <w:iCs w:val="0"/>
          <w:rPrChange w:id="17036" w:author="Tran Huan" w:date="2018-11-25T16:08:00Z">
            <w:rPr>
              <w:ins w:id="17037" w:author="phuong vu" w:date="2018-11-23T11:14:00Z"/>
              <w:del w:id="17038" w:author="Tran Huan" w:date="2018-11-25T23:33:00Z"/>
              <w:b/>
              <w:i/>
              <w:iCs/>
              <w:szCs w:val="18"/>
              <w:lang w:val="en-US"/>
            </w:rPr>
          </w:rPrChange>
        </w:rPr>
        <w:pPrChange w:id="17039" w:author="Tran Huan" w:date="2018-12-03T01:23:00Z">
          <w:pPr/>
        </w:pPrChange>
      </w:pPr>
      <w:ins w:id="17040" w:author="phuong vu" w:date="2018-11-23T12:02:00Z">
        <w:del w:id="17041" w:author="Tran Huan" w:date="2018-11-25T23:33:00Z">
          <w:r w:rsidDel="000D1FDC">
            <w:delText xml:space="preserve">Bảng </w:delText>
          </w:r>
        </w:del>
      </w:ins>
      <w:ins w:id="17042" w:author="phuong vu" w:date="2018-11-23T15:14:00Z">
        <w:del w:id="17043" w:author="Tran Huan" w:date="2018-11-25T23:33:00Z">
          <w:r w:rsidR="00E95F1B" w:rsidDel="000D1FDC">
            <w:fldChar w:fldCharType="begin"/>
          </w:r>
          <w:r w:rsidR="00E95F1B" w:rsidDel="000D1FDC">
            <w:delInstrText xml:space="preserve"> STYLEREF 1 \s </w:delInstrText>
          </w:r>
        </w:del>
      </w:ins>
      <w:del w:id="17044" w:author="Tran Huan" w:date="2018-11-25T23:33:00Z">
        <w:r w:rsidR="00E95F1B" w:rsidDel="000D1FDC">
          <w:fldChar w:fldCharType="separate"/>
        </w:r>
        <w:r w:rsidR="00B607D9" w:rsidDel="000D1FDC">
          <w:rPr>
            <w:noProof/>
          </w:rPr>
          <w:delText>3</w:delText>
        </w:r>
      </w:del>
      <w:ins w:id="17045" w:author="phuong vu" w:date="2018-11-23T15:14:00Z">
        <w:del w:id="17046" w:author="Tran Huan" w:date="2018-11-25T23:33: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17047" w:author="Tran Huan" w:date="2018-11-25T23:33:00Z">
        <w:r w:rsidR="00E95F1B" w:rsidDel="000D1FDC">
          <w:fldChar w:fldCharType="end"/>
        </w:r>
      </w:del>
      <w:ins w:id="17048" w:author="phuong vu" w:date="2018-11-23T12:02:00Z">
        <w:del w:id="17049" w:author="Tran Huan" w:date="2018-11-25T23:33:00Z">
          <w:r w:rsidRPr="000245EB" w:rsidDel="000D1FDC">
            <w:rPr>
              <w:i/>
              <w:iCs w:val="0"/>
              <w:rPrChange w:id="17050" w:author="Tran Huan" w:date="2018-11-25T16:08:00Z">
                <w:rPr>
                  <w:i/>
                  <w:iCs/>
                  <w:lang w:val="en-US"/>
                </w:rPr>
              </w:rPrChange>
            </w:rPr>
            <w:delText xml:space="preserve"> Bảng dữ liệu màu sắc</w:delText>
          </w:r>
        </w:del>
      </w:ins>
      <w:bookmarkStart w:id="17051" w:name="_Toc531570206"/>
      <w:bookmarkStart w:id="17052" w:name="_Toc531574054"/>
      <w:bookmarkStart w:id="17053" w:name="_Toc531577795"/>
      <w:bookmarkStart w:id="17054" w:name="_Toc531581533"/>
      <w:bookmarkEnd w:id="17051"/>
      <w:bookmarkEnd w:id="17052"/>
      <w:bookmarkEnd w:id="17053"/>
      <w:bookmarkEnd w:id="17054"/>
    </w:p>
    <w:p w14:paraId="3AF714D3" w14:textId="6AF457DB" w:rsidR="00271A3D" w:rsidDel="00D10B12" w:rsidRDefault="00271A3D" w:rsidP="00D10B12">
      <w:pPr>
        <w:spacing w:after="0" w:line="288" w:lineRule="auto"/>
        <w:contextualSpacing/>
        <w:rPr>
          <w:ins w:id="17055" w:author="phuong vu" w:date="2018-11-23T11:14:00Z"/>
          <w:del w:id="17056" w:author="Tran Huan" w:date="2018-12-03T01:22:00Z"/>
          <w:b/>
          <w:lang w:val="en-US"/>
        </w:rPr>
        <w:pPrChange w:id="17057" w:author="Tran Huan" w:date="2018-12-03T01:23:00Z">
          <w:pPr/>
        </w:pPrChange>
      </w:pPr>
      <w:ins w:id="17058" w:author="phuong vu" w:date="2018-11-23T11:14:00Z">
        <w:del w:id="17059" w:author="Tran Huan" w:date="2018-12-03T01:22:00Z">
          <w:r w:rsidDel="00D10B12">
            <w:rPr>
              <w:b/>
              <w:lang w:val="en-US"/>
            </w:rPr>
            <w:delText>BẢNG COLOR_GROUP</w:delText>
          </w:r>
          <w:bookmarkStart w:id="17060" w:name="_Toc531570207"/>
          <w:bookmarkStart w:id="17061" w:name="_Toc531574055"/>
          <w:bookmarkStart w:id="17062" w:name="_Toc531577796"/>
          <w:bookmarkStart w:id="17063" w:name="_Toc531581534"/>
          <w:bookmarkEnd w:id="17060"/>
          <w:bookmarkEnd w:id="17061"/>
          <w:bookmarkEnd w:id="17062"/>
          <w:bookmarkEnd w:id="17063"/>
        </w:del>
      </w:ins>
    </w:p>
    <w:tbl>
      <w:tblPr>
        <w:tblStyle w:val="TableGrid"/>
        <w:tblW w:w="9486" w:type="dxa"/>
        <w:tblLook w:val="04A0" w:firstRow="1" w:lastRow="0" w:firstColumn="1" w:lastColumn="0" w:noHBand="0" w:noVBand="1"/>
      </w:tblPr>
      <w:tblGrid>
        <w:gridCol w:w="708"/>
        <w:gridCol w:w="1820"/>
        <w:gridCol w:w="1300"/>
        <w:gridCol w:w="1098"/>
        <w:gridCol w:w="838"/>
        <w:gridCol w:w="823"/>
        <w:gridCol w:w="2899"/>
      </w:tblGrid>
      <w:tr w:rsidR="00271A3D" w:rsidRPr="001856AA" w:rsidDel="00D10B12" w14:paraId="10344C97" w14:textId="5A949EDE" w:rsidTr="00271A3D">
        <w:trPr>
          <w:trHeight w:val="300"/>
          <w:ins w:id="17064" w:author="phuong vu" w:date="2018-11-23T11:14:00Z"/>
          <w:del w:id="17065" w:author="Tran Huan" w:date="2018-12-03T01:22:00Z"/>
        </w:trPr>
        <w:tc>
          <w:tcPr>
            <w:tcW w:w="708" w:type="dxa"/>
            <w:noWrap/>
            <w:vAlign w:val="center"/>
            <w:hideMark/>
          </w:tcPr>
          <w:p w14:paraId="44207E76" w14:textId="0D0E0765" w:rsidR="00271A3D" w:rsidRPr="001856AA" w:rsidDel="00D10B12" w:rsidRDefault="00271A3D" w:rsidP="00D10B12">
            <w:pPr>
              <w:spacing w:line="288" w:lineRule="auto"/>
              <w:contextualSpacing/>
              <w:jc w:val="center"/>
              <w:rPr>
                <w:ins w:id="17066" w:author="phuong vu" w:date="2018-11-23T11:14:00Z"/>
                <w:del w:id="17067" w:author="Tran Huan" w:date="2018-12-03T01:22:00Z"/>
                <w:b/>
                <w:bCs/>
              </w:rPr>
              <w:pPrChange w:id="17068" w:author="Tran Huan" w:date="2018-12-03T01:23:00Z">
                <w:pPr>
                  <w:jc w:val="center"/>
                </w:pPr>
              </w:pPrChange>
            </w:pPr>
            <w:ins w:id="17069" w:author="phuong vu" w:date="2018-11-23T11:14:00Z">
              <w:del w:id="17070" w:author="Tran Huan" w:date="2018-12-03T01:22:00Z">
                <w:r w:rsidRPr="001856AA" w:rsidDel="00D10B12">
                  <w:rPr>
                    <w:b/>
                    <w:bCs/>
                    <w:lang w:val="da-DK"/>
                  </w:rPr>
                  <w:delText>STT</w:delText>
                </w:r>
                <w:bookmarkStart w:id="17071" w:name="_Toc531570208"/>
                <w:bookmarkStart w:id="17072" w:name="_Toc531574056"/>
                <w:bookmarkStart w:id="17073" w:name="_Toc531577797"/>
                <w:bookmarkStart w:id="17074" w:name="_Toc531581535"/>
                <w:bookmarkEnd w:id="17071"/>
                <w:bookmarkEnd w:id="17072"/>
                <w:bookmarkEnd w:id="17073"/>
                <w:bookmarkEnd w:id="17074"/>
              </w:del>
            </w:ins>
          </w:p>
        </w:tc>
        <w:tc>
          <w:tcPr>
            <w:tcW w:w="1820" w:type="dxa"/>
            <w:noWrap/>
            <w:vAlign w:val="center"/>
            <w:hideMark/>
          </w:tcPr>
          <w:p w14:paraId="2DA03CA6" w14:textId="40C428AA" w:rsidR="00271A3D" w:rsidRPr="001856AA" w:rsidDel="00D10B12" w:rsidRDefault="00271A3D" w:rsidP="00D10B12">
            <w:pPr>
              <w:spacing w:line="288" w:lineRule="auto"/>
              <w:contextualSpacing/>
              <w:jc w:val="center"/>
              <w:rPr>
                <w:ins w:id="17075" w:author="phuong vu" w:date="2018-11-23T11:14:00Z"/>
                <w:del w:id="17076" w:author="Tran Huan" w:date="2018-12-03T01:22:00Z"/>
                <w:b/>
                <w:bCs/>
              </w:rPr>
              <w:pPrChange w:id="17077" w:author="Tran Huan" w:date="2018-12-03T01:23:00Z">
                <w:pPr>
                  <w:jc w:val="center"/>
                </w:pPr>
              </w:pPrChange>
            </w:pPr>
            <w:ins w:id="17078" w:author="phuong vu" w:date="2018-11-23T11:14:00Z">
              <w:del w:id="17079" w:author="Tran Huan" w:date="2018-12-03T01:22:00Z">
                <w:r w:rsidRPr="001856AA" w:rsidDel="00D10B12">
                  <w:rPr>
                    <w:b/>
                    <w:bCs/>
                    <w:lang w:val="da-DK"/>
                  </w:rPr>
                  <w:delText>Tên trường</w:delText>
                </w:r>
                <w:bookmarkStart w:id="17080" w:name="_Toc531570209"/>
                <w:bookmarkStart w:id="17081" w:name="_Toc531574057"/>
                <w:bookmarkStart w:id="17082" w:name="_Toc531577798"/>
                <w:bookmarkStart w:id="17083" w:name="_Toc531581536"/>
                <w:bookmarkEnd w:id="17080"/>
                <w:bookmarkEnd w:id="17081"/>
                <w:bookmarkEnd w:id="17082"/>
                <w:bookmarkEnd w:id="17083"/>
              </w:del>
            </w:ins>
          </w:p>
        </w:tc>
        <w:tc>
          <w:tcPr>
            <w:tcW w:w="1300" w:type="dxa"/>
            <w:noWrap/>
            <w:vAlign w:val="center"/>
            <w:hideMark/>
          </w:tcPr>
          <w:p w14:paraId="77438697" w14:textId="3114ED39" w:rsidR="00271A3D" w:rsidRPr="001856AA" w:rsidDel="00D10B12" w:rsidRDefault="00271A3D" w:rsidP="00D10B12">
            <w:pPr>
              <w:spacing w:line="288" w:lineRule="auto"/>
              <w:contextualSpacing/>
              <w:jc w:val="center"/>
              <w:rPr>
                <w:ins w:id="17084" w:author="phuong vu" w:date="2018-11-23T11:14:00Z"/>
                <w:del w:id="17085" w:author="Tran Huan" w:date="2018-12-03T01:22:00Z"/>
                <w:b/>
                <w:bCs/>
              </w:rPr>
              <w:pPrChange w:id="17086" w:author="Tran Huan" w:date="2018-12-03T01:23:00Z">
                <w:pPr>
                  <w:jc w:val="center"/>
                </w:pPr>
              </w:pPrChange>
            </w:pPr>
            <w:ins w:id="17087" w:author="phuong vu" w:date="2018-11-23T11:14:00Z">
              <w:del w:id="17088" w:author="Tran Huan" w:date="2018-12-03T01:22:00Z">
                <w:r w:rsidRPr="001856AA" w:rsidDel="00D10B12">
                  <w:rPr>
                    <w:b/>
                    <w:bCs/>
                    <w:lang w:val="da-DK"/>
                  </w:rPr>
                  <w:delText>Kiểu</w:delText>
                </w:r>
                <w:bookmarkStart w:id="17089" w:name="_Toc531570210"/>
                <w:bookmarkStart w:id="17090" w:name="_Toc531574058"/>
                <w:bookmarkStart w:id="17091" w:name="_Toc531577799"/>
                <w:bookmarkStart w:id="17092" w:name="_Toc531581537"/>
                <w:bookmarkEnd w:id="17089"/>
                <w:bookmarkEnd w:id="17090"/>
                <w:bookmarkEnd w:id="17091"/>
                <w:bookmarkEnd w:id="17092"/>
              </w:del>
            </w:ins>
          </w:p>
        </w:tc>
        <w:tc>
          <w:tcPr>
            <w:tcW w:w="1098" w:type="dxa"/>
            <w:noWrap/>
            <w:vAlign w:val="center"/>
            <w:hideMark/>
          </w:tcPr>
          <w:p w14:paraId="748F4A56" w14:textId="6928008B" w:rsidR="00271A3D" w:rsidRPr="001856AA" w:rsidDel="00D10B12" w:rsidRDefault="00271A3D" w:rsidP="00D10B12">
            <w:pPr>
              <w:spacing w:line="288" w:lineRule="auto"/>
              <w:contextualSpacing/>
              <w:jc w:val="center"/>
              <w:rPr>
                <w:ins w:id="17093" w:author="phuong vu" w:date="2018-11-23T11:14:00Z"/>
                <w:del w:id="17094" w:author="Tran Huan" w:date="2018-12-03T01:22:00Z"/>
                <w:b/>
                <w:bCs/>
              </w:rPr>
              <w:pPrChange w:id="17095" w:author="Tran Huan" w:date="2018-12-03T01:23:00Z">
                <w:pPr>
                  <w:jc w:val="center"/>
                </w:pPr>
              </w:pPrChange>
            </w:pPr>
            <w:ins w:id="17096" w:author="phuong vu" w:date="2018-11-23T11:14:00Z">
              <w:del w:id="17097" w:author="Tran Huan" w:date="2018-12-03T01:22:00Z">
                <w:r w:rsidRPr="001856AA" w:rsidDel="00D10B12">
                  <w:rPr>
                    <w:b/>
                    <w:bCs/>
                    <w:lang w:val="da-DK"/>
                  </w:rPr>
                  <w:delText>Chấp nhận Null</w:delText>
                </w:r>
                <w:bookmarkStart w:id="17098" w:name="_Toc531570211"/>
                <w:bookmarkStart w:id="17099" w:name="_Toc531574059"/>
                <w:bookmarkStart w:id="17100" w:name="_Toc531577800"/>
                <w:bookmarkStart w:id="17101" w:name="_Toc531581538"/>
                <w:bookmarkEnd w:id="17098"/>
                <w:bookmarkEnd w:id="17099"/>
                <w:bookmarkEnd w:id="17100"/>
                <w:bookmarkEnd w:id="17101"/>
              </w:del>
            </w:ins>
          </w:p>
        </w:tc>
        <w:tc>
          <w:tcPr>
            <w:tcW w:w="838" w:type="dxa"/>
            <w:noWrap/>
            <w:vAlign w:val="center"/>
            <w:hideMark/>
          </w:tcPr>
          <w:p w14:paraId="3823AC45" w14:textId="144BE8F6" w:rsidR="00271A3D" w:rsidRPr="001856AA" w:rsidDel="00D10B12" w:rsidRDefault="00271A3D" w:rsidP="00D10B12">
            <w:pPr>
              <w:spacing w:line="288" w:lineRule="auto"/>
              <w:contextualSpacing/>
              <w:jc w:val="center"/>
              <w:rPr>
                <w:ins w:id="17102" w:author="phuong vu" w:date="2018-11-23T11:14:00Z"/>
                <w:del w:id="17103" w:author="Tran Huan" w:date="2018-12-03T01:22:00Z"/>
                <w:b/>
                <w:bCs/>
              </w:rPr>
              <w:pPrChange w:id="17104" w:author="Tran Huan" w:date="2018-12-03T01:23:00Z">
                <w:pPr>
                  <w:jc w:val="center"/>
                </w:pPr>
              </w:pPrChange>
            </w:pPr>
            <w:ins w:id="17105" w:author="phuong vu" w:date="2018-11-23T11:14:00Z">
              <w:del w:id="17106" w:author="Tran Huan" w:date="2018-12-03T01:22:00Z">
                <w:r w:rsidRPr="001856AA" w:rsidDel="00D10B12">
                  <w:rPr>
                    <w:b/>
                    <w:bCs/>
                    <w:lang w:val="da-DK"/>
                  </w:rPr>
                  <w:delText>Khóa chính</w:delText>
                </w:r>
                <w:bookmarkStart w:id="17107" w:name="_Toc531570212"/>
                <w:bookmarkStart w:id="17108" w:name="_Toc531574060"/>
                <w:bookmarkStart w:id="17109" w:name="_Toc531577801"/>
                <w:bookmarkStart w:id="17110" w:name="_Toc531581539"/>
                <w:bookmarkEnd w:id="17107"/>
                <w:bookmarkEnd w:id="17108"/>
                <w:bookmarkEnd w:id="17109"/>
                <w:bookmarkEnd w:id="17110"/>
              </w:del>
            </w:ins>
          </w:p>
        </w:tc>
        <w:tc>
          <w:tcPr>
            <w:tcW w:w="823" w:type="dxa"/>
            <w:noWrap/>
            <w:vAlign w:val="center"/>
            <w:hideMark/>
          </w:tcPr>
          <w:p w14:paraId="4B94A39D" w14:textId="0CA6CCE9" w:rsidR="00271A3D" w:rsidRPr="001856AA" w:rsidDel="00D10B12" w:rsidRDefault="00271A3D" w:rsidP="00D10B12">
            <w:pPr>
              <w:spacing w:line="288" w:lineRule="auto"/>
              <w:contextualSpacing/>
              <w:jc w:val="center"/>
              <w:rPr>
                <w:ins w:id="17111" w:author="phuong vu" w:date="2018-11-23T11:14:00Z"/>
                <w:del w:id="17112" w:author="Tran Huan" w:date="2018-12-03T01:22:00Z"/>
                <w:b/>
                <w:bCs/>
              </w:rPr>
              <w:pPrChange w:id="17113" w:author="Tran Huan" w:date="2018-12-03T01:23:00Z">
                <w:pPr>
                  <w:jc w:val="center"/>
                </w:pPr>
              </w:pPrChange>
            </w:pPr>
            <w:ins w:id="17114" w:author="phuong vu" w:date="2018-11-23T11:14:00Z">
              <w:del w:id="17115" w:author="Tran Huan" w:date="2018-12-03T01:22:00Z">
                <w:r w:rsidRPr="001856AA" w:rsidDel="00D10B12">
                  <w:rPr>
                    <w:b/>
                    <w:bCs/>
                    <w:lang w:val="da-DK"/>
                  </w:rPr>
                  <w:delText>Khóa ngoại</w:delText>
                </w:r>
                <w:bookmarkStart w:id="17116" w:name="_Toc531570213"/>
                <w:bookmarkStart w:id="17117" w:name="_Toc531574061"/>
                <w:bookmarkStart w:id="17118" w:name="_Toc531577802"/>
                <w:bookmarkStart w:id="17119" w:name="_Toc531581540"/>
                <w:bookmarkEnd w:id="17116"/>
                <w:bookmarkEnd w:id="17117"/>
                <w:bookmarkEnd w:id="17118"/>
                <w:bookmarkEnd w:id="17119"/>
              </w:del>
            </w:ins>
          </w:p>
        </w:tc>
        <w:tc>
          <w:tcPr>
            <w:tcW w:w="2899" w:type="dxa"/>
            <w:noWrap/>
            <w:vAlign w:val="center"/>
            <w:hideMark/>
          </w:tcPr>
          <w:p w14:paraId="2055A1FE" w14:textId="10D1C58E" w:rsidR="00271A3D" w:rsidRPr="001856AA" w:rsidDel="00D10B12" w:rsidRDefault="00271A3D" w:rsidP="00D10B12">
            <w:pPr>
              <w:spacing w:line="288" w:lineRule="auto"/>
              <w:ind w:right="226"/>
              <w:contextualSpacing/>
              <w:jc w:val="center"/>
              <w:rPr>
                <w:ins w:id="17120" w:author="phuong vu" w:date="2018-11-23T11:14:00Z"/>
                <w:del w:id="17121" w:author="Tran Huan" w:date="2018-12-03T01:22:00Z"/>
                <w:b/>
                <w:bCs/>
              </w:rPr>
              <w:pPrChange w:id="17122" w:author="Tran Huan" w:date="2018-12-03T01:23:00Z">
                <w:pPr>
                  <w:ind w:right="226"/>
                  <w:jc w:val="center"/>
                </w:pPr>
              </w:pPrChange>
            </w:pPr>
            <w:ins w:id="17123" w:author="phuong vu" w:date="2018-11-23T11:14:00Z">
              <w:del w:id="17124" w:author="Tran Huan" w:date="2018-12-03T01:22:00Z">
                <w:r w:rsidRPr="001856AA" w:rsidDel="00D10B12">
                  <w:rPr>
                    <w:b/>
                    <w:bCs/>
                    <w:lang w:val="da-DK"/>
                  </w:rPr>
                  <w:delText>Mô tả</w:delText>
                </w:r>
                <w:bookmarkStart w:id="17125" w:name="_Toc531570214"/>
                <w:bookmarkStart w:id="17126" w:name="_Toc531574062"/>
                <w:bookmarkStart w:id="17127" w:name="_Toc531577803"/>
                <w:bookmarkStart w:id="17128" w:name="_Toc531581541"/>
                <w:bookmarkEnd w:id="17125"/>
                <w:bookmarkEnd w:id="17126"/>
                <w:bookmarkEnd w:id="17127"/>
                <w:bookmarkEnd w:id="17128"/>
              </w:del>
            </w:ins>
          </w:p>
        </w:tc>
        <w:bookmarkStart w:id="17129" w:name="_Toc531570215"/>
        <w:bookmarkStart w:id="17130" w:name="_Toc531574063"/>
        <w:bookmarkStart w:id="17131" w:name="_Toc531577804"/>
        <w:bookmarkStart w:id="17132" w:name="_Toc531581542"/>
        <w:bookmarkEnd w:id="17129"/>
        <w:bookmarkEnd w:id="17130"/>
        <w:bookmarkEnd w:id="17131"/>
        <w:bookmarkEnd w:id="17132"/>
      </w:tr>
      <w:tr w:rsidR="00271A3D" w:rsidRPr="001856AA" w:rsidDel="00D10B12" w14:paraId="019F513C" w14:textId="0D5C31F2" w:rsidTr="00271A3D">
        <w:trPr>
          <w:trHeight w:val="300"/>
          <w:ins w:id="17133" w:author="phuong vu" w:date="2018-11-23T11:14:00Z"/>
          <w:del w:id="17134" w:author="Tran Huan" w:date="2018-12-03T01:22:00Z"/>
        </w:trPr>
        <w:tc>
          <w:tcPr>
            <w:tcW w:w="708" w:type="dxa"/>
            <w:noWrap/>
            <w:vAlign w:val="center"/>
            <w:hideMark/>
          </w:tcPr>
          <w:p w14:paraId="416B02FD" w14:textId="129F9307" w:rsidR="00271A3D" w:rsidRPr="00FD2760" w:rsidDel="00D10B12" w:rsidRDefault="00271A3D" w:rsidP="00D10B12">
            <w:pPr>
              <w:spacing w:line="288" w:lineRule="auto"/>
              <w:contextualSpacing/>
              <w:jc w:val="center"/>
              <w:rPr>
                <w:ins w:id="17135" w:author="phuong vu" w:date="2018-11-23T11:14:00Z"/>
                <w:del w:id="17136" w:author="Tran Huan" w:date="2018-12-03T01:22:00Z"/>
              </w:rPr>
              <w:pPrChange w:id="17137" w:author="Tran Huan" w:date="2018-12-03T01:23:00Z">
                <w:pPr>
                  <w:jc w:val="center"/>
                </w:pPr>
              </w:pPrChange>
            </w:pPr>
            <w:ins w:id="17138" w:author="phuong vu" w:date="2018-11-23T11:14:00Z">
              <w:del w:id="17139" w:author="Tran Huan" w:date="2018-12-03T01:22:00Z">
                <w:r w:rsidRPr="00FD2760" w:rsidDel="00D10B12">
                  <w:delText>1</w:delText>
                </w:r>
                <w:bookmarkStart w:id="17140" w:name="_Toc531570216"/>
                <w:bookmarkStart w:id="17141" w:name="_Toc531574064"/>
                <w:bookmarkStart w:id="17142" w:name="_Toc531577805"/>
                <w:bookmarkStart w:id="17143" w:name="_Toc531581543"/>
                <w:bookmarkEnd w:id="17140"/>
                <w:bookmarkEnd w:id="17141"/>
                <w:bookmarkEnd w:id="17142"/>
                <w:bookmarkEnd w:id="17143"/>
              </w:del>
            </w:ins>
          </w:p>
        </w:tc>
        <w:tc>
          <w:tcPr>
            <w:tcW w:w="1820" w:type="dxa"/>
            <w:noWrap/>
            <w:hideMark/>
          </w:tcPr>
          <w:p w14:paraId="415E7E59" w14:textId="0ED827FF" w:rsidR="00271A3D" w:rsidRPr="00FD2760" w:rsidDel="00D10B12" w:rsidRDefault="00271A3D" w:rsidP="00D10B12">
            <w:pPr>
              <w:spacing w:line="288" w:lineRule="auto"/>
              <w:contextualSpacing/>
              <w:rPr>
                <w:ins w:id="17144" w:author="phuong vu" w:date="2018-11-23T11:14:00Z"/>
                <w:del w:id="17145" w:author="Tran Huan" w:date="2018-12-03T01:22:00Z"/>
              </w:rPr>
              <w:pPrChange w:id="17146" w:author="Tran Huan" w:date="2018-12-03T01:23:00Z">
                <w:pPr/>
              </w:pPrChange>
            </w:pPr>
            <w:ins w:id="17147" w:author="phuong vu" w:date="2018-11-23T11:14:00Z">
              <w:del w:id="17148" w:author="Tran Huan" w:date="2018-12-03T01:22:00Z">
                <w:r w:rsidRPr="00FD2760" w:rsidDel="00D10B12">
                  <w:delText>id</w:delText>
                </w:r>
                <w:bookmarkStart w:id="17149" w:name="_Toc531570217"/>
                <w:bookmarkStart w:id="17150" w:name="_Toc531574065"/>
                <w:bookmarkStart w:id="17151" w:name="_Toc531577806"/>
                <w:bookmarkStart w:id="17152" w:name="_Toc531581544"/>
                <w:bookmarkEnd w:id="17149"/>
                <w:bookmarkEnd w:id="17150"/>
                <w:bookmarkEnd w:id="17151"/>
                <w:bookmarkEnd w:id="17152"/>
              </w:del>
            </w:ins>
          </w:p>
        </w:tc>
        <w:tc>
          <w:tcPr>
            <w:tcW w:w="1300" w:type="dxa"/>
            <w:noWrap/>
            <w:hideMark/>
          </w:tcPr>
          <w:p w14:paraId="6121FF63" w14:textId="15831ACF" w:rsidR="00271A3D" w:rsidRPr="00FD2760" w:rsidDel="00D10B12" w:rsidRDefault="00271A3D" w:rsidP="00D10B12">
            <w:pPr>
              <w:spacing w:line="288" w:lineRule="auto"/>
              <w:contextualSpacing/>
              <w:rPr>
                <w:ins w:id="17153" w:author="phuong vu" w:date="2018-11-23T11:14:00Z"/>
                <w:del w:id="17154" w:author="Tran Huan" w:date="2018-12-03T01:22:00Z"/>
              </w:rPr>
              <w:pPrChange w:id="17155" w:author="Tran Huan" w:date="2018-12-03T01:23:00Z">
                <w:pPr/>
              </w:pPrChange>
            </w:pPr>
            <w:ins w:id="17156" w:author="phuong vu" w:date="2018-11-23T11:14:00Z">
              <w:del w:id="17157" w:author="Tran Huan" w:date="2018-12-03T01:22:00Z">
                <w:r w:rsidRPr="00FD2760" w:rsidDel="00D10B12">
                  <w:delText>numeric</w:delText>
                </w:r>
                <w:bookmarkStart w:id="17158" w:name="_Toc531570218"/>
                <w:bookmarkStart w:id="17159" w:name="_Toc531574066"/>
                <w:bookmarkStart w:id="17160" w:name="_Toc531577807"/>
                <w:bookmarkStart w:id="17161" w:name="_Toc531581545"/>
                <w:bookmarkEnd w:id="17158"/>
                <w:bookmarkEnd w:id="17159"/>
                <w:bookmarkEnd w:id="17160"/>
                <w:bookmarkEnd w:id="17161"/>
              </w:del>
            </w:ins>
          </w:p>
        </w:tc>
        <w:tc>
          <w:tcPr>
            <w:tcW w:w="1098" w:type="dxa"/>
            <w:noWrap/>
            <w:vAlign w:val="center"/>
            <w:hideMark/>
          </w:tcPr>
          <w:p w14:paraId="704F57BF" w14:textId="61A84160" w:rsidR="00271A3D" w:rsidRPr="00FD2760" w:rsidDel="00D10B12" w:rsidRDefault="00271A3D" w:rsidP="00D10B12">
            <w:pPr>
              <w:spacing w:line="288" w:lineRule="auto"/>
              <w:contextualSpacing/>
              <w:jc w:val="center"/>
              <w:rPr>
                <w:ins w:id="17162" w:author="phuong vu" w:date="2018-11-23T11:14:00Z"/>
                <w:del w:id="17163" w:author="Tran Huan" w:date="2018-12-03T01:22:00Z"/>
              </w:rPr>
              <w:pPrChange w:id="17164" w:author="Tran Huan" w:date="2018-12-03T01:23:00Z">
                <w:pPr>
                  <w:jc w:val="center"/>
                </w:pPr>
              </w:pPrChange>
            </w:pPr>
            <w:bookmarkStart w:id="17165" w:name="_Toc531570219"/>
            <w:bookmarkStart w:id="17166" w:name="_Toc531574067"/>
            <w:bookmarkStart w:id="17167" w:name="_Toc531577808"/>
            <w:bookmarkStart w:id="17168" w:name="_Toc531581546"/>
            <w:bookmarkEnd w:id="17165"/>
            <w:bookmarkEnd w:id="17166"/>
            <w:bookmarkEnd w:id="17167"/>
            <w:bookmarkEnd w:id="17168"/>
          </w:p>
        </w:tc>
        <w:tc>
          <w:tcPr>
            <w:tcW w:w="838" w:type="dxa"/>
            <w:noWrap/>
            <w:vAlign w:val="center"/>
            <w:hideMark/>
          </w:tcPr>
          <w:p w14:paraId="2EE631F9" w14:textId="0EE0F956" w:rsidR="00271A3D" w:rsidRPr="00FD2760" w:rsidDel="00D10B12" w:rsidRDefault="00271A3D" w:rsidP="00D10B12">
            <w:pPr>
              <w:spacing w:line="288" w:lineRule="auto"/>
              <w:contextualSpacing/>
              <w:jc w:val="center"/>
              <w:rPr>
                <w:ins w:id="17169" w:author="phuong vu" w:date="2018-11-23T11:14:00Z"/>
                <w:del w:id="17170" w:author="Tran Huan" w:date="2018-12-03T01:22:00Z"/>
              </w:rPr>
              <w:pPrChange w:id="17171" w:author="Tran Huan" w:date="2018-12-03T01:23:00Z">
                <w:pPr>
                  <w:jc w:val="center"/>
                </w:pPr>
              </w:pPrChange>
            </w:pPr>
            <w:ins w:id="17172" w:author="phuong vu" w:date="2018-11-23T11:14:00Z">
              <w:del w:id="17173" w:author="Tran Huan" w:date="2018-12-03T01:22:00Z">
                <w:r w:rsidRPr="00FD2760" w:rsidDel="00D10B12">
                  <w:delText>X</w:delText>
                </w:r>
                <w:bookmarkStart w:id="17174" w:name="_Toc531570220"/>
                <w:bookmarkStart w:id="17175" w:name="_Toc531574068"/>
                <w:bookmarkStart w:id="17176" w:name="_Toc531577809"/>
                <w:bookmarkStart w:id="17177" w:name="_Toc531581547"/>
                <w:bookmarkEnd w:id="17174"/>
                <w:bookmarkEnd w:id="17175"/>
                <w:bookmarkEnd w:id="17176"/>
                <w:bookmarkEnd w:id="17177"/>
              </w:del>
            </w:ins>
          </w:p>
        </w:tc>
        <w:tc>
          <w:tcPr>
            <w:tcW w:w="823" w:type="dxa"/>
            <w:noWrap/>
            <w:vAlign w:val="center"/>
            <w:hideMark/>
          </w:tcPr>
          <w:p w14:paraId="5017F366" w14:textId="67CA1C93" w:rsidR="00271A3D" w:rsidRPr="00FD2760" w:rsidDel="00D10B12" w:rsidRDefault="00271A3D" w:rsidP="00D10B12">
            <w:pPr>
              <w:spacing w:line="288" w:lineRule="auto"/>
              <w:contextualSpacing/>
              <w:jc w:val="center"/>
              <w:rPr>
                <w:ins w:id="17178" w:author="phuong vu" w:date="2018-11-23T11:14:00Z"/>
                <w:del w:id="17179" w:author="Tran Huan" w:date="2018-12-03T01:22:00Z"/>
              </w:rPr>
              <w:pPrChange w:id="17180" w:author="Tran Huan" w:date="2018-12-03T01:23:00Z">
                <w:pPr>
                  <w:jc w:val="center"/>
                </w:pPr>
              </w:pPrChange>
            </w:pPr>
            <w:bookmarkStart w:id="17181" w:name="_Toc531570221"/>
            <w:bookmarkStart w:id="17182" w:name="_Toc531574069"/>
            <w:bookmarkStart w:id="17183" w:name="_Toc531577810"/>
            <w:bookmarkStart w:id="17184" w:name="_Toc531581548"/>
            <w:bookmarkEnd w:id="17181"/>
            <w:bookmarkEnd w:id="17182"/>
            <w:bookmarkEnd w:id="17183"/>
            <w:bookmarkEnd w:id="17184"/>
          </w:p>
        </w:tc>
        <w:tc>
          <w:tcPr>
            <w:tcW w:w="2899" w:type="dxa"/>
            <w:noWrap/>
            <w:hideMark/>
          </w:tcPr>
          <w:p w14:paraId="41E17702" w14:textId="6501B3D0" w:rsidR="00271A3D" w:rsidRPr="00271A3D" w:rsidDel="00D10B12" w:rsidRDefault="00271A3D" w:rsidP="00D10B12">
            <w:pPr>
              <w:spacing w:line="288" w:lineRule="auto"/>
              <w:contextualSpacing/>
              <w:rPr>
                <w:ins w:id="17185" w:author="phuong vu" w:date="2018-11-23T11:14:00Z"/>
                <w:del w:id="17186" w:author="Tran Huan" w:date="2018-12-03T01:22:00Z"/>
                <w:lang w:val="en-US"/>
                <w:rPrChange w:id="17187" w:author="phuong vu" w:date="2018-11-23T11:18:00Z">
                  <w:rPr>
                    <w:ins w:id="17188" w:author="phuong vu" w:date="2018-11-23T11:14:00Z"/>
                    <w:del w:id="17189" w:author="Tran Huan" w:date="2018-12-03T01:22:00Z"/>
                  </w:rPr>
                </w:rPrChange>
              </w:rPr>
              <w:pPrChange w:id="17190" w:author="Tran Huan" w:date="2018-12-03T01:23:00Z">
                <w:pPr/>
              </w:pPrChange>
            </w:pPr>
            <w:ins w:id="17191" w:author="phuong vu" w:date="2018-11-23T11:14:00Z">
              <w:del w:id="17192" w:author="Tran Huan" w:date="2018-12-03T01:22:00Z">
                <w:r w:rsidRPr="00FD2760" w:rsidDel="00D10B12">
                  <w:delText xml:space="preserve">ID </w:delText>
                </w:r>
              </w:del>
            </w:ins>
            <w:ins w:id="17193" w:author="phuong vu" w:date="2018-11-23T11:18:00Z">
              <w:del w:id="17194" w:author="Tran Huan" w:date="2018-12-03T01:22:00Z">
                <w:r w:rsidDel="00D10B12">
                  <w:rPr>
                    <w:lang w:val="en-US"/>
                  </w:rPr>
                  <w:delText>nhóm màu</w:delText>
                </w:r>
              </w:del>
            </w:ins>
            <w:bookmarkStart w:id="17195" w:name="_Toc531570222"/>
            <w:bookmarkStart w:id="17196" w:name="_Toc531574070"/>
            <w:bookmarkStart w:id="17197" w:name="_Toc531577811"/>
            <w:bookmarkStart w:id="17198" w:name="_Toc531581549"/>
            <w:bookmarkEnd w:id="17195"/>
            <w:bookmarkEnd w:id="17196"/>
            <w:bookmarkEnd w:id="17197"/>
            <w:bookmarkEnd w:id="17198"/>
          </w:p>
        </w:tc>
        <w:bookmarkStart w:id="17199" w:name="_Toc531570223"/>
        <w:bookmarkStart w:id="17200" w:name="_Toc531574071"/>
        <w:bookmarkStart w:id="17201" w:name="_Toc531577812"/>
        <w:bookmarkStart w:id="17202" w:name="_Toc531581550"/>
        <w:bookmarkEnd w:id="17199"/>
        <w:bookmarkEnd w:id="17200"/>
        <w:bookmarkEnd w:id="17201"/>
        <w:bookmarkEnd w:id="17202"/>
      </w:tr>
      <w:tr w:rsidR="00271A3D" w:rsidRPr="001856AA" w:rsidDel="00D10B12" w14:paraId="7818150A" w14:textId="1FD5E3FD" w:rsidTr="00271A3D">
        <w:trPr>
          <w:trHeight w:val="300"/>
          <w:ins w:id="17203" w:author="phuong vu" w:date="2018-11-23T11:14:00Z"/>
          <w:del w:id="17204" w:author="Tran Huan" w:date="2018-12-03T01:22:00Z"/>
        </w:trPr>
        <w:tc>
          <w:tcPr>
            <w:tcW w:w="708" w:type="dxa"/>
            <w:noWrap/>
            <w:vAlign w:val="center"/>
            <w:hideMark/>
          </w:tcPr>
          <w:p w14:paraId="57FC258A" w14:textId="24F4BC4D" w:rsidR="00271A3D" w:rsidRPr="00FD2760" w:rsidDel="00D10B12" w:rsidRDefault="00271A3D" w:rsidP="00D10B12">
            <w:pPr>
              <w:spacing w:line="288" w:lineRule="auto"/>
              <w:contextualSpacing/>
              <w:jc w:val="center"/>
              <w:rPr>
                <w:ins w:id="17205" w:author="phuong vu" w:date="2018-11-23T11:14:00Z"/>
                <w:del w:id="17206" w:author="Tran Huan" w:date="2018-12-03T01:22:00Z"/>
              </w:rPr>
              <w:pPrChange w:id="17207" w:author="Tran Huan" w:date="2018-12-03T01:23:00Z">
                <w:pPr>
                  <w:jc w:val="center"/>
                </w:pPr>
              </w:pPrChange>
            </w:pPr>
            <w:ins w:id="17208" w:author="phuong vu" w:date="2018-11-23T11:14:00Z">
              <w:del w:id="17209" w:author="Tran Huan" w:date="2018-12-03T01:22:00Z">
                <w:r w:rsidRPr="00FD2760" w:rsidDel="00D10B12">
                  <w:delText>2</w:delText>
                </w:r>
                <w:bookmarkStart w:id="17210" w:name="_Toc531570224"/>
                <w:bookmarkStart w:id="17211" w:name="_Toc531574072"/>
                <w:bookmarkStart w:id="17212" w:name="_Toc531577813"/>
                <w:bookmarkStart w:id="17213" w:name="_Toc531581551"/>
                <w:bookmarkEnd w:id="17210"/>
                <w:bookmarkEnd w:id="17211"/>
                <w:bookmarkEnd w:id="17212"/>
                <w:bookmarkEnd w:id="17213"/>
              </w:del>
            </w:ins>
          </w:p>
        </w:tc>
        <w:tc>
          <w:tcPr>
            <w:tcW w:w="1820" w:type="dxa"/>
            <w:noWrap/>
            <w:hideMark/>
          </w:tcPr>
          <w:p w14:paraId="7F39088E" w14:textId="03E7E734" w:rsidR="00271A3D" w:rsidRPr="00FD2760" w:rsidDel="00D10B12" w:rsidRDefault="00271A3D" w:rsidP="00D10B12">
            <w:pPr>
              <w:spacing w:line="288" w:lineRule="auto"/>
              <w:contextualSpacing/>
              <w:rPr>
                <w:ins w:id="17214" w:author="phuong vu" w:date="2018-11-23T11:14:00Z"/>
                <w:del w:id="17215" w:author="Tran Huan" w:date="2018-12-03T01:22:00Z"/>
              </w:rPr>
              <w:pPrChange w:id="17216" w:author="Tran Huan" w:date="2018-12-03T01:23:00Z">
                <w:pPr/>
              </w:pPrChange>
            </w:pPr>
            <w:ins w:id="17217" w:author="phuong vu" w:date="2018-11-23T11:14:00Z">
              <w:del w:id="17218" w:author="Tran Huan" w:date="2018-12-03T01:22:00Z">
                <w:r w:rsidDel="00D10B12">
                  <w:rPr>
                    <w:lang w:val="en-US"/>
                  </w:rPr>
                  <w:delText>color</w:delText>
                </w:r>
                <w:r w:rsidRPr="00FD2760" w:rsidDel="00D10B12">
                  <w:delText>_name</w:delText>
                </w:r>
                <w:bookmarkStart w:id="17219" w:name="_Toc531570225"/>
                <w:bookmarkStart w:id="17220" w:name="_Toc531574073"/>
                <w:bookmarkStart w:id="17221" w:name="_Toc531577814"/>
                <w:bookmarkStart w:id="17222" w:name="_Toc531581552"/>
                <w:bookmarkEnd w:id="17219"/>
                <w:bookmarkEnd w:id="17220"/>
                <w:bookmarkEnd w:id="17221"/>
                <w:bookmarkEnd w:id="17222"/>
              </w:del>
            </w:ins>
          </w:p>
        </w:tc>
        <w:tc>
          <w:tcPr>
            <w:tcW w:w="1300" w:type="dxa"/>
            <w:noWrap/>
            <w:hideMark/>
          </w:tcPr>
          <w:p w14:paraId="4A0A2AB1" w14:textId="729D5BA7" w:rsidR="00271A3D" w:rsidRPr="00FD2760" w:rsidDel="00D10B12" w:rsidRDefault="00271A3D" w:rsidP="00D10B12">
            <w:pPr>
              <w:spacing w:line="288" w:lineRule="auto"/>
              <w:contextualSpacing/>
              <w:rPr>
                <w:ins w:id="17223" w:author="phuong vu" w:date="2018-11-23T11:14:00Z"/>
                <w:del w:id="17224" w:author="Tran Huan" w:date="2018-12-03T01:22:00Z"/>
              </w:rPr>
              <w:pPrChange w:id="17225" w:author="Tran Huan" w:date="2018-12-03T01:23:00Z">
                <w:pPr/>
              </w:pPrChange>
            </w:pPr>
            <w:ins w:id="17226" w:author="phuong vu" w:date="2018-11-23T11:14:00Z">
              <w:del w:id="17227" w:author="Tran Huan" w:date="2018-12-03T01:22:00Z">
                <w:r w:rsidRPr="00FD2760" w:rsidDel="00D10B12">
                  <w:delText>character varying</w:delText>
                </w:r>
                <w:bookmarkStart w:id="17228" w:name="_Toc531570226"/>
                <w:bookmarkStart w:id="17229" w:name="_Toc531574074"/>
                <w:bookmarkStart w:id="17230" w:name="_Toc531577815"/>
                <w:bookmarkStart w:id="17231" w:name="_Toc531581553"/>
                <w:bookmarkEnd w:id="17228"/>
                <w:bookmarkEnd w:id="17229"/>
                <w:bookmarkEnd w:id="17230"/>
                <w:bookmarkEnd w:id="17231"/>
              </w:del>
            </w:ins>
          </w:p>
        </w:tc>
        <w:tc>
          <w:tcPr>
            <w:tcW w:w="1098" w:type="dxa"/>
            <w:noWrap/>
            <w:vAlign w:val="center"/>
            <w:hideMark/>
          </w:tcPr>
          <w:p w14:paraId="0314B2EE" w14:textId="19D2047D" w:rsidR="00271A3D" w:rsidRPr="00FD2760" w:rsidDel="00D10B12" w:rsidRDefault="00271A3D" w:rsidP="00D10B12">
            <w:pPr>
              <w:spacing w:line="288" w:lineRule="auto"/>
              <w:contextualSpacing/>
              <w:jc w:val="center"/>
              <w:rPr>
                <w:ins w:id="17232" w:author="phuong vu" w:date="2018-11-23T11:14:00Z"/>
                <w:del w:id="17233" w:author="Tran Huan" w:date="2018-12-03T01:22:00Z"/>
              </w:rPr>
              <w:pPrChange w:id="17234" w:author="Tran Huan" w:date="2018-12-03T01:23:00Z">
                <w:pPr>
                  <w:jc w:val="center"/>
                </w:pPr>
              </w:pPrChange>
            </w:pPr>
            <w:bookmarkStart w:id="17235" w:name="_Toc531570227"/>
            <w:bookmarkStart w:id="17236" w:name="_Toc531574075"/>
            <w:bookmarkStart w:id="17237" w:name="_Toc531577816"/>
            <w:bookmarkStart w:id="17238" w:name="_Toc531581554"/>
            <w:bookmarkEnd w:id="17235"/>
            <w:bookmarkEnd w:id="17236"/>
            <w:bookmarkEnd w:id="17237"/>
            <w:bookmarkEnd w:id="17238"/>
          </w:p>
        </w:tc>
        <w:tc>
          <w:tcPr>
            <w:tcW w:w="838" w:type="dxa"/>
            <w:noWrap/>
            <w:vAlign w:val="center"/>
            <w:hideMark/>
          </w:tcPr>
          <w:p w14:paraId="4C20F3C8" w14:textId="2902FBC4" w:rsidR="00271A3D" w:rsidRPr="00FD2760" w:rsidDel="00D10B12" w:rsidRDefault="00271A3D" w:rsidP="00D10B12">
            <w:pPr>
              <w:spacing w:line="288" w:lineRule="auto"/>
              <w:contextualSpacing/>
              <w:jc w:val="center"/>
              <w:rPr>
                <w:ins w:id="17239" w:author="phuong vu" w:date="2018-11-23T11:14:00Z"/>
                <w:del w:id="17240" w:author="Tran Huan" w:date="2018-12-03T01:22:00Z"/>
              </w:rPr>
              <w:pPrChange w:id="17241" w:author="Tran Huan" w:date="2018-12-03T01:23:00Z">
                <w:pPr>
                  <w:jc w:val="center"/>
                </w:pPr>
              </w:pPrChange>
            </w:pPr>
            <w:bookmarkStart w:id="17242" w:name="_Toc531570228"/>
            <w:bookmarkStart w:id="17243" w:name="_Toc531574076"/>
            <w:bookmarkStart w:id="17244" w:name="_Toc531577817"/>
            <w:bookmarkStart w:id="17245" w:name="_Toc531581555"/>
            <w:bookmarkEnd w:id="17242"/>
            <w:bookmarkEnd w:id="17243"/>
            <w:bookmarkEnd w:id="17244"/>
            <w:bookmarkEnd w:id="17245"/>
          </w:p>
        </w:tc>
        <w:tc>
          <w:tcPr>
            <w:tcW w:w="823" w:type="dxa"/>
            <w:noWrap/>
            <w:vAlign w:val="center"/>
            <w:hideMark/>
          </w:tcPr>
          <w:p w14:paraId="273516A7" w14:textId="72814533" w:rsidR="00271A3D" w:rsidRPr="00FD2760" w:rsidDel="00D10B12" w:rsidRDefault="00271A3D" w:rsidP="00D10B12">
            <w:pPr>
              <w:spacing w:line="288" w:lineRule="auto"/>
              <w:contextualSpacing/>
              <w:jc w:val="center"/>
              <w:rPr>
                <w:ins w:id="17246" w:author="phuong vu" w:date="2018-11-23T11:14:00Z"/>
                <w:del w:id="17247" w:author="Tran Huan" w:date="2018-12-03T01:22:00Z"/>
              </w:rPr>
              <w:pPrChange w:id="17248" w:author="Tran Huan" w:date="2018-12-03T01:23:00Z">
                <w:pPr>
                  <w:jc w:val="center"/>
                </w:pPr>
              </w:pPrChange>
            </w:pPr>
            <w:bookmarkStart w:id="17249" w:name="_Toc531570229"/>
            <w:bookmarkStart w:id="17250" w:name="_Toc531574077"/>
            <w:bookmarkStart w:id="17251" w:name="_Toc531577818"/>
            <w:bookmarkStart w:id="17252" w:name="_Toc531581556"/>
            <w:bookmarkEnd w:id="17249"/>
            <w:bookmarkEnd w:id="17250"/>
            <w:bookmarkEnd w:id="17251"/>
            <w:bookmarkEnd w:id="17252"/>
          </w:p>
        </w:tc>
        <w:tc>
          <w:tcPr>
            <w:tcW w:w="2899" w:type="dxa"/>
            <w:noWrap/>
            <w:hideMark/>
          </w:tcPr>
          <w:p w14:paraId="3AB2CABA" w14:textId="73730D65" w:rsidR="00271A3D" w:rsidRPr="00271A3D" w:rsidDel="00D10B12" w:rsidRDefault="00271A3D" w:rsidP="00D10B12">
            <w:pPr>
              <w:spacing w:line="288" w:lineRule="auto"/>
              <w:contextualSpacing/>
              <w:rPr>
                <w:ins w:id="17253" w:author="phuong vu" w:date="2018-11-23T11:14:00Z"/>
                <w:del w:id="17254" w:author="Tran Huan" w:date="2018-12-03T01:22:00Z"/>
                <w:lang w:val="en-US"/>
                <w:rPrChange w:id="17255" w:author="phuong vu" w:date="2018-11-23T11:18:00Z">
                  <w:rPr>
                    <w:ins w:id="17256" w:author="phuong vu" w:date="2018-11-23T11:14:00Z"/>
                    <w:del w:id="17257" w:author="Tran Huan" w:date="2018-12-03T01:22:00Z"/>
                  </w:rPr>
                </w:rPrChange>
              </w:rPr>
              <w:pPrChange w:id="17258" w:author="Tran Huan" w:date="2018-12-03T01:23:00Z">
                <w:pPr/>
              </w:pPrChange>
            </w:pPr>
            <w:ins w:id="17259" w:author="phuong vu" w:date="2018-11-23T11:14:00Z">
              <w:del w:id="17260" w:author="Tran Huan" w:date="2018-12-03T01:22:00Z">
                <w:r w:rsidRPr="00FD2760" w:rsidDel="00D10B12">
                  <w:delText xml:space="preserve">Tên </w:delText>
                </w:r>
              </w:del>
            </w:ins>
            <w:ins w:id="17261" w:author="phuong vu" w:date="2018-11-23T11:18:00Z">
              <w:del w:id="17262" w:author="Tran Huan" w:date="2018-12-03T01:22:00Z">
                <w:r w:rsidDel="00D10B12">
                  <w:rPr>
                    <w:lang w:val="en-US"/>
                  </w:rPr>
                  <w:delText>nhóm màu</w:delText>
                </w:r>
              </w:del>
            </w:ins>
            <w:bookmarkStart w:id="17263" w:name="_Toc531570230"/>
            <w:bookmarkStart w:id="17264" w:name="_Toc531574078"/>
            <w:bookmarkStart w:id="17265" w:name="_Toc531577819"/>
            <w:bookmarkStart w:id="17266" w:name="_Toc531581557"/>
            <w:bookmarkEnd w:id="17263"/>
            <w:bookmarkEnd w:id="17264"/>
            <w:bookmarkEnd w:id="17265"/>
            <w:bookmarkEnd w:id="17266"/>
          </w:p>
        </w:tc>
        <w:bookmarkStart w:id="17267" w:name="_Toc531570231"/>
        <w:bookmarkStart w:id="17268" w:name="_Toc531574079"/>
        <w:bookmarkStart w:id="17269" w:name="_Toc531577820"/>
        <w:bookmarkStart w:id="17270" w:name="_Toc531581558"/>
        <w:bookmarkEnd w:id="17267"/>
        <w:bookmarkEnd w:id="17268"/>
        <w:bookmarkEnd w:id="17269"/>
        <w:bookmarkEnd w:id="17270"/>
      </w:tr>
      <w:tr w:rsidR="00271A3D" w:rsidRPr="001856AA" w:rsidDel="00D10B12" w14:paraId="24B270CB" w14:textId="29A7056B" w:rsidTr="00271A3D">
        <w:trPr>
          <w:trHeight w:val="300"/>
          <w:ins w:id="17271" w:author="phuong vu" w:date="2018-11-23T11:14:00Z"/>
          <w:del w:id="17272" w:author="Tran Huan" w:date="2018-12-03T01:22:00Z"/>
        </w:trPr>
        <w:tc>
          <w:tcPr>
            <w:tcW w:w="708" w:type="dxa"/>
            <w:noWrap/>
            <w:vAlign w:val="center"/>
            <w:hideMark/>
          </w:tcPr>
          <w:p w14:paraId="682ED633" w14:textId="46A8D0BD" w:rsidR="00271A3D" w:rsidRPr="00E6227B" w:rsidDel="00D10B12" w:rsidRDefault="00E6227B" w:rsidP="00D10B12">
            <w:pPr>
              <w:spacing w:line="288" w:lineRule="auto"/>
              <w:contextualSpacing/>
              <w:jc w:val="center"/>
              <w:rPr>
                <w:ins w:id="17273" w:author="phuong vu" w:date="2018-11-23T11:14:00Z"/>
                <w:del w:id="17274" w:author="Tran Huan" w:date="2018-12-03T01:22:00Z"/>
                <w:lang w:val="en-US"/>
                <w:rPrChange w:id="17275" w:author="phuong vu" w:date="2018-11-23T13:52:00Z">
                  <w:rPr>
                    <w:ins w:id="17276" w:author="phuong vu" w:date="2018-11-23T11:14:00Z"/>
                    <w:del w:id="17277" w:author="Tran Huan" w:date="2018-12-03T01:22:00Z"/>
                  </w:rPr>
                </w:rPrChange>
              </w:rPr>
              <w:pPrChange w:id="17278" w:author="Tran Huan" w:date="2018-12-03T01:23:00Z">
                <w:pPr>
                  <w:jc w:val="center"/>
                </w:pPr>
              </w:pPrChange>
            </w:pPr>
            <w:ins w:id="17279" w:author="phuong vu" w:date="2018-11-23T13:52:00Z">
              <w:del w:id="17280" w:author="Tran Huan" w:date="2018-12-03T01:22:00Z">
                <w:r w:rsidDel="00D10B12">
                  <w:rPr>
                    <w:lang w:val="en-US"/>
                  </w:rPr>
                  <w:delText>3</w:delText>
                </w:r>
              </w:del>
            </w:ins>
            <w:bookmarkStart w:id="17281" w:name="_Toc531570232"/>
            <w:bookmarkStart w:id="17282" w:name="_Toc531574080"/>
            <w:bookmarkStart w:id="17283" w:name="_Toc531577821"/>
            <w:bookmarkStart w:id="17284" w:name="_Toc531581559"/>
            <w:bookmarkEnd w:id="17281"/>
            <w:bookmarkEnd w:id="17282"/>
            <w:bookmarkEnd w:id="17283"/>
            <w:bookmarkEnd w:id="17284"/>
          </w:p>
        </w:tc>
        <w:tc>
          <w:tcPr>
            <w:tcW w:w="1820" w:type="dxa"/>
            <w:noWrap/>
            <w:hideMark/>
          </w:tcPr>
          <w:p w14:paraId="67DC4D73" w14:textId="555CAF03" w:rsidR="00271A3D" w:rsidRPr="00FD2760" w:rsidDel="00D10B12" w:rsidRDefault="00271A3D" w:rsidP="00D10B12">
            <w:pPr>
              <w:spacing w:line="288" w:lineRule="auto"/>
              <w:contextualSpacing/>
              <w:rPr>
                <w:ins w:id="17285" w:author="phuong vu" w:date="2018-11-23T11:14:00Z"/>
                <w:del w:id="17286" w:author="Tran Huan" w:date="2018-12-03T01:22:00Z"/>
              </w:rPr>
              <w:pPrChange w:id="17287" w:author="Tran Huan" w:date="2018-12-03T01:23:00Z">
                <w:pPr/>
              </w:pPrChange>
            </w:pPr>
            <w:ins w:id="17288" w:author="phuong vu" w:date="2018-11-23T11:14:00Z">
              <w:del w:id="17289" w:author="Tran Huan" w:date="2018-12-03T01:22:00Z">
                <w:r w:rsidRPr="00FD2760" w:rsidDel="00D10B12">
                  <w:delText>status</w:delText>
                </w:r>
                <w:bookmarkStart w:id="17290" w:name="_Toc531570233"/>
                <w:bookmarkStart w:id="17291" w:name="_Toc531574081"/>
                <w:bookmarkStart w:id="17292" w:name="_Toc531577822"/>
                <w:bookmarkStart w:id="17293" w:name="_Toc531581560"/>
                <w:bookmarkEnd w:id="17290"/>
                <w:bookmarkEnd w:id="17291"/>
                <w:bookmarkEnd w:id="17292"/>
                <w:bookmarkEnd w:id="17293"/>
              </w:del>
            </w:ins>
          </w:p>
        </w:tc>
        <w:tc>
          <w:tcPr>
            <w:tcW w:w="1300" w:type="dxa"/>
            <w:noWrap/>
            <w:hideMark/>
          </w:tcPr>
          <w:p w14:paraId="09941656" w14:textId="5FB2E373" w:rsidR="00271A3D" w:rsidRPr="00FD2760" w:rsidDel="00D10B12" w:rsidRDefault="00271A3D" w:rsidP="00D10B12">
            <w:pPr>
              <w:spacing w:line="288" w:lineRule="auto"/>
              <w:contextualSpacing/>
              <w:rPr>
                <w:ins w:id="17294" w:author="phuong vu" w:date="2018-11-23T11:14:00Z"/>
                <w:del w:id="17295" w:author="Tran Huan" w:date="2018-12-03T01:22:00Z"/>
              </w:rPr>
              <w:pPrChange w:id="17296" w:author="Tran Huan" w:date="2018-12-03T01:23:00Z">
                <w:pPr/>
              </w:pPrChange>
            </w:pPr>
            <w:ins w:id="17297" w:author="phuong vu" w:date="2018-11-23T11:14:00Z">
              <w:del w:id="17298" w:author="Tran Huan" w:date="2018-12-03T01:22:00Z">
                <w:r w:rsidRPr="00FD2760" w:rsidDel="00D10B12">
                  <w:delText>character varying</w:delText>
                </w:r>
                <w:bookmarkStart w:id="17299" w:name="_Toc531570234"/>
                <w:bookmarkStart w:id="17300" w:name="_Toc531574082"/>
                <w:bookmarkStart w:id="17301" w:name="_Toc531577823"/>
                <w:bookmarkStart w:id="17302" w:name="_Toc531581561"/>
                <w:bookmarkEnd w:id="17299"/>
                <w:bookmarkEnd w:id="17300"/>
                <w:bookmarkEnd w:id="17301"/>
                <w:bookmarkEnd w:id="17302"/>
              </w:del>
            </w:ins>
          </w:p>
        </w:tc>
        <w:tc>
          <w:tcPr>
            <w:tcW w:w="1098" w:type="dxa"/>
            <w:noWrap/>
            <w:vAlign w:val="center"/>
            <w:hideMark/>
          </w:tcPr>
          <w:p w14:paraId="1129A7C1" w14:textId="6CCC990D" w:rsidR="00271A3D" w:rsidRPr="00FD2760" w:rsidDel="00D10B12" w:rsidRDefault="00271A3D" w:rsidP="00D10B12">
            <w:pPr>
              <w:spacing w:line="288" w:lineRule="auto"/>
              <w:contextualSpacing/>
              <w:jc w:val="center"/>
              <w:rPr>
                <w:ins w:id="17303" w:author="phuong vu" w:date="2018-11-23T11:14:00Z"/>
                <w:del w:id="17304" w:author="Tran Huan" w:date="2018-12-03T01:22:00Z"/>
              </w:rPr>
              <w:pPrChange w:id="17305" w:author="Tran Huan" w:date="2018-12-03T01:23:00Z">
                <w:pPr>
                  <w:jc w:val="center"/>
                </w:pPr>
              </w:pPrChange>
            </w:pPr>
            <w:ins w:id="17306" w:author="phuong vu" w:date="2018-11-23T11:14:00Z">
              <w:del w:id="17307" w:author="Tran Huan" w:date="2018-12-03T01:22:00Z">
                <w:r w:rsidRPr="00FD2760" w:rsidDel="00D10B12">
                  <w:delText>X</w:delText>
                </w:r>
                <w:bookmarkStart w:id="17308" w:name="_Toc531570235"/>
                <w:bookmarkStart w:id="17309" w:name="_Toc531574083"/>
                <w:bookmarkStart w:id="17310" w:name="_Toc531577824"/>
                <w:bookmarkStart w:id="17311" w:name="_Toc531581562"/>
                <w:bookmarkEnd w:id="17308"/>
                <w:bookmarkEnd w:id="17309"/>
                <w:bookmarkEnd w:id="17310"/>
                <w:bookmarkEnd w:id="17311"/>
              </w:del>
            </w:ins>
          </w:p>
        </w:tc>
        <w:tc>
          <w:tcPr>
            <w:tcW w:w="838" w:type="dxa"/>
            <w:noWrap/>
            <w:vAlign w:val="center"/>
            <w:hideMark/>
          </w:tcPr>
          <w:p w14:paraId="061547AC" w14:textId="0018859B" w:rsidR="00271A3D" w:rsidRPr="00FD2760" w:rsidDel="00D10B12" w:rsidRDefault="00271A3D" w:rsidP="00D10B12">
            <w:pPr>
              <w:spacing w:line="288" w:lineRule="auto"/>
              <w:contextualSpacing/>
              <w:jc w:val="center"/>
              <w:rPr>
                <w:ins w:id="17312" w:author="phuong vu" w:date="2018-11-23T11:14:00Z"/>
                <w:del w:id="17313" w:author="Tran Huan" w:date="2018-12-03T01:22:00Z"/>
              </w:rPr>
              <w:pPrChange w:id="17314" w:author="Tran Huan" w:date="2018-12-03T01:23:00Z">
                <w:pPr>
                  <w:jc w:val="center"/>
                </w:pPr>
              </w:pPrChange>
            </w:pPr>
            <w:bookmarkStart w:id="17315" w:name="_Toc531570236"/>
            <w:bookmarkStart w:id="17316" w:name="_Toc531574084"/>
            <w:bookmarkStart w:id="17317" w:name="_Toc531577825"/>
            <w:bookmarkStart w:id="17318" w:name="_Toc531581563"/>
            <w:bookmarkEnd w:id="17315"/>
            <w:bookmarkEnd w:id="17316"/>
            <w:bookmarkEnd w:id="17317"/>
            <w:bookmarkEnd w:id="17318"/>
          </w:p>
        </w:tc>
        <w:tc>
          <w:tcPr>
            <w:tcW w:w="823" w:type="dxa"/>
            <w:noWrap/>
            <w:vAlign w:val="center"/>
            <w:hideMark/>
          </w:tcPr>
          <w:p w14:paraId="796B3991" w14:textId="47CA44C7" w:rsidR="00271A3D" w:rsidRPr="00FD2760" w:rsidDel="00D10B12" w:rsidRDefault="00271A3D" w:rsidP="00D10B12">
            <w:pPr>
              <w:spacing w:line="288" w:lineRule="auto"/>
              <w:contextualSpacing/>
              <w:jc w:val="center"/>
              <w:rPr>
                <w:ins w:id="17319" w:author="phuong vu" w:date="2018-11-23T11:14:00Z"/>
                <w:del w:id="17320" w:author="Tran Huan" w:date="2018-12-03T01:22:00Z"/>
              </w:rPr>
              <w:pPrChange w:id="17321" w:author="Tran Huan" w:date="2018-12-03T01:23:00Z">
                <w:pPr>
                  <w:jc w:val="center"/>
                </w:pPr>
              </w:pPrChange>
            </w:pPr>
            <w:bookmarkStart w:id="17322" w:name="_Toc531570237"/>
            <w:bookmarkStart w:id="17323" w:name="_Toc531574085"/>
            <w:bookmarkStart w:id="17324" w:name="_Toc531577826"/>
            <w:bookmarkStart w:id="17325" w:name="_Toc531581564"/>
            <w:bookmarkEnd w:id="17322"/>
            <w:bookmarkEnd w:id="17323"/>
            <w:bookmarkEnd w:id="17324"/>
            <w:bookmarkEnd w:id="17325"/>
          </w:p>
        </w:tc>
        <w:tc>
          <w:tcPr>
            <w:tcW w:w="2899" w:type="dxa"/>
            <w:noWrap/>
            <w:hideMark/>
          </w:tcPr>
          <w:p w14:paraId="218C76B3" w14:textId="73BCB635" w:rsidR="00271A3D" w:rsidRPr="00FD2760" w:rsidDel="00D10B12" w:rsidRDefault="00271A3D" w:rsidP="00D10B12">
            <w:pPr>
              <w:keepNext/>
              <w:spacing w:line="288" w:lineRule="auto"/>
              <w:contextualSpacing/>
              <w:rPr>
                <w:ins w:id="17326" w:author="phuong vu" w:date="2018-11-23T11:14:00Z"/>
                <w:del w:id="17327" w:author="Tran Huan" w:date="2018-12-03T01:22:00Z"/>
              </w:rPr>
              <w:pPrChange w:id="17328" w:author="Tran Huan" w:date="2018-12-03T01:23:00Z">
                <w:pPr/>
              </w:pPrChange>
            </w:pPr>
            <w:ins w:id="17329" w:author="phuong vu" w:date="2018-11-23T11:14:00Z">
              <w:del w:id="17330" w:author="Tran Huan" w:date="2018-12-03T01:22:00Z">
                <w:r w:rsidRPr="00FD2760" w:rsidDel="00D10B12">
                  <w:delText>Trạng thái</w:delText>
                </w:r>
                <w:bookmarkStart w:id="17331" w:name="_Toc531570238"/>
                <w:bookmarkStart w:id="17332" w:name="_Toc531574086"/>
                <w:bookmarkStart w:id="17333" w:name="_Toc531577827"/>
                <w:bookmarkStart w:id="17334" w:name="_Toc531581565"/>
                <w:bookmarkEnd w:id="17331"/>
                <w:bookmarkEnd w:id="17332"/>
                <w:bookmarkEnd w:id="17333"/>
                <w:bookmarkEnd w:id="17334"/>
              </w:del>
            </w:ins>
          </w:p>
        </w:tc>
        <w:bookmarkStart w:id="17335" w:name="_Toc531570239"/>
        <w:bookmarkStart w:id="17336" w:name="_Toc531574087"/>
        <w:bookmarkStart w:id="17337" w:name="_Toc531577828"/>
        <w:bookmarkStart w:id="17338" w:name="_Toc531581566"/>
        <w:bookmarkEnd w:id="17335"/>
        <w:bookmarkEnd w:id="17336"/>
        <w:bookmarkEnd w:id="17337"/>
        <w:bookmarkEnd w:id="17338"/>
      </w:tr>
    </w:tbl>
    <w:p w14:paraId="0C8A334A" w14:textId="6B9A03F2" w:rsidR="00271A3D" w:rsidRPr="000245EB" w:rsidDel="000D1FDC" w:rsidRDefault="007C43D0" w:rsidP="00D10B12">
      <w:pPr>
        <w:pStyle w:val="Caption"/>
        <w:spacing w:after="0" w:line="288" w:lineRule="auto"/>
        <w:contextualSpacing/>
        <w:rPr>
          <w:ins w:id="17339" w:author="phuong vu" w:date="2018-11-23T11:17:00Z"/>
          <w:del w:id="17340" w:author="Tran Huan" w:date="2018-11-25T23:33:00Z"/>
          <w:iCs w:val="0"/>
          <w:rPrChange w:id="17341" w:author="Tran Huan" w:date="2018-11-25T16:08:00Z">
            <w:rPr>
              <w:ins w:id="17342" w:author="phuong vu" w:date="2018-11-23T11:17:00Z"/>
              <w:del w:id="17343" w:author="Tran Huan" w:date="2018-11-25T23:33:00Z"/>
              <w:i/>
              <w:iCs/>
              <w:szCs w:val="18"/>
              <w:lang w:val="en-US"/>
            </w:rPr>
          </w:rPrChange>
        </w:rPr>
        <w:pPrChange w:id="17344" w:author="Tran Huan" w:date="2018-12-03T01:23:00Z">
          <w:pPr/>
        </w:pPrChange>
      </w:pPr>
      <w:ins w:id="17345" w:author="phuong vu" w:date="2018-11-23T12:02:00Z">
        <w:del w:id="17346" w:author="Tran Huan" w:date="2018-11-25T23:33:00Z">
          <w:r w:rsidDel="000D1FDC">
            <w:delText xml:space="preserve">Bảng </w:delText>
          </w:r>
        </w:del>
      </w:ins>
      <w:ins w:id="17347" w:author="phuong vu" w:date="2018-11-23T15:14:00Z">
        <w:del w:id="17348" w:author="Tran Huan" w:date="2018-11-25T23:33:00Z">
          <w:r w:rsidR="00E95F1B" w:rsidDel="000D1FDC">
            <w:fldChar w:fldCharType="begin"/>
          </w:r>
          <w:r w:rsidR="00E95F1B" w:rsidDel="000D1FDC">
            <w:delInstrText xml:space="preserve"> STYLEREF 1 \s </w:delInstrText>
          </w:r>
        </w:del>
      </w:ins>
      <w:del w:id="17349" w:author="Tran Huan" w:date="2018-11-25T23:33:00Z">
        <w:r w:rsidR="00E95F1B" w:rsidDel="000D1FDC">
          <w:fldChar w:fldCharType="separate"/>
        </w:r>
        <w:r w:rsidR="00B607D9" w:rsidDel="000D1FDC">
          <w:rPr>
            <w:noProof/>
          </w:rPr>
          <w:delText>3</w:delText>
        </w:r>
      </w:del>
      <w:ins w:id="17350" w:author="phuong vu" w:date="2018-11-23T15:14:00Z">
        <w:del w:id="17351" w:author="Tran Huan" w:date="2018-11-25T23:33: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17352" w:author="Tran Huan" w:date="2018-11-25T23:33:00Z">
        <w:r w:rsidR="00E95F1B" w:rsidDel="000D1FDC">
          <w:fldChar w:fldCharType="end"/>
        </w:r>
      </w:del>
      <w:ins w:id="17353" w:author="phuong vu" w:date="2018-11-23T12:02:00Z">
        <w:del w:id="17354" w:author="Tran Huan" w:date="2018-11-25T23:33:00Z">
          <w:r w:rsidRPr="000245EB" w:rsidDel="000D1FDC">
            <w:rPr>
              <w:i/>
              <w:iCs w:val="0"/>
              <w:rPrChange w:id="17355" w:author="Tran Huan" w:date="2018-11-25T16:08:00Z">
                <w:rPr>
                  <w:i/>
                  <w:iCs/>
                  <w:lang w:val="en-US"/>
                </w:rPr>
              </w:rPrChange>
            </w:rPr>
            <w:delText xml:space="preserve"> </w:delText>
          </w:r>
        </w:del>
      </w:ins>
      <w:ins w:id="17356" w:author="phuong vu" w:date="2018-11-23T12:03:00Z">
        <w:del w:id="17357" w:author="Tran Huan" w:date="2018-11-25T23:33:00Z">
          <w:r w:rsidRPr="000245EB" w:rsidDel="000D1FDC">
            <w:rPr>
              <w:i/>
              <w:iCs w:val="0"/>
              <w:rPrChange w:id="17358" w:author="Tran Huan" w:date="2018-11-25T16:08:00Z">
                <w:rPr>
                  <w:i/>
                  <w:iCs/>
                  <w:lang w:val="en-US"/>
                </w:rPr>
              </w:rPrChange>
            </w:rPr>
            <w:delText>Bảng dữ liệu nhóm màu</w:delText>
          </w:r>
        </w:del>
      </w:ins>
      <w:bookmarkStart w:id="17359" w:name="_Toc531570240"/>
      <w:bookmarkStart w:id="17360" w:name="_Toc531574088"/>
      <w:bookmarkStart w:id="17361" w:name="_Toc531577829"/>
      <w:bookmarkStart w:id="17362" w:name="_Toc531581567"/>
      <w:bookmarkEnd w:id="17359"/>
      <w:bookmarkEnd w:id="17360"/>
      <w:bookmarkEnd w:id="17361"/>
      <w:bookmarkEnd w:id="17362"/>
    </w:p>
    <w:p w14:paraId="1EFEE426" w14:textId="3B20ABA0" w:rsidR="00271A3D" w:rsidDel="00D10B12" w:rsidRDefault="00271A3D" w:rsidP="00D10B12">
      <w:pPr>
        <w:spacing w:after="0" w:line="288" w:lineRule="auto"/>
        <w:contextualSpacing/>
        <w:rPr>
          <w:ins w:id="17363" w:author="phuong vu" w:date="2018-11-23T11:17:00Z"/>
          <w:del w:id="17364" w:author="Tran Huan" w:date="2018-12-03T01:22:00Z"/>
          <w:b/>
          <w:lang w:val="en-US"/>
        </w:rPr>
        <w:pPrChange w:id="17365" w:author="Tran Huan" w:date="2018-12-03T01:23:00Z">
          <w:pPr/>
        </w:pPrChange>
      </w:pPr>
      <w:ins w:id="17366" w:author="phuong vu" w:date="2018-11-23T11:17:00Z">
        <w:del w:id="17367" w:author="Tran Huan" w:date="2018-12-03T01:22:00Z">
          <w:r w:rsidDel="00D10B12">
            <w:rPr>
              <w:b/>
              <w:lang w:val="en-US"/>
            </w:rPr>
            <w:delText>BẢNG CUSTOMER</w:delText>
          </w:r>
          <w:bookmarkStart w:id="17368" w:name="_Toc531570241"/>
          <w:bookmarkStart w:id="17369" w:name="_Toc531574089"/>
          <w:bookmarkStart w:id="17370" w:name="_Toc531577830"/>
          <w:bookmarkStart w:id="17371" w:name="_Toc531581568"/>
          <w:bookmarkEnd w:id="17368"/>
          <w:bookmarkEnd w:id="17369"/>
          <w:bookmarkEnd w:id="17370"/>
          <w:bookmarkEnd w:id="17371"/>
        </w:del>
      </w:ins>
    </w:p>
    <w:tbl>
      <w:tblPr>
        <w:tblStyle w:val="TableGrid"/>
        <w:tblW w:w="8890" w:type="dxa"/>
        <w:tblLook w:val="04A0" w:firstRow="1" w:lastRow="0" w:firstColumn="1" w:lastColumn="0" w:noHBand="0" w:noVBand="1"/>
        <w:tblPrChange w:id="17372" w:author="Tran Huan" w:date="2018-11-25T23:46:00Z">
          <w:tblPr>
            <w:tblStyle w:val="TableGrid"/>
            <w:tblW w:w="9486" w:type="dxa"/>
            <w:tblLook w:val="04A0" w:firstRow="1" w:lastRow="0" w:firstColumn="1" w:lastColumn="0" w:noHBand="0" w:noVBand="1"/>
          </w:tblPr>
        </w:tblPrChange>
      </w:tblPr>
      <w:tblGrid>
        <w:gridCol w:w="812"/>
        <w:gridCol w:w="1993"/>
        <w:gridCol w:w="1282"/>
        <w:gridCol w:w="1084"/>
        <w:gridCol w:w="838"/>
        <w:gridCol w:w="823"/>
        <w:gridCol w:w="2107"/>
        <w:tblGridChange w:id="17373">
          <w:tblGrid>
            <w:gridCol w:w="699"/>
            <w:gridCol w:w="9"/>
            <w:gridCol w:w="1820"/>
            <w:gridCol w:w="135"/>
            <w:gridCol w:w="1165"/>
            <w:gridCol w:w="117"/>
            <w:gridCol w:w="981"/>
            <w:gridCol w:w="103"/>
            <w:gridCol w:w="735"/>
            <w:gridCol w:w="93"/>
            <w:gridCol w:w="730"/>
            <w:gridCol w:w="83"/>
            <w:gridCol w:w="2107"/>
            <w:gridCol w:w="709"/>
          </w:tblGrid>
        </w:tblGridChange>
      </w:tblGrid>
      <w:tr w:rsidR="00271A3D" w:rsidRPr="001856AA" w:rsidDel="00D10B12" w14:paraId="613D76FE" w14:textId="12C68948" w:rsidTr="00266AC8">
        <w:trPr>
          <w:trHeight w:val="300"/>
          <w:ins w:id="17374" w:author="phuong vu" w:date="2018-11-23T11:18:00Z"/>
          <w:del w:id="17375" w:author="Tran Huan" w:date="2018-12-03T01:22:00Z"/>
          <w:trPrChange w:id="17376" w:author="Tran Huan" w:date="2018-11-25T23:46:00Z">
            <w:trPr>
              <w:trHeight w:val="300"/>
            </w:trPr>
          </w:trPrChange>
        </w:trPr>
        <w:tc>
          <w:tcPr>
            <w:tcW w:w="812" w:type="dxa"/>
            <w:noWrap/>
            <w:vAlign w:val="center"/>
            <w:hideMark/>
            <w:tcPrChange w:id="17377" w:author="Tran Huan" w:date="2018-11-25T23:46:00Z">
              <w:tcPr>
                <w:tcW w:w="708" w:type="dxa"/>
                <w:gridSpan w:val="2"/>
                <w:noWrap/>
                <w:vAlign w:val="center"/>
                <w:hideMark/>
              </w:tcPr>
            </w:tcPrChange>
          </w:tcPr>
          <w:p w14:paraId="549162B7" w14:textId="0BD8A14A" w:rsidR="00271A3D" w:rsidRPr="001856AA" w:rsidDel="00D10B12" w:rsidRDefault="00271A3D" w:rsidP="00D10B12">
            <w:pPr>
              <w:spacing w:line="288" w:lineRule="auto"/>
              <w:contextualSpacing/>
              <w:jc w:val="center"/>
              <w:rPr>
                <w:ins w:id="17378" w:author="phuong vu" w:date="2018-11-23T11:18:00Z"/>
                <w:del w:id="17379" w:author="Tran Huan" w:date="2018-12-03T01:22:00Z"/>
                <w:b/>
                <w:bCs/>
              </w:rPr>
              <w:pPrChange w:id="17380" w:author="Tran Huan" w:date="2018-12-03T01:23:00Z">
                <w:pPr>
                  <w:jc w:val="center"/>
                </w:pPr>
              </w:pPrChange>
            </w:pPr>
            <w:ins w:id="17381" w:author="phuong vu" w:date="2018-11-23T11:18:00Z">
              <w:del w:id="17382" w:author="Tran Huan" w:date="2018-12-03T01:22:00Z">
                <w:r w:rsidRPr="001856AA" w:rsidDel="00D10B12">
                  <w:rPr>
                    <w:b/>
                    <w:bCs/>
                    <w:lang w:val="da-DK"/>
                  </w:rPr>
                  <w:delText>STT</w:delText>
                </w:r>
                <w:bookmarkStart w:id="17383" w:name="_Toc531570242"/>
                <w:bookmarkStart w:id="17384" w:name="_Toc531574090"/>
                <w:bookmarkStart w:id="17385" w:name="_Toc531577831"/>
                <w:bookmarkStart w:id="17386" w:name="_Toc531581569"/>
                <w:bookmarkEnd w:id="17383"/>
                <w:bookmarkEnd w:id="17384"/>
                <w:bookmarkEnd w:id="17385"/>
                <w:bookmarkEnd w:id="17386"/>
              </w:del>
            </w:ins>
          </w:p>
        </w:tc>
        <w:tc>
          <w:tcPr>
            <w:tcW w:w="1964" w:type="dxa"/>
            <w:noWrap/>
            <w:vAlign w:val="center"/>
            <w:hideMark/>
            <w:tcPrChange w:id="17387" w:author="Tran Huan" w:date="2018-11-25T23:46:00Z">
              <w:tcPr>
                <w:tcW w:w="1820" w:type="dxa"/>
                <w:noWrap/>
                <w:vAlign w:val="center"/>
                <w:hideMark/>
              </w:tcPr>
            </w:tcPrChange>
          </w:tcPr>
          <w:p w14:paraId="6884E39D" w14:textId="6277CE2F" w:rsidR="00271A3D" w:rsidRPr="001856AA" w:rsidDel="00D10B12" w:rsidRDefault="00271A3D" w:rsidP="00D10B12">
            <w:pPr>
              <w:spacing w:line="288" w:lineRule="auto"/>
              <w:contextualSpacing/>
              <w:jc w:val="center"/>
              <w:rPr>
                <w:ins w:id="17388" w:author="phuong vu" w:date="2018-11-23T11:18:00Z"/>
                <w:del w:id="17389" w:author="Tran Huan" w:date="2018-12-03T01:22:00Z"/>
                <w:b/>
                <w:bCs/>
              </w:rPr>
              <w:pPrChange w:id="17390" w:author="Tran Huan" w:date="2018-12-03T01:23:00Z">
                <w:pPr>
                  <w:jc w:val="center"/>
                </w:pPr>
              </w:pPrChange>
            </w:pPr>
            <w:ins w:id="17391" w:author="phuong vu" w:date="2018-11-23T11:18:00Z">
              <w:del w:id="17392" w:author="Tran Huan" w:date="2018-12-03T01:22:00Z">
                <w:r w:rsidRPr="001856AA" w:rsidDel="00D10B12">
                  <w:rPr>
                    <w:b/>
                    <w:bCs/>
                    <w:lang w:val="da-DK"/>
                  </w:rPr>
                  <w:delText>Tên trường</w:delText>
                </w:r>
                <w:bookmarkStart w:id="17393" w:name="_Toc531570243"/>
                <w:bookmarkStart w:id="17394" w:name="_Toc531574091"/>
                <w:bookmarkStart w:id="17395" w:name="_Toc531577832"/>
                <w:bookmarkStart w:id="17396" w:name="_Toc531581570"/>
                <w:bookmarkEnd w:id="17393"/>
                <w:bookmarkEnd w:id="17394"/>
                <w:bookmarkEnd w:id="17395"/>
                <w:bookmarkEnd w:id="17396"/>
              </w:del>
            </w:ins>
          </w:p>
        </w:tc>
        <w:tc>
          <w:tcPr>
            <w:tcW w:w="1282" w:type="dxa"/>
            <w:noWrap/>
            <w:vAlign w:val="center"/>
            <w:hideMark/>
            <w:tcPrChange w:id="17397" w:author="Tran Huan" w:date="2018-11-25T23:46:00Z">
              <w:tcPr>
                <w:tcW w:w="1300" w:type="dxa"/>
                <w:gridSpan w:val="2"/>
                <w:noWrap/>
                <w:vAlign w:val="center"/>
                <w:hideMark/>
              </w:tcPr>
            </w:tcPrChange>
          </w:tcPr>
          <w:p w14:paraId="4D1CF5C5" w14:textId="78955AB8" w:rsidR="00271A3D" w:rsidRPr="001856AA" w:rsidDel="00D10B12" w:rsidRDefault="00271A3D" w:rsidP="00D10B12">
            <w:pPr>
              <w:spacing w:line="288" w:lineRule="auto"/>
              <w:contextualSpacing/>
              <w:jc w:val="center"/>
              <w:rPr>
                <w:ins w:id="17398" w:author="phuong vu" w:date="2018-11-23T11:18:00Z"/>
                <w:del w:id="17399" w:author="Tran Huan" w:date="2018-12-03T01:22:00Z"/>
                <w:b/>
                <w:bCs/>
              </w:rPr>
              <w:pPrChange w:id="17400" w:author="Tran Huan" w:date="2018-12-03T01:23:00Z">
                <w:pPr>
                  <w:jc w:val="center"/>
                </w:pPr>
              </w:pPrChange>
            </w:pPr>
            <w:ins w:id="17401" w:author="phuong vu" w:date="2018-11-23T11:18:00Z">
              <w:del w:id="17402" w:author="Tran Huan" w:date="2018-12-03T01:22:00Z">
                <w:r w:rsidRPr="001856AA" w:rsidDel="00D10B12">
                  <w:rPr>
                    <w:b/>
                    <w:bCs/>
                    <w:lang w:val="da-DK"/>
                  </w:rPr>
                  <w:delText>Kiểu</w:delText>
                </w:r>
                <w:bookmarkStart w:id="17403" w:name="_Toc531570244"/>
                <w:bookmarkStart w:id="17404" w:name="_Toc531574092"/>
                <w:bookmarkStart w:id="17405" w:name="_Toc531577833"/>
                <w:bookmarkStart w:id="17406" w:name="_Toc531581571"/>
                <w:bookmarkEnd w:id="17403"/>
                <w:bookmarkEnd w:id="17404"/>
                <w:bookmarkEnd w:id="17405"/>
                <w:bookmarkEnd w:id="17406"/>
              </w:del>
            </w:ins>
          </w:p>
        </w:tc>
        <w:tc>
          <w:tcPr>
            <w:tcW w:w="1084" w:type="dxa"/>
            <w:noWrap/>
            <w:vAlign w:val="center"/>
            <w:hideMark/>
            <w:tcPrChange w:id="17407" w:author="Tran Huan" w:date="2018-11-25T23:46:00Z">
              <w:tcPr>
                <w:tcW w:w="1098" w:type="dxa"/>
                <w:gridSpan w:val="2"/>
                <w:noWrap/>
                <w:vAlign w:val="center"/>
                <w:hideMark/>
              </w:tcPr>
            </w:tcPrChange>
          </w:tcPr>
          <w:p w14:paraId="6B0D6A72" w14:textId="4C541F62" w:rsidR="00271A3D" w:rsidRPr="001856AA" w:rsidDel="00D10B12" w:rsidRDefault="00271A3D" w:rsidP="00D10B12">
            <w:pPr>
              <w:spacing w:line="288" w:lineRule="auto"/>
              <w:contextualSpacing/>
              <w:jc w:val="center"/>
              <w:rPr>
                <w:ins w:id="17408" w:author="phuong vu" w:date="2018-11-23T11:18:00Z"/>
                <w:del w:id="17409" w:author="Tran Huan" w:date="2018-12-03T01:22:00Z"/>
                <w:b/>
                <w:bCs/>
              </w:rPr>
              <w:pPrChange w:id="17410" w:author="Tran Huan" w:date="2018-12-03T01:23:00Z">
                <w:pPr>
                  <w:jc w:val="center"/>
                </w:pPr>
              </w:pPrChange>
            </w:pPr>
            <w:ins w:id="17411" w:author="phuong vu" w:date="2018-11-23T11:18:00Z">
              <w:del w:id="17412" w:author="Tran Huan" w:date="2018-12-03T01:22:00Z">
                <w:r w:rsidRPr="001856AA" w:rsidDel="00D10B12">
                  <w:rPr>
                    <w:b/>
                    <w:bCs/>
                    <w:lang w:val="da-DK"/>
                  </w:rPr>
                  <w:delText>Chấp nhận Null</w:delText>
                </w:r>
                <w:bookmarkStart w:id="17413" w:name="_Toc531570245"/>
                <w:bookmarkStart w:id="17414" w:name="_Toc531574093"/>
                <w:bookmarkStart w:id="17415" w:name="_Toc531577834"/>
                <w:bookmarkStart w:id="17416" w:name="_Toc531581572"/>
                <w:bookmarkEnd w:id="17413"/>
                <w:bookmarkEnd w:id="17414"/>
                <w:bookmarkEnd w:id="17415"/>
                <w:bookmarkEnd w:id="17416"/>
              </w:del>
            </w:ins>
          </w:p>
        </w:tc>
        <w:tc>
          <w:tcPr>
            <w:tcW w:w="828" w:type="dxa"/>
            <w:noWrap/>
            <w:vAlign w:val="center"/>
            <w:hideMark/>
            <w:tcPrChange w:id="17417" w:author="Tran Huan" w:date="2018-11-25T23:46:00Z">
              <w:tcPr>
                <w:tcW w:w="838" w:type="dxa"/>
                <w:gridSpan w:val="2"/>
                <w:noWrap/>
                <w:vAlign w:val="center"/>
                <w:hideMark/>
              </w:tcPr>
            </w:tcPrChange>
          </w:tcPr>
          <w:p w14:paraId="7CB9761F" w14:textId="3729DCC8" w:rsidR="00271A3D" w:rsidRPr="001856AA" w:rsidDel="00D10B12" w:rsidRDefault="00271A3D" w:rsidP="00D10B12">
            <w:pPr>
              <w:spacing w:line="288" w:lineRule="auto"/>
              <w:contextualSpacing/>
              <w:jc w:val="center"/>
              <w:rPr>
                <w:ins w:id="17418" w:author="phuong vu" w:date="2018-11-23T11:18:00Z"/>
                <w:del w:id="17419" w:author="Tran Huan" w:date="2018-12-03T01:22:00Z"/>
                <w:b/>
                <w:bCs/>
              </w:rPr>
              <w:pPrChange w:id="17420" w:author="Tran Huan" w:date="2018-12-03T01:23:00Z">
                <w:pPr>
                  <w:jc w:val="center"/>
                </w:pPr>
              </w:pPrChange>
            </w:pPr>
            <w:ins w:id="17421" w:author="phuong vu" w:date="2018-11-23T11:18:00Z">
              <w:del w:id="17422" w:author="Tran Huan" w:date="2018-12-03T01:22:00Z">
                <w:r w:rsidRPr="001856AA" w:rsidDel="00D10B12">
                  <w:rPr>
                    <w:b/>
                    <w:bCs/>
                    <w:lang w:val="da-DK"/>
                  </w:rPr>
                  <w:delText>Khóa chính</w:delText>
                </w:r>
                <w:bookmarkStart w:id="17423" w:name="_Toc531570246"/>
                <w:bookmarkStart w:id="17424" w:name="_Toc531574094"/>
                <w:bookmarkStart w:id="17425" w:name="_Toc531577835"/>
                <w:bookmarkStart w:id="17426" w:name="_Toc531581573"/>
                <w:bookmarkEnd w:id="17423"/>
                <w:bookmarkEnd w:id="17424"/>
                <w:bookmarkEnd w:id="17425"/>
                <w:bookmarkEnd w:id="17426"/>
              </w:del>
            </w:ins>
          </w:p>
        </w:tc>
        <w:tc>
          <w:tcPr>
            <w:tcW w:w="813" w:type="dxa"/>
            <w:noWrap/>
            <w:vAlign w:val="center"/>
            <w:hideMark/>
            <w:tcPrChange w:id="17427" w:author="Tran Huan" w:date="2018-11-25T23:46:00Z">
              <w:tcPr>
                <w:tcW w:w="823" w:type="dxa"/>
                <w:gridSpan w:val="2"/>
                <w:noWrap/>
                <w:vAlign w:val="center"/>
                <w:hideMark/>
              </w:tcPr>
            </w:tcPrChange>
          </w:tcPr>
          <w:p w14:paraId="71F573E0" w14:textId="0DA8C383" w:rsidR="00271A3D" w:rsidRPr="001856AA" w:rsidDel="00D10B12" w:rsidRDefault="00271A3D" w:rsidP="00D10B12">
            <w:pPr>
              <w:spacing w:line="288" w:lineRule="auto"/>
              <w:contextualSpacing/>
              <w:jc w:val="center"/>
              <w:rPr>
                <w:ins w:id="17428" w:author="phuong vu" w:date="2018-11-23T11:18:00Z"/>
                <w:del w:id="17429" w:author="Tran Huan" w:date="2018-12-03T01:22:00Z"/>
                <w:b/>
                <w:bCs/>
              </w:rPr>
              <w:pPrChange w:id="17430" w:author="Tran Huan" w:date="2018-12-03T01:23:00Z">
                <w:pPr>
                  <w:jc w:val="center"/>
                </w:pPr>
              </w:pPrChange>
            </w:pPr>
            <w:ins w:id="17431" w:author="phuong vu" w:date="2018-11-23T11:18:00Z">
              <w:del w:id="17432" w:author="Tran Huan" w:date="2018-12-03T01:22:00Z">
                <w:r w:rsidRPr="001856AA" w:rsidDel="00D10B12">
                  <w:rPr>
                    <w:b/>
                    <w:bCs/>
                    <w:lang w:val="da-DK"/>
                  </w:rPr>
                  <w:delText>Khóa ngoại</w:delText>
                </w:r>
                <w:bookmarkStart w:id="17433" w:name="_Toc531570247"/>
                <w:bookmarkStart w:id="17434" w:name="_Toc531574095"/>
                <w:bookmarkStart w:id="17435" w:name="_Toc531577836"/>
                <w:bookmarkStart w:id="17436" w:name="_Toc531581574"/>
                <w:bookmarkEnd w:id="17433"/>
                <w:bookmarkEnd w:id="17434"/>
                <w:bookmarkEnd w:id="17435"/>
                <w:bookmarkEnd w:id="17436"/>
              </w:del>
            </w:ins>
          </w:p>
        </w:tc>
        <w:tc>
          <w:tcPr>
            <w:tcW w:w="2107" w:type="dxa"/>
            <w:noWrap/>
            <w:vAlign w:val="center"/>
            <w:hideMark/>
            <w:tcPrChange w:id="17437" w:author="Tran Huan" w:date="2018-11-25T23:46:00Z">
              <w:tcPr>
                <w:tcW w:w="2899" w:type="dxa"/>
                <w:gridSpan w:val="3"/>
                <w:noWrap/>
                <w:vAlign w:val="center"/>
                <w:hideMark/>
              </w:tcPr>
            </w:tcPrChange>
          </w:tcPr>
          <w:p w14:paraId="706B58E0" w14:textId="7BB9678D" w:rsidR="00271A3D" w:rsidRPr="001856AA" w:rsidDel="00D10B12" w:rsidRDefault="00271A3D" w:rsidP="00D10B12">
            <w:pPr>
              <w:spacing w:line="288" w:lineRule="auto"/>
              <w:ind w:right="226"/>
              <w:contextualSpacing/>
              <w:jc w:val="center"/>
              <w:rPr>
                <w:ins w:id="17438" w:author="phuong vu" w:date="2018-11-23T11:18:00Z"/>
                <w:del w:id="17439" w:author="Tran Huan" w:date="2018-12-03T01:22:00Z"/>
                <w:b/>
                <w:bCs/>
              </w:rPr>
              <w:pPrChange w:id="17440" w:author="Tran Huan" w:date="2018-12-03T01:23:00Z">
                <w:pPr>
                  <w:ind w:right="226"/>
                  <w:jc w:val="center"/>
                </w:pPr>
              </w:pPrChange>
            </w:pPr>
            <w:ins w:id="17441" w:author="phuong vu" w:date="2018-11-23T11:18:00Z">
              <w:del w:id="17442" w:author="Tran Huan" w:date="2018-12-03T01:22:00Z">
                <w:r w:rsidRPr="001856AA" w:rsidDel="00D10B12">
                  <w:rPr>
                    <w:b/>
                    <w:bCs/>
                    <w:lang w:val="da-DK"/>
                  </w:rPr>
                  <w:delText>Mô tả</w:delText>
                </w:r>
                <w:bookmarkStart w:id="17443" w:name="_Toc531570248"/>
                <w:bookmarkStart w:id="17444" w:name="_Toc531574096"/>
                <w:bookmarkStart w:id="17445" w:name="_Toc531577837"/>
                <w:bookmarkStart w:id="17446" w:name="_Toc531581575"/>
                <w:bookmarkEnd w:id="17443"/>
                <w:bookmarkEnd w:id="17444"/>
                <w:bookmarkEnd w:id="17445"/>
                <w:bookmarkEnd w:id="17446"/>
              </w:del>
            </w:ins>
          </w:p>
        </w:tc>
        <w:bookmarkStart w:id="17447" w:name="_Toc531570249"/>
        <w:bookmarkStart w:id="17448" w:name="_Toc531574097"/>
        <w:bookmarkStart w:id="17449" w:name="_Toc531577838"/>
        <w:bookmarkStart w:id="17450" w:name="_Toc531581576"/>
        <w:bookmarkEnd w:id="17447"/>
        <w:bookmarkEnd w:id="17448"/>
        <w:bookmarkEnd w:id="17449"/>
        <w:bookmarkEnd w:id="17450"/>
      </w:tr>
      <w:tr w:rsidR="00271A3D" w:rsidRPr="001856AA" w:rsidDel="00D10B12" w14:paraId="73583990" w14:textId="6A875646" w:rsidTr="00266AC8">
        <w:trPr>
          <w:trHeight w:val="300"/>
          <w:ins w:id="17451" w:author="phuong vu" w:date="2018-11-23T11:18:00Z"/>
          <w:del w:id="17452" w:author="Tran Huan" w:date="2018-12-03T01:22:00Z"/>
          <w:trPrChange w:id="17453" w:author="Tran Huan" w:date="2018-11-25T23:46:00Z">
            <w:trPr>
              <w:trHeight w:val="300"/>
            </w:trPr>
          </w:trPrChange>
        </w:trPr>
        <w:tc>
          <w:tcPr>
            <w:tcW w:w="812" w:type="dxa"/>
            <w:noWrap/>
            <w:vAlign w:val="center"/>
            <w:hideMark/>
            <w:tcPrChange w:id="17454" w:author="Tran Huan" w:date="2018-11-25T23:46:00Z">
              <w:tcPr>
                <w:tcW w:w="708" w:type="dxa"/>
                <w:gridSpan w:val="2"/>
                <w:noWrap/>
                <w:vAlign w:val="center"/>
                <w:hideMark/>
              </w:tcPr>
            </w:tcPrChange>
          </w:tcPr>
          <w:p w14:paraId="0E0AE497" w14:textId="782DC7EA" w:rsidR="00271A3D" w:rsidRPr="00FD2760" w:rsidDel="00D10B12" w:rsidRDefault="008A7CB0" w:rsidP="00D10B12">
            <w:pPr>
              <w:spacing w:line="288" w:lineRule="auto"/>
              <w:contextualSpacing/>
              <w:jc w:val="center"/>
              <w:rPr>
                <w:ins w:id="17455" w:author="phuong vu" w:date="2018-11-23T11:18:00Z"/>
                <w:del w:id="17456" w:author="Tran Huan" w:date="2018-12-03T01:22:00Z"/>
              </w:rPr>
              <w:pPrChange w:id="17457" w:author="Tran Huan" w:date="2018-12-03T01:23:00Z">
                <w:pPr>
                  <w:jc w:val="center"/>
                </w:pPr>
              </w:pPrChange>
            </w:pPr>
            <w:ins w:id="17458" w:author="phuong vu" w:date="2018-11-23T11:18:00Z">
              <w:del w:id="17459" w:author="Tran Huan" w:date="2018-12-03T01:22:00Z">
                <w:r w:rsidRPr="00FD2760" w:rsidDel="00D10B12">
                  <w:delText>1</w:delText>
                </w:r>
                <w:bookmarkStart w:id="17460" w:name="_Toc531570250"/>
                <w:bookmarkStart w:id="17461" w:name="_Toc531574098"/>
                <w:bookmarkStart w:id="17462" w:name="_Toc531577839"/>
                <w:bookmarkStart w:id="17463" w:name="_Toc531581577"/>
                <w:bookmarkEnd w:id="17460"/>
                <w:bookmarkEnd w:id="17461"/>
                <w:bookmarkEnd w:id="17462"/>
                <w:bookmarkEnd w:id="17463"/>
              </w:del>
            </w:ins>
          </w:p>
        </w:tc>
        <w:tc>
          <w:tcPr>
            <w:tcW w:w="1964" w:type="dxa"/>
            <w:noWrap/>
            <w:hideMark/>
            <w:tcPrChange w:id="17464" w:author="Tran Huan" w:date="2018-11-25T23:46:00Z">
              <w:tcPr>
                <w:tcW w:w="1820" w:type="dxa"/>
                <w:noWrap/>
                <w:hideMark/>
              </w:tcPr>
            </w:tcPrChange>
          </w:tcPr>
          <w:p w14:paraId="52F02110" w14:textId="3FF5C977" w:rsidR="00271A3D" w:rsidRPr="00FD2760" w:rsidDel="00D10B12" w:rsidRDefault="008A7CB0" w:rsidP="00D10B12">
            <w:pPr>
              <w:spacing w:line="288" w:lineRule="auto"/>
              <w:contextualSpacing/>
              <w:rPr>
                <w:ins w:id="17465" w:author="phuong vu" w:date="2018-11-23T11:18:00Z"/>
                <w:del w:id="17466" w:author="Tran Huan" w:date="2018-12-03T01:22:00Z"/>
              </w:rPr>
              <w:pPrChange w:id="17467" w:author="Tran Huan" w:date="2018-12-03T01:23:00Z">
                <w:pPr/>
              </w:pPrChange>
            </w:pPr>
            <w:ins w:id="17468" w:author="phuong vu" w:date="2018-11-23T11:18:00Z">
              <w:del w:id="17469" w:author="Tran Huan" w:date="2018-12-03T01:22:00Z">
                <w:r w:rsidRPr="00FD2760" w:rsidDel="00D10B12">
                  <w:delText>id</w:delText>
                </w:r>
                <w:bookmarkStart w:id="17470" w:name="_Toc531570251"/>
                <w:bookmarkStart w:id="17471" w:name="_Toc531574099"/>
                <w:bookmarkStart w:id="17472" w:name="_Toc531577840"/>
                <w:bookmarkStart w:id="17473" w:name="_Toc531581578"/>
                <w:bookmarkEnd w:id="17470"/>
                <w:bookmarkEnd w:id="17471"/>
                <w:bookmarkEnd w:id="17472"/>
                <w:bookmarkEnd w:id="17473"/>
              </w:del>
            </w:ins>
          </w:p>
        </w:tc>
        <w:tc>
          <w:tcPr>
            <w:tcW w:w="1282" w:type="dxa"/>
            <w:noWrap/>
            <w:hideMark/>
            <w:tcPrChange w:id="17474" w:author="Tran Huan" w:date="2018-11-25T23:46:00Z">
              <w:tcPr>
                <w:tcW w:w="1300" w:type="dxa"/>
                <w:gridSpan w:val="2"/>
                <w:noWrap/>
                <w:hideMark/>
              </w:tcPr>
            </w:tcPrChange>
          </w:tcPr>
          <w:p w14:paraId="61314318" w14:textId="533EBF15" w:rsidR="00271A3D" w:rsidRPr="00FD2760" w:rsidDel="00D10B12" w:rsidRDefault="00271A3D" w:rsidP="00D10B12">
            <w:pPr>
              <w:spacing w:line="288" w:lineRule="auto"/>
              <w:contextualSpacing/>
              <w:rPr>
                <w:ins w:id="17475" w:author="phuong vu" w:date="2018-11-23T11:18:00Z"/>
                <w:del w:id="17476" w:author="Tran Huan" w:date="2018-12-03T01:22:00Z"/>
              </w:rPr>
              <w:pPrChange w:id="17477" w:author="Tran Huan" w:date="2018-12-03T01:23:00Z">
                <w:pPr/>
              </w:pPrChange>
            </w:pPr>
            <w:ins w:id="17478" w:author="phuong vu" w:date="2018-11-23T11:18:00Z">
              <w:del w:id="17479" w:author="Tran Huan" w:date="2018-12-03T01:22:00Z">
                <w:r w:rsidRPr="00FD2760" w:rsidDel="00D10B12">
                  <w:delText>numeric</w:delText>
                </w:r>
                <w:bookmarkStart w:id="17480" w:name="_Toc531570252"/>
                <w:bookmarkStart w:id="17481" w:name="_Toc531574100"/>
                <w:bookmarkStart w:id="17482" w:name="_Toc531577841"/>
                <w:bookmarkStart w:id="17483" w:name="_Toc531581579"/>
                <w:bookmarkEnd w:id="17480"/>
                <w:bookmarkEnd w:id="17481"/>
                <w:bookmarkEnd w:id="17482"/>
                <w:bookmarkEnd w:id="17483"/>
              </w:del>
            </w:ins>
          </w:p>
        </w:tc>
        <w:tc>
          <w:tcPr>
            <w:tcW w:w="1084" w:type="dxa"/>
            <w:noWrap/>
            <w:vAlign w:val="center"/>
            <w:hideMark/>
            <w:tcPrChange w:id="17484" w:author="Tran Huan" w:date="2018-11-25T23:46:00Z">
              <w:tcPr>
                <w:tcW w:w="1098" w:type="dxa"/>
                <w:gridSpan w:val="2"/>
                <w:noWrap/>
                <w:vAlign w:val="center"/>
                <w:hideMark/>
              </w:tcPr>
            </w:tcPrChange>
          </w:tcPr>
          <w:p w14:paraId="39E7D938" w14:textId="29357534" w:rsidR="00271A3D" w:rsidRPr="00FD2760" w:rsidDel="00D10B12" w:rsidRDefault="00271A3D" w:rsidP="00D10B12">
            <w:pPr>
              <w:spacing w:line="288" w:lineRule="auto"/>
              <w:contextualSpacing/>
              <w:jc w:val="center"/>
              <w:rPr>
                <w:ins w:id="17485" w:author="phuong vu" w:date="2018-11-23T11:18:00Z"/>
                <w:del w:id="17486" w:author="Tran Huan" w:date="2018-12-03T01:22:00Z"/>
              </w:rPr>
              <w:pPrChange w:id="17487" w:author="Tran Huan" w:date="2018-12-03T01:23:00Z">
                <w:pPr>
                  <w:jc w:val="center"/>
                </w:pPr>
              </w:pPrChange>
            </w:pPr>
            <w:bookmarkStart w:id="17488" w:name="_Toc531570253"/>
            <w:bookmarkStart w:id="17489" w:name="_Toc531574101"/>
            <w:bookmarkStart w:id="17490" w:name="_Toc531577842"/>
            <w:bookmarkStart w:id="17491" w:name="_Toc531581580"/>
            <w:bookmarkEnd w:id="17488"/>
            <w:bookmarkEnd w:id="17489"/>
            <w:bookmarkEnd w:id="17490"/>
            <w:bookmarkEnd w:id="17491"/>
          </w:p>
        </w:tc>
        <w:tc>
          <w:tcPr>
            <w:tcW w:w="828" w:type="dxa"/>
            <w:noWrap/>
            <w:vAlign w:val="center"/>
            <w:hideMark/>
            <w:tcPrChange w:id="17492" w:author="Tran Huan" w:date="2018-11-25T23:46:00Z">
              <w:tcPr>
                <w:tcW w:w="838" w:type="dxa"/>
                <w:gridSpan w:val="2"/>
                <w:noWrap/>
                <w:vAlign w:val="center"/>
                <w:hideMark/>
              </w:tcPr>
            </w:tcPrChange>
          </w:tcPr>
          <w:p w14:paraId="0E850998" w14:textId="02DE06F0" w:rsidR="00271A3D" w:rsidRPr="00FD2760" w:rsidDel="00D10B12" w:rsidRDefault="00271A3D" w:rsidP="00D10B12">
            <w:pPr>
              <w:spacing w:line="288" w:lineRule="auto"/>
              <w:contextualSpacing/>
              <w:jc w:val="center"/>
              <w:rPr>
                <w:ins w:id="17493" w:author="phuong vu" w:date="2018-11-23T11:18:00Z"/>
                <w:del w:id="17494" w:author="Tran Huan" w:date="2018-12-03T01:22:00Z"/>
              </w:rPr>
              <w:pPrChange w:id="17495" w:author="Tran Huan" w:date="2018-12-03T01:23:00Z">
                <w:pPr>
                  <w:jc w:val="center"/>
                </w:pPr>
              </w:pPrChange>
            </w:pPr>
            <w:ins w:id="17496" w:author="phuong vu" w:date="2018-11-23T11:18:00Z">
              <w:del w:id="17497" w:author="Tran Huan" w:date="2018-12-03T01:22:00Z">
                <w:r w:rsidRPr="00FD2760" w:rsidDel="00D10B12">
                  <w:delText>X</w:delText>
                </w:r>
                <w:bookmarkStart w:id="17498" w:name="_Toc531570254"/>
                <w:bookmarkStart w:id="17499" w:name="_Toc531574102"/>
                <w:bookmarkStart w:id="17500" w:name="_Toc531577843"/>
                <w:bookmarkStart w:id="17501" w:name="_Toc531581581"/>
                <w:bookmarkEnd w:id="17498"/>
                <w:bookmarkEnd w:id="17499"/>
                <w:bookmarkEnd w:id="17500"/>
                <w:bookmarkEnd w:id="17501"/>
              </w:del>
            </w:ins>
          </w:p>
        </w:tc>
        <w:tc>
          <w:tcPr>
            <w:tcW w:w="813" w:type="dxa"/>
            <w:noWrap/>
            <w:vAlign w:val="center"/>
            <w:hideMark/>
            <w:tcPrChange w:id="17502" w:author="Tran Huan" w:date="2018-11-25T23:46:00Z">
              <w:tcPr>
                <w:tcW w:w="823" w:type="dxa"/>
                <w:gridSpan w:val="2"/>
                <w:noWrap/>
                <w:vAlign w:val="center"/>
                <w:hideMark/>
              </w:tcPr>
            </w:tcPrChange>
          </w:tcPr>
          <w:p w14:paraId="20CDD44D" w14:textId="1ABCDDC3" w:rsidR="00271A3D" w:rsidRPr="00FD2760" w:rsidDel="00D10B12" w:rsidRDefault="00271A3D" w:rsidP="00D10B12">
            <w:pPr>
              <w:spacing w:line="288" w:lineRule="auto"/>
              <w:contextualSpacing/>
              <w:jc w:val="center"/>
              <w:rPr>
                <w:ins w:id="17503" w:author="phuong vu" w:date="2018-11-23T11:18:00Z"/>
                <w:del w:id="17504" w:author="Tran Huan" w:date="2018-12-03T01:22:00Z"/>
              </w:rPr>
              <w:pPrChange w:id="17505" w:author="Tran Huan" w:date="2018-12-03T01:23:00Z">
                <w:pPr>
                  <w:jc w:val="center"/>
                </w:pPr>
              </w:pPrChange>
            </w:pPr>
            <w:bookmarkStart w:id="17506" w:name="_Toc531570255"/>
            <w:bookmarkStart w:id="17507" w:name="_Toc531574103"/>
            <w:bookmarkStart w:id="17508" w:name="_Toc531577844"/>
            <w:bookmarkStart w:id="17509" w:name="_Toc531581582"/>
            <w:bookmarkEnd w:id="17506"/>
            <w:bookmarkEnd w:id="17507"/>
            <w:bookmarkEnd w:id="17508"/>
            <w:bookmarkEnd w:id="17509"/>
          </w:p>
        </w:tc>
        <w:tc>
          <w:tcPr>
            <w:tcW w:w="2107" w:type="dxa"/>
            <w:noWrap/>
            <w:hideMark/>
            <w:tcPrChange w:id="17510" w:author="Tran Huan" w:date="2018-11-25T23:46:00Z">
              <w:tcPr>
                <w:tcW w:w="2899" w:type="dxa"/>
                <w:gridSpan w:val="3"/>
                <w:noWrap/>
                <w:hideMark/>
              </w:tcPr>
            </w:tcPrChange>
          </w:tcPr>
          <w:p w14:paraId="13565DC6" w14:textId="4B17C903" w:rsidR="00271A3D" w:rsidRPr="00F13961" w:rsidDel="00D10B12" w:rsidRDefault="00271A3D" w:rsidP="00D10B12">
            <w:pPr>
              <w:spacing w:line="288" w:lineRule="auto"/>
              <w:contextualSpacing/>
              <w:rPr>
                <w:ins w:id="17511" w:author="phuong vu" w:date="2018-11-23T11:18:00Z"/>
                <w:del w:id="17512" w:author="Tran Huan" w:date="2018-12-03T01:22:00Z"/>
                <w:lang w:val="en-US"/>
                <w:rPrChange w:id="17513" w:author="phuong vu" w:date="2018-11-23T11:24:00Z">
                  <w:rPr>
                    <w:ins w:id="17514" w:author="phuong vu" w:date="2018-11-23T11:18:00Z"/>
                    <w:del w:id="17515" w:author="Tran Huan" w:date="2018-12-03T01:22:00Z"/>
                  </w:rPr>
                </w:rPrChange>
              </w:rPr>
              <w:pPrChange w:id="17516" w:author="Tran Huan" w:date="2018-12-03T01:23:00Z">
                <w:pPr/>
              </w:pPrChange>
            </w:pPr>
            <w:ins w:id="17517" w:author="phuong vu" w:date="2018-11-23T11:18:00Z">
              <w:del w:id="17518" w:author="Tran Huan" w:date="2018-12-03T01:22:00Z">
                <w:r w:rsidRPr="00FD2760" w:rsidDel="00D10B12">
                  <w:delText xml:space="preserve">ID </w:delText>
                </w:r>
              </w:del>
            </w:ins>
            <w:ins w:id="17519" w:author="phuong vu" w:date="2018-11-23T11:24:00Z">
              <w:del w:id="17520" w:author="Tran Huan" w:date="2018-12-03T01:22:00Z">
                <w:r w:rsidR="00F13961" w:rsidDel="00D10B12">
                  <w:delText>kh</w:delText>
                </w:r>
                <w:r w:rsidR="00F13961" w:rsidDel="00D10B12">
                  <w:rPr>
                    <w:lang w:val="en-US"/>
                  </w:rPr>
                  <w:delText>ách hàng</w:delText>
                </w:r>
              </w:del>
            </w:ins>
            <w:bookmarkStart w:id="17521" w:name="_Toc531570256"/>
            <w:bookmarkStart w:id="17522" w:name="_Toc531574104"/>
            <w:bookmarkStart w:id="17523" w:name="_Toc531577845"/>
            <w:bookmarkStart w:id="17524" w:name="_Toc531581583"/>
            <w:bookmarkEnd w:id="17521"/>
            <w:bookmarkEnd w:id="17522"/>
            <w:bookmarkEnd w:id="17523"/>
            <w:bookmarkEnd w:id="17524"/>
          </w:p>
        </w:tc>
        <w:bookmarkStart w:id="17525" w:name="_Toc531570257"/>
        <w:bookmarkStart w:id="17526" w:name="_Toc531574105"/>
        <w:bookmarkStart w:id="17527" w:name="_Toc531577846"/>
        <w:bookmarkStart w:id="17528" w:name="_Toc531581584"/>
        <w:bookmarkEnd w:id="17525"/>
        <w:bookmarkEnd w:id="17526"/>
        <w:bookmarkEnd w:id="17527"/>
        <w:bookmarkEnd w:id="17528"/>
      </w:tr>
      <w:tr w:rsidR="00271A3D" w:rsidRPr="001856AA" w:rsidDel="00D10B12" w14:paraId="44EA3DB0" w14:textId="64252D7F" w:rsidTr="00266AC8">
        <w:trPr>
          <w:trHeight w:val="300"/>
          <w:ins w:id="17529" w:author="phuong vu" w:date="2018-11-23T11:18:00Z"/>
          <w:del w:id="17530" w:author="Tran Huan" w:date="2018-12-03T01:22:00Z"/>
          <w:trPrChange w:id="17531" w:author="Tran Huan" w:date="2018-11-25T23:46:00Z">
            <w:trPr>
              <w:trHeight w:val="300"/>
            </w:trPr>
          </w:trPrChange>
        </w:trPr>
        <w:tc>
          <w:tcPr>
            <w:tcW w:w="812" w:type="dxa"/>
            <w:noWrap/>
            <w:vAlign w:val="center"/>
            <w:hideMark/>
            <w:tcPrChange w:id="17532" w:author="Tran Huan" w:date="2018-11-25T23:46:00Z">
              <w:tcPr>
                <w:tcW w:w="708" w:type="dxa"/>
                <w:gridSpan w:val="2"/>
                <w:noWrap/>
                <w:vAlign w:val="center"/>
                <w:hideMark/>
              </w:tcPr>
            </w:tcPrChange>
          </w:tcPr>
          <w:p w14:paraId="1AA531D7" w14:textId="24169467" w:rsidR="00271A3D" w:rsidRPr="00FD2760" w:rsidDel="00D10B12" w:rsidRDefault="008A7CB0" w:rsidP="00D10B12">
            <w:pPr>
              <w:spacing w:line="288" w:lineRule="auto"/>
              <w:contextualSpacing/>
              <w:jc w:val="center"/>
              <w:rPr>
                <w:ins w:id="17533" w:author="phuong vu" w:date="2018-11-23T11:18:00Z"/>
                <w:del w:id="17534" w:author="Tran Huan" w:date="2018-12-03T01:22:00Z"/>
              </w:rPr>
              <w:pPrChange w:id="17535" w:author="Tran Huan" w:date="2018-12-03T01:23:00Z">
                <w:pPr>
                  <w:jc w:val="center"/>
                </w:pPr>
              </w:pPrChange>
            </w:pPr>
            <w:ins w:id="17536" w:author="phuong vu" w:date="2018-11-23T11:18:00Z">
              <w:del w:id="17537" w:author="Tran Huan" w:date="2018-12-03T01:22:00Z">
                <w:r w:rsidRPr="00FD2760" w:rsidDel="00D10B12">
                  <w:delText>2</w:delText>
                </w:r>
                <w:bookmarkStart w:id="17538" w:name="_Toc531570258"/>
                <w:bookmarkStart w:id="17539" w:name="_Toc531574106"/>
                <w:bookmarkStart w:id="17540" w:name="_Toc531577847"/>
                <w:bookmarkStart w:id="17541" w:name="_Toc531581585"/>
                <w:bookmarkEnd w:id="17538"/>
                <w:bookmarkEnd w:id="17539"/>
                <w:bookmarkEnd w:id="17540"/>
                <w:bookmarkEnd w:id="17541"/>
              </w:del>
            </w:ins>
          </w:p>
        </w:tc>
        <w:tc>
          <w:tcPr>
            <w:tcW w:w="1964" w:type="dxa"/>
            <w:noWrap/>
            <w:hideMark/>
            <w:tcPrChange w:id="17542" w:author="Tran Huan" w:date="2018-11-25T23:46:00Z">
              <w:tcPr>
                <w:tcW w:w="1820" w:type="dxa"/>
                <w:noWrap/>
                <w:hideMark/>
              </w:tcPr>
            </w:tcPrChange>
          </w:tcPr>
          <w:p w14:paraId="4E75C791" w14:textId="61BCBEEA" w:rsidR="00271A3D" w:rsidRPr="00FD2760" w:rsidDel="00D10B12" w:rsidRDefault="008A7CB0" w:rsidP="00D10B12">
            <w:pPr>
              <w:spacing w:line="288" w:lineRule="auto"/>
              <w:contextualSpacing/>
              <w:rPr>
                <w:ins w:id="17543" w:author="phuong vu" w:date="2018-11-23T11:18:00Z"/>
                <w:del w:id="17544" w:author="Tran Huan" w:date="2018-12-03T01:22:00Z"/>
              </w:rPr>
              <w:pPrChange w:id="17545" w:author="Tran Huan" w:date="2018-12-03T01:23:00Z">
                <w:pPr/>
              </w:pPrChange>
            </w:pPr>
            <w:ins w:id="17546" w:author="phuong vu" w:date="2018-11-23T11:26:00Z">
              <w:del w:id="17547" w:author="Tran Huan" w:date="2018-12-03T01:22:00Z">
                <w:r w:rsidDel="00D10B12">
                  <w:rPr>
                    <w:lang w:val="en-US"/>
                  </w:rPr>
                  <w:delText>f</w:delText>
                </w:r>
              </w:del>
            </w:ins>
            <w:ins w:id="17548" w:author="phuong vu" w:date="2018-11-23T11:24:00Z">
              <w:del w:id="17549" w:author="Tran Huan" w:date="2018-12-03T01:22:00Z">
                <w:r w:rsidDel="00D10B12">
                  <w:rPr>
                    <w:lang w:val="en-US"/>
                  </w:rPr>
                  <w:delText>ull_name</w:delText>
                </w:r>
              </w:del>
            </w:ins>
            <w:bookmarkStart w:id="17550" w:name="_Toc531570259"/>
            <w:bookmarkStart w:id="17551" w:name="_Toc531574107"/>
            <w:bookmarkStart w:id="17552" w:name="_Toc531577848"/>
            <w:bookmarkStart w:id="17553" w:name="_Toc531581586"/>
            <w:bookmarkEnd w:id="17550"/>
            <w:bookmarkEnd w:id="17551"/>
            <w:bookmarkEnd w:id="17552"/>
            <w:bookmarkEnd w:id="17553"/>
          </w:p>
        </w:tc>
        <w:tc>
          <w:tcPr>
            <w:tcW w:w="1282" w:type="dxa"/>
            <w:noWrap/>
            <w:hideMark/>
            <w:tcPrChange w:id="17554" w:author="Tran Huan" w:date="2018-11-25T23:46:00Z">
              <w:tcPr>
                <w:tcW w:w="1300" w:type="dxa"/>
                <w:gridSpan w:val="2"/>
                <w:noWrap/>
                <w:hideMark/>
              </w:tcPr>
            </w:tcPrChange>
          </w:tcPr>
          <w:p w14:paraId="1775E3F0" w14:textId="20F4F173" w:rsidR="00271A3D" w:rsidRPr="00FD2760" w:rsidDel="00D10B12" w:rsidRDefault="00271A3D" w:rsidP="00D10B12">
            <w:pPr>
              <w:spacing w:line="288" w:lineRule="auto"/>
              <w:contextualSpacing/>
              <w:rPr>
                <w:ins w:id="17555" w:author="phuong vu" w:date="2018-11-23T11:18:00Z"/>
                <w:del w:id="17556" w:author="Tran Huan" w:date="2018-12-03T01:22:00Z"/>
              </w:rPr>
              <w:pPrChange w:id="17557" w:author="Tran Huan" w:date="2018-12-03T01:23:00Z">
                <w:pPr/>
              </w:pPrChange>
            </w:pPr>
            <w:ins w:id="17558" w:author="phuong vu" w:date="2018-11-23T11:18:00Z">
              <w:del w:id="17559" w:author="Tran Huan" w:date="2018-12-03T01:22:00Z">
                <w:r w:rsidRPr="00FD2760" w:rsidDel="00D10B12">
                  <w:delText>character varying</w:delText>
                </w:r>
                <w:bookmarkStart w:id="17560" w:name="_Toc531570260"/>
                <w:bookmarkStart w:id="17561" w:name="_Toc531574108"/>
                <w:bookmarkStart w:id="17562" w:name="_Toc531577849"/>
                <w:bookmarkStart w:id="17563" w:name="_Toc531581587"/>
                <w:bookmarkEnd w:id="17560"/>
                <w:bookmarkEnd w:id="17561"/>
                <w:bookmarkEnd w:id="17562"/>
                <w:bookmarkEnd w:id="17563"/>
              </w:del>
            </w:ins>
          </w:p>
        </w:tc>
        <w:tc>
          <w:tcPr>
            <w:tcW w:w="1084" w:type="dxa"/>
            <w:noWrap/>
            <w:vAlign w:val="center"/>
            <w:hideMark/>
            <w:tcPrChange w:id="17564" w:author="Tran Huan" w:date="2018-11-25T23:46:00Z">
              <w:tcPr>
                <w:tcW w:w="1098" w:type="dxa"/>
                <w:gridSpan w:val="2"/>
                <w:noWrap/>
                <w:vAlign w:val="center"/>
                <w:hideMark/>
              </w:tcPr>
            </w:tcPrChange>
          </w:tcPr>
          <w:p w14:paraId="20B634FF" w14:textId="6FDF8577" w:rsidR="00271A3D" w:rsidRPr="00FD2760" w:rsidDel="00D10B12" w:rsidRDefault="00271A3D" w:rsidP="00D10B12">
            <w:pPr>
              <w:spacing w:line="288" w:lineRule="auto"/>
              <w:contextualSpacing/>
              <w:jc w:val="center"/>
              <w:rPr>
                <w:ins w:id="17565" w:author="phuong vu" w:date="2018-11-23T11:18:00Z"/>
                <w:del w:id="17566" w:author="Tran Huan" w:date="2018-12-03T01:22:00Z"/>
              </w:rPr>
              <w:pPrChange w:id="17567" w:author="Tran Huan" w:date="2018-12-03T01:23:00Z">
                <w:pPr>
                  <w:jc w:val="center"/>
                </w:pPr>
              </w:pPrChange>
            </w:pPr>
            <w:bookmarkStart w:id="17568" w:name="_Toc531570261"/>
            <w:bookmarkStart w:id="17569" w:name="_Toc531574109"/>
            <w:bookmarkStart w:id="17570" w:name="_Toc531577850"/>
            <w:bookmarkStart w:id="17571" w:name="_Toc531581588"/>
            <w:bookmarkEnd w:id="17568"/>
            <w:bookmarkEnd w:id="17569"/>
            <w:bookmarkEnd w:id="17570"/>
            <w:bookmarkEnd w:id="17571"/>
          </w:p>
        </w:tc>
        <w:tc>
          <w:tcPr>
            <w:tcW w:w="828" w:type="dxa"/>
            <w:noWrap/>
            <w:vAlign w:val="center"/>
            <w:hideMark/>
            <w:tcPrChange w:id="17572" w:author="Tran Huan" w:date="2018-11-25T23:46:00Z">
              <w:tcPr>
                <w:tcW w:w="838" w:type="dxa"/>
                <w:gridSpan w:val="2"/>
                <w:noWrap/>
                <w:vAlign w:val="center"/>
                <w:hideMark/>
              </w:tcPr>
            </w:tcPrChange>
          </w:tcPr>
          <w:p w14:paraId="091BE711" w14:textId="6D102B60" w:rsidR="00271A3D" w:rsidRPr="00FD2760" w:rsidDel="00D10B12" w:rsidRDefault="00271A3D" w:rsidP="00D10B12">
            <w:pPr>
              <w:spacing w:line="288" w:lineRule="auto"/>
              <w:contextualSpacing/>
              <w:jc w:val="center"/>
              <w:rPr>
                <w:ins w:id="17573" w:author="phuong vu" w:date="2018-11-23T11:18:00Z"/>
                <w:del w:id="17574" w:author="Tran Huan" w:date="2018-12-03T01:22:00Z"/>
              </w:rPr>
              <w:pPrChange w:id="17575" w:author="Tran Huan" w:date="2018-12-03T01:23:00Z">
                <w:pPr>
                  <w:jc w:val="center"/>
                </w:pPr>
              </w:pPrChange>
            </w:pPr>
            <w:bookmarkStart w:id="17576" w:name="_Toc531570262"/>
            <w:bookmarkStart w:id="17577" w:name="_Toc531574110"/>
            <w:bookmarkStart w:id="17578" w:name="_Toc531577851"/>
            <w:bookmarkStart w:id="17579" w:name="_Toc531581589"/>
            <w:bookmarkEnd w:id="17576"/>
            <w:bookmarkEnd w:id="17577"/>
            <w:bookmarkEnd w:id="17578"/>
            <w:bookmarkEnd w:id="17579"/>
          </w:p>
        </w:tc>
        <w:tc>
          <w:tcPr>
            <w:tcW w:w="813" w:type="dxa"/>
            <w:noWrap/>
            <w:vAlign w:val="center"/>
            <w:hideMark/>
            <w:tcPrChange w:id="17580" w:author="Tran Huan" w:date="2018-11-25T23:46:00Z">
              <w:tcPr>
                <w:tcW w:w="823" w:type="dxa"/>
                <w:gridSpan w:val="2"/>
                <w:noWrap/>
                <w:vAlign w:val="center"/>
                <w:hideMark/>
              </w:tcPr>
            </w:tcPrChange>
          </w:tcPr>
          <w:p w14:paraId="0E7C3525" w14:textId="205CF98A" w:rsidR="00271A3D" w:rsidRPr="00FD2760" w:rsidDel="00D10B12" w:rsidRDefault="00271A3D" w:rsidP="00D10B12">
            <w:pPr>
              <w:spacing w:line="288" w:lineRule="auto"/>
              <w:contextualSpacing/>
              <w:jc w:val="center"/>
              <w:rPr>
                <w:ins w:id="17581" w:author="phuong vu" w:date="2018-11-23T11:18:00Z"/>
                <w:del w:id="17582" w:author="Tran Huan" w:date="2018-12-03T01:22:00Z"/>
              </w:rPr>
              <w:pPrChange w:id="17583" w:author="Tran Huan" w:date="2018-12-03T01:23:00Z">
                <w:pPr>
                  <w:jc w:val="center"/>
                </w:pPr>
              </w:pPrChange>
            </w:pPr>
            <w:bookmarkStart w:id="17584" w:name="_Toc531570263"/>
            <w:bookmarkStart w:id="17585" w:name="_Toc531574111"/>
            <w:bookmarkStart w:id="17586" w:name="_Toc531577852"/>
            <w:bookmarkStart w:id="17587" w:name="_Toc531581590"/>
            <w:bookmarkEnd w:id="17584"/>
            <w:bookmarkEnd w:id="17585"/>
            <w:bookmarkEnd w:id="17586"/>
            <w:bookmarkEnd w:id="17587"/>
          </w:p>
        </w:tc>
        <w:tc>
          <w:tcPr>
            <w:tcW w:w="2107" w:type="dxa"/>
            <w:noWrap/>
            <w:hideMark/>
            <w:tcPrChange w:id="17588" w:author="Tran Huan" w:date="2018-11-25T23:46:00Z">
              <w:tcPr>
                <w:tcW w:w="2899" w:type="dxa"/>
                <w:gridSpan w:val="3"/>
                <w:noWrap/>
                <w:hideMark/>
              </w:tcPr>
            </w:tcPrChange>
          </w:tcPr>
          <w:p w14:paraId="4E0F883C" w14:textId="67AC9D8E" w:rsidR="00271A3D" w:rsidRPr="00F13961" w:rsidDel="00D10B12" w:rsidRDefault="00F13961" w:rsidP="00D10B12">
            <w:pPr>
              <w:spacing w:line="288" w:lineRule="auto"/>
              <w:contextualSpacing/>
              <w:rPr>
                <w:ins w:id="17589" w:author="phuong vu" w:date="2018-11-23T11:18:00Z"/>
                <w:del w:id="17590" w:author="Tran Huan" w:date="2018-12-03T01:22:00Z"/>
                <w:lang w:val="en-US"/>
                <w:rPrChange w:id="17591" w:author="phuong vu" w:date="2018-11-23T11:26:00Z">
                  <w:rPr>
                    <w:ins w:id="17592" w:author="phuong vu" w:date="2018-11-23T11:18:00Z"/>
                    <w:del w:id="17593" w:author="Tran Huan" w:date="2018-12-03T01:22:00Z"/>
                  </w:rPr>
                </w:rPrChange>
              </w:rPr>
              <w:pPrChange w:id="17594" w:author="Tran Huan" w:date="2018-12-03T01:23:00Z">
                <w:pPr/>
              </w:pPrChange>
            </w:pPr>
            <w:ins w:id="17595" w:author="phuong vu" w:date="2018-11-23T11:26:00Z">
              <w:del w:id="17596" w:author="Tran Huan" w:date="2018-12-03T01:22:00Z">
                <w:r w:rsidDel="00D10B12">
                  <w:rPr>
                    <w:lang w:val="en-US"/>
                  </w:rPr>
                  <w:delText>Họ tên khách hàng</w:delText>
                </w:r>
              </w:del>
            </w:ins>
            <w:bookmarkStart w:id="17597" w:name="_Toc531570264"/>
            <w:bookmarkStart w:id="17598" w:name="_Toc531574112"/>
            <w:bookmarkStart w:id="17599" w:name="_Toc531577853"/>
            <w:bookmarkStart w:id="17600" w:name="_Toc531581591"/>
            <w:bookmarkEnd w:id="17597"/>
            <w:bookmarkEnd w:id="17598"/>
            <w:bookmarkEnd w:id="17599"/>
            <w:bookmarkEnd w:id="17600"/>
          </w:p>
        </w:tc>
        <w:bookmarkStart w:id="17601" w:name="_Toc531570265"/>
        <w:bookmarkStart w:id="17602" w:name="_Toc531574113"/>
        <w:bookmarkStart w:id="17603" w:name="_Toc531577854"/>
        <w:bookmarkStart w:id="17604" w:name="_Toc531581592"/>
        <w:bookmarkEnd w:id="17601"/>
        <w:bookmarkEnd w:id="17602"/>
        <w:bookmarkEnd w:id="17603"/>
        <w:bookmarkEnd w:id="17604"/>
      </w:tr>
      <w:tr w:rsidR="00F13961" w:rsidRPr="001856AA" w:rsidDel="00D10B12" w14:paraId="710C2D60" w14:textId="0D129B81" w:rsidTr="00266AC8">
        <w:trPr>
          <w:trHeight w:val="300"/>
          <w:ins w:id="17605" w:author="phuong vu" w:date="2018-11-23T11:27:00Z"/>
          <w:del w:id="17606" w:author="Tran Huan" w:date="2018-12-03T01:22:00Z"/>
          <w:trPrChange w:id="17607" w:author="Tran Huan" w:date="2018-11-25T23:46:00Z">
            <w:trPr>
              <w:trHeight w:val="300"/>
            </w:trPr>
          </w:trPrChange>
        </w:trPr>
        <w:tc>
          <w:tcPr>
            <w:tcW w:w="812" w:type="dxa"/>
            <w:noWrap/>
            <w:vAlign w:val="center"/>
            <w:tcPrChange w:id="17608" w:author="Tran Huan" w:date="2018-11-25T23:46:00Z">
              <w:tcPr>
                <w:tcW w:w="708" w:type="dxa"/>
                <w:gridSpan w:val="2"/>
                <w:noWrap/>
                <w:vAlign w:val="center"/>
              </w:tcPr>
            </w:tcPrChange>
          </w:tcPr>
          <w:p w14:paraId="05E8F244" w14:textId="58EF4AF9" w:rsidR="00F13961" w:rsidRPr="00F13961" w:rsidDel="00D10B12" w:rsidRDefault="008A7CB0" w:rsidP="00D10B12">
            <w:pPr>
              <w:spacing w:line="288" w:lineRule="auto"/>
              <w:contextualSpacing/>
              <w:jc w:val="center"/>
              <w:rPr>
                <w:ins w:id="17609" w:author="phuong vu" w:date="2018-11-23T11:27:00Z"/>
                <w:del w:id="17610" w:author="Tran Huan" w:date="2018-12-03T01:22:00Z"/>
                <w:lang w:val="en-US"/>
                <w:rPrChange w:id="17611" w:author="phuong vu" w:date="2018-11-23T11:27:00Z">
                  <w:rPr>
                    <w:ins w:id="17612" w:author="phuong vu" w:date="2018-11-23T11:27:00Z"/>
                    <w:del w:id="17613" w:author="Tran Huan" w:date="2018-12-03T01:22:00Z"/>
                  </w:rPr>
                </w:rPrChange>
              </w:rPr>
              <w:pPrChange w:id="17614" w:author="Tran Huan" w:date="2018-12-03T01:23:00Z">
                <w:pPr>
                  <w:jc w:val="center"/>
                </w:pPr>
              </w:pPrChange>
            </w:pPr>
            <w:ins w:id="17615" w:author="phuong vu" w:date="2018-11-23T11:27:00Z">
              <w:del w:id="17616" w:author="Tran Huan" w:date="2018-12-03T01:22:00Z">
                <w:r w:rsidDel="00D10B12">
                  <w:rPr>
                    <w:lang w:val="en-US"/>
                  </w:rPr>
                  <w:delText>3</w:delText>
                </w:r>
                <w:bookmarkStart w:id="17617" w:name="_Toc531570266"/>
                <w:bookmarkStart w:id="17618" w:name="_Toc531574114"/>
                <w:bookmarkStart w:id="17619" w:name="_Toc531577855"/>
                <w:bookmarkStart w:id="17620" w:name="_Toc531581593"/>
                <w:bookmarkEnd w:id="17617"/>
                <w:bookmarkEnd w:id="17618"/>
                <w:bookmarkEnd w:id="17619"/>
                <w:bookmarkEnd w:id="17620"/>
              </w:del>
            </w:ins>
          </w:p>
        </w:tc>
        <w:tc>
          <w:tcPr>
            <w:tcW w:w="1964" w:type="dxa"/>
            <w:noWrap/>
            <w:tcPrChange w:id="17621" w:author="Tran Huan" w:date="2018-11-25T23:46:00Z">
              <w:tcPr>
                <w:tcW w:w="1820" w:type="dxa"/>
                <w:noWrap/>
              </w:tcPr>
            </w:tcPrChange>
          </w:tcPr>
          <w:p w14:paraId="54A2C1AA" w14:textId="22A05648" w:rsidR="00F13961" w:rsidDel="00D10B12" w:rsidRDefault="008A7CB0" w:rsidP="00D10B12">
            <w:pPr>
              <w:spacing w:line="288" w:lineRule="auto"/>
              <w:contextualSpacing/>
              <w:rPr>
                <w:ins w:id="17622" w:author="phuong vu" w:date="2018-11-23T11:27:00Z"/>
                <w:del w:id="17623" w:author="Tran Huan" w:date="2018-12-03T01:22:00Z"/>
                <w:lang w:val="en-US"/>
              </w:rPr>
              <w:pPrChange w:id="17624" w:author="Tran Huan" w:date="2018-12-03T01:23:00Z">
                <w:pPr/>
              </w:pPrChange>
            </w:pPr>
            <w:ins w:id="17625" w:author="phuong vu" w:date="2018-11-23T11:27:00Z">
              <w:del w:id="17626" w:author="Tran Huan" w:date="2018-12-03T01:22:00Z">
                <w:r w:rsidDel="00D10B12">
                  <w:rPr>
                    <w:lang w:val="en-US"/>
                  </w:rPr>
                  <w:delText>email</w:delText>
                </w:r>
                <w:bookmarkStart w:id="17627" w:name="_Toc531570267"/>
                <w:bookmarkStart w:id="17628" w:name="_Toc531574115"/>
                <w:bookmarkStart w:id="17629" w:name="_Toc531577856"/>
                <w:bookmarkStart w:id="17630" w:name="_Toc531581594"/>
                <w:bookmarkEnd w:id="17627"/>
                <w:bookmarkEnd w:id="17628"/>
                <w:bookmarkEnd w:id="17629"/>
                <w:bookmarkEnd w:id="17630"/>
              </w:del>
            </w:ins>
          </w:p>
        </w:tc>
        <w:tc>
          <w:tcPr>
            <w:tcW w:w="1282" w:type="dxa"/>
            <w:noWrap/>
            <w:tcPrChange w:id="17631" w:author="Tran Huan" w:date="2018-11-25T23:46:00Z">
              <w:tcPr>
                <w:tcW w:w="1300" w:type="dxa"/>
                <w:gridSpan w:val="2"/>
                <w:noWrap/>
              </w:tcPr>
            </w:tcPrChange>
          </w:tcPr>
          <w:p w14:paraId="02EC81FC" w14:textId="7C1ACB5D" w:rsidR="00F13961" w:rsidRPr="00FD2760" w:rsidDel="00D10B12" w:rsidRDefault="00F13961" w:rsidP="00D10B12">
            <w:pPr>
              <w:spacing w:line="288" w:lineRule="auto"/>
              <w:contextualSpacing/>
              <w:rPr>
                <w:ins w:id="17632" w:author="phuong vu" w:date="2018-11-23T11:27:00Z"/>
                <w:del w:id="17633" w:author="Tran Huan" w:date="2018-12-03T01:22:00Z"/>
              </w:rPr>
              <w:pPrChange w:id="17634" w:author="Tran Huan" w:date="2018-12-03T01:23:00Z">
                <w:pPr/>
              </w:pPrChange>
            </w:pPr>
            <w:ins w:id="17635" w:author="phuong vu" w:date="2018-11-23T11:27:00Z">
              <w:del w:id="17636" w:author="Tran Huan" w:date="2018-12-03T01:22:00Z">
                <w:r w:rsidRPr="00FD2760" w:rsidDel="00D10B12">
                  <w:delText>character varying</w:delText>
                </w:r>
                <w:bookmarkStart w:id="17637" w:name="_Toc531570268"/>
                <w:bookmarkStart w:id="17638" w:name="_Toc531574116"/>
                <w:bookmarkStart w:id="17639" w:name="_Toc531577857"/>
                <w:bookmarkStart w:id="17640" w:name="_Toc531581595"/>
                <w:bookmarkEnd w:id="17637"/>
                <w:bookmarkEnd w:id="17638"/>
                <w:bookmarkEnd w:id="17639"/>
                <w:bookmarkEnd w:id="17640"/>
              </w:del>
            </w:ins>
          </w:p>
        </w:tc>
        <w:tc>
          <w:tcPr>
            <w:tcW w:w="1084" w:type="dxa"/>
            <w:noWrap/>
            <w:vAlign w:val="center"/>
            <w:tcPrChange w:id="17641" w:author="Tran Huan" w:date="2018-11-25T23:46:00Z">
              <w:tcPr>
                <w:tcW w:w="1098" w:type="dxa"/>
                <w:gridSpan w:val="2"/>
                <w:noWrap/>
                <w:vAlign w:val="center"/>
              </w:tcPr>
            </w:tcPrChange>
          </w:tcPr>
          <w:p w14:paraId="46435140" w14:textId="2AF8AC5E" w:rsidR="00F13961" w:rsidRPr="00FD2760" w:rsidDel="00D10B12" w:rsidRDefault="00F13961" w:rsidP="00D10B12">
            <w:pPr>
              <w:spacing w:line="288" w:lineRule="auto"/>
              <w:contextualSpacing/>
              <w:jc w:val="center"/>
              <w:rPr>
                <w:ins w:id="17642" w:author="phuong vu" w:date="2018-11-23T11:27:00Z"/>
                <w:del w:id="17643" w:author="Tran Huan" w:date="2018-12-03T01:22:00Z"/>
              </w:rPr>
              <w:pPrChange w:id="17644" w:author="Tran Huan" w:date="2018-12-03T01:23:00Z">
                <w:pPr>
                  <w:jc w:val="center"/>
                </w:pPr>
              </w:pPrChange>
            </w:pPr>
            <w:bookmarkStart w:id="17645" w:name="_Toc531570269"/>
            <w:bookmarkStart w:id="17646" w:name="_Toc531574117"/>
            <w:bookmarkStart w:id="17647" w:name="_Toc531577858"/>
            <w:bookmarkStart w:id="17648" w:name="_Toc531581596"/>
            <w:bookmarkEnd w:id="17645"/>
            <w:bookmarkEnd w:id="17646"/>
            <w:bookmarkEnd w:id="17647"/>
            <w:bookmarkEnd w:id="17648"/>
          </w:p>
        </w:tc>
        <w:tc>
          <w:tcPr>
            <w:tcW w:w="828" w:type="dxa"/>
            <w:noWrap/>
            <w:vAlign w:val="center"/>
            <w:tcPrChange w:id="17649" w:author="Tran Huan" w:date="2018-11-25T23:46:00Z">
              <w:tcPr>
                <w:tcW w:w="838" w:type="dxa"/>
                <w:gridSpan w:val="2"/>
                <w:noWrap/>
                <w:vAlign w:val="center"/>
              </w:tcPr>
            </w:tcPrChange>
          </w:tcPr>
          <w:p w14:paraId="1F90E0A4" w14:textId="20F9561C" w:rsidR="00F13961" w:rsidRPr="00FD2760" w:rsidDel="00D10B12" w:rsidRDefault="00F13961" w:rsidP="00D10B12">
            <w:pPr>
              <w:spacing w:line="288" w:lineRule="auto"/>
              <w:contextualSpacing/>
              <w:jc w:val="center"/>
              <w:rPr>
                <w:ins w:id="17650" w:author="phuong vu" w:date="2018-11-23T11:27:00Z"/>
                <w:del w:id="17651" w:author="Tran Huan" w:date="2018-12-03T01:22:00Z"/>
              </w:rPr>
              <w:pPrChange w:id="17652" w:author="Tran Huan" w:date="2018-12-03T01:23:00Z">
                <w:pPr>
                  <w:jc w:val="center"/>
                </w:pPr>
              </w:pPrChange>
            </w:pPr>
            <w:bookmarkStart w:id="17653" w:name="_Toc531570270"/>
            <w:bookmarkStart w:id="17654" w:name="_Toc531574118"/>
            <w:bookmarkStart w:id="17655" w:name="_Toc531577859"/>
            <w:bookmarkStart w:id="17656" w:name="_Toc531581597"/>
            <w:bookmarkEnd w:id="17653"/>
            <w:bookmarkEnd w:id="17654"/>
            <w:bookmarkEnd w:id="17655"/>
            <w:bookmarkEnd w:id="17656"/>
          </w:p>
        </w:tc>
        <w:tc>
          <w:tcPr>
            <w:tcW w:w="813" w:type="dxa"/>
            <w:noWrap/>
            <w:vAlign w:val="center"/>
            <w:tcPrChange w:id="17657" w:author="Tran Huan" w:date="2018-11-25T23:46:00Z">
              <w:tcPr>
                <w:tcW w:w="823" w:type="dxa"/>
                <w:gridSpan w:val="2"/>
                <w:noWrap/>
                <w:vAlign w:val="center"/>
              </w:tcPr>
            </w:tcPrChange>
          </w:tcPr>
          <w:p w14:paraId="1406BCA3" w14:textId="18694059" w:rsidR="00F13961" w:rsidRPr="00FD2760" w:rsidDel="00D10B12" w:rsidRDefault="00F13961" w:rsidP="00D10B12">
            <w:pPr>
              <w:spacing w:line="288" w:lineRule="auto"/>
              <w:contextualSpacing/>
              <w:jc w:val="center"/>
              <w:rPr>
                <w:ins w:id="17658" w:author="phuong vu" w:date="2018-11-23T11:27:00Z"/>
                <w:del w:id="17659" w:author="Tran Huan" w:date="2018-12-03T01:22:00Z"/>
              </w:rPr>
              <w:pPrChange w:id="17660" w:author="Tran Huan" w:date="2018-12-03T01:23:00Z">
                <w:pPr>
                  <w:jc w:val="center"/>
                </w:pPr>
              </w:pPrChange>
            </w:pPr>
            <w:bookmarkStart w:id="17661" w:name="_Toc531570271"/>
            <w:bookmarkStart w:id="17662" w:name="_Toc531574119"/>
            <w:bookmarkStart w:id="17663" w:name="_Toc531577860"/>
            <w:bookmarkStart w:id="17664" w:name="_Toc531581598"/>
            <w:bookmarkEnd w:id="17661"/>
            <w:bookmarkEnd w:id="17662"/>
            <w:bookmarkEnd w:id="17663"/>
            <w:bookmarkEnd w:id="17664"/>
          </w:p>
        </w:tc>
        <w:tc>
          <w:tcPr>
            <w:tcW w:w="2107" w:type="dxa"/>
            <w:noWrap/>
            <w:tcPrChange w:id="17665" w:author="Tran Huan" w:date="2018-11-25T23:46:00Z">
              <w:tcPr>
                <w:tcW w:w="2899" w:type="dxa"/>
                <w:gridSpan w:val="3"/>
                <w:noWrap/>
              </w:tcPr>
            </w:tcPrChange>
          </w:tcPr>
          <w:p w14:paraId="617F7083" w14:textId="71E58455" w:rsidR="00F13961" w:rsidDel="00D10B12" w:rsidRDefault="00F13961" w:rsidP="00D10B12">
            <w:pPr>
              <w:spacing w:line="288" w:lineRule="auto"/>
              <w:contextualSpacing/>
              <w:rPr>
                <w:ins w:id="17666" w:author="phuong vu" w:date="2018-11-23T11:27:00Z"/>
                <w:del w:id="17667" w:author="Tran Huan" w:date="2018-12-03T01:22:00Z"/>
                <w:lang w:val="en-US"/>
              </w:rPr>
              <w:pPrChange w:id="17668" w:author="Tran Huan" w:date="2018-12-03T01:23:00Z">
                <w:pPr/>
              </w:pPrChange>
            </w:pPr>
            <w:ins w:id="17669" w:author="phuong vu" w:date="2018-11-23T11:28:00Z">
              <w:del w:id="17670" w:author="Tran Huan" w:date="2018-12-03T01:22:00Z">
                <w:r w:rsidDel="00D10B12">
                  <w:rPr>
                    <w:lang w:val="en-US"/>
                  </w:rPr>
                  <w:delText>Email khách hàng</w:delText>
                </w:r>
              </w:del>
            </w:ins>
            <w:bookmarkStart w:id="17671" w:name="_Toc531570272"/>
            <w:bookmarkStart w:id="17672" w:name="_Toc531574120"/>
            <w:bookmarkStart w:id="17673" w:name="_Toc531577861"/>
            <w:bookmarkStart w:id="17674" w:name="_Toc531581599"/>
            <w:bookmarkEnd w:id="17671"/>
            <w:bookmarkEnd w:id="17672"/>
            <w:bookmarkEnd w:id="17673"/>
            <w:bookmarkEnd w:id="17674"/>
          </w:p>
        </w:tc>
        <w:bookmarkStart w:id="17675" w:name="_Toc531570273"/>
        <w:bookmarkStart w:id="17676" w:name="_Toc531574121"/>
        <w:bookmarkStart w:id="17677" w:name="_Toc531577862"/>
        <w:bookmarkStart w:id="17678" w:name="_Toc531581600"/>
        <w:bookmarkEnd w:id="17675"/>
        <w:bookmarkEnd w:id="17676"/>
        <w:bookmarkEnd w:id="17677"/>
        <w:bookmarkEnd w:id="17678"/>
      </w:tr>
      <w:tr w:rsidR="00F13961" w:rsidRPr="001856AA" w:rsidDel="00D10B12" w14:paraId="6CCD35F9" w14:textId="2DCEF8BE" w:rsidTr="00266AC8">
        <w:trPr>
          <w:trHeight w:val="300"/>
          <w:ins w:id="17679" w:author="phuong vu" w:date="2018-11-23T11:28:00Z"/>
          <w:del w:id="17680" w:author="Tran Huan" w:date="2018-12-03T01:22:00Z"/>
          <w:trPrChange w:id="17681" w:author="Tran Huan" w:date="2018-11-25T23:46:00Z">
            <w:trPr>
              <w:trHeight w:val="300"/>
            </w:trPr>
          </w:trPrChange>
        </w:trPr>
        <w:tc>
          <w:tcPr>
            <w:tcW w:w="812" w:type="dxa"/>
            <w:noWrap/>
            <w:vAlign w:val="center"/>
            <w:tcPrChange w:id="17682" w:author="Tran Huan" w:date="2018-11-25T23:46:00Z">
              <w:tcPr>
                <w:tcW w:w="708" w:type="dxa"/>
                <w:gridSpan w:val="2"/>
                <w:noWrap/>
                <w:vAlign w:val="center"/>
              </w:tcPr>
            </w:tcPrChange>
          </w:tcPr>
          <w:p w14:paraId="4622DF4F" w14:textId="5EB4D6B8" w:rsidR="00F13961" w:rsidDel="00D10B12" w:rsidRDefault="008A7CB0" w:rsidP="00D10B12">
            <w:pPr>
              <w:spacing w:line="288" w:lineRule="auto"/>
              <w:contextualSpacing/>
              <w:jc w:val="center"/>
              <w:rPr>
                <w:ins w:id="17683" w:author="phuong vu" w:date="2018-11-23T11:28:00Z"/>
                <w:del w:id="17684" w:author="Tran Huan" w:date="2018-12-03T01:22:00Z"/>
                <w:lang w:val="en-US"/>
              </w:rPr>
              <w:pPrChange w:id="17685" w:author="Tran Huan" w:date="2018-12-03T01:23:00Z">
                <w:pPr>
                  <w:jc w:val="center"/>
                </w:pPr>
              </w:pPrChange>
            </w:pPr>
            <w:ins w:id="17686" w:author="phuong vu" w:date="2018-11-23T11:28:00Z">
              <w:del w:id="17687" w:author="Tran Huan" w:date="2018-12-03T01:22:00Z">
                <w:r w:rsidDel="00D10B12">
                  <w:rPr>
                    <w:lang w:val="en-US"/>
                  </w:rPr>
                  <w:delText>4</w:delText>
                </w:r>
                <w:bookmarkStart w:id="17688" w:name="_Toc531570274"/>
                <w:bookmarkStart w:id="17689" w:name="_Toc531574122"/>
                <w:bookmarkStart w:id="17690" w:name="_Toc531577863"/>
                <w:bookmarkStart w:id="17691" w:name="_Toc531581601"/>
                <w:bookmarkEnd w:id="17688"/>
                <w:bookmarkEnd w:id="17689"/>
                <w:bookmarkEnd w:id="17690"/>
                <w:bookmarkEnd w:id="17691"/>
              </w:del>
            </w:ins>
          </w:p>
        </w:tc>
        <w:tc>
          <w:tcPr>
            <w:tcW w:w="1964" w:type="dxa"/>
            <w:noWrap/>
            <w:tcPrChange w:id="17692" w:author="Tran Huan" w:date="2018-11-25T23:46:00Z">
              <w:tcPr>
                <w:tcW w:w="1820" w:type="dxa"/>
                <w:noWrap/>
              </w:tcPr>
            </w:tcPrChange>
          </w:tcPr>
          <w:p w14:paraId="42DDB616" w14:textId="055059C7" w:rsidR="00F13961" w:rsidDel="00D10B12" w:rsidRDefault="008A7CB0" w:rsidP="00D10B12">
            <w:pPr>
              <w:spacing w:line="288" w:lineRule="auto"/>
              <w:contextualSpacing/>
              <w:rPr>
                <w:ins w:id="17693" w:author="phuong vu" w:date="2018-11-23T11:28:00Z"/>
                <w:del w:id="17694" w:author="Tran Huan" w:date="2018-12-03T01:22:00Z"/>
                <w:lang w:val="en-US"/>
              </w:rPr>
              <w:pPrChange w:id="17695" w:author="Tran Huan" w:date="2018-12-03T01:23:00Z">
                <w:pPr/>
              </w:pPrChange>
            </w:pPr>
            <w:ins w:id="17696" w:author="phuong vu" w:date="2018-11-23T11:28:00Z">
              <w:del w:id="17697" w:author="Tran Huan" w:date="2018-12-03T01:22:00Z">
                <w:r w:rsidDel="00D10B12">
                  <w:rPr>
                    <w:lang w:val="en-US"/>
                  </w:rPr>
                  <w:delText>phone</w:delText>
                </w:r>
                <w:bookmarkStart w:id="17698" w:name="_Toc531570275"/>
                <w:bookmarkStart w:id="17699" w:name="_Toc531574123"/>
                <w:bookmarkStart w:id="17700" w:name="_Toc531577864"/>
                <w:bookmarkStart w:id="17701" w:name="_Toc531581602"/>
                <w:bookmarkEnd w:id="17698"/>
                <w:bookmarkEnd w:id="17699"/>
                <w:bookmarkEnd w:id="17700"/>
                <w:bookmarkEnd w:id="17701"/>
              </w:del>
            </w:ins>
          </w:p>
        </w:tc>
        <w:tc>
          <w:tcPr>
            <w:tcW w:w="1282" w:type="dxa"/>
            <w:noWrap/>
            <w:tcPrChange w:id="17702" w:author="Tran Huan" w:date="2018-11-25T23:46:00Z">
              <w:tcPr>
                <w:tcW w:w="1300" w:type="dxa"/>
                <w:gridSpan w:val="2"/>
                <w:noWrap/>
              </w:tcPr>
            </w:tcPrChange>
          </w:tcPr>
          <w:p w14:paraId="4E9F4268" w14:textId="7690E3C2" w:rsidR="00F13961" w:rsidRPr="00FD2760" w:rsidDel="00D10B12" w:rsidRDefault="00F13961" w:rsidP="00D10B12">
            <w:pPr>
              <w:spacing w:line="288" w:lineRule="auto"/>
              <w:contextualSpacing/>
              <w:rPr>
                <w:ins w:id="17703" w:author="phuong vu" w:date="2018-11-23T11:28:00Z"/>
                <w:del w:id="17704" w:author="Tran Huan" w:date="2018-12-03T01:22:00Z"/>
              </w:rPr>
              <w:pPrChange w:id="17705" w:author="Tran Huan" w:date="2018-12-03T01:23:00Z">
                <w:pPr/>
              </w:pPrChange>
            </w:pPr>
            <w:ins w:id="17706" w:author="phuong vu" w:date="2018-11-23T11:28:00Z">
              <w:del w:id="17707" w:author="Tran Huan" w:date="2018-12-03T01:22:00Z">
                <w:r w:rsidRPr="00FD2760" w:rsidDel="00D10B12">
                  <w:delText>character varying</w:delText>
                </w:r>
                <w:bookmarkStart w:id="17708" w:name="_Toc531570276"/>
                <w:bookmarkStart w:id="17709" w:name="_Toc531574124"/>
                <w:bookmarkStart w:id="17710" w:name="_Toc531577865"/>
                <w:bookmarkStart w:id="17711" w:name="_Toc531581603"/>
                <w:bookmarkEnd w:id="17708"/>
                <w:bookmarkEnd w:id="17709"/>
                <w:bookmarkEnd w:id="17710"/>
                <w:bookmarkEnd w:id="17711"/>
              </w:del>
            </w:ins>
          </w:p>
        </w:tc>
        <w:tc>
          <w:tcPr>
            <w:tcW w:w="1084" w:type="dxa"/>
            <w:noWrap/>
            <w:vAlign w:val="center"/>
            <w:tcPrChange w:id="17712" w:author="Tran Huan" w:date="2018-11-25T23:46:00Z">
              <w:tcPr>
                <w:tcW w:w="1098" w:type="dxa"/>
                <w:gridSpan w:val="2"/>
                <w:noWrap/>
                <w:vAlign w:val="center"/>
              </w:tcPr>
            </w:tcPrChange>
          </w:tcPr>
          <w:p w14:paraId="4EC37682" w14:textId="2F7E79B8" w:rsidR="00F13961" w:rsidRPr="00FD2760" w:rsidDel="00D10B12" w:rsidRDefault="00F13961" w:rsidP="00D10B12">
            <w:pPr>
              <w:spacing w:line="288" w:lineRule="auto"/>
              <w:contextualSpacing/>
              <w:jc w:val="center"/>
              <w:rPr>
                <w:ins w:id="17713" w:author="phuong vu" w:date="2018-11-23T11:28:00Z"/>
                <w:del w:id="17714" w:author="Tran Huan" w:date="2018-12-03T01:22:00Z"/>
              </w:rPr>
              <w:pPrChange w:id="17715" w:author="Tran Huan" w:date="2018-12-03T01:23:00Z">
                <w:pPr>
                  <w:jc w:val="center"/>
                </w:pPr>
              </w:pPrChange>
            </w:pPr>
            <w:bookmarkStart w:id="17716" w:name="_Toc531570277"/>
            <w:bookmarkStart w:id="17717" w:name="_Toc531574125"/>
            <w:bookmarkStart w:id="17718" w:name="_Toc531577866"/>
            <w:bookmarkStart w:id="17719" w:name="_Toc531581604"/>
            <w:bookmarkEnd w:id="17716"/>
            <w:bookmarkEnd w:id="17717"/>
            <w:bookmarkEnd w:id="17718"/>
            <w:bookmarkEnd w:id="17719"/>
          </w:p>
        </w:tc>
        <w:tc>
          <w:tcPr>
            <w:tcW w:w="828" w:type="dxa"/>
            <w:noWrap/>
            <w:vAlign w:val="center"/>
            <w:tcPrChange w:id="17720" w:author="Tran Huan" w:date="2018-11-25T23:46:00Z">
              <w:tcPr>
                <w:tcW w:w="838" w:type="dxa"/>
                <w:gridSpan w:val="2"/>
                <w:noWrap/>
                <w:vAlign w:val="center"/>
              </w:tcPr>
            </w:tcPrChange>
          </w:tcPr>
          <w:p w14:paraId="3BA63431" w14:textId="22106595" w:rsidR="00F13961" w:rsidRPr="00FD2760" w:rsidDel="00D10B12" w:rsidRDefault="00F13961" w:rsidP="00D10B12">
            <w:pPr>
              <w:spacing w:line="288" w:lineRule="auto"/>
              <w:contextualSpacing/>
              <w:jc w:val="center"/>
              <w:rPr>
                <w:ins w:id="17721" w:author="phuong vu" w:date="2018-11-23T11:28:00Z"/>
                <w:del w:id="17722" w:author="Tran Huan" w:date="2018-12-03T01:22:00Z"/>
              </w:rPr>
              <w:pPrChange w:id="17723" w:author="Tran Huan" w:date="2018-12-03T01:23:00Z">
                <w:pPr>
                  <w:jc w:val="center"/>
                </w:pPr>
              </w:pPrChange>
            </w:pPr>
            <w:bookmarkStart w:id="17724" w:name="_Toc531570278"/>
            <w:bookmarkStart w:id="17725" w:name="_Toc531574126"/>
            <w:bookmarkStart w:id="17726" w:name="_Toc531577867"/>
            <w:bookmarkStart w:id="17727" w:name="_Toc531581605"/>
            <w:bookmarkEnd w:id="17724"/>
            <w:bookmarkEnd w:id="17725"/>
            <w:bookmarkEnd w:id="17726"/>
            <w:bookmarkEnd w:id="17727"/>
          </w:p>
        </w:tc>
        <w:tc>
          <w:tcPr>
            <w:tcW w:w="813" w:type="dxa"/>
            <w:noWrap/>
            <w:vAlign w:val="center"/>
            <w:tcPrChange w:id="17728" w:author="Tran Huan" w:date="2018-11-25T23:46:00Z">
              <w:tcPr>
                <w:tcW w:w="823" w:type="dxa"/>
                <w:gridSpan w:val="2"/>
                <w:noWrap/>
                <w:vAlign w:val="center"/>
              </w:tcPr>
            </w:tcPrChange>
          </w:tcPr>
          <w:p w14:paraId="722D02E8" w14:textId="6A15C185" w:rsidR="00F13961" w:rsidRPr="00FD2760" w:rsidDel="00D10B12" w:rsidRDefault="00F13961" w:rsidP="00D10B12">
            <w:pPr>
              <w:spacing w:line="288" w:lineRule="auto"/>
              <w:contextualSpacing/>
              <w:jc w:val="center"/>
              <w:rPr>
                <w:ins w:id="17729" w:author="phuong vu" w:date="2018-11-23T11:28:00Z"/>
                <w:del w:id="17730" w:author="Tran Huan" w:date="2018-12-03T01:22:00Z"/>
              </w:rPr>
              <w:pPrChange w:id="17731" w:author="Tran Huan" w:date="2018-12-03T01:23:00Z">
                <w:pPr>
                  <w:jc w:val="center"/>
                </w:pPr>
              </w:pPrChange>
            </w:pPr>
            <w:bookmarkStart w:id="17732" w:name="_Toc531570279"/>
            <w:bookmarkStart w:id="17733" w:name="_Toc531574127"/>
            <w:bookmarkStart w:id="17734" w:name="_Toc531577868"/>
            <w:bookmarkStart w:id="17735" w:name="_Toc531581606"/>
            <w:bookmarkEnd w:id="17732"/>
            <w:bookmarkEnd w:id="17733"/>
            <w:bookmarkEnd w:id="17734"/>
            <w:bookmarkEnd w:id="17735"/>
          </w:p>
        </w:tc>
        <w:tc>
          <w:tcPr>
            <w:tcW w:w="2107" w:type="dxa"/>
            <w:noWrap/>
            <w:tcPrChange w:id="17736" w:author="Tran Huan" w:date="2018-11-25T23:46:00Z">
              <w:tcPr>
                <w:tcW w:w="2899" w:type="dxa"/>
                <w:gridSpan w:val="3"/>
                <w:noWrap/>
              </w:tcPr>
            </w:tcPrChange>
          </w:tcPr>
          <w:p w14:paraId="43D56695" w14:textId="467C68D8" w:rsidR="00F13961" w:rsidRPr="000245EB" w:rsidDel="00D10B12" w:rsidRDefault="00F13961" w:rsidP="00D10B12">
            <w:pPr>
              <w:spacing w:line="288" w:lineRule="auto"/>
              <w:contextualSpacing/>
              <w:rPr>
                <w:ins w:id="17737" w:author="phuong vu" w:date="2018-11-23T11:28:00Z"/>
                <w:del w:id="17738" w:author="Tran Huan" w:date="2018-12-03T01:22:00Z"/>
                <w:rPrChange w:id="17739" w:author="Tran Huan" w:date="2018-11-25T16:08:00Z">
                  <w:rPr>
                    <w:ins w:id="17740" w:author="phuong vu" w:date="2018-11-23T11:28:00Z"/>
                    <w:del w:id="17741" w:author="Tran Huan" w:date="2018-12-03T01:22:00Z"/>
                    <w:lang w:val="en-US"/>
                  </w:rPr>
                </w:rPrChange>
              </w:rPr>
              <w:pPrChange w:id="17742" w:author="Tran Huan" w:date="2018-12-03T01:23:00Z">
                <w:pPr/>
              </w:pPrChange>
            </w:pPr>
            <w:ins w:id="17743" w:author="phuong vu" w:date="2018-11-23T11:28:00Z">
              <w:del w:id="17744" w:author="Tran Huan" w:date="2018-12-03T01:22:00Z">
                <w:r w:rsidRPr="000245EB" w:rsidDel="00D10B12">
                  <w:rPr>
                    <w:rPrChange w:id="17745" w:author="Tran Huan" w:date="2018-11-25T16:08:00Z">
                      <w:rPr>
                        <w:lang w:val="en-US"/>
                      </w:rPr>
                    </w:rPrChange>
                  </w:rPr>
                  <w:delText>Số điện thoại khách hàng</w:delText>
                </w:r>
                <w:bookmarkStart w:id="17746" w:name="_Toc531570280"/>
                <w:bookmarkStart w:id="17747" w:name="_Toc531574128"/>
                <w:bookmarkStart w:id="17748" w:name="_Toc531577869"/>
                <w:bookmarkStart w:id="17749" w:name="_Toc531581607"/>
                <w:bookmarkEnd w:id="17746"/>
                <w:bookmarkEnd w:id="17747"/>
                <w:bookmarkEnd w:id="17748"/>
                <w:bookmarkEnd w:id="17749"/>
              </w:del>
            </w:ins>
          </w:p>
        </w:tc>
        <w:bookmarkStart w:id="17750" w:name="_Toc531570281"/>
        <w:bookmarkStart w:id="17751" w:name="_Toc531574129"/>
        <w:bookmarkStart w:id="17752" w:name="_Toc531577870"/>
        <w:bookmarkStart w:id="17753" w:name="_Toc531581608"/>
        <w:bookmarkEnd w:id="17750"/>
        <w:bookmarkEnd w:id="17751"/>
        <w:bookmarkEnd w:id="17752"/>
        <w:bookmarkEnd w:id="17753"/>
      </w:tr>
      <w:tr w:rsidR="00F13961" w:rsidRPr="001856AA" w:rsidDel="00D10B12" w14:paraId="31A7BD85" w14:textId="7B19F9CA" w:rsidTr="00266AC8">
        <w:trPr>
          <w:trHeight w:val="300"/>
          <w:ins w:id="17754" w:author="phuong vu" w:date="2018-11-23T11:29:00Z"/>
          <w:del w:id="17755" w:author="Tran Huan" w:date="2018-12-03T01:22:00Z"/>
          <w:trPrChange w:id="17756" w:author="Tran Huan" w:date="2018-11-25T23:46:00Z">
            <w:trPr>
              <w:trHeight w:val="300"/>
            </w:trPr>
          </w:trPrChange>
        </w:trPr>
        <w:tc>
          <w:tcPr>
            <w:tcW w:w="812" w:type="dxa"/>
            <w:noWrap/>
            <w:vAlign w:val="center"/>
            <w:tcPrChange w:id="17757" w:author="Tran Huan" w:date="2018-11-25T23:46:00Z">
              <w:tcPr>
                <w:tcW w:w="708" w:type="dxa"/>
                <w:gridSpan w:val="2"/>
                <w:noWrap/>
                <w:vAlign w:val="center"/>
              </w:tcPr>
            </w:tcPrChange>
          </w:tcPr>
          <w:p w14:paraId="7444467F" w14:textId="64BF56F1" w:rsidR="00F13961" w:rsidDel="00D10B12" w:rsidRDefault="008A7CB0" w:rsidP="00D10B12">
            <w:pPr>
              <w:spacing w:line="288" w:lineRule="auto"/>
              <w:contextualSpacing/>
              <w:jc w:val="center"/>
              <w:rPr>
                <w:ins w:id="17758" w:author="phuong vu" w:date="2018-11-23T11:29:00Z"/>
                <w:del w:id="17759" w:author="Tran Huan" w:date="2018-12-03T01:22:00Z"/>
                <w:lang w:val="en-US"/>
              </w:rPr>
              <w:pPrChange w:id="17760" w:author="Tran Huan" w:date="2018-12-03T01:23:00Z">
                <w:pPr>
                  <w:jc w:val="center"/>
                </w:pPr>
              </w:pPrChange>
            </w:pPr>
            <w:ins w:id="17761" w:author="phuong vu" w:date="2018-11-23T11:29:00Z">
              <w:del w:id="17762" w:author="Tran Huan" w:date="2018-12-03T01:22:00Z">
                <w:r w:rsidDel="00D10B12">
                  <w:rPr>
                    <w:lang w:val="en-US"/>
                  </w:rPr>
                  <w:delText>5</w:delText>
                </w:r>
                <w:bookmarkStart w:id="17763" w:name="_Toc531570282"/>
                <w:bookmarkStart w:id="17764" w:name="_Toc531574130"/>
                <w:bookmarkStart w:id="17765" w:name="_Toc531577871"/>
                <w:bookmarkStart w:id="17766" w:name="_Toc531581609"/>
                <w:bookmarkEnd w:id="17763"/>
                <w:bookmarkEnd w:id="17764"/>
                <w:bookmarkEnd w:id="17765"/>
                <w:bookmarkEnd w:id="17766"/>
              </w:del>
            </w:ins>
          </w:p>
        </w:tc>
        <w:tc>
          <w:tcPr>
            <w:tcW w:w="1964" w:type="dxa"/>
            <w:noWrap/>
            <w:tcPrChange w:id="17767" w:author="Tran Huan" w:date="2018-11-25T23:46:00Z">
              <w:tcPr>
                <w:tcW w:w="1820" w:type="dxa"/>
                <w:noWrap/>
              </w:tcPr>
            </w:tcPrChange>
          </w:tcPr>
          <w:p w14:paraId="7A516687" w14:textId="4B5E5FED" w:rsidR="00F13961" w:rsidDel="00D10B12" w:rsidRDefault="008A7CB0" w:rsidP="00D10B12">
            <w:pPr>
              <w:spacing w:line="288" w:lineRule="auto"/>
              <w:contextualSpacing/>
              <w:rPr>
                <w:ins w:id="17768" w:author="phuong vu" w:date="2018-11-23T11:29:00Z"/>
                <w:del w:id="17769" w:author="Tran Huan" w:date="2018-12-03T01:22:00Z"/>
                <w:lang w:val="en-US"/>
              </w:rPr>
              <w:pPrChange w:id="17770" w:author="Tran Huan" w:date="2018-12-03T01:23:00Z">
                <w:pPr/>
              </w:pPrChange>
            </w:pPr>
            <w:ins w:id="17771" w:author="phuong vu" w:date="2018-11-23T11:29:00Z">
              <w:del w:id="17772" w:author="Tran Huan" w:date="2018-12-03T01:22:00Z">
                <w:r w:rsidDel="00D10B12">
                  <w:rPr>
                    <w:lang w:val="en-US"/>
                  </w:rPr>
                  <w:delText>password</w:delText>
                </w:r>
                <w:bookmarkStart w:id="17773" w:name="_Toc531570283"/>
                <w:bookmarkStart w:id="17774" w:name="_Toc531574131"/>
                <w:bookmarkStart w:id="17775" w:name="_Toc531577872"/>
                <w:bookmarkStart w:id="17776" w:name="_Toc531581610"/>
                <w:bookmarkEnd w:id="17773"/>
                <w:bookmarkEnd w:id="17774"/>
                <w:bookmarkEnd w:id="17775"/>
                <w:bookmarkEnd w:id="17776"/>
              </w:del>
            </w:ins>
          </w:p>
        </w:tc>
        <w:tc>
          <w:tcPr>
            <w:tcW w:w="1282" w:type="dxa"/>
            <w:noWrap/>
            <w:tcPrChange w:id="17777" w:author="Tran Huan" w:date="2018-11-25T23:46:00Z">
              <w:tcPr>
                <w:tcW w:w="1300" w:type="dxa"/>
                <w:gridSpan w:val="2"/>
                <w:noWrap/>
              </w:tcPr>
            </w:tcPrChange>
          </w:tcPr>
          <w:p w14:paraId="1FD73491" w14:textId="7E92DC96" w:rsidR="00F13961" w:rsidRPr="00FD2760" w:rsidDel="00D10B12" w:rsidRDefault="00F13961" w:rsidP="00D10B12">
            <w:pPr>
              <w:spacing w:line="288" w:lineRule="auto"/>
              <w:contextualSpacing/>
              <w:rPr>
                <w:ins w:id="17778" w:author="phuong vu" w:date="2018-11-23T11:29:00Z"/>
                <w:del w:id="17779" w:author="Tran Huan" w:date="2018-12-03T01:22:00Z"/>
              </w:rPr>
              <w:pPrChange w:id="17780" w:author="Tran Huan" w:date="2018-12-03T01:23:00Z">
                <w:pPr/>
              </w:pPrChange>
            </w:pPr>
            <w:ins w:id="17781" w:author="phuong vu" w:date="2018-11-23T11:29:00Z">
              <w:del w:id="17782" w:author="Tran Huan" w:date="2018-12-03T01:22:00Z">
                <w:r w:rsidRPr="00FD2760" w:rsidDel="00D10B12">
                  <w:delText>character varying</w:delText>
                </w:r>
                <w:bookmarkStart w:id="17783" w:name="_Toc531570284"/>
                <w:bookmarkStart w:id="17784" w:name="_Toc531574132"/>
                <w:bookmarkStart w:id="17785" w:name="_Toc531577873"/>
                <w:bookmarkStart w:id="17786" w:name="_Toc531581611"/>
                <w:bookmarkEnd w:id="17783"/>
                <w:bookmarkEnd w:id="17784"/>
                <w:bookmarkEnd w:id="17785"/>
                <w:bookmarkEnd w:id="17786"/>
              </w:del>
            </w:ins>
          </w:p>
        </w:tc>
        <w:tc>
          <w:tcPr>
            <w:tcW w:w="1084" w:type="dxa"/>
            <w:noWrap/>
            <w:vAlign w:val="center"/>
            <w:tcPrChange w:id="17787" w:author="Tran Huan" w:date="2018-11-25T23:46:00Z">
              <w:tcPr>
                <w:tcW w:w="1098" w:type="dxa"/>
                <w:gridSpan w:val="2"/>
                <w:noWrap/>
                <w:vAlign w:val="center"/>
              </w:tcPr>
            </w:tcPrChange>
          </w:tcPr>
          <w:p w14:paraId="1E086B54" w14:textId="6325705C" w:rsidR="00F13961" w:rsidRPr="00FD2760" w:rsidDel="00D10B12" w:rsidRDefault="00F13961" w:rsidP="00D10B12">
            <w:pPr>
              <w:spacing w:line="288" w:lineRule="auto"/>
              <w:contextualSpacing/>
              <w:jc w:val="center"/>
              <w:rPr>
                <w:ins w:id="17788" w:author="phuong vu" w:date="2018-11-23T11:29:00Z"/>
                <w:del w:id="17789" w:author="Tran Huan" w:date="2018-12-03T01:22:00Z"/>
              </w:rPr>
              <w:pPrChange w:id="17790" w:author="Tran Huan" w:date="2018-12-03T01:23:00Z">
                <w:pPr>
                  <w:jc w:val="center"/>
                </w:pPr>
              </w:pPrChange>
            </w:pPr>
            <w:bookmarkStart w:id="17791" w:name="_Toc531570285"/>
            <w:bookmarkStart w:id="17792" w:name="_Toc531574133"/>
            <w:bookmarkStart w:id="17793" w:name="_Toc531577874"/>
            <w:bookmarkStart w:id="17794" w:name="_Toc531581612"/>
            <w:bookmarkEnd w:id="17791"/>
            <w:bookmarkEnd w:id="17792"/>
            <w:bookmarkEnd w:id="17793"/>
            <w:bookmarkEnd w:id="17794"/>
          </w:p>
        </w:tc>
        <w:tc>
          <w:tcPr>
            <w:tcW w:w="828" w:type="dxa"/>
            <w:noWrap/>
            <w:vAlign w:val="center"/>
            <w:tcPrChange w:id="17795" w:author="Tran Huan" w:date="2018-11-25T23:46:00Z">
              <w:tcPr>
                <w:tcW w:w="838" w:type="dxa"/>
                <w:gridSpan w:val="2"/>
                <w:noWrap/>
                <w:vAlign w:val="center"/>
              </w:tcPr>
            </w:tcPrChange>
          </w:tcPr>
          <w:p w14:paraId="440A4863" w14:textId="2E545BA7" w:rsidR="00F13961" w:rsidRPr="00FD2760" w:rsidDel="00D10B12" w:rsidRDefault="00F13961" w:rsidP="00D10B12">
            <w:pPr>
              <w:spacing w:line="288" w:lineRule="auto"/>
              <w:contextualSpacing/>
              <w:jc w:val="center"/>
              <w:rPr>
                <w:ins w:id="17796" w:author="phuong vu" w:date="2018-11-23T11:29:00Z"/>
                <w:del w:id="17797" w:author="Tran Huan" w:date="2018-12-03T01:22:00Z"/>
              </w:rPr>
              <w:pPrChange w:id="17798" w:author="Tran Huan" w:date="2018-12-03T01:23:00Z">
                <w:pPr>
                  <w:jc w:val="center"/>
                </w:pPr>
              </w:pPrChange>
            </w:pPr>
            <w:bookmarkStart w:id="17799" w:name="_Toc531570286"/>
            <w:bookmarkStart w:id="17800" w:name="_Toc531574134"/>
            <w:bookmarkStart w:id="17801" w:name="_Toc531577875"/>
            <w:bookmarkStart w:id="17802" w:name="_Toc531581613"/>
            <w:bookmarkEnd w:id="17799"/>
            <w:bookmarkEnd w:id="17800"/>
            <w:bookmarkEnd w:id="17801"/>
            <w:bookmarkEnd w:id="17802"/>
          </w:p>
        </w:tc>
        <w:tc>
          <w:tcPr>
            <w:tcW w:w="813" w:type="dxa"/>
            <w:noWrap/>
            <w:vAlign w:val="center"/>
            <w:tcPrChange w:id="17803" w:author="Tran Huan" w:date="2018-11-25T23:46:00Z">
              <w:tcPr>
                <w:tcW w:w="823" w:type="dxa"/>
                <w:gridSpan w:val="2"/>
                <w:noWrap/>
                <w:vAlign w:val="center"/>
              </w:tcPr>
            </w:tcPrChange>
          </w:tcPr>
          <w:p w14:paraId="5987D3C2" w14:textId="754CF486" w:rsidR="00F13961" w:rsidRPr="00FD2760" w:rsidDel="00D10B12" w:rsidRDefault="00F13961" w:rsidP="00D10B12">
            <w:pPr>
              <w:spacing w:line="288" w:lineRule="auto"/>
              <w:contextualSpacing/>
              <w:jc w:val="center"/>
              <w:rPr>
                <w:ins w:id="17804" w:author="phuong vu" w:date="2018-11-23T11:29:00Z"/>
                <w:del w:id="17805" w:author="Tran Huan" w:date="2018-12-03T01:22:00Z"/>
              </w:rPr>
              <w:pPrChange w:id="17806" w:author="Tran Huan" w:date="2018-12-03T01:23:00Z">
                <w:pPr>
                  <w:jc w:val="center"/>
                </w:pPr>
              </w:pPrChange>
            </w:pPr>
            <w:bookmarkStart w:id="17807" w:name="_Toc531570287"/>
            <w:bookmarkStart w:id="17808" w:name="_Toc531574135"/>
            <w:bookmarkStart w:id="17809" w:name="_Toc531577876"/>
            <w:bookmarkStart w:id="17810" w:name="_Toc531581614"/>
            <w:bookmarkEnd w:id="17807"/>
            <w:bookmarkEnd w:id="17808"/>
            <w:bookmarkEnd w:id="17809"/>
            <w:bookmarkEnd w:id="17810"/>
          </w:p>
        </w:tc>
        <w:tc>
          <w:tcPr>
            <w:tcW w:w="2107" w:type="dxa"/>
            <w:noWrap/>
            <w:tcPrChange w:id="17811" w:author="Tran Huan" w:date="2018-11-25T23:46:00Z">
              <w:tcPr>
                <w:tcW w:w="2899" w:type="dxa"/>
                <w:gridSpan w:val="3"/>
                <w:noWrap/>
              </w:tcPr>
            </w:tcPrChange>
          </w:tcPr>
          <w:p w14:paraId="4AD3927E" w14:textId="37A975D3" w:rsidR="00F13961" w:rsidDel="00D10B12" w:rsidRDefault="00F13961" w:rsidP="00D10B12">
            <w:pPr>
              <w:spacing w:line="288" w:lineRule="auto"/>
              <w:contextualSpacing/>
              <w:rPr>
                <w:ins w:id="17812" w:author="phuong vu" w:date="2018-11-23T11:29:00Z"/>
                <w:del w:id="17813" w:author="Tran Huan" w:date="2018-12-03T01:22:00Z"/>
                <w:lang w:val="en-US"/>
              </w:rPr>
              <w:pPrChange w:id="17814" w:author="Tran Huan" w:date="2018-12-03T01:23:00Z">
                <w:pPr/>
              </w:pPrChange>
            </w:pPr>
            <w:ins w:id="17815" w:author="phuong vu" w:date="2018-11-23T11:29:00Z">
              <w:del w:id="17816" w:author="Tran Huan" w:date="2018-12-03T01:22:00Z">
                <w:r w:rsidDel="00D10B12">
                  <w:rPr>
                    <w:lang w:val="en-US"/>
                  </w:rPr>
                  <w:delText>Mật khẩu tài khoản</w:delText>
                </w:r>
                <w:bookmarkStart w:id="17817" w:name="_Toc531570288"/>
                <w:bookmarkStart w:id="17818" w:name="_Toc531574136"/>
                <w:bookmarkStart w:id="17819" w:name="_Toc531577877"/>
                <w:bookmarkStart w:id="17820" w:name="_Toc531581615"/>
                <w:bookmarkEnd w:id="17817"/>
                <w:bookmarkEnd w:id="17818"/>
                <w:bookmarkEnd w:id="17819"/>
                <w:bookmarkEnd w:id="17820"/>
              </w:del>
            </w:ins>
          </w:p>
        </w:tc>
        <w:bookmarkStart w:id="17821" w:name="_Toc531570289"/>
        <w:bookmarkStart w:id="17822" w:name="_Toc531574137"/>
        <w:bookmarkStart w:id="17823" w:name="_Toc531577878"/>
        <w:bookmarkStart w:id="17824" w:name="_Toc531581616"/>
        <w:bookmarkEnd w:id="17821"/>
        <w:bookmarkEnd w:id="17822"/>
        <w:bookmarkEnd w:id="17823"/>
        <w:bookmarkEnd w:id="17824"/>
      </w:tr>
      <w:tr w:rsidR="00271D63" w:rsidRPr="001856AA" w:rsidDel="00D10B12" w14:paraId="6F9DCC82" w14:textId="536879E2" w:rsidTr="00266AC8">
        <w:trPr>
          <w:trHeight w:val="300"/>
          <w:ins w:id="17825" w:author="phuong vu" w:date="2018-11-23T11:40:00Z"/>
          <w:del w:id="17826" w:author="Tran Huan" w:date="2018-12-03T01:22:00Z"/>
          <w:trPrChange w:id="17827" w:author="Tran Huan" w:date="2018-11-25T23:46:00Z">
            <w:trPr>
              <w:trHeight w:val="300"/>
            </w:trPr>
          </w:trPrChange>
        </w:trPr>
        <w:tc>
          <w:tcPr>
            <w:tcW w:w="812" w:type="dxa"/>
            <w:noWrap/>
            <w:vAlign w:val="center"/>
            <w:tcPrChange w:id="17828" w:author="Tran Huan" w:date="2018-11-25T23:46:00Z">
              <w:tcPr>
                <w:tcW w:w="708" w:type="dxa"/>
                <w:gridSpan w:val="2"/>
                <w:noWrap/>
                <w:vAlign w:val="center"/>
              </w:tcPr>
            </w:tcPrChange>
          </w:tcPr>
          <w:p w14:paraId="32EC88EF" w14:textId="7E871E83" w:rsidR="00271D63" w:rsidDel="00D10B12" w:rsidRDefault="008A7CB0" w:rsidP="00D10B12">
            <w:pPr>
              <w:spacing w:line="288" w:lineRule="auto"/>
              <w:contextualSpacing/>
              <w:jc w:val="center"/>
              <w:rPr>
                <w:ins w:id="17829" w:author="phuong vu" w:date="2018-11-23T11:40:00Z"/>
                <w:del w:id="17830" w:author="Tran Huan" w:date="2018-12-03T01:22:00Z"/>
                <w:lang w:val="en-US"/>
              </w:rPr>
              <w:pPrChange w:id="17831" w:author="Tran Huan" w:date="2018-12-03T01:23:00Z">
                <w:pPr>
                  <w:jc w:val="center"/>
                </w:pPr>
              </w:pPrChange>
            </w:pPr>
            <w:ins w:id="17832" w:author="phuong vu" w:date="2018-11-23T11:40:00Z">
              <w:del w:id="17833" w:author="Tran Huan" w:date="2018-12-03T01:22:00Z">
                <w:r w:rsidDel="00D10B12">
                  <w:rPr>
                    <w:lang w:val="en-US"/>
                  </w:rPr>
                  <w:delText>6</w:delText>
                </w:r>
                <w:bookmarkStart w:id="17834" w:name="_Toc531570290"/>
                <w:bookmarkStart w:id="17835" w:name="_Toc531574138"/>
                <w:bookmarkStart w:id="17836" w:name="_Toc531577879"/>
                <w:bookmarkStart w:id="17837" w:name="_Toc531581617"/>
                <w:bookmarkEnd w:id="17834"/>
                <w:bookmarkEnd w:id="17835"/>
                <w:bookmarkEnd w:id="17836"/>
                <w:bookmarkEnd w:id="17837"/>
              </w:del>
            </w:ins>
          </w:p>
        </w:tc>
        <w:tc>
          <w:tcPr>
            <w:tcW w:w="1964" w:type="dxa"/>
            <w:noWrap/>
            <w:tcPrChange w:id="17838" w:author="Tran Huan" w:date="2018-11-25T23:46:00Z">
              <w:tcPr>
                <w:tcW w:w="1820" w:type="dxa"/>
                <w:noWrap/>
              </w:tcPr>
            </w:tcPrChange>
          </w:tcPr>
          <w:p w14:paraId="374DFC30" w14:textId="49BAE1F9" w:rsidR="00271D63" w:rsidDel="00D10B12" w:rsidRDefault="008A7CB0" w:rsidP="00D10B12">
            <w:pPr>
              <w:spacing w:line="288" w:lineRule="auto"/>
              <w:contextualSpacing/>
              <w:rPr>
                <w:ins w:id="17839" w:author="phuong vu" w:date="2018-11-23T11:40:00Z"/>
                <w:del w:id="17840" w:author="Tran Huan" w:date="2018-12-03T01:22:00Z"/>
                <w:lang w:val="en-US"/>
              </w:rPr>
              <w:pPrChange w:id="17841" w:author="Tran Huan" w:date="2018-12-03T01:23:00Z">
                <w:pPr/>
              </w:pPrChange>
            </w:pPr>
            <w:ins w:id="17842" w:author="phuong vu" w:date="2018-11-23T11:40:00Z">
              <w:del w:id="17843" w:author="Tran Huan" w:date="2018-12-03T01:22:00Z">
                <w:r w:rsidDel="00D10B12">
                  <w:rPr>
                    <w:lang w:val="en-US"/>
                  </w:rPr>
                  <w:delText>gender</w:delText>
                </w:r>
                <w:bookmarkStart w:id="17844" w:name="_Toc531570291"/>
                <w:bookmarkStart w:id="17845" w:name="_Toc531574139"/>
                <w:bookmarkStart w:id="17846" w:name="_Toc531577880"/>
                <w:bookmarkStart w:id="17847" w:name="_Toc531581618"/>
                <w:bookmarkEnd w:id="17844"/>
                <w:bookmarkEnd w:id="17845"/>
                <w:bookmarkEnd w:id="17846"/>
                <w:bookmarkEnd w:id="17847"/>
              </w:del>
            </w:ins>
          </w:p>
        </w:tc>
        <w:tc>
          <w:tcPr>
            <w:tcW w:w="1282" w:type="dxa"/>
            <w:noWrap/>
            <w:tcPrChange w:id="17848" w:author="Tran Huan" w:date="2018-11-25T23:46:00Z">
              <w:tcPr>
                <w:tcW w:w="1300" w:type="dxa"/>
                <w:gridSpan w:val="2"/>
                <w:noWrap/>
              </w:tcPr>
            </w:tcPrChange>
          </w:tcPr>
          <w:p w14:paraId="45D07C3A" w14:textId="28AA48B0" w:rsidR="00271D63" w:rsidRPr="008A7CB0" w:rsidDel="00D10B12" w:rsidRDefault="008A7CB0" w:rsidP="00D10B12">
            <w:pPr>
              <w:spacing w:line="288" w:lineRule="auto"/>
              <w:contextualSpacing/>
              <w:rPr>
                <w:ins w:id="17849" w:author="phuong vu" w:date="2018-11-23T11:40:00Z"/>
                <w:del w:id="17850" w:author="Tran Huan" w:date="2018-12-03T01:22:00Z"/>
                <w:lang w:val="en-US"/>
                <w:rPrChange w:id="17851" w:author="phuong vu" w:date="2018-11-23T11:40:00Z">
                  <w:rPr>
                    <w:ins w:id="17852" w:author="phuong vu" w:date="2018-11-23T11:40:00Z"/>
                    <w:del w:id="17853" w:author="Tran Huan" w:date="2018-12-03T01:22:00Z"/>
                  </w:rPr>
                </w:rPrChange>
              </w:rPr>
              <w:pPrChange w:id="17854" w:author="Tran Huan" w:date="2018-12-03T01:23:00Z">
                <w:pPr/>
              </w:pPrChange>
            </w:pPr>
            <w:ins w:id="17855" w:author="phuong vu" w:date="2018-11-23T11:40:00Z">
              <w:del w:id="17856" w:author="Tran Huan" w:date="2018-12-03T01:22:00Z">
                <w:r w:rsidDel="00D10B12">
                  <w:rPr>
                    <w:lang w:val="en-US"/>
                  </w:rPr>
                  <w:delText>Boolean</w:delText>
                </w:r>
                <w:bookmarkStart w:id="17857" w:name="_Toc531570292"/>
                <w:bookmarkStart w:id="17858" w:name="_Toc531574140"/>
                <w:bookmarkStart w:id="17859" w:name="_Toc531577881"/>
                <w:bookmarkStart w:id="17860" w:name="_Toc531581619"/>
                <w:bookmarkEnd w:id="17857"/>
                <w:bookmarkEnd w:id="17858"/>
                <w:bookmarkEnd w:id="17859"/>
                <w:bookmarkEnd w:id="17860"/>
              </w:del>
            </w:ins>
          </w:p>
        </w:tc>
        <w:tc>
          <w:tcPr>
            <w:tcW w:w="1084" w:type="dxa"/>
            <w:noWrap/>
            <w:vAlign w:val="center"/>
            <w:tcPrChange w:id="17861" w:author="Tran Huan" w:date="2018-11-25T23:46:00Z">
              <w:tcPr>
                <w:tcW w:w="1098" w:type="dxa"/>
                <w:gridSpan w:val="2"/>
                <w:noWrap/>
                <w:vAlign w:val="center"/>
              </w:tcPr>
            </w:tcPrChange>
          </w:tcPr>
          <w:p w14:paraId="6A3A9F26" w14:textId="27B360A8" w:rsidR="00271D63" w:rsidRPr="00FD2760" w:rsidDel="00D10B12" w:rsidRDefault="00271D63" w:rsidP="00D10B12">
            <w:pPr>
              <w:spacing w:line="288" w:lineRule="auto"/>
              <w:contextualSpacing/>
              <w:jc w:val="center"/>
              <w:rPr>
                <w:ins w:id="17862" w:author="phuong vu" w:date="2018-11-23T11:40:00Z"/>
                <w:del w:id="17863" w:author="Tran Huan" w:date="2018-12-03T01:22:00Z"/>
              </w:rPr>
              <w:pPrChange w:id="17864" w:author="Tran Huan" w:date="2018-12-03T01:23:00Z">
                <w:pPr>
                  <w:jc w:val="center"/>
                </w:pPr>
              </w:pPrChange>
            </w:pPr>
            <w:bookmarkStart w:id="17865" w:name="_Toc531570293"/>
            <w:bookmarkStart w:id="17866" w:name="_Toc531574141"/>
            <w:bookmarkStart w:id="17867" w:name="_Toc531577882"/>
            <w:bookmarkStart w:id="17868" w:name="_Toc531581620"/>
            <w:bookmarkEnd w:id="17865"/>
            <w:bookmarkEnd w:id="17866"/>
            <w:bookmarkEnd w:id="17867"/>
            <w:bookmarkEnd w:id="17868"/>
          </w:p>
        </w:tc>
        <w:tc>
          <w:tcPr>
            <w:tcW w:w="828" w:type="dxa"/>
            <w:noWrap/>
            <w:vAlign w:val="center"/>
            <w:tcPrChange w:id="17869" w:author="Tran Huan" w:date="2018-11-25T23:46:00Z">
              <w:tcPr>
                <w:tcW w:w="838" w:type="dxa"/>
                <w:gridSpan w:val="2"/>
                <w:noWrap/>
                <w:vAlign w:val="center"/>
              </w:tcPr>
            </w:tcPrChange>
          </w:tcPr>
          <w:p w14:paraId="65F86C17" w14:textId="278FC2E8" w:rsidR="00271D63" w:rsidRPr="00FD2760" w:rsidDel="00D10B12" w:rsidRDefault="00271D63" w:rsidP="00D10B12">
            <w:pPr>
              <w:spacing w:line="288" w:lineRule="auto"/>
              <w:contextualSpacing/>
              <w:jc w:val="center"/>
              <w:rPr>
                <w:ins w:id="17870" w:author="phuong vu" w:date="2018-11-23T11:40:00Z"/>
                <w:del w:id="17871" w:author="Tran Huan" w:date="2018-12-03T01:22:00Z"/>
              </w:rPr>
              <w:pPrChange w:id="17872" w:author="Tran Huan" w:date="2018-12-03T01:23:00Z">
                <w:pPr>
                  <w:jc w:val="center"/>
                </w:pPr>
              </w:pPrChange>
            </w:pPr>
            <w:bookmarkStart w:id="17873" w:name="_Toc531570294"/>
            <w:bookmarkStart w:id="17874" w:name="_Toc531574142"/>
            <w:bookmarkStart w:id="17875" w:name="_Toc531577883"/>
            <w:bookmarkStart w:id="17876" w:name="_Toc531581621"/>
            <w:bookmarkEnd w:id="17873"/>
            <w:bookmarkEnd w:id="17874"/>
            <w:bookmarkEnd w:id="17875"/>
            <w:bookmarkEnd w:id="17876"/>
          </w:p>
        </w:tc>
        <w:tc>
          <w:tcPr>
            <w:tcW w:w="813" w:type="dxa"/>
            <w:noWrap/>
            <w:vAlign w:val="center"/>
            <w:tcPrChange w:id="17877" w:author="Tran Huan" w:date="2018-11-25T23:46:00Z">
              <w:tcPr>
                <w:tcW w:w="823" w:type="dxa"/>
                <w:gridSpan w:val="2"/>
                <w:noWrap/>
                <w:vAlign w:val="center"/>
              </w:tcPr>
            </w:tcPrChange>
          </w:tcPr>
          <w:p w14:paraId="06578ECB" w14:textId="513508C2" w:rsidR="00271D63" w:rsidRPr="00FD2760" w:rsidDel="00D10B12" w:rsidRDefault="00271D63" w:rsidP="00D10B12">
            <w:pPr>
              <w:spacing w:line="288" w:lineRule="auto"/>
              <w:contextualSpacing/>
              <w:jc w:val="center"/>
              <w:rPr>
                <w:ins w:id="17878" w:author="phuong vu" w:date="2018-11-23T11:40:00Z"/>
                <w:del w:id="17879" w:author="Tran Huan" w:date="2018-12-03T01:22:00Z"/>
              </w:rPr>
              <w:pPrChange w:id="17880" w:author="Tran Huan" w:date="2018-12-03T01:23:00Z">
                <w:pPr>
                  <w:jc w:val="center"/>
                </w:pPr>
              </w:pPrChange>
            </w:pPr>
            <w:bookmarkStart w:id="17881" w:name="_Toc531570295"/>
            <w:bookmarkStart w:id="17882" w:name="_Toc531574143"/>
            <w:bookmarkStart w:id="17883" w:name="_Toc531577884"/>
            <w:bookmarkStart w:id="17884" w:name="_Toc531581622"/>
            <w:bookmarkEnd w:id="17881"/>
            <w:bookmarkEnd w:id="17882"/>
            <w:bookmarkEnd w:id="17883"/>
            <w:bookmarkEnd w:id="17884"/>
          </w:p>
        </w:tc>
        <w:tc>
          <w:tcPr>
            <w:tcW w:w="2107" w:type="dxa"/>
            <w:noWrap/>
            <w:tcPrChange w:id="17885" w:author="Tran Huan" w:date="2018-11-25T23:46:00Z">
              <w:tcPr>
                <w:tcW w:w="2899" w:type="dxa"/>
                <w:gridSpan w:val="3"/>
                <w:noWrap/>
              </w:tcPr>
            </w:tcPrChange>
          </w:tcPr>
          <w:p w14:paraId="680DAC74" w14:textId="75F5025C" w:rsidR="00271D63" w:rsidDel="00D10B12" w:rsidRDefault="008A7CB0" w:rsidP="00D10B12">
            <w:pPr>
              <w:spacing w:line="288" w:lineRule="auto"/>
              <w:contextualSpacing/>
              <w:rPr>
                <w:ins w:id="17886" w:author="phuong vu" w:date="2018-11-23T11:40:00Z"/>
                <w:del w:id="17887" w:author="Tran Huan" w:date="2018-12-03T01:22:00Z"/>
                <w:lang w:val="en-US"/>
              </w:rPr>
              <w:pPrChange w:id="17888" w:author="Tran Huan" w:date="2018-12-03T01:23:00Z">
                <w:pPr/>
              </w:pPrChange>
            </w:pPr>
            <w:ins w:id="17889" w:author="phuong vu" w:date="2018-11-23T11:40:00Z">
              <w:del w:id="17890" w:author="Tran Huan" w:date="2018-12-03T01:22:00Z">
                <w:r w:rsidDel="00D10B12">
                  <w:rPr>
                    <w:lang w:val="en-US"/>
                  </w:rPr>
                  <w:delText>Giới tính</w:delText>
                </w:r>
                <w:bookmarkStart w:id="17891" w:name="_Toc531570296"/>
                <w:bookmarkStart w:id="17892" w:name="_Toc531574144"/>
                <w:bookmarkStart w:id="17893" w:name="_Toc531577885"/>
                <w:bookmarkStart w:id="17894" w:name="_Toc531581623"/>
                <w:bookmarkEnd w:id="17891"/>
                <w:bookmarkEnd w:id="17892"/>
                <w:bookmarkEnd w:id="17893"/>
                <w:bookmarkEnd w:id="17894"/>
              </w:del>
            </w:ins>
          </w:p>
        </w:tc>
        <w:bookmarkStart w:id="17895" w:name="_Toc531570297"/>
        <w:bookmarkStart w:id="17896" w:name="_Toc531574145"/>
        <w:bookmarkStart w:id="17897" w:name="_Toc531577886"/>
        <w:bookmarkStart w:id="17898" w:name="_Toc531581624"/>
        <w:bookmarkEnd w:id="17895"/>
        <w:bookmarkEnd w:id="17896"/>
        <w:bookmarkEnd w:id="17897"/>
        <w:bookmarkEnd w:id="17898"/>
      </w:tr>
      <w:tr w:rsidR="008A7CB0" w:rsidRPr="001856AA" w:rsidDel="00D10B12" w14:paraId="4FC865B1" w14:textId="0DB9273B" w:rsidTr="00266AC8">
        <w:trPr>
          <w:trHeight w:val="300"/>
          <w:ins w:id="17899" w:author="phuong vu" w:date="2018-11-23T11:40:00Z"/>
          <w:del w:id="17900" w:author="Tran Huan" w:date="2018-12-03T01:22:00Z"/>
          <w:trPrChange w:id="17901" w:author="Tran Huan" w:date="2018-11-25T23:46:00Z">
            <w:trPr>
              <w:trHeight w:val="300"/>
            </w:trPr>
          </w:trPrChange>
        </w:trPr>
        <w:tc>
          <w:tcPr>
            <w:tcW w:w="812" w:type="dxa"/>
            <w:noWrap/>
            <w:vAlign w:val="center"/>
            <w:tcPrChange w:id="17902" w:author="Tran Huan" w:date="2018-11-25T23:46:00Z">
              <w:tcPr>
                <w:tcW w:w="708" w:type="dxa"/>
                <w:gridSpan w:val="2"/>
                <w:noWrap/>
                <w:vAlign w:val="center"/>
              </w:tcPr>
            </w:tcPrChange>
          </w:tcPr>
          <w:p w14:paraId="3CA42B8C" w14:textId="6A18B3AF" w:rsidR="008A7CB0" w:rsidDel="00D10B12" w:rsidRDefault="008A7CB0" w:rsidP="00D10B12">
            <w:pPr>
              <w:spacing w:line="288" w:lineRule="auto"/>
              <w:contextualSpacing/>
              <w:jc w:val="center"/>
              <w:rPr>
                <w:ins w:id="17903" w:author="phuong vu" w:date="2018-11-23T11:40:00Z"/>
                <w:del w:id="17904" w:author="Tran Huan" w:date="2018-12-03T01:22:00Z"/>
                <w:lang w:val="en-US"/>
              </w:rPr>
              <w:pPrChange w:id="17905" w:author="Tran Huan" w:date="2018-12-03T01:23:00Z">
                <w:pPr>
                  <w:jc w:val="center"/>
                </w:pPr>
              </w:pPrChange>
            </w:pPr>
            <w:ins w:id="17906" w:author="phuong vu" w:date="2018-11-23T11:40:00Z">
              <w:del w:id="17907" w:author="Tran Huan" w:date="2018-12-03T01:22:00Z">
                <w:r w:rsidDel="00D10B12">
                  <w:rPr>
                    <w:lang w:val="en-US"/>
                  </w:rPr>
                  <w:delText>7</w:delText>
                </w:r>
                <w:bookmarkStart w:id="17908" w:name="_Toc531570298"/>
                <w:bookmarkStart w:id="17909" w:name="_Toc531574146"/>
                <w:bookmarkStart w:id="17910" w:name="_Toc531577887"/>
                <w:bookmarkStart w:id="17911" w:name="_Toc531581625"/>
                <w:bookmarkEnd w:id="17908"/>
                <w:bookmarkEnd w:id="17909"/>
                <w:bookmarkEnd w:id="17910"/>
                <w:bookmarkEnd w:id="17911"/>
              </w:del>
            </w:ins>
          </w:p>
        </w:tc>
        <w:tc>
          <w:tcPr>
            <w:tcW w:w="1964" w:type="dxa"/>
            <w:noWrap/>
            <w:tcPrChange w:id="17912" w:author="Tran Huan" w:date="2018-11-25T23:46:00Z">
              <w:tcPr>
                <w:tcW w:w="1820" w:type="dxa"/>
                <w:noWrap/>
              </w:tcPr>
            </w:tcPrChange>
          </w:tcPr>
          <w:p w14:paraId="01277C78" w14:textId="50B21F95" w:rsidR="008A7CB0" w:rsidDel="00D10B12" w:rsidRDefault="008A7CB0" w:rsidP="00D10B12">
            <w:pPr>
              <w:spacing w:line="288" w:lineRule="auto"/>
              <w:contextualSpacing/>
              <w:rPr>
                <w:ins w:id="17913" w:author="phuong vu" w:date="2018-11-23T11:40:00Z"/>
                <w:del w:id="17914" w:author="Tran Huan" w:date="2018-12-03T01:22:00Z"/>
                <w:lang w:val="en-US"/>
              </w:rPr>
              <w:pPrChange w:id="17915" w:author="Tran Huan" w:date="2018-12-03T01:23:00Z">
                <w:pPr/>
              </w:pPrChange>
            </w:pPr>
            <w:ins w:id="17916" w:author="phuong vu" w:date="2018-11-23T11:40:00Z">
              <w:del w:id="17917" w:author="Tran Huan" w:date="2018-12-03T01:22:00Z">
                <w:r w:rsidDel="00D10B12">
                  <w:rPr>
                    <w:lang w:val="en-US"/>
                  </w:rPr>
                  <w:delText>address</w:delText>
                </w:r>
                <w:bookmarkStart w:id="17918" w:name="_Toc531570299"/>
                <w:bookmarkStart w:id="17919" w:name="_Toc531574147"/>
                <w:bookmarkStart w:id="17920" w:name="_Toc531577888"/>
                <w:bookmarkStart w:id="17921" w:name="_Toc531581626"/>
                <w:bookmarkEnd w:id="17918"/>
                <w:bookmarkEnd w:id="17919"/>
                <w:bookmarkEnd w:id="17920"/>
                <w:bookmarkEnd w:id="17921"/>
              </w:del>
            </w:ins>
          </w:p>
        </w:tc>
        <w:tc>
          <w:tcPr>
            <w:tcW w:w="1282" w:type="dxa"/>
            <w:noWrap/>
            <w:tcPrChange w:id="17922" w:author="Tran Huan" w:date="2018-11-25T23:46:00Z">
              <w:tcPr>
                <w:tcW w:w="1300" w:type="dxa"/>
                <w:gridSpan w:val="2"/>
                <w:noWrap/>
              </w:tcPr>
            </w:tcPrChange>
          </w:tcPr>
          <w:p w14:paraId="62DEBC91" w14:textId="2F3C168F" w:rsidR="008A7CB0" w:rsidDel="00D10B12" w:rsidRDefault="008A7CB0" w:rsidP="00D10B12">
            <w:pPr>
              <w:spacing w:line="288" w:lineRule="auto"/>
              <w:contextualSpacing/>
              <w:rPr>
                <w:ins w:id="17923" w:author="phuong vu" w:date="2018-11-23T11:40:00Z"/>
                <w:del w:id="17924" w:author="Tran Huan" w:date="2018-12-03T01:22:00Z"/>
                <w:lang w:val="en-US"/>
              </w:rPr>
              <w:pPrChange w:id="17925" w:author="Tran Huan" w:date="2018-12-03T01:23:00Z">
                <w:pPr/>
              </w:pPrChange>
            </w:pPr>
            <w:ins w:id="17926" w:author="phuong vu" w:date="2018-11-23T11:41:00Z">
              <w:del w:id="17927" w:author="Tran Huan" w:date="2018-12-03T01:22:00Z">
                <w:r w:rsidRPr="00FD2760" w:rsidDel="00D10B12">
                  <w:delText>character varying</w:delText>
                </w:r>
              </w:del>
            </w:ins>
            <w:bookmarkStart w:id="17928" w:name="_Toc531570300"/>
            <w:bookmarkStart w:id="17929" w:name="_Toc531574148"/>
            <w:bookmarkStart w:id="17930" w:name="_Toc531577889"/>
            <w:bookmarkStart w:id="17931" w:name="_Toc531581627"/>
            <w:bookmarkEnd w:id="17928"/>
            <w:bookmarkEnd w:id="17929"/>
            <w:bookmarkEnd w:id="17930"/>
            <w:bookmarkEnd w:id="17931"/>
          </w:p>
        </w:tc>
        <w:tc>
          <w:tcPr>
            <w:tcW w:w="1084" w:type="dxa"/>
            <w:noWrap/>
            <w:vAlign w:val="center"/>
            <w:tcPrChange w:id="17932" w:author="Tran Huan" w:date="2018-11-25T23:46:00Z">
              <w:tcPr>
                <w:tcW w:w="1098" w:type="dxa"/>
                <w:gridSpan w:val="2"/>
                <w:noWrap/>
                <w:vAlign w:val="center"/>
              </w:tcPr>
            </w:tcPrChange>
          </w:tcPr>
          <w:p w14:paraId="15F4F0A1" w14:textId="2F3A2DAA" w:rsidR="008A7CB0" w:rsidRPr="00FD2760" w:rsidDel="00D10B12" w:rsidRDefault="008A7CB0" w:rsidP="00D10B12">
            <w:pPr>
              <w:spacing w:line="288" w:lineRule="auto"/>
              <w:contextualSpacing/>
              <w:jc w:val="center"/>
              <w:rPr>
                <w:ins w:id="17933" w:author="phuong vu" w:date="2018-11-23T11:40:00Z"/>
                <w:del w:id="17934" w:author="Tran Huan" w:date="2018-12-03T01:22:00Z"/>
              </w:rPr>
              <w:pPrChange w:id="17935" w:author="Tran Huan" w:date="2018-12-03T01:23:00Z">
                <w:pPr>
                  <w:jc w:val="center"/>
                </w:pPr>
              </w:pPrChange>
            </w:pPr>
            <w:bookmarkStart w:id="17936" w:name="_Toc531570301"/>
            <w:bookmarkStart w:id="17937" w:name="_Toc531574149"/>
            <w:bookmarkStart w:id="17938" w:name="_Toc531577890"/>
            <w:bookmarkStart w:id="17939" w:name="_Toc531581628"/>
            <w:bookmarkEnd w:id="17936"/>
            <w:bookmarkEnd w:id="17937"/>
            <w:bookmarkEnd w:id="17938"/>
            <w:bookmarkEnd w:id="17939"/>
          </w:p>
        </w:tc>
        <w:tc>
          <w:tcPr>
            <w:tcW w:w="828" w:type="dxa"/>
            <w:noWrap/>
            <w:vAlign w:val="center"/>
            <w:tcPrChange w:id="17940" w:author="Tran Huan" w:date="2018-11-25T23:46:00Z">
              <w:tcPr>
                <w:tcW w:w="838" w:type="dxa"/>
                <w:gridSpan w:val="2"/>
                <w:noWrap/>
                <w:vAlign w:val="center"/>
              </w:tcPr>
            </w:tcPrChange>
          </w:tcPr>
          <w:p w14:paraId="70C00948" w14:textId="65F691B2" w:rsidR="008A7CB0" w:rsidRPr="00FD2760" w:rsidDel="00D10B12" w:rsidRDefault="008A7CB0" w:rsidP="00D10B12">
            <w:pPr>
              <w:spacing w:line="288" w:lineRule="auto"/>
              <w:contextualSpacing/>
              <w:jc w:val="center"/>
              <w:rPr>
                <w:ins w:id="17941" w:author="phuong vu" w:date="2018-11-23T11:40:00Z"/>
                <w:del w:id="17942" w:author="Tran Huan" w:date="2018-12-03T01:22:00Z"/>
              </w:rPr>
              <w:pPrChange w:id="17943" w:author="Tran Huan" w:date="2018-12-03T01:23:00Z">
                <w:pPr>
                  <w:jc w:val="center"/>
                </w:pPr>
              </w:pPrChange>
            </w:pPr>
            <w:bookmarkStart w:id="17944" w:name="_Toc531570302"/>
            <w:bookmarkStart w:id="17945" w:name="_Toc531574150"/>
            <w:bookmarkStart w:id="17946" w:name="_Toc531577891"/>
            <w:bookmarkStart w:id="17947" w:name="_Toc531581629"/>
            <w:bookmarkEnd w:id="17944"/>
            <w:bookmarkEnd w:id="17945"/>
            <w:bookmarkEnd w:id="17946"/>
            <w:bookmarkEnd w:id="17947"/>
          </w:p>
        </w:tc>
        <w:tc>
          <w:tcPr>
            <w:tcW w:w="813" w:type="dxa"/>
            <w:noWrap/>
            <w:vAlign w:val="center"/>
            <w:tcPrChange w:id="17948" w:author="Tran Huan" w:date="2018-11-25T23:46:00Z">
              <w:tcPr>
                <w:tcW w:w="823" w:type="dxa"/>
                <w:gridSpan w:val="2"/>
                <w:noWrap/>
                <w:vAlign w:val="center"/>
              </w:tcPr>
            </w:tcPrChange>
          </w:tcPr>
          <w:p w14:paraId="12310339" w14:textId="3F4049AF" w:rsidR="008A7CB0" w:rsidRPr="00FD2760" w:rsidDel="00D10B12" w:rsidRDefault="008A7CB0" w:rsidP="00D10B12">
            <w:pPr>
              <w:spacing w:line="288" w:lineRule="auto"/>
              <w:contextualSpacing/>
              <w:jc w:val="center"/>
              <w:rPr>
                <w:ins w:id="17949" w:author="phuong vu" w:date="2018-11-23T11:40:00Z"/>
                <w:del w:id="17950" w:author="Tran Huan" w:date="2018-12-03T01:22:00Z"/>
              </w:rPr>
              <w:pPrChange w:id="17951" w:author="Tran Huan" w:date="2018-12-03T01:23:00Z">
                <w:pPr>
                  <w:jc w:val="center"/>
                </w:pPr>
              </w:pPrChange>
            </w:pPr>
            <w:bookmarkStart w:id="17952" w:name="_Toc531570303"/>
            <w:bookmarkStart w:id="17953" w:name="_Toc531574151"/>
            <w:bookmarkStart w:id="17954" w:name="_Toc531577892"/>
            <w:bookmarkStart w:id="17955" w:name="_Toc531581630"/>
            <w:bookmarkEnd w:id="17952"/>
            <w:bookmarkEnd w:id="17953"/>
            <w:bookmarkEnd w:id="17954"/>
            <w:bookmarkEnd w:id="17955"/>
          </w:p>
        </w:tc>
        <w:tc>
          <w:tcPr>
            <w:tcW w:w="2107" w:type="dxa"/>
            <w:noWrap/>
            <w:tcPrChange w:id="17956" w:author="Tran Huan" w:date="2018-11-25T23:46:00Z">
              <w:tcPr>
                <w:tcW w:w="2899" w:type="dxa"/>
                <w:gridSpan w:val="3"/>
                <w:noWrap/>
              </w:tcPr>
            </w:tcPrChange>
          </w:tcPr>
          <w:p w14:paraId="7D55631E" w14:textId="60F40D90" w:rsidR="008A7CB0" w:rsidDel="00D10B12" w:rsidRDefault="008A7CB0" w:rsidP="00D10B12">
            <w:pPr>
              <w:spacing w:line="288" w:lineRule="auto"/>
              <w:contextualSpacing/>
              <w:rPr>
                <w:ins w:id="17957" w:author="phuong vu" w:date="2018-11-23T11:40:00Z"/>
                <w:del w:id="17958" w:author="Tran Huan" w:date="2018-12-03T01:22:00Z"/>
                <w:lang w:val="en-US"/>
              </w:rPr>
              <w:pPrChange w:id="17959" w:author="Tran Huan" w:date="2018-12-03T01:23:00Z">
                <w:pPr/>
              </w:pPrChange>
            </w:pPr>
            <w:ins w:id="17960" w:author="phuong vu" w:date="2018-11-23T11:41:00Z">
              <w:del w:id="17961" w:author="Tran Huan" w:date="2018-12-03T01:22:00Z">
                <w:r w:rsidDel="00D10B12">
                  <w:rPr>
                    <w:lang w:val="en-US"/>
                  </w:rPr>
                  <w:delText>Địa chỉ khách hàng</w:delText>
                </w:r>
              </w:del>
            </w:ins>
            <w:bookmarkStart w:id="17962" w:name="_Toc531570304"/>
            <w:bookmarkStart w:id="17963" w:name="_Toc531574152"/>
            <w:bookmarkStart w:id="17964" w:name="_Toc531577893"/>
            <w:bookmarkStart w:id="17965" w:name="_Toc531581631"/>
            <w:bookmarkEnd w:id="17962"/>
            <w:bookmarkEnd w:id="17963"/>
            <w:bookmarkEnd w:id="17964"/>
            <w:bookmarkEnd w:id="17965"/>
          </w:p>
        </w:tc>
        <w:bookmarkStart w:id="17966" w:name="_Toc531570305"/>
        <w:bookmarkStart w:id="17967" w:name="_Toc531574153"/>
        <w:bookmarkStart w:id="17968" w:name="_Toc531577894"/>
        <w:bookmarkStart w:id="17969" w:name="_Toc531581632"/>
        <w:bookmarkEnd w:id="17966"/>
        <w:bookmarkEnd w:id="17967"/>
        <w:bookmarkEnd w:id="17968"/>
        <w:bookmarkEnd w:id="17969"/>
      </w:tr>
      <w:tr w:rsidR="00F13961" w:rsidRPr="001856AA" w:rsidDel="00D10B12" w14:paraId="0A72848C" w14:textId="2ADE841B" w:rsidTr="00266AC8">
        <w:trPr>
          <w:trHeight w:val="300"/>
          <w:ins w:id="17970" w:author="phuong vu" w:date="2018-11-23T11:18:00Z"/>
          <w:del w:id="17971" w:author="Tran Huan" w:date="2018-12-03T01:22:00Z"/>
          <w:trPrChange w:id="17972" w:author="Tran Huan" w:date="2018-11-25T23:46:00Z">
            <w:trPr>
              <w:trHeight w:val="300"/>
            </w:trPr>
          </w:trPrChange>
        </w:trPr>
        <w:tc>
          <w:tcPr>
            <w:tcW w:w="812" w:type="dxa"/>
            <w:noWrap/>
            <w:vAlign w:val="center"/>
            <w:hideMark/>
            <w:tcPrChange w:id="17973" w:author="Tran Huan" w:date="2018-11-25T23:46:00Z">
              <w:tcPr>
                <w:tcW w:w="708" w:type="dxa"/>
                <w:gridSpan w:val="2"/>
                <w:noWrap/>
                <w:vAlign w:val="center"/>
                <w:hideMark/>
              </w:tcPr>
            </w:tcPrChange>
          </w:tcPr>
          <w:p w14:paraId="4D35E336" w14:textId="1322B4B7" w:rsidR="00F13961" w:rsidRPr="00FD2760" w:rsidDel="00D10B12" w:rsidRDefault="00F13961" w:rsidP="00D10B12">
            <w:pPr>
              <w:spacing w:line="288" w:lineRule="auto"/>
              <w:contextualSpacing/>
              <w:jc w:val="center"/>
              <w:rPr>
                <w:ins w:id="17974" w:author="phuong vu" w:date="2018-11-23T11:18:00Z"/>
                <w:del w:id="17975" w:author="Tran Huan" w:date="2018-12-03T01:22:00Z"/>
              </w:rPr>
              <w:pPrChange w:id="17976" w:author="Tran Huan" w:date="2018-12-03T01:23:00Z">
                <w:pPr>
                  <w:jc w:val="center"/>
                </w:pPr>
              </w:pPrChange>
            </w:pPr>
            <w:ins w:id="17977" w:author="phuong vu" w:date="2018-11-23T11:18:00Z">
              <w:del w:id="17978" w:author="Tran Huan" w:date="2018-12-03T01:22:00Z">
                <w:r w:rsidRPr="00FD2760" w:rsidDel="00D10B12">
                  <w:delText>8</w:delText>
                </w:r>
                <w:bookmarkStart w:id="17979" w:name="_Toc531570306"/>
                <w:bookmarkStart w:id="17980" w:name="_Toc531574154"/>
                <w:bookmarkStart w:id="17981" w:name="_Toc531577895"/>
                <w:bookmarkStart w:id="17982" w:name="_Toc531581633"/>
                <w:bookmarkEnd w:id="17979"/>
                <w:bookmarkEnd w:id="17980"/>
                <w:bookmarkEnd w:id="17981"/>
                <w:bookmarkEnd w:id="17982"/>
              </w:del>
            </w:ins>
          </w:p>
        </w:tc>
        <w:tc>
          <w:tcPr>
            <w:tcW w:w="1964" w:type="dxa"/>
            <w:noWrap/>
            <w:hideMark/>
            <w:tcPrChange w:id="17983" w:author="Tran Huan" w:date="2018-11-25T23:46:00Z">
              <w:tcPr>
                <w:tcW w:w="1820" w:type="dxa"/>
                <w:noWrap/>
                <w:hideMark/>
              </w:tcPr>
            </w:tcPrChange>
          </w:tcPr>
          <w:p w14:paraId="275A6FBA" w14:textId="5DD2C790" w:rsidR="00F13961" w:rsidRPr="00FD2760" w:rsidDel="00D10B12" w:rsidRDefault="009125AC" w:rsidP="00D10B12">
            <w:pPr>
              <w:spacing w:line="288" w:lineRule="auto"/>
              <w:contextualSpacing/>
              <w:rPr>
                <w:ins w:id="17984" w:author="phuong vu" w:date="2018-11-23T11:18:00Z"/>
                <w:del w:id="17985" w:author="Tran Huan" w:date="2018-12-03T01:22:00Z"/>
              </w:rPr>
              <w:pPrChange w:id="17986" w:author="Tran Huan" w:date="2018-12-03T01:23:00Z">
                <w:pPr/>
              </w:pPrChange>
            </w:pPr>
            <w:ins w:id="17987" w:author="phuong vu" w:date="2018-11-23T11:18:00Z">
              <w:del w:id="17988" w:author="Tran Huan" w:date="2018-12-03T01:22:00Z">
                <w:r w:rsidRPr="00FD2760" w:rsidDel="00D10B12">
                  <w:delText>status</w:delText>
                </w:r>
                <w:bookmarkStart w:id="17989" w:name="_Toc531570307"/>
                <w:bookmarkStart w:id="17990" w:name="_Toc531574155"/>
                <w:bookmarkStart w:id="17991" w:name="_Toc531577896"/>
                <w:bookmarkStart w:id="17992" w:name="_Toc531581634"/>
                <w:bookmarkEnd w:id="17989"/>
                <w:bookmarkEnd w:id="17990"/>
                <w:bookmarkEnd w:id="17991"/>
                <w:bookmarkEnd w:id="17992"/>
              </w:del>
            </w:ins>
          </w:p>
        </w:tc>
        <w:tc>
          <w:tcPr>
            <w:tcW w:w="1282" w:type="dxa"/>
            <w:noWrap/>
            <w:hideMark/>
            <w:tcPrChange w:id="17993" w:author="Tran Huan" w:date="2018-11-25T23:46:00Z">
              <w:tcPr>
                <w:tcW w:w="1300" w:type="dxa"/>
                <w:gridSpan w:val="2"/>
                <w:noWrap/>
                <w:hideMark/>
              </w:tcPr>
            </w:tcPrChange>
          </w:tcPr>
          <w:p w14:paraId="537CF5A1" w14:textId="566E1B04" w:rsidR="00F13961" w:rsidRPr="00FD2760" w:rsidDel="00D10B12" w:rsidRDefault="00F13961" w:rsidP="00D10B12">
            <w:pPr>
              <w:spacing w:line="288" w:lineRule="auto"/>
              <w:contextualSpacing/>
              <w:rPr>
                <w:ins w:id="17994" w:author="phuong vu" w:date="2018-11-23T11:18:00Z"/>
                <w:del w:id="17995" w:author="Tran Huan" w:date="2018-12-03T01:22:00Z"/>
              </w:rPr>
              <w:pPrChange w:id="17996" w:author="Tran Huan" w:date="2018-12-03T01:23:00Z">
                <w:pPr/>
              </w:pPrChange>
            </w:pPr>
            <w:ins w:id="17997" w:author="phuong vu" w:date="2018-11-23T11:18:00Z">
              <w:del w:id="17998" w:author="Tran Huan" w:date="2018-12-03T01:22:00Z">
                <w:r w:rsidRPr="00FD2760" w:rsidDel="00D10B12">
                  <w:delText>character varying</w:delText>
                </w:r>
                <w:bookmarkStart w:id="17999" w:name="_Toc531570308"/>
                <w:bookmarkStart w:id="18000" w:name="_Toc531574156"/>
                <w:bookmarkStart w:id="18001" w:name="_Toc531577897"/>
                <w:bookmarkStart w:id="18002" w:name="_Toc531581635"/>
                <w:bookmarkEnd w:id="17999"/>
                <w:bookmarkEnd w:id="18000"/>
                <w:bookmarkEnd w:id="18001"/>
                <w:bookmarkEnd w:id="18002"/>
              </w:del>
            </w:ins>
          </w:p>
        </w:tc>
        <w:tc>
          <w:tcPr>
            <w:tcW w:w="1084" w:type="dxa"/>
            <w:noWrap/>
            <w:vAlign w:val="center"/>
            <w:hideMark/>
            <w:tcPrChange w:id="18003" w:author="Tran Huan" w:date="2018-11-25T23:46:00Z">
              <w:tcPr>
                <w:tcW w:w="1098" w:type="dxa"/>
                <w:gridSpan w:val="2"/>
                <w:noWrap/>
                <w:vAlign w:val="center"/>
                <w:hideMark/>
              </w:tcPr>
            </w:tcPrChange>
          </w:tcPr>
          <w:p w14:paraId="7BE81121" w14:textId="590F4B48" w:rsidR="00F13961" w:rsidRPr="00FD2760" w:rsidDel="00D10B12" w:rsidRDefault="00F13961" w:rsidP="00D10B12">
            <w:pPr>
              <w:spacing w:line="288" w:lineRule="auto"/>
              <w:contextualSpacing/>
              <w:jc w:val="center"/>
              <w:rPr>
                <w:ins w:id="18004" w:author="phuong vu" w:date="2018-11-23T11:18:00Z"/>
                <w:del w:id="18005" w:author="Tran Huan" w:date="2018-12-03T01:22:00Z"/>
              </w:rPr>
              <w:pPrChange w:id="18006" w:author="Tran Huan" w:date="2018-12-03T01:23:00Z">
                <w:pPr>
                  <w:jc w:val="center"/>
                </w:pPr>
              </w:pPrChange>
            </w:pPr>
            <w:ins w:id="18007" w:author="phuong vu" w:date="2018-11-23T11:18:00Z">
              <w:del w:id="18008" w:author="Tran Huan" w:date="2018-12-03T01:22:00Z">
                <w:r w:rsidRPr="00FD2760" w:rsidDel="00D10B12">
                  <w:delText>X</w:delText>
                </w:r>
                <w:bookmarkStart w:id="18009" w:name="_Toc531570309"/>
                <w:bookmarkStart w:id="18010" w:name="_Toc531574157"/>
                <w:bookmarkStart w:id="18011" w:name="_Toc531577898"/>
                <w:bookmarkStart w:id="18012" w:name="_Toc531581636"/>
                <w:bookmarkEnd w:id="18009"/>
                <w:bookmarkEnd w:id="18010"/>
                <w:bookmarkEnd w:id="18011"/>
                <w:bookmarkEnd w:id="18012"/>
              </w:del>
            </w:ins>
          </w:p>
        </w:tc>
        <w:tc>
          <w:tcPr>
            <w:tcW w:w="828" w:type="dxa"/>
            <w:noWrap/>
            <w:vAlign w:val="center"/>
            <w:hideMark/>
            <w:tcPrChange w:id="18013" w:author="Tran Huan" w:date="2018-11-25T23:46:00Z">
              <w:tcPr>
                <w:tcW w:w="838" w:type="dxa"/>
                <w:gridSpan w:val="2"/>
                <w:noWrap/>
                <w:vAlign w:val="center"/>
                <w:hideMark/>
              </w:tcPr>
            </w:tcPrChange>
          </w:tcPr>
          <w:p w14:paraId="10E6118F" w14:textId="3AC7F966" w:rsidR="00F13961" w:rsidRPr="00FD2760" w:rsidDel="00D10B12" w:rsidRDefault="00F13961" w:rsidP="00D10B12">
            <w:pPr>
              <w:spacing w:line="288" w:lineRule="auto"/>
              <w:contextualSpacing/>
              <w:jc w:val="center"/>
              <w:rPr>
                <w:ins w:id="18014" w:author="phuong vu" w:date="2018-11-23T11:18:00Z"/>
                <w:del w:id="18015" w:author="Tran Huan" w:date="2018-12-03T01:22:00Z"/>
              </w:rPr>
              <w:pPrChange w:id="18016" w:author="Tran Huan" w:date="2018-12-03T01:23:00Z">
                <w:pPr>
                  <w:jc w:val="center"/>
                </w:pPr>
              </w:pPrChange>
            </w:pPr>
            <w:bookmarkStart w:id="18017" w:name="_Toc531570310"/>
            <w:bookmarkStart w:id="18018" w:name="_Toc531574158"/>
            <w:bookmarkStart w:id="18019" w:name="_Toc531577899"/>
            <w:bookmarkStart w:id="18020" w:name="_Toc531581637"/>
            <w:bookmarkEnd w:id="18017"/>
            <w:bookmarkEnd w:id="18018"/>
            <w:bookmarkEnd w:id="18019"/>
            <w:bookmarkEnd w:id="18020"/>
          </w:p>
        </w:tc>
        <w:tc>
          <w:tcPr>
            <w:tcW w:w="813" w:type="dxa"/>
            <w:noWrap/>
            <w:vAlign w:val="center"/>
            <w:hideMark/>
            <w:tcPrChange w:id="18021" w:author="Tran Huan" w:date="2018-11-25T23:46:00Z">
              <w:tcPr>
                <w:tcW w:w="823" w:type="dxa"/>
                <w:gridSpan w:val="2"/>
                <w:noWrap/>
                <w:vAlign w:val="center"/>
                <w:hideMark/>
              </w:tcPr>
            </w:tcPrChange>
          </w:tcPr>
          <w:p w14:paraId="653C4415" w14:textId="24B79BA4" w:rsidR="00F13961" w:rsidRPr="00FD2760" w:rsidDel="00D10B12" w:rsidRDefault="00F13961" w:rsidP="00D10B12">
            <w:pPr>
              <w:spacing w:line="288" w:lineRule="auto"/>
              <w:contextualSpacing/>
              <w:jc w:val="center"/>
              <w:rPr>
                <w:ins w:id="18022" w:author="phuong vu" w:date="2018-11-23T11:18:00Z"/>
                <w:del w:id="18023" w:author="Tran Huan" w:date="2018-12-03T01:22:00Z"/>
              </w:rPr>
              <w:pPrChange w:id="18024" w:author="Tran Huan" w:date="2018-12-03T01:23:00Z">
                <w:pPr>
                  <w:jc w:val="center"/>
                </w:pPr>
              </w:pPrChange>
            </w:pPr>
            <w:bookmarkStart w:id="18025" w:name="_Toc531570311"/>
            <w:bookmarkStart w:id="18026" w:name="_Toc531574159"/>
            <w:bookmarkStart w:id="18027" w:name="_Toc531577900"/>
            <w:bookmarkStart w:id="18028" w:name="_Toc531581638"/>
            <w:bookmarkEnd w:id="18025"/>
            <w:bookmarkEnd w:id="18026"/>
            <w:bookmarkEnd w:id="18027"/>
            <w:bookmarkEnd w:id="18028"/>
          </w:p>
        </w:tc>
        <w:tc>
          <w:tcPr>
            <w:tcW w:w="2107" w:type="dxa"/>
            <w:noWrap/>
            <w:hideMark/>
            <w:tcPrChange w:id="18029" w:author="Tran Huan" w:date="2018-11-25T23:46:00Z">
              <w:tcPr>
                <w:tcW w:w="2899" w:type="dxa"/>
                <w:gridSpan w:val="3"/>
                <w:noWrap/>
                <w:hideMark/>
              </w:tcPr>
            </w:tcPrChange>
          </w:tcPr>
          <w:p w14:paraId="540CCF1E" w14:textId="0F14C537" w:rsidR="00F13961" w:rsidRPr="00FD2760" w:rsidDel="00D10B12" w:rsidRDefault="00F13961" w:rsidP="00D10B12">
            <w:pPr>
              <w:keepNext/>
              <w:spacing w:line="288" w:lineRule="auto"/>
              <w:contextualSpacing/>
              <w:rPr>
                <w:ins w:id="18030" w:author="phuong vu" w:date="2018-11-23T11:18:00Z"/>
                <w:del w:id="18031" w:author="Tran Huan" w:date="2018-12-03T01:22:00Z"/>
              </w:rPr>
              <w:pPrChange w:id="18032" w:author="Tran Huan" w:date="2018-12-03T01:23:00Z">
                <w:pPr/>
              </w:pPrChange>
            </w:pPr>
            <w:ins w:id="18033" w:author="phuong vu" w:date="2018-11-23T11:18:00Z">
              <w:del w:id="18034" w:author="Tran Huan" w:date="2018-12-03T01:22:00Z">
                <w:r w:rsidRPr="00FD2760" w:rsidDel="00D10B12">
                  <w:delText>Trạng thái</w:delText>
                </w:r>
                <w:bookmarkStart w:id="18035" w:name="_Toc531570312"/>
                <w:bookmarkStart w:id="18036" w:name="_Toc531574160"/>
                <w:bookmarkStart w:id="18037" w:name="_Toc531577901"/>
                <w:bookmarkStart w:id="18038" w:name="_Toc531581639"/>
                <w:bookmarkEnd w:id="18035"/>
                <w:bookmarkEnd w:id="18036"/>
                <w:bookmarkEnd w:id="18037"/>
                <w:bookmarkEnd w:id="18038"/>
              </w:del>
            </w:ins>
          </w:p>
        </w:tc>
        <w:bookmarkStart w:id="18039" w:name="_Toc531570313"/>
        <w:bookmarkStart w:id="18040" w:name="_Toc531574161"/>
        <w:bookmarkStart w:id="18041" w:name="_Toc531577902"/>
        <w:bookmarkStart w:id="18042" w:name="_Toc531581640"/>
        <w:bookmarkEnd w:id="18039"/>
        <w:bookmarkEnd w:id="18040"/>
        <w:bookmarkEnd w:id="18041"/>
        <w:bookmarkEnd w:id="18042"/>
      </w:tr>
      <w:tr w:rsidR="0024035B" w:rsidRPr="001856AA" w:rsidDel="00D10B12" w14:paraId="01864BE3" w14:textId="413420A6" w:rsidTr="00266AC8">
        <w:tblPrEx>
          <w:tblPrExChange w:id="18043" w:author="Tran Huan" w:date="2018-11-25T23:46:00Z">
            <w:tblPrEx>
              <w:tblW w:w="8725" w:type="dxa"/>
            </w:tblPrEx>
          </w:tblPrExChange>
        </w:tblPrEx>
        <w:trPr>
          <w:trHeight w:val="300"/>
          <w:ins w:id="18044" w:author="phuong vu" w:date="2018-11-23T14:37:00Z"/>
          <w:del w:id="18045" w:author="Tran Huan" w:date="2018-12-03T01:22:00Z"/>
          <w:trPrChange w:id="18046" w:author="Tran Huan" w:date="2018-11-25T23:46:00Z">
            <w:trPr>
              <w:gridAfter w:val="0"/>
              <w:trHeight w:val="300"/>
            </w:trPr>
          </w:trPrChange>
        </w:trPr>
        <w:tc>
          <w:tcPr>
            <w:tcW w:w="812" w:type="dxa"/>
            <w:noWrap/>
            <w:vAlign w:val="center"/>
            <w:tcPrChange w:id="18047" w:author="Tran Huan" w:date="2018-11-25T23:46:00Z">
              <w:tcPr>
                <w:tcW w:w="708" w:type="dxa"/>
                <w:noWrap/>
                <w:vAlign w:val="center"/>
              </w:tcPr>
            </w:tcPrChange>
          </w:tcPr>
          <w:p w14:paraId="717B486F" w14:textId="5D317555" w:rsidR="0024035B" w:rsidRPr="0024035B" w:rsidDel="00D10B12" w:rsidRDefault="0024035B" w:rsidP="00D10B12">
            <w:pPr>
              <w:spacing w:line="288" w:lineRule="auto"/>
              <w:contextualSpacing/>
              <w:jc w:val="center"/>
              <w:rPr>
                <w:ins w:id="18048" w:author="phuong vu" w:date="2018-11-23T14:37:00Z"/>
                <w:del w:id="18049" w:author="Tran Huan" w:date="2018-12-03T01:22:00Z"/>
                <w:lang w:val="en-US"/>
                <w:rPrChange w:id="18050" w:author="phuong vu" w:date="2018-11-23T14:37:00Z">
                  <w:rPr>
                    <w:ins w:id="18051" w:author="phuong vu" w:date="2018-11-23T14:37:00Z"/>
                    <w:del w:id="18052" w:author="Tran Huan" w:date="2018-12-03T01:22:00Z"/>
                  </w:rPr>
                </w:rPrChange>
              </w:rPr>
              <w:pPrChange w:id="18053" w:author="Tran Huan" w:date="2018-12-03T01:23:00Z">
                <w:pPr>
                  <w:spacing w:line="276" w:lineRule="auto"/>
                  <w:jc w:val="center"/>
                </w:pPr>
              </w:pPrChange>
            </w:pPr>
            <w:ins w:id="18054" w:author="phuong vu" w:date="2018-11-23T14:37:00Z">
              <w:del w:id="18055" w:author="Tran Huan" w:date="2018-12-03T01:22:00Z">
                <w:r w:rsidDel="00D10B12">
                  <w:rPr>
                    <w:lang w:val="en-US"/>
                  </w:rPr>
                  <w:delText>9</w:delText>
                </w:r>
                <w:bookmarkStart w:id="18056" w:name="_Toc531570314"/>
                <w:bookmarkStart w:id="18057" w:name="_Toc531574162"/>
                <w:bookmarkStart w:id="18058" w:name="_Toc531577903"/>
                <w:bookmarkStart w:id="18059" w:name="_Toc531581641"/>
                <w:bookmarkEnd w:id="18056"/>
                <w:bookmarkEnd w:id="18057"/>
                <w:bookmarkEnd w:id="18058"/>
                <w:bookmarkEnd w:id="18059"/>
              </w:del>
            </w:ins>
          </w:p>
        </w:tc>
        <w:tc>
          <w:tcPr>
            <w:tcW w:w="1964" w:type="dxa"/>
            <w:noWrap/>
            <w:tcPrChange w:id="18060" w:author="Tran Huan" w:date="2018-11-25T23:46:00Z">
              <w:tcPr>
                <w:tcW w:w="1820" w:type="dxa"/>
                <w:gridSpan w:val="3"/>
                <w:noWrap/>
              </w:tcPr>
            </w:tcPrChange>
          </w:tcPr>
          <w:p w14:paraId="2196CDC0" w14:textId="396C6556" w:rsidR="0024035B" w:rsidRPr="0024035B" w:rsidDel="00D10B12" w:rsidRDefault="0024035B" w:rsidP="00D10B12">
            <w:pPr>
              <w:spacing w:line="288" w:lineRule="auto"/>
              <w:contextualSpacing/>
              <w:rPr>
                <w:ins w:id="18061" w:author="phuong vu" w:date="2018-11-23T14:37:00Z"/>
                <w:del w:id="18062" w:author="Tran Huan" w:date="2018-12-03T01:22:00Z"/>
                <w:lang w:val="en-US"/>
                <w:rPrChange w:id="18063" w:author="phuong vu" w:date="2018-11-23T14:37:00Z">
                  <w:rPr>
                    <w:ins w:id="18064" w:author="phuong vu" w:date="2018-11-23T14:37:00Z"/>
                    <w:del w:id="18065" w:author="Tran Huan" w:date="2018-12-03T01:22:00Z"/>
                  </w:rPr>
                </w:rPrChange>
              </w:rPr>
              <w:pPrChange w:id="18066" w:author="Tran Huan" w:date="2018-12-03T01:23:00Z">
                <w:pPr>
                  <w:spacing w:line="276" w:lineRule="auto"/>
                </w:pPr>
              </w:pPrChange>
            </w:pPr>
            <w:ins w:id="18067" w:author="phuong vu" w:date="2018-11-23T14:37:00Z">
              <w:del w:id="18068" w:author="Tran Huan" w:date="2018-12-03T01:22:00Z">
                <w:r w:rsidDel="00D10B12">
                  <w:rPr>
                    <w:lang w:val="en-US"/>
                  </w:rPr>
                  <w:delText>Customer_avatar</w:delText>
                </w:r>
                <w:bookmarkStart w:id="18069" w:name="_Toc531570315"/>
                <w:bookmarkStart w:id="18070" w:name="_Toc531574163"/>
                <w:bookmarkStart w:id="18071" w:name="_Toc531577904"/>
                <w:bookmarkStart w:id="18072" w:name="_Toc531581642"/>
                <w:bookmarkEnd w:id="18069"/>
                <w:bookmarkEnd w:id="18070"/>
                <w:bookmarkEnd w:id="18071"/>
                <w:bookmarkEnd w:id="18072"/>
              </w:del>
            </w:ins>
          </w:p>
        </w:tc>
        <w:tc>
          <w:tcPr>
            <w:tcW w:w="1282" w:type="dxa"/>
            <w:noWrap/>
            <w:tcPrChange w:id="18073" w:author="Tran Huan" w:date="2018-11-25T23:46:00Z">
              <w:tcPr>
                <w:tcW w:w="1300" w:type="dxa"/>
                <w:gridSpan w:val="2"/>
                <w:noWrap/>
              </w:tcPr>
            </w:tcPrChange>
          </w:tcPr>
          <w:p w14:paraId="3160094E" w14:textId="3C1E5912" w:rsidR="0024035B" w:rsidRPr="0024035B" w:rsidDel="00D10B12" w:rsidRDefault="0024035B" w:rsidP="00D10B12">
            <w:pPr>
              <w:spacing w:line="288" w:lineRule="auto"/>
              <w:contextualSpacing/>
              <w:rPr>
                <w:ins w:id="18074" w:author="phuong vu" w:date="2018-11-23T14:37:00Z"/>
                <w:del w:id="18075" w:author="Tran Huan" w:date="2018-12-03T01:22:00Z"/>
                <w:lang w:val="en-US"/>
                <w:rPrChange w:id="18076" w:author="phuong vu" w:date="2018-11-23T14:38:00Z">
                  <w:rPr>
                    <w:ins w:id="18077" w:author="phuong vu" w:date="2018-11-23T14:37:00Z"/>
                    <w:del w:id="18078" w:author="Tran Huan" w:date="2018-12-03T01:22:00Z"/>
                  </w:rPr>
                </w:rPrChange>
              </w:rPr>
              <w:pPrChange w:id="18079" w:author="Tran Huan" w:date="2018-12-03T01:23:00Z">
                <w:pPr>
                  <w:spacing w:line="276" w:lineRule="auto"/>
                </w:pPr>
              </w:pPrChange>
            </w:pPr>
            <w:ins w:id="18080" w:author="phuong vu" w:date="2018-11-23T14:38:00Z">
              <w:del w:id="18081" w:author="Tran Huan" w:date="2018-12-03T01:22:00Z">
                <w:r w:rsidDel="00D10B12">
                  <w:rPr>
                    <w:lang w:val="en-US"/>
                  </w:rPr>
                  <w:delText>numeric</w:delText>
                </w:r>
              </w:del>
            </w:ins>
            <w:bookmarkStart w:id="18082" w:name="_Toc531570316"/>
            <w:bookmarkStart w:id="18083" w:name="_Toc531574164"/>
            <w:bookmarkStart w:id="18084" w:name="_Toc531577905"/>
            <w:bookmarkStart w:id="18085" w:name="_Toc531581643"/>
            <w:bookmarkEnd w:id="18082"/>
            <w:bookmarkEnd w:id="18083"/>
            <w:bookmarkEnd w:id="18084"/>
            <w:bookmarkEnd w:id="18085"/>
          </w:p>
        </w:tc>
        <w:tc>
          <w:tcPr>
            <w:tcW w:w="1084" w:type="dxa"/>
            <w:noWrap/>
            <w:vAlign w:val="center"/>
            <w:tcPrChange w:id="18086" w:author="Tran Huan" w:date="2018-11-25T23:46:00Z">
              <w:tcPr>
                <w:tcW w:w="1098" w:type="dxa"/>
                <w:gridSpan w:val="2"/>
                <w:noWrap/>
                <w:vAlign w:val="center"/>
              </w:tcPr>
            </w:tcPrChange>
          </w:tcPr>
          <w:p w14:paraId="4C51C4E9" w14:textId="734BD84F" w:rsidR="0024035B" w:rsidRPr="00FD2760" w:rsidDel="00D10B12" w:rsidRDefault="0024035B" w:rsidP="00D10B12">
            <w:pPr>
              <w:spacing w:line="288" w:lineRule="auto"/>
              <w:contextualSpacing/>
              <w:jc w:val="center"/>
              <w:rPr>
                <w:ins w:id="18087" w:author="phuong vu" w:date="2018-11-23T14:37:00Z"/>
                <w:del w:id="18088" w:author="Tran Huan" w:date="2018-12-03T01:22:00Z"/>
              </w:rPr>
              <w:pPrChange w:id="18089" w:author="Tran Huan" w:date="2018-12-03T01:23:00Z">
                <w:pPr>
                  <w:spacing w:line="276" w:lineRule="auto"/>
                  <w:jc w:val="center"/>
                </w:pPr>
              </w:pPrChange>
            </w:pPr>
            <w:bookmarkStart w:id="18090" w:name="_Toc531570317"/>
            <w:bookmarkStart w:id="18091" w:name="_Toc531574165"/>
            <w:bookmarkStart w:id="18092" w:name="_Toc531577906"/>
            <w:bookmarkStart w:id="18093" w:name="_Toc531581644"/>
            <w:bookmarkEnd w:id="18090"/>
            <w:bookmarkEnd w:id="18091"/>
            <w:bookmarkEnd w:id="18092"/>
            <w:bookmarkEnd w:id="18093"/>
          </w:p>
        </w:tc>
        <w:tc>
          <w:tcPr>
            <w:tcW w:w="828" w:type="dxa"/>
            <w:noWrap/>
            <w:vAlign w:val="center"/>
            <w:tcPrChange w:id="18094" w:author="Tran Huan" w:date="2018-11-25T23:46:00Z">
              <w:tcPr>
                <w:tcW w:w="838" w:type="dxa"/>
                <w:gridSpan w:val="2"/>
                <w:noWrap/>
                <w:vAlign w:val="center"/>
              </w:tcPr>
            </w:tcPrChange>
          </w:tcPr>
          <w:p w14:paraId="77FBF4BC" w14:textId="3FB6478F" w:rsidR="0024035B" w:rsidRPr="00FD2760" w:rsidDel="00D10B12" w:rsidRDefault="0024035B" w:rsidP="00D10B12">
            <w:pPr>
              <w:spacing w:line="288" w:lineRule="auto"/>
              <w:contextualSpacing/>
              <w:jc w:val="center"/>
              <w:rPr>
                <w:ins w:id="18095" w:author="phuong vu" w:date="2018-11-23T14:37:00Z"/>
                <w:del w:id="18096" w:author="Tran Huan" w:date="2018-12-03T01:22:00Z"/>
              </w:rPr>
              <w:pPrChange w:id="18097" w:author="Tran Huan" w:date="2018-12-03T01:23:00Z">
                <w:pPr>
                  <w:spacing w:line="276" w:lineRule="auto"/>
                  <w:jc w:val="center"/>
                </w:pPr>
              </w:pPrChange>
            </w:pPr>
            <w:bookmarkStart w:id="18098" w:name="_Toc531570318"/>
            <w:bookmarkStart w:id="18099" w:name="_Toc531574166"/>
            <w:bookmarkStart w:id="18100" w:name="_Toc531577907"/>
            <w:bookmarkStart w:id="18101" w:name="_Toc531581645"/>
            <w:bookmarkEnd w:id="18098"/>
            <w:bookmarkEnd w:id="18099"/>
            <w:bookmarkEnd w:id="18100"/>
            <w:bookmarkEnd w:id="18101"/>
          </w:p>
        </w:tc>
        <w:tc>
          <w:tcPr>
            <w:tcW w:w="813" w:type="dxa"/>
            <w:noWrap/>
            <w:vAlign w:val="center"/>
            <w:tcPrChange w:id="18102" w:author="Tran Huan" w:date="2018-11-25T23:46:00Z">
              <w:tcPr>
                <w:tcW w:w="823" w:type="dxa"/>
                <w:gridSpan w:val="2"/>
                <w:noWrap/>
                <w:vAlign w:val="center"/>
              </w:tcPr>
            </w:tcPrChange>
          </w:tcPr>
          <w:p w14:paraId="17E8C530" w14:textId="4EE41257" w:rsidR="0024035B" w:rsidRPr="00FD2760" w:rsidDel="00D10B12" w:rsidRDefault="0024035B" w:rsidP="00D10B12">
            <w:pPr>
              <w:spacing w:line="288" w:lineRule="auto"/>
              <w:contextualSpacing/>
              <w:jc w:val="center"/>
              <w:rPr>
                <w:ins w:id="18103" w:author="phuong vu" w:date="2018-11-23T14:37:00Z"/>
                <w:del w:id="18104" w:author="Tran Huan" w:date="2018-12-03T01:22:00Z"/>
              </w:rPr>
              <w:pPrChange w:id="18105" w:author="Tran Huan" w:date="2018-12-03T01:23:00Z">
                <w:pPr>
                  <w:spacing w:line="276" w:lineRule="auto"/>
                  <w:jc w:val="center"/>
                </w:pPr>
              </w:pPrChange>
            </w:pPr>
            <w:bookmarkStart w:id="18106" w:name="_Toc531570319"/>
            <w:bookmarkStart w:id="18107" w:name="_Toc531574167"/>
            <w:bookmarkStart w:id="18108" w:name="_Toc531577908"/>
            <w:bookmarkStart w:id="18109" w:name="_Toc531581646"/>
            <w:bookmarkEnd w:id="18106"/>
            <w:bookmarkEnd w:id="18107"/>
            <w:bookmarkEnd w:id="18108"/>
            <w:bookmarkEnd w:id="18109"/>
          </w:p>
        </w:tc>
        <w:tc>
          <w:tcPr>
            <w:tcW w:w="2107" w:type="dxa"/>
            <w:noWrap/>
            <w:tcPrChange w:id="18110" w:author="Tran Huan" w:date="2018-11-25T23:46:00Z">
              <w:tcPr>
                <w:tcW w:w="2138" w:type="dxa"/>
                <w:noWrap/>
              </w:tcPr>
            </w:tcPrChange>
          </w:tcPr>
          <w:p w14:paraId="57E183B3" w14:textId="5291DF66" w:rsidR="0024035B" w:rsidRPr="0024035B" w:rsidDel="00D10B12" w:rsidRDefault="0024035B" w:rsidP="00D10B12">
            <w:pPr>
              <w:keepNext/>
              <w:spacing w:line="288" w:lineRule="auto"/>
              <w:contextualSpacing/>
              <w:rPr>
                <w:ins w:id="18111" w:author="phuong vu" w:date="2018-11-23T14:37:00Z"/>
                <w:del w:id="18112" w:author="Tran Huan" w:date="2018-12-03T01:22:00Z"/>
                <w:lang w:val="en-US"/>
                <w:rPrChange w:id="18113" w:author="phuong vu" w:date="2018-11-23T14:38:00Z">
                  <w:rPr>
                    <w:ins w:id="18114" w:author="phuong vu" w:date="2018-11-23T14:37:00Z"/>
                    <w:del w:id="18115" w:author="Tran Huan" w:date="2018-12-03T01:22:00Z"/>
                  </w:rPr>
                </w:rPrChange>
              </w:rPr>
              <w:pPrChange w:id="18116" w:author="Tran Huan" w:date="2018-12-03T01:23:00Z">
                <w:pPr>
                  <w:keepNext/>
                  <w:spacing w:line="276" w:lineRule="auto"/>
                </w:pPr>
              </w:pPrChange>
            </w:pPr>
            <w:ins w:id="18117" w:author="phuong vu" w:date="2018-11-23T14:38:00Z">
              <w:del w:id="18118" w:author="Tran Huan" w:date="2018-12-03T01:22:00Z">
                <w:r w:rsidDel="00D10B12">
                  <w:rPr>
                    <w:lang w:val="en-US"/>
                  </w:rPr>
                  <w:delText>ID ảnh khách hàng</w:delText>
                </w:r>
              </w:del>
            </w:ins>
            <w:bookmarkStart w:id="18119" w:name="_Toc531570320"/>
            <w:bookmarkStart w:id="18120" w:name="_Toc531574168"/>
            <w:bookmarkStart w:id="18121" w:name="_Toc531577909"/>
            <w:bookmarkStart w:id="18122" w:name="_Toc531581647"/>
            <w:bookmarkEnd w:id="18119"/>
            <w:bookmarkEnd w:id="18120"/>
            <w:bookmarkEnd w:id="18121"/>
            <w:bookmarkEnd w:id="18122"/>
          </w:p>
        </w:tc>
        <w:bookmarkStart w:id="18123" w:name="_Toc531570321"/>
        <w:bookmarkStart w:id="18124" w:name="_Toc531574169"/>
        <w:bookmarkStart w:id="18125" w:name="_Toc531577910"/>
        <w:bookmarkStart w:id="18126" w:name="_Toc531581648"/>
        <w:bookmarkEnd w:id="18123"/>
        <w:bookmarkEnd w:id="18124"/>
        <w:bookmarkEnd w:id="18125"/>
        <w:bookmarkEnd w:id="18126"/>
      </w:tr>
    </w:tbl>
    <w:p w14:paraId="4BCE89A5" w14:textId="0708B81F" w:rsidR="00271A3D" w:rsidRPr="000245EB" w:rsidDel="000D1FDC" w:rsidRDefault="007C43D0" w:rsidP="00D10B12">
      <w:pPr>
        <w:pStyle w:val="Caption"/>
        <w:spacing w:after="0" w:line="288" w:lineRule="auto"/>
        <w:contextualSpacing/>
        <w:rPr>
          <w:ins w:id="18127" w:author="phuong vu" w:date="2018-11-23T11:44:00Z"/>
          <w:del w:id="18128" w:author="Tran Huan" w:date="2018-11-25T23:34:00Z"/>
          <w:b/>
          <w:iCs w:val="0"/>
          <w:rPrChange w:id="18129" w:author="Tran Huan" w:date="2018-11-25T16:08:00Z">
            <w:rPr>
              <w:ins w:id="18130" w:author="phuong vu" w:date="2018-11-23T11:44:00Z"/>
              <w:del w:id="18131" w:author="Tran Huan" w:date="2018-11-25T23:34:00Z"/>
              <w:b/>
              <w:i/>
              <w:iCs/>
              <w:szCs w:val="18"/>
              <w:lang w:val="en-US"/>
            </w:rPr>
          </w:rPrChange>
        </w:rPr>
        <w:pPrChange w:id="18132" w:author="Tran Huan" w:date="2018-12-03T01:23:00Z">
          <w:pPr/>
        </w:pPrChange>
      </w:pPr>
      <w:ins w:id="18133" w:author="phuong vu" w:date="2018-11-23T12:03:00Z">
        <w:del w:id="18134" w:author="Tran Huan" w:date="2018-11-25T23:34:00Z">
          <w:r w:rsidDel="000D1FDC">
            <w:delText xml:space="preserve">Bảng </w:delText>
          </w:r>
        </w:del>
      </w:ins>
      <w:ins w:id="18135" w:author="phuong vu" w:date="2018-11-23T15:14:00Z">
        <w:del w:id="18136" w:author="Tran Huan" w:date="2018-11-25T23:34:00Z">
          <w:r w:rsidR="00E95F1B" w:rsidDel="000D1FDC">
            <w:fldChar w:fldCharType="begin"/>
          </w:r>
          <w:r w:rsidR="00E95F1B" w:rsidDel="000D1FDC">
            <w:delInstrText xml:space="preserve"> STYLEREF 1 \s </w:delInstrText>
          </w:r>
        </w:del>
      </w:ins>
      <w:del w:id="18137" w:author="Tran Huan" w:date="2018-11-25T23:34:00Z">
        <w:r w:rsidR="00E95F1B" w:rsidDel="000D1FDC">
          <w:fldChar w:fldCharType="separate"/>
        </w:r>
        <w:r w:rsidR="00B607D9" w:rsidDel="000D1FDC">
          <w:rPr>
            <w:noProof/>
          </w:rPr>
          <w:delText>3</w:delText>
        </w:r>
      </w:del>
      <w:ins w:id="18138" w:author="phuong vu" w:date="2018-11-23T15:14:00Z">
        <w:del w:id="18139" w:author="Tran Huan" w:date="2018-11-25T23:34: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18140" w:author="Tran Huan" w:date="2018-11-25T23:34:00Z">
        <w:r w:rsidR="00E95F1B" w:rsidDel="000D1FDC">
          <w:fldChar w:fldCharType="end"/>
        </w:r>
      </w:del>
      <w:ins w:id="18141" w:author="phuong vu" w:date="2018-11-23T12:03:00Z">
        <w:del w:id="18142" w:author="Tran Huan" w:date="2018-11-25T23:34:00Z">
          <w:r w:rsidRPr="000245EB" w:rsidDel="000D1FDC">
            <w:rPr>
              <w:i/>
              <w:iCs w:val="0"/>
              <w:rPrChange w:id="18143" w:author="Tran Huan" w:date="2018-11-25T16:08:00Z">
                <w:rPr>
                  <w:i/>
                  <w:iCs/>
                  <w:lang w:val="en-US"/>
                </w:rPr>
              </w:rPrChange>
            </w:rPr>
            <w:delText xml:space="preserve"> Bảng dữ liệu khách hàng</w:delText>
          </w:r>
        </w:del>
      </w:ins>
      <w:bookmarkStart w:id="18144" w:name="_Toc531570322"/>
      <w:bookmarkStart w:id="18145" w:name="_Toc531574170"/>
      <w:bookmarkStart w:id="18146" w:name="_Toc531577911"/>
      <w:bookmarkStart w:id="18147" w:name="_Toc531581649"/>
      <w:bookmarkEnd w:id="18144"/>
      <w:bookmarkEnd w:id="18145"/>
      <w:bookmarkEnd w:id="18146"/>
      <w:bookmarkEnd w:id="18147"/>
    </w:p>
    <w:p w14:paraId="3F0D54EA" w14:textId="14A9C6DB" w:rsidR="006B6330" w:rsidDel="00D10B12" w:rsidRDefault="006B6330" w:rsidP="00D10B12">
      <w:pPr>
        <w:spacing w:after="0" w:line="288" w:lineRule="auto"/>
        <w:contextualSpacing/>
        <w:rPr>
          <w:ins w:id="18148" w:author="phuong vu" w:date="2018-11-23T13:32:00Z"/>
          <w:del w:id="18149" w:author="Tran Huan" w:date="2018-12-03T01:22:00Z"/>
          <w:b/>
          <w:lang w:val="en-US"/>
        </w:rPr>
        <w:pPrChange w:id="18150" w:author="Tran Huan" w:date="2018-12-03T01:23:00Z">
          <w:pPr/>
        </w:pPrChange>
      </w:pPr>
      <w:ins w:id="18151" w:author="phuong vu" w:date="2018-11-23T13:32:00Z">
        <w:del w:id="18152" w:author="Tran Huan" w:date="2018-12-03T01:22:00Z">
          <w:r w:rsidDel="00D10B12">
            <w:rPr>
              <w:b/>
              <w:lang w:val="en-US"/>
            </w:rPr>
            <w:delText>BẢNG CUSTOMER_ORDER</w:delText>
          </w:r>
          <w:bookmarkStart w:id="18153" w:name="_Toc531570323"/>
          <w:bookmarkStart w:id="18154" w:name="_Toc531574171"/>
          <w:bookmarkStart w:id="18155" w:name="_Toc531577912"/>
          <w:bookmarkStart w:id="18156" w:name="_Toc531581650"/>
          <w:bookmarkEnd w:id="18153"/>
          <w:bookmarkEnd w:id="18154"/>
          <w:bookmarkEnd w:id="18155"/>
          <w:bookmarkEnd w:id="18156"/>
        </w:del>
      </w:ins>
    </w:p>
    <w:tbl>
      <w:tblPr>
        <w:tblStyle w:val="TableGrid"/>
        <w:tblW w:w="8730" w:type="dxa"/>
        <w:tblInd w:w="-5" w:type="dxa"/>
        <w:tblLook w:val="04A0" w:firstRow="1" w:lastRow="0" w:firstColumn="1" w:lastColumn="0" w:noHBand="0" w:noVBand="1"/>
        <w:tblPrChange w:id="18157" w:author="phuong vu" w:date="2018-11-23T13:39:00Z">
          <w:tblPr>
            <w:tblStyle w:val="TableGrid"/>
            <w:tblW w:w="10248" w:type="dxa"/>
            <w:tblLook w:val="04A0" w:firstRow="1" w:lastRow="0" w:firstColumn="1" w:lastColumn="0" w:noHBand="0" w:noVBand="1"/>
          </w:tblPr>
        </w:tblPrChange>
      </w:tblPr>
      <w:tblGrid>
        <w:gridCol w:w="708"/>
        <w:gridCol w:w="1993"/>
        <w:gridCol w:w="1300"/>
        <w:gridCol w:w="1054"/>
        <w:gridCol w:w="838"/>
        <w:gridCol w:w="962"/>
        <w:gridCol w:w="1875"/>
        <w:tblGridChange w:id="18158">
          <w:tblGrid>
            <w:gridCol w:w="5"/>
            <w:gridCol w:w="703"/>
            <w:gridCol w:w="5"/>
            <w:gridCol w:w="1988"/>
            <w:gridCol w:w="520"/>
            <w:gridCol w:w="5"/>
            <w:gridCol w:w="775"/>
            <w:gridCol w:w="520"/>
            <w:gridCol w:w="5"/>
            <w:gridCol w:w="529"/>
            <w:gridCol w:w="520"/>
            <w:gridCol w:w="5"/>
            <w:gridCol w:w="313"/>
            <w:gridCol w:w="520"/>
            <w:gridCol w:w="5"/>
            <w:gridCol w:w="437"/>
            <w:gridCol w:w="520"/>
            <w:gridCol w:w="258"/>
            <w:gridCol w:w="577"/>
            <w:gridCol w:w="520"/>
            <w:gridCol w:w="1551"/>
          </w:tblGrid>
        </w:tblGridChange>
      </w:tblGrid>
      <w:tr w:rsidR="006B6330" w:rsidRPr="00CF0C7E" w:rsidDel="00D10B12" w14:paraId="3F394402" w14:textId="20871C4D" w:rsidTr="00904AF3">
        <w:trPr>
          <w:trHeight w:val="300"/>
          <w:ins w:id="18159" w:author="phuong vu" w:date="2018-11-23T13:32:00Z"/>
          <w:del w:id="18160" w:author="Tran Huan" w:date="2018-12-03T01:22:00Z"/>
          <w:trPrChange w:id="18161" w:author="phuong vu" w:date="2018-11-23T13:39:00Z">
            <w:trPr>
              <w:gridBefore w:val="1"/>
              <w:trHeight w:val="300"/>
            </w:trPr>
          </w:trPrChange>
        </w:trPr>
        <w:tc>
          <w:tcPr>
            <w:tcW w:w="708" w:type="dxa"/>
            <w:noWrap/>
            <w:vAlign w:val="center"/>
            <w:hideMark/>
            <w:tcPrChange w:id="18162" w:author="phuong vu" w:date="2018-11-23T13:39:00Z">
              <w:tcPr>
                <w:tcW w:w="708" w:type="dxa"/>
                <w:gridSpan w:val="2"/>
                <w:noWrap/>
                <w:vAlign w:val="center"/>
                <w:hideMark/>
              </w:tcPr>
            </w:tcPrChange>
          </w:tcPr>
          <w:p w14:paraId="0D91146D" w14:textId="07656B38" w:rsidR="006B6330" w:rsidRPr="00CF0C7E" w:rsidDel="00D10B12" w:rsidRDefault="006B6330" w:rsidP="00D10B12">
            <w:pPr>
              <w:spacing w:line="288" w:lineRule="auto"/>
              <w:contextualSpacing/>
              <w:jc w:val="center"/>
              <w:rPr>
                <w:ins w:id="18163" w:author="phuong vu" w:date="2018-11-23T13:32:00Z"/>
                <w:del w:id="18164" w:author="Tran Huan" w:date="2018-12-03T01:22:00Z"/>
                <w:b/>
                <w:bCs/>
              </w:rPr>
              <w:pPrChange w:id="18165" w:author="Tran Huan" w:date="2018-12-03T01:23:00Z">
                <w:pPr>
                  <w:jc w:val="center"/>
                </w:pPr>
              </w:pPrChange>
            </w:pPr>
            <w:ins w:id="18166" w:author="phuong vu" w:date="2018-11-23T13:32:00Z">
              <w:del w:id="18167" w:author="Tran Huan" w:date="2018-12-03T01:22:00Z">
                <w:r w:rsidRPr="00CF0C7E" w:rsidDel="00D10B12">
                  <w:rPr>
                    <w:b/>
                    <w:bCs/>
                    <w:lang w:val="da-DK"/>
                  </w:rPr>
                  <w:delText>STT</w:delText>
                </w:r>
                <w:bookmarkStart w:id="18168" w:name="_Toc531570324"/>
                <w:bookmarkStart w:id="18169" w:name="_Toc531574172"/>
                <w:bookmarkStart w:id="18170" w:name="_Toc531577913"/>
                <w:bookmarkStart w:id="18171" w:name="_Toc531581651"/>
                <w:bookmarkEnd w:id="18168"/>
                <w:bookmarkEnd w:id="18169"/>
                <w:bookmarkEnd w:id="18170"/>
                <w:bookmarkEnd w:id="18171"/>
              </w:del>
            </w:ins>
          </w:p>
        </w:tc>
        <w:tc>
          <w:tcPr>
            <w:tcW w:w="1993" w:type="dxa"/>
            <w:noWrap/>
            <w:vAlign w:val="center"/>
            <w:hideMark/>
            <w:tcPrChange w:id="18172" w:author="phuong vu" w:date="2018-11-23T13:39:00Z">
              <w:tcPr>
                <w:tcW w:w="2513" w:type="dxa"/>
                <w:gridSpan w:val="3"/>
                <w:noWrap/>
                <w:vAlign w:val="center"/>
                <w:hideMark/>
              </w:tcPr>
            </w:tcPrChange>
          </w:tcPr>
          <w:p w14:paraId="11C95252" w14:textId="318AA779" w:rsidR="006B6330" w:rsidRPr="00CF0C7E" w:rsidDel="00D10B12" w:rsidRDefault="006B6330" w:rsidP="00D10B12">
            <w:pPr>
              <w:spacing w:line="288" w:lineRule="auto"/>
              <w:contextualSpacing/>
              <w:jc w:val="center"/>
              <w:rPr>
                <w:ins w:id="18173" w:author="phuong vu" w:date="2018-11-23T13:32:00Z"/>
                <w:del w:id="18174" w:author="Tran Huan" w:date="2018-12-03T01:22:00Z"/>
                <w:b/>
                <w:bCs/>
              </w:rPr>
              <w:pPrChange w:id="18175" w:author="Tran Huan" w:date="2018-12-03T01:23:00Z">
                <w:pPr>
                  <w:jc w:val="center"/>
                </w:pPr>
              </w:pPrChange>
            </w:pPr>
            <w:ins w:id="18176" w:author="phuong vu" w:date="2018-11-23T13:32:00Z">
              <w:del w:id="18177" w:author="Tran Huan" w:date="2018-12-03T01:22:00Z">
                <w:r w:rsidRPr="00CF0C7E" w:rsidDel="00D10B12">
                  <w:rPr>
                    <w:b/>
                    <w:bCs/>
                    <w:lang w:val="da-DK"/>
                  </w:rPr>
                  <w:delText>Tên trường</w:delText>
                </w:r>
                <w:bookmarkStart w:id="18178" w:name="_Toc531570325"/>
                <w:bookmarkStart w:id="18179" w:name="_Toc531574173"/>
                <w:bookmarkStart w:id="18180" w:name="_Toc531577914"/>
                <w:bookmarkStart w:id="18181" w:name="_Toc531581652"/>
                <w:bookmarkEnd w:id="18178"/>
                <w:bookmarkEnd w:id="18179"/>
                <w:bookmarkEnd w:id="18180"/>
                <w:bookmarkEnd w:id="18181"/>
              </w:del>
            </w:ins>
          </w:p>
        </w:tc>
        <w:tc>
          <w:tcPr>
            <w:tcW w:w="1300" w:type="dxa"/>
            <w:noWrap/>
            <w:vAlign w:val="center"/>
            <w:hideMark/>
            <w:tcPrChange w:id="18182" w:author="phuong vu" w:date="2018-11-23T13:39:00Z">
              <w:tcPr>
                <w:tcW w:w="1300" w:type="dxa"/>
                <w:gridSpan w:val="3"/>
                <w:noWrap/>
                <w:vAlign w:val="center"/>
                <w:hideMark/>
              </w:tcPr>
            </w:tcPrChange>
          </w:tcPr>
          <w:p w14:paraId="7367DA85" w14:textId="72B260CA" w:rsidR="006B6330" w:rsidRPr="00CF0C7E" w:rsidDel="00D10B12" w:rsidRDefault="006B6330" w:rsidP="00D10B12">
            <w:pPr>
              <w:spacing w:line="288" w:lineRule="auto"/>
              <w:contextualSpacing/>
              <w:jc w:val="center"/>
              <w:rPr>
                <w:ins w:id="18183" w:author="phuong vu" w:date="2018-11-23T13:32:00Z"/>
                <w:del w:id="18184" w:author="Tran Huan" w:date="2018-12-03T01:22:00Z"/>
                <w:b/>
                <w:bCs/>
              </w:rPr>
              <w:pPrChange w:id="18185" w:author="Tran Huan" w:date="2018-12-03T01:23:00Z">
                <w:pPr>
                  <w:jc w:val="center"/>
                </w:pPr>
              </w:pPrChange>
            </w:pPr>
            <w:ins w:id="18186" w:author="phuong vu" w:date="2018-11-23T13:32:00Z">
              <w:del w:id="18187" w:author="Tran Huan" w:date="2018-12-03T01:22:00Z">
                <w:r w:rsidRPr="00CF0C7E" w:rsidDel="00D10B12">
                  <w:rPr>
                    <w:b/>
                    <w:bCs/>
                    <w:lang w:val="da-DK"/>
                  </w:rPr>
                  <w:delText>Kiểu</w:delText>
                </w:r>
                <w:bookmarkStart w:id="18188" w:name="_Toc531570326"/>
                <w:bookmarkStart w:id="18189" w:name="_Toc531574174"/>
                <w:bookmarkStart w:id="18190" w:name="_Toc531577915"/>
                <w:bookmarkStart w:id="18191" w:name="_Toc531581653"/>
                <w:bookmarkEnd w:id="18188"/>
                <w:bookmarkEnd w:id="18189"/>
                <w:bookmarkEnd w:id="18190"/>
                <w:bookmarkEnd w:id="18191"/>
              </w:del>
            </w:ins>
          </w:p>
        </w:tc>
        <w:tc>
          <w:tcPr>
            <w:tcW w:w="1054" w:type="dxa"/>
            <w:noWrap/>
            <w:vAlign w:val="center"/>
            <w:hideMark/>
            <w:tcPrChange w:id="18192" w:author="phuong vu" w:date="2018-11-23T13:39:00Z">
              <w:tcPr>
                <w:tcW w:w="1054" w:type="dxa"/>
                <w:gridSpan w:val="3"/>
                <w:noWrap/>
                <w:vAlign w:val="center"/>
                <w:hideMark/>
              </w:tcPr>
            </w:tcPrChange>
          </w:tcPr>
          <w:p w14:paraId="72370C23" w14:textId="21A03205" w:rsidR="006B6330" w:rsidRPr="00CF0C7E" w:rsidDel="00D10B12" w:rsidRDefault="006B6330" w:rsidP="00D10B12">
            <w:pPr>
              <w:spacing w:line="288" w:lineRule="auto"/>
              <w:contextualSpacing/>
              <w:jc w:val="center"/>
              <w:rPr>
                <w:ins w:id="18193" w:author="phuong vu" w:date="2018-11-23T13:32:00Z"/>
                <w:del w:id="18194" w:author="Tran Huan" w:date="2018-12-03T01:22:00Z"/>
                <w:b/>
                <w:bCs/>
              </w:rPr>
              <w:pPrChange w:id="18195" w:author="Tran Huan" w:date="2018-12-03T01:23:00Z">
                <w:pPr>
                  <w:jc w:val="center"/>
                </w:pPr>
              </w:pPrChange>
            </w:pPr>
            <w:ins w:id="18196" w:author="phuong vu" w:date="2018-11-23T13:32:00Z">
              <w:del w:id="18197" w:author="Tran Huan" w:date="2018-12-03T01:22:00Z">
                <w:r w:rsidRPr="00CF0C7E" w:rsidDel="00D10B12">
                  <w:rPr>
                    <w:b/>
                    <w:bCs/>
                    <w:lang w:val="da-DK"/>
                  </w:rPr>
                  <w:delText>Chấp nhận Null</w:delText>
                </w:r>
                <w:bookmarkStart w:id="18198" w:name="_Toc531570327"/>
                <w:bookmarkStart w:id="18199" w:name="_Toc531574175"/>
                <w:bookmarkStart w:id="18200" w:name="_Toc531577916"/>
                <w:bookmarkStart w:id="18201" w:name="_Toc531581654"/>
                <w:bookmarkEnd w:id="18198"/>
                <w:bookmarkEnd w:id="18199"/>
                <w:bookmarkEnd w:id="18200"/>
                <w:bookmarkEnd w:id="18201"/>
              </w:del>
            </w:ins>
          </w:p>
        </w:tc>
        <w:tc>
          <w:tcPr>
            <w:tcW w:w="838" w:type="dxa"/>
            <w:noWrap/>
            <w:vAlign w:val="center"/>
            <w:hideMark/>
            <w:tcPrChange w:id="18202" w:author="phuong vu" w:date="2018-11-23T13:39:00Z">
              <w:tcPr>
                <w:tcW w:w="810" w:type="dxa"/>
                <w:gridSpan w:val="3"/>
                <w:noWrap/>
                <w:vAlign w:val="center"/>
                <w:hideMark/>
              </w:tcPr>
            </w:tcPrChange>
          </w:tcPr>
          <w:p w14:paraId="44D9833D" w14:textId="691CC823" w:rsidR="006B6330" w:rsidRPr="00CF0C7E" w:rsidDel="00D10B12" w:rsidRDefault="006B6330" w:rsidP="00D10B12">
            <w:pPr>
              <w:spacing w:line="288" w:lineRule="auto"/>
              <w:contextualSpacing/>
              <w:jc w:val="center"/>
              <w:rPr>
                <w:ins w:id="18203" w:author="phuong vu" w:date="2018-11-23T13:32:00Z"/>
                <w:del w:id="18204" w:author="Tran Huan" w:date="2018-12-03T01:22:00Z"/>
                <w:b/>
                <w:bCs/>
              </w:rPr>
              <w:pPrChange w:id="18205" w:author="Tran Huan" w:date="2018-12-03T01:23:00Z">
                <w:pPr>
                  <w:jc w:val="center"/>
                </w:pPr>
              </w:pPrChange>
            </w:pPr>
            <w:ins w:id="18206" w:author="phuong vu" w:date="2018-11-23T13:32:00Z">
              <w:del w:id="18207" w:author="Tran Huan" w:date="2018-12-03T01:22:00Z">
                <w:r w:rsidRPr="00CF0C7E" w:rsidDel="00D10B12">
                  <w:rPr>
                    <w:b/>
                    <w:bCs/>
                    <w:lang w:val="da-DK"/>
                  </w:rPr>
                  <w:delText>Khóa chính</w:delText>
                </w:r>
                <w:bookmarkStart w:id="18208" w:name="_Toc531570328"/>
                <w:bookmarkStart w:id="18209" w:name="_Toc531574176"/>
                <w:bookmarkStart w:id="18210" w:name="_Toc531577917"/>
                <w:bookmarkStart w:id="18211" w:name="_Toc531581655"/>
                <w:bookmarkEnd w:id="18208"/>
                <w:bookmarkEnd w:id="18209"/>
                <w:bookmarkEnd w:id="18210"/>
                <w:bookmarkEnd w:id="18211"/>
              </w:del>
            </w:ins>
          </w:p>
        </w:tc>
        <w:tc>
          <w:tcPr>
            <w:tcW w:w="962" w:type="dxa"/>
            <w:noWrap/>
            <w:vAlign w:val="center"/>
            <w:hideMark/>
            <w:tcPrChange w:id="18212" w:author="phuong vu" w:date="2018-11-23T13:39:00Z">
              <w:tcPr>
                <w:tcW w:w="1215" w:type="dxa"/>
                <w:gridSpan w:val="3"/>
                <w:noWrap/>
                <w:vAlign w:val="center"/>
                <w:hideMark/>
              </w:tcPr>
            </w:tcPrChange>
          </w:tcPr>
          <w:p w14:paraId="678CA3FC" w14:textId="1D758A07" w:rsidR="006B6330" w:rsidRPr="00CF0C7E" w:rsidDel="00D10B12" w:rsidRDefault="006B6330" w:rsidP="00D10B12">
            <w:pPr>
              <w:spacing w:line="288" w:lineRule="auto"/>
              <w:contextualSpacing/>
              <w:jc w:val="center"/>
              <w:rPr>
                <w:ins w:id="18213" w:author="phuong vu" w:date="2018-11-23T13:32:00Z"/>
                <w:del w:id="18214" w:author="Tran Huan" w:date="2018-12-03T01:22:00Z"/>
                <w:b/>
                <w:bCs/>
              </w:rPr>
              <w:pPrChange w:id="18215" w:author="Tran Huan" w:date="2018-12-03T01:23:00Z">
                <w:pPr>
                  <w:jc w:val="center"/>
                </w:pPr>
              </w:pPrChange>
            </w:pPr>
            <w:ins w:id="18216" w:author="phuong vu" w:date="2018-11-23T13:32:00Z">
              <w:del w:id="18217" w:author="Tran Huan" w:date="2018-12-03T01:22:00Z">
                <w:r w:rsidRPr="00CF0C7E" w:rsidDel="00D10B12">
                  <w:rPr>
                    <w:b/>
                    <w:bCs/>
                    <w:lang w:val="da-DK"/>
                  </w:rPr>
                  <w:delText>Khóa ngoại</w:delText>
                </w:r>
                <w:bookmarkStart w:id="18218" w:name="_Toc531570329"/>
                <w:bookmarkStart w:id="18219" w:name="_Toc531574177"/>
                <w:bookmarkStart w:id="18220" w:name="_Toc531577918"/>
                <w:bookmarkStart w:id="18221" w:name="_Toc531581656"/>
                <w:bookmarkEnd w:id="18218"/>
                <w:bookmarkEnd w:id="18219"/>
                <w:bookmarkEnd w:id="18220"/>
                <w:bookmarkEnd w:id="18221"/>
              </w:del>
            </w:ins>
          </w:p>
        </w:tc>
        <w:tc>
          <w:tcPr>
            <w:tcW w:w="1875" w:type="dxa"/>
            <w:noWrap/>
            <w:vAlign w:val="center"/>
            <w:hideMark/>
            <w:tcPrChange w:id="18222" w:author="phuong vu" w:date="2018-11-23T13:39:00Z">
              <w:tcPr>
                <w:tcW w:w="2648" w:type="dxa"/>
                <w:gridSpan w:val="3"/>
                <w:noWrap/>
                <w:vAlign w:val="center"/>
                <w:hideMark/>
              </w:tcPr>
            </w:tcPrChange>
          </w:tcPr>
          <w:p w14:paraId="197BD8CF" w14:textId="40087BED" w:rsidR="006B6330" w:rsidRPr="00CF0C7E" w:rsidDel="00D10B12" w:rsidRDefault="006B6330" w:rsidP="00D10B12">
            <w:pPr>
              <w:spacing w:line="288" w:lineRule="auto"/>
              <w:contextualSpacing/>
              <w:jc w:val="center"/>
              <w:rPr>
                <w:ins w:id="18223" w:author="phuong vu" w:date="2018-11-23T13:32:00Z"/>
                <w:del w:id="18224" w:author="Tran Huan" w:date="2018-12-03T01:22:00Z"/>
                <w:b/>
                <w:bCs/>
              </w:rPr>
              <w:pPrChange w:id="18225" w:author="Tran Huan" w:date="2018-12-03T01:23:00Z">
                <w:pPr>
                  <w:jc w:val="center"/>
                </w:pPr>
              </w:pPrChange>
            </w:pPr>
            <w:ins w:id="18226" w:author="phuong vu" w:date="2018-11-23T13:32:00Z">
              <w:del w:id="18227" w:author="Tran Huan" w:date="2018-12-03T01:22:00Z">
                <w:r w:rsidRPr="00CF0C7E" w:rsidDel="00D10B12">
                  <w:rPr>
                    <w:b/>
                    <w:bCs/>
                    <w:lang w:val="da-DK"/>
                  </w:rPr>
                  <w:delText>Mô tả</w:delText>
                </w:r>
                <w:bookmarkStart w:id="18228" w:name="_Toc531570330"/>
                <w:bookmarkStart w:id="18229" w:name="_Toc531574178"/>
                <w:bookmarkStart w:id="18230" w:name="_Toc531577919"/>
                <w:bookmarkStart w:id="18231" w:name="_Toc531581657"/>
                <w:bookmarkEnd w:id="18228"/>
                <w:bookmarkEnd w:id="18229"/>
                <w:bookmarkEnd w:id="18230"/>
                <w:bookmarkEnd w:id="18231"/>
              </w:del>
            </w:ins>
          </w:p>
        </w:tc>
        <w:bookmarkStart w:id="18232" w:name="_Toc531570331"/>
        <w:bookmarkStart w:id="18233" w:name="_Toc531574179"/>
        <w:bookmarkStart w:id="18234" w:name="_Toc531577920"/>
        <w:bookmarkStart w:id="18235" w:name="_Toc531581658"/>
        <w:bookmarkEnd w:id="18232"/>
        <w:bookmarkEnd w:id="18233"/>
        <w:bookmarkEnd w:id="18234"/>
        <w:bookmarkEnd w:id="18235"/>
      </w:tr>
      <w:tr w:rsidR="006B6330" w:rsidRPr="00CF0C7E" w:rsidDel="00D10B12" w14:paraId="5ED8F111" w14:textId="75308B8B" w:rsidTr="00904AF3">
        <w:trPr>
          <w:trHeight w:val="300"/>
          <w:ins w:id="18236" w:author="phuong vu" w:date="2018-11-23T13:32:00Z"/>
          <w:del w:id="18237" w:author="Tran Huan" w:date="2018-12-03T01:22:00Z"/>
          <w:trPrChange w:id="18238" w:author="phuong vu" w:date="2018-11-23T13:39:00Z">
            <w:trPr>
              <w:gridBefore w:val="1"/>
              <w:trHeight w:val="300"/>
            </w:trPr>
          </w:trPrChange>
        </w:trPr>
        <w:tc>
          <w:tcPr>
            <w:tcW w:w="708" w:type="dxa"/>
            <w:noWrap/>
            <w:vAlign w:val="center"/>
            <w:hideMark/>
            <w:tcPrChange w:id="18239" w:author="phuong vu" w:date="2018-11-23T13:39:00Z">
              <w:tcPr>
                <w:tcW w:w="708" w:type="dxa"/>
                <w:gridSpan w:val="2"/>
                <w:noWrap/>
                <w:vAlign w:val="center"/>
                <w:hideMark/>
              </w:tcPr>
            </w:tcPrChange>
          </w:tcPr>
          <w:p w14:paraId="12F2CD28" w14:textId="7A556A58" w:rsidR="006B6330" w:rsidRPr="00FD2760" w:rsidDel="00D10B12" w:rsidRDefault="006B6330" w:rsidP="00D10B12">
            <w:pPr>
              <w:spacing w:line="288" w:lineRule="auto"/>
              <w:contextualSpacing/>
              <w:jc w:val="center"/>
              <w:rPr>
                <w:ins w:id="18240" w:author="phuong vu" w:date="2018-11-23T13:32:00Z"/>
                <w:del w:id="18241" w:author="Tran Huan" w:date="2018-12-03T01:22:00Z"/>
              </w:rPr>
              <w:pPrChange w:id="18242" w:author="Tran Huan" w:date="2018-12-03T01:23:00Z">
                <w:pPr/>
              </w:pPrChange>
            </w:pPr>
            <w:ins w:id="18243" w:author="phuong vu" w:date="2018-11-23T13:32:00Z">
              <w:del w:id="18244" w:author="Tran Huan" w:date="2018-12-03T01:22:00Z">
                <w:r w:rsidRPr="00FD2760" w:rsidDel="00D10B12">
                  <w:delText>1</w:delText>
                </w:r>
                <w:bookmarkStart w:id="18245" w:name="_Toc531570332"/>
                <w:bookmarkStart w:id="18246" w:name="_Toc531574180"/>
                <w:bookmarkStart w:id="18247" w:name="_Toc531577921"/>
                <w:bookmarkStart w:id="18248" w:name="_Toc531581659"/>
                <w:bookmarkEnd w:id="18245"/>
                <w:bookmarkEnd w:id="18246"/>
                <w:bookmarkEnd w:id="18247"/>
                <w:bookmarkEnd w:id="18248"/>
              </w:del>
            </w:ins>
          </w:p>
        </w:tc>
        <w:tc>
          <w:tcPr>
            <w:tcW w:w="1993" w:type="dxa"/>
            <w:noWrap/>
            <w:hideMark/>
            <w:tcPrChange w:id="18249" w:author="phuong vu" w:date="2018-11-23T13:39:00Z">
              <w:tcPr>
                <w:tcW w:w="2513" w:type="dxa"/>
                <w:gridSpan w:val="3"/>
                <w:noWrap/>
                <w:hideMark/>
              </w:tcPr>
            </w:tcPrChange>
          </w:tcPr>
          <w:p w14:paraId="07B53580" w14:textId="39DDB0E6" w:rsidR="006B6330" w:rsidRPr="00FD2760" w:rsidDel="00D10B12" w:rsidRDefault="006B6330" w:rsidP="00D10B12">
            <w:pPr>
              <w:spacing w:line="288" w:lineRule="auto"/>
              <w:contextualSpacing/>
              <w:rPr>
                <w:ins w:id="18250" w:author="phuong vu" w:date="2018-11-23T13:32:00Z"/>
                <w:del w:id="18251" w:author="Tran Huan" w:date="2018-12-03T01:22:00Z"/>
              </w:rPr>
              <w:pPrChange w:id="18252" w:author="Tran Huan" w:date="2018-12-03T01:23:00Z">
                <w:pPr/>
              </w:pPrChange>
            </w:pPr>
            <w:ins w:id="18253" w:author="phuong vu" w:date="2018-11-23T13:32:00Z">
              <w:del w:id="18254" w:author="Tran Huan" w:date="2018-12-03T01:22:00Z">
                <w:r w:rsidRPr="00FD2760" w:rsidDel="00D10B12">
                  <w:delText>id</w:delText>
                </w:r>
                <w:bookmarkStart w:id="18255" w:name="_Toc531570333"/>
                <w:bookmarkStart w:id="18256" w:name="_Toc531574181"/>
                <w:bookmarkStart w:id="18257" w:name="_Toc531577922"/>
                <w:bookmarkStart w:id="18258" w:name="_Toc531581660"/>
                <w:bookmarkEnd w:id="18255"/>
                <w:bookmarkEnd w:id="18256"/>
                <w:bookmarkEnd w:id="18257"/>
                <w:bookmarkEnd w:id="18258"/>
              </w:del>
            </w:ins>
          </w:p>
        </w:tc>
        <w:tc>
          <w:tcPr>
            <w:tcW w:w="1300" w:type="dxa"/>
            <w:noWrap/>
            <w:hideMark/>
            <w:tcPrChange w:id="18259" w:author="phuong vu" w:date="2018-11-23T13:39:00Z">
              <w:tcPr>
                <w:tcW w:w="1300" w:type="dxa"/>
                <w:gridSpan w:val="3"/>
                <w:noWrap/>
                <w:hideMark/>
              </w:tcPr>
            </w:tcPrChange>
          </w:tcPr>
          <w:p w14:paraId="4DD22B4B" w14:textId="08D83602" w:rsidR="006B6330" w:rsidRPr="00FD2760" w:rsidDel="00D10B12" w:rsidRDefault="006B6330" w:rsidP="00D10B12">
            <w:pPr>
              <w:spacing w:line="288" w:lineRule="auto"/>
              <w:contextualSpacing/>
              <w:rPr>
                <w:ins w:id="18260" w:author="phuong vu" w:date="2018-11-23T13:32:00Z"/>
                <w:del w:id="18261" w:author="Tran Huan" w:date="2018-12-03T01:22:00Z"/>
              </w:rPr>
              <w:pPrChange w:id="18262" w:author="Tran Huan" w:date="2018-12-03T01:23:00Z">
                <w:pPr/>
              </w:pPrChange>
            </w:pPr>
            <w:ins w:id="18263" w:author="phuong vu" w:date="2018-11-23T13:32:00Z">
              <w:del w:id="18264" w:author="Tran Huan" w:date="2018-12-03T01:22:00Z">
                <w:r w:rsidRPr="00FD2760" w:rsidDel="00D10B12">
                  <w:delText>numeric</w:delText>
                </w:r>
                <w:bookmarkStart w:id="18265" w:name="_Toc531570334"/>
                <w:bookmarkStart w:id="18266" w:name="_Toc531574182"/>
                <w:bookmarkStart w:id="18267" w:name="_Toc531577923"/>
                <w:bookmarkStart w:id="18268" w:name="_Toc531581661"/>
                <w:bookmarkEnd w:id="18265"/>
                <w:bookmarkEnd w:id="18266"/>
                <w:bookmarkEnd w:id="18267"/>
                <w:bookmarkEnd w:id="18268"/>
              </w:del>
            </w:ins>
          </w:p>
        </w:tc>
        <w:tc>
          <w:tcPr>
            <w:tcW w:w="1054" w:type="dxa"/>
            <w:noWrap/>
            <w:hideMark/>
            <w:tcPrChange w:id="18269" w:author="phuong vu" w:date="2018-11-23T13:39:00Z">
              <w:tcPr>
                <w:tcW w:w="1054" w:type="dxa"/>
                <w:gridSpan w:val="3"/>
                <w:noWrap/>
                <w:hideMark/>
              </w:tcPr>
            </w:tcPrChange>
          </w:tcPr>
          <w:p w14:paraId="12D3B424" w14:textId="699CA505" w:rsidR="006B6330" w:rsidRPr="00FD2760" w:rsidDel="00D10B12" w:rsidRDefault="006B6330" w:rsidP="00D10B12">
            <w:pPr>
              <w:spacing w:line="288" w:lineRule="auto"/>
              <w:contextualSpacing/>
              <w:jc w:val="center"/>
              <w:rPr>
                <w:ins w:id="18270" w:author="phuong vu" w:date="2018-11-23T13:32:00Z"/>
                <w:del w:id="18271" w:author="Tran Huan" w:date="2018-12-03T01:22:00Z"/>
              </w:rPr>
              <w:pPrChange w:id="18272" w:author="Tran Huan" w:date="2018-12-03T01:23:00Z">
                <w:pPr>
                  <w:jc w:val="center"/>
                </w:pPr>
              </w:pPrChange>
            </w:pPr>
            <w:bookmarkStart w:id="18273" w:name="_Toc531570335"/>
            <w:bookmarkStart w:id="18274" w:name="_Toc531574183"/>
            <w:bookmarkStart w:id="18275" w:name="_Toc531577924"/>
            <w:bookmarkStart w:id="18276" w:name="_Toc531581662"/>
            <w:bookmarkEnd w:id="18273"/>
            <w:bookmarkEnd w:id="18274"/>
            <w:bookmarkEnd w:id="18275"/>
            <w:bookmarkEnd w:id="18276"/>
          </w:p>
        </w:tc>
        <w:tc>
          <w:tcPr>
            <w:tcW w:w="838" w:type="dxa"/>
            <w:noWrap/>
            <w:hideMark/>
            <w:tcPrChange w:id="18277" w:author="phuong vu" w:date="2018-11-23T13:39:00Z">
              <w:tcPr>
                <w:tcW w:w="810" w:type="dxa"/>
                <w:gridSpan w:val="3"/>
                <w:noWrap/>
                <w:hideMark/>
              </w:tcPr>
            </w:tcPrChange>
          </w:tcPr>
          <w:p w14:paraId="5EB27F06" w14:textId="397396CB" w:rsidR="006B6330" w:rsidRPr="00FD2760" w:rsidDel="00D10B12" w:rsidRDefault="006B6330" w:rsidP="00D10B12">
            <w:pPr>
              <w:spacing w:line="288" w:lineRule="auto"/>
              <w:contextualSpacing/>
              <w:jc w:val="center"/>
              <w:rPr>
                <w:ins w:id="18278" w:author="phuong vu" w:date="2018-11-23T13:32:00Z"/>
                <w:del w:id="18279" w:author="Tran Huan" w:date="2018-12-03T01:22:00Z"/>
              </w:rPr>
              <w:pPrChange w:id="18280" w:author="Tran Huan" w:date="2018-12-03T01:23:00Z">
                <w:pPr>
                  <w:jc w:val="center"/>
                </w:pPr>
              </w:pPrChange>
            </w:pPr>
            <w:ins w:id="18281" w:author="phuong vu" w:date="2018-11-23T13:32:00Z">
              <w:del w:id="18282" w:author="Tran Huan" w:date="2018-12-03T01:22:00Z">
                <w:r w:rsidRPr="00FD2760" w:rsidDel="00D10B12">
                  <w:delText>X</w:delText>
                </w:r>
                <w:bookmarkStart w:id="18283" w:name="_Toc531570336"/>
                <w:bookmarkStart w:id="18284" w:name="_Toc531574184"/>
                <w:bookmarkStart w:id="18285" w:name="_Toc531577925"/>
                <w:bookmarkStart w:id="18286" w:name="_Toc531581663"/>
                <w:bookmarkEnd w:id="18283"/>
                <w:bookmarkEnd w:id="18284"/>
                <w:bookmarkEnd w:id="18285"/>
                <w:bookmarkEnd w:id="18286"/>
              </w:del>
            </w:ins>
          </w:p>
        </w:tc>
        <w:tc>
          <w:tcPr>
            <w:tcW w:w="962" w:type="dxa"/>
            <w:noWrap/>
            <w:hideMark/>
            <w:tcPrChange w:id="18287" w:author="phuong vu" w:date="2018-11-23T13:39:00Z">
              <w:tcPr>
                <w:tcW w:w="1215" w:type="dxa"/>
                <w:gridSpan w:val="3"/>
                <w:noWrap/>
                <w:hideMark/>
              </w:tcPr>
            </w:tcPrChange>
          </w:tcPr>
          <w:p w14:paraId="00C000FF" w14:textId="226CCBC1" w:rsidR="006B6330" w:rsidRPr="00FD2760" w:rsidDel="00D10B12" w:rsidRDefault="006B6330" w:rsidP="00D10B12">
            <w:pPr>
              <w:spacing w:line="288" w:lineRule="auto"/>
              <w:contextualSpacing/>
              <w:jc w:val="center"/>
              <w:rPr>
                <w:ins w:id="18288" w:author="phuong vu" w:date="2018-11-23T13:32:00Z"/>
                <w:del w:id="18289" w:author="Tran Huan" w:date="2018-12-03T01:22:00Z"/>
              </w:rPr>
              <w:pPrChange w:id="18290" w:author="Tran Huan" w:date="2018-12-03T01:23:00Z">
                <w:pPr>
                  <w:jc w:val="center"/>
                </w:pPr>
              </w:pPrChange>
            </w:pPr>
            <w:bookmarkStart w:id="18291" w:name="_Toc531570337"/>
            <w:bookmarkStart w:id="18292" w:name="_Toc531574185"/>
            <w:bookmarkStart w:id="18293" w:name="_Toc531577926"/>
            <w:bookmarkStart w:id="18294" w:name="_Toc531581664"/>
            <w:bookmarkEnd w:id="18291"/>
            <w:bookmarkEnd w:id="18292"/>
            <w:bookmarkEnd w:id="18293"/>
            <w:bookmarkEnd w:id="18294"/>
          </w:p>
        </w:tc>
        <w:tc>
          <w:tcPr>
            <w:tcW w:w="1875" w:type="dxa"/>
            <w:noWrap/>
            <w:hideMark/>
            <w:tcPrChange w:id="18295" w:author="phuong vu" w:date="2018-11-23T13:39:00Z">
              <w:tcPr>
                <w:tcW w:w="2648" w:type="dxa"/>
                <w:gridSpan w:val="3"/>
                <w:noWrap/>
                <w:hideMark/>
              </w:tcPr>
            </w:tcPrChange>
          </w:tcPr>
          <w:p w14:paraId="60F2D4C2" w14:textId="1E0D0975" w:rsidR="006B6330" w:rsidRPr="00F81B12" w:rsidDel="00D10B12" w:rsidRDefault="006B6330" w:rsidP="00D10B12">
            <w:pPr>
              <w:spacing w:line="288" w:lineRule="auto"/>
              <w:contextualSpacing/>
              <w:rPr>
                <w:ins w:id="18296" w:author="phuong vu" w:date="2018-11-23T13:32:00Z"/>
                <w:del w:id="18297" w:author="Tran Huan" w:date="2018-12-03T01:22:00Z"/>
                <w:lang w:val="en-US"/>
                <w:rPrChange w:id="18298" w:author="phuong vu" w:date="2018-11-23T13:42:00Z">
                  <w:rPr>
                    <w:ins w:id="18299" w:author="phuong vu" w:date="2018-11-23T13:32:00Z"/>
                    <w:del w:id="18300" w:author="Tran Huan" w:date="2018-12-03T01:22:00Z"/>
                  </w:rPr>
                </w:rPrChange>
              </w:rPr>
              <w:pPrChange w:id="18301" w:author="Tran Huan" w:date="2018-12-03T01:23:00Z">
                <w:pPr/>
              </w:pPrChange>
            </w:pPr>
            <w:ins w:id="18302" w:author="phuong vu" w:date="2018-11-23T13:32:00Z">
              <w:del w:id="18303" w:author="Tran Huan" w:date="2018-12-03T01:22:00Z">
                <w:r w:rsidRPr="00FD2760" w:rsidDel="00D10B12">
                  <w:delText xml:space="preserve">ID </w:delText>
                </w:r>
              </w:del>
            </w:ins>
            <w:ins w:id="18304" w:author="phuong vu" w:date="2018-11-23T13:42:00Z">
              <w:del w:id="18305" w:author="Tran Huan" w:date="2018-12-03T01:22:00Z">
                <w:r w:rsidR="00F81B12" w:rsidDel="00D10B12">
                  <w:delText>đ</w:delText>
                </w:r>
                <w:r w:rsidR="00F81B12" w:rsidDel="00D10B12">
                  <w:rPr>
                    <w:lang w:val="en-US"/>
                  </w:rPr>
                  <w:delText>ơn hàng</w:delText>
                </w:r>
              </w:del>
            </w:ins>
            <w:bookmarkStart w:id="18306" w:name="_Toc531570338"/>
            <w:bookmarkStart w:id="18307" w:name="_Toc531574186"/>
            <w:bookmarkStart w:id="18308" w:name="_Toc531577927"/>
            <w:bookmarkStart w:id="18309" w:name="_Toc531581665"/>
            <w:bookmarkEnd w:id="18306"/>
            <w:bookmarkEnd w:id="18307"/>
            <w:bookmarkEnd w:id="18308"/>
            <w:bookmarkEnd w:id="18309"/>
          </w:p>
        </w:tc>
        <w:bookmarkStart w:id="18310" w:name="_Toc531570339"/>
        <w:bookmarkStart w:id="18311" w:name="_Toc531574187"/>
        <w:bookmarkStart w:id="18312" w:name="_Toc531577928"/>
        <w:bookmarkStart w:id="18313" w:name="_Toc531581666"/>
        <w:bookmarkEnd w:id="18310"/>
        <w:bookmarkEnd w:id="18311"/>
        <w:bookmarkEnd w:id="18312"/>
        <w:bookmarkEnd w:id="18313"/>
      </w:tr>
      <w:tr w:rsidR="006B6330" w:rsidRPr="00CF0C7E" w:rsidDel="00D10B12" w14:paraId="4A669294" w14:textId="5C568882" w:rsidTr="00904AF3">
        <w:trPr>
          <w:trHeight w:val="300"/>
          <w:ins w:id="18314" w:author="phuong vu" w:date="2018-11-23T13:32:00Z"/>
          <w:del w:id="18315" w:author="Tran Huan" w:date="2018-12-03T01:22:00Z"/>
          <w:trPrChange w:id="18316" w:author="phuong vu" w:date="2018-11-23T13:39:00Z">
            <w:trPr>
              <w:gridBefore w:val="1"/>
              <w:trHeight w:val="300"/>
            </w:trPr>
          </w:trPrChange>
        </w:trPr>
        <w:tc>
          <w:tcPr>
            <w:tcW w:w="708" w:type="dxa"/>
            <w:noWrap/>
            <w:vAlign w:val="center"/>
            <w:hideMark/>
            <w:tcPrChange w:id="18317" w:author="phuong vu" w:date="2018-11-23T13:39:00Z">
              <w:tcPr>
                <w:tcW w:w="708" w:type="dxa"/>
                <w:gridSpan w:val="2"/>
                <w:noWrap/>
                <w:vAlign w:val="center"/>
                <w:hideMark/>
              </w:tcPr>
            </w:tcPrChange>
          </w:tcPr>
          <w:p w14:paraId="43A4EF45" w14:textId="62663C9E" w:rsidR="006B6330" w:rsidRPr="00FD2760" w:rsidDel="00D10B12" w:rsidRDefault="006B6330" w:rsidP="00D10B12">
            <w:pPr>
              <w:spacing w:line="288" w:lineRule="auto"/>
              <w:contextualSpacing/>
              <w:jc w:val="center"/>
              <w:rPr>
                <w:ins w:id="18318" w:author="phuong vu" w:date="2018-11-23T13:32:00Z"/>
                <w:del w:id="18319" w:author="Tran Huan" w:date="2018-12-03T01:22:00Z"/>
              </w:rPr>
              <w:pPrChange w:id="18320" w:author="Tran Huan" w:date="2018-12-03T01:23:00Z">
                <w:pPr/>
              </w:pPrChange>
            </w:pPr>
            <w:ins w:id="18321" w:author="phuong vu" w:date="2018-11-23T13:32:00Z">
              <w:del w:id="18322" w:author="Tran Huan" w:date="2018-12-03T01:22:00Z">
                <w:r w:rsidRPr="00FD2760" w:rsidDel="00D10B12">
                  <w:delText>2</w:delText>
                </w:r>
                <w:bookmarkStart w:id="18323" w:name="_Toc531570340"/>
                <w:bookmarkStart w:id="18324" w:name="_Toc531574188"/>
                <w:bookmarkStart w:id="18325" w:name="_Toc531577929"/>
                <w:bookmarkStart w:id="18326" w:name="_Toc531581667"/>
                <w:bookmarkEnd w:id="18323"/>
                <w:bookmarkEnd w:id="18324"/>
                <w:bookmarkEnd w:id="18325"/>
                <w:bookmarkEnd w:id="18326"/>
              </w:del>
            </w:ins>
          </w:p>
        </w:tc>
        <w:tc>
          <w:tcPr>
            <w:tcW w:w="1993" w:type="dxa"/>
            <w:noWrap/>
            <w:hideMark/>
            <w:tcPrChange w:id="18327" w:author="phuong vu" w:date="2018-11-23T13:39:00Z">
              <w:tcPr>
                <w:tcW w:w="2513" w:type="dxa"/>
                <w:gridSpan w:val="3"/>
                <w:noWrap/>
                <w:hideMark/>
              </w:tcPr>
            </w:tcPrChange>
          </w:tcPr>
          <w:p w14:paraId="297BF898" w14:textId="68CFE4F6" w:rsidR="006B6330" w:rsidRPr="00FD2760" w:rsidDel="00D10B12" w:rsidRDefault="006B6330" w:rsidP="00D10B12">
            <w:pPr>
              <w:spacing w:line="288" w:lineRule="auto"/>
              <w:contextualSpacing/>
              <w:rPr>
                <w:ins w:id="18328" w:author="phuong vu" w:date="2018-11-23T13:32:00Z"/>
                <w:del w:id="18329" w:author="Tran Huan" w:date="2018-12-03T01:22:00Z"/>
              </w:rPr>
              <w:pPrChange w:id="18330" w:author="Tran Huan" w:date="2018-12-03T01:23:00Z">
                <w:pPr/>
              </w:pPrChange>
            </w:pPr>
            <w:ins w:id="18331" w:author="phuong vu" w:date="2018-11-23T13:33:00Z">
              <w:del w:id="18332" w:author="Tran Huan" w:date="2018-12-03T01:22:00Z">
                <w:r w:rsidDel="00D10B12">
                  <w:rPr>
                    <w:lang w:val="en-US"/>
                  </w:rPr>
                  <w:delText>customer</w:delText>
                </w:r>
              </w:del>
            </w:ins>
            <w:ins w:id="18333" w:author="phuong vu" w:date="2018-11-23T13:32:00Z">
              <w:del w:id="18334" w:author="Tran Huan" w:date="2018-12-03T01:22:00Z">
                <w:r w:rsidRPr="00FD2760" w:rsidDel="00D10B12">
                  <w:delText>_id</w:delText>
                </w:r>
                <w:bookmarkStart w:id="18335" w:name="_Toc531570341"/>
                <w:bookmarkStart w:id="18336" w:name="_Toc531574189"/>
                <w:bookmarkStart w:id="18337" w:name="_Toc531577930"/>
                <w:bookmarkStart w:id="18338" w:name="_Toc531581668"/>
                <w:bookmarkEnd w:id="18335"/>
                <w:bookmarkEnd w:id="18336"/>
                <w:bookmarkEnd w:id="18337"/>
                <w:bookmarkEnd w:id="18338"/>
              </w:del>
            </w:ins>
          </w:p>
        </w:tc>
        <w:tc>
          <w:tcPr>
            <w:tcW w:w="1300" w:type="dxa"/>
            <w:noWrap/>
            <w:hideMark/>
            <w:tcPrChange w:id="18339" w:author="phuong vu" w:date="2018-11-23T13:39:00Z">
              <w:tcPr>
                <w:tcW w:w="1300" w:type="dxa"/>
                <w:gridSpan w:val="3"/>
                <w:noWrap/>
                <w:hideMark/>
              </w:tcPr>
            </w:tcPrChange>
          </w:tcPr>
          <w:p w14:paraId="13FCA07C" w14:textId="0A8FA18A" w:rsidR="006B6330" w:rsidRPr="00FD2760" w:rsidDel="00D10B12" w:rsidRDefault="006B6330" w:rsidP="00D10B12">
            <w:pPr>
              <w:spacing w:line="288" w:lineRule="auto"/>
              <w:contextualSpacing/>
              <w:rPr>
                <w:ins w:id="18340" w:author="phuong vu" w:date="2018-11-23T13:32:00Z"/>
                <w:del w:id="18341" w:author="Tran Huan" w:date="2018-12-03T01:22:00Z"/>
              </w:rPr>
              <w:pPrChange w:id="18342" w:author="Tran Huan" w:date="2018-12-03T01:23:00Z">
                <w:pPr/>
              </w:pPrChange>
            </w:pPr>
            <w:ins w:id="18343" w:author="phuong vu" w:date="2018-11-23T13:32:00Z">
              <w:del w:id="18344" w:author="Tran Huan" w:date="2018-12-03T01:22:00Z">
                <w:r w:rsidRPr="00FD2760" w:rsidDel="00D10B12">
                  <w:delText>numeric</w:delText>
                </w:r>
                <w:bookmarkStart w:id="18345" w:name="_Toc531570342"/>
                <w:bookmarkStart w:id="18346" w:name="_Toc531574190"/>
                <w:bookmarkStart w:id="18347" w:name="_Toc531577931"/>
                <w:bookmarkStart w:id="18348" w:name="_Toc531581669"/>
                <w:bookmarkEnd w:id="18345"/>
                <w:bookmarkEnd w:id="18346"/>
                <w:bookmarkEnd w:id="18347"/>
                <w:bookmarkEnd w:id="18348"/>
              </w:del>
            </w:ins>
          </w:p>
        </w:tc>
        <w:tc>
          <w:tcPr>
            <w:tcW w:w="1054" w:type="dxa"/>
            <w:noWrap/>
            <w:hideMark/>
            <w:tcPrChange w:id="18349" w:author="phuong vu" w:date="2018-11-23T13:39:00Z">
              <w:tcPr>
                <w:tcW w:w="1054" w:type="dxa"/>
                <w:gridSpan w:val="3"/>
                <w:noWrap/>
                <w:hideMark/>
              </w:tcPr>
            </w:tcPrChange>
          </w:tcPr>
          <w:p w14:paraId="5DA5708A" w14:textId="4334DB63" w:rsidR="006B6330" w:rsidRPr="00FD2760" w:rsidDel="00D10B12" w:rsidRDefault="006B6330" w:rsidP="00D10B12">
            <w:pPr>
              <w:spacing w:line="288" w:lineRule="auto"/>
              <w:contextualSpacing/>
              <w:jc w:val="center"/>
              <w:rPr>
                <w:ins w:id="18350" w:author="phuong vu" w:date="2018-11-23T13:32:00Z"/>
                <w:del w:id="18351" w:author="Tran Huan" w:date="2018-12-03T01:22:00Z"/>
              </w:rPr>
              <w:pPrChange w:id="18352" w:author="Tran Huan" w:date="2018-12-03T01:23:00Z">
                <w:pPr>
                  <w:jc w:val="center"/>
                </w:pPr>
              </w:pPrChange>
            </w:pPr>
            <w:bookmarkStart w:id="18353" w:name="_Toc531570343"/>
            <w:bookmarkStart w:id="18354" w:name="_Toc531574191"/>
            <w:bookmarkStart w:id="18355" w:name="_Toc531577932"/>
            <w:bookmarkStart w:id="18356" w:name="_Toc531581670"/>
            <w:bookmarkEnd w:id="18353"/>
            <w:bookmarkEnd w:id="18354"/>
            <w:bookmarkEnd w:id="18355"/>
            <w:bookmarkEnd w:id="18356"/>
          </w:p>
        </w:tc>
        <w:tc>
          <w:tcPr>
            <w:tcW w:w="838" w:type="dxa"/>
            <w:noWrap/>
            <w:hideMark/>
            <w:tcPrChange w:id="18357" w:author="phuong vu" w:date="2018-11-23T13:39:00Z">
              <w:tcPr>
                <w:tcW w:w="810" w:type="dxa"/>
                <w:gridSpan w:val="3"/>
                <w:noWrap/>
                <w:hideMark/>
              </w:tcPr>
            </w:tcPrChange>
          </w:tcPr>
          <w:p w14:paraId="2EDB4084" w14:textId="5DD13DE7" w:rsidR="006B6330" w:rsidRPr="00FD2760" w:rsidDel="00D10B12" w:rsidRDefault="006B6330" w:rsidP="00D10B12">
            <w:pPr>
              <w:spacing w:line="288" w:lineRule="auto"/>
              <w:contextualSpacing/>
              <w:jc w:val="center"/>
              <w:rPr>
                <w:ins w:id="18358" w:author="phuong vu" w:date="2018-11-23T13:32:00Z"/>
                <w:del w:id="18359" w:author="Tran Huan" w:date="2018-12-03T01:22:00Z"/>
              </w:rPr>
              <w:pPrChange w:id="18360" w:author="Tran Huan" w:date="2018-12-03T01:23:00Z">
                <w:pPr>
                  <w:jc w:val="center"/>
                </w:pPr>
              </w:pPrChange>
            </w:pPr>
            <w:bookmarkStart w:id="18361" w:name="_Toc531570344"/>
            <w:bookmarkStart w:id="18362" w:name="_Toc531574192"/>
            <w:bookmarkStart w:id="18363" w:name="_Toc531577933"/>
            <w:bookmarkStart w:id="18364" w:name="_Toc531581671"/>
            <w:bookmarkEnd w:id="18361"/>
            <w:bookmarkEnd w:id="18362"/>
            <w:bookmarkEnd w:id="18363"/>
            <w:bookmarkEnd w:id="18364"/>
          </w:p>
        </w:tc>
        <w:tc>
          <w:tcPr>
            <w:tcW w:w="962" w:type="dxa"/>
            <w:noWrap/>
            <w:hideMark/>
            <w:tcPrChange w:id="18365" w:author="phuong vu" w:date="2018-11-23T13:39:00Z">
              <w:tcPr>
                <w:tcW w:w="1215" w:type="dxa"/>
                <w:gridSpan w:val="3"/>
                <w:noWrap/>
                <w:hideMark/>
              </w:tcPr>
            </w:tcPrChange>
          </w:tcPr>
          <w:p w14:paraId="2C46CE63" w14:textId="3F40B80F" w:rsidR="006B6330" w:rsidRPr="00FD2760" w:rsidDel="00D10B12" w:rsidRDefault="006B6330" w:rsidP="00D10B12">
            <w:pPr>
              <w:spacing w:line="288" w:lineRule="auto"/>
              <w:contextualSpacing/>
              <w:jc w:val="center"/>
              <w:rPr>
                <w:ins w:id="18366" w:author="phuong vu" w:date="2018-11-23T13:32:00Z"/>
                <w:del w:id="18367" w:author="Tran Huan" w:date="2018-12-03T01:22:00Z"/>
              </w:rPr>
              <w:pPrChange w:id="18368" w:author="Tran Huan" w:date="2018-12-03T01:23:00Z">
                <w:pPr>
                  <w:jc w:val="center"/>
                </w:pPr>
              </w:pPrChange>
            </w:pPr>
            <w:ins w:id="18369" w:author="phuong vu" w:date="2018-11-23T13:32:00Z">
              <w:del w:id="18370" w:author="Tran Huan" w:date="2018-12-03T01:22:00Z">
                <w:r w:rsidRPr="00FD2760" w:rsidDel="00D10B12">
                  <w:delText>X</w:delText>
                </w:r>
                <w:bookmarkStart w:id="18371" w:name="_Toc531570345"/>
                <w:bookmarkStart w:id="18372" w:name="_Toc531574193"/>
                <w:bookmarkStart w:id="18373" w:name="_Toc531577934"/>
                <w:bookmarkStart w:id="18374" w:name="_Toc531581672"/>
                <w:bookmarkEnd w:id="18371"/>
                <w:bookmarkEnd w:id="18372"/>
                <w:bookmarkEnd w:id="18373"/>
                <w:bookmarkEnd w:id="18374"/>
              </w:del>
            </w:ins>
          </w:p>
        </w:tc>
        <w:tc>
          <w:tcPr>
            <w:tcW w:w="1875" w:type="dxa"/>
            <w:noWrap/>
            <w:hideMark/>
            <w:tcPrChange w:id="18375" w:author="phuong vu" w:date="2018-11-23T13:39:00Z">
              <w:tcPr>
                <w:tcW w:w="2648" w:type="dxa"/>
                <w:gridSpan w:val="3"/>
                <w:noWrap/>
                <w:hideMark/>
              </w:tcPr>
            </w:tcPrChange>
          </w:tcPr>
          <w:p w14:paraId="33687BEA" w14:textId="7B6B3ED6" w:rsidR="006B6330" w:rsidRPr="00F81B12" w:rsidDel="00D10B12" w:rsidRDefault="00F81B12" w:rsidP="00D10B12">
            <w:pPr>
              <w:spacing w:line="288" w:lineRule="auto"/>
              <w:contextualSpacing/>
              <w:rPr>
                <w:ins w:id="18376" w:author="phuong vu" w:date="2018-11-23T13:32:00Z"/>
                <w:del w:id="18377" w:author="Tran Huan" w:date="2018-12-03T01:22:00Z"/>
                <w:lang w:val="en-US"/>
                <w:rPrChange w:id="18378" w:author="phuong vu" w:date="2018-11-23T13:42:00Z">
                  <w:rPr>
                    <w:ins w:id="18379" w:author="phuong vu" w:date="2018-11-23T13:32:00Z"/>
                    <w:del w:id="18380" w:author="Tran Huan" w:date="2018-12-03T01:22:00Z"/>
                  </w:rPr>
                </w:rPrChange>
              </w:rPr>
              <w:pPrChange w:id="18381" w:author="Tran Huan" w:date="2018-12-03T01:23:00Z">
                <w:pPr/>
              </w:pPrChange>
            </w:pPr>
            <w:ins w:id="18382" w:author="phuong vu" w:date="2018-11-23T13:42:00Z">
              <w:del w:id="18383" w:author="Tran Huan" w:date="2018-12-03T01:22:00Z">
                <w:r w:rsidDel="00D10B12">
                  <w:rPr>
                    <w:lang w:val="en-US"/>
                  </w:rPr>
                  <w:delText>ID kh</w:delText>
                </w:r>
              </w:del>
            </w:ins>
            <w:ins w:id="18384" w:author="phuong vu" w:date="2018-11-23T13:48:00Z">
              <w:del w:id="18385" w:author="Tran Huan" w:date="2018-12-03T01:22:00Z">
                <w:r w:rsidDel="00D10B12">
                  <w:rPr>
                    <w:lang w:val="en-US"/>
                  </w:rPr>
                  <w:delText>á</w:delText>
                </w:r>
              </w:del>
            </w:ins>
            <w:ins w:id="18386" w:author="phuong vu" w:date="2018-11-23T13:42:00Z">
              <w:del w:id="18387" w:author="Tran Huan" w:date="2018-12-03T01:22:00Z">
                <w:r w:rsidDel="00D10B12">
                  <w:rPr>
                    <w:lang w:val="en-US"/>
                  </w:rPr>
                  <w:delText>ch hàng</w:delText>
                </w:r>
              </w:del>
            </w:ins>
            <w:bookmarkStart w:id="18388" w:name="_Toc531570346"/>
            <w:bookmarkStart w:id="18389" w:name="_Toc531574194"/>
            <w:bookmarkStart w:id="18390" w:name="_Toc531577935"/>
            <w:bookmarkStart w:id="18391" w:name="_Toc531581673"/>
            <w:bookmarkEnd w:id="18388"/>
            <w:bookmarkEnd w:id="18389"/>
            <w:bookmarkEnd w:id="18390"/>
            <w:bookmarkEnd w:id="18391"/>
          </w:p>
        </w:tc>
        <w:bookmarkStart w:id="18392" w:name="_Toc531570347"/>
        <w:bookmarkStart w:id="18393" w:name="_Toc531574195"/>
        <w:bookmarkStart w:id="18394" w:name="_Toc531577936"/>
        <w:bookmarkStart w:id="18395" w:name="_Toc531581674"/>
        <w:bookmarkEnd w:id="18392"/>
        <w:bookmarkEnd w:id="18393"/>
        <w:bookmarkEnd w:id="18394"/>
        <w:bookmarkEnd w:id="18395"/>
      </w:tr>
      <w:tr w:rsidR="00F81B12" w:rsidRPr="00CF0C7E" w:rsidDel="00D10B12" w14:paraId="124125DA" w14:textId="57FE190C" w:rsidTr="00904AF3">
        <w:tblPrEx>
          <w:tblPrExChange w:id="18396" w:author="phuong vu" w:date="2018-11-23T13:39:00Z">
            <w:tblPrEx>
              <w:tblW w:w="8730" w:type="dxa"/>
              <w:tblInd w:w="-5" w:type="dxa"/>
            </w:tblPrEx>
          </w:tblPrExChange>
        </w:tblPrEx>
        <w:trPr>
          <w:trHeight w:val="300"/>
          <w:ins w:id="18397" w:author="phuong vu" w:date="2018-11-23T13:33:00Z"/>
          <w:del w:id="18398" w:author="Tran Huan" w:date="2018-12-03T01:22:00Z"/>
          <w:trPrChange w:id="18399" w:author="phuong vu" w:date="2018-11-23T13:39:00Z">
            <w:trPr>
              <w:gridAfter w:val="0"/>
              <w:trHeight w:val="300"/>
            </w:trPr>
          </w:trPrChange>
        </w:trPr>
        <w:tc>
          <w:tcPr>
            <w:tcW w:w="708" w:type="dxa"/>
            <w:noWrap/>
            <w:vAlign w:val="center"/>
            <w:tcPrChange w:id="18400" w:author="phuong vu" w:date="2018-11-23T13:39:00Z">
              <w:tcPr>
                <w:tcW w:w="708" w:type="dxa"/>
                <w:gridSpan w:val="2"/>
                <w:noWrap/>
                <w:vAlign w:val="center"/>
              </w:tcPr>
            </w:tcPrChange>
          </w:tcPr>
          <w:p w14:paraId="1F5E6704" w14:textId="1EE72E47" w:rsidR="00F81B12" w:rsidRPr="006B6330" w:rsidDel="00D10B12" w:rsidRDefault="00F81B12" w:rsidP="00D10B12">
            <w:pPr>
              <w:spacing w:line="288" w:lineRule="auto"/>
              <w:contextualSpacing/>
              <w:jc w:val="center"/>
              <w:rPr>
                <w:ins w:id="18401" w:author="phuong vu" w:date="2018-11-23T13:33:00Z"/>
                <w:del w:id="18402" w:author="Tran Huan" w:date="2018-12-03T01:22:00Z"/>
                <w:lang w:val="en-US"/>
                <w:rPrChange w:id="18403" w:author="phuong vu" w:date="2018-11-23T13:34:00Z">
                  <w:rPr>
                    <w:ins w:id="18404" w:author="phuong vu" w:date="2018-11-23T13:33:00Z"/>
                    <w:del w:id="18405" w:author="Tran Huan" w:date="2018-12-03T01:22:00Z"/>
                  </w:rPr>
                </w:rPrChange>
              </w:rPr>
              <w:pPrChange w:id="18406" w:author="Tran Huan" w:date="2018-12-03T01:23:00Z">
                <w:pPr/>
              </w:pPrChange>
            </w:pPr>
            <w:ins w:id="18407" w:author="phuong vu" w:date="2018-11-23T13:34:00Z">
              <w:del w:id="18408" w:author="Tran Huan" w:date="2018-12-03T01:22:00Z">
                <w:r w:rsidDel="00D10B12">
                  <w:rPr>
                    <w:lang w:val="en-US"/>
                  </w:rPr>
                  <w:delText>3</w:delText>
                </w:r>
              </w:del>
            </w:ins>
            <w:bookmarkStart w:id="18409" w:name="_Toc531570348"/>
            <w:bookmarkStart w:id="18410" w:name="_Toc531574196"/>
            <w:bookmarkStart w:id="18411" w:name="_Toc531577937"/>
            <w:bookmarkStart w:id="18412" w:name="_Toc531581675"/>
            <w:bookmarkEnd w:id="18409"/>
            <w:bookmarkEnd w:id="18410"/>
            <w:bookmarkEnd w:id="18411"/>
            <w:bookmarkEnd w:id="18412"/>
          </w:p>
        </w:tc>
        <w:tc>
          <w:tcPr>
            <w:tcW w:w="1993" w:type="dxa"/>
            <w:noWrap/>
            <w:tcPrChange w:id="18413" w:author="phuong vu" w:date="2018-11-23T13:39:00Z">
              <w:tcPr>
                <w:tcW w:w="2513" w:type="dxa"/>
                <w:gridSpan w:val="3"/>
                <w:noWrap/>
              </w:tcPr>
            </w:tcPrChange>
          </w:tcPr>
          <w:p w14:paraId="03A2DA8D" w14:textId="122A21F8" w:rsidR="00F81B12" w:rsidDel="00D10B12" w:rsidRDefault="00F81B12" w:rsidP="00D10B12">
            <w:pPr>
              <w:spacing w:line="288" w:lineRule="auto"/>
              <w:contextualSpacing/>
              <w:rPr>
                <w:ins w:id="18414" w:author="phuong vu" w:date="2018-11-23T13:33:00Z"/>
                <w:del w:id="18415" w:author="Tran Huan" w:date="2018-12-03T01:22:00Z"/>
                <w:lang w:val="en-US"/>
              </w:rPr>
              <w:pPrChange w:id="18416" w:author="Tran Huan" w:date="2018-12-03T01:23:00Z">
                <w:pPr/>
              </w:pPrChange>
            </w:pPr>
            <w:ins w:id="18417" w:author="phuong vu" w:date="2018-11-23T13:34:00Z">
              <w:del w:id="18418" w:author="Tran Huan" w:date="2018-12-03T01:22:00Z">
                <w:r w:rsidDel="00D10B12">
                  <w:rPr>
                    <w:lang w:val="en-US"/>
                  </w:rPr>
                  <w:delText>b</w:delText>
                </w:r>
              </w:del>
            </w:ins>
            <w:ins w:id="18419" w:author="phuong vu" w:date="2018-11-23T13:33:00Z">
              <w:del w:id="18420" w:author="Tran Huan" w:date="2018-12-03T01:22:00Z">
                <w:r w:rsidDel="00D10B12">
                  <w:rPr>
                    <w:lang w:val="en-US"/>
                  </w:rPr>
                  <w:delText>ra</w:delText>
                </w:r>
              </w:del>
            </w:ins>
            <w:ins w:id="18421" w:author="phuong vu" w:date="2018-11-23T13:34:00Z">
              <w:del w:id="18422" w:author="Tran Huan" w:date="2018-12-03T01:22:00Z">
                <w:r w:rsidDel="00D10B12">
                  <w:rPr>
                    <w:lang w:val="en-US"/>
                  </w:rPr>
                  <w:delText>nch_id</w:delText>
                </w:r>
              </w:del>
            </w:ins>
            <w:bookmarkStart w:id="18423" w:name="_Toc531570349"/>
            <w:bookmarkStart w:id="18424" w:name="_Toc531574197"/>
            <w:bookmarkStart w:id="18425" w:name="_Toc531577938"/>
            <w:bookmarkStart w:id="18426" w:name="_Toc531581676"/>
            <w:bookmarkEnd w:id="18423"/>
            <w:bookmarkEnd w:id="18424"/>
            <w:bookmarkEnd w:id="18425"/>
            <w:bookmarkEnd w:id="18426"/>
          </w:p>
        </w:tc>
        <w:tc>
          <w:tcPr>
            <w:tcW w:w="1300" w:type="dxa"/>
            <w:noWrap/>
            <w:tcPrChange w:id="18427" w:author="phuong vu" w:date="2018-11-23T13:39:00Z">
              <w:tcPr>
                <w:tcW w:w="1300" w:type="dxa"/>
                <w:gridSpan w:val="3"/>
                <w:noWrap/>
              </w:tcPr>
            </w:tcPrChange>
          </w:tcPr>
          <w:p w14:paraId="19A6FB63" w14:textId="62254630" w:rsidR="00F81B12" w:rsidRPr="00FD2760" w:rsidDel="00D10B12" w:rsidRDefault="00F81B12" w:rsidP="00D10B12">
            <w:pPr>
              <w:spacing w:line="288" w:lineRule="auto"/>
              <w:contextualSpacing/>
              <w:rPr>
                <w:ins w:id="18428" w:author="phuong vu" w:date="2018-11-23T13:33:00Z"/>
                <w:del w:id="18429" w:author="Tran Huan" w:date="2018-12-03T01:22:00Z"/>
              </w:rPr>
              <w:pPrChange w:id="18430" w:author="Tran Huan" w:date="2018-12-03T01:23:00Z">
                <w:pPr/>
              </w:pPrChange>
            </w:pPr>
            <w:ins w:id="18431" w:author="phuong vu" w:date="2018-11-23T13:41:00Z">
              <w:del w:id="18432" w:author="Tran Huan" w:date="2018-12-03T01:22:00Z">
                <w:r w:rsidRPr="00FD2760" w:rsidDel="00D10B12">
                  <w:delText>numeric</w:delText>
                </w:r>
              </w:del>
            </w:ins>
            <w:bookmarkStart w:id="18433" w:name="_Toc531570350"/>
            <w:bookmarkStart w:id="18434" w:name="_Toc531574198"/>
            <w:bookmarkStart w:id="18435" w:name="_Toc531577939"/>
            <w:bookmarkStart w:id="18436" w:name="_Toc531581677"/>
            <w:bookmarkEnd w:id="18433"/>
            <w:bookmarkEnd w:id="18434"/>
            <w:bookmarkEnd w:id="18435"/>
            <w:bookmarkEnd w:id="18436"/>
          </w:p>
        </w:tc>
        <w:tc>
          <w:tcPr>
            <w:tcW w:w="1054" w:type="dxa"/>
            <w:noWrap/>
            <w:tcPrChange w:id="18437" w:author="phuong vu" w:date="2018-11-23T13:39:00Z">
              <w:tcPr>
                <w:tcW w:w="1054" w:type="dxa"/>
                <w:gridSpan w:val="3"/>
                <w:noWrap/>
              </w:tcPr>
            </w:tcPrChange>
          </w:tcPr>
          <w:p w14:paraId="3606C63A" w14:textId="4B0291DA" w:rsidR="00F81B12" w:rsidRPr="00FD2760" w:rsidDel="00D10B12" w:rsidRDefault="00F81B12" w:rsidP="00D10B12">
            <w:pPr>
              <w:spacing w:line="288" w:lineRule="auto"/>
              <w:contextualSpacing/>
              <w:jc w:val="center"/>
              <w:rPr>
                <w:ins w:id="18438" w:author="phuong vu" w:date="2018-11-23T13:33:00Z"/>
                <w:del w:id="18439" w:author="Tran Huan" w:date="2018-12-03T01:22:00Z"/>
              </w:rPr>
              <w:pPrChange w:id="18440" w:author="Tran Huan" w:date="2018-12-03T01:23:00Z">
                <w:pPr>
                  <w:jc w:val="center"/>
                </w:pPr>
              </w:pPrChange>
            </w:pPr>
            <w:bookmarkStart w:id="18441" w:name="_Toc531570351"/>
            <w:bookmarkStart w:id="18442" w:name="_Toc531574199"/>
            <w:bookmarkStart w:id="18443" w:name="_Toc531577940"/>
            <w:bookmarkStart w:id="18444" w:name="_Toc531581678"/>
            <w:bookmarkEnd w:id="18441"/>
            <w:bookmarkEnd w:id="18442"/>
            <w:bookmarkEnd w:id="18443"/>
            <w:bookmarkEnd w:id="18444"/>
          </w:p>
        </w:tc>
        <w:tc>
          <w:tcPr>
            <w:tcW w:w="838" w:type="dxa"/>
            <w:noWrap/>
            <w:tcPrChange w:id="18445" w:author="phuong vu" w:date="2018-11-23T13:39:00Z">
              <w:tcPr>
                <w:tcW w:w="838" w:type="dxa"/>
                <w:gridSpan w:val="3"/>
                <w:noWrap/>
              </w:tcPr>
            </w:tcPrChange>
          </w:tcPr>
          <w:p w14:paraId="3CEF80ED" w14:textId="3CA2400C" w:rsidR="00F81B12" w:rsidRPr="00FD2760" w:rsidDel="00D10B12" w:rsidRDefault="00F81B12" w:rsidP="00D10B12">
            <w:pPr>
              <w:spacing w:line="288" w:lineRule="auto"/>
              <w:contextualSpacing/>
              <w:jc w:val="center"/>
              <w:rPr>
                <w:ins w:id="18446" w:author="phuong vu" w:date="2018-11-23T13:33:00Z"/>
                <w:del w:id="18447" w:author="Tran Huan" w:date="2018-12-03T01:22:00Z"/>
              </w:rPr>
              <w:pPrChange w:id="18448" w:author="Tran Huan" w:date="2018-12-03T01:23:00Z">
                <w:pPr>
                  <w:jc w:val="center"/>
                </w:pPr>
              </w:pPrChange>
            </w:pPr>
            <w:bookmarkStart w:id="18449" w:name="_Toc531570352"/>
            <w:bookmarkStart w:id="18450" w:name="_Toc531574200"/>
            <w:bookmarkStart w:id="18451" w:name="_Toc531577941"/>
            <w:bookmarkStart w:id="18452" w:name="_Toc531581679"/>
            <w:bookmarkEnd w:id="18449"/>
            <w:bookmarkEnd w:id="18450"/>
            <w:bookmarkEnd w:id="18451"/>
            <w:bookmarkEnd w:id="18452"/>
          </w:p>
        </w:tc>
        <w:tc>
          <w:tcPr>
            <w:tcW w:w="962" w:type="dxa"/>
            <w:noWrap/>
            <w:tcPrChange w:id="18453" w:author="phuong vu" w:date="2018-11-23T13:39:00Z">
              <w:tcPr>
                <w:tcW w:w="962" w:type="dxa"/>
                <w:gridSpan w:val="3"/>
                <w:noWrap/>
              </w:tcPr>
            </w:tcPrChange>
          </w:tcPr>
          <w:p w14:paraId="4B31E67A" w14:textId="377FDCC2" w:rsidR="00F81B12" w:rsidRPr="00FD2760" w:rsidDel="00D10B12" w:rsidRDefault="00F81B12" w:rsidP="00D10B12">
            <w:pPr>
              <w:spacing w:line="288" w:lineRule="auto"/>
              <w:contextualSpacing/>
              <w:jc w:val="center"/>
              <w:rPr>
                <w:ins w:id="18454" w:author="phuong vu" w:date="2018-11-23T13:33:00Z"/>
                <w:del w:id="18455" w:author="Tran Huan" w:date="2018-12-03T01:22:00Z"/>
              </w:rPr>
              <w:pPrChange w:id="18456" w:author="Tran Huan" w:date="2018-12-03T01:23:00Z">
                <w:pPr>
                  <w:jc w:val="center"/>
                </w:pPr>
              </w:pPrChange>
            </w:pPr>
            <w:bookmarkStart w:id="18457" w:name="_Toc531570353"/>
            <w:bookmarkStart w:id="18458" w:name="_Toc531574201"/>
            <w:bookmarkStart w:id="18459" w:name="_Toc531577942"/>
            <w:bookmarkStart w:id="18460" w:name="_Toc531581680"/>
            <w:bookmarkEnd w:id="18457"/>
            <w:bookmarkEnd w:id="18458"/>
            <w:bookmarkEnd w:id="18459"/>
            <w:bookmarkEnd w:id="18460"/>
          </w:p>
        </w:tc>
        <w:tc>
          <w:tcPr>
            <w:tcW w:w="1875" w:type="dxa"/>
            <w:noWrap/>
            <w:tcPrChange w:id="18461" w:author="phuong vu" w:date="2018-11-23T13:39:00Z">
              <w:tcPr>
                <w:tcW w:w="1355" w:type="dxa"/>
                <w:gridSpan w:val="3"/>
                <w:noWrap/>
              </w:tcPr>
            </w:tcPrChange>
          </w:tcPr>
          <w:p w14:paraId="5463C31E" w14:textId="4E98D3B1" w:rsidR="00F81B12" w:rsidRPr="00F81B12" w:rsidDel="00D10B12" w:rsidRDefault="00F81B12" w:rsidP="00D10B12">
            <w:pPr>
              <w:spacing w:line="288" w:lineRule="auto"/>
              <w:contextualSpacing/>
              <w:rPr>
                <w:ins w:id="18462" w:author="phuong vu" w:date="2018-11-23T13:33:00Z"/>
                <w:del w:id="18463" w:author="Tran Huan" w:date="2018-12-03T01:22:00Z"/>
                <w:lang w:val="en-US"/>
                <w:rPrChange w:id="18464" w:author="phuong vu" w:date="2018-11-23T13:44:00Z">
                  <w:rPr>
                    <w:ins w:id="18465" w:author="phuong vu" w:date="2018-11-23T13:33:00Z"/>
                    <w:del w:id="18466" w:author="Tran Huan" w:date="2018-12-03T01:22:00Z"/>
                  </w:rPr>
                </w:rPrChange>
              </w:rPr>
              <w:pPrChange w:id="18467" w:author="Tran Huan" w:date="2018-12-03T01:23:00Z">
                <w:pPr/>
              </w:pPrChange>
            </w:pPr>
            <w:ins w:id="18468" w:author="phuong vu" w:date="2018-11-23T13:44:00Z">
              <w:del w:id="18469" w:author="Tran Huan" w:date="2018-12-03T01:22:00Z">
                <w:r w:rsidDel="00D10B12">
                  <w:rPr>
                    <w:lang w:val="en-US"/>
                  </w:rPr>
                  <w:delText>ID chi nhánh</w:delText>
                </w:r>
              </w:del>
            </w:ins>
            <w:bookmarkStart w:id="18470" w:name="_Toc531570354"/>
            <w:bookmarkStart w:id="18471" w:name="_Toc531574202"/>
            <w:bookmarkStart w:id="18472" w:name="_Toc531577943"/>
            <w:bookmarkStart w:id="18473" w:name="_Toc531581681"/>
            <w:bookmarkEnd w:id="18470"/>
            <w:bookmarkEnd w:id="18471"/>
            <w:bookmarkEnd w:id="18472"/>
            <w:bookmarkEnd w:id="18473"/>
          </w:p>
        </w:tc>
        <w:bookmarkStart w:id="18474" w:name="_Toc531570355"/>
        <w:bookmarkStart w:id="18475" w:name="_Toc531574203"/>
        <w:bookmarkStart w:id="18476" w:name="_Toc531577944"/>
        <w:bookmarkStart w:id="18477" w:name="_Toc531581682"/>
        <w:bookmarkEnd w:id="18474"/>
        <w:bookmarkEnd w:id="18475"/>
        <w:bookmarkEnd w:id="18476"/>
        <w:bookmarkEnd w:id="18477"/>
      </w:tr>
      <w:tr w:rsidR="00F81B12" w:rsidRPr="00CF0C7E" w:rsidDel="00D10B12" w14:paraId="2694A6A6" w14:textId="583DD409" w:rsidTr="00904AF3">
        <w:tblPrEx>
          <w:tblPrExChange w:id="18478" w:author="phuong vu" w:date="2018-11-23T13:39:00Z">
            <w:tblPrEx>
              <w:tblW w:w="8730" w:type="dxa"/>
              <w:tblInd w:w="-5" w:type="dxa"/>
            </w:tblPrEx>
          </w:tblPrExChange>
        </w:tblPrEx>
        <w:trPr>
          <w:trHeight w:val="300"/>
          <w:ins w:id="18479" w:author="phuong vu" w:date="2018-11-23T13:34:00Z"/>
          <w:del w:id="18480" w:author="Tran Huan" w:date="2018-12-03T01:22:00Z"/>
          <w:trPrChange w:id="18481" w:author="phuong vu" w:date="2018-11-23T13:39:00Z">
            <w:trPr>
              <w:gridAfter w:val="0"/>
              <w:trHeight w:val="300"/>
            </w:trPr>
          </w:trPrChange>
        </w:trPr>
        <w:tc>
          <w:tcPr>
            <w:tcW w:w="708" w:type="dxa"/>
            <w:noWrap/>
            <w:vAlign w:val="center"/>
            <w:tcPrChange w:id="18482" w:author="phuong vu" w:date="2018-11-23T13:39:00Z">
              <w:tcPr>
                <w:tcW w:w="708" w:type="dxa"/>
                <w:gridSpan w:val="2"/>
                <w:noWrap/>
                <w:vAlign w:val="center"/>
              </w:tcPr>
            </w:tcPrChange>
          </w:tcPr>
          <w:p w14:paraId="557A229E" w14:textId="4A13C2D7" w:rsidR="00F81B12" w:rsidDel="00D10B12" w:rsidRDefault="00F81B12" w:rsidP="00D10B12">
            <w:pPr>
              <w:spacing w:line="288" w:lineRule="auto"/>
              <w:contextualSpacing/>
              <w:jc w:val="center"/>
              <w:rPr>
                <w:ins w:id="18483" w:author="phuong vu" w:date="2018-11-23T13:34:00Z"/>
                <w:del w:id="18484" w:author="Tran Huan" w:date="2018-12-03T01:22:00Z"/>
                <w:lang w:val="en-US"/>
              </w:rPr>
              <w:pPrChange w:id="18485" w:author="Tran Huan" w:date="2018-12-03T01:23:00Z">
                <w:pPr/>
              </w:pPrChange>
            </w:pPr>
            <w:ins w:id="18486" w:author="phuong vu" w:date="2018-11-23T13:34:00Z">
              <w:del w:id="18487" w:author="Tran Huan" w:date="2018-12-03T01:22:00Z">
                <w:r w:rsidDel="00D10B12">
                  <w:rPr>
                    <w:lang w:val="en-US"/>
                  </w:rPr>
                  <w:delText>4</w:delText>
                </w:r>
                <w:bookmarkStart w:id="18488" w:name="_Toc531570356"/>
                <w:bookmarkStart w:id="18489" w:name="_Toc531574204"/>
                <w:bookmarkStart w:id="18490" w:name="_Toc531577945"/>
                <w:bookmarkStart w:id="18491" w:name="_Toc531581683"/>
                <w:bookmarkEnd w:id="18488"/>
                <w:bookmarkEnd w:id="18489"/>
                <w:bookmarkEnd w:id="18490"/>
                <w:bookmarkEnd w:id="18491"/>
              </w:del>
            </w:ins>
          </w:p>
        </w:tc>
        <w:tc>
          <w:tcPr>
            <w:tcW w:w="1993" w:type="dxa"/>
            <w:noWrap/>
            <w:tcPrChange w:id="18492" w:author="phuong vu" w:date="2018-11-23T13:39:00Z">
              <w:tcPr>
                <w:tcW w:w="2513" w:type="dxa"/>
                <w:gridSpan w:val="3"/>
                <w:noWrap/>
              </w:tcPr>
            </w:tcPrChange>
          </w:tcPr>
          <w:p w14:paraId="498EE8BB" w14:textId="73269801" w:rsidR="00F81B12" w:rsidDel="00D10B12" w:rsidRDefault="00F81B12" w:rsidP="00D10B12">
            <w:pPr>
              <w:spacing w:line="288" w:lineRule="auto"/>
              <w:contextualSpacing/>
              <w:rPr>
                <w:ins w:id="18493" w:author="phuong vu" w:date="2018-11-23T13:34:00Z"/>
                <w:del w:id="18494" w:author="Tran Huan" w:date="2018-12-03T01:22:00Z"/>
                <w:lang w:val="en-US"/>
              </w:rPr>
              <w:pPrChange w:id="18495" w:author="Tran Huan" w:date="2018-12-03T01:23:00Z">
                <w:pPr/>
              </w:pPrChange>
            </w:pPr>
            <w:ins w:id="18496" w:author="phuong vu" w:date="2018-11-23T13:34:00Z">
              <w:del w:id="18497" w:author="Tran Huan" w:date="2018-12-03T01:22:00Z">
                <w:r w:rsidDel="00D10B12">
                  <w:rPr>
                    <w:lang w:val="en-US"/>
                  </w:rPr>
                  <w:delText>pick_up_date</w:delText>
                </w:r>
                <w:bookmarkStart w:id="18498" w:name="_Toc531570357"/>
                <w:bookmarkStart w:id="18499" w:name="_Toc531574205"/>
                <w:bookmarkStart w:id="18500" w:name="_Toc531577946"/>
                <w:bookmarkStart w:id="18501" w:name="_Toc531581684"/>
                <w:bookmarkEnd w:id="18498"/>
                <w:bookmarkEnd w:id="18499"/>
                <w:bookmarkEnd w:id="18500"/>
                <w:bookmarkEnd w:id="18501"/>
              </w:del>
            </w:ins>
          </w:p>
        </w:tc>
        <w:tc>
          <w:tcPr>
            <w:tcW w:w="1300" w:type="dxa"/>
            <w:noWrap/>
            <w:tcPrChange w:id="18502" w:author="phuong vu" w:date="2018-11-23T13:39:00Z">
              <w:tcPr>
                <w:tcW w:w="1300" w:type="dxa"/>
                <w:gridSpan w:val="3"/>
                <w:noWrap/>
              </w:tcPr>
            </w:tcPrChange>
          </w:tcPr>
          <w:p w14:paraId="0A8325E7" w14:textId="2AA25FC4" w:rsidR="00F81B12" w:rsidRPr="00FD2760" w:rsidDel="00D10B12" w:rsidRDefault="00F81B12" w:rsidP="00D10B12">
            <w:pPr>
              <w:spacing w:line="288" w:lineRule="auto"/>
              <w:contextualSpacing/>
              <w:rPr>
                <w:ins w:id="18503" w:author="phuong vu" w:date="2018-11-23T13:34:00Z"/>
                <w:del w:id="18504" w:author="Tran Huan" w:date="2018-12-03T01:22:00Z"/>
              </w:rPr>
              <w:pPrChange w:id="18505" w:author="Tran Huan" w:date="2018-12-03T01:23:00Z">
                <w:pPr/>
              </w:pPrChange>
            </w:pPr>
            <w:bookmarkStart w:id="18506" w:name="_Toc531570358"/>
            <w:bookmarkStart w:id="18507" w:name="_Toc531574206"/>
            <w:bookmarkStart w:id="18508" w:name="_Toc531577947"/>
            <w:bookmarkStart w:id="18509" w:name="_Toc531581685"/>
            <w:bookmarkEnd w:id="18506"/>
            <w:bookmarkEnd w:id="18507"/>
            <w:bookmarkEnd w:id="18508"/>
            <w:bookmarkEnd w:id="18509"/>
          </w:p>
        </w:tc>
        <w:tc>
          <w:tcPr>
            <w:tcW w:w="1054" w:type="dxa"/>
            <w:noWrap/>
            <w:tcPrChange w:id="18510" w:author="phuong vu" w:date="2018-11-23T13:39:00Z">
              <w:tcPr>
                <w:tcW w:w="1054" w:type="dxa"/>
                <w:gridSpan w:val="3"/>
                <w:noWrap/>
              </w:tcPr>
            </w:tcPrChange>
          </w:tcPr>
          <w:p w14:paraId="6451CBD5" w14:textId="3240B05B" w:rsidR="00F81B12" w:rsidRPr="00FD2760" w:rsidDel="00D10B12" w:rsidRDefault="00F81B12" w:rsidP="00D10B12">
            <w:pPr>
              <w:spacing w:line="288" w:lineRule="auto"/>
              <w:contextualSpacing/>
              <w:jc w:val="center"/>
              <w:rPr>
                <w:ins w:id="18511" w:author="phuong vu" w:date="2018-11-23T13:34:00Z"/>
                <w:del w:id="18512" w:author="Tran Huan" w:date="2018-12-03T01:22:00Z"/>
              </w:rPr>
              <w:pPrChange w:id="18513" w:author="Tran Huan" w:date="2018-12-03T01:23:00Z">
                <w:pPr>
                  <w:jc w:val="center"/>
                </w:pPr>
              </w:pPrChange>
            </w:pPr>
            <w:bookmarkStart w:id="18514" w:name="_Toc531570359"/>
            <w:bookmarkStart w:id="18515" w:name="_Toc531574207"/>
            <w:bookmarkStart w:id="18516" w:name="_Toc531577948"/>
            <w:bookmarkStart w:id="18517" w:name="_Toc531581686"/>
            <w:bookmarkEnd w:id="18514"/>
            <w:bookmarkEnd w:id="18515"/>
            <w:bookmarkEnd w:id="18516"/>
            <w:bookmarkEnd w:id="18517"/>
          </w:p>
        </w:tc>
        <w:tc>
          <w:tcPr>
            <w:tcW w:w="838" w:type="dxa"/>
            <w:noWrap/>
            <w:tcPrChange w:id="18518" w:author="phuong vu" w:date="2018-11-23T13:39:00Z">
              <w:tcPr>
                <w:tcW w:w="838" w:type="dxa"/>
                <w:gridSpan w:val="3"/>
                <w:noWrap/>
              </w:tcPr>
            </w:tcPrChange>
          </w:tcPr>
          <w:p w14:paraId="31059E12" w14:textId="76BA57D7" w:rsidR="00F81B12" w:rsidRPr="00FD2760" w:rsidDel="00D10B12" w:rsidRDefault="00F81B12" w:rsidP="00D10B12">
            <w:pPr>
              <w:spacing w:line="288" w:lineRule="auto"/>
              <w:contextualSpacing/>
              <w:jc w:val="center"/>
              <w:rPr>
                <w:ins w:id="18519" w:author="phuong vu" w:date="2018-11-23T13:34:00Z"/>
                <w:del w:id="18520" w:author="Tran Huan" w:date="2018-12-03T01:22:00Z"/>
              </w:rPr>
              <w:pPrChange w:id="18521" w:author="Tran Huan" w:date="2018-12-03T01:23:00Z">
                <w:pPr>
                  <w:jc w:val="center"/>
                </w:pPr>
              </w:pPrChange>
            </w:pPr>
            <w:bookmarkStart w:id="18522" w:name="_Toc531570360"/>
            <w:bookmarkStart w:id="18523" w:name="_Toc531574208"/>
            <w:bookmarkStart w:id="18524" w:name="_Toc531577949"/>
            <w:bookmarkStart w:id="18525" w:name="_Toc531581687"/>
            <w:bookmarkEnd w:id="18522"/>
            <w:bookmarkEnd w:id="18523"/>
            <w:bookmarkEnd w:id="18524"/>
            <w:bookmarkEnd w:id="18525"/>
          </w:p>
        </w:tc>
        <w:tc>
          <w:tcPr>
            <w:tcW w:w="962" w:type="dxa"/>
            <w:noWrap/>
            <w:tcPrChange w:id="18526" w:author="phuong vu" w:date="2018-11-23T13:39:00Z">
              <w:tcPr>
                <w:tcW w:w="962" w:type="dxa"/>
                <w:gridSpan w:val="3"/>
                <w:noWrap/>
              </w:tcPr>
            </w:tcPrChange>
          </w:tcPr>
          <w:p w14:paraId="3F8DDD66" w14:textId="65C8C991" w:rsidR="00F81B12" w:rsidRPr="00FD2760" w:rsidDel="00D10B12" w:rsidRDefault="00F81B12" w:rsidP="00D10B12">
            <w:pPr>
              <w:spacing w:line="288" w:lineRule="auto"/>
              <w:contextualSpacing/>
              <w:jc w:val="center"/>
              <w:rPr>
                <w:ins w:id="18527" w:author="phuong vu" w:date="2018-11-23T13:34:00Z"/>
                <w:del w:id="18528" w:author="Tran Huan" w:date="2018-12-03T01:22:00Z"/>
              </w:rPr>
              <w:pPrChange w:id="18529" w:author="Tran Huan" w:date="2018-12-03T01:23:00Z">
                <w:pPr>
                  <w:jc w:val="center"/>
                </w:pPr>
              </w:pPrChange>
            </w:pPr>
            <w:bookmarkStart w:id="18530" w:name="_Toc531570361"/>
            <w:bookmarkStart w:id="18531" w:name="_Toc531574209"/>
            <w:bookmarkStart w:id="18532" w:name="_Toc531577950"/>
            <w:bookmarkStart w:id="18533" w:name="_Toc531581688"/>
            <w:bookmarkEnd w:id="18530"/>
            <w:bookmarkEnd w:id="18531"/>
            <w:bookmarkEnd w:id="18532"/>
            <w:bookmarkEnd w:id="18533"/>
          </w:p>
        </w:tc>
        <w:tc>
          <w:tcPr>
            <w:tcW w:w="1875" w:type="dxa"/>
            <w:noWrap/>
            <w:tcPrChange w:id="18534" w:author="phuong vu" w:date="2018-11-23T13:39:00Z">
              <w:tcPr>
                <w:tcW w:w="1355" w:type="dxa"/>
                <w:gridSpan w:val="3"/>
                <w:noWrap/>
              </w:tcPr>
            </w:tcPrChange>
          </w:tcPr>
          <w:p w14:paraId="4073691F" w14:textId="4C0789C9" w:rsidR="00F81B12" w:rsidRPr="00F81B12" w:rsidDel="00D10B12" w:rsidRDefault="00F81B12" w:rsidP="00D10B12">
            <w:pPr>
              <w:spacing w:line="288" w:lineRule="auto"/>
              <w:contextualSpacing/>
              <w:rPr>
                <w:ins w:id="18535" w:author="phuong vu" w:date="2018-11-23T13:34:00Z"/>
                <w:del w:id="18536" w:author="Tran Huan" w:date="2018-12-03T01:22:00Z"/>
                <w:lang w:val="en-US"/>
                <w:rPrChange w:id="18537" w:author="phuong vu" w:date="2018-11-23T13:44:00Z">
                  <w:rPr>
                    <w:ins w:id="18538" w:author="phuong vu" w:date="2018-11-23T13:34:00Z"/>
                    <w:del w:id="18539" w:author="Tran Huan" w:date="2018-12-03T01:22:00Z"/>
                  </w:rPr>
                </w:rPrChange>
              </w:rPr>
              <w:pPrChange w:id="18540" w:author="Tran Huan" w:date="2018-12-03T01:23:00Z">
                <w:pPr/>
              </w:pPrChange>
            </w:pPr>
            <w:ins w:id="18541" w:author="phuong vu" w:date="2018-11-23T13:44:00Z">
              <w:del w:id="18542" w:author="Tran Huan" w:date="2018-12-03T01:22:00Z">
                <w:r w:rsidDel="00D10B12">
                  <w:rPr>
                    <w:lang w:val="en-US"/>
                  </w:rPr>
                  <w:delText>Ngày nhận quần áo</w:delText>
                </w:r>
              </w:del>
            </w:ins>
            <w:bookmarkStart w:id="18543" w:name="_Toc531570362"/>
            <w:bookmarkStart w:id="18544" w:name="_Toc531574210"/>
            <w:bookmarkStart w:id="18545" w:name="_Toc531577951"/>
            <w:bookmarkStart w:id="18546" w:name="_Toc531581689"/>
            <w:bookmarkEnd w:id="18543"/>
            <w:bookmarkEnd w:id="18544"/>
            <w:bookmarkEnd w:id="18545"/>
            <w:bookmarkEnd w:id="18546"/>
          </w:p>
        </w:tc>
        <w:bookmarkStart w:id="18547" w:name="_Toc531570363"/>
        <w:bookmarkStart w:id="18548" w:name="_Toc531574211"/>
        <w:bookmarkStart w:id="18549" w:name="_Toc531577952"/>
        <w:bookmarkStart w:id="18550" w:name="_Toc531581690"/>
        <w:bookmarkEnd w:id="18547"/>
        <w:bookmarkEnd w:id="18548"/>
        <w:bookmarkEnd w:id="18549"/>
        <w:bookmarkEnd w:id="18550"/>
      </w:tr>
      <w:tr w:rsidR="00F81B12" w:rsidRPr="00CF0C7E" w:rsidDel="00D10B12" w14:paraId="36709F13" w14:textId="4D8AF438" w:rsidTr="00904AF3">
        <w:tblPrEx>
          <w:tblPrExChange w:id="18551" w:author="phuong vu" w:date="2018-11-23T13:39:00Z">
            <w:tblPrEx>
              <w:tblW w:w="8730" w:type="dxa"/>
              <w:tblInd w:w="-5" w:type="dxa"/>
            </w:tblPrEx>
          </w:tblPrExChange>
        </w:tblPrEx>
        <w:trPr>
          <w:trHeight w:val="300"/>
          <w:ins w:id="18552" w:author="phuong vu" w:date="2018-11-23T13:34:00Z"/>
          <w:del w:id="18553" w:author="Tran Huan" w:date="2018-12-03T01:22:00Z"/>
          <w:trPrChange w:id="18554" w:author="phuong vu" w:date="2018-11-23T13:39:00Z">
            <w:trPr>
              <w:gridAfter w:val="0"/>
              <w:trHeight w:val="300"/>
            </w:trPr>
          </w:trPrChange>
        </w:trPr>
        <w:tc>
          <w:tcPr>
            <w:tcW w:w="708" w:type="dxa"/>
            <w:noWrap/>
            <w:vAlign w:val="center"/>
            <w:tcPrChange w:id="18555" w:author="phuong vu" w:date="2018-11-23T13:39:00Z">
              <w:tcPr>
                <w:tcW w:w="708" w:type="dxa"/>
                <w:gridSpan w:val="2"/>
                <w:noWrap/>
                <w:vAlign w:val="center"/>
              </w:tcPr>
            </w:tcPrChange>
          </w:tcPr>
          <w:p w14:paraId="5D84AD65" w14:textId="28087A3F" w:rsidR="00F81B12" w:rsidRPr="006B6330" w:rsidDel="00D10B12" w:rsidRDefault="00F81B12" w:rsidP="00D10B12">
            <w:pPr>
              <w:spacing w:line="288" w:lineRule="auto"/>
              <w:contextualSpacing/>
              <w:jc w:val="center"/>
              <w:rPr>
                <w:ins w:id="18556" w:author="phuong vu" w:date="2018-11-23T13:34:00Z"/>
                <w:del w:id="18557" w:author="Tran Huan" w:date="2018-12-03T01:22:00Z"/>
                <w:lang w:val="en-US"/>
                <w:rPrChange w:id="18558" w:author="phuong vu" w:date="2018-11-23T13:34:00Z">
                  <w:rPr>
                    <w:ins w:id="18559" w:author="phuong vu" w:date="2018-11-23T13:34:00Z"/>
                    <w:del w:id="18560" w:author="Tran Huan" w:date="2018-12-03T01:22:00Z"/>
                  </w:rPr>
                </w:rPrChange>
              </w:rPr>
              <w:pPrChange w:id="18561" w:author="Tran Huan" w:date="2018-12-03T01:23:00Z">
                <w:pPr/>
              </w:pPrChange>
            </w:pPr>
            <w:ins w:id="18562" w:author="phuong vu" w:date="2018-11-23T13:35:00Z">
              <w:del w:id="18563" w:author="Tran Huan" w:date="2018-12-03T01:22:00Z">
                <w:r w:rsidDel="00D10B12">
                  <w:rPr>
                    <w:lang w:val="en-US"/>
                  </w:rPr>
                  <w:delText>5</w:delText>
                </w:r>
              </w:del>
            </w:ins>
            <w:bookmarkStart w:id="18564" w:name="_Toc531570364"/>
            <w:bookmarkStart w:id="18565" w:name="_Toc531574212"/>
            <w:bookmarkStart w:id="18566" w:name="_Toc531577953"/>
            <w:bookmarkStart w:id="18567" w:name="_Toc531581691"/>
            <w:bookmarkEnd w:id="18564"/>
            <w:bookmarkEnd w:id="18565"/>
            <w:bookmarkEnd w:id="18566"/>
            <w:bookmarkEnd w:id="18567"/>
          </w:p>
        </w:tc>
        <w:tc>
          <w:tcPr>
            <w:tcW w:w="1993" w:type="dxa"/>
            <w:noWrap/>
            <w:tcPrChange w:id="18568" w:author="phuong vu" w:date="2018-11-23T13:39:00Z">
              <w:tcPr>
                <w:tcW w:w="2513" w:type="dxa"/>
                <w:gridSpan w:val="3"/>
                <w:noWrap/>
              </w:tcPr>
            </w:tcPrChange>
          </w:tcPr>
          <w:p w14:paraId="45FCF2E7" w14:textId="7598D887" w:rsidR="00F81B12" w:rsidDel="00D10B12" w:rsidRDefault="00F81B12" w:rsidP="00D10B12">
            <w:pPr>
              <w:spacing w:line="288" w:lineRule="auto"/>
              <w:contextualSpacing/>
              <w:rPr>
                <w:ins w:id="18569" w:author="phuong vu" w:date="2018-11-23T13:34:00Z"/>
                <w:del w:id="18570" w:author="Tran Huan" w:date="2018-12-03T01:22:00Z"/>
                <w:lang w:val="en-US"/>
              </w:rPr>
              <w:pPrChange w:id="18571" w:author="Tran Huan" w:date="2018-12-03T01:23:00Z">
                <w:pPr/>
              </w:pPrChange>
            </w:pPr>
            <w:ins w:id="18572" w:author="phuong vu" w:date="2018-11-23T13:35:00Z">
              <w:del w:id="18573" w:author="Tran Huan" w:date="2018-12-03T01:22:00Z">
                <w:r w:rsidDel="00D10B12">
                  <w:rPr>
                    <w:lang w:val="en-US"/>
                  </w:rPr>
                  <w:delText>pick_up_time_id</w:delText>
                </w:r>
              </w:del>
            </w:ins>
            <w:bookmarkStart w:id="18574" w:name="_Toc531570365"/>
            <w:bookmarkStart w:id="18575" w:name="_Toc531574213"/>
            <w:bookmarkStart w:id="18576" w:name="_Toc531577954"/>
            <w:bookmarkStart w:id="18577" w:name="_Toc531581692"/>
            <w:bookmarkEnd w:id="18574"/>
            <w:bookmarkEnd w:id="18575"/>
            <w:bookmarkEnd w:id="18576"/>
            <w:bookmarkEnd w:id="18577"/>
          </w:p>
        </w:tc>
        <w:tc>
          <w:tcPr>
            <w:tcW w:w="1300" w:type="dxa"/>
            <w:noWrap/>
            <w:tcPrChange w:id="18578" w:author="phuong vu" w:date="2018-11-23T13:39:00Z">
              <w:tcPr>
                <w:tcW w:w="1300" w:type="dxa"/>
                <w:gridSpan w:val="3"/>
                <w:noWrap/>
              </w:tcPr>
            </w:tcPrChange>
          </w:tcPr>
          <w:p w14:paraId="13FF6163" w14:textId="3767809A" w:rsidR="00F81B12" w:rsidRPr="00FD2760" w:rsidDel="00D10B12" w:rsidRDefault="00F81B12" w:rsidP="00D10B12">
            <w:pPr>
              <w:spacing w:line="288" w:lineRule="auto"/>
              <w:contextualSpacing/>
              <w:rPr>
                <w:ins w:id="18579" w:author="phuong vu" w:date="2018-11-23T13:34:00Z"/>
                <w:del w:id="18580" w:author="Tran Huan" w:date="2018-12-03T01:22:00Z"/>
              </w:rPr>
              <w:pPrChange w:id="18581" w:author="Tran Huan" w:date="2018-12-03T01:23:00Z">
                <w:pPr/>
              </w:pPrChange>
            </w:pPr>
            <w:ins w:id="18582" w:author="phuong vu" w:date="2018-11-23T13:41:00Z">
              <w:del w:id="18583" w:author="Tran Huan" w:date="2018-12-03T01:22:00Z">
                <w:r w:rsidRPr="00FD2760" w:rsidDel="00D10B12">
                  <w:delText>numeric</w:delText>
                </w:r>
              </w:del>
            </w:ins>
            <w:bookmarkStart w:id="18584" w:name="_Toc531570366"/>
            <w:bookmarkStart w:id="18585" w:name="_Toc531574214"/>
            <w:bookmarkStart w:id="18586" w:name="_Toc531577955"/>
            <w:bookmarkStart w:id="18587" w:name="_Toc531581693"/>
            <w:bookmarkEnd w:id="18584"/>
            <w:bookmarkEnd w:id="18585"/>
            <w:bookmarkEnd w:id="18586"/>
            <w:bookmarkEnd w:id="18587"/>
          </w:p>
        </w:tc>
        <w:tc>
          <w:tcPr>
            <w:tcW w:w="1054" w:type="dxa"/>
            <w:noWrap/>
            <w:tcPrChange w:id="18588" w:author="phuong vu" w:date="2018-11-23T13:39:00Z">
              <w:tcPr>
                <w:tcW w:w="1054" w:type="dxa"/>
                <w:gridSpan w:val="3"/>
                <w:noWrap/>
              </w:tcPr>
            </w:tcPrChange>
          </w:tcPr>
          <w:p w14:paraId="4747C1CB" w14:textId="18BD556F" w:rsidR="00F81B12" w:rsidRPr="00FD2760" w:rsidDel="00D10B12" w:rsidRDefault="00F81B12" w:rsidP="00D10B12">
            <w:pPr>
              <w:spacing w:line="288" w:lineRule="auto"/>
              <w:contextualSpacing/>
              <w:jc w:val="center"/>
              <w:rPr>
                <w:ins w:id="18589" w:author="phuong vu" w:date="2018-11-23T13:34:00Z"/>
                <w:del w:id="18590" w:author="Tran Huan" w:date="2018-12-03T01:22:00Z"/>
              </w:rPr>
              <w:pPrChange w:id="18591" w:author="Tran Huan" w:date="2018-12-03T01:23:00Z">
                <w:pPr>
                  <w:jc w:val="center"/>
                </w:pPr>
              </w:pPrChange>
            </w:pPr>
            <w:bookmarkStart w:id="18592" w:name="_Toc531570367"/>
            <w:bookmarkStart w:id="18593" w:name="_Toc531574215"/>
            <w:bookmarkStart w:id="18594" w:name="_Toc531577956"/>
            <w:bookmarkStart w:id="18595" w:name="_Toc531581694"/>
            <w:bookmarkEnd w:id="18592"/>
            <w:bookmarkEnd w:id="18593"/>
            <w:bookmarkEnd w:id="18594"/>
            <w:bookmarkEnd w:id="18595"/>
          </w:p>
        </w:tc>
        <w:tc>
          <w:tcPr>
            <w:tcW w:w="838" w:type="dxa"/>
            <w:noWrap/>
            <w:tcPrChange w:id="18596" w:author="phuong vu" w:date="2018-11-23T13:39:00Z">
              <w:tcPr>
                <w:tcW w:w="838" w:type="dxa"/>
                <w:gridSpan w:val="3"/>
                <w:noWrap/>
              </w:tcPr>
            </w:tcPrChange>
          </w:tcPr>
          <w:p w14:paraId="26E276BE" w14:textId="328353B9" w:rsidR="00F81B12" w:rsidRPr="00FD2760" w:rsidDel="00D10B12" w:rsidRDefault="00F81B12" w:rsidP="00D10B12">
            <w:pPr>
              <w:spacing w:line="288" w:lineRule="auto"/>
              <w:contextualSpacing/>
              <w:jc w:val="center"/>
              <w:rPr>
                <w:ins w:id="18597" w:author="phuong vu" w:date="2018-11-23T13:34:00Z"/>
                <w:del w:id="18598" w:author="Tran Huan" w:date="2018-12-03T01:22:00Z"/>
              </w:rPr>
              <w:pPrChange w:id="18599" w:author="Tran Huan" w:date="2018-12-03T01:23:00Z">
                <w:pPr>
                  <w:jc w:val="center"/>
                </w:pPr>
              </w:pPrChange>
            </w:pPr>
            <w:bookmarkStart w:id="18600" w:name="_Toc531570368"/>
            <w:bookmarkStart w:id="18601" w:name="_Toc531574216"/>
            <w:bookmarkStart w:id="18602" w:name="_Toc531577957"/>
            <w:bookmarkStart w:id="18603" w:name="_Toc531581695"/>
            <w:bookmarkEnd w:id="18600"/>
            <w:bookmarkEnd w:id="18601"/>
            <w:bookmarkEnd w:id="18602"/>
            <w:bookmarkEnd w:id="18603"/>
          </w:p>
        </w:tc>
        <w:tc>
          <w:tcPr>
            <w:tcW w:w="962" w:type="dxa"/>
            <w:noWrap/>
            <w:tcPrChange w:id="18604" w:author="phuong vu" w:date="2018-11-23T13:39:00Z">
              <w:tcPr>
                <w:tcW w:w="962" w:type="dxa"/>
                <w:gridSpan w:val="3"/>
                <w:noWrap/>
              </w:tcPr>
            </w:tcPrChange>
          </w:tcPr>
          <w:p w14:paraId="58F22360" w14:textId="732FB639" w:rsidR="00F81B12" w:rsidRPr="00FD2760" w:rsidDel="00D10B12" w:rsidRDefault="00F81B12" w:rsidP="00D10B12">
            <w:pPr>
              <w:spacing w:line="288" w:lineRule="auto"/>
              <w:contextualSpacing/>
              <w:jc w:val="center"/>
              <w:rPr>
                <w:ins w:id="18605" w:author="phuong vu" w:date="2018-11-23T13:34:00Z"/>
                <w:del w:id="18606" w:author="Tran Huan" w:date="2018-12-03T01:22:00Z"/>
              </w:rPr>
              <w:pPrChange w:id="18607" w:author="Tran Huan" w:date="2018-12-03T01:23:00Z">
                <w:pPr>
                  <w:jc w:val="center"/>
                </w:pPr>
              </w:pPrChange>
            </w:pPr>
            <w:bookmarkStart w:id="18608" w:name="_Toc531570369"/>
            <w:bookmarkStart w:id="18609" w:name="_Toc531574217"/>
            <w:bookmarkStart w:id="18610" w:name="_Toc531577958"/>
            <w:bookmarkStart w:id="18611" w:name="_Toc531581696"/>
            <w:bookmarkEnd w:id="18608"/>
            <w:bookmarkEnd w:id="18609"/>
            <w:bookmarkEnd w:id="18610"/>
            <w:bookmarkEnd w:id="18611"/>
          </w:p>
        </w:tc>
        <w:tc>
          <w:tcPr>
            <w:tcW w:w="1875" w:type="dxa"/>
            <w:noWrap/>
            <w:tcPrChange w:id="18612" w:author="phuong vu" w:date="2018-11-23T13:39:00Z">
              <w:tcPr>
                <w:tcW w:w="1355" w:type="dxa"/>
                <w:gridSpan w:val="3"/>
                <w:noWrap/>
              </w:tcPr>
            </w:tcPrChange>
          </w:tcPr>
          <w:p w14:paraId="5C43F73C" w14:textId="6C6082E8" w:rsidR="00F81B12" w:rsidRPr="00F81B12" w:rsidDel="00D10B12" w:rsidRDefault="00F81B12" w:rsidP="00D10B12">
            <w:pPr>
              <w:spacing w:line="288" w:lineRule="auto"/>
              <w:contextualSpacing/>
              <w:rPr>
                <w:ins w:id="18613" w:author="phuong vu" w:date="2018-11-23T13:34:00Z"/>
                <w:del w:id="18614" w:author="Tran Huan" w:date="2018-12-03T01:22:00Z"/>
                <w:lang w:val="en-US"/>
                <w:rPrChange w:id="18615" w:author="phuong vu" w:date="2018-11-23T13:44:00Z">
                  <w:rPr>
                    <w:ins w:id="18616" w:author="phuong vu" w:date="2018-11-23T13:34:00Z"/>
                    <w:del w:id="18617" w:author="Tran Huan" w:date="2018-12-03T01:22:00Z"/>
                  </w:rPr>
                </w:rPrChange>
              </w:rPr>
              <w:pPrChange w:id="18618" w:author="Tran Huan" w:date="2018-12-03T01:23:00Z">
                <w:pPr/>
              </w:pPrChange>
            </w:pPr>
            <w:ins w:id="18619" w:author="phuong vu" w:date="2018-11-23T13:44:00Z">
              <w:del w:id="18620" w:author="Tran Huan" w:date="2018-12-03T01:22:00Z">
                <w:r w:rsidDel="00D10B12">
                  <w:rPr>
                    <w:lang w:val="en-US"/>
                  </w:rPr>
                  <w:delText>ID khung giờ nhận</w:delText>
                </w:r>
              </w:del>
            </w:ins>
            <w:bookmarkStart w:id="18621" w:name="_Toc531570370"/>
            <w:bookmarkStart w:id="18622" w:name="_Toc531574218"/>
            <w:bookmarkStart w:id="18623" w:name="_Toc531577959"/>
            <w:bookmarkStart w:id="18624" w:name="_Toc531581697"/>
            <w:bookmarkEnd w:id="18621"/>
            <w:bookmarkEnd w:id="18622"/>
            <w:bookmarkEnd w:id="18623"/>
            <w:bookmarkEnd w:id="18624"/>
          </w:p>
        </w:tc>
        <w:bookmarkStart w:id="18625" w:name="_Toc531570371"/>
        <w:bookmarkStart w:id="18626" w:name="_Toc531574219"/>
        <w:bookmarkStart w:id="18627" w:name="_Toc531577960"/>
        <w:bookmarkStart w:id="18628" w:name="_Toc531581698"/>
        <w:bookmarkEnd w:id="18625"/>
        <w:bookmarkEnd w:id="18626"/>
        <w:bookmarkEnd w:id="18627"/>
        <w:bookmarkEnd w:id="18628"/>
      </w:tr>
      <w:tr w:rsidR="00F81B12" w:rsidRPr="00CF0C7E" w:rsidDel="00D10B12" w14:paraId="7475E0D2" w14:textId="72A40E4F" w:rsidTr="00904AF3">
        <w:tblPrEx>
          <w:tblPrExChange w:id="18629" w:author="phuong vu" w:date="2018-11-23T13:39:00Z">
            <w:tblPrEx>
              <w:tblW w:w="8730" w:type="dxa"/>
              <w:tblInd w:w="-5" w:type="dxa"/>
            </w:tblPrEx>
          </w:tblPrExChange>
        </w:tblPrEx>
        <w:trPr>
          <w:trHeight w:val="300"/>
          <w:ins w:id="18630" w:author="phuong vu" w:date="2018-11-23T13:35:00Z"/>
          <w:del w:id="18631" w:author="Tran Huan" w:date="2018-12-03T01:22:00Z"/>
          <w:trPrChange w:id="18632" w:author="phuong vu" w:date="2018-11-23T13:39:00Z">
            <w:trPr>
              <w:gridAfter w:val="0"/>
              <w:trHeight w:val="300"/>
            </w:trPr>
          </w:trPrChange>
        </w:trPr>
        <w:tc>
          <w:tcPr>
            <w:tcW w:w="708" w:type="dxa"/>
            <w:noWrap/>
            <w:vAlign w:val="center"/>
            <w:tcPrChange w:id="18633" w:author="phuong vu" w:date="2018-11-23T13:39:00Z">
              <w:tcPr>
                <w:tcW w:w="708" w:type="dxa"/>
                <w:gridSpan w:val="2"/>
                <w:noWrap/>
                <w:vAlign w:val="center"/>
              </w:tcPr>
            </w:tcPrChange>
          </w:tcPr>
          <w:p w14:paraId="1A778265" w14:textId="66C7DE96" w:rsidR="00F81B12" w:rsidDel="00D10B12" w:rsidRDefault="00F81B12" w:rsidP="00D10B12">
            <w:pPr>
              <w:spacing w:line="288" w:lineRule="auto"/>
              <w:contextualSpacing/>
              <w:jc w:val="center"/>
              <w:rPr>
                <w:ins w:id="18634" w:author="phuong vu" w:date="2018-11-23T13:35:00Z"/>
                <w:del w:id="18635" w:author="Tran Huan" w:date="2018-12-03T01:22:00Z"/>
                <w:lang w:val="en-US"/>
              </w:rPr>
              <w:pPrChange w:id="18636" w:author="Tran Huan" w:date="2018-12-03T01:23:00Z">
                <w:pPr/>
              </w:pPrChange>
            </w:pPr>
            <w:ins w:id="18637" w:author="phuong vu" w:date="2018-11-23T13:35:00Z">
              <w:del w:id="18638" w:author="Tran Huan" w:date="2018-12-03T01:22:00Z">
                <w:r w:rsidDel="00D10B12">
                  <w:rPr>
                    <w:lang w:val="en-US"/>
                  </w:rPr>
                  <w:delText>6</w:delText>
                </w:r>
                <w:bookmarkStart w:id="18639" w:name="_Toc531570372"/>
                <w:bookmarkStart w:id="18640" w:name="_Toc531574220"/>
                <w:bookmarkStart w:id="18641" w:name="_Toc531577961"/>
                <w:bookmarkStart w:id="18642" w:name="_Toc531581699"/>
                <w:bookmarkEnd w:id="18639"/>
                <w:bookmarkEnd w:id="18640"/>
                <w:bookmarkEnd w:id="18641"/>
                <w:bookmarkEnd w:id="18642"/>
              </w:del>
            </w:ins>
          </w:p>
        </w:tc>
        <w:tc>
          <w:tcPr>
            <w:tcW w:w="1993" w:type="dxa"/>
            <w:noWrap/>
            <w:tcPrChange w:id="18643" w:author="phuong vu" w:date="2018-11-23T13:39:00Z">
              <w:tcPr>
                <w:tcW w:w="2513" w:type="dxa"/>
                <w:gridSpan w:val="3"/>
                <w:noWrap/>
              </w:tcPr>
            </w:tcPrChange>
          </w:tcPr>
          <w:p w14:paraId="75D22DC3" w14:textId="1CB2FCF5" w:rsidR="00F81B12" w:rsidDel="00D10B12" w:rsidRDefault="00F81B12" w:rsidP="00D10B12">
            <w:pPr>
              <w:spacing w:line="288" w:lineRule="auto"/>
              <w:contextualSpacing/>
              <w:rPr>
                <w:ins w:id="18644" w:author="phuong vu" w:date="2018-11-23T13:35:00Z"/>
                <w:del w:id="18645" w:author="Tran Huan" w:date="2018-12-03T01:22:00Z"/>
                <w:lang w:val="en-US"/>
              </w:rPr>
              <w:pPrChange w:id="18646" w:author="Tran Huan" w:date="2018-12-03T01:23:00Z">
                <w:pPr/>
              </w:pPrChange>
            </w:pPr>
            <w:ins w:id="18647" w:author="phuong vu" w:date="2018-11-23T13:35:00Z">
              <w:del w:id="18648" w:author="Tran Huan" w:date="2018-12-03T01:22:00Z">
                <w:r w:rsidDel="00D10B12">
                  <w:rPr>
                    <w:lang w:val="en-US"/>
                  </w:rPr>
                  <w:delText>delivery_date</w:delText>
                </w:r>
                <w:bookmarkStart w:id="18649" w:name="_Toc531570373"/>
                <w:bookmarkStart w:id="18650" w:name="_Toc531574221"/>
                <w:bookmarkStart w:id="18651" w:name="_Toc531577962"/>
                <w:bookmarkStart w:id="18652" w:name="_Toc531581700"/>
                <w:bookmarkEnd w:id="18649"/>
                <w:bookmarkEnd w:id="18650"/>
                <w:bookmarkEnd w:id="18651"/>
                <w:bookmarkEnd w:id="18652"/>
              </w:del>
            </w:ins>
          </w:p>
        </w:tc>
        <w:tc>
          <w:tcPr>
            <w:tcW w:w="1300" w:type="dxa"/>
            <w:noWrap/>
            <w:tcPrChange w:id="18653" w:author="phuong vu" w:date="2018-11-23T13:39:00Z">
              <w:tcPr>
                <w:tcW w:w="1300" w:type="dxa"/>
                <w:gridSpan w:val="3"/>
                <w:noWrap/>
              </w:tcPr>
            </w:tcPrChange>
          </w:tcPr>
          <w:p w14:paraId="1B328036" w14:textId="199EFC07" w:rsidR="00F81B12" w:rsidRPr="00FD2760" w:rsidDel="00D10B12" w:rsidRDefault="00F81B12" w:rsidP="00D10B12">
            <w:pPr>
              <w:spacing w:line="288" w:lineRule="auto"/>
              <w:contextualSpacing/>
              <w:rPr>
                <w:ins w:id="18654" w:author="phuong vu" w:date="2018-11-23T13:35:00Z"/>
                <w:del w:id="18655" w:author="Tran Huan" w:date="2018-12-03T01:22:00Z"/>
              </w:rPr>
              <w:pPrChange w:id="18656" w:author="Tran Huan" w:date="2018-12-03T01:23:00Z">
                <w:pPr/>
              </w:pPrChange>
            </w:pPr>
            <w:bookmarkStart w:id="18657" w:name="_Toc531570374"/>
            <w:bookmarkStart w:id="18658" w:name="_Toc531574222"/>
            <w:bookmarkStart w:id="18659" w:name="_Toc531577963"/>
            <w:bookmarkStart w:id="18660" w:name="_Toc531581701"/>
            <w:bookmarkEnd w:id="18657"/>
            <w:bookmarkEnd w:id="18658"/>
            <w:bookmarkEnd w:id="18659"/>
            <w:bookmarkEnd w:id="18660"/>
          </w:p>
        </w:tc>
        <w:tc>
          <w:tcPr>
            <w:tcW w:w="1054" w:type="dxa"/>
            <w:noWrap/>
            <w:tcPrChange w:id="18661" w:author="phuong vu" w:date="2018-11-23T13:39:00Z">
              <w:tcPr>
                <w:tcW w:w="1054" w:type="dxa"/>
                <w:gridSpan w:val="3"/>
                <w:noWrap/>
              </w:tcPr>
            </w:tcPrChange>
          </w:tcPr>
          <w:p w14:paraId="7B6D6085" w14:textId="033754CA" w:rsidR="00F81B12" w:rsidRPr="00FD2760" w:rsidDel="00D10B12" w:rsidRDefault="00F81B12" w:rsidP="00D10B12">
            <w:pPr>
              <w:spacing w:line="288" w:lineRule="auto"/>
              <w:contextualSpacing/>
              <w:jc w:val="center"/>
              <w:rPr>
                <w:ins w:id="18662" w:author="phuong vu" w:date="2018-11-23T13:35:00Z"/>
                <w:del w:id="18663" w:author="Tran Huan" w:date="2018-12-03T01:22:00Z"/>
              </w:rPr>
              <w:pPrChange w:id="18664" w:author="Tran Huan" w:date="2018-12-03T01:23:00Z">
                <w:pPr>
                  <w:jc w:val="center"/>
                </w:pPr>
              </w:pPrChange>
            </w:pPr>
            <w:bookmarkStart w:id="18665" w:name="_Toc531570375"/>
            <w:bookmarkStart w:id="18666" w:name="_Toc531574223"/>
            <w:bookmarkStart w:id="18667" w:name="_Toc531577964"/>
            <w:bookmarkStart w:id="18668" w:name="_Toc531581702"/>
            <w:bookmarkEnd w:id="18665"/>
            <w:bookmarkEnd w:id="18666"/>
            <w:bookmarkEnd w:id="18667"/>
            <w:bookmarkEnd w:id="18668"/>
          </w:p>
        </w:tc>
        <w:tc>
          <w:tcPr>
            <w:tcW w:w="838" w:type="dxa"/>
            <w:noWrap/>
            <w:tcPrChange w:id="18669" w:author="phuong vu" w:date="2018-11-23T13:39:00Z">
              <w:tcPr>
                <w:tcW w:w="838" w:type="dxa"/>
                <w:gridSpan w:val="3"/>
                <w:noWrap/>
              </w:tcPr>
            </w:tcPrChange>
          </w:tcPr>
          <w:p w14:paraId="2E1CC468" w14:textId="7CBC7E5B" w:rsidR="00F81B12" w:rsidRPr="00FD2760" w:rsidDel="00D10B12" w:rsidRDefault="00F81B12" w:rsidP="00D10B12">
            <w:pPr>
              <w:spacing w:line="288" w:lineRule="auto"/>
              <w:contextualSpacing/>
              <w:jc w:val="center"/>
              <w:rPr>
                <w:ins w:id="18670" w:author="phuong vu" w:date="2018-11-23T13:35:00Z"/>
                <w:del w:id="18671" w:author="Tran Huan" w:date="2018-12-03T01:22:00Z"/>
              </w:rPr>
              <w:pPrChange w:id="18672" w:author="Tran Huan" w:date="2018-12-03T01:23:00Z">
                <w:pPr>
                  <w:jc w:val="center"/>
                </w:pPr>
              </w:pPrChange>
            </w:pPr>
            <w:bookmarkStart w:id="18673" w:name="_Toc531570376"/>
            <w:bookmarkStart w:id="18674" w:name="_Toc531574224"/>
            <w:bookmarkStart w:id="18675" w:name="_Toc531577965"/>
            <w:bookmarkStart w:id="18676" w:name="_Toc531581703"/>
            <w:bookmarkEnd w:id="18673"/>
            <w:bookmarkEnd w:id="18674"/>
            <w:bookmarkEnd w:id="18675"/>
            <w:bookmarkEnd w:id="18676"/>
          </w:p>
        </w:tc>
        <w:tc>
          <w:tcPr>
            <w:tcW w:w="962" w:type="dxa"/>
            <w:noWrap/>
            <w:tcPrChange w:id="18677" w:author="phuong vu" w:date="2018-11-23T13:39:00Z">
              <w:tcPr>
                <w:tcW w:w="962" w:type="dxa"/>
                <w:gridSpan w:val="3"/>
                <w:noWrap/>
              </w:tcPr>
            </w:tcPrChange>
          </w:tcPr>
          <w:p w14:paraId="20A78773" w14:textId="66485302" w:rsidR="00F81B12" w:rsidRPr="00FD2760" w:rsidDel="00D10B12" w:rsidRDefault="00F81B12" w:rsidP="00D10B12">
            <w:pPr>
              <w:spacing w:line="288" w:lineRule="auto"/>
              <w:contextualSpacing/>
              <w:jc w:val="center"/>
              <w:rPr>
                <w:ins w:id="18678" w:author="phuong vu" w:date="2018-11-23T13:35:00Z"/>
                <w:del w:id="18679" w:author="Tran Huan" w:date="2018-12-03T01:22:00Z"/>
              </w:rPr>
              <w:pPrChange w:id="18680" w:author="Tran Huan" w:date="2018-12-03T01:23:00Z">
                <w:pPr>
                  <w:jc w:val="center"/>
                </w:pPr>
              </w:pPrChange>
            </w:pPr>
            <w:bookmarkStart w:id="18681" w:name="_Toc531570377"/>
            <w:bookmarkStart w:id="18682" w:name="_Toc531574225"/>
            <w:bookmarkStart w:id="18683" w:name="_Toc531577966"/>
            <w:bookmarkStart w:id="18684" w:name="_Toc531581704"/>
            <w:bookmarkEnd w:id="18681"/>
            <w:bookmarkEnd w:id="18682"/>
            <w:bookmarkEnd w:id="18683"/>
            <w:bookmarkEnd w:id="18684"/>
          </w:p>
        </w:tc>
        <w:tc>
          <w:tcPr>
            <w:tcW w:w="1875" w:type="dxa"/>
            <w:noWrap/>
            <w:tcPrChange w:id="18685" w:author="phuong vu" w:date="2018-11-23T13:39:00Z">
              <w:tcPr>
                <w:tcW w:w="1355" w:type="dxa"/>
                <w:gridSpan w:val="3"/>
                <w:noWrap/>
              </w:tcPr>
            </w:tcPrChange>
          </w:tcPr>
          <w:p w14:paraId="56040D0F" w14:textId="62305119" w:rsidR="00F81B12" w:rsidRPr="00F81B12" w:rsidDel="00D10B12" w:rsidRDefault="00F81B12" w:rsidP="00D10B12">
            <w:pPr>
              <w:spacing w:line="288" w:lineRule="auto"/>
              <w:contextualSpacing/>
              <w:rPr>
                <w:ins w:id="18686" w:author="phuong vu" w:date="2018-11-23T13:35:00Z"/>
                <w:del w:id="18687" w:author="Tran Huan" w:date="2018-12-03T01:22:00Z"/>
                <w:lang w:val="en-US"/>
                <w:rPrChange w:id="18688" w:author="phuong vu" w:date="2018-11-23T13:44:00Z">
                  <w:rPr>
                    <w:ins w:id="18689" w:author="phuong vu" w:date="2018-11-23T13:35:00Z"/>
                    <w:del w:id="18690" w:author="Tran Huan" w:date="2018-12-03T01:22:00Z"/>
                  </w:rPr>
                </w:rPrChange>
              </w:rPr>
              <w:pPrChange w:id="18691" w:author="Tran Huan" w:date="2018-12-03T01:23:00Z">
                <w:pPr/>
              </w:pPrChange>
            </w:pPr>
            <w:ins w:id="18692" w:author="phuong vu" w:date="2018-11-23T13:44:00Z">
              <w:del w:id="18693" w:author="Tran Huan" w:date="2018-12-03T01:22:00Z">
                <w:r w:rsidDel="00D10B12">
                  <w:rPr>
                    <w:lang w:val="en-US"/>
                  </w:rPr>
                  <w:delText>Ngày trả quần áo</w:delText>
                </w:r>
              </w:del>
            </w:ins>
            <w:bookmarkStart w:id="18694" w:name="_Toc531570378"/>
            <w:bookmarkStart w:id="18695" w:name="_Toc531574226"/>
            <w:bookmarkStart w:id="18696" w:name="_Toc531577967"/>
            <w:bookmarkStart w:id="18697" w:name="_Toc531581705"/>
            <w:bookmarkEnd w:id="18694"/>
            <w:bookmarkEnd w:id="18695"/>
            <w:bookmarkEnd w:id="18696"/>
            <w:bookmarkEnd w:id="18697"/>
          </w:p>
        </w:tc>
        <w:bookmarkStart w:id="18698" w:name="_Toc531570379"/>
        <w:bookmarkStart w:id="18699" w:name="_Toc531574227"/>
        <w:bookmarkStart w:id="18700" w:name="_Toc531577968"/>
        <w:bookmarkStart w:id="18701" w:name="_Toc531581706"/>
        <w:bookmarkEnd w:id="18698"/>
        <w:bookmarkEnd w:id="18699"/>
        <w:bookmarkEnd w:id="18700"/>
        <w:bookmarkEnd w:id="18701"/>
      </w:tr>
      <w:tr w:rsidR="00F81B12" w:rsidRPr="00CF0C7E" w:rsidDel="00D10B12" w14:paraId="54BE3213" w14:textId="08E19B41" w:rsidTr="00904AF3">
        <w:tblPrEx>
          <w:tblPrExChange w:id="18702" w:author="phuong vu" w:date="2018-11-23T13:39:00Z">
            <w:tblPrEx>
              <w:tblW w:w="8730" w:type="dxa"/>
              <w:tblInd w:w="-5" w:type="dxa"/>
            </w:tblPrEx>
          </w:tblPrExChange>
        </w:tblPrEx>
        <w:trPr>
          <w:trHeight w:val="300"/>
          <w:ins w:id="18703" w:author="phuong vu" w:date="2018-11-23T13:35:00Z"/>
          <w:del w:id="18704" w:author="Tran Huan" w:date="2018-12-03T01:22:00Z"/>
          <w:trPrChange w:id="18705" w:author="phuong vu" w:date="2018-11-23T13:39:00Z">
            <w:trPr>
              <w:gridAfter w:val="0"/>
              <w:trHeight w:val="300"/>
            </w:trPr>
          </w:trPrChange>
        </w:trPr>
        <w:tc>
          <w:tcPr>
            <w:tcW w:w="708" w:type="dxa"/>
            <w:noWrap/>
            <w:vAlign w:val="center"/>
            <w:tcPrChange w:id="18706" w:author="phuong vu" w:date="2018-11-23T13:39:00Z">
              <w:tcPr>
                <w:tcW w:w="708" w:type="dxa"/>
                <w:gridSpan w:val="2"/>
                <w:noWrap/>
                <w:vAlign w:val="center"/>
              </w:tcPr>
            </w:tcPrChange>
          </w:tcPr>
          <w:p w14:paraId="3F6288F6" w14:textId="1AC5F1ED" w:rsidR="00F81B12" w:rsidDel="00D10B12" w:rsidRDefault="00F81B12" w:rsidP="00D10B12">
            <w:pPr>
              <w:spacing w:line="288" w:lineRule="auto"/>
              <w:contextualSpacing/>
              <w:jc w:val="center"/>
              <w:rPr>
                <w:ins w:id="18707" w:author="phuong vu" w:date="2018-11-23T13:35:00Z"/>
                <w:del w:id="18708" w:author="Tran Huan" w:date="2018-12-03T01:22:00Z"/>
                <w:lang w:val="en-US"/>
              </w:rPr>
              <w:pPrChange w:id="18709" w:author="Tran Huan" w:date="2018-12-03T01:23:00Z">
                <w:pPr/>
              </w:pPrChange>
            </w:pPr>
            <w:ins w:id="18710" w:author="phuong vu" w:date="2018-11-23T13:35:00Z">
              <w:del w:id="18711" w:author="Tran Huan" w:date="2018-12-03T01:22:00Z">
                <w:r w:rsidDel="00D10B12">
                  <w:rPr>
                    <w:lang w:val="en-US"/>
                  </w:rPr>
                  <w:delText>7</w:delText>
                </w:r>
                <w:bookmarkStart w:id="18712" w:name="_Toc531570380"/>
                <w:bookmarkStart w:id="18713" w:name="_Toc531574228"/>
                <w:bookmarkStart w:id="18714" w:name="_Toc531577969"/>
                <w:bookmarkStart w:id="18715" w:name="_Toc531581707"/>
                <w:bookmarkEnd w:id="18712"/>
                <w:bookmarkEnd w:id="18713"/>
                <w:bookmarkEnd w:id="18714"/>
                <w:bookmarkEnd w:id="18715"/>
              </w:del>
            </w:ins>
          </w:p>
        </w:tc>
        <w:tc>
          <w:tcPr>
            <w:tcW w:w="1993" w:type="dxa"/>
            <w:noWrap/>
            <w:tcPrChange w:id="18716" w:author="phuong vu" w:date="2018-11-23T13:39:00Z">
              <w:tcPr>
                <w:tcW w:w="2513" w:type="dxa"/>
                <w:gridSpan w:val="3"/>
                <w:noWrap/>
              </w:tcPr>
            </w:tcPrChange>
          </w:tcPr>
          <w:p w14:paraId="422D0CC6" w14:textId="36DEC313" w:rsidR="00F81B12" w:rsidDel="00D10B12" w:rsidRDefault="00F81B12" w:rsidP="00D10B12">
            <w:pPr>
              <w:spacing w:line="288" w:lineRule="auto"/>
              <w:contextualSpacing/>
              <w:rPr>
                <w:ins w:id="18717" w:author="phuong vu" w:date="2018-11-23T13:35:00Z"/>
                <w:del w:id="18718" w:author="Tran Huan" w:date="2018-12-03T01:22:00Z"/>
                <w:lang w:val="en-US"/>
              </w:rPr>
              <w:pPrChange w:id="18719" w:author="Tran Huan" w:date="2018-12-03T01:23:00Z">
                <w:pPr/>
              </w:pPrChange>
            </w:pPr>
            <w:ins w:id="18720" w:author="phuong vu" w:date="2018-11-23T13:35:00Z">
              <w:del w:id="18721" w:author="Tran Huan" w:date="2018-12-03T01:22:00Z">
                <w:r w:rsidDel="00D10B12">
                  <w:rPr>
                    <w:lang w:val="en-US"/>
                  </w:rPr>
                  <w:delText>delivery_time_id</w:delText>
                </w:r>
                <w:bookmarkStart w:id="18722" w:name="_Toc531570381"/>
                <w:bookmarkStart w:id="18723" w:name="_Toc531574229"/>
                <w:bookmarkStart w:id="18724" w:name="_Toc531577970"/>
                <w:bookmarkStart w:id="18725" w:name="_Toc531581708"/>
                <w:bookmarkEnd w:id="18722"/>
                <w:bookmarkEnd w:id="18723"/>
                <w:bookmarkEnd w:id="18724"/>
                <w:bookmarkEnd w:id="18725"/>
              </w:del>
            </w:ins>
          </w:p>
        </w:tc>
        <w:tc>
          <w:tcPr>
            <w:tcW w:w="1300" w:type="dxa"/>
            <w:noWrap/>
            <w:tcPrChange w:id="18726" w:author="phuong vu" w:date="2018-11-23T13:39:00Z">
              <w:tcPr>
                <w:tcW w:w="1300" w:type="dxa"/>
                <w:gridSpan w:val="3"/>
                <w:noWrap/>
              </w:tcPr>
            </w:tcPrChange>
          </w:tcPr>
          <w:p w14:paraId="554FE5BD" w14:textId="4D0A257A" w:rsidR="00F81B12" w:rsidRPr="00FD2760" w:rsidDel="00D10B12" w:rsidRDefault="00F81B12" w:rsidP="00D10B12">
            <w:pPr>
              <w:spacing w:line="288" w:lineRule="auto"/>
              <w:contextualSpacing/>
              <w:rPr>
                <w:ins w:id="18727" w:author="phuong vu" w:date="2018-11-23T13:35:00Z"/>
                <w:del w:id="18728" w:author="Tran Huan" w:date="2018-12-03T01:22:00Z"/>
              </w:rPr>
              <w:pPrChange w:id="18729" w:author="Tran Huan" w:date="2018-12-03T01:23:00Z">
                <w:pPr/>
              </w:pPrChange>
            </w:pPr>
            <w:ins w:id="18730" w:author="phuong vu" w:date="2018-11-23T13:41:00Z">
              <w:del w:id="18731" w:author="Tran Huan" w:date="2018-12-03T01:22:00Z">
                <w:r w:rsidRPr="00FD2760" w:rsidDel="00D10B12">
                  <w:delText>numeric</w:delText>
                </w:r>
              </w:del>
            </w:ins>
            <w:bookmarkStart w:id="18732" w:name="_Toc531570382"/>
            <w:bookmarkStart w:id="18733" w:name="_Toc531574230"/>
            <w:bookmarkStart w:id="18734" w:name="_Toc531577971"/>
            <w:bookmarkStart w:id="18735" w:name="_Toc531581709"/>
            <w:bookmarkEnd w:id="18732"/>
            <w:bookmarkEnd w:id="18733"/>
            <w:bookmarkEnd w:id="18734"/>
            <w:bookmarkEnd w:id="18735"/>
          </w:p>
        </w:tc>
        <w:tc>
          <w:tcPr>
            <w:tcW w:w="1054" w:type="dxa"/>
            <w:noWrap/>
            <w:tcPrChange w:id="18736" w:author="phuong vu" w:date="2018-11-23T13:39:00Z">
              <w:tcPr>
                <w:tcW w:w="1054" w:type="dxa"/>
                <w:gridSpan w:val="3"/>
                <w:noWrap/>
              </w:tcPr>
            </w:tcPrChange>
          </w:tcPr>
          <w:p w14:paraId="752D6D62" w14:textId="194CA66B" w:rsidR="00F81B12" w:rsidRPr="00FD2760" w:rsidDel="00D10B12" w:rsidRDefault="00F81B12" w:rsidP="00D10B12">
            <w:pPr>
              <w:spacing w:line="288" w:lineRule="auto"/>
              <w:contextualSpacing/>
              <w:jc w:val="center"/>
              <w:rPr>
                <w:ins w:id="18737" w:author="phuong vu" w:date="2018-11-23T13:35:00Z"/>
                <w:del w:id="18738" w:author="Tran Huan" w:date="2018-12-03T01:22:00Z"/>
              </w:rPr>
              <w:pPrChange w:id="18739" w:author="Tran Huan" w:date="2018-12-03T01:23:00Z">
                <w:pPr>
                  <w:jc w:val="center"/>
                </w:pPr>
              </w:pPrChange>
            </w:pPr>
            <w:bookmarkStart w:id="18740" w:name="_Toc531570383"/>
            <w:bookmarkStart w:id="18741" w:name="_Toc531574231"/>
            <w:bookmarkStart w:id="18742" w:name="_Toc531577972"/>
            <w:bookmarkStart w:id="18743" w:name="_Toc531581710"/>
            <w:bookmarkEnd w:id="18740"/>
            <w:bookmarkEnd w:id="18741"/>
            <w:bookmarkEnd w:id="18742"/>
            <w:bookmarkEnd w:id="18743"/>
          </w:p>
        </w:tc>
        <w:tc>
          <w:tcPr>
            <w:tcW w:w="838" w:type="dxa"/>
            <w:noWrap/>
            <w:tcPrChange w:id="18744" w:author="phuong vu" w:date="2018-11-23T13:39:00Z">
              <w:tcPr>
                <w:tcW w:w="838" w:type="dxa"/>
                <w:gridSpan w:val="3"/>
                <w:noWrap/>
              </w:tcPr>
            </w:tcPrChange>
          </w:tcPr>
          <w:p w14:paraId="6ACA2DC1" w14:textId="2C991C55" w:rsidR="00F81B12" w:rsidRPr="00FD2760" w:rsidDel="00D10B12" w:rsidRDefault="00F81B12" w:rsidP="00D10B12">
            <w:pPr>
              <w:spacing w:line="288" w:lineRule="auto"/>
              <w:contextualSpacing/>
              <w:jc w:val="center"/>
              <w:rPr>
                <w:ins w:id="18745" w:author="phuong vu" w:date="2018-11-23T13:35:00Z"/>
                <w:del w:id="18746" w:author="Tran Huan" w:date="2018-12-03T01:22:00Z"/>
              </w:rPr>
              <w:pPrChange w:id="18747" w:author="Tran Huan" w:date="2018-12-03T01:23:00Z">
                <w:pPr>
                  <w:jc w:val="center"/>
                </w:pPr>
              </w:pPrChange>
            </w:pPr>
            <w:bookmarkStart w:id="18748" w:name="_Toc531570384"/>
            <w:bookmarkStart w:id="18749" w:name="_Toc531574232"/>
            <w:bookmarkStart w:id="18750" w:name="_Toc531577973"/>
            <w:bookmarkStart w:id="18751" w:name="_Toc531581711"/>
            <w:bookmarkEnd w:id="18748"/>
            <w:bookmarkEnd w:id="18749"/>
            <w:bookmarkEnd w:id="18750"/>
            <w:bookmarkEnd w:id="18751"/>
          </w:p>
        </w:tc>
        <w:tc>
          <w:tcPr>
            <w:tcW w:w="962" w:type="dxa"/>
            <w:noWrap/>
            <w:tcPrChange w:id="18752" w:author="phuong vu" w:date="2018-11-23T13:39:00Z">
              <w:tcPr>
                <w:tcW w:w="962" w:type="dxa"/>
                <w:gridSpan w:val="3"/>
                <w:noWrap/>
              </w:tcPr>
            </w:tcPrChange>
          </w:tcPr>
          <w:p w14:paraId="694A2758" w14:textId="08E0AAF8" w:rsidR="00F81B12" w:rsidRPr="00FD2760" w:rsidDel="00D10B12" w:rsidRDefault="00F81B12" w:rsidP="00D10B12">
            <w:pPr>
              <w:spacing w:line="288" w:lineRule="auto"/>
              <w:contextualSpacing/>
              <w:jc w:val="center"/>
              <w:rPr>
                <w:ins w:id="18753" w:author="phuong vu" w:date="2018-11-23T13:35:00Z"/>
                <w:del w:id="18754" w:author="Tran Huan" w:date="2018-12-03T01:22:00Z"/>
              </w:rPr>
              <w:pPrChange w:id="18755" w:author="Tran Huan" w:date="2018-12-03T01:23:00Z">
                <w:pPr>
                  <w:jc w:val="center"/>
                </w:pPr>
              </w:pPrChange>
            </w:pPr>
            <w:bookmarkStart w:id="18756" w:name="_Toc531570385"/>
            <w:bookmarkStart w:id="18757" w:name="_Toc531574233"/>
            <w:bookmarkStart w:id="18758" w:name="_Toc531577974"/>
            <w:bookmarkStart w:id="18759" w:name="_Toc531581712"/>
            <w:bookmarkEnd w:id="18756"/>
            <w:bookmarkEnd w:id="18757"/>
            <w:bookmarkEnd w:id="18758"/>
            <w:bookmarkEnd w:id="18759"/>
          </w:p>
        </w:tc>
        <w:tc>
          <w:tcPr>
            <w:tcW w:w="1875" w:type="dxa"/>
            <w:noWrap/>
            <w:tcPrChange w:id="18760" w:author="phuong vu" w:date="2018-11-23T13:39:00Z">
              <w:tcPr>
                <w:tcW w:w="1355" w:type="dxa"/>
                <w:gridSpan w:val="3"/>
                <w:noWrap/>
              </w:tcPr>
            </w:tcPrChange>
          </w:tcPr>
          <w:p w14:paraId="5CD439E7" w14:textId="0EDE8003" w:rsidR="00F81B12" w:rsidRPr="00F81B12" w:rsidDel="00D10B12" w:rsidRDefault="00F81B12" w:rsidP="00D10B12">
            <w:pPr>
              <w:spacing w:line="288" w:lineRule="auto"/>
              <w:contextualSpacing/>
              <w:rPr>
                <w:ins w:id="18761" w:author="phuong vu" w:date="2018-11-23T13:35:00Z"/>
                <w:del w:id="18762" w:author="Tran Huan" w:date="2018-12-03T01:22:00Z"/>
                <w:lang w:val="en-US"/>
                <w:rPrChange w:id="18763" w:author="phuong vu" w:date="2018-11-23T13:45:00Z">
                  <w:rPr>
                    <w:ins w:id="18764" w:author="phuong vu" w:date="2018-11-23T13:35:00Z"/>
                    <w:del w:id="18765" w:author="Tran Huan" w:date="2018-12-03T01:22:00Z"/>
                  </w:rPr>
                </w:rPrChange>
              </w:rPr>
              <w:pPrChange w:id="18766" w:author="Tran Huan" w:date="2018-12-03T01:23:00Z">
                <w:pPr/>
              </w:pPrChange>
            </w:pPr>
            <w:ins w:id="18767" w:author="phuong vu" w:date="2018-11-23T13:45:00Z">
              <w:del w:id="18768" w:author="Tran Huan" w:date="2018-12-03T01:22:00Z">
                <w:r w:rsidDel="00D10B12">
                  <w:rPr>
                    <w:lang w:val="en-US"/>
                  </w:rPr>
                  <w:delText>ID khung giờ trả</w:delText>
                </w:r>
              </w:del>
            </w:ins>
            <w:bookmarkStart w:id="18769" w:name="_Toc531570386"/>
            <w:bookmarkStart w:id="18770" w:name="_Toc531574234"/>
            <w:bookmarkStart w:id="18771" w:name="_Toc531577975"/>
            <w:bookmarkStart w:id="18772" w:name="_Toc531581713"/>
            <w:bookmarkEnd w:id="18769"/>
            <w:bookmarkEnd w:id="18770"/>
            <w:bookmarkEnd w:id="18771"/>
            <w:bookmarkEnd w:id="18772"/>
          </w:p>
        </w:tc>
        <w:bookmarkStart w:id="18773" w:name="_Toc531570387"/>
        <w:bookmarkStart w:id="18774" w:name="_Toc531574235"/>
        <w:bookmarkStart w:id="18775" w:name="_Toc531577976"/>
        <w:bookmarkStart w:id="18776" w:name="_Toc531581714"/>
        <w:bookmarkEnd w:id="18773"/>
        <w:bookmarkEnd w:id="18774"/>
        <w:bookmarkEnd w:id="18775"/>
        <w:bookmarkEnd w:id="18776"/>
      </w:tr>
      <w:tr w:rsidR="00F81B12" w:rsidRPr="00CF0C7E" w:rsidDel="00D10B12" w14:paraId="70688708" w14:textId="7AFE30D9" w:rsidTr="00904AF3">
        <w:tblPrEx>
          <w:tblPrExChange w:id="18777" w:author="phuong vu" w:date="2018-11-23T13:39:00Z">
            <w:tblPrEx>
              <w:tblW w:w="8209" w:type="dxa"/>
              <w:tblInd w:w="-5" w:type="dxa"/>
            </w:tblPrEx>
          </w:tblPrExChange>
        </w:tblPrEx>
        <w:trPr>
          <w:trHeight w:val="300"/>
          <w:ins w:id="18778" w:author="phuong vu" w:date="2018-11-23T13:35:00Z"/>
          <w:del w:id="18779" w:author="Tran Huan" w:date="2018-12-03T01:22:00Z"/>
          <w:trPrChange w:id="18780" w:author="phuong vu" w:date="2018-11-23T13:39:00Z">
            <w:trPr>
              <w:gridAfter w:val="0"/>
              <w:trHeight w:val="300"/>
            </w:trPr>
          </w:trPrChange>
        </w:trPr>
        <w:tc>
          <w:tcPr>
            <w:tcW w:w="708" w:type="dxa"/>
            <w:noWrap/>
            <w:vAlign w:val="center"/>
            <w:tcPrChange w:id="18781" w:author="phuong vu" w:date="2018-11-23T13:39:00Z">
              <w:tcPr>
                <w:tcW w:w="708" w:type="dxa"/>
                <w:gridSpan w:val="2"/>
                <w:noWrap/>
                <w:vAlign w:val="center"/>
              </w:tcPr>
            </w:tcPrChange>
          </w:tcPr>
          <w:p w14:paraId="2FB92891" w14:textId="520DCDE0" w:rsidR="00F81B12" w:rsidDel="00D10B12" w:rsidRDefault="00F81B12" w:rsidP="00D10B12">
            <w:pPr>
              <w:spacing w:line="288" w:lineRule="auto"/>
              <w:contextualSpacing/>
              <w:jc w:val="center"/>
              <w:rPr>
                <w:ins w:id="18782" w:author="phuong vu" w:date="2018-11-23T13:35:00Z"/>
                <w:del w:id="18783" w:author="Tran Huan" w:date="2018-12-03T01:22:00Z"/>
                <w:lang w:val="en-US"/>
              </w:rPr>
              <w:pPrChange w:id="18784" w:author="Tran Huan" w:date="2018-12-03T01:23:00Z">
                <w:pPr/>
              </w:pPrChange>
            </w:pPr>
            <w:ins w:id="18785" w:author="phuong vu" w:date="2018-11-23T13:35:00Z">
              <w:del w:id="18786" w:author="Tran Huan" w:date="2018-12-03T01:22:00Z">
                <w:r w:rsidDel="00D10B12">
                  <w:rPr>
                    <w:lang w:val="en-US"/>
                  </w:rPr>
                  <w:delText>8</w:delText>
                </w:r>
                <w:bookmarkStart w:id="18787" w:name="_Toc531570388"/>
                <w:bookmarkStart w:id="18788" w:name="_Toc531574236"/>
                <w:bookmarkStart w:id="18789" w:name="_Toc531577977"/>
                <w:bookmarkStart w:id="18790" w:name="_Toc531581715"/>
                <w:bookmarkEnd w:id="18787"/>
                <w:bookmarkEnd w:id="18788"/>
                <w:bookmarkEnd w:id="18789"/>
                <w:bookmarkEnd w:id="18790"/>
              </w:del>
            </w:ins>
          </w:p>
        </w:tc>
        <w:tc>
          <w:tcPr>
            <w:tcW w:w="1993" w:type="dxa"/>
            <w:noWrap/>
            <w:tcPrChange w:id="18791" w:author="phuong vu" w:date="2018-11-23T13:39:00Z">
              <w:tcPr>
                <w:tcW w:w="1992" w:type="dxa"/>
                <w:gridSpan w:val="2"/>
                <w:noWrap/>
              </w:tcPr>
            </w:tcPrChange>
          </w:tcPr>
          <w:p w14:paraId="6D5600F0" w14:textId="769FEC3A" w:rsidR="00F81B12" w:rsidDel="00D10B12" w:rsidRDefault="00F81B12" w:rsidP="00D10B12">
            <w:pPr>
              <w:spacing w:line="288" w:lineRule="auto"/>
              <w:contextualSpacing/>
              <w:rPr>
                <w:ins w:id="18792" w:author="phuong vu" w:date="2018-11-23T13:35:00Z"/>
                <w:del w:id="18793" w:author="Tran Huan" w:date="2018-12-03T01:22:00Z"/>
                <w:lang w:val="en-US"/>
              </w:rPr>
              <w:pPrChange w:id="18794" w:author="Tran Huan" w:date="2018-12-03T01:23:00Z">
                <w:pPr/>
              </w:pPrChange>
            </w:pPr>
            <w:ins w:id="18795" w:author="phuong vu" w:date="2018-11-23T13:35:00Z">
              <w:del w:id="18796" w:author="Tran Huan" w:date="2018-12-03T01:22:00Z">
                <w:r w:rsidDel="00D10B12">
                  <w:rPr>
                    <w:lang w:val="en-US"/>
                  </w:rPr>
                  <w:delText>pick_up_place</w:delText>
                </w:r>
                <w:bookmarkStart w:id="18797" w:name="_Toc531570389"/>
                <w:bookmarkStart w:id="18798" w:name="_Toc531574237"/>
                <w:bookmarkStart w:id="18799" w:name="_Toc531577978"/>
                <w:bookmarkStart w:id="18800" w:name="_Toc531581716"/>
                <w:bookmarkEnd w:id="18797"/>
                <w:bookmarkEnd w:id="18798"/>
                <w:bookmarkEnd w:id="18799"/>
                <w:bookmarkEnd w:id="18800"/>
              </w:del>
            </w:ins>
          </w:p>
        </w:tc>
        <w:tc>
          <w:tcPr>
            <w:tcW w:w="1300" w:type="dxa"/>
            <w:noWrap/>
            <w:tcPrChange w:id="18801" w:author="phuong vu" w:date="2018-11-23T13:39:00Z">
              <w:tcPr>
                <w:tcW w:w="1300" w:type="dxa"/>
                <w:gridSpan w:val="3"/>
                <w:noWrap/>
              </w:tcPr>
            </w:tcPrChange>
          </w:tcPr>
          <w:p w14:paraId="176EF538" w14:textId="703675D0" w:rsidR="00F81B12" w:rsidRPr="00FD2760" w:rsidDel="00D10B12" w:rsidRDefault="00F81B12" w:rsidP="00D10B12">
            <w:pPr>
              <w:spacing w:line="288" w:lineRule="auto"/>
              <w:contextualSpacing/>
              <w:rPr>
                <w:ins w:id="18802" w:author="phuong vu" w:date="2018-11-23T13:35:00Z"/>
                <w:del w:id="18803" w:author="Tran Huan" w:date="2018-12-03T01:22:00Z"/>
              </w:rPr>
              <w:pPrChange w:id="18804" w:author="Tran Huan" w:date="2018-12-03T01:23:00Z">
                <w:pPr/>
              </w:pPrChange>
            </w:pPr>
            <w:bookmarkStart w:id="18805" w:name="_Toc531570390"/>
            <w:bookmarkStart w:id="18806" w:name="_Toc531574238"/>
            <w:bookmarkStart w:id="18807" w:name="_Toc531577979"/>
            <w:bookmarkStart w:id="18808" w:name="_Toc531581717"/>
            <w:bookmarkEnd w:id="18805"/>
            <w:bookmarkEnd w:id="18806"/>
            <w:bookmarkEnd w:id="18807"/>
            <w:bookmarkEnd w:id="18808"/>
          </w:p>
        </w:tc>
        <w:tc>
          <w:tcPr>
            <w:tcW w:w="1054" w:type="dxa"/>
            <w:noWrap/>
            <w:tcPrChange w:id="18809" w:author="phuong vu" w:date="2018-11-23T13:39:00Z">
              <w:tcPr>
                <w:tcW w:w="1054" w:type="dxa"/>
                <w:gridSpan w:val="3"/>
                <w:noWrap/>
              </w:tcPr>
            </w:tcPrChange>
          </w:tcPr>
          <w:p w14:paraId="16C22CE7" w14:textId="7452996E" w:rsidR="00F81B12" w:rsidRPr="00FD2760" w:rsidDel="00D10B12" w:rsidRDefault="00F81B12" w:rsidP="00D10B12">
            <w:pPr>
              <w:spacing w:line="288" w:lineRule="auto"/>
              <w:contextualSpacing/>
              <w:jc w:val="center"/>
              <w:rPr>
                <w:ins w:id="18810" w:author="phuong vu" w:date="2018-11-23T13:35:00Z"/>
                <w:del w:id="18811" w:author="Tran Huan" w:date="2018-12-03T01:22:00Z"/>
              </w:rPr>
              <w:pPrChange w:id="18812" w:author="Tran Huan" w:date="2018-12-03T01:23:00Z">
                <w:pPr>
                  <w:jc w:val="center"/>
                </w:pPr>
              </w:pPrChange>
            </w:pPr>
            <w:bookmarkStart w:id="18813" w:name="_Toc531570391"/>
            <w:bookmarkStart w:id="18814" w:name="_Toc531574239"/>
            <w:bookmarkStart w:id="18815" w:name="_Toc531577980"/>
            <w:bookmarkStart w:id="18816" w:name="_Toc531581718"/>
            <w:bookmarkEnd w:id="18813"/>
            <w:bookmarkEnd w:id="18814"/>
            <w:bookmarkEnd w:id="18815"/>
            <w:bookmarkEnd w:id="18816"/>
          </w:p>
        </w:tc>
        <w:tc>
          <w:tcPr>
            <w:tcW w:w="838" w:type="dxa"/>
            <w:noWrap/>
            <w:tcPrChange w:id="18817" w:author="phuong vu" w:date="2018-11-23T13:39:00Z">
              <w:tcPr>
                <w:tcW w:w="838" w:type="dxa"/>
                <w:gridSpan w:val="3"/>
                <w:noWrap/>
              </w:tcPr>
            </w:tcPrChange>
          </w:tcPr>
          <w:p w14:paraId="32415F4D" w14:textId="1FD50E51" w:rsidR="00F81B12" w:rsidRPr="00FD2760" w:rsidDel="00D10B12" w:rsidRDefault="00F81B12" w:rsidP="00D10B12">
            <w:pPr>
              <w:spacing w:line="288" w:lineRule="auto"/>
              <w:contextualSpacing/>
              <w:jc w:val="center"/>
              <w:rPr>
                <w:ins w:id="18818" w:author="phuong vu" w:date="2018-11-23T13:35:00Z"/>
                <w:del w:id="18819" w:author="Tran Huan" w:date="2018-12-03T01:22:00Z"/>
              </w:rPr>
              <w:pPrChange w:id="18820" w:author="Tran Huan" w:date="2018-12-03T01:23:00Z">
                <w:pPr>
                  <w:jc w:val="center"/>
                </w:pPr>
              </w:pPrChange>
            </w:pPr>
            <w:bookmarkStart w:id="18821" w:name="_Toc531570392"/>
            <w:bookmarkStart w:id="18822" w:name="_Toc531574240"/>
            <w:bookmarkStart w:id="18823" w:name="_Toc531577981"/>
            <w:bookmarkStart w:id="18824" w:name="_Toc531581719"/>
            <w:bookmarkEnd w:id="18821"/>
            <w:bookmarkEnd w:id="18822"/>
            <w:bookmarkEnd w:id="18823"/>
            <w:bookmarkEnd w:id="18824"/>
          </w:p>
        </w:tc>
        <w:tc>
          <w:tcPr>
            <w:tcW w:w="962" w:type="dxa"/>
            <w:noWrap/>
            <w:tcPrChange w:id="18825" w:author="phuong vu" w:date="2018-11-23T13:39:00Z">
              <w:tcPr>
                <w:tcW w:w="962" w:type="dxa"/>
                <w:gridSpan w:val="3"/>
                <w:noWrap/>
              </w:tcPr>
            </w:tcPrChange>
          </w:tcPr>
          <w:p w14:paraId="10F1EE75" w14:textId="4B930EEB" w:rsidR="00F81B12" w:rsidRPr="00FD2760" w:rsidDel="00D10B12" w:rsidRDefault="00F81B12" w:rsidP="00D10B12">
            <w:pPr>
              <w:spacing w:line="288" w:lineRule="auto"/>
              <w:contextualSpacing/>
              <w:jc w:val="center"/>
              <w:rPr>
                <w:ins w:id="18826" w:author="phuong vu" w:date="2018-11-23T13:35:00Z"/>
                <w:del w:id="18827" w:author="Tran Huan" w:date="2018-12-03T01:22:00Z"/>
              </w:rPr>
              <w:pPrChange w:id="18828" w:author="Tran Huan" w:date="2018-12-03T01:23:00Z">
                <w:pPr>
                  <w:jc w:val="center"/>
                </w:pPr>
              </w:pPrChange>
            </w:pPr>
            <w:bookmarkStart w:id="18829" w:name="_Toc531570393"/>
            <w:bookmarkStart w:id="18830" w:name="_Toc531574241"/>
            <w:bookmarkStart w:id="18831" w:name="_Toc531577982"/>
            <w:bookmarkStart w:id="18832" w:name="_Toc531581720"/>
            <w:bookmarkEnd w:id="18829"/>
            <w:bookmarkEnd w:id="18830"/>
            <w:bookmarkEnd w:id="18831"/>
            <w:bookmarkEnd w:id="18832"/>
          </w:p>
        </w:tc>
        <w:tc>
          <w:tcPr>
            <w:tcW w:w="1875" w:type="dxa"/>
            <w:noWrap/>
            <w:tcPrChange w:id="18833" w:author="phuong vu" w:date="2018-11-23T13:39:00Z">
              <w:tcPr>
                <w:tcW w:w="1355" w:type="dxa"/>
                <w:gridSpan w:val="3"/>
                <w:noWrap/>
              </w:tcPr>
            </w:tcPrChange>
          </w:tcPr>
          <w:p w14:paraId="2C55BE0B" w14:textId="390474B6" w:rsidR="00F81B12" w:rsidRPr="00F81B12" w:rsidDel="00D10B12" w:rsidRDefault="00F81B12" w:rsidP="00D10B12">
            <w:pPr>
              <w:spacing w:line="288" w:lineRule="auto"/>
              <w:contextualSpacing/>
              <w:rPr>
                <w:ins w:id="18834" w:author="phuong vu" w:date="2018-11-23T13:35:00Z"/>
                <w:del w:id="18835" w:author="Tran Huan" w:date="2018-12-03T01:22:00Z"/>
                <w:lang w:val="en-US"/>
                <w:rPrChange w:id="18836" w:author="phuong vu" w:date="2018-11-23T13:45:00Z">
                  <w:rPr>
                    <w:ins w:id="18837" w:author="phuong vu" w:date="2018-11-23T13:35:00Z"/>
                    <w:del w:id="18838" w:author="Tran Huan" w:date="2018-12-03T01:22:00Z"/>
                  </w:rPr>
                </w:rPrChange>
              </w:rPr>
              <w:pPrChange w:id="18839" w:author="Tran Huan" w:date="2018-12-03T01:23:00Z">
                <w:pPr/>
              </w:pPrChange>
            </w:pPr>
            <w:ins w:id="18840" w:author="phuong vu" w:date="2018-11-23T13:45:00Z">
              <w:del w:id="18841" w:author="Tran Huan" w:date="2018-12-03T01:22:00Z">
                <w:r w:rsidDel="00D10B12">
                  <w:rPr>
                    <w:lang w:val="en-US"/>
                  </w:rPr>
                  <w:delText>Nơi nhận quần áo</w:delText>
                </w:r>
              </w:del>
            </w:ins>
            <w:bookmarkStart w:id="18842" w:name="_Toc531570394"/>
            <w:bookmarkStart w:id="18843" w:name="_Toc531574242"/>
            <w:bookmarkStart w:id="18844" w:name="_Toc531577983"/>
            <w:bookmarkStart w:id="18845" w:name="_Toc531581721"/>
            <w:bookmarkEnd w:id="18842"/>
            <w:bookmarkEnd w:id="18843"/>
            <w:bookmarkEnd w:id="18844"/>
            <w:bookmarkEnd w:id="18845"/>
          </w:p>
        </w:tc>
        <w:bookmarkStart w:id="18846" w:name="_Toc531570395"/>
        <w:bookmarkStart w:id="18847" w:name="_Toc531574243"/>
        <w:bookmarkStart w:id="18848" w:name="_Toc531577984"/>
        <w:bookmarkStart w:id="18849" w:name="_Toc531581722"/>
        <w:bookmarkEnd w:id="18846"/>
        <w:bookmarkEnd w:id="18847"/>
        <w:bookmarkEnd w:id="18848"/>
        <w:bookmarkEnd w:id="18849"/>
      </w:tr>
      <w:tr w:rsidR="00F81B12" w:rsidRPr="00CF0C7E" w:rsidDel="00D10B12" w14:paraId="7FC77CC8" w14:textId="0023EE54" w:rsidTr="00904AF3">
        <w:tblPrEx>
          <w:tblPrExChange w:id="18850" w:author="phuong vu" w:date="2018-11-23T13:39:00Z">
            <w:tblPrEx>
              <w:tblW w:w="8209" w:type="dxa"/>
              <w:tblInd w:w="-5" w:type="dxa"/>
            </w:tblPrEx>
          </w:tblPrExChange>
        </w:tblPrEx>
        <w:trPr>
          <w:trHeight w:val="300"/>
          <w:ins w:id="18851" w:author="phuong vu" w:date="2018-11-23T13:35:00Z"/>
          <w:del w:id="18852" w:author="Tran Huan" w:date="2018-12-03T01:22:00Z"/>
          <w:trPrChange w:id="18853" w:author="phuong vu" w:date="2018-11-23T13:39:00Z">
            <w:trPr>
              <w:gridAfter w:val="0"/>
              <w:trHeight w:val="300"/>
            </w:trPr>
          </w:trPrChange>
        </w:trPr>
        <w:tc>
          <w:tcPr>
            <w:tcW w:w="708" w:type="dxa"/>
            <w:noWrap/>
            <w:vAlign w:val="center"/>
            <w:tcPrChange w:id="18854" w:author="phuong vu" w:date="2018-11-23T13:39:00Z">
              <w:tcPr>
                <w:tcW w:w="708" w:type="dxa"/>
                <w:gridSpan w:val="2"/>
                <w:noWrap/>
                <w:vAlign w:val="center"/>
              </w:tcPr>
            </w:tcPrChange>
          </w:tcPr>
          <w:p w14:paraId="3915865F" w14:textId="04A4E0A8" w:rsidR="00F81B12" w:rsidDel="00D10B12" w:rsidRDefault="00F81B12" w:rsidP="00D10B12">
            <w:pPr>
              <w:spacing w:line="288" w:lineRule="auto"/>
              <w:contextualSpacing/>
              <w:jc w:val="center"/>
              <w:rPr>
                <w:ins w:id="18855" w:author="phuong vu" w:date="2018-11-23T13:35:00Z"/>
                <w:del w:id="18856" w:author="Tran Huan" w:date="2018-12-03T01:22:00Z"/>
                <w:lang w:val="en-US"/>
              </w:rPr>
              <w:pPrChange w:id="18857" w:author="Tran Huan" w:date="2018-12-03T01:23:00Z">
                <w:pPr/>
              </w:pPrChange>
            </w:pPr>
            <w:ins w:id="18858" w:author="phuong vu" w:date="2018-11-23T13:35:00Z">
              <w:del w:id="18859" w:author="Tran Huan" w:date="2018-12-03T01:22:00Z">
                <w:r w:rsidDel="00D10B12">
                  <w:rPr>
                    <w:lang w:val="en-US"/>
                  </w:rPr>
                  <w:delText>9</w:delText>
                </w:r>
                <w:bookmarkStart w:id="18860" w:name="_Toc531570396"/>
                <w:bookmarkStart w:id="18861" w:name="_Toc531574244"/>
                <w:bookmarkStart w:id="18862" w:name="_Toc531577985"/>
                <w:bookmarkStart w:id="18863" w:name="_Toc531581723"/>
                <w:bookmarkEnd w:id="18860"/>
                <w:bookmarkEnd w:id="18861"/>
                <w:bookmarkEnd w:id="18862"/>
                <w:bookmarkEnd w:id="18863"/>
              </w:del>
            </w:ins>
          </w:p>
        </w:tc>
        <w:tc>
          <w:tcPr>
            <w:tcW w:w="1993" w:type="dxa"/>
            <w:noWrap/>
            <w:tcPrChange w:id="18864" w:author="phuong vu" w:date="2018-11-23T13:39:00Z">
              <w:tcPr>
                <w:tcW w:w="1992" w:type="dxa"/>
                <w:gridSpan w:val="2"/>
                <w:noWrap/>
              </w:tcPr>
            </w:tcPrChange>
          </w:tcPr>
          <w:p w14:paraId="09D0B897" w14:textId="444B4F31" w:rsidR="00F81B12" w:rsidDel="00D10B12" w:rsidRDefault="00F81B12" w:rsidP="00D10B12">
            <w:pPr>
              <w:spacing w:line="288" w:lineRule="auto"/>
              <w:contextualSpacing/>
              <w:rPr>
                <w:ins w:id="18865" w:author="phuong vu" w:date="2018-11-23T13:35:00Z"/>
                <w:del w:id="18866" w:author="Tran Huan" w:date="2018-12-03T01:22:00Z"/>
                <w:lang w:val="en-US"/>
              </w:rPr>
              <w:pPrChange w:id="18867" w:author="Tran Huan" w:date="2018-12-03T01:23:00Z">
                <w:pPr/>
              </w:pPrChange>
            </w:pPr>
            <w:ins w:id="18868" w:author="phuong vu" w:date="2018-11-23T13:35:00Z">
              <w:del w:id="18869" w:author="Tran Huan" w:date="2018-12-03T01:22:00Z">
                <w:r w:rsidDel="00D10B12">
                  <w:rPr>
                    <w:lang w:val="en-US"/>
                  </w:rPr>
                  <w:delText>delivery_place</w:delText>
                </w:r>
                <w:bookmarkStart w:id="18870" w:name="_Toc531570397"/>
                <w:bookmarkStart w:id="18871" w:name="_Toc531574245"/>
                <w:bookmarkStart w:id="18872" w:name="_Toc531577986"/>
                <w:bookmarkStart w:id="18873" w:name="_Toc531581724"/>
                <w:bookmarkEnd w:id="18870"/>
                <w:bookmarkEnd w:id="18871"/>
                <w:bookmarkEnd w:id="18872"/>
                <w:bookmarkEnd w:id="18873"/>
              </w:del>
            </w:ins>
          </w:p>
        </w:tc>
        <w:tc>
          <w:tcPr>
            <w:tcW w:w="1300" w:type="dxa"/>
            <w:noWrap/>
            <w:tcPrChange w:id="18874" w:author="phuong vu" w:date="2018-11-23T13:39:00Z">
              <w:tcPr>
                <w:tcW w:w="1300" w:type="dxa"/>
                <w:gridSpan w:val="3"/>
                <w:noWrap/>
              </w:tcPr>
            </w:tcPrChange>
          </w:tcPr>
          <w:p w14:paraId="274636AC" w14:textId="1829F38E" w:rsidR="00F81B12" w:rsidRPr="00FD2760" w:rsidDel="00D10B12" w:rsidRDefault="00F81B12" w:rsidP="00D10B12">
            <w:pPr>
              <w:spacing w:line="288" w:lineRule="auto"/>
              <w:contextualSpacing/>
              <w:rPr>
                <w:ins w:id="18875" w:author="phuong vu" w:date="2018-11-23T13:35:00Z"/>
                <w:del w:id="18876" w:author="Tran Huan" w:date="2018-12-03T01:22:00Z"/>
              </w:rPr>
              <w:pPrChange w:id="18877" w:author="Tran Huan" w:date="2018-12-03T01:23:00Z">
                <w:pPr/>
              </w:pPrChange>
            </w:pPr>
            <w:bookmarkStart w:id="18878" w:name="_Toc531570398"/>
            <w:bookmarkStart w:id="18879" w:name="_Toc531574246"/>
            <w:bookmarkStart w:id="18880" w:name="_Toc531577987"/>
            <w:bookmarkStart w:id="18881" w:name="_Toc531581725"/>
            <w:bookmarkEnd w:id="18878"/>
            <w:bookmarkEnd w:id="18879"/>
            <w:bookmarkEnd w:id="18880"/>
            <w:bookmarkEnd w:id="18881"/>
          </w:p>
        </w:tc>
        <w:tc>
          <w:tcPr>
            <w:tcW w:w="1054" w:type="dxa"/>
            <w:noWrap/>
            <w:tcPrChange w:id="18882" w:author="phuong vu" w:date="2018-11-23T13:39:00Z">
              <w:tcPr>
                <w:tcW w:w="1054" w:type="dxa"/>
                <w:gridSpan w:val="3"/>
                <w:noWrap/>
              </w:tcPr>
            </w:tcPrChange>
          </w:tcPr>
          <w:p w14:paraId="4BAC38B4" w14:textId="1C713F84" w:rsidR="00F81B12" w:rsidRPr="00FD2760" w:rsidDel="00D10B12" w:rsidRDefault="00F81B12" w:rsidP="00D10B12">
            <w:pPr>
              <w:spacing w:line="288" w:lineRule="auto"/>
              <w:contextualSpacing/>
              <w:jc w:val="center"/>
              <w:rPr>
                <w:ins w:id="18883" w:author="phuong vu" w:date="2018-11-23T13:35:00Z"/>
                <w:del w:id="18884" w:author="Tran Huan" w:date="2018-12-03T01:22:00Z"/>
              </w:rPr>
              <w:pPrChange w:id="18885" w:author="Tran Huan" w:date="2018-12-03T01:23:00Z">
                <w:pPr>
                  <w:jc w:val="center"/>
                </w:pPr>
              </w:pPrChange>
            </w:pPr>
            <w:bookmarkStart w:id="18886" w:name="_Toc531570399"/>
            <w:bookmarkStart w:id="18887" w:name="_Toc531574247"/>
            <w:bookmarkStart w:id="18888" w:name="_Toc531577988"/>
            <w:bookmarkStart w:id="18889" w:name="_Toc531581726"/>
            <w:bookmarkEnd w:id="18886"/>
            <w:bookmarkEnd w:id="18887"/>
            <w:bookmarkEnd w:id="18888"/>
            <w:bookmarkEnd w:id="18889"/>
          </w:p>
        </w:tc>
        <w:tc>
          <w:tcPr>
            <w:tcW w:w="838" w:type="dxa"/>
            <w:noWrap/>
            <w:tcPrChange w:id="18890" w:author="phuong vu" w:date="2018-11-23T13:39:00Z">
              <w:tcPr>
                <w:tcW w:w="838" w:type="dxa"/>
                <w:gridSpan w:val="3"/>
                <w:noWrap/>
              </w:tcPr>
            </w:tcPrChange>
          </w:tcPr>
          <w:p w14:paraId="29083186" w14:textId="3F9E75E2" w:rsidR="00F81B12" w:rsidRPr="00FD2760" w:rsidDel="00D10B12" w:rsidRDefault="00F81B12" w:rsidP="00D10B12">
            <w:pPr>
              <w:spacing w:line="288" w:lineRule="auto"/>
              <w:contextualSpacing/>
              <w:jc w:val="center"/>
              <w:rPr>
                <w:ins w:id="18891" w:author="phuong vu" w:date="2018-11-23T13:35:00Z"/>
                <w:del w:id="18892" w:author="Tran Huan" w:date="2018-12-03T01:22:00Z"/>
              </w:rPr>
              <w:pPrChange w:id="18893" w:author="Tran Huan" w:date="2018-12-03T01:23:00Z">
                <w:pPr>
                  <w:jc w:val="center"/>
                </w:pPr>
              </w:pPrChange>
            </w:pPr>
            <w:bookmarkStart w:id="18894" w:name="_Toc531570400"/>
            <w:bookmarkStart w:id="18895" w:name="_Toc531574248"/>
            <w:bookmarkStart w:id="18896" w:name="_Toc531577989"/>
            <w:bookmarkStart w:id="18897" w:name="_Toc531581727"/>
            <w:bookmarkEnd w:id="18894"/>
            <w:bookmarkEnd w:id="18895"/>
            <w:bookmarkEnd w:id="18896"/>
            <w:bookmarkEnd w:id="18897"/>
          </w:p>
        </w:tc>
        <w:tc>
          <w:tcPr>
            <w:tcW w:w="962" w:type="dxa"/>
            <w:noWrap/>
            <w:tcPrChange w:id="18898" w:author="phuong vu" w:date="2018-11-23T13:39:00Z">
              <w:tcPr>
                <w:tcW w:w="962" w:type="dxa"/>
                <w:gridSpan w:val="3"/>
                <w:noWrap/>
              </w:tcPr>
            </w:tcPrChange>
          </w:tcPr>
          <w:p w14:paraId="3A60BD3E" w14:textId="3D1D2B27" w:rsidR="00F81B12" w:rsidRPr="00FD2760" w:rsidDel="00D10B12" w:rsidRDefault="00F81B12" w:rsidP="00D10B12">
            <w:pPr>
              <w:spacing w:line="288" w:lineRule="auto"/>
              <w:contextualSpacing/>
              <w:jc w:val="center"/>
              <w:rPr>
                <w:ins w:id="18899" w:author="phuong vu" w:date="2018-11-23T13:35:00Z"/>
                <w:del w:id="18900" w:author="Tran Huan" w:date="2018-12-03T01:22:00Z"/>
              </w:rPr>
              <w:pPrChange w:id="18901" w:author="Tran Huan" w:date="2018-12-03T01:23:00Z">
                <w:pPr>
                  <w:jc w:val="center"/>
                </w:pPr>
              </w:pPrChange>
            </w:pPr>
            <w:bookmarkStart w:id="18902" w:name="_Toc531570401"/>
            <w:bookmarkStart w:id="18903" w:name="_Toc531574249"/>
            <w:bookmarkStart w:id="18904" w:name="_Toc531577990"/>
            <w:bookmarkStart w:id="18905" w:name="_Toc531581728"/>
            <w:bookmarkEnd w:id="18902"/>
            <w:bookmarkEnd w:id="18903"/>
            <w:bookmarkEnd w:id="18904"/>
            <w:bookmarkEnd w:id="18905"/>
          </w:p>
        </w:tc>
        <w:tc>
          <w:tcPr>
            <w:tcW w:w="1875" w:type="dxa"/>
            <w:noWrap/>
            <w:tcPrChange w:id="18906" w:author="phuong vu" w:date="2018-11-23T13:39:00Z">
              <w:tcPr>
                <w:tcW w:w="1355" w:type="dxa"/>
                <w:gridSpan w:val="3"/>
                <w:noWrap/>
              </w:tcPr>
            </w:tcPrChange>
          </w:tcPr>
          <w:p w14:paraId="2C48CC04" w14:textId="0C3C4B5D" w:rsidR="00F81B12" w:rsidRPr="00F81B12" w:rsidDel="00D10B12" w:rsidRDefault="00F81B12" w:rsidP="00D10B12">
            <w:pPr>
              <w:spacing w:line="288" w:lineRule="auto"/>
              <w:contextualSpacing/>
              <w:rPr>
                <w:ins w:id="18907" w:author="phuong vu" w:date="2018-11-23T13:35:00Z"/>
                <w:del w:id="18908" w:author="Tran Huan" w:date="2018-12-03T01:22:00Z"/>
                <w:lang w:val="en-US"/>
                <w:rPrChange w:id="18909" w:author="phuong vu" w:date="2018-11-23T13:45:00Z">
                  <w:rPr>
                    <w:ins w:id="18910" w:author="phuong vu" w:date="2018-11-23T13:35:00Z"/>
                    <w:del w:id="18911" w:author="Tran Huan" w:date="2018-12-03T01:22:00Z"/>
                  </w:rPr>
                </w:rPrChange>
              </w:rPr>
              <w:pPrChange w:id="18912" w:author="Tran Huan" w:date="2018-12-03T01:23:00Z">
                <w:pPr/>
              </w:pPrChange>
            </w:pPr>
            <w:ins w:id="18913" w:author="phuong vu" w:date="2018-11-23T13:45:00Z">
              <w:del w:id="18914" w:author="Tran Huan" w:date="2018-12-03T01:22:00Z">
                <w:r w:rsidDel="00D10B12">
                  <w:rPr>
                    <w:lang w:val="en-US"/>
                  </w:rPr>
                  <w:delText>Nơi trả quần áo</w:delText>
                </w:r>
              </w:del>
            </w:ins>
            <w:bookmarkStart w:id="18915" w:name="_Toc531570402"/>
            <w:bookmarkStart w:id="18916" w:name="_Toc531574250"/>
            <w:bookmarkStart w:id="18917" w:name="_Toc531577991"/>
            <w:bookmarkStart w:id="18918" w:name="_Toc531581729"/>
            <w:bookmarkEnd w:id="18915"/>
            <w:bookmarkEnd w:id="18916"/>
            <w:bookmarkEnd w:id="18917"/>
            <w:bookmarkEnd w:id="18918"/>
          </w:p>
        </w:tc>
        <w:bookmarkStart w:id="18919" w:name="_Toc531570403"/>
        <w:bookmarkStart w:id="18920" w:name="_Toc531574251"/>
        <w:bookmarkStart w:id="18921" w:name="_Toc531577992"/>
        <w:bookmarkStart w:id="18922" w:name="_Toc531581730"/>
        <w:bookmarkEnd w:id="18919"/>
        <w:bookmarkEnd w:id="18920"/>
        <w:bookmarkEnd w:id="18921"/>
        <w:bookmarkEnd w:id="18922"/>
      </w:tr>
      <w:tr w:rsidR="00F81B12" w:rsidRPr="00CF0C7E" w:rsidDel="00D10B12" w14:paraId="0CA4EBF7" w14:textId="27F4BF6C" w:rsidTr="00904AF3">
        <w:tblPrEx>
          <w:tblPrExChange w:id="18923" w:author="phuong vu" w:date="2018-11-23T13:39:00Z">
            <w:tblPrEx>
              <w:tblW w:w="8209" w:type="dxa"/>
              <w:tblInd w:w="-5" w:type="dxa"/>
            </w:tblPrEx>
          </w:tblPrExChange>
        </w:tblPrEx>
        <w:trPr>
          <w:trHeight w:val="300"/>
          <w:ins w:id="18924" w:author="phuong vu" w:date="2018-11-23T13:35:00Z"/>
          <w:del w:id="18925" w:author="Tran Huan" w:date="2018-12-03T01:22:00Z"/>
          <w:trPrChange w:id="18926" w:author="phuong vu" w:date="2018-11-23T13:39:00Z">
            <w:trPr>
              <w:gridAfter w:val="0"/>
              <w:trHeight w:val="300"/>
            </w:trPr>
          </w:trPrChange>
        </w:trPr>
        <w:tc>
          <w:tcPr>
            <w:tcW w:w="708" w:type="dxa"/>
            <w:noWrap/>
            <w:vAlign w:val="center"/>
            <w:tcPrChange w:id="18927" w:author="phuong vu" w:date="2018-11-23T13:39:00Z">
              <w:tcPr>
                <w:tcW w:w="708" w:type="dxa"/>
                <w:gridSpan w:val="2"/>
                <w:noWrap/>
                <w:vAlign w:val="center"/>
              </w:tcPr>
            </w:tcPrChange>
          </w:tcPr>
          <w:p w14:paraId="04DE03EE" w14:textId="7D7AC130" w:rsidR="00F81B12" w:rsidDel="00D10B12" w:rsidRDefault="00F81B12" w:rsidP="00D10B12">
            <w:pPr>
              <w:spacing w:line="288" w:lineRule="auto"/>
              <w:contextualSpacing/>
              <w:jc w:val="center"/>
              <w:rPr>
                <w:ins w:id="18928" w:author="phuong vu" w:date="2018-11-23T13:35:00Z"/>
                <w:del w:id="18929" w:author="Tran Huan" w:date="2018-12-03T01:22:00Z"/>
                <w:lang w:val="en-US"/>
              </w:rPr>
              <w:pPrChange w:id="18930" w:author="Tran Huan" w:date="2018-12-03T01:23:00Z">
                <w:pPr/>
              </w:pPrChange>
            </w:pPr>
            <w:ins w:id="18931" w:author="phuong vu" w:date="2018-11-23T13:35:00Z">
              <w:del w:id="18932" w:author="Tran Huan" w:date="2018-12-03T01:22:00Z">
                <w:r w:rsidDel="00D10B12">
                  <w:rPr>
                    <w:lang w:val="en-US"/>
                  </w:rPr>
                  <w:delText>10</w:delText>
                </w:r>
                <w:bookmarkStart w:id="18933" w:name="_Toc531570404"/>
                <w:bookmarkStart w:id="18934" w:name="_Toc531574252"/>
                <w:bookmarkStart w:id="18935" w:name="_Toc531577993"/>
                <w:bookmarkStart w:id="18936" w:name="_Toc531581731"/>
                <w:bookmarkEnd w:id="18933"/>
                <w:bookmarkEnd w:id="18934"/>
                <w:bookmarkEnd w:id="18935"/>
                <w:bookmarkEnd w:id="18936"/>
              </w:del>
            </w:ins>
          </w:p>
        </w:tc>
        <w:tc>
          <w:tcPr>
            <w:tcW w:w="1993" w:type="dxa"/>
            <w:noWrap/>
            <w:tcPrChange w:id="18937" w:author="phuong vu" w:date="2018-11-23T13:39:00Z">
              <w:tcPr>
                <w:tcW w:w="1992" w:type="dxa"/>
                <w:gridSpan w:val="2"/>
                <w:noWrap/>
              </w:tcPr>
            </w:tcPrChange>
          </w:tcPr>
          <w:p w14:paraId="54497130" w14:textId="13DC7DF2" w:rsidR="00F81B12" w:rsidDel="00D10B12" w:rsidRDefault="00F81B12" w:rsidP="00D10B12">
            <w:pPr>
              <w:spacing w:line="288" w:lineRule="auto"/>
              <w:contextualSpacing/>
              <w:rPr>
                <w:ins w:id="18938" w:author="phuong vu" w:date="2018-11-23T13:35:00Z"/>
                <w:del w:id="18939" w:author="Tran Huan" w:date="2018-12-03T01:22:00Z"/>
                <w:lang w:val="en-US"/>
              </w:rPr>
              <w:pPrChange w:id="18940" w:author="Tran Huan" w:date="2018-12-03T01:23:00Z">
                <w:pPr/>
              </w:pPrChange>
            </w:pPr>
            <w:ins w:id="18941" w:author="phuong vu" w:date="2018-11-23T13:36:00Z">
              <w:del w:id="18942" w:author="Tran Huan" w:date="2018-12-03T01:22:00Z">
                <w:r w:rsidDel="00D10B12">
                  <w:rPr>
                    <w:lang w:val="en-US"/>
                  </w:rPr>
                  <w:delText>promotion_id</w:delText>
                </w:r>
              </w:del>
            </w:ins>
            <w:bookmarkStart w:id="18943" w:name="_Toc531570405"/>
            <w:bookmarkStart w:id="18944" w:name="_Toc531574253"/>
            <w:bookmarkStart w:id="18945" w:name="_Toc531577994"/>
            <w:bookmarkStart w:id="18946" w:name="_Toc531581732"/>
            <w:bookmarkEnd w:id="18943"/>
            <w:bookmarkEnd w:id="18944"/>
            <w:bookmarkEnd w:id="18945"/>
            <w:bookmarkEnd w:id="18946"/>
          </w:p>
        </w:tc>
        <w:tc>
          <w:tcPr>
            <w:tcW w:w="1300" w:type="dxa"/>
            <w:noWrap/>
            <w:tcPrChange w:id="18947" w:author="phuong vu" w:date="2018-11-23T13:39:00Z">
              <w:tcPr>
                <w:tcW w:w="1300" w:type="dxa"/>
                <w:gridSpan w:val="3"/>
                <w:noWrap/>
              </w:tcPr>
            </w:tcPrChange>
          </w:tcPr>
          <w:p w14:paraId="20883354" w14:textId="62671FF9" w:rsidR="00F81B12" w:rsidRPr="00FD2760" w:rsidDel="00D10B12" w:rsidRDefault="00F81B12" w:rsidP="00D10B12">
            <w:pPr>
              <w:spacing w:line="288" w:lineRule="auto"/>
              <w:contextualSpacing/>
              <w:rPr>
                <w:ins w:id="18948" w:author="phuong vu" w:date="2018-11-23T13:35:00Z"/>
                <w:del w:id="18949" w:author="Tran Huan" w:date="2018-12-03T01:22:00Z"/>
              </w:rPr>
              <w:pPrChange w:id="18950" w:author="Tran Huan" w:date="2018-12-03T01:23:00Z">
                <w:pPr/>
              </w:pPrChange>
            </w:pPr>
            <w:ins w:id="18951" w:author="phuong vu" w:date="2018-11-23T13:41:00Z">
              <w:del w:id="18952" w:author="Tran Huan" w:date="2018-12-03T01:22:00Z">
                <w:r w:rsidRPr="00FD2760" w:rsidDel="00D10B12">
                  <w:delText>numeric</w:delText>
                </w:r>
              </w:del>
            </w:ins>
            <w:bookmarkStart w:id="18953" w:name="_Toc531570406"/>
            <w:bookmarkStart w:id="18954" w:name="_Toc531574254"/>
            <w:bookmarkStart w:id="18955" w:name="_Toc531577995"/>
            <w:bookmarkStart w:id="18956" w:name="_Toc531581733"/>
            <w:bookmarkEnd w:id="18953"/>
            <w:bookmarkEnd w:id="18954"/>
            <w:bookmarkEnd w:id="18955"/>
            <w:bookmarkEnd w:id="18956"/>
          </w:p>
        </w:tc>
        <w:tc>
          <w:tcPr>
            <w:tcW w:w="1054" w:type="dxa"/>
            <w:noWrap/>
            <w:tcPrChange w:id="18957" w:author="phuong vu" w:date="2018-11-23T13:39:00Z">
              <w:tcPr>
                <w:tcW w:w="1054" w:type="dxa"/>
                <w:gridSpan w:val="3"/>
                <w:noWrap/>
              </w:tcPr>
            </w:tcPrChange>
          </w:tcPr>
          <w:p w14:paraId="2425DEC8" w14:textId="29429097" w:rsidR="00F81B12" w:rsidRPr="00FD2760" w:rsidDel="00D10B12" w:rsidRDefault="00F81B12" w:rsidP="00D10B12">
            <w:pPr>
              <w:spacing w:line="288" w:lineRule="auto"/>
              <w:contextualSpacing/>
              <w:jc w:val="center"/>
              <w:rPr>
                <w:ins w:id="18958" w:author="phuong vu" w:date="2018-11-23T13:35:00Z"/>
                <w:del w:id="18959" w:author="Tran Huan" w:date="2018-12-03T01:22:00Z"/>
              </w:rPr>
              <w:pPrChange w:id="18960" w:author="Tran Huan" w:date="2018-12-03T01:23:00Z">
                <w:pPr>
                  <w:jc w:val="center"/>
                </w:pPr>
              </w:pPrChange>
            </w:pPr>
            <w:bookmarkStart w:id="18961" w:name="_Toc531570407"/>
            <w:bookmarkStart w:id="18962" w:name="_Toc531574255"/>
            <w:bookmarkStart w:id="18963" w:name="_Toc531577996"/>
            <w:bookmarkStart w:id="18964" w:name="_Toc531581734"/>
            <w:bookmarkEnd w:id="18961"/>
            <w:bookmarkEnd w:id="18962"/>
            <w:bookmarkEnd w:id="18963"/>
            <w:bookmarkEnd w:id="18964"/>
          </w:p>
        </w:tc>
        <w:tc>
          <w:tcPr>
            <w:tcW w:w="838" w:type="dxa"/>
            <w:noWrap/>
            <w:tcPrChange w:id="18965" w:author="phuong vu" w:date="2018-11-23T13:39:00Z">
              <w:tcPr>
                <w:tcW w:w="838" w:type="dxa"/>
                <w:gridSpan w:val="3"/>
                <w:noWrap/>
              </w:tcPr>
            </w:tcPrChange>
          </w:tcPr>
          <w:p w14:paraId="5BE05A26" w14:textId="79B1B15E" w:rsidR="00F81B12" w:rsidRPr="00FD2760" w:rsidDel="00D10B12" w:rsidRDefault="00F81B12" w:rsidP="00D10B12">
            <w:pPr>
              <w:spacing w:line="288" w:lineRule="auto"/>
              <w:contextualSpacing/>
              <w:jc w:val="center"/>
              <w:rPr>
                <w:ins w:id="18966" w:author="phuong vu" w:date="2018-11-23T13:35:00Z"/>
                <w:del w:id="18967" w:author="Tran Huan" w:date="2018-12-03T01:22:00Z"/>
              </w:rPr>
              <w:pPrChange w:id="18968" w:author="Tran Huan" w:date="2018-12-03T01:23:00Z">
                <w:pPr>
                  <w:jc w:val="center"/>
                </w:pPr>
              </w:pPrChange>
            </w:pPr>
            <w:bookmarkStart w:id="18969" w:name="_Toc531570408"/>
            <w:bookmarkStart w:id="18970" w:name="_Toc531574256"/>
            <w:bookmarkStart w:id="18971" w:name="_Toc531577997"/>
            <w:bookmarkStart w:id="18972" w:name="_Toc531581735"/>
            <w:bookmarkEnd w:id="18969"/>
            <w:bookmarkEnd w:id="18970"/>
            <w:bookmarkEnd w:id="18971"/>
            <w:bookmarkEnd w:id="18972"/>
          </w:p>
        </w:tc>
        <w:tc>
          <w:tcPr>
            <w:tcW w:w="962" w:type="dxa"/>
            <w:noWrap/>
            <w:tcPrChange w:id="18973" w:author="phuong vu" w:date="2018-11-23T13:39:00Z">
              <w:tcPr>
                <w:tcW w:w="962" w:type="dxa"/>
                <w:gridSpan w:val="3"/>
                <w:noWrap/>
              </w:tcPr>
            </w:tcPrChange>
          </w:tcPr>
          <w:p w14:paraId="48EF462F" w14:textId="30EE4C0D" w:rsidR="00F81B12" w:rsidRPr="00FD2760" w:rsidDel="00D10B12" w:rsidRDefault="00F81B12" w:rsidP="00D10B12">
            <w:pPr>
              <w:spacing w:line="288" w:lineRule="auto"/>
              <w:contextualSpacing/>
              <w:jc w:val="center"/>
              <w:rPr>
                <w:ins w:id="18974" w:author="phuong vu" w:date="2018-11-23T13:35:00Z"/>
                <w:del w:id="18975" w:author="Tran Huan" w:date="2018-12-03T01:22:00Z"/>
              </w:rPr>
              <w:pPrChange w:id="18976" w:author="Tran Huan" w:date="2018-12-03T01:23:00Z">
                <w:pPr>
                  <w:jc w:val="center"/>
                </w:pPr>
              </w:pPrChange>
            </w:pPr>
            <w:bookmarkStart w:id="18977" w:name="_Toc531570409"/>
            <w:bookmarkStart w:id="18978" w:name="_Toc531574257"/>
            <w:bookmarkStart w:id="18979" w:name="_Toc531577998"/>
            <w:bookmarkStart w:id="18980" w:name="_Toc531581736"/>
            <w:bookmarkEnd w:id="18977"/>
            <w:bookmarkEnd w:id="18978"/>
            <w:bookmarkEnd w:id="18979"/>
            <w:bookmarkEnd w:id="18980"/>
          </w:p>
        </w:tc>
        <w:tc>
          <w:tcPr>
            <w:tcW w:w="1875" w:type="dxa"/>
            <w:noWrap/>
            <w:tcPrChange w:id="18981" w:author="phuong vu" w:date="2018-11-23T13:39:00Z">
              <w:tcPr>
                <w:tcW w:w="1355" w:type="dxa"/>
                <w:gridSpan w:val="3"/>
                <w:noWrap/>
              </w:tcPr>
            </w:tcPrChange>
          </w:tcPr>
          <w:p w14:paraId="1E6465DF" w14:textId="77C6FD6A" w:rsidR="00F81B12" w:rsidRPr="00F81B12" w:rsidDel="00D10B12" w:rsidRDefault="00F81B12" w:rsidP="00D10B12">
            <w:pPr>
              <w:spacing w:line="288" w:lineRule="auto"/>
              <w:contextualSpacing/>
              <w:rPr>
                <w:ins w:id="18982" w:author="phuong vu" w:date="2018-11-23T13:35:00Z"/>
                <w:del w:id="18983" w:author="Tran Huan" w:date="2018-12-03T01:22:00Z"/>
                <w:lang w:val="en-US"/>
                <w:rPrChange w:id="18984" w:author="phuong vu" w:date="2018-11-23T13:45:00Z">
                  <w:rPr>
                    <w:ins w:id="18985" w:author="phuong vu" w:date="2018-11-23T13:35:00Z"/>
                    <w:del w:id="18986" w:author="Tran Huan" w:date="2018-12-03T01:22:00Z"/>
                  </w:rPr>
                </w:rPrChange>
              </w:rPr>
              <w:pPrChange w:id="18987" w:author="Tran Huan" w:date="2018-12-03T01:23:00Z">
                <w:pPr/>
              </w:pPrChange>
            </w:pPr>
            <w:ins w:id="18988" w:author="phuong vu" w:date="2018-11-23T13:45:00Z">
              <w:del w:id="18989" w:author="Tran Huan" w:date="2018-12-03T01:22:00Z">
                <w:r w:rsidDel="00D10B12">
                  <w:rPr>
                    <w:lang w:val="en-US"/>
                  </w:rPr>
                  <w:delText>ID khuyến mãi</w:delText>
                </w:r>
              </w:del>
            </w:ins>
            <w:bookmarkStart w:id="18990" w:name="_Toc531570410"/>
            <w:bookmarkStart w:id="18991" w:name="_Toc531574258"/>
            <w:bookmarkStart w:id="18992" w:name="_Toc531577999"/>
            <w:bookmarkStart w:id="18993" w:name="_Toc531581737"/>
            <w:bookmarkEnd w:id="18990"/>
            <w:bookmarkEnd w:id="18991"/>
            <w:bookmarkEnd w:id="18992"/>
            <w:bookmarkEnd w:id="18993"/>
          </w:p>
        </w:tc>
        <w:bookmarkStart w:id="18994" w:name="_Toc531570411"/>
        <w:bookmarkStart w:id="18995" w:name="_Toc531574259"/>
        <w:bookmarkStart w:id="18996" w:name="_Toc531578000"/>
        <w:bookmarkStart w:id="18997" w:name="_Toc531581738"/>
        <w:bookmarkEnd w:id="18994"/>
        <w:bookmarkEnd w:id="18995"/>
        <w:bookmarkEnd w:id="18996"/>
        <w:bookmarkEnd w:id="18997"/>
      </w:tr>
      <w:tr w:rsidR="00F81B12" w:rsidRPr="00CF0C7E" w:rsidDel="00D10B12" w14:paraId="591C7D00" w14:textId="71B2926D" w:rsidTr="00904AF3">
        <w:tblPrEx>
          <w:tblPrExChange w:id="18998" w:author="phuong vu" w:date="2018-11-23T13:39:00Z">
            <w:tblPrEx>
              <w:tblW w:w="8209" w:type="dxa"/>
              <w:tblInd w:w="-5" w:type="dxa"/>
            </w:tblPrEx>
          </w:tblPrExChange>
        </w:tblPrEx>
        <w:trPr>
          <w:trHeight w:val="300"/>
          <w:ins w:id="18999" w:author="phuong vu" w:date="2018-11-23T13:36:00Z"/>
          <w:del w:id="19000" w:author="Tran Huan" w:date="2018-12-03T01:22:00Z"/>
          <w:trPrChange w:id="19001" w:author="phuong vu" w:date="2018-11-23T13:39:00Z">
            <w:trPr>
              <w:gridAfter w:val="0"/>
              <w:trHeight w:val="300"/>
            </w:trPr>
          </w:trPrChange>
        </w:trPr>
        <w:tc>
          <w:tcPr>
            <w:tcW w:w="708" w:type="dxa"/>
            <w:noWrap/>
            <w:vAlign w:val="center"/>
            <w:tcPrChange w:id="19002" w:author="phuong vu" w:date="2018-11-23T13:39:00Z">
              <w:tcPr>
                <w:tcW w:w="708" w:type="dxa"/>
                <w:gridSpan w:val="2"/>
                <w:noWrap/>
                <w:vAlign w:val="center"/>
              </w:tcPr>
            </w:tcPrChange>
          </w:tcPr>
          <w:p w14:paraId="7AE94B2D" w14:textId="73606C12" w:rsidR="00F81B12" w:rsidDel="00D10B12" w:rsidRDefault="00F81B12" w:rsidP="00D10B12">
            <w:pPr>
              <w:spacing w:line="288" w:lineRule="auto"/>
              <w:contextualSpacing/>
              <w:jc w:val="center"/>
              <w:rPr>
                <w:ins w:id="19003" w:author="phuong vu" w:date="2018-11-23T13:36:00Z"/>
                <w:del w:id="19004" w:author="Tran Huan" w:date="2018-12-03T01:22:00Z"/>
                <w:lang w:val="en-US"/>
              </w:rPr>
              <w:pPrChange w:id="19005" w:author="Tran Huan" w:date="2018-12-03T01:23:00Z">
                <w:pPr/>
              </w:pPrChange>
            </w:pPr>
            <w:ins w:id="19006" w:author="phuong vu" w:date="2018-11-23T13:36:00Z">
              <w:del w:id="19007" w:author="Tran Huan" w:date="2018-12-03T01:22:00Z">
                <w:r w:rsidDel="00D10B12">
                  <w:rPr>
                    <w:lang w:val="en-US"/>
                  </w:rPr>
                  <w:delText>11</w:delText>
                </w:r>
                <w:bookmarkStart w:id="19008" w:name="_Toc531570412"/>
                <w:bookmarkStart w:id="19009" w:name="_Toc531574260"/>
                <w:bookmarkStart w:id="19010" w:name="_Toc531578001"/>
                <w:bookmarkStart w:id="19011" w:name="_Toc531581739"/>
                <w:bookmarkEnd w:id="19008"/>
                <w:bookmarkEnd w:id="19009"/>
                <w:bookmarkEnd w:id="19010"/>
                <w:bookmarkEnd w:id="19011"/>
              </w:del>
            </w:ins>
          </w:p>
        </w:tc>
        <w:tc>
          <w:tcPr>
            <w:tcW w:w="1993" w:type="dxa"/>
            <w:noWrap/>
            <w:tcPrChange w:id="19012" w:author="phuong vu" w:date="2018-11-23T13:39:00Z">
              <w:tcPr>
                <w:tcW w:w="1992" w:type="dxa"/>
                <w:gridSpan w:val="2"/>
                <w:noWrap/>
              </w:tcPr>
            </w:tcPrChange>
          </w:tcPr>
          <w:p w14:paraId="53830868" w14:textId="1D806EF2" w:rsidR="00F81B12" w:rsidDel="00D10B12" w:rsidRDefault="00F81B12" w:rsidP="00D10B12">
            <w:pPr>
              <w:spacing w:line="288" w:lineRule="auto"/>
              <w:contextualSpacing/>
              <w:rPr>
                <w:ins w:id="19013" w:author="phuong vu" w:date="2018-11-23T13:39:00Z"/>
                <w:del w:id="19014" w:author="Tran Huan" w:date="2018-12-03T01:22:00Z"/>
                <w:lang w:val="en-US"/>
              </w:rPr>
              <w:pPrChange w:id="19015" w:author="Tran Huan" w:date="2018-12-03T01:23:00Z">
                <w:pPr/>
              </w:pPrChange>
            </w:pPr>
            <w:ins w:id="19016" w:author="phuong vu" w:date="2018-11-23T13:36:00Z">
              <w:del w:id="19017" w:author="Tran Huan" w:date="2018-12-03T01:22:00Z">
                <w:r w:rsidDel="00D10B12">
                  <w:rPr>
                    <w:lang w:val="en-US"/>
                  </w:rPr>
                  <w:delText>confirm_by</w:delText>
                </w:r>
              </w:del>
            </w:ins>
            <w:bookmarkStart w:id="19018" w:name="_Toc531570413"/>
            <w:bookmarkStart w:id="19019" w:name="_Toc531574261"/>
            <w:bookmarkStart w:id="19020" w:name="_Toc531578002"/>
            <w:bookmarkStart w:id="19021" w:name="_Toc531581740"/>
            <w:bookmarkEnd w:id="19018"/>
            <w:bookmarkEnd w:id="19019"/>
            <w:bookmarkEnd w:id="19020"/>
            <w:bookmarkEnd w:id="19021"/>
          </w:p>
          <w:p w14:paraId="62F5F84E" w14:textId="632CEFB6" w:rsidR="00F81B12" w:rsidDel="00D10B12" w:rsidRDefault="00F81B12" w:rsidP="00D10B12">
            <w:pPr>
              <w:spacing w:line="288" w:lineRule="auto"/>
              <w:contextualSpacing/>
              <w:rPr>
                <w:ins w:id="19022" w:author="phuong vu" w:date="2018-11-23T13:36:00Z"/>
                <w:del w:id="19023" w:author="Tran Huan" w:date="2018-12-03T01:22:00Z"/>
                <w:lang w:val="en-US"/>
              </w:rPr>
              <w:pPrChange w:id="19024" w:author="Tran Huan" w:date="2018-12-03T01:23:00Z">
                <w:pPr/>
              </w:pPrChange>
            </w:pPr>
            <w:ins w:id="19025" w:author="phuong vu" w:date="2018-11-23T13:36:00Z">
              <w:del w:id="19026" w:author="Tran Huan" w:date="2018-12-03T01:22:00Z">
                <w:r w:rsidDel="00D10B12">
                  <w:rPr>
                    <w:lang w:val="en-US"/>
                  </w:rPr>
                  <w:delText>_customer</w:delText>
                </w:r>
                <w:bookmarkStart w:id="19027" w:name="_Toc531570414"/>
                <w:bookmarkStart w:id="19028" w:name="_Toc531574262"/>
                <w:bookmarkStart w:id="19029" w:name="_Toc531578003"/>
                <w:bookmarkStart w:id="19030" w:name="_Toc531581741"/>
                <w:bookmarkEnd w:id="19027"/>
                <w:bookmarkEnd w:id="19028"/>
                <w:bookmarkEnd w:id="19029"/>
                <w:bookmarkEnd w:id="19030"/>
              </w:del>
            </w:ins>
          </w:p>
        </w:tc>
        <w:tc>
          <w:tcPr>
            <w:tcW w:w="1300" w:type="dxa"/>
            <w:noWrap/>
            <w:tcPrChange w:id="19031" w:author="phuong vu" w:date="2018-11-23T13:39:00Z">
              <w:tcPr>
                <w:tcW w:w="1300" w:type="dxa"/>
                <w:gridSpan w:val="3"/>
                <w:noWrap/>
              </w:tcPr>
            </w:tcPrChange>
          </w:tcPr>
          <w:p w14:paraId="1143A507" w14:textId="4B809700" w:rsidR="00F81B12" w:rsidRPr="00F81B12" w:rsidDel="00D10B12" w:rsidRDefault="00F81B12" w:rsidP="00D10B12">
            <w:pPr>
              <w:spacing w:line="288" w:lineRule="auto"/>
              <w:contextualSpacing/>
              <w:rPr>
                <w:ins w:id="19032" w:author="phuong vu" w:date="2018-11-23T13:36:00Z"/>
                <w:del w:id="19033" w:author="Tran Huan" w:date="2018-12-03T01:22:00Z"/>
                <w:lang w:val="en-US"/>
                <w:rPrChange w:id="19034" w:author="phuong vu" w:date="2018-11-23T13:41:00Z">
                  <w:rPr>
                    <w:ins w:id="19035" w:author="phuong vu" w:date="2018-11-23T13:36:00Z"/>
                    <w:del w:id="19036" w:author="Tran Huan" w:date="2018-12-03T01:22:00Z"/>
                  </w:rPr>
                </w:rPrChange>
              </w:rPr>
              <w:pPrChange w:id="19037" w:author="Tran Huan" w:date="2018-12-03T01:23:00Z">
                <w:pPr/>
              </w:pPrChange>
            </w:pPr>
            <w:ins w:id="19038" w:author="phuong vu" w:date="2018-11-23T13:41:00Z">
              <w:del w:id="19039" w:author="Tran Huan" w:date="2018-12-03T01:22:00Z">
                <w:r w:rsidDel="00D10B12">
                  <w:rPr>
                    <w:lang w:val="en-US"/>
                  </w:rPr>
                  <w:delText>boolean</w:delText>
                </w:r>
              </w:del>
            </w:ins>
            <w:bookmarkStart w:id="19040" w:name="_Toc531570415"/>
            <w:bookmarkStart w:id="19041" w:name="_Toc531574263"/>
            <w:bookmarkStart w:id="19042" w:name="_Toc531578004"/>
            <w:bookmarkStart w:id="19043" w:name="_Toc531581742"/>
            <w:bookmarkEnd w:id="19040"/>
            <w:bookmarkEnd w:id="19041"/>
            <w:bookmarkEnd w:id="19042"/>
            <w:bookmarkEnd w:id="19043"/>
          </w:p>
        </w:tc>
        <w:tc>
          <w:tcPr>
            <w:tcW w:w="1054" w:type="dxa"/>
            <w:noWrap/>
            <w:tcPrChange w:id="19044" w:author="phuong vu" w:date="2018-11-23T13:39:00Z">
              <w:tcPr>
                <w:tcW w:w="1054" w:type="dxa"/>
                <w:gridSpan w:val="3"/>
                <w:noWrap/>
              </w:tcPr>
            </w:tcPrChange>
          </w:tcPr>
          <w:p w14:paraId="6B1EA51A" w14:textId="1F2DB4D7" w:rsidR="00F81B12" w:rsidRPr="00FD2760" w:rsidDel="00D10B12" w:rsidRDefault="00F81B12" w:rsidP="00D10B12">
            <w:pPr>
              <w:spacing w:line="288" w:lineRule="auto"/>
              <w:contextualSpacing/>
              <w:jc w:val="center"/>
              <w:rPr>
                <w:ins w:id="19045" w:author="phuong vu" w:date="2018-11-23T13:36:00Z"/>
                <w:del w:id="19046" w:author="Tran Huan" w:date="2018-12-03T01:22:00Z"/>
              </w:rPr>
              <w:pPrChange w:id="19047" w:author="Tran Huan" w:date="2018-12-03T01:23:00Z">
                <w:pPr>
                  <w:jc w:val="center"/>
                </w:pPr>
              </w:pPrChange>
            </w:pPr>
            <w:bookmarkStart w:id="19048" w:name="_Toc531570416"/>
            <w:bookmarkStart w:id="19049" w:name="_Toc531574264"/>
            <w:bookmarkStart w:id="19050" w:name="_Toc531578005"/>
            <w:bookmarkStart w:id="19051" w:name="_Toc531581743"/>
            <w:bookmarkEnd w:id="19048"/>
            <w:bookmarkEnd w:id="19049"/>
            <w:bookmarkEnd w:id="19050"/>
            <w:bookmarkEnd w:id="19051"/>
          </w:p>
        </w:tc>
        <w:tc>
          <w:tcPr>
            <w:tcW w:w="838" w:type="dxa"/>
            <w:noWrap/>
            <w:tcPrChange w:id="19052" w:author="phuong vu" w:date="2018-11-23T13:39:00Z">
              <w:tcPr>
                <w:tcW w:w="838" w:type="dxa"/>
                <w:gridSpan w:val="3"/>
                <w:noWrap/>
              </w:tcPr>
            </w:tcPrChange>
          </w:tcPr>
          <w:p w14:paraId="11B0D30E" w14:textId="377F6DC7" w:rsidR="00F81B12" w:rsidRPr="00FD2760" w:rsidDel="00D10B12" w:rsidRDefault="00F81B12" w:rsidP="00D10B12">
            <w:pPr>
              <w:spacing w:line="288" w:lineRule="auto"/>
              <w:contextualSpacing/>
              <w:jc w:val="center"/>
              <w:rPr>
                <w:ins w:id="19053" w:author="phuong vu" w:date="2018-11-23T13:36:00Z"/>
                <w:del w:id="19054" w:author="Tran Huan" w:date="2018-12-03T01:22:00Z"/>
              </w:rPr>
              <w:pPrChange w:id="19055" w:author="Tran Huan" w:date="2018-12-03T01:23:00Z">
                <w:pPr>
                  <w:jc w:val="center"/>
                </w:pPr>
              </w:pPrChange>
            </w:pPr>
            <w:bookmarkStart w:id="19056" w:name="_Toc531570417"/>
            <w:bookmarkStart w:id="19057" w:name="_Toc531574265"/>
            <w:bookmarkStart w:id="19058" w:name="_Toc531578006"/>
            <w:bookmarkStart w:id="19059" w:name="_Toc531581744"/>
            <w:bookmarkEnd w:id="19056"/>
            <w:bookmarkEnd w:id="19057"/>
            <w:bookmarkEnd w:id="19058"/>
            <w:bookmarkEnd w:id="19059"/>
          </w:p>
        </w:tc>
        <w:tc>
          <w:tcPr>
            <w:tcW w:w="962" w:type="dxa"/>
            <w:noWrap/>
            <w:tcPrChange w:id="19060" w:author="phuong vu" w:date="2018-11-23T13:39:00Z">
              <w:tcPr>
                <w:tcW w:w="962" w:type="dxa"/>
                <w:gridSpan w:val="3"/>
                <w:noWrap/>
              </w:tcPr>
            </w:tcPrChange>
          </w:tcPr>
          <w:p w14:paraId="479D7642" w14:textId="2EA344AF" w:rsidR="00F81B12" w:rsidRPr="00FD2760" w:rsidDel="00D10B12" w:rsidRDefault="00F81B12" w:rsidP="00D10B12">
            <w:pPr>
              <w:spacing w:line="288" w:lineRule="auto"/>
              <w:contextualSpacing/>
              <w:jc w:val="center"/>
              <w:rPr>
                <w:ins w:id="19061" w:author="phuong vu" w:date="2018-11-23T13:36:00Z"/>
                <w:del w:id="19062" w:author="Tran Huan" w:date="2018-12-03T01:22:00Z"/>
              </w:rPr>
              <w:pPrChange w:id="19063" w:author="Tran Huan" w:date="2018-12-03T01:23:00Z">
                <w:pPr>
                  <w:jc w:val="center"/>
                </w:pPr>
              </w:pPrChange>
            </w:pPr>
            <w:bookmarkStart w:id="19064" w:name="_Toc531570418"/>
            <w:bookmarkStart w:id="19065" w:name="_Toc531574266"/>
            <w:bookmarkStart w:id="19066" w:name="_Toc531578007"/>
            <w:bookmarkStart w:id="19067" w:name="_Toc531581745"/>
            <w:bookmarkEnd w:id="19064"/>
            <w:bookmarkEnd w:id="19065"/>
            <w:bookmarkEnd w:id="19066"/>
            <w:bookmarkEnd w:id="19067"/>
          </w:p>
        </w:tc>
        <w:tc>
          <w:tcPr>
            <w:tcW w:w="1875" w:type="dxa"/>
            <w:noWrap/>
            <w:tcPrChange w:id="19068" w:author="phuong vu" w:date="2018-11-23T13:39:00Z">
              <w:tcPr>
                <w:tcW w:w="1355" w:type="dxa"/>
                <w:gridSpan w:val="3"/>
                <w:noWrap/>
              </w:tcPr>
            </w:tcPrChange>
          </w:tcPr>
          <w:p w14:paraId="7ECEA853" w14:textId="19B28C06" w:rsidR="00F81B12" w:rsidRPr="006D4C69" w:rsidDel="00D10B12" w:rsidRDefault="00F81B12" w:rsidP="00D10B12">
            <w:pPr>
              <w:spacing w:line="288" w:lineRule="auto"/>
              <w:contextualSpacing/>
              <w:rPr>
                <w:ins w:id="19069" w:author="phuong vu" w:date="2018-11-23T13:36:00Z"/>
                <w:del w:id="19070" w:author="Tran Huan" w:date="2018-12-03T01:22:00Z"/>
              </w:rPr>
              <w:pPrChange w:id="19071" w:author="Tran Huan" w:date="2018-12-03T01:23:00Z">
                <w:pPr/>
              </w:pPrChange>
            </w:pPr>
            <w:ins w:id="19072" w:author="phuong vu" w:date="2018-11-23T13:45:00Z">
              <w:del w:id="19073" w:author="Tran Huan" w:date="2018-12-03T01:22:00Z">
                <w:r w:rsidRPr="000245EB" w:rsidDel="00D10B12">
                  <w:rPr>
                    <w:rPrChange w:id="19074" w:author="Tran Huan" w:date="2018-11-25T16:08:00Z">
                      <w:rPr>
                        <w:lang w:val="en-US"/>
                      </w:rPr>
                    </w:rPrChange>
                  </w:rPr>
                  <w:delText>Xác nhận đã nhận từ khách hàng</w:delText>
                </w:r>
              </w:del>
            </w:ins>
            <w:bookmarkStart w:id="19075" w:name="_Toc531570419"/>
            <w:bookmarkStart w:id="19076" w:name="_Toc531574267"/>
            <w:bookmarkStart w:id="19077" w:name="_Toc531578008"/>
            <w:bookmarkStart w:id="19078" w:name="_Toc531581746"/>
            <w:bookmarkEnd w:id="19075"/>
            <w:bookmarkEnd w:id="19076"/>
            <w:bookmarkEnd w:id="19077"/>
            <w:bookmarkEnd w:id="19078"/>
          </w:p>
        </w:tc>
        <w:bookmarkStart w:id="19079" w:name="_Toc531570420"/>
        <w:bookmarkStart w:id="19080" w:name="_Toc531574268"/>
        <w:bookmarkStart w:id="19081" w:name="_Toc531578009"/>
        <w:bookmarkStart w:id="19082" w:name="_Toc531581747"/>
        <w:bookmarkEnd w:id="19079"/>
        <w:bookmarkEnd w:id="19080"/>
        <w:bookmarkEnd w:id="19081"/>
        <w:bookmarkEnd w:id="19082"/>
      </w:tr>
      <w:tr w:rsidR="00F81B12" w:rsidRPr="00CF0C7E" w:rsidDel="00D10B12" w14:paraId="41B102EE" w14:textId="0DC15277" w:rsidTr="00904AF3">
        <w:trPr>
          <w:trHeight w:val="300"/>
          <w:ins w:id="19083" w:author="phuong vu" w:date="2018-11-23T13:32:00Z"/>
          <w:del w:id="19084" w:author="Tran Huan" w:date="2018-12-03T01:22:00Z"/>
          <w:trPrChange w:id="19085" w:author="phuong vu" w:date="2018-11-23T13:39:00Z">
            <w:trPr>
              <w:gridBefore w:val="1"/>
              <w:trHeight w:val="300"/>
            </w:trPr>
          </w:trPrChange>
        </w:trPr>
        <w:tc>
          <w:tcPr>
            <w:tcW w:w="708" w:type="dxa"/>
            <w:noWrap/>
            <w:vAlign w:val="center"/>
            <w:hideMark/>
            <w:tcPrChange w:id="19086" w:author="phuong vu" w:date="2018-11-23T13:39:00Z">
              <w:tcPr>
                <w:tcW w:w="708" w:type="dxa"/>
                <w:gridSpan w:val="2"/>
                <w:noWrap/>
                <w:vAlign w:val="center"/>
                <w:hideMark/>
              </w:tcPr>
            </w:tcPrChange>
          </w:tcPr>
          <w:p w14:paraId="6FD4FD3D" w14:textId="468AD57C" w:rsidR="00F81B12" w:rsidRPr="006B6330" w:rsidDel="00D10B12" w:rsidRDefault="00F81B12" w:rsidP="00D10B12">
            <w:pPr>
              <w:spacing w:line="288" w:lineRule="auto"/>
              <w:contextualSpacing/>
              <w:jc w:val="center"/>
              <w:rPr>
                <w:ins w:id="19087" w:author="phuong vu" w:date="2018-11-23T13:32:00Z"/>
                <w:del w:id="19088" w:author="Tran Huan" w:date="2018-12-03T01:22:00Z"/>
                <w:lang w:val="en-US"/>
                <w:rPrChange w:id="19089" w:author="phuong vu" w:date="2018-11-23T13:37:00Z">
                  <w:rPr>
                    <w:ins w:id="19090" w:author="phuong vu" w:date="2018-11-23T13:32:00Z"/>
                    <w:del w:id="19091" w:author="Tran Huan" w:date="2018-12-03T01:22:00Z"/>
                  </w:rPr>
                </w:rPrChange>
              </w:rPr>
              <w:pPrChange w:id="19092" w:author="Tran Huan" w:date="2018-12-03T01:23:00Z">
                <w:pPr/>
              </w:pPrChange>
            </w:pPr>
            <w:ins w:id="19093" w:author="phuong vu" w:date="2018-11-23T13:37:00Z">
              <w:del w:id="19094" w:author="Tran Huan" w:date="2018-12-03T01:22:00Z">
                <w:r w:rsidDel="00D10B12">
                  <w:rPr>
                    <w:lang w:val="en-US"/>
                  </w:rPr>
                  <w:delText>1</w:delText>
                </w:r>
              </w:del>
            </w:ins>
            <w:ins w:id="19095" w:author="phuong vu" w:date="2018-11-23T13:46:00Z">
              <w:del w:id="19096" w:author="Tran Huan" w:date="2018-12-03T01:22:00Z">
                <w:r w:rsidDel="00D10B12">
                  <w:rPr>
                    <w:lang w:val="en-US"/>
                  </w:rPr>
                  <w:delText>2</w:delText>
                </w:r>
              </w:del>
            </w:ins>
            <w:bookmarkStart w:id="19097" w:name="_Toc531570421"/>
            <w:bookmarkStart w:id="19098" w:name="_Toc531574269"/>
            <w:bookmarkStart w:id="19099" w:name="_Toc531578010"/>
            <w:bookmarkStart w:id="19100" w:name="_Toc531581748"/>
            <w:bookmarkEnd w:id="19097"/>
            <w:bookmarkEnd w:id="19098"/>
            <w:bookmarkEnd w:id="19099"/>
            <w:bookmarkEnd w:id="19100"/>
          </w:p>
        </w:tc>
        <w:tc>
          <w:tcPr>
            <w:tcW w:w="1993" w:type="dxa"/>
            <w:noWrap/>
            <w:hideMark/>
            <w:tcPrChange w:id="19101" w:author="phuong vu" w:date="2018-11-23T13:39:00Z">
              <w:tcPr>
                <w:tcW w:w="2513" w:type="dxa"/>
                <w:gridSpan w:val="3"/>
                <w:noWrap/>
                <w:hideMark/>
              </w:tcPr>
            </w:tcPrChange>
          </w:tcPr>
          <w:p w14:paraId="5903FAC7" w14:textId="572CD654" w:rsidR="00F81B12" w:rsidRPr="00FD2760" w:rsidDel="00D10B12" w:rsidRDefault="00F81B12" w:rsidP="00D10B12">
            <w:pPr>
              <w:spacing w:line="288" w:lineRule="auto"/>
              <w:contextualSpacing/>
              <w:rPr>
                <w:ins w:id="19102" w:author="phuong vu" w:date="2018-11-23T13:32:00Z"/>
                <w:del w:id="19103" w:author="Tran Huan" w:date="2018-12-03T01:22:00Z"/>
              </w:rPr>
              <w:pPrChange w:id="19104" w:author="Tran Huan" w:date="2018-12-03T01:23:00Z">
                <w:pPr/>
              </w:pPrChange>
            </w:pPr>
            <w:ins w:id="19105" w:author="phuong vu" w:date="2018-11-23T13:32:00Z">
              <w:del w:id="19106" w:author="Tran Huan" w:date="2018-12-03T01:22:00Z">
                <w:r w:rsidRPr="00FD2760" w:rsidDel="00D10B12">
                  <w:delText>status</w:delText>
                </w:r>
                <w:bookmarkStart w:id="19107" w:name="_Toc531570422"/>
                <w:bookmarkStart w:id="19108" w:name="_Toc531574270"/>
                <w:bookmarkStart w:id="19109" w:name="_Toc531578011"/>
                <w:bookmarkStart w:id="19110" w:name="_Toc531581749"/>
                <w:bookmarkEnd w:id="19107"/>
                <w:bookmarkEnd w:id="19108"/>
                <w:bookmarkEnd w:id="19109"/>
                <w:bookmarkEnd w:id="19110"/>
              </w:del>
            </w:ins>
          </w:p>
        </w:tc>
        <w:tc>
          <w:tcPr>
            <w:tcW w:w="1300" w:type="dxa"/>
            <w:noWrap/>
            <w:hideMark/>
            <w:tcPrChange w:id="19111" w:author="phuong vu" w:date="2018-11-23T13:39:00Z">
              <w:tcPr>
                <w:tcW w:w="1300" w:type="dxa"/>
                <w:gridSpan w:val="3"/>
                <w:noWrap/>
                <w:hideMark/>
              </w:tcPr>
            </w:tcPrChange>
          </w:tcPr>
          <w:p w14:paraId="08B89A9C" w14:textId="7282EFB3" w:rsidR="00F81B12" w:rsidRPr="00FD2760" w:rsidDel="00D10B12" w:rsidRDefault="00F81B12" w:rsidP="00D10B12">
            <w:pPr>
              <w:spacing w:line="288" w:lineRule="auto"/>
              <w:contextualSpacing/>
              <w:rPr>
                <w:ins w:id="19112" w:author="phuong vu" w:date="2018-11-23T13:32:00Z"/>
                <w:del w:id="19113" w:author="Tran Huan" w:date="2018-12-03T01:22:00Z"/>
                <w:lang w:val="en-US"/>
              </w:rPr>
              <w:pPrChange w:id="19114" w:author="Tran Huan" w:date="2018-12-03T01:23:00Z">
                <w:pPr/>
              </w:pPrChange>
            </w:pPr>
            <w:ins w:id="19115" w:author="phuong vu" w:date="2018-11-23T13:32:00Z">
              <w:del w:id="19116" w:author="Tran Huan" w:date="2018-12-03T01:22:00Z">
                <w:r w:rsidRPr="00FD2760" w:rsidDel="00D10B12">
                  <w:delText>character varying</w:delText>
                </w:r>
                <w:bookmarkStart w:id="19117" w:name="_Toc531570423"/>
                <w:bookmarkStart w:id="19118" w:name="_Toc531574271"/>
                <w:bookmarkStart w:id="19119" w:name="_Toc531578012"/>
                <w:bookmarkStart w:id="19120" w:name="_Toc531581750"/>
                <w:bookmarkEnd w:id="19117"/>
                <w:bookmarkEnd w:id="19118"/>
                <w:bookmarkEnd w:id="19119"/>
                <w:bookmarkEnd w:id="19120"/>
              </w:del>
            </w:ins>
          </w:p>
        </w:tc>
        <w:tc>
          <w:tcPr>
            <w:tcW w:w="1054" w:type="dxa"/>
            <w:noWrap/>
            <w:hideMark/>
            <w:tcPrChange w:id="19121" w:author="phuong vu" w:date="2018-11-23T13:39:00Z">
              <w:tcPr>
                <w:tcW w:w="1054" w:type="dxa"/>
                <w:gridSpan w:val="3"/>
                <w:noWrap/>
                <w:hideMark/>
              </w:tcPr>
            </w:tcPrChange>
          </w:tcPr>
          <w:p w14:paraId="2D0FFEE2" w14:textId="2432948C" w:rsidR="00F81B12" w:rsidRPr="00FD2760" w:rsidDel="00D10B12" w:rsidRDefault="00F81B12" w:rsidP="00D10B12">
            <w:pPr>
              <w:spacing w:line="288" w:lineRule="auto"/>
              <w:contextualSpacing/>
              <w:jc w:val="center"/>
              <w:rPr>
                <w:ins w:id="19122" w:author="phuong vu" w:date="2018-11-23T13:32:00Z"/>
                <w:del w:id="19123" w:author="Tran Huan" w:date="2018-12-03T01:22:00Z"/>
              </w:rPr>
              <w:pPrChange w:id="19124" w:author="Tran Huan" w:date="2018-12-03T01:23:00Z">
                <w:pPr>
                  <w:jc w:val="center"/>
                </w:pPr>
              </w:pPrChange>
            </w:pPr>
            <w:ins w:id="19125" w:author="phuong vu" w:date="2018-11-23T13:32:00Z">
              <w:del w:id="19126" w:author="Tran Huan" w:date="2018-12-03T01:22:00Z">
                <w:r w:rsidRPr="00FD2760" w:rsidDel="00D10B12">
                  <w:delText>X</w:delText>
                </w:r>
                <w:bookmarkStart w:id="19127" w:name="_Toc531570424"/>
                <w:bookmarkStart w:id="19128" w:name="_Toc531574272"/>
                <w:bookmarkStart w:id="19129" w:name="_Toc531578013"/>
                <w:bookmarkStart w:id="19130" w:name="_Toc531581751"/>
                <w:bookmarkEnd w:id="19127"/>
                <w:bookmarkEnd w:id="19128"/>
                <w:bookmarkEnd w:id="19129"/>
                <w:bookmarkEnd w:id="19130"/>
              </w:del>
            </w:ins>
          </w:p>
        </w:tc>
        <w:tc>
          <w:tcPr>
            <w:tcW w:w="838" w:type="dxa"/>
            <w:noWrap/>
            <w:hideMark/>
            <w:tcPrChange w:id="19131" w:author="phuong vu" w:date="2018-11-23T13:39:00Z">
              <w:tcPr>
                <w:tcW w:w="810" w:type="dxa"/>
                <w:gridSpan w:val="3"/>
                <w:noWrap/>
                <w:hideMark/>
              </w:tcPr>
            </w:tcPrChange>
          </w:tcPr>
          <w:p w14:paraId="59B1DE05" w14:textId="437995B4" w:rsidR="00F81B12" w:rsidRPr="00FD2760" w:rsidDel="00D10B12" w:rsidRDefault="00F81B12" w:rsidP="00D10B12">
            <w:pPr>
              <w:spacing w:line="288" w:lineRule="auto"/>
              <w:contextualSpacing/>
              <w:jc w:val="center"/>
              <w:rPr>
                <w:ins w:id="19132" w:author="phuong vu" w:date="2018-11-23T13:32:00Z"/>
                <w:del w:id="19133" w:author="Tran Huan" w:date="2018-12-03T01:22:00Z"/>
              </w:rPr>
              <w:pPrChange w:id="19134" w:author="Tran Huan" w:date="2018-12-03T01:23:00Z">
                <w:pPr>
                  <w:jc w:val="center"/>
                </w:pPr>
              </w:pPrChange>
            </w:pPr>
            <w:bookmarkStart w:id="19135" w:name="_Toc531570425"/>
            <w:bookmarkStart w:id="19136" w:name="_Toc531574273"/>
            <w:bookmarkStart w:id="19137" w:name="_Toc531578014"/>
            <w:bookmarkStart w:id="19138" w:name="_Toc531581752"/>
            <w:bookmarkEnd w:id="19135"/>
            <w:bookmarkEnd w:id="19136"/>
            <w:bookmarkEnd w:id="19137"/>
            <w:bookmarkEnd w:id="19138"/>
          </w:p>
        </w:tc>
        <w:tc>
          <w:tcPr>
            <w:tcW w:w="962" w:type="dxa"/>
            <w:noWrap/>
            <w:hideMark/>
            <w:tcPrChange w:id="19139" w:author="phuong vu" w:date="2018-11-23T13:39:00Z">
              <w:tcPr>
                <w:tcW w:w="1215" w:type="dxa"/>
                <w:gridSpan w:val="3"/>
                <w:noWrap/>
                <w:hideMark/>
              </w:tcPr>
            </w:tcPrChange>
          </w:tcPr>
          <w:p w14:paraId="179F4F51" w14:textId="2A70E1E0" w:rsidR="00F81B12" w:rsidRPr="00FD2760" w:rsidDel="00D10B12" w:rsidRDefault="00F81B12" w:rsidP="00D10B12">
            <w:pPr>
              <w:spacing w:line="288" w:lineRule="auto"/>
              <w:contextualSpacing/>
              <w:jc w:val="center"/>
              <w:rPr>
                <w:ins w:id="19140" w:author="phuong vu" w:date="2018-11-23T13:32:00Z"/>
                <w:del w:id="19141" w:author="Tran Huan" w:date="2018-12-03T01:22:00Z"/>
              </w:rPr>
              <w:pPrChange w:id="19142" w:author="Tran Huan" w:date="2018-12-03T01:23:00Z">
                <w:pPr>
                  <w:jc w:val="center"/>
                </w:pPr>
              </w:pPrChange>
            </w:pPr>
            <w:bookmarkStart w:id="19143" w:name="_Toc531570426"/>
            <w:bookmarkStart w:id="19144" w:name="_Toc531574274"/>
            <w:bookmarkStart w:id="19145" w:name="_Toc531578015"/>
            <w:bookmarkStart w:id="19146" w:name="_Toc531581753"/>
            <w:bookmarkEnd w:id="19143"/>
            <w:bookmarkEnd w:id="19144"/>
            <w:bookmarkEnd w:id="19145"/>
            <w:bookmarkEnd w:id="19146"/>
          </w:p>
        </w:tc>
        <w:tc>
          <w:tcPr>
            <w:tcW w:w="1875" w:type="dxa"/>
            <w:noWrap/>
            <w:hideMark/>
            <w:tcPrChange w:id="19147" w:author="phuong vu" w:date="2018-11-23T13:39:00Z">
              <w:tcPr>
                <w:tcW w:w="2648" w:type="dxa"/>
                <w:gridSpan w:val="3"/>
                <w:noWrap/>
                <w:hideMark/>
              </w:tcPr>
            </w:tcPrChange>
          </w:tcPr>
          <w:p w14:paraId="55B2A6AC" w14:textId="51C85713" w:rsidR="00F81B12" w:rsidRPr="00FD2760" w:rsidDel="00D10B12" w:rsidRDefault="00F81B12" w:rsidP="00D10B12">
            <w:pPr>
              <w:keepNext/>
              <w:spacing w:line="288" w:lineRule="auto"/>
              <w:contextualSpacing/>
              <w:rPr>
                <w:ins w:id="19148" w:author="phuong vu" w:date="2018-11-23T13:32:00Z"/>
                <w:del w:id="19149" w:author="Tran Huan" w:date="2018-12-03T01:22:00Z"/>
              </w:rPr>
              <w:pPrChange w:id="19150" w:author="Tran Huan" w:date="2018-12-03T01:23:00Z">
                <w:pPr>
                  <w:keepNext/>
                </w:pPr>
              </w:pPrChange>
            </w:pPr>
            <w:ins w:id="19151" w:author="phuong vu" w:date="2018-11-23T13:32:00Z">
              <w:del w:id="19152" w:author="Tran Huan" w:date="2018-12-03T01:22:00Z">
                <w:r w:rsidRPr="00FD2760" w:rsidDel="00D10B12">
                  <w:delText>Trạng thái hóa đơn</w:delText>
                </w:r>
                <w:bookmarkStart w:id="19153" w:name="_Toc531570427"/>
                <w:bookmarkStart w:id="19154" w:name="_Toc531574275"/>
                <w:bookmarkStart w:id="19155" w:name="_Toc531578016"/>
                <w:bookmarkStart w:id="19156" w:name="_Toc531581754"/>
                <w:bookmarkEnd w:id="19153"/>
                <w:bookmarkEnd w:id="19154"/>
                <w:bookmarkEnd w:id="19155"/>
                <w:bookmarkEnd w:id="19156"/>
              </w:del>
            </w:ins>
          </w:p>
        </w:tc>
        <w:bookmarkStart w:id="19157" w:name="_Toc531570428"/>
        <w:bookmarkStart w:id="19158" w:name="_Toc531574276"/>
        <w:bookmarkStart w:id="19159" w:name="_Toc531578017"/>
        <w:bookmarkStart w:id="19160" w:name="_Toc531581755"/>
        <w:bookmarkEnd w:id="19157"/>
        <w:bookmarkEnd w:id="19158"/>
        <w:bookmarkEnd w:id="19159"/>
        <w:bookmarkEnd w:id="19160"/>
      </w:tr>
    </w:tbl>
    <w:p w14:paraId="49918C67" w14:textId="6ABB2F50" w:rsidR="00E6227B" w:rsidRPr="000D1FDC" w:rsidDel="00D10B12" w:rsidRDefault="00E6227B" w:rsidP="00D10B12">
      <w:pPr>
        <w:pStyle w:val="Caption"/>
        <w:spacing w:after="0" w:line="288" w:lineRule="auto"/>
        <w:contextualSpacing/>
        <w:rPr>
          <w:ins w:id="19161" w:author="phuong vu" w:date="2018-11-23T13:32:00Z"/>
          <w:del w:id="19162" w:author="Tran Huan" w:date="2018-12-03T01:22:00Z"/>
          <w:b/>
          <w:rPrChange w:id="19163" w:author="Tran Huan" w:date="2018-11-25T23:34:00Z">
            <w:rPr>
              <w:ins w:id="19164" w:author="phuong vu" w:date="2018-11-23T13:32:00Z"/>
              <w:del w:id="19165" w:author="Tran Huan" w:date="2018-12-03T01:22:00Z"/>
              <w:b/>
              <w:lang w:val="en-US"/>
            </w:rPr>
          </w:rPrChange>
        </w:rPr>
        <w:pPrChange w:id="19166" w:author="Tran Huan" w:date="2018-12-03T01:23:00Z">
          <w:pPr/>
        </w:pPrChange>
      </w:pPr>
      <w:bookmarkStart w:id="19167" w:name="_Toc531570429"/>
      <w:bookmarkStart w:id="19168" w:name="_Toc531574277"/>
      <w:bookmarkStart w:id="19169" w:name="_Toc531578018"/>
      <w:bookmarkStart w:id="19170" w:name="_Toc531581756"/>
      <w:bookmarkEnd w:id="19167"/>
      <w:bookmarkEnd w:id="19168"/>
      <w:bookmarkEnd w:id="19169"/>
      <w:bookmarkEnd w:id="19170"/>
    </w:p>
    <w:p w14:paraId="2A5A7BDC" w14:textId="02EF4920" w:rsidR="008A7CB0" w:rsidDel="00D10B12" w:rsidRDefault="008A7CB0" w:rsidP="00D10B12">
      <w:pPr>
        <w:spacing w:after="0" w:line="288" w:lineRule="auto"/>
        <w:contextualSpacing/>
        <w:rPr>
          <w:ins w:id="19171" w:author="phuong vu" w:date="2018-11-23T11:44:00Z"/>
          <w:del w:id="19172" w:author="Tran Huan" w:date="2018-12-03T01:22:00Z"/>
          <w:b/>
          <w:lang w:val="en-US"/>
        </w:rPr>
        <w:pPrChange w:id="19173" w:author="Tran Huan" w:date="2018-12-03T01:23:00Z">
          <w:pPr/>
        </w:pPrChange>
      </w:pPr>
      <w:ins w:id="19174" w:author="phuong vu" w:date="2018-11-23T11:44:00Z">
        <w:del w:id="19175" w:author="Tran Huan" w:date="2018-12-03T01:22:00Z">
          <w:r w:rsidDel="00D10B12">
            <w:rPr>
              <w:b/>
              <w:lang w:val="en-US"/>
            </w:rPr>
            <w:delText>BẢNG LABEL</w:delText>
          </w:r>
          <w:bookmarkStart w:id="19176" w:name="_Toc531570430"/>
          <w:bookmarkStart w:id="19177" w:name="_Toc531574278"/>
          <w:bookmarkStart w:id="19178" w:name="_Toc531578019"/>
          <w:bookmarkStart w:id="19179" w:name="_Toc531581757"/>
          <w:bookmarkEnd w:id="19176"/>
          <w:bookmarkEnd w:id="19177"/>
          <w:bookmarkEnd w:id="19178"/>
          <w:bookmarkEnd w:id="19179"/>
        </w:del>
      </w:ins>
    </w:p>
    <w:tbl>
      <w:tblPr>
        <w:tblStyle w:val="TableGrid"/>
        <w:tblW w:w="8725" w:type="dxa"/>
        <w:tblLook w:val="04A0" w:firstRow="1" w:lastRow="0" w:firstColumn="1" w:lastColumn="0" w:noHBand="0" w:noVBand="1"/>
        <w:tblPrChange w:id="19180" w:author="phuong vu" w:date="2018-11-23T13:38:00Z">
          <w:tblPr>
            <w:tblStyle w:val="TableGrid"/>
            <w:tblW w:w="9486" w:type="dxa"/>
            <w:tblLook w:val="04A0" w:firstRow="1" w:lastRow="0" w:firstColumn="1" w:lastColumn="0" w:noHBand="0" w:noVBand="1"/>
          </w:tblPr>
        </w:tblPrChange>
      </w:tblPr>
      <w:tblGrid>
        <w:gridCol w:w="708"/>
        <w:gridCol w:w="1820"/>
        <w:gridCol w:w="1300"/>
        <w:gridCol w:w="1098"/>
        <w:gridCol w:w="838"/>
        <w:gridCol w:w="823"/>
        <w:gridCol w:w="2138"/>
        <w:tblGridChange w:id="19181">
          <w:tblGrid>
            <w:gridCol w:w="708"/>
            <w:gridCol w:w="1820"/>
            <w:gridCol w:w="1300"/>
            <w:gridCol w:w="1098"/>
            <w:gridCol w:w="838"/>
            <w:gridCol w:w="823"/>
            <w:gridCol w:w="2899"/>
          </w:tblGrid>
        </w:tblGridChange>
      </w:tblGrid>
      <w:tr w:rsidR="008A7CB0" w:rsidRPr="001856AA" w:rsidDel="00D10B12" w14:paraId="68A72E79" w14:textId="246DF464" w:rsidTr="006B6330">
        <w:trPr>
          <w:trHeight w:val="300"/>
          <w:ins w:id="19182" w:author="phuong vu" w:date="2018-11-23T11:44:00Z"/>
          <w:del w:id="19183" w:author="Tran Huan" w:date="2018-12-03T01:22:00Z"/>
          <w:trPrChange w:id="19184" w:author="phuong vu" w:date="2018-11-23T13:38:00Z">
            <w:trPr>
              <w:trHeight w:val="300"/>
            </w:trPr>
          </w:trPrChange>
        </w:trPr>
        <w:tc>
          <w:tcPr>
            <w:tcW w:w="708" w:type="dxa"/>
            <w:noWrap/>
            <w:vAlign w:val="center"/>
            <w:hideMark/>
            <w:tcPrChange w:id="19185" w:author="phuong vu" w:date="2018-11-23T13:38:00Z">
              <w:tcPr>
                <w:tcW w:w="708" w:type="dxa"/>
                <w:noWrap/>
                <w:vAlign w:val="center"/>
                <w:hideMark/>
              </w:tcPr>
            </w:tcPrChange>
          </w:tcPr>
          <w:p w14:paraId="36D451D1" w14:textId="74172D21" w:rsidR="008A7CB0" w:rsidRPr="001856AA" w:rsidDel="00D10B12" w:rsidRDefault="008A7CB0" w:rsidP="00D10B12">
            <w:pPr>
              <w:spacing w:line="288" w:lineRule="auto"/>
              <w:contextualSpacing/>
              <w:jc w:val="center"/>
              <w:rPr>
                <w:ins w:id="19186" w:author="phuong vu" w:date="2018-11-23T11:44:00Z"/>
                <w:del w:id="19187" w:author="Tran Huan" w:date="2018-12-03T01:22:00Z"/>
                <w:b/>
                <w:bCs/>
              </w:rPr>
              <w:pPrChange w:id="19188" w:author="Tran Huan" w:date="2018-12-03T01:23:00Z">
                <w:pPr>
                  <w:jc w:val="center"/>
                </w:pPr>
              </w:pPrChange>
            </w:pPr>
            <w:ins w:id="19189" w:author="phuong vu" w:date="2018-11-23T11:44:00Z">
              <w:del w:id="19190" w:author="Tran Huan" w:date="2018-12-03T01:22:00Z">
                <w:r w:rsidRPr="001856AA" w:rsidDel="00D10B12">
                  <w:rPr>
                    <w:b/>
                    <w:bCs/>
                    <w:lang w:val="da-DK"/>
                  </w:rPr>
                  <w:delText>STT</w:delText>
                </w:r>
                <w:bookmarkStart w:id="19191" w:name="_Toc531570431"/>
                <w:bookmarkStart w:id="19192" w:name="_Toc531574279"/>
                <w:bookmarkStart w:id="19193" w:name="_Toc531578020"/>
                <w:bookmarkStart w:id="19194" w:name="_Toc531581758"/>
                <w:bookmarkEnd w:id="19191"/>
                <w:bookmarkEnd w:id="19192"/>
                <w:bookmarkEnd w:id="19193"/>
                <w:bookmarkEnd w:id="19194"/>
              </w:del>
            </w:ins>
          </w:p>
        </w:tc>
        <w:tc>
          <w:tcPr>
            <w:tcW w:w="1820" w:type="dxa"/>
            <w:noWrap/>
            <w:vAlign w:val="center"/>
            <w:hideMark/>
            <w:tcPrChange w:id="19195" w:author="phuong vu" w:date="2018-11-23T13:38:00Z">
              <w:tcPr>
                <w:tcW w:w="1820" w:type="dxa"/>
                <w:noWrap/>
                <w:vAlign w:val="center"/>
                <w:hideMark/>
              </w:tcPr>
            </w:tcPrChange>
          </w:tcPr>
          <w:p w14:paraId="0A538211" w14:textId="66FBB4D2" w:rsidR="008A7CB0" w:rsidRPr="001856AA" w:rsidDel="00D10B12" w:rsidRDefault="008A7CB0" w:rsidP="00D10B12">
            <w:pPr>
              <w:spacing w:line="288" w:lineRule="auto"/>
              <w:contextualSpacing/>
              <w:jc w:val="center"/>
              <w:rPr>
                <w:ins w:id="19196" w:author="phuong vu" w:date="2018-11-23T11:44:00Z"/>
                <w:del w:id="19197" w:author="Tran Huan" w:date="2018-12-03T01:22:00Z"/>
                <w:b/>
                <w:bCs/>
              </w:rPr>
              <w:pPrChange w:id="19198" w:author="Tran Huan" w:date="2018-12-03T01:23:00Z">
                <w:pPr>
                  <w:jc w:val="center"/>
                </w:pPr>
              </w:pPrChange>
            </w:pPr>
            <w:ins w:id="19199" w:author="phuong vu" w:date="2018-11-23T11:44:00Z">
              <w:del w:id="19200" w:author="Tran Huan" w:date="2018-12-03T01:22:00Z">
                <w:r w:rsidRPr="001856AA" w:rsidDel="00D10B12">
                  <w:rPr>
                    <w:b/>
                    <w:bCs/>
                    <w:lang w:val="da-DK"/>
                  </w:rPr>
                  <w:delText>Tên trường</w:delText>
                </w:r>
                <w:bookmarkStart w:id="19201" w:name="_Toc531570432"/>
                <w:bookmarkStart w:id="19202" w:name="_Toc531574280"/>
                <w:bookmarkStart w:id="19203" w:name="_Toc531578021"/>
                <w:bookmarkStart w:id="19204" w:name="_Toc531581759"/>
                <w:bookmarkEnd w:id="19201"/>
                <w:bookmarkEnd w:id="19202"/>
                <w:bookmarkEnd w:id="19203"/>
                <w:bookmarkEnd w:id="19204"/>
              </w:del>
            </w:ins>
          </w:p>
        </w:tc>
        <w:tc>
          <w:tcPr>
            <w:tcW w:w="1300" w:type="dxa"/>
            <w:noWrap/>
            <w:vAlign w:val="center"/>
            <w:hideMark/>
            <w:tcPrChange w:id="19205" w:author="phuong vu" w:date="2018-11-23T13:38:00Z">
              <w:tcPr>
                <w:tcW w:w="1300" w:type="dxa"/>
                <w:noWrap/>
                <w:vAlign w:val="center"/>
                <w:hideMark/>
              </w:tcPr>
            </w:tcPrChange>
          </w:tcPr>
          <w:p w14:paraId="40B17010" w14:textId="3340D3E3" w:rsidR="008A7CB0" w:rsidRPr="001856AA" w:rsidDel="00D10B12" w:rsidRDefault="008A7CB0" w:rsidP="00D10B12">
            <w:pPr>
              <w:spacing w:line="288" w:lineRule="auto"/>
              <w:contextualSpacing/>
              <w:jc w:val="center"/>
              <w:rPr>
                <w:ins w:id="19206" w:author="phuong vu" w:date="2018-11-23T11:44:00Z"/>
                <w:del w:id="19207" w:author="Tran Huan" w:date="2018-12-03T01:22:00Z"/>
                <w:b/>
                <w:bCs/>
              </w:rPr>
              <w:pPrChange w:id="19208" w:author="Tran Huan" w:date="2018-12-03T01:23:00Z">
                <w:pPr>
                  <w:jc w:val="center"/>
                </w:pPr>
              </w:pPrChange>
            </w:pPr>
            <w:ins w:id="19209" w:author="phuong vu" w:date="2018-11-23T11:44:00Z">
              <w:del w:id="19210" w:author="Tran Huan" w:date="2018-12-03T01:22:00Z">
                <w:r w:rsidRPr="001856AA" w:rsidDel="00D10B12">
                  <w:rPr>
                    <w:b/>
                    <w:bCs/>
                    <w:lang w:val="da-DK"/>
                  </w:rPr>
                  <w:delText>Kiểu</w:delText>
                </w:r>
                <w:bookmarkStart w:id="19211" w:name="_Toc531570433"/>
                <w:bookmarkStart w:id="19212" w:name="_Toc531574281"/>
                <w:bookmarkStart w:id="19213" w:name="_Toc531578022"/>
                <w:bookmarkStart w:id="19214" w:name="_Toc531581760"/>
                <w:bookmarkEnd w:id="19211"/>
                <w:bookmarkEnd w:id="19212"/>
                <w:bookmarkEnd w:id="19213"/>
                <w:bookmarkEnd w:id="19214"/>
              </w:del>
            </w:ins>
          </w:p>
        </w:tc>
        <w:tc>
          <w:tcPr>
            <w:tcW w:w="1098" w:type="dxa"/>
            <w:noWrap/>
            <w:vAlign w:val="center"/>
            <w:hideMark/>
            <w:tcPrChange w:id="19215" w:author="phuong vu" w:date="2018-11-23T13:38:00Z">
              <w:tcPr>
                <w:tcW w:w="1098" w:type="dxa"/>
                <w:noWrap/>
                <w:vAlign w:val="center"/>
                <w:hideMark/>
              </w:tcPr>
            </w:tcPrChange>
          </w:tcPr>
          <w:p w14:paraId="7224DDE4" w14:textId="757C5826" w:rsidR="008A7CB0" w:rsidRPr="001856AA" w:rsidDel="00D10B12" w:rsidRDefault="008A7CB0" w:rsidP="00D10B12">
            <w:pPr>
              <w:spacing w:line="288" w:lineRule="auto"/>
              <w:contextualSpacing/>
              <w:jc w:val="center"/>
              <w:rPr>
                <w:ins w:id="19216" w:author="phuong vu" w:date="2018-11-23T11:44:00Z"/>
                <w:del w:id="19217" w:author="Tran Huan" w:date="2018-12-03T01:22:00Z"/>
                <w:b/>
                <w:bCs/>
              </w:rPr>
              <w:pPrChange w:id="19218" w:author="Tran Huan" w:date="2018-12-03T01:23:00Z">
                <w:pPr>
                  <w:jc w:val="center"/>
                </w:pPr>
              </w:pPrChange>
            </w:pPr>
            <w:ins w:id="19219" w:author="phuong vu" w:date="2018-11-23T11:44:00Z">
              <w:del w:id="19220" w:author="Tran Huan" w:date="2018-12-03T01:22:00Z">
                <w:r w:rsidRPr="001856AA" w:rsidDel="00D10B12">
                  <w:rPr>
                    <w:b/>
                    <w:bCs/>
                    <w:lang w:val="da-DK"/>
                  </w:rPr>
                  <w:delText>Chấp nhận Null</w:delText>
                </w:r>
                <w:bookmarkStart w:id="19221" w:name="_Toc531570434"/>
                <w:bookmarkStart w:id="19222" w:name="_Toc531574282"/>
                <w:bookmarkStart w:id="19223" w:name="_Toc531578023"/>
                <w:bookmarkStart w:id="19224" w:name="_Toc531581761"/>
                <w:bookmarkEnd w:id="19221"/>
                <w:bookmarkEnd w:id="19222"/>
                <w:bookmarkEnd w:id="19223"/>
                <w:bookmarkEnd w:id="19224"/>
              </w:del>
            </w:ins>
          </w:p>
        </w:tc>
        <w:tc>
          <w:tcPr>
            <w:tcW w:w="838" w:type="dxa"/>
            <w:noWrap/>
            <w:vAlign w:val="center"/>
            <w:hideMark/>
            <w:tcPrChange w:id="19225" w:author="phuong vu" w:date="2018-11-23T13:38:00Z">
              <w:tcPr>
                <w:tcW w:w="838" w:type="dxa"/>
                <w:noWrap/>
                <w:vAlign w:val="center"/>
                <w:hideMark/>
              </w:tcPr>
            </w:tcPrChange>
          </w:tcPr>
          <w:p w14:paraId="0B6169FE" w14:textId="6719EBB8" w:rsidR="008A7CB0" w:rsidRPr="001856AA" w:rsidDel="00D10B12" w:rsidRDefault="008A7CB0" w:rsidP="00D10B12">
            <w:pPr>
              <w:spacing w:line="288" w:lineRule="auto"/>
              <w:contextualSpacing/>
              <w:jc w:val="center"/>
              <w:rPr>
                <w:ins w:id="19226" w:author="phuong vu" w:date="2018-11-23T11:44:00Z"/>
                <w:del w:id="19227" w:author="Tran Huan" w:date="2018-12-03T01:22:00Z"/>
                <w:b/>
                <w:bCs/>
              </w:rPr>
              <w:pPrChange w:id="19228" w:author="Tran Huan" w:date="2018-12-03T01:23:00Z">
                <w:pPr>
                  <w:jc w:val="center"/>
                </w:pPr>
              </w:pPrChange>
            </w:pPr>
            <w:ins w:id="19229" w:author="phuong vu" w:date="2018-11-23T11:44:00Z">
              <w:del w:id="19230" w:author="Tran Huan" w:date="2018-12-03T01:22:00Z">
                <w:r w:rsidRPr="001856AA" w:rsidDel="00D10B12">
                  <w:rPr>
                    <w:b/>
                    <w:bCs/>
                    <w:lang w:val="da-DK"/>
                  </w:rPr>
                  <w:delText>Khóa chính</w:delText>
                </w:r>
                <w:bookmarkStart w:id="19231" w:name="_Toc531570435"/>
                <w:bookmarkStart w:id="19232" w:name="_Toc531574283"/>
                <w:bookmarkStart w:id="19233" w:name="_Toc531578024"/>
                <w:bookmarkStart w:id="19234" w:name="_Toc531581762"/>
                <w:bookmarkEnd w:id="19231"/>
                <w:bookmarkEnd w:id="19232"/>
                <w:bookmarkEnd w:id="19233"/>
                <w:bookmarkEnd w:id="19234"/>
              </w:del>
            </w:ins>
          </w:p>
        </w:tc>
        <w:tc>
          <w:tcPr>
            <w:tcW w:w="823" w:type="dxa"/>
            <w:noWrap/>
            <w:vAlign w:val="center"/>
            <w:hideMark/>
            <w:tcPrChange w:id="19235" w:author="phuong vu" w:date="2018-11-23T13:38:00Z">
              <w:tcPr>
                <w:tcW w:w="823" w:type="dxa"/>
                <w:noWrap/>
                <w:vAlign w:val="center"/>
                <w:hideMark/>
              </w:tcPr>
            </w:tcPrChange>
          </w:tcPr>
          <w:p w14:paraId="332BF9FC" w14:textId="22934333" w:rsidR="008A7CB0" w:rsidRPr="001856AA" w:rsidDel="00D10B12" w:rsidRDefault="008A7CB0" w:rsidP="00D10B12">
            <w:pPr>
              <w:spacing w:line="288" w:lineRule="auto"/>
              <w:contextualSpacing/>
              <w:jc w:val="center"/>
              <w:rPr>
                <w:ins w:id="19236" w:author="phuong vu" w:date="2018-11-23T11:44:00Z"/>
                <w:del w:id="19237" w:author="Tran Huan" w:date="2018-12-03T01:22:00Z"/>
                <w:b/>
                <w:bCs/>
              </w:rPr>
              <w:pPrChange w:id="19238" w:author="Tran Huan" w:date="2018-12-03T01:23:00Z">
                <w:pPr>
                  <w:jc w:val="center"/>
                </w:pPr>
              </w:pPrChange>
            </w:pPr>
            <w:ins w:id="19239" w:author="phuong vu" w:date="2018-11-23T11:44:00Z">
              <w:del w:id="19240" w:author="Tran Huan" w:date="2018-12-03T01:22:00Z">
                <w:r w:rsidRPr="001856AA" w:rsidDel="00D10B12">
                  <w:rPr>
                    <w:b/>
                    <w:bCs/>
                    <w:lang w:val="da-DK"/>
                  </w:rPr>
                  <w:delText>Khóa ngoại</w:delText>
                </w:r>
                <w:bookmarkStart w:id="19241" w:name="_Toc531570436"/>
                <w:bookmarkStart w:id="19242" w:name="_Toc531574284"/>
                <w:bookmarkStart w:id="19243" w:name="_Toc531578025"/>
                <w:bookmarkStart w:id="19244" w:name="_Toc531581763"/>
                <w:bookmarkEnd w:id="19241"/>
                <w:bookmarkEnd w:id="19242"/>
                <w:bookmarkEnd w:id="19243"/>
                <w:bookmarkEnd w:id="19244"/>
              </w:del>
            </w:ins>
          </w:p>
        </w:tc>
        <w:tc>
          <w:tcPr>
            <w:tcW w:w="2138" w:type="dxa"/>
            <w:noWrap/>
            <w:vAlign w:val="center"/>
            <w:hideMark/>
            <w:tcPrChange w:id="19245" w:author="phuong vu" w:date="2018-11-23T13:38:00Z">
              <w:tcPr>
                <w:tcW w:w="2899" w:type="dxa"/>
                <w:noWrap/>
                <w:vAlign w:val="center"/>
                <w:hideMark/>
              </w:tcPr>
            </w:tcPrChange>
          </w:tcPr>
          <w:p w14:paraId="392201AD" w14:textId="7416A968" w:rsidR="008A7CB0" w:rsidRPr="001856AA" w:rsidDel="00D10B12" w:rsidRDefault="008A7CB0" w:rsidP="00D10B12">
            <w:pPr>
              <w:spacing w:line="288" w:lineRule="auto"/>
              <w:ind w:right="226"/>
              <w:contextualSpacing/>
              <w:jc w:val="center"/>
              <w:rPr>
                <w:ins w:id="19246" w:author="phuong vu" w:date="2018-11-23T11:44:00Z"/>
                <w:del w:id="19247" w:author="Tran Huan" w:date="2018-12-03T01:22:00Z"/>
                <w:b/>
                <w:bCs/>
              </w:rPr>
              <w:pPrChange w:id="19248" w:author="Tran Huan" w:date="2018-12-03T01:23:00Z">
                <w:pPr>
                  <w:ind w:right="226"/>
                  <w:jc w:val="center"/>
                </w:pPr>
              </w:pPrChange>
            </w:pPr>
            <w:ins w:id="19249" w:author="phuong vu" w:date="2018-11-23T11:44:00Z">
              <w:del w:id="19250" w:author="Tran Huan" w:date="2018-12-03T01:22:00Z">
                <w:r w:rsidRPr="001856AA" w:rsidDel="00D10B12">
                  <w:rPr>
                    <w:b/>
                    <w:bCs/>
                    <w:lang w:val="da-DK"/>
                  </w:rPr>
                  <w:delText>Mô tả</w:delText>
                </w:r>
                <w:bookmarkStart w:id="19251" w:name="_Toc531570437"/>
                <w:bookmarkStart w:id="19252" w:name="_Toc531574285"/>
                <w:bookmarkStart w:id="19253" w:name="_Toc531578026"/>
                <w:bookmarkStart w:id="19254" w:name="_Toc531581764"/>
                <w:bookmarkEnd w:id="19251"/>
                <w:bookmarkEnd w:id="19252"/>
                <w:bookmarkEnd w:id="19253"/>
                <w:bookmarkEnd w:id="19254"/>
              </w:del>
            </w:ins>
          </w:p>
        </w:tc>
        <w:bookmarkStart w:id="19255" w:name="_Toc531570438"/>
        <w:bookmarkStart w:id="19256" w:name="_Toc531574286"/>
        <w:bookmarkStart w:id="19257" w:name="_Toc531578027"/>
        <w:bookmarkStart w:id="19258" w:name="_Toc531581765"/>
        <w:bookmarkEnd w:id="19255"/>
        <w:bookmarkEnd w:id="19256"/>
        <w:bookmarkEnd w:id="19257"/>
        <w:bookmarkEnd w:id="19258"/>
      </w:tr>
      <w:tr w:rsidR="008A7CB0" w:rsidRPr="001856AA" w:rsidDel="00D10B12" w14:paraId="0409637B" w14:textId="777886A6" w:rsidTr="006B6330">
        <w:trPr>
          <w:trHeight w:val="300"/>
          <w:ins w:id="19259" w:author="phuong vu" w:date="2018-11-23T11:44:00Z"/>
          <w:del w:id="19260" w:author="Tran Huan" w:date="2018-12-03T01:22:00Z"/>
          <w:trPrChange w:id="19261" w:author="phuong vu" w:date="2018-11-23T13:38:00Z">
            <w:trPr>
              <w:trHeight w:val="300"/>
            </w:trPr>
          </w:trPrChange>
        </w:trPr>
        <w:tc>
          <w:tcPr>
            <w:tcW w:w="708" w:type="dxa"/>
            <w:noWrap/>
            <w:vAlign w:val="center"/>
            <w:hideMark/>
            <w:tcPrChange w:id="19262" w:author="phuong vu" w:date="2018-11-23T13:38:00Z">
              <w:tcPr>
                <w:tcW w:w="708" w:type="dxa"/>
                <w:noWrap/>
                <w:vAlign w:val="center"/>
                <w:hideMark/>
              </w:tcPr>
            </w:tcPrChange>
          </w:tcPr>
          <w:p w14:paraId="70AED5FC" w14:textId="294572AD" w:rsidR="008A7CB0" w:rsidRPr="00FD2760" w:rsidDel="00D10B12" w:rsidRDefault="008A7CB0" w:rsidP="00D10B12">
            <w:pPr>
              <w:spacing w:line="288" w:lineRule="auto"/>
              <w:contextualSpacing/>
              <w:jc w:val="center"/>
              <w:rPr>
                <w:ins w:id="19263" w:author="phuong vu" w:date="2018-11-23T11:44:00Z"/>
                <w:del w:id="19264" w:author="Tran Huan" w:date="2018-12-03T01:22:00Z"/>
              </w:rPr>
              <w:pPrChange w:id="19265" w:author="Tran Huan" w:date="2018-12-03T01:23:00Z">
                <w:pPr>
                  <w:jc w:val="center"/>
                </w:pPr>
              </w:pPrChange>
            </w:pPr>
            <w:ins w:id="19266" w:author="phuong vu" w:date="2018-11-23T11:44:00Z">
              <w:del w:id="19267" w:author="Tran Huan" w:date="2018-12-03T01:22:00Z">
                <w:r w:rsidRPr="00FD2760" w:rsidDel="00D10B12">
                  <w:delText>1</w:delText>
                </w:r>
                <w:bookmarkStart w:id="19268" w:name="_Toc531570439"/>
                <w:bookmarkStart w:id="19269" w:name="_Toc531574287"/>
                <w:bookmarkStart w:id="19270" w:name="_Toc531578028"/>
                <w:bookmarkStart w:id="19271" w:name="_Toc531581766"/>
                <w:bookmarkEnd w:id="19268"/>
                <w:bookmarkEnd w:id="19269"/>
                <w:bookmarkEnd w:id="19270"/>
                <w:bookmarkEnd w:id="19271"/>
              </w:del>
            </w:ins>
          </w:p>
        </w:tc>
        <w:tc>
          <w:tcPr>
            <w:tcW w:w="1820" w:type="dxa"/>
            <w:noWrap/>
            <w:hideMark/>
            <w:tcPrChange w:id="19272" w:author="phuong vu" w:date="2018-11-23T13:38:00Z">
              <w:tcPr>
                <w:tcW w:w="1820" w:type="dxa"/>
                <w:noWrap/>
                <w:hideMark/>
              </w:tcPr>
            </w:tcPrChange>
          </w:tcPr>
          <w:p w14:paraId="7E541250" w14:textId="684D2239" w:rsidR="008A7CB0" w:rsidRPr="00FD2760" w:rsidDel="00D10B12" w:rsidRDefault="008A7CB0" w:rsidP="00D10B12">
            <w:pPr>
              <w:spacing w:line="288" w:lineRule="auto"/>
              <w:contextualSpacing/>
              <w:rPr>
                <w:ins w:id="19273" w:author="phuong vu" w:date="2018-11-23T11:44:00Z"/>
                <w:del w:id="19274" w:author="Tran Huan" w:date="2018-12-03T01:22:00Z"/>
              </w:rPr>
              <w:pPrChange w:id="19275" w:author="Tran Huan" w:date="2018-12-03T01:23:00Z">
                <w:pPr/>
              </w:pPrChange>
            </w:pPr>
            <w:ins w:id="19276" w:author="phuong vu" w:date="2018-11-23T11:44:00Z">
              <w:del w:id="19277" w:author="Tran Huan" w:date="2018-12-03T01:22:00Z">
                <w:r w:rsidRPr="00FD2760" w:rsidDel="00D10B12">
                  <w:delText>id</w:delText>
                </w:r>
                <w:bookmarkStart w:id="19278" w:name="_Toc531570440"/>
                <w:bookmarkStart w:id="19279" w:name="_Toc531574288"/>
                <w:bookmarkStart w:id="19280" w:name="_Toc531578029"/>
                <w:bookmarkStart w:id="19281" w:name="_Toc531581767"/>
                <w:bookmarkEnd w:id="19278"/>
                <w:bookmarkEnd w:id="19279"/>
                <w:bookmarkEnd w:id="19280"/>
                <w:bookmarkEnd w:id="19281"/>
              </w:del>
            </w:ins>
          </w:p>
        </w:tc>
        <w:tc>
          <w:tcPr>
            <w:tcW w:w="1300" w:type="dxa"/>
            <w:noWrap/>
            <w:hideMark/>
            <w:tcPrChange w:id="19282" w:author="phuong vu" w:date="2018-11-23T13:38:00Z">
              <w:tcPr>
                <w:tcW w:w="1300" w:type="dxa"/>
                <w:noWrap/>
                <w:hideMark/>
              </w:tcPr>
            </w:tcPrChange>
          </w:tcPr>
          <w:p w14:paraId="7A4F8B4F" w14:textId="7226DA91" w:rsidR="008A7CB0" w:rsidRPr="00FD2760" w:rsidDel="00D10B12" w:rsidRDefault="008A7CB0" w:rsidP="00D10B12">
            <w:pPr>
              <w:spacing w:line="288" w:lineRule="auto"/>
              <w:contextualSpacing/>
              <w:rPr>
                <w:ins w:id="19283" w:author="phuong vu" w:date="2018-11-23T11:44:00Z"/>
                <w:del w:id="19284" w:author="Tran Huan" w:date="2018-12-03T01:22:00Z"/>
              </w:rPr>
              <w:pPrChange w:id="19285" w:author="Tran Huan" w:date="2018-12-03T01:23:00Z">
                <w:pPr/>
              </w:pPrChange>
            </w:pPr>
            <w:ins w:id="19286" w:author="phuong vu" w:date="2018-11-23T11:44:00Z">
              <w:del w:id="19287" w:author="Tran Huan" w:date="2018-12-03T01:22:00Z">
                <w:r w:rsidRPr="00FD2760" w:rsidDel="00D10B12">
                  <w:delText>numeric</w:delText>
                </w:r>
                <w:bookmarkStart w:id="19288" w:name="_Toc531570441"/>
                <w:bookmarkStart w:id="19289" w:name="_Toc531574289"/>
                <w:bookmarkStart w:id="19290" w:name="_Toc531578030"/>
                <w:bookmarkStart w:id="19291" w:name="_Toc531581768"/>
                <w:bookmarkEnd w:id="19288"/>
                <w:bookmarkEnd w:id="19289"/>
                <w:bookmarkEnd w:id="19290"/>
                <w:bookmarkEnd w:id="19291"/>
              </w:del>
            </w:ins>
          </w:p>
        </w:tc>
        <w:tc>
          <w:tcPr>
            <w:tcW w:w="1098" w:type="dxa"/>
            <w:noWrap/>
            <w:vAlign w:val="center"/>
            <w:hideMark/>
            <w:tcPrChange w:id="19292" w:author="phuong vu" w:date="2018-11-23T13:38:00Z">
              <w:tcPr>
                <w:tcW w:w="1098" w:type="dxa"/>
                <w:noWrap/>
                <w:vAlign w:val="center"/>
                <w:hideMark/>
              </w:tcPr>
            </w:tcPrChange>
          </w:tcPr>
          <w:p w14:paraId="58A04677" w14:textId="579BE22A" w:rsidR="008A7CB0" w:rsidRPr="00FD2760" w:rsidDel="00D10B12" w:rsidRDefault="008A7CB0" w:rsidP="00D10B12">
            <w:pPr>
              <w:spacing w:line="288" w:lineRule="auto"/>
              <w:contextualSpacing/>
              <w:jc w:val="center"/>
              <w:rPr>
                <w:ins w:id="19293" w:author="phuong vu" w:date="2018-11-23T11:44:00Z"/>
                <w:del w:id="19294" w:author="Tran Huan" w:date="2018-12-03T01:22:00Z"/>
              </w:rPr>
              <w:pPrChange w:id="19295" w:author="Tran Huan" w:date="2018-12-03T01:23:00Z">
                <w:pPr>
                  <w:jc w:val="center"/>
                </w:pPr>
              </w:pPrChange>
            </w:pPr>
            <w:bookmarkStart w:id="19296" w:name="_Toc531570442"/>
            <w:bookmarkStart w:id="19297" w:name="_Toc531574290"/>
            <w:bookmarkStart w:id="19298" w:name="_Toc531578031"/>
            <w:bookmarkStart w:id="19299" w:name="_Toc531581769"/>
            <w:bookmarkEnd w:id="19296"/>
            <w:bookmarkEnd w:id="19297"/>
            <w:bookmarkEnd w:id="19298"/>
            <w:bookmarkEnd w:id="19299"/>
          </w:p>
        </w:tc>
        <w:tc>
          <w:tcPr>
            <w:tcW w:w="838" w:type="dxa"/>
            <w:noWrap/>
            <w:vAlign w:val="center"/>
            <w:hideMark/>
            <w:tcPrChange w:id="19300" w:author="phuong vu" w:date="2018-11-23T13:38:00Z">
              <w:tcPr>
                <w:tcW w:w="838" w:type="dxa"/>
                <w:noWrap/>
                <w:vAlign w:val="center"/>
                <w:hideMark/>
              </w:tcPr>
            </w:tcPrChange>
          </w:tcPr>
          <w:p w14:paraId="17BC2B4F" w14:textId="124037E8" w:rsidR="008A7CB0" w:rsidRPr="00FD2760" w:rsidDel="00D10B12" w:rsidRDefault="008A7CB0" w:rsidP="00D10B12">
            <w:pPr>
              <w:spacing w:line="288" w:lineRule="auto"/>
              <w:contextualSpacing/>
              <w:jc w:val="center"/>
              <w:rPr>
                <w:ins w:id="19301" w:author="phuong vu" w:date="2018-11-23T11:44:00Z"/>
                <w:del w:id="19302" w:author="Tran Huan" w:date="2018-12-03T01:22:00Z"/>
              </w:rPr>
              <w:pPrChange w:id="19303" w:author="Tran Huan" w:date="2018-12-03T01:23:00Z">
                <w:pPr>
                  <w:jc w:val="center"/>
                </w:pPr>
              </w:pPrChange>
            </w:pPr>
            <w:ins w:id="19304" w:author="phuong vu" w:date="2018-11-23T11:44:00Z">
              <w:del w:id="19305" w:author="Tran Huan" w:date="2018-12-03T01:22:00Z">
                <w:r w:rsidRPr="00FD2760" w:rsidDel="00D10B12">
                  <w:delText>X</w:delText>
                </w:r>
                <w:bookmarkStart w:id="19306" w:name="_Toc531570443"/>
                <w:bookmarkStart w:id="19307" w:name="_Toc531574291"/>
                <w:bookmarkStart w:id="19308" w:name="_Toc531578032"/>
                <w:bookmarkStart w:id="19309" w:name="_Toc531581770"/>
                <w:bookmarkEnd w:id="19306"/>
                <w:bookmarkEnd w:id="19307"/>
                <w:bookmarkEnd w:id="19308"/>
                <w:bookmarkEnd w:id="19309"/>
              </w:del>
            </w:ins>
          </w:p>
        </w:tc>
        <w:tc>
          <w:tcPr>
            <w:tcW w:w="823" w:type="dxa"/>
            <w:noWrap/>
            <w:vAlign w:val="center"/>
            <w:hideMark/>
            <w:tcPrChange w:id="19310" w:author="phuong vu" w:date="2018-11-23T13:38:00Z">
              <w:tcPr>
                <w:tcW w:w="823" w:type="dxa"/>
                <w:noWrap/>
                <w:vAlign w:val="center"/>
                <w:hideMark/>
              </w:tcPr>
            </w:tcPrChange>
          </w:tcPr>
          <w:p w14:paraId="28D634A4" w14:textId="44AD802B" w:rsidR="008A7CB0" w:rsidRPr="00FD2760" w:rsidDel="00D10B12" w:rsidRDefault="008A7CB0" w:rsidP="00D10B12">
            <w:pPr>
              <w:spacing w:line="288" w:lineRule="auto"/>
              <w:contextualSpacing/>
              <w:jc w:val="center"/>
              <w:rPr>
                <w:ins w:id="19311" w:author="phuong vu" w:date="2018-11-23T11:44:00Z"/>
                <w:del w:id="19312" w:author="Tran Huan" w:date="2018-12-03T01:22:00Z"/>
              </w:rPr>
              <w:pPrChange w:id="19313" w:author="Tran Huan" w:date="2018-12-03T01:23:00Z">
                <w:pPr>
                  <w:jc w:val="center"/>
                </w:pPr>
              </w:pPrChange>
            </w:pPr>
            <w:bookmarkStart w:id="19314" w:name="_Toc531570444"/>
            <w:bookmarkStart w:id="19315" w:name="_Toc531574292"/>
            <w:bookmarkStart w:id="19316" w:name="_Toc531578033"/>
            <w:bookmarkStart w:id="19317" w:name="_Toc531581771"/>
            <w:bookmarkEnd w:id="19314"/>
            <w:bookmarkEnd w:id="19315"/>
            <w:bookmarkEnd w:id="19316"/>
            <w:bookmarkEnd w:id="19317"/>
          </w:p>
        </w:tc>
        <w:tc>
          <w:tcPr>
            <w:tcW w:w="2138" w:type="dxa"/>
            <w:noWrap/>
            <w:hideMark/>
            <w:tcPrChange w:id="19318" w:author="phuong vu" w:date="2018-11-23T13:38:00Z">
              <w:tcPr>
                <w:tcW w:w="2899" w:type="dxa"/>
                <w:noWrap/>
                <w:hideMark/>
              </w:tcPr>
            </w:tcPrChange>
          </w:tcPr>
          <w:p w14:paraId="3CAE413C" w14:textId="645A4E3E" w:rsidR="008A7CB0" w:rsidRPr="00FD2760" w:rsidDel="00D10B12" w:rsidRDefault="008A7CB0" w:rsidP="00D10B12">
            <w:pPr>
              <w:spacing w:line="288" w:lineRule="auto"/>
              <w:contextualSpacing/>
              <w:rPr>
                <w:ins w:id="19319" w:author="phuong vu" w:date="2018-11-23T11:44:00Z"/>
                <w:del w:id="19320" w:author="Tran Huan" w:date="2018-12-03T01:22:00Z"/>
                <w:lang w:val="en-US"/>
              </w:rPr>
              <w:pPrChange w:id="19321" w:author="Tran Huan" w:date="2018-12-03T01:23:00Z">
                <w:pPr/>
              </w:pPrChange>
            </w:pPr>
            <w:ins w:id="19322" w:author="phuong vu" w:date="2018-11-23T11:44:00Z">
              <w:del w:id="19323" w:author="Tran Huan" w:date="2018-12-03T01:22:00Z">
                <w:r w:rsidRPr="00FD2760" w:rsidDel="00D10B12">
                  <w:delText xml:space="preserve">ID </w:delText>
                </w:r>
                <w:r w:rsidDel="00D10B12">
                  <w:rPr>
                    <w:lang w:val="en-US"/>
                  </w:rPr>
                  <w:delText>nh</w:delText>
                </w:r>
              </w:del>
            </w:ins>
            <w:ins w:id="19324" w:author="phuong vu" w:date="2018-11-23T11:46:00Z">
              <w:del w:id="19325" w:author="Tran Huan" w:date="2018-12-03T01:22:00Z">
                <w:r w:rsidDel="00D10B12">
                  <w:rPr>
                    <w:lang w:val="en-US"/>
                  </w:rPr>
                  <w:delText>ã</w:delText>
                </w:r>
              </w:del>
            </w:ins>
            <w:ins w:id="19326" w:author="phuong vu" w:date="2018-11-23T11:44:00Z">
              <w:del w:id="19327" w:author="Tran Huan" w:date="2018-12-03T01:22:00Z">
                <w:r w:rsidDel="00D10B12">
                  <w:rPr>
                    <w:lang w:val="en-US"/>
                  </w:rPr>
                  <w:delText>n h</w:delText>
                </w:r>
              </w:del>
            </w:ins>
            <w:ins w:id="19328" w:author="phuong vu" w:date="2018-11-23T11:45:00Z">
              <w:del w:id="19329" w:author="Tran Huan" w:date="2018-12-03T01:22:00Z">
                <w:r w:rsidDel="00D10B12">
                  <w:rPr>
                    <w:lang w:val="en-US"/>
                  </w:rPr>
                  <w:delText>iệu</w:delText>
                </w:r>
              </w:del>
            </w:ins>
            <w:bookmarkStart w:id="19330" w:name="_Toc531570445"/>
            <w:bookmarkStart w:id="19331" w:name="_Toc531574293"/>
            <w:bookmarkStart w:id="19332" w:name="_Toc531578034"/>
            <w:bookmarkStart w:id="19333" w:name="_Toc531581772"/>
            <w:bookmarkEnd w:id="19330"/>
            <w:bookmarkEnd w:id="19331"/>
            <w:bookmarkEnd w:id="19332"/>
            <w:bookmarkEnd w:id="19333"/>
          </w:p>
        </w:tc>
        <w:bookmarkStart w:id="19334" w:name="_Toc531570446"/>
        <w:bookmarkStart w:id="19335" w:name="_Toc531574294"/>
        <w:bookmarkStart w:id="19336" w:name="_Toc531578035"/>
        <w:bookmarkStart w:id="19337" w:name="_Toc531581773"/>
        <w:bookmarkEnd w:id="19334"/>
        <w:bookmarkEnd w:id="19335"/>
        <w:bookmarkEnd w:id="19336"/>
        <w:bookmarkEnd w:id="19337"/>
      </w:tr>
      <w:tr w:rsidR="008A7CB0" w:rsidRPr="001856AA" w:rsidDel="00D10B12" w14:paraId="5F4160FE" w14:textId="45BA6926" w:rsidTr="006B6330">
        <w:trPr>
          <w:trHeight w:val="300"/>
          <w:ins w:id="19338" w:author="phuong vu" w:date="2018-11-23T11:44:00Z"/>
          <w:del w:id="19339" w:author="Tran Huan" w:date="2018-12-03T01:22:00Z"/>
          <w:trPrChange w:id="19340" w:author="phuong vu" w:date="2018-11-23T13:38:00Z">
            <w:trPr>
              <w:trHeight w:val="300"/>
            </w:trPr>
          </w:trPrChange>
        </w:trPr>
        <w:tc>
          <w:tcPr>
            <w:tcW w:w="708" w:type="dxa"/>
            <w:noWrap/>
            <w:vAlign w:val="center"/>
            <w:hideMark/>
            <w:tcPrChange w:id="19341" w:author="phuong vu" w:date="2018-11-23T13:38:00Z">
              <w:tcPr>
                <w:tcW w:w="708" w:type="dxa"/>
                <w:noWrap/>
                <w:vAlign w:val="center"/>
                <w:hideMark/>
              </w:tcPr>
            </w:tcPrChange>
          </w:tcPr>
          <w:p w14:paraId="773A2080" w14:textId="65D27E3F" w:rsidR="008A7CB0" w:rsidRPr="00FD2760" w:rsidDel="00D10B12" w:rsidRDefault="008A7CB0" w:rsidP="00D10B12">
            <w:pPr>
              <w:spacing w:line="288" w:lineRule="auto"/>
              <w:contextualSpacing/>
              <w:jc w:val="center"/>
              <w:rPr>
                <w:ins w:id="19342" w:author="phuong vu" w:date="2018-11-23T11:44:00Z"/>
                <w:del w:id="19343" w:author="Tran Huan" w:date="2018-12-03T01:22:00Z"/>
              </w:rPr>
              <w:pPrChange w:id="19344" w:author="Tran Huan" w:date="2018-12-03T01:23:00Z">
                <w:pPr>
                  <w:jc w:val="center"/>
                </w:pPr>
              </w:pPrChange>
            </w:pPr>
            <w:ins w:id="19345" w:author="phuong vu" w:date="2018-11-23T11:44:00Z">
              <w:del w:id="19346" w:author="Tran Huan" w:date="2018-12-03T01:22:00Z">
                <w:r w:rsidRPr="00FD2760" w:rsidDel="00D10B12">
                  <w:delText>2</w:delText>
                </w:r>
                <w:bookmarkStart w:id="19347" w:name="_Toc531570447"/>
                <w:bookmarkStart w:id="19348" w:name="_Toc531574295"/>
                <w:bookmarkStart w:id="19349" w:name="_Toc531578036"/>
                <w:bookmarkStart w:id="19350" w:name="_Toc531581774"/>
                <w:bookmarkEnd w:id="19347"/>
                <w:bookmarkEnd w:id="19348"/>
                <w:bookmarkEnd w:id="19349"/>
                <w:bookmarkEnd w:id="19350"/>
              </w:del>
            </w:ins>
          </w:p>
        </w:tc>
        <w:tc>
          <w:tcPr>
            <w:tcW w:w="1820" w:type="dxa"/>
            <w:noWrap/>
            <w:hideMark/>
            <w:tcPrChange w:id="19351" w:author="phuong vu" w:date="2018-11-23T13:38:00Z">
              <w:tcPr>
                <w:tcW w:w="1820" w:type="dxa"/>
                <w:noWrap/>
                <w:hideMark/>
              </w:tcPr>
            </w:tcPrChange>
          </w:tcPr>
          <w:p w14:paraId="0BFDBEE5" w14:textId="70A26BEB" w:rsidR="008A7CB0" w:rsidRPr="00FD2760" w:rsidDel="00D10B12" w:rsidRDefault="008A7CB0" w:rsidP="00D10B12">
            <w:pPr>
              <w:spacing w:line="288" w:lineRule="auto"/>
              <w:contextualSpacing/>
              <w:rPr>
                <w:ins w:id="19352" w:author="phuong vu" w:date="2018-11-23T11:44:00Z"/>
                <w:del w:id="19353" w:author="Tran Huan" w:date="2018-12-03T01:22:00Z"/>
              </w:rPr>
              <w:pPrChange w:id="19354" w:author="Tran Huan" w:date="2018-12-03T01:23:00Z">
                <w:pPr/>
              </w:pPrChange>
            </w:pPr>
            <w:ins w:id="19355" w:author="phuong vu" w:date="2018-11-23T11:44:00Z">
              <w:del w:id="19356" w:author="Tran Huan" w:date="2018-12-03T01:22:00Z">
                <w:r w:rsidDel="00D10B12">
                  <w:delText>label</w:delText>
                </w:r>
                <w:r w:rsidRPr="00FD2760" w:rsidDel="00D10B12">
                  <w:delText>_name</w:delText>
                </w:r>
                <w:bookmarkStart w:id="19357" w:name="_Toc531570448"/>
                <w:bookmarkStart w:id="19358" w:name="_Toc531574296"/>
                <w:bookmarkStart w:id="19359" w:name="_Toc531578037"/>
                <w:bookmarkStart w:id="19360" w:name="_Toc531581775"/>
                <w:bookmarkEnd w:id="19357"/>
                <w:bookmarkEnd w:id="19358"/>
                <w:bookmarkEnd w:id="19359"/>
                <w:bookmarkEnd w:id="19360"/>
              </w:del>
            </w:ins>
          </w:p>
        </w:tc>
        <w:tc>
          <w:tcPr>
            <w:tcW w:w="1300" w:type="dxa"/>
            <w:noWrap/>
            <w:hideMark/>
            <w:tcPrChange w:id="19361" w:author="phuong vu" w:date="2018-11-23T13:38:00Z">
              <w:tcPr>
                <w:tcW w:w="1300" w:type="dxa"/>
                <w:noWrap/>
                <w:hideMark/>
              </w:tcPr>
            </w:tcPrChange>
          </w:tcPr>
          <w:p w14:paraId="20911C5A" w14:textId="2213062B" w:rsidR="008A7CB0" w:rsidRPr="00FD2760" w:rsidDel="00D10B12" w:rsidRDefault="008A7CB0" w:rsidP="00D10B12">
            <w:pPr>
              <w:spacing w:line="288" w:lineRule="auto"/>
              <w:contextualSpacing/>
              <w:rPr>
                <w:ins w:id="19362" w:author="phuong vu" w:date="2018-11-23T11:44:00Z"/>
                <w:del w:id="19363" w:author="Tran Huan" w:date="2018-12-03T01:22:00Z"/>
              </w:rPr>
              <w:pPrChange w:id="19364" w:author="Tran Huan" w:date="2018-12-03T01:23:00Z">
                <w:pPr/>
              </w:pPrChange>
            </w:pPr>
            <w:ins w:id="19365" w:author="phuong vu" w:date="2018-11-23T11:44:00Z">
              <w:del w:id="19366" w:author="Tran Huan" w:date="2018-12-03T01:22:00Z">
                <w:r w:rsidRPr="00FD2760" w:rsidDel="00D10B12">
                  <w:delText>character varying</w:delText>
                </w:r>
                <w:bookmarkStart w:id="19367" w:name="_Toc531570449"/>
                <w:bookmarkStart w:id="19368" w:name="_Toc531574297"/>
                <w:bookmarkStart w:id="19369" w:name="_Toc531578038"/>
                <w:bookmarkStart w:id="19370" w:name="_Toc531581776"/>
                <w:bookmarkEnd w:id="19367"/>
                <w:bookmarkEnd w:id="19368"/>
                <w:bookmarkEnd w:id="19369"/>
                <w:bookmarkEnd w:id="19370"/>
              </w:del>
            </w:ins>
          </w:p>
        </w:tc>
        <w:tc>
          <w:tcPr>
            <w:tcW w:w="1098" w:type="dxa"/>
            <w:noWrap/>
            <w:vAlign w:val="center"/>
            <w:hideMark/>
            <w:tcPrChange w:id="19371" w:author="phuong vu" w:date="2018-11-23T13:38:00Z">
              <w:tcPr>
                <w:tcW w:w="1098" w:type="dxa"/>
                <w:noWrap/>
                <w:vAlign w:val="center"/>
                <w:hideMark/>
              </w:tcPr>
            </w:tcPrChange>
          </w:tcPr>
          <w:p w14:paraId="79F97545" w14:textId="4EE05365" w:rsidR="008A7CB0" w:rsidRPr="00FD2760" w:rsidDel="00D10B12" w:rsidRDefault="008A7CB0" w:rsidP="00D10B12">
            <w:pPr>
              <w:spacing w:line="288" w:lineRule="auto"/>
              <w:contextualSpacing/>
              <w:jc w:val="center"/>
              <w:rPr>
                <w:ins w:id="19372" w:author="phuong vu" w:date="2018-11-23T11:44:00Z"/>
                <w:del w:id="19373" w:author="Tran Huan" w:date="2018-12-03T01:22:00Z"/>
              </w:rPr>
              <w:pPrChange w:id="19374" w:author="Tran Huan" w:date="2018-12-03T01:23:00Z">
                <w:pPr>
                  <w:jc w:val="center"/>
                </w:pPr>
              </w:pPrChange>
            </w:pPr>
            <w:bookmarkStart w:id="19375" w:name="_Toc531570450"/>
            <w:bookmarkStart w:id="19376" w:name="_Toc531574298"/>
            <w:bookmarkStart w:id="19377" w:name="_Toc531578039"/>
            <w:bookmarkStart w:id="19378" w:name="_Toc531581777"/>
            <w:bookmarkEnd w:id="19375"/>
            <w:bookmarkEnd w:id="19376"/>
            <w:bookmarkEnd w:id="19377"/>
            <w:bookmarkEnd w:id="19378"/>
          </w:p>
        </w:tc>
        <w:tc>
          <w:tcPr>
            <w:tcW w:w="838" w:type="dxa"/>
            <w:noWrap/>
            <w:vAlign w:val="center"/>
            <w:hideMark/>
            <w:tcPrChange w:id="19379" w:author="phuong vu" w:date="2018-11-23T13:38:00Z">
              <w:tcPr>
                <w:tcW w:w="838" w:type="dxa"/>
                <w:noWrap/>
                <w:vAlign w:val="center"/>
                <w:hideMark/>
              </w:tcPr>
            </w:tcPrChange>
          </w:tcPr>
          <w:p w14:paraId="7214CA54" w14:textId="0EEC373D" w:rsidR="008A7CB0" w:rsidRPr="00FD2760" w:rsidDel="00D10B12" w:rsidRDefault="008A7CB0" w:rsidP="00D10B12">
            <w:pPr>
              <w:spacing w:line="288" w:lineRule="auto"/>
              <w:contextualSpacing/>
              <w:jc w:val="center"/>
              <w:rPr>
                <w:ins w:id="19380" w:author="phuong vu" w:date="2018-11-23T11:44:00Z"/>
                <w:del w:id="19381" w:author="Tran Huan" w:date="2018-12-03T01:22:00Z"/>
              </w:rPr>
              <w:pPrChange w:id="19382" w:author="Tran Huan" w:date="2018-12-03T01:23:00Z">
                <w:pPr>
                  <w:jc w:val="center"/>
                </w:pPr>
              </w:pPrChange>
            </w:pPr>
            <w:bookmarkStart w:id="19383" w:name="_Toc531570451"/>
            <w:bookmarkStart w:id="19384" w:name="_Toc531574299"/>
            <w:bookmarkStart w:id="19385" w:name="_Toc531578040"/>
            <w:bookmarkStart w:id="19386" w:name="_Toc531581778"/>
            <w:bookmarkEnd w:id="19383"/>
            <w:bookmarkEnd w:id="19384"/>
            <w:bookmarkEnd w:id="19385"/>
            <w:bookmarkEnd w:id="19386"/>
          </w:p>
        </w:tc>
        <w:tc>
          <w:tcPr>
            <w:tcW w:w="823" w:type="dxa"/>
            <w:noWrap/>
            <w:vAlign w:val="center"/>
            <w:hideMark/>
            <w:tcPrChange w:id="19387" w:author="phuong vu" w:date="2018-11-23T13:38:00Z">
              <w:tcPr>
                <w:tcW w:w="823" w:type="dxa"/>
                <w:noWrap/>
                <w:vAlign w:val="center"/>
                <w:hideMark/>
              </w:tcPr>
            </w:tcPrChange>
          </w:tcPr>
          <w:p w14:paraId="22A2F8DF" w14:textId="170FE811" w:rsidR="008A7CB0" w:rsidRPr="00FD2760" w:rsidDel="00D10B12" w:rsidRDefault="008A7CB0" w:rsidP="00D10B12">
            <w:pPr>
              <w:spacing w:line="288" w:lineRule="auto"/>
              <w:contextualSpacing/>
              <w:jc w:val="center"/>
              <w:rPr>
                <w:ins w:id="19388" w:author="phuong vu" w:date="2018-11-23T11:44:00Z"/>
                <w:del w:id="19389" w:author="Tran Huan" w:date="2018-12-03T01:22:00Z"/>
              </w:rPr>
              <w:pPrChange w:id="19390" w:author="Tran Huan" w:date="2018-12-03T01:23:00Z">
                <w:pPr>
                  <w:jc w:val="center"/>
                </w:pPr>
              </w:pPrChange>
            </w:pPr>
            <w:bookmarkStart w:id="19391" w:name="_Toc531570452"/>
            <w:bookmarkStart w:id="19392" w:name="_Toc531574300"/>
            <w:bookmarkStart w:id="19393" w:name="_Toc531578041"/>
            <w:bookmarkStart w:id="19394" w:name="_Toc531581779"/>
            <w:bookmarkEnd w:id="19391"/>
            <w:bookmarkEnd w:id="19392"/>
            <w:bookmarkEnd w:id="19393"/>
            <w:bookmarkEnd w:id="19394"/>
          </w:p>
        </w:tc>
        <w:tc>
          <w:tcPr>
            <w:tcW w:w="2138" w:type="dxa"/>
            <w:noWrap/>
            <w:hideMark/>
            <w:tcPrChange w:id="19395" w:author="phuong vu" w:date="2018-11-23T13:38:00Z">
              <w:tcPr>
                <w:tcW w:w="2899" w:type="dxa"/>
                <w:noWrap/>
                <w:hideMark/>
              </w:tcPr>
            </w:tcPrChange>
          </w:tcPr>
          <w:p w14:paraId="61323C55" w14:textId="278F764E" w:rsidR="008A7CB0" w:rsidRPr="00FD2760" w:rsidDel="00D10B12" w:rsidRDefault="008A7CB0" w:rsidP="00D10B12">
            <w:pPr>
              <w:spacing w:line="288" w:lineRule="auto"/>
              <w:contextualSpacing/>
              <w:rPr>
                <w:ins w:id="19396" w:author="phuong vu" w:date="2018-11-23T11:44:00Z"/>
                <w:del w:id="19397" w:author="Tran Huan" w:date="2018-12-03T01:22:00Z"/>
                <w:lang w:val="en-US"/>
              </w:rPr>
              <w:pPrChange w:id="19398" w:author="Tran Huan" w:date="2018-12-03T01:23:00Z">
                <w:pPr/>
              </w:pPrChange>
            </w:pPr>
            <w:ins w:id="19399" w:author="phuong vu" w:date="2018-11-23T11:45:00Z">
              <w:del w:id="19400" w:author="Tran Huan" w:date="2018-12-03T01:22:00Z">
                <w:r w:rsidDel="00D10B12">
                  <w:rPr>
                    <w:lang w:val="en-US"/>
                  </w:rPr>
                  <w:delText>Nhãn hiệu</w:delText>
                </w:r>
              </w:del>
            </w:ins>
            <w:bookmarkStart w:id="19401" w:name="_Toc531570453"/>
            <w:bookmarkStart w:id="19402" w:name="_Toc531574301"/>
            <w:bookmarkStart w:id="19403" w:name="_Toc531578042"/>
            <w:bookmarkStart w:id="19404" w:name="_Toc531581780"/>
            <w:bookmarkEnd w:id="19401"/>
            <w:bookmarkEnd w:id="19402"/>
            <w:bookmarkEnd w:id="19403"/>
            <w:bookmarkEnd w:id="19404"/>
          </w:p>
        </w:tc>
        <w:bookmarkStart w:id="19405" w:name="_Toc531570454"/>
        <w:bookmarkStart w:id="19406" w:name="_Toc531574302"/>
        <w:bookmarkStart w:id="19407" w:name="_Toc531578043"/>
        <w:bookmarkStart w:id="19408" w:name="_Toc531581781"/>
        <w:bookmarkEnd w:id="19405"/>
        <w:bookmarkEnd w:id="19406"/>
        <w:bookmarkEnd w:id="19407"/>
        <w:bookmarkEnd w:id="19408"/>
      </w:tr>
      <w:tr w:rsidR="008A7CB0" w:rsidRPr="001856AA" w:rsidDel="00D10B12" w14:paraId="73D74FB4" w14:textId="5731A9D9" w:rsidTr="006B6330">
        <w:trPr>
          <w:trHeight w:val="300"/>
          <w:ins w:id="19409" w:author="phuong vu" w:date="2018-11-23T11:44:00Z"/>
          <w:del w:id="19410" w:author="Tran Huan" w:date="2018-12-03T01:22:00Z"/>
          <w:trPrChange w:id="19411" w:author="phuong vu" w:date="2018-11-23T13:38:00Z">
            <w:trPr>
              <w:trHeight w:val="300"/>
            </w:trPr>
          </w:trPrChange>
        </w:trPr>
        <w:tc>
          <w:tcPr>
            <w:tcW w:w="708" w:type="dxa"/>
            <w:noWrap/>
            <w:vAlign w:val="center"/>
            <w:hideMark/>
            <w:tcPrChange w:id="19412" w:author="phuong vu" w:date="2018-11-23T13:38:00Z">
              <w:tcPr>
                <w:tcW w:w="708" w:type="dxa"/>
                <w:noWrap/>
                <w:vAlign w:val="center"/>
                <w:hideMark/>
              </w:tcPr>
            </w:tcPrChange>
          </w:tcPr>
          <w:p w14:paraId="76F9010C" w14:textId="683FF1C8" w:rsidR="008A7CB0" w:rsidRPr="00FD2760" w:rsidDel="00D10B12" w:rsidRDefault="00F81B12" w:rsidP="00D10B12">
            <w:pPr>
              <w:spacing w:line="288" w:lineRule="auto"/>
              <w:contextualSpacing/>
              <w:jc w:val="center"/>
              <w:rPr>
                <w:ins w:id="19413" w:author="phuong vu" w:date="2018-11-23T11:44:00Z"/>
                <w:del w:id="19414" w:author="Tran Huan" w:date="2018-12-03T01:22:00Z"/>
                <w:lang w:val="en-US"/>
              </w:rPr>
              <w:pPrChange w:id="19415" w:author="Tran Huan" w:date="2018-12-03T01:23:00Z">
                <w:pPr>
                  <w:jc w:val="center"/>
                </w:pPr>
              </w:pPrChange>
            </w:pPr>
            <w:ins w:id="19416" w:author="phuong vu" w:date="2018-11-23T13:46:00Z">
              <w:del w:id="19417" w:author="Tran Huan" w:date="2018-12-03T01:22:00Z">
                <w:r w:rsidDel="00D10B12">
                  <w:rPr>
                    <w:lang w:val="en-US"/>
                  </w:rPr>
                  <w:delText>3</w:delText>
                </w:r>
              </w:del>
            </w:ins>
            <w:bookmarkStart w:id="19418" w:name="_Toc531570455"/>
            <w:bookmarkStart w:id="19419" w:name="_Toc531574303"/>
            <w:bookmarkStart w:id="19420" w:name="_Toc531578044"/>
            <w:bookmarkStart w:id="19421" w:name="_Toc531581782"/>
            <w:bookmarkEnd w:id="19418"/>
            <w:bookmarkEnd w:id="19419"/>
            <w:bookmarkEnd w:id="19420"/>
            <w:bookmarkEnd w:id="19421"/>
          </w:p>
        </w:tc>
        <w:tc>
          <w:tcPr>
            <w:tcW w:w="1820" w:type="dxa"/>
            <w:noWrap/>
            <w:hideMark/>
            <w:tcPrChange w:id="19422" w:author="phuong vu" w:date="2018-11-23T13:38:00Z">
              <w:tcPr>
                <w:tcW w:w="1820" w:type="dxa"/>
                <w:noWrap/>
                <w:hideMark/>
              </w:tcPr>
            </w:tcPrChange>
          </w:tcPr>
          <w:p w14:paraId="49AA2571" w14:textId="782B7F1D" w:rsidR="008A7CB0" w:rsidRPr="00FD2760" w:rsidDel="00D10B12" w:rsidRDefault="008A7CB0" w:rsidP="00D10B12">
            <w:pPr>
              <w:spacing w:line="288" w:lineRule="auto"/>
              <w:contextualSpacing/>
              <w:rPr>
                <w:ins w:id="19423" w:author="phuong vu" w:date="2018-11-23T11:44:00Z"/>
                <w:del w:id="19424" w:author="Tran Huan" w:date="2018-12-03T01:22:00Z"/>
              </w:rPr>
              <w:pPrChange w:id="19425" w:author="Tran Huan" w:date="2018-12-03T01:23:00Z">
                <w:pPr/>
              </w:pPrChange>
            </w:pPr>
            <w:ins w:id="19426" w:author="phuong vu" w:date="2018-11-23T11:44:00Z">
              <w:del w:id="19427" w:author="Tran Huan" w:date="2018-12-03T01:22:00Z">
                <w:r w:rsidRPr="00FD2760" w:rsidDel="00D10B12">
                  <w:delText>status</w:delText>
                </w:r>
                <w:bookmarkStart w:id="19428" w:name="_Toc531570456"/>
                <w:bookmarkStart w:id="19429" w:name="_Toc531574304"/>
                <w:bookmarkStart w:id="19430" w:name="_Toc531578045"/>
                <w:bookmarkStart w:id="19431" w:name="_Toc531581783"/>
                <w:bookmarkEnd w:id="19428"/>
                <w:bookmarkEnd w:id="19429"/>
                <w:bookmarkEnd w:id="19430"/>
                <w:bookmarkEnd w:id="19431"/>
              </w:del>
            </w:ins>
          </w:p>
        </w:tc>
        <w:tc>
          <w:tcPr>
            <w:tcW w:w="1300" w:type="dxa"/>
            <w:noWrap/>
            <w:hideMark/>
            <w:tcPrChange w:id="19432" w:author="phuong vu" w:date="2018-11-23T13:38:00Z">
              <w:tcPr>
                <w:tcW w:w="1300" w:type="dxa"/>
                <w:noWrap/>
                <w:hideMark/>
              </w:tcPr>
            </w:tcPrChange>
          </w:tcPr>
          <w:p w14:paraId="1F6B3219" w14:textId="37B8663C" w:rsidR="008A7CB0" w:rsidRPr="00FD2760" w:rsidDel="00D10B12" w:rsidRDefault="008A7CB0" w:rsidP="00D10B12">
            <w:pPr>
              <w:spacing w:line="288" w:lineRule="auto"/>
              <w:contextualSpacing/>
              <w:rPr>
                <w:ins w:id="19433" w:author="phuong vu" w:date="2018-11-23T11:44:00Z"/>
                <w:del w:id="19434" w:author="Tran Huan" w:date="2018-12-03T01:22:00Z"/>
              </w:rPr>
              <w:pPrChange w:id="19435" w:author="Tran Huan" w:date="2018-12-03T01:23:00Z">
                <w:pPr/>
              </w:pPrChange>
            </w:pPr>
            <w:ins w:id="19436" w:author="phuong vu" w:date="2018-11-23T11:44:00Z">
              <w:del w:id="19437" w:author="Tran Huan" w:date="2018-12-03T01:22:00Z">
                <w:r w:rsidRPr="00FD2760" w:rsidDel="00D10B12">
                  <w:delText>character varying</w:delText>
                </w:r>
                <w:bookmarkStart w:id="19438" w:name="_Toc531570457"/>
                <w:bookmarkStart w:id="19439" w:name="_Toc531574305"/>
                <w:bookmarkStart w:id="19440" w:name="_Toc531578046"/>
                <w:bookmarkStart w:id="19441" w:name="_Toc531581784"/>
                <w:bookmarkEnd w:id="19438"/>
                <w:bookmarkEnd w:id="19439"/>
                <w:bookmarkEnd w:id="19440"/>
                <w:bookmarkEnd w:id="19441"/>
              </w:del>
            </w:ins>
          </w:p>
        </w:tc>
        <w:tc>
          <w:tcPr>
            <w:tcW w:w="1098" w:type="dxa"/>
            <w:noWrap/>
            <w:vAlign w:val="center"/>
            <w:hideMark/>
            <w:tcPrChange w:id="19442" w:author="phuong vu" w:date="2018-11-23T13:38:00Z">
              <w:tcPr>
                <w:tcW w:w="1098" w:type="dxa"/>
                <w:noWrap/>
                <w:vAlign w:val="center"/>
                <w:hideMark/>
              </w:tcPr>
            </w:tcPrChange>
          </w:tcPr>
          <w:p w14:paraId="6E6DBEF3" w14:textId="3836D873" w:rsidR="008A7CB0" w:rsidRPr="00FD2760" w:rsidDel="00D10B12" w:rsidRDefault="008A7CB0" w:rsidP="00D10B12">
            <w:pPr>
              <w:spacing w:line="288" w:lineRule="auto"/>
              <w:contextualSpacing/>
              <w:jc w:val="center"/>
              <w:rPr>
                <w:ins w:id="19443" w:author="phuong vu" w:date="2018-11-23T11:44:00Z"/>
                <w:del w:id="19444" w:author="Tran Huan" w:date="2018-12-03T01:22:00Z"/>
              </w:rPr>
              <w:pPrChange w:id="19445" w:author="Tran Huan" w:date="2018-12-03T01:23:00Z">
                <w:pPr>
                  <w:jc w:val="center"/>
                </w:pPr>
              </w:pPrChange>
            </w:pPr>
            <w:ins w:id="19446" w:author="phuong vu" w:date="2018-11-23T11:44:00Z">
              <w:del w:id="19447" w:author="Tran Huan" w:date="2018-12-03T01:22:00Z">
                <w:r w:rsidRPr="00FD2760" w:rsidDel="00D10B12">
                  <w:delText>X</w:delText>
                </w:r>
                <w:bookmarkStart w:id="19448" w:name="_Toc531570458"/>
                <w:bookmarkStart w:id="19449" w:name="_Toc531574306"/>
                <w:bookmarkStart w:id="19450" w:name="_Toc531578047"/>
                <w:bookmarkStart w:id="19451" w:name="_Toc531581785"/>
                <w:bookmarkEnd w:id="19448"/>
                <w:bookmarkEnd w:id="19449"/>
                <w:bookmarkEnd w:id="19450"/>
                <w:bookmarkEnd w:id="19451"/>
              </w:del>
            </w:ins>
          </w:p>
        </w:tc>
        <w:tc>
          <w:tcPr>
            <w:tcW w:w="838" w:type="dxa"/>
            <w:noWrap/>
            <w:vAlign w:val="center"/>
            <w:hideMark/>
            <w:tcPrChange w:id="19452" w:author="phuong vu" w:date="2018-11-23T13:38:00Z">
              <w:tcPr>
                <w:tcW w:w="838" w:type="dxa"/>
                <w:noWrap/>
                <w:vAlign w:val="center"/>
                <w:hideMark/>
              </w:tcPr>
            </w:tcPrChange>
          </w:tcPr>
          <w:p w14:paraId="03435044" w14:textId="2B1A86A6" w:rsidR="008A7CB0" w:rsidRPr="00FD2760" w:rsidDel="00D10B12" w:rsidRDefault="008A7CB0" w:rsidP="00D10B12">
            <w:pPr>
              <w:spacing w:line="288" w:lineRule="auto"/>
              <w:contextualSpacing/>
              <w:jc w:val="center"/>
              <w:rPr>
                <w:ins w:id="19453" w:author="phuong vu" w:date="2018-11-23T11:44:00Z"/>
                <w:del w:id="19454" w:author="Tran Huan" w:date="2018-12-03T01:22:00Z"/>
              </w:rPr>
              <w:pPrChange w:id="19455" w:author="Tran Huan" w:date="2018-12-03T01:23:00Z">
                <w:pPr>
                  <w:jc w:val="center"/>
                </w:pPr>
              </w:pPrChange>
            </w:pPr>
            <w:bookmarkStart w:id="19456" w:name="_Toc531570459"/>
            <w:bookmarkStart w:id="19457" w:name="_Toc531574307"/>
            <w:bookmarkStart w:id="19458" w:name="_Toc531578048"/>
            <w:bookmarkStart w:id="19459" w:name="_Toc531581786"/>
            <w:bookmarkEnd w:id="19456"/>
            <w:bookmarkEnd w:id="19457"/>
            <w:bookmarkEnd w:id="19458"/>
            <w:bookmarkEnd w:id="19459"/>
          </w:p>
        </w:tc>
        <w:tc>
          <w:tcPr>
            <w:tcW w:w="823" w:type="dxa"/>
            <w:noWrap/>
            <w:vAlign w:val="center"/>
            <w:hideMark/>
            <w:tcPrChange w:id="19460" w:author="phuong vu" w:date="2018-11-23T13:38:00Z">
              <w:tcPr>
                <w:tcW w:w="823" w:type="dxa"/>
                <w:noWrap/>
                <w:vAlign w:val="center"/>
                <w:hideMark/>
              </w:tcPr>
            </w:tcPrChange>
          </w:tcPr>
          <w:p w14:paraId="486AE80A" w14:textId="33AC6419" w:rsidR="008A7CB0" w:rsidRPr="00FD2760" w:rsidDel="00D10B12" w:rsidRDefault="008A7CB0" w:rsidP="00D10B12">
            <w:pPr>
              <w:spacing w:line="288" w:lineRule="auto"/>
              <w:contextualSpacing/>
              <w:jc w:val="center"/>
              <w:rPr>
                <w:ins w:id="19461" w:author="phuong vu" w:date="2018-11-23T11:44:00Z"/>
                <w:del w:id="19462" w:author="Tran Huan" w:date="2018-12-03T01:22:00Z"/>
              </w:rPr>
              <w:pPrChange w:id="19463" w:author="Tran Huan" w:date="2018-12-03T01:23:00Z">
                <w:pPr>
                  <w:jc w:val="center"/>
                </w:pPr>
              </w:pPrChange>
            </w:pPr>
            <w:bookmarkStart w:id="19464" w:name="_Toc531570460"/>
            <w:bookmarkStart w:id="19465" w:name="_Toc531574308"/>
            <w:bookmarkStart w:id="19466" w:name="_Toc531578049"/>
            <w:bookmarkStart w:id="19467" w:name="_Toc531581787"/>
            <w:bookmarkEnd w:id="19464"/>
            <w:bookmarkEnd w:id="19465"/>
            <w:bookmarkEnd w:id="19466"/>
            <w:bookmarkEnd w:id="19467"/>
          </w:p>
        </w:tc>
        <w:tc>
          <w:tcPr>
            <w:tcW w:w="2138" w:type="dxa"/>
            <w:noWrap/>
            <w:hideMark/>
            <w:tcPrChange w:id="19468" w:author="phuong vu" w:date="2018-11-23T13:38:00Z">
              <w:tcPr>
                <w:tcW w:w="2899" w:type="dxa"/>
                <w:noWrap/>
                <w:hideMark/>
              </w:tcPr>
            </w:tcPrChange>
          </w:tcPr>
          <w:p w14:paraId="4854AF56" w14:textId="6A4E4172" w:rsidR="008A7CB0" w:rsidRPr="00FD2760" w:rsidDel="00D10B12" w:rsidRDefault="008A7CB0" w:rsidP="00D10B12">
            <w:pPr>
              <w:keepNext/>
              <w:spacing w:line="288" w:lineRule="auto"/>
              <w:contextualSpacing/>
              <w:rPr>
                <w:ins w:id="19469" w:author="phuong vu" w:date="2018-11-23T11:44:00Z"/>
                <w:del w:id="19470" w:author="Tran Huan" w:date="2018-12-03T01:22:00Z"/>
              </w:rPr>
              <w:pPrChange w:id="19471" w:author="Tran Huan" w:date="2018-12-03T01:23:00Z">
                <w:pPr/>
              </w:pPrChange>
            </w:pPr>
            <w:ins w:id="19472" w:author="phuong vu" w:date="2018-11-23T11:44:00Z">
              <w:del w:id="19473" w:author="Tran Huan" w:date="2018-12-03T01:22:00Z">
                <w:r w:rsidRPr="00FD2760" w:rsidDel="00D10B12">
                  <w:delText>Trạng thái</w:delText>
                </w:r>
                <w:bookmarkStart w:id="19474" w:name="_Toc531570461"/>
                <w:bookmarkStart w:id="19475" w:name="_Toc531574309"/>
                <w:bookmarkStart w:id="19476" w:name="_Toc531578050"/>
                <w:bookmarkStart w:id="19477" w:name="_Toc531581788"/>
                <w:bookmarkEnd w:id="19474"/>
                <w:bookmarkEnd w:id="19475"/>
                <w:bookmarkEnd w:id="19476"/>
                <w:bookmarkEnd w:id="19477"/>
              </w:del>
            </w:ins>
          </w:p>
        </w:tc>
        <w:bookmarkStart w:id="19478" w:name="_Toc531570462"/>
        <w:bookmarkStart w:id="19479" w:name="_Toc531574310"/>
        <w:bookmarkStart w:id="19480" w:name="_Toc531578051"/>
        <w:bookmarkStart w:id="19481" w:name="_Toc531581789"/>
        <w:bookmarkEnd w:id="19478"/>
        <w:bookmarkEnd w:id="19479"/>
        <w:bookmarkEnd w:id="19480"/>
        <w:bookmarkEnd w:id="19481"/>
      </w:tr>
    </w:tbl>
    <w:p w14:paraId="642659F7" w14:textId="726F0217" w:rsidR="008A7CB0" w:rsidRPr="000245EB" w:rsidDel="000D1FDC" w:rsidRDefault="007C43D0" w:rsidP="00D10B12">
      <w:pPr>
        <w:pStyle w:val="Caption"/>
        <w:spacing w:after="0" w:line="288" w:lineRule="auto"/>
        <w:contextualSpacing/>
        <w:rPr>
          <w:ins w:id="19482" w:author="phuong vu" w:date="2018-11-23T11:45:00Z"/>
          <w:del w:id="19483" w:author="Tran Huan" w:date="2018-11-25T23:35:00Z"/>
          <w:b/>
          <w:iCs w:val="0"/>
          <w:rPrChange w:id="19484" w:author="Tran Huan" w:date="2018-11-25T16:08:00Z">
            <w:rPr>
              <w:ins w:id="19485" w:author="phuong vu" w:date="2018-11-23T11:45:00Z"/>
              <w:del w:id="19486" w:author="Tran Huan" w:date="2018-11-25T23:35:00Z"/>
              <w:b/>
              <w:i/>
              <w:iCs/>
              <w:szCs w:val="18"/>
              <w:lang w:val="en-US"/>
            </w:rPr>
          </w:rPrChange>
        </w:rPr>
        <w:pPrChange w:id="19487" w:author="Tran Huan" w:date="2018-12-03T01:23:00Z">
          <w:pPr/>
        </w:pPrChange>
      </w:pPr>
      <w:ins w:id="19488" w:author="phuong vu" w:date="2018-11-23T12:03:00Z">
        <w:del w:id="19489" w:author="Tran Huan" w:date="2018-11-25T23:35:00Z">
          <w:r w:rsidDel="000D1FDC">
            <w:delText xml:space="preserve">Bảng </w:delText>
          </w:r>
        </w:del>
      </w:ins>
      <w:ins w:id="19490" w:author="phuong vu" w:date="2018-11-23T15:14:00Z">
        <w:del w:id="19491" w:author="Tran Huan" w:date="2018-11-25T23:35:00Z">
          <w:r w:rsidR="00E95F1B" w:rsidDel="000D1FDC">
            <w:fldChar w:fldCharType="begin"/>
          </w:r>
          <w:r w:rsidR="00E95F1B" w:rsidDel="000D1FDC">
            <w:delInstrText xml:space="preserve"> STYLEREF 1 \s </w:delInstrText>
          </w:r>
        </w:del>
      </w:ins>
      <w:del w:id="19492" w:author="Tran Huan" w:date="2018-11-25T23:35:00Z">
        <w:r w:rsidR="00E95F1B" w:rsidDel="000D1FDC">
          <w:fldChar w:fldCharType="separate"/>
        </w:r>
        <w:r w:rsidR="00B607D9" w:rsidDel="000D1FDC">
          <w:rPr>
            <w:noProof/>
          </w:rPr>
          <w:delText>3</w:delText>
        </w:r>
      </w:del>
      <w:ins w:id="19493" w:author="phuong vu" w:date="2018-11-23T15:14:00Z">
        <w:del w:id="19494" w:author="Tran Huan" w:date="2018-11-25T23:35: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19495" w:author="Tran Huan" w:date="2018-11-25T23:35:00Z">
        <w:r w:rsidR="00E95F1B" w:rsidDel="000D1FDC">
          <w:fldChar w:fldCharType="end"/>
        </w:r>
      </w:del>
      <w:ins w:id="19496" w:author="phuong vu" w:date="2018-11-23T12:03:00Z">
        <w:del w:id="19497" w:author="Tran Huan" w:date="2018-11-25T23:35:00Z">
          <w:r w:rsidRPr="000245EB" w:rsidDel="000D1FDC">
            <w:rPr>
              <w:i/>
              <w:iCs w:val="0"/>
              <w:rPrChange w:id="19498" w:author="Tran Huan" w:date="2018-11-25T16:08:00Z">
                <w:rPr>
                  <w:i/>
                  <w:iCs/>
                  <w:lang w:val="en-US"/>
                </w:rPr>
              </w:rPrChange>
            </w:rPr>
            <w:delText xml:space="preserve"> Bảng dữ liệu nhận hiệu</w:delText>
          </w:r>
        </w:del>
      </w:ins>
      <w:bookmarkStart w:id="19499" w:name="_Toc531570463"/>
      <w:bookmarkStart w:id="19500" w:name="_Toc531574311"/>
      <w:bookmarkStart w:id="19501" w:name="_Toc531578052"/>
      <w:bookmarkStart w:id="19502" w:name="_Toc531581790"/>
      <w:bookmarkEnd w:id="19499"/>
      <w:bookmarkEnd w:id="19500"/>
      <w:bookmarkEnd w:id="19501"/>
      <w:bookmarkEnd w:id="19502"/>
    </w:p>
    <w:p w14:paraId="1DAA02B5" w14:textId="5DB7DA84" w:rsidR="008A7CB0" w:rsidDel="00D10B12" w:rsidRDefault="008A7CB0" w:rsidP="00D10B12">
      <w:pPr>
        <w:spacing w:after="0" w:line="288" w:lineRule="auto"/>
        <w:contextualSpacing/>
        <w:rPr>
          <w:ins w:id="19503" w:author="phuong vu" w:date="2018-11-23T11:45:00Z"/>
          <w:del w:id="19504" w:author="Tran Huan" w:date="2018-12-03T01:22:00Z"/>
          <w:b/>
          <w:lang w:val="en-US"/>
        </w:rPr>
        <w:pPrChange w:id="19505" w:author="Tran Huan" w:date="2018-12-03T01:23:00Z">
          <w:pPr/>
        </w:pPrChange>
      </w:pPr>
      <w:ins w:id="19506" w:author="phuong vu" w:date="2018-11-23T11:45:00Z">
        <w:del w:id="19507" w:author="Tran Huan" w:date="2018-12-03T01:22:00Z">
          <w:r w:rsidDel="00D10B12">
            <w:rPr>
              <w:b/>
              <w:lang w:val="en-US"/>
            </w:rPr>
            <w:delText>BẢNG MATERIAL</w:delText>
          </w:r>
          <w:bookmarkStart w:id="19508" w:name="_Toc531570464"/>
          <w:bookmarkStart w:id="19509" w:name="_Toc531574312"/>
          <w:bookmarkStart w:id="19510" w:name="_Toc531578053"/>
          <w:bookmarkStart w:id="19511" w:name="_Toc531581791"/>
          <w:bookmarkEnd w:id="19508"/>
          <w:bookmarkEnd w:id="19509"/>
          <w:bookmarkEnd w:id="19510"/>
          <w:bookmarkEnd w:id="19511"/>
        </w:del>
      </w:ins>
    </w:p>
    <w:tbl>
      <w:tblPr>
        <w:tblStyle w:val="TableGrid"/>
        <w:tblW w:w="8725" w:type="dxa"/>
        <w:tblLook w:val="04A0" w:firstRow="1" w:lastRow="0" w:firstColumn="1" w:lastColumn="0" w:noHBand="0" w:noVBand="1"/>
        <w:tblPrChange w:id="19512" w:author="phuong vu" w:date="2018-11-23T13:40:00Z">
          <w:tblPr>
            <w:tblStyle w:val="TableGrid"/>
            <w:tblW w:w="9486" w:type="dxa"/>
            <w:tblLook w:val="04A0" w:firstRow="1" w:lastRow="0" w:firstColumn="1" w:lastColumn="0" w:noHBand="0" w:noVBand="1"/>
          </w:tblPr>
        </w:tblPrChange>
      </w:tblPr>
      <w:tblGrid>
        <w:gridCol w:w="708"/>
        <w:gridCol w:w="1820"/>
        <w:gridCol w:w="1300"/>
        <w:gridCol w:w="1098"/>
        <w:gridCol w:w="838"/>
        <w:gridCol w:w="823"/>
        <w:gridCol w:w="2138"/>
        <w:tblGridChange w:id="19513">
          <w:tblGrid>
            <w:gridCol w:w="708"/>
            <w:gridCol w:w="1820"/>
            <w:gridCol w:w="1300"/>
            <w:gridCol w:w="1098"/>
            <w:gridCol w:w="838"/>
            <w:gridCol w:w="823"/>
            <w:gridCol w:w="2899"/>
          </w:tblGrid>
        </w:tblGridChange>
      </w:tblGrid>
      <w:tr w:rsidR="008A7CB0" w:rsidRPr="001856AA" w:rsidDel="00D10B12" w14:paraId="158E11C6" w14:textId="311164F5" w:rsidTr="00904AF3">
        <w:trPr>
          <w:trHeight w:val="300"/>
          <w:ins w:id="19514" w:author="phuong vu" w:date="2018-11-23T11:45:00Z"/>
          <w:del w:id="19515" w:author="Tran Huan" w:date="2018-12-03T01:22:00Z"/>
          <w:trPrChange w:id="19516" w:author="phuong vu" w:date="2018-11-23T13:40:00Z">
            <w:trPr>
              <w:trHeight w:val="300"/>
            </w:trPr>
          </w:trPrChange>
        </w:trPr>
        <w:tc>
          <w:tcPr>
            <w:tcW w:w="708" w:type="dxa"/>
            <w:noWrap/>
            <w:vAlign w:val="center"/>
            <w:hideMark/>
            <w:tcPrChange w:id="19517" w:author="phuong vu" w:date="2018-11-23T13:40:00Z">
              <w:tcPr>
                <w:tcW w:w="708" w:type="dxa"/>
                <w:noWrap/>
                <w:vAlign w:val="center"/>
                <w:hideMark/>
              </w:tcPr>
            </w:tcPrChange>
          </w:tcPr>
          <w:p w14:paraId="4D99B9BA" w14:textId="4803A437" w:rsidR="008A7CB0" w:rsidRPr="001856AA" w:rsidDel="00D10B12" w:rsidRDefault="008A7CB0" w:rsidP="00D10B12">
            <w:pPr>
              <w:spacing w:line="288" w:lineRule="auto"/>
              <w:contextualSpacing/>
              <w:jc w:val="center"/>
              <w:rPr>
                <w:ins w:id="19518" w:author="phuong vu" w:date="2018-11-23T11:45:00Z"/>
                <w:del w:id="19519" w:author="Tran Huan" w:date="2018-12-03T01:22:00Z"/>
                <w:b/>
                <w:bCs/>
              </w:rPr>
              <w:pPrChange w:id="19520" w:author="Tran Huan" w:date="2018-12-03T01:23:00Z">
                <w:pPr>
                  <w:jc w:val="center"/>
                </w:pPr>
              </w:pPrChange>
            </w:pPr>
            <w:ins w:id="19521" w:author="phuong vu" w:date="2018-11-23T11:45:00Z">
              <w:del w:id="19522" w:author="Tran Huan" w:date="2018-12-03T01:22:00Z">
                <w:r w:rsidRPr="001856AA" w:rsidDel="00D10B12">
                  <w:rPr>
                    <w:b/>
                    <w:bCs/>
                    <w:lang w:val="da-DK"/>
                  </w:rPr>
                  <w:delText>STT</w:delText>
                </w:r>
                <w:bookmarkStart w:id="19523" w:name="_Toc531570465"/>
                <w:bookmarkStart w:id="19524" w:name="_Toc531574313"/>
                <w:bookmarkStart w:id="19525" w:name="_Toc531578054"/>
                <w:bookmarkStart w:id="19526" w:name="_Toc531581792"/>
                <w:bookmarkEnd w:id="19523"/>
                <w:bookmarkEnd w:id="19524"/>
                <w:bookmarkEnd w:id="19525"/>
                <w:bookmarkEnd w:id="19526"/>
              </w:del>
            </w:ins>
          </w:p>
        </w:tc>
        <w:tc>
          <w:tcPr>
            <w:tcW w:w="1820" w:type="dxa"/>
            <w:noWrap/>
            <w:vAlign w:val="center"/>
            <w:hideMark/>
            <w:tcPrChange w:id="19527" w:author="phuong vu" w:date="2018-11-23T13:40:00Z">
              <w:tcPr>
                <w:tcW w:w="1820" w:type="dxa"/>
                <w:noWrap/>
                <w:vAlign w:val="center"/>
                <w:hideMark/>
              </w:tcPr>
            </w:tcPrChange>
          </w:tcPr>
          <w:p w14:paraId="1D770650" w14:textId="521964E6" w:rsidR="008A7CB0" w:rsidRPr="001856AA" w:rsidDel="00D10B12" w:rsidRDefault="008A7CB0" w:rsidP="00D10B12">
            <w:pPr>
              <w:spacing w:line="288" w:lineRule="auto"/>
              <w:contextualSpacing/>
              <w:jc w:val="center"/>
              <w:rPr>
                <w:ins w:id="19528" w:author="phuong vu" w:date="2018-11-23T11:45:00Z"/>
                <w:del w:id="19529" w:author="Tran Huan" w:date="2018-12-03T01:22:00Z"/>
                <w:b/>
                <w:bCs/>
              </w:rPr>
              <w:pPrChange w:id="19530" w:author="Tran Huan" w:date="2018-12-03T01:23:00Z">
                <w:pPr>
                  <w:jc w:val="center"/>
                </w:pPr>
              </w:pPrChange>
            </w:pPr>
            <w:ins w:id="19531" w:author="phuong vu" w:date="2018-11-23T11:45:00Z">
              <w:del w:id="19532" w:author="Tran Huan" w:date="2018-12-03T01:22:00Z">
                <w:r w:rsidRPr="001856AA" w:rsidDel="00D10B12">
                  <w:rPr>
                    <w:b/>
                    <w:bCs/>
                    <w:lang w:val="da-DK"/>
                  </w:rPr>
                  <w:delText>Tên trường</w:delText>
                </w:r>
                <w:bookmarkStart w:id="19533" w:name="_Toc531570466"/>
                <w:bookmarkStart w:id="19534" w:name="_Toc531574314"/>
                <w:bookmarkStart w:id="19535" w:name="_Toc531578055"/>
                <w:bookmarkStart w:id="19536" w:name="_Toc531581793"/>
                <w:bookmarkEnd w:id="19533"/>
                <w:bookmarkEnd w:id="19534"/>
                <w:bookmarkEnd w:id="19535"/>
                <w:bookmarkEnd w:id="19536"/>
              </w:del>
            </w:ins>
          </w:p>
        </w:tc>
        <w:tc>
          <w:tcPr>
            <w:tcW w:w="1300" w:type="dxa"/>
            <w:noWrap/>
            <w:vAlign w:val="center"/>
            <w:hideMark/>
            <w:tcPrChange w:id="19537" w:author="phuong vu" w:date="2018-11-23T13:40:00Z">
              <w:tcPr>
                <w:tcW w:w="1300" w:type="dxa"/>
                <w:noWrap/>
                <w:vAlign w:val="center"/>
                <w:hideMark/>
              </w:tcPr>
            </w:tcPrChange>
          </w:tcPr>
          <w:p w14:paraId="7A39FA8F" w14:textId="2490526D" w:rsidR="008A7CB0" w:rsidRPr="001856AA" w:rsidDel="00D10B12" w:rsidRDefault="008A7CB0" w:rsidP="00D10B12">
            <w:pPr>
              <w:spacing w:line="288" w:lineRule="auto"/>
              <w:contextualSpacing/>
              <w:jc w:val="center"/>
              <w:rPr>
                <w:ins w:id="19538" w:author="phuong vu" w:date="2018-11-23T11:45:00Z"/>
                <w:del w:id="19539" w:author="Tran Huan" w:date="2018-12-03T01:22:00Z"/>
                <w:b/>
                <w:bCs/>
              </w:rPr>
              <w:pPrChange w:id="19540" w:author="Tran Huan" w:date="2018-12-03T01:23:00Z">
                <w:pPr>
                  <w:jc w:val="center"/>
                </w:pPr>
              </w:pPrChange>
            </w:pPr>
            <w:ins w:id="19541" w:author="phuong vu" w:date="2018-11-23T11:45:00Z">
              <w:del w:id="19542" w:author="Tran Huan" w:date="2018-12-03T01:22:00Z">
                <w:r w:rsidRPr="001856AA" w:rsidDel="00D10B12">
                  <w:rPr>
                    <w:b/>
                    <w:bCs/>
                    <w:lang w:val="da-DK"/>
                  </w:rPr>
                  <w:delText>Kiểu</w:delText>
                </w:r>
                <w:bookmarkStart w:id="19543" w:name="_Toc531570467"/>
                <w:bookmarkStart w:id="19544" w:name="_Toc531574315"/>
                <w:bookmarkStart w:id="19545" w:name="_Toc531578056"/>
                <w:bookmarkStart w:id="19546" w:name="_Toc531581794"/>
                <w:bookmarkEnd w:id="19543"/>
                <w:bookmarkEnd w:id="19544"/>
                <w:bookmarkEnd w:id="19545"/>
                <w:bookmarkEnd w:id="19546"/>
              </w:del>
            </w:ins>
          </w:p>
        </w:tc>
        <w:tc>
          <w:tcPr>
            <w:tcW w:w="1098" w:type="dxa"/>
            <w:noWrap/>
            <w:vAlign w:val="center"/>
            <w:hideMark/>
            <w:tcPrChange w:id="19547" w:author="phuong vu" w:date="2018-11-23T13:40:00Z">
              <w:tcPr>
                <w:tcW w:w="1098" w:type="dxa"/>
                <w:noWrap/>
                <w:vAlign w:val="center"/>
                <w:hideMark/>
              </w:tcPr>
            </w:tcPrChange>
          </w:tcPr>
          <w:p w14:paraId="1D4E3570" w14:textId="644A3C2C" w:rsidR="008A7CB0" w:rsidRPr="001856AA" w:rsidDel="00D10B12" w:rsidRDefault="008A7CB0" w:rsidP="00D10B12">
            <w:pPr>
              <w:spacing w:line="288" w:lineRule="auto"/>
              <w:contextualSpacing/>
              <w:jc w:val="center"/>
              <w:rPr>
                <w:ins w:id="19548" w:author="phuong vu" w:date="2018-11-23T11:45:00Z"/>
                <w:del w:id="19549" w:author="Tran Huan" w:date="2018-12-03T01:22:00Z"/>
                <w:b/>
                <w:bCs/>
              </w:rPr>
              <w:pPrChange w:id="19550" w:author="Tran Huan" w:date="2018-12-03T01:23:00Z">
                <w:pPr>
                  <w:jc w:val="center"/>
                </w:pPr>
              </w:pPrChange>
            </w:pPr>
            <w:ins w:id="19551" w:author="phuong vu" w:date="2018-11-23T11:45:00Z">
              <w:del w:id="19552" w:author="Tran Huan" w:date="2018-12-03T01:22:00Z">
                <w:r w:rsidRPr="001856AA" w:rsidDel="00D10B12">
                  <w:rPr>
                    <w:b/>
                    <w:bCs/>
                    <w:lang w:val="da-DK"/>
                  </w:rPr>
                  <w:delText>Chấp nhận Null</w:delText>
                </w:r>
                <w:bookmarkStart w:id="19553" w:name="_Toc531570468"/>
                <w:bookmarkStart w:id="19554" w:name="_Toc531574316"/>
                <w:bookmarkStart w:id="19555" w:name="_Toc531578057"/>
                <w:bookmarkStart w:id="19556" w:name="_Toc531581795"/>
                <w:bookmarkEnd w:id="19553"/>
                <w:bookmarkEnd w:id="19554"/>
                <w:bookmarkEnd w:id="19555"/>
                <w:bookmarkEnd w:id="19556"/>
              </w:del>
            </w:ins>
          </w:p>
        </w:tc>
        <w:tc>
          <w:tcPr>
            <w:tcW w:w="838" w:type="dxa"/>
            <w:noWrap/>
            <w:vAlign w:val="center"/>
            <w:hideMark/>
            <w:tcPrChange w:id="19557" w:author="phuong vu" w:date="2018-11-23T13:40:00Z">
              <w:tcPr>
                <w:tcW w:w="838" w:type="dxa"/>
                <w:noWrap/>
                <w:vAlign w:val="center"/>
                <w:hideMark/>
              </w:tcPr>
            </w:tcPrChange>
          </w:tcPr>
          <w:p w14:paraId="5C64DC55" w14:textId="28FB86C2" w:rsidR="008A7CB0" w:rsidRPr="001856AA" w:rsidDel="00D10B12" w:rsidRDefault="008A7CB0" w:rsidP="00D10B12">
            <w:pPr>
              <w:spacing w:line="288" w:lineRule="auto"/>
              <w:contextualSpacing/>
              <w:jc w:val="center"/>
              <w:rPr>
                <w:ins w:id="19558" w:author="phuong vu" w:date="2018-11-23T11:45:00Z"/>
                <w:del w:id="19559" w:author="Tran Huan" w:date="2018-12-03T01:22:00Z"/>
                <w:b/>
                <w:bCs/>
              </w:rPr>
              <w:pPrChange w:id="19560" w:author="Tran Huan" w:date="2018-12-03T01:23:00Z">
                <w:pPr>
                  <w:jc w:val="center"/>
                </w:pPr>
              </w:pPrChange>
            </w:pPr>
            <w:ins w:id="19561" w:author="phuong vu" w:date="2018-11-23T11:45:00Z">
              <w:del w:id="19562" w:author="Tran Huan" w:date="2018-12-03T01:22:00Z">
                <w:r w:rsidRPr="001856AA" w:rsidDel="00D10B12">
                  <w:rPr>
                    <w:b/>
                    <w:bCs/>
                    <w:lang w:val="da-DK"/>
                  </w:rPr>
                  <w:delText>Khóa chính</w:delText>
                </w:r>
                <w:bookmarkStart w:id="19563" w:name="_Toc531570469"/>
                <w:bookmarkStart w:id="19564" w:name="_Toc531574317"/>
                <w:bookmarkStart w:id="19565" w:name="_Toc531578058"/>
                <w:bookmarkStart w:id="19566" w:name="_Toc531581796"/>
                <w:bookmarkEnd w:id="19563"/>
                <w:bookmarkEnd w:id="19564"/>
                <w:bookmarkEnd w:id="19565"/>
                <w:bookmarkEnd w:id="19566"/>
              </w:del>
            </w:ins>
          </w:p>
        </w:tc>
        <w:tc>
          <w:tcPr>
            <w:tcW w:w="823" w:type="dxa"/>
            <w:noWrap/>
            <w:vAlign w:val="center"/>
            <w:hideMark/>
            <w:tcPrChange w:id="19567" w:author="phuong vu" w:date="2018-11-23T13:40:00Z">
              <w:tcPr>
                <w:tcW w:w="823" w:type="dxa"/>
                <w:noWrap/>
                <w:vAlign w:val="center"/>
                <w:hideMark/>
              </w:tcPr>
            </w:tcPrChange>
          </w:tcPr>
          <w:p w14:paraId="24659022" w14:textId="028D55C4" w:rsidR="008A7CB0" w:rsidRPr="001856AA" w:rsidDel="00D10B12" w:rsidRDefault="008A7CB0" w:rsidP="00D10B12">
            <w:pPr>
              <w:spacing w:line="288" w:lineRule="auto"/>
              <w:contextualSpacing/>
              <w:jc w:val="center"/>
              <w:rPr>
                <w:ins w:id="19568" w:author="phuong vu" w:date="2018-11-23T11:45:00Z"/>
                <w:del w:id="19569" w:author="Tran Huan" w:date="2018-12-03T01:22:00Z"/>
                <w:b/>
                <w:bCs/>
              </w:rPr>
              <w:pPrChange w:id="19570" w:author="Tran Huan" w:date="2018-12-03T01:23:00Z">
                <w:pPr>
                  <w:jc w:val="center"/>
                </w:pPr>
              </w:pPrChange>
            </w:pPr>
            <w:ins w:id="19571" w:author="phuong vu" w:date="2018-11-23T11:45:00Z">
              <w:del w:id="19572" w:author="Tran Huan" w:date="2018-12-03T01:22:00Z">
                <w:r w:rsidRPr="001856AA" w:rsidDel="00D10B12">
                  <w:rPr>
                    <w:b/>
                    <w:bCs/>
                    <w:lang w:val="da-DK"/>
                  </w:rPr>
                  <w:delText>Khóa ngoại</w:delText>
                </w:r>
                <w:bookmarkStart w:id="19573" w:name="_Toc531570470"/>
                <w:bookmarkStart w:id="19574" w:name="_Toc531574318"/>
                <w:bookmarkStart w:id="19575" w:name="_Toc531578059"/>
                <w:bookmarkStart w:id="19576" w:name="_Toc531581797"/>
                <w:bookmarkEnd w:id="19573"/>
                <w:bookmarkEnd w:id="19574"/>
                <w:bookmarkEnd w:id="19575"/>
                <w:bookmarkEnd w:id="19576"/>
              </w:del>
            </w:ins>
          </w:p>
        </w:tc>
        <w:tc>
          <w:tcPr>
            <w:tcW w:w="2138" w:type="dxa"/>
            <w:noWrap/>
            <w:vAlign w:val="center"/>
            <w:hideMark/>
            <w:tcPrChange w:id="19577" w:author="phuong vu" w:date="2018-11-23T13:40:00Z">
              <w:tcPr>
                <w:tcW w:w="2899" w:type="dxa"/>
                <w:noWrap/>
                <w:vAlign w:val="center"/>
                <w:hideMark/>
              </w:tcPr>
            </w:tcPrChange>
          </w:tcPr>
          <w:p w14:paraId="6757275D" w14:textId="526CC012" w:rsidR="008A7CB0" w:rsidRPr="001856AA" w:rsidDel="00D10B12" w:rsidRDefault="008A7CB0" w:rsidP="00D10B12">
            <w:pPr>
              <w:spacing w:line="288" w:lineRule="auto"/>
              <w:ind w:right="226"/>
              <w:contextualSpacing/>
              <w:jc w:val="center"/>
              <w:rPr>
                <w:ins w:id="19578" w:author="phuong vu" w:date="2018-11-23T11:45:00Z"/>
                <w:del w:id="19579" w:author="Tran Huan" w:date="2018-12-03T01:22:00Z"/>
                <w:b/>
                <w:bCs/>
              </w:rPr>
              <w:pPrChange w:id="19580" w:author="Tran Huan" w:date="2018-12-03T01:23:00Z">
                <w:pPr>
                  <w:ind w:right="226"/>
                  <w:jc w:val="center"/>
                </w:pPr>
              </w:pPrChange>
            </w:pPr>
            <w:ins w:id="19581" w:author="phuong vu" w:date="2018-11-23T11:45:00Z">
              <w:del w:id="19582" w:author="Tran Huan" w:date="2018-12-03T01:22:00Z">
                <w:r w:rsidRPr="001856AA" w:rsidDel="00D10B12">
                  <w:rPr>
                    <w:b/>
                    <w:bCs/>
                    <w:lang w:val="da-DK"/>
                  </w:rPr>
                  <w:delText>Mô tả</w:delText>
                </w:r>
                <w:bookmarkStart w:id="19583" w:name="_Toc531570471"/>
                <w:bookmarkStart w:id="19584" w:name="_Toc531574319"/>
                <w:bookmarkStart w:id="19585" w:name="_Toc531578060"/>
                <w:bookmarkStart w:id="19586" w:name="_Toc531581798"/>
                <w:bookmarkEnd w:id="19583"/>
                <w:bookmarkEnd w:id="19584"/>
                <w:bookmarkEnd w:id="19585"/>
                <w:bookmarkEnd w:id="19586"/>
              </w:del>
            </w:ins>
          </w:p>
        </w:tc>
        <w:bookmarkStart w:id="19587" w:name="_Toc531570472"/>
        <w:bookmarkStart w:id="19588" w:name="_Toc531574320"/>
        <w:bookmarkStart w:id="19589" w:name="_Toc531578061"/>
        <w:bookmarkStart w:id="19590" w:name="_Toc531581799"/>
        <w:bookmarkEnd w:id="19587"/>
        <w:bookmarkEnd w:id="19588"/>
        <w:bookmarkEnd w:id="19589"/>
        <w:bookmarkEnd w:id="19590"/>
      </w:tr>
      <w:tr w:rsidR="008A7CB0" w:rsidRPr="001856AA" w:rsidDel="00D10B12" w14:paraId="33878C26" w14:textId="38558643" w:rsidTr="00904AF3">
        <w:trPr>
          <w:trHeight w:val="300"/>
          <w:ins w:id="19591" w:author="phuong vu" w:date="2018-11-23T11:45:00Z"/>
          <w:del w:id="19592" w:author="Tran Huan" w:date="2018-12-03T01:22:00Z"/>
          <w:trPrChange w:id="19593" w:author="phuong vu" w:date="2018-11-23T13:40:00Z">
            <w:trPr>
              <w:trHeight w:val="300"/>
            </w:trPr>
          </w:trPrChange>
        </w:trPr>
        <w:tc>
          <w:tcPr>
            <w:tcW w:w="708" w:type="dxa"/>
            <w:noWrap/>
            <w:vAlign w:val="center"/>
            <w:hideMark/>
            <w:tcPrChange w:id="19594" w:author="phuong vu" w:date="2018-11-23T13:40:00Z">
              <w:tcPr>
                <w:tcW w:w="708" w:type="dxa"/>
                <w:noWrap/>
                <w:vAlign w:val="center"/>
                <w:hideMark/>
              </w:tcPr>
            </w:tcPrChange>
          </w:tcPr>
          <w:p w14:paraId="064C9D7E" w14:textId="035ACC7F" w:rsidR="008A7CB0" w:rsidRPr="00FD2760" w:rsidDel="00D10B12" w:rsidRDefault="008A7CB0" w:rsidP="00D10B12">
            <w:pPr>
              <w:spacing w:line="288" w:lineRule="auto"/>
              <w:contextualSpacing/>
              <w:jc w:val="center"/>
              <w:rPr>
                <w:ins w:id="19595" w:author="phuong vu" w:date="2018-11-23T11:45:00Z"/>
                <w:del w:id="19596" w:author="Tran Huan" w:date="2018-12-03T01:22:00Z"/>
              </w:rPr>
              <w:pPrChange w:id="19597" w:author="Tran Huan" w:date="2018-12-03T01:23:00Z">
                <w:pPr>
                  <w:jc w:val="center"/>
                </w:pPr>
              </w:pPrChange>
            </w:pPr>
            <w:ins w:id="19598" w:author="phuong vu" w:date="2018-11-23T11:45:00Z">
              <w:del w:id="19599" w:author="Tran Huan" w:date="2018-12-03T01:22:00Z">
                <w:r w:rsidRPr="00FD2760" w:rsidDel="00D10B12">
                  <w:delText>1</w:delText>
                </w:r>
                <w:bookmarkStart w:id="19600" w:name="_Toc531570473"/>
                <w:bookmarkStart w:id="19601" w:name="_Toc531574321"/>
                <w:bookmarkStart w:id="19602" w:name="_Toc531578062"/>
                <w:bookmarkStart w:id="19603" w:name="_Toc531581800"/>
                <w:bookmarkEnd w:id="19600"/>
                <w:bookmarkEnd w:id="19601"/>
                <w:bookmarkEnd w:id="19602"/>
                <w:bookmarkEnd w:id="19603"/>
              </w:del>
            </w:ins>
          </w:p>
        </w:tc>
        <w:tc>
          <w:tcPr>
            <w:tcW w:w="1820" w:type="dxa"/>
            <w:noWrap/>
            <w:hideMark/>
            <w:tcPrChange w:id="19604" w:author="phuong vu" w:date="2018-11-23T13:40:00Z">
              <w:tcPr>
                <w:tcW w:w="1820" w:type="dxa"/>
                <w:noWrap/>
                <w:hideMark/>
              </w:tcPr>
            </w:tcPrChange>
          </w:tcPr>
          <w:p w14:paraId="4442A5F8" w14:textId="4D63CE2C" w:rsidR="008A7CB0" w:rsidRPr="00FD2760" w:rsidDel="00D10B12" w:rsidRDefault="008A7CB0" w:rsidP="00D10B12">
            <w:pPr>
              <w:spacing w:line="288" w:lineRule="auto"/>
              <w:contextualSpacing/>
              <w:rPr>
                <w:ins w:id="19605" w:author="phuong vu" w:date="2018-11-23T11:45:00Z"/>
                <w:del w:id="19606" w:author="Tran Huan" w:date="2018-12-03T01:22:00Z"/>
              </w:rPr>
              <w:pPrChange w:id="19607" w:author="Tran Huan" w:date="2018-12-03T01:23:00Z">
                <w:pPr/>
              </w:pPrChange>
            </w:pPr>
            <w:ins w:id="19608" w:author="phuong vu" w:date="2018-11-23T11:45:00Z">
              <w:del w:id="19609" w:author="Tran Huan" w:date="2018-12-03T01:22:00Z">
                <w:r w:rsidRPr="00FD2760" w:rsidDel="00D10B12">
                  <w:delText>id</w:delText>
                </w:r>
                <w:bookmarkStart w:id="19610" w:name="_Toc531570474"/>
                <w:bookmarkStart w:id="19611" w:name="_Toc531574322"/>
                <w:bookmarkStart w:id="19612" w:name="_Toc531578063"/>
                <w:bookmarkStart w:id="19613" w:name="_Toc531581801"/>
                <w:bookmarkEnd w:id="19610"/>
                <w:bookmarkEnd w:id="19611"/>
                <w:bookmarkEnd w:id="19612"/>
                <w:bookmarkEnd w:id="19613"/>
              </w:del>
            </w:ins>
          </w:p>
        </w:tc>
        <w:tc>
          <w:tcPr>
            <w:tcW w:w="1300" w:type="dxa"/>
            <w:noWrap/>
            <w:hideMark/>
            <w:tcPrChange w:id="19614" w:author="phuong vu" w:date="2018-11-23T13:40:00Z">
              <w:tcPr>
                <w:tcW w:w="1300" w:type="dxa"/>
                <w:noWrap/>
                <w:hideMark/>
              </w:tcPr>
            </w:tcPrChange>
          </w:tcPr>
          <w:p w14:paraId="4BE5E19A" w14:textId="08E94401" w:rsidR="008A7CB0" w:rsidRPr="00FD2760" w:rsidDel="00D10B12" w:rsidRDefault="008A7CB0" w:rsidP="00D10B12">
            <w:pPr>
              <w:spacing w:line="288" w:lineRule="auto"/>
              <w:contextualSpacing/>
              <w:rPr>
                <w:ins w:id="19615" w:author="phuong vu" w:date="2018-11-23T11:45:00Z"/>
                <w:del w:id="19616" w:author="Tran Huan" w:date="2018-12-03T01:22:00Z"/>
              </w:rPr>
              <w:pPrChange w:id="19617" w:author="Tran Huan" w:date="2018-12-03T01:23:00Z">
                <w:pPr/>
              </w:pPrChange>
            </w:pPr>
            <w:ins w:id="19618" w:author="phuong vu" w:date="2018-11-23T11:45:00Z">
              <w:del w:id="19619" w:author="Tran Huan" w:date="2018-12-03T01:22:00Z">
                <w:r w:rsidRPr="00FD2760" w:rsidDel="00D10B12">
                  <w:delText>numeric</w:delText>
                </w:r>
                <w:bookmarkStart w:id="19620" w:name="_Toc531570475"/>
                <w:bookmarkStart w:id="19621" w:name="_Toc531574323"/>
                <w:bookmarkStart w:id="19622" w:name="_Toc531578064"/>
                <w:bookmarkStart w:id="19623" w:name="_Toc531581802"/>
                <w:bookmarkEnd w:id="19620"/>
                <w:bookmarkEnd w:id="19621"/>
                <w:bookmarkEnd w:id="19622"/>
                <w:bookmarkEnd w:id="19623"/>
              </w:del>
            </w:ins>
          </w:p>
        </w:tc>
        <w:tc>
          <w:tcPr>
            <w:tcW w:w="1098" w:type="dxa"/>
            <w:noWrap/>
            <w:vAlign w:val="center"/>
            <w:hideMark/>
            <w:tcPrChange w:id="19624" w:author="phuong vu" w:date="2018-11-23T13:40:00Z">
              <w:tcPr>
                <w:tcW w:w="1098" w:type="dxa"/>
                <w:noWrap/>
                <w:vAlign w:val="center"/>
                <w:hideMark/>
              </w:tcPr>
            </w:tcPrChange>
          </w:tcPr>
          <w:p w14:paraId="4D0CA7DD" w14:textId="77E2A1EB" w:rsidR="008A7CB0" w:rsidRPr="00FD2760" w:rsidDel="00D10B12" w:rsidRDefault="008A7CB0" w:rsidP="00D10B12">
            <w:pPr>
              <w:spacing w:line="288" w:lineRule="auto"/>
              <w:contextualSpacing/>
              <w:jc w:val="center"/>
              <w:rPr>
                <w:ins w:id="19625" w:author="phuong vu" w:date="2018-11-23T11:45:00Z"/>
                <w:del w:id="19626" w:author="Tran Huan" w:date="2018-12-03T01:22:00Z"/>
              </w:rPr>
              <w:pPrChange w:id="19627" w:author="Tran Huan" w:date="2018-12-03T01:23:00Z">
                <w:pPr>
                  <w:jc w:val="center"/>
                </w:pPr>
              </w:pPrChange>
            </w:pPr>
            <w:bookmarkStart w:id="19628" w:name="_Toc531570476"/>
            <w:bookmarkStart w:id="19629" w:name="_Toc531574324"/>
            <w:bookmarkStart w:id="19630" w:name="_Toc531578065"/>
            <w:bookmarkStart w:id="19631" w:name="_Toc531581803"/>
            <w:bookmarkEnd w:id="19628"/>
            <w:bookmarkEnd w:id="19629"/>
            <w:bookmarkEnd w:id="19630"/>
            <w:bookmarkEnd w:id="19631"/>
          </w:p>
        </w:tc>
        <w:tc>
          <w:tcPr>
            <w:tcW w:w="838" w:type="dxa"/>
            <w:noWrap/>
            <w:vAlign w:val="center"/>
            <w:hideMark/>
            <w:tcPrChange w:id="19632" w:author="phuong vu" w:date="2018-11-23T13:40:00Z">
              <w:tcPr>
                <w:tcW w:w="838" w:type="dxa"/>
                <w:noWrap/>
                <w:vAlign w:val="center"/>
                <w:hideMark/>
              </w:tcPr>
            </w:tcPrChange>
          </w:tcPr>
          <w:p w14:paraId="799097BB" w14:textId="4C6AA01E" w:rsidR="008A7CB0" w:rsidRPr="00FD2760" w:rsidDel="00D10B12" w:rsidRDefault="008A7CB0" w:rsidP="00D10B12">
            <w:pPr>
              <w:spacing w:line="288" w:lineRule="auto"/>
              <w:contextualSpacing/>
              <w:jc w:val="center"/>
              <w:rPr>
                <w:ins w:id="19633" w:author="phuong vu" w:date="2018-11-23T11:45:00Z"/>
                <w:del w:id="19634" w:author="Tran Huan" w:date="2018-12-03T01:22:00Z"/>
              </w:rPr>
              <w:pPrChange w:id="19635" w:author="Tran Huan" w:date="2018-12-03T01:23:00Z">
                <w:pPr>
                  <w:jc w:val="center"/>
                </w:pPr>
              </w:pPrChange>
            </w:pPr>
            <w:ins w:id="19636" w:author="phuong vu" w:date="2018-11-23T11:45:00Z">
              <w:del w:id="19637" w:author="Tran Huan" w:date="2018-12-03T01:22:00Z">
                <w:r w:rsidRPr="00FD2760" w:rsidDel="00D10B12">
                  <w:delText>X</w:delText>
                </w:r>
                <w:bookmarkStart w:id="19638" w:name="_Toc531570477"/>
                <w:bookmarkStart w:id="19639" w:name="_Toc531574325"/>
                <w:bookmarkStart w:id="19640" w:name="_Toc531578066"/>
                <w:bookmarkStart w:id="19641" w:name="_Toc531581804"/>
                <w:bookmarkEnd w:id="19638"/>
                <w:bookmarkEnd w:id="19639"/>
                <w:bookmarkEnd w:id="19640"/>
                <w:bookmarkEnd w:id="19641"/>
              </w:del>
            </w:ins>
          </w:p>
        </w:tc>
        <w:tc>
          <w:tcPr>
            <w:tcW w:w="823" w:type="dxa"/>
            <w:noWrap/>
            <w:vAlign w:val="center"/>
            <w:hideMark/>
            <w:tcPrChange w:id="19642" w:author="phuong vu" w:date="2018-11-23T13:40:00Z">
              <w:tcPr>
                <w:tcW w:w="823" w:type="dxa"/>
                <w:noWrap/>
                <w:vAlign w:val="center"/>
                <w:hideMark/>
              </w:tcPr>
            </w:tcPrChange>
          </w:tcPr>
          <w:p w14:paraId="3B19E7F4" w14:textId="318D8088" w:rsidR="008A7CB0" w:rsidRPr="00FD2760" w:rsidDel="00D10B12" w:rsidRDefault="008A7CB0" w:rsidP="00D10B12">
            <w:pPr>
              <w:spacing w:line="288" w:lineRule="auto"/>
              <w:contextualSpacing/>
              <w:jc w:val="center"/>
              <w:rPr>
                <w:ins w:id="19643" w:author="phuong vu" w:date="2018-11-23T11:45:00Z"/>
                <w:del w:id="19644" w:author="Tran Huan" w:date="2018-12-03T01:22:00Z"/>
              </w:rPr>
              <w:pPrChange w:id="19645" w:author="Tran Huan" w:date="2018-12-03T01:23:00Z">
                <w:pPr>
                  <w:jc w:val="center"/>
                </w:pPr>
              </w:pPrChange>
            </w:pPr>
            <w:bookmarkStart w:id="19646" w:name="_Toc531570478"/>
            <w:bookmarkStart w:id="19647" w:name="_Toc531574326"/>
            <w:bookmarkStart w:id="19648" w:name="_Toc531578067"/>
            <w:bookmarkStart w:id="19649" w:name="_Toc531581805"/>
            <w:bookmarkEnd w:id="19646"/>
            <w:bookmarkEnd w:id="19647"/>
            <w:bookmarkEnd w:id="19648"/>
            <w:bookmarkEnd w:id="19649"/>
          </w:p>
        </w:tc>
        <w:tc>
          <w:tcPr>
            <w:tcW w:w="2138" w:type="dxa"/>
            <w:noWrap/>
            <w:hideMark/>
            <w:tcPrChange w:id="19650" w:author="phuong vu" w:date="2018-11-23T13:40:00Z">
              <w:tcPr>
                <w:tcW w:w="2899" w:type="dxa"/>
                <w:noWrap/>
                <w:hideMark/>
              </w:tcPr>
            </w:tcPrChange>
          </w:tcPr>
          <w:p w14:paraId="6BE461C4" w14:textId="34ABA7EA" w:rsidR="008A7CB0" w:rsidRPr="00FD2760" w:rsidDel="00D10B12" w:rsidRDefault="008A7CB0" w:rsidP="00D10B12">
            <w:pPr>
              <w:spacing w:line="288" w:lineRule="auto"/>
              <w:contextualSpacing/>
              <w:rPr>
                <w:ins w:id="19651" w:author="phuong vu" w:date="2018-11-23T11:45:00Z"/>
                <w:del w:id="19652" w:author="Tran Huan" w:date="2018-12-03T01:22:00Z"/>
                <w:lang w:val="en-US"/>
              </w:rPr>
              <w:pPrChange w:id="19653" w:author="Tran Huan" w:date="2018-12-03T01:23:00Z">
                <w:pPr/>
              </w:pPrChange>
            </w:pPr>
            <w:ins w:id="19654" w:author="phuong vu" w:date="2018-11-23T11:45:00Z">
              <w:del w:id="19655" w:author="Tran Huan" w:date="2018-12-03T01:22:00Z">
                <w:r w:rsidRPr="00FD2760" w:rsidDel="00D10B12">
                  <w:delText xml:space="preserve">ID </w:delText>
                </w:r>
              </w:del>
            </w:ins>
            <w:ins w:id="19656" w:author="phuong vu" w:date="2018-11-23T11:46:00Z">
              <w:del w:id="19657" w:author="Tran Huan" w:date="2018-12-03T01:22:00Z">
                <w:r w:rsidDel="00D10B12">
                  <w:rPr>
                    <w:lang w:val="en-US"/>
                  </w:rPr>
                  <w:delText>chất liệu</w:delText>
                </w:r>
              </w:del>
            </w:ins>
            <w:bookmarkStart w:id="19658" w:name="_Toc531570479"/>
            <w:bookmarkStart w:id="19659" w:name="_Toc531574327"/>
            <w:bookmarkStart w:id="19660" w:name="_Toc531578068"/>
            <w:bookmarkStart w:id="19661" w:name="_Toc531581806"/>
            <w:bookmarkEnd w:id="19658"/>
            <w:bookmarkEnd w:id="19659"/>
            <w:bookmarkEnd w:id="19660"/>
            <w:bookmarkEnd w:id="19661"/>
          </w:p>
        </w:tc>
        <w:bookmarkStart w:id="19662" w:name="_Toc531570480"/>
        <w:bookmarkStart w:id="19663" w:name="_Toc531574328"/>
        <w:bookmarkStart w:id="19664" w:name="_Toc531578069"/>
        <w:bookmarkStart w:id="19665" w:name="_Toc531581807"/>
        <w:bookmarkEnd w:id="19662"/>
        <w:bookmarkEnd w:id="19663"/>
        <w:bookmarkEnd w:id="19664"/>
        <w:bookmarkEnd w:id="19665"/>
      </w:tr>
      <w:tr w:rsidR="008A7CB0" w:rsidRPr="001856AA" w:rsidDel="00D10B12" w14:paraId="3AA0F75D" w14:textId="4DE33E03" w:rsidTr="00904AF3">
        <w:trPr>
          <w:trHeight w:val="300"/>
          <w:ins w:id="19666" w:author="phuong vu" w:date="2018-11-23T11:45:00Z"/>
          <w:del w:id="19667" w:author="Tran Huan" w:date="2018-12-03T01:22:00Z"/>
          <w:trPrChange w:id="19668" w:author="phuong vu" w:date="2018-11-23T13:40:00Z">
            <w:trPr>
              <w:trHeight w:val="300"/>
            </w:trPr>
          </w:trPrChange>
        </w:trPr>
        <w:tc>
          <w:tcPr>
            <w:tcW w:w="708" w:type="dxa"/>
            <w:noWrap/>
            <w:vAlign w:val="center"/>
            <w:hideMark/>
            <w:tcPrChange w:id="19669" w:author="phuong vu" w:date="2018-11-23T13:40:00Z">
              <w:tcPr>
                <w:tcW w:w="708" w:type="dxa"/>
                <w:noWrap/>
                <w:vAlign w:val="center"/>
                <w:hideMark/>
              </w:tcPr>
            </w:tcPrChange>
          </w:tcPr>
          <w:p w14:paraId="72184FAA" w14:textId="440C9267" w:rsidR="008A7CB0" w:rsidRPr="00FD2760" w:rsidDel="00D10B12" w:rsidRDefault="008A7CB0" w:rsidP="00D10B12">
            <w:pPr>
              <w:spacing w:line="288" w:lineRule="auto"/>
              <w:contextualSpacing/>
              <w:jc w:val="center"/>
              <w:rPr>
                <w:ins w:id="19670" w:author="phuong vu" w:date="2018-11-23T11:45:00Z"/>
                <w:del w:id="19671" w:author="Tran Huan" w:date="2018-12-03T01:22:00Z"/>
              </w:rPr>
              <w:pPrChange w:id="19672" w:author="Tran Huan" w:date="2018-12-03T01:23:00Z">
                <w:pPr>
                  <w:jc w:val="center"/>
                </w:pPr>
              </w:pPrChange>
            </w:pPr>
            <w:ins w:id="19673" w:author="phuong vu" w:date="2018-11-23T11:45:00Z">
              <w:del w:id="19674" w:author="Tran Huan" w:date="2018-12-03T01:22:00Z">
                <w:r w:rsidRPr="00FD2760" w:rsidDel="00D10B12">
                  <w:delText>2</w:delText>
                </w:r>
                <w:bookmarkStart w:id="19675" w:name="_Toc531570481"/>
                <w:bookmarkStart w:id="19676" w:name="_Toc531574329"/>
                <w:bookmarkStart w:id="19677" w:name="_Toc531578070"/>
                <w:bookmarkStart w:id="19678" w:name="_Toc531581808"/>
                <w:bookmarkEnd w:id="19675"/>
                <w:bookmarkEnd w:id="19676"/>
                <w:bookmarkEnd w:id="19677"/>
                <w:bookmarkEnd w:id="19678"/>
              </w:del>
            </w:ins>
          </w:p>
        </w:tc>
        <w:tc>
          <w:tcPr>
            <w:tcW w:w="1820" w:type="dxa"/>
            <w:noWrap/>
            <w:hideMark/>
            <w:tcPrChange w:id="19679" w:author="phuong vu" w:date="2018-11-23T13:40:00Z">
              <w:tcPr>
                <w:tcW w:w="1820" w:type="dxa"/>
                <w:noWrap/>
                <w:hideMark/>
              </w:tcPr>
            </w:tcPrChange>
          </w:tcPr>
          <w:p w14:paraId="29B52000" w14:textId="4CC486AA" w:rsidR="008A7CB0" w:rsidRPr="00FD2760" w:rsidDel="00D10B12" w:rsidRDefault="008A7CB0" w:rsidP="00D10B12">
            <w:pPr>
              <w:spacing w:line="288" w:lineRule="auto"/>
              <w:contextualSpacing/>
              <w:rPr>
                <w:ins w:id="19680" w:author="phuong vu" w:date="2018-11-23T11:45:00Z"/>
                <w:del w:id="19681" w:author="Tran Huan" w:date="2018-12-03T01:22:00Z"/>
              </w:rPr>
              <w:pPrChange w:id="19682" w:author="Tran Huan" w:date="2018-12-03T01:23:00Z">
                <w:pPr/>
              </w:pPrChange>
            </w:pPr>
            <w:ins w:id="19683" w:author="phuong vu" w:date="2018-11-23T11:46:00Z">
              <w:del w:id="19684" w:author="Tran Huan" w:date="2018-12-03T01:22:00Z">
                <w:r w:rsidDel="00D10B12">
                  <w:delText>material</w:delText>
                </w:r>
              </w:del>
            </w:ins>
            <w:ins w:id="19685" w:author="phuong vu" w:date="2018-11-23T11:45:00Z">
              <w:del w:id="19686" w:author="Tran Huan" w:date="2018-12-03T01:22:00Z">
                <w:r w:rsidRPr="00FD2760" w:rsidDel="00D10B12">
                  <w:delText>_name</w:delText>
                </w:r>
                <w:bookmarkStart w:id="19687" w:name="_Toc531570482"/>
                <w:bookmarkStart w:id="19688" w:name="_Toc531574330"/>
                <w:bookmarkStart w:id="19689" w:name="_Toc531578071"/>
                <w:bookmarkStart w:id="19690" w:name="_Toc531581809"/>
                <w:bookmarkEnd w:id="19687"/>
                <w:bookmarkEnd w:id="19688"/>
                <w:bookmarkEnd w:id="19689"/>
                <w:bookmarkEnd w:id="19690"/>
              </w:del>
            </w:ins>
          </w:p>
        </w:tc>
        <w:tc>
          <w:tcPr>
            <w:tcW w:w="1300" w:type="dxa"/>
            <w:noWrap/>
            <w:hideMark/>
            <w:tcPrChange w:id="19691" w:author="phuong vu" w:date="2018-11-23T13:40:00Z">
              <w:tcPr>
                <w:tcW w:w="1300" w:type="dxa"/>
                <w:noWrap/>
                <w:hideMark/>
              </w:tcPr>
            </w:tcPrChange>
          </w:tcPr>
          <w:p w14:paraId="24996190" w14:textId="2A6EF71C" w:rsidR="008A7CB0" w:rsidRPr="00FD2760" w:rsidDel="00D10B12" w:rsidRDefault="008A7CB0" w:rsidP="00D10B12">
            <w:pPr>
              <w:spacing w:line="288" w:lineRule="auto"/>
              <w:contextualSpacing/>
              <w:rPr>
                <w:ins w:id="19692" w:author="phuong vu" w:date="2018-11-23T11:45:00Z"/>
                <w:del w:id="19693" w:author="Tran Huan" w:date="2018-12-03T01:22:00Z"/>
              </w:rPr>
              <w:pPrChange w:id="19694" w:author="Tran Huan" w:date="2018-12-03T01:23:00Z">
                <w:pPr/>
              </w:pPrChange>
            </w:pPr>
            <w:ins w:id="19695" w:author="phuong vu" w:date="2018-11-23T11:45:00Z">
              <w:del w:id="19696" w:author="Tran Huan" w:date="2018-12-03T01:22:00Z">
                <w:r w:rsidRPr="00FD2760" w:rsidDel="00D10B12">
                  <w:delText>character varying</w:delText>
                </w:r>
                <w:bookmarkStart w:id="19697" w:name="_Toc531570483"/>
                <w:bookmarkStart w:id="19698" w:name="_Toc531574331"/>
                <w:bookmarkStart w:id="19699" w:name="_Toc531578072"/>
                <w:bookmarkStart w:id="19700" w:name="_Toc531581810"/>
                <w:bookmarkEnd w:id="19697"/>
                <w:bookmarkEnd w:id="19698"/>
                <w:bookmarkEnd w:id="19699"/>
                <w:bookmarkEnd w:id="19700"/>
              </w:del>
            </w:ins>
          </w:p>
        </w:tc>
        <w:tc>
          <w:tcPr>
            <w:tcW w:w="1098" w:type="dxa"/>
            <w:noWrap/>
            <w:vAlign w:val="center"/>
            <w:hideMark/>
            <w:tcPrChange w:id="19701" w:author="phuong vu" w:date="2018-11-23T13:40:00Z">
              <w:tcPr>
                <w:tcW w:w="1098" w:type="dxa"/>
                <w:noWrap/>
                <w:vAlign w:val="center"/>
                <w:hideMark/>
              </w:tcPr>
            </w:tcPrChange>
          </w:tcPr>
          <w:p w14:paraId="2B40A8AE" w14:textId="7E0AAE5B" w:rsidR="008A7CB0" w:rsidRPr="00FD2760" w:rsidDel="00D10B12" w:rsidRDefault="008A7CB0" w:rsidP="00D10B12">
            <w:pPr>
              <w:spacing w:line="288" w:lineRule="auto"/>
              <w:contextualSpacing/>
              <w:jc w:val="center"/>
              <w:rPr>
                <w:ins w:id="19702" w:author="phuong vu" w:date="2018-11-23T11:45:00Z"/>
                <w:del w:id="19703" w:author="Tran Huan" w:date="2018-12-03T01:22:00Z"/>
              </w:rPr>
              <w:pPrChange w:id="19704" w:author="Tran Huan" w:date="2018-12-03T01:23:00Z">
                <w:pPr>
                  <w:jc w:val="center"/>
                </w:pPr>
              </w:pPrChange>
            </w:pPr>
            <w:bookmarkStart w:id="19705" w:name="_Toc531570484"/>
            <w:bookmarkStart w:id="19706" w:name="_Toc531574332"/>
            <w:bookmarkStart w:id="19707" w:name="_Toc531578073"/>
            <w:bookmarkStart w:id="19708" w:name="_Toc531581811"/>
            <w:bookmarkEnd w:id="19705"/>
            <w:bookmarkEnd w:id="19706"/>
            <w:bookmarkEnd w:id="19707"/>
            <w:bookmarkEnd w:id="19708"/>
          </w:p>
        </w:tc>
        <w:tc>
          <w:tcPr>
            <w:tcW w:w="838" w:type="dxa"/>
            <w:noWrap/>
            <w:vAlign w:val="center"/>
            <w:hideMark/>
            <w:tcPrChange w:id="19709" w:author="phuong vu" w:date="2018-11-23T13:40:00Z">
              <w:tcPr>
                <w:tcW w:w="838" w:type="dxa"/>
                <w:noWrap/>
                <w:vAlign w:val="center"/>
                <w:hideMark/>
              </w:tcPr>
            </w:tcPrChange>
          </w:tcPr>
          <w:p w14:paraId="6A93ED1B" w14:textId="7ACFDA4E" w:rsidR="008A7CB0" w:rsidRPr="00FD2760" w:rsidDel="00D10B12" w:rsidRDefault="008A7CB0" w:rsidP="00D10B12">
            <w:pPr>
              <w:spacing w:line="288" w:lineRule="auto"/>
              <w:contextualSpacing/>
              <w:jc w:val="center"/>
              <w:rPr>
                <w:ins w:id="19710" w:author="phuong vu" w:date="2018-11-23T11:45:00Z"/>
                <w:del w:id="19711" w:author="Tran Huan" w:date="2018-12-03T01:22:00Z"/>
              </w:rPr>
              <w:pPrChange w:id="19712" w:author="Tran Huan" w:date="2018-12-03T01:23:00Z">
                <w:pPr>
                  <w:jc w:val="center"/>
                </w:pPr>
              </w:pPrChange>
            </w:pPr>
            <w:bookmarkStart w:id="19713" w:name="_Toc531570485"/>
            <w:bookmarkStart w:id="19714" w:name="_Toc531574333"/>
            <w:bookmarkStart w:id="19715" w:name="_Toc531578074"/>
            <w:bookmarkStart w:id="19716" w:name="_Toc531581812"/>
            <w:bookmarkEnd w:id="19713"/>
            <w:bookmarkEnd w:id="19714"/>
            <w:bookmarkEnd w:id="19715"/>
            <w:bookmarkEnd w:id="19716"/>
          </w:p>
        </w:tc>
        <w:tc>
          <w:tcPr>
            <w:tcW w:w="823" w:type="dxa"/>
            <w:noWrap/>
            <w:vAlign w:val="center"/>
            <w:hideMark/>
            <w:tcPrChange w:id="19717" w:author="phuong vu" w:date="2018-11-23T13:40:00Z">
              <w:tcPr>
                <w:tcW w:w="823" w:type="dxa"/>
                <w:noWrap/>
                <w:vAlign w:val="center"/>
                <w:hideMark/>
              </w:tcPr>
            </w:tcPrChange>
          </w:tcPr>
          <w:p w14:paraId="47FC131A" w14:textId="12F6EF47" w:rsidR="008A7CB0" w:rsidRPr="00FD2760" w:rsidDel="00D10B12" w:rsidRDefault="008A7CB0" w:rsidP="00D10B12">
            <w:pPr>
              <w:spacing w:line="288" w:lineRule="auto"/>
              <w:contextualSpacing/>
              <w:jc w:val="center"/>
              <w:rPr>
                <w:ins w:id="19718" w:author="phuong vu" w:date="2018-11-23T11:45:00Z"/>
                <w:del w:id="19719" w:author="Tran Huan" w:date="2018-12-03T01:22:00Z"/>
              </w:rPr>
              <w:pPrChange w:id="19720" w:author="Tran Huan" w:date="2018-12-03T01:23:00Z">
                <w:pPr>
                  <w:jc w:val="center"/>
                </w:pPr>
              </w:pPrChange>
            </w:pPr>
            <w:bookmarkStart w:id="19721" w:name="_Toc531570486"/>
            <w:bookmarkStart w:id="19722" w:name="_Toc531574334"/>
            <w:bookmarkStart w:id="19723" w:name="_Toc531578075"/>
            <w:bookmarkStart w:id="19724" w:name="_Toc531581813"/>
            <w:bookmarkEnd w:id="19721"/>
            <w:bookmarkEnd w:id="19722"/>
            <w:bookmarkEnd w:id="19723"/>
            <w:bookmarkEnd w:id="19724"/>
          </w:p>
        </w:tc>
        <w:tc>
          <w:tcPr>
            <w:tcW w:w="2138" w:type="dxa"/>
            <w:noWrap/>
            <w:hideMark/>
            <w:tcPrChange w:id="19725" w:author="phuong vu" w:date="2018-11-23T13:40:00Z">
              <w:tcPr>
                <w:tcW w:w="2899" w:type="dxa"/>
                <w:noWrap/>
                <w:hideMark/>
              </w:tcPr>
            </w:tcPrChange>
          </w:tcPr>
          <w:p w14:paraId="2C75B4AC" w14:textId="3A258EC7" w:rsidR="008A7CB0" w:rsidRPr="00FD2760" w:rsidDel="00D10B12" w:rsidRDefault="008A7CB0" w:rsidP="00D10B12">
            <w:pPr>
              <w:spacing w:line="288" w:lineRule="auto"/>
              <w:contextualSpacing/>
              <w:rPr>
                <w:ins w:id="19726" w:author="phuong vu" w:date="2018-11-23T11:45:00Z"/>
                <w:del w:id="19727" w:author="Tran Huan" w:date="2018-12-03T01:22:00Z"/>
                <w:lang w:val="en-US"/>
              </w:rPr>
              <w:pPrChange w:id="19728" w:author="Tran Huan" w:date="2018-12-03T01:23:00Z">
                <w:pPr/>
              </w:pPrChange>
            </w:pPr>
            <w:ins w:id="19729" w:author="phuong vu" w:date="2018-11-23T11:46:00Z">
              <w:del w:id="19730" w:author="Tran Huan" w:date="2018-12-03T01:22:00Z">
                <w:r w:rsidDel="00D10B12">
                  <w:rPr>
                    <w:lang w:val="en-US"/>
                  </w:rPr>
                  <w:delText>Tên chất liệu</w:delText>
                </w:r>
              </w:del>
            </w:ins>
            <w:bookmarkStart w:id="19731" w:name="_Toc531570487"/>
            <w:bookmarkStart w:id="19732" w:name="_Toc531574335"/>
            <w:bookmarkStart w:id="19733" w:name="_Toc531578076"/>
            <w:bookmarkStart w:id="19734" w:name="_Toc531581814"/>
            <w:bookmarkEnd w:id="19731"/>
            <w:bookmarkEnd w:id="19732"/>
            <w:bookmarkEnd w:id="19733"/>
            <w:bookmarkEnd w:id="19734"/>
          </w:p>
        </w:tc>
        <w:bookmarkStart w:id="19735" w:name="_Toc531570488"/>
        <w:bookmarkStart w:id="19736" w:name="_Toc531574336"/>
        <w:bookmarkStart w:id="19737" w:name="_Toc531578077"/>
        <w:bookmarkStart w:id="19738" w:name="_Toc531581815"/>
        <w:bookmarkEnd w:id="19735"/>
        <w:bookmarkEnd w:id="19736"/>
        <w:bookmarkEnd w:id="19737"/>
        <w:bookmarkEnd w:id="19738"/>
      </w:tr>
      <w:tr w:rsidR="008A7CB0" w:rsidRPr="001856AA" w:rsidDel="00D10B12" w14:paraId="0E4CD5D6" w14:textId="026FE019" w:rsidTr="00904AF3">
        <w:trPr>
          <w:trHeight w:val="300"/>
          <w:ins w:id="19739" w:author="phuong vu" w:date="2018-11-23T11:45:00Z"/>
          <w:del w:id="19740" w:author="Tran Huan" w:date="2018-12-03T01:22:00Z"/>
          <w:trPrChange w:id="19741" w:author="phuong vu" w:date="2018-11-23T13:40:00Z">
            <w:trPr>
              <w:trHeight w:val="300"/>
            </w:trPr>
          </w:trPrChange>
        </w:trPr>
        <w:tc>
          <w:tcPr>
            <w:tcW w:w="708" w:type="dxa"/>
            <w:noWrap/>
            <w:vAlign w:val="center"/>
            <w:hideMark/>
            <w:tcPrChange w:id="19742" w:author="phuong vu" w:date="2018-11-23T13:40:00Z">
              <w:tcPr>
                <w:tcW w:w="708" w:type="dxa"/>
                <w:noWrap/>
                <w:vAlign w:val="center"/>
                <w:hideMark/>
              </w:tcPr>
            </w:tcPrChange>
          </w:tcPr>
          <w:p w14:paraId="1AF36B17" w14:textId="1553D396" w:rsidR="008A7CB0" w:rsidRPr="00FD2760" w:rsidDel="00D10B12" w:rsidRDefault="00F81B12" w:rsidP="00D10B12">
            <w:pPr>
              <w:spacing w:line="288" w:lineRule="auto"/>
              <w:contextualSpacing/>
              <w:jc w:val="center"/>
              <w:rPr>
                <w:ins w:id="19743" w:author="phuong vu" w:date="2018-11-23T11:45:00Z"/>
                <w:del w:id="19744" w:author="Tran Huan" w:date="2018-12-03T01:22:00Z"/>
                <w:lang w:val="en-US"/>
              </w:rPr>
              <w:pPrChange w:id="19745" w:author="Tran Huan" w:date="2018-12-03T01:23:00Z">
                <w:pPr>
                  <w:jc w:val="center"/>
                </w:pPr>
              </w:pPrChange>
            </w:pPr>
            <w:ins w:id="19746" w:author="phuong vu" w:date="2018-11-23T13:46:00Z">
              <w:del w:id="19747" w:author="Tran Huan" w:date="2018-12-03T01:22:00Z">
                <w:r w:rsidDel="00D10B12">
                  <w:rPr>
                    <w:lang w:val="en-US"/>
                  </w:rPr>
                  <w:delText>3</w:delText>
                </w:r>
              </w:del>
            </w:ins>
            <w:bookmarkStart w:id="19748" w:name="_Toc531570489"/>
            <w:bookmarkStart w:id="19749" w:name="_Toc531574337"/>
            <w:bookmarkStart w:id="19750" w:name="_Toc531578078"/>
            <w:bookmarkStart w:id="19751" w:name="_Toc531581816"/>
            <w:bookmarkEnd w:id="19748"/>
            <w:bookmarkEnd w:id="19749"/>
            <w:bookmarkEnd w:id="19750"/>
            <w:bookmarkEnd w:id="19751"/>
          </w:p>
        </w:tc>
        <w:tc>
          <w:tcPr>
            <w:tcW w:w="1820" w:type="dxa"/>
            <w:noWrap/>
            <w:hideMark/>
            <w:tcPrChange w:id="19752" w:author="phuong vu" w:date="2018-11-23T13:40:00Z">
              <w:tcPr>
                <w:tcW w:w="1820" w:type="dxa"/>
                <w:noWrap/>
                <w:hideMark/>
              </w:tcPr>
            </w:tcPrChange>
          </w:tcPr>
          <w:p w14:paraId="07600728" w14:textId="4BE8DB1D" w:rsidR="008A7CB0" w:rsidRPr="00FD2760" w:rsidDel="00D10B12" w:rsidRDefault="008A7CB0" w:rsidP="00D10B12">
            <w:pPr>
              <w:spacing w:line="288" w:lineRule="auto"/>
              <w:contextualSpacing/>
              <w:rPr>
                <w:ins w:id="19753" w:author="phuong vu" w:date="2018-11-23T11:45:00Z"/>
                <w:del w:id="19754" w:author="Tran Huan" w:date="2018-12-03T01:22:00Z"/>
              </w:rPr>
              <w:pPrChange w:id="19755" w:author="Tran Huan" w:date="2018-12-03T01:23:00Z">
                <w:pPr/>
              </w:pPrChange>
            </w:pPr>
            <w:ins w:id="19756" w:author="phuong vu" w:date="2018-11-23T11:45:00Z">
              <w:del w:id="19757" w:author="Tran Huan" w:date="2018-12-03T01:22:00Z">
                <w:r w:rsidRPr="00FD2760" w:rsidDel="00D10B12">
                  <w:delText>status</w:delText>
                </w:r>
                <w:bookmarkStart w:id="19758" w:name="_Toc531570490"/>
                <w:bookmarkStart w:id="19759" w:name="_Toc531574338"/>
                <w:bookmarkStart w:id="19760" w:name="_Toc531578079"/>
                <w:bookmarkStart w:id="19761" w:name="_Toc531581817"/>
                <w:bookmarkEnd w:id="19758"/>
                <w:bookmarkEnd w:id="19759"/>
                <w:bookmarkEnd w:id="19760"/>
                <w:bookmarkEnd w:id="19761"/>
              </w:del>
            </w:ins>
          </w:p>
        </w:tc>
        <w:tc>
          <w:tcPr>
            <w:tcW w:w="1300" w:type="dxa"/>
            <w:noWrap/>
            <w:hideMark/>
            <w:tcPrChange w:id="19762" w:author="phuong vu" w:date="2018-11-23T13:40:00Z">
              <w:tcPr>
                <w:tcW w:w="1300" w:type="dxa"/>
                <w:noWrap/>
                <w:hideMark/>
              </w:tcPr>
            </w:tcPrChange>
          </w:tcPr>
          <w:p w14:paraId="09FF4D0C" w14:textId="3F2AB529" w:rsidR="008A7CB0" w:rsidRPr="00FD2760" w:rsidDel="00D10B12" w:rsidRDefault="008A7CB0" w:rsidP="00D10B12">
            <w:pPr>
              <w:spacing w:line="288" w:lineRule="auto"/>
              <w:contextualSpacing/>
              <w:rPr>
                <w:ins w:id="19763" w:author="phuong vu" w:date="2018-11-23T11:45:00Z"/>
                <w:del w:id="19764" w:author="Tran Huan" w:date="2018-12-03T01:22:00Z"/>
              </w:rPr>
              <w:pPrChange w:id="19765" w:author="Tran Huan" w:date="2018-12-03T01:23:00Z">
                <w:pPr/>
              </w:pPrChange>
            </w:pPr>
            <w:ins w:id="19766" w:author="phuong vu" w:date="2018-11-23T11:45:00Z">
              <w:del w:id="19767" w:author="Tran Huan" w:date="2018-12-03T01:22:00Z">
                <w:r w:rsidRPr="00FD2760" w:rsidDel="00D10B12">
                  <w:delText>character varying</w:delText>
                </w:r>
                <w:bookmarkStart w:id="19768" w:name="_Toc531570491"/>
                <w:bookmarkStart w:id="19769" w:name="_Toc531574339"/>
                <w:bookmarkStart w:id="19770" w:name="_Toc531578080"/>
                <w:bookmarkStart w:id="19771" w:name="_Toc531581818"/>
                <w:bookmarkEnd w:id="19768"/>
                <w:bookmarkEnd w:id="19769"/>
                <w:bookmarkEnd w:id="19770"/>
                <w:bookmarkEnd w:id="19771"/>
              </w:del>
            </w:ins>
          </w:p>
        </w:tc>
        <w:tc>
          <w:tcPr>
            <w:tcW w:w="1098" w:type="dxa"/>
            <w:noWrap/>
            <w:vAlign w:val="center"/>
            <w:hideMark/>
            <w:tcPrChange w:id="19772" w:author="phuong vu" w:date="2018-11-23T13:40:00Z">
              <w:tcPr>
                <w:tcW w:w="1098" w:type="dxa"/>
                <w:noWrap/>
                <w:vAlign w:val="center"/>
                <w:hideMark/>
              </w:tcPr>
            </w:tcPrChange>
          </w:tcPr>
          <w:p w14:paraId="223B6BBA" w14:textId="6474C6A0" w:rsidR="008A7CB0" w:rsidRPr="00FD2760" w:rsidDel="00D10B12" w:rsidRDefault="008A7CB0" w:rsidP="00D10B12">
            <w:pPr>
              <w:spacing w:line="288" w:lineRule="auto"/>
              <w:contextualSpacing/>
              <w:jc w:val="center"/>
              <w:rPr>
                <w:ins w:id="19773" w:author="phuong vu" w:date="2018-11-23T11:45:00Z"/>
                <w:del w:id="19774" w:author="Tran Huan" w:date="2018-12-03T01:22:00Z"/>
              </w:rPr>
              <w:pPrChange w:id="19775" w:author="Tran Huan" w:date="2018-12-03T01:23:00Z">
                <w:pPr>
                  <w:jc w:val="center"/>
                </w:pPr>
              </w:pPrChange>
            </w:pPr>
            <w:ins w:id="19776" w:author="phuong vu" w:date="2018-11-23T11:45:00Z">
              <w:del w:id="19777" w:author="Tran Huan" w:date="2018-12-03T01:22:00Z">
                <w:r w:rsidRPr="00FD2760" w:rsidDel="00D10B12">
                  <w:delText>X</w:delText>
                </w:r>
                <w:bookmarkStart w:id="19778" w:name="_Toc531570492"/>
                <w:bookmarkStart w:id="19779" w:name="_Toc531574340"/>
                <w:bookmarkStart w:id="19780" w:name="_Toc531578081"/>
                <w:bookmarkStart w:id="19781" w:name="_Toc531581819"/>
                <w:bookmarkEnd w:id="19778"/>
                <w:bookmarkEnd w:id="19779"/>
                <w:bookmarkEnd w:id="19780"/>
                <w:bookmarkEnd w:id="19781"/>
              </w:del>
            </w:ins>
          </w:p>
        </w:tc>
        <w:tc>
          <w:tcPr>
            <w:tcW w:w="838" w:type="dxa"/>
            <w:noWrap/>
            <w:vAlign w:val="center"/>
            <w:hideMark/>
            <w:tcPrChange w:id="19782" w:author="phuong vu" w:date="2018-11-23T13:40:00Z">
              <w:tcPr>
                <w:tcW w:w="838" w:type="dxa"/>
                <w:noWrap/>
                <w:vAlign w:val="center"/>
                <w:hideMark/>
              </w:tcPr>
            </w:tcPrChange>
          </w:tcPr>
          <w:p w14:paraId="5CA0720B" w14:textId="6EF4D511" w:rsidR="008A7CB0" w:rsidRPr="00FD2760" w:rsidDel="00D10B12" w:rsidRDefault="008A7CB0" w:rsidP="00D10B12">
            <w:pPr>
              <w:spacing w:line="288" w:lineRule="auto"/>
              <w:contextualSpacing/>
              <w:jc w:val="center"/>
              <w:rPr>
                <w:ins w:id="19783" w:author="phuong vu" w:date="2018-11-23T11:45:00Z"/>
                <w:del w:id="19784" w:author="Tran Huan" w:date="2018-12-03T01:22:00Z"/>
              </w:rPr>
              <w:pPrChange w:id="19785" w:author="Tran Huan" w:date="2018-12-03T01:23:00Z">
                <w:pPr>
                  <w:jc w:val="center"/>
                </w:pPr>
              </w:pPrChange>
            </w:pPr>
            <w:bookmarkStart w:id="19786" w:name="_Toc531570493"/>
            <w:bookmarkStart w:id="19787" w:name="_Toc531574341"/>
            <w:bookmarkStart w:id="19788" w:name="_Toc531578082"/>
            <w:bookmarkStart w:id="19789" w:name="_Toc531581820"/>
            <w:bookmarkEnd w:id="19786"/>
            <w:bookmarkEnd w:id="19787"/>
            <w:bookmarkEnd w:id="19788"/>
            <w:bookmarkEnd w:id="19789"/>
          </w:p>
        </w:tc>
        <w:tc>
          <w:tcPr>
            <w:tcW w:w="823" w:type="dxa"/>
            <w:noWrap/>
            <w:vAlign w:val="center"/>
            <w:hideMark/>
            <w:tcPrChange w:id="19790" w:author="phuong vu" w:date="2018-11-23T13:40:00Z">
              <w:tcPr>
                <w:tcW w:w="823" w:type="dxa"/>
                <w:noWrap/>
                <w:vAlign w:val="center"/>
                <w:hideMark/>
              </w:tcPr>
            </w:tcPrChange>
          </w:tcPr>
          <w:p w14:paraId="12440809" w14:textId="419EF16D" w:rsidR="008A7CB0" w:rsidRPr="00FD2760" w:rsidDel="00D10B12" w:rsidRDefault="008A7CB0" w:rsidP="00D10B12">
            <w:pPr>
              <w:spacing w:line="288" w:lineRule="auto"/>
              <w:contextualSpacing/>
              <w:jc w:val="center"/>
              <w:rPr>
                <w:ins w:id="19791" w:author="phuong vu" w:date="2018-11-23T11:45:00Z"/>
                <w:del w:id="19792" w:author="Tran Huan" w:date="2018-12-03T01:22:00Z"/>
              </w:rPr>
              <w:pPrChange w:id="19793" w:author="Tran Huan" w:date="2018-12-03T01:23:00Z">
                <w:pPr>
                  <w:jc w:val="center"/>
                </w:pPr>
              </w:pPrChange>
            </w:pPr>
            <w:bookmarkStart w:id="19794" w:name="_Toc531570494"/>
            <w:bookmarkStart w:id="19795" w:name="_Toc531574342"/>
            <w:bookmarkStart w:id="19796" w:name="_Toc531578083"/>
            <w:bookmarkStart w:id="19797" w:name="_Toc531581821"/>
            <w:bookmarkEnd w:id="19794"/>
            <w:bookmarkEnd w:id="19795"/>
            <w:bookmarkEnd w:id="19796"/>
            <w:bookmarkEnd w:id="19797"/>
          </w:p>
        </w:tc>
        <w:tc>
          <w:tcPr>
            <w:tcW w:w="2138" w:type="dxa"/>
            <w:noWrap/>
            <w:hideMark/>
            <w:tcPrChange w:id="19798" w:author="phuong vu" w:date="2018-11-23T13:40:00Z">
              <w:tcPr>
                <w:tcW w:w="2899" w:type="dxa"/>
                <w:noWrap/>
                <w:hideMark/>
              </w:tcPr>
            </w:tcPrChange>
          </w:tcPr>
          <w:p w14:paraId="56F4F44B" w14:textId="1B0DFB56" w:rsidR="008A7CB0" w:rsidRPr="00FD2760" w:rsidDel="00D10B12" w:rsidRDefault="008A7CB0" w:rsidP="00D10B12">
            <w:pPr>
              <w:keepNext/>
              <w:spacing w:line="288" w:lineRule="auto"/>
              <w:contextualSpacing/>
              <w:rPr>
                <w:ins w:id="19799" w:author="phuong vu" w:date="2018-11-23T11:45:00Z"/>
                <w:del w:id="19800" w:author="Tran Huan" w:date="2018-12-03T01:22:00Z"/>
              </w:rPr>
              <w:pPrChange w:id="19801" w:author="Tran Huan" w:date="2018-12-03T01:23:00Z">
                <w:pPr/>
              </w:pPrChange>
            </w:pPr>
            <w:ins w:id="19802" w:author="phuong vu" w:date="2018-11-23T11:45:00Z">
              <w:del w:id="19803" w:author="Tran Huan" w:date="2018-12-03T01:22:00Z">
                <w:r w:rsidRPr="00FD2760" w:rsidDel="00D10B12">
                  <w:delText>Trạng thái</w:delText>
                </w:r>
                <w:bookmarkStart w:id="19804" w:name="_Toc531570495"/>
                <w:bookmarkStart w:id="19805" w:name="_Toc531574343"/>
                <w:bookmarkStart w:id="19806" w:name="_Toc531578084"/>
                <w:bookmarkStart w:id="19807" w:name="_Toc531581822"/>
                <w:bookmarkEnd w:id="19804"/>
                <w:bookmarkEnd w:id="19805"/>
                <w:bookmarkEnd w:id="19806"/>
                <w:bookmarkEnd w:id="19807"/>
              </w:del>
            </w:ins>
          </w:p>
        </w:tc>
        <w:bookmarkStart w:id="19808" w:name="_Toc531570496"/>
        <w:bookmarkStart w:id="19809" w:name="_Toc531574344"/>
        <w:bookmarkStart w:id="19810" w:name="_Toc531578085"/>
        <w:bookmarkStart w:id="19811" w:name="_Toc531581823"/>
        <w:bookmarkEnd w:id="19808"/>
        <w:bookmarkEnd w:id="19809"/>
        <w:bookmarkEnd w:id="19810"/>
        <w:bookmarkEnd w:id="19811"/>
      </w:tr>
    </w:tbl>
    <w:p w14:paraId="1E3C93C2" w14:textId="4CB910BD" w:rsidR="008A7CB0" w:rsidRPr="000245EB" w:rsidDel="000D1FDC" w:rsidRDefault="002A14AF" w:rsidP="00D10B12">
      <w:pPr>
        <w:pStyle w:val="Caption"/>
        <w:spacing w:after="0" w:line="288" w:lineRule="auto"/>
        <w:contextualSpacing/>
        <w:rPr>
          <w:ins w:id="19812" w:author="phuong vu" w:date="2018-11-23T11:46:00Z"/>
          <w:del w:id="19813" w:author="Tran Huan" w:date="2018-11-25T23:35:00Z"/>
          <w:b/>
          <w:iCs w:val="0"/>
          <w:rPrChange w:id="19814" w:author="Tran Huan" w:date="2018-11-25T16:08:00Z">
            <w:rPr>
              <w:ins w:id="19815" w:author="phuong vu" w:date="2018-11-23T11:46:00Z"/>
              <w:del w:id="19816" w:author="Tran Huan" w:date="2018-11-25T23:35:00Z"/>
              <w:b/>
              <w:i/>
              <w:iCs/>
              <w:szCs w:val="18"/>
              <w:lang w:val="en-US"/>
            </w:rPr>
          </w:rPrChange>
        </w:rPr>
        <w:pPrChange w:id="19817" w:author="Tran Huan" w:date="2018-12-03T01:23:00Z">
          <w:pPr/>
        </w:pPrChange>
      </w:pPr>
      <w:ins w:id="19818" w:author="phuong vu" w:date="2018-11-23T12:04:00Z">
        <w:del w:id="19819" w:author="Tran Huan" w:date="2018-11-25T23:35:00Z">
          <w:r w:rsidDel="000D1FDC">
            <w:delText xml:space="preserve">Bảng </w:delText>
          </w:r>
        </w:del>
      </w:ins>
      <w:ins w:id="19820" w:author="phuong vu" w:date="2018-11-23T15:14:00Z">
        <w:del w:id="19821" w:author="Tran Huan" w:date="2018-11-25T23:35:00Z">
          <w:r w:rsidR="00E95F1B" w:rsidDel="000D1FDC">
            <w:fldChar w:fldCharType="begin"/>
          </w:r>
          <w:r w:rsidR="00E95F1B" w:rsidDel="000D1FDC">
            <w:delInstrText xml:space="preserve"> STYLEREF 1 \s </w:delInstrText>
          </w:r>
        </w:del>
      </w:ins>
      <w:del w:id="19822" w:author="Tran Huan" w:date="2018-11-25T23:35:00Z">
        <w:r w:rsidR="00E95F1B" w:rsidDel="000D1FDC">
          <w:fldChar w:fldCharType="separate"/>
        </w:r>
        <w:r w:rsidR="00B607D9" w:rsidDel="000D1FDC">
          <w:rPr>
            <w:noProof/>
          </w:rPr>
          <w:delText>3</w:delText>
        </w:r>
      </w:del>
      <w:ins w:id="19823" w:author="phuong vu" w:date="2018-11-23T15:14:00Z">
        <w:del w:id="19824" w:author="Tran Huan" w:date="2018-11-25T23:35: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19825" w:author="Tran Huan" w:date="2018-11-25T23:35:00Z">
        <w:r w:rsidR="00E95F1B" w:rsidDel="000D1FDC">
          <w:fldChar w:fldCharType="end"/>
        </w:r>
      </w:del>
      <w:ins w:id="19826" w:author="phuong vu" w:date="2018-11-23T12:04:00Z">
        <w:del w:id="19827" w:author="Tran Huan" w:date="2018-11-25T23:35:00Z">
          <w:r w:rsidRPr="000245EB" w:rsidDel="000D1FDC">
            <w:rPr>
              <w:i/>
              <w:iCs w:val="0"/>
              <w:rPrChange w:id="19828" w:author="Tran Huan" w:date="2018-11-25T16:08:00Z">
                <w:rPr>
                  <w:i/>
                  <w:iCs/>
                  <w:lang w:val="en-US"/>
                </w:rPr>
              </w:rPrChange>
            </w:rPr>
            <w:delText xml:space="preserve"> Bảng dữ liệu chất liệu</w:delText>
          </w:r>
        </w:del>
      </w:ins>
      <w:bookmarkStart w:id="19829" w:name="_Toc531570497"/>
      <w:bookmarkStart w:id="19830" w:name="_Toc531574345"/>
      <w:bookmarkStart w:id="19831" w:name="_Toc531578086"/>
      <w:bookmarkStart w:id="19832" w:name="_Toc531581824"/>
      <w:bookmarkEnd w:id="19829"/>
      <w:bookmarkEnd w:id="19830"/>
      <w:bookmarkEnd w:id="19831"/>
      <w:bookmarkEnd w:id="19832"/>
    </w:p>
    <w:p w14:paraId="3BA1150A" w14:textId="5752BF3A" w:rsidR="008A7CB0" w:rsidDel="00D10B12" w:rsidRDefault="008A7CB0" w:rsidP="00D10B12">
      <w:pPr>
        <w:spacing w:after="0" w:line="288" w:lineRule="auto"/>
        <w:contextualSpacing/>
        <w:rPr>
          <w:ins w:id="19833" w:author="phuong vu" w:date="2018-11-23T11:46:00Z"/>
          <w:del w:id="19834" w:author="Tran Huan" w:date="2018-12-03T01:22:00Z"/>
          <w:b/>
          <w:lang w:val="en-US"/>
        </w:rPr>
        <w:pPrChange w:id="19835" w:author="Tran Huan" w:date="2018-12-03T01:23:00Z">
          <w:pPr/>
        </w:pPrChange>
      </w:pPr>
      <w:ins w:id="19836" w:author="phuong vu" w:date="2018-11-23T11:46:00Z">
        <w:del w:id="19837" w:author="Tran Huan" w:date="2018-12-03T01:22:00Z">
          <w:r w:rsidDel="00D10B12">
            <w:rPr>
              <w:b/>
              <w:lang w:val="en-US"/>
            </w:rPr>
            <w:delText>BẢNG POST</w:delText>
          </w:r>
          <w:bookmarkStart w:id="19838" w:name="_Toc531570498"/>
          <w:bookmarkStart w:id="19839" w:name="_Toc531574346"/>
          <w:bookmarkStart w:id="19840" w:name="_Toc531578087"/>
          <w:bookmarkStart w:id="19841" w:name="_Toc531581825"/>
          <w:bookmarkEnd w:id="19838"/>
          <w:bookmarkEnd w:id="19839"/>
          <w:bookmarkEnd w:id="19840"/>
          <w:bookmarkEnd w:id="19841"/>
        </w:del>
      </w:ins>
    </w:p>
    <w:tbl>
      <w:tblPr>
        <w:tblStyle w:val="TableGrid"/>
        <w:tblW w:w="8725" w:type="dxa"/>
        <w:tblLook w:val="04A0" w:firstRow="1" w:lastRow="0" w:firstColumn="1" w:lastColumn="0" w:noHBand="0" w:noVBand="1"/>
        <w:tblPrChange w:id="19842" w:author="phuong vu" w:date="2018-11-23T13:40:00Z">
          <w:tblPr>
            <w:tblStyle w:val="TableGrid"/>
            <w:tblW w:w="9875" w:type="dxa"/>
            <w:tblLook w:val="04A0" w:firstRow="1" w:lastRow="0" w:firstColumn="1" w:lastColumn="0" w:noHBand="0" w:noVBand="1"/>
          </w:tblPr>
        </w:tblPrChange>
      </w:tblPr>
      <w:tblGrid>
        <w:gridCol w:w="708"/>
        <w:gridCol w:w="2209"/>
        <w:gridCol w:w="1300"/>
        <w:gridCol w:w="1098"/>
        <w:gridCol w:w="838"/>
        <w:gridCol w:w="823"/>
        <w:gridCol w:w="1749"/>
        <w:tblGridChange w:id="19843">
          <w:tblGrid>
            <w:gridCol w:w="708"/>
            <w:gridCol w:w="2209"/>
            <w:gridCol w:w="1300"/>
            <w:gridCol w:w="1098"/>
            <w:gridCol w:w="838"/>
            <w:gridCol w:w="823"/>
            <w:gridCol w:w="2899"/>
          </w:tblGrid>
        </w:tblGridChange>
      </w:tblGrid>
      <w:tr w:rsidR="008A7CB0" w:rsidRPr="001856AA" w:rsidDel="00D10B12" w14:paraId="7A110F9B" w14:textId="04379DF4" w:rsidTr="00904AF3">
        <w:trPr>
          <w:trHeight w:val="300"/>
          <w:ins w:id="19844" w:author="phuong vu" w:date="2018-11-23T11:46:00Z"/>
          <w:del w:id="19845" w:author="Tran Huan" w:date="2018-12-03T01:22:00Z"/>
          <w:trPrChange w:id="19846" w:author="phuong vu" w:date="2018-11-23T13:40:00Z">
            <w:trPr>
              <w:trHeight w:val="300"/>
            </w:trPr>
          </w:trPrChange>
        </w:trPr>
        <w:tc>
          <w:tcPr>
            <w:tcW w:w="708" w:type="dxa"/>
            <w:noWrap/>
            <w:vAlign w:val="center"/>
            <w:hideMark/>
            <w:tcPrChange w:id="19847" w:author="phuong vu" w:date="2018-11-23T13:40:00Z">
              <w:tcPr>
                <w:tcW w:w="708" w:type="dxa"/>
                <w:noWrap/>
                <w:vAlign w:val="center"/>
                <w:hideMark/>
              </w:tcPr>
            </w:tcPrChange>
          </w:tcPr>
          <w:p w14:paraId="453050CC" w14:textId="5028AAE6" w:rsidR="008A7CB0" w:rsidRPr="001856AA" w:rsidDel="00D10B12" w:rsidRDefault="008A7CB0" w:rsidP="00D10B12">
            <w:pPr>
              <w:spacing w:line="288" w:lineRule="auto"/>
              <w:contextualSpacing/>
              <w:jc w:val="center"/>
              <w:rPr>
                <w:ins w:id="19848" w:author="phuong vu" w:date="2018-11-23T11:46:00Z"/>
                <w:del w:id="19849" w:author="Tran Huan" w:date="2018-12-03T01:22:00Z"/>
                <w:b/>
                <w:bCs/>
              </w:rPr>
              <w:pPrChange w:id="19850" w:author="Tran Huan" w:date="2018-12-03T01:23:00Z">
                <w:pPr>
                  <w:jc w:val="center"/>
                </w:pPr>
              </w:pPrChange>
            </w:pPr>
            <w:ins w:id="19851" w:author="phuong vu" w:date="2018-11-23T11:46:00Z">
              <w:del w:id="19852" w:author="Tran Huan" w:date="2018-12-03T01:22:00Z">
                <w:r w:rsidRPr="001856AA" w:rsidDel="00D10B12">
                  <w:rPr>
                    <w:b/>
                    <w:bCs/>
                    <w:lang w:val="da-DK"/>
                  </w:rPr>
                  <w:delText>STT</w:delText>
                </w:r>
                <w:bookmarkStart w:id="19853" w:name="_Toc531570499"/>
                <w:bookmarkStart w:id="19854" w:name="_Toc531574347"/>
                <w:bookmarkStart w:id="19855" w:name="_Toc531578088"/>
                <w:bookmarkStart w:id="19856" w:name="_Toc531581826"/>
                <w:bookmarkEnd w:id="19853"/>
                <w:bookmarkEnd w:id="19854"/>
                <w:bookmarkEnd w:id="19855"/>
                <w:bookmarkEnd w:id="19856"/>
              </w:del>
            </w:ins>
          </w:p>
        </w:tc>
        <w:tc>
          <w:tcPr>
            <w:tcW w:w="2209" w:type="dxa"/>
            <w:noWrap/>
            <w:vAlign w:val="center"/>
            <w:hideMark/>
            <w:tcPrChange w:id="19857" w:author="phuong vu" w:date="2018-11-23T13:40:00Z">
              <w:tcPr>
                <w:tcW w:w="2209" w:type="dxa"/>
                <w:noWrap/>
                <w:vAlign w:val="center"/>
                <w:hideMark/>
              </w:tcPr>
            </w:tcPrChange>
          </w:tcPr>
          <w:p w14:paraId="69987594" w14:textId="15F90B07" w:rsidR="008A7CB0" w:rsidRPr="001856AA" w:rsidDel="00D10B12" w:rsidRDefault="008A7CB0" w:rsidP="00D10B12">
            <w:pPr>
              <w:spacing w:line="288" w:lineRule="auto"/>
              <w:contextualSpacing/>
              <w:jc w:val="center"/>
              <w:rPr>
                <w:ins w:id="19858" w:author="phuong vu" w:date="2018-11-23T11:46:00Z"/>
                <w:del w:id="19859" w:author="Tran Huan" w:date="2018-12-03T01:22:00Z"/>
                <w:b/>
                <w:bCs/>
              </w:rPr>
              <w:pPrChange w:id="19860" w:author="Tran Huan" w:date="2018-12-03T01:23:00Z">
                <w:pPr>
                  <w:jc w:val="center"/>
                </w:pPr>
              </w:pPrChange>
            </w:pPr>
            <w:ins w:id="19861" w:author="phuong vu" w:date="2018-11-23T11:46:00Z">
              <w:del w:id="19862" w:author="Tran Huan" w:date="2018-12-03T01:22:00Z">
                <w:r w:rsidRPr="001856AA" w:rsidDel="00D10B12">
                  <w:rPr>
                    <w:b/>
                    <w:bCs/>
                    <w:lang w:val="da-DK"/>
                  </w:rPr>
                  <w:delText>Tên trường</w:delText>
                </w:r>
                <w:bookmarkStart w:id="19863" w:name="_Toc531570500"/>
                <w:bookmarkStart w:id="19864" w:name="_Toc531574348"/>
                <w:bookmarkStart w:id="19865" w:name="_Toc531578089"/>
                <w:bookmarkStart w:id="19866" w:name="_Toc531581827"/>
                <w:bookmarkEnd w:id="19863"/>
                <w:bookmarkEnd w:id="19864"/>
                <w:bookmarkEnd w:id="19865"/>
                <w:bookmarkEnd w:id="19866"/>
              </w:del>
            </w:ins>
          </w:p>
        </w:tc>
        <w:tc>
          <w:tcPr>
            <w:tcW w:w="1300" w:type="dxa"/>
            <w:noWrap/>
            <w:vAlign w:val="center"/>
            <w:hideMark/>
            <w:tcPrChange w:id="19867" w:author="phuong vu" w:date="2018-11-23T13:40:00Z">
              <w:tcPr>
                <w:tcW w:w="1300" w:type="dxa"/>
                <w:noWrap/>
                <w:vAlign w:val="center"/>
                <w:hideMark/>
              </w:tcPr>
            </w:tcPrChange>
          </w:tcPr>
          <w:p w14:paraId="18E395F2" w14:textId="765473C8" w:rsidR="008A7CB0" w:rsidRPr="001856AA" w:rsidDel="00D10B12" w:rsidRDefault="008A7CB0" w:rsidP="00D10B12">
            <w:pPr>
              <w:spacing w:line="288" w:lineRule="auto"/>
              <w:contextualSpacing/>
              <w:jc w:val="center"/>
              <w:rPr>
                <w:ins w:id="19868" w:author="phuong vu" w:date="2018-11-23T11:46:00Z"/>
                <w:del w:id="19869" w:author="Tran Huan" w:date="2018-12-03T01:22:00Z"/>
                <w:b/>
                <w:bCs/>
              </w:rPr>
              <w:pPrChange w:id="19870" w:author="Tran Huan" w:date="2018-12-03T01:23:00Z">
                <w:pPr>
                  <w:jc w:val="center"/>
                </w:pPr>
              </w:pPrChange>
            </w:pPr>
            <w:ins w:id="19871" w:author="phuong vu" w:date="2018-11-23T11:46:00Z">
              <w:del w:id="19872" w:author="Tran Huan" w:date="2018-12-03T01:22:00Z">
                <w:r w:rsidRPr="001856AA" w:rsidDel="00D10B12">
                  <w:rPr>
                    <w:b/>
                    <w:bCs/>
                    <w:lang w:val="da-DK"/>
                  </w:rPr>
                  <w:delText>Kiểu</w:delText>
                </w:r>
                <w:bookmarkStart w:id="19873" w:name="_Toc531570501"/>
                <w:bookmarkStart w:id="19874" w:name="_Toc531574349"/>
                <w:bookmarkStart w:id="19875" w:name="_Toc531578090"/>
                <w:bookmarkStart w:id="19876" w:name="_Toc531581828"/>
                <w:bookmarkEnd w:id="19873"/>
                <w:bookmarkEnd w:id="19874"/>
                <w:bookmarkEnd w:id="19875"/>
                <w:bookmarkEnd w:id="19876"/>
              </w:del>
            </w:ins>
          </w:p>
        </w:tc>
        <w:tc>
          <w:tcPr>
            <w:tcW w:w="1098" w:type="dxa"/>
            <w:noWrap/>
            <w:vAlign w:val="center"/>
            <w:hideMark/>
            <w:tcPrChange w:id="19877" w:author="phuong vu" w:date="2018-11-23T13:40:00Z">
              <w:tcPr>
                <w:tcW w:w="1098" w:type="dxa"/>
                <w:noWrap/>
                <w:vAlign w:val="center"/>
                <w:hideMark/>
              </w:tcPr>
            </w:tcPrChange>
          </w:tcPr>
          <w:p w14:paraId="6DFC1CF5" w14:textId="77517AED" w:rsidR="008A7CB0" w:rsidRPr="001856AA" w:rsidDel="00D10B12" w:rsidRDefault="008A7CB0" w:rsidP="00D10B12">
            <w:pPr>
              <w:spacing w:line="288" w:lineRule="auto"/>
              <w:contextualSpacing/>
              <w:jc w:val="center"/>
              <w:rPr>
                <w:ins w:id="19878" w:author="phuong vu" w:date="2018-11-23T11:46:00Z"/>
                <w:del w:id="19879" w:author="Tran Huan" w:date="2018-12-03T01:22:00Z"/>
                <w:b/>
                <w:bCs/>
              </w:rPr>
              <w:pPrChange w:id="19880" w:author="Tran Huan" w:date="2018-12-03T01:23:00Z">
                <w:pPr>
                  <w:jc w:val="center"/>
                </w:pPr>
              </w:pPrChange>
            </w:pPr>
            <w:ins w:id="19881" w:author="phuong vu" w:date="2018-11-23T11:46:00Z">
              <w:del w:id="19882" w:author="Tran Huan" w:date="2018-12-03T01:22:00Z">
                <w:r w:rsidRPr="001856AA" w:rsidDel="00D10B12">
                  <w:rPr>
                    <w:b/>
                    <w:bCs/>
                    <w:lang w:val="da-DK"/>
                  </w:rPr>
                  <w:delText>Chấp nhận Null</w:delText>
                </w:r>
                <w:bookmarkStart w:id="19883" w:name="_Toc531570502"/>
                <w:bookmarkStart w:id="19884" w:name="_Toc531574350"/>
                <w:bookmarkStart w:id="19885" w:name="_Toc531578091"/>
                <w:bookmarkStart w:id="19886" w:name="_Toc531581829"/>
                <w:bookmarkEnd w:id="19883"/>
                <w:bookmarkEnd w:id="19884"/>
                <w:bookmarkEnd w:id="19885"/>
                <w:bookmarkEnd w:id="19886"/>
              </w:del>
            </w:ins>
          </w:p>
        </w:tc>
        <w:tc>
          <w:tcPr>
            <w:tcW w:w="838" w:type="dxa"/>
            <w:noWrap/>
            <w:vAlign w:val="center"/>
            <w:hideMark/>
            <w:tcPrChange w:id="19887" w:author="phuong vu" w:date="2018-11-23T13:40:00Z">
              <w:tcPr>
                <w:tcW w:w="838" w:type="dxa"/>
                <w:noWrap/>
                <w:vAlign w:val="center"/>
                <w:hideMark/>
              </w:tcPr>
            </w:tcPrChange>
          </w:tcPr>
          <w:p w14:paraId="7BEFDE1C" w14:textId="0A2D4761" w:rsidR="008A7CB0" w:rsidRPr="001856AA" w:rsidDel="00D10B12" w:rsidRDefault="008A7CB0" w:rsidP="00D10B12">
            <w:pPr>
              <w:spacing w:line="288" w:lineRule="auto"/>
              <w:contextualSpacing/>
              <w:jc w:val="center"/>
              <w:rPr>
                <w:ins w:id="19888" w:author="phuong vu" w:date="2018-11-23T11:46:00Z"/>
                <w:del w:id="19889" w:author="Tran Huan" w:date="2018-12-03T01:22:00Z"/>
                <w:b/>
                <w:bCs/>
              </w:rPr>
              <w:pPrChange w:id="19890" w:author="Tran Huan" w:date="2018-12-03T01:23:00Z">
                <w:pPr>
                  <w:jc w:val="center"/>
                </w:pPr>
              </w:pPrChange>
            </w:pPr>
            <w:ins w:id="19891" w:author="phuong vu" w:date="2018-11-23T11:46:00Z">
              <w:del w:id="19892" w:author="Tran Huan" w:date="2018-12-03T01:22:00Z">
                <w:r w:rsidRPr="001856AA" w:rsidDel="00D10B12">
                  <w:rPr>
                    <w:b/>
                    <w:bCs/>
                    <w:lang w:val="da-DK"/>
                  </w:rPr>
                  <w:delText>Khóa chính</w:delText>
                </w:r>
                <w:bookmarkStart w:id="19893" w:name="_Toc531570503"/>
                <w:bookmarkStart w:id="19894" w:name="_Toc531574351"/>
                <w:bookmarkStart w:id="19895" w:name="_Toc531578092"/>
                <w:bookmarkStart w:id="19896" w:name="_Toc531581830"/>
                <w:bookmarkEnd w:id="19893"/>
                <w:bookmarkEnd w:id="19894"/>
                <w:bookmarkEnd w:id="19895"/>
                <w:bookmarkEnd w:id="19896"/>
              </w:del>
            </w:ins>
          </w:p>
        </w:tc>
        <w:tc>
          <w:tcPr>
            <w:tcW w:w="823" w:type="dxa"/>
            <w:noWrap/>
            <w:vAlign w:val="center"/>
            <w:hideMark/>
            <w:tcPrChange w:id="19897" w:author="phuong vu" w:date="2018-11-23T13:40:00Z">
              <w:tcPr>
                <w:tcW w:w="823" w:type="dxa"/>
                <w:noWrap/>
                <w:vAlign w:val="center"/>
                <w:hideMark/>
              </w:tcPr>
            </w:tcPrChange>
          </w:tcPr>
          <w:p w14:paraId="3C28C2CC" w14:textId="3B2A23DA" w:rsidR="008A7CB0" w:rsidRPr="001856AA" w:rsidDel="00D10B12" w:rsidRDefault="008A7CB0" w:rsidP="00D10B12">
            <w:pPr>
              <w:spacing w:line="288" w:lineRule="auto"/>
              <w:contextualSpacing/>
              <w:jc w:val="center"/>
              <w:rPr>
                <w:ins w:id="19898" w:author="phuong vu" w:date="2018-11-23T11:46:00Z"/>
                <w:del w:id="19899" w:author="Tran Huan" w:date="2018-12-03T01:22:00Z"/>
                <w:b/>
                <w:bCs/>
              </w:rPr>
              <w:pPrChange w:id="19900" w:author="Tran Huan" w:date="2018-12-03T01:23:00Z">
                <w:pPr>
                  <w:jc w:val="center"/>
                </w:pPr>
              </w:pPrChange>
            </w:pPr>
            <w:ins w:id="19901" w:author="phuong vu" w:date="2018-11-23T11:46:00Z">
              <w:del w:id="19902" w:author="Tran Huan" w:date="2018-12-03T01:22:00Z">
                <w:r w:rsidRPr="001856AA" w:rsidDel="00D10B12">
                  <w:rPr>
                    <w:b/>
                    <w:bCs/>
                    <w:lang w:val="da-DK"/>
                  </w:rPr>
                  <w:delText>Khóa ngoại</w:delText>
                </w:r>
                <w:bookmarkStart w:id="19903" w:name="_Toc531570504"/>
                <w:bookmarkStart w:id="19904" w:name="_Toc531574352"/>
                <w:bookmarkStart w:id="19905" w:name="_Toc531578093"/>
                <w:bookmarkStart w:id="19906" w:name="_Toc531581831"/>
                <w:bookmarkEnd w:id="19903"/>
                <w:bookmarkEnd w:id="19904"/>
                <w:bookmarkEnd w:id="19905"/>
                <w:bookmarkEnd w:id="19906"/>
              </w:del>
            </w:ins>
          </w:p>
        </w:tc>
        <w:tc>
          <w:tcPr>
            <w:tcW w:w="1749" w:type="dxa"/>
            <w:noWrap/>
            <w:vAlign w:val="center"/>
            <w:hideMark/>
            <w:tcPrChange w:id="19907" w:author="phuong vu" w:date="2018-11-23T13:40:00Z">
              <w:tcPr>
                <w:tcW w:w="2899" w:type="dxa"/>
                <w:noWrap/>
                <w:vAlign w:val="center"/>
                <w:hideMark/>
              </w:tcPr>
            </w:tcPrChange>
          </w:tcPr>
          <w:p w14:paraId="02C5D1DF" w14:textId="42319BED" w:rsidR="008A7CB0" w:rsidRPr="001856AA" w:rsidDel="00D10B12" w:rsidRDefault="008A7CB0" w:rsidP="00D10B12">
            <w:pPr>
              <w:spacing w:line="288" w:lineRule="auto"/>
              <w:ind w:right="226"/>
              <w:contextualSpacing/>
              <w:jc w:val="center"/>
              <w:rPr>
                <w:ins w:id="19908" w:author="phuong vu" w:date="2018-11-23T11:46:00Z"/>
                <w:del w:id="19909" w:author="Tran Huan" w:date="2018-12-03T01:22:00Z"/>
                <w:b/>
                <w:bCs/>
              </w:rPr>
              <w:pPrChange w:id="19910" w:author="Tran Huan" w:date="2018-12-03T01:23:00Z">
                <w:pPr>
                  <w:ind w:right="226"/>
                  <w:jc w:val="center"/>
                </w:pPr>
              </w:pPrChange>
            </w:pPr>
            <w:ins w:id="19911" w:author="phuong vu" w:date="2018-11-23T11:46:00Z">
              <w:del w:id="19912" w:author="Tran Huan" w:date="2018-12-03T01:22:00Z">
                <w:r w:rsidRPr="001856AA" w:rsidDel="00D10B12">
                  <w:rPr>
                    <w:b/>
                    <w:bCs/>
                    <w:lang w:val="da-DK"/>
                  </w:rPr>
                  <w:delText>Mô tả</w:delText>
                </w:r>
                <w:bookmarkStart w:id="19913" w:name="_Toc531570505"/>
                <w:bookmarkStart w:id="19914" w:name="_Toc531574353"/>
                <w:bookmarkStart w:id="19915" w:name="_Toc531578094"/>
                <w:bookmarkStart w:id="19916" w:name="_Toc531581832"/>
                <w:bookmarkEnd w:id="19913"/>
                <w:bookmarkEnd w:id="19914"/>
                <w:bookmarkEnd w:id="19915"/>
                <w:bookmarkEnd w:id="19916"/>
              </w:del>
            </w:ins>
          </w:p>
        </w:tc>
        <w:bookmarkStart w:id="19917" w:name="_Toc531570506"/>
        <w:bookmarkStart w:id="19918" w:name="_Toc531574354"/>
        <w:bookmarkStart w:id="19919" w:name="_Toc531578095"/>
        <w:bookmarkStart w:id="19920" w:name="_Toc531581833"/>
        <w:bookmarkEnd w:id="19917"/>
        <w:bookmarkEnd w:id="19918"/>
        <w:bookmarkEnd w:id="19919"/>
        <w:bookmarkEnd w:id="19920"/>
      </w:tr>
      <w:tr w:rsidR="008A7CB0" w:rsidRPr="001856AA" w:rsidDel="00D10B12" w14:paraId="5AC85E9C" w14:textId="5A9486C8" w:rsidTr="00904AF3">
        <w:trPr>
          <w:trHeight w:val="300"/>
          <w:ins w:id="19921" w:author="phuong vu" w:date="2018-11-23T11:46:00Z"/>
          <w:del w:id="19922" w:author="Tran Huan" w:date="2018-12-03T01:22:00Z"/>
          <w:trPrChange w:id="19923" w:author="phuong vu" w:date="2018-11-23T13:40:00Z">
            <w:trPr>
              <w:trHeight w:val="300"/>
            </w:trPr>
          </w:trPrChange>
        </w:trPr>
        <w:tc>
          <w:tcPr>
            <w:tcW w:w="708" w:type="dxa"/>
            <w:noWrap/>
            <w:vAlign w:val="center"/>
            <w:hideMark/>
            <w:tcPrChange w:id="19924" w:author="phuong vu" w:date="2018-11-23T13:40:00Z">
              <w:tcPr>
                <w:tcW w:w="708" w:type="dxa"/>
                <w:noWrap/>
                <w:vAlign w:val="center"/>
                <w:hideMark/>
              </w:tcPr>
            </w:tcPrChange>
          </w:tcPr>
          <w:p w14:paraId="7B90A4F8" w14:textId="64B35EB9" w:rsidR="008A7CB0" w:rsidRPr="00FD2760" w:rsidDel="00D10B12" w:rsidRDefault="008A7CB0" w:rsidP="00D10B12">
            <w:pPr>
              <w:spacing w:line="288" w:lineRule="auto"/>
              <w:contextualSpacing/>
              <w:jc w:val="center"/>
              <w:rPr>
                <w:ins w:id="19925" w:author="phuong vu" w:date="2018-11-23T11:46:00Z"/>
                <w:del w:id="19926" w:author="Tran Huan" w:date="2018-12-03T01:22:00Z"/>
              </w:rPr>
              <w:pPrChange w:id="19927" w:author="Tran Huan" w:date="2018-12-03T01:23:00Z">
                <w:pPr>
                  <w:jc w:val="center"/>
                </w:pPr>
              </w:pPrChange>
            </w:pPr>
            <w:ins w:id="19928" w:author="phuong vu" w:date="2018-11-23T11:46:00Z">
              <w:del w:id="19929" w:author="Tran Huan" w:date="2018-12-03T01:22:00Z">
                <w:r w:rsidRPr="00FD2760" w:rsidDel="00D10B12">
                  <w:delText>1</w:delText>
                </w:r>
                <w:bookmarkStart w:id="19930" w:name="_Toc531570507"/>
                <w:bookmarkStart w:id="19931" w:name="_Toc531574355"/>
                <w:bookmarkStart w:id="19932" w:name="_Toc531578096"/>
                <w:bookmarkStart w:id="19933" w:name="_Toc531581834"/>
                <w:bookmarkEnd w:id="19930"/>
                <w:bookmarkEnd w:id="19931"/>
                <w:bookmarkEnd w:id="19932"/>
                <w:bookmarkEnd w:id="19933"/>
              </w:del>
            </w:ins>
          </w:p>
        </w:tc>
        <w:tc>
          <w:tcPr>
            <w:tcW w:w="2209" w:type="dxa"/>
            <w:noWrap/>
            <w:hideMark/>
            <w:tcPrChange w:id="19934" w:author="phuong vu" w:date="2018-11-23T13:40:00Z">
              <w:tcPr>
                <w:tcW w:w="2209" w:type="dxa"/>
                <w:noWrap/>
                <w:hideMark/>
              </w:tcPr>
            </w:tcPrChange>
          </w:tcPr>
          <w:p w14:paraId="7715B201" w14:textId="5045CB2E" w:rsidR="008A7CB0" w:rsidRPr="00FD2760" w:rsidDel="00D10B12" w:rsidRDefault="008A7CB0" w:rsidP="00D10B12">
            <w:pPr>
              <w:spacing w:line="288" w:lineRule="auto"/>
              <w:contextualSpacing/>
              <w:rPr>
                <w:ins w:id="19935" w:author="phuong vu" w:date="2018-11-23T11:46:00Z"/>
                <w:del w:id="19936" w:author="Tran Huan" w:date="2018-12-03T01:22:00Z"/>
              </w:rPr>
              <w:pPrChange w:id="19937" w:author="Tran Huan" w:date="2018-12-03T01:23:00Z">
                <w:pPr/>
              </w:pPrChange>
            </w:pPr>
            <w:ins w:id="19938" w:author="phuong vu" w:date="2018-11-23T11:46:00Z">
              <w:del w:id="19939" w:author="Tran Huan" w:date="2018-12-03T01:22:00Z">
                <w:r w:rsidRPr="00FD2760" w:rsidDel="00D10B12">
                  <w:delText>id</w:delText>
                </w:r>
                <w:bookmarkStart w:id="19940" w:name="_Toc531570508"/>
                <w:bookmarkStart w:id="19941" w:name="_Toc531574356"/>
                <w:bookmarkStart w:id="19942" w:name="_Toc531578097"/>
                <w:bookmarkStart w:id="19943" w:name="_Toc531581835"/>
                <w:bookmarkEnd w:id="19940"/>
                <w:bookmarkEnd w:id="19941"/>
                <w:bookmarkEnd w:id="19942"/>
                <w:bookmarkEnd w:id="19943"/>
              </w:del>
            </w:ins>
          </w:p>
        </w:tc>
        <w:tc>
          <w:tcPr>
            <w:tcW w:w="1300" w:type="dxa"/>
            <w:noWrap/>
            <w:hideMark/>
            <w:tcPrChange w:id="19944" w:author="phuong vu" w:date="2018-11-23T13:40:00Z">
              <w:tcPr>
                <w:tcW w:w="1300" w:type="dxa"/>
                <w:noWrap/>
                <w:hideMark/>
              </w:tcPr>
            </w:tcPrChange>
          </w:tcPr>
          <w:p w14:paraId="165AD092" w14:textId="209073BD" w:rsidR="008A7CB0" w:rsidRPr="00FD2760" w:rsidDel="00D10B12" w:rsidRDefault="008A7CB0" w:rsidP="00D10B12">
            <w:pPr>
              <w:spacing w:line="288" w:lineRule="auto"/>
              <w:contextualSpacing/>
              <w:rPr>
                <w:ins w:id="19945" w:author="phuong vu" w:date="2018-11-23T11:46:00Z"/>
                <w:del w:id="19946" w:author="Tran Huan" w:date="2018-12-03T01:22:00Z"/>
              </w:rPr>
              <w:pPrChange w:id="19947" w:author="Tran Huan" w:date="2018-12-03T01:23:00Z">
                <w:pPr/>
              </w:pPrChange>
            </w:pPr>
            <w:ins w:id="19948" w:author="phuong vu" w:date="2018-11-23T11:46:00Z">
              <w:del w:id="19949" w:author="Tran Huan" w:date="2018-12-03T01:22:00Z">
                <w:r w:rsidRPr="00FD2760" w:rsidDel="00D10B12">
                  <w:delText>numeric</w:delText>
                </w:r>
                <w:bookmarkStart w:id="19950" w:name="_Toc531570509"/>
                <w:bookmarkStart w:id="19951" w:name="_Toc531574357"/>
                <w:bookmarkStart w:id="19952" w:name="_Toc531578098"/>
                <w:bookmarkStart w:id="19953" w:name="_Toc531581836"/>
                <w:bookmarkEnd w:id="19950"/>
                <w:bookmarkEnd w:id="19951"/>
                <w:bookmarkEnd w:id="19952"/>
                <w:bookmarkEnd w:id="19953"/>
              </w:del>
            </w:ins>
          </w:p>
        </w:tc>
        <w:tc>
          <w:tcPr>
            <w:tcW w:w="1098" w:type="dxa"/>
            <w:noWrap/>
            <w:vAlign w:val="center"/>
            <w:hideMark/>
            <w:tcPrChange w:id="19954" w:author="phuong vu" w:date="2018-11-23T13:40:00Z">
              <w:tcPr>
                <w:tcW w:w="1098" w:type="dxa"/>
                <w:noWrap/>
                <w:vAlign w:val="center"/>
                <w:hideMark/>
              </w:tcPr>
            </w:tcPrChange>
          </w:tcPr>
          <w:p w14:paraId="35001C6C" w14:textId="60B4CCD6" w:rsidR="008A7CB0" w:rsidRPr="00FD2760" w:rsidDel="00D10B12" w:rsidRDefault="008A7CB0" w:rsidP="00D10B12">
            <w:pPr>
              <w:spacing w:line="288" w:lineRule="auto"/>
              <w:contextualSpacing/>
              <w:jc w:val="center"/>
              <w:rPr>
                <w:ins w:id="19955" w:author="phuong vu" w:date="2018-11-23T11:46:00Z"/>
                <w:del w:id="19956" w:author="Tran Huan" w:date="2018-12-03T01:22:00Z"/>
              </w:rPr>
              <w:pPrChange w:id="19957" w:author="Tran Huan" w:date="2018-12-03T01:23:00Z">
                <w:pPr>
                  <w:jc w:val="center"/>
                </w:pPr>
              </w:pPrChange>
            </w:pPr>
            <w:bookmarkStart w:id="19958" w:name="_Toc531570510"/>
            <w:bookmarkStart w:id="19959" w:name="_Toc531574358"/>
            <w:bookmarkStart w:id="19960" w:name="_Toc531578099"/>
            <w:bookmarkStart w:id="19961" w:name="_Toc531581837"/>
            <w:bookmarkEnd w:id="19958"/>
            <w:bookmarkEnd w:id="19959"/>
            <w:bookmarkEnd w:id="19960"/>
            <w:bookmarkEnd w:id="19961"/>
          </w:p>
        </w:tc>
        <w:tc>
          <w:tcPr>
            <w:tcW w:w="838" w:type="dxa"/>
            <w:noWrap/>
            <w:vAlign w:val="center"/>
            <w:hideMark/>
            <w:tcPrChange w:id="19962" w:author="phuong vu" w:date="2018-11-23T13:40:00Z">
              <w:tcPr>
                <w:tcW w:w="838" w:type="dxa"/>
                <w:noWrap/>
                <w:vAlign w:val="center"/>
                <w:hideMark/>
              </w:tcPr>
            </w:tcPrChange>
          </w:tcPr>
          <w:p w14:paraId="604F3B97" w14:textId="132309E8" w:rsidR="008A7CB0" w:rsidRPr="00FD2760" w:rsidDel="00D10B12" w:rsidRDefault="008A7CB0" w:rsidP="00D10B12">
            <w:pPr>
              <w:spacing w:line="288" w:lineRule="auto"/>
              <w:contextualSpacing/>
              <w:jc w:val="center"/>
              <w:rPr>
                <w:ins w:id="19963" w:author="phuong vu" w:date="2018-11-23T11:46:00Z"/>
                <w:del w:id="19964" w:author="Tran Huan" w:date="2018-12-03T01:22:00Z"/>
              </w:rPr>
              <w:pPrChange w:id="19965" w:author="Tran Huan" w:date="2018-12-03T01:23:00Z">
                <w:pPr>
                  <w:jc w:val="center"/>
                </w:pPr>
              </w:pPrChange>
            </w:pPr>
            <w:ins w:id="19966" w:author="phuong vu" w:date="2018-11-23T11:46:00Z">
              <w:del w:id="19967" w:author="Tran Huan" w:date="2018-12-03T01:22:00Z">
                <w:r w:rsidRPr="00FD2760" w:rsidDel="00D10B12">
                  <w:delText>X</w:delText>
                </w:r>
                <w:bookmarkStart w:id="19968" w:name="_Toc531570511"/>
                <w:bookmarkStart w:id="19969" w:name="_Toc531574359"/>
                <w:bookmarkStart w:id="19970" w:name="_Toc531578100"/>
                <w:bookmarkStart w:id="19971" w:name="_Toc531581838"/>
                <w:bookmarkEnd w:id="19968"/>
                <w:bookmarkEnd w:id="19969"/>
                <w:bookmarkEnd w:id="19970"/>
                <w:bookmarkEnd w:id="19971"/>
              </w:del>
            </w:ins>
          </w:p>
        </w:tc>
        <w:tc>
          <w:tcPr>
            <w:tcW w:w="823" w:type="dxa"/>
            <w:noWrap/>
            <w:vAlign w:val="center"/>
            <w:hideMark/>
            <w:tcPrChange w:id="19972" w:author="phuong vu" w:date="2018-11-23T13:40:00Z">
              <w:tcPr>
                <w:tcW w:w="823" w:type="dxa"/>
                <w:noWrap/>
                <w:vAlign w:val="center"/>
                <w:hideMark/>
              </w:tcPr>
            </w:tcPrChange>
          </w:tcPr>
          <w:p w14:paraId="5AAE0052" w14:textId="423FCCCB" w:rsidR="008A7CB0" w:rsidRPr="00FD2760" w:rsidDel="00D10B12" w:rsidRDefault="008A7CB0" w:rsidP="00D10B12">
            <w:pPr>
              <w:spacing w:line="288" w:lineRule="auto"/>
              <w:contextualSpacing/>
              <w:jc w:val="center"/>
              <w:rPr>
                <w:ins w:id="19973" w:author="phuong vu" w:date="2018-11-23T11:46:00Z"/>
                <w:del w:id="19974" w:author="Tran Huan" w:date="2018-12-03T01:22:00Z"/>
              </w:rPr>
              <w:pPrChange w:id="19975" w:author="Tran Huan" w:date="2018-12-03T01:23:00Z">
                <w:pPr>
                  <w:jc w:val="center"/>
                </w:pPr>
              </w:pPrChange>
            </w:pPr>
            <w:bookmarkStart w:id="19976" w:name="_Toc531570512"/>
            <w:bookmarkStart w:id="19977" w:name="_Toc531574360"/>
            <w:bookmarkStart w:id="19978" w:name="_Toc531578101"/>
            <w:bookmarkStart w:id="19979" w:name="_Toc531581839"/>
            <w:bookmarkEnd w:id="19976"/>
            <w:bookmarkEnd w:id="19977"/>
            <w:bookmarkEnd w:id="19978"/>
            <w:bookmarkEnd w:id="19979"/>
          </w:p>
        </w:tc>
        <w:tc>
          <w:tcPr>
            <w:tcW w:w="1749" w:type="dxa"/>
            <w:noWrap/>
            <w:hideMark/>
            <w:tcPrChange w:id="19980" w:author="phuong vu" w:date="2018-11-23T13:40:00Z">
              <w:tcPr>
                <w:tcW w:w="2899" w:type="dxa"/>
                <w:noWrap/>
                <w:hideMark/>
              </w:tcPr>
            </w:tcPrChange>
          </w:tcPr>
          <w:p w14:paraId="604F3C47" w14:textId="35D57FCC" w:rsidR="008A7CB0" w:rsidRPr="00FD2760" w:rsidDel="00D10B12" w:rsidRDefault="008A7CB0" w:rsidP="00D10B12">
            <w:pPr>
              <w:spacing w:line="288" w:lineRule="auto"/>
              <w:contextualSpacing/>
              <w:rPr>
                <w:ins w:id="19981" w:author="phuong vu" w:date="2018-11-23T11:46:00Z"/>
                <w:del w:id="19982" w:author="Tran Huan" w:date="2018-12-03T01:22:00Z"/>
                <w:lang w:val="en-US"/>
              </w:rPr>
              <w:pPrChange w:id="19983" w:author="Tran Huan" w:date="2018-12-03T01:23:00Z">
                <w:pPr/>
              </w:pPrChange>
            </w:pPr>
            <w:ins w:id="19984" w:author="phuong vu" w:date="2018-11-23T11:46:00Z">
              <w:del w:id="19985" w:author="Tran Huan" w:date="2018-12-03T01:22:00Z">
                <w:r w:rsidRPr="00FD2760" w:rsidDel="00D10B12">
                  <w:delText>ID</w:delText>
                </w:r>
                <w:bookmarkStart w:id="19986" w:name="_Toc531570513"/>
                <w:bookmarkStart w:id="19987" w:name="_Toc531574361"/>
                <w:bookmarkStart w:id="19988" w:name="_Toc531578102"/>
                <w:bookmarkStart w:id="19989" w:name="_Toc531581840"/>
                <w:bookmarkEnd w:id="19986"/>
                <w:bookmarkEnd w:id="19987"/>
                <w:bookmarkEnd w:id="19988"/>
                <w:bookmarkEnd w:id="19989"/>
              </w:del>
            </w:ins>
          </w:p>
        </w:tc>
        <w:bookmarkStart w:id="19990" w:name="_Toc531570514"/>
        <w:bookmarkStart w:id="19991" w:name="_Toc531574362"/>
        <w:bookmarkStart w:id="19992" w:name="_Toc531578103"/>
        <w:bookmarkStart w:id="19993" w:name="_Toc531581841"/>
        <w:bookmarkEnd w:id="19990"/>
        <w:bookmarkEnd w:id="19991"/>
        <w:bookmarkEnd w:id="19992"/>
        <w:bookmarkEnd w:id="19993"/>
      </w:tr>
      <w:tr w:rsidR="008A7CB0" w:rsidRPr="001856AA" w:rsidDel="00D10B12" w14:paraId="645B6AE6" w14:textId="10B9D4BA" w:rsidTr="00904AF3">
        <w:trPr>
          <w:trHeight w:val="300"/>
          <w:ins w:id="19994" w:author="phuong vu" w:date="2018-11-23T11:46:00Z"/>
          <w:del w:id="19995" w:author="Tran Huan" w:date="2018-12-03T01:22:00Z"/>
          <w:trPrChange w:id="19996" w:author="phuong vu" w:date="2018-11-23T13:40:00Z">
            <w:trPr>
              <w:trHeight w:val="300"/>
            </w:trPr>
          </w:trPrChange>
        </w:trPr>
        <w:tc>
          <w:tcPr>
            <w:tcW w:w="708" w:type="dxa"/>
            <w:noWrap/>
            <w:vAlign w:val="center"/>
            <w:hideMark/>
            <w:tcPrChange w:id="19997" w:author="phuong vu" w:date="2018-11-23T13:40:00Z">
              <w:tcPr>
                <w:tcW w:w="708" w:type="dxa"/>
                <w:noWrap/>
                <w:vAlign w:val="center"/>
                <w:hideMark/>
              </w:tcPr>
            </w:tcPrChange>
          </w:tcPr>
          <w:p w14:paraId="53E27950" w14:textId="0F03800D" w:rsidR="008A7CB0" w:rsidRPr="00FD2760" w:rsidDel="00D10B12" w:rsidRDefault="008A7CB0" w:rsidP="00D10B12">
            <w:pPr>
              <w:spacing w:line="288" w:lineRule="auto"/>
              <w:contextualSpacing/>
              <w:jc w:val="center"/>
              <w:rPr>
                <w:ins w:id="19998" w:author="phuong vu" w:date="2018-11-23T11:46:00Z"/>
                <w:del w:id="19999" w:author="Tran Huan" w:date="2018-12-03T01:22:00Z"/>
              </w:rPr>
              <w:pPrChange w:id="20000" w:author="Tran Huan" w:date="2018-12-03T01:23:00Z">
                <w:pPr>
                  <w:jc w:val="center"/>
                </w:pPr>
              </w:pPrChange>
            </w:pPr>
            <w:ins w:id="20001" w:author="phuong vu" w:date="2018-11-23T11:46:00Z">
              <w:del w:id="20002" w:author="Tran Huan" w:date="2018-12-03T01:22:00Z">
                <w:r w:rsidRPr="00FD2760" w:rsidDel="00D10B12">
                  <w:delText>2</w:delText>
                </w:r>
                <w:bookmarkStart w:id="20003" w:name="_Toc531570515"/>
                <w:bookmarkStart w:id="20004" w:name="_Toc531574363"/>
                <w:bookmarkStart w:id="20005" w:name="_Toc531578104"/>
                <w:bookmarkStart w:id="20006" w:name="_Toc531581842"/>
                <w:bookmarkEnd w:id="20003"/>
                <w:bookmarkEnd w:id="20004"/>
                <w:bookmarkEnd w:id="20005"/>
                <w:bookmarkEnd w:id="20006"/>
              </w:del>
            </w:ins>
          </w:p>
        </w:tc>
        <w:tc>
          <w:tcPr>
            <w:tcW w:w="2209" w:type="dxa"/>
            <w:noWrap/>
            <w:hideMark/>
            <w:tcPrChange w:id="20007" w:author="phuong vu" w:date="2018-11-23T13:40:00Z">
              <w:tcPr>
                <w:tcW w:w="2209" w:type="dxa"/>
                <w:noWrap/>
                <w:hideMark/>
              </w:tcPr>
            </w:tcPrChange>
          </w:tcPr>
          <w:p w14:paraId="3254C875" w14:textId="798CB83E" w:rsidR="008A7CB0" w:rsidRPr="008A7CB0" w:rsidDel="00D10B12" w:rsidRDefault="008A7CB0" w:rsidP="00D10B12">
            <w:pPr>
              <w:spacing w:line="288" w:lineRule="auto"/>
              <w:contextualSpacing/>
              <w:rPr>
                <w:ins w:id="20008" w:author="phuong vu" w:date="2018-11-23T11:46:00Z"/>
                <w:del w:id="20009" w:author="Tran Huan" w:date="2018-12-03T01:22:00Z"/>
                <w:lang w:val="en-US"/>
                <w:rPrChange w:id="20010" w:author="phuong vu" w:date="2018-11-23T11:47:00Z">
                  <w:rPr>
                    <w:ins w:id="20011" w:author="phuong vu" w:date="2018-11-23T11:46:00Z"/>
                    <w:del w:id="20012" w:author="Tran Huan" w:date="2018-12-03T01:22:00Z"/>
                  </w:rPr>
                </w:rPrChange>
              </w:rPr>
              <w:pPrChange w:id="20013" w:author="Tran Huan" w:date="2018-12-03T01:23:00Z">
                <w:pPr/>
              </w:pPrChange>
            </w:pPr>
            <w:ins w:id="20014" w:author="phuong vu" w:date="2018-11-23T11:47:00Z">
              <w:del w:id="20015" w:author="Tran Huan" w:date="2018-12-03T01:22:00Z">
                <w:r w:rsidDel="00D10B12">
                  <w:rPr>
                    <w:lang w:val="en-US"/>
                  </w:rPr>
                  <w:delText>head_line</w:delText>
                </w:r>
              </w:del>
            </w:ins>
            <w:bookmarkStart w:id="20016" w:name="_Toc531570516"/>
            <w:bookmarkStart w:id="20017" w:name="_Toc531574364"/>
            <w:bookmarkStart w:id="20018" w:name="_Toc531578105"/>
            <w:bookmarkStart w:id="20019" w:name="_Toc531581843"/>
            <w:bookmarkEnd w:id="20016"/>
            <w:bookmarkEnd w:id="20017"/>
            <w:bookmarkEnd w:id="20018"/>
            <w:bookmarkEnd w:id="20019"/>
          </w:p>
        </w:tc>
        <w:tc>
          <w:tcPr>
            <w:tcW w:w="1300" w:type="dxa"/>
            <w:noWrap/>
            <w:hideMark/>
            <w:tcPrChange w:id="20020" w:author="phuong vu" w:date="2018-11-23T13:40:00Z">
              <w:tcPr>
                <w:tcW w:w="1300" w:type="dxa"/>
                <w:noWrap/>
                <w:hideMark/>
              </w:tcPr>
            </w:tcPrChange>
          </w:tcPr>
          <w:p w14:paraId="799AF489" w14:textId="268514DE" w:rsidR="008A7CB0" w:rsidRPr="00FD2760" w:rsidDel="00D10B12" w:rsidRDefault="008A7CB0" w:rsidP="00D10B12">
            <w:pPr>
              <w:spacing w:line="288" w:lineRule="auto"/>
              <w:contextualSpacing/>
              <w:rPr>
                <w:ins w:id="20021" w:author="phuong vu" w:date="2018-11-23T11:46:00Z"/>
                <w:del w:id="20022" w:author="Tran Huan" w:date="2018-12-03T01:22:00Z"/>
              </w:rPr>
              <w:pPrChange w:id="20023" w:author="Tran Huan" w:date="2018-12-03T01:23:00Z">
                <w:pPr/>
              </w:pPrChange>
            </w:pPr>
            <w:ins w:id="20024" w:author="phuong vu" w:date="2018-11-23T11:46:00Z">
              <w:del w:id="20025" w:author="Tran Huan" w:date="2018-12-03T01:22:00Z">
                <w:r w:rsidRPr="00FD2760" w:rsidDel="00D10B12">
                  <w:delText>character varying</w:delText>
                </w:r>
                <w:bookmarkStart w:id="20026" w:name="_Toc531570517"/>
                <w:bookmarkStart w:id="20027" w:name="_Toc531574365"/>
                <w:bookmarkStart w:id="20028" w:name="_Toc531578106"/>
                <w:bookmarkStart w:id="20029" w:name="_Toc531581844"/>
                <w:bookmarkEnd w:id="20026"/>
                <w:bookmarkEnd w:id="20027"/>
                <w:bookmarkEnd w:id="20028"/>
                <w:bookmarkEnd w:id="20029"/>
              </w:del>
            </w:ins>
          </w:p>
        </w:tc>
        <w:tc>
          <w:tcPr>
            <w:tcW w:w="1098" w:type="dxa"/>
            <w:noWrap/>
            <w:vAlign w:val="center"/>
            <w:hideMark/>
            <w:tcPrChange w:id="20030" w:author="phuong vu" w:date="2018-11-23T13:40:00Z">
              <w:tcPr>
                <w:tcW w:w="1098" w:type="dxa"/>
                <w:noWrap/>
                <w:vAlign w:val="center"/>
                <w:hideMark/>
              </w:tcPr>
            </w:tcPrChange>
          </w:tcPr>
          <w:p w14:paraId="48A42946" w14:textId="5A7E4351" w:rsidR="008A7CB0" w:rsidRPr="00FD2760" w:rsidDel="00D10B12" w:rsidRDefault="008A7CB0" w:rsidP="00D10B12">
            <w:pPr>
              <w:spacing w:line="288" w:lineRule="auto"/>
              <w:contextualSpacing/>
              <w:jc w:val="center"/>
              <w:rPr>
                <w:ins w:id="20031" w:author="phuong vu" w:date="2018-11-23T11:46:00Z"/>
                <w:del w:id="20032" w:author="Tran Huan" w:date="2018-12-03T01:22:00Z"/>
              </w:rPr>
              <w:pPrChange w:id="20033" w:author="Tran Huan" w:date="2018-12-03T01:23:00Z">
                <w:pPr>
                  <w:jc w:val="center"/>
                </w:pPr>
              </w:pPrChange>
            </w:pPr>
            <w:bookmarkStart w:id="20034" w:name="_Toc531570518"/>
            <w:bookmarkStart w:id="20035" w:name="_Toc531574366"/>
            <w:bookmarkStart w:id="20036" w:name="_Toc531578107"/>
            <w:bookmarkStart w:id="20037" w:name="_Toc531581845"/>
            <w:bookmarkEnd w:id="20034"/>
            <w:bookmarkEnd w:id="20035"/>
            <w:bookmarkEnd w:id="20036"/>
            <w:bookmarkEnd w:id="20037"/>
          </w:p>
        </w:tc>
        <w:tc>
          <w:tcPr>
            <w:tcW w:w="838" w:type="dxa"/>
            <w:noWrap/>
            <w:vAlign w:val="center"/>
            <w:hideMark/>
            <w:tcPrChange w:id="20038" w:author="phuong vu" w:date="2018-11-23T13:40:00Z">
              <w:tcPr>
                <w:tcW w:w="838" w:type="dxa"/>
                <w:noWrap/>
                <w:vAlign w:val="center"/>
                <w:hideMark/>
              </w:tcPr>
            </w:tcPrChange>
          </w:tcPr>
          <w:p w14:paraId="5CD045DC" w14:textId="38E95CE2" w:rsidR="008A7CB0" w:rsidRPr="00FD2760" w:rsidDel="00D10B12" w:rsidRDefault="008A7CB0" w:rsidP="00D10B12">
            <w:pPr>
              <w:spacing w:line="288" w:lineRule="auto"/>
              <w:contextualSpacing/>
              <w:jc w:val="center"/>
              <w:rPr>
                <w:ins w:id="20039" w:author="phuong vu" w:date="2018-11-23T11:46:00Z"/>
                <w:del w:id="20040" w:author="Tran Huan" w:date="2018-12-03T01:22:00Z"/>
              </w:rPr>
              <w:pPrChange w:id="20041" w:author="Tran Huan" w:date="2018-12-03T01:23:00Z">
                <w:pPr>
                  <w:jc w:val="center"/>
                </w:pPr>
              </w:pPrChange>
            </w:pPr>
            <w:bookmarkStart w:id="20042" w:name="_Toc531570519"/>
            <w:bookmarkStart w:id="20043" w:name="_Toc531574367"/>
            <w:bookmarkStart w:id="20044" w:name="_Toc531578108"/>
            <w:bookmarkStart w:id="20045" w:name="_Toc531581846"/>
            <w:bookmarkEnd w:id="20042"/>
            <w:bookmarkEnd w:id="20043"/>
            <w:bookmarkEnd w:id="20044"/>
            <w:bookmarkEnd w:id="20045"/>
          </w:p>
        </w:tc>
        <w:tc>
          <w:tcPr>
            <w:tcW w:w="823" w:type="dxa"/>
            <w:noWrap/>
            <w:vAlign w:val="center"/>
            <w:hideMark/>
            <w:tcPrChange w:id="20046" w:author="phuong vu" w:date="2018-11-23T13:40:00Z">
              <w:tcPr>
                <w:tcW w:w="823" w:type="dxa"/>
                <w:noWrap/>
                <w:vAlign w:val="center"/>
                <w:hideMark/>
              </w:tcPr>
            </w:tcPrChange>
          </w:tcPr>
          <w:p w14:paraId="3D14E42F" w14:textId="6B9D1780" w:rsidR="008A7CB0" w:rsidRPr="00FD2760" w:rsidDel="00D10B12" w:rsidRDefault="008A7CB0" w:rsidP="00D10B12">
            <w:pPr>
              <w:spacing w:line="288" w:lineRule="auto"/>
              <w:contextualSpacing/>
              <w:jc w:val="center"/>
              <w:rPr>
                <w:ins w:id="20047" w:author="phuong vu" w:date="2018-11-23T11:46:00Z"/>
                <w:del w:id="20048" w:author="Tran Huan" w:date="2018-12-03T01:22:00Z"/>
              </w:rPr>
              <w:pPrChange w:id="20049" w:author="Tran Huan" w:date="2018-12-03T01:23:00Z">
                <w:pPr>
                  <w:jc w:val="center"/>
                </w:pPr>
              </w:pPrChange>
            </w:pPr>
            <w:bookmarkStart w:id="20050" w:name="_Toc531570520"/>
            <w:bookmarkStart w:id="20051" w:name="_Toc531574368"/>
            <w:bookmarkStart w:id="20052" w:name="_Toc531578109"/>
            <w:bookmarkStart w:id="20053" w:name="_Toc531581847"/>
            <w:bookmarkEnd w:id="20050"/>
            <w:bookmarkEnd w:id="20051"/>
            <w:bookmarkEnd w:id="20052"/>
            <w:bookmarkEnd w:id="20053"/>
          </w:p>
        </w:tc>
        <w:tc>
          <w:tcPr>
            <w:tcW w:w="1749" w:type="dxa"/>
            <w:noWrap/>
            <w:hideMark/>
            <w:tcPrChange w:id="20054" w:author="phuong vu" w:date="2018-11-23T13:40:00Z">
              <w:tcPr>
                <w:tcW w:w="2899" w:type="dxa"/>
                <w:noWrap/>
                <w:hideMark/>
              </w:tcPr>
            </w:tcPrChange>
          </w:tcPr>
          <w:p w14:paraId="6582C20D" w14:textId="7768F632" w:rsidR="008A7CB0" w:rsidRPr="00FD2760" w:rsidDel="00D10B12" w:rsidRDefault="008A7CB0" w:rsidP="00D10B12">
            <w:pPr>
              <w:spacing w:line="288" w:lineRule="auto"/>
              <w:contextualSpacing/>
              <w:rPr>
                <w:ins w:id="20055" w:author="phuong vu" w:date="2018-11-23T11:46:00Z"/>
                <w:del w:id="20056" w:author="Tran Huan" w:date="2018-12-03T01:22:00Z"/>
                <w:lang w:val="en-US"/>
              </w:rPr>
              <w:pPrChange w:id="20057" w:author="Tran Huan" w:date="2018-12-03T01:23:00Z">
                <w:pPr/>
              </w:pPrChange>
            </w:pPr>
            <w:ins w:id="20058" w:author="phuong vu" w:date="2018-11-23T11:48:00Z">
              <w:del w:id="20059" w:author="Tran Huan" w:date="2018-12-03T01:22:00Z">
                <w:r w:rsidDel="00D10B12">
                  <w:rPr>
                    <w:lang w:val="en-US"/>
                  </w:rPr>
                  <w:delText>Tên ảnh</w:delText>
                </w:r>
              </w:del>
            </w:ins>
            <w:bookmarkStart w:id="20060" w:name="_Toc531570521"/>
            <w:bookmarkStart w:id="20061" w:name="_Toc531574369"/>
            <w:bookmarkStart w:id="20062" w:name="_Toc531578110"/>
            <w:bookmarkStart w:id="20063" w:name="_Toc531581848"/>
            <w:bookmarkEnd w:id="20060"/>
            <w:bookmarkEnd w:id="20061"/>
            <w:bookmarkEnd w:id="20062"/>
            <w:bookmarkEnd w:id="20063"/>
          </w:p>
        </w:tc>
        <w:bookmarkStart w:id="20064" w:name="_Toc531570522"/>
        <w:bookmarkStart w:id="20065" w:name="_Toc531574370"/>
        <w:bookmarkStart w:id="20066" w:name="_Toc531578111"/>
        <w:bookmarkStart w:id="20067" w:name="_Toc531581849"/>
        <w:bookmarkEnd w:id="20064"/>
        <w:bookmarkEnd w:id="20065"/>
        <w:bookmarkEnd w:id="20066"/>
        <w:bookmarkEnd w:id="20067"/>
      </w:tr>
      <w:tr w:rsidR="008A7CB0" w:rsidRPr="001856AA" w:rsidDel="00D10B12" w14:paraId="1D544AB3" w14:textId="699FCAD8" w:rsidTr="00904AF3">
        <w:trPr>
          <w:trHeight w:val="300"/>
          <w:ins w:id="20068" w:author="phuong vu" w:date="2018-11-23T11:46:00Z"/>
          <w:del w:id="20069" w:author="Tran Huan" w:date="2018-12-03T01:22:00Z"/>
          <w:trPrChange w:id="20070" w:author="phuong vu" w:date="2018-11-23T13:40:00Z">
            <w:trPr>
              <w:trHeight w:val="300"/>
            </w:trPr>
          </w:trPrChange>
        </w:trPr>
        <w:tc>
          <w:tcPr>
            <w:tcW w:w="708" w:type="dxa"/>
            <w:noWrap/>
            <w:vAlign w:val="center"/>
            <w:hideMark/>
            <w:tcPrChange w:id="20071" w:author="phuong vu" w:date="2018-11-23T13:40:00Z">
              <w:tcPr>
                <w:tcW w:w="708" w:type="dxa"/>
                <w:noWrap/>
                <w:vAlign w:val="center"/>
                <w:hideMark/>
              </w:tcPr>
            </w:tcPrChange>
          </w:tcPr>
          <w:p w14:paraId="2220F543" w14:textId="7F8AA7B3" w:rsidR="008A7CB0" w:rsidRPr="00FD2760" w:rsidDel="00D10B12" w:rsidRDefault="008A7CB0" w:rsidP="00D10B12">
            <w:pPr>
              <w:spacing w:line="288" w:lineRule="auto"/>
              <w:contextualSpacing/>
              <w:jc w:val="center"/>
              <w:rPr>
                <w:ins w:id="20072" w:author="phuong vu" w:date="2018-11-23T11:46:00Z"/>
                <w:del w:id="20073" w:author="Tran Huan" w:date="2018-12-03T01:22:00Z"/>
                <w:lang w:val="en-US"/>
              </w:rPr>
              <w:pPrChange w:id="20074" w:author="Tran Huan" w:date="2018-12-03T01:23:00Z">
                <w:pPr>
                  <w:jc w:val="center"/>
                </w:pPr>
              </w:pPrChange>
            </w:pPr>
            <w:ins w:id="20075" w:author="phuong vu" w:date="2018-11-23T11:46:00Z">
              <w:del w:id="20076" w:author="Tran Huan" w:date="2018-12-03T01:22:00Z">
                <w:r w:rsidDel="00D10B12">
                  <w:rPr>
                    <w:lang w:val="en-US"/>
                  </w:rPr>
                  <w:delText>3</w:delText>
                </w:r>
                <w:bookmarkStart w:id="20077" w:name="_Toc531570523"/>
                <w:bookmarkStart w:id="20078" w:name="_Toc531574371"/>
                <w:bookmarkStart w:id="20079" w:name="_Toc531578112"/>
                <w:bookmarkStart w:id="20080" w:name="_Toc531581850"/>
                <w:bookmarkEnd w:id="20077"/>
                <w:bookmarkEnd w:id="20078"/>
                <w:bookmarkEnd w:id="20079"/>
                <w:bookmarkEnd w:id="20080"/>
              </w:del>
            </w:ins>
          </w:p>
        </w:tc>
        <w:tc>
          <w:tcPr>
            <w:tcW w:w="2209" w:type="dxa"/>
            <w:noWrap/>
            <w:hideMark/>
            <w:tcPrChange w:id="20081" w:author="phuong vu" w:date="2018-11-23T13:40:00Z">
              <w:tcPr>
                <w:tcW w:w="2209" w:type="dxa"/>
                <w:noWrap/>
                <w:hideMark/>
              </w:tcPr>
            </w:tcPrChange>
          </w:tcPr>
          <w:p w14:paraId="656DE0E8" w14:textId="79B18A14" w:rsidR="008A7CB0" w:rsidRPr="008A7CB0" w:rsidDel="00D10B12" w:rsidRDefault="008A7CB0" w:rsidP="00D10B12">
            <w:pPr>
              <w:spacing w:line="288" w:lineRule="auto"/>
              <w:contextualSpacing/>
              <w:rPr>
                <w:ins w:id="20082" w:author="phuong vu" w:date="2018-11-23T11:46:00Z"/>
                <w:del w:id="20083" w:author="Tran Huan" w:date="2018-12-03T01:22:00Z"/>
                <w:lang w:val="en-US"/>
                <w:rPrChange w:id="20084" w:author="phuong vu" w:date="2018-11-23T11:47:00Z">
                  <w:rPr>
                    <w:ins w:id="20085" w:author="phuong vu" w:date="2018-11-23T11:46:00Z"/>
                    <w:del w:id="20086" w:author="Tran Huan" w:date="2018-12-03T01:22:00Z"/>
                  </w:rPr>
                </w:rPrChange>
              </w:rPr>
              <w:pPrChange w:id="20087" w:author="Tran Huan" w:date="2018-12-03T01:23:00Z">
                <w:pPr/>
              </w:pPrChange>
            </w:pPr>
            <w:ins w:id="20088" w:author="phuong vu" w:date="2018-11-23T11:47:00Z">
              <w:del w:id="20089" w:author="Tran Huan" w:date="2018-12-03T01:22:00Z">
                <w:r w:rsidDel="00D10B12">
                  <w:rPr>
                    <w:lang w:val="en-US"/>
                  </w:rPr>
                  <w:delText>body</w:delText>
                </w:r>
              </w:del>
            </w:ins>
            <w:bookmarkStart w:id="20090" w:name="_Toc531570524"/>
            <w:bookmarkStart w:id="20091" w:name="_Toc531574372"/>
            <w:bookmarkStart w:id="20092" w:name="_Toc531578113"/>
            <w:bookmarkStart w:id="20093" w:name="_Toc531581851"/>
            <w:bookmarkEnd w:id="20090"/>
            <w:bookmarkEnd w:id="20091"/>
            <w:bookmarkEnd w:id="20092"/>
            <w:bookmarkEnd w:id="20093"/>
          </w:p>
        </w:tc>
        <w:tc>
          <w:tcPr>
            <w:tcW w:w="1300" w:type="dxa"/>
            <w:noWrap/>
            <w:hideMark/>
            <w:tcPrChange w:id="20094" w:author="phuong vu" w:date="2018-11-23T13:40:00Z">
              <w:tcPr>
                <w:tcW w:w="1300" w:type="dxa"/>
                <w:noWrap/>
                <w:hideMark/>
              </w:tcPr>
            </w:tcPrChange>
          </w:tcPr>
          <w:p w14:paraId="435A0EC1" w14:textId="2B0B0ED0" w:rsidR="008A7CB0" w:rsidRPr="00FD2760" w:rsidDel="00D10B12" w:rsidRDefault="008A7CB0" w:rsidP="00D10B12">
            <w:pPr>
              <w:spacing w:line="288" w:lineRule="auto"/>
              <w:contextualSpacing/>
              <w:rPr>
                <w:ins w:id="20095" w:author="phuong vu" w:date="2018-11-23T11:46:00Z"/>
                <w:del w:id="20096" w:author="Tran Huan" w:date="2018-12-03T01:22:00Z"/>
              </w:rPr>
              <w:pPrChange w:id="20097" w:author="Tran Huan" w:date="2018-12-03T01:23:00Z">
                <w:pPr/>
              </w:pPrChange>
            </w:pPr>
            <w:ins w:id="20098" w:author="phuong vu" w:date="2018-11-23T11:46:00Z">
              <w:del w:id="20099" w:author="Tran Huan" w:date="2018-12-03T01:22:00Z">
                <w:r w:rsidRPr="00FD2760" w:rsidDel="00D10B12">
                  <w:delText>numeric</w:delText>
                </w:r>
                <w:bookmarkStart w:id="20100" w:name="_Toc531570525"/>
                <w:bookmarkStart w:id="20101" w:name="_Toc531574373"/>
                <w:bookmarkStart w:id="20102" w:name="_Toc531578114"/>
                <w:bookmarkStart w:id="20103" w:name="_Toc531581852"/>
                <w:bookmarkEnd w:id="20100"/>
                <w:bookmarkEnd w:id="20101"/>
                <w:bookmarkEnd w:id="20102"/>
                <w:bookmarkEnd w:id="20103"/>
              </w:del>
            </w:ins>
          </w:p>
        </w:tc>
        <w:tc>
          <w:tcPr>
            <w:tcW w:w="1098" w:type="dxa"/>
            <w:noWrap/>
            <w:vAlign w:val="center"/>
            <w:hideMark/>
            <w:tcPrChange w:id="20104" w:author="phuong vu" w:date="2018-11-23T13:40:00Z">
              <w:tcPr>
                <w:tcW w:w="1098" w:type="dxa"/>
                <w:noWrap/>
                <w:vAlign w:val="center"/>
                <w:hideMark/>
              </w:tcPr>
            </w:tcPrChange>
          </w:tcPr>
          <w:p w14:paraId="70F4E038" w14:textId="62440A9E" w:rsidR="008A7CB0" w:rsidRPr="00FD2760" w:rsidDel="00D10B12" w:rsidRDefault="008A7CB0" w:rsidP="00D10B12">
            <w:pPr>
              <w:spacing w:line="288" w:lineRule="auto"/>
              <w:contextualSpacing/>
              <w:jc w:val="center"/>
              <w:rPr>
                <w:ins w:id="20105" w:author="phuong vu" w:date="2018-11-23T11:46:00Z"/>
                <w:del w:id="20106" w:author="Tran Huan" w:date="2018-12-03T01:22:00Z"/>
              </w:rPr>
              <w:pPrChange w:id="20107" w:author="Tran Huan" w:date="2018-12-03T01:23:00Z">
                <w:pPr>
                  <w:jc w:val="center"/>
                </w:pPr>
              </w:pPrChange>
            </w:pPr>
            <w:ins w:id="20108" w:author="phuong vu" w:date="2018-11-23T11:46:00Z">
              <w:del w:id="20109" w:author="Tran Huan" w:date="2018-12-03T01:22:00Z">
                <w:r w:rsidRPr="00FD2760" w:rsidDel="00D10B12">
                  <w:delText>X</w:delText>
                </w:r>
                <w:bookmarkStart w:id="20110" w:name="_Toc531570526"/>
                <w:bookmarkStart w:id="20111" w:name="_Toc531574374"/>
                <w:bookmarkStart w:id="20112" w:name="_Toc531578115"/>
                <w:bookmarkStart w:id="20113" w:name="_Toc531581853"/>
                <w:bookmarkEnd w:id="20110"/>
                <w:bookmarkEnd w:id="20111"/>
                <w:bookmarkEnd w:id="20112"/>
                <w:bookmarkEnd w:id="20113"/>
              </w:del>
            </w:ins>
          </w:p>
        </w:tc>
        <w:tc>
          <w:tcPr>
            <w:tcW w:w="838" w:type="dxa"/>
            <w:noWrap/>
            <w:vAlign w:val="center"/>
            <w:hideMark/>
            <w:tcPrChange w:id="20114" w:author="phuong vu" w:date="2018-11-23T13:40:00Z">
              <w:tcPr>
                <w:tcW w:w="838" w:type="dxa"/>
                <w:noWrap/>
                <w:vAlign w:val="center"/>
                <w:hideMark/>
              </w:tcPr>
            </w:tcPrChange>
          </w:tcPr>
          <w:p w14:paraId="7D4AC9F0" w14:textId="67582D0F" w:rsidR="008A7CB0" w:rsidRPr="00FD2760" w:rsidDel="00D10B12" w:rsidRDefault="008A7CB0" w:rsidP="00D10B12">
            <w:pPr>
              <w:spacing w:line="288" w:lineRule="auto"/>
              <w:contextualSpacing/>
              <w:jc w:val="center"/>
              <w:rPr>
                <w:ins w:id="20115" w:author="phuong vu" w:date="2018-11-23T11:46:00Z"/>
                <w:del w:id="20116" w:author="Tran Huan" w:date="2018-12-03T01:22:00Z"/>
              </w:rPr>
              <w:pPrChange w:id="20117" w:author="Tran Huan" w:date="2018-12-03T01:23:00Z">
                <w:pPr>
                  <w:jc w:val="center"/>
                </w:pPr>
              </w:pPrChange>
            </w:pPr>
            <w:bookmarkStart w:id="20118" w:name="_Toc531570527"/>
            <w:bookmarkStart w:id="20119" w:name="_Toc531574375"/>
            <w:bookmarkStart w:id="20120" w:name="_Toc531578116"/>
            <w:bookmarkStart w:id="20121" w:name="_Toc531581854"/>
            <w:bookmarkEnd w:id="20118"/>
            <w:bookmarkEnd w:id="20119"/>
            <w:bookmarkEnd w:id="20120"/>
            <w:bookmarkEnd w:id="20121"/>
          </w:p>
        </w:tc>
        <w:tc>
          <w:tcPr>
            <w:tcW w:w="823" w:type="dxa"/>
            <w:noWrap/>
            <w:vAlign w:val="center"/>
            <w:hideMark/>
            <w:tcPrChange w:id="20122" w:author="phuong vu" w:date="2018-11-23T13:40:00Z">
              <w:tcPr>
                <w:tcW w:w="823" w:type="dxa"/>
                <w:noWrap/>
                <w:vAlign w:val="center"/>
                <w:hideMark/>
              </w:tcPr>
            </w:tcPrChange>
          </w:tcPr>
          <w:p w14:paraId="3931F74C" w14:textId="3CC5743D" w:rsidR="008A7CB0" w:rsidRPr="00FD2760" w:rsidDel="00D10B12" w:rsidRDefault="008A7CB0" w:rsidP="00D10B12">
            <w:pPr>
              <w:spacing w:line="288" w:lineRule="auto"/>
              <w:contextualSpacing/>
              <w:jc w:val="center"/>
              <w:rPr>
                <w:ins w:id="20123" w:author="phuong vu" w:date="2018-11-23T11:46:00Z"/>
                <w:del w:id="20124" w:author="Tran Huan" w:date="2018-12-03T01:22:00Z"/>
              </w:rPr>
              <w:pPrChange w:id="20125" w:author="Tran Huan" w:date="2018-12-03T01:23:00Z">
                <w:pPr>
                  <w:jc w:val="center"/>
                </w:pPr>
              </w:pPrChange>
            </w:pPr>
            <w:ins w:id="20126" w:author="phuong vu" w:date="2018-11-23T11:46:00Z">
              <w:del w:id="20127" w:author="Tran Huan" w:date="2018-12-03T01:22:00Z">
                <w:r w:rsidRPr="00FD2760" w:rsidDel="00D10B12">
                  <w:delText>X</w:delText>
                </w:r>
                <w:bookmarkStart w:id="20128" w:name="_Toc531570528"/>
                <w:bookmarkStart w:id="20129" w:name="_Toc531574376"/>
                <w:bookmarkStart w:id="20130" w:name="_Toc531578117"/>
                <w:bookmarkStart w:id="20131" w:name="_Toc531581855"/>
                <w:bookmarkEnd w:id="20128"/>
                <w:bookmarkEnd w:id="20129"/>
                <w:bookmarkEnd w:id="20130"/>
                <w:bookmarkEnd w:id="20131"/>
              </w:del>
            </w:ins>
          </w:p>
        </w:tc>
        <w:tc>
          <w:tcPr>
            <w:tcW w:w="1749" w:type="dxa"/>
            <w:noWrap/>
            <w:hideMark/>
            <w:tcPrChange w:id="20132" w:author="phuong vu" w:date="2018-11-23T13:40:00Z">
              <w:tcPr>
                <w:tcW w:w="2899" w:type="dxa"/>
                <w:noWrap/>
                <w:hideMark/>
              </w:tcPr>
            </w:tcPrChange>
          </w:tcPr>
          <w:p w14:paraId="4CE8E2DE" w14:textId="63D125B0" w:rsidR="008A7CB0" w:rsidRPr="008A7CB0" w:rsidDel="00D10B12" w:rsidRDefault="008A7CB0" w:rsidP="00D10B12">
            <w:pPr>
              <w:spacing w:line="288" w:lineRule="auto"/>
              <w:contextualSpacing/>
              <w:rPr>
                <w:ins w:id="20133" w:author="phuong vu" w:date="2018-11-23T11:46:00Z"/>
                <w:del w:id="20134" w:author="Tran Huan" w:date="2018-12-03T01:22:00Z"/>
                <w:lang w:val="en-US"/>
                <w:rPrChange w:id="20135" w:author="phuong vu" w:date="2018-11-23T11:48:00Z">
                  <w:rPr>
                    <w:ins w:id="20136" w:author="phuong vu" w:date="2018-11-23T11:46:00Z"/>
                    <w:del w:id="20137" w:author="Tran Huan" w:date="2018-12-03T01:22:00Z"/>
                  </w:rPr>
                </w:rPrChange>
              </w:rPr>
              <w:pPrChange w:id="20138" w:author="Tran Huan" w:date="2018-12-03T01:23:00Z">
                <w:pPr/>
              </w:pPrChange>
            </w:pPr>
            <w:ins w:id="20139" w:author="phuong vu" w:date="2018-11-23T11:48:00Z">
              <w:del w:id="20140" w:author="Tran Huan" w:date="2018-12-03T01:22:00Z">
                <w:r w:rsidDel="00D10B12">
                  <w:rPr>
                    <w:lang w:val="en-US"/>
                  </w:rPr>
                  <w:delText>Loại ảnh</w:delText>
                </w:r>
              </w:del>
            </w:ins>
            <w:bookmarkStart w:id="20141" w:name="_Toc531570529"/>
            <w:bookmarkStart w:id="20142" w:name="_Toc531574377"/>
            <w:bookmarkStart w:id="20143" w:name="_Toc531578118"/>
            <w:bookmarkStart w:id="20144" w:name="_Toc531581856"/>
            <w:bookmarkEnd w:id="20141"/>
            <w:bookmarkEnd w:id="20142"/>
            <w:bookmarkEnd w:id="20143"/>
            <w:bookmarkEnd w:id="20144"/>
          </w:p>
        </w:tc>
        <w:bookmarkStart w:id="20145" w:name="_Toc531570530"/>
        <w:bookmarkStart w:id="20146" w:name="_Toc531574378"/>
        <w:bookmarkStart w:id="20147" w:name="_Toc531578119"/>
        <w:bookmarkStart w:id="20148" w:name="_Toc531581857"/>
        <w:bookmarkEnd w:id="20145"/>
        <w:bookmarkEnd w:id="20146"/>
        <w:bookmarkEnd w:id="20147"/>
        <w:bookmarkEnd w:id="20148"/>
      </w:tr>
      <w:tr w:rsidR="008A7CB0" w:rsidRPr="001856AA" w:rsidDel="00D10B12" w14:paraId="564EE3E9" w14:textId="012C1901" w:rsidTr="00904AF3">
        <w:trPr>
          <w:trHeight w:val="300"/>
          <w:ins w:id="20149" w:author="phuong vu" w:date="2018-11-23T11:46:00Z"/>
          <w:del w:id="20150" w:author="Tran Huan" w:date="2018-12-03T01:22:00Z"/>
          <w:trPrChange w:id="20151" w:author="phuong vu" w:date="2018-11-23T13:40:00Z">
            <w:trPr>
              <w:trHeight w:val="300"/>
            </w:trPr>
          </w:trPrChange>
        </w:trPr>
        <w:tc>
          <w:tcPr>
            <w:tcW w:w="708" w:type="dxa"/>
            <w:noWrap/>
            <w:vAlign w:val="center"/>
            <w:hideMark/>
            <w:tcPrChange w:id="20152" w:author="phuong vu" w:date="2018-11-23T13:40:00Z">
              <w:tcPr>
                <w:tcW w:w="708" w:type="dxa"/>
                <w:noWrap/>
                <w:vAlign w:val="center"/>
                <w:hideMark/>
              </w:tcPr>
            </w:tcPrChange>
          </w:tcPr>
          <w:p w14:paraId="45C265A8" w14:textId="50789753" w:rsidR="008A7CB0" w:rsidRPr="00FD2760" w:rsidDel="00D10B12" w:rsidRDefault="008A7CB0" w:rsidP="00D10B12">
            <w:pPr>
              <w:spacing w:line="288" w:lineRule="auto"/>
              <w:contextualSpacing/>
              <w:jc w:val="center"/>
              <w:rPr>
                <w:ins w:id="20153" w:author="phuong vu" w:date="2018-11-23T11:46:00Z"/>
                <w:del w:id="20154" w:author="Tran Huan" w:date="2018-12-03T01:22:00Z"/>
                <w:lang w:val="en-US"/>
              </w:rPr>
              <w:pPrChange w:id="20155" w:author="Tran Huan" w:date="2018-12-03T01:23:00Z">
                <w:pPr>
                  <w:jc w:val="center"/>
                </w:pPr>
              </w:pPrChange>
            </w:pPr>
            <w:ins w:id="20156" w:author="phuong vu" w:date="2018-11-23T11:46:00Z">
              <w:del w:id="20157" w:author="Tran Huan" w:date="2018-12-03T01:22:00Z">
                <w:r w:rsidDel="00D10B12">
                  <w:rPr>
                    <w:lang w:val="en-US"/>
                  </w:rPr>
                  <w:delText>4</w:delText>
                </w:r>
                <w:bookmarkStart w:id="20158" w:name="_Toc531570531"/>
                <w:bookmarkStart w:id="20159" w:name="_Toc531574379"/>
                <w:bookmarkStart w:id="20160" w:name="_Toc531578120"/>
                <w:bookmarkStart w:id="20161" w:name="_Toc531581858"/>
                <w:bookmarkEnd w:id="20158"/>
                <w:bookmarkEnd w:id="20159"/>
                <w:bookmarkEnd w:id="20160"/>
                <w:bookmarkEnd w:id="20161"/>
              </w:del>
            </w:ins>
          </w:p>
        </w:tc>
        <w:tc>
          <w:tcPr>
            <w:tcW w:w="2209" w:type="dxa"/>
            <w:noWrap/>
            <w:hideMark/>
            <w:tcPrChange w:id="20162" w:author="phuong vu" w:date="2018-11-23T13:40:00Z">
              <w:tcPr>
                <w:tcW w:w="2209" w:type="dxa"/>
                <w:noWrap/>
                <w:hideMark/>
              </w:tcPr>
            </w:tcPrChange>
          </w:tcPr>
          <w:p w14:paraId="4DC2B373" w14:textId="0CD10F32" w:rsidR="008A7CB0" w:rsidRPr="008A7CB0" w:rsidDel="00D10B12" w:rsidRDefault="008A7CB0" w:rsidP="00D10B12">
            <w:pPr>
              <w:spacing w:line="288" w:lineRule="auto"/>
              <w:contextualSpacing/>
              <w:rPr>
                <w:ins w:id="20163" w:author="phuong vu" w:date="2018-11-23T11:46:00Z"/>
                <w:del w:id="20164" w:author="Tran Huan" w:date="2018-12-03T01:22:00Z"/>
                <w:lang w:val="en-US"/>
                <w:rPrChange w:id="20165" w:author="phuong vu" w:date="2018-11-23T11:47:00Z">
                  <w:rPr>
                    <w:ins w:id="20166" w:author="phuong vu" w:date="2018-11-23T11:46:00Z"/>
                    <w:del w:id="20167" w:author="Tran Huan" w:date="2018-12-03T01:22:00Z"/>
                  </w:rPr>
                </w:rPrChange>
              </w:rPr>
              <w:pPrChange w:id="20168" w:author="Tran Huan" w:date="2018-12-03T01:23:00Z">
                <w:pPr/>
              </w:pPrChange>
            </w:pPr>
            <w:ins w:id="20169" w:author="phuong vu" w:date="2018-11-23T11:47:00Z">
              <w:del w:id="20170" w:author="Tran Huan" w:date="2018-12-03T01:22:00Z">
                <w:r w:rsidDel="00D10B12">
                  <w:rPr>
                    <w:lang w:val="en-US"/>
                  </w:rPr>
                  <w:delText>header_image_file</w:delText>
                </w:r>
              </w:del>
            </w:ins>
            <w:bookmarkStart w:id="20171" w:name="_Toc531570532"/>
            <w:bookmarkStart w:id="20172" w:name="_Toc531574380"/>
            <w:bookmarkStart w:id="20173" w:name="_Toc531578121"/>
            <w:bookmarkStart w:id="20174" w:name="_Toc531581859"/>
            <w:bookmarkEnd w:id="20171"/>
            <w:bookmarkEnd w:id="20172"/>
            <w:bookmarkEnd w:id="20173"/>
            <w:bookmarkEnd w:id="20174"/>
          </w:p>
        </w:tc>
        <w:tc>
          <w:tcPr>
            <w:tcW w:w="1300" w:type="dxa"/>
            <w:noWrap/>
            <w:hideMark/>
            <w:tcPrChange w:id="20175" w:author="phuong vu" w:date="2018-11-23T13:40:00Z">
              <w:tcPr>
                <w:tcW w:w="1300" w:type="dxa"/>
                <w:noWrap/>
                <w:hideMark/>
              </w:tcPr>
            </w:tcPrChange>
          </w:tcPr>
          <w:p w14:paraId="416B1F50" w14:textId="4B40A7C9" w:rsidR="008A7CB0" w:rsidRPr="00FD2760" w:rsidDel="00D10B12" w:rsidRDefault="008A7CB0" w:rsidP="00D10B12">
            <w:pPr>
              <w:spacing w:line="288" w:lineRule="auto"/>
              <w:contextualSpacing/>
              <w:rPr>
                <w:ins w:id="20176" w:author="phuong vu" w:date="2018-11-23T11:46:00Z"/>
                <w:del w:id="20177" w:author="Tran Huan" w:date="2018-12-03T01:22:00Z"/>
              </w:rPr>
              <w:pPrChange w:id="20178" w:author="Tran Huan" w:date="2018-12-03T01:23:00Z">
                <w:pPr/>
              </w:pPrChange>
            </w:pPr>
            <w:ins w:id="20179" w:author="phuong vu" w:date="2018-11-23T11:46:00Z">
              <w:del w:id="20180" w:author="Tran Huan" w:date="2018-12-03T01:22:00Z">
                <w:r w:rsidRPr="00FD2760" w:rsidDel="00D10B12">
                  <w:delText>numeric</w:delText>
                </w:r>
                <w:bookmarkStart w:id="20181" w:name="_Toc531570533"/>
                <w:bookmarkStart w:id="20182" w:name="_Toc531574381"/>
                <w:bookmarkStart w:id="20183" w:name="_Toc531578122"/>
                <w:bookmarkStart w:id="20184" w:name="_Toc531581860"/>
                <w:bookmarkEnd w:id="20181"/>
                <w:bookmarkEnd w:id="20182"/>
                <w:bookmarkEnd w:id="20183"/>
                <w:bookmarkEnd w:id="20184"/>
              </w:del>
            </w:ins>
          </w:p>
        </w:tc>
        <w:tc>
          <w:tcPr>
            <w:tcW w:w="1098" w:type="dxa"/>
            <w:noWrap/>
            <w:vAlign w:val="center"/>
            <w:hideMark/>
            <w:tcPrChange w:id="20185" w:author="phuong vu" w:date="2018-11-23T13:40:00Z">
              <w:tcPr>
                <w:tcW w:w="1098" w:type="dxa"/>
                <w:noWrap/>
                <w:vAlign w:val="center"/>
                <w:hideMark/>
              </w:tcPr>
            </w:tcPrChange>
          </w:tcPr>
          <w:p w14:paraId="459D266A" w14:textId="0A71B3D2" w:rsidR="008A7CB0" w:rsidRPr="00FD2760" w:rsidDel="00D10B12" w:rsidRDefault="008A7CB0" w:rsidP="00D10B12">
            <w:pPr>
              <w:spacing w:line="288" w:lineRule="auto"/>
              <w:contextualSpacing/>
              <w:jc w:val="center"/>
              <w:rPr>
                <w:ins w:id="20186" w:author="phuong vu" w:date="2018-11-23T11:46:00Z"/>
                <w:del w:id="20187" w:author="Tran Huan" w:date="2018-12-03T01:22:00Z"/>
              </w:rPr>
              <w:pPrChange w:id="20188" w:author="Tran Huan" w:date="2018-12-03T01:23:00Z">
                <w:pPr>
                  <w:jc w:val="center"/>
                </w:pPr>
              </w:pPrChange>
            </w:pPr>
            <w:bookmarkStart w:id="20189" w:name="_Toc531570534"/>
            <w:bookmarkStart w:id="20190" w:name="_Toc531574382"/>
            <w:bookmarkStart w:id="20191" w:name="_Toc531578123"/>
            <w:bookmarkStart w:id="20192" w:name="_Toc531581861"/>
            <w:bookmarkEnd w:id="20189"/>
            <w:bookmarkEnd w:id="20190"/>
            <w:bookmarkEnd w:id="20191"/>
            <w:bookmarkEnd w:id="20192"/>
          </w:p>
        </w:tc>
        <w:tc>
          <w:tcPr>
            <w:tcW w:w="838" w:type="dxa"/>
            <w:noWrap/>
            <w:vAlign w:val="center"/>
            <w:hideMark/>
            <w:tcPrChange w:id="20193" w:author="phuong vu" w:date="2018-11-23T13:40:00Z">
              <w:tcPr>
                <w:tcW w:w="838" w:type="dxa"/>
                <w:noWrap/>
                <w:vAlign w:val="center"/>
                <w:hideMark/>
              </w:tcPr>
            </w:tcPrChange>
          </w:tcPr>
          <w:p w14:paraId="38D78EFE" w14:textId="470C450C" w:rsidR="008A7CB0" w:rsidRPr="00FD2760" w:rsidDel="00D10B12" w:rsidRDefault="008A7CB0" w:rsidP="00D10B12">
            <w:pPr>
              <w:spacing w:line="288" w:lineRule="auto"/>
              <w:contextualSpacing/>
              <w:jc w:val="center"/>
              <w:rPr>
                <w:ins w:id="20194" w:author="phuong vu" w:date="2018-11-23T11:46:00Z"/>
                <w:del w:id="20195" w:author="Tran Huan" w:date="2018-12-03T01:22:00Z"/>
              </w:rPr>
              <w:pPrChange w:id="20196" w:author="Tran Huan" w:date="2018-12-03T01:23:00Z">
                <w:pPr>
                  <w:jc w:val="center"/>
                </w:pPr>
              </w:pPrChange>
            </w:pPr>
            <w:bookmarkStart w:id="20197" w:name="_Toc531570535"/>
            <w:bookmarkStart w:id="20198" w:name="_Toc531574383"/>
            <w:bookmarkStart w:id="20199" w:name="_Toc531578124"/>
            <w:bookmarkStart w:id="20200" w:name="_Toc531581862"/>
            <w:bookmarkEnd w:id="20197"/>
            <w:bookmarkEnd w:id="20198"/>
            <w:bookmarkEnd w:id="20199"/>
            <w:bookmarkEnd w:id="20200"/>
          </w:p>
        </w:tc>
        <w:tc>
          <w:tcPr>
            <w:tcW w:w="823" w:type="dxa"/>
            <w:noWrap/>
            <w:vAlign w:val="center"/>
            <w:hideMark/>
            <w:tcPrChange w:id="20201" w:author="phuong vu" w:date="2018-11-23T13:40:00Z">
              <w:tcPr>
                <w:tcW w:w="823" w:type="dxa"/>
                <w:noWrap/>
                <w:vAlign w:val="center"/>
                <w:hideMark/>
              </w:tcPr>
            </w:tcPrChange>
          </w:tcPr>
          <w:p w14:paraId="409581FC" w14:textId="3CC1BB52" w:rsidR="008A7CB0" w:rsidRPr="00FD2760" w:rsidDel="00D10B12" w:rsidRDefault="008A7CB0" w:rsidP="00D10B12">
            <w:pPr>
              <w:spacing w:line="288" w:lineRule="auto"/>
              <w:contextualSpacing/>
              <w:jc w:val="center"/>
              <w:rPr>
                <w:ins w:id="20202" w:author="phuong vu" w:date="2018-11-23T11:46:00Z"/>
                <w:del w:id="20203" w:author="Tran Huan" w:date="2018-12-03T01:22:00Z"/>
              </w:rPr>
              <w:pPrChange w:id="20204" w:author="Tran Huan" w:date="2018-12-03T01:23:00Z">
                <w:pPr>
                  <w:jc w:val="center"/>
                </w:pPr>
              </w:pPrChange>
            </w:pPr>
            <w:ins w:id="20205" w:author="phuong vu" w:date="2018-11-23T11:46:00Z">
              <w:del w:id="20206" w:author="Tran Huan" w:date="2018-12-03T01:22:00Z">
                <w:r w:rsidRPr="00FD2760" w:rsidDel="00D10B12">
                  <w:delText>X</w:delText>
                </w:r>
                <w:bookmarkStart w:id="20207" w:name="_Toc531570536"/>
                <w:bookmarkStart w:id="20208" w:name="_Toc531574384"/>
                <w:bookmarkStart w:id="20209" w:name="_Toc531578125"/>
                <w:bookmarkStart w:id="20210" w:name="_Toc531581863"/>
                <w:bookmarkEnd w:id="20207"/>
                <w:bookmarkEnd w:id="20208"/>
                <w:bookmarkEnd w:id="20209"/>
                <w:bookmarkEnd w:id="20210"/>
              </w:del>
            </w:ins>
          </w:p>
        </w:tc>
        <w:tc>
          <w:tcPr>
            <w:tcW w:w="1749" w:type="dxa"/>
            <w:noWrap/>
            <w:hideMark/>
            <w:tcPrChange w:id="20211" w:author="phuong vu" w:date="2018-11-23T13:40:00Z">
              <w:tcPr>
                <w:tcW w:w="2899" w:type="dxa"/>
                <w:noWrap/>
                <w:hideMark/>
              </w:tcPr>
            </w:tcPrChange>
          </w:tcPr>
          <w:p w14:paraId="42A886F9" w14:textId="3A0F89F4" w:rsidR="008A7CB0" w:rsidRPr="008A7CB0" w:rsidDel="00D10B12" w:rsidRDefault="008A7CB0" w:rsidP="00D10B12">
            <w:pPr>
              <w:keepNext/>
              <w:spacing w:line="288" w:lineRule="auto"/>
              <w:contextualSpacing/>
              <w:rPr>
                <w:ins w:id="20212" w:author="phuong vu" w:date="2018-11-23T11:46:00Z"/>
                <w:del w:id="20213" w:author="Tran Huan" w:date="2018-12-03T01:22:00Z"/>
                <w:lang w:val="en-US"/>
                <w:rPrChange w:id="20214" w:author="phuong vu" w:date="2018-11-23T11:48:00Z">
                  <w:rPr>
                    <w:ins w:id="20215" w:author="phuong vu" w:date="2018-11-23T11:46:00Z"/>
                    <w:del w:id="20216" w:author="Tran Huan" w:date="2018-12-03T01:22:00Z"/>
                  </w:rPr>
                </w:rPrChange>
              </w:rPr>
              <w:pPrChange w:id="20217" w:author="Tran Huan" w:date="2018-12-03T01:23:00Z">
                <w:pPr/>
              </w:pPrChange>
            </w:pPr>
            <w:ins w:id="20218" w:author="phuong vu" w:date="2018-11-23T11:48:00Z">
              <w:del w:id="20219" w:author="Tran Huan" w:date="2018-12-03T01:22:00Z">
                <w:r w:rsidDel="00D10B12">
                  <w:rPr>
                    <w:lang w:val="en-US"/>
                  </w:rPr>
                  <w:delText>Địa chỉ ảnh</w:delText>
                </w:r>
              </w:del>
            </w:ins>
            <w:bookmarkStart w:id="20220" w:name="_Toc531570537"/>
            <w:bookmarkStart w:id="20221" w:name="_Toc531574385"/>
            <w:bookmarkStart w:id="20222" w:name="_Toc531578126"/>
            <w:bookmarkStart w:id="20223" w:name="_Toc531581864"/>
            <w:bookmarkEnd w:id="20220"/>
            <w:bookmarkEnd w:id="20221"/>
            <w:bookmarkEnd w:id="20222"/>
            <w:bookmarkEnd w:id="20223"/>
          </w:p>
        </w:tc>
        <w:bookmarkStart w:id="20224" w:name="_Toc531570538"/>
        <w:bookmarkStart w:id="20225" w:name="_Toc531574386"/>
        <w:bookmarkStart w:id="20226" w:name="_Toc531578127"/>
        <w:bookmarkStart w:id="20227" w:name="_Toc531581865"/>
        <w:bookmarkEnd w:id="20224"/>
        <w:bookmarkEnd w:id="20225"/>
        <w:bookmarkEnd w:id="20226"/>
        <w:bookmarkEnd w:id="20227"/>
      </w:tr>
    </w:tbl>
    <w:p w14:paraId="0DD5A920" w14:textId="20BC7293" w:rsidR="008A7CB0" w:rsidRPr="000245EB" w:rsidDel="000D1FDC" w:rsidRDefault="002A14AF" w:rsidP="00D10B12">
      <w:pPr>
        <w:pStyle w:val="Caption"/>
        <w:spacing w:after="0" w:line="288" w:lineRule="auto"/>
        <w:contextualSpacing/>
        <w:rPr>
          <w:ins w:id="20228" w:author="phuong vu" w:date="2018-11-23T13:49:00Z"/>
          <w:del w:id="20229" w:author="Tran Huan" w:date="2018-11-25T23:35:00Z"/>
          <w:rPrChange w:id="20230" w:author="Tran Huan" w:date="2018-11-25T16:08:00Z">
            <w:rPr>
              <w:ins w:id="20231" w:author="phuong vu" w:date="2018-11-23T13:49:00Z"/>
              <w:del w:id="20232" w:author="Tran Huan" w:date="2018-11-25T23:35:00Z"/>
              <w:lang w:val="en-US"/>
            </w:rPr>
          </w:rPrChange>
        </w:rPr>
        <w:pPrChange w:id="20233" w:author="Tran Huan" w:date="2018-12-03T01:23:00Z">
          <w:pPr>
            <w:pStyle w:val="Caption"/>
          </w:pPr>
        </w:pPrChange>
      </w:pPr>
      <w:ins w:id="20234" w:author="phuong vu" w:date="2018-11-23T12:04:00Z">
        <w:del w:id="20235" w:author="Tran Huan" w:date="2018-11-25T23:35:00Z">
          <w:r w:rsidDel="000D1FDC">
            <w:delText xml:space="preserve">Bảng </w:delText>
          </w:r>
        </w:del>
      </w:ins>
      <w:ins w:id="20236" w:author="phuong vu" w:date="2018-11-23T15:14:00Z">
        <w:del w:id="20237" w:author="Tran Huan" w:date="2018-11-25T23:35:00Z">
          <w:r w:rsidR="00E95F1B" w:rsidDel="000D1FDC">
            <w:fldChar w:fldCharType="begin"/>
          </w:r>
          <w:r w:rsidR="00E95F1B" w:rsidDel="000D1FDC">
            <w:delInstrText xml:space="preserve"> STYLEREF 1 \s </w:delInstrText>
          </w:r>
        </w:del>
      </w:ins>
      <w:del w:id="20238" w:author="Tran Huan" w:date="2018-11-25T23:35:00Z">
        <w:r w:rsidR="00E95F1B" w:rsidDel="000D1FDC">
          <w:fldChar w:fldCharType="separate"/>
        </w:r>
        <w:r w:rsidR="00B607D9" w:rsidDel="000D1FDC">
          <w:rPr>
            <w:noProof/>
          </w:rPr>
          <w:delText>3</w:delText>
        </w:r>
      </w:del>
      <w:ins w:id="20239" w:author="phuong vu" w:date="2018-11-23T15:14:00Z">
        <w:del w:id="20240" w:author="Tran Huan" w:date="2018-11-25T23:35: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20241" w:author="Tran Huan" w:date="2018-11-25T23:35:00Z">
        <w:r w:rsidR="00E95F1B" w:rsidDel="000D1FDC">
          <w:fldChar w:fldCharType="end"/>
        </w:r>
      </w:del>
      <w:ins w:id="20242" w:author="phuong vu" w:date="2018-11-23T12:04:00Z">
        <w:del w:id="20243" w:author="Tran Huan" w:date="2018-11-25T23:35:00Z">
          <w:r w:rsidRPr="000245EB" w:rsidDel="000D1FDC">
            <w:rPr>
              <w:rPrChange w:id="20244" w:author="Tran Huan" w:date="2018-11-25T16:08:00Z">
                <w:rPr>
                  <w:lang w:val="en-US"/>
                </w:rPr>
              </w:rPrChange>
            </w:rPr>
            <w:delText xml:space="preserve"> Bảng dữ liệu hình ảnh</w:delText>
          </w:r>
        </w:del>
      </w:ins>
      <w:bookmarkStart w:id="20245" w:name="_Toc531570539"/>
      <w:bookmarkStart w:id="20246" w:name="_Toc531574387"/>
      <w:bookmarkStart w:id="20247" w:name="_Toc531578128"/>
      <w:bookmarkStart w:id="20248" w:name="_Toc531581866"/>
      <w:bookmarkEnd w:id="20245"/>
      <w:bookmarkEnd w:id="20246"/>
      <w:bookmarkEnd w:id="20247"/>
      <w:bookmarkEnd w:id="20248"/>
    </w:p>
    <w:p w14:paraId="304108A4" w14:textId="75061BED" w:rsidR="00E6227B" w:rsidRPr="00266AC8" w:rsidDel="00D10B12" w:rsidRDefault="00E6227B" w:rsidP="00D10B12">
      <w:pPr>
        <w:pStyle w:val="Caption"/>
        <w:spacing w:after="0" w:line="288" w:lineRule="auto"/>
        <w:contextualSpacing/>
        <w:rPr>
          <w:ins w:id="20249" w:author="phuong vu" w:date="2018-11-23T13:49:00Z"/>
          <w:del w:id="20250" w:author="Tran Huan" w:date="2018-11-25T23:40:00Z"/>
          <w:rPrChange w:id="20251" w:author="Tran Huan" w:date="2018-11-25T23:43:00Z">
            <w:rPr>
              <w:ins w:id="20252" w:author="phuong vu" w:date="2018-11-23T13:49:00Z"/>
              <w:del w:id="20253" w:author="Tran Huan" w:date="2018-11-25T23:40:00Z"/>
              <w:b/>
              <w:lang w:val="en-US"/>
            </w:rPr>
          </w:rPrChange>
        </w:rPr>
        <w:pPrChange w:id="20254" w:author="Tran Huan" w:date="2018-12-03T01:23:00Z">
          <w:pPr>
            <w:spacing w:line="276" w:lineRule="auto"/>
          </w:pPr>
        </w:pPrChange>
      </w:pPr>
      <w:ins w:id="20255" w:author="phuong vu" w:date="2018-11-23T13:49:00Z">
        <w:del w:id="20256" w:author="Tran Huan" w:date="2018-11-25T23:40:00Z">
          <w:r w:rsidRPr="00266AC8" w:rsidDel="00D10B12">
            <w:rPr>
              <w:rPrChange w:id="20257" w:author="Tran Huan" w:date="2018-11-25T23:43:00Z">
                <w:rPr>
                  <w:b/>
                  <w:lang w:val="en-US"/>
                </w:rPr>
              </w:rPrChange>
            </w:rPr>
            <w:delText>BẢNG ORDER_DETAIL</w:delText>
          </w:r>
          <w:bookmarkStart w:id="20258" w:name="_Toc531570540"/>
          <w:bookmarkStart w:id="20259" w:name="_Toc531574388"/>
          <w:bookmarkStart w:id="20260" w:name="_Toc531578129"/>
          <w:bookmarkStart w:id="20261" w:name="_Toc531581867"/>
          <w:bookmarkEnd w:id="20258"/>
          <w:bookmarkEnd w:id="20259"/>
          <w:bookmarkEnd w:id="20260"/>
          <w:bookmarkEnd w:id="20261"/>
        </w:del>
      </w:ins>
    </w:p>
    <w:p w14:paraId="018396E9" w14:textId="606740ED" w:rsidR="00E6227B" w:rsidRPr="000D1FDC" w:rsidDel="000D1FDC" w:rsidRDefault="00E6227B" w:rsidP="00D10B12">
      <w:pPr>
        <w:pStyle w:val="Caption"/>
        <w:spacing w:after="0" w:line="288" w:lineRule="auto"/>
        <w:contextualSpacing/>
        <w:rPr>
          <w:del w:id="20262" w:author="Tran Huan" w:date="2018-11-25T23:32:00Z"/>
          <w:rPrChange w:id="20263" w:author="Tran Huan" w:date="2018-11-25T23:38:00Z">
            <w:rPr>
              <w:del w:id="20264" w:author="Tran Huan" w:date="2018-11-25T23:32:00Z"/>
            </w:rPr>
          </w:rPrChange>
        </w:rPr>
        <w:pPrChange w:id="20265" w:author="Tran Huan" w:date="2018-12-03T01:23:00Z">
          <w:pPr/>
        </w:pPrChange>
      </w:pPr>
      <w:bookmarkStart w:id="20266" w:name="_Toc531570541"/>
      <w:bookmarkStart w:id="20267" w:name="_Toc531574389"/>
      <w:bookmarkStart w:id="20268" w:name="_Toc531578130"/>
      <w:bookmarkStart w:id="20269" w:name="_Toc531581868"/>
      <w:bookmarkEnd w:id="20266"/>
      <w:bookmarkEnd w:id="20267"/>
      <w:bookmarkEnd w:id="20268"/>
      <w:bookmarkEnd w:id="20269"/>
    </w:p>
    <w:p w14:paraId="3BD3F01D" w14:textId="367C68D4" w:rsidR="008A7CB0" w:rsidDel="00D10B12" w:rsidRDefault="008A7CB0" w:rsidP="00D10B12">
      <w:pPr>
        <w:spacing w:after="0" w:line="288" w:lineRule="auto"/>
        <w:contextualSpacing/>
        <w:rPr>
          <w:ins w:id="20270" w:author="phuong vu" w:date="2018-11-23T11:49:00Z"/>
          <w:del w:id="20271" w:author="Tran Huan" w:date="2018-12-03T01:22:00Z"/>
          <w:b/>
          <w:lang w:val="en-US"/>
        </w:rPr>
        <w:pPrChange w:id="20272" w:author="Tran Huan" w:date="2018-12-03T01:23:00Z">
          <w:pPr/>
        </w:pPrChange>
      </w:pPr>
      <w:ins w:id="20273" w:author="phuong vu" w:date="2018-11-23T11:48:00Z">
        <w:del w:id="20274" w:author="Tran Huan" w:date="2018-12-03T01:22:00Z">
          <w:r w:rsidDel="00D10B12">
            <w:rPr>
              <w:b/>
              <w:lang w:val="en-US"/>
            </w:rPr>
            <w:delText>B</w:delText>
          </w:r>
        </w:del>
      </w:ins>
      <w:ins w:id="20275" w:author="phuong vu" w:date="2018-11-23T11:49:00Z">
        <w:del w:id="20276" w:author="Tran Huan" w:date="2018-12-03T01:22:00Z">
          <w:r w:rsidDel="00D10B12">
            <w:rPr>
              <w:b/>
              <w:lang w:val="en-US"/>
            </w:rPr>
            <w:delText>ẢNG PRODUCT</w:delText>
          </w:r>
          <w:bookmarkStart w:id="20277" w:name="_Toc531570542"/>
          <w:bookmarkStart w:id="20278" w:name="_Toc531574390"/>
          <w:bookmarkStart w:id="20279" w:name="_Toc531578131"/>
          <w:bookmarkStart w:id="20280" w:name="_Toc531581869"/>
          <w:bookmarkEnd w:id="20277"/>
          <w:bookmarkEnd w:id="20278"/>
          <w:bookmarkEnd w:id="20279"/>
          <w:bookmarkEnd w:id="20280"/>
        </w:del>
      </w:ins>
    </w:p>
    <w:tbl>
      <w:tblPr>
        <w:tblStyle w:val="TableGrid"/>
        <w:tblW w:w="8725" w:type="dxa"/>
        <w:tblLook w:val="04A0" w:firstRow="1" w:lastRow="0" w:firstColumn="1" w:lastColumn="0" w:noHBand="0" w:noVBand="1"/>
        <w:tblPrChange w:id="20281" w:author="phuong vu" w:date="2018-11-23T13:40:00Z">
          <w:tblPr>
            <w:tblStyle w:val="TableGrid"/>
            <w:tblW w:w="9486" w:type="dxa"/>
            <w:tblLook w:val="04A0" w:firstRow="1" w:lastRow="0" w:firstColumn="1" w:lastColumn="0" w:noHBand="0" w:noVBand="1"/>
          </w:tblPr>
        </w:tblPrChange>
      </w:tblPr>
      <w:tblGrid>
        <w:gridCol w:w="708"/>
        <w:gridCol w:w="1921"/>
        <w:gridCol w:w="1300"/>
        <w:gridCol w:w="1098"/>
        <w:gridCol w:w="838"/>
        <w:gridCol w:w="823"/>
        <w:gridCol w:w="2037"/>
        <w:tblGridChange w:id="20282">
          <w:tblGrid>
            <w:gridCol w:w="708"/>
            <w:gridCol w:w="1921"/>
            <w:gridCol w:w="1300"/>
            <w:gridCol w:w="1098"/>
            <w:gridCol w:w="838"/>
            <w:gridCol w:w="823"/>
            <w:gridCol w:w="2899"/>
          </w:tblGrid>
        </w:tblGridChange>
      </w:tblGrid>
      <w:tr w:rsidR="008A7CB0" w:rsidRPr="001856AA" w:rsidDel="00D10B12" w14:paraId="6CA178D9" w14:textId="1B7717A1" w:rsidTr="00904AF3">
        <w:trPr>
          <w:trHeight w:val="300"/>
          <w:ins w:id="20283" w:author="phuong vu" w:date="2018-11-23T11:49:00Z"/>
          <w:del w:id="20284" w:author="Tran Huan" w:date="2018-12-03T01:22:00Z"/>
          <w:trPrChange w:id="20285" w:author="phuong vu" w:date="2018-11-23T13:40:00Z">
            <w:trPr>
              <w:trHeight w:val="300"/>
            </w:trPr>
          </w:trPrChange>
        </w:trPr>
        <w:tc>
          <w:tcPr>
            <w:tcW w:w="708" w:type="dxa"/>
            <w:noWrap/>
            <w:vAlign w:val="center"/>
            <w:hideMark/>
            <w:tcPrChange w:id="20286" w:author="phuong vu" w:date="2018-11-23T13:40:00Z">
              <w:tcPr>
                <w:tcW w:w="708" w:type="dxa"/>
                <w:noWrap/>
                <w:vAlign w:val="center"/>
                <w:hideMark/>
              </w:tcPr>
            </w:tcPrChange>
          </w:tcPr>
          <w:p w14:paraId="522A009A" w14:textId="50C5C2D1" w:rsidR="008A7CB0" w:rsidRPr="001856AA" w:rsidDel="00D10B12" w:rsidRDefault="008A7CB0" w:rsidP="00D10B12">
            <w:pPr>
              <w:spacing w:line="288" w:lineRule="auto"/>
              <w:contextualSpacing/>
              <w:jc w:val="center"/>
              <w:rPr>
                <w:ins w:id="20287" w:author="phuong vu" w:date="2018-11-23T11:49:00Z"/>
                <w:del w:id="20288" w:author="Tran Huan" w:date="2018-12-03T01:22:00Z"/>
                <w:b/>
                <w:bCs/>
              </w:rPr>
              <w:pPrChange w:id="20289" w:author="Tran Huan" w:date="2018-12-03T01:23:00Z">
                <w:pPr>
                  <w:jc w:val="center"/>
                </w:pPr>
              </w:pPrChange>
            </w:pPr>
            <w:ins w:id="20290" w:author="phuong vu" w:date="2018-11-23T11:49:00Z">
              <w:del w:id="20291" w:author="Tran Huan" w:date="2018-12-03T01:22:00Z">
                <w:r w:rsidRPr="001856AA" w:rsidDel="00D10B12">
                  <w:rPr>
                    <w:b/>
                    <w:bCs/>
                    <w:lang w:val="da-DK"/>
                  </w:rPr>
                  <w:delText>STT</w:delText>
                </w:r>
                <w:bookmarkStart w:id="20292" w:name="_Toc531570543"/>
                <w:bookmarkStart w:id="20293" w:name="_Toc531574391"/>
                <w:bookmarkStart w:id="20294" w:name="_Toc531578132"/>
                <w:bookmarkStart w:id="20295" w:name="_Toc531581870"/>
                <w:bookmarkEnd w:id="20292"/>
                <w:bookmarkEnd w:id="20293"/>
                <w:bookmarkEnd w:id="20294"/>
                <w:bookmarkEnd w:id="20295"/>
              </w:del>
            </w:ins>
          </w:p>
        </w:tc>
        <w:tc>
          <w:tcPr>
            <w:tcW w:w="1921" w:type="dxa"/>
            <w:noWrap/>
            <w:vAlign w:val="center"/>
            <w:hideMark/>
            <w:tcPrChange w:id="20296" w:author="phuong vu" w:date="2018-11-23T13:40:00Z">
              <w:tcPr>
                <w:tcW w:w="1820" w:type="dxa"/>
                <w:noWrap/>
                <w:vAlign w:val="center"/>
                <w:hideMark/>
              </w:tcPr>
            </w:tcPrChange>
          </w:tcPr>
          <w:p w14:paraId="3065F1AF" w14:textId="56807679" w:rsidR="008A7CB0" w:rsidRPr="001856AA" w:rsidDel="00D10B12" w:rsidRDefault="008A7CB0" w:rsidP="00D10B12">
            <w:pPr>
              <w:spacing w:line="288" w:lineRule="auto"/>
              <w:contextualSpacing/>
              <w:jc w:val="center"/>
              <w:rPr>
                <w:ins w:id="20297" w:author="phuong vu" w:date="2018-11-23T11:49:00Z"/>
                <w:del w:id="20298" w:author="Tran Huan" w:date="2018-12-03T01:22:00Z"/>
                <w:b/>
                <w:bCs/>
              </w:rPr>
              <w:pPrChange w:id="20299" w:author="Tran Huan" w:date="2018-12-03T01:23:00Z">
                <w:pPr>
                  <w:jc w:val="center"/>
                </w:pPr>
              </w:pPrChange>
            </w:pPr>
            <w:ins w:id="20300" w:author="phuong vu" w:date="2018-11-23T11:49:00Z">
              <w:del w:id="20301" w:author="Tran Huan" w:date="2018-12-03T01:22:00Z">
                <w:r w:rsidRPr="001856AA" w:rsidDel="00D10B12">
                  <w:rPr>
                    <w:b/>
                    <w:bCs/>
                    <w:lang w:val="da-DK"/>
                  </w:rPr>
                  <w:delText>Tên trường</w:delText>
                </w:r>
                <w:bookmarkStart w:id="20302" w:name="_Toc531570544"/>
                <w:bookmarkStart w:id="20303" w:name="_Toc531574392"/>
                <w:bookmarkStart w:id="20304" w:name="_Toc531578133"/>
                <w:bookmarkStart w:id="20305" w:name="_Toc531581871"/>
                <w:bookmarkEnd w:id="20302"/>
                <w:bookmarkEnd w:id="20303"/>
                <w:bookmarkEnd w:id="20304"/>
                <w:bookmarkEnd w:id="20305"/>
              </w:del>
            </w:ins>
          </w:p>
        </w:tc>
        <w:tc>
          <w:tcPr>
            <w:tcW w:w="1300" w:type="dxa"/>
            <w:noWrap/>
            <w:vAlign w:val="center"/>
            <w:hideMark/>
            <w:tcPrChange w:id="20306" w:author="phuong vu" w:date="2018-11-23T13:40:00Z">
              <w:tcPr>
                <w:tcW w:w="1300" w:type="dxa"/>
                <w:noWrap/>
                <w:vAlign w:val="center"/>
                <w:hideMark/>
              </w:tcPr>
            </w:tcPrChange>
          </w:tcPr>
          <w:p w14:paraId="51F582F7" w14:textId="4EDCF4F4" w:rsidR="008A7CB0" w:rsidRPr="001856AA" w:rsidDel="00D10B12" w:rsidRDefault="008A7CB0" w:rsidP="00D10B12">
            <w:pPr>
              <w:spacing w:line="288" w:lineRule="auto"/>
              <w:contextualSpacing/>
              <w:jc w:val="center"/>
              <w:rPr>
                <w:ins w:id="20307" w:author="phuong vu" w:date="2018-11-23T11:49:00Z"/>
                <w:del w:id="20308" w:author="Tran Huan" w:date="2018-12-03T01:22:00Z"/>
                <w:b/>
                <w:bCs/>
              </w:rPr>
              <w:pPrChange w:id="20309" w:author="Tran Huan" w:date="2018-12-03T01:23:00Z">
                <w:pPr>
                  <w:jc w:val="center"/>
                </w:pPr>
              </w:pPrChange>
            </w:pPr>
            <w:ins w:id="20310" w:author="phuong vu" w:date="2018-11-23T11:49:00Z">
              <w:del w:id="20311" w:author="Tran Huan" w:date="2018-12-03T01:22:00Z">
                <w:r w:rsidRPr="001856AA" w:rsidDel="00D10B12">
                  <w:rPr>
                    <w:b/>
                    <w:bCs/>
                    <w:lang w:val="da-DK"/>
                  </w:rPr>
                  <w:delText>Kiểu</w:delText>
                </w:r>
                <w:bookmarkStart w:id="20312" w:name="_Toc531570545"/>
                <w:bookmarkStart w:id="20313" w:name="_Toc531574393"/>
                <w:bookmarkStart w:id="20314" w:name="_Toc531578134"/>
                <w:bookmarkStart w:id="20315" w:name="_Toc531581872"/>
                <w:bookmarkEnd w:id="20312"/>
                <w:bookmarkEnd w:id="20313"/>
                <w:bookmarkEnd w:id="20314"/>
                <w:bookmarkEnd w:id="20315"/>
              </w:del>
            </w:ins>
          </w:p>
        </w:tc>
        <w:tc>
          <w:tcPr>
            <w:tcW w:w="1098" w:type="dxa"/>
            <w:noWrap/>
            <w:vAlign w:val="center"/>
            <w:hideMark/>
            <w:tcPrChange w:id="20316" w:author="phuong vu" w:date="2018-11-23T13:40:00Z">
              <w:tcPr>
                <w:tcW w:w="1098" w:type="dxa"/>
                <w:noWrap/>
                <w:vAlign w:val="center"/>
                <w:hideMark/>
              </w:tcPr>
            </w:tcPrChange>
          </w:tcPr>
          <w:p w14:paraId="52AE2701" w14:textId="53E6D973" w:rsidR="008A7CB0" w:rsidRPr="001856AA" w:rsidDel="00D10B12" w:rsidRDefault="008A7CB0" w:rsidP="00D10B12">
            <w:pPr>
              <w:spacing w:line="288" w:lineRule="auto"/>
              <w:contextualSpacing/>
              <w:jc w:val="center"/>
              <w:rPr>
                <w:ins w:id="20317" w:author="phuong vu" w:date="2018-11-23T11:49:00Z"/>
                <w:del w:id="20318" w:author="Tran Huan" w:date="2018-12-03T01:22:00Z"/>
                <w:b/>
                <w:bCs/>
              </w:rPr>
              <w:pPrChange w:id="20319" w:author="Tran Huan" w:date="2018-12-03T01:23:00Z">
                <w:pPr>
                  <w:jc w:val="center"/>
                </w:pPr>
              </w:pPrChange>
            </w:pPr>
            <w:ins w:id="20320" w:author="phuong vu" w:date="2018-11-23T11:49:00Z">
              <w:del w:id="20321" w:author="Tran Huan" w:date="2018-12-03T01:22:00Z">
                <w:r w:rsidRPr="001856AA" w:rsidDel="00D10B12">
                  <w:rPr>
                    <w:b/>
                    <w:bCs/>
                    <w:lang w:val="da-DK"/>
                  </w:rPr>
                  <w:delText>Chấp nhận Null</w:delText>
                </w:r>
                <w:bookmarkStart w:id="20322" w:name="_Toc531570546"/>
                <w:bookmarkStart w:id="20323" w:name="_Toc531574394"/>
                <w:bookmarkStart w:id="20324" w:name="_Toc531578135"/>
                <w:bookmarkStart w:id="20325" w:name="_Toc531581873"/>
                <w:bookmarkEnd w:id="20322"/>
                <w:bookmarkEnd w:id="20323"/>
                <w:bookmarkEnd w:id="20324"/>
                <w:bookmarkEnd w:id="20325"/>
              </w:del>
            </w:ins>
          </w:p>
        </w:tc>
        <w:tc>
          <w:tcPr>
            <w:tcW w:w="838" w:type="dxa"/>
            <w:noWrap/>
            <w:vAlign w:val="center"/>
            <w:hideMark/>
            <w:tcPrChange w:id="20326" w:author="phuong vu" w:date="2018-11-23T13:40:00Z">
              <w:tcPr>
                <w:tcW w:w="838" w:type="dxa"/>
                <w:noWrap/>
                <w:vAlign w:val="center"/>
                <w:hideMark/>
              </w:tcPr>
            </w:tcPrChange>
          </w:tcPr>
          <w:p w14:paraId="7E1B3311" w14:textId="21BC800A" w:rsidR="008A7CB0" w:rsidRPr="001856AA" w:rsidDel="00D10B12" w:rsidRDefault="008A7CB0" w:rsidP="00D10B12">
            <w:pPr>
              <w:spacing w:line="288" w:lineRule="auto"/>
              <w:contextualSpacing/>
              <w:jc w:val="center"/>
              <w:rPr>
                <w:ins w:id="20327" w:author="phuong vu" w:date="2018-11-23T11:49:00Z"/>
                <w:del w:id="20328" w:author="Tran Huan" w:date="2018-12-03T01:22:00Z"/>
                <w:b/>
                <w:bCs/>
              </w:rPr>
              <w:pPrChange w:id="20329" w:author="Tran Huan" w:date="2018-12-03T01:23:00Z">
                <w:pPr>
                  <w:jc w:val="center"/>
                </w:pPr>
              </w:pPrChange>
            </w:pPr>
            <w:ins w:id="20330" w:author="phuong vu" w:date="2018-11-23T11:49:00Z">
              <w:del w:id="20331" w:author="Tran Huan" w:date="2018-12-03T01:22:00Z">
                <w:r w:rsidRPr="001856AA" w:rsidDel="00D10B12">
                  <w:rPr>
                    <w:b/>
                    <w:bCs/>
                    <w:lang w:val="da-DK"/>
                  </w:rPr>
                  <w:delText>Khóa chính</w:delText>
                </w:r>
                <w:bookmarkStart w:id="20332" w:name="_Toc531570547"/>
                <w:bookmarkStart w:id="20333" w:name="_Toc531574395"/>
                <w:bookmarkStart w:id="20334" w:name="_Toc531578136"/>
                <w:bookmarkStart w:id="20335" w:name="_Toc531581874"/>
                <w:bookmarkEnd w:id="20332"/>
                <w:bookmarkEnd w:id="20333"/>
                <w:bookmarkEnd w:id="20334"/>
                <w:bookmarkEnd w:id="20335"/>
              </w:del>
            </w:ins>
          </w:p>
        </w:tc>
        <w:tc>
          <w:tcPr>
            <w:tcW w:w="823" w:type="dxa"/>
            <w:noWrap/>
            <w:vAlign w:val="center"/>
            <w:hideMark/>
            <w:tcPrChange w:id="20336" w:author="phuong vu" w:date="2018-11-23T13:40:00Z">
              <w:tcPr>
                <w:tcW w:w="823" w:type="dxa"/>
                <w:noWrap/>
                <w:vAlign w:val="center"/>
                <w:hideMark/>
              </w:tcPr>
            </w:tcPrChange>
          </w:tcPr>
          <w:p w14:paraId="74830DFB" w14:textId="21874888" w:rsidR="008A7CB0" w:rsidRPr="001856AA" w:rsidDel="00D10B12" w:rsidRDefault="008A7CB0" w:rsidP="00D10B12">
            <w:pPr>
              <w:spacing w:line="288" w:lineRule="auto"/>
              <w:contextualSpacing/>
              <w:jc w:val="center"/>
              <w:rPr>
                <w:ins w:id="20337" w:author="phuong vu" w:date="2018-11-23T11:49:00Z"/>
                <w:del w:id="20338" w:author="Tran Huan" w:date="2018-12-03T01:22:00Z"/>
                <w:b/>
                <w:bCs/>
              </w:rPr>
              <w:pPrChange w:id="20339" w:author="Tran Huan" w:date="2018-12-03T01:23:00Z">
                <w:pPr>
                  <w:jc w:val="center"/>
                </w:pPr>
              </w:pPrChange>
            </w:pPr>
            <w:ins w:id="20340" w:author="phuong vu" w:date="2018-11-23T11:49:00Z">
              <w:del w:id="20341" w:author="Tran Huan" w:date="2018-12-03T01:22:00Z">
                <w:r w:rsidRPr="001856AA" w:rsidDel="00D10B12">
                  <w:rPr>
                    <w:b/>
                    <w:bCs/>
                    <w:lang w:val="da-DK"/>
                  </w:rPr>
                  <w:delText>Khóa ngoại</w:delText>
                </w:r>
                <w:bookmarkStart w:id="20342" w:name="_Toc531570548"/>
                <w:bookmarkStart w:id="20343" w:name="_Toc531574396"/>
                <w:bookmarkStart w:id="20344" w:name="_Toc531578137"/>
                <w:bookmarkStart w:id="20345" w:name="_Toc531581875"/>
                <w:bookmarkEnd w:id="20342"/>
                <w:bookmarkEnd w:id="20343"/>
                <w:bookmarkEnd w:id="20344"/>
                <w:bookmarkEnd w:id="20345"/>
              </w:del>
            </w:ins>
          </w:p>
        </w:tc>
        <w:tc>
          <w:tcPr>
            <w:tcW w:w="2037" w:type="dxa"/>
            <w:noWrap/>
            <w:vAlign w:val="center"/>
            <w:hideMark/>
            <w:tcPrChange w:id="20346" w:author="phuong vu" w:date="2018-11-23T13:40:00Z">
              <w:tcPr>
                <w:tcW w:w="2899" w:type="dxa"/>
                <w:noWrap/>
                <w:vAlign w:val="center"/>
                <w:hideMark/>
              </w:tcPr>
            </w:tcPrChange>
          </w:tcPr>
          <w:p w14:paraId="62BC4B4B" w14:textId="6298D02C" w:rsidR="008A7CB0" w:rsidRPr="001856AA" w:rsidDel="00D10B12" w:rsidRDefault="008A7CB0" w:rsidP="00D10B12">
            <w:pPr>
              <w:spacing w:line="288" w:lineRule="auto"/>
              <w:ind w:right="226"/>
              <w:contextualSpacing/>
              <w:jc w:val="center"/>
              <w:rPr>
                <w:ins w:id="20347" w:author="phuong vu" w:date="2018-11-23T11:49:00Z"/>
                <w:del w:id="20348" w:author="Tran Huan" w:date="2018-12-03T01:22:00Z"/>
                <w:b/>
                <w:bCs/>
              </w:rPr>
              <w:pPrChange w:id="20349" w:author="Tran Huan" w:date="2018-12-03T01:23:00Z">
                <w:pPr>
                  <w:ind w:right="226"/>
                  <w:jc w:val="center"/>
                </w:pPr>
              </w:pPrChange>
            </w:pPr>
            <w:ins w:id="20350" w:author="phuong vu" w:date="2018-11-23T11:49:00Z">
              <w:del w:id="20351" w:author="Tran Huan" w:date="2018-12-03T01:22:00Z">
                <w:r w:rsidRPr="001856AA" w:rsidDel="00D10B12">
                  <w:rPr>
                    <w:b/>
                    <w:bCs/>
                    <w:lang w:val="da-DK"/>
                  </w:rPr>
                  <w:delText>Mô tả</w:delText>
                </w:r>
                <w:bookmarkStart w:id="20352" w:name="_Toc531570549"/>
                <w:bookmarkStart w:id="20353" w:name="_Toc531574397"/>
                <w:bookmarkStart w:id="20354" w:name="_Toc531578138"/>
                <w:bookmarkStart w:id="20355" w:name="_Toc531581876"/>
                <w:bookmarkEnd w:id="20352"/>
                <w:bookmarkEnd w:id="20353"/>
                <w:bookmarkEnd w:id="20354"/>
                <w:bookmarkEnd w:id="20355"/>
              </w:del>
            </w:ins>
          </w:p>
        </w:tc>
        <w:bookmarkStart w:id="20356" w:name="_Toc531570550"/>
        <w:bookmarkStart w:id="20357" w:name="_Toc531574398"/>
        <w:bookmarkStart w:id="20358" w:name="_Toc531578139"/>
        <w:bookmarkStart w:id="20359" w:name="_Toc531581877"/>
        <w:bookmarkEnd w:id="20356"/>
        <w:bookmarkEnd w:id="20357"/>
        <w:bookmarkEnd w:id="20358"/>
        <w:bookmarkEnd w:id="20359"/>
      </w:tr>
      <w:tr w:rsidR="008A7CB0" w:rsidRPr="001856AA" w:rsidDel="00D10B12" w14:paraId="07E734DC" w14:textId="320C33D5" w:rsidTr="00904AF3">
        <w:trPr>
          <w:trHeight w:val="300"/>
          <w:ins w:id="20360" w:author="phuong vu" w:date="2018-11-23T11:49:00Z"/>
          <w:del w:id="20361" w:author="Tran Huan" w:date="2018-12-03T01:22:00Z"/>
          <w:trPrChange w:id="20362" w:author="phuong vu" w:date="2018-11-23T13:40:00Z">
            <w:trPr>
              <w:trHeight w:val="300"/>
            </w:trPr>
          </w:trPrChange>
        </w:trPr>
        <w:tc>
          <w:tcPr>
            <w:tcW w:w="708" w:type="dxa"/>
            <w:noWrap/>
            <w:vAlign w:val="center"/>
            <w:hideMark/>
            <w:tcPrChange w:id="20363" w:author="phuong vu" w:date="2018-11-23T13:40:00Z">
              <w:tcPr>
                <w:tcW w:w="708" w:type="dxa"/>
                <w:noWrap/>
                <w:vAlign w:val="center"/>
                <w:hideMark/>
              </w:tcPr>
            </w:tcPrChange>
          </w:tcPr>
          <w:p w14:paraId="09A61FA9" w14:textId="42D247B1" w:rsidR="008A7CB0" w:rsidRPr="00FD2760" w:rsidDel="00D10B12" w:rsidRDefault="008A7CB0" w:rsidP="00D10B12">
            <w:pPr>
              <w:spacing w:line="288" w:lineRule="auto"/>
              <w:contextualSpacing/>
              <w:jc w:val="center"/>
              <w:rPr>
                <w:ins w:id="20364" w:author="phuong vu" w:date="2018-11-23T11:49:00Z"/>
                <w:del w:id="20365" w:author="Tran Huan" w:date="2018-12-03T01:22:00Z"/>
              </w:rPr>
              <w:pPrChange w:id="20366" w:author="Tran Huan" w:date="2018-12-03T01:23:00Z">
                <w:pPr>
                  <w:jc w:val="center"/>
                </w:pPr>
              </w:pPrChange>
            </w:pPr>
            <w:ins w:id="20367" w:author="phuong vu" w:date="2018-11-23T11:49:00Z">
              <w:del w:id="20368" w:author="Tran Huan" w:date="2018-12-03T01:22:00Z">
                <w:r w:rsidRPr="00FD2760" w:rsidDel="00D10B12">
                  <w:delText>1</w:delText>
                </w:r>
                <w:bookmarkStart w:id="20369" w:name="_Toc531570551"/>
                <w:bookmarkStart w:id="20370" w:name="_Toc531574399"/>
                <w:bookmarkStart w:id="20371" w:name="_Toc531578140"/>
                <w:bookmarkStart w:id="20372" w:name="_Toc531581878"/>
                <w:bookmarkEnd w:id="20369"/>
                <w:bookmarkEnd w:id="20370"/>
                <w:bookmarkEnd w:id="20371"/>
                <w:bookmarkEnd w:id="20372"/>
              </w:del>
            </w:ins>
          </w:p>
        </w:tc>
        <w:tc>
          <w:tcPr>
            <w:tcW w:w="1921" w:type="dxa"/>
            <w:noWrap/>
            <w:hideMark/>
            <w:tcPrChange w:id="20373" w:author="phuong vu" w:date="2018-11-23T13:40:00Z">
              <w:tcPr>
                <w:tcW w:w="1820" w:type="dxa"/>
                <w:noWrap/>
                <w:hideMark/>
              </w:tcPr>
            </w:tcPrChange>
          </w:tcPr>
          <w:p w14:paraId="45194F91" w14:textId="7D9547B9" w:rsidR="008A7CB0" w:rsidRPr="00FD2760" w:rsidDel="00D10B12" w:rsidRDefault="009F7A90" w:rsidP="00D10B12">
            <w:pPr>
              <w:spacing w:line="288" w:lineRule="auto"/>
              <w:contextualSpacing/>
              <w:rPr>
                <w:ins w:id="20374" w:author="phuong vu" w:date="2018-11-23T11:49:00Z"/>
                <w:del w:id="20375" w:author="Tran Huan" w:date="2018-12-03T01:22:00Z"/>
              </w:rPr>
              <w:pPrChange w:id="20376" w:author="Tran Huan" w:date="2018-12-03T01:23:00Z">
                <w:pPr/>
              </w:pPrChange>
            </w:pPr>
            <w:ins w:id="20377" w:author="phuong vu" w:date="2018-11-23T11:49:00Z">
              <w:del w:id="20378" w:author="Tran Huan" w:date="2018-12-03T01:22:00Z">
                <w:r w:rsidRPr="00FD2760" w:rsidDel="00D10B12">
                  <w:delText>id</w:delText>
                </w:r>
                <w:bookmarkStart w:id="20379" w:name="_Toc531570552"/>
                <w:bookmarkStart w:id="20380" w:name="_Toc531574400"/>
                <w:bookmarkStart w:id="20381" w:name="_Toc531578141"/>
                <w:bookmarkStart w:id="20382" w:name="_Toc531581879"/>
                <w:bookmarkEnd w:id="20379"/>
                <w:bookmarkEnd w:id="20380"/>
                <w:bookmarkEnd w:id="20381"/>
                <w:bookmarkEnd w:id="20382"/>
              </w:del>
            </w:ins>
          </w:p>
        </w:tc>
        <w:tc>
          <w:tcPr>
            <w:tcW w:w="1300" w:type="dxa"/>
            <w:noWrap/>
            <w:hideMark/>
            <w:tcPrChange w:id="20383" w:author="phuong vu" w:date="2018-11-23T13:40:00Z">
              <w:tcPr>
                <w:tcW w:w="1300" w:type="dxa"/>
                <w:noWrap/>
                <w:hideMark/>
              </w:tcPr>
            </w:tcPrChange>
          </w:tcPr>
          <w:p w14:paraId="770E37DA" w14:textId="62ED8156" w:rsidR="008A7CB0" w:rsidRPr="00FD2760" w:rsidDel="00D10B12" w:rsidRDefault="008A7CB0" w:rsidP="00D10B12">
            <w:pPr>
              <w:spacing w:line="288" w:lineRule="auto"/>
              <w:contextualSpacing/>
              <w:rPr>
                <w:ins w:id="20384" w:author="phuong vu" w:date="2018-11-23T11:49:00Z"/>
                <w:del w:id="20385" w:author="Tran Huan" w:date="2018-12-03T01:22:00Z"/>
              </w:rPr>
              <w:pPrChange w:id="20386" w:author="Tran Huan" w:date="2018-12-03T01:23:00Z">
                <w:pPr/>
              </w:pPrChange>
            </w:pPr>
            <w:ins w:id="20387" w:author="phuong vu" w:date="2018-11-23T11:49:00Z">
              <w:del w:id="20388" w:author="Tran Huan" w:date="2018-12-03T01:22:00Z">
                <w:r w:rsidRPr="00FD2760" w:rsidDel="00D10B12">
                  <w:delText>numeric</w:delText>
                </w:r>
                <w:bookmarkStart w:id="20389" w:name="_Toc531570553"/>
                <w:bookmarkStart w:id="20390" w:name="_Toc531574401"/>
                <w:bookmarkStart w:id="20391" w:name="_Toc531578142"/>
                <w:bookmarkStart w:id="20392" w:name="_Toc531581880"/>
                <w:bookmarkEnd w:id="20389"/>
                <w:bookmarkEnd w:id="20390"/>
                <w:bookmarkEnd w:id="20391"/>
                <w:bookmarkEnd w:id="20392"/>
              </w:del>
            </w:ins>
          </w:p>
        </w:tc>
        <w:tc>
          <w:tcPr>
            <w:tcW w:w="1098" w:type="dxa"/>
            <w:noWrap/>
            <w:vAlign w:val="center"/>
            <w:hideMark/>
            <w:tcPrChange w:id="20393" w:author="phuong vu" w:date="2018-11-23T13:40:00Z">
              <w:tcPr>
                <w:tcW w:w="1098" w:type="dxa"/>
                <w:noWrap/>
                <w:vAlign w:val="center"/>
                <w:hideMark/>
              </w:tcPr>
            </w:tcPrChange>
          </w:tcPr>
          <w:p w14:paraId="77819FA7" w14:textId="4C87A745" w:rsidR="008A7CB0" w:rsidRPr="00FD2760" w:rsidDel="00D10B12" w:rsidRDefault="008A7CB0" w:rsidP="00D10B12">
            <w:pPr>
              <w:spacing w:line="288" w:lineRule="auto"/>
              <w:contextualSpacing/>
              <w:jc w:val="center"/>
              <w:rPr>
                <w:ins w:id="20394" w:author="phuong vu" w:date="2018-11-23T11:49:00Z"/>
                <w:del w:id="20395" w:author="Tran Huan" w:date="2018-12-03T01:22:00Z"/>
              </w:rPr>
              <w:pPrChange w:id="20396" w:author="Tran Huan" w:date="2018-12-03T01:23:00Z">
                <w:pPr>
                  <w:jc w:val="center"/>
                </w:pPr>
              </w:pPrChange>
            </w:pPr>
            <w:bookmarkStart w:id="20397" w:name="_Toc531570554"/>
            <w:bookmarkStart w:id="20398" w:name="_Toc531574402"/>
            <w:bookmarkStart w:id="20399" w:name="_Toc531578143"/>
            <w:bookmarkStart w:id="20400" w:name="_Toc531581881"/>
            <w:bookmarkEnd w:id="20397"/>
            <w:bookmarkEnd w:id="20398"/>
            <w:bookmarkEnd w:id="20399"/>
            <w:bookmarkEnd w:id="20400"/>
          </w:p>
        </w:tc>
        <w:tc>
          <w:tcPr>
            <w:tcW w:w="838" w:type="dxa"/>
            <w:noWrap/>
            <w:vAlign w:val="center"/>
            <w:hideMark/>
            <w:tcPrChange w:id="20401" w:author="phuong vu" w:date="2018-11-23T13:40:00Z">
              <w:tcPr>
                <w:tcW w:w="838" w:type="dxa"/>
                <w:noWrap/>
                <w:vAlign w:val="center"/>
                <w:hideMark/>
              </w:tcPr>
            </w:tcPrChange>
          </w:tcPr>
          <w:p w14:paraId="42D6B471" w14:textId="0B28D28B" w:rsidR="008A7CB0" w:rsidRPr="00FD2760" w:rsidDel="00D10B12" w:rsidRDefault="008A7CB0" w:rsidP="00D10B12">
            <w:pPr>
              <w:spacing w:line="288" w:lineRule="auto"/>
              <w:contextualSpacing/>
              <w:jc w:val="center"/>
              <w:rPr>
                <w:ins w:id="20402" w:author="phuong vu" w:date="2018-11-23T11:49:00Z"/>
                <w:del w:id="20403" w:author="Tran Huan" w:date="2018-12-03T01:22:00Z"/>
              </w:rPr>
              <w:pPrChange w:id="20404" w:author="Tran Huan" w:date="2018-12-03T01:23:00Z">
                <w:pPr>
                  <w:jc w:val="center"/>
                </w:pPr>
              </w:pPrChange>
            </w:pPr>
            <w:ins w:id="20405" w:author="phuong vu" w:date="2018-11-23T11:49:00Z">
              <w:del w:id="20406" w:author="Tran Huan" w:date="2018-12-03T01:22:00Z">
                <w:r w:rsidRPr="00FD2760" w:rsidDel="00D10B12">
                  <w:delText>X</w:delText>
                </w:r>
                <w:bookmarkStart w:id="20407" w:name="_Toc531570555"/>
                <w:bookmarkStart w:id="20408" w:name="_Toc531574403"/>
                <w:bookmarkStart w:id="20409" w:name="_Toc531578144"/>
                <w:bookmarkStart w:id="20410" w:name="_Toc531581882"/>
                <w:bookmarkEnd w:id="20407"/>
                <w:bookmarkEnd w:id="20408"/>
                <w:bookmarkEnd w:id="20409"/>
                <w:bookmarkEnd w:id="20410"/>
              </w:del>
            </w:ins>
          </w:p>
        </w:tc>
        <w:tc>
          <w:tcPr>
            <w:tcW w:w="823" w:type="dxa"/>
            <w:noWrap/>
            <w:vAlign w:val="center"/>
            <w:hideMark/>
            <w:tcPrChange w:id="20411" w:author="phuong vu" w:date="2018-11-23T13:40:00Z">
              <w:tcPr>
                <w:tcW w:w="823" w:type="dxa"/>
                <w:noWrap/>
                <w:vAlign w:val="center"/>
                <w:hideMark/>
              </w:tcPr>
            </w:tcPrChange>
          </w:tcPr>
          <w:p w14:paraId="41D526BF" w14:textId="3821D51F" w:rsidR="008A7CB0" w:rsidRPr="00FD2760" w:rsidDel="00D10B12" w:rsidRDefault="008A7CB0" w:rsidP="00D10B12">
            <w:pPr>
              <w:spacing w:line="288" w:lineRule="auto"/>
              <w:contextualSpacing/>
              <w:jc w:val="center"/>
              <w:rPr>
                <w:ins w:id="20412" w:author="phuong vu" w:date="2018-11-23T11:49:00Z"/>
                <w:del w:id="20413" w:author="Tran Huan" w:date="2018-12-03T01:22:00Z"/>
              </w:rPr>
              <w:pPrChange w:id="20414" w:author="Tran Huan" w:date="2018-12-03T01:23:00Z">
                <w:pPr>
                  <w:jc w:val="center"/>
                </w:pPr>
              </w:pPrChange>
            </w:pPr>
            <w:bookmarkStart w:id="20415" w:name="_Toc531570556"/>
            <w:bookmarkStart w:id="20416" w:name="_Toc531574404"/>
            <w:bookmarkStart w:id="20417" w:name="_Toc531578145"/>
            <w:bookmarkStart w:id="20418" w:name="_Toc531581883"/>
            <w:bookmarkEnd w:id="20415"/>
            <w:bookmarkEnd w:id="20416"/>
            <w:bookmarkEnd w:id="20417"/>
            <w:bookmarkEnd w:id="20418"/>
          </w:p>
        </w:tc>
        <w:tc>
          <w:tcPr>
            <w:tcW w:w="2037" w:type="dxa"/>
            <w:noWrap/>
            <w:hideMark/>
            <w:tcPrChange w:id="20419" w:author="phuong vu" w:date="2018-11-23T13:40:00Z">
              <w:tcPr>
                <w:tcW w:w="2899" w:type="dxa"/>
                <w:noWrap/>
                <w:hideMark/>
              </w:tcPr>
            </w:tcPrChange>
          </w:tcPr>
          <w:p w14:paraId="293C431B" w14:textId="7BE8EE55" w:rsidR="008A7CB0" w:rsidRPr="00FD2760" w:rsidDel="00D10B12" w:rsidRDefault="008A7CB0" w:rsidP="00D10B12">
            <w:pPr>
              <w:spacing w:line="288" w:lineRule="auto"/>
              <w:contextualSpacing/>
              <w:rPr>
                <w:ins w:id="20420" w:author="phuong vu" w:date="2018-11-23T11:49:00Z"/>
                <w:del w:id="20421" w:author="Tran Huan" w:date="2018-12-03T01:22:00Z"/>
                <w:lang w:val="en-US"/>
              </w:rPr>
              <w:pPrChange w:id="20422" w:author="Tran Huan" w:date="2018-12-03T01:23:00Z">
                <w:pPr/>
              </w:pPrChange>
            </w:pPr>
            <w:ins w:id="20423" w:author="phuong vu" w:date="2018-11-23T11:49:00Z">
              <w:del w:id="20424" w:author="Tran Huan" w:date="2018-12-03T01:22:00Z">
                <w:r w:rsidRPr="00FD2760" w:rsidDel="00D10B12">
                  <w:delText xml:space="preserve">ID </w:delText>
                </w:r>
                <w:r w:rsidDel="00D10B12">
                  <w:rPr>
                    <w:lang w:val="en-US"/>
                  </w:rPr>
                  <w:delText>quần áo</w:delText>
                </w:r>
                <w:bookmarkStart w:id="20425" w:name="_Toc531570557"/>
                <w:bookmarkStart w:id="20426" w:name="_Toc531574405"/>
                <w:bookmarkStart w:id="20427" w:name="_Toc531578146"/>
                <w:bookmarkStart w:id="20428" w:name="_Toc531581884"/>
                <w:bookmarkEnd w:id="20425"/>
                <w:bookmarkEnd w:id="20426"/>
                <w:bookmarkEnd w:id="20427"/>
                <w:bookmarkEnd w:id="20428"/>
              </w:del>
            </w:ins>
          </w:p>
        </w:tc>
        <w:bookmarkStart w:id="20429" w:name="_Toc531570558"/>
        <w:bookmarkStart w:id="20430" w:name="_Toc531574406"/>
        <w:bookmarkStart w:id="20431" w:name="_Toc531578147"/>
        <w:bookmarkStart w:id="20432" w:name="_Toc531581885"/>
        <w:bookmarkEnd w:id="20429"/>
        <w:bookmarkEnd w:id="20430"/>
        <w:bookmarkEnd w:id="20431"/>
        <w:bookmarkEnd w:id="20432"/>
      </w:tr>
      <w:tr w:rsidR="008A7CB0" w:rsidRPr="001856AA" w:rsidDel="00D10B12" w14:paraId="4B9F7DB8" w14:textId="646C9783" w:rsidTr="00904AF3">
        <w:trPr>
          <w:trHeight w:val="300"/>
          <w:ins w:id="20433" w:author="phuong vu" w:date="2018-11-23T11:49:00Z"/>
          <w:del w:id="20434" w:author="Tran Huan" w:date="2018-12-03T01:22:00Z"/>
          <w:trPrChange w:id="20435" w:author="phuong vu" w:date="2018-11-23T13:40:00Z">
            <w:trPr>
              <w:trHeight w:val="300"/>
            </w:trPr>
          </w:trPrChange>
        </w:trPr>
        <w:tc>
          <w:tcPr>
            <w:tcW w:w="708" w:type="dxa"/>
            <w:noWrap/>
            <w:vAlign w:val="center"/>
            <w:hideMark/>
            <w:tcPrChange w:id="20436" w:author="phuong vu" w:date="2018-11-23T13:40:00Z">
              <w:tcPr>
                <w:tcW w:w="708" w:type="dxa"/>
                <w:noWrap/>
                <w:vAlign w:val="center"/>
                <w:hideMark/>
              </w:tcPr>
            </w:tcPrChange>
          </w:tcPr>
          <w:p w14:paraId="4BE38B6D" w14:textId="192D3D16" w:rsidR="008A7CB0" w:rsidRPr="00FD2760" w:rsidDel="00D10B12" w:rsidRDefault="008A7CB0" w:rsidP="00D10B12">
            <w:pPr>
              <w:spacing w:line="288" w:lineRule="auto"/>
              <w:contextualSpacing/>
              <w:jc w:val="center"/>
              <w:rPr>
                <w:ins w:id="20437" w:author="phuong vu" w:date="2018-11-23T11:49:00Z"/>
                <w:del w:id="20438" w:author="Tran Huan" w:date="2018-12-03T01:22:00Z"/>
              </w:rPr>
              <w:pPrChange w:id="20439" w:author="Tran Huan" w:date="2018-12-03T01:23:00Z">
                <w:pPr>
                  <w:jc w:val="center"/>
                </w:pPr>
              </w:pPrChange>
            </w:pPr>
            <w:ins w:id="20440" w:author="phuong vu" w:date="2018-11-23T11:49:00Z">
              <w:del w:id="20441" w:author="Tran Huan" w:date="2018-12-03T01:22:00Z">
                <w:r w:rsidRPr="00FD2760" w:rsidDel="00D10B12">
                  <w:delText>2</w:delText>
                </w:r>
                <w:bookmarkStart w:id="20442" w:name="_Toc531570559"/>
                <w:bookmarkStart w:id="20443" w:name="_Toc531574407"/>
                <w:bookmarkStart w:id="20444" w:name="_Toc531578148"/>
                <w:bookmarkStart w:id="20445" w:name="_Toc531581886"/>
                <w:bookmarkEnd w:id="20442"/>
                <w:bookmarkEnd w:id="20443"/>
                <w:bookmarkEnd w:id="20444"/>
                <w:bookmarkEnd w:id="20445"/>
              </w:del>
            </w:ins>
          </w:p>
        </w:tc>
        <w:tc>
          <w:tcPr>
            <w:tcW w:w="1921" w:type="dxa"/>
            <w:noWrap/>
            <w:hideMark/>
            <w:tcPrChange w:id="20446" w:author="phuong vu" w:date="2018-11-23T13:40:00Z">
              <w:tcPr>
                <w:tcW w:w="1820" w:type="dxa"/>
                <w:noWrap/>
                <w:hideMark/>
              </w:tcPr>
            </w:tcPrChange>
          </w:tcPr>
          <w:p w14:paraId="7368B494" w14:textId="0F8C2FD0" w:rsidR="008A7CB0" w:rsidRPr="00FD2760" w:rsidDel="00D10B12" w:rsidRDefault="009F7A90" w:rsidP="00D10B12">
            <w:pPr>
              <w:spacing w:line="288" w:lineRule="auto"/>
              <w:contextualSpacing/>
              <w:rPr>
                <w:ins w:id="20447" w:author="phuong vu" w:date="2018-11-23T11:49:00Z"/>
                <w:del w:id="20448" w:author="Tran Huan" w:date="2018-12-03T01:22:00Z"/>
              </w:rPr>
              <w:pPrChange w:id="20449" w:author="Tran Huan" w:date="2018-12-03T01:23:00Z">
                <w:pPr/>
              </w:pPrChange>
            </w:pPr>
            <w:ins w:id="20450" w:author="phuong vu" w:date="2018-11-23T11:49:00Z">
              <w:del w:id="20451" w:author="Tran Huan" w:date="2018-12-03T01:22:00Z">
                <w:r w:rsidDel="00D10B12">
                  <w:rPr>
                    <w:lang w:val="en-US"/>
                  </w:rPr>
                  <w:delText>product</w:delText>
                </w:r>
                <w:r w:rsidRPr="00FD2760" w:rsidDel="00D10B12">
                  <w:delText>_name</w:delText>
                </w:r>
                <w:bookmarkStart w:id="20452" w:name="_Toc531570560"/>
                <w:bookmarkStart w:id="20453" w:name="_Toc531574408"/>
                <w:bookmarkStart w:id="20454" w:name="_Toc531578149"/>
                <w:bookmarkStart w:id="20455" w:name="_Toc531581887"/>
                <w:bookmarkEnd w:id="20452"/>
                <w:bookmarkEnd w:id="20453"/>
                <w:bookmarkEnd w:id="20454"/>
                <w:bookmarkEnd w:id="20455"/>
              </w:del>
            </w:ins>
          </w:p>
        </w:tc>
        <w:tc>
          <w:tcPr>
            <w:tcW w:w="1300" w:type="dxa"/>
            <w:noWrap/>
            <w:hideMark/>
            <w:tcPrChange w:id="20456" w:author="phuong vu" w:date="2018-11-23T13:40:00Z">
              <w:tcPr>
                <w:tcW w:w="1300" w:type="dxa"/>
                <w:noWrap/>
                <w:hideMark/>
              </w:tcPr>
            </w:tcPrChange>
          </w:tcPr>
          <w:p w14:paraId="12E485C2" w14:textId="1012FFD4" w:rsidR="008A7CB0" w:rsidRPr="00FD2760" w:rsidDel="00D10B12" w:rsidRDefault="008A7CB0" w:rsidP="00D10B12">
            <w:pPr>
              <w:spacing w:line="288" w:lineRule="auto"/>
              <w:contextualSpacing/>
              <w:rPr>
                <w:ins w:id="20457" w:author="phuong vu" w:date="2018-11-23T11:49:00Z"/>
                <w:del w:id="20458" w:author="Tran Huan" w:date="2018-12-03T01:22:00Z"/>
              </w:rPr>
              <w:pPrChange w:id="20459" w:author="Tran Huan" w:date="2018-12-03T01:23:00Z">
                <w:pPr/>
              </w:pPrChange>
            </w:pPr>
            <w:ins w:id="20460" w:author="phuong vu" w:date="2018-11-23T11:49:00Z">
              <w:del w:id="20461" w:author="Tran Huan" w:date="2018-12-03T01:22:00Z">
                <w:r w:rsidRPr="00FD2760" w:rsidDel="00D10B12">
                  <w:delText>character varying</w:delText>
                </w:r>
                <w:bookmarkStart w:id="20462" w:name="_Toc531570561"/>
                <w:bookmarkStart w:id="20463" w:name="_Toc531574409"/>
                <w:bookmarkStart w:id="20464" w:name="_Toc531578150"/>
                <w:bookmarkStart w:id="20465" w:name="_Toc531581888"/>
                <w:bookmarkEnd w:id="20462"/>
                <w:bookmarkEnd w:id="20463"/>
                <w:bookmarkEnd w:id="20464"/>
                <w:bookmarkEnd w:id="20465"/>
              </w:del>
            </w:ins>
          </w:p>
        </w:tc>
        <w:tc>
          <w:tcPr>
            <w:tcW w:w="1098" w:type="dxa"/>
            <w:noWrap/>
            <w:vAlign w:val="center"/>
            <w:hideMark/>
            <w:tcPrChange w:id="20466" w:author="phuong vu" w:date="2018-11-23T13:40:00Z">
              <w:tcPr>
                <w:tcW w:w="1098" w:type="dxa"/>
                <w:noWrap/>
                <w:vAlign w:val="center"/>
                <w:hideMark/>
              </w:tcPr>
            </w:tcPrChange>
          </w:tcPr>
          <w:p w14:paraId="63EC1DD8" w14:textId="43ED2382" w:rsidR="008A7CB0" w:rsidRPr="00FD2760" w:rsidDel="00D10B12" w:rsidRDefault="008A7CB0" w:rsidP="00D10B12">
            <w:pPr>
              <w:spacing w:line="288" w:lineRule="auto"/>
              <w:contextualSpacing/>
              <w:jc w:val="center"/>
              <w:rPr>
                <w:ins w:id="20467" w:author="phuong vu" w:date="2018-11-23T11:49:00Z"/>
                <w:del w:id="20468" w:author="Tran Huan" w:date="2018-12-03T01:22:00Z"/>
              </w:rPr>
              <w:pPrChange w:id="20469" w:author="Tran Huan" w:date="2018-12-03T01:23:00Z">
                <w:pPr>
                  <w:jc w:val="center"/>
                </w:pPr>
              </w:pPrChange>
            </w:pPr>
            <w:bookmarkStart w:id="20470" w:name="_Toc531570562"/>
            <w:bookmarkStart w:id="20471" w:name="_Toc531574410"/>
            <w:bookmarkStart w:id="20472" w:name="_Toc531578151"/>
            <w:bookmarkStart w:id="20473" w:name="_Toc531581889"/>
            <w:bookmarkEnd w:id="20470"/>
            <w:bookmarkEnd w:id="20471"/>
            <w:bookmarkEnd w:id="20472"/>
            <w:bookmarkEnd w:id="20473"/>
          </w:p>
        </w:tc>
        <w:tc>
          <w:tcPr>
            <w:tcW w:w="838" w:type="dxa"/>
            <w:noWrap/>
            <w:vAlign w:val="center"/>
            <w:hideMark/>
            <w:tcPrChange w:id="20474" w:author="phuong vu" w:date="2018-11-23T13:40:00Z">
              <w:tcPr>
                <w:tcW w:w="838" w:type="dxa"/>
                <w:noWrap/>
                <w:vAlign w:val="center"/>
                <w:hideMark/>
              </w:tcPr>
            </w:tcPrChange>
          </w:tcPr>
          <w:p w14:paraId="7441D469" w14:textId="7B78149B" w:rsidR="008A7CB0" w:rsidRPr="00FD2760" w:rsidDel="00D10B12" w:rsidRDefault="008A7CB0" w:rsidP="00D10B12">
            <w:pPr>
              <w:spacing w:line="288" w:lineRule="auto"/>
              <w:contextualSpacing/>
              <w:jc w:val="center"/>
              <w:rPr>
                <w:ins w:id="20475" w:author="phuong vu" w:date="2018-11-23T11:49:00Z"/>
                <w:del w:id="20476" w:author="Tran Huan" w:date="2018-12-03T01:22:00Z"/>
              </w:rPr>
              <w:pPrChange w:id="20477" w:author="Tran Huan" w:date="2018-12-03T01:23:00Z">
                <w:pPr>
                  <w:jc w:val="center"/>
                </w:pPr>
              </w:pPrChange>
            </w:pPr>
            <w:bookmarkStart w:id="20478" w:name="_Toc531570563"/>
            <w:bookmarkStart w:id="20479" w:name="_Toc531574411"/>
            <w:bookmarkStart w:id="20480" w:name="_Toc531578152"/>
            <w:bookmarkStart w:id="20481" w:name="_Toc531581890"/>
            <w:bookmarkEnd w:id="20478"/>
            <w:bookmarkEnd w:id="20479"/>
            <w:bookmarkEnd w:id="20480"/>
            <w:bookmarkEnd w:id="20481"/>
          </w:p>
        </w:tc>
        <w:tc>
          <w:tcPr>
            <w:tcW w:w="823" w:type="dxa"/>
            <w:noWrap/>
            <w:vAlign w:val="center"/>
            <w:hideMark/>
            <w:tcPrChange w:id="20482" w:author="phuong vu" w:date="2018-11-23T13:40:00Z">
              <w:tcPr>
                <w:tcW w:w="823" w:type="dxa"/>
                <w:noWrap/>
                <w:vAlign w:val="center"/>
                <w:hideMark/>
              </w:tcPr>
            </w:tcPrChange>
          </w:tcPr>
          <w:p w14:paraId="1C7EC465" w14:textId="48BB6B1B" w:rsidR="008A7CB0" w:rsidRPr="00FD2760" w:rsidDel="00D10B12" w:rsidRDefault="008A7CB0" w:rsidP="00D10B12">
            <w:pPr>
              <w:spacing w:line="288" w:lineRule="auto"/>
              <w:contextualSpacing/>
              <w:jc w:val="center"/>
              <w:rPr>
                <w:ins w:id="20483" w:author="phuong vu" w:date="2018-11-23T11:49:00Z"/>
                <w:del w:id="20484" w:author="Tran Huan" w:date="2018-12-03T01:22:00Z"/>
              </w:rPr>
              <w:pPrChange w:id="20485" w:author="Tran Huan" w:date="2018-12-03T01:23:00Z">
                <w:pPr>
                  <w:jc w:val="center"/>
                </w:pPr>
              </w:pPrChange>
            </w:pPr>
            <w:bookmarkStart w:id="20486" w:name="_Toc531570564"/>
            <w:bookmarkStart w:id="20487" w:name="_Toc531574412"/>
            <w:bookmarkStart w:id="20488" w:name="_Toc531578153"/>
            <w:bookmarkStart w:id="20489" w:name="_Toc531581891"/>
            <w:bookmarkEnd w:id="20486"/>
            <w:bookmarkEnd w:id="20487"/>
            <w:bookmarkEnd w:id="20488"/>
            <w:bookmarkEnd w:id="20489"/>
          </w:p>
        </w:tc>
        <w:tc>
          <w:tcPr>
            <w:tcW w:w="2037" w:type="dxa"/>
            <w:noWrap/>
            <w:hideMark/>
            <w:tcPrChange w:id="20490" w:author="phuong vu" w:date="2018-11-23T13:40:00Z">
              <w:tcPr>
                <w:tcW w:w="2899" w:type="dxa"/>
                <w:noWrap/>
                <w:hideMark/>
              </w:tcPr>
            </w:tcPrChange>
          </w:tcPr>
          <w:p w14:paraId="46412118" w14:textId="16736814" w:rsidR="008A7CB0" w:rsidRPr="00FD2760" w:rsidDel="00D10B12" w:rsidRDefault="008A7CB0" w:rsidP="00D10B12">
            <w:pPr>
              <w:spacing w:line="288" w:lineRule="auto"/>
              <w:contextualSpacing/>
              <w:rPr>
                <w:ins w:id="20491" w:author="phuong vu" w:date="2018-11-23T11:49:00Z"/>
                <w:del w:id="20492" w:author="Tran Huan" w:date="2018-12-03T01:22:00Z"/>
                <w:lang w:val="en-US"/>
              </w:rPr>
              <w:pPrChange w:id="20493" w:author="Tran Huan" w:date="2018-12-03T01:23:00Z">
                <w:pPr/>
              </w:pPrChange>
            </w:pPr>
            <w:ins w:id="20494" w:author="phuong vu" w:date="2018-11-23T11:49:00Z">
              <w:del w:id="20495" w:author="Tran Huan" w:date="2018-12-03T01:22:00Z">
                <w:r w:rsidDel="00D10B12">
                  <w:rPr>
                    <w:lang w:val="en-US"/>
                  </w:rPr>
                  <w:delText>Tên quần áo</w:delText>
                </w:r>
                <w:bookmarkStart w:id="20496" w:name="_Toc531570565"/>
                <w:bookmarkStart w:id="20497" w:name="_Toc531574413"/>
                <w:bookmarkStart w:id="20498" w:name="_Toc531578154"/>
                <w:bookmarkStart w:id="20499" w:name="_Toc531581892"/>
                <w:bookmarkEnd w:id="20496"/>
                <w:bookmarkEnd w:id="20497"/>
                <w:bookmarkEnd w:id="20498"/>
                <w:bookmarkEnd w:id="20499"/>
              </w:del>
            </w:ins>
          </w:p>
        </w:tc>
        <w:bookmarkStart w:id="20500" w:name="_Toc531570566"/>
        <w:bookmarkStart w:id="20501" w:name="_Toc531574414"/>
        <w:bookmarkStart w:id="20502" w:name="_Toc531578155"/>
        <w:bookmarkStart w:id="20503" w:name="_Toc531581893"/>
        <w:bookmarkEnd w:id="20500"/>
        <w:bookmarkEnd w:id="20501"/>
        <w:bookmarkEnd w:id="20502"/>
        <w:bookmarkEnd w:id="20503"/>
      </w:tr>
      <w:tr w:rsidR="008A7CB0" w:rsidRPr="001856AA" w:rsidDel="00D10B12" w14:paraId="18AE53FD" w14:textId="1BD820DC" w:rsidTr="00904AF3">
        <w:trPr>
          <w:trHeight w:val="300"/>
          <w:ins w:id="20504" w:author="phuong vu" w:date="2018-11-23T11:49:00Z"/>
          <w:del w:id="20505" w:author="Tran Huan" w:date="2018-12-03T01:22:00Z"/>
          <w:trPrChange w:id="20506" w:author="phuong vu" w:date="2018-11-23T13:40:00Z">
            <w:trPr>
              <w:trHeight w:val="300"/>
            </w:trPr>
          </w:trPrChange>
        </w:trPr>
        <w:tc>
          <w:tcPr>
            <w:tcW w:w="708" w:type="dxa"/>
            <w:noWrap/>
            <w:vAlign w:val="center"/>
            <w:tcPrChange w:id="20507" w:author="phuong vu" w:date="2018-11-23T13:40:00Z">
              <w:tcPr>
                <w:tcW w:w="708" w:type="dxa"/>
                <w:noWrap/>
                <w:vAlign w:val="center"/>
              </w:tcPr>
            </w:tcPrChange>
          </w:tcPr>
          <w:p w14:paraId="36627B9C" w14:textId="79000811" w:rsidR="008A7CB0" w:rsidRPr="008A7CB0" w:rsidDel="00D10B12" w:rsidRDefault="008A7CB0" w:rsidP="00D10B12">
            <w:pPr>
              <w:spacing w:line="288" w:lineRule="auto"/>
              <w:contextualSpacing/>
              <w:jc w:val="center"/>
              <w:rPr>
                <w:ins w:id="20508" w:author="phuong vu" w:date="2018-11-23T11:49:00Z"/>
                <w:del w:id="20509" w:author="Tran Huan" w:date="2018-12-03T01:22:00Z"/>
                <w:lang w:val="en-US"/>
                <w:rPrChange w:id="20510" w:author="phuong vu" w:date="2018-11-23T11:50:00Z">
                  <w:rPr>
                    <w:ins w:id="20511" w:author="phuong vu" w:date="2018-11-23T11:49:00Z"/>
                    <w:del w:id="20512" w:author="Tran Huan" w:date="2018-12-03T01:22:00Z"/>
                  </w:rPr>
                </w:rPrChange>
              </w:rPr>
              <w:pPrChange w:id="20513" w:author="Tran Huan" w:date="2018-12-03T01:23:00Z">
                <w:pPr>
                  <w:jc w:val="center"/>
                </w:pPr>
              </w:pPrChange>
            </w:pPr>
            <w:ins w:id="20514" w:author="phuong vu" w:date="2018-11-23T11:50:00Z">
              <w:del w:id="20515" w:author="Tran Huan" w:date="2018-12-03T01:22:00Z">
                <w:r w:rsidDel="00D10B12">
                  <w:rPr>
                    <w:lang w:val="en-US"/>
                  </w:rPr>
                  <w:delText>3</w:delText>
                </w:r>
              </w:del>
            </w:ins>
            <w:bookmarkStart w:id="20516" w:name="_Toc531570567"/>
            <w:bookmarkStart w:id="20517" w:name="_Toc531574415"/>
            <w:bookmarkStart w:id="20518" w:name="_Toc531578156"/>
            <w:bookmarkStart w:id="20519" w:name="_Toc531581894"/>
            <w:bookmarkEnd w:id="20516"/>
            <w:bookmarkEnd w:id="20517"/>
            <w:bookmarkEnd w:id="20518"/>
            <w:bookmarkEnd w:id="20519"/>
          </w:p>
        </w:tc>
        <w:tc>
          <w:tcPr>
            <w:tcW w:w="1921" w:type="dxa"/>
            <w:noWrap/>
            <w:tcPrChange w:id="20520" w:author="phuong vu" w:date="2018-11-23T13:40:00Z">
              <w:tcPr>
                <w:tcW w:w="1820" w:type="dxa"/>
                <w:noWrap/>
              </w:tcPr>
            </w:tcPrChange>
          </w:tcPr>
          <w:p w14:paraId="7B2CE4F0" w14:textId="3A4A0383" w:rsidR="008A7CB0" w:rsidDel="00D10B12" w:rsidRDefault="009F7A90" w:rsidP="00D10B12">
            <w:pPr>
              <w:spacing w:line="288" w:lineRule="auto"/>
              <w:contextualSpacing/>
              <w:rPr>
                <w:ins w:id="20521" w:author="phuong vu" w:date="2018-11-23T11:49:00Z"/>
                <w:del w:id="20522" w:author="Tran Huan" w:date="2018-12-03T01:22:00Z"/>
                <w:lang w:val="en-US"/>
              </w:rPr>
              <w:pPrChange w:id="20523" w:author="Tran Huan" w:date="2018-12-03T01:23:00Z">
                <w:pPr/>
              </w:pPrChange>
            </w:pPr>
            <w:ins w:id="20524" w:author="phuong vu" w:date="2018-11-23T11:50:00Z">
              <w:del w:id="20525" w:author="Tran Huan" w:date="2018-12-03T01:22:00Z">
                <w:r w:rsidDel="00D10B12">
                  <w:rPr>
                    <w:lang w:val="en-US"/>
                  </w:rPr>
                  <w:delText>product_avatar</w:delText>
                </w:r>
              </w:del>
            </w:ins>
            <w:bookmarkStart w:id="20526" w:name="_Toc531570568"/>
            <w:bookmarkStart w:id="20527" w:name="_Toc531574416"/>
            <w:bookmarkStart w:id="20528" w:name="_Toc531578157"/>
            <w:bookmarkStart w:id="20529" w:name="_Toc531581895"/>
            <w:bookmarkEnd w:id="20526"/>
            <w:bookmarkEnd w:id="20527"/>
            <w:bookmarkEnd w:id="20528"/>
            <w:bookmarkEnd w:id="20529"/>
          </w:p>
        </w:tc>
        <w:tc>
          <w:tcPr>
            <w:tcW w:w="1300" w:type="dxa"/>
            <w:noWrap/>
            <w:tcPrChange w:id="20530" w:author="phuong vu" w:date="2018-11-23T13:40:00Z">
              <w:tcPr>
                <w:tcW w:w="1300" w:type="dxa"/>
                <w:noWrap/>
              </w:tcPr>
            </w:tcPrChange>
          </w:tcPr>
          <w:p w14:paraId="0457C028" w14:textId="69FBA01C" w:rsidR="008A7CB0" w:rsidRPr="008A7CB0" w:rsidDel="00D10B12" w:rsidRDefault="008A7CB0" w:rsidP="00D10B12">
            <w:pPr>
              <w:spacing w:line="288" w:lineRule="auto"/>
              <w:contextualSpacing/>
              <w:rPr>
                <w:ins w:id="20531" w:author="phuong vu" w:date="2018-11-23T11:49:00Z"/>
                <w:del w:id="20532" w:author="Tran Huan" w:date="2018-12-03T01:22:00Z"/>
                <w:lang w:val="en-US"/>
                <w:rPrChange w:id="20533" w:author="phuong vu" w:date="2018-11-23T11:50:00Z">
                  <w:rPr>
                    <w:ins w:id="20534" w:author="phuong vu" w:date="2018-11-23T11:49:00Z"/>
                    <w:del w:id="20535" w:author="Tran Huan" w:date="2018-12-03T01:22:00Z"/>
                  </w:rPr>
                </w:rPrChange>
              </w:rPr>
              <w:pPrChange w:id="20536" w:author="Tran Huan" w:date="2018-12-03T01:23:00Z">
                <w:pPr/>
              </w:pPrChange>
            </w:pPr>
            <w:ins w:id="20537" w:author="phuong vu" w:date="2018-11-23T11:50:00Z">
              <w:del w:id="20538" w:author="Tran Huan" w:date="2018-12-03T01:22:00Z">
                <w:r w:rsidDel="00D10B12">
                  <w:rPr>
                    <w:lang w:val="en-US"/>
                  </w:rPr>
                  <w:delText>numeric</w:delText>
                </w:r>
              </w:del>
            </w:ins>
            <w:bookmarkStart w:id="20539" w:name="_Toc531570569"/>
            <w:bookmarkStart w:id="20540" w:name="_Toc531574417"/>
            <w:bookmarkStart w:id="20541" w:name="_Toc531578158"/>
            <w:bookmarkStart w:id="20542" w:name="_Toc531581896"/>
            <w:bookmarkEnd w:id="20539"/>
            <w:bookmarkEnd w:id="20540"/>
            <w:bookmarkEnd w:id="20541"/>
            <w:bookmarkEnd w:id="20542"/>
          </w:p>
        </w:tc>
        <w:tc>
          <w:tcPr>
            <w:tcW w:w="1098" w:type="dxa"/>
            <w:noWrap/>
            <w:vAlign w:val="center"/>
            <w:tcPrChange w:id="20543" w:author="phuong vu" w:date="2018-11-23T13:40:00Z">
              <w:tcPr>
                <w:tcW w:w="1098" w:type="dxa"/>
                <w:noWrap/>
                <w:vAlign w:val="center"/>
              </w:tcPr>
            </w:tcPrChange>
          </w:tcPr>
          <w:p w14:paraId="3573607A" w14:textId="753A4376" w:rsidR="008A7CB0" w:rsidRPr="00FD2760" w:rsidDel="00D10B12" w:rsidRDefault="008A7CB0" w:rsidP="00D10B12">
            <w:pPr>
              <w:spacing w:line="288" w:lineRule="auto"/>
              <w:contextualSpacing/>
              <w:jc w:val="center"/>
              <w:rPr>
                <w:ins w:id="20544" w:author="phuong vu" w:date="2018-11-23T11:49:00Z"/>
                <w:del w:id="20545" w:author="Tran Huan" w:date="2018-12-03T01:22:00Z"/>
              </w:rPr>
              <w:pPrChange w:id="20546" w:author="Tran Huan" w:date="2018-12-03T01:23:00Z">
                <w:pPr>
                  <w:jc w:val="center"/>
                </w:pPr>
              </w:pPrChange>
            </w:pPr>
            <w:bookmarkStart w:id="20547" w:name="_Toc531570570"/>
            <w:bookmarkStart w:id="20548" w:name="_Toc531574418"/>
            <w:bookmarkStart w:id="20549" w:name="_Toc531578159"/>
            <w:bookmarkStart w:id="20550" w:name="_Toc531581897"/>
            <w:bookmarkEnd w:id="20547"/>
            <w:bookmarkEnd w:id="20548"/>
            <w:bookmarkEnd w:id="20549"/>
            <w:bookmarkEnd w:id="20550"/>
          </w:p>
        </w:tc>
        <w:tc>
          <w:tcPr>
            <w:tcW w:w="838" w:type="dxa"/>
            <w:noWrap/>
            <w:vAlign w:val="center"/>
            <w:tcPrChange w:id="20551" w:author="phuong vu" w:date="2018-11-23T13:40:00Z">
              <w:tcPr>
                <w:tcW w:w="838" w:type="dxa"/>
                <w:noWrap/>
                <w:vAlign w:val="center"/>
              </w:tcPr>
            </w:tcPrChange>
          </w:tcPr>
          <w:p w14:paraId="2648E6AA" w14:textId="573AF848" w:rsidR="008A7CB0" w:rsidRPr="00FD2760" w:rsidDel="00D10B12" w:rsidRDefault="008A7CB0" w:rsidP="00D10B12">
            <w:pPr>
              <w:spacing w:line="288" w:lineRule="auto"/>
              <w:contextualSpacing/>
              <w:jc w:val="center"/>
              <w:rPr>
                <w:ins w:id="20552" w:author="phuong vu" w:date="2018-11-23T11:49:00Z"/>
                <w:del w:id="20553" w:author="Tran Huan" w:date="2018-12-03T01:22:00Z"/>
              </w:rPr>
              <w:pPrChange w:id="20554" w:author="Tran Huan" w:date="2018-12-03T01:23:00Z">
                <w:pPr>
                  <w:jc w:val="center"/>
                </w:pPr>
              </w:pPrChange>
            </w:pPr>
            <w:bookmarkStart w:id="20555" w:name="_Toc531570571"/>
            <w:bookmarkStart w:id="20556" w:name="_Toc531574419"/>
            <w:bookmarkStart w:id="20557" w:name="_Toc531578160"/>
            <w:bookmarkStart w:id="20558" w:name="_Toc531581898"/>
            <w:bookmarkEnd w:id="20555"/>
            <w:bookmarkEnd w:id="20556"/>
            <w:bookmarkEnd w:id="20557"/>
            <w:bookmarkEnd w:id="20558"/>
          </w:p>
        </w:tc>
        <w:tc>
          <w:tcPr>
            <w:tcW w:w="823" w:type="dxa"/>
            <w:noWrap/>
            <w:vAlign w:val="center"/>
            <w:tcPrChange w:id="20559" w:author="phuong vu" w:date="2018-11-23T13:40:00Z">
              <w:tcPr>
                <w:tcW w:w="823" w:type="dxa"/>
                <w:noWrap/>
                <w:vAlign w:val="center"/>
              </w:tcPr>
            </w:tcPrChange>
          </w:tcPr>
          <w:p w14:paraId="55C5C007" w14:textId="057C5F00" w:rsidR="008A7CB0" w:rsidRPr="00DB58AC" w:rsidDel="00D10B12" w:rsidRDefault="00DB58AC" w:rsidP="00D10B12">
            <w:pPr>
              <w:spacing w:line="288" w:lineRule="auto"/>
              <w:contextualSpacing/>
              <w:jc w:val="center"/>
              <w:rPr>
                <w:ins w:id="20560" w:author="phuong vu" w:date="2018-11-23T11:49:00Z"/>
                <w:del w:id="20561" w:author="Tran Huan" w:date="2018-12-03T01:22:00Z"/>
                <w:lang w:val="en-US"/>
                <w:rPrChange w:id="20562" w:author="phuong vu" w:date="2018-11-23T11:58:00Z">
                  <w:rPr>
                    <w:ins w:id="20563" w:author="phuong vu" w:date="2018-11-23T11:49:00Z"/>
                    <w:del w:id="20564" w:author="Tran Huan" w:date="2018-12-03T01:22:00Z"/>
                  </w:rPr>
                </w:rPrChange>
              </w:rPr>
              <w:pPrChange w:id="20565" w:author="Tran Huan" w:date="2018-12-03T01:23:00Z">
                <w:pPr>
                  <w:jc w:val="center"/>
                </w:pPr>
              </w:pPrChange>
            </w:pPr>
            <w:ins w:id="20566" w:author="phuong vu" w:date="2018-11-23T11:58:00Z">
              <w:del w:id="20567" w:author="Tran Huan" w:date="2018-12-03T01:22:00Z">
                <w:r w:rsidDel="00D10B12">
                  <w:rPr>
                    <w:lang w:val="en-US"/>
                  </w:rPr>
                  <w:delText>X</w:delText>
                </w:r>
              </w:del>
            </w:ins>
            <w:bookmarkStart w:id="20568" w:name="_Toc531570572"/>
            <w:bookmarkStart w:id="20569" w:name="_Toc531574420"/>
            <w:bookmarkStart w:id="20570" w:name="_Toc531578161"/>
            <w:bookmarkStart w:id="20571" w:name="_Toc531581899"/>
            <w:bookmarkEnd w:id="20568"/>
            <w:bookmarkEnd w:id="20569"/>
            <w:bookmarkEnd w:id="20570"/>
            <w:bookmarkEnd w:id="20571"/>
          </w:p>
        </w:tc>
        <w:tc>
          <w:tcPr>
            <w:tcW w:w="2037" w:type="dxa"/>
            <w:noWrap/>
            <w:tcPrChange w:id="20572" w:author="phuong vu" w:date="2018-11-23T13:40:00Z">
              <w:tcPr>
                <w:tcW w:w="2899" w:type="dxa"/>
                <w:noWrap/>
              </w:tcPr>
            </w:tcPrChange>
          </w:tcPr>
          <w:p w14:paraId="1E64B632" w14:textId="08861B76" w:rsidR="008A7CB0" w:rsidDel="00D10B12" w:rsidRDefault="00DB58AC" w:rsidP="00D10B12">
            <w:pPr>
              <w:spacing w:line="288" w:lineRule="auto"/>
              <w:contextualSpacing/>
              <w:rPr>
                <w:ins w:id="20573" w:author="phuong vu" w:date="2018-11-23T11:49:00Z"/>
                <w:del w:id="20574" w:author="Tran Huan" w:date="2018-12-03T01:22:00Z"/>
                <w:lang w:val="en-US"/>
              </w:rPr>
              <w:pPrChange w:id="20575" w:author="Tran Huan" w:date="2018-12-03T01:23:00Z">
                <w:pPr/>
              </w:pPrChange>
            </w:pPr>
            <w:ins w:id="20576" w:author="phuong vu" w:date="2018-11-23T11:59:00Z">
              <w:del w:id="20577" w:author="Tran Huan" w:date="2018-12-03T01:22:00Z">
                <w:r w:rsidDel="00D10B12">
                  <w:rPr>
                    <w:lang w:val="en-US"/>
                  </w:rPr>
                  <w:delText xml:space="preserve">ID ảnh hiển thị. </w:delText>
                </w:r>
              </w:del>
            </w:ins>
            <w:bookmarkStart w:id="20578" w:name="_Toc531570573"/>
            <w:bookmarkStart w:id="20579" w:name="_Toc531574421"/>
            <w:bookmarkStart w:id="20580" w:name="_Toc531578162"/>
            <w:bookmarkStart w:id="20581" w:name="_Toc531581900"/>
            <w:bookmarkEnd w:id="20578"/>
            <w:bookmarkEnd w:id="20579"/>
            <w:bookmarkEnd w:id="20580"/>
            <w:bookmarkEnd w:id="20581"/>
          </w:p>
        </w:tc>
        <w:bookmarkStart w:id="20582" w:name="_Toc531570574"/>
        <w:bookmarkStart w:id="20583" w:name="_Toc531574422"/>
        <w:bookmarkStart w:id="20584" w:name="_Toc531578163"/>
        <w:bookmarkStart w:id="20585" w:name="_Toc531581901"/>
        <w:bookmarkEnd w:id="20582"/>
        <w:bookmarkEnd w:id="20583"/>
        <w:bookmarkEnd w:id="20584"/>
        <w:bookmarkEnd w:id="20585"/>
      </w:tr>
      <w:tr w:rsidR="008A7CB0" w:rsidRPr="001856AA" w:rsidDel="00D10B12" w14:paraId="207C219B" w14:textId="18FA8E47" w:rsidTr="00904AF3">
        <w:trPr>
          <w:trHeight w:val="300"/>
          <w:ins w:id="20586" w:author="phuong vu" w:date="2018-11-23T11:50:00Z"/>
          <w:del w:id="20587" w:author="Tran Huan" w:date="2018-12-03T01:22:00Z"/>
          <w:trPrChange w:id="20588" w:author="phuong vu" w:date="2018-11-23T13:40:00Z">
            <w:trPr>
              <w:trHeight w:val="300"/>
            </w:trPr>
          </w:trPrChange>
        </w:trPr>
        <w:tc>
          <w:tcPr>
            <w:tcW w:w="708" w:type="dxa"/>
            <w:noWrap/>
            <w:vAlign w:val="center"/>
            <w:tcPrChange w:id="20589" w:author="phuong vu" w:date="2018-11-23T13:40:00Z">
              <w:tcPr>
                <w:tcW w:w="708" w:type="dxa"/>
                <w:noWrap/>
                <w:vAlign w:val="center"/>
              </w:tcPr>
            </w:tcPrChange>
          </w:tcPr>
          <w:p w14:paraId="73B3766C" w14:textId="4D716B17" w:rsidR="008A7CB0" w:rsidDel="00D10B12" w:rsidRDefault="008A7CB0" w:rsidP="00D10B12">
            <w:pPr>
              <w:spacing w:line="288" w:lineRule="auto"/>
              <w:contextualSpacing/>
              <w:jc w:val="center"/>
              <w:rPr>
                <w:ins w:id="20590" w:author="phuong vu" w:date="2018-11-23T11:50:00Z"/>
                <w:del w:id="20591" w:author="Tran Huan" w:date="2018-12-03T01:22:00Z"/>
                <w:lang w:val="en-US"/>
              </w:rPr>
              <w:pPrChange w:id="20592" w:author="Tran Huan" w:date="2018-12-03T01:23:00Z">
                <w:pPr>
                  <w:jc w:val="center"/>
                </w:pPr>
              </w:pPrChange>
            </w:pPr>
            <w:ins w:id="20593" w:author="phuong vu" w:date="2018-11-23T11:50:00Z">
              <w:del w:id="20594" w:author="Tran Huan" w:date="2018-12-03T01:22:00Z">
                <w:r w:rsidDel="00D10B12">
                  <w:rPr>
                    <w:lang w:val="en-US"/>
                  </w:rPr>
                  <w:delText>4</w:delText>
                </w:r>
                <w:bookmarkStart w:id="20595" w:name="_Toc531570575"/>
                <w:bookmarkStart w:id="20596" w:name="_Toc531574423"/>
                <w:bookmarkStart w:id="20597" w:name="_Toc531578164"/>
                <w:bookmarkStart w:id="20598" w:name="_Toc531581902"/>
                <w:bookmarkEnd w:id="20595"/>
                <w:bookmarkEnd w:id="20596"/>
                <w:bookmarkEnd w:id="20597"/>
                <w:bookmarkEnd w:id="20598"/>
              </w:del>
            </w:ins>
          </w:p>
        </w:tc>
        <w:tc>
          <w:tcPr>
            <w:tcW w:w="1921" w:type="dxa"/>
            <w:noWrap/>
            <w:tcPrChange w:id="20599" w:author="phuong vu" w:date="2018-11-23T13:40:00Z">
              <w:tcPr>
                <w:tcW w:w="1820" w:type="dxa"/>
                <w:noWrap/>
              </w:tcPr>
            </w:tcPrChange>
          </w:tcPr>
          <w:p w14:paraId="46D31202" w14:textId="3DE605B6" w:rsidR="008A7CB0" w:rsidDel="00D10B12" w:rsidRDefault="009F7A90" w:rsidP="00D10B12">
            <w:pPr>
              <w:spacing w:line="288" w:lineRule="auto"/>
              <w:contextualSpacing/>
              <w:rPr>
                <w:ins w:id="20600" w:author="phuong vu" w:date="2018-11-23T11:50:00Z"/>
                <w:del w:id="20601" w:author="Tran Huan" w:date="2018-12-03T01:22:00Z"/>
                <w:lang w:val="en-US"/>
              </w:rPr>
              <w:pPrChange w:id="20602" w:author="Tran Huan" w:date="2018-12-03T01:23:00Z">
                <w:pPr/>
              </w:pPrChange>
            </w:pPr>
            <w:ins w:id="20603" w:author="phuong vu" w:date="2018-11-23T11:50:00Z">
              <w:del w:id="20604" w:author="Tran Huan" w:date="2018-12-03T01:22:00Z">
                <w:r w:rsidDel="00D10B12">
                  <w:rPr>
                    <w:lang w:val="en-US"/>
                  </w:rPr>
                  <w:delText>short_desc</w:delText>
                </w:r>
                <w:bookmarkStart w:id="20605" w:name="_Toc531570576"/>
                <w:bookmarkStart w:id="20606" w:name="_Toc531574424"/>
                <w:bookmarkStart w:id="20607" w:name="_Toc531578165"/>
                <w:bookmarkStart w:id="20608" w:name="_Toc531581903"/>
                <w:bookmarkEnd w:id="20605"/>
                <w:bookmarkEnd w:id="20606"/>
                <w:bookmarkEnd w:id="20607"/>
                <w:bookmarkEnd w:id="20608"/>
              </w:del>
            </w:ins>
          </w:p>
        </w:tc>
        <w:tc>
          <w:tcPr>
            <w:tcW w:w="1300" w:type="dxa"/>
            <w:noWrap/>
            <w:tcPrChange w:id="20609" w:author="phuong vu" w:date="2018-11-23T13:40:00Z">
              <w:tcPr>
                <w:tcW w:w="1300" w:type="dxa"/>
                <w:noWrap/>
              </w:tcPr>
            </w:tcPrChange>
          </w:tcPr>
          <w:p w14:paraId="2A66AB79" w14:textId="12ACC40F" w:rsidR="008A7CB0" w:rsidDel="00D10B12" w:rsidRDefault="008A7CB0" w:rsidP="00D10B12">
            <w:pPr>
              <w:spacing w:line="288" w:lineRule="auto"/>
              <w:contextualSpacing/>
              <w:rPr>
                <w:ins w:id="20610" w:author="phuong vu" w:date="2018-11-23T11:50:00Z"/>
                <w:del w:id="20611" w:author="Tran Huan" w:date="2018-12-03T01:22:00Z"/>
                <w:lang w:val="en-US"/>
              </w:rPr>
              <w:pPrChange w:id="20612" w:author="Tran Huan" w:date="2018-12-03T01:23:00Z">
                <w:pPr/>
              </w:pPrChange>
            </w:pPr>
            <w:ins w:id="20613" w:author="phuong vu" w:date="2018-11-23T11:50:00Z">
              <w:del w:id="20614" w:author="Tran Huan" w:date="2018-12-03T01:22:00Z">
                <w:r w:rsidRPr="00FD2760" w:rsidDel="00D10B12">
                  <w:delText>character varying</w:delText>
                </w:r>
                <w:bookmarkStart w:id="20615" w:name="_Toc531570577"/>
                <w:bookmarkStart w:id="20616" w:name="_Toc531574425"/>
                <w:bookmarkStart w:id="20617" w:name="_Toc531578166"/>
                <w:bookmarkStart w:id="20618" w:name="_Toc531581904"/>
                <w:bookmarkEnd w:id="20615"/>
                <w:bookmarkEnd w:id="20616"/>
                <w:bookmarkEnd w:id="20617"/>
                <w:bookmarkEnd w:id="20618"/>
              </w:del>
            </w:ins>
          </w:p>
        </w:tc>
        <w:tc>
          <w:tcPr>
            <w:tcW w:w="1098" w:type="dxa"/>
            <w:noWrap/>
            <w:vAlign w:val="center"/>
            <w:tcPrChange w:id="20619" w:author="phuong vu" w:date="2018-11-23T13:40:00Z">
              <w:tcPr>
                <w:tcW w:w="1098" w:type="dxa"/>
                <w:noWrap/>
                <w:vAlign w:val="center"/>
              </w:tcPr>
            </w:tcPrChange>
          </w:tcPr>
          <w:p w14:paraId="3FCD0524" w14:textId="08EA37DD" w:rsidR="008A7CB0" w:rsidRPr="00FD2760" w:rsidDel="00D10B12" w:rsidRDefault="008A7CB0" w:rsidP="00D10B12">
            <w:pPr>
              <w:spacing w:line="288" w:lineRule="auto"/>
              <w:contextualSpacing/>
              <w:jc w:val="center"/>
              <w:rPr>
                <w:ins w:id="20620" w:author="phuong vu" w:date="2018-11-23T11:50:00Z"/>
                <w:del w:id="20621" w:author="Tran Huan" w:date="2018-12-03T01:22:00Z"/>
              </w:rPr>
              <w:pPrChange w:id="20622" w:author="Tran Huan" w:date="2018-12-03T01:23:00Z">
                <w:pPr>
                  <w:jc w:val="center"/>
                </w:pPr>
              </w:pPrChange>
            </w:pPr>
            <w:bookmarkStart w:id="20623" w:name="_Toc531570578"/>
            <w:bookmarkStart w:id="20624" w:name="_Toc531574426"/>
            <w:bookmarkStart w:id="20625" w:name="_Toc531578167"/>
            <w:bookmarkStart w:id="20626" w:name="_Toc531581905"/>
            <w:bookmarkEnd w:id="20623"/>
            <w:bookmarkEnd w:id="20624"/>
            <w:bookmarkEnd w:id="20625"/>
            <w:bookmarkEnd w:id="20626"/>
          </w:p>
        </w:tc>
        <w:tc>
          <w:tcPr>
            <w:tcW w:w="838" w:type="dxa"/>
            <w:noWrap/>
            <w:vAlign w:val="center"/>
            <w:tcPrChange w:id="20627" w:author="phuong vu" w:date="2018-11-23T13:40:00Z">
              <w:tcPr>
                <w:tcW w:w="838" w:type="dxa"/>
                <w:noWrap/>
                <w:vAlign w:val="center"/>
              </w:tcPr>
            </w:tcPrChange>
          </w:tcPr>
          <w:p w14:paraId="374B1B28" w14:textId="1C6DC68B" w:rsidR="008A7CB0" w:rsidRPr="00FD2760" w:rsidDel="00D10B12" w:rsidRDefault="008A7CB0" w:rsidP="00D10B12">
            <w:pPr>
              <w:spacing w:line="288" w:lineRule="auto"/>
              <w:contextualSpacing/>
              <w:jc w:val="center"/>
              <w:rPr>
                <w:ins w:id="20628" w:author="phuong vu" w:date="2018-11-23T11:50:00Z"/>
                <w:del w:id="20629" w:author="Tran Huan" w:date="2018-12-03T01:22:00Z"/>
              </w:rPr>
              <w:pPrChange w:id="20630" w:author="Tran Huan" w:date="2018-12-03T01:23:00Z">
                <w:pPr>
                  <w:jc w:val="center"/>
                </w:pPr>
              </w:pPrChange>
            </w:pPr>
            <w:bookmarkStart w:id="20631" w:name="_Toc531570579"/>
            <w:bookmarkStart w:id="20632" w:name="_Toc531574427"/>
            <w:bookmarkStart w:id="20633" w:name="_Toc531578168"/>
            <w:bookmarkStart w:id="20634" w:name="_Toc531581906"/>
            <w:bookmarkEnd w:id="20631"/>
            <w:bookmarkEnd w:id="20632"/>
            <w:bookmarkEnd w:id="20633"/>
            <w:bookmarkEnd w:id="20634"/>
          </w:p>
        </w:tc>
        <w:tc>
          <w:tcPr>
            <w:tcW w:w="823" w:type="dxa"/>
            <w:noWrap/>
            <w:vAlign w:val="center"/>
            <w:tcPrChange w:id="20635" w:author="phuong vu" w:date="2018-11-23T13:40:00Z">
              <w:tcPr>
                <w:tcW w:w="823" w:type="dxa"/>
                <w:noWrap/>
                <w:vAlign w:val="center"/>
              </w:tcPr>
            </w:tcPrChange>
          </w:tcPr>
          <w:p w14:paraId="575DA8A5" w14:textId="3A66913F" w:rsidR="008A7CB0" w:rsidRPr="00FD2760" w:rsidDel="00D10B12" w:rsidRDefault="008A7CB0" w:rsidP="00D10B12">
            <w:pPr>
              <w:spacing w:line="288" w:lineRule="auto"/>
              <w:contextualSpacing/>
              <w:jc w:val="center"/>
              <w:rPr>
                <w:ins w:id="20636" w:author="phuong vu" w:date="2018-11-23T11:50:00Z"/>
                <w:del w:id="20637" w:author="Tran Huan" w:date="2018-12-03T01:22:00Z"/>
              </w:rPr>
              <w:pPrChange w:id="20638" w:author="Tran Huan" w:date="2018-12-03T01:23:00Z">
                <w:pPr>
                  <w:jc w:val="center"/>
                </w:pPr>
              </w:pPrChange>
            </w:pPr>
            <w:bookmarkStart w:id="20639" w:name="_Toc531570580"/>
            <w:bookmarkStart w:id="20640" w:name="_Toc531574428"/>
            <w:bookmarkStart w:id="20641" w:name="_Toc531578169"/>
            <w:bookmarkStart w:id="20642" w:name="_Toc531581907"/>
            <w:bookmarkEnd w:id="20639"/>
            <w:bookmarkEnd w:id="20640"/>
            <w:bookmarkEnd w:id="20641"/>
            <w:bookmarkEnd w:id="20642"/>
          </w:p>
        </w:tc>
        <w:tc>
          <w:tcPr>
            <w:tcW w:w="2037" w:type="dxa"/>
            <w:noWrap/>
            <w:tcPrChange w:id="20643" w:author="phuong vu" w:date="2018-11-23T13:40:00Z">
              <w:tcPr>
                <w:tcW w:w="2899" w:type="dxa"/>
                <w:noWrap/>
              </w:tcPr>
            </w:tcPrChange>
          </w:tcPr>
          <w:p w14:paraId="3F1B96FC" w14:textId="5AFF8E14" w:rsidR="008A7CB0" w:rsidDel="00D10B12" w:rsidRDefault="00DB58AC" w:rsidP="00D10B12">
            <w:pPr>
              <w:spacing w:line="288" w:lineRule="auto"/>
              <w:contextualSpacing/>
              <w:rPr>
                <w:ins w:id="20644" w:author="phuong vu" w:date="2018-11-23T11:50:00Z"/>
                <w:del w:id="20645" w:author="Tran Huan" w:date="2018-12-03T01:22:00Z"/>
                <w:lang w:val="en-US"/>
              </w:rPr>
              <w:pPrChange w:id="20646" w:author="Tran Huan" w:date="2018-12-03T01:23:00Z">
                <w:pPr/>
              </w:pPrChange>
            </w:pPr>
            <w:ins w:id="20647" w:author="phuong vu" w:date="2018-11-23T11:58:00Z">
              <w:del w:id="20648" w:author="Tran Huan" w:date="2018-12-03T01:22:00Z">
                <w:r w:rsidDel="00D10B12">
                  <w:rPr>
                    <w:lang w:val="en-US"/>
                  </w:rPr>
                  <w:delText>Mô t</w:delText>
                </w:r>
              </w:del>
            </w:ins>
            <w:ins w:id="20649" w:author="phuong vu" w:date="2018-11-23T11:59:00Z">
              <w:del w:id="20650" w:author="Tran Huan" w:date="2018-12-03T01:22:00Z">
                <w:r w:rsidDel="00D10B12">
                  <w:rPr>
                    <w:lang w:val="en-US"/>
                  </w:rPr>
                  <w:delText>ả ngắn</w:delText>
                </w:r>
              </w:del>
            </w:ins>
            <w:bookmarkStart w:id="20651" w:name="_Toc531570581"/>
            <w:bookmarkStart w:id="20652" w:name="_Toc531574429"/>
            <w:bookmarkStart w:id="20653" w:name="_Toc531578170"/>
            <w:bookmarkStart w:id="20654" w:name="_Toc531581908"/>
            <w:bookmarkEnd w:id="20651"/>
            <w:bookmarkEnd w:id="20652"/>
            <w:bookmarkEnd w:id="20653"/>
            <w:bookmarkEnd w:id="20654"/>
          </w:p>
        </w:tc>
        <w:bookmarkStart w:id="20655" w:name="_Toc531570582"/>
        <w:bookmarkStart w:id="20656" w:name="_Toc531574430"/>
        <w:bookmarkStart w:id="20657" w:name="_Toc531578171"/>
        <w:bookmarkStart w:id="20658" w:name="_Toc531581909"/>
        <w:bookmarkEnd w:id="20655"/>
        <w:bookmarkEnd w:id="20656"/>
        <w:bookmarkEnd w:id="20657"/>
        <w:bookmarkEnd w:id="20658"/>
      </w:tr>
      <w:tr w:rsidR="009F7A90" w:rsidRPr="001856AA" w:rsidDel="00D10B12" w14:paraId="21830023" w14:textId="3CB94028" w:rsidTr="00904AF3">
        <w:trPr>
          <w:trHeight w:val="300"/>
          <w:ins w:id="20659" w:author="phuong vu" w:date="2018-11-23T11:50:00Z"/>
          <w:del w:id="20660" w:author="Tran Huan" w:date="2018-12-03T01:22:00Z"/>
          <w:trPrChange w:id="20661" w:author="phuong vu" w:date="2018-11-23T13:40:00Z">
            <w:trPr>
              <w:trHeight w:val="300"/>
            </w:trPr>
          </w:trPrChange>
        </w:trPr>
        <w:tc>
          <w:tcPr>
            <w:tcW w:w="708" w:type="dxa"/>
            <w:noWrap/>
            <w:vAlign w:val="center"/>
            <w:tcPrChange w:id="20662" w:author="phuong vu" w:date="2018-11-23T13:40:00Z">
              <w:tcPr>
                <w:tcW w:w="708" w:type="dxa"/>
                <w:noWrap/>
                <w:vAlign w:val="center"/>
              </w:tcPr>
            </w:tcPrChange>
          </w:tcPr>
          <w:p w14:paraId="3655C102" w14:textId="5F30FAAE" w:rsidR="009F7A90" w:rsidDel="00D10B12" w:rsidRDefault="009F7A90" w:rsidP="00D10B12">
            <w:pPr>
              <w:spacing w:line="288" w:lineRule="auto"/>
              <w:contextualSpacing/>
              <w:jc w:val="center"/>
              <w:rPr>
                <w:ins w:id="20663" w:author="phuong vu" w:date="2018-11-23T11:50:00Z"/>
                <w:del w:id="20664" w:author="Tran Huan" w:date="2018-12-03T01:22:00Z"/>
                <w:lang w:val="en-US"/>
              </w:rPr>
              <w:pPrChange w:id="20665" w:author="Tran Huan" w:date="2018-12-03T01:23:00Z">
                <w:pPr>
                  <w:jc w:val="center"/>
                </w:pPr>
              </w:pPrChange>
            </w:pPr>
            <w:ins w:id="20666" w:author="phuong vu" w:date="2018-11-23T11:50:00Z">
              <w:del w:id="20667" w:author="Tran Huan" w:date="2018-12-03T01:22:00Z">
                <w:r w:rsidDel="00D10B12">
                  <w:rPr>
                    <w:lang w:val="en-US"/>
                  </w:rPr>
                  <w:delText>5</w:delText>
                </w:r>
                <w:bookmarkStart w:id="20668" w:name="_Toc531570583"/>
                <w:bookmarkStart w:id="20669" w:name="_Toc531574431"/>
                <w:bookmarkStart w:id="20670" w:name="_Toc531578172"/>
                <w:bookmarkStart w:id="20671" w:name="_Toc531581910"/>
                <w:bookmarkEnd w:id="20668"/>
                <w:bookmarkEnd w:id="20669"/>
                <w:bookmarkEnd w:id="20670"/>
                <w:bookmarkEnd w:id="20671"/>
              </w:del>
            </w:ins>
          </w:p>
        </w:tc>
        <w:tc>
          <w:tcPr>
            <w:tcW w:w="1921" w:type="dxa"/>
            <w:noWrap/>
            <w:tcPrChange w:id="20672" w:author="phuong vu" w:date="2018-11-23T13:40:00Z">
              <w:tcPr>
                <w:tcW w:w="1820" w:type="dxa"/>
                <w:noWrap/>
              </w:tcPr>
            </w:tcPrChange>
          </w:tcPr>
          <w:p w14:paraId="12DA2BAB" w14:textId="750DCA96" w:rsidR="009F7A90" w:rsidDel="00D10B12" w:rsidRDefault="009F7A90" w:rsidP="00D10B12">
            <w:pPr>
              <w:spacing w:line="288" w:lineRule="auto"/>
              <w:contextualSpacing/>
              <w:rPr>
                <w:ins w:id="20673" w:author="phuong vu" w:date="2018-11-23T11:50:00Z"/>
                <w:del w:id="20674" w:author="Tran Huan" w:date="2018-12-03T01:22:00Z"/>
                <w:lang w:val="en-US"/>
              </w:rPr>
              <w:pPrChange w:id="20675" w:author="Tran Huan" w:date="2018-12-03T01:23:00Z">
                <w:pPr/>
              </w:pPrChange>
            </w:pPr>
            <w:ins w:id="20676" w:author="phuong vu" w:date="2018-11-23T11:50:00Z">
              <w:del w:id="20677" w:author="Tran Huan" w:date="2018-12-03T01:22:00Z">
                <w:r w:rsidDel="00D10B12">
                  <w:rPr>
                    <w:lang w:val="en-US"/>
                  </w:rPr>
                  <w:delText>product_type_id</w:delText>
                </w:r>
                <w:bookmarkStart w:id="20678" w:name="_Toc531570584"/>
                <w:bookmarkStart w:id="20679" w:name="_Toc531574432"/>
                <w:bookmarkStart w:id="20680" w:name="_Toc531578173"/>
                <w:bookmarkStart w:id="20681" w:name="_Toc531581911"/>
                <w:bookmarkEnd w:id="20678"/>
                <w:bookmarkEnd w:id="20679"/>
                <w:bookmarkEnd w:id="20680"/>
                <w:bookmarkEnd w:id="20681"/>
              </w:del>
            </w:ins>
          </w:p>
        </w:tc>
        <w:tc>
          <w:tcPr>
            <w:tcW w:w="1300" w:type="dxa"/>
            <w:noWrap/>
            <w:tcPrChange w:id="20682" w:author="phuong vu" w:date="2018-11-23T13:40:00Z">
              <w:tcPr>
                <w:tcW w:w="1300" w:type="dxa"/>
                <w:noWrap/>
              </w:tcPr>
            </w:tcPrChange>
          </w:tcPr>
          <w:p w14:paraId="56C9EC9A" w14:textId="05BADA3F" w:rsidR="009F7A90" w:rsidRPr="009F7A90" w:rsidDel="00D10B12" w:rsidRDefault="009F7A90" w:rsidP="00D10B12">
            <w:pPr>
              <w:spacing w:line="288" w:lineRule="auto"/>
              <w:contextualSpacing/>
              <w:rPr>
                <w:ins w:id="20683" w:author="phuong vu" w:date="2018-11-23T11:50:00Z"/>
                <w:del w:id="20684" w:author="Tran Huan" w:date="2018-12-03T01:22:00Z"/>
                <w:lang w:val="en-US"/>
                <w:rPrChange w:id="20685" w:author="phuong vu" w:date="2018-11-23T11:51:00Z">
                  <w:rPr>
                    <w:ins w:id="20686" w:author="phuong vu" w:date="2018-11-23T11:50:00Z"/>
                    <w:del w:id="20687" w:author="Tran Huan" w:date="2018-12-03T01:22:00Z"/>
                  </w:rPr>
                </w:rPrChange>
              </w:rPr>
              <w:pPrChange w:id="20688" w:author="Tran Huan" w:date="2018-12-03T01:23:00Z">
                <w:pPr/>
              </w:pPrChange>
            </w:pPr>
            <w:ins w:id="20689" w:author="phuong vu" w:date="2018-11-23T11:51:00Z">
              <w:del w:id="20690" w:author="Tran Huan" w:date="2018-12-03T01:22:00Z">
                <w:r w:rsidDel="00D10B12">
                  <w:rPr>
                    <w:lang w:val="en-US"/>
                  </w:rPr>
                  <w:delText>numeric</w:delText>
                </w:r>
              </w:del>
            </w:ins>
            <w:bookmarkStart w:id="20691" w:name="_Toc531570585"/>
            <w:bookmarkStart w:id="20692" w:name="_Toc531574433"/>
            <w:bookmarkStart w:id="20693" w:name="_Toc531578174"/>
            <w:bookmarkStart w:id="20694" w:name="_Toc531581912"/>
            <w:bookmarkEnd w:id="20691"/>
            <w:bookmarkEnd w:id="20692"/>
            <w:bookmarkEnd w:id="20693"/>
            <w:bookmarkEnd w:id="20694"/>
          </w:p>
        </w:tc>
        <w:tc>
          <w:tcPr>
            <w:tcW w:w="1098" w:type="dxa"/>
            <w:noWrap/>
            <w:vAlign w:val="center"/>
            <w:tcPrChange w:id="20695" w:author="phuong vu" w:date="2018-11-23T13:40:00Z">
              <w:tcPr>
                <w:tcW w:w="1098" w:type="dxa"/>
                <w:noWrap/>
                <w:vAlign w:val="center"/>
              </w:tcPr>
            </w:tcPrChange>
          </w:tcPr>
          <w:p w14:paraId="1B86B39A" w14:textId="6C535E14" w:rsidR="009F7A90" w:rsidRPr="00FD2760" w:rsidDel="00D10B12" w:rsidRDefault="009F7A90" w:rsidP="00D10B12">
            <w:pPr>
              <w:spacing w:line="288" w:lineRule="auto"/>
              <w:contextualSpacing/>
              <w:jc w:val="center"/>
              <w:rPr>
                <w:ins w:id="20696" w:author="phuong vu" w:date="2018-11-23T11:50:00Z"/>
                <w:del w:id="20697" w:author="Tran Huan" w:date="2018-12-03T01:22:00Z"/>
              </w:rPr>
              <w:pPrChange w:id="20698" w:author="Tran Huan" w:date="2018-12-03T01:23:00Z">
                <w:pPr>
                  <w:jc w:val="center"/>
                </w:pPr>
              </w:pPrChange>
            </w:pPr>
            <w:bookmarkStart w:id="20699" w:name="_Toc531570586"/>
            <w:bookmarkStart w:id="20700" w:name="_Toc531574434"/>
            <w:bookmarkStart w:id="20701" w:name="_Toc531578175"/>
            <w:bookmarkStart w:id="20702" w:name="_Toc531581913"/>
            <w:bookmarkEnd w:id="20699"/>
            <w:bookmarkEnd w:id="20700"/>
            <w:bookmarkEnd w:id="20701"/>
            <w:bookmarkEnd w:id="20702"/>
          </w:p>
        </w:tc>
        <w:tc>
          <w:tcPr>
            <w:tcW w:w="838" w:type="dxa"/>
            <w:noWrap/>
            <w:vAlign w:val="center"/>
            <w:tcPrChange w:id="20703" w:author="phuong vu" w:date="2018-11-23T13:40:00Z">
              <w:tcPr>
                <w:tcW w:w="838" w:type="dxa"/>
                <w:noWrap/>
                <w:vAlign w:val="center"/>
              </w:tcPr>
            </w:tcPrChange>
          </w:tcPr>
          <w:p w14:paraId="19A4E4C1" w14:textId="554D1223" w:rsidR="009F7A90" w:rsidRPr="00FD2760" w:rsidDel="00D10B12" w:rsidRDefault="009F7A90" w:rsidP="00D10B12">
            <w:pPr>
              <w:spacing w:line="288" w:lineRule="auto"/>
              <w:contextualSpacing/>
              <w:jc w:val="center"/>
              <w:rPr>
                <w:ins w:id="20704" w:author="phuong vu" w:date="2018-11-23T11:50:00Z"/>
                <w:del w:id="20705" w:author="Tran Huan" w:date="2018-12-03T01:22:00Z"/>
              </w:rPr>
              <w:pPrChange w:id="20706" w:author="Tran Huan" w:date="2018-12-03T01:23:00Z">
                <w:pPr>
                  <w:jc w:val="center"/>
                </w:pPr>
              </w:pPrChange>
            </w:pPr>
            <w:bookmarkStart w:id="20707" w:name="_Toc531570587"/>
            <w:bookmarkStart w:id="20708" w:name="_Toc531574435"/>
            <w:bookmarkStart w:id="20709" w:name="_Toc531578176"/>
            <w:bookmarkStart w:id="20710" w:name="_Toc531581914"/>
            <w:bookmarkEnd w:id="20707"/>
            <w:bookmarkEnd w:id="20708"/>
            <w:bookmarkEnd w:id="20709"/>
            <w:bookmarkEnd w:id="20710"/>
          </w:p>
        </w:tc>
        <w:tc>
          <w:tcPr>
            <w:tcW w:w="823" w:type="dxa"/>
            <w:noWrap/>
            <w:vAlign w:val="center"/>
            <w:tcPrChange w:id="20711" w:author="phuong vu" w:date="2018-11-23T13:40:00Z">
              <w:tcPr>
                <w:tcW w:w="823" w:type="dxa"/>
                <w:noWrap/>
                <w:vAlign w:val="center"/>
              </w:tcPr>
            </w:tcPrChange>
          </w:tcPr>
          <w:p w14:paraId="65E8705D" w14:textId="6DA4B82B" w:rsidR="009F7A90" w:rsidRPr="00DB58AC" w:rsidDel="00D10B12" w:rsidRDefault="00DB58AC" w:rsidP="00D10B12">
            <w:pPr>
              <w:spacing w:line="288" w:lineRule="auto"/>
              <w:contextualSpacing/>
              <w:jc w:val="center"/>
              <w:rPr>
                <w:ins w:id="20712" w:author="phuong vu" w:date="2018-11-23T11:50:00Z"/>
                <w:del w:id="20713" w:author="Tran Huan" w:date="2018-12-03T01:22:00Z"/>
                <w:lang w:val="en-US"/>
                <w:rPrChange w:id="20714" w:author="phuong vu" w:date="2018-11-23T11:58:00Z">
                  <w:rPr>
                    <w:ins w:id="20715" w:author="phuong vu" w:date="2018-11-23T11:50:00Z"/>
                    <w:del w:id="20716" w:author="Tran Huan" w:date="2018-12-03T01:22:00Z"/>
                  </w:rPr>
                </w:rPrChange>
              </w:rPr>
              <w:pPrChange w:id="20717" w:author="Tran Huan" w:date="2018-12-03T01:23:00Z">
                <w:pPr>
                  <w:jc w:val="center"/>
                </w:pPr>
              </w:pPrChange>
            </w:pPr>
            <w:ins w:id="20718" w:author="phuong vu" w:date="2018-11-23T11:58:00Z">
              <w:del w:id="20719" w:author="Tran Huan" w:date="2018-12-03T01:22:00Z">
                <w:r w:rsidDel="00D10B12">
                  <w:rPr>
                    <w:lang w:val="en-US"/>
                  </w:rPr>
                  <w:delText>X</w:delText>
                </w:r>
              </w:del>
            </w:ins>
            <w:bookmarkStart w:id="20720" w:name="_Toc531570588"/>
            <w:bookmarkStart w:id="20721" w:name="_Toc531574436"/>
            <w:bookmarkStart w:id="20722" w:name="_Toc531578177"/>
            <w:bookmarkStart w:id="20723" w:name="_Toc531581915"/>
            <w:bookmarkEnd w:id="20720"/>
            <w:bookmarkEnd w:id="20721"/>
            <w:bookmarkEnd w:id="20722"/>
            <w:bookmarkEnd w:id="20723"/>
          </w:p>
        </w:tc>
        <w:tc>
          <w:tcPr>
            <w:tcW w:w="2037" w:type="dxa"/>
            <w:noWrap/>
            <w:tcPrChange w:id="20724" w:author="phuong vu" w:date="2018-11-23T13:40:00Z">
              <w:tcPr>
                <w:tcW w:w="2899" w:type="dxa"/>
                <w:noWrap/>
              </w:tcPr>
            </w:tcPrChange>
          </w:tcPr>
          <w:p w14:paraId="212B9F17" w14:textId="7DF8614A" w:rsidR="009F7A90" w:rsidDel="00D10B12" w:rsidRDefault="00DB58AC" w:rsidP="00D10B12">
            <w:pPr>
              <w:spacing w:line="288" w:lineRule="auto"/>
              <w:contextualSpacing/>
              <w:rPr>
                <w:ins w:id="20725" w:author="phuong vu" w:date="2018-11-23T11:50:00Z"/>
                <w:del w:id="20726" w:author="Tran Huan" w:date="2018-12-03T01:22:00Z"/>
                <w:lang w:val="en-US"/>
              </w:rPr>
              <w:pPrChange w:id="20727" w:author="Tran Huan" w:date="2018-12-03T01:23:00Z">
                <w:pPr/>
              </w:pPrChange>
            </w:pPr>
            <w:ins w:id="20728" w:author="phuong vu" w:date="2018-11-23T11:59:00Z">
              <w:del w:id="20729" w:author="Tran Huan" w:date="2018-12-03T01:22:00Z">
                <w:r w:rsidDel="00D10B12">
                  <w:rPr>
                    <w:lang w:val="en-US"/>
                  </w:rPr>
                  <w:delText xml:space="preserve">ID loại quần áo. </w:delText>
                </w:r>
              </w:del>
            </w:ins>
            <w:bookmarkStart w:id="20730" w:name="_Toc531570589"/>
            <w:bookmarkStart w:id="20731" w:name="_Toc531574437"/>
            <w:bookmarkStart w:id="20732" w:name="_Toc531578178"/>
            <w:bookmarkStart w:id="20733" w:name="_Toc531581916"/>
            <w:bookmarkEnd w:id="20730"/>
            <w:bookmarkEnd w:id="20731"/>
            <w:bookmarkEnd w:id="20732"/>
            <w:bookmarkEnd w:id="20733"/>
          </w:p>
        </w:tc>
        <w:bookmarkStart w:id="20734" w:name="_Toc531570590"/>
        <w:bookmarkStart w:id="20735" w:name="_Toc531574438"/>
        <w:bookmarkStart w:id="20736" w:name="_Toc531578179"/>
        <w:bookmarkStart w:id="20737" w:name="_Toc531581917"/>
        <w:bookmarkEnd w:id="20734"/>
        <w:bookmarkEnd w:id="20735"/>
        <w:bookmarkEnd w:id="20736"/>
        <w:bookmarkEnd w:id="20737"/>
      </w:tr>
      <w:tr w:rsidR="008A7CB0" w:rsidRPr="001856AA" w:rsidDel="00D10B12" w14:paraId="353D2E12" w14:textId="6F60547E" w:rsidTr="00904AF3">
        <w:trPr>
          <w:trHeight w:val="300"/>
          <w:ins w:id="20738" w:author="phuong vu" w:date="2018-11-23T11:49:00Z"/>
          <w:del w:id="20739" w:author="Tran Huan" w:date="2018-12-03T01:22:00Z"/>
          <w:trPrChange w:id="20740" w:author="phuong vu" w:date="2018-11-23T13:40:00Z">
            <w:trPr>
              <w:trHeight w:val="300"/>
            </w:trPr>
          </w:trPrChange>
        </w:trPr>
        <w:tc>
          <w:tcPr>
            <w:tcW w:w="708" w:type="dxa"/>
            <w:noWrap/>
            <w:vAlign w:val="center"/>
            <w:hideMark/>
            <w:tcPrChange w:id="20741" w:author="phuong vu" w:date="2018-11-23T13:40:00Z">
              <w:tcPr>
                <w:tcW w:w="708" w:type="dxa"/>
                <w:noWrap/>
                <w:vAlign w:val="center"/>
                <w:hideMark/>
              </w:tcPr>
            </w:tcPrChange>
          </w:tcPr>
          <w:p w14:paraId="5786C3B9" w14:textId="6BAEA919" w:rsidR="008A7CB0" w:rsidRPr="00FD2760" w:rsidDel="00D10B12" w:rsidRDefault="00F81B12" w:rsidP="00D10B12">
            <w:pPr>
              <w:spacing w:line="288" w:lineRule="auto"/>
              <w:contextualSpacing/>
              <w:jc w:val="center"/>
              <w:rPr>
                <w:ins w:id="20742" w:author="phuong vu" w:date="2018-11-23T11:49:00Z"/>
                <w:del w:id="20743" w:author="Tran Huan" w:date="2018-12-03T01:22:00Z"/>
                <w:lang w:val="en-US"/>
              </w:rPr>
              <w:pPrChange w:id="20744" w:author="Tran Huan" w:date="2018-12-03T01:23:00Z">
                <w:pPr>
                  <w:jc w:val="center"/>
                </w:pPr>
              </w:pPrChange>
            </w:pPr>
            <w:ins w:id="20745" w:author="phuong vu" w:date="2018-11-23T13:47:00Z">
              <w:del w:id="20746" w:author="Tran Huan" w:date="2018-12-03T01:22:00Z">
                <w:r w:rsidDel="00D10B12">
                  <w:rPr>
                    <w:lang w:val="en-US"/>
                  </w:rPr>
                  <w:delText>6</w:delText>
                </w:r>
              </w:del>
            </w:ins>
            <w:bookmarkStart w:id="20747" w:name="_Toc531570591"/>
            <w:bookmarkStart w:id="20748" w:name="_Toc531574439"/>
            <w:bookmarkStart w:id="20749" w:name="_Toc531578180"/>
            <w:bookmarkStart w:id="20750" w:name="_Toc531581918"/>
            <w:bookmarkEnd w:id="20747"/>
            <w:bookmarkEnd w:id="20748"/>
            <w:bookmarkEnd w:id="20749"/>
            <w:bookmarkEnd w:id="20750"/>
          </w:p>
        </w:tc>
        <w:tc>
          <w:tcPr>
            <w:tcW w:w="1921" w:type="dxa"/>
            <w:noWrap/>
            <w:hideMark/>
            <w:tcPrChange w:id="20751" w:author="phuong vu" w:date="2018-11-23T13:40:00Z">
              <w:tcPr>
                <w:tcW w:w="1820" w:type="dxa"/>
                <w:noWrap/>
                <w:hideMark/>
              </w:tcPr>
            </w:tcPrChange>
          </w:tcPr>
          <w:p w14:paraId="680F6F24" w14:textId="026356CA" w:rsidR="008A7CB0" w:rsidRPr="00FD2760" w:rsidDel="00D10B12" w:rsidRDefault="009F7A90" w:rsidP="00D10B12">
            <w:pPr>
              <w:spacing w:line="288" w:lineRule="auto"/>
              <w:contextualSpacing/>
              <w:rPr>
                <w:ins w:id="20752" w:author="phuong vu" w:date="2018-11-23T11:49:00Z"/>
                <w:del w:id="20753" w:author="Tran Huan" w:date="2018-12-03T01:22:00Z"/>
              </w:rPr>
              <w:pPrChange w:id="20754" w:author="Tran Huan" w:date="2018-12-03T01:23:00Z">
                <w:pPr/>
              </w:pPrChange>
            </w:pPr>
            <w:ins w:id="20755" w:author="phuong vu" w:date="2018-11-23T11:49:00Z">
              <w:del w:id="20756" w:author="Tran Huan" w:date="2018-12-03T01:22:00Z">
                <w:r w:rsidRPr="00FD2760" w:rsidDel="00D10B12">
                  <w:delText>status</w:delText>
                </w:r>
                <w:bookmarkStart w:id="20757" w:name="_Toc531570592"/>
                <w:bookmarkStart w:id="20758" w:name="_Toc531574440"/>
                <w:bookmarkStart w:id="20759" w:name="_Toc531578181"/>
                <w:bookmarkStart w:id="20760" w:name="_Toc531581919"/>
                <w:bookmarkEnd w:id="20757"/>
                <w:bookmarkEnd w:id="20758"/>
                <w:bookmarkEnd w:id="20759"/>
                <w:bookmarkEnd w:id="20760"/>
              </w:del>
            </w:ins>
          </w:p>
        </w:tc>
        <w:tc>
          <w:tcPr>
            <w:tcW w:w="1300" w:type="dxa"/>
            <w:noWrap/>
            <w:hideMark/>
            <w:tcPrChange w:id="20761" w:author="phuong vu" w:date="2018-11-23T13:40:00Z">
              <w:tcPr>
                <w:tcW w:w="1300" w:type="dxa"/>
                <w:noWrap/>
                <w:hideMark/>
              </w:tcPr>
            </w:tcPrChange>
          </w:tcPr>
          <w:p w14:paraId="3327973D" w14:textId="38052780" w:rsidR="008A7CB0" w:rsidRPr="00FD2760" w:rsidDel="00D10B12" w:rsidRDefault="008A7CB0" w:rsidP="00D10B12">
            <w:pPr>
              <w:spacing w:line="288" w:lineRule="auto"/>
              <w:contextualSpacing/>
              <w:rPr>
                <w:ins w:id="20762" w:author="phuong vu" w:date="2018-11-23T11:49:00Z"/>
                <w:del w:id="20763" w:author="Tran Huan" w:date="2018-12-03T01:22:00Z"/>
              </w:rPr>
              <w:pPrChange w:id="20764" w:author="Tran Huan" w:date="2018-12-03T01:23:00Z">
                <w:pPr/>
              </w:pPrChange>
            </w:pPr>
            <w:ins w:id="20765" w:author="phuong vu" w:date="2018-11-23T11:49:00Z">
              <w:del w:id="20766" w:author="Tran Huan" w:date="2018-12-03T01:22:00Z">
                <w:r w:rsidRPr="00FD2760" w:rsidDel="00D10B12">
                  <w:delText>character varying</w:delText>
                </w:r>
                <w:bookmarkStart w:id="20767" w:name="_Toc531570593"/>
                <w:bookmarkStart w:id="20768" w:name="_Toc531574441"/>
                <w:bookmarkStart w:id="20769" w:name="_Toc531578182"/>
                <w:bookmarkStart w:id="20770" w:name="_Toc531581920"/>
                <w:bookmarkEnd w:id="20767"/>
                <w:bookmarkEnd w:id="20768"/>
                <w:bookmarkEnd w:id="20769"/>
                <w:bookmarkEnd w:id="20770"/>
              </w:del>
            </w:ins>
          </w:p>
        </w:tc>
        <w:tc>
          <w:tcPr>
            <w:tcW w:w="1098" w:type="dxa"/>
            <w:noWrap/>
            <w:vAlign w:val="center"/>
            <w:hideMark/>
            <w:tcPrChange w:id="20771" w:author="phuong vu" w:date="2018-11-23T13:40:00Z">
              <w:tcPr>
                <w:tcW w:w="1098" w:type="dxa"/>
                <w:noWrap/>
                <w:vAlign w:val="center"/>
                <w:hideMark/>
              </w:tcPr>
            </w:tcPrChange>
          </w:tcPr>
          <w:p w14:paraId="10E1CCDD" w14:textId="38C9221C" w:rsidR="008A7CB0" w:rsidRPr="00FD2760" w:rsidDel="00D10B12" w:rsidRDefault="008A7CB0" w:rsidP="00D10B12">
            <w:pPr>
              <w:spacing w:line="288" w:lineRule="auto"/>
              <w:contextualSpacing/>
              <w:jc w:val="center"/>
              <w:rPr>
                <w:ins w:id="20772" w:author="phuong vu" w:date="2018-11-23T11:49:00Z"/>
                <w:del w:id="20773" w:author="Tran Huan" w:date="2018-12-03T01:22:00Z"/>
              </w:rPr>
              <w:pPrChange w:id="20774" w:author="Tran Huan" w:date="2018-12-03T01:23:00Z">
                <w:pPr>
                  <w:jc w:val="center"/>
                </w:pPr>
              </w:pPrChange>
            </w:pPr>
            <w:ins w:id="20775" w:author="phuong vu" w:date="2018-11-23T11:49:00Z">
              <w:del w:id="20776" w:author="Tran Huan" w:date="2018-12-03T01:22:00Z">
                <w:r w:rsidRPr="00FD2760" w:rsidDel="00D10B12">
                  <w:delText>X</w:delText>
                </w:r>
                <w:bookmarkStart w:id="20777" w:name="_Toc531570594"/>
                <w:bookmarkStart w:id="20778" w:name="_Toc531574442"/>
                <w:bookmarkStart w:id="20779" w:name="_Toc531578183"/>
                <w:bookmarkStart w:id="20780" w:name="_Toc531581921"/>
                <w:bookmarkEnd w:id="20777"/>
                <w:bookmarkEnd w:id="20778"/>
                <w:bookmarkEnd w:id="20779"/>
                <w:bookmarkEnd w:id="20780"/>
              </w:del>
            </w:ins>
          </w:p>
        </w:tc>
        <w:tc>
          <w:tcPr>
            <w:tcW w:w="838" w:type="dxa"/>
            <w:noWrap/>
            <w:vAlign w:val="center"/>
            <w:hideMark/>
            <w:tcPrChange w:id="20781" w:author="phuong vu" w:date="2018-11-23T13:40:00Z">
              <w:tcPr>
                <w:tcW w:w="838" w:type="dxa"/>
                <w:noWrap/>
                <w:vAlign w:val="center"/>
                <w:hideMark/>
              </w:tcPr>
            </w:tcPrChange>
          </w:tcPr>
          <w:p w14:paraId="417CFB9F" w14:textId="172E5707" w:rsidR="008A7CB0" w:rsidRPr="00FD2760" w:rsidDel="00D10B12" w:rsidRDefault="008A7CB0" w:rsidP="00D10B12">
            <w:pPr>
              <w:spacing w:line="288" w:lineRule="auto"/>
              <w:contextualSpacing/>
              <w:jc w:val="center"/>
              <w:rPr>
                <w:ins w:id="20782" w:author="phuong vu" w:date="2018-11-23T11:49:00Z"/>
                <w:del w:id="20783" w:author="Tran Huan" w:date="2018-12-03T01:22:00Z"/>
              </w:rPr>
              <w:pPrChange w:id="20784" w:author="Tran Huan" w:date="2018-12-03T01:23:00Z">
                <w:pPr>
                  <w:jc w:val="center"/>
                </w:pPr>
              </w:pPrChange>
            </w:pPr>
            <w:bookmarkStart w:id="20785" w:name="_Toc531570595"/>
            <w:bookmarkStart w:id="20786" w:name="_Toc531574443"/>
            <w:bookmarkStart w:id="20787" w:name="_Toc531578184"/>
            <w:bookmarkStart w:id="20788" w:name="_Toc531581922"/>
            <w:bookmarkEnd w:id="20785"/>
            <w:bookmarkEnd w:id="20786"/>
            <w:bookmarkEnd w:id="20787"/>
            <w:bookmarkEnd w:id="20788"/>
          </w:p>
        </w:tc>
        <w:tc>
          <w:tcPr>
            <w:tcW w:w="823" w:type="dxa"/>
            <w:noWrap/>
            <w:vAlign w:val="center"/>
            <w:hideMark/>
            <w:tcPrChange w:id="20789" w:author="phuong vu" w:date="2018-11-23T13:40:00Z">
              <w:tcPr>
                <w:tcW w:w="823" w:type="dxa"/>
                <w:noWrap/>
                <w:vAlign w:val="center"/>
                <w:hideMark/>
              </w:tcPr>
            </w:tcPrChange>
          </w:tcPr>
          <w:p w14:paraId="72CDEB95" w14:textId="67CD6CA0" w:rsidR="008A7CB0" w:rsidRPr="00FD2760" w:rsidDel="00D10B12" w:rsidRDefault="008A7CB0" w:rsidP="00D10B12">
            <w:pPr>
              <w:spacing w:line="288" w:lineRule="auto"/>
              <w:contextualSpacing/>
              <w:jc w:val="center"/>
              <w:rPr>
                <w:ins w:id="20790" w:author="phuong vu" w:date="2018-11-23T11:49:00Z"/>
                <w:del w:id="20791" w:author="Tran Huan" w:date="2018-12-03T01:22:00Z"/>
              </w:rPr>
              <w:pPrChange w:id="20792" w:author="Tran Huan" w:date="2018-12-03T01:23:00Z">
                <w:pPr>
                  <w:jc w:val="center"/>
                </w:pPr>
              </w:pPrChange>
            </w:pPr>
            <w:bookmarkStart w:id="20793" w:name="_Toc531570596"/>
            <w:bookmarkStart w:id="20794" w:name="_Toc531574444"/>
            <w:bookmarkStart w:id="20795" w:name="_Toc531578185"/>
            <w:bookmarkStart w:id="20796" w:name="_Toc531581923"/>
            <w:bookmarkEnd w:id="20793"/>
            <w:bookmarkEnd w:id="20794"/>
            <w:bookmarkEnd w:id="20795"/>
            <w:bookmarkEnd w:id="20796"/>
          </w:p>
        </w:tc>
        <w:tc>
          <w:tcPr>
            <w:tcW w:w="2037" w:type="dxa"/>
            <w:noWrap/>
            <w:hideMark/>
            <w:tcPrChange w:id="20797" w:author="phuong vu" w:date="2018-11-23T13:40:00Z">
              <w:tcPr>
                <w:tcW w:w="2899" w:type="dxa"/>
                <w:noWrap/>
                <w:hideMark/>
              </w:tcPr>
            </w:tcPrChange>
          </w:tcPr>
          <w:p w14:paraId="60D3B7C0" w14:textId="14788A5A" w:rsidR="008A7CB0" w:rsidRPr="00FD2760" w:rsidDel="00D10B12" w:rsidRDefault="008A7CB0" w:rsidP="00D10B12">
            <w:pPr>
              <w:keepNext/>
              <w:spacing w:line="288" w:lineRule="auto"/>
              <w:contextualSpacing/>
              <w:rPr>
                <w:ins w:id="20798" w:author="phuong vu" w:date="2018-11-23T11:49:00Z"/>
                <w:del w:id="20799" w:author="Tran Huan" w:date="2018-12-03T01:22:00Z"/>
              </w:rPr>
              <w:pPrChange w:id="20800" w:author="Tran Huan" w:date="2018-12-03T01:23:00Z">
                <w:pPr/>
              </w:pPrChange>
            </w:pPr>
            <w:ins w:id="20801" w:author="phuong vu" w:date="2018-11-23T11:49:00Z">
              <w:del w:id="20802" w:author="Tran Huan" w:date="2018-12-03T01:22:00Z">
                <w:r w:rsidRPr="00FD2760" w:rsidDel="00D10B12">
                  <w:delText>Trạng thái</w:delText>
                </w:r>
                <w:bookmarkStart w:id="20803" w:name="_Toc531570597"/>
                <w:bookmarkStart w:id="20804" w:name="_Toc531574445"/>
                <w:bookmarkStart w:id="20805" w:name="_Toc531578186"/>
                <w:bookmarkStart w:id="20806" w:name="_Toc531581924"/>
                <w:bookmarkEnd w:id="20803"/>
                <w:bookmarkEnd w:id="20804"/>
                <w:bookmarkEnd w:id="20805"/>
                <w:bookmarkEnd w:id="20806"/>
              </w:del>
            </w:ins>
          </w:p>
        </w:tc>
        <w:bookmarkStart w:id="20807" w:name="_Toc531570598"/>
        <w:bookmarkStart w:id="20808" w:name="_Toc531574446"/>
        <w:bookmarkStart w:id="20809" w:name="_Toc531578187"/>
        <w:bookmarkStart w:id="20810" w:name="_Toc531581925"/>
        <w:bookmarkEnd w:id="20807"/>
        <w:bookmarkEnd w:id="20808"/>
        <w:bookmarkEnd w:id="20809"/>
        <w:bookmarkEnd w:id="20810"/>
      </w:tr>
    </w:tbl>
    <w:p w14:paraId="511FF5EA" w14:textId="2DFF62D3" w:rsidR="008A7CB0" w:rsidRPr="000245EB" w:rsidDel="000D1FDC" w:rsidRDefault="002A14AF" w:rsidP="00D10B12">
      <w:pPr>
        <w:pStyle w:val="Caption"/>
        <w:spacing w:after="0" w:line="288" w:lineRule="auto"/>
        <w:contextualSpacing/>
        <w:rPr>
          <w:ins w:id="20811" w:author="phuong vu" w:date="2018-11-23T11:59:00Z"/>
          <w:del w:id="20812" w:author="Tran Huan" w:date="2018-11-25T23:39:00Z"/>
          <w:b/>
          <w:iCs w:val="0"/>
          <w:rPrChange w:id="20813" w:author="Tran Huan" w:date="2018-11-25T16:08:00Z">
            <w:rPr>
              <w:ins w:id="20814" w:author="phuong vu" w:date="2018-11-23T11:59:00Z"/>
              <w:del w:id="20815" w:author="Tran Huan" w:date="2018-11-25T23:39:00Z"/>
              <w:b/>
              <w:i/>
              <w:iCs/>
              <w:szCs w:val="18"/>
              <w:lang w:val="en-US"/>
            </w:rPr>
          </w:rPrChange>
        </w:rPr>
        <w:pPrChange w:id="20816" w:author="Tran Huan" w:date="2018-12-03T01:23:00Z">
          <w:pPr/>
        </w:pPrChange>
      </w:pPr>
      <w:ins w:id="20817" w:author="phuong vu" w:date="2018-11-23T12:04:00Z">
        <w:del w:id="20818" w:author="Tran Huan" w:date="2018-11-25T23:39:00Z">
          <w:r w:rsidDel="000D1FDC">
            <w:delText xml:space="preserve">Bảng </w:delText>
          </w:r>
        </w:del>
      </w:ins>
      <w:ins w:id="20819" w:author="phuong vu" w:date="2018-11-23T15:14:00Z">
        <w:del w:id="20820" w:author="Tran Huan" w:date="2018-11-25T23:39:00Z">
          <w:r w:rsidR="00E95F1B" w:rsidDel="000D1FDC">
            <w:fldChar w:fldCharType="begin"/>
          </w:r>
          <w:r w:rsidR="00E95F1B" w:rsidDel="000D1FDC">
            <w:delInstrText xml:space="preserve"> STYLEREF 1 \s </w:delInstrText>
          </w:r>
        </w:del>
      </w:ins>
      <w:del w:id="20821" w:author="Tran Huan" w:date="2018-11-25T23:39:00Z">
        <w:r w:rsidR="00E95F1B" w:rsidDel="000D1FDC">
          <w:fldChar w:fldCharType="separate"/>
        </w:r>
        <w:r w:rsidR="00B607D9" w:rsidDel="000D1FDC">
          <w:rPr>
            <w:noProof/>
          </w:rPr>
          <w:delText>3</w:delText>
        </w:r>
      </w:del>
      <w:ins w:id="20822" w:author="phuong vu" w:date="2018-11-23T15:14:00Z">
        <w:del w:id="20823" w:author="Tran Huan" w:date="2018-11-25T23:39:00Z">
          <w:r w:rsidR="00E95F1B" w:rsidDel="000D1FDC">
            <w:fldChar w:fldCharType="end"/>
          </w:r>
          <w:r w:rsidR="00E95F1B" w:rsidDel="000D1FDC">
            <w:delText>.</w:delText>
          </w:r>
          <w:r w:rsidR="00E95F1B" w:rsidDel="000D1FDC">
            <w:fldChar w:fldCharType="begin"/>
          </w:r>
          <w:r w:rsidR="00E95F1B" w:rsidDel="000D1FDC">
            <w:delInstrText xml:space="preserve"> SEQ Bảng \* ARABIC \s 1 </w:delInstrText>
          </w:r>
        </w:del>
      </w:ins>
      <w:del w:id="20824" w:author="Tran Huan" w:date="2018-11-25T23:39:00Z">
        <w:r w:rsidR="00E95F1B" w:rsidDel="000D1FDC">
          <w:fldChar w:fldCharType="end"/>
        </w:r>
      </w:del>
      <w:ins w:id="20825" w:author="phuong vu" w:date="2018-11-23T12:04:00Z">
        <w:del w:id="20826" w:author="Tran Huan" w:date="2018-11-25T23:39:00Z">
          <w:r w:rsidRPr="000245EB" w:rsidDel="000D1FDC">
            <w:rPr>
              <w:i/>
              <w:iCs w:val="0"/>
              <w:rPrChange w:id="20827" w:author="Tran Huan" w:date="2018-11-25T16:08:00Z">
                <w:rPr>
                  <w:i/>
                  <w:iCs/>
                  <w:lang w:val="en-US"/>
                </w:rPr>
              </w:rPrChange>
            </w:rPr>
            <w:delText xml:space="preserve"> Bảng dữ liệu quần áo</w:delText>
          </w:r>
        </w:del>
      </w:ins>
      <w:bookmarkStart w:id="20828" w:name="_Toc531570599"/>
      <w:bookmarkStart w:id="20829" w:name="_Toc531574447"/>
      <w:bookmarkStart w:id="20830" w:name="_Toc531578188"/>
      <w:bookmarkStart w:id="20831" w:name="_Toc531581926"/>
      <w:bookmarkEnd w:id="20828"/>
      <w:bookmarkEnd w:id="20829"/>
      <w:bookmarkEnd w:id="20830"/>
      <w:bookmarkEnd w:id="20831"/>
    </w:p>
    <w:p w14:paraId="7C489977" w14:textId="0B7ACB91" w:rsidR="00DB58AC" w:rsidDel="00D10B12" w:rsidRDefault="00DB58AC" w:rsidP="00D10B12">
      <w:pPr>
        <w:spacing w:after="0" w:line="288" w:lineRule="auto"/>
        <w:contextualSpacing/>
        <w:rPr>
          <w:ins w:id="20832" w:author="phuong vu" w:date="2018-11-23T11:59:00Z"/>
          <w:del w:id="20833" w:author="Tran Huan" w:date="2018-12-03T01:22:00Z"/>
          <w:b/>
          <w:lang w:val="en-US"/>
        </w:rPr>
        <w:pPrChange w:id="20834" w:author="Tran Huan" w:date="2018-12-03T01:23:00Z">
          <w:pPr/>
        </w:pPrChange>
      </w:pPr>
      <w:ins w:id="20835" w:author="phuong vu" w:date="2018-11-23T11:59:00Z">
        <w:del w:id="20836" w:author="Tran Huan" w:date="2018-12-03T01:22:00Z">
          <w:r w:rsidDel="00D10B12">
            <w:rPr>
              <w:b/>
              <w:lang w:val="en-US"/>
            </w:rPr>
            <w:delText>BẢNG PRODUCT_TYPE</w:delText>
          </w:r>
          <w:bookmarkStart w:id="20837" w:name="_Toc531570600"/>
          <w:bookmarkStart w:id="20838" w:name="_Toc531574448"/>
          <w:bookmarkStart w:id="20839" w:name="_Toc531578189"/>
          <w:bookmarkStart w:id="20840" w:name="_Toc531581927"/>
          <w:bookmarkEnd w:id="20837"/>
          <w:bookmarkEnd w:id="20838"/>
          <w:bookmarkEnd w:id="20839"/>
          <w:bookmarkEnd w:id="20840"/>
        </w:del>
      </w:ins>
    </w:p>
    <w:tbl>
      <w:tblPr>
        <w:tblStyle w:val="TableGrid"/>
        <w:tblW w:w="8815" w:type="dxa"/>
        <w:tblLook w:val="04A0" w:firstRow="1" w:lastRow="0" w:firstColumn="1" w:lastColumn="0" w:noHBand="0" w:noVBand="1"/>
        <w:tblPrChange w:id="20841" w:author="phuong vu" w:date="2018-11-23T13:40:00Z">
          <w:tblPr>
            <w:tblStyle w:val="TableGrid"/>
            <w:tblW w:w="9486" w:type="dxa"/>
            <w:tblLook w:val="04A0" w:firstRow="1" w:lastRow="0" w:firstColumn="1" w:lastColumn="0" w:noHBand="0" w:noVBand="1"/>
          </w:tblPr>
        </w:tblPrChange>
      </w:tblPr>
      <w:tblGrid>
        <w:gridCol w:w="708"/>
        <w:gridCol w:w="2281"/>
        <w:gridCol w:w="1300"/>
        <w:gridCol w:w="1098"/>
        <w:gridCol w:w="838"/>
        <w:gridCol w:w="823"/>
        <w:gridCol w:w="1767"/>
        <w:tblGridChange w:id="20842">
          <w:tblGrid>
            <w:gridCol w:w="708"/>
            <w:gridCol w:w="2281"/>
            <w:gridCol w:w="1300"/>
            <w:gridCol w:w="1098"/>
            <w:gridCol w:w="838"/>
            <w:gridCol w:w="823"/>
            <w:gridCol w:w="2899"/>
          </w:tblGrid>
        </w:tblGridChange>
      </w:tblGrid>
      <w:tr w:rsidR="00E951FC" w:rsidRPr="001856AA" w:rsidDel="00D10B12" w14:paraId="2438064D" w14:textId="76B5E6C1" w:rsidTr="00904AF3">
        <w:trPr>
          <w:trHeight w:val="300"/>
          <w:ins w:id="20843" w:author="phuong vu" w:date="2018-11-23T12:05:00Z"/>
          <w:del w:id="20844" w:author="Tran Huan" w:date="2018-12-03T01:22:00Z"/>
          <w:trPrChange w:id="20845" w:author="phuong vu" w:date="2018-11-23T13:40:00Z">
            <w:trPr>
              <w:trHeight w:val="300"/>
            </w:trPr>
          </w:trPrChange>
        </w:trPr>
        <w:tc>
          <w:tcPr>
            <w:tcW w:w="708" w:type="dxa"/>
            <w:noWrap/>
            <w:vAlign w:val="center"/>
            <w:hideMark/>
            <w:tcPrChange w:id="20846" w:author="phuong vu" w:date="2018-11-23T13:40:00Z">
              <w:tcPr>
                <w:tcW w:w="708" w:type="dxa"/>
                <w:noWrap/>
                <w:vAlign w:val="center"/>
                <w:hideMark/>
              </w:tcPr>
            </w:tcPrChange>
          </w:tcPr>
          <w:p w14:paraId="5731AE93" w14:textId="331A03E0" w:rsidR="00E951FC" w:rsidRPr="001856AA" w:rsidDel="00D10B12" w:rsidRDefault="00E951FC" w:rsidP="00D10B12">
            <w:pPr>
              <w:spacing w:line="288" w:lineRule="auto"/>
              <w:contextualSpacing/>
              <w:jc w:val="center"/>
              <w:rPr>
                <w:ins w:id="20847" w:author="phuong vu" w:date="2018-11-23T12:05:00Z"/>
                <w:del w:id="20848" w:author="Tran Huan" w:date="2018-12-03T01:22:00Z"/>
                <w:b/>
                <w:bCs/>
              </w:rPr>
              <w:pPrChange w:id="20849" w:author="Tran Huan" w:date="2018-12-03T01:23:00Z">
                <w:pPr>
                  <w:jc w:val="center"/>
                </w:pPr>
              </w:pPrChange>
            </w:pPr>
            <w:ins w:id="20850" w:author="phuong vu" w:date="2018-11-23T12:05:00Z">
              <w:del w:id="20851" w:author="Tran Huan" w:date="2018-12-03T01:22:00Z">
                <w:r w:rsidRPr="001856AA" w:rsidDel="00D10B12">
                  <w:rPr>
                    <w:b/>
                    <w:bCs/>
                    <w:lang w:val="da-DK"/>
                  </w:rPr>
                  <w:delText>STT</w:delText>
                </w:r>
                <w:bookmarkStart w:id="20852" w:name="_Toc531570601"/>
                <w:bookmarkStart w:id="20853" w:name="_Toc531574449"/>
                <w:bookmarkStart w:id="20854" w:name="_Toc531578190"/>
                <w:bookmarkStart w:id="20855" w:name="_Toc531581928"/>
                <w:bookmarkEnd w:id="20852"/>
                <w:bookmarkEnd w:id="20853"/>
                <w:bookmarkEnd w:id="20854"/>
                <w:bookmarkEnd w:id="20855"/>
              </w:del>
            </w:ins>
          </w:p>
        </w:tc>
        <w:tc>
          <w:tcPr>
            <w:tcW w:w="2281" w:type="dxa"/>
            <w:noWrap/>
            <w:vAlign w:val="center"/>
            <w:hideMark/>
            <w:tcPrChange w:id="20856" w:author="phuong vu" w:date="2018-11-23T13:40:00Z">
              <w:tcPr>
                <w:tcW w:w="1820" w:type="dxa"/>
                <w:noWrap/>
                <w:vAlign w:val="center"/>
                <w:hideMark/>
              </w:tcPr>
            </w:tcPrChange>
          </w:tcPr>
          <w:p w14:paraId="28032E19" w14:textId="4196CD30" w:rsidR="00E951FC" w:rsidRPr="001856AA" w:rsidDel="00D10B12" w:rsidRDefault="00E951FC" w:rsidP="00D10B12">
            <w:pPr>
              <w:spacing w:line="288" w:lineRule="auto"/>
              <w:contextualSpacing/>
              <w:jc w:val="center"/>
              <w:rPr>
                <w:ins w:id="20857" w:author="phuong vu" w:date="2018-11-23T12:05:00Z"/>
                <w:del w:id="20858" w:author="Tran Huan" w:date="2018-12-03T01:22:00Z"/>
                <w:b/>
                <w:bCs/>
              </w:rPr>
              <w:pPrChange w:id="20859" w:author="Tran Huan" w:date="2018-12-03T01:23:00Z">
                <w:pPr>
                  <w:jc w:val="center"/>
                </w:pPr>
              </w:pPrChange>
            </w:pPr>
            <w:ins w:id="20860" w:author="phuong vu" w:date="2018-11-23T12:05:00Z">
              <w:del w:id="20861" w:author="Tran Huan" w:date="2018-12-03T01:22:00Z">
                <w:r w:rsidRPr="001856AA" w:rsidDel="00D10B12">
                  <w:rPr>
                    <w:b/>
                    <w:bCs/>
                    <w:lang w:val="da-DK"/>
                  </w:rPr>
                  <w:delText>Tên trường</w:delText>
                </w:r>
                <w:bookmarkStart w:id="20862" w:name="_Toc531570602"/>
                <w:bookmarkStart w:id="20863" w:name="_Toc531574450"/>
                <w:bookmarkStart w:id="20864" w:name="_Toc531578191"/>
                <w:bookmarkStart w:id="20865" w:name="_Toc531581929"/>
                <w:bookmarkEnd w:id="20862"/>
                <w:bookmarkEnd w:id="20863"/>
                <w:bookmarkEnd w:id="20864"/>
                <w:bookmarkEnd w:id="20865"/>
              </w:del>
            </w:ins>
          </w:p>
        </w:tc>
        <w:tc>
          <w:tcPr>
            <w:tcW w:w="1300" w:type="dxa"/>
            <w:noWrap/>
            <w:vAlign w:val="center"/>
            <w:hideMark/>
            <w:tcPrChange w:id="20866" w:author="phuong vu" w:date="2018-11-23T13:40:00Z">
              <w:tcPr>
                <w:tcW w:w="1300" w:type="dxa"/>
                <w:noWrap/>
                <w:vAlign w:val="center"/>
                <w:hideMark/>
              </w:tcPr>
            </w:tcPrChange>
          </w:tcPr>
          <w:p w14:paraId="1D0C2FC1" w14:textId="6B549FAD" w:rsidR="00E951FC" w:rsidRPr="001856AA" w:rsidDel="00D10B12" w:rsidRDefault="00E951FC" w:rsidP="00D10B12">
            <w:pPr>
              <w:spacing w:line="288" w:lineRule="auto"/>
              <w:contextualSpacing/>
              <w:jc w:val="center"/>
              <w:rPr>
                <w:ins w:id="20867" w:author="phuong vu" w:date="2018-11-23T12:05:00Z"/>
                <w:del w:id="20868" w:author="Tran Huan" w:date="2018-12-03T01:22:00Z"/>
                <w:b/>
                <w:bCs/>
              </w:rPr>
              <w:pPrChange w:id="20869" w:author="Tran Huan" w:date="2018-12-03T01:23:00Z">
                <w:pPr>
                  <w:jc w:val="center"/>
                </w:pPr>
              </w:pPrChange>
            </w:pPr>
            <w:ins w:id="20870" w:author="phuong vu" w:date="2018-11-23T12:05:00Z">
              <w:del w:id="20871" w:author="Tran Huan" w:date="2018-12-03T01:22:00Z">
                <w:r w:rsidRPr="001856AA" w:rsidDel="00D10B12">
                  <w:rPr>
                    <w:b/>
                    <w:bCs/>
                    <w:lang w:val="da-DK"/>
                  </w:rPr>
                  <w:delText>Kiểu</w:delText>
                </w:r>
                <w:bookmarkStart w:id="20872" w:name="_Toc531570603"/>
                <w:bookmarkStart w:id="20873" w:name="_Toc531574451"/>
                <w:bookmarkStart w:id="20874" w:name="_Toc531578192"/>
                <w:bookmarkStart w:id="20875" w:name="_Toc531581930"/>
                <w:bookmarkEnd w:id="20872"/>
                <w:bookmarkEnd w:id="20873"/>
                <w:bookmarkEnd w:id="20874"/>
                <w:bookmarkEnd w:id="20875"/>
              </w:del>
            </w:ins>
          </w:p>
        </w:tc>
        <w:tc>
          <w:tcPr>
            <w:tcW w:w="1098" w:type="dxa"/>
            <w:noWrap/>
            <w:vAlign w:val="center"/>
            <w:hideMark/>
            <w:tcPrChange w:id="20876" w:author="phuong vu" w:date="2018-11-23T13:40:00Z">
              <w:tcPr>
                <w:tcW w:w="1098" w:type="dxa"/>
                <w:noWrap/>
                <w:vAlign w:val="center"/>
                <w:hideMark/>
              </w:tcPr>
            </w:tcPrChange>
          </w:tcPr>
          <w:p w14:paraId="7790BB34" w14:textId="3FB4894F" w:rsidR="00E951FC" w:rsidRPr="001856AA" w:rsidDel="00D10B12" w:rsidRDefault="00E951FC" w:rsidP="00D10B12">
            <w:pPr>
              <w:spacing w:line="288" w:lineRule="auto"/>
              <w:contextualSpacing/>
              <w:jc w:val="center"/>
              <w:rPr>
                <w:ins w:id="20877" w:author="phuong vu" w:date="2018-11-23T12:05:00Z"/>
                <w:del w:id="20878" w:author="Tran Huan" w:date="2018-12-03T01:22:00Z"/>
                <w:b/>
                <w:bCs/>
              </w:rPr>
              <w:pPrChange w:id="20879" w:author="Tran Huan" w:date="2018-12-03T01:23:00Z">
                <w:pPr>
                  <w:jc w:val="center"/>
                </w:pPr>
              </w:pPrChange>
            </w:pPr>
            <w:ins w:id="20880" w:author="phuong vu" w:date="2018-11-23T12:05:00Z">
              <w:del w:id="20881" w:author="Tran Huan" w:date="2018-12-03T01:22:00Z">
                <w:r w:rsidRPr="001856AA" w:rsidDel="00D10B12">
                  <w:rPr>
                    <w:b/>
                    <w:bCs/>
                    <w:lang w:val="da-DK"/>
                  </w:rPr>
                  <w:delText>Chấp nhận Null</w:delText>
                </w:r>
                <w:bookmarkStart w:id="20882" w:name="_Toc531570604"/>
                <w:bookmarkStart w:id="20883" w:name="_Toc531574452"/>
                <w:bookmarkStart w:id="20884" w:name="_Toc531578193"/>
                <w:bookmarkStart w:id="20885" w:name="_Toc531581931"/>
                <w:bookmarkEnd w:id="20882"/>
                <w:bookmarkEnd w:id="20883"/>
                <w:bookmarkEnd w:id="20884"/>
                <w:bookmarkEnd w:id="20885"/>
              </w:del>
            </w:ins>
          </w:p>
        </w:tc>
        <w:tc>
          <w:tcPr>
            <w:tcW w:w="838" w:type="dxa"/>
            <w:noWrap/>
            <w:vAlign w:val="center"/>
            <w:hideMark/>
            <w:tcPrChange w:id="20886" w:author="phuong vu" w:date="2018-11-23T13:40:00Z">
              <w:tcPr>
                <w:tcW w:w="838" w:type="dxa"/>
                <w:noWrap/>
                <w:vAlign w:val="center"/>
                <w:hideMark/>
              </w:tcPr>
            </w:tcPrChange>
          </w:tcPr>
          <w:p w14:paraId="066AADA9" w14:textId="2389CE5D" w:rsidR="00E951FC" w:rsidRPr="001856AA" w:rsidDel="00D10B12" w:rsidRDefault="00E951FC" w:rsidP="00D10B12">
            <w:pPr>
              <w:spacing w:line="288" w:lineRule="auto"/>
              <w:contextualSpacing/>
              <w:jc w:val="center"/>
              <w:rPr>
                <w:ins w:id="20887" w:author="phuong vu" w:date="2018-11-23T12:05:00Z"/>
                <w:del w:id="20888" w:author="Tran Huan" w:date="2018-12-03T01:22:00Z"/>
                <w:b/>
                <w:bCs/>
              </w:rPr>
              <w:pPrChange w:id="20889" w:author="Tran Huan" w:date="2018-12-03T01:23:00Z">
                <w:pPr>
                  <w:jc w:val="center"/>
                </w:pPr>
              </w:pPrChange>
            </w:pPr>
            <w:ins w:id="20890" w:author="phuong vu" w:date="2018-11-23T12:05:00Z">
              <w:del w:id="20891" w:author="Tran Huan" w:date="2018-12-03T01:22:00Z">
                <w:r w:rsidRPr="001856AA" w:rsidDel="00D10B12">
                  <w:rPr>
                    <w:b/>
                    <w:bCs/>
                    <w:lang w:val="da-DK"/>
                  </w:rPr>
                  <w:delText>Khóa chính</w:delText>
                </w:r>
                <w:bookmarkStart w:id="20892" w:name="_Toc531570605"/>
                <w:bookmarkStart w:id="20893" w:name="_Toc531574453"/>
                <w:bookmarkStart w:id="20894" w:name="_Toc531578194"/>
                <w:bookmarkStart w:id="20895" w:name="_Toc531581932"/>
                <w:bookmarkEnd w:id="20892"/>
                <w:bookmarkEnd w:id="20893"/>
                <w:bookmarkEnd w:id="20894"/>
                <w:bookmarkEnd w:id="20895"/>
              </w:del>
            </w:ins>
          </w:p>
        </w:tc>
        <w:tc>
          <w:tcPr>
            <w:tcW w:w="823" w:type="dxa"/>
            <w:noWrap/>
            <w:vAlign w:val="center"/>
            <w:hideMark/>
            <w:tcPrChange w:id="20896" w:author="phuong vu" w:date="2018-11-23T13:40:00Z">
              <w:tcPr>
                <w:tcW w:w="823" w:type="dxa"/>
                <w:noWrap/>
                <w:vAlign w:val="center"/>
                <w:hideMark/>
              </w:tcPr>
            </w:tcPrChange>
          </w:tcPr>
          <w:p w14:paraId="4594D1EF" w14:textId="22755194" w:rsidR="00E951FC" w:rsidRPr="001856AA" w:rsidDel="00D10B12" w:rsidRDefault="00E951FC" w:rsidP="00D10B12">
            <w:pPr>
              <w:spacing w:line="288" w:lineRule="auto"/>
              <w:contextualSpacing/>
              <w:jc w:val="center"/>
              <w:rPr>
                <w:ins w:id="20897" w:author="phuong vu" w:date="2018-11-23T12:05:00Z"/>
                <w:del w:id="20898" w:author="Tran Huan" w:date="2018-12-03T01:22:00Z"/>
                <w:b/>
                <w:bCs/>
              </w:rPr>
              <w:pPrChange w:id="20899" w:author="Tran Huan" w:date="2018-12-03T01:23:00Z">
                <w:pPr>
                  <w:jc w:val="center"/>
                </w:pPr>
              </w:pPrChange>
            </w:pPr>
            <w:ins w:id="20900" w:author="phuong vu" w:date="2018-11-23T12:05:00Z">
              <w:del w:id="20901" w:author="Tran Huan" w:date="2018-12-03T01:22:00Z">
                <w:r w:rsidRPr="001856AA" w:rsidDel="00D10B12">
                  <w:rPr>
                    <w:b/>
                    <w:bCs/>
                    <w:lang w:val="da-DK"/>
                  </w:rPr>
                  <w:delText>Khóa ngoại</w:delText>
                </w:r>
                <w:bookmarkStart w:id="20902" w:name="_Toc531570606"/>
                <w:bookmarkStart w:id="20903" w:name="_Toc531574454"/>
                <w:bookmarkStart w:id="20904" w:name="_Toc531578195"/>
                <w:bookmarkStart w:id="20905" w:name="_Toc531581933"/>
                <w:bookmarkEnd w:id="20902"/>
                <w:bookmarkEnd w:id="20903"/>
                <w:bookmarkEnd w:id="20904"/>
                <w:bookmarkEnd w:id="20905"/>
              </w:del>
            </w:ins>
          </w:p>
        </w:tc>
        <w:tc>
          <w:tcPr>
            <w:tcW w:w="1767" w:type="dxa"/>
            <w:noWrap/>
            <w:vAlign w:val="center"/>
            <w:hideMark/>
            <w:tcPrChange w:id="20906" w:author="phuong vu" w:date="2018-11-23T13:40:00Z">
              <w:tcPr>
                <w:tcW w:w="2899" w:type="dxa"/>
                <w:noWrap/>
                <w:vAlign w:val="center"/>
                <w:hideMark/>
              </w:tcPr>
            </w:tcPrChange>
          </w:tcPr>
          <w:p w14:paraId="794697BC" w14:textId="1436004B" w:rsidR="00E951FC" w:rsidRPr="001856AA" w:rsidDel="00D10B12" w:rsidRDefault="00E951FC" w:rsidP="00D10B12">
            <w:pPr>
              <w:spacing w:line="288" w:lineRule="auto"/>
              <w:ind w:right="226"/>
              <w:contextualSpacing/>
              <w:jc w:val="center"/>
              <w:rPr>
                <w:ins w:id="20907" w:author="phuong vu" w:date="2018-11-23T12:05:00Z"/>
                <w:del w:id="20908" w:author="Tran Huan" w:date="2018-12-03T01:22:00Z"/>
                <w:b/>
                <w:bCs/>
              </w:rPr>
              <w:pPrChange w:id="20909" w:author="Tran Huan" w:date="2018-12-03T01:23:00Z">
                <w:pPr>
                  <w:ind w:right="226"/>
                  <w:jc w:val="center"/>
                </w:pPr>
              </w:pPrChange>
            </w:pPr>
            <w:ins w:id="20910" w:author="phuong vu" w:date="2018-11-23T12:05:00Z">
              <w:del w:id="20911" w:author="Tran Huan" w:date="2018-12-03T01:22:00Z">
                <w:r w:rsidRPr="001856AA" w:rsidDel="00D10B12">
                  <w:rPr>
                    <w:b/>
                    <w:bCs/>
                    <w:lang w:val="da-DK"/>
                  </w:rPr>
                  <w:delText>Mô tả</w:delText>
                </w:r>
                <w:bookmarkStart w:id="20912" w:name="_Toc531570607"/>
                <w:bookmarkStart w:id="20913" w:name="_Toc531574455"/>
                <w:bookmarkStart w:id="20914" w:name="_Toc531578196"/>
                <w:bookmarkStart w:id="20915" w:name="_Toc531581934"/>
                <w:bookmarkEnd w:id="20912"/>
                <w:bookmarkEnd w:id="20913"/>
                <w:bookmarkEnd w:id="20914"/>
                <w:bookmarkEnd w:id="20915"/>
              </w:del>
            </w:ins>
          </w:p>
        </w:tc>
        <w:bookmarkStart w:id="20916" w:name="_Toc531570608"/>
        <w:bookmarkStart w:id="20917" w:name="_Toc531574456"/>
        <w:bookmarkStart w:id="20918" w:name="_Toc531578197"/>
        <w:bookmarkStart w:id="20919" w:name="_Toc531581935"/>
        <w:bookmarkEnd w:id="20916"/>
        <w:bookmarkEnd w:id="20917"/>
        <w:bookmarkEnd w:id="20918"/>
        <w:bookmarkEnd w:id="20919"/>
      </w:tr>
      <w:tr w:rsidR="00E951FC" w:rsidRPr="001856AA" w:rsidDel="00D10B12" w14:paraId="5C5CCC15" w14:textId="0E6A37E2" w:rsidTr="00904AF3">
        <w:trPr>
          <w:trHeight w:val="300"/>
          <w:ins w:id="20920" w:author="phuong vu" w:date="2018-11-23T12:05:00Z"/>
          <w:del w:id="20921" w:author="Tran Huan" w:date="2018-12-03T01:22:00Z"/>
          <w:trPrChange w:id="20922" w:author="phuong vu" w:date="2018-11-23T13:40:00Z">
            <w:trPr>
              <w:trHeight w:val="300"/>
            </w:trPr>
          </w:trPrChange>
        </w:trPr>
        <w:tc>
          <w:tcPr>
            <w:tcW w:w="708" w:type="dxa"/>
            <w:noWrap/>
            <w:vAlign w:val="center"/>
            <w:hideMark/>
            <w:tcPrChange w:id="20923" w:author="phuong vu" w:date="2018-11-23T13:40:00Z">
              <w:tcPr>
                <w:tcW w:w="708" w:type="dxa"/>
                <w:noWrap/>
                <w:vAlign w:val="center"/>
                <w:hideMark/>
              </w:tcPr>
            </w:tcPrChange>
          </w:tcPr>
          <w:p w14:paraId="14568D52" w14:textId="3B626C14" w:rsidR="00E951FC" w:rsidRPr="00FD2760" w:rsidDel="00D10B12" w:rsidRDefault="00E951FC" w:rsidP="00D10B12">
            <w:pPr>
              <w:spacing w:line="288" w:lineRule="auto"/>
              <w:contextualSpacing/>
              <w:jc w:val="center"/>
              <w:rPr>
                <w:ins w:id="20924" w:author="phuong vu" w:date="2018-11-23T12:05:00Z"/>
                <w:del w:id="20925" w:author="Tran Huan" w:date="2018-12-03T01:22:00Z"/>
              </w:rPr>
              <w:pPrChange w:id="20926" w:author="Tran Huan" w:date="2018-12-03T01:23:00Z">
                <w:pPr>
                  <w:jc w:val="center"/>
                </w:pPr>
              </w:pPrChange>
            </w:pPr>
            <w:ins w:id="20927" w:author="phuong vu" w:date="2018-11-23T12:05:00Z">
              <w:del w:id="20928" w:author="Tran Huan" w:date="2018-12-03T01:22:00Z">
                <w:r w:rsidRPr="00FD2760" w:rsidDel="00D10B12">
                  <w:delText>1</w:delText>
                </w:r>
                <w:bookmarkStart w:id="20929" w:name="_Toc531570609"/>
                <w:bookmarkStart w:id="20930" w:name="_Toc531574457"/>
                <w:bookmarkStart w:id="20931" w:name="_Toc531578198"/>
                <w:bookmarkStart w:id="20932" w:name="_Toc531581936"/>
                <w:bookmarkEnd w:id="20929"/>
                <w:bookmarkEnd w:id="20930"/>
                <w:bookmarkEnd w:id="20931"/>
                <w:bookmarkEnd w:id="20932"/>
              </w:del>
            </w:ins>
          </w:p>
        </w:tc>
        <w:tc>
          <w:tcPr>
            <w:tcW w:w="2281" w:type="dxa"/>
            <w:noWrap/>
            <w:hideMark/>
            <w:tcPrChange w:id="20933" w:author="phuong vu" w:date="2018-11-23T13:40:00Z">
              <w:tcPr>
                <w:tcW w:w="1820" w:type="dxa"/>
                <w:noWrap/>
                <w:hideMark/>
              </w:tcPr>
            </w:tcPrChange>
          </w:tcPr>
          <w:p w14:paraId="577831FE" w14:textId="49D91FBF" w:rsidR="00E951FC" w:rsidRPr="00FD2760" w:rsidDel="00D10B12" w:rsidRDefault="00E951FC" w:rsidP="00D10B12">
            <w:pPr>
              <w:spacing w:line="288" w:lineRule="auto"/>
              <w:contextualSpacing/>
              <w:rPr>
                <w:ins w:id="20934" w:author="phuong vu" w:date="2018-11-23T12:05:00Z"/>
                <w:del w:id="20935" w:author="Tran Huan" w:date="2018-12-03T01:22:00Z"/>
              </w:rPr>
              <w:pPrChange w:id="20936" w:author="Tran Huan" w:date="2018-12-03T01:23:00Z">
                <w:pPr/>
              </w:pPrChange>
            </w:pPr>
            <w:ins w:id="20937" w:author="phuong vu" w:date="2018-11-23T12:05:00Z">
              <w:del w:id="20938" w:author="Tran Huan" w:date="2018-12-03T01:22:00Z">
                <w:r w:rsidRPr="00FD2760" w:rsidDel="00D10B12">
                  <w:delText>id</w:delText>
                </w:r>
                <w:bookmarkStart w:id="20939" w:name="_Toc531570610"/>
                <w:bookmarkStart w:id="20940" w:name="_Toc531574458"/>
                <w:bookmarkStart w:id="20941" w:name="_Toc531578199"/>
                <w:bookmarkStart w:id="20942" w:name="_Toc531581937"/>
                <w:bookmarkEnd w:id="20939"/>
                <w:bookmarkEnd w:id="20940"/>
                <w:bookmarkEnd w:id="20941"/>
                <w:bookmarkEnd w:id="20942"/>
              </w:del>
            </w:ins>
          </w:p>
        </w:tc>
        <w:tc>
          <w:tcPr>
            <w:tcW w:w="1300" w:type="dxa"/>
            <w:noWrap/>
            <w:hideMark/>
            <w:tcPrChange w:id="20943" w:author="phuong vu" w:date="2018-11-23T13:40:00Z">
              <w:tcPr>
                <w:tcW w:w="1300" w:type="dxa"/>
                <w:noWrap/>
                <w:hideMark/>
              </w:tcPr>
            </w:tcPrChange>
          </w:tcPr>
          <w:p w14:paraId="3922C7BF" w14:textId="29A3AC1E" w:rsidR="00E951FC" w:rsidRPr="00FD2760" w:rsidDel="00D10B12" w:rsidRDefault="00E951FC" w:rsidP="00D10B12">
            <w:pPr>
              <w:spacing w:line="288" w:lineRule="auto"/>
              <w:contextualSpacing/>
              <w:rPr>
                <w:ins w:id="20944" w:author="phuong vu" w:date="2018-11-23T12:05:00Z"/>
                <w:del w:id="20945" w:author="Tran Huan" w:date="2018-12-03T01:22:00Z"/>
              </w:rPr>
              <w:pPrChange w:id="20946" w:author="Tran Huan" w:date="2018-12-03T01:23:00Z">
                <w:pPr/>
              </w:pPrChange>
            </w:pPr>
            <w:ins w:id="20947" w:author="phuong vu" w:date="2018-11-23T12:05:00Z">
              <w:del w:id="20948" w:author="Tran Huan" w:date="2018-12-03T01:22:00Z">
                <w:r w:rsidRPr="00FD2760" w:rsidDel="00D10B12">
                  <w:delText>numeric</w:delText>
                </w:r>
                <w:bookmarkStart w:id="20949" w:name="_Toc531570611"/>
                <w:bookmarkStart w:id="20950" w:name="_Toc531574459"/>
                <w:bookmarkStart w:id="20951" w:name="_Toc531578200"/>
                <w:bookmarkStart w:id="20952" w:name="_Toc531581938"/>
                <w:bookmarkEnd w:id="20949"/>
                <w:bookmarkEnd w:id="20950"/>
                <w:bookmarkEnd w:id="20951"/>
                <w:bookmarkEnd w:id="20952"/>
              </w:del>
            </w:ins>
          </w:p>
        </w:tc>
        <w:tc>
          <w:tcPr>
            <w:tcW w:w="1098" w:type="dxa"/>
            <w:noWrap/>
            <w:vAlign w:val="center"/>
            <w:hideMark/>
            <w:tcPrChange w:id="20953" w:author="phuong vu" w:date="2018-11-23T13:40:00Z">
              <w:tcPr>
                <w:tcW w:w="1098" w:type="dxa"/>
                <w:noWrap/>
                <w:vAlign w:val="center"/>
                <w:hideMark/>
              </w:tcPr>
            </w:tcPrChange>
          </w:tcPr>
          <w:p w14:paraId="0655C880" w14:textId="070ECA8D" w:rsidR="00E951FC" w:rsidRPr="00FD2760" w:rsidDel="00D10B12" w:rsidRDefault="00E951FC" w:rsidP="00D10B12">
            <w:pPr>
              <w:spacing w:line="288" w:lineRule="auto"/>
              <w:contextualSpacing/>
              <w:jc w:val="center"/>
              <w:rPr>
                <w:ins w:id="20954" w:author="phuong vu" w:date="2018-11-23T12:05:00Z"/>
                <w:del w:id="20955" w:author="Tran Huan" w:date="2018-12-03T01:22:00Z"/>
              </w:rPr>
              <w:pPrChange w:id="20956" w:author="Tran Huan" w:date="2018-12-03T01:23:00Z">
                <w:pPr>
                  <w:jc w:val="center"/>
                </w:pPr>
              </w:pPrChange>
            </w:pPr>
            <w:bookmarkStart w:id="20957" w:name="_Toc531570612"/>
            <w:bookmarkStart w:id="20958" w:name="_Toc531574460"/>
            <w:bookmarkStart w:id="20959" w:name="_Toc531578201"/>
            <w:bookmarkStart w:id="20960" w:name="_Toc531581939"/>
            <w:bookmarkEnd w:id="20957"/>
            <w:bookmarkEnd w:id="20958"/>
            <w:bookmarkEnd w:id="20959"/>
            <w:bookmarkEnd w:id="20960"/>
          </w:p>
        </w:tc>
        <w:tc>
          <w:tcPr>
            <w:tcW w:w="838" w:type="dxa"/>
            <w:noWrap/>
            <w:vAlign w:val="center"/>
            <w:hideMark/>
            <w:tcPrChange w:id="20961" w:author="phuong vu" w:date="2018-11-23T13:40:00Z">
              <w:tcPr>
                <w:tcW w:w="838" w:type="dxa"/>
                <w:noWrap/>
                <w:vAlign w:val="center"/>
                <w:hideMark/>
              </w:tcPr>
            </w:tcPrChange>
          </w:tcPr>
          <w:p w14:paraId="23F98F5F" w14:textId="5D7D39EB" w:rsidR="00E951FC" w:rsidRPr="00FD2760" w:rsidDel="00D10B12" w:rsidRDefault="00E951FC" w:rsidP="00D10B12">
            <w:pPr>
              <w:spacing w:line="288" w:lineRule="auto"/>
              <w:contextualSpacing/>
              <w:jc w:val="center"/>
              <w:rPr>
                <w:ins w:id="20962" w:author="phuong vu" w:date="2018-11-23T12:05:00Z"/>
                <w:del w:id="20963" w:author="Tran Huan" w:date="2018-12-03T01:22:00Z"/>
              </w:rPr>
              <w:pPrChange w:id="20964" w:author="Tran Huan" w:date="2018-12-03T01:23:00Z">
                <w:pPr>
                  <w:jc w:val="center"/>
                </w:pPr>
              </w:pPrChange>
            </w:pPr>
            <w:ins w:id="20965" w:author="phuong vu" w:date="2018-11-23T12:05:00Z">
              <w:del w:id="20966" w:author="Tran Huan" w:date="2018-12-03T01:22:00Z">
                <w:r w:rsidRPr="00FD2760" w:rsidDel="00D10B12">
                  <w:delText>X</w:delText>
                </w:r>
                <w:bookmarkStart w:id="20967" w:name="_Toc531570613"/>
                <w:bookmarkStart w:id="20968" w:name="_Toc531574461"/>
                <w:bookmarkStart w:id="20969" w:name="_Toc531578202"/>
                <w:bookmarkStart w:id="20970" w:name="_Toc531581940"/>
                <w:bookmarkEnd w:id="20967"/>
                <w:bookmarkEnd w:id="20968"/>
                <w:bookmarkEnd w:id="20969"/>
                <w:bookmarkEnd w:id="20970"/>
              </w:del>
            </w:ins>
          </w:p>
        </w:tc>
        <w:tc>
          <w:tcPr>
            <w:tcW w:w="823" w:type="dxa"/>
            <w:noWrap/>
            <w:vAlign w:val="center"/>
            <w:hideMark/>
            <w:tcPrChange w:id="20971" w:author="phuong vu" w:date="2018-11-23T13:40:00Z">
              <w:tcPr>
                <w:tcW w:w="823" w:type="dxa"/>
                <w:noWrap/>
                <w:vAlign w:val="center"/>
                <w:hideMark/>
              </w:tcPr>
            </w:tcPrChange>
          </w:tcPr>
          <w:p w14:paraId="37FE042E" w14:textId="2823DD24" w:rsidR="00E951FC" w:rsidRPr="00FD2760" w:rsidDel="00D10B12" w:rsidRDefault="00E951FC" w:rsidP="00D10B12">
            <w:pPr>
              <w:spacing w:line="288" w:lineRule="auto"/>
              <w:contextualSpacing/>
              <w:jc w:val="center"/>
              <w:rPr>
                <w:ins w:id="20972" w:author="phuong vu" w:date="2018-11-23T12:05:00Z"/>
                <w:del w:id="20973" w:author="Tran Huan" w:date="2018-12-03T01:22:00Z"/>
              </w:rPr>
              <w:pPrChange w:id="20974" w:author="Tran Huan" w:date="2018-12-03T01:23:00Z">
                <w:pPr>
                  <w:jc w:val="center"/>
                </w:pPr>
              </w:pPrChange>
            </w:pPr>
            <w:bookmarkStart w:id="20975" w:name="_Toc531570614"/>
            <w:bookmarkStart w:id="20976" w:name="_Toc531574462"/>
            <w:bookmarkStart w:id="20977" w:name="_Toc531578203"/>
            <w:bookmarkStart w:id="20978" w:name="_Toc531581941"/>
            <w:bookmarkEnd w:id="20975"/>
            <w:bookmarkEnd w:id="20976"/>
            <w:bookmarkEnd w:id="20977"/>
            <w:bookmarkEnd w:id="20978"/>
          </w:p>
        </w:tc>
        <w:tc>
          <w:tcPr>
            <w:tcW w:w="1767" w:type="dxa"/>
            <w:noWrap/>
            <w:hideMark/>
            <w:tcPrChange w:id="20979" w:author="phuong vu" w:date="2018-11-23T13:40:00Z">
              <w:tcPr>
                <w:tcW w:w="2899" w:type="dxa"/>
                <w:noWrap/>
                <w:hideMark/>
              </w:tcPr>
            </w:tcPrChange>
          </w:tcPr>
          <w:p w14:paraId="26F33C4B" w14:textId="238708D2" w:rsidR="00E951FC" w:rsidRPr="00FD2760" w:rsidDel="00D10B12" w:rsidRDefault="00E951FC" w:rsidP="00D10B12">
            <w:pPr>
              <w:spacing w:line="288" w:lineRule="auto"/>
              <w:contextualSpacing/>
              <w:rPr>
                <w:ins w:id="20980" w:author="phuong vu" w:date="2018-11-23T12:05:00Z"/>
                <w:del w:id="20981" w:author="Tran Huan" w:date="2018-12-03T01:22:00Z"/>
                <w:lang w:val="en-US"/>
              </w:rPr>
              <w:pPrChange w:id="20982" w:author="Tran Huan" w:date="2018-12-03T01:23:00Z">
                <w:pPr/>
              </w:pPrChange>
            </w:pPr>
            <w:ins w:id="20983" w:author="phuong vu" w:date="2018-11-23T12:05:00Z">
              <w:del w:id="20984" w:author="Tran Huan" w:date="2018-12-03T01:22:00Z">
                <w:r w:rsidRPr="00FD2760" w:rsidDel="00D10B12">
                  <w:delText xml:space="preserve">ID </w:delText>
                </w:r>
                <w:r w:rsidDel="00D10B12">
                  <w:rPr>
                    <w:lang w:val="en-US"/>
                  </w:rPr>
                  <w:delText>loại quần áo</w:delText>
                </w:r>
                <w:bookmarkStart w:id="20985" w:name="_Toc531570615"/>
                <w:bookmarkStart w:id="20986" w:name="_Toc531574463"/>
                <w:bookmarkStart w:id="20987" w:name="_Toc531578204"/>
                <w:bookmarkStart w:id="20988" w:name="_Toc531581942"/>
                <w:bookmarkEnd w:id="20985"/>
                <w:bookmarkEnd w:id="20986"/>
                <w:bookmarkEnd w:id="20987"/>
                <w:bookmarkEnd w:id="20988"/>
              </w:del>
            </w:ins>
          </w:p>
        </w:tc>
        <w:bookmarkStart w:id="20989" w:name="_Toc531570616"/>
        <w:bookmarkStart w:id="20990" w:name="_Toc531574464"/>
        <w:bookmarkStart w:id="20991" w:name="_Toc531578205"/>
        <w:bookmarkStart w:id="20992" w:name="_Toc531581943"/>
        <w:bookmarkEnd w:id="20989"/>
        <w:bookmarkEnd w:id="20990"/>
        <w:bookmarkEnd w:id="20991"/>
        <w:bookmarkEnd w:id="20992"/>
      </w:tr>
      <w:tr w:rsidR="00E951FC" w:rsidRPr="001856AA" w:rsidDel="00D10B12" w14:paraId="4EFA216F" w14:textId="370C974C" w:rsidTr="00904AF3">
        <w:trPr>
          <w:trHeight w:val="300"/>
          <w:ins w:id="20993" w:author="phuong vu" w:date="2018-11-23T12:05:00Z"/>
          <w:del w:id="20994" w:author="Tran Huan" w:date="2018-12-03T01:22:00Z"/>
          <w:trPrChange w:id="20995" w:author="phuong vu" w:date="2018-11-23T13:40:00Z">
            <w:trPr>
              <w:trHeight w:val="300"/>
            </w:trPr>
          </w:trPrChange>
        </w:trPr>
        <w:tc>
          <w:tcPr>
            <w:tcW w:w="708" w:type="dxa"/>
            <w:noWrap/>
            <w:vAlign w:val="center"/>
            <w:hideMark/>
            <w:tcPrChange w:id="20996" w:author="phuong vu" w:date="2018-11-23T13:40:00Z">
              <w:tcPr>
                <w:tcW w:w="708" w:type="dxa"/>
                <w:noWrap/>
                <w:vAlign w:val="center"/>
                <w:hideMark/>
              </w:tcPr>
            </w:tcPrChange>
          </w:tcPr>
          <w:p w14:paraId="6F0E1C5D" w14:textId="1BEE998B" w:rsidR="00E951FC" w:rsidRPr="00FD2760" w:rsidDel="00D10B12" w:rsidRDefault="00E951FC" w:rsidP="00D10B12">
            <w:pPr>
              <w:spacing w:line="288" w:lineRule="auto"/>
              <w:contextualSpacing/>
              <w:jc w:val="center"/>
              <w:rPr>
                <w:ins w:id="20997" w:author="phuong vu" w:date="2018-11-23T12:05:00Z"/>
                <w:del w:id="20998" w:author="Tran Huan" w:date="2018-12-03T01:22:00Z"/>
              </w:rPr>
              <w:pPrChange w:id="20999" w:author="Tran Huan" w:date="2018-12-03T01:23:00Z">
                <w:pPr>
                  <w:jc w:val="center"/>
                </w:pPr>
              </w:pPrChange>
            </w:pPr>
            <w:ins w:id="21000" w:author="phuong vu" w:date="2018-11-23T12:05:00Z">
              <w:del w:id="21001" w:author="Tran Huan" w:date="2018-12-03T01:22:00Z">
                <w:r w:rsidRPr="00FD2760" w:rsidDel="00D10B12">
                  <w:delText>2</w:delText>
                </w:r>
                <w:bookmarkStart w:id="21002" w:name="_Toc531570617"/>
                <w:bookmarkStart w:id="21003" w:name="_Toc531574465"/>
                <w:bookmarkStart w:id="21004" w:name="_Toc531578206"/>
                <w:bookmarkStart w:id="21005" w:name="_Toc531581944"/>
                <w:bookmarkEnd w:id="21002"/>
                <w:bookmarkEnd w:id="21003"/>
                <w:bookmarkEnd w:id="21004"/>
                <w:bookmarkEnd w:id="21005"/>
              </w:del>
            </w:ins>
          </w:p>
        </w:tc>
        <w:tc>
          <w:tcPr>
            <w:tcW w:w="2281" w:type="dxa"/>
            <w:noWrap/>
            <w:hideMark/>
            <w:tcPrChange w:id="21006" w:author="phuong vu" w:date="2018-11-23T13:40:00Z">
              <w:tcPr>
                <w:tcW w:w="1820" w:type="dxa"/>
                <w:noWrap/>
                <w:hideMark/>
              </w:tcPr>
            </w:tcPrChange>
          </w:tcPr>
          <w:p w14:paraId="0B631AB8" w14:textId="2DEBC02A" w:rsidR="00E951FC" w:rsidRPr="00FD2760" w:rsidDel="00D10B12" w:rsidRDefault="00E951FC" w:rsidP="00D10B12">
            <w:pPr>
              <w:spacing w:line="288" w:lineRule="auto"/>
              <w:contextualSpacing/>
              <w:rPr>
                <w:ins w:id="21007" w:author="phuong vu" w:date="2018-11-23T12:05:00Z"/>
                <w:del w:id="21008" w:author="Tran Huan" w:date="2018-12-03T01:22:00Z"/>
              </w:rPr>
              <w:pPrChange w:id="21009" w:author="Tran Huan" w:date="2018-12-03T01:23:00Z">
                <w:pPr/>
              </w:pPrChange>
            </w:pPr>
            <w:ins w:id="21010" w:author="phuong vu" w:date="2018-11-23T12:05:00Z">
              <w:del w:id="21011" w:author="Tran Huan" w:date="2018-12-03T01:22:00Z">
                <w:r w:rsidDel="00D10B12">
                  <w:rPr>
                    <w:lang w:val="en-US"/>
                  </w:rPr>
                  <w:delText>product_type</w:delText>
                </w:r>
                <w:r w:rsidRPr="00FD2760" w:rsidDel="00D10B12">
                  <w:delText>_name</w:delText>
                </w:r>
                <w:bookmarkStart w:id="21012" w:name="_Toc531570618"/>
                <w:bookmarkStart w:id="21013" w:name="_Toc531574466"/>
                <w:bookmarkStart w:id="21014" w:name="_Toc531578207"/>
                <w:bookmarkStart w:id="21015" w:name="_Toc531581945"/>
                <w:bookmarkEnd w:id="21012"/>
                <w:bookmarkEnd w:id="21013"/>
                <w:bookmarkEnd w:id="21014"/>
                <w:bookmarkEnd w:id="21015"/>
              </w:del>
            </w:ins>
          </w:p>
        </w:tc>
        <w:tc>
          <w:tcPr>
            <w:tcW w:w="1300" w:type="dxa"/>
            <w:noWrap/>
            <w:hideMark/>
            <w:tcPrChange w:id="21016" w:author="phuong vu" w:date="2018-11-23T13:40:00Z">
              <w:tcPr>
                <w:tcW w:w="1300" w:type="dxa"/>
                <w:noWrap/>
                <w:hideMark/>
              </w:tcPr>
            </w:tcPrChange>
          </w:tcPr>
          <w:p w14:paraId="7404ACED" w14:textId="4837CD92" w:rsidR="00E951FC" w:rsidRPr="00FD2760" w:rsidDel="00D10B12" w:rsidRDefault="00E951FC" w:rsidP="00D10B12">
            <w:pPr>
              <w:spacing w:line="288" w:lineRule="auto"/>
              <w:contextualSpacing/>
              <w:rPr>
                <w:ins w:id="21017" w:author="phuong vu" w:date="2018-11-23T12:05:00Z"/>
                <w:del w:id="21018" w:author="Tran Huan" w:date="2018-12-03T01:22:00Z"/>
              </w:rPr>
              <w:pPrChange w:id="21019" w:author="Tran Huan" w:date="2018-12-03T01:23:00Z">
                <w:pPr/>
              </w:pPrChange>
            </w:pPr>
            <w:ins w:id="21020" w:author="phuong vu" w:date="2018-11-23T12:05:00Z">
              <w:del w:id="21021" w:author="Tran Huan" w:date="2018-12-03T01:22:00Z">
                <w:r w:rsidRPr="00FD2760" w:rsidDel="00D10B12">
                  <w:delText>character varying</w:delText>
                </w:r>
                <w:bookmarkStart w:id="21022" w:name="_Toc531570619"/>
                <w:bookmarkStart w:id="21023" w:name="_Toc531574467"/>
                <w:bookmarkStart w:id="21024" w:name="_Toc531578208"/>
                <w:bookmarkStart w:id="21025" w:name="_Toc531581946"/>
                <w:bookmarkEnd w:id="21022"/>
                <w:bookmarkEnd w:id="21023"/>
                <w:bookmarkEnd w:id="21024"/>
                <w:bookmarkEnd w:id="21025"/>
              </w:del>
            </w:ins>
          </w:p>
        </w:tc>
        <w:tc>
          <w:tcPr>
            <w:tcW w:w="1098" w:type="dxa"/>
            <w:noWrap/>
            <w:vAlign w:val="center"/>
            <w:hideMark/>
            <w:tcPrChange w:id="21026" w:author="phuong vu" w:date="2018-11-23T13:40:00Z">
              <w:tcPr>
                <w:tcW w:w="1098" w:type="dxa"/>
                <w:noWrap/>
                <w:vAlign w:val="center"/>
                <w:hideMark/>
              </w:tcPr>
            </w:tcPrChange>
          </w:tcPr>
          <w:p w14:paraId="726B071E" w14:textId="1FD62A5D" w:rsidR="00E951FC" w:rsidRPr="00FD2760" w:rsidDel="00D10B12" w:rsidRDefault="00E951FC" w:rsidP="00D10B12">
            <w:pPr>
              <w:spacing w:line="288" w:lineRule="auto"/>
              <w:contextualSpacing/>
              <w:jc w:val="center"/>
              <w:rPr>
                <w:ins w:id="21027" w:author="phuong vu" w:date="2018-11-23T12:05:00Z"/>
                <w:del w:id="21028" w:author="Tran Huan" w:date="2018-12-03T01:22:00Z"/>
              </w:rPr>
              <w:pPrChange w:id="21029" w:author="Tran Huan" w:date="2018-12-03T01:23:00Z">
                <w:pPr>
                  <w:jc w:val="center"/>
                </w:pPr>
              </w:pPrChange>
            </w:pPr>
            <w:bookmarkStart w:id="21030" w:name="_Toc531570620"/>
            <w:bookmarkStart w:id="21031" w:name="_Toc531574468"/>
            <w:bookmarkStart w:id="21032" w:name="_Toc531578209"/>
            <w:bookmarkStart w:id="21033" w:name="_Toc531581947"/>
            <w:bookmarkEnd w:id="21030"/>
            <w:bookmarkEnd w:id="21031"/>
            <w:bookmarkEnd w:id="21032"/>
            <w:bookmarkEnd w:id="21033"/>
          </w:p>
        </w:tc>
        <w:tc>
          <w:tcPr>
            <w:tcW w:w="838" w:type="dxa"/>
            <w:noWrap/>
            <w:vAlign w:val="center"/>
            <w:hideMark/>
            <w:tcPrChange w:id="21034" w:author="phuong vu" w:date="2018-11-23T13:40:00Z">
              <w:tcPr>
                <w:tcW w:w="838" w:type="dxa"/>
                <w:noWrap/>
                <w:vAlign w:val="center"/>
                <w:hideMark/>
              </w:tcPr>
            </w:tcPrChange>
          </w:tcPr>
          <w:p w14:paraId="0EFCF007" w14:textId="762400D5" w:rsidR="00E951FC" w:rsidRPr="00FD2760" w:rsidDel="00D10B12" w:rsidRDefault="00E951FC" w:rsidP="00D10B12">
            <w:pPr>
              <w:spacing w:line="288" w:lineRule="auto"/>
              <w:contextualSpacing/>
              <w:jc w:val="center"/>
              <w:rPr>
                <w:ins w:id="21035" w:author="phuong vu" w:date="2018-11-23T12:05:00Z"/>
                <w:del w:id="21036" w:author="Tran Huan" w:date="2018-12-03T01:22:00Z"/>
              </w:rPr>
              <w:pPrChange w:id="21037" w:author="Tran Huan" w:date="2018-12-03T01:23:00Z">
                <w:pPr>
                  <w:jc w:val="center"/>
                </w:pPr>
              </w:pPrChange>
            </w:pPr>
            <w:bookmarkStart w:id="21038" w:name="_Toc531570621"/>
            <w:bookmarkStart w:id="21039" w:name="_Toc531574469"/>
            <w:bookmarkStart w:id="21040" w:name="_Toc531578210"/>
            <w:bookmarkStart w:id="21041" w:name="_Toc531581948"/>
            <w:bookmarkEnd w:id="21038"/>
            <w:bookmarkEnd w:id="21039"/>
            <w:bookmarkEnd w:id="21040"/>
            <w:bookmarkEnd w:id="21041"/>
          </w:p>
        </w:tc>
        <w:tc>
          <w:tcPr>
            <w:tcW w:w="823" w:type="dxa"/>
            <w:noWrap/>
            <w:vAlign w:val="center"/>
            <w:hideMark/>
            <w:tcPrChange w:id="21042" w:author="phuong vu" w:date="2018-11-23T13:40:00Z">
              <w:tcPr>
                <w:tcW w:w="823" w:type="dxa"/>
                <w:noWrap/>
                <w:vAlign w:val="center"/>
                <w:hideMark/>
              </w:tcPr>
            </w:tcPrChange>
          </w:tcPr>
          <w:p w14:paraId="18910633" w14:textId="5E40DD6B" w:rsidR="00E951FC" w:rsidRPr="00FD2760" w:rsidDel="00D10B12" w:rsidRDefault="00E951FC" w:rsidP="00D10B12">
            <w:pPr>
              <w:spacing w:line="288" w:lineRule="auto"/>
              <w:contextualSpacing/>
              <w:jc w:val="center"/>
              <w:rPr>
                <w:ins w:id="21043" w:author="phuong vu" w:date="2018-11-23T12:05:00Z"/>
                <w:del w:id="21044" w:author="Tran Huan" w:date="2018-12-03T01:22:00Z"/>
              </w:rPr>
              <w:pPrChange w:id="21045" w:author="Tran Huan" w:date="2018-12-03T01:23:00Z">
                <w:pPr>
                  <w:jc w:val="center"/>
                </w:pPr>
              </w:pPrChange>
            </w:pPr>
            <w:bookmarkStart w:id="21046" w:name="_Toc531570622"/>
            <w:bookmarkStart w:id="21047" w:name="_Toc531574470"/>
            <w:bookmarkStart w:id="21048" w:name="_Toc531578211"/>
            <w:bookmarkStart w:id="21049" w:name="_Toc531581949"/>
            <w:bookmarkEnd w:id="21046"/>
            <w:bookmarkEnd w:id="21047"/>
            <w:bookmarkEnd w:id="21048"/>
            <w:bookmarkEnd w:id="21049"/>
          </w:p>
        </w:tc>
        <w:tc>
          <w:tcPr>
            <w:tcW w:w="1767" w:type="dxa"/>
            <w:noWrap/>
            <w:hideMark/>
            <w:tcPrChange w:id="21050" w:author="phuong vu" w:date="2018-11-23T13:40:00Z">
              <w:tcPr>
                <w:tcW w:w="2899" w:type="dxa"/>
                <w:noWrap/>
                <w:hideMark/>
              </w:tcPr>
            </w:tcPrChange>
          </w:tcPr>
          <w:p w14:paraId="0EA79B36" w14:textId="091CF5C1" w:rsidR="00E951FC" w:rsidRPr="00FD2760" w:rsidDel="00D10B12" w:rsidRDefault="00E951FC" w:rsidP="00D10B12">
            <w:pPr>
              <w:spacing w:line="288" w:lineRule="auto"/>
              <w:contextualSpacing/>
              <w:rPr>
                <w:ins w:id="21051" w:author="phuong vu" w:date="2018-11-23T12:05:00Z"/>
                <w:del w:id="21052" w:author="Tran Huan" w:date="2018-12-03T01:22:00Z"/>
                <w:lang w:val="en-US"/>
              </w:rPr>
              <w:pPrChange w:id="21053" w:author="Tran Huan" w:date="2018-12-03T01:23:00Z">
                <w:pPr/>
              </w:pPrChange>
            </w:pPr>
            <w:ins w:id="21054" w:author="phuong vu" w:date="2018-11-23T12:05:00Z">
              <w:del w:id="21055" w:author="Tran Huan" w:date="2018-12-03T01:22:00Z">
                <w:r w:rsidDel="00D10B12">
                  <w:rPr>
                    <w:lang w:val="en-US"/>
                  </w:rPr>
                  <w:delText>Tên loại</w:delText>
                </w:r>
                <w:bookmarkStart w:id="21056" w:name="_Toc531570623"/>
                <w:bookmarkStart w:id="21057" w:name="_Toc531574471"/>
                <w:bookmarkStart w:id="21058" w:name="_Toc531578212"/>
                <w:bookmarkStart w:id="21059" w:name="_Toc531581950"/>
                <w:bookmarkEnd w:id="21056"/>
                <w:bookmarkEnd w:id="21057"/>
                <w:bookmarkEnd w:id="21058"/>
                <w:bookmarkEnd w:id="21059"/>
              </w:del>
            </w:ins>
          </w:p>
        </w:tc>
        <w:bookmarkStart w:id="21060" w:name="_Toc531570624"/>
        <w:bookmarkStart w:id="21061" w:name="_Toc531574472"/>
        <w:bookmarkStart w:id="21062" w:name="_Toc531578213"/>
        <w:bookmarkStart w:id="21063" w:name="_Toc531581951"/>
        <w:bookmarkEnd w:id="21060"/>
        <w:bookmarkEnd w:id="21061"/>
        <w:bookmarkEnd w:id="21062"/>
        <w:bookmarkEnd w:id="21063"/>
      </w:tr>
      <w:tr w:rsidR="00E951FC" w:rsidRPr="001856AA" w:rsidDel="00D10B12" w14:paraId="1ADE2D56" w14:textId="5C8BBB1C" w:rsidTr="00904AF3">
        <w:trPr>
          <w:trHeight w:val="300"/>
          <w:ins w:id="21064" w:author="phuong vu" w:date="2018-11-23T12:05:00Z"/>
          <w:del w:id="21065" w:author="Tran Huan" w:date="2018-12-03T01:22:00Z"/>
          <w:trPrChange w:id="21066" w:author="phuong vu" w:date="2018-11-23T13:40:00Z">
            <w:trPr>
              <w:trHeight w:val="300"/>
            </w:trPr>
          </w:trPrChange>
        </w:trPr>
        <w:tc>
          <w:tcPr>
            <w:tcW w:w="708" w:type="dxa"/>
            <w:noWrap/>
            <w:vAlign w:val="center"/>
            <w:hideMark/>
            <w:tcPrChange w:id="21067" w:author="phuong vu" w:date="2018-11-23T13:40:00Z">
              <w:tcPr>
                <w:tcW w:w="708" w:type="dxa"/>
                <w:noWrap/>
                <w:vAlign w:val="center"/>
                <w:hideMark/>
              </w:tcPr>
            </w:tcPrChange>
          </w:tcPr>
          <w:p w14:paraId="5E83695B" w14:textId="3ADBD3FE" w:rsidR="00E951FC" w:rsidRPr="00FD2760" w:rsidDel="00D10B12" w:rsidRDefault="00F81B12" w:rsidP="00D10B12">
            <w:pPr>
              <w:spacing w:line="288" w:lineRule="auto"/>
              <w:contextualSpacing/>
              <w:jc w:val="center"/>
              <w:rPr>
                <w:ins w:id="21068" w:author="phuong vu" w:date="2018-11-23T12:05:00Z"/>
                <w:del w:id="21069" w:author="Tran Huan" w:date="2018-12-03T01:22:00Z"/>
                <w:lang w:val="en-US"/>
              </w:rPr>
              <w:pPrChange w:id="21070" w:author="Tran Huan" w:date="2018-12-03T01:23:00Z">
                <w:pPr>
                  <w:jc w:val="center"/>
                </w:pPr>
              </w:pPrChange>
            </w:pPr>
            <w:ins w:id="21071" w:author="phuong vu" w:date="2018-11-23T13:47:00Z">
              <w:del w:id="21072" w:author="Tran Huan" w:date="2018-12-03T01:22:00Z">
                <w:r w:rsidDel="00D10B12">
                  <w:rPr>
                    <w:lang w:val="en-US"/>
                  </w:rPr>
                  <w:delText>3</w:delText>
                </w:r>
              </w:del>
            </w:ins>
            <w:bookmarkStart w:id="21073" w:name="_Toc531570625"/>
            <w:bookmarkStart w:id="21074" w:name="_Toc531574473"/>
            <w:bookmarkStart w:id="21075" w:name="_Toc531578214"/>
            <w:bookmarkStart w:id="21076" w:name="_Toc531581952"/>
            <w:bookmarkEnd w:id="21073"/>
            <w:bookmarkEnd w:id="21074"/>
            <w:bookmarkEnd w:id="21075"/>
            <w:bookmarkEnd w:id="21076"/>
          </w:p>
        </w:tc>
        <w:tc>
          <w:tcPr>
            <w:tcW w:w="2281" w:type="dxa"/>
            <w:noWrap/>
            <w:hideMark/>
            <w:tcPrChange w:id="21077" w:author="phuong vu" w:date="2018-11-23T13:40:00Z">
              <w:tcPr>
                <w:tcW w:w="1820" w:type="dxa"/>
                <w:noWrap/>
                <w:hideMark/>
              </w:tcPr>
            </w:tcPrChange>
          </w:tcPr>
          <w:p w14:paraId="726DA8B7" w14:textId="1E607D7C" w:rsidR="00E951FC" w:rsidRPr="00FD2760" w:rsidDel="00D10B12" w:rsidRDefault="00E951FC" w:rsidP="00D10B12">
            <w:pPr>
              <w:spacing w:line="288" w:lineRule="auto"/>
              <w:contextualSpacing/>
              <w:rPr>
                <w:ins w:id="21078" w:author="phuong vu" w:date="2018-11-23T12:05:00Z"/>
                <w:del w:id="21079" w:author="Tran Huan" w:date="2018-12-03T01:22:00Z"/>
              </w:rPr>
              <w:pPrChange w:id="21080" w:author="Tran Huan" w:date="2018-12-03T01:23:00Z">
                <w:pPr/>
              </w:pPrChange>
            </w:pPr>
            <w:ins w:id="21081" w:author="phuong vu" w:date="2018-11-23T12:05:00Z">
              <w:del w:id="21082" w:author="Tran Huan" w:date="2018-12-03T01:22:00Z">
                <w:r w:rsidRPr="00FD2760" w:rsidDel="00D10B12">
                  <w:delText>status</w:delText>
                </w:r>
                <w:bookmarkStart w:id="21083" w:name="_Toc531570626"/>
                <w:bookmarkStart w:id="21084" w:name="_Toc531574474"/>
                <w:bookmarkStart w:id="21085" w:name="_Toc531578215"/>
                <w:bookmarkStart w:id="21086" w:name="_Toc531581953"/>
                <w:bookmarkEnd w:id="21083"/>
                <w:bookmarkEnd w:id="21084"/>
                <w:bookmarkEnd w:id="21085"/>
                <w:bookmarkEnd w:id="21086"/>
              </w:del>
            </w:ins>
          </w:p>
        </w:tc>
        <w:tc>
          <w:tcPr>
            <w:tcW w:w="1300" w:type="dxa"/>
            <w:noWrap/>
            <w:hideMark/>
            <w:tcPrChange w:id="21087" w:author="phuong vu" w:date="2018-11-23T13:40:00Z">
              <w:tcPr>
                <w:tcW w:w="1300" w:type="dxa"/>
                <w:noWrap/>
                <w:hideMark/>
              </w:tcPr>
            </w:tcPrChange>
          </w:tcPr>
          <w:p w14:paraId="73EE5A74" w14:textId="76BAB916" w:rsidR="00E951FC" w:rsidRPr="00FD2760" w:rsidDel="00D10B12" w:rsidRDefault="00E951FC" w:rsidP="00D10B12">
            <w:pPr>
              <w:spacing w:line="288" w:lineRule="auto"/>
              <w:contextualSpacing/>
              <w:rPr>
                <w:ins w:id="21088" w:author="phuong vu" w:date="2018-11-23T12:05:00Z"/>
                <w:del w:id="21089" w:author="Tran Huan" w:date="2018-12-03T01:22:00Z"/>
              </w:rPr>
              <w:pPrChange w:id="21090" w:author="Tran Huan" w:date="2018-12-03T01:23:00Z">
                <w:pPr/>
              </w:pPrChange>
            </w:pPr>
            <w:ins w:id="21091" w:author="phuong vu" w:date="2018-11-23T12:05:00Z">
              <w:del w:id="21092" w:author="Tran Huan" w:date="2018-12-03T01:22:00Z">
                <w:r w:rsidRPr="00FD2760" w:rsidDel="00D10B12">
                  <w:delText>character varying</w:delText>
                </w:r>
                <w:bookmarkStart w:id="21093" w:name="_Toc531570627"/>
                <w:bookmarkStart w:id="21094" w:name="_Toc531574475"/>
                <w:bookmarkStart w:id="21095" w:name="_Toc531578216"/>
                <w:bookmarkStart w:id="21096" w:name="_Toc531581954"/>
                <w:bookmarkEnd w:id="21093"/>
                <w:bookmarkEnd w:id="21094"/>
                <w:bookmarkEnd w:id="21095"/>
                <w:bookmarkEnd w:id="21096"/>
              </w:del>
            </w:ins>
          </w:p>
        </w:tc>
        <w:tc>
          <w:tcPr>
            <w:tcW w:w="1098" w:type="dxa"/>
            <w:noWrap/>
            <w:vAlign w:val="center"/>
            <w:hideMark/>
            <w:tcPrChange w:id="21097" w:author="phuong vu" w:date="2018-11-23T13:40:00Z">
              <w:tcPr>
                <w:tcW w:w="1098" w:type="dxa"/>
                <w:noWrap/>
                <w:vAlign w:val="center"/>
                <w:hideMark/>
              </w:tcPr>
            </w:tcPrChange>
          </w:tcPr>
          <w:p w14:paraId="1A111C96" w14:textId="745B8649" w:rsidR="00E951FC" w:rsidRPr="00FD2760" w:rsidDel="00D10B12" w:rsidRDefault="00E951FC" w:rsidP="00D10B12">
            <w:pPr>
              <w:spacing w:line="288" w:lineRule="auto"/>
              <w:contextualSpacing/>
              <w:jc w:val="center"/>
              <w:rPr>
                <w:ins w:id="21098" w:author="phuong vu" w:date="2018-11-23T12:05:00Z"/>
                <w:del w:id="21099" w:author="Tran Huan" w:date="2018-12-03T01:22:00Z"/>
              </w:rPr>
              <w:pPrChange w:id="21100" w:author="Tran Huan" w:date="2018-12-03T01:23:00Z">
                <w:pPr>
                  <w:jc w:val="center"/>
                </w:pPr>
              </w:pPrChange>
            </w:pPr>
            <w:ins w:id="21101" w:author="phuong vu" w:date="2018-11-23T12:05:00Z">
              <w:del w:id="21102" w:author="Tran Huan" w:date="2018-12-03T01:22:00Z">
                <w:r w:rsidRPr="00FD2760" w:rsidDel="00D10B12">
                  <w:delText>X</w:delText>
                </w:r>
                <w:bookmarkStart w:id="21103" w:name="_Toc531570628"/>
                <w:bookmarkStart w:id="21104" w:name="_Toc531574476"/>
                <w:bookmarkStart w:id="21105" w:name="_Toc531578217"/>
                <w:bookmarkStart w:id="21106" w:name="_Toc531581955"/>
                <w:bookmarkEnd w:id="21103"/>
                <w:bookmarkEnd w:id="21104"/>
                <w:bookmarkEnd w:id="21105"/>
                <w:bookmarkEnd w:id="21106"/>
              </w:del>
            </w:ins>
          </w:p>
        </w:tc>
        <w:tc>
          <w:tcPr>
            <w:tcW w:w="838" w:type="dxa"/>
            <w:noWrap/>
            <w:vAlign w:val="center"/>
            <w:hideMark/>
            <w:tcPrChange w:id="21107" w:author="phuong vu" w:date="2018-11-23T13:40:00Z">
              <w:tcPr>
                <w:tcW w:w="838" w:type="dxa"/>
                <w:noWrap/>
                <w:vAlign w:val="center"/>
                <w:hideMark/>
              </w:tcPr>
            </w:tcPrChange>
          </w:tcPr>
          <w:p w14:paraId="1D82777E" w14:textId="763BA41D" w:rsidR="00E951FC" w:rsidRPr="00FD2760" w:rsidDel="00D10B12" w:rsidRDefault="00E951FC" w:rsidP="00D10B12">
            <w:pPr>
              <w:spacing w:line="288" w:lineRule="auto"/>
              <w:contextualSpacing/>
              <w:jc w:val="center"/>
              <w:rPr>
                <w:ins w:id="21108" w:author="phuong vu" w:date="2018-11-23T12:05:00Z"/>
                <w:del w:id="21109" w:author="Tran Huan" w:date="2018-12-03T01:22:00Z"/>
              </w:rPr>
              <w:pPrChange w:id="21110" w:author="Tran Huan" w:date="2018-12-03T01:23:00Z">
                <w:pPr>
                  <w:jc w:val="center"/>
                </w:pPr>
              </w:pPrChange>
            </w:pPr>
            <w:bookmarkStart w:id="21111" w:name="_Toc531570629"/>
            <w:bookmarkStart w:id="21112" w:name="_Toc531574477"/>
            <w:bookmarkStart w:id="21113" w:name="_Toc531578218"/>
            <w:bookmarkStart w:id="21114" w:name="_Toc531581956"/>
            <w:bookmarkEnd w:id="21111"/>
            <w:bookmarkEnd w:id="21112"/>
            <w:bookmarkEnd w:id="21113"/>
            <w:bookmarkEnd w:id="21114"/>
          </w:p>
        </w:tc>
        <w:tc>
          <w:tcPr>
            <w:tcW w:w="823" w:type="dxa"/>
            <w:noWrap/>
            <w:vAlign w:val="center"/>
            <w:hideMark/>
            <w:tcPrChange w:id="21115" w:author="phuong vu" w:date="2018-11-23T13:40:00Z">
              <w:tcPr>
                <w:tcW w:w="823" w:type="dxa"/>
                <w:noWrap/>
                <w:vAlign w:val="center"/>
                <w:hideMark/>
              </w:tcPr>
            </w:tcPrChange>
          </w:tcPr>
          <w:p w14:paraId="312EDDD0" w14:textId="6913E7A4" w:rsidR="00E951FC" w:rsidRPr="00FD2760" w:rsidDel="00D10B12" w:rsidRDefault="00E951FC" w:rsidP="00D10B12">
            <w:pPr>
              <w:spacing w:line="288" w:lineRule="auto"/>
              <w:contextualSpacing/>
              <w:jc w:val="center"/>
              <w:rPr>
                <w:ins w:id="21116" w:author="phuong vu" w:date="2018-11-23T12:05:00Z"/>
                <w:del w:id="21117" w:author="Tran Huan" w:date="2018-12-03T01:22:00Z"/>
              </w:rPr>
              <w:pPrChange w:id="21118" w:author="Tran Huan" w:date="2018-12-03T01:23:00Z">
                <w:pPr>
                  <w:jc w:val="center"/>
                </w:pPr>
              </w:pPrChange>
            </w:pPr>
            <w:bookmarkStart w:id="21119" w:name="_Toc531570630"/>
            <w:bookmarkStart w:id="21120" w:name="_Toc531574478"/>
            <w:bookmarkStart w:id="21121" w:name="_Toc531578219"/>
            <w:bookmarkStart w:id="21122" w:name="_Toc531581957"/>
            <w:bookmarkEnd w:id="21119"/>
            <w:bookmarkEnd w:id="21120"/>
            <w:bookmarkEnd w:id="21121"/>
            <w:bookmarkEnd w:id="21122"/>
          </w:p>
        </w:tc>
        <w:tc>
          <w:tcPr>
            <w:tcW w:w="1767" w:type="dxa"/>
            <w:noWrap/>
            <w:hideMark/>
            <w:tcPrChange w:id="21123" w:author="phuong vu" w:date="2018-11-23T13:40:00Z">
              <w:tcPr>
                <w:tcW w:w="2899" w:type="dxa"/>
                <w:noWrap/>
                <w:hideMark/>
              </w:tcPr>
            </w:tcPrChange>
          </w:tcPr>
          <w:p w14:paraId="6E004183" w14:textId="7E4C9F64" w:rsidR="00E951FC" w:rsidRPr="00FD2760" w:rsidDel="00D10B12" w:rsidRDefault="00E951FC" w:rsidP="00D10B12">
            <w:pPr>
              <w:keepNext/>
              <w:spacing w:line="288" w:lineRule="auto"/>
              <w:contextualSpacing/>
              <w:rPr>
                <w:ins w:id="21124" w:author="phuong vu" w:date="2018-11-23T12:05:00Z"/>
                <w:del w:id="21125" w:author="Tran Huan" w:date="2018-12-03T01:22:00Z"/>
              </w:rPr>
              <w:pPrChange w:id="21126" w:author="Tran Huan" w:date="2018-12-03T01:23:00Z">
                <w:pPr>
                  <w:keepNext/>
                </w:pPr>
              </w:pPrChange>
            </w:pPr>
            <w:ins w:id="21127" w:author="phuong vu" w:date="2018-11-23T12:05:00Z">
              <w:del w:id="21128" w:author="Tran Huan" w:date="2018-12-03T01:22:00Z">
                <w:r w:rsidRPr="00FD2760" w:rsidDel="00D10B12">
                  <w:delText>Trạng thái</w:delText>
                </w:r>
                <w:bookmarkStart w:id="21129" w:name="_Toc531570631"/>
                <w:bookmarkStart w:id="21130" w:name="_Toc531574479"/>
                <w:bookmarkStart w:id="21131" w:name="_Toc531578220"/>
                <w:bookmarkStart w:id="21132" w:name="_Toc531581958"/>
                <w:bookmarkEnd w:id="21129"/>
                <w:bookmarkEnd w:id="21130"/>
                <w:bookmarkEnd w:id="21131"/>
                <w:bookmarkEnd w:id="21132"/>
              </w:del>
            </w:ins>
          </w:p>
        </w:tc>
        <w:bookmarkStart w:id="21133" w:name="_Toc531570632"/>
        <w:bookmarkStart w:id="21134" w:name="_Toc531574480"/>
        <w:bookmarkStart w:id="21135" w:name="_Toc531578221"/>
        <w:bookmarkStart w:id="21136" w:name="_Toc531581959"/>
        <w:bookmarkEnd w:id="21133"/>
        <w:bookmarkEnd w:id="21134"/>
        <w:bookmarkEnd w:id="21135"/>
        <w:bookmarkEnd w:id="21136"/>
      </w:tr>
    </w:tbl>
    <w:p w14:paraId="4A5BD1C4" w14:textId="244AA2D3" w:rsidR="00E951FC" w:rsidRPr="000245EB" w:rsidDel="00266AC8" w:rsidRDefault="00E951FC" w:rsidP="00D10B12">
      <w:pPr>
        <w:pStyle w:val="Caption"/>
        <w:spacing w:after="0" w:line="288" w:lineRule="auto"/>
        <w:contextualSpacing/>
        <w:rPr>
          <w:ins w:id="21137" w:author="phuong vu" w:date="2018-11-23T12:06:00Z"/>
          <w:del w:id="21138" w:author="Tran Huan" w:date="2018-11-25T23:40:00Z"/>
          <w:rPrChange w:id="21139" w:author="Tran Huan" w:date="2018-11-25T16:08:00Z">
            <w:rPr>
              <w:ins w:id="21140" w:author="phuong vu" w:date="2018-11-23T12:06:00Z"/>
              <w:del w:id="21141" w:author="Tran Huan" w:date="2018-11-25T23:40:00Z"/>
              <w:lang w:val="en-US"/>
            </w:rPr>
          </w:rPrChange>
        </w:rPr>
        <w:pPrChange w:id="21142" w:author="Tran Huan" w:date="2018-12-03T01:23:00Z">
          <w:pPr>
            <w:pStyle w:val="Caption"/>
          </w:pPr>
        </w:pPrChange>
      </w:pPr>
      <w:ins w:id="21143" w:author="phuong vu" w:date="2018-11-23T12:05:00Z">
        <w:del w:id="21144" w:author="Tran Huan" w:date="2018-11-25T23:40:00Z">
          <w:r w:rsidDel="00266AC8">
            <w:delText xml:space="preserve">Bảng </w:delText>
          </w:r>
        </w:del>
      </w:ins>
      <w:ins w:id="21145" w:author="phuong vu" w:date="2018-11-23T15:14:00Z">
        <w:del w:id="21146" w:author="Tran Huan" w:date="2018-11-25T23:40:00Z">
          <w:r w:rsidR="00E95F1B" w:rsidDel="00266AC8">
            <w:fldChar w:fldCharType="begin"/>
          </w:r>
          <w:r w:rsidR="00E95F1B" w:rsidDel="00266AC8">
            <w:delInstrText xml:space="preserve"> STYLEREF 1 \s </w:delInstrText>
          </w:r>
        </w:del>
      </w:ins>
      <w:del w:id="21147" w:author="Tran Huan" w:date="2018-11-25T23:40:00Z">
        <w:r w:rsidR="00E95F1B" w:rsidDel="00266AC8">
          <w:fldChar w:fldCharType="separate"/>
        </w:r>
        <w:r w:rsidR="00B607D9" w:rsidDel="00266AC8">
          <w:rPr>
            <w:noProof/>
          </w:rPr>
          <w:delText>3</w:delText>
        </w:r>
      </w:del>
      <w:ins w:id="21148" w:author="phuong vu" w:date="2018-11-23T15:14:00Z">
        <w:del w:id="21149" w:author="Tran Huan" w:date="2018-11-25T23:40: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21150" w:author="Tran Huan" w:date="2018-11-25T23:40:00Z">
        <w:r w:rsidR="00E95F1B" w:rsidDel="00266AC8">
          <w:fldChar w:fldCharType="end"/>
        </w:r>
      </w:del>
      <w:ins w:id="21151" w:author="phuong vu" w:date="2018-11-23T12:05:00Z">
        <w:del w:id="21152" w:author="Tran Huan" w:date="2018-11-25T23:40:00Z">
          <w:r w:rsidRPr="000245EB" w:rsidDel="00266AC8">
            <w:rPr>
              <w:rPrChange w:id="21153" w:author="Tran Huan" w:date="2018-11-25T16:08:00Z">
                <w:rPr>
                  <w:lang w:val="en-US"/>
                </w:rPr>
              </w:rPrChange>
            </w:rPr>
            <w:delText xml:space="preserve"> </w:delText>
          </w:r>
          <w:r w:rsidRPr="00266AC8" w:rsidDel="00266AC8">
            <w:rPr>
              <w:i/>
              <w:rPrChange w:id="21154" w:author="Tran Huan" w:date="2018-11-25T23:40:00Z">
                <w:rPr>
                  <w:lang w:val="en-US"/>
                </w:rPr>
              </w:rPrChange>
            </w:rPr>
            <w:delText>Bảng dữ liệu loại quần áo</w:delText>
          </w:r>
        </w:del>
      </w:ins>
      <w:bookmarkStart w:id="21155" w:name="_Toc531570633"/>
      <w:bookmarkStart w:id="21156" w:name="_Toc531574481"/>
      <w:bookmarkStart w:id="21157" w:name="_Toc531578222"/>
      <w:bookmarkStart w:id="21158" w:name="_Toc531581960"/>
      <w:bookmarkEnd w:id="21155"/>
      <w:bookmarkEnd w:id="21156"/>
      <w:bookmarkEnd w:id="21157"/>
      <w:bookmarkEnd w:id="21158"/>
    </w:p>
    <w:p w14:paraId="401940FF" w14:textId="65F020F5" w:rsidR="00E951FC" w:rsidDel="00D10B12" w:rsidRDefault="00E951FC" w:rsidP="00D10B12">
      <w:pPr>
        <w:spacing w:after="0" w:line="288" w:lineRule="auto"/>
        <w:contextualSpacing/>
        <w:rPr>
          <w:ins w:id="21159" w:author="phuong vu" w:date="2018-11-23T12:06:00Z"/>
          <w:del w:id="21160" w:author="Tran Huan" w:date="2018-12-03T01:22:00Z"/>
          <w:b/>
          <w:lang w:val="en-US"/>
        </w:rPr>
        <w:pPrChange w:id="21161" w:author="Tran Huan" w:date="2018-12-03T01:23:00Z">
          <w:pPr/>
        </w:pPrChange>
      </w:pPr>
      <w:ins w:id="21162" w:author="phuong vu" w:date="2018-11-23T12:06:00Z">
        <w:del w:id="21163" w:author="Tran Huan" w:date="2018-12-03T01:22:00Z">
          <w:r w:rsidDel="00D10B12">
            <w:rPr>
              <w:b/>
              <w:lang w:val="en-US"/>
            </w:rPr>
            <w:delText>BẢNG PROMOTION</w:delText>
          </w:r>
          <w:bookmarkStart w:id="21164" w:name="_Toc531570634"/>
          <w:bookmarkStart w:id="21165" w:name="_Toc531574482"/>
          <w:bookmarkStart w:id="21166" w:name="_Toc531578223"/>
          <w:bookmarkStart w:id="21167" w:name="_Toc531581961"/>
          <w:bookmarkEnd w:id="21164"/>
          <w:bookmarkEnd w:id="21165"/>
          <w:bookmarkEnd w:id="21166"/>
          <w:bookmarkEnd w:id="21167"/>
        </w:del>
      </w:ins>
    </w:p>
    <w:tbl>
      <w:tblPr>
        <w:tblStyle w:val="TableGrid"/>
        <w:tblW w:w="8815" w:type="dxa"/>
        <w:tblLook w:val="04A0" w:firstRow="1" w:lastRow="0" w:firstColumn="1" w:lastColumn="0" w:noHBand="0" w:noVBand="1"/>
        <w:tblPrChange w:id="21168" w:author="phuong vu" w:date="2018-11-23T13:40:00Z">
          <w:tblPr>
            <w:tblStyle w:val="TableGrid"/>
            <w:tblW w:w="9486" w:type="dxa"/>
            <w:tblLook w:val="04A0" w:firstRow="1" w:lastRow="0" w:firstColumn="1" w:lastColumn="0" w:noHBand="0" w:noVBand="1"/>
          </w:tblPr>
        </w:tblPrChange>
      </w:tblPr>
      <w:tblGrid>
        <w:gridCol w:w="708"/>
        <w:gridCol w:w="1993"/>
        <w:gridCol w:w="1300"/>
        <w:gridCol w:w="1098"/>
        <w:gridCol w:w="838"/>
        <w:gridCol w:w="823"/>
        <w:gridCol w:w="2055"/>
        <w:tblGridChange w:id="21169">
          <w:tblGrid>
            <w:gridCol w:w="708"/>
            <w:gridCol w:w="1993"/>
            <w:gridCol w:w="1300"/>
            <w:gridCol w:w="1098"/>
            <w:gridCol w:w="838"/>
            <w:gridCol w:w="823"/>
            <w:gridCol w:w="2899"/>
          </w:tblGrid>
        </w:tblGridChange>
      </w:tblGrid>
      <w:tr w:rsidR="002E1BE3" w:rsidRPr="001856AA" w:rsidDel="00D10B12" w14:paraId="634468E3" w14:textId="6F210FF3" w:rsidTr="00904AF3">
        <w:trPr>
          <w:trHeight w:val="300"/>
          <w:ins w:id="21170" w:author="phuong vu" w:date="2018-11-23T12:59:00Z"/>
          <w:del w:id="21171" w:author="Tran Huan" w:date="2018-12-03T01:22:00Z"/>
          <w:trPrChange w:id="21172" w:author="phuong vu" w:date="2018-11-23T13:40:00Z">
            <w:trPr>
              <w:trHeight w:val="300"/>
            </w:trPr>
          </w:trPrChange>
        </w:trPr>
        <w:tc>
          <w:tcPr>
            <w:tcW w:w="708" w:type="dxa"/>
            <w:noWrap/>
            <w:vAlign w:val="center"/>
            <w:hideMark/>
            <w:tcPrChange w:id="21173" w:author="phuong vu" w:date="2018-11-23T13:40:00Z">
              <w:tcPr>
                <w:tcW w:w="708" w:type="dxa"/>
                <w:noWrap/>
                <w:vAlign w:val="center"/>
                <w:hideMark/>
              </w:tcPr>
            </w:tcPrChange>
          </w:tcPr>
          <w:p w14:paraId="2349C939" w14:textId="0DBF6635" w:rsidR="002E1BE3" w:rsidRPr="001856AA" w:rsidDel="00D10B12" w:rsidRDefault="002E1BE3" w:rsidP="00D10B12">
            <w:pPr>
              <w:spacing w:line="288" w:lineRule="auto"/>
              <w:contextualSpacing/>
              <w:jc w:val="center"/>
              <w:rPr>
                <w:ins w:id="21174" w:author="phuong vu" w:date="2018-11-23T12:59:00Z"/>
                <w:del w:id="21175" w:author="Tran Huan" w:date="2018-12-03T01:22:00Z"/>
                <w:b/>
                <w:bCs/>
              </w:rPr>
              <w:pPrChange w:id="21176" w:author="Tran Huan" w:date="2018-12-03T01:23:00Z">
                <w:pPr>
                  <w:jc w:val="center"/>
                </w:pPr>
              </w:pPrChange>
            </w:pPr>
            <w:ins w:id="21177" w:author="phuong vu" w:date="2018-11-23T12:59:00Z">
              <w:del w:id="21178" w:author="Tran Huan" w:date="2018-12-03T01:22:00Z">
                <w:r w:rsidRPr="001856AA" w:rsidDel="00D10B12">
                  <w:rPr>
                    <w:b/>
                    <w:bCs/>
                    <w:lang w:val="da-DK"/>
                  </w:rPr>
                  <w:delText>STT</w:delText>
                </w:r>
                <w:bookmarkStart w:id="21179" w:name="_Toc531570635"/>
                <w:bookmarkStart w:id="21180" w:name="_Toc531574483"/>
                <w:bookmarkStart w:id="21181" w:name="_Toc531578224"/>
                <w:bookmarkStart w:id="21182" w:name="_Toc531581962"/>
                <w:bookmarkEnd w:id="21179"/>
                <w:bookmarkEnd w:id="21180"/>
                <w:bookmarkEnd w:id="21181"/>
                <w:bookmarkEnd w:id="21182"/>
              </w:del>
            </w:ins>
          </w:p>
        </w:tc>
        <w:tc>
          <w:tcPr>
            <w:tcW w:w="1993" w:type="dxa"/>
            <w:noWrap/>
            <w:vAlign w:val="center"/>
            <w:hideMark/>
            <w:tcPrChange w:id="21183" w:author="phuong vu" w:date="2018-11-23T13:40:00Z">
              <w:tcPr>
                <w:tcW w:w="1820" w:type="dxa"/>
                <w:noWrap/>
                <w:vAlign w:val="center"/>
                <w:hideMark/>
              </w:tcPr>
            </w:tcPrChange>
          </w:tcPr>
          <w:p w14:paraId="60B95337" w14:textId="1CD5FA10" w:rsidR="002E1BE3" w:rsidRPr="001856AA" w:rsidDel="00D10B12" w:rsidRDefault="002E1BE3" w:rsidP="00D10B12">
            <w:pPr>
              <w:spacing w:line="288" w:lineRule="auto"/>
              <w:contextualSpacing/>
              <w:jc w:val="center"/>
              <w:rPr>
                <w:ins w:id="21184" w:author="phuong vu" w:date="2018-11-23T12:59:00Z"/>
                <w:del w:id="21185" w:author="Tran Huan" w:date="2018-12-03T01:22:00Z"/>
                <w:b/>
                <w:bCs/>
              </w:rPr>
              <w:pPrChange w:id="21186" w:author="Tran Huan" w:date="2018-12-03T01:23:00Z">
                <w:pPr>
                  <w:jc w:val="center"/>
                </w:pPr>
              </w:pPrChange>
            </w:pPr>
            <w:ins w:id="21187" w:author="phuong vu" w:date="2018-11-23T12:59:00Z">
              <w:del w:id="21188" w:author="Tran Huan" w:date="2018-12-03T01:22:00Z">
                <w:r w:rsidRPr="001856AA" w:rsidDel="00D10B12">
                  <w:rPr>
                    <w:b/>
                    <w:bCs/>
                    <w:lang w:val="da-DK"/>
                  </w:rPr>
                  <w:delText>Tên trường</w:delText>
                </w:r>
                <w:bookmarkStart w:id="21189" w:name="_Toc531570636"/>
                <w:bookmarkStart w:id="21190" w:name="_Toc531574484"/>
                <w:bookmarkStart w:id="21191" w:name="_Toc531578225"/>
                <w:bookmarkStart w:id="21192" w:name="_Toc531581963"/>
                <w:bookmarkEnd w:id="21189"/>
                <w:bookmarkEnd w:id="21190"/>
                <w:bookmarkEnd w:id="21191"/>
                <w:bookmarkEnd w:id="21192"/>
              </w:del>
            </w:ins>
          </w:p>
        </w:tc>
        <w:tc>
          <w:tcPr>
            <w:tcW w:w="1300" w:type="dxa"/>
            <w:noWrap/>
            <w:vAlign w:val="center"/>
            <w:hideMark/>
            <w:tcPrChange w:id="21193" w:author="phuong vu" w:date="2018-11-23T13:40:00Z">
              <w:tcPr>
                <w:tcW w:w="1300" w:type="dxa"/>
                <w:noWrap/>
                <w:vAlign w:val="center"/>
                <w:hideMark/>
              </w:tcPr>
            </w:tcPrChange>
          </w:tcPr>
          <w:p w14:paraId="40BA5812" w14:textId="47FF8969" w:rsidR="002E1BE3" w:rsidRPr="001856AA" w:rsidDel="00D10B12" w:rsidRDefault="002E1BE3" w:rsidP="00D10B12">
            <w:pPr>
              <w:spacing w:line="288" w:lineRule="auto"/>
              <w:contextualSpacing/>
              <w:jc w:val="center"/>
              <w:rPr>
                <w:ins w:id="21194" w:author="phuong vu" w:date="2018-11-23T12:59:00Z"/>
                <w:del w:id="21195" w:author="Tran Huan" w:date="2018-12-03T01:22:00Z"/>
                <w:b/>
                <w:bCs/>
              </w:rPr>
              <w:pPrChange w:id="21196" w:author="Tran Huan" w:date="2018-12-03T01:23:00Z">
                <w:pPr>
                  <w:jc w:val="center"/>
                </w:pPr>
              </w:pPrChange>
            </w:pPr>
            <w:ins w:id="21197" w:author="phuong vu" w:date="2018-11-23T12:59:00Z">
              <w:del w:id="21198" w:author="Tran Huan" w:date="2018-12-03T01:22:00Z">
                <w:r w:rsidRPr="001856AA" w:rsidDel="00D10B12">
                  <w:rPr>
                    <w:b/>
                    <w:bCs/>
                    <w:lang w:val="da-DK"/>
                  </w:rPr>
                  <w:delText>Kiểu</w:delText>
                </w:r>
                <w:bookmarkStart w:id="21199" w:name="_Toc531570637"/>
                <w:bookmarkStart w:id="21200" w:name="_Toc531574485"/>
                <w:bookmarkStart w:id="21201" w:name="_Toc531578226"/>
                <w:bookmarkStart w:id="21202" w:name="_Toc531581964"/>
                <w:bookmarkEnd w:id="21199"/>
                <w:bookmarkEnd w:id="21200"/>
                <w:bookmarkEnd w:id="21201"/>
                <w:bookmarkEnd w:id="21202"/>
              </w:del>
            </w:ins>
          </w:p>
        </w:tc>
        <w:tc>
          <w:tcPr>
            <w:tcW w:w="1098" w:type="dxa"/>
            <w:noWrap/>
            <w:vAlign w:val="center"/>
            <w:hideMark/>
            <w:tcPrChange w:id="21203" w:author="phuong vu" w:date="2018-11-23T13:40:00Z">
              <w:tcPr>
                <w:tcW w:w="1098" w:type="dxa"/>
                <w:noWrap/>
                <w:vAlign w:val="center"/>
                <w:hideMark/>
              </w:tcPr>
            </w:tcPrChange>
          </w:tcPr>
          <w:p w14:paraId="47D18461" w14:textId="3BBB4BD4" w:rsidR="002E1BE3" w:rsidRPr="001856AA" w:rsidDel="00D10B12" w:rsidRDefault="002E1BE3" w:rsidP="00D10B12">
            <w:pPr>
              <w:spacing w:line="288" w:lineRule="auto"/>
              <w:contextualSpacing/>
              <w:jc w:val="center"/>
              <w:rPr>
                <w:ins w:id="21204" w:author="phuong vu" w:date="2018-11-23T12:59:00Z"/>
                <w:del w:id="21205" w:author="Tran Huan" w:date="2018-12-03T01:22:00Z"/>
                <w:b/>
                <w:bCs/>
              </w:rPr>
              <w:pPrChange w:id="21206" w:author="Tran Huan" w:date="2018-12-03T01:23:00Z">
                <w:pPr>
                  <w:jc w:val="center"/>
                </w:pPr>
              </w:pPrChange>
            </w:pPr>
            <w:ins w:id="21207" w:author="phuong vu" w:date="2018-11-23T12:59:00Z">
              <w:del w:id="21208" w:author="Tran Huan" w:date="2018-12-03T01:22:00Z">
                <w:r w:rsidRPr="001856AA" w:rsidDel="00D10B12">
                  <w:rPr>
                    <w:b/>
                    <w:bCs/>
                    <w:lang w:val="da-DK"/>
                  </w:rPr>
                  <w:delText>Chấp nhận Null</w:delText>
                </w:r>
                <w:bookmarkStart w:id="21209" w:name="_Toc531570638"/>
                <w:bookmarkStart w:id="21210" w:name="_Toc531574486"/>
                <w:bookmarkStart w:id="21211" w:name="_Toc531578227"/>
                <w:bookmarkStart w:id="21212" w:name="_Toc531581965"/>
                <w:bookmarkEnd w:id="21209"/>
                <w:bookmarkEnd w:id="21210"/>
                <w:bookmarkEnd w:id="21211"/>
                <w:bookmarkEnd w:id="21212"/>
              </w:del>
            </w:ins>
          </w:p>
        </w:tc>
        <w:tc>
          <w:tcPr>
            <w:tcW w:w="838" w:type="dxa"/>
            <w:noWrap/>
            <w:vAlign w:val="center"/>
            <w:hideMark/>
            <w:tcPrChange w:id="21213" w:author="phuong vu" w:date="2018-11-23T13:40:00Z">
              <w:tcPr>
                <w:tcW w:w="838" w:type="dxa"/>
                <w:noWrap/>
                <w:vAlign w:val="center"/>
                <w:hideMark/>
              </w:tcPr>
            </w:tcPrChange>
          </w:tcPr>
          <w:p w14:paraId="4BD04EE9" w14:textId="39BCFDD2" w:rsidR="002E1BE3" w:rsidRPr="001856AA" w:rsidDel="00D10B12" w:rsidRDefault="002E1BE3" w:rsidP="00D10B12">
            <w:pPr>
              <w:spacing w:line="288" w:lineRule="auto"/>
              <w:contextualSpacing/>
              <w:jc w:val="center"/>
              <w:rPr>
                <w:ins w:id="21214" w:author="phuong vu" w:date="2018-11-23T12:59:00Z"/>
                <w:del w:id="21215" w:author="Tran Huan" w:date="2018-12-03T01:22:00Z"/>
                <w:b/>
                <w:bCs/>
              </w:rPr>
              <w:pPrChange w:id="21216" w:author="Tran Huan" w:date="2018-12-03T01:23:00Z">
                <w:pPr>
                  <w:jc w:val="center"/>
                </w:pPr>
              </w:pPrChange>
            </w:pPr>
            <w:ins w:id="21217" w:author="phuong vu" w:date="2018-11-23T12:59:00Z">
              <w:del w:id="21218" w:author="Tran Huan" w:date="2018-12-03T01:22:00Z">
                <w:r w:rsidRPr="001856AA" w:rsidDel="00D10B12">
                  <w:rPr>
                    <w:b/>
                    <w:bCs/>
                    <w:lang w:val="da-DK"/>
                  </w:rPr>
                  <w:delText>Khóa chính</w:delText>
                </w:r>
                <w:bookmarkStart w:id="21219" w:name="_Toc531570639"/>
                <w:bookmarkStart w:id="21220" w:name="_Toc531574487"/>
                <w:bookmarkStart w:id="21221" w:name="_Toc531578228"/>
                <w:bookmarkStart w:id="21222" w:name="_Toc531581966"/>
                <w:bookmarkEnd w:id="21219"/>
                <w:bookmarkEnd w:id="21220"/>
                <w:bookmarkEnd w:id="21221"/>
                <w:bookmarkEnd w:id="21222"/>
              </w:del>
            </w:ins>
          </w:p>
        </w:tc>
        <w:tc>
          <w:tcPr>
            <w:tcW w:w="823" w:type="dxa"/>
            <w:noWrap/>
            <w:vAlign w:val="center"/>
            <w:hideMark/>
            <w:tcPrChange w:id="21223" w:author="phuong vu" w:date="2018-11-23T13:40:00Z">
              <w:tcPr>
                <w:tcW w:w="823" w:type="dxa"/>
                <w:noWrap/>
                <w:vAlign w:val="center"/>
                <w:hideMark/>
              </w:tcPr>
            </w:tcPrChange>
          </w:tcPr>
          <w:p w14:paraId="11701A0A" w14:textId="6114A179" w:rsidR="002E1BE3" w:rsidRPr="001856AA" w:rsidDel="00D10B12" w:rsidRDefault="002E1BE3" w:rsidP="00D10B12">
            <w:pPr>
              <w:spacing w:line="288" w:lineRule="auto"/>
              <w:contextualSpacing/>
              <w:jc w:val="center"/>
              <w:rPr>
                <w:ins w:id="21224" w:author="phuong vu" w:date="2018-11-23T12:59:00Z"/>
                <w:del w:id="21225" w:author="Tran Huan" w:date="2018-12-03T01:22:00Z"/>
                <w:b/>
                <w:bCs/>
              </w:rPr>
              <w:pPrChange w:id="21226" w:author="Tran Huan" w:date="2018-12-03T01:23:00Z">
                <w:pPr>
                  <w:jc w:val="center"/>
                </w:pPr>
              </w:pPrChange>
            </w:pPr>
            <w:ins w:id="21227" w:author="phuong vu" w:date="2018-11-23T12:59:00Z">
              <w:del w:id="21228" w:author="Tran Huan" w:date="2018-12-03T01:22:00Z">
                <w:r w:rsidRPr="001856AA" w:rsidDel="00D10B12">
                  <w:rPr>
                    <w:b/>
                    <w:bCs/>
                    <w:lang w:val="da-DK"/>
                  </w:rPr>
                  <w:delText>Khóa ngoại</w:delText>
                </w:r>
                <w:bookmarkStart w:id="21229" w:name="_Toc531570640"/>
                <w:bookmarkStart w:id="21230" w:name="_Toc531574488"/>
                <w:bookmarkStart w:id="21231" w:name="_Toc531578229"/>
                <w:bookmarkStart w:id="21232" w:name="_Toc531581967"/>
                <w:bookmarkEnd w:id="21229"/>
                <w:bookmarkEnd w:id="21230"/>
                <w:bookmarkEnd w:id="21231"/>
                <w:bookmarkEnd w:id="21232"/>
              </w:del>
            </w:ins>
          </w:p>
        </w:tc>
        <w:tc>
          <w:tcPr>
            <w:tcW w:w="2055" w:type="dxa"/>
            <w:noWrap/>
            <w:vAlign w:val="center"/>
            <w:hideMark/>
            <w:tcPrChange w:id="21233" w:author="phuong vu" w:date="2018-11-23T13:40:00Z">
              <w:tcPr>
                <w:tcW w:w="2899" w:type="dxa"/>
                <w:noWrap/>
                <w:vAlign w:val="center"/>
                <w:hideMark/>
              </w:tcPr>
            </w:tcPrChange>
          </w:tcPr>
          <w:p w14:paraId="14A3997F" w14:textId="50E7FEA6" w:rsidR="002E1BE3" w:rsidRPr="001856AA" w:rsidDel="00D10B12" w:rsidRDefault="002E1BE3" w:rsidP="00D10B12">
            <w:pPr>
              <w:spacing w:line="288" w:lineRule="auto"/>
              <w:ind w:right="226"/>
              <w:contextualSpacing/>
              <w:jc w:val="center"/>
              <w:rPr>
                <w:ins w:id="21234" w:author="phuong vu" w:date="2018-11-23T12:59:00Z"/>
                <w:del w:id="21235" w:author="Tran Huan" w:date="2018-12-03T01:22:00Z"/>
                <w:b/>
                <w:bCs/>
              </w:rPr>
              <w:pPrChange w:id="21236" w:author="Tran Huan" w:date="2018-12-03T01:23:00Z">
                <w:pPr>
                  <w:ind w:right="226"/>
                  <w:jc w:val="center"/>
                </w:pPr>
              </w:pPrChange>
            </w:pPr>
            <w:ins w:id="21237" w:author="phuong vu" w:date="2018-11-23T12:59:00Z">
              <w:del w:id="21238" w:author="Tran Huan" w:date="2018-12-03T01:22:00Z">
                <w:r w:rsidRPr="001856AA" w:rsidDel="00D10B12">
                  <w:rPr>
                    <w:b/>
                    <w:bCs/>
                    <w:lang w:val="da-DK"/>
                  </w:rPr>
                  <w:delText>Mô tả</w:delText>
                </w:r>
                <w:bookmarkStart w:id="21239" w:name="_Toc531570641"/>
                <w:bookmarkStart w:id="21240" w:name="_Toc531574489"/>
                <w:bookmarkStart w:id="21241" w:name="_Toc531578230"/>
                <w:bookmarkStart w:id="21242" w:name="_Toc531581968"/>
                <w:bookmarkEnd w:id="21239"/>
                <w:bookmarkEnd w:id="21240"/>
                <w:bookmarkEnd w:id="21241"/>
                <w:bookmarkEnd w:id="21242"/>
              </w:del>
            </w:ins>
          </w:p>
        </w:tc>
        <w:bookmarkStart w:id="21243" w:name="_Toc531570642"/>
        <w:bookmarkStart w:id="21244" w:name="_Toc531574490"/>
        <w:bookmarkStart w:id="21245" w:name="_Toc531578231"/>
        <w:bookmarkStart w:id="21246" w:name="_Toc531581969"/>
        <w:bookmarkEnd w:id="21243"/>
        <w:bookmarkEnd w:id="21244"/>
        <w:bookmarkEnd w:id="21245"/>
        <w:bookmarkEnd w:id="21246"/>
      </w:tr>
      <w:tr w:rsidR="002E1BE3" w:rsidRPr="001856AA" w:rsidDel="00D10B12" w14:paraId="5F2DC5A8" w14:textId="742ED183" w:rsidTr="00904AF3">
        <w:trPr>
          <w:trHeight w:val="300"/>
          <w:ins w:id="21247" w:author="phuong vu" w:date="2018-11-23T12:59:00Z"/>
          <w:del w:id="21248" w:author="Tran Huan" w:date="2018-12-03T01:22:00Z"/>
          <w:trPrChange w:id="21249" w:author="phuong vu" w:date="2018-11-23T13:40:00Z">
            <w:trPr>
              <w:trHeight w:val="300"/>
            </w:trPr>
          </w:trPrChange>
        </w:trPr>
        <w:tc>
          <w:tcPr>
            <w:tcW w:w="708" w:type="dxa"/>
            <w:noWrap/>
            <w:vAlign w:val="center"/>
            <w:hideMark/>
            <w:tcPrChange w:id="21250" w:author="phuong vu" w:date="2018-11-23T13:40:00Z">
              <w:tcPr>
                <w:tcW w:w="708" w:type="dxa"/>
                <w:noWrap/>
                <w:vAlign w:val="center"/>
                <w:hideMark/>
              </w:tcPr>
            </w:tcPrChange>
          </w:tcPr>
          <w:p w14:paraId="5278BECE" w14:textId="626DE1D3" w:rsidR="002E1BE3" w:rsidRPr="00FD2760" w:rsidDel="00D10B12" w:rsidRDefault="002E1BE3" w:rsidP="00D10B12">
            <w:pPr>
              <w:spacing w:line="288" w:lineRule="auto"/>
              <w:contextualSpacing/>
              <w:jc w:val="center"/>
              <w:rPr>
                <w:ins w:id="21251" w:author="phuong vu" w:date="2018-11-23T12:59:00Z"/>
                <w:del w:id="21252" w:author="Tran Huan" w:date="2018-12-03T01:22:00Z"/>
              </w:rPr>
              <w:pPrChange w:id="21253" w:author="Tran Huan" w:date="2018-12-03T01:23:00Z">
                <w:pPr>
                  <w:jc w:val="center"/>
                </w:pPr>
              </w:pPrChange>
            </w:pPr>
            <w:ins w:id="21254" w:author="phuong vu" w:date="2018-11-23T12:59:00Z">
              <w:del w:id="21255" w:author="Tran Huan" w:date="2018-12-03T01:22:00Z">
                <w:r w:rsidRPr="00FD2760" w:rsidDel="00D10B12">
                  <w:delText>1</w:delText>
                </w:r>
                <w:bookmarkStart w:id="21256" w:name="_Toc531570643"/>
                <w:bookmarkStart w:id="21257" w:name="_Toc531574491"/>
                <w:bookmarkStart w:id="21258" w:name="_Toc531578232"/>
                <w:bookmarkStart w:id="21259" w:name="_Toc531581970"/>
                <w:bookmarkEnd w:id="21256"/>
                <w:bookmarkEnd w:id="21257"/>
                <w:bookmarkEnd w:id="21258"/>
                <w:bookmarkEnd w:id="21259"/>
              </w:del>
            </w:ins>
          </w:p>
        </w:tc>
        <w:tc>
          <w:tcPr>
            <w:tcW w:w="1993" w:type="dxa"/>
            <w:noWrap/>
            <w:hideMark/>
            <w:tcPrChange w:id="21260" w:author="phuong vu" w:date="2018-11-23T13:40:00Z">
              <w:tcPr>
                <w:tcW w:w="1820" w:type="dxa"/>
                <w:noWrap/>
                <w:hideMark/>
              </w:tcPr>
            </w:tcPrChange>
          </w:tcPr>
          <w:p w14:paraId="7D3CC5B7" w14:textId="2C7D41EE" w:rsidR="002E1BE3" w:rsidRPr="00FD2760" w:rsidDel="00D10B12" w:rsidRDefault="002E1BE3" w:rsidP="00D10B12">
            <w:pPr>
              <w:spacing w:line="288" w:lineRule="auto"/>
              <w:contextualSpacing/>
              <w:rPr>
                <w:ins w:id="21261" w:author="phuong vu" w:date="2018-11-23T12:59:00Z"/>
                <w:del w:id="21262" w:author="Tran Huan" w:date="2018-12-03T01:22:00Z"/>
              </w:rPr>
              <w:pPrChange w:id="21263" w:author="Tran Huan" w:date="2018-12-03T01:23:00Z">
                <w:pPr/>
              </w:pPrChange>
            </w:pPr>
            <w:ins w:id="21264" w:author="phuong vu" w:date="2018-11-23T12:59:00Z">
              <w:del w:id="21265" w:author="Tran Huan" w:date="2018-12-03T01:22:00Z">
                <w:r w:rsidRPr="00FD2760" w:rsidDel="00D10B12">
                  <w:delText>id</w:delText>
                </w:r>
                <w:bookmarkStart w:id="21266" w:name="_Toc531570644"/>
                <w:bookmarkStart w:id="21267" w:name="_Toc531574492"/>
                <w:bookmarkStart w:id="21268" w:name="_Toc531578233"/>
                <w:bookmarkStart w:id="21269" w:name="_Toc531581971"/>
                <w:bookmarkEnd w:id="21266"/>
                <w:bookmarkEnd w:id="21267"/>
                <w:bookmarkEnd w:id="21268"/>
                <w:bookmarkEnd w:id="21269"/>
              </w:del>
            </w:ins>
          </w:p>
        </w:tc>
        <w:tc>
          <w:tcPr>
            <w:tcW w:w="1300" w:type="dxa"/>
            <w:noWrap/>
            <w:hideMark/>
            <w:tcPrChange w:id="21270" w:author="phuong vu" w:date="2018-11-23T13:40:00Z">
              <w:tcPr>
                <w:tcW w:w="1300" w:type="dxa"/>
                <w:noWrap/>
                <w:hideMark/>
              </w:tcPr>
            </w:tcPrChange>
          </w:tcPr>
          <w:p w14:paraId="1F79F85D" w14:textId="5C571EFA" w:rsidR="002E1BE3" w:rsidRPr="00FD2760" w:rsidDel="00D10B12" w:rsidRDefault="002E1BE3" w:rsidP="00D10B12">
            <w:pPr>
              <w:spacing w:line="288" w:lineRule="auto"/>
              <w:contextualSpacing/>
              <w:rPr>
                <w:ins w:id="21271" w:author="phuong vu" w:date="2018-11-23T12:59:00Z"/>
                <w:del w:id="21272" w:author="Tran Huan" w:date="2018-12-03T01:22:00Z"/>
              </w:rPr>
              <w:pPrChange w:id="21273" w:author="Tran Huan" w:date="2018-12-03T01:23:00Z">
                <w:pPr/>
              </w:pPrChange>
            </w:pPr>
            <w:ins w:id="21274" w:author="phuong vu" w:date="2018-11-23T12:59:00Z">
              <w:del w:id="21275" w:author="Tran Huan" w:date="2018-12-03T01:22:00Z">
                <w:r w:rsidRPr="00FD2760" w:rsidDel="00D10B12">
                  <w:delText>numeric</w:delText>
                </w:r>
                <w:bookmarkStart w:id="21276" w:name="_Toc531570645"/>
                <w:bookmarkStart w:id="21277" w:name="_Toc531574493"/>
                <w:bookmarkStart w:id="21278" w:name="_Toc531578234"/>
                <w:bookmarkStart w:id="21279" w:name="_Toc531581972"/>
                <w:bookmarkEnd w:id="21276"/>
                <w:bookmarkEnd w:id="21277"/>
                <w:bookmarkEnd w:id="21278"/>
                <w:bookmarkEnd w:id="21279"/>
              </w:del>
            </w:ins>
          </w:p>
        </w:tc>
        <w:tc>
          <w:tcPr>
            <w:tcW w:w="1098" w:type="dxa"/>
            <w:noWrap/>
            <w:vAlign w:val="center"/>
            <w:hideMark/>
            <w:tcPrChange w:id="21280" w:author="phuong vu" w:date="2018-11-23T13:40:00Z">
              <w:tcPr>
                <w:tcW w:w="1098" w:type="dxa"/>
                <w:noWrap/>
                <w:vAlign w:val="center"/>
                <w:hideMark/>
              </w:tcPr>
            </w:tcPrChange>
          </w:tcPr>
          <w:p w14:paraId="2539DD6E" w14:textId="154C3CA8" w:rsidR="002E1BE3" w:rsidRPr="00FD2760" w:rsidDel="00D10B12" w:rsidRDefault="002E1BE3" w:rsidP="00D10B12">
            <w:pPr>
              <w:spacing w:line="288" w:lineRule="auto"/>
              <w:contextualSpacing/>
              <w:jc w:val="center"/>
              <w:rPr>
                <w:ins w:id="21281" w:author="phuong vu" w:date="2018-11-23T12:59:00Z"/>
                <w:del w:id="21282" w:author="Tran Huan" w:date="2018-12-03T01:22:00Z"/>
              </w:rPr>
              <w:pPrChange w:id="21283" w:author="Tran Huan" w:date="2018-12-03T01:23:00Z">
                <w:pPr>
                  <w:jc w:val="center"/>
                </w:pPr>
              </w:pPrChange>
            </w:pPr>
            <w:bookmarkStart w:id="21284" w:name="_Toc531570646"/>
            <w:bookmarkStart w:id="21285" w:name="_Toc531574494"/>
            <w:bookmarkStart w:id="21286" w:name="_Toc531578235"/>
            <w:bookmarkStart w:id="21287" w:name="_Toc531581973"/>
            <w:bookmarkEnd w:id="21284"/>
            <w:bookmarkEnd w:id="21285"/>
            <w:bookmarkEnd w:id="21286"/>
            <w:bookmarkEnd w:id="21287"/>
          </w:p>
        </w:tc>
        <w:tc>
          <w:tcPr>
            <w:tcW w:w="838" w:type="dxa"/>
            <w:noWrap/>
            <w:vAlign w:val="center"/>
            <w:hideMark/>
            <w:tcPrChange w:id="21288" w:author="phuong vu" w:date="2018-11-23T13:40:00Z">
              <w:tcPr>
                <w:tcW w:w="838" w:type="dxa"/>
                <w:noWrap/>
                <w:vAlign w:val="center"/>
                <w:hideMark/>
              </w:tcPr>
            </w:tcPrChange>
          </w:tcPr>
          <w:p w14:paraId="37F0900A" w14:textId="28BFB8B9" w:rsidR="002E1BE3" w:rsidRPr="00FD2760" w:rsidDel="00D10B12" w:rsidRDefault="002E1BE3" w:rsidP="00D10B12">
            <w:pPr>
              <w:spacing w:line="288" w:lineRule="auto"/>
              <w:contextualSpacing/>
              <w:jc w:val="center"/>
              <w:rPr>
                <w:ins w:id="21289" w:author="phuong vu" w:date="2018-11-23T12:59:00Z"/>
                <w:del w:id="21290" w:author="Tran Huan" w:date="2018-12-03T01:22:00Z"/>
              </w:rPr>
              <w:pPrChange w:id="21291" w:author="Tran Huan" w:date="2018-12-03T01:23:00Z">
                <w:pPr>
                  <w:jc w:val="center"/>
                </w:pPr>
              </w:pPrChange>
            </w:pPr>
            <w:ins w:id="21292" w:author="phuong vu" w:date="2018-11-23T12:59:00Z">
              <w:del w:id="21293" w:author="Tran Huan" w:date="2018-12-03T01:22:00Z">
                <w:r w:rsidRPr="00FD2760" w:rsidDel="00D10B12">
                  <w:delText>X</w:delText>
                </w:r>
                <w:bookmarkStart w:id="21294" w:name="_Toc531570647"/>
                <w:bookmarkStart w:id="21295" w:name="_Toc531574495"/>
                <w:bookmarkStart w:id="21296" w:name="_Toc531578236"/>
                <w:bookmarkStart w:id="21297" w:name="_Toc531581974"/>
                <w:bookmarkEnd w:id="21294"/>
                <w:bookmarkEnd w:id="21295"/>
                <w:bookmarkEnd w:id="21296"/>
                <w:bookmarkEnd w:id="21297"/>
              </w:del>
            </w:ins>
          </w:p>
        </w:tc>
        <w:tc>
          <w:tcPr>
            <w:tcW w:w="823" w:type="dxa"/>
            <w:noWrap/>
            <w:vAlign w:val="center"/>
            <w:hideMark/>
            <w:tcPrChange w:id="21298" w:author="phuong vu" w:date="2018-11-23T13:40:00Z">
              <w:tcPr>
                <w:tcW w:w="823" w:type="dxa"/>
                <w:noWrap/>
                <w:vAlign w:val="center"/>
                <w:hideMark/>
              </w:tcPr>
            </w:tcPrChange>
          </w:tcPr>
          <w:p w14:paraId="22D2A9A0" w14:textId="5E1E53D1" w:rsidR="002E1BE3" w:rsidRPr="00FD2760" w:rsidDel="00D10B12" w:rsidRDefault="002E1BE3" w:rsidP="00D10B12">
            <w:pPr>
              <w:spacing w:line="288" w:lineRule="auto"/>
              <w:contextualSpacing/>
              <w:jc w:val="center"/>
              <w:rPr>
                <w:ins w:id="21299" w:author="phuong vu" w:date="2018-11-23T12:59:00Z"/>
                <w:del w:id="21300" w:author="Tran Huan" w:date="2018-12-03T01:22:00Z"/>
              </w:rPr>
              <w:pPrChange w:id="21301" w:author="Tran Huan" w:date="2018-12-03T01:23:00Z">
                <w:pPr>
                  <w:jc w:val="center"/>
                </w:pPr>
              </w:pPrChange>
            </w:pPr>
            <w:bookmarkStart w:id="21302" w:name="_Toc531570648"/>
            <w:bookmarkStart w:id="21303" w:name="_Toc531574496"/>
            <w:bookmarkStart w:id="21304" w:name="_Toc531578237"/>
            <w:bookmarkStart w:id="21305" w:name="_Toc531581975"/>
            <w:bookmarkEnd w:id="21302"/>
            <w:bookmarkEnd w:id="21303"/>
            <w:bookmarkEnd w:id="21304"/>
            <w:bookmarkEnd w:id="21305"/>
          </w:p>
        </w:tc>
        <w:tc>
          <w:tcPr>
            <w:tcW w:w="2055" w:type="dxa"/>
            <w:noWrap/>
            <w:hideMark/>
            <w:tcPrChange w:id="21306" w:author="phuong vu" w:date="2018-11-23T13:40:00Z">
              <w:tcPr>
                <w:tcW w:w="2899" w:type="dxa"/>
                <w:noWrap/>
                <w:hideMark/>
              </w:tcPr>
            </w:tcPrChange>
          </w:tcPr>
          <w:p w14:paraId="06C21860" w14:textId="027C434F" w:rsidR="002E1BE3" w:rsidRPr="00FD2760" w:rsidDel="00D10B12" w:rsidRDefault="002E1BE3" w:rsidP="00D10B12">
            <w:pPr>
              <w:spacing w:line="288" w:lineRule="auto"/>
              <w:contextualSpacing/>
              <w:rPr>
                <w:ins w:id="21307" w:author="phuong vu" w:date="2018-11-23T12:59:00Z"/>
                <w:del w:id="21308" w:author="Tran Huan" w:date="2018-12-03T01:22:00Z"/>
                <w:lang w:val="en-US"/>
              </w:rPr>
              <w:pPrChange w:id="21309" w:author="Tran Huan" w:date="2018-12-03T01:23:00Z">
                <w:pPr/>
              </w:pPrChange>
            </w:pPr>
            <w:ins w:id="21310" w:author="phuong vu" w:date="2018-11-23T12:59:00Z">
              <w:del w:id="21311" w:author="Tran Huan" w:date="2018-12-03T01:22:00Z">
                <w:r w:rsidRPr="00FD2760" w:rsidDel="00D10B12">
                  <w:delText xml:space="preserve">ID </w:delText>
                </w:r>
                <w:r w:rsidDel="00D10B12">
                  <w:rPr>
                    <w:lang w:val="en-US"/>
                  </w:rPr>
                  <w:delText>chất liệu</w:delText>
                </w:r>
                <w:bookmarkStart w:id="21312" w:name="_Toc531570649"/>
                <w:bookmarkStart w:id="21313" w:name="_Toc531574497"/>
                <w:bookmarkStart w:id="21314" w:name="_Toc531578238"/>
                <w:bookmarkStart w:id="21315" w:name="_Toc531581976"/>
                <w:bookmarkEnd w:id="21312"/>
                <w:bookmarkEnd w:id="21313"/>
                <w:bookmarkEnd w:id="21314"/>
                <w:bookmarkEnd w:id="21315"/>
              </w:del>
            </w:ins>
          </w:p>
        </w:tc>
        <w:bookmarkStart w:id="21316" w:name="_Toc531570650"/>
        <w:bookmarkStart w:id="21317" w:name="_Toc531574498"/>
        <w:bookmarkStart w:id="21318" w:name="_Toc531578239"/>
        <w:bookmarkStart w:id="21319" w:name="_Toc531581977"/>
        <w:bookmarkEnd w:id="21316"/>
        <w:bookmarkEnd w:id="21317"/>
        <w:bookmarkEnd w:id="21318"/>
        <w:bookmarkEnd w:id="21319"/>
      </w:tr>
      <w:tr w:rsidR="002E1BE3" w:rsidRPr="001856AA" w:rsidDel="00D10B12" w14:paraId="518D9D62" w14:textId="153A3A43" w:rsidTr="00904AF3">
        <w:trPr>
          <w:trHeight w:val="300"/>
          <w:ins w:id="21320" w:author="phuong vu" w:date="2018-11-23T12:59:00Z"/>
          <w:del w:id="21321" w:author="Tran Huan" w:date="2018-12-03T01:22:00Z"/>
          <w:trPrChange w:id="21322" w:author="phuong vu" w:date="2018-11-23T13:40:00Z">
            <w:trPr>
              <w:trHeight w:val="300"/>
            </w:trPr>
          </w:trPrChange>
        </w:trPr>
        <w:tc>
          <w:tcPr>
            <w:tcW w:w="708" w:type="dxa"/>
            <w:noWrap/>
            <w:vAlign w:val="center"/>
            <w:hideMark/>
            <w:tcPrChange w:id="21323" w:author="phuong vu" w:date="2018-11-23T13:40:00Z">
              <w:tcPr>
                <w:tcW w:w="708" w:type="dxa"/>
                <w:noWrap/>
                <w:vAlign w:val="center"/>
                <w:hideMark/>
              </w:tcPr>
            </w:tcPrChange>
          </w:tcPr>
          <w:p w14:paraId="7A04B35E" w14:textId="4328880D" w:rsidR="002E1BE3" w:rsidRPr="00FD2760" w:rsidDel="00D10B12" w:rsidRDefault="002E1BE3" w:rsidP="00D10B12">
            <w:pPr>
              <w:spacing w:line="288" w:lineRule="auto"/>
              <w:contextualSpacing/>
              <w:jc w:val="center"/>
              <w:rPr>
                <w:ins w:id="21324" w:author="phuong vu" w:date="2018-11-23T12:59:00Z"/>
                <w:del w:id="21325" w:author="Tran Huan" w:date="2018-12-03T01:22:00Z"/>
              </w:rPr>
              <w:pPrChange w:id="21326" w:author="Tran Huan" w:date="2018-12-03T01:23:00Z">
                <w:pPr>
                  <w:jc w:val="center"/>
                </w:pPr>
              </w:pPrChange>
            </w:pPr>
            <w:ins w:id="21327" w:author="phuong vu" w:date="2018-11-23T12:59:00Z">
              <w:del w:id="21328" w:author="Tran Huan" w:date="2018-12-03T01:22:00Z">
                <w:r w:rsidRPr="00FD2760" w:rsidDel="00D10B12">
                  <w:delText>2</w:delText>
                </w:r>
                <w:bookmarkStart w:id="21329" w:name="_Toc531570651"/>
                <w:bookmarkStart w:id="21330" w:name="_Toc531574499"/>
                <w:bookmarkStart w:id="21331" w:name="_Toc531578240"/>
                <w:bookmarkStart w:id="21332" w:name="_Toc531581978"/>
                <w:bookmarkEnd w:id="21329"/>
                <w:bookmarkEnd w:id="21330"/>
                <w:bookmarkEnd w:id="21331"/>
                <w:bookmarkEnd w:id="21332"/>
              </w:del>
            </w:ins>
          </w:p>
        </w:tc>
        <w:tc>
          <w:tcPr>
            <w:tcW w:w="1993" w:type="dxa"/>
            <w:noWrap/>
            <w:hideMark/>
            <w:tcPrChange w:id="21333" w:author="phuong vu" w:date="2018-11-23T13:40:00Z">
              <w:tcPr>
                <w:tcW w:w="1820" w:type="dxa"/>
                <w:noWrap/>
                <w:hideMark/>
              </w:tcPr>
            </w:tcPrChange>
          </w:tcPr>
          <w:p w14:paraId="21620839" w14:textId="413EC766" w:rsidR="002E1BE3" w:rsidRPr="00FD2760" w:rsidDel="00D10B12" w:rsidRDefault="002E1BE3" w:rsidP="00D10B12">
            <w:pPr>
              <w:spacing w:line="288" w:lineRule="auto"/>
              <w:contextualSpacing/>
              <w:rPr>
                <w:ins w:id="21334" w:author="phuong vu" w:date="2018-11-23T12:59:00Z"/>
                <w:del w:id="21335" w:author="Tran Huan" w:date="2018-12-03T01:22:00Z"/>
              </w:rPr>
              <w:pPrChange w:id="21336" w:author="Tran Huan" w:date="2018-12-03T01:23:00Z">
                <w:pPr/>
              </w:pPrChange>
            </w:pPr>
            <w:ins w:id="21337" w:author="phuong vu" w:date="2018-11-23T12:59:00Z">
              <w:del w:id="21338" w:author="Tran Huan" w:date="2018-12-03T01:22:00Z">
                <w:r w:rsidDel="00D10B12">
                  <w:rPr>
                    <w:lang w:val="en-US"/>
                  </w:rPr>
                  <w:delText>promotion</w:delText>
                </w:r>
                <w:r w:rsidRPr="00FD2760" w:rsidDel="00D10B12">
                  <w:delText>_name</w:delText>
                </w:r>
                <w:bookmarkStart w:id="21339" w:name="_Toc531570652"/>
                <w:bookmarkStart w:id="21340" w:name="_Toc531574500"/>
                <w:bookmarkStart w:id="21341" w:name="_Toc531578241"/>
                <w:bookmarkStart w:id="21342" w:name="_Toc531581979"/>
                <w:bookmarkEnd w:id="21339"/>
                <w:bookmarkEnd w:id="21340"/>
                <w:bookmarkEnd w:id="21341"/>
                <w:bookmarkEnd w:id="21342"/>
              </w:del>
            </w:ins>
          </w:p>
        </w:tc>
        <w:tc>
          <w:tcPr>
            <w:tcW w:w="1300" w:type="dxa"/>
            <w:noWrap/>
            <w:hideMark/>
            <w:tcPrChange w:id="21343" w:author="phuong vu" w:date="2018-11-23T13:40:00Z">
              <w:tcPr>
                <w:tcW w:w="1300" w:type="dxa"/>
                <w:noWrap/>
                <w:hideMark/>
              </w:tcPr>
            </w:tcPrChange>
          </w:tcPr>
          <w:p w14:paraId="48E23BE9" w14:textId="207467C0" w:rsidR="002E1BE3" w:rsidRPr="00FD2760" w:rsidDel="00D10B12" w:rsidRDefault="002E1BE3" w:rsidP="00D10B12">
            <w:pPr>
              <w:spacing w:line="288" w:lineRule="auto"/>
              <w:contextualSpacing/>
              <w:rPr>
                <w:ins w:id="21344" w:author="phuong vu" w:date="2018-11-23T12:59:00Z"/>
                <w:del w:id="21345" w:author="Tran Huan" w:date="2018-12-03T01:22:00Z"/>
              </w:rPr>
              <w:pPrChange w:id="21346" w:author="Tran Huan" w:date="2018-12-03T01:23:00Z">
                <w:pPr/>
              </w:pPrChange>
            </w:pPr>
            <w:ins w:id="21347" w:author="phuong vu" w:date="2018-11-23T12:59:00Z">
              <w:del w:id="21348" w:author="Tran Huan" w:date="2018-12-03T01:22:00Z">
                <w:r w:rsidRPr="00FD2760" w:rsidDel="00D10B12">
                  <w:delText>character varying</w:delText>
                </w:r>
                <w:bookmarkStart w:id="21349" w:name="_Toc531570653"/>
                <w:bookmarkStart w:id="21350" w:name="_Toc531574501"/>
                <w:bookmarkStart w:id="21351" w:name="_Toc531578242"/>
                <w:bookmarkStart w:id="21352" w:name="_Toc531581980"/>
                <w:bookmarkEnd w:id="21349"/>
                <w:bookmarkEnd w:id="21350"/>
                <w:bookmarkEnd w:id="21351"/>
                <w:bookmarkEnd w:id="21352"/>
              </w:del>
            </w:ins>
          </w:p>
        </w:tc>
        <w:tc>
          <w:tcPr>
            <w:tcW w:w="1098" w:type="dxa"/>
            <w:noWrap/>
            <w:vAlign w:val="center"/>
            <w:hideMark/>
            <w:tcPrChange w:id="21353" w:author="phuong vu" w:date="2018-11-23T13:40:00Z">
              <w:tcPr>
                <w:tcW w:w="1098" w:type="dxa"/>
                <w:noWrap/>
                <w:vAlign w:val="center"/>
                <w:hideMark/>
              </w:tcPr>
            </w:tcPrChange>
          </w:tcPr>
          <w:p w14:paraId="2A21453E" w14:textId="2CBD0678" w:rsidR="002E1BE3" w:rsidRPr="00FD2760" w:rsidDel="00D10B12" w:rsidRDefault="002E1BE3" w:rsidP="00D10B12">
            <w:pPr>
              <w:spacing w:line="288" w:lineRule="auto"/>
              <w:contextualSpacing/>
              <w:jc w:val="center"/>
              <w:rPr>
                <w:ins w:id="21354" w:author="phuong vu" w:date="2018-11-23T12:59:00Z"/>
                <w:del w:id="21355" w:author="Tran Huan" w:date="2018-12-03T01:22:00Z"/>
              </w:rPr>
              <w:pPrChange w:id="21356" w:author="Tran Huan" w:date="2018-12-03T01:23:00Z">
                <w:pPr>
                  <w:jc w:val="center"/>
                </w:pPr>
              </w:pPrChange>
            </w:pPr>
            <w:bookmarkStart w:id="21357" w:name="_Toc531570654"/>
            <w:bookmarkStart w:id="21358" w:name="_Toc531574502"/>
            <w:bookmarkStart w:id="21359" w:name="_Toc531578243"/>
            <w:bookmarkStart w:id="21360" w:name="_Toc531581981"/>
            <w:bookmarkEnd w:id="21357"/>
            <w:bookmarkEnd w:id="21358"/>
            <w:bookmarkEnd w:id="21359"/>
            <w:bookmarkEnd w:id="21360"/>
          </w:p>
        </w:tc>
        <w:tc>
          <w:tcPr>
            <w:tcW w:w="838" w:type="dxa"/>
            <w:noWrap/>
            <w:vAlign w:val="center"/>
            <w:hideMark/>
            <w:tcPrChange w:id="21361" w:author="phuong vu" w:date="2018-11-23T13:40:00Z">
              <w:tcPr>
                <w:tcW w:w="838" w:type="dxa"/>
                <w:noWrap/>
                <w:vAlign w:val="center"/>
                <w:hideMark/>
              </w:tcPr>
            </w:tcPrChange>
          </w:tcPr>
          <w:p w14:paraId="596A2F11" w14:textId="6AADFBA3" w:rsidR="002E1BE3" w:rsidRPr="00FD2760" w:rsidDel="00D10B12" w:rsidRDefault="002E1BE3" w:rsidP="00D10B12">
            <w:pPr>
              <w:spacing w:line="288" w:lineRule="auto"/>
              <w:contextualSpacing/>
              <w:jc w:val="center"/>
              <w:rPr>
                <w:ins w:id="21362" w:author="phuong vu" w:date="2018-11-23T12:59:00Z"/>
                <w:del w:id="21363" w:author="Tran Huan" w:date="2018-12-03T01:22:00Z"/>
              </w:rPr>
              <w:pPrChange w:id="21364" w:author="Tran Huan" w:date="2018-12-03T01:23:00Z">
                <w:pPr>
                  <w:jc w:val="center"/>
                </w:pPr>
              </w:pPrChange>
            </w:pPr>
            <w:bookmarkStart w:id="21365" w:name="_Toc531570655"/>
            <w:bookmarkStart w:id="21366" w:name="_Toc531574503"/>
            <w:bookmarkStart w:id="21367" w:name="_Toc531578244"/>
            <w:bookmarkStart w:id="21368" w:name="_Toc531581982"/>
            <w:bookmarkEnd w:id="21365"/>
            <w:bookmarkEnd w:id="21366"/>
            <w:bookmarkEnd w:id="21367"/>
            <w:bookmarkEnd w:id="21368"/>
          </w:p>
        </w:tc>
        <w:tc>
          <w:tcPr>
            <w:tcW w:w="823" w:type="dxa"/>
            <w:noWrap/>
            <w:vAlign w:val="center"/>
            <w:hideMark/>
            <w:tcPrChange w:id="21369" w:author="phuong vu" w:date="2018-11-23T13:40:00Z">
              <w:tcPr>
                <w:tcW w:w="823" w:type="dxa"/>
                <w:noWrap/>
                <w:vAlign w:val="center"/>
                <w:hideMark/>
              </w:tcPr>
            </w:tcPrChange>
          </w:tcPr>
          <w:p w14:paraId="599C8D52" w14:textId="2F9B9873" w:rsidR="002E1BE3" w:rsidRPr="00FD2760" w:rsidDel="00D10B12" w:rsidRDefault="002E1BE3" w:rsidP="00D10B12">
            <w:pPr>
              <w:spacing w:line="288" w:lineRule="auto"/>
              <w:contextualSpacing/>
              <w:jc w:val="center"/>
              <w:rPr>
                <w:ins w:id="21370" w:author="phuong vu" w:date="2018-11-23T12:59:00Z"/>
                <w:del w:id="21371" w:author="Tran Huan" w:date="2018-12-03T01:22:00Z"/>
              </w:rPr>
              <w:pPrChange w:id="21372" w:author="Tran Huan" w:date="2018-12-03T01:23:00Z">
                <w:pPr>
                  <w:jc w:val="center"/>
                </w:pPr>
              </w:pPrChange>
            </w:pPr>
            <w:bookmarkStart w:id="21373" w:name="_Toc531570656"/>
            <w:bookmarkStart w:id="21374" w:name="_Toc531574504"/>
            <w:bookmarkStart w:id="21375" w:name="_Toc531578245"/>
            <w:bookmarkStart w:id="21376" w:name="_Toc531581983"/>
            <w:bookmarkEnd w:id="21373"/>
            <w:bookmarkEnd w:id="21374"/>
            <w:bookmarkEnd w:id="21375"/>
            <w:bookmarkEnd w:id="21376"/>
          </w:p>
        </w:tc>
        <w:tc>
          <w:tcPr>
            <w:tcW w:w="2055" w:type="dxa"/>
            <w:noWrap/>
            <w:hideMark/>
            <w:tcPrChange w:id="21377" w:author="phuong vu" w:date="2018-11-23T13:40:00Z">
              <w:tcPr>
                <w:tcW w:w="2899" w:type="dxa"/>
                <w:noWrap/>
                <w:hideMark/>
              </w:tcPr>
            </w:tcPrChange>
          </w:tcPr>
          <w:p w14:paraId="65E65D13" w14:textId="4D677682" w:rsidR="002E1BE3" w:rsidRPr="00FD2760" w:rsidDel="00D10B12" w:rsidRDefault="002E1BE3" w:rsidP="00D10B12">
            <w:pPr>
              <w:spacing w:line="288" w:lineRule="auto"/>
              <w:contextualSpacing/>
              <w:rPr>
                <w:ins w:id="21378" w:author="phuong vu" w:date="2018-11-23T12:59:00Z"/>
                <w:del w:id="21379" w:author="Tran Huan" w:date="2018-12-03T01:22:00Z"/>
                <w:lang w:val="en-US"/>
              </w:rPr>
              <w:pPrChange w:id="21380" w:author="Tran Huan" w:date="2018-12-03T01:23:00Z">
                <w:pPr/>
              </w:pPrChange>
            </w:pPr>
            <w:ins w:id="21381" w:author="phuong vu" w:date="2018-11-23T12:59:00Z">
              <w:del w:id="21382" w:author="Tran Huan" w:date="2018-12-03T01:22:00Z">
                <w:r w:rsidDel="00D10B12">
                  <w:rPr>
                    <w:lang w:val="en-US"/>
                  </w:rPr>
                  <w:delText>Tên chất liệu</w:delText>
                </w:r>
                <w:bookmarkStart w:id="21383" w:name="_Toc531570657"/>
                <w:bookmarkStart w:id="21384" w:name="_Toc531574505"/>
                <w:bookmarkStart w:id="21385" w:name="_Toc531578246"/>
                <w:bookmarkStart w:id="21386" w:name="_Toc531581984"/>
                <w:bookmarkEnd w:id="21383"/>
                <w:bookmarkEnd w:id="21384"/>
                <w:bookmarkEnd w:id="21385"/>
                <w:bookmarkEnd w:id="21386"/>
              </w:del>
            </w:ins>
          </w:p>
        </w:tc>
        <w:bookmarkStart w:id="21387" w:name="_Toc531570658"/>
        <w:bookmarkStart w:id="21388" w:name="_Toc531574506"/>
        <w:bookmarkStart w:id="21389" w:name="_Toc531578247"/>
        <w:bookmarkStart w:id="21390" w:name="_Toc531581985"/>
        <w:bookmarkEnd w:id="21387"/>
        <w:bookmarkEnd w:id="21388"/>
        <w:bookmarkEnd w:id="21389"/>
        <w:bookmarkEnd w:id="21390"/>
      </w:tr>
      <w:tr w:rsidR="002E1BE3" w:rsidRPr="001856AA" w:rsidDel="00D10B12" w14:paraId="16A7DE70" w14:textId="7D426326" w:rsidTr="00904AF3">
        <w:trPr>
          <w:trHeight w:val="300"/>
          <w:ins w:id="21391" w:author="phuong vu" w:date="2018-11-23T12:59:00Z"/>
          <w:del w:id="21392" w:author="Tran Huan" w:date="2018-12-03T01:22:00Z"/>
          <w:trPrChange w:id="21393" w:author="phuong vu" w:date="2018-11-23T13:40:00Z">
            <w:trPr>
              <w:trHeight w:val="300"/>
            </w:trPr>
          </w:trPrChange>
        </w:trPr>
        <w:tc>
          <w:tcPr>
            <w:tcW w:w="708" w:type="dxa"/>
            <w:noWrap/>
            <w:vAlign w:val="center"/>
            <w:tcPrChange w:id="21394" w:author="phuong vu" w:date="2018-11-23T13:40:00Z">
              <w:tcPr>
                <w:tcW w:w="708" w:type="dxa"/>
                <w:noWrap/>
                <w:vAlign w:val="center"/>
              </w:tcPr>
            </w:tcPrChange>
          </w:tcPr>
          <w:p w14:paraId="4371BCC8" w14:textId="4150E7BA" w:rsidR="002E1BE3" w:rsidRPr="002E1BE3" w:rsidDel="00D10B12" w:rsidRDefault="002E1BE3" w:rsidP="00D10B12">
            <w:pPr>
              <w:spacing w:line="288" w:lineRule="auto"/>
              <w:contextualSpacing/>
              <w:jc w:val="center"/>
              <w:rPr>
                <w:ins w:id="21395" w:author="phuong vu" w:date="2018-11-23T12:59:00Z"/>
                <w:del w:id="21396" w:author="Tran Huan" w:date="2018-12-03T01:22:00Z"/>
                <w:lang w:val="en-US"/>
                <w:rPrChange w:id="21397" w:author="phuong vu" w:date="2018-11-23T12:59:00Z">
                  <w:rPr>
                    <w:ins w:id="21398" w:author="phuong vu" w:date="2018-11-23T12:59:00Z"/>
                    <w:del w:id="21399" w:author="Tran Huan" w:date="2018-12-03T01:22:00Z"/>
                  </w:rPr>
                </w:rPrChange>
              </w:rPr>
              <w:pPrChange w:id="21400" w:author="Tran Huan" w:date="2018-12-03T01:23:00Z">
                <w:pPr>
                  <w:jc w:val="center"/>
                </w:pPr>
              </w:pPrChange>
            </w:pPr>
            <w:ins w:id="21401" w:author="phuong vu" w:date="2018-11-23T12:59:00Z">
              <w:del w:id="21402" w:author="Tran Huan" w:date="2018-12-03T01:22:00Z">
                <w:r w:rsidDel="00D10B12">
                  <w:rPr>
                    <w:lang w:val="en-US"/>
                  </w:rPr>
                  <w:delText>3</w:delText>
                </w:r>
                <w:bookmarkStart w:id="21403" w:name="_Toc531570659"/>
                <w:bookmarkStart w:id="21404" w:name="_Toc531574507"/>
                <w:bookmarkStart w:id="21405" w:name="_Toc531578248"/>
                <w:bookmarkStart w:id="21406" w:name="_Toc531581986"/>
                <w:bookmarkEnd w:id="21403"/>
                <w:bookmarkEnd w:id="21404"/>
                <w:bookmarkEnd w:id="21405"/>
                <w:bookmarkEnd w:id="21406"/>
              </w:del>
            </w:ins>
          </w:p>
        </w:tc>
        <w:tc>
          <w:tcPr>
            <w:tcW w:w="1993" w:type="dxa"/>
            <w:noWrap/>
            <w:tcPrChange w:id="21407" w:author="phuong vu" w:date="2018-11-23T13:40:00Z">
              <w:tcPr>
                <w:tcW w:w="1820" w:type="dxa"/>
                <w:noWrap/>
              </w:tcPr>
            </w:tcPrChange>
          </w:tcPr>
          <w:p w14:paraId="7D641EDE" w14:textId="57D69679" w:rsidR="002E1BE3" w:rsidDel="00D10B12" w:rsidRDefault="002E1BE3" w:rsidP="00D10B12">
            <w:pPr>
              <w:spacing w:line="288" w:lineRule="auto"/>
              <w:contextualSpacing/>
              <w:rPr>
                <w:ins w:id="21408" w:author="phuong vu" w:date="2018-11-23T12:59:00Z"/>
                <w:del w:id="21409" w:author="Tran Huan" w:date="2018-12-03T01:22:00Z"/>
                <w:lang w:val="en-US"/>
              </w:rPr>
              <w:pPrChange w:id="21410" w:author="Tran Huan" w:date="2018-12-03T01:23:00Z">
                <w:pPr/>
              </w:pPrChange>
            </w:pPr>
            <w:ins w:id="21411" w:author="phuong vu" w:date="2018-11-23T12:59:00Z">
              <w:del w:id="21412" w:author="Tran Huan" w:date="2018-12-03T01:22:00Z">
                <w:r w:rsidDel="00D10B12">
                  <w:rPr>
                    <w:lang w:val="en-US"/>
                  </w:rPr>
                  <w:delText>sale</w:delText>
                </w:r>
                <w:bookmarkStart w:id="21413" w:name="_Toc531570660"/>
                <w:bookmarkStart w:id="21414" w:name="_Toc531574508"/>
                <w:bookmarkStart w:id="21415" w:name="_Toc531578249"/>
                <w:bookmarkStart w:id="21416" w:name="_Toc531581987"/>
                <w:bookmarkEnd w:id="21413"/>
                <w:bookmarkEnd w:id="21414"/>
                <w:bookmarkEnd w:id="21415"/>
                <w:bookmarkEnd w:id="21416"/>
              </w:del>
            </w:ins>
          </w:p>
        </w:tc>
        <w:tc>
          <w:tcPr>
            <w:tcW w:w="1300" w:type="dxa"/>
            <w:noWrap/>
            <w:tcPrChange w:id="21417" w:author="phuong vu" w:date="2018-11-23T13:40:00Z">
              <w:tcPr>
                <w:tcW w:w="1300" w:type="dxa"/>
                <w:noWrap/>
              </w:tcPr>
            </w:tcPrChange>
          </w:tcPr>
          <w:p w14:paraId="0501362B" w14:textId="5CEB38A7" w:rsidR="002E1BE3" w:rsidRPr="002E1BE3" w:rsidDel="00D10B12" w:rsidRDefault="002E1BE3" w:rsidP="00D10B12">
            <w:pPr>
              <w:spacing w:line="288" w:lineRule="auto"/>
              <w:contextualSpacing/>
              <w:rPr>
                <w:ins w:id="21418" w:author="phuong vu" w:date="2018-11-23T12:59:00Z"/>
                <w:del w:id="21419" w:author="Tran Huan" w:date="2018-12-03T01:22:00Z"/>
                <w:lang w:val="en-US"/>
                <w:rPrChange w:id="21420" w:author="phuong vu" w:date="2018-11-23T12:59:00Z">
                  <w:rPr>
                    <w:ins w:id="21421" w:author="phuong vu" w:date="2018-11-23T12:59:00Z"/>
                    <w:del w:id="21422" w:author="Tran Huan" w:date="2018-12-03T01:22:00Z"/>
                  </w:rPr>
                </w:rPrChange>
              </w:rPr>
              <w:pPrChange w:id="21423" w:author="Tran Huan" w:date="2018-12-03T01:23:00Z">
                <w:pPr/>
              </w:pPrChange>
            </w:pPr>
            <w:ins w:id="21424" w:author="phuong vu" w:date="2018-11-23T12:59:00Z">
              <w:del w:id="21425" w:author="Tran Huan" w:date="2018-12-03T01:22:00Z">
                <w:r w:rsidDel="00D10B12">
                  <w:rPr>
                    <w:lang w:val="en-US"/>
                  </w:rPr>
                  <w:delText>integer</w:delText>
                </w:r>
                <w:bookmarkStart w:id="21426" w:name="_Toc531570661"/>
                <w:bookmarkStart w:id="21427" w:name="_Toc531574509"/>
                <w:bookmarkStart w:id="21428" w:name="_Toc531578250"/>
                <w:bookmarkStart w:id="21429" w:name="_Toc531581988"/>
                <w:bookmarkEnd w:id="21426"/>
                <w:bookmarkEnd w:id="21427"/>
                <w:bookmarkEnd w:id="21428"/>
                <w:bookmarkEnd w:id="21429"/>
              </w:del>
            </w:ins>
          </w:p>
        </w:tc>
        <w:tc>
          <w:tcPr>
            <w:tcW w:w="1098" w:type="dxa"/>
            <w:noWrap/>
            <w:vAlign w:val="center"/>
            <w:tcPrChange w:id="21430" w:author="phuong vu" w:date="2018-11-23T13:40:00Z">
              <w:tcPr>
                <w:tcW w:w="1098" w:type="dxa"/>
                <w:noWrap/>
                <w:vAlign w:val="center"/>
              </w:tcPr>
            </w:tcPrChange>
          </w:tcPr>
          <w:p w14:paraId="1A87CB7E" w14:textId="46E933F0" w:rsidR="002E1BE3" w:rsidRPr="00FD2760" w:rsidDel="00D10B12" w:rsidRDefault="002E1BE3" w:rsidP="00D10B12">
            <w:pPr>
              <w:spacing w:line="288" w:lineRule="auto"/>
              <w:contextualSpacing/>
              <w:jc w:val="center"/>
              <w:rPr>
                <w:ins w:id="21431" w:author="phuong vu" w:date="2018-11-23T12:59:00Z"/>
                <w:del w:id="21432" w:author="Tran Huan" w:date="2018-12-03T01:22:00Z"/>
              </w:rPr>
              <w:pPrChange w:id="21433" w:author="Tran Huan" w:date="2018-12-03T01:23:00Z">
                <w:pPr>
                  <w:jc w:val="center"/>
                </w:pPr>
              </w:pPrChange>
            </w:pPr>
            <w:bookmarkStart w:id="21434" w:name="_Toc531570662"/>
            <w:bookmarkStart w:id="21435" w:name="_Toc531574510"/>
            <w:bookmarkStart w:id="21436" w:name="_Toc531578251"/>
            <w:bookmarkStart w:id="21437" w:name="_Toc531581989"/>
            <w:bookmarkEnd w:id="21434"/>
            <w:bookmarkEnd w:id="21435"/>
            <w:bookmarkEnd w:id="21436"/>
            <w:bookmarkEnd w:id="21437"/>
          </w:p>
        </w:tc>
        <w:tc>
          <w:tcPr>
            <w:tcW w:w="838" w:type="dxa"/>
            <w:noWrap/>
            <w:vAlign w:val="center"/>
            <w:tcPrChange w:id="21438" w:author="phuong vu" w:date="2018-11-23T13:40:00Z">
              <w:tcPr>
                <w:tcW w:w="838" w:type="dxa"/>
                <w:noWrap/>
                <w:vAlign w:val="center"/>
              </w:tcPr>
            </w:tcPrChange>
          </w:tcPr>
          <w:p w14:paraId="66965944" w14:textId="7B7A4CC9" w:rsidR="002E1BE3" w:rsidRPr="00FD2760" w:rsidDel="00D10B12" w:rsidRDefault="002E1BE3" w:rsidP="00D10B12">
            <w:pPr>
              <w:spacing w:line="288" w:lineRule="auto"/>
              <w:contextualSpacing/>
              <w:jc w:val="center"/>
              <w:rPr>
                <w:ins w:id="21439" w:author="phuong vu" w:date="2018-11-23T12:59:00Z"/>
                <w:del w:id="21440" w:author="Tran Huan" w:date="2018-12-03T01:22:00Z"/>
              </w:rPr>
              <w:pPrChange w:id="21441" w:author="Tran Huan" w:date="2018-12-03T01:23:00Z">
                <w:pPr>
                  <w:jc w:val="center"/>
                </w:pPr>
              </w:pPrChange>
            </w:pPr>
            <w:bookmarkStart w:id="21442" w:name="_Toc531570663"/>
            <w:bookmarkStart w:id="21443" w:name="_Toc531574511"/>
            <w:bookmarkStart w:id="21444" w:name="_Toc531578252"/>
            <w:bookmarkStart w:id="21445" w:name="_Toc531581990"/>
            <w:bookmarkEnd w:id="21442"/>
            <w:bookmarkEnd w:id="21443"/>
            <w:bookmarkEnd w:id="21444"/>
            <w:bookmarkEnd w:id="21445"/>
          </w:p>
        </w:tc>
        <w:tc>
          <w:tcPr>
            <w:tcW w:w="823" w:type="dxa"/>
            <w:noWrap/>
            <w:vAlign w:val="center"/>
            <w:tcPrChange w:id="21446" w:author="phuong vu" w:date="2018-11-23T13:40:00Z">
              <w:tcPr>
                <w:tcW w:w="823" w:type="dxa"/>
                <w:noWrap/>
                <w:vAlign w:val="center"/>
              </w:tcPr>
            </w:tcPrChange>
          </w:tcPr>
          <w:p w14:paraId="30EB8442" w14:textId="1DE0A99E" w:rsidR="002E1BE3" w:rsidRPr="00FD2760" w:rsidDel="00D10B12" w:rsidRDefault="002E1BE3" w:rsidP="00D10B12">
            <w:pPr>
              <w:spacing w:line="288" w:lineRule="auto"/>
              <w:contextualSpacing/>
              <w:jc w:val="center"/>
              <w:rPr>
                <w:ins w:id="21447" w:author="phuong vu" w:date="2018-11-23T12:59:00Z"/>
                <w:del w:id="21448" w:author="Tran Huan" w:date="2018-12-03T01:22:00Z"/>
              </w:rPr>
              <w:pPrChange w:id="21449" w:author="Tran Huan" w:date="2018-12-03T01:23:00Z">
                <w:pPr>
                  <w:jc w:val="center"/>
                </w:pPr>
              </w:pPrChange>
            </w:pPr>
            <w:bookmarkStart w:id="21450" w:name="_Toc531570664"/>
            <w:bookmarkStart w:id="21451" w:name="_Toc531574512"/>
            <w:bookmarkStart w:id="21452" w:name="_Toc531578253"/>
            <w:bookmarkStart w:id="21453" w:name="_Toc531581991"/>
            <w:bookmarkEnd w:id="21450"/>
            <w:bookmarkEnd w:id="21451"/>
            <w:bookmarkEnd w:id="21452"/>
            <w:bookmarkEnd w:id="21453"/>
          </w:p>
        </w:tc>
        <w:tc>
          <w:tcPr>
            <w:tcW w:w="2055" w:type="dxa"/>
            <w:noWrap/>
            <w:tcPrChange w:id="21454" w:author="phuong vu" w:date="2018-11-23T13:40:00Z">
              <w:tcPr>
                <w:tcW w:w="2899" w:type="dxa"/>
                <w:noWrap/>
              </w:tcPr>
            </w:tcPrChange>
          </w:tcPr>
          <w:p w14:paraId="563DA9CC" w14:textId="63743C83" w:rsidR="002E1BE3" w:rsidDel="00D10B12" w:rsidRDefault="002E1BE3" w:rsidP="00D10B12">
            <w:pPr>
              <w:spacing w:line="288" w:lineRule="auto"/>
              <w:contextualSpacing/>
              <w:rPr>
                <w:ins w:id="21455" w:author="phuong vu" w:date="2018-11-23T12:59:00Z"/>
                <w:del w:id="21456" w:author="Tran Huan" w:date="2018-12-03T01:22:00Z"/>
                <w:lang w:val="en-US"/>
              </w:rPr>
              <w:pPrChange w:id="21457" w:author="Tran Huan" w:date="2018-12-03T01:23:00Z">
                <w:pPr/>
              </w:pPrChange>
            </w:pPr>
            <w:ins w:id="21458" w:author="phuong vu" w:date="2018-11-23T13:06:00Z">
              <w:del w:id="21459" w:author="Tran Huan" w:date="2018-12-03T01:22:00Z">
                <w:r w:rsidDel="00D10B12">
                  <w:rPr>
                    <w:lang w:val="en-US"/>
                  </w:rPr>
                  <w:delText>Phần trăm giảm</w:delText>
                </w:r>
              </w:del>
            </w:ins>
            <w:bookmarkStart w:id="21460" w:name="_Toc531570665"/>
            <w:bookmarkStart w:id="21461" w:name="_Toc531574513"/>
            <w:bookmarkStart w:id="21462" w:name="_Toc531578254"/>
            <w:bookmarkStart w:id="21463" w:name="_Toc531581992"/>
            <w:bookmarkEnd w:id="21460"/>
            <w:bookmarkEnd w:id="21461"/>
            <w:bookmarkEnd w:id="21462"/>
            <w:bookmarkEnd w:id="21463"/>
          </w:p>
        </w:tc>
        <w:bookmarkStart w:id="21464" w:name="_Toc531570666"/>
        <w:bookmarkStart w:id="21465" w:name="_Toc531574514"/>
        <w:bookmarkStart w:id="21466" w:name="_Toc531578255"/>
        <w:bookmarkStart w:id="21467" w:name="_Toc531581993"/>
        <w:bookmarkEnd w:id="21464"/>
        <w:bookmarkEnd w:id="21465"/>
        <w:bookmarkEnd w:id="21466"/>
        <w:bookmarkEnd w:id="21467"/>
      </w:tr>
      <w:tr w:rsidR="002E1BE3" w:rsidRPr="001856AA" w:rsidDel="00D10B12" w14:paraId="038B78BB" w14:textId="1F9FA4BC" w:rsidTr="00904AF3">
        <w:trPr>
          <w:trHeight w:val="300"/>
          <w:ins w:id="21468" w:author="phuong vu" w:date="2018-11-23T12:59:00Z"/>
          <w:del w:id="21469" w:author="Tran Huan" w:date="2018-12-03T01:22:00Z"/>
          <w:trPrChange w:id="21470" w:author="phuong vu" w:date="2018-11-23T13:40:00Z">
            <w:trPr>
              <w:trHeight w:val="300"/>
            </w:trPr>
          </w:trPrChange>
        </w:trPr>
        <w:tc>
          <w:tcPr>
            <w:tcW w:w="708" w:type="dxa"/>
            <w:noWrap/>
            <w:vAlign w:val="center"/>
            <w:tcPrChange w:id="21471" w:author="phuong vu" w:date="2018-11-23T13:40:00Z">
              <w:tcPr>
                <w:tcW w:w="708" w:type="dxa"/>
                <w:noWrap/>
                <w:vAlign w:val="center"/>
              </w:tcPr>
            </w:tcPrChange>
          </w:tcPr>
          <w:p w14:paraId="66A3ABD8" w14:textId="7071E3C9" w:rsidR="002E1BE3" w:rsidDel="00D10B12" w:rsidRDefault="002E1BE3" w:rsidP="00D10B12">
            <w:pPr>
              <w:spacing w:line="288" w:lineRule="auto"/>
              <w:contextualSpacing/>
              <w:jc w:val="center"/>
              <w:rPr>
                <w:ins w:id="21472" w:author="phuong vu" w:date="2018-11-23T12:59:00Z"/>
                <w:del w:id="21473" w:author="Tran Huan" w:date="2018-12-03T01:22:00Z"/>
                <w:lang w:val="en-US"/>
              </w:rPr>
              <w:pPrChange w:id="21474" w:author="Tran Huan" w:date="2018-12-03T01:23:00Z">
                <w:pPr>
                  <w:jc w:val="center"/>
                </w:pPr>
              </w:pPrChange>
            </w:pPr>
            <w:ins w:id="21475" w:author="phuong vu" w:date="2018-11-23T12:59:00Z">
              <w:del w:id="21476" w:author="Tran Huan" w:date="2018-12-03T01:22:00Z">
                <w:r w:rsidDel="00D10B12">
                  <w:rPr>
                    <w:lang w:val="en-US"/>
                  </w:rPr>
                  <w:delText>4</w:delText>
                </w:r>
                <w:bookmarkStart w:id="21477" w:name="_Toc531570667"/>
                <w:bookmarkStart w:id="21478" w:name="_Toc531574515"/>
                <w:bookmarkStart w:id="21479" w:name="_Toc531578256"/>
                <w:bookmarkStart w:id="21480" w:name="_Toc531581994"/>
                <w:bookmarkEnd w:id="21477"/>
                <w:bookmarkEnd w:id="21478"/>
                <w:bookmarkEnd w:id="21479"/>
                <w:bookmarkEnd w:id="21480"/>
              </w:del>
            </w:ins>
          </w:p>
        </w:tc>
        <w:tc>
          <w:tcPr>
            <w:tcW w:w="1993" w:type="dxa"/>
            <w:noWrap/>
            <w:tcPrChange w:id="21481" w:author="phuong vu" w:date="2018-11-23T13:40:00Z">
              <w:tcPr>
                <w:tcW w:w="1820" w:type="dxa"/>
                <w:noWrap/>
              </w:tcPr>
            </w:tcPrChange>
          </w:tcPr>
          <w:p w14:paraId="30047355" w14:textId="176807FB" w:rsidR="002E1BE3" w:rsidDel="00D10B12" w:rsidRDefault="002E1BE3" w:rsidP="00D10B12">
            <w:pPr>
              <w:spacing w:line="288" w:lineRule="auto"/>
              <w:contextualSpacing/>
              <w:rPr>
                <w:ins w:id="21482" w:author="phuong vu" w:date="2018-11-23T12:59:00Z"/>
                <w:del w:id="21483" w:author="Tran Huan" w:date="2018-12-03T01:22:00Z"/>
                <w:lang w:val="en-US"/>
              </w:rPr>
              <w:pPrChange w:id="21484" w:author="Tran Huan" w:date="2018-12-03T01:23:00Z">
                <w:pPr/>
              </w:pPrChange>
            </w:pPr>
            <w:ins w:id="21485" w:author="phuong vu" w:date="2018-11-23T13:00:00Z">
              <w:del w:id="21486" w:author="Tran Huan" w:date="2018-12-03T01:22:00Z">
                <w:r w:rsidDel="00D10B12">
                  <w:rPr>
                    <w:lang w:val="en-US"/>
                  </w:rPr>
                  <w:delText>date_start</w:delText>
                </w:r>
              </w:del>
            </w:ins>
            <w:bookmarkStart w:id="21487" w:name="_Toc531570668"/>
            <w:bookmarkStart w:id="21488" w:name="_Toc531574516"/>
            <w:bookmarkStart w:id="21489" w:name="_Toc531578257"/>
            <w:bookmarkStart w:id="21490" w:name="_Toc531581995"/>
            <w:bookmarkEnd w:id="21487"/>
            <w:bookmarkEnd w:id="21488"/>
            <w:bookmarkEnd w:id="21489"/>
            <w:bookmarkEnd w:id="21490"/>
          </w:p>
        </w:tc>
        <w:tc>
          <w:tcPr>
            <w:tcW w:w="1300" w:type="dxa"/>
            <w:noWrap/>
            <w:tcPrChange w:id="21491" w:author="phuong vu" w:date="2018-11-23T13:40:00Z">
              <w:tcPr>
                <w:tcW w:w="1300" w:type="dxa"/>
                <w:noWrap/>
              </w:tcPr>
            </w:tcPrChange>
          </w:tcPr>
          <w:p w14:paraId="35C95301" w14:textId="5B0BD53B" w:rsidR="002E1BE3" w:rsidDel="00D10B12" w:rsidRDefault="002E1BE3" w:rsidP="00D10B12">
            <w:pPr>
              <w:spacing w:line="288" w:lineRule="auto"/>
              <w:contextualSpacing/>
              <w:rPr>
                <w:ins w:id="21492" w:author="phuong vu" w:date="2018-11-23T12:59:00Z"/>
                <w:del w:id="21493" w:author="Tran Huan" w:date="2018-12-03T01:22:00Z"/>
                <w:lang w:val="en-US"/>
              </w:rPr>
              <w:pPrChange w:id="21494" w:author="Tran Huan" w:date="2018-12-03T01:23:00Z">
                <w:pPr/>
              </w:pPrChange>
            </w:pPr>
            <w:ins w:id="21495" w:author="phuong vu" w:date="2018-11-23T13:05:00Z">
              <w:del w:id="21496" w:author="Tran Huan" w:date="2018-12-03T01:22:00Z">
                <w:r w:rsidDel="00D10B12">
                  <w:rPr>
                    <w:lang w:val="en-US"/>
                  </w:rPr>
                  <w:delText>date</w:delText>
                </w:r>
              </w:del>
            </w:ins>
            <w:bookmarkStart w:id="21497" w:name="_Toc531570669"/>
            <w:bookmarkStart w:id="21498" w:name="_Toc531574517"/>
            <w:bookmarkStart w:id="21499" w:name="_Toc531578258"/>
            <w:bookmarkStart w:id="21500" w:name="_Toc531581996"/>
            <w:bookmarkEnd w:id="21497"/>
            <w:bookmarkEnd w:id="21498"/>
            <w:bookmarkEnd w:id="21499"/>
            <w:bookmarkEnd w:id="21500"/>
          </w:p>
        </w:tc>
        <w:tc>
          <w:tcPr>
            <w:tcW w:w="1098" w:type="dxa"/>
            <w:noWrap/>
            <w:vAlign w:val="center"/>
            <w:tcPrChange w:id="21501" w:author="phuong vu" w:date="2018-11-23T13:40:00Z">
              <w:tcPr>
                <w:tcW w:w="1098" w:type="dxa"/>
                <w:noWrap/>
                <w:vAlign w:val="center"/>
              </w:tcPr>
            </w:tcPrChange>
          </w:tcPr>
          <w:p w14:paraId="07822003" w14:textId="7000108C" w:rsidR="002E1BE3" w:rsidRPr="00FD2760" w:rsidDel="00D10B12" w:rsidRDefault="002E1BE3" w:rsidP="00D10B12">
            <w:pPr>
              <w:spacing w:line="288" w:lineRule="auto"/>
              <w:contextualSpacing/>
              <w:jc w:val="center"/>
              <w:rPr>
                <w:ins w:id="21502" w:author="phuong vu" w:date="2018-11-23T12:59:00Z"/>
                <w:del w:id="21503" w:author="Tran Huan" w:date="2018-12-03T01:22:00Z"/>
              </w:rPr>
              <w:pPrChange w:id="21504" w:author="Tran Huan" w:date="2018-12-03T01:23:00Z">
                <w:pPr>
                  <w:jc w:val="center"/>
                </w:pPr>
              </w:pPrChange>
            </w:pPr>
            <w:bookmarkStart w:id="21505" w:name="_Toc531570670"/>
            <w:bookmarkStart w:id="21506" w:name="_Toc531574518"/>
            <w:bookmarkStart w:id="21507" w:name="_Toc531578259"/>
            <w:bookmarkStart w:id="21508" w:name="_Toc531581997"/>
            <w:bookmarkEnd w:id="21505"/>
            <w:bookmarkEnd w:id="21506"/>
            <w:bookmarkEnd w:id="21507"/>
            <w:bookmarkEnd w:id="21508"/>
          </w:p>
        </w:tc>
        <w:tc>
          <w:tcPr>
            <w:tcW w:w="838" w:type="dxa"/>
            <w:noWrap/>
            <w:vAlign w:val="center"/>
            <w:tcPrChange w:id="21509" w:author="phuong vu" w:date="2018-11-23T13:40:00Z">
              <w:tcPr>
                <w:tcW w:w="838" w:type="dxa"/>
                <w:noWrap/>
                <w:vAlign w:val="center"/>
              </w:tcPr>
            </w:tcPrChange>
          </w:tcPr>
          <w:p w14:paraId="2612D3FB" w14:textId="4D87BC13" w:rsidR="002E1BE3" w:rsidRPr="00FD2760" w:rsidDel="00D10B12" w:rsidRDefault="002E1BE3" w:rsidP="00D10B12">
            <w:pPr>
              <w:spacing w:line="288" w:lineRule="auto"/>
              <w:contextualSpacing/>
              <w:jc w:val="center"/>
              <w:rPr>
                <w:ins w:id="21510" w:author="phuong vu" w:date="2018-11-23T12:59:00Z"/>
                <w:del w:id="21511" w:author="Tran Huan" w:date="2018-12-03T01:22:00Z"/>
              </w:rPr>
              <w:pPrChange w:id="21512" w:author="Tran Huan" w:date="2018-12-03T01:23:00Z">
                <w:pPr>
                  <w:jc w:val="center"/>
                </w:pPr>
              </w:pPrChange>
            </w:pPr>
            <w:bookmarkStart w:id="21513" w:name="_Toc531570671"/>
            <w:bookmarkStart w:id="21514" w:name="_Toc531574519"/>
            <w:bookmarkStart w:id="21515" w:name="_Toc531578260"/>
            <w:bookmarkStart w:id="21516" w:name="_Toc531581998"/>
            <w:bookmarkEnd w:id="21513"/>
            <w:bookmarkEnd w:id="21514"/>
            <w:bookmarkEnd w:id="21515"/>
            <w:bookmarkEnd w:id="21516"/>
          </w:p>
        </w:tc>
        <w:tc>
          <w:tcPr>
            <w:tcW w:w="823" w:type="dxa"/>
            <w:noWrap/>
            <w:vAlign w:val="center"/>
            <w:tcPrChange w:id="21517" w:author="phuong vu" w:date="2018-11-23T13:40:00Z">
              <w:tcPr>
                <w:tcW w:w="823" w:type="dxa"/>
                <w:noWrap/>
                <w:vAlign w:val="center"/>
              </w:tcPr>
            </w:tcPrChange>
          </w:tcPr>
          <w:p w14:paraId="3B5B0333" w14:textId="6B47106C" w:rsidR="002E1BE3" w:rsidRPr="00FD2760" w:rsidDel="00D10B12" w:rsidRDefault="002E1BE3" w:rsidP="00D10B12">
            <w:pPr>
              <w:spacing w:line="288" w:lineRule="auto"/>
              <w:contextualSpacing/>
              <w:jc w:val="center"/>
              <w:rPr>
                <w:ins w:id="21518" w:author="phuong vu" w:date="2018-11-23T12:59:00Z"/>
                <w:del w:id="21519" w:author="Tran Huan" w:date="2018-12-03T01:22:00Z"/>
              </w:rPr>
              <w:pPrChange w:id="21520" w:author="Tran Huan" w:date="2018-12-03T01:23:00Z">
                <w:pPr>
                  <w:jc w:val="center"/>
                </w:pPr>
              </w:pPrChange>
            </w:pPr>
            <w:bookmarkStart w:id="21521" w:name="_Toc531570672"/>
            <w:bookmarkStart w:id="21522" w:name="_Toc531574520"/>
            <w:bookmarkStart w:id="21523" w:name="_Toc531578261"/>
            <w:bookmarkStart w:id="21524" w:name="_Toc531581999"/>
            <w:bookmarkEnd w:id="21521"/>
            <w:bookmarkEnd w:id="21522"/>
            <w:bookmarkEnd w:id="21523"/>
            <w:bookmarkEnd w:id="21524"/>
          </w:p>
        </w:tc>
        <w:tc>
          <w:tcPr>
            <w:tcW w:w="2055" w:type="dxa"/>
            <w:noWrap/>
            <w:tcPrChange w:id="21525" w:author="phuong vu" w:date="2018-11-23T13:40:00Z">
              <w:tcPr>
                <w:tcW w:w="2899" w:type="dxa"/>
                <w:noWrap/>
              </w:tcPr>
            </w:tcPrChange>
          </w:tcPr>
          <w:p w14:paraId="2D968C27" w14:textId="19D51BFE" w:rsidR="002E1BE3" w:rsidDel="00D10B12" w:rsidRDefault="002E1BE3" w:rsidP="00D10B12">
            <w:pPr>
              <w:spacing w:line="288" w:lineRule="auto"/>
              <w:contextualSpacing/>
              <w:rPr>
                <w:ins w:id="21526" w:author="phuong vu" w:date="2018-11-23T12:59:00Z"/>
                <w:del w:id="21527" w:author="Tran Huan" w:date="2018-12-03T01:22:00Z"/>
                <w:lang w:val="en-US"/>
              </w:rPr>
              <w:pPrChange w:id="21528" w:author="Tran Huan" w:date="2018-12-03T01:23:00Z">
                <w:pPr/>
              </w:pPrChange>
            </w:pPr>
            <w:ins w:id="21529" w:author="phuong vu" w:date="2018-11-23T13:06:00Z">
              <w:del w:id="21530" w:author="Tran Huan" w:date="2018-12-03T01:22:00Z">
                <w:r w:rsidDel="00D10B12">
                  <w:rPr>
                    <w:lang w:val="en-US"/>
                  </w:rPr>
                  <w:delText>Ngày bắt đầu</w:delText>
                </w:r>
              </w:del>
            </w:ins>
            <w:bookmarkStart w:id="21531" w:name="_Toc531570673"/>
            <w:bookmarkStart w:id="21532" w:name="_Toc531574521"/>
            <w:bookmarkStart w:id="21533" w:name="_Toc531578262"/>
            <w:bookmarkStart w:id="21534" w:name="_Toc531582000"/>
            <w:bookmarkEnd w:id="21531"/>
            <w:bookmarkEnd w:id="21532"/>
            <w:bookmarkEnd w:id="21533"/>
            <w:bookmarkEnd w:id="21534"/>
          </w:p>
        </w:tc>
        <w:bookmarkStart w:id="21535" w:name="_Toc531570674"/>
        <w:bookmarkStart w:id="21536" w:name="_Toc531574522"/>
        <w:bookmarkStart w:id="21537" w:name="_Toc531578263"/>
        <w:bookmarkStart w:id="21538" w:name="_Toc531582001"/>
        <w:bookmarkEnd w:id="21535"/>
        <w:bookmarkEnd w:id="21536"/>
        <w:bookmarkEnd w:id="21537"/>
        <w:bookmarkEnd w:id="21538"/>
      </w:tr>
      <w:tr w:rsidR="002E1BE3" w:rsidRPr="001856AA" w:rsidDel="00D10B12" w14:paraId="38FD0A88" w14:textId="62B391D5" w:rsidTr="00904AF3">
        <w:trPr>
          <w:trHeight w:val="300"/>
          <w:ins w:id="21539" w:author="phuong vu" w:date="2018-11-23T13:00:00Z"/>
          <w:del w:id="21540" w:author="Tran Huan" w:date="2018-12-03T01:22:00Z"/>
          <w:trPrChange w:id="21541" w:author="phuong vu" w:date="2018-11-23T13:40:00Z">
            <w:trPr>
              <w:trHeight w:val="300"/>
            </w:trPr>
          </w:trPrChange>
        </w:trPr>
        <w:tc>
          <w:tcPr>
            <w:tcW w:w="708" w:type="dxa"/>
            <w:noWrap/>
            <w:vAlign w:val="center"/>
            <w:tcPrChange w:id="21542" w:author="phuong vu" w:date="2018-11-23T13:40:00Z">
              <w:tcPr>
                <w:tcW w:w="708" w:type="dxa"/>
                <w:noWrap/>
                <w:vAlign w:val="center"/>
              </w:tcPr>
            </w:tcPrChange>
          </w:tcPr>
          <w:p w14:paraId="66639F9D" w14:textId="4A7F8262" w:rsidR="002E1BE3" w:rsidDel="00D10B12" w:rsidRDefault="002E1BE3" w:rsidP="00D10B12">
            <w:pPr>
              <w:spacing w:line="288" w:lineRule="auto"/>
              <w:contextualSpacing/>
              <w:jc w:val="center"/>
              <w:rPr>
                <w:ins w:id="21543" w:author="phuong vu" w:date="2018-11-23T13:00:00Z"/>
                <w:del w:id="21544" w:author="Tran Huan" w:date="2018-12-03T01:22:00Z"/>
                <w:lang w:val="en-US"/>
              </w:rPr>
              <w:pPrChange w:id="21545" w:author="Tran Huan" w:date="2018-12-03T01:23:00Z">
                <w:pPr>
                  <w:jc w:val="center"/>
                </w:pPr>
              </w:pPrChange>
            </w:pPr>
            <w:ins w:id="21546" w:author="phuong vu" w:date="2018-11-23T13:00:00Z">
              <w:del w:id="21547" w:author="Tran Huan" w:date="2018-12-03T01:22:00Z">
                <w:r w:rsidDel="00D10B12">
                  <w:rPr>
                    <w:lang w:val="en-US"/>
                  </w:rPr>
                  <w:delText>5</w:delText>
                </w:r>
                <w:bookmarkStart w:id="21548" w:name="_Toc531570675"/>
                <w:bookmarkStart w:id="21549" w:name="_Toc531574523"/>
                <w:bookmarkStart w:id="21550" w:name="_Toc531578264"/>
                <w:bookmarkStart w:id="21551" w:name="_Toc531582002"/>
                <w:bookmarkEnd w:id="21548"/>
                <w:bookmarkEnd w:id="21549"/>
                <w:bookmarkEnd w:id="21550"/>
                <w:bookmarkEnd w:id="21551"/>
              </w:del>
            </w:ins>
          </w:p>
        </w:tc>
        <w:tc>
          <w:tcPr>
            <w:tcW w:w="1993" w:type="dxa"/>
            <w:noWrap/>
            <w:tcPrChange w:id="21552" w:author="phuong vu" w:date="2018-11-23T13:40:00Z">
              <w:tcPr>
                <w:tcW w:w="1820" w:type="dxa"/>
                <w:noWrap/>
              </w:tcPr>
            </w:tcPrChange>
          </w:tcPr>
          <w:p w14:paraId="16EF4392" w14:textId="18B9CB63" w:rsidR="002E1BE3" w:rsidDel="00D10B12" w:rsidRDefault="002E1BE3" w:rsidP="00D10B12">
            <w:pPr>
              <w:spacing w:line="288" w:lineRule="auto"/>
              <w:contextualSpacing/>
              <w:rPr>
                <w:ins w:id="21553" w:author="phuong vu" w:date="2018-11-23T13:00:00Z"/>
                <w:del w:id="21554" w:author="Tran Huan" w:date="2018-12-03T01:22:00Z"/>
                <w:lang w:val="en-US"/>
              </w:rPr>
              <w:pPrChange w:id="21555" w:author="Tran Huan" w:date="2018-12-03T01:23:00Z">
                <w:pPr/>
              </w:pPrChange>
            </w:pPr>
            <w:ins w:id="21556" w:author="phuong vu" w:date="2018-11-23T13:00:00Z">
              <w:del w:id="21557" w:author="Tran Huan" w:date="2018-12-03T01:22:00Z">
                <w:r w:rsidDel="00D10B12">
                  <w:rPr>
                    <w:lang w:val="en-US"/>
                  </w:rPr>
                  <w:delText>date_end</w:delText>
                </w:r>
                <w:bookmarkStart w:id="21558" w:name="_Toc531570676"/>
                <w:bookmarkStart w:id="21559" w:name="_Toc531574524"/>
                <w:bookmarkStart w:id="21560" w:name="_Toc531578265"/>
                <w:bookmarkStart w:id="21561" w:name="_Toc531582003"/>
                <w:bookmarkEnd w:id="21558"/>
                <w:bookmarkEnd w:id="21559"/>
                <w:bookmarkEnd w:id="21560"/>
                <w:bookmarkEnd w:id="21561"/>
              </w:del>
            </w:ins>
          </w:p>
        </w:tc>
        <w:tc>
          <w:tcPr>
            <w:tcW w:w="1300" w:type="dxa"/>
            <w:noWrap/>
            <w:tcPrChange w:id="21562" w:author="phuong vu" w:date="2018-11-23T13:40:00Z">
              <w:tcPr>
                <w:tcW w:w="1300" w:type="dxa"/>
                <w:noWrap/>
              </w:tcPr>
            </w:tcPrChange>
          </w:tcPr>
          <w:p w14:paraId="74000357" w14:textId="14704602" w:rsidR="002E1BE3" w:rsidDel="00D10B12" w:rsidRDefault="002E1BE3" w:rsidP="00D10B12">
            <w:pPr>
              <w:spacing w:line="288" w:lineRule="auto"/>
              <w:contextualSpacing/>
              <w:rPr>
                <w:ins w:id="21563" w:author="phuong vu" w:date="2018-11-23T13:00:00Z"/>
                <w:del w:id="21564" w:author="Tran Huan" w:date="2018-12-03T01:22:00Z"/>
                <w:lang w:val="en-US"/>
              </w:rPr>
              <w:pPrChange w:id="21565" w:author="Tran Huan" w:date="2018-12-03T01:23:00Z">
                <w:pPr/>
              </w:pPrChange>
            </w:pPr>
            <w:ins w:id="21566" w:author="phuong vu" w:date="2018-11-23T13:05:00Z">
              <w:del w:id="21567" w:author="Tran Huan" w:date="2018-12-03T01:22:00Z">
                <w:r w:rsidDel="00D10B12">
                  <w:rPr>
                    <w:lang w:val="en-US"/>
                  </w:rPr>
                  <w:delText>date</w:delText>
                </w:r>
              </w:del>
            </w:ins>
            <w:bookmarkStart w:id="21568" w:name="_Toc531570677"/>
            <w:bookmarkStart w:id="21569" w:name="_Toc531574525"/>
            <w:bookmarkStart w:id="21570" w:name="_Toc531578266"/>
            <w:bookmarkStart w:id="21571" w:name="_Toc531582004"/>
            <w:bookmarkEnd w:id="21568"/>
            <w:bookmarkEnd w:id="21569"/>
            <w:bookmarkEnd w:id="21570"/>
            <w:bookmarkEnd w:id="21571"/>
          </w:p>
        </w:tc>
        <w:tc>
          <w:tcPr>
            <w:tcW w:w="1098" w:type="dxa"/>
            <w:noWrap/>
            <w:vAlign w:val="center"/>
            <w:tcPrChange w:id="21572" w:author="phuong vu" w:date="2018-11-23T13:40:00Z">
              <w:tcPr>
                <w:tcW w:w="1098" w:type="dxa"/>
                <w:noWrap/>
                <w:vAlign w:val="center"/>
              </w:tcPr>
            </w:tcPrChange>
          </w:tcPr>
          <w:p w14:paraId="3F8D0F80" w14:textId="323A8A4D" w:rsidR="002E1BE3" w:rsidRPr="00FD2760" w:rsidDel="00D10B12" w:rsidRDefault="002E1BE3" w:rsidP="00D10B12">
            <w:pPr>
              <w:spacing w:line="288" w:lineRule="auto"/>
              <w:contextualSpacing/>
              <w:jc w:val="center"/>
              <w:rPr>
                <w:ins w:id="21573" w:author="phuong vu" w:date="2018-11-23T13:00:00Z"/>
                <w:del w:id="21574" w:author="Tran Huan" w:date="2018-12-03T01:22:00Z"/>
              </w:rPr>
              <w:pPrChange w:id="21575" w:author="Tran Huan" w:date="2018-12-03T01:23:00Z">
                <w:pPr>
                  <w:jc w:val="center"/>
                </w:pPr>
              </w:pPrChange>
            </w:pPr>
            <w:bookmarkStart w:id="21576" w:name="_Toc531570678"/>
            <w:bookmarkStart w:id="21577" w:name="_Toc531574526"/>
            <w:bookmarkStart w:id="21578" w:name="_Toc531578267"/>
            <w:bookmarkStart w:id="21579" w:name="_Toc531582005"/>
            <w:bookmarkEnd w:id="21576"/>
            <w:bookmarkEnd w:id="21577"/>
            <w:bookmarkEnd w:id="21578"/>
            <w:bookmarkEnd w:id="21579"/>
          </w:p>
        </w:tc>
        <w:tc>
          <w:tcPr>
            <w:tcW w:w="838" w:type="dxa"/>
            <w:noWrap/>
            <w:vAlign w:val="center"/>
            <w:tcPrChange w:id="21580" w:author="phuong vu" w:date="2018-11-23T13:40:00Z">
              <w:tcPr>
                <w:tcW w:w="838" w:type="dxa"/>
                <w:noWrap/>
                <w:vAlign w:val="center"/>
              </w:tcPr>
            </w:tcPrChange>
          </w:tcPr>
          <w:p w14:paraId="219874BF" w14:textId="0AD88212" w:rsidR="002E1BE3" w:rsidRPr="00FD2760" w:rsidDel="00D10B12" w:rsidRDefault="002E1BE3" w:rsidP="00D10B12">
            <w:pPr>
              <w:spacing w:line="288" w:lineRule="auto"/>
              <w:contextualSpacing/>
              <w:jc w:val="center"/>
              <w:rPr>
                <w:ins w:id="21581" w:author="phuong vu" w:date="2018-11-23T13:00:00Z"/>
                <w:del w:id="21582" w:author="Tran Huan" w:date="2018-12-03T01:22:00Z"/>
              </w:rPr>
              <w:pPrChange w:id="21583" w:author="Tran Huan" w:date="2018-12-03T01:23:00Z">
                <w:pPr>
                  <w:jc w:val="center"/>
                </w:pPr>
              </w:pPrChange>
            </w:pPr>
            <w:bookmarkStart w:id="21584" w:name="_Toc531570679"/>
            <w:bookmarkStart w:id="21585" w:name="_Toc531574527"/>
            <w:bookmarkStart w:id="21586" w:name="_Toc531578268"/>
            <w:bookmarkStart w:id="21587" w:name="_Toc531582006"/>
            <w:bookmarkEnd w:id="21584"/>
            <w:bookmarkEnd w:id="21585"/>
            <w:bookmarkEnd w:id="21586"/>
            <w:bookmarkEnd w:id="21587"/>
          </w:p>
        </w:tc>
        <w:tc>
          <w:tcPr>
            <w:tcW w:w="823" w:type="dxa"/>
            <w:noWrap/>
            <w:vAlign w:val="center"/>
            <w:tcPrChange w:id="21588" w:author="phuong vu" w:date="2018-11-23T13:40:00Z">
              <w:tcPr>
                <w:tcW w:w="823" w:type="dxa"/>
                <w:noWrap/>
                <w:vAlign w:val="center"/>
              </w:tcPr>
            </w:tcPrChange>
          </w:tcPr>
          <w:p w14:paraId="70C395A8" w14:textId="2F0294B4" w:rsidR="002E1BE3" w:rsidRPr="00FD2760" w:rsidDel="00D10B12" w:rsidRDefault="002E1BE3" w:rsidP="00D10B12">
            <w:pPr>
              <w:spacing w:line="288" w:lineRule="auto"/>
              <w:contextualSpacing/>
              <w:jc w:val="center"/>
              <w:rPr>
                <w:ins w:id="21589" w:author="phuong vu" w:date="2018-11-23T13:00:00Z"/>
                <w:del w:id="21590" w:author="Tran Huan" w:date="2018-12-03T01:22:00Z"/>
              </w:rPr>
              <w:pPrChange w:id="21591" w:author="Tran Huan" w:date="2018-12-03T01:23:00Z">
                <w:pPr>
                  <w:jc w:val="center"/>
                </w:pPr>
              </w:pPrChange>
            </w:pPr>
            <w:bookmarkStart w:id="21592" w:name="_Toc531570680"/>
            <w:bookmarkStart w:id="21593" w:name="_Toc531574528"/>
            <w:bookmarkStart w:id="21594" w:name="_Toc531578269"/>
            <w:bookmarkStart w:id="21595" w:name="_Toc531582007"/>
            <w:bookmarkEnd w:id="21592"/>
            <w:bookmarkEnd w:id="21593"/>
            <w:bookmarkEnd w:id="21594"/>
            <w:bookmarkEnd w:id="21595"/>
          </w:p>
        </w:tc>
        <w:tc>
          <w:tcPr>
            <w:tcW w:w="2055" w:type="dxa"/>
            <w:noWrap/>
            <w:tcPrChange w:id="21596" w:author="phuong vu" w:date="2018-11-23T13:40:00Z">
              <w:tcPr>
                <w:tcW w:w="2899" w:type="dxa"/>
                <w:noWrap/>
              </w:tcPr>
            </w:tcPrChange>
          </w:tcPr>
          <w:p w14:paraId="1A5138CF" w14:textId="097B8540" w:rsidR="002E1BE3" w:rsidDel="00D10B12" w:rsidRDefault="002E1BE3" w:rsidP="00D10B12">
            <w:pPr>
              <w:spacing w:line="288" w:lineRule="auto"/>
              <w:contextualSpacing/>
              <w:rPr>
                <w:ins w:id="21597" w:author="phuong vu" w:date="2018-11-23T13:00:00Z"/>
                <w:del w:id="21598" w:author="Tran Huan" w:date="2018-12-03T01:22:00Z"/>
                <w:lang w:val="en-US"/>
              </w:rPr>
              <w:pPrChange w:id="21599" w:author="Tran Huan" w:date="2018-12-03T01:23:00Z">
                <w:pPr/>
              </w:pPrChange>
            </w:pPr>
            <w:ins w:id="21600" w:author="phuong vu" w:date="2018-11-23T13:06:00Z">
              <w:del w:id="21601" w:author="Tran Huan" w:date="2018-12-03T01:22:00Z">
                <w:r w:rsidDel="00D10B12">
                  <w:rPr>
                    <w:lang w:val="en-US"/>
                  </w:rPr>
                  <w:delText>Ngày kết thúc</w:delText>
                </w:r>
              </w:del>
            </w:ins>
            <w:bookmarkStart w:id="21602" w:name="_Toc531570681"/>
            <w:bookmarkStart w:id="21603" w:name="_Toc531574529"/>
            <w:bookmarkStart w:id="21604" w:name="_Toc531578270"/>
            <w:bookmarkStart w:id="21605" w:name="_Toc531582008"/>
            <w:bookmarkEnd w:id="21602"/>
            <w:bookmarkEnd w:id="21603"/>
            <w:bookmarkEnd w:id="21604"/>
            <w:bookmarkEnd w:id="21605"/>
          </w:p>
        </w:tc>
        <w:bookmarkStart w:id="21606" w:name="_Toc531570682"/>
        <w:bookmarkStart w:id="21607" w:name="_Toc531574530"/>
        <w:bookmarkStart w:id="21608" w:name="_Toc531578271"/>
        <w:bookmarkStart w:id="21609" w:name="_Toc531582009"/>
        <w:bookmarkEnd w:id="21606"/>
        <w:bookmarkEnd w:id="21607"/>
        <w:bookmarkEnd w:id="21608"/>
        <w:bookmarkEnd w:id="21609"/>
      </w:tr>
      <w:tr w:rsidR="002E1BE3" w:rsidRPr="001856AA" w:rsidDel="00D10B12" w14:paraId="22731F68" w14:textId="2F7BFCC7" w:rsidTr="00904AF3">
        <w:trPr>
          <w:trHeight w:val="300"/>
          <w:ins w:id="21610" w:author="phuong vu" w:date="2018-11-23T13:00:00Z"/>
          <w:del w:id="21611" w:author="Tran Huan" w:date="2018-12-03T01:22:00Z"/>
          <w:trPrChange w:id="21612" w:author="phuong vu" w:date="2018-11-23T13:40:00Z">
            <w:trPr>
              <w:trHeight w:val="300"/>
            </w:trPr>
          </w:trPrChange>
        </w:trPr>
        <w:tc>
          <w:tcPr>
            <w:tcW w:w="708" w:type="dxa"/>
            <w:noWrap/>
            <w:vAlign w:val="center"/>
            <w:tcPrChange w:id="21613" w:author="phuong vu" w:date="2018-11-23T13:40:00Z">
              <w:tcPr>
                <w:tcW w:w="708" w:type="dxa"/>
                <w:noWrap/>
                <w:vAlign w:val="center"/>
              </w:tcPr>
            </w:tcPrChange>
          </w:tcPr>
          <w:p w14:paraId="2EC88CCF" w14:textId="1DEE9151" w:rsidR="002E1BE3" w:rsidDel="00D10B12" w:rsidRDefault="002E1BE3" w:rsidP="00D10B12">
            <w:pPr>
              <w:spacing w:line="288" w:lineRule="auto"/>
              <w:contextualSpacing/>
              <w:jc w:val="center"/>
              <w:rPr>
                <w:ins w:id="21614" w:author="phuong vu" w:date="2018-11-23T13:00:00Z"/>
                <w:del w:id="21615" w:author="Tran Huan" w:date="2018-12-03T01:22:00Z"/>
                <w:lang w:val="en-US"/>
              </w:rPr>
              <w:pPrChange w:id="21616" w:author="Tran Huan" w:date="2018-12-03T01:23:00Z">
                <w:pPr>
                  <w:jc w:val="center"/>
                </w:pPr>
              </w:pPrChange>
            </w:pPr>
            <w:ins w:id="21617" w:author="phuong vu" w:date="2018-11-23T13:00:00Z">
              <w:del w:id="21618" w:author="Tran Huan" w:date="2018-12-03T01:22:00Z">
                <w:r w:rsidDel="00D10B12">
                  <w:rPr>
                    <w:lang w:val="en-US"/>
                  </w:rPr>
                  <w:delText>6</w:delText>
                </w:r>
                <w:bookmarkStart w:id="21619" w:name="_Toc531570683"/>
                <w:bookmarkStart w:id="21620" w:name="_Toc531574531"/>
                <w:bookmarkStart w:id="21621" w:name="_Toc531578272"/>
                <w:bookmarkStart w:id="21622" w:name="_Toc531582010"/>
                <w:bookmarkEnd w:id="21619"/>
                <w:bookmarkEnd w:id="21620"/>
                <w:bookmarkEnd w:id="21621"/>
                <w:bookmarkEnd w:id="21622"/>
              </w:del>
            </w:ins>
          </w:p>
        </w:tc>
        <w:tc>
          <w:tcPr>
            <w:tcW w:w="1993" w:type="dxa"/>
            <w:noWrap/>
            <w:tcPrChange w:id="21623" w:author="phuong vu" w:date="2018-11-23T13:40:00Z">
              <w:tcPr>
                <w:tcW w:w="1820" w:type="dxa"/>
                <w:noWrap/>
              </w:tcPr>
            </w:tcPrChange>
          </w:tcPr>
          <w:p w14:paraId="5ECEB4D1" w14:textId="64498A58" w:rsidR="002E1BE3" w:rsidDel="00D10B12" w:rsidRDefault="002E1BE3" w:rsidP="00D10B12">
            <w:pPr>
              <w:spacing w:line="288" w:lineRule="auto"/>
              <w:contextualSpacing/>
              <w:rPr>
                <w:ins w:id="21624" w:author="phuong vu" w:date="2018-11-23T13:00:00Z"/>
                <w:del w:id="21625" w:author="Tran Huan" w:date="2018-12-03T01:22:00Z"/>
                <w:lang w:val="en-US"/>
              </w:rPr>
              <w:pPrChange w:id="21626" w:author="Tran Huan" w:date="2018-12-03T01:23:00Z">
                <w:pPr/>
              </w:pPrChange>
            </w:pPr>
            <w:ins w:id="21627" w:author="phuong vu" w:date="2018-11-23T13:00:00Z">
              <w:del w:id="21628" w:author="Tran Huan" w:date="2018-12-03T01:22:00Z">
                <w:r w:rsidDel="00D10B12">
                  <w:rPr>
                    <w:lang w:val="en-US"/>
                  </w:rPr>
                  <w:delText>promotion_code</w:delText>
                </w:r>
                <w:bookmarkStart w:id="21629" w:name="_Toc531570684"/>
                <w:bookmarkStart w:id="21630" w:name="_Toc531574532"/>
                <w:bookmarkStart w:id="21631" w:name="_Toc531578273"/>
                <w:bookmarkStart w:id="21632" w:name="_Toc531582011"/>
                <w:bookmarkEnd w:id="21629"/>
                <w:bookmarkEnd w:id="21630"/>
                <w:bookmarkEnd w:id="21631"/>
                <w:bookmarkEnd w:id="21632"/>
              </w:del>
            </w:ins>
          </w:p>
        </w:tc>
        <w:tc>
          <w:tcPr>
            <w:tcW w:w="1300" w:type="dxa"/>
            <w:noWrap/>
            <w:tcPrChange w:id="21633" w:author="phuong vu" w:date="2018-11-23T13:40:00Z">
              <w:tcPr>
                <w:tcW w:w="1300" w:type="dxa"/>
                <w:noWrap/>
              </w:tcPr>
            </w:tcPrChange>
          </w:tcPr>
          <w:p w14:paraId="3AFBAB0A" w14:textId="51EF3AD7" w:rsidR="002E1BE3" w:rsidDel="00D10B12" w:rsidRDefault="002E1BE3" w:rsidP="00D10B12">
            <w:pPr>
              <w:spacing w:line="288" w:lineRule="auto"/>
              <w:contextualSpacing/>
              <w:rPr>
                <w:ins w:id="21634" w:author="phuong vu" w:date="2018-11-23T13:00:00Z"/>
                <w:del w:id="21635" w:author="Tran Huan" w:date="2018-12-03T01:22:00Z"/>
                <w:lang w:val="en-US"/>
              </w:rPr>
              <w:pPrChange w:id="21636" w:author="Tran Huan" w:date="2018-12-03T01:23:00Z">
                <w:pPr/>
              </w:pPrChange>
            </w:pPr>
            <w:ins w:id="21637" w:author="phuong vu" w:date="2018-11-23T13:05:00Z">
              <w:del w:id="21638" w:author="Tran Huan" w:date="2018-12-03T01:22:00Z">
                <w:r w:rsidRPr="00FD2760" w:rsidDel="00D10B12">
                  <w:delText>character varying</w:delText>
                </w:r>
              </w:del>
            </w:ins>
            <w:bookmarkStart w:id="21639" w:name="_Toc531570685"/>
            <w:bookmarkStart w:id="21640" w:name="_Toc531574533"/>
            <w:bookmarkStart w:id="21641" w:name="_Toc531578274"/>
            <w:bookmarkStart w:id="21642" w:name="_Toc531582012"/>
            <w:bookmarkEnd w:id="21639"/>
            <w:bookmarkEnd w:id="21640"/>
            <w:bookmarkEnd w:id="21641"/>
            <w:bookmarkEnd w:id="21642"/>
          </w:p>
        </w:tc>
        <w:tc>
          <w:tcPr>
            <w:tcW w:w="1098" w:type="dxa"/>
            <w:noWrap/>
            <w:vAlign w:val="center"/>
            <w:tcPrChange w:id="21643" w:author="phuong vu" w:date="2018-11-23T13:40:00Z">
              <w:tcPr>
                <w:tcW w:w="1098" w:type="dxa"/>
                <w:noWrap/>
                <w:vAlign w:val="center"/>
              </w:tcPr>
            </w:tcPrChange>
          </w:tcPr>
          <w:p w14:paraId="63DD74CC" w14:textId="61B1389F" w:rsidR="002E1BE3" w:rsidRPr="00FD2760" w:rsidDel="00D10B12" w:rsidRDefault="002E1BE3" w:rsidP="00D10B12">
            <w:pPr>
              <w:spacing w:line="288" w:lineRule="auto"/>
              <w:contextualSpacing/>
              <w:jc w:val="center"/>
              <w:rPr>
                <w:ins w:id="21644" w:author="phuong vu" w:date="2018-11-23T13:00:00Z"/>
                <w:del w:id="21645" w:author="Tran Huan" w:date="2018-12-03T01:22:00Z"/>
              </w:rPr>
              <w:pPrChange w:id="21646" w:author="Tran Huan" w:date="2018-12-03T01:23:00Z">
                <w:pPr>
                  <w:jc w:val="center"/>
                </w:pPr>
              </w:pPrChange>
            </w:pPr>
            <w:bookmarkStart w:id="21647" w:name="_Toc531570686"/>
            <w:bookmarkStart w:id="21648" w:name="_Toc531574534"/>
            <w:bookmarkStart w:id="21649" w:name="_Toc531578275"/>
            <w:bookmarkStart w:id="21650" w:name="_Toc531582013"/>
            <w:bookmarkEnd w:id="21647"/>
            <w:bookmarkEnd w:id="21648"/>
            <w:bookmarkEnd w:id="21649"/>
            <w:bookmarkEnd w:id="21650"/>
          </w:p>
        </w:tc>
        <w:tc>
          <w:tcPr>
            <w:tcW w:w="838" w:type="dxa"/>
            <w:noWrap/>
            <w:vAlign w:val="center"/>
            <w:tcPrChange w:id="21651" w:author="phuong vu" w:date="2018-11-23T13:40:00Z">
              <w:tcPr>
                <w:tcW w:w="838" w:type="dxa"/>
                <w:noWrap/>
                <w:vAlign w:val="center"/>
              </w:tcPr>
            </w:tcPrChange>
          </w:tcPr>
          <w:p w14:paraId="41D6B1F7" w14:textId="66D628E4" w:rsidR="002E1BE3" w:rsidRPr="00FD2760" w:rsidDel="00D10B12" w:rsidRDefault="002E1BE3" w:rsidP="00D10B12">
            <w:pPr>
              <w:spacing w:line="288" w:lineRule="auto"/>
              <w:contextualSpacing/>
              <w:jc w:val="center"/>
              <w:rPr>
                <w:ins w:id="21652" w:author="phuong vu" w:date="2018-11-23T13:00:00Z"/>
                <w:del w:id="21653" w:author="Tran Huan" w:date="2018-12-03T01:22:00Z"/>
              </w:rPr>
              <w:pPrChange w:id="21654" w:author="Tran Huan" w:date="2018-12-03T01:23:00Z">
                <w:pPr>
                  <w:jc w:val="center"/>
                </w:pPr>
              </w:pPrChange>
            </w:pPr>
            <w:bookmarkStart w:id="21655" w:name="_Toc531570687"/>
            <w:bookmarkStart w:id="21656" w:name="_Toc531574535"/>
            <w:bookmarkStart w:id="21657" w:name="_Toc531578276"/>
            <w:bookmarkStart w:id="21658" w:name="_Toc531582014"/>
            <w:bookmarkEnd w:id="21655"/>
            <w:bookmarkEnd w:id="21656"/>
            <w:bookmarkEnd w:id="21657"/>
            <w:bookmarkEnd w:id="21658"/>
          </w:p>
        </w:tc>
        <w:tc>
          <w:tcPr>
            <w:tcW w:w="823" w:type="dxa"/>
            <w:noWrap/>
            <w:vAlign w:val="center"/>
            <w:tcPrChange w:id="21659" w:author="phuong vu" w:date="2018-11-23T13:40:00Z">
              <w:tcPr>
                <w:tcW w:w="823" w:type="dxa"/>
                <w:noWrap/>
                <w:vAlign w:val="center"/>
              </w:tcPr>
            </w:tcPrChange>
          </w:tcPr>
          <w:p w14:paraId="6476343C" w14:textId="40EB99B4" w:rsidR="002E1BE3" w:rsidRPr="00FD2760" w:rsidDel="00D10B12" w:rsidRDefault="002E1BE3" w:rsidP="00D10B12">
            <w:pPr>
              <w:spacing w:line="288" w:lineRule="auto"/>
              <w:contextualSpacing/>
              <w:jc w:val="center"/>
              <w:rPr>
                <w:ins w:id="21660" w:author="phuong vu" w:date="2018-11-23T13:00:00Z"/>
                <w:del w:id="21661" w:author="Tran Huan" w:date="2018-12-03T01:22:00Z"/>
              </w:rPr>
              <w:pPrChange w:id="21662" w:author="Tran Huan" w:date="2018-12-03T01:23:00Z">
                <w:pPr>
                  <w:jc w:val="center"/>
                </w:pPr>
              </w:pPrChange>
            </w:pPr>
            <w:bookmarkStart w:id="21663" w:name="_Toc531570688"/>
            <w:bookmarkStart w:id="21664" w:name="_Toc531574536"/>
            <w:bookmarkStart w:id="21665" w:name="_Toc531578277"/>
            <w:bookmarkStart w:id="21666" w:name="_Toc531582015"/>
            <w:bookmarkEnd w:id="21663"/>
            <w:bookmarkEnd w:id="21664"/>
            <w:bookmarkEnd w:id="21665"/>
            <w:bookmarkEnd w:id="21666"/>
          </w:p>
        </w:tc>
        <w:tc>
          <w:tcPr>
            <w:tcW w:w="2055" w:type="dxa"/>
            <w:noWrap/>
            <w:tcPrChange w:id="21667" w:author="phuong vu" w:date="2018-11-23T13:40:00Z">
              <w:tcPr>
                <w:tcW w:w="2899" w:type="dxa"/>
                <w:noWrap/>
              </w:tcPr>
            </w:tcPrChange>
          </w:tcPr>
          <w:p w14:paraId="25BEC408" w14:textId="5A6D55A8" w:rsidR="002E1BE3" w:rsidDel="00D10B12" w:rsidRDefault="002E1BE3" w:rsidP="00D10B12">
            <w:pPr>
              <w:spacing w:line="288" w:lineRule="auto"/>
              <w:contextualSpacing/>
              <w:rPr>
                <w:ins w:id="21668" w:author="phuong vu" w:date="2018-11-23T13:00:00Z"/>
                <w:del w:id="21669" w:author="Tran Huan" w:date="2018-12-03T01:22:00Z"/>
                <w:lang w:val="en-US"/>
              </w:rPr>
              <w:pPrChange w:id="21670" w:author="Tran Huan" w:date="2018-12-03T01:23:00Z">
                <w:pPr/>
              </w:pPrChange>
            </w:pPr>
            <w:ins w:id="21671" w:author="phuong vu" w:date="2018-11-23T13:06:00Z">
              <w:del w:id="21672" w:author="Tran Huan" w:date="2018-12-03T01:22:00Z">
                <w:r w:rsidDel="00D10B12">
                  <w:rPr>
                    <w:lang w:val="en-US"/>
                  </w:rPr>
                  <w:delText>Mã áp dụng</w:delText>
                </w:r>
              </w:del>
            </w:ins>
            <w:bookmarkStart w:id="21673" w:name="_Toc531570689"/>
            <w:bookmarkStart w:id="21674" w:name="_Toc531574537"/>
            <w:bookmarkStart w:id="21675" w:name="_Toc531578278"/>
            <w:bookmarkStart w:id="21676" w:name="_Toc531582016"/>
            <w:bookmarkEnd w:id="21673"/>
            <w:bookmarkEnd w:id="21674"/>
            <w:bookmarkEnd w:id="21675"/>
            <w:bookmarkEnd w:id="21676"/>
          </w:p>
        </w:tc>
        <w:bookmarkStart w:id="21677" w:name="_Toc531570690"/>
        <w:bookmarkStart w:id="21678" w:name="_Toc531574538"/>
        <w:bookmarkStart w:id="21679" w:name="_Toc531578279"/>
        <w:bookmarkStart w:id="21680" w:name="_Toc531582017"/>
        <w:bookmarkEnd w:id="21677"/>
        <w:bookmarkEnd w:id="21678"/>
        <w:bookmarkEnd w:id="21679"/>
        <w:bookmarkEnd w:id="21680"/>
      </w:tr>
      <w:tr w:rsidR="002E1BE3" w:rsidRPr="001856AA" w:rsidDel="00D10B12" w14:paraId="33A5DA50" w14:textId="752F3261" w:rsidTr="00904AF3">
        <w:trPr>
          <w:trHeight w:val="300"/>
          <w:ins w:id="21681" w:author="phuong vu" w:date="2018-11-23T12:59:00Z"/>
          <w:del w:id="21682" w:author="Tran Huan" w:date="2018-12-03T01:22:00Z"/>
          <w:trPrChange w:id="21683" w:author="phuong vu" w:date="2018-11-23T13:40:00Z">
            <w:trPr>
              <w:trHeight w:val="300"/>
            </w:trPr>
          </w:trPrChange>
        </w:trPr>
        <w:tc>
          <w:tcPr>
            <w:tcW w:w="708" w:type="dxa"/>
            <w:noWrap/>
            <w:vAlign w:val="center"/>
            <w:hideMark/>
            <w:tcPrChange w:id="21684" w:author="phuong vu" w:date="2018-11-23T13:40:00Z">
              <w:tcPr>
                <w:tcW w:w="708" w:type="dxa"/>
                <w:noWrap/>
                <w:vAlign w:val="center"/>
                <w:hideMark/>
              </w:tcPr>
            </w:tcPrChange>
          </w:tcPr>
          <w:p w14:paraId="7B0D8062" w14:textId="216BA576" w:rsidR="002E1BE3" w:rsidRPr="00FD2760" w:rsidDel="00D10B12" w:rsidRDefault="002E1BE3" w:rsidP="00D10B12">
            <w:pPr>
              <w:spacing w:line="288" w:lineRule="auto"/>
              <w:contextualSpacing/>
              <w:jc w:val="center"/>
              <w:rPr>
                <w:ins w:id="21685" w:author="phuong vu" w:date="2018-11-23T12:59:00Z"/>
                <w:del w:id="21686" w:author="Tran Huan" w:date="2018-12-03T01:22:00Z"/>
                <w:lang w:val="en-US"/>
              </w:rPr>
              <w:pPrChange w:id="21687" w:author="Tran Huan" w:date="2018-12-03T01:23:00Z">
                <w:pPr>
                  <w:jc w:val="center"/>
                </w:pPr>
              </w:pPrChange>
            </w:pPr>
            <w:ins w:id="21688" w:author="phuong vu" w:date="2018-11-23T12:59:00Z">
              <w:del w:id="21689" w:author="Tran Huan" w:date="2018-12-03T01:22:00Z">
                <w:r w:rsidDel="00D10B12">
                  <w:rPr>
                    <w:lang w:val="en-US"/>
                  </w:rPr>
                  <w:delText>7</w:delText>
                </w:r>
                <w:bookmarkStart w:id="21690" w:name="_Toc531570691"/>
                <w:bookmarkStart w:id="21691" w:name="_Toc531574539"/>
                <w:bookmarkStart w:id="21692" w:name="_Toc531578280"/>
                <w:bookmarkStart w:id="21693" w:name="_Toc531582018"/>
                <w:bookmarkEnd w:id="21690"/>
                <w:bookmarkEnd w:id="21691"/>
                <w:bookmarkEnd w:id="21692"/>
                <w:bookmarkEnd w:id="21693"/>
              </w:del>
            </w:ins>
          </w:p>
        </w:tc>
        <w:tc>
          <w:tcPr>
            <w:tcW w:w="1993" w:type="dxa"/>
            <w:noWrap/>
            <w:hideMark/>
            <w:tcPrChange w:id="21694" w:author="phuong vu" w:date="2018-11-23T13:40:00Z">
              <w:tcPr>
                <w:tcW w:w="1820" w:type="dxa"/>
                <w:noWrap/>
                <w:hideMark/>
              </w:tcPr>
            </w:tcPrChange>
          </w:tcPr>
          <w:p w14:paraId="5003332D" w14:textId="39B76387" w:rsidR="002E1BE3" w:rsidRPr="00FD2760" w:rsidDel="00D10B12" w:rsidRDefault="002E1BE3" w:rsidP="00D10B12">
            <w:pPr>
              <w:spacing w:line="288" w:lineRule="auto"/>
              <w:contextualSpacing/>
              <w:rPr>
                <w:ins w:id="21695" w:author="phuong vu" w:date="2018-11-23T12:59:00Z"/>
                <w:del w:id="21696" w:author="Tran Huan" w:date="2018-12-03T01:22:00Z"/>
              </w:rPr>
              <w:pPrChange w:id="21697" w:author="Tran Huan" w:date="2018-12-03T01:23:00Z">
                <w:pPr/>
              </w:pPrChange>
            </w:pPr>
            <w:ins w:id="21698" w:author="phuong vu" w:date="2018-11-23T12:59:00Z">
              <w:del w:id="21699" w:author="Tran Huan" w:date="2018-12-03T01:22:00Z">
                <w:r w:rsidRPr="00FD2760" w:rsidDel="00D10B12">
                  <w:delText>status</w:delText>
                </w:r>
                <w:bookmarkStart w:id="21700" w:name="_Toc531570692"/>
                <w:bookmarkStart w:id="21701" w:name="_Toc531574540"/>
                <w:bookmarkStart w:id="21702" w:name="_Toc531578281"/>
                <w:bookmarkStart w:id="21703" w:name="_Toc531582019"/>
                <w:bookmarkEnd w:id="21700"/>
                <w:bookmarkEnd w:id="21701"/>
                <w:bookmarkEnd w:id="21702"/>
                <w:bookmarkEnd w:id="21703"/>
              </w:del>
            </w:ins>
          </w:p>
        </w:tc>
        <w:tc>
          <w:tcPr>
            <w:tcW w:w="1300" w:type="dxa"/>
            <w:noWrap/>
            <w:hideMark/>
            <w:tcPrChange w:id="21704" w:author="phuong vu" w:date="2018-11-23T13:40:00Z">
              <w:tcPr>
                <w:tcW w:w="1300" w:type="dxa"/>
                <w:noWrap/>
                <w:hideMark/>
              </w:tcPr>
            </w:tcPrChange>
          </w:tcPr>
          <w:p w14:paraId="25CF1DB1" w14:textId="4B720CB5" w:rsidR="002E1BE3" w:rsidRPr="00FD2760" w:rsidDel="00D10B12" w:rsidRDefault="002E1BE3" w:rsidP="00D10B12">
            <w:pPr>
              <w:spacing w:line="288" w:lineRule="auto"/>
              <w:contextualSpacing/>
              <w:rPr>
                <w:ins w:id="21705" w:author="phuong vu" w:date="2018-11-23T12:59:00Z"/>
                <w:del w:id="21706" w:author="Tran Huan" w:date="2018-12-03T01:22:00Z"/>
              </w:rPr>
              <w:pPrChange w:id="21707" w:author="Tran Huan" w:date="2018-12-03T01:23:00Z">
                <w:pPr/>
              </w:pPrChange>
            </w:pPr>
            <w:ins w:id="21708" w:author="phuong vu" w:date="2018-11-23T12:59:00Z">
              <w:del w:id="21709" w:author="Tran Huan" w:date="2018-12-03T01:22:00Z">
                <w:r w:rsidRPr="00FD2760" w:rsidDel="00D10B12">
                  <w:delText>character varying</w:delText>
                </w:r>
                <w:bookmarkStart w:id="21710" w:name="_Toc531570693"/>
                <w:bookmarkStart w:id="21711" w:name="_Toc531574541"/>
                <w:bookmarkStart w:id="21712" w:name="_Toc531578282"/>
                <w:bookmarkStart w:id="21713" w:name="_Toc531582020"/>
                <w:bookmarkEnd w:id="21710"/>
                <w:bookmarkEnd w:id="21711"/>
                <w:bookmarkEnd w:id="21712"/>
                <w:bookmarkEnd w:id="21713"/>
              </w:del>
            </w:ins>
          </w:p>
        </w:tc>
        <w:tc>
          <w:tcPr>
            <w:tcW w:w="1098" w:type="dxa"/>
            <w:noWrap/>
            <w:vAlign w:val="center"/>
            <w:hideMark/>
            <w:tcPrChange w:id="21714" w:author="phuong vu" w:date="2018-11-23T13:40:00Z">
              <w:tcPr>
                <w:tcW w:w="1098" w:type="dxa"/>
                <w:noWrap/>
                <w:vAlign w:val="center"/>
                <w:hideMark/>
              </w:tcPr>
            </w:tcPrChange>
          </w:tcPr>
          <w:p w14:paraId="15B2C8B3" w14:textId="715E4D59" w:rsidR="002E1BE3" w:rsidRPr="00FD2760" w:rsidDel="00D10B12" w:rsidRDefault="002E1BE3" w:rsidP="00D10B12">
            <w:pPr>
              <w:spacing w:line="288" w:lineRule="auto"/>
              <w:contextualSpacing/>
              <w:jc w:val="center"/>
              <w:rPr>
                <w:ins w:id="21715" w:author="phuong vu" w:date="2018-11-23T12:59:00Z"/>
                <w:del w:id="21716" w:author="Tran Huan" w:date="2018-12-03T01:22:00Z"/>
              </w:rPr>
              <w:pPrChange w:id="21717" w:author="Tran Huan" w:date="2018-12-03T01:23:00Z">
                <w:pPr>
                  <w:jc w:val="center"/>
                </w:pPr>
              </w:pPrChange>
            </w:pPr>
            <w:ins w:id="21718" w:author="phuong vu" w:date="2018-11-23T12:59:00Z">
              <w:del w:id="21719" w:author="Tran Huan" w:date="2018-12-03T01:22:00Z">
                <w:r w:rsidRPr="00FD2760" w:rsidDel="00D10B12">
                  <w:delText>X</w:delText>
                </w:r>
                <w:bookmarkStart w:id="21720" w:name="_Toc531570694"/>
                <w:bookmarkStart w:id="21721" w:name="_Toc531574542"/>
                <w:bookmarkStart w:id="21722" w:name="_Toc531578283"/>
                <w:bookmarkStart w:id="21723" w:name="_Toc531582021"/>
                <w:bookmarkEnd w:id="21720"/>
                <w:bookmarkEnd w:id="21721"/>
                <w:bookmarkEnd w:id="21722"/>
                <w:bookmarkEnd w:id="21723"/>
              </w:del>
            </w:ins>
          </w:p>
        </w:tc>
        <w:tc>
          <w:tcPr>
            <w:tcW w:w="838" w:type="dxa"/>
            <w:noWrap/>
            <w:vAlign w:val="center"/>
            <w:hideMark/>
            <w:tcPrChange w:id="21724" w:author="phuong vu" w:date="2018-11-23T13:40:00Z">
              <w:tcPr>
                <w:tcW w:w="838" w:type="dxa"/>
                <w:noWrap/>
                <w:vAlign w:val="center"/>
                <w:hideMark/>
              </w:tcPr>
            </w:tcPrChange>
          </w:tcPr>
          <w:p w14:paraId="06CA33C0" w14:textId="49CA481E" w:rsidR="002E1BE3" w:rsidRPr="00FD2760" w:rsidDel="00D10B12" w:rsidRDefault="002E1BE3" w:rsidP="00D10B12">
            <w:pPr>
              <w:spacing w:line="288" w:lineRule="auto"/>
              <w:contextualSpacing/>
              <w:jc w:val="center"/>
              <w:rPr>
                <w:ins w:id="21725" w:author="phuong vu" w:date="2018-11-23T12:59:00Z"/>
                <w:del w:id="21726" w:author="Tran Huan" w:date="2018-12-03T01:22:00Z"/>
              </w:rPr>
              <w:pPrChange w:id="21727" w:author="Tran Huan" w:date="2018-12-03T01:23:00Z">
                <w:pPr>
                  <w:jc w:val="center"/>
                </w:pPr>
              </w:pPrChange>
            </w:pPr>
            <w:bookmarkStart w:id="21728" w:name="_Toc531570695"/>
            <w:bookmarkStart w:id="21729" w:name="_Toc531574543"/>
            <w:bookmarkStart w:id="21730" w:name="_Toc531578284"/>
            <w:bookmarkStart w:id="21731" w:name="_Toc531582022"/>
            <w:bookmarkEnd w:id="21728"/>
            <w:bookmarkEnd w:id="21729"/>
            <w:bookmarkEnd w:id="21730"/>
            <w:bookmarkEnd w:id="21731"/>
          </w:p>
        </w:tc>
        <w:tc>
          <w:tcPr>
            <w:tcW w:w="823" w:type="dxa"/>
            <w:noWrap/>
            <w:vAlign w:val="center"/>
            <w:hideMark/>
            <w:tcPrChange w:id="21732" w:author="phuong vu" w:date="2018-11-23T13:40:00Z">
              <w:tcPr>
                <w:tcW w:w="823" w:type="dxa"/>
                <w:noWrap/>
                <w:vAlign w:val="center"/>
                <w:hideMark/>
              </w:tcPr>
            </w:tcPrChange>
          </w:tcPr>
          <w:p w14:paraId="1630137C" w14:textId="703D793E" w:rsidR="002E1BE3" w:rsidRPr="00FD2760" w:rsidDel="00D10B12" w:rsidRDefault="002E1BE3" w:rsidP="00D10B12">
            <w:pPr>
              <w:spacing w:line="288" w:lineRule="auto"/>
              <w:contextualSpacing/>
              <w:jc w:val="center"/>
              <w:rPr>
                <w:ins w:id="21733" w:author="phuong vu" w:date="2018-11-23T12:59:00Z"/>
                <w:del w:id="21734" w:author="Tran Huan" w:date="2018-12-03T01:22:00Z"/>
              </w:rPr>
              <w:pPrChange w:id="21735" w:author="Tran Huan" w:date="2018-12-03T01:23:00Z">
                <w:pPr>
                  <w:jc w:val="center"/>
                </w:pPr>
              </w:pPrChange>
            </w:pPr>
            <w:bookmarkStart w:id="21736" w:name="_Toc531570696"/>
            <w:bookmarkStart w:id="21737" w:name="_Toc531574544"/>
            <w:bookmarkStart w:id="21738" w:name="_Toc531578285"/>
            <w:bookmarkStart w:id="21739" w:name="_Toc531582023"/>
            <w:bookmarkEnd w:id="21736"/>
            <w:bookmarkEnd w:id="21737"/>
            <w:bookmarkEnd w:id="21738"/>
            <w:bookmarkEnd w:id="21739"/>
          </w:p>
        </w:tc>
        <w:tc>
          <w:tcPr>
            <w:tcW w:w="2055" w:type="dxa"/>
            <w:noWrap/>
            <w:hideMark/>
            <w:tcPrChange w:id="21740" w:author="phuong vu" w:date="2018-11-23T13:40:00Z">
              <w:tcPr>
                <w:tcW w:w="2899" w:type="dxa"/>
                <w:noWrap/>
                <w:hideMark/>
              </w:tcPr>
            </w:tcPrChange>
          </w:tcPr>
          <w:p w14:paraId="4D684181" w14:textId="41F1D2C2" w:rsidR="002E1BE3" w:rsidRPr="00FD2760" w:rsidDel="00D10B12" w:rsidRDefault="002E1BE3" w:rsidP="00D10B12">
            <w:pPr>
              <w:keepNext/>
              <w:spacing w:line="288" w:lineRule="auto"/>
              <w:contextualSpacing/>
              <w:rPr>
                <w:ins w:id="21741" w:author="phuong vu" w:date="2018-11-23T12:59:00Z"/>
                <w:del w:id="21742" w:author="Tran Huan" w:date="2018-12-03T01:22:00Z"/>
              </w:rPr>
              <w:pPrChange w:id="21743" w:author="Tran Huan" w:date="2018-12-03T01:23:00Z">
                <w:pPr>
                  <w:keepNext/>
                </w:pPr>
              </w:pPrChange>
            </w:pPr>
            <w:ins w:id="21744" w:author="phuong vu" w:date="2018-11-23T12:59:00Z">
              <w:del w:id="21745" w:author="Tran Huan" w:date="2018-12-03T01:22:00Z">
                <w:r w:rsidRPr="00FD2760" w:rsidDel="00D10B12">
                  <w:delText>Trạng thái</w:delText>
                </w:r>
                <w:bookmarkStart w:id="21746" w:name="_Toc531570697"/>
                <w:bookmarkStart w:id="21747" w:name="_Toc531574545"/>
                <w:bookmarkStart w:id="21748" w:name="_Toc531578286"/>
                <w:bookmarkStart w:id="21749" w:name="_Toc531582024"/>
                <w:bookmarkEnd w:id="21746"/>
                <w:bookmarkEnd w:id="21747"/>
                <w:bookmarkEnd w:id="21748"/>
                <w:bookmarkEnd w:id="21749"/>
              </w:del>
            </w:ins>
          </w:p>
        </w:tc>
        <w:bookmarkStart w:id="21750" w:name="_Toc531570698"/>
        <w:bookmarkStart w:id="21751" w:name="_Toc531574546"/>
        <w:bookmarkStart w:id="21752" w:name="_Toc531578287"/>
        <w:bookmarkStart w:id="21753" w:name="_Toc531582025"/>
        <w:bookmarkEnd w:id="21750"/>
        <w:bookmarkEnd w:id="21751"/>
        <w:bookmarkEnd w:id="21752"/>
        <w:bookmarkEnd w:id="21753"/>
      </w:tr>
    </w:tbl>
    <w:p w14:paraId="15CF9D05" w14:textId="5DEEB4D2" w:rsidR="00E951FC" w:rsidRPr="000245EB" w:rsidDel="00266AC8" w:rsidRDefault="00376EE3" w:rsidP="00D10B12">
      <w:pPr>
        <w:pStyle w:val="Caption"/>
        <w:spacing w:after="0" w:line="288" w:lineRule="auto"/>
        <w:contextualSpacing/>
        <w:rPr>
          <w:ins w:id="21754" w:author="phuong vu" w:date="2018-11-23T13:07:00Z"/>
          <w:del w:id="21755" w:author="Tran Huan" w:date="2018-11-25T23:41:00Z"/>
          <w:b/>
          <w:iCs w:val="0"/>
          <w:rPrChange w:id="21756" w:author="Tran Huan" w:date="2018-11-25T16:08:00Z">
            <w:rPr>
              <w:ins w:id="21757" w:author="phuong vu" w:date="2018-11-23T13:07:00Z"/>
              <w:del w:id="21758" w:author="Tran Huan" w:date="2018-11-25T23:41:00Z"/>
              <w:b/>
              <w:i/>
              <w:iCs/>
              <w:szCs w:val="18"/>
              <w:lang w:val="en-US"/>
            </w:rPr>
          </w:rPrChange>
        </w:rPr>
        <w:pPrChange w:id="21759" w:author="Tran Huan" w:date="2018-12-03T01:23:00Z">
          <w:pPr/>
        </w:pPrChange>
      </w:pPr>
      <w:ins w:id="21760" w:author="phuong vu" w:date="2018-11-23T14:20:00Z">
        <w:del w:id="21761" w:author="Tran Huan" w:date="2018-11-25T23:41:00Z">
          <w:r w:rsidDel="00266AC8">
            <w:delText xml:space="preserve">Bảng </w:delText>
          </w:r>
        </w:del>
      </w:ins>
      <w:ins w:id="21762" w:author="phuong vu" w:date="2018-11-23T15:14:00Z">
        <w:del w:id="21763" w:author="Tran Huan" w:date="2018-11-25T23:41:00Z">
          <w:r w:rsidR="00E95F1B" w:rsidDel="00266AC8">
            <w:fldChar w:fldCharType="begin"/>
          </w:r>
          <w:r w:rsidR="00E95F1B" w:rsidDel="00266AC8">
            <w:delInstrText xml:space="preserve"> STYLEREF 1 \s </w:delInstrText>
          </w:r>
        </w:del>
      </w:ins>
      <w:del w:id="21764" w:author="Tran Huan" w:date="2018-11-25T23:41:00Z">
        <w:r w:rsidR="00E95F1B" w:rsidDel="00266AC8">
          <w:fldChar w:fldCharType="separate"/>
        </w:r>
        <w:r w:rsidR="00B607D9" w:rsidDel="00266AC8">
          <w:rPr>
            <w:noProof/>
          </w:rPr>
          <w:delText>3</w:delText>
        </w:r>
      </w:del>
      <w:ins w:id="21765" w:author="phuong vu" w:date="2018-11-23T15:14:00Z">
        <w:del w:id="21766" w:author="Tran Huan" w:date="2018-11-25T23:41: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21767" w:author="Tran Huan" w:date="2018-11-25T23:41:00Z">
        <w:r w:rsidR="00E95F1B" w:rsidDel="00266AC8">
          <w:fldChar w:fldCharType="end"/>
        </w:r>
      </w:del>
      <w:ins w:id="21768" w:author="phuong vu" w:date="2018-11-23T14:20:00Z">
        <w:del w:id="21769" w:author="Tran Huan" w:date="2018-11-25T23:41:00Z">
          <w:r w:rsidRPr="000245EB" w:rsidDel="00266AC8">
            <w:rPr>
              <w:i/>
              <w:iCs w:val="0"/>
              <w:rPrChange w:id="21770" w:author="Tran Huan" w:date="2018-11-25T16:08:00Z">
                <w:rPr>
                  <w:i/>
                  <w:iCs/>
                  <w:lang w:val="en-US"/>
                </w:rPr>
              </w:rPrChange>
            </w:rPr>
            <w:delText xml:space="preserve"> Bảng dữ liệu khuyến mãi</w:delText>
          </w:r>
        </w:del>
      </w:ins>
      <w:bookmarkStart w:id="21771" w:name="_Toc531570699"/>
      <w:bookmarkStart w:id="21772" w:name="_Toc531574547"/>
      <w:bookmarkStart w:id="21773" w:name="_Toc531578288"/>
      <w:bookmarkStart w:id="21774" w:name="_Toc531582026"/>
      <w:bookmarkEnd w:id="21771"/>
      <w:bookmarkEnd w:id="21772"/>
      <w:bookmarkEnd w:id="21773"/>
      <w:bookmarkEnd w:id="21774"/>
    </w:p>
    <w:p w14:paraId="4BAAE00F" w14:textId="4BAA8952" w:rsidR="002E1BE3" w:rsidDel="00D10B12" w:rsidRDefault="002E1BE3" w:rsidP="00D10B12">
      <w:pPr>
        <w:spacing w:after="0" w:line="288" w:lineRule="auto"/>
        <w:contextualSpacing/>
        <w:rPr>
          <w:ins w:id="21775" w:author="phuong vu" w:date="2018-11-23T13:07:00Z"/>
          <w:del w:id="21776" w:author="Tran Huan" w:date="2018-12-03T01:22:00Z"/>
          <w:b/>
          <w:lang w:val="en-US"/>
        </w:rPr>
        <w:pPrChange w:id="21777" w:author="Tran Huan" w:date="2018-12-03T01:23:00Z">
          <w:pPr/>
        </w:pPrChange>
      </w:pPr>
      <w:ins w:id="21778" w:author="phuong vu" w:date="2018-11-23T13:07:00Z">
        <w:del w:id="21779" w:author="Tran Huan" w:date="2018-12-03T01:22:00Z">
          <w:r w:rsidDel="00D10B12">
            <w:rPr>
              <w:b/>
              <w:lang w:val="en-US"/>
            </w:rPr>
            <w:delText>BẢNG PROMOTION_BRANCH</w:delText>
          </w:r>
          <w:bookmarkStart w:id="21780" w:name="_Toc531570700"/>
          <w:bookmarkStart w:id="21781" w:name="_Toc531574548"/>
          <w:bookmarkStart w:id="21782" w:name="_Toc531578289"/>
          <w:bookmarkStart w:id="21783" w:name="_Toc531582027"/>
          <w:bookmarkEnd w:id="21780"/>
          <w:bookmarkEnd w:id="21781"/>
          <w:bookmarkEnd w:id="21782"/>
          <w:bookmarkEnd w:id="21783"/>
        </w:del>
      </w:ins>
    </w:p>
    <w:tbl>
      <w:tblPr>
        <w:tblStyle w:val="TableGrid"/>
        <w:tblW w:w="8815" w:type="dxa"/>
        <w:tblLook w:val="04A0" w:firstRow="1" w:lastRow="0" w:firstColumn="1" w:lastColumn="0" w:noHBand="0" w:noVBand="1"/>
        <w:tblPrChange w:id="21784" w:author="phuong vu" w:date="2018-11-23T13:40:00Z">
          <w:tblPr>
            <w:tblStyle w:val="TableGrid"/>
            <w:tblW w:w="9486" w:type="dxa"/>
            <w:tblLook w:val="04A0" w:firstRow="1" w:lastRow="0" w:firstColumn="1" w:lastColumn="0" w:noHBand="0" w:noVBand="1"/>
          </w:tblPr>
        </w:tblPrChange>
      </w:tblPr>
      <w:tblGrid>
        <w:gridCol w:w="708"/>
        <w:gridCol w:w="1820"/>
        <w:gridCol w:w="1300"/>
        <w:gridCol w:w="1098"/>
        <w:gridCol w:w="838"/>
        <w:gridCol w:w="823"/>
        <w:gridCol w:w="2228"/>
        <w:tblGridChange w:id="21785">
          <w:tblGrid>
            <w:gridCol w:w="708"/>
            <w:gridCol w:w="1820"/>
            <w:gridCol w:w="1300"/>
            <w:gridCol w:w="1098"/>
            <w:gridCol w:w="838"/>
            <w:gridCol w:w="823"/>
            <w:gridCol w:w="2899"/>
          </w:tblGrid>
        </w:tblGridChange>
      </w:tblGrid>
      <w:tr w:rsidR="002E1BE3" w:rsidRPr="001856AA" w:rsidDel="00D10B12" w14:paraId="2E3107CB" w14:textId="6FD62DC3" w:rsidTr="00904AF3">
        <w:trPr>
          <w:trHeight w:val="300"/>
          <w:ins w:id="21786" w:author="phuong vu" w:date="2018-11-23T13:07:00Z"/>
          <w:del w:id="21787" w:author="Tran Huan" w:date="2018-12-03T01:22:00Z"/>
          <w:trPrChange w:id="21788" w:author="phuong vu" w:date="2018-11-23T13:40:00Z">
            <w:trPr>
              <w:trHeight w:val="300"/>
            </w:trPr>
          </w:trPrChange>
        </w:trPr>
        <w:tc>
          <w:tcPr>
            <w:tcW w:w="708" w:type="dxa"/>
            <w:noWrap/>
            <w:vAlign w:val="center"/>
            <w:hideMark/>
            <w:tcPrChange w:id="21789" w:author="phuong vu" w:date="2018-11-23T13:40:00Z">
              <w:tcPr>
                <w:tcW w:w="708" w:type="dxa"/>
                <w:noWrap/>
                <w:vAlign w:val="center"/>
                <w:hideMark/>
              </w:tcPr>
            </w:tcPrChange>
          </w:tcPr>
          <w:p w14:paraId="6311E41F" w14:textId="37F8BDD7" w:rsidR="002E1BE3" w:rsidRPr="001856AA" w:rsidDel="00D10B12" w:rsidRDefault="002E1BE3" w:rsidP="00D10B12">
            <w:pPr>
              <w:spacing w:line="288" w:lineRule="auto"/>
              <w:contextualSpacing/>
              <w:jc w:val="center"/>
              <w:rPr>
                <w:ins w:id="21790" w:author="phuong vu" w:date="2018-11-23T13:07:00Z"/>
                <w:del w:id="21791" w:author="Tran Huan" w:date="2018-12-03T01:22:00Z"/>
                <w:b/>
                <w:bCs/>
              </w:rPr>
              <w:pPrChange w:id="21792" w:author="Tran Huan" w:date="2018-12-03T01:23:00Z">
                <w:pPr>
                  <w:jc w:val="center"/>
                </w:pPr>
              </w:pPrChange>
            </w:pPr>
            <w:ins w:id="21793" w:author="phuong vu" w:date="2018-11-23T13:07:00Z">
              <w:del w:id="21794" w:author="Tran Huan" w:date="2018-12-03T01:22:00Z">
                <w:r w:rsidRPr="001856AA" w:rsidDel="00D10B12">
                  <w:rPr>
                    <w:b/>
                    <w:bCs/>
                    <w:lang w:val="da-DK"/>
                  </w:rPr>
                  <w:delText>STT</w:delText>
                </w:r>
                <w:bookmarkStart w:id="21795" w:name="_Toc531570701"/>
                <w:bookmarkStart w:id="21796" w:name="_Toc531574549"/>
                <w:bookmarkStart w:id="21797" w:name="_Toc531578290"/>
                <w:bookmarkStart w:id="21798" w:name="_Toc531582028"/>
                <w:bookmarkEnd w:id="21795"/>
                <w:bookmarkEnd w:id="21796"/>
                <w:bookmarkEnd w:id="21797"/>
                <w:bookmarkEnd w:id="21798"/>
              </w:del>
            </w:ins>
          </w:p>
        </w:tc>
        <w:tc>
          <w:tcPr>
            <w:tcW w:w="1820" w:type="dxa"/>
            <w:noWrap/>
            <w:vAlign w:val="center"/>
            <w:hideMark/>
            <w:tcPrChange w:id="21799" w:author="phuong vu" w:date="2018-11-23T13:40:00Z">
              <w:tcPr>
                <w:tcW w:w="1820" w:type="dxa"/>
                <w:noWrap/>
                <w:vAlign w:val="center"/>
                <w:hideMark/>
              </w:tcPr>
            </w:tcPrChange>
          </w:tcPr>
          <w:p w14:paraId="40695413" w14:textId="11ACCA92" w:rsidR="002E1BE3" w:rsidRPr="001856AA" w:rsidDel="00D10B12" w:rsidRDefault="002E1BE3" w:rsidP="00D10B12">
            <w:pPr>
              <w:spacing w:line="288" w:lineRule="auto"/>
              <w:contextualSpacing/>
              <w:jc w:val="center"/>
              <w:rPr>
                <w:ins w:id="21800" w:author="phuong vu" w:date="2018-11-23T13:07:00Z"/>
                <w:del w:id="21801" w:author="Tran Huan" w:date="2018-12-03T01:22:00Z"/>
                <w:b/>
                <w:bCs/>
              </w:rPr>
              <w:pPrChange w:id="21802" w:author="Tran Huan" w:date="2018-12-03T01:23:00Z">
                <w:pPr>
                  <w:jc w:val="center"/>
                </w:pPr>
              </w:pPrChange>
            </w:pPr>
            <w:ins w:id="21803" w:author="phuong vu" w:date="2018-11-23T13:07:00Z">
              <w:del w:id="21804" w:author="Tran Huan" w:date="2018-12-03T01:22:00Z">
                <w:r w:rsidRPr="001856AA" w:rsidDel="00D10B12">
                  <w:rPr>
                    <w:b/>
                    <w:bCs/>
                    <w:lang w:val="da-DK"/>
                  </w:rPr>
                  <w:delText>Tên trường</w:delText>
                </w:r>
                <w:bookmarkStart w:id="21805" w:name="_Toc531570702"/>
                <w:bookmarkStart w:id="21806" w:name="_Toc531574550"/>
                <w:bookmarkStart w:id="21807" w:name="_Toc531578291"/>
                <w:bookmarkStart w:id="21808" w:name="_Toc531582029"/>
                <w:bookmarkEnd w:id="21805"/>
                <w:bookmarkEnd w:id="21806"/>
                <w:bookmarkEnd w:id="21807"/>
                <w:bookmarkEnd w:id="21808"/>
              </w:del>
            </w:ins>
          </w:p>
        </w:tc>
        <w:tc>
          <w:tcPr>
            <w:tcW w:w="1300" w:type="dxa"/>
            <w:noWrap/>
            <w:vAlign w:val="center"/>
            <w:hideMark/>
            <w:tcPrChange w:id="21809" w:author="phuong vu" w:date="2018-11-23T13:40:00Z">
              <w:tcPr>
                <w:tcW w:w="1300" w:type="dxa"/>
                <w:noWrap/>
                <w:vAlign w:val="center"/>
                <w:hideMark/>
              </w:tcPr>
            </w:tcPrChange>
          </w:tcPr>
          <w:p w14:paraId="23CB3C70" w14:textId="5E3C6F67" w:rsidR="002E1BE3" w:rsidRPr="001856AA" w:rsidDel="00D10B12" w:rsidRDefault="002E1BE3" w:rsidP="00D10B12">
            <w:pPr>
              <w:spacing w:line="288" w:lineRule="auto"/>
              <w:contextualSpacing/>
              <w:jc w:val="center"/>
              <w:rPr>
                <w:ins w:id="21810" w:author="phuong vu" w:date="2018-11-23T13:07:00Z"/>
                <w:del w:id="21811" w:author="Tran Huan" w:date="2018-12-03T01:22:00Z"/>
                <w:b/>
                <w:bCs/>
              </w:rPr>
              <w:pPrChange w:id="21812" w:author="Tran Huan" w:date="2018-12-03T01:23:00Z">
                <w:pPr>
                  <w:jc w:val="center"/>
                </w:pPr>
              </w:pPrChange>
            </w:pPr>
            <w:ins w:id="21813" w:author="phuong vu" w:date="2018-11-23T13:07:00Z">
              <w:del w:id="21814" w:author="Tran Huan" w:date="2018-12-03T01:22:00Z">
                <w:r w:rsidRPr="001856AA" w:rsidDel="00D10B12">
                  <w:rPr>
                    <w:b/>
                    <w:bCs/>
                    <w:lang w:val="da-DK"/>
                  </w:rPr>
                  <w:delText>Kiểu</w:delText>
                </w:r>
                <w:bookmarkStart w:id="21815" w:name="_Toc531570703"/>
                <w:bookmarkStart w:id="21816" w:name="_Toc531574551"/>
                <w:bookmarkStart w:id="21817" w:name="_Toc531578292"/>
                <w:bookmarkStart w:id="21818" w:name="_Toc531582030"/>
                <w:bookmarkEnd w:id="21815"/>
                <w:bookmarkEnd w:id="21816"/>
                <w:bookmarkEnd w:id="21817"/>
                <w:bookmarkEnd w:id="21818"/>
              </w:del>
            </w:ins>
          </w:p>
        </w:tc>
        <w:tc>
          <w:tcPr>
            <w:tcW w:w="1098" w:type="dxa"/>
            <w:noWrap/>
            <w:vAlign w:val="center"/>
            <w:hideMark/>
            <w:tcPrChange w:id="21819" w:author="phuong vu" w:date="2018-11-23T13:40:00Z">
              <w:tcPr>
                <w:tcW w:w="1098" w:type="dxa"/>
                <w:noWrap/>
                <w:vAlign w:val="center"/>
                <w:hideMark/>
              </w:tcPr>
            </w:tcPrChange>
          </w:tcPr>
          <w:p w14:paraId="46DA5EDE" w14:textId="7F60C12D" w:rsidR="002E1BE3" w:rsidRPr="001856AA" w:rsidDel="00D10B12" w:rsidRDefault="002E1BE3" w:rsidP="00D10B12">
            <w:pPr>
              <w:spacing w:line="288" w:lineRule="auto"/>
              <w:contextualSpacing/>
              <w:jc w:val="center"/>
              <w:rPr>
                <w:ins w:id="21820" w:author="phuong vu" w:date="2018-11-23T13:07:00Z"/>
                <w:del w:id="21821" w:author="Tran Huan" w:date="2018-12-03T01:22:00Z"/>
                <w:b/>
                <w:bCs/>
              </w:rPr>
              <w:pPrChange w:id="21822" w:author="Tran Huan" w:date="2018-12-03T01:23:00Z">
                <w:pPr>
                  <w:jc w:val="center"/>
                </w:pPr>
              </w:pPrChange>
            </w:pPr>
            <w:ins w:id="21823" w:author="phuong vu" w:date="2018-11-23T13:07:00Z">
              <w:del w:id="21824" w:author="Tran Huan" w:date="2018-12-03T01:22:00Z">
                <w:r w:rsidRPr="001856AA" w:rsidDel="00D10B12">
                  <w:rPr>
                    <w:b/>
                    <w:bCs/>
                    <w:lang w:val="da-DK"/>
                  </w:rPr>
                  <w:delText>Chấp nhận Null</w:delText>
                </w:r>
                <w:bookmarkStart w:id="21825" w:name="_Toc531570704"/>
                <w:bookmarkStart w:id="21826" w:name="_Toc531574552"/>
                <w:bookmarkStart w:id="21827" w:name="_Toc531578293"/>
                <w:bookmarkStart w:id="21828" w:name="_Toc531582031"/>
                <w:bookmarkEnd w:id="21825"/>
                <w:bookmarkEnd w:id="21826"/>
                <w:bookmarkEnd w:id="21827"/>
                <w:bookmarkEnd w:id="21828"/>
              </w:del>
            </w:ins>
          </w:p>
        </w:tc>
        <w:tc>
          <w:tcPr>
            <w:tcW w:w="838" w:type="dxa"/>
            <w:noWrap/>
            <w:vAlign w:val="center"/>
            <w:hideMark/>
            <w:tcPrChange w:id="21829" w:author="phuong vu" w:date="2018-11-23T13:40:00Z">
              <w:tcPr>
                <w:tcW w:w="838" w:type="dxa"/>
                <w:noWrap/>
                <w:vAlign w:val="center"/>
                <w:hideMark/>
              </w:tcPr>
            </w:tcPrChange>
          </w:tcPr>
          <w:p w14:paraId="42763DBE" w14:textId="4D923D97" w:rsidR="002E1BE3" w:rsidRPr="001856AA" w:rsidDel="00D10B12" w:rsidRDefault="002E1BE3" w:rsidP="00D10B12">
            <w:pPr>
              <w:spacing w:line="288" w:lineRule="auto"/>
              <w:contextualSpacing/>
              <w:jc w:val="center"/>
              <w:rPr>
                <w:ins w:id="21830" w:author="phuong vu" w:date="2018-11-23T13:07:00Z"/>
                <w:del w:id="21831" w:author="Tran Huan" w:date="2018-12-03T01:22:00Z"/>
                <w:b/>
                <w:bCs/>
              </w:rPr>
              <w:pPrChange w:id="21832" w:author="Tran Huan" w:date="2018-12-03T01:23:00Z">
                <w:pPr>
                  <w:jc w:val="center"/>
                </w:pPr>
              </w:pPrChange>
            </w:pPr>
            <w:ins w:id="21833" w:author="phuong vu" w:date="2018-11-23T13:07:00Z">
              <w:del w:id="21834" w:author="Tran Huan" w:date="2018-12-03T01:22:00Z">
                <w:r w:rsidRPr="001856AA" w:rsidDel="00D10B12">
                  <w:rPr>
                    <w:b/>
                    <w:bCs/>
                    <w:lang w:val="da-DK"/>
                  </w:rPr>
                  <w:delText>Khóa chính</w:delText>
                </w:r>
                <w:bookmarkStart w:id="21835" w:name="_Toc531570705"/>
                <w:bookmarkStart w:id="21836" w:name="_Toc531574553"/>
                <w:bookmarkStart w:id="21837" w:name="_Toc531578294"/>
                <w:bookmarkStart w:id="21838" w:name="_Toc531582032"/>
                <w:bookmarkEnd w:id="21835"/>
                <w:bookmarkEnd w:id="21836"/>
                <w:bookmarkEnd w:id="21837"/>
                <w:bookmarkEnd w:id="21838"/>
              </w:del>
            </w:ins>
          </w:p>
        </w:tc>
        <w:tc>
          <w:tcPr>
            <w:tcW w:w="823" w:type="dxa"/>
            <w:noWrap/>
            <w:vAlign w:val="center"/>
            <w:hideMark/>
            <w:tcPrChange w:id="21839" w:author="phuong vu" w:date="2018-11-23T13:40:00Z">
              <w:tcPr>
                <w:tcW w:w="823" w:type="dxa"/>
                <w:noWrap/>
                <w:vAlign w:val="center"/>
                <w:hideMark/>
              </w:tcPr>
            </w:tcPrChange>
          </w:tcPr>
          <w:p w14:paraId="4D2B8CB9" w14:textId="61DAA613" w:rsidR="002E1BE3" w:rsidRPr="001856AA" w:rsidDel="00D10B12" w:rsidRDefault="002E1BE3" w:rsidP="00D10B12">
            <w:pPr>
              <w:spacing w:line="288" w:lineRule="auto"/>
              <w:contextualSpacing/>
              <w:jc w:val="center"/>
              <w:rPr>
                <w:ins w:id="21840" w:author="phuong vu" w:date="2018-11-23T13:07:00Z"/>
                <w:del w:id="21841" w:author="Tran Huan" w:date="2018-12-03T01:22:00Z"/>
                <w:b/>
                <w:bCs/>
              </w:rPr>
              <w:pPrChange w:id="21842" w:author="Tran Huan" w:date="2018-12-03T01:23:00Z">
                <w:pPr>
                  <w:jc w:val="center"/>
                </w:pPr>
              </w:pPrChange>
            </w:pPr>
            <w:ins w:id="21843" w:author="phuong vu" w:date="2018-11-23T13:07:00Z">
              <w:del w:id="21844" w:author="Tran Huan" w:date="2018-12-03T01:22:00Z">
                <w:r w:rsidRPr="001856AA" w:rsidDel="00D10B12">
                  <w:rPr>
                    <w:b/>
                    <w:bCs/>
                    <w:lang w:val="da-DK"/>
                  </w:rPr>
                  <w:delText>Khóa ngoại</w:delText>
                </w:r>
                <w:bookmarkStart w:id="21845" w:name="_Toc531570706"/>
                <w:bookmarkStart w:id="21846" w:name="_Toc531574554"/>
                <w:bookmarkStart w:id="21847" w:name="_Toc531578295"/>
                <w:bookmarkStart w:id="21848" w:name="_Toc531582033"/>
                <w:bookmarkEnd w:id="21845"/>
                <w:bookmarkEnd w:id="21846"/>
                <w:bookmarkEnd w:id="21847"/>
                <w:bookmarkEnd w:id="21848"/>
              </w:del>
            </w:ins>
          </w:p>
        </w:tc>
        <w:tc>
          <w:tcPr>
            <w:tcW w:w="2228" w:type="dxa"/>
            <w:noWrap/>
            <w:vAlign w:val="center"/>
            <w:hideMark/>
            <w:tcPrChange w:id="21849" w:author="phuong vu" w:date="2018-11-23T13:40:00Z">
              <w:tcPr>
                <w:tcW w:w="2899" w:type="dxa"/>
                <w:noWrap/>
                <w:vAlign w:val="center"/>
                <w:hideMark/>
              </w:tcPr>
            </w:tcPrChange>
          </w:tcPr>
          <w:p w14:paraId="1AC261DC" w14:textId="778CCE60" w:rsidR="002E1BE3" w:rsidRPr="001856AA" w:rsidDel="00D10B12" w:rsidRDefault="002E1BE3" w:rsidP="00D10B12">
            <w:pPr>
              <w:spacing w:line="288" w:lineRule="auto"/>
              <w:ind w:right="226"/>
              <w:contextualSpacing/>
              <w:jc w:val="center"/>
              <w:rPr>
                <w:ins w:id="21850" w:author="phuong vu" w:date="2018-11-23T13:07:00Z"/>
                <w:del w:id="21851" w:author="Tran Huan" w:date="2018-12-03T01:22:00Z"/>
                <w:b/>
                <w:bCs/>
              </w:rPr>
              <w:pPrChange w:id="21852" w:author="Tran Huan" w:date="2018-12-03T01:23:00Z">
                <w:pPr>
                  <w:ind w:right="226"/>
                  <w:jc w:val="center"/>
                </w:pPr>
              </w:pPrChange>
            </w:pPr>
            <w:ins w:id="21853" w:author="phuong vu" w:date="2018-11-23T13:07:00Z">
              <w:del w:id="21854" w:author="Tran Huan" w:date="2018-12-03T01:22:00Z">
                <w:r w:rsidRPr="001856AA" w:rsidDel="00D10B12">
                  <w:rPr>
                    <w:b/>
                    <w:bCs/>
                    <w:lang w:val="da-DK"/>
                  </w:rPr>
                  <w:delText>Mô tả</w:delText>
                </w:r>
                <w:bookmarkStart w:id="21855" w:name="_Toc531570707"/>
                <w:bookmarkStart w:id="21856" w:name="_Toc531574555"/>
                <w:bookmarkStart w:id="21857" w:name="_Toc531578296"/>
                <w:bookmarkStart w:id="21858" w:name="_Toc531582034"/>
                <w:bookmarkEnd w:id="21855"/>
                <w:bookmarkEnd w:id="21856"/>
                <w:bookmarkEnd w:id="21857"/>
                <w:bookmarkEnd w:id="21858"/>
              </w:del>
            </w:ins>
          </w:p>
        </w:tc>
        <w:bookmarkStart w:id="21859" w:name="_Toc531570708"/>
        <w:bookmarkStart w:id="21860" w:name="_Toc531574556"/>
        <w:bookmarkStart w:id="21861" w:name="_Toc531578297"/>
        <w:bookmarkStart w:id="21862" w:name="_Toc531582035"/>
        <w:bookmarkEnd w:id="21859"/>
        <w:bookmarkEnd w:id="21860"/>
        <w:bookmarkEnd w:id="21861"/>
        <w:bookmarkEnd w:id="21862"/>
      </w:tr>
      <w:tr w:rsidR="002E1BE3" w:rsidRPr="001856AA" w:rsidDel="00D10B12" w14:paraId="446519DD" w14:textId="5D82FBF2" w:rsidTr="00904AF3">
        <w:trPr>
          <w:trHeight w:val="300"/>
          <w:ins w:id="21863" w:author="phuong vu" w:date="2018-11-23T13:07:00Z"/>
          <w:del w:id="21864" w:author="Tran Huan" w:date="2018-12-03T01:22:00Z"/>
          <w:trPrChange w:id="21865" w:author="phuong vu" w:date="2018-11-23T13:40:00Z">
            <w:trPr>
              <w:trHeight w:val="300"/>
            </w:trPr>
          </w:trPrChange>
        </w:trPr>
        <w:tc>
          <w:tcPr>
            <w:tcW w:w="708" w:type="dxa"/>
            <w:noWrap/>
            <w:vAlign w:val="center"/>
            <w:hideMark/>
            <w:tcPrChange w:id="21866" w:author="phuong vu" w:date="2018-11-23T13:40:00Z">
              <w:tcPr>
                <w:tcW w:w="708" w:type="dxa"/>
                <w:noWrap/>
                <w:vAlign w:val="center"/>
                <w:hideMark/>
              </w:tcPr>
            </w:tcPrChange>
          </w:tcPr>
          <w:p w14:paraId="2A04CC8A" w14:textId="06A67978" w:rsidR="002E1BE3" w:rsidRPr="00FD2760" w:rsidDel="00D10B12" w:rsidRDefault="002E1BE3" w:rsidP="00D10B12">
            <w:pPr>
              <w:spacing w:line="288" w:lineRule="auto"/>
              <w:contextualSpacing/>
              <w:jc w:val="center"/>
              <w:rPr>
                <w:ins w:id="21867" w:author="phuong vu" w:date="2018-11-23T13:07:00Z"/>
                <w:del w:id="21868" w:author="Tran Huan" w:date="2018-12-03T01:22:00Z"/>
              </w:rPr>
              <w:pPrChange w:id="21869" w:author="Tran Huan" w:date="2018-12-03T01:23:00Z">
                <w:pPr>
                  <w:spacing w:line="276" w:lineRule="auto"/>
                  <w:jc w:val="center"/>
                </w:pPr>
              </w:pPrChange>
            </w:pPr>
            <w:ins w:id="21870" w:author="phuong vu" w:date="2018-11-23T13:07:00Z">
              <w:del w:id="21871" w:author="Tran Huan" w:date="2018-12-03T01:22:00Z">
                <w:r w:rsidRPr="00FD2760" w:rsidDel="00D10B12">
                  <w:delText>1</w:delText>
                </w:r>
                <w:bookmarkStart w:id="21872" w:name="_Toc531570709"/>
                <w:bookmarkStart w:id="21873" w:name="_Toc531574557"/>
                <w:bookmarkStart w:id="21874" w:name="_Toc531578298"/>
                <w:bookmarkStart w:id="21875" w:name="_Toc531582036"/>
                <w:bookmarkEnd w:id="21872"/>
                <w:bookmarkEnd w:id="21873"/>
                <w:bookmarkEnd w:id="21874"/>
                <w:bookmarkEnd w:id="21875"/>
              </w:del>
            </w:ins>
          </w:p>
        </w:tc>
        <w:tc>
          <w:tcPr>
            <w:tcW w:w="1820" w:type="dxa"/>
            <w:noWrap/>
            <w:hideMark/>
            <w:tcPrChange w:id="21876" w:author="phuong vu" w:date="2018-11-23T13:40:00Z">
              <w:tcPr>
                <w:tcW w:w="1820" w:type="dxa"/>
                <w:noWrap/>
                <w:hideMark/>
              </w:tcPr>
            </w:tcPrChange>
          </w:tcPr>
          <w:p w14:paraId="1527A327" w14:textId="3B8EAC2A" w:rsidR="002E1BE3" w:rsidRPr="00FD2760" w:rsidDel="00D10B12" w:rsidRDefault="002E1BE3" w:rsidP="00D10B12">
            <w:pPr>
              <w:spacing w:line="288" w:lineRule="auto"/>
              <w:contextualSpacing/>
              <w:rPr>
                <w:ins w:id="21877" w:author="phuong vu" w:date="2018-11-23T13:07:00Z"/>
                <w:del w:id="21878" w:author="Tran Huan" w:date="2018-12-03T01:22:00Z"/>
              </w:rPr>
              <w:pPrChange w:id="21879" w:author="Tran Huan" w:date="2018-12-03T01:23:00Z">
                <w:pPr>
                  <w:spacing w:line="276" w:lineRule="auto"/>
                </w:pPr>
              </w:pPrChange>
            </w:pPr>
            <w:ins w:id="21880" w:author="phuong vu" w:date="2018-11-23T13:07:00Z">
              <w:del w:id="21881" w:author="Tran Huan" w:date="2018-12-03T01:22:00Z">
                <w:r w:rsidRPr="00FD2760" w:rsidDel="00D10B12">
                  <w:delText>id</w:delText>
                </w:r>
                <w:bookmarkStart w:id="21882" w:name="_Toc531570710"/>
                <w:bookmarkStart w:id="21883" w:name="_Toc531574558"/>
                <w:bookmarkStart w:id="21884" w:name="_Toc531578299"/>
                <w:bookmarkStart w:id="21885" w:name="_Toc531582037"/>
                <w:bookmarkEnd w:id="21882"/>
                <w:bookmarkEnd w:id="21883"/>
                <w:bookmarkEnd w:id="21884"/>
                <w:bookmarkEnd w:id="21885"/>
              </w:del>
            </w:ins>
          </w:p>
        </w:tc>
        <w:tc>
          <w:tcPr>
            <w:tcW w:w="1300" w:type="dxa"/>
            <w:noWrap/>
            <w:hideMark/>
            <w:tcPrChange w:id="21886" w:author="phuong vu" w:date="2018-11-23T13:40:00Z">
              <w:tcPr>
                <w:tcW w:w="1300" w:type="dxa"/>
                <w:noWrap/>
                <w:hideMark/>
              </w:tcPr>
            </w:tcPrChange>
          </w:tcPr>
          <w:p w14:paraId="2CAABA8E" w14:textId="6B6F8A3E" w:rsidR="002E1BE3" w:rsidRPr="00FD2760" w:rsidDel="00D10B12" w:rsidRDefault="002E1BE3" w:rsidP="00D10B12">
            <w:pPr>
              <w:spacing w:line="288" w:lineRule="auto"/>
              <w:contextualSpacing/>
              <w:rPr>
                <w:ins w:id="21887" w:author="phuong vu" w:date="2018-11-23T13:07:00Z"/>
                <w:del w:id="21888" w:author="Tran Huan" w:date="2018-12-03T01:22:00Z"/>
              </w:rPr>
              <w:pPrChange w:id="21889" w:author="Tran Huan" w:date="2018-12-03T01:23:00Z">
                <w:pPr>
                  <w:spacing w:line="276" w:lineRule="auto"/>
                </w:pPr>
              </w:pPrChange>
            </w:pPr>
            <w:ins w:id="21890" w:author="phuong vu" w:date="2018-11-23T13:07:00Z">
              <w:del w:id="21891" w:author="Tran Huan" w:date="2018-12-03T01:22:00Z">
                <w:r w:rsidRPr="00FD2760" w:rsidDel="00D10B12">
                  <w:delText>numeric</w:delText>
                </w:r>
                <w:bookmarkStart w:id="21892" w:name="_Toc531570711"/>
                <w:bookmarkStart w:id="21893" w:name="_Toc531574559"/>
                <w:bookmarkStart w:id="21894" w:name="_Toc531578300"/>
                <w:bookmarkStart w:id="21895" w:name="_Toc531582038"/>
                <w:bookmarkEnd w:id="21892"/>
                <w:bookmarkEnd w:id="21893"/>
                <w:bookmarkEnd w:id="21894"/>
                <w:bookmarkEnd w:id="21895"/>
              </w:del>
            </w:ins>
          </w:p>
        </w:tc>
        <w:tc>
          <w:tcPr>
            <w:tcW w:w="1098" w:type="dxa"/>
            <w:noWrap/>
            <w:vAlign w:val="center"/>
            <w:hideMark/>
            <w:tcPrChange w:id="21896" w:author="phuong vu" w:date="2018-11-23T13:40:00Z">
              <w:tcPr>
                <w:tcW w:w="1098" w:type="dxa"/>
                <w:noWrap/>
                <w:vAlign w:val="center"/>
                <w:hideMark/>
              </w:tcPr>
            </w:tcPrChange>
          </w:tcPr>
          <w:p w14:paraId="2CC39395" w14:textId="31175533" w:rsidR="002E1BE3" w:rsidRPr="00FD2760" w:rsidDel="00D10B12" w:rsidRDefault="002E1BE3" w:rsidP="00D10B12">
            <w:pPr>
              <w:spacing w:line="288" w:lineRule="auto"/>
              <w:contextualSpacing/>
              <w:jc w:val="center"/>
              <w:rPr>
                <w:ins w:id="21897" w:author="phuong vu" w:date="2018-11-23T13:07:00Z"/>
                <w:del w:id="21898" w:author="Tran Huan" w:date="2018-12-03T01:22:00Z"/>
              </w:rPr>
              <w:pPrChange w:id="21899" w:author="Tran Huan" w:date="2018-12-03T01:23:00Z">
                <w:pPr>
                  <w:spacing w:line="276" w:lineRule="auto"/>
                  <w:jc w:val="center"/>
                </w:pPr>
              </w:pPrChange>
            </w:pPr>
            <w:bookmarkStart w:id="21900" w:name="_Toc531570712"/>
            <w:bookmarkStart w:id="21901" w:name="_Toc531574560"/>
            <w:bookmarkStart w:id="21902" w:name="_Toc531578301"/>
            <w:bookmarkStart w:id="21903" w:name="_Toc531582039"/>
            <w:bookmarkEnd w:id="21900"/>
            <w:bookmarkEnd w:id="21901"/>
            <w:bookmarkEnd w:id="21902"/>
            <w:bookmarkEnd w:id="21903"/>
          </w:p>
        </w:tc>
        <w:tc>
          <w:tcPr>
            <w:tcW w:w="838" w:type="dxa"/>
            <w:noWrap/>
            <w:vAlign w:val="center"/>
            <w:hideMark/>
            <w:tcPrChange w:id="21904" w:author="phuong vu" w:date="2018-11-23T13:40:00Z">
              <w:tcPr>
                <w:tcW w:w="838" w:type="dxa"/>
                <w:noWrap/>
                <w:vAlign w:val="center"/>
                <w:hideMark/>
              </w:tcPr>
            </w:tcPrChange>
          </w:tcPr>
          <w:p w14:paraId="6601853B" w14:textId="672C55EC" w:rsidR="002E1BE3" w:rsidRPr="00FD2760" w:rsidDel="00D10B12" w:rsidRDefault="002E1BE3" w:rsidP="00D10B12">
            <w:pPr>
              <w:spacing w:line="288" w:lineRule="auto"/>
              <w:contextualSpacing/>
              <w:jc w:val="center"/>
              <w:rPr>
                <w:ins w:id="21905" w:author="phuong vu" w:date="2018-11-23T13:07:00Z"/>
                <w:del w:id="21906" w:author="Tran Huan" w:date="2018-12-03T01:22:00Z"/>
              </w:rPr>
              <w:pPrChange w:id="21907" w:author="Tran Huan" w:date="2018-12-03T01:23:00Z">
                <w:pPr>
                  <w:spacing w:line="276" w:lineRule="auto"/>
                  <w:jc w:val="center"/>
                </w:pPr>
              </w:pPrChange>
            </w:pPr>
            <w:ins w:id="21908" w:author="phuong vu" w:date="2018-11-23T13:07:00Z">
              <w:del w:id="21909" w:author="Tran Huan" w:date="2018-12-03T01:22:00Z">
                <w:r w:rsidRPr="00FD2760" w:rsidDel="00D10B12">
                  <w:delText>X</w:delText>
                </w:r>
                <w:bookmarkStart w:id="21910" w:name="_Toc531570713"/>
                <w:bookmarkStart w:id="21911" w:name="_Toc531574561"/>
                <w:bookmarkStart w:id="21912" w:name="_Toc531578302"/>
                <w:bookmarkStart w:id="21913" w:name="_Toc531582040"/>
                <w:bookmarkEnd w:id="21910"/>
                <w:bookmarkEnd w:id="21911"/>
                <w:bookmarkEnd w:id="21912"/>
                <w:bookmarkEnd w:id="21913"/>
              </w:del>
            </w:ins>
          </w:p>
        </w:tc>
        <w:tc>
          <w:tcPr>
            <w:tcW w:w="823" w:type="dxa"/>
            <w:noWrap/>
            <w:vAlign w:val="center"/>
            <w:hideMark/>
            <w:tcPrChange w:id="21914" w:author="phuong vu" w:date="2018-11-23T13:40:00Z">
              <w:tcPr>
                <w:tcW w:w="823" w:type="dxa"/>
                <w:noWrap/>
                <w:vAlign w:val="center"/>
                <w:hideMark/>
              </w:tcPr>
            </w:tcPrChange>
          </w:tcPr>
          <w:p w14:paraId="63611AEC" w14:textId="2AE93B1E" w:rsidR="002E1BE3" w:rsidRPr="00FD2760" w:rsidDel="00D10B12" w:rsidRDefault="002E1BE3" w:rsidP="00D10B12">
            <w:pPr>
              <w:spacing w:line="288" w:lineRule="auto"/>
              <w:contextualSpacing/>
              <w:jc w:val="center"/>
              <w:rPr>
                <w:ins w:id="21915" w:author="phuong vu" w:date="2018-11-23T13:07:00Z"/>
                <w:del w:id="21916" w:author="Tran Huan" w:date="2018-12-03T01:22:00Z"/>
              </w:rPr>
              <w:pPrChange w:id="21917" w:author="Tran Huan" w:date="2018-12-03T01:23:00Z">
                <w:pPr>
                  <w:spacing w:line="276" w:lineRule="auto"/>
                  <w:jc w:val="center"/>
                </w:pPr>
              </w:pPrChange>
            </w:pPr>
            <w:bookmarkStart w:id="21918" w:name="_Toc531570714"/>
            <w:bookmarkStart w:id="21919" w:name="_Toc531574562"/>
            <w:bookmarkStart w:id="21920" w:name="_Toc531578303"/>
            <w:bookmarkStart w:id="21921" w:name="_Toc531582041"/>
            <w:bookmarkEnd w:id="21918"/>
            <w:bookmarkEnd w:id="21919"/>
            <w:bookmarkEnd w:id="21920"/>
            <w:bookmarkEnd w:id="21921"/>
          </w:p>
        </w:tc>
        <w:tc>
          <w:tcPr>
            <w:tcW w:w="2228" w:type="dxa"/>
            <w:noWrap/>
            <w:hideMark/>
            <w:tcPrChange w:id="21922" w:author="phuong vu" w:date="2018-11-23T13:40:00Z">
              <w:tcPr>
                <w:tcW w:w="2899" w:type="dxa"/>
                <w:noWrap/>
                <w:hideMark/>
              </w:tcPr>
            </w:tcPrChange>
          </w:tcPr>
          <w:p w14:paraId="1F52BE8E" w14:textId="67770EE3" w:rsidR="002E1BE3" w:rsidRPr="00FD2760" w:rsidDel="00D10B12" w:rsidRDefault="002E1BE3" w:rsidP="00D10B12">
            <w:pPr>
              <w:spacing w:line="288" w:lineRule="auto"/>
              <w:contextualSpacing/>
              <w:rPr>
                <w:ins w:id="21923" w:author="phuong vu" w:date="2018-11-23T13:07:00Z"/>
                <w:del w:id="21924" w:author="Tran Huan" w:date="2018-12-03T01:22:00Z"/>
                <w:lang w:val="en-US"/>
              </w:rPr>
              <w:pPrChange w:id="21925" w:author="Tran Huan" w:date="2018-12-03T01:23:00Z">
                <w:pPr>
                  <w:spacing w:line="276" w:lineRule="auto"/>
                </w:pPr>
              </w:pPrChange>
            </w:pPr>
            <w:ins w:id="21926" w:author="phuong vu" w:date="2018-11-23T13:07:00Z">
              <w:del w:id="21927" w:author="Tran Huan" w:date="2018-12-03T01:22:00Z">
                <w:r w:rsidRPr="00FD2760" w:rsidDel="00D10B12">
                  <w:delText>ID</w:delText>
                </w:r>
                <w:bookmarkStart w:id="21928" w:name="_Toc531570715"/>
                <w:bookmarkStart w:id="21929" w:name="_Toc531574563"/>
                <w:bookmarkStart w:id="21930" w:name="_Toc531578304"/>
                <w:bookmarkStart w:id="21931" w:name="_Toc531582042"/>
                <w:bookmarkEnd w:id="21928"/>
                <w:bookmarkEnd w:id="21929"/>
                <w:bookmarkEnd w:id="21930"/>
                <w:bookmarkEnd w:id="21931"/>
              </w:del>
            </w:ins>
          </w:p>
        </w:tc>
        <w:bookmarkStart w:id="21932" w:name="_Toc531570716"/>
        <w:bookmarkStart w:id="21933" w:name="_Toc531574564"/>
        <w:bookmarkStart w:id="21934" w:name="_Toc531578305"/>
        <w:bookmarkStart w:id="21935" w:name="_Toc531582043"/>
        <w:bookmarkEnd w:id="21932"/>
        <w:bookmarkEnd w:id="21933"/>
        <w:bookmarkEnd w:id="21934"/>
        <w:bookmarkEnd w:id="21935"/>
      </w:tr>
      <w:tr w:rsidR="002E1BE3" w:rsidRPr="001856AA" w:rsidDel="00D10B12" w14:paraId="7FBBAEF8" w14:textId="7275E14F" w:rsidTr="00904AF3">
        <w:trPr>
          <w:trHeight w:val="300"/>
          <w:ins w:id="21936" w:author="phuong vu" w:date="2018-11-23T13:07:00Z"/>
          <w:del w:id="21937" w:author="Tran Huan" w:date="2018-12-03T01:22:00Z"/>
          <w:trPrChange w:id="21938" w:author="phuong vu" w:date="2018-11-23T13:40:00Z">
            <w:trPr>
              <w:trHeight w:val="300"/>
            </w:trPr>
          </w:trPrChange>
        </w:trPr>
        <w:tc>
          <w:tcPr>
            <w:tcW w:w="708" w:type="dxa"/>
            <w:noWrap/>
            <w:vAlign w:val="center"/>
            <w:hideMark/>
            <w:tcPrChange w:id="21939" w:author="phuong vu" w:date="2018-11-23T13:40:00Z">
              <w:tcPr>
                <w:tcW w:w="708" w:type="dxa"/>
                <w:noWrap/>
                <w:vAlign w:val="center"/>
                <w:hideMark/>
              </w:tcPr>
            </w:tcPrChange>
          </w:tcPr>
          <w:p w14:paraId="759E09AD" w14:textId="050858D2" w:rsidR="002E1BE3" w:rsidRPr="00FD2760" w:rsidDel="00D10B12" w:rsidRDefault="002E1BE3" w:rsidP="00D10B12">
            <w:pPr>
              <w:spacing w:line="288" w:lineRule="auto"/>
              <w:contextualSpacing/>
              <w:jc w:val="center"/>
              <w:rPr>
                <w:ins w:id="21940" w:author="phuong vu" w:date="2018-11-23T13:07:00Z"/>
                <w:del w:id="21941" w:author="Tran Huan" w:date="2018-12-03T01:22:00Z"/>
              </w:rPr>
              <w:pPrChange w:id="21942" w:author="Tran Huan" w:date="2018-12-03T01:23:00Z">
                <w:pPr>
                  <w:spacing w:line="276" w:lineRule="auto"/>
                  <w:jc w:val="center"/>
                </w:pPr>
              </w:pPrChange>
            </w:pPr>
            <w:ins w:id="21943" w:author="phuong vu" w:date="2018-11-23T13:07:00Z">
              <w:del w:id="21944" w:author="Tran Huan" w:date="2018-12-03T01:22:00Z">
                <w:r w:rsidRPr="00FD2760" w:rsidDel="00D10B12">
                  <w:delText>2</w:delText>
                </w:r>
                <w:bookmarkStart w:id="21945" w:name="_Toc531570717"/>
                <w:bookmarkStart w:id="21946" w:name="_Toc531574565"/>
                <w:bookmarkStart w:id="21947" w:name="_Toc531578306"/>
                <w:bookmarkStart w:id="21948" w:name="_Toc531582044"/>
                <w:bookmarkEnd w:id="21945"/>
                <w:bookmarkEnd w:id="21946"/>
                <w:bookmarkEnd w:id="21947"/>
                <w:bookmarkEnd w:id="21948"/>
              </w:del>
            </w:ins>
          </w:p>
        </w:tc>
        <w:tc>
          <w:tcPr>
            <w:tcW w:w="1820" w:type="dxa"/>
            <w:noWrap/>
            <w:hideMark/>
            <w:tcPrChange w:id="21949" w:author="phuong vu" w:date="2018-11-23T13:40:00Z">
              <w:tcPr>
                <w:tcW w:w="1820" w:type="dxa"/>
                <w:noWrap/>
                <w:hideMark/>
              </w:tcPr>
            </w:tcPrChange>
          </w:tcPr>
          <w:p w14:paraId="4AE61C3F" w14:textId="4EC411AC" w:rsidR="002E1BE3" w:rsidRPr="002E1BE3" w:rsidDel="00D10B12" w:rsidRDefault="002E1BE3" w:rsidP="00D10B12">
            <w:pPr>
              <w:spacing w:line="288" w:lineRule="auto"/>
              <w:contextualSpacing/>
              <w:rPr>
                <w:ins w:id="21950" w:author="phuong vu" w:date="2018-11-23T13:07:00Z"/>
                <w:del w:id="21951" w:author="Tran Huan" w:date="2018-12-03T01:22:00Z"/>
                <w:lang w:val="en-US"/>
                <w:rPrChange w:id="21952" w:author="phuong vu" w:date="2018-11-23T13:07:00Z">
                  <w:rPr>
                    <w:ins w:id="21953" w:author="phuong vu" w:date="2018-11-23T13:07:00Z"/>
                    <w:del w:id="21954" w:author="Tran Huan" w:date="2018-12-03T01:22:00Z"/>
                  </w:rPr>
                </w:rPrChange>
              </w:rPr>
              <w:pPrChange w:id="21955" w:author="Tran Huan" w:date="2018-12-03T01:23:00Z">
                <w:pPr>
                  <w:spacing w:line="276" w:lineRule="auto"/>
                </w:pPr>
              </w:pPrChange>
            </w:pPr>
            <w:ins w:id="21956" w:author="phuong vu" w:date="2018-11-23T13:07:00Z">
              <w:del w:id="21957" w:author="Tran Huan" w:date="2018-12-03T01:22:00Z">
                <w:r w:rsidDel="00D10B12">
                  <w:rPr>
                    <w:lang w:val="en-US"/>
                  </w:rPr>
                  <w:delText>branch</w:delText>
                </w:r>
                <w:r w:rsidRPr="00FD2760" w:rsidDel="00D10B12">
                  <w:delText>_</w:delText>
                </w:r>
                <w:r w:rsidDel="00D10B12">
                  <w:rPr>
                    <w:lang w:val="en-US"/>
                  </w:rPr>
                  <w:delText>id</w:delText>
                </w:r>
                <w:bookmarkStart w:id="21958" w:name="_Toc531570718"/>
                <w:bookmarkStart w:id="21959" w:name="_Toc531574566"/>
                <w:bookmarkStart w:id="21960" w:name="_Toc531578307"/>
                <w:bookmarkStart w:id="21961" w:name="_Toc531582045"/>
                <w:bookmarkEnd w:id="21958"/>
                <w:bookmarkEnd w:id="21959"/>
                <w:bookmarkEnd w:id="21960"/>
                <w:bookmarkEnd w:id="21961"/>
              </w:del>
            </w:ins>
          </w:p>
        </w:tc>
        <w:tc>
          <w:tcPr>
            <w:tcW w:w="1300" w:type="dxa"/>
            <w:noWrap/>
            <w:hideMark/>
            <w:tcPrChange w:id="21962" w:author="phuong vu" w:date="2018-11-23T13:40:00Z">
              <w:tcPr>
                <w:tcW w:w="1300" w:type="dxa"/>
                <w:noWrap/>
                <w:hideMark/>
              </w:tcPr>
            </w:tcPrChange>
          </w:tcPr>
          <w:p w14:paraId="78D67406" w14:textId="7C512FF5" w:rsidR="002E1BE3" w:rsidRPr="00994B94" w:rsidDel="00D10B12" w:rsidRDefault="00994B94" w:rsidP="00D10B12">
            <w:pPr>
              <w:spacing w:line="288" w:lineRule="auto"/>
              <w:contextualSpacing/>
              <w:rPr>
                <w:ins w:id="21963" w:author="phuong vu" w:date="2018-11-23T13:07:00Z"/>
                <w:del w:id="21964" w:author="Tran Huan" w:date="2018-12-03T01:22:00Z"/>
                <w:lang w:val="en-US"/>
                <w:rPrChange w:id="21965" w:author="phuong vu" w:date="2018-11-23T13:27:00Z">
                  <w:rPr>
                    <w:ins w:id="21966" w:author="phuong vu" w:date="2018-11-23T13:07:00Z"/>
                    <w:del w:id="21967" w:author="Tran Huan" w:date="2018-12-03T01:22:00Z"/>
                  </w:rPr>
                </w:rPrChange>
              </w:rPr>
              <w:pPrChange w:id="21968" w:author="Tran Huan" w:date="2018-12-03T01:23:00Z">
                <w:pPr>
                  <w:spacing w:line="276" w:lineRule="auto"/>
                </w:pPr>
              </w:pPrChange>
            </w:pPr>
            <w:ins w:id="21969" w:author="phuong vu" w:date="2018-11-23T13:27:00Z">
              <w:del w:id="21970" w:author="Tran Huan" w:date="2018-12-03T01:22:00Z">
                <w:r w:rsidDel="00D10B12">
                  <w:rPr>
                    <w:lang w:val="en-US"/>
                  </w:rPr>
                  <w:delText>numeric</w:delText>
                </w:r>
              </w:del>
            </w:ins>
            <w:bookmarkStart w:id="21971" w:name="_Toc531570719"/>
            <w:bookmarkStart w:id="21972" w:name="_Toc531574567"/>
            <w:bookmarkStart w:id="21973" w:name="_Toc531578308"/>
            <w:bookmarkStart w:id="21974" w:name="_Toc531582046"/>
            <w:bookmarkEnd w:id="21971"/>
            <w:bookmarkEnd w:id="21972"/>
            <w:bookmarkEnd w:id="21973"/>
            <w:bookmarkEnd w:id="21974"/>
          </w:p>
        </w:tc>
        <w:tc>
          <w:tcPr>
            <w:tcW w:w="1098" w:type="dxa"/>
            <w:noWrap/>
            <w:vAlign w:val="center"/>
            <w:hideMark/>
            <w:tcPrChange w:id="21975" w:author="phuong vu" w:date="2018-11-23T13:40:00Z">
              <w:tcPr>
                <w:tcW w:w="1098" w:type="dxa"/>
                <w:noWrap/>
                <w:vAlign w:val="center"/>
                <w:hideMark/>
              </w:tcPr>
            </w:tcPrChange>
          </w:tcPr>
          <w:p w14:paraId="562E13E6" w14:textId="51A9C8DB" w:rsidR="002E1BE3" w:rsidRPr="00FD2760" w:rsidDel="00D10B12" w:rsidRDefault="002E1BE3" w:rsidP="00D10B12">
            <w:pPr>
              <w:spacing w:line="288" w:lineRule="auto"/>
              <w:contextualSpacing/>
              <w:jc w:val="center"/>
              <w:rPr>
                <w:ins w:id="21976" w:author="phuong vu" w:date="2018-11-23T13:07:00Z"/>
                <w:del w:id="21977" w:author="Tran Huan" w:date="2018-12-03T01:22:00Z"/>
              </w:rPr>
              <w:pPrChange w:id="21978" w:author="Tran Huan" w:date="2018-12-03T01:23:00Z">
                <w:pPr>
                  <w:spacing w:line="276" w:lineRule="auto"/>
                  <w:jc w:val="center"/>
                </w:pPr>
              </w:pPrChange>
            </w:pPr>
            <w:bookmarkStart w:id="21979" w:name="_Toc531570720"/>
            <w:bookmarkStart w:id="21980" w:name="_Toc531574568"/>
            <w:bookmarkStart w:id="21981" w:name="_Toc531578309"/>
            <w:bookmarkStart w:id="21982" w:name="_Toc531582047"/>
            <w:bookmarkEnd w:id="21979"/>
            <w:bookmarkEnd w:id="21980"/>
            <w:bookmarkEnd w:id="21981"/>
            <w:bookmarkEnd w:id="21982"/>
          </w:p>
        </w:tc>
        <w:tc>
          <w:tcPr>
            <w:tcW w:w="838" w:type="dxa"/>
            <w:noWrap/>
            <w:vAlign w:val="center"/>
            <w:hideMark/>
            <w:tcPrChange w:id="21983" w:author="phuong vu" w:date="2018-11-23T13:40:00Z">
              <w:tcPr>
                <w:tcW w:w="838" w:type="dxa"/>
                <w:noWrap/>
                <w:vAlign w:val="center"/>
                <w:hideMark/>
              </w:tcPr>
            </w:tcPrChange>
          </w:tcPr>
          <w:p w14:paraId="40BE3300" w14:textId="798B6753" w:rsidR="002E1BE3" w:rsidRPr="00FD2760" w:rsidDel="00D10B12" w:rsidRDefault="002E1BE3" w:rsidP="00D10B12">
            <w:pPr>
              <w:spacing w:line="288" w:lineRule="auto"/>
              <w:contextualSpacing/>
              <w:jc w:val="center"/>
              <w:rPr>
                <w:ins w:id="21984" w:author="phuong vu" w:date="2018-11-23T13:07:00Z"/>
                <w:del w:id="21985" w:author="Tran Huan" w:date="2018-12-03T01:22:00Z"/>
              </w:rPr>
              <w:pPrChange w:id="21986" w:author="Tran Huan" w:date="2018-12-03T01:23:00Z">
                <w:pPr>
                  <w:spacing w:line="276" w:lineRule="auto"/>
                  <w:jc w:val="center"/>
                </w:pPr>
              </w:pPrChange>
            </w:pPr>
            <w:bookmarkStart w:id="21987" w:name="_Toc531570721"/>
            <w:bookmarkStart w:id="21988" w:name="_Toc531574569"/>
            <w:bookmarkStart w:id="21989" w:name="_Toc531578310"/>
            <w:bookmarkStart w:id="21990" w:name="_Toc531582048"/>
            <w:bookmarkEnd w:id="21987"/>
            <w:bookmarkEnd w:id="21988"/>
            <w:bookmarkEnd w:id="21989"/>
            <w:bookmarkEnd w:id="21990"/>
          </w:p>
        </w:tc>
        <w:tc>
          <w:tcPr>
            <w:tcW w:w="823" w:type="dxa"/>
            <w:noWrap/>
            <w:vAlign w:val="center"/>
            <w:hideMark/>
            <w:tcPrChange w:id="21991" w:author="phuong vu" w:date="2018-11-23T13:40:00Z">
              <w:tcPr>
                <w:tcW w:w="823" w:type="dxa"/>
                <w:noWrap/>
                <w:vAlign w:val="center"/>
                <w:hideMark/>
              </w:tcPr>
            </w:tcPrChange>
          </w:tcPr>
          <w:p w14:paraId="5BB755AC" w14:textId="6D0F5CE0" w:rsidR="002E1BE3" w:rsidRPr="00994B94" w:rsidDel="00D10B12" w:rsidRDefault="00994B94" w:rsidP="00D10B12">
            <w:pPr>
              <w:spacing w:line="288" w:lineRule="auto"/>
              <w:contextualSpacing/>
              <w:jc w:val="center"/>
              <w:rPr>
                <w:ins w:id="21992" w:author="phuong vu" w:date="2018-11-23T13:07:00Z"/>
                <w:del w:id="21993" w:author="Tran Huan" w:date="2018-12-03T01:22:00Z"/>
                <w:lang w:val="en-US"/>
                <w:rPrChange w:id="21994" w:author="phuong vu" w:date="2018-11-23T13:28:00Z">
                  <w:rPr>
                    <w:ins w:id="21995" w:author="phuong vu" w:date="2018-11-23T13:07:00Z"/>
                    <w:del w:id="21996" w:author="Tran Huan" w:date="2018-12-03T01:22:00Z"/>
                  </w:rPr>
                </w:rPrChange>
              </w:rPr>
              <w:pPrChange w:id="21997" w:author="Tran Huan" w:date="2018-12-03T01:23:00Z">
                <w:pPr>
                  <w:spacing w:line="276" w:lineRule="auto"/>
                  <w:jc w:val="center"/>
                </w:pPr>
              </w:pPrChange>
            </w:pPr>
            <w:ins w:id="21998" w:author="phuong vu" w:date="2018-11-23T13:28:00Z">
              <w:del w:id="21999" w:author="Tran Huan" w:date="2018-12-03T01:22:00Z">
                <w:r w:rsidDel="00D10B12">
                  <w:rPr>
                    <w:lang w:val="en-US"/>
                  </w:rPr>
                  <w:delText>X</w:delText>
                </w:r>
              </w:del>
            </w:ins>
            <w:bookmarkStart w:id="22000" w:name="_Toc531570722"/>
            <w:bookmarkStart w:id="22001" w:name="_Toc531574570"/>
            <w:bookmarkStart w:id="22002" w:name="_Toc531578311"/>
            <w:bookmarkStart w:id="22003" w:name="_Toc531582049"/>
            <w:bookmarkEnd w:id="22000"/>
            <w:bookmarkEnd w:id="22001"/>
            <w:bookmarkEnd w:id="22002"/>
            <w:bookmarkEnd w:id="22003"/>
          </w:p>
        </w:tc>
        <w:tc>
          <w:tcPr>
            <w:tcW w:w="2228" w:type="dxa"/>
            <w:noWrap/>
            <w:hideMark/>
            <w:tcPrChange w:id="22004" w:author="phuong vu" w:date="2018-11-23T13:40:00Z">
              <w:tcPr>
                <w:tcW w:w="2899" w:type="dxa"/>
                <w:noWrap/>
                <w:hideMark/>
              </w:tcPr>
            </w:tcPrChange>
          </w:tcPr>
          <w:p w14:paraId="235E9D0D" w14:textId="7C841711" w:rsidR="002E1BE3" w:rsidRPr="00FD2760" w:rsidDel="00D10B12" w:rsidRDefault="002E1BE3" w:rsidP="00D10B12">
            <w:pPr>
              <w:spacing w:line="288" w:lineRule="auto"/>
              <w:contextualSpacing/>
              <w:rPr>
                <w:ins w:id="22005" w:author="phuong vu" w:date="2018-11-23T13:07:00Z"/>
                <w:del w:id="22006" w:author="Tran Huan" w:date="2018-12-03T01:22:00Z"/>
                <w:lang w:val="en-US"/>
              </w:rPr>
              <w:pPrChange w:id="22007" w:author="Tran Huan" w:date="2018-12-03T01:23:00Z">
                <w:pPr>
                  <w:spacing w:line="276" w:lineRule="auto"/>
                </w:pPr>
              </w:pPrChange>
            </w:pPr>
            <w:ins w:id="22008" w:author="phuong vu" w:date="2018-11-23T13:07:00Z">
              <w:del w:id="22009" w:author="Tran Huan" w:date="2018-12-03T01:22:00Z">
                <w:r w:rsidDel="00D10B12">
                  <w:rPr>
                    <w:lang w:val="en-US"/>
                  </w:rPr>
                  <w:delText>ID chi nhánh.</w:delText>
                </w:r>
                <w:bookmarkStart w:id="22010" w:name="_Toc531570723"/>
                <w:bookmarkStart w:id="22011" w:name="_Toc531574571"/>
                <w:bookmarkStart w:id="22012" w:name="_Toc531578312"/>
                <w:bookmarkStart w:id="22013" w:name="_Toc531582050"/>
                <w:bookmarkEnd w:id="22010"/>
                <w:bookmarkEnd w:id="22011"/>
                <w:bookmarkEnd w:id="22012"/>
                <w:bookmarkEnd w:id="22013"/>
              </w:del>
            </w:ins>
          </w:p>
        </w:tc>
        <w:bookmarkStart w:id="22014" w:name="_Toc531570724"/>
        <w:bookmarkStart w:id="22015" w:name="_Toc531574572"/>
        <w:bookmarkStart w:id="22016" w:name="_Toc531578313"/>
        <w:bookmarkStart w:id="22017" w:name="_Toc531582051"/>
        <w:bookmarkEnd w:id="22014"/>
        <w:bookmarkEnd w:id="22015"/>
        <w:bookmarkEnd w:id="22016"/>
        <w:bookmarkEnd w:id="22017"/>
      </w:tr>
      <w:tr w:rsidR="002E1BE3" w:rsidRPr="001856AA" w:rsidDel="00D10B12" w14:paraId="2286A17E" w14:textId="104CFEDA" w:rsidTr="00904AF3">
        <w:trPr>
          <w:trHeight w:val="300"/>
          <w:ins w:id="22018" w:author="phuong vu" w:date="2018-11-23T13:08:00Z"/>
          <w:del w:id="22019" w:author="Tran Huan" w:date="2018-12-03T01:22:00Z"/>
          <w:trPrChange w:id="22020" w:author="phuong vu" w:date="2018-11-23T13:40:00Z">
            <w:trPr>
              <w:trHeight w:val="300"/>
            </w:trPr>
          </w:trPrChange>
        </w:trPr>
        <w:tc>
          <w:tcPr>
            <w:tcW w:w="708" w:type="dxa"/>
            <w:noWrap/>
            <w:vAlign w:val="center"/>
            <w:tcPrChange w:id="22021" w:author="phuong vu" w:date="2018-11-23T13:40:00Z">
              <w:tcPr>
                <w:tcW w:w="708" w:type="dxa"/>
                <w:noWrap/>
                <w:vAlign w:val="center"/>
              </w:tcPr>
            </w:tcPrChange>
          </w:tcPr>
          <w:p w14:paraId="251C1BAD" w14:textId="640C000C" w:rsidR="002E1BE3" w:rsidRPr="002E1BE3" w:rsidDel="00D10B12" w:rsidRDefault="002E1BE3" w:rsidP="00D10B12">
            <w:pPr>
              <w:spacing w:line="288" w:lineRule="auto"/>
              <w:contextualSpacing/>
              <w:jc w:val="center"/>
              <w:rPr>
                <w:ins w:id="22022" w:author="phuong vu" w:date="2018-11-23T13:08:00Z"/>
                <w:del w:id="22023" w:author="Tran Huan" w:date="2018-12-03T01:22:00Z"/>
                <w:lang w:val="en-US"/>
                <w:rPrChange w:id="22024" w:author="phuong vu" w:date="2018-11-23T13:08:00Z">
                  <w:rPr>
                    <w:ins w:id="22025" w:author="phuong vu" w:date="2018-11-23T13:08:00Z"/>
                    <w:del w:id="22026" w:author="Tran Huan" w:date="2018-12-03T01:22:00Z"/>
                  </w:rPr>
                </w:rPrChange>
              </w:rPr>
              <w:pPrChange w:id="22027" w:author="Tran Huan" w:date="2018-12-03T01:23:00Z">
                <w:pPr>
                  <w:spacing w:line="276" w:lineRule="auto"/>
                  <w:jc w:val="center"/>
                </w:pPr>
              </w:pPrChange>
            </w:pPr>
            <w:ins w:id="22028" w:author="phuong vu" w:date="2018-11-23T13:08:00Z">
              <w:del w:id="22029" w:author="Tran Huan" w:date="2018-12-03T01:22:00Z">
                <w:r w:rsidDel="00D10B12">
                  <w:rPr>
                    <w:lang w:val="en-US"/>
                  </w:rPr>
                  <w:delText>3</w:delText>
                </w:r>
                <w:bookmarkStart w:id="22030" w:name="_Toc531570725"/>
                <w:bookmarkStart w:id="22031" w:name="_Toc531574573"/>
                <w:bookmarkStart w:id="22032" w:name="_Toc531578314"/>
                <w:bookmarkStart w:id="22033" w:name="_Toc531582052"/>
                <w:bookmarkEnd w:id="22030"/>
                <w:bookmarkEnd w:id="22031"/>
                <w:bookmarkEnd w:id="22032"/>
                <w:bookmarkEnd w:id="22033"/>
              </w:del>
            </w:ins>
          </w:p>
        </w:tc>
        <w:tc>
          <w:tcPr>
            <w:tcW w:w="1820" w:type="dxa"/>
            <w:noWrap/>
            <w:tcPrChange w:id="22034" w:author="phuong vu" w:date="2018-11-23T13:40:00Z">
              <w:tcPr>
                <w:tcW w:w="1820" w:type="dxa"/>
                <w:noWrap/>
              </w:tcPr>
            </w:tcPrChange>
          </w:tcPr>
          <w:p w14:paraId="425E934A" w14:textId="0898C01F" w:rsidR="002E1BE3" w:rsidDel="00D10B12" w:rsidRDefault="00994B94" w:rsidP="00D10B12">
            <w:pPr>
              <w:spacing w:line="288" w:lineRule="auto"/>
              <w:contextualSpacing/>
              <w:rPr>
                <w:ins w:id="22035" w:author="phuong vu" w:date="2018-11-23T13:08:00Z"/>
                <w:del w:id="22036" w:author="Tran Huan" w:date="2018-12-03T01:22:00Z"/>
                <w:lang w:val="en-US"/>
              </w:rPr>
              <w:pPrChange w:id="22037" w:author="Tran Huan" w:date="2018-12-03T01:23:00Z">
                <w:pPr>
                  <w:spacing w:line="276" w:lineRule="auto"/>
                </w:pPr>
              </w:pPrChange>
            </w:pPr>
            <w:ins w:id="22038" w:author="phuong vu" w:date="2018-11-23T13:27:00Z">
              <w:del w:id="22039" w:author="Tran Huan" w:date="2018-12-03T01:22:00Z">
                <w:r w:rsidDel="00D10B12">
                  <w:rPr>
                    <w:lang w:val="en-US"/>
                  </w:rPr>
                  <w:delText>promotion_id</w:delText>
                </w:r>
              </w:del>
            </w:ins>
            <w:bookmarkStart w:id="22040" w:name="_Toc531570726"/>
            <w:bookmarkStart w:id="22041" w:name="_Toc531574574"/>
            <w:bookmarkStart w:id="22042" w:name="_Toc531578315"/>
            <w:bookmarkStart w:id="22043" w:name="_Toc531582053"/>
            <w:bookmarkEnd w:id="22040"/>
            <w:bookmarkEnd w:id="22041"/>
            <w:bookmarkEnd w:id="22042"/>
            <w:bookmarkEnd w:id="22043"/>
          </w:p>
        </w:tc>
        <w:tc>
          <w:tcPr>
            <w:tcW w:w="1300" w:type="dxa"/>
            <w:noWrap/>
            <w:tcPrChange w:id="22044" w:author="phuong vu" w:date="2018-11-23T13:40:00Z">
              <w:tcPr>
                <w:tcW w:w="1300" w:type="dxa"/>
                <w:noWrap/>
              </w:tcPr>
            </w:tcPrChange>
          </w:tcPr>
          <w:p w14:paraId="414556BF" w14:textId="494EBB2B" w:rsidR="002E1BE3" w:rsidRPr="00FD2760" w:rsidDel="00D10B12" w:rsidRDefault="00994B94" w:rsidP="00D10B12">
            <w:pPr>
              <w:spacing w:line="288" w:lineRule="auto"/>
              <w:contextualSpacing/>
              <w:rPr>
                <w:ins w:id="22045" w:author="phuong vu" w:date="2018-11-23T13:08:00Z"/>
                <w:del w:id="22046" w:author="Tran Huan" w:date="2018-12-03T01:22:00Z"/>
              </w:rPr>
              <w:pPrChange w:id="22047" w:author="Tran Huan" w:date="2018-12-03T01:23:00Z">
                <w:pPr>
                  <w:spacing w:line="276" w:lineRule="auto"/>
                </w:pPr>
              </w:pPrChange>
            </w:pPr>
            <w:ins w:id="22048" w:author="phuong vu" w:date="2018-11-23T13:27:00Z">
              <w:del w:id="22049" w:author="Tran Huan" w:date="2018-12-03T01:22:00Z">
                <w:r w:rsidDel="00D10B12">
                  <w:rPr>
                    <w:lang w:val="en-US"/>
                  </w:rPr>
                  <w:delText>numeric</w:delText>
                </w:r>
              </w:del>
            </w:ins>
            <w:bookmarkStart w:id="22050" w:name="_Toc531570727"/>
            <w:bookmarkStart w:id="22051" w:name="_Toc531574575"/>
            <w:bookmarkStart w:id="22052" w:name="_Toc531578316"/>
            <w:bookmarkStart w:id="22053" w:name="_Toc531582054"/>
            <w:bookmarkEnd w:id="22050"/>
            <w:bookmarkEnd w:id="22051"/>
            <w:bookmarkEnd w:id="22052"/>
            <w:bookmarkEnd w:id="22053"/>
          </w:p>
        </w:tc>
        <w:tc>
          <w:tcPr>
            <w:tcW w:w="1098" w:type="dxa"/>
            <w:noWrap/>
            <w:vAlign w:val="center"/>
            <w:tcPrChange w:id="22054" w:author="phuong vu" w:date="2018-11-23T13:40:00Z">
              <w:tcPr>
                <w:tcW w:w="1098" w:type="dxa"/>
                <w:noWrap/>
                <w:vAlign w:val="center"/>
              </w:tcPr>
            </w:tcPrChange>
          </w:tcPr>
          <w:p w14:paraId="1C1DC790" w14:textId="6C6F3B48" w:rsidR="002E1BE3" w:rsidRPr="00FD2760" w:rsidDel="00D10B12" w:rsidRDefault="002E1BE3" w:rsidP="00D10B12">
            <w:pPr>
              <w:spacing w:line="288" w:lineRule="auto"/>
              <w:contextualSpacing/>
              <w:jc w:val="center"/>
              <w:rPr>
                <w:ins w:id="22055" w:author="phuong vu" w:date="2018-11-23T13:08:00Z"/>
                <w:del w:id="22056" w:author="Tran Huan" w:date="2018-12-03T01:22:00Z"/>
              </w:rPr>
              <w:pPrChange w:id="22057" w:author="Tran Huan" w:date="2018-12-03T01:23:00Z">
                <w:pPr>
                  <w:spacing w:line="276" w:lineRule="auto"/>
                  <w:jc w:val="center"/>
                </w:pPr>
              </w:pPrChange>
            </w:pPr>
            <w:bookmarkStart w:id="22058" w:name="_Toc531570728"/>
            <w:bookmarkStart w:id="22059" w:name="_Toc531574576"/>
            <w:bookmarkStart w:id="22060" w:name="_Toc531578317"/>
            <w:bookmarkStart w:id="22061" w:name="_Toc531582055"/>
            <w:bookmarkEnd w:id="22058"/>
            <w:bookmarkEnd w:id="22059"/>
            <w:bookmarkEnd w:id="22060"/>
            <w:bookmarkEnd w:id="22061"/>
          </w:p>
        </w:tc>
        <w:tc>
          <w:tcPr>
            <w:tcW w:w="838" w:type="dxa"/>
            <w:noWrap/>
            <w:vAlign w:val="center"/>
            <w:tcPrChange w:id="22062" w:author="phuong vu" w:date="2018-11-23T13:40:00Z">
              <w:tcPr>
                <w:tcW w:w="838" w:type="dxa"/>
                <w:noWrap/>
                <w:vAlign w:val="center"/>
              </w:tcPr>
            </w:tcPrChange>
          </w:tcPr>
          <w:p w14:paraId="3D7DA18D" w14:textId="0242311F" w:rsidR="002E1BE3" w:rsidRPr="00FD2760" w:rsidDel="00D10B12" w:rsidRDefault="002E1BE3" w:rsidP="00D10B12">
            <w:pPr>
              <w:spacing w:line="288" w:lineRule="auto"/>
              <w:contextualSpacing/>
              <w:jc w:val="center"/>
              <w:rPr>
                <w:ins w:id="22063" w:author="phuong vu" w:date="2018-11-23T13:08:00Z"/>
                <w:del w:id="22064" w:author="Tran Huan" w:date="2018-12-03T01:22:00Z"/>
              </w:rPr>
              <w:pPrChange w:id="22065" w:author="Tran Huan" w:date="2018-12-03T01:23:00Z">
                <w:pPr>
                  <w:spacing w:line="276" w:lineRule="auto"/>
                  <w:jc w:val="center"/>
                </w:pPr>
              </w:pPrChange>
            </w:pPr>
            <w:bookmarkStart w:id="22066" w:name="_Toc531570729"/>
            <w:bookmarkStart w:id="22067" w:name="_Toc531574577"/>
            <w:bookmarkStart w:id="22068" w:name="_Toc531578318"/>
            <w:bookmarkStart w:id="22069" w:name="_Toc531582056"/>
            <w:bookmarkEnd w:id="22066"/>
            <w:bookmarkEnd w:id="22067"/>
            <w:bookmarkEnd w:id="22068"/>
            <w:bookmarkEnd w:id="22069"/>
          </w:p>
        </w:tc>
        <w:tc>
          <w:tcPr>
            <w:tcW w:w="823" w:type="dxa"/>
            <w:noWrap/>
            <w:vAlign w:val="center"/>
            <w:tcPrChange w:id="22070" w:author="phuong vu" w:date="2018-11-23T13:40:00Z">
              <w:tcPr>
                <w:tcW w:w="823" w:type="dxa"/>
                <w:noWrap/>
                <w:vAlign w:val="center"/>
              </w:tcPr>
            </w:tcPrChange>
          </w:tcPr>
          <w:p w14:paraId="17AB6795" w14:textId="3591E202" w:rsidR="002E1BE3" w:rsidRPr="00994B94" w:rsidDel="00D10B12" w:rsidRDefault="00994B94" w:rsidP="00D10B12">
            <w:pPr>
              <w:spacing w:line="288" w:lineRule="auto"/>
              <w:contextualSpacing/>
              <w:jc w:val="center"/>
              <w:rPr>
                <w:ins w:id="22071" w:author="phuong vu" w:date="2018-11-23T13:08:00Z"/>
                <w:del w:id="22072" w:author="Tran Huan" w:date="2018-12-03T01:22:00Z"/>
                <w:lang w:val="en-US"/>
                <w:rPrChange w:id="22073" w:author="phuong vu" w:date="2018-11-23T13:28:00Z">
                  <w:rPr>
                    <w:ins w:id="22074" w:author="phuong vu" w:date="2018-11-23T13:08:00Z"/>
                    <w:del w:id="22075" w:author="Tran Huan" w:date="2018-12-03T01:22:00Z"/>
                  </w:rPr>
                </w:rPrChange>
              </w:rPr>
              <w:pPrChange w:id="22076" w:author="Tran Huan" w:date="2018-12-03T01:23:00Z">
                <w:pPr>
                  <w:spacing w:line="276" w:lineRule="auto"/>
                  <w:jc w:val="center"/>
                </w:pPr>
              </w:pPrChange>
            </w:pPr>
            <w:ins w:id="22077" w:author="phuong vu" w:date="2018-11-23T13:28:00Z">
              <w:del w:id="22078" w:author="Tran Huan" w:date="2018-12-03T01:22:00Z">
                <w:r w:rsidDel="00D10B12">
                  <w:rPr>
                    <w:lang w:val="en-US"/>
                  </w:rPr>
                  <w:delText>X</w:delText>
                </w:r>
              </w:del>
            </w:ins>
            <w:bookmarkStart w:id="22079" w:name="_Toc531570730"/>
            <w:bookmarkStart w:id="22080" w:name="_Toc531574578"/>
            <w:bookmarkStart w:id="22081" w:name="_Toc531578319"/>
            <w:bookmarkStart w:id="22082" w:name="_Toc531582057"/>
            <w:bookmarkEnd w:id="22079"/>
            <w:bookmarkEnd w:id="22080"/>
            <w:bookmarkEnd w:id="22081"/>
            <w:bookmarkEnd w:id="22082"/>
          </w:p>
        </w:tc>
        <w:tc>
          <w:tcPr>
            <w:tcW w:w="2228" w:type="dxa"/>
            <w:noWrap/>
            <w:tcPrChange w:id="22083" w:author="phuong vu" w:date="2018-11-23T13:40:00Z">
              <w:tcPr>
                <w:tcW w:w="2899" w:type="dxa"/>
                <w:noWrap/>
              </w:tcPr>
            </w:tcPrChange>
          </w:tcPr>
          <w:p w14:paraId="25B16BF0" w14:textId="29B14266" w:rsidR="002E1BE3" w:rsidDel="00D10B12" w:rsidRDefault="00994B94" w:rsidP="00D10B12">
            <w:pPr>
              <w:spacing w:line="288" w:lineRule="auto"/>
              <w:contextualSpacing/>
              <w:rPr>
                <w:ins w:id="22084" w:author="phuong vu" w:date="2018-11-23T13:08:00Z"/>
                <w:del w:id="22085" w:author="Tran Huan" w:date="2018-12-03T01:22:00Z"/>
                <w:lang w:val="en-US"/>
              </w:rPr>
              <w:pPrChange w:id="22086" w:author="Tran Huan" w:date="2018-12-03T01:23:00Z">
                <w:pPr>
                  <w:spacing w:line="276" w:lineRule="auto"/>
                </w:pPr>
              </w:pPrChange>
            </w:pPr>
            <w:ins w:id="22087" w:author="phuong vu" w:date="2018-11-23T13:28:00Z">
              <w:del w:id="22088" w:author="Tran Huan" w:date="2018-12-03T01:22:00Z">
                <w:r w:rsidDel="00D10B12">
                  <w:rPr>
                    <w:lang w:val="en-US"/>
                  </w:rPr>
                  <w:delText xml:space="preserve">ID khuyến mãi. </w:delText>
                </w:r>
              </w:del>
            </w:ins>
            <w:bookmarkStart w:id="22089" w:name="_Toc531570731"/>
            <w:bookmarkStart w:id="22090" w:name="_Toc531574579"/>
            <w:bookmarkStart w:id="22091" w:name="_Toc531578320"/>
            <w:bookmarkStart w:id="22092" w:name="_Toc531582058"/>
            <w:bookmarkEnd w:id="22089"/>
            <w:bookmarkEnd w:id="22090"/>
            <w:bookmarkEnd w:id="22091"/>
            <w:bookmarkEnd w:id="22092"/>
          </w:p>
        </w:tc>
        <w:bookmarkStart w:id="22093" w:name="_Toc531570732"/>
        <w:bookmarkStart w:id="22094" w:name="_Toc531574580"/>
        <w:bookmarkStart w:id="22095" w:name="_Toc531578321"/>
        <w:bookmarkStart w:id="22096" w:name="_Toc531582059"/>
        <w:bookmarkEnd w:id="22093"/>
        <w:bookmarkEnd w:id="22094"/>
        <w:bookmarkEnd w:id="22095"/>
        <w:bookmarkEnd w:id="22096"/>
      </w:tr>
      <w:tr w:rsidR="002E1BE3" w:rsidRPr="001856AA" w:rsidDel="00D10B12" w14:paraId="2607CF99" w14:textId="20200F3A" w:rsidTr="00904AF3">
        <w:trPr>
          <w:trHeight w:val="300"/>
          <w:ins w:id="22097" w:author="phuong vu" w:date="2018-11-23T13:07:00Z"/>
          <w:del w:id="22098" w:author="Tran Huan" w:date="2018-12-03T01:22:00Z"/>
          <w:trPrChange w:id="22099" w:author="phuong vu" w:date="2018-11-23T13:40:00Z">
            <w:trPr>
              <w:trHeight w:val="300"/>
            </w:trPr>
          </w:trPrChange>
        </w:trPr>
        <w:tc>
          <w:tcPr>
            <w:tcW w:w="708" w:type="dxa"/>
            <w:noWrap/>
            <w:vAlign w:val="center"/>
            <w:hideMark/>
            <w:tcPrChange w:id="22100" w:author="phuong vu" w:date="2018-11-23T13:40:00Z">
              <w:tcPr>
                <w:tcW w:w="708" w:type="dxa"/>
                <w:noWrap/>
                <w:vAlign w:val="center"/>
                <w:hideMark/>
              </w:tcPr>
            </w:tcPrChange>
          </w:tcPr>
          <w:p w14:paraId="5076F0CE" w14:textId="5C446F84" w:rsidR="002E1BE3" w:rsidRPr="00FD2760" w:rsidDel="00D10B12" w:rsidRDefault="00F81B12" w:rsidP="00D10B12">
            <w:pPr>
              <w:spacing w:line="288" w:lineRule="auto"/>
              <w:contextualSpacing/>
              <w:jc w:val="center"/>
              <w:rPr>
                <w:ins w:id="22101" w:author="phuong vu" w:date="2018-11-23T13:07:00Z"/>
                <w:del w:id="22102" w:author="Tran Huan" w:date="2018-12-03T01:22:00Z"/>
                <w:lang w:val="en-US"/>
              </w:rPr>
              <w:pPrChange w:id="22103" w:author="Tran Huan" w:date="2018-12-03T01:23:00Z">
                <w:pPr>
                  <w:spacing w:line="276" w:lineRule="auto"/>
                  <w:jc w:val="center"/>
                </w:pPr>
              </w:pPrChange>
            </w:pPr>
            <w:ins w:id="22104" w:author="phuong vu" w:date="2018-11-23T13:48:00Z">
              <w:del w:id="22105" w:author="Tran Huan" w:date="2018-12-03T01:22:00Z">
                <w:r w:rsidDel="00D10B12">
                  <w:rPr>
                    <w:lang w:val="en-US"/>
                  </w:rPr>
                  <w:delText>4</w:delText>
                </w:r>
              </w:del>
            </w:ins>
            <w:bookmarkStart w:id="22106" w:name="_Toc531570733"/>
            <w:bookmarkStart w:id="22107" w:name="_Toc531574581"/>
            <w:bookmarkStart w:id="22108" w:name="_Toc531578322"/>
            <w:bookmarkStart w:id="22109" w:name="_Toc531582060"/>
            <w:bookmarkEnd w:id="22106"/>
            <w:bookmarkEnd w:id="22107"/>
            <w:bookmarkEnd w:id="22108"/>
            <w:bookmarkEnd w:id="22109"/>
          </w:p>
        </w:tc>
        <w:tc>
          <w:tcPr>
            <w:tcW w:w="1820" w:type="dxa"/>
            <w:noWrap/>
            <w:hideMark/>
            <w:tcPrChange w:id="22110" w:author="phuong vu" w:date="2018-11-23T13:40:00Z">
              <w:tcPr>
                <w:tcW w:w="1820" w:type="dxa"/>
                <w:noWrap/>
                <w:hideMark/>
              </w:tcPr>
            </w:tcPrChange>
          </w:tcPr>
          <w:p w14:paraId="7E00E7EC" w14:textId="487712C3" w:rsidR="002E1BE3" w:rsidRPr="00FD2760" w:rsidDel="00D10B12" w:rsidRDefault="002E1BE3" w:rsidP="00D10B12">
            <w:pPr>
              <w:spacing w:line="288" w:lineRule="auto"/>
              <w:contextualSpacing/>
              <w:rPr>
                <w:ins w:id="22111" w:author="phuong vu" w:date="2018-11-23T13:07:00Z"/>
                <w:del w:id="22112" w:author="Tran Huan" w:date="2018-12-03T01:22:00Z"/>
              </w:rPr>
              <w:pPrChange w:id="22113" w:author="Tran Huan" w:date="2018-12-03T01:23:00Z">
                <w:pPr>
                  <w:spacing w:line="276" w:lineRule="auto"/>
                </w:pPr>
              </w:pPrChange>
            </w:pPr>
            <w:ins w:id="22114" w:author="phuong vu" w:date="2018-11-23T13:07:00Z">
              <w:del w:id="22115" w:author="Tran Huan" w:date="2018-12-03T01:22:00Z">
                <w:r w:rsidRPr="00FD2760" w:rsidDel="00D10B12">
                  <w:delText>status</w:delText>
                </w:r>
                <w:bookmarkStart w:id="22116" w:name="_Toc531570734"/>
                <w:bookmarkStart w:id="22117" w:name="_Toc531574582"/>
                <w:bookmarkStart w:id="22118" w:name="_Toc531578323"/>
                <w:bookmarkStart w:id="22119" w:name="_Toc531582061"/>
                <w:bookmarkEnd w:id="22116"/>
                <w:bookmarkEnd w:id="22117"/>
                <w:bookmarkEnd w:id="22118"/>
                <w:bookmarkEnd w:id="22119"/>
              </w:del>
            </w:ins>
          </w:p>
        </w:tc>
        <w:tc>
          <w:tcPr>
            <w:tcW w:w="1300" w:type="dxa"/>
            <w:noWrap/>
            <w:hideMark/>
            <w:tcPrChange w:id="22120" w:author="phuong vu" w:date="2018-11-23T13:40:00Z">
              <w:tcPr>
                <w:tcW w:w="1300" w:type="dxa"/>
                <w:noWrap/>
                <w:hideMark/>
              </w:tcPr>
            </w:tcPrChange>
          </w:tcPr>
          <w:p w14:paraId="03CE47D1" w14:textId="1B17ADB1" w:rsidR="002E1BE3" w:rsidRPr="00FD2760" w:rsidDel="00D10B12" w:rsidRDefault="002E1BE3" w:rsidP="00D10B12">
            <w:pPr>
              <w:spacing w:line="288" w:lineRule="auto"/>
              <w:contextualSpacing/>
              <w:rPr>
                <w:ins w:id="22121" w:author="phuong vu" w:date="2018-11-23T13:07:00Z"/>
                <w:del w:id="22122" w:author="Tran Huan" w:date="2018-12-03T01:22:00Z"/>
              </w:rPr>
              <w:pPrChange w:id="22123" w:author="Tran Huan" w:date="2018-12-03T01:23:00Z">
                <w:pPr>
                  <w:spacing w:line="276" w:lineRule="auto"/>
                </w:pPr>
              </w:pPrChange>
            </w:pPr>
            <w:ins w:id="22124" w:author="phuong vu" w:date="2018-11-23T13:07:00Z">
              <w:del w:id="22125" w:author="Tran Huan" w:date="2018-12-03T01:22:00Z">
                <w:r w:rsidRPr="00FD2760" w:rsidDel="00D10B12">
                  <w:delText>character varying</w:delText>
                </w:r>
                <w:bookmarkStart w:id="22126" w:name="_Toc531570735"/>
                <w:bookmarkStart w:id="22127" w:name="_Toc531574583"/>
                <w:bookmarkStart w:id="22128" w:name="_Toc531578324"/>
                <w:bookmarkStart w:id="22129" w:name="_Toc531582062"/>
                <w:bookmarkEnd w:id="22126"/>
                <w:bookmarkEnd w:id="22127"/>
                <w:bookmarkEnd w:id="22128"/>
                <w:bookmarkEnd w:id="22129"/>
              </w:del>
            </w:ins>
          </w:p>
        </w:tc>
        <w:tc>
          <w:tcPr>
            <w:tcW w:w="1098" w:type="dxa"/>
            <w:noWrap/>
            <w:vAlign w:val="center"/>
            <w:hideMark/>
            <w:tcPrChange w:id="22130" w:author="phuong vu" w:date="2018-11-23T13:40:00Z">
              <w:tcPr>
                <w:tcW w:w="1098" w:type="dxa"/>
                <w:noWrap/>
                <w:vAlign w:val="center"/>
                <w:hideMark/>
              </w:tcPr>
            </w:tcPrChange>
          </w:tcPr>
          <w:p w14:paraId="1BA5D2CD" w14:textId="766F1386" w:rsidR="002E1BE3" w:rsidRPr="00FD2760" w:rsidDel="00D10B12" w:rsidRDefault="002E1BE3" w:rsidP="00D10B12">
            <w:pPr>
              <w:spacing w:line="288" w:lineRule="auto"/>
              <w:contextualSpacing/>
              <w:jc w:val="center"/>
              <w:rPr>
                <w:ins w:id="22131" w:author="phuong vu" w:date="2018-11-23T13:07:00Z"/>
                <w:del w:id="22132" w:author="Tran Huan" w:date="2018-12-03T01:22:00Z"/>
              </w:rPr>
              <w:pPrChange w:id="22133" w:author="Tran Huan" w:date="2018-12-03T01:23:00Z">
                <w:pPr>
                  <w:spacing w:line="276" w:lineRule="auto"/>
                  <w:jc w:val="center"/>
                </w:pPr>
              </w:pPrChange>
            </w:pPr>
            <w:ins w:id="22134" w:author="phuong vu" w:date="2018-11-23T13:07:00Z">
              <w:del w:id="22135" w:author="Tran Huan" w:date="2018-12-03T01:22:00Z">
                <w:r w:rsidRPr="00FD2760" w:rsidDel="00D10B12">
                  <w:delText>X</w:delText>
                </w:r>
                <w:bookmarkStart w:id="22136" w:name="_Toc531570736"/>
                <w:bookmarkStart w:id="22137" w:name="_Toc531574584"/>
                <w:bookmarkStart w:id="22138" w:name="_Toc531578325"/>
                <w:bookmarkStart w:id="22139" w:name="_Toc531582063"/>
                <w:bookmarkEnd w:id="22136"/>
                <w:bookmarkEnd w:id="22137"/>
                <w:bookmarkEnd w:id="22138"/>
                <w:bookmarkEnd w:id="22139"/>
              </w:del>
            </w:ins>
          </w:p>
        </w:tc>
        <w:tc>
          <w:tcPr>
            <w:tcW w:w="838" w:type="dxa"/>
            <w:noWrap/>
            <w:vAlign w:val="center"/>
            <w:hideMark/>
            <w:tcPrChange w:id="22140" w:author="phuong vu" w:date="2018-11-23T13:40:00Z">
              <w:tcPr>
                <w:tcW w:w="838" w:type="dxa"/>
                <w:noWrap/>
                <w:vAlign w:val="center"/>
                <w:hideMark/>
              </w:tcPr>
            </w:tcPrChange>
          </w:tcPr>
          <w:p w14:paraId="4394CCF4" w14:textId="1E4CECAD" w:rsidR="002E1BE3" w:rsidRPr="00FD2760" w:rsidDel="00D10B12" w:rsidRDefault="002E1BE3" w:rsidP="00D10B12">
            <w:pPr>
              <w:spacing w:line="288" w:lineRule="auto"/>
              <w:contextualSpacing/>
              <w:jc w:val="center"/>
              <w:rPr>
                <w:ins w:id="22141" w:author="phuong vu" w:date="2018-11-23T13:07:00Z"/>
                <w:del w:id="22142" w:author="Tran Huan" w:date="2018-12-03T01:22:00Z"/>
              </w:rPr>
              <w:pPrChange w:id="22143" w:author="Tran Huan" w:date="2018-12-03T01:23:00Z">
                <w:pPr>
                  <w:spacing w:line="276" w:lineRule="auto"/>
                  <w:jc w:val="center"/>
                </w:pPr>
              </w:pPrChange>
            </w:pPr>
            <w:bookmarkStart w:id="22144" w:name="_Toc531570737"/>
            <w:bookmarkStart w:id="22145" w:name="_Toc531574585"/>
            <w:bookmarkStart w:id="22146" w:name="_Toc531578326"/>
            <w:bookmarkStart w:id="22147" w:name="_Toc531582064"/>
            <w:bookmarkEnd w:id="22144"/>
            <w:bookmarkEnd w:id="22145"/>
            <w:bookmarkEnd w:id="22146"/>
            <w:bookmarkEnd w:id="22147"/>
          </w:p>
        </w:tc>
        <w:tc>
          <w:tcPr>
            <w:tcW w:w="823" w:type="dxa"/>
            <w:noWrap/>
            <w:vAlign w:val="center"/>
            <w:hideMark/>
            <w:tcPrChange w:id="22148" w:author="phuong vu" w:date="2018-11-23T13:40:00Z">
              <w:tcPr>
                <w:tcW w:w="823" w:type="dxa"/>
                <w:noWrap/>
                <w:vAlign w:val="center"/>
                <w:hideMark/>
              </w:tcPr>
            </w:tcPrChange>
          </w:tcPr>
          <w:p w14:paraId="3E87753F" w14:textId="08205908" w:rsidR="002E1BE3" w:rsidRPr="00FD2760" w:rsidDel="00D10B12" w:rsidRDefault="002E1BE3" w:rsidP="00D10B12">
            <w:pPr>
              <w:spacing w:line="288" w:lineRule="auto"/>
              <w:contextualSpacing/>
              <w:jc w:val="center"/>
              <w:rPr>
                <w:ins w:id="22149" w:author="phuong vu" w:date="2018-11-23T13:07:00Z"/>
                <w:del w:id="22150" w:author="Tran Huan" w:date="2018-12-03T01:22:00Z"/>
              </w:rPr>
              <w:pPrChange w:id="22151" w:author="Tran Huan" w:date="2018-12-03T01:23:00Z">
                <w:pPr>
                  <w:spacing w:line="276" w:lineRule="auto"/>
                  <w:jc w:val="center"/>
                </w:pPr>
              </w:pPrChange>
            </w:pPr>
            <w:bookmarkStart w:id="22152" w:name="_Toc531570738"/>
            <w:bookmarkStart w:id="22153" w:name="_Toc531574586"/>
            <w:bookmarkStart w:id="22154" w:name="_Toc531578327"/>
            <w:bookmarkStart w:id="22155" w:name="_Toc531582065"/>
            <w:bookmarkEnd w:id="22152"/>
            <w:bookmarkEnd w:id="22153"/>
            <w:bookmarkEnd w:id="22154"/>
            <w:bookmarkEnd w:id="22155"/>
          </w:p>
        </w:tc>
        <w:tc>
          <w:tcPr>
            <w:tcW w:w="2228" w:type="dxa"/>
            <w:noWrap/>
            <w:hideMark/>
            <w:tcPrChange w:id="22156" w:author="phuong vu" w:date="2018-11-23T13:40:00Z">
              <w:tcPr>
                <w:tcW w:w="2899" w:type="dxa"/>
                <w:noWrap/>
                <w:hideMark/>
              </w:tcPr>
            </w:tcPrChange>
          </w:tcPr>
          <w:p w14:paraId="6DA9CC19" w14:textId="323B184D" w:rsidR="002E1BE3" w:rsidRPr="00FD2760" w:rsidDel="00D10B12" w:rsidRDefault="002E1BE3" w:rsidP="00D10B12">
            <w:pPr>
              <w:keepNext/>
              <w:spacing w:line="288" w:lineRule="auto"/>
              <w:contextualSpacing/>
              <w:rPr>
                <w:ins w:id="22157" w:author="phuong vu" w:date="2018-11-23T13:07:00Z"/>
                <w:del w:id="22158" w:author="Tran Huan" w:date="2018-12-03T01:22:00Z"/>
              </w:rPr>
              <w:pPrChange w:id="22159" w:author="Tran Huan" w:date="2018-12-03T01:23:00Z">
                <w:pPr>
                  <w:keepNext/>
                  <w:spacing w:line="276" w:lineRule="auto"/>
                </w:pPr>
              </w:pPrChange>
            </w:pPr>
            <w:ins w:id="22160" w:author="phuong vu" w:date="2018-11-23T13:07:00Z">
              <w:del w:id="22161" w:author="Tran Huan" w:date="2018-12-03T01:22:00Z">
                <w:r w:rsidRPr="00FD2760" w:rsidDel="00D10B12">
                  <w:delText>Trạng thái</w:delText>
                </w:r>
                <w:bookmarkStart w:id="22162" w:name="_Toc531570739"/>
                <w:bookmarkStart w:id="22163" w:name="_Toc531574587"/>
                <w:bookmarkStart w:id="22164" w:name="_Toc531578328"/>
                <w:bookmarkStart w:id="22165" w:name="_Toc531582066"/>
                <w:bookmarkEnd w:id="22162"/>
                <w:bookmarkEnd w:id="22163"/>
                <w:bookmarkEnd w:id="22164"/>
                <w:bookmarkEnd w:id="22165"/>
              </w:del>
            </w:ins>
          </w:p>
        </w:tc>
        <w:bookmarkStart w:id="22166" w:name="_Toc531570740"/>
        <w:bookmarkStart w:id="22167" w:name="_Toc531574588"/>
        <w:bookmarkStart w:id="22168" w:name="_Toc531578329"/>
        <w:bookmarkStart w:id="22169" w:name="_Toc531582067"/>
        <w:bookmarkEnd w:id="22166"/>
        <w:bookmarkEnd w:id="22167"/>
        <w:bookmarkEnd w:id="22168"/>
        <w:bookmarkEnd w:id="22169"/>
      </w:tr>
    </w:tbl>
    <w:p w14:paraId="1DA05684" w14:textId="1ED2721A" w:rsidR="002E1BE3" w:rsidRPr="000245EB" w:rsidDel="00266AC8" w:rsidRDefault="00376EE3" w:rsidP="00D10B12">
      <w:pPr>
        <w:pStyle w:val="Caption"/>
        <w:spacing w:after="0" w:line="288" w:lineRule="auto"/>
        <w:contextualSpacing/>
        <w:rPr>
          <w:ins w:id="22170" w:author="phuong vu" w:date="2018-11-23T13:28:00Z"/>
          <w:del w:id="22171" w:author="Tran Huan" w:date="2018-11-25T23:41:00Z"/>
          <w:b/>
          <w:iCs w:val="0"/>
          <w:rPrChange w:id="22172" w:author="Tran Huan" w:date="2018-11-25T16:08:00Z">
            <w:rPr>
              <w:ins w:id="22173" w:author="phuong vu" w:date="2018-11-23T13:28:00Z"/>
              <w:del w:id="22174" w:author="Tran Huan" w:date="2018-11-25T23:41:00Z"/>
              <w:b/>
              <w:i/>
              <w:iCs/>
              <w:szCs w:val="18"/>
              <w:lang w:val="en-US"/>
            </w:rPr>
          </w:rPrChange>
        </w:rPr>
        <w:pPrChange w:id="22175" w:author="Tran Huan" w:date="2018-12-03T01:23:00Z">
          <w:pPr/>
        </w:pPrChange>
      </w:pPr>
      <w:ins w:id="22176" w:author="phuong vu" w:date="2018-11-23T14:20:00Z">
        <w:del w:id="22177" w:author="Tran Huan" w:date="2018-11-25T23:41:00Z">
          <w:r w:rsidDel="00266AC8">
            <w:delText xml:space="preserve">Bảng </w:delText>
          </w:r>
        </w:del>
      </w:ins>
      <w:ins w:id="22178" w:author="phuong vu" w:date="2018-11-23T15:14:00Z">
        <w:del w:id="22179" w:author="Tran Huan" w:date="2018-11-25T23:41:00Z">
          <w:r w:rsidR="00E95F1B" w:rsidDel="00266AC8">
            <w:fldChar w:fldCharType="begin"/>
          </w:r>
          <w:r w:rsidR="00E95F1B" w:rsidDel="00266AC8">
            <w:delInstrText xml:space="preserve"> STYLEREF 1 \s </w:delInstrText>
          </w:r>
        </w:del>
      </w:ins>
      <w:del w:id="22180" w:author="Tran Huan" w:date="2018-11-25T23:41:00Z">
        <w:r w:rsidR="00E95F1B" w:rsidDel="00266AC8">
          <w:fldChar w:fldCharType="separate"/>
        </w:r>
        <w:r w:rsidR="00B607D9" w:rsidDel="00266AC8">
          <w:rPr>
            <w:noProof/>
          </w:rPr>
          <w:delText>3</w:delText>
        </w:r>
      </w:del>
      <w:ins w:id="22181" w:author="phuong vu" w:date="2018-11-23T15:14:00Z">
        <w:del w:id="22182" w:author="Tran Huan" w:date="2018-11-25T23:41: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22183" w:author="Tran Huan" w:date="2018-11-25T23:41:00Z">
        <w:r w:rsidR="00E95F1B" w:rsidDel="00266AC8">
          <w:fldChar w:fldCharType="end"/>
        </w:r>
      </w:del>
      <w:ins w:id="22184" w:author="phuong vu" w:date="2018-11-23T14:20:00Z">
        <w:del w:id="22185" w:author="Tran Huan" w:date="2018-11-25T23:41:00Z">
          <w:r w:rsidRPr="000245EB" w:rsidDel="00266AC8">
            <w:rPr>
              <w:i/>
              <w:iCs w:val="0"/>
              <w:rPrChange w:id="22186" w:author="Tran Huan" w:date="2018-11-25T16:08:00Z">
                <w:rPr>
                  <w:i/>
                  <w:iCs/>
                  <w:lang w:val="en-US"/>
                </w:rPr>
              </w:rPrChange>
            </w:rPr>
            <w:delText xml:space="preserve"> Bảng dữ liệu theo chi nhánh</w:delText>
          </w:r>
        </w:del>
      </w:ins>
      <w:bookmarkStart w:id="22187" w:name="_Toc531570741"/>
      <w:bookmarkStart w:id="22188" w:name="_Toc531574589"/>
      <w:bookmarkStart w:id="22189" w:name="_Toc531578330"/>
      <w:bookmarkStart w:id="22190" w:name="_Toc531582068"/>
      <w:bookmarkEnd w:id="22187"/>
      <w:bookmarkEnd w:id="22188"/>
      <w:bookmarkEnd w:id="22189"/>
      <w:bookmarkEnd w:id="22190"/>
    </w:p>
    <w:p w14:paraId="46CAE45A" w14:textId="0E1D2957" w:rsidR="00994B94" w:rsidDel="00D10B12" w:rsidRDefault="00994B94" w:rsidP="00D10B12">
      <w:pPr>
        <w:spacing w:after="0" w:line="288" w:lineRule="auto"/>
        <w:contextualSpacing/>
        <w:rPr>
          <w:ins w:id="22191" w:author="phuong vu" w:date="2018-11-23T13:28:00Z"/>
          <w:del w:id="22192" w:author="Tran Huan" w:date="2018-12-03T01:22:00Z"/>
          <w:b/>
          <w:lang w:val="en-US"/>
        </w:rPr>
        <w:pPrChange w:id="22193" w:author="Tran Huan" w:date="2018-12-03T01:23:00Z">
          <w:pPr/>
        </w:pPrChange>
      </w:pPr>
      <w:ins w:id="22194" w:author="phuong vu" w:date="2018-11-23T13:28:00Z">
        <w:del w:id="22195" w:author="Tran Huan" w:date="2018-12-03T01:22:00Z">
          <w:r w:rsidDel="00D10B12">
            <w:rPr>
              <w:b/>
              <w:lang w:val="en-US"/>
            </w:rPr>
            <w:delText>BẢNG RECEIPT</w:delText>
          </w:r>
          <w:bookmarkStart w:id="22196" w:name="_Toc531570742"/>
          <w:bookmarkStart w:id="22197" w:name="_Toc531574590"/>
          <w:bookmarkStart w:id="22198" w:name="_Toc531578331"/>
          <w:bookmarkStart w:id="22199" w:name="_Toc531582069"/>
          <w:bookmarkEnd w:id="22196"/>
          <w:bookmarkEnd w:id="22197"/>
          <w:bookmarkEnd w:id="22198"/>
          <w:bookmarkEnd w:id="22199"/>
        </w:del>
      </w:ins>
    </w:p>
    <w:tbl>
      <w:tblPr>
        <w:tblStyle w:val="TableGrid"/>
        <w:tblW w:w="8730" w:type="dxa"/>
        <w:tblInd w:w="-5" w:type="dxa"/>
        <w:tblLook w:val="04A0" w:firstRow="1" w:lastRow="0" w:firstColumn="1" w:lastColumn="0" w:noHBand="0" w:noVBand="1"/>
      </w:tblPr>
      <w:tblGrid>
        <w:gridCol w:w="708"/>
        <w:gridCol w:w="1993"/>
        <w:gridCol w:w="1300"/>
        <w:gridCol w:w="1054"/>
        <w:gridCol w:w="838"/>
        <w:gridCol w:w="962"/>
        <w:gridCol w:w="1875"/>
      </w:tblGrid>
      <w:tr w:rsidR="00E6227B" w:rsidRPr="00CF0C7E" w:rsidDel="00D10B12" w14:paraId="5739F85A" w14:textId="6DF09BEB" w:rsidTr="00376EE3">
        <w:trPr>
          <w:trHeight w:val="300"/>
          <w:ins w:id="22200" w:author="phuong vu" w:date="2018-11-23T13:54:00Z"/>
          <w:del w:id="22201" w:author="Tran Huan" w:date="2018-12-03T01:22:00Z"/>
        </w:trPr>
        <w:tc>
          <w:tcPr>
            <w:tcW w:w="708" w:type="dxa"/>
            <w:noWrap/>
            <w:vAlign w:val="center"/>
            <w:hideMark/>
          </w:tcPr>
          <w:p w14:paraId="177AA99D" w14:textId="7BAFAE1F" w:rsidR="00E6227B" w:rsidRPr="00CF0C7E" w:rsidDel="00D10B12" w:rsidRDefault="00E6227B" w:rsidP="00D10B12">
            <w:pPr>
              <w:spacing w:line="288" w:lineRule="auto"/>
              <w:contextualSpacing/>
              <w:jc w:val="center"/>
              <w:rPr>
                <w:ins w:id="22202" w:author="phuong vu" w:date="2018-11-23T13:54:00Z"/>
                <w:del w:id="22203" w:author="Tran Huan" w:date="2018-12-03T01:22:00Z"/>
                <w:b/>
                <w:bCs/>
              </w:rPr>
              <w:pPrChange w:id="22204" w:author="Tran Huan" w:date="2018-12-03T01:23:00Z">
                <w:pPr>
                  <w:spacing w:line="276" w:lineRule="auto"/>
                  <w:jc w:val="center"/>
                </w:pPr>
              </w:pPrChange>
            </w:pPr>
            <w:ins w:id="22205" w:author="phuong vu" w:date="2018-11-23T13:54:00Z">
              <w:del w:id="22206" w:author="Tran Huan" w:date="2018-12-03T01:22:00Z">
                <w:r w:rsidRPr="00CF0C7E" w:rsidDel="00D10B12">
                  <w:rPr>
                    <w:b/>
                    <w:bCs/>
                    <w:lang w:val="da-DK"/>
                  </w:rPr>
                  <w:delText>STT</w:delText>
                </w:r>
                <w:bookmarkStart w:id="22207" w:name="_Toc531570743"/>
                <w:bookmarkStart w:id="22208" w:name="_Toc531574591"/>
                <w:bookmarkStart w:id="22209" w:name="_Toc531578332"/>
                <w:bookmarkStart w:id="22210" w:name="_Toc531582070"/>
                <w:bookmarkEnd w:id="22207"/>
                <w:bookmarkEnd w:id="22208"/>
                <w:bookmarkEnd w:id="22209"/>
                <w:bookmarkEnd w:id="22210"/>
              </w:del>
            </w:ins>
          </w:p>
        </w:tc>
        <w:tc>
          <w:tcPr>
            <w:tcW w:w="1993" w:type="dxa"/>
            <w:noWrap/>
            <w:vAlign w:val="center"/>
            <w:hideMark/>
          </w:tcPr>
          <w:p w14:paraId="57C9AD26" w14:textId="6E67EEE3" w:rsidR="00E6227B" w:rsidRPr="00CF0C7E" w:rsidDel="00D10B12" w:rsidRDefault="00E6227B" w:rsidP="00D10B12">
            <w:pPr>
              <w:spacing w:line="288" w:lineRule="auto"/>
              <w:contextualSpacing/>
              <w:jc w:val="center"/>
              <w:rPr>
                <w:ins w:id="22211" w:author="phuong vu" w:date="2018-11-23T13:54:00Z"/>
                <w:del w:id="22212" w:author="Tran Huan" w:date="2018-12-03T01:22:00Z"/>
                <w:b/>
                <w:bCs/>
              </w:rPr>
              <w:pPrChange w:id="22213" w:author="Tran Huan" w:date="2018-12-03T01:23:00Z">
                <w:pPr>
                  <w:spacing w:line="276" w:lineRule="auto"/>
                  <w:jc w:val="center"/>
                </w:pPr>
              </w:pPrChange>
            </w:pPr>
            <w:ins w:id="22214" w:author="phuong vu" w:date="2018-11-23T13:54:00Z">
              <w:del w:id="22215" w:author="Tran Huan" w:date="2018-12-03T01:22:00Z">
                <w:r w:rsidRPr="00CF0C7E" w:rsidDel="00D10B12">
                  <w:rPr>
                    <w:b/>
                    <w:bCs/>
                    <w:lang w:val="da-DK"/>
                  </w:rPr>
                  <w:delText>Tên trường</w:delText>
                </w:r>
                <w:bookmarkStart w:id="22216" w:name="_Toc531570744"/>
                <w:bookmarkStart w:id="22217" w:name="_Toc531574592"/>
                <w:bookmarkStart w:id="22218" w:name="_Toc531578333"/>
                <w:bookmarkStart w:id="22219" w:name="_Toc531582071"/>
                <w:bookmarkEnd w:id="22216"/>
                <w:bookmarkEnd w:id="22217"/>
                <w:bookmarkEnd w:id="22218"/>
                <w:bookmarkEnd w:id="22219"/>
              </w:del>
            </w:ins>
          </w:p>
        </w:tc>
        <w:tc>
          <w:tcPr>
            <w:tcW w:w="1300" w:type="dxa"/>
            <w:noWrap/>
            <w:vAlign w:val="center"/>
            <w:hideMark/>
          </w:tcPr>
          <w:p w14:paraId="6F045EB9" w14:textId="0FA6C655" w:rsidR="00E6227B" w:rsidRPr="00CF0C7E" w:rsidDel="00D10B12" w:rsidRDefault="00E6227B" w:rsidP="00D10B12">
            <w:pPr>
              <w:spacing w:line="288" w:lineRule="auto"/>
              <w:contextualSpacing/>
              <w:jc w:val="center"/>
              <w:rPr>
                <w:ins w:id="22220" w:author="phuong vu" w:date="2018-11-23T13:54:00Z"/>
                <w:del w:id="22221" w:author="Tran Huan" w:date="2018-12-03T01:22:00Z"/>
                <w:b/>
                <w:bCs/>
              </w:rPr>
              <w:pPrChange w:id="22222" w:author="Tran Huan" w:date="2018-12-03T01:23:00Z">
                <w:pPr>
                  <w:spacing w:line="276" w:lineRule="auto"/>
                  <w:jc w:val="center"/>
                </w:pPr>
              </w:pPrChange>
            </w:pPr>
            <w:ins w:id="22223" w:author="phuong vu" w:date="2018-11-23T13:54:00Z">
              <w:del w:id="22224" w:author="Tran Huan" w:date="2018-12-03T01:22:00Z">
                <w:r w:rsidRPr="00CF0C7E" w:rsidDel="00D10B12">
                  <w:rPr>
                    <w:b/>
                    <w:bCs/>
                    <w:lang w:val="da-DK"/>
                  </w:rPr>
                  <w:delText>Kiểu</w:delText>
                </w:r>
                <w:bookmarkStart w:id="22225" w:name="_Toc531570745"/>
                <w:bookmarkStart w:id="22226" w:name="_Toc531574593"/>
                <w:bookmarkStart w:id="22227" w:name="_Toc531578334"/>
                <w:bookmarkStart w:id="22228" w:name="_Toc531582072"/>
                <w:bookmarkEnd w:id="22225"/>
                <w:bookmarkEnd w:id="22226"/>
                <w:bookmarkEnd w:id="22227"/>
                <w:bookmarkEnd w:id="22228"/>
              </w:del>
            </w:ins>
          </w:p>
        </w:tc>
        <w:tc>
          <w:tcPr>
            <w:tcW w:w="1054" w:type="dxa"/>
            <w:noWrap/>
            <w:vAlign w:val="center"/>
            <w:hideMark/>
          </w:tcPr>
          <w:p w14:paraId="15B2C9D5" w14:textId="5DEA3231" w:rsidR="00E6227B" w:rsidRPr="00CF0C7E" w:rsidDel="00D10B12" w:rsidRDefault="00E6227B" w:rsidP="00D10B12">
            <w:pPr>
              <w:spacing w:line="288" w:lineRule="auto"/>
              <w:contextualSpacing/>
              <w:jc w:val="center"/>
              <w:rPr>
                <w:ins w:id="22229" w:author="phuong vu" w:date="2018-11-23T13:54:00Z"/>
                <w:del w:id="22230" w:author="Tran Huan" w:date="2018-12-03T01:22:00Z"/>
                <w:b/>
                <w:bCs/>
              </w:rPr>
              <w:pPrChange w:id="22231" w:author="Tran Huan" w:date="2018-12-03T01:23:00Z">
                <w:pPr>
                  <w:spacing w:line="276" w:lineRule="auto"/>
                  <w:jc w:val="center"/>
                </w:pPr>
              </w:pPrChange>
            </w:pPr>
            <w:ins w:id="22232" w:author="phuong vu" w:date="2018-11-23T13:54:00Z">
              <w:del w:id="22233" w:author="Tran Huan" w:date="2018-12-03T01:22:00Z">
                <w:r w:rsidRPr="00CF0C7E" w:rsidDel="00D10B12">
                  <w:rPr>
                    <w:b/>
                    <w:bCs/>
                    <w:lang w:val="da-DK"/>
                  </w:rPr>
                  <w:delText>Chấp nhận Null</w:delText>
                </w:r>
                <w:bookmarkStart w:id="22234" w:name="_Toc531570746"/>
                <w:bookmarkStart w:id="22235" w:name="_Toc531574594"/>
                <w:bookmarkStart w:id="22236" w:name="_Toc531578335"/>
                <w:bookmarkStart w:id="22237" w:name="_Toc531582073"/>
                <w:bookmarkEnd w:id="22234"/>
                <w:bookmarkEnd w:id="22235"/>
                <w:bookmarkEnd w:id="22236"/>
                <w:bookmarkEnd w:id="22237"/>
              </w:del>
            </w:ins>
          </w:p>
        </w:tc>
        <w:tc>
          <w:tcPr>
            <w:tcW w:w="838" w:type="dxa"/>
            <w:noWrap/>
            <w:vAlign w:val="center"/>
            <w:hideMark/>
          </w:tcPr>
          <w:p w14:paraId="06F5B624" w14:textId="62083A32" w:rsidR="00E6227B" w:rsidRPr="00CF0C7E" w:rsidDel="00D10B12" w:rsidRDefault="00E6227B" w:rsidP="00D10B12">
            <w:pPr>
              <w:spacing w:line="288" w:lineRule="auto"/>
              <w:contextualSpacing/>
              <w:jc w:val="center"/>
              <w:rPr>
                <w:ins w:id="22238" w:author="phuong vu" w:date="2018-11-23T13:54:00Z"/>
                <w:del w:id="22239" w:author="Tran Huan" w:date="2018-12-03T01:22:00Z"/>
                <w:b/>
                <w:bCs/>
              </w:rPr>
              <w:pPrChange w:id="22240" w:author="Tran Huan" w:date="2018-12-03T01:23:00Z">
                <w:pPr>
                  <w:spacing w:line="276" w:lineRule="auto"/>
                  <w:jc w:val="center"/>
                </w:pPr>
              </w:pPrChange>
            </w:pPr>
            <w:ins w:id="22241" w:author="phuong vu" w:date="2018-11-23T13:54:00Z">
              <w:del w:id="22242" w:author="Tran Huan" w:date="2018-12-03T01:22:00Z">
                <w:r w:rsidRPr="00CF0C7E" w:rsidDel="00D10B12">
                  <w:rPr>
                    <w:b/>
                    <w:bCs/>
                    <w:lang w:val="da-DK"/>
                  </w:rPr>
                  <w:delText>Khóa chính</w:delText>
                </w:r>
                <w:bookmarkStart w:id="22243" w:name="_Toc531570747"/>
                <w:bookmarkStart w:id="22244" w:name="_Toc531574595"/>
                <w:bookmarkStart w:id="22245" w:name="_Toc531578336"/>
                <w:bookmarkStart w:id="22246" w:name="_Toc531582074"/>
                <w:bookmarkEnd w:id="22243"/>
                <w:bookmarkEnd w:id="22244"/>
                <w:bookmarkEnd w:id="22245"/>
                <w:bookmarkEnd w:id="22246"/>
              </w:del>
            </w:ins>
          </w:p>
        </w:tc>
        <w:tc>
          <w:tcPr>
            <w:tcW w:w="962" w:type="dxa"/>
            <w:noWrap/>
            <w:vAlign w:val="center"/>
            <w:hideMark/>
          </w:tcPr>
          <w:p w14:paraId="1B593AAD" w14:textId="111EF5E2" w:rsidR="00E6227B" w:rsidRPr="00CF0C7E" w:rsidDel="00D10B12" w:rsidRDefault="00E6227B" w:rsidP="00D10B12">
            <w:pPr>
              <w:spacing w:line="288" w:lineRule="auto"/>
              <w:contextualSpacing/>
              <w:jc w:val="center"/>
              <w:rPr>
                <w:ins w:id="22247" w:author="phuong vu" w:date="2018-11-23T13:54:00Z"/>
                <w:del w:id="22248" w:author="Tran Huan" w:date="2018-12-03T01:22:00Z"/>
                <w:b/>
                <w:bCs/>
              </w:rPr>
              <w:pPrChange w:id="22249" w:author="Tran Huan" w:date="2018-12-03T01:23:00Z">
                <w:pPr>
                  <w:spacing w:line="276" w:lineRule="auto"/>
                  <w:jc w:val="center"/>
                </w:pPr>
              </w:pPrChange>
            </w:pPr>
            <w:ins w:id="22250" w:author="phuong vu" w:date="2018-11-23T13:54:00Z">
              <w:del w:id="22251" w:author="Tran Huan" w:date="2018-12-03T01:22:00Z">
                <w:r w:rsidRPr="00CF0C7E" w:rsidDel="00D10B12">
                  <w:rPr>
                    <w:b/>
                    <w:bCs/>
                    <w:lang w:val="da-DK"/>
                  </w:rPr>
                  <w:delText>Khóa ngoại</w:delText>
                </w:r>
                <w:bookmarkStart w:id="22252" w:name="_Toc531570748"/>
                <w:bookmarkStart w:id="22253" w:name="_Toc531574596"/>
                <w:bookmarkStart w:id="22254" w:name="_Toc531578337"/>
                <w:bookmarkStart w:id="22255" w:name="_Toc531582075"/>
                <w:bookmarkEnd w:id="22252"/>
                <w:bookmarkEnd w:id="22253"/>
                <w:bookmarkEnd w:id="22254"/>
                <w:bookmarkEnd w:id="22255"/>
              </w:del>
            </w:ins>
          </w:p>
        </w:tc>
        <w:tc>
          <w:tcPr>
            <w:tcW w:w="1875" w:type="dxa"/>
            <w:noWrap/>
            <w:vAlign w:val="center"/>
            <w:hideMark/>
          </w:tcPr>
          <w:p w14:paraId="492CD025" w14:textId="35CBFE89" w:rsidR="00E6227B" w:rsidRPr="00CF0C7E" w:rsidDel="00D10B12" w:rsidRDefault="00E6227B" w:rsidP="00D10B12">
            <w:pPr>
              <w:spacing w:line="288" w:lineRule="auto"/>
              <w:contextualSpacing/>
              <w:jc w:val="center"/>
              <w:rPr>
                <w:ins w:id="22256" w:author="phuong vu" w:date="2018-11-23T13:54:00Z"/>
                <w:del w:id="22257" w:author="Tran Huan" w:date="2018-12-03T01:22:00Z"/>
                <w:b/>
                <w:bCs/>
              </w:rPr>
              <w:pPrChange w:id="22258" w:author="Tran Huan" w:date="2018-12-03T01:23:00Z">
                <w:pPr>
                  <w:spacing w:line="276" w:lineRule="auto"/>
                  <w:jc w:val="center"/>
                </w:pPr>
              </w:pPrChange>
            </w:pPr>
            <w:ins w:id="22259" w:author="phuong vu" w:date="2018-11-23T13:54:00Z">
              <w:del w:id="22260" w:author="Tran Huan" w:date="2018-12-03T01:22:00Z">
                <w:r w:rsidRPr="00CF0C7E" w:rsidDel="00D10B12">
                  <w:rPr>
                    <w:b/>
                    <w:bCs/>
                    <w:lang w:val="da-DK"/>
                  </w:rPr>
                  <w:delText>Mô tả</w:delText>
                </w:r>
                <w:bookmarkStart w:id="22261" w:name="_Toc531570749"/>
                <w:bookmarkStart w:id="22262" w:name="_Toc531574597"/>
                <w:bookmarkStart w:id="22263" w:name="_Toc531578338"/>
                <w:bookmarkStart w:id="22264" w:name="_Toc531582076"/>
                <w:bookmarkEnd w:id="22261"/>
                <w:bookmarkEnd w:id="22262"/>
                <w:bookmarkEnd w:id="22263"/>
                <w:bookmarkEnd w:id="22264"/>
              </w:del>
            </w:ins>
          </w:p>
        </w:tc>
        <w:bookmarkStart w:id="22265" w:name="_Toc531570750"/>
        <w:bookmarkStart w:id="22266" w:name="_Toc531574598"/>
        <w:bookmarkStart w:id="22267" w:name="_Toc531578339"/>
        <w:bookmarkStart w:id="22268" w:name="_Toc531582077"/>
        <w:bookmarkEnd w:id="22265"/>
        <w:bookmarkEnd w:id="22266"/>
        <w:bookmarkEnd w:id="22267"/>
        <w:bookmarkEnd w:id="22268"/>
      </w:tr>
      <w:tr w:rsidR="00E6227B" w:rsidRPr="00CF0C7E" w:rsidDel="00D10B12" w14:paraId="155B946B" w14:textId="3DDBDC62" w:rsidTr="00376EE3">
        <w:trPr>
          <w:trHeight w:val="300"/>
          <w:ins w:id="22269" w:author="phuong vu" w:date="2018-11-23T13:54:00Z"/>
          <w:del w:id="22270" w:author="Tran Huan" w:date="2018-12-03T01:22:00Z"/>
        </w:trPr>
        <w:tc>
          <w:tcPr>
            <w:tcW w:w="708" w:type="dxa"/>
            <w:noWrap/>
            <w:vAlign w:val="center"/>
            <w:hideMark/>
          </w:tcPr>
          <w:p w14:paraId="65F97786" w14:textId="429A7185" w:rsidR="00E6227B" w:rsidRPr="00FD2760" w:rsidDel="00D10B12" w:rsidRDefault="00E6227B" w:rsidP="00D10B12">
            <w:pPr>
              <w:spacing w:line="288" w:lineRule="auto"/>
              <w:contextualSpacing/>
              <w:jc w:val="center"/>
              <w:rPr>
                <w:ins w:id="22271" w:author="phuong vu" w:date="2018-11-23T13:54:00Z"/>
                <w:del w:id="22272" w:author="Tran Huan" w:date="2018-12-03T01:22:00Z"/>
              </w:rPr>
              <w:pPrChange w:id="22273" w:author="Tran Huan" w:date="2018-12-03T01:23:00Z">
                <w:pPr>
                  <w:spacing w:line="276" w:lineRule="auto"/>
                  <w:jc w:val="center"/>
                </w:pPr>
              </w:pPrChange>
            </w:pPr>
            <w:ins w:id="22274" w:author="phuong vu" w:date="2018-11-23T13:54:00Z">
              <w:del w:id="22275" w:author="Tran Huan" w:date="2018-12-03T01:22:00Z">
                <w:r w:rsidRPr="00FD2760" w:rsidDel="00D10B12">
                  <w:delText>1</w:delText>
                </w:r>
                <w:bookmarkStart w:id="22276" w:name="_Toc531570751"/>
                <w:bookmarkStart w:id="22277" w:name="_Toc531574599"/>
                <w:bookmarkStart w:id="22278" w:name="_Toc531578340"/>
                <w:bookmarkStart w:id="22279" w:name="_Toc531582078"/>
                <w:bookmarkEnd w:id="22276"/>
                <w:bookmarkEnd w:id="22277"/>
                <w:bookmarkEnd w:id="22278"/>
                <w:bookmarkEnd w:id="22279"/>
              </w:del>
            </w:ins>
          </w:p>
        </w:tc>
        <w:tc>
          <w:tcPr>
            <w:tcW w:w="1993" w:type="dxa"/>
            <w:noWrap/>
            <w:hideMark/>
          </w:tcPr>
          <w:p w14:paraId="2E6B3FEC" w14:textId="3A01CB91" w:rsidR="00E6227B" w:rsidRPr="00FD2760" w:rsidDel="00D10B12" w:rsidRDefault="00E6227B" w:rsidP="00D10B12">
            <w:pPr>
              <w:spacing w:line="288" w:lineRule="auto"/>
              <w:contextualSpacing/>
              <w:rPr>
                <w:ins w:id="22280" w:author="phuong vu" w:date="2018-11-23T13:54:00Z"/>
                <w:del w:id="22281" w:author="Tran Huan" w:date="2018-12-03T01:22:00Z"/>
              </w:rPr>
              <w:pPrChange w:id="22282" w:author="Tran Huan" w:date="2018-12-03T01:23:00Z">
                <w:pPr>
                  <w:spacing w:line="276" w:lineRule="auto"/>
                </w:pPr>
              </w:pPrChange>
            </w:pPr>
            <w:ins w:id="22283" w:author="phuong vu" w:date="2018-11-23T13:54:00Z">
              <w:del w:id="22284" w:author="Tran Huan" w:date="2018-12-03T01:22:00Z">
                <w:r w:rsidRPr="00FD2760" w:rsidDel="00D10B12">
                  <w:delText>id</w:delText>
                </w:r>
                <w:bookmarkStart w:id="22285" w:name="_Toc531570752"/>
                <w:bookmarkStart w:id="22286" w:name="_Toc531574600"/>
                <w:bookmarkStart w:id="22287" w:name="_Toc531578341"/>
                <w:bookmarkStart w:id="22288" w:name="_Toc531582079"/>
                <w:bookmarkEnd w:id="22285"/>
                <w:bookmarkEnd w:id="22286"/>
                <w:bookmarkEnd w:id="22287"/>
                <w:bookmarkEnd w:id="22288"/>
              </w:del>
            </w:ins>
          </w:p>
        </w:tc>
        <w:tc>
          <w:tcPr>
            <w:tcW w:w="1300" w:type="dxa"/>
            <w:noWrap/>
            <w:hideMark/>
          </w:tcPr>
          <w:p w14:paraId="63801E51" w14:textId="71EB41C1" w:rsidR="00E6227B" w:rsidRPr="00FD2760" w:rsidDel="00D10B12" w:rsidRDefault="00E6227B" w:rsidP="00D10B12">
            <w:pPr>
              <w:spacing w:line="288" w:lineRule="auto"/>
              <w:contextualSpacing/>
              <w:rPr>
                <w:ins w:id="22289" w:author="phuong vu" w:date="2018-11-23T13:54:00Z"/>
                <w:del w:id="22290" w:author="Tran Huan" w:date="2018-12-03T01:22:00Z"/>
              </w:rPr>
              <w:pPrChange w:id="22291" w:author="Tran Huan" w:date="2018-12-03T01:23:00Z">
                <w:pPr>
                  <w:spacing w:line="276" w:lineRule="auto"/>
                </w:pPr>
              </w:pPrChange>
            </w:pPr>
            <w:ins w:id="22292" w:author="phuong vu" w:date="2018-11-23T13:54:00Z">
              <w:del w:id="22293" w:author="Tran Huan" w:date="2018-12-03T01:22:00Z">
                <w:r w:rsidRPr="00FD2760" w:rsidDel="00D10B12">
                  <w:delText>numeric</w:delText>
                </w:r>
                <w:bookmarkStart w:id="22294" w:name="_Toc531570753"/>
                <w:bookmarkStart w:id="22295" w:name="_Toc531574601"/>
                <w:bookmarkStart w:id="22296" w:name="_Toc531578342"/>
                <w:bookmarkStart w:id="22297" w:name="_Toc531582080"/>
                <w:bookmarkEnd w:id="22294"/>
                <w:bookmarkEnd w:id="22295"/>
                <w:bookmarkEnd w:id="22296"/>
                <w:bookmarkEnd w:id="22297"/>
              </w:del>
            </w:ins>
          </w:p>
        </w:tc>
        <w:tc>
          <w:tcPr>
            <w:tcW w:w="1054" w:type="dxa"/>
            <w:noWrap/>
            <w:hideMark/>
          </w:tcPr>
          <w:p w14:paraId="4518049C" w14:textId="69467F46" w:rsidR="00E6227B" w:rsidRPr="00FD2760" w:rsidDel="00D10B12" w:rsidRDefault="00E6227B" w:rsidP="00D10B12">
            <w:pPr>
              <w:spacing w:line="288" w:lineRule="auto"/>
              <w:contextualSpacing/>
              <w:jc w:val="center"/>
              <w:rPr>
                <w:ins w:id="22298" w:author="phuong vu" w:date="2018-11-23T13:54:00Z"/>
                <w:del w:id="22299" w:author="Tran Huan" w:date="2018-12-03T01:22:00Z"/>
              </w:rPr>
              <w:pPrChange w:id="22300" w:author="Tran Huan" w:date="2018-12-03T01:23:00Z">
                <w:pPr>
                  <w:spacing w:line="276" w:lineRule="auto"/>
                  <w:jc w:val="center"/>
                </w:pPr>
              </w:pPrChange>
            </w:pPr>
            <w:bookmarkStart w:id="22301" w:name="_Toc531570754"/>
            <w:bookmarkStart w:id="22302" w:name="_Toc531574602"/>
            <w:bookmarkStart w:id="22303" w:name="_Toc531578343"/>
            <w:bookmarkStart w:id="22304" w:name="_Toc531582081"/>
            <w:bookmarkEnd w:id="22301"/>
            <w:bookmarkEnd w:id="22302"/>
            <w:bookmarkEnd w:id="22303"/>
            <w:bookmarkEnd w:id="22304"/>
          </w:p>
        </w:tc>
        <w:tc>
          <w:tcPr>
            <w:tcW w:w="838" w:type="dxa"/>
            <w:noWrap/>
            <w:hideMark/>
          </w:tcPr>
          <w:p w14:paraId="45759FD3" w14:textId="508D8B80" w:rsidR="00E6227B" w:rsidRPr="00FD2760" w:rsidDel="00D10B12" w:rsidRDefault="00E6227B" w:rsidP="00D10B12">
            <w:pPr>
              <w:spacing w:line="288" w:lineRule="auto"/>
              <w:contextualSpacing/>
              <w:jc w:val="center"/>
              <w:rPr>
                <w:ins w:id="22305" w:author="phuong vu" w:date="2018-11-23T13:54:00Z"/>
                <w:del w:id="22306" w:author="Tran Huan" w:date="2018-12-03T01:22:00Z"/>
              </w:rPr>
              <w:pPrChange w:id="22307" w:author="Tran Huan" w:date="2018-12-03T01:23:00Z">
                <w:pPr>
                  <w:spacing w:line="276" w:lineRule="auto"/>
                  <w:jc w:val="center"/>
                </w:pPr>
              </w:pPrChange>
            </w:pPr>
            <w:ins w:id="22308" w:author="phuong vu" w:date="2018-11-23T13:54:00Z">
              <w:del w:id="22309" w:author="Tran Huan" w:date="2018-12-03T01:22:00Z">
                <w:r w:rsidRPr="00FD2760" w:rsidDel="00D10B12">
                  <w:delText>X</w:delText>
                </w:r>
                <w:bookmarkStart w:id="22310" w:name="_Toc531570755"/>
                <w:bookmarkStart w:id="22311" w:name="_Toc531574603"/>
                <w:bookmarkStart w:id="22312" w:name="_Toc531578344"/>
                <w:bookmarkStart w:id="22313" w:name="_Toc531582082"/>
                <w:bookmarkEnd w:id="22310"/>
                <w:bookmarkEnd w:id="22311"/>
                <w:bookmarkEnd w:id="22312"/>
                <w:bookmarkEnd w:id="22313"/>
              </w:del>
            </w:ins>
          </w:p>
        </w:tc>
        <w:tc>
          <w:tcPr>
            <w:tcW w:w="962" w:type="dxa"/>
            <w:noWrap/>
            <w:hideMark/>
          </w:tcPr>
          <w:p w14:paraId="4C81429C" w14:textId="612D9CFE" w:rsidR="00E6227B" w:rsidRPr="00FD2760" w:rsidDel="00D10B12" w:rsidRDefault="00E6227B" w:rsidP="00D10B12">
            <w:pPr>
              <w:spacing w:line="288" w:lineRule="auto"/>
              <w:contextualSpacing/>
              <w:jc w:val="center"/>
              <w:rPr>
                <w:ins w:id="22314" w:author="phuong vu" w:date="2018-11-23T13:54:00Z"/>
                <w:del w:id="22315" w:author="Tran Huan" w:date="2018-12-03T01:22:00Z"/>
              </w:rPr>
              <w:pPrChange w:id="22316" w:author="Tran Huan" w:date="2018-12-03T01:23:00Z">
                <w:pPr>
                  <w:spacing w:line="276" w:lineRule="auto"/>
                  <w:jc w:val="center"/>
                </w:pPr>
              </w:pPrChange>
            </w:pPr>
            <w:bookmarkStart w:id="22317" w:name="_Toc531570756"/>
            <w:bookmarkStart w:id="22318" w:name="_Toc531574604"/>
            <w:bookmarkStart w:id="22319" w:name="_Toc531578345"/>
            <w:bookmarkStart w:id="22320" w:name="_Toc531582083"/>
            <w:bookmarkEnd w:id="22317"/>
            <w:bookmarkEnd w:id="22318"/>
            <w:bookmarkEnd w:id="22319"/>
            <w:bookmarkEnd w:id="22320"/>
          </w:p>
        </w:tc>
        <w:tc>
          <w:tcPr>
            <w:tcW w:w="1875" w:type="dxa"/>
            <w:noWrap/>
            <w:hideMark/>
          </w:tcPr>
          <w:p w14:paraId="15E5362A" w14:textId="1379AC83" w:rsidR="00E6227B" w:rsidRPr="00E6227B" w:rsidDel="00D10B12" w:rsidRDefault="00E6227B" w:rsidP="00D10B12">
            <w:pPr>
              <w:spacing w:line="288" w:lineRule="auto"/>
              <w:contextualSpacing/>
              <w:rPr>
                <w:ins w:id="22321" w:author="phuong vu" w:date="2018-11-23T13:54:00Z"/>
                <w:del w:id="22322" w:author="Tran Huan" w:date="2018-12-03T01:22:00Z"/>
                <w:lang w:val="en-US"/>
              </w:rPr>
              <w:pPrChange w:id="22323" w:author="Tran Huan" w:date="2018-12-03T01:23:00Z">
                <w:pPr>
                  <w:spacing w:line="276" w:lineRule="auto"/>
                </w:pPr>
              </w:pPrChange>
            </w:pPr>
            <w:ins w:id="22324" w:author="phuong vu" w:date="2018-11-23T13:54:00Z">
              <w:del w:id="22325" w:author="Tran Huan" w:date="2018-12-03T01:22:00Z">
                <w:r w:rsidRPr="00FD2760" w:rsidDel="00D10B12">
                  <w:delText xml:space="preserve">ID </w:delText>
                </w:r>
              </w:del>
            </w:ins>
            <w:ins w:id="22326" w:author="phuong vu" w:date="2018-11-23T13:56:00Z">
              <w:del w:id="22327" w:author="Tran Huan" w:date="2018-12-03T01:22:00Z">
                <w:r w:rsidDel="00D10B12">
                  <w:rPr>
                    <w:lang w:val="en-US"/>
                  </w:rPr>
                  <w:delText>biên nhận</w:delText>
                </w:r>
              </w:del>
            </w:ins>
            <w:bookmarkStart w:id="22328" w:name="_Toc531570757"/>
            <w:bookmarkStart w:id="22329" w:name="_Toc531574605"/>
            <w:bookmarkStart w:id="22330" w:name="_Toc531578346"/>
            <w:bookmarkStart w:id="22331" w:name="_Toc531582084"/>
            <w:bookmarkEnd w:id="22328"/>
            <w:bookmarkEnd w:id="22329"/>
            <w:bookmarkEnd w:id="22330"/>
            <w:bookmarkEnd w:id="22331"/>
          </w:p>
        </w:tc>
        <w:bookmarkStart w:id="22332" w:name="_Toc531570758"/>
        <w:bookmarkStart w:id="22333" w:name="_Toc531574606"/>
        <w:bookmarkStart w:id="22334" w:name="_Toc531578347"/>
        <w:bookmarkStart w:id="22335" w:name="_Toc531582085"/>
        <w:bookmarkEnd w:id="22332"/>
        <w:bookmarkEnd w:id="22333"/>
        <w:bookmarkEnd w:id="22334"/>
        <w:bookmarkEnd w:id="22335"/>
      </w:tr>
      <w:tr w:rsidR="00E6227B" w:rsidRPr="00CF0C7E" w:rsidDel="00D10B12" w14:paraId="6AC7D8E9" w14:textId="70C9B199" w:rsidTr="00376EE3">
        <w:trPr>
          <w:trHeight w:val="300"/>
          <w:ins w:id="22336" w:author="phuong vu" w:date="2018-11-23T13:54:00Z"/>
          <w:del w:id="22337" w:author="Tran Huan" w:date="2018-12-03T01:22:00Z"/>
        </w:trPr>
        <w:tc>
          <w:tcPr>
            <w:tcW w:w="708" w:type="dxa"/>
            <w:noWrap/>
            <w:vAlign w:val="center"/>
            <w:hideMark/>
          </w:tcPr>
          <w:p w14:paraId="75599852" w14:textId="36A26E53" w:rsidR="00E6227B" w:rsidRPr="00FD2760" w:rsidDel="00D10B12" w:rsidRDefault="00E6227B" w:rsidP="00D10B12">
            <w:pPr>
              <w:spacing w:line="288" w:lineRule="auto"/>
              <w:contextualSpacing/>
              <w:jc w:val="center"/>
              <w:rPr>
                <w:ins w:id="22338" w:author="phuong vu" w:date="2018-11-23T13:54:00Z"/>
                <w:del w:id="22339" w:author="Tran Huan" w:date="2018-12-03T01:22:00Z"/>
              </w:rPr>
              <w:pPrChange w:id="22340" w:author="Tran Huan" w:date="2018-12-03T01:23:00Z">
                <w:pPr>
                  <w:spacing w:line="276" w:lineRule="auto"/>
                  <w:jc w:val="center"/>
                </w:pPr>
              </w:pPrChange>
            </w:pPr>
            <w:ins w:id="22341" w:author="phuong vu" w:date="2018-11-23T13:54:00Z">
              <w:del w:id="22342" w:author="Tran Huan" w:date="2018-12-03T01:22:00Z">
                <w:r w:rsidRPr="00FD2760" w:rsidDel="00D10B12">
                  <w:delText>2</w:delText>
                </w:r>
                <w:bookmarkStart w:id="22343" w:name="_Toc531570759"/>
                <w:bookmarkStart w:id="22344" w:name="_Toc531574607"/>
                <w:bookmarkStart w:id="22345" w:name="_Toc531578348"/>
                <w:bookmarkStart w:id="22346" w:name="_Toc531582086"/>
                <w:bookmarkEnd w:id="22343"/>
                <w:bookmarkEnd w:id="22344"/>
                <w:bookmarkEnd w:id="22345"/>
                <w:bookmarkEnd w:id="22346"/>
              </w:del>
            </w:ins>
          </w:p>
        </w:tc>
        <w:tc>
          <w:tcPr>
            <w:tcW w:w="1993" w:type="dxa"/>
            <w:noWrap/>
            <w:hideMark/>
          </w:tcPr>
          <w:p w14:paraId="09357EA0" w14:textId="1444E3FD" w:rsidR="00E6227B" w:rsidRPr="00FD2760" w:rsidDel="00D10B12" w:rsidRDefault="00E6227B" w:rsidP="00D10B12">
            <w:pPr>
              <w:spacing w:line="288" w:lineRule="auto"/>
              <w:contextualSpacing/>
              <w:rPr>
                <w:ins w:id="22347" w:author="phuong vu" w:date="2018-11-23T13:54:00Z"/>
                <w:del w:id="22348" w:author="Tran Huan" w:date="2018-12-03T01:22:00Z"/>
              </w:rPr>
              <w:pPrChange w:id="22349" w:author="Tran Huan" w:date="2018-12-03T01:23:00Z">
                <w:pPr>
                  <w:spacing w:line="276" w:lineRule="auto"/>
                </w:pPr>
              </w:pPrChange>
            </w:pPr>
            <w:ins w:id="22350" w:author="phuong vu" w:date="2018-11-23T13:56:00Z">
              <w:del w:id="22351" w:author="Tran Huan" w:date="2018-12-03T01:22:00Z">
                <w:r w:rsidDel="00D10B12">
                  <w:rPr>
                    <w:lang w:val="en-US"/>
                  </w:rPr>
                  <w:delText>order</w:delText>
                </w:r>
              </w:del>
            </w:ins>
            <w:ins w:id="22352" w:author="phuong vu" w:date="2018-11-23T13:54:00Z">
              <w:del w:id="22353" w:author="Tran Huan" w:date="2018-12-03T01:22:00Z">
                <w:r w:rsidRPr="00FD2760" w:rsidDel="00D10B12">
                  <w:delText>_id</w:delText>
                </w:r>
                <w:bookmarkStart w:id="22354" w:name="_Toc531570760"/>
                <w:bookmarkStart w:id="22355" w:name="_Toc531574608"/>
                <w:bookmarkStart w:id="22356" w:name="_Toc531578349"/>
                <w:bookmarkStart w:id="22357" w:name="_Toc531582087"/>
                <w:bookmarkEnd w:id="22354"/>
                <w:bookmarkEnd w:id="22355"/>
                <w:bookmarkEnd w:id="22356"/>
                <w:bookmarkEnd w:id="22357"/>
              </w:del>
            </w:ins>
          </w:p>
        </w:tc>
        <w:tc>
          <w:tcPr>
            <w:tcW w:w="1300" w:type="dxa"/>
            <w:noWrap/>
            <w:hideMark/>
          </w:tcPr>
          <w:p w14:paraId="644764EA" w14:textId="31EB0B8C" w:rsidR="00E6227B" w:rsidRPr="00FD2760" w:rsidDel="00D10B12" w:rsidRDefault="00E6227B" w:rsidP="00D10B12">
            <w:pPr>
              <w:spacing w:line="288" w:lineRule="auto"/>
              <w:contextualSpacing/>
              <w:rPr>
                <w:ins w:id="22358" w:author="phuong vu" w:date="2018-11-23T13:54:00Z"/>
                <w:del w:id="22359" w:author="Tran Huan" w:date="2018-12-03T01:22:00Z"/>
              </w:rPr>
              <w:pPrChange w:id="22360" w:author="Tran Huan" w:date="2018-12-03T01:23:00Z">
                <w:pPr>
                  <w:spacing w:line="276" w:lineRule="auto"/>
                </w:pPr>
              </w:pPrChange>
            </w:pPr>
            <w:ins w:id="22361" w:author="phuong vu" w:date="2018-11-23T13:54:00Z">
              <w:del w:id="22362" w:author="Tran Huan" w:date="2018-12-03T01:22:00Z">
                <w:r w:rsidRPr="00FD2760" w:rsidDel="00D10B12">
                  <w:delText>numeric</w:delText>
                </w:r>
                <w:bookmarkStart w:id="22363" w:name="_Toc531570761"/>
                <w:bookmarkStart w:id="22364" w:name="_Toc531574609"/>
                <w:bookmarkStart w:id="22365" w:name="_Toc531578350"/>
                <w:bookmarkStart w:id="22366" w:name="_Toc531582088"/>
                <w:bookmarkEnd w:id="22363"/>
                <w:bookmarkEnd w:id="22364"/>
                <w:bookmarkEnd w:id="22365"/>
                <w:bookmarkEnd w:id="22366"/>
              </w:del>
            </w:ins>
          </w:p>
        </w:tc>
        <w:tc>
          <w:tcPr>
            <w:tcW w:w="1054" w:type="dxa"/>
            <w:noWrap/>
            <w:hideMark/>
          </w:tcPr>
          <w:p w14:paraId="21F745F8" w14:textId="2126BAE6" w:rsidR="00E6227B" w:rsidRPr="00FD2760" w:rsidDel="00D10B12" w:rsidRDefault="00E6227B" w:rsidP="00D10B12">
            <w:pPr>
              <w:spacing w:line="288" w:lineRule="auto"/>
              <w:contextualSpacing/>
              <w:jc w:val="center"/>
              <w:rPr>
                <w:ins w:id="22367" w:author="phuong vu" w:date="2018-11-23T13:54:00Z"/>
                <w:del w:id="22368" w:author="Tran Huan" w:date="2018-12-03T01:22:00Z"/>
              </w:rPr>
              <w:pPrChange w:id="22369" w:author="Tran Huan" w:date="2018-12-03T01:23:00Z">
                <w:pPr>
                  <w:spacing w:line="276" w:lineRule="auto"/>
                  <w:jc w:val="center"/>
                </w:pPr>
              </w:pPrChange>
            </w:pPr>
            <w:bookmarkStart w:id="22370" w:name="_Toc531570762"/>
            <w:bookmarkStart w:id="22371" w:name="_Toc531574610"/>
            <w:bookmarkStart w:id="22372" w:name="_Toc531578351"/>
            <w:bookmarkStart w:id="22373" w:name="_Toc531582089"/>
            <w:bookmarkEnd w:id="22370"/>
            <w:bookmarkEnd w:id="22371"/>
            <w:bookmarkEnd w:id="22372"/>
            <w:bookmarkEnd w:id="22373"/>
          </w:p>
        </w:tc>
        <w:tc>
          <w:tcPr>
            <w:tcW w:w="838" w:type="dxa"/>
            <w:noWrap/>
            <w:hideMark/>
          </w:tcPr>
          <w:p w14:paraId="2643F038" w14:textId="65DCD681" w:rsidR="00E6227B" w:rsidRPr="00FD2760" w:rsidDel="00D10B12" w:rsidRDefault="00E6227B" w:rsidP="00D10B12">
            <w:pPr>
              <w:spacing w:line="288" w:lineRule="auto"/>
              <w:contextualSpacing/>
              <w:jc w:val="center"/>
              <w:rPr>
                <w:ins w:id="22374" w:author="phuong vu" w:date="2018-11-23T13:54:00Z"/>
                <w:del w:id="22375" w:author="Tran Huan" w:date="2018-12-03T01:22:00Z"/>
              </w:rPr>
              <w:pPrChange w:id="22376" w:author="Tran Huan" w:date="2018-12-03T01:23:00Z">
                <w:pPr>
                  <w:spacing w:line="276" w:lineRule="auto"/>
                  <w:jc w:val="center"/>
                </w:pPr>
              </w:pPrChange>
            </w:pPr>
            <w:bookmarkStart w:id="22377" w:name="_Toc531570763"/>
            <w:bookmarkStart w:id="22378" w:name="_Toc531574611"/>
            <w:bookmarkStart w:id="22379" w:name="_Toc531578352"/>
            <w:bookmarkStart w:id="22380" w:name="_Toc531582090"/>
            <w:bookmarkEnd w:id="22377"/>
            <w:bookmarkEnd w:id="22378"/>
            <w:bookmarkEnd w:id="22379"/>
            <w:bookmarkEnd w:id="22380"/>
          </w:p>
        </w:tc>
        <w:tc>
          <w:tcPr>
            <w:tcW w:w="962" w:type="dxa"/>
            <w:noWrap/>
            <w:hideMark/>
          </w:tcPr>
          <w:p w14:paraId="176365DE" w14:textId="641E019B" w:rsidR="00E6227B" w:rsidRPr="00FD2760" w:rsidDel="00D10B12" w:rsidRDefault="00E6227B" w:rsidP="00D10B12">
            <w:pPr>
              <w:spacing w:line="288" w:lineRule="auto"/>
              <w:contextualSpacing/>
              <w:jc w:val="center"/>
              <w:rPr>
                <w:ins w:id="22381" w:author="phuong vu" w:date="2018-11-23T13:54:00Z"/>
                <w:del w:id="22382" w:author="Tran Huan" w:date="2018-12-03T01:22:00Z"/>
              </w:rPr>
              <w:pPrChange w:id="22383" w:author="Tran Huan" w:date="2018-12-03T01:23:00Z">
                <w:pPr>
                  <w:spacing w:line="276" w:lineRule="auto"/>
                  <w:jc w:val="center"/>
                </w:pPr>
              </w:pPrChange>
            </w:pPr>
            <w:ins w:id="22384" w:author="phuong vu" w:date="2018-11-23T13:54:00Z">
              <w:del w:id="22385" w:author="Tran Huan" w:date="2018-12-03T01:22:00Z">
                <w:r w:rsidRPr="00FD2760" w:rsidDel="00D10B12">
                  <w:delText>X</w:delText>
                </w:r>
                <w:bookmarkStart w:id="22386" w:name="_Toc531570764"/>
                <w:bookmarkStart w:id="22387" w:name="_Toc531574612"/>
                <w:bookmarkStart w:id="22388" w:name="_Toc531578353"/>
                <w:bookmarkStart w:id="22389" w:name="_Toc531582091"/>
                <w:bookmarkEnd w:id="22386"/>
                <w:bookmarkEnd w:id="22387"/>
                <w:bookmarkEnd w:id="22388"/>
                <w:bookmarkEnd w:id="22389"/>
              </w:del>
            </w:ins>
          </w:p>
        </w:tc>
        <w:tc>
          <w:tcPr>
            <w:tcW w:w="1875" w:type="dxa"/>
            <w:noWrap/>
            <w:hideMark/>
          </w:tcPr>
          <w:p w14:paraId="5B47C11A" w14:textId="4C36E3B0" w:rsidR="00E6227B" w:rsidRPr="00FD2760" w:rsidDel="00D10B12" w:rsidRDefault="00E6227B" w:rsidP="00D10B12">
            <w:pPr>
              <w:spacing w:line="288" w:lineRule="auto"/>
              <w:contextualSpacing/>
              <w:rPr>
                <w:ins w:id="22390" w:author="phuong vu" w:date="2018-11-23T13:54:00Z"/>
                <w:del w:id="22391" w:author="Tran Huan" w:date="2018-12-03T01:22:00Z"/>
                <w:lang w:val="en-US"/>
              </w:rPr>
              <w:pPrChange w:id="22392" w:author="Tran Huan" w:date="2018-12-03T01:23:00Z">
                <w:pPr>
                  <w:spacing w:line="276" w:lineRule="auto"/>
                </w:pPr>
              </w:pPrChange>
            </w:pPr>
            <w:ins w:id="22393" w:author="phuong vu" w:date="2018-11-23T13:54:00Z">
              <w:del w:id="22394" w:author="Tran Huan" w:date="2018-12-03T01:22:00Z">
                <w:r w:rsidDel="00D10B12">
                  <w:rPr>
                    <w:lang w:val="en-US"/>
                  </w:rPr>
                  <w:delText xml:space="preserve">ID </w:delText>
                </w:r>
              </w:del>
            </w:ins>
            <w:ins w:id="22395" w:author="phuong vu" w:date="2018-11-23T13:57:00Z">
              <w:del w:id="22396" w:author="Tran Huan" w:date="2018-12-03T01:22:00Z">
                <w:r w:rsidDel="00D10B12">
                  <w:rPr>
                    <w:lang w:val="en-US"/>
                  </w:rPr>
                  <w:delText>đơn hàng</w:delText>
                </w:r>
              </w:del>
            </w:ins>
            <w:bookmarkStart w:id="22397" w:name="_Toc531570765"/>
            <w:bookmarkStart w:id="22398" w:name="_Toc531574613"/>
            <w:bookmarkStart w:id="22399" w:name="_Toc531578354"/>
            <w:bookmarkStart w:id="22400" w:name="_Toc531582092"/>
            <w:bookmarkEnd w:id="22397"/>
            <w:bookmarkEnd w:id="22398"/>
            <w:bookmarkEnd w:id="22399"/>
            <w:bookmarkEnd w:id="22400"/>
          </w:p>
        </w:tc>
        <w:bookmarkStart w:id="22401" w:name="_Toc531570766"/>
        <w:bookmarkStart w:id="22402" w:name="_Toc531574614"/>
        <w:bookmarkStart w:id="22403" w:name="_Toc531578355"/>
        <w:bookmarkStart w:id="22404" w:name="_Toc531582093"/>
        <w:bookmarkEnd w:id="22401"/>
        <w:bookmarkEnd w:id="22402"/>
        <w:bookmarkEnd w:id="22403"/>
        <w:bookmarkEnd w:id="22404"/>
      </w:tr>
      <w:tr w:rsidR="00E6227B" w:rsidRPr="00CF0C7E" w:rsidDel="00D10B12" w14:paraId="29FFFDD4" w14:textId="47248320" w:rsidTr="00376EE3">
        <w:trPr>
          <w:trHeight w:val="300"/>
          <w:ins w:id="22405" w:author="phuong vu" w:date="2018-11-23T13:54:00Z"/>
          <w:del w:id="22406" w:author="Tran Huan" w:date="2018-12-03T01:22:00Z"/>
        </w:trPr>
        <w:tc>
          <w:tcPr>
            <w:tcW w:w="708" w:type="dxa"/>
            <w:noWrap/>
            <w:vAlign w:val="center"/>
          </w:tcPr>
          <w:p w14:paraId="0EAD9D3F" w14:textId="5032D0FE" w:rsidR="00E6227B" w:rsidDel="00D10B12" w:rsidRDefault="00F40B70" w:rsidP="00D10B12">
            <w:pPr>
              <w:spacing w:line="288" w:lineRule="auto"/>
              <w:contextualSpacing/>
              <w:jc w:val="center"/>
              <w:rPr>
                <w:ins w:id="22407" w:author="phuong vu" w:date="2018-11-23T13:54:00Z"/>
                <w:del w:id="22408" w:author="Tran Huan" w:date="2018-12-03T01:22:00Z"/>
                <w:lang w:val="en-US"/>
              </w:rPr>
              <w:pPrChange w:id="22409" w:author="Tran Huan" w:date="2018-12-03T01:23:00Z">
                <w:pPr>
                  <w:spacing w:line="276" w:lineRule="auto"/>
                  <w:jc w:val="center"/>
                </w:pPr>
              </w:pPrChange>
            </w:pPr>
            <w:ins w:id="22410" w:author="phuong vu" w:date="2018-11-23T14:03:00Z">
              <w:del w:id="22411" w:author="Tran Huan" w:date="2018-12-03T01:22:00Z">
                <w:r w:rsidDel="00D10B12">
                  <w:rPr>
                    <w:lang w:val="en-US"/>
                  </w:rPr>
                  <w:delText>3</w:delText>
                </w:r>
              </w:del>
            </w:ins>
            <w:bookmarkStart w:id="22412" w:name="_Toc531570767"/>
            <w:bookmarkStart w:id="22413" w:name="_Toc531574615"/>
            <w:bookmarkStart w:id="22414" w:name="_Toc531578356"/>
            <w:bookmarkStart w:id="22415" w:name="_Toc531582094"/>
            <w:bookmarkEnd w:id="22412"/>
            <w:bookmarkEnd w:id="22413"/>
            <w:bookmarkEnd w:id="22414"/>
            <w:bookmarkEnd w:id="22415"/>
          </w:p>
        </w:tc>
        <w:tc>
          <w:tcPr>
            <w:tcW w:w="1993" w:type="dxa"/>
            <w:noWrap/>
          </w:tcPr>
          <w:p w14:paraId="3576292B" w14:textId="48887996" w:rsidR="00E6227B" w:rsidDel="00D10B12" w:rsidRDefault="00E6227B" w:rsidP="00D10B12">
            <w:pPr>
              <w:spacing w:line="288" w:lineRule="auto"/>
              <w:contextualSpacing/>
              <w:rPr>
                <w:ins w:id="22416" w:author="phuong vu" w:date="2018-11-23T13:54:00Z"/>
                <w:del w:id="22417" w:author="Tran Huan" w:date="2018-12-03T01:22:00Z"/>
                <w:lang w:val="en-US"/>
              </w:rPr>
              <w:pPrChange w:id="22418" w:author="Tran Huan" w:date="2018-12-03T01:23:00Z">
                <w:pPr>
                  <w:spacing w:line="276" w:lineRule="auto"/>
                </w:pPr>
              </w:pPrChange>
            </w:pPr>
            <w:ins w:id="22419" w:author="phuong vu" w:date="2018-11-23T13:54:00Z">
              <w:del w:id="22420" w:author="Tran Huan" w:date="2018-12-03T01:22:00Z">
                <w:r w:rsidDel="00D10B12">
                  <w:rPr>
                    <w:lang w:val="en-US"/>
                  </w:rPr>
                  <w:delText>pick_up_date</w:delText>
                </w:r>
                <w:bookmarkStart w:id="22421" w:name="_Toc531570768"/>
                <w:bookmarkStart w:id="22422" w:name="_Toc531574616"/>
                <w:bookmarkStart w:id="22423" w:name="_Toc531578357"/>
                <w:bookmarkStart w:id="22424" w:name="_Toc531582095"/>
                <w:bookmarkEnd w:id="22421"/>
                <w:bookmarkEnd w:id="22422"/>
                <w:bookmarkEnd w:id="22423"/>
                <w:bookmarkEnd w:id="22424"/>
              </w:del>
            </w:ins>
          </w:p>
        </w:tc>
        <w:tc>
          <w:tcPr>
            <w:tcW w:w="1300" w:type="dxa"/>
            <w:noWrap/>
          </w:tcPr>
          <w:p w14:paraId="111621B4" w14:textId="33D9F169" w:rsidR="00E6227B" w:rsidRPr="00E6227B" w:rsidDel="00D10B12" w:rsidRDefault="00E6227B" w:rsidP="00D10B12">
            <w:pPr>
              <w:spacing w:line="288" w:lineRule="auto"/>
              <w:contextualSpacing/>
              <w:rPr>
                <w:ins w:id="22425" w:author="phuong vu" w:date="2018-11-23T13:54:00Z"/>
                <w:del w:id="22426" w:author="Tran Huan" w:date="2018-12-03T01:22:00Z"/>
                <w:lang w:val="en-US"/>
                <w:rPrChange w:id="22427" w:author="phuong vu" w:date="2018-11-23T13:57:00Z">
                  <w:rPr>
                    <w:ins w:id="22428" w:author="phuong vu" w:date="2018-11-23T13:54:00Z"/>
                    <w:del w:id="22429" w:author="Tran Huan" w:date="2018-12-03T01:22:00Z"/>
                  </w:rPr>
                </w:rPrChange>
              </w:rPr>
              <w:pPrChange w:id="22430" w:author="Tran Huan" w:date="2018-12-03T01:23:00Z">
                <w:pPr>
                  <w:spacing w:line="276" w:lineRule="auto"/>
                </w:pPr>
              </w:pPrChange>
            </w:pPr>
            <w:ins w:id="22431" w:author="phuong vu" w:date="2018-11-23T13:57:00Z">
              <w:del w:id="22432" w:author="Tran Huan" w:date="2018-12-03T01:22:00Z">
                <w:r w:rsidDel="00D10B12">
                  <w:rPr>
                    <w:lang w:val="en-US"/>
                  </w:rPr>
                  <w:delText>date</w:delText>
                </w:r>
              </w:del>
            </w:ins>
            <w:bookmarkStart w:id="22433" w:name="_Toc531570769"/>
            <w:bookmarkStart w:id="22434" w:name="_Toc531574617"/>
            <w:bookmarkStart w:id="22435" w:name="_Toc531578358"/>
            <w:bookmarkStart w:id="22436" w:name="_Toc531582096"/>
            <w:bookmarkEnd w:id="22433"/>
            <w:bookmarkEnd w:id="22434"/>
            <w:bookmarkEnd w:id="22435"/>
            <w:bookmarkEnd w:id="22436"/>
          </w:p>
        </w:tc>
        <w:tc>
          <w:tcPr>
            <w:tcW w:w="1054" w:type="dxa"/>
            <w:noWrap/>
          </w:tcPr>
          <w:p w14:paraId="1917AA05" w14:textId="1C9BC7CB" w:rsidR="00E6227B" w:rsidRPr="00F40B70" w:rsidDel="00D10B12" w:rsidRDefault="00F40B70" w:rsidP="00D10B12">
            <w:pPr>
              <w:spacing w:line="288" w:lineRule="auto"/>
              <w:contextualSpacing/>
              <w:jc w:val="center"/>
              <w:rPr>
                <w:ins w:id="22437" w:author="phuong vu" w:date="2018-11-23T13:54:00Z"/>
                <w:del w:id="22438" w:author="Tran Huan" w:date="2018-12-03T01:22:00Z"/>
                <w:lang w:val="en-US"/>
                <w:rPrChange w:id="22439" w:author="phuong vu" w:date="2018-11-23T14:02:00Z">
                  <w:rPr>
                    <w:ins w:id="22440" w:author="phuong vu" w:date="2018-11-23T13:54:00Z"/>
                    <w:del w:id="22441" w:author="Tran Huan" w:date="2018-12-03T01:22:00Z"/>
                  </w:rPr>
                </w:rPrChange>
              </w:rPr>
              <w:pPrChange w:id="22442" w:author="Tran Huan" w:date="2018-12-03T01:23:00Z">
                <w:pPr>
                  <w:spacing w:line="276" w:lineRule="auto"/>
                  <w:jc w:val="center"/>
                </w:pPr>
              </w:pPrChange>
            </w:pPr>
            <w:ins w:id="22443" w:author="phuong vu" w:date="2018-11-23T14:02:00Z">
              <w:del w:id="22444" w:author="Tran Huan" w:date="2018-12-03T01:22:00Z">
                <w:r w:rsidDel="00D10B12">
                  <w:rPr>
                    <w:lang w:val="en-US"/>
                  </w:rPr>
                  <w:delText>X</w:delText>
                </w:r>
              </w:del>
            </w:ins>
            <w:bookmarkStart w:id="22445" w:name="_Toc531570770"/>
            <w:bookmarkStart w:id="22446" w:name="_Toc531574618"/>
            <w:bookmarkStart w:id="22447" w:name="_Toc531578359"/>
            <w:bookmarkStart w:id="22448" w:name="_Toc531582097"/>
            <w:bookmarkEnd w:id="22445"/>
            <w:bookmarkEnd w:id="22446"/>
            <w:bookmarkEnd w:id="22447"/>
            <w:bookmarkEnd w:id="22448"/>
          </w:p>
        </w:tc>
        <w:tc>
          <w:tcPr>
            <w:tcW w:w="838" w:type="dxa"/>
            <w:noWrap/>
          </w:tcPr>
          <w:p w14:paraId="3BE23B10" w14:textId="1F4C7982" w:rsidR="00E6227B" w:rsidRPr="00FD2760" w:rsidDel="00D10B12" w:rsidRDefault="00E6227B" w:rsidP="00D10B12">
            <w:pPr>
              <w:spacing w:line="288" w:lineRule="auto"/>
              <w:contextualSpacing/>
              <w:jc w:val="center"/>
              <w:rPr>
                <w:ins w:id="22449" w:author="phuong vu" w:date="2018-11-23T13:54:00Z"/>
                <w:del w:id="22450" w:author="Tran Huan" w:date="2018-12-03T01:22:00Z"/>
              </w:rPr>
              <w:pPrChange w:id="22451" w:author="Tran Huan" w:date="2018-12-03T01:23:00Z">
                <w:pPr>
                  <w:spacing w:line="276" w:lineRule="auto"/>
                  <w:jc w:val="center"/>
                </w:pPr>
              </w:pPrChange>
            </w:pPr>
            <w:bookmarkStart w:id="22452" w:name="_Toc531570771"/>
            <w:bookmarkStart w:id="22453" w:name="_Toc531574619"/>
            <w:bookmarkStart w:id="22454" w:name="_Toc531578360"/>
            <w:bookmarkStart w:id="22455" w:name="_Toc531582098"/>
            <w:bookmarkEnd w:id="22452"/>
            <w:bookmarkEnd w:id="22453"/>
            <w:bookmarkEnd w:id="22454"/>
            <w:bookmarkEnd w:id="22455"/>
          </w:p>
        </w:tc>
        <w:tc>
          <w:tcPr>
            <w:tcW w:w="962" w:type="dxa"/>
            <w:noWrap/>
          </w:tcPr>
          <w:p w14:paraId="7100A5F5" w14:textId="53DE43FF" w:rsidR="00E6227B" w:rsidRPr="00FD2760" w:rsidDel="00D10B12" w:rsidRDefault="00E6227B" w:rsidP="00D10B12">
            <w:pPr>
              <w:spacing w:line="288" w:lineRule="auto"/>
              <w:contextualSpacing/>
              <w:jc w:val="center"/>
              <w:rPr>
                <w:ins w:id="22456" w:author="phuong vu" w:date="2018-11-23T13:54:00Z"/>
                <w:del w:id="22457" w:author="Tran Huan" w:date="2018-12-03T01:22:00Z"/>
              </w:rPr>
              <w:pPrChange w:id="22458" w:author="Tran Huan" w:date="2018-12-03T01:23:00Z">
                <w:pPr>
                  <w:spacing w:line="276" w:lineRule="auto"/>
                  <w:jc w:val="center"/>
                </w:pPr>
              </w:pPrChange>
            </w:pPr>
            <w:bookmarkStart w:id="22459" w:name="_Toc531570772"/>
            <w:bookmarkStart w:id="22460" w:name="_Toc531574620"/>
            <w:bookmarkStart w:id="22461" w:name="_Toc531578361"/>
            <w:bookmarkStart w:id="22462" w:name="_Toc531582099"/>
            <w:bookmarkEnd w:id="22459"/>
            <w:bookmarkEnd w:id="22460"/>
            <w:bookmarkEnd w:id="22461"/>
            <w:bookmarkEnd w:id="22462"/>
          </w:p>
        </w:tc>
        <w:tc>
          <w:tcPr>
            <w:tcW w:w="1875" w:type="dxa"/>
            <w:noWrap/>
          </w:tcPr>
          <w:p w14:paraId="40EB9D58" w14:textId="7C439127" w:rsidR="00E6227B" w:rsidRPr="00FD2760" w:rsidDel="00D10B12" w:rsidRDefault="00E6227B" w:rsidP="00D10B12">
            <w:pPr>
              <w:spacing w:line="288" w:lineRule="auto"/>
              <w:contextualSpacing/>
              <w:rPr>
                <w:ins w:id="22463" w:author="phuong vu" w:date="2018-11-23T13:54:00Z"/>
                <w:del w:id="22464" w:author="Tran Huan" w:date="2018-12-03T01:22:00Z"/>
                <w:lang w:val="en-US"/>
              </w:rPr>
              <w:pPrChange w:id="22465" w:author="Tran Huan" w:date="2018-12-03T01:23:00Z">
                <w:pPr>
                  <w:spacing w:line="276" w:lineRule="auto"/>
                </w:pPr>
              </w:pPrChange>
            </w:pPr>
            <w:ins w:id="22466" w:author="phuong vu" w:date="2018-11-23T13:54:00Z">
              <w:del w:id="22467" w:author="Tran Huan" w:date="2018-12-03T01:22:00Z">
                <w:r w:rsidDel="00D10B12">
                  <w:rPr>
                    <w:lang w:val="en-US"/>
                  </w:rPr>
                  <w:delText>Ngày nhận quần áo</w:delText>
                </w:r>
                <w:bookmarkStart w:id="22468" w:name="_Toc531570773"/>
                <w:bookmarkStart w:id="22469" w:name="_Toc531574621"/>
                <w:bookmarkStart w:id="22470" w:name="_Toc531578362"/>
                <w:bookmarkStart w:id="22471" w:name="_Toc531582100"/>
                <w:bookmarkEnd w:id="22468"/>
                <w:bookmarkEnd w:id="22469"/>
                <w:bookmarkEnd w:id="22470"/>
                <w:bookmarkEnd w:id="22471"/>
              </w:del>
            </w:ins>
          </w:p>
        </w:tc>
        <w:bookmarkStart w:id="22472" w:name="_Toc531570774"/>
        <w:bookmarkStart w:id="22473" w:name="_Toc531574622"/>
        <w:bookmarkStart w:id="22474" w:name="_Toc531578363"/>
        <w:bookmarkStart w:id="22475" w:name="_Toc531582101"/>
        <w:bookmarkEnd w:id="22472"/>
        <w:bookmarkEnd w:id="22473"/>
        <w:bookmarkEnd w:id="22474"/>
        <w:bookmarkEnd w:id="22475"/>
      </w:tr>
      <w:tr w:rsidR="00E6227B" w:rsidRPr="00CF0C7E" w:rsidDel="00D10B12" w14:paraId="5D53C929" w14:textId="325228B0" w:rsidTr="00376EE3">
        <w:trPr>
          <w:trHeight w:val="300"/>
          <w:ins w:id="22476" w:author="phuong vu" w:date="2018-11-23T13:54:00Z"/>
          <w:del w:id="22477" w:author="Tran Huan" w:date="2018-12-03T01:22:00Z"/>
        </w:trPr>
        <w:tc>
          <w:tcPr>
            <w:tcW w:w="708" w:type="dxa"/>
            <w:noWrap/>
            <w:vAlign w:val="center"/>
          </w:tcPr>
          <w:p w14:paraId="5CB98515" w14:textId="1A568AB3" w:rsidR="00E6227B" w:rsidRPr="00FD2760" w:rsidDel="00D10B12" w:rsidRDefault="00F40B70" w:rsidP="00D10B12">
            <w:pPr>
              <w:spacing w:line="288" w:lineRule="auto"/>
              <w:contextualSpacing/>
              <w:jc w:val="center"/>
              <w:rPr>
                <w:ins w:id="22478" w:author="phuong vu" w:date="2018-11-23T13:54:00Z"/>
                <w:del w:id="22479" w:author="Tran Huan" w:date="2018-12-03T01:22:00Z"/>
                <w:lang w:val="en-US"/>
              </w:rPr>
              <w:pPrChange w:id="22480" w:author="Tran Huan" w:date="2018-12-03T01:23:00Z">
                <w:pPr>
                  <w:spacing w:line="276" w:lineRule="auto"/>
                  <w:jc w:val="center"/>
                </w:pPr>
              </w:pPrChange>
            </w:pPr>
            <w:ins w:id="22481" w:author="phuong vu" w:date="2018-11-23T14:03:00Z">
              <w:del w:id="22482" w:author="Tran Huan" w:date="2018-12-03T01:22:00Z">
                <w:r w:rsidDel="00D10B12">
                  <w:rPr>
                    <w:lang w:val="en-US"/>
                  </w:rPr>
                  <w:delText>4</w:delText>
                </w:r>
              </w:del>
            </w:ins>
            <w:bookmarkStart w:id="22483" w:name="_Toc531570775"/>
            <w:bookmarkStart w:id="22484" w:name="_Toc531574623"/>
            <w:bookmarkStart w:id="22485" w:name="_Toc531578364"/>
            <w:bookmarkStart w:id="22486" w:name="_Toc531582102"/>
            <w:bookmarkEnd w:id="22483"/>
            <w:bookmarkEnd w:id="22484"/>
            <w:bookmarkEnd w:id="22485"/>
            <w:bookmarkEnd w:id="22486"/>
          </w:p>
        </w:tc>
        <w:tc>
          <w:tcPr>
            <w:tcW w:w="1993" w:type="dxa"/>
            <w:noWrap/>
          </w:tcPr>
          <w:p w14:paraId="54335304" w14:textId="0513C56E" w:rsidR="00E6227B" w:rsidDel="00D10B12" w:rsidRDefault="00E6227B" w:rsidP="00D10B12">
            <w:pPr>
              <w:spacing w:line="288" w:lineRule="auto"/>
              <w:contextualSpacing/>
              <w:rPr>
                <w:ins w:id="22487" w:author="phuong vu" w:date="2018-11-23T13:54:00Z"/>
                <w:del w:id="22488" w:author="Tran Huan" w:date="2018-12-03T01:22:00Z"/>
                <w:lang w:val="en-US"/>
              </w:rPr>
              <w:pPrChange w:id="22489" w:author="Tran Huan" w:date="2018-12-03T01:23:00Z">
                <w:pPr>
                  <w:spacing w:line="276" w:lineRule="auto"/>
                </w:pPr>
              </w:pPrChange>
            </w:pPr>
            <w:ins w:id="22490" w:author="phuong vu" w:date="2018-11-23T13:54:00Z">
              <w:del w:id="22491" w:author="Tran Huan" w:date="2018-12-03T01:22:00Z">
                <w:r w:rsidDel="00D10B12">
                  <w:rPr>
                    <w:lang w:val="en-US"/>
                  </w:rPr>
                  <w:delText>pick_up_time</w:delText>
                </w:r>
                <w:bookmarkStart w:id="22492" w:name="_Toc531570776"/>
                <w:bookmarkStart w:id="22493" w:name="_Toc531574624"/>
                <w:bookmarkStart w:id="22494" w:name="_Toc531578365"/>
                <w:bookmarkStart w:id="22495" w:name="_Toc531582103"/>
                <w:bookmarkEnd w:id="22492"/>
                <w:bookmarkEnd w:id="22493"/>
                <w:bookmarkEnd w:id="22494"/>
                <w:bookmarkEnd w:id="22495"/>
              </w:del>
            </w:ins>
          </w:p>
        </w:tc>
        <w:tc>
          <w:tcPr>
            <w:tcW w:w="1300" w:type="dxa"/>
            <w:noWrap/>
          </w:tcPr>
          <w:p w14:paraId="500498DE" w14:textId="5915C0F4" w:rsidR="00E6227B" w:rsidRPr="00E6227B" w:rsidDel="00D10B12" w:rsidRDefault="00E6227B" w:rsidP="00D10B12">
            <w:pPr>
              <w:spacing w:line="288" w:lineRule="auto"/>
              <w:contextualSpacing/>
              <w:rPr>
                <w:ins w:id="22496" w:author="phuong vu" w:date="2018-11-23T13:54:00Z"/>
                <w:del w:id="22497" w:author="Tran Huan" w:date="2018-12-03T01:22:00Z"/>
                <w:lang w:val="en-US"/>
                <w:rPrChange w:id="22498" w:author="phuong vu" w:date="2018-11-23T13:57:00Z">
                  <w:rPr>
                    <w:ins w:id="22499" w:author="phuong vu" w:date="2018-11-23T13:54:00Z"/>
                    <w:del w:id="22500" w:author="Tran Huan" w:date="2018-12-03T01:22:00Z"/>
                  </w:rPr>
                </w:rPrChange>
              </w:rPr>
              <w:pPrChange w:id="22501" w:author="Tran Huan" w:date="2018-12-03T01:23:00Z">
                <w:pPr>
                  <w:spacing w:line="276" w:lineRule="auto"/>
                </w:pPr>
              </w:pPrChange>
            </w:pPr>
            <w:ins w:id="22502" w:author="phuong vu" w:date="2018-11-23T13:57:00Z">
              <w:del w:id="22503" w:author="Tran Huan" w:date="2018-12-03T01:22:00Z">
                <w:r w:rsidDel="00D10B12">
                  <w:rPr>
                    <w:lang w:val="en-US"/>
                  </w:rPr>
                  <w:delText>time</w:delText>
                </w:r>
              </w:del>
            </w:ins>
            <w:bookmarkStart w:id="22504" w:name="_Toc531570777"/>
            <w:bookmarkStart w:id="22505" w:name="_Toc531574625"/>
            <w:bookmarkStart w:id="22506" w:name="_Toc531578366"/>
            <w:bookmarkStart w:id="22507" w:name="_Toc531582104"/>
            <w:bookmarkEnd w:id="22504"/>
            <w:bookmarkEnd w:id="22505"/>
            <w:bookmarkEnd w:id="22506"/>
            <w:bookmarkEnd w:id="22507"/>
          </w:p>
        </w:tc>
        <w:tc>
          <w:tcPr>
            <w:tcW w:w="1054" w:type="dxa"/>
            <w:noWrap/>
          </w:tcPr>
          <w:p w14:paraId="5B696360" w14:textId="15518373" w:rsidR="00E6227B" w:rsidRPr="00F40B70" w:rsidDel="00D10B12" w:rsidRDefault="00F40B70" w:rsidP="00D10B12">
            <w:pPr>
              <w:spacing w:line="288" w:lineRule="auto"/>
              <w:contextualSpacing/>
              <w:jc w:val="center"/>
              <w:rPr>
                <w:ins w:id="22508" w:author="phuong vu" w:date="2018-11-23T13:54:00Z"/>
                <w:del w:id="22509" w:author="Tran Huan" w:date="2018-12-03T01:22:00Z"/>
                <w:lang w:val="en-US"/>
                <w:rPrChange w:id="22510" w:author="phuong vu" w:date="2018-11-23T14:02:00Z">
                  <w:rPr>
                    <w:ins w:id="22511" w:author="phuong vu" w:date="2018-11-23T13:54:00Z"/>
                    <w:del w:id="22512" w:author="Tran Huan" w:date="2018-12-03T01:22:00Z"/>
                  </w:rPr>
                </w:rPrChange>
              </w:rPr>
              <w:pPrChange w:id="22513" w:author="Tran Huan" w:date="2018-12-03T01:23:00Z">
                <w:pPr>
                  <w:spacing w:line="276" w:lineRule="auto"/>
                  <w:jc w:val="center"/>
                </w:pPr>
              </w:pPrChange>
            </w:pPr>
            <w:ins w:id="22514" w:author="phuong vu" w:date="2018-11-23T14:02:00Z">
              <w:del w:id="22515" w:author="Tran Huan" w:date="2018-12-03T01:22:00Z">
                <w:r w:rsidDel="00D10B12">
                  <w:rPr>
                    <w:lang w:val="en-US"/>
                  </w:rPr>
                  <w:delText>X</w:delText>
                </w:r>
              </w:del>
            </w:ins>
            <w:bookmarkStart w:id="22516" w:name="_Toc531570778"/>
            <w:bookmarkStart w:id="22517" w:name="_Toc531574626"/>
            <w:bookmarkStart w:id="22518" w:name="_Toc531578367"/>
            <w:bookmarkStart w:id="22519" w:name="_Toc531582105"/>
            <w:bookmarkEnd w:id="22516"/>
            <w:bookmarkEnd w:id="22517"/>
            <w:bookmarkEnd w:id="22518"/>
            <w:bookmarkEnd w:id="22519"/>
          </w:p>
        </w:tc>
        <w:tc>
          <w:tcPr>
            <w:tcW w:w="838" w:type="dxa"/>
            <w:noWrap/>
          </w:tcPr>
          <w:p w14:paraId="751634D6" w14:textId="732C9250" w:rsidR="00E6227B" w:rsidRPr="00FD2760" w:rsidDel="00D10B12" w:rsidRDefault="00E6227B" w:rsidP="00D10B12">
            <w:pPr>
              <w:spacing w:line="288" w:lineRule="auto"/>
              <w:contextualSpacing/>
              <w:jc w:val="center"/>
              <w:rPr>
                <w:ins w:id="22520" w:author="phuong vu" w:date="2018-11-23T13:54:00Z"/>
                <w:del w:id="22521" w:author="Tran Huan" w:date="2018-12-03T01:22:00Z"/>
              </w:rPr>
              <w:pPrChange w:id="22522" w:author="Tran Huan" w:date="2018-12-03T01:23:00Z">
                <w:pPr>
                  <w:spacing w:line="276" w:lineRule="auto"/>
                  <w:jc w:val="center"/>
                </w:pPr>
              </w:pPrChange>
            </w:pPr>
            <w:bookmarkStart w:id="22523" w:name="_Toc531570779"/>
            <w:bookmarkStart w:id="22524" w:name="_Toc531574627"/>
            <w:bookmarkStart w:id="22525" w:name="_Toc531578368"/>
            <w:bookmarkStart w:id="22526" w:name="_Toc531582106"/>
            <w:bookmarkEnd w:id="22523"/>
            <w:bookmarkEnd w:id="22524"/>
            <w:bookmarkEnd w:id="22525"/>
            <w:bookmarkEnd w:id="22526"/>
          </w:p>
        </w:tc>
        <w:tc>
          <w:tcPr>
            <w:tcW w:w="962" w:type="dxa"/>
            <w:noWrap/>
          </w:tcPr>
          <w:p w14:paraId="6FF5E336" w14:textId="0FF60878" w:rsidR="00E6227B" w:rsidRPr="00FD2760" w:rsidDel="00D10B12" w:rsidRDefault="00E6227B" w:rsidP="00D10B12">
            <w:pPr>
              <w:spacing w:line="288" w:lineRule="auto"/>
              <w:contextualSpacing/>
              <w:jc w:val="center"/>
              <w:rPr>
                <w:ins w:id="22527" w:author="phuong vu" w:date="2018-11-23T13:54:00Z"/>
                <w:del w:id="22528" w:author="Tran Huan" w:date="2018-12-03T01:22:00Z"/>
              </w:rPr>
              <w:pPrChange w:id="22529" w:author="Tran Huan" w:date="2018-12-03T01:23:00Z">
                <w:pPr>
                  <w:spacing w:line="276" w:lineRule="auto"/>
                  <w:jc w:val="center"/>
                </w:pPr>
              </w:pPrChange>
            </w:pPr>
            <w:bookmarkStart w:id="22530" w:name="_Toc531570780"/>
            <w:bookmarkStart w:id="22531" w:name="_Toc531574628"/>
            <w:bookmarkStart w:id="22532" w:name="_Toc531578369"/>
            <w:bookmarkStart w:id="22533" w:name="_Toc531582107"/>
            <w:bookmarkEnd w:id="22530"/>
            <w:bookmarkEnd w:id="22531"/>
            <w:bookmarkEnd w:id="22532"/>
            <w:bookmarkEnd w:id="22533"/>
          </w:p>
        </w:tc>
        <w:tc>
          <w:tcPr>
            <w:tcW w:w="1875" w:type="dxa"/>
            <w:noWrap/>
          </w:tcPr>
          <w:p w14:paraId="471A76FE" w14:textId="207E8F74" w:rsidR="00E6227B" w:rsidRPr="00FD2760" w:rsidDel="00D10B12" w:rsidRDefault="00F40B70" w:rsidP="00D10B12">
            <w:pPr>
              <w:spacing w:line="288" w:lineRule="auto"/>
              <w:contextualSpacing/>
              <w:rPr>
                <w:ins w:id="22534" w:author="phuong vu" w:date="2018-11-23T13:54:00Z"/>
                <w:del w:id="22535" w:author="Tran Huan" w:date="2018-12-03T01:22:00Z"/>
                <w:lang w:val="en-US"/>
              </w:rPr>
              <w:pPrChange w:id="22536" w:author="Tran Huan" w:date="2018-12-03T01:23:00Z">
                <w:pPr>
                  <w:spacing w:line="276" w:lineRule="auto"/>
                </w:pPr>
              </w:pPrChange>
            </w:pPr>
            <w:ins w:id="22537" w:author="phuong vu" w:date="2018-11-23T14:02:00Z">
              <w:del w:id="22538" w:author="Tran Huan" w:date="2018-12-03T01:22:00Z">
                <w:r w:rsidDel="00D10B12">
                  <w:rPr>
                    <w:lang w:val="en-US"/>
                  </w:rPr>
                  <w:delText>Giờ nhận quần áo</w:delText>
                </w:r>
              </w:del>
            </w:ins>
            <w:bookmarkStart w:id="22539" w:name="_Toc531570781"/>
            <w:bookmarkStart w:id="22540" w:name="_Toc531574629"/>
            <w:bookmarkStart w:id="22541" w:name="_Toc531578370"/>
            <w:bookmarkStart w:id="22542" w:name="_Toc531582108"/>
            <w:bookmarkEnd w:id="22539"/>
            <w:bookmarkEnd w:id="22540"/>
            <w:bookmarkEnd w:id="22541"/>
            <w:bookmarkEnd w:id="22542"/>
          </w:p>
        </w:tc>
        <w:bookmarkStart w:id="22543" w:name="_Toc531570782"/>
        <w:bookmarkStart w:id="22544" w:name="_Toc531574630"/>
        <w:bookmarkStart w:id="22545" w:name="_Toc531578371"/>
        <w:bookmarkStart w:id="22546" w:name="_Toc531582109"/>
        <w:bookmarkEnd w:id="22543"/>
        <w:bookmarkEnd w:id="22544"/>
        <w:bookmarkEnd w:id="22545"/>
        <w:bookmarkEnd w:id="22546"/>
      </w:tr>
      <w:tr w:rsidR="00E6227B" w:rsidRPr="00CF0C7E" w:rsidDel="00D10B12" w14:paraId="0323EABE" w14:textId="39367B16" w:rsidTr="00376EE3">
        <w:trPr>
          <w:trHeight w:val="300"/>
          <w:ins w:id="22547" w:author="phuong vu" w:date="2018-11-23T13:54:00Z"/>
          <w:del w:id="22548" w:author="Tran Huan" w:date="2018-12-03T01:22:00Z"/>
        </w:trPr>
        <w:tc>
          <w:tcPr>
            <w:tcW w:w="708" w:type="dxa"/>
            <w:noWrap/>
            <w:vAlign w:val="center"/>
          </w:tcPr>
          <w:p w14:paraId="72591065" w14:textId="4A350022" w:rsidR="00E6227B" w:rsidDel="00D10B12" w:rsidRDefault="00F40B70" w:rsidP="00D10B12">
            <w:pPr>
              <w:spacing w:line="288" w:lineRule="auto"/>
              <w:contextualSpacing/>
              <w:jc w:val="center"/>
              <w:rPr>
                <w:ins w:id="22549" w:author="phuong vu" w:date="2018-11-23T13:54:00Z"/>
                <w:del w:id="22550" w:author="Tran Huan" w:date="2018-12-03T01:22:00Z"/>
                <w:lang w:val="en-US"/>
              </w:rPr>
              <w:pPrChange w:id="22551" w:author="Tran Huan" w:date="2018-12-03T01:23:00Z">
                <w:pPr>
                  <w:spacing w:line="276" w:lineRule="auto"/>
                  <w:jc w:val="center"/>
                </w:pPr>
              </w:pPrChange>
            </w:pPr>
            <w:ins w:id="22552" w:author="phuong vu" w:date="2018-11-23T14:03:00Z">
              <w:del w:id="22553" w:author="Tran Huan" w:date="2018-12-03T01:22:00Z">
                <w:r w:rsidDel="00D10B12">
                  <w:rPr>
                    <w:lang w:val="en-US"/>
                  </w:rPr>
                  <w:delText>5</w:delText>
                </w:r>
              </w:del>
            </w:ins>
            <w:bookmarkStart w:id="22554" w:name="_Toc531570783"/>
            <w:bookmarkStart w:id="22555" w:name="_Toc531574631"/>
            <w:bookmarkStart w:id="22556" w:name="_Toc531578372"/>
            <w:bookmarkStart w:id="22557" w:name="_Toc531582110"/>
            <w:bookmarkEnd w:id="22554"/>
            <w:bookmarkEnd w:id="22555"/>
            <w:bookmarkEnd w:id="22556"/>
            <w:bookmarkEnd w:id="22557"/>
          </w:p>
        </w:tc>
        <w:tc>
          <w:tcPr>
            <w:tcW w:w="1993" w:type="dxa"/>
            <w:noWrap/>
          </w:tcPr>
          <w:p w14:paraId="5DD6DF1C" w14:textId="6E52ED78" w:rsidR="00E6227B" w:rsidDel="00D10B12" w:rsidRDefault="00E6227B" w:rsidP="00D10B12">
            <w:pPr>
              <w:spacing w:line="288" w:lineRule="auto"/>
              <w:contextualSpacing/>
              <w:rPr>
                <w:ins w:id="22558" w:author="phuong vu" w:date="2018-11-23T13:54:00Z"/>
                <w:del w:id="22559" w:author="Tran Huan" w:date="2018-12-03T01:22:00Z"/>
                <w:lang w:val="en-US"/>
              </w:rPr>
              <w:pPrChange w:id="22560" w:author="Tran Huan" w:date="2018-12-03T01:23:00Z">
                <w:pPr>
                  <w:spacing w:line="276" w:lineRule="auto"/>
                </w:pPr>
              </w:pPrChange>
            </w:pPr>
            <w:ins w:id="22561" w:author="phuong vu" w:date="2018-11-23T13:54:00Z">
              <w:del w:id="22562" w:author="Tran Huan" w:date="2018-12-03T01:22:00Z">
                <w:r w:rsidDel="00D10B12">
                  <w:rPr>
                    <w:lang w:val="en-US"/>
                  </w:rPr>
                  <w:delText>delivery_date</w:delText>
                </w:r>
                <w:bookmarkStart w:id="22563" w:name="_Toc531570784"/>
                <w:bookmarkStart w:id="22564" w:name="_Toc531574632"/>
                <w:bookmarkStart w:id="22565" w:name="_Toc531578373"/>
                <w:bookmarkStart w:id="22566" w:name="_Toc531582111"/>
                <w:bookmarkEnd w:id="22563"/>
                <w:bookmarkEnd w:id="22564"/>
                <w:bookmarkEnd w:id="22565"/>
                <w:bookmarkEnd w:id="22566"/>
              </w:del>
            </w:ins>
          </w:p>
        </w:tc>
        <w:tc>
          <w:tcPr>
            <w:tcW w:w="1300" w:type="dxa"/>
            <w:noWrap/>
          </w:tcPr>
          <w:p w14:paraId="173A2F15" w14:textId="7E6CFB9E" w:rsidR="00E6227B" w:rsidRPr="00FD2760" w:rsidDel="00D10B12" w:rsidRDefault="00E6227B" w:rsidP="00D10B12">
            <w:pPr>
              <w:spacing w:line="288" w:lineRule="auto"/>
              <w:contextualSpacing/>
              <w:rPr>
                <w:ins w:id="22567" w:author="phuong vu" w:date="2018-11-23T13:54:00Z"/>
                <w:del w:id="22568" w:author="Tran Huan" w:date="2018-12-03T01:22:00Z"/>
              </w:rPr>
              <w:pPrChange w:id="22569" w:author="Tran Huan" w:date="2018-12-03T01:23:00Z">
                <w:pPr>
                  <w:spacing w:line="276" w:lineRule="auto"/>
                </w:pPr>
              </w:pPrChange>
            </w:pPr>
            <w:bookmarkStart w:id="22570" w:name="_Toc531570785"/>
            <w:bookmarkStart w:id="22571" w:name="_Toc531574633"/>
            <w:bookmarkStart w:id="22572" w:name="_Toc531578374"/>
            <w:bookmarkStart w:id="22573" w:name="_Toc531582112"/>
            <w:bookmarkEnd w:id="22570"/>
            <w:bookmarkEnd w:id="22571"/>
            <w:bookmarkEnd w:id="22572"/>
            <w:bookmarkEnd w:id="22573"/>
          </w:p>
        </w:tc>
        <w:tc>
          <w:tcPr>
            <w:tcW w:w="1054" w:type="dxa"/>
            <w:noWrap/>
          </w:tcPr>
          <w:p w14:paraId="2E2D0069" w14:textId="65A061BA" w:rsidR="00E6227B" w:rsidRPr="00F40B70" w:rsidDel="00D10B12" w:rsidRDefault="00F40B70" w:rsidP="00D10B12">
            <w:pPr>
              <w:spacing w:line="288" w:lineRule="auto"/>
              <w:contextualSpacing/>
              <w:jc w:val="center"/>
              <w:rPr>
                <w:ins w:id="22574" w:author="phuong vu" w:date="2018-11-23T13:54:00Z"/>
                <w:del w:id="22575" w:author="Tran Huan" w:date="2018-12-03T01:22:00Z"/>
                <w:lang w:val="en-US"/>
                <w:rPrChange w:id="22576" w:author="phuong vu" w:date="2018-11-23T14:02:00Z">
                  <w:rPr>
                    <w:ins w:id="22577" w:author="phuong vu" w:date="2018-11-23T13:54:00Z"/>
                    <w:del w:id="22578" w:author="Tran Huan" w:date="2018-12-03T01:22:00Z"/>
                  </w:rPr>
                </w:rPrChange>
              </w:rPr>
              <w:pPrChange w:id="22579" w:author="Tran Huan" w:date="2018-12-03T01:23:00Z">
                <w:pPr>
                  <w:spacing w:line="276" w:lineRule="auto"/>
                  <w:jc w:val="center"/>
                </w:pPr>
              </w:pPrChange>
            </w:pPr>
            <w:ins w:id="22580" w:author="phuong vu" w:date="2018-11-23T14:02:00Z">
              <w:del w:id="22581" w:author="Tran Huan" w:date="2018-12-03T01:22:00Z">
                <w:r w:rsidDel="00D10B12">
                  <w:rPr>
                    <w:lang w:val="en-US"/>
                  </w:rPr>
                  <w:delText>X</w:delText>
                </w:r>
              </w:del>
            </w:ins>
            <w:bookmarkStart w:id="22582" w:name="_Toc531570786"/>
            <w:bookmarkStart w:id="22583" w:name="_Toc531574634"/>
            <w:bookmarkStart w:id="22584" w:name="_Toc531578375"/>
            <w:bookmarkStart w:id="22585" w:name="_Toc531582113"/>
            <w:bookmarkEnd w:id="22582"/>
            <w:bookmarkEnd w:id="22583"/>
            <w:bookmarkEnd w:id="22584"/>
            <w:bookmarkEnd w:id="22585"/>
          </w:p>
        </w:tc>
        <w:tc>
          <w:tcPr>
            <w:tcW w:w="838" w:type="dxa"/>
            <w:noWrap/>
          </w:tcPr>
          <w:p w14:paraId="0F759670" w14:textId="54D20937" w:rsidR="00E6227B" w:rsidRPr="00FD2760" w:rsidDel="00D10B12" w:rsidRDefault="00E6227B" w:rsidP="00D10B12">
            <w:pPr>
              <w:spacing w:line="288" w:lineRule="auto"/>
              <w:contextualSpacing/>
              <w:jc w:val="center"/>
              <w:rPr>
                <w:ins w:id="22586" w:author="phuong vu" w:date="2018-11-23T13:54:00Z"/>
                <w:del w:id="22587" w:author="Tran Huan" w:date="2018-12-03T01:22:00Z"/>
              </w:rPr>
              <w:pPrChange w:id="22588" w:author="Tran Huan" w:date="2018-12-03T01:23:00Z">
                <w:pPr>
                  <w:spacing w:line="276" w:lineRule="auto"/>
                  <w:jc w:val="center"/>
                </w:pPr>
              </w:pPrChange>
            </w:pPr>
            <w:bookmarkStart w:id="22589" w:name="_Toc531570787"/>
            <w:bookmarkStart w:id="22590" w:name="_Toc531574635"/>
            <w:bookmarkStart w:id="22591" w:name="_Toc531578376"/>
            <w:bookmarkStart w:id="22592" w:name="_Toc531582114"/>
            <w:bookmarkEnd w:id="22589"/>
            <w:bookmarkEnd w:id="22590"/>
            <w:bookmarkEnd w:id="22591"/>
            <w:bookmarkEnd w:id="22592"/>
          </w:p>
        </w:tc>
        <w:tc>
          <w:tcPr>
            <w:tcW w:w="962" w:type="dxa"/>
            <w:noWrap/>
          </w:tcPr>
          <w:p w14:paraId="2D18F572" w14:textId="18B86B5C" w:rsidR="00E6227B" w:rsidRPr="00FD2760" w:rsidDel="00D10B12" w:rsidRDefault="00E6227B" w:rsidP="00D10B12">
            <w:pPr>
              <w:spacing w:line="288" w:lineRule="auto"/>
              <w:contextualSpacing/>
              <w:jc w:val="center"/>
              <w:rPr>
                <w:ins w:id="22593" w:author="phuong vu" w:date="2018-11-23T13:54:00Z"/>
                <w:del w:id="22594" w:author="Tran Huan" w:date="2018-12-03T01:22:00Z"/>
              </w:rPr>
              <w:pPrChange w:id="22595" w:author="Tran Huan" w:date="2018-12-03T01:23:00Z">
                <w:pPr>
                  <w:spacing w:line="276" w:lineRule="auto"/>
                  <w:jc w:val="center"/>
                </w:pPr>
              </w:pPrChange>
            </w:pPr>
            <w:bookmarkStart w:id="22596" w:name="_Toc531570788"/>
            <w:bookmarkStart w:id="22597" w:name="_Toc531574636"/>
            <w:bookmarkStart w:id="22598" w:name="_Toc531578377"/>
            <w:bookmarkStart w:id="22599" w:name="_Toc531582115"/>
            <w:bookmarkEnd w:id="22596"/>
            <w:bookmarkEnd w:id="22597"/>
            <w:bookmarkEnd w:id="22598"/>
            <w:bookmarkEnd w:id="22599"/>
          </w:p>
        </w:tc>
        <w:tc>
          <w:tcPr>
            <w:tcW w:w="1875" w:type="dxa"/>
            <w:noWrap/>
          </w:tcPr>
          <w:p w14:paraId="318CD714" w14:textId="3B5EA6EC" w:rsidR="00E6227B" w:rsidRPr="00FD2760" w:rsidDel="00D10B12" w:rsidRDefault="00E6227B" w:rsidP="00D10B12">
            <w:pPr>
              <w:spacing w:line="288" w:lineRule="auto"/>
              <w:contextualSpacing/>
              <w:rPr>
                <w:ins w:id="22600" w:author="phuong vu" w:date="2018-11-23T13:54:00Z"/>
                <w:del w:id="22601" w:author="Tran Huan" w:date="2018-12-03T01:22:00Z"/>
                <w:lang w:val="en-US"/>
              </w:rPr>
              <w:pPrChange w:id="22602" w:author="Tran Huan" w:date="2018-12-03T01:23:00Z">
                <w:pPr>
                  <w:spacing w:line="276" w:lineRule="auto"/>
                </w:pPr>
              </w:pPrChange>
            </w:pPr>
            <w:ins w:id="22603" w:author="phuong vu" w:date="2018-11-23T13:54:00Z">
              <w:del w:id="22604" w:author="Tran Huan" w:date="2018-12-03T01:22:00Z">
                <w:r w:rsidDel="00D10B12">
                  <w:rPr>
                    <w:lang w:val="en-US"/>
                  </w:rPr>
                  <w:delText>Ngày trả quần áo</w:delText>
                </w:r>
                <w:bookmarkStart w:id="22605" w:name="_Toc531570789"/>
                <w:bookmarkStart w:id="22606" w:name="_Toc531574637"/>
                <w:bookmarkStart w:id="22607" w:name="_Toc531578378"/>
                <w:bookmarkStart w:id="22608" w:name="_Toc531582116"/>
                <w:bookmarkEnd w:id="22605"/>
                <w:bookmarkEnd w:id="22606"/>
                <w:bookmarkEnd w:id="22607"/>
                <w:bookmarkEnd w:id="22608"/>
              </w:del>
            </w:ins>
          </w:p>
        </w:tc>
        <w:bookmarkStart w:id="22609" w:name="_Toc531570790"/>
        <w:bookmarkStart w:id="22610" w:name="_Toc531574638"/>
        <w:bookmarkStart w:id="22611" w:name="_Toc531578379"/>
        <w:bookmarkStart w:id="22612" w:name="_Toc531582117"/>
        <w:bookmarkEnd w:id="22609"/>
        <w:bookmarkEnd w:id="22610"/>
        <w:bookmarkEnd w:id="22611"/>
        <w:bookmarkEnd w:id="22612"/>
      </w:tr>
      <w:tr w:rsidR="00E6227B" w:rsidRPr="00CF0C7E" w:rsidDel="00D10B12" w14:paraId="4D4718F4" w14:textId="1E7210CE" w:rsidTr="00376EE3">
        <w:trPr>
          <w:trHeight w:val="300"/>
          <w:ins w:id="22613" w:author="phuong vu" w:date="2018-11-23T13:54:00Z"/>
          <w:del w:id="22614" w:author="Tran Huan" w:date="2018-12-03T01:22:00Z"/>
        </w:trPr>
        <w:tc>
          <w:tcPr>
            <w:tcW w:w="708" w:type="dxa"/>
            <w:noWrap/>
            <w:vAlign w:val="center"/>
          </w:tcPr>
          <w:p w14:paraId="13F131A6" w14:textId="3B6C0B99" w:rsidR="00E6227B" w:rsidDel="00D10B12" w:rsidRDefault="00F40B70" w:rsidP="00D10B12">
            <w:pPr>
              <w:spacing w:line="288" w:lineRule="auto"/>
              <w:contextualSpacing/>
              <w:jc w:val="center"/>
              <w:rPr>
                <w:ins w:id="22615" w:author="phuong vu" w:date="2018-11-23T13:54:00Z"/>
                <w:del w:id="22616" w:author="Tran Huan" w:date="2018-12-03T01:22:00Z"/>
                <w:lang w:val="en-US"/>
              </w:rPr>
              <w:pPrChange w:id="22617" w:author="Tran Huan" w:date="2018-12-03T01:23:00Z">
                <w:pPr>
                  <w:spacing w:line="276" w:lineRule="auto"/>
                  <w:jc w:val="center"/>
                </w:pPr>
              </w:pPrChange>
            </w:pPr>
            <w:ins w:id="22618" w:author="phuong vu" w:date="2018-11-23T14:03:00Z">
              <w:del w:id="22619" w:author="Tran Huan" w:date="2018-12-03T01:22:00Z">
                <w:r w:rsidDel="00D10B12">
                  <w:rPr>
                    <w:lang w:val="en-US"/>
                  </w:rPr>
                  <w:delText>6</w:delText>
                </w:r>
              </w:del>
            </w:ins>
            <w:bookmarkStart w:id="22620" w:name="_Toc531570791"/>
            <w:bookmarkStart w:id="22621" w:name="_Toc531574639"/>
            <w:bookmarkStart w:id="22622" w:name="_Toc531578380"/>
            <w:bookmarkStart w:id="22623" w:name="_Toc531582118"/>
            <w:bookmarkEnd w:id="22620"/>
            <w:bookmarkEnd w:id="22621"/>
            <w:bookmarkEnd w:id="22622"/>
            <w:bookmarkEnd w:id="22623"/>
          </w:p>
        </w:tc>
        <w:tc>
          <w:tcPr>
            <w:tcW w:w="1993" w:type="dxa"/>
            <w:noWrap/>
          </w:tcPr>
          <w:p w14:paraId="270A70BF" w14:textId="3B05D329" w:rsidR="00E6227B" w:rsidDel="00D10B12" w:rsidRDefault="00E6227B" w:rsidP="00D10B12">
            <w:pPr>
              <w:spacing w:line="288" w:lineRule="auto"/>
              <w:contextualSpacing/>
              <w:rPr>
                <w:ins w:id="22624" w:author="phuong vu" w:date="2018-11-23T13:54:00Z"/>
                <w:del w:id="22625" w:author="Tran Huan" w:date="2018-12-03T01:22:00Z"/>
                <w:lang w:val="en-US"/>
              </w:rPr>
              <w:pPrChange w:id="22626" w:author="Tran Huan" w:date="2018-12-03T01:23:00Z">
                <w:pPr>
                  <w:spacing w:line="276" w:lineRule="auto"/>
                </w:pPr>
              </w:pPrChange>
            </w:pPr>
            <w:ins w:id="22627" w:author="phuong vu" w:date="2018-11-23T13:54:00Z">
              <w:del w:id="22628" w:author="Tran Huan" w:date="2018-12-03T01:22:00Z">
                <w:r w:rsidDel="00D10B12">
                  <w:rPr>
                    <w:lang w:val="en-US"/>
                  </w:rPr>
                  <w:delText>delivery_time</w:delText>
                </w:r>
                <w:bookmarkStart w:id="22629" w:name="_Toc531570792"/>
                <w:bookmarkStart w:id="22630" w:name="_Toc531574640"/>
                <w:bookmarkStart w:id="22631" w:name="_Toc531578381"/>
                <w:bookmarkStart w:id="22632" w:name="_Toc531582119"/>
                <w:bookmarkEnd w:id="22629"/>
                <w:bookmarkEnd w:id="22630"/>
                <w:bookmarkEnd w:id="22631"/>
                <w:bookmarkEnd w:id="22632"/>
              </w:del>
            </w:ins>
          </w:p>
        </w:tc>
        <w:tc>
          <w:tcPr>
            <w:tcW w:w="1300" w:type="dxa"/>
            <w:noWrap/>
          </w:tcPr>
          <w:p w14:paraId="569405C9" w14:textId="698298EB" w:rsidR="00E6227B" w:rsidRPr="00FD2760" w:rsidDel="00D10B12" w:rsidRDefault="00E6227B" w:rsidP="00D10B12">
            <w:pPr>
              <w:spacing w:line="288" w:lineRule="auto"/>
              <w:contextualSpacing/>
              <w:rPr>
                <w:ins w:id="22633" w:author="phuong vu" w:date="2018-11-23T13:54:00Z"/>
                <w:del w:id="22634" w:author="Tran Huan" w:date="2018-12-03T01:22:00Z"/>
              </w:rPr>
              <w:pPrChange w:id="22635" w:author="Tran Huan" w:date="2018-12-03T01:23:00Z">
                <w:pPr>
                  <w:spacing w:line="276" w:lineRule="auto"/>
                </w:pPr>
              </w:pPrChange>
            </w:pPr>
            <w:ins w:id="22636" w:author="phuong vu" w:date="2018-11-23T13:54:00Z">
              <w:del w:id="22637" w:author="Tran Huan" w:date="2018-12-03T01:22:00Z">
                <w:r w:rsidRPr="00FD2760" w:rsidDel="00D10B12">
                  <w:delText>numeric</w:delText>
                </w:r>
                <w:bookmarkStart w:id="22638" w:name="_Toc531570793"/>
                <w:bookmarkStart w:id="22639" w:name="_Toc531574641"/>
                <w:bookmarkStart w:id="22640" w:name="_Toc531578382"/>
                <w:bookmarkStart w:id="22641" w:name="_Toc531582120"/>
                <w:bookmarkEnd w:id="22638"/>
                <w:bookmarkEnd w:id="22639"/>
                <w:bookmarkEnd w:id="22640"/>
                <w:bookmarkEnd w:id="22641"/>
              </w:del>
            </w:ins>
          </w:p>
        </w:tc>
        <w:tc>
          <w:tcPr>
            <w:tcW w:w="1054" w:type="dxa"/>
            <w:noWrap/>
          </w:tcPr>
          <w:p w14:paraId="07AEC4EB" w14:textId="4BFFBE2E" w:rsidR="00E6227B" w:rsidRPr="00F40B70" w:rsidDel="00D10B12" w:rsidRDefault="00F40B70" w:rsidP="00D10B12">
            <w:pPr>
              <w:spacing w:line="288" w:lineRule="auto"/>
              <w:contextualSpacing/>
              <w:jc w:val="center"/>
              <w:rPr>
                <w:ins w:id="22642" w:author="phuong vu" w:date="2018-11-23T13:54:00Z"/>
                <w:del w:id="22643" w:author="Tran Huan" w:date="2018-12-03T01:22:00Z"/>
                <w:lang w:val="en-US"/>
                <w:rPrChange w:id="22644" w:author="phuong vu" w:date="2018-11-23T14:02:00Z">
                  <w:rPr>
                    <w:ins w:id="22645" w:author="phuong vu" w:date="2018-11-23T13:54:00Z"/>
                    <w:del w:id="22646" w:author="Tran Huan" w:date="2018-12-03T01:22:00Z"/>
                  </w:rPr>
                </w:rPrChange>
              </w:rPr>
              <w:pPrChange w:id="22647" w:author="Tran Huan" w:date="2018-12-03T01:23:00Z">
                <w:pPr>
                  <w:spacing w:line="276" w:lineRule="auto"/>
                  <w:jc w:val="center"/>
                </w:pPr>
              </w:pPrChange>
            </w:pPr>
            <w:ins w:id="22648" w:author="phuong vu" w:date="2018-11-23T14:02:00Z">
              <w:del w:id="22649" w:author="Tran Huan" w:date="2018-12-03T01:22:00Z">
                <w:r w:rsidDel="00D10B12">
                  <w:rPr>
                    <w:lang w:val="en-US"/>
                  </w:rPr>
                  <w:delText>X</w:delText>
                </w:r>
              </w:del>
            </w:ins>
            <w:bookmarkStart w:id="22650" w:name="_Toc531570794"/>
            <w:bookmarkStart w:id="22651" w:name="_Toc531574642"/>
            <w:bookmarkStart w:id="22652" w:name="_Toc531578383"/>
            <w:bookmarkStart w:id="22653" w:name="_Toc531582121"/>
            <w:bookmarkEnd w:id="22650"/>
            <w:bookmarkEnd w:id="22651"/>
            <w:bookmarkEnd w:id="22652"/>
            <w:bookmarkEnd w:id="22653"/>
          </w:p>
        </w:tc>
        <w:tc>
          <w:tcPr>
            <w:tcW w:w="838" w:type="dxa"/>
            <w:noWrap/>
          </w:tcPr>
          <w:p w14:paraId="56C51721" w14:textId="2D2FC59A" w:rsidR="00E6227B" w:rsidRPr="00FD2760" w:rsidDel="00D10B12" w:rsidRDefault="00E6227B" w:rsidP="00D10B12">
            <w:pPr>
              <w:spacing w:line="288" w:lineRule="auto"/>
              <w:contextualSpacing/>
              <w:jc w:val="center"/>
              <w:rPr>
                <w:ins w:id="22654" w:author="phuong vu" w:date="2018-11-23T13:54:00Z"/>
                <w:del w:id="22655" w:author="Tran Huan" w:date="2018-12-03T01:22:00Z"/>
              </w:rPr>
              <w:pPrChange w:id="22656" w:author="Tran Huan" w:date="2018-12-03T01:23:00Z">
                <w:pPr>
                  <w:spacing w:line="276" w:lineRule="auto"/>
                  <w:jc w:val="center"/>
                </w:pPr>
              </w:pPrChange>
            </w:pPr>
            <w:bookmarkStart w:id="22657" w:name="_Toc531570795"/>
            <w:bookmarkStart w:id="22658" w:name="_Toc531574643"/>
            <w:bookmarkStart w:id="22659" w:name="_Toc531578384"/>
            <w:bookmarkStart w:id="22660" w:name="_Toc531582122"/>
            <w:bookmarkEnd w:id="22657"/>
            <w:bookmarkEnd w:id="22658"/>
            <w:bookmarkEnd w:id="22659"/>
            <w:bookmarkEnd w:id="22660"/>
          </w:p>
        </w:tc>
        <w:tc>
          <w:tcPr>
            <w:tcW w:w="962" w:type="dxa"/>
            <w:noWrap/>
          </w:tcPr>
          <w:p w14:paraId="621529D3" w14:textId="1CBC6516" w:rsidR="00E6227B" w:rsidRPr="00FD2760" w:rsidDel="00D10B12" w:rsidRDefault="00E6227B" w:rsidP="00D10B12">
            <w:pPr>
              <w:spacing w:line="288" w:lineRule="auto"/>
              <w:contextualSpacing/>
              <w:jc w:val="center"/>
              <w:rPr>
                <w:ins w:id="22661" w:author="phuong vu" w:date="2018-11-23T13:54:00Z"/>
                <w:del w:id="22662" w:author="Tran Huan" w:date="2018-12-03T01:22:00Z"/>
              </w:rPr>
              <w:pPrChange w:id="22663" w:author="Tran Huan" w:date="2018-12-03T01:23:00Z">
                <w:pPr>
                  <w:spacing w:line="276" w:lineRule="auto"/>
                  <w:jc w:val="center"/>
                </w:pPr>
              </w:pPrChange>
            </w:pPr>
            <w:bookmarkStart w:id="22664" w:name="_Toc531570796"/>
            <w:bookmarkStart w:id="22665" w:name="_Toc531574644"/>
            <w:bookmarkStart w:id="22666" w:name="_Toc531578385"/>
            <w:bookmarkStart w:id="22667" w:name="_Toc531582123"/>
            <w:bookmarkEnd w:id="22664"/>
            <w:bookmarkEnd w:id="22665"/>
            <w:bookmarkEnd w:id="22666"/>
            <w:bookmarkEnd w:id="22667"/>
          </w:p>
        </w:tc>
        <w:tc>
          <w:tcPr>
            <w:tcW w:w="1875" w:type="dxa"/>
            <w:noWrap/>
          </w:tcPr>
          <w:p w14:paraId="60F25F83" w14:textId="32F5E57F" w:rsidR="00E6227B" w:rsidRPr="00FD2760" w:rsidDel="00D10B12" w:rsidRDefault="00F40B70" w:rsidP="00D10B12">
            <w:pPr>
              <w:spacing w:line="288" w:lineRule="auto"/>
              <w:contextualSpacing/>
              <w:rPr>
                <w:ins w:id="22668" w:author="phuong vu" w:date="2018-11-23T13:54:00Z"/>
                <w:del w:id="22669" w:author="Tran Huan" w:date="2018-12-03T01:22:00Z"/>
                <w:lang w:val="en-US"/>
              </w:rPr>
              <w:pPrChange w:id="22670" w:author="Tran Huan" w:date="2018-12-03T01:23:00Z">
                <w:pPr>
                  <w:spacing w:line="276" w:lineRule="auto"/>
                </w:pPr>
              </w:pPrChange>
            </w:pPr>
            <w:ins w:id="22671" w:author="phuong vu" w:date="2018-11-23T14:02:00Z">
              <w:del w:id="22672" w:author="Tran Huan" w:date="2018-12-03T01:22:00Z">
                <w:r w:rsidDel="00D10B12">
                  <w:rPr>
                    <w:lang w:val="en-US"/>
                  </w:rPr>
                  <w:delText>Giờ trả quần áo</w:delText>
                </w:r>
              </w:del>
            </w:ins>
            <w:bookmarkStart w:id="22673" w:name="_Toc531570797"/>
            <w:bookmarkStart w:id="22674" w:name="_Toc531574645"/>
            <w:bookmarkStart w:id="22675" w:name="_Toc531578386"/>
            <w:bookmarkStart w:id="22676" w:name="_Toc531582124"/>
            <w:bookmarkEnd w:id="22673"/>
            <w:bookmarkEnd w:id="22674"/>
            <w:bookmarkEnd w:id="22675"/>
            <w:bookmarkEnd w:id="22676"/>
          </w:p>
        </w:tc>
        <w:bookmarkStart w:id="22677" w:name="_Toc531570798"/>
        <w:bookmarkStart w:id="22678" w:name="_Toc531574646"/>
        <w:bookmarkStart w:id="22679" w:name="_Toc531578387"/>
        <w:bookmarkStart w:id="22680" w:name="_Toc531582125"/>
        <w:bookmarkEnd w:id="22677"/>
        <w:bookmarkEnd w:id="22678"/>
        <w:bookmarkEnd w:id="22679"/>
        <w:bookmarkEnd w:id="22680"/>
      </w:tr>
      <w:tr w:rsidR="00E6227B" w:rsidRPr="00CF0C7E" w:rsidDel="00D10B12" w14:paraId="65115C2F" w14:textId="3F441650" w:rsidTr="00376EE3">
        <w:trPr>
          <w:trHeight w:val="300"/>
          <w:ins w:id="22681" w:author="phuong vu" w:date="2018-11-23T13:54:00Z"/>
          <w:del w:id="22682" w:author="Tran Huan" w:date="2018-12-03T01:22:00Z"/>
        </w:trPr>
        <w:tc>
          <w:tcPr>
            <w:tcW w:w="708" w:type="dxa"/>
            <w:noWrap/>
            <w:vAlign w:val="center"/>
          </w:tcPr>
          <w:p w14:paraId="3B9525DA" w14:textId="01F40656" w:rsidR="00E6227B" w:rsidDel="00D10B12" w:rsidRDefault="00F40B70" w:rsidP="00D10B12">
            <w:pPr>
              <w:spacing w:line="288" w:lineRule="auto"/>
              <w:contextualSpacing/>
              <w:jc w:val="center"/>
              <w:rPr>
                <w:ins w:id="22683" w:author="phuong vu" w:date="2018-11-23T13:54:00Z"/>
                <w:del w:id="22684" w:author="Tran Huan" w:date="2018-12-03T01:22:00Z"/>
                <w:lang w:val="en-US"/>
              </w:rPr>
              <w:pPrChange w:id="22685" w:author="Tran Huan" w:date="2018-12-03T01:23:00Z">
                <w:pPr>
                  <w:spacing w:line="276" w:lineRule="auto"/>
                  <w:jc w:val="center"/>
                </w:pPr>
              </w:pPrChange>
            </w:pPr>
            <w:ins w:id="22686" w:author="phuong vu" w:date="2018-11-23T14:03:00Z">
              <w:del w:id="22687" w:author="Tran Huan" w:date="2018-12-03T01:22:00Z">
                <w:r w:rsidDel="00D10B12">
                  <w:rPr>
                    <w:lang w:val="en-US"/>
                  </w:rPr>
                  <w:delText>7</w:delText>
                </w:r>
              </w:del>
            </w:ins>
            <w:bookmarkStart w:id="22688" w:name="_Toc531570799"/>
            <w:bookmarkStart w:id="22689" w:name="_Toc531574647"/>
            <w:bookmarkStart w:id="22690" w:name="_Toc531578388"/>
            <w:bookmarkStart w:id="22691" w:name="_Toc531582126"/>
            <w:bookmarkEnd w:id="22688"/>
            <w:bookmarkEnd w:id="22689"/>
            <w:bookmarkEnd w:id="22690"/>
            <w:bookmarkEnd w:id="22691"/>
          </w:p>
        </w:tc>
        <w:tc>
          <w:tcPr>
            <w:tcW w:w="1993" w:type="dxa"/>
            <w:noWrap/>
          </w:tcPr>
          <w:p w14:paraId="63D9F489" w14:textId="09A3D49B" w:rsidR="00E6227B" w:rsidDel="00D10B12" w:rsidRDefault="00E6227B" w:rsidP="00D10B12">
            <w:pPr>
              <w:spacing w:line="288" w:lineRule="auto"/>
              <w:contextualSpacing/>
              <w:rPr>
                <w:ins w:id="22692" w:author="phuong vu" w:date="2018-11-23T13:54:00Z"/>
                <w:del w:id="22693" w:author="Tran Huan" w:date="2018-12-03T01:22:00Z"/>
                <w:lang w:val="en-US"/>
              </w:rPr>
              <w:pPrChange w:id="22694" w:author="Tran Huan" w:date="2018-12-03T01:23:00Z">
                <w:pPr>
                  <w:spacing w:line="276" w:lineRule="auto"/>
                </w:pPr>
              </w:pPrChange>
            </w:pPr>
            <w:ins w:id="22695" w:author="phuong vu" w:date="2018-11-23T13:54:00Z">
              <w:del w:id="22696" w:author="Tran Huan" w:date="2018-12-03T01:22:00Z">
                <w:r w:rsidDel="00D10B12">
                  <w:rPr>
                    <w:lang w:val="en-US"/>
                  </w:rPr>
                  <w:delText>pick_up_place</w:delText>
                </w:r>
                <w:bookmarkStart w:id="22697" w:name="_Toc531570800"/>
                <w:bookmarkStart w:id="22698" w:name="_Toc531574648"/>
                <w:bookmarkStart w:id="22699" w:name="_Toc531578389"/>
                <w:bookmarkStart w:id="22700" w:name="_Toc531582127"/>
                <w:bookmarkEnd w:id="22697"/>
                <w:bookmarkEnd w:id="22698"/>
                <w:bookmarkEnd w:id="22699"/>
                <w:bookmarkEnd w:id="22700"/>
              </w:del>
            </w:ins>
          </w:p>
        </w:tc>
        <w:tc>
          <w:tcPr>
            <w:tcW w:w="1300" w:type="dxa"/>
            <w:noWrap/>
          </w:tcPr>
          <w:p w14:paraId="3B870B87" w14:textId="6D1FFD19" w:rsidR="00E6227B" w:rsidRPr="00FD2760" w:rsidDel="00D10B12" w:rsidRDefault="00E6227B" w:rsidP="00D10B12">
            <w:pPr>
              <w:spacing w:line="288" w:lineRule="auto"/>
              <w:contextualSpacing/>
              <w:rPr>
                <w:ins w:id="22701" w:author="phuong vu" w:date="2018-11-23T13:54:00Z"/>
                <w:del w:id="22702" w:author="Tran Huan" w:date="2018-12-03T01:22:00Z"/>
              </w:rPr>
              <w:pPrChange w:id="22703" w:author="Tran Huan" w:date="2018-12-03T01:23:00Z">
                <w:pPr>
                  <w:spacing w:line="276" w:lineRule="auto"/>
                </w:pPr>
              </w:pPrChange>
            </w:pPr>
            <w:bookmarkStart w:id="22704" w:name="_Toc531570801"/>
            <w:bookmarkStart w:id="22705" w:name="_Toc531574649"/>
            <w:bookmarkStart w:id="22706" w:name="_Toc531578390"/>
            <w:bookmarkStart w:id="22707" w:name="_Toc531582128"/>
            <w:bookmarkEnd w:id="22704"/>
            <w:bookmarkEnd w:id="22705"/>
            <w:bookmarkEnd w:id="22706"/>
            <w:bookmarkEnd w:id="22707"/>
          </w:p>
        </w:tc>
        <w:tc>
          <w:tcPr>
            <w:tcW w:w="1054" w:type="dxa"/>
            <w:noWrap/>
          </w:tcPr>
          <w:p w14:paraId="46D21920" w14:textId="7A5C5A9D" w:rsidR="00E6227B" w:rsidRPr="00F40B70" w:rsidDel="00D10B12" w:rsidRDefault="00F40B70" w:rsidP="00D10B12">
            <w:pPr>
              <w:spacing w:line="288" w:lineRule="auto"/>
              <w:contextualSpacing/>
              <w:jc w:val="center"/>
              <w:rPr>
                <w:ins w:id="22708" w:author="phuong vu" w:date="2018-11-23T13:54:00Z"/>
                <w:del w:id="22709" w:author="Tran Huan" w:date="2018-12-03T01:22:00Z"/>
                <w:lang w:val="en-US"/>
                <w:rPrChange w:id="22710" w:author="phuong vu" w:date="2018-11-23T14:02:00Z">
                  <w:rPr>
                    <w:ins w:id="22711" w:author="phuong vu" w:date="2018-11-23T13:54:00Z"/>
                    <w:del w:id="22712" w:author="Tran Huan" w:date="2018-12-03T01:22:00Z"/>
                  </w:rPr>
                </w:rPrChange>
              </w:rPr>
              <w:pPrChange w:id="22713" w:author="Tran Huan" w:date="2018-12-03T01:23:00Z">
                <w:pPr>
                  <w:spacing w:line="276" w:lineRule="auto"/>
                  <w:jc w:val="center"/>
                </w:pPr>
              </w:pPrChange>
            </w:pPr>
            <w:ins w:id="22714" w:author="phuong vu" w:date="2018-11-23T14:02:00Z">
              <w:del w:id="22715" w:author="Tran Huan" w:date="2018-12-03T01:22:00Z">
                <w:r w:rsidDel="00D10B12">
                  <w:rPr>
                    <w:lang w:val="en-US"/>
                  </w:rPr>
                  <w:delText>X</w:delText>
                </w:r>
              </w:del>
            </w:ins>
            <w:bookmarkStart w:id="22716" w:name="_Toc531570802"/>
            <w:bookmarkStart w:id="22717" w:name="_Toc531574650"/>
            <w:bookmarkStart w:id="22718" w:name="_Toc531578391"/>
            <w:bookmarkStart w:id="22719" w:name="_Toc531582129"/>
            <w:bookmarkEnd w:id="22716"/>
            <w:bookmarkEnd w:id="22717"/>
            <w:bookmarkEnd w:id="22718"/>
            <w:bookmarkEnd w:id="22719"/>
          </w:p>
        </w:tc>
        <w:tc>
          <w:tcPr>
            <w:tcW w:w="838" w:type="dxa"/>
            <w:noWrap/>
          </w:tcPr>
          <w:p w14:paraId="051ACDB9" w14:textId="440D2635" w:rsidR="00E6227B" w:rsidRPr="00FD2760" w:rsidDel="00D10B12" w:rsidRDefault="00E6227B" w:rsidP="00D10B12">
            <w:pPr>
              <w:spacing w:line="288" w:lineRule="auto"/>
              <w:contextualSpacing/>
              <w:jc w:val="center"/>
              <w:rPr>
                <w:ins w:id="22720" w:author="phuong vu" w:date="2018-11-23T13:54:00Z"/>
                <w:del w:id="22721" w:author="Tran Huan" w:date="2018-12-03T01:22:00Z"/>
              </w:rPr>
              <w:pPrChange w:id="22722" w:author="Tran Huan" w:date="2018-12-03T01:23:00Z">
                <w:pPr>
                  <w:spacing w:line="276" w:lineRule="auto"/>
                  <w:jc w:val="center"/>
                </w:pPr>
              </w:pPrChange>
            </w:pPr>
            <w:bookmarkStart w:id="22723" w:name="_Toc531570803"/>
            <w:bookmarkStart w:id="22724" w:name="_Toc531574651"/>
            <w:bookmarkStart w:id="22725" w:name="_Toc531578392"/>
            <w:bookmarkStart w:id="22726" w:name="_Toc531582130"/>
            <w:bookmarkEnd w:id="22723"/>
            <w:bookmarkEnd w:id="22724"/>
            <w:bookmarkEnd w:id="22725"/>
            <w:bookmarkEnd w:id="22726"/>
          </w:p>
        </w:tc>
        <w:tc>
          <w:tcPr>
            <w:tcW w:w="962" w:type="dxa"/>
            <w:noWrap/>
          </w:tcPr>
          <w:p w14:paraId="7052F7AA" w14:textId="477F8BC1" w:rsidR="00E6227B" w:rsidRPr="00FD2760" w:rsidDel="00D10B12" w:rsidRDefault="00E6227B" w:rsidP="00D10B12">
            <w:pPr>
              <w:spacing w:line="288" w:lineRule="auto"/>
              <w:contextualSpacing/>
              <w:jc w:val="center"/>
              <w:rPr>
                <w:ins w:id="22727" w:author="phuong vu" w:date="2018-11-23T13:54:00Z"/>
                <w:del w:id="22728" w:author="Tran Huan" w:date="2018-12-03T01:22:00Z"/>
              </w:rPr>
              <w:pPrChange w:id="22729" w:author="Tran Huan" w:date="2018-12-03T01:23:00Z">
                <w:pPr>
                  <w:spacing w:line="276" w:lineRule="auto"/>
                  <w:jc w:val="center"/>
                </w:pPr>
              </w:pPrChange>
            </w:pPr>
            <w:bookmarkStart w:id="22730" w:name="_Toc531570804"/>
            <w:bookmarkStart w:id="22731" w:name="_Toc531574652"/>
            <w:bookmarkStart w:id="22732" w:name="_Toc531578393"/>
            <w:bookmarkStart w:id="22733" w:name="_Toc531582131"/>
            <w:bookmarkEnd w:id="22730"/>
            <w:bookmarkEnd w:id="22731"/>
            <w:bookmarkEnd w:id="22732"/>
            <w:bookmarkEnd w:id="22733"/>
          </w:p>
        </w:tc>
        <w:tc>
          <w:tcPr>
            <w:tcW w:w="1875" w:type="dxa"/>
            <w:noWrap/>
          </w:tcPr>
          <w:p w14:paraId="39F41D35" w14:textId="2727DC88" w:rsidR="00E6227B" w:rsidRPr="00FD2760" w:rsidDel="00D10B12" w:rsidRDefault="00E6227B" w:rsidP="00D10B12">
            <w:pPr>
              <w:spacing w:line="288" w:lineRule="auto"/>
              <w:contextualSpacing/>
              <w:rPr>
                <w:ins w:id="22734" w:author="phuong vu" w:date="2018-11-23T13:54:00Z"/>
                <w:del w:id="22735" w:author="Tran Huan" w:date="2018-12-03T01:22:00Z"/>
                <w:lang w:val="en-US"/>
              </w:rPr>
              <w:pPrChange w:id="22736" w:author="Tran Huan" w:date="2018-12-03T01:23:00Z">
                <w:pPr>
                  <w:spacing w:line="276" w:lineRule="auto"/>
                </w:pPr>
              </w:pPrChange>
            </w:pPr>
            <w:ins w:id="22737" w:author="phuong vu" w:date="2018-11-23T13:54:00Z">
              <w:del w:id="22738" w:author="Tran Huan" w:date="2018-12-03T01:22:00Z">
                <w:r w:rsidDel="00D10B12">
                  <w:rPr>
                    <w:lang w:val="en-US"/>
                  </w:rPr>
                  <w:delText>Nơi nhận quần áo</w:delText>
                </w:r>
                <w:bookmarkStart w:id="22739" w:name="_Toc531570805"/>
                <w:bookmarkStart w:id="22740" w:name="_Toc531574653"/>
                <w:bookmarkStart w:id="22741" w:name="_Toc531578394"/>
                <w:bookmarkStart w:id="22742" w:name="_Toc531582132"/>
                <w:bookmarkEnd w:id="22739"/>
                <w:bookmarkEnd w:id="22740"/>
                <w:bookmarkEnd w:id="22741"/>
                <w:bookmarkEnd w:id="22742"/>
              </w:del>
            </w:ins>
          </w:p>
        </w:tc>
        <w:bookmarkStart w:id="22743" w:name="_Toc531570806"/>
        <w:bookmarkStart w:id="22744" w:name="_Toc531574654"/>
        <w:bookmarkStart w:id="22745" w:name="_Toc531578395"/>
        <w:bookmarkStart w:id="22746" w:name="_Toc531582133"/>
        <w:bookmarkEnd w:id="22743"/>
        <w:bookmarkEnd w:id="22744"/>
        <w:bookmarkEnd w:id="22745"/>
        <w:bookmarkEnd w:id="22746"/>
      </w:tr>
      <w:tr w:rsidR="00E6227B" w:rsidRPr="00CF0C7E" w:rsidDel="00D10B12" w14:paraId="0870B98F" w14:textId="2259ECF2" w:rsidTr="00376EE3">
        <w:trPr>
          <w:trHeight w:val="300"/>
          <w:ins w:id="22747" w:author="phuong vu" w:date="2018-11-23T13:54:00Z"/>
          <w:del w:id="22748" w:author="Tran Huan" w:date="2018-12-03T01:22:00Z"/>
        </w:trPr>
        <w:tc>
          <w:tcPr>
            <w:tcW w:w="708" w:type="dxa"/>
            <w:noWrap/>
            <w:vAlign w:val="center"/>
          </w:tcPr>
          <w:p w14:paraId="660A606C" w14:textId="7C28650C" w:rsidR="00E6227B" w:rsidDel="00D10B12" w:rsidRDefault="00F40B70" w:rsidP="00D10B12">
            <w:pPr>
              <w:spacing w:line="288" w:lineRule="auto"/>
              <w:contextualSpacing/>
              <w:jc w:val="center"/>
              <w:rPr>
                <w:ins w:id="22749" w:author="phuong vu" w:date="2018-11-23T13:54:00Z"/>
                <w:del w:id="22750" w:author="Tran Huan" w:date="2018-12-03T01:22:00Z"/>
                <w:lang w:val="en-US"/>
              </w:rPr>
              <w:pPrChange w:id="22751" w:author="Tran Huan" w:date="2018-12-03T01:23:00Z">
                <w:pPr>
                  <w:spacing w:line="276" w:lineRule="auto"/>
                  <w:jc w:val="center"/>
                </w:pPr>
              </w:pPrChange>
            </w:pPr>
            <w:ins w:id="22752" w:author="phuong vu" w:date="2018-11-23T14:03:00Z">
              <w:del w:id="22753" w:author="Tran Huan" w:date="2018-12-03T01:22:00Z">
                <w:r w:rsidDel="00D10B12">
                  <w:rPr>
                    <w:lang w:val="en-US"/>
                  </w:rPr>
                  <w:delText>8</w:delText>
                </w:r>
              </w:del>
            </w:ins>
            <w:bookmarkStart w:id="22754" w:name="_Toc531570807"/>
            <w:bookmarkStart w:id="22755" w:name="_Toc531574655"/>
            <w:bookmarkStart w:id="22756" w:name="_Toc531578396"/>
            <w:bookmarkStart w:id="22757" w:name="_Toc531582134"/>
            <w:bookmarkEnd w:id="22754"/>
            <w:bookmarkEnd w:id="22755"/>
            <w:bookmarkEnd w:id="22756"/>
            <w:bookmarkEnd w:id="22757"/>
          </w:p>
        </w:tc>
        <w:tc>
          <w:tcPr>
            <w:tcW w:w="1993" w:type="dxa"/>
            <w:noWrap/>
          </w:tcPr>
          <w:p w14:paraId="3721F7E9" w14:textId="34B96A02" w:rsidR="00E6227B" w:rsidDel="00D10B12" w:rsidRDefault="00E6227B" w:rsidP="00D10B12">
            <w:pPr>
              <w:spacing w:line="288" w:lineRule="auto"/>
              <w:contextualSpacing/>
              <w:rPr>
                <w:ins w:id="22758" w:author="phuong vu" w:date="2018-11-23T13:54:00Z"/>
                <w:del w:id="22759" w:author="Tran Huan" w:date="2018-12-03T01:22:00Z"/>
                <w:lang w:val="en-US"/>
              </w:rPr>
              <w:pPrChange w:id="22760" w:author="Tran Huan" w:date="2018-12-03T01:23:00Z">
                <w:pPr>
                  <w:spacing w:line="276" w:lineRule="auto"/>
                </w:pPr>
              </w:pPrChange>
            </w:pPr>
            <w:ins w:id="22761" w:author="phuong vu" w:date="2018-11-23T13:54:00Z">
              <w:del w:id="22762" w:author="Tran Huan" w:date="2018-12-03T01:22:00Z">
                <w:r w:rsidDel="00D10B12">
                  <w:rPr>
                    <w:lang w:val="en-US"/>
                  </w:rPr>
                  <w:delText>delivery_place</w:delText>
                </w:r>
                <w:bookmarkStart w:id="22763" w:name="_Toc531570808"/>
                <w:bookmarkStart w:id="22764" w:name="_Toc531574656"/>
                <w:bookmarkStart w:id="22765" w:name="_Toc531578397"/>
                <w:bookmarkStart w:id="22766" w:name="_Toc531582135"/>
                <w:bookmarkEnd w:id="22763"/>
                <w:bookmarkEnd w:id="22764"/>
                <w:bookmarkEnd w:id="22765"/>
                <w:bookmarkEnd w:id="22766"/>
              </w:del>
            </w:ins>
          </w:p>
        </w:tc>
        <w:tc>
          <w:tcPr>
            <w:tcW w:w="1300" w:type="dxa"/>
            <w:noWrap/>
          </w:tcPr>
          <w:p w14:paraId="2D3075F8" w14:textId="482490E3" w:rsidR="00E6227B" w:rsidRPr="00FD2760" w:rsidDel="00D10B12" w:rsidRDefault="00E6227B" w:rsidP="00D10B12">
            <w:pPr>
              <w:spacing w:line="288" w:lineRule="auto"/>
              <w:contextualSpacing/>
              <w:rPr>
                <w:ins w:id="22767" w:author="phuong vu" w:date="2018-11-23T13:54:00Z"/>
                <w:del w:id="22768" w:author="Tran Huan" w:date="2018-12-03T01:22:00Z"/>
              </w:rPr>
              <w:pPrChange w:id="22769" w:author="Tran Huan" w:date="2018-12-03T01:23:00Z">
                <w:pPr>
                  <w:spacing w:line="276" w:lineRule="auto"/>
                </w:pPr>
              </w:pPrChange>
            </w:pPr>
            <w:bookmarkStart w:id="22770" w:name="_Toc531570809"/>
            <w:bookmarkStart w:id="22771" w:name="_Toc531574657"/>
            <w:bookmarkStart w:id="22772" w:name="_Toc531578398"/>
            <w:bookmarkStart w:id="22773" w:name="_Toc531582136"/>
            <w:bookmarkEnd w:id="22770"/>
            <w:bookmarkEnd w:id="22771"/>
            <w:bookmarkEnd w:id="22772"/>
            <w:bookmarkEnd w:id="22773"/>
          </w:p>
        </w:tc>
        <w:tc>
          <w:tcPr>
            <w:tcW w:w="1054" w:type="dxa"/>
            <w:noWrap/>
          </w:tcPr>
          <w:p w14:paraId="372A7A25" w14:textId="05543E47" w:rsidR="00E6227B" w:rsidRPr="00F40B70" w:rsidDel="00D10B12" w:rsidRDefault="00F40B70" w:rsidP="00D10B12">
            <w:pPr>
              <w:spacing w:line="288" w:lineRule="auto"/>
              <w:contextualSpacing/>
              <w:jc w:val="center"/>
              <w:rPr>
                <w:ins w:id="22774" w:author="phuong vu" w:date="2018-11-23T13:54:00Z"/>
                <w:del w:id="22775" w:author="Tran Huan" w:date="2018-12-03T01:22:00Z"/>
                <w:lang w:val="en-US"/>
                <w:rPrChange w:id="22776" w:author="phuong vu" w:date="2018-11-23T14:02:00Z">
                  <w:rPr>
                    <w:ins w:id="22777" w:author="phuong vu" w:date="2018-11-23T13:54:00Z"/>
                    <w:del w:id="22778" w:author="Tran Huan" w:date="2018-12-03T01:22:00Z"/>
                  </w:rPr>
                </w:rPrChange>
              </w:rPr>
              <w:pPrChange w:id="22779" w:author="Tran Huan" w:date="2018-12-03T01:23:00Z">
                <w:pPr>
                  <w:spacing w:line="276" w:lineRule="auto"/>
                  <w:jc w:val="center"/>
                </w:pPr>
              </w:pPrChange>
            </w:pPr>
            <w:ins w:id="22780" w:author="phuong vu" w:date="2018-11-23T14:02:00Z">
              <w:del w:id="22781" w:author="Tran Huan" w:date="2018-12-03T01:22:00Z">
                <w:r w:rsidDel="00D10B12">
                  <w:rPr>
                    <w:lang w:val="en-US"/>
                  </w:rPr>
                  <w:delText>X</w:delText>
                </w:r>
              </w:del>
            </w:ins>
            <w:bookmarkStart w:id="22782" w:name="_Toc531570810"/>
            <w:bookmarkStart w:id="22783" w:name="_Toc531574658"/>
            <w:bookmarkStart w:id="22784" w:name="_Toc531578399"/>
            <w:bookmarkStart w:id="22785" w:name="_Toc531582137"/>
            <w:bookmarkEnd w:id="22782"/>
            <w:bookmarkEnd w:id="22783"/>
            <w:bookmarkEnd w:id="22784"/>
            <w:bookmarkEnd w:id="22785"/>
          </w:p>
        </w:tc>
        <w:tc>
          <w:tcPr>
            <w:tcW w:w="838" w:type="dxa"/>
            <w:noWrap/>
          </w:tcPr>
          <w:p w14:paraId="739CA91E" w14:textId="0BE5CE5D" w:rsidR="00E6227B" w:rsidRPr="00FD2760" w:rsidDel="00D10B12" w:rsidRDefault="00E6227B" w:rsidP="00D10B12">
            <w:pPr>
              <w:spacing w:line="288" w:lineRule="auto"/>
              <w:contextualSpacing/>
              <w:jc w:val="center"/>
              <w:rPr>
                <w:ins w:id="22786" w:author="phuong vu" w:date="2018-11-23T13:54:00Z"/>
                <w:del w:id="22787" w:author="Tran Huan" w:date="2018-12-03T01:22:00Z"/>
              </w:rPr>
              <w:pPrChange w:id="22788" w:author="Tran Huan" w:date="2018-12-03T01:23:00Z">
                <w:pPr>
                  <w:spacing w:line="276" w:lineRule="auto"/>
                  <w:jc w:val="center"/>
                </w:pPr>
              </w:pPrChange>
            </w:pPr>
            <w:bookmarkStart w:id="22789" w:name="_Toc531570811"/>
            <w:bookmarkStart w:id="22790" w:name="_Toc531574659"/>
            <w:bookmarkStart w:id="22791" w:name="_Toc531578400"/>
            <w:bookmarkStart w:id="22792" w:name="_Toc531582138"/>
            <w:bookmarkEnd w:id="22789"/>
            <w:bookmarkEnd w:id="22790"/>
            <w:bookmarkEnd w:id="22791"/>
            <w:bookmarkEnd w:id="22792"/>
          </w:p>
        </w:tc>
        <w:tc>
          <w:tcPr>
            <w:tcW w:w="962" w:type="dxa"/>
            <w:noWrap/>
          </w:tcPr>
          <w:p w14:paraId="5C10CF45" w14:textId="0A2A6B7A" w:rsidR="00E6227B" w:rsidRPr="00FD2760" w:rsidDel="00D10B12" w:rsidRDefault="00E6227B" w:rsidP="00D10B12">
            <w:pPr>
              <w:spacing w:line="288" w:lineRule="auto"/>
              <w:contextualSpacing/>
              <w:jc w:val="center"/>
              <w:rPr>
                <w:ins w:id="22793" w:author="phuong vu" w:date="2018-11-23T13:54:00Z"/>
                <w:del w:id="22794" w:author="Tran Huan" w:date="2018-12-03T01:22:00Z"/>
              </w:rPr>
              <w:pPrChange w:id="22795" w:author="Tran Huan" w:date="2018-12-03T01:23:00Z">
                <w:pPr>
                  <w:spacing w:line="276" w:lineRule="auto"/>
                  <w:jc w:val="center"/>
                </w:pPr>
              </w:pPrChange>
            </w:pPr>
            <w:bookmarkStart w:id="22796" w:name="_Toc531570812"/>
            <w:bookmarkStart w:id="22797" w:name="_Toc531574660"/>
            <w:bookmarkStart w:id="22798" w:name="_Toc531578401"/>
            <w:bookmarkStart w:id="22799" w:name="_Toc531582139"/>
            <w:bookmarkEnd w:id="22796"/>
            <w:bookmarkEnd w:id="22797"/>
            <w:bookmarkEnd w:id="22798"/>
            <w:bookmarkEnd w:id="22799"/>
          </w:p>
        </w:tc>
        <w:tc>
          <w:tcPr>
            <w:tcW w:w="1875" w:type="dxa"/>
            <w:noWrap/>
          </w:tcPr>
          <w:p w14:paraId="0BEC6F26" w14:textId="1967133E" w:rsidR="00E6227B" w:rsidRPr="00FD2760" w:rsidDel="00D10B12" w:rsidRDefault="00E6227B" w:rsidP="00D10B12">
            <w:pPr>
              <w:spacing w:line="288" w:lineRule="auto"/>
              <w:contextualSpacing/>
              <w:rPr>
                <w:ins w:id="22800" w:author="phuong vu" w:date="2018-11-23T13:54:00Z"/>
                <w:del w:id="22801" w:author="Tran Huan" w:date="2018-12-03T01:22:00Z"/>
                <w:lang w:val="en-US"/>
              </w:rPr>
              <w:pPrChange w:id="22802" w:author="Tran Huan" w:date="2018-12-03T01:23:00Z">
                <w:pPr>
                  <w:spacing w:line="276" w:lineRule="auto"/>
                </w:pPr>
              </w:pPrChange>
            </w:pPr>
            <w:ins w:id="22803" w:author="phuong vu" w:date="2018-11-23T13:54:00Z">
              <w:del w:id="22804" w:author="Tran Huan" w:date="2018-12-03T01:22:00Z">
                <w:r w:rsidDel="00D10B12">
                  <w:rPr>
                    <w:lang w:val="en-US"/>
                  </w:rPr>
                  <w:delText>Nơi trả quần áo</w:delText>
                </w:r>
                <w:bookmarkStart w:id="22805" w:name="_Toc531570813"/>
                <w:bookmarkStart w:id="22806" w:name="_Toc531574661"/>
                <w:bookmarkStart w:id="22807" w:name="_Toc531578402"/>
                <w:bookmarkStart w:id="22808" w:name="_Toc531582140"/>
                <w:bookmarkEnd w:id="22805"/>
                <w:bookmarkEnd w:id="22806"/>
                <w:bookmarkEnd w:id="22807"/>
                <w:bookmarkEnd w:id="22808"/>
              </w:del>
            </w:ins>
          </w:p>
        </w:tc>
        <w:bookmarkStart w:id="22809" w:name="_Toc531570814"/>
        <w:bookmarkStart w:id="22810" w:name="_Toc531574662"/>
        <w:bookmarkStart w:id="22811" w:name="_Toc531578403"/>
        <w:bookmarkStart w:id="22812" w:name="_Toc531582141"/>
        <w:bookmarkEnd w:id="22809"/>
        <w:bookmarkEnd w:id="22810"/>
        <w:bookmarkEnd w:id="22811"/>
        <w:bookmarkEnd w:id="22812"/>
      </w:tr>
      <w:tr w:rsidR="00E6227B" w:rsidRPr="00CF0C7E" w:rsidDel="00D10B12" w14:paraId="3F9EAC45" w14:textId="2876030C" w:rsidTr="00376EE3">
        <w:trPr>
          <w:trHeight w:val="300"/>
          <w:ins w:id="22813" w:author="phuong vu" w:date="2018-11-23T13:54:00Z"/>
          <w:del w:id="22814" w:author="Tran Huan" w:date="2018-12-03T01:22:00Z"/>
        </w:trPr>
        <w:tc>
          <w:tcPr>
            <w:tcW w:w="708" w:type="dxa"/>
            <w:noWrap/>
            <w:vAlign w:val="center"/>
          </w:tcPr>
          <w:p w14:paraId="678B51A1" w14:textId="30A23249" w:rsidR="00E6227B" w:rsidDel="00D10B12" w:rsidRDefault="00F40B70" w:rsidP="00D10B12">
            <w:pPr>
              <w:spacing w:line="288" w:lineRule="auto"/>
              <w:contextualSpacing/>
              <w:jc w:val="center"/>
              <w:rPr>
                <w:ins w:id="22815" w:author="phuong vu" w:date="2018-11-23T13:54:00Z"/>
                <w:del w:id="22816" w:author="Tran Huan" w:date="2018-12-03T01:22:00Z"/>
                <w:lang w:val="en-US"/>
              </w:rPr>
              <w:pPrChange w:id="22817" w:author="Tran Huan" w:date="2018-12-03T01:23:00Z">
                <w:pPr>
                  <w:spacing w:line="276" w:lineRule="auto"/>
                  <w:jc w:val="center"/>
                </w:pPr>
              </w:pPrChange>
            </w:pPr>
            <w:ins w:id="22818" w:author="phuong vu" w:date="2018-11-23T14:03:00Z">
              <w:del w:id="22819" w:author="Tran Huan" w:date="2018-12-03T01:22:00Z">
                <w:r w:rsidDel="00D10B12">
                  <w:rPr>
                    <w:lang w:val="en-US"/>
                  </w:rPr>
                  <w:delText>9</w:delText>
                </w:r>
              </w:del>
            </w:ins>
            <w:bookmarkStart w:id="22820" w:name="_Toc531570815"/>
            <w:bookmarkStart w:id="22821" w:name="_Toc531574663"/>
            <w:bookmarkStart w:id="22822" w:name="_Toc531578404"/>
            <w:bookmarkStart w:id="22823" w:name="_Toc531582142"/>
            <w:bookmarkEnd w:id="22820"/>
            <w:bookmarkEnd w:id="22821"/>
            <w:bookmarkEnd w:id="22822"/>
            <w:bookmarkEnd w:id="22823"/>
          </w:p>
        </w:tc>
        <w:tc>
          <w:tcPr>
            <w:tcW w:w="1993" w:type="dxa"/>
            <w:noWrap/>
          </w:tcPr>
          <w:p w14:paraId="66C76D8B" w14:textId="357750AF" w:rsidR="00E6227B" w:rsidDel="00D10B12" w:rsidRDefault="00F40B70" w:rsidP="00D10B12">
            <w:pPr>
              <w:spacing w:line="288" w:lineRule="auto"/>
              <w:contextualSpacing/>
              <w:rPr>
                <w:ins w:id="22824" w:author="phuong vu" w:date="2018-11-23T13:54:00Z"/>
                <w:del w:id="22825" w:author="Tran Huan" w:date="2018-12-03T01:22:00Z"/>
                <w:lang w:val="en-US"/>
              </w:rPr>
              <w:pPrChange w:id="22826" w:author="Tran Huan" w:date="2018-12-03T01:23:00Z">
                <w:pPr>
                  <w:spacing w:line="276" w:lineRule="auto"/>
                </w:pPr>
              </w:pPrChange>
            </w:pPr>
            <w:ins w:id="22827" w:author="phuong vu" w:date="2018-11-23T14:00:00Z">
              <w:del w:id="22828" w:author="Tran Huan" w:date="2018-12-03T01:22:00Z">
                <w:r w:rsidDel="00D10B12">
                  <w:rPr>
                    <w:lang w:val="en-US"/>
                  </w:rPr>
                  <w:delText>Staff_pick_up</w:delText>
                </w:r>
              </w:del>
            </w:ins>
            <w:bookmarkStart w:id="22829" w:name="_Toc531570816"/>
            <w:bookmarkStart w:id="22830" w:name="_Toc531574664"/>
            <w:bookmarkStart w:id="22831" w:name="_Toc531578405"/>
            <w:bookmarkStart w:id="22832" w:name="_Toc531582143"/>
            <w:bookmarkEnd w:id="22829"/>
            <w:bookmarkEnd w:id="22830"/>
            <w:bookmarkEnd w:id="22831"/>
            <w:bookmarkEnd w:id="22832"/>
          </w:p>
        </w:tc>
        <w:tc>
          <w:tcPr>
            <w:tcW w:w="1300" w:type="dxa"/>
            <w:noWrap/>
          </w:tcPr>
          <w:p w14:paraId="0BC26875" w14:textId="3D5F13FA" w:rsidR="00E6227B" w:rsidRPr="00FD2760" w:rsidDel="00D10B12" w:rsidRDefault="00E6227B" w:rsidP="00D10B12">
            <w:pPr>
              <w:spacing w:line="288" w:lineRule="auto"/>
              <w:contextualSpacing/>
              <w:rPr>
                <w:ins w:id="22833" w:author="phuong vu" w:date="2018-11-23T13:54:00Z"/>
                <w:del w:id="22834" w:author="Tran Huan" w:date="2018-12-03T01:22:00Z"/>
              </w:rPr>
              <w:pPrChange w:id="22835" w:author="Tran Huan" w:date="2018-12-03T01:23:00Z">
                <w:pPr>
                  <w:spacing w:line="276" w:lineRule="auto"/>
                </w:pPr>
              </w:pPrChange>
            </w:pPr>
            <w:ins w:id="22836" w:author="phuong vu" w:date="2018-11-23T13:54:00Z">
              <w:del w:id="22837" w:author="Tran Huan" w:date="2018-12-03T01:22:00Z">
                <w:r w:rsidRPr="00FD2760" w:rsidDel="00D10B12">
                  <w:delText>numeric</w:delText>
                </w:r>
                <w:bookmarkStart w:id="22838" w:name="_Toc531570817"/>
                <w:bookmarkStart w:id="22839" w:name="_Toc531574665"/>
                <w:bookmarkStart w:id="22840" w:name="_Toc531578406"/>
                <w:bookmarkStart w:id="22841" w:name="_Toc531582144"/>
                <w:bookmarkEnd w:id="22838"/>
                <w:bookmarkEnd w:id="22839"/>
                <w:bookmarkEnd w:id="22840"/>
                <w:bookmarkEnd w:id="22841"/>
              </w:del>
            </w:ins>
          </w:p>
        </w:tc>
        <w:tc>
          <w:tcPr>
            <w:tcW w:w="1054" w:type="dxa"/>
            <w:noWrap/>
          </w:tcPr>
          <w:p w14:paraId="3C2E06C1" w14:textId="041967A1" w:rsidR="00E6227B" w:rsidRPr="00F40B70" w:rsidDel="00D10B12" w:rsidRDefault="00F40B70" w:rsidP="00D10B12">
            <w:pPr>
              <w:spacing w:line="288" w:lineRule="auto"/>
              <w:contextualSpacing/>
              <w:jc w:val="center"/>
              <w:rPr>
                <w:ins w:id="22842" w:author="phuong vu" w:date="2018-11-23T13:54:00Z"/>
                <w:del w:id="22843" w:author="Tran Huan" w:date="2018-12-03T01:22:00Z"/>
                <w:lang w:val="en-US"/>
                <w:rPrChange w:id="22844" w:author="phuong vu" w:date="2018-11-23T14:01:00Z">
                  <w:rPr>
                    <w:ins w:id="22845" w:author="phuong vu" w:date="2018-11-23T13:54:00Z"/>
                    <w:del w:id="22846" w:author="Tran Huan" w:date="2018-12-03T01:22:00Z"/>
                  </w:rPr>
                </w:rPrChange>
              </w:rPr>
              <w:pPrChange w:id="22847" w:author="Tran Huan" w:date="2018-12-03T01:23:00Z">
                <w:pPr>
                  <w:spacing w:line="276" w:lineRule="auto"/>
                  <w:jc w:val="center"/>
                </w:pPr>
              </w:pPrChange>
            </w:pPr>
            <w:ins w:id="22848" w:author="phuong vu" w:date="2018-11-23T14:01:00Z">
              <w:del w:id="22849" w:author="Tran Huan" w:date="2018-12-03T01:22:00Z">
                <w:r w:rsidDel="00D10B12">
                  <w:rPr>
                    <w:lang w:val="en-US"/>
                  </w:rPr>
                  <w:delText>X</w:delText>
                </w:r>
              </w:del>
            </w:ins>
            <w:bookmarkStart w:id="22850" w:name="_Toc531570818"/>
            <w:bookmarkStart w:id="22851" w:name="_Toc531574666"/>
            <w:bookmarkStart w:id="22852" w:name="_Toc531578407"/>
            <w:bookmarkStart w:id="22853" w:name="_Toc531582145"/>
            <w:bookmarkEnd w:id="22850"/>
            <w:bookmarkEnd w:id="22851"/>
            <w:bookmarkEnd w:id="22852"/>
            <w:bookmarkEnd w:id="22853"/>
          </w:p>
        </w:tc>
        <w:tc>
          <w:tcPr>
            <w:tcW w:w="838" w:type="dxa"/>
            <w:noWrap/>
          </w:tcPr>
          <w:p w14:paraId="4CC5E112" w14:textId="5DA932E6" w:rsidR="00E6227B" w:rsidRPr="00FD2760" w:rsidDel="00D10B12" w:rsidRDefault="00E6227B" w:rsidP="00D10B12">
            <w:pPr>
              <w:spacing w:line="288" w:lineRule="auto"/>
              <w:contextualSpacing/>
              <w:jc w:val="center"/>
              <w:rPr>
                <w:ins w:id="22854" w:author="phuong vu" w:date="2018-11-23T13:54:00Z"/>
                <w:del w:id="22855" w:author="Tran Huan" w:date="2018-12-03T01:22:00Z"/>
              </w:rPr>
              <w:pPrChange w:id="22856" w:author="Tran Huan" w:date="2018-12-03T01:23:00Z">
                <w:pPr>
                  <w:spacing w:line="276" w:lineRule="auto"/>
                  <w:jc w:val="center"/>
                </w:pPr>
              </w:pPrChange>
            </w:pPr>
            <w:bookmarkStart w:id="22857" w:name="_Toc531570819"/>
            <w:bookmarkStart w:id="22858" w:name="_Toc531574667"/>
            <w:bookmarkStart w:id="22859" w:name="_Toc531578408"/>
            <w:bookmarkStart w:id="22860" w:name="_Toc531582146"/>
            <w:bookmarkEnd w:id="22857"/>
            <w:bookmarkEnd w:id="22858"/>
            <w:bookmarkEnd w:id="22859"/>
            <w:bookmarkEnd w:id="22860"/>
          </w:p>
        </w:tc>
        <w:tc>
          <w:tcPr>
            <w:tcW w:w="962" w:type="dxa"/>
            <w:noWrap/>
          </w:tcPr>
          <w:p w14:paraId="5E5849E7" w14:textId="3F129039" w:rsidR="00E6227B" w:rsidRPr="00FD2760" w:rsidDel="00D10B12" w:rsidRDefault="00E6227B" w:rsidP="00D10B12">
            <w:pPr>
              <w:spacing w:line="288" w:lineRule="auto"/>
              <w:contextualSpacing/>
              <w:jc w:val="center"/>
              <w:rPr>
                <w:ins w:id="22861" w:author="phuong vu" w:date="2018-11-23T13:54:00Z"/>
                <w:del w:id="22862" w:author="Tran Huan" w:date="2018-12-03T01:22:00Z"/>
              </w:rPr>
              <w:pPrChange w:id="22863" w:author="Tran Huan" w:date="2018-12-03T01:23:00Z">
                <w:pPr>
                  <w:spacing w:line="276" w:lineRule="auto"/>
                  <w:jc w:val="center"/>
                </w:pPr>
              </w:pPrChange>
            </w:pPr>
            <w:bookmarkStart w:id="22864" w:name="_Toc531570820"/>
            <w:bookmarkStart w:id="22865" w:name="_Toc531574668"/>
            <w:bookmarkStart w:id="22866" w:name="_Toc531578409"/>
            <w:bookmarkStart w:id="22867" w:name="_Toc531582147"/>
            <w:bookmarkEnd w:id="22864"/>
            <w:bookmarkEnd w:id="22865"/>
            <w:bookmarkEnd w:id="22866"/>
            <w:bookmarkEnd w:id="22867"/>
          </w:p>
        </w:tc>
        <w:tc>
          <w:tcPr>
            <w:tcW w:w="1875" w:type="dxa"/>
            <w:noWrap/>
          </w:tcPr>
          <w:p w14:paraId="7C17FF00" w14:textId="46C9029C" w:rsidR="00E6227B" w:rsidRPr="000245EB" w:rsidDel="00D10B12" w:rsidRDefault="00E6227B" w:rsidP="00D10B12">
            <w:pPr>
              <w:spacing w:line="288" w:lineRule="auto"/>
              <w:contextualSpacing/>
              <w:rPr>
                <w:ins w:id="22868" w:author="phuong vu" w:date="2018-11-23T13:54:00Z"/>
                <w:del w:id="22869" w:author="Tran Huan" w:date="2018-12-03T01:22:00Z"/>
                <w:rPrChange w:id="22870" w:author="Tran Huan" w:date="2018-11-25T16:08:00Z">
                  <w:rPr>
                    <w:ins w:id="22871" w:author="phuong vu" w:date="2018-11-23T13:54:00Z"/>
                    <w:del w:id="22872" w:author="Tran Huan" w:date="2018-12-03T01:22:00Z"/>
                    <w:lang w:val="en-US"/>
                  </w:rPr>
                </w:rPrChange>
              </w:rPr>
              <w:pPrChange w:id="22873" w:author="Tran Huan" w:date="2018-12-03T01:23:00Z">
                <w:pPr>
                  <w:spacing w:line="276" w:lineRule="auto"/>
                </w:pPr>
              </w:pPrChange>
            </w:pPr>
            <w:ins w:id="22874" w:author="phuong vu" w:date="2018-11-23T13:54:00Z">
              <w:del w:id="22875" w:author="Tran Huan" w:date="2018-12-03T01:22:00Z">
                <w:r w:rsidRPr="000245EB" w:rsidDel="00D10B12">
                  <w:rPr>
                    <w:rPrChange w:id="22876" w:author="Tran Huan" w:date="2018-11-25T16:08:00Z">
                      <w:rPr>
                        <w:lang w:val="en-US"/>
                      </w:rPr>
                    </w:rPrChange>
                  </w:rPr>
                  <w:delText xml:space="preserve">ID </w:delText>
                </w:r>
              </w:del>
            </w:ins>
            <w:ins w:id="22877" w:author="phuong vu" w:date="2018-11-23T14:00:00Z">
              <w:del w:id="22878" w:author="Tran Huan" w:date="2018-12-03T01:22:00Z">
                <w:r w:rsidR="00F40B70" w:rsidRPr="000245EB" w:rsidDel="00D10B12">
                  <w:rPr>
                    <w:rPrChange w:id="22879" w:author="Tran Huan" w:date="2018-11-25T16:08:00Z">
                      <w:rPr>
                        <w:lang w:val="en-US"/>
                      </w:rPr>
                    </w:rPrChange>
                  </w:rPr>
                  <w:delText>nhân viên nhận quần áo</w:delText>
                </w:r>
              </w:del>
            </w:ins>
            <w:ins w:id="22880" w:author="phuong vu" w:date="2018-11-23T14:01:00Z">
              <w:del w:id="22881" w:author="Tran Huan" w:date="2018-12-03T01:22:00Z">
                <w:r w:rsidR="00F40B70" w:rsidRPr="000245EB" w:rsidDel="00D10B12">
                  <w:rPr>
                    <w:rPrChange w:id="22882" w:author="Tran Huan" w:date="2018-11-25T16:08:00Z">
                      <w:rPr>
                        <w:lang w:val="en-US"/>
                      </w:rPr>
                    </w:rPrChange>
                  </w:rPr>
                  <w:delText>.</w:delText>
                </w:r>
              </w:del>
            </w:ins>
            <w:bookmarkStart w:id="22883" w:name="_Toc531570821"/>
            <w:bookmarkStart w:id="22884" w:name="_Toc531574669"/>
            <w:bookmarkStart w:id="22885" w:name="_Toc531578410"/>
            <w:bookmarkStart w:id="22886" w:name="_Toc531582148"/>
            <w:bookmarkEnd w:id="22883"/>
            <w:bookmarkEnd w:id="22884"/>
            <w:bookmarkEnd w:id="22885"/>
            <w:bookmarkEnd w:id="22886"/>
          </w:p>
        </w:tc>
        <w:bookmarkStart w:id="22887" w:name="_Toc531570822"/>
        <w:bookmarkStart w:id="22888" w:name="_Toc531574670"/>
        <w:bookmarkStart w:id="22889" w:name="_Toc531578411"/>
        <w:bookmarkStart w:id="22890" w:name="_Toc531582149"/>
        <w:bookmarkEnd w:id="22887"/>
        <w:bookmarkEnd w:id="22888"/>
        <w:bookmarkEnd w:id="22889"/>
        <w:bookmarkEnd w:id="22890"/>
      </w:tr>
      <w:tr w:rsidR="00E6227B" w:rsidRPr="00CF0C7E" w:rsidDel="00D10B12" w14:paraId="609A8A97" w14:textId="7DDF6A57" w:rsidTr="00376EE3">
        <w:trPr>
          <w:trHeight w:val="300"/>
          <w:ins w:id="22891" w:author="phuong vu" w:date="2018-11-23T13:54:00Z"/>
          <w:del w:id="22892" w:author="Tran Huan" w:date="2018-12-03T01:22:00Z"/>
        </w:trPr>
        <w:tc>
          <w:tcPr>
            <w:tcW w:w="708" w:type="dxa"/>
            <w:noWrap/>
            <w:vAlign w:val="center"/>
          </w:tcPr>
          <w:p w14:paraId="4543A3EA" w14:textId="734F217E" w:rsidR="00E6227B" w:rsidDel="00D10B12" w:rsidRDefault="00E6227B" w:rsidP="00D10B12">
            <w:pPr>
              <w:spacing w:line="288" w:lineRule="auto"/>
              <w:contextualSpacing/>
              <w:jc w:val="center"/>
              <w:rPr>
                <w:ins w:id="22893" w:author="phuong vu" w:date="2018-11-23T13:54:00Z"/>
                <w:del w:id="22894" w:author="Tran Huan" w:date="2018-12-03T01:22:00Z"/>
                <w:lang w:val="en-US"/>
              </w:rPr>
              <w:pPrChange w:id="22895" w:author="Tran Huan" w:date="2018-12-03T01:23:00Z">
                <w:pPr>
                  <w:spacing w:line="276" w:lineRule="auto"/>
                  <w:jc w:val="center"/>
                </w:pPr>
              </w:pPrChange>
            </w:pPr>
            <w:ins w:id="22896" w:author="phuong vu" w:date="2018-11-23T13:54:00Z">
              <w:del w:id="22897" w:author="Tran Huan" w:date="2018-12-03T01:22:00Z">
                <w:r w:rsidDel="00D10B12">
                  <w:rPr>
                    <w:lang w:val="en-US"/>
                  </w:rPr>
                  <w:delText>1</w:delText>
                </w:r>
              </w:del>
            </w:ins>
            <w:ins w:id="22898" w:author="phuong vu" w:date="2018-11-23T14:03:00Z">
              <w:del w:id="22899" w:author="Tran Huan" w:date="2018-12-03T01:22:00Z">
                <w:r w:rsidR="00F40B70" w:rsidDel="00D10B12">
                  <w:rPr>
                    <w:lang w:val="en-US"/>
                  </w:rPr>
                  <w:delText>0</w:delText>
                </w:r>
              </w:del>
            </w:ins>
            <w:bookmarkStart w:id="22900" w:name="_Toc531570823"/>
            <w:bookmarkStart w:id="22901" w:name="_Toc531574671"/>
            <w:bookmarkStart w:id="22902" w:name="_Toc531578412"/>
            <w:bookmarkStart w:id="22903" w:name="_Toc531582150"/>
            <w:bookmarkEnd w:id="22900"/>
            <w:bookmarkEnd w:id="22901"/>
            <w:bookmarkEnd w:id="22902"/>
            <w:bookmarkEnd w:id="22903"/>
          </w:p>
        </w:tc>
        <w:tc>
          <w:tcPr>
            <w:tcW w:w="1993" w:type="dxa"/>
            <w:noWrap/>
          </w:tcPr>
          <w:p w14:paraId="06B4F428" w14:textId="43A83A35" w:rsidR="00E6227B" w:rsidDel="00D10B12" w:rsidRDefault="00F40B70" w:rsidP="00D10B12">
            <w:pPr>
              <w:spacing w:line="288" w:lineRule="auto"/>
              <w:contextualSpacing/>
              <w:rPr>
                <w:ins w:id="22904" w:author="phuong vu" w:date="2018-11-23T13:54:00Z"/>
                <w:del w:id="22905" w:author="Tran Huan" w:date="2018-12-03T01:22:00Z"/>
                <w:lang w:val="en-US"/>
              </w:rPr>
              <w:pPrChange w:id="22906" w:author="Tran Huan" w:date="2018-12-03T01:23:00Z">
                <w:pPr>
                  <w:spacing w:line="276" w:lineRule="auto"/>
                </w:pPr>
              </w:pPrChange>
            </w:pPr>
            <w:ins w:id="22907" w:author="phuong vu" w:date="2018-11-23T14:00:00Z">
              <w:del w:id="22908" w:author="Tran Huan" w:date="2018-12-03T01:22:00Z">
                <w:r w:rsidDel="00D10B12">
                  <w:rPr>
                    <w:lang w:val="en-US"/>
                  </w:rPr>
                  <w:delText>Staff_delivery</w:delText>
                </w:r>
              </w:del>
            </w:ins>
            <w:bookmarkStart w:id="22909" w:name="_Toc531570824"/>
            <w:bookmarkStart w:id="22910" w:name="_Toc531574672"/>
            <w:bookmarkStart w:id="22911" w:name="_Toc531578413"/>
            <w:bookmarkStart w:id="22912" w:name="_Toc531582151"/>
            <w:bookmarkEnd w:id="22909"/>
            <w:bookmarkEnd w:id="22910"/>
            <w:bookmarkEnd w:id="22911"/>
            <w:bookmarkEnd w:id="22912"/>
          </w:p>
        </w:tc>
        <w:tc>
          <w:tcPr>
            <w:tcW w:w="1300" w:type="dxa"/>
            <w:noWrap/>
          </w:tcPr>
          <w:p w14:paraId="670743CC" w14:textId="1EB91E21" w:rsidR="00E6227B" w:rsidRPr="00FD2760" w:rsidDel="00D10B12" w:rsidRDefault="00F40B70" w:rsidP="00D10B12">
            <w:pPr>
              <w:spacing w:line="288" w:lineRule="auto"/>
              <w:contextualSpacing/>
              <w:rPr>
                <w:ins w:id="22913" w:author="phuong vu" w:date="2018-11-23T13:54:00Z"/>
                <w:del w:id="22914" w:author="Tran Huan" w:date="2018-12-03T01:22:00Z"/>
                <w:lang w:val="en-US"/>
              </w:rPr>
              <w:pPrChange w:id="22915" w:author="Tran Huan" w:date="2018-12-03T01:23:00Z">
                <w:pPr>
                  <w:spacing w:line="276" w:lineRule="auto"/>
                </w:pPr>
              </w:pPrChange>
            </w:pPr>
            <w:ins w:id="22916" w:author="phuong vu" w:date="2018-11-23T14:00:00Z">
              <w:del w:id="22917" w:author="Tran Huan" w:date="2018-12-03T01:22:00Z">
                <w:r w:rsidRPr="00FD2760" w:rsidDel="00D10B12">
                  <w:delText>numeric</w:delText>
                </w:r>
              </w:del>
            </w:ins>
            <w:bookmarkStart w:id="22918" w:name="_Toc531570825"/>
            <w:bookmarkStart w:id="22919" w:name="_Toc531574673"/>
            <w:bookmarkStart w:id="22920" w:name="_Toc531578414"/>
            <w:bookmarkStart w:id="22921" w:name="_Toc531582152"/>
            <w:bookmarkEnd w:id="22918"/>
            <w:bookmarkEnd w:id="22919"/>
            <w:bookmarkEnd w:id="22920"/>
            <w:bookmarkEnd w:id="22921"/>
          </w:p>
        </w:tc>
        <w:tc>
          <w:tcPr>
            <w:tcW w:w="1054" w:type="dxa"/>
            <w:noWrap/>
          </w:tcPr>
          <w:p w14:paraId="1CC0DBD4" w14:textId="3AF74C3D" w:rsidR="00E6227B" w:rsidRPr="00F40B70" w:rsidDel="00D10B12" w:rsidRDefault="00F40B70" w:rsidP="00D10B12">
            <w:pPr>
              <w:spacing w:line="288" w:lineRule="auto"/>
              <w:contextualSpacing/>
              <w:jc w:val="center"/>
              <w:rPr>
                <w:ins w:id="22922" w:author="phuong vu" w:date="2018-11-23T13:54:00Z"/>
                <w:del w:id="22923" w:author="Tran Huan" w:date="2018-12-03T01:22:00Z"/>
                <w:lang w:val="en-US"/>
                <w:rPrChange w:id="22924" w:author="phuong vu" w:date="2018-11-23T14:01:00Z">
                  <w:rPr>
                    <w:ins w:id="22925" w:author="phuong vu" w:date="2018-11-23T13:54:00Z"/>
                    <w:del w:id="22926" w:author="Tran Huan" w:date="2018-12-03T01:22:00Z"/>
                  </w:rPr>
                </w:rPrChange>
              </w:rPr>
              <w:pPrChange w:id="22927" w:author="Tran Huan" w:date="2018-12-03T01:23:00Z">
                <w:pPr>
                  <w:spacing w:line="276" w:lineRule="auto"/>
                  <w:jc w:val="center"/>
                </w:pPr>
              </w:pPrChange>
            </w:pPr>
            <w:ins w:id="22928" w:author="phuong vu" w:date="2018-11-23T14:01:00Z">
              <w:del w:id="22929" w:author="Tran Huan" w:date="2018-12-03T01:22:00Z">
                <w:r w:rsidDel="00D10B12">
                  <w:rPr>
                    <w:lang w:val="en-US"/>
                  </w:rPr>
                  <w:delText>X</w:delText>
                </w:r>
              </w:del>
            </w:ins>
            <w:bookmarkStart w:id="22930" w:name="_Toc531570826"/>
            <w:bookmarkStart w:id="22931" w:name="_Toc531574674"/>
            <w:bookmarkStart w:id="22932" w:name="_Toc531578415"/>
            <w:bookmarkStart w:id="22933" w:name="_Toc531582153"/>
            <w:bookmarkEnd w:id="22930"/>
            <w:bookmarkEnd w:id="22931"/>
            <w:bookmarkEnd w:id="22932"/>
            <w:bookmarkEnd w:id="22933"/>
          </w:p>
        </w:tc>
        <w:tc>
          <w:tcPr>
            <w:tcW w:w="838" w:type="dxa"/>
            <w:noWrap/>
          </w:tcPr>
          <w:p w14:paraId="2DBE0B04" w14:textId="3C34A3AA" w:rsidR="00E6227B" w:rsidRPr="00FD2760" w:rsidDel="00D10B12" w:rsidRDefault="00E6227B" w:rsidP="00D10B12">
            <w:pPr>
              <w:spacing w:line="288" w:lineRule="auto"/>
              <w:contextualSpacing/>
              <w:jc w:val="center"/>
              <w:rPr>
                <w:ins w:id="22934" w:author="phuong vu" w:date="2018-11-23T13:54:00Z"/>
                <w:del w:id="22935" w:author="Tran Huan" w:date="2018-12-03T01:22:00Z"/>
              </w:rPr>
              <w:pPrChange w:id="22936" w:author="Tran Huan" w:date="2018-12-03T01:23:00Z">
                <w:pPr>
                  <w:spacing w:line="276" w:lineRule="auto"/>
                  <w:jc w:val="center"/>
                </w:pPr>
              </w:pPrChange>
            </w:pPr>
            <w:bookmarkStart w:id="22937" w:name="_Toc531570827"/>
            <w:bookmarkStart w:id="22938" w:name="_Toc531574675"/>
            <w:bookmarkStart w:id="22939" w:name="_Toc531578416"/>
            <w:bookmarkStart w:id="22940" w:name="_Toc531582154"/>
            <w:bookmarkEnd w:id="22937"/>
            <w:bookmarkEnd w:id="22938"/>
            <w:bookmarkEnd w:id="22939"/>
            <w:bookmarkEnd w:id="22940"/>
          </w:p>
        </w:tc>
        <w:tc>
          <w:tcPr>
            <w:tcW w:w="962" w:type="dxa"/>
            <w:noWrap/>
          </w:tcPr>
          <w:p w14:paraId="6EB9585D" w14:textId="4A7792FD" w:rsidR="00E6227B" w:rsidRPr="00FD2760" w:rsidDel="00D10B12" w:rsidRDefault="00E6227B" w:rsidP="00D10B12">
            <w:pPr>
              <w:spacing w:line="288" w:lineRule="auto"/>
              <w:contextualSpacing/>
              <w:jc w:val="center"/>
              <w:rPr>
                <w:ins w:id="22941" w:author="phuong vu" w:date="2018-11-23T13:54:00Z"/>
                <w:del w:id="22942" w:author="Tran Huan" w:date="2018-12-03T01:22:00Z"/>
              </w:rPr>
              <w:pPrChange w:id="22943" w:author="Tran Huan" w:date="2018-12-03T01:23:00Z">
                <w:pPr>
                  <w:spacing w:line="276" w:lineRule="auto"/>
                  <w:jc w:val="center"/>
                </w:pPr>
              </w:pPrChange>
            </w:pPr>
            <w:bookmarkStart w:id="22944" w:name="_Toc531570828"/>
            <w:bookmarkStart w:id="22945" w:name="_Toc531574676"/>
            <w:bookmarkStart w:id="22946" w:name="_Toc531578417"/>
            <w:bookmarkStart w:id="22947" w:name="_Toc531582155"/>
            <w:bookmarkEnd w:id="22944"/>
            <w:bookmarkEnd w:id="22945"/>
            <w:bookmarkEnd w:id="22946"/>
            <w:bookmarkEnd w:id="22947"/>
          </w:p>
        </w:tc>
        <w:tc>
          <w:tcPr>
            <w:tcW w:w="1875" w:type="dxa"/>
            <w:noWrap/>
          </w:tcPr>
          <w:p w14:paraId="577FE5AA" w14:textId="58ACF27C" w:rsidR="00E6227B" w:rsidRPr="000245EB" w:rsidDel="00D10B12" w:rsidRDefault="00F40B70" w:rsidP="00D10B12">
            <w:pPr>
              <w:spacing w:line="288" w:lineRule="auto"/>
              <w:contextualSpacing/>
              <w:rPr>
                <w:ins w:id="22948" w:author="phuong vu" w:date="2018-11-23T13:54:00Z"/>
                <w:del w:id="22949" w:author="Tran Huan" w:date="2018-12-03T01:22:00Z"/>
                <w:rPrChange w:id="22950" w:author="Tran Huan" w:date="2018-11-25T16:08:00Z">
                  <w:rPr>
                    <w:ins w:id="22951" w:author="phuong vu" w:date="2018-11-23T13:54:00Z"/>
                    <w:del w:id="22952" w:author="Tran Huan" w:date="2018-12-03T01:22:00Z"/>
                    <w:lang w:val="en-US"/>
                  </w:rPr>
                </w:rPrChange>
              </w:rPr>
              <w:pPrChange w:id="22953" w:author="Tran Huan" w:date="2018-12-03T01:23:00Z">
                <w:pPr>
                  <w:spacing w:line="276" w:lineRule="auto"/>
                </w:pPr>
              </w:pPrChange>
            </w:pPr>
            <w:ins w:id="22954" w:author="phuong vu" w:date="2018-11-23T14:01:00Z">
              <w:del w:id="22955" w:author="Tran Huan" w:date="2018-12-03T01:22:00Z">
                <w:r w:rsidRPr="000245EB" w:rsidDel="00D10B12">
                  <w:rPr>
                    <w:rPrChange w:id="22956" w:author="Tran Huan" w:date="2018-11-25T16:08:00Z">
                      <w:rPr>
                        <w:lang w:val="en-US"/>
                      </w:rPr>
                    </w:rPrChange>
                  </w:rPr>
                  <w:delText>ID nhân viên trả quần áo.</w:delText>
                </w:r>
              </w:del>
            </w:ins>
            <w:bookmarkStart w:id="22957" w:name="_Toc531570829"/>
            <w:bookmarkStart w:id="22958" w:name="_Toc531574677"/>
            <w:bookmarkStart w:id="22959" w:name="_Toc531578418"/>
            <w:bookmarkStart w:id="22960" w:name="_Toc531582156"/>
            <w:bookmarkEnd w:id="22957"/>
            <w:bookmarkEnd w:id="22958"/>
            <w:bookmarkEnd w:id="22959"/>
            <w:bookmarkEnd w:id="22960"/>
          </w:p>
        </w:tc>
        <w:bookmarkStart w:id="22961" w:name="_Toc531570830"/>
        <w:bookmarkStart w:id="22962" w:name="_Toc531574678"/>
        <w:bookmarkStart w:id="22963" w:name="_Toc531578419"/>
        <w:bookmarkStart w:id="22964" w:name="_Toc531582157"/>
        <w:bookmarkEnd w:id="22961"/>
        <w:bookmarkEnd w:id="22962"/>
        <w:bookmarkEnd w:id="22963"/>
        <w:bookmarkEnd w:id="22964"/>
      </w:tr>
      <w:tr w:rsidR="00E6227B" w:rsidRPr="00CF0C7E" w:rsidDel="00D10B12" w14:paraId="3DE4CAB8" w14:textId="040851EC" w:rsidTr="00376EE3">
        <w:trPr>
          <w:trHeight w:val="300"/>
          <w:ins w:id="22965" w:author="phuong vu" w:date="2018-11-23T13:54:00Z"/>
          <w:del w:id="22966" w:author="Tran Huan" w:date="2018-12-03T01:22:00Z"/>
        </w:trPr>
        <w:tc>
          <w:tcPr>
            <w:tcW w:w="708" w:type="dxa"/>
            <w:noWrap/>
            <w:vAlign w:val="center"/>
            <w:hideMark/>
          </w:tcPr>
          <w:p w14:paraId="23C3A8E9" w14:textId="308C2F3A" w:rsidR="00E6227B" w:rsidRPr="00FD2760" w:rsidDel="00D10B12" w:rsidRDefault="00E6227B" w:rsidP="00D10B12">
            <w:pPr>
              <w:spacing w:line="288" w:lineRule="auto"/>
              <w:contextualSpacing/>
              <w:jc w:val="center"/>
              <w:rPr>
                <w:ins w:id="22967" w:author="phuong vu" w:date="2018-11-23T13:54:00Z"/>
                <w:del w:id="22968" w:author="Tran Huan" w:date="2018-12-03T01:22:00Z"/>
                <w:lang w:val="en-US"/>
              </w:rPr>
              <w:pPrChange w:id="22969" w:author="Tran Huan" w:date="2018-12-03T01:23:00Z">
                <w:pPr>
                  <w:spacing w:line="276" w:lineRule="auto"/>
                  <w:jc w:val="center"/>
                </w:pPr>
              </w:pPrChange>
            </w:pPr>
            <w:ins w:id="22970" w:author="phuong vu" w:date="2018-11-23T13:54:00Z">
              <w:del w:id="22971" w:author="Tran Huan" w:date="2018-12-03T01:22:00Z">
                <w:r w:rsidDel="00D10B12">
                  <w:rPr>
                    <w:lang w:val="en-US"/>
                  </w:rPr>
                  <w:delText>1</w:delText>
                </w:r>
              </w:del>
            </w:ins>
            <w:ins w:id="22972" w:author="phuong vu" w:date="2018-11-23T14:03:00Z">
              <w:del w:id="22973" w:author="Tran Huan" w:date="2018-12-03T01:22:00Z">
                <w:r w:rsidR="00F40B70" w:rsidDel="00D10B12">
                  <w:rPr>
                    <w:lang w:val="en-US"/>
                  </w:rPr>
                  <w:delText>1</w:delText>
                </w:r>
              </w:del>
            </w:ins>
            <w:bookmarkStart w:id="22974" w:name="_Toc531570831"/>
            <w:bookmarkStart w:id="22975" w:name="_Toc531574679"/>
            <w:bookmarkStart w:id="22976" w:name="_Toc531578420"/>
            <w:bookmarkStart w:id="22977" w:name="_Toc531582158"/>
            <w:bookmarkEnd w:id="22974"/>
            <w:bookmarkEnd w:id="22975"/>
            <w:bookmarkEnd w:id="22976"/>
            <w:bookmarkEnd w:id="22977"/>
          </w:p>
        </w:tc>
        <w:tc>
          <w:tcPr>
            <w:tcW w:w="1993" w:type="dxa"/>
            <w:noWrap/>
            <w:hideMark/>
          </w:tcPr>
          <w:p w14:paraId="2433B542" w14:textId="0CFC83C3" w:rsidR="00E6227B" w:rsidRPr="00FD2760" w:rsidDel="00D10B12" w:rsidRDefault="00E6227B" w:rsidP="00D10B12">
            <w:pPr>
              <w:spacing w:line="288" w:lineRule="auto"/>
              <w:contextualSpacing/>
              <w:rPr>
                <w:ins w:id="22978" w:author="phuong vu" w:date="2018-11-23T13:54:00Z"/>
                <w:del w:id="22979" w:author="Tran Huan" w:date="2018-12-03T01:22:00Z"/>
              </w:rPr>
              <w:pPrChange w:id="22980" w:author="Tran Huan" w:date="2018-12-03T01:23:00Z">
                <w:pPr>
                  <w:spacing w:line="276" w:lineRule="auto"/>
                </w:pPr>
              </w:pPrChange>
            </w:pPr>
            <w:ins w:id="22981" w:author="phuong vu" w:date="2018-11-23T13:54:00Z">
              <w:del w:id="22982" w:author="Tran Huan" w:date="2018-12-03T01:22:00Z">
                <w:r w:rsidRPr="00FD2760" w:rsidDel="00D10B12">
                  <w:delText>status</w:delText>
                </w:r>
                <w:bookmarkStart w:id="22983" w:name="_Toc531570832"/>
                <w:bookmarkStart w:id="22984" w:name="_Toc531574680"/>
                <w:bookmarkStart w:id="22985" w:name="_Toc531578421"/>
                <w:bookmarkStart w:id="22986" w:name="_Toc531582159"/>
                <w:bookmarkEnd w:id="22983"/>
                <w:bookmarkEnd w:id="22984"/>
                <w:bookmarkEnd w:id="22985"/>
                <w:bookmarkEnd w:id="22986"/>
              </w:del>
            </w:ins>
          </w:p>
        </w:tc>
        <w:tc>
          <w:tcPr>
            <w:tcW w:w="1300" w:type="dxa"/>
            <w:noWrap/>
            <w:hideMark/>
          </w:tcPr>
          <w:p w14:paraId="6EBD6ACF" w14:textId="109A31FA" w:rsidR="00E6227B" w:rsidRPr="00FD2760" w:rsidDel="00D10B12" w:rsidRDefault="00E6227B" w:rsidP="00D10B12">
            <w:pPr>
              <w:spacing w:line="288" w:lineRule="auto"/>
              <w:contextualSpacing/>
              <w:rPr>
                <w:ins w:id="22987" w:author="phuong vu" w:date="2018-11-23T13:54:00Z"/>
                <w:del w:id="22988" w:author="Tran Huan" w:date="2018-12-03T01:22:00Z"/>
                <w:lang w:val="en-US"/>
              </w:rPr>
              <w:pPrChange w:id="22989" w:author="Tran Huan" w:date="2018-12-03T01:23:00Z">
                <w:pPr>
                  <w:spacing w:line="276" w:lineRule="auto"/>
                </w:pPr>
              </w:pPrChange>
            </w:pPr>
            <w:ins w:id="22990" w:author="phuong vu" w:date="2018-11-23T13:54:00Z">
              <w:del w:id="22991" w:author="Tran Huan" w:date="2018-12-03T01:22:00Z">
                <w:r w:rsidRPr="00FD2760" w:rsidDel="00D10B12">
                  <w:delText>character varying</w:delText>
                </w:r>
                <w:bookmarkStart w:id="22992" w:name="_Toc531570833"/>
                <w:bookmarkStart w:id="22993" w:name="_Toc531574681"/>
                <w:bookmarkStart w:id="22994" w:name="_Toc531578422"/>
                <w:bookmarkStart w:id="22995" w:name="_Toc531582160"/>
                <w:bookmarkEnd w:id="22992"/>
                <w:bookmarkEnd w:id="22993"/>
                <w:bookmarkEnd w:id="22994"/>
                <w:bookmarkEnd w:id="22995"/>
              </w:del>
            </w:ins>
          </w:p>
        </w:tc>
        <w:tc>
          <w:tcPr>
            <w:tcW w:w="1054" w:type="dxa"/>
            <w:noWrap/>
            <w:hideMark/>
          </w:tcPr>
          <w:p w14:paraId="73B76C20" w14:textId="067C0264" w:rsidR="00E6227B" w:rsidRPr="00FD2760" w:rsidDel="00D10B12" w:rsidRDefault="00E6227B" w:rsidP="00D10B12">
            <w:pPr>
              <w:spacing w:line="288" w:lineRule="auto"/>
              <w:contextualSpacing/>
              <w:jc w:val="center"/>
              <w:rPr>
                <w:ins w:id="22996" w:author="phuong vu" w:date="2018-11-23T13:54:00Z"/>
                <w:del w:id="22997" w:author="Tran Huan" w:date="2018-12-03T01:22:00Z"/>
              </w:rPr>
              <w:pPrChange w:id="22998" w:author="Tran Huan" w:date="2018-12-03T01:23:00Z">
                <w:pPr>
                  <w:spacing w:line="276" w:lineRule="auto"/>
                  <w:jc w:val="center"/>
                </w:pPr>
              </w:pPrChange>
            </w:pPr>
            <w:bookmarkStart w:id="22999" w:name="_Toc531570834"/>
            <w:bookmarkStart w:id="23000" w:name="_Toc531574682"/>
            <w:bookmarkStart w:id="23001" w:name="_Toc531578423"/>
            <w:bookmarkStart w:id="23002" w:name="_Toc531582161"/>
            <w:bookmarkEnd w:id="22999"/>
            <w:bookmarkEnd w:id="23000"/>
            <w:bookmarkEnd w:id="23001"/>
            <w:bookmarkEnd w:id="23002"/>
          </w:p>
        </w:tc>
        <w:tc>
          <w:tcPr>
            <w:tcW w:w="838" w:type="dxa"/>
            <w:noWrap/>
            <w:hideMark/>
          </w:tcPr>
          <w:p w14:paraId="5EBBFB3D" w14:textId="5E745D24" w:rsidR="00E6227B" w:rsidRPr="00FD2760" w:rsidDel="00D10B12" w:rsidRDefault="00E6227B" w:rsidP="00D10B12">
            <w:pPr>
              <w:spacing w:line="288" w:lineRule="auto"/>
              <w:contextualSpacing/>
              <w:jc w:val="center"/>
              <w:rPr>
                <w:ins w:id="23003" w:author="phuong vu" w:date="2018-11-23T13:54:00Z"/>
                <w:del w:id="23004" w:author="Tran Huan" w:date="2018-12-03T01:22:00Z"/>
              </w:rPr>
              <w:pPrChange w:id="23005" w:author="Tran Huan" w:date="2018-12-03T01:23:00Z">
                <w:pPr>
                  <w:spacing w:line="276" w:lineRule="auto"/>
                  <w:jc w:val="center"/>
                </w:pPr>
              </w:pPrChange>
            </w:pPr>
            <w:bookmarkStart w:id="23006" w:name="_Toc531570835"/>
            <w:bookmarkStart w:id="23007" w:name="_Toc531574683"/>
            <w:bookmarkStart w:id="23008" w:name="_Toc531578424"/>
            <w:bookmarkStart w:id="23009" w:name="_Toc531582162"/>
            <w:bookmarkEnd w:id="23006"/>
            <w:bookmarkEnd w:id="23007"/>
            <w:bookmarkEnd w:id="23008"/>
            <w:bookmarkEnd w:id="23009"/>
          </w:p>
        </w:tc>
        <w:tc>
          <w:tcPr>
            <w:tcW w:w="962" w:type="dxa"/>
            <w:noWrap/>
            <w:hideMark/>
          </w:tcPr>
          <w:p w14:paraId="6CA2377D" w14:textId="31260B5D" w:rsidR="00E6227B" w:rsidRPr="00FD2760" w:rsidDel="00D10B12" w:rsidRDefault="00E6227B" w:rsidP="00D10B12">
            <w:pPr>
              <w:spacing w:line="288" w:lineRule="auto"/>
              <w:contextualSpacing/>
              <w:jc w:val="center"/>
              <w:rPr>
                <w:ins w:id="23010" w:author="phuong vu" w:date="2018-11-23T13:54:00Z"/>
                <w:del w:id="23011" w:author="Tran Huan" w:date="2018-12-03T01:22:00Z"/>
              </w:rPr>
              <w:pPrChange w:id="23012" w:author="Tran Huan" w:date="2018-12-03T01:23:00Z">
                <w:pPr>
                  <w:spacing w:line="276" w:lineRule="auto"/>
                  <w:jc w:val="center"/>
                </w:pPr>
              </w:pPrChange>
            </w:pPr>
            <w:bookmarkStart w:id="23013" w:name="_Toc531570836"/>
            <w:bookmarkStart w:id="23014" w:name="_Toc531574684"/>
            <w:bookmarkStart w:id="23015" w:name="_Toc531578425"/>
            <w:bookmarkStart w:id="23016" w:name="_Toc531582163"/>
            <w:bookmarkEnd w:id="23013"/>
            <w:bookmarkEnd w:id="23014"/>
            <w:bookmarkEnd w:id="23015"/>
            <w:bookmarkEnd w:id="23016"/>
          </w:p>
        </w:tc>
        <w:tc>
          <w:tcPr>
            <w:tcW w:w="1875" w:type="dxa"/>
            <w:noWrap/>
            <w:hideMark/>
          </w:tcPr>
          <w:p w14:paraId="26379891" w14:textId="33D16B26" w:rsidR="00E6227B" w:rsidRPr="00F40B70" w:rsidDel="00D10B12" w:rsidRDefault="00E6227B" w:rsidP="00D10B12">
            <w:pPr>
              <w:keepNext/>
              <w:spacing w:line="288" w:lineRule="auto"/>
              <w:contextualSpacing/>
              <w:rPr>
                <w:ins w:id="23017" w:author="phuong vu" w:date="2018-11-23T13:54:00Z"/>
                <w:del w:id="23018" w:author="Tran Huan" w:date="2018-12-03T01:22:00Z"/>
                <w:lang w:val="en-US"/>
                <w:rPrChange w:id="23019" w:author="phuong vu" w:date="2018-11-23T14:02:00Z">
                  <w:rPr>
                    <w:ins w:id="23020" w:author="phuong vu" w:date="2018-11-23T13:54:00Z"/>
                    <w:del w:id="23021" w:author="Tran Huan" w:date="2018-12-03T01:22:00Z"/>
                  </w:rPr>
                </w:rPrChange>
              </w:rPr>
              <w:pPrChange w:id="23022" w:author="Tran Huan" w:date="2018-12-03T01:23:00Z">
                <w:pPr>
                  <w:keepNext/>
                  <w:spacing w:line="276" w:lineRule="auto"/>
                </w:pPr>
              </w:pPrChange>
            </w:pPr>
            <w:ins w:id="23023" w:author="phuong vu" w:date="2018-11-23T13:54:00Z">
              <w:del w:id="23024" w:author="Tran Huan" w:date="2018-12-03T01:22:00Z">
                <w:r w:rsidRPr="00FD2760" w:rsidDel="00D10B12">
                  <w:delText xml:space="preserve">Trạng thái </w:delText>
                </w:r>
              </w:del>
            </w:ins>
            <w:ins w:id="23025" w:author="phuong vu" w:date="2018-11-23T14:02:00Z">
              <w:del w:id="23026" w:author="Tran Huan" w:date="2018-12-03T01:22:00Z">
                <w:r w:rsidR="00F40B70" w:rsidDel="00D10B12">
                  <w:rPr>
                    <w:lang w:val="en-US"/>
                  </w:rPr>
                  <w:delText>biên nhận</w:delText>
                </w:r>
              </w:del>
            </w:ins>
            <w:bookmarkStart w:id="23027" w:name="_Toc531570837"/>
            <w:bookmarkStart w:id="23028" w:name="_Toc531574685"/>
            <w:bookmarkStart w:id="23029" w:name="_Toc531578426"/>
            <w:bookmarkStart w:id="23030" w:name="_Toc531582164"/>
            <w:bookmarkEnd w:id="23027"/>
            <w:bookmarkEnd w:id="23028"/>
            <w:bookmarkEnd w:id="23029"/>
            <w:bookmarkEnd w:id="23030"/>
          </w:p>
        </w:tc>
        <w:bookmarkStart w:id="23031" w:name="_Toc531570838"/>
        <w:bookmarkStart w:id="23032" w:name="_Toc531574686"/>
        <w:bookmarkStart w:id="23033" w:name="_Toc531578427"/>
        <w:bookmarkStart w:id="23034" w:name="_Toc531582165"/>
        <w:bookmarkEnd w:id="23031"/>
        <w:bookmarkEnd w:id="23032"/>
        <w:bookmarkEnd w:id="23033"/>
        <w:bookmarkEnd w:id="23034"/>
      </w:tr>
    </w:tbl>
    <w:p w14:paraId="431FAAF7" w14:textId="1A46DB34" w:rsidR="00F40B70" w:rsidRPr="000245EB" w:rsidDel="00266AC8" w:rsidRDefault="00376EE3" w:rsidP="00D10B12">
      <w:pPr>
        <w:pStyle w:val="Caption"/>
        <w:spacing w:after="0" w:line="288" w:lineRule="auto"/>
        <w:contextualSpacing/>
        <w:rPr>
          <w:ins w:id="23035" w:author="phuong vu" w:date="2018-11-23T14:04:00Z"/>
          <w:del w:id="23036" w:author="Tran Huan" w:date="2018-11-25T23:41:00Z"/>
          <w:b/>
          <w:iCs w:val="0"/>
          <w:rPrChange w:id="23037" w:author="Tran Huan" w:date="2018-11-25T16:08:00Z">
            <w:rPr>
              <w:ins w:id="23038" w:author="phuong vu" w:date="2018-11-23T14:04:00Z"/>
              <w:del w:id="23039" w:author="Tran Huan" w:date="2018-11-25T23:41:00Z"/>
              <w:b/>
              <w:i/>
              <w:iCs/>
              <w:szCs w:val="18"/>
              <w:lang w:val="en-US"/>
            </w:rPr>
          </w:rPrChange>
        </w:rPr>
        <w:pPrChange w:id="23040" w:author="Tran Huan" w:date="2018-12-03T01:23:00Z">
          <w:pPr>
            <w:jc w:val="left"/>
          </w:pPr>
        </w:pPrChange>
      </w:pPr>
      <w:ins w:id="23041" w:author="phuong vu" w:date="2018-11-23T14:21:00Z">
        <w:del w:id="23042" w:author="Tran Huan" w:date="2018-11-25T23:41:00Z">
          <w:r w:rsidDel="00266AC8">
            <w:delText xml:space="preserve">Bảng </w:delText>
          </w:r>
        </w:del>
      </w:ins>
      <w:ins w:id="23043" w:author="phuong vu" w:date="2018-11-23T15:14:00Z">
        <w:del w:id="23044" w:author="Tran Huan" w:date="2018-11-25T23:41:00Z">
          <w:r w:rsidR="00E95F1B" w:rsidDel="00266AC8">
            <w:fldChar w:fldCharType="begin"/>
          </w:r>
          <w:r w:rsidR="00E95F1B" w:rsidDel="00266AC8">
            <w:delInstrText xml:space="preserve"> STYLEREF 1 \s </w:delInstrText>
          </w:r>
        </w:del>
      </w:ins>
      <w:del w:id="23045" w:author="Tran Huan" w:date="2018-11-25T23:41:00Z">
        <w:r w:rsidR="00E95F1B" w:rsidDel="00266AC8">
          <w:fldChar w:fldCharType="separate"/>
        </w:r>
        <w:r w:rsidR="00B607D9" w:rsidDel="00266AC8">
          <w:rPr>
            <w:noProof/>
          </w:rPr>
          <w:delText>3</w:delText>
        </w:r>
      </w:del>
      <w:ins w:id="23046" w:author="phuong vu" w:date="2018-11-23T15:14:00Z">
        <w:del w:id="23047" w:author="Tran Huan" w:date="2018-11-25T23:41: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23048" w:author="Tran Huan" w:date="2018-11-25T23:41:00Z">
        <w:r w:rsidR="00E95F1B" w:rsidDel="00266AC8">
          <w:fldChar w:fldCharType="end"/>
        </w:r>
      </w:del>
      <w:ins w:id="23049" w:author="phuong vu" w:date="2018-11-23T14:21:00Z">
        <w:del w:id="23050" w:author="Tran Huan" w:date="2018-11-25T23:41:00Z">
          <w:r w:rsidRPr="000245EB" w:rsidDel="00266AC8">
            <w:rPr>
              <w:i/>
              <w:iCs w:val="0"/>
              <w:rPrChange w:id="23051" w:author="Tran Huan" w:date="2018-11-25T16:08:00Z">
                <w:rPr>
                  <w:i/>
                  <w:iCs/>
                  <w:lang w:val="en-US"/>
                </w:rPr>
              </w:rPrChange>
            </w:rPr>
            <w:delText xml:space="preserve"> Bảng dữ liệu biên nhận</w:delText>
          </w:r>
        </w:del>
      </w:ins>
      <w:bookmarkStart w:id="23052" w:name="_Toc531570839"/>
      <w:bookmarkStart w:id="23053" w:name="_Toc531574687"/>
      <w:bookmarkStart w:id="23054" w:name="_Toc531578428"/>
      <w:bookmarkStart w:id="23055" w:name="_Toc531582166"/>
      <w:bookmarkEnd w:id="23052"/>
      <w:bookmarkEnd w:id="23053"/>
      <w:bookmarkEnd w:id="23054"/>
      <w:bookmarkEnd w:id="23055"/>
    </w:p>
    <w:p w14:paraId="32F9A1F2" w14:textId="5B43AC16" w:rsidR="00F40B70" w:rsidDel="00D10B12" w:rsidRDefault="00F40B70" w:rsidP="00D10B12">
      <w:pPr>
        <w:spacing w:after="0" w:line="288" w:lineRule="auto"/>
        <w:contextualSpacing/>
        <w:rPr>
          <w:ins w:id="23056" w:author="phuong vu" w:date="2018-11-23T14:06:00Z"/>
          <w:del w:id="23057" w:author="Tran Huan" w:date="2018-12-03T01:22:00Z"/>
          <w:b/>
          <w:lang w:val="en-US"/>
        </w:rPr>
        <w:pPrChange w:id="23058" w:author="Tran Huan" w:date="2018-12-03T01:23:00Z">
          <w:pPr>
            <w:spacing w:line="276" w:lineRule="auto"/>
          </w:pPr>
        </w:pPrChange>
      </w:pPr>
      <w:ins w:id="23059" w:author="phuong vu" w:date="2018-11-23T14:04:00Z">
        <w:del w:id="23060" w:author="Tran Huan" w:date="2018-12-03T01:22:00Z">
          <w:r w:rsidDel="00D10B12">
            <w:rPr>
              <w:b/>
              <w:lang w:val="en-US"/>
            </w:rPr>
            <w:delText>BẢNG</w:delText>
          </w:r>
        </w:del>
      </w:ins>
      <w:ins w:id="23061" w:author="phuong vu" w:date="2018-11-23T14:05:00Z">
        <w:del w:id="23062" w:author="Tran Huan" w:date="2018-12-03T01:22:00Z">
          <w:r w:rsidDel="00D10B12">
            <w:rPr>
              <w:b/>
              <w:lang w:val="en-US"/>
            </w:rPr>
            <w:delText xml:space="preserve"> RECEIPT_DETAIL</w:delText>
          </w:r>
        </w:del>
      </w:ins>
      <w:bookmarkStart w:id="23063" w:name="_Toc531570840"/>
      <w:bookmarkStart w:id="23064" w:name="_Toc531574688"/>
      <w:bookmarkStart w:id="23065" w:name="_Toc531578429"/>
      <w:bookmarkStart w:id="23066" w:name="_Toc531582167"/>
      <w:bookmarkEnd w:id="23063"/>
      <w:bookmarkEnd w:id="23064"/>
      <w:bookmarkEnd w:id="23065"/>
      <w:bookmarkEnd w:id="23066"/>
    </w:p>
    <w:tbl>
      <w:tblPr>
        <w:tblStyle w:val="TableGrid"/>
        <w:tblW w:w="8890" w:type="dxa"/>
        <w:tblLook w:val="04A0" w:firstRow="1" w:lastRow="0" w:firstColumn="1" w:lastColumn="0" w:noHBand="0" w:noVBand="1"/>
        <w:tblPrChange w:id="23067" w:author="Tran Huan" w:date="2018-11-25T23:46:00Z">
          <w:tblPr>
            <w:tblStyle w:val="TableGrid"/>
            <w:tblW w:w="8725" w:type="dxa"/>
            <w:tblLook w:val="04A0" w:firstRow="1" w:lastRow="0" w:firstColumn="1" w:lastColumn="0" w:noHBand="0" w:noVBand="1"/>
          </w:tblPr>
        </w:tblPrChange>
      </w:tblPr>
      <w:tblGrid>
        <w:gridCol w:w="815"/>
        <w:gridCol w:w="2007"/>
        <w:gridCol w:w="1286"/>
        <w:gridCol w:w="981"/>
        <w:gridCol w:w="838"/>
        <w:gridCol w:w="1399"/>
        <w:gridCol w:w="1594"/>
        <w:tblGridChange w:id="23068">
          <w:tblGrid>
            <w:gridCol w:w="702"/>
            <w:gridCol w:w="1985"/>
            <w:gridCol w:w="1286"/>
            <w:gridCol w:w="981"/>
            <w:gridCol w:w="830"/>
            <w:gridCol w:w="1399"/>
            <w:gridCol w:w="1594"/>
          </w:tblGrid>
        </w:tblGridChange>
      </w:tblGrid>
      <w:tr w:rsidR="00DB4132" w:rsidRPr="00CF0C7E" w:rsidDel="00D10B12" w14:paraId="4BCE3729" w14:textId="3CFCAFD6" w:rsidTr="00266AC8">
        <w:trPr>
          <w:trHeight w:val="300"/>
          <w:ins w:id="23069" w:author="phuong vu" w:date="2018-11-23T14:07:00Z"/>
          <w:del w:id="23070" w:author="Tran Huan" w:date="2018-12-03T01:22:00Z"/>
          <w:trPrChange w:id="23071" w:author="Tran Huan" w:date="2018-11-25T23:46:00Z">
            <w:trPr>
              <w:trHeight w:val="300"/>
            </w:trPr>
          </w:trPrChange>
        </w:trPr>
        <w:tc>
          <w:tcPr>
            <w:tcW w:w="815" w:type="dxa"/>
            <w:noWrap/>
            <w:vAlign w:val="center"/>
            <w:hideMark/>
            <w:tcPrChange w:id="23072" w:author="Tran Huan" w:date="2018-11-25T23:46:00Z">
              <w:tcPr>
                <w:tcW w:w="708" w:type="dxa"/>
                <w:noWrap/>
                <w:vAlign w:val="center"/>
                <w:hideMark/>
              </w:tcPr>
            </w:tcPrChange>
          </w:tcPr>
          <w:p w14:paraId="56936AF9" w14:textId="49EADFED" w:rsidR="00F40B70" w:rsidRPr="00CF0C7E" w:rsidDel="00D10B12" w:rsidRDefault="00F40B70" w:rsidP="00D10B12">
            <w:pPr>
              <w:spacing w:line="288" w:lineRule="auto"/>
              <w:contextualSpacing/>
              <w:jc w:val="center"/>
              <w:rPr>
                <w:ins w:id="23073" w:author="phuong vu" w:date="2018-11-23T14:07:00Z"/>
                <w:del w:id="23074" w:author="Tran Huan" w:date="2018-12-03T01:22:00Z"/>
                <w:b/>
                <w:bCs/>
              </w:rPr>
              <w:pPrChange w:id="23075" w:author="Tran Huan" w:date="2018-12-03T01:23:00Z">
                <w:pPr>
                  <w:spacing w:line="276" w:lineRule="auto"/>
                  <w:jc w:val="center"/>
                </w:pPr>
              </w:pPrChange>
            </w:pPr>
            <w:ins w:id="23076" w:author="phuong vu" w:date="2018-11-23T14:07:00Z">
              <w:del w:id="23077" w:author="Tran Huan" w:date="2018-12-03T01:22:00Z">
                <w:r w:rsidRPr="00CF0C7E" w:rsidDel="00D10B12">
                  <w:rPr>
                    <w:b/>
                    <w:bCs/>
                    <w:lang w:val="da-DK"/>
                  </w:rPr>
                  <w:delText>STT</w:delText>
                </w:r>
                <w:bookmarkStart w:id="23078" w:name="_Toc531570841"/>
                <w:bookmarkStart w:id="23079" w:name="_Toc531574689"/>
                <w:bookmarkStart w:id="23080" w:name="_Toc531578430"/>
                <w:bookmarkStart w:id="23081" w:name="_Toc531582168"/>
                <w:bookmarkEnd w:id="23078"/>
                <w:bookmarkEnd w:id="23079"/>
                <w:bookmarkEnd w:id="23080"/>
                <w:bookmarkEnd w:id="23081"/>
              </w:del>
            </w:ins>
          </w:p>
        </w:tc>
        <w:tc>
          <w:tcPr>
            <w:tcW w:w="1985" w:type="dxa"/>
            <w:noWrap/>
            <w:vAlign w:val="center"/>
            <w:hideMark/>
            <w:tcPrChange w:id="23082" w:author="Tran Huan" w:date="2018-11-25T23:46:00Z">
              <w:tcPr>
                <w:tcW w:w="1863" w:type="dxa"/>
                <w:noWrap/>
                <w:vAlign w:val="center"/>
                <w:hideMark/>
              </w:tcPr>
            </w:tcPrChange>
          </w:tcPr>
          <w:p w14:paraId="707BB9A1" w14:textId="74E9FE5E" w:rsidR="00F40B70" w:rsidRPr="00CF0C7E" w:rsidDel="00D10B12" w:rsidRDefault="00F40B70" w:rsidP="00D10B12">
            <w:pPr>
              <w:spacing w:line="288" w:lineRule="auto"/>
              <w:contextualSpacing/>
              <w:jc w:val="center"/>
              <w:rPr>
                <w:ins w:id="23083" w:author="phuong vu" w:date="2018-11-23T14:07:00Z"/>
                <w:del w:id="23084" w:author="Tran Huan" w:date="2018-12-03T01:22:00Z"/>
                <w:b/>
                <w:bCs/>
              </w:rPr>
              <w:pPrChange w:id="23085" w:author="Tran Huan" w:date="2018-12-03T01:23:00Z">
                <w:pPr>
                  <w:spacing w:line="276" w:lineRule="auto"/>
                  <w:jc w:val="center"/>
                </w:pPr>
              </w:pPrChange>
            </w:pPr>
            <w:ins w:id="23086" w:author="phuong vu" w:date="2018-11-23T14:07:00Z">
              <w:del w:id="23087" w:author="Tran Huan" w:date="2018-12-03T01:22:00Z">
                <w:r w:rsidRPr="00CF0C7E" w:rsidDel="00D10B12">
                  <w:rPr>
                    <w:b/>
                    <w:bCs/>
                    <w:lang w:val="da-DK"/>
                  </w:rPr>
                  <w:delText>Tên trường</w:delText>
                </w:r>
                <w:bookmarkStart w:id="23088" w:name="_Toc531570842"/>
                <w:bookmarkStart w:id="23089" w:name="_Toc531574690"/>
                <w:bookmarkStart w:id="23090" w:name="_Toc531578431"/>
                <w:bookmarkStart w:id="23091" w:name="_Toc531582169"/>
                <w:bookmarkEnd w:id="23088"/>
                <w:bookmarkEnd w:id="23089"/>
                <w:bookmarkEnd w:id="23090"/>
                <w:bookmarkEnd w:id="23091"/>
              </w:del>
            </w:ins>
          </w:p>
        </w:tc>
        <w:tc>
          <w:tcPr>
            <w:tcW w:w="1286" w:type="dxa"/>
            <w:noWrap/>
            <w:vAlign w:val="center"/>
            <w:hideMark/>
            <w:tcPrChange w:id="23092" w:author="Tran Huan" w:date="2018-11-25T23:46:00Z">
              <w:tcPr>
                <w:tcW w:w="1300" w:type="dxa"/>
                <w:noWrap/>
                <w:vAlign w:val="center"/>
                <w:hideMark/>
              </w:tcPr>
            </w:tcPrChange>
          </w:tcPr>
          <w:p w14:paraId="558D5A43" w14:textId="05740116" w:rsidR="00F40B70" w:rsidRPr="00CF0C7E" w:rsidDel="00D10B12" w:rsidRDefault="00F40B70" w:rsidP="00D10B12">
            <w:pPr>
              <w:spacing w:line="288" w:lineRule="auto"/>
              <w:contextualSpacing/>
              <w:jc w:val="center"/>
              <w:rPr>
                <w:ins w:id="23093" w:author="phuong vu" w:date="2018-11-23T14:07:00Z"/>
                <w:del w:id="23094" w:author="Tran Huan" w:date="2018-12-03T01:22:00Z"/>
                <w:b/>
                <w:bCs/>
              </w:rPr>
              <w:pPrChange w:id="23095" w:author="Tran Huan" w:date="2018-12-03T01:23:00Z">
                <w:pPr>
                  <w:spacing w:line="276" w:lineRule="auto"/>
                  <w:jc w:val="center"/>
                </w:pPr>
              </w:pPrChange>
            </w:pPr>
            <w:ins w:id="23096" w:author="phuong vu" w:date="2018-11-23T14:07:00Z">
              <w:del w:id="23097" w:author="Tran Huan" w:date="2018-12-03T01:22:00Z">
                <w:r w:rsidRPr="00CF0C7E" w:rsidDel="00D10B12">
                  <w:rPr>
                    <w:b/>
                    <w:bCs/>
                    <w:lang w:val="da-DK"/>
                  </w:rPr>
                  <w:delText>Kiểu</w:delText>
                </w:r>
                <w:bookmarkStart w:id="23098" w:name="_Toc531570843"/>
                <w:bookmarkStart w:id="23099" w:name="_Toc531574691"/>
                <w:bookmarkStart w:id="23100" w:name="_Toc531578432"/>
                <w:bookmarkStart w:id="23101" w:name="_Toc531582170"/>
                <w:bookmarkEnd w:id="23098"/>
                <w:bookmarkEnd w:id="23099"/>
                <w:bookmarkEnd w:id="23100"/>
                <w:bookmarkEnd w:id="23101"/>
              </w:del>
            </w:ins>
          </w:p>
        </w:tc>
        <w:tc>
          <w:tcPr>
            <w:tcW w:w="981" w:type="dxa"/>
            <w:noWrap/>
            <w:vAlign w:val="center"/>
            <w:hideMark/>
            <w:tcPrChange w:id="23102" w:author="Tran Huan" w:date="2018-11-25T23:46:00Z">
              <w:tcPr>
                <w:tcW w:w="991" w:type="dxa"/>
                <w:noWrap/>
                <w:vAlign w:val="center"/>
                <w:hideMark/>
              </w:tcPr>
            </w:tcPrChange>
          </w:tcPr>
          <w:p w14:paraId="2ACC9116" w14:textId="63102406" w:rsidR="00F40B70" w:rsidRPr="00CF0C7E" w:rsidDel="00D10B12" w:rsidRDefault="00F40B70" w:rsidP="00D10B12">
            <w:pPr>
              <w:spacing w:line="288" w:lineRule="auto"/>
              <w:contextualSpacing/>
              <w:jc w:val="center"/>
              <w:rPr>
                <w:ins w:id="23103" w:author="phuong vu" w:date="2018-11-23T14:07:00Z"/>
                <w:del w:id="23104" w:author="Tran Huan" w:date="2018-12-03T01:22:00Z"/>
                <w:b/>
                <w:bCs/>
              </w:rPr>
              <w:pPrChange w:id="23105" w:author="Tran Huan" w:date="2018-12-03T01:23:00Z">
                <w:pPr>
                  <w:spacing w:line="276" w:lineRule="auto"/>
                  <w:jc w:val="center"/>
                </w:pPr>
              </w:pPrChange>
            </w:pPr>
            <w:ins w:id="23106" w:author="phuong vu" w:date="2018-11-23T14:07:00Z">
              <w:del w:id="23107" w:author="Tran Huan" w:date="2018-12-03T01:22:00Z">
                <w:r w:rsidRPr="00CF0C7E" w:rsidDel="00D10B12">
                  <w:rPr>
                    <w:b/>
                    <w:bCs/>
                    <w:lang w:val="da-DK"/>
                  </w:rPr>
                  <w:delText>Chấp nhận Null</w:delText>
                </w:r>
                <w:bookmarkStart w:id="23108" w:name="_Toc531570844"/>
                <w:bookmarkStart w:id="23109" w:name="_Toc531574692"/>
                <w:bookmarkStart w:id="23110" w:name="_Toc531578433"/>
                <w:bookmarkStart w:id="23111" w:name="_Toc531582171"/>
                <w:bookmarkEnd w:id="23108"/>
                <w:bookmarkEnd w:id="23109"/>
                <w:bookmarkEnd w:id="23110"/>
                <w:bookmarkEnd w:id="23111"/>
              </w:del>
            </w:ins>
          </w:p>
        </w:tc>
        <w:tc>
          <w:tcPr>
            <w:tcW w:w="830" w:type="dxa"/>
            <w:noWrap/>
            <w:vAlign w:val="center"/>
            <w:hideMark/>
            <w:tcPrChange w:id="23112" w:author="Tran Huan" w:date="2018-11-25T23:46:00Z">
              <w:tcPr>
                <w:tcW w:w="838" w:type="dxa"/>
                <w:noWrap/>
                <w:vAlign w:val="center"/>
                <w:hideMark/>
              </w:tcPr>
            </w:tcPrChange>
          </w:tcPr>
          <w:p w14:paraId="04E6BD2E" w14:textId="0AC65338" w:rsidR="00F40B70" w:rsidRPr="00CF0C7E" w:rsidDel="00D10B12" w:rsidRDefault="00F40B70" w:rsidP="00D10B12">
            <w:pPr>
              <w:spacing w:line="288" w:lineRule="auto"/>
              <w:contextualSpacing/>
              <w:jc w:val="center"/>
              <w:rPr>
                <w:ins w:id="23113" w:author="phuong vu" w:date="2018-11-23T14:07:00Z"/>
                <w:del w:id="23114" w:author="Tran Huan" w:date="2018-12-03T01:22:00Z"/>
                <w:b/>
                <w:bCs/>
              </w:rPr>
              <w:pPrChange w:id="23115" w:author="Tran Huan" w:date="2018-12-03T01:23:00Z">
                <w:pPr>
                  <w:spacing w:line="276" w:lineRule="auto"/>
                  <w:jc w:val="center"/>
                </w:pPr>
              </w:pPrChange>
            </w:pPr>
            <w:ins w:id="23116" w:author="phuong vu" w:date="2018-11-23T14:07:00Z">
              <w:del w:id="23117" w:author="Tran Huan" w:date="2018-12-03T01:22:00Z">
                <w:r w:rsidRPr="00CF0C7E" w:rsidDel="00D10B12">
                  <w:rPr>
                    <w:b/>
                    <w:bCs/>
                    <w:lang w:val="da-DK"/>
                  </w:rPr>
                  <w:delText>Khóa chính</w:delText>
                </w:r>
                <w:bookmarkStart w:id="23118" w:name="_Toc531570845"/>
                <w:bookmarkStart w:id="23119" w:name="_Toc531574693"/>
                <w:bookmarkStart w:id="23120" w:name="_Toc531578434"/>
                <w:bookmarkStart w:id="23121" w:name="_Toc531582172"/>
                <w:bookmarkEnd w:id="23118"/>
                <w:bookmarkEnd w:id="23119"/>
                <w:bookmarkEnd w:id="23120"/>
                <w:bookmarkEnd w:id="23121"/>
              </w:del>
            </w:ins>
          </w:p>
        </w:tc>
        <w:tc>
          <w:tcPr>
            <w:tcW w:w="1399" w:type="dxa"/>
            <w:noWrap/>
            <w:vAlign w:val="center"/>
            <w:hideMark/>
            <w:tcPrChange w:id="23122" w:author="Tran Huan" w:date="2018-11-25T23:46:00Z">
              <w:tcPr>
                <w:tcW w:w="1414" w:type="dxa"/>
                <w:noWrap/>
                <w:vAlign w:val="center"/>
                <w:hideMark/>
              </w:tcPr>
            </w:tcPrChange>
          </w:tcPr>
          <w:p w14:paraId="22F44C6E" w14:textId="3D813BC9" w:rsidR="00F40B70" w:rsidRPr="00CF0C7E" w:rsidDel="00D10B12" w:rsidRDefault="00F40B70" w:rsidP="00D10B12">
            <w:pPr>
              <w:spacing w:line="288" w:lineRule="auto"/>
              <w:contextualSpacing/>
              <w:jc w:val="center"/>
              <w:rPr>
                <w:ins w:id="23123" w:author="phuong vu" w:date="2018-11-23T14:07:00Z"/>
                <w:del w:id="23124" w:author="Tran Huan" w:date="2018-12-03T01:22:00Z"/>
                <w:b/>
                <w:bCs/>
              </w:rPr>
              <w:pPrChange w:id="23125" w:author="Tran Huan" w:date="2018-12-03T01:23:00Z">
                <w:pPr>
                  <w:spacing w:line="276" w:lineRule="auto"/>
                  <w:jc w:val="center"/>
                </w:pPr>
              </w:pPrChange>
            </w:pPr>
            <w:ins w:id="23126" w:author="phuong vu" w:date="2018-11-23T14:07:00Z">
              <w:del w:id="23127" w:author="Tran Huan" w:date="2018-12-03T01:22:00Z">
                <w:r w:rsidRPr="00CF0C7E" w:rsidDel="00D10B12">
                  <w:rPr>
                    <w:b/>
                    <w:bCs/>
                    <w:lang w:val="da-DK"/>
                  </w:rPr>
                  <w:delText>Khóa ngoại</w:delText>
                </w:r>
                <w:bookmarkStart w:id="23128" w:name="_Toc531570846"/>
                <w:bookmarkStart w:id="23129" w:name="_Toc531574694"/>
                <w:bookmarkStart w:id="23130" w:name="_Toc531578435"/>
                <w:bookmarkStart w:id="23131" w:name="_Toc531582173"/>
                <w:bookmarkEnd w:id="23128"/>
                <w:bookmarkEnd w:id="23129"/>
                <w:bookmarkEnd w:id="23130"/>
                <w:bookmarkEnd w:id="23131"/>
              </w:del>
            </w:ins>
          </w:p>
        </w:tc>
        <w:tc>
          <w:tcPr>
            <w:tcW w:w="1594" w:type="dxa"/>
            <w:noWrap/>
            <w:vAlign w:val="center"/>
            <w:hideMark/>
            <w:tcPrChange w:id="23132" w:author="Tran Huan" w:date="2018-11-25T23:46:00Z">
              <w:tcPr>
                <w:tcW w:w="1611" w:type="dxa"/>
                <w:noWrap/>
                <w:vAlign w:val="center"/>
                <w:hideMark/>
              </w:tcPr>
            </w:tcPrChange>
          </w:tcPr>
          <w:p w14:paraId="1124CCB7" w14:textId="2933A2E3" w:rsidR="00F40B70" w:rsidRPr="00CF0C7E" w:rsidDel="00D10B12" w:rsidRDefault="00F40B70" w:rsidP="00D10B12">
            <w:pPr>
              <w:spacing w:line="288" w:lineRule="auto"/>
              <w:contextualSpacing/>
              <w:jc w:val="center"/>
              <w:rPr>
                <w:ins w:id="23133" w:author="phuong vu" w:date="2018-11-23T14:07:00Z"/>
                <w:del w:id="23134" w:author="Tran Huan" w:date="2018-12-03T01:22:00Z"/>
                <w:b/>
                <w:bCs/>
              </w:rPr>
              <w:pPrChange w:id="23135" w:author="Tran Huan" w:date="2018-12-03T01:23:00Z">
                <w:pPr>
                  <w:spacing w:line="276" w:lineRule="auto"/>
                  <w:jc w:val="center"/>
                </w:pPr>
              </w:pPrChange>
            </w:pPr>
            <w:ins w:id="23136" w:author="phuong vu" w:date="2018-11-23T14:07:00Z">
              <w:del w:id="23137" w:author="Tran Huan" w:date="2018-12-03T01:22:00Z">
                <w:r w:rsidRPr="00CF0C7E" w:rsidDel="00D10B12">
                  <w:rPr>
                    <w:b/>
                    <w:bCs/>
                    <w:lang w:val="da-DK"/>
                  </w:rPr>
                  <w:delText>Mô tả</w:delText>
                </w:r>
                <w:bookmarkStart w:id="23138" w:name="_Toc531570847"/>
                <w:bookmarkStart w:id="23139" w:name="_Toc531574695"/>
                <w:bookmarkStart w:id="23140" w:name="_Toc531578436"/>
                <w:bookmarkStart w:id="23141" w:name="_Toc531582174"/>
                <w:bookmarkEnd w:id="23138"/>
                <w:bookmarkEnd w:id="23139"/>
                <w:bookmarkEnd w:id="23140"/>
                <w:bookmarkEnd w:id="23141"/>
              </w:del>
            </w:ins>
          </w:p>
        </w:tc>
        <w:bookmarkStart w:id="23142" w:name="_Toc531570848"/>
        <w:bookmarkStart w:id="23143" w:name="_Toc531574696"/>
        <w:bookmarkStart w:id="23144" w:name="_Toc531578437"/>
        <w:bookmarkStart w:id="23145" w:name="_Toc531582175"/>
        <w:bookmarkEnd w:id="23142"/>
        <w:bookmarkEnd w:id="23143"/>
        <w:bookmarkEnd w:id="23144"/>
        <w:bookmarkEnd w:id="23145"/>
      </w:tr>
      <w:tr w:rsidR="00DB4132" w:rsidRPr="00CF0C7E" w:rsidDel="00D10B12" w14:paraId="0948BE73" w14:textId="24D4C296" w:rsidTr="00266AC8">
        <w:trPr>
          <w:trHeight w:val="300"/>
          <w:ins w:id="23146" w:author="phuong vu" w:date="2018-11-23T14:07:00Z"/>
          <w:del w:id="23147" w:author="Tran Huan" w:date="2018-12-03T01:22:00Z"/>
          <w:trPrChange w:id="23148" w:author="Tran Huan" w:date="2018-11-25T23:46:00Z">
            <w:trPr>
              <w:trHeight w:val="300"/>
            </w:trPr>
          </w:trPrChange>
        </w:trPr>
        <w:tc>
          <w:tcPr>
            <w:tcW w:w="815" w:type="dxa"/>
            <w:noWrap/>
            <w:hideMark/>
            <w:tcPrChange w:id="23149" w:author="Tran Huan" w:date="2018-11-25T23:46:00Z">
              <w:tcPr>
                <w:tcW w:w="708" w:type="dxa"/>
                <w:noWrap/>
                <w:hideMark/>
              </w:tcPr>
            </w:tcPrChange>
          </w:tcPr>
          <w:p w14:paraId="4126FFF4" w14:textId="44F2889F" w:rsidR="00F40B70" w:rsidRPr="00FD2760" w:rsidDel="00D10B12" w:rsidRDefault="00F40B70" w:rsidP="00D10B12">
            <w:pPr>
              <w:spacing w:line="288" w:lineRule="auto"/>
              <w:contextualSpacing/>
              <w:rPr>
                <w:ins w:id="23150" w:author="phuong vu" w:date="2018-11-23T14:07:00Z"/>
                <w:del w:id="23151" w:author="Tran Huan" w:date="2018-12-03T01:22:00Z"/>
              </w:rPr>
              <w:pPrChange w:id="23152" w:author="Tran Huan" w:date="2018-12-03T01:23:00Z">
                <w:pPr>
                  <w:spacing w:line="276" w:lineRule="auto"/>
                </w:pPr>
              </w:pPrChange>
            </w:pPr>
            <w:ins w:id="23153" w:author="phuong vu" w:date="2018-11-23T14:07:00Z">
              <w:del w:id="23154" w:author="Tran Huan" w:date="2018-12-03T01:22:00Z">
                <w:r w:rsidRPr="00FD2760" w:rsidDel="00D10B12">
                  <w:delText>1</w:delText>
                </w:r>
                <w:bookmarkStart w:id="23155" w:name="_Toc531570849"/>
                <w:bookmarkStart w:id="23156" w:name="_Toc531574697"/>
                <w:bookmarkStart w:id="23157" w:name="_Toc531578438"/>
                <w:bookmarkStart w:id="23158" w:name="_Toc531582176"/>
                <w:bookmarkEnd w:id="23155"/>
                <w:bookmarkEnd w:id="23156"/>
                <w:bookmarkEnd w:id="23157"/>
                <w:bookmarkEnd w:id="23158"/>
              </w:del>
            </w:ins>
          </w:p>
        </w:tc>
        <w:tc>
          <w:tcPr>
            <w:tcW w:w="1985" w:type="dxa"/>
            <w:noWrap/>
            <w:hideMark/>
            <w:tcPrChange w:id="23159" w:author="Tran Huan" w:date="2018-11-25T23:46:00Z">
              <w:tcPr>
                <w:tcW w:w="1863" w:type="dxa"/>
                <w:noWrap/>
                <w:hideMark/>
              </w:tcPr>
            </w:tcPrChange>
          </w:tcPr>
          <w:p w14:paraId="1036083D" w14:textId="27701A79" w:rsidR="00F40B70" w:rsidRPr="00FD2760" w:rsidDel="00D10B12" w:rsidRDefault="00F40B70" w:rsidP="00D10B12">
            <w:pPr>
              <w:spacing w:line="288" w:lineRule="auto"/>
              <w:contextualSpacing/>
              <w:rPr>
                <w:ins w:id="23160" w:author="phuong vu" w:date="2018-11-23T14:07:00Z"/>
                <w:del w:id="23161" w:author="Tran Huan" w:date="2018-12-03T01:22:00Z"/>
              </w:rPr>
              <w:pPrChange w:id="23162" w:author="Tran Huan" w:date="2018-12-03T01:23:00Z">
                <w:pPr>
                  <w:spacing w:line="276" w:lineRule="auto"/>
                </w:pPr>
              </w:pPrChange>
            </w:pPr>
            <w:ins w:id="23163" w:author="phuong vu" w:date="2018-11-23T14:07:00Z">
              <w:del w:id="23164" w:author="Tran Huan" w:date="2018-12-03T01:22:00Z">
                <w:r w:rsidRPr="00FD2760" w:rsidDel="00D10B12">
                  <w:delText>id</w:delText>
                </w:r>
                <w:bookmarkStart w:id="23165" w:name="_Toc531570850"/>
                <w:bookmarkStart w:id="23166" w:name="_Toc531574698"/>
                <w:bookmarkStart w:id="23167" w:name="_Toc531578439"/>
                <w:bookmarkStart w:id="23168" w:name="_Toc531582177"/>
                <w:bookmarkEnd w:id="23165"/>
                <w:bookmarkEnd w:id="23166"/>
                <w:bookmarkEnd w:id="23167"/>
                <w:bookmarkEnd w:id="23168"/>
              </w:del>
            </w:ins>
          </w:p>
        </w:tc>
        <w:tc>
          <w:tcPr>
            <w:tcW w:w="1286" w:type="dxa"/>
            <w:noWrap/>
            <w:hideMark/>
            <w:tcPrChange w:id="23169" w:author="Tran Huan" w:date="2018-11-25T23:46:00Z">
              <w:tcPr>
                <w:tcW w:w="1300" w:type="dxa"/>
                <w:noWrap/>
                <w:hideMark/>
              </w:tcPr>
            </w:tcPrChange>
          </w:tcPr>
          <w:p w14:paraId="03E6C26A" w14:textId="12B45E37" w:rsidR="00F40B70" w:rsidRPr="00FD2760" w:rsidDel="00D10B12" w:rsidRDefault="00F40B70" w:rsidP="00D10B12">
            <w:pPr>
              <w:spacing w:line="288" w:lineRule="auto"/>
              <w:contextualSpacing/>
              <w:rPr>
                <w:ins w:id="23170" w:author="phuong vu" w:date="2018-11-23T14:07:00Z"/>
                <w:del w:id="23171" w:author="Tran Huan" w:date="2018-12-03T01:22:00Z"/>
              </w:rPr>
              <w:pPrChange w:id="23172" w:author="Tran Huan" w:date="2018-12-03T01:23:00Z">
                <w:pPr>
                  <w:spacing w:line="276" w:lineRule="auto"/>
                </w:pPr>
              </w:pPrChange>
            </w:pPr>
            <w:ins w:id="23173" w:author="phuong vu" w:date="2018-11-23T14:07:00Z">
              <w:del w:id="23174" w:author="Tran Huan" w:date="2018-12-03T01:22:00Z">
                <w:r w:rsidRPr="00FD2760" w:rsidDel="00D10B12">
                  <w:delText>numeric</w:delText>
                </w:r>
                <w:bookmarkStart w:id="23175" w:name="_Toc531570851"/>
                <w:bookmarkStart w:id="23176" w:name="_Toc531574699"/>
                <w:bookmarkStart w:id="23177" w:name="_Toc531578440"/>
                <w:bookmarkStart w:id="23178" w:name="_Toc531582178"/>
                <w:bookmarkEnd w:id="23175"/>
                <w:bookmarkEnd w:id="23176"/>
                <w:bookmarkEnd w:id="23177"/>
                <w:bookmarkEnd w:id="23178"/>
              </w:del>
            </w:ins>
          </w:p>
        </w:tc>
        <w:tc>
          <w:tcPr>
            <w:tcW w:w="981" w:type="dxa"/>
            <w:noWrap/>
            <w:vAlign w:val="center"/>
            <w:hideMark/>
            <w:tcPrChange w:id="23179" w:author="Tran Huan" w:date="2018-11-25T23:46:00Z">
              <w:tcPr>
                <w:tcW w:w="991" w:type="dxa"/>
                <w:noWrap/>
                <w:vAlign w:val="center"/>
                <w:hideMark/>
              </w:tcPr>
            </w:tcPrChange>
          </w:tcPr>
          <w:p w14:paraId="46BCFD1A" w14:textId="2C8F17AF" w:rsidR="00F40B70" w:rsidRPr="00FD2760" w:rsidDel="00D10B12" w:rsidRDefault="00F40B70" w:rsidP="00D10B12">
            <w:pPr>
              <w:spacing w:line="288" w:lineRule="auto"/>
              <w:contextualSpacing/>
              <w:jc w:val="center"/>
              <w:rPr>
                <w:ins w:id="23180" w:author="phuong vu" w:date="2018-11-23T14:07:00Z"/>
                <w:del w:id="23181" w:author="Tran Huan" w:date="2018-12-03T01:22:00Z"/>
              </w:rPr>
              <w:pPrChange w:id="23182" w:author="Tran Huan" w:date="2018-12-03T01:23:00Z">
                <w:pPr>
                  <w:spacing w:line="276" w:lineRule="auto"/>
                  <w:jc w:val="center"/>
                </w:pPr>
              </w:pPrChange>
            </w:pPr>
            <w:bookmarkStart w:id="23183" w:name="_Toc531570852"/>
            <w:bookmarkStart w:id="23184" w:name="_Toc531574700"/>
            <w:bookmarkStart w:id="23185" w:name="_Toc531578441"/>
            <w:bookmarkStart w:id="23186" w:name="_Toc531582179"/>
            <w:bookmarkEnd w:id="23183"/>
            <w:bookmarkEnd w:id="23184"/>
            <w:bookmarkEnd w:id="23185"/>
            <w:bookmarkEnd w:id="23186"/>
          </w:p>
        </w:tc>
        <w:tc>
          <w:tcPr>
            <w:tcW w:w="830" w:type="dxa"/>
            <w:noWrap/>
            <w:vAlign w:val="center"/>
            <w:hideMark/>
            <w:tcPrChange w:id="23187" w:author="Tran Huan" w:date="2018-11-25T23:46:00Z">
              <w:tcPr>
                <w:tcW w:w="838" w:type="dxa"/>
                <w:noWrap/>
                <w:vAlign w:val="center"/>
                <w:hideMark/>
              </w:tcPr>
            </w:tcPrChange>
          </w:tcPr>
          <w:p w14:paraId="5B46A8CF" w14:textId="088C54CB" w:rsidR="00F40B70" w:rsidRPr="00FD2760" w:rsidDel="00D10B12" w:rsidRDefault="00F40B70" w:rsidP="00D10B12">
            <w:pPr>
              <w:spacing w:line="288" w:lineRule="auto"/>
              <w:contextualSpacing/>
              <w:jc w:val="center"/>
              <w:rPr>
                <w:ins w:id="23188" w:author="phuong vu" w:date="2018-11-23T14:07:00Z"/>
                <w:del w:id="23189" w:author="Tran Huan" w:date="2018-12-03T01:22:00Z"/>
              </w:rPr>
              <w:pPrChange w:id="23190" w:author="Tran Huan" w:date="2018-12-03T01:23:00Z">
                <w:pPr>
                  <w:spacing w:line="276" w:lineRule="auto"/>
                  <w:jc w:val="center"/>
                </w:pPr>
              </w:pPrChange>
            </w:pPr>
            <w:ins w:id="23191" w:author="phuong vu" w:date="2018-11-23T14:07:00Z">
              <w:del w:id="23192" w:author="Tran Huan" w:date="2018-12-03T01:22:00Z">
                <w:r w:rsidRPr="00FD2760" w:rsidDel="00D10B12">
                  <w:delText>X</w:delText>
                </w:r>
                <w:bookmarkStart w:id="23193" w:name="_Toc531570853"/>
                <w:bookmarkStart w:id="23194" w:name="_Toc531574701"/>
                <w:bookmarkStart w:id="23195" w:name="_Toc531578442"/>
                <w:bookmarkStart w:id="23196" w:name="_Toc531582180"/>
                <w:bookmarkEnd w:id="23193"/>
                <w:bookmarkEnd w:id="23194"/>
                <w:bookmarkEnd w:id="23195"/>
                <w:bookmarkEnd w:id="23196"/>
              </w:del>
            </w:ins>
          </w:p>
        </w:tc>
        <w:tc>
          <w:tcPr>
            <w:tcW w:w="1399" w:type="dxa"/>
            <w:noWrap/>
            <w:vAlign w:val="center"/>
            <w:hideMark/>
            <w:tcPrChange w:id="23197" w:author="Tran Huan" w:date="2018-11-25T23:46:00Z">
              <w:tcPr>
                <w:tcW w:w="1414" w:type="dxa"/>
                <w:noWrap/>
                <w:vAlign w:val="center"/>
                <w:hideMark/>
              </w:tcPr>
            </w:tcPrChange>
          </w:tcPr>
          <w:p w14:paraId="40C6E949" w14:textId="0A9D966A" w:rsidR="00F40B70" w:rsidRPr="00FD2760" w:rsidDel="00D10B12" w:rsidRDefault="00F40B70" w:rsidP="00D10B12">
            <w:pPr>
              <w:spacing w:line="288" w:lineRule="auto"/>
              <w:contextualSpacing/>
              <w:jc w:val="center"/>
              <w:rPr>
                <w:ins w:id="23198" w:author="phuong vu" w:date="2018-11-23T14:07:00Z"/>
                <w:del w:id="23199" w:author="Tran Huan" w:date="2018-12-03T01:22:00Z"/>
              </w:rPr>
              <w:pPrChange w:id="23200" w:author="Tran Huan" w:date="2018-12-03T01:23:00Z">
                <w:pPr>
                  <w:spacing w:line="276" w:lineRule="auto"/>
                  <w:jc w:val="center"/>
                </w:pPr>
              </w:pPrChange>
            </w:pPr>
            <w:bookmarkStart w:id="23201" w:name="_Toc531570854"/>
            <w:bookmarkStart w:id="23202" w:name="_Toc531574702"/>
            <w:bookmarkStart w:id="23203" w:name="_Toc531578443"/>
            <w:bookmarkStart w:id="23204" w:name="_Toc531582181"/>
            <w:bookmarkEnd w:id="23201"/>
            <w:bookmarkEnd w:id="23202"/>
            <w:bookmarkEnd w:id="23203"/>
            <w:bookmarkEnd w:id="23204"/>
          </w:p>
        </w:tc>
        <w:tc>
          <w:tcPr>
            <w:tcW w:w="1594" w:type="dxa"/>
            <w:noWrap/>
            <w:hideMark/>
            <w:tcPrChange w:id="23205" w:author="Tran Huan" w:date="2018-11-25T23:46:00Z">
              <w:tcPr>
                <w:tcW w:w="1611" w:type="dxa"/>
                <w:noWrap/>
                <w:hideMark/>
              </w:tcPr>
            </w:tcPrChange>
          </w:tcPr>
          <w:p w14:paraId="29F0786D" w14:textId="7CAA1AD8" w:rsidR="00F40B70" w:rsidRPr="00F40B70" w:rsidDel="00D10B12" w:rsidRDefault="00F40B70" w:rsidP="00D10B12">
            <w:pPr>
              <w:spacing w:line="288" w:lineRule="auto"/>
              <w:contextualSpacing/>
              <w:rPr>
                <w:ins w:id="23206" w:author="phuong vu" w:date="2018-11-23T14:07:00Z"/>
                <w:del w:id="23207" w:author="Tran Huan" w:date="2018-12-03T01:22:00Z"/>
                <w:lang w:val="en-US"/>
                <w:rPrChange w:id="23208" w:author="phuong vu" w:date="2018-11-23T14:08:00Z">
                  <w:rPr>
                    <w:ins w:id="23209" w:author="phuong vu" w:date="2018-11-23T14:07:00Z"/>
                    <w:del w:id="23210" w:author="Tran Huan" w:date="2018-12-03T01:22:00Z"/>
                  </w:rPr>
                </w:rPrChange>
              </w:rPr>
              <w:pPrChange w:id="23211" w:author="Tran Huan" w:date="2018-12-03T01:23:00Z">
                <w:pPr>
                  <w:spacing w:line="276" w:lineRule="auto"/>
                </w:pPr>
              </w:pPrChange>
            </w:pPr>
            <w:ins w:id="23212" w:author="phuong vu" w:date="2018-11-23T14:07:00Z">
              <w:del w:id="23213" w:author="Tran Huan" w:date="2018-12-03T01:22:00Z">
                <w:r w:rsidRPr="00FD2760" w:rsidDel="00D10B12">
                  <w:delText xml:space="preserve">ID chi tiết </w:delText>
                </w:r>
              </w:del>
            </w:ins>
            <w:ins w:id="23214" w:author="phuong vu" w:date="2018-11-23T14:08:00Z">
              <w:del w:id="23215" w:author="Tran Huan" w:date="2018-12-03T01:22:00Z">
                <w:r w:rsidDel="00D10B12">
                  <w:rPr>
                    <w:lang w:val="en-US"/>
                  </w:rPr>
                  <w:delText>biên nhận</w:delText>
                </w:r>
              </w:del>
            </w:ins>
            <w:bookmarkStart w:id="23216" w:name="_Toc531570855"/>
            <w:bookmarkStart w:id="23217" w:name="_Toc531574703"/>
            <w:bookmarkStart w:id="23218" w:name="_Toc531578444"/>
            <w:bookmarkStart w:id="23219" w:name="_Toc531582182"/>
            <w:bookmarkEnd w:id="23216"/>
            <w:bookmarkEnd w:id="23217"/>
            <w:bookmarkEnd w:id="23218"/>
            <w:bookmarkEnd w:id="23219"/>
          </w:p>
        </w:tc>
        <w:bookmarkStart w:id="23220" w:name="_Toc531570856"/>
        <w:bookmarkStart w:id="23221" w:name="_Toc531574704"/>
        <w:bookmarkStart w:id="23222" w:name="_Toc531578445"/>
        <w:bookmarkStart w:id="23223" w:name="_Toc531582183"/>
        <w:bookmarkEnd w:id="23220"/>
        <w:bookmarkEnd w:id="23221"/>
        <w:bookmarkEnd w:id="23222"/>
        <w:bookmarkEnd w:id="23223"/>
      </w:tr>
      <w:tr w:rsidR="00DB4132" w:rsidRPr="00CF0C7E" w:rsidDel="00D10B12" w14:paraId="2ACD0A11" w14:textId="4E2B6CE9" w:rsidTr="00266AC8">
        <w:trPr>
          <w:trHeight w:val="300"/>
          <w:ins w:id="23224" w:author="phuong vu" w:date="2018-11-23T14:07:00Z"/>
          <w:del w:id="23225" w:author="Tran Huan" w:date="2018-12-03T01:22:00Z"/>
          <w:trPrChange w:id="23226" w:author="Tran Huan" w:date="2018-11-25T23:46:00Z">
            <w:trPr>
              <w:trHeight w:val="300"/>
            </w:trPr>
          </w:trPrChange>
        </w:trPr>
        <w:tc>
          <w:tcPr>
            <w:tcW w:w="815" w:type="dxa"/>
            <w:noWrap/>
            <w:hideMark/>
            <w:tcPrChange w:id="23227" w:author="Tran Huan" w:date="2018-11-25T23:46:00Z">
              <w:tcPr>
                <w:tcW w:w="708" w:type="dxa"/>
                <w:noWrap/>
                <w:hideMark/>
              </w:tcPr>
            </w:tcPrChange>
          </w:tcPr>
          <w:p w14:paraId="46BEF4E1" w14:textId="1139C08C" w:rsidR="00F40B70" w:rsidRPr="00FD2760" w:rsidDel="00D10B12" w:rsidRDefault="00F40B70" w:rsidP="00D10B12">
            <w:pPr>
              <w:spacing w:line="288" w:lineRule="auto"/>
              <w:contextualSpacing/>
              <w:rPr>
                <w:ins w:id="23228" w:author="phuong vu" w:date="2018-11-23T14:07:00Z"/>
                <w:del w:id="23229" w:author="Tran Huan" w:date="2018-12-03T01:22:00Z"/>
              </w:rPr>
              <w:pPrChange w:id="23230" w:author="Tran Huan" w:date="2018-12-03T01:23:00Z">
                <w:pPr>
                  <w:spacing w:line="276" w:lineRule="auto"/>
                </w:pPr>
              </w:pPrChange>
            </w:pPr>
            <w:ins w:id="23231" w:author="phuong vu" w:date="2018-11-23T14:07:00Z">
              <w:del w:id="23232" w:author="Tran Huan" w:date="2018-12-03T01:22:00Z">
                <w:r w:rsidRPr="00FD2760" w:rsidDel="00D10B12">
                  <w:delText>2</w:delText>
                </w:r>
                <w:bookmarkStart w:id="23233" w:name="_Toc531570857"/>
                <w:bookmarkStart w:id="23234" w:name="_Toc531574705"/>
                <w:bookmarkStart w:id="23235" w:name="_Toc531578446"/>
                <w:bookmarkStart w:id="23236" w:name="_Toc531582184"/>
                <w:bookmarkEnd w:id="23233"/>
                <w:bookmarkEnd w:id="23234"/>
                <w:bookmarkEnd w:id="23235"/>
                <w:bookmarkEnd w:id="23236"/>
              </w:del>
            </w:ins>
          </w:p>
        </w:tc>
        <w:tc>
          <w:tcPr>
            <w:tcW w:w="1985" w:type="dxa"/>
            <w:noWrap/>
            <w:hideMark/>
            <w:tcPrChange w:id="23237" w:author="Tran Huan" w:date="2018-11-25T23:46:00Z">
              <w:tcPr>
                <w:tcW w:w="1863" w:type="dxa"/>
                <w:noWrap/>
                <w:hideMark/>
              </w:tcPr>
            </w:tcPrChange>
          </w:tcPr>
          <w:p w14:paraId="26C530EF" w14:textId="615B32BA" w:rsidR="00F40B70" w:rsidRPr="00FD2760" w:rsidDel="00D10B12" w:rsidRDefault="00F40B70" w:rsidP="00D10B12">
            <w:pPr>
              <w:spacing w:line="288" w:lineRule="auto"/>
              <w:contextualSpacing/>
              <w:rPr>
                <w:ins w:id="23238" w:author="phuong vu" w:date="2018-11-23T14:07:00Z"/>
                <w:del w:id="23239" w:author="Tran Huan" w:date="2018-12-03T01:22:00Z"/>
              </w:rPr>
              <w:pPrChange w:id="23240" w:author="Tran Huan" w:date="2018-12-03T01:23:00Z">
                <w:pPr>
                  <w:spacing w:line="276" w:lineRule="auto"/>
                </w:pPr>
              </w:pPrChange>
            </w:pPr>
            <w:ins w:id="23241" w:author="phuong vu" w:date="2018-11-23T14:08:00Z">
              <w:del w:id="23242" w:author="Tran Huan" w:date="2018-12-03T01:22:00Z">
                <w:r w:rsidDel="00D10B12">
                  <w:rPr>
                    <w:lang w:val="en-US"/>
                  </w:rPr>
                  <w:delText>receipt</w:delText>
                </w:r>
              </w:del>
            </w:ins>
            <w:ins w:id="23243" w:author="phuong vu" w:date="2018-11-23T14:07:00Z">
              <w:del w:id="23244" w:author="Tran Huan" w:date="2018-12-03T01:22:00Z">
                <w:r w:rsidRPr="00FD2760" w:rsidDel="00D10B12">
                  <w:delText>_id</w:delText>
                </w:r>
                <w:bookmarkStart w:id="23245" w:name="_Toc531570858"/>
                <w:bookmarkStart w:id="23246" w:name="_Toc531574706"/>
                <w:bookmarkStart w:id="23247" w:name="_Toc531578447"/>
                <w:bookmarkStart w:id="23248" w:name="_Toc531582185"/>
                <w:bookmarkEnd w:id="23245"/>
                <w:bookmarkEnd w:id="23246"/>
                <w:bookmarkEnd w:id="23247"/>
                <w:bookmarkEnd w:id="23248"/>
              </w:del>
            </w:ins>
          </w:p>
        </w:tc>
        <w:tc>
          <w:tcPr>
            <w:tcW w:w="1286" w:type="dxa"/>
            <w:noWrap/>
            <w:hideMark/>
            <w:tcPrChange w:id="23249" w:author="Tran Huan" w:date="2018-11-25T23:46:00Z">
              <w:tcPr>
                <w:tcW w:w="1300" w:type="dxa"/>
                <w:noWrap/>
                <w:hideMark/>
              </w:tcPr>
            </w:tcPrChange>
          </w:tcPr>
          <w:p w14:paraId="75F30874" w14:textId="02B60608" w:rsidR="00F40B70" w:rsidRPr="00FD2760" w:rsidDel="00D10B12" w:rsidRDefault="00F40B70" w:rsidP="00D10B12">
            <w:pPr>
              <w:spacing w:line="288" w:lineRule="auto"/>
              <w:contextualSpacing/>
              <w:rPr>
                <w:ins w:id="23250" w:author="phuong vu" w:date="2018-11-23T14:07:00Z"/>
                <w:del w:id="23251" w:author="Tran Huan" w:date="2018-12-03T01:22:00Z"/>
              </w:rPr>
              <w:pPrChange w:id="23252" w:author="Tran Huan" w:date="2018-12-03T01:23:00Z">
                <w:pPr>
                  <w:spacing w:line="276" w:lineRule="auto"/>
                </w:pPr>
              </w:pPrChange>
            </w:pPr>
            <w:ins w:id="23253" w:author="phuong vu" w:date="2018-11-23T14:07:00Z">
              <w:del w:id="23254" w:author="Tran Huan" w:date="2018-12-03T01:22:00Z">
                <w:r w:rsidRPr="00FD2760" w:rsidDel="00D10B12">
                  <w:delText>numeric</w:delText>
                </w:r>
                <w:bookmarkStart w:id="23255" w:name="_Toc531570859"/>
                <w:bookmarkStart w:id="23256" w:name="_Toc531574707"/>
                <w:bookmarkStart w:id="23257" w:name="_Toc531578448"/>
                <w:bookmarkStart w:id="23258" w:name="_Toc531582186"/>
                <w:bookmarkEnd w:id="23255"/>
                <w:bookmarkEnd w:id="23256"/>
                <w:bookmarkEnd w:id="23257"/>
                <w:bookmarkEnd w:id="23258"/>
              </w:del>
            </w:ins>
          </w:p>
        </w:tc>
        <w:tc>
          <w:tcPr>
            <w:tcW w:w="981" w:type="dxa"/>
            <w:noWrap/>
            <w:vAlign w:val="center"/>
            <w:hideMark/>
            <w:tcPrChange w:id="23259" w:author="Tran Huan" w:date="2018-11-25T23:46:00Z">
              <w:tcPr>
                <w:tcW w:w="991" w:type="dxa"/>
                <w:noWrap/>
                <w:vAlign w:val="center"/>
                <w:hideMark/>
              </w:tcPr>
            </w:tcPrChange>
          </w:tcPr>
          <w:p w14:paraId="07983CDC" w14:textId="1C120912" w:rsidR="00F40B70" w:rsidRPr="00FD2760" w:rsidDel="00D10B12" w:rsidRDefault="00F40B70" w:rsidP="00D10B12">
            <w:pPr>
              <w:spacing w:line="288" w:lineRule="auto"/>
              <w:contextualSpacing/>
              <w:jc w:val="center"/>
              <w:rPr>
                <w:ins w:id="23260" w:author="phuong vu" w:date="2018-11-23T14:07:00Z"/>
                <w:del w:id="23261" w:author="Tran Huan" w:date="2018-12-03T01:22:00Z"/>
              </w:rPr>
              <w:pPrChange w:id="23262" w:author="Tran Huan" w:date="2018-12-03T01:23:00Z">
                <w:pPr>
                  <w:spacing w:line="276" w:lineRule="auto"/>
                  <w:jc w:val="center"/>
                </w:pPr>
              </w:pPrChange>
            </w:pPr>
            <w:bookmarkStart w:id="23263" w:name="_Toc531570860"/>
            <w:bookmarkStart w:id="23264" w:name="_Toc531574708"/>
            <w:bookmarkStart w:id="23265" w:name="_Toc531578449"/>
            <w:bookmarkStart w:id="23266" w:name="_Toc531582187"/>
            <w:bookmarkEnd w:id="23263"/>
            <w:bookmarkEnd w:id="23264"/>
            <w:bookmarkEnd w:id="23265"/>
            <w:bookmarkEnd w:id="23266"/>
          </w:p>
        </w:tc>
        <w:tc>
          <w:tcPr>
            <w:tcW w:w="830" w:type="dxa"/>
            <w:noWrap/>
            <w:vAlign w:val="center"/>
            <w:hideMark/>
            <w:tcPrChange w:id="23267" w:author="Tran Huan" w:date="2018-11-25T23:46:00Z">
              <w:tcPr>
                <w:tcW w:w="838" w:type="dxa"/>
                <w:noWrap/>
                <w:vAlign w:val="center"/>
                <w:hideMark/>
              </w:tcPr>
            </w:tcPrChange>
          </w:tcPr>
          <w:p w14:paraId="76637AFE" w14:textId="7AF2B8CD" w:rsidR="00F40B70" w:rsidRPr="00FD2760" w:rsidDel="00D10B12" w:rsidRDefault="00F40B70" w:rsidP="00D10B12">
            <w:pPr>
              <w:spacing w:line="288" w:lineRule="auto"/>
              <w:contextualSpacing/>
              <w:jc w:val="center"/>
              <w:rPr>
                <w:ins w:id="23268" w:author="phuong vu" w:date="2018-11-23T14:07:00Z"/>
                <w:del w:id="23269" w:author="Tran Huan" w:date="2018-12-03T01:22:00Z"/>
              </w:rPr>
              <w:pPrChange w:id="23270" w:author="Tran Huan" w:date="2018-12-03T01:23:00Z">
                <w:pPr>
                  <w:spacing w:line="276" w:lineRule="auto"/>
                  <w:jc w:val="center"/>
                </w:pPr>
              </w:pPrChange>
            </w:pPr>
            <w:bookmarkStart w:id="23271" w:name="_Toc531570861"/>
            <w:bookmarkStart w:id="23272" w:name="_Toc531574709"/>
            <w:bookmarkStart w:id="23273" w:name="_Toc531578450"/>
            <w:bookmarkStart w:id="23274" w:name="_Toc531582188"/>
            <w:bookmarkEnd w:id="23271"/>
            <w:bookmarkEnd w:id="23272"/>
            <w:bookmarkEnd w:id="23273"/>
            <w:bookmarkEnd w:id="23274"/>
          </w:p>
        </w:tc>
        <w:tc>
          <w:tcPr>
            <w:tcW w:w="1399" w:type="dxa"/>
            <w:noWrap/>
            <w:vAlign w:val="center"/>
            <w:hideMark/>
            <w:tcPrChange w:id="23275" w:author="Tran Huan" w:date="2018-11-25T23:46:00Z">
              <w:tcPr>
                <w:tcW w:w="1414" w:type="dxa"/>
                <w:noWrap/>
                <w:vAlign w:val="center"/>
                <w:hideMark/>
              </w:tcPr>
            </w:tcPrChange>
          </w:tcPr>
          <w:p w14:paraId="61724F84" w14:textId="4CA88955" w:rsidR="00F40B70" w:rsidRPr="00FD2760" w:rsidDel="00D10B12" w:rsidRDefault="00F40B70" w:rsidP="00D10B12">
            <w:pPr>
              <w:spacing w:line="288" w:lineRule="auto"/>
              <w:contextualSpacing/>
              <w:jc w:val="center"/>
              <w:rPr>
                <w:ins w:id="23276" w:author="phuong vu" w:date="2018-11-23T14:07:00Z"/>
                <w:del w:id="23277" w:author="Tran Huan" w:date="2018-12-03T01:22:00Z"/>
              </w:rPr>
              <w:pPrChange w:id="23278" w:author="Tran Huan" w:date="2018-12-03T01:23:00Z">
                <w:pPr>
                  <w:spacing w:line="276" w:lineRule="auto"/>
                  <w:jc w:val="center"/>
                </w:pPr>
              </w:pPrChange>
            </w:pPr>
            <w:ins w:id="23279" w:author="phuong vu" w:date="2018-11-23T14:07:00Z">
              <w:del w:id="23280" w:author="Tran Huan" w:date="2018-12-03T01:22:00Z">
                <w:r w:rsidRPr="00FD2760" w:rsidDel="00D10B12">
                  <w:delText>X</w:delText>
                </w:r>
                <w:bookmarkStart w:id="23281" w:name="_Toc531570862"/>
                <w:bookmarkStart w:id="23282" w:name="_Toc531574710"/>
                <w:bookmarkStart w:id="23283" w:name="_Toc531578451"/>
                <w:bookmarkStart w:id="23284" w:name="_Toc531582189"/>
                <w:bookmarkEnd w:id="23281"/>
                <w:bookmarkEnd w:id="23282"/>
                <w:bookmarkEnd w:id="23283"/>
                <w:bookmarkEnd w:id="23284"/>
              </w:del>
            </w:ins>
          </w:p>
        </w:tc>
        <w:tc>
          <w:tcPr>
            <w:tcW w:w="1594" w:type="dxa"/>
            <w:noWrap/>
            <w:hideMark/>
            <w:tcPrChange w:id="23285" w:author="Tran Huan" w:date="2018-11-25T23:46:00Z">
              <w:tcPr>
                <w:tcW w:w="1611" w:type="dxa"/>
                <w:noWrap/>
                <w:hideMark/>
              </w:tcPr>
            </w:tcPrChange>
          </w:tcPr>
          <w:p w14:paraId="796174DC" w14:textId="31BA2BB4" w:rsidR="00F40B70" w:rsidRPr="00F40B70" w:rsidDel="00D10B12" w:rsidRDefault="00F40B70" w:rsidP="00D10B12">
            <w:pPr>
              <w:spacing w:line="288" w:lineRule="auto"/>
              <w:contextualSpacing/>
              <w:rPr>
                <w:ins w:id="23286" w:author="phuong vu" w:date="2018-11-23T14:07:00Z"/>
                <w:del w:id="23287" w:author="Tran Huan" w:date="2018-12-03T01:22:00Z"/>
                <w:lang w:val="en-US"/>
                <w:rPrChange w:id="23288" w:author="phuong vu" w:date="2018-11-23T14:08:00Z">
                  <w:rPr>
                    <w:ins w:id="23289" w:author="phuong vu" w:date="2018-11-23T14:07:00Z"/>
                    <w:del w:id="23290" w:author="Tran Huan" w:date="2018-12-03T01:22:00Z"/>
                  </w:rPr>
                </w:rPrChange>
              </w:rPr>
              <w:pPrChange w:id="23291" w:author="Tran Huan" w:date="2018-12-03T01:23:00Z">
                <w:pPr>
                  <w:spacing w:line="276" w:lineRule="auto"/>
                </w:pPr>
              </w:pPrChange>
            </w:pPr>
            <w:ins w:id="23292" w:author="phuong vu" w:date="2018-11-23T14:07:00Z">
              <w:del w:id="23293" w:author="Tran Huan" w:date="2018-12-03T01:22:00Z">
                <w:r w:rsidRPr="00FD2760" w:rsidDel="00D10B12">
                  <w:delText xml:space="preserve">ID </w:delText>
                </w:r>
              </w:del>
            </w:ins>
            <w:ins w:id="23294" w:author="phuong vu" w:date="2018-11-23T14:08:00Z">
              <w:del w:id="23295" w:author="Tran Huan" w:date="2018-12-03T01:22:00Z">
                <w:r w:rsidDel="00D10B12">
                  <w:rPr>
                    <w:lang w:val="en-US"/>
                  </w:rPr>
                  <w:delText>biên nhận</w:delText>
                </w:r>
              </w:del>
            </w:ins>
            <w:bookmarkStart w:id="23296" w:name="_Toc531570863"/>
            <w:bookmarkStart w:id="23297" w:name="_Toc531574711"/>
            <w:bookmarkStart w:id="23298" w:name="_Toc531578452"/>
            <w:bookmarkStart w:id="23299" w:name="_Toc531582190"/>
            <w:bookmarkEnd w:id="23296"/>
            <w:bookmarkEnd w:id="23297"/>
            <w:bookmarkEnd w:id="23298"/>
            <w:bookmarkEnd w:id="23299"/>
          </w:p>
        </w:tc>
        <w:bookmarkStart w:id="23300" w:name="_Toc531570864"/>
        <w:bookmarkStart w:id="23301" w:name="_Toc531574712"/>
        <w:bookmarkStart w:id="23302" w:name="_Toc531578453"/>
        <w:bookmarkStart w:id="23303" w:name="_Toc531582191"/>
        <w:bookmarkEnd w:id="23300"/>
        <w:bookmarkEnd w:id="23301"/>
        <w:bookmarkEnd w:id="23302"/>
        <w:bookmarkEnd w:id="23303"/>
      </w:tr>
      <w:tr w:rsidR="00DB4132" w:rsidRPr="00CF0C7E" w:rsidDel="00D10B12" w14:paraId="24D5E303" w14:textId="54180B46" w:rsidTr="00266AC8">
        <w:trPr>
          <w:trHeight w:val="300"/>
          <w:ins w:id="23304" w:author="phuong vu" w:date="2018-11-23T14:07:00Z"/>
          <w:del w:id="23305" w:author="Tran Huan" w:date="2018-12-03T01:22:00Z"/>
          <w:trPrChange w:id="23306" w:author="Tran Huan" w:date="2018-11-25T23:46:00Z">
            <w:trPr>
              <w:trHeight w:val="300"/>
            </w:trPr>
          </w:trPrChange>
        </w:trPr>
        <w:tc>
          <w:tcPr>
            <w:tcW w:w="815" w:type="dxa"/>
            <w:noWrap/>
            <w:hideMark/>
            <w:tcPrChange w:id="23307" w:author="Tran Huan" w:date="2018-11-25T23:46:00Z">
              <w:tcPr>
                <w:tcW w:w="708" w:type="dxa"/>
                <w:noWrap/>
                <w:hideMark/>
              </w:tcPr>
            </w:tcPrChange>
          </w:tcPr>
          <w:p w14:paraId="1708089E" w14:textId="72FDFC49" w:rsidR="00F40B70" w:rsidRPr="00FD2760" w:rsidDel="00D10B12" w:rsidRDefault="00F40B70" w:rsidP="00D10B12">
            <w:pPr>
              <w:spacing w:line="288" w:lineRule="auto"/>
              <w:contextualSpacing/>
              <w:rPr>
                <w:ins w:id="23308" w:author="phuong vu" w:date="2018-11-23T14:07:00Z"/>
                <w:del w:id="23309" w:author="Tran Huan" w:date="2018-12-03T01:22:00Z"/>
              </w:rPr>
              <w:pPrChange w:id="23310" w:author="Tran Huan" w:date="2018-12-03T01:23:00Z">
                <w:pPr>
                  <w:spacing w:line="276" w:lineRule="auto"/>
                </w:pPr>
              </w:pPrChange>
            </w:pPr>
            <w:ins w:id="23311" w:author="phuong vu" w:date="2018-11-23T14:07:00Z">
              <w:del w:id="23312" w:author="Tran Huan" w:date="2018-12-03T01:22:00Z">
                <w:r w:rsidRPr="00FD2760" w:rsidDel="00D10B12">
                  <w:delText>3</w:delText>
                </w:r>
                <w:bookmarkStart w:id="23313" w:name="_Toc531570865"/>
                <w:bookmarkStart w:id="23314" w:name="_Toc531574713"/>
                <w:bookmarkStart w:id="23315" w:name="_Toc531578454"/>
                <w:bookmarkStart w:id="23316" w:name="_Toc531582192"/>
                <w:bookmarkEnd w:id="23313"/>
                <w:bookmarkEnd w:id="23314"/>
                <w:bookmarkEnd w:id="23315"/>
                <w:bookmarkEnd w:id="23316"/>
              </w:del>
            </w:ins>
          </w:p>
        </w:tc>
        <w:tc>
          <w:tcPr>
            <w:tcW w:w="1985" w:type="dxa"/>
            <w:noWrap/>
            <w:hideMark/>
            <w:tcPrChange w:id="23317" w:author="Tran Huan" w:date="2018-11-25T23:46:00Z">
              <w:tcPr>
                <w:tcW w:w="1863" w:type="dxa"/>
                <w:noWrap/>
                <w:hideMark/>
              </w:tcPr>
            </w:tcPrChange>
          </w:tcPr>
          <w:p w14:paraId="2A3F5218" w14:textId="14C46DF7" w:rsidR="00F40B70" w:rsidRPr="00FD2760" w:rsidDel="00D10B12" w:rsidRDefault="00F40B70" w:rsidP="00D10B12">
            <w:pPr>
              <w:spacing w:line="288" w:lineRule="auto"/>
              <w:contextualSpacing/>
              <w:rPr>
                <w:ins w:id="23318" w:author="phuong vu" w:date="2018-11-23T14:07:00Z"/>
                <w:del w:id="23319" w:author="Tran Huan" w:date="2018-12-03T01:22:00Z"/>
              </w:rPr>
              <w:pPrChange w:id="23320" w:author="Tran Huan" w:date="2018-12-03T01:23:00Z">
                <w:pPr>
                  <w:spacing w:line="276" w:lineRule="auto"/>
                </w:pPr>
              </w:pPrChange>
            </w:pPr>
            <w:ins w:id="23321" w:author="phuong vu" w:date="2018-11-23T14:07:00Z">
              <w:del w:id="23322" w:author="Tran Huan" w:date="2018-12-03T01:22:00Z">
                <w:r w:rsidRPr="00FD2760" w:rsidDel="00D10B12">
                  <w:delText>service_type_id</w:delText>
                </w:r>
                <w:bookmarkStart w:id="23323" w:name="_Toc531570866"/>
                <w:bookmarkStart w:id="23324" w:name="_Toc531574714"/>
                <w:bookmarkStart w:id="23325" w:name="_Toc531578455"/>
                <w:bookmarkStart w:id="23326" w:name="_Toc531582193"/>
                <w:bookmarkEnd w:id="23323"/>
                <w:bookmarkEnd w:id="23324"/>
                <w:bookmarkEnd w:id="23325"/>
                <w:bookmarkEnd w:id="23326"/>
              </w:del>
            </w:ins>
          </w:p>
        </w:tc>
        <w:tc>
          <w:tcPr>
            <w:tcW w:w="1286" w:type="dxa"/>
            <w:noWrap/>
            <w:hideMark/>
            <w:tcPrChange w:id="23327" w:author="Tran Huan" w:date="2018-11-25T23:46:00Z">
              <w:tcPr>
                <w:tcW w:w="1300" w:type="dxa"/>
                <w:noWrap/>
                <w:hideMark/>
              </w:tcPr>
            </w:tcPrChange>
          </w:tcPr>
          <w:p w14:paraId="5A3D1B23" w14:textId="4EBB5081" w:rsidR="00F40B70" w:rsidRPr="00FD2760" w:rsidDel="00D10B12" w:rsidRDefault="00F40B70" w:rsidP="00D10B12">
            <w:pPr>
              <w:spacing w:line="288" w:lineRule="auto"/>
              <w:contextualSpacing/>
              <w:rPr>
                <w:ins w:id="23328" w:author="phuong vu" w:date="2018-11-23T14:07:00Z"/>
                <w:del w:id="23329" w:author="Tran Huan" w:date="2018-12-03T01:22:00Z"/>
              </w:rPr>
              <w:pPrChange w:id="23330" w:author="Tran Huan" w:date="2018-12-03T01:23:00Z">
                <w:pPr>
                  <w:spacing w:line="276" w:lineRule="auto"/>
                </w:pPr>
              </w:pPrChange>
            </w:pPr>
            <w:ins w:id="23331" w:author="phuong vu" w:date="2018-11-23T14:07:00Z">
              <w:del w:id="23332" w:author="Tran Huan" w:date="2018-12-03T01:22:00Z">
                <w:r w:rsidRPr="00FD2760" w:rsidDel="00D10B12">
                  <w:delText>numeric</w:delText>
                </w:r>
                <w:bookmarkStart w:id="23333" w:name="_Toc531570867"/>
                <w:bookmarkStart w:id="23334" w:name="_Toc531574715"/>
                <w:bookmarkStart w:id="23335" w:name="_Toc531578456"/>
                <w:bookmarkStart w:id="23336" w:name="_Toc531582194"/>
                <w:bookmarkEnd w:id="23333"/>
                <w:bookmarkEnd w:id="23334"/>
                <w:bookmarkEnd w:id="23335"/>
                <w:bookmarkEnd w:id="23336"/>
              </w:del>
            </w:ins>
          </w:p>
        </w:tc>
        <w:tc>
          <w:tcPr>
            <w:tcW w:w="981" w:type="dxa"/>
            <w:noWrap/>
            <w:vAlign w:val="center"/>
            <w:hideMark/>
            <w:tcPrChange w:id="23337" w:author="Tran Huan" w:date="2018-11-25T23:46:00Z">
              <w:tcPr>
                <w:tcW w:w="991" w:type="dxa"/>
                <w:noWrap/>
                <w:vAlign w:val="center"/>
                <w:hideMark/>
              </w:tcPr>
            </w:tcPrChange>
          </w:tcPr>
          <w:p w14:paraId="7547054C" w14:textId="030C526A" w:rsidR="00F40B70" w:rsidRPr="00FD2760" w:rsidDel="00D10B12" w:rsidRDefault="00F40B70" w:rsidP="00D10B12">
            <w:pPr>
              <w:spacing w:line="288" w:lineRule="auto"/>
              <w:contextualSpacing/>
              <w:jc w:val="center"/>
              <w:rPr>
                <w:ins w:id="23338" w:author="phuong vu" w:date="2018-11-23T14:07:00Z"/>
                <w:del w:id="23339" w:author="Tran Huan" w:date="2018-12-03T01:22:00Z"/>
              </w:rPr>
              <w:pPrChange w:id="23340" w:author="Tran Huan" w:date="2018-12-03T01:23:00Z">
                <w:pPr>
                  <w:spacing w:line="276" w:lineRule="auto"/>
                  <w:jc w:val="center"/>
                </w:pPr>
              </w:pPrChange>
            </w:pPr>
            <w:bookmarkStart w:id="23341" w:name="_Toc531570868"/>
            <w:bookmarkStart w:id="23342" w:name="_Toc531574716"/>
            <w:bookmarkStart w:id="23343" w:name="_Toc531578457"/>
            <w:bookmarkStart w:id="23344" w:name="_Toc531582195"/>
            <w:bookmarkEnd w:id="23341"/>
            <w:bookmarkEnd w:id="23342"/>
            <w:bookmarkEnd w:id="23343"/>
            <w:bookmarkEnd w:id="23344"/>
          </w:p>
        </w:tc>
        <w:tc>
          <w:tcPr>
            <w:tcW w:w="830" w:type="dxa"/>
            <w:noWrap/>
            <w:vAlign w:val="center"/>
            <w:hideMark/>
            <w:tcPrChange w:id="23345" w:author="Tran Huan" w:date="2018-11-25T23:46:00Z">
              <w:tcPr>
                <w:tcW w:w="838" w:type="dxa"/>
                <w:noWrap/>
                <w:vAlign w:val="center"/>
                <w:hideMark/>
              </w:tcPr>
            </w:tcPrChange>
          </w:tcPr>
          <w:p w14:paraId="40A330EA" w14:textId="0AC24F0E" w:rsidR="00F40B70" w:rsidRPr="00FD2760" w:rsidDel="00D10B12" w:rsidRDefault="00F40B70" w:rsidP="00D10B12">
            <w:pPr>
              <w:spacing w:line="288" w:lineRule="auto"/>
              <w:contextualSpacing/>
              <w:jc w:val="center"/>
              <w:rPr>
                <w:ins w:id="23346" w:author="phuong vu" w:date="2018-11-23T14:07:00Z"/>
                <w:del w:id="23347" w:author="Tran Huan" w:date="2018-12-03T01:22:00Z"/>
              </w:rPr>
              <w:pPrChange w:id="23348" w:author="Tran Huan" w:date="2018-12-03T01:23:00Z">
                <w:pPr>
                  <w:spacing w:line="276" w:lineRule="auto"/>
                  <w:jc w:val="center"/>
                </w:pPr>
              </w:pPrChange>
            </w:pPr>
            <w:bookmarkStart w:id="23349" w:name="_Toc531570869"/>
            <w:bookmarkStart w:id="23350" w:name="_Toc531574717"/>
            <w:bookmarkStart w:id="23351" w:name="_Toc531578458"/>
            <w:bookmarkStart w:id="23352" w:name="_Toc531582196"/>
            <w:bookmarkEnd w:id="23349"/>
            <w:bookmarkEnd w:id="23350"/>
            <w:bookmarkEnd w:id="23351"/>
            <w:bookmarkEnd w:id="23352"/>
          </w:p>
        </w:tc>
        <w:tc>
          <w:tcPr>
            <w:tcW w:w="1399" w:type="dxa"/>
            <w:noWrap/>
            <w:vAlign w:val="center"/>
            <w:hideMark/>
            <w:tcPrChange w:id="23353" w:author="Tran Huan" w:date="2018-11-25T23:46:00Z">
              <w:tcPr>
                <w:tcW w:w="1414" w:type="dxa"/>
                <w:noWrap/>
                <w:vAlign w:val="center"/>
                <w:hideMark/>
              </w:tcPr>
            </w:tcPrChange>
          </w:tcPr>
          <w:p w14:paraId="4F986809" w14:textId="5B5F7573" w:rsidR="00F40B70" w:rsidRPr="00FD2760" w:rsidDel="00D10B12" w:rsidRDefault="00F40B70" w:rsidP="00D10B12">
            <w:pPr>
              <w:spacing w:line="288" w:lineRule="auto"/>
              <w:contextualSpacing/>
              <w:jc w:val="center"/>
              <w:rPr>
                <w:ins w:id="23354" w:author="phuong vu" w:date="2018-11-23T14:07:00Z"/>
                <w:del w:id="23355" w:author="Tran Huan" w:date="2018-12-03T01:22:00Z"/>
              </w:rPr>
              <w:pPrChange w:id="23356" w:author="Tran Huan" w:date="2018-12-03T01:23:00Z">
                <w:pPr>
                  <w:spacing w:line="276" w:lineRule="auto"/>
                  <w:jc w:val="center"/>
                </w:pPr>
              </w:pPrChange>
            </w:pPr>
            <w:ins w:id="23357" w:author="phuong vu" w:date="2018-11-23T14:07:00Z">
              <w:del w:id="23358" w:author="Tran Huan" w:date="2018-12-03T01:22:00Z">
                <w:r w:rsidRPr="00FD2760" w:rsidDel="00D10B12">
                  <w:delText>X</w:delText>
                </w:r>
                <w:bookmarkStart w:id="23359" w:name="_Toc531570870"/>
                <w:bookmarkStart w:id="23360" w:name="_Toc531574718"/>
                <w:bookmarkStart w:id="23361" w:name="_Toc531578459"/>
                <w:bookmarkStart w:id="23362" w:name="_Toc531582197"/>
                <w:bookmarkEnd w:id="23359"/>
                <w:bookmarkEnd w:id="23360"/>
                <w:bookmarkEnd w:id="23361"/>
                <w:bookmarkEnd w:id="23362"/>
              </w:del>
            </w:ins>
          </w:p>
        </w:tc>
        <w:tc>
          <w:tcPr>
            <w:tcW w:w="1594" w:type="dxa"/>
            <w:noWrap/>
            <w:hideMark/>
            <w:tcPrChange w:id="23363" w:author="Tran Huan" w:date="2018-11-25T23:46:00Z">
              <w:tcPr>
                <w:tcW w:w="1611" w:type="dxa"/>
                <w:noWrap/>
                <w:hideMark/>
              </w:tcPr>
            </w:tcPrChange>
          </w:tcPr>
          <w:p w14:paraId="24DBF1BF" w14:textId="6D25897A" w:rsidR="00F40B70" w:rsidRPr="00FD2760" w:rsidDel="00D10B12" w:rsidRDefault="00F40B70" w:rsidP="00D10B12">
            <w:pPr>
              <w:spacing w:line="288" w:lineRule="auto"/>
              <w:contextualSpacing/>
              <w:rPr>
                <w:ins w:id="23364" w:author="phuong vu" w:date="2018-11-23T14:07:00Z"/>
                <w:del w:id="23365" w:author="Tran Huan" w:date="2018-12-03T01:22:00Z"/>
              </w:rPr>
              <w:pPrChange w:id="23366" w:author="Tran Huan" w:date="2018-12-03T01:23:00Z">
                <w:pPr>
                  <w:spacing w:line="276" w:lineRule="auto"/>
                </w:pPr>
              </w:pPrChange>
            </w:pPr>
            <w:ins w:id="23367" w:author="phuong vu" w:date="2018-11-23T14:07:00Z">
              <w:del w:id="23368" w:author="Tran Huan" w:date="2018-12-03T01:22:00Z">
                <w:r w:rsidRPr="00FD2760" w:rsidDel="00D10B12">
                  <w:delText xml:space="preserve">ID loại dịch vụ. </w:delText>
                </w:r>
                <w:bookmarkStart w:id="23369" w:name="_Toc531570871"/>
                <w:bookmarkStart w:id="23370" w:name="_Toc531574719"/>
                <w:bookmarkStart w:id="23371" w:name="_Toc531578460"/>
                <w:bookmarkStart w:id="23372" w:name="_Toc531582198"/>
                <w:bookmarkEnd w:id="23369"/>
                <w:bookmarkEnd w:id="23370"/>
                <w:bookmarkEnd w:id="23371"/>
                <w:bookmarkEnd w:id="23372"/>
              </w:del>
            </w:ins>
          </w:p>
        </w:tc>
        <w:bookmarkStart w:id="23373" w:name="_Toc531570872"/>
        <w:bookmarkStart w:id="23374" w:name="_Toc531574720"/>
        <w:bookmarkStart w:id="23375" w:name="_Toc531578461"/>
        <w:bookmarkStart w:id="23376" w:name="_Toc531582199"/>
        <w:bookmarkEnd w:id="23373"/>
        <w:bookmarkEnd w:id="23374"/>
        <w:bookmarkEnd w:id="23375"/>
        <w:bookmarkEnd w:id="23376"/>
      </w:tr>
      <w:tr w:rsidR="00DB4132" w:rsidRPr="00CF0C7E" w:rsidDel="00D10B12" w14:paraId="2381B9EC" w14:textId="0CBE672B" w:rsidTr="00266AC8">
        <w:trPr>
          <w:trHeight w:val="300"/>
          <w:ins w:id="23377" w:author="phuong vu" w:date="2018-11-23T14:07:00Z"/>
          <w:del w:id="23378" w:author="Tran Huan" w:date="2018-12-03T01:22:00Z"/>
          <w:trPrChange w:id="23379" w:author="Tran Huan" w:date="2018-11-25T23:46:00Z">
            <w:trPr>
              <w:trHeight w:val="300"/>
            </w:trPr>
          </w:trPrChange>
        </w:trPr>
        <w:tc>
          <w:tcPr>
            <w:tcW w:w="815" w:type="dxa"/>
            <w:noWrap/>
            <w:hideMark/>
            <w:tcPrChange w:id="23380" w:author="Tran Huan" w:date="2018-11-25T23:46:00Z">
              <w:tcPr>
                <w:tcW w:w="708" w:type="dxa"/>
                <w:noWrap/>
                <w:hideMark/>
              </w:tcPr>
            </w:tcPrChange>
          </w:tcPr>
          <w:p w14:paraId="3C72AD87" w14:textId="3975634F" w:rsidR="00F40B70" w:rsidRPr="00FD2760" w:rsidDel="00D10B12" w:rsidRDefault="00F40B70" w:rsidP="00D10B12">
            <w:pPr>
              <w:spacing w:line="288" w:lineRule="auto"/>
              <w:contextualSpacing/>
              <w:rPr>
                <w:ins w:id="23381" w:author="phuong vu" w:date="2018-11-23T14:07:00Z"/>
                <w:del w:id="23382" w:author="Tran Huan" w:date="2018-12-03T01:22:00Z"/>
              </w:rPr>
              <w:pPrChange w:id="23383" w:author="Tran Huan" w:date="2018-12-03T01:23:00Z">
                <w:pPr>
                  <w:spacing w:line="276" w:lineRule="auto"/>
                </w:pPr>
              </w:pPrChange>
            </w:pPr>
            <w:ins w:id="23384" w:author="phuong vu" w:date="2018-11-23T14:07:00Z">
              <w:del w:id="23385" w:author="Tran Huan" w:date="2018-12-03T01:22:00Z">
                <w:r w:rsidRPr="00FD2760" w:rsidDel="00D10B12">
                  <w:delText>4</w:delText>
                </w:r>
                <w:bookmarkStart w:id="23386" w:name="_Toc531570873"/>
                <w:bookmarkStart w:id="23387" w:name="_Toc531574721"/>
                <w:bookmarkStart w:id="23388" w:name="_Toc531578462"/>
                <w:bookmarkStart w:id="23389" w:name="_Toc531582200"/>
                <w:bookmarkEnd w:id="23386"/>
                <w:bookmarkEnd w:id="23387"/>
                <w:bookmarkEnd w:id="23388"/>
                <w:bookmarkEnd w:id="23389"/>
              </w:del>
            </w:ins>
          </w:p>
        </w:tc>
        <w:tc>
          <w:tcPr>
            <w:tcW w:w="1985" w:type="dxa"/>
            <w:noWrap/>
            <w:hideMark/>
            <w:tcPrChange w:id="23390" w:author="Tran Huan" w:date="2018-11-25T23:46:00Z">
              <w:tcPr>
                <w:tcW w:w="1863" w:type="dxa"/>
                <w:noWrap/>
                <w:hideMark/>
              </w:tcPr>
            </w:tcPrChange>
          </w:tcPr>
          <w:p w14:paraId="1677D9CE" w14:textId="676F903C" w:rsidR="00F40B70" w:rsidRPr="00FD2760" w:rsidDel="00D10B12" w:rsidRDefault="00F40B70" w:rsidP="00D10B12">
            <w:pPr>
              <w:spacing w:line="288" w:lineRule="auto"/>
              <w:contextualSpacing/>
              <w:rPr>
                <w:ins w:id="23391" w:author="phuong vu" w:date="2018-11-23T14:07:00Z"/>
                <w:del w:id="23392" w:author="Tran Huan" w:date="2018-12-03T01:22:00Z"/>
              </w:rPr>
              <w:pPrChange w:id="23393" w:author="Tran Huan" w:date="2018-12-03T01:23:00Z">
                <w:pPr>
                  <w:spacing w:line="276" w:lineRule="auto"/>
                </w:pPr>
              </w:pPrChange>
            </w:pPr>
            <w:ins w:id="23394" w:author="phuong vu" w:date="2018-11-23T14:07:00Z">
              <w:del w:id="23395" w:author="Tran Huan" w:date="2018-12-03T01:22:00Z">
                <w:r w:rsidRPr="00FD2760" w:rsidDel="00D10B12">
                  <w:delText>unit_id</w:delText>
                </w:r>
                <w:bookmarkStart w:id="23396" w:name="_Toc531570874"/>
                <w:bookmarkStart w:id="23397" w:name="_Toc531574722"/>
                <w:bookmarkStart w:id="23398" w:name="_Toc531578463"/>
                <w:bookmarkStart w:id="23399" w:name="_Toc531582201"/>
                <w:bookmarkEnd w:id="23396"/>
                <w:bookmarkEnd w:id="23397"/>
                <w:bookmarkEnd w:id="23398"/>
                <w:bookmarkEnd w:id="23399"/>
              </w:del>
            </w:ins>
          </w:p>
        </w:tc>
        <w:tc>
          <w:tcPr>
            <w:tcW w:w="1286" w:type="dxa"/>
            <w:noWrap/>
            <w:hideMark/>
            <w:tcPrChange w:id="23400" w:author="Tran Huan" w:date="2018-11-25T23:46:00Z">
              <w:tcPr>
                <w:tcW w:w="1300" w:type="dxa"/>
                <w:noWrap/>
                <w:hideMark/>
              </w:tcPr>
            </w:tcPrChange>
          </w:tcPr>
          <w:p w14:paraId="0EEB6B70" w14:textId="3DFD3307" w:rsidR="00F40B70" w:rsidRPr="00FD2760" w:rsidDel="00D10B12" w:rsidRDefault="00F40B70" w:rsidP="00D10B12">
            <w:pPr>
              <w:spacing w:line="288" w:lineRule="auto"/>
              <w:contextualSpacing/>
              <w:rPr>
                <w:ins w:id="23401" w:author="phuong vu" w:date="2018-11-23T14:07:00Z"/>
                <w:del w:id="23402" w:author="Tran Huan" w:date="2018-12-03T01:22:00Z"/>
              </w:rPr>
              <w:pPrChange w:id="23403" w:author="Tran Huan" w:date="2018-12-03T01:23:00Z">
                <w:pPr>
                  <w:spacing w:line="276" w:lineRule="auto"/>
                </w:pPr>
              </w:pPrChange>
            </w:pPr>
            <w:ins w:id="23404" w:author="phuong vu" w:date="2018-11-23T14:07:00Z">
              <w:del w:id="23405" w:author="Tran Huan" w:date="2018-12-03T01:22:00Z">
                <w:r w:rsidRPr="00FD2760" w:rsidDel="00D10B12">
                  <w:delText>numeric</w:delText>
                </w:r>
                <w:bookmarkStart w:id="23406" w:name="_Toc531570875"/>
                <w:bookmarkStart w:id="23407" w:name="_Toc531574723"/>
                <w:bookmarkStart w:id="23408" w:name="_Toc531578464"/>
                <w:bookmarkStart w:id="23409" w:name="_Toc531582202"/>
                <w:bookmarkEnd w:id="23406"/>
                <w:bookmarkEnd w:id="23407"/>
                <w:bookmarkEnd w:id="23408"/>
                <w:bookmarkEnd w:id="23409"/>
              </w:del>
            </w:ins>
          </w:p>
        </w:tc>
        <w:tc>
          <w:tcPr>
            <w:tcW w:w="981" w:type="dxa"/>
            <w:noWrap/>
            <w:vAlign w:val="center"/>
            <w:hideMark/>
            <w:tcPrChange w:id="23410" w:author="Tran Huan" w:date="2018-11-25T23:46:00Z">
              <w:tcPr>
                <w:tcW w:w="991" w:type="dxa"/>
                <w:noWrap/>
                <w:vAlign w:val="center"/>
                <w:hideMark/>
              </w:tcPr>
            </w:tcPrChange>
          </w:tcPr>
          <w:p w14:paraId="7885529E" w14:textId="359B563B" w:rsidR="00F40B70" w:rsidRPr="00FD2760" w:rsidDel="00D10B12" w:rsidRDefault="00F40B70" w:rsidP="00D10B12">
            <w:pPr>
              <w:spacing w:line="288" w:lineRule="auto"/>
              <w:contextualSpacing/>
              <w:jc w:val="center"/>
              <w:rPr>
                <w:ins w:id="23411" w:author="phuong vu" w:date="2018-11-23T14:07:00Z"/>
                <w:del w:id="23412" w:author="Tran Huan" w:date="2018-12-03T01:22:00Z"/>
              </w:rPr>
              <w:pPrChange w:id="23413" w:author="Tran Huan" w:date="2018-12-03T01:23:00Z">
                <w:pPr>
                  <w:spacing w:line="276" w:lineRule="auto"/>
                  <w:jc w:val="center"/>
                </w:pPr>
              </w:pPrChange>
            </w:pPr>
            <w:bookmarkStart w:id="23414" w:name="_Toc531570876"/>
            <w:bookmarkStart w:id="23415" w:name="_Toc531574724"/>
            <w:bookmarkStart w:id="23416" w:name="_Toc531578465"/>
            <w:bookmarkStart w:id="23417" w:name="_Toc531582203"/>
            <w:bookmarkEnd w:id="23414"/>
            <w:bookmarkEnd w:id="23415"/>
            <w:bookmarkEnd w:id="23416"/>
            <w:bookmarkEnd w:id="23417"/>
          </w:p>
        </w:tc>
        <w:tc>
          <w:tcPr>
            <w:tcW w:w="830" w:type="dxa"/>
            <w:noWrap/>
            <w:vAlign w:val="center"/>
            <w:hideMark/>
            <w:tcPrChange w:id="23418" w:author="Tran Huan" w:date="2018-11-25T23:46:00Z">
              <w:tcPr>
                <w:tcW w:w="838" w:type="dxa"/>
                <w:noWrap/>
                <w:vAlign w:val="center"/>
                <w:hideMark/>
              </w:tcPr>
            </w:tcPrChange>
          </w:tcPr>
          <w:p w14:paraId="2DBF7AAD" w14:textId="2347E23D" w:rsidR="00F40B70" w:rsidRPr="00FD2760" w:rsidDel="00D10B12" w:rsidRDefault="00F40B70" w:rsidP="00D10B12">
            <w:pPr>
              <w:spacing w:line="288" w:lineRule="auto"/>
              <w:contextualSpacing/>
              <w:jc w:val="center"/>
              <w:rPr>
                <w:ins w:id="23419" w:author="phuong vu" w:date="2018-11-23T14:07:00Z"/>
                <w:del w:id="23420" w:author="Tran Huan" w:date="2018-12-03T01:22:00Z"/>
              </w:rPr>
              <w:pPrChange w:id="23421" w:author="Tran Huan" w:date="2018-12-03T01:23:00Z">
                <w:pPr>
                  <w:spacing w:line="276" w:lineRule="auto"/>
                  <w:jc w:val="center"/>
                </w:pPr>
              </w:pPrChange>
            </w:pPr>
            <w:bookmarkStart w:id="23422" w:name="_Toc531570877"/>
            <w:bookmarkStart w:id="23423" w:name="_Toc531574725"/>
            <w:bookmarkStart w:id="23424" w:name="_Toc531578466"/>
            <w:bookmarkStart w:id="23425" w:name="_Toc531582204"/>
            <w:bookmarkEnd w:id="23422"/>
            <w:bookmarkEnd w:id="23423"/>
            <w:bookmarkEnd w:id="23424"/>
            <w:bookmarkEnd w:id="23425"/>
          </w:p>
        </w:tc>
        <w:tc>
          <w:tcPr>
            <w:tcW w:w="1399" w:type="dxa"/>
            <w:noWrap/>
            <w:vAlign w:val="center"/>
            <w:hideMark/>
            <w:tcPrChange w:id="23426" w:author="Tran Huan" w:date="2018-11-25T23:46:00Z">
              <w:tcPr>
                <w:tcW w:w="1414" w:type="dxa"/>
                <w:noWrap/>
                <w:vAlign w:val="center"/>
                <w:hideMark/>
              </w:tcPr>
            </w:tcPrChange>
          </w:tcPr>
          <w:p w14:paraId="25D1FB51" w14:textId="17BEF89B" w:rsidR="00F40B70" w:rsidRPr="00FD2760" w:rsidDel="00D10B12" w:rsidRDefault="00F40B70" w:rsidP="00D10B12">
            <w:pPr>
              <w:spacing w:line="288" w:lineRule="auto"/>
              <w:contextualSpacing/>
              <w:jc w:val="center"/>
              <w:rPr>
                <w:ins w:id="23427" w:author="phuong vu" w:date="2018-11-23T14:07:00Z"/>
                <w:del w:id="23428" w:author="Tran Huan" w:date="2018-12-03T01:22:00Z"/>
              </w:rPr>
              <w:pPrChange w:id="23429" w:author="Tran Huan" w:date="2018-12-03T01:23:00Z">
                <w:pPr>
                  <w:spacing w:line="276" w:lineRule="auto"/>
                  <w:jc w:val="center"/>
                </w:pPr>
              </w:pPrChange>
            </w:pPr>
            <w:ins w:id="23430" w:author="phuong vu" w:date="2018-11-23T14:07:00Z">
              <w:del w:id="23431" w:author="Tran Huan" w:date="2018-12-03T01:22:00Z">
                <w:r w:rsidRPr="00FD2760" w:rsidDel="00D10B12">
                  <w:delText>X</w:delText>
                </w:r>
                <w:bookmarkStart w:id="23432" w:name="_Toc531570878"/>
                <w:bookmarkStart w:id="23433" w:name="_Toc531574726"/>
                <w:bookmarkStart w:id="23434" w:name="_Toc531578467"/>
                <w:bookmarkStart w:id="23435" w:name="_Toc531582205"/>
                <w:bookmarkEnd w:id="23432"/>
                <w:bookmarkEnd w:id="23433"/>
                <w:bookmarkEnd w:id="23434"/>
                <w:bookmarkEnd w:id="23435"/>
              </w:del>
            </w:ins>
          </w:p>
        </w:tc>
        <w:tc>
          <w:tcPr>
            <w:tcW w:w="1594" w:type="dxa"/>
            <w:noWrap/>
            <w:hideMark/>
            <w:tcPrChange w:id="23436" w:author="Tran Huan" w:date="2018-11-25T23:46:00Z">
              <w:tcPr>
                <w:tcW w:w="1611" w:type="dxa"/>
                <w:noWrap/>
                <w:hideMark/>
              </w:tcPr>
            </w:tcPrChange>
          </w:tcPr>
          <w:p w14:paraId="03A31C4F" w14:textId="79C16EA3" w:rsidR="00F40B70" w:rsidRPr="00FD2760" w:rsidDel="00D10B12" w:rsidRDefault="00F40B70" w:rsidP="00D10B12">
            <w:pPr>
              <w:spacing w:line="288" w:lineRule="auto"/>
              <w:contextualSpacing/>
              <w:rPr>
                <w:ins w:id="23437" w:author="phuong vu" w:date="2018-11-23T14:07:00Z"/>
                <w:del w:id="23438" w:author="Tran Huan" w:date="2018-12-03T01:22:00Z"/>
              </w:rPr>
              <w:pPrChange w:id="23439" w:author="Tran Huan" w:date="2018-12-03T01:23:00Z">
                <w:pPr>
                  <w:spacing w:line="276" w:lineRule="auto"/>
                </w:pPr>
              </w:pPrChange>
            </w:pPr>
            <w:ins w:id="23440" w:author="phuong vu" w:date="2018-11-23T14:07:00Z">
              <w:del w:id="23441" w:author="Tran Huan" w:date="2018-12-03T01:22:00Z">
                <w:r w:rsidRPr="00FD2760" w:rsidDel="00D10B12">
                  <w:delText xml:space="preserve">ID đơn vị tính. </w:delText>
                </w:r>
                <w:bookmarkStart w:id="23442" w:name="_Toc531570879"/>
                <w:bookmarkStart w:id="23443" w:name="_Toc531574727"/>
                <w:bookmarkStart w:id="23444" w:name="_Toc531578468"/>
                <w:bookmarkStart w:id="23445" w:name="_Toc531582206"/>
                <w:bookmarkEnd w:id="23442"/>
                <w:bookmarkEnd w:id="23443"/>
                <w:bookmarkEnd w:id="23444"/>
                <w:bookmarkEnd w:id="23445"/>
              </w:del>
            </w:ins>
          </w:p>
        </w:tc>
        <w:bookmarkStart w:id="23446" w:name="_Toc531570880"/>
        <w:bookmarkStart w:id="23447" w:name="_Toc531574728"/>
        <w:bookmarkStart w:id="23448" w:name="_Toc531578469"/>
        <w:bookmarkStart w:id="23449" w:name="_Toc531582207"/>
        <w:bookmarkEnd w:id="23446"/>
        <w:bookmarkEnd w:id="23447"/>
        <w:bookmarkEnd w:id="23448"/>
        <w:bookmarkEnd w:id="23449"/>
      </w:tr>
      <w:tr w:rsidR="00DB4132" w:rsidRPr="00CF0C7E" w:rsidDel="00D10B12" w14:paraId="3F1E309E" w14:textId="1F092DB0" w:rsidTr="00266AC8">
        <w:trPr>
          <w:trHeight w:val="300"/>
          <w:ins w:id="23450" w:author="phuong vu" w:date="2018-11-23T14:07:00Z"/>
          <w:del w:id="23451" w:author="Tran Huan" w:date="2018-12-03T01:22:00Z"/>
          <w:trPrChange w:id="23452" w:author="Tran Huan" w:date="2018-11-25T23:46:00Z">
            <w:trPr>
              <w:trHeight w:val="300"/>
            </w:trPr>
          </w:trPrChange>
        </w:trPr>
        <w:tc>
          <w:tcPr>
            <w:tcW w:w="815" w:type="dxa"/>
            <w:noWrap/>
            <w:hideMark/>
            <w:tcPrChange w:id="23453" w:author="Tran Huan" w:date="2018-11-25T23:46:00Z">
              <w:tcPr>
                <w:tcW w:w="708" w:type="dxa"/>
                <w:noWrap/>
                <w:hideMark/>
              </w:tcPr>
            </w:tcPrChange>
          </w:tcPr>
          <w:p w14:paraId="42C6678E" w14:textId="7F888B26" w:rsidR="00F40B70" w:rsidRPr="00FD2760" w:rsidDel="00D10B12" w:rsidRDefault="00F40B70" w:rsidP="00D10B12">
            <w:pPr>
              <w:spacing w:line="288" w:lineRule="auto"/>
              <w:contextualSpacing/>
              <w:rPr>
                <w:ins w:id="23454" w:author="phuong vu" w:date="2018-11-23T14:07:00Z"/>
                <w:del w:id="23455" w:author="Tran Huan" w:date="2018-12-03T01:22:00Z"/>
              </w:rPr>
              <w:pPrChange w:id="23456" w:author="Tran Huan" w:date="2018-12-03T01:23:00Z">
                <w:pPr>
                  <w:spacing w:line="276" w:lineRule="auto"/>
                </w:pPr>
              </w:pPrChange>
            </w:pPr>
            <w:ins w:id="23457" w:author="phuong vu" w:date="2018-11-23T14:07:00Z">
              <w:del w:id="23458" w:author="Tran Huan" w:date="2018-12-03T01:22:00Z">
                <w:r w:rsidRPr="00FD2760" w:rsidDel="00D10B12">
                  <w:delText>5</w:delText>
                </w:r>
                <w:bookmarkStart w:id="23459" w:name="_Toc531570881"/>
                <w:bookmarkStart w:id="23460" w:name="_Toc531574729"/>
                <w:bookmarkStart w:id="23461" w:name="_Toc531578470"/>
                <w:bookmarkStart w:id="23462" w:name="_Toc531582208"/>
                <w:bookmarkEnd w:id="23459"/>
                <w:bookmarkEnd w:id="23460"/>
                <w:bookmarkEnd w:id="23461"/>
                <w:bookmarkEnd w:id="23462"/>
              </w:del>
            </w:ins>
          </w:p>
        </w:tc>
        <w:tc>
          <w:tcPr>
            <w:tcW w:w="1985" w:type="dxa"/>
            <w:noWrap/>
            <w:hideMark/>
            <w:tcPrChange w:id="23463" w:author="Tran Huan" w:date="2018-11-25T23:46:00Z">
              <w:tcPr>
                <w:tcW w:w="1863" w:type="dxa"/>
                <w:noWrap/>
                <w:hideMark/>
              </w:tcPr>
            </w:tcPrChange>
          </w:tcPr>
          <w:p w14:paraId="507F7DBD" w14:textId="344F294A" w:rsidR="00F40B70" w:rsidRPr="00FD2760" w:rsidDel="00D10B12" w:rsidRDefault="00F40B70" w:rsidP="00D10B12">
            <w:pPr>
              <w:spacing w:line="288" w:lineRule="auto"/>
              <w:contextualSpacing/>
              <w:rPr>
                <w:ins w:id="23464" w:author="phuong vu" w:date="2018-11-23T14:07:00Z"/>
                <w:del w:id="23465" w:author="Tran Huan" w:date="2018-12-03T01:22:00Z"/>
              </w:rPr>
              <w:pPrChange w:id="23466" w:author="Tran Huan" w:date="2018-12-03T01:23:00Z">
                <w:pPr>
                  <w:spacing w:line="276" w:lineRule="auto"/>
                </w:pPr>
              </w:pPrChange>
            </w:pPr>
            <w:ins w:id="23467" w:author="phuong vu" w:date="2018-11-23T14:07:00Z">
              <w:del w:id="23468" w:author="Tran Huan" w:date="2018-12-03T01:22:00Z">
                <w:r w:rsidRPr="00FD2760" w:rsidDel="00D10B12">
                  <w:delText>label_id</w:delText>
                </w:r>
                <w:bookmarkStart w:id="23469" w:name="_Toc531570882"/>
                <w:bookmarkStart w:id="23470" w:name="_Toc531574730"/>
                <w:bookmarkStart w:id="23471" w:name="_Toc531578471"/>
                <w:bookmarkStart w:id="23472" w:name="_Toc531582209"/>
                <w:bookmarkEnd w:id="23469"/>
                <w:bookmarkEnd w:id="23470"/>
                <w:bookmarkEnd w:id="23471"/>
                <w:bookmarkEnd w:id="23472"/>
              </w:del>
            </w:ins>
          </w:p>
        </w:tc>
        <w:tc>
          <w:tcPr>
            <w:tcW w:w="1286" w:type="dxa"/>
            <w:noWrap/>
            <w:hideMark/>
            <w:tcPrChange w:id="23473" w:author="Tran Huan" w:date="2018-11-25T23:46:00Z">
              <w:tcPr>
                <w:tcW w:w="1300" w:type="dxa"/>
                <w:noWrap/>
                <w:hideMark/>
              </w:tcPr>
            </w:tcPrChange>
          </w:tcPr>
          <w:p w14:paraId="46079C9E" w14:textId="5BEFD8B8" w:rsidR="00F40B70" w:rsidRPr="00FD2760" w:rsidDel="00D10B12" w:rsidRDefault="00F40B70" w:rsidP="00D10B12">
            <w:pPr>
              <w:spacing w:line="288" w:lineRule="auto"/>
              <w:contextualSpacing/>
              <w:rPr>
                <w:ins w:id="23474" w:author="phuong vu" w:date="2018-11-23T14:07:00Z"/>
                <w:del w:id="23475" w:author="Tran Huan" w:date="2018-12-03T01:22:00Z"/>
              </w:rPr>
              <w:pPrChange w:id="23476" w:author="Tran Huan" w:date="2018-12-03T01:23:00Z">
                <w:pPr>
                  <w:spacing w:line="276" w:lineRule="auto"/>
                </w:pPr>
              </w:pPrChange>
            </w:pPr>
            <w:ins w:id="23477" w:author="phuong vu" w:date="2018-11-23T14:07:00Z">
              <w:del w:id="23478" w:author="Tran Huan" w:date="2018-12-03T01:22:00Z">
                <w:r w:rsidRPr="00FD2760" w:rsidDel="00D10B12">
                  <w:delText>numeric</w:delText>
                </w:r>
                <w:bookmarkStart w:id="23479" w:name="_Toc531570883"/>
                <w:bookmarkStart w:id="23480" w:name="_Toc531574731"/>
                <w:bookmarkStart w:id="23481" w:name="_Toc531578472"/>
                <w:bookmarkStart w:id="23482" w:name="_Toc531582210"/>
                <w:bookmarkEnd w:id="23479"/>
                <w:bookmarkEnd w:id="23480"/>
                <w:bookmarkEnd w:id="23481"/>
                <w:bookmarkEnd w:id="23482"/>
              </w:del>
            </w:ins>
          </w:p>
        </w:tc>
        <w:tc>
          <w:tcPr>
            <w:tcW w:w="981" w:type="dxa"/>
            <w:noWrap/>
            <w:vAlign w:val="center"/>
            <w:hideMark/>
            <w:tcPrChange w:id="23483" w:author="Tran Huan" w:date="2018-11-25T23:46:00Z">
              <w:tcPr>
                <w:tcW w:w="991" w:type="dxa"/>
                <w:noWrap/>
                <w:vAlign w:val="center"/>
                <w:hideMark/>
              </w:tcPr>
            </w:tcPrChange>
          </w:tcPr>
          <w:p w14:paraId="2D1034E3" w14:textId="62F47BC1" w:rsidR="00F40B70" w:rsidRPr="009A0B4E" w:rsidDel="00D10B12" w:rsidRDefault="009A0B4E" w:rsidP="00D10B12">
            <w:pPr>
              <w:spacing w:line="288" w:lineRule="auto"/>
              <w:contextualSpacing/>
              <w:jc w:val="center"/>
              <w:rPr>
                <w:ins w:id="23484" w:author="phuong vu" w:date="2018-11-23T14:07:00Z"/>
                <w:del w:id="23485" w:author="Tran Huan" w:date="2018-12-03T01:22:00Z"/>
                <w:lang w:val="en-US"/>
                <w:rPrChange w:id="23486" w:author="phuong vu" w:date="2018-11-23T14:10:00Z">
                  <w:rPr>
                    <w:ins w:id="23487" w:author="phuong vu" w:date="2018-11-23T14:07:00Z"/>
                    <w:del w:id="23488" w:author="Tran Huan" w:date="2018-12-03T01:22:00Z"/>
                  </w:rPr>
                </w:rPrChange>
              </w:rPr>
              <w:pPrChange w:id="23489" w:author="Tran Huan" w:date="2018-12-03T01:23:00Z">
                <w:pPr>
                  <w:spacing w:line="276" w:lineRule="auto"/>
                  <w:jc w:val="center"/>
                </w:pPr>
              </w:pPrChange>
            </w:pPr>
            <w:ins w:id="23490" w:author="phuong vu" w:date="2018-11-23T14:10:00Z">
              <w:del w:id="23491" w:author="Tran Huan" w:date="2018-12-03T01:22:00Z">
                <w:r w:rsidDel="00D10B12">
                  <w:rPr>
                    <w:lang w:val="en-US"/>
                  </w:rPr>
                  <w:delText>X</w:delText>
                </w:r>
              </w:del>
            </w:ins>
            <w:bookmarkStart w:id="23492" w:name="_Toc531570884"/>
            <w:bookmarkStart w:id="23493" w:name="_Toc531574732"/>
            <w:bookmarkStart w:id="23494" w:name="_Toc531578473"/>
            <w:bookmarkStart w:id="23495" w:name="_Toc531582211"/>
            <w:bookmarkEnd w:id="23492"/>
            <w:bookmarkEnd w:id="23493"/>
            <w:bookmarkEnd w:id="23494"/>
            <w:bookmarkEnd w:id="23495"/>
          </w:p>
        </w:tc>
        <w:tc>
          <w:tcPr>
            <w:tcW w:w="830" w:type="dxa"/>
            <w:noWrap/>
            <w:vAlign w:val="center"/>
            <w:hideMark/>
            <w:tcPrChange w:id="23496" w:author="Tran Huan" w:date="2018-11-25T23:46:00Z">
              <w:tcPr>
                <w:tcW w:w="838" w:type="dxa"/>
                <w:noWrap/>
                <w:vAlign w:val="center"/>
                <w:hideMark/>
              </w:tcPr>
            </w:tcPrChange>
          </w:tcPr>
          <w:p w14:paraId="61C9B9FC" w14:textId="583C7853" w:rsidR="00F40B70" w:rsidRPr="00FD2760" w:rsidDel="00D10B12" w:rsidRDefault="00F40B70" w:rsidP="00D10B12">
            <w:pPr>
              <w:spacing w:line="288" w:lineRule="auto"/>
              <w:contextualSpacing/>
              <w:jc w:val="center"/>
              <w:rPr>
                <w:ins w:id="23497" w:author="phuong vu" w:date="2018-11-23T14:07:00Z"/>
                <w:del w:id="23498" w:author="Tran Huan" w:date="2018-12-03T01:22:00Z"/>
              </w:rPr>
              <w:pPrChange w:id="23499" w:author="Tran Huan" w:date="2018-12-03T01:23:00Z">
                <w:pPr>
                  <w:spacing w:line="276" w:lineRule="auto"/>
                  <w:jc w:val="center"/>
                </w:pPr>
              </w:pPrChange>
            </w:pPr>
            <w:bookmarkStart w:id="23500" w:name="_Toc531570885"/>
            <w:bookmarkStart w:id="23501" w:name="_Toc531574733"/>
            <w:bookmarkStart w:id="23502" w:name="_Toc531578474"/>
            <w:bookmarkStart w:id="23503" w:name="_Toc531582212"/>
            <w:bookmarkEnd w:id="23500"/>
            <w:bookmarkEnd w:id="23501"/>
            <w:bookmarkEnd w:id="23502"/>
            <w:bookmarkEnd w:id="23503"/>
          </w:p>
        </w:tc>
        <w:tc>
          <w:tcPr>
            <w:tcW w:w="1399" w:type="dxa"/>
            <w:noWrap/>
            <w:vAlign w:val="center"/>
            <w:hideMark/>
            <w:tcPrChange w:id="23504" w:author="Tran Huan" w:date="2018-11-25T23:46:00Z">
              <w:tcPr>
                <w:tcW w:w="1414" w:type="dxa"/>
                <w:noWrap/>
                <w:vAlign w:val="center"/>
                <w:hideMark/>
              </w:tcPr>
            </w:tcPrChange>
          </w:tcPr>
          <w:p w14:paraId="12F0EA5E" w14:textId="22E0E07F" w:rsidR="00F40B70" w:rsidRPr="00FD2760" w:rsidDel="00D10B12" w:rsidRDefault="00F40B70" w:rsidP="00D10B12">
            <w:pPr>
              <w:spacing w:line="288" w:lineRule="auto"/>
              <w:contextualSpacing/>
              <w:jc w:val="center"/>
              <w:rPr>
                <w:ins w:id="23505" w:author="phuong vu" w:date="2018-11-23T14:07:00Z"/>
                <w:del w:id="23506" w:author="Tran Huan" w:date="2018-12-03T01:22:00Z"/>
              </w:rPr>
              <w:pPrChange w:id="23507" w:author="Tran Huan" w:date="2018-12-03T01:23:00Z">
                <w:pPr>
                  <w:spacing w:line="276" w:lineRule="auto"/>
                  <w:jc w:val="center"/>
                </w:pPr>
              </w:pPrChange>
            </w:pPr>
            <w:ins w:id="23508" w:author="phuong vu" w:date="2018-11-23T14:07:00Z">
              <w:del w:id="23509" w:author="Tran Huan" w:date="2018-12-03T01:22:00Z">
                <w:r w:rsidRPr="00FD2760" w:rsidDel="00D10B12">
                  <w:delText>X</w:delText>
                </w:r>
                <w:bookmarkStart w:id="23510" w:name="_Toc531570886"/>
                <w:bookmarkStart w:id="23511" w:name="_Toc531574734"/>
                <w:bookmarkStart w:id="23512" w:name="_Toc531578475"/>
                <w:bookmarkStart w:id="23513" w:name="_Toc531582213"/>
                <w:bookmarkEnd w:id="23510"/>
                <w:bookmarkEnd w:id="23511"/>
                <w:bookmarkEnd w:id="23512"/>
                <w:bookmarkEnd w:id="23513"/>
              </w:del>
            </w:ins>
          </w:p>
        </w:tc>
        <w:tc>
          <w:tcPr>
            <w:tcW w:w="1594" w:type="dxa"/>
            <w:noWrap/>
            <w:hideMark/>
            <w:tcPrChange w:id="23514" w:author="Tran Huan" w:date="2018-11-25T23:46:00Z">
              <w:tcPr>
                <w:tcW w:w="1611" w:type="dxa"/>
                <w:noWrap/>
                <w:hideMark/>
              </w:tcPr>
            </w:tcPrChange>
          </w:tcPr>
          <w:p w14:paraId="3F5BC841" w14:textId="1F83D182" w:rsidR="00F40B70" w:rsidRPr="00FD2760" w:rsidDel="00D10B12" w:rsidRDefault="00F40B70" w:rsidP="00D10B12">
            <w:pPr>
              <w:spacing w:line="288" w:lineRule="auto"/>
              <w:contextualSpacing/>
              <w:rPr>
                <w:ins w:id="23515" w:author="phuong vu" w:date="2018-11-23T14:07:00Z"/>
                <w:del w:id="23516" w:author="Tran Huan" w:date="2018-12-03T01:22:00Z"/>
              </w:rPr>
              <w:pPrChange w:id="23517" w:author="Tran Huan" w:date="2018-12-03T01:23:00Z">
                <w:pPr>
                  <w:spacing w:line="276" w:lineRule="auto"/>
                </w:pPr>
              </w:pPrChange>
            </w:pPr>
            <w:ins w:id="23518" w:author="phuong vu" w:date="2018-11-23T14:07:00Z">
              <w:del w:id="23519" w:author="Tran Huan" w:date="2018-12-03T01:22:00Z">
                <w:r w:rsidRPr="00FD2760" w:rsidDel="00D10B12">
                  <w:delText>ID nhãn hiệu.</w:delText>
                </w:r>
                <w:bookmarkStart w:id="23520" w:name="_Toc531570887"/>
                <w:bookmarkStart w:id="23521" w:name="_Toc531574735"/>
                <w:bookmarkStart w:id="23522" w:name="_Toc531578476"/>
                <w:bookmarkStart w:id="23523" w:name="_Toc531582214"/>
                <w:bookmarkEnd w:id="23520"/>
                <w:bookmarkEnd w:id="23521"/>
                <w:bookmarkEnd w:id="23522"/>
                <w:bookmarkEnd w:id="23523"/>
              </w:del>
            </w:ins>
          </w:p>
        </w:tc>
        <w:bookmarkStart w:id="23524" w:name="_Toc531570888"/>
        <w:bookmarkStart w:id="23525" w:name="_Toc531574736"/>
        <w:bookmarkStart w:id="23526" w:name="_Toc531578477"/>
        <w:bookmarkStart w:id="23527" w:name="_Toc531582215"/>
        <w:bookmarkEnd w:id="23524"/>
        <w:bookmarkEnd w:id="23525"/>
        <w:bookmarkEnd w:id="23526"/>
        <w:bookmarkEnd w:id="23527"/>
      </w:tr>
      <w:tr w:rsidR="00DB4132" w:rsidRPr="00CF0C7E" w:rsidDel="00D10B12" w14:paraId="6914D068" w14:textId="1D13ECD1" w:rsidTr="00266AC8">
        <w:trPr>
          <w:trHeight w:val="300"/>
          <w:ins w:id="23528" w:author="phuong vu" w:date="2018-11-23T14:07:00Z"/>
          <w:del w:id="23529" w:author="Tran Huan" w:date="2018-12-03T01:22:00Z"/>
          <w:trPrChange w:id="23530" w:author="Tran Huan" w:date="2018-11-25T23:46:00Z">
            <w:trPr>
              <w:trHeight w:val="300"/>
            </w:trPr>
          </w:trPrChange>
        </w:trPr>
        <w:tc>
          <w:tcPr>
            <w:tcW w:w="815" w:type="dxa"/>
            <w:noWrap/>
            <w:hideMark/>
            <w:tcPrChange w:id="23531" w:author="Tran Huan" w:date="2018-11-25T23:46:00Z">
              <w:tcPr>
                <w:tcW w:w="708" w:type="dxa"/>
                <w:noWrap/>
                <w:hideMark/>
              </w:tcPr>
            </w:tcPrChange>
          </w:tcPr>
          <w:p w14:paraId="043BF06C" w14:textId="3E2A7B06" w:rsidR="00F40B70" w:rsidRPr="00FD2760" w:rsidDel="00D10B12" w:rsidRDefault="00F40B70" w:rsidP="00D10B12">
            <w:pPr>
              <w:spacing w:line="288" w:lineRule="auto"/>
              <w:contextualSpacing/>
              <w:rPr>
                <w:ins w:id="23532" w:author="phuong vu" w:date="2018-11-23T14:07:00Z"/>
                <w:del w:id="23533" w:author="Tran Huan" w:date="2018-12-03T01:22:00Z"/>
              </w:rPr>
              <w:pPrChange w:id="23534" w:author="Tran Huan" w:date="2018-12-03T01:23:00Z">
                <w:pPr>
                  <w:spacing w:line="276" w:lineRule="auto"/>
                </w:pPr>
              </w:pPrChange>
            </w:pPr>
            <w:ins w:id="23535" w:author="phuong vu" w:date="2018-11-23T14:07:00Z">
              <w:del w:id="23536" w:author="Tran Huan" w:date="2018-12-03T01:22:00Z">
                <w:r w:rsidRPr="00FD2760" w:rsidDel="00D10B12">
                  <w:delText>6</w:delText>
                </w:r>
                <w:bookmarkStart w:id="23537" w:name="_Toc531570889"/>
                <w:bookmarkStart w:id="23538" w:name="_Toc531574737"/>
                <w:bookmarkStart w:id="23539" w:name="_Toc531578478"/>
                <w:bookmarkStart w:id="23540" w:name="_Toc531582216"/>
                <w:bookmarkEnd w:id="23537"/>
                <w:bookmarkEnd w:id="23538"/>
                <w:bookmarkEnd w:id="23539"/>
                <w:bookmarkEnd w:id="23540"/>
              </w:del>
            </w:ins>
          </w:p>
        </w:tc>
        <w:tc>
          <w:tcPr>
            <w:tcW w:w="1985" w:type="dxa"/>
            <w:noWrap/>
            <w:hideMark/>
            <w:tcPrChange w:id="23541" w:author="Tran Huan" w:date="2018-11-25T23:46:00Z">
              <w:tcPr>
                <w:tcW w:w="1863" w:type="dxa"/>
                <w:noWrap/>
                <w:hideMark/>
              </w:tcPr>
            </w:tcPrChange>
          </w:tcPr>
          <w:p w14:paraId="0A831C9B" w14:textId="7EBE76F5" w:rsidR="00F40B70" w:rsidRPr="00FD2760" w:rsidDel="00D10B12" w:rsidRDefault="00F40B70" w:rsidP="00D10B12">
            <w:pPr>
              <w:spacing w:line="288" w:lineRule="auto"/>
              <w:contextualSpacing/>
              <w:rPr>
                <w:ins w:id="23542" w:author="phuong vu" w:date="2018-11-23T14:07:00Z"/>
                <w:del w:id="23543" w:author="Tran Huan" w:date="2018-12-03T01:22:00Z"/>
              </w:rPr>
              <w:pPrChange w:id="23544" w:author="Tran Huan" w:date="2018-12-03T01:23:00Z">
                <w:pPr>
                  <w:spacing w:line="276" w:lineRule="auto"/>
                </w:pPr>
              </w:pPrChange>
            </w:pPr>
            <w:ins w:id="23545" w:author="phuong vu" w:date="2018-11-23T14:07:00Z">
              <w:del w:id="23546" w:author="Tran Huan" w:date="2018-12-03T01:22:00Z">
                <w:r w:rsidRPr="00FD2760" w:rsidDel="00D10B12">
                  <w:delText>color_id</w:delText>
                </w:r>
                <w:bookmarkStart w:id="23547" w:name="_Toc531570890"/>
                <w:bookmarkStart w:id="23548" w:name="_Toc531574738"/>
                <w:bookmarkStart w:id="23549" w:name="_Toc531578479"/>
                <w:bookmarkStart w:id="23550" w:name="_Toc531582217"/>
                <w:bookmarkEnd w:id="23547"/>
                <w:bookmarkEnd w:id="23548"/>
                <w:bookmarkEnd w:id="23549"/>
                <w:bookmarkEnd w:id="23550"/>
              </w:del>
            </w:ins>
          </w:p>
        </w:tc>
        <w:tc>
          <w:tcPr>
            <w:tcW w:w="1286" w:type="dxa"/>
            <w:noWrap/>
            <w:hideMark/>
            <w:tcPrChange w:id="23551" w:author="Tran Huan" w:date="2018-11-25T23:46:00Z">
              <w:tcPr>
                <w:tcW w:w="1300" w:type="dxa"/>
                <w:noWrap/>
                <w:hideMark/>
              </w:tcPr>
            </w:tcPrChange>
          </w:tcPr>
          <w:p w14:paraId="62ED10B7" w14:textId="6BE696C7" w:rsidR="00F40B70" w:rsidRPr="00FD2760" w:rsidDel="00D10B12" w:rsidRDefault="00F40B70" w:rsidP="00D10B12">
            <w:pPr>
              <w:spacing w:line="288" w:lineRule="auto"/>
              <w:contextualSpacing/>
              <w:rPr>
                <w:ins w:id="23552" w:author="phuong vu" w:date="2018-11-23T14:07:00Z"/>
                <w:del w:id="23553" w:author="Tran Huan" w:date="2018-12-03T01:22:00Z"/>
              </w:rPr>
              <w:pPrChange w:id="23554" w:author="Tran Huan" w:date="2018-12-03T01:23:00Z">
                <w:pPr>
                  <w:spacing w:line="276" w:lineRule="auto"/>
                </w:pPr>
              </w:pPrChange>
            </w:pPr>
            <w:ins w:id="23555" w:author="phuong vu" w:date="2018-11-23T14:07:00Z">
              <w:del w:id="23556" w:author="Tran Huan" w:date="2018-12-03T01:22:00Z">
                <w:r w:rsidRPr="00FD2760" w:rsidDel="00D10B12">
                  <w:delText>numeric</w:delText>
                </w:r>
                <w:bookmarkStart w:id="23557" w:name="_Toc531570891"/>
                <w:bookmarkStart w:id="23558" w:name="_Toc531574739"/>
                <w:bookmarkStart w:id="23559" w:name="_Toc531578480"/>
                <w:bookmarkStart w:id="23560" w:name="_Toc531582218"/>
                <w:bookmarkEnd w:id="23557"/>
                <w:bookmarkEnd w:id="23558"/>
                <w:bookmarkEnd w:id="23559"/>
                <w:bookmarkEnd w:id="23560"/>
              </w:del>
            </w:ins>
          </w:p>
        </w:tc>
        <w:tc>
          <w:tcPr>
            <w:tcW w:w="981" w:type="dxa"/>
            <w:noWrap/>
            <w:vAlign w:val="center"/>
            <w:hideMark/>
            <w:tcPrChange w:id="23561" w:author="Tran Huan" w:date="2018-11-25T23:46:00Z">
              <w:tcPr>
                <w:tcW w:w="991" w:type="dxa"/>
                <w:noWrap/>
                <w:vAlign w:val="center"/>
                <w:hideMark/>
              </w:tcPr>
            </w:tcPrChange>
          </w:tcPr>
          <w:p w14:paraId="3BA73557" w14:textId="31598444" w:rsidR="00F40B70" w:rsidRPr="009A0B4E" w:rsidDel="00D10B12" w:rsidRDefault="009A0B4E" w:rsidP="00D10B12">
            <w:pPr>
              <w:spacing w:line="288" w:lineRule="auto"/>
              <w:contextualSpacing/>
              <w:jc w:val="center"/>
              <w:rPr>
                <w:ins w:id="23562" w:author="phuong vu" w:date="2018-11-23T14:07:00Z"/>
                <w:del w:id="23563" w:author="Tran Huan" w:date="2018-12-03T01:22:00Z"/>
                <w:lang w:val="en-US"/>
                <w:rPrChange w:id="23564" w:author="phuong vu" w:date="2018-11-23T14:10:00Z">
                  <w:rPr>
                    <w:ins w:id="23565" w:author="phuong vu" w:date="2018-11-23T14:07:00Z"/>
                    <w:del w:id="23566" w:author="Tran Huan" w:date="2018-12-03T01:22:00Z"/>
                  </w:rPr>
                </w:rPrChange>
              </w:rPr>
              <w:pPrChange w:id="23567" w:author="Tran Huan" w:date="2018-12-03T01:23:00Z">
                <w:pPr>
                  <w:spacing w:line="276" w:lineRule="auto"/>
                  <w:jc w:val="center"/>
                </w:pPr>
              </w:pPrChange>
            </w:pPr>
            <w:ins w:id="23568" w:author="phuong vu" w:date="2018-11-23T14:10:00Z">
              <w:del w:id="23569" w:author="Tran Huan" w:date="2018-12-03T01:22:00Z">
                <w:r w:rsidDel="00D10B12">
                  <w:rPr>
                    <w:lang w:val="en-US"/>
                  </w:rPr>
                  <w:delText>X</w:delText>
                </w:r>
              </w:del>
            </w:ins>
            <w:bookmarkStart w:id="23570" w:name="_Toc531570892"/>
            <w:bookmarkStart w:id="23571" w:name="_Toc531574740"/>
            <w:bookmarkStart w:id="23572" w:name="_Toc531578481"/>
            <w:bookmarkStart w:id="23573" w:name="_Toc531582219"/>
            <w:bookmarkEnd w:id="23570"/>
            <w:bookmarkEnd w:id="23571"/>
            <w:bookmarkEnd w:id="23572"/>
            <w:bookmarkEnd w:id="23573"/>
          </w:p>
        </w:tc>
        <w:tc>
          <w:tcPr>
            <w:tcW w:w="830" w:type="dxa"/>
            <w:noWrap/>
            <w:vAlign w:val="center"/>
            <w:hideMark/>
            <w:tcPrChange w:id="23574" w:author="Tran Huan" w:date="2018-11-25T23:46:00Z">
              <w:tcPr>
                <w:tcW w:w="838" w:type="dxa"/>
                <w:noWrap/>
                <w:vAlign w:val="center"/>
                <w:hideMark/>
              </w:tcPr>
            </w:tcPrChange>
          </w:tcPr>
          <w:p w14:paraId="18B623EC" w14:textId="523401C3" w:rsidR="00F40B70" w:rsidRPr="00FD2760" w:rsidDel="00D10B12" w:rsidRDefault="00F40B70" w:rsidP="00D10B12">
            <w:pPr>
              <w:spacing w:line="288" w:lineRule="auto"/>
              <w:contextualSpacing/>
              <w:jc w:val="center"/>
              <w:rPr>
                <w:ins w:id="23575" w:author="phuong vu" w:date="2018-11-23T14:07:00Z"/>
                <w:del w:id="23576" w:author="Tran Huan" w:date="2018-12-03T01:22:00Z"/>
              </w:rPr>
              <w:pPrChange w:id="23577" w:author="Tran Huan" w:date="2018-12-03T01:23:00Z">
                <w:pPr>
                  <w:spacing w:line="276" w:lineRule="auto"/>
                  <w:jc w:val="center"/>
                </w:pPr>
              </w:pPrChange>
            </w:pPr>
            <w:bookmarkStart w:id="23578" w:name="_Toc531570893"/>
            <w:bookmarkStart w:id="23579" w:name="_Toc531574741"/>
            <w:bookmarkStart w:id="23580" w:name="_Toc531578482"/>
            <w:bookmarkStart w:id="23581" w:name="_Toc531582220"/>
            <w:bookmarkEnd w:id="23578"/>
            <w:bookmarkEnd w:id="23579"/>
            <w:bookmarkEnd w:id="23580"/>
            <w:bookmarkEnd w:id="23581"/>
          </w:p>
        </w:tc>
        <w:tc>
          <w:tcPr>
            <w:tcW w:w="1399" w:type="dxa"/>
            <w:noWrap/>
            <w:vAlign w:val="center"/>
            <w:hideMark/>
            <w:tcPrChange w:id="23582" w:author="Tran Huan" w:date="2018-11-25T23:46:00Z">
              <w:tcPr>
                <w:tcW w:w="1414" w:type="dxa"/>
                <w:noWrap/>
                <w:vAlign w:val="center"/>
                <w:hideMark/>
              </w:tcPr>
            </w:tcPrChange>
          </w:tcPr>
          <w:p w14:paraId="1E8CDBFE" w14:textId="3034869C" w:rsidR="00F40B70" w:rsidRPr="00FD2760" w:rsidDel="00D10B12" w:rsidRDefault="00F40B70" w:rsidP="00D10B12">
            <w:pPr>
              <w:spacing w:line="288" w:lineRule="auto"/>
              <w:contextualSpacing/>
              <w:jc w:val="center"/>
              <w:rPr>
                <w:ins w:id="23583" w:author="phuong vu" w:date="2018-11-23T14:07:00Z"/>
                <w:del w:id="23584" w:author="Tran Huan" w:date="2018-12-03T01:22:00Z"/>
              </w:rPr>
              <w:pPrChange w:id="23585" w:author="Tran Huan" w:date="2018-12-03T01:23:00Z">
                <w:pPr>
                  <w:spacing w:line="276" w:lineRule="auto"/>
                  <w:jc w:val="center"/>
                </w:pPr>
              </w:pPrChange>
            </w:pPr>
            <w:ins w:id="23586" w:author="phuong vu" w:date="2018-11-23T14:07:00Z">
              <w:del w:id="23587" w:author="Tran Huan" w:date="2018-12-03T01:22:00Z">
                <w:r w:rsidRPr="00FD2760" w:rsidDel="00D10B12">
                  <w:delText>X</w:delText>
                </w:r>
                <w:bookmarkStart w:id="23588" w:name="_Toc531570894"/>
                <w:bookmarkStart w:id="23589" w:name="_Toc531574742"/>
                <w:bookmarkStart w:id="23590" w:name="_Toc531578483"/>
                <w:bookmarkStart w:id="23591" w:name="_Toc531582221"/>
                <w:bookmarkEnd w:id="23588"/>
                <w:bookmarkEnd w:id="23589"/>
                <w:bookmarkEnd w:id="23590"/>
                <w:bookmarkEnd w:id="23591"/>
              </w:del>
            </w:ins>
          </w:p>
        </w:tc>
        <w:tc>
          <w:tcPr>
            <w:tcW w:w="1594" w:type="dxa"/>
            <w:noWrap/>
            <w:hideMark/>
            <w:tcPrChange w:id="23592" w:author="Tran Huan" w:date="2018-11-25T23:46:00Z">
              <w:tcPr>
                <w:tcW w:w="1611" w:type="dxa"/>
                <w:noWrap/>
                <w:hideMark/>
              </w:tcPr>
            </w:tcPrChange>
          </w:tcPr>
          <w:p w14:paraId="1CE06F26" w14:textId="6415380B" w:rsidR="00F40B70" w:rsidRPr="00FD2760" w:rsidDel="00D10B12" w:rsidRDefault="00F40B70" w:rsidP="00D10B12">
            <w:pPr>
              <w:spacing w:line="288" w:lineRule="auto"/>
              <w:contextualSpacing/>
              <w:rPr>
                <w:ins w:id="23593" w:author="phuong vu" w:date="2018-11-23T14:07:00Z"/>
                <w:del w:id="23594" w:author="Tran Huan" w:date="2018-12-03T01:22:00Z"/>
              </w:rPr>
              <w:pPrChange w:id="23595" w:author="Tran Huan" w:date="2018-12-03T01:23:00Z">
                <w:pPr>
                  <w:spacing w:line="276" w:lineRule="auto"/>
                </w:pPr>
              </w:pPrChange>
            </w:pPr>
            <w:ins w:id="23596" w:author="phuong vu" w:date="2018-11-23T14:07:00Z">
              <w:del w:id="23597" w:author="Tran Huan" w:date="2018-12-03T01:22:00Z">
                <w:r w:rsidRPr="00FD2760" w:rsidDel="00D10B12">
                  <w:delText xml:space="preserve">ID màu sắc. </w:delText>
                </w:r>
                <w:bookmarkStart w:id="23598" w:name="_Toc531570895"/>
                <w:bookmarkStart w:id="23599" w:name="_Toc531574743"/>
                <w:bookmarkStart w:id="23600" w:name="_Toc531578484"/>
                <w:bookmarkStart w:id="23601" w:name="_Toc531582222"/>
                <w:bookmarkEnd w:id="23598"/>
                <w:bookmarkEnd w:id="23599"/>
                <w:bookmarkEnd w:id="23600"/>
                <w:bookmarkEnd w:id="23601"/>
              </w:del>
            </w:ins>
          </w:p>
        </w:tc>
        <w:bookmarkStart w:id="23602" w:name="_Toc531570896"/>
        <w:bookmarkStart w:id="23603" w:name="_Toc531574744"/>
        <w:bookmarkStart w:id="23604" w:name="_Toc531578485"/>
        <w:bookmarkStart w:id="23605" w:name="_Toc531582223"/>
        <w:bookmarkEnd w:id="23602"/>
        <w:bookmarkEnd w:id="23603"/>
        <w:bookmarkEnd w:id="23604"/>
        <w:bookmarkEnd w:id="23605"/>
      </w:tr>
      <w:tr w:rsidR="00DB4132" w:rsidRPr="00CF0C7E" w:rsidDel="00D10B12" w14:paraId="70BCC4CE" w14:textId="56648879" w:rsidTr="00266AC8">
        <w:trPr>
          <w:trHeight w:val="300"/>
          <w:ins w:id="23606" w:author="phuong vu" w:date="2018-11-23T14:07:00Z"/>
          <w:del w:id="23607" w:author="Tran Huan" w:date="2018-12-03T01:22:00Z"/>
          <w:trPrChange w:id="23608" w:author="Tran Huan" w:date="2018-11-25T23:46:00Z">
            <w:trPr>
              <w:trHeight w:val="300"/>
            </w:trPr>
          </w:trPrChange>
        </w:trPr>
        <w:tc>
          <w:tcPr>
            <w:tcW w:w="815" w:type="dxa"/>
            <w:noWrap/>
            <w:hideMark/>
            <w:tcPrChange w:id="23609" w:author="Tran Huan" w:date="2018-11-25T23:46:00Z">
              <w:tcPr>
                <w:tcW w:w="708" w:type="dxa"/>
                <w:noWrap/>
                <w:hideMark/>
              </w:tcPr>
            </w:tcPrChange>
          </w:tcPr>
          <w:p w14:paraId="5E8C0A2F" w14:textId="2070DA34" w:rsidR="00F40B70" w:rsidRPr="00FD2760" w:rsidDel="00D10B12" w:rsidRDefault="00F40B70" w:rsidP="00D10B12">
            <w:pPr>
              <w:spacing w:line="288" w:lineRule="auto"/>
              <w:contextualSpacing/>
              <w:rPr>
                <w:ins w:id="23610" w:author="phuong vu" w:date="2018-11-23T14:07:00Z"/>
                <w:del w:id="23611" w:author="Tran Huan" w:date="2018-12-03T01:22:00Z"/>
              </w:rPr>
              <w:pPrChange w:id="23612" w:author="Tran Huan" w:date="2018-12-03T01:23:00Z">
                <w:pPr>
                  <w:spacing w:line="276" w:lineRule="auto"/>
                </w:pPr>
              </w:pPrChange>
            </w:pPr>
            <w:ins w:id="23613" w:author="phuong vu" w:date="2018-11-23T14:07:00Z">
              <w:del w:id="23614" w:author="Tran Huan" w:date="2018-12-03T01:22:00Z">
                <w:r w:rsidRPr="00FD2760" w:rsidDel="00D10B12">
                  <w:delText>7</w:delText>
                </w:r>
                <w:bookmarkStart w:id="23615" w:name="_Toc531570897"/>
                <w:bookmarkStart w:id="23616" w:name="_Toc531574745"/>
                <w:bookmarkStart w:id="23617" w:name="_Toc531578486"/>
                <w:bookmarkStart w:id="23618" w:name="_Toc531582224"/>
                <w:bookmarkEnd w:id="23615"/>
                <w:bookmarkEnd w:id="23616"/>
                <w:bookmarkEnd w:id="23617"/>
                <w:bookmarkEnd w:id="23618"/>
              </w:del>
            </w:ins>
          </w:p>
        </w:tc>
        <w:tc>
          <w:tcPr>
            <w:tcW w:w="1985" w:type="dxa"/>
            <w:noWrap/>
            <w:hideMark/>
            <w:tcPrChange w:id="23619" w:author="Tran Huan" w:date="2018-11-25T23:46:00Z">
              <w:tcPr>
                <w:tcW w:w="1863" w:type="dxa"/>
                <w:noWrap/>
                <w:hideMark/>
              </w:tcPr>
            </w:tcPrChange>
          </w:tcPr>
          <w:p w14:paraId="3D6F9633" w14:textId="246FD349" w:rsidR="00F40B70" w:rsidRPr="00FD2760" w:rsidDel="00D10B12" w:rsidRDefault="00F40B70" w:rsidP="00D10B12">
            <w:pPr>
              <w:spacing w:line="288" w:lineRule="auto"/>
              <w:contextualSpacing/>
              <w:rPr>
                <w:ins w:id="23620" w:author="phuong vu" w:date="2018-11-23T14:07:00Z"/>
                <w:del w:id="23621" w:author="Tran Huan" w:date="2018-12-03T01:22:00Z"/>
              </w:rPr>
              <w:pPrChange w:id="23622" w:author="Tran Huan" w:date="2018-12-03T01:23:00Z">
                <w:pPr>
                  <w:spacing w:line="276" w:lineRule="auto"/>
                </w:pPr>
              </w:pPrChange>
            </w:pPr>
            <w:ins w:id="23623" w:author="phuong vu" w:date="2018-11-23T14:07:00Z">
              <w:del w:id="23624" w:author="Tran Huan" w:date="2018-12-03T01:22:00Z">
                <w:r w:rsidRPr="00FD2760" w:rsidDel="00D10B12">
                  <w:delText>product_id</w:delText>
                </w:r>
                <w:bookmarkStart w:id="23625" w:name="_Toc531570898"/>
                <w:bookmarkStart w:id="23626" w:name="_Toc531574746"/>
                <w:bookmarkStart w:id="23627" w:name="_Toc531578487"/>
                <w:bookmarkStart w:id="23628" w:name="_Toc531582225"/>
                <w:bookmarkEnd w:id="23625"/>
                <w:bookmarkEnd w:id="23626"/>
                <w:bookmarkEnd w:id="23627"/>
                <w:bookmarkEnd w:id="23628"/>
              </w:del>
            </w:ins>
          </w:p>
        </w:tc>
        <w:tc>
          <w:tcPr>
            <w:tcW w:w="1286" w:type="dxa"/>
            <w:noWrap/>
            <w:hideMark/>
            <w:tcPrChange w:id="23629" w:author="Tran Huan" w:date="2018-11-25T23:46:00Z">
              <w:tcPr>
                <w:tcW w:w="1300" w:type="dxa"/>
                <w:noWrap/>
                <w:hideMark/>
              </w:tcPr>
            </w:tcPrChange>
          </w:tcPr>
          <w:p w14:paraId="7CE1F64B" w14:textId="71095B8D" w:rsidR="00F40B70" w:rsidRPr="00FD2760" w:rsidDel="00D10B12" w:rsidRDefault="00F40B70" w:rsidP="00D10B12">
            <w:pPr>
              <w:spacing w:line="288" w:lineRule="auto"/>
              <w:contextualSpacing/>
              <w:rPr>
                <w:ins w:id="23630" w:author="phuong vu" w:date="2018-11-23T14:07:00Z"/>
                <w:del w:id="23631" w:author="Tran Huan" w:date="2018-12-03T01:22:00Z"/>
              </w:rPr>
              <w:pPrChange w:id="23632" w:author="Tran Huan" w:date="2018-12-03T01:23:00Z">
                <w:pPr>
                  <w:spacing w:line="276" w:lineRule="auto"/>
                </w:pPr>
              </w:pPrChange>
            </w:pPr>
            <w:ins w:id="23633" w:author="phuong vu" w:date="2018-11-23T14:07:00Z">
              <w:del w:id="23634" w:author="Tran Huan" w:date="2018-12-03T01:22:00Z">
                <w:r w:rsidRPr="00FD2760" w:rsidDel="00D10B12">
                  <w:delText>numeric</w:delText>
                </w:r>
                <w:bookmarkStart w:id="23635" w:name="_Toc531570899"/>
                <w:bookmarkStart w:id="23636" w:name="_Toc531574747"/>
                <w:bookmarkStart w:id="23637" w:name="_Toc531578488"/>
                <w:bookmarkStart w:id="23638" w:name="_Toc531582226"/>
                <w:bookmarkEnd w:id="23635"/>
                <w:bookmarkEnd w:id="23636"/>
                <w:bookmarkEnd w:id="23637"/>
                <w:bookmarkEnd w:id="23638"/>
              </w:del>
            </w:ins>
          </w:p>
        </w:tc>
        <w:tc>
          <w:tcPr>
            <w:tcW w:w="981" w:type="dxa"/>
            <w:noWrap/>
            <w:vAlign w:val="center"/>
            <w:hideMark/>
            <w:tcPrChange w:id="23639" w:author="Tran Huan" w:date="2018-11-25T23:46:00Z">
              <w:tcPr>
                <w:tcW w:w="991" w:type="dxa"/>
                <w:noWrap/>
                <w:vAlign w:val="center"/>
                <w:hideMark/>
              </w:tcPr>
            </w:tcPrChange>
          </w:tcPr>
          <w:p w14:paraId="03B29E4D" w14:textId="0F0A2DBB" w:rsidR="00F40B70" w:rsidRPr="009A0B4E" w:rsidDel="00D10B12" w:rsidRDefault="00F40B70" w:rsidP="00D10B12">
            <w:pPr>
              <w:spacing w:line="288" w:lineRule="auto"/>
              <w:contextualSpacing/>
              <w:jc w:val="center"/>
              <w:rPr>
                <w:ins w:id="23640" w:author="phuong vu" w:date="2018-11-23T14:07:00Z"/>
                <w:del w:id="23641" w:author="Tran Huan" w:date="2018-12-03T01:22:00Z"/>
                <w:lang w:val="en-US"/>
                <w:rPrChange w:id="23642" w:author="phuong vu" w:date="2018-11-23T14:10:00Z">
                  <w:rPr>
                    <w:ins w:id="23643" w:author="phuong vu" w:date="2018-11-23T14:07:00Z"/>
                    <w:del w:id="23644" w:author="Tran Huan" w:date="2018-12-03T01:22:00Z"/>
                  </w:rPr>
                </w:rPrChange>
              </w:rPr>
              <w:pPrChange w:id="23645" w:author="Tran Huan" w:date="2018-12-03T01:23:00Z">
                <w:pPr>
                  <w:spacing w:line="276" w:lineRule="auto"/>
                  <w:jc w:val="center"/>
                </w:pPr>
              </w:pPrChange>
            </w:pPr>
            <w:bookmarkStart w:id="23646" w:name="_Toc531570900"/>
            <w:bookmarkStart w:id="23647" w:name="_Toc531574748"/>
            <w:bookmarkStart w:id="23648" w:name="_Toc531578489"/>
            <w:bookmarkStart w:id="23649" w:name="_Toc531582227"/>
            <w:bookmarkEnd w:id="23646"/>
            <w:bookmarkEnd w:id="23647"/>
            <w:bookmarkEnd w:id="23648"/>
            <w:bookmarkEnd w:id="23649"/>
          </w:p>
        </w:tc>
        <w:tc>
          <w:tcPr>
            <w:tcW w:w="830" w:type="dxa"/>
            <w:noWrap/>
            <w:vAlign w:val="center"/>
            <w:hideMark/>
            <w:tcPrChange w:id="23650" w:author="Tran Huan" w:date="2018-11-25T23:46:00Z">
              <w:tcPr>
                <w:tcW w:w="838" w:type="dxa"/>
                <w:noWrap/>
                <w:vAlign w:val="center"/>
                <w:hideMark/>
              </w:tcPr>
            </w:tcPrChange>
          </w:tcPr>
          <w:p w14:paraId="766F979B" w14:textId="14891C01" w:rsidR="00F40B70" w:rsidRPr="00FD2760" w:rsidDel="00D10B12" w:rsidRDefault="00F40B70" w:rsidP="00D10B12">
            <w:pPr>
              <w:spacing w:line="288" w:lineRule="auto"/>
              <w:contextualSpacing/>
              <w:jc w:val="center"/>
              <w:rPr>
                <w:ins w:id="23651" w:author="phuong vu" w:date="2018-11-23T14:07:00Z"/>
                <w:del w:id="23652" w:author="Tran Huan" w:date="2018-12-03T01:22:00Z"/>
              </w:rPr>
              <w:pPrChange w:id="23653" w:author="Tran Huan" w:date="2018-12-03T01:23:00Z">
                <w:pPr>
                  <w:spacing w:line="276" w:lineRule="auto"/>
                  <w:jc w:val="center"/>
                </w:pPr>
              </w:pPrChange>
            </w:pPr>
            <w:bookmarkStart w:id="23654" w:name="_Toc531570901"/>
            <w:bookmarkStart w:id="23655" w:name="_Toc531574749"/>
            <w:bookmarkStart w:id="23656" w:name="_Toc531578490"/>
            <w:bookmarkStart w:id="23657" w:name="_Toc531582228"/>
            <w:bookmarkEnd w:id="23654"/>
            <w:bookmarkEnd w:id="23655"/>
            <w:bookmarkEnd w:id="23656"/>
            <w:bookmarkEnd w:id="23657"/>
          </w:p>
        </w:tc>
        <w:tc>
          <w:tcPr>
            <w:tcW w:w="1399" w:type="dxa"/>
            <w:noWrap/>
            <w:vAlign w:val="center"/>
            <w:hideMark/>
            <w:tcPrChange w:id="23658" w:author="Tran Huan" w:date="2018-11-25T23:46:00Z">
              <w:tcPr>
                <w:tcW w:w="1414" w:type="dxa"/>
                <w:noWrap/>
                <w:vAlign w:val="center"/>
                <w:hideMark/>
              </w:tcPr>
            </w:tcPrChange>
          </w:tcPr>
          <w:p w14:paraId="321818E2" w14:textId="6B040743" w:rsidR="00F40B70" w:rsidRPr="00FD2760" w:rsidDel="00D10B12" w:rsidRDefault="00F40B70" w:rsidP="00D10B12">
            <w:pPr>
              <w:spacing w:line="288" w:lineRule="auto"/>
              <w:contextualSpacing/>
              <w:jc w:val="center"/>
              <w:rPr>
                <w:ins w:id="23659" w:author="phuong vu" w:date="2018-11-23T14:07:00Z"/>
                <w:del w:id="23660" w:author="Tran Huan" w:date="2018-12-03T01:22:00Z"/>
              </w:rPr>
              <w:pPrChange w:id="23661" w:author="Tran Huan" w:date="2018-12-03T01:23:00Z">
                <w:pPr>
                  <w:spacing w:line="276" w:lineRule="auto"/>
                  <w:jc w:val="center"/>
                </w:pPr>
              </w:pPrChange>
            </w:pPr>
            <w:ins w:id="23662" w:author="phuong vu" w:date="2018-11-23T14:07:00Z">
              <w:del w:id="23663" w:author="Tran Huan" w:date="2018-12-03T01:22:00Z">
                <w:r w:rsidRPr="00FD2760" w:rsidDel="00D10B12">
                  <w:delText>X</w:delText>
                </w:r>
                <w:bookmarkStart w:id="23664" w:name="_Toc531570902"/>
                <w:bookmarkStart w:id="23665" w:name="_Toc531574750"/>
                <w:bookmarkStart w:id="23666" w:name="_Toc531578491"/>
                <w:bookmarkStart w:id="23667" w:name="_Toc531582229"/>
                <w:bookmarkEnd w:id="23664"/>
                <w:bookmarkEnd w:id="23665"/>
                <w:bookmarkEnd w:id="23666"/>
                <w:bookmarkEnd w:id="23667"/>
              </w:del>
            </w:ins>
          </w:p>
        </w:tc>
        <w:tc>
          <w:tcPr>
            <w:tcW w:w="1594" w:type="dxa"/>
            <w:noWrap/>
            <w:hideMark/>
            <w:tcPrChange w:id="23668" w:author="Tran Huan" w:date="2018-11-25T23:46:00Z">
              <w:tcPr>
                <w:tcW w:w="1611" w:type="dxa"/>
                <w:noWrap/>
                <w:hideMark/>
              </w:tcPr>
            </w:tcPrChange>
          </w:tcPr>
          <w:p w14:paraId="617F6E71" w14:textId="578CFA20" w:rsidR="00F40B70" w:rsidRPr="00FD2760" w:rsidDel="00D10B12" w:rsidRDefault="00F40B70" w:rsidP="00D10B12">
            <w:pPr>
              <w:spacing w:line="288" w:lineRule="auto"/>
              <w:contextualSpacing/>
              <w:rPr>
                <w:ins w:id="23669" w:author="phuong vu" w:date="2018-11-23T14:07:00Z"/>
                <w:del w:id="23670" w:author="Tran Huan" w:date="2018-12-03T01:22:00Z"/>
              </w:rPr>
              <w:pPrChange w:id="23671" w:author="Tran Huan" w:date="2018-12-03T01:23:00Z">
                <w:pPr>
                  <w:spacing w:line="276" w:lineRule="auto"/>
                </w:pPr>
              </w:pPrChange>
            </w:pPr>
            <w:ins w:id="23672" w:author="phuong vu" w:date="2018-11-23T14:07:00Z">
              <w:del w:id="23673" w:author="Tran Huan" w:date="2018-12-03T01:22:00Z">
                <w:r w:rsidRPr="00FD2760" w:rsidDel="00D10B12">
                  <w:delText>ID quần áo</w:delText>
                </w:r>
                <w:bookmarkStart w:id="23674" w:name="_Toc531570903"/>
                <w:bookmarkStart w:id="23675" w:name="_Toc531574751"/>
                <w:bookmarkStart w:id="23676" w:name="_Toc531578492"/>
                <w:bookmarkStart w:id="23677" w:name="_Toc531582230"/>
                <w:bookmarkEnd w:id="23674"/>
                <w:bookmarkEnd w:id="23675"/>
                <w:bookmarkEnd w:id="23676"/>
                <w:bookmarkEnd w:id="23677"/>
              </w:del>
            </w:ins>
          </w:p>
        </w:tc>
        <w:bookmarkStart w:id="23678" w:name="_Toc531570904"/>
        <w:bookmarkStart w:id="23679" w:name="_Toc531574752"/>
        <w:bookmarkStart w:id="23680" w:name="_Toc531578493"/>
        <w:bookmarkStart w:id="23681" w:name="_Toc531582231"/>
        <w:bookmarkEnd w:id="23678"/>
        <w:bookmarkEnd w:id="23679"/>
        <w:bookmarkEnd w:id="23680"/>
        <w:bookmarkEnd w:id="23681"/>
      </w:tr>
      <w:tr w:rsidR="00DB4132" w:rsidRPr="00CF0C7E" w:rsidDel="00D10B12" w14:paraId="0ED2DC00" w14:textId="1916175B" w:rsidTr="00266AC8">
        <w:trPr>
          <w:trHeight w:val="300"/>
          <w:ins w:id="23682" w:author="phuong vu" w:date="2018-11-23T14:07:00Z"/>
          <w:del w:id="23683" w:author="Tran Huan" w:date="2018-12-03T01:22:00Z"/>
          <w:trPrChange w:id="23684" w:author="Tran Huan" w:date="2018-11-25T23:46:00Z">
            <w:trPr>
              <w:trHeight w:val="300"/>
            </w:trPr>
          </w:trPrChange>
        </w:trPr>
        <w:tc>
          <w:tcPr>
            <w:tcW w:w="815" w:type="dxa"/>
            <w:noWrap/>
            <w:hideMark/>
            <w:tcPrChange w:id="23685" w:author="Tran Huan" w:date="2018-11-25T23:46:00Z">
              <w:tcPr>
                <w:tcW w:w="708" w:type="dxa"/>
                <w:noWrap/>
                <w:hideMark/>
              </w:tcPr>
            </w:tcPrChange>
          </w:tcPr>
          <w:p w14:paraId="14D71849" w14:textId="69D4648B" w:rsidR="00F40B70" w:rsidRPr="00FD2760" w:rsidDel="00D10B12" w:rsidRDefault="00F40B70" w:rsidP="00D10B12">
            <w:pPr>
              <w:spacing w:line="288" w:lineRule="auto"/>
              <w:contextualSpacing/>
              <w:rPr>
                <w:ins w:id="23686" w:author="phuong vu" w:date="2018-11-23T14:07:00Z"/>
                <w:del w:id="23687" w:author="Tran Huan" w:date="2018-12-03T01:22:00Z"/>
              </w:rPr>
              <w:pPrChange w:id="23688" w:author="Tran Huan" w:date="2018-12-03T01:23:00Z">
                <w:pPr>
                  <w:spacing w:line="276" w:lineRule="auto"/>
                </w:pPr>
              </w:pPrChange>
            </w:pPr>
            <w:ins w:id="23689" w:author="phuong vu" w:date="2018-11-23T14:07:00Z">
              <w:del w:id="23690" w:author="Tran Huan" w:date="2018-12-03T01:22:00Z">
                <w:r w:rsidRPr="00FD2760" w:rsidDel="00D10B12">
                  <w:delText>8</w:delText>
                </w:r>
                <w:bookmarkStart w:id="23691" w:name="_Toc531570905"/>
                <w:bookmarkStart w:id="23692" w:name="_Toc531574753"/>
                <w:bookmarkStart w:id="23693" w:name="_Toc531578494"/>
                <w:bookmarkStart w:id="23694" w:name="_Toc531582232"/>
                <w:bookmarkEnd w:id="23691"/>
                <w:bookmarkEnd w:id="23692"/>
                <w:bookmarkEnd w:id="23693"/>
                <w:bookmarkEnd w:id="23694"/>
              </w:del>
            </w:ins>
          </w:p>
        </w:tc>
        <w:tc>
          <w:tcPr>
            <w:tcW w:w="1985" w:type="dxa"/>
            <w:noWrap/>
            <w:hideMark/>
            <w:tcPrChange w:id="23695" w:author="Tran Huan" w:date="2018-11-25T23:46:00Z">
              <w:tcPr>
                <w:tcW w:w="1863" w:type="dxa"/>
                <w:noWrap/>
                <w:hideMark/>
              </w:tcPr>
            </w:tcPrChange>
          </w:tcPr>
          <w:p w14:paraId="1ACB6F54" w14:textId="7B38A6F3" w:rsidR="00F40B70" w:rsidRPr="00FD2760" w:rsidDel="00D10B12" w:rsidRDefault="00DB4132" w:rsidP="00D10B12">
            <w:pPr>
              <w:spacing w:line="288" w:lineRule="auto"/>
              <w:contextualSpacing/>
              <w:rPr>
                <w:ins w:id="23696" w:author="phuong vu" w:date="2018-11-23T14:07:00Z"/>
                <w:del w:id="23697" w:author="Tran Huan" w:date="2018-12-03T01:22:00Z"/>
              </w:rPr>
              <w:pPrChange w:id="23698" w:author="Tran Huan" w:date="2018-12-03T01:23:00Z">
                <w:pPr>
                  <w:spacing w:line="276" w:lineRule="auto"/>
                </w:pPr>
              </w:pPrChange>
            </w:pPr>
            <w:ins w:id="23699" w:author="phuong vu" w:date="2018-11-23T14:07:00Z">
              <w:del w:id="23700" w:author="Tran Huan" w:date="2018-12-03T01:22:00Z">
                <w:r w:rsidRPr="00FD2760" w:rsidDel="00D10B12">
                  <w:delText>material_id</w:delText>
                </w:r>
                <w:bookmarkStart w:id="23701" w:name="_Toc531570906"/>
                <w:bookmarkStart w:id="23702" w:name="_Toc531574754"/>
                <w:bookmarkStart w:id="23703" w:name="_Toc531578495"/>
                <w:bookmarkStart w:id="23704" w:name="_Toc531582233"/>
                <w:bookmarkEnd w:id="23701"/>
                <w:bookmarkEnd w:id="23702"/>
                <w:bookmarkEnd w:id="23703"/>
                <w:bookmarkEnd w:id="23704"/>
              </w:del>
            </w:ins>
          </w:p>
        </w:tc>
        <w:tc>
          <w:tcPr>
            <w:tcW w:w="1286" w:type="dxa"/>
            <w:noWrap/>
            <w:hideMark/>
            <w:tcPrChange w:id="23705" w:author="Tran Huan" w:date="2018-11-25T23:46:00Z">
              <w:tcPr>
                <w:tcW w:w="1300" w:type="dxa"/>
                <w:noWrap/>
                <w:hideMark/>
              </w:tcPr>
            </w:tcPrChange>
          </w:tcPr>
          <w:p w14:paraId="097AB5F2" w14:textId="4769B09D" w:rsidR="00F40B70" w:rsidRPr="00FD2760" w:rsidDel="00D10B12" w:rsidRDefault="00F40B70" w:rsidP="00D10B12">
            <w:pPr>
              <w:spacing w:line="288" w:lineRule="auto"/>
              <w:contextualSpacing/>
              <w:rPr>
                <w:ins w:id="23706" w:author="phuong vu" w:date="2018-11-23T14:07:00Z"/>
                <w:del w:id="23707" w:author="Tran Huan" w:date="2018-12-03T01:22:00Z"/>
              </w:rPr>
              <w:pPrChange w:id="23708" w:author="Tran Huan" w:date="2018-12-03T01:23:00Z">
                <w:pPr>
                  <w:spacing w:line="276" w:lineRule="auto"/>
                </w:pPr>
              </w:pPrChange>
            </w:pPr>
            <w:ins w:id="23709" w:author="phuong vu" w:date="2018-11-23T14:07:00Z">
              <w:del w:id="23710" w:author="Tran Huan" w:date="2018-12-03T01:22:00Z">
                <w:r w:rsidRPr="00FD2760" w:rsidDel="00D10B12">
                  <w:delText>numeric</w:delText>
                </w:r>
                <w:bookmarkStart w:id="23711" w:name="_Toc531570907"/>
                <w:bookmarkStart w:id="23712" w:name="_Toc531574755"/>
                <w:bookmarkStart w:id="23713" w:name="_Toc531578496"/>
                <w:bookmarkStart w:id="23714" w:name="_Toc531582234"/>
                <w:bookmarkEnd w:id="23711"/>
                <w:bookmarkEnd w:id="23712"/>
                <w:bookmarkEnd w:id="23713"/>
                <w:bookmarkEnd w:id="23714"/>
              </w:del>
            </w:ins>
          </w:p>
        </w:tc>
        <w:tc>
          <w:tcPr>
            <w:tcW w:w="981" w:type="dxa"/>
            <w:noWrap/>
            <w:vAlign w:val="center"/>
            <w:hideMark/>
            <w:tcPrChange w:id="23715" w:author="Tran Huan" w:date="2018-11-25T23:46:00Z">
              <w:tcPr>
                <w:tcW w:w="991" w:type="dxa"/>
                <w:noWrap/>
                <w:vAlign w:val="center"/>
                <w:hideMark/>
              </w:tcPr>
            </w:tcPrChange>
          </w:tcPr>
          <w:p w14:paraId="43A2C2E1" w14:textId="44F285AB" w:rsidR="00F40B70" w:rsidRPr="009A0B4E" w:rsidDel="00D10B12" w:rsidRDefault="009A0B4E" w:rsidP="00D10B12">
            <w:pPr>
              <w:spacing w:line="288" w:lineRule="auto"/>
              <w:contextualSpacing/>
              <w:jc w:val="center"/>
              <w:rPr>
                <w:ins w:id="23716" w:author="phuong vu" w:date="2018-11-23T14:07:00Z"/>
                <w:del w:id="23717" w:author="Tran Huan" w:date="2018-12-03T01:22:00Z"/>
                <w:lang w:val="en-US"/>
                <w:rPrChange w:id="23718" w:author="phuong vu" w:date="2018-11-23T14:10:00Z">
                  <w:rPr>
                    <w:ins w:id="23719" w:author="phuong vu" w:date="2018-11-23T14:07:00Z"/>
                    <w:del w:id="23720" w:author="Tran Huan" w:date="2018-12-03T01:22:00Z"/>
                  </w:rPr>
                </w:rPrChange>
              </w:rPr>
              <w:pPrChange w:id="23721" w:author="Tran Huan" w:date="2018-12-03T01:23:00Z">
                <w:pPr>
                  <w:spacing w:line="276" w:lineRule="auto"/>
                  <w:jc w:val="center"/>
                </w:pPr>
              </w:pPrChange>
            </w:pPr>
            <w:ins w:id="23722" w:author="phuong vu" w:date="2018-11-23T14:10:00Z">
              <w:del w:id="23723" w:author="Tran Huan" w:date="2018-12-03T01:22:00Z">
                <w:r w:rsidDel="00D10B12">
                  <w:rPr>
                    <w:lang w:val="en-US"/>
                  </w:rPr>
                  <w:delText>X</w:delText>
                </w:r>
              </w:del>
            </w:ins>
            <w:bookmarkStart w:id="23724" w:name="_Toc531570908"/>
            <w:bookmarkStart w:id="23725" w:name="_Toc531574756"/>
            <w:bookmarkStart w:id="23726" w:name="_Toc531578497"/>
            <w:bookmarkStart w:id="23727" w:name="_Toc531582235"/>
            <w:bookmarkEnd w:id="23724"/>
            <w:bookmarkEnd w:id="23725"/>
            <w:bookmarkEnd w:id="23726"/>
            <w:bookmarkEnd w:id="23727"/>
          </w:p>
        </w:tc>
        <w:tc>
          <w:tcPr>
            <w:tcW w:w="830" w:type="dxa"/>
            <w:noWrap/>
            <w:vAlign w:val="center"/>
            <w:hideMark/>
            <w:tcPrChange w:id="23728" w:author="Tran Huan" w:date="2018-11-25T23:46:00Z">
              <w:tcPr>
                <w:tcW w:w="838" w:type="dxa"/>
                <w:noWrap/>
                <w:vAlign w:val="center"/>
                <w:hideMark/>
              </w:tcPr>
            </w:tcPrChange>
          </w:tcPr>
          <w:p w14:paraId="561B13E5" w14:textId="26FEDC7F" w:rsidR="00F40B70" w:rsidRPr="00FD2760" w:rsidDel="00D10B12" w:rsidRDefault="00F40B70" w:rsidP="00D10B12">
            <w:pPr>
              <w:spacing w:line="288" w:lineRule="auto"/>
              <w:contextualSpacing/>
              <w:jc w:val="center"/>
              <w:rPr>
                <w:ins w:id="23729" w:author="phuong vu" w:date="2018-11-23T14:07:00Z"/>
                <w:del w:id="23730" w:author="Tran Huan" w:date="2018-12-03T01:22:00Z"/>
              </w:rPr>
              <w:pPrChange w:id="23731" w:author="Tran Huan" w:date="2018-12-03T01:23:00Z">
                <w:pPr>
                  <w:spacing w:line="276" w:lineRule="auto"/>
                  <w:jc w:val="center"/>
                </w:pPr>
              </w:pPrChange>
            </w:pPr>
            <w:bookmarkStart w:id="23732" w:name="_Toc531570909"/>
            <w:bookmarkStart w:id="23733" w:name="_Toc531574757"/>
            <w:bookmarkStart w:id="23734" w:name="_Toc531578498"/>
            <w:bookmarkStart w:id="23735" w:name="_Toc531582236"/>
            <w:bookmarkEnd w:id="23732"/>
            <w:bookmarkEnd w:id="23733"/>
            <w:bookmarkEnd w:id="23734"/>
            <w:bookmarkEnd w:id="23735"/>
          </w:p>
        </w:tc>
        <w:tc>
          <w:tcPr>
            <w:tcW w:w="1399" w:type="dxa"/>
            <w:noWrap/>
            <w:vAlign w:val="center"/>
            <w:hideMark/>
            <w:tcPrChange w:id="23736" w:author="Tran Huan" w:date="2018-11-25T23:46:00Z">
              <w:tcPr>
                <w:tcW w:w="1414" w:type="dxa"/>
                <w:noWrap/>
                <w:vAlign w:val="center"/>
                <w:hideMark/>
              </w:tcPr>
            </w:tcPrChange>
          </w:tcPr>
          <w:p w14:paraId="67D71015" w14:textId="1A5DB2C8" w:rsidR="00F40B70" w:rsidRPr="00FD2760" w:rsidDel="00D10B12" w:rsidRDefault="00F40B70" w:rsidP="00D10B12">
            <w:pPr>
              <w:spacing w:line="288" w:lineRule="auto"/>
              <w:contextualSpacing/>
              <w:jc w:val="center"/>
              <w:rPr>
                <w:ins w:id="23737" w:author="phuong vu" w:date="2018-11-23T14:07:00Z"/>
                <w:del w:id="23738" w:author="Tran Huan" w:date="2018-12-03T01:22:00Z"/>
              </w:rPr>
              <w:pPrChange w:id="23739" w:author="Tran Huan" w:date="2018-12-03T01:23:00Z">
                <w:pPr>
                  <w:spacing w:line="276" w:lineRule="auto"/>
                  <w:jc w:val="center"/>
                </w:pPr>
              </w:pPrChange>
            </w:pPr>
            <w:ins w:id="23740" w:author="phuong vu" w:date="2018-11-23T14:07:00Z">
              <w:del w:id="23741" w:author="Tran Huan" w:date="2018-12-03T01:22:00Z">
                <w:r w:rsidRPr="00FD2760" w:rsidDel="00D10B12">
                  <w:delText>X</w:delText>
                </w:r>
                <w:bookmarkStart w:id="23742" w:name="_Toc531570910"/>
                <w:bookmarkStart w:id="23743" w:name="_Toc531574758"/>
                <w:bookmarkStart w:id="23744" w:name="_Toc531578499"/>
                <w:bookmarkStart w:id="23745" w:name="_Toc531582237"/>
                <w:bookmarkEnd w:id="23742"/>
                <w:bookmarkEnd w:id="23743"/>
                <w:bookmarkEnd w:id="23744"/>
                <w:bookmarkEnd w:id="23745"/>
              </w:del>
            </w:ins>
          </w:p>
        </w:tc>
        <w:tc>
          <w:tcPr>
            <w:tcW w:w="1594" w:type="dxa"/>
            <w:noWrap/>
            <w:hideMark/>
            <w:tcPrChange w:id="23746" w:author="Tran Huan" w:date="2018-11-25T23:46:00Z">
              <w:tcPr>
                <w:tcW w:w="1611" w:type="dxa"/>
                <w:noWrap/>
                <w:hideMark/>
              </w:tcPr>
            </w:tcPrChange>
          </w:tcPr>
          <w:p w14:paraId="4090D1F1" w14:textId="7A653E5B" w:rsidR="00F40B70" w:rsidRPr="00FD2760" w:rsidDel="00D10B12" w:rsidRDefault="00F40B70" w:rsidP="00D10B12">
            <w:pPr>
              <w:spacing w:line="288" w:lineRule="auto"/>
              <w:contextualSpacing/>
              <w:rPr>
                <w:ins w:id="23747" w:author="phuong vu" w:date="2018-11-23T14:07:00Z"/>
                <w:del w:id="23748" w:author="Tran Huan" w:date="2018-12-03T01:22:00Z"/>
              </w:rPr>
              <w:pPrChange w:id="23749" w:author="Tran Huan" w:date="2018-12-03T01:23:00Z">
                <w:pPr>
                  <w:spacing w:line="276" w:lineRule="auto"/>
                </w:pPr>
              </w:pPrChange>
            </w:pPr>
            <w:ins w:id="23750" w:author="phuong vu" w:date="2018-11-23T14:07:00Z">
              <w:del w:id="23751" w:author="Tran Huan" w:date="2018-12-03T01:22:00Z">
                <w:r w:rsidRPr="00FD2760" w:rsidDel="00D10B12">
                  <w:delText xml:space="preserve">ID chất liệu. </w:delText>
                </w:r>
                <w:bookmarkStart w:id="23752" w:name="_Toc531570911"/>
                <w:bookmarkStart w:id="23753" w:name="_Toc531574759"/>
                <w:bookmarkStart w:id="23754" w:name="_Toc531578500"/>
                <w:bookmarkStart w:id="23755" w:name="_Toc531582238"/>
                <w:bookmarkEnd w:id="23752"/>
                <w:bookmarkEnd w:id="23753"/>
                <w:bookmarkEnd w:id="23754"/>
                <w:bookmarkEnd w:id="23755"/>
              </w:del>
            </w:ins>
          </w:p>
        </w:tc>
        <w:bookmarkStart w:id="23756" w:name="_Toc531570912"/>
        <w:bookmarkStart w:id="23757" w:name="_Toc531574760"/>
        <w:bookmarkStart w:id="23758" w:name="_Toc531578501"/>
        <w:bookmarkStart w:id="23759" w:name="_Toc531582239"/>
        <w:bookmarkEnd w:id="23756"/>
        <w:bookmarkEnd w:id="23757"/>
        <w:bookmarkEnd w:id="23758"/>
        <w:bookmarkEnd w:id="23759"/>
      </w:tr>
      <w:tr w:rsidR="00DB4132" w:rsidRPr="00CF0C7E" w:rsidDel="00D10B12" w14:paraId="0B803DF6" w14:textId="1D73D393" w:rsidTr="00266AC8">
        <w:trPr>
          <w:trHeight w:val="300"/>
          <w:ins w:id="23760" w:author="phuong vu" w:date="2018-11-23T14:07:00Z"/>
          <w:del w:id="23761" w:author="Tran Huan" w:date="2018-12-03T01:22:00Z"/>
          <w:trPrChange w:id="23762" w:author="Tran Huan" w:date="2018-11-25T23:46:00Z">
            <w:trPr>
              <w:trHeight w:val="300"/>
            </w:trPr>
          </w:trPrChange>
        </w:trPr>
        <w:tc>
          <w:tcPr>
            <w:tcW w:w="815" w:type="dxa"/>
            <w:noWrap/>
            <w:hideMark/>
            <w:tcPrChange w:id="23763" w:author="Tran Huan" w:date="2018-11-25T23:46:00Z">
              <w:tcPr>
                <w:tcW w:w="708" w:type="dxa"/>
                <w:noWrap/>
                <w:hideMark/>
              </w:tcPr>
            </w:tcPrChange>
          </w:tcPr>
          <w:p w14:paraId="4A4EB07C" w14:textId="7F8ABFEB" w:rsidR="00F40B70" w:rsidRPr="00FD2760" w:rsidDel="00D10B12" w:rsidRDefault="00F40B70" w:rsidP="00D10B12">
            <w:pPr>
              <w:spacing w:line="288" w:lineRule="auto"/>
              <w:contextualSpacing/>
              <w:rPr>
                <w:ins w:id="23764" w:author="phuong vu" w:date="2018-11-23T14:07:00Z"/>
                <w:del w:id="23765" w:author="Tran Huan" w:date="2018-12-03T01:22:00Z"/>
              </w:rPr>
              <w:pPrChange w:id="23766" w:author="Tran Huan" w:date="2018-12-03T01:23:00Z">
                <w:pPr>
                  <w:spacing w:line="276" w:lineRule="auto"/>
                </w:pPr>
              </w:pPrChange>
            </w:pPr>
            <w:ins w:id="23767" w:author="phuong vu" w:date="2018-11-23T14:07:00Z">
              <w:del w:id="23768" w:author="Tran Huan" w:date="2018-12-03T01:22:00Z">
                <w:r w:rsidRPr="00FD2760" w:rsidDel="00D10B12">
                  <w:delText>9</w:delText>
                </w:r>
                <w:bookmarkStart w:id="23769" w:name="_Toc531570913"/>
                <w:bookmarkStart w:id="23770" w:name="_Toc531574761"/>
                <w:bookmarkStart w:id="23771" w:name="_Toc531578502"/>
                <w:bookmarkStart w:id="23772" w:name="_Toc531582240"/>
                <w:bookmarkEnd w:id="23769"/>
                <w:bookmarkEnd w:id="23770"/>
                <w:bookmarkEnd w:id="23771"/>
                <w:bookmarkEnd w:id="23772"/>
              </w:del>
            </w:ins>
          </w:p>
        </w:tc>
        <w:tc>
          <w:tcPr>
            <w:tcW w:w="1985" w:type="dxa"/>
            <w:noWrap/>
            <w:hideMark/>
            <w:tcPrChange w:id="23773" w:author="Tran Huan" w:date="2018-11-25T23:46:00Z">
              <w:tcPr>
                <w:tcW w:w="1863" w:type="dxa"/>
                <w:noWrap/>
                <w:hideMark/>
              </w:tcPr>
            </w:tcPrChange>
          </w:tcPr>
          <w:p w14:paraId="47D55FA3" w14:textId="35D28199" w:rsidR="00F40B70" w:rsidRPr="00FD2760" w:rsidDel="00D10B12" w:rsidRDefault="00DB4132" w:rsidP="00D10B12">
            <w:pPr>
              <w:spacing w:line="288" w:lineRule="auto"/>
              <w:contextualSpacing/>
              <w:rPr>
                <w:ins w:id="23774" w:author="phuong vu" w:date="2018-11-23T14:07:00Z"/>
                <w:del w:id="23775" w:author="Tran Huan" w:date="2018-12-03T01:22:00Z"/>
              </w:rPr>
              <w:pPrChange w:id="23776" w:author="Tran Huan" w:date="2018-12-03T01:23:00Z">
                <w:pPr>
                  <w:spacing w:line="276" w:lineRule="auto"/>
                </w:pPr>
              </w:pPrChange>
            </w:pPr>
            <w:ins w:id="23777" w:author="phuong vu" w:date="2018-11-23T14:07:00Z">
              <w:del w:id="23778" w:author="Tran Huan" w:date="2018-12-03T01:22:00Z">
                <w:r w:rsidRPr="00FD2760" w:rsidDel="00D10B12">
                  <w:delText>amount</w:delText>
                </w:r>
                <w:bookmarkStart w:id="23779" w:name="_Toc531570914"/>
                <w:bookmarkStart w:id="23780" w:name="_Toc531574762"/>
                <w:bookmarkStart w:id="23781" w:name="_Toc531578503"/>
                <w:bookmarkStart w:id="23782" w:name="_Toc531582241"/>
                <w:bookmarkEnd w:id="23779"/>
                <w:bookmarkEnd w:id="23780"/>
                <w:bookmarkEnd w:id="23781"/>
                <w:bookmarkEnd w:id="23782"/>
              </w:del>
            </w:ins>
          </w:p>
        </w:tc>
        <w:tc>
          <w:tcPr>
            <w:tcW w:w="1286" w:type="dxa"/>
            <w:noWrap/>
            <w:hideMark/>
            <w:tcPrChange w:id="23783" w:author="Tran Huan" w:date="2018-11-25T23:46:00Z">
              <w:tcPr>
                <w:tcW w:w="1300" w:type="dxa"/>
                <w:noWrap/>
                <w:hideMark/>
              </w:tcPr>
            </w:tcPrChange>
          </w:tcPr>
          <w:p w14:paraId="5FC2BAD8" w14:textId="30CBB92D" w:rsidR="00F40B70" w:rsidRPr="00F40B70" w:rsidDel="00D10B12" w:rsidRDefault="00F40B70" w:rsidP="00D10B12">
            <w:pPr>
              <w:spacing w:line="288" w:lineRule="auto"/>
              <w:contextualSpacing/>
              <w:rPr>
                <w:ins w:id="23784" w:author="phuong vu" w:date="2018-11-23T14:07:00Z"/>
                <w:del w:id="23785" w:author="Tran Huan" w:date="2018-12-03T01:22:00Z"/>
                <w:lang w:val="en-US"/>
                <w:rPrChange w:id="23786" w:author="phuong vu" w:date="2018-11-23T14:09:00Z">
                  <w:rPr>
                    <w:ins w:id="23787" w:author="phuong vu" w:date="2018-11-23T14:07:00Z"/>
                    <w:del w:id="23788" w:author="Tran Huan" w:date="2018-12-03T01:22:00Z"/>
                  </w:rPr>
                </w:rPrChange>
              </w:rPr>
              <w:pPrChange w:id="23789" w:author="Tran Huan" w:date="2018-12-03T01:23:00Z">
                <w:pPr>
                  <w:spacing w:line="276" w:lineRule="auto"/>
                </w:pPr>
              </w:pPrChange>
            </w:pPr>
            <w:ins w:id="23790" w:author="phuong vu" w:date="2018-11-23T14:09:00Z">
              <w:del w:id="23791" w:author="Tran Huan" w:date="2018-12-03T01:22:00Z">
                <w:r w:rsidDel="00D10B12">
                  <w:rPr>
                    <w:lang w:val="en-US"/>
                  </w:rPr>
                  <w:delText>double</w:delText>
                </w:r>
              </w:del>
            </w:ins>
            <w:bookmarkStart w:id="23792" w:name="_Toc531570915"/>
            <w:bookmarkStart w:id="23793" w:name="_Toc531574763"/>
            <w:bookmarkStart w:id="23794" w:name="_Toc531578504"/>
            <w:bookmarkStart w:id="23795" w:name="_Toc531582242"/>
            <w:bookmarkEnd w:id="23792"/>
            <w:bookmarkEnd w:id="23793"/>
            <w:bookmarkEnd w:id="23794"/>
            <w:bookmarkEnd w:id="23795"/>
          </w:p>
        </w:tc>
        <w:tc>
          <w:tcPr>
            <w:tcW w:w="981" w:type="dxa"/>
            <w:noWrap/>
            <w:vAlign w:val="center"/>
            <w:hideMark/>
            <w:tcPrChange w:id="23796" w:author="Tran Huan" w:date="2018-11-25T23:46:00Z">
              <w:tcPr>
                <w:tcW w:w="991" w:type="dxa"/>
                <w:noWrap/>
                <w:vAlign w:val="center"/>
                <w:hideMark/>
              </w:tcPr>
            </w:tcPrChange>
          </w:tcPr>
          <w:p w14:paraId="4C86C703" w14:textId="128BBB48" w:rsidR="00F40B70" w:rsidRPr="00FD2760" w:rsidDel="00D10B12" w:rsidRDefault="00F40B70" w:rsidP="00D10B12">
            <w:pPr>
              <w:spacing w:line="288" w:lineRule="auto"/>
              <w:contextualSpacing/>
              <w:jc w:val="center"/>
              <w:rPr>
                <w:ins w:id="23797" w:author="phuong vu" w:date="2018-11-23T14:07:00Z"/>
                <w:del w:id="23798" w:author="Tran Huan" w:date="2018-12-03T01:22:00Z"/>
              </w:rPr>
              <w:pPrChange w:id="23799" w:author="Tran Huan" w:date="2018-12-03T01:23:00Z">
                <w:pPr>
                  <w:spacing w:line="276" w:lineRule="auto"/>
                  <w:jc w:val="center"/>
                </w:pPr>
              </w:pPrChange>
            </w:pPr>
            <w:bookmarkStart w:id="23800" w:name="_Toc531570916"/>
            <w:bookmarkStart w:id="23801" w:name="_Toc531574764"/>
            <w:bookmarkStart w:id="23802" w:name="_Toc531578505"/>
            <w:bookmarkStart w:id="23803" w:name="_Toc531582243"/>
            <w:bookmarkEnd w:id="23800"/>
            <w:bookmarkEnd w:id="23801"/>
            <w:bookmarkEnd w:id="23802"/>
            <w:bookmarkEnd w:id="23803"/>
          </w:p>
        </w:tc>
        <w:tc>
          <w:tcPr>
            <w:tcW w:w="830" w:type="dxa"/>
            <w:noWrap/>
            <w:vAlign w:val="center"/>
            <w:hideMark/>
            <w:tcPrChange w:id="23804" w:author="Tran Huan" w:date="2018-11-25T23:46:00Z">
              <w:tcPr>
                <w:tcW w:w="838" w:type="dxa"/>
                <w:noWrap/>
                <w:vAlign w:val="center"/>
                <w:hideMark/>
              </w:tcPr>
            </w:tcPrChange>
          </w:tcPr>
          <w:p w14:paraId="698D900F" w14:textId="159C7B05" w:rsidR="00F40B70" w:rsidRPr="00FD2760" w:rsidDel="00D10B12" w:rsidRDefault="00F40B70" w:rsidP="00D10B12">
            <w:pPr>
              <w:spacing w:line="288" w:lineRule="auto"/>
              <w:contextualSpacing/>
              <w:jc w:val="center"/>
              <w:rPr>
                <w:ins w:id="23805" w:author="phuong vu" w:date="2018-11-23T14:07:00Z"/>
                <w:del w:id="23806" w:author="Tran Huan" w:date="2018-12-03T01:22:00Z"/>
              </w:rPr>
              <w:pPrChange w:id="23807" w:author="Tran Huan" w:date="2018-12-03T01:23:00Z">
                <w:pPr>
                  <w:spacing w:line="276" w:lineRule="auto"/>
                  <w:jc w:val="center"/>
                </w:pPr>
              </w:pPrChange>
            </w:pPr>
            <w:bookmarkStart w:id="23808" w:name="_Toc531570917"/>
            <w:bookmarkStart w:id="23809" w:name="_Toc531574765"/>
            <w:bookmarkStart w:id="23810" w:name="_Toc531578506"/>
            <w:bookmarkStart w:id="23811" w:name="_Toc531582244"/>
            <w:bookmarkEnd w:id="23808"/>
            <w:bookmarkEnd w:id="23809"/>
            <w:bookmarkEnd w:id="23810"/>
            <w:bookmarkEnd w:id="23811"/>
          </w:p>
        </w:tc>
        <w:tc>
          <w:tcPr>
            <w:tcW w:w="1399" w:type="dxa"/>
            <w:noWrap/>
            <w:vAlign w:val="center"/>
            <w:hideMark/>
            <w:tcPrChange w:id="23812" w:author="Tran Huan" w:date="2018-11-25T23:46:00Z">
              <w:tcPr>
                <w:tcW w:w="1414" w:type="dxa"/>
                <w:noWrap/>
                <w:vAlign w:val="center"/>
                <w:hideMark/>
              </w:tcPr>
            </w:tcPrChange>
          </w:tcPr>
          <w:p w14:paraId="76DC84B5" w14:textId="2F283BB2" w:rsidR="00F40B70" w:rsidRPr="00FD2760" w:rsidDel="00D10B12" w:rsidRDefault="00F40B70" w:rsidP="00D10B12">
            <w:pPr>
              <w:spacing w:line="288" w:lineRule="auto"/>
              <w:contextualSpacing/>
              <w:jc w:val="center"/>
              <w:rPr>
                <w:ins w:id="23813" w:author="phuong vu" w:date="2018-11-23T14:07:00Z"/>
                <w:del w:id="23814" w:author="Tran Huan" w:date="2018-12-03T01:22:00Z"/>
              </w:rPr>
              <w:pPrChange w:id="23815" w:author="Tran Huan" w:date="2018-12-03T01:23:00Z">
                <w:pPr>
                  <w:spacing w:line="276" w:lineRule="auto"/>
                  <w:jc w:val="center"/>
                </w:pPr>
              </w:pPrChange>
            </w:pPr>
            <w:bookmarkStart w:id="23816" w:name="_Toc531570918"/>
            <w:bookmarkStart w:id="23817" w:name="_Toc531574766"/>
            <w:bookmarkStart w:id="23818" w:name="_Toc531578507"/>
            <w:bookmarkStart w:id="23819" w:name="_Toc531582245"/>
            <w:bookmarkEnd w:id="23816"/>
            <w:bookmarkEnd w:id="23817"/>
            <w:bookmarkEnd w:id="23818"/>
            <w:bookmarkEnd w:id="23819"/>
          </w:p>
        </w:tc>
        <w:tc>
          <w:tcPr>
            <w:tcW w:w="1594" w:type="dxa"/>
            <w:noWrap/>
            <w:hideMark/>
            <w:tcPrChange w:id="23820" w:author="Tran Huan" w:date="2018-11-25T23:46:00Z">
              <w:tcPr>
                <w:tcW w:w="1611" w:type="dxa"/>
                <w:noWrap/>
                <w:hideMark/>
              </w:tcPr>
            </w:tcPrChange>
          </w:tcPr>
          <w:p w14:paraId="04DC1E3A" w14:textId="699F4054" w:rsidR="00F40B70" w:rsidRPr="00DB4132" w:rsidDel="00D10B12" w:rsidRDefault="00F40B70" w:rsidP="00D10B12">
            <w:pPr>
              <w:spacing w:line="288" w:lineRule="auto"/>
              <w:contextualSpacing/>
              <w:rPr>
                <w:ins w:id="23821" w:author="phuong vu" w:date="2018-11-23T14:07:00Z"/>
                <w:del w:id="23822" w:author="Tran Huan" w:date="2018-12-03T01:22:00Z"/>
                <w:lang w:val="en-US"/>
                <w:rPrChange w:id="23823" w:author="phuong vu" w:date="2018-11-23T14:10:00Z">
                  <w:rPr>
                    <w:ins w:id="23824" w:author="phuong vu" w:date="2018-11-23T14:07:00Z"/>
                    <w:del w:id="23825" w:author="Tran Huan" w:date="2018-12-03T01:22:00Z"/>
                  </w:rPr>
                </w:rPrChange>
              </w:rPr>
              <w:pPrChange w:id="23826" w:author="Tran Huan" w:date="2018-12-03T01:23:00Z">
                <w:pPr>
                  <w:spacing w:line="276" w:lineRule="auto"/>
                </w:pPr>
              </w:pPrChange>
            </w:pPr>
            <w:ins w:id="23827" w:author="phuong vu" w:date="2018-11-23T14:07:00Z">
              <w:del w:id="23828" w:author="Tran Huan" w:date="2018-12-03T01:22:00Z">
                <w:r w:rsidRPr="00FD2760" w:rsidDel="00D10B12">
                  <w:delText>Số lượng quần</w:delText>
                </w:r>
              </w:del>
            </w:ins>
            <w:ins w:id="23829" w:author="phuong vu" w:date="2018-11-23T14:10:00Z">
              <w:del w:id="23830" w:author="Tran Huan" w:date="2018-12-03T01:22:00Z">
                <w:r w:rsidR="00DB4132" w:rsidDel="00D10B12">
                  <w:rPr>
                    <w:lang w:val="en-US"/>
                  </w:rPr>
                  <w:delText xml:space="preserve"> áo</w:delText>
                </w:r>
              </w:del>
            </w:ins>
            <w:bookmarkStart w:id="23831" w:name="_Toc531570919"/>
            <w:bookmarkStart w:id="23832" w:name="_Toc531574767"/>
            <w:bookmarkStart w:id="23833" w:name="_Toc531578508"/>
            <w:bookmarkStart w:id="23834" w:name="_Toc531582246"/>
            <w:bookmarkEnd w:id="23831"/>
            <w:bookmarkEnd w:id="23832"/>
            <w:bookmarkEnd w:id="23833"/>
            <w:bookmarkEnd w:id="23834"/>
          </w:p>
        </w:tc>
        <w:bookmarkStart w:id="23835" w:name="_Toc531570920"/>
        <w:bookmarkStart w:id="23836" w:name="_Toc531574768"/>
        <w:bookmarkStart w:id="23837" w:name="_Toc531578509"/>
        <w:bookmarkStart w:id="23838" w:name="_Toc531582247"/>
        <w:bookmarkEnd w:id="23835"/>
        <w:bookmarkEnd w:id="23836"/>
        <w:bookmarkEnd w:id="23837"/>
        <w:bookmarkEnd w:id="23838"/>
      </w:tr>
      <w:tr w:rsidR="00DB4132" w:rsidRPr="00CF0C7E" w:rsidDel="00D10B12" w14:paraId="4C68C083" w14:textId="78C4E945" w:rsidTr="00266AC8">
        <w:trPr>
          <w:trHeight w:val="300"/>
          <w:ins w:id="23839" w:author="phuong vu" w:date="2018-11-23T14:07:00Z"/>
          <w:del w:id="23840" w:author="Tran Huan" w:date="2018-12-03T01:22:00Z"/>
          <w:trPrChange w:id="23841" w:author="Tran Huan" w:date="2018-11-25T23:46:00Z">
            <w:trPr>
              <w:trHeight w:val="300"/>
            </w:trPr>
          </w:trPrChange>
        </w:trPr>
        <w:tc>
          <w:tcPr>
            <w:tcW w:w="815" w:type="dxa"/>
            <w:noWrap/>
            <w:hideMark/>
            <w:tcPrChange w:id="23842" w:author="Tran Huan" w:date="2018-11-25T23:46:00Z">
              <w:tcPr>
                <w:tcW w:w="708" w:type="dxa"/>
                <w:noWrap/>
                <w:hideMark/>
              </w:tcPr>
            </w:tcPrChange>
          </w:tcPr>
          <w:p w14:paraId="51D5C442" w14:textId="7F8867F2" w:rsidR="00F40B70" w:rsidRPr="00FD2760" w:rsidDel="00D10B12" w:rsidRDefault="00F40B70" w:rsidP="00D10B12">
            <w:pPr>
              <w:spacing w:line="288" w:lineRule="auto"/>
              <w:contextualSpacing/>
              <w:rPr>
                <w:ins w:id="23843" w:author="phuong vu" w:date="2018-11-23T14:07:00Z"/>
                <w:del w:id="23844" w:author="Tran Huan" w:date="2018-12-03T01:22:00Z"/>
              </w:rPr>
              <w:pPrChange w:id="23845" w:author="Tran Huan" w:date="2018-12-03T01:23:00Z">
                <w:pPr>
                  <w:spacing w:line="276" w:lineRule="auto"/>
                </w:pPr>
              </w:pPrChange>
            </w:pPr>
            <w:ins w:id="23846" w:author="phuong vu" w:date="2018-11-23T14:07:00Z">
              <w:del w:id="23847" w:author="Tran Huan" w:date="2018-12-03T01:22:00Z">
                <w:r w:rsidRPr="00FD2760" w:rsidDel="00D10B12">
                  <w:delText>10</w:delText>
                </w:r>
                <w:bookmarkStart w:id="23848" w:name="_Toc531570921"/>
                <w:bookmarkStart w:id="23849" w:name="_Toc531574769"/>
                <w:bookmarkStart w:id="23850" w:name="_Toc531578510"/>
                <w:bookmarkStart w:id="23851" w:name="_Toc531582248"/>
                <w:bookmarkEnd w:id="23848"/>
                <w:bookmarkEnd w:id="23849"/>
                <w:bookmarkEnd w:id="23850"/>
                <w:bookmarkEnd w:id="23851"/>
              </w:del>
            </w:ins>
          </w:p>
        </w:tc>
        <w:tc>
          <w:tcPr>
            <w:tcW w:w="1985" w:type="dxa"/>
            <w:noWrap/>
            <w:hideMark/>
            <w:tcPrChange w:id="23852" w:author="Tran Huan" w:date="2018-11-25T23:46:00Z">
              <w:tcPr>
                <w:tcW w:w="1863" w:type="dxa"/>
                <w:noWrap/>
                <w:hideMark/>
              </w:tcPr>
            </w:tcPrChange>
          </w:tcPr>
          <w:p w14:paraId="10D6F32B" w14:textId="785304C0" w:rsidR="00F40B70" w:rsidRPr="00F40B70" w:rsidDel="00D10B12" w:rsidRDefault="00DB4132" w:rsidP="00D10B12">
            <w:pPr>
              <w:spacing w:line="288" w:lineRule="auto"/>
              <w:contextualSpacing/>
              <w:rPr>
                <w:ins w:id="23853" w:author="phuong vu" w:date="2018-11-23T14:07:00Z"/>
                <w:del w:id="23854" w:author="Tran Huan" w:date="2018-12-03T01:22:00Z"/>
                <w:lang w:val="en-US"/>
                <w:rPrChange w:id="23855" w:author="phuong vu" w:date="2018-11-23T14:08:00Z">
                  <w:rPr>
                    <w:ins w:id="23856" w:author="phuong vu" w:date="2018-11-23T14:07:00Z"/>
                    <w:del w:id="23857" w:author="Tran Huan" w:date="2018-12-03T01:22:00Z"/>
                  </w:rPr>
                </w:rPrChange>
              </w:rPr>
              <w:pPrChange w:id="23858" w:author="Tran Huan" w:date="2018-12-03T01:23:00Z">
                <w:pPr>
                  <w:spacing w:line="276" w:lineRule="auto"/>
                </w:pPr>
              </w:pPrChange>
            </w:pPr>
            <w:ins w:id="23859" w:author="phuong vu" w:date="2018-11-23T14:08:00Z">
              <w:del w:id="23860" w:author="Tran Huan" w:date="2018-12-03T01:22:00Z">
                <w:r w:rsidDel="00D10B12">
                  <w:rPr>
                    <w:lang w:val="en-US"/>
                  </w:rPr>
                  <w:delText>received_amount</w:delText>
                </w:r>
              </w:del>
            </w:ins>
            <w:bookmarkStart w:id="23861" w:name="_Toc531570922"/>
            <w:bookmarkStart w:id="23862" w:name="_Toc531574770"/>
            <w:bookmarkStart w:id="23863" w:name="_Toc531578511"/>
            <w:bookmarkStart w:id="23864" w:name="_Toc531582249"/>
            <w:bookmarkEnd w:id="23861"/>
            <w:bookmarkEnd w:id="23862"/>
            <w:bookmarkEnd w:id="23863"/>
            <w:bookmarkEnd w:id="23864"/>
          </w:p>
        </w:tc>
        <w:tc>
          <w:tcPr>
            <w:tcW w:w="1286" w:type="dxa"/>
            <w:noWrap/>
            <w:hideMark/>
            <w:tcPrChange w:id="23865" w:author="Tran Huan" w:date="2018-11-25T23:46:00Z">
              <w:tcPr>
                <w:tcW w:w="1300" w:type="dxa"/>
                <w:noWrap/>
                <w:hideMark/>
              </w:tcPr>
            </w:tcPrChange>
          </w:tcPr>
          <w:p w14:paraId="213B6E46" w14:textId="69D84D51" w:rsidR="00F40B70" w:rsidRPr="00FD2760" w:rsidDel="00D10B12" w:rsidRDefault="00F40B70" w:rsidP="00D10B12">
            <w:pPr>
              <w:spacing w:line="288" w:lineRule="auto"/>
              <w:contextualSpacing/>
              <w:rPr>
                <w:ins w:id="23866" w:author="phuong vu" w:date="2018-11-23T14:07:00Z"/>
                <w:del w:id="23867" w:author="Tran Huan" w:date="2018-12-03T01:22:00Z"/>
              </w:rPr>
              <w:pPrChange w:id="23868" w:author="Tran Huan" w:date="2018-12-03T01:23:00Z">
                <w:pPr>
                  <w:spacing w:line="276" w:lineRule="auto"/>
                </w:pPr>
              </w:pPrChange>
            </w:pPr>
            <w:ins w:id="23869" w:author="phuong vu" w:date="2018-11-23T14:09:00Z">
              <w:del w:id="23870" w:author="Tran Huan" w:date="2018-12-03T01:22:00Z">
                <w:r w:rsidDel="00D10B12">
                  <w:rPr>
                    <w:lang w:val="en-US"/>
                  </w:rPr>
                  <w:delText>double</w:delText>
                </w:r>
              </w:del>
            </w:ins>
            <w:bookmarkStart w:id="23871" w:name="_Toc531570923"/>
            <w:bookmarkStart w:id="23872" w:name="_Toc531574771"/>
            <w:bookmarkStart w:id="23873" w:name="_Toc531578512"/>
            <w:bookmarkStart w:id="23874" w:name="_Toc531582250"/>
            <w:bookmarkEnd w:id="23871"/>
            <w:bookmarkEnd w:id="23872"/>
            <w:bookmarkEnd w:id="23873"/>
            <w:bookmarkEnd w:id="23874"/>
          </w:p>
        </w:tc>
        <w:tc>
          <w:tcPr>
            <w:tcW w:w="981" w:type="dxa"/>
            <w:noWrap/>
            <w:vAlign w:val="center"/>
            <w:hideMark/>
            <w:tcPrChange w:id="23875" w:author="Tran Huan" w:date="2018-11-25T23:46:00Z">
              <w:tcPr>
                <w:tcW w:w="991" w:type="dxa"/>
                <w:noWrap/>
                <w:vAlign w:val="center"/>
                <w:hideMark/>
              </w:tcPr>
            </w:tcPrChange>
          </w:tcPr>
          <w:p w14:paraId="00022902" w14:textId="2A1B09AC" w:rsidR="00F40B70" w:rsidRPr="00FD2760" w:rsidDel="00D10B12" w:rsidRDefault="00F40B70" w:rsidP="00D10B12">
            <w:pPr>
              <w:spacing w:line="288" w:lineRule="auto"/>
              <w:contextualSpacing/>
              <w:jc w:val="center"/>
              <w:rPr>
                <w:ins w:id="23876" w:author="phuong vu" w:date="2018-11-23T14:07:00Z"/>
                <w:del w:id="23877" w:author="Tran Huan" w:date="2018-12-03T01:22:00Z"/>
              </w:rPr>
              <w:pPrChange w:id="23878" w:author="Tran Huan" w:date="2018-12-03T01:23:00Z">
                <w:pPr>
                  <w:spacing w:line="276" w:lineRule="auto"/>
                  <w:jc w:val="center"/>
                </w:pPr>
              </w:pPrChange>
            </w:pPr>
            <w:ins w:id="23879" w:author="phuong vu" w:date="2018-11-23T14:07:00Z">
              <w:del w:id="23880" w:author="Tran Huan" w:date="2018-12-03T01:22:00Z">
                <w:r w:rsidRPr="00FD2760" w:rsidDel="00D10B12">
                  <w:delText>X</w:delText>
                </w:r>
                <w:bookmarkStart w:id="23881" w:name="_Toc531570924"/>
                <w:bookmarkStart w:id="23882" w:name="_Toc531574772"/>
                <w:bookmarkStart w:id="23883" w:name="_Toc531578513"/>
                <w:bookmarkStart w:id="23884" w:name="_Toc531582251"/>
                <w:bookmarkEnd w:id="23881"/>
                <w:bookmarkEnd w:id="23882"/>
                <w:bookmarkEnd w:id="23883"/>
                <w:bookmarkEnd w:id="23884"/>
              </w:del>
            </w:ins>
          </w:p>
        </w:tc>
        <w:tc>
          <w:tcPr>
            <w:tcW w:w="830" w:type="dxa"/>
            <w:noWrap/>
            <w:vAlign w:val="center"/>
            <w:hideMark/>
            <w:tcPrChange w:id="23885" w:author="Tran Huan" w:date="2018-11-25T23:46:00Z">
              <w:tcPr>
                <w:tcW w:w="838" w:type="dxa"/>
                <w:noWrap/>
                <w:vAlign w:val="center"/>
                <w:hideMark/>
              </w:tcPr>
            </w:tcPrChange>
          </w:tcPr>
          <w:p w14:paraId="6DEBE054" w14:textId="6A4EDEE1" w:rsidR="00F40B70" w:rsidRPr="00FD2760" w:rsidDel="00D10B12" w:rsidRDefault="00F40B70" w:rsidP="00D10B12">
            <w:pPr>
              <w:spacing w:line="288" w:lineRule="auto"/>
              <w:contextualSpacing/>
              <w:jc w:val="center"/>
              <w:rPr>
                <w:ins w:id="23886" w:author="phuong vu" w:date="2018-11-23T14:07:00Z"/>
                <w:del w:id="23887" w:author="Tran Huan" w:date="2018-12-03T01:22:00Z"/>
              </w:rPr>
              <w:pPrChange w:id="23888" w:author="Tran Huan" w:date="2018-12-03T01:23:00Z">
                <w:pPr>
                  <w:spacing w:line="276" w:lineRule="auto"/>
                  <w:jc w:val="center"/>
                </w:pPr>
              </w:pPrChange>
            </w:pPr>
            <w:bookmarkStart w:id="23889" w:name="_Toc531570925"/>
            <w:bookmarkStart w:id="23890" w:name="_Toc531574773"/>
            <w:bookmarkStart w:id="23891" w:name="_Toc531578514"/>
            <w:bookmarkStart w:id="23892" w:name="_Toc531582252"/>
            <w:bookmarkEnd w:id="23889"/>
            <w:bookmarkEnd w:id="23890"/>
            <w:bookmarkEnd w:id="23891"/>
            <w:bookmarkEnd w:id="23892"/>
          </w:p>
        </w:tc>
        <w:tc>
          <w:tcPr>
            <w:tcW w:w="1399" w:type="dxa"/>
            <w:noWrap/>
            <w:vAlign w:val="center"/>
            <w:hideMark/>
            <w:tcPrChange w:id="23893" w:author="Tran Huan" w:date="2018-11-25T23:46:00Z">
              <w:tcPr>
                <w:tcW w:w="1414" w:type="dxa"/>
                <w:noWrap/>
                <w:vAlign w:val="center"/>
                <w:hideMark/>
              </w:tcPr>
            </w:tcPrChange>
          </w:tcPr>
          <w:p w14:paraId="0D09F5F9" w14:textId="6EC93DF2" w:rsidR="00F40B70" w:rsidRPr="00FD2760" w:rsidDel="00D10B12" w:rsidRDefault="00F40B70" w:rsidP="00D10B12">
            <w:pPr>
              <w:spacing w:line="288" w:lineRule="auto"/>
              <w:contextualSpacing/>
              <w:jc w:val="center"/>
              <w:rPr>
                <w:ins w:id="23894" w:author="phuong vu" w:date="2018-11-23T14:07:00Z"/>
                <w:del w:id="23895" w:author="Tran Huan" w:date="2018-12-03T01:22:00Z"/>
              </w:rPr>
              <w:pPrChange w:id="23896" w:author="Tran Huan" w:date="2018-12-03T01:23:00Z">
                <w:pPr>
                  <w:spacing w:line="276" w:lineRule="auto"/>
                  <w:jc w:val="center"/>
                </w:pPr>
              </w:pPrChange>
            </w:pPr>
            <w:bookmarkStart w:id="23897" w:name="_Toc531570926"/>
            <w:bookmarkStart w:id="23898" w:name="_Toc531574774"/>
            <w:bookmarkStart w:id="23899" w:name="_Toc531578515"/>
            <w:bookmarkStart w:id="23900" w:name="_Toc531582253"/>
            <w:bookmarkEnd w:id="23897"/>
            <w:bookmarkEnd w:id="23898"/>
            <w:bookmarkEnd w:id="23899"/>
            <w:bookmarkEnd w:id="23900"/>
          </w:p>
        </w:tc>
        <w:tc>
          <w:tcPr>
            <w:tcW w:w="1594" w:type="dxa"/>
            <w:noWrap/>
            <w:hideMark/>
            <w:tcPrChange w:id="23901" w:author="Tran Huan" w:date="2018-11-25T23:46:00Z">
              <w:tcPr>
                <w:tcW w:w="1611" w:type="dxa"/>
                <w:noWrap/>
                <w:hideMark/>
              </w:tcPr>
            </w:tcPrChange>
          </w:tcPr>
          <w:p w14:paraId="522E11AB" w14:textId="31DCA579" w:rsidR="00F40B70" w:rsidRPr="00DB4132" w:rsidDel="00D10B12" w:rsidRDefault="00DB4132" w:rsidP="00D10B12">
            <w:pPr>
              <w:spacing w:line="288" w:lineRule="auto"/>
              <w:contextualSpacing/>
              <w:rPr>
                <w:ins w:id="23902" w:author="phuong vu" w:date="2018-11-23T14:07:00Z"/>
                <w:del w:id="23903" w:author="Tran Huan" w:date="2018-12-03T01:22:00Z"/>
                <w:lang w:val="en-US"/>
                <w:rPrChange w:id="23904" w:author="phuong vu" w:date="2018-11-23T14:10:00Z">
                  <w:rPr>
                    <w:ins w:id="23905" w:author="phuong vu" w:date="2018-11-23T14:07:00Z"/>
                    <w:del w:id="23906" w:author="Tran Huan" w:date="2018-12-03T01:22:00Z"/>
                  </w:rPr>
                </w:rPrChange>
              </w:rPr>
              <w:pPrChange w:id="23907" w:author="Tran Huan" w:date="2018-12-03T01:23:00Z">
                <w:pPr>
                  <w:spacing w:line="276" w:lineRule="auto"/>
                </w:pPr>
              </w:pPrChange>
            </w:pPr>
            <w:ins w:id="23908" w:author="phuong vu" w:date="2018-11-23T14:10:00Z">
              <w:del w:id="23909" w:author="Tran Huan" w:date="2018-12-03T01:22:00Z">
                <w:r w:rsidDel="00D10B12">
                  <w:rPr>
                    <w:lang w:val="en-US"/>
                  </w:rPr>
                  <w:delText>Số lượng đã nhận</w:delText>
                </w:r>
              </w:del>
            </w:ins>
            <w:bookmarkStart w:id="23910" w:name="_Toc531570927"/>
            <w:bookmarkStart w:id="23911" w:name="_Toc531574775"/>
            <w:bookmarkStart w:id="23912" w:name="_Toc531578516"/>
            <w:bookmarkStart w:id="23913" w:name="_Toc531582254"/>
            <w:bookmarkEnd w:id="23910"/>
            <w:bookmarkEnd w:id="23911"/>
            <w:bookmarkEnd w:id="23912"/>
            <w:bookmarkEnd w:id="23913"/>
          </w:p>
        </w:tc>
        <w:bookmarkStart w:id="23914" w:name="_Toc531570928"/>
        <w:bookmarkStart w:id="23915" w:name="_Toc531574776"/>
        <w:bookmarkStart w:id="23916" w:name="_Toc531578517"/>
        <w:bookmarkStart w:id="23917" w:name="_Toc531582255"/>
        <w:bookmarkEnd w:id="23914"/>
        <w:bookmarkEnd w:id="23915"/>
        <w:bookmarkEnd w:id="23916"/>
        <w:bookmarkEnd w:id="23917"/>
      </w:tr>
      <w:tr w:rsidR="009A0B4E" w:rsidRPr="00CF0C7E" w:rsidDel="00D10B12" w14:paraId="396A1DB8" w14:textId="19739168" w:rsidTr="00266AC8">
        <w:trPr>
          <w:trHeight w:val="300"/>
          <w:ins w:id="23918" w:author="phuong vu" w:date="2018-11-23T14:09:00Z"/>
          <w:del w:id="23919" w:author="Tran Huan" w:date="2018-12-03T01:22:00Z"/>
          <w:trPrChange w:id="23920" w:author="Tran Huan" w:date="2018-11-25T23:46:00Z">
            <w:trPr>
              <w:trHeight w:val="300"/>
            </w:trPr>
          </w:trPrChange>
        </w:trPr>
        <w:tc>
          <w:tcPr>
            <w:tcW w:w="815" w:type="dxa"/>
            <w:noWrap/>
            <w:tcPrChange w:id="23921" w:author="Tran Huan" w:date="2018-11-25T23:46:00Z">
              <w:tcPr>
                <w:tcW w:w="708" w:type="dxa"/>
                <w:noWrap/>
              </w:tcPr>
            </w:tcPrChange>
          </w:tcPr>
          <w:p w14:paraId="16D7F3AB" w14:textId="748BA442" w:rsidR="009A0B4E" w:rsidRPr="009A0B4E" w:rsidDel="00D10B12" w:rsidRDefault="009A0B4E" w:rsidP="00D10B12">
            <w:pPr>
              <w:spacing w:line="288" w:lineRule="auto"/>
              <w:contextualSpacing/>
              <w:rPr>
                <w:ins w:id="23922" w:author="phuong vu" w:date="2018-11-23T14:09:00Z"/>
                <w:del w:id="23923" w:author="Tran Huan" w:date="2018-12-03T01:22:00Z"/>
                <w:lang w:val="en-US"/>
                <w:rPrChange w:id="23924" w:author="phuong vu" w:date="2018-11-23T14:09:00Z">
                  <w:rPr>
                    <w:ins w:id="23925" w:author="phuong vu" w:date="2018-11-23T14:09:00Z"/>
                    <w:del w:id="23926" w:author="Tran Huan" w:date="2018-12-03T01:22:00Z"/>
                  </w:rPr>
                </w:rPrChange>
              </w:rPr>
              <w:pPrChange w:id="23927" w:author="Tran Huan" w:date="2018-12-03T01:23:00Z">
                <w:pPr>
                  <w:spacing w:line="276" w:lineRule="auto"/>
                </w:pPr>
              </w:pPrChange>
            </w:pPr>
            <w:ins w:id="23928" w:author="phuong vu" w:date="2018-11-23T14:09:00Z">
              <w:del w:id="23929" w:author="Tran Huan" w:date="2018-12-03T01:22:00Z">
                <w:r w:rsidDel="00D10B12">
                  <w:rPr>
                    <w:lang w:val="en-US"/>
                  </w:rPr>
                  <w:delText>11</w:delText>
                </w:r>
                <w:bookmarkStart w:id="23930" w:name="_Toc531570929"/>
                <w:bookmarkStart w:id="23931" w:name="_Toc531574777"/>
                <w:bookmarkStart w:id="23932" w:name="_Toc531578518"/>
                <w:bookmarkStart w:id="23933" w:name="_Toc531582256"/>
                <w:bookmarkEnd w:id="23930"/>
                <w:bookmarkEnd w:id="23931"/>
                <w:bookmarkEnd w:id="23932"/>
                <w:bookmarkEnd w:id="23933"/>
              </w:del>
            </w:ins>
          </w:p>
        </w:tc>
        <w:tc>
          <w:tcPr>
            <w:tcW w:w="1985" w:type="dxa"/>
            <w:noWrap/>
            <w:tcPrChange w:id="23934" w:author="Tran Huan" w:date="2018-11-25T23:46:00Z">
              <w:tcPr>
                <w:tcW w:w="1863" w:type="dxa"/>
                <w:noWrap/>
              </w:tcPr>
            </w:tcPrChange>
          </w:tcPr>
          <w:p w14:paraId="75ABA4DC" w14:textId="4A9E94F1" w:rsidR="009A0B4E" w:rsidDel="00D10B12" w:rsidRDefault="00DB4132" w:rsidP="00D10B12">
            <w:pPr>
              <w:spacing w:line="288" w:lineRule="auto"/>
              <w:contextualSpacing/>
              <w:rPr>
                <w:ins w:id="23935" w:author="phuong vu" w:date="2018-11-23T14:09:00Z"/>
                <w:del w:id="23936" w:author="Tran Huan" w:date="2018-12-03T01:22:00Z"/>
                <w:lang w:val="en-US"/>
              </w:rPr>
              <w:pPrChange w:id="23937" w:author="Tran Huan" w:date="2018-12-03T01:23:00Z">
                <w:pPr>
                  <w:spacing w:line="276" w:lineRule="auto"/>
                </w:pPr>
              </w:pPrChange>
            </w:pPr>
            <w:ins w:id="23938" w:author="phuong vu" w:date="2018-11-23T14:09:00Z">
              <w:del w:id="23939" w:author="Tran Huan" w:date="2018-12-03T01:22:00Z">
                <w:r w:rsidDel="00D10B12">
                  <w:rPr>
                    <w:lang w:val="en-US"/>
                  </w:rPr>
                  <w:delText>delivery_amount</w:delText>
                </w:r>
                <w:bookmarkStart w:id="23940" w:name="_Toc531570930"/>
                <w:bookmarkStart w:id="23941" w:name="_Toc531574778"/>
                <w:bookmarkStart w:id="23942" w:name="_Toc531578519"/>
                <w:bookmarkStart w:id="23943" w:name="_Toc531582257"/>
                <w:bookmarkEnd w:id="23940"/>
                <w:bookmarkEnd w:id="23941"/>
                <w:bookmarkEnd w:id="23942"/>
                <w:bookmarkEnd w:id="23943"/>
              </w:del>
            </w:ins>
          </w:p>
        </w:tc>
        <w:tc>
          <w:tcPr>
            <w:tcW w:w="1286" w:type="dxa"/>
            <w:noWrap/>
            <w:tcPrChange w:id="23944" w:author="Tran Huan" w:date="2018-11-25T23:46:00Z">
              <w:tcPr>
                <w:tcW w:w="1300" w:type="dxa"/>
                <w:noWrap/>
              </w:tcPr>
            </w:tcPrChange>
          </w:tcPr>
          <w:p w14:paraId="54E07F89" w14:textId="57CE4C0F" w:rsidR="009A0B4E" w:rsidDel="00D10B12" w:rsidRDefault="009A0B4E" w:rsidP="00D10B12">
            <w:pPr>
              <w:spacing w:line="288" w:lineRule="auto"/>
              <w:contextualSpacing/>
              <w:rPr>
                <w:ins w:id="23945" w:author="phuong vu" w:date="2018-11-23T14:09:00Z"/>
                <w:del w:id="23946" w:author="Tran Huan" w:date="2018-12-03T01:22:00Z"/>
                <w:lang w:val="en-US"/>
              </w:rPr>
              <w:pPrChange w:id="23947" w:author="Tran Huan" w:date="2018-12-03T01:23:00Z">
                <w:pPr>
                  <w:spacing w:line="276" w:lineRule="auto"/>
                </w:pPr>
              </w:pPrChange>
            </w:pPr>
            <w:ins w:id="23948" w:author="phuong vu" w:date="2018-11-23T14:10:00Z">
              <w:del w:id="23949" w:author="Tran Huan" w:date="2018-12-03T01:22:00Z">
                <w:r w:rsidDel="00D10B12">
                  <w:rPr>
                    <w:lang w:val="en-US"/>
                  </w:rPr>
                  <w:delText>double</w:delText>
                </w:r>
              </w:del>
            </w:ins>
            <w:bookmarkStart w:id="23950" w:name="_Toc531570931"/>
            <w:bookmarkStart w:id="23951" w:name="_Toc531574779"/>
            <w:bookmarkStart w:id="23952" w:name="_Toc531578520"/>
            <w:bookmarkStart w:id="23953" w:name="_Toc531582258"/>
            <w:bookmarkEnd w:id="23950"/>
            <w:bookmarkEnd w:id="23951"/>
            <w:bookmarkEnd w:id="23952"/>
            <w:bookmarkEnd w:id="23953"/>
          </w:p>
        </w:tc>
        <w:tc>
          <w:tcPr>
            <w:tcW w:w="981" w:type="dxa"/>
            <w:noWrap/>
            <w:vAlign w:val="center"/>
            <w:tcPrChange w:id="23954" w:author="Tran Huan" w:date="2018-11-25T23:46:00Z">
              <w:tcPr>
                <w:tcW w:w="991" w:type="dxa"/>
                <w:noWrap/>
                <w:vAlign w:val="center"/>
              </w:tcPr>
            </w:tcPrChange>
          </w:tcPr>
          <w:p w14:paraId="43898F19" w14:textId="1FE40F1E" w:rsidR="009A0B4E" w:rsidRPr="009A0B4E" w:rsidDel="00D10B12" w:rsidRDefault="009A0B4E" w:rsidP="00D10B12">
            <w:pPr>
              <w:spacing w:line="288" w:lineRule="auto"/>
              <w:contextualSpacing/>
              <w:jc w:val="center"/>
              <w:rPr>
                <w:ins w:id="23955" w:author="phuong vu" w:date="2018-11-23T14:09:00Z"/>
                <w:del w:id="23956" w:author="Tran Huan" w:date="2018-12-03T01:22:00Z"/>
                <w:lang w:val="en-US"/>
                <w:rPrChange w:id="23957" w:author="phuong vu" w:date="2018-11-23T14:10:00Z">
                  <w:rPr>
                    <w:ins w:id="23958" w:author="phuong vu" w:date="2018-11-23T14:09:00Z"/>
                    <w:del w:id="23959" w:author="Tran Huan" w:date="2018-12-03T01:22:00Z"/>
                  </w:rPr>
                </w:rPrChange>
              </w:rPr>
              <w:pPrChange w:id="23960" w:author="Tran Huan" w:date="2018-12-03T01:23:00Z">
                <w:pPr>
                  <w:spacing w:line="276" w:lineRule="auto"/>
                  <w:jc w:val="center"/>
                </w:pPr>
              </w:pPrChange>
            </w:pPr>
            <w:ins w:id="23961" w:author="phuong vu" w:date="2018-11-23T14:10:00Z">
              <w:del w:id="23962" w:author="Tran Huan" w:date="2018-12-03T01:22:00Z">
                <w:r w:rsidDel="00D10B12">
                  <w:rPr>
                    <w:lang w:val="en-US"/>
                  </w:rPr>
                  <w:delText>X</w:delText>
                </w:r>
              </w:del>
            </w:ins>
            <w:bookmarkStart w:id="23963" w:name="_Toc531570932"/>
            <w:bookmarkStart w:id="23964" w:name="_Toc531574780"/>
            <w:bookmarkStart w:id="23965" w:name="_Toc531578521"/>
            <w:bookmarkStart w:id="23966" w:name="_Toc531582259"/>
            <w:bookmarkEnd w:id="23963"/>
            <w:bookmarkEnd w:id="23964"/>
            <w:bookmarkEnd w:id="23965"/>
            <w:bookmarkEnd w:id="23966"/>
          </w:p>
        </w:tc>
        <w:tc>
          <w:tcPr>
            <w:tcW w:w="830" w:type="dxa"/>
            <w:noWrap/>
            <w:vAlign w:val="center"/>
            <w:tcPrChange w:id="23967" w:author="Tran Huan" w:date="2018-11-25T23:46:00Z">
              <w:tcPr>
                <w:tcW w:w="838" w:type="dxa"/>
                <w:noWrap/>
                <w:vAlign w:val="center"/>
              </w:tcPr>
            </w:tcPrChange>
          </w:tcPr>
          <w:p w14:paraId="0F43943E" w14:textId="0B24BCAE" w:rsidR="009A0B4E" w:rsidRPr="00FD2760" w:rsidDel="00D10B12" w:rsidRDefault="009A0B4E" w:rsidP="00D10B12">
            <w:pPr>
              <w:spacing w:line="288" w:lineRule="auto"/>
              <w:contextualSpacing/>
              <w:jc w:val="center"/>
              <w:rPr>
                <w:ins w:id="23968" w:author="phuong vu" w:date="2018-11-23T14:09:00Z"/>
                <w:del w:id="23969" w:author="Tran Huan" w:date="2018-12-03T01:22:00Z"/>
              </w:rPr>
              <w:pPrChange w:id="23970" w:author="Tran Huan" w:date="2018-12-03T01:23:00Z">
                <w:pPr>
                  <w:spacing w:line="276" w:lineRule="auto"/>
                  <w:jc w:val="center"/>
                </w:pPr>
              </w:pPrChange>
            </w:pPr>
            <w:bookmarkStart w:id="23971" w:name="_Toc531570933"/>
            <w:bookmarkStart w:id="23972" w:name="_Toc531574781"/>
            <w:bookmarkStart w:id="23973" w:name="_Toc531578522"/>
            <w:bookmarkStart w:id="23974" w:name="_Toc531582260"/>
            <w:bookmarkEnd w:id="23971"/>
            <w:bookmarkEnd w:id="23972"/>
            <w:bookmarkEnd w:id="23973"/>
            <w:bookmarkEnd w:id="23974"/>
          </w:p>
        </w:tc>
        <w:tc>
          <w:tcPr>
            <w:tcW w:w="1399" w:type="dxa"/>
            <w:noWrap/>
            <w:vAlign w:val="center"/>
            <w:tcPrChange w:id="23975" w:author="Tran Huan" w:date="2018-11-25T23:46:00Z">
              <w:tcPr>
                <w:tcW w:w="1414" w:type="dxa"/>
                <w:noWrap/>
                <w:vAlign w:val="center"/>
              </w:tcPr>
            </w:tcPrChange>
          </w:tcPr>
          <w:p w14:paraId="2E9AC00D" w14:textId="1B671D54" w:rsidR="009A0B4E" w:rsidRPr="00FD2760" w:rsidDel="00D10B12" w:rsidRDefault="009A0B4E" w:rsidP="00D10B12">
            <w:pPr>
              <w:spacing w:line="288" w:lineRule="auto"/>
              <w:contextualSpacing/>
              <w:jc w:val="center"/>
              <w:rPr>
                <w:ins w:id="23976" w:author="phuong vu" w:date="2018-11-23T14:09:00Z"/>
                <w:del w:id="23977" w:author="Tran Huan" w:date="2018-12-03T01:22:00Z"/>
              </w:rPr>
              <w:pPrChange w:id="23978" w:author="Tran Huan" w:date="2018-12-03T01:23:00Z">
                <w:pPr>
                  <w:spacing w:line="276" w:lineRule="auto"/>
                  <w:jc w:val="center"/>
                </w:pPr>
              </w:pPrChange>
            </w:pPr>
            <w:bookmarkStart w:id="23979" w:name="_Toc531570934"/>
            <w:bookmarkStart w:id="23980" w:name="_Toc531574782"/>
            <w:bookmarkStart w:id="23981" w:name="_Toc531578523"/>
            <w:bookmarkStart w:id="23982" w:name="_Toc531582261"/>
            <w:bookmarkEnd w:id="23979"/>
            <w:bookmarkEnd w:id="23980"/>
            <w:bookmarkEnd w:id="23981"/>
            <w:bookmarkEnd w:id="23982"/>
          </w:p>
        </w:tc>
        <w:tc>
          <w:tcPr>
            <w:tcW w:w="1594" w:type="dxa"/>
            <w:noWrap/>
            <w:tcPrChange w:id="23983" w:author="Tran Huan" w:date="2018-11-25T23:46:00Z">
              <w:tcPr>
                <w:tcW w:w="1611" w:type="dxa"/>
                <w:noWrap/>
              </w:tcPr>
            </w:tcPrChange>
          </w:tcPr>
          <w:p w14:paraId="01C68F0A" w14:textId="2F924526" w:rsidR="009A0B4E" w:rsidRPr="00DB4132" w:rsidDel="00D10B12" w:rsidRDefault="00DB4132" w:rsidP="00D10B12">
            <w:pPr>
              <w:spacing w:line="288" w:lineRule="auto"/>
              <w:contextualSpacing/>
              <w:rPr>
                <w:ins w:id="23984" w:author="phuong vu" w:date="2018-11-23T14:09:00Z"/>
                <w:del w:id="23985" w:author="Tran Huan" w:date="2018-12-03T01:22:00Z"/>
                <w:lang w:val="en-US"/>
                <w:rPrChange w:id="23986" w:author="phuong vu" w:date="2018-11-23T14:10:00Z">
                  <w:rPr>
                    <w:ins w:id="23987" w:author="phuong vu" w:date="2018-11-23T14:09:00Z"/>
                    <w:del w:id="23988" w:author="Tran Huan" w:date="2018-12-03T01:22:00Z"/>
                  </w:rPr>
                </w:rPrChange>
              </w:rPr>
              <w:pPrChange w:id="23989" w:author="Tran Huan" w:date="2018-12-03T01:23:00Z">
                <w:pPr>
                  <w:spacing w:line="276" w:lineRule="auto"/>
                </w:pPr>
              </w:pPrChange>
            </w:pPr>
            <w:ins w:id="23990" w:author="phuong vu" w:date="2018-11-23T14:10:00Z">
              <w:del w:id="23991" w:author="Tran Huan" w:date="2018-12-03T01:22:00Z">
                <w:r w:rsidDel="00D10B12">
                  <w:rPr>
                    <w:lang w:val="en-US"/>
                  </w:rPr>
                  <w:delText>Số lượng đã giao</w:delText>
                </w:r>
              </w:del>
            </w:ins>
            <w:bookmarkStart w:id="23992" w:name="_Toc531570935"/>
            <w:bookmarkStart w:id="23993" w:name="_Toc531574783"/>
            <w:bookmarkStart w:id="23994" w:name="_Toc531578524"/>
            <w:bookmarkStart w:id="23995" w:name="_Toc531582262"/>
            <w:bookmarkEnd w:id="23992"/>
            <w:bookmarkEnd w:id="23993"/>
            <w:bookmarkEnd w:id="23994"/>
            <w:bookmarkEnd w:id="23995"/>
          </w:p>
        </w:tc>
        <w:bookmarkStart w:id="23996" w:name="_Toc531570936"/>
        <w:bookmarkStart w:id="23997" w:name="_Toc531574784"/>
        <w:bookmarkStart w:id="23998" w:name="_Toc531578525"/>
        <w:bookmarkStart w:id="23999" w:name="_Toc531582263"/>
        <w:bookmarkEnd w:id="23996"/>
        <w:bookmarkEnd w:id="23997"/>
        <w:bookmarkEnd w:id="23998"/>
        <w:bookmarkEnd w:id="23999"/>
      </w:tr>
      <w:tr w:rsidR="00DB4132" w:rsidRPr="00CF0C7E" w:rsidDel="00D10B12" w14:paraId="11FF6E33" w14:textId="594ECFD6" w:rsidTr="00266AC8">
        <w:trPr>
          <w:trHeight w:val="300"/>
          <w:ins w:id="24000" w:author="phuong vu" w:date="2018-11-23T14:07:00Z"/>
          <w:del w:id="24001" w:author="Tran Huan" w:date="2018-12-03T01:22:00Z"/>
          <w:trPrChange w:id="24002" w:author="Tran Huan" w:date="2018-11-25T23:46:00Z">
            <w:trPr>
              <w:trHeight w:val="300"/>
            </w:trPr>
          </w:trPrChange>
        </w:trPr>
        <w:tc>
          <w:tcPr>
            <w:tcW w:w="815" w:type="dxa"/>
            <w:noWrap/>
            <w:hideMark/>
            <w:tcPrChange w:id="24003" w:author="Tran Huan" w:date="2018-11-25T23:46:00Z">
              <w:tcPr>
                <w:tcW w:w="708" w:type="dxa"/>
                <w:noWrap/>
                <w:hideMark/>
              </w:tcPr>
            </w:tcPrChange>
          </w:tcPr>
          <w:p w14:paraId="69AE30F0" w14:textId="27194FD4" w:rsidR="00F40B70" w:rsidRPr="00FD2760" w:rsidDel="00D10B12" w:rsidRDefault="00F40B70" w:rsidP="00D10B12">
            <w:pPr>
              <w:spacing w:line="288" w:lineRule="auto"/>
              <w:contextualSpacing/>
              <w:rPr>
                <w:ins w:id="24004" w:author="phuong vu" w:date="2018-11-23T14:07:00Z"/>
                <w:del w:id="24005" w:author="Tran Huan" w:date="2018-12-03T01:22:00Z"/>
                <w:lang w:val="en-US"/>
              </w:rPr>
              <w:pPrChange w:id="24006" w:author="Tran Huan" w:date="2018-12-03T01:23:00Z">
                <w:pPr>
                  <w:spacing w:line="276" w:lineRule="auto"/>
                </w:pPr>
              </w:pPrChange>
            </w:pPr>
            <w:ins w:id="24007" w:author="phuong vu" w:date="2018-11-23T14:07:00Z">
              <w:del w:id="24008" w:author="Tran Huan" w:date="2018-12-03T01:22:00Z">
                <w:r w:rsidDel="00D10B12">
                  <w:rPr>
                    <w:lang w:val="en-US"/>
                  </w:rPr>
                  <w:delText>11</w:delText>
                </w:r>
                <w:bookmarkStart w:id="24009" w:name="_Toc531570937"/>
                <w:bookmarkStart w:id="24010" w:name="_Toc531574785"/>
                <w:bookmarkStart w:id="24011" w:name="_Toc531578526"/>
                <w:bookmarkStart w:id="24012" w:name="_Toc531582264"/>
                <w:bookmarkEnd w:id="24009"/>
                <w:bookmarkEnd w:id="24010"/>
                <w:bookmarkEnd w:id="24011"/>
                <w:bookmarkEnd w:id="24012"/>
              </w:del>
            </w:ins>
          </w:p>
        </w:tc>
        <w:tc>
          <w:tcPr>
            <w:tcW w:w="1985" w:type="dxa"/>
            <w:noWrap/>
            <w:hideMark/>
            <w:tcPrChange w:id="24013" w:author="Tran Huan" w:date="2018-11-25T23:46:00Z">
              <w:tcPr>
                <w:tcW w:w="1863" w:type="dxa"/>
                <w:noWrap/>
                <w:hideMark/>
              </w:tcPr>
            </w:tcPrChange>
          </w:tcPr>
          <w:p w14:paraId="5A984EBD" w14:textId="1118346A" w:rsidR="00F40B70" w:rsidRPr="00FD2760" w:rsidDel="00D10B12" w:rsidRDefault="00F40B70" w:rsidP="00D10B12">
            <w:pPr>
              <w:spacing w:line="288" w:lineRule="auto"/>
              <w:contextualSpacing/>
              <w:rPr>
                <w:ins w:id="24014" w:author="phuong vu" w:date="2018-11-23T14:07:00Z"/>
                <w:del w:id="24015" w:author="Tran Huan" w:date="2018-12-03T01:22:00Z"/>
              </w:rPr>
              <w:pPrChange w:id="24016" w:author="Tran Huan" w:date="2018-12-03T01:23:00Z">
                <w:pPr>
                  <w:spacing w:line="276" w:lineRule="auto"/>
                </w:pPr>
              </w:pPrChange>
            </w:pPr>
            <w:ins w:id="24017" w:author="phuong vu" w:date="2018-11-23T14:07:00Z">
              <w:del w:id="24018" w:author="Tran Huan" w:date="2018-12-03T01:22:00Z">
                <w:r w:rsidRPr="00FD2760" w:rsidDel="00D10B12">
                  <w:delText>unit_price</w:delText>
                </w:r>
                <w:bookmarkStart w:id="24019" w:name="_Toc531570938"/>
                <w:bookmarkStart w:id="24020" w:name="_Toc531574786"/>
                <w:bookmarkStart w:id="24021" w:name="_Toc531578527"/>
                <w:bookmarkStart w:id="24022" w:name="_Toc531582265"/>
                <w:bookmarkEnd w:id="24019"/>
                <w:bookmarkEnd w:id="24020"/>
                <w:bookmarkEnd w:id="24021"/>
                <w:bookmarkEnd w:id="24022"/>
              </w:del>
            </w:ins>
          </w:p>
        </w:tc>
        <w:tc>
          <w:tcPr>
            <w:tcW w:w="1286" w:type="dxa"/>
            <w:noWrap/>
            <w:hideMark/>
            <w:tcPrChange w:id="24023" w:author="Tran Huan" w:date="2018-11-25T23:46:00Z">
              <w:tcPr>
                <w:tcW w:w="1300" w:type="dxa"/>
                <w:noWrap/>
                <w:hideMark/>
              </w:tcPr>
            </w:tcPrChange>
          </w:tcPr>
          <w:p w14:paraId="2011838D" w14:textId="689F6E8E" w:rsidR="00F40B70" w:rsidRPr="00FD2760" w:rsidDel="00D10B12" w:rsidRDefault="00F40B70" w:rsidP="00D10B12">
            <w:pPr>
              <w:spacing w:line="288" w:lineRule="auto"/>
              <w:contextualSpacing/>
              <w:rPr>
                <w:ins w:id="24024" w:author="phuong vu" w:date="2018-11-23T14:07:00Z"/>
                <w:del w:id="24025" w:author="Tran Huan" w:date="2018-12-03T01:22:00Z"/>
              </w:rPr>
              <w:pPrChange w:id="24026" w:author="Tran Huan" w:date="2018-12-03T01:23:00Z">
                <w:pPr>
                  <w:spacing w:line="276" w:lineRule="auto"/>
                </w:pPr>
              </w:pPrChange>
            </w:pPr>
            <w:ins w:id="24027" w:author="phuong vu" w:date="2018-11-23T14:07:00Z">
              <w:del w:id="24028" w:author="Tran Huan" w:date="2018-12-03T01:22:00Z">
                <w:r w:rsidRPr="00FD2760" w:rsidDel="00D10B12">
                  <w:delText>numeric</w:delText>
                </w:r>
                <w:bookmarkStart w:id="24029" w:name="_Toc531570939"/>
                <w:bookmarkStart w:id="24030" w:name="_Toc531574787"/>
                <w:bookmarkStart w:id="24031" w:name="_Toc531578528"/>
                <w:bookmarkStart w:id="24032" w:name="_Toc531582266"/>
                <w:bookmarkEnd w:id="24029"/>
                <w:bookmarkEnd w:id="24030"/>
                <w:bookmarkEnd w:id="24031"/>
                <w:bookmarkEnd w:id="24032"/>
              </w:del>
            </w:ins>
          </w:p>
        </w:tc>
        <w:tc>
          <w:tcPr>
            <w:tcW w:w="981" w:type="dxa"/>
            <w:noWrap/>
            <w:vAlign w:val="center"/>
            <w:hideMark/>
            <w:tcPrChange w:id="24033" w:author="Tran Huan" w:date="2018-11-25T23:46:00Z">
              <w:tcPr>
                <w:tcW w:w="991" w:type="dxa"/>
                <w:noWrap/>
                <w:vAlign w:val="center"/>
                <w:hideMark/>
              </w:tcPr>
            </w:tcPrChange>
          </w:tcPr>
          <w:p w14:paraId="5AF0785C" w14:textId="47612DF1" w:rsidR="00F40B70" w:rsidRPr="00FD2760" w:rsidDel="00D10B12" w:rsidRDefault="00F40B70" w:rsidP="00D10B12">
            <w:pPr>
              <w:spacing w:line="288" w:lineRule="auto"/>
              <w:contextualSpacing/>
              <w:jc w:val="center"/>
              <w:rPr>
                <w:ins w:id="24034" w:author="phuong vu" w:date="2018-11-23T14:07:00Z"/>
                <w:del w:id="24035" w:author="Tran Huan" w:date="2018-12-03T01:22:00Z"/>
              </w:rPr>
              <w:pPrChange w:id="24036" w:author="Tran Huan" w:date="2018-12-03T01:23:00Z">
                <w:pPr>
                  <w:spacing w:line="276" w:lineRule="auto"/>
                  <w:jc w:val="center"/>
                </w:pPr>
              </w:pPrChange>
            </w:pPr>
            <w:bookmarkStart w:id="24037" w:name="_Toc531570940"/>
            <w:bookmarkStart w:id="24038" w:name="_Toc531574788"/>
            <w:bookmarkStart w:id="24039" w:name="_Toc531578529"/>
            <w:bookmarkStart w:id="24040" w:name="_Toc531582267"/>
            <w:bookmarkEnd w:id="24037"/>
            <w:bookmarkEnd w:id="24038"/>
            <w:bookmarkEnd w:id="24039"/>
            <w:bookmarkEnd w:id="24040"/>
          </w:p>
        </w:tc>
        <w:tc>
          <w:tcPr>
            <w:tcW w:w="830" w:type="dxa"/>
            <w:noWrap/>
            <w:vAlign w:val="center"/>
            <w:hideMark/>
            <w:tcPrChange w:id="24041" w:author="Tran Huan" w:date="2018-11-25T23:46:00Z">
              <w:tcPr>
                <w:tcW w:w="838" w:type="dxa"/>
                <w:noWrap/>
                <w:vAlign w:val="center"/>
                <w:hideMark/>
              </w:tcPr>
            </w:tcPrChange>
          </w:tcPr>
          <w:p w14:paraId="56464DD8" w14:textId="762C4B5E" w:rsidR="00F40B70" w:rsidRPr="00FD2760" w:rsidDel="00D10B12" w:rsidRDefault="00F40B70" w:rsidP="00D10B12">
            <w:pPr>
              <w:spacing w:line="288" w:lineRule="auto"/>
              <w:contextualSpacing/>
              <w:jc w:val="center"/>
              <w:rPr>
                <w:ins w:id="24042" w:author="phuong vu" w:date="2018-11-23T14:07:00Z"/>
                <w:del w:id="24043" w:author="Tran Huan" w:date="2018-12-03T01:22:00Z"/>
              </w:rPr>
              <w:pPrChange w:id="24044" w:author="Tran Huan" w:date="2018-12-03T01:23:00Z">
                <w:pPr>
                  <w:spacing w:line="276" w:lineRule="auto"/>
                  <w:jc w:val="center"/>
                </w:pPr>
              </w:pPrChange>
            </w:pPr>
            <w:bookmarkStart w:id="24045" w:name="_Toc531570941"/>
            <w:bookmarkStart w:id="24046" w:name="_Toc531574789"/>
            <w:bookmarkStart w:id="24047" w:name="_Toc531578530"/>
            <w:bookmarkStart w:id="24048" w:name="_Toc531582268"/>
            <w:bookmarkEnd w:id="24045"/>
            <w:bookmarkEnd w:id="24046"/>
            <w:bookmarkEnd w:id="24047"/>
            <w:bookmarkEnd w:id="24048"/>
          </w:p>
        </w:tc>
        <w:tc>
          <w:tcPr>
            <w:tcW w:w="1399" w:type="dxa"/>
            <w:noWrap/>
            <w:vAlign w:val="center"/>
            <w:hideMark/>
            <w:tcPrChange w:id="24049" w:author="Tran Huan" w:date="2018-11-25T23:46:00Z">
              <w:tcPr>
                <w:tcW w:w="1414" w:type="dxa"/>
                <w:noWrap/>
                <w:vAlign w:val="center"/>
                <w:hideMark/>
              </w:tcPr>
            </w:tcPrChange>
          </w:tcPr>
          <w:p w14:paraId="62252AF0" w14:textId="1C5446AB" w:rsidR="00F40B70" w:rsidRPr="00FD2760" w:rsidDel="00D10B12" w:rsidRDefault="00F40B70" w:rsidP="00D10B12">
            <w:pPr>
              <w:spacing w:line="288" w:lineRule="auto"/>
              <w:contextualSpacing/>
              <w:jc w:val="center"/>
              <w:rPr>
                <w:ins w:id="24050" w:author="phuong vu" w:date="2018-11-23T14:07:00Z"/>
                <w:del w:id="24051" w:author="Tran Huan" w:date="2018-12-03T01:22:00Z"/>
              </w:rPr>
              <w:pPrChange w:id="24052" w:author="Tran Huan" w:date="2018-12-03T01:23:00Z">
                <w:pPr>
                  <w:spacing w:line="276" w:lineRule="auto"/>
                  <w:jc w:val="center"/>
                </w:pPr>
              </w:pPrChange>
            </w:pPr>
            <w:ins w:id="24053" w:author="phuong vu" w:date="2018-11-23T14:07:00Z">
              <w:del w:id="24054" w:author="Tran Huan" w:date="2018-12-03T01:22:00Z">
                <w:r w:rsidRPr="00FD2760" w:rsidDel="00D10B12">
                  <w:delText>X</w:delText>
                </w:r>
                <w:bookmarkStart w:id="24055" w:name="_Toc531570942"/>
                <w:bookmarkStart w:id="24056" w:name="_Toc531574790"/>
                <w:bookmarkStart w:id="24057" w:name="_Toc531578531"/>
                <w:bookmarkStart w:id="24058" w:name="_Toc531582269"/>
                <w:bookmarkEnd w:id="24055"/>
                <w:bookmarkEnd w:id="24056"/>
                <w:bookmarkEnd w:id="24057"/>
                <w:bookmarkEnd w:id="24058"/>
              </w:del>
            </w:ins>
          </w:p>
        </w:tc>
        <w:tc>
          <w:tcPr>
            <w:tcW w:w="1594" w:type="dxa"/>
            <w:noWrap/>
            <w:hideMark/>
            <w:tcPrChange w:id="24059" w:author="Tran Huan" w:date="2018-11-25T23:46:00Z">
              <w:tcPr>
                <w:tcW w:w="1611" w:type="dxa"/>
                <w:noWrap/>
                <w:hideMark/>
              </w:tcPr>
            </w:tcPrChange>
          </w:tcPr>
          <w:p w14:paraId="46ED205D" w14:textId="6827C8CA" w:rsidR="00F40B70" w:rsidRPr="00FD2760" w:rsidDel="00D10B12" w:rsidRDefault="00F40B70" w:rsidP="00D10B12">
            <w:pPr>
              <w:keepNext/>
              <w:spacing w:line="288" w:lineRule="auto"/>
              <w:contextualSpacing/>
              <w:rPr>
                <w:ins w:id="24060" w:author="phuong vu" w:date="2018-11-23T14:07:00Z"/>
                <w:del w:id="24061" w:author="Tran Huan" w:date="2018-12-03T01:22:00Z"/>
              </w:rPr>
              <w:pPrChange w:id="24062" w:author="Tran Huan" w:date="2018-12-03T01:23:00Z">
                <w:pPr>
                  <w:keepNext/>
                  <w:spacing w:line="276" w:lineRule="auto"/>
                </w:pPr>
              </w:pPrChange>
            </w:pPr>
            <w:ins w:id="24063" w:author="phuong vu" w:date="2018-11-23T14:07:00Z">
              <w:del w:id="24064" w:author="Tran Huan" w:date="2018-12-03T01:22:00Z">
                <w:r w:rsidRPr="00FD2760" w:rsidDel="00D10B12">
                  <w:delText>ID đơn giá</w:delText>
                </w:r>
                <w:bookmarkStart w:id="24065" w:name="_Toc531570943"/>
                <w:bookmarkStart w:id="24066" w:name="_Toc531574791"/>
                <w:bookmarkStart w:id="24067" w:name="_Toc531578532"/>
                <w:bookmarkStart w:id="24068" w:name="_Toc531582270"/>
                <w:bookmarkEnd w:id="24065"/>
                <w:bookmarkEnd w:id="24066"/>
                <w:bookmarkEnd w:id="24067"/>
                <w:bookmarkEnd w:id="24068"/>
              </w:del>
            </w:ins>
          </w:p>
        </w:tc>
        <w:bookmarkStart w:id="24069" w:name="_Toc531570944"/>
        <w:bookmarkStart w:id="24070" w:name="_Toc531574792"/>
        <w:bookmarkStart w:id="24071" w:name="_Toc531578533"/>
        <w:bookmarkStart w:id="24072" w:name="_Toc531582271"/>
        <w:bookmarkEnd w:id="24069"/>
        <w:bookmarkEnd w:id="24070"/>
        <w:bookmarkEnd w:id="24071"/>
        <w:bookmarkEnd w:id="24072"/>
      </w:tr>
    </w:tbl>
    <w:p w14:paraId="026F9390" w14:textId="798EEC7A" w:rsidR="00F40B70" w:rsidRPr="000245EB" w:rsidDel="00D10B12" w:rsidRDefault="00376EE3" w:rsidP="00D10B12">
      <w:pPr>
        <w:pStyle w:val="Caption"/>
        <w:spacing w:after="0" w:line="288" w:lineRule="auto"/>
        <w:contextualSpacing/>
        <w:rPr>
          <w:ins w:id="24073" w:author="phuong vu" w:date="2018-11-23T14:11:00Z"/>
          <w:del w:id="24074" w:author="Tran Huan" w:date="2018-12-03T01:22:00Z"/>
          <w:b/>
          <w:rPrChange w:id="24075" w:author="Tran Huan" w:date="2018-11-25T16:08:00Z">
            <w:rPr>
              <w:ins w:id="24076" w:author="phuong vu" w:date="2018-11-23T14:11:00Z"/>
              <w:del w:id="24077" w:author="Tran Huan" w:date="2018-12-03T01:22:00Z"/>
              <w:b/>
              <w:i/>
              <w:iCs/>
              <w:szCs w:val="18"/>
              <w:lang w:val="en-US"/>
            </w:rPr>
          </w:rPrChange>
        </w:rPr>
        <w:pPrChange w:id="24078" w:author="Tran Huan" w:date="2018-12-03T01:23:00Z">
          <w:pPr>
            <w:spacing w:line="276" w:lineRule="auto"/>
          </w:pPr>
        </w:pPrChange>
      </w:pPr>
      <w:ins w:id="24079" w:author="phuong vu" w:date="2018-11-23T14:21:00Z">
        <w:del w:id="24080" w:author="Tran Huan" w:date="2018-11-25T23:42:00Z">
          <w:r w:rsidDel="00266AC8">
            <w:delText xml:space="preserve">Bảng </w:delText>
          </w:r>
        </w:del>
      </w:ins>
      <w:ins w:id="24081" w:author="phuong vu" w:date="2018-11-23T15:14:00Z">
        <w:del w:id="24082" w:author="Tran Huan" w:date="2018-11-25T23:42:00Z">
          <w:r w:rsidR="00E95F1B" w:rsidDel="00266AC8">
            <w:fldChar w:fldCharType="begin"/>
          </w:r>
          <w:r w:rsidR="00E95F1B" w:rsidDel="00266AC8">
            <w:delInstrText xml:space="preserve"> STYLEREF 1 \s </w:delInstrText>
          </w:r>
        </w:del>
      </w:ins>
      <w:del w:id="24083" w:author="Tran Huan" w:date="2018-11-25T23:42:00Z">
        <w:r w:rsidR="00E95F1B" w:rsidDel="00266AC8">
          <w:fldChar w:fldCharType="separate"/>
        </w:r>
        <w:r w:rsidR="00B607D9" w:rsidDel="00266AC8">
          <w:rPr>
            <w:noProof/>
          </w:rPr>
          <w:delText>3</w:delText>
        </w:r>
      </w:del>
      <w:ins w:id="24084" w:author="phuong vu" w:date="2018-11-23T15:14:00Z">
        <w:del w:id="24085" w:author="Tran Huan" w:date="2018-11-25T23:42: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24086" w:author="Tran Huan" w:date="2018-11-25T23:42:00Z">
        <w:r w:rsidR="00E95F1B" w:rsidDel="00266AC8">
          <w:fldChar w:fldCharType="end"/>
        </w:r>
      </w:del>
      <w:ins w:id="24087" w:author="phuong vu" w:date="2018-11-23T14:21:00Z">
        <w:del w:id="24088" w:author="Tran Huan" w:date="2018-11-25T23:42:00Z">
          <w:r w:rsidRPr="000245EB" w:rsidDel="00266AC8">
            <w:rPr>
              <w:i/>
              <w:rPrChange w:id="24089" w:author="Tran Huan" w:date="2018-11-25T16:08:00Z">
                <w:rPr>
                  <w:i/>
                  <w:iCs/>
                  <w:lang w:val="en-US"/>
                </w:rPr>
              </w:rPrChange>
            </w:rPr>
            <w:delText xml:space="preserve"> Bảng dữ liệu chi tiết biên nhận</w:delText>
          </w:r>
        </w:del>
      </w:ins>
      <w:bookmarkStart w:id="24090" w:name="_Toc531570945"/>
      <w:bookmarkStart w:id="24091" w:name="_Toc531574793"/>
      <w:bookmarkStart w:id="24092" w:name="_Toc531578534"/>
      <w:bookmarkStart w:id="24093" w:name="_Toc531582272"/>
      <w:bookmarkEnd w:id="24090"/>
      <w:bookmarkEnd w:id="24091"/>
      <w:bookmarkEnd w:id="24092"/>
      <w:bookmarkEnd w:id="24093"/>
    </w:p>
    <w:p w14:paraId="53218A39" w14:textId="56B0D568" w:rsidR="00DB4132" w:rsidDel="00D10B12" w:rsidRDefault="00DB4132" w:rsidP="00D10B12">
      <w:pPr>
        <w:spacing w:after="0" w:line="288" w:lineRule="auto"/>
        <w:contextualSpacing/>
        <w:rPr>
          <w:ins w:id="24094" w:author="phuong vu" w:date="2018-11-23T14:11:00Z"/>
          <w:del w:id="24095" w:author="Tran Huan" w:date="2018-12-03T01:22:00Z"/>
          <w:b/>
          <w:lang w:val="en-US"/>
        </w:rPr>
        <w:pPrChange w:id="24096" w:author="Tran Huan" w:date="2018-12-03T01:23:00Z">
          <w:pPr>
            <w:spacing w:line="276" w:lineRule="auto"/>
          </w:pPr>
        </w:pPrChange>
      </w:pPr>
      <w:ins w:id="24097" w:author="phuong vu" w:date="2018-11-23T14:11:00Z">
        <w:del w:id="24098" w:author="Tran Huan" w:date="2018-12-03T01:22:00Z">
          <w:r w:rsidDel="00D10B12">
            <w:rPr>
              <w:b/>
              <w:lang w:val="en-US"/>
            </w:rPr>
            <w:delText>BẢNG SERVICE_PRODUCT</w:delText>
          </w:r>
          <w:bookmarkStart w:id="24099" w:name="_Toc531570946"/>
          <w:bookmarkStart w:id="24100" w:name="_Toc531574794"/>
          <w:bookmarkStart w:id="24101" w:name="_Toc531578535"/>
          <w:bookmarkStart w:id="24102" w:name="_Toc531582273"/>
          <w:bookmarkEnd w:id="24099"/>
          <w:bookmarkEnd w:id="24100"/>
          <w:bookmarkEnd w:id="24101"/>
          <w:bookmarkEnd w:id="24102"/>
        </w:del>
      </w:ins>
    </w:p>
    <w:tbl>
      <w:tblPr>
        <w:tblStyle w:val="TableGrid"/>
        <w:tblW w:w="8815" w:type="dxa"/>
        <w:tblLook w:val="04A0" w:firstRow="1" w:lastRow="0" w:firstColumn="1" w:lastColumn="0" w:noHBand="0" w:noVBand="1"/>
      </w:tblPr>
      <w:tblGrid>
        <w:gridCol w:w="708"/>
        <w:gridCol w:w="1863"/>
        <w:gridCol w:w="1300"/>
        <w:gridCol w:w="1098"/>
        <w:gridCol w:w="838"/>
        <w:gridCol w:w="823"/>
        <w:gridCol w:w="2228"/>
      </w:tblGrid>
      <w:tr w:rsidR="00DB4132" w:rsidRPr="001856AA" w:rsidDel="00D10B12" w14:paraId="24D9891A" w14:textId="719E0C14" w:rsidTr="00376EE3">
        <w:trPr>
          <w:trHeight w:val="300"/>
          <w:ins w:id="24103" w:author="phuong vu" w:date="2018-11-23T14:11:00Z"/>
          <w:del w:id="24104" w:author="Tran Huan" w:date="2018-12-03T01:22:00Z"/>
        </w:trPr>
        <w:tc>
          <w:tcPr>
            <w:tcW w:w="708" w:type="dxa"/>
            <w:noWrap/>
            <w:vAlign w:val="center"/>
            <w:hideMark/>
          </w:tcPr>
          <w:p w14:paraId="4B43E15F" w14:textId="3613D50C" w:rsidR="00DB4132" w:rsidRPr="001856AA" w:rsidDel="00D10B12" w:rsidRDefault="00DB4132" w:rsidP="00D10B12">
            <w:pPr>
              <w:spacing w:line="288" w:lineRule="auto"/>
              <w:contextualSpacing/>
              <w:jc w:val="center"/>
              <w:rPr>
                <w:ins w:id="24105" w:author="phuong vu" w:date="2018-11-23T14:11:00Z"/>
                <w:del w:id="24106" w:author="Tran Huan" w:date="2018-12-03T01:22:00Z"/>
                <w:b/>
                <w:bCs/>
              </w:rPr>
              <w:pPrChange w:id="24107" w:author="Tran Huan" w:date="2018-12-03T01:23:00Z">
                <w:pPr>
                  <w:spacing w:line="276" w:lineRule="auto"/>
                  <w:jc w:val="center"/>
                </w:pPr>
              </w:pPrChange>
            </w:pPr>
            <w:ins w:id="24108" w:author="phuong vu" w:date="2018-11-23T14:11:00Z">
              <w:del w:id="24109" w:author="Tran Huan" w:date="2018-12-03T01:22:00Z">
                <w:r w:rsidRPr="001856AA" w:rsidDel="00D10B12">
                  <w:rPr>
                    <w:b/>
                    <w:bCs/>
                    <w:lang w:val="da-DK"/>
                  </w:rPr>
                  <w:delText>STT</w:delText>
                </w:r>
                <w:bookmarkStart w:id="24110" w:name="_Toc531570947"/>
                <w:bookmarkStart w:id="24111" w:name="_Toc531574795"/>
                <w:bookmarkStart w:id="24112" w:name="_Toc531578536"/>
                <w:bookmarkStart w:id="24113" w:name="_Toc531582274"/>
                <w:bookmarkEnd w:id="24110"/>
                <w:bookmarkEnd w:id="24111"/>
                <w:bookmarkEnd w:id="24112"/>
                <w:bookmarkEnd w:id="24113"/>
              </w:del>
            </w:ins>
          </w:p>
        </w:tc>
        <w:tc>
          <w:tcPr>
            <w:tcW w:w="1820" w:type="dxa"/>
            <w:noWrap/>
            <w:vAlign w:val="center"/>
            <w:hideMark/>
          </w:tcPr>
          <w:p w14:paraId="0629D1EE" w14:textId="3C41A4EC" w:rsidR="00DB4132" w:rsidRPr="001856AA" w:rsidDel="00D10B12" w:rsidRDefault="00DB4132" w:rsidP="00D10B12">
            <w:pPr>
              <w:spacing w:line="288" w:lineRule="auto"/>
              <w:contextualSpacing/>
              <w:jc w:val="center"/>
              <w:rPr>
                <w:ins w:id="24114" w:author="phuong vu" w:date="2018-11-23T14:11:00Z"/>
                <w:del w:id="24115" w:author="Tran Huan" w:date="2018-12-03T01:22:00Z"/>
                <w:b/>
                <w:bCs/>
              </w:rPr>
              <w:pPrChange w:id="24116" w:author="Tran Huan" w:date="2018-12-03T01:23:00Z">
                <w:pPr>
                  <w:spacing w:line="276" w:lineRule="auto"/>
                  <w:jc w:val="center"/>
                </w:pPr>
              </w:pPrChange>
            </w:pPr>
            <w:ins w:id="24117" w:author="phuong vu" w:date="2018-11-23T14:11:00Z">
              <w:del w:id="24118" w:author="Tran Huan" w:date="2018-12-03T01:22:00Z">
                <w:r w:rsidRPr="001856AA" w:rsidDel="00D10B12">
                  <w:rPr>
                    <w:b/>
                    <w:bCs/>
                    <w:lang w:val="da-DK"/>
                  </w:rPr>
                  <w:delText>Tên trường</w:delText>
                </w:r>
                <w:bookmarkStart w:id="24119" w:name="_Toc531570948"/>
                <w:bookmarkStart w:id="24120" w:name="_Toc531574796"/>
                <w:bookmarkStart w:id="24121" w:name="_Toc531578537"/>
                <w:bookmarkStart w:id="24122" w:name="_Toc531582275"/>
                <w:bookmarkEnd w:id="24119"/>
                <w:bookmarkEnd w:id="24120"/>
                <w:bookmarkEnd w:id="24121"/>
                <w:bookmarkEnd w:id="24122"/>
              </w:del>
            </w:ins>
          </w:p>
        </w:tc>
        <w:tc>
          <w:tcPr>
            <w:tcW w:w="1300" w:type="dxa"/>
            <w:noWrap/>
            <w:vAlign w:val="center"/>
            <w:hideMark/>
          </w:tcPr>
          <w:p w14:paraId="0D6757D4" w14:textId="03A5FFBE" w:rsidR="00DB4132" w:rsidRPr="001856AA" w:rsidDel="00D10B12" w:rsidRDefault="00DB4132" w:rsidP="00D10B12">
            <w:pPr>
              <w:spacing w:line="288" w:lineRule="auto"/>
              <w:contextualSpacing/>
              <w:jc w:val="center"/>
              <w:rPr>
                <w:ins w:id="24123" w:author="phuong vu" w:date="2018-11-23T14:11:00Z"/>
                <w:del w:id="24124" w:author="Tran Huan" w:date="2018-12-03T01:22:00Z"/>
                <w:b/>
                <w:bCs/>
              </w:rPr>
              <w:pPrChange w:id="24125" w:author="Tran Huan" w:date="2018-12-03T01:23:00Z">
                <w:pPr>
                  <w:spacing w:line="276" w:lineRule="auto"/>
                  <w:jc w:val="center"/>
                </w:pPr>
              </w:pPrChange>
            </w:pPr>
            <w:ins w:id="24126" w:author="phuong vu" w:date="2018-11-23T14:11:00Z">
              <w:del w:id="24127" w:author="Tran Huan" w:date="2018-12-03T01:22:00Z">
                <w:r w:rsidRPr="001856AA" w:rsidDel="00D10B12">
                  <w:rPr>
                    <w:b/>
                    <w:bCs/>
                    <w:lang w:val="da-DK"/>
                  </w:rPr>
                  <w:delText>Kiểu</w:delText>
                </w:r>
                <w:bookmarkStart w:id="24128" w:name="_Toc531570949"/>
                <w:bookmarkStart w:id="24129" w:name="_Toc531574797"/>
                <w:bookmarkStart w:id="24130" w:name="_Toc531578538"/>
                <w:bookmarkStart w:id="24131" w:name="_Toc531582276"/>
                <w:bookmarkEnd w:id="24128"/>
                <w:bookmarkEnd w:id="24129"/>
                <w:bookmarkEnd w:id="24130"/>
                <w:bookmarkEnd w:id="24131"/>
              </w:del>
            </w:ins>
          </w:p>
        </w:tc>
        <w:tc>
          <w:tcPr>
            <w:tcW w:w="1098" w:type="dxa"/>
            <w:noWrap/>
            <w:vAlign w:val="center"/>
            <w:hideMark/>
          </w:tcPr>
          <w:p w14:paraId="50A1149D" w14:textId="73EEDFAA" w:rsidR="00DB4132" w:rsidRPr="001856AA" w:rsidDel="00D10B12" w:rsidRDefault="00DB4132" w:rsidP="00D10B12">
            <w:pPr>
              <w:spacing w:line="288" w:lineRule="auto"/>
              <w:contextualSpacing/>
              <w:jc w:val="center"/>
              <w:rPr>
                <w:ins w:id="24132" w:author="phuong vu" w:date="2018-11-23T14:11:00Z"/>
                <w:del w:id="24133" w:author="Tran Huan" w:date="2018-12-03T01:22:00Z"/>
                <w:b/>
                <w:bCs/>
              </w:rPr>
              <w:pPrChange w:id="24134" w:author="Tran Huan" w:date="2018-12-03T01:23:00Z">
                <w:pPr>
                  <w:spacing w:line="276" w:lineRule="auto"/>
                  <w:jc w:val="center"/>
                </w:pPr>
              </w:pPrChange>
            </w:pPr>
            <w:ins w:id="24135" w:author="phuong vu" w:date="2018-11-23T14:11:00Z">
              <w:del w:id="24136" w:author="Tran Huan" w:date="2018-12-03T01:22:00Z">
                <w:r w:rsidRPr="001856AA" w:rsidDel="00D10B12">
                  <w:rPr>
                    <w:b/>
                    <w:bCs/>
                    <w:lang w:val="da-DK"/>
                  </w:rPr>
                  <w:delText>Chấp nhận Null</w:delText>
                </w:r>
                <w:bookmarkStart w:id="24137" w:name="_Toc531570950"/>
                <w:bookmarkStart w:id="24138" w:name="_Toc531574798"/>
                <w:bookmarkStart w:id="24139" w:name="_Toc531578539"/>
                <w:bookmarkStart w:id="24140" w:name="_Toc531582277"/>
                <w:bookmarkEnd w:id="24137"/>
                <w:bookmarkEnd w:id="24138"/>
                <w:bookmarkEnd w:id="24139"/>
                <w:bookmarkEnd w:id="24140"/>
              </w:del>
            </w:ins>
          </w:p>
        </w:tc>
        <w:tc>
          <w:tcPr>
            <w:tcW w:w="838" w:type="dxa"/>
            <w:noWrap/>
            <w:vAlign w:val="center"/>
            <w:hideMark/>
          </w:tcPr>
          <w:p w14:paraId="4EA0B881" w14:textId="70A2377D" w:rsidR="00DB4132" w:rsidRPr="001856AA" w:rsidDel="00D10B12" w:rsidRDefault="00DB4132" w:rsidP="00D10B12">
            <w:pPr>
              <w:spacing w:line="288" w:lineRule="auto"/>
              <w:contextualSpacing/>
              <w:jc w:val="center"/>
              <w:rPr>
                <w:ins w:id="24141" w:author="phuong vu" w:date="2018-11-23T14:11:00Z"/>
                <w:del w:id="24142" w:author="Tran Huan" w:date="2018-12-03T01:22:00Z"/>
                <w:b/>
                <w:bCs/>
              </w:rPr>
              <w:pPrChange w:id="24143" w:author="Tran Huan" w:date="2018-12-03T01:23:00Z">
                <w:pPr>
                  <w:spacing w:line="276" w:lineRule="auto"/>
                  <w:jc w:val="center"/>
                </w:pPr>
              </w:pPrChange>
            </w:pPr>
            <w:ins w:id="24144" w:author="phuong vu" w:date="2018-11-23T14:11:00Z">
              <w:del w:id="24145" w:author="Tran Huan" w:date="2018-12-03T01:22:00Z">
                <w:r w:rsidRPr="001856AA" w:rsidDel="00D10B12">
                  <w:rPr>
                    <w:b/>
                    <w:bCs/>
                    <w:lang w:val="da-DK"/>
                  </w:rPr>
                  <w:delText>Khóa chính</w:delText>
                </w:r>
                <w:bookmarkStart w:id="24146" w:name="_Toc531570951"/>
                <w:bookmarkStart w:id="24147" w:name="_Toc531574799"/>
                <w:bookmarkStart w:id="24148" w:name="_Toc531578540"/>
                <w:bookmarkStart w:id="24149" w:name="_Toc531582278"/>
                <w:bookmarkEnd w:id="24146"/>
                <w:bookmarkEnd w:id="24147"/>
                <w:bookmarkEnd w:id="24148"/>
                <w:bookmarkEnd w:id="24149"/>
              </w:del>
            </w:ins>
          </w:p>
        </w:tc>
        <w:tc>
          <w:tcPr>
            <w:tcW w:w="823" w:type="dxa"/>
            <w:noWrap/>
            <w:vAlign w:val="center"/>
            <w:hideMark/>
          </w:tcPr>
          <w:p w14:paraId="06D3152B" w14:textId="2DA04947" w:rsidR="00DB4132" w:rsidRPr="001856AA" w:rsidDel="00D10B12" w:rsidRDefault="00DB4132" w:rsidP="00D10B12">
            <w:pPr>
              <w:spacing w:line="288" w:lineRule="auto"/>
              <w:contextualSpacing/>
              <w:jc w:val="center"/>
              <w:rPr>
                <w:ins w:id="24150" w:author="phuong vu" w:date="2018-11-23T14:11:00Z"/>
                <w:del w:id="24151" w:author="Tran Huan" w:date="2018-12-03T01:22:00Z"/>
                <w:b/>
                <w:bCs/>
              </w:rPr>
              <w:pPrChange w:id="24152" w:author="Tran Huan" w:date="2018-12-03T01:23:00Z">
                <w:pPr>
                  <w:spacing w:line="276" w:lineRule="auto"/>
                  <w:jc w:val="center"/>
                </w:pPr>
              </w:pPrChange>
            </w:pPr>
            <w:ins w:id="24153" w:author="phuong vu" w:date="2018-11-23T14:11:00Z">
              <w:del w:id="24154" w:author="Tran Huan" w:date="2018-12-03T01:22:00Z">
                <w:r w:rsidRPr="001856AA" w:rsidDel="00D10B12">
                  <w:rPr>
                    <w:b/>
                    <w:bCs/>
                    <w:lang w:val="da-DK"/>
                  </w:rPr>
                  <w:delText>Khóa ngoại</w:delText>
                </w:r>
                <w:bookmarkStart w:id="24155" w:name="_Toc531570952"/>
                <w:bookmarkStart w:id="24156" w:name="_Toc531574800"/>
                <w:bookmarkStart w:id="24157" w:name="_Toc531578541"/>
                <w:bookmarkStart w:id="24158" w:name="_Toc531582279"/>
                <w:bookmarkEnd w:id="24155"/>
                <w:bookmarkEnd w:id="24156"/>
                <w:bookmarkEnd w:id="24157"/>
                <w:bookmarkEnd w:id="24158"/>
              </w:del>
            </w:ins>
          </w:p>
        </w:tc>
        <w:tc>
          <w:tcPr>
            <w:tcW w:w="2228" w:type="dxa"/>
            <w:noWrap/>
            <w:vAlign w:val="center"/>
            <w:hideMark/>
          </w:tcPr>
          <w:p w14:paraId="6ADFC01A" w14:textId="73BB4048" w:rsidR="00DB4132" w:rsidRPr="001856AA" w:rsidDel="00D10B12" w:rsidRDefault="00DB4132" w:rsidP="00D10B12">
            <w:pPr>
              <w:spacing w:line="288" w:lineRule="auto"/>
              <w:ind w:right="226"/>
              <w:contextualSpacing/>
              <w:jc w:val="center"/>
              <w:rPr>
                <w:ins w:id="24159" w:author="phuong vu" w:date="2018-11-23T14:11:00Z"/>
                <w:del w:id="24160" w:author="Tran Huan" w:date="2018-12-03T01:22:00Z"/>
                <w:b/>
                <w:bCs/>
              </w:rPr>
              <w:pPrChange w:id="24161" w:author="Tran Huan" w:date="2018-12-03T01:23:00Z">
                <w:pPr>
                  <w:spacing w:line="276" w:lineRule="auto"/>
                  <w:ind w:right="226"/>
                  <w:jc w:val="center"/>
                </w:pPr>
              </w:pPrChange>
            </w:pPr>
            <w:ins w:id="24162" w:author="phuong vu" w:date="2018-11-23T14:11:00Z">
              <w:del w:id="24163" w:author="Tran Huan" w:date="2018-12-03T01:22:00Z">
                <w:r w:rsidRPr="001856AA" w:rsidDel="00D10B12">
                  <w:rPr>
                    <w:b/>
                    <w:bCs/>
                    <w:lang w:val="da-DK"/>
                  </w:rPr>
                  <w:delText>Mô tả</w:delText>
                </w:r>
                <w:bookmarkStart w:id="24164" w:name="_Toc531570953"/>
                <w:bookmarkStart w:id="24165" w:name="_Toc531574801"/>
                <w:bookmarkStart w:id="24166" w:name="_Toc531578542"/>
                <w:bookmarkStart w:id="24167" w:name="_Toc531582280"/>
                <w:bookmarkEnd w:id="24164"/>
                <w:bookmarkEnd w:id="24165"/>
                <w:bookmarkEnd w:id="24166"/>
                <w:bookmarkEnd w:id="24167"/>
              </w:del>
            </w:ins>
          </w:p>
        </w:tc>
        <w:bookmarkStart w:id="24168" w:name="_Toc531570954"/>
        <w:bookmarkStart w:id="24169" w:name="_Toc531574802"/>
        <w:bookmarkStart w:id="24170" w:name="_Toc531578543"/>
        <w:bookmarkStart w:id="24171" w:name="_Toc531582281"/>
        <w:bookmarkEnd w:id="24168"/>
        <w:bookmarkEnd w:id="24169"/>
        <w:bookmarkEnd w:id="24170"/>
        <w:bookmarkEnd w:id="24171"/>
      </w:tr>
      <w:tr w:rsidR="00DB4132" w:rsidRPr="001856AA" w:rsidDel="00D10B12" w14:paraId="43435AB2" w14:textId="65ECDB0D" w:rsidTr="00376EE3">
        <w:trPr>
          <w:trHeight w:val="300"/>
          <w:ins w:id="24172" w:author="phuong vu" w:date="2018-11-23T14:11:00Z"/>
          <w:del w:id="24173" w:author="Tran Huan" w:date="2018-12-03T01:22:00Z"/>
        </w:trPr>
        <w:tc>
          <w:tcPr>
            <w:tcW w:w="708" w:type="dxa"/>
            <w:noWrap/>
            <w:vAlign w:val="center"/>
            <w:hideMark/>
          </w:tcPr>
          <w:p w14:paraId="486D7466" w14:textId="57425A45" w:rsidR="00DB4132" w:rsidRPr="00FD2760" w:rsidDel="00D10B12" w:rsidRDefault="00DB4132" w:rsidP="00D10B12">
            <w:pPr>
              <w:spacing w:line="288" w:lineRule="auto"/>
              <w:contextualSpacing/>
              <w:jc w:val="center"/>
              <w:rPr>
                <w:ins w:id="24174" w:author="phuong vu" w:date="2018-11-23T14:11:00Z"/>
                <w:del w:id="24175" w:author="Tran Huan" w:date="2018-12-03T01:22:00Z"/>
              </w:rPr>
              <w:pPrChange w:id="24176" w:author="Tran Huan" w:date="2018-12-03T01:23:00Z">
                <w:pPr>
                  <w:spacing w:line="276" w:lineRule="auto"/>
                  <w:jc w:val="center"/>
                </w:pPr>
              </w:pPrChange>
            </w:pPr>
            <w:ins w:id="24177" w:author="phuong vu" w:date="2018-11-23T14:11:00Z">
              <w:del w:id="24178" w:author="Tran Huan" w:date="2018-12-03T01:22:00Z">
                <w:r w:rsidRPr="00FD2760" w:rsidDel="00D10B12">
                  <w:delText>1</w:delText>
                </w:r>
                <w:bookmarkStart w:id="24179" w:name="_Toc531570955"/>
                <w:bookmarkStart w:id="24180" w:name="_Toc531574803"/>
                <w:bookmarkStart w:id="24181" w:name="_Toc531578544"/>
                <w:bookmarkStart w:id="24182" w:name="_Toc531582282"/>
                <w:bookmarkEnd w:id="24179"/>
                <w:bookmarkEnd w:id="24180"/>
                <w:bookmarkEnd w:id="24181"/>
                <w:bookmarkEnd w:id="24182"/>
              </w:del>
            </w:ins>
          </w:p>
        </w:tc>
        <w:tc>
          <w:tcPr>
            <w:tcW w:w="1820" w:type="dxa"/>
            <w:noWrap/>
            <w:hideMark/>
          </w:tcPr>
          <w:p w14:paraId="2A17519C" w14:textId="278DDE69" w:rsidR="00DB4132" w:rsidRPr="00FD2760" w:rsidDel="00D10B12" w:rsidRDefault="00DB4132" w:rsidP="00D10B12">
            <w:pPr>
              <w:spacing w:line="288" w:lineRule="auto"/>
              <w:contextualSpacing/>
              <w:rPr>
                <w:ins w:id="24183" w:author="phuong vu" w:date="2018-11-23T14:11:00Z"/>
                <w:del w:id="24184" w:author="Tran Huan" w:date="2018-12-03T01:22:00Z"/>
              </w:rPr>
              <w:pPrChange w:id="24185" w:author="Tran Huan" w:date="2018-12-03T01:23:00Z">
                <w:pPr>
                  <w:spacing w:line="276" w:lineRule="auto"/>
                </w:pPr>
              </w:pPrChange>
            </w:pPr>
            <w:ins w:id="24186" w:author="phuong vu" w:date="2018-11-23T14:11:00Z">
              <w:del w:id="24187" w:author="Tran Huan" w:date="2018-12-03T01:22:00Z">
                <w:r w:rsidRPr="00FD2760" w:rsidDel="00D10B12">
                  <w:delText>id</w:delText>
                </w:r>
                <w:bookmarkStart w:id="24188" w:name="_Toc531570956"/>
                <w:bookmarkStart w:id="24189" w:name="_Toc531574804"/>
                <w:bookmarkStart w:id="24190" w:name="_Toc531578545"/>
                <w:bookmarkStart w:id="24191" w:name="_Toc531582283"/>
                <w:bookmarkEnd w:id="24188"/>
                <w:bookmarkEnd w:id="24189"/>
                <w:bookmarkEnd w:id="24190"/>
                <w:bookmarkEnd w:id="24191"/>
              </w:del>
            </w:ins>
          </w:p>
        </w:tc>
        <w:tc>
          <w:tcPr>
            <w:tcW w:w="1300" w:type="dxa"/>
            <w:noWrap/>
            <w:hideMark/>
          </w:tcPr>
          <w:p w14:paraId="5BA29E5E" w14:textId="089A37B7" w:rsidR="00DB4132" w:rsidRPr="00FD2760" w:rsidDel="00D10B12" w:rsidRDefault="00DB4132" w:rsidP="00D10B12">
            <w:pPr>
              <w:spacing w:line="288" w:lineRule="auto"/>
              <w:contextualSpacing/>
              <w:rPr>
                <w:ins w:id="24192" w:author="phuong vu" w:date="2018-11-23T14:11:00Z"/>
                <w:del w:id="24193" w:author="Tran Huan" w:date="2018-12-03T01:22:00Z"/>
              </w:rPr>
              <w:pPrChange w:id="24194" w:author="Tran Huan" w:date="2018-12-03T01:23:00Z">
                <w:pPr>
                  <w:spacing w:line="276" w:lineRule="auto"/>
                </w:pPr>
              </w:pPrChange>
            </w:pPr>
            <w:ins w:id="24195" w:author="phuong vu" w:date="2018-11-23T14:11:00Z">
              <w:del w:id="24196" w:author="Tran Huan" w:date="2018-12-03T01:22:00Z">
                <w:r w:rsidRPr="00FD2760" w:rsidDel="00D10B12">
                  <w:delText>numeric</w:delText>
                </w:r>
                <w:bookmarkStart w:id="24197" w:name="_Toc531570957"/>
                <w:bookmarkStart w:id="24198" w:name="_Toc531574805"/>
                <w:bookmarkStart w:id="24199" w:name="_Toc531578546"/>
                <w:bookmarkStart w:id="24200" w:name="_Toc531582284"/>
                <w:bookmarkEnd w:id="24197"/>
                <w:bookmarkEnd w:id="24198"/>
                <w:bookmarkEnd w:id="24199"/>
                <w:bookmarkEnd w:id="24200"/>
              </w:del>
            </w:ins>
          </w:p>
        </w:tc>
        <w:tc>
          <w:tcPr>
            <w:tcW w:w="1098" w:type="dxa"/>
            <w:noWrap/>
            <w:vAlign w:val="center"/>
            <w:hideMark/>
          </w:tcPr>
          <w:p w14:paraId="08A26E0B" w14:textId="1F582B98" w:rsidR="00DB4132" w:rsidRPr="00FD2760" w:rsidDel="00D10B12" w:rsidRDefault="00DB4132" w:rsidP="00D10B12">
            <w:pPr>
              <w:spacing w:line="288" w:lineRule="auto"/>
              <w:contextualSpacing/>
              <w:jc w:val="center"/>
              <w:rPr>
                <w:ins w:id="24201" w:author="phuong vu" w:date="2018-11-23T14:11:00Z"/>
                <w:del w:id="24202" w:author="Tran Huan" w:date="2018-12-03T01:22:00Z"/>
              </w:rPr>
              <w:pPrChange w:id="24203" w:author="Tran Huan" w:date="2018-12-03T01:23:00Z">
                <w:pPr>
                  <w:spacing w:line="276" w:lineRule="auto"/>
                  <w:jc w:val="center"/>
                </w:pPr>
              </w:pPrChange>
            </w:pPr>
            <w:bookmarkStart w:id="24204" w:name="_Toc531570958"/>
            <w:bookmarkStart w:id="24205" w:name="_Toc531574806"/>
            <w:bookmarkStart w:id="24206" w:name="_Toc531578547"/>
            <w:bookmarkStart w:id="24207" w:name="_Toc531582285"/>
            <w:bookmarkEnd w:id="24204"/>
            <w:bookmarkEnd w:id="24205"/>
            <w:bookmarkEnd w:id="24206"/>
            <w:bookmarkEnd w:id="24207"/>
          </w:p>
        </w:tc>
        <w:tc>
          <w:tcPr>
            <w:tcW w:w="838" w:type="dxa"/>
            <w:noWrap/>
            <w:vAlign w:val="center"/>
            <w:hideMark/>
          </w:tcPr>
          <w:p w14:paraId="5A645311" w14:textId="148D1DF8" w:rsidR="00DB4132" w:rsidRPr="00FD2760" w:rsidDel="00D10B12" w:rsidRDefault="00DB4132" w:rsidP="00D10B12">
            <w:pPr>
              <w:spacing w:line="288" w:lineRule="auto"/>
              <w:contextualSpacing/>
              <w:jc w:val="center"/>
              <w:rPr>
                <w:ins w:id="24208" w:author="phuong vu" w:date="2018-11-23T14:11:00Z"/>
                <w:del w:id="24209" w:author="Tran Huan" w:date="2018-12-03T01:22:00Z"/>
              </w:rPr>
              <w:pPrChange w:id="24210" w:author="Tran Huan" w:date="2018-12-03T01:23:00Z">
                <w:pPr>
                  <w:spacing w:line="276" w:lineRule="auto"/>
                  <w:jc w:val="center"/>
                </w:pPr>
              </w:pPrChange>
            </w:pPr>
            <w:ins w:id="24211" w:author="phuong vu" w:date="2018-11-23T14:11:00Z">
              <w:del w:id="24212" w:author="Tran Huan" w:date="2018-12-03T01:22:00Z">
                <w:r w:rsidRPr="00FD2760" w:rsidDel="00D10B12">
                  <w:delText>X</w:delText>
                </w:r>
                <w:bookmarkStart w:id="24213" w:name="_Toc531570959"/>
                <w:bookmarkStart w:id="24214" w:name="_Toc531574807"/>
                <w:bookmarkStart w:id="24215" w:name="_Toc531578548"/>
                <w:bookmarkStart w:id="24216" w:name="_Toc531582286"/>
                <w:bookmarkEnd w:id="24213"/>
                <w:bookmarkEnd w:id="24214"/>
                <w:bookmarkEnd w:id="24215"/>
                <w:bookmarkEnd w:id="24216"/>
              </w:del>
            </w:ins>
          </w:p>
        </w:tc>
        <w:tc>
          <w:tcPr>
            <w:tcW w:w="823" w:type="dxa"/>
            <w:noWrap/>
            <w:vAlign w:val="center"/>
            <w:hideMark/>
          </w:tcPr>
          <w:p w14:paraId="55D3A06C" w14:textId="04C36BF8" w:rsidR="00DB4132" w:rsidRPr="00FD2760" w:rsidDel="00D10B12" w:rsidRDefault="00DB4132" w:rsidP="00D10B12">
            <w:pPr>
              <w:spacing w:line="288" w:lineRule="auto"/>
              <w:contextualSpacing/>
              <w:jc w:val="center"/>
              <w:rPr>
                <w:ins w:id="24217" w:author="phuong vu" w:date="2018-11-23T14:11:00Z"/>
                <w:del w:id="24218" w:author="Tran Huan" w:date="2018-12-03T01:22:00Z"/>
              </w:rPr>
              <w:pPrChange w:id="24219" w:author="Tran Huan" w:date="2018-12-03T01:23:00Z">
                <w:pPr>
                  <w:spacing w:line="276" w:lineRule="auto"/>
                  <w:jc w:val="center"/>
                </w:pPr>
              </w:pPrChange>
            </w:pPr>
            <w:bookmarkStart w:id="24220" w:name="_Toc531570960"/>
            <w:bookmarkStart w:id="24221" w:name="_Toc531574808"/>
            <w:bookmarkStart w:id="24222" w:name="_Toc531578549"/>
            <w:bookmarkStart w:id="24223" w:name="_Toc531582287"/>
            <w:bookmarkEnd w:id="24220"/>
            <w:bookmarkEnd w:id="24221"/>
            <w:bookmarkEnd w:id="24222"/>
            <w:bookmarkEnd w:id="24223"/>
          </w:p>
        </w:tc>
        <w:tc>
          <w:tcPr>
            <w:tcW w:w="2228" w:type="dxa"/>
            <w:noWrap/>
            <w:hideMark/>
          </w:tcPr>
          <w:p w14:paraId="32BE22A1" w14:textId="3AB5A7A3" w:rsidR="00DB4132" w:rsidRPr="00FD2760" w:rsidDel="00D10B12" w:rsidRDefault="00DB4132" w:rsidP="00D10B12">
            <w:pPr>
              <w:spacing w:line="288" w:lineRule="auto"/>
              <w:contextualSpacing/>
              <w:rPr>
                <w:ins w:id="24224" w:author="phuong vu" w:date="2018-11-23T14:11:00Z"/>
                <w:del w:id="24225" w:author="Tran Huan" w:date="2018-12-03T01:22:00Z"/>
                <w:lang w:val="en-US"/>
              </w:rPr>
              <w:pPrChange w:id="24226" w:author="Tran Huan" w:date="2018-12-03T01:23:00Z">
                <w:pPr>
                  <w:spacing w:line="276" w:lineRule="auto"/>
                </w:pPr>
              </w:pPrChange>
            </w:pPr>
            <w:ins w:id="24227" w:author="phuong vu" w:date="2018-11-23T14:11:00Z">
              <w:del w:id="24228" w:author="Tran Huan" w:date="2018-12-03T01:22:00Z">
                <w:r w:rsidRPr="00FD2760" w:rsidDel="00D10B12">
                  <w:delText>ID</w:delText>
                </w:r>
                <w:bookmarkStart w:id="24229" w:name="_Toc531570961"/>
                <w:bookmarkStart w:id="24230" w:name="_Toc531574809"/>
                <w:bookmarkStart w:id="24231" w:name="_Toc531578550"/>
                <w:bookmarkStart w:id="24232" w:name="_Toc531582288"/>
                <w:bookmarkEnd w:id="24229"/>
                <w:bookmarkEnd w:id="24230"/>
                <w:bookmarkEnd w:id="24231"/>
                <w:bookmarkEnd w:id="24232"/>
              </w:del>
            </w:ins>
          </w:p>
        </w:tc>
        <w:bookmarkStart w:id="24233" w:name="_Toc531570962"/>
        <w:bookmarkStart w:id="24234" w:name="_Toc531574810"/>
        <w:bookmarkStart w:id="24235" w:name="_Toc531578551"/>
        <w:bookmarkStart w:id="24236" w:name="_Toc531582289"/>
        <w:bookmarkEnd w:id="24233"/>
        <w:bookmarkEnd w:id="24234"/>
        <w:bookmarkEnd w:id="24235"/>
        <w:bookmarkEnd w:id="24236"/>
      </w:tr>
      <w:tr w:rsidR="00DB4132" w:rsidRPr="001856AA" w:rsidDel="00D10B12" w14:paraId="1E95FA12" w14:textId="04454226" w:rsidTr="00376EE3">
        <w:trPr>
          <w:trHeight w:val="300"/>
          <w:ins w:id="24237" w:author="phuong vu" w:date="2018-11-23T14:11:00Z"/>
          <w:del w:id="24238" w:author="Tran Huan" w:date="2018-12-03T01:22:00Z"/>
        </w:trPr>
        <w:tc>
          <w:tcPr>
            <w:tcW w:w="708" w:type="dxa"/>
            <w:noWrap/>
            <w:vAlign w:val="center"/>
            <w:hideMark/>
          </w:tcPr>
          <w:p w14:paraId="09FB4133" w14:textId="4A9C5C76" w:rsidR="00DB4132" w:rsidRPr="00FD2760" w:rsidDel="00D10B12" w:rsidRDefault="00DB4132" w:rsidP="00D10B12">
            <w:pPr>
              <w:spacing w:line="288" w:lineRule="auto"/>
              <w:contextualSpacing/>
              <w:jc w:val="center"/>
              <w:rPr>
                <w:ins w:id="24239" w:author="phuong vu" w:date="2018-11-23T14:11:00Z"/>
                <w:del w:id="24240" w:author="Tran Huan" w:date="2018-12-03T01:22:00Z"/>
              </w:rPr>
              <w:pPrChange w:id="24241" w:author="Tran Huan" w:date="2018-12-03T01:23:00Z">
                <w:pPr>
                  <w:spacing w:line="276" w:lineRule="auto"/>
                  <w:jc w:val="center"/>
                </w:pPr>
              </w:pPrChange>
            </w:pPr>
            <w:ins w:id="24242" w:author="phuong vu" w:date="2018-11-23T14:11:00Z">
              <w:del w:id="24243" w:author="Tran Huan" w:date="2018-12-03T01:22:00Z">
                <w:r w:rsidRPr="00FD2760" w:rsidDel="00D10B12">
                  <w:delText>2</w:delText>
                </w:r>
                <w:bookmarkStart w:id="24244" w:name="_Toc531570963"/>
                <w:bookmarkStart w:id="24245" w:name="_Toc531574811"/>
                <w:bookmarkStart w:id="24246" w:name="_Toc531578552"/>
                <w:bookmarkStart w:id="24247" w:name="_Toc531582290"/>
                <w:bookmarkEnd w:id="24244"/>
                <w:bookmarkEnd w:id="24245"/>
                <w:bookmarkEnd w:id="24246"/>
                <w:bookmarkEnd w:id="24247"/>
              </w:del>
            </w:ins>
          </w:p>
        </w:tc>
        <w:tc>
          <w:tcPr>
            <w:tcW w:w="1820" w:type="dxa"/>
            <w:noWrap/>
            <w:hideMark/>
          </w:tcPr>
          <w:p w14:paraId="0700EF8A" w14:textId="624C0615" w:rsidR="00DB4132" w:rsidRPr="00FD2760" w:rsidDel="00D10B12" w:rsidRDefault="00FD2E65" w:rsidP="00D10B12">
            <w:pPr>
              <w:spacing w:line="288" w:lineRule="auto"/>
              <w:contextualSpacing/>
              <w:rPr>
                <w:ins w:id="24248" w:author="phuong vu" w:date="2018-11-23T14:11:00Z"/>
                <w:del w:id="24249" w:author="Tran Huan" w:date="2018-12-03T01:22:00Z"/>
                <w:lang w:val="en-US"/>
              </w:rPr>
              <w:pPrChange w:id="24250" w:author="Tran Huan" w:date="2018-12-03T01:23:00Z">
                <w:pPr>
                  <w:spacing w:line="276" w:lineRule="auto"/>
                </w:pPr>
              </w:pPrChange>
            </w:pPr>
            <w:ins w:id="24251" w:author="phuong vu" w:date="2018-11-23T14:11:00Z">
              <w:del w:id="24252" w:author="Tran Huan" w:date="2018-12-03T01:22:00Z">
                <w:r w:rsidDel="00D10B12">
                  <w:rPr>
                    <w:lang w:val="en-US"/>
                  </w:rPr>
                  <w:delText>service</w:delText>
                </w:r>
                <w:r w:rsidR="00DB4132" w:rsidRPr="00FD2760" w:rsidDel="00D10B12">
                  <w:delText>_</w:delText>
                </w:r>
              </w:del>
            </w:ins>
            <w:ins w:id="24253" w:author="phuong vu" w:date="2018-11-23T14:12:00Z">
              <w:del w:id="24254" w:author="Tran Huan" w:date="2018-12-03T01:22:00Z">
                <w:r w:rsidR="00DB4132" w:rsidDel="00D10B12">
                  <w:rPr>
                    <w:lang w:val="en-US"/>
                  </w:rPr>
                  <w:delText>type_</w:delText>
                </w:r>
              </w:del>
            </w:ins>
            <w:ins w:id="24255" w:author="phuong vu" w:date="2018-11-23T14:11:00Z">
              <w:del w:id="24256" w:author="Tran Huan" w:date="2018-12-03T01:22:00Z">
                <w:r w:rsidR="00DB4132" w:rsidDel="00D10B12">
                  <w:rPr>
                    <w:lang w:val="en-US"/>
                  </w:rPr>
                  <w:delText>id</w:delText>
                </w:r>
                <w:bookmarkStart w:id="24257" w:name="_Toc531570964"/>
                <w:bookmarkStart w:id="24258" w:name="_Toc531574812"/>
                <w:bookmarkStart w:id="24259" w:name="_Toc531578553"/>
                <w:bookmarkStart w:id="24260" w:name="_Toc531582291"/>
                <w:bookmarkEnd w:id="24257"/>
                <w:bookmarkEnd w:id="24258"/>
                <w:bookmarkEnd w:id="24259"/>
                <w:bookmarkEnd w:id="24260"/>
              </w:del>
            </w:ins>
          </w:p>
        </w:tc>
        <w:tc>
          <w:tcPr>
            <w:tcW w:w="1300" w:type="dxa"/>
            <w:noWrap/>
            <w:hideMark/>
          </w:tcPr>
          <w:p w14:paraId="49F2227A" w14:textId="1C64F28A" w:rsidR="00DB4132" w:rsidRPr="00FD2760" w:rsidDel="00D10B12" w:rsidRDefault="00DB4132" w:rsidP="00D10B12">
            <w:pPr>
              <w:spacing w:line="288" w:lineRule="auto"/>
              <w:contextualSpacing/>
              <w:rPr>
                <w:ins w:id="24261" w:author="phuong vu" w:date="2018-11-23T14:11:00Z"/>
                <w:del w:id="24262" w:author="Tran Huan" w:date="2018-12-03T01:22:00Z"/>
                <w:lang w:val="en-US"/>
              </w:rPr>
              <w:pPrChange w:id="24263" w:author="Tran Huan" w:date="2018-12-03T01:23:00Z">
                <w:pPr>
                  <w:spacing w:line="276" w:lineRule="auto"/>
                </w:pPr>
              </w:pPrChange>
            </w:pPr>
            <w:ins w:id="24264" w:author="phuong vu" w:date="2018-11-23T14:11:00Z">
              <w:del w:id="24265" w:author="Tran Huan" w:date="2018-12-03T01:22:00Z">
                <w:r w:rsidDel="00D10B12">
                  <w:rPr>
                    <w:lang w:val="en-US"/>
                  </w:rPr>
                  <w:delText>numeric</w:delText>
                </w:r>
                <w:bookmarkStart w:id="24266" w:name="_Toc531570965"/>
                <w:bookmarkStart w:id="24267" w:name="_Toc531574813"/>
                <w:bookmarkStart w:id="24268" w:name="_Toc531578554"/>
                <w:bookmarkStart w:id="24269" w:name="_Toc531582292"/>
                <w:bookmarkEnd w:id="24266"/>
                <w:bookmarkEnd w:id="24267"/>
                <w:bookmarkEnd w:id="24268"/>
                <w:bookmarkEnd w:id="24269"/>
              </w:del>
            </w:ins>
          </w:p>
        </w:tc>
        <w:tc>
          <w:tcPr>
            <w:tcW w:w="1098" w:type="dxa"/>
            <w:noWrap/>
            <w:vAlign w:val="center"/>
            <w:hideMark/>
          </w:tcPr>
          <w:p w14:paraId="692175A3" w14:textId="67B94C5B" w:rsidR="00DB4132" w:rsidRPr="00FD2760" w:rsidDel="00D10B12" w:rsidRDefault="00DB4132" w:rsidP="00D10B12">
            <w:pPr>
              <w:spacing w:line="288" w:lineRule="auto"/>
              <w:contextualSpacing/>
              <w:jc w:val="center"/>
              <w:rPr>
                <w:ins w:id="24270" w:author="phuong vu" w:date="2018-11-23T14:11:00Z"/>
                <w:del w:id="24271" w:author="Tran Huan" w:date="2018-12-03T01:22:00Z"/>
              </w:rPr>
              <w:pPrChange w:id="24272" w:author="Tran Huan" w:date="2018-12-03T01:23:00Z">
                <w:pPr>
                  <w:spacing w:line="276" w:lineRule="auto"/>
                  <w:jc w:val="center"/>
                </w:pPr>
              </w:pPrChange>
            </w:pPr>
            <w:bookmarkStart w:id="24273" w:name="_Toc531570966"/>
            <w:bookmarkStart w:id="24274" w:name="_Toc531574814"/>
            <w:bookmarkStart w:id="24275" w:name="_Toc531578555"/>
            <w:bookmarkStart w:id="24276" w:name="_Toc531582293"/>
            <w:bookmarkEnd w:id="24273"/>
            <w:bookmarkEnd w:id="24274"/>
            <w:bookmarkEnd w:id="24275"/>
            <w:bookmarkEnd w:id="24276"/>
          </w:p>
        </w:tc>
        <w:tc>
          <w:tcPr>
            <w:tcW w:w="838" w:type="dxa"/>
            <w:noWrap/>
            <w:vAlign w:val="center"/>
            <w:hideMark/>
          </w:tcPr>
          <w:p w14:paraId="43AAEDD1" w14:textId="4AB3300D" w:rsidR="00DB4132" w:rsidRPr="00FD2760" w:rsidDel="00D10B12" w:rsidRDefault="00DB4132" w:rsidP="00D10B12">
            <w:pPr>
              <w:spacing w:line="288" w:lineRule="auto"/>
              <w:contextualSpacing/>
              <w:jc w:val="center"/>
              <w:rPr>
                <w:ins w:id="24277" w:author="phuong vu" w:date="2018-11-23T14:11:00Z"/>
                <w:del w:id="24278" w:author="Tran Huan" w:date="2018-12-03T01:22:00Z"/>
              </w:rPr>
              <w:pPrChange w:id="24279" w:author="Tran Huan" w:date="2018-12-03T01:23:00Z">
                <w:pPr>
                  <w:spacing w:line="276" w:lineRule="auto"/>
                  <w:jc w:val="center"/>
                </w:pPr>
              </w:pPrChange>
            </w:pPr>
            <w:bookmarkStart w:id="24280" w:name="_Toc531570967"/>
            <w:bookmarkStart w:id="24281" w:name="_Toc531574815"/>
            <w:bookmarkStart w:id="24282" w:name="_Toc531578556"/>
            <w:bookmarkStart w:id="24283" w:name="_Toc531582294"/>
            <w:bookmarkEnd w:id="24280"/>
            <w:bookmarkEnd w:id="24281"/>
            <w:bookmarkEnd w:id="24282"/>
            <w:bookmarkEnd w:id="24283"/>
          </w:p>
        </w:tc>
        <w:tc>
          <w:tcPr>
            <w:tcW w:w="823" w:type="dxa"/>
            <w:noWrap/>
            <w:vAlign w:val="center"/>
            <w:hideMark/>
          </w:tcPr>
          <w:p w14:paraId="0F725195" w14:textId="626CB7AC" w:rsidR="00DB4132" w:rsidRPr="00FD2760" w:rsidDel="00D10B12" w:rsidRDefault="00DB4132" w:rsidP="00D10B12">
            <w:pPr>
              <w:spacing w:line="288" w:lineRule="auto"/>
              <w:contextualSpacing/>
              <w:jc w:val="center"/>
              <w:rPr>
                <w:ins w:id="24284" w:author="phuong vu" w:date="2018-11-23T14:11:00Z"/>
                <w:del w:id="24285" w:author="Tran Huan" w:date="2018-12-03T01:22:00Z"/>
                <w:lang w:val="en-US"/>
              </w:rPr>
              <w:pPrChange w:id="24286" w:author="Tran Huan" w:date="2018-12-03T01:23:00Z">
                <w:pPr>
                  <w:spacing w:line="276" w:lineRule="auto"/>
                  <w:jc w:val="center"/>
                </w:pPr>
              </w:pPrChange>
            </w:pPr>
            <w:ins w:id="24287" w:author="phuong vu" w:date="2018-11-23T14:11:00Z">
              <w:del w:id="24288" w:author="Tran Huan" w:date="2018-12-03T01:22:00Z">
                <w:r w:rsidDel="00D10B12">
                  <w:rPr>
                    <w:lang w:val="en-US"/>
                  </w:rPr>
                  <w:delText>X</w:delText>
                </w:r>
                <w:bookmarkStart w:id="24289" w:name="_Toc531570968"/>
                <w:bookmarkStart w:id="24290" w:name="_Toc531574816"/>
                <w:bookmarkStart w:id="24291" w:name="_Toc531578557"/>
                <w:bookmarkStart w:id="24292" w:name="_Toc531582295"/>
                <w:bookmarkEnd w:id="24289"/>
                <w:bookmarkEnd w:id="24290"/>
                <w:bookmarkEnd w:id="24291"/>
                <w:bookmarkEnd w:id="24292"/>
              </w:del>
            </w:ins>
          </w:p>
        </w:tc>
        <w:tc>
          <w:tcPr>
            <w:tcW w:w="2228" w:type="dxa"/>
            <w:noWrap/>
            <w:hideMark/>
          </w:tcPr>
          <w:p w14:paraId="2FB06EC3" w14:textId="3B09DBE2" w:rsidR="00DB4132" w:rsidRPr="00FD2760" w:rsidDel="00D10B12" w:rsidRDefault="00DB4132" w:rsidP="00D10B12">
            <w:pPr>
              <w:spacing w:line="288" w:lineRule="auto"/>
              <w:contextualSpacing/>
              <w:rPr>
                <w:ins w:id="24293" w:author="phuong vu" w:date="2018-11-23T14:11:00Z"/>
                <w:del w:id="24294" w:author="Tran Huan" w:date="2018-12-03T01:22:00Z"/>
                <w:lang w:val="en-US"/>
              </w:rPr>
              <w:pPrChange w:id="24295" w:author="Tran Huan" w:date="2018-12-03T01:23:00Z">
                <w:pPr>
                  <w:spacing w:line="276" w:lineRule="auto"/>
                </w:pPr>
              </w:pPrChange>
            </w:pPr>
            <w:ins w:id="24296" w:author="phuong vu" w:date="2018-11-23T14:11:00Z">
              <w:del w:id="24297" w:author="Tran Huan" w:date="2018-12-03T01:22:00Z">
                <w:r w:rsidDel="00D10B12">
                  <w:rPr>
                    <w:lang w:val="en-US"/>
                  </w:rPr>
                  <w:delText xml:space="preserve">ID </w:delText>
                </w:r>
              </w:del>
            </w:ins>
            <w:ins w:id="24298" w:author="phuong vu" w:date="2018-11-23T14:12:00Z">
              <w:del w:id="24299" w:author="Tran Huan" w:date="2018-12-03T01:22:00Z">
                <w:r w:rsidDel="00D10B12">
                  <w:rPr>
                    <w:lang w:val="en-US"/>
                  </w:rPr>
                  <w:delText>dịch vụ.</w:delText>
                </w:r>
              </w:del>
            </w:ins>
            <w:bookmarkStart w:id="24300" w:name="_Toc531570969"/>
            <w:bookmarkStart w:id="24301" w:name="_Toc531574817"/>
            <w:bookmarkStart w:id="24302" w:name="_Toc531578558"/>
            <w:bookmarkStart w:id="24303" w:name="_Toc531582296"/>
            <w:bookmarkEnd w:id="24300"/>
            <w:bookmarkEnd w:id="24301"/>
            <w:bookmarkEnd w:id="24302"/>
            <w:bookmarkEnd w:id="24303"/>
          </w:p>
        </w:tc>
        <w:bookmarkStart w:id="24304" w:name="_Toc531570970"/>
        <w:bookmarkStart w:id="24305" w:name="_Toc531574818"/>
        <w:bookmarkStart w:id="24306" w:name="_Toc531578559"/>
        <w:bookmarkStart w:id="24307" w:name="_Toc531582297"/>
        <w:bookmarkEnd w:id="24304"/>
        <w:bookmarkEnd w:id="24305"/>
        <w:bookmarkEnd w:id="24306"/>
        <w:bookmarkEnd w:id="24307"/>
      </w:tr>
      <w:tr w:rsidR="00DB4132" w:rsidRPr="001856AA" w:rsidDel="00D10B12" w14:paraId="642DACBC" w14:textId="245A301A" w:rsidTr="00376EE3">
        <w:trPr>
          <w:trHeight w:val="300"/>
          <w:ins w:id="24308" w:author="phuong vu" w:date="2018-11-23T14:11:00Z"/>
          <w:del w:id="24309" w:author="Tran Huan" w:date="2018-12-03T01:22:00Z"/>
        </w:trPr>
        <w:tc>
          <w:tcPr>
            <w:tcW w:w="708" w:type="dxa"/>
            <w:noWrap/>
            <w:vAlign w:val="center"/>
          </w:tcPr>
          <w:p w14:paraId="7AA74619" w14:textId="66CDB418" w:rsidR="00DB4132" w:rsidRPr="00FD2760" w:rsidDel="00D10B12" w:rsidRDefault="00DB4132" w:rsidP="00D10B12">
            <w:pPr>
              <w:spacing w:line="288" w:lineRule="auto"/>
              <w:contextualSpacing/>
              <w:jc w:val="center"/>
              <w:rPr>
                <w:ins w:id="24310" w:author="phuong vu" w:date="2018-11-23T14:11:00Z"/>
                <w:del w:id="24311" w:author="Tran Huan" w:date="2018-12-03T01:22:00Z"/>
                <w:lang w:val="en-US"/>
              </w:rPr>
              <w:pPrChange w:id="24312" w:author="Tran Huan" w:date="2018-12-03T01:23:00Z">
                <w:pPr>
                  <w:spacing w:line="276" w:lineRule="auto"/>
                  <w:jc w:val="center"/>
                </w:pPr>
              </w:pPrChange>
            </w:pPr>
            <w:ins w:id="24313" w:author="phuong vu" w:date="2018-11-23T14:11:00Z">
              <w:del w:id="24314" w:author="Tran Huan" w:date="2018-12-03T01:22:00Z">
                <w:r w:rsidDel="00D10B12">
                  <w:rPr>
                    <w:lang w:val="en-US"/>
                  </w:rPr>
                  <w:delText>3</w:delText>
                </w:r>
                <w:bookmarkStart w:id="24315" w:name="_Toc531570971"/>
                <w:bookmarkStart w:id="24316" w:name="_Toc531574819"/>
                <w:bookmarkStart w:id="24317" w:name="_Toc531578560"/>
                <w:bookmarkStart w:id="24318" w:name="_Toc531582298"/>
                <w:bookmarkEnd w:id="24315"/>
                <w:bookmarkEnd w:id="24316"/>
                <w:bookmarkEnd w:id="24317"/>
                <w:bookmarkEnd w:id="24318"/>
              </w:del>
            </w:ins>
          </w:p>
        </w:tc>
        <w:tc>
          <w:tcPr>
            <w:tcW w:w="1820" w:type="dxa"/>
            <w:noWrap/>
          </w:tcPr>
          <w:p w14:paraId="7E392ACF" w14:textId="6F1B4DFE" w:rsidR="00DB4132" w:rsidDel="00D10B12" w:rsidRDefault="00DB4132" w:rsidP="00D10B12">
            <w:pPr>
              <w:spacing w:line="288" w:lineRule="auto"/>
              <w:contextualSpacing/>
              <w:rPr>
                <w:ins w:id="24319" w:author="phuong vu" w:date="2018-11-23T14:11:00Z"/>
                <w:del w:id="24320" w:author="Tran Huan" w:date="2018-12-03T01:22:00Z"/>
                <w:lang w:val="en-US"/>
              </w:rPr>
              <w:pPrChange w:id="24321" w:author="Tran Huan" w:date="2018-12-03T01:23:00Z">
                <w:pPr>
                  <w:spacing w:line="276" w:lineRule="auto"/>
                </w:pPr>
              </w:pPrChange>
            </w:pPr>
            <w:ins w:id="24322" w:author="phuong vu" w:date="2018-11-23T14:11:00Z">
              <w:del w:id="24323" w:author="Tran Huan" w:date="2018-12-03T01:22:00Z">
                <w:r w:rsidDel="00D10B12">
                  <w:rPr>
                    <w:lang w:val="en-US"/>
                  </w:rPr>
                  <w:delText>pro</w:delText>
                </w:r>
              </w:del>
            </w:ins>
            <w:ins w:id="24324" w:author="phuong vu" w:date="2018-11-23T14:12:00Z">
              <w:del w:id="24325" w:author="Tran Huan" w:date="2018-12-03T01:22:00Z">
                <w:r w:rsidR="00FD2E65" w:rsidDel="00D10B12">
                  <w:rPr>
                    <w:lang w:val="en-US"/>
                  </w:rPr>
                  <w:delText>duct</w:delText>
                </w:r>
              </w:del>
            </w:ins>
            <w:ins w:id="24326" w:author="phuong vu" w:date="2018-11-23T14:11:00Z">
              <w:del w:id="24327" w:author="Tran Huan" w:date="2018-12-03T01:22:00Z">
                <w:r w:rsidDel="00D10B12">
                  <w:rPr>
                    <w:lang w:val="en-US"/>
                  </w:rPr>
                  <w:delText>_id</w:delText>
                </w:r>
                <w:bookmarkStart w:id="24328" w:name="_Toc531570972"/>
                <w:bookmarkStart w:id="24329" w:name="_Toc531574820"/>
                <w:bookmarkStart w:id="24330" w:name="_Toc531578561"/>
                <w:bookmarkStart w:id="24331" w:name="_Toc531582299"/>
                <w:bookmarkEnd w:id="24328"/>
                <w:bookmarkEnd w:id="24329"/>
                <w:bookmarkEnd w:id="24330"/>
                <w:bookmarkEnd w:id="24331"/>
              </w:del>
            </w:ins>
          </w:p>
        </w:tc>
        <w:tc>
          <w:tcPr>
            <w:tcW w:w="1300" w:type="dxa"/>
            <w:noWrap/>
          </w:tcPr>
          <w:p w14:paraId="722C3F9B" w14:textId="68B8FA9D" w:rsidR="00DB4132" w:rsidRPr="00FD2760" w:rsidDel="00D10B12" w:rsidRDefault="00DB4132" w:rsidP="00D10B12">
            <w:pPr>
              <w:spacing w:line="288" w:lineRule="auto"/>
              <w:contextualSpacing/>
              <w:rPr>
                <w:ins w:id="24332" w:author="phuong vu" w:date="2018-11-23T14:11:00Z"/>
                <w:del w:id="24333" w:author="Tran Huan" w:date="2018-12-03T01:22:00Z"/>
              </w:rPr>
              <w:pPrChange w:id="24334" w:author="Tran Huan" w:date="2018-12-03T01:23:00Z">
                <w:pPr>
                  <w:spacing w:line="276" w:lineRule="auto"/>
                </w:pPr>
              </w:pPrChange>
            </w:pPr>
            <w:ins w:id="24335" w:author="phuong vu" w:date="2018-11-23T14:11:00Z">
              <w:del w:id="24336" w:author="Tran Huan" w:date="2018-12-03T01:22:00Z">
                <w:r w:rsidDel="00D10B12">
                  <w:rPr>
                    <w:lang w:val="en-US"/>
                  </w:rPr>
                  <w:delText>numeric</w:delText>
                </w:r>
                <w:bookmarkStart w:id="24337" w:name="_Toc531570973"/>
                <w:bookmarkStart w:id="24338" w:name="_Toc531574821"/>
                <w:bookmarkStart w:id="24339" w:name="_Toc531578562"/>
                <w:bookmarkStart w:id="24340" w:name="_Toc531582300"/>
                <w:bookmarkEnd w:id="24337"/>
                <w:bookmarkEnd w:id="24338"/>
                <w:bookmarkEnd w:id="24339"/>
                <w:bookmarkEnd w:id="24340"/>
              </w:del>
            </w:ins>
          </w:p>
        </w:tc>
        <w:tc>
          <w:tcPr>
            <w:tcW w:w="1098" w:type="dxa"/>
            <w:noWrap/>
            <w:vAlign w:val="center"/>
          </w:tcPr>
          <w:p w14:paraId="2691199E" w14:textId="1B734994" w:rsidR="00DB4132" w:rsidRPr="00FD2760" w:rsidDel="00D10B12" w:rsidRDefault="00DB4132" w:rsidP="00D10B12">
            <w:pPr>
              <w:spacing w:line="288" w:lineRule="auto"/>
              <w:contextualSpacing/>
              <w:jc w:val="center"/>
              <w:rPr>
                <w:ins w:id="24341" w:author="phuong vu" w:date="2018-11-23T14:11:00Z"/>
                <w:del w:id="24342" w:author="Tran Huan" w:date="2018-12-03T01:22:00Z"/>
              </w:rPr>
              <w:pPrChange w:id="24343" w:author="Tran Huan" w:date="2018-12-03T01:23:00Z">
                <w:pPr>
                  <w:spacing w:line="276" w:lineRule="auto"/>
                  <w:jc w:val="center"/>
                </w:pPr>
              </w:pPrChange>
            </w:pPr>
            <w:bookmarkStart w:id="24344" w:name="_Toc531570974"/>
            <w:bookmarkStart w:id="24345" w:name="_Toc531574822"/>
            <w:bookmarkStart w:id="24346" w:name="_Toc531578563"/>
            <w:bookmarkStart w:id="24347" w:name="_Toc531582301"/>
            <w:bookmarkEnd w:id="24344"/>
            <w:bookmarkEnd w:id="24345"/>
            <w:bookmarkEnd w:id="24346"/>
            <w:bookmarkEnd w:id="24347"/>
          </w:p>
        </w:tc>
        <w:tc>
          <w:tcPr>
            <w:tcW w:w="838" w:type="dxa"/>
            <w:noWrap/>
            <w:vAlign w:val="center"/>
          </w:tcPr>
          <w:p w14:paraId="27908310" w14:textId="30DA85DD" w:rsidR="00DB4132" w:rsidRPr="00FD2760" w:rsidDel="00D10B12" w:rsidRDefault="00DB4132" w:rsidP="00D10B12">
            <w:pPr>
              <w:spacing w:line="288" w:lineRule="auto"/>
              <w:contextualSpacing/>
              <w:jc w:val="center"/>
              <w:rPr>
                <w:ins w:id="24348" w:author="phuong vu" w:date="2018-11-23T14:11:00Z"/>
                <w:del w:id="24349" w:author="Tran Huan" w:date="2018-12-03T01:22:00Z"/>
              </w:rPr>
              <w:pPrChange w:id="24350" w:author="Tran Huan" w:date="2018-12-03T01:23:00Z">
                <w:pPr>
                  <w:spacing w:line="276" w:lineRule="auto"/>
                  <w:jc w:val="center"/>
                </w:pPr>
              </w:pPrChange>
            </w:pPr>
            <w:bookmarkStart w:id="24351" w:name="_Toc531570975"/>
            <w:bookmarkStart w:id="24352" w:name="_Toc531574823"/>
            <w:bookmarkStart w:id="24353" w:name="_Toc531578564"/>
            <w:bookmarkStart w:id="24354" w:name="_Toc531582302"/>
            <w:bookmarkEnd w:id="24351"/>
            <w:bookmarkEnd w:id="24352"/>
            <w:bookmarkEnd w:id="24353"/>
            <w:bookmarkEnd w:id="24354"/>
          </w:p>
        </w:tc>
        <w:tc>
          <w:tcPr>
            <w:tcW w:w="823" w:type="dxa"/>
            <w:noWrap/>
            <w:vAlign w:val="center"/>
          </w:tcPr>
          <w:p w14:paraId="6E00CD48" w14:textId="351F276A" w:rsidR="00DB4132" w:rsidRPr="00FD2760" w:rsidDel="00D10B12" w:rsidRDefault="00DB4132" w:rsidP="00D10B12">
            <w:pPr>
              <w:spacing w:line="288" w:lineRule="auto"/>
              <w:contextualSpacing/>
              <w:jc w:val="center"/>
              <w:rPr>
                <w:ins w:id="24355" w:author="phuong vu" w:date="2018-11-23T14:11:00Z"/>
                <w:del w:id="24356" w:author="Tran Huan" w:date="2018-12-03T01:22:00Z"/>
                <w:lang w:val="en-US"/>
              </w:rPr>
              <w:pPrChange w:id="24357" w:author="Tran Huan" w:date="2018-12-03T01:23:00Z">
                <w:pPr>
                  <w:spacing w:line="276" w:lineRule="auto"/>
                  <w:jc w:val="center"/>
                </w:pPr>
              </w:pPrChange>
            </w:pPr>
            <w:ins w:id="24358" w:author="phuong vu" w:date="2018-11-23T14:11:00Z">
              <w:del w:id="24359" w:author="Tran Huan" w:date="2018-12-03T01:22:00Z">
                <w:r w:rsidDel="00D10B12">
                  <w:rPr>
                    <w:lang w:val="en-US"/>
                  </w:rPr>
                  <w:delText>X</w:delText>
                </w:r>
                <w:bookmarkStart w:id="24360" w:name="_Toc531570976"/>
                <w:bookmarkStart w:id="24361" w:name="_Toc531574824"/>
                <w:bookmarkStart w:id="24362" w:name="_Toc531578565"/>
                <w:bookmarkStart w:id="24363" w:name="_Toc531582303"/>
                <w:bookmarkEnd w:id="24360"/>
                <w:bookmarkEnd w:id="24361"/>
                <w:bookmarkEnd w:id="24362"/>
                <w:bookmarkEnd w:id="24363"/>
              </w:del>
            </w:ins>
          </w:p>
        </w:tc>
        <w:tc>
          <w:tcPr>
            <w:tcW w:w="2228" w:type="dxa"/>
            <w:noWrap/>
          </w:tcPr>
          <w:p w14:paraId="2FD04682" w14:textId="0A3EC00C" w:rsidR="00DB4132" w:rsidDel="00D10B12" w:rsidRDefault="00DB4132" w:rsidP="00D10B12">
            <w:pPr>
              <w:spacing w:line="288" w:lineRule="auto"/>
              <w:contextualSpacing/>
              <w:rPr>
                <w:ins w:id="24364" w:author="phuong vu" w:date="2018-11-23T14:11:00Z"/>
                <w:del w:id="24365" w:author="Tran Huan" w:date="2018-12-03T01:22:00Z"/>
                <w:lang w:val="en-US"/>
              </w:rPr>
              <w:pPrChange w:id="24366" w:author="Tran Huan" w:date="2018-12-03T01:23:00Z">
                <w:pPr>
                  <w:spacing w:line="276" w:lineRule="auto"/>
                </w:pPr>
              </w:pPrChange>
            </w:pPr>
            <w:ins w:id="24367" w:author="phuong vu" w:date="2018-11-23T14:11:00Z">
              <w:del w:id="24368" w:author="Tran Huan" w:date="2018-12-03T01:22:00Z">
                <w:r w:rsidDel="00D10B12">
                  <w:rPr>
                    <w:lang w:val="en-US"/>
                  </w:rPr>
                  <w:delText xml:space="preserve">ID </w:delText>
                </w:r>
              </w:del>
            </w:ins>
            <w:ins w:id="24369" w:author="phuong vu" w:date="2018-11-23T14:13:00Z">
              <w:del w:id="24370" w:author="Tran Huan" w:date="2018-12-03T01:22:00Z">
                <w:r w:rsidR="00FD2E65" w:rsidDel="00D10B12">
                  <w:rPr>
                    <w:lang w:val="en-US"/>
                  </w:rPr>
                  <w:delText>quần áo.</w:delText>
                </w:r>
              </w:del>
            </w:ins>
            <w:ins w:id="24371" w:author="phuong vu" w:date="2018-11-23T14:11:00Z">
              <w:del w:id="24372" w:author="Tran Huan" w:date="2018-12-03T01:22:00Z">
                <w:r w:rsidDel="00D10B12">
                  <w:rPr>
                    <w:lang w:val="en-US"/>
                  </w:rPr>
                  <w:delText xml:space="preserve"> </w:delText>
                </w:r>
                <w:bookmarkStart w:id="24373" w:name="_Toc531570977"/>
                <w:bookmarkStart w:id="24374" w:name="_Toc531574825"/>
                <w:bookmarkStart w:id="24375" w:name="_Toc531578566"/>
                <w:bookmarkStart w:id="24376" w:name="_Toc531582304"/>
                <w:bookmarkEnd w:id="24373"/>
                <w:bookmarkEnd w:id="24374"/>
                <w:bookmarkEnd w:id="24375"/>
                <w:bookmarkEnd w:id="24376"/>
              </w:del>
            </w:ins>
          </w:p>
        </w:tc>
        <w:bookmarkStart w:id="24377" w:name="_Toc531570978"/>
        <w:bookmarkStart w:id="24378" w:name="_Toc531574826"/>
        <w:bookmarkStart w:id="24379" w:name="_Toc531578567"/>
        <w:bookmarkStart w:id="24380" w:name="_Toc531582305"/>
        <w:bookmarkEnd w:id="24377"/>
        <w:bookmarkEnd w:id="24378"/>
        <w:bookmarkEnd w:id="24379"/>
        <w:bookmarkEnd w:id="24380"/>
      </w:tr>
      <w:tr w:rsidR="00DB4132" w:rsidRPr="001856AA" w:rsidDel="00D10B12" w14:paraId="0F2E4A5E" w14:textId="43651ACF" w:rsidTr="00376EE3">
        <w:trPr>
          <w:trHeight w:val="300"/>
          <w:ins w:id="24381" w:author="phuong vu" w:date="2018-11-23T14:11:00Z"/>
          <w:del w:id="24382" w:author="Tran Huan" w:date="2018-12-03T01:22:00Z"/>
        </w:trPr>
        <w:tc>
          <w:tcPr>
            <w:tcW w:w="708" w:type="dxa"/>
            <w:noWrap/>
            <w:vAlign w:val="center"/>
            <w:hideMark/>
          </w:tcPr>
          <w:p w14:paraId="47489B63" w14:textId="5AB8CCDB" w:rsidR="00DB4132" w:rsidRPr="00FD2760" w:rsidDel="00D10B12" w:rsidRDefault="00DB4132" w:rsidP="00D10B12">
            <w:pPr>
              <w:spacing w:line="288" w:lineRule="auto"/>
              <w:contextualSpacing/>
              <w:jc w:val="center"/>
              <w:rPr>
                <w:ins w:id="24383" w:author="phuong vu" w:date="2018-11-23T14:11:00Z"/>
                <w:del w:id="24384" w:author="Tran Huan" w:date="2018-12-03T01:22:00Z"/>
                <w:lang w:val="en-US"/>
              </w:rPr>
              <w:pPrChange w:id="24385" w:author="Tran Huan" w:date="2018-12-03T01:23:00Z">
                <w:pPr>
                  <w:spacing w:line="276" w:lineRule="auto"/>
                  <w:jc w:val="center"/>
                </w:pPr>
              </w:pPrChange>
            </w:pPr>
            <w:ins w:id="24386" w:author="phuong vu" w:date="2018-11-23T14:11:00Z">
              <w:del w:id="24387" w:author="Tran Huan" w:date="2018-12-03T01:22:00Z">
                <w:r w:rsidDel="00D10B12">
                  <w:rPr>
                    <w:lang w:val="en-US"/>
                  </w:rPr>
                  <w:delText>4</w:delText>
                </w:r>
                <w:bookmarkStart w:id="24388" w:name="_Toc531570979"/>
                <w:bookmarkStart w:id="24389" w:name="_Toc531574827"/>
                <w:bookmarkStart w:id="24390" w:name="_Toc531578568"/>
                <w:bookmarkStart w:id="24391" w:name="_Toc531582306"/>
                <w:bookmarkEnd w:id="24388"/>
                <w:bookmarkEnd w:id="24389"/>
                <w:bookmarkEnd w:id="24390"/>
                <w:bookmarkEnd w:id="24391"/>
              </w:del>
            </w:ins>
          </w:p>
        </w:tc>
        <w:tc>
          <w:tcPr>
            <w:tcW w:w="1820" w:type="dxa"/>
            <w:noWrap/>
            <w:hideMark/>
          </w:tcPr>
          <w:p w14:paraId="477DFECE" w14:textId="7E97E032" w:rsidR="00DB4132" w:rsidRPr="00FD2760" w:rsidDel="00D10B12" w:rsidRDefault="00DB4132" w:rsidP="00D10B12">
            <w:pPr>
              <w:spacing w:line="288" w:lineRule="auto"/>
              <w:contextualSpacing/>
              <w:rPr>
                <w:ins w:id="24392" w:author="phuong vu" w:date="2018-11-23T14:11:00Z"/>
                <w:del w:id="24393" w:author="Tran Huan" w:date="2018-12-03T01:22:00Z"/>
              </w:rPr>
              <w:pPrChange w:id="24394" w:author="Tran Huan" w:date="2018-12-03T01:23:00Z">
                <w:pPr>
                  <w:spacing w:line="276" w:lineRule="auto"/>
                </w:pPr>
              </w:pPrChange>
            </w:pPr>
            <w:ins w:id="24395" w:author="phuong vu" w:date="2018-11-23T14:11:00Z">
              <w:del w:id="24396" w:author="Tran Huan" w:date="2018-12-03T01:22:00Z">
                <w:r w:rsidRPr="00FD2760" w:rsidDel="00D10B12">
                  <w:delText>status</w:delText>
                </w:r>
                <w:bookmarkStart w:id="24397" w:name="_Toc531570980"/>
                <w:bookmarkStart w:id="24398" w:name="_Toc531574828"/>
                <w:bookmarkStart w:id="24399" w:name="_Toc531578569"/>
                <w:bookmarkStart w:id="24400" w:name="_Toc531582307"/>
                <w:bookmarkEnd w:id="24397"/>
                <w:bookmarkEnd w:id="24398"/>
                <w:bookmarkEnd w:id="24399"/>
                <w:bookmarkEnd w:id="24400"/>
              </w:del>
            </w:ins>
          </w:p>
        </w:tc>
        <w:tc>
          <w:tcPr>
            <w:tcW w:w="1300" w:type="dxa"/>
            <w:noWrap/>
            <w:hideMark/>
          </w:tcPr>
          <w:p w14:paraId="47A4F682" w14:textId="2380DAEC" w:rsidR="00DB4132" w:rsidRPr="00FD2760" w:rsidDel="00D10B12" w:rsidRDefault="00DB4132" w:rsidP="00D10B12">
            <w:pPr>
              <w:spacing w:line="288" w:lineRule="auto"/>
              <w:contextualSpacing/>
              <w:rPr>
                <w:ins w:id="24401" w:author="phuong vu" w:date="2018-11-23T14:11:00Z"/>
                <w:del w:id="24402" w:author="Tran Huan" w:date="2018-12-03T01:22:00Z"/>
              </w:rPr>
              <w:pPrChange w:id="24403" w:author="Tran Huan" w:date="2018-12-03T01:23:00Z">
                <w:pPr>
                  <w:spacing w:line="276" w:lineRule="auto"/>
                </w:pPr>
              </w:pPrChange>
            </w:pPr>
            <w:ins w:id="24404" w:author="phuong vu" w:date="2018-11-23T14:11:00Z">
              <w:del w:id="24405" w:author="Tran Huan" w:date="2018-12-03T01:22:00Z">
                <w:r w:rsidRPr="00FD2760" w:rsidDel="00D10B12">
                  <w:delText>character varying</w:delText>
                </w:r>
                <w:bookmarkStart w:id="24406" w:name="_Toc531570981"/>
                <w:bookmarkStart w:id="24407" w:name="_Toc531574829"/>
                <w:bookmarkStart w:id="24408" w:name="_Toc531578570"/>
                <w:bookmarkStart w:id="24409" w:name="_Toc531582308"/>
                <w:bookmarkEnd w:id="24406"/>
                <w:bookmarkEnd w:id="24407"/>
                <w:bookmarkEnd w:id="24408"/>
                <w:bookmarkEnd w:id="24409"/>
              </w:del>
            </w:ins>
          </w:p>
        </w:tc>
        <w:tc>
          <w:tcPr>
            <w:tcW w:w="1098" w:type="dxa"/>
            <w:noWrap/>
            <w:vAlign w:val="center"/>
            <w:hideMark/>
          </w:tcPr>
          <w:p w14:paraId="1E91B29E" w14:textId="215B53D9" w:rsidR="00DB4132" w:rsidRPr="00FD2760" w:rsidDel="00D10B12" w:rsidRDefault="00DB4132" w:rsidP="00D10B12">
            <w:pPr>
              <w:spacing w:line="288" w:lineRule="auto"/>
              <w:contextualSpacing/>
              <w:jc w:val="center"/>
              <w:rPr>
                <w:ins w:id="24410" w:author="phuong vu" w:date="2018-11-23T14:11:00Z"/>
                <w:del w:id="24411" w:author="Tran Huan" w:date="2018-12-03T01:22:00Z"/>
              </w:rPr>
              <w:pPrChange w:id="24412" w:author="Tran Huan" w:date="2018-12-03T01:23:00Z">
                <w:pPr>
                  <w:spacing w:line="276" w:lineRule="auto"/>
                  <w:jc w:val="center"/>
                </w:pPr>
              </w:pPrChange>
            </w:pPr>
            <w:ins w:id="24413" w:author="phuong vu" w:date="2018-11-23T14:11:00Z">
              <w:del w:id="24414" w:author="Tran Huan" w:date="2018-12-03T01:22:00Z">
                <w:r w:rsidRPr="00FD2760" w:rsidDel="00D10B12">
                  <w:delText>X</w:delText>
                </w:r>
                <w:bookmarkStart w:id="24415" w:name="_Toc531570982"/>
                <w:bookmarkStart w:id="24416" w:name="_Toc531574830"/>
                <w:bookmarkStart w:id="24417" w:name="_Toc531578571"/>
                <w:bookmarkStart w:id="24418" w:name="_Toc531582309"/>
                <w:bookmarkEnd w:id="24415"/>
                <w:bookmarkEnd w:id="24416"/>
                <w:bookmarkEnd w:id="24417"/>
                <w:bookmarkEnd w:id="24418"/>
              </w:del>
            </w:ins>
          </w:p>
        </w:tc>
        <w:tc>
          <w:tcPr>
            <w:tcW w:w="838" w:type="dxa"/>
            <w:noWrap/>
            <w:vAlign w:val="center"/>
            <w:hideMark/>
          </w:tcPr>
          <w:p w14:paraId="567E259F" w14:textId="47AC6394" w:rsidR="00DB4132" w:rsidRPr="00FD2760" w:rsidDel="00D10B12" w:rsidRDefault="00DB4132" w:rsidP="00D10B12">
            <w:pPr>
              <w:spacing w:line="288" w:lineRule="auto"/>
              <w:contextualSpacing/>
              <w:jc w:val="center"/>
              <w:rPr>
                <w:ins w:id="24419" w:author="phuong vu" w:date="2018-11-23T14:11:00Z"/>
                <w:del w:id="24420" w:author="Tran Huan" w:date="2018-12-03T01:22:00Z"/>
              </w:rPr>
              <w:pPrChange w:id="24421" w:author="Tran Huan" w:date="2018-12-03T01:23:00Z">
                <w:pPr>
                  <w:spacing w:line="276" w:lineRule="auto"/>
                  <w:jc w:val="center"/>
                </w:pPr>
              </w:pPrChange>
            </w:pPr>
            <w:bookmarkStart w:id="24422" w:name="_Toc531570983"/>
            <w:bookmarkStart w:id="24423" w:name="_Toc531574831"/>
            <w:bookmarkStart w:id="24424" w:name="_Toc531578572"/>
            <w:bookmarkStart w:id="24425" w:name="_Toc531582310"/>
            <w:bookmarkEnd w:id="24422"/>
            <w:bookmarkEnd w:id="24423"/>
            <w:bookmarkEnd w:id="24424"/>
            <w:bookmarkEnd w:id="24425"/>
          </w:p>
        </w:tc>
        <w:tc>
          <w:tcPr>
            <w:tcW w:w="823" w:type="dxa"/>
            <w:noWrap/>
            <w:vAlign w:val="center"/>
            <w:hideMark/>
          </w:tcPr>
          <w:p w14:paraId="407636E1" w14:textId="3B750400" w:rsidR="00DB4132" w:rsidRPr="00FD2760" w:rsidDel="00D10B12" w:rsidRDefault="00DB4132" w:rsidP="00D10B12">
            <w:pPr>
              <w:spacing w:line="288" w:lineRule="auto"/>
              <w:contextualSpacing/>
              <w:jc w:val="center"/>
              <w:rPr>
                <w:ins w:id="24426" w:author="phuong vu" w:date="2018-11-23T14:11:00Z"/>
                <w:del w:id="24427" w:author="Tran Huan" w:date="2018-12-03T01:22:00Z"/>
              </w:rPr>
              <w:pPrChange w:id="24428" w:author="Tran Huan" w:date="2018-12-03T01:23:00Z">
                <w:pPr>
                  <w:spacing w:line="276" w:lineRule="auto"/>
                  <w:jc w:val="center"/>
                </w:pPr>
              </w:pPrChange>
            </w:pPr>
            <w:bookmarkStart w:id="24429" w:name="_Toc531570984"/>
            <w:bookmarkStart w:id="24430" w:name="_Toc531574832"/>
            <w:bookmarkStart w:id="24431" w:name="_Toc531578573"/>
            <w:bookmarkStart w:id="24432" w:name="_Toc531582311"/>
            <w:bookmarkEnd w:id="24429"/>
            <w:bookmarkEnd w:id="24430"/>
            <w:bookmarkEnd w:id="24431"/>
            <w:bookmarkEnd w:id="24432"/>
          </w:p>
        </w:tc>
        <w:tc>
          <w:tcPr>
            <w:tcW w:w="2228" w:type="dxa"/>
            <w:noWrap/>
            <w:hideMark/>
          </w:tcPr>
          <w:p w14:paraId="122421B8" w14:textId="7196DB39" w:rsidR="00DB4132" w:rsidRPr="00FD2760" w:rsidDel="00D10B12" w:rsidRDefault="00DB4132" w:rsidP="00D10B12">
            <w:pPr>
              <w:keepNext/>
              <w:spacing w:line="288" w:lineRule="auto"/>
              <w:contextualSpacing/>
              <w:rPr>
                <w:ins w:id="24433" w:author="phuong vu" w:date="2018-11-23T14:11:00Z"/>
                <w:del w:id="24434" w:author="Tran Huan" w:date="2018-12-03T01:22:00Z"/>
              </w:rPr>
              <w:pPrChange w:id="24435" w:author="Tran Huan" w:date="2018-12-03T01:23:00Z">
                <w:pPr>
                  <w:keepNext/>
                  <w:spacing w:line="276" w:lineRule="auto"/>
                </w:pPr>
              </w:pPrChange>
            </w:pPr>
            <w:ins w:id="24436" w:author="phuong vu" w:date="2018-11-23T14:11:00Z">
              <w:del w:id="24437" w:author="Tran Huan" w:date="2018-12-03T01:22:00Z">
                <w:r w:rsidRPr="00FD2760" w:rsidDel="00D10B12">
                  <w:delText>Trạng thái</w:delText>
                </w:r>
                <w:bookmarkStart w:id="24438" w:name="_Toc531570985"/>
                <w:bookmarkStart w:id="24439" w:name="_Toc531574833"/>
                <w:bookmarkStart w:id="24440" w:name="_Toc531578574"/>
                <w:bookmarkStart w:id="24441" w:name="_Toc531582312"/>
                <w:bookmarkEnd w:id="24438"/>
                <w:bookmarkEnd w:id="24439"/>
                <w:bookmarkEnd w:id="24440"/>
                <w:bookmarkEnd w:id="24441"/>
              </w:del>
            </w:ins>
          </w:p>
        </w:tc>
        <w:bookmarkStart w:id="24442" w:name="_Toc531570986"/>
        <w:bookmarkStart w:id="24443" w:name="_Toc531574834"/>
        <w:bookmarkStart w:id="24444" w:name="_Toc531578575"/>
        <w:bookmarkStart w:id="24445" w:name="_Toc531582313"/>
        <w:bookmarkEnd w:id="24442"/>
        <w:bookmarkEnd w:id="24443"/>
        <w:bookmarkEnd w:id="24444"/>
        <w:bookmarkEnd w:id="24445"/>
      </w:tr>
    </w:tbl>
    <w:p w14:paraId="6C840020" w14:textId="3D623533" w:rsidR="00376EE3" w:rsidRPr="006D4C69" w:rsidDel="00D10B12" w:rsidRDefault="00376EE3" w:rsidP="00D10B12">
      <w:pPr>
        <w:pStyle w:val="Caption"/>
        <w:spacing w:after="0" w:line="288" w:lineRule="auto"/>
        <w:contextualSpacing/>
        <w:rPr>
          <w:ins w:id="24446" w:author="phuong vu" w:date="2018-11-23T14:22:00Z"/>
          <w:del w:id="24447" w:author="Tran Huan" w:date="2018-12-03T01:22:00Z"/>
        </w:rPr>
        <w:pPrChange w:id="24448" w:author="Tran Huan" w:date="2018-12-03T01:23:00Z">
          <w:pPr>
            <w:pStyle w:val="Caption"/>
          </w:pPr>
        </w:pPrChange>
      </w:pPr>
      <w:ins w:id="24449" w:author="phuong vu" w:date="2018-11-23T14:22:00Z">
        <w:del w:id="24450" w:author="Tran Huan" w:date="2018-11-25T23:42:00Z">
          <w:r w:rsidDel="00266AC8">
            <w:delText xml:space="preserve">Bảng </w:delText>
          </w:r>
        </w:del>
      </w:ins>
      <w:ins w:id="24451" w:author="phuong vu" w:date="2018-11-23T15:14:00Z">
        <w:del w:id="24452" w:author="Tran Huan" w:date="2018-11-25T23:42:00Z">
          <w:r w:rsidR="00E95F1B" w:rsidDel="00266AC8">
            <w:fldChar w:fldCharType="begin"/>
          </w:r>
          <w:r w:rsidR="00E95F1B" w:rsidDel="00266AC8">
            <w:delInstrText xml:space="preserve"> STYLEREF 1 \s </w:delInstrText>
          </w:r>
        </w:del>
      </w:ins>
      <w:del w:id="24453" w:author="Tran Huan" w:date="2018-11-25T23:42:00Z">
        <w:r w:rsidR="00E95F1B" w:rsidDel="00266AC8">
          <w:fldChar w:fldCharType="separate"/>
        </w:r>
        <w:r w:rsidR="00B607D9" w:rsidDel="00266AC8">
          <w:rPr>
            <w:noProof/>
          </w:rPr>
          <w:delText>3</w:delText>
        </w:r>
      </w:del>
      <w:ins w:id="24454" w:author="phuong vu" w:date="2018-11-23T15:14:00Z">
        <w:del w:id="24455" w:author="Tran Huan" w:date="2018-11-25T23:42: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24456" w:author="Tran Huan" w:date="2018-11-25T23:42:00Z">
        <w:r w:rsidR="00E95F1B" w:rsidDel="00266AC8">
          <w:fldChar w:fldCharType="end"/>
        </w:r>
      </w:del>
      <w:ins w:id="24457" w:author="phuong vu" w:date="2018-11-23T14:22:00Z">
        <w:del w:id="24458" w:author="Tran Huan" w:date="2018-11-25T23:42:00Z">
          <w:r w:rsidRPr="000245EB" w:rsidDel="00266AC8">
            <w:rPr>
              <w:rPrChange w:id="24459" w:author="Tran Huan" w:date="2018-11-25T16:08:00Z">
                <w:rPr>
                  <w:lang w:val="en-US"/>
                </w:rPr>
              </w:rPrChange>
            </w:rPr>
            <w:delText xml:space="preserve"> </w:delText>
          </w:r>
          <w:r w:rsidRPr="00266AC8" w:rsidDel="00266AC8">
            <w:rPr>
              <w:i/>
              <w:rPrChange w:id="24460" w:author="Tran Huan" w:date="2018-11-25T23:42:00Z">
                <w:rPr>
                  <w:lang w:val="en-US"/>
                </w:rPr>
              </w:rPrChange>
            </w:rPr>
            <w:delText>Bảng d</w:delText>
          </w:r>
        </w:del>
      </w:ins>
      <w:ins w:id="24461" w:author="phuong vu" w:date="2018-11-23T14:23:00Z">
        <w:del w:id="24462" w:author="Tran Huan" w:date="2018-11-25T23:42:00Z">
          <w:r w:rsidRPr="00266AC8" w:rsidDel="00266AC8">
            <w:rPr>
              <w:i/>
              <w:rPrChange w:id="24463" w:author="Tran Huan" w:date="2018-11-25T23:42:00Z">
                <w:rPr>
                  <w:lang w:val="en-US"/>
                </w:rPr>
              </w:rPrChange>
            </w:rPr>
            <w:delText>ữ liệu quần áo theo dịch vụ</w:delText>
          </w:r>
        </w:del>
      </w:ins>
      <w:bookmarkStart w:id="24464" w:name="_Toc531570987"/>
      <w:bookmarkStart w:id="24465" w:name="_Toc531574835"/>
      <w:bookmarkStart w:id="24466" w:name="_Toc531578576"/>
      <w:bookmarkStart w:id="24467" w:name="_Toc531582314"/>
      <w:bookmarkEnd w:id="24464"/>
      <w:bookmarkEnd w:id="24465"/>
      <w:bookmarkEnd w:id="24466"/>
      <w:bookmarkEnd w:id="24467"/>
    </w:p>
    <w:p w14:paraId="6C997884" w14:textId="4E9C31E9" w:rsidR="00DB4132" w:rsidDel="00D10B12" w:rsidRDefault="00FD2E65" w:rsidP="00D10B12">
      <w:pPr>
        <w:spacing w:after="0" w:line="288" w:lineRule="auto"/>
        <w:contextualSpacing/>
        <w:rPr>
          <w:ins w:id="24468" w:author="phuong vu" w:date="2018-11-23T14:17:00Z"/>
          <w:del w:id="24469" w:author="Tran Huan" w:date="2018-12-03T01:22:00Z"/>
          <w:b/>
          <w:lang w:val="en-US"/>
        </w:rPr>
        <w:pPrChange w:id="24470" w:author="Tran Huan" w:date="2018-12-03T01:23:00Z">
          <w:pPr>
            <w:spacing w:line="276" w:lineRule="auto"/>
          </w:pPr>
        </w:pPrChange>
      </w:pPr>
      <w:ins w:id="24471" w:author="phuong vu" w:date="2018-11-23T14:17:00Z">
        <w:del w:id="24472" w:author="Tran Huan" w:date="2018-12-03T01:22:00Z">
          <w:r w:rsidDel="00D10B12">
            <w:rPr>
              <w:b/>
              <w:lang w:val="en-US"/>
            </w:rPr>
            <w:delText>BẢNG SERVICE_TYPE</w:delText>
          </w:r>
          <w:bookmarkStart w:id="24473" w:name="_Toc531570988"/>
          <w:bookmarkStart w:id="24474" w:name="_Toc531574836"/>
          <w:bookmarkStart w:id="24475" w:name="_Toc531578577"/>
          <w:bookmarkStart w:id="24476" w:name="_Toc531582315"/>
          <w:bookmarkEnd w:id="24473"/>
          <w:bookmarkEnd w:id="24474"/>
          <w:bookmarkEnd w:id="24475"/>
          <w:bookmarkEnd w:id="24476"/>
        </w:del>
      </w:ins>
    </w:p>
    <w:tbl>
      <w:tblPr>
        <w:tblStyle w:val="TableGrid"/>
        <w:tblW w:w="8815" w:type="dxa"/>
        <w:tblLook w:val="04A0" w:firstRow="1" w:lastRow="0" w:firstColumn="1" w:lastColumn="0" w:noHBand="0" w:noVBand="1"/>
      </w:tblPr>
      <w:tblGrid>
        <w:gridCol w:w="708"/>
        <w:gridCol w:w="2295"/>
        <w:gridCol w:w="1300"/>
        <w:gridCol w:w="1098"/>
        <w:gridCol w:w="838"/>
        <w:gridCol w:w="823"/>
        <w:gridCol w:w="2228"/>
      </w:tblGrid>
      <w:tr w:rsidR="00FD2E65" w:rsidRPr="001856AA" w:rsidDel="00D10B12" w14:paraId="29BE4C0B" w14:textId="6FF90768" w:rsidTr="00376EE3">
        <w:trPr>
          <w:trHeight w:val="300"/>
          <w:ins w:id="24477" w:author="phuong vu" w:date="2018-11-23T14:17:00Z"/>
          <w:del w:id="24478" w:author="Tran Huan" w:date="2018-12-03T01:22:00Z"/>
        </w:trPr>
        <w:tc>
          <w:tcPr>
            <w:tcW w:w="708" w:type="dxa"/>
            <w:noWrap/>
            <w:vAlign w:val="center"/>
            <w:hideMark/>
          </w:tcPr>
          <w:p w14:paraId="64351080" w14:textId="2A7252F2" w:rsidR="00FD2E65" w:rsidRPr="001856AA" w:rsidDel="00D10B12" w:rsidRDefault="00FD2E65" w:rsidP="00D10B12">
            <w:pPr>
              <w:spacing w:line="288" w:lineRule="auto"/>
              <w:contextualSpacing/>
              <w:jc w:val="center"/>
              <w:rPr>
                <w:ins w:id="24479" w:author="phuong vu" w:date="2018-11-23T14:17:00Z"/>
                <w:del w:id="24480" w:author="Tran Huan" w:date="2018-12-03T01:22:00Z"/>
                <w:b/>
                <w:bCs/>
              </w:rPr>
              <w:pPrChange w:id="24481" w:author="Tran Huan" w:date="2018-12-03T01:23:00Z">
                <w:pPr>
                  <w:spacing w:line="276" w:lineRule="auto"/>
                  <w:jc w:val="center"/>
                </w:pPr>
              </w:pPrChange>
            </w:pPr>
            <w:ins w:id="24482" w:author="phuong vu" w:date="2018-11-23T14:17:00Z">
              <w:del w:id="24483" w:author="Tran Huan" w:date="2018-12-03T01:22:00Z">
                <w:r w:rsidRPr="001856AA" w:rsidDel="00D10B12">
                  <w:rPr>
                    <w:b/>
                    <w:bCs/>
                    <w:lang w:val="da-DK"/>
                  </w:rPr>
                  <w:delText>STT</w:delText>
                </w:r>
                <w:bookmarkStart w:id="24484" w:name="_Toc531570989"/>
                <w:bookmarkStart w:id="24485" w:name="_Toc531574837"/>
                <w:bookmarkStart w:id="24486" w:name="_Toc531578578"/>
                <w:bookmarkStart w:id="24487" w:name="_Toc531582316"/>
                <w:bookmarkEnd w:id="24484"/>
                <w:bookmarkEnd w:id="24485"/>
                <w:bookmarkEnd w:id="24486"/>
                <w:bookmarkEnd w:id="24487"/>
              </w:del>
            </w:ins>
          </w:p>
        </w:tc>
        <w:tc>
          <w:tcPr>
            <w:tcW w:w="1820" w:type="dxa"/>
            <w:noWrap/>
            <w:vAlign w:val="center"/>
            <w:hideMark/>
          </w:tcPr>
          <w:p w14:paraId="62C6DEA2" w14:textId="61A405FB" w:rsidR="00FD2E65" w:rsidRPr="001856AA" w:rsidDel="00D10B12" w:rsidRDefault="00FD2E65" w:rsidP="00D10B12">
            <w:pPr>
              <w:spacing w:line="288" w:lineRule="auto"/>
              <w:contextualSpacing/>
              <w:jc w:val="center"/>
              <w:rPr>
                <w:ins w:id="24488" w:author="phuong vu" w:date="2018-11-23T14:17:00Z"/>
                <w:del w:id="24489" w:author="Tran Huan" w:date="2018-12-03T01:22:00Z"/>
                <w:b/>
                <w:bCs/>
              </w:rPr>
              <w:pPrChange w:id="24490" w:author="Tran Huan" w:date="2018-12-03T01:23:00Z">
                <w:pPr>
                  <w:spacing w:line="276" w:lineRule="auto"/>
                  <w:jc w:val="center"/>
                </w:pPr>
              </w:pPrChange>
            </w:pPr>
            <w:ins w:id="24491" w:author="phuong vu" w:date="2018-11-23T14:17:00Z">
              <w:del w:id="24492" w:author="Tran Huan" w:date="2018-12-03T01:22:00Z">
                <w:r w:rsidRPr="001856AA" w:rsidDel="00D10B12">
                  <w:rPr>
                    <w:b/>
                    <w:bCs/>
                    <w:lang w:val="da-DK"/>
                  </w:rPr>
                  <w:delText>Tên trường</w:delText>
                </w:r>
                <w:bookmarkStart w:id="24493" w:name="_Toc531570990"/>
                <w:bookmarkStart w:id="24494" w:name="_Toc531574838"/>
                <w:bookmarkStart w:id="24495" w:name="_Toc531578579"/>
                <w:bookmarkStart w:id="24496" w:name="_Toc531582317"/>
                <w:bookmarkEnd w:id="24493"/>
                <w:bookmarkEnd w:id="24494"/>
                <w:bookmarkEnd w:id="24495"/>
                <w:bookmarkEnd w:id="24496"/>
              </w:del>
            </w:ins>
          </w:p>
        </w:tc>
        <w:tc>
          <w:tcPr>
            <w:tcW w:w="1300" w:type="dxa"/>
            <w:noWrap/>
            <w:vAlign w:val="center"/>
            <w:hideMark/>
          </w:tcPr>
          <w:p w14:paraId="0257C86B" w14:textId="3BF54EF7" w:rsidR="00FD2E65" w:rsidRPr="001856AA" w:rsidDel="00D10B12" w:rsidRDefault="00FD2E65" w:rsidP="00D10B12">
            <w:pPr>
              <w:spacing w:line="288" w:lineRule="auto"/>
              <w:contextualSpacing/>
              <w:jc w:val="center"/>
              <w:rPr>
                <w:ins w:id="24497" w:author="phuong vu" w:date="2018-11-23T14:17:00Z"/>
                <w:del w:id="24498" w:author="Tran Huan" w:date="2018-12-03T01:22:00Z"/>
                <w:b/>
                <w:bCs/>
              </w:rPr>
              <w:pPrChange w:id="24499" w:author="Tran Huan" w:date="2018-12-03T01:23:00Z">
                <w:pPr>
                  <w:spacing w:line="276" w:lineRule="auto"/>
                  <w:jc w:val="center"/>
                </w:pPr>
              </w:pPrChange>
            </w:pPr>
            <w:ins w:id="24500" w:author="phuong vu" w:date="2018-11-23T14:17:00Z">
              <w:del w:id="24501" w:author="Tran Huan" w:date="2018-12-03T01:22:00Z">
                <w:r w:rsidRPr="001856AA" w:rsidDel="00D10B12">
                  <w:rPr>
                    <w:b/>
                    <w:bCs/>
                    <w:lang w:val="da-DK"/>
                  </w:rPr>
                  <w:delText>Kiểu</w:delText>
                </w:r>
                <w:bookmarkStart w:id="24502" w:name="_Toc531570991"/>
                <w:bookmarkStart w:id="24503" w:name="_Toc531574839"/>
                <w:bookmarkStart w:id="24504" w:name="_Toc531578580"/>
                <w:bookmarkStart w:id="24505" w:name="_Toc531582318"/>
                <w:bookmarkEnd w:id="24502"/>
                <w:bookmarkEnd w:id="24503"/>
                <w:bookmarkEnd w:id="24504"/>
                <w:bookmarkEnd w:id="24505"/>
              </w:del>
            </w:ins>
          </w:p>
        </w:tc>
        <w:tc>
          <w:tcPr>
            <w:tcW w:w="1098" w:type="dxa"/>
            <w:noWrap/>
            <w:vAlign w:val="center"/>
            <w:hideMark/>
          </w:tcPr>
          <w:p w14:paraId="7CB062FF" w14:textId="1956EE8C" w:rsidR="00FD2E65" w:rsidRPr="001856AA" w:rsidDel="00D10B12" w:rsidRDefault="00FD2E65" w:rsidP="00D10B12">
            <w:pPr>
              <w:spacing w:line="288" w:lineRule="auto"/>
              <w:contextualSpacing/>
              <w:jc w:val="center"/>
              <w:rPr>
                <w:ins w:id="24506" w:author="phuong vu" w:date="2018-11-23T14:17:00Z"/>
                <w:del w:id="24507" w:author="Tran Huan" w:date="2018-12-03T01:22:00Z"/>
                <w:b/>
                <w:bCs/>
              </w:rPr>
              <w:pPrChange w:id="24508" w:author="Tran Huan" w:date="2018-12-03T01:23:00Z">
                <w:pPr>
                  <w:spacing w:line="276" w:lineRule="auto"/>
                  <w:jc w:val="center"/>
                </w:pPr>
              </w:pPrChange>
            </w:pPr>
            <w:ins w:id="24509" w:author="phuong vu" w:date="2018-11-23T14:17:00Z">
              <w:del w:id="24510" w:author="Tran Huan" w:date="2018-12-03T01:22:00Z">
                <w:r w:rsidRPr="001856AA" w:rsidDel="00D10B12">
                  <w:rPr>
                    <w:b/>
                    <w:bCs/>
                    <w:lang w:val="da-DK"/>
                  </w:rPr>
                  <w:delText>Chấp nhận Null</w:delText>
                </w:r>
                <w:bookmarkStart w:id="24511" w:name="_Toc531570992"/>
                <w:bookmarkStart w:id="24512" w:name="_Toc531574840"/>
                <w:bookmarkStart w:id="24513" w:name="_Toc531578581"/>
                <w:bookmarkStart w:id="24514" w:name="_Toc531582319"/>
                <w:bookmarkEnd w:id="24511"/>
                <w:bookmarkEnd w:id="24512"/>
                <w:bookmarkEnd w:id="24513"/>
                <w:bookmarkEnd w:id="24514"/>
              </w:del>
            </w:ins>
          </w:p>
        </w:tc>
        <w:tc>
          <w:tcPr>
            <w:tcW w:w="838" w:type="dxa"/>
            <w:noWrap/>
            <w:vAlign w:val="center"/>
            <w:hideMark/>
          </w:tcPr>
          <w:p w14:paraId="15D2BE56" w14:textId="1AF5AADB" w:rsidR="00FD2E65" w:rsidRPr="001856AA" w:rsidDel="00D10B12" w:rsidRDefault="00FD2E65" w:rsidP="00D10B12">
            <w:pPr>
              <w:spacing w:line="288" w:lineRule="auto"/>
              <w:contextualSpacing/>
              <w:jc w:val="center"/>
              <w:rPr>
                <w:ins w:id="24515" w:author="phuong vu" w:date="2018-11-23T14:17:00Z"/>
                <w:del w:id="24516" w:author="Tran Huan" w:date="2018-12-03T01:22:00Z"/>
                <w:b/>
                <w:bCs/>
              </w:rPr>
              <w:pPrChange w:id="24517" w:author="Tran Huan" w:date="2018-12-03T01:23:00Z">
                <w:pPr>
                  <w:spacing w:line="276" w:lineRule="auto"/>
                  <w:jc w:val="center"/>
                </w:pPr>
              </w:pPrChange>
            </w:pPr>
            <w:ins w:id="24518" w:author="phuong vu" w:date="2018-11-23T14:17:00Z">
              <w:del w:id="24519" w:author="Tran Huan" w:date="2018-12-03T01:22:00Z">
                <w:r w:rsidRPr="001856AA" w:rsidDel="00D10B12">
                  <w:rPr>
                    <w:b/>
                    <w:bCs/>
                    <w:lang w:val="da-DK"/>
                  </w:rPr>
                  <w:delText>Khóa chính</w:delText>
                </w:r>
                <w:bookmarkStart w:id="24520" w:name="_Toc531570993"/>
                <w:bookmarkStart w:id="24521" w:name="_Toc531574841"/>
                <w:bookmarkStart w:id="24522" w:name="_Toc531578582"/>
                <w:bookmarkStart w:id="24523" w:name="_Toc531582320"/>
                <w:bookmarkEnd w:id="24520"/>
                <w:bookmarkEnd w:id="24521"/>
                <w:bookmarkEnd w:id="24522"/>
                <w:bookmarkEnd w:id="24523"/>
              </w:del>
            </w:ins>
          </w:p>
        </w:tc>
        <w:tc>
          <w:tcPr>
            <w:tcW w:w="823" w:type="dxa"/>
            <w:noWrap/>
            <w:vAlign w:val="center"/>
            <w:hideMark/>
          </w:tcPr>
          <w:p w14:paraId="50DCB0CC" w14:textId="0EE4D507" w:rsidR="00FD2E65" w:rsidRPr="001856AA" w:rsidDel="00D10B12" w:rsidRDefault="00FD2E65" w:rsidP="00D10B12">
            <w:pPr>
              <w:spacing w:line="288" w:lineRule="auto"/>
              <w:contextualSpacing/>
              <w:jc w:val="center"/>
              <w:rPr>
                <w:ins w:id="24524" w:author="phuong vu" w:date="2018-11-23T14:17:00Z"/>
                <w:del w:id="24525" w:author="Tran Huan" w:date="2018-12-03T01:22:00Z"/>
                <w:b/>
                <w:bCs/>
              </w:rPr>
              <w:pPrChange w:id="24526" w:author="Tran Huan" w:date="2018-12-03T01:23:00Z">
                <w:pPr>
                  <w:spacing w:line="276" w:lineRule="auto"/>
                  <w:jc w:val="center"/>
                </w:pPr>
              </w:pPrChange>
            </w:pPr>
            <w:ins w:id="24527" w:author="phuong vu" w:date="2018-11-23T14:17:00Z">
              <w:del w:id="24528" w:author="Tran Huan" w:date="2018-12-03T01:22:00Z">
                <w:r w:rsidRPr="001856AA" w:rsidDel="00D10B12">
                  <w:rPr>
                    <w:b/>
                    <w:bCs/>
                    <w:lang w:val="da-DK"/>
                  </w:rPr>
                  <w:delText>Khóa ngoại</w:delText>
                </w:r>
                <w:bookmarkStart w:id="24529" w:name="_Toc531570994"/>
                <w:bookmarkStart w:id="24530" w:name="_Toc531574842"/>
                <w:bookmarkStart w:id="24531" w:name="_Toc531578583"/>
                <w:bookmarkStart w:id="24532" w:name="_Toc531582321"/>
                <w:bookmarkEnd w:id="24529"/>
                <w:bookmarkEnd w:id="24530"/>
                <w:bookmarkEnd w:id="24531"/>
                <w:bookmarkEnd w:id="24532"/>
              </w:del>
            </w:ins>
          </w:p>
        </w:tc>
        <w:tc>
          <w:tcPr>
            <w:tcW w:w="2228" w:type="dxa"/>
            <w:noWrap/>
            <w:vAlign w:val="center"/>
            <w:hideMark/>
          </w:tcPr>
          <w:p w14:paraId="3D776DDB" w14:textId="3888B79E" w:rsidR="00FD2E65" w:rsidRPr="001856AA" w:rsidDel="00D10B12" w:rsidRDefault="00FD2E65" w:rsidP="00D10B12">
            <w:pPr>
              <w:spacing w:line="288" w:lineRule="auto"/>
              <w:ind w:right="226"/>
              <w:contextualSpacing/>
              <w:jc w:val="center"/>
              <w:rPr>
                <w:ins w:id="24533" w:author="phuong vu" w:date="2018-11-23T14:17:00Z"/>
                <w:del w:id="24534" w:author="Tran Huan" w:date="2018-12-03T01:22:00Z"/>
                <w:b/>
                <w:bCs/>
              </w:rPr>
              <w:pPrChange w:id="24535" w:author="Tran Huan" w:date="2018-12-03T01:23:00Z">
                <w:pPr>
                  <w:spacing w:line="276" w:lineRule="auto"/>
                  <w:ind w:right="226"/>
                  <w:jc w:val="center"/>
                </w:pPr>
              </w:pPrChange>
            </w:pPr>
            <w:ins w:id="24536" w:author="phuong vu" w:date="2018-11-23T14:17:00Z">
              <w:del w:id="24537" w:author="Tran Huan" w:date="2018-12-03T01:22:00Z">
                <w:r w:rsidRPr="001856AA" w:rsidDel="00D10B12">
                  <w:rPr>
                    <w:b/>
                    <w:bCs/>
                    <w:lang w:val="da-DK"/>
                  </w:rPr>
                  <w:delText>Mô tả</w:delText>
                </w:r>
                <w:bookmarkStart w:id="24538" w:name="_Toc531570995"/>
                <w:bookmarkStart w:id="24539" w:name="_Toc531574843"/>
                <w:bookmarkStart w:id="24540" w:name="_Toc531578584"/>
                <w:bookmarkStart w:id="24541" w:name="_Toc531582322"/>
                <w:bookmarkEnd w:id="24538"/>
                <w:bookmarkEnd w:id="24539"/>
                <w:bookmarkEnd w:id="24540"/>
                <w:bookmarkEnd w:id="24541"/>
              </w:del>
            </w:ins>
          </w:p>
        </w:tc>
        <w:bookmarkStart w:id="24542" w:name="_Toc531570996"/>
        <w:bookmarkStart w:id="24543" w:name="_Toc531574844"/>
        <w:bookmarkStart w:id="24544" w:name="_Toc531578585"/>
        <w:bookmarkStart w:id="24545" w:name="_Toc531582323"/>
        <w:bookmarkEnd w:id="24542"/>
        <w:bookmarkEnd w:id="24543"/>
        <w:bookmarkEnd w:id="24544"/>
        <w:bookmarkEnd w:id="24545"/>
      </w:tr>
      <w:tr w:rsidR="00FD2E65" w:rsidRPr="001856AA" w:rsidDel="00D10B12" w14:paraId="0EE647D3" w14:textId="72FBD813" w:rsidTr="00376EE3">
        <w:trPr>
          <w:trHeight w:val="300"/>
          <w:ins w:id="24546" w:author="phuong vu" w:date="2018-11-23T14:17:00Z"/>
          <w:del w:id="24547" w:author="Tran Huan" w:date="2018-12-03T01:22:00Z"/>
        </w:trPr>
        <w:tc>
          <w:tcPr>
            <w:tcW w:w="708" w:type="dxa"/>
            <w:noWrap/>
            <w:vAlign w:val="center"/>
            <w:hideMark/>
          </w:tcPr>
          <w:p w14:paraId="0478018A" w14:textId="3F9E06E9" w:rsidR="00FD2E65" w:rsidRPr="00FD2760" w:rsidDel="00D10B12" w:rsidRDefault="00FD2E65" w:rsidP="00D10B12">
            <w:pPr>
              <w:spacing w:line="288" w:lineRule="auto"/>
              <w:contextualSpacing/>
              <w:jc w:val="center"/>
              <w:rPr>
                <w:ins w:id="24548" w:author="phuong vu" w:date="2018-11-23T14:17:00Z"/>
                <w:del w:id="24549" w:author="Tran Huan" w:date="2018-12-03T01:22:00Z"/>
              </w:rPr>
              <w:pPrChange w:id="24550" w:author="Tran Huan" w:date="2018-12-03T01:23:00Z">
                <w:pPr>
                  <w:spacing w:line="276" w:lineRule="auto"/>
                  <w:jc w:val="center"/>
                </w:pPr>
              </w:pPrChange>
            </w:pPr>
            <w:ins w:id="24551" w:author="phuong vu" w:date="2018-11-23T14:17:00Z">
              <w:del w:id="24552" w:author="Tran Huan" w:date="2018-12-03T01:22:00Z">
                <w:r w:rsidRPr="00FD2760" w:rsidDel="00D10B12">
                  <w:delText>1</w:delText>
                </w:r>
                <w:bookmarkStart w:id="24553" w:name="_Toc531570997"/>
                <w:bookmarkStart w:id="24554" w:name="_Toc531574845"/>
                <w:bookmarkStart w:id="24555" w:name="_Toc531578586"/>
                <w:bookmarkStart w:id="24556" w:name="_Toc531582324"/>
                <w:bookmarkEnd w:id="24553"/>
                <w:bookmarkEnd w:id="24554"/>
                <w:bookmarkEnd w:id="24555"/>
                <w:bookmarkEnd w:id="24556"/>
              </w:del>
            </w:ins>
          </w:p>
        </w:tc>
        <w:tc>
          <w:tcPr>
            <w:tcW w:w="1820" w:type="dxa"/>
            <w:noWrap/>
            <w:hideMark/>
          </w:tcPr>
          <w:p w14:paraId="0ADFBFD0" w14:textId="2C7BE24D" w:rsidR="00FD2E65" w:rsidRPr="00FD2760" w:rsidDel="00D10B12" w:rsidRDefault="00FD2E65" w:rsidP="00D10B12">
            <w:pPr>
              <w:spacing w:line="288" w:lineRule="auto"/>
              <w:contextualSpacing/>
              <w:rPr>
                <w:ins w:id="24557" w:author="phuong vu" w:date="2018-11-23T14:17:00Z"/>
                <w:del w:id="24558" w:author="Tran Huan" w:date="2018-12-03T01:22:00Z"/>
              </w:rPr>
              <w:pPrChange w:id="24559" w:author="Tran Huan" w:date="2018-12-03T01:23:00Z">
                <w:pPr>
                  <w:spacing w:line="276" w:lineRule="auto"/>
                </w:pPr>
              </w:pPrChange>
            </w:pPr>
            <w:ins w:id="24560" w:author="phuong vu" w:date="2018-11-23T14:17:00Z">
              <w:del w:id="24561" w:author="Tran Huan" w:date="2018-12-03T01:22:00Z">
                <w:r w:rsidRPr="00FD2760" w:rsidDel="00D10B12">
                  <w:delText>id</w:delText>
                </w:r>
                <w:bookmarkStart w:id="24562" w:name="_Toc531570998"/>
                <w:bookmarkStart w:id="24563" w:name="_Toc531574846"/>
                <w:bookmarkStart w:id="24564" w:name="_Toc531578587"/>
                <w:bookmarkStart w:id="24565" w:name="_Toc531582325"/>
                <w:bookmarkEnd w:id="24562"/>
                <w:bookmarkEnd w:id="24563"/>
                <w:bookmarkEnd w:id="24564"/>
                <w:bookmarkEnd w:id="24565"/>
              </w:del>
            </w:ins>
          </w:p>
        </w:tc>
        <w:tc>
          <w:tcPr>
            <w:tcW w:w="1300" w:type="dxa"/>
            <w:noWrap/>
            <w:hideMark/>
          </w:tcPr>
          <w:p w14:paraId="44CE3646" w14:textId="27A56CA8" w:rsidR="00FD2E65" w:rsidRPr="00FD2760" w:rsidDel="00D10B12" w:rsidRDefault="00FD2E65" w:rsidP="00D10B12">
            <w:pPr>
              <w:spacing w:line="288" w:lineRule="auto"/>
              <w:contextualSpacing/>
              <w:rPr>
                <w:ins w:id="24566" w:author="phuong vu" w:date="2018-11-23T14:17:00Z"/>
                <w:del w:id="24567" w:author="Tran Huan" w:date="2018-12-03T01:22:00Z"/>
              </w:rPr>
              <w:pPrChange w:id="24568" w:author="Tran Huan" w:date="2018-12-03T01:23:00Z">
                <w:pPr>
                  <w:spacing w:line="276" w:lineRule="auto"/>
                </w:pPr>
              </w:pPrChange>
            </w:pPr>
            <w:ins w:id="24569" w:author="phuong vu" w:date="2018-11-23T14:17:00Z">
              <w:del w:id="24570" w:author="Tran Huan" w:date="2018-12-03T01:22:00Z">
                <w:r w:rsidRPr="00FD2760" w:rsidDel="00D10B12">
                  <w:delText>numeric</w:delText>
                </w:r>
                <w:bookmarkStart w:id="24571" w:name="_Toc531570999"/>
                <w:bookmarkStart w:id="24572" w:name="_Toc531574847"/>
                <w:bookmarkStart w:id="24573" w:name="_Toc531578588"/>
                <w:bookmarkStart w:id="24574" w:name="_Toc531582326"/>
                <w:bookmarkEnd w:id="24571"/>
                <w:bookmarkEnd w:id="24572"/>
                <w:bookmarkEnd w:id="24573"/>
                <w:bookmarkEnd w:id="24574"/>
              </w:del>
            </w:ins>
          </w:p>
        </w:tc>
        <w:tc>
          <w:tcPr>
            <w:tcW w:w="1098" w:type="dxa"/>
            <w:noWrap/>
            <w:vAlign w:val="center"/>
            <w:hideMark/>
          </w:tcPr>
          <w:p w14:paraId="3604FF9C" w14:textId="104623DA" w:rsidR="00FD2E65" w:rsidRPr="00FD2760" w:rsidDel="00D10B12" w:rsidRDefault="00FD2E65" w:rsidP="00D10B12">
            <w:pPr>
              <w:spacing w:line="288" w:lineRule="auto"/>
              <w:contextualSpacing/>
              <w:jc w:val="center"/>
              <w:rPr>
                <w:ins w:id="24575" w:author="phuong vu" w:date="2018-11-23T14:17:00Z"/>
                <w:del w:id="24576" w:author="Tran Huan" w:date="2018-12-03T01:22:00Z"/>
              </w:rPr>
              <w:pPrChange w:id="24577" w:author="Tran Huan" w:date="2018-12-03T01:23:00Z">
                <w:pPr>
                  <w:spacing w:line="276" w:lineRule="auto"/>
                  <w:jc w:val="center"/>
                </w:pPr>
              </w:pPrChange>
            </w:pPr>
            <w:bookmarkStart w:id="24578" w:name="_Toc531571000"/>
            <w:bookmarkStart w:id="24579" w:name="_Toc531574848"/>
            <w:bookmarkStart w:id="24580" w:name="_Toc531578589"/>
            <w:bookmarkStart w:id="24581" w:name="_Toc531582327"/>
            <w:bookmarkEnd w:id="24578"/>
            <w:bookmarkEnd w:id="24579"/>
            <w:bookmarkEnd w:id="24580"/>
            <w:bookmarkEnd w:id="24581"/>
          </w:p>
        </w:tc>
        <w:tc>
          <w:tcPr>
            <w:tcW w:w="838" w:type="dxa"/>
            <w:noWrap/>
            <w:vAlign w:val="center"/>
            <w:hideMark/>
          </w:tcPr>
          <w:p w14:paraId="78CED7E3" w14:textId="6DDA2C39" w:rsidR="00FD2E65" w:rsidRPr="00FD2760" w:rsidDel="00D10B12" w:rsidRDefault="00FD2E65" w:rsidP="00D10B12">
            <w:pPr>
              <w:spacing w:line="288" w:lineRule="auto"/>
              <w:contextualSpacing/>
              <w:jc w:val="center"/>
              <w:rPr>
                <w:ins w:id="24582" w:author="phuong vu" w:date="2018-11-23T14:17:00Z"/>
                <w:del w:id="24583" w:author="Tran Huan" w:date="2018-12-03T01:22:00Z"/>
              </w:rPr>
              <w:pPrChange w:id="24584" w:author="Tran Huan" w:date="2018-12-03T01:23:00Z">
                <w:pPr>
                  <w:spacing w:line="276" w:lineRule="auto"/>
                  <w:jc w:val="center"/>
                </w:pPr>
              </w:pPrChange>
            </w:pPr>
            <w:ins w:id="24585" w:author="phuong vu" w:date="2018-11-23T14:17:00Z">
              <w:del w:id="24586" w:author="Tran Huan" w:date="2018-12-03T01:22:00Z">
                <w:r w:rsidRPr="00FD2760" w:rsidDel="00D10B12">
                  <w:delText>X</w:delText>
                </w:r>
                <w:bookmarkStart w:id="24587" w:name="_Toc531571001"/>
                <w:bookmarkStart w:id="24588" w:name="_Toc531574849"/>
                <w:bookmarkStart w:id="24589" w:name="_Toc531578590"/>
                <w:bookmarkStart w:id="24590" w:name="_Toc531582328"/>
                <w:bookmarkEnd w:id="24587"/>
                <w:bookmarkEnd w:id="24588"/>
                <w:bookmarkEnd w:id="24589"/>
                <w:bookmarkEnd w:id="24590"/>
              </w:del>
            </w:ins>
          </w:p>
        </w:tc>
        <w:tc>
          <w:tcPr>
            <w:tcW w:w="823" w:type="dxa"/>
            <w:noWrap/>
            <w:vAlign w:val="center"/>
            <w:hideMark/>
          </w:tcPr>
          <w:p w14:paraId="323D25F6" w14:textId="65DF723A" w:rsidR="00FD2E65" w:rsidRPr="00FD2760" w:rsidDel="00D10B12" w:rsidRDefault="00FD2E65" w:rsidP="00D10B12">
            <w:pPr>
              <w:spacing w:line="288" w:lineRule="auto"/>
              <w:contextualSpacing/>
              <w:jc w:val="center"/>
              <w:rPr>
                <w:ins w:id="24591" w:author="phuong vu" w:date="2018-11-23T14:17:00Z"/>
                <w:del w:id="24592" w:author="Tran Huan" w:date="2018-12-03T01:22:00Z"/>
              </w:rPr>
              <w:pPrChange w:id="24593" w:author="Tran Huan" w:date="2018-12-03T01:23:00Z">
                <w:pPr>
                  <w:spacing w:line="276" w:lineRule="auto"/>
                  <w:jc w:val="center"/>
                </w:pPr>
              </w:pPrChange>
            </w:pPr>
            <w:bookmarkStart w:id="24594" w:name="_Toc531571002"/>
            <w:bookmarkStart w:id="24595" w:name="_Toc531574850"/>
            <w:bookmarkStart w:id="24596" w:name="_Toc531578591"/>
            <w:bookmarkStart w:id="24597" w:name="_Toc531582329"/>
            <w:bookmarkEnd w:id="24594"/>
            <w:bookmarkEnd w:id="24595"/>
            <w:bookmarkEnd w:id="24596"/>
            <w:bookmarkEnd w:id="24597"/>
          </w:p>
        </w:tc>
        <w:tc>
          <w:tcPr>
            <w:tcW w:w="2228" w:type="dxa"/>
            <w:noWrap/>
            <w:hideMark/>
          </w:tcPr>
          <w:p w14:paraId="6EE62A00" w14:textId="29DF34DD" w:rsidR="00FD2E65" w:rsidRPr="00FD2760" w:rsidDel="00D10B12" w:rsidRDefault="00FD2E65" w:rsidP="00D10B12">
            <w:pPr>
              <w:spacing w:line="288" w:lineRule="auto"/>
              <w:contextualSpacing/>
              <w:rPr>
                <w:ins w:id="24598" w:author="phuong vu" w:date="2018-11-23T14:17:00Z"/>
                <w:del w:id="24599" w:author="Tran Huan" w:date="2018-12-03T01:22:00Z"/>
                <w:lang w:val="en-US"/>
              </w:rPr>
              <w:pPrChange w:id="24600" w:author="Tran Huan" w:date="2018-12-03T01:23:00Z">
                <w:pPr>
                  <w:spacing w:line="276" w:lineRule="auto"/>
                </w:pPr>
              </w:pPrChange>
            </w:pPr>
            <w:ins w:id="24601" w:author="phuong vu" w:date="2018-11-23T14:17:00Z">
              <w:del w:id="24602" w:author="Tran Huan" w:date="2018-12-03T01:22:00Z">
                <w:r w:rsidRPr="00FD2760" w:rsidDel="00D10B12">
                  <w:delText>ID</w:delText>
                </w:r>
                <w:bookmarkStart w:id="24603" w:name="_Toc531571003"/>
                <w:bookmarkStart w:id="24604" w:name="_Toc531574851"/>
                <w:bookmarkStart w:id="24605" w:name="_Toc531578592"/>
                <w:bookmarkStart w:id="24606" w:name="_Toc531582330"/>
                <w:bookmarkEnd w:id="24603"/>
                <w:bookmarkEnd w:id="24604"/>
                <w:bookmarkEnd w:id="24605"/>
                <w:bookmarkEnd w:id="24606"/>
              </w:del>
            </w:ins>
          </w:p>
        </w:tc>
        <w:bookmarkStart w:id="24607" w:name="_Toc531571004"/>
        <w:bookmarkStart w:id="24608" w:name="_Toc531574852"/>
        <w:bookmarkStart w:id="24609" w:name="_Toc531578593"/>
        <w:bookmarkStart w:id="24610" w:name="_Toc531582331"/>
        <w:bookmarkEnd w:id="24607"/>
        <w:bookmarkEnd w:id="24608"/>
        <w:bookmarkEnd w:id="24609"/>
        <w:bookmarkEnd w:id="24610"/>
      </w:tr>
      <w:tr w:rsidR="00FD2E65" w:rsidRPr="001856AA" w:rsidDel="00D10B12" w14:paraId="1E20F3D0" w14:textId="60530964" w:rsidTr="00376EE3">
        <w:trPr>
          <w:trHeight w:val="300"/>
          <w:ins w:id="24611" w:author="phuong vu" w:date="2018-11-23T14:17:00Z"/>
          <w:del w:id="24612" w:author="Tran Huan" w:date="2018-12-03T01:22:00Z"/>
        </w:trPr>
        <w:tc>
          <w:tcPr>
            <w:tcW w:w="708" w:type="dxa"/>
            <w:noWrap/>
            <w:vAlign w:val="center"/>
            <w:hideMark/>
          </w:tcPr>
          <w:p w14:paraId="335E2D04" w14:textId="429D5048" w:rsidR="00FD2E65" w:rsidRPr="00FD2760" w:rsidDel="00D10B12" w:rsidRDefault="00FD2E65" w:rsidP="00D10B12">
            <w:pPr>
              <w:spacing w:line="288" w:lineRule="auto"/>
              <w:contextualSpacing/>
              <w:jc w:val="center"/>
              <w:rPr>
                <w:ins w:id="24613" w:author="phuong vu" w:date="2018-11-23T14:17:00Z"/>
                <w:del w:id="24614" w:author="Tran Huan" w:date="2018-12-03T01:22:00Z"/>
              </w:rPr>
              <w:pPrChange w:id="24615" w:author="Tran Huan" w:date="2018-12-03T01:23:00Z">
                <w:pPr>
                  <w:spacing w:line="276" w:lineRule="auto"/>
                  <w:jc w:val="center"/>
                </w:pPr>
              </w:pPrChange>
            </w:pPr>
            <w:ins w:id="24616" w:author="phuong vu" w:date="2018-11-23T14:17:00Z">
              <w:del w:id="24617" w:author="Tran Huan" w:date="2018-12-03T01:22:00Z">
                <w:r w:rsidRPr="00FD2760" w:rsidDel="00D10B12">
                  <w:delText>2</w:delText>
                </w:r>
                <w:bookmarkStart w:id="24618" w:name="_Toc531571005"/>
                <w:bookmarkStart w:id="24619" w:name="_Toc531574853"/>
                <w:bookmarkStart w:id="24620" w:name="_Toc531578594"/>
                <w:bookmarkStart w:id="24621" w:name="_Toc531582332"/>
                <w:bookmarkEnd w:id="24618"/>
                <w:bookmarkEnd w:id="24619"/>
                <w:bookmarkEnd w:id="24620"/>
                <w:bookmarkEnd w:id="24621"/>
              </w:del>
            </w:ins>
          </w:p>
        </w:tc>
        <w:tc>
          <w:tcPr>
            <w:tcW w:w="1820" w:type="dxa"/>
            <w:noWrap/>
            <w:hideMark/>
          </w:tcPr>
          <w:p w14:paraId="3EF1B13E" w14:textId="3E5C21AF" w:rsidR="00FD2E65" w:rsidRPr="00FD2760" w:rsidDel="00D10B12" w:rsidRDefault="00FD2E65" w:rsidP="00D10B12">
            <w:pPr>
              <w:spacing w:line="288" w:lineRule="auto"/>
              <w:contextualSpacing/>
              <w:rPr>
                <w:ins w:id="24622" w:author="phuong vu" w:date="2018-11-23T14:17:00Z"/>
                <w:del w:id="24623" w:author="Tran Huan" w:date="2018-12-03T01:22:00Z"/>
                <w:lang w:val="en-US"/>
              </w:rPr>
              <w:pPrChange w:id="24624" w:author="Tran Huan" w:date="2018-12-03T01:23:00Z">
                <w:pPr>
                  <w:spacing w:line="276" w:lineRule="auto"/>
                </w:pPr>
              </w:pPrChange>
            </w:pPr>
            <w:ins w:id="24625" w:author="phuong vu" w:date="2018-11-23T14:17:00Z">
              <w:del w:id="24626" w:author="Tran Huan" w:date="2018-12-03T01:22:00Z">
                <w:r w:rsidDel="00D10B12">
                  <w:rPr>
                    <w:lang w:val="en-US"/>
                  </w:rPr>
                  <w:delText>service</w:delText>
                </w:r>
                <w:r w:rsidRPr="00FD2760" w:rsidDel="00D10B12">
                  <w:delText>_</w:delText>
                </w:r>
                <w:r w:rsidDel="00D10B12">
                  <w:rPr>
                    <w:lang w:val="en-US"/>
                  </w:rPr>
                  <w:delText>type_name</w:delText>
                </w:r>
                <w:bookmarkStart w:id="24627" w:name="_Toc531571006"/>
                <w:bookmarkStart w:id="24628" w:name="_Toc531574854"/>
                <w:bookmarkStart w:id="24629" w:name="_Toc531578595"/>
                <w:bookmarkStart w:id="24630" w:name="_Toc531582333"/>
                <w:bookmarkEnd w:id="24627"/>
                <w:bookmarkEnd w:id="24628"/>
                <w:bookmarkEnd w:id="24629"/>
                <w:bookmarkEnd w:id="24630"/>
              </w:del>
            </w:ins>
          </w:p>
        </w:tc>
        <w:tc>
          <w:tcPr>
            <w:tcW w:w="1300" w:type="dxa"/>
            <w:noWrap/>
            <w:hideMark/>
          </w:tcPr>
          <w:p w14:paraId="5929799A" w14:textId="5C38A22F" w:rsidR="00FD2E65" w:rsidRPr="00FD2760" w:rsidDel="00D10B12" w:rsidRDefault="00FD2E65" w:rsidP="00D10B12">
            <w:pPr>
              <w:spacing w:line="288" w:lineRule="auto"/>
              <w:contextualSpacing/>
              <w:rPr>
                <w:ins w:id="24631" w:author="phuong vu" w:date="2018-11-23T14:17:00Z"/>
                <w:del w:id="24632" w:author="Tran Huan" w:date="2018-12-03T01:22:00Z"/>
                <w:lang w:val="en-US"/>
              </w:rPr>
              <w:pPrChange w:id="24633" w:author="Tran Huan" w:date="2018-12-03T01:23:00Z">
                <w:pPr>
                  <w:spacing w:line="276" w:lineRule="auto"/>
                </w:pPr>
              </w:pPrChange>
            </w:pPr>
            <w:ins w:id="24634" w:author="phuong vu" w:date="2018-11-23T14:19:00Z">
              <w:del w:id="24635" w:author="Tran Huan" w:date="2018-12-03T01:22:00Z">
                <w:r w:rsidRPr="00FD2760" w:rsidDel="00D10B12">
                  <w:delText>character varying</w:delText>
                </w:r>
              </w:del>
            </w:ins>
            <w:bookmarkStart w:id="24636" w:name="_Toc531571007"/>
            <w:bookmarkStart w:id="24637" w:name="_Toc531574855"/>
            <w:bookmarkStart w:id="24638" w:name="_Toc531578596"/>
            <w:bookmarkStart w:id="24639" w:name="_Toc531582334"/>
            <w:bookmarkEnd w:id="24636"/>
            <w:bookmarkEnd w:id="24637"/>
            <w:bookmarkEnd w:id="24638"/>
            <w:bookmarkEnd w:id="24639"/>
          </w:p>
        </w:tc>
        <w:tc>
          <w:tcPr>
            <w:tcW w:w="1098" w:type="dxa"/>
            <w:noWrap/>
            <w:vAlign w:val="center"/>
            <w:hideMark/>
          </w:tcPr>
          <w:p w14:paraId="272B003C" w14:textId="03B2BB9F" w:rsidR="00FD2E65" w:rsidRPr="00FD2760" w:rsidDel="00D10B12" w:rsidRDefault="00FD2E65" w:rsidP="00D10B12">
            <w:pPr>
              <w:spacing w:line="288" w:lineRule="auto"/>
              <w:contextualSpacing/>
              <w:jc w:val="center"/>
              <w:rPr>
                <w:ins w:id="24640" w:author="phuong vu" w:date="2018-11-23T14:17:00Z"/>
                <w:del w:id="24641" w:author="Tran Huan" w:date="2018-12-03T01:22:00Z"/>
              </w:rPr>
              <w:pPrChange w:id="24642" w:author="Tran Huan" w:date="2018-12-03T01:23:00Z">
                <w:pPr>
                  <w:spacing w:line="276" w:lineRule="auto"/>
                  <w:jc w:val="center"/>
                </w:pPr>
              </w:pPrChange>
            </w:pPr>
            <w:bookmarkStart w:id="24643" w:name="_Toc531571008"/>
            <w:bookmarkStart w:id="24644" w:name="_Toc531574856"/>
            <w:bookmarkStart w:id="24645" w:name="_Toc531578597"/>
            <w:bookmarkStart w:id="24646" w:name="_Toc531582335"/>
            <w:bookmarkEnd w:id="24643"/>
            <w:bookmarkEnd w:id="24644"/>
            <w:bookmarkEnd w:id="24645"/>
            <w:bookmarkEnd w:id="24646"/>
          </w:p>
        </w:tc>
        <w:tc>
          <w:tcPr>
            <w:tcW w:w="838" w:type="dxa"/>
            <w:noWrap/>
            <w:vAlign w:val="center"/>
            <w:hideMark/>
          </w:tcPr>
          <w:p w14:paraId="37B4B7DE" w14:textId="7AD46E5E" w:rsidR="00FD2E65" w:rsidRPr="00FD2760" w:rsidDel="00D10B12" w:rsidRDefault="00FD2E65" w:rsidP="00D10B12">
            <w:pPr>
              <w:spacing w:line="288" w:lineRule="auto"/>
              <w:contextualSpacing/>
              <w:jc w:val="center"/>
              <w:rPr>
                <w:ins w:id="24647" w:author="phuong vu" w:date="2018-11-23T14:17:00Z"/>
                <w:del w:id="24648" w:author="Tran Huan" w:date="2018-12-03T01:22:00Z"/>
              </w:rPr>
              <w:pPrChange w:id="24649" w:author="Tran Huan" w:date="2018-12-03T01:23:00Z">
                <w:pPr>
                  <w:spacing w:line="276" w:lineRule="auto"/>
                  <w:jc w:val="center"/>
                </w:pPr>
              </w:pPrChange>
            </w:pPr>
            <w:bookmarkStart w:id="24650" w:name="_Toc531571009"/>
            <w:bookmarkStart w:id="24651" w:name="_Toc531574857"/>
            <w:bookmarkStart w:id="24652" w:name="_Toc531578598"/>
            <w:bookmarkStart w:id="24653" w:name="_Toc531582336"/>
            <w:bookmarkEnd w:id="24650"/>
            <w:bookmarkEnd w:id="24651"/>
            <w:bookmarkEnd w:id="24652"/>
            <w:bookmarkEnd w:id="24653"/>
          </w:p>
        </w:tc>
        <w:tc>
          <w:tcPr>
            <w:tcW w:w="823" w:type="dxa"/>
            <w:noWrap/>
            <w:vAlign w:val="center"/>
            <w:hideMark/>
          </w:tcPr>
          <w:p w14:paraId="2AFE90B9" w14:textId="429B0169" w:rsidR="00FD2E65" w:rsidRPr="00FD2760" w:rsidDel="00D10B12" w:rsidRDefault="00FD2E65" w:rsidP="00D10B12">
            <w:pPr>
              <w:spacing w:line="288" w:lineRule="auto"/>
              <w:contextualSpacing/>
              <w:jc w:val="center"/>
              <w:rPr>
                <w:ins w:id="24654" w:author="phuong vu" w:date="2018-11-23T14:17:00Z"/>
                <w:del w:id="24655" w:author="Tran Huan" w:date="2018-12-03T01:22:00Z"/>
                <w:lang w:val="en-US"/>
              </w:rPr>
              <w:pPrChange w:id="24656" w:author="Tran Huan" w:date="2018-12-03T01:23:00Z">
                <w:pPr>
                  <w:spacing w:line="276" w:lineRule="auto"/>
                  <w:jc w:val="center"/>
                </w:pPr>
              </w:pPrChange>
            </w:pPr>
            <w:bookmarkStart w:id="24657" w:name="_Toc531571010"/>
            <w:bookmarkStart w:id="24658" w:name="_Toc531574858"/>
            <w:bookmarkStart w:id="24659" w:name="_Toc531578599"/>
            <w:bookmarkStart w:id="24660" w:name="_Toc531582337"/>
            <w:bookmarkEnd w:id="24657"/>
            <w:bookmarkEnd w:id="24658"/>
            <w:bookmarkEnd w:id="24659"/>
            <w:bookmarkEnd w:id="24660"/>
          </w:p>
        </w:tc>
        <w:tc>
          <w:tcPr>
            <w:tcW w:w="2228" w:type="dxa"/>
            <w:noWrap/>
            <w:hideMark/>
          </w:tcPr>
          <w:p w14:paraId="0302D138" w14:textId="5F732B5A" w:rsidR="00FD2E65" w:rsidRPr="00FD2760" w:rsidDel="00D10B12" w:rsidRDefault="00FD2E65" w:rsidP="00D10B12">
            <w:pPr>
              <w:spacing w:line="288" w:lineRule="auto"/>
              <w:contextualSpacing/>
              <w:rPr>
                <w:ins w:id="24661" w:author="phuong vu" w:date="2018-11-23T14:17:00Z"/>
                <w:del w:id="24662" w:author="Tran Huan" w:date="2018-12-03T01:22:00Z"/>
                <w:lang w:val="en-US"/>
              </w:rPr>
              <w:pPrChange w:id="24663" w:author="Tran Huan" w:date="2018-12-03T01:23:00Z">
                <w:pPr>
                  <w:spacing w:line="276" w:lineRule="auto"/>
                </w:pPr>
              </w:pPrChange>
            </w:pPr>
            <w:ins w:id="24664" w:author="phuong vu" w:date="2018-11-23T14:18:00Z">
              <w:del w:id="24665" w:author="Tran Huan" w:date="2018-12-03T01:22:00Z">
                <w:r w:rsidDel="00D10B12">
                  <w:rPr>
                    <w:lang w:val="en-US"/>
                  </w:rPr>
                  <w:delText>Tên dịch vụ</w:delText>
                </w:r>
              </w:del>
            </w:ins>
            <w:bookmarkStart w:id="24666" w:name="_Toc531571011"/>
            <w:bookmarkStart w:id="24667" w:name="_Toc531574859"/>
            <w:bookmarkStart w:id="24668" w:name="_Toc531578600"/>
            <w:bookmarkStart w:id="24669" w:name="_Toc531582338"/>
            <w:bookmarkEnd w:id="24666"/>
            <w:bookmarkEnd w:id="24667"/>
            <w:bookmarkEnd w:id="24668"/>
            <w:bookmarkEnd w:id="24669"/>
          </w:p>
        </w:tc>
        <w:bookmarkStart w:id="24670" w:name="_Toc531571012"/>
        <w:bookmarkStart w:id="24671" w:name="_Toc531574860"/>
        <w:bookmarkStart w:id="24672" w:name="_Toc531578601"/>
        <w:bookmarkStart w:id="24673" w:name="_Toc531582339"/>
        <w:bookmarkEnd w:id="24670"/>
        <w:bookmarkEnd w:id="24671"/>
        <w:bookmarkEnd w:id="24672"/>
        <w:bookmarkEnd w:id="24673"/>
      </w:tr>
      <w:tr w:rsidR="00FD2E65" w:rsidRPr="001856AA" w:rsidDel="00D10B12" w14:paraId="1FCAEAB7" w14:textId="6C55C88F" w:rsidTr="00376EE3">
        <w:trPr>
          <w:trHeight w:val="300"/>
          <w:ins w:id="24674" w:author="phuong vu" w:date="2018-11-23T14:17:00Z"/>
          <w:del w:id="24675" w:author="Tran Huan" w:date="2018-12-03T01:22:00Z"/>
        </w:trPr>
        <w:tc>
          <w:tcPr>
            <w:tcW w:w="708" w:type="dxa"/>
            <w:noWrap/>
            <w:vAlign w:val="center"/>
          </w:tcPr>
          <w:p w14:paraId="71363B51" w14:textId="3B581777" w:rsidR="00FD2E65" w:rsidRPr="00FD2760" w:rsidDel="00D10B12" w:rsidRDefault="00FD2E65" w:rsidP="00D10B12">
            <w:pPr>
              <w:spacing w:line="288" w:lineRule="auto"/>
              <w:contextualSpacing/>
              <w:jc w:val="center"/>
              <w:rPr>
                <w:ins w:id="24676" w:author="phuong vu" w:date="2018-11-23T14:17:00Z"/>
                <w:del w:id="24677" w:author="Tran Huan" w:date="2018-12-03T01:22:00Z"/>
                <w:lang w:val="en-US"/>
              </w:rPr>
              <w:pPrChange w:id="24678" w:author="Tran Huan" w:date="2018-12-03T01:23:00Z">
                <w:pPr>
                  <w:spacing w:line="276" w:lineRule="auto"/>
                  <w:jc w:val="center"/>
                </w:pPr>
              </w:pPrChange>
            </w:pPr>
            <w:ins w:id="24679" w:author="phuong vu" w:date="2018-11-23T14:17:00Z">
              <w:del w:id="24680" w:author="Tran Huan" w:date="2018-12-03T01:22:00Z">
                <w:r w:rsidDel="00D10B12">
                  <w:rPr>
                    <w:lang w:val="en-US"/>
                  </w:rPr>
                  <w:delText>3</w:delText>
                </w:r>
                <w:bookmarkStart w:id="24681" w:name="_Toc531571013"/>
                <w:bookmarkStart w:id="24682" w:name="_Toc531574861"/>
                <w:bookmarkStart w:id="24683" w:name="_Toc531578602"/>
                <w:bookmarkStart w:id="24684" w:name="_Toc531582340"/>
                <w:bookmarkEnd w:id="24681"/>
                <w:bookmarkEnd w:id="24682"/>
                <w:bookmarkEnd w:id="24683"/>
                <w:bookmarkEnd w:id="24684"/>
              </w:del>
            </w:ins>
          </w:p>
        </w:tc>
        <w:tc>
          <w:tcPr>
            <w:tcW w:w="1820" w:type="dxa"/>
            <w:noWrap/>
          </w:tcPr>
          <w:p w14:paraId="488E9194" w14:textId="26ACDBF7" w:rsidR="00FD2E65" w:rsidDel="00D10B12" w:rsidRDefault="00FD2E65" w:rsidP="00D10B12">
            <w:pPr>
              <w:spacing w:line="288" w:lineRule="auto"/>
              <w:contextualSpacing/>
              <w:rPr>
                <w:ins w:id="24685" w:author="phuong vu" w:date="2018-11-23T14:17:00Z"/>
                <w:del w:id="24686" w:author="Tran Huan" w:date="2018-12-03T01:22:00Z"/>
                <w:lang w:val="en-US"/>
              </w:rPr>
              <w:pPrChange w:id="24687" w:author="Tran Huan" w:date="2018-12-03T01:23:00Z">
                <w:pPr>
                  <w:spacing w:line="276" w:lineRule="auto"/>
                </w:pPr>
              </w:pPrChange>
            </w:pPr>
            <w:ins w:id="24688" w:author="phuong vu" w:date="2018-11-23T14:18:00Z">
              <w:del w:id="24689" w:author="Tran Huan" w:date="2018-12-03T01:22:00Z">
                <w:r w:rsidDel="00D10B12">
                  <w:rPr>
                    <w:lang w:val="en-US"/>
                  </w:rPr>
                  <w:delText>service</w:delText>
                </w:r>
                <w:r w:rsidRPr="00FD2760" w:rsidDel="00D10B12">
                  <w:delText>_</w:delText>
                </w:r>
                <w:r w:rsidDel="00D10B12">
                  <w:rPr>
                    <w:lang w:val="en-US"/>
                  </w:rPr>
                  <w:delText>type_desc</w:delText>
                </w:r>
              </w:del>
            </w:ins>
            <w:bookmarkStart w:id="24690" w:name="_Toc531571014"/>
            <w:bookmarkStart w:id="24691" w:name="_Toc531574862"/>
            <w:bookmarkStart w:id="24692" w:name="_Toc531578603"/>
            <w:bookmarkStart w:id="24693" w:name="_Toc531582341"/>
            <w:bookmarkEnd w:id="24690"/>
            <w:bookmarkEnd w:id="24691"/>
            <w:bookmarkEnd w:id="24692"/>
            <w:bookmarkEnd w:id="24693"/>
          </w:p>
        </w:tc>
        <w:tc>
          <w:tcPr>
            <w:tcW w:w="1300" w:type="dxa"/>
            <w:noWrap/>
          </w:tcPr>
          <w:p w14:paraId="2073BE0C" w14:textId="3DFA2DD3" w:rsidR="00FD2E65" w:rsidRPr="00FD2760" w:rsidDel="00D10B12" w:rsidRDefault="00FD2E65" w:rsidP="00D10B12">
            <w:pPr>
              <w:spacing w:line="288" w:lineRule="auto"/>
              <w:contextualSpacing/>
              <w:rPr>
                <w:ins w:id="24694" w:author="phuong vu" w:date="2018-11-23T14:17:00Z"/>
                <w:del w:id="24695" w:author="Tran Huan" w:date="2018-12-03T01:22:00Z"/>
              </w:rPr>
              <w:pPrChange w:id="24696" w:author="Tran Huan" w:date="2018-12-03T01:23:00Z">
                <w:pPr>
                  <w:spacing w:line="276" w:lineRule="auto"/>
                </w:pPr>
              </w:pPrChange>
            </w:pPr>
            <w:ins w:id="24697" w:author="phuong vu" w:date="2018-11-23T14:19:00Z">
              <w:del w:id="24698" w:author="Tran Huan" w:date="2018-12-03T01:22:00Z">
                <w:r w:rsidRPr="00FD2760" w:rsidDel="00D10B12">
                  <w:delText>character varying</w:delText>
                </w:r>
              </w:del>
            </w:ins>
            <w:bookmarkStart w:id="24699" w:name="_Toc531571015"/>
            <w:bookmarkStart w:id="24700" w:name="_Toc531574863"/>
            <w:bookmarkStart w:id="24701" w:name="_Toc531578604"/>
            <w:bookmarkStart w:id="24702" w:name="_Toc531582342"/>
            <w:bookmarkEnd w:id="24699"/>
            <w:bookmarkEnd w:id="24700"/>
            <w:bookmarkEnd w:id="24701"/>
            <w:bookmarkEnd w:id="24702"/>
          </w:p>
        </w:tc>
        <w:tc>
          <w:tcPr>
            <w:tcW w:w="1098" w:type="dxa"/>
            <w:noWrap/>
            <w:vAlign w:val="center"/>
          </w:tcPr>
          <w:p w14:paraId="134E9FB0" w14:textId="41BCBADD" w:rsidR="00FD2E65" w:rsidRPr="00FD2760" w:rsidDel="00D10B12" w:rsidRDefault="00FD2E65" w:rsidP="00D10B12">
            <w:pPr>
              <w:spacing w:line="288" w:lineRule="auto"/>
              <w:contextualSpacing/>
              <w:jc w:val="center"/>
              <w:rPr>
                <w:ins w:id="24703" w:author="phuong vu" w:date="2018-11-23T14:17:00Z"/>
                <w:del w:id="24704" w:author="Tran Huan" w:date="2018-12-03T01:22:00Z"/>
              </w:rPr>
              <w:pPrChange w:id="24705" w:author="Tran Huan" w:date="2018-12-03T01:23:00Z">
                <w:pPr>
                  <w:spacing w:line="276" w:lineRule="auto"/>
                  <w:jc w:val="center"/>
                </w:pPr>
              </w:pPrChange>
            </w:pPr>
            <w:bookmarkStart w:id="24706" w:name="_Toc531571016"/>
            <w:bookmarkStart w:id="24707" w:name="_Toc531574864"/>
            <w:bookmarkStart w:id="24708" w:name="_Toc531578605"/>
            <w:bookmarkStart w:id="24709" w:name="_Toc531582343"/>
            <w:bookmarkEnd w:id="24706"/>
            <w:bookmarkEnd w:id="24707"/>
            <w:bookmarkEnd w:id="24708"/>
            <w:bookmarkEnd w:id="24709"/>
          </w:p>
        </w:tc>
        <w:tc>
          <w:tcPr>
            <w:tcW w:w="838" w:type="dxa"/>
            <w:noWrap/>
            <w:vAlign w:val="center"/>
          </w:tcPr>
          <w:p w14:paraId="4A50E7CC" w14:textId="00598782" w:rsidR="00FD2E65" w:rsidRPr="00FD2760" w:rsidDel="00D10B12" w:rsidRDefault="00FD2E65" w:rsidP="00D10B12">
            <w:pPr>
              <w:spacing w:line="288" w:lineRule="auto"/>
              <w:contextualSpacing/>
              <w:jc w:val="center"/>
              <w:rPr>
                <w:ins w:id="24710" w:author="phuong vu" w:date="2018-11-23T14:17:00Z"/>
                <w:del w:id="24711" w:author="Tran Huan" w:date="2018-12-03T01:22:00Z"/>
              </w:rPr>
              <w:pPrChange w:id="24712" w:author="Tran Huan" w:date="2018-12-03T01:23:00Z">
                <w:pPr>
                  <w:spacing w:line="276" w:lineRule="auto"/>
                  <w:jc w:val="center"/>
                </w:pPr>
              </w:pPrChange>
            </w:pPr>
            <w:bookmarkStart w:id="24713" w:name="_Toc531571017"/>
            <w:bookmarkStart w:id="24714" w:name="_Toc531574865"/>
            <w:bookmarkStart w:id="24715" w:name="_Toc531578606"/>
            <w:bookmarkStart w:id="24716" w:name="_Toc531582344"/>
            <w:bookmarkEnd w:id="24713"/>
            <w:bookmarkEnd w:id="24714"/>
            <w:bookmarkEnd w:id="24715"/>
            <w:bookmarkEnd w:id="24716"/>
          </w:p>
        </w:tc>
        <w:tc>
          <w:tcPr>
            <w:tcW w:w="823" w:type="dxa"/>
            <w:noWrap/>
            <w:vAlign w:val="center"/>
          </w:tcPr>
          <w:p w14:paraId="1CD9542E" w14:textId="05B023D4" w:rsidR="00FD2E65" w:rsidRPr="00FD2760" w:rsidDel="00D10B12" w:rsidRDefault="00FD2E65" w:rsidP="00D10B12">
            <w:pPr>
              <w:spacing w:line="288" w:lineRule="auto"/>
              <w:contextualSpacing/>
              <w:jc w:val="center"/>
              <w:rPr>
                <w:ins w:id="24717" w:author="phuong vu" w:date="2018-11-23T14:17:00Z"/>
                <w:del w:id="24718" w:author="Tran Huan" w:date="2018-12-03T01:22:00Z"/>
                <w:lang w:val="en-US"/>
              </w:rPr>
              <w:pPrChange w:id="24719" w:author="Tran Huan" w:date="2018-12-03T01:23:00Z">
                <w:pPr>
                  <w:spacing w:line="276" w:lineRule="auto"/>
                  <w:jc w:val="center"/>
                </w:pPr>
              </w:pPrChange>
            </w:pPr>
            <w:bookmarkStart w:id="24720" w:name="_Toc531571018"/>
            <w:bookmarkStart w:id="24721" w:name="_Toc531574866"/>
            <w:bookmarkStart w:id="24722" w:name="_Toc531578607"/>
            <w:bookmarkStart w:id="24723" w:name="_Toc531582345"/>
            <w:bookmarkEnd w:id="24720"/>
            <w:bookmarkEnd w:id="24721"/>
            <w:bookmarkEnd w:id="24722"/>
            <w:bookmarkEnd w:id="24723"/>
          </w:p>
        </w:tc>
        <w:tc>
          <w:tcPr>
            <w:tcW w:w="2228" w:type="dxa"/>
            <w:noWrap/>
          </w:tcPr>
          <w:p w14:paraId="587F1EBC" w14:textId="65579757" w:rsidR="00FD2E65" w:rsidDel="00D10B12" w:rsidRDefault="00FD2E65" w:rsidP="00D10B12">
            <w:pPr>
              <w:spacing w:line="288" w:lineRule="auto"/>
              <w:contextualSpacing/>
              <w:rPr>
                <w:ins w:id="24724" w:author="phuong vu" w:date="2018-11-23T14:17:00Z"/>
                <w:del w:id="24725" w:author="Tran Huan" w:date="2018-12-03T01:22:00Z"/>
                <w:lang w:val="en-US"/>
              </w:rPr>
              <w:pPrChange w:id="24726" w:author="Tran Huan" w:date="2018-12-03T01:23:00Z">
                <w:pPr>
                  <w:spacing w:line="276" w:lineRule="auto"/>
                </w:pPr>
              </w:pPrChange>
            </w:pPr>
            <w:ins w:id="24727" w:author="phuong vu" w:date="2018-11-23T14:18:00Z">
              <w:del w:id="24728" w:author="Tran Huan" w:date="2018-12-03T01:22:00Z">
                <w:r w:rsidDel="00D10B12">
                  <w:rPr>
                    <w:lang w:val="en-US"/>
                  </w:rPr>
                  <w:delText>Mô tả dịch vụ</w:delText>
                </w:r>
              </w:del>
            </w:ins>
            <w:bookmarkStart w:id="24729" w:name="_Toc531571019"/>
            <w:bookmarkStart w:id="24730" w:name="_Toc531574867"/>
            <w:bookmarkStart w:id="24731" w:name="_Toc531578608"/>
            <w:bookmarkStart w:id="24732" w:name="_Toc531582346"/>
            <w:bookmarkEnd w:id="24729"/>
            <w:bookmarkEnd w:id="24730"/>
            <w:bookmarkEnd w:id="24731"/>
            <w:bookmarkEnd w:id="24732"/>
          </w:p>
        </w:tc>
        <w:bookmarkStart w:id="24733" w:name="_Toc531571020"/>
        <w:bookmarkStart w:id="24734" w:name="_Toc531574868"/>
        <w:bookmarkStart w:id="24735" w:name="_Toc531578609"/>
        <w:bookmarkStart w:id="24736" w:name="_Toc531582347"/>
        <w:bookmarkEnd w:id="24733"/>
        <w:bookmarkEnd w:id="24734"/>
        <w:bookmarkEnd w:id="24735"/>
        <w:bookmarkEnd w:id="24736"/>
      </w:tr>
      <w:tr w:rsidR="00FD2E65" w:rsidRPr="001856AA" w:rsidDel="00D10B12" w14:paraId="5A4F0674" w14:textId="0DDBC1A5" w:rsidTr="00376EE3">
        <w:trPr>
          <w:trHeight w:val="300"/>
          <w:ins w:id="24737" w:author="phuong vu" w:date="2018-11-23T14:19:00Z"/>
          <w:del w:id="24738" w:author="Tran Huan" w:date="2018-12-03T01:22:00Z"/>
        </w:trPr>
        <w:tc>
          <w:tcPr>
            <w:tcW w:w="708" w:type="dxa"/>
            <w:noWrap/>
            <w:vAlign w:val="center"/>
          </w:tcPr>
          <w:p w14:paraId="5806DD77" w14:textId="31FBFBA1" w:rsidR="00FD2E65" w:rsidDel="00D10B12" w:rsidRDefault="00FD2E65" w:rsidP="00D10B12">
            <w:pPr>
              <w:spacing w:line="288" w:lineRule="auto"/>
              <w:contextualSpacing/>
              <w:jc w:val="center"/>
              <w:rPr>
                <w:ins w:id="24739" w:author="phuong vu" w:date="2018-11-23T14:19:00Z"/>
                <w:del w:id="24740" w:author="Tran Huan" w:date="2018-12-03T01:22:00Z"/>
                <w:lang w:val="en-US"/>
              </w:rPr>
              <w:pPrChange w:id="24741" w:author="Tran Huan" w:date="2018-12-03T01:23:00Z">
                <w:pPr>
                  <w:spacing w:line="276" w:lineRule="auto"/>
                  <w:jc w:val="center"/>
                </w:pPr>
              </w:pPrChange>
            </w:pPr>
            <w:ins w:id="24742" w:author="phuong vu" w:date="2018-11-23T14:19:00Z">
              <w:del w:id="24743" w:author="Tran Huan" w:date="2018-12-03T01:22:00Z">
                <w:r w:rsidDel="00D10B12">
                  <w:rPr>
                    <w:lang w:val="en-US"/>
                  </w:rPr>
                  <w:delText>4</w:delText>
                </w:r>
                <w:bookmarkStart w:id="24744" w:name="_Toc531571021"/>
                <w:bookmarkStart w:id="24745" w:name="_Toc531574869"/>
                <w:bookmarkStart w:id="24746" w:name="_Toc531578610"/>
                <w:bookmarkStart w:id="24747" w:name="_Toc531582348"/>
                <w:bookmarkEnd w:id="24744"/>
                <w:bookmarkEnd w:id="24745"/>
                <w:bookmarkEnd w:id="24746"/>
                <w:bookmarkEnd w:id="24747"/>
              </w:del>
            </w:ins>
          </w:p>
        </w:tc>
        <w:tc>
          <w:tcPr>
            <w:tcW w:w="1820" w:type="dxa"/>
            <w:noWrap/>
          </w:tcPr>
          <w:p w14:paraId="1A6B09C1" w14:textId="354E9531" w:rsidR="00FD2E65" w:rsidDel="00D10B12" w:rsidRDefault="00FD2E65" w:rsidP="00D10B12">
            <w:pPr>
              <w:spacing w:line="288" w:lineRule="auto"/>
              <w:contextualSpacing/>
              <w:rPr>
                <w:ins w:id="24748" w:author="phuong vu" w:date="2018-11-23T14:19:00Z"/>
                <w:del w:id="24749" w:author="Tran Huan" w:date="2018-12-03T01:22:00Z"/>
                <w:lang w:val="en-US"/>
              </w:rPr>
              <w:pPrChange w:id="24750" w:author="Tran Huan" w:date="2018-12-03T01:23:00Z">
                <w:pPr>
                  <w:spacing w:line="276" w:lineRule="auto"/>
                </w:pPr>
              </w:pPrChange>
            </w:pPr>
            <w:ins w:id="24751" w:author="phuong vu" w:date="2018-11-23T14:19:00Z">
              <w:del w:id="24752" w:author="Tran Huan" w:date="2018-12-03T01:22:00Z">
                <w:r w:rsidDel="00D10B12">
                  <w:rPr>
                    <w:lang w:val="en-US"/>
                  </w:rPr>
                  <w:delText>service</w:delText>
                </w:r>
                <w:r w:rsidRPr="00FD2760" w:rsidDel="00D10B12">
                  <w:delText>_</w:delText>
                </w:r>
                <w:r w:rsidDel="00D10B12">
                  <w:rPr>
                    <w:lang w:val="en-US"/>
                  </w:rPr>
                  <w:delText>type_avatar</w:delText>
                </w:r>
                <w:bookmarkStart w:id="24753" w:name="_Toc531571022"/>
                <w:bookmarkStart w:id="24754" w:name="_Toc531574870"/>
                <w:bookmarkStart w:id="24755" w:name="_Toc531578611"/>
                <w:bookmarkStart w:id="24756" w:name="_Toc531582349"/>
                <w:bookmarkEnd w:id="24753"/>
                <w:bookmarkEnd w:id="24754"/>
                <w:bookmarkEnd w:id="24755"/>
                <w:bookmarkEnd w:id="24756"/>
              </w:del>
            </w:ins>
          </w:p>
        </w:tc>
        <w:tc>
          <w:tcPr>
            <w:tcW w:w="1300" w:type="dxa"/>
            <w:noWrap/>
          </w:tcPr>
          <w:p w14:paraId="1761FDB1" w14:textId="79AED82C" w:rsidR="00FD2E65" w:rsidDel="00D10B12" w:rsidRDefault="00FD2E65" w:rsidP="00D10B12">
            <w:pPr>
              <w:spacing w:line="288" w:lineRule="auto"/>
              <w:contextualSpacing/>
              <w:rPr>
                <w:ins w:id="24757" w:author="phuong vu" w:date="2018-11-23T14:19:00Z"/>
                <w:del w:id="24758" w:author="Tran Huan" w:date="2018-12-03T01:22:00Z"/>
                <w:lang w:val="en-US"/>
              </w:rPr>
              <w:pPrChange w:id="24759" w:author="Tran Huan" w:date="2018-12-03T01:23:00Z">
                <w:pPr>
                  <w:spacing w:line="276" w:lineRule="auto"/>
                </w:pPr>
              </w:pPrChange>
            </w:pPr>
            <w:ins w:id="24760" w:author="phuong vu" w:date="2018-11-23T14:19:00Z">
              <w:del w:id="24761" w:author="Tran Huan" w:date="2018-12-03T01:22:00Z">
                <w:r w:rsidRPr="00FD2760" w:rsidDel="00D10B12">
                  <w:delText>numeric</w:delText>
                </w:r>
                <w:bookmarkStart w:id="24762" w:name="_Toc531571023"/>
                <w:bookmarkStart w:id="24763" w:name="_Toc531574871"/>
                <w:bookmarkStart w:id="24764" w:name="_Toc531578612"/>
                <w:bookmarkStart w:id="24765" w:name="_Toc531582350"/>
                <w:bookmarkEnd w:id="24762"/>
                <w:bookmarkEnd w:id="24763"/>
                <w:bookmarkEnd w:id="24764"/>
                <w:bookmarkEnd w:id="24765"/>
              </w:del>
            </w:ins>
          </w:p>
        </w:tc>
        <w:tc>
          <w:tcPr>
            <w:tcW w:w="1098" w:type="dxa"/>
            <w:noWrap/>
            <w:vAlign w:val="center"/>
          </w:tcPr>
          <w:p w14:paraId="254E3B35" w14:textId="43A7F92F" w:rsidR="00FD2E65" w:rsidRPr="00FD2760" w:rsidDel="00D10B12" w:rsidRDefault="00FD2E65" w:rsidP="00D10B12">
            <w:pPr>
              <w:spacing w:line="288" w:lineRule="auto"/>
              <w:contextualSpacing/>
              <w:jc w:val="center"/>
              <w:rPr>
                <w:ins w:id="24766" w:author="phuong vu" w:date="2018-11-23T14:19:00Z"/>
                <w:del w:id="24767" w:author="Tran Huan" w:date="2018-12-03T01:22:00Z"/>
              </w:rPr>
              <w:pPrChange w:id="24768" w:author="Tran Huan" w:date="2018-12-03T01:23:00Z">
                <w:pPr>
                  <w:spacing w:line="276" w:lineRule="auto"/>
                  <w:jc w:val="center"/>
                </w:pPr>
              </w:pPrChange>
            </w:pPr>
            <w:bookmarkStart w:id="24769" w:name="_Toc531571024"/>
            <w:bookmarkStart w:id="24770" w:name="_Toc531574872"/>
            <w:bookmarkStart w:id="24771" w:name="_Toc531578613"/>
            <w:bookmarkStart w:id="24772" w:name="_Toc531582351"/>
            <w:bookmarkEnd w:id="24769"/>
            <w:bookmarkEnd w:id="24770"/>
            <w:bookmarkEnd w:id="24771"/>
            <w:bookmarkEnd w:id="24772"/>
          </w:p>
        </w:tc>
        <w:tc>
          <w:tcPr>
            <w:tcW w:w="838" w:type="dxa"/>
            <w:noWrap/>
            <w:vAlign w:val="center"/>
          </w:tcPr>
          <w:p w14:paraId="454213CE" w14:textId="1E0F5AD1" w:rsidR="00FD2E65" w:rsidRPr="00FD2760" w:rsidDel="00D10B12" w:rsidRDefault="00FD2E65" w:rsidP="00D10B12">
            <w:pPr>
              <w:spacing w:line="288" w:lineRule="auto"/>
              <w:contextualSpacing/>
              <w:jc w:val="center"/>
              <w:rPr>
                <w:ins w:id="24773" w:author="phuong vu" w:date="2018-11-23T14:19:00Z"/>
                <w:del w:id="24774" w:author="Tran Huan" w:date="2018-12-03T01:22:00Z"/>
              </w:rPr>
              <w:pPrChange w:id="24775" w:author="Tran Huan" w:date="2018-12-03T01:23:00Z">
                <w:pPr>
                  <w:spacing w:line="276" w:lineRule="auto"/>
                  <w:jc w:val="center"/>
                </w:pPr>
              </w:pPrChange>
            </w:pPr>
            <w:bookmarkStart w:id="24776" w:name="_Toc531571025"/>
            <w:bookmarkStart w:id="24777" w:name="_Toc531574873"/>
            <w:bookmarkStart w:id="24778" w:name="_Toc531578614"/>
            <w:bookmarkStart w:id="24779" w:name="_Toc531582352"/>
            <w:bookmarkEnd w:id="24776"/>
            <w:bookmarkEnd w:id="24777"/>
            <w:bookmarkEnd w:id="24778"/>
            <w:bookmarkEnd w:id="24779"/>
          </w:p>
        </w:tc>
        <w:tc>
          <w:tcPr>
            <w:tcW w:w="823" w:type="dxa"/>
            <w:noWrap/>
            <w:vAlign w:val="center"/>
          </w:tcPr>
          <w:p w14:paraId="12FE9E7B" w14:textId="4E1BB621" w:rsidR="00FD2E65" w:rsidDel="00D10B12" w:rsidRDefault="00FD2E65" w:rsidP="00D10B12">
            <w:pPr>
              <w:spacing w:line="288" w:lineRule="auto"/>
              <w:contextualSpacing/>
              <w:jc w:val="center"/>
              <w:rPr>
                <w:ins w:id="24780" w:author="phuong vu" w:date="2018-11-23T14:19:00Z"/>
                <w:del w:id="24781" w:author="Tran Huan" w:date="2018-12-03T01:22:00Z"/>
                <w:lang w:val="en-US"/>
              </w:rPr>
              <w:pPrChange w:id="24782" w:author="Tran Huan" w:date="2018-12-03T01:23:00Z">
                <w:pPr>
                  <w:spacing w:line="276" w:lineRule="auto"/>
                  <w:jc w:val="center"/>
                </w:pPr>
              </w:pPrChange>
            </w:pPr>
            <w:bookmarkStart w:id="24783" w:name="_Toc531571026"/>
            <w:bookmarkStart w:id="24784" w:name="_Toc531574874"/>
            <w:bookmarkStart w:id="24785" w:name="_Toc531578615"/>
            <w:bookmarkStart w:id="24786" w:name="_Toc531582353"/>
            <w:bookmarkEnd w:id="24783"/>
            <w:bookmarkEnd w:id="24784"/>
            <w:bookmarkEnd w:id="24785"/>
            <w:bookmarkEnd w:id="24786"/>
          </w:p>
        </w:tc>
        <w:tc>
          <w:tcPr>
            <w:tcW w:w="2228" w:type="dxa"/>
            <w:noWrap/>
          </w:tcPr>
          <w:p w14:paraId="4D128397" w14:textId="0644862B" w:rsidR="00FD2E65" w:rsidDel="00D10B12" w:rsidRDefault="00FD2E65" w:rsidP="00D10B12">
            <w:pPr>
              <w:spacing w:line="288" w:lineRule="auto"/>
              <w:contextualSpacing/>
              <w:rPr>
                <w:ins w:id="24787" w:author="phuong vu" w:date="2018-11-23T14:19:00Z"/>
                <w:del w:id="24788" w:author="Tran Huan" w:date="2018-12-03T01:22:00Z"/>
                <w:lang w:val="en-US"/>
              </w:rPr>
              <w:pPrChange w:id="24789" w:author="Tran Huan" w:date="2018-12-03T01:23:00Z">
                <w:pPr>
                  <w:spacing w:line="276" w:lineRule="auto"/>
                </w:pPr>
              </w:pPrChange>
            </w:pPr>
            <w:ins w:id="24790" w:author="phuong vu" w:date="2018-11-23T14:19:00Z">
              <w:del w:id="24791" w:author="Tran Huan" w:date="2018-12-03T01:22:00Z">
                <w:r w:rsidDel="00D10B12">
                  <w:rPr>
                    <w:lang w:val="en-US"/>
                  </w:rPr>
                  <w:delText>ID ảnh dịch vụ</w:delText>
                </w:r>
                <w:bookmarkStart w:id="24792" w:name="_Toc531571027"/>
                <w:bookmarkStart w:id="24793" w:name="_Toc531574875"/>
                <w:bookmarkStart w:id="24794" w:name="_Toc531578616"/>
                <w:bookmarkStart w:id="24795" w:name="_Toc531582354"/>
                <w:bookmarkEnd w:id="24792"/>
                <w:bookmarkEnd w:id="24793"/>
                <w:bookmarkEnd w:id="24794"/>
                <w:bookmarkEnd w:id="24795"/>
              </w:del>
            </w:ins>
          </w:p>
        </w:tc>
        <w:bookmarkStart w:id="24796" w:name="_Toc531571028"/>
        <w:bookmarkStart w:id="24797" w:name="_Toc531574876"/>
        <w:bookmarkStart w:id="24798" w:name="_Toc531578617"/>
        <w:bookmarkStart w:id="24799" w:name="_Toc531582355"/>
        <w:bookmarkEnd w:id="24796"/>
        <w:bookmarkEnd w:id="24797"/>
        <w:bookmarkEnd w:id="24798"/>
        <w:bookmarkEnd w:id="24799"/>
      </w:tr>
      <w:tr w:rsidR="00FD2E65" w:rsidRPr="001856AA" w:rsidDel="00D10B12" w14:paraId="2A2CC047" w14:textId="7FB32059" w:rsidTr="00376EE3">
        <w:trPr>
          <w:trHeight w:val="300"/>
          <w:ins w:id="24800" w:author="phuong vu" w:date="2018-11-23T14:17:00Z"/>
          <w:del w:id="24801" w:author="Tran Huan" w:date="2018-12-03T01:22:00Z"/>
        </w:trPr>
        <w:tc>
          <w:tcPr>
            <w:tcW w:w="708" w:type="dxa"/>
            <w:noWrap/>
            <w:vAlign w:val="center"/>
            <w:hideMark/>
          </w:tcPr>
          <w:p w14:paraId="469B2ED8" w14:textId="24497C4D" w:rsidR="00FD2E65" w:rsidRPr="00FD2760" w:rsidDel="00D10B12" w:rsidRDefault="00D515F9" w:rsidP="00D10B12">
            <w:pPr>
              <w:spacing w:line="288" w:lineRule="auto"/>
              <w:contextualSpacing/>
              <w:jc w:val="center"/>
              <w:rPr>
                <w:ins w:id="24802" w:author="phuong vu" w:date="2018-11-23T14:17:00Z"/>
                <w:del w:id="24803" w:author="Tran Huan" w:date="2018-12-03T01:22:00Z"/>
                <w:lang w:val="en-US"/>
              </w:rPr>
              <w:pPrChange w:id="24804" w:author="Tran Huan" w:date="2018-12-03T01:23:00Z">
                <w:pPr>
                  <w:spacing w:line="276" w:lineRule="auto"/>
                  <w:jc w:val="center"/>
                </w:pPr>
              </w:pPrChange>
            </w:pPr>
            <w:ins w:id="24805" w:author="phuong vu" w:date="2018-11-23T14:44:00Z">
              <w:del w:id="24806" w:author="Tran Huan" w:date="2018-12-03T01:22:00Z">
                <w:r w:rsidDel="00D10B12">
                  <w:rPr>
                    <w:lang w:val="en-US"/>
                  </w:rPr>
                  <w:delText>5</w:delText>
                </w:r>
              </w:del>
            </w:ins>
            <w:bookmarkStart w:id="24807" w:name="_Toc531571029"/>
            <w:bookmarkStart w:id="24808" w:name="_Toc531574877"/>
            <w:bookmarkStart w:id="24809" w:name="_Toc531578618"/>
            <w:bookmarkStart w:id="24810" w:name="_Toc531582356"/>
            <w:bookmarkEnd w:id="24807"/>
            <w:bookmarkEnd w:id="24808"/>
            <w:bookmarkEnd w:id="24809"/>
            <w:bookmarkEnd w:id="24810"/>
          </w:p>
        </w:tc>
        <w:tc>
          <w:tcPr>
            <w:tcW w:w="1820" w:type="dxa"/>
            <w:noWrap/>
            <w:hideMark/>
          </w:tcPr>
          <w:p w14:paraId="4A60EF6E" w14:textId="32326EFD" w:rsidR="00FD2E65" w:rsidRPr="00FD2760" w:rsidDel="00D10B12" w:rsidRDefault="00FD2E65" w:rsidP="00D10B12">
            <w:pPr>
              <w:spacing w:line="288" w:lineRule="auto"/>
              <w:contextualSpacing/>
              <w:rPr>
                <w:ins w:id="24811" w:author="phuong vu" w:date="2018-11-23T14:17:00Z"/>
                <w:del w:id="24812" w:author="Tran Huan" w:date="2018-12-03T01:22:00Z"/>
              </w:rPr>
              <w:pPrChange w:id="24813" w:author="Tran Huan" w:date="2018-12-03T01:23:00Z">
                <w:pPr>
                  <w:spacing w:line="276" w:lineRule="auto"/>
                </w:pPr>
              </w:pPrChange>
            </w:pPr>
            <w:ins w:id="24814" w:author="phuong vu" w:date="2018-11-23T14:17:00Z">
              <w:del w:id="24815" w:author="Tran Huan" w:date="2018-12-03T01:22:00Z">
                <w:r w:rsidRPr="00FD2760" w:rsidDel="00D10B12">
                  <w:delText>status</w:delText>
                </w:r>
                <w:bookmarkStart w:id="24816" w:name="_Toc531571030"/>
                <w:bookmarkStart w:id="24817" w:name="_Toc531574878"/>
                <w:bookmarkStart w:id="24818" w:name="_Toc531578619"/>
                <w:bookmarkStart w:id="24819" w:name="_Toc531582357"/>
                <w:bookmarkEnd w:id="24816"/>
                <w:bookmarkEnd w:id="24817"/>
                <w:bookmarkEnd w:id="24818"/>
                <w:bookmarkEnd w:id="24819"/>
              </w:del>
            </w:ins>
          </w:p>
        </w:tc>
        <w:tc>
          <w:tcPr>
            <w:tcW w:w="1300" w:type="dxa"/>
            <w:noWrap/>
            <w:hideMark/>
          </w:tcPr>
          <w:p w14:paraId="03CE3C6F" w14:textId="53D8B1A8" w:rsidR="00FD2E65" w:rsidRPr="00FD2760" w:rsidDel="00D10B12" w:rsidRDefault="00FD2E65" w:rsidP="00D10B12">
            <w:pPr>
              <w:spacing w:line="288" w:lineRule="auto"/>
              <w:contextualSpacing/>
              <w:rPr>
                <w:ins w:id="24820" w:author="phuong vu" w:date="2018-11-23T14:17:00Z"/>
                <w:del w:id="24821" w:author="Tran Huan" w:date="2018-12-03T01:22:00Z"/>
              </w:rPr>
              <w:pPrChange w:id="24822" w:author="Tran Huan" w:date="2018-12-03T01:23:00Z">
                <w:pPr>
                  <w:spacing w:line="276" w:lineRule="auto"/>
                </w:pPr>
              </w:pPrChange>
            </w:pPr>
            <w:ins w:id="24823" w:author="phuong vu" w:date="2018-11-23T14:17:00Z">
              <w:del w:id="24824" w:author="Tran Huan" w:date="2018-12-03T01:22:00Z">
                <w:r w:rsidRPr="00FD2760" w:rsidDel="00D10B12">
                  <w:delText>character varying</w:delText>
                </w:r>
                <w:bookmarkStart w:id="24825" w:name="_Toc531571031"/>
                <w:bookmarkStart w:id="24826" w:name="_Toc531574879"/>
                <w:bookmarkStart w:id="24827" w:name="_Toc531578620"/>
                <w:bookmarkStart w:id="24828" w:name="_Toc531582358"/>
                <w:bookmarkEnd w:id="24825"/>
                <w:bookmarkEnd w:id="24826"/>
                <w:bookmarkEnd w:id="24827"/>
                <w:bookmarkEnd w:id="24828"/>
              </w:del>
            </w:ins>
          </w:p>
        </w:tc>
        <w:tc>
          <w:tcPr>
            <w:tcW w:w="1098" w:type="dxa"/>
            <w:noWrap/>
            <w:vAlign w:val="center"/>
            <w:hideMark/>
          </w:tcPr>
          <w:p w14:paraId="19F13044" w14:textId="3B245A64" w:rsidR="00FD2E65" w:rsidRPr="00FD2760" w:rsidDel="00D10B12" w:rsidRDefault="00FD2E65" w:rsidP="00D10B12">
            <w:pPr>
              <w:spacing w:line="288" w:lineRule="auto"/>
              <w:contextualSpacing/>
              <w:jc w:val="center"/>
              <w:rPr>
                <w:ins w:id="24829" w:author="phuong vu" w:date="2018-11-23T14:17:00Z"/>
                <w:del w:id="24830" w:author="Tran Huan" w:date="2018-12-03T01:22:00Z"/>
              </w:rPr>
              <w:pPrChange w:id="24831" w:author="Tran Huan" w:date="2018-12-03T01:23:00Z">
                <w:pPr>
                  <w:spacing w:line="276" w:lineRule="auto"/>
                  <w:jc w:val="center"/>
                </w:pPr>
              </w:pPrChange>
            </w:pPr>
            <w:ins w:id="24832" w:author="phuong vu" w:date="2018-11-23T14:17:00Z">
              <w:del w:id="24833" w:author="Tran Huan" w:date="2018-12-03T01:22:00Z">
                <w:r w:rsidRPr="00FD2760" w:rsidDel="00D10B12">
                  <w:delText>X</w:delText>
                </w:r>
                <w:bookmarkStart w:id="24834" w:name="_Toc531571032"/>
                <w:bookmarkStart w:id="24835" w:name="_Toc531574880"/>
                <w:bookmarkStart w:id="24836" w:name="_Toc531578621"/>
                <w:bookmarkStart w:id="24837" w:name="_Toc531582359"/>
                <w:bookmarkEnd w:id="24834"/>
                <w:bookmarkEnd w:id="24835"/>
                <w:bookmarkEnd w:id="24836"/>
                <w:bookmarkEnd w:id="24837"/>
              </w:del>
            </w:ins>
          </w:p>
        </w:tc>
        <w:tc>
          <w:tcPr>
            <w:tcW w:w="838" w:type="dxa"/>
            <w:noWrap/>
            <w:vAlign w:val="center"/>
            <w:hideMark/>
          </w:tcPr>
          <w:p w14:paraId="54D54E2F" w14:textId="7CAC786E" w:rsidR="00FD2E65" w:rsidRPr="00FD2760" w:rsidDel="00D10B12" w:rsidRDefault="00FD2E65" w:rsidP="00D10B12">
            <w:pPr>
              <w:spacing w:line="288" w:lineRule="auto"/>
              <w:contextualSpacing/>
              <w:jc w:val="center"/>
              <w:rPr>
                <w:ins w:id="24838" w:author="phuong vu" w:date="2018-11-23T14:17:00Z"/>
                <w:del w:id="24839" w:author="Tran Huan" w:date="2018-12-03T01:22:00Z"/>
              </w:rPr>
              <w:pPrChange w:id="24840" w:author="Tran Huan" w:date="2018-12-03T01:23:00Z">
                <w:pPr>
                  <w:spacing w:line="276" w:lineRule="auto"/>
                  <w:jc w:val="center"/>
                </w:pPr>
              </w:pPrChange>
            </w:pPr>
            <w:bookmarkStart w:id="24841" w:name="_Toc531571033"/>
            <w:bookmarkStart w:id="24842" w:name="_Toc531574881"/>
            <w:bookmarkStart w:id="24843" w:name="_Toc531578622"/>
            <w:bookmarkStart w:id="24844" w:name="_Toc531582360"/>
            <w:bookmarkEnd w:id="24841"/>
            <w:bookmarkEnd w:id="24842"/>
            <w:bookmarkEnd w:id="24843"/>
            <w:bookmarkEnd w:id="24844"/>
          </w:p>
        </w:tc>
        <w:tc>
          <w:tcPr>
            <w:tcW w:w="823" w:type="dxa"/>
            <w:noWrap/>
            <w:vAlign w:val="center"/>
            <w:hideMark/>
          </w:tcPr>
          <w:p w14:paraId="162544BB" w14:textId="7F950673" w:rsidR="00FD2E65" w:rsidRPr="00FD2760" w:rsidDel="00D10B12" w:rsidRDefault="00FD2E65" w:rsidP="00D10B12">
            <w:pPr>
              <w:spacing w:line="288" w:lineRule="auto"/>
              <w:contextualSpacing/>
              <w:jc w:val="center"/>
              <w:rPr>
                <w:ins w:id="24845" w:author="phuong vu" w:date="2018-11-23T14:17:00Z"/>
                <w:del w:id="24846" w:author="Tran Huan" w:date="2018-12-03T01:22:00Z"/>
              </w:rPr>
              <w:pPrChange w:id="24847" w:author="Tran Huan" w:date="2018-12-03T01:23:00Z">
                <w:pPr>
                  <w:spacing w:line="276" w:lineRule="auto"/>
                  <w:jc w:val="center"/>
                </w:pPr>
              </w:pPrChange>
            </w:pPr>
            <w:bookmarkStart w:id="24848" w:name="_Toc531571034"/>
            <w:bookmarkStart w:id="24849" w:name="_Toc531574882"/>
            <w:bookmarkStart w:id="24850" w:name="_Toc531578623"/>
            <w:bookmarkStart w:id="24851" w:name="_Toc531582361"/>
            <w:bookmarkEnd w:id="24848"/>
            <w:bookmarkEnd w:id="24849"/>
            <w:bookmarkEnd w:id="24850"/>
            <w:bookmarkEnd w:id="24851"/>
          </w:p>
        </w:tc>
        <w:tc>
          <w:tcPr>
            <w:tcW w:w="2228" w:type="dxa"/>
            <w:noWrap/>
            <w:hideMark/>
          </w:tcPr>
          <w:p w14:paraId="2ECA83BD" w14:textId="06EAFB30" w:rsidR="00FD2E65" w:rsidRPr="00FD2760" w:rsidDel="00D10B12" w:rsidRDefault="00FD2E65" w:rsidP="00D10B12">
            <w:pPr>
              <w:keepNext/>
              <w:spacing w:line="288" w:lineRule="auto"/>
              <w:contextualSpacing/>
              <w:rPr>
                <w:ins w:id="24852" w:author="phuong vu" w:date="2018-11-23T14:17:00Z"/>
                <w:del w:id="24853" w:author="Tran Huan" w:date="2018-12-03T01:22:00Z"/>
              </w:rPr>
              <w:pPrChange w:id="24854" w:author="Tran Huan" w:date="2018-12-03T01:23:00Z">
                <w:pPr>
                  <w:keepNext/>
                  <w:spacing w:line="276" w:lineRule="auto"/>
                </w:pPr>
              </w:pPrChange>
            </w:pPr>
            <w:ins w:id="24855" w:author="phuong vu" w:date="2018-11-23T14:17:00Z">
              <w:del w:id="24856" w:author="Tran Huan" w:date="2018-12-03T01:22:00Z">
                <w:r w:rsidRPr="00FD2760" w:rsidDel="00D10B12">
                  <w:delText>Trạng thái</w:delText>
                </w:r>
                <w:bookmarkStart w:id="24857" w:name="_Toc531571035"/>
                <w:bookmarkStart w:id="24858" w:name="_Toc531574883"/>
                <w:bookmarkStart w:id="24859" w:name="_Toc531578624"/>
                <w:bookmarkStart w:id="24860" w:name="_Toc531582362"/>
                <w:bookmarkEnd w:id="24857"/>
                <w:bookmarkEnd w:id="24858"/>
                <w:bookmarkEnd w:id="24859"/>
                <w:bookmarkEnd w:id="24860"/>
              </w:del>
            </w:ins>
          </w:p>
        </w:tc>
        <w:bookmarkStart w:id="24861" w:name="_Toc531571036"/>
        <w:bookmarkStart w:id="24862" w:name="_Toc531574884"/>
        <w:bookmarkStart w:id="24863" w:name="_Toc531578625"/>
        <w:bookmarkStart w:id="24864" w:name="_Toc531582363"/>
        <w:bookmarkEnd w:id="24861"/>
        <w:bookmarkEnd w:id="24862"/>
        <w:bookmarkEnd w:id="24863"/>
        <w:bookmarkEnd w:id="24864"/>
      </w:tr>
    </w:tbl>
    <w:p w14:paraId="00B3B8B1" w14:textId="6C4B0F43" w:rsidR="00FD2E65" w:rsidRPr="000245EB" w:rsidDel="00266AC8" w:rsidRDefault="00376EE3" w:rsidP="00D10B12">
      <w:pPr>
        <w:pStyle w:val="Caption"/>
        <w:spacing w:after="0" w:line="288" w:lineRule="auto"/>
        <w:contextualSpacing/>
        <w:rPr>
          <w:ins w:id="24865" w:author="phuong vu" w:date="2018-11-23T14:20:00Z"/>
          <w:del w:id="24866" w:author="Tran Huan" w:date="2018-11-25T23:42:00Z"/>
          <w:b/>
          <w:iCs w:val="0"/>
          <w:rPrChange w:id="24867" w:author="Tran Huan" w:date="2018-11-25T16:08:00Z">
            <w:rPr>
              <w:ins w:id="24868" w:author="phuong vu" w:date="2018-11-23T14:20:00Z"/>
              <w:del w:id="24869" w:author="Tran Huan" w:date="2018-11-25T23:42:00Z"/>
              <w:b/>
              <w:i/>
              <w:iCs/>
              <w:szCs w:val="18"/>
              <w:lang w:val="en-US"/>
            </w:rPr>
          </w:rPrChange>
        </w:rPr>
        <w:pPrChange w:id="24870" w:author="Tran Huan" w:date="2018-12-03T01:23:00Z">
          <w:pPr>
            <w:spacing w:line="276" w:lineRule="auto"/>
          </w:pPr>
        </w:pPrChange>
      </w:pPr>
      <w:ins w:id="24871" w:author="phuong vu" w:date="2018-11-23T14:24:00Z">
        <w:del w:id="24872" w:author="Tran Huan" w:date="2018-11-25T23:42:00Z">
          <w:r w:rsidDel="00266AC8">
            <w:delText xml:space="preserve">Bảng </w:delText>
          </w:r>
        </w:del>
      </w:ins>
      <w:ins w:id="24873" w:author="phuong vu" w:date="2018-11-23T15:14:00Z">
        <w:del w:id="24874" w:author="Tran Huan" w:date="2018-11-25T23:42:00Z">
          <w:r w:rsidR="00E95F1B" w:rsidDel="00266AC8">
            <w:fldChar w:fldCharType="begin"/>
          </w:r>
          <w:r w:rsidR="00E95F1B" w:rsidDel="00266AC8">
            <w:delInstrText xml:space="preserve"> STYLEREF 1 \s </w:delInstrText>
          </w:r>
        </w:del>
      </w:ins>
      <w:del w:id="24875" w:author="Tran Huan" w:date="2018-11-25T23:42:00Z">
        <w:r w:rsidR="00E95F1B" w:rsidDel="00266AC8">
          <w:fldChar w:fldCharType="separate"/>
        </w:r>
        <w:r w:rsidR="00B607D9" w:rsidDel="00266AC8">
          <w:rPr>
            <w:noProof/>
          </w:rPr>
          <w:delText>3</w:delText>
        </w:r>
      </w:del>
      <w:ins w:id="24876" w:author="phuong vu" w:date="2018-11-23T15:14:00Z">
        <w:del w:id="24877" w:author="Tran Huan" w:date="2018-11-25T23:42: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24878" w:author="Tran Huan" w:date="2018-11-25T23:42:00Z">
        <w:r w:rsidR="00E95F1B" w:rsidDel="00266AC8">
          <w:fldChar w:fldCharType="end"/>
        </w:r>
      </w:del>
      <w:ins w:id="24879" w:author="phuong vu" w:date="2018-11-23T14:24:00Z">
        <w:del w:id="24880" w:author="Tran Huan" w:date="2018-11-25T23:42:00Z">
          <w:r w:rsidRPr="000245EB" w:rsidDel="00266AC8">
            <w:rPr>
              <w:i/>
              <w:iCs w:val="0"/>
              <w:rPrChange w:id="24881" w:author="Tran Huan" w:date="2018-11-25T16:08:00Z">
                <w:rPr>
                  <w:i/>
                  <w:iCs/>
                  <w:lang w:val="en-US"/>
                </w:rPr>
              </w:rPrChange>
            </w:rPr>
            <w:delText xml:space="preserve"> Bảng dữ liệu dịch vụ</w:delText>
          </w:r>
        </w:del>
      </w:ins>
      <w:bookmarkStart w:id="24882" w:name="_Toc531571037"/>
      <w:bookmarkStart w:id="24883" w:name="_Toc531574885"/>
      <w:bookmarkStart w:id="24884" w:name="_Toc531578626"/>
      <w:bookmarkStart w:id="24885" w:name="_Toc531582364"/>
      <w:bookmarkEnd w:id="24882"/>
      <w:bookmarkEnd w:id="24883"/>
      <w:bookmarkEnd w:id="24884"/>
      <w:bookmarkEnd w:id="24885"/>
    </w:p>
    <w:p w14:paraId="3B8AF631" w14:textId="09FD9191" w:rsidR="00FD2E65" w:rsidDel="00D10B12" w:rsidRDefault="00376EE3" w:rsidP="00D10B12">
      <w:pPr>
        <w:spacing w:after="0" w:line="288" w:lineRule="auto"/>
        <w:contextualSpacing/>
        <w:rPr>
          <w:ins w:id="24886" w:author="phuong vu" w:date="2018-11-23T14:25:00Z"/>
          <w:del w:id="24887" w:author="Tran Huan" w:date="2018-12-03T01:22:00Z"/>
          <w:b/>
          <w:lang w:val="en-US"/>
        </w:rPr>
        <w:pPrChange w:id="24888" w:author="Tran Huan" w:date="2018-12-03T01:23:00Z">
          <w:pPr>
            <w:spacing w:line="276" w:lineRule="auto"/>
          </w:pPr>
        </w:pPrChange>
      </w:pPr>
      <w:ins w:id="24889" w:author="phuong vu" w:date="2018-11-23T14:25:00Z">
        <w:del w:id="24890" w:author="Tran Huan" w:date="2018-12-03T01:22:00Z">
          <w:r w:rsidDel="00D10B12">
            <w:rPr>
              <w:b/>
              <w:lang w:val="en-US"/>
            </w:rPr>
            <w:delText>BẢNG SERVICE_TYPE_BRANCH</w:delText>
          </w:r>
          <w:bookmarkStart w:id="24891" w:name="_Toc531571038"/>
          <w:bookmarkStart w:id="24892" w:name="_Toc531574886"/>
          <w:bookmarkStart w:id="24893" w:name="_Toc531578627"/>
          <w:bookmarkStart w:id="24894" w:name="_Toc531582365"/>
          <w:bookmarkEnd w:id="24891"/>
          <w:bookmarkEnd w:id="24892"/>
          <w:bookmarkEnd w:id="24893"/>
          <w:bookmarkEnd w:id="24894"/>
        </w:del>
      </w:ins>
    </w:p>
    <w:tbl>
      <w:tblPr>
        <w:tblStyle w:val="TableGrid"/>
        <w:tblW w:w="8815" w:type="dxa"/>
        <w:tblLook w:val="04A0" w:firstRow="1" w:lastRow="0" w:firstColumn="1" w:lastColumn="0" w:noHBand="0" w:noVBand="1"/>
      </w:tblPr>
      <w:tblGrid>
        <w:gridCol w:w="708"/>
        <w:gridCol w:w="1863"/>
        <w:gridCol w:w="1300"/>
        <w:gridCol w:w="1098"/>
        <w:gridCol w:w="838"/>
        <w:gridCol w:w="823"/>
        <w:gridCol w:w="2228"/>
      </w:tblGrid>
      <w:tr w:rsidR="00376EE3" w:rsidRPr="001856AA" w:rsidDel="00D10B12" w14:paraId="3E410022" w14:textId="68500C22" w:rsidTr="00376EE3">
        <w:trPr>
          <w:trHeight w:val="300"/>
          <w:ins w:id="24895" w:author="phuong vu" w:date="2018-11-23T14:25:00Z"/>
          <w:del w:id="24896" w:author="Tran Huan" w:date="2018-12-03T01:22:00Z"/>
        </w:trPr>
        <w:tc>
          <w:tcPr>
            <w:tcW w:w="708" w:type="dxa"/>
            <w:noWrap/>
            <w:vAlign w:val="center"/>
            <w:hideMark/>
          </w:tcPr>
          <w:p w14:paraId="2CE5FB98" w14:textId="5000A256" w:rsidR="00376EE3" w:rsidRPr="001856AA" w:rsidDel="00D10B12" w:rsidRDefault="00376EE3" w:rsidP="00D10B12">
            <w:pPr>
              <w:spacing w:line="288" w:lineRule="auto"/>
              <w:contextualSpacing/>
              <w:jc w:val="center"/>
              <w:rPr>
                <w:ins w:id="24897" w:author="phuong vu" w:date="2018-11-23T14:25:00Z"/>
                <w:del w:id="24898" w:author="Tran Huan" w:date="2018-12-03T01:22:00Z"/>
                <w:b/>
                <w:bCs/>
              </w:rPr>
              <w:pPrChange w:id="24899" w:author="Tran Huan" w:date="2018-12-03T01:23:00Z">
                <w:pPr>
                  <w:spacing w:line="276" w:lineRule="auto"/>
                  <w:jc w:val="center"/>
                </w:pPr>
              </w:pPrChange>
            </w:pPr>
            <w:ins w:id="24900" w:author="phuong vu" w:date="2018-11-23T14:25:00Z">
              <w:del w:id="24901" w:author="Tran Huan" w:date="2018-12-03T01:22:00Z">
                <w:r w:rsidRPr="001856AA" w:rsidDel="00D10B12">
                  <w:rPr>
                    <w:b/>
                    <w:bCs/>
                    <w:lang w:val="da-DK"/>
                  </w:rPr>
                  <w:delText>STT</w:delText>
                </w:r>
                <w:bookmarkStart w:id="24902" w:name="_Toc531571039"/>
                <w:bookmarkStart w:id="24903" w:name="_Toc531574887"/>
                <w:bookmarkStart w:id="24904" w:name="_Toc531578628"/>
                <w:bookmarkStart w:id="24905" w:name="_Toc531582366"/>
                <w:bookmarkEnd w:id="24902"/>
                <w:bookmarkEnd w:id="24903"/>
                <w:bookmarkEnd w:id="24904"/>
                <w:bookmarkEnd w:id="24905"/>
              </w:del>
            </w:ins>
          </w:p>
        </w:tc>
        <w:tc>
          <w:tcPr>
            <w:tcW w:w="1820" w:type="dxa"/>
            <w:noWrap/>
            <w:vAlign w:val="center"/>
            <w:hideMark/>
          </w:tcPr>
          <w:p w14:paraId="0DF1CB6A" w14:textId="14B735E9" w:rsidR="00376EE3" w:rsidRPr="001856AA" w:rsidDel="00D10B12" w:rsidRDefault="00376EE3" w:rsidP="00D10B12">
            <w:pPr>
              <w:spacing w:line="288" w:lineRule="auto"/>
              <w:contextualSpacing/>
              <w:jc w:val="center"/>
              <w:rPr>
                <w:ins w:id="24906" w:author="phuong vu" w:date="2018-11-23T14:25:00Z"/>
                <w:del w:id="24907" w:author="Tran Huan" w:date="2018-12-03T01:22:00Z"/>
                <w:b/>
                <w:bCs/>
              </w:rPr>
              <w:pPrChange w:id="24908" w:author="Tran Huan" w:date="2018-12-03T01:23:00Z">
                <w:pPr>
                  <w:spacing w:line="276" w:lineRule="auto"/>
                  <w:jc w:val="center"/>
                </w:pPr>
              </w:pPrChange>
            </w:pPr>
            <w:ins w:id="24909" w:author="phuong vu" w:date="2018-11-23T14:25:00Z">
              <w:del w:id="24910" w:author="Tran Huan" w:date="2018-12-03T01:22:00Z">
                <w:r w:rsidRPr="001856AA" w:rsidDel="00D10B12">
                  <w:rPr>
                    <w:b/>
                    <w:bCs/>
                    <w:lang w:val="da-DK"/>
                  </w:rPr>
                  <w:delText>Tên trường</w:delText>
                </w:r>
                <w:bookmarkStart w:id="24911" w:name="_Toc531571040"/>
                <w:bookmarkStart w:id="24912" w:name="_Toc531574888"/>
                <w:bookmarkStart w:id="24913" w:name="_Toc531578629"/>
                <w:bookmarkStart w:id="24914" w:name="_Toc531582367"/>
                <w:bookmarkEnd w:id="24911"/>
                <w:bookmarkEnd w:id="24912"/>
                <w:bookmarkEnd w:id="24913"/>
                <w:bookmarkEnd w:id="24914"/>
              </w:del>
            </w:ins>
          </w:p>
        </w:tc>
        <w:tc>
          <w:tcPr>
            <w:tcW w:w="1300" w:type="dxa"/>
            <w:noWrap/>
            <w:vAlign w:val="center"/>
            <w:hideMark/>
          </w:tcPr>
          <w:p w14:paraId="10156924" w14:textId="2EEB90D0" w:rsidR="00376EE3" w:rsidRPr="001856AA" w:rsidDel="00D10B12" w:rsidRDefault="00376EE3" w:rsidP="00D10B12">
            <w:pPr>
              <w:spacing w:line="288" w:lineRule="auto"/>
              <w:contextualSpacing/>
              <w:jc w:val="center"/>
              <w:rPr>
                <w:ins w:id="24915" w:author="phuong vu" w:date="2018-11-23T14:25:00Z"/>
                <w:del w:id="24916" w:author="Tran Huan" w:date="2018-12-03T01:22:00Z"/>
                <w:b/>
                <w:bCs/>
              </w:rPr>
              <w:pPrChange w:id="24917" w:author="Tran Huan" w:date="2018-12-03T01:23:00Z">
                <w:pPr>
                  <w:spacing w:line="276" w:lineRule="auto"/>
                  <w:jc w:val="center"/>
                </w:pPr>
              </w:pPrChange>
            </w:pPr>
            <w:ins w:id="24918" w:author="phuong vu" w:date="2018-11-23T14:25:00Z">
              <w:del w:id="24919" w:author="Tran Huan" w:date="2018-12-03T01:22:00Z">
                <w:r w:rsidRPr="001856AA" w:rsidDel="00D10B12">
                  <w:rPr>
                    <w:b/>
                    <w:bCs/>
                    <w:lang w:val="da-DK"/>
                  </w:rPr>
                  <w:delText>Kiểu</w:delText>
                </w:r>
                <w:bookmarkStart w:id="24920" w:name="_Toc531571041"/>
                <w:bookmarkStart w:id="24921" w:name="_Toc531574889"/>
                <w:bookmarkStart w:id="24922" w:name="_Toc531578630"/>
                <w:bookmarkStart w:id="24923" w:name="_Toc531582368"/>
                <w:bookmarkEnd w:id="24920"/>
                <w:bookmarkEnd w:id="24921"/>
                <w:bookmarkEnd w:id="24922"/>
                <w:bookmarkEnd w:id="24923"/>
              </w:del>
            </w:ins>
          </w:p>
        </w:tc>
        <w:tc>
          <w:tcPr>
            <w:tcW w:w="1098" w:type="dxa"/>
            <w:noWrap/>
            <w:vAlign w:val="center"/>
            <w:hideMark/>
          </w:tcPr>
          <w:p w14:paraId="206F566F" w14:textId="7056D8ED" w:rsidR="00376EE3" w:rsidRPr="001856AA" w:rsidDel="00D10B12" w:rsidRDefault="00376EE3" w:rsidP="00D10B12">
            <w:pPr>
              <w:spacing w:line="288" w:lineRule="auto"/>
              <w:contextualSpacing/>
              <w:jc w:val="center"/>
              <w:rPr>
                <w:ins w:id="24924" w:author="phuong vu" w:date="2018-11-23T14:25:00Z"/>
                <w:del w:id="24925" w:author="Tran Huan" w:date="2018-12-03T01:22:00Z"/>
                <w:b/>
                <w:bCs/>
              </w:rPr>
              <w:pPrChange w:id="24926" w:author="Tran Huan" w:date="2018-12-03T01:23:00Z">
                <w:pPr>
                  <w:spacing w:line="276" w:lineRule="auto"/>
                  <w:jc w:val="center"/>
                </w:pPr>
              </w:pPrChange>
            </w:pPr>
            <w:ins w:id="24927" w:author="phuong vu" w:date="2018-11-23T14:25:00Z">
              <w:del w:id="24928" w:author="Tran Huan" w:date="2018-12-03T01:22:00Z">
                <w:r w:rsidRPr="001856AA" w:rsidDel="00D10B12">
                  <w:rPr>
                    <w:b/>
                    <w:bCs/>
                    <w:lang w:val="da-DK"/>
                  </w:rPr>
                  <w:delText>Chấp nhận Null</w:delText>
                </w:r>
                <w:bookmarkStart w:id="24929" w:name="_Toc531571042"/>
                <w:bookmarkStart w:id="24930" w:name="_Toc531574890"/>
                <w:bookmarkStart w:id="24931" w:name="_Toc531578631"/>
                <w:bookmarkStart w:id="24932" w:name="_Toc531582369"/>
                <w:bookmarkEnd w:id="24929"/>
                <w:bookmarkEnd w:id="24930"/>
                <w:bookmarkEnd w:id="24931"/>
                <w:bookmarkEnd w:id="24932"/>
              </w:del>
            </w:ins>
          </w:p>
        </w:tc>
        <w:tc>
          <w:tcPr>
            <w:tcW w:w="838" w:type="dxa"/>
            <w:noWrap/>
            <w:vAlign w:val="center"/>
            <w:hideMark/>
          </w:tcPr>
          <w:p w14:paraId="6A539752" w14:textId="28067296" w:rsidR="00376EE3" w:rsidRPr="001856AA" w:rsidDel="00D10B12" w:rsidRDefault="00376EE3" w:rsidP="00D10B12">
            <w:pPr>
              <w:spacing w:line="288" w:lineRule="auto"/>
              <w:contextualSpacing/>
              <w:jc w:val="center"/>
              <w:rPr>
                <w:ins w:id="24933" w:author="phuong vu" w:date="2018-11-23T14:25:00Z"/>
                <w:del w:id="24934" w:author="Tran Huan" w:date="2018-12-03T01:22:00Z"/>
                <w:b/>
                <w:bCs/>
              </w:rPr>
              <w:pPrChange w:id="24935" w:author="Tran Huan" w:date="2018-12-03T01:23:00Z">
                <w:pPr>
                  <w:spacing w:line="276" w:lineRule="auto"/>
                  <w:jc w:val="center"/>
                </w:pPr>
              </w:pPrChange>
            </w:pPr>
            <w:ins w:id="24936" w:author="phuong vu" w:date="2018-11-23T14:25:00Z">
              <w:del w:id="24937" w:author="Tran Huan" w:date="2018-12-03T01:22:00Z">
                <w:r w:rsidRPr="001856AA" w:rsidDel="00D10B12">
                  <w:rPr>
                    <w:b/>
                    <w:bCs/>
                    <w:lang w:val="da-DK"/>
                  </w:rPr>
                  <w:delText>Khóa chính</w:delText>
                </w:r>
                <w:bookmarkStart w:id="24938" w:name="_Toc531571043"/>
                <w:bookmarkStart w:id="24939" w:name="_Toc531574891"/>
                <w:bookmarkStart w:id="24940" w:name="_Toc531578632"/>
                <w:bookmarkStart w:id="24941" w:name="_Toc531582370"/>
                <w:bookmarkEnd w:id="24938"/>
                <w:bookmarkEnd w:id="24939"/>
                <w:bookmarkEnd w:id="24940"/>
                <w:bookmarkEnd w:id="24941"/>
              </w:del>
            </w:ins>
          </w:p>
        </w:tc>
        <w:tc>
          <w:tcPr>
            <w:tcW w:w="823" w:type="dxa"/>
            <w:noWrap/>
            <w:vAlign w:val="center"/>
            <w:hideMark/>
          </w:tcPr>
          <w:p w14:paraId="23E10B11" w14:textId="28D2F785" w:rsidR="00376EE3" w:rsidRPr="001856AA" w:rsidDel="00D10B12" w:rsidRDefault="00376EE3" w:rsidP="00D10B12">
            <w:pPr>
              <w:spacing w:line="288" w:lineRule="auto"/>
              <w:contextualSpacing/>
              <w:jc w:val="center"/>
              <w:rPr>
                <w:ins w:id="24942" w:author="phuong vu" w:date="2018-11-23T14:25:00Z"/>
                <w:del w:id="24943" w:author="Tran Huan" w:date="2018-12-03T01:22:00Z"/>
                <w:b/>
                <w:bCs/>
              </w:rPr>
              <w:pPrChange w:id="24944" w:author="Tran Huan" w:date="2018-12-03T01:23:00Z">
                <w:pPr>
                  <w:spacing w:line="276" w:lineRule="auto"/>
                  <w:jc w:val="center"/>
                </w:pPr>
              </w:pPrChange>
            </w:pPr>
            <w:ins w:id="24945" w:author="phuong vu" w:date="2018-11-23T14:25:00Z">
              <w:del w:id="24946" w:author="Tran Huan" w:date="2018-12-03T01:22:00Z">
                <w:r w:rsidRPr="001856AA" w:rsidDel="00D10B12">
                  <w:rPr>
                    <w:b/>
                    <w:bCs/>
                    <w:lang w:val="da-DK"/>
                  </w:rPr>
                  <w:delText>Khóa ngoại</w:delText>
                </w:r>
                <w:bookmarkStart w:id="24947" w:name="_Toc531571044"/>
                <w:bookmarkStart w:id="24948" w:name="_Toc531574892"/>
                <w:bookmarkStart w:id="24949" w:name="_Toc531578633"/>
                <w:bookmarkStart w:id="24950" w:name="_Toc531582371"/>
                <w:bookmarkEnd w:id="24947"/>
                <w:bookmarkEnd w:id="24948"/>
                <w:bookmarkEnd w:id="24949"/>
                <w:bookmarkEnd w:id="24950"/>
              </w:del>
            </w:ins>
          </w:p>
        </w:tc>
        <w:tc>
          <w:tcPr>
            <w:tcW w:w="2228" w:type="dxa"/>
            <w:noWrap/>
            <w:vAlign w:val="center"/>
            <w:hideMark/>
          </w:tcPr>
          <w:p w14:paraId="0B7262B2" w14:textId="482FAEC1" w:rsidR="00376EE3" w:rsidRPr="001856AA" w:rsidDel="00D10B12" w:rsidRDefault="00376EE3" w:rsidP="00D10B12">
            <w:pPr>
              <w:spacing w:line="288" w:lineRule="auto"/>
              <w:ind w:right="226"/>
              <w:contextualSpacing/>
              <w:jc w:val="center"/>
              <w:rPr>
                <w:ins w:id="24951" w:author="phuong vu" w:date="2018-11-23T14:25:00Z"/>
                <w:del w:id="24952" w:author="Tran Huan" w:date="2018-12-03T01:22:00Z"/>
                <w:b/>
                <w:bCs/>
              </w:rPr>
              <w:pPrChange w:id="24953" w:author="Tran Huan" w:date="2018-12-03T01:23:00Z">
                <w:pPr>
                  <w:spacing w:line="276" w:lineRule="auto"/>
                  <w:ind w:right="226"/>
                  <w:jc w:val="center"/>
                </w:pPr>
              </w:pPrChange>
            </w:pPr>
            <w:ins w:id="24954" w:author="phuong vu" w:date="2018-11-23T14:25:00Z">
              <w:del w:id="24955" w:author="Tran Huan" w:date="2018-12-03T01:22:00Z">
                <w:r w:rsidRPr="001856AA" w:rsidDel="00D10B12">
                  <w:rPr>
                    <w:b/>
                    <w:bCs/>
                    <w:lang w:val="da-DK"/>
                  </w:rPr>
                  <w:delText>Mô tả</w:delText>
                </w:r>
                <w:bookmarkStart w:id="24956" w:name="_Toc531571045"/>
                <w:bookmarkStart w:id="24957" w:name="_Toc531574893"/>
                <w:bookmarkStart w:id="24958" w:name="_Toc531578634"/>
                <w:bookmarkStart w:id="24959" w:name="_Toc531582372"/>
                <w:bookmarkEnd w:id="24956"/>
                <w:bookmarkEnd w:id="24957"/>
                <w:bookmarkEnd w:id="24958"/>
                <w:bookmarkEnd w:id="24959"/>
              </w:del>
            </w:ins>
          </w:p>
        </w:tc>
        <w:bookmarkStart w:id="24960" w:name="_Toc531571046"/>
        <w:bookmarkStart w:id="24961" w:name="_Toc531574894"/>
        <w:bookmarkStart w:id="24962" w:name="_Toc531578635"/>
        <w:bookmarkStart w:id="24963" w:name="_Toc531582373"/>
        <w:bookmarkEnd w:id="24960"/>
        <w:bookmarkEnd w:id="24961"/>
        <w:bookmarkEnd w:id="24962"/>
        <w:bookmarkEnd w:id="24963"/>
      </w:tr>
      <w:tr w:rsidR="00376EE3" w:rsidRPr="001856AA" w:rsidDel="00D10B12" w14:paraId="578524C3" w14:textId="68FC2B65" w:rsidTr="00376EE3">
        <w:trPr>
          <w:trHeight w:val="300"/>
          <w:ins w:id="24964" w:author="phuong vu" w:date="2018-11-23T14:25:00Z"/>
          <w:del w:id="24965" w:author="Tran Huan" w:date="2018-12-03T01:22:00Z"/>
        </w:trPr>
        <w:tc>
          <w:tcPr>
            <w:tcW w:w="708" w:type="dxa"/>
            <w:noWrap/>
            <w:vAlign w:val="center"/>
            <w:hideMark/>
          </w:tcPr>
          <w:p w14:paraId="5EAEFE67" w14:textId="61EE7560" w:rsidR="00376EE3" w:rsidRPr="00FD2760" w:rsidDel="00D10B12" w:rsidRDefault="00376EE3" w:rsidP="00D10B12">
            <w:pPr>
              <w:spacing w:line="288" w:lineRule="auto"/>
              <w:contextualSpacing/>
              <w:jc w:val="center"/>
              <w:rPr>
                <w:ins w:id="24966" w:author="phuong vu" w:date="2018-11-23T14:25:00Z"/>
                <w:del w:id="24967" w:author="Tran Huan" w:date="2018-12-03T01:22:00Z"/>
              </w:rPr>
              <w:pPrChange w:id="24968" w:author="Tran Huan" w:date="2018-12-03T01:23:00Z">
                <w:pPr>
                  <w:spacing w:line="276" w:lineRule="auto"/>
                  <w:jc w:val="center"/>
                </w:pPr>
              </w:pPrChange>
            </w:pPr>
            <w:ins w:id="24969" w:author="phuong vu" w:date="2018-11-23T14:25:00Z">
              <w:del w:id="24970" w:author="Tran Huan" w:date="2018-12-03T01:22:00Z">
                <w:r w:rsidRPr="00FD2760" w:rsidDel="00D10B12">
                  <w:delText>1</w:delText>
                </w:r>
                <w:bookmarkStart w:id="24971" w:name="_Toc531571047"/>
                <w:bookmarkStart w:id="24972" w:name="_Toc531574895"/>
                <w:bookmarkStart w:id="24973" w:name="_Toc531578636"/>
                <w:bookmarkStart w:id="24974" w:name="_Toc531582374"/>
                <w:bookmarkEnd w:id="24971"/>
                <w:bookmarkEnd w:id="24972"/>
                <w:bookmarkEnd w:id="24973"/>
                <w:bookmarkEnd w:id="24974"/>
              </w:del>
            </w:ins>
          </w:p>
        </w:tc>
        <w:tc>
          <w:tcPr>
            <w:tcW w:w="1820" w:type="dxa"/>
            <w:noWrap/>
            <w:hideMark/>
          </w:tcPr>
          <w:p w14:paraId="7A629E64" w14:textId="1419DBD7" w:rsidR="00376EE3" w:rsidRPr="00FD2760" w:rsidDel="00D10B12" w:rsidRDefault="00376EE3" w:rsidP="00D10B12">
            <w:pPr>
              <w:spacing w:line="288" w:lineRule="auto"/>
              <w:contextualSpacing/>
              <w:rPr>
                <w:ins w:id="24975" w:author="phuong vu" w:date="2018-11-23T14:25:00Z"/>
                <w:del w:id="24976" w:author="Tran Huan" w:date="2018-12-03T01:22:00Z"/>
              </w:rPr>
              <w:pPrChange w:id="24977" w:author="Tran Huan" w:date="2018-12-03T01:23:00Z">
                <w:pPr>
                  <w:spacing w:line="276" w:lineRule="auto"/>
                </w:pPr>
              </w:pPrChange>
            </w:pPr>
            <w:ins w:id="24978" w:author="phuong vu" w:date="2018-11-23T14:25:00Z">
              <w:del w:id="24979" w:author="Tran Huan" w:date="2018-12-03T01:22:00Z">
                <w:r w:rsidRPr="00FD2760" w:rsidDel="00D10B12">
                  <w:delText>id</w:delText>
                </w:r>
                <w:bookmarkStart w:id="24980" w:name="_Toc531571048"/>
                <w:bookmarkStart w:id="24981" w:name="_Toc531574896"/>
                <w:bookmarkStart w:id="24982" w:name="_Toc531578637"/>
                <w:bookmarkStart w:id="24983" w:name="_Toc531582375"/>
                <w:bookmarkEnd w:id="24980"/>
                <w:bookmarkEnd w:id="24981"/>
                <w:bookmarkEnd w:id="24982"/>
                <w:bookmarkEnd w:id="24983"/>
              </w:del>
            </w:ins>
          </w:p>
        </w:tc>
        <w:tc>
          <w:tcPr>
            <w:tcW w:w="1300" w:type="dxa"/>
            <w:noWrap/>
            <w:hideMark/>
          </w:tcPr>
          <w:p w14:paraId="34634E87" w14:textId="3F13732A" w:rsidR="00376EE3" w:rsidRPr="00FD2760" w:rsidDel="00D10B12" w:rsidRDefault="00376EE3" w:rsidP="00D10B12">
            <w:pPr>
              <w:spacing w:line="288" w:lineRule="auto"/>
              <w:contextualSpacing/>
              <w:rPr>
                <w:ins w:id="24984" w:author="phuong vu" w:date="2018-11-23T14:25:00Z"/>
                <w:del w:id="24985" w:author="Tran Huan" w:date="2018-12-03T01:22:00Z"/>
              </w:rPr>
              <w:pPrChange w:id="24986" w:author="Tran Huan" w:date="2018-12-03T01:23:00Z">
                <w:pPr>
                  <w:spacing w:line="276" w:lineRule="auto"/>
                </w:pPr>
              </w:pPrChange>
            </w:pPr>
            <w:ins w:id="24987" w:author="phuong vu" w:date="2018-11-23T14:25:00Z">
              <w:del w:id="24988" w:author="Tran Huan" w:date="2018-12-03T01:22:00Z">
                <w:r w:rsidRPr="00FD2760" w:rsidDel="00D10B12">
                  <w:delText>numeric</w:delText>
                </w:r>
                <w:bookmarkStart w:id="24989" w:name="_Toc531571049"/>
                <w:bookmarkStart w:id="24990" w:name="_Toc531574897"/>
                <w:bookmarkStart w:id="24991" w:name="_Toc531578638"/>
                <w:bookmarkStart w:id="24992" w:name="_Toc531582376"/>
                <w:bookmarkEnd w:id="24989"/>
                <w:bookmarkEnd w:id="24990"/>
                <w:bookmarkEnd w:id="24991"/>
                <w:bookmarkEnd w:id="24992"/>
              </w:del>
            </w:ins>
          </w:p>
        </w:tc>
        <w:tc>
          <w:tcPr>
            <w:tcW w:w="1098" w:type="dxa"/>
            <w:noWrap/>
            <w:vAlign w:val="center"/>
            <w:hideMark/>
          </w:tcPr>
          <w:p w14:paraId="60C84F9B" w14:textId="6835E49A" w:rsidR="00376EE3" w:rsidRPr="00FD2760" w:rsidDel="00D10B12" w:rsidRDefault="00376EE3" w:rsidP="00D10B12">
            <w:pPr>
              <w:spacing w:line="288" w:lineRule="auto"/>
              <w:contextualSpacing/>
              <w:jc w:val="center"/>
              <w:rPr>
                <w:ins w:id="24993" w:author="phuong vu" w:date="2018-11-23T14:25:00Z"/>
                <w:del w:id="24994" w:author="Tran Huan" w:date="2018-12-03T01:22:00Z"/>
              </w:rPr>
              <w:pPrChange w:id="24995" w:author="Tran Huan" w:date="2018-12-03T01:23:00Z">
                <w:pPr>
                  <w:spacing w:line="276" w:lineRule="auto"/>
                  <w:jc w:val="center"/>
                </w:pPr>
              </w:pPrChange>
            </w:pPr>
            <w:bookmarkStart w:id="24996" w:name="_Toc531571050"/>
            <w:bookmarkStart w:id="24997" w:name="_Toc531574898"/>
            <w:bookmarkStart w:id="24998" w:name="_Toc531578639"/>
            <w:bookmarkStart w:id="24999" w:name="_Toc531582377"/>
            <w:bookmarkEnd w:id="24996"/>
            <w:bookmarkEnd w:id="24997"/>
            <w:bookmarkEnd w:id="24998"/>
            <w:bookmarkEnd w:id="24999"/>
          </w:p>
        </w:tc>
        <w:tc>
          <w:tcPr>
            <w:tcW w:w="838" w:type="dxa"/>
            <w:noWrap/>
            <w:vAlign w:val="center"/>
            <w:hideMark/>
          </w:tcPr>
          <w:p w14:paraId="7FA2E0D8" w14:textId="768FD9AF" w:rsidR="00376EE3" w:rsidRPr="00FD2760" w:rsidDel="00D10B12" w:rsidRDefault="00376EE3" w:rsidP="00D10B12">
            <w:pPr>
              <w:spacing w:line="288" w:lineRule="auto"/>
              <w:contextualSpacing/>
              <w:jc w:val="center"/>
              <w:rPr>
                <w:ins w:id="25000" w:author="phuong vu" w:date="2018-11-23T14:25:00Z"/>
                <w:del w:id="25001" w:author="Tran Huan" w:date="2018-12-03T01:22:00Z"/>
              </w:rPr>
              <w:pPrChange w:id="25002" w:author="Tran Huan" w:date="2018-12-03T01:23:00Z">
                <w:pPr>
                  <w:spacing w:line="276" w:lineRule="auto"/>
                  <w:jc w:val="center"/>
                </w:pPr>
              </w:pPrChange>
            </w:pPr>
            <w:ins w:id="25003" w:author="phuong vu" w:date="2018-11-23T14:25:00Z">
              <w:del w:id="25004" w:author="Tran Huan" w:date="2018-12-03T01:22:00Z">
                <w:r w:rsidRPr="00FD2760" w:rsidDel="00D10B12">
                  <w:delText>X</w:delText>
                </w:r>
                <w:bookmarkStart w:id="25005" w:name="_Toc531571051"/>
                <w:bookmarkStart w:id="25006" w:name="_Toc531574899"/>
                <w:bookmarkStart w:id="25007" w:name="_Toc531578640"/>
                <w:bookmarkStart w:id="25008" w:name="_Toc531582378"/>
                <w:bookmarkEnd w:id="25005"/>
                <w:bookmarkEnd w:id="25006"/>
                <w:bookmarkEnd w:id="25007"/>
                <w:bookmarkEnd w:id="25008"/>
              </w:del>
            </w:ins>
          </w:p>
        </w:tc>
        <w:tc>
          <w:tcPr>
            <w:tcW w:w="823" w:type="dxa"/>
            <w:noWrap/>
            <w:vAlign w:val="center"/>
            <w:hideMark/>
          </w:tcPr>
          <w:p w14:paraId="2698C21F" w14:textId="079F0471" w:rsidR="00376EE3" w:rsidRPr="00FD2760" w:rsidDel="00D10B12" w:rsidRDefault="00376EE3" w:rsidP="00D10B12">
            <w:pPr>
              <w:spacing w:line="288" w:lineRule="auto"/>
              <w:contextualSpacing/>
              <w:jc w:val="center"/>
              <w:rPr>
                <w:ins w:id="25009" w:author="phuong vu" w:date="2018-11-23T14:25:00Z"/>
                <w:del w:id="25010" w:author="Tran Huan" w:date="2018-12-03T01:22:00Z"/>
              </w:rPr>
              <w:pPrChange w:id="25011" w:author="Tran Huan" w:date="2018-12-03T01:23:00Z">
                <w:pPr>
                  <w:spacing w:line="276" w:lineRule="auto"/>
                  <w:jc w:val="center"/>
                </w:pPr>
              </w:pPrChange>
            </w:pPr>
            <w:bookmarkStart w:id="25012" w:name="_Toc531571052"/>
            <w:bookmarkStart w:id="25013" w:name="_Toc531574900"/>
            <w:bookmarkStart w:id="25014" w:name="_Toc531578641"/>
            <w:bookmarkStart w:id="25015" w:name="_Toc531582379"/>
            <w:bookmarkEnd w:id="25012"/>
            <w:bookmarkEnd w:id="25013"/>
            <w:bookmarkEnd w:id="25014"/>
            <w:bookmarkEnd w:id="25015"/>
          </w:p>
        </w:tc>
        <w:tc>
          <w:tcPr>
            <w:tcW w:w="2228" w:type="dxa"/>
            <w:noWrap/>
            <w:hideMark/>
          </w:tcPr>
          <w:p w14:paraId="4D5BD848" w14:textId="3726DD14" w:rsidR="00376EE3" w:rsidRPr="00FD2760" w:rsidDel="00D10B12" w:rsidRDefault="00376EE3" w:rsidP="00D10B12">
            <w:pPr>
              <w:spacing w:line="288" w:lineRule="auto"/>
              <w:contextualSpacing/>
              <w:rPr>
                <w:ins w:id="25016" w:author="phuong vu" w:date="2018-11-23T14:25:00Z"/>
                <w:del w:id="25017" w:author="Tran Huan" w:date="2018-12-03T01:22:00Z"/>
                <w:lang w:val="en-US"/>
              </w:rPr>
              <w:pPrChange w:id="25018" w:author="Tran Huan" w:date="2018-12-03T01:23:00Z">
                <w:pPr>
                  <w:spacing w:line="276" w:lineRule="auto"/>
                </w:pPr>
              </w:pPrChange>
            </w:pPr>
            <w:ins w:id="25019" w:author="phuong vu" w:date="2018-11-23T14:25:00Z">
              <w:del w:id="25020" w:author="Tran Huan" w:date="2018-12-03T01:22:00Z">
                <w:r w:rsidRPr="00FD2760" w:rsidDel="00D10B12">
                  <w:delText>ID</w:delText>
                </w:r>
                <w:bookmarkStart w:id="25021" w:name="_Toc531571053"/>
                <w:bookmarkStart w:id="25022" w:name="_Toc531574901"/>
                <w:bookmarkStart w:id="25023" w:name="_Toc531578642"/>
                <w:bookmarkStart w:id="25024" w:name="_Toc531582380"/>
                <w:bookmarkEnd w:id="25021"/>
                <w:bookmarkEnd w:id="25022"/>
                <w:bookmarkEnd w:id="25023"/>
                <w:bookmarkEnd w:id="25024"/>
              </w:del>
            </w:ins>
          </w:p>
        </w:tc>
        <w:bookmarkStart w:id="25025" w:name="_Toc531571054"/>
        <w:bookmarkStart w:id="25026" w:name="_Toc531574902"/>
        <w:bookmarkStart w:id="25027" w:name="_Toc531578643"/>
        <w:bookmarkStart w:id="25028" w:name="_Toc531582381"/>
        <w:bookmarkEnd w:id="25025"/>
        <w:bookmarkEnd w:id="25026"/>
        <w:bookmarkEnd w:id="25027"/>
        <w:bookmarkEnd w:id="25028"/>
      </w:tr>
      <w:tr w:rsidR="00376EE3" w:rsidRPr="001856AA" w:rsidDel="00D10B12" w14:paraId="077C999C" w14:textId="6F6BD816" w:rsidTr="00376EE3">
        <w:trPr>
          <w:trHeight w:val="300"/>
          <w:ins w:id="25029" w:author="phuong vu" w:date="2018-11-23T14:25:00Z"/>
          <w:del w:id="25030" w:author="Tran Huan" w:date="2018-12-03T01:22:00Z"/>
        </w:trPr>
        <w:tc>
          <w:tcPr>
            <w:tcW w:w="708" w:type="dxa"/>
            <w:noWrap/>
            <w:vAlign w:val="center"/>
            <w:hideMark/>
          </w:tcPr>
          <w:p w14:paraId="29E0282E" w14:textId="2D19A772" w:rsidR="00376EE3" w:rsidRPr="00FD2760" w:rsidDel="00D10B12" w:rsidRDefault="00376EE3" w:rsidP="00D10B12">
            <w:pPr>
              <w:spacing w:line="288" w:lineRule="auto"/>
              <w:contextualSpacing/>
              <w:jc w:val="center"/>
              <w:rPr>
                <w:ins w:id="25031" w:author="phuong vu" w:date="2018-11-23T14:25:00Z"/>
                <w:del w:id="25032" w:author="Tran Huan" w:date="2018-12-03T01:22:00Z"/>
              </w:rPr>
              <w:pPrChange w:id="25033" w:author="Tran Huan" w:date="2018-12-03T01:23:00Z">
                <w:pPr>
                  <w:spacing w:line="276" w:lineRule="auto"/>
                  <w:jc w:val="center"/>
                </w:pPr>
              </w:pPrChange>
            </w:pPr>
            <w:ins w:id="25034" w:author="phuong vu" w:date="2018-11-23T14:25:00Z">
              <w:del w:id="25035" w:author="Tran Huan" w:date="2018-12-03T01:22:00Z">
                <w:r w:rsidRPr="00FD2760" w:rsidDel="00D10B12">
                  <w:delText>2</w:delText>
                </w:r>
                <w:bookmarkStart w:id="25036" w:name="_Toc531571055"/>
                <w:bookmarkStart w:id="25037" w:name="_Toc531574903"/>
                <w:bookmarkStart w:id="25038" w:name="_Toc531578644"/>
                <w:bookmarkStart w:id="25039" w:name="_Toc531582382"/>
                <w:bookmarkEnd w:id="25036"/>
                <w:bookmarkEnd w:id="25037"/>
                <w:bookmarkEnd w:id="25038"/>
                <w:bookmarkEnd w:id="25039"/>
              </w:del>
            </w:ins>
          </w:p>
        </w:tc>
        <w:tc>
          <w:tcPr>
            <w:tcW w:w="1820" w:type="dxa"/>
            <w:noWrap/>
            <w:hideMark/>
          </w:tcPr>
          <w:p w14:paraId="1772304D" w14:textId="52B5C466" w:rsidR="00376EE3" w:rsidRPr="00FD2760" w:rsidDel="00D10B12" w:rsidRDefault="00376EE3" w:rsidP="00D10B12">
            <w:pPr>
              <w:spacing w:line="288" w:lineRule="auto"/>
              <w:contextualSpacing/>
              <w:rPr>
                <w:ins w:id="25040" w:author="phuong vu" w:date="2018-11-23T14:25:00Z"/>
                <w:del w:id="25041" w:author="Tran Huan" w:date="2018-12-03T01:22:00Z"/>
                <w:lang w:val="en-US"/>
              </w:rPr>
              <w:pPrChange w:id="25042" w:author="Tran Huan" w:date="2018-12-03T01:23:00Z">
                <w:pPr>
                  <w:spacing w:line="276" w:lineRule="auto"/>
                </w:pPr>
              </w:pPrChange>
            </w:pPr>
            <w:ins w:id="25043" w:author="phuong vu" w:date="2018-11-23T14:25:00Z">
              <w:del w:id="25044" w:author="Tran Huan" w:date="2018-12-03T01:22:00Z">
                <w:r w:rsidDel="00D10B12">
                  <w:rPr>
                    <w:lang w:val="en-US"/>
                  </w:rPr>
                  <w:delText>service</w:delText>
                </w:r>
                <w:r w:rsidRPr="00FD2760" w:rsidDel="00D10B12">
                  <w:delText>_</w:delText>
                </w:r>
                <w:r w:rsidDel="00D10B12">
                  <w:rPr>
                    <w:lang w:val="en-US"/>
                  </w:rPr>
                  <w:delText>type_id</w:delText>
                </w:r>
                <w:bookmarkStart w:id="25045" w:name="_Toc531571056"/>
                <w:bookmarkStart w:id="25046" w:name="_Toc531574904"/>
                <w:bookmarkStart w:id="25047" w:name="_Toc531578645"/>
                <w:bookmarkStart w:id="25048" w:name="_Toc531582383"/>
                <w:bookmarkEnd w:id="25045"/>
                <w:bookmarkEnd w:id="25046"/>
                <w:bookmarkEnd w:id="25047"/>
                <w:bookmarkEnd w:id="25048"/>
              </w:del>
            </w:ins>
          </w:p>
        </w:tc>
        <w:tc>
          <w:tcPr>
            <w:tcW w:w="1300" w:type="dxa"/>
            <w:noWrap/>
            <w:hideMark/>
          </w:tcPr>
          <w:p w14:paraId="12B3A74F" w14:textId="013D1117" w:rsidR="00376EE3" w:rsidRPr="00FD2760" w:rsidDel="00D10B12" w:rsidRDefault="00376EE3" w:rsidP="00D10B12">
            <w:pPr>
              <w:spacing w:line="288" w:lineRule="auto"/>
              <w:contextualSpacing/>
              <w:rPr>
                <w:ins w:id="25049" w:author="phuong vu" w:date="2018-11-23T14:25:00Z"/>
                <w:del w:id="25050" w:author="Tran Huan" w:date="2018-12-03T01:22:00Z"/>
                <w:lang w:val="en-US"/>
              </w:rPr>
              <w:pPrChange w:id="25051" w:author="Tran Huan" w:date="2018-12-03T01:23:00Z">
                <w:pPr>
                  <w:spacing w:line="276" w:lineRule="auto"/>
                </w:pPr>
              </w:pPrChange>
            </w:pPr>
            <w:ins w:id="25052" w:author="phuong vu" w:date="2018-11-23T14:25:00Z">
              <w:del w:id="25053" w:author="Tran Huan" w:date="2018-12-03T01:22:00Z">
                <w:r w:rsidDel="00D10B12">
                  <w:rPr>
                    <w:lang w:val="en-US"/>
                  </w:rPr>
                  <w:delText>numeric</w:delText>
                </w:r>
                <w:bookmarkStart w:id="25054" w:name="_Toc531571057"/>
                <w:bookmarkStart w:id="25055" w:name="_Toc531574905"/>
                <w:bookmarkStart w:id="25056" w:name="_Toc531578646"/>
                <w:bookmarkStart w:id="25057" w:name="_Toc531582384"/>
                <w:bookmarkEnd w:id="25054"/>
                <w:bookmarkEnd w:id="25055"/>
                <w:bookmarkEnd w:id="25056"/>
                <w:bookmarkEnd w:id="25057"/>
              </w:del>
            </w:ins>
          </w:p>
        </w:tc>
        <w:tc>
          <w:tcPr>
            <w:tcW w:w="1098" w:type="dxa"/>
            <w:noWrap/>
            <w:vAlign w:val="center"/>
            <w:hideMark/>
          </w:tcPr>
          <w:p w14:paraId="1126310F" w14:textId="1EC54E56" w:rsidR="00376EE3" w:rsidRPr="00FD2760" w:rsidDel="00D10B12" w:rsidRDefault="00376EE3" w:rsidP="00D10B12">
            <w:pPr>
              <w:spacing w:line="288" w:lineRule="auto"/>
              <w:contextualSpacing/>
              <w:jc w:val="center"/>
              <w:rPr>
                <w:ins w:id="25058" w:author="phuong vu" w:date="2018-11-23T14:25:00Z"/>
                <w:del w:id="25059" w:author="Tran Huan" w:date="2018-12-03T01:22:00Z"/>
              </w:rPr>
              <w:pPrChange w:id="25060" w:author="Tran Huan" w:date="2018-12-03T01:23:00Z">
                <w:pPr>
                  <w:spacing w:line="276" w:lineRule="auto"/>
                  <w:jc w:val="center"/>
                </w:pPr>
              </w:pPrChange>
            </w:pPr>
            <w:bookmarkStart w:id="25061" w:name="_Toc531571058"/>
            <w:bookmarkStart w:id="25062" w:name="_Toc531574906"/>
            <w:bookmarkStart w:id="25063" w:name="_Toc531578647"/>
            <w:bookmarkStart w:id="25064" w:name="_Toc531582385"/>
            <w:bookmarkEnd w:id="25061"/>
            <w:bookmarkEnd w:id="25062"/>
            <w:bookmarkEnd w:id="25063"/>
            <w:bookmarkEnd w:id="25064"/>
          </w:p>
        </w:tc>
        <w:tc>
          <w:tcPr>
            <w:tcW w:w="838" w:type="dxa"/>
            <w:noWrap/>
            <w:vAlign w:val="center"/>
            <w:hideMark/>
          </w:tcPr>
          <w:p w14:paraId="0134B823" w14:textId="125B0ED1" w:rsidR="00376EE3" w:rsidRPr="00FD2760" w:rsidDel="00D10B12" w:rsidRDefault="00376EE3" w:rsidP="00D10B12">
            <w:pPr>
              <w:spacing w:line="288" w:lineRule="auto"/>
              <w:contextualSpacing/>
              <w:jc w:val="center"/>
              <w:rPr>
                <w:ins w:id="25065" w:author="phuong vu" w:date="2018-11-23T14:25:00Z"/>
                <w:del w:id="25066" w:author="Tran Huan" w:date="2018-12-03T01:22:00Z"/>
              </w:rPr>
              <w:pPrChange w:id="25067" w:author="Tran Huan" w:date="2018-12-03T01:23:00Z">
                <w:pPr>
                  <w:spacing w:line="276" w:lineRule="auto"/>
                  <w:jc w:val="center"/>
                </w:pPr>
              </w:pPrChange>
            </w:pPr>
            <w:bookmarkStart w:id="25068" w:name="_Toc531571059"/>
            <w:bookmarkStart w:id="25069" w:name="_Toc531574907"/>
            <w:bookmarkStart w:id="25070" w:name="_Toc531578648"/>
            <w:bookmarkStart w:id="25071" w:name="_Toc531582386"/>
            <w:bookmarkEnd w:id="25068"/>
            <w:bookmarkEnd w:id="25069"/>
            <w:bookmarkEnd w:id="25070"/>
            <w:bookmarkEnd w:id="25071"/>
          </w:p>
        </w:tc>
        <w:tc>
          <w:tcPr>
            <w:tcW w:w="823" w:type="dxa"/>
            <w:noWrap/>
            <w:vAlign w:val="center"/>
            <w:hideMark/>
          </w:tcPr>
          <w:p w14:paraId="5E88C638" w14:textId="1623B1BF" w:rsidR="00376EE3" w:rsidRPr="00FD2760" w:rsidDel="00D10B12" w:rsidRDefault="00376EE3" w:rsidP="00D10B12">
            <w:pPr>
              <w:spacing w:line="288" w:lineRule="auto"/>
              <w:contextualSpacing/>
              <w:jc w:val="center"/>
              <w:rPr>
                <w:ins w:id="25072" w:author="phuong vu" w:date="2018-11-23T14:25:00Z"/>
                <w:del w:id="25073" w:author="Tran Huan" w:date="2018-12-03T01:22:00Z"/>
                <w:lang w:val="en-US"/>
              </w:rPr>
              <w:pPrChange w:id="25074" w:author="Tran Huan" w:date="2018-12-03T01:23:00Z">
                <w:pPr>
                  <w:spacing w:line="276" w:lineRule="auto"/>
                  <w:jc w:val="center"/>
                </w:pPr>
              </w:pPrChange>
            </w:pPr>
            <w:ins w:id="25075" w:author="phuong vu" w:date="2018-11-23T14:25:00Z">
              <w:del w:id="25076" w:author="Tran Huan" w:date="2018-12-03T01:22:00Z">
                <w:r w:rsidDel="00D10B12">
                  <w:rPr>
                    <w:lang w:val="en-US"/>
                  </w:rPr>
                  <w:delText>X</w:delText>
                </w:r>
                <w:bookmarkStart w:id="25077" w:name="_Toc531571060"/>
                <w:bookmarkStart w:id="25078" w:name="_Toc531574908"/>
                <w:bookmarkStart w:id="25079" w:name="_Toc531578649"/>
                <w:bookmarkStart w:id="25080" w:name="_Toc531582387"/>
                <w:bookmarkEnd w:id="25077"/>
                <w:bookmarkEnd w:id="25078"/>
                <w:bookmarkEnd w:id="25079"/>
                <w:bookmarkEnd w:id="25080"/>
              </w:del>
            </w:ins>
          </w:p>
        </w:tc>
        <w:tc>
          <w:tcPr>
            <w:tcW w:w="2228" w:type="dxa"/>
            <w:noWrap/>
            <w:hideMark/>
          </w:tcPr>
          <w:p w14:paraId="40293254" w14:textId="3308B09A" w:rsidR="00376EE3" w:rsidRPr="00FD2760" w:rsidDel="00D10B12" w:rsidRDefault="00376EE3" w:rsidP="00D10B12">
            <w:pPr>
              <w:spacing w:line="288" w:lineRule="auto"/>
              <w:contextualSpacing/>
              <w:rPr>
                <w:ins w:id="25081" w:author="phuong vu" w:date="2018-11-23T14:25:00Z"/>
                <w:del w:id="25082" w:author="Tran Huan" w:date="2018-12-03T01:22:00Z"/>
                <w:lang w:val="en-US"/>
              </w:rPr>
              <w:pPrChange w:id="25083" w:author="Tran Huan" w:date="2018-12-03T01:23:00Z">
                <w:pPr>
                  <w:spacing w:line="276" w:lineRule="auto"/>
                </w:pPr>
              </w:pPrChange>
            </w:pPr>
            <w:ins w:id="25084" w:author="phuong vu" w:date="2018-11-23T14:25:00Z">
              <w:del w:id="25085" w:author="Tran Huan" w:date="2018-12-03T01:22:00Z">
                <w:r w:rsidDel="00D10B12">
                  <w:rPr>
                    <w:lang w:val="en-US"/>
                  </w:rPr>
                  <w:delText>ID dịch vụ.</w:delText>
                </w:r>
                <w:bookmarkStart w:id="25086" w:name="_Toc531571061"/>
                <w:bookmarkStart w:id="25087" w:name="_Toc531574909"/>
                <w:bookmarkStart w:id="25088" w:name="_Toc531578650"/>
                <w:bookmarkStart w:id="25089" w:name="_Toc531582388"/>
                <w:bookmarkEnd w:id="25086"/>
                <w:bookmarkEnd w:id="25087"/>
                <w:bookmarkEnd w:id="25088"/>
                <w:bookmarkEnd w:id="25089"/>
              </w:del>
            </w:ins>
          </w:p>
        </w:tc>
        <w:bookmarkStart w:id="25090" w:name="_Toc531571062"/>
        <w:bookmarkStart w:id="25091" w:name="_Toc531574910"/>
        <w:bookmarkStart w:id="25092" w:name="_Toc531578651"/>
        <w:bookmarkStart w:id="25093" w:name="_Toc531582389"/>
        <w:bookmarkEnd w:id="25090"/>
        <w:bookmarkEnd w:id="25091"/>
        <w:bookmarkEnd w:id="25092"/>
        <w:bookmarkEnd w:id="25093"/>
      </w:tr>
      <w:tr w:rsidR="00376EE3" w:rsidRPr="001856AA" w:rsidDel="00D10B12" w14:paraId="00A9858D" w14:textId="407E4CEA" w:rsidTr="00376EE3">
        <w:trPr>
          <w:trHeight w:val="300"/>
          <w:ins w:id="25094" w:author="phuong vu" w:date="2018-11-23T14:25:00Z"/>
          <w:del w:id="25095" w:author="Tran Huan" w:date="2018-12-03T01:22:00Z"/>
        </w:trPr>
        <w:tc>
          <w:tcPr>
            <w:tcW w:w="708" w:type="dxa"/>
            <w:noWrap/>
            <w:vAlign w:val="center"/>
          </w:tcPr>
          <w:p w14:paraId="521DA806" w14:textId="1D52A527" w:rsidR="00376EE3" w:rsidRPr="00FD2760" w:rsidDel="00D10B12" w:rsidRDefault="00376EE3" w:rsidP="00D10B12">
            <w:pPr>
              <w:spacing w:line="288" w:lineRule="auto"/>
              <w:contextualSpacing/>
              <w:jc w:val="center"/>
              <w:rPr>
                <w:ins w:id="25096" w:author="phuong vu" w:date="2018-11-23T14:25:00Z"/>
                <w:del w:id="25097" w:author="Tran Huan" w:date="2018-12-03T01:22:00Z"/>
                <w:lang w:val="en-US"/>
              </w:rPr>
              <w:pPrChange w:id="25098" w:author="Tran Huan" w:date="2018-12-03T01:23:00Z">
                <w:pPr>
                  <w:spacing w:line="276" w:lineRule="auto"/>
                  <w:jc w:val="center"/>
                </w:pPr>
              </w:pPrChange>
            </w:pPr>
            <w:ins w:id="25099" w:author="phuong vu" w:date="2018-11-23T14:25:00Z">
              <w:del w:id="25100" w:author="Tran Huan" w:date="2018-12-03T01:22:00Z">
                <w:r w:rsidDel="00D10B12">
                  <w:rPr>
                    <w:lang w:val="en-US"/>
                  </w:rPr>
                  <w:delText>3</w:delText>
                </w:r>
                <w:bookmarkStart w:id="25101" w:name="_Toc531571063"/>
                <w:bookmarkStart w:id="25102" w:name="_Toc531574911"/>
                <w:bookmarkStart w:id="25103" w:name="_Toc531578652"/>
                <w:bookmarkStart w:id="25104" w:name="_Toc531582390"/>
                <w:bookmarkEnd w:id="25101"/>
                <w:bookmarkEnd w:id="25102"/>
                <w:bookmarkEnd w:id="25103"/>
                <w:bookmarkEnd w:id="25104"/>
              </w:del>
            </w:ins>
          </w:p>
        </w:tc>
        <w:tc>
          <w:tcPr>
            <w:tcW w:w="1820" w:type="dxa"/>
            <w:noWrap/>
          </w:tcPr>
          <w:p w14:paraId="56C3CA6A" w14:textId="580D2288" w:rsidR="00376EE3" w:rsidDel="00D10B12" w:rsidRDefault="00376EE3" w:rsidP="00D10B12">
            <w:pPr>
              <w:spacing w:line="288" w:lineRule="auto"/>
              <w:contextualSpacing/>
              <w:rPr>
                <w:ins w:id="25105" w:author="phuong vu" w:date="2018-11-23T14:25:00Z"/>
                <w:del w:id="25106" w:author="Tran Huan" w:date="2018-12-03T01:22:00Z"/>
                <w:lang w:val="en-US"/>
              </w:rPr>
              <w:pPrChange w:id="25107" w:author="Tran Huan" w:date="2018-12-03T01:23:00Z">
                <w:pPr>
                  <w:spacing w:line="276" w:lineRule="auto"/>
                </w:pPr>
              </w:pPrChange>
            </w:pPr>
            <w:ins w:id="25108" w:author="phuong vu" w:date="2018-11-23T14:26:00Z">
              <w:del w:id="25109" w:author="Tran Huan" w:date="2018-12-03T01:22:00Z">
                <w:r w:rsidDel="00D10B12">
                  <w:rPr>
                    <w:lang w:val="en-US"/>
                  </w:rPr>
                  <w:delText>branch</w:delText>
                </w:r>
              </w:del>
            </w:ins>
            <w:ins w:id="25110" w:author="phuong vu" w:date="2018-11-23T14:25:00Z">
              <w:del w:id="25111" w:author="Tran Huan" w:date="2018-12-03T01:22:00Z">
                <w:r w:rsidDel="00D10B12">
                  <w:rPr>
                    <w:lang w:val="en-US"/>
                  </w:rPr>
                  <w:delText>_id</w:delText>
                </w:r>
                <w:bookmarkStart w:id="25112" w:name="_Toc531571064"/>
                <w:bookmarkStart w:id="25113" w:name="_Toc531574912"/>
                <w:bookmarkStart w:id="25114" w:name="_Toc531578653"/>
                <w:bookmarkStart w:id="25115" w:name="_Toc531582391"/>
                <w:bookmarkEnd w:id="25112"/>
                <w:bookmarkEnd w:id="25113"/>
                <w:bookmarkEnd w:id="25114"/>
                <w:bookmarkEnd w:id="25115"/>
              </w:del>
            </w:ins>
          </w:p>
        </w:tc>
        <w:tc>
          <w:tcPr>
            <w:tcW w:w="1300" w:type="dxa"/>
            <w:noWrap/>
          </w:tcPr>
          <w:p w14:paraId="3039355A" w14:textId="1A14A3E0" w:rsidR="00376EE3" w:rsidRPr="00FD2760" w:rsidDel="00D10B12" w:rsidRDefault="00376EE3" w:rsidP="00D10B12">
            <w:pPr>
              <w:spacing w:line="288" w:lineRule="auto"/>
              <w:contextualSpacing/>
              <w:rPr>
                <w:ins w:id="25116" w:author="phuong vu" w:date="2018-11-23T14:25:00Z"/>
                <w:del w:id="25117" w:author="Tran Huan" w:date="2018-12-03T01:22:00Z"/>
              </w:rPr>
              <w:pPrChange w:id="25118" w:author="Tran Huan" w:date="2018-12-03T01:23:00Z">
                <w:pPr>
                  <w:spacing w:line="276" w:lineRule="auto"/>
                </w:pPr>
              </w:pPrChange>
            </w:pPr>
            <w:ins w:id="25119" w:author="phuong vu" w:date="2018-11-23T14:25:00Z">
              <w:del w:id="25120" w:author="Tran Huan" w:date="2018-12-03T01:22:00Z">
                <w:r w:rsidDel="00D10B12">
                  <w:rPr>
                    <w:lang w:val="en-US"/>
                  </w:rPr>
                  <w:delText>numeric</w:delText>
                </w:r>
                <w:bookmarkStart w:id="25121" w:name="_Toc531571065"/>
                <w:bookmarkStart w:id="25122" w:name="_Toc531574913"/>
                <w:bookmarkStart w:id="25123" w:name="_Toc531578654"/>
                <w:bookmarkStart w:id="25124" w:name="_Toc531582392"/>
                <w:bookmarkEnd w:id="25121"/>
                <w:bookmarkEnd w:id="25122"/>
                <w:bookmarkEnd w:id="25123"/>
                <w:bookmarkEnd w:id="25124"/>
              </w:del>
            </w:ins>
          </w:p>
        </w:tc>
        <w:tc>
          <w:tcPr>
            <w:tcW w:w="1098" w:type="dxa"/>
            <w:noWrap/>
            <w:vAlign w:val="center"/>
          </w:tcPr>
          <w:p w14:paraId="1DC0864E" w14:textId="24DF958E" w:rsidR="00376EE3" w:rsidRPr="00FD2760" w:rsidDel="00D10B12" w:rsidRDefault="00376EE3" w:rsidP="00D10B12">
            <w:pPr>
              <w:spacing w:line="288" w:lineRule="auto"/>
              <w:contextualSpacing/>
              <w:jc w:val="center"/>
              <w:rPr>
                <w:ins w:id="25125" w:author="phuong vu" w:date="2018-11-23T14:25:00Z"/>
                <w:del w:id="25126" w:author="Tran Huan" w:date="2018-12-03T01:22:00Z"/>
              </w:rPr>
              <w:pPrChange w:id="25127" w:author="Tran Huan" w:date="2018-12-03T01:23:00Z">
                <w:pPr>
                  <w:spacing w:line="276" w:lineRule="auto"/>
                  <w:jc w:val="center"/>
                </w:pPr>
              </w:pPrChange>
            </w:pPr>
            <w:bookmarkStart w:id="25128" w:name="_Toc531571066"/>
            <w:bookmarkStart w:id="25129" w:name="_Toc531574914"/>
            <w:bookmarkStart w:id="25130" w:name="_Toc531578655"/>
            <w:bookmarkStart w:id="25131" w:name="_Toc531582393"/>
            <w:bookmarkEnd w:id="25128"/>
            <w:bookmarkEnd w:id="25129"/>
            <w:bookmarkEnd w:id="25130"/>
            <w:bookmarkEnd w:id="25131"/>
          </w:p>
        </w:tc>
        <w:tc>
          <w:tcPr>
            <w:tcW w:w="838" w:type="dxa"/>
            <w:noWrap/>
            <w:vAlign w:val="center"/>
          </w:tcPr>
          <w:p w14:paraId="7DED122F" w14:textId="30791F82" w:rsidR="00376EE3" w:rsidRPr="00FD2760" w:rsidDel="00D10B12" w:rsidRDefault="00376EE3" w:rsidP="00D10B12">
            <w:pPr>
              <w:spacing w:line="288" w:lineRule="auto"/>
              <w:contextualSpacing/>
              <w:jc w:val="center"/>
              <w:rPr>
                <w:ins w:id="25132" w:author="phuong vu" w:date="2018-11-23T14:25:00Z"/>
                <w:del w:id="25133" w:author="Tran Huan" w:date="2018-12-03T01:22:00Z"/>
              </w:rPr>
              <w:pPrChange w:id="25134" w:author="Tran Huan" w:date="2018-12-03T01:23:00Z">
                <w:pPr>
                  <w:spacing w:line="276" w:lineRule="auto"/>
                  <w:jc w:val="center"/>
                </w:pPr>
              </w:pPrChange>
            </w:pPr>
            <w:bookmarkStart w:id="25135" w:name="_Toc531571067"/>
            <w:bookmarkStart w:id="25136" w:name="_Toc531574915"/>
            <w:bookmarkStart w:id="25137" w:name="_Toc531578656"/>
            <w:bookmarkStart w:id="25138" w:name="_Toc531582394"/>
            <w:bookmarkEnd w:id="25135"/>
            <w:bookmarkEnd w:id="25136"/>
            <w:bookmarkEnd w:id="25137"/>
            <w:bookmarkEnd w:id="25138"/>
          </w:p>
        </w:tc>
        <w:tc>
          <w:tcPr>
            <w:tcW w:w="823" w:type="dxa"/>
            <w:noWrap/>
            <w:vAlign w:val="center"/>
          </w:tcPr>
          <w:p w14:paraId="0ADF8997" w14:textId="5F3A6C68" w:rsidR="00376EE3" w:rsidRPr="00FD2760" w:rsidDel="00D10B12" w:rsidRDefault="00376EE3" w:rsidP="00D10B12">
            <w:pPr>
              <w:spacing w:line="288" w:lineRule="auto"/>
              <w:contextualSpacing/>
              <w:jc w:val="center"/>
              <w:rPr>
                <w:ins w:id="25139" w:author="phuong vu" w:date="2018-11-23T14:25:00Z"/>
                <w:del w:id="25140" w:author="Tran Huan" w:date="2018-12-03T01:22:00Z"/>
                <w:lang w:val="en-US"/>
              </w:rPr>
              <w:pPrChange w:id="25141" w:author="Tran Huan" w:date="2018-12-03T01:23:00Z">
                <w:pPr>
                  <w:spacing w:line="276" w:lineRule="auto"/>
                  <w:jc w:val="center"/>
                </w:pPr>
              </w:pPrChange>
            </w:pPr>
            <w:ins w:id="25142" w:author="phuong vu" w:date="2018-11-23T14:25:00Z">
              <w:del w:id="25143" w:author="Tran Huan" w:date="2018-12-03T01:22:00Z">
                <w:r w:rsidDel="00D10B12">
                  <w:rPr>
                    <w:lang w:val="en-US"/>
                  </w:rPr>
                  <w:delText>X</w:delText>
                </w:r>
                <w:bookmarkStart w:id="25144" w:name="_Toc531571068"/>
                <w:bookmarkStart w:id="25145" w:name="_Toc531574916"/>
                <w:bookmarkStart w:id="25146" w:name="_Toc531578657"/>
                <w:bookmarkStart w:id="25147" w:name="_Toc531582395"/>
                <w:bookmarkEnd w:id="25144"/>
                <w:bookmarkEnd w:id="25145"/>
                <w:bookmarkEnd w:id="25146"/>
                <w:bookmarkEnd w:id="25147"/>
              </w:del>
            </w:ins>
          </w:p>
        </w:tc>
        <w:tc>
          <w:tcPr>
            <w:tcW w:w="2228" w:type="dxa"/>
            <w:noWrap/>
          </w:tcPr>
          <w:p w14:paraId="3CAE2AB7" w14:textId="5356B583" w:rsidR="00376EE3" w:rsidDel="00D10B12" w:rsidRDefault="00376EE3" w:rsidP="00D10B12">
            <w:pPr>
              <w:spacing w:line="288" w:lineRule="auto"/>
              <w:contextualSpacing/>
              <w:rPr>
                <w:ins w:id="25148" w:author="phuong vu" w:date="2018-11-23T14:25:00Z"/>
                <w:del w:id="25149" w:author="Tran Huan" w:date="2018-12-03T01:22:00Z"/>
                <w:lang w:val="en-US"/>
              </w:rPr>
              <w:pPrChange w:id="25150" w:author="Tran Huan" w:date="2018-12-03T01:23:00Z">
                <w:pPr>
                  <w:spacing w:line="276" w:lineRule="auto"/>
                </w:pPr>
              </w:pPrChange>
            </w:pPr>
            <w:ins w:id="25151" w:author="phuong vu" w:date="2018-11-23T14:25:00Z">
              <w:del w:id="25152" w:author="Tran Huan" w:date="2018-12-03T01:22:00Z">
                <w:r w:rsidDel="00D10B12">
                  <w:rPr>
                    <w:lang w:val="en-US"/>
                  </w:rPr>
                  <w:delText xml:space="preserve">ID </w:delText>
                </w:r>
              </w:del>
            </w:ins>
            <w:ins w:id="25153" w:author="phuong vu" w:date="2018-11-23T14:26:00Z">
              <w:del w:id="25154" w:author="Tran Huan" w:date="2018-12-03T01:22:00Z">
                <w:r w:rsidDel="00D10B12">
                  <w:rPr>
                    <w:lang w:val="en-US"/>
                  </w:rPr>
                  <w:delText>chi nhánh</w:delText>
                </w:r>
              </w:del>
            </w:ins>
            <w:ins w:id="25155" w:author="phuong vu" w:date="2018-11-23T14:25:00Z">
              <w:del w:id="25156" w:author="Tran Huan" w:date="2018-12-03T01:22:00Z">
                <w:r w:rsidDel="00D10B12">
                  <w:rPr>
                    <w:lang w:val="en-US"/>
                  </w:rPr>
                  <w:delText xml:space="preserve">. </w:delText>
                </w:r>
                <w:bookmarkStart w:id="25157" w:name="_Toc531571069"/>
                <w:bookmarkStart w:id="25158" w:name="_Toc531574917"/>
                <w:bookmarkStart w:id="25159" w:name="_Toc531578658"/>
                <w:bookmarkStart w:id="25160" w:name="_Toc531582396"/>
                <w:bookmarkEnd w:id="25157"/>
                <w:bookmarkEnd w:id="25158"/>
                <w:bookmarkEnd w:id="25159"/>
                <w:bookmarkEnd w:id="25160"/>
              </w:del>
            </w:ins>
          </w:p>
        </w:tc>
        <w:bookmarkStart w:id="25161" w:name="_Toc531571070"/>
        <w:bookmarkStart w:id="25162" w:name="_Toc531574918"/>
        <w:bookmarkStart w:id="25163" w:name="_Toc531578659"/>
        <w:bookmarkStart w:id="25164" w:name="_Toc531582397"/>
        <w:bookmarkEnd w:id="25161"/>
        <w:bookmarkEnd w:id="25162"/>
        <w:bookmarkEnd w:id="25163"/>
        <w:bookmarkEnd w:id="25164"/>
      </w:tr>
      <w:tr w:rsidR="00376EE3" w:rsidRPr="001856AA" w:rsidDel="00D10B12" w14:paraId="2A82BD05" w14:textId="79F4926A" w:rsidTr="00376EE3">
        <w:trPr>
          <w:trHeight w:val="300"/>
          <w:ins w:id="25165" w:author="phuong vu" w:date="2018-11-23T14:25:00Z"/>
          <w:del w:id="25166" w:author="Tran Huan" w:date="2018-12-03T01:22:00Z"/>
        </w:trPr>
        <w:tc>
          <w:tcPr>
            <w:tcW w:w="708" w:type="dxa"/>
            <w:noWrap/>
            <w:vAlign w:val="center"/>
            <w:hideMark/>
          </w:tcPr>
          <w:p w14:paraId="02752840" w14:textId="2C243530" w:rsidR="00376EE3" w:rsidRPr="00FD2760" w:rsidDel="00D10B12" w:rsidRDefault="00376EE3" w:rsidP="00D10B12">
            <w:pPr>
              <w:spacing w:line="288" w:lineRule="auto"/>
              <w:contextualSpacing/>
              <w:jc w:val="center"/>
              <w:rPr>
                <w:ins w:id="25167" w:author="phuong vu" w:date="2018-11-23T14:25:00Z"/>
                <w:del w:id="25168" w:author="Tran Huan" w:date="2018-12-03T01:22:00Z"/>
                <w:lang w:val="en-US"/>
              </w:rPr>
              <w:pPrChange w:id="25169" w:author="Tran Huan" w:date="2018-12-03T01:23:00Z">
                <w:pPr>
                  <w:spacing w:line="276" w:lineRule="auto"/>
                  <w:jc w:val="center"/>
                </w:pPr>
              </w:pPrChange>
            </w:pPr>
            <w:ins w:id="25170" w:author="phuong vu" w:date="2018-11-23T14:25:00Z">
              <w:del w:id="25171" w:author="Tran Huan" w:date="2018-12-03T01:22:00Z">
                <w:r w:rsidDel="00D10B12">
                  <w:rPr>
                    <w:lang w:val="en-US"/>
                  </w:rPr>
                  <w:delText>4</w:delText>
                </w:r>
                <w:bookmarkStart w:id="25172" w:name="_Toc531571071"/>
                <w:bookmarkStart w:id="25173" w:name="_Toc531574919"/>
                <w:bookmarkStart w:id="25174" w:name="_Toc531578660"/>
                <w:bookmarkStart w:id="25175" w:name="_Toc531582398"/>
                <w:bookmarkEnd w:id="25172"/>
                <w:bookmarkEnd w:id="25173"/>
                <w:bookmarkEnd w:id="25174"/>
                <w:bookmarkEnd w:id="25175"/>
              </w:del>
            </w:ins>
          </w:p>
        </w:tc>
        <w:tc>
          <w:tcPr>
            <w:tcW w:w="1820" w:type="dxa"/>
            <w:noWrap/>
            <w:hideMark/>
          </w:tcPr>
          <w:p w14:paraId="6395D14D" w14:textId="0419465C" w:rsidR="00376EE3" w:rsidRPr="00FD2760" w:rsidDel="00D10B12" w:rsidRDefault="00376EE3" w:rsidP="00D10B12">
            <w:pPr>
              <w:spacing w:line="288" w:lineRule="auto"/>
              <w:contextualSpacing/>
              <w:rPr>
                <w:ins w:id="25176" w:author="phuong vu" w:date="2018-11-23T14:25:00Z"/>
                <w:del w:id="25177" w:author="Tran Huan" w:date="2018-12-03T01:22:00Z"/>
              </w:rPr>
              <w:pPrChange w:id="25178" w:author="Tran Huan" w:date="2018-12-03T01:23:00Z">
                <w:pPr>
                  <w:spacing w:line="276" w:lineRule="auto"/>
                </w:pPr>
              </w:pPrChange>
            </w:pPr>
            <w:ins w:id="25179" w:author="phuong vu" w:date="2018-11-23T14:25:00Z">
              <w:del w:id="25180" w:author="Tran Huan" w:date="2018-12-03T01:22:00Z">
                <w:r w:rsidRPr="00FD2760" w:rsidDel="00D10B12">
                  <w:delText>status</w:delText>
                </w:r>
                <w:bookmarkStart w:id="25181" w:name="_Toc531571072"/>
                <w:bookmarkStart w:id="25182" w:name="_Toc531574920"/>
                <w:bookmarkStart w:id="25183" w:name="_Toc531578661"/>
                <w:bookmarkStart w:id="25184" w:name="_Toc531582399"/>
                <w:bookmarkEnd w:id="25181"/>
                <w:bookmarkEnd w:id="25182"/>
                <w:bookmarkEnd w:id="25183"/>
                <w:bookmarkEnd w:id="25184"/>
              </w:del>
            </w:ins>
          </w:p>
        </w:tc>
        <w:tc>
          <w:tcPr>
            <w:tcW w:w="1300" w:type="dxa"/>
            <w:noWrap/>
            <w:hideMark/>
          </w:tcPr>
          <w:p w14:paraId="058B6934" w14:textId="58ACFBAE" w:rsidR="00376EE3" w:rsidRPr="00FD2760" w:rsidDel="00D10B12" w:rsidRDefault="00376EE3" w:rsidP="00D10B12">
            <w:pPr>
              <w:spacing w:line="288" w:lineRule="auto"/>
              <w:contextualSpacing/>
              <w:rPr>
                <w:ins w:id="25185" w:author="phuong vu" w:date="2018-11-23T14:25:00Z"/>
                <w:del w:id="25186" w:author="Tran Huan" w:date="2018-12-03T01:22:00Z"/>
              </w:rPr>
              <w:pPrChange w:id="25187" w:author="Tran Huan" w:date="2018-12-03T01:23:00Z">
                <w:pPr>
                  <w:spacing w:line="276" w:lineRule="auto"/>
                </w:pPr>
              </w:pPrChange>
            </w:pPr>
            <w:ins w:id="25188" w:author="phuong vu" w:date="2018-11-23T14:25:00Z">
              <w:del w:id="25189" w:author="Tran Huan" w:date="2018-12-03T01:22:00Z">
                <w:r w:rsidRPr="00FD2760" w:rsidDel="00D10B12">
                  <w:delText>character varying</w:delText>
                </w:r>
                <w:bookmarkStart w:id="25190" w:name="_Toc531571073"/>
                <w:bookmarkStart w:id="25191" w:name="_Toc531574921"/>
                <w:bookmarkStart w:id="25192" w:name="_Toc531578662"/>
                <w:bookmarkStart w:id="25193" w:name="_Toc531582400"/>
                <w:bookmarkEnd w:id="25190"/>
                <w:bookmarkEnd w:id="25191"/>
                <w:bookmarkEnd w:id="25192"/>
                <w:bookmarkEnd w:id="25193"/>
              </w:del>
            </w:ins>
          </w:p>
        </w:tc>
        <w:tc>
          <w:tcPr>
            <w:tcW w:w="1098" w:type="dxa"/>
            <w:noWrap/>
            <w:vAlign w:val="center"/>
            <w:hideMark/>
          </w:tcPr>
          <w:p w14:paraId="504F9C2C" w14:textId="7F402E41" w:rsidR="00376EE3" w:rsidRPr="00FD2760" w:rsidDel="00D10B12" w:rsidRDefault="00376EE3" w:rsidP="00D10B12">
            <w:pPr>
              <w:spacing w:line="288" w:lineRule="auto"/>
              <w:contextualSpacing/>
              <w:jc w:val="center"/>
              <w:rPr>
                <w:ins w:id="25194" w:author="phuong vu" w:date="2018-11-23T14:25:00Z"/>
                <w:del w:id="25195" w:author="Tran Huan" w:date="2018-12-03T01:22:00Z"/>
              </w:rPr>
              <w:pPrChange w:id="25196" w:author="Tran Huan" w:date="2018-12-03T01:23:00Z">
                <w:pPr>
                  <w:spacing w:line="276" w:lineRule="auto"/>
                  <w:jc w:val="center"/>
                </w:pPr>
              </w:pPrChange>
            </w:pPr>
            <w:ins w:id="25197" w:author="phuong vu" w:date="2018-11-23T14:25:00Z">
              <w:del w:id="25198" w:author="Tran Huan" w:date="2018-12-03T01:22:00Z">
                <w:r w:rsidRPr="00FD2760" w:rsidDel="00D10B12">
                  <w:delText>X</w:delText>
                </w:r>
                <w:bookmarkStart w:id="25199" w:name="_Toc531571074"/>
                <w:bookmarkStart w:id="25200" w:name="_Toc531574922"/>
                <w:bookmarkStart w:id="25201" w:name="_Toc531578663"/>
                <w:bookmarkStart w:id="25202" w:name="_Toc531582401"/>
                <w:bookmarkEnd w:id="25199"/>
                <w:bookmarkEnd w:id="25200"/>
                <w:bookmarkEnd w:id="25201"/>
                <w:bookmarkEnd w:id="25202"/>
              </w:del>
            </w:ins>
          </w:p>
        </w:tc>
        <w:tc>
          <w:tcPr>
            <w:tcW w:w="838" w:type="dxa"/>
            <w:noWrap/>
            <w:vAlign w:val="center"/>
            <w:hideMark/>
          </w:tcPr>
          <w:p w14:paraId="19272B3D" w14:textId="5C3B70F8" w:rsidR="00376EE3" w:rsidRPr="00FD2760" w:rsidDel="00D10B12" w:rsidRDefault="00376EE3" w:rsidP="00D10B12">
            <w:pPr>
              <w:spacing w:line="288" w:lineRule="auto"/>
              <w:contextualSpacing/>
              <w:jc w:val="center"/>
              <w:rPr>
                <w:ins w:id="25203" w:author="phuong vu" w:date="2018-11-23T14:25:00Z"/>
                <w:del w:id="25204" w:author="Tran Huan" w:date="2018-12-03T01:22:00Z"/>
              </w:rPr>
              <w:pPrChange w:id="25205" w:author="Tran Huan" w:date="2018-12-03T01:23:00Z">
                <w:pPr>
                  <w:spacing w:line="276" w:lineRule="auto"/>
                  <w:jc w:val="center"/>
                </w:pPr>
              </w:pPrChange>
            </w:pPr>
            <w:bookmarkStart w:id="25206" w:name="_Toc531571075"/>
            <w:bookmarkStart w:id="25207" w:name="_Toc531574923"/>
            <w:bookmarkStart w:id="25208" w:name="_Toc531578664"/>
            <w:bookmarkStart w:id="25209" w:name="_Toc531582402"/>
            <w:bookmarkEnd w:id="25206"/>
            <w:bookmarkEnd w:id="25207"/>
            <w:bookmarkEnd w:id="25208"/>
            <w:bookmarkEnd w:id="25209"/>
          </w:p>
        </w:tc>
        <w:tc>
          <w:tcPr>
            <w:tcW w:w="823" w:type="dxa"/>
            <w:noWrap/>
            <w:vAlign w:val="center"/>
            <w:hideMark/>
          </w:tcPr>
          <w:p w14:paraId="0EB2822E" w14:textId="6F69AF96" w:rsidR="00376EE3" w:rsidRPr="00FD2760" w:rsidDel="00D10B12" w:rsidRDefault="00376EE3" w:rsidP="00D10B12">
            <w:pPr>
              <w:spacing w:line="288" w:lineRule="auto"/>
              <w:contextualSpacing/>
              <w:jc w:val="center"/>
              <w:rPr>
                <w:ins w:id="25210" w:author="phuong vu" w:date="2018-11-23T14:25:00Z"/>
                <w:del w:id="25211" w:author="Tran Huan" w:date="2018-12-03T01:22:00Z"/>
              </w:rPr>
              <w:pPrChange w:id="25212" w:author="Tran Huan" w:date="2018-12-03T01:23:00Z">
                <w:pPr>
                  <w:spacing w:line="276" w:lineRule="auto"/>
                  <w:jc w:val="center"/>
                </w:pPr>
              </w:pPrChange>
            </w:pPr>
            <w:bookmarkStart w:id="25213" w:name="_Toc531571076"/>
            <w:bookmarkStart w:id="25214" w:name="_Toc531574924"/>
            <w:bookmarkStart w:id="25215" w:name="_Toc531578665"/>
            <w:bookmarkStart w:id="25216" w:name="_Toc531582403"/>
            <w:bookmarkEnd w:id="25213"/>
            <w:bookmarkEnd w:id="25214"/>
            <w:bookmarkEnd w:id="25215"/>
            <w:bookmarkEnd w:id="25216"/>
          </w:p>
        </w:tc>
        <w:tc>
          <w:tcPr>
            <w:tcW w:w="2228" w:type="dxa"/>
            <w:noWrap/>
            <w:hideMark/>
          </w:tcPr>
          <w:p w14:paraId="7138C8F8" w14:textId="5A834B82" w:rsidR="00376EE3" w:rsidRPr="00FD2760" w:rsidDel="00D10B12" w:rsidRDefault="00376EE3" w:rsidP="00D10B12">
            <w:pPr>
              <w:keepNext/>
              <w:spacing w:line="288" w:lineRule="auto"/>
              <w:contextualSpacing/>
              <w:rPr>
                <w:ins w:id="25217" w:author="phuong vu" w:date="2018-11-23T14:25:00Z"/>
                <w:del w:id="25218" w:author="Tran Huan" w:date="2018-12-03T01:22:00Z"/>
              </w:rPr>
              <w:pPrChange w:id="25219" w:author="Tran Huan" w:date="2018-12-03T01:23:00Z">
                <w:pPr>
                  <w:keepNext/>
                  <w:spacing w:line="276" w:lineRule="auto"/>
                </w:pPr>
              </w:pPrChange>
            </w:pPr>
            <w:ins w:id="25220" w:author="phuong vu" w:date="2018-11-23T14:25:00Z">
              <w:del w:id="25221" w:author="Tran Huan" w:date="2018-12-03T01:22:00Z">
                <w:r w:rsidRPr="00FD2760" w:rsidDel="00D10B12">
                  <w:delText>Trạng thái</w:delText>
                </w:r>
                <w:bookmarkStart w:id="25222" w:name="_Toc531571077"/>
                <w:bookmarkStart w:id="25223" w:name="_Toc531574925"/>
                <w:bookmarkStart w:id="25224" w:name="_Toc531578666"/>
                <w:bookmarkStart w:id="25225" w:name="_Toc531582404"/>
                <w:bookmarkEnd w:id="25222"/>
                <w:bookmarkEnd w:id="25223"/>
                <w:bookmarkEnd w:id="25224"/>
                <w:bookmarkEnd w:id="25225"/>
              </w:del>
            </w:ins>
          </w:p>
        </w:tc>
        <w:bookmarkStart w:id="25226" w:name="_Toc531571078"/>
        <w:bookmarkStart w:id="25227" w:name="_Toc531574926"/>
        <w:bookmarkStart w:id="25228" w:name="_Toc531578667"/>
        <w:bookmarkStart w:id="25229" w:name="_Toc531582405"/>
        <w:bookmarkEnd w:id="25226"/>
        <w:bookmarkEnd w:id="25227"/>
        <w:bookmarkEnd w:id="25228"/>
        <w:bookmarkEnd w:id="25229"/>
      </w:tr>
    </w:tbl>
    <w:p w14:paraId="132EF7EF" w14:textId="1080DB97" w:rsidR="00376EE3" w:rsidRPr="000245EB" w:rsidDel="00266AC8" w:rsidRDefault="00376EE3" w:rsidP="00D10B12">
      <w:pPr>
        <w:pStyle w:val="Caption"/>
        <w:spacing w:after="0" w:line="288" w:lineRule="auto"/>
        <w:contextualSpacing/>
        <w:rPr>
          <w:ins w:id="25230" w:author="phuong vu" w:date="2018-11-23T14:29:00Z"/>
          <w:del w:id="25231" w:author="Tran Huan" w:date="2018-11-25T23:42:00Z"/>
          <w:rPrChange w:id="25232" w:author="Tran Huan" w:date="2018-11-25T16:08:00Z">
            <w:rPr>
              <w:ins w:id="25233" w:author="phuong vu" w:date="2018-11-23T14:29:00Z"/>
              <w:del w:id="25234" w:author="Tran Huan" w:date="2018-11-25T23:42:00Z"/>
              <w:lang w:val="en-US"/>
            </w:rPr>
          </w:rPrChange>
        </w:rPr>
        <w:pPrChange w:id="25235" w:author="Tran Huan" w:date="2018-12-03T01:23:00Z">
          <w:pPr>
            <w:pStyle w:val="Caption"/>
          </w:pPr>
        </w:pPrChange>
      </w:pPr>
      <w:ins w:id="25236" w:author="phuong vu" w:date="2018-11-23T14:27:00Z">
        <w:del w:id="25237" w:author="Tran Huan" w:date="2018-11-25T23:42:00Z">
          <w:r w:rsidDel="00266AC8">
            <w:delText xml:space="preserve">Bảng </w:delText>
          </w:r>
        </w:del>
      </w:ins>
      <w:ins w:id="25238" w:author="phuong vu" w:date="2018-11-23T15:14:00Z">
        <w:del w:id="25239" w:author="Tran Huan" w:date="2018-11-25T23:42:00Z">
          <w:r w:rsidR="00E95F1B" w:rsidDel="00266AC8">
            <w:fldChar w:fldCharType="begin"/>
          </w:r>
          <w:r w:rsidR="00E95F1B" w:rsidDel="00266AC8">
            <w:delInstrText xml:space="preserve"> STYLEREF 1 \s </w:delInstrText>
          </w:r>
        </w:del>
      </w:ins>
      <w:del w:id="25240" w:author="Tran Huan" w:date="2018-11-25T23:42:00Z">
        <w:r w:rsidR="00E95F1B" w:rsidDel="00266AC8">
          <w:fldChar w:fldCharType="separate"/>
        </w:r>
        <w:r w:rsidR="00B607D9" w:rsidDel="00266AC8">
          <w:rPr>
            <w:noProof/>
          </w:rPr>
          <w:delText>3</w:delText>
        </w:r>
      </w:del>
      <w:ins w:id="25241" w:author="phuong vu" w:date="2018-11-23T15:14:00Z">
        <w:del w:id="25242" w:author="Tran Huan" w:date="2018-11-25T23:42: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25243" w:author="Tran Huan" w:date="2018-11-25T23:42:00Z">
        <w:r w:rsidR="00E95F1B" w:rsidDel="00266AC8">
          <w:fldChar w:fldCharType="end"/>
        </w:r>
      </w:del>
      <w:ins w:id="25244" w:author="phuong vu" w:date="2018-11-23T14:27:00Z">
        <w:del w:id="25245" w:author="Tran Huan" w:date="2018-11-25T23:42:00Z">
          <w:r w:rsidRPr="000245EB" w:rsidDel="00266AC8">
            <w:rPr>
              <w:rPrChange w:id="25246" w:author="Tran Huan" w:date="2018-11-25T16:08:00Z">
                <w:rPr>
                  <w:lang w:val="en-US"/>
                </w:rPr>
              </w:rPrChange>
            </w:rPr>
            <w:delText xml:space="preserve"> </w:delText>
          </w:r>
          <w:r w:rsidRPr="00266AC8" w:rsidDel="00266AC8">
            <w:rPr>
              <w:i/>
              <w:rPrChange w:id="25247" w:author="Tran Huan" w:date="2018-11-25T23:42:00Z">
                <w:rPr>
                  <w:lang w:val="en-US"/>
                </w:rPr>
              </w:rPrChange>
            </w:rPr>
            <w:delText>Bảng dữ liệu dịch vụ theo chi nhánh</w:delText>
          </w:r>
        </w:del>
      </w:ins>
      <w:bookmarkStart w:id="25248" w:name="_Toc531571079"/>
      <w:bookmarkStart w:id="25249" w:name="_Toc531574927"/>
      <w:bookmarkStart w:id="25250" w:name="_Toc531578668"/>
      <w:bookmarkStart w:id="25251" w:name="_Toc531582406"/>
      <w:bookmarkEnd w:id="25248"/>
      <w:bookmarkEnd w:id="25249"/>
      <w:bookmarkEnd w:id="25250"/>
      <w:bookmarkEnd w:id="25251"/>
    </w:p>
    <w:p w14:paraId="4FD743B8" w14:textId="33ACE6E2" w:rsidR="00376EE3" w:rsidDel="00D10B12" w:rsidRDefault="00376EE3" w:rsidP="00D10B12">
      <w:pPr>
        <w:spacing w:after="0" w:line="288" w:lineRule="auto"/>
        <w:contextualSpacing/>
        <w:rPr>
          <w:ins w:id="25252" w:author="phuong vu" w:date="2018-11-23T14:29:00Z"/>
          <w:del w:id="25253" w:author="Tran Huan" w:date="2018-12-03T01:22:00Z"/>
          <w:b/>
          <w:lang w:val="en-US"/>
        </w:rPr>
        <w:pPrChange w:id="25254" w:author="Tran Huan" w:date="2018-12-03T01:23:00Z">
          <w:pPr/>
        </w:pPrChange>
      </w:pPr>
      <w:ins w:id="25255" w:author="phuong vu" w:date="2018-11-23T14:29:00Z">
        <w:del w:id="25256" w:author="Tran Huan" w:date="2018-12-03T01:22:00Z">
          <w:r w:rsidDel="00D10B12">
            <w:rPr>
              <w:b/>
              <w:lang w:val="en-US"/>
            </w:rPr>
            <w:delText>BẢNG STAFF</w:delText>
          </w:r>
          <w:bookmarkStart w:id="25257" w:name="_Toc531571080"/>
          <w:bookmarkStart w:id="25258" w:name="_Toc531574928"/>
          <w:bookmarkStart w:id="25259" w:name="_Toc531578669"/>
          <w:bookmarkStart w:id="25260" w:name="_Toc531582407"/>
          <w:bookmarkEnd w:id="25257"/>
          <w:bookmarkEnd w:id="25258"/>
          <w:bookmarkEnd w:id="25259"/>
          <w:bookmarkEnd w:id="25260"/>
        </w:del>
      </w:ins>
    </w:p>
    <w:tbl>
      <w:tblPr>
        <w:tblStyle w:val="TableGrid"/>
        <w:tblW w:w="8725" w:type="dxa"/>
        <w:tblLook w:val="04A0" w:firstRow="1" w:lastRow="0" w:firstColumn="1" w:lastColumn="0" w:noHBand="0" w:noVBand="1"/>
      </w:tblPr>
      <w:tblGrid>
        <w:gridCol w:w="708"/>
        <w:gridCol w:w="1820"/>
        <w:gridCol w:w="1300"/>
        <w:gridCol w:w="1098"/>
        <w:gridCol w:w="838"/>
        <w:gridCol w:w="823"/>
        <w:gridCol w:w="2138"/>
      </w:tblGrid>
      <w:tr w:rsidR="00376EE3" w:rsidRPr="001856AA" w:rsidDel="00D10B12" w14:paraId="546BF50E" w14:textId="61D27B80" w:rsidTr="00376EE3">
        <w:trPr>
          <w:trHeight w:val="300"/>
          <w:ins w:id="25261" w:author="phuong vu" w:date="2018-11-23T14:30:00Z"/>
          <w:del w:id="25262" w:author="Tran Huan" w:date="2018-12-03T01:22:00Z"/>
        </w:trPr>
        <w:tc>
          <w:tcPr>
            <w:tcW w:w="708" w:type="dxa"/>
            <w:noWrap/>
            <w:vAlign w:val="center"/>
            <w:hideMark/>
          </w:tcPr>
          <w:p w14:paraId="087D3586" w14:textId="3D12DE06" w:rsidR="00376EE3" w:rsidRPr="001856AA" w:rsidDel="00D10B12" w:rsidRDefault="00376EE3" w:rsidP="00D10B12">
            <w:pPr>
              <w:spacing w:line="288" w:lineRule="auto"/>
              <w:contextualSpacing/>
              <w:jc w:val="center"/>
              <w:rPr>
                <w:ins w:id="25263" w:author="phuong vu" w:date="2018-11-23T14:30:00Z"/>
                <w:del w:id="25264" w:author="Tran Huan" w:date="2018-12-03T01:22:00Z"/>
                <w:b/>
                <w:bCs/>
              </w:rPr>
              <w:pPrChange w:id="25265" w:author="Tran Huan" w:date="2018-12-03T01:23:00Z">
                <w:pPr>
                  <w:spacing w:line="276" w:lineRule="auto"/>
                  <w:jc w:val="center"/>
                </w:pPr>
              </w:pPrChange>
            </w:pPr>
            <w:ins w:id="25266" w:author="phuong vu" w:date="2018-11-23T14:30:00Z">
              <w:del w:id="25267" w:author="Tran Huan" w:date="2018-12-03T01:22:00Z">
                <w:r w:rsidRPr="001856AA" w:rsidDel="00D10B12">
                  <w:rPr>
                    <w:b/>
                    <w:bCs/>
                    <w:lang w:val="da-DK"/>
                  </w:rPr>
                  <w:delText>STT</w:delText>
                </w:r>
                <w:bookmarkStart w:id="25268" w:name="_Toc531571081"/>
                <w:bookmarkStart w:id="25269" w:name="_Toc531574929"/>
                <w:bookmarkStart w:id="25270" w:name="_Toc531578670"/>
                <w:bookmarkStart w:id="25271" w:name="_Toc531582408"/>
                <w:bookmarkEnd w:id="25268"/>
                <w:bookmarkEnd w:id="25269"/>
                <w:bookmarkEnd w:id="25270"/>
                <w:bookmarkEnd w:id="25271"/>
              </w:del>
            </w:ins>
          </w:p>
        </w:tc>
        <w:tc>
          <w:tcPr>
            <w:tcW w:w="1820" w:type="dxa"/>
            <w:noWrap/>
            <w:vAlign w:val="center"/>
            <w:hideMark/>
          </w:tcPr>
          <w:p w14:paraId="467AF899" w14:textId="610C2287" w:rsidR="00376EE3" w:rsidRPr="001856AA" w:rsidDel="00D10B12" w:rsidRDefault="00376EE3" w:rsidP="00D10B12">
            <w:pPr>
              <w:spacing w:line="288" w:lineRule="auto"/>
              <w:contextualSpacing/>
              <w:jc w:val="center"/>
              <w:rPr>
                <w:ins w:id="25272" w:author="phuong vu" w:date="2018-11-23T14:30:00Z"/>
                <w:del w:id="25273" w:author="Tran Huan" w:date="2018-12-03T01:22:00Z"/>
                <w:b/>
                <w:bCs/>
              </w:rPr>
              <w:pPrChange w:id="25274" w:author="Tran Huan" w:date="2018-12-03T01:23:00Z">
                <w:pPr>
                  <w:spacing w:line="276" w:lineRule="auto"/>
                  <w:jc w:val="center"/>
                </w:pPr>
              </w:pPrChange>
            </w:pPr>
            <w:ins w:id="25275" w:author="phuong vu" w:date="2018-11-23T14:30:00Z">
              <w:del w:id="25276" w:author="Tran Huan" w:date="2018-12-03T01:22:00Z">
                <w:r w:rsidRPr="001856AA" w:rsidDel="00D10B12">
                  <w:rPr>
                    <w:b/>
                    <w:bCs/>
                    <w:lang w:val="da-DK"/>
                  </w:rPr>
                  <w:delText>Tên trường</w:delText>
                </w:r>
                <w:bookmarkStart w:id="25277" w:name="_Toc531571082"/>
                <w:bookmarkStart w:id="25278" w:name="_Toc531574930"/>
                <w:bookmarkStart w:id="25279" w:name="_Toc531578671"/>
                <w:bookmarkStart w:id="25280" w:name="_Toc531582409"/>
                <w:bookmarkEnd w:id="25277"/>
                <w:bookmarkEnd w:id="25278"/>
                <w:bookmarkEnd w:id="25279"/>
                <w:bookmarkEnd w:id="25280"/>
              </w:del>
            </w:ins>
          </w:p>
        </w:tc>
        <w:tc>
          <w:tcPr>
            <w:tcW w:w="1300" w:type="dxa"/>
            <w:noWrap/>
            <w:vAlign w:val="center"/>
            <w:hideMark/>
          </w:tcPr>
          <w:p w14:paraId="769FD1C8" w14:textId="7815276E" w:rsidR="00376EE3" w:rsidRPr="001856AA" w:rsidDel="00D10B12" w:rsidRDefault="00376EE3" w:rsidP="00D10B12">
            <w:pPr>
              <w:spacing w:line="288" w:lineRule="auto"/>
              <w:contextualSpacing/>
              <w:jc w:val="center"/>
              <w:rPr>
                <w:ins w:id="25281" w:author="phuong vu" w:date="2018-11-23T14:30:00Z"/>
                <w:del w:id="25282" w:author="Tran Huan" w:date="2018-12-03T01:22:00Z"/>
                <w:b/>
                <w:bCs/>
              </w:rPr>
              <w:pPrChange w:id="25283" w:author="Tran Huan" w:date="2018-12-03T01:23:00Z">
                <w:pPr>
                  <w:spacing w:line="276" w:lineRule="auto"/>
                  <w:jc w:val="center"/>
                </w:pPr>
              </w:pPrChange>
            </w:pPr>
            <w:ins w:id="25284" w:author="phuong vu" w:date="2018-11-23T14:30:00Z">
              <w:del w:id="25285" w:author="Tran Huan" w:date="2018-12-03T01:22:00Z">
                <w:r w:rsidRPr="001856AA" w:rsidDel="00D10B12">
                  <w:rPr>
                    <w:b/>
                    <w:bCs/>
                    <w:lang w:val="da-DK"/>
                  </w:rPr>
                  <w:delText>Kiểu</w:delText>
                </w:r>
                <w:bookmarkStart w:id="25286" w:name="_Toc531571083"/>
                <w:bookmarkStart w:id="25287" w:name="_Toc531574931"/>
                <w:bookmarkStart w:id="25288" w:name="_Toc531578672"/>
                <w:bookmarkStart w:id="25289" w:name="_Toc531582410"/>
                <w:bookmarkEnd w:id="25286"/>
                <w:bookmarkEnd w:id="25287"/>
                <w:bookmarkEnd w:id="25288"/>
                <w:bookmarkEnd w:id="25289"/>
              </w:del>
            </w:ins>
          </w:p>
        </w:tc>
        <w:tc>
          <w:tcPr>
            <w:tcW w:w="1098" w:type="dxa"/>
            <w:noWrap/>
            <w:vAlign w:val="center"/>
            <w:hideMark/>
          </w:tcPr>
          <w:p w14:paraId="6C3FDB71" w14:textId="3F2B5AA2" w:rsidR="00376EE3" w:rsidRPr="001856AA" w:rsidDel="00D10B12" w:rsidRDefault="00376EE3" w:rsidP="00D10B12">
            <w:pPr>
              <w:spacing w:line="288" w:lineRule="auto"/>
              <w:contextualSpacing/>
              <w:jc w:val="center"/>
              <w:rPr>
                <w:ins w:id="25290" w:author="phuong vu" w:date="2018-11-23T14:30:00Z"/>
                <w:del w:id="25291" w:author="Tran Huan" w:date="2018-12-03T01:22:00Z"/>
                <w:b/>
                <w:bCs/>
              </w:rPr>
              <w:pPrChange w:id="25292" w:author="Tran Huan" w:date="2018-12-03T01:23:00Z">
                <w:pPr>
                  <w:spacing w:line="276" w:lineRule="auto"/>
                  <w:jc w:val="center"/>
                </w:pPr>
              </w:pPrChange>
            </w:pPr>
            <w:ins w:id="25293" w:author="phuong vu" w:date="2018-11-23T14:30:00Z">
              <w:del w:id="25294" w:author="Tran Huan" w:date="2018-12-03T01:22:00Z">
                <w:r w:rsidRPr="001856AA" w:rsidDel="00D10B12">
                  <w:rPr>
                    <w:b/>
                    <w:bCs/>
                    <w:lang w:val="da-DK"/>
                  </w:rPr>
                  <w:delText>Chấp nhận Null</w:delText>
                </w:r>
                <w:bookmarkStart w:id="25295" w:name="_Toc531571084"/>
                <w:bookmarkStart w:id="25296" w:name="_Toc531574932"/>
                <w:bookmarkStart w:id="25297" w:name="_Toc531578673"/>
                <w:bookmarkStart w:id="25298" w:name="_Toc531582411"/>
                <w:bookmarkEnd w:id="25295"/>
                <w:bookmarkEnd w:id="25296"/>
                <w:bookmarkEnd w:id="25297"/>
                <w:bookmarkEnd w:id="25298"/>
              </w:del>
            </w:ins>
          </w:p>
        </w:tc>
        <w:tc>
          <w:tcPr>
            <w:tcW w:w="838" w:type="dxa"/>
            <w:noWrap/>
            <w:vAlign w:val="center"/>
            <w:hideMark/>
          </w:tcPr>
          <w:p w14:paraId="68D26C91" w14:textId="3B2A5E9C" w:rsidR="00376EE3" w:rsidRPr="001856AA" w:rsidDel="00D10B12" w:rsidRDefault="00376EE3" w:rsidP="00D10B12">
            <w:pPr>
              <w:spacing w:line="288" w:lineRule="auto"/>
              <w:contextualSpacing/>
              <w:jc w:val="center"/>
              <w:rPr>
                <w:ins w:id="25299" w:author="phuong vu" w:date="2018-11-23T14:30:00Z"/>
                <w:del w:id="25300" w:author="Tran Huan" w:date="2018-12-03T01:22:00Z"/>
                <w:b/>
                <w:bCs/>
              </w:rPr>
              <w:pPrChange w:id="25301" w:author="Tran Huan" w:date="2018-12-03T01:23:00Z">
                <w:pPr>
                  <w:spacing w:line="276" w:lineRule="auto"/>
                  <w:jc w:val="center"/>
                </w:pPr>
              </w:pPrChange>
            </w:pPr>
            <w:ins w:id="25302" w:author="phuong vu" w:date="2018-11-23T14:30:00Z">
              <w:del w:id="25303" w:author="Tran Huan" w:date="2018-12-03T01:22:00Z">
                <w:r w:rsidRPr="001856AA" w:rsidDel="00D10B12">
                  <w:rPr>
                    <w:b/>
                    <w:bCs/>
                    <w:lang w:val="da-DK"/>
                  </w:rPr>
                  <w:delText>Khóa chính</w:delText>
                </w:r>
                <w:bookmarkStart w:id="25304" w:name="_Toc531571085"/>
                <w:bookmarkStart w:id="25305" w:name="_Toc531574933"/>
                <w:bookmarkStart w:id="25306" w:name="_Toc531578674"/>
                <w:bookmarkStart w:id="25307" w:name="_Toc531582412"/>
                <w:bookmarkEnd w:id="25304"/>
                <w:bookmarkEnd w:id="25305"/>
                <w:bookmarkEnd w:id="25306"/>
                <w:bookmarkEnd w:id="25307"/>
              </w:del>
            </w:ins>
          </w:p>
        </w:tc>
        <w:tc>
          <w:tcPr>
            <w:tcW w:w="823" w:type="dxa"/>
            <w:noWrap/>
            <w:vAlign w:val="center"/>
            <w:hideMark/>
          </w:tcPr>
          <w:p w14:paraId="6B9BF3E1" w14:textId="6CC9CA6F" w:rsidR="00376EE3" w:rsidRPr="001856AA" w:rsidDel="00D10B12" w:rsidRDefault="00376EE3" w:rsidP="00D10B12">
            <w:pPr>
              <w:spacing w:line="288" w:lineRule="auto"/>
              <w:contextualSpacing/>
              <w:jc w:val="center"/>
              <w:rPr>
                <w:ins w:id="25308" w:author="phuong vu" w:date="2018-11-23T14:30:00Z"/>
                <w:del w:id="25309" w:author="Tran Huan" w:date="2018-12-03T01:22:00Z"/>
                <w:b/>
                <w:bCs/>
              </w:rPr>
              <w:pPrChange w:id="25310" w:author="Tran Huan" w:date="2018-12-03T01:23:00Z">
                <w:pPr>
                  <w:spacing w:line="276" w:lineRule="auto"/>
                  <w:jc w:val="center"/>
                </w:pPr>
              </w:pPrChange>
            </w:pPr>
            <w:ins w:id="25311" w:author="phuong vu" w:date="2018-11-23T14:30:00Z">
              <w:del w:id="25312" w:author="Tran Huan" w:date="2018-12-03T01:22:00Z">
                <w:r w:rsidRPr="001856AA" w:rsidDel="00D10B12">
                  <w:rPr>
                    <w:b/>
                    <w:bCs/>
                    <w:lang w:val="da-DK"/>
                  </w:rPr>
                  <w:delText>Khóa ngoại</w:delText>
                </w:r>
                <w:bookmarkStart w:id="25313" w:name="_Toc531571086"/>
                <w:bookmarkStart w:id="25314" w:name="_Toc531574934"/>
                <w:bookmarkStart w:id="25315" w:name="_Toc531578675"/>
                <w:bookmarkStart w:id="25316" w:name="_Toc531582413"/>
                <w:bookmarkEnd w:id="25313"/>
                <w:bookmarkEnd w:id="25314"/>
                <w:bookmarkEnd w:id="25315"/>
                <w:bookmarkEnd w:id="25316"/>
              </w:del>
            </w:ins>
          </w:p>
        </w:tc>
        <w:tc>
          <w:tcPr>
            <w:tcW w:w="2138" w:type="dxa"/>
            <w:noWrap/>
            <w:vAlign w:val="center"/>
            <w:hideMark/>
          </w:tcPr>
          <w:p w14:paraId="58E7EC95" w14:textId="0D8FD45C" w:rsidR="00376EE3" w:rsidRPr="001856AA" w:rsidDel="00D10B12" w:rsidRDefault="00376EE3" w:rsidP="00D10B12">
            <w:pPr>
              <w:spacing w:line="288" w:lineRule="auto"/>
              <w:ind w:right="226"/>
              <w:contextualSpacing/>
              <w:jc w:val="center"/>
              <w:rPr>
                <w:ins w:id="25317" w:author="phuong vu" w:date="2018-11-23T14:30:00Z"/>
                <w:del w:id="25318" w:author="Tran Huan" w:date="2018-12-03T01:22:00Z"/>
                <w:b/>
                <w:bCs/>
              </w:rPr>
              <w:pPrChange w:id="25319" w:author="Tran Huan" w:date="2018-12-03T01:23:00Z">
                <w:pPr>
                  <w:spacing w:line="276" w:lineRule="auto"/>
                  <w:ind w:right="226"/>
                  <w:jc w:val="center"/>
                </w:pPr>
              </w:pPrChange>
            </w:pPr>
            <w:ins w:id="25320" w:author="phuong vu" w:date="2018-11-23T14:30:00Z">
              <w:del w:id="25321" w:author="Tran Huan" w:date="2018-12-03T01:22:00Z">
                <w:r w:rsidRPr="001856AA" w:rsidDel="00D10B12">
                  <w:rPr>
                    <w:b/>
                    <w:bCs/>
                    <w:lang w:val="da-DK"/>
                  </w:rPr>
                  <w:delText>Mô tả</w:delText>
                </w:r>
                <w:bookmarkStart w:id="25322" w:name="_Toc531571087"/>
                <w:bookmarkStart w:id="25323" w:name="_Toc531574935"/>
                <w:bookmarkStart w:id="25324" w:name="_Toc531578676"/>
                <w:bookmarkStart w:id="25325" w:name="_Toc531582414"/>
                <w:bookmarkEnd w:id="25322"/>
                <w:bookmarkEnd w:id="25323"/>
                <w:bookmarkEnd w:id="25324"/>
                <w:bookmarkEnd w:id="25325"/>
              </w:del>
            </w:ins>
          </w:p>
        </w:tc>
        <w:bookmarkStart w:id="25326" w:name="_Toc531571088"/>
        <w:bookmarkStart w:id="25327" w:name="_Toc531574936"/>
        <w:bookmarkStart w:id="25328" w:name="_Toc531578677"/>
        <w:bookmarkStart w:id="25329" w:name="_Toc531582415"/>
        <w:bookmarkEnd w:id="25326"/>
        <w:bookmarkEnd w:id="25327"/>
        <w:bookmarkEnd w:id="25328"/>
        <w:bookmarkEnd w:id="25329"/>
      </w:tr>
      <w:tr w:rsidR="00376EE3" w:rsidRPr="001856AA" w:rsidDel="00D10B12" w14:paraId="083F037A" w14:textId="45B53879" w:rsidTr="00376EE3">
        <w:trPr>
          <w:trHeight w:val="300"/>
          <w:ins w:id="25330" w:author="phuong vu" w:date="2018-11-23T14:30:00Z"/>
          <w:del w:id="25331" w:author="Tran Huan" w:date="2018-12-03T01:22:00Z"/>
        </w:trPr>
        <w:tc>
          <w:tcPr>
            <w:tcW w:w="708" w:type="dxa"/>
            <w:noWrap/>
            <w:vAlign w:val="center"/>
            <w:hideMark/>
          </w:tcPr>
          <w:p w14:paraId="4CA50DA0" w14:textId="62D8D289" w:rsidR="00376EE3" w:rsidRPr="00FD2760" w:rsidDel="00D10B12" w:rsidRDefault="00376EE3" w:rsidP="00D10B12">
            <w:pPr>
              <w:spacing w:line="288" w:lineRule="auto"/>
              <w:contextualSpacing/>
              <w:jc w:val="center"/>
              <w:rPr>
                <w:ins w:id="25332" w:author="phuong vu" w:date="2018-11-23T14:30:00Z"/>
                <w:del w:id="25333" w:author="Tran Huan" w:date="2018-12-03T01:22:00Z"/>
              </w:rPr>
              <w:pPrChange w:id="25334" w:author="Tran Huan" w:date="2018-12-03T01:23:00Z">
                <w:pPr>
                  <w:spacing w:line="276" w:lineRule="auto"/>
                  <w:jc w:val="center"/>
                </w:pPr>
              </w:pPrChange>
            </w:pPr>
            <w:ins w:id="25335" w:author="phuong vu" w:date="2018-11-23T14:30:00Z">
              <w:del w:id="25336" w:author="Tran Huan" w:date="2018-12-03T01:22:00Z">
                <w:r w:rsidRPr="00FD2760" w:rsidDel="00D10B12">
                  <w:delText>1</w:delText>
                </w:r>
                <w:bookmarkStart w:id="25337" w:name="_Toc531571089"/>
                <w:bookmarkStart w:id="25338" w:name="_Toc531574937"/>
                <w:bookmarkStart w:id="25339" w:name="_Toc531578678"/>
                <w:bookmarkStart w:id="25340" w:name="_Toc531582416"/>
                <w:bookmarkEnd w:id="25337"/>
                <w:bookmarkEnd w:id="25338"/>
                <w:bookmarkEnd w:id="25339"/>
                <w:bookmarkEnd w:id="25340"/>
              </w:del>
            </w:ins>
          </w:p>
        </w:tc>
        <w:tc>
          <w:tcPr>
            <w:tcW w:w="1820" w:type="dxa"/>
            <w:noWrap/>
            <w:hideMark/>
          </w:tcPr>
          <w:p w14:paraId="73089068" w14:textId="3311C755" w:rsidR="00376EE3" w:rsidRPr="00FD2760" w:rsidDel="00D10B12" w:rsidRDefault="00376EE3" w:rsidP="00D10B12">
            <w:pPr>
              <w:spacing w:line="288" w:lineRule="auto"/>
              <w:contextualSpacing/>
              <w:rPr>
                <w:ins w:id="25341" w:author="phuong vu" w:date="2018-11-23T14:30:00Z"/>
                <w:del w:id="25342" w:author="Tran Huan" w:date="2018-12-03T01:22:00Z"/>
              </w:rPr>
              <w:pPrChange w:id="25343" w:author="Tran Huan" w:date="2018-12-03T01:23:00Z">
                <w:pPr>
                  <w:spacing w:line="276" w:lineRule="auto"/>
                </w:pPr>
              </w:pPrChange>
            </w:pPr>
            <w:ins w:id="25344" w:author="phuong vu" w:date="2018-11-23T14:30:00Z">
              <w:del w:id="25345" w:author="Tran Huan" w:date="2018-12-03T01:22:00Z">
                <w:r w:rsidRPr="00FD2760" w:rsidDel="00D10B12">
                  <w:delText>id</w:delText>
                </w:r>
                <w:bookmarkStart w:id="25346" w:name="_Toc531571090"/>
                <w:bookmarkStart w:id="25347" w:name="_Toc531574938"/>
                <w:bookmarkStart w:id="25348" w:name="_Toc531578679"/>
                <w:bookmarkStart w:id="25349" w:name="_Toc531582417"/>
                <w:bookmarkEnd w:id="25346"/>
                <w:bookmarkEnd w:id="25347"/>
                <w:bookmarkEnd w:id="25348"/>
                <w:bookmarkEnd w:id="25349"/>
              </w:del>
            </w:ins>
          </w:p>
        </w:tc>
        <w:tc>
          <w:tcPr>
            <w:tcW w:w="1300" w:type="dxa"/>
            <w:noWrap/>
            <w:hideMark/>
          </w:tcPr>
          <w:p w14:paraId="2A98EB74" w14:textId="4C18E17E" w:rsidR="00376EE3" w:rsidRPr="00FD2760" w:rsidDel="00D10B12" w:rsidRDefault="00376EE3" w:rsidP="00D10B12">
            <w:pPr>
              <w:spacing w:line="288" w:lineRule="auto"/>
              <w:contextualSpacing/>
              <w:rPr>
                <w:ins w:id="25350" w:author="phuong vu" w:date="2018-11-23T14:30:00Z"/>
                <w:del w:id="25351" w:author="Tran Huan" w:date="2018-12-03T01:22:00Z"/>
              </w:rPr>
              <w:pPrChange w:id="25352" w:author="Tran Huan" w:date="2018-12-03T01:23:00Z">
                <w:pPr>
                  <w:spacing w:line="276" w:lineRule="auto"/>
                </w:pPr>
              </w:pPrChange>
            </w:pPr>
            <w:ins w:id="25353" w:author="phuong vu" w:date="2018-11-23T14:30:00Z">
              <w:del w:id="25354" w:author="Tran Huan" w:date="2018-12-03T01:22:00Z">
                <w:r w:rsidRPr="00FD2760" w:rsidDel="00D10B12">
                  <w:delText>numeric</w:delText>
                </w:r>
                <w:bookmarkStart w:id="25355" w:name="_Toc531571091"/>
                <w:bookmarkStart w:id="25356" w:name="_Toc531574939"/>
                <w:bookmarkStart w:id="25357" w:name="_Toc531578680"/>
                <w:bookmarkStart w:id="25358" w:name="_Toc531582418"/>
                <w:bookmarkEnd w:id="25355"/>
                <w:bookmarkEnd w:id="25356"/>
                <w:bookmarkEnd w:id="25357"/>
                <w:bookmarkEnd w:id="25358"/>
              </w:del>
            </w:ins>
          </w:p>
        </w:tc>
        <w:tc>
          <w:tcPr>
            <w:tcW w:w="1098" w:type="dxa"/>
            <w:noWrap/>
            <w:vAlign w:val="center"/>
            <w:hideMark/>
          </w:tcPr>
          <w:p w14:paraId="478D9CC7" w14:textId="718F81E7" w:rsidR="00376EE3" w:rsidRPr="00FD2760" w:rsidDel="00D10B12" w:rsidRDefault="00376EE3" w:rsidP="00D10B12">
            <w:pPr>
              <w:spacing w:line="288" w:lineRule="auto"/>
              <w:contextualSpacing/>
              <w:jc w:val="center"/>
              <w:rPr>
                <w:ins w:id="25359" w:author="phuong vu" w:date="2018-11-23T14:30:00Z"/>
                <w:del w:id="25360" w:author="Tran Huan" w:date="2018-12-03T01:22:00Z"/>
              </w:rPr>
              <w:pPrChange w:id="25361" w:author="Tran Huan" w:date="2018-12-03T01:23:00Z">
                <w:pPr>
                  <w:spacing w:line="276" w:lineRule="auto"/>
                  <w:jc w:val="center"/>
                </w:pPr>
              </w:pPrChange>
            </w:pPr>
            <w:bookmarkStart w:id="25362" w:name="_Toc531571092"/>
            <w:bookmarkStart w:id="25363" w:name="_Toc531574940"/>
            <w:bookmarkStart w:id="25364" w:name="_Toc531578681"/>
            <w:bookmarkStart w:id="25365" w:name="_Toc531582419"/>
            <w:bookmarkEnd w:id="25362"/>
            <w:bookmarkEnd w:id="25363"/>
            <w:bookmarkEnd w:id="25364"/>
            <w:bookmarkEnd w:id="25365"/>
          </w:p>
        </w:tc>
        <w:tc>
          <w:tcPr>
            <w:tcW w:w="838" w:type="dxa"/>
            <w:noWrap/>
            <w:vAlign w:val="center"/>
            <w:hideMark/>
          </w:tcPr>
          <w:p w14:paraId="1EC45DC1" w14:textId="297760AC" w:rsidR="00376EE3" w:rsidRPr="00FD2760" w:rsidDel="00D10B12" w:rsidRDefault="00376EE3" w:rsidP="00D10B12">
            <w:pPr>
              <w:spacing w:line="288" w:lineRule="auto"/>
              <w:contextualSpacing/>
              <w:jc w:val="center"/>
              <w:rPr>
                <w:ins w:id="25366" w:author="phuong vu" w:date="2018-11-23T14:30:00Z"/>
                <w:del w:id="25367" w:author="Tran Huan" w:date="2018-12-03T01:22:00Z"/>
              </w:rPr>
              <w:pPrChange w:id="25368" w:author="Tran Huan" w:date="2018-12-03T01:23:00Z">
                <w:pPr>
                  <w:spacing w:line="276" w:lineRule="auto"/>
                  <w:jc w:val="center"/>
                </w:pPr>
              </w:pPrChange>
            </w:pPr>
            <w:ins w:id="25369" w:author="phuong vu" w:date="2018-11-23T14:30:00Z">
              <w:del w:id="25370" w:author="Tran Huan" w:date="2018-12-03T01:22:00Z">
                <w:r w:rsidRPr="00FD2760" w:rsidDel="00D10B12">
                  <w:delText>X</w:delText>
                </w:r>
                <w:bookmarkStart w:id="25371" w:name="_Toc531571093"/>
                <w:bookmarkStart w:id="25372" w:name="_Toc531574941"/>
                <w:bookmarkStart w:id="25373" w:name="_Toc531578682"/>
                <w:bookmarkStart w:id="25374" w:name="_Toc531582420"/>
                <w:bookmarkEnd w:id="25371"/>
                <w:bookmarkEnd w:id="25372"/>
                <w:bookmarkEnd w:id="25373"/>
                <w:bookmarkEnd w:id="25374"/>
              </w:del>
            </w:ins>
          </w:p>
        </w:tc>
        <w:tc>
          <w:tcPr>
            <w:tcW w:w="823" w:type="dxa"/>
            <w:noWrap/>
            <w:vAlign w:val="center"/>
            <w:hideMark/>
          </w:tcPr>
          <w:p w14:paraId="6E4D7852" w14:textId="63C473BC" w:rsidR="00376EE3" w:rsidRPr="00FD2760" w:rsidDel="00D10B12" w:rsidRDefault="00376EE3" w:rsidP="00D10B12">
            <w:pPr>
              <w:spacing w:line="288" w:lineRule="auto"/>
              <w:contextualSpacing/>
              <w:jc w:val="center"/>
              <w:rPr>
                <w:ins w:id="25375" w:author="phuong vu" w:date="2018-11-23T14:30:00Z"/>
                <w:del w:id="25376" w:author="Tran Huan" w:date="2018-12-03T01:22:00Z"/>
              </w:rPr>
              <w:pPrChange w:id="25377" w:author="Tran Huan" w:date="2018-12-03T01:23:00Z">
                <w:pPr>
                  <w:spacing w:line="276" w:lineRule="auto"/>
                  <w:jc w:val="center"/>
                </w:pPr>
              </w:pPrChange>
            </w:pPr>
            <w:bookmarkStart w:id="25378" w:name="_Toc531571094"/>
            <w:bookmarkStart w:id="25379" w:name="_Toc531574942"/>
            <w:bookmarkStart w:id="25380" w:name="_Toc531578683"/>
            <w:bookmarkStart w:id="25381" w:name="_Toc531582421"/>
            <w:bookmarkEnd w:id="25378"/>
            <w:bookmarkEnd w:id="25379"/>
            <w:bookmarkEnd w:id="25380"/>
            <w:bookmarkEnd w:id="25381"/>
          </w:p>
        </w:tc>
        <w:tc>
          <w:tcPr>
            <w:tcW w:w="2138" w:type="dxa"/>
            <w:noWrap/>
            <w:hideMark/>
          </w:tcPr>
          <w:p w14:paraId="2D0DDF5F" w14:textId="4B98F329" w:rsidR="00376EE3" w:rsidRPr="00376EE3" w:rsidDel="00D10B12" w:rsidRDefault="00376EE3" w:rsidP="00D10B12">
            <w:pPr>
              <w:spacing w:line="288" w:lineRule="auto"/>
              <w:contextualSpacing/>
              <w:rPr>
                <w:ins w:id="25382" w:author="phuong vu" w:date="2018-11-23T14:30:00Z"/>
                <w:del w:id="25383" w:author="Tran Huan" w:date="2018-12-03T01:22:00Z"/>
                <w:lang w:val="en-US"/>
              </w:rPr>
              <w:pPrChange w:id="25384" w:author="Tran Huan" w:date="2018-12-03T01:23:00Z">
                <w:pPr>
                  <w:spacing w:line="276" w:lineRule="auto"/>
                </w:pPr>
              </w:pPrChange>
            </w:pPr>
            <w:ins w:id="25385" w:author="phuong vu" w:date="2018-11-23T14:30:00Z">
              <w:del w:id="25386" w:author="Tran Huan" w:date="2018-12-03T01:22:00Z">
                <w:r w:rsidRPr="00FD2760" w:rsidDel="00D10B12">
                  <w:delText xml:space="preserve">ID </w:delText>
                </w:r>
              </w:del>
            </w:ins>
            <w:ins w:id="25387" w:author="phuong vu" w:date="2018-11-23T14:31:00Z">
              <w:del w:id="25388" w:author="Tran Huan" w:date="2018-12-03T01:22:00Z">
                <w:r w:rsidDel="00D10B12">
                  <w:rPr>
                    <w:lang w:val="en-US"/>
                  </w:rPr>
                  <w:delText>nhân viên</w:delText>
                </w:r>
              </w:del>
            </w:ins>
            <w:bookmarkStart w:id="25389" w:name="_Toc531571095"/>
            <w:bookmarkStart w:id="25390" w:name="_Toc531574943"/>
            <w:bookmarkStart w:id="25391" w:name="_Toc531578684"/>
            <w:bookmarkStart w:id="25392" w:name="_Toc531582422"/>
            <w:bookmarkEnd w:id="25389"/>
            <w:bookmarkEnd w:id="25390"/>
            <w:bookmarkEnd w:id="25391"/>
            <w:bookmarkEnd w:id="25392"/>
          </w:p>
        </w:tc>
        <w:bookmarkStart w:id="25393" w:name="_Toc531571096"/>
        <w:bookmarkStart w:id="25394" w:name="_Toc531574944"/>
        <w:bookmarkStart w:id="25395" w:name="_Toc531578685"/>
        <w:bookmarkStart w:id="25396" w:name="_Toc531582423"/>
        <w:bookmarkEnd w:id="25393"/>
        <w:bookmarkEnd w:id="25394"/>
        <w:bookmarkEnd w:id="25395"/>
        <w:bookmarkEnd w:id="25396"/>
      </w:tr>
      <w:tr w:rsidR="00376EE3" w:rsidRPr="001856AA" w:rsidDel="00D10B12" w14:paraId="7E1E35DB" w14:textId="6ECF73D9" w:rsidTr="00376EE3">
        <w:trPr>
          <w:trHeight w:val="300"/>
          <w:ins w:id="25397" w:author="phuong vu" w:date="2018-11-23T14:30:00Z"/>
          <w:del w:id="25398" w:author="Tran Huan" w:date="2018-12-03T01:22:00Z"/>
        </w:trPr>
        <w:tc>
          <w:tcPr>
            <w:tcW w:w="708" w:type="dxa"/>
            <w:noWrap/>
            <w:vAlign w:val="center"/>
            <w:hideMark/>
          </w:tcPr>
          <w:p w14:paraId="74750921" w14:textId="544445DC" w:rsidR="00376EE3" w:rsidRPr="00FD2760" w:rsidDel="00D10B12" w:rsidRDefault="00376EE3" w:rsidP="00D10B12">
            <w:pPr>
              <w:spacing w:line="288" w:lineRule="auto"/>
              <w:contextualSpacing/>
              <w:jc w:val="center"/>
              <w:rPr>
                <w:ins w:id="25399" w:author="phuong vu" w:date="2018-11-23T14:30:00Z"/>
                <w:del w:id="25400" w:author="Tran Huan" w:date="2018-12-03T01:22:00Z"/>
              </w:rPr>
              <w:pPrChange w:id="25401" w:author="Tran Huan" w:date="2018-12-03T01:23:00Z">
                <w:pPr>
                  <w:spacing w:line="276" w:lineRule="auto"/>
                  <w:jc w:val="center"/>
                </w:pPr>
              </w:pPrChange>
            </w:pPr>
            <w:ins w:id="25402" w:author="phuong vu" w:date="2018-11-23T14:30:00Z">
              <w:del w:id="25403" w:author="Tran Huan" w:date="2018-12-03T01:22:00Z">
                <w:r w:rsidRPr="00FD2760" w:rsidDel="00D10B12">
                  <w:delText>2</w:delText>
                </w:r>
                <w:bookmarkStart w:id="25404" w:name="_Toc531571097"/>
                <w:bookmarkStart w:id="25405" w:name="_Toc531574945"/>
                <w:bookmarkStart w:id="25406" w:name="_Toc531578686"/>
                <w:bookmarkStart w:id="25407" w:name="_Toc531582424"/>
                <w:bookmarkEnd w:id="25404"/>
                <w:bookmarkEnd w:id="25405"/>
                <w:bookmarkEnd w:id="25406"/>
                <w:bookmarkEnd w:id="25407"/>
              </w:del>
            </w:ins>
          </w:p>
        </w:tc>
        <w:tc>
          <w:tcPr>
            <w:tcW w:w="1820" w:type="dxa"/>
            <w:noWrap/>
            <w:hideMark/>
          </w:tcPr>
          <w:p w14:paraId="48EC1E77" w14:textId="53630462" w:rsidR="00376EE3" w:rsidRPr="00FD2760" w:rsidDel="00D10B12" w:rsidRDefault="00376EE3" w:rsidP="00D10B12">
            <w:pPr>
              <w:spacing w:line="288" w:lineRule="auto"/>
              <w:contextualSpacing/>
              <w:rPr>
                <w:ins w:id="25408" w:author="phuong vu" w:date="2018-11-23T14:30:00Z"/>
                <w:del w:id="25409" w:author="Tran Huan" w:date="2018-12-03T01:22:00Z"/>
              </w:rPr>
              <w:pPrChange w:id="25410" w:author="Tran Huan" w:date="2018-12-03T01:23:00Z">
                <w:pPr>
                  <w:spacing w:line="276" w:lineRule="auto"/>
                </w:pPr>
              </w:pPrChange>
            </w:pPr>
            <w:ins w:id="25411" w:author="phuong vu" w:date="2018-11-23T14:30:00Z">
              <w:del w:id="25412" w:author="Tran Huan" w:date="2018-12-03T01:22:00Z">
                <w:r w:rsidDel="00D10B12">
                  <w:rPr>
                    <w:lang w:val="en-US"/>
                  </w:rPr>
                  <w:delText>full_name</w:delText>
                </w:r>
                <w:bookmarkStart w:id="25413" w:name="_Toc531571098"/>
                <w:bookmarkStart w:id="25414" w:name="_Toc531574946"/>
                <w:bookmarkStart w:id="25415" w:name="_Toc531578687"/>
                <w:bookmarkStart w:id="25416" w:name="_Toc531582425"/>
                <w:bookmarkEnd w:id="25413"/>
                <w:bookmarkEnd w:id="25414"/>
                <w:bookmarkEnd w:id="25415"/>
                <w:bookmarkEnd w:id="25416"/>
              </w:del>
            </w:ins>
          </w:p>
        </w:tc>
        <w:tc>
          <w:tcPr>
            <w:tcW w:w="1300" w:type="dxa"/>
            <w:noWrap/>
            <w:hideMark/>
          </w:tcPr>
          <w:p w14:paraId="25598F3A" w14:textId="18ABF8DF" w:rsidR="00376EE3" w:rsidRPr="00FD2760" w:rsidDel="00D10B12" w:rsidRDefault="00376EE3" w:rsidP="00D10B12">
            <w:pPr>
              <w:spacing w:line="288" w:lineRule="auto"/>
              <w:contextualSpacing/>
              <w:rPr>
                <w:ins w:id="25417" w:author="phuong vu" w:date="2018-11-23T14:30:00Z"/>
                <w:del w:id="25418" w:author="Tran Huan" w:date="2018-12-03T01:22:00Z"/>
              </w:rPr>
              <w:pPrChange w:id="25419" w:author="Tran Huan" w:date="2018-12-03T01:23:00Z">
                <w:pPr>
                  <w:spacing w:line="276" w:lineRule="auto"/>
                </w:pPr>
              </w:pPrChange>
            </w:pPr>
            <w:ins w:id="25420" w:author="phuong vu" w:date="2018-11-23T14:30:00Z">
              <w:del w:id="25421" w:author="Tran Huan" w:date="2018-12-03T01:22:00Z">
                <w:r w:rsidRPr="00FD2760" w:rsidDel="00D10B12">
                  <w:delText>character varying</w:delText>
                </w:r>
                <w:bookmarkStart w:id="25422" w:name="_Toc531571099"/>
                <w:bookmarkStart w:id="25423" w:name="_Toc531574947"/>
                <w:bookmarkStart w:id="25424" w:name="_Toc531578688"/>
                <w:bookmarkStart w:id="25425" w:name="_Toc531582426"/>
                <w:bookmarkEnd w:id="25422"/>
                <w:bookmarkEnd w:id="25423"/>
                <w:bookmarkEnd w:id="25424"/>
                <w:bookmarkEnd w:id="25425"/>
              </w:del>
            </w:ins>
          </w:p>
        </w:tc>
        <w:tc>
          <w:tcPr>
            <w:tcW w:w="1098" w:type="dxa"/>
            <w:noWrap/>
            <w:vAlign w:val="center"/>
            <w:hideMark/>
          </w:tcPr>
          <w:p w14:paraId="77D86F4C" w14:textId="1877519D" w:rsidR="00376EE3" w:rsidRPr="00FD2760" w:rsidDel="00D10B12" w:rsidRDefault="00376EE3" w:rsidP="00D10B12">
            <w:pPr>
              <w:spacing w:line="288" w:lineRule="auto"/>
              <w:contextualSpacing/>
              <w:jc w:val="center"/>
              <w:rPr>
                <w:ins w:id="25426" w:author="phuong vu" w:date="2018-11-23T14:30:00Z"/>
                <w:del w:id="25427" w:author="Tran Huan" w:date="2018-12-03T01:22:00Z"/>
              </w:rPr>
              <w:pPrChange w:id="25428" w:author="Tran Huan" w:date="2018-12-03T01:23:00Z">
                <w:pPr>
                  <w:spacing w:line="276" w:lineRule="auto"/>
                  <w:jc w:val="center"/>
                </w:pPr>
              </w:pPrChange>
            </w:pPr>
            <w:bookmarkStart w:id="25429" w:name="_Toc531571100"/>
            <w:bookmarkStart w:id="25430" w:name="_Toc531574948"/>
            <w:bookmarkStart w:id="25431" w:name="_Toc531578689"/>
            <w:bookmarkStart w:id="25432" w:name="_Toc531582427"/>
            <w:bookmarkEnd w:id="25429"/>
            <w:bookmarkEnd w:id="25430"/>
            <w:bookmarkEnd w:id="25431"/>
            <w:bookmarkEnd w:id="25432"/>
          </w:p>
        </w:tc>
        <w:tc>
          <w:tcPr>
            <w:tcW w:w="838" w:type="dxa"/>
            <w:noWrap/>
            <w:vAlign w:val="center"/>
            <w:hideMark/>
          </w:tcPr>
          <w:p w14:paraId="45329E89" w14:textId="3482BC44" w:rsidR="00376EE3" w:rsidRPr="00FD2760" w:rsidDel="00D10B12" w:rsidRDefault="00376EE3" w:rsidP="00D10B12">
            <w:pPr>
              <w:spacing w:line="288" w:lineRule="auto"/>
              <w:contextualSpacing/>
              <w:jc w:val="center"/>
              <w:rPr>
                <w:ins w:id="25433" w:author="phuong vu" w:date="2018-11-23T14:30:00Z"/>
                <w:del w:id="25434" w:author="Tran Huan" w:date="2018-12-03T01:22:00Z"/>
              </w:rPr>
              <w:pPrChange w:id="25435" w:author="Tran Huan" w:date="2018-12-03T01:23:00Z">
                <w:pPr>
                  <w:spacing w:line="276" w:lineRule="auto"/>
                  <w:jc w:val="center"/>
                </w:pPr>
              </w:pPrChange>
            </w:pPr>
            <w:bookmarkStart w:id="25436" w:name="_Toc531571101"/>
            <w:bookmarkStart w:id="25437" w:name="_Toc531574949"/>
            <w:bookmarkStart w:id="25438" w:name="_Toc531578690"/>
            <w:bookmarkStart w:id="25439" w:name="_Toc531582428"/>
            <w:bookmarkEnd w:id="25436"/>
            <w:bookmarkEnd w:id="25437"/>
            <w:bookmarkEnd w:id="25438"/>
            <w:bookmarkEnd w:id="25439"/>
          </w:p>
        </w:tc>
        <w:tc>
          <w:tcPr>
            <w:tcW w:w="823" w:type="dxa"/>
            <w:noWrap/>
            <w:vAlign w:val="center"/>
            <w:hideMark/>
          </w:tcPr>
          <w:p w14:paraId="41F8C536" w14:textId="167D5A71" w:rsidR="00376EE3" w:rsidRPr="00FD2760" w:rsidDel="00D10B12" w:rsidRDefault="00376EE3" w:rsidP="00D10B12">
            <w:pPr>
              <w:spacing w:line="288" w:lineRule="auto"/>
              <w:contextualSpacing/>
              <w:jc w:val="center"/>
              <w:rPr>
                <w:ins w:id="25440" w:author="phuong vu" w:date="2018-11-23T14:30:00Z"/>
                <w:del w:id="25441" w:author="Tran Huan" w:date="2018-12-03T01:22:00Z"/>
              </w:rPr>
              <w:pPrChange w:id="25442" w:author="Tran Huan" w:date="2018-12-03T01:23:00Z">
                <w:pPr>
                  <w:spacing w:line="276" w:lineRule="auto"/>
                  <w:jc w:val="center"/>
                </w:pPr>
              </w:pPrChange>
            </w:pPr>
            <w:bookmarkStart w:id="25443" w:name="_Toc531571102"/>
            <w:bookmarkStart w:id="25444" w:name="_Toc531574950"/>
            <w:bookmarkStart w:id="25445" w:name="_Toc531578691"/>
            <w:bookmarkStart w:id="25446" w:name="_Toc531582429"/>
            <w:bookmarkEnd w:id="25443"/>
            <w:bookmarkEnd w:id="25444"/>
            <w:bookmarkEnd w:id="25445"/>
            <w:bookmarkEnd w:id="25446"/>
          </w:p>
        </w:tc>
        <w:tc>
          <w:tcPr>
            <w:tcW w:w="2138" w:type="dxa"/>
            <w:noWrap/>
            <w:hideMark/>
          </w:tcPr>
          <w:p w14:paraId="7FB2817B" w14:textId="0D32BED4" w:rsidR="00376EE3" w:rsidRPr="00FD2760" w:rsidDel="00D10B12" w:rsidRDefault="00376EE3" w:rsidP="00D10B12">
            <w:pPr>
              <w:spacing w:line="288" w:lineRule="auto"/>
              <w:contextualSpacing/>
              <w:rPr>
                <w:ins w:id="25447" w:author="phuong vu" w:date="2018-11-23T14:30:00Z"/>
                <w:del w:id="25448" w:author="Tran Huan" w:date="2018-12-03T01:22:00Z"/>
                <w:lang w:val="en-US"/>
              </w:rPr>
              <w:pPrChange w:id="25449" w:author="Tran Huan" w:date="2018-12-03T01:23:00Z">
                <w:pPr>
                  <w:spacing w:line="276" w:lineRule="auto"/>
                </w:pPr>
              </w:pPrChange>
            </w:pPr>
            <w:ins w:id="25450" w:author="phuong vu" w:date="2018-11-23T14:30:00Z">
              <w:del w:id="25451" w:author="Tran Huan" w:date="2018-12-03T01:22:00Z">
                <w:r w:rsidDel="00D10B12">
                  <w:rPr>
                    <w:lang w:val="en-US"/>
                  </w:rPr>
                  <w:delText xml:space="preserve">Họ tên </w:delText>
                </w:r>
              </w:del>
            </w:ins>
            <w:ins w:id="25452" w:author="phuong vu" w:date="2018-11-23T14:31:00Z">
              <w:del w:id="25453" w:author="Tran Huan" w:date="2018-12-03T01:22:00Z">
                <w:r w:rsidDel="00D10B12">
                  <w:rPr>
                    <w:lang w:val="en-US"/>
                  </w:rPr>
                  <w:delText>nhân viên</w:delText>
                </w:r>
              </w:del>
            </w:ins>
            <w:bookmarkStart w:id="25454" w:name="_Toc531571103"/>
            <w:bookmarkStart w:id="25455" w:name="_Toc531574951"/>
            <w:bookmarkStart w:id="25456" w:name="_Toc531578692"/>
            <w:bookmarkStart w:id="25457" w:name="_Toc531582430"/>
            <w:bookmarkEnd w:id="25454"/>
            <w:bookmarkEnd w:id="25455"/>
            <w:bookmarkEnd w:id="25456"/>
            <w:bookmarkEnd w:id="25457"/>
          </w:p>
        </w:tc>
        <w:bookmarkStart w:id="25458" w:name="_Toc531571104"/>
        <w:bookmarkStart w:id="25459" w:name="_Toc531574952"/>
        <w:bookmarkStart w:id="25460" w:name="_Toc531578693"/>
        <w:bookmarkStart w:id="25461" w:name="_Toc531582431"/>
        <w:bookmarkEnd w:id="25458"/>
        <w:bookmarkEnd w:id="25459"/>
        <w:bookmarkEnd w:id="25460"/>
        <w:bookmarkEnd w:id="25461"/>
      </w:tr>
      <w:tr w:rsidR="00376EE3" w:rsidRPr="001856AA" w:rsidDel="00D10B12" w14:paraId="79826A92" w14:textId="150FCAB0" w:rsidTr="00376EE3">
        <w:trPr>
          <w:trHeight w:val="300"/>
          <w:ins w:id="25462" w:author="phuong vu" w:date="2018-11-23T14:30:00Z"/>
          <w:del w:id="25463" w:author="Tran Huan" w:date="2018-12-03T01:22:00Z"/>
        </w:trPr>
        <w:tc>
          <w:tcPr>
            <w:tcW w:w="708" w:type="dxa"/>
            <w:noWrap/>
            <w:vAlign w:val="center"/>
          </w:tcPr>
          <w:p w14:paraId="6804FB3B" w14:textId="32152755" w:rsidR="00376EE3" w:rsidRPr="00FD2760" w:rsidDel="00D10B12" w:rsidRDefault="00376EE3" w:rsidP="00D10B12">
            <w:pPr>
              <w:spacing w:line="288" w:lineRule="auto"/>
              <w:contextualSpacing/>
              <w:jc w:val="center"/>
              <w:rPr>
                <w:ins w:id="25464" w:author="phuong vu" w:date="2018-11-23T14:30:00Z"/>
                <w:del w:id="25465" w:author="Tran Huan" w:date="2018-12-03T01:22:00Z"/>
                <w:lang w:val="en-US"/>
              </w:rPr>
              <w:pPrChange w:id="25466" w:author="Tran Huan" w:date="2018-12-03T01:23:00Z">
                <w:pPr>
                  <w:spacing w:line="276" w:lineRule="auto"/>
                  <w:jc w:val="center"/>
                </w:pPr>
              </w:pPrChange>
            </w:pPr>
            <w:ins w:id="25467" w:author="phuong vu" w:date="2018-11-23T14:30:00Z">
              <w:del w:id="25468" w:author="Tran Huan" w:date="2018-12-03T01:22:00Z">
                <w:r w:rsidDel="00D10B12">
                  <w:rPr>
                    <w:lang w:val="en-US"/>
                  </w:rPr>
                  <w:delText>3</w:delText>
                </w:r>
                <w:bookmarkStart w:id="25469" w:name="_Toc531571105"/>
                <w:bookmarkStart w:id="25470" w:name="_Toc531574953"/>
                <w:bookmarkStart w:id="25471" w:name="_Toc531578694"/>
                <w:bookmarkStart w:id="25472" w:name="_Toc531582432"/>
                <w:bookmarkEnd w:id="25469"/>
                <w:bookmarkEnd w:id="25470"/>
                <w:bookmarkEnd w:id="25471"/>
                <w:bookmarkEnd w:id="25472"/>
              </w:del>
            </w:ins>
          </w:p>
        </w:tc>
        <w:tc>
          <w:tcPr>
            <w:tcW w:w="1820" w:type="dxa"/>
            <w:noWrap/>
          </w:tcPr>
          <w:p w14:paraId="2226FD32" w14:textId="7092A744" w:rsidR="00376EE3" w:rsidDel="00D10B12" w:rsidRDefault="00376EE3" w:rsidP="00D10B12">
            <w:pPr>
              <w:spacing w:line="288" w:lineRule="auto"/>
              <w:contextualSpacing/>
              <w:rPr>
                <w:ins w:id="25473" w:author="phuong vu" w:date="2018-11-23T14:30:00Z"/>
                <w:del w:id="25474" w:author="Tran Huan" w:date="2018-12-03T01:22:00Z"/>
                <w:lang w:val="en-US"/>
              </w:rPr>
              <w:pPrChange w:id="25475" w:author="Tran Huan" w:date="2018-12-03T01:23:00Z">
                <w:pPr>
                  <w:spacing w:line="276" w:lineRule="auto"/>
                </w:pPr>
              </w:pPrChange>
            </w:pPr>
            <w:ins w:id="25476" w:author="phuong vu" w:date="2018-11-23T14:30:00Z">
              <w:del w:id="25477" w:author="Tran Huan" w:date="2018-12-03T01:22:00Z">
                <w:r w:rsidDel="00D10B12">
                  <w:rPr>
                    <w:lang w:val="en-US"/>
                  </w:rPr>
                  <w:delText>email</w:delText>
                </w:r>
                <w:bookmarkStart w:id="25478" w:name="_Toc531571106"/>
                <w:bookmarkStart w:id="25479" w:name="_Toc531574954"/>
                <w:bookmarkStart w:id="25480" w:name="_Toc531578695"/>
                <w:bookmarkStart w:id="25481" w:name="_Toc531582433"/>
                <w:bookmarkEnd w:id="25478"/>
                <w:bookmarkEnd w:id="25479"/>
                <w:bookmarkEnd w:id="25480"/>
                <w:bookmarkEnd w:id="25481"/>
              </w:del>
            </w:ins>
          </w:p>
        </w:tc>
        <w:tc>
          <w:tcPr>
            <w:tcW w:w="1300" w:type="dxa"/>
            <w:noWrap/>
          </w:tcPr>
          <w:p w14:paraId="4CCC3D2E" w14:textId="4527CF2B" w:rsidR="00376EE3" w:rsidRPr="00FD2760" w:rsidDel="00D10B12" w:rsidRDefault="00376EE3" w:rsidP="00D10B12">
            <w:pPr>
              <w:spacing w:line="288" w:lineRule="auto"/>
              <w:contextualSpacing/>
              <w:rPr>
                <w:ins w:id="25482" w:author="phuong vu" w:date="2018-11-23T14:30:00Z"/>
                <w:del w:id="25483" w:author="Tran Huan" w:date="2018-12-03T01:22:00Z"/>
              </w:rPr>
              <w:pPrChange w:id="25484" w:author="Tran Huan" w:date="2018-12-03T01:23:00Z">
                <w:pPr>
                  <w:spacing w:line="276" w:lineRule="auto"/>
                </w:pPr>
              </w:pPrChange>
            </w:pPr>
            <w:ins w:id="25485" w:author="phuong vu" w:date="2018-11-23T14:30:00Z">
              <w:del w:id="25486" w:author="Tran Huan" w:date="2018-12-03T01:22:00Z">
                <w:r w:rsidRPr="00FD2760" w:rsidDel="00D10B12">
                  <w:delText>character varying</w:delText>
                </w:r>
                <w:bookmarkStart w:id="25487" w:name="_Toc531571107"/>
                <w:bookmarkStart w:id="25488" w:name="_Toc531574955"/>
                <w:bookmarkStart w:id="25489" w:name="_Toc531578696"/>
                <w:bookmarkStart w:id="25490" w:name="_Toc531582434"/>
                <w:bookmarkEnd w:id="25487"/>
                <w:bookmarkEnd w:id="25488"/>
                <w:bookmarkEnd w:id="25489"/>
                <w:bookmarkEnd w:id="25490"/>
              </w:del>
            </w:ins>
          </w:p>
        </w:tc>
        <w:tc>
          <w:tcPr>
            <w:tcW w:w="1098" w:type="dxa"/>
            <w:noWrap/>
            <w:vAlign w:val="center"/>
          </w:tcPr>
          <w:p w14:paraId="5253FBA1" w14:textId="23437B04" w:rsidR="00376EE3" w:rsidRPr="00FD2760" w:rsidDel="00D10B12" w:rsidRDefault="00376EE3" w:rsidP="00D10B12">
            <w:pPr>
              <w:spacing w:line="288" w:lineRule="auto"/>
              <w:contextualSpacing/>
              <w:jc w:val="center"/>
              <w:rPr>
                <w:ins w:id="25491" w:author="phuong vu" w:date="2018-11-23T14:30:00Z"/>
                <w:del w:id="25492" w:author="Tran Huan" w:date="2018-12-03T01:22:00Z"/>
              </w:rPr>
              <w:pPrChange w:id="25493" w:author="Tran Huan" w:date="2018-12-03T01:23:00Z">
                <w:pPr>
                  <w:spacing w:line="276" w:lineRule="auto"/>
                  <w:jc w:val="center"/>
                </w:pPr>
              </w:pPrChange>
            </w:pPr>
            <w:bookmarkStart w:id="25494" w:name="_Toc531571108"/>
            <w:bookmarkStart w:id="25495" w:name="_Toc531574956"/>
            <w:bookmarkStart w:id="25496" w:name="_Toc531578697"/>
            <w:bookmarkStart w:id="25497" w:name="_Toc531582435"/>
            <w:bookmarkEnd w:id="25494"/>
            <w:bookmarkEnd w:id="25495"/>
            <w:bookmarkEnd w:id="25496"/>
            <w:bookmarkEnd w:id="25497"/>
          </w:p>
        </w:tc>
        <w:tc>
          <w:tcPr>
            <w:tcW w:w="838" w:type="dxa"/>
            <w:noWrap/>
            <w:vAlign w:val="center"/>
          </w:tcPr>
          <w:p w14:paraId="7AE93B3B" w14:textId="6ED30C7C" w:rsidR="00376EE3" w:rsidRPr="00FD2760" w:rsidDel="00D10B12" w:rsidRDefault="00376EE3" w:rsidP="00D10B12">
            <w:pPr>
              <w:spacing w:line="288" w:lineRule="auto"/>
              <w:contextualSpacing/>
              <w:jc w:val="center"/>
              <w:rPr>
                <w:ins w:id="25498" w:author="phuong vu" w:date="2018-11-23T14:30:00Z"/>
                <w:del w:id="25499" w:author="Tran Huan" w:date="2018-12-03T01:22:00Z"/>
              </w:rPr>
              <w:pPrChange w:id="25500" w:author="Tran Huan" w:date="2018-12-03T01:23:00Z">
                <w:pPr>
                  <w:spacing w:line="276" w:lineRule="auto"/>
                  <w:jc w:val="center"/>
                </w:pPr>
              </w:pPrChange>
            </w:pPr>
            <w:bookmarkStart w:id="25501" w:name="_Toc531571109"/>
            <w:bookmarkStart w:id="25502" w:name="_Toc531574957"/>
            <w:bookmarkStart w:id="25503" w:name="_Toc531578698"/>
            <w:bookmarkStart w:id="25504" w:name="_Toc531582436"/>
            <w:bookmarkEnd w:id="25501"/>
            <w:bookmarkEnd w:id="25502"/>
            <w:bookmarkEnd w:id="25503"/>
            <w:bookmarkEnd w:id="25504"/>
          </w:p>
        </w:tc>
        <w:tc>
          <w:tcPr>
            <w:tcW w:w="823" w:type="dxa"/>
            <w:noWrap/>
            <w:vAlign w:val="center"/>
          </w:tcPr>
          <w:p w14:paraId="60924E47" w14:textId="3192EE8E" w:rsidR="00376EE3" w:rsidRPr="00FD2760" w:rsidDel="00D10B12" w:rsidRDefault="00376EE3" w:rsidP="00D10B12">
            <w:pPr>
              <w:spacing w:line="288" w:lineRule="auto"/>
              <w:contextualSpacing/>
              <w:jc w:val="center"/>
              <w:rPr>
                <w:ins w:id="25505" w:author="phuong vu" w:date="2018-11-23T14:30:00Z"/>
                <w:del w:id="25506" w:author="Tran Huan" w:date="2018-12-03T01:22:00Z"/>
              </w:rPr>
              <w:pPrChange w:id="25507" w:author="Tran Huan" w:date="2018-12-03T01:23:00Z">
                <w:pPr>
                  <w:spacing w:line="276" w:lineRule="auto"/>
                  <w:jc w:val="center"/>
                </w:pPr>
              </w:pPrChange>
            </w:pPr>
            <w:bookmarkStart w:id="25508" w:name="_Toc531571110"/>
            <w:bookmarkStart w:id="25509" w:name="_Toc531574958"/>
            <w:bookmarkStart w:id="25510" w:name="_Toc531578699"/>
            <w:bookmarkStart w:id="25511" w:name="_Toc531582437"/>
            <w:bookmarkEnd w:id="25508"/>
            <w:bookmarkEnd w:id="25509"/>
            <w:bookmarkEnd w:id="25510"/>
            <w:bookmarkEnd w:id="25511"/>
          </w:p>
        </w:tc>
        <w:tc>
          <w:tcPr>
            <w:tcW w:w="2138" w:type="dxa"/>
            <w:noWrap/>
          </w:tcPr>
          <w:p w14:paraId="67D1DFC5" w14:textId="69D11497" w:rsidR="00376EE3" w:rsidDel="00D10B12" w:rsidRDefault="00376EE3" w:rsidP="00D10B12">
            <w:pPr>
              <w:spacing w:line="288" w:lineRule="auto"/>
              <w:contextualSpacing/>
              <w:rPr>
                <w:ins w:id="25512" w:author="phuong vu" w:date="2018-11-23T14:30:00Z"/>
                <w:del w:id="25513" w:author="Tran Huan" w:date="2018-12-03T01:22:00Z"/>
                <w:lang w:val="en-US"/>
              </w:rPr>
              <w:pPrChange w:id="25514" w:author="Tran Huan" w:date="2018-12-03T01:23:00Z">
                <w:pPr>
                  <w:spacing w:line="276" w:lineRule="auto"/>
                </w:pPr>
              </w:pPrChange>
            </w:pPr>
            <w:ins w:id="25515" w:author="phuong vu" w:date="2018-11-23T14:30:00Z">
              <w:del w:id="25516" w:author="Tran Huan" w:date="2018-12-03T01:22:00Z">
                <w:r w:rsidDel="00D10B12">
                  <w:rPr>
                    <w:lang w:val="en-US"/>
                  </w:rPr>
                  <w:delText xml:space="preserve">Email </w:delText>
                </w:r>
              </w:del>
            </w:ins>
            <w:ins w:id="25517" w:author="phuong vu" w:date="2018-11-23T14:31:00Z">
              <w:del w:id="25518" w:author="Tran Huan" w:date="2018-12-03T01:22:00Z">
                <w:r w:rsidDel="00D10B12">
                  <w:rPr>
                    <w:lang w:val="en-US"/>
                  </w:rPr>
                  <w:delText>nhân viên</w:delText>
                </w:r>
              </w:del>
            </w:ins>
            <w:bookmarkStart w:id="25519" w:name="_Toc531571111"/>
            <w:bookmarkStart w:id="25520" w:name="_Toc531574959"/>
            <w:bookmarkStart w:id="25521" w:name="_Toc531578700"/>
            <w:bookmarkStart w:id="25522" w:name="_Toc531582438"/>
            <w:bookmarkEnd w:id="25519"/>
            <w:bookmarkEnd w:id="25520"/>
            <w:bookmarkEnd w:id="25521"/>
            <w:bookmarkEnd w:id="25522"/>
          </w:p>
        </w:tc>
        <w:bookmarkStart w:id="25523" w:name="_Toc531571112"/>
        <w:bookmarkStart w:id="25524" w:name="_Toc531574960"/>
        <w:bookmarkStart w:id="25525" w:name="_Toc531578701"/>
        <w:bookmarkStart w:id="25526" w:name="_Toc531582439"/>
        <w:bookmarkEnd w:id="25523"/>
        <w:bookmarkEnd w:id="25524"/>
        <w:bookmarkEnd w:id="25525"/>
        <w:bookmarkEnd w:id="25526"/>
      </w:tr>
      <w:tr w:rsidR="00376EE3" w:rsidRPr="001856AA" w:rsidDel="00D10B12" w14:paraId="08295028" w14:textId="4560F92C" w:rsidTr="00376EE3">
        <w:trPr>
          <w:trHeight w:val="300"/>
          <w:ins w:id="25527" w:author="phuong vu" w:date="2018-11-23T14:30:00Z"/>
          <w:del w:id="25528" w:author="Tran Huan" w:date="2018-12-03T01:22:00Z"/>
        </w:trPr>
        <w:tc>
          <w:tcPr>
            <w:tcW w:w="708" w:type="dxa"/>
            <w:noWrap/>
            <w:vAlign w:val="center"/>
          </w:tcPr>
          <w:p w14:paraId="1B3F535C" w14:textId="19DF6FA5" w:rsidR="00376EE3" w:rsidDel="00D10B12" w:rsidRDefault="00376EE3" w:rsidP="00D10B12">
            <w:pPr>
              <w:spacing w:line="288" w:lineRule="auto"/>
              <w:contextualSpacing/>
              <w:jc w:val="center"/>
              <w:rPr>
                <w:ins w:id="25529" w:author="phuong vu" w:date="2018-11-23T14:30:00Z"/>
                <w:del w:id="25530" w:author="Tran Huan" w:date="2018-12-03T01:22:00Z"/>
                <w:lang w:val="en-US"/>
              </w:rPr>
              <w:pPrChange w:id="25531" w:author="Tran Huan" w:date="2018-12-03T01:23:00Z">
                <w:pPr>
                  <w:spacing w:line="276" w:lineRule="auto"/>
                  <w:jc w:val="center"/>
                </w:pPr>
              </w:pPrChange>
            </w:pPr>
            <w:ins w:id="25532" w:author="phuong vu" w:date="2018-11-23T14:30:00Z">
              <w:del w:id="25533" w:author="Tran Huan" w:date="2018-12-03T01:22:00Z">
                <w:r w:rsidDel="00D10B12">
                  <w:rPr>
                    <w:lang w:val="en-US"/>
                  </w:rPr>
                  <w:delText>4</w:delText>
                </w:r>
                <w:bookmarkStart w:id="25534" w:name="_Toc531571113"/>
                <w:bookmarkStart w:id="25535" w:name="_Toc531574961"/>
                <w:bookmarkStart w:id="25536" w:name="_Toc531578702"/>
                <w:bookmarkStart w:id="25537" w:name="_Toc531582440"/>
                <w:bookmarkEnd w:id="25534"/>
                <w:bookmarkEnd w:id="25535"/>
                <w:bookmarkEnd w:id="25536"/>
                <w:bookmarkEnd w:id="25537"/>
              </w:del>
            </w:ins>
          </w:p>
        </w:tc>
        <w:tc>
          <w:tcPr>
            <w:tcW w:w="1820" w:type="dxa"/>
            <w:noWrap/>
          </w:tcPr>
          <w:p w14:paraId="676DAEAF" w14:textId="2BCADF24" w:rsidR="00376EE3" w:rsidDel="00D10B12" w:rsidRDefault="00376EE3" w:rsidP="00D10B12">
            <w:pPr>
              <w:spacing w:line="288" w:lineRule="auto"/>
              <w:contextualSpacing/>
              <w:rPr>
                <w:ins w:id="25538" w:author="phuong vu" w:date="2018-11-23T14:30:00Z"/>
                <w:del w:id="25539" w:author="Tran Huan" w:date="2018-12-03T01:22:00Z"/>
                <w:lang w:val="en-US"/>
              </w:rPr>
              <w:pPrChange w:id="25540" w:author="Tran Huan" w:date="2018-12-03T01:23:00Z">
                <w:pPr>
                  <w:spacing w:line="276" w:lineRule="auto"/>
                </w:pPr>
              </w:pPrChange>
            </w:pPr>
            <w:ins w:id="25541" w:author="phuong vu" w:date="2018-11-23T14:30:00Z">
              <w:del w:id="25542" w:author="Tran Huan" w:date="2018-12-03T01:22:00Z">
                <w:r w:rsidDel="00D10B12">
                  <w:rPr>
                    <w:lang w:val="en-US"/>
                  </w:rPr>
                  <w:delText>phone</w:delText>
                </w:r>
                <w:bookmarkStart w:id="25543" w:name="_Toc531571114"/>
                <w:bookmarkStart w:id="25544" w:name="_Toc531574962"/>
                <w:bookmarkStart w:id="25545" w:name="_Toc531578703"/>
                <w:bookmarkStart w:id="25546" w:name="_Toc531582441"/>
                <w:bookmarkEnd w:id="25543"/>
                <w:bookmarkEnd w:id="25544"/>
                <w:bookmarkEnd w:id="25545"/>
                <w:bookmarkEnd w:id="25546"/>
              </w:del>
            </w:ins>
          </w:p>
        </w:tc>
        <w:tc>
          <w:tcPr>
            <w:tcW w:w="1300" w:type="dxa"/>
            <w:noWrap/>
          </w:tcPr>
          <w:p w14:paraId="75D36D9A" w14:textId="20DF2586" w:rsidR="00376EE3" w:rsidRPr="00FD2760" w:rsidDel="00D10B12" w:rsidRDefault="00376EE3" w:rsidP="00D10B12">
            <w:pPr>
              <w:spacing w:line="288" w:lineRule="auto"/>
              <w:contextualSpacing/>
              <w:rPr>
                <w:ins w:id="25547" w:author="phuong vu" w:date="2018-11-23T14:30:00Z"/>
                <w:del w:id="25548" w:author="Tran Huan" w:date="2018-12-03T01:22:00Z"/>
              </w:rPr>
              <w:pPrChange w:id="25549" w:author="Tran Huan" w:date="2018-12-03T01:23:00Z">
                <w:pPr>
                  <w:spacing w:line="276" w:lineRule="auto"/>
                </w:pPr>
              </w:pPrChange>
            </w:pPr>
            <w:ins w:id="25550" w:author="phuong vu" w:date="2018-11-23T14:30:00Z">
              <w:del w:id="25551" w:author="Tran Huan" w:date="2018-12-03T01:22:00Z">
                <w:r w:rsidRPr="00FD2760" w:rsidDel="00D10B12">
                  <w:delText>character varying</w:delText>
                </w:r>
                <w:bookmarkStart w:id="25552" w:name="_Toc531571115"/>
                <w:bookmarkStart w:id="25553" w:name="_Toc531574963"/>
                <w:bookmarkStart w:id="25554" w:name="_Toc531578704"/>
                <w:bookmarkStart w:id="25555" w:name="_Toc531582442"/>
                <w:bookmarkEnd w:id="25552"/>
                <w:bookmarkEnd w:id="25553"/>
                <w:bookmarkEnd w:id="25554"/>
                <w:bookmarkEnd w:id="25555"/>
              </w:del>
            </w:ins>
          </w:p>
        </w:tc>
        <w:tc>
          <w:tcPr>
            <w:tcW w:w="1098" w:type="dxa"/>
            <w:noWrap/>
            <w:vAlign w:val="center"/>
          </w:tcPr>
          <w:p w14:paraId="4B209AB7" w14:textId="2BAF370F" w:rsidR="00376EE3" w:rsidRPr="00FD2760" w:rsidDel="00D10B12" w:rsidRDefault="00376EE3" w:rsidP="00D10B12">
            <w:pPr>
              <w:spacing w:line="288" w:lineRule="auto"/>
              <w:contextualSpacing/>
              <w:jc w:val="center"/>
              <w:rPr>
                <w:ins w:id="25556" w:author="phuong vu" w:date="2018-11-23T14:30:00Z"/>
                <w:del w:id="25557" w:author="Tran Huan" w:date="2018-12-03T01:22:00Z"/>
              </w:rPr>
              <w:pPrChange w:id="25558" w:author="Tran Huan" w:date="2018-12-03T01:23:00Z">
                <w:pPr>
                  <w:spacing w:line="276" w:lineRule="auto"/>
                  <w:jc w:val="center"/>
                </w:pPr>
              </w:pPrChange>
            </w:pPr>
            <w:bookmarkStart w:id="25559" w:name="_Toc531571116"/>
            <w:bookmarkStart w:id="25560" w:name="_Toc531574964"/>
            <w:bookmarkStart w:id="25561" w:name="_Toc531578705"/>
            <w:bookmarkStart w:id="25562" w:name="_Toc531582443"/>
            <w:bookmarkEnd w:id="25559"/>
            <w:bookmarkEnd w:id="25560"/>
            <w:bookmarkEnd w:id="25561"/>
            <w:bookmarkEnd w:id="25562"/>
          </w:p>
        </w:tc>
        <w:tc>
          <w:tcPr>
            <w:tcW w:w="838" w:type="dxa"/>
            <w:noWrap/>
            <w:vAlign w:val="center"/>
          </w:tcPr>
          <w:p w14:paraId="3CDC3C5E" w14:textId="7BE008D2" w:rsidR="00376EE3" w:rsidRPr="00FD2760" w:rsidDel="00D10B12" w:rsidRDefault="00376EE3" w:rsidP="00D10B12">
            <w:pPr>
              <w:spacing w:line="288" w:lineRule="auto"/>
              <w:contextualSpacing/>
              <w:jc w:val="center"/>
              <w:rPr>
                <w:ins w:id="25563" w:author="phuong vu" w:date="2018-11-23T14:30:00Z"/>
                <w:del w:id="25564" w:author="Tran Huan" w:date="2018-12-03T01:22:00Z"/>
              </w:rPr>
              <w:pPrChange w:id="25565" w:author="Tran Huan" w:date="2018-12-03T01:23:00Z">
                <w:pPr>
                  <w:spacing w:line="276" w:lineRule="auto"/>
                  <w:jc w:val="center"/>
                </w:pPr>
              </w:pPrChange>
            </w:pPr>
            <w:bookmarkStart w:id="25566" w:name="_Toc531571117"/>
            <w:bookmarkStart w:id="25567" w:name="_Toc531574965"/>
            <w:bookmarkStart w:id="25568" w:name="_Toc531578706"/>
            <w:bookmarkStart w:id="25569" w:name="_Toc531582444"/>
            <w:bookmarkEnd w:id="25566"/>
            <w:bookmarkEnd w:id="25567"/>
            <w:bookmarkEnd w:id="25568"/>
            <w:bookmarkEnd w:id="25569"/>
          </w:p>
        </w:tc>
        <w:tc>
          <w:tcPr>
            <w:tcW w:w="823" w:type="dxa"/>
            <w:noWrap/>
            <w:vAlign w:val="center"/>
          </w:tcPr>
          <w:p w14:paraId="6804AC7A" w14:textId="5CBF6057" w:rsidR="00376EE3" w:rsidRPr="00FD2760" w:rsidDel="00D10B12" w:rsidRDefault="00376EE3" w:rsidP="00D10B12">
            <w:pPr>
              <w:spacing w:line="288" w:lineRule="auto"/>
              <w:contextualSpacing/>
              <w:jc w:val="center"/>
              <w:rPr>
                <w:ins w:id="25570" w:author="phuong vu" w:date="2018-11-23T14:30:00Z"/>
                <w:del w:id="25571" w:author="Tran Huan" w:date="2018-12-03T01:22:00Z"/>
              </w:rPr>
              <w:pPrChange w:id="25572" w:author="Tran Huan" w:date="2018-12-03T01:23:00Z">
                <w:pPr>
                  <w:spacing w:line="276" w:lineRule="auto"/>
                  <w:jc w:val="center"/>
                </w:pPr>
              </w:pPrChange>
            </w:pPr>
            <w:bookmarkStart w:id="25573" w:name="_Toc531571118"/>
            <w:bookmarkStart w:id="25574" w:name="_Toc531574966"/>
            <w:bookmarkStart w:id="25575" w:name="_Toc531578707"/>
            <w:bookmarkStart w:id="25576" w:name="_Toc531582445"/>
            <w:bookmarkEnd w:id="25573"/>
            <w:bookmarkEnd w:id="25574"/>
            <w:bookmarkEnd w:id="25575"/>
            <w:bookmarkEnd w:id="25576"/>
          </w:p>
        </w:tc>
        <w:tc>
          <w:tcPr>
            <w:tcW w:w="2138" w:type="dxa"/>
            <w:noWrap/>
          </w:tcPr>
          <w:p w14:paraId="1659A55B" w14:textId="7A9F1E79" w:rsidR="00376EE3" w:rsidRPr="000245EB" w:rsidDel="00D10B12" w:rsidRDefault="00376EE3" w:rsidP="00D10B12">
            <w:pPr>
              <w:spacing w:line="288" w:lineRule="auto"/>
              <w:contextualSpacing/>
              <w:rPr>
                <w:ins w:id="25577" w:author="phuong vu" w:date="2018-11-23T14:30:00Z"/>
                <w:del w:id="25578" w:author="Tran Huan" w:date="2018-12-03T01:22:00Z"/>
                <w:rPrChange w:id="25579" w:author="Tran Huan" w:date="2018-11-25T16:08:00Z">
                  <w:rPr>
                    <w:ins w:id="25580" w:author="phuong vu" w:date="2018-11-23T14:30:00Z"/>
                    <w:del w:id="25581" w:author="Tran Huan" w:date="2018-12-03T01:22:00Z"/>
                    <w:lang w:val="en-US"/>
                  </w:rPr>
                </w:rPrChange>
              </w:rPr>
              <w:pPrChange w:id="25582" w:author="Tran Huan" w:date="2018-12-03T01:23:00Z">
                <w:pPr>
                  <w:spacing w:line="276" w:lineRule="auto"/>
                </w:pPr>
              </w:pPrChange>
            </w:pPr>
            <w:ins w:id="25583" w:author="phuong vu" w:date="2018-11-23T14:30:00Z">
              <w:del w:id="25584" w:author="Tran Huan" w:date="2018-12-03T01:22:00Z">
                <w:r w:rsidRPr="000245EB" w:rsidDel="00D10B12">
                  <w:rPr>
                    <w:rPrChange w:id="25585" w:author="Tran Huan" w:date="2018-11-25T16:08:00Z">
                      <w:rPr>
                        <w:lang w:val="en-US"/>
                      </w:rPr>
                    </w:rPrChange>
                  </w:rPr>
                  <w:delText xml:space="preserve">Số điện thoại </w:delText>
                </w:r>
              </w:del>
            </w:ins>
            <w:ins w:id="25586" w:author="phuong vu" w:date="2018-11-23T14:31:00Z">
              <w:del w:id="25587" w:author="Tran Huan" w:date="2018-12-03T01:22:00Z">
                <w:r w:rsidR="0024035B" w:rsidRPr="000245EB" w:rsidDel="00D10B12">
                  <w:rPr>
                    <w:rPrChange w:id="25588" w:author="Tran Huan" w:date="2018-11-25T16:08:00Z">
                      <w:rPr>
                        <w:lang w:val="en-US"/>
                      </w:rPr>
                    </w:rPrChange>
                  </w:rPr>
                  <w:delText>nhân viên</w:delText>
                </w:r>
              </w:del>
            </w:ins>
            <w:bookmarkStart w:id="25589" w:name="_Toc531571119"/>
            <w:bookmarkStart w:id="25590" w:name="_Toc531574967"/>
            <w:bookmarkStart w:id="25591" w:name="_Toc531578708"/>
            <w:bookmarkStart w:id="25592" w:name="_Toc531582446"/>
            <w:bookmarkEnd w:id="25589"/>
            <w:bookmarkEnd w:id="25590"/>
            <w:bookmarkEnd w:id="25591"/>
            <w:bookmarkEnd w:id="25592"/>
          </w:p>
        </w:tc>
        <w:bookmarkStart w:id="25593" w:name="_Toc531571120"/>
        <w:bookmarkStart w:id="25594" w:name="_Toc531574968"/>
        <w:bookmarkStart w:id="25595" w:name="_Toc531578709"/>
        <w:bookmarkStart w:id="25596" w:name="_Toc531582447"/>
        <w:bookmarkEnd w:id="25593"/>
        <w:bookmarkEnd w:id="25594"/>
        <w:bookmarkEnd w:id="25595"/>
        <w:bookmarkEnd w:id="25596"/>
      </w:tr>
      <w:tr w:rsidR="00376EE3" w:rsidRPr="001856AA" w:rsidDel="00D10B12" w14:paraId="39FEFE3A" w14:textId="253EBCB7" w:rsidTr="00376EE3">
        <w:trPr>
          <w:trHeight w:val="300"/>
          <w:ins w:id="25597" w:author="phuong vu" w:date="2018-11-23T14:30:00Z"/>
          <w:del w:id="25598" w:author="Tran Huan" w:date="2018-12-03T01:22:00Z"/>
        </w:trPr>
        <w:tc>
          <w:tcPr>
            <w:tcW w:w="708" w:type="dxa"/>
            <w:noWrap/>
            <w:vAlign w:val="center"/>
          </w:tcPr>
          <w:p w14:paraId="33F4B592" w14:textId="3443F882" w:rsidR="00376EE3" w:rsidDel="00D10B12" w:rsidRDefault="00376EE3" w:rsidP="00D10B12">
            <w:pPr>
              <w:spacing w:line="288" w:lineRule="auto"/>
              <w:contextualSpacing/>
              <w:jc w:val="center"/>
              <w:rPr>
                <w:ins w:id="25599" w:author="phuong vu" w:date="2018-11-23T14:30:00Z"/>
                <w:del w:id="25600" w:author="Tran Huan" w:date="2018-12-03T01:22:00Z"/>
                <w:lang w:val="en-US"/>
              </w:rPr>
              <w:pPrChange w:id="25601" w:author="Tran Huan" w:date="2018-12-03T01:23:00Z">
                <w:pPr>
                  <w:spacing w:line="276" w:lineRule="auto"/>
                  <w:jc w:val="center"/>
                </w:pPr>
              </w:pPrChange>
            </w:pPr>
            <w:ins w:id="25602" w:author="phuong vu" w:date="2018-11-23T14:30:00Z">
              <w:del w:id="25603" w:author="Tran Huan" w:date="2018-12-03T01:22:00Z">
                <w:r w:rsidDel="00D10B12">
                  <w:rPr>
                    <w:lang w:val="en-US"/>
                  </w:rPr>
                  <w:delText>5</w:delText>
                </w:r>
                <w:bookmarkStart w:id="25604" w:name="_Toc531571121"/>
                <w:bookmarkStart w:id="25605" w:name="_Toc531574969"/>
                <w:bookmarkStart w:id="25606" w:name="_Toc531578710"/>
                <w:bookmarkStart w:id="25607" w:name="_Toc531582448"/>
                <w:bookmarkEnd w:id="25604"/>
                <w:bookmarkEnd w:id="25605"/>
                <w:bookmarkEnd w:id="25606"/>
                <w:bookmarkEnd w:id="25607"/>
              </w:del>
            </w:ins>
          </w:p>
        </w:tc>
        <w:tc>
          <w:tcPr>
            <w:tcW w:w="1820" w:type="dxa"/>
            <w:noWrap/>
          </w:tcPr>
          <w:p w14:paraId="4DE66DDE" w14:textId="2EA15FCE" w:rsidR="00376EE3" w:rsidDel="00D10B12" w:rsidRDefault="00376EE3" w:rsidP="00D10B12">
            <w:pPr>
              <w:spacing w:line="288" w:lineRule="auto"/>
              <w:contextualSpacing/>
              <w:rPr>
                <w:ins w:id="25608" w:author="phuong vu" w:date="2018-11-23T14:30:00Z"/>
                <w:del w:id="25609" w:author="Tran Huan" w:date="2018-12-03T01:22:00Z"/>
                <w:lang w:val="en-US"/>
              </w:rPr>
              <w:pPrChange w:id="25610" w:author="Tran Huan" w:date="2018-12-03T01:23:00Z">
                <w:pPr>
                  <w:spacing w:line="276" w:lineRule="auto"/>
                </w:pPr>
              </w:pPrChange>
            </w:pPr>
            <w:ins w:id="25611" w:author="phuong vu" w:date="2018-11-23T14:30:00Z">
              <w:del w:id="25612" w:author="Tran Huan" w:date="2018-12-03T01:22:00Z">
                <w:r w:rsidDel="00D10B12">
                  <w:rPr>
                    <w:lang w:val="en-US"/>
                  </w:rPr>
                  <w:delText>password</w:delText>
                </w:r>
                <w:bookmarkStart w:id="25613" w:name="_Toc531571122"/>
                <w:bookmarkStart w:id="25614" w:name="_Toc531574970"/>
                <w:bookmarkStart w:id="25615" w:name="_Toc531578711"/>
                <w:bookmarkStart w:id="25616" w:name="_Toc531582449"/>
                <w:bookmarkEnd w:id="25613"/>
                <w:bookmarkEnd w:id="25614"/>
                <w:bookmarkEnd w:id="25615"/>
                <w:bookmarkEnd w:id="25616"/>
              </w:del>
            </w:ins>
          </w:p>
        </w:tc>
        <w:tc>
          <w:tcPr>
            <w:tcW w:w="1300" w:type="dxa"/>
            <w:noWrap/>
          </w:tcPr>
          <w:p w14:paraId="1C11B099" w14:textId="7FE52DBC" w:rsidR="00376EE3" w:rsidRPr="00FD2760" w:rsidDel="00D10B12" w:rsidRDefault="00376EE3" w:rsidP="00D10B12">
            <w:pPr>
              <w:spacing w:line="288" w:lineRule="auto"/>
              <w:contextualSpacing/>
              <w:rPr>
                <w:ins w:id="25617" w:author="phuong vu" w:date="2018-11-23T14:30:00Z"/>
                <w:del w:id="25618" w:author="Tran Huan" w:date="2018-12-03T01:22:00Z"/>
              </w:rPr>
              <w:pPrChange w:id="25619" w:author="Tran Huan" w:date="2018-12-03T01:23:00Z">
                <w:pPr>
                  <w:spacing w:line="276" w:lineRule="auto"/>
                </w:pPr>
              </w:pPrChange>
            </w:pPr>
            <w:ins w:id="25620" w:author="phuong vu" w:date="2018-11-23T14:30:00Z">
              <w:del w:id="25621" w:author="Tran Huan" w:date="2018-12-03T01:22:00Z">
                <w:r w:rsidRPr="00FD2760" w:rsidDel="00D10B12">
                  <w:delText>character varying</w:delText>
                </w:r>
                <w:bookmarkStart w:id="25622" w:name="_Toc531571123"/>
                <w:bookmarkStart w:id="25623" w:name="_Toc531574971"/>
                <w:bookmarkStart w:id="25624" w:name="_Toc531578712"/>
                <w:bookmarkStart w:id="25625" w:name="_Toc531582450"/>
                <w:bookmarkEnd w:id="25622"/>
                <w:bookmarkEnd w:id="25623"/>
                <w:bookmarkEnd w:id="25624"/>
                <w:bookmarkEnd w:id="25625"/>
              </w:del>
            </w:ins>
          </w:p>
        </w:tc>
        <w:tc>
          <w:tcPr>
            <w:tcW w:w="1098" w:type="dxa"/>
            <w:noWrap/>
            <w:vAlign w:val="center"/>
          </w:tcPr>
          <w:p w14:paraId="6DB093FA" w14:textId="16188594" w:rsidR="00376EE3" w:rsidRPr="00FD2760" w:rsidDel="00D10B12" w:rsidRDefault="00376EE3" w:rsidP="00D10B12">
            <w:pPr>
              <w:spacing w:line="288" w:lineRule="auto"/>
              <w:contextualSpacing/>
              <w:jc w:val="center"/>
              <w:rPr>
                <w:ins w:id="25626" w:author="phuong vu" w:date="2018-11-23T14:30:00Z"/>
                <w:del w:id="25627" w:author="Tran Huan" w:date="2018-12-03T01:22:00Z"/>
              </w:rPr>
              <w:pPrChange w:id="25628" w:author="Tran Huan" w:date="2018-12-03T01:23:00Z">
                <w:pPr>
                  <w:spacing w:line="276" w:lineRule="auto"/>
                  <w:jc w:val="center"/>
                </w:pPr>
              </w:pPrChange>
            </w:pPr>
            <w:bookmarkStart w:id="25629" w:name="_Toc531571124"/>
            <w:bookmarkStart w:id="25630" w:name="_Toc531574972"/>
            <w:bookmarkStart w:id="25631" w:name="_Toc531578713"/>
            <w:bookmarkStart w:id="25632" w:name="_Toc531582451"/>
            <w:bookmarkEnd w:id="25629"/>
            <w:bookmarkEnd w:id="25630"/>
            <w:bookmarkEnd w:id="25631"/>
            <w:bookmarkEnd w:id="25632"/>
          </w:p>
        </w:tc>
        <w:tc>
          <w:tcPr>
            <w:tcW w:w="838" w:type="dxa"/>
            <w:noWrap/>
            <w:vAlign w:val="center"/>
          </w:tcPr>
          <w:p w14:paraId="2A29D914" w14:textId="45C9310B" w:rsidR="00376EE3" w:rsidRPr="00FD2760" w:rsidDel="00D10B12" w:rsidRDefault="00376EE3" w:rsidP="00D10B12">
            <w:pPr>
              <w:spacing w:line="288" w:lineRule="auto"/>
              <w:contextualSpacing/>
              <w:jc w:val="center"/>
              <w:rPr>
                <w:ins w:id="25633" w:author="phuong vu" w:date="2018-11-23T14:30:00Z"/>
                <w:del w:id="25634" w:author="Tran Huan" w:date="2018-12-03T01:22:00Z"/>
              </w:rPr>
              <w:pPrChange w:id="25635" w:author="Tran Huan" w:date="2018-12-03T01:23:00Z">
                <w:pPr>
                  <w:spacing w:line="276" w:lineRule="auto"/>
                  <w:jc w:val="center"/>
                </w:pPr>
              </w:pPrChange>
            </w:pPr>
            <w:bookmarkStart w:id="25636" w:name="_Toc531571125"/>
            <w:bookmarkStart w:id="25637" w:name="_Toc531574973"/>
            <w:bookmarkStart w:id="25638" w:name="_Toc531578714"/>
            <w:bookmarkStart w:id="25639" w:name="_Toc531582452"/>
            <w:bookmarkEnd w:id="25636"/>
            <w:bookmarkEnd w:id="25637"/>
            <w:bookmarkEnd w:id="25638"/>
            <w:bookmarkEnd w:id="25639"/>
          </w:p>
        </w:tc>
        <w:tc>
          <w:tcPr>
            <w:tcW w:w="823" w:type="dxa"/>
            <w:noWrap/>
            <w:vAlign w:val="center"/>
          </w:tcPr>
          <w:p w14:paraId="2279A677" w14:textId="526B4844" w:rsidR="00376EE3" w:rsidRPr="00FD2760" w:rsidDel="00D10B12" w:rsidRDefault="00376EE3" w:rsidP="00D10B12">
            <w:pPr>
              <w:spacing w:line="288" w:lineRule="auto"/>
              <w:contextualSpacing/>
              <w:jc w:val="center"/>
              <w:rPr>
                <w:ins w:id="25640" w:author="phuong vu" w:date="2018-11-23T14:30:00Z"/>
                <w:del w:id="25641" w:author="Tran Huan" w:date="2018-12-03T01:22:00Z"/>
              </w:rPr>
              <w:pPrChange w:id="25642" w:author="Tran Huan" w:date="2018-12-03T01:23:00Z">
                <w:pPr>
                  <w:spacing w:line="276" w:lineRule="auto"/>
                  <w:jc w:val="center"/>
                </w:pPr>
              </w:pPrChange>
            </w:pPr>
            <w:bookmarkStart w:id="25643" w:name="_Toc531571126"/>
            <w:bookmarkStart w:id="25644" w:name="_Toc531574974"/>
            <w:bookmarkStart w:id="25645" w:name="_Toc531578715"/>
            <w:bookmarkStart w:id="25646" w:name="_Toc531582453"/>
            <w:bookmarkEnd w:id="25643"/>
            <w:bookmarkEnd w:id="25644"/>
            <w:bookmarkEnd w:id="25645"/>
            <w:bookmarkEnd w:id="25646"/>
          </w:p>
        </w:tc>
        <w:tc>
          <w:tcPr>
            <w:tcW w:w="2138" w:type="dxa"/>
            <w:noWrap/>
          </w:tcPr>
          <w:p w14:paraId="2FF3E0AC" w14:textId="0B03A0DC" w:rsidR="00376EE3" w:rsidDel="00D10B12" w:rsidRDefault="00376EE3" w:rsidP="00D10B12">
            <w:pPr>
              <w:spacing w:line="288" w:lineRule="auto"/>
              <w:contextualSpacing/>
              <w:rPr>
                <w:ins w:id="25647" w:author="phuong vu" w:date="2018-11-23T14:30:00Z"/>
                <w:del w:id="25648" w:author="Tran Huan" w:date="2018-12-03T01:22:00Z"/>
                <w:lang w:val="en-US"/>
              </w:rPr>
              <w:pPrChange w:id="25649" w:author="Tran Huan" w:date="2018-12-03T01:23:00Z">
                <w:pPr>
                  <w:spacing w:line="276" w:lineRule="auto"/>
                </w:pPr>
              </w:pPrChange>
            </w:pPr>
            <w:ins w:id="25650" w:author="phuong vu" w:date="2018-11-23T14:30:00Z">
              <w:del w:id="25651" w:author="Tran Huan" w:date="2018-12-03T01:22:00Z">
                <w:r w:rsidDel="00D10B12">
                  <w:rPr>
                    <w:lang w:val="en-US"/>
                  </w:rPr>
                  <w:delText>Mật khẩu tài khoản</w:delText>
                </w:r>
                <w:bookmarkStart w:id="25652" w:name="_Toc531571127"/>
                <w:bookmarkStart w:id="25653" w:name="_Toc531574975"/>
                <w:bookmarkStart w:id="25654" w:name="_Toc531578716"/>
                <w:bookmarkStart w:id="25655" w:name="_Toc531582454"/>
                <w:bookmarkEnd w:id="25652"/>
                <w:bookmarkEnd w:id="25653"/>
                <w:bookmarkEnd w:id="25654"/>
                <w:bookmarkEnd w:id="25655"/>
              </w:del>
            </w:ins>
          </w:p>
        </w:tc>
        <w:bookmarkStart w:id="25656" w:name="_Toc531571128"/>
        <w:bookmarkStart w:id="25657" w:name="_Toc531574976"/>
        <w:bookmarkStart w:id="25658" w:name="_Toc531578717"/>
        <w:bookmarkStart w:id="25659" w:name="_Toc531582455"/>
        <w:bookmarkEnd w:id="25656"/>
        <w:bookmarkEnd w:id="25657"/>
        <w:bookmarkEnd w:id="25658"/>
        <w:bookmarkEnd w:id="25659"/>
      </w:tr>
      <w:tr w:rsidR="00376EE3" w:rsidRPr="001856AA" w:rsidDel="00D10B12" w14:paraId="12AE2E7D" w14:textId="2D960EB5" w:rsidTr="00376EE3">
        <w:trPr>
          <w:trHeight w:val="300"/>
          <w:ins w:id="25660" w:author="phuong vu" w:date="2018-11-23T14:30:00Z"/>
          <w:del w:id="25661" w:author="Tran Huan" w:date="2018-12-03T01:22:00Z"/>
        </w:trPr>
        <w:tc>
          <w:tcPr>
            <w:tcW w:w="708" w:type="dxa"/>
            <w:noWrap/>
            <w:vAlign w:val="center"/>
          </w:tcPr>
          <w:p w14:paraId="066BC573" w14:textId="72DA7312" w:rsidR="00376EE3" w:rsidDel="00D10B12" w:rsidRDefault="00376EE3" w:rsidP="00D10B12">
            <w:pPr>
              <w:spacing w:line="288" w:lineRule="auto"/>
              <w:contextualSpacing/>
              <w:jc w:val="center"/>
              <w:rPr>
                <w:ins w:id="25662" w:author="phuong vu" w:date="2018-11-23T14:30:00Z"/>
                <w:del w:id="25663" w:author="Tran Huan" w:date="2018-12-03T01:22:00Z"/>
                <w:lang w:val="en-US"/>
              </w:rPr>
              <w:pPrChange w:id="25664" w:author="Tran Huan" w:date="2018-12-03T01:23:00Z">
                <w:pPr>
                  <w:spacing w:line="276" w:lineRule="auto"/>
                  <w:jc w:val="center"/>
                </w:pPr>
              </w:pPrChange>
            </w:pPr>
            <w:ins w:id="25665" w:author="phuong vu" w:date="2018-11-23T14:30:00Z">
              <w:del w:id="25666" w:author="Tran Huan" w:date="2018-12-03T01:22:00Z">
                <w:r w:rsidDel="00D10B12">
                  <w:rPr>
                    <w:lang w:val="en-US"/>
                  </w:rPr>
                  <w:delText>6</w:delText>
                </w:r>
                <w:bookmarkStart w:id="25667" w:name="_Toc531571129"/>
                <w:bookmarkStart w:id="25668" w:name="_Toc531574977"/>
                <w:bookmarkStart w:id="25669" w:name="_Toc531578718"/>
                <w:bookmarkStart w:id="25670" w:name="_Toc531582456"/>
                <w:bookmarkEnd w:id="25667"/>
                <w:bookmarkEnd w:id="25668"/>
                <w:bookmarkEnd w:id="25669"/>
                <w:bookmarkEnd w:id="25670"/>
              </w:del>
            </w:ins>
          </w:p>
        </w:tc>
        <w:tc>
          <w:tcPr>
            <w:tcW w:w="1820" w:type="dxa"/>
            <w:noWrap/>
          </w:tcPr>
          <w:p w14:paraId="6F82801A" w14:textId="417D7B64" w:rsidR="00376EE3" w:rsidDel="00D10B12" w:rsidRDefault="00376EE3" w:rsidP="00D10B12">
            <w:pPr>
              <w:spacing w:line="288" w:lineRule="auto"/>
              <w:contextualSpacing/>
              <w:rPr>
                <w:ins w:id="25671" w:author="phuong vu" w:date="2018-11-23T14:30:00Z"/>
                <w:del w:id="25672" w:author="Tran Huan" w:date="2018-12-03T01:22:00Z"/>
                <w:lang w:val="en-US"/>
              </w:rPr>
              <w:pPrChange w:id="25673" w:author="Tran Huan" w:date="2018-12-03T01:23:00Z">
                <w:pPr>
                  <w:spacing w:line="276" w:lineRule="auto"/>
                </w:pPr>
              </w:pPrChange>
            </w:pPr>
            <w:ins w:id="25674" w:author="phuong vu" w:date="2018-11-23T14:30:00Z">
              <w:del w:id="25675" w:author="Tran Huan" w:date="2018-12-03T01:22:00Z">
                <w:r w:rsidDel="00D10B12">
                  <w:rPr>
                    <w:lang w:val="en-US"/>
                  </w:rPr>
                  <w:delText>gender</w:delText>
                </w:r>
                <w:bookmarkStart w:id="25676" w:name="_Toc531571130"/>
                <w:bookmarkStart w:id="25677" w:name="_Toc531574978"/>
                <w:bookmarkStart w:id="25678" w:name="_Toc531578719"/>
                <w:bookmarkStart w:id="25679" w:name="_Toc531582457"/>
                <w:bookmarkEnd w:id="25676"/>
                <w:bookmarkEnd w:id="25677"/>
                <w:bookmarkEnd w:id="25678"/>
                <w:bookmarkEnd w:id="25679"/>
              </w:del>
            </w:ins>
          </w:p>
        </w:tc>
        <w:tc>
          <w:tcPr>
            <w:tcW w:w="1300" w:type="dxa"/>
            <w:noWrap/>
          </w:tcPr>
          <w:p w14:paraId="7C794F8A" w14:textId="690C6284" w:rsidR="00376EE3" w:rsidRPr="00FD2760" w:rsidDel="00D10B12" w:rsidRDefault="00376EE3" w:rsidP="00D10B12">
            <w:pPr>
              <w:spacing w:line="288" w:lineRule="auto"/>
              <w:contextualSpacing/>
              <w:rPr>
                <w:ins w:id="25680" w:author="phuong vu" w:date="2018-11-23T14:30:00Z"/>
                <w:del w:id="25681" w:author="Tran Huan" w:date="2018-12-03T01:22:00Z"/>
                <w:lang w:val="en-US"/>
              </w:rPr>
              <w:pPrChange w:id="25682" w:author="Tran Huan" w:date="2018-12-03T01:23:00Z">
                <w:pPr>
                  <w:spacing w:line="276" w:lineRule="auto"/>
                </w:pPr>
              </w:pPrChange>
            </w:pPr>
            <w:ins w:id="25683" w:author="phuong vu" w:date="2018-11-23T14:30:00Z">
              <w:del w:id="25684" w:author="Tran Huan" w:date="2018-12-03T01:22:00Z">
                <w:r w:rsidDel="00D10B12">
                  <w:rPr>
                    <w:lang w:val="en-US"/>
                  </w:rPr>
                  <w:delText>Boolean</w:delText>
                </w:r>
                <w:bookmarkStart w:id="25685" w:name="_Toc531571131"/>
                <w:bookmarkStart w:id="25686" w:name="_Toc531574979"/>
                <w:bookmarkStart w:id="25687" w:name="_Toc531578720"/>
                <w:bookmarkStart w:id="25688" w:name="_Toc531582458"/>
                <w:bookmarkEnd w:id="25685"/>
                <w:bookmarkEnd w:id="25686"/>
                <w:bookmarkEnd w:id="25687"/>
                <w:bookmarkEnd w:id="25688"/>
              </w:del>
            </w:ins>
          </w:p>
        </w:tc>
        <w:tc>
          <w:tcPr>
            <w:tcW w:w="1098" w:type="dxa"/>
            <w:noWrap/>
            <w:vAlign w:val="center"/>
          </w:tcPr>
          <w:p w14:paraId="54ED6920" w14:textId="1B2C5AAA" w:rsidR="00376EE3" w:rsidRPr="00FD2760" w:rsidDel="00D10B12" w:rsidRDefault="00376EE3" w:rsidP="00D10B12">
            <w:pPr>
              <w:spacing w:line="288" w:lineRule="auto"/>
              <w:contextualSpacing/>
              <w:jc w:val="center"/>
              <w:rPr>
                <w:ins w:id="25689" w:author="phuong vu" w:date="2018-11-23T14:30:00Z"/>
                <w:del w:id="25690" w:author="Tran Huan" w:date="2018-12-03T01:22:00Z"/>
              </w:rPr>
              <w:pPrChange w:id="25691" w:author="Tran Huan" w:date="2018-12-03T01:23:00Z">
                <w:pPr>
                  <w:spacing w:line="276" w:lineRule="auto"/>
                  <w:jc w:val="center"/>
                </w:pPr>
              </w:pPrChange>
            </w:pPr>
            <w:bookmarkStart w:id="25692" w:name="_Toc531571132"/>
            <w:bookmarkStart w:id="25693" w:name="_Toc531574980"/>
            <w:bookmarkStart w:id="25694" w:name="_Toc531578721"/>
            <w:bookmarkStart w:id="25695" w:name="_Toc531582459"/>
            <w:bookmarkEnd w:id="25692"/>
            <w:bookmarkEnd w:id="25693"/>
            <w:bookmarkEnd w:id="25694"/>
            <w:bookmarkEnd w:id="25695"/>
          </w:p>
        </w:tc>
        <w:tc>
          <w:tcPr>
            <w:tcW w:w="838" w:type="dxa"/>
            <w:noWrap/>
            <w:vAlign w:val="center"/>
          </w:tcPr>
          <w:p w14:paraId="32E6E48A" w14:textId="0F9EF724" w:rsidR="00376EE3" w:rsidRPr="00FD2760" w:rsidDel="00D10B12" w:rsidRDefault="00376EE3" w:rsidP="00D10B12">
            <w:pPr>
              <w:spacing w:line="288" w:lineRule="auto"/>
              <w:contextualSpacing/>
              <w:jc w:val="center"/>
              <w:rPr>
                <w:ins w:id="25696" w:author="phuong vu" w:date="2018-11-23T14:30:00Z"/>
                <w:del w:id="25697" w:author="Tran Huan" w:date="2018-12-03T01:22:00Z"/>
              </w:rPr>
              <w:pPrChange w:id="25698" w:author="Tran Huan" w:date="2018-12-03T01:23:00Z">
                <w:pPr>
                  <w:spacing w:line="276" w:lineRule="auto"/>
                  <w:jc w:val="center"/>
                </w:pPr>
              </w:pPrChange>
            </w:pPr>
            <w:bookmarkStart w:id="25699" w:name="_Toc531571133"/>
            <w:bookmarkStart w:id="25700" w:name="_Toc531574981"/>
            <w:bookmarkStart w:id="25701" w:name="_Toc531578722"/>
            <w:bookmarkStart w:id="25702" w:name="_Toc531582460"/>
            <w:bookmarkEnd w:id="25699"/>
            <w:bookmarkEnd w:id="25700"/>
            <w:bookmarkEnd w:id="25701"/>
            <w:bookmarkEnd w:id="25702"/>
          </w:p>
        </w:tc>
        <w:tc>
          <w:tcPr>
            <w:tcW w:w="823" w:type="dxa"/>
            <w:noWrap/>
            <w:vAlign w:val="center"/>
          </w:tcPr>
          <w:p w14:paraId="5EDA5BE5" w14:textId="607BC936" w:rsidR="00376EE3" w:rsidRPr="00FD2760" w:rsidDel="00D10B12" w:rsidRDefault="00376EE3" w:rsidP="00D10B12">
            <w:pPr>
              <w:spacing w:line="288" w:lineRule="auto"/>
              <w:contextualSpacing/>
              <w:jc w:val="center"/>
              <w:rPr>
                <w:ins w:id="25703" w:author="phuong vu" w:date="2018-11-23T14:30:00Z"/>
                <w:del w:id="25704" w:author="Tran Huan" w:date="2018-12-03T01:22:00Z"/>
              </w:rPr>
              <w:pPrChange w:id="25705" w:author="Tran Huan" w:date="2018-12-03T01:23:00Z">
                <w:pPr>
                  <w:spacing w:line="276" w:lineRule="auto"/>
                  <w:jc w:val="center"/>
                </w:pPr>
              </w:pPrChange>
            </w:pPr>
            <w:bookmarkStart w:id="25706" w:name="_Toc531571134"/>
            <w:bookmarkStart w:id="25707" w:name="_Toc531574982"/>
            <w:bookmarkStart w:id="25708" w:name="_Toc531578723"/>
            <w:bookmarkStart w:id="25709" w:name="_Toc531582461"/>
            <w:bookmarkEnd w:id="25706"/>
            <w:bookmarkEnd w:id="25707"/>
            <w:bookmarkEnd w:id="25708"/>
            <w:bookmarkEnd w:id="25709"/>
          </w:p>
        </w:tc>
        <w:tc>
          <w:tcPr>
            <w:tcW w:w="2138" w:type="dxa"/>
            <w:noWrap/>
          </w:tcPr>
          <w:p w14:paraId="7A045141" w14:textId="34C61165" w:rsidR="00376EE3" w:rsidDel="00D10B12" w:rsidRDefault="00376EE3" w:rsidP="00D10B12">
            <w:pPr>
              <w:spacing w:line="288" w:lineRule="auto"/>
              <w:contextualSpacing/>
              <w:rPr>
                <w:ins w:id="25710" w:author="phuong vu" w:date="2018-11-23T14:30:00Z"/>
                <w:del w:id="25711" w:author="Tran Huan" w:date="2018-12-03T01:22:00Z"/>
                <w:lang w:val="en-US"/>
              </w:rPr>
              <w:pPrChange w:id="25712" w:author="Tran Huan" w:date="2018-12-03T01:23:00Z">
                <w:pPr>
                  <w:spacing w:line="276" w:lineRule="auto"/>
                </w:pPr>
              </w:pPrChange>
            </w:pPr>
            <w:ins w:id="25713" w:author="phuong vu" w:date="2018-11-23T14:30:00Z">
              <w:del w:id="25714" w:author="Tran Huan" w:date="2018-12-03T01:22:00Z">
                <w:r w:rsidDel="00D10B12">
                  <w:rPr>
                    <w:lang w:val="en-US"/>
                  </w:rPr>
                  <w:delText>Giới tính</w:delText>
                </w:r>
                <w:bookmarkStart w:id="25715" w:name="_Toc531571135"/>
                <w:bookmarkStart w:id="25716" w:name="_Toc531574983"/>
                <w:bookmarkStart w:id="25717" w:name="_Toc531578724"/>
                <w:bookmarkStart w:id="25718" w:name="_Toc531582462"/>
                <w:bookmarkEnd w:id="25715"/>
                <w:bookmarkEnd w:id="25716"/>
                <w:bookmarkEnd w:id="25717"/>
                <w:bookmarkEnd w:id="25718"/>
              </w:del>
            </w:ins>
          </w:p>
        </w:tc>
        <w:bookmarkStart w:id="25719" w:name="_Toc531571136"/>
        <w:bookmarkStart w:id="25720" w:name="_Toc531574984"/>
        <w:bookmarkStart w:id="25721" w:name="_Toc531578725"/>
        <w:bookmarkStart w:id="25722" w:name="_Toc531582463"/>
        <w:bookmarkEnd w:id="25719"/>
        <w:bookmarkEnd w:id="25720"/>
        <w:bookmarkEnd w:id="25721"/>
        <w:bookmarkEnd w:id="25722"/>
      </w:tr>
      <w:tr w:rsidR="00376EE3" w:rsidRPr="001856AA" w:rsidDel="00D10B12" w14:paraId="7D2505F5" w14:textId="673214C8" w:rsidTr="00376EE3">
        <w:trPr>
          <w:trHeight w:val="300"/>
          <w:ins w:id="25723" w:author="phuong vu" w:date="2018-11-23T14:30:00Z"/>
          <w:del w:id="25724" w:author="Tran Huan" w:date="2018-12-03T01:22:00Z"/>
        </w:trPr>
        <w:tc>
          <w:tcPr>
            <w:tcW w:w="708" w:type="dxa"/>
            <w:noWrap/>
            <w:vAlign w:val="center"/>
          </w:tcPr>
          <w:p w14:paraId="3F3A3F43" w14:textId="70BF0660" w:rsidR="00376EE3" w:rsidDel="00D10B12" w:rsidRDefault="00376EE3" w:rsidP="00D10B12">
            <w:pPr>
              <w:spacing w:line="288" w:lineRule="auto"/>
              <w:contextualSpacing/>
              <w:jc w:val="center"/>
              <w:rPr>
                <w:ins w:id="25725" w:author="phuong vu" w:date="2018-11-23T14:30:00Z"/>
                <w:del w:id="25726" w:author="Tran Huan" w:date="2018-12-03T01:22:00Z"/>
                <w:lang w:val="en-US"/>
              </w:rPr>
              <w:pPrChange w:id="25727" w:author="Tran Huan" w:date="2018-12-03T01:23:00Z">
                <w:pPr>
                  <w:spacing w:line="276" w:lineRule="auto"/>
                  <w:jc w:val="center"/>
                </w:pPr>
              </w:pPrChange>
            </w:pPr>
            <w:ins w:id="25728" w:author="phuong vu" w:date="2018-11-23T14:30:00Z">
              <w:del w:id="25729" w:author="Tran Huan" w:date="2018-12-03T01:22:00Z">
                <w:r w:rsidDel="00D10B12">
                  <w:rPr>
                    <w:lang w:val="en-US"/>
                  </w:rPr>
                  <w:delText>7</w:delText>
                </w:r>
                <w:bookmarkStart w:id="25730" w:name="_Toc531571137"/>
                <w:bookmarkStart w:id="25731" w:name="_Toc531574985"/>
                <w:bookmarkStart w:id="25732" w:name="_Toc531578726"/>
                <w:bookmarkStart w:id="25733" w:name="_Toc531582464"/>
                <w:bookmarkEnd w:id="25730"/>
                <w:bookmarkEnd w:id="25731"/>
                <w:bookmarkEnd w:id="25732"/>
                <w:bookmarkEnd w:id="25733"/>
              </w:del>
            </w:ins>
          </w:p>
        </w:tc>
        <w:tc>
          <w:tcPr>
            <w:tcW w:w="1820" w:type="dxa"/>
            <w:noWrap/>
          </w:tcPr>
          <w:p w14:paraId="3899BC9D" w14:textId="6B647BCC" w:rsidR="00376EE3" w:rsidDel="00D10B12" w:rsidRDefault="00376EE3" w:rsidP="00D10B12">
            <w:pPr>
              <w:spacing w:line="288" w:lineRule="auto"/>
              <w:contextualSpacing/>
              <w:rPr>
                <w:ins w:id="25734" w:author="phuong vu" w:date="2018-11-23T14:30:00Z"/>
                <w:del w:id="25735" w:author="Tran Huan" w:date="2018-12-03T01:22:00Z"/>
                <w:lang w:val="en-US"/>
              </w:rPr>
              <w:pPrChange w:id="25736" w:author="Tran Huan" w:date="2018-12-03T01:23:00Z">
                <w:pPr>
                  <w:spacing w:line="276" w:lineRule="auto"/>
                </w:pPr>
              </w:pPrChange>
            </w:pPr>
            <w:ins w:id="25737" w:author="phuong vu" w:date="2018-11-23T14:30:00Z">
              <w:del w:id="25738" w:author="Tran Huan" w:date="2018-12-03T01:22:00Z">
                <w:r w:rsidDel="00D10B12">
                  <w:rPr>
                    <w:lang w:val="en-US"/>
                  </w:rPr>
                  <w:delText>address</w:delText>
                </w:r>
                <w:bookmarkStart w:id="25739" w:name="_Toc531571138"/>
                <w:bookmarkStart w:id="25740" w:name="_Toc531574986"/>
                <w:bookmarkStart w:id="25741" w:name="_Toc531578727"/>
                <w:bookmarkStart w:id="25742" w:name="_Toc531582465"/>
                <w:bookmarkEnd w:id="25739"/>
                <w:bookmarkEnd w:id="25740"/>
                <w:bookmarkEnd w:id="25741"/>
                <w:bookmarkEnd w:id="25742"/>
              </w:del>
            </w:ins>
          </w:p>
        </w:tc>
        <w:tc>
          <w:tcPr>
            <w:tcW w:w="1300" w:type="dxa"/>
            <w:noWrap/>
          </w:tcPr>
          <w:p w14:paraId="7CE5B39D" w14:textId="4998012B" w:rsidR="00376EE3" w:rsidDel="00D10B12" w:rsidRDefault="00376EE3" w:rsidP="00D10B12">
            <w:pPr>
              <w:spacing w:line="288" w:lineRule="auto"/>
              <w:contextualSpacing/>
              <w:rPr>
                <w:ins w:id="25743" w:author="phuong vu" w:date="2018-11-23T14:30:00Z"/>
                <w:del w:id="25744" w:author="Tran Huan" w:date="2018-12-03T01:22:00Z"/>
                <w:lang w:val="en-US"/>
              </w:rPr>
              <w:pPrChange w:id="25745" w:author="Tran Huan" w:date="2018-12-03T01:23:00Z">
                <w:pPr>
                  <w:spacing w:line="276" w:lineRule="auto"/>
                </w:pPr>
              </w:pPrChange>
            </w:pPr>
            <w:ins w:id="25746" w:author="phuong vu" w:date="2018-11-23T14:30:00Z">
              <w:del w:id="25747" w:author="Tran Huan" w:date="2018-12-03T01:22:00Z">
                <w:r w:rsidRPr="00FD2760" w:rsidDel="00D10B12">
                  <w:delText>character varying</w:delText>
                </w:r>
                <w:bookmarkStart w:id="25748" w:name="_Toc531571139"/>
                <w:bookmarkStart w:id="25749" w:name="_Toc531574987"/>
                <w:bookmarkStart w:id="25750" w:name="_Toc531578728"/>
                <w:bookmarkStart w:id="25751" w:name="_Toc531582466"/>
                <w:bookmarkEnd w:id="25748"/>
                <w:bookmarkEnd w:id="25749"/>
                <w:bookmarkEnd w:id="25750"/>
                <w:bookmarkEnd w:id="25751"/>
              </w:del>
            </w:ins>
          </w:p>
        </w:tc>
        <w:tc>
          <w:tcPr>
            <w:tcW w:w="1098" w:type="dxa"/>
            <w:noWrap/>
            <w:vAlign w:val="center"/>
          </w:tcPr>
          <w:p w14:paraId="13289369" w14:textId="67719953" w:rsidR="00376EE3" w:rsidRPr="00FD2760" w:rsidDel="00D10B12" w:rsidRDefault="00376EE3" w:rsidP="00D10B12">
            <w:pPr>
              <w:spacing w:line="288" w:lineRule="auto"/>
              <w:contextualSpacing/>
              <w:jc w:val="center"/>
              <w:rPr>
                <w:ins w:id="25752" w:author="phuong vu" w:date="2018-11-23T14:30:00Z"/>
                <w:del w:id="25753" w:author="Tran Huan" w:date="2018-12-03T01:22:00Z"/>
              </w:rPr>
              <w:pPrChange w:id="25754" w:author="Tran Huan" w:date="2018-12-03T01:23:00Z">
                <w:pPr>
                  <w:spacing w:line="276" w:lineRule="auto"/>
                  <w:jc w:val="center"/>
                </w:pPr>
              </w:pPrChange>
            </w:pPr>
            <w:bookmarkStart w:id="25755" w:name="_Toc531571140"/>
            <w:bookmarkStart w:id="25756" w:name="_Toc531574988"/>
            <w:bookmarkStart w:id="25757" w:name="_Toc531578729"/>
            <w:bookmarkStart w:id="25758" w:name="_Toc531582467"/>
            <w:bookmarkEnd w:id="25755"/>
            <w:bookmarkEnd w:id="25756"/>
            <w:bookmarkEnd w:id="25757"/>
            <w:bookmarkEnd w:id="25758"/>
          </w:p>
        </w:tc>
        <w:tc>
          <w:tcPr>
            <w:tcW w:w="838" w:type="dxa"/>
            <w:noWrap/>
            <w:vAlign w:val="center"/>
          </w:tcPr>
          <w:p w14:paraId="16ABE2E9" w14:textId="0C13E2AB" w:rsidR="00376EE3" w:rsidRPr="00FD2760" w:rsidDel="00D10B12" w:rsidRDefault="00376EE3" w:rsidP="00D10B12">
            <w:pPr>
              <w:spacing w:line="288" w:lineRule="auto"/>
              <w:contextualSpacing/>
              <w:jc w:val="center"/>
              <w:rPr>
                <w:ins w:id="25759" w:author="phuong vu" w:date="2018-11-23T14:30:00Z"/>
                <w:del w:id="25760" w:author="Tran Huan" w:date="2018-12-03T01:22:00Z"/>
              </w:rPr>
              <w:pPrChange w:id="25761" w:author="Tran Huan" w:date="2018-12-03T01:23:00Z">
                <w:pPr>
                  <w:spacing w:line="276" w:lineRule="auto"/>
                  <w:jc w:val="center"/>
                </w:pPr>
              </w:pPrChange>
            </w:pPr>
            <w:bookmarkStart w:id="25762" w:name="_Toc531571141"/>
            <w:bookmarkStart w:id="25763" w:name="_Toc531574989"/>
            <w:bookmarkStart w:id="25764" w:name="_Toc531578730"/>
            <w:bookmarkStart w:id="25765" w:name="_Toc531582468"/>
            <w:bookmarkEnd w:id="25762"/>
            <w:bookmarkEnd w:id="25763"/>
            <w:bookmarkEnd w:id="25764"/>
            <w:bookmarkEnd w:id="25765"/>
          </w:p>
        </w:tc>
        <w:tc>
          <w:tcPr>
            <w:tcW w:w="823" w:type="dxa"/>
            <w:noWrap/>
            <w:vAlign w:val="center"/>
          </w:tcPr>
          <w:p w14:paraId="5B2CCE39" w14:textId="71EB619B" w:rsidR="00376EE3" w:rsidRPr="00FD2760" w:rsidDel="00D10B12" w:rsidRDefault="00376EE3" w:rsidP="00D10B12">
            <w:pPr>
              <w:spacing w:line="288" w:lineRule="auto"/>
              <w:contextualSpacing/>
              <w:jc w:val="center"/>
              <w:rPr>
                <w:ins w:id="25766" w:author="phuong vu" w:date="2018-11-23T14:30:00Z"/>
                <w:del w:id="25767" w:author="Tran Huan" w:date="2018-12-03T01:22:00Z"/>
              </w:rPr>
              <w:pPrChange w:id="25768" w:author="Tran Huan" w:date="2018-12-03T01:23:00Z">
                <w:pPr>
                  <w:spacing w:line="276" w:lineRule="auto"/>
                  <w:jc w:val="center"/>
                </w:pPr>
              </w:pPrChange>
            </w:pPr>
            <w:bookmarkStart w:id="25769" w:name="_Toc531571142"/>
            <w:bookmarkStart w:id="25770" w:name="_Toc531574990"/>
            <w:bookmarkStart w:id="25771" w:name="_Toc531578731"/>
            <w:bookmarkStart w:id="25772" w:name="_Toc531582469"/>
            <w:bookmarkEnd w:id="25769"/>
            <w:bookmarkEnd w:id="25770"/>
            <w:bookmarkEnd w:id="25771"/>
            <w:bookmarkEnd w:id="25772"/>
          </w:p>
        </w:tc>
        <w:tc>
          <w:tcPr>
            <w:tcW w:w="2138" w:type="dxa"/>
            <w:noWrap/>
          </w:tcPr>
          <w:p w14:paraId="60F048C8" w14:textId="45C66589" w:rsidR="00376EE3" w:rsidDel="00D10B12" w:rsidRDefault="00376EE3" w:rsidP="00D10B12">
            <w:pPr>
              <w:spacing w:line="288" w:lineRule="auto"/>
              <w:contextualSpacing/>
              <w:rPr>
                <w:ins w:id="25773" w:author="phuong vu" w:date="2018-11-23T14:30:00Z"/>
                <w:del w:id="25774" w:author="Tran Huan" w:date="2018-12-03T01:22:00Z"/>
                <w:lang w:val="en-US"/>
              </w:rPr>
              <w:pPrChange w:id="25775" w:author="Tran Huan" w:date="2018-12-03T01:23:00Z">
                <w:pPr>
                  <w:spacing w:line="276" w:lineRule="auto"/>
                </w:pPr>
              </w:pPrChange>
            </w:pPr>
            <w:ins w:id="25776" w:author="phuong vu" w:date="2018-11-23T14:30:00Z">
              <w:del w:id="25777" w:author="Tran Huan" w:date="2018-12-03T01:22:00Z">
                <w:r w:rsidDel="00D10B12">
                  <w:rPr>
                    <w:lang w:val="en-US"/>
                  </w:rPr>
                  <w:delText xml:space="preserve">Địa chỉ </w:delText>
                </w:r>
              </w:del>
            </w:ins>
            <w:ins w:id="25778" w:author="phuong vu" w:date="2018-11-23T14:34:00Z">
              <w:del w:id="25779" w:author="Tran Huan" w:date="2018-12-03T01:22:00Z">
                <w:r w:rsidR="0024035B" w:rsidDel="00D10B12">
                  <w:rPr>
                    <w:lang w:val="en-US"/>
                  </w:rPr>
                  <w:delText>nhân viên</w:delText>
                </w:r>
              </w:del>
            </w:ins>
            <w:bookmarkStart w:id="25780" w:name="_Toc531571143"/>
            <w:bookmarkStart w:id="25781" w:name="_Toc531574991"/>
            <w:bookmarkStart w:id="25782" w:name="_Toc531578732"/>
            <w:bookmarkStart w:id="25783" w:name="_Toc531582470"/>
            <w:bookmarkEnd w:id="25780"/>
            <w:bookmarkEnd w:id="25781"/>
            <w:bookmarkEnd w:id="25782"/>
            <w:bookmarkEnd w:id="25783"/>
          </w:p>
        </w:tc>
        <w:bookmarkStart w:id="25784" w:name="_Toc531571144"/>
        <w:bookmarkStart w:id="25785" w:name="_Toc531574992"/>
        <w:bookmarkStart w:id="25786" w:name="_Toc531578733"/>
        <w:bookmarkStart w:id="25787" w:name="_Toc531582471"/>
        <w:bookmarkEnd w:id="25784"/>
        <w:bookmarkEnd w:id="25785"/>
        <w:bookmarkEnd w:id="25786"/>
        <w:bookmarkEnd w:id="25787"/>
      </w:tr>
      <w:tr w:rsidR="0024035B" w:rsidRPr="001856AA" w:rsidDel="00D10B12" w14:paraId="7604B768" w14:textId="454E3A4D" w:rsidTr="00376EE3">
        <w:trPr>
          <w:trHeight w:val="300"/>
          <w:ins w:id="25788" w:author="phuong vu" w:date="2018-11-23T14:34:00Z"/>
          <w:del w:id="25789" w:author="Tran Huan" w:date="2018-12-03T01:22:00Z"/>
        </w:trPr>
        <w:tc>
          <w:tcPr>
            <w:tcW w:w="708" w:type="dxa"/>
            <w:noWrap/>
            <w:vAlign w:val="center"/>
          </w:tcPr>
          <w:p w14:paraId="40CA5A2E" w14:textId="07542F9A" w:rsidR="0024035B" w:rsidDel="00D10B12" w:rsidRDefault="0024035B" w:rsidP="00D10B12">
            <w:pPr>
              <w:spacing w:line="288" w:lineRule="auto"/>
              <w:contextualSpacing/>
              <w:jc w:val="center"/>
              <w:rPr>
                <w:ins w:id="25790" w:author="phuong vu" w:date="2018-11-23T14:34:00Z"/>
                <w:del w:id="25791" w:author="Tran Huan" w:date="2018-12-03T01:22:00Z"/>
                <w:lang w:val="en-US"/>
              </w:rPr>
              <w:pPrChange w:id="25792" w:author="Tran Huan" w:date="2018-12-03T01:23:00Z">
                <w:pPr>
                  <w:spacing w:line="276" w:lineRule="auto"/>
                  <w:jc w:val="center"/>
                </w:pPr>
              </w:pPrChange>
            </w:pPr>
            <w:ins w:id="25793" w:author="phuong vu" w:date="2018-11-23T14:34:00Z">
              <w:del w:id="25794" w:author="Tran Huan" w:date="2018-12-03T01:22:00Z">
                <w:r w:rsidDel="00D10B12">
                  <w:rPr>
                    <w:lang w:val="en-US"/>
                  </w:rPr>
                  <w:delText>8</w:delText>
                </w:r>
                <w:bookmarkStart w:id="25795" w:name="_Toc531571145"/>
                <w:bookmarkStart w:id="25796" w:name="_Toc531574993"/>
                <w:bookmarkStart w:id="25797" w:name="_Toc531578734"/>
                <w:bookmarkStart w:id="25798" w:name="_Toc531582472"/>
                <w:bookmarkEnd w:id="25795"/>
                <w:bookmarkEnd w:id="25796"/>
                <w:bookmarkEnd w:id="25797"/>
                <w:bookmarkEnd w:id="25798"/>
              </w:del>
            </w:ins>
          </w:p>
        </w:tc>
        <w:tc>
          <w:tcPr>
            <w:tcW w:w="1820" w:type="dxa"/>
            <w:noWrap/>
          </w:tcPr>
          <w:p w14:paraId="2DF26C6E" w14:textId="43B2CC7C" w:rsidR="0024035B" w:rsidDel="00D10B12" w:rsidRDefault="0024035B" w:rsidP="00D10B12">
            <w:pPr>
              <w:spacing w:line="288" w:lineRule="auto"/>
              <w:contextualSpacing/>
              <w:rPr>
                <w:ins w:id="25799" w:author="phuong vu" w:date="2018-11-23T14:34:00Z"/>
                <w:del w:id="25800" w:author="Tran Huan" w:date="2018-12-03T01:22:00Z"/>
                <w:lang w:val="en-US"/>
              </w:rPr>
              <w:pPrChange w:id="25801" w:author="Tran Huan" w:date="2018-12-03T01:23:00Z">
                <w:pPr>
                  <w:spacing w:line="276" w:lineRule="auto"/>
                </w:pPr>
              </w:pPrChange>
            </w:pPr>
            <w:ins w:id="25802" w:author="phuong vu" w:date="2018-11-23T14:34:00Z">
              <w:del w:id="25803" w:author="Tran Huan" w:date="2018-12-03T01:22:00Z">
                <w:r w:rsidDel="00D10B12">
                  <w:rPr>
                    <w:lang w:val="en-US"/>
                  </w:rPr>
                  <w:delText>staff_type_id</w:delText>
                </w:r>
                <w:bookmarkStart w:id="25804" w:name="_Toc531571146"/>
                <w:bookmarkStart w:id="25805" w:name="_Toc531574994"/>
                <w:bookmarkStart w:id="25806" w:name="_Toc531578735"/>
                <w:bookmarkStart w:id="25807" w:name="_Toc531582473"/>
                <w:bookmarkEnd w:id="25804"/>
                <w:bookmarkEnd w:id="25805"/>
                <w:bookmarkEnd w:id="25806"/>
                <w:bookmarkEnd w:id="25807"/>
              </w:del>
            </w:ins>
          </w:p>
        </w:tc>
        <w:tc>
          <w:tcPr>
            <w:tcW w:w="1300" w:type="dxa"/>
            <w:noWrap/>
          </w:tcPr>
          <w:p w14:paraId="48368A02" w14:textId="7BEED801" w:rsidR="0024035B" w:rsidRPr="0024035B" w:rsidDel="00D10B12" w:rsidRDefault="0024035B" w:rsidP="00D10B12">
            <w:pPr>
              <w:spacing w:line="288" w:lineRule="auto"/>
              <w:contextualSpacing/>
              <w:rPr>
                <w:ins w:id="25808" w:author="phuong vu" w:date="2018-11-23T14:34:00Z"/>
                <w:del w:id="25809" w:author="Tran Huan" w:date="2018-12-03T01:22:00Z"/>
                <w:lang w:val="en-US"/>
                <w:rPrChange w:id="25810" w:author="phuong vu" w:date="2018-11-23T14:35:00Z">
                  <w:rPr>
                    <w:ins w:id="25811" w:author="phuong vu" w:date="2018-11-23T14:34:00Z"/>
                    <w:del w:id="25812" w:author="Tran Huan" w:date="2018-12-03T01:22:00Z"/>
                  </w:rPr>
                </w:rPrChange>
              </w:rPr>
              <w:pPrChange w:id="25813" w:author="Tran Huan" w:date="2018-12-03T01:23:00Z">
                <w:pPr>
                  <w:spacing w:line="276" w:lineRule="auto"/>
                </w:pPr>
              </w:pPrChange>
            </w:pPr>
            <w:ins w:id="25814" w:author="phuong vu" w:date="2018-11-23T14:35:00Z">
              <w:del w:id="25815" w:author="Tran Huan" w:date="2018-12-03T01:22:00Z">
                <w:r w:rsidDel="00D10B12">
                  <w:rPr>
                    <w:lang w:val="en-US"/>
                  </w:rPr>
                  <w:delText>numeric</w:delText>
                </w:r>
              </w:del>
            </w:ins>
            <w:bookmarkStart w:id="25816" w:name="_Toc531571147"/>
            <w:bookmarkStart w:id="25817" w:name="_Toc531574995"/>
            <w:bookmarkStart w:id="25818" w:name="_Toc531578736"/>
            <w:bookmarkStart w:id="25819" w:name="_Toc531582474"/>
            <w:bookmarkEnd w:id="25816"/>
            <w:bookmarkEnd w:id="25817"/>
            <w:bookmarkEnd w:id="25818"/>
            <w:bookmarkEnd w:id="25819"/>
          </w:p>
        </w:tc>
        <w:tc>
          <w:tcPr>
            <w:tcW w:w="1098" w:type="dxa"/>
            <w:noWrap/>
            <w:vAlign w:val="center"/>
          </w:tcPr>
          <w:p w14:paraId="6F594498" w14:textId="14E199FF" w:rsidR="0024035B" w:rsidRPr="00FD2760" w:rsidDel="00D10B12" w:rsidRDefault="0024035B" w:rsidP="00D10B12">
            <w:pPr>
              <w:spacing w:line="288" w:lineRule="auto"/>
              <w:contextualSpacing/>
              <w:jc w:val="center"/>
              <w:rPr>
                <w:ins w:id="25820" w:author="phuong vu" w:date="2018-11-23T14:34:00Z"/>
                <w:del w:id="25821" w:author="Tran Huan" w:date="2018-12-03T01:22:00Z"/>
              </w:rPr>
              <w:pPrChange w:id="25822" w:author="Tran Huan" w:date="2018-12-03T01:23:00Z">
                <w:pPr>
                  <w:spacing w:line="276" w:lineRule="auto"/>
                  <w:jc w:val="center"/>
                </w:pPr>
              </w:pPrChange>
            </w:pPr>
            <w:bookmarkStart w:id="25823" w:name="_Toc531571148"/>
            <w:bookmarkStart w:id="25824" w:name="_Toc531574996"/>
            <w:bookmarkStart w:id="25825" w:name="_Toc531578737"/>
            <w:bookmarkStart w:id="25826" w:name="_Toc531582475"/>
            <w:bookmarkEnd w:id="25823"/>
            <w:bookmarkEnd w:id="25824"/>
            <w:bookmarkEnd w:id="25825"/>
            <w:bookmarkEnd w:id="25826"/>
          </w:p>
        </w:tc>
        <w:tc>
          <w:tcPr>
            <w:tcW w:w="838" w:type="dxa"/>
            <w:noWrap/>
            <w:vAlign w:val="center"/>
          </w:tcPr>
          <w:p w14:paraId="4EA95B34" w14:textId="2DDD9A63" w:rsidR="0024035B" w:rsidRPr="00FD2760" w:rsidDel="00D10B12" w:rsidRDefault="0024035B" w:rsidP="00D10B12">
            <w:pPr>
              <w:spacing w:line="288" w:lineRule="auto"/>
              <w:contextualSpacing/>
              <w:jc w:val="center"/>
              <w:rPr>
                <w:ins w:id="25827" w:author="phuong vu" w:date="2018-11-23T14:34:00Z"/>
                <w:del w:id="25828" w:author="Tran Huan" w:date="2018-12-03T01:22:00Z"/>
              </w:rPr>
              <w:pPrChange w:id="25829" w:author="Tran Huan" w:date="2018-12-03T01:23:00Z">
                <w:pPr>
                  <w:spacing w:line="276" w:lineRule="auto"/>
                  <w:jc w:val="center"/>
                </w:pPr>
              </w:pPrChange>
            </w:pPr>
            <w:bookmarkStart w:id="25830" w:name="_Toc531571149"/>
            <w:bookmarkStart w:id="25831" w:name="_Toc531574997"/>
            <w:bookmarkStart w:id="25832" w:name="_Toc531578738"/>
            <w:bookmarkStart w:id="25833" w:name="_Toc531582476"/>
            <w:bookmarkEnd w:id="25830"/>
            <w:bookmarkEnd w:id="25831"/>
            <w:bookmarkEnd w:id="25832"/>
            <w:bookmarkEnd w:id="25833"/>
          </w:p>
        </w:tc>
        <w:tc>
          <w:tcPr>
            <w:tcW w:w="823" w:type="dxa"/>
            <w:noWrap/>
            <w:vAlign w:val="center"/>
          </w:tcPr>
          <w:p w14:paraId="521CA797" w14:textId="29789E22" w:rsidR="0024035B" w:rsidRPr="00FD2760" w:rsidDel="00D10B12" w:rsidRDefault="0024035B" w:rsidP="00D10B12">
            <w:pPr>
              <w:spacing w:line="288" w:lineRule="auto"/>
              <w:contextualSpacing/>
              <w:jc w:val="center"/>
              <w:rPr>
                <w:ins w:id="25834" w:author="phuong vu" w:date="2018-11-23T14:34:00Z"/>
                <w:del w:id="25835" w:author="Tran Huan" w:date="2018-12-03T01:22:00Z"/>
              </w:rPr>
              <w:pPrChange w:id="25836" w:author="Tran Huan" w:date="2018-12-03T01:23:00Z">
                <w:pPr>
                  <w:spacing w:line="276" w:lineRule="auto"/>
                  <w:jc w:val="center"/>
                </w:pPr>
              </w:pPrChange>
            </w:pPr>
            <w:bookmarkStart w:id="25837" w:name="_Toc531571150"/>
            <w:bookmarkStart w:id="25838" w:name="_Toc531574998"/>
            <w:bookmarkStart w:id="25839" w:name="_Toc531578739"/>
            <w:bookmarkStart w:id="25840" w:name="_Toc531582477"/>
            <w:bookmarkEnd w:id="25837"/>
            <w:bookmarkEnd w:id="25838"/>
            <w:bookmarkEnd w:id="25839"/>
            <w:bookmarkEnd w:id="25840"/>
          </w:p>
        </w:tc>
        <w:tc>
          <w:tcPr>
            <w:tcW w:w="2138" w:type="dxa"/>
            <w:noWrap/>
          </w:tcPr>
          <w:p w14:paraId="3056338F" w14:textId="30E110CC" w:rsidR="0024035B" w:rsidDel="00D10B12" w:rsidRDefault="0024035B" w:rsidP="00D10B12">
            <w:pPr>
              <w:spacing w:line="288" w:lineRule="auto"/>
              <w:contextualSpacing/>
              <w:rPr>
                <w:ins w:id="25841" w:author="phuong vu" w:date="2018-11-23T14:34:00Z"/>
                <w:del w:id="25842" w:author="Tran Huan" w:date="2018-12-03T01:22:00Z"/>
                <w:lang w:val="en-US"/>
              </w:rPr>
              <w:pPrChange w:id="25843" w:author="Tran Huan" w:date="2018-12-03T01:23:00Z">
                <w:pPr>
                  <w:spacing w:line="276" w:lineRule="auto"/>
                </w:pPr>
              </w:pPrChange>
            </w:pPr>
            <w:ins w:id="25844" w:author="phuong vu" w:date="2018-11-23T14:35:00Z">
              <w:del w:id="25845" w:author="Tran Huan" w:date="2018-12-03T01:22:00Z">
                <w:r w:rsidDel="00D10B12">
                  <w:rPr>
                    <w:lang w:val="en-US"/>
                  </w:rPr>
                  <w:delText>ID loại nhân viên</w:delText>
                </w:r>
              </w:del>
            </w:ins>
            <w:bookmarkStart w:id="25846" w:name="_Toc531571151"/>
            <w:bookmarkStart w:id="25847" w:name="_Toc531574999"/>
            <w:bookmarkStart w:id="25848" w:name="_Toc531578740"/>
            <w:bookmarkStart w:id="25849" w:name="_Toc531582478"/>
            <w:bookmarkEnd w:id="25846"/>
            <w:bookmarkEnd w:id="25847"/>
            <w:bookmarkEnd w:id="25848"/>
            <w:bookmarkEnd w:id="25849"/>
          </w:p>
        </w:tc>
        <w:bookmarkStart w:id="25850" w:name="_Toc531571152"/>
        <w:bookmarkStart w:id="25851" w:name="_Toc531575000"/>
        <w:bookmarkStart w:id="25852" w:name="_Toc531578741"/>
        <w:bookmarkStart w:id="25853" w:name="_Toc531582479"/>
        <w:bookmarkEnd w:id="25850"/>
        <w:bookmarkEnd w:id="25851"/>
        <w:bookmarkEnd w:id="25852"/>
        <w:bookmarkEnd w:id="25853"/>
      </w:tr>
      <w:tr w:rsidR="0024035B" w:rsidRPr="001856AA" w:rsidDel="00D10B12" w14:paraId="7DB1AB39" w14:textId="7B999626" w:rsidTr="00376EE3">
        <w:trPr>
          <w:trHeight w:val="300"/>
          <w:ins w:id="25854" w:author="phuong vu" w:date="2018-11-23T14:36:00Z"/>
          <w:del w:id="25855" w:author="Tran Huan" w:date="2018-12-03T01:22:00Z"/>
        </w:trPr>
        <w:tc>
          <w:tcPr>
            <w:tcW w:w="708" w:type="dxa"/>
            <w:noWrap/>
            <w:vAlign w:val="center"/>
          </w:tcPr>
          <w:p w14:paraId="1D0EB409" w14:textId="651F6DCB" w:rsidR="0024035B" w:rsidDel="00D10B12" w:rsidRDefault="0024035B" w:rsidP="00D10B12">
            <w:pPr>
              <w:spacing w:line="288" w:lineRule="auto"/>
              <w:contextualSpacing/>
              <w:jc w:val="center"/>
              <w:rPr>
                <w:ins w:id="25856" w:author="phuong vu" w:date="2018-11-23T14:36:00Z"/>
                <w:del w:id="25857" w:author="Tran Huan" w:date="2018-12-03T01:22:00Z"/>
                <w:lang w:val="en-US"/>
              </w:rPr>
              <w:pPrChange w:id="25858" w:author="Tran Huan" w:date="2018-12-03T01:23:00Z">
                <w:pPr>
                  <w:spacing w:line="276" w:lineRule="auto"/>
                  <w:jc w:val="center"/>
                </w:pPr>
              </w:pPrChange>
            </w:pPr>
            <w:ins w:id="25859" w:author="phuong vu" w:date="2018-11-23T14:36:00Z">
              <w:del w:id="25860" w:author="Tran Huan" w:date="2018-12-03T01:22:00Z">
                <w:r w:rsidDel="00D10B12">
                  <w:rPr>
                    <w:lang w:val="en-US"/>
                  </w:rPr>
                  <w:delText>9</w:delText>
                </w:r>
                <w:bookmarkStart w:id="25861" w:name="_Toc531571153"/>
                <w:bookmarkStart w:id="25862" w:name="_Toc531575001"/>
                <w:bookmarkStart w:id="25863" w:name="_Toc531578742"/>
                <w:bookmarkStart w:id="25864" w:name="_Toc531582480"/>
                <w:bookmarkEnd w:id="25861"/>
                <w:bookmarkEnd w:id="25862"/>
                <w:bookmarkEnd w:id="25863"/>
                <w:bookmarkEnd w:id="25864"/>
              </w:del>
            </w:ins>
          </w:p>
        </w:tc>
        <w:tc>
          <w:tcPr>
            <w:tcW w:w="1820" w:type="dxa"/>
            <w:noWrap/>
          </w:tcPr>
          <w:p w14:paraId="581D8054" w14:textId="01C3EC14" w:rsidR="0024035B" w:rsidDel="00D10B12" w:rsidRDefault="0024035B" w:rsidP="00D10B12">
            <w:pPr>
              <w:spacing w:line="288" w:lineRule="auto"/>
              <w:contextualSpacing/>
              <w:rPr>
                <w:ins w:id="25865" w:author="phuong vu" w:date="2018-11-23T14:36:00Z"/>
                <w:del w:id="25866" w:author="Tran Huan" w:date="2018-12-03T01:22:00Z"/>
                <w:lang w:val="en-US"/>
              </w:rPr>
              <w:pPrChange w:id="25867" w:author="Tran Huan" w:date="2018-12-03T01:23:00Z">
                <w:pPr>
                  <w:spacing w:line="276" w:lineRule="auto"/>
                </w:pPr>
              </w:pPrChange>
            </w:pPr>
            <w:ins w:id="25868" w:author="phuong vu" w:date="2018-11-23T14:36:00Z">
              <w:del w:id="25869" w:author="Tran Huan" w:date="2018-12-03T01:22:00Z">
                <w:r w:rsidDel="00D10B12">
                  <w:rPr>
                    <w:lang w:val="en-US"/>
                  </w:rPr>
                  <w:delText>branch_id</w:delText>
                </w:r>
                <w:bookmarkStart w:id="25870" w:name="_Toc531571154"/>
                <w:bookmarkStart w:id="25871" w:name="_Toc531575002"/>
                <w:bookmarkStart w:id="25872" w:name="_Toc531578743"/>
                <w:bookmarkStart w:id="25873" w:name="_Toc531582481"/>
                <w:bookmarkEnd w:id="25870"/>
                <w:bookmarkEnd w:id="25871"/>
                <w:bookmarkEnd w:id="25872"/>
                <w:bookmarkEnd w:id="25873"/>
              </w:del>
            </w:ins>
          </w:p>
        </w:tc>
        <w:tc>
          <w:tcPr>
            <w:tcW w:w="1300" w:type="dxa"/>
            <w:noWrap/>
          </w:tcPr>
          <w:p w14:paraId="7ED10628" w14:textId="54445AE2" w:rsidR="0024035B" w:rsidDel="00D10B12" w:rsidRDefault="0024035B" w:rsidP="00D10B12">
            <w:pPr>
              <w:spacing w:line="288" w:lineRule="auto"/>
              <w:contextualSpacing/>
              <w:rPr>
                <w:ins w:id="25874" w:author="phuong vu" w:date="2018-11-23T14:36:00Z"/>
                <w:del w:id="25875" w:author="Tran Huan" w:date="2018-12-03T01:22:00Z"/>
                <w:lang w:val="en-US"/>
              </w:rPr>
              <w:pPrChange w:id="25876" w:author="Tran Huan" w:date="2018-12-03T01:23:00Z">
                <w:pPr>
                  <w:spacing w:line="276" w:lineRule="auto"/>
                </w:pPr>
              </w:pPrChange>
            </w:pPr>
            <w:ins w:id="25877" w:author="phuong vu" w:date="2018-11-23T14:36:00Z">
              <w:del w:id="25878" w:author="Tran Huan" w:date="2018-12-03T01:22:00Z">
                <w:r w:rsidDel="00D10B12">
                  <w:rPr>
                    <w:lang w:val="en-US"/>
                  </w:rPr>
                  <w:delText>numeric</w:delText>
                </w:r>
                <w:bookmarkStart w:id="25879" w:name="_Toc531571155"/>
                <w:bookmarkStart w:id="25880" w:name="_Toc531575003"/>
                <w:bookmarkStart w:id="25881" w:name="_Toc531578744"/>
                <w:bookmarkStart w:id="25882" w:name="_Toc531582482"/>
                <w:bookmarkEnd w:id="25879"/>
                <w:bookmarkEnd w:id="25880"/>
                <w:bookmarkEnd w:id="25881"/>
                <w:bookmarkEnd w:id="25882"/>
              </w:del>
            </w:ins>
          </w:p>
        </w:tc>
        <w:tc>
          <w:tcPr>
            <w:tcW w:w="1098" w:type="dxa"/>
            <w:noWrap/>
            <w:vAlign w:val="center"/>
          </w:tcPr>
          <w:p w14:paraId="33E61F19" w14:textId="5D5F82F8" w:rsidR="0024035B" w:rsidRPr="00FD2760" w:rsidDel="00D10B12" w:rsidRDefault="0024035B" w:rsidP="00D10B12">
            <w:pPr>
              <w:spacing w:line="288" w:lineRule="auto"/>
              <w:contextualSpacing/>
              <w:jc w:val="center"/>
              <w:rPr>
                <w:ins w:id="25883" w:author="phuong vu" w:date="2018-11-23T14:36:00Z"/>
                <w:del w:id="25884" w:author="Tran Huan" w:date="2018-12-03T01:22:00Z"/>
              </w:rPr>
              <w:pPrChange w:id="25885" w:author="Tran Huan" w:date="2018-12-03T01:23:00Z">
                <w:pPr>
                  <w:spacing w:line="276" w:lineRule="auto"/>
                  <w:jc w:val="center"/>
                </w:pPr>
              </w:pPrChange>
            </w:pPr>
            <w:bookmarkStart w:id="25886" w:name="_Toc531571156"/>
            <w:bookmarkStart w:id="25887" w:name="_Toc531575004"/>
            <w:bookmarkStart w:id="25888" w:name="_Toc531578745"/>
            <w:bookmarkStart w:id="25889" w:name="_Toc531582483"/>
            <w:bookmarkEnd w:id="25886"/>
            <w:bookmarkEnd w:id="25887"/>
            <w:bookmarkEnd w:id="25888"/>
            <w:bookmarkEnd w:id="25889"/>
          </w:p>
        </w:tc>
        <w:tc>
          <w:tcPr>
            <w:tcW w:w="838" w:type="dxa"/>
            <w:noWrap/>
            <w:vAlign w:val="center"/>
          </w:tcPr>
          <w:p w14:paraId="1E43D195" w14:textId="34304008" w:rsidR="0024035B" w:rsidRPr="00FD2760" w:rsidDel="00D10B12" w:rsidRDefault="0024035B" w:rsidP="00D10B12">
            <w:pPr>
              <w:spacing w:line="288" w:lineRule="auto"/>
              <w:contextualSpacing/>
              <w:jc w:val="center"/>
              <w:rPr>
                <w:ins w:id="25890" w:author="phuong vu" w:date="2018-11-23T14:36:00Z"/>
                <w:del w:id="25891" w:author="Tran Huan" w:date="2018-12-03T01:22:00Z"/>
              </w:rPr>
              <w:pPrChange w:id="25892" w:author="Tran Huan" w:date="2018-12-03T01:23:00Z">
                <w:pPr>
                  <w:spacing w:line="276" w:lineRule="auto"/>
                  <w:jc w:val="center"/>
                </w:pPr>
              </w:pPrChange>
            </w:pPr>
            <w:bookmarkStart w:id="25893" w:name="_Toc531571157"/>
            <w:bookmarkStart w:id="25894" w:name="_Toc531575005"/>
            <w:bookmarkStart w:id="25895" w:name="_Toc531578746"/>
            <w:bookmarkStart w:id="25896" w:name="_Toc531582484"/>
            <w:bookmarkEnd w:id="25893"/>
            <w:bookmarkEnd w:id="25894"/>
            <w:bookmarkEnd w:id="25895"/>
            <w:bookmarkEnd w:id="25896"/>
          </w:p>
        </w:tc>
        <w:tc>
          <w:tcPr>
            <w:tcW w:w="823" w:type="dxa"/>
            <w:noWrap/>
            <w:vAlign w:val="center"/>
          </w:tcPr>
          <w:p w14:paraId="2ACC1041" w14:textId="3A1547E0" w:rsidR="0024035B" w:rsidRPr="00FD2760" w:rsidDel="00D10B12" w:rsidRDefault="0024035B" w:rsidP="00D10B12">
            <w:pPr>
              <w:spacing w:line="288" w:lineRule="auto"/>
              <w:contextualSpacing/>
              <w:jc w:val="center"/>
              <w:rPr>
                <w:ins w:id="25897" w:author="phuong vu" w:date="2018-11-23T14:36:00Z"/>
                <w:del w:id="25898" w:author="Tran Huan" w:date="2018-12-03T01:22:00Z"/>
              </w:rPr>
              <w:pPrChange w:id="25899" w:author="Tran Huan" w:date="2018-12-03T01:23:00Z">
                <w:pPr>
                  <w:spacing w:line="276" w:lineRule="auto"/>
                  <w:jc w:val="center"/>
                </w:pPr>
              </w:pPrChange>
            </w:pPr>
            <w:bookmarkStart w:id="25900" w:name="_Toc531571158"/>
            <w:bookmarkStart w:id="25901" w:name="_Toc531575006"/>
            <w:bookmarkStart w:id="25902" w:name="_Toc531578747"/>
            <w:bookmarkStart w:id="25903" w:name="_Toc531582485"/>
            <w:bookmarkEnd w:id="25900"/>
            <w:bookmarkEnd w:id="25901"/>
            <w:bookmarkEnd w:id="25902"/>
            <w:bookmarkEnd w:id="25903"/>
          </w:p>
        </w:tc>
        <w:tc>
          <w:tcPr>
            <w:tcW w:w="2138" w:type="dxa"/>
            <w:noWrap/>
          </w:tcPr>
          <w:p w14:paraId="71986042" w14:textId="27D6EEF3" w:rsidR="0024035B" w:rsidDel="00D10B12" w:rsidRDefault="0024035B" w:rsidP="00D10B12">
            <w:pPr>
              <w:spacing w:line="288" w:lineRule="auto"/>
              <w:contextualSpacing/>
              <w:rPr>
                <w:ins w:id="25904" w:author="phuong vu" w:date="2018-11-23T14:36:00Z"/>
                <w:del w:id="25905" w:author="Tran Huan" w:date="2018-12-03T01:22:00Z"/>
                <w:lang w:val="en-US"/>
              </w:rPr>
              <w:pPrChange w:id="25906" w:author="Tran Huan" w:date="2018-12-03T01:23:00Z">
                <w:pPr>
                  <w:spacing w:line="276" w:lineRule="auto"/>
                </w:pPr>
              </w:pPrChange>
            </w:pPr>
            <w:ins w:id="25907" w:author="phuong vu" w:date="2018-11-23T14:37:00Z">
              <w:del w:id="25908" w:author="Tran Huan" w:date="2018-12-03T01:22:00Z">
                <w:r w:rsidDel="00D10B12">
                  <w:rPr>
                    <w:lang w:val="en-US"/>
                  </w:rPr>
                  <w:delText>ID chi nhánh</w:delText>
                </w:r>
              </w:del>
            </w:ins>
            <w:bookmarkStart w:id="25909" w:name="_Toc531571159"/>
            <w:bookmarkStart w:id="25910" w:name="_Toc531575007"/>
            <w:bookmarkStart w:id="25911" w:name="_Toc531578748"/>
            <w:bookmarkStart w:id="25912" w:name="_Toc531582486"/>
            <w:bookmarkEnd w:id="25909"/>
            <w:bookmarkEnd w:id="25910"/>
            <w:bookmarkEnd w:id="25911"/>
            <w:bookmarkEnd w:id="25912"/>
          </w:p>
        </w:tc>
        <w:bookmarkStart w:id="25913" w:name="_Toc531571160"/>
        <w:bookmarkStart w:id="25914" w:name="_Toc531575008"/>
        <w:bookmarkStart w:id="25915" w:name="_Toc531578749"/>
        <w:bookmarkStart w:id="25916" w:name="_Toc531582487"/>
        <w:bookmarkEnd w:id="25913"/>
        <w:bookmarkEnd w:id="25914"/>
        <w:bookmarkEnd w:id="25915"/>
        <w:bookmarkEnd w:id="25916"/>
      </w:tr>
      <w:tr w:rsidR="0024035B" w:rsidRPr="001856AA" w:rsidDel="00D10B12" w14:paraId="442E5EA7" w14:textId="6DA51E36" w:rsidTr="00376EE3">
        <w:trPr>
          <w:trHeight w:val="300"/>
          <w:ins w:id="25917" w:author="phuong vu" w:date="2018-11-23T14:37:00Z"/>
          <w:del w:id="25918" w:author="Tran Huan" w:date="2018-12-03T01:22:00Z"/>
        </w:trPr>
        <w:tc>
          <w:tcPr>
            <w:tcW w:w="708" w:type="dxa"/>
            <w:noWrap/>
            <w:vAlign w:val="center"/>
          </w:tcPr>
          <w:p w14:paraId="6F2FEB18" w14:textId="4E2220A5" w:rsidR="0024035B" w:rsidDel="00D10B12" w:rsidRDefault="0024035B" w:rsidP="00D10B12">
            <w:pPr>
              <w:spacing w:line="288" w:lineRule="auto"/>
              <w:contextualSpacing/>
              <w:jc w:val="center"/>
              <w:rPr>
                <w:ins w:id="25919" w:author="phuong vu" w:date="2018-11-23T14:37:00Z"/>
                <w:del w:id="25920" w:author="Tran Huan" w:date="2018-12-03T01:22:00Z"/>
                <w:lang w:val="en-US"/>
              </w:rPr>
              <w:pPrChange w:id="25921" w:author="Tran Huan" w:date="2018-12-03T01:23:00Z">
                <w:pPr>
                  <w:spacing w:line="276" w:lineRule="auto"/>
                  <w:jc w:val="center"/>
                </w:pPr>
              </w:pPrChange>
            </w:pPr>
            <w:ins w:id="25922" w:author="phuong vu" w:date="2018-11-23T14:37:00Z">
              <w:del w:id="25923" w:author="Tran Huan" w:date="2018-12-03T01:22:00Z">
                <w:r w:rsidDel="00D10B12">
                  <w:rPr>
                    <w:lang w:val="en-US"/>
                  </w:rPr>
                  <w:delText>10</w:delText>
                </w:r>
                <w:bookmarkStart w:id="25924" w:name="_Toc531571161"/>
                <w:bookmarkStart w:id="25925" w:name="_Toc531575009"/>
                <w:bookmarkStart w:id="25926" w:name="_Toc531578750"/>
                <w:bookmarkStart w:id="25927" w:name="_Toc531582488"/>
                <w:bookmarkEnd w:id="25924"/>
                <w:bookmarkEnd w:id="25925"/>
                <w:bookmarkEnd w:id="25926"/>
                <w:bookmarkEnd w:id="25927"/>
              </w:del>
            </w:ins>
          </w:p>
        </w:tc>
        <w:tc>
          <w:tcPr>
            <w:tcW w:w="1820" w:type="dxa"/>
            <w:noWrap/>
          </w:tcPr>
          <w:p w14:paraId="1C5AE74A" w14:textId="0E4B4910" w:rsidR="0024035B" w:rsidDel="00D10B12" w:rsidRDefault="0024035B" w:rsidP="00D10B12">
            <w:pPr>
              <w:spacing w:line="288" w:lineRule="auto"/>
              <w:contextualSpacing/>
              <w:rPr>
                <w:ins w:id="25928" w:author="phuong vu" w:date="2018-11-23T14:37:00Z"/>
                <w:del w:id="25929" w:author="Tran Huan" w:date="2018-12-03T01:22:00Z"/>
                <w:lang w:val="en-US"/>
              </w:rPr>
              <w:pPrChange w:id="25930" w:author="Tran Huan" w:date="2018-12-03T01:23:00Z">
                <w:pPr>
                  <w:spacing w:line="276" w:lineRule="auto"/>
                </w:pPr>
              </w:pPrChange>
            </w:pPr>
            <w:ins w:id="25931" w:author="phuong vu" w:date="2018-11-23T14:37:00Z">
              <w:del w:id="25932" w:author="Tran Huan" w:date="2018-12-03T01:22:00Z">
                <w:r w:rsidDel="00D10B12">
                  <w:rPr>
                    <w:lang w:val="en-US"/>
                  </w:rPr>
                  <w:delText>staff_avatar</w:delText>
                </w:r>
                <w:bookmarkStart w:id="25933" w:name="_Toc531571162"/>
                <w:bookmarkStart w:id="25934" w:name="_Toc531575010"/>
                <w:bookmarkStart w:id="25935" w:name="_Toc531578751"/>
                <w:bookmarkStart w:id="25936" w:name="_Toc531582489"/>
                <w:bookmarkEnd w:id="25933"/>
                <w:bookmarkEnd w:id="25934"/>
                <w:bookmarkEnd w:id="25935"/>
                <w:bookmarkEnd w:id="25936"/>
              </w:del>
            </w:ins>
          </w:p>
        </w:tc>
        <w:tc>
          <w:tcPr>
            <w:tcW w:w="1300" w:type="dxa"/>
            <w:noWrap/>
          </w:tcPr>
          <w:p w14:paraId="6667C731" w14:textId="793EAC99" w:rsidR="0024035B" w:rsidDel="00D10B12" w:rsidRDefault="0024035B" w:rsidP="00D10B12">
            <w:pPr>
              <w:spacing w:line="288" w:lineRule="auto"/>
              <w:contextualSpacing/>
              <w:rPr>
                <w:ins w:id="25937" w:author="phuong vu" w:date="2018-11-23T14:37:00Z"/>
                <w:del w:id="25938" w:author="Tran Huan" w:date="2018-12-03T01:22:00Z"/>
                <w:lang w:val="en-US"/>
              </w:rPr>
              <w:pPrChange w:id="25939" w:author="Tran Huan" w:date="2018-12-03T01:23:00Z">
                <w:pPr>
                  <w:spacing w:line="276" w:lineRule="auto"/>
                </w:pPr>
              </w:pPrChange>
            </w:pPr>
            <w:ins w:id="25940" w:author="phuong vu" w:date="2018-11-23T14:37:00Z">
              <w:del w:id="25941" w:author="Tran Huan" w:date="2018-12-03T01:22:00Z">
                <w:r w:rsidDel="00D10B12">
                  <w:rPr>
                    <w:lang w:val="en-US"/>
                  </w:rPr>
                  <w:delText>numeric</w:delText>
                </w:r>
                <w:bookmarkStart w:id="25942" w:name="_Toc531571163"/>
                <w:bookmarkStart w:id="25943" w:name="_Toc531575011"/>
                <w:bookmarkStart w:id="25944" w:name="_Toc531578752"/>
                <w:bookmarkStart w:id="25945" w:name="_Toc531582490"/>
                <w:bookmarkEnd w:id="25942"/>
                <w:bookmarkEnd w:id="25943"/>
                <w:bookmarkEnd w:id="25944"/>
                <w:bookmarkEnd w:id="25945"/>
              </w:del>
            </w:ins>
          </w:p>
        </w:tc>
        <w:tc>
          <w:tcPr>
            <w:tcW w:w="1098" w:type="dxa"/>
            <w:noWrap/>
            <w:vAlign w:val="center"/>
          </w:tcPr>
          <w:p w14:paraId="36517D51" w14:textId="747055DA" w:rsidR="0024035B" w:rsidRPr="00FD2760" w:rsidDel="00D10B12" w:rsidRDefault="0024035B" w:rsidP="00D10B12">
            <w:pPr>
              <w:spacing w:line="288" w:lineRule="auto"/>
              <w:contextualSpacing/>
              <w:jc w:val="center"/>
              <w:rPr>
                <w:ins w:id="25946" w:author="phuong vu" w:date="2018-11-23T14:37:00Z"/>
                <w:del w:id="25947" w:author="Tran Huan" w:date="2018-12-03T01:22:00Z"/>
              </w:rPr>
              <w:pPrChange w:id="25948" w:author="Tran Huan" w:date="2018-12-03T01:23:00Z">
                <w:pPr>
                  <w:spacing w:line="276" w:lineRule="auto"/>
                  <w:jc w:val="center"/>
                </w:pPr>
              </w:pPrChange>
            </w:pPr>
            <w:bookmarkStart w:id="25949" w:name="_Toc531571164"/>
            <w:bookmarkStart w:id="25950" w:name="_Toc531575012"/>
            <w:bookmarkStart w:id="25951" w:name="_Toc531578753"/>
            <w:bookmarkStart w:id="25952" w:name="_Toc531582491"/>
            <w:bookmarkEnd w:id="25949"/>
            <w:bookmarkEnd w:id="25950"/>
            <w:bookmarkEnd w:id="25951"/>
            <w:bookmarkEnd w:id="25952"/>
          </w:p>
        </w:tc>
        <w:tc>
          <w:tcPr>
            <w:tcW w:w="838" w:type="dxa"/>
            <w:noWrap/>
            <w:vAlign w:val="center"/>
          </w:tcPr>
          <w:p w14:paraId="6F415015" w14:textId="149A782C" w:rsidR="0024035B" w:rsidRPr="00FD2760" w:rsidDel="00D10B12" w:rsidRDefault="0024035B" w:rsidP="00D10B12">
            <w:pPr>
              <w:spacing w:line="288" w:lineRule="auto"/>
              <w:contextualSpacing/>
              <w:jc w:val="center"/>
              <w:rPr>
                <w:ins w:id="25953" w:author="phuong vu" w:date="2018-11-23T14:37:00Z"/>
                <w:del w:id="25954" w:author="Tran Huan" w:date="2018-12-03T01:22:00Z"/>
              </w:rPr>
              <w:pPrChange w:id="25955" w:author="Tran Huan" w:date="2018-12-03T01:23:00Z">
                <w:pPr>
                  <w:spacing w:line="276" w:lineRule="auto"/>
                  <w:jc w:val="center"/>
                </w:pPr>
              </w:pPrChange>
            </w:pPr>
            <w:bookmarkStart w:id="25956" w:name="_Toc531571165"/>
            <w:bookmarkStart w:id="25957" w:name="_Toc531575013"/>
            <w:bookmarkStart w:id="25958" w:name="_Toc531578754"/>
            <w:bookmarkStart w:id="25959" w:name="_Toc531582492"/>
            <w:bookmarkEnd w:id="25956"/>
            <w:bookmarkEnd w:id="25957"/>
            <w:bookmarkEnd w:id="25958"/>
            <w:bookmarkEnd w:id="25959"/>
          </w:p>
        </w:tc>
        <w:tc>
          <w:tcPr>
            <w:tcW w:w="823" w:type="dxa"/>
            <w:noWrap/>
            <w:vAlign w:val="center"/>
          </w:tcPr>
          <w:p w14:paraId="37AA36A8" w14:textId="0500D9B9" w:rsidR="0024035B" w:rsidRPr="00FD2760" w:rsidDel="00D10B12" w:rsidRDefault="0024035B" w:rsidP="00D10B12">
            <w:pPr>
              <w:spacing w:line="288" w:lineRule="auto"/>
              <w:contextualSpacing/>
              <w:jc w:val="center"/>
              <w:rPr>
                <w:ins w:id="25960" w:author="phuong vu" w:date="2018-11-23T14:37:00Z"/>
                <w:del w:id="25961" w:author="Tran Huan" w:date="2018-12-03T01:22:00Z"/>
              </w:rPr>
              <w:pPrChange w:id="25962" w:author="Tran Huan" w:date="2018-12-03T01:23:00Z">
                <w:pPr>
                  <w:spacing w:line="276" w:lineRule="auto"/>
                  <w:jc w:val="center"/>
                </w:pPr>
              </w:pPrChange>
            </w:pPr>
            <w:bookmarkStart w:id="25963" w:name="_Toc531571166"/>
            <w:bookmarkStart w:id="25964" w:name="_Toc531575014"/>
            <w:bookmarkStart w:id="25965" w:name="_Toc531578755"/>
            <w:bookmarkStart w:id="25966" w:name="_Toc531582493"/>
            <w:bookmarkEnd w:id="25963"/>
            <w:bookmarkEnd w:id="25964"/>
            <w:bookmarkEnd w:id="25965"/>
            <w:bookmarkEnd w:id="25966"/>
          </w:p>
        </w:tc>
        <w:tc>
          <w:tcPr>
            <w:tcW w:w="2138" w:type="dxa"/>
            <w:noWrap/>
          </w:tcPr>
          <w:p w14:paraId="17FF9CC8" w14:textId="7667228B" w:rsidR="0024035B" w:rsidDel="00D10B12" w:rsidRDefault="0024035B" w:rsidP="00D10B12">
            <w:pPr>
              <w:spacing w:line="288" w:lineRule="auto"/>
              <w:contextualSpacing/>
              <w:rPr>
                <w:ins w:id="25967" w:author="phuong vu" w:date="2018-11-23T14:37:00Z"/>
                <w:del w:id="25968" w:author="Tran Huan" w:date="2018-12-03T01:22:00Z"/>
                <w:lang w:val="en-US"/>
              </w:rPr>
              <w:pPrChange w:id="25969" w:author="Tran Huan" w:date="2018-12-03T01:23:00Z">
                <w:pPr>
                  <w:spacing w:line="276" w:lineRule="auto"/>
                </w:pPr>
              </w:pPrChange>
            </w:pPr>
            <w:ins w:id="25970" w:author="phuong vu" w:date="2018-11-23T14:37:00Z">
              <w:del w:id="25971" w:author="Tran Huan" w:date="2018-12-03T01:22:00Z">
                <w:r w:rsidDel="00D10B12">
                  <w:rPr>
                    <w:lang w:val="en-US"/>
                  </w:rPr>
                  <w:delText>ID ảnh nhân viên</w:delText>
                </w:r>
                <w:bookmarkStart w:id="25972" w:name="_Toc531571167"/>
                <w:bookmarkStart w:id="25973" w:name="_Toc531575015"/>
                <w:bookmarkStart w:id="25974" w:name="_Toc531578756"/>
                <w:bookmarkStart w:id="25975" w:name="_Toc531582494"/>
                <w:bookmarkEnd w:id="25972"/>
                <w:bookmarkEnd w:id="25973"/>
                <w:bookmarkEnd w:id="25974"/>
                <w:bookmarkEnd w:id="25975"/>
              </w:del>
            </w:ins>
          </w:p>
        </w:tc>
        <w:bookmarkStart w:id="25976" w:name="_Toc531571168"/>
        <w:bookmarkStart w:id="25977" w:name="_Toc531575016"/>
        <w:bookmarkStart w:id="25978" w:name="_Toc531578757"/>
        <w:bookmarkStart w:id="25979" w:name="_Toc531582495"/>
        <w:bookmarkEnd w:id="25976"/>
        <w:bookmarkEnd w:id="25977"/>
        <w:bookmarkEnd w:id="25978"/>
        <w:bookmarkEnd w:id="25979"/>
      </w:tr>
      <w:tr w:rsidR="00376EE3" w:rsidRPr="001856AA" w:rsidDel="00D10B12" w14:paraId="57688D84" w14:textId="3AD9CF97" w:rsidTr="00376EE3">
        <w:trPr>
          <w:trHeight w:val="300"/>
          <w:ins w:id="25980" w:author="phuong vu" w:date="2018-11-23T14:30:00Z"/>
          <w:del w:id="25981" w:author="Tran Huan" w:date="2018-12-03T01:22:00Z"/>
        </w:trPr>
        <w:tc>
          <w:tcPr>
            <w:tcW w:w="708" w:type="dxa"/>
            <w:noWrap/>
            <w:vAlign w:val="center"/>
            <w:hideMark/>
          </w:tcPr>
          <w:p w14:paraId="10627806" w14:textId="720D3E6A" w:rsidR="00376EE3" w:rsidRPr="0024035B" w:rsidDel="00D10B12" w:rsidRDefault="0024035B" w:rsidP="00D10B12">
            <w:pPr>
              <w:spacing w:line="288" w:lineRule="auto"/>
              <w:contextualSpacing/>
              <w:jc w:val="center"/>
              <w:rPr>
                <w:ins w:id="25982" w:author="phuong vu" w:date="2018-11-23T14:30:00Z"/>
                <w:del w:id="25983" w:author="Tran Huan" w:date="2018-12-03T01:22:00Z"/>
                <w:lang w:val="en-US"/>
                <w:rPrChange w:id="25984" w:author="phuong vu" w:date="2018-11-23T14:34:00Z">
                  <w:rPr>
                    <w:ins w:id="25985" w:author="phuong vu" w:date="2018-11-23T14:30:00Z"/>
                    <w:del w:id="25986" w:author="Tran Huan" w:date="2018-12-03T01:22:00Z"/>
                  </w:rPr>
                </w:rPrChange>
              </w:rPr>
              <w:pPrChange w:id="25987" w:author="Tran Huan" w:date="2018-12-03T01:23:00Z">
                <w:pPr>
                  <w:spacing w:line="276" w:lineRule="auto"/>
                  <w:jc w:val="center"/>
                </w:pPr>
              </w:pPrChange>
            </w:pPr>
            <w:ins w:id="25988" w:author="phuong vu" w:date="2018-11-23T14:34:00Z">
              <w:del w:id="25989" w:author="Tran Huan" w:date="2018-12-03T01:22:00Z">
                <w:r w:rsidDel="00D10B12">
                  <w:rPr>
                    <w:lang w:val="en-US"/>
                  </w:rPr>
                  <w:delText>9</w:delText>
                </w:r>
              </w:del>
            </w:ins>
            <w:bookmarkStart w:id="25990" w:name="_Toc531571169"/>
            <w:bookmarkStart w:id="25991" w:name="_Toc531575017"/>
            <w:bookmarkStart w:id="25992" w:name="_Toc531578758"/>
            <w:bookmarkStart w:id="25993" w:name="_Toc531582496"/>
            <w:bookmarkEnd w:id="25990"/>
            <w:bookmarkEnd w:id="25991"/>
            <w:bookmarkEnd w:id="25992"/>
            <w:bookmarkEnd w:id="25993"/>
          </w:p>
        </w:tc>
        <w:tc>
          <w:tcPr>
            <w:tcW w:w="1820" w:type="dxa"/>
            <w:noWrap/>
            <w:hideMark/>
          </w:tcPr>
          <w:p w14:paraId="2CA346F0" w14:textId="01205A54" w:rsidR="00376EE3" w:rsidRPr="00FD2760" w:rsidDel="00D10B12" w:rsidRDefault="00376EE3" w:rsidP="00D10B12">
            <w:pPr>
              <w:spacing w:line="288" w:lineRule="auto"/>
              <w:contextualSpacing/>
              <w:rPr>
                <w:ins w:id="25994" w:author="phuong vu" w:date="2018-11-23T14:30:00Z"/>
                <w:del w:id="25995" w:author="Tran Huan" w:date="2018-12-03T01:22:00Z"/>
              </w:rPr>
              <w:pPrChange w:id="25996" w:author="Tran Huan" w:date="2018-12-03T01:23:00Z">
                <w:pPr>
                  <w:spacing w:line="276" w:lineRule="auto"/>
                </w:pPr>
              </w:pPrChange>
            </w:pPr>
            <w:ins w:id="25997" w:author="phuong vu" w:date="2018-11-23T14:30:00Z">
              <w:del w:id="25998" w:author="Tran Huan" w:date="2018-12-03T01:22:00Z">
                <w:r w:rsidRPr="00FD2760" w:rsidDel="00D10B12">
                  <w:delText>status</w:delText>
                </w:r>
                <w:bookmarkStart w:id="25999" w:name="_Toc531571170"/>
                <w:bookmarkStart w:id="26000" w:name="_Toc531575018"/>
                <w:bookmarkStart w:id="26001" w:name="_Toc531578759"/>
                <w:bookmarkStart w:id="26002" w:name="_Toc531582497"/>
                <w:bookmarkEnd w:id="25999"/>
                <w:bookmarkEnd w:id="26000"/>
                <w:bookmarkEnd w:id="26001"/>
                <w:bookmarkEnd w:id="26002"/>
              </w:del>
            </w:ins>
          </w:p>
        </w:tc>
        <w:tc>
          <w:tcPr>
            <w:tcW w:w="1300" w:type="dxa"/>
            <w:noWrap/>
            <w:hideMark/>
          </w:tcPr>
          <w:p w14:paraId="0EE526FA" w14:textId="5135F8B2" w:rsidR="00376EE3" w:rsidRPr="00FD2760" w:rsidDel="00D10B12" w:rsidRDefault="00376EE3" w:rsidP="00D10B12">
            <w:pPr>
              <w:spacing w:line="288" w:lineRule="auto"/>
              <w:contextualSpacing/>
              <w:rPr>
                <w:ins w:id="26003" w:author="phuong vu" w:date="2018-11-23T14:30:00Z"/>
                <w:del w:id="26004" w:author="Tran Huan" w:date="2018-12-03T01:22:00Z"/>
              </w:rPr>
              <w:pPrChange w:id="26005" w:author="Tran Huan" w:date="2018-12-03T01:23:00Z">
                <w:pPr>
                  <w:spacing w:line="276" w:lineRule="auto"/>
                </w:pPr>
              </w:pPrChange>
            </w:pPr>
            <w:ins w:id="26006" w:author="phuong vu" w:date="2018-11-23T14:30:00Z">
              <w:del w:id="26007" w:author="Tran Huan" w:date="2018-12-03T01:22:00Z">
                <w:r w:rsidRPr="00FD2760" w:rsidDel="00D10B12">
                  <w:delText>character varying</w:delText>
                </w:r>
                <w:bookmarkStart w:id="26008" w:name="_Toc531571171"/>
                <w:bookmarkStart w:id="26009" w:name="_Toc531575019"/>
                <w:bookmarkStart w:id="26010" w:name="_Toc531578760"/>
                <w:bookmarkStart w:id="26011" w:name="_Toc531582498"/>
                <w:bookmarkEnd w:id="26008"/>
                <w:bookmarkEnd w:id="26009"/>
                <w:bookmarkEnd w:id="26010"/>
                <w:bookmarkEnd w:id="26011"/>
              </w:del>
            </w:ins>
          </w:p>
        </w:tc>
        <w:tc>
          <w:tcPr>
            <w:tcW w:w="1098" w:type="dxa"/>
            <w:noWrap/>
            <w:vAlign w:val="center"/>
            <w:hideMark/>
          </w:tcPr>
          <w:p w14:paraId="08150ABB" w14:textId="1E9296A4" w:rsidR="00376EE3" w:rsidRPr="00FD2760" w:rsidDel="00D10B12" w:rsidRDefault="00376EE3" w:rsidP="00D10B12">
            <w:pPr>
              <w:spacing w:line="288" w:lineRule="auto"/>
              <w:contextualSpacing/>
              <w:jc w:val="center"/>
              <w:rPr>
                <w:ins w:id="26012" w:author="phuong vu" w:date="2018-11-23T14:30:00Z"/>
                <w:del w:id="26013" w:author="Tran Huan" w:date="2018-12-03T01:22:00Z"/>
              </w:rPr>
              <w:pPrChange w:id="26014" w:author="Tran Huan" w:date="2018-12-03T01:23:00Z">
                <w:pPr>
                  <w:spacing w:line="276" w:lineRule="auto"/>
                  <w:jc w:val="center"/>
                </w:pPr>
              </w:pPrChange>
            </w:pPr>
            <w:ins w:id="26015" w:author="phuong vu" w:date="2018-11-23T14:30:00Z">
              <w:del w:id="26016" w:author="Tran Huan" w:date="2018-12-03T01:22:00Z">
                <w:r w:rsidRPr="00FD2760" w:rsidDel="00D10B12">
                  <w:delText>X</w:delText>
                </w:r>
                <w:bookmarkStart w:id="26017" w:name="_Toc531571172"/>
                <w:bookmarkStart w:id="26018" w:name="_Toc531575020"/>
                <w:bookmarkStart w:id="26019" w:name="_Toc531578761"/>
                <w:bookmarkStart w:id="26020" w:name="_Toc531582499"/>
                <w:bookmarkEnd w:id="26017"/>
                <w:bookmarkEnd w:id="26018"/>
                <w:bookmarkEnd w:id="26019"/>
                <w:bookmarkEnd w:id="26020"/>
              </w:del>
            </w:ins>
          </w:p>
        </w:tc>
        <w:tc>
          <w:tcPr>
            <w:tcW w:w="838" w:type="dxa"/>
            <w:noWrap/>
            <w:vAlign w:val="center"/>
            <w:hideMark/>
          </w:tcPr>
          <w:p w14:paraId="2A496D78" w14:textId="78A9C593" w:rsidR="00376EE3" w:rsidRPr="00FD2760" w:rsidDel="00D10B12" w:rsidRDefault="00376EE3" w:rsidP="00D10B12">
            <w:pPr>
              <w:spacing w:line="288" w:lineRule="auto"/>
              <w:contextualSpacing/>
              <w:jc w:val="center"/>
              <w:rPr>
                <w:ins w:id="26021" w:author="phuong vu" w:date="2018-11-23T14:30:00Z"/>
                <w:del w:id="26022" w:author="Tran Huan" w:date="2018-12-03T01:22:00Z"/>
              </w:rPr>
              <w:pPrChange w:id="26023" w:author="Tran Huan" w:date="2018-12-03T01:23:00Z">
                <w:pPr>
                  <w:spacing w:line="276" w:lineRule="auto"/>
                  <w:jc w:val="center"/>
                </w:pPr>
              </w:pPrChange>
            </w:pPr>
            <w:bookmarkStart w:id="26024" w:name="_Toc531571173"/>
            <w:bookmarkStart w:id="26025" w:name="_Toc531575021"/>
            <w:bookmarkStart w:id="26026" w:name="_Toc531578762"/>
            <w:bookmarkStart w:id="26027" w:name="_Toc531582500"/>
            <w:bookmarkEnd w:id="26024"/>
            <w:bookmarkEnd w:id="26025"/>
            <w:bookmarkEnd w:id="26026"/>
            <w:bookmarkEnd w:id="26027"/>
          </w:p>
        </w:tc>
        <w:tc>
          <w:tcPr>
            <w:tcW w:w="823" w:type="dxa"/>
            <w:noWrap/>
            <w:vAlign w:val="center"/>
            <w:hideMark/>
          </w:tcPr>
          <w:p w14:paraId="5DF95DA6" w14:textId="240D9ADB" w:rsidR="00376EE3" w:rsidRPr="00FD2760" w:rsidDel="00D10B12" w:rsidRDefault="00376EE3" w:rsidP="00D10B12">
            <w:pPr>
              <w:spacing w:line="288" w:lineRule="auto"/>
              <w:contextualSpacing/>
              <w:jc w:val="center"/>
              <w:rPr>
                <w:ins w:id="26028" w:author="phuong vu" w:date="2018-11-23T14:30:00Z"/>
                <w:del w:id="26029" w:author="Tran Huan" w:date="2018-12-03T01:22:00Z"/>
              </w:rPr>
              <w:pPrChange w:id="26030" w:author="Tran Huan" w:date="2018-12-03T01:23:00Z">
                <w:pPr>
                  <w:spacing w:line="276" w:lineRule="auto"/>
                  <w:jc w:val="center"/>
                </w:pPr>
              </w:pPrChange>
            </w:pPr>
            <w:bookmarkStart w:id="26031" w:name="_Toc531571174"/>
            <w:bookmarkStart w:id="26032" w:name="_Toc531575022"/>
            <w:bookmarkStart w:id="26033" w:name="_Toc531578763"/>
            <w:bookmarkStart w:id="26034" w:name="_Toc531582501"/>
            <w:bookmarkEnd w:id="26031"/>
            <w:bookmarkEnd w:id="26032"/>
            <w:bookmarkEnd w:id="26033"/>
            <w:bookmarkEnd w:id="26034"/>
          </w:p>
        </w:tc>
        <w:tc>
          <w:tcPr>
            <w:tcW w:w="2138" w:type="dxa"/>
            <w:noWrap/>
            <w:hideMark/>
          </w:tcPr>
          <w:p w14:paraId="428A86F7" w14:textId="06A31E9B" w:rsidR="00376EE3" w:rsidRPr="00FD2760" w:rsidDel="00D10B12" w:rsidRDefault="00376EE3" w:rsidP="00D10B12">
            <w:pPr>
              <w:keepNext/>
              <w:spacing w:line="288" w:lineRule="auto"/>
              <w:contextualSpacing/>
              <w:rPr>
                <w:ins w:id="26035" w:author="phuong vu" w:date="2018-11-23T14:30:00Z"/>
                <w:del w:id="26036" w:author="Tran Huan" w:date="2018-12-03T01:22:00Z"/>
              </w:rPr>
              <w:pPrChange w:id="26037" w:author="Tran Huan" w:date="2018-12-03T01:23:00Z">
                <w:pPr>
                  <w:keepNext/>
                  <w:spacing w:line="276" w:lineRule="auto"/>
                </w:pPr>
              </w:pPrChange>
            </w:pPr>
            <w:ins w:id="26038" w:author="phuong vu" w:date="2018-11-23T14:30:00Z">
              <w:del w:id="26039" w:author="Tran Huan" w:date="2018-12-03T01:22:00Z">
                <w:r w:rsidRPr="00FD2760" w:rsidDel="00D10B12">
                  <w:delText>Trạng thái</w:delText>
                </w:r>
                <w:bookmarkStart w:id="26040" w:name="_Toc531571175"/>
                <w:bookmarkStart w:id="26041" w:name="_Toc531575023"/>
                <w:bookmarkStart w:id="26042" w:name="_Toc531578764"/>
                <w:bookmarkStart w:id="26043" w:name="_Toc531582502"/>
                <w:bookmarkEnd w:id="26040"/>
                <w:bookmarkEnd w:id="26041"/>
                <w:bookmarkEnd w:id="26042"/>
                <w:bookmarkEnd w:id="26043"/>
              </w:del>
            </w:ins>
          </w:p>
        </w:tc>
        <w:bookmarkStart w:id="26044" w:name="_Toc531571176"/>
        <w:bookmarkStart w:id="26045" w:name="_Toc531575024"/>
        <w:bookmarkStart w:id="26046" w:name="_Toc531578765"/>
        <w:bookmarkStart w:id="26047" w:name="_Toc531582503"/>
        <w:bookmarkEnd w:id="26044"/>
        <w:bookmarkEnd w:id="26045"/>
        <w:bookmarkEnd w:id="26046"/>
        <w:bookmarkEnd w:id="26047"/>
      </w:tr>
    </w:tbl>
    <w:p w14:paraId="5C228CEB" w14:textId="5CE12752" w:rsidR="00376EE3" w:rsidRPr="000245EB" w:rsidDel="00D10B12" w:rsidRDefault="00D515F9" w:rsidP="00D10B12">
      <w:pPr>
        <w:pStyle w:val="Caption"/>
        <w:spacing w:after="0" w:line="288" w:lineRule="auto"/>
        <w:contextualSpacing/>
        <w:rPr>
          <w:ins w:id="26048" w:author="phuong vu" w:date="2018-11-23T14:29:00Z"/>
          <w:del w:id="26049" w:author="Tran Huan" w:date="2018-12-03T01:22:00Z"/>
          <w:b/>
          <w:rPrChange w:id="26050" w:author="Tran Huan" w:date="2018-11-25T16:08:00Z">
            <w:rPr>
              <w:ins w:id="26051" w:author="phuong vu" w:date="2018-11-23T14:29:00Z"/>
              <w:del w:id="26052" w:author="Tran Huan" w:date="2018-12-03T01:22:00Z"/>
              <w:lang w:val="en-US"/>
            </w:rPr>
          </w:rPrChange>
        </w:rPr>
        <w:pPrChange w:id="26053" w:author="Tran Huan" w:date="2018-12-03T01:23:00Z">
          <w:pPr/>
        </w:pPrChange>
      </w:pPr>
      <w:ins w:id="26054" w:author="phuong vu" w:date="2018-11-23T14:47:00Z">
        <w:del w:id="26055" w:author="Tran Huan" w:date="2018-11-25T23:43:00Z">
          <w:r w:rsidDel="00266AC8">
            <w:delText xml:space="preserve">Bảng </w:delText>
          </w:r>
        </w:del>
      </w:ins>
      <w:ins w:id="26056" w:author="phuong vu" w:date="2018-11-23T15:14:00Z">
        <w:del w:id="26057" w:author="Tran Huan" w:date="2018-11-25T23:43:00Z">
          <w:r w:rsidR="00E95F1B" w:rsidDel="00266AC8">
            <w:fldChar w:fldCharType="begin"/>
          </w:r>
          <w:r w:rsidR="00E95F1B" w:rsidDel="00266AC8">
            <w:delInstrText xml:space="preserve"> STYLEREF 1 \s </w:delInstrText>
          </w:r>
        </w:del>
      </w:ins>
      <w:del w:id="26058" w:author="Tran Huan" w:date="2018-11-25T23:43:00Z">
        <w:r w:rsidR="00E95F1B" w:rsidDel="00266AC8">
          <w:fldChar w:fldCharType="separate"/>
        </w:r>
        <w:r w:rsidR="00B607D9" w:rsidDel="00266AC8">
          <w:rPr>
            <w:noProof/>
          </w:rPr>
          <w:delText>3</w:delText>
        </w:r>
      </w:del>
      <w:ins w:id="26059" w:author="phuong vu" w:date="2018-11-23T15:14:00Z">
        <w:del w:id="26060" w:author="Tran Huan" w:date="2018-11-25T23:43: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26061" w:author="Tran Huan" w:date="2018-11-25T23:43:00Z">
        <w:r w:rsidR="00E95F1B" w:rsidDel="00266AC8">
          <w:fldChar w:fldCharType="end"/>
        </w:r>
      </w:del>
      <w:ins w:id="26062" w:author="phuong vu" w:date="2018-11-23T14:47:00Z">
        <w:del w:id="26063" w:author="Tran Huan" w:date="2018-11-25T23:43:00Z">
          <w:r w:rsidRPr="000245EB" w:rsidDel="00266AC8">
            <w:rPr>
              <w:i/>
              <w:rPrChange w:id="26064" w:author="Tran Huan" w:date="2018-11-25T16:08:00Z">
                <w:rPr>
                  <w:i/>
                  <w:iCs/>
                  <w:lang w:val="en-US"/>
                </w:rPr>
              </w:rPrChange>
            </w:rPr>
            <w:delText xml:space="preserve"> Bảng dữ liệu nhân viên</w:delText>
          </w:r>
        </w:del>
      </w:ins>
      <w:bookmarkStart w:id="26065" w:name="_Toc531571177"/>
      <w:bookmarkStart w:id="26066" w:name="_Toc531575025"/>
      <w:bookmarkStart w:id="26067" w:name="_Toc531578766"/>
      <w:bookmarkStart w:id="26068" w:name="_Toc531582504"/>
      <w:bookmarkEnd w:id="26065"/>
      <w:bookmarkEnd w:id="26066"/>
      <w:bookmarkEnd w:id="26067"/>
      <w:bookmarkEnd w:id="26068"/>
    </w:p>
    <w:p w14:paraId="1073181B" w14:textId="02D13161" w:rsidR="00376EE3" w:rsidDel="00D10B12" w:rsidRDefault="0024035B" w:rsidP="00D10B12">
      <w:pPr>
        <w:spacing w:after="0" w:line="288" w:lineRule="auto"/>
        <w:contextualSpacing/>
        <w:rPr>
          <w:ins w:id="26069" w:author="phuong vu" w:date="2018-11-23T14:40:00Z"/>
          <w:del w:id="26070" w:author="Tran Huan" w:date="2018-12-03T01:22:00Z"/>
          <w:b/>
          <w:lang w:val="en-US"/>
        </w:rPr>
        <w:pPrChange w:id="26071" w:author="Tran Huan" w:date="2018-12-03T01:23:00Z">
          <w:pPr/>
        </w:pPrChange>
      </w:pPr>
      <w:ins w:id="26072" w:author="phuong vu" w:date="2018-11-23T14:40:00Z">
        <w:del w:id="26073" w:author="Tran Huan" w:date="2018-12-03T01:22:00Z">
          <w:r w:rsidDel="00D10B12">
            <w:rPr>
              <w:b/>
              <w:lang w:val="en-US"/>
            </w:rPr>
            <w:delText>BẢNG STAFF_TYPE</w:delText>
          </w:r>
          <w:bookmarkStart w:id="26074" w:name="_Toc531571178"/>
          <w:bookmarkStart w:id="26075" w:name="_Toc531575026"/>
          <w:bookmarkStart w:id="26076" w:name="_Toc531578767"/>
          <w:bookmarkStart w:id="26077" w:name="_Toc531582505"/>
          <w:bookmarkEnd w:id="26074"/>
          <w:bookmarkEnd w:id="26075"/>
          <w:bookmarkEnd w:id="26076"/>
          <w:bookmarkEnd w:id="26077"/>
        </w:del>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24035B" w:rsidRPr="001856AA" w:rsidDel="00D10B12" w14:paraId="6575DD5A" w14:textId="7A861124" w:rsidTr="00D515F9">
        <w:trPr>
          <w:trHeight w:val="300"/>
          <w:ins w:id="26078" w:author="phuong vu" w:date="2018-11-23T14:41:00Z"/>
          <w:del w:id="26079" w:author="Tran Huan" w:date="2018-12-03T01:22:00Z"/>
        </w:trPr>
        <w:tc>
          <w:tcPr>
            <w:tcW w:w="708" w:type="dxa"/>
            <w:noWrap/>
            <w:vAlign w:val="center"/>
            <w:hideMark/>
          </w:tcPr>
          <w:p w14:paraId="301C1DCA" w14:textId="33CC3564" w:rsidR="0024035B" w:rsidRPr="001856AA" w:rsidDel="00D10B12" w:rsidRDefault="0024035B" w:rsidP="00D10B12">
            <w:pPr>
              <w:spacing w:line="288" w:lineRule="auto"/>
              <w:contextualSpacing/>
              <w:jc w:val="center"/>
              <w:rPr>
                <w:ins w:id="26080" w:author="phuong vu" w:date="2018-11-23T14:41:00Z"/>
                <w:del w:id="26081" w:author="Tran Huan" w:date="2018-12-03T01:22:00Z"/>
                <w:b/>
                <w:bCs/>
              </w:rPr>
              <w:pPrChange w:id="26082" w:author="Tran Huan" w:date="2018-12-03T01:23:00Z">
                <w:pPr>
                  <w:spacing w:line="276" w:lineRule="auto"/>
                  <w:jc w:val="center"/>
                </w:pPr>
              </w:pPrChange>
            </w:pPr>
            <w:ins w:id="26083" w:author="phuong vu" w:date="2018-11-23T14:41:00Z">
              <w:del w:id="26084" w:author="Tran Huan" w:date="2018-12-03T01:22:00Z">
                <w:r w:rsidRPr="001856AA" w:rsidDel="00D10B12">
                  <w:rPr>
                    <w:b/>
                    <w:bCs/>
                    <w:lang w:val="da-DK"/>
                  </w:rPr>
                  <w:delText>STT</w:delText>
                </w:r>
                <w:bookmarkStart w:id="26085" w:name="_Toc531571179"/>
                <w:bookmarkStart w:id="26086" w:name="_Toc531575027"/>
                <w:bookmarkStart w:id="26087" w:name="_Toc531578768"/>
                <w:bookmarkStart w:id="26088" w:name="_Toc531582506"/>
                <w:bookmarkEnd w:id="26085"/>
                <w:bookmarkEnd w:id="26086"/>
                <w:bookmarkEnd w:id="26087"/>
                <w:bookmarkEnd w:id="26088"/>
              </w:del>
            </w:ins>
          </w:p>
        </w:tc>
        <w:tc>
          <w:tcPr>
            <w:tcW w:w="2295" w:type="dxa"/>
            <w:noWrap/>
            <w:vAlign w:val="center"/>
            <w:hideMark/>
          </w:tcPr>
          <w:p w14:paraId="41AFAD04" w14:textId="78FAABDC" w:rsidR="0024035B" w:rsidRPr="001856AA" w:rsidDel="00D10B12" w:rsidRDefault="0024035B" w:rsidP="00D10B12">
            <w:pPr>
              <w:spacing w:line="288" w:lineRule="auto"/>
              <w:contextualSpacing/>
              <w:jc w:val="center"/>
              <w:rPr>
                <w:ins w:id="26089" w:author="phuong vu" w:date="2018-11-23T14:41:00Z"/>
                <w:del w:id="26090" w:author="Tran Huan" w:date="2018-12-03T01:22:00Z"/>
                <w:b/>
                <w:bCs/>
              </w:rPr>
              <w:pPrChange w:id="26091" w:author="Tran Huan" w:date="2018-12-03T01:23:00Z">
                <w:pPr>
                  <w:spacing w:line="276" w:lineRule="auto"/>
                  <w:jc w:val="center"/>
                </w:pPr>
              </w:pPrChange>
            </w:pPr>
            <w:ins w:id="26092" w:author="phuong vu" w:date="2018-11-23T14:41:00Z">
              <w:del w:id="26093" w:author="Tran Huan" w:date="2018-12-03T01:22:00Z">
                <w:r w:rsidRPr="001856AA" w:rsidDel="00D10B12">
                  <w:rPr>
                    <w:b/>
                    <w:bCs/>
                    <w:lang w:val="da-DK"/>
                  </w:rPr>
                  <w:delText>Tên trường</w:delText>
                </w:r>
                <w:bookmarkStart w:id="26094" w:name="_Toc531571180"/>
                <w:bookmarkStart w:id="26095" w:name="_Toc531575028"/>
                <w:bookmarkStart w:id="26096" w:name="_Toc531578769"/>
                <w:bookmarkStart w:id="26097" w:name="_Toc531582507"/>
                <w:bookmarkEnd w:id="26094"/>
                <w:bookmarkEnd w:id="26095"/>
                <w:bookmarkEnd w:id="26096"/>
                <w:bookmarkEnd w:id="26097"/>
              </w:del>
            </w:ins>
          </w:p>
        </w:tc>
        <w:tc>
          <w:tcPr>
            <w:tcW w:w="1300" w:type="dxa"/>
            <w:noWrap/>
            <w:vAlign w:val="center"/>
            <w:hideMark/>
          </w:tcPr>
          <w:p w14:paraId="0B8D5C1B" w14:textId="7DE7E56E" w:rsidR="0024035B" w:rsidRPr="001856AA" w:rsidDel="00D10B12" w:rsidRDefault="0024035B" w:rsidP="00D10B12">
            <w:pPr>
              <w:spacing w:line="288" w:lineRule="auto"/>
              <w:contextualSpacing/>
              <w:jc w:val="center"/>
              <w:rPr>
                <w:ins w:id="26098" w:author="phuong vu" w:date="2018-11-23T14:41:00Z"/>
                <w:del w:id="26099" w:author="Tran Huan" w:date="2018-12-03T01:22:00Z"/>
                <w:b/>
                <w:bCs/>
              </w:rPr>
              <w:pPrChange w:id="26100" w:author="Tran Huan" w:date="2018-12-03T01:23:00Z">
                <w:pPr>
                  <w:spacing w:line="276" w:lineRule="auto"/>
                  <w:jc w:val="center"/>
                </w:pPr>
              </w:pPrChange>
            </w:pPr>
            <w:ins w:id="26101" w:author="phuong vu" w:date="2018-11-23T14:41:00Z">
              <w:del w:id="26102" w:author="Tran Huan" w:date="2018-12-03T01:22:00Z">
                <w:r w:rsidRPr="001856AA" w:rsidDel="00D10B12">
                  <w:rPr>
                    <w:b/>
                    <w:bCs/>
                    <w:lang w:val="da-DK"/>
                  </w:rPr>
                  <w:delText>Kiểu</w:delText>
                </w:r>
                <w:bookmarkStart w:id="26103" w:name="_Toc531571181"/>
                <w:bookmarkStart w:id="26104" w:name="_Toc531575029"/>
                <w:bookmarkStart w:id="26105" w:name="_Toc531578770"/>
                <w:bookmarkStart w:id="26106" w:name="_Toc531582508"/>
                <w:bookmarkEnd w:id="26103"/>
                <w:bookmarkEnd w:id="26104"/>
                <w:bookmarkEnd w:id="26105"/>
                <w:bookmarkEnd w:id="26106"/>
              </w:del>
            </w:ins>
          </w:p>
        </w:tc>
        <w:tc>
          <w:tcPr>
            <w:tcW w:w="1098" w:type="dxa"/>
            <w:noWrap/>
            <w:vAlign w:val="center"/>
            <w:hideMark/>
          </w:tcPr>
          <w:p w14:paraId="49132FA1" w14:textId="3AB0A0AC" w:rsidR="0024035B" w:rsidRPr="001856AA" w:rsidDel="00D10B12" w:rsidRDefault="0024035B" w:rsidP="00D10B12">
            <w:pPr>
              <w:spacing w:line="288" w:lineRule="auto"/>
              <w:contextualSpacing/>
              <w:jc w:val="center"/>
              <w:rPr>
                <w:ins w:id="26107" w:author="phuong vu" w:date="2018-11-23T14:41:00Z"/>
                <w:del w:id="26108" w:author="Tran Huan" w:date="2018-12-03T01:22:00Z"/>
                <w:b/>
                <w:bCs/>
              </w:rPr>
              <w:pPrChange w:id="26109" w:author="Tran Huan" w:date="2018-12-03T01:23:00Z">
                <w:pPr>
                  <w:spacing w:line="276" w:lineRule="auto"/>
                  <w:jc w:val="center"/>
                </w:pPr>
              </w:pPrChange>
            </w:pPr>
            <w:ins w:id="26110" w:author="phuong vu" w:date="2018-11-23T14:41:00Z">
              <w:del w:id="26111" w:author="Tran Huan" w:date="2018-12-03T01:22:00Z">
                <w:r w:rsidRPr="001856AA" w:rsidDel="00D10B12">
                  <w:rPr>
                    <w:b/>
                    <w:bCs/>
                    <w:lang w:val="da-DK"/>
                  </w:rPr>
                  <w:delText>Chấp nhận Null</w:delText>
                </w:r>
                <w:bookmarkStart w:id="26112" w:name="_Toc531571182"/>
                <w:bookmarkStart w:id="26113" w:name="_Toc531575030"/>
                <w:bookmarkStart w:id="26114" w:name="_Toc531578771"/>
                <w:bookmarkStart w:id="26115" w:name="_Toc531582509"/>
                <w:bookmarkEnd w:id="26112"/>
                <w:bookmarkEnd w:id="26113"/>
                <w:bookmarkEnd w:id="26114"/>
                <w:bookmarkEnd w:id="26115"/>
              </w:del>
            </w:ins>
          </w:p>
        </w:tc>
        <w:tc>
          <w:tcPr>
            <w:tcW w:w="838" w:type="dxa"/>
            <w:noWrap/>
            <w:vAlign w:val="center"/>
            <w:hideMark/>
          </w:tcPr>
          <w:p w14:paraId="001719B2" w14:textId="0C283EED" w:rsidR="0024035B" w:rsidRPr="001856AA" w:rsidDel="00D10B12" w:rsidRDefault="0024035B" w:rsidP="00D10B12">
            <w:pPr>
              <w:spacing w:line="288" w:lineRule="auto"/>
              <w:contextualSpacing/>
              <w:jc w:val="center"/>
              <w:rPr>
                <w:ins w:id="26116" w:author="phuong vu" w:date="2018-11-23T14:41:00Z"/>
                <w:del w:id="26117" w:author="Tran Huan" w:date="2018-12-03T01:22:00Z"/>
                <w:b/>
                <w:bCs/>
              </w:rPr>
              <w:pPrChange w:id="26118" w:author="Tran Huan" w:date="2018-12-03T01:23:00Z">
                <w:pPr>
                  <w:spacing w:line="276" w:lineRule="auto"/>
                  <w:jc w:val="center"/>
                </w:pPr>
              </w:pPrChange>
            </w:pPr>
            <w:ins w:id="26119" w:author="phuong vu" w:date="2018-11-23T14:41:00Z">
              <w:del w:id="26120" w:author="Tran Huan" w:date="2018-12-03T01:22:00Z">
                <w:r w:rsidRPr="001856AA" w:rsidDel="00D10B12">
                  <w:rPr>
                    <w:b/>
                    <w:bCs/>
                    <w:lang w:val="da-DK"/>
                  </w:rPr>
                  <w:delText>Khóa chính</w:delText>
                </w:r>
                <w:bookmarkStart w:id="26121" w:name="_Toc531571183"/>
                <w:bookmarkStart w:id="26122" w:name="_Toc531575031"/>
                <w:bookmarkStart w:id="26123" w:name="_Toc531578772"/>
                <w:bookmarkStart w:id="26124" w:name="_Toc531582510"/>
                <w:bookmarkEnd w:id="26121"/>
                <w:bookmarkEnd w:id="26122"/>
                <w:bookmarkEnd w:id="26123"/>
                <w:bookmarkEnd w:id="26124"/>
              </w:del>
            </w:ins>
          </w:p>
        </w:tc>
        <w:tc>
          <w:tcPr>
            <w:tcW w:w="823" w:type="dxa"/>
            <w:noWrap/>
            <w:vAlign w:val="center"/>
            <w:hideMark/>
          </w:tcPr>
          <w:p w14:paraId="11416BDA" w14:textId="24A707C5" w:rsidR="0024035B" w:rsidRPr="001856AA" w:rsidDel="00D10B12" w:rsidRDefault="0024035B" w:rsidP="00D10B12">
            <w:pPr>
              <w:spacing w:line="288" w:lineRule="auto"/>
              <w:contextualSpacing/>
              <w:jc w:val="center"/>
              <w:rPr>
                <w:ins w:id="26125" w:author="phuong vu" w:date="2018-11-23T14:41:00Z"/>
                <w:del w:id="26126" w:author="Tran Huan" w:date="2018-12-03T01:22:00Z"/>
                <w:b/>
                <w:bCs/>
              </w:rPr>
              <w:pPrChange w:id="26127" w:author="Tran Huan" w:date="2018-12-03T01:23:00Z">
                <w:pPr>
                  <w:spacing w:line="276" w:lineRule="auto"/>
                  <w:jc w:val="center"/>
                </w:pPr>
              </w:pPrChange>
            </w:pPr>
            <w:ins w:id="26128" w:author="phuong vu" w:date="2018-11-23T14:41:00Z">
              <w:del w:id="26129" w:author="Tran Huan" w:date="2018-12-03T01:22:00Z">
                <w:r w:rsidRPr="001856AA" w:rsidDel="00D10B12">
                  <w:rPr>
                    <w:b/>
                    <w:bCs/>
                    <w:lang w:val="da-DK"/>
                  </w:rPr>
                  <w:delText>Khóa ngoại</w:delText>
                </w:r>
                <w:bookmarkStart w:id="26130" w:name="_Toc531571184"/>
                <w:bookmarkStart w:id="26131" w:name="_Toc531575032"/>
                <w:bookmarkStart w:id="26132" w:name="_Toc531578773"/>
                <w:bookmarkStart w:id="26133" w:name="_Toc531582511"/>
                <w:bookmarkEnd w:id="26130"/>
                <w:bookmarkEnd w:id="26131"/>
                <w:bookmarkEnd w:id="26132"/>
                <w:bookmarkEnd w:id="26133"/>
              </w:del>
            </w:ins>
          </w:p>
        </w:tc>
        <w:tc>
          <w:tcPr>
            <w:tcW w:w="2228" w:type="dxa"/>
            <w:noWrap/>
            <w:vAlign w:val="center"/>
            <w:hideMark/>
          </w:tcPr>
          <w:p w14:paraId="15D347CA" w14:textId="66AF9F7B" w:rsidR="0024035B" w:rsidRPr="001856AA" w:rsidDel="00D10B12" w:rsidRDefault="0024035B" w:rsidP="00D10B12">
            <w:pPr>
              <w:spacing w:line="288" w:lineRule="auto"/>
              <w:ind w:right="226"/>
              <w:contextualSpacing/>
              <w:jc w:val="center"/>
              <w:rPr>
                <w:ins w:id="26134" w:author="phuong vu" w:date="2018-11-23T14:41:00Z"/>
                <w:del w:id="26135" w:author="Tran Huan" w:date="2018-12-03T01:22:00Z"/>
                <w:b/>
                <w:bCs/>
              </w:rPr>
              <w:pPrChange w:id="26136" w:author="Tran Huan" w:date="2018-12-03T01:23:00Z">
                <w:pPr>
                  <w:spacing w:line="276" w:lineRule="auto"/>
                  <w:ind w:right="226"/>
                  <w:jc w:val="center"/>
                </w:pPr>
              </w:pPrChange>
            </w:pPr>
            <w:ins w:id="26137" w:author="phuong vu" w:date="2018-11-23T14:41:00Z">
              <w:del w:id="26138" w:author="Tran Huan" w:date="2018-12-03T01:22:00Z">
                <w:r w:rsidRPr="001856AA" w:rsidDel="00D10B12">
                  <w:rPr>
                    <w:b/>
                    <w:bCs/>
                    <w:lang w:val="da-DK"/>
                  </w:rPr>
                  <w:delText>Mô tả</w:delText>
                </w:r>
                <w:bookmarkStart w:id="26139" w:name="_Toc531571185"/>
                <w:bookmarkStart w:id="26140" w:name="_Toc531575033"/>
                <w:bookmarkStart w:id="26141" w:name="_Toc531578774"/>
                <w:bookmarkStart w:id="26142" w:name="_Toc531582512"/>
                <w:bookmarkEnd w:id="26139"/>
                <w:bookmarkEnd w:id="26140"/>
                <w:bookmarkEnd w:id="26141"/>
                <w:bookmarkEnd w:id="26142"/>
              </w:del>
            </w:ins>
          </w:p>
        </w:tc>
        <w:bookmarkStart w:id="26143" w:name="_Toc531571186"/>
        <w:bookmarkStart w:id="26144" w:name="_Toc531575034"/>
        <w:bookmarkStart w:id="26145" w:name="_Toc531578775"/>
        <w:bookmarkStart w:id="26146" w:name="_Toc531582513"/>
        <w:bookmarkEnd w:id="26143"/>
        <w:bookmarkEnd w:id="26144"/>
        <w:bookmarkEnd w:id="26145"/>
        <w:bookmarkEnd w:id="26146"/>
      </w:tr>
      <w:tr w:rsidR="0024035B" w:rsidRPr="001856AA" w:rsidDel="00D10B12" w14:paraId="2792E8BC" w14:textId="5E2019AF" w:rsidTr="00D515F9">
        <w:trPr>
          <w:trHeight w:val="300"/>
          <w:ins w:id="26147" w:author="phuong vu" w:date="2018-11-23T14:41:00Z"/>
          <w:del w:id="26148" w:author="Tran Huan" w:date="2018-12-03T01:22:00Z"/>
        </w:trPr>
        <w:tc>
          <w:tcPr>
            <w:tcW w:w="708" w:type="dxa"/>
            <w:noWrap/>
            <w:vAlign w:val="center"/>
            <w:hideMark/>
          </w:tcPr>
          <w:p w14:paraId="75B9AC96" w14:textId="044C7BA8" w:rsidR="0024035B" w:rsidRPr="00FD2760" w:rsidDel="00D10B12" w:rsidRDefault="0024035B" w:rsidP="00D10B12">
            <w:pPr>
              <w:spacing w:line="288" w:lineRule="auto"/>
              <w:contextualSpacing/>
              <w:jc w:val="center"/>
              <w:rPr>
                <w:ins w:id="26149" w:author="phuong vu" w:date="2018-11-23T14:41:00Z"/>
                <w:del w:id="26150" w:author="Tran Huan" w:date="2018-12-03T01:22:00Z"/>
              </w:rPr>
              <w:pPrChange w:id="26151" w:author="Tran Huan" w:date="2018-12-03T01:23:00Z">
                <w:pPr>
                  <w:spacing w:line="276" w:lineRule="auto"/>
                  <w:jc w:val="center"/>
                </w:pPr>
              </w:pPrChange>
            </w:pPr>
            <w:ins w:id="26152" w:author="phuong vu" w:date="2018-11-23T14:41:00Z">
              <w:del w:id="26153" w:author="Tran Huan" w:date="2018-12-03T01:22:00Z">
                <w:r w:rsidRPr="00FD2760" w:rsidDel="00D10B12">
                  <w:delText>1</w:delText>
                </w:r>
                <w:bookmarkStart w:id="26154" w:name="_Toc531571187"/>
                <w:bookmarkStart w:id="26155" w:name="_Toc531575035"/>
                <w:bookmarkStart w:id="26156" w:name="_Toc531578776"/>
                <w:bookmarkStart w:id="26157" w:name="_Toc531582514"/>
                <w:bookmarkEnd w:id="26154"/>
                <w:bookmarkEnd w:id="26155"/>
                <w:bookmarkEnd w:id="26156"/>
                <w:bookmarkEnd w:id="26157"/>
              </w:del>
            </w:ins>
          </w:p>
        </w:tc>
        <w:tc>
          <w:tcPr>
            <w:tcW w:w="2295" w:type="dxa"/>
            <w:noWrap/>
            <w:hideMark/>
          </w:tcPr>
          <w:p w14:paraId="6F1EFDE3" w14:textId="05308CF7" w:rsidR="0024035B" w:rsidRPr="00FD2760" w:rsidDel="00D10B12" w:rsidRDefault="0024035B" w:rsidP="00D10B12">
            <w:pPr>
              <w:spacing w:line="288" w:lineRule="auto"/>
              <w:contextualSpacing/>
              <w:rPr>
                <w:ins w:id="26158" w:author="phuong vu" w:date="2018-11-23T14:41:00Z"/>
                <w:del w:id="26159" w:author="Tran Huan" w:date="2018-12-03T01:22:00Z"/>
              </w:rPr>
              <w:pPrChange w:id="26160" w:author="Tran Huan" w:date="2018-12-03T01:23:00Z">
                <w:pPr>
                  <w:spacing w:line="276" w:lineRule="auto"/>
                </w:pPr>
              </w:pPrChange>
            </w:pPr>
            <w:ins w:id="26161" w:author="phuong vu" w:date="2018-11-23T14:41:00Z">
              <w:del w:id="26162" w:author="Tran Huan" w:date="2018-12-03T01:22:00Z">
                <w:r w:rsidRPr="00FD2760" w:rsidDel="00D10B12">
                  <w:delText>id</w:delText>
                </w:r>
                <w:bookmarkStart w:id="26163" w:name="_Toc531571188"/>
                <w:bookmarkStart w:id="26164" w:name="_Toc531575036"/>
                <w:bookmarkStart w:id="26165" w:name="_Toc531578777"/>
                <w:bookmarkStart w:id="26166" w:name="_Toc531582515"/>
                <w:bookmarkEnd w:id="26163"/>
                <w:bookmarkEnd w:id="26164"/>
                <w:bookmarkEnd w:id="26165"/>
                <w:bookmarkEnd w:id="26166"/>
              </w:del>
            </w:ins>
          </w:p>
        </w:tc>
        <w:tc>
          <w:tcPr>
            <w:tcW w:w="1300" w:type="dxa"/>
            <w:noWrap/>
            <w:hideMark/>
          </w:tcPr>
          <w:p w14:paraId="12FED000" w14:textId="329C844C" w:rsidR="0024035B" w:rsidRPr="00FD2760" w:rsidDel="00D10B12" w:rsidRDefault="0024035B" w:rsidP="00D10B12">
            <w:pPr>
              <w:spacing w:line="288" w:lineRule="auto"/>
              <w:contextualSpacing/>
              <w:rPr>
                <w:ins w:id="26167" w:author="phuong vu" w:date="2018-11-23T14:41:00Z"/>
                <w:del w:id="26168" w:author="Tran Huan" w:date="2018-12-03T01:22:00Z"/>
              </w:rPr>
              <w:pPrChange w:id="26169" w:author="Tran Huan" w:date="2018-12-03T01:23:00Z">
                <w:pPr>
                  <w:spacing w:line="276" w:lineRule="auto"/>
                </w:pPr>
              </w:pPrChange>
            </w:pPr>
            <w:ins w:id="26170" w:author="phuong vu" w:date="2018-11-23T14:41:00Z">
              <w:del w:id="26171" w:author="Tran Huan" w:date="2018-12-03T01:22:00Z">
                <w:r w:rsidRPr="00FD2760" w:rsidDel="00D10B12">
                  <w:delText>numeric</w:delText>
                </w:r>
                <w:bookmarkStart w:id="26172" w:name="_Toc531571189"/>
                <w:bookmarkStart w:id="26173" w:name="_Toc531575037"/>
                <w:bookmarkStart w:id="26174" w:name="_Toc531578778"/>
                <w:bookmarkStart w:id="26175" w:name="_Toc531582516"/>
                <w:bookmarkEnd w:id="26172"/>
                <w:bookmarkEnd w:id="26173"/>
                <w:bookmarkEnd w:id="26174"/>
                <w:bookmarkEnd w:id="26175"/>
              </w:del>
            </w:ins>
          </w:p>
        </w:tc>
        <w:tc>
          <w:tcPr>
            <w:tcW w:w="1098" w:type="dxa"/>
            <w:noWrap/>
            <w:vAlign w:val="center"/>
            <w:hideMark/>
          </w:tcPr>
          <w:p w14:paraId="547E3E14" w14:textId="398C23AA" w:rsidR="0024035B" w:rsidRPr="00FD2760" w:rsidDel="00D10B12" w:rsidRDefault="0024035B" w:rsidP="00D10B12">
            <w:pPr>
              <w:spacing w:line="288" w:lineRule="auto"/>
              <w:contextualSpacing/>
              <w:jc w:val="center"/>
              <w:rPr>
                <w:ins w:id="26176" w:author="phuong vu" w:date="2018-11-23T14:41:00Z"/>
                <w:del w:id="26177" w:author="Tran Huan" w:date="2018-12-03T01:22:00Z"/>
              </w:rPr>
              <w:pPrChange w:id="26178" w:author="Tran Huan" w:date="2018-12-03T01:23:00Z">
                <w:pPr>
                  <w:spacing w:line="276" w:lineRule="auto"/>
                  <w:jc w:val="center"/>
                </w:pPr>
              </w:pPrChange>
            </w:pPr>
            <w:bookmarkStart w:id="26179" w:name="_Toc531571190"/>
            <w:bookmarkStart w:id="26180" w:name="_Toc531575038"/>
            <w:bookmarkStart w:id="26181" w:name="_Toc531578779"/>
            <w:bookmarkStart w:id="26182" w:name="_Toc531582517"/>
            <w:bookmarkEnd w:id="26179"/>
            <w:bookmarkEnd w:id="26180"/>
            <w:bookmarkEnd w:id="26181"/>
            <w:bookmarkEnd w:id="26182"/>
          </w:p>
        </w:tc>
        <w:tc>
          <w:tcPr>
            <w:tcW w:w="838" w:type="dxa"/>
            <w:noWrap/>
            <w:vAlign w:val="center"/>
            <w:hideMark/>
          </w:tcPr>
          <w:p w14:paraId="0A207A4F" w14:textId="5040F23F" w:rsidR="0024035B" w:rsidRPr="00FD2760" w:rsidDel="00D10B12" w:rsidRDefault="0024035B" w:rsidP="00D10B12">
            <w:pPr>
              <w:spacing w:line="288" w:lineRule="auto"/>
              <w:contextualSpacing/>
              <w:jc w:val="center"/>
              <w:rPr>
                <w:ins w:id="26183" w:author="phuong vu" w:date="2018-11-23T14:41:00Z"/>
                <w:del w:id="26184" w:author="Tran Huan" w:date="2018-12-03T01:22:00Z"/>
              </w:rPr>
              <w:pPrChange w:id="26185" w:author="Tran Huan" w:date="2018-12-03T01:23:00Z">
                <w:pPr>
                  <w:spacing w:line="276" w:lineRule="auto"/>
                  <w:jc w:val="center"/>
                </w:pPr>
              </w:pPrChange>
            </w:pPr>
            <w:ins w:id="26186" w:author="phuong vu" w:date="2018-11-23T14:41:00Z">
              <w:del w:id="26187" w:author="Tran Huan" w:date="2018-12-03T01:22:00Z">
                <w:r w:rsidRPr="00FD2760" w:rsidDel="00D10B12">
                  <w:delText>X</w:delText>
                </w:r>
                <w:bookmarkStart w:id="26188" w:name="_Toc531571191"/>
                <w:bookmarkStart w:id="26189" w:name="_Toc531575039"/>
                <w:bookmarkStart w:id="26190" w:name="_Toc531578780"/>
                <w:bookmarkStart w:id="26191" w:name="_Toc531582518"/>
                <w:bookmarkEnd w:id="26188"/>
                <w:bookmarkEnd w:id="26189"/>
                <w:bookmarkEnd w:id="26190"/>
                <w:bookmarkEnd w:id="26191"/>
              </w:del>
            </w:ins>
          </w:p>
        </w:tc>
        <w:tc>
          <w:tcPr>
            <w:tcW w:w="823" w:type="dxa"/>
            <w:noWrap/>
            <w:vAlign w:val="center"/>
            <w:hideMark/>
          </w:tcPr>
          <w:p w14:paraId="1B00D18A" w14:textId="669A2B48" w:rsidR="0024035B" w:rsidRPr="00FD2760" w:rsidDel="00D10B12" w:rsidRDefault="0024035B" w:rsidP="00D10B12">
            <w:pPr>
              <w:spacing w:line="288" w:lineRule="auto"/>
              <w:contextualSpacing/>
              <w:jc w:val="center"/>
              <w:rPr>
                <w:ins w:id="26192" w:author="phuong vu" w:date="2018-11-23T14:41:00Z"/>
                <w:del w:id="26193" w:author="Tran Huan" w:date="2018-12-03T01:22:00Z"/>
              </w:rPr>
              <w:pPrChange w:id="26194" w:author="Tran Huan" w:date="2018-12-03T01:23:00Z">
                <w:pPr>
                  <w:spacing w:line="276" w:lineRule="auto"/>
                  <w:jc w:val="center"/>
                </w:pPr>
              </w:pPrChange>
            </w:pPr>
            <w:bookmarkStart w:id="26195" w:name="_Toc531571192"/>
            <w:bookmarkStart w:id="26196" w:name="_Toc531575040"/>
            <w:bookmarkStart w:id="26197" w:name="_Toc531578781"/>
            <w:bookmarkStart w:id="26198" w:name="_Toc531582519"/>
            <w:bookmarkEnd w:id="26195"/>
            <w:bookmarkEnd w:id="26196"/>
            <w:bookmarkEnd w:id="26197"/>
            <w:bookmarkEnd w:id="26198"/>
          </w:p>
        </w:tc>
        <w:tc>
          <w:tcPr>
            <w:tcW w:w="2228" w:type="dxa"/>
            <w:noWrap/>
            <w:hideMark/>
          </w:tcPr>
          <w:p w14:paraId="09734E63" w14:textId="6FF326B0" w:rsidR="0024035B" w:rsidRPr="00FD2760" w:rsidDel="00D10B12" w:rsidRDefault="0024035B" w:rsidP="00D10B12">
            <w:pPr>
              <w:spacing w:line="288" w:lineRule="auto"/>
              <w:contextualSpacing/>
              <w:rPr>
                <w:ins w:id="26199" w:author="phuong vu" w:date="2018-11-23T14:41:00Z"/>
                <w:del w:id="26200" w:author="Tran Huan" w:date="2018-12-03T01:22:00Z"/>
                <w:lang w:val="en-US"/>
              </w:rPr>
              <w:pPrChange w:id="26201" w:author="Tran Huan" w:date="2018-12-03T01:23:00Z">
                <w:pPr>
                  <w:spacing w:line="276" w:lineRule="auto"/>
                </w:pPr>
              </w:pPrChange>
            </w:pPr>
            <w:ins w:id="26202" w:author="phuong vu" w:date="2018-11-23T14:41:00Z">
              <w:del w:id="26203" w:author="Tran Huan" w:date="2018-12-03T01:22:00Z">
                <w:r w:rsidRPr="00FD2760" w:rsidDel="00D10B12">
                  <w:delText>ID</w:delText>
                </w:r>
                <w:bookmarkStart w:id="26204" w:name="_Toc531571193"/>
                <w:bookmarkStart w:id="26205" w:name="_Toc531575041"/>
                <w:bookmarkStart w:id="26206" w:name="_Toc531578782"/>
                <w:bookmarkStart w:id="26207" w:name="_Toc531582520"/>
                <w:bookmarkEnd w:id="26204"/>
                <w:bookmarkEnd w:id="26205"/>
                <w:bookmarkEnd w:id="26206"/>
                <w:bookmarkEnd w:id="26207"/>
              </w:del>
            </w:ins>
          </w:p>
        </w:tc>
        <w:bookmarkStart w:id="26208" w:name="_Toc531571194"/>
        <w:bookmarkStart w:id="26209" w:name="_Toc531575042"/>
        <w:bookmarkStart w:id="26210" w:name="_Toc531578783"/>
        <w:bookmarkStart w:id="26211" w:name="_Toc531582521"/>
        <w:bookmarkEnd w:id="26208"/>
        <w:bookmarkEnd w:id="26209"/>
        <w:bookmarkEnd w:id="26210"/>
        <w:bookmarkEnd w:id="26211"/>
      </w:tr>
      <w:tr w:rsidR="0024035B" w:rsidRPr="001856AA" w:rsidDel="00D10B12" w14:paraId="44C8A513" w14:textId="517A30C4" w:rsidTr="00D515F9">
        <w:trPr>
          <w:trHeight w:val="300"/>
          <w:ins w:id="26212" w:author="phuong vu" w:date="2018-11-23T14:41:00Z"/>
          <w:del w:id="26213" w:author="Tran Huan" w:date="2018-12-03T01:22:00Z"/>
        </w:trPr>
        <w:tc>
          <w:tcPr>
            <w:tcW w:w="708" w:type="dxa"/>
            <w:noWrap/>
            <w:vAlign w:val="center"/>
            <w:hideMark/>
          </w:tcPr>
          <w:p w14:paraId="49F733B0" w14:textId="10863036" w:rsidR="0024035B" w:rsidRPr="00FD2760" w:rsidDel="00D10B12" w:rsidRDefault="0024035B" w:rsidP="00D10B12">
            <w:pPr>
              <w:spacing w:line="288" w:lineRule="auto"/>
              <w:contextualSpacing/>
              <w:jc w:val="center"/>
              <w:rPr>
                <w:ins w:id="26214" w:author="phuong vu" w:date="2018-11-23T14:41:00Z"/>
                <w:del w:id="26215" w:author="Tran Huan" w:date="2018-12-03T01:22:00Z"/>
              </w:rPr>
              <w:pPrChange w:id="26216" w:author="Tran Huan" w:date="2018-12-03T01:23:00Z">
                <w:pPr>
                  <w:spacing w:line="276" w:lineRule="auto"/>
                  <w:jc w:val="center"/>
                </w:pPr>
              </w:pPrChange>
            </w:pPr>
            <w:ins w:id="26217" w:author="phuong vu" w:date="2018-11-23T14:41:00Z">
              <w:del w:id="26218" w:author="Tran Huan" w:date="2018-12-03T01:22:00Z">
                <w:r w:rsidRPr="00FD2760" w:rsidDel="00D10B12">
                  <w:delText>2</w:delText>
                </w:r>
                <w:bookmarkStart w:id="26219" w:name="_Toc531571195"/>
                <w:bookmarkStart w:id="26220" w:name="_Toc531575043"/>
                <w:bookmarkStart w:id="26221" w:name="_Toc531578784"/>
                <w:bookmarkStart w:id="26222" w:name="_Toc531582522"/>
                <w:bookmarkEnd w:id="26219"/>
                <w:bookmarkEnd w:id="26220"/>
                <w:bookmarkEnd w:id="26221"/>
                <w:bookmarkEnd w:id="26222"/>
              </w:del>
            </w:ins>
          </w:p>
        </w:tc>
        <w:tc>
          <w:tcPr>
            <w:tcW w:w="2295" w:type="dxa"/>
            <w:noWrap/>
            <w:hideMark/>
          </w:tcPr>
          <w:p w14:paraId="2B86B40A" w14:textId="7BB5719C" w:rsidR="0024035B" w:rsidRPr="00FD2760" w:rsidDel="00D10B12" w:rsidRDefault="00D515F9" w:rsidP="00D10B12">
            <w:pPr>
              <w:spacing w:line="288" w:lineRule="auto"/>
              <w:contextualSpacing/>
              <w:rPr>
                <w:ins w:id="26223" w:author="phuong vu" w:date="2018-11-23T14:41:00Z"/>
                <w:del w:id="26224" w:author="Tran Huan" w:date="2018-12-03T01:22:00Z"/>
                <w:lang w:val="en-US"/>
              </w:rPr>
              <w:pPrChange w:id="26225" w:author="Tran Huan" w:date="2018-12-03T01:23:00Z">
                <w:pPr>
                  <w:spacing w:line="276" w:lineRule="auto"/>
                </w:pPr>
              </w:pPrChange>
            </w:pPr>
            <w:ins w:id="26226" w:author="phuong vu" w:date="2018-11-23T14:43:00Z">
              <w:del w:id="26227" w:author="Tran Huan" w:date="2018-12-03T01:22:00Z">
                <w:r w:rsidDel="00D10B12">
                  <w:rPr>
                    <w:lang w:val="en-US"/>
                  </w:rPr>
                  <w:delText>staff</w:delText>
                </w:r>
              </w:del>
            </w:ins>
            <w:ins w:id="26228" w:author="phuong vu" w:date="2018-11-23T14:41:00Z">
              <w:del w:id="26229" w:author="Tran Huan" w:date="2018-12-03T01:22:00Z">
                <w:r w:rsidR="0024035B" w:rsidRPr="00FD2760" w:rsidDel="00D10B12">
                  <w:delText>_</w:delText>
                </w:r>
                <w:r w:rsidR="0024035B" w:rsidDel="00D10B12">
                  <w:rPr>
                    <w:lang w:val="en-US"/>
                  </w:rPr>
                  <w:delText>type_name</w:delText>
                </w:r>
                <w:bookmarkStart w:id="26230" w:name="_Toc531571196"/>
                <w:bookmarkStart w:id="26231" w:name="_Toc531575044"/>
                <w:bookmarkStart w:id="26232" w:name="_Toc531578785"/>
                <w:bookmarkStart w:id="26233" w:name="_Toc531582523"/>
                <w:bookmarkEnd w:id="26230"/>
                <w:bookmarkEnd w:id="26231"/>
                <w:bookmarkEnd w:id="26232"/>
                <w:bookmarkEnd w:id="26233"/>
              </w:del>
            </w:ins>
          </w:p>
        </w:tc>
        <w:tc>
          <w:tcPr>
            <w:tcW w:w="1300" w:type="dxa"/>
            <w:noWrap/>
            <w:hideMark/>
          </w:tcPr>
          <w:p w14:paraId="69B5B9F3" w14:textId="41432AD0" w:rsidR="0024035B" w:rsidRPr="00FD2760" w:rsidDel="00D10B12" w:rsidRDefault="0024035B" w:rsidP="00D10B12">
            <w:pPr>
              <w:spacing w:line="288" w:lineRule="auto"/>
              <w:contextualSpacing/>
              <w:rPr>
                <w:ins w:id="26234" w:author="phuong vu" w:date="2018-11-23T14:41:00Z"/>
                <w:del w:id="26235" w:author="Tran Huan" w:date="2018-12-03T01:22:00Z"/>
                <w:lang w:val="en-US"/>
              </w:rPr>
              <w:pPrChange w:id="26236" w:author="Tran Huan" w:date="2018-12-03T01:23:00Z">
                <w:pPr>
                  <w:spacing w:line="276" w:lineRule="auto"/>
                </w:pPr>
              </w:pPrChange>
            </w:pPr>
            <w:ins w:id="26237" w:author="phuong vu" w:date="2018-11-23T14:41:00Z">
              <w:del w:id="26238" w:author="Tran Huan" w:date="2018-12-03T01:22:00Z">
                <w:r w:rsidRPr="00FD2760" w:rsidDel="00D10B12">
                  <w:delText>character varying</w:delText>
                </w:r>
                <w:bookmarkStart w:id="26239" w:name="_Toc531571197"/>
                <w:bookmarkStart w:id="26240" w:name="_Toc531575045"/>
                <w:bookmarkStart w:id="26241" w:name="_Toc531578786"/>
                <w:bookmarkStart w:id="26242" w:name="_Toc531582524"/>
                <w:bookmarkEnd w:id="26239"/>
                <w:bookmarkEnd w:id="26240"/>
                <w:bookmarkEnd w:id="26241"/>
                <w:bookmarkEnd w:id="26242"/>
              </w:del>
            </w:ins>
          </w:p>
        </w:tc>
        <w:tc>
          <w:tcPr>
            <w:tcW w:w="1098" w:type="dxa"/>
            <w:noWrap/>
            <w:vAlign w:val="center"/>
            <w:hideMark/>
          </w:tcPr>
          <w:p w14:paraId="7BAB82B4" w14:textId="48CE33EC" w:rsidR="0024035B" w:rsidRPr="00FD2760" w:rsidDel="00D10B12" w:rsidRDefault="0024035B" w:rsidP="00D10B12">
            <w:pPr>
              <w:spacing w:line="288" w:lineRule="auto"/>
              <w:contextualSpacing/>
              <w:jc w:val="center"/>
              <w:rPr>
                <w:ins w:id="26243" w:author="phuong vu" w:date="2018-11-23T14:41:00Z"/>
                <w:del w:id="26244" w:author="Tran Huan" w:date="2018-12-03T01:22:00Z"/>
              </w:rPr>
              <w:pPrChange w:id="26245" w:author="Tran Huan" w:date="2018-12-03T01:23:00Z">
                <w:pPr>
                  <w:spacing w:line="276" w:lineRule="auto"/>
                  <w:jc w:val="center"/>
                </w:pPr>
              </w:pPrChange>
            </w:pPr>
            <w:bookmarkStart w:id="26246" w:name="_Toc531571198"/>
            <w:bookmarkStart w:id="26247" w:name="_Toc531575046"/>
            <w:bookmarkStart w:id="26248" w:name="_Toc531578787"/>
            <w:bookmarkStart w:id="26249" w:name="_Toc531582525"/>
            <w:bookmarkEnd w:id="26246"/>
            <w:bookmarkEnd w:id="26247"/>
            <w:bookmarkEnd w:id="26248"/>
            <w:bookmarkEnd w:id="26249"/>
          </w:p>
        </w:tc>
        <w:tc>
          <w:tcPr>
            <w:tcW w:w="838" w:type="dxa"/>
            <w:noWrap/>
            <w:vAlign w:val="center"/>
            <w:hideMark/>
          </w:tcPr>
          <w:p w14:paraId="7DC23503" w14:textId="29AAADB7" w:rsidR="0024035B" w:rsidRPr="00FD2760" w:rsidDel="00D10B12" w:rsidRDefault="0024035B" w:rsidP="00D10B12">
            <w:pPr>
              <w:spacing w:line="288" w:lineRule="auto"/>
              <w:contextualSpacing/>
              <w:jc w:val="center"/>
              <w:rPr>
                <w:ins w:id="26250" w:author="phuong vu" w:date="2018-11-23T14:41:00Z"/>
                <w:del w:id="26251" w:author="Tran Huan" w:date="2018-12-03T01:22:00Z"/>
              </w:rPr>
              <w:pPrChange w:id="26252" w:author="Tran Huan" w:date="2018-12-03T01:23:00Z">
                <w:pPr>
                  <w:spacing w:line="276" w:lineRule="auto"/>
                  <w:jc w:val="center"/>
                </w:pPr>
              </w:pPrChange>
            </w:pPr>
            <w:bookmarkStart w:id="26253" w:name="_Toc531571199"/>
            <w:bookmarkStart w:id="26254" w:name="_Toc531575047"/>
            <w:bookmarkStart w:id="26255" w:name="_Toc531578788"/>
            <w:bookmarkStart w:id="26256" w:name="_Toc531582526"/>
            <w:bookmarkEnd w:id="26253"/>
            <w:bookmarkEnd w:id="26254"/>
            <w:bookmarkEnd w:id="26255"/>
            <w:bookmarkEnd w:id="26256"/>
          </w:p>
        </w:tc>
        <w:tc>
          <w:tcPr>
            <w:tcW w:w="823" w:type="dxa"/>
            <w:noWrap/>
            <w:vAlign w:val="center"/>
            <w:hideMark/>
          </w:tcPr>
          <w:p w14:paraId="1E78BD96" w14:textId="13D71C2D" w:rsidR="0024035B" w:rsidRPr="00FD2760" w:rsidDel="00D10B12" w:rsidRDefault="0024035B" w:rsidP="00D10B12">
            <w:pPr>
              <w:spacing w:line="288" w:lineRule="auto"/>
              <w:contextualSpacing/>
              <w:jc w:val="center"/>
              <w:rPr>
                <w:ins w:id="26257" w:author="phuong vu" w:date="2018-11-23T14:41:00Z"/>
                <w:del w:id="26258" w:author="Tran Huan" w:date="2018-12-03T01:22:00Z"/>
                <w:lang w:val="en-US"/>
              </w:rPr>
              <w:pPrChange w:id="26259" w:author="Tran Huan" w:date="2018-12-03T01:23:00Z">
                <w:pPr>
                  <w:spacing w:line="276" w:lineRule="auto"/>
                  <w:jc w:val="center"/>
                </w:pPr>
              </w:pPrChange>
            </w:pPr>
            <w:bookmarkStart w:id="26260" w:name="_Toc531571200"/>
            <w:bookmarkStart w:id="26261" w:name="_Toc531575048"/>
            <w:bookmarkStart w:id="26262" w:name="_Toc531578789"/>
            <w:bookmarkStart w:id="26263" w:name="_Toc531582527"/>
            <w:bookmarkEnd w:id="26260"/>
            <w:bookmarkEnd w:id="26261"/>
            <w:bookmarkEnd w:id="26262"/>
            <w:bookmarkEnd w:id="26263"/>
          </w:p>
        </w:tc>
        <w:tc>
          <w:tcPr>
            <w:tcW w:w="2228" w:type="dxa"/>
            <w:noWrap/>
            <w:hideMark/>
          </w:tcPr>
          <w:p w14:paraId="190DE2F6" w14:textId="717931D8" w:rsidR="0024035B" w:rsidRPr="00FD2760" w:rsidDel="00D10B12" w:rsidRDefault="0024035B" w:rsidP="00D10B12">
            <w:pPr>
              <w:spacing w:line="288" w:lineRule="auto"/>
              <w:contextualSpacing/>
              <w:rPr>
                <w:ins w:id="26264" w:author="phuong vu" w:date="2018-11-23T14:41:00Z"/>
                <w:del w:id="26265" w:author="Tran Huan" w:date="2018-12-03T01:22:00Z"/>
                <w:lang w:val="en-US"/>
              </w:rPr>
              <w:pPrChange w:id="26266" w:author="Tran Huan" w:date="2018-12-03T01:23:00Z">
                <w:pPr>
                  <w:spacing w:line="276" w:lineRule="auto"/>
                </w:pPr>
              </w:pPrChange>
            </w:pPr>
            <w:ins w:id="26267" w:author="phuong vu" w:date="2018-11-23T14:41:00Z">
              <w:del w:id="26268" w:author="Tran Huan" w:date="2018-12-03T01:22:00Z">
                <w:r w:rsidDel="00D10B12">
                  <w:rPr>
                    <w:lang w:val="en-US"/>
                  </w:rPr>
                  <w:delText xml:space="preserve">Tên </w:delText>
                </w:r>
              </w:del>
            </w:ins>
            <w:ins w:id="26269" w:author="phuong vu" w:date="2018-11-23T14:43:00Z">
              <w:del w:id="26270" w:author="Tran Huan" w:date="2018-12-03T01:22:00Z">
                <w:r w:rsidR="00D515F9" w:rsidDel="00D10B12">
                  <w:rPr>
                    <w:lang w:val="en-US"/>
                  </w:rPr>
                  <w:delText>loại nhân viên</w:delText>
                </w:r>
              </w:del>
            </w:ins>
            <w:bookmarkStart w:id="26271" w:name="_Toc531571201"/>
            <w:bookmarkStart w:id="26272" w:name="_Toc531575049"/>
            <w:bookmarkStart w:id="26273" w:name="_Toc531578790"/>
            <w:bookmarkStart w:id="26274" w:name="_Toc531582528"/>
            <w:bookmarkEnd w:id="26271"/>
            <w:bookmarkEnd w:id="26272"/>
            <w:bookmarkEnd w:id="26273"/>
            <w:bookmarkEnd w:id="26274"/>
          </w:p>
        </w:tc>
        <w:bookmarkStart w:id="26275" w:name="_Toc531571202"/>
        <w:bookmarkStart w:id="26276" w:name="_Toc531575050"/>
        <w:bookmarkStart w:id="26277" w:name="_Toc531578791"/>
        <w:bookmarkStart w:id="26278" w:name="_Toc531582529"/>
        <w:bookmarkEnd w:id="26275"/>
        <w:bookmarkEnd w:id="26276"/>
        <w:bookmarkEnd w:id="26277"/>
        <w:bookmarkEnd w:id="26278"/>
      </w:tr>
      <w:tr w:rsidR="0024035B" w:rsidRPr="001856AA" w:rsidDel="00D10B12" w14:paraId="322746DC" w14:textId="0AA635E6" w:rsidTr="00D515F9">
        <w:trPr>
          <w:trHeight w:val="300"/>
          <w:ins w:id="26279" w:author="phuong vu" w:date="2018-11-23T14:41:00Z"/>
          <w:del w:id="26280" w:author="Tran Huan" w:date="2018-12-03T01:22:00Z"/>
        </w:trPr>
        <w:tc>
          <w:tcPr>
            <w:tcW w:w="708" w:type="dxa"/>
            <w:noWrap/>
            <w:vAlign w:val="center"/>
          </w:tcPr>
          <w:p w14:paraId="60719C19" w14:textId="3D09D35B" w:rsidR="0024035B" w:rsidRPr="00FD2760" w:rsidDel="00D10B12" w:rsidRDefault="0024035B" w:rsidP="00D10B12">
            <w:pPr>
              <w:spacing w:line="288" w:lineRule="auto"/>
              <w:contextualSpacing/>
              <w:jc w:val="center"/>
              <w:rPr>
                <w:ins w:id="26281" w:author="phuong vu" w:date="2018-11-23T14:41:00Z"/>
                <w:del w:id="26282" w:author="Tran Huan" w:date="2018-12-03T01:22:00Z"/>
                <w:lang w:val="en-US"/>
              </w:rPr>
              <w:pPrChange w:id="26283" w:author="Tran Huan" w:date="2018-12-03T01:23:00Z">
                <w:pPr>
                  <w:spacing w:line="276" w:lineRule="auto"/>
                  <w:jc w:val="center"/>
                </w:pPr>
              </w:pPrChange>
            </w:pPr>
            <w:ins w:id="26284" w:author="phuong vu" w:date="2018-11-23T14:41:00Z">
              <w:del w:id="26285" w:author="Tran Huan" w:date="2018-12-03T01:22:00Z">
                <w:r w:rsidDel="00D10B12">
                  <w:rPr>
                    <w:lang w:val="en-US"/>
                  </w:rPr>
                  <w:delText>3</w:delText>
                </w:r>
                <w:bookmarkStart w:id="26286" w:name="_Toc531571203"/>
                <w:bookmarkStart w:id="26287" w:name="_Toc531575051"/>
                <w:bookmarkStart w:id="26288" w:name="_Toc531578792"/>
                <w:bookmarkStart w:id="26289" w:name="_Toc531582530"/>
                <w:bookmarkEnd w:id="26286"/>
                <w:bookmarkEnd w:id="26287"/>
                <w:bookmarkEnd w:id="26288"/>
                <w:bookmarkEnd w:id="26289"/>
              </w:del>
            </w:ins>
          </w:p>
        </w:tc>
        <w:tc>
          <w:tcPr>
            <w:tcW w:w="2295" w:type="dxa"/>
            <w:noWrap/>
          </w:tcPr>
          <w:p w14:paraId="017E4EE4" w14:textId="7E29AF69" w:rsidR="0024035B" w:rsidDel="00D10B12" w:rsidRDefault="00D515F9" w:rsidP="00D10B12">
            <w:pPr>
              <w:spacing w:line="288" w:lineRule="auto"/>
              <w:contextualSpacing/>
              <w:rPr>
                <w:ins w:id="26290" w:author="phuong vu" w:date="2018-11-23T14:41:00Z"/>
                <w:del w:id="26291" w:author="Tran Huan" w:date="2018-12-03T01:22:00Z"/>
                <w:lang w:val="en-US"/>
              </w:rPr>
              <w:pPrChange w:id="26292" w:author="Tran Huan" w:date="2018-12-03T01:23:00Z">
                <w:pPr>
                  <w:spacing w:line="276" w:lineRule="auto"/>
                </w:pPr>
              </w:pPrChange>
            </w:pPr>
            <w:ins w:id="26293" w:author="phuong vu" w:date="2018-11-23T14:43:00Z">
              <w:del w:id="26294" w:author="Tran Huan" w:date="2018-12-03T01:22:00Z">
                <w:r w:rsidDel="00D10B12">
                  <w:rPr>
                    <w:lang w:val="en-US"/>
                  </w:rPr>
                  <w:delText>Staff_type_code</w:delText>
                </w:r>
              </w:del>
            </w:ins>
            <w:bookmarkStart w:id="26295" w:name="_Toc531571204"/>
            <w:bookmarkStart w:id="26296" w:name="_Toc531575052"/>
            <w:bookmarkStart w:id="26297" w:name="_Toc531578793"/>
            <w:bookmarkStart w:id="26298" w:name="_Toc531582531"/>
            <w:bookmarkEnd w:id="26295"/>
            <w:bookmarkEnd w:id="26296"/>
            <w:bookmarkEnd w:id="26297"/>
            <w:bookmarkEnd w:id="26298"/>
          </w:p>
        </w:tc>
        <w:tc>
          <w:tcPr>
            <w:tcW w:w="1300" w:type="dxa"/>
            <w:noWrap/>
          </w:tcPr>
          <w:p w14:paraId="65A53234" w14:textId="203B5040" w:rsidR="0024035B" w:rsidRPr="00FD2760" w:rsidDel="00D10B12" w:rsidRDefault="0024035B" w:rsidP="00D10B12">
            <w:pPr>
              <w:spacing w:line="288" w:lineRule="auto"/>
              <w:contextualSpacing/>
              <w:rPr>
                <w:ins w:id="26299" w:author="phuong vu" w:date="2018-11-23T14:41:00Z"/>
                <w:del w:id="26300" w:author="Tran Huan" w:date="2018-12-03T01:22:00Z"/>
              </w:rPr>
              <w:pPrChange w:id="26301" w:author="Tran Huan" w:date="2018-12-03T01:23:00Z">
                <w:pPr>
                  <w:spacing w:line="276" w:lineRule="auto"/>
                </w:pPr>
              </w:pPrChange>
            </w:pPr>
            <w:ins w:id="26302" w:author="phuong vu" w:date="2018-11-23T14:41:00Z">
              <w:del w:id="26303" w:author="Tran Huan" w:date="2018-12-03T01:22:00Z">
                <w:r w:rsidRPr="00FD2760" w:rsidDel="00D10B12">
                  <w:delText>character varying</w:delText>
                </w:r>
                <w:bookmarkStart w:id="26304" w:name="_Toc531571205"/>
                <w:bookmarkStart w:id="26305" w:name="_Toc531575053"/>
                <w:bookmarkStart w:id="26306" w:name="_Toc531578794"/>
                <w:bookmarkStart w:id="26307" w:name="_Toc531582532"/>
                <w:bookmarkEnd w:id="26304"/>
                <w:bookmarkEnd w:id="26305"/>
                <w:bookmarkEnd w:id="26306"/>
                <w:bookmarkEnd w:id="26307"/>
              </w:del>
            </w:ins>
          </w:p>
        </w:tc>
        <w:tc>
          <w:tcPr>
            <w:tcW w:w="1098" w:type="dxa"/>
            <w:noWrap/>
            <w:vAlign w:val="center"/>
          </w:tcPr>
          <w:p w14:paraId="0D83E9A2" w14:textId="1E825987" w:rsidR="0024035B" w:rsidRPr="00FD2760" w:rsidDel="00D10B12" w:rsidRDefault="0024035B" w:rsidP="00D10B12">
            <w:pPr>
              <w:spacing w:line="288" w:lineRule="auto"/>
              <w:contextualSpacing/>
              <w:jc w:val="center"/>
              <w:rPr>
                <w:ins w:id="26308" w:author="phuong vu" w:date="2018-11-23T14:41:00Z"/>
                <w:del w:id="26309" w:author="Tran Huan" w:date="2018-12-03T01:22:00Z"/>
              </w:rPr>
              <w:pPrChange w:id="26310" w:author="Tran Huan" w:date="2018-12-03T01:23:00Z">
                <w:pPr>
                  <w:spacing w:line="276" w:lineRule="auto"/>
                  <w:jc w:val="center"/>
                </w:pPr>
              </w:pPrChange>
            </w:pPr>
            <w:bookmarkStart w:id="26311" w:name="_Toc531571206"/>
            <w:bookmarkStart w:id="26312" w:name="_Toc531575054"/>
            <w:bookmarkStart w:id="26313" w:name="_Toc531578795"/>
            <w:bookmarkStart w:id="26314" w:name="_Toc531582533"/>
            <w:bookmarkEnd w:id="26311"/>
            <w:bookmarkEnd w:id="26312"/>
            <w:bookmarkEnd w:id="26313"/>
            <w:bookmarkEnd w:id="26314"/>
          </w:p>
        </w:tc>
        <w:tc>
          <w:tcPr>
            <w:tcW w:w="838" w:type="dxa"/>
            <w:noWrap/>
            <w:vAlign w:val="center"/>
          </w:tcPr>
          <w:p w14:paraId="18A6AAA5" w14:textId="09B16551" w:rsidR="0024035B" w:rsidRPr="00FD2760" w:rsidDel="00D10B12" w:rsidRDefault="0024035B" w:rsidP="00D10B12">
            <w:pPr>
              <w:spacing w:line="288" w:lineRule="auto"/>
              <w:contextualSpacing/>
              <w:jc w:val="center"/>
              <w:rPr>
                <w:ins w:id="26315" w:author="phuong vu" w:date="2018-11-23T14:41:00Z"/>
                <w:del w:id="26316" w:author="Tran Huan" w:date="2018-12-03T01:22:00Z"/>
              </w:rPr>
              <w:pPrChange w:id="26317" w:author="Tran Huan" w:date="2018-12-03T01:23:00Z">
                <w:pPr>
                  <w:spacing w:line="276" w:lineRule="auto"/>
                  <w:jc w:val="center"/>
                </w:pPr>
              </w:pPrChange>
            </w:pPr>
            <w:bookmarkStart w:id="26318" w:name="_Toc531571207"/>
            <w:bookmarkStart w:id="26319" w:name="_Toc531575055"/>
            <w:bookmarkStart w:id="26320" w:name="_Toc531578796"/>
            <w:bookmarkStart w:id="26321" w:name="_Toc531582534"/>
            <w:bookmarkEnd w:id="26318"/>
            <w:bookmarkEnd w:id="26319"/>
            <w:bookmarkEnd w:id="26320"/>
            <w:bookmarkEnd w:id="26321"/>
          </w:p>
        </w:tc>
        <w:tc>
          <w:tcPr>
            <w:tcW w:w="823" w:type="dxa"/>
            <w:noWrap/>
            <w:vAlign w:val="center"/>
          </w:tcPr>
          <w:p w14:paraId="4CED37A9" w14:textId="75887CA9" w:rsidR="0024035B" w:rsidRPr="00FD2760" w:rsidDel="00D10B12" w:rsidRDefault="0024035B" w:rsidP="00D10B12">
            <w:pPr>
              <w:spacing w:line="288" w:lineRule="auto"/>
              <w:contextualSpacing/>
              <w:jc w:val="center"/>
              <w:rPr>
                <w:ins w:id="26322" w:author="phuong vu" w:date="2018-11-23T14:41:00Z"/>
                <w:del w:id="26323" w:author="Tran Huan" w:date="2018-12-03T01:22:00Z"/>
                <w:lang w:val="en-US"/>
              </w:rPr>
              <w:pPrChange w:id="26324" w:author="Tran Huan" w:date="2018-12-03T01:23:00Z">
                <w:pPr>
                  <w:spacing w:line="276" w:lineRule="auto"/>
                  <w:jc w:val="center"/>
                </w:pPr>
              </w:pPrChange>
            </w:pPr>
            <w:bookmarkStart w:id="26325" w:name="_Toc531571208"/>
            <w:bookmarkStart w:id="26326" w:name="_Toc531575056"/>
            <w:bookmarkStart w:id="26327" w:name="_Toc531578797"/>
            <w:bookmarkStart w:id="26328" w:name="_Toc531582535"/>
            <w:bookmarkEnd w:id="26325"/>
            <w:bookmarkEnd w:id="26326"/>
            <w:bookmarkEnd w:id="26327"/>
            <w:bookmarkEnd w:id="26328"/>
          </w:p>
        </w:tc>
        <w:tc>
          <w:tcPr>
            <w:tcW w:w="2228" w:type="dxa"/>
            <w:noWrap/>
          </w:tcPr>
          <w:p w14:paraId="437D1F51" w14:textId="399B01F0" w:rsidR="0024035B" w:rsidDel="00D10B12" w:rsidRDefault="00D515F9" w:rsidP="00D10B12">
            <w:pPr>
              <w:spacing w:line="288" w:lineRule="auto"/>
              <w:contextualSpacing/>
              <w:rPr>
                <w:ins w:id="26329" w:author="phuong vu" w:date="2018-11-23T14:41:00Z"/>
                <w:del w:id="26330" w:author="Tran Huan" w:date="2018-12-03T01:22:00Z"/>
                <w:lang w:val="en-US"/>
              </w:rPr>
              <w:pPrChange w:id="26331" w:author="Tran Huan" w:date="2018-12-03T01:23:00Z">
                <w:pPr>
                  <w:spacing w:line="276" w:lineRule="auto"/>
                </w:pPr>
              </w:pPrChange>
            </w:pPr>
            <w:ins w:id="26332" w:author="phuong vu" w:date="2018-11-23T14:44:00Z">
              <w:del w:id="26333" w:author="Tran Huan" w:date="2018-12-03T01:22:00Z">
                <w:r w:rsidDel="00D10B12">
                  <w:rPr>
                    <w:lang w:val="en-US"/>
                  </w:rPr>
                  <w:delText>Mã loại nhân viên</w:delText>
                </w:r>
              </w:del>
            </w:ins>
            <w:bookmarkStart w:id="26334" w:name="_Toc531571209"/>
            <w:bookmarkStart w:id="26335" w:name="_Toc531575057"/>
            <w:bookmarkStart w:id="26336" w:name="_Toc531578798"/>
            <w:bookmarkStart w:id="26337" w:name="_Toc531582536"/>
            <w:bookmarkEnd w:id="26334"/>
            <w:bookmarkEnd w:id="26335"/>
            <w:bookmarkEnd w:id="26336"/>
            <w:bookmarkEnd w:id="26337"/>
          </w:p>
        </w:tc>
        <w:bookmarkStart w:id="26338" w:name="_Toc531571210"/>
        <w:bookmarkStart w:id="26339" w:name="_Toc531575058"/>
        <w:bookmarkStart w:id="26340" w:name="_Toc531578799"/>
        <w:bookmarkStart w:id="26341" w:name="_Toc531582537"/>
        <w:bookmarkEnd w:id="26338"/>
        <w:bookmarkEnd w:id="26339"/>
        <w:bookmarkEnd w:id="26340"/>
        <w:bookmarkEnd w:id="26341"/>
      </w:tr>
      <w:tr w:rsidR="0024035B" w:rsidRPr="001856AA" w:rsidDel="00D10B12" w14:paraId="2E02C951" w14:textId="5DC829AD" w:rsidTr="00D515F9">
        <w:trPr>
          <w:trHeight w:val="300"/>
          <w:ins w:id="26342" w:author="phuong vu" w:date="2018-11-23T14:41:00Z"/>
          <w:del w:id="26343" w:author="Tran Huan" w:date="2018-12-03T01:22:00Z"/>
        </w:trPr>
        <w:tc>
          <w:tcPr>
            <w:tcW w:w="708" w:type="dxa"/>
            <w:noWrap/>
            <w:vAlign w:val="center"/>
            <w:hideMark/>
          </w:tcPr>
          <w:p w14:paraId="5531C99B" w14:textId="176449E4" w:rsidR="0024035B" w:rsidRPr="00FD2760" w:rsidDel="00D10B12" w:rsidRDefault="0024035B" w:rsidP="00D10B12">
            <w:pPr>
              <w:spacing w:line="288" w:lineRule="auto"/>
              <w:contextualSpacing/>
              <w:jc w:val="center"/>
              <w:rPr>
                <w:ins w:id="26344" w:author="phuong vu" w:date="2018-11-23T14:41:00Z"/>
                <w:del w:id="26345" w:author="Tran Huan" w:date="2018-12-03T01:22:00Z"/>
                <w:lang w:val="en-US"/>
              </w:rPr>
              <w:pPrChange w:id="26346" w:author="Tran Huan" w:date="2018-12-03T01:23:00Z">
                <w:pPr>
                  <w:spacing w:line="276" w:lineRule="auto"/>
                  <w:jc w:val="center"/>
                </w:pPr>
              </w:pPrChange>
            </w:pPr>
            <w:ins w:id="26347" w:author="phuong vu" w:date="2018-11-23T14:41:00Z">
              <w:del w:id="26348" w:author="Tran Huan" w:date="2018-12-03T01:22:00Z">
                <w:r w:rsidDel="00D10B12">
                  <w:rPr>
                    <w:lang w:val="en-US"/>
                  </w:rPr>
                  <w:delText>4</w:delText>
                </w:r>
                <w:bookmarkStart w:id="26349" w:name="_Toc531571211"/>
                <w:bookmarkStart w:id="26350" w:name="_Toc531575059"/>
                <w:bookmarkStart w:id="26351" w:name="_Toc531578800"/>
                <w:bookmarkStart w:id="26352" w:name="_Toc531582538"/>
                <w:bookmarkEnd w:id="26349"/>
                <w:bookmarkEnd w:id="26350"/>
                <w:bookmarkEnd w:id="26351"/>
                <w:bookmarkEnd w:id="26352"/>
              </w:del>
            </w:ins>
          </w:p>
        </w:tc>
        <w:tc>
          <w:tcPr>
            <w:tcW w:w="2295" w:type="dxa"/>
            <w:noWrap/>
            <w:hideMark/>
          </w:tcPr>
          <w:p w14:paraId="72101B78" w14:textId="7D737F06" w:rsidR="0024035B" w:rsidRPr="00FD2760" w:rsidDel="00D10B12" w:rsidRDefault="0024035B" w:rsidP="00D10B12">
            <w:pPr>
              <w:spacing w:line="288" w:lineRule="auto"/>
              <w:contextualSpacing/>
              <w:rPr>
                <w:ins w:id="26353" w:author="phuong vu" w:date="2018-11-23T14:41:00Z"/>
                <w:del w:id="26354" w:author="Tran Huan" w:date="2018-12-03T01:22:00Z"/>
              </w:rPr>
              <w:pPrChange w:id="26355" w:author="Tran Huan" w:date="2018-12-03T01:23:00Z">
                <w:pPr>
                  <w:spacing w:line="276" w:lineRule="auto"/>
                </w:pPr>
              </w:pPrChange>
            </w:pPr>
            <w:ins w:id="26356" w:author="phuong vu" w:date="2018-11-23T14:41:00Z">
              <w:del w:id="26357" w:author="Tran Huan" w:date="2018-12-03T01:22:00Z">
                <w:r w:rsidRPr="00FD2760" w:rsidDel="00D10B12">
                  <w:delText>status</w:delText>
                </w:r>
                <w:bookmarkStart w:id="26358" w:name="_Toc531571212"/>
                <w:bookmarkStart w:id="26359" w:name="_Toc531575060"/>
                <w:bookmarkStart w:id="26360" w:name="_Toc531578801"/>
                <w:bookmarkStart w:id="26361" w:name="_Toc531582539"/>
                <w:bookmarkEnd w:id="26358"/>
                <w:bookmarkEnd w:id="26359"/>
                <w:bookmarkEnd w:id="26360"/>
                <w:bookmarkEnd w:id="26361"/>
              </w:del>
            </w:ins>
          </w:p>
        </w:tc>
        <w:tc>
          <w:tcPr>
            <w:tcW w:w="1300" w:type="dxa"/>
            <w:noWrap/>
            <w:hideMark/>
          </w:tcPr>
          <w:p w14:paraId="6EFAB477" w14:textId="52DD0928" w:rsidR="0024035B" w:rsidRPr="00FD2760" w:rsidDel="00D10B12" w:rsidRDefault="0024035B" w:rsidP="00D10B12">
            <w:pPr>
              <w:spacing w:line="288" w:lineRule="auto"/>
              <w:contextualSpacing/>
              <w:rPr>
                <w:ins w:id="26362" w:author="phuong vu" w:date="2018-11-23T14:41:00Z"/>
                <w:del w:id="26363" w:author="Tran Huan" w:date="2018-12-03T01:22:00Z"/>
              </w:rPr>
              <w:pPrChange w:id="26364" w:author="Tran Huan" w:date="2018-12-03T01:23:00Z">
                <w:pPr>
                  <w:spacing w:line="276" w:lineRule="auto"/>
                </w:pPr>
              </w:pPrChange>
            </w:pPr>
            <w:ins w:id="26365" w:author="phuong vu" w:date="2018-11-23T14:41:00Z">
              <w:del w:id="26366" w:author="Tran Huan" w:date="2018-12-03T01:22:00Z">
                <w:r w:rsidRPr="00FD2760" w:rsidDel="00D10B12">
                  <w:delText>character varying</w:delText>
                </w:r>
                <w:bookmarkStart w:id="26367" w:name="_Toc531571213"/>
                <w:bookmarkStart w:id="26368" w:name="_Toc531575061"/>
                <w:bookmarkStart w:id="26369" w:name="_Toc531578802"/>
                <w:bookmarkStart w:id="26370" w:name="_Toc531582540"/>
                <w:bookmarkEnd w:id="26367"/>
                <w:bookmarkEnd w:id="26368"/>
                <w:bookmarkEnd w:id="26369"/>
                <w:bookmarkEnd w:id="26370"/>
              </w:del>
            </w:ins>
          </w:p>
        </w:tc>
        <w:tc>
          <w:tcPr>
            <w:tcW w:w="1098" w:type="dxa"/>
            <w:noWrap/>
            <w:vAlign w:val="center"/>
            <w:hideMark/>
          </w:tcPr>
          <w:p w14:paraId="22EA2C66" w14:textId="04B526AA" w:rsidR="0024035B" w:rsidRPr="00FD2760" w:rsidDel="00D10B12" w:rsidRDefault="0024035B" w:rsidP="00D10B12">
            <w:pPr>
              <w:spacing w:line="288" w:lineRule="auto"/>
              <w:contextualSpacing/>
              <w:jc w:val="center"/>
              <w:rPr>
                <w:ins w:id="26371" w:author="phuong vu" w:date="2018-11-23T14:41:00Z"/>
                <w:del w:id="26372" w:author="Tran Huan" w:date="2018-12-03T01:22:00Z"/>
              </w:rPr>
              <w:pPrChange w:id="26373" w:author="Tran Huan" w:date="2018-12-03T01:23:00Z">
                <w:pPr>
                  <w:spacing w:line="276" w:lineRule="auto"/>
                  <w:jc w:val="center"/>
                </w:pPr>
              </w:pPrChange>
            </w:pPr>
            <w:ins w:id="26374" w:author="phuong vu" w:date="2018-11-23T14:41:00Z">
              <w:del w:id="26375" w:author="Tran Huan" w:date="2018-12-03T01:22:00Z">
                <w:r w:rsidRPr="00FD2760" w:rsidDel="00D10B12">
                  <w:delText>X</w:delText>
                </w:r>
                <w:bookmarkStart w:id="26376" w:name="_Toc531571214"/>
                <w:bookmarkStart w:id="26377" w:name="_Toc531575062"/>
                <w:bookmarkStart w:id="26378" w:name="_Toc531578803"/>
                <w:bookmarkStart w:id="26379" w:name="_Toc531582541"/>
                <w:bookmarkEnd w:id="26376"/>
                <w:bookmarkEnd w:id="26377"/>
                <w:bookmarkEnd w:id="26378"/>
                <w:bookmarkEnd w:id="26379"/>
              </w:del>
            </w:ins>
          </w:p>
        </w:tc>
        <w:tc>
          <w:tcPr>
            <w:tcW w:w="838" w:type="dxa"/>
            <w:noWrap/>
            <w:vAlign w:val="center"/>
            <w:hideMark/>
          </w:tcPr>
          <w:p w14:paraId="0CB5FF94" w14:textId="34990726" w:rsidR="0024035B" w:rsidRPr="00FD2760" w:rsidDel="00D10B12" w:rsidRDefault="0024035B" w:rsidP="00D10B12">
            <w:pPr>
              <w:spacing w:line="288" w:lineRule="auto"/>
              <w:contextualSpacing/>
              <w:jc w:val="center"/>
              <w:rPr>
                <w:ins w:id="26380" w:author="phuong vu" w:date="2018-11-23T14:41:00Z"/>
                <w:del w:id="26381" w:author="Tran Huan" w:date="2018-12-03T01:22:00Z"/>
              </w:rPr>
              <w:pPrChange w:id="26382" w:author="Tran Huan" w:date="2018-12-03T01:23:00Z">
                <w:pPr>
                  <w:spacing w:line="276" w:lineRule="auto"/>
                  <w:jc w:val="center"/>
                </w:pPr>
              </w:pPrChange>
            </w:pPr>
            <w:bookmarkStart w:id="26383" w:name="_Toc531571215"/>
            <w:bookmarkStart w:id="26384" w:name="_Toc531575063"/>
            <w:bookmarkStart w:id="26385" w:name="_Toc531578804"/>
            <w:bookmarkStart w:id="26386" w:name="_Toc531582542"/>
            <w:bookmarkEnd w:id="26383"/>
            <w:bookmarkEnd w:id="26384"/>
            <w:bookmarkEnd w:id="26385"/>
            <w:bookmarkEnd w:id="26386"/>
          </w:p>
        </w:tc>
        <w:tc>
          <w:tcPr>
            <w:tcW w:w="823" w:type="dxa"/>
            <w:noWrap/>
            <w:vAlign w:val="center"/>
            <w:hideMark/>
          </w:tcPr>
          <w:p w14:paraId="3D1A7EEC" w14:textId="6DB409E7" w:rsidR="0024035B" w:rsidRPr="00FD2760" w:rsidDel="00D10B12" w:rsidRDefault="0024035B" w:rsidP="00D10B12">
            <w:pPr>
              <w:spacing w:line="288" w:lineRule="auto"/>
              <w:contextualSpacing/>
              <w:jc w:val="center"/>
              <w:rPr>
                <w:ins w:id="26387" w:author="phuong vu" w:date="2018-11-23T14:41:00Z"/>
                <w:del w:id="26388" w:author="Tran Huan" w:date="2018-12-03T01:22:00Z"/>
              </w:rPr>
              <w:pPrChange w:id="26389" w:author="Tran Huan" w:date="2018-12-03T01:23:00Z">
                <w:pPr>
                  <w:spacing w:line="276" w:lineRule="auto"/>
                  <w:jc w:val="center"/>
                </w:pPr>
              </w:pPrChange>
            </w:pPr>
            <w:bookmarkStart w:id="26390" w:name="_Toc531571216"/>
            <w:bookmarkStart w:id="26391" w:name="_Toc531575064"/>
            <w:bookmarkStart w:id="26392" w:name="_Toc531578805"/>
            <w:bookmarkStart w:id="26393" w:name="_Toc531582543"/>
            <w:bookmarkEnd w:id="26390"/>
            <w:bookmarkEnd w:id="26391"/>
            <w:bookmarkEnd w:id="26392"/>
            <w:bookmarkEnd w:id="26393"/>
          </w:p>
        </w:tc>
        <w:tc>
          <w:tcPr>
            <w:tcW w:w="2228" w:type="dxa"/>
            <w:noWrap/>
            <w:hideMark/>
          </w:tcPr>
          <w:p w14:paraId="3C83F961" w14:textId="61B4525A" w:rsidR="0024035B" w:rsidRPr="00FD2760" w:rsidDel="00D10B12" w:rsidRDefault="0024035B" w:rsidP="00D10B12">
            <w:pPr>
              <w:keepNext/>
              <w:spacing w:line="288" w:lineRule="auto"/>
              <w:contextualSpacing/>
              <w:rPr>
                <w:ins w:id="26394" w:author="phuong vu" w:date="2018-11-23T14:41:00Z"/>
                <w:del w:id="26395" w:author="Tran Huan" w:date="2018-12-03T01:22:00Z"/>
              </w:rPr>
              <w:pPrChange w:id="26396" w:author="Tran Huan" w:date="2018-12-03T01:23:00Z">
                <w:pPr>
                  <w:keepNext/>
                  <w:spacing w:line="276" w:lineRule="auto"/>
                </w:pPr>
              </w:pPrChange>
            </w:pPr>
            <w:ins w:id="26397" w:author="phuong vu" w:date="2018-11-23T14:41:00Z">
              <w:del w:id="26398" w:author="Tran Huan" w:date="2018-12-03T01:22:00Z">
                <w:r w:rsidRPr="00FD2760" w:rsidDel="00D10B12">
                  <w:delText>Trạng thái</w:delText>
                </w:r>
                <w:bookmarkStart w:id="26399" w:name="_Toc531571217"/>
                <w:bookmarkStart w:id="26400" w:name="_Toc531575065"/>
                <w:bookmarkStart w:id="26401" w:name="_Toc531578806"/>
                <w:bookmarkStart w:id="26402" w:name="_Toc531582544"/>
                <w:bookmarkEnd w:id="26399"/>
                <w:bookmarkEnd w:id="26400"/>
                <w:bookmarkEnd w:id="26401"/>
                <w:bookmarkEnd w:id="26402"/>
              </w:del>
            </w:ins>
          </w:p>
        </w:tc>
        <w:bookmarkStart w:id="26403" w:name="_Toc531571218"/>
        <w:bookmarkStart w:id="26404" w:name="_Toc531575066"/>
        <w:bookmarkStart w:id="26405" w:name="_Toc531578807"/>
        <w:bookmarkStart w:id="26406" w:name="_Toc531582545"/>
        <w:bookmarkEnd w:id="26403"/>
        <w:bookmarkEnd w:id="26404"/>
        <w:bookmarkEnd w:id="26405"/>
        <w:bookmarkEnd w:id="26406"/>
      </w:tr>
    </w:tbl>
    <w:p w14:paraId="7B4ED8AA" w14:textId="690A430C" w:rsidR="0024035B" w:rsidRPr="000245EB" w:rsidDel="00D10B12" w:rsidRDefault="00D515F9" w:rsidP="00D10B12">
      <w:pPr>
        <w:pStyle w:val="Caption"/>
        <w:spacing w:after="0" w:line="288" w:lineRule="auto"/>
        <w:contextualSpacing/>
        <w:rPr>
          <w:ins w:id="26407" w:author="phuong vu" w:date="2018-11-23T14:42:00Z"/>
          <w:del w:id="26408" w:author="Tran Huan" w:date="2018-12-03T01:22:00Z"/>
          <w:b/>
          <w:rPrChange w:id="26409" w:author="Tran Huan" w:date="2018-11-25T16:08:00Z">
            <w:rPr>
              <w:ins w:id="26410" w:author="phuong vu" w:date="2018-11-23T14:42:00Z"/>
              <w:del w:id="26411" w:author="Tran Huan" w:date="2018-12-03T01:22:00Z"/>
              <w:b/>
              <w:i/>
              <w:iCs/>
              <w:szCs w:val="18"/>
              <w:lang w:val="en-US"/>
            </w:rPr>
          </w:rPrChange>
        </w:rPr>
        <w:pPrChange w:id="26412" w:author="Tran Huan" w:date="2018-12-03T01:23:00Z">
          <w:pPr/>
        </w:pPrChange>
      </w:pPr>
      <w:ins w:id="26413" w:author="phuong vu" w:date="2018-11-23T14:47:00Z">
        <w:del w:id="26414" w:author="Tran Huan" w:date="2018-11-25T23:43:00Z">
          <w:r w:rsidDel="00266AC8">
            <w:delText xml:space="preserve">Bảng </w:delText>
          </w:r>
        </w:del>
      </w:ins>
      <w:ins w:id="26415" w:author="phuong vu" w:date="2018-11-23T15:14:00Z">
        <w:del w:id="26416" w:author="Tran Huan" w:date="2018-11-25T23:43:00Z">
          <w:r w:rsidR="00E95F1B" w:rsidDel="00266AC8">
            <w:fldChar w:fldCharType="begin"/>
          </w:r>
          <w:r w:rsidR="00E95F1B" w:rsidDel="00266AC8">
            <w:delInstrText xml:space="preserve"> STYLEREF 1 \s </w:delInstrText>
          </w:r>
        </w:del>
      </w:ins>
      <w:del w:id="26417" w:author="Tran Huan" w:date="2018-11-25T23:43:00Z">
        <w:r w:rsidR="00E95F1B" w:rsidDel="00266AC8">
          <w:fldChar w:fldCharType="separate"/>
        </w:r>
        <w:r w:rsidR="00B607D9" w:rsidDel="00266AC8">
          <w:rPr>
            <w:noProof/>
          </w:rPr>
          <w:delText>3</w:delText>
        </w:r>
      </w:del>
      <w:ins w:id="26418" w:author="phuong vu" w:date="2018-11-23T15:14:00Z">
        <w:del w:id="26419" w:author="Tran Huan" w:date="2018-11-25T23:43: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26420" w:author="Tran Huan" w:date="2018-11-25T23:43:00Z">
        <w:r w:rsidR="00E95F1B" w:rsidDel="00266AC8">
          <w:fldChar w:fldCharType="end"/>
        </w:r>
      </w:del>
      <w:ins w:id="26421" w:author="phuong vu" w:date="2018-11-23T14:47:00Z">
        <w:del w:id="26422" w:author="Tran Huan" w:date="2018-11-25T23:43:00Z">
          <w:r w:rsidRPr="000245EB" w:rsidDel="00266AC8">
            <w:rPr>
              <w:i/>
              <w:rPrChange w:id="26423" w:author="Tran Huan" w:date="2018-11-25T16:08:00Z">
                <w:rPr>
                  <w:i/>
                  <w:iCs/>
                  <w:lang w:val="en-US"/>
                </w:rPr>
              </w:rPrChange>
            </w:rPr>
            <w:delText xml:space="preserve"> Bảng dữ li</w:delText>
          </w:r>
        </w:del>
      </w:ins>
      <w:ins w:id="26424" w:author="phuong vu" w:date="2018-11-23T14:48:00Z">
        <w:del w:id="26425" w:author="Tran Huan" w:date="2018-11-25T23:43:00Z">
          <w:r w:rsidRPr="000245EB" w:rsidDel="00266AC8">
            <w:rPr>
              <w:i/>
              <w:rPrChange w:id="26426" w:author="Tran Huan" w:date="2018-11-25T16:08:00Z">
                <w:rPr>
                  <w:i/>
                  <w:iCs/>
                  <w:lang w:val="en-US"/>
                </w:rPr>
              </w:rPrChange>
            </w:rPr>
            <w:delText>ệu loại nhân viên</w:delText>
          </w:r>
        </w:del>
      </w:ins>
      <w:bookmarkStart w:id="26427" w:name="_Toc531571219"/>
      <w:bookmarkStart w:id="26428" w:name="_Toc531575067"/>
      <w:bookmarkStart w:id="26429" w:name="_Toc531578808"/>
      <w:bookmarkStart w:id="26430" w:name="_Toc531582546"/>
      <w:bookmarkEnd w:id="26427"/>
      <w:bookmarkEnd w:id="26428"/>
      <w:bookmarkEnd w:id="26429"/>
      <w:bookmarkEnd w:id="26430"/>
    </w:p>
    <w:p w14:paraId="68CFBC78" w14:textId="3764991A" w:rsidR="00D515F9" w:rsidDel="00D10B12" w:rsidRDefault="00D515F9" w:rsidP="00D10B12">
      <w:pPr>
        <w:spacing w:after="0" w:line="288" w:lineRule="auto"/>
        <w:contextualSpacing/>
        <w:rPr>
          <w:ins w:id="26431" w:author="phuong vu" w:date="2018-11-23T14:45:00Z"/>
          <w:del w:id="26432" w:author="Tran Huan" w:date="2018-12-03T01:22:00Z"/>
          <w:b/>
          <w:lang w:val="en-US"/>
        </w:rPr>
        <w:pPrChange w:id="26433" w:author="Tran Huan" w:date="2018-12-03T01:23:00Z">
          <w:pPr/>
        </w:pPrChange>
      </w:pPr>
      <w:ins w:id="26434" w:author="phuong vu" w:date="2018-11-23T14:42:00Z">
        <w:del w:id="26435" w:author="Tran Huan" w:date="2018-12-03T01:22:00Z">
          <w:r w:rsidDel="00D10B12">
            <w:rPr>
              <w:b/>
              <w:lang w:val="en-US"/>
            </w:rPr>
            <w:delText>BẢNG TASK</w:delText>
          </w:r>
        </w:del>
      </w:ins>
      <w:bookmarkStart w:id="26436" w:name="_Toc531571220"/>
      <w:bookmarkStart w:id="26437" w:name="_Toc531575068"/>
      <w:bookmarkStart w:id="26438" w:name="_Toc531578809"/>
      <w:bookmarkStart w:id="26439" w:name="_Toc531582547"/>
      <w:bookmarkEnd w:id="26436"/>
      <w:bookmarkEnd w:id="26437"/>
      <w:bookmarkEnd w:id="26438"/>
      <w:bookmarkEnd w:id="26439"/>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D515F9" w:rsidRPr="001856AA" w:rsidDel="00D10B12" w14:paraId="5DAC7CD7" w14:textId="3213B6FD" w:rsidTr="009613AB">
        <w:trPr>
          <w:trHeight w:val="300"/>
          <w:ins w:id="26440" w:author="phuong vu" w:date="2018-11-23T14:45:00Z"/>
          <w:del w:id="26441" w:author="Tran Huan" w:date="2018-12-03T01:22:00Z"/>
        </w:trPr>
        <w:tc>
          <w:tcPr>
            <w:tcW w:w="708" w:type="dxa"/>
            <w:noWrap/>
            <w:vAlign w:val="center"/>
            <w:hideMark/>
          </w:tcPr>
          <w:p w14:paraId="530FC7DB" w14:textId="528A3374" w:rsidR="00D515F9" w:rsidRPr="001856AA" w:rsidDel="00D10B12" w:rsidRDefault="00D515F9" w:rsidP="00D10B12">
            <w:pPr>
              <w:spacing w:line="288" w:lineRule="auto"/>
              <w:contextualSpacing/>
              <w:jc w:val="center"/>
              <w:rPr>
                <w:ins w:id="26442" w:author="phuong vu" w:date="2018-11-23T14:45:00Z"/>
                <w:del w:id="26443" w:author="Tran Huan" w:date="2018-12-03T01:22:00Z"/>
                <w:b/>
                <w:bCs/>
              </w:rPr>
              <w:pPrChange w:id="26444" w:author="Tran Huan" w:date="2018-12-03T01:23:00Z">
                <w:pPr>
                  <w:spacing w:line="276" w:lineRule="auto"/>
                  <w:jc w:val="center"/>
                </w:pPr>
              </w:pPrChange>
            </w:pPr>
            <w:ins w:id="26445" w:author="phuong vu" w:date="2018-11-23T14:45:00Z">
              <w:del w:id="26446" w:author="Tran Huan" w:date="2018-12-03T01:22:00Z">
                <w:r w:rsidRPr="001856AA" w:rsidDel="00D10B12">
                  <w:rPr>
                    <w:b/>
                    <w:bCs/>
                    <w:lang w:val="da-DK"/>
                  </w:rPr>
                  <w:delText>STT</w:delText>
                </w:r>
                <w:bookmarkStart w:id="26447" w:name="_Toc531571221"/>
                <w:bookmarkStart w:id="26448" w:name="_Toc531575069"/>
                <w:bookmarkStart w:id="26449" w:name="_Toc531578810"/>
                <w:bookmarkStart w:id="26450" w:name="_Toc531582548"/>
                <w:bookmarkEnd w:id="26447"/>
                <w:bookmarkEnd w:id="26448"/>
                <w:bookmarkEnd w:id="26449"/>
                <w:bookmarkEnd w:id="26450"/>
              </w:del>
            </w:ins>
          </w:p>
        </w:tc>
        <w:tc>
          <w:tcPr>
            <w:tcW w:w="2295" w:type="dxa"/>
            <w:noWrap/>
            <w:vAlign w:val="center"/>
            <w:hideMark/>
          </w:tcPr>
          <w:p w14:paraId="1F72F8A6" w14:textId="6B481F55" w:rsidR="00D515F9" w:rsidRPr="001856AA" w:rsidDel="00D10B12" w:rsidRDefault="00D515F9" w:rsidP="00D10B12">
            <w:pPr>
              <w:spacing w:line="288" w:lineRule="auto"/>
              <w:contextualSpacing/>
              <w:jc w:val="center"/>
              <w:rPr>
                <w:ins w:id="26451" w:author="phuong vu" w:date="2018-11-23T14:45:00Z"/>
                <w:del w:id="26452" w:author="Tran Huan" w:date="2018-12-03T01:22:00Z"/>
                <w:b/>
                <w:bCs/>
              </w:rPr>
              <w:pPrChange w:id="26453" w:author="Tran Huan" w:date="2018-12-03T01:23:00Z">
                <w:pPr>
                  <w:spacing w:line="276" w:lineRule="auto"/>
                  <w:jc w:val="center"/>
                </w:pPr>
              </w:pPrChange>
            </w:pPr>
            <w:ins w:id="26454" w:author="phuong vu" w:date="2018-11-23T14:45:00Z">
              <w:del w:id="26455" w:author="Tran Huan" w:date="2018-12-03T01:22:00Z">
                <w:r w:rsidRPr="001856AA" w:rsidDel="00D10B12">
                  <w:rPr>
                    <w:b/>
                    <w:bCs/>
                    <w:lang w:val="da-DK"/>
                  </w:rPr>
                  <w:delText>Tên trường</w:delText>
                </w:r>
                <w:bookmarkStart w:id="26456" w:name="_Toc531571222"/>
                <w:bookmarkStart w:id="26457" w:name="_Toc531575070"/>
                <w:bookmarkStart w:id="26458" w:name="_Toc531578811"/>
                <w:bookmarkStart w:id="26459" w:name="_Toc531582549"/>
                <w:bookmarkEnd w:id="26456"/>
                <w:bookmarkEnd w:id="26457"/>
                <w:bookmarkEnd w:id="26458"/>
                <w:bookmarkEnd w:id="26459"/>
              </w:del>
            </w:ins>
          </w:p>
        </w:tc>
        <w:tc>
          <w:tcPr>
            <w:tcW w:w="1300" w:type="dxa"/>
            <w:noWrap/>
            <w:vAlign w:val="center"/>
            <w:hideMark/>
          </w:tcPr>
          <w:p w14:paraId="18B9B4D9" w14:textId="3C04AFD1" w:rsidR="00D515F9" w:rsidRPr="001856AA" w:rsidDel="00D10B12" w:rsidRDefault="00D515F9" w:rsidP="00D10B12">
            <w:pPr>
              <w:spacing w:line="288" w:lineRule="auto"/>
              <w:contextualSpacing/>
              <w:jc w:val="center"/>
              <w:rPr>
                <w:ins w:id="26460" w:author="phuong vu" w:date="2018-11-23T14:45:00Z"/>
                <w:del w:id="26461" w:author="Tran Huan" w:date="2018-12-03T01:22:00Z"/>
                <w:b/>
                <w:bCs/>
              </w:rPr>
              <w:pPrChange w:id="26462" w:author="Tran Huan" w:date="2018-12-03T01:23:00Z">
                <w:pPr>
                  <w:spacing w:line="276" w:lineRule="auto"/>
                  <w:jc w:val="center"/>
                </w:pPr>
              </w:pPrChange>
            </w:pPr>
            <w:ins w:id="26463" w:author="phuong vu" w:date="2018-11-23T14:45:00Z">
              <w:del w:id="26464" w:author="Tran Huan" w:date="2018-12-03T01:22:00Z">
                <w:r w:rsidRPr="001856AA" w:rsidDel="00D10B12">
                  <w:rPr>
                    <w:b/>
                    <w:bCs/>
                    <w:lang w:val="da-DK"/>
                  </w:rPr>
                  <w:delText>Kiểu</w:delText>
                </w:r>
                <w:bookmarkStart w:id="26465" w:name="_Toc531571223"/>
                <w:bookmarkStart w:id="26466" w:name="_Toc531575071"/>
                <w:bookmarkStart w:id="26467" w:name="_Toc531578812"/>
                <w:bookmarkStart w:id="26468" w:name="_Toc531582550"/>
                <w:bookmarkEnd w:id="26465"/>
                <w:bookmarkEnd w:id="26466"/>
                <w:bookmarkEnd w:id="26467"/>
                <w:bookmarkEnd w:id="26468"/>
              </w:del>
            </w:ins>
          </w:p>
        </w:tc>
        <w:tc>
          <w:tcPr>
            <w:tcW w:w="1098" w:type="dxa"/>
            <w:noWrap/>
            <w:vAlign w:val="center"/>
            <w:hideMark/>
          </w:tcPr>
          <w:p w14:paraId="275BB9AE" w14:textId="469A0015" w:rsidR="00D515F9" w:rsidRPr="001856AA" w:rsidDel="00D10B12" w:rsidRDefault="00D515F9" w:rsidP="00D10B12">
            <w:pPr>
              <w:spacing w:line="288" w:lineRule="auto"/>
              <w:contextualSpacing/>
              <w:jc w:val="center"/>
              <w:rPr>
                <w:ins w:id="26469" w:author="phuong vu" w:date="2018-11-23T14:45:00Z"/>
                <w:del w:id="26470" w:author="Tran Huan" w:date="2018-12-03T01:22:00Z"/>
                <w:b/>
                <w:bCs/>
              </w:rPr>
              <w:pPrChange w:id="26471" w:author="Tran Huan" w:date="2018-12-03T01:23:00Z">
                <w:pPr>
                  <w:spacing w:line="276" w:lineRule="auto"/>
                  <w:jc w:val="center"/>
                </w:pPr>
              </w:pPrChange>
            </w:pPr>
            <w:ins w:id="26472" w:author="phuong vu" w:date="2018-11-23T14:45:00Z">
              <w:del w:id="26473" w:author="Tran Huan" w:date="2018-12-03T01:22:00Z">
                <w:r w:rsidRPr="001856AA" w:rsidDel="00D10B12">
                  <w:rPr>
                    <w:b/>
                    <w:bCs/>
                    <w:lang w:val="da-DK"/>
                  </w:rPr>
                  <w:delText>Chấp nhận Null</w:delText>
                </w:r>
                <w:bookmarkStart w:id="26474" w:name="_Toc531571224"/>
                <w:bookmarkStart w:id="26475" w:name="_Toc531575072"/>
                <w:bookmarkStart w:id="26476" w:name="_Toc531578813"/>
                <w:bookmarkStart w:id="26477" w:name="_Toc531582551"/>
                <w:bookmarkEnd w:id="26474"/>
                <w:bookmarkEnd w:id="26475"/>
                <w:bookmarkEnd w:id="26476"/>
                <w:bookmarkEnd w:id="26477"/>
              </w:del>
            </w:ins>
          </w:p>
        </w:tc>
        <w:tc>
          <w:tcPr>
            <w:tcW w:w="838" w:type="dxa"/>
            <w:noWrap/>
            <w:vAlign w:val="center"/>
            <w:hideMark/>
          </w:tcPr>
          <w:p w14:paraId="04EF21AE" w14:textId="71A6C545" w:rsidR="00D515F9" w:rsidRPr="001856AA" w:rsidDel="00D10B12" w:rsidRDefault="00D515F9" w:rsidP="00D10B12">
            <w:pPr>
              <w:spacing w:line="288" w:lineRule="auto"/>
              <w:contextualSpacing/>
              <w:jc w:val="center"/>
              <w:rPr>
                <w:ins w:id="26478" w:author="phuong vu" w:date="2018-11-23T14:45:00Z"/>
                <w:del w:id="26479" w:author="Tran Huan" w:date="2018-12-03T01:22:00Z"/>
                <w:b/>
                <w:bCs/>
              </w:rPr>
              <w:pPrChange w:id="26480" w:author="Tran Huan" w:date="2018-12-03T01:23:00Z">
                <w:pPr>
                  <w:spacing w:line="276" w:lineRule="auto"/>
                  <w:jc w:val="center"/>
                </w:pPr>
              </w:pPrChange>
            </w:pPr>
            <w:ins w:id="26481" w:author="phuong vu" w:date="2018-11-23T14:45:00Z">
              <w:del w:id="26482" w:author="Tran Huan" w:date="2018-12-03T01:22:00Z">
                <w:r w:rsidRPr="001856AA" w:rsidDel="00D10B12">
                  <w:rPr>
                    <w:b/>
                    <w:bCs/>
                    <w:lang w:val="da-DK"/>
                  </w:rPr>
                  <w:delText>Khóa chính</w:delText>
                </w:r>
                <w:bookmarkStart w:id="26483" w:name="_Toc531571225"/>
                <w:bookmarkStart w:id="26484" w:name="_Toc531575073"/>
                <w:bookmarkStart w:id="26485" w:name="_Toc531578814"/>
                <w:bookmarkStart w:id="26486" w:name="_Toc531582552"/>
                <w:bookmarkEnd w:id="26483"/>
                <w:bookmarkEnd w:id="26484"/>
                <w:bookmarkEnd w:id="26485"/>
                <w:bookmarkEnd w:id="26486"/>
              </w:del>
            </w:ins>
          </w:p>
        </w:tc>
        <w:tc>
          <w:tcPr>
            <w:tcW w:w="823" w:type="dxa"/>
            <w:noWrap/>
            <w:vAlign w:val="center"/>
            <w:hideMark/>
          </w:tcPr>
          <w:p w14:paraId="64EBBF0A" w14:textId="31E2A1EE" w:rsidR="00D515F9" w:rsidRPr="001856AA" w:rsidDel="00D10B12" w:rsidRDefault="00D515F9" w:rsidP="00D10B12">
            <w:pPr>
              <w:spacing w:line="288" w:lineRule="auto"/>
              <w:contextualSpacing/>
              <w:jc w:val="center"/>
              <w:rPr>
                <w:ins w:id="26487" w:author="phuong vu" w:date="2018-11-23T14:45:00Z"/>
                <w:del w:id="26488" w:author="Tran Huan" w:date="2018-12-03T01:22:00Z"/>
                <w:b/>
                <w:bCs/>
              </w:rPr>
              <w:pPrChange w:id="26489" w:author="Tran Huan" w:date="2018-12-03T01:23:00Z">
                <w:pPr>
                  <w:spacing w:line="276" w:lineRule="auto"/>
                  <w:jc w:val="center"/>
                </w:pPr>
              </w:pPrChange>
            </w:pPr>
            <w:ins w:id="26490" w:author="phuong vu" w:date="2018-11-23T14:45:00Z">
              <w:del w:id="26491" w:author="Tran Huan" w:date="2018-12-03T01:22:00Z">
                <w:r w:rsidRPr="001856AA" w:rsidDel="00D10B12">
                  <w:rPr>
                    <w:b/>
                    <w:bCs/>
                    <w:lang w:val="da-DK"/>
                  </w:rPr>
                  <w:delText>Khóa ngoại</w:delText>
                </w:r>
                <w:bookmarkStart w:id="26492" w:name="_Toc531571226"/>
                <w:bookmarkStart w:id="26493" w:name="_Toc531575074"/>
                <w:bookmarkStart w:id="26494" w:name="_Toc531578815"/>
                <w:bookmarkStart w:id="26495" w:name="_Toc531582553"/>
                <w:bookmarkEnd w:id="26492"/>
                <w:bookmarkEnd w:id="26493"/>
                <w:bookmarkEnd w:id="26494"/>
                <w:bookmarkEnd w:id="26495"/>
              </w:del>
            </w:ins>
          </w:p>
        </w:tc>
        <w:tc>
          <w:tcPr>
            <w:tcW w:w="2228" w:type="dxa"/>
            <w:noWrap/>
            <w:vAlign w:val="center"/>
            <w:hideMark/>
          </w:tcPr>
          <w:p w14:paraId="430CD0A1" w14:textId="5C368185" w:rsidR="00D515F9" w:rsidRPr="001856AA" w:rsidDel="00D10B12" w:rsidRDefault="00D515F9" w:rsidP="00D10B12">
            <w:pPr>
              <w:spacing w:line="288" w:lineRule="auto"/>
              <w:ind w:right="226"/>
              <w:contextualSpacing/>
              <w:jc w:val="center"/>
              <w:rPr>
                <w:ins w:id="26496" w:author="phuong vu" w:date="2018-11-23T14:45:00Z"/>
                <w:del w:id="26497" w:author="Tran Huan" w:date="2018-12-03T01:22:00Z"/>
                <w:b/>
                <w:bCs/>
              </w:rPr>
              <w:pPrChange w:id="26498" w:author="Tran Huan" w:date="2018-12-03T01:23:00Z">
                <w:pPr>
                  <w:spacing w:line="276" w:lineRule="auto"/>
                  <w:ind w:right="226"/>
                  <w:jc w:val="center"/>
                </w:pPr>
              </w:pPrChange>
            </w:pPr>
            <w:ins w:id="26499" w:author="phuong vu" w:date="2018-11-23T14:45:00Z">
              <w:del w:id="26500" w:author="Tran Huan" w:date="2018-12-03T01:22:00Z">
                <w:r w:rsidRPr="001856AA" w:rsidDel="00D10B12">
                  <w:rPr>
                    <w:b/>
                    <w:bCs/>
                    <w:lang w:val="da-DK"/>
                  </w:rPr>
                  <w:delText>Mô tả</w:delText>
                </w:r>
                <w:bookmarkStart w:id="26501" w:name="_Toc531571227"/>
                <w:bookmarkStart w:id="26502" w:name="_Toc531575075"/>
                <w:bookmarkStart w:id="26503" w:name="_Toc531578816"/>
                <w:bookmarkStart w:id="26504" w:name="_Toc531582554"/>
                <w:bookmarkEnd w:id="26501"/>
                <w:bookmarkEnd w:id="26502"/>
                <w:bookmarkEnd w:id="26503"/>
                <w:bookmarkEnd w:id="26504"/>
              </w:del>
            </w:ins>
          </w:p>
        </w:tc>
        <w:bookmarkStart w:id="26505" w:name="_Toc531571228"/>
        <w:bookmarkStart w:id="26506" w:name="_Toc531575076"/>
        <w:bookmarkStart w:id="26507" w:name="_Toc531578817"/>
        <w:bookmarkStart w:id="26508" w:name="_Toc531582555"/>
        <w:bookmarkEnd w:id="26505"/>
        <w:bookmarkEnd w:id="26506"/>
        <w:bookmarkEnd w:id="26507"/>
        <w:bookmarkEnd w:id="26508"/>
      </w:tr>
      <w:tr w:rsidR="00D515F9" w:rsidRPr="001856AA" w:rsidDel="00D10B12" w14:paraId="0E270FA6" w14:textId="00D5D25C" w:rsidTr="009613AB">
        <w:trPr>
          <w:trHeight w:val="300"/>
          <w:ins w:id="26509" w:author="phuong vu" w:date="2018-11-23T14:45:00Z"/>
          <w:del w:id="26510" w:author="Tran Huan" w:date="2018-12-03T01:22:00Z"/>
        </w:trPr>
        <w:tc>
          <w:tcPr>
            <w:tcW w:w="708" w:type="dxa"/>
            <w:noWrap/>
            <w:vAlign w:val="center"/>
            <w:hideMark/>
          </w:tcPr>
          <w:p w14:paraId="3D3E2177" w14:textId="395FE26D" w:rsidR="00D515F9" w:rsidRPr="00FD2760" w:rsidDel="00D10B12" w:rsidRDefault="00D515F9" w:rsidP="00D10B12">
            <w:pPr>
              <w:spacing w:line="288" w:lineRule="auto"/>
              <w:contextualSpacing/>
              <w:jc w:val="center"/>
              <w:rPr>
                <w:ins w:id="26511" w:author="phuong vu" w:date="2018-11-23T14:45:00Z"/>
                <w:del w:id="26512" w:author="Tran Huan" w:date="2018-12-03T01:22:00Z"/>
              </w:rPr>
              <w:pPrChange w:id="26513" w:author="Tran Huan" w:date="2018-12-03T01:23:00Z">
                <w:pPr>
                  <w:spacing w:line="276" w:lineRule="auto"/>
                  <w:jc w:val="center"/>
                </w:pPr>
              </w:pPrChange>
            </w:pPr>
            <w:ins w:id="26514" w:author="phuong vu" w:date="2018-11-23T14:45:00Z">
              <w:del w:id="26515" w:author="Tran Huan" w:date="2018-12-03T01:22:00Z">
                <w:r w:rsidRPr="00FD2760" w:rsidDel="00D10B12">
                  <w:delText>1</w:delText>
                </w:r>
                <w:bookmarkStart w:id="26516" w:name="_Toc531571229"/>
                <w:bookmarkStart w:id="26517" w:name="_Toc531575077"/>
                <w:bookmarkStart w:id="26518" w:name="_Toc531578818"/>
                <w:bookmarkStart w:id="26519" w:name="_Toc531582556"/>
                <w:bookmarkEnd w:id="26516"/>
                <w:bookmarkEnd w:id="26517"/>
                <w:bookmarkEnd w:id="26518"/>
                <w:bookmarkEnd w:id="26519"/>
              </w:del>
            </w:ins>
          </w:p>
        </w:tc>
        <w:tc>
          <w:tcPr>
            <w:tcW w:w="2295" w:type="dxa"/>
            <w:noWrap/>
            <w:hideMark/>
          </w:tcPr>
          <w:p w14:paraId="1396B883" w14:textId="2E7E3342" w:rsidR="00D515F9" w:rsidRPr="00FD2760" w:rsidDel="00D10B12" w:rsidRDefault="00D515F9" w:rsidP="00D10B12">
            <w:pPr>
              <w:spacing w:line="288" w:lineRule="auto"/>
              <w:contextualSpacing/>
              <w:rPr>
                <w:ins w:id="26520" w:author="phuong vu" w:date="2018-11-23T14:45:00Z"/>
                <w:del w:id="26521" w:author="Tran Huan" w:date="2018-12-03T01:22:00Z"/>
              </w:rPr>
              <w:pPrChange w:id="26522" w:author="Tran Huan" w:date="2018-12-03T01:23:00Z">
                <w:pPr>
                  <w:spacing w:line="276" w:lineRule="auto"/>
                </w:pPr>
              </w:pPrChange>
            </w:pPr>
            <w:ins w:id="26523" w:author="phuong vu" w:date="2018-11-23T14:45:00Z">
              <w:del w:id="26524" w:author="Tran Huan" w:date="2018-12-03T01:22:00Z">
                <w:r w:rsidRPr="00FD2760" w:rsidDel="00D10B12">
                  <w:delText>id</w:delText>
                </w:r>
                <w:bookmarkStart w:id="26525" w:name="_Toc531571230"/>
                <w:bookmarkStart w:id="26526" w:name="_Toc531575078"/>
                <w:bookmarkStart w:id="26527" w:name="_Toc531578819"/>
                <w:bookmarkStart w:id="26528" w:name="_Toc531582557"/>
                <w:bookmarkEnd w:id="26525"/>
                <w:bookmarkEnd w:id="26526"/>
                <w:bookmarkEnd w:id="26527"/>
                <w:bookmarkEnd w:id="26528"/>
              </w:del>
            </w:ins>
          </w:p>
        </w:tc>
        <w:tc>
          <w:tcPr>
            <w:tcW w:w="1300" w:type="dxa"/>
            <w:noWrap/>
            <w:hideMark/>
          </w:tcPr>
          <w:p w14:paraId="18312ABF" w14:textId="3A8145A4" w:rsidR="00D515F9" w:rsidRPr="00FD2760" w:rsidDel="00D10B12" w:rsidRDefault="00D515F9" w:rsidP="00D10B12">
            <w:pPr>
              <w:spacing w:line="288" w:lineRule="auto"/>
              <w:contextualSpacing/>
              <w:rPr>
                <w:ins w:id="26529" w:author="phuong vu" w:date="2018-11-23T14:45:00Z"/>
                <w:del w:id="26530" w:author="Tran Huan" w:date="2018-12-03T01:22:00Z"/>
              </w:rPr>
              <w:pPrChange w:id="26531" w:author="Tran Huan" w:date="2018-12-03T01:23:00Z">
                <w:pPr>
                  <w:spacing w:line="276" w:lineRule="auto"/>
                </w:pPr>
              </w:pPrChange>
            </w:pPr>
            <w:ins w:id="26532" w:author="phuong vu" w:date="2018-11-23T14:45:00Z">
              <w:del w:id="26533" w:author="Tran Huan" w:date="2018-12-03T01:22:00Z">
                <w:r w:rsidRPr="00FD2760" w:rsidDel="00D10B12">
                  <w:delText>numeric</w:delText>
                </w:r>
                <w:bookmarkStart w:id="26534" w:name="_Toc531571231"/>
                <w:bookmarkStart w:id="26535" w:name="_Toc531575079"/>
                <w:bookmarkStart w:id="26536" w:name="_Toc531578820"/>
                <w:bookmarkStart w:id="26537" w:name="_Toc531582558"/>
                <w:bookmarkEnd w:id="26534"/>
                <w:bookmarkEnd w:id="26535"/>
                <w:bookmarkEnd w:id="26536"/>
                <w:bookmarkEnd w:id="26537"/>
              </w:del>
            </w:ins>
          </w:p>
        </w:tc>
        <w:tc>
          <w:tcPr>
            <w:tcW w:w="1098" w:type="dxa"/>
            <w:noWrap/>
            <w:vAlign w:val="center"/>
            <w:hideMark/>
          </w:tcPr>
          <w:p w14:paraId="31419ADC" w14:textId="0C59762E" w:rsidR="00D515F9" w:rsidRPr="00FD2760" w:rsidDel="00D10B12" w:rsidRDefault="00D515F9" w:rsidP="00D10B12">
            <w:pPr>
              <w:spacing w:line="288" w:lineRule="auto"/>
              <w:contextualSpacing/>
              <w:jc w:val="center"/>
              <w:rPr>
                <w:ins w:id="26538" w:author="phuong vu" w:date="2018-11-23T14:45:00Z"/>
                <w:del w:id="26539" w:author="Tran Huan" w:date="2018-12-03T01:22:00Z"/>
              </w:rPr>
              <w:pPrChange w:id="26540" w:author="Tran Huan" w:date="2018-12-03T01:23:00Z">
                <w:pPr>
                  <w:spacing w:line="276" w:lineRule="auto"/>
                  <w:jc w:val="center"/>
                </w:pPr>
              </w:pPrChange>
            </w:pPr>
            <w:bookmarkStart w:id="26541" w:name="_Toc531571232"/>
            <w:bookmarkStart w:id="26542" w:name="_Toc531575080"/>
            <w:bookmarkStart w:id="26543" w:name="_Toc531578821"/>
            <w:bookmarkStart w:id="26544" w:name="_Toc531582559"/>
            <w:bookmarkEnd w:id="26541"/>
            <w:bookmarkEnd w:id="26542"/>
            <w:bookmarkEnd w:id="26543"/>
            <w:bookmarkEnd w:id="26544"/>
          </w:p>
        </w:tc>
        <w:tc>
          <w:tcPr>
            <w:tcW w:w="838" w:type="dxa"/>
            <w:noWrap/>
            <w:vAlign w:val="center"/>
            <w:hideMark/>
          </w:tcPr>
          <w:p w14:paraId="3CDEA99D" w14:textId="5F176EC4" w:rsidR="00D515F9" w:rsidRPr="00FD2760" w:rsidDel="00D10B12" w:rsidRDefault="00D515F9" w:rsidP="00D10B12">
            <w:pPr>
              <w:spacing w:line="288" w:lineRule="auto"/>
              <w:contextualSpacing/>
              <w:jc w:val="center"/>
              <w:rPr>
                <w:ins w:id="26545" w:author="phuong vu" w:date="2018-11-23T14:45:00Z"/>
                <w:del w:id="26546" w:author="Tran Huan" w:date="2018-12-03T01:22:00Z"/>
              </w:rPr>
              <w:pPrChange w:id="26547" w:author="Tran Huan" w:date="2018-12-03T01:23:00Z">
                <w:pPr>
                  <w:spacing w:line="276" w:lineRule="auto"/>
                  <w:jc w:val="center"/>
                </w:pPr>
              </w:pPrChange>
            </w:pPr>
            <w:ins w:id="26548" w:author="phuong vu" w:date="2018-11-23T14:45:00Z">
              <w:del w:id="26549" w:author="Tran Huan" w:date="2018-12-03T01:22:00Z">
                <w:r w:rsidRPr="00FD2760" w:rsidDel="00D10B12">
                  <w:delText>X</w:delText>
                </w:r>
                <w:bookmarkStart w:id="26550" w:name="_Toc531571233"/>
                <w:bookmarkStart w:id="26551" w:name="_Toc531575081"/>
                <w:bookmarkStart w:id="26552" w:name="_Toc531578822"/>
                <w:bookmarkStart w:id="26553" w:name="_Toc531582560"/>
                <w:bookmarkEnd w:id="26550"/>
                <w:bookmarkEnd w:id="26551"/>
                <w:bookmarkEnd w:id="26552"/>
                <w:bookmarkEnd w:id="26553"/>
              </w:del>
            </w:ins>
          </w:p>
        </w:tc>
        <w:tc>
          <w:tcPr>
            <w:tcW w:w="823" w:type="dxa"/>
            <w:noWrap/>
            <w:vAlign w:val="center"/>
            <w:hideMark/>
          </w:tcPr>
          <w:p w14:paraId="451DAEA5" w14:textId="21014DEA" w:rsidR="00D515F9" w:rsidRPr="00FD2760" w:rsidDel="00D10B12" w:rsidRDefault="00D515F9" w:rsidP="00D10B12">
            <w:pPr>
              <w:spacing w:line="288" w:lineRule="auto"/>
              <w:contextualSpacing/>
              <w:jc w:val="center"/>
              <w:rPr>
                <w:ins w:id="26554" w:author="phuong vu" w:date="2018-11-23T14:45:00Z"/>
                <w:del w:id="26555" w:author="Tran Huan" w:date="2018-12-03T01:22:00Z"/>
              </w:rPr>
              <w:pPrChange w:id="26556" w:author="Tran Huan" w:date="2018-12-03T01:23:00Z">
                <w:pPr>
                  <w:spacing w:line="276" w:lineRule="auto"/>
                  <w:jc w:val="center"/>
                </w:pPr>
              </w:pPrChange>
            </w:pPr>
            <w:bookmarkStart w:id="26557" w:name="_Toc531571234"/>
            <w:bookmarkStart w:id="26558" w:name="_Toc531575082"/>
            <w:bookmarkStart w:id="26559" w:name="_Toc531578823"/>
            <w:bookmarkStart w:id="26560" w:name="_Toc531582561"/>
            <w:bookmarkEnd w:id="26557"/>
            <w:bookmarkEnd w:id="26558"/>
            <w:bookmarkEnd w:id="26559"/>
            <w:bookmarkEnd w:id="26560"/>
          </w:p>
        </w:tc>
        <w:tc>
          <w:tcPr>
            <w:tcW w:w="2228" w:type="dxa"/>
            <w:noWrap/>
            <w:hideMark/>
          </w:tcPr>
          <w:p w14:paraId="1EC1DC24" w14:textId="69050676" w:rsidR="00D515F9" w:rsidRPr="00FD2760" w:rsidDel="00D10B12" w:rsidRDefault="00D515F9" w:rsidP="00D10B12">
            <w:pPr>
              <w:spacing w:line="288" w:lineRule="auto"/>
              <w:contextualSpacing/>
              <w:rPr>
                <w:ins w:id="26561" w:author="phuong vu" w:date="2018-11-23T14:45:00Z"/>
                <w:del w:id="26562" w:author="Tran Huan" w:date="2018-12-03T01:22:00Z"/>
                <w:lang w:val="en-US"/>
              </w:rPr>
              <w:pPrChange w:id="26563" w:author="Tran Huan" w:date="2018-12-03T01:23:00Z">
                <w:pPr>
                  <w:spacing w:line="276" w:lineRule="auto"/>
                </w:pPr>
              </w:pPrChange>
            </w:pPr>
            <w:ins w:id="26564" w:author="phuong vu" w:date="2018-11-23T14:45:00Z">
              <w:del w:id="26565" w:author="Tran Huan" w:date="2018-12-03T01:22:00Z">
                <w:r w:rsidRPr="00FD2760" w:rsidDel="00D10B12">
                  <w:delText>ID</w:delText>
                </w:r>
                <w:bookmarkStart w:id="26566" w:name="_Toc531571235"/>
                <w:bookmarkStart w:id="26567" w:name="_Toc531575083"/>
                <w:bookmarkStart w:id="26568" w:name="_Toc531578824"/>
                <w:bookmarkStart w:id="26569" w:name="_Toc531582562"/>
                <w:bookmarkEnd w:id="26566"/>
                <w:bookmarkEnd w:id="26567"/>
                <w:bookmarkEnd w:id="26568"/>
                <w:bookmarkEnd w:id="26569"/>
              </w:del>
            </w:ins>
          </w:p>
        </w:tc>
        <w:bookmarkStart w:id="26570" w:name="_Toc531571236"/>
        <w:bookmarkStart w:id="26571" w:name="_Toc531575084"/>
        <w:bookmarkStart w:id="26572" w:name="_Toc531578825"/>
        <w:bookmarkStart w:id="26573" w:name="_Toc531582563"/>
        <w:bookmarkEnd w:id="26570"/>
        <w:bookmarkEnd w:id="26571"/>
        <w:bookmarkEnd w:id="26572"/>
        <w:bookmarkEnd w:id="26573"/>
      </w:tr>
      <w:tr w:rsidR="00D515F9" w:rsidRPr="001856AA" w:rsidDel="00D10B12" w14:paraId="1D7F4BCF" w14:textId="44D7047F" w:rsidTr="009613AB">
        <w:trPr>
          <w:trHeight w:val="300"/>
          <w:ins w:id="26574" w:author="phuong vu" w:date="2018-11-23T14:45:00Z"/>
          <w:del w:id="26575" w:author="Tran Huan" w:date="2018-12-03T01:22:00Z"/>
        </w:trPr>
        <w:tc>
          <w:tcPr>
            <w:tcW w:w="708" w:type="dxa"/>
            <w:noWrap/>
            <w:vAlign w:val="center"/>
            <w:hideMark/>
          </w:tcPr>
          <w:p w14:paraId="0B8FFA1F" w14:textId="25F3BFB5" w:rsidR="00D515F9" w:rsidRPr="00FD2760" w:rsidDel="00D10B12" w:rsidRDefault="00D515F9" w:rsidP="00D10B12">
            <w:pPr>
              <w:spacing w:line="288" w:lineRule="auto"/>
              <w:contextualSpacing/>
              <w:jc w:val="center"/>
              <w:rPr>
                <w:ins w:id="26576" w:author="phuong vu" w:date="2018-11-23T14:45:00Z"/>
                <w:del w:id="26577" w:author="Tran Huan" w:date="2018-12-03T01:22:00Z"/>
              </w:rPr>
              <w:pPrChange w:id="26578" w:author="Tran Huan" w:date="2018-12-03T01:23:00Z">
                <w:pPr>
                  <w:spacing w:line="276" w:lineRule="auto"/>
                  <w:jc w:val="center"/>
                </w:pPr>
              </w:pPrChange>
            </w:pPr>
            <w:ins w:id="26579" w:author="phuong vu" w:date="2018-11-23T14:45:00Z">
              <w:del w:id="26580" w:author="Tran Huan" w:date="2018-12-03T01:22:00Z">
                <w:r w:rsidRPr="00FD2760" w:rsidDel="00D10B12">
                  <w:delText>2</w:delText>
                </w:r>
                <w:bookmarkStart w:id="26581" w:name="_Toc531571237"/>
                <w:bookmarkStart w:id="26582" w:name="_Toc531575085"/>
                <w:bookmarkStart w:id="26583" w:name="_Toc531578826"/>
                <w:bookmarkStart w:id="26584" w:name="_Toc531582564"/>
                <w:bookmarkEnd w:id="26581"/>
                <w:bookmarkEnd w:id="26582"/>
                <w:bookmarkEnd w:id="26583"/>
                <w:bookmarkEnd w:id="26584"/>
              </w:del>
            </w:ins>
          </w:p>
        </w:tc>
        <w:tc>
          <w:tcPr>
            <w:tcW w:w="2295" w:type="dxa"/>
            <w:noWrap/>
            <w:hideMark/>
          </w:tcPr>
          <w:p w14:paraId="2D7B2E30" w14:textId="2545DB76" w:rsidR="00D515F9" w:rsidRPr="00FD2760" w:rsidDel="00D10B12" w:rsidRDefault="00D515F9" w:rsidP="00D10B12">
            <w:pPr>
              <w:spacing w:line="288" w:lineRule="auto"/>
              <w:contextualSpacing/>
              <w:rPr>
                <w:ins w:id="26585" w:author="phuong vu" w:date="2018-11-23T14:45:00Z"/>
                <w:del w:id="26586" w:author="Tran Huan" w:date="2018-12-03T01:22:00Z"/>
                <w:lang w:val="en-US"/>
              </w:rPr>
              <w:pPrChange w:id="26587" w:author="Tran Huan" w:date="2018-12-03T01:23:00Z">
                <w:pPr>
                  <w:spacing w:line="276" w:lineRule="auto"/>
                </w:pPr>
              </w:pPrChange>
            </w:pPr>
            <w:ins w:id="26588" w:author="phuong vu" w:date="2018-11-23T14:45:00Z">
              <w:del w:id="26589" w:author="Tran Huan" w:date="2018-12-03T01:22:00Z">
                <w:r w:rsidDel="00D10B12">
                  <w:rPr>
                    <w:lang w:val="en-US"/>
                  </w:rPr>
                  <w:delText>task_type</w:delText>
                </w:r>
                <w:bookmarkStart w:id="26590" w:name="_Toc531571238"/>
                <w:bookmarkStart w:id="26591" w:name="_Toc531575086"/>
                <w:bookmarkStart w:id="26592" w:name="_Toc531578827"/>
                <w:bookmarkStart w:id="26593" w:name="_Toc531582565"/>
                <w:bookmarkEnd w:id="26590"/>
                <w:bookmarkEnd w:id="26591"/>
                <w:bookmarkEnd w:id="26592"/>
                <w:bookmarkEnd w:id="26593"/>
              </w:del>
            </w:ins>
          </w:p>
        </w:tc>
        <w:tc>
          <w:tcPr>
            <w:tcW w:w="1300" w:type="dxa"/>
            <w:noWrap/>
            <w:hideMark/>
          </w:tcPr>
          <w:p w14:paraId="69A7A061" w14:textId="3407F544" w:rsidR="00D515F9" w:rsidRPr="00FD2760" w:rsidDel="00D10B12" w:rsidRDefault="00D515F9" w:rsidP="00D10B12">
            <w:pPr>
              <w:spacing w:line="288" w:lineRule="auto"/>
              <w:contextualSpacing/>
              <w:rPr>
                <w:ins w:id="26594" w:author="phuong vu" w:date="2018-11-23T14:45:00Z"/>
                <w:del w:id="26595" w:author="Tran Huan" w:date="2018-12-03T01:22:00Z"/>
                <w:lang w:val="en-US"/>
              </w:rPr>
              <w:pPrChange w:id="26596" w:author="Tran Huan" w:date="2018-12-03T01:23:00Z">
                <w:pPr>
                  <w:spacing w:line="276" w:lineRule="auto"/>
                </w:pPr>
              </w:pPrChange>
            </w:pPr>
            <w:ins w:id="26597" w:author="phuong vu" w:date="2018-11-23T14:45:00Z">
              <w:del w:id="26598" w:author="Tran Huan" w:date="2018-12-03T01:22:00Z">
                <w:r w:rsidRPr="00FD2760" w:rsidDel="00D10B12">
                  <w:delText>character varying</w:delText>
                </w:r>
                <w:bookmarkStart w:id="26599" w:name="_Toc531571239"/>
                <w:bookmarkStart w:id="26600" w:name="_Toc531575087"/>
                <w:bookmarkStart w:id="26601" w:name="_Toc531578828"/>
                <w:bookmarkStart w:id="26602" w:name="_Toc531582566"/>
                <w:bookmarkEnd w:id="26599"/>
                <w:bookmarkEnd w:id="26600"/>
                <w:bookmarkEnd w:id="26601"/>
                <w:bookmarkEnd w:id="26602"/>
              </w:del>
            </w:ins>
          </w:p>
        </w:tc>
        <w:tc>
          <w:tcPr>
            <w:tcW w:w="1098" w:type="dxa"/>
            <w:noWrap/>
            <w:vAlign w:val="center"/>
            <w:hideMark/>
          </w:tcPr>
          <w:p w14:paraId="5EC0AB3D" w14:textId="3059000B" w:rsidR="00D515F9" w:rsidRPr="00FD2760" w:rsidDel="00D10B12" w:rsidRDefault="00D515F9" w:rsidP="00D10B12">
            <w:pPr>
              <w:spacing w:line="288" w:lineRule="auto"/>
              <w:contextualSpacing/>
              <w:jc w:val="center"/>
              <w:rPr>
                <w:ins w:id="26603" w:author="phuong vu" w:date="2018-11-23T14:45:00Z"/>
                <w:del w:id="26604" w:author="Tran Huan" w:date="2018-12-03T01:22:00Z"/>
              </w:rPr>
              <w:pPrChange w:id="26605" w:author="Tran Huan" w:date="2018-12-03T01:23:00Z">
                <w:pPr>
                  <w:spacing w:line="276" w:lineRule="auto"/>
                  <w:jc w:val="center"/>
                </w:pPr>
              </w:pPrChange>
            </w:pPr>
            <w:bookmarkStart w:id="26606" w:name="_Toc531571240"/>
            <w:bookmarkStart w:id="26607" w:name="_Toc531575088"/>
            <w:bookmarkStart w:id="26608" w:name="_Toc531578829"/>
            <w:bookmarkStart w:id="26609" w:name="_Toc531582567"/>
            <w:bookmarkEnd w:id="26606"/>
            <w:bookmarkEnd w:id="26607"/>
            <w:bookmarkEnd w:id="26608"/>
            <w:bookmarkEnd w:id="26609"/>
          </w:p>
        </w:tc>
        <w:tc>
          <w:tcPr>
            <w:tcW w:w="838" w:type="dxa"/>
            <w:noWrap/>
            <w:vAlign w:val="center"/>
            <w:hideMark/>
          </w:tcPr>
          <w:p w14:paraId="2076229F" w14:textId="61636905" w:rsidR="00D515F9" w:rsidRPr="00FD2760" w:rsidDel="00D10B12" w:rsidRDefault="00D515F9" w:rsidP="00D10B12">
            <w:pPr>
              <w:spacing w:line="288" w:lineRule="auto"/>
              <w:contextualSpacing/>
              <w:jc w:val="center"/>
              <w:rPr>
                <w:ins w:id="26610" w:author="phuong vu" w:date="2018-11-23T14:45:00Z"/>
                <w:del w:id="26611" w:author="Tran Huan" w:date="2018-12-03T01:22:00Z"/>
              </w:rPr>
              <w:pPrChange w:id="26612" w:author="Tran Huan" w:date="2018-12-03T01:23:00Z">
                <w:pPr>
                  <w:spacing w:line="276" w:lineRule="auto"/>
                  <w:jc w:val="center"/>
                </w:pPr>
              </w:pPrChange>
            </w:pPr>
            <w:bookmarkStart w:id="26613" w:name="_Toc531571241"/>
            <w:bookmarkStart w:id="26614" w:name="_Toc531575089"/>
            <w:bookmarkStart w:id="26615" w:name="_Toc531578830"/>
            <w:bookmarkStart w:id="26616" w:name="_Toc531582568"/>
            <w:bookmarkEnd w:id="26613"/>
            <w:bookmarkEnd w:id="26614"/>
            <w:bookmarkEnd w:id="26615"/>
            <w:bookmarkEnd w:id="26616"/>
          </w:p>
        </w:tc>
        <w:tc>
          <w:tcPr>
            <w:tcW w:w="823" w:type="dxa"/>
            <w:noWrap/>
            <w:vAlign w:val="center"/>
            <w:hideMark/>
          </w:tcPr>
          <w:p w14:paraId="6F1AF0F8" w14:textId="3DC0BDCB" w:rsidR="00D515F9" w:rsidRPr="00FD2760" w:rsidDel="00D10B12" w:rsidRDefault="00D515F9" w:rsidP="00D10B12">
            <w:pPr>
              <w:spacing w:line="288" w:lineRule="auto"/>
              <w:contextualSpacing/>
              <w:jc w:val="center"/>
              <w:rPr>
                <w:ins w:id="26617" w:author="phuong vu" w:date="2018-11-23T14:45:00Z"/>
                <w:del w:id="26618" w:author="Tran Huan" w:date="2018-12-03T01:22:00Z"/>
                <w:lang w:val="en-US"/>
              </w:rPr>
              <w:pPrChange w:id="26619" w:author="Tran Huan" w:date="2018-12-03T01:23:00Z">
                <w:pPr>
                  <w:spacing w:line="276" w:lineRule="auto"/>
                  <w:jc w:val="center"/>
                </w:pPr>
              </w:pPrChange>
            </w:pPr>
            <w:bookmarkStart w:id="26620" w:name="_Toc531571242"/>
            <w:bookmarkStart w:id="26621" w:name="_Toc531575090"/>
            <w:bookmarkStart w:id="26622" w:name="_Toc531578831"/>
            <w:bookmarkStart w:id="26623" w:name="_Toc531582569"/>
            <w:bookmarkEnd w:id="26620"/>
            <w:bookmarkEnd w:id="26621"/>
            <w:bookmarkEnd w:id="26622"/>
            <w:bookmarkEnd w:id="26623"/>
          </w:p>
        </w:tc>
        <w:tc>
          <w:tcPr>
            <w:tcW w:w="2228" w:type="dxa"/>
            <w:noWrap/>
            <w:hideMark/>
          </w:tcPr>
          <w:p w14:paraId="779B57AC" w14:textId="1034636D" w:rsidR="00D515F9" w:rsidRPr="00FD2760" w:rsidDel="00D10B12" w:rsidRDefault="00D515F9" w:rsidP="00D10B12">
            <w:pPr>
              <w:spacing w:line="288" w:lineRule="auto"/>
              <w:contextualSpacing/>
              <w:rPr>
                <w:ins w:id="26624" w:author="phuong vu" w:date="2018-11-23T14:45:00Z"/>
                <w:del w:id="26625" w:author="Tran Huan" w:date="2018-12-03T01:22:00Z"/>
                <w:lang w:val="en-US"/>
              </w:rPr>
              <w:pPrChange w:id="26626" w:author="Tran Huan" w:date="2018-12-03T01:23:00Z">
                <w:pPr>
                  <w:spacing w:line="276" w:lineRule="auto"/>
                </w:pPr>
              </w:pPrChange>
            </w:pPr>
            <w:ins w:id="26627" w:author="phuong vu" w:date="2018-11-23T14:45:00Z">
              <w:del w:id="26628" w:author="Tran Huan" w:date="2018-12-03T01:22:00Z">
                <w:r w:rsidDel="00D10B12">
                  <w:rPr>
                    <w:lang w:val="en-US"/>
                  </w:rPr>
                  <w:delText>Tên loại công việc</w:delText>
                </w:r>
                <w:bookmarkStart w:id="26629" w:name="_Toc531571243"/>
                <w:bookmarkStart w:id="26630" w:name="_Toc531575091"/>
                <w:bookmarkStart w:id="26631" w:name="_Toc531578832"/>
                <w:bookmarkStart w:id="26632" w:name="_Toc531582570"/>
                <w:bookmarkEnd w:id="26629"/>
                <w:bookmarkEnd w:id="26630"/>
                <w:bookmarkEnd w:id="26631"/>
                <w:bookmarkEnd w:id="26632"/>
              </w:del>
            </w:ins>
          </w:p>
        </w:tc>
        <w:bookmarkStart w:id="26633" w:name="_Toc531571244"/>
        <w:bookmarkStart w:id="26634" w:name="_Toc531575092"/>
        <w:bookmarkStart w:id="26635" w:name="_Toc531578833"/>
        <w:bookmarkStart w:id="26636" w:name="_Toc531582571"/>
        <w:bookmarkEnd w:id="26633"/>
        <w:bookmarkEnd w:id="26634"/>
        <w:bookmarkEnd w:id="26635"/>
        <w:bookmarkEnd w:id="26636"/>
      </w:tr>
      <w:tr w:rsidR="00D515F9" w:rsidRPr="001856AA" w:rsidDel="00D10B12" w14:paraId="2B23AE1C" w14:textId="50B9D8A4" w:rsidTr="009613AB">
        <w:trPr>
          <w:trHeight w:val="300"/>
          <w:ins w:id="26637" w:author="phuong vu" w:date="2018-11-23T14:45:00Z"/>
          <w:del w:id="26638" w:author="Tran Huan" w:date="2018-12-03T01:22:00Z"/>
        </w:trPr>
        <w:tc>
          <w:tcPr>
            <w:tcW w:w="708" w:type="dxa"/>
            <w:noWrap/>
            <w:vAlign w:val="center"/>
          </w:tcPr>
          <w:p w14:paraId="378C1473" w14:textId="75190A57" w:rsidR="00D515F9" w:rsidRPr="00FD2760" w:rsidDel="00D10B12" w:rsidRDefault="00D515F9" w:rsidP="00D10B12">
            <w:pPr>
              <w:spacing w:line="288" w:lineRule="auto"/>
              <w:contextualSpacing/>
              <w:jc w:val="center"/>
              <w:rPr>
                <w:ins w:id="26639" w:author="phuong vu" w:date="2018-11-23T14:45:00Z"/>
                <w:del w:id="26640" w:author="Tran Huan" w:date="2018-12-03T01:22:00Z"/>
                <w:lang w:val="en-US"/>
              </w:rPr>
              <w:pPrChange w:id="26641" w:author="Tran Huan" w:date="2018-12-03T01:23:00Z">
                <w:pPr>
                  <w:spacing w:line="276" w:lineRule="auto"/>
                  <w:jc w:val="center"/>
                </w:pPr>
              </w:pPrChange>
            </w:pPr>
            <w:ins w:id="26642" w:author="phuong vu" w:date="2018-11-23T14:45:00Z">
              <w:del w:id="26643" w:author="Tran Huan" w:date="2018-12-03T01:22:00Z">
                <w:r w:rsidDel="00D10B12">
                  <w:rPr>
                    <w:lang w:val="en-US"/>
                  </w:rPr>
                  <w:delText>3</w:delText>
                </w:r>
                <w:bookmarkStart w:id="26644" w:name="_Toc531571245"/>
                <w:bookmarkStart w:id="26645" w:name="_Toc531575093"/>
                <w:bookmarkStart w:id="26646" w:name="_Toc531578834"/>
                <w:bookmarkStart w:id="26647" w:name="_Toc531582572"/>
                <w:bookmarkEnd w:id="26644"/>
                <w:bookmarkEnd w:id="26645"/>
                <w:bookmarkEnd w:id="26646"/>
                <w:bookmarkEnd w:id="26647"/>
              </w:del>
            </w:ins>
          </w:p>
        </w:tc>
        <w:tc>
          <w:tcPr>
            <w:tcW w:w="2295" w:type="dxa"/>
            <w:noWrap/>
          </w:tcPr>
          <w:p w14:paraId="13F947DD" w14:textId="5CAE8FEF" w:rsidR="00D515F9" w:rsidDel="00D10B12" w:rsidRDefault="00D515F9" w:rsidP="00D10B12">
            <w:pPr>
              <w:spacing w:line="288" w:lineRule="auto"/>
              <w:contextualSpacing/>
              <w:rPr>
                <w:ins w:id="26648" w:author="phuong vu" w:date="2018-11-23T14:45:00Z"/>
                <w:del w:id="26649" w:author="Tran Huan" w:date="2018-12-03T01:22:00Z"/>
                <w:lang w:val="en-US"/>
              </w:rPr>
              <w:pPrChange w:id="26650" w:author="Tran Huan" w:date="2018-12-03T01:23:00Z">
                <w:pPr>
                  <w:spacing w:line="276" w:lineRule="auto"/>
                </w:pPr>
              </w:pPrChange>
            </w:pPr>
            <w:ins w:id="26651" w:author="phuong vu" w:date="2018-11-23T14:45:00Z">
              <w:del w:id="26652" w:author="Tran Huan" w:date="2018-12-03T01:22:00Z">
                <w:r w:rsidDel="00D10B12">
                  <w:rPr>
                    <w:lang w:val="en-US"/>
                  </w:rPr>
                  <w:delText>current_staff</w:delText>
                </w:r>
                <w:bookmarkStart w:id="26653" w:name="_Toc531571246"/>
                <w:bookmarkStart w:id="26654" w:name="_Toc531575094"/>
                <w:bookmarkStart w:id="26655" w:name="_Toc531578835"/>
                <w:bookmarkStart w:id="26656" w:name="_Toc531582573"/>
                <w:bookmarkEnd w:id="26653"/>
                <w:bookmarkEnd w:id="26654"/>
                <w:bookmarkEnd w:id="26655"/>
                <w:bookmarkEnd w:id="26656"/>
              </w:del>
            </w:ins>
          </w:p>
        </w:tc>
        <w:tc>
          <w:tcPr>
            <w:tcW w:w="1300" w:type="dxa"/>
            <w:noWrap/>
          </w:tcPr>
          <w:p w14:paraId="5D4692B8" w14:textId="0BF345F3" w:rsidR="00D515F9" w:rsidRPr="00D515F9" w:rsidDel="00D10B12" w:rsidRDefault="00D515F9" w:rsidP="00D10B12">
            <w:pPr>
              <w:spacing w:line="288" w:lineRule="auto"/>
              <w:contextualSpacing/>
              <w:rPr>
                <w:ins w:id="26657" w:author="phuong vu" w:date="2018-11-23T14:45:00Z"/>
                <w:del w:id="26658" w:author="Tran Huan" w:date="2018-12-03T01:22:00Z"/>
                <w:lang w:val="en-US"/>
                <w:rPrChange w:id="26659" w:author="phuong vu" w:date="2018-11-23T14:45:00Z">
                  <w:rPr>
                    <w:ins w:id="26660" w:author="phuong vu" w:date="2018-11-23T14:45:00Z"/>
                    <w:del w:id="26661" w:author="Tran Huan" w:date="2018-12-03T01:22:00Z"/>
                  </w:rPr>
                </w:rPrChange>
              </w:rPr>
              <w:pPrChange w:id="26662" w:author="Tran Huan" w:date="2018-12-03T01:23:00Z">
                <w:pPr>
                  <w:spacing w:line="276" w:lineRule="auto"/>
                </w:pPr>
              </w:pPrChange>
            </w:pPr>
            <w:ins w:id="26663" w:author="phuong vu" w:date="2018-11-23T14:45:00Z">
              <w:del w:id="26664" w:author="Tran Huan" w:date="2018-12-03T01:22:00Z">
                <w:r w:rsidDel="00D10B12">
                  <w:rPr>
                    <w:lang w:val="en-US"/>
                  </w:rPr>
                  <w:delText>numeric</w:delText>
                </w:r>
                <w:bookmarkStart w:id="26665" w:name="_Toc531571247"/>
                <w:bookmarkStart w:id="26666" w:name="_Toc531575095"/>
                <w:bookmarkStart w:id="26667" w:name="_Toc531578836"/>
                <w:bookmarkStart w:id="26668" w:name="_Toc531582574"/>
                <w:bookmarkEnd w:id="26665"/>
                <w:bookmarkEnd w:id="26666"/>
                <w:bookmarkEnd w:id="26667"/>
                <w:bookmarkEnd w:id="26668"/>
              </w:del>
            </w:ins>
          </w:p>
        </w:tc>
        <w:tc>
          <w:tcPr>
            <w:tcW w:w="1098" w:type="dxa"/>
            <w:noWrap/>
            <w:vAlign w:val="center"/>
          </w:tcPr>
          <w:p w14:paraId="777787D7" w14:textId="0ECF2D1C" w:rsidR="00D515F9" w:rsidRPr="00FD2760" w:rsidDel="00D10B12" w:rsidRDefault="00D515F9" w:rsidP="00D10B12">
            <w:pPr>
              <w:spacing w:line="288" w:lineRule="auto"/>
              <w:contextualSpacing/>
              <w:jc w:val="center"/>
              <w:rPr>
                <w:ins w:id="26669" w:author="phuong vu" w:date="2018-11-23T14:45:00Z"/>
                <w:del w:id="26670" w:author="Tran Huan" w:date="2018-12-03T01:22:00Z"/>
              </w:rPr>
              <w:pPrChange w:id="26671" w:author="Tran Huan" w:date="2018-12-03T01:23:00Z">
                <w:pPr>
                  <w:spacing w:line="276" w:lineRule="auto"/>
                  <w:jc w:val="center"/>
                </w:pPr>
              </w:pPrChange>
            </w:pPr>
            <w:bookmarkStart w:id="26672" w:name="_Toc531571248"/>
            <w:bookmarkStart w:id="26673" w:name="_Toc531575096"/>
            <w:bookmarkStart w:id="26674" w:name="_Toc531578837"/>
            <w:bookmarkStart w:id="26675" w:name="_Toc531582575"/>
            <w:bookmarkEnd w:id="26672"/>
            <w:bookmarkEnd w:id="26673"/>
            <w:bookmarkEnd w:id="26674"/>
            <w:bookmarkEnd w:id="26675"/>
          </w:p>
        </w:tc>
        <w:tc>
          <w:tcPr>
            <w:tcW w:w="838" w:type="dxa"/>
            <w:noWrap/>
            <w:vAlign w:val="center"/>
          </w:tcPr>
          <w:p w14:paraId="3FA32BA1" w14:textId="3D0236A1" w:rsidR="00D515F9" w:rsidRPr="00FD2760" w:rsidDel="00D10B12" w:rsidRDefault="00D515F9" w:rsidP="00D10B12">
            <w:pPr>
              <w:spacing w:line="288" w:lineRule="auto"/>
              <w:contextualSpacing/>
              <w:jc w:val="center"/>
              <w:rPr>
                <w:ins w:id="26676" w:author="phuong vu" w:date="2018-11-23T14:45:00Z"/>
                <w:del w:id="26677" w:author="Tran Huan" w:date="2018-12-03T01:22:00Z"/>
              </w:rPr>
              <w:pPrChange w:id="26678" w:author="Tran Huan" w:date="2018-12-03T01:23:00Z">
                <w:pPr>
                  <w:spacing w:line="276" w:lineRule="auto"/>
                  <w:jc w:val="center"/>
                </w:pPr>
              </w:pPrChange>
            </w:pPr>
            <w:bookmarkStart w:id="26679" w:name="_Toc531571249"/>
            <w:bookmarkStart w:id="26680" w:name="_Toc531575097"/>
            <w:bookmarkStart w:id="26681" w:name="_Toc531578838"/>
            <w:bookmarkStart w:id="26682" w:name="_Toc531582576"/>
            <w:bookmarkEnd w:id="26679"/>
            <w:bookmarkEnd w:id="26680"/>
            <w:bookmarkEnd w:id="26681"/>
            <w:bookmarkEnd w:id="26682"/>
          </w:p>
        </w:tc>
        <w:tc>
          <w:tcPr>
            <w:tcW w:w="823" w:type="dxa"/>
            <w:noWrap/>
            <w:vAlign w:val="center"/>
          </w:tcPr>
          <w:p w14:paraId="71CDA84F" w14:textId="494408E9" w:rsidR="00D515F9" w:rsidRPr="00FD2760" w:rsidDel="00D10B12" w:rsidRDefault="00D515F9" w:rsidP="00D10B12">
            <w:pPr>
              <w:spacing w:line="288" w:lineRule="auto"/>
              <w:contextualSpacing/>
              <w:jc w:val="center"/>
              <w:rPr>
                <w:ins w:id="26683" w:author="phuong vu" w:date="2018-11-23T14:45:00Z"/>
                <w:del w:id="26684" w:author="Tran Huan" w:date="2018-12-03T01:22:00Z"/>
                <w:lang w:val="en-US"/>
              </w:rPr>
              <w:pPrChange w:id="26685" w:author="Tran Huan" w:date="2018-12-03T01:23:00Z">
                <w:pPr>
                  <w:spacing w:line="276" w:lineRule="auto"/>
                  <w:jc w:val="center"/>
                </w:pPr>
              </w:pPrChange>
            </w:pPr>
            <w:ins w:id="26686" w:author="phuong vu" w:date="2018-11-23T14:45:00Z">
              <w:del w:id="26687" w:author="Tran Huan" w:date="2018-12-03T01:22:00Z">
                <w:r w:rsidDel="00D10B12">
                  <w:rPr>
                    <w:lang w:val="en-US"/>
                  </w:rPr>
                  <w:delText>X</w:delText>
                </w:r>
                <w:bookmarkStart w:id="26688" w:name="_Toc531571250"/>
                <w:bookmarkStart w:id="26689" w:name="_Toc531575098"/>
                <w:bookmarkStart w:id="26690" w:name="_Toc531578839"/>
                <w:bookmarkStart w:id="26691" w:name="_Toc531582577"/>
                <w:bookmarkEnd w:id="26688"/>
                <w:bookmarkEnd w:id="26689"/>
                <w:bookmarkEnd w:id="26690"/>
                <w:bookmarkEnd w:id="26691"/>
              </w:del>
            </w:ins>
          </w:p>
        </w:tc>
        <w:tc>
          <w:tcPr>
            <w:tcW w:w="2228" w:type="dxa"/>
            <w:noWrap/>
          </w:tcPr>
          <w:p w14:paraId="79BEE352" w14:textId="6437EE32" w:rsidR="00D515F9" w:rsidDel="00D10B12" w:rsidRDefault="00D515F9" w:rsidP="00D10B12">
            <w:pPr>
              <w:spacing w:line="288" w:lineRule="auto"/>
              <w:contextualSpacing/>
              <w:rPr>
                <w:ins w:id="26692" w:author="phuong vu" w:date="2018-11-23T14:45:00Z"/>
                <w:del w:id="26693" w:author="Tran Huan" w:date="2018-12-03T01:22:00Z"/>
                <w:lang w:val="en-US"/>
              </w:rPr>
              <w:pPrChange w:id="26694" w:author="Tran Huan" w:date="2018-12-03T01:23:00Z">
                <w:pPr>
                  <w:spacing w:line="276" w:lineRule="auto"/>
                </w:pPr>
              </w:pPrChange>
            </w:pPr>
            <w:ins w:id="26695" w:author="phuong vu" w:date="2018-11-23T14:49:00Z">
              <w:del w:id="26696" w:author="Tran Huan" w:date="2018-12-03T01:22:00Z">
                <w:r w:rsidDel="00D10B12">
                  <w:rPr>
                    <w:lang w:val="en-US"/>
                  </w:rPr>
                  <w:delText>Nhân viên hiện tại</w:delText>
                </w:r>
              </w:del>
            </w:ins>
            <w:bookmarkStart w:id="26697" w:name="_Toc531571251"/>
            <w:bookmarkStart w:id="26698" w:name="_Toc531575099"/>
            <w:bookmarkStart w:id="26699" w:name="_Toc531578840"/>
            <w:bookmarkStart w:id="26700" w:name="_Toc531582578"/>
            <w:bookmarkEnd w:id="26697"/>
            <w:bookmarkEnd w:id="26698"/>
            <w:bookmarkEnd w:id="26699"/>
            <w:bookmarkEnd w:id="26700"/>
          </w:p>
        </w:tc>
        <w:bookmarkStart w:id="26701" w:name="_Toc531571252"/>
        <w:bookmarkStart w:id="26702" w:name="_Toc531575100"/>
        <w:bookmarkStart w:id="26703" w:name="_Toc531578841"/>
        <w:bookmarkStart w:id="26704" w:name="_Toc531582579"/>
        <w:bookmarkEnd w:id="26701"/>
        <w:bookmarkEnd w:id="26702"/>
        <w:bookmarkEnd w:id="26703"/>
        <w:bookmarkEnd w:id="26704"/>
      </w:tr>
      <w:tr w:rsidR="00D515F9" w:rsidRPr="001856AA" w:rsidDel="00D10B12" w14:paraId="5CE7BAEE" w14:textId="0A5833A8" w:rsidTr="009613AB">
        <w:trPr>
          <w:trHeight w:val="300"/>
          <w:ins w:id="26705" w:author="phuong vu" w:date="2018-11-23T14:45:00Z"/>
          <w:del w:id="26706" w:author="Tran Huan" w:date="2018-12-03T01:22:00Z"/>
        </w:trPr>
        <w:tc>
          <w:tcPr>
            <w:tcW w:w="708" w:type="dxa"/>
            <w:noWrap/>
            <w:vAlign w:val="center"/>
            <w:hideMark/>
          </w:tcPr>
          <w:p w14:paraId="12DB429D" w14:textId="479BC522" w:rsidR="00D515F9" w:rsidRPr="00FD2760" w:rsidDel="00D10B12" w:rsidRDefault="00D515F9" w:rsidP="00D10B12">
            <w:pPr>
              <w:spacing w:line="288" w:lineRule="auto"/>
              <w:contextualSpacing/>
              <w:jc w:val="center"/>
              <w:rPr>
                <w:ins w:id="26707" w:author="phuong vu" w:date="2018-11-23T14:45:00Z"/>
                <w:del w:id="26708" w:author="Tran Huan" w:date="2018-12-03T01:22:00Z"/>
                <w:lang w:val="en-US"/>
              </w:rPr>
              <w:pPrChange w:id="26709" w:author="Tran Huan" w:date="2018-12-03T01:23:00Z">
                <w:pPr>
                  <w:spacing w:line="276" w:lineRule="auto"/>
                  <w:jc w:val="center"/>
                </w:pPr>
              </w:pPrChange>
            </w:pPr>
            <w:ins w:id="26710" w:author="phuong vu" w:date="2018-11-23T14:45:00Z">
              <w:del w:id="26711" w:author="Tran Huan" w:date="2018-12-03T01:22:00Z">
                <w:r w:rsidDel="00D10B12">
                  <w:rPr>
                    <w:lang w:val="en-US"/>
                  </w:rPr>
                  <w:delText>4</w:delText>
                </w:r>
                <w:bookmarkStart w:id="26712" w:name="_Toc531571253"/>
                <w:bookmarkStart w:id="26713" w:name="_Toc531575101"/>
                <w:bookmarkStart w:id="26714" w:name="_Toc531578842"/>
                <w:bookmarkStart w:id="26715" w:name="_Toc531582580"/>
                <w:bookmarkEnd w:id="26712"/>
                <w:bookmarkEnd w:id="26713"/>
                <w:bookmarkEnd w:id="26714"/>
                <w:bookmarkEnd w:id="26715"/>
              </w:del>
            </w:ins>
          </w:p>
        </w:tc>
        <w:tc>
          <w:tcPr>
            <w:tcW w:w="2295" w:type="dxa"/>
            <w:noWrap/>
            <w:hideMark/>
          </w:tcPr>
          <w:p w14:paraId="00973DBB" w14:textId="4FBF5AE9" w:rsidR="00D515F9" w:rsidRPr="00D515F9" w:rsidDel="00D10B12" w:rsidRDefault="00D515F9" w:rsidP="00D10B12">
            <w:pPr>
              <w:spacing w:line="288" w:lineRule="auto"/>
              <w:contextualSpacing/>
              <w:rPr>
                <w:ins w:id="26716" w:author="phuong vu" w:date="2018-11-23T14:45:00Z"/>
                <w:del w:id="26717" w:author="Tran Huan" w:date="2018-12-03T01:22:00Z"/>
                <w:lang w:val="en-US"/>
                <w:rPrChange w:id="26718" w:author="phuong vu" w:date="2018-11-23T14:46:00Z">
                  <w:rPr>
                    <w:ins w:id="26719" w:author="phuong vu" w:date="2018-11-23T14:45:00Z"/>
                    <w:del w:id="26720" w:author="Tran Huan" w:date="2018-12-03T01:22:00Z"/>
                  </w:rPr>
                </w:rPrChange>
              </w:rPr>
              <w:pPrChange w:id="26721" w:author="Tran Huan" w:date="2018-12-03T01:23:00Z">
                <w:pPr>
                  <w:spacing w:line="276" w:lineRule="auto"/>
                </w:pPr>
              </w:pPrChange>
            </w:pPr>
            <w:ins w:id="26722" w:author="phuong vu" w:date="2018-11-23T14:46:00Z">
              <w:del w:id="26723" w:author="Tran Huan" w:date="2018-12-03T01:22:00Z">
                <w:r w:rsidDel="00D10B12">
                  <w:rPr>
                    <w:lang w:val="en-US"/>
                  </w:rPr>
                  <w:delText>previous_staff</w:delText>
                </w:r>
              </w:del>
            </w:ins>
            <w:bookmarkStart w:id="26724" w:name="_Toc531571254"/>
            <w:bookmarkStart w:id="26725" w:name="_Toc531575102"/>
            <w:bookmarkStart w:id="26726" w:name="_Toc531578843"/>
            <w:bookmarkStart w:id="26727" w:name="_Toc531582581"/>
            <w:bookmarkEnd w:id="26724"/>
            <w:bookmarkEnd w:id="26725"/>
            <w:bookmarkEnd w:id="26726"/>
            <w:bookmarkEnd w:id="26727"/>
          </w:p>
        </w:tc>
        <w:tc>
          <w:tcPr>
            <w:tcW w:w="1300" w:type="dxa"/>
            <w:noWrap/>
            <w:hideMark/>
          </w:tcPr>
          <w:p w14:paraId="4527E75B" w14:textId="1D608C47" w:rsidR="00D515F9" w:rsidRPr="00FD2760" w:rsidDel="00D10B12" w:rsidRDefault="00D515F9" w:rsidP="00D10B12">
            <w:pPr>
              <w:spacing w:line="288" w:lineRule="auto"/>
              <w:contextualSpacing/>
              <w:rPr>
                <w:ins w:id="26728" w:author="phuong vu" w:date="2018-11-23T14:45:00Z"/>
                <w:del w:id="26729" w:author="Tran Huan" w:date="2018-12-03T01:22:00Z"/>
              </w:rPr>
              <w:pPrChange w:id="26730" w:author="Tran Huan" w:date="2018-12-03T01:23:00Z">
                <w:pPr>
                  <w:spacing w:line="276" w:lineRule="auto"/>
                </w:pPr>
              </w:pPrChange>
            </w:pPr>
            <w:ins w:id="26731" w:author="phuong vu" w:date="2018-11-23T14:46:00Z">
              <w:del w:id="26732" w:author="Tran Huan" w:date="2018-12-03T01:22:00Z">
                <w:r w:rsidDel="00D10B12">
                  <w:rPr>
                    <w:lang w:val="en-US"/>
                  </w:rPr>
                  <w:delText>numeric</w:delText>
                </w:r>
              </w:del>
            </w:ins>
            <w:bookmarkStart w:id="26733" w:name="_Toc531571255"/>
            <w:bookmarkStart w:id="26734" w:name="_Toc531575103"/>
            <w:bookmarkStart w:id="26735" w:name="_Toc531578844"/>
            <w:bookmarkStart w:id="26736" w:name="_Toc531582582"/>
            <w:bookmarkEnd w:id="26733"/>
            <w:bookmarkEnd w:id="26734"/>
            <w:bookmarkEnd w:id="26735"/>
            <w:bookmarkEnd w:id="26736"/>
          </w:p>
        </w:tc>
        <w:tc>
          <w:tcPr>
            <w:tcW w:w="1098" w:type="dxa"/>
            <w:noWrap/>
            <w:vAlign w:val="center"/>
            <w:hideMark/>
          </w:tcPr>
          <w:p w14:paraId="26E35F49" w14:textId="1BF24DA5" w:rsidR="00D515F9" w:rsidRPr="00FD2760" w:rsidDel="00D10B12" w:rsidRDefault="00D515F9" w:rsidP="00D10B12">
            <w:pPr>
              <w:spacing w:line="288" w:lineRule="auto"/>
              <w:contextualSpacing/>
              <w:jc w:val="center"/>
              <w:rPr>
                <w:ins w:id="26737" w:author="phuong vu" w:date="2018-11-23T14:45:00Z"/>
                <w:del w:id="26738" w:author="Tran Huan" w:date="2018-12-03T01:22:00Z"/>
              </w:rPr>
              <w:pPrChange w:id="26739" w:author="Tran Huan" w:date="2018-12-03T01:23:00Z">
                <w:pPr>
                  <w:spacing w:line="276" w:lineRule="auto"/>
                  <w:jc w:val="center"/>
                </w:pPr>
              </w:pPrChange>
            </w:pPr>
            <w:bookmarkStart w:id="26740" w:name="_Toc531571256"/>
            <w:bookmarkStart w:id="26741" w:name="_Toc531575104"/>
            <w:bookmarkStart w:id="26742" w:name="_Toc531578845"/>
            <w:bookmarkStart w:id="26743" w:name="_Toc531582583"/>
            <w:bookmarkEnd w:id="26740"/>
            <w:bookmarkEnd w:id="26741"/>
            <w:bookmarkEnd w:id="26742"/>
            <w:bookmarkEnd w:id="26743"/>
          </w:p>
        </w:tc>
        <w:tc>
          <w:tcPr>
            <w:tcW w:w="838" w:type="dxa"/>
            <w:noWrap/>
            <w:vAlign w:val="center"/>
            <w:hideMark/>
          </w:tcPr>
          <w:p w14:paraId="7BCB2E8F" w14:textId="39998237" w:rsidR="00D515F9" w:rsidRPr="00FD2760" w:rsidDel="00D10B12" w:rsidRDefault="00D515F9" w:rsidP="00D10B12">
            <w:pPr>
              <w:spacing w:line="288" w:lineRule="auto"/>
              <w:contextualSpacing/>
              <w:jc w:val="center"/>
              <w:rPr>
                <w:ins w:id="26744" w:author="phuong vu" w:date="2018-11-23T14:45:00Z"/>
                <w:del w:id="26745" w:author="Tran Huan" w:date="2018-12-03T01:22:00Z"/>
              </w:rPr>
              <w:pPrChange w:id="26746" w:author="Tran Huan" w:date="2018-12-03T01:23:00Z">
                <w:pPr>
                  <w:spacing w:line="276" w:lineRule="auto"/>
                  <w:jc w:val="center"/>
                </w:pPr>
              </w:pPrChange>
            </w:pPr>
            <w:bookmarkStart w:id="26747" w:name="_Toc531571257"/>
            <w:bookmarkStart w:id="26748" w:name="_Toc531575105"/>
            <w:bookmarkStart w:id="26749" w:name="_Toc531578846"/>
            <w:bookmarkStart w:id="26750" w:name="_Toc531582584"/>
            <w:bookmarkEnd w:id="26747"/>
            <w:bookmarkEnd w:id="26748"/>
            <w:bookmarkEnd w:id="26749"/>
            <w:bookmarkEnd w:id="26750"/>
          </w:p>
        </w:tc>
        <w:tc>
          <w:tcPr>
            <w:tcW w:w="823" w:type="dxa"/>
            <w:noWrap/>
            <w:vAlign w:val="center"/>
            <w:hideMark/>
          </w:tcPr>
          <w:p w14:paraId="3CC6293F" w14:textId="20C36B53" w:rsidR="00D515F9" w:rsidRPr="009613AB" w:rsidDel="00D10B12" w:rsidRDefault="009613AB" w:rsidP="00D10B12">
            <w:pPr>
              <w:spacing w:line="288" w:lineRule="auto"/>
              <w:contextualSpacing/>
              <w:jc w:val="center"/>
              <w:rPr>
                <w:ins w:id="26751" w:author="phuong vu" w:date="2018-11-23T14:45:00Z"/>
                <w:del w:id="26752" w:author="Tran Huan" w:date="2018-12-03T01:22:00Z"/>
                <w:lang w:val="en-US"/>
                <w:rPrChange w:id="26753" w:author="phuong vu" w:date="2018-11-23T14:52:00Z">
                  <w:rPr>
                    <w:ins w:id="26754" w:author="phuong vu" w:date="2018-11-23T14:45:00Z"/>
                    <w:del w:id="26755" w:author="Tran Huan" w:date="2018-12-03T01:22:00Z"/>
                  </w:rPr>
                </w:rPrChange>
              </w:rPr>
              <w:pPrChange w:id="26756" w:author="Tran Huan" w:date="2018-12-03T01:23:00Z">
                <w:pPr>
                  <w:spacing w:line="276" w:lineRule="auto"/>
                  <w:jc w:val="center"/>
                </w:pPr>
              </w:pPrChange>
            </w:pPr>
            <w:ins w:id="26757" w:author="phuong vu" w:date="2018-11-23T14:52:00Z">
              <w:del w:id="26758" w:author="Tran Huan" w:date="2018-12-03T01:22:00Z">
                <w:r w:rsidDel="00D10B12">
                  <w:rPr>
                    <w:lang w:val="en-US"/>
                  </w:rPr>
                  <w:delText>X</w:delText>
                </w:r>
              </w:del>
            </w:ins>
            <w:bookmarkStart w:id="26759" w:name="_Toc531571258"/>
            <w:bookmarkStart w:id="26760" w:name="_Toc531575106"/>
            <w:bookmarkStart w:id="26761" w:name="_Toc531578847"/>
            <w:bookmarkStart w:id="26762" w:name="_Toc531582585"/>
            <w:bookmarkEnd w:id="26759"/>
            <w:bookmarkEnd w:id="26760"/>
            <w:bookmarkEnd w:id="26761"/>
            <w:bookmarkEnd w:id="26762"/>
          </w:p>
        </w:tc>
        <w:tc>
          <w:tcPr>
            <w:tcW w:w="2228" w:type="dxa"/>
            <w:noWrap/>
            <w:hideMark/>
          </w:tcPr>
          <w:p w14:paraId="19293520" w14:textId="47AE7200" w:rsidR="00D515F9" w:rsidRPr="00D515F9" w:rsidDel="00D10B12" w:rsidRDefault="00D515F9" w:rsidP="00D10B12">
            <w:pPr>
              <w:keepNext/>
              <w:spacing w:line="288" w:lineRule="auto"/>
              <w:contextualSpacing/>
              <w:rPr>
                <w:ins w:id="26763" w:author="phuong vu" w:date="2018-11-23T14:45:00Z"/>
                <w:del w:id="26764" w:author="Tran Huan" w:date="2018-12-03T01:22:00Z"/>
                <w:lang w:val="en-US"/>
                <w:rPrChange w:id="26765" w:author="phuong vu" w:date="2018-11-23T14:49:00Z">
                  <w:rPr>
                    <w:ins w:id="26766" w:author="phuong vu" w:date="2018-11-23T14:45:00Z"/>
                    <w:del w:id="26767" w:author="Tran Huan" w:date="2018-12-03T01:22:00Z"/>
                  </w:rPr>
                </w:rPrChange>
              </w:rPr>
              <w:pPrChange w:id="26768" w:author="Tran Huan" w:date="2018-12-03T01:23:00Z">
                <w:pPr>
                  <w:keepNext/>
                  <w:spacing w:line="276" w:lineRule="auto"/>
                </w:pPr>
              </w:pPrChange>
            </w:pPr>
            <w:ins w:id="26769" w:author="phuong vu" w:date="2018-11-23T14:49:00Z">
              <w:del w:id="26770" w:author="Tran Huan" w:date="2018-12-03T01:22:00Z">
                <w:r w:rsidDel="00D10B12">
                  <w:rPr>
                    <w:lang w:val="en-US"/>
                  </w:rPr>
                  <w:delText>Nhân viên trước</w:delText>
                </w:r>
              </w:del>
            </w:ins>
            <w:bookmarkStart w:id="26771" w:name="_Toc531571259"/>
            <w:bookmarkStart w:id="26772" w:name="_Toc531575107"/>
            <w:bookmarkStart w:id="26773" w:name="_Toc531578848"/>
            <w:bookmarkStart w:id="26774" w:name="_Toc531582586"/>
            <w:bookmarkEnd w:id="26771"/>
            <w:bookmarkEnd w:id="26772"/>
            <w:bookmarkEnd w:id="26773"/>
            <w:bookmarkEnd w:id="26774"/>
          </w:p>
        </w:tc>
        <w:bookmarkStart w:id="26775" w:name="_Toc531571260"/>
        <w:bookmarkStart w:id="26776" w:name="_Toc531575108"/>
        <w:bookmarkStart w:id="26777" w:name="_Toc531578849"/>
        <w:bookmarkStart w:id="26778" w:name="_Toc531582587"/>
        <w:bookmarkEnd w:id="26775"/>
        <w:bookmarkEnd w:id="26776"/>
        <w:bookmarkEnd w:id="26777"/>
        <w:bookmarkEnd w:id="26778"/>
      </w:tr>
      <w:tr w:rsidR="00D515F9" w:rsidRPr="001856AA" w:rsidDel="00D10B12" w14:paraId="703B1EEF" w14:textId="13A0C69F" w:rsidTr="009613AB">
        <w:trPr>
          <w:trHeight w:val="300"/>
          <w:ins w:id="26779" w:author="phuong vu" w:date="2018-11-23T14:46:00Z"/>
          <w:del w:id="26780" w:author="Tran Huan" w:date="2018-12-03T01:22:00Z"/>
        </w:trPr>
        <w:tc>
          <w:tcPr>
            <w:tcW w:w="708" w:type="dxa"/>
            <w:noWrap/>
            <w:vAlign w:val="center"/>
          </w:tcPr>
          <w:p w14:paraId="328BF259" w14:textId="74C27CB5" w:rsidR="00D515F9" w:rsidDel="00D10B12" w:rsidRDefault="00D515F9" w:rsidP="00D10B12">
            <w:pPr>
              <w:spacing w:line="288" w:lineRule="auto"/>
              <w:contextualSpacing/>
              <w:jc w:val="center"/>
              <w:rPr>
                <w:ins w:id="26781" w:author="phuong vu" w:date="2018-11-23T14:46:00Z"/>
                <w:del w:id="26782" w:author="Tran Huan" w:date="2018-12-03T01:22:00Z"/>
                <w:lang w:val="en-US"/>
              </w:rPr>
              <w:pPrChange w:id="26783" w:author="Tran Huan" w:date="2018-12-03T01:23:00Z">
                <w:pPr>
                  <w:spacing w:line="276" w:lineRule="auto"/>
                  <w:jc w:val="center"/>
                </w:pPr>
              </w:pPrChange>
            </w:pPr>
            <w:ins w:id="26784" w:author="phuong vu" w:date="2018-11-23T14:46:00Z">
              <w:del w:id="26785" w:author="Tran Huan" w:date="2018-12-03T01:22:00Z">
                <w:r w:rsidDel="00D10B12">
                  <w:rPr>
                    <w:lang w:val="en-US"/>
                  </w:rPr>
                  <w:delText>5</w:delText>
                </w:r>
                <w:bookmarkStart w:id="26786" w:name="_Toc531571261"/>
                <w:bookmarkStart w:id="26787" w:name="_Toc531575109"/>
                <w:bookmarkStart w:id="26788" w:name="_Toc531578850"/>
                <w:bookmarkStart w:id="26789" w:name="_Toc531582588"/>
                <w:bookmarkEnd w:id="26786"/>
                <w:bookmarkEnd w:id="26787"/>
                <w:bookmarkEnd w:id="26788"/>
                <w:bookmarkEnd w:id="26789"/>
              </w:del>
            </w:ins>
          </w:p>
        </w:tc>
        <w:tc>
          <w:tcPr>
            <w:tcW w:w="2295" w:type="dxa"/>
            <w:noWrap/>
          </w:tcPr>
          <w:p w14:paraId="3DDD0EC8" w14:textId="6437334C" w:rsidR="00D515F9" w:rsidDel="00D10B12" w:rsidRDefault="00D515F9" w:rsidP="00D10B12">
            <w:pPr>
              <w:spacing w:line="288" w:lineRule="auto"/>
              <w:contextualSpacing/>
              <w:rPr>
                <w:ins w:id="26790" w:author="phuong vu" w:date="2018-11-23T14:46:00Z"/>
                <w:del w:id="26791" w:author="Tran Huan" w:date="2018-12-03T01:22:00Z"/>
                <w:lang w:val="en-US"/>
              </w:rPr>
              <w:pPrChange w:id="26792" w:author="Tran Huan" w:date="2018-12-03T01:23:00Z">
                <w:pPr>
                  <w:spacing w:line="276" w:lineRule="auto"/>
                </w:pPr>
              </w:pPrChange>
            </w:pPr>
            <w:ins w:id="26793" w:author="phuong vu" w:date="2018-11-23T14:46:00Z">
              <w:del w:id="26794" w:author="Tran Huan" w:date="2018-12-03T01:22:00Z">
                <w:r w:rsidDel="00D10B12">
                  <w:rPr>
                    <w:lang w:val="en-US"/>
                  </w:rPr>
                  <w:delText>customer_order</w:delText>
                </w:r>
                <w:bookmarkStart w:id="26795" w:name="_Toc531571262"/>
                <w:bookmarkStart w:id="26796" w:name="_Toc531575110"/>
                <w:bookmarkStart w:id="26797" w:name="_Toc531578851"/>
                <w:bookmarkStart w:id="26798" w:name="_Toc531582589"/>
                <w:bookmarkEnd w:id="26795"/>
                <w:bookmarkEnd w:id="26796"/>
                <w:bookmarkEnd w:id="26797"/>
                <w:bookmarkEnd w:id="26798"/>
              </w:del>
            </w:ins>
          </w:p>
        </w:tc>
        <w:tc>
          <w:tcPr>
            <w:tcW w:w="1300" w:type="dxa"/>
            <w:noWrap/>
          </w:tcPr>
          <w:p w14:paraId="648CEF50" w14:textId="34B7DB14" w:rsidR="00D515F9" w:rsidDel="00D10B12" w:rsidRDefault="00D515F9" w:rsidP="00D10B12">
            <w:pPr>
              <w:spacing w:line="288" w:lineRule="auto"/>
              <w:contextualSpacing/>
              <w:rPr>
                <w:ins w:id="26799" w:author="phuong vu" w:date="2018-11-23T14:46:00Z"/>
                <w:del w:id="26800" w:author="Tran Huan" w:date="2018-12-03T01:22:00Z"/>
                <w:lang w:val="en-US"/>
              </w:rPr>
              <w:pPrChange w:id="26801" w:author="Tran Huan" w:date="2018-12-03T01:23:00Z">
                <w:pPr>
                  <w:spacing w:line="276" w:lineRule="auto"/>
                </w:pPr>
              </w:pPrChange>
            </w:pPr>
            <w:ins w:id="26802" w:author="phuong vu" w:date="2018-11-23T14:46:00Z">
              <w:del w:id="26803" w:author="Tran Huan" w:date="2018-12-03T01:22:00Z">
                <w:r w:rsidDel="00D10B12">
                  <w:rPr>
                    <w:lang w:val="en-US"/>
                  </w:rPr>
                  <w:delText>numeric</w:delText>
                </w:r>
                <w:bookmarkStart w:id="26804" w:name="_Toc531571263"/>
                <w:bookmarkStart w:id="26805" w:name="_Toc531575111"/>
                <w:bookmarkStart w:id="26806" w:name="_Toc531578852"/>
                <w:bookmarkStart w:id="26807" w:name="_Toc531582590"/>
                <w:bookmarkEnd w:id="26804"/>
                <w:bookmarkEnd w:id="26805"/>
                <w:bookmarkEnd w:id="26806"/>
                <w:bookmarkEnd w:id="26807"/>
              </w:del>
            </w:ins>
          </w:p>
        </w:tc>
        <w:tc>
          <w:tcPr>
            <w:tcW w:w="1098" w:type="dxa"/>
            <w:noWrap/>
            <w:vAlign w:val="center"/>
          </w:tcPr>
          <w:p w14:paraId="0DC5B60B" w14:textId="4E049D26" w:rsidR="00D515F9" w:rsidRPr="00D515F9" w:rsidDel="00D10B12" w:rsidRDefault="00D515F9" w:rsidP="00D10B12">
            <w:pPr>
              <w:spacing w:line="288" w:lineRule="auto"/>
              <w:contextualSpacing/>
              <w:jc w:val="center"/>
              <w:rPr>
                <w:ins w:id="26808" w:author="phuong vu" w:date="2018-11-23T14:46:00Z"/>
                <w:del w:id="26809" w:author="Tran Huan" w:date="2018-12-03T01:22:00Z"/>
                <w:lang w:val="en-US"/>
                <w:rPrChange w:id="26810" w:author="phuong vu" w:date="2018-11-23T14:49:00Z">
                  <w:rPr>
                    <w:ins w:id="26811" w:author="phuong vu" w:date="2018-11-23T14:46:00Z"/>
                    <w:del w:id="26812" w:author="Tran Huan" w:date="2018-12-03T01:22:00Z"/>
                  </w:rPr>
                </w:rPrChange>
              </w:rPr>
              <w:pPrChange w:id="26813" w:author="Tran Huan" w:date="2018-12-03T01:23:00Z">
                <w:pPr>
                  <w:spacing w:line="276" w:lineRule="auto"/>
                  <w:jc w:val="center"/>
                </w:pPr>
              </w:pPrChange>
            </w:pPr>
            <w:ins w:id="26814" w:author="phuong vu" w:date="2018-11-23T14:49:00Z">
              <w:del w:id="26815" w:author="Tran Huan" w:date="2018-12-03T01:22:00Z">
                <w:r w:rsidDel="00D10B12">
                  <w:rPr>
                    <w:lang w:val="en-US"/>
                  </w:rPr>
                  <w:delText>X</w:delText>
                </w:r>
              </w:del>
            </w:ins>
            <w:bookmarkStart w:id="26816" w:name="_Toc531571264"/>
            <w:bookmarkStart w:id="26817" w:name="_Toc531575112"/>
            <w:bookmarkStart w:id="26818" w:name="_Toc531578853"/>
            <w:bookmarkStart w:id="26819" w:name="_Toc531582591"/>
            <w:bookmarkEnd w:id="26816"/>
            <w:bookmarkEnd w:id="26817"/>
            <w:bookmarkEnd w:id="26818"/>
            <w:bookmarkEnd w:id="26819"/>
          </w:p>
        </w:tc>
        <w:tc>
          <w:tcPr>
            <w:tcW w:w="838" w:type="dxa"/>
            <w:noWrap/>
            <w:vAlign w:val="center"/>
          </w:tcPr>
          <w:p w14:paraId="74E57FA3" w14:textId="220D8715" w:rsidR="00D515F9" w:rsidRPr="00FD2760" w:rsidDel="00D10B12" w:rsidRDefault="00D515F9" w:rsidP="00D10B12">
            <w:pPr>
              <w:spacing w:line="288" w:lineRule="auto"/>
              <w:contextualSpacing/>
              <w:jc w:val="center"/>
              <w:rPr>
                <w:ins w:id="26820" w:author="phuong vu" w:date="2018-11-23T14:46:00Z"/>
                <w:del w:id="26821" w:author="Tran Huan" w:date="2018-12-03T01:22:00Z"/>
              </w:rPr>
              <w:pPrChange w:id="26822" w:author="Tran Huan" w:date="2018-12-03T01:23:00Z">
                <w:pPr>
                  <w:spacing w:line="276" w:lineRule="auto"/>
                  <w:jc w:val="center"/>
                </w:pPr>
              </w:pPrChange>
            </w:pPr>
            <w:bookmarkStart w:id="26823" w:name="_Toc531571265"/>
            <w:bookmarkStart w:id="26824" w:name="_Toc531575113"/>
            <w:bookmarkStart w:id="26825" w:name="_Toc531578854"/>
            <w:bookmarkStart w:id="26826" w:name="_Toc531582592"/>
            <w:bookmarkEnd w:id="26823"/>
            <w:bookmarkEnd w:id="26824"/>
            <w:bookmarkEnd w:id="26825"/>
            <w:bookmarkEnd w:id="26826"/>
          </w:p>
        </w:tc>
        <w:tc>
          <w:tcPr>
            <w:tcW w:w="823" w:type="dxa"/>
            <w:noWrap/>
            <w:vAlign w:val="center"/>
          </w:tcPr>
          <w:p w14:paraId="235E8089" w14:textId="7C040705" w:rsidR="00D515F9" w:rsidRPr="00FD2760" w:rsidDel="00D10B12" w:rsidRDefault="00D515F9" w:rsidP="00D10B12">
            <w:pPr>
              <w:spacing w:line="288" w:lineRule="auto"/>
              <w:contextualSpacing/>
              <w:jc w:val="center"/>
              <w:rPr>
                <w:ins w:id="26827" w:author="phuong vu" w:date="2018-11-23T14:46:00Z"/>
                <w:del w:id="26828" w:author="Tran Huan" w:date="2018-12-03T01:22:00Z"/>
              </w:rPr>
              <w:pPrChange w:id="26829" w:author="Tran Huan" w:date="2018-12-03T01:23:00Z">
                <w:pPr>
                  <w:spacing w:line="276" w:lineRule="auto"/>
                  <w:jc w:val="center"/>
                </w:pPr>
              </w:pPrChange>
            </w:pPr>
            <w:bookmarkStart w:id="26830" w:name="_Toc531571266"/>
            <w:bookmarkStart w:id="26831" w:name="_Toc531575114"/>
            <w:bookmarkStart w:id="26832" w:name="_Toc531578855"/>
            <w:bookmarkStart w:id="26833" w:name="_Toc531582593"/>
            <w:bookmarkEnd w:id="26830"/>
            <w:bookmarkEnd w:id="26831"/>
            <w:bookmarkEnd w:id="26832"/>
            <w:bookmarkEnd w:id="26833"/>
          </w:p>
        </w:tc>
        <w:tc>
          <w:tcPr>
            <w:tcW w:w="2228" w:type="dxa"/>
            <w:noWrap/>
          </w:tcPr>
          <w:p w14:paraId="7B75C608" w14:textId="079C5620" w:rsidR="00D515F9" w:rsidRPr="00D515F9" w:rsidDel="00D10B12" w:rsidRDefault="00D515F9" w:rsidP="00D10B12">
            <w:pPr>
              <w:keepNext/>
              <w:spacing w:line="288" w:lineRule="auto"/>
              <w:contextualSpacing/>
              <w:rPr>
                <w:ins w:id="26834" w:author="phuong vu" w:date="2018-11-23T14:46:00Z"/>
                <w:del w:id="26835" w:author="Tran Huan" w:date="2018-12-03T01:22:00Z"/>
                <w:lang w:val="en-US"/>
                <w:rPrChange w:id="26836" w:author="phuong vu" w:date="2018-11-23T14:49:00Z">
                  <w:rPr>
                    <w:ins w:id="26837" w:author="phuong vu" w:date="2018-11-23T14:46:00Z"/>
                    <w:del w:id="26838" w:author="Tran Huan" w:date="2018-12-03T01:22:00Z"/>
                  </w:rPr>
                </w:rPrChange>
              </w:rPr>
              <w:pPrChange w:id="26839" w:author="Tran Huan" w:date="2018-12-03T01:23:00Z">
                <w:pPr>
                  <w:keepNext/>
                  <w:spacing w:line="276" w:lineRule="auto"/>
                </w:pPr>
              </w:pPrChange>
            </w:pPr>
            <w:ins w:id="26840" w:author="phuong vu" w:date="2018-11-23T14:49:00Z">
              <w:del w:id="26841" w:author="Tran Huan" w:date="2018-12-03T01:22:00Z">
                <w:r w:rsidDel="00D10B12">
                  <w:rPr>
                    <w:lang w:val="en-US"/>
                  </w:rPr>
                  <w:delText>ID đơn hàng</w:delText>
                </w:r>
              </w:del>
            </w:ins>
            <w:bookmarkStart w:id="26842" w:name="_Toc531571267"/>
            <w:bookmarkStart w:id="26843" w:name="_Toc531575115"/>
            <w:bookmarkStart w:id="26844" w:name="_Toc531578856"/>
            <w:bookmarkStart w:id="26845" w:name="_Toc531582594"/>
            <w:bookmarkEnd w:id="26842"/>
            <w:bookmarkEnd w:id="26843"/>
            <w:bookmarkEnd w:id="26844"/>
            <w:bookmarkEnd w:id="26845"/>
          </w:p>
        </w:tc>
        <w:bookmarkStart w:id="26846" w:name="_Toc531571268"/>
        <w:bookmarkStart w:id="26847" w:name="_Toc531575116"/>
        <w:bookmarkStart w:id="26848" w:name="_Toc531578857"/>
        <w:bookmarkStart w:id="26849" w:name="_Toc531582595"/>
        <w:bookmarkEnd w:id="26846"/>
        <w:bookmarkEnd w:id="26847"/>
        <w:bookmarkEnd w:id="26848"/>
        <w:bookmarkEnd w:id="26849"/>
      </w:tr>
      <w:tr w:rsidR="00D515F9" w:rsidRPr="001856AA" w:rsidDel="00D10B12" w14:paraId="4184B7F6" w14:textId="0AF97AB1" w:rsidTr="009613AB">
        <w:trPr>
          <w:trHeight w:val="300"/>
          <w:ins w:id="26850" w:author="phuong vu" w:date="2018-11-23T14:46:00Z"/>
          <w:del w:id="26851" w:author="Tran Huan" w:date="2018-12-03T01:22:00Z"/>
        </w:trPr>
        <w:tc>
          <w:tcPr>
            <w:tcW w:w="708" w:type="dxa"/>
            <w:noWrap/>
            <w:vAlign w:val="center"/>
          </w:tcPr>
          <w:p w14:paraId="32025F94" w14:textId="19F06FB2" w:rsidR="00D515F9" w:rsidDel="00D10B12" w:rsidRDefault="00D515F9" w:rsidP="00D10B12">
            <w:pPr>
              <w:spacing w:line="288" w:lineRule="auto"/>
              <w:contextualSpacing/>
              <w:jc w:val="center"/>
              <w:rPr>
                <w:ins w:id="26852" w:author="phuong vu" w:date="2018-11-23T14:46:00Z"/>
                <w:del w:id="26853" w:author="Tran Huan" w:date="2018-12-03T01:22:00Z"/>
                <w:lang w:val="en-US"/>
              </w:rPr>
              <w:pPrChange w:id="26854" w:author="Tran Huan" w:date="2018-12-03T01:23:00Z">
                <w:pPr>
                  <w:spacing w:line="276" w:lineRule="auto"/>
                  <w:jc w:val="center"/>
                </w:pPr>
              </w:pPrChange>
            </w:pPr>
            <w:ins w:id="26855" w:author="phuong vu" w:date="2018-11-23T14:46:00Z">
              <w:del w:id="26856" w:author="Tran Huan" w:date="2018-12-03T01:22:00Z">
                <w:r w:rsidDel="00D10B12">
                  <w:rPr>
                    <w:lang w:val="en-US"/>
                  </w:rPr>
                  <w:delText>6</w:delText>
                </w:r>
                <w:bookmarkStart w:id="26857" w:name="_Toc531571269"/>
                <w:bookmarkStart w:id="26858" w:name="_Toc531575117"/>
                <w:bookmarkStart w:id="26859" w:name="_Toc531578858"/>
                <w:bookmarkStart w:id="26860" w:name="_Toc531582596"/>
                <w:bookmarkEnd w:id="26857"/>
                <w:bookmarkEnd w:id="26858"/>
                <w:bookmarkEnd w:id="26859"/>
                <w:bookmarkEnd w:id="26860"/>
              </w:del>
            </w:ins>
          </w:p>
        </w:tc>
        <w:tc>
          <w:tcPr>
            <w:tcW w:w="2295" w:type="dxa"/>
            <w:noWrap/>
          </w:tcPr>
          <w:p w14:paraId="20198609" w14:textId="37F9C067" w:rsidR="00D515F9" w:rsidDel="00D10B12" w:rsidRDefault="00D515F9" w:rsidP="00D10B12">
            <w:pPr>
              <w:spacing w:line="288" w:lineRule="auto"/>
              <w:contextualSpacing/>
              <w:rPr>
                <w:ins w:id="26861" w:author="phuong vu" w:date="2018-11-23T14:46:00Z"/>
                <w:del w:id="26862" w:author="Tran Huan" w:date="2018-12-03T01:22:00Z"/>
                <w:lang w:val="en-US"/>
              </w:rPr>
              <w:pPrChange w:id="26863" w:author="Tran Huan" w:date="2018-12-03T01:23:00Z">
                <w:pPr>
                  <w:spacing w:line="276" w:lineRule="auto"/>
                </w:pPr>
              </w:pPrChange>
            </w:pPr>
            <w:ins w:id="26864" w:author="phuong vu" w:date="2018-11-23T14:46:00Z">
              <w:del w:id="26865" w:author="Tran Huan" w:date="2018-12-03T01:22:00Z">
                <w:r w:rsidDel="00D10B12">
                  <w:rPr>
                    <w:lang w:val="en-US"/>
                  </w:rPr>
                  <w:delText>receipt</w:delText>
                </w:r>
                <w:bookmarkStart w:id="26866" w:name="_Toc531571270"/>
                <w:bookmarkStart w:id="26867" w:name="_Toc531575118"/>
                <w:bookmarkStart w:id="26868" w:name="_Toc531578859"/>
                <w:bookmarkStart w:id="26869" w:name="_Toc531582597"/>
                <w:bookmarkEnd w:id="26866"/>
                <w:bookmarkEnd w:id="26867"/>
                <w:bookmarkEnd w:id="26868"/>
                <w:bookmarkEnd w:id="26869"/>
              </w:del>
            </w:ins>
          </w:p>
        </w:tc>
        <w:tc>
          <w:tcPr>
            <w:tcW w:w="1300" w:type="dxa"/>
            <w:noWrap/>
          </w:tcPr>
          <w:p w14:paraId="0E37D5DF" w14:textId="035706DD" w:rsidR="00D515F9" w:rsidDel="00D10B12" w:rsidRDefault="00D515F9" w:rsidP="00D10B12">
            <w:pPr>
              <w:spacing w:line="288" w:lineRule="auto"/>
              <w:contextualSpacing/>
              <w:rPr>
                <w:ins w:id="26870" w:author="phuong vu" w:date="2018-11-23T14:46:00Z"/>
                <w:del w:id="26871" w:author="Tran Huan" w:date="2018-12-03T01:22:00Z"/>
                <w:lang w:val="en-US"/>
              </w:rPr>
              <w:pPrChange w:id="26872" w:author="Tran Huan" w:date="2018-12-03T01:23:00Z">
                <w:pPr>
                  <w:spacing w:line="276" w:lineRule="auto"/>
                </w:pPr>
              </w:pPrChange>
            </w:pPr>
            <w:ins w:id="26873" w:author="phuong vu" w:date="2018-11-23T14:46:00Z">
              <w:del w:id="26874" w:author="Tran Huan" w:date="2018-12-03T01:22:00Z">
                <w:r w:rsidDel="00D10B12">
                  <w:rPr>
                    <w:lang w:val="en-US"/>
                  </w:rPr>
                  <w:delText>numeric</w:delText>
                </w:r>
                <w:bookmarkStart w:id="26875" w:name="_Toc531571271"/>
                <w:bookmarkStart w:id="26876" w:name="_Toc531575119"/>
                <w:bookmarkStart w:id="26877" w:name="_Toc531578860"/>
                <w:bookmarkStart w:id="26878" w:name="_Toc531582598"/>
                <w:bookmarkEnd w:id="26875"/>
                <w:bookmarkEnd w:id="26876"/>
                <w:bookmarkEnd w:id="26877"/>
                <w:bookmarkEnd w:id="26878"/>
              </w:del>
            </w:ins>
          </w:p>
        </w:tc>
        <w:tc>
          <w:tcPr>
            <w:tcW w:w="1098" w:type="dxa"/>
            <w:noWrap/>
            <w:vAlign w:val="center"/>
          </w:tcPr>
          <w:p w14:paraId="0F14943F" w14:textId="20714F32" w:rsidR="00D515F9" w:rsidRPr="00D515F9" w:rsidDel="00D10B12" w:rsidRDefault="00D515F9" w:rsidP="00D10B12">
            <w:pPr>
              <w:spacing w:line="288" w:lineRule="auto"/>
              <w:contextualSpacing/>
              <w:jc w:val="center"/>
              <w:rPr>
                <w:ins w:id="26879" w:author="phuong vu" w:date="2018-11-23T14:46:00Z"/>
                <w:del w:id="26880" w:author="Tran Huan" w:date="2018-12-03T01:22:00Z"/>
                <w:lang w:val="en-US"/>
                <w:rPrChange w:id="26881" w:author="phuong vu" w:date="2018-11-23T14:49:00Z">
                  <w:rPr>
                    <w:ins w:id="26882" w:author="phuong vu" w:date="2018-11-23T14:46:00Z"/>
                    <w:del w:id="26883" w:author="Tran Huan" w:date="2018-12-03T01:22:00Z"/>
                  </w:rPr>
                </w:rPrChange>
              </w:rPr>
              <w:pPrChange w:id="26884" w:author="Tran Huan" w:date="2018-12-03T01:23:00Z">
                <w:pPr>
                  <w:spacing w:line="276" w:lineRule="auto"/>
                  <w:jc w:val="center"/>
                </w:pPr>
              </w:pPrChange>
            </w:pPr>
            <w:ins w:id="26885" w:author="phuong vu" w:date="2018-11-23T14:49:00Z">
              <w:del w:id="26886" w:author="Tran Huan" w:date="2018-12-03T01:22:00Z">
                <w:r w:rsidDel="00D10B12">
                  <w:rPr>
                    <w:lang w:val="en-US"/>
                  </w:rPr>
                  <w:delText>X</w:delText>
                </w:r>
              </w:del>
            </w:ins>
            <w:bookmarkStart w:id="26887" w:name="_Toc531571272"/>
            <w:bookmarkStart w:id="26888" w:name="_Toc531575120"/>
            <w:bookmarkStart w:id="26889" w:name="_Toc531578861"/>
            <w:bookmarkStart w:id="26890" w:name="_Toc531582599"/>
            <w:bookmarkEnd w:id="26887"/>
            <w:bookmarkEnd w:id="26888"/>
            <w:bookmarkEnd w:id="26889"/>
            <w:bookmarkEnd w:id="26890"/>
          </w:p>
        </w:tc>
        <w:tc>
          <w:tcPr>
            <w:tcW w:w="838" w:type="dxa"/>
            <w:noWrap/>
            <w:vAlign w:val="center"/>
          </w:tcPr>
          <w:p w14:paraId="2387EC43" w14:textId="35F7F367" w:rsidR="00D515F9" w:rsidRPr="00FD2760" w:rsidDel="00D10B12" w:rsidRDefault="00D515F9" w:rsidP="00D10B12">
            <w:pPr>
              <w:spacing w:line="288" w:lineRule="auto"/>
              <w:contextualSpacing/>
              <w:jc w:val="center"/>
              <w:rPr>
                <w:ins w:id="26891" w:author="phuong vu" w:date="2018-11-23T14:46:00Z"/>
                <w:del w:id="26892" w:author="Tran Huan" w:date="2018-12-03T01:22:00Z"/>
              </w:rPr>
              <w:pPrChange w:id="26893" w:author="Tran Huan" w:date="2018-12-03T01:23:00Z">
                <w:pPr>
                  <w:spacing w:line="276" w:lineRule="auto"/>
                  <w:jc w:val="center"/>
                </w:pPr>
              </w:pPrChange>
            </w:pPr>
            <w:bookmarkStart w:id="26894" w:name="_Toc531571273"/>
            <w:bookmarkStart w:id="26895" w:name="_Toc531575121"/>
            <w:bookmarkStart w:id="26896" w:name="_Toc531578862"/>
            <w:bookmarkStart w:id="26897" w:name="_Toc531582600"/>
            <w:bookmarkEnd w:id="26894"/>
            <w:bookmarkEnd w:id="26895"/>
            <w:bookmarkEnd w:id="26896"/>
            <w:bookmarkEnd w:id="26897"/>
          </w:p>
        </w:tc>
        <w:tc>
          <w:tcPr>
            <w:tcW w:w="823" w:type="dxa"/>
            <w:noWrap/>
            <w:vAlign w:val="center"/>
          </w:tcPr>
          <w:p w14:paraId="307F82BC" w14:textId="04417FC7" w:rsidR="00D515F9" w:rsidRPr="00FD2760" w:rsidDel="00D10B12" w:rsidRDefault="00D515F9" w:rsidP="00D10B12">
            <w:pPr>
              <w:spacing w:line="288" w:lineRule="auto"/>
              <w:contextualSpacing/>
              <w:jc w:val="center"/>
              <w:rPr>
                <w:ins w:id="26898" w:author="phuong vu" w:date="2018-11-23T14:46:00Z"/>
                <w:del w:id="26899" w:author="Tran Huan" w:date="2018-12-03T01:22:00Z"/>
              </w:rPr>
              <w:pPrChange w:id="26900" w:author="Tran Huan" w:date="2018-12-03T01:23:00Z">
                <w:pPr>
                  <w:spacing w:line="276" w:lineRule="auto"/>
                  <w:jc w:val="center"/>
                </w:pPr>
              </w:pPrChange>
            </w:pPr>
            <w:bookmarkStart w:id="26901" w:name="_Toc531571274"/>
            <w:bookmarkStart w:id="26902" w:name="_Toc531575122"/>
            <w:bookmarkStart w:id="26903" w:name="_Toc531578863"/>
            <w:bookmarkStart w:id="26904" w:name="_Toc531582601"/>
            <w:bookmarkEnd w:id="26901"/>
            <w:bookmarkEnd w:id="26902"/>
            <w:bookmarkEnd w:id="26903"/>
            <w:bookmarkEnd w:id="26904"/>
          </w:p>
        </w:tc>
        <w:tc>
          <w:tcPr>
            <w:tcW w:w="2228" w:type="dxa"/>
            <w:noWrap/>
          </w:tcPr>
          <w:p w14:paraId="26C72936" w14:textId="21EC8D67" w:rsidR="00D515F9" w:rsidRPr="00D515F9" w:rsidDel="00D10B12" w:rsidRDefault="00D515F9" w:rsidP="00D10B12">
            <w:pPr>
              <w:keepNext/>
              <w:spacing w:line="288" w:lineRule="auto"/>
              <w:contextualSpacing/>
              <w:rPr>
                <w:ins w:id="26905" w:author="phuong vu" w:date="2018-11-23T14:46:00Z"/>
                <w:del w:id="26906" w:author="Tran Huan" w:date="2018-12-03T01:22:00Z"/>
                <w:lang w:val="en-US"/>
                <w:rPrChange w:id="26907" w:author="phuong vu" w:date="2018-11-23T14:49:00Z">
                  <w:rPr>
                    <w:ins w:id="26908" w:author="phuong vu" w:date="2018-11-23T14:46:00Z"/>
                    <w:del w:id="26909" w:author="Tran Huan" w:date="2018-12-03T01:22:00Z"/>
                  </w:rPr>
                </w:rPrChange>
              </w:rPr>
              <w:pPrChange w:id="26910" w:author="Tran Huan" w:date="2018-12-03T01:23:00Z">
                <w:pPr>
                  <w:keepNext/>
                  <w:spacing w:line="276" w:lineRule="auto"/>
                </w:pPr>
              </w:pPrChange>
            </w:pPr>
            <w:ins w:id="26911" w:author="phuong vu" w:date="2018-11-23T14:49:00Z">
              <w:del w:id="26912" w:author="Tran Huan" w:date="2018-12-03T01:22:00Z">
                <w:r w:rsidDel="00D10B12">
                  <w:rPr>
                    <w:lang w:val="en-US"/>
                  </w:rPr>
                  <w:delText>ID biên nhận</w:delText>
                </w:r>
              </w:del>
            </w:ins>
            <w:bookmarkStart w:id="26913" w:name="_Toc531571275"/>
            <w:bookmarkStart w:id="26914" w:name="_Toc531575123"/>
            <w:bookmarkStart w:id="26915" w:name="_Toc531578864"/>
            <w:bookmarkStart w:id="26916" w:name="_Toc531582602"/>
            <w:bookmarkEnd w:id="26913"/>
            <w:bookmarkEnd w:id="26914"/>
            <w:bookmarkEnd w:id="26915"/>
            <w:bookmarkEnd w:id="26916"/>
          </w:p>
        </w:tc>
        <w:bookmarkStart w:id="26917" w:name="_Toc531571276"/>
        <w:bookmarkStart w:id="26918" w:name="_Toc531575124"/>
        <w:bookmarkStart w:id="26919" w:name="_Toc531578865"/>
        <w:bookmarkStart w:id="26920" w:name="_Toc531582603"/>
        <w:bookmarkEnd w:id="26917"/>
        <w:bookmarkEnd w:id="26918"/>
        <w:bookmarkEnd w:id="26919"/>
        <w:bookmarkEnd w:id="26920"/>
      </w:tr>
      <w:tr w:rsidR="00D515F9" w:rsidRPr="001856AA" w:rsidDel="00D10B12" w14:paraId="040C17BD" w14:textId="50EFB9C5" w:rsidTr="009613AB">
        <w:trPr>
          <w:trHeight w:val="300"/>
          <w:ins w:id="26921" w:author="phuong vu" w:date="2018-11-23T14:47:00Z"/>
          <w:del w:id="26922" w:author="Tran Huan" w:date="2018-12-03T01:22:00Z"/>
        </w:trPr>
        <w:tc>
          <w:tcPr>
            <w:tcW w:w="708" w:type="dxa"/>
            <w:noWrap/>
            <w:vAlign w:val="center"/>
          </w:tcPr>
          <w:p w14:paraId="03B181EF" w14:textId="205CC5BD" w:rsidR="00D515F9" w:rsidDel="00D10B12" w:rsidRDefault="00D515F9" w:rsidP="00D10B12">
            <w:pPr>
              <w:spacing w:line="288" w:lineRule="auto"/>
              <w:contextualSpacing/>
              <w:jc w:val="center"/>
              <w:rPr>
                <w:ins w:id="26923" w:author="phuong vu" w:date="2018-11-23T14:47:00Z"/>
                <w:del w:id="26924" w:author="Tran Huan" w:date="2018-12-03T01:22:00Z"/>
                <w:lang w:val="en-US"/>
              </w:rPr>
              <w:pPrChange w:id="26925" w:author="Tran Huan" w:date="2018-12-03T01:23:00Z">
                <w:pPr>
                  <w:spacing w:line="276" w:lineRule="auto"/>
                  <w:jc w:val="center"/>
                </w:pPr>
              </w:pPrChange>
            </w:pPr>
            <w:ins w:id="26926" w:author="phuong vu" w:date="2018-11-23T14:50:00Z">
              <w:del w:id="26927" w:author="Tran Huan" w:date="2018-12-03T01:22:00Z">
                <w:r w:rsidDel="00D10B12">
                  <w:rPr>
                    <w:lang w:val="en-US"/>
                  </w:rPr>
                  <w:delText>7</w:delText>
                </w:r>
              </w:del>
            </w:ins>
            <w:bookmarkStart w:id="26928" w:name="_Toc531571277"/>
            <w:bookmarkStart w:id="26929" w:name="_Toc531575125"/>
            <w:bookmarkStart w:id="26930" w:name="_Toc531578866"/>
            <w:bookmarkStart w:id="26931" w:name="_Toc531582604"/>
            <w:bookmarkEnd w:id="26928"/>
            <w:bookmarkEnd w:id="26929"/>
            <w:bookmarkEnd w:id="26930"/>
            <w:bookmarkEnd w:id="26931"/>
          </w:p>
        </w:tc>
        <w:tc>
          <w:tcPr>
            <w:tcW w:w="2295" w:type="dxa"/>
            <w:noWrap/>
          </w:tcPr>
          <w:p w14:paraId="4BD260ED" w14:textId="221AB269" w:rsidR="00D515F9" w:rsidDel="00D10B12" w:rsidRDefault="00D515F9" w:rsidP="00D10B12">
            <w:pPr>
              <w:spacing w:line="288" w:lineRule="auto"/>
              <w:contextualSpacing/>
              <w:rPr>
                <w:ins w:id="26932" w:author="phuong vu" w:date="2018-11-23T14:47:00Z"/>
                <w:del w:id="26933" w:author="Tran Huan" w:date="2018-12-03T01:22:00Z"/>
                <w:lang w:val="en-US"/>
              </w:rPr>
              <w:pPrChange w:id="26934" w:author="Tran Huan" w:date="2018-12-03T01:23:00Z">
                <w:pPr>
                  <w:spacing w:line="276" w:lineRule="auto"/>
                </w:pPr>
              </w:pPrChange>
            </w:pPr>
            <w:ins w:id="26935" w:author="phuong vu" w:date="2018-11-23T14:47:00Z">
              <w:del w:id="26936" w:author="Tran Huan" w:date="2018-12-03T01:22:00Z">
                <w:r w:rsidDel="00D10B12">
                  <w:rPr>
                    <w:lang w:val="en-US"/>
                  </w:rPr>
                  <w:delText>current_status</w:delText>
                </w:r>
                <w:bookmarkStart w:id="26937" w:name="_Toc531571278"/>
                <w:bookmarkStart w:id="26938" w:name="_Toc531575126"/>
                <w:bookmarkStart w:id="26939" w:name="_Toc531578867"/>
                <w:bookmarkStart w:id="26940" w:name="_Toc531582605"/>
                <w:bookmarkEnd w:id="26937"/>
                <w:bookmarkEnd w:id="26938"/>
                <w:bookmarkEnd w:id="26939"/>
                <w:bookmarkEnd w:id="26940"/>
              </w:del>
            </w:ins>
          </w:p>
        </w:tc>
        <w:tc>
          <w:tcPr>
            <w:tcW w:w="1300" w:type="dxa"/>
            <w:noWrap/>
          </w:tcPr>
          <w:p w14:paraId="60DD394A" w14:textId="753B3C4F" w:rsidR="00D515F9" w:rsidRPr="00FD2760" w:rsidDel="00D10B12" w:rsidRDefault="00D515F9" w:rsidP="00D10B12">
            <w:pPr>
              <w:spacing w:line="288" w:lineRule="auto"/>
              <w:contextualSpacing/>
              <w:rPr>
                <w:ins w:id="26941" w:author="phuong vu" w:date="2018-11-23T14:47:00Z"/>
                <w:del w:id="26942" w:author="Tran Huan" w:date="2018-12-03T01:22:00Z"/>
              </w:rPr>
              <w:pPrChange w:id="26943" w:author="Tran Huan" w:date="2018-12-03T01:23:00Z">
                <w:pPr>
                  <w:spacing w:line="276" w:lineRule="auto"/>
                </w:pPr>
              </w:pPrChange>
            </w:pPr>
            <w:ins w:id="26944" w:author="phuong vu" w:date="2018-11-23T14:47:00Z">
              <w:del w:id="26945" w:author="Tran Huan" w:date="2018-12-03T01:22:00Z">
                <w:r w:rsidRPr="00FD2760" w:rsidDel="00D10B12">
                  <w:delText>character varying</w:delText>
                </w:r>
                <w:bookmarkStart w:id="26946" w:name="_Toc531571279"/>
                <w:bookmarkStart w:id="26947" w:name="_Toc531575127"/>
                <w:bookmarkStart w:id="26948" w:name="_Toc531578868"/>
                <w:bookmarkStart w:id="26949" w:name="_Toc531582606"/>
                <w:bookmarkEnd w:id="26946"/>
                <w:bookmarkEnd w:id="26947"/>
                <w:bookmarkEnd w:id="26948"/>
                <w:bookmarkEnd w:id="26949"/>
              </w:del>
            </w:ins>
          </w:p>
        </w:tc>
        <w:tc>
          <w:tcPr>
            <w:tcW w:w="1098" w:type="dxa"/>
            <w:noWrap/>
            <w:vAlign w:val="center"/>
          </w:tcPr>
          <w:p w14:paraId="21EBB9E1" w14:textId="7C859E8D" w:rsidR="00D515F9" w:rsidRPr="00FD2760" w:rsidDel="00D10B12" w:rsidRDefault="00D515F9" w:rsidP="00D10B12">
            <w:pPr>
              <w:spacing w:line="288" w:lineRule="auto"/>
              <w:contextualSpacing/>
              <w:jc w:val="center"/>
              <w:rPr>
                <w:ins w:id="26950" w:author="phuong vu" w:date="2018-11-23T14:47:00Z"/>
                <w:del w:id="26951" w:author="Tran Huan" w:date="2018-12-03T01:22:00Z"/>
              </w:rPr>
              <w:pPrChange w:id="26952" w:author="Tran Huan" w:date="2018-12-03T01:23:00Z">
                <w:pPr>
                  <w:spacing w:line="276" w:lineRule="auto"/>
                  <w:jc w:val="center"/>
                </w:pPr>
              </w:pPrChange>
            </w:pPr>
            <w:bookmarkStart w:id="26953" w:name="_Toc531571280"/>
            <w:bookmarkStart w:id="26954" w:name="_Toc531575128"/>
            <w:bookmarkStart w:id="26955" w:name="_Toc531578869"/>
            <w:bookmarkStart w:id="26956" w:name="_Toc531582607"/>
            <w:bookmarkEnd w:id="26953"/>
            <w:bookmarkEnd w:id="26954"/>
            <w:bookmarkEnd w:id="26955"/>
            <w:bookmarkEnd w:id="26956"/>
          </w:p>
        </w:tc>
        <w:tc>
          <w:tcPr>
            <w:tcW w:w="838" w:type="dxa"/>
            <w:noWrap/>
            <w:vAlign w:val="center"/>
          </w:tcPr>
          <w:p w14:paraId="6B46B917" w14:textId="2D20912B" w:rsidR="00D515F9" w:rsidRPr="00FD2760" w:rsidDel="00D10B12" w:rsidRDefault="00D515F9" w:rsidP="00D10B12">
            <w:pPr>
              <w:spacing w:line="288" w:lineRule="auto"/>
              <w:contextualSpacing/>
              <w:jc w:val="center"/>
              <w:rPr>
                <w:ins w:id="26957" w:author="phuong vu" w:date="2018-11-23T14:47:00Z"/>
                <w:del w:id="26958" w:author="Tran Huan" w:date="2018-12-03T01:22:00Z"/>
              </w:rPr>
              <w:pPrChange w:id="26959" w:author="Tran Huan" w:date="2018-12-03T01:23:00Z">
                <w:pPr>
                  <w:spacing w:line="276" w:lineRule="auto"/>
                  <w:jc w:val="center"/>
                </w:pPr>
              </w:pPrChange>
            </w:pPr>
            <w:bookmarkStart w:id="26960" w:name="_Toc531571281"/>
            <w:bookmarkStart w:id="26961" w:name="_Toc531575129"/>
            <w:bookmarkStart w:id="26962" w:name="_Toc531578870"/>
            <w:bookmarkStart w:id="26963" w:name="_Toc531582608"/>
            <w:bookmarkEnd w:id="26960"/>
            <w:bookmarkEnd w:id="26961"/>
            <w:bookmarkEnd w:id="26962"/>
            <w:bookmarkEnd w:id="26963"/>
          </w:p>
        </w:tc>
        <w:tc>
          <w:tcPr>
            <w:tcW w:w="823" w:type="dxa"/>
            <w:noWrap/>
            <w:vAlign w:val="center"/>
          </w:tcPr>
          <w:p w14:paraId="133784B8" w14:textId="556DE188" w:rsidR="00D515F9" w:rsidRPr="00FD2760" w:rsidDel="00D10B12" w:rsidRDefault="00D515F9" w:rsidP="00D10B12">
            <w:pPr>
              <w:spacing w:line="288" w:lineRule="auto"/>
              <w:contextualSpacing/>
              <w:jc w:val="center"/>
              <w:rPr>
                <w:ins w:id="26964" w:author="phuong vu" w:date="2018-11-23T14:47:00Z"/>
                <w:del w:id="26965" w:author="Tran Huan" w:date="2018-12-03T01:22:00Z"/>
              </w:rPr>
              <w:pPrChange w:id="26966" w:author="Tran Huan" w:date="2018-12-03T01:23:00Z">
                <w:pPr>
                  <w:spacing w:line="276" w:lineRule="auto"/>
                  <w:jc w:val="center"/>
                </w:pPr>
              </w:pPrChange>
            </w:pPr>
            <w:bookmarkStart w:id="26967" w:name="_Toc531571282"/>
            <w:bookmarkStart w:id="26968" w:name="_Toc531575130"/>
            <w:bookmarkStart w:id="26969" w:name="_Toc531578871"/>
            <w:bookmarkStart w:id="26970" w:name="_Toc531582609"/>
            <w:bookmarkEnd w:id="26967"/>
            <w:bookmarkEnd w:id="26968"/>
            <w:bookmarkEnd w:id="26969"/>
            <w:bookmarkEnd w:id="26970"/>
          </w:p>
        </w:tc>
        <w:tc>
          <w:tcPr>
            <w:tcW w:w="2228" w:type="dxa"/>
            <w:noWrap/>
          </w:tcPr>
          <w:p w14:paraId="53EB46E8" w14:textId="4CDCE2A5" w:rsidR="00D515F9" w:rsidRPr="00D515F9" w:rsidDel="00D10B12" w:rsidRDefault="00D515F9" w:rsidP="00D10B12">
            <w:pPr>
              <w:keepNext/>
              <w:spacing w:line="288" w:lineRule="auto"/>
              <w:contextualSpacing/>
              <w:rPr>
                <w:ins w:id="26971" w:author="phuong vu" w:date="2018-11-23T14:47:00Z"/>
                <w:del w:id="26972" w:author="Tran Huan" w:date="2018-12-03T01:22:00Z"/>
                <w:lang w:val="en-US"/>
                <w:rPrChange w:id="26973" w:author="phuong vu" w:date="2018-11-23T14:50:00Z">
                  <w:rPr>
                    <w:ins w:id="26974" w:author="phuong vu" w:date="2018-11-23T14:47:00Z"/>
                    <w:del w:id="26975" w:author="Tran Huan" w:date="2018-12-03T01:22:00Z"/>
                  </w:rPr>
                </w:rPrChange>
              </w:rPr>
              <w:pPrChange w:id="26976" w:author="Tran Huan" w:date="2018-12-03T01:23:00Z">
                <w:pPr>
                  <w:keepNext/>
                  <w:spacing w:line="276" w:lineRule="auto"/>
                </w:pPr>
              </w:pPrChange>
            </w:pPr>
            <w:ins w:id="26977" w:author="phuong vu" w:date="2018-11-23T14:50:00Z">
              <w:del w:id="26978" w:author="Tran Huan" w:date="2018-12-03T01:22:00Z">
                <w:r w:rsidDel="00D10B12">
                  <w:rPr>
                    <w:lang w:val="en-US"/>
                  </w:rPr>
                  <w:delText>Trạng thái hiện tại</w:delText>
                </w:r>
              </w:del>
            </w:ins>
            <w:bookmarkStart w:id="26979" w:name="_Toc531571283"/>
            <w:bookmarkStart w:id="26980" w:name="_Toc531575131"/>
            <w:bookmarkStart w:id="26981" w:name="_Toc531578872"/>
            <w:bookmarkStart w:id="26982" w:name="_Toc531582610"/>
            <w:bookmarkEnd w:id="26979"/>
            <w:bookmarkEnd w:id="26980"/>
            <w:bookmarkEnd w:id="26981"/>
            <w:bookmarkEnd w:id="26982"/>
          </w:p>
        </w:tc>
        <w:bookmarkStart w:id="26983" w:name="_Toc531571284"/>
        <w:bookmarkStart w:id="26984" w:name="_Toc531575132"/>
        <w:bookmarkStart w:id="26985" w:name="_Toc531578873"/>
        <w:bookmarkStart w:id="26986" w:name="_Toc531582611"/>
        <w:bookmarkEnd w:id="26983"/>
        <w:bookmarkEnd w:id="26984"/>
        <w:bookmarkEnd w:id="26985"/>
        <w:bookmarkEnd w:id="26986"/>
      </w:tr>
      <w:tr w:rsidR="00D515F9" w:rsidRPr="001856AA" w:rsidDel="00D10B12" w14:paraId="1703D908" w14:textId="25757D43" w:rsidTr="009613AB">
        <w:trPr>
          <w:trHeight w:val="300"/>
          <w:ins w:id="26987" w:author="phuong vu" w:date="2018-11-23T14:48:00Z"/>
          <w:del w:id="26988" w:author="Tran Huan" w:date="2018-12-03T01:22:00Z"/>
        </w:trPr>
        <w:tc>
          <w:tcPr>
            <w:tcW w:w="708" w:type="dxa"/>
            <w:noWrap/>
            <w:vAlign w:val="center"/>
          </w:tcPr>
          <w:p w14:paraId="7B6D55EF" w14:textId="518AD569" w:rsidR="00D515F9" w:rsidDel="00D10B12" w:rsidRDefault="00D515F9" w:rsidP="00D10B12">
            <w:pPr>
              <w:spacing w:line="288" w:lineRule="auto"/>
              <w:contextualSpacing/>
              <w:jc w:val="center"/>
              <w:rPr>
                <w:ins w:id="26989" w:author="phuong vu" w:date="2018-11-23T14:48:00Z"/>
                <w:del w:id="26990" w:author="Tran Huan" w:date="2018-12-03T01:22:00Z"/>
                <w:lang w:val="en-US"/>
              </w:rPr>
              <w:pPrChange w:id="26991" w:author="Tran Huan" w:date="2018-12-03T01:23:00Z">
                <w:pPr>
                  <w:spacing w:line="276" w:lineRule="auto"/>
                  <w:jc w:val="center"/>
                </w:pPr>
              </w:pPrChange>
            </w:pPr>
            <w:ins w:id="26992" w:author="phuong vu" w:date="2018-11-23T14:50:00Z">
              <w:del w:id="26993" w:author="Tran Huan" w:date="2018-12-03T01:22:00Z">
                <w:r w:rsidDel="00D10B12">
                  <w:rPr>
                    <w:lang w:val="en-US"/>
                  </w:rPr>
                  <w:delText>8</w:delText>
                </w:r>
              </w:del>
            </w:ins>
            <w:bookmarkStart w:id="26994" w:name="_Toc531571285"/>
            <w:bookmarkStart w:id="26995" w:name="_Toc531575133"/>
            <w:bookmarkStart w:id="26996" w:name="_Toc531578874"/>
            <w:bookmarkStart w:id="26997" w:name="_Toc531582612"/>
            <w:bookmarkEnd w:id="26994"/>
            <w:bookmarkEnd w:id="26995"/>
            <w:bookmarkEnd w:id="26996"/>
            <w:bookmarkEnd w:id="26997"/>
          </w:p>
        </w:tc>
        <w:tc>
          <w:tcPr>
            <w:tcW w:w="2295" w:type="dxa"/>
            <w:noWrap/>
          </w:tcPr>
          <w:p w14:paraId="2C86BA6C" w14:textId="562A00F3" w:rsidR="00D515F9" w:rsidDel="00D10B12" w:rsidRDefault="00D515F9" w:rsidP="00D10B12">
            <w:pPr>
              <w:spacing w:line="288" w:lineRule="auto"/>
              <w:contextualSpacing/>
              <w:rPr>
                <w:ins w:id="26998" w:author="phuong vu" w:date="2018-11-23T14:48:00Z"/>
                <w:del w:id="26999" w:author="Tran Huan" w:date="2018-12-03T01:22:00Z"/>
                <w:lang w:val="en-US"/>
              </w:rPr>
              <w:pPrChange w:id="27000" w:author="Tran Huan" w:date="2018-12-03T01:23:00Z">
                <w:pPr>
                  <w:spacing w:line="276" w:lineRule="auto"/>
                </w:pPr>
              </w:pPrChange>
            </w:pPr>
            <w:ins w:id="27001" w:author="phuong vu" w:date="2018-11-23T14:48:00Z">
              <w:del w:id="27002" w:author="Tran Huan" w:date="2018-12-03T01:22:00Z">
                <w:r w:rsidDel="00D10B12">
                  <w:rPr>
                    <w:lang w:val="en-US"/>
                  </w:rPr>
                  <w:delText>previous_status</w:delText>
                </w:r>
                <w:bookmarkStart w:id="27003" w:name="_Toc531571286"/>
                <w:bookmarkStart w:id="27004" w:name="_Toc531575134"/>
                <w:bookmarkStart w:id="27005" w:name="_Toc531578875"/>
                <w:bookmarkStart w:id="27006" w:name="_Toc531582613"/>
                <w:bookmarkEnd w:id="27003"/>
                <w:bookmarkEnd w:id="27004"/>
                <w:bookmarkEnd w:id="27005"/>
                <w:bookmarkEnd w:id="27006"/>
              </w:del>
            </w:ins>
          </w:p>
        </w:tc>
        <w:tc>
          <w:tcPr>
            <w:tcW w:w="1300" w:type="dxa"/>
            <w:noWrap/>
          </w:tcPr>
          <w:p w14:paraId="47AA79CE" w14:textId="24734205" w:rsidR="00D515F9" w:rsidRPr="00FD2760" w:rsidDel="00D10B12" w:rsidRDefault="00D515F9" w:rsidP="00D10B12">
            <w:pPr>
              <w:spacing w:line="288" w:lineRule="auto"/>
              <w:contextualSpacing/>
              <w:rPr>
                <w:ins w:id="27007" w:author="phuong vu" w:date="2018-11-23T14:48:00Z"/>
                <w:del w:id="27008" w:author="Tran Huan" w:date="2018-12-03T01:22:00Z"/>
              </w:rPr>
              <w:pPrChange w:id="27009" w:author="Tran Huan" w:date="2018-12-03T01:23:00Z">
                <w:pPr>
                  <w:spacing w:line="276" w:lineRule="auto"/>
                </w:pPr>
              </w:pPrChange>
            </w:pPr>
            <w:ins w:id="27010" w:author="phuong vu" w:date="2018-11-23T14:48:00Z">
              <w:del w:id="27011" w:author="Tran Huan" w:date="2018-12-03T01:22:00Z">
                <w:r w:rsidRPr="00FD2760" w:rsidDel="00D10B12">
                  <w:delText>character varying</w:delText>
                </w:r>
                <w:bookmarkStart w:id="27012" w:name="_Toc531571287"/>
                <w:bookmarkStart w:id="27013" w:name="_Toc531575135"/>
                <w:bookmarkStart w:id="27014" w:name="_Toc531578876"/>
                <w:bookmarkStart w:id="27015" w:name="_Toc531582614"/>
                <w:bookmarkEnd w:id="27012"/>
                <w:bookmarkEnd w:id="27013"/>
                <w:bookmarkEnd w:id="27014"/>
                <w:bookmarkEnd w:id="27015"/>
              </w:del>
            </w:ins>
          </w:p>
        </w:tc>
        <w:tc>
          <w:tcPr>
            <w:tcW w:w="1098" w:type="dxa"/>
            <w:noWrap/>
            <w:vAlign w:val="center"/>
          </w:tcPr>
          <w:p w14:paraId="720FB2FE" w14:textId="74B88830" w:rsidR="00D515F9" w:rsidRPr="00FD2760" w:rsidDel="00D10B12" w:rsidRDefault="00D515F9" w:rsidP="00D10B12">
            <w:pPr>
              <w:spacing w:line="288" w:lineRule="auto"/>
              <w:contextualSpacing/>
              <w:jc w:val="center"/>
              <w:rPr>
                <w:ins w:id="27016" w:author="phuong vu" w:date="2018-11-23T14:48:00Z"/>
                <w:del w:id="27017" w:author="Tran Huan" w:date="2018-12-03T01:22:00Z"/>
              </w:rPr>
              <w:pPrChange w:id="27018" w:author="Tran Huan" w:date="2018-12-03T01:23:00Z">
                <w:pPr>
                  <w:spacing w:line="276" w:lineRule="auto"/>
                  <w:jc w:val="center"/>
                </w:pPr>
              </w:pPrChange>
            </w:pPr>
            <w:bookmarkStart w:id="27019" w:name="_Toc531571288"/>
            <w:bookmarkStart w:id="27020" w:name="_Toc531575136"/>
            <w:bookmarkStart w:id="27021" w:name="_Toc531578877"/>
            <w:bookmarkStart w:id="27022" w:name="_Toc531582615"/>
            <w:bookmarkEnd w:id="27019"/>
            <w:bookmarkEnd w:id="27020"/>
            <w:bookmarkEnd w:id="27021"/>
            <w:bookmarkEnd w:id="27022"/>
          </w:p>
        </w:tc>
        <w:tc>
          <w:tcPr>
            <w:tcW w:w="838" w:type="dxa"/>
            <w:noWrap/>
            <w:vAlign w:val="center"/>
          </w:tcPr>
          <w:p w14:paraId="5F52AE56" w14:textId="664D997D" w:rsidR="00D515F9" w:rsidRPr="00FD2760" w:rsidDel="00D10B12" w:rsidRDefault="00D515F9" w:rsidP="00D10B12">
            <w:pPr>
              <w:spacing w:line="288" w:lineRule="auto"/>
              <w:contextualSpacing/>
              <w:jc w:val="center"/>
              <w:rPr>
                <w:ins w:id="27023" w:author="phuong vu" w:date="2018-11-23T14:48:00Z"/>
                <w:del w:id="27024" w:author="Tran Huan" w:date="2018-12-03T01:22:00Z"/>
              </w:rPr>
              <w:pPrChange w:id="27025" w:author="Tran Huan" w:date="2018-12-03T01:23:00Z">
                <w:pPr>
                  <w:spacing w:line="276" w:lineRule="auto"/>
                  <w:jc w:val="center"/>
                </w:pPr>
              </w:pPrChange>
            </w:pPr>
            <w:bookmarkStart w:id="27026" w:name="_Toc531571289"/>
            <w:bookmarkStart w:id="27027" w:name="_Toc531575137"/>
            <w:bookmarkStart w:id="27028" w:name="_Toc531578878"/>
            <w:bookmarkStart w:id="27029" w:name="_Toc531582616"/>
            <w:bookmarkEnd w:id="27026"/>
            <w:bookmarkEnd w:id="27027"/>
            <w:bookmarkEnd w:id="27028"/>
            <w:bookmarkEnd w:id="27029"/>
          </w:p>
        </w:tc>
        <w:tc>
          <w:tcPr>
            <w:tcW w:w="823" w:type="dxa"/>
            <w:noWrap/>
            <w:vAlign w:val="center"/>
          </w:tcPr>
          <w:p w14:paraId="01F70106" w14:textId="4A063A95" w:rsidR="00D515F9" w:rsidRPr="00FD2760" w:rsidDel="00D10B12" w:rsidRDefault="00D515F9" w:rsidP="00D10B12">
            <w:pPr>
              <w:spacing w:line="288" w:lineRule="auto"/>
              <w:contextualSpacing/>
              <w:jc w:val="center"/>
              <w:rPr>
                <w:ins w:id="27030" w:author="phuong vu" w:date="2018-11-23T14:48:00Z"/>
                <w:del w:id="27031" w:author="Tran Huan" w:date="2018-12-03T01:22:00Z"/>
              </w:rPr>
              <w:pPrChange w:id="27032" w:author="Tran Huan" w:date="2018-12-03T01:23:00Z">
                <w:pPr>
                  <w:spacing w:line="276" w:lineRule="auto"/>
                  <w:jc w:val="center"/>
                </w:pPr>
              </w:pPrChange>
            </w:pPr>
            <w:bookmarkStart w:id="27033" w:name="_Toc531571290"/>
            <w:bookmarkStart w:id="27034" w:name="_Toc531575138"/>
            <w:bookmarkStart w:id="27035" w:name="_Toc531578879"/>
            <w:bookmarkStart w:id="27036" w:name="_Toc531582617"/>
            <w:bookmarkEnd w:id="27033"/>
            <w:bookmarkEnd w:id="27034"/>
            <w:bookmarkEnd w:id="27035"/>
            <w:bookmarkEnd w:id="27036"/>
          </w:p>
        </w:tc>
        <w:tc>
          <w:tcPr>
            <w:tcW w:w="2228" w:type="dxa"/>
            <w:noWrap/>
          </w:tcPr>
          <w:p w14:paraId="7BEEE63E" w14:textId="2EF91A5F" w:rsidR="00D515F9" w:rsidRPr="00FD2760" w:rsidDel="00D10B12" w:rsidRDefault="00D515F9" w:rsidP="00D10B12">
            <w:pPr>
              <w:keepNext/>
              <w:spacing w:line="288" w:lineRule="auto"/>
              <w:contextualSpacing/>
              <w:rPr>
                <w:ins w:id="27037" w:author="phuong vu" w:date="2018-11-23T14:48:00Z"/>
                <w:del w:id="27038" w:author="Tran Huan" w:date="2018-12-03T01:22:00Z"/>
              </w:rPr>
              <w:pPrChange w:id="27039" w:author="Tran Huan" w:date="2018-12-03T01:23:00Z">
                <w:pPr>
                  <w:keepNext/>
                  <w:spacing w:line="276" w:lineRule="auto"/>
                </w:pPr>
              </w:pPrChange>
            </w:pPr>
            <w:ins w:id="27040" w:author="phuong vu" w:date="2018-11-23T14:50:00Z">
              <w:del w:id="27041" w:author="Tran Huan" w:date="2018-12-03T01:22:00Z">
                <w:r w:rsidDel="00D10B12">
                  <w:rPr>
                    <w:lang w:val="en-US"/>
                  </w:rPr>
                  <w:delText>Trạng thái trước</w:delText>
                </w:r>
              </w:del>
            </w:ins>
            <w:bookmarkStart w:id="27042" w:name="_Toc531571291"/>
            <w:bookmarkStart w:id="27043" w:name="_Toc531575139"/>
            <w:bookmarkStart w:id="27044" w:name="_Toc531578880"/>
            <w:bookmarkStart w:id="27045" w:name="_Toc531582618"/>
            <w:bookmarkEnd w:id="27042"/>
            <w:bookmarkEnd w:id="27043"/>
            <w:bookmarkEnd w:id="27044"/>
            <w:bookmarkEnd w:id="27045"/>
          </w:p>
        </w:tc>
        <w:bookmarkStart w:id="27046" w:name="_Toc531571292"/>
        <w:bookmarkStart w:id="27047" w:name="_Toc531575140"/>
        <w:bookmarkStart w:id="27048" w:name="_Toc531578881"/>
        <w:bookmarkStart w:id="27049" w:name="_Toc531582619"/>
        <w:bookmarkEnd w:id="27046"/>
        <w:bookmarkEnd w:id="27047"/>
        <w:bookmarkEnd w:id="27048"/>
        <w:bookmarkEnd w:id="27049"/>
      </w:tr>
      <w:tr w:rsidR="00D515F9" w:rsidRPr="001856AA" w:rsidDel="00D10B12" w14:paraId="739A5D84" w14:textId="465CABE2" w:rsidTr="009613AB">
        <w:trPr>
          <w:trHeight w:val="300"/>
          <w:ins w:id="27050" w:author="phuong vu" w:date="2018-11-23T14:48:00Z"/>
          <w:del w:id="27051" w:author="Tran Huan" w:date="2018-12-03T01:22:00Z"/>
        </w:trPr>
        <w:tc>
          <w:tcPr>
            <w:tcW w:w="708" w:type="dxa"/>
            <w:noWrap/>
            <w:vAlign w:val="center"/>
          </w:tcPr>
          <w:p w14:paraId="01E72FFE" w14:textId="4137D5B8" w:rsidR="00D515F9" w:rsidDel="00D10B12" w:rsidRDefault="00D515F9" w:rsidP="00D10B12">
            <w:pPr>
              <w:spacing w:line="288" w:lineRule="auto"/>
              <w:contextualSpacing/>
              <w:jc w:val="center"/>
              <w:rPr>
                <w:ins w:id="27052" w:author="phuong vu" w:date="2018-11-23T14:48:00Z"/>
                <w:del w:id="27053" w:author="Tran Huan" w:date="2018-12-03T01:22:00Z"/>
                <w:lang w:val="en-US"/>
              </w:rPr>
              <w:pPrChange w:id="27054" w:author="Tran Huan" w:date="2018-12-03T01:23:00Z">
                <w:pPr>
                  <w:spacing w:line="276" w:lineRule="auto"/>
                  <w:jc w:val="center"/>
                </w:pPr>
              </w:pPrChange>
            </w:pPr>
            <w:ins w:id="27055" w:author="phuong vu" w:date="2018-11-23T14:50:00Z">
              <w:del w:id="27056" w:author="Tran Huan" w:date="2018-12-03T01:22:00Z">
                <w:r w:rsidDel="00D10B12">
                  <w:rPr>
                    <w:lang w:val="en-US"/>
                  </w:rPr>
                  <w:delText>9</w:delText>
                </w:r>
              </w:del>
            </w:ins>
            <w:bookmarkStart w:id="27057" w:name="_Toc531571293"/>
            <w:bookmarkStart w:id="27058" w:name="_Toc531575141"/>
            <w:bookmarkStart w:id="27059" w:name="_Toc531578882"/>
            <w:bookmarkStart w:id="27060" w:name="_Toc531582620"/>
            <w:bookmarkEnd w:id="27057"/>
            <w:bookmarkEnd w:id="27058"/>
            <w:bookmarkEnd w:id="27059"/>
            <w:bookmarkEnd w:id="27060"/>
          </w:p>
        </w:tc>
        <w:tc>
          <w:tcPr>
            <w:tcW w:w="2295" w:type="dxa"/>
            <w:noWrap/>
          </w:tcPr>
          <w:p w14:paraId="1D28E18B" w14:textId="160ED75A" w:rsidR="00D515F9" w:rsidDel="00D10B12" w:rsidRDefault="00D515F9" w:rsidP="00D10B12">
            <w:pPr>
              <w:spacing w:line="288" w:lineRule="auto"/>
              <w:contextualSpacing/>
              <w:rPr>
                <w:ins w:id="27061" w:author="phuong vu" w:date="2018-11-23T14:48:00Z"/>
                <w:del w:id="27062" w:author="Tran Huan" w:date="2018-12-03T01:22:00Z"/>
                <w:lang w:val="en-US"/>
              </w:rPr>
              <w:pPrChange w:id="27063" w:author="Tran Huan" w:date="2018-12-03T01:23:00Z">
                <w:pPr>
                  <w:spacing w:line="276" w:lineRule="auto"/>
                </w:pPr>
              </w:pPrChange>
            </w:pPr>
            <w:ins w:id="27064" w:author="phuong vu" w:date="2018-11-23T14:48:00Z">
              <w:del w:id="27065" w:author="Tran Huan" w:date="2018-12-03T01:22:00Z">
                <w:r w:rsidDel="00D10B12">
                  <w:rPr>
                    <w:lang w:val="en-US"/>
                  </w:rPr>
                  <w:delText>previous_task</w:delText>
                </w:r>
                <w:bookmarkStart w:id="27066" w:name="_Toc531571294"/>
                <w:bookmarkStart w:id="27067" w:name="_Toc531575142"/>
                <w:bookmarkStart w:id="27068" w:name="_Toc531578883"/>
                <w:bookmarkStart w:id="27069" w:name="_Toc531582621"/>
                <w:bookmarkEnd w:id="27066"/>
                <w:bookmarkEnd w:id="27067"/>
                <w:bookmarkEnd w:id="27068"/>
                <w:bookmarkEnd w:id="27069"/>
              </w:del>
            </w:ins>
          </w:p>
        </w:tc>
        <w:tc>
          <w:tcPr>
            <w:tcW w:w="1300" w:type="dxa"/>
            <w:noWrap/>
          </w:tcPr>
          <w:p w14:paraId="446142CD" w14:textId="52685390" w:rsidR="00D515F9" w:rsidRPr="00FD2760" w:rsidDel="00D10B12" w:rsidRDefault="00D515F9" w:rsidP="00D10B12">
            <w:pPr>
              <w:spacing w:line="288" w:lineRule="auto"/>
              <w:contextualSpacing/>
              <w:rPr>
                <w:ins w:id="27070" w:author="phuong vu" w:date="2018-11-23T14:48:00Z"/>
                <w:del w:id="27071" w:author="Tran Huan" w:date="2018-12-03T01:22:00Z"/>
              </w:rPr>
              <w:pPrChange w:id="27072" w:author="Tran Huan" w:date="2018-12-03T01:23:00Z">
                <w:pPr>
                  <w:spacing w:line="276" w:lineRule="auto"/>
                </w:pPr>
              </w:pPrChange>
            </w:pPr>
            <w:ins w:id="27073" w:author="phuong vu" w:date="2018-11-23T14:48:00Z">
              <w:del w:id="27074" w:author="Tran Huan" w:date="2018-12-03T01:22:00Z">
                <w:r w:rsidRPr="00FD2760" w:rsidDel="00D10B12">
                  <w:delText>character varying</w:delText>
                </w:r>
                <w:bookmarkStart w:id="27075" w:name="_Toc531571295"/>
                <w:bookmarkStart w:id="27076" w:name="_Toc531575143"/>
                <w:bookmarkStart w:id="27077" w:name="_Toc531578884"/>
                <w:bookmarkStart w:id="27078" w:name="_Toc531582622"/>
                <w:bookmarkEnd w:id="27075"/>
                <w:bookmarkEnd w:id="27076"/>
                <w:bookmarkEnd w:id="27077"/>
                <w:bookmarkEnd w:id="27078"/>
              </w:del>
            </w:ins>
          </w:p>
        </w:tc>
        <w:tc>
          <w:tcPr>
            <w:tcW w:w="1098" w:type="dxa"/>
            <w:noWrap/>
            <w:vAlign w:val="center"/>
          </w:tcPr>
          <w:p w14:paraId="624C90E1" w14:textId="075A9A2D" w:rsidR="00D515F9" w:rsidRPr="00FD2760" w:rsidDel="00D10B12" w:rsidRDefault="00D515F9" w:rsidP="00D10B12">
            <w:pPr>
              <w:spacing w:line="288" w:lineRule="auto"/>
              <w:contextualSpacing/>
              <w:jc w:val="center"/>
              <w:rPr>
                <w:ins w:id="27079" w:author="phuong vu" w:date="2018-11-23T14:48:00Z"/>
                <w:del w:id="27080" w:author="Tran Huan" w:date="2018-12-03T01:22:00Z"/>
              </w:rPr>
              <w:pPrChange w:id="27081" w:author="Tran Huan" w:date="2018-12-03T01:23:00Z">
                <w:pPr>
                  <w:spacing w:line="276" w:lineRule="auto"/>
                  <w:jc w:val="center"/>
                </w:pPr>
              </w:pPrChange>
            </w:pPr>
            <w:bookmarkStart w:id="27082" w:name="_Toc531571296"/>
            <w:bookmarkStart w:id="27083" w:name="_Toc531575144"/>
            <w:bookmarkStart w:id="27084" w:name="_Toc531578885"/>
            <w:bookmarkStart w:id="27085" w:name="_Toc531582623"/>
            <w:bookmarkEnd w:id="27082"/>
            <w:bookmarkEnd w:id="27083"/>
            <w:bookmarkEnd w:id="27084"/>
            <w:bookmarkEnd w:id="27085"/>
          </w:p>
        </w:tc>
        <w:tc>
          <w:tcPr>
            <w:tcW w:w="838" w:type="dxa"/>
            <w:noWrap/>
            <w:vAlign w:val="center"/>
          </w:tcPr>
          <w:p w14:paraId="2E5F02D9" w14:textId="39D9622D" w:rsidR="00D515F9" w:rsidRPr="00FD2760" w:rsidDel="00D10B12" w:rsidRDefault="00D515F9" w:rsidP="00D10B12">
            <w:pPr>
              <w:spacing w:line="288" w:lineRule="auto"/>
              <w:contextualSpacing/>
              <w:jc w:val="center"/>
              <w:rPr>
                <w:ins w:id="27086" w:author="phuong vu" w:date="2018-11-23T14:48:00Z"/>
                <w:del w:id="27087" w:author="Tran Huan" w:date="2018-12-03T01:22:00Z"/>
              </w:rPr>
              <w:pPrChange w:id="27088" w:author="Tran Huan" w:date="2018-12-03T01:23:00Z">
                <w:pPr>
                  <w:spacing w:line="276" w:lineRule="auto"/>
                  <w:jc w:val="center"/>
                </w:pPr>
              </w:pPrChange>
            </w:pPr>
            <w:bookmarkStart w:id="27089" w:name="_Toc531571297"/>
            <w:bookmarkStart w:id="27090" w:name="_Toc531575145"/>
            <w:bookmarkStart w:id="27091" w:name="_Toc531578886"/>
            <w:bookmarkStart w:id="27092" w:name="_Toc531582624"/>
            <w:bookmarkEnd w:id="27089"/>
            <w:bookmarkEnd w:id="27090"/>
            <w:bookmarkEnd w:id="27091"/>
            <w:bookmarkEnd w:id="27092"/>
          </w:p>
        </w:tc>
        <w:tc>
          <w:tcPr>
            <w:tcW w:w="823" w:type="dxa"/>
            <w:noWrap/>
            <w:vAlign w:val="center"/>
          </w:tcPr>
          <w:p w14:paraId="0DFD0305" w14:textId="63982A2B" w:rsidR="00D515F9" w:rsidRPr="00FD2760" w:rsidDel="00D10B12" w:rsidRDefault="00D515F9" w:rsidP="00D10B12">
            <w:pPr>
              <w:spacing w:line="288" w:lineRule="auto"/>
              <w:contextualSpacing/>
              <w:jc w:val="center"/>
              <w:rPr>
                <w:ins w:id="27093" w:author="phuong vu" w:date="2018-11-23T14:48:00Z"/>
                <w:del w:id="27094" w:author="Tran Huan" w:date="2018-12-03T01:22:00Z"/>
              </w:rPr>
              <w:pPrChange w:id="27095" w:author="Tran Huan" w:date="2018-12-03T01:23:00Z">
                <w:pPr>
                  <w:spacing w:line="276" w:lineRule="auto"/>
                  <w:jc w:val="center"/>
                </w:pPr>
              </w:pPrChange>
            </w:pPr>
            <w:bookmarkStart w:id="27096" w:name="_Toc531571298"/>
            <w:bookmarkStart w:id="27097" w:name="_Toc531575146"/>
            <w:bookmarkStart w:id="27098" w:name="_Toc531578887"/>
            <w:bookmarkStart w:id="27099" w:name="_Toc531582625"/>
            <w:bookmarkEnd w:id="27096"/>
            <w:bookmarkEnd w:id="27097"/>
            <w:bookmarkEnd w:id="27098"/>
            <w:bookmarkEnd w:id="27099"/>
          </w:p>
        </w:tc>
        <w:tc>
          <w:tcPr>
            <w:tcW w:w="2228" w:type="dxa"/>
            <w:noWrap/>
          </w:tcPr>
          <w:p w14:paraId="3E699588" w14:textId="6521378B" w:rsidR="00D515F9" w:rsidRPr="006D4C69" w:rsidDel="00D10B12" w:rsidRDefault="00D515F9" w:rsidP="00D10B12">
            <w:pPr>
              <w:keepNext/>
              <w:spacing w:line="288" w:lineRule="auto"/>
              <w:contextualSpacing/>
              <w:rPr>
                <w:ins w:id="27100" w:author="phuong vu" w:date="2018-11-23T14:48:00Z"/>
                <w:del w:id="27101" w:author="Tran Huan" w:date="2018-12-03T01:22:00Z"/>
              </w:rPr>
              <w:pPrChange w:id="27102" w:author="Tran Huan" w:date="2018-12-03T01:23:00Z">
                <w:pPr>
                  <w:keepNext/>
                  <w:spacing w:line="276" w:lineRule="auto"/>
                </w:pPr>
              </w:pPrChange>
            </w:pPr>
            <w:ins w:id="27103" w:author="phuong vu" w:date="2018-11-23T14:50:00Z">
              <w:del w:id="27104" w:author="Tran Huan" w:date="2018-12-03T01:22:00Z">
                <w:r w:rsidRPr="000245EB" w:rsidDel="00D10B12">
                  <w:rPr>
                    <w:rPrChange w:id="27105" w:author="Tran Huan" w:date="2018-11-25T16:08:00Z">
                      <w:rPr>
                        <w:lang w:val="en-US"/>
                      </w:rPr>
                    </w:rPrChange>
                  </w:rPr>
                  <w:delText>Đánh d</w:delText>
                </w:r>
              </w:del>
            </w:ins>
            <w:ins w:id="27106" w:author="phuong vu" w:date="2018-11-23T14:51:00Z">
              <w:del w:id="27107" w:author="Tran Huan" w:date="2018-12-03T01:22:00Z">
                <w:r w:rsidRPr="000245EB" w:rsidDel="00D10B12">
                  <w:rPr>
                    <w:rPrChange w:id="27108" w:author="Tran Huan" w:date="2018-11-25T16:08:00Z">
                      <w:rPr>
                        <w:lang w:val="en-US"/>
                      </w:rPr>
                    </w:rPrChange>
                  </w:rPr>
                  <w:delText>ấu công việc cũ hay hiện tại</w:delText>
                </w:r>
              </w:del>
            </w:ins>
            <w:bookmarkStart w:id="27109" w:name="_Toc531571299"/>
            <w:bookmarkStart w:id="27110" w:name="_Toc531575147"/>
            <w:bookmarkStart w:id="27111" w:name="_Toc531578888"/>
            <w:bookmarkStart w:id="27112" w:name="_Toc531582626"/>
            <w:bookmarkEnd w:id="27109"/>
            <w:bookmarkEnd w:id="27110"/>
            <w:bookmarkEnd w:id="27111"/>
            <w:bookmarkEnd w:id="27112"/>
          </w:p>
        </w:tc>
        <w:bookmarkStart w:id="27113" w:name="_Toc531571300"/>
        <w:bookmarkStart w:id="27114" w:name="_Toc531575148"/>
        <w:bookmarkStart w:id="27115" w:name="_Toc531578889"/>
        <w:bookmarkStart w:id="27116" w:name="_Toc531582627"/>
        <w:bookmarkEnd w:id="27113"/>
        <w:bookmarkEnd w:id="27114"/>
        <w:bookmarkEnd w:id="27115"/>
        <w:bookmarkEnd w:id="27116"/>
      </w:tr>
      <w:tr w:rsidR="00D515F9" w:rsidRPr="001856AA" w:rsidDel="00D10B12" w14:paraId="6FB43483" w14:textId="05109745" w:rsidTr="009613AB">
        <w:trPr>
          <w:trHeight w:val="300"/>
          <w:ins w:id="27117" w:author="phuong vu" w:date="2018-11-23T14:48:00Z"/>
          <w:del w:id="27118" w:author="Tran Huan" w:date="2018-12-03T01:22:00Z"/>
        </w:trPr>
        <w:tc>
          <w:tcPr>
            <w:tcW w:w="708" w:type="dxa"/>
            <w:noWrap/>
            <w:vAlign w:val="center"/>
          </w:tcPr>
          <w:p w14:paraId="0D33EF4A" w14:textId="244C6140" w:rsidR="00D515F9" w:rsidDel="00D10B12" w:rsidRDefault="00D515F9" w:rsidP="00D10B12">
            <w:pPr>
              <w:spacing w:line="288" w:lineRule="auto"/>
              <w:contextualSpacing/>
              <w:jc w:val="center"/>
              <w:rPr>
                <w:ins w:id="27119" w:author="phuong vu" w:date="2018-11-23T14:48:00Z"/>
                <w:del w:id="27120" w:author="Tran Huan" w:date="2018-12-03T01:22:00Z"/>
                <w:lang w:val="en-US"/>
              </w:rPr>
              <w:pPrChange w:id="27121" w:author="Tran Huan" w:date="2018-12-03T01:23:00Z">
                <w:pPr>
                  <w:spacing w:line="276" w:lineRule="auto"/>
                  <w:jc w:val="center"/>
                </w:pPr>
              </w:pPrChange>
            </w:pPr>
            <w:ins w:id="27122" w:author="phuong vu" w:date="2018-11-23T14:49:00Z">
              <w:del w:id="27123" w:author="Tran Huan" w:date="2018-12-03T01:22:00Z">
                <w:r w:rsidDel="00D10B12">
                  <w:rPr>
                    <w:lang w:val="en-US"/>
                  </w:rPr>
                  <w:delText>1</w:delText>
                </w:r>
              </w:del>
            </w:ins>
            <w:ins w:id="27124" w:author="phuong vu" w:date="2018-11-23T14:50:00Z">
              <w:del w:id="27125" w:author="Tran Huan" w:date="2018-12-03T01:22:00Z">
                <w:r w:rsidDel="00D10B12">
                  <w:rPr>
                    <w:lang w:val="en-US"/>
                  </w:rPr>
                  <w:delText>0</w:delText>
                </w:r>
              </w:del>
            </w:ins>
            <w:bookmarkStart w:id="27126" w:name="_Toc531571301"/>
            <w:bookmarkStart w:id="27127" w:name="_Toc531575149"/>
            <w:bookmarkStart w:id="27128" w:name="_Toc531578890"/>
            <w:bookmarkStart w:id="27129" w:name="_Toc531582628"/>
            <w:bookmarkEnd w:id="27126"/>
            <w:bookmarkEnd w:id="27127"/>
            <w:bookmarkEnd w:id="27128"/>
            <w:bookmarkEnd w:id="27129"/>
          </w:p>
        </w:tc>
        <w:tc>
          <w:tcPr>
            <w:tcW w:w="2295" w:type="dxa"/>
            <w:noWrap/>
          </w:tcPr>
          <w:p w14:paraId="1C6FB3D7" w14:textId="07CF2E56" w:rsidR="00D515F9" w:rsidDel="00D10B12" w:rsidRDefault="00D515F9" w:rsidP="00D10B12">
            <w:pPr>
              <w:spacing w:line="288" w:lineRule="auto"/>
              <w:contextualSpacing/>
              <w:rPr>
                <w:ins w:id="27130" w:author="phuong vu" w:date="2018-11-23T14:48:00Z"/>
                <w:del w:id="27131" w:author="Tran Huan" w:date="2018-12-03T01:22:00Z"/>
                <w:lang w:val="en-US"/>
              </w:rPr>
              <w:pPrChange w:id="27132" w:author="Tran Huan" w:date="2018-12-03T01:23:00Z">
                <w:pPr>
                  <w:spacing w:line="276" w:lineRule="auto"/>
                </w:pPr>
              </w:pPrChange>
            </w:pPr>
            <w:ins w:id="27133" w:author="phuong vu" w:date="2018-11-23T14:49:00Z">
              <w:del w:id="27134" w:author="Tran Huan" w:date="2018-12-03T01:22:00Z">
                <w:r w:rsidDel="00D10B12">
                  <w:rPr>
                    <w:lang w:val="en-US"/>
                  </w:rPr>
                  <w:delText>branch_id</w:delText>
                </w:r>
              </w:del>
            </w:ins>
            <w:bookmarkStart w:id="27135" w:name="_Toc531571302"/>
            <w:bookmarkStart w:id="27136" w:name="_Toc531575150"/>
            <w:bookmarkStart w:id="27137" w:name="_Toc531578891"/>
            <w:bookmarkStart w:id="27138" w:name="_Toc531582629"/>
            <w:bookmarkEnd w:id="27135"/>
            <w:bookmarkEnd w:id="27136"/>
            <w:bookmarkEnd w:id="27137"/>
            <w:bookmarkEnd w:id="27138"/>
          </w:p>
        </w:tc>
        <w:tc>
          <w:tcPr>
            <w:tcW w:w="1300" w:type="dxa"/>
            <w:noWrap/>
          </w:tcPr>
          <w:p w14:paraId="0452FD4D" w14:textId="27816A38" w:rsidR="00D515F9" w:rsidRPr="00D515F9" w:rsidDel="00D10B12" w:rsidRDefault="00D515F9" w:rsidP="00D10B12">
            <w:pPr>
              <w:spacing w:line="288" w:lineRule="auto"/>
              <w:contextualSpacing/>
              <w:rPr>
                <w:ins w:id="27139" w:author="phuong vu" w:date="2018-11-23T14:48:00Z"/>
                <w:del w:id="27140" w:author="Tran Huan" w:date="2018-12-03T01:22:00Z"/>
                <w:lang w:val="en-US"/>
                <w:rPrChange w:id="27141" w:author="phuong vu" w:date="2018-11-23T14:49:00Z">
                  <w:rPr>
                    <w:ins w:id="27142" w:author="phuong vu" w:date="2018-11-23T14:48:00Z"/>
                    <w:del w:id="27143" w:author="Tran Huan" w:date="2018-12-03T01:22:00Z"/>
                  </w:rPr>
                </w:rPrChange>
              </w:rPr>
              <w:pPrChange w:id="27144" w:author="Tran Huan" w:date="2018-12-03T01:23:00Z">
                <w:pPr>
                  <w:spacing w:line="276" w:lineRule="auto"/>
                </w:pPr>
              </w:pPrChange>
            </w:pPr>
            <w:ins w:id="27145" w:author="phuong vu" w:date="2018-11-23T14:49:00Z">
              <w:del w:id="27146" w:author="Tran Huan" w:date="2018-12-03T01:22:00Z">
                <w:r w:rsidDel="00D10B12">
                  <w:rPr>
                    <w:lang w:val="en-US"/>
                  </w:rPr>
                  <w:delText>numeric</w:delText>
                </w:r>
              </w:del>
            </w:ins>
            <w:bookmarkStart w:id="27147" w:name="_Toc531571303"/>
            <w:bookmarkStart w:id="27148" w:name="_Toc531575151"/>
            <w:bookmarkStart w:id="27149" w:name="_Toc531578892"/>
            <w:bookmarkStart w:id="27150" w:name="_Toc531582630"/>
            <w:bookmarkEnd w:id="27147"/>
            <w:bookmarkEnd w:id="27148"/>
            <w:bookmarkEnd w:id="27149"/>
            <w:bookmarkEnd w:id="27150"/>
          </w:p>
        </w:tc>
        <w:tc>
          <w:tcPr>
            <w:tcW w:w="1098" w:type="dxa"/>
            <w:noWrap/>
            <w:vAlign w:val="center"/>
          </w:tcPr>
          <w:p w14:paraId="7ECC1D4E" w14:textId="2AD49B8B" w:rsidR="00D515F9" w:rsidRPr="00FD2760" w:rsidDel="00D10B12" w:rsidRDefault="00D515F9" w:rsidP="00D10B12">
            <w:pPr>
              <w:spacing w:line="288" w:lineRule="auto"/>
              <w:contextualSpacing/>
              <w:jc w:val="center"/>
              <w:rPr>
                <w:ins w:id="27151" w:author="phuong vu" w:date="2018-11-23T14:48:00Z"/>
                <w:del w:id="27152" w:author="Tran Huan" w:date="2018-12-03T01:22:00Z"/>
              </w:rPr>
              <w:pPrChange w:id="27153" w:author="Tran Huan" w:date="2018-12-03T01:23:00Z">
                <w:pPr>
                  <w:spacing w:line="276" w:lineRule="auto"/>
                  <w:jc w:val="center"/>
                </w:pPr>
              </w:pPrChange>
            </w:pPr>
            <w:bookmarkStart w:id="27154" w:name="_Toc531571304"/>
            <w:bookmarkStart w:id="27155" w:name="_Toc531575152"/>
            <w:bookmarkStart w:id="27156" w:name="_Toc531578893"/>
            <w:bookmarkStart w:id="27157" w:name="_Toc531582631"/>
            <w:bookmarkEnd w:id="27154"/>
            <w:bookmarkEnd w:id="27155"/>
            <w:bookmarkEnd w:id="27156"/>
            <w:bookmarkEnd w:id="27157"/>
          </w:p>
        </w:tc>
        <w:tc>
          <w:tcPr>
            <w:tcW w:w="838" w:type="dxa"/>
            <w:noWrap/>
            <w:vAlign w:val="center"/>
          </w:tcPr>
          <w:p w14:paraId="778D2B39" w14:textId="395FFBFD" w:rsidR="00D515F9" w:rsidRPr="00FD2760" w:rsidDel="00D10B12" w:rsidRDefault="00D515F9" w:rsidP="00D10B12">
            <w:pPr>
              <w:spacing w:line="288" w:lineRule="auto"/>
              <w:contextualSpacing/>
              <w:jc w:val="center"/>
              <w:rPr>
                <w:ins w:id="27158" w:author="phuong vu" w:date="2018-11-23T14:48:00Z"/>
                <w:del w:id="27159" w:author="Tran Huan" w:date="2018-12-03T01:22:00Z"/>
              </w:rPr>
              <w:pPrChange w:id="27160" w:author="Tran Huan" w:date="2018-12-03T01:23:00Z">
                <w:pPr>
                  <w:spacing w:line="276" w:lineRule="auto"/>
                  <w:jc w:val="center"/>
                </w:pPr>
              </w:pPrChange>
            </w:pPr>
            <w:bookmarkStart w:id="27161" w:name="_Toc531571305"/>
            <w:bookmarkStart w:id="27162" w:name="_Toc531575153"/>
            <w:bookmarkStart w:id="27163" w:name="_Toc531578894"/>
            <w:bookmarkStart w:id="27164" w:name="_Toc531582632"/>
            <w:bookmarkEnd w:id="27161"/>
            <w:bookmarkEnd w:id="27162"/>
            <w:bookmarkEnd w:id="27163"/>
            <w:bookmarkEnd w:id="27164"/>
          </w:p>
        </w:tc>
        <w:tc>
          <w:tcPr>
            <w:tcW w:w="823" w:type="dxa"/>
            <w:noWrap/>
            <w:vAlign w:val="center"/>
          </w:tcPr>
          <w:p w14:paraId="7DC02D81" w14:textId="3252E03E" w:rsidR="00D515F9" w:rsidRPr="00FD2760" w:rsidDel="00D10B12" w:rsidRDefault="00D515F9" w:rsidP="00D10B12">
            <w:pPr>
              <w:spacing w:line="288" w:lineRule="auto"/>
              <w:contextualSpacing/>
              <w:jc w:val="center"/>
              <w:rPr>
                <w:ins w:id="27165" w:author="phuong vu" w:date="2018-11-23T14:48:00Z"/>
                <w:del w:id="27166" w:author="Tran Huan" w:date="2018-12-03T01:22:00Z"/>
              </w:rPr>
              <w:pPrChange w:id="27167" w:author="Tran Huan" w:date="2018-12-03T01:23:00Z">
                <w:pPr>
                  <w:spacing w:line="276" w:lineRule="auto"/>
                  <w:jc w:val="center"/>
                </w:pPr>
              </w:pPrChange>
            </w:pPr>
            <w:bookmarkStart w:id="27168" w:name="_Toc531571306"/>
            <w:bookmarkStart w:id="27169" w:name="_Toc531575154"/>
            <w:bookmarkStart w:id="27170" w:name="_Toc531578895"/>
            <w:bookmarkStart w:id="27171" w:name="_Toc531582633"/>
            <w:bookmarkEnd w:id="27168"/>
            <w:bookmarkEnd w:id="27169"/>
            <w:bookmarkEnd w:id="27170"/>
            <w:bookmarkEnd w:id="27171"/>
          </w:p>
        </w:tc>
        <w:tc>
          <w:tcPr>
            <w:tcW w:w="2228" w:type="dxa"/>
            <w:noWrap/>
          </w:tcPr>
          <w:p w14:paraId="509E9B2F" w14:textId="0D7CBAA2" w:rsidR="00D515F9" w:rsidRPr="00D515F9" w:rsidDel="00D10B12" w:rsidRDefault="00D515F9" w:rsidP="00D10B12">
            <w:pPr>
              <w:keepNext/>
              <w:spacing w:line="288" w:lineRule="auto"/>
              <w:contextualSpacing/>
              <w:rPr>
                <w:ins w:id="27172" w:author="phuong vu" w:date="2018-11-23T14:48:00Z"/>
                <w:del w:id="27173" w:author="Tran Huan" w:date="2018-12-03T01:22:00Z"/>
                <w:lang w:val="en-US"/>
                <w:rPrChange w:id="27174" w:author="phuong vu" w:date="2018-11-23T14:51:00Z">
                  <w:rPr>
                    <w:ins w:id="27175" w:author="phuong vu" w:date="2018-11-23T14:48:00Z"/>
                    <w:del w:id="27176" w:author="Tran Huan" w:date="2018-12-03T01:22:00Z"/>
                  </w:rPr>
                </w:rPrChange>
              </w:rPr>
              <w:pPrChange w:id="27177" w:author="Tran Huan" w:date="2018-12-03T01:23:00Z">
                <w:pPr>
                  <w:keepNext/>
                  <w:spacing w:line="276" w:lineRule="auto"/>
                </w:pPr>
              </w:pPrChange>
            </w:pPr>
            <w:ins w:id="27178" w:author="phuong vu" w:date="2018-11-23T14:51:00Z">
              <w:del w:id="27179" w:author="Tran Huan" w:date="2018-12-03T01:22:00Z">
                <w:r w:rsidDel="00D10B12">
                  <w:rPr>
                    <w:lang w:val="en-US"/>
                  </w:rPr>
                  <w:delText>ID chi nhánh</w:delText>
                </w:r>
              </w:del>
            </w:ins>
            <w:bookmarkStart w:id="27180" w:name="_Toc531571307"/>
            <w:bookmarkStart w:id="27181" w:name="_Toc531575155"/>
            <w:bookmarkStart w:id="27182" w:name="_Toc531578896"/>
            <w:bookmarkStart w:id="27183" w:name="_Toc531582634"/>
            <w:bookmarkEnd w:id="27180"/>
            <w:bookmarkEnd w:id="27181"/>
            <w:bookmarkEnd w:id="27182"/>
            <w:bookmarkEnd w:id="27183"/>
          </w:p>
        </w:tc>
        <w:bookmarkStart w:id="27184" w:name="_Toc531571308"/>
        <w:bookmarkStart w:id="27185" w:name="_Toc531575156"/>
        <w:bookmarkStart w:id="27186" w:name="_Toc531578897"/>
        <w:bookmarkStart w:id="27187" w:name="_Toc531582635"/>
        <w:bookmarkEnd w:id="27184"/>
        <w:bookmarkEnd w:id="27185"/>
        <w:bookmarkEnd w:id="27186"/>
        <w:bookmarkEnd w:id="27187"/>
      </w:tr>
    </w:tbl>
    <w:p w14:paraId="3F3FACFA" w14:textId="6806B032" w:rsidR="00D515F9" w:rsidRPr="000245EB" w:rsidDel="00266AC8" w:rsidRDefault="00D515F9" w:rsidP="00D10B12">
      <w:pPr>
        <w:pStyle w:val="Caption"/>
        <w:spacing w:after="0" w:line="288" w:lineRule="auto"/>
        <w:contextualSpacing/>
        <w:rPr>
          <w:ins w:id="27188" w:author="phuong vu" w:date="2018-11-23T14:51:00Z"/>
          <w:del w:id="27189" w:author="Tran Huan" w:date="2018-11-25T23:43:00Z"/>
          <w:rPrChange w:id="27190" w:author="Tran Huan" w:date="2018-11-25T16:08:00Z">
            <w:rPr>
              <w:ins w:id="27191" w:author="phuong vu" w:date="2018-11-23T14:51:00Z"/>
              <w:del w:id="27192" w:author="Tran Huan" w:date="2018-11-25T23:43:00Z"/>
              <w:lang w:val="en-US"/>
            </w:rPr>
          </w:rPrChange>
        </w:rPr>
        <w:pPrChange w:id="27193" w:author="Tran Huan" w:date="2018-12-03T01:23:00Z">
          <w:pPr>
            <w:pStyle w:val="Caption"/>
          </w:pPr>
        </w:pPrChange>
      </w:pPr>
      <w:ins w:id="27194" w:author="phuong vu" w:date="2018-11-23T14:48:00Z">
        <w:del w:id="27195" w:author="Tran Huan" w:date="2018-11-25T23:43:00Z">
          <w:r w:rsidDel="00266AC8">
            <w:delText xml:space="preserve">Bảng </w:delText>
          </w:r>
        </w:del>
      </w:ins>
      <w:ins w:id="27196" w:author="phuong vu" w:date="2018-11-23T15:14:00Z">
        <w:del w:id="27197" w:author="Tran Huan" w:date="2018-11-25T23:43:00Z">
          <w:r w:rsidR="00E95F1B" w:rsidDel="00266AC8">
            <w:fldChar w:fldCharType="begin"/>
          </w:r>
          <w:r w:rsidR="00E95F1B" w:rsidDel="00266AC8">
            <w:delInstrText xml:space="preserve"> STYLEREF 1 \s </w:delInstrText>
          </w:r>
        </w:del>
      </w:ins>
      <w:del w:id="27198" w:author="Tran Huan" w:date="2018-11-25T23:43:00Z">
        <w:r w:rsidR="00E95F1B" w:rsidDel="00266AC8">
          <w:fldChar w:fldCharType="separate"/>
        </w:r>
        <w:r w:rsidR="00B607D9" w:rsidDel="00266AC8">
          <w:rPr>
            <w:noProof/>
          </w:rPr>
          <w:delText>3</w:delText>
        </w:r>
      </w:del>
      <w:ins w:id="27199" w:author="phuong vu" w:date="2018-11-23T15:14:00Z">
        <w:del w:id="27200" w:author="Tran Huan" w:date="2018-11-25T23:43: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27201" w:author="Tran Huan" w:date="2018-11-25T23:43:00Z">
        <w:r w:rsidR="00E95F1B" w:rsidDel="00266AC8">
          <w:fldChar w:fldCharType="end"/>
        </w:r>
      </w:del>
      <w:ins w:id="27202" w:author="phuong vu" w:date="2018-11-23T14:48:00Z">
        <w:del w:id="27203" w:author="Tran Huan" w:date="2018-11-25T23:43:00Z">
          <w:r w:rsidRPr="000245EB" w:rsidDel="00266AC8">
            <w:rPr>
              <w:rPrChange w:id="27204" w:author="Tran Huan" w:date="2018-11-25T16:08:00Z">
                <w:rPr>
                  <w:lang w:val="en-US"/>
                </w:rPr>
              </w:rPrChange>
            </w:rPr>
            <w:delText xml:space="preserve"> </w:delText>
          </w:r>
          <w:r w:rsidRPr="00266AC8" w:rsidDel="00266AC8">
            <w:rPr>
              <w:i/>
              <w:rPrChange w:id="27205" w:author="Tran Huan" w:date="2018-11-25T23:43:00Z">
                <w:rPr>
                  <w:lang w:val="en-US"/>
                </w:rPr>
              </w:rPrChange>
            </w:rPr>
            <w:delText>Bảng dữ liệu công việc</w:delText>
          </w:r>
        </w:del>
      </w:ins>
      <w:bookmarkStart w:id="27206" w:name="_Toc531571309"/>
      <w:bookmarkStart w:id="27207" w:name="_Toc531575157"/>
      <w:bookmarkStart w:id="27208" w:name="_Toc531578898"/>
      <w:bookmarkStart w:id="27209" w:name="_Toc531582636"/>
      <w:bookmarkEnd w:id="27206"/>
      <w:bookmarkEnd w:id="27207"/>
      <w:bookmarkEnd w:id="27208"/>
      <w:bookmarkEnd w:id="27209"/>
    </w:p>
    <w:p w14:paraId="3C8DA31B" w14:textId="5AE5D449" w:rsidR="00D515F9" w:rsidDel="00D10B12" w:rsidRDefault="00D515F9" w:rsidP="00D10B12">
      <w:pPr>
        <w:spacing w:after="0" w:line="288" w:lineRule="auto"/>
        <w:contextualSpacing/>
        <w:rPr>
          <w:ins w:id="27210" w:author="phuong vu" w:date="2018-11-23T14:51:00Z"/>
          <w:del w:id="27211" w:author="Tran Huan" w:date="2018-12-03T01:22:00Z"/>
          <w:b/>
          <w:lang w:val="en-US"/>
        </w:rPr>
        <w:pPrChange w:id="27212" w:author="Tran Huan" w:date="2018-12-03T01:23:00Z">
          <w:pPr/>
        </w:pPrChange>
      </w:pPr>
      <w:ins w:id="27213" w:author="phuong vu" w:date="2018-11-23T14:51:00Z">
        <w:del w:id="27214" w:author="Tran Huan" w:date="2018-12-03T01:22:00Z">
          <w:r w:rsidDel="00D10B12">
            <w:rPr>
              <w:b/>
              <w:lang w:val="en-US"/>
            </w:rPr>
            <w:delText>BẢNG TIME_SCHEDULE</w:delText>
          </w:r>
          <w:bookmarkStart w:id="27215" w:name="_Toc531571310"/>
          <w:bookmarkStart w:id="27216" w:name="_Toc531575158"/>
          <w:bookmarkStart w:id="27217" w:name="_Toc531578899"/>
          <w:bookmarkStart w:id="27218" w:name="_Toc531582637"/>
          <w:bookmarkEnd w:id="27215"/>
          <w:bookmarkEnd w:id="27216"/>
          <w:bookmarkEnd w:id="27217"/>
          <w:bookmarkEnd w:id="27218"/>
        </w:del>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9613AB" w:rsidRPr="001856AA" w:rsidDel="00D10B12" w14:paraId="1FF88803" w14:textId="34D70974" w:rsidTr="009613AB">
        <w:trPr>
          <w:trHeight w:val="300"/>
          <w:ins w:id="27219" w:author="phuong vu" w:date="2018-11-23T14:51:00Z"/>
          <w:del w:id="27220" w:author="Tran Huan" w:date="2018-12-03T01:22:00Z"/>
        </w:trPr>
        <w:tc>
          <w:tcPr>
            <w:tcW w:w="708" w:type="dxa"/>
            <w:noWrap/>
            <w:vAlign w:val="center"/>
            <w:hideMark/>
          </w:tcPr>
          <w:p w14:paraId="007469F1" w14:textId="358C903F" w:rsidR="009613AB" w:rsidRPr="001856AA" w:rsidDel="00D10B12" w:rsidRDefault="009613AB" w:rsidP="00D10B12">
            <w:pPr>
              <w:spacing w:line="288" w:lineRule="auto"/>
              <w:contextualSpacing/>
              <w:jc w:val="center"/>
              <w:rPr>
                <w:ins w:id="27221" w:author="phuong vu" w:date="2018-11-23T14:51:00Z"/>
                <w:del w:id="27222" w:author="Tran Huan" w:date="2018-12-03T01:22:00Z"/>
                <w:b/>
                <w:bCs/>
              </w:rPr>
              <w:pPrChange w:id="27223" w:author="Tran Huan" w:date="2018-12-03T01:23:00Z">
                <w:pPr>
                  <w:spacing w:line="276" w:lineRule="auto"/>
                  <w:jc w:val="center"/>
                </w:pPr>
              </w:pPrChange>
            </w:pPr>
            <w:ins w:id="27224" w:author="phuong vu" w:date="2018-11-23T14:51:00Z">
              <w:del w:id="27225" w:author="Tran Huan" w:date="2018-12-03T01:22:00Z">
                <w:r w:rsidRPr="001856AA" w:rsidDel="00D10B12">
                  <w:rPr>
                    <w:b/>
                    <w:bCs/>
                    <w:lang w:val="da-DK"/>
                  </w:rPr>
                  <w:delText>STT</w:delText>
                </w:r>
                <w:bookmarkStart w:id="27226" w:name="_Toc531571311"/>
                <w:bookmarkStart w:id="27227" w:name="_Toc531575159"/>
                <w:bookmarkStart w:id="27228" w:name="_Toc531578900"/>
                <w:bookmarkStart w:id="27229" w:name="_Toc531582638"/>
                <w:bookmarkEnd w:id="27226"/>
                <w:bookmarkEnd w:id="27227"/>
                <w:bookmarkEnd w:id="27228"/>
                <w:bookmarkEnd w:id="27229"/>
              </w:del>
            </w:ins>
          </w:p>
        </w:tc>
        <w:tc>
          <w:tcPr>
            <w:tcW w:w="2295" w:type="dxa"/>
            <w:noWrap/>
            <w:vAlign w:val="center"/>
            <w:hideMark/>
          </w:tcPr>
          <w:p w14:paraId="0D10F4FB" w14:textId="67B3B227" w:rsidR="009613AB" w:rsidRPr="001856AA" w:rsidDel="00D10B12" w:rsidRDefault="009613AB" w:rsidP="00D10B12">
            <w:pPr>
              <w:spacing w:line="288" w:lineRule="auto"/>
              <w:contextualSpacing/>
              <w:jc w:val="center"/>
              <w:rPr>
                <w:ins w:id="27230" w:author="phuong vu" w:date="2018-11-23T14:51:00Z"/>
                <w:del w:id="27231" w:author="Tran Huan" w:date="2018-12-03T01:22:00Z"/>
                <w:b/>
                <w:bCs/>
              </w:rPr>
              <w:pPrChange w:id="27232" w:author="Tran Huan" w:date="2018-12-03T01:23:00Z">
                <w:pPr>
                  <w:spacing w:line="276" w:lineRule="auto"/>
                  <w:jc w:val="center"/>
                </w:pPr>
              </w:pPrChange>
            </w:pPr>
            <w:ins w:id="27233" w:author="phuong vu" w:date="2018-11-23T14:51:00Z">
              <w:del w:id="27234" w:author="Tran Huan" w:date="2018-12-03T01:22:00Z">
                <w:r w:rsidRPr="001856AA" w:rsidDel="00D10B12">
                  <w:rPr>
                    <w:b/>
                    <w:bCs/>
                    <w:lang w:val="da-DK"/>
                  </w:rPr>
                  <w:delText>Tên trường</w:delText>
                </w:r>
                <w:bookmarkStart w:id="27235" w:name="_Toc531571312"/>
                <w:bookmarkStart w:id="27236" w:name="_Toc531575160"/>
                <w:bookmarkStart w:id="27237" w:name="_Toc531578901"/>
                <w:bookmarkStart w:id="27238" w:name="_Toc531582639"/>
                <w:bookmarkEnd w:id="27235"/>
                <w:bookmarkEnd w:id="27236"/>
                <w:bookmarkEnd w:id="27237"/>
                <w:bookmarkEnd w:id="27238"/>
              </w:del>
            </w:ins>
          </w:p>
        </w:tc>
        <w:tc>
          <w:tcPr>
            <w:tcW w:w="1300" w:type="dxa"/>
            <w:noWrap/>
            <w:vAlign w:val="center"/>
            <w:hideMark/>
          </w:tcPr>
          <w:p w14:paraId="5E92FE06" w14:textId="65C1311B" w:rsidR="009613AB" w:rsidRPr="001856AA" w:rsidDel="00D10B12" w:rsidRDefault="009613AB" w:rsidP="00D10B12">
            <w:pPr>
              <w:spacing w:line="288" w:lineRule="auto"/>
              <w:contextualSpacing/>
              <w:jc w:val="center"/>
              <w:rPr>
                <w:ins w:id="27239" w:author="phuong vu" w:date="2018-11-23T14:51:00Z"/>
                <w:del w:id="27240" w:author="Tran Huan" w:date="2018-12-03T01:22:00Z"/>
                <w:b/>
                <w:bCs/>
              </w:rPr>
              <w:pPrChange w:id="27241" w:author="Tran Huan" w:date="2018-12-03T01:23:00Z">
                <w:pPr>
                  <w:spacing w:line="276" w:lineRule="auto"/>
                  <w:jc w:val="center"/>
                </w:pPr>
              </w:pPrChange>
            </w:pPr>
            <w:ins w:id="27242" w:author="phuong vu" w:date="2018-11-23T14:51:00Z">
              <w:del w:id="27243" w:author="Tran Huan" w:date="2018-12-03T01:22:00Z">
                <w:r w:rsidRPr="001856AA" w:rsidDel="00D10B12">
                  <w:rPr>
                    <w:b/>
                    <w:bCs/>
                    <w:lang w:val="da-DK"/>
                  </w:rPr>
                  <w:delText>Kiểu</w:delText>
                </w:r>
                <w:bookmarkStart w:id="27244" w:name="_Toc531571313"/>
                <w:bookmarkStart w:id="27245" w:name="_Toc531575161"/>
                <w:bookmarkStart w:id="27246" w:name="_Toc531578902"/>
                <w:bookmarkStart w:id="27247" w:name="_Toc531582640"/>
                <w:bookmarkEnd w:id="27244"/>
                <w:bookmarkEnd w:id="27245"/>
                <w:bookmarkEnd w:id="27246"/>
                <w:bookmarkEnd w:id="27247"/>
              </w:del>
            </w:ins>
          </w:p>
        </w:tc>
        <w:tc>
          <w:tcPr>
            <w:tcW w:w="1098" w:type="dxa"/>
            <w:noWrap/>
            <w:vAlign w:val="center"/>
            <w:hideMark/>
          </w:tcPr>
          <w:p w14:paraId="48282467" w14:textId="4C690111" w:rsidR="009613AB" w:rsidRPr="001856AA" w:rsidDel="00D10B12" w:rsidRDefault="009613AB" w:rsidP="00D10B12">
            <w:pPr>
              <w:spacing w:line="288" w:lineRule="auto"/>
              <w:contextualSpacing/>
              <w:jc w:val="center"/>
              <w:rPr>
                <w:ins w:id="27248" w:author="phuong vu" w:date="2018-11-23T14:51:00Z"/>
                <w:del w:id="27249" w:author="Tran Huan" w:date="2018-12-03T01:22:00Z"/>
                <w:b/>
                <w:bCs/>
              </w:rPr>
              <w:pPrChange w:id="27250" w:author="Tran Huan" w:date="2018-12-03T01:23:00Z">
                <w:pPr>
                  <w:spacing w:line="276" w:lineRule="auto"/>
                  <w:jc w:val="center"/>
                </w:pPr>
              </w:pPrChange>
            </w:pPr>
            <w:ins w:id="27251" w:author="phuong vu" w:date="2018-11-23T14:51:00Z">
              <w:del w:id="27252" w:author="Tran Huan" w:date="2018-12-03T01:22:00Z">
                <w:r w:rsidRPr="001856AA" w:rsidDel="00D10B12">
                  <w:rPr>
                    <w:b/>
                    <w:bCs/>
                    <w:lang w:val="da-DK"/>
                  </w:rPr>
                  <w:delText>Chấp nhận Null</w:delText>
                </w:r>
                <w:bookmarkStart w:id="27253" w:name="_Toc531571314"/>
                <w:bookmarkStart w:id="27254" w:name="_Toc531575162"/>
                <w:bookmarkStart w:id="27255" w:name="_Toc531578903"/>
                <w:bookmarkStart w:id="27256" w:name="_Toc531582641"/>
                <w:bookmarkEnd w:id="27253"/>
                <w:bookmarkEnd w:id="27254"/>
                <w:bookmarkEnd w:id="27255"/>
                <w:bookmarkEnd w:id="27256"/>
              </w:del>
            </w:ins>
          </w:p>
        </w:tc>
        <w:tc>
          <w:tcPr>
            <w:tcW w:w="838" w:type="dxa"/>
            <w:noWrap/>
            <w:vAlign w:val="center"/>
            <w:hideMark/>
          </w:tcPr>
          <w:p w14:paraId="47095B15" w14:textId="7F119E6D" w:rsidR="009613AB" w:rsidRPr="001856AA" w:rsidDel="00D10B12" w:rsidRDefault="009613AB" w:rsidP="00D10B12">
            <w:pPr>
              <w:spacing w:line="288" w:lineRule="auto"/>
              <w:contextualSpacing/>
              <w:jc w:val="center"/>
              <w:rPr>
                <w:ins w:id="27257" w:author="phuong vu" w:date="2018-11-23T14:51:00Z"/>
                <w:del w:id="27258" w:author="Tran Huan" w:date="2018-12-03T01:22:00Z"/>
                <w:b/>
                <w:bCs/>
              </w:rPr>
              <w:pPrChange w:id="27259" w:author="Tran Huan" w:date="2018-12-03T01:23:00Z">
                <w:pPr>
                  <w:spacing w:line="276" w:lineRule="auto"/>
                  <w:jc w:val="center"/>
                </w:pPr>
              </w:pPrChange>
            </w:pPr>
            <w:ins w:id="27260" w:author="phuong vu" w:date="2018-11-23T14:51:00Z">
              <w:del w:id="27261" w:author="Tran Huan" w:date="2018-12-03T01:22:00Z">
                <w:r w:rsidRPr="001856AA" w:rsidDel="00D10B12">
                  <w:rPr>
                    <w:b/>
                    <w:bCs/>
                    <w:lang w:val="da-DK"/>
                  </w:rPr>
                  <w:delText>Khóa chính</w:delText>
                </w:r>
                <w:bookmarkStart w:id="27262" w:name="_Toc531571315"/>
                <w:bookmarkStart w:id="27263" w:name="_Toc531575163"/>
                <w:bookmarkStart w:id="27264" w:name="_Toc531578904"/>
                <w:bookmarkStart w:id="27265" w:name="_Toc531582642"/>
                <w:bookmarkEnd w:id="27262"/>
                <w:bookmarkEnd w:id="27263"/>
                <w:bookmarkEnd w:id="27264"/>
                <w:bookmarkEnd w:id="27265"/>
              </w:del>
            </w:ins>
          </w:p>
        </w:tc>
        <w:tc>
          <w:tcPr>
            <w:tcW w:w="823" w:type="dxa"/>
            <w:noWrap/>
            <w:vAlign w:val="center"/>
            <w:hideMark/>
          </w:tcPr>
          <w:p w14:paraId="4CF82266" w14:textId="63709C54" w:rsidR="009613AB" w:rsidRPr="001856AA" w:rsidDel="00D10B12" w:rsidRDefault="009613AB" w:rsidP="00D10B12">
            <w:pPr>
              <w:spacing w:line="288" w:lineRule="auto"/>
              <w:contextualSpacing/>
              <w:jc w:val="center"/>
              <w:rPr>
                <w:ins w:id="27266" w:author="phuong vu" w:date="2018-11-23T14:51:00Z"/>
                <w:del w:id="27267" w:author="Tran Huan" w:date="2018-12-03T01:22:00Z"/>
                <w:b/>
                <w:bCs/>
              </w:rPr>
              <w:pPrChange w:id="27268" w:author="Tran Huan" w:date="2018-12-03T01:23:00Z">
                <w:pPr>
                  <w:spacing w:line="276" w:lineRule="auto"/>
                  <w:jc w:val="center"/>
                </w:pPr>
              </w:pPrChange>
            </w:pPr>
            <w:ins w:id="27269" w:author="phuong vu" w:date="2018-11-23T14:51:00Z">
              <w:del w:id="27270" w:author="Tran Huan" w:date="2018-12-03T01:22:00Z">
                <w:r w:rsidRPr="001856AA" w:rsidDel="00D10B12">
                  <w:rPr>
                    <w:b/>
                    <w:bCs/>
                    <w:lang w:val="da-DK"/>
                  </w:rPr>
                  <w:delText>Khóa ngoại</w:delText>
                </w:r>
                <w:bookmarkStart w:id="27271" w:name="_Toc531571316"/>
                <w:bookmarkStart w:id="27272" w:name="_Toc531575164"/>
                <w:bookmarkStart w:id="27273" w:name="_Toc531578905"/>
                <w:bookmarkStart w:id="27274" w:name="_Toc531582643"/>
                <w:bookmarkEnd w:id="27271"/>
                <w:bookmarkEnd w:id="27272"/>
                <w:bookmarkEnd w:id="27273"/>
                <w:bookmarkEnd w:id="27274"/>
              </w:del>
            </w:ins>
          </w:p>
        </w:tc>
        <w:tc>
          <w:tcPr>
            <w:tcW w:w="2228" w:type="dxa"/>
            <w:noWrap/>
            <w:vAlign w:val="center"/>
            <w:hideMark/>
          </w:tcPr>
          <w:p w14:paraId="664C80DD" w14:textId="605EEDD6" w:rsidR="009613AB" w:rsidRPr="001856AA" w:rsidDel="00D10B12" w:rsidRDefault="009613AB" w:rsidP="00D10B12">
            <w:pPr>
              <w:spacing w:line="288" w:lineRule="auto"/>
              <w:ind w:right="226"/>
              <w:contextualSpacing/>
              <w:jc w:val="center"/>
              <w:rPr>
                <w:ins w:id="27275" w:author="phuong vu" w:date="2018-11-23T14:51:00Z"/>
                <w:del w:id="27276" w:author="Tran Huan" w:date="2018-12-03T01:22:00Z"/>
                <w:b/>
                <w:bCs/>
              </w:rPr>
              <w:pPrChange w:id="27277" w:author="Tran Huan" w:date="2018-12-03T01:23:00Z">
                <w:pPr>
                  <w:spacing w:line="276" w:lineRule="auto"/>
                  <w:ind w:right="226"/>
                  <w:jc w:val="center"/>
                </w:pPr>
              </w:pPrChange>
            </w:pPr>
            <w:ins w:id="27278" w:author="phuong vu" w:date="2018-11-23T14:51:00Z">
              <w:del w:id="27279" w:author="Tran Huan" w:date="2018-12-03T01:22:00Z">
                <w:r w:rsidRPr="001856AA" w:rsidDel="00D10B12">
                  <w:rPr>
                    <w:b/>
                    <w:bCs/>
                    <w:lang w:val="da-DK"/>
                  </w:rPr>
                  <w:delText>Mô tả</w:delText>
                </w:r>
                <w:bookmarkStart w:id="27280" w:name="_Toc531571317"/>
                <w:bookmarkStart w:id="27281" w:name="_Toc531575165"/>
                <w:bookmarkStart w:id="27282" w:name="_Toc531578906"/>
                <w:bookmarkStart w:id="27283" w:name="_Toc531582644"/>
                <w:bookmarkEnd w:id="27280"/>
                <w:bookmarkEnd w:id="27281"/>
                <w:bookmarkEnd w:id="27282"/>
                <w:bookmarkEnd w:id="27283"/>
              </w:del>
            </w:ins>
          </w:p>
        </w:tc>
        <w:bookmarkStart w:id="27284" w:name="_Toc531571318"/>
        <w:bookmarkStart w:id="27285" w:name="_Toc531575166"/>
        <w:bookmarkStart w:id="27286" w:name="_Toc531578907"/>
        <w:bookmarkStart w:id="27287" w:name="_Toc531582645"/>
        <w:bookmarkEnd w:id="27284"/>
        <w:bookmarkEnd w:id="27285"/>
        <w:bookmarkEnd w:id="27286"/>
        <w:bookmarkEnd w:id="27287"/>
      </w:tr>
      <w:tr w:rsidR="009613AB" w:rsidRPr="001856AA" w:rsidDel="00D10B12" w14:paraId="7EB79DB0" w14:textId="0FC9F456" w:rsidTr="009613AB">
        <w:trPr>
          <w:trHeight w:val="300"/>
          <w:ins w:id="27288" w:author="phuong vu" w:date="2018-11-23T14:51:00Z"/>
          <w:del w:id="27289" w:author="Tran Huan" w:date="2018-12-03T01:22:00Z"/>
        </w:trPr>
        <w:tc>
          <w:tcPr>
            <w:tcW w:w="708" w:type="dxa"/>
            <w:noWrap/>
            <w:vAlign w:val="center"/>
            <w:hideMark/>
          </w:tcPr>
          <w:p w14:paraId="1C8699E2" w14:textId="38927165" w:rsidR="009613AB" w:rsidRPr="00FD2760" w:rsidDel="00D10B12" w:rsidRDefault="009613AB" w:rsidP="00D10B12">
            <w:pPr>
              <w:spacing w:line="288" w:lineRule="auto"/>
              <w:contextualSpacing/>
              <w:jc w:val="center"/>
              <w:rPr>
                <w:ins w:id="27290" w:author="phuong vu" w:date="2018-11-23T14:51:00Z"/>
                <w:del w:id="27291" w:author="Tran Huan" w:date="2018-12-03T01:22:00Z"/>
              </w:rPr>
              <w:pPrChange w:id="27292" w:author="Tran Huan" w:date="2018-12-03T01:23:00Z">
                <w:pPr>
                  <w:spacing w:line="276" w:lineRule="auto"/>
                  <w:jc w:val="center"/>
                </w:pPr>
              </w:pPrChange>
            </w:pPr>
            <w:ins w:id="27293" w:author="phuong vu" w:date="2018-11-23T14:51:00Z">
              <w:del w:id="27294" w:author="Tran Huan" w:date="2018-12-03T01:22:00Z">
                <w:r w:rsidRPr="00FD2760" w:rsidDel="00D10B12">
                  <w:delText>1</w:delText>
                </w:r>
                <w:bookmarkStart w:id="27295" w:name="_Toc531571319"/>
                <w:bookmarkStart w:id="27296" w:name="_Toc531575167"/>
                <w:bookmarkStart w:id="27297" w:name="_Toc531578908"/>
                <w:bookmarkStart w:id="27298" w:name="_Toc531582646"/>
                <w:bookmarkEnd w:id="27295"/>
                <w:bookmarkEnd w:id="27296"/>
                <w:bookmarkEnd w:id="27297"/>
                <w:bookmarkEnd w:id="27298"/>
              </w:del>
            </w:ins>
          </w:p>
        </w:tc>
        <w:tc>
          <w:tcPr>
            <w:tcW w:w="2295" w:type="dxa"/>
            <w:noWrap/>
            <w:hideMark/>
          </w:tcPr>
          <w:p w14:paraId="72CA2ED1" w14:textId="651509C1" w:rsidR="009613AB" w:rsidRPr="00FD2760" w:rsidDel="00D10B12" w:rsidRDefault="009613AB" w:rsidP="00D10B12">
            <w:pPr>
              <w:spacing w:line="288" w:lineRule="auto"/>
              <w:contextualSpacing/>
              <w:rPr>
                <w:ins w:id="27299" w:author="phuong vu" w:date="2018-11-23T14:51:00Z"/>
                <w:del w:id="27300" w:author="Tran Huan" w:date="2018-12-03T01:22:00Z"/>
              </w:rPr>
              <w:pPrChange w:id="27301" w:author="Tran Huan" w:date="2018-12-03T01:23:00Z">
                <w:pPr>
                  <w:spacing w:line="276" w:lineRule="auto"/>
                </w:pPr>
              </w:pPrChange>
            </w:pPr>
            <w:ins w:id="27302" w:author="phuong vu" w:date="2018-11-23T14:51:00Z">
              <w:del w:id="27303" w:author="Tran Huan" w:date="2018-12-03T01:22:00Z">
                <w:r w:rsidRPr="00FD2760" w:rsidDel="00D10B12">
                  <w:delText>id</w:delText>
                </w:r>
                <w:bookmarkStart w:id="27304" w:name="_Toc531571320"/>
                <w:bookmarkStart w:id="27305" w:name="_Toc531575168"/>
                <w:bookmarkStart w:id="27306" w:name="_Toc531578909"/>
                <w:bookmarkStart w:id="27307" w:name="_Toc531582647"/>
                <w:bookmarkEnd w:id="27304"/>
                <w:bookmarkEnd w:id="27305"/>
                <w:bookmarkEnd w:id="27306"/>
                <w:bookmarkEnd w:id="27307"/>
              </w:del>
            </w:ins>
          </w:p>
        </w:tc>
        <w:tc>
          <w:tcPr>
            <w:tcW w:w="1300" w:type="dxa"/>
            <w:noWrap/>
            <w:hideMark/>
          </w:tcPr>
          <w:p w14:paraId="5172FF36" w14:textId="732417B0" w:rsidR="009613AB" w:rsidRPr="00FD2760" w:rsidDel="00D10B12" w:rsidRDefault="009613AB" w:rsidP="00D10B12">
            <w:pPr>
              <w:spacing w:line="288" w:lineRule="auto"/>
              <w:contextualSpacing/>
              <w:rPr>
                <w:ins w:id="27308" w:author="phuong vu" w:date="2018-11-23T14:51:00Z"/>
                <w:del w:id="27309" w:author="Tran Huan" w:date="2018-12-03T01:22:00Z"/>
              </w:rPr>
              <w:pPrChange w:id="27310" w:author="Tran Huan" w:date="2018-12-03T01:23:00Z">
                <w:pPr>
                  <w:spacing w:line="276" w:lineRule="auto"/>
                </w:pPr>
              </w:pPrChange>
            </w:pPr>
            <w:ins w:id="27311" w:author="phuong vu" w:date="2018-11-23T14:51:00Z">
              <w:del w:id="27312" w:author="Tran Huan" w:date="2018-12-03T01:22:00Z">
                <w:r w:rsidRPr="00FD2760" w:rsidDel="00D10B12">
                  <w:delText>numeric</w:delText>
                </w:r>
                <w:bookmarkStart w:id="27313" w:name="_Toc531571321"/>
                <w:bookmarkStart w:id="27314" w:name="_Toc531575169"/>
                <w:bookmarkStart w:id="27315" w:name="_Toc531578910"/>
                <w:bookmarkStart w:id="27316" w:name="_Toc531582648"/>
                <w:bookmarkEnd w:id="27313"/>
                <w:bookmarkEnd w:id="27314"/>
                <w:bookmarkEnd w:id="27315"/>
                <w:bookmarkEnd w:id="27316"/>
              </w:del>
            </w:ins>
          </w:p>
        </w:tc>
        <w:tc>
          <w:tcPr>
            <w:tcW w:w="1098" w:type="dxa"/>
            <w:noWrap/>
            <w:vAlign w:val="center"/>
            <w:hideMark/>
          </w:tcPr>
          <w:p w14:paraId="43B59B0D" w14:textId="4AADAE54" w:rsidR="009613AB" w:rsidRPr="00FD2760" w:rsidDel="00D10B12" w:rsidRDefault="009613AB" w:rsidP="00D10B12">
            <w:pPr>
              <w:spacing w:line="288" w:lineRule="auto"/>
              <w:contextualSpacing/>
              <w:jc w:val="center"/>
              <w:rPr>
                <w:ins w:id="27317" w:author="phuong vu" w:date="2018-11-23T14:51:00Z"/>
                <w:del w:id="27318" w:author="Tran Huan" w:date="2018-12-03T01:22:00Z"/>
              </w:rPr>
              <w:pPrChange w:id="27319" w:author="Tran Huan" w:date="2018-12-03T01:23:00Z">
                <w:pPr>
                  <w:spacing w:line="276" w:lineRule="auto"/>
                  <w:jc w:val="center"/>
                </w:pPr>
              </w:pPrChange>
            </w:pPr>
            <w:bookmarkStart w:id="27320" w:name="_Toc531571322"/>
            <w:bookmarkStart w:id="27321" w:name="_Toc531575170"/>
            <w:bookmarkStart w:id="27322" w:name="_Toc531578911"/>
            <w:bookmarkStart w:id="27323" w:name="_Toc531582649"/>
            <w:bookmarkEnd w:id="27320"/>
            <w:bookmarkEnd w:id="27321"/>
            <w:bookmarkEnd w:id="27322"/>
            <w:bookmarkEnd w:id="27323"/>
          </w:p>
        </w:tc>
        <w:tc>
          <w:tcPr>
            <w:tcW w:w="838" w:type="dxa"/>
            <w:noWrap/>
            <w:vAlign w:val="center"/>
            <w:hideMark/>
          </w:tcPr>
          <w:p w14:paraId="290A12CC" w14:textId="04059BDE" w:rsidR="009613AB" w:rsidRPr="00FD2760" w:rsidDel="00D10B12" w:rsidRDefault="009613AB" w:rsidP="00D10B12">
            <w:pPr>
              <w:spacing w:line="288" w:lineRule="auto"/>
              <w:contextualSpacing/>
              <w:jc w:val="center"/>
              <w:rPr>
                <w:ins w:id="27324" w:author="phuong vu" w:date="2018-11-23T14:51:00Z"/>
                <w:del w:id="27325" w:author="Tran Huan" w:date="2018-12-03T01:22:00Z"/>
              </w:rPr>
              <w:pPrChange w:id="27326" w:author="Tran Huan" w:date="2018-12-03T01:23:00Z">
                <w:pPr>
                  <w:spacing w:line="276" w:lineRule="auto"/>
                  <w:jc w:val="center"/>
                </w:pPr>
              </w:pPrChange>
            </w:pPr>
            <w:ins w:id="27327" w:author="phuong vu" w:date="2018-11-23T14:51:00Z">
              <w:del w:id="27328" w:author="Tran Huan" w:date="2018-12-03T01:22:00Z">
                <w:r w:rsidRPr="00FD2760" w:rsidDel="00D10B12">
                  <w:delText>X</w:delText>
                </w:r>
                <w:bookmarkStart w:id="27329" w:name="_Toc531571323"/>
                <w:bookmarkStart w:id="27330" w:name="_Toc531575171"/>
                <w:bookmarkStart w:id="27331" w:name="_Toc531578912"/>
                <w:bookmarkStart w:id="27332" w:name="_Toc531582650"/>
                <w:bookmarkEnd w:id="27329"/>
                <w:bookmarkEnd w:id="27330"/>
                <w:bookmarkEnd w:id="27331"/>
                <w:bookmarkEnd w:id="27332"/>
              </w:del>
            </w:ins>
          </w:p>
        </w:tc>
        <w:tc>
          <w:tcPr>
            <w:tcW w:w="823" w:type="dxa"/>
            <w:noWrap/>
            <w:vAlign w:val="center"/>
            <w:hideMark/>
          </w:tcPr>
          <w:p w14:paraId="027FE41F" w14:textId="663954D6" w:rsidR="009613AB" w:rsidRPr="00FD2760" w:rsidDel="00D10B12" w:rsidRDefault="009613AB" w:rsidP="00D10B12">
            <w:pPr>
              <w:spacing w:line="288" w:lineRule="auto"/>
              <w:contextualSpacing/>
              <w:jc w:val="center"/>
              <w:rPr>
                <w:ins w:id="27333" w:author="phuong vu" w:date="2018-11-23T14:51:00Z"/>
                <w:del w:id="27334" w:author="Tran Huan" w:date="2018-12-03T01:22:00Z"/>
              </w:rPr>
              <w:pPrChange w:id="27335" w:author="Tran Huan" w:date="2018-12-03T01:23:00Z">
                <w:pPr>
                  <w:spacing w:line="276" w:lineRule="auto"/>
                  <w:jc w:val="center"/>
                </w:pPr>
              </w:pPrChange>
            </w:pPr>
            <w:bookmarkStart w:id="27336" w:name="_Toc531571324"/>
            <w:bookmarkStart w:id="27337" w:name="_Toc531575172"/>
            <w:bookmarkStart w:id="27338" w:name="_Toc531578913"/>
            <w:bookmarkStart w:id="27339" w:name="_Toc531582651"/>
            <w:bookmarkEnd w:id="27336"/>
            <w:bookmarkEnd w:id="27337"/>
            <w:bookmarkEnd w:id="27338"/>
            <w:bookmarkEnd w:id="27339"/>
          </w:p>
        </w:tc>
        <w:tc>
          <w:tcPr>
            <w:tcW w:w="2228" w:type="dxa"/>
            <w:noWrap/>
            <w:hideMark/>
          </w:tcPr>
          <w:p w14:paraId="7F5F1BBA" w14:textId="6785B6FD" w:rsidR="009613AB" w:rsidRPr="00FD2760" w:rsidDel="00D10B12" w:rsidRDefault="009613AB" w:rsidP="00D10B12">
            <w:pPr>
              <w:spacing w:line="288" w:lineRule="auto"/>
              <w:contextualSpacing/>
              <w:rPr>
                <w:ins w:id="27340" w:author="phuong vu" w:date="2018-11-23T14:51:00Z"/>
                <w:del w:id="27341" w:author="Tran Huan" w:date="2018-12-03T01:22:00Z"/>
                <w:lang w:val="en-US"/>
              </w:rPr>
              <w:pPrChange w:id="27342" w:author="Tran Huan" w:date="2018-12-03T01:23:00Z">
                <w:pPr>
                  <w:spacing w:line="276" w:lineRule="auto"/>
                </w:pPr>
              </w:pPrChange>
            </w:pPr>
            <w:ins w:id="27343" w:author="phuong vu" w:date="2018-11-23T14:51:00Z">
              <w:del w:id="27344" w:author="Tran Huan" w:date="2018-12-03T01:22:00Z">
                <w:r w:rsidRPr="00FD2760" w:rsidDel="00D10B12">
                  <w:delText>ID</w:delText>
                </w:r>
                <w:bookmarkStart w:id="27345" w:name="_Toc531571325"/>
                <w:bookmarkStart w:id="27346" w:name="_Toc531575173"/>
                <w:bookmarkStart w:id="27347" w:name="_Toc531578914"/>
                <w:bookmarkStart w:id="27348" w:name="_Toc531582652"/>
                <w:bookmarkEnd w:id="27345"/>
                <w:bookmarkEnd w:id="27346"/>
                <w:bookmarkEnd w:id="27347"/>
                <w:bookmarkEnd w:id="27348"/>
              </w:del>
            </w:ins>
          </w:p>
        </w:tc>
        <w:bookmarkStart w:id="27349" w:name="_Toc531571326"/>
        <w:bookmarkStart w:id="27350" w:name="_Toc531575174"/>
        <w:bookmarkStart w:id="27351" w:name="_Toc531578915"/>
        <w:bookmarkStart w:id="27352" w:name="_Toc531582653"/>
        <w:bookmarkEnd w:id="27349"/>
        <w:bookmarkEnd w:id="27350"/>
        <w:bookmarkEnd w:id="27351"/>
        <w:bookmarkEnd w:id="27352"/>
      </w:tr>
      <w:tr w:rsidR="009613AB" w:rsidRPr="001856AA" w:rsidDel="00D10B12" w14:paraId="2335C405" w14:textId="29DD37FA" w:rsidTr="009613AB">
        <w:trPr>
          <w:trHeight w:val="300"/>
          <w:ins w:id="27353" w:author="phuong vu" w:date="2018-11-23T14:51:00Z"/>
          <w:del w:id="27354" w:author="Tran Huan" w:date="2018-12-03T01:22:00Z"/>
        </w:trPr>
        <w:tc>
          <w:tcPr>
            <w:tcW w:w="708" w:type="dxa"/>
            <w:noWrap/>
            <w:vAlign w:val="center"/>
            <w:hideMark/>
          </w:tcPr>
          <w:p w14:paraId="65296817" w14:textId="51AF3459" w:rsidR="009613AB" w:rsidRPr="00FD2760" w:rsidDel="00D10B12" w:rsidRDefault="009613AB" w:rsidP="00D10B12">
            <w:pPr>
              <w:spacing w:line="288" w:lineRule="auto"/>
              <w:contextualSpacing/>
              <w:jc w:val="center"/>
              <w:rPr>
                <w:ins w:id="27355" w:author="phuong vu" w:date="2018-11-23T14:51:00Z"/>
                <w:del w:id="27356" w:author="Tran Huan" w:date="2018-12-03T01:22:00Z"/>
              </w:rPr>
              <w:pPrChange w:id="27357" w:author="Tran Huan" w:date="2018-12-03T01:23:00Z">
                <w:pPr>
                  <w:spacing w:line="276" w:lineRule="auto"/>
                  <w:jc w:val="center"/>
                </w:pPr>
              </w:pPrChange>
            </w:pPr>
            <w:ins w:id="27358" w:author="phuong vu" w:date="2018-11-23T14:51:00Z">
              <w:del w:id="27359" w:author="Tran Huan" w:date="2018-12-03T01:22:00Z">
                <w:r w:rsidRPr="00FD2760" w:rsidDel="00D10B12">
                  <w:delText>2</w:delText>
                </w:r>
                <w:bookmarkStart w:id="27360" w:name="_Toc531571327"/>
                <w:bookmarkStart w:id="27361" w:name="_Toc531575175"/>
                <w:bookmarkStart w:id="27362" w:name="_Toc531578916"/>
                <w:bookmarkStart w:id="27363" w:name="_Toc531582654"/>
                <w:bookmarkEnd w:id="27360"/>
                <w:bookmarkEnd w:id="27361"/>
                <w:bookmarkEnd w:id="27362"/>
                <w:bookmarkEnd w:id="27363"/>
              </w:del>
            </w:ins>
          </w:p>
        </w:tc>
        <w:tc>
          <w:tcPr>
            <w:tcW w:w="2295" w:type="dxa"/>
            <w:noWrap/>
            <w:hideMark/>
          </w:tcPr>
          <w:p w14:paraId="008B1DA4" w14:textId="20AA56A3" w:rsidR="009613AB" w:rsidRPr="00FD2760" w:rsidDel="00D10B12" w:rsidRDefault="009613AB" w:rsidP="00D10B12">
            <w:pPr>
              <w:spacing w:line="288" w:lineRule="auto"/>
              <w:contextualSpacing/>
              <w:rPr>
                <w:ins w:id="27364" w:author="phuong vu" w:date="2018-11-23T14:51:00Z"/>
                <w:del w:id="27365" w:author="Tran Huan" w:date="2018-12-03T01:22:00Z"/>
                <w:lang w:val="en-US"/>
              </w:rPr>
              <w:pPrChange w:id="27366" w:author="Tran Huan" w:date="2018-12-03T01:23:00Z">
                <w:pPr>
                  <w:spacing w:line="276" w:lineRule="auto"/>
                </w:pPr>
              </w:pPrChange>
            </w:pPr>
            <w:ins w:id="27367" w:author="phuong vu" w:date="2018-11-23T14:52:00Z">
              <w:del w:id="27368" w:author="Tran Huan" w:date="2018-12-03T01:22:00Z">
                <w:r w:rsidDel="00D10B12">
                  <w:rPr>
                    <w:lang w:val="en-US"/>
                  </w:rPr>
                  <w:delText>time_schedule_no</w:delText>
                </w:r>
              </w:del>
            </w:ins>
            <w:bookmarkStart w:id="27369" w:name="_Toc531571328"/>
            <w:bookmarkStart w:id="27370" w:name="_Toc531575176"/>
            <w:bookmarkStart w:id="27371" w:name="_Toc531578917"/>
            <w:bookmarkStart w:id="27372" w:name="_Toc531582655"/>
            <w:bookmarkEnd w:id="27369"/>
            <w:bookmarkEnd w:id="27370"/>
            <w:bookmarkEnd w:id="27371"/>
            <w:bookmarkEnd w:id="27372"/>
          </w:p>
        </w:tc>
        <w:tc>
          <w:tcPr>
            <w:tcW w:w="1300" w:type="dxa"/>
            <w:noWrap/>
            <w:hideMark/>
          </w:tcPr>
          <w:p w14:paraId="73FCC38A" w14:textId="109BC48E" w:rsidR="009613AB" w:rsidRPr="00FD2760" w:rsidDel="00D10B12" w:rsidRDefault="009613AB" w:rsidP="00D10B12">
            <w:pPr>
              <w:spacing w:line="288" w:lineRule="auto"/>
              <w:contextualSpacing/>
              <w:rPr>
                <w:ins w:id="27373" w:author="phuong vu" w:date="2018-11-23T14:51:00Z"/>
                <w:del w:id="27374" w:author="Tran Huan" w:date="2018-12-03T01:22:00Z"/>
                <w:lang w:val="en-US"/>
              </w:rPr>
              <w:pPrChange w:id="27375" w:author="Tran Huan" w:date="2018-12-03T01:23:00Z">
                <w:pPr>
                  <w:spacing w:line="276" w:lineRule="auto"/>
                </w:pPr>
              </w:pPrChange>
            </w:pPr>
            <w:ins w:id="27376" w:author="phuong vu" w:date="2018-11-23T14:51:00Z">
              <w:del w:id="27377" w:author="Tran Huan" w:date="2018-12-03T01:22:00Z">
                <w:r w:rsidRPr="00FD2760" w:rsidDel="00D10B12">
                  <w:delText>character varying</w:delText>
                </w:r>
                <w:bookmarkStart w:id="27378" w:name="_Toc531571329"/>
                <w:bookmarkStart w:id="27379" w:name="_Toc531575177"/>
                <w:bookmarkStart w:id="27380" w:name="_Toc531578918"/>
                <w:bookmarkStart w:id="27381" w:name="_Toc531582656"/>
                <w:bookmarkEnd w:id="27378"/>
                <w:bookmarkEnd w:id="27379"/>
                <w:bookmarkEnd w:id="27380"/>
                <w:bookmarkEnd w:id="27381"/>
              </w:del>
            </w:ins>
          </w:p>
        </w:tc>
        <w:tc>
          <w:tcPr>
            <w:tcW w:w="1098" w:type="dxa"/>
            <w:noWrap/>
            <w:vAlign w:val="center"/>
            <w:hideMark/>
          </w:tcPr>
          <w:p w14:paraId="42E6705B" w14:textId="42D03A4D" w:rsidR="009613AB" w:rsidRPr="00FD2760" w:rsidDel="00D10B12" w:rsidRDefault="009613AB" w:rsidP="00D10B12">
            <w:pPr>
              <w:spacing w:line="288" w:lineRule="auto"/>
              <w:contextualSpacing/>
              <w:jc w:val="center"/>
              <w:rPr>
                <w:ins w:id="27382" w:author="phuong vu" w:date="2018-11-23T14:51:00Z"/>
                <w:del w:id="27383" w:author="Tran Huan" w:date="2018-12-03T01:22:00Z"/>
              </w:rPr>
              <w:pPrChange w:id="27384" w:author="Tran Huan" w:date="2018-12-03T01:23:00Z">
                <w:pPr>
                  <w:spacing w:line="276" w:lineRule="auto"/>
                  <w:jc w:val="center"/>
                </w:pPr>
              </w:pPrChange>
            </w:pPr>
            <w:bookmarkStart w:id="27385" w:name="_Toc531571330"/>
            <w:bookmarkStart w:id="27386" w:name="_Toc531575178"/>
            <w:bookmarkStart w:id="27387" w:name="_Toc531578919"/>
            <w:bookmarkStart w:id="27388" w:name="_Toc531582657"/>
            <w:bookmarkEnd w:id="27385"/>
            <w:bookmarkEnd w:id="27386"/>
            <w:bookmarkEnd w:id="27387"/>
            <w:bookmarkEnd w:id="27388"/>
          </w:p>
        </w:tc>
        <w:tc>
          <w:tcPr>
            <w:tcW w:w="838" w:type="dxa"/>
            <w:noWrap/>
            <w:vAlign w:val="center"/>
            <w:hideMark/>
          </w:tcPr>
          <w:p w14:paraId="1D7135BE" w14:textId="49597716" w:rsidR="009613AB" w:rsidRPr="00FD2760" w:rsidDel="00D10B12" w:rsidRDefault="009613AB" w:rsidP="00D10B12">
            <w:pPr>
              <w:spacing w:line="288" w:lineRule="auto"/>
              <w:contextualSpacing/>
              <w:jc w:val="center"/>
              <w:rPr>
                <w:ins w:id="27389" w:author="phuong vu" w:date="2018-11-23T14:51:00Z"/>
                <w:del w:id="27390" w:author="Tran Huan" w:date="2018-12-03T01:22:00Z"/>
              </w:rPr>
              <w:pPrChange w:id="27391" w:author="Tran Huan" w:date="2018-12-03T01:23:00Z">
                <w:pPr>
                  <w:spacing w:line="276" w:lineRule="auto"/>
                  <w:jc w:val="center"/>
                </w:pPr>
              </w:pPrChange>
            </w:pPr>
            <w:bookmarkStart w:id="27392" w:name="_Toc531571331"/>
            <w:bookmarkStart w:id="27393" w:name="_Toc531575179"/>
            <w:bookmarkStart w:id="27394" w:name="_Toc531578920"/>
            <w:bookmarkStart w:id="27395" w:name="_Toc531582658"/>
            <w:bookmarkEnd w:id="27392"/>
            <w:bookmarkEnd w:id="27393"/>
            <w:bookmarkEnd w:id="27394"/>
            <w:bookmarkEnd w:id="27395"/>
          </w:p>
        </w:tc>
        <w:tc>
          <w:tcPr>
            <w:tcW w:w="823" w:type="dxa"/>
            <w:noWrap/>
            <w:vAlign w:val="center"/>
            <w:hideMark/>
          </w:tcPr>
          <w:p w14:paraId="1B2775F8" w14:textId="083A5C0A" w:rsidR="009613AB" w:rsidRPr="00FD2760" w:rsidDel="00D10B12" w:rsidRDefault="009613AB" w:rsidP="00D10B12">
            <w:pPr>
              <w:spacing w:line="288" w:lineRule="auto"/>
              <w:contextualSpacing/>
              <w:jc w:val="center"/>
              <w:rPr>
                <w:ins w:id="27396" w:author="phuong vu" w:date="2018-11-23T14:51:00Z"/>
                <w:del w:id="27397" w:author="Tran Huan" w:date="2018-12-03T01:22:00Z"/>
                <w:lang w:val="en-US"/>
              </w:rPr>
              <w:pPrChange w:id="27398" w:author="Tran Huan" w:date="2018-12-03T01:23:00Z">
                <w:pPr>
                  <w:spacing w:line="276" w:lineRule="auto"/>
                  <w:jc w:val="center"/>
                </w:pPr>
              </w:pPrChange>
            </w:pPr>
            <w:bookmarkStart w:id="27399" w:name="_Toc531571332"/>
            <w:bookmarkStart w:id="27400" w:name="_Toc531575180"/>
            <w:bookmarkStart w:id="27401" w:name="_Toc531578921"/>
            <w:bookmarkStart w:id="27402" w:name="_Toc531582659"/>
            <w:bookmarkEnd w:id="27399"/>
            <w:bookmarkEnd w:id="27400"/>
            <w:bookmarkEnd w:id="27401"/>
            <w:bookmarkEnd w:id="27402"/>
          </w:p>
        </w:tc>
        <w:tc>
          <w:tcPr>
            <w:tcW w:w="2228" w:type="dxa"/>
            <w:noWrap/>
            <w:hideMark/>
          </w:tcPr>
          <w:p w14:paraId="53E56A8F" w14:textId="13727AC9" w:rsidR="009613AB" w:rsidRPr="00FD2760" w:rsidDel="00D10B12" w:rsidRDefault="009613AB" w:rsidP="00D10B12">
            <w:pPr>
              <w:spacing w:line="288" w:lineRule="auto"/>
              <w:contextualSpacing/>
              <w:rPr>
                <w:ins w:id="27403" w:author="phuong vu" w:date="2018-11-23T14:51:00Z"/>
                <w:del w:id="27404" w:author="Tran Huan" w:date="2018-12-03T01:22:00Z"/>
                <w:lang w:val="en-US"/>
              </w:rPr>
              <w:pPrChange w:id="27405" w:author="Tran Huan" w:date="2018-12-03T01:23:00Z">
                <w:pPr>
                  <w:spacing w:line="276" w:lineRule="auto"/>
                </w:pPr>
              </w:pPrChange>
            </w:pPr>
            <w:ins w:id="27406" w:author="phuong vu" w:date="2018-11-23T14:53:00Z">
              <w:del w:id="27407" w:author="Tran Huan" w:date="2018-12-03T01:22:00Z">
                <w:r w:rsidDel="00D10B12">
                  <w:rPr>
                    <w:lang w:val="en-US"/>
                  </w:rPr>
                  <w:delText>Mã khung giờ</w:delText>
                </w:r>
              </w:del>
            </w:ins>
            <w:bookmarkStart w:id="27408" w:name="_Toc531571333"/>
            <w:bookmarkStart w:id="27409" w:name="_Toc531575181"/>
            <w:bookmarkStart w:id="27410" w:name="_Toc531578922"/>
            <w:bookmarkStart w:id="27411" w:name="_Toc531582660"/>
            <w:bookmarkEnd w:id="27408"/>
            <w:bookmarkEnd w:id="27409"/>
            <w:bookmarkEnd w:id="27410"/>
            <w:bookmarkEnd w:id="27411"/>
          </w:p>
        </w:tc>
        <w:bookmarkStart w:id="27412" w:name="_Toc531571334"/>
        <w:bookmarkStart w:id="27413" w:name="_Toc531575182"/>
        <w:bookmarkStart w:id="27414" w:name="_Toc531578923"/>
        <w:bookmarkStart w:id="27415" w:name="_Toc531582661"/>
        <w:bookmarkEnd w:id="27412"/>
        <w:bookmarkEnd w:id="27413"/>
        <w:bookmarkEnd w:id="27414"/>
        <w:bookmarkEnd w:id="27415"/>
      </w:tr>
      <w:tr w:rsidR="009613AB" w:rsidRPr="001856AA" w:rsidDel="00D10B12" w14:paraId="3E69FE08" w14:textId="54E270AE" w:rsidTr="009613AB">
        <w:trPr>
          <w:trHeight w:val="300"/>
          <w:ins w:id="27416" w:author="phuong vu" w:date="2018-11-23T14:51:00Z"/>
          <w:del w:id="27417" w:author="Tran Huan" w:date="2018-12-03T01:22:00Z"/>
        </w:trPr>
        <w:tc>
          <w:tcPr>
            <w:tcW w:w="708" w:type="dxa"/>
            <w:noWrap/>
            <w:vAlign w:val="center"/>
          </w:tcPr>
          <w:p w14:paraId="60ADC603" w14:textId="2DAC832A" w:rsidR="009613AB" w:rsidRPr="00FD2760" w:rsidDel="00D10B12" w:rsidRDefault="009613AB" w:rsidP="00D10B12">
            <w:pPr>
              <w:spacing w:line="288" w:lineRule="auto"/>
              <w:contextualSpacing/>
              <w:jc w:val="center"/>
              <w:rPr>
                <w:ins w:id="27418" w:author="phuong vu" w:date="2018-11-23T14:51:00Z"/>
                <w:del w:id="27419" w:author="Tran Huan" w:date="2018-12-03T01:22:00Z"/>
                <w:lang w:val="en-US"/>
              </w:rPr>
              <w:pPrChange w:id="27420" w:author="Tran Huan" w:date="2018-12-03T01:23:00Z">
                <w:pPr>
                  <w:spacing w:line="276" w:lineRule="auto"/>
                  <w:jc w:val="center"/>
                </w:pPr>
              </w:pPrChange>
            </w:pPr>
            <w:ins w:id="27421" w:author="phuong vu" w:date="2018-11-23T14:51:00Z">
              <w:del w:id="27422" w:author="Tran Huan" w:date="2018-12-03T01:22:00Z">
                <w:r w:rsidDel="00D10B12">
                  <w:rPr>
                    <w:lang w:val="en-US"/>
                  </w:rPr>
                  <w:delText>3</w:delText>
                </w:r>
                <w:bookmarkStart w:id="27423" w:name="_Toc531571335"/>
                <w:bookmarkStart w:id="27424" w:name="_Toc531575183"/>
                <w:bookmarkStart w:id="27425" w:name="_Toc531578924"/>
                <w:bookmarkStart w:id="27426" w:name="_Toc531582662"/>
                <w:bookmarkEnd w:id="27423"/>
                <w:bookmarkEnd w:id="27424"/>
                <w:bookmarkEnd w:id="27425"/>
                <w:bookmarkEnd w:id="27426"/>
              </w:del>
            </w:ins>
          </w:p>
        </w:tc>
        <w:tc>
          <w:tcPr>
            <w:tcW w:w="2295" w:type="dxa"/>
            <w:noWrap/>
          </w:tcPr>
          <w:p w14:paraId="059244E6" w14:textId="3A48EF52" w:rsidR="009613AB" w:rsidDel="00D10B12" w:rsidRDefault="009613AB" w:rsidP="00D10B12">
            <w:pPr>
              <w:spacing w:line="288" w:lineRule="auto"/>
              <w:contextualSpacing/>
              <w:rPr>
                <w:ins w:id="27427" w:author="phuong vu" w:date="2018-11-23T14:51:00Z"/>
                <w:del w:id="27428" w:author="Tran Huan" w:date="2018-12-03T01:22:00Z"/>
                <w:lang w:val="en-US"/>
              </w:rPr>
              <w:pPrChange w:id="27429" w:author="Tran Huan" w:date="2018-12-03T01:23:00Z">
                <w:pPr>
                  <w:spacing w:line="276" w:lineRule="auto"/>
                </w:pPr>
              </w:pPrChange>
            </w:pPr>
            <w:ins w:id="27430" w:author="phuong vu" w:date="2018-11-23T14:52:00Z">
              <w:del w:id="27431" w:author="Tran Huan" w:date="2018-12-03T01:22:00Z">
                <w:r w:rsidDel="00D10B12">
                  <w:rPr>
                    <w:lang w:val="en-US"/>
                  </w:rPr>
                  <w:delText>time_start</w:delText>
                </w:r>
              </w:del>
            </w:ins>
            <w:bookmarkStart w:id="27432" w:name="_Toc531571336"/>
            <w:bookmarkStart w:id="27433" w:name="_Toc531575184"/>
            <w:bookmarkStart w:id="27434" w:name="_Toc531578925"/>
            <w:bookmarkStart w:id="27435" w:name="_Toc531582663"/>
            <w:bookmarkEnd w:id="27432"/>
            <w:bookmarkEnd w:id="27433"/>
            <w:bookmarkEnd w:id="27434"/>
            <w:bookmarkEnd w:id="27435"/>
          </w:p>
        </w:tc>
        <w:tc>
          <w:tcPr>
            <w:tcW w:w="1300" w:type="dxa"/>
            <w:noWrap/>
          </w:tcPr>
          <w:p w14:paraId="5769DCEE" w14:textId="1B20F0CF" w:rsidR="009613AB" w:rsidRPr="009613AB" w:rsidDel="00D10B12" w:rsidRDefault="009613AB" w:rsidP="00D10B12">
            <w:pPr>
              <w:spacing w:line="288" w:lineRule="auto"/>
              <w:contextualSpacing/>
              <w:rPr>
                <w:ins w:id="27436" w:author="phuong vu" w:date="2018-11-23T14:51:00Z"/>
                <w:del w:id="27437" w:author="Tran Huan" w:date="2018-12-03T01:22:00Z"/>
                <w:lang w:val="en-US"/>
                <w:rPrChange w:id="27438" w:author="phuong vu" w:date="2018-11-23T14:53:00Z">
                  <w:rPr>
                    <w:ins w:id="27439" w:author="phuong vu" w:date="2018-11-23T14:51:00Z"/>
                    <w:del w:id="27440" w:author="Tran Huan" w:date="2018-12-03T01:22:00Z"/>
                  </w:rPr>
                </w:rPrChange>
              </w:rPr>
              <w:pPrChange w:id="27441" w:author="Tran Huan" w:date="2018-12-03T01:23:00Z">
                <w:pPr>
                  <w:spacing w:line="276" w:lineRule="auto"/>
                </w:pPr>
              </w:pPrChange>
            </w:pPr>
            <w:ins w:id="27442" w:author="phuong vu" w:date="2018-11-23T14:53:00Z">
              <w:del w:id="27443" w:author="Tran Huan" w:date="2018-12-03T01:22:00Z">
                <w:r w:rsidDel="00D10B12">
                  <w:rPr>
                    <w:lang w:val="en-US"/>
                  </w:rPr>
                  <w:delText>time</w:delText>
                </w:r>
              </w:del>
            </w:ins>
            <w:bookmarkStart w:id="27444" w:name="_Toc531571337"/>
            <w:bookmarkStart w:id="27445" w:name="_Toc531575185"/>
            <w:bookmarkStart w:id="27446" w:name="_Toc531578926"/>
            <w:bookmarkStart w:id="27447" w:name="_Toc531582664"/>
            <w:bookmarkEnd w:id="27444"/>
            <w:bookmarkEnd w:id="27445"/>
            <w:bookmarkEnd w:id="27446"/>
            <w:bookmarkEnd w:id="27447"/>
          </w:p>
        </w:tc>
        <w:tc>
          <w:tcPr>
            <w:tcW w:w="1098" w:type="dxa"/>
            <w:noWrap/>
            <w:vAlign w:val="center"/>
          </w:tcPr>
          <w:p w14:paraId="134D8B34" w14:textId="59C2FCD4" w:rsidR="009613AB" w:rsidRPr="00FD2760" w:rsidDel="00D10B12" w:rsidRDefault="009613AB" w:rsidP="00D10B12">
            <w:pPr>
              <w:spacing w:line="288" w:lineRule="auto"/>
              <w:contextualSpacing/>
              <w:jc w:val="center"/>
              <w:rPr>
                <w:ins w:id="27448" w:author="phuong vu" w:date="2018-11-23T14:51:00Z"/>
                <w:del w:id="27449" w:author="Tran Huan" w:date="2018-12-03T01:22:00Z"/>
              </w:rPr>
              <w:pPrChange w:id="27450" w:author="Tran Huan" w:date="2018-12-03T01:23:00Z">
                <w:pPr>
                  <w:spacing w:line="276" w:lineRule="auto"/>
                  <w:jc w:val="center"/>
                </w:pPr>
              </w:pPrChange>
            </w:pPr>
            <w:bookmarkStart w:id="27451" w:name="_Toc531571338"/>
            <w:bookmarkStart w:id="27452" w:name="_Toc531575186"/>
            <w:bookmarkStart w:id="27453" w:name="_Toc531578927"/>
            <w:bookmarkStart w:id="27454" w:name="_Toc531582665"/>
            <w:bookmarkEnd w:id="27451"/>
            <w:bookmarkEnd w:id="27452"/>
            <w:bookmarkEnd w:id="27453"/>
            <w:bookmarkEnd w:id="27454"/>
          </w:p>
        </w:tc>
        <w:tc>
          <w:tcPr>
            <w:tcW w:w="838" w:type="dxa"/>
            <w:noWrap/>
            <w:vAlign w:val="center"/>
          </w:tcPr>
          <w:p w14:paraId="20E1FD38" w14:textId="286A43BC" w:rsidR="009613AB" w:rsidRPr="00FD2760" w:rsidDel="00D10B12" w:rsidRDefault="009613AB" w:rsidP="00D10B12">
            <w:pPr>
              <w:spacing w:line="288" w:lineRule="auto"/>
              <w:contextualSpacing/>
              <w:jc w:val="center"/>
              <w:rPr>
                <w:ins w:id="27455" w:author="phuong vu" w:date="2018-11-23T14:51:00Z"/>
                <w:del w:id="27456" w:author="Tran Huan" w:date="2018-12-03T01:22:00Z"/>
              </w:rPr>
              <w:pPrChange w:id="27457" w:author="Tran Huan" w:date="2018-12-03T01:23:00Z">
                <w:pPr>
                  <w:spacing w:line="276" w:lineRule="auto"/>
                  <w:jc w:val="center"/>
                </w:pPr>
              </w:pPrChange>
            </w:pPr>
            <w:bookmarkStart w:id="27458" w:name="_Toc531571339"/>
            <w:bookmarkStart w:id="27459" w:name="_Toc531575187"/>
            <w:bookmarkStart w:id="27460" w:name="_Toc531578928"/>
            <w:bookmarkStart w:id="27461" w:name="_Toc531582666"/>
            <w:bookmarkEnd w:id="27458"/>
            <w:bookmarkEnd w:id="27459"/>
            <w:bookmarkEnd w:id="27460"/>
            <w:bookmarkEnd w:id="27461"/>
          </w:p>
        </w:tc>
        <w:tc>
          <w:tcPr>
            <w:tcW w:w="823" w:type="dxa"/>
            <w:noWrap/>
            <w:vAlign w:val="center"/>
          </w:tcPr>
          <w:p w14:paraId="18BC1115" w14:textId="0FB53A4C" w:rsidR="009613AB" w:rsidRPr="00FD2760" w:rsidDel="00D10B12" w:rsidRDefault="009613AB" w:rsidP="00D10B12">
            <w:pPr>
              <w:spacing w:line="288" w:lineRule="auto"/>
              <w:contextualSpacing/>
              <w:jc w:val="center"/>
              <w:rPr>
                <w:ins w:id="27462" w:author="phuong vu" w:date="2018-11-23T14:51:00Z"/>
                <w:del w:id="27463" w:author="Tran Huan" w:date="2018-12-03T01:22:00Z"/>
                <w:lang w:val="en-US"/>
              </w:rPr>
              <w:pPrChange w:id="27464" w:author="Tran Huan" w:date="2018-12-03T01:23:00Z">
                <w:pPr>
                  <w:spacing w:line="276" w:lineRule="auto"/>
                  <w:jc w:val="center"/>
                </w:pPr>
              </w:pPrChange>
            </w:pPr>
            <w:bookmarkStart w:id="27465" w:name="_Toc531571340"/>
            <w:bookmarkStart w:id="27466" w:name="_Toc531575188"/>
            <w:bookmarkStart w:id="27467" w:name="_Toc531578929"/>
            <w:bookmarkStart w:id="27468" w:name="_Toc531582667"/>
            <w:bookmarkEnd w:id="27465"/>
            <w:bookmarkEnd w:id="27466"/>
            <w:bookmarkEnd w:id="27467"/>
            <w:bookmarkEnd w:id="27468"/>
          </w:p>
        </w:tc>
        <w:tc>
          <w:tcPr>
            <w:tcW w:w="2228" w:type="dxa"/>
            <w:noWrap/>
          </w:tcPr>
          <w:p w14:paraId="01E80DE7" w14:textId="39BE4ED1" w:rsidR="009613AB" w:rsidDel="00D10B12" w:rsidRDefault="009613AB" w:rsidP="00D10B12">
            <w:pPr>
              <w:spacing w:line="288" w:lineRule="auto"/>
              <w:contextualSpacing/>
              <w:rPr>
                <w:ins w:id="27469" w:author="phuong vu" w:date="2018-11-23T14:51:00Z"/>
                <w:del w:id="27470" w:author="Tran Huan" w:date="2018-12-03T01:22:00Z"/>
                <w:lang w:val="en-US"/>
              </w:rPr>
              <w:pPrChange w:id="27471" w:author="Tran Huan" w:date="2018-12-03T01:23:00Z">
                <w:pPr>
                  <w:spacing w:line="276" w:lineRule="auto"/>
                </w:pPr>
              </w:pPrChange>
            </w:pPr>
            <w:ins w:id="27472" w:author="phuong vu" w:date="2018-11-23T14:53:00Z">
              <w:del w:id="27473" w:author="Tran Huan" w:date="2018-12-03T01:22:00Z">
                <w:r w:rsidDel="00D10B12">
                  <w:rPr>
                    <w:lang w:val="en-US"/>
                  </w:rPr>
                  <w:delText>Giờ bắt đầu</w:delText>
                </w:r>
              </w:del>
            </w:ins>
            <w:bookmarkStart w:id="27474" w:name="_Toc531571341"/>
            <w:bookmarkStart w:id="27475" w:name="_Toc531575189"/>
            <w:bookmarkStart w:id="27476" w:name="_Toc531578930"/>
            <w:bookmarkStart w:id="27477" w:name="_Toc531582668"/>
            <w:bookmarkEnd w:id="27474"/>
            <w:bookmarkEnd w:id="27475"/>
            <w:bookmarkEnd w:id="27476"/>
            <w:bookmarkEnd w:id="27477"/>
          </w:p>
        </w:tc>
        <w:bookmarkStart w:id="27478" w:name="_Toc531571342"/>
        <w:bookmarkStart w:id="27479" w:name="_Toc531575190"/>
        <w:bookmarkStart w:id="27480" w:name="_Toc531578931"/>
        <w:bookmarkStart w:id="27481" w:name="_Toc531582669"/>
        <w:bookmarkEnd w:id="27478"/>
        <w:bookmarkEnd w:id="27479"/>
        <w:bookmarkEnd w:id="27480"/>
        <w:bookmarkEnd w:id="27481"/>
      </w:tr>
      <w:tr w:rsidR="009613AB" w:rsidRPr="001856AA" w:rsidDel="00D10B12" w14:paraId="73F3014F" w14:textId="34385415" w:rsidTr="009613AB">
        <w:trPr>
          <w:trHeight w:val="300"/>
          <w:ins w:id="27482" w:author="phuong vu" w:date="2018-11-23T14:53:00Z"/>
          <w:del w:id="27483" w:author="Tran Huan" w:date="2018-12-03T01:22:00Z"/>
        </w:trPr>
        <w:tc>
          <w:tcPr>
            <w:tcW w:w="708" w:type="dxa"/>
            <w:noWrap/>
            <w:vAlign w:val="center"/>
          </w:tcPr>
          <w:p w14:paraId="56B481CA" w14:textId="0E09AB5D" w:rsidR="009613AB" w:rsidDel="00D10B12" w:rsidRDefault="009613AB" w:rsidP="00D10B12">
            <w:pPr>
              <w:spacing w:line="288" w:lineRule="auto"/>
              <w:contextualSpacing/>
              <w:jc w:val="center"/>
              <w:rPr>
                <w:ins w:id="27484" w:author="phuong vu" w:date="2018-11-23T14:53:00Z"/>
                <w:del w:id="27485" w:author="Tran Huan" w:date="2018-12-03T01:22:00Z"/>
                <w:lang w:val="en-US"/>
              </w:rPr>
              <w:pPrChange w:id="27486" w:author="Tran Huan" w:date="2018-12-03T01:23:00Z">
                <w:pPr>
                  <w:spacing w:line="276" w:lineRule="auto"/>
                  <w:jc w:val="center"/>
                </w:pPr>
              </w:pPrChange>
            </w:pPr>
            <w:ins w:id="27487" w:author="phuong vu" w:date="2018-11-23T14:53:00Z">
              <w:del w:id="27488" w:author="Tran Huan" w:date="2018-12-03T01:22:00Z">
                <w:r w:rsidDel="00D10B12">
                  <w:rPr>
                    <w:lang w:val="en-US"/>
                  </w:rPr>
                  <w:delText>4</w:delText>
                </w:r>
                <w:bookmarkStart w:id="27489" w:name="_Toc531571343"/>
                <w:bookmarkStart w:id="27490" w:name="_Toc531575191"/>
                <w:bookmarkStart w:id="27491" w:name="_Toc531578932"/>
                <w:bookmarkStart w:id="27492" w:name="_Toc531582670"/>
                <w:bookmarkEnd w:id="27489"/>
                <w:bookmarkEnd w:id="27490"/>
                <w:bookmarkEnd w:id="27491"/>
                <w:bookmarkEnd w:id="27492"/>
              </w:del>
            </w:ins>
          </w:p>
        </w:tc>
        <w:tc>
          <w:tcPr>
            <w:tcW w:w="2295" w:type="dxa"/>
            <w:noWrap/>
          </w:tcPr>
          <w:p w14:paraId="65E4170B" w14:textId="23FFD4B2" w:rsidR="009613AB" w:rsidDel="00D10B12" w:rsidRDefault="009613AB" w:rsidP="00D10B12">
            <w:pPr>
              <w:spacing w:line="288" w:lineRule="auto"/>
              <w:contextualSpacing/>
              <w:rPr>
                <w:ins w:id="27493" w:author="phuong vu" w:date="2018-11-23T14:53:00Z"/>
                <w:del w:id="27494" w:author="Tran Huan" w:date="2018-12-03T01:22:00Z"/>
                <w:lang w:val="en-US"/>
              </w:rPr>
              <w:pPrChange w:id="27495" w:author="Tran Huan" w:date="2018-12-03T01:23:00Z">
                <w:pPr>
                  <w:spacing w:line="276" w:lineRule="auto"/>
                </w:pPr>
              </w:pPrChange>
            </w:pPr>
            <w:ins w:id="27496" w:author="phuong vu" w:date="2018-11-23T14:53:00Z">
              <w:del w:id="27497" w:author="Tran Huan" w:date="2018-12-03T01:22:00Z">
                <w:r w:rsidDel="00D10B12">
                  <w:rPr>
                    <w:lang w:val="en-US"/>
                  </w:rPr>
                  <w:delText>time_end</w:delText>
                </w:r>
                <w:bookmarkStart w:id="27498" w:name="_Toc531571344"/>
                <w:bookmarkStart w:id="27499" w:name="_Toc531575192"/>
                <w:bookmarkStart w:id="27500" w:name="_Toc531578933"/>
                <w:bookmarkStart w:id="27501" w:name="_Toc531582671"/>
                <w:bookmarkEnd w:id="27498"/>
                <w:bookmarkEnd w:id="27499"/>
                <w:bookmarkEnd w:id="27500"/>
                <w:bookmarkEnd w:id="27501"/>
              </w:del>
            </w:ins>
          </w:p>
        </w:tc>
        <w:tc>
          <w:tcPr>
            <w:tcW w:w="1300" w:type="dxa"/>
            <w:noWrap/>
          </w:tcPr>
          <w:p w14:paraId="7A54FA14" w14:textId="22B64B96" w:rsidR="009613AB" w:rsidRPr="009613AB" w:rsidDel="00D10B12" w:rsidRDefault="009613AB" w:rsidP="00D10B12">
            <w:pPr>
              <w:spacing w:line="288" w:lineRule="auto"/>
              <w:contextualSpacing/>
              <w:rPr>
                <w:ins w:id="27502" w:author="phuong vu" w:date="2018-11-23T14:53:00Z"/>
                <w:del w:id="27503" w:author="Tran Huan" w:date="2018-12-03T01:22:00Z"/>
                <w:lang w:val="en-US"/>
                <w:rPrChange w:id="27504" w:author="phuong vu" w:date="2018-11-23T14:53:00Z">
                  <w:rPr>
                    <w:ins w:id="27505" w:author="phuong vu" w:date="2018-11-23T14:53:00Z"/>
                    <w:del w:id="27506" w:author="Tran Huan" w:date="2018-12-03T01:22:00Z"/>
                  </w:rPr>
                </w:rPrChange>
              </w:rPr>
              <w:pPrChange w:id="27507" w:author="Tran Huan" w:date="2018-12-03T01:23:00Z">
                <w:pPr>
                  <w:spacing w:line="276" w:lineRule="auto"/>
                </w:pPr>
              </w:pPrChange>
            </w:pPr>
            <w:ins w:id="27508" w:author="phuong vu" w:date="2018-11-23T14:53:00Z">
              <w:del w:id="27509" w:author="Tran Huan" w:date="2018-12-03T01:22:00Z">
                <w:r w:rsidDel="00D10B12">
                  <w:rPr>
                    <w:lang w:val="en-US"/>
                  </w:rPr>
                  <w:delText>time</w:delText>
                </w:r>
                <w:bookmarkStart w:id="27510" w:name="_Toc531571345"/>
                <w:bookmarkStart w:id="27511" w:name="_Toc531575193"/>
                <w:bookmarkStart w:id="27512" w:name="_Toc531578934"/>
                <w:bookmarkStart w:id="27513" w:name="_Toc531582672"/>
                <w:bookmarkEnd w:id="27510"/>
                <w:bookmarkEnd w:id="27511"/>
                <w:bookmarkEnd w:id="27512"/>
                <w:bookmarkEnd w:id="27513"/>
              </w:del>
            </w:ins>
          </w:p>
        </w:tc>
        <w:tc>
          <w:tcPr>
            <w:tcW w:w="1098" w:type="dxa"/>
            <w:noWrap/>
            <w:vAlign w:val="center"/>
          </w:tcPr>
          <w:p w14:paraId="290ABF7D" w14:textId="467E70CA" w:rsidR="009613AB" w:rsidRPr="00FD2760" w:rsidDel="00D10B12" w:rsidRDefault="009613AB" w:rsidP="00D10B12">
            <w:pPr>
              <w:spacing w:line="288" w:lineRule="auto"/>
              <w:contextualSpacing/>
              <w:jc w:val="center"/>
              <w:rPr>
                <w:ins w:id="27514" w:author="phuong vu" w:date="2018-11-23T14:53:00Z"/>
                <w:del w:id="27515" w:author="Tran Huan" w:date="2018-12-03T01:22:00Z"/>
              </w:rPr>
              <w:pPrChange w:id="27516" w:author="Tran Huan" w:date="2018-12-03T01:23:00Z">
                <w:pPr>
                  <w:spacing w:line="276" w:lineRule="auto"/>
                  <w:jc w:val="center"/>
                </w:pPr>
              </w:pPrChange>
            </w:pPr>
            <w:bookmarkStart w:id="27517" w:name="_Toc531571346"/>
            <w:bookmarkStart w:id="27518" w:name="_Toc531575194"/>
            <w:bookmarkStart w:id="27519" w:name="_Toc531578935"/>
            <w:bookmarkStart w:id="27520" w:name="_Toc531582673"/>
            <w:bookmarkEnd w:id="27517"/>
            <w:bookmarkEnd w:id="27518"/>
            <w:bookmarkEnd w:id="27519"/>
            <w:bookmarkEnd w:id="27520"/>
          </w:p>
        </w:tc>
        <w:tc>
          <w:tcPr>
            <w:tcW w:w="838" w:type="dxa"/>
            <w:noWrap/>
            <w:vAlign w:val="center"/>
          </w:tcPr>
          <w:p w14:paraId="1C60D962" w14:textId="7BB9D12B" w:rsidR="009613AB" w:rsidRPr="00FD2760" w:rsidDel="00D10B12" w:rsidRDefault="009613AB" w:rsidP="00D10B12">
            <w:pPr>
              <w:spacing w:line="288" w:lineRule="auto"/>
              <w:contextualSpacing/>
              <w:jc w:val="center"/>
              <w:rPr>
                <w:ins w:id="27521" w:author="phuong vu" w:date="2018-11-23T14:53:00Z"/>
                <w:del w:id="27522" w:author="Tran Huan" w:date="2018-12-03T01:22:00Z"/>
              </w:rPr>
              <w:pPrChange w:id="27523" w:author="Tran Huan" w:date="2018-12-03T01:23:00Z">
                <w:pPr>
                  <w:spacing w:line="276" w:lineRule="auto"/>
                  <w:jc w:val="center"/>
                </w:pPr>
              </w:pPrChange>
            </w:pPr>
            <w:bookmarkStart w:id="27524" w:name="_Toc531571347"/>
            <w:bookmarkStart w:id="27525" w:name="_Toc531575195"/>
            <w:bookmarkStart w:id="27526" w:name="_Toc531578936"/>
            <w:bookmarkStart w:id="27527" w:name="_Toc531582674"/>
            <w:bookmarkEnd w:id="27524"/>
            <w:bookmarkEnd w:id="27525"/>
            <w:bookmarkEnd w:id="27526"/>
            <w:bookmarkEnd w:id="27527"/>
          </w:p>
        </w:tc>
        <w:tc>
          <w:tcPr>
            <w:tcW w:w="823" w:type="dxa"/>
            <w:noWrap/>
            <w:vAlign w:val="center"/>
          </w:tcPr>
          <w:p w14:paraId="4A803634" w14:textId="229A4C05" w:rsidR="009613AB" w:rsidRPr="00FD2760" w:rsidDel="00D10B12" w:rsidRDefault="009613AB" w:rsidP="00D10B12">
            <w:pPr>
              <w:spacing w:line="288" w:lineRule="auto"/>
              <w:contextualSpacing/>
              <w:jc w:val="center"/>
              <w:rPr>
                <w:ins w:id="27528" w:author="phuong vu" w:date="2018-11-23T14:53:00Z"/>
                <w:del w:id="27529" w:author="Tran Huan" w:date="2018-12-03T01:22:00Z"/>
                <w:lang w:val="en-US"/>
              </w:rPr>
              <w:pPrChange w:id="27530" w:author="Tran Huan" w:date="2018-12-03T01:23:00Z">
                <w:pPr>
                  <w:spacing w:line="276" w:lineRule="auto"/>
                  <w:jc w:val="center"/>
                </w:pPr>
              </w:pPrChange>
            </w:pPr>
            <w:bookmarkStart w:id="27531" w:name="_Toc531571348"/>
            <w:bookmarkStart w:id="27532" w:name="_Toc531575196"/>
            <w:bookmarkStart w:id="27533" w:name="_Toc531578937"/>
            <w:bookmarkStart w:id="27534" w:name="_Toc531582675"/>
            <w:bookmarkEnd w:id="27531"/>
            <w:bookmarkEnd w:id="27532"/>
            <w:bookmarkEnd w:id="27533"/>
            <w:bookmarkEnd w:id="27534"/>
          </w:p>
        </w:tc>
        <w:tc>
          <w:tcPr>
            <w:tcW w:w="2228" w:type="dxa"/>
            <w:noWrap/>
          </w:tcPr>
          <w:p w14:paraId="33AC4C2C" w14:textId="4E0F18D4" w:rsidR="009613AB" w:rsidDel="00D10B12" w:rsidRDefault="009613AB" w:rsidP="00D10B12">
            <w:pPr>
              <w:spacing w:line="288" w:lineRule="auto"/>
              <w:contextualSpacing/>
              <w:rPr>
                <w:ins w:id="27535" w:author="phuong vu" w:date="2018-11-23T14:53:00Z"/>
                <w:del w:id="27536" w:author="Tran Huan" w:date="2018-12-03T01:22:00Z"/>
                <w:lang w:val="en-US"/>
              </w:rPr>
              <w:pPrChange w:id="27537" w:author="Tran Huan" w:date="2018-12-03T01:23:00Z">
                <w:pPr>
                  <w:spacing w:line="276" w:lineRule="auto"/>
                </w:pPr>
              </w:pPrChange>
            </w:pPr>
            <w:ins w:id="27538" w:author="phuong vu" w:date="2018-11-23T14:53:00Z">
              <w:del w:id="27539" w:author="Tran Huan" w:date="2018-12-03T01:22:00Z">
                <w:r w:rsidDel="00D10B12">
                  <w:rPr>
                    <w:lang w:val="en-US"/>
                  </w:rPr>
                  <w:delText>Giờ kết thúc</w:delText>
                </w:r>
                <w:bookmarkStart w:id="27540" w:name="_Toc531571349"/>
                <w:bookmarkStart w:id="27541" w:name="_Toc531575197"/>
                <w:bookmarkStart w:id="27542" w:name="_Toc531578938"/>
                <w:bookmarkStart w:id="27543" w:name="_Toc531582676"/>
                <w:bookmarkEnd w:id="27540"/>
                <w:bookmarkEnd w:id="27541"/>
                <w:bookmarkEnd w:id="27542"/>
                <w:bookmarkEnd w:id="27543"/>
              </w:del>
            </w:ins>
          </w:p>
        </w:tc>
        <w:bookmarkStart w:id="27544" w:name="_Toc531571350"/>
        <w:bookmarkStart w:id="27545" w:name="_Toc531575198"/>
        <w:bookmarkStart w:id="27546" w:name="_Toc531578939"/>
        <w:bookmarkStart w:id="27547" w:name="_Toc531582677"/>
        <w:bookmarkEnd w:id="27544"/>
        <w:bookmarkEnd w:id="27545"/>
        <w:bookmarkEnd w:id="27546"/>
        <w:bookmarkEnd w:id="27547"/>
      </w:tr>
      <w:tr w:rsidR="009613AB" w:rsidRPr="001856AA" w:rsidDel="00D10B12" w14:paraId="58821F00" w14:textId="6EE3FCC3" w:rsidTr="009613AB">
        <w:trPr>
          <w:trHeight w:val="300"/>
          <w:ins w:id="27548" w:author="phuong vu" w:date="2018-11-23T14:51:00Z"/>
          <w:del w:id="27549" w:author="Tran Huan" w:date="2018-12-03T01:22:00Z"/>
        </w:trPr>
        <w:tc>
          <w:tcPr>
            <w:tcW w:w="708" w:type="dxa"/>
            <w:noWrap/>
            <w:vAlign w:val="center"/>
            <w:hideMark/>
          </w:tcPr>
          <w:p w14:paraId="03434BB5" w14:textId="12681FDF" w:rsidR="009613AB" w:rsidRPr="00FD2760" w:rsidDel="00D10B12" w:rsidRDefault="009613AB" w:rsidP="00D10B12">
            <w:pPr>
              <w:spacing w:line="288" w:lineRule="auto"/>
              <w:contextualSpacing/>
              <w:jc w:val="center"/>
              <w:rPr>
                <w:ins w:id="27550" w:author="phuong vu" w:date="2018-11-23T14:51:00Z"/>
                <w:del w:id="27551" w:author="Tran Huan" w:date="2018-12-03T01:22:00Z"/>
                <w:lang w:val="en-US"/>
              </w:rPr>
              <w:pPrChange w:id="27552" w:author="Tran Huan" w:date="2018-12-03T01:23:00Z">
                <w:pPr>
                  <w:spacing w:line="276" w:lineRule="auto"/>
                  <w:jc w:val="center"/>
                </w:pPr>
              </w:pPrChange>
            </w:pPr>
            <w:ins w:id="27553" w:author="phuong vu" w:date="2018-11-23T14:57:00Z">
              <w:del w:id="27554" w:author="Tran Huan" w:date="2018-12-03T01:22:00Z">
                <w:r w:rsidDel="00D10B12">
                  <w:rPr>
                    <w:lang w:val="en-US"/>
                  </w:rPr>
                  <w:delText>5</w:delText>
                </w:r>
              </w:del>
            </w:ins>
            <w:bookmarkStart w:id="27555" w:name="_Toc531571351"/>
            <w:bookmarkStart w:id="27556" w:name="_Toc531575199"/>
            <w:bookmarkStart w:id="27557" w:name="_Toc531578940"/>
            <w:bookmarkStart w:id="27558" w:name="_Toc531582678"/>
            <w:bookmarkEnd w:id="27555"/>
            <w:bookmarkEnd w:id="27556"/>
            <w:bookmarkEnd w:id="27557"/>
            <w:bookmarkEnd w:id="27558"/>
          </w:p>
        </w:tc>
        <w:tc>
          <w:tcPr>
            <w:tcW w:w="2295" w:type="dxa"/>
            <w:noWrap/>
            <w:hideMark/>
          </w:tcPr>
          <w:p w14:paraId="47BC1E38" w14:textId="3F9B6E60" w:rsidR="009613AB" w:rsidRPr="00FD2760" w:rsidDel="00D10B12" w:rsidRDefault="009613AB" w:rsidP="00D10B12">
            <w:pPr>
              <w:spacing w:line="288" w:lineRule="auto"/>
              <w:contextualSpacing/>
              <w:rPr>
                <w:ins w:id="27559" w:author="phuong vu" w:date="2018-11-23T14:51:00Z"/>
                <w:del w:id="27560" w:author="Tran Huan" w:date="2018-12-03T01:22:00Z"/>
              </w:rPr>
              <w:pPrChange w:id="27561" w:author="Tran Huan" w:date="2018-12-03T01:23:00Z">
                <w:pPr>
                  <w:spacing w:line="276" w:lineRule="auto"/>
                </w:pPr>
              </w:pPrChange>
            </w:pPr>
            <w:ins w:id="27562" w:author="phuong vu" w:date="2018-11-23T14:51:00Z">
              <w:del w:id="27563" w:author="Tran Huan" w:date="2018-12-03T01:22:00Z">
                <w:r w:rsidRPr="00FD2760" w:rsidDel="00D10B12">
                  <w:delText>status</w:delText>
                </w:r>
                <w:bookmarkStart w:id="27564" w:name="_Toc531571352"/>
                <w:bookmarkStart w:id="27565" w:name="_Toc531575200"/>
                <w:bookmarkStart w:id="27566" w:name="_Toc531578941"/>
                <w:bookmarkStart w:id="27567" w:name="_Toc531582679"/>
                <w:bookmarkEnd w:id="27564"/>
                <w:bookmarkEnd w:id="27565"/>
                <w:bookmarkEnd w:id="27566"/>
                <w:bookmarkEnd w:id="27567"/>
              </w:del>
            </w:ins>
          </w:p>
        </w:tc>
        <w:tc>
          <w:tcPr>
            <w:tcW w:w="1300" w:type="dxa"/>
            <w:noWrap/>
            <w:hideMark/>
          </w:tcPr>
          <w:p w14:paraId="16E01E6B" w14:textId="48E633D6" w:rsidR="009613AB" w:rsidRPr="00FD2760" w:rsidDel="00D10B12" w:rsidRDefault="009613AB" w:rsidP="00D10B12">
            <w:pPr>
              <w:spacing w:line="288" w:lineRule="auto"/>
              <w:contextualSpacing/>
              <w:rPr>
                <w:ins w:id="27568" w:author="phuong vu" w:date="2018-11-23T14:51:00Z"/>
                <w:del w:id="27569" w:author="Tran Huan" w:date="2018-12-03T01:22:00Z"/>
              </w:rPr>
              <w:pPrChange w:id="27570" w:author="Tran Huan" w:date="2018-12-03T01:23:00Z">
                <w:pPr>
                  <w:spacing w:line="276" w:lineRule="auto"/>
                </w:pPr>
              </w:pPrChange>
            </w:pPr>
            <w:ins w:id="27571" w:author="phuong vu" w:date="2018-11-23T14:51:00Z">
              <w:del w:id="27572" w:author="Tran Huan" w:date="2018-12-03T01:22:00Z">
                <w:r w:rsidRPr="00FD2760" w:rsidDel="00D10B12">
                  <w:delText>character varying</w:delText>
                </w:r>
                <w:bookmarkStart w:id="27573" w:name="_Toc531571353"/>
                <w:bookmarkStart w:id="27574" w:name="_Toc531575201"/>
                <w:bookmarkStart w:id="27575" w:name="_Toc531578942"/>
                <w:bookmarkStart w:id="27576" w:name="_Toc531582680"/>
                <w:bookmarkEnd w:id="27573"/>
                <w:bookmarkEnd w:id="27574"/>
                <w:bookmarkEnd w:id="27575"/>
                <w:bookmarkEnd w:id="27576"/>
              </w:del>
            </w:ins>
          </w:p>
        </w:tc>
        <w:tc>
          <w:tcPr>
            <w:tcW w:w="1098" w:type="dxa"/>
            <w:noWrap/>
            <w:vAlign w:val="center"/>
            <w:hideMark/>
          </w:tcPr>
          <w:p w14:paraId="2EFBB1B5" w14:textId="425F8636" w:rsidR="009613AB" w:rsidRPr="00FD2760" w:rsidDel="00D10B12" w:rsidRDefault="009613AB" w:rsidP="00D10B12">
            <w:pPr>
              <w:spacing w:line="288" w:lineRule="auto"/>
              <w:contextualSpacing/>
              <w:jc w:val="center"/>
              <w:rPr>
                <w:ins w:id="27577" w:author="phuong vu" w:date="2018-11-23T14:51:00Z"/>
                <w:del w:id="27578" w:author="Tran Huan" w:date="2018-12-03T01:22:00Z"/>
              </w:rPr>
              <w:pPrChange w:id="27579" w:author="Tran Huan" w:date="2018-12-03T01:23:00Z">
                <w:pPr>
                  <w:spacing w:line="276" w:lineRule="auto"/>
                  <w:jc w:val="center"/>
                </w:pPr>
              </w:pPrChange>
            </w:pPr>
            <w:ins w:id="27580" w:author="phuong vu" w:date="2018-11-23T14:51:00Z">
              <w:del w:id="27581" w:author="Tran Huan" w:date="2018-12-03T01:22:00Z">
                <w:r w:rsidRPr="00FD2760" w:rsidDel="00D10B12">
                  <w:delText>X</w:delText>
                </w:r>
                <w:bookmarkStart w:id="27582" w:name="_Toc531571354"/>
                <w:bookmarkStart w:id="27583" w:name="_Toc531575202"/>
                <w:bookmarkStart w:id="27584" w:name="_Toc531578943"/>
                <w:bookmarkStart w:id="27585" w:name="_Toc531582681"/>
                <w:bookmarkEnd w:id="27582"/>
                <w:bookmarkEnd w:id="27583"/>
                <w:bookmarkEnd w:id="27584"/>
                <w:bookmarkEnd w:id="27585"/>
              </w:del>
            </w:ins>
          </w:p>
        </w:tc>
        <w:tc>
          <w:tcPr>
            <w:tcW w:w="838" w:type="dxa"/>
            <w:noWrap/>
            <w:vAlign w:val="center"/>
            <w:hideMark/>
          </w:tcPr>
          <w:p w14:paraId="08DD477F" w14:textId="65ACADEA" w:rsidR="009613AB" w:rsidRPr="00FD2760" w:rsidDel="00D10B12" w:rsidRDefault="009613AB" w:rsidP="00D10B12">
            <w:pPr>
              <w:spacing w:line="288" w:lineRule="auto"/>
              <w:contextualSpacing/>
              <w:jc w:val="center"/>
              <w:rPr>
                <w:ins w:id="27586" w:author="phuong vu" w:date="2018-11-23T14:51:00Z"/>
                <w:del w:id="27587" w:author="Tran Huan" w:date="2018-12-03T01:22:00Z"/>
              </w:rPr>
              <w:pPrChange w:id="27588" w:author="Tran Huan" w:date="2018-12-03T01:23:00Z">
                <w:pPr>
                  <w:spacing w:line="276" w:lineRule="auto"/>
                  <w:jc w:val="center"/>
                </w:pPr>
              </w:pPrChange>
            </w:pPr>
            <w:bookmarkStart w:id="27589" w:name="_Toc531571355"/>
            <w:bookmarkStart w:id="27590" w:name="_Toc531575203"/>
            <w:bookmarkStart w:id="27591" w:name="_Toc531578944"/>
            <w:bookmarkStart w:id="27592" w:name="_Toc531582682"/>
            <w:bookmarkEnd w:id="27589"/>
            <w:bookmarkEnd w:id="27590"/>
            <w:bookmarkEnd w:id="27591"/>
            <w:bookmarkEnd w:id="27592"/>
          </w:p>
        </w:tc>
        <w:tc>
          <w:tcPr>
            <w:tcW w:w="823" w:type="dxa"/>
            <w:noWrap/>
            <w:vAlign w:val="center"/>
            <w:hideMark/>
          </w:tcPr>
          <w:p w14:paraId="2C0C8557" w14:textId="2C98E438" w:rsidR="009613AB" w:rsidRPr="00FD2760" w:rsidDel="00D10B12" w:rsidRDefault="009613AB" w:rsidP="00D10B12">
            <w:pPr>
              <w:spacing w:line="288" w:lineRule="auto"/>
              <w:contextualSpacing/>
              <w:jc w:val="center"/>
              <w:rPr>
                <w:ins w:id="27593" w:author="phuong vu" w:date="2018-11-23T14:51:00Z"/>
                <w:del w:id="27594" w:author="Tran Huan" w:date="2018-12-03T01:22:00Z"/>
              </w:rPr>
              <w:pPrChange w:id="27595" w:author="Tran Huan" w:date="2018-12-03T01:23:00Z">
                <w:pPr>
                  <w:spacing w:line="276" w:lineRule="auto"/>
                  <w:jc w:val="center"/>
                </w:pPr>
              </w:pPrChange>
            </w:pPr>
            <w:bookmarkStart w:id="27596" w:name="_Toc531571356"/>
            <w:bookmarkStart w:id="27597" w:name="_Toc531575204"/>
            <w:bookmarkStart w:id="27598" w:name="_Toc531578945"/>
            <w:bookmarkStart w:id="27599" w:name="_Toc531582683"/>
            <w:bookmarkEnd w:id="27596"/>
            <w:bookmarkEnd w:id="27597"/>
            <w:bookmarkEnd w:id="27598"/>
            <w:bookmarkEnd w:id="27599"/>
          </w:p>
        </w:tc>
        <w:tc>
          <w:tcPr>
            <w:tcW w:w="2228" w:type="dxa"/>
            <w:noWrap/>
            <w:hideMark/>
          </w:tcPr>
          <w:p w14:paraId="776428E7" w14:textId="36CCEE70" w:rsidR="009613AB" w:rsidRPr="00FD2760" w:rsidDel="00D10B12" w:rsidRDefault="009613AB" w:rsidP="00D10B12">
            <w:pPr>
              <w:keepNext/>
              <w:spacing w:line="288" w:lineRule="auto"/>
              <w:contextualSpacing/>
              <w:rPr>
                <w:ins w:id="27600" w:author="phuong vu" w:date="2018-11-23T14:51:00Z"/>
                <w:del w:id="27601" w:author="Tran Huan" w:date="2018-12-03T01:22:00Z"/>
              </w:rPr>
              <w:pPrChange w:id="27602" w:author="Tran Huan" w:date="2018-12-03T01:23:00Z">
                <w:pPr>
                  <w:keepNext/>
                  <w:spacing w:line="276" w:lineRule="auto"/>
                </w:pPr>
              </w:pPrChange>
            </w:pPr>
            <w:ins w:id="27603" w:author="phuong vu" w:date="2018-11-23T14:51:00Z">
              <w:del w:id="27604" w:author="Tran Huan" w:date="2018-12-03T01:22:00Z">
                <w:r w:rsidRPr="00FD2760" w:rsidDel="00D10B12">
                  <w:delText>Trạng thái</w:delText>
                </w:r>
                <w:bookmarkStart w:id="27605" w:name="_Toc531571357"/>
                <w:bookmarkStart w:id="27606" w:name="_Toc531575205"/>
                <w:bookmarkStart w:id="27607" w:name="_Toc531578946"/>
                <w:bookmarkStart w:id="27608" w:name="_Toc531582684"/>
                <w:bookmarkEnd w:id="27605"/>
                <w:bookmarkEnd w:id="27606"/>
                <w:bookmarkEnd w:id="27607"/>
                <w:bookmarkEnd w:id="27608"/>
              </w:del>
            </w:ins>
          </w:p>
        </w:tc>
        <w:bookmarkStart w:id="27609" w:name="_Toc531571358"/>
        <w:bookmarkStart w:id="27610" w:name="_Toc531575206"/>
        <w:bookmarkStart w:id="27611" w:name="_Toc531578947"/>
        <w:bookmarkStart w:id="27612" w:name="_Toc531582685"/>
        <w:bookmarkEnd w:id="27609"/>
        <w:bookmarkEnd w:id="27610"/>
        <w:bookmarkEnd w:id="27611"/>
        <w:bookmarkEnd w:id="27612"/>
      </w:tr>
    </w:tbl>
    <w:p w14:paraId="5887F67F" w14:textId="0477DAB4" w:rsidR="00D515F9" w:rsidRPr="000245EB" w:rsidDel="00266AC8" w:rsidRDefault="009613AB" w:rsidP="00D10B12">
      <w:pPr>
        <w:pStyle w:val="Caption"/>
        <w:spacing w:after="0" w:line="288" w:lineRule="auto"/>
        <w:contextualSpacing/>
        <w:rPr>
          <w:ins w:id="27613" w:author="phuong vu" w:date="2018-11-23T14:54:00Z"/>
          <w:del w:id="27614" w:author="Tran Huan" w:date="2018-11-25T23:44:00Z"/>
          <w:b/>
          <w:iCs w:val="0"/>
          <w:rPrChange w:id="27615" w:author="Tran Huan" w:date="2018-11-25T16:08:00Z">
            <w:rPr>
              <w:ins w:id="27616" w:author="phuong vu" w:date="2018-11-23T14:54:00Z"/>
              <w:del w:id="27617" w:author="Tran Huan" w:date="2018-11-25T23:44:00Z"/>
              <w:b/>
              <w:i/>
              <w:iCs/>
              <w:szCs w:val="18"/>
              <w:lang w:val="en-US"/>
            </w:rPr>
          </w:rPrChange>
        </w:rPr>
        <w:pPrChange w:id="27618" w:author="Tran Huan" w:date="2018-12-03T01:23:00Z">
          <w:pPr/>
        </w:pPrChange>
      </w:pPr>
      <w:ins w:id="27619" w:author="phuong vu" w:date="2018-11-23T14:54:00Z">
        <w:del w:id="27620" w:author="Tran Huan" w:date="2018-11-25T23:44:00Z">
          <w:r w:rsidDel="00266AC8">
            <w:delText xml:space="preserve">Bảng </w:delText>
          </w:r>
        </w:del>
      </w:ins>
      <w:ins w:id="27621" w:author="phuong vu" w:date="2018-11-23T15:14:00Z">
        <w:del w:id="27622" w:author="Tran Huan" w:date="2018-11-25T23:44:00Z">
          <w:r w:rsidR="00E95F1B" w:rsidDel="00266AC8">
            <w:fldChar w:fldCharType="begin"/>
          </w:r>
          <w:r w:rsidR="00E95F1B" w:rsidDel="00266AC8">
            <w:delInstrText xml:space="preserve"> STYLEREF 1 \s </w:delInstrText>
          </w:r>
        </w:del>
      </w:ins>
      <w:del w:id="27623" w:author="Tran Huan" w:date="2018-11-25T23:44:00Z">
        <w:r w:rsidR="00E95F1B" w:rsidDel="00266AC8">
          <w:fldChar w:fldCharType="separate"/>
        </w:r>
        <w:r w:rsidR="00B607D9" w:rsidDel="00266AC8">
          <w:rPr>
            <w:noProof/>
          </w:rPr>
          <w:delText>3</w:delText>
        </w:r>
      </w:del>
      <w:ins w:id="27624" w:author="phuong vu" w:date="2018-11-23T15:14:00Z">
        <w:del w:id="27625" w:author="Tran Huan" w:date="2018-11-25T23:44: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27626" w:author="Tran Huan" w:date="2018-11-25T23:44:00Z">
        <w:r w:rsidR="00E95F1B" w:rsidDel="00266AC8">
          <w:fldChar w:fldCharType="end"/>
        </w:r>
      </w:del>
      <w:ins w:id="27627" w:author="phuong vu" w:date="2018-11-23T14:54:00Z">
        <w:del w:id="27628" w:author="Tran Huan" w:date="2018-11-25T23:44:00Z">
          <w:r w:rsidRPr="000245EB" w:rsidDel="00266AC8">
            <w:rPr>
              <w:i/>
              <w:iCs w:val="0"/>
              <w:rPrChange w:id="27629" w:author="Tran Huan" w:date="2018-11-25T16:08:00Z">
                <w:rPr>
                  <w:i/>
                  <w:iCs/>
                  <w:lang w:val="en-US"/>
                </w:rPr>
              </w:rPrChange>
            </w:rPr>
            <w:delText xml:space="preserve"> Bảng dữ liệu khung giờ nhận trả quần áo</w:delText>
          </w:r>
          <w:bookmarkStart w:id="27630" w:name="_Toc531571359"/>
          <w:bookmarkStart w:id="27631" w:name="_Toc531575207"/>
          <w:bookmarkStart w:id="27632" w:name="_Toc531578948"/>
          <w:bookmarkStart w:id="27633" w:name="_Toc531582686"/>
          <w:bookmarkEnd w:id="27630"/>
          <w:bookmarkEnd w:id="27631"/>
          <w:bookmarkEnd w:id="27632"/>
          <w:bookmarkEnd w:id="27633"/>
        </w:del>
      </w:ins>
    </w:p>
    <w:p w14:paraId="3506DEA4" w14:textId="0BFEABAF" w:rsidR="009613AB" w:rsidDel="00D10B12" w:rsidRDefault="009613AB" w:rsidP="00D10B12">
      <w:pPr>
        <w:spacing w:after="0" w:line="288" w:lineRule="auto"/>
        <w:contextualSpacing/>
        <w:rPr>
          <w:ins w:id="27634" w:author="phuong vu" w:date="2018-11-23T14:54:00Z"/>
          <w:del w:id="27635" w:author="Tran Huan" w:date="2018-12-03T01:22:00Z"/>
          <w:b/>
          <w:lang w:val="en-US"/>
        </w:rPr>
        <w:pPrChange w:id="27636" w:author="Tran Huan" w:date="2018-12-03T01:23:00Z">
          <w:pPr/>
        </w:pPrChange>
      </w:pPr>
      <w:ins w:id="27637" w:author="phuong vu" w:date="2018-11-23T14:54:00Z">
        <w:del w:id="27638" w:author="Tran Huan" w:date="2018-12-03T01:22:00Z">
          <w:r w:rsidDel="00D10B12">
            <w:rPr>
              <w:b/>
              <w:lang w:val="en-US"/>
            </w:rPr>
            <w:delText>BẢNG UNIT</w:delText>
          </w:r>
          <w:bookmarkStart w:id="27639" w:name="_Toc531571360"/>
          <w:bookmarkStart w:id="27640" w:name="_Toc531575208"/>
          <w:bookmarkStart w:id="27641" w:name="_Toc531578949"/>
          <w:bookmarkStart w:id="27642" w:name="_Toc531582687"/>
          <w:bookmarkEnd w:id="27639"/>
          <w:bookmarkEnd w:id="27640"/>
          <w:bookmarkEnd w:id="27641"/>
          <w:bookmarkEnd w:id="27642"/>
        </w:del>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9613AB" w:rsidRPr="001856AA" w:rsidDel="00D10B12" w14:paraId="79631E41" w14:textId="2BC1DE33" w:rsidTr="009613AB">
        <w:trPr>
          <w:trHeight w:val="300"/>
          <w:ins w:id="27643" w:author="phuong vu" w:date="2018-11-23T14:55:00Z"/>
          <w:del w:id="27644" w:author="Tran Huan" w:date="2018-12-03T01:22:00Z"/>
        </w:trPr>
        <w:tc>
          <w:tcPr>
            <w:tcW w:w="708" w:type="dxa"/>
            <w:noWrap/>
            <w:vAlign w:val="center"/>
            <w:hideMark/>
          </w:tcPr>
          <w:p w14:paraId="22ECC622" w14:textId="44F2D09E" w:rsidR="009613AB" w:rsidRPr="001856AA" w:rsidDel="00D10B12" w:rsidRDefault="009613AB" w:rsidP="00D10B12">
            <w:pPr>
              <w:spacing w:line="288" w:lineRule="auto"/>
              <w:contextualSpacing/>
              <w:jc w:val="center"/>
              <w:rPr>
                <w:ins w:id="27645" w:author="phuong vu" w:date="2018-11-23T14:55:00Z"/>
                <w:del w:id="27646" w:author="Tran Huan" w:date="2018-12-03T01:22:00Z"/>
                <w:b/>
                <w:bCs/>
              </w:rPr>
              <w:pPrChange w:id="27647" w:author="Tran Huan" w:date="2018-12-03T01:23:00Z">
                <w:pPr>
                  <w:spacing w:line="276" w:lineRule="auto"/>
                  <w:jc w:val="center"/>
                </w:pPr>
              </w:pPrChange>
            </w:pPr>
            <w:ins w:id="27648" w:author="phuong vu" w:date="2018-11-23T14:55:00Z">
              <w:del w:id="27649" w:author="Tran Huan" w:date="2018-12-03T01:22:00Z">
                <w:r w:rsidRPr="001856AA" w:rsidDel="00D10B12">
                  <w:rPr>
                    <w:b/>
                    <w:bCs/>
                    <w:lang w:val="da-DK"/>
                  </w:rPr>
                  <w:delText>STT</w:delText>
                </w:r>
                <w:bookmarkStart w:id="27650" w:name="_Toc531571361"/>
                <w:bookmarkStart w:id="27651" w:name="_Toc531575209"/>
                <w:bookmarkStart w:id="27652" w:name="_Toc531578950"/>
                <w:bookmarkStart w:id="27653" w:name="_Toc531582688"/>
                <w:bookmarkEnd w:id="27650"/>
                <w:bookmarkEnd w:id="27651"/>
                <w:bookmarkEnd w:id="27652"/>
                <w:bookmarkEnd w:id="27653"/>
              </w:del>
            </w:ins>
          </w:p>
        </w:tc>
        <w:tc>
          <w:tcPr>
            <w:tcW w:w="2295" w:type="dxa"/>
            <w:noWrap/>
            <w:vAlign w:val="center"/>
            <w:hideMark/>
          </w:tcPr>
          <w:p w14:paraId="7079D579" w14:textId="70DB8BB3" w:rsidR="009613AB" w:rsidRPr="001856AA" w:rsidDel="00D10B12" w:rsidRDefault="009613AB" w:rsidP="00D10B12">
            <w:pPr>
              <w:spacing w:line="288" w:lineRule="auto"/>
              <w:contextualSpacing/>
              <w:jc w:val="center"/>
              <w:rPr>
                <w:ins w:id="27654" w:author="phuong vu" w:date="2018-11-23T14:55:00Z"/>
                <w:del w:id="27655" w:author="Tran Huan" w:date="2018-12-03T01:22:00Z"/>
                <w:b/>
                <w:bCs/>
              </w:rPr>
              <w:pPrChange w:id="27656" w:author="Tran Huan" w:date="2018-12-03T01:23:00Z">
                <w:pPr>
                  <w:spacing w:line="276" w:lineRule="auto"/>
                  <w:jc w:val="center"/>
                </w:pPr>
              </w:pPrChange>
            </w:pPr>
            <w:ins w:id="27657" w:author="phuong vu" w:date="2018-11-23T14:55:00Z">
              <w:del w:id="27658" w:author="Tran Huan" w:date="2018-12-03T01:22:00Z">
                <w:r w:rsidRPr="001856AA" w:rsidDel="00D10B12">
                  <w:rPr>
                    <w:b/>
                    <w:bCs/>
                    <w:lang w:val="da-DK"/>
                  </w:rPr>
                  <w:delText>Tên trường</w:delText>
                </w:r>
                <w:bookmarkStart w:id="27659" w:name="_Toc531571362"/>
                <w:bookmarkStart w:id="27660" w:name="_Toc531575210"/>
                <w:bookmarkStart w:id="27661" w:name="_Toc531578951"/>
                <w:bookmarkStart w:id="27662" w:name="_Toc531582689"/>
                <w:bookmarkEnd w:id="27659"/>
                <w:bookmarkEnd w:id="27660"/>
                <w:bookmarkEnd w:id="27661"/>
                <w:bookmarkEnd w:id="27662"/>
              </w:del>
            </w:ins>
          </w:p>
        </w:tc>
        <w:tc>
          <w:tcPr>
            <w:tcW w:w="1300" w:type="dxa"/>
            <w:noWrap/>
            <w:vAlign w:val="center"/>
            <w:hideMark/>
          </w:tcPr>
          <w:p w14:paraId="0CFF7BF8" w14:textId="38543865" w:rsidR="009613AB" w:rsidRPr="001856AA" w:rsidDel="00D10B12" w:rsidRDefault="009613AB" w:rsidP="00D10B12">
            <w:pPr>
              <w:spacing w:line="288" w:lineRule="auto"/>
              <w:contextualSpacing/>
              <w:jc w:val="center"/>
              <w:rPr>
                <w:ins w:id="27663" w:author="phuong vu" w:date="2018-11-23T14:55:00Z"/>
                <w:del w:id="27664" w:author="Tran Huan" w:date="2018-12-03T01:22:00Z"/>
                <w:b/>
                <w:bCs/>
              </w:rPr>
              <w:pPrChange w:id="27665" w:author="Tran Huan" w:date="2018-12-03T01:23:00Z">
                <w:pPr>
                  <w:spacing w:line="276" w:lineRule="auto"/>
                  <w:jc w:val="center"/>
                </w:pPr>
              </w:pPrChange>
            </w:pPr>
            <w:ins w:id="27666" w:author="phuong vu" w:date="2018-11-23T14:55:00Z">
              <w:del w:id="27667" w:author="Tran Huan" w:date="2018-12-03T01:22:00Z">
                <w:r w:rsidRPr="001856AA" w:rsidDel="00D10B12">
                  <w:rPr>
                    <w:b/>
                    <w:bCs/>
                    <w:lang w:val="da-DK"/>
                  </w:rPr>
                  <w:delText>Kiểu</w:delText>
                </w:r>
                <w:bookmarkStart w:id="27668" w:name="_Toc531571363"/>
                <w:bookmarkStart w:id="27669" w:name="_Toc531575211"/>
                <w:bookmarkStart w:id="27670" w:name="_Toc531578952"/>
                <w:bookmarkStart w:id="27671" w:name="_Toc531582690"/>
                <w:bookmarkEnd w:id="27668"/>
                <w:bookmarkEnd w:id="27669"/>
                <w:bookmarkEnd w:id="27670"/>
                <w:bookmarkEnd w:id="27671"/>
              </w:del>
            </w:ins>
          </w:p>
        </w:tc>
        <w:tc>
          <w:tcPr>
            <w:tcW w:w="1098" w:type="dxa"/>
            <w:noWrap/>
            <w:vAlign w:val="center"/>
            <w:hideMark/>
          </w:tcPr>
          <w:p w14:paraId="40439A0F" w14:textId="54D35A84" w:rsidR="009613AB" w:rsidRPr="001856AA" w:rsidDel="00D10B12" w:rsidRDefault="009613AB" w:rsidP="00D10B12">
            <w:pPr>
              <w:spacing w:line="288" w:lineRule="auto"/>
              <w:contextualSpacing/>
              <w:jc w:val="center"/>
              <w:rPr>
                <w:ins w:id="27672" w:author="phuong vu" w:date="2018-11-23T14:55:00Z"/>
                <w:del w:id="27673" w:author="Tran Huan" w:date="2018-12-03T01:22:00Z"/>
                <w:b/>
                <w:bCs/>
              </w:rPr>
              <w:pPrChange w:id="27674" w:author="Tran Huan" w:date="2018-12-03T01:23:00Z">
                <w:pPr>
                  <w:spacing w:line="276" w:lineRule="auto"/>
                  <w:jc w:val="center"/>
                </w:pPr>
              </w:pPrChange>
            </w:pPr>
            <w:ins w:id="27675" w:author="phuong vu" w:date="2018-11-23T14:55:00Z">
              <w:del w:id="27676" w:author="Tran Huan" w:date="2018-12-03T01:22:00Z">
                <w:r w:rsidRPr="001856AA" w:rsidDel="00D10B12">
                  <w:rPr>
                    <w:b/>
                    <w:bCs/>
                    <w:lang w:val="da-DK"/>
                  </w:rPr>
                  <w:delText>Chấp nhận Null</w:delText>
                </w:r>
                <w:bookmarkStart w:id="27677" w:name="_Toc531571364"/>
                <w:bookmarkStart w:id="27678" w:name="_Toc531575212"/>
                <w:bookmarkStart w:id="27679" w:name="_Toc531578953"/>
                <w:bookmarkStart w:id="27680" w:name="_Toc531582691"/>
                <w:bookmarkEnd w:id="27677"/>
                <w:bookmarkEnd w:id="27678"/>
                <w:bookmarkEnd w:id="27679"/>
                <w:bookmarkEnd w:id="27680"/>
              </w:del>
            </w:ins>
          </w:p>
        </w:tc>
        <w:tc>
          <w:tcPr>
            <w:tcW w:w="838" w:type="dxa"/>
            <w:noWrap/>
            <w:vAlign w:val="center"/>
            <w:hideMark/>
          </w:tcPr>
          <w:p w14:paraId="7C79F76E" w14:textId="19466DCA" w:rsidR="009613AB" w:rsidRPr="001856AA" w:rsidDel="00D10B12" w:rsidRDefault="009613AB" w:rsidP="00D10B12">
            <w:pPr>
              <w:spacing w:line="288" w:lineRule="auto"/>
              <w:contextualSpacing/>
              <w:jc w:val="center"/>
              <w:rPr>
                <w:ins w:id="27681" w:author="phuong vu" w:date="2018-11-23T14:55:00Z"/>
                <w:del w:id="27682" w:author="Tran Huan" w:date="2018-12-03T01:22:00Z"/>
                <w:b/>
                <w:bCs/>
              </w:rPr>
              <w:pPrChange w:id="27683" w:author="Tran Huan" w:date="2018-12-03T01:23:00Z">
                <w:pPr>
                  <w:spacing w:line="276" w:lineRule="auto"/>
                  <w:jc w:val="center"/>
                </w:pPr>
              </w:pPrChange>
            </w:pPr>
            <w:ins w:id="27684" w:author="phuong vu" w:date="2018-11-23T14:55:00Z">
              <w:del w:id="27685" w:author="Tran Huan" w:date="2018-12-03T01:22:00Z">
                <w:r w:rsidRPr="001856AA" w:rsidDel="00D10B12">
                  <w:rPr>
                    <w:b/>
                    <w:bCs/>
                    <w:lang w:val="da-DK"/>
                  </w:rPr>
                  <w:delText>Khóa chính</w:delText>
                </w:r>
                <w:bookmarkStart w:id="27686" w:name="_Toc531571365"/>
                <w:bookmarkStart w:id="27687" w:name="_Toc531575213"/>
                <w:bookmarkStart w:id="27688" w:name="_Toc531578954"/>
                <w:bookmarkStart w:id="27689" w:name="_Toc531582692"/>
                <w:bookmarkEnd w:id="27686"/>
                <w:bookmarkEnd w:id="27687"/>
                <w:bookmarkEnd w:id="27688"/>
                <w:bookmarkEnd w:id="27689"/>
              </w:del>
            </w:ins>
          </w:p>
        </w:tc>
        <w:tc>
          <w:tcPr>
            <w:tcW w:w="823" w:type="dxa"/>
            <w:noWrap/>
            <w:vAlign w:val="center"/>
            <w:hideMark/>
          </w:tcPr>
          <w:p w14:paraId="6E1629D3" w14:textId="36085891" w:rsidR="009613AB" w:rsidRPr="001856AA" w:rsidDel="00D10B12" w:rsidRDefault="009613AB" w:rsidP="00D10B12">
            <w:pPr>
              <w:spacing w:line="288" w:lineRule="auto"/>
              <w:contextualSpacing/>
              <w:jc w:val="center"/>
              <w:rPr>
                <w:ins w:id="27690" w:author="phuong vu" w:date="2018-11-23T14:55:00Z"/>
                <w:del w:id="27691" w:author="Tran Huan" w:date="2018-12-03T01:22:00Z"/>
                <w:b/>
                <w:bCs/>
              </w:rPr>
              <w:pPrChange w:id="27692" w:author="Tran Huan" w:date="2018-12-03T01:23:00Z">
                <w:pPr>
                  <w:spacing w:line="276" w:lineRule="auto"/>
                  <w:jc w:val="center"/>
                </w:pPr>
              </w:pPrChange>
            </w:pPr>
            <w:ins w:id="27693" w:author="phuong vu" w:date="2018-11-23T14:55:00Z">
              <w:del w:id="27694" w:author="Tran Huan" w:date="2018-12-03T01:22:00Z">
                <w:r w:rsidRPr="001856AA" w:rsidDel="00D10B12">
                  <w:rPr>
                    <w:b/>
                    <w:bCs/>
                    <w:lang w:val="da-DK"/>
                  </w:rPr>
                  <w:delText>Khóa ngoại</w:delText>
                </w:r>
                <w:bookmarkStart w:id="27695" w:name="_Toc531571366"/>
                <w:bookmarkStart w:id="27696" w:name="_Toc531575214"/>
                <w:bookmarkStart w:id="27697" w:name="_Toc531578955"/>
                <w:bookmarkStart w:id="27698" w:name="_Toc531582693"/>
                <w:bookmarkEnd w:id="27695"/>
                <w:bookmarkEnd w:id="27696"/>
                <w:bookmarkEnd w:id="27697"/>
                <w:bookmarkEnd w:id="27698"/>
              </w:del>
            </w:ins>
          </w:p>
        </w:tc>
        <w:tc>
          <w:tcPr>
            <w:tcW w:w="2228" w:type="dxa"/>
            <w:noWrap/>
            <w:vAlign w:val="center"/>
            <w:hideMark/>
          </w:tcPr>
          <w:p w14:paraId="634F6F06" w14:textId="37113F9B" w:rsidR="009613AB" w:rsidRPr="001856AA" w:rsidDel="00D10B12" w:rsidRDefault="009613AB" w:rsidP="00D10B12">
            <w:pPr>
              <w:spacing w:line="288" w:lineRule="auto"/>
              <w:ind w:right="226"/>
              <w:contextualSpacing/>
              <w:jc w:val="center"/>
              <w:rPr>
                <w:ins w:id="27699" w:author="phuong vu" w:date="2018-11-23T14:55:00Z"/>
                <w:del w:id="27700" w:author="Tran Huan" w:date="2018-12-03T01:22:00Z"/>
                <w:b/>
                <w:bCs/>
              </w:rPr>
              <w:pPrChange w:id="27701" w:author="Tran Huan" w:date="2018-12-03T01:23:00Z">
                <w:pPr>
                  <w:spacing w:line="276" w:lineRule="auto"/>
                  <w:ind w:right="226"/>
                  <w:jc w:val="center"/>
                </w:pPr>
              </w:pPrChange>
            </w:pPr>
            <w:ins w:id="27702" w:author="phuong vu" w:date="2018-11-23T14:55:00Z">
              <w:del w:id="27703" w:author="Tran Huan" w:date="2018-12-03T01:22:00Z">
                <w:r w:rsidRPr="001856AA" w:rsidDel="00D10B12">
                  <w:rPr>
                    <w:b/>
                    <w:bCs/>
                    <w:lang w:val="da-DK"/>
                  </w:rPr>
                  <w:delText>Mô tả</w:delText>
                </w:r>
                <w:bookmarkStart w:id="27704" w:name="_Toc531571367"/>
                <w:bookmarkStart w:id="27705" w:name="_Toc531575215"/>
                <w:bookmarkStart w:id="27706" w:name="_Toc531578956"/>
                <w:bookmarkStart w:id="27707" w:name="_Toc531582694"/>
                <w:bookmarkEnd w:id="27704"/>
                <w:bookmarkEnd w:id="27705"/>
                <w:bookmarkEnd w:id="27706"/>
                <w:bookmarkEnd w:id="27707"/>
              </w:del>
            </w:ins>
          </w:p>
        </w:tc>
        <w:bookmarkStart w:id="27708" w:name="_Toc531571368"/>
        <w:bookmarkStart w:id="27709" w:name="_Toc531575216"/>
        <w:bookmarkStart w:id="27710" w:name="_Toc531578957"/>
        <w:bookmarkStart w:id="27711" w:name="_Toc531582695"/>
        <w:bookmarkEnd w:id="27708"/>
        <w:bookmarkEnd w:id="27709"/>
        <w:bookmarkEnd w:id="27710"/>
        <w:bookmarkEnd w:id="27711"/>
      </w:tr>
      <w:tr w:rsidR="009613AB" w:rsidRPr="001856AA" w:rsidDel="00D10B12" w14:paraId="5EDDE872" w14:textId="100D46A9" w:rsidTr="009613AB">
        <w:trPr>
          <w:trHeight w:val="300"/>
          <w:ins w:id="27712" w:author="phuong vu" w:date="2018-11-23T14:55:00Z"/>
          <w:del w:id="27713" w:author="Tran Huan" w:date="2018-12-03T01:22:00Z"/>
        </w:trPr>
        <w:tc>
          <w:tcPr>
            <w:tcW w:w="708" w:type="dxa"/>
            <w:noWrap/>
            <w:vAlign w:val="center"/>
            <w:hideMark/>
          </w:tcPr>
          <w:p w14:paraId="6A8CA516" w14:textId="4776098B" w:rsidR="009613AB" w:rsidRPr="00FD2760" w:rsidDel="00D10B12" w:rsidRDefault="009613AB" w:rsidP="00D10B12">
            <w:pPr>
              <w:spacing w:line="288" w:lineRule="auto"/>
              <w:contextualSpacing/>
              <w:jc w:val="center"/>
              <w:rPr>
                <w:ins w:id="27714" w:author="phuong vu" w:date="2018-11-23T14:55:00Z"/>
                <w:del w:id="27715" w:author="Tran Huan" w:date="2018-12-03T01:22:00Z"/>
              </w:rPr>
              <w:pPrChange w:id="27716" w:author="Tran Huan" w:date="2018-12-03T01:23:00Z">
                <w:pPr>
                  <w:spacing w:line="276" w:lineRule="auto"/>
                  <w:jc w:val="center"/>
                </w:pPr>
              </w:pPrChange>
            </w:pPr>
            <w:ins w:id="27717" w:author="phuong vu" w:date="2018-11-23T14:55:00Z">
              <w:del w:id="27718" w:author="Tran Huan" w:date="2018-12-03T01:22:00Z">
                <w:r w:rsidRPr="00FD2760" w:rsidDel="00D10B12">
                  <w:delText>1</w:delText>
                </w:r>
                <w:bookmarkStart w:id="27719" w:name="_Toc531571369"/>
                <w:bookmarkStart w:id="27720" w:name="_Toc531575217"/>
                <w:bookmarkStart w:id="27721" w:name="_Toc531578958"/>
                <w:bookmarkStart w:id="27722" w:name="_Toc531582696"/>
                <w:bookmarkEnd w:id="27719"/>
                <w:bookmarkEnd w:id="27720"/>
                <w:bookmarkEnd w:id="27721"/>
                <w:bookmarkEnd w:id="27722"/>
              </w:del>
            </w:ins>
          </w:p>
        </w:tc>
        <w:tc>
          <w:tcPr>
            <w:tcW w:w="2295" w:type="dxa"/>
            <w:noWrap/>
            <w:hideMark/>
          </w:tcPr>
          <w:p w14:paraId="30A63866" w14:textId="1658EA1F" w:rsidR="009613AB" w:rsidRPr="00FD2760" w:rsidDel="00D10B12" w:rsidRDefault="009613AB" w:rsidP="00D10B12">
            <w:pPr>
              <w:spacing w:line="288" w:lineRule="auto"/>
              <w:contextualSpacing/>
              <w:rPr>
                <w:ins w:id="27723" w:author="phuong vu" w:date="2018-11-23T14:55:00Z"/>
                <w:del w:id="27724" w:author="Tran Huan" w:date="2018-12-03T01:22:00Z"/>
              </w:rPr>
              <w:pPrChange w:id="27725" w:author="Tran Huan" w:date="2018-12-03T01:23:00Z">
                <w:pPr>
                  <w:spacing w:line="276" w:lineRule="auto"/>
                </w:pPr>
              </w:pPrChange>
            </w:pPr>
            <w:ins w:id="27726" w:author="phuong vu" w:date="2018-11-23T14:55:00Z">
              <w:del w:id="27727" w:author="Tran Huan" w:date="2018-12-03T01:22:00Z">
                <w:r w:rsidRPr="00FD2760" w:rsidDel="00D10B12">
                  <w:delText>id</w:delText>
                </w:r>
                <w:bookmarkStart w:id="27728" w:name="_Toc531571370"/>
                <w:bookmarkStart w:id="27729" w:name="_Toc531575218"/>
                <w:bookmarkStart w:id="27730" w:name="_Toc531578959"/>
                <w:bookmarkStart w:id="27731" w:name="_Toc531582697"/>
                <w:bookmarkEnd w:id="27728"/>
                <w:bookmarkEnd w:id="27729"/>
                <w:bookmarkEnd w:id="27730"/>
                <w:bookmarkEnd w:id="27731"/>
              </w:del>
            </w:ins>
          </w:p>
        </w:tc>
        <w:tc>
          <w:tcPr>
            <w:tcW w:w="1300" w:type="dxa"/>
            <w:noWrap/>
            <w:hideMark/>
          </w:tcPr>
          <w:p w14:paraId="73CE811C" w14:textId="6C1A6BD2" w:rsidR="009613AB" w:rsidRPr="00FD2760" w:rsidDel="00D10B12" w:rsidRDefault="009613AB" w:rsidP="00D10B12">
            <w:pPr>
              <w:spacing w:line="288" w:lineRule="auto"/>
              <w:contextualSpacing/>
              <w:rPr>
                <w:ins w:id="27732" w:author="phuong vu" w:date="2018-11-23T14:55:00Z"/>
                <w:del w:id="27733" w:author="Tran Huan" w:date="2018-12-03T01:22:00Z"/>
              </w:rPr>
              <w:pPrChange w:id="27734" w:author="Tran Huan" w:date="2018-12-03T01:23:00Z">
                <w:pPr>
                  <w:spacing w:line="276" w:lineRule="auto"/>
                </w:pPr>
              </w:pPrChange>
            </w:pPr>
            <w:ins w:id="27735" w:author="phuong vu" w:date="2018-11-23T14:55:00Z">
              <w:del w:id="27736" w:author="Tran Huan" w:date="2018-12-03T01:22:00Z">
                <w:r w:rsidRPr="00FD2760" w:rsidDel="00D10B12">
                  <w:delText>numeric</w:delText>
                </w:r>
                <w:bookmarkStart w:id="27737" w:name="_Toc531571371"/>
                <w:bookmarkStart w:id="27738" w:name="_Toc531575219"/>
                <w:bookmarkStart w:id="27739" w:name="_Toc531578960"/>
                <w:bookmarkStart w:id="27740" w:name="_Toc531582698"/>
                <w:bookmarkEnd w:id="27737"/>
                <w:bookmarkEnd w:id="27738"/>
                <w:bookmarkEnd w:id="27739"/>
                <w:bookmarkEnd w:id="27740"/>
              </w:del>
            </w:ins>
          </w:p>
        </w:tc>
        <w:tc>
          <w:tcPr>
            <w:tcW w:w="1098" w:type="dxa"/>
            <w:noWrap/>
            <w:vAlign w:val="center"/>
            <w:hideMark/>
          </w:tcPr>
          <w:p w14:paraId="543C0A21" w14:textId="4CA738D8" w:rsidR="009613AB" w:rsidRPr="00FD2760" w:rsidDel="00D10B12" w:rsidRDefault="009613AB" w:rsidP="00D10B12">
            <w:pPr>
              <w:spacing w:line="288" w:lineRule="auto"/>
              <w:contextualSpacing/>
              <w:jc w:val="center"/>
              <w:rPr>
                <w:ins w:id="27741" w:author="phuong vu" w:date="2018-11-23T14:55:00Z"/>
                <w:del w:id="27742" w:author="Tran Huan" w:date="2018-12-03T01:22:00Z"/>
              </w:rPr>
              <w:pPrChange w:id="27743" w:author="Tran Huan" w:date="2018-12-03T01:23:00Z">
                <w:pPr>
                  <w:spacing w:line="276" w:lineRule="auto"/>
                  <w:jc w:val="center"/>
                </w:pPr>
              </w:pPrChange>
            </w:pPr>
            <w:bookmarkStart w:id="27744" w:name="_Toc531571372"/>
            <w:bookmarkStart w:id="27745" w:name="_Toc531575220"/>
            <w:bookmarkStart w:id="27746" w:name="_Toc531578961"/>
            <w:bookmarkStart w:id="27747" w:name="_Toc531582699"/>
            <w:bookmarkEnd w:id="27744"/>
            <w:bookmarkEnd w:id="27745"/>
            <w:bookmarkEnd w:id="27746"/>
            <w:bookmarkEnd w:id="27747"/>
          </w:p>
        </w:tc>
        <w:tc>
          <w:tcPr>
            <w:tcW w:w="838" w:type="dxa"/>
            <w:noWrap/>
            <w:vAlign w:val="center"/>
            <w:hideMark/>
          </w:tcPr>
          <w:p w14:paraId="1E5D70AD" w14:textId="463CA37D" w:rsidR="009613AB" w:rsidRPr="00FD2760" w:rsidDel="00D10B12" w:rsidRDefault="009613AB" w:rsidP="00D10B12">
            <w:pPr>
              <w:spacing w:line="288" w:lineRule="auto"/>
              <w:contextualSpacing/>
              <w:jc w:val="center"/>
              <w:rPr>
                <w:ins w:id="27748" w:author="phuong vu" w:date="2018-11-23T14:55:00Z"/>
                <w:del w:id="27749" w:author="Tran Huan" w:date="2018-12-03T01:22:00Z"/>
              </w:rPr>
              <w:pPrChange w:id="27750" w:author="Tran Huan" w:date="2018-12-03T01:23:00Z">
                <w:pPr>
                  <w:spacing w:line="276" w:lineRule="auto"/>
                  <w:jc w:val="center"/>
                </w:pPr>
              </w:pPrChange>
            </w:pPr>
            <w:ins w:id="27751" w:author="phuong vu" w:date="2018-11-23T14:55:00Z">
              <w:del w:id="27752" w:author="Tran Huan" w:date="2018-12-03T01:22:00Z">
                <w:r w:rsidRPr="00FD2760" w:rsidDel="00D10B12">
                  <w:delText>X</w:delText>
                </w:r>
                <w:bookmarkStart w:id="27753" w:name="_Toc531571373"/>
                <w:bookmarkStart w:id="27754" w:name="_Toc531575221"/>
                <w:bookmarkStart w:id="27755" w:name="_Toc531578962"/>
                <w:bookmarkStart w:id="27756" w:name="_Toc531582700"/>
                <w:bookmarkEnd w:id="27753"/>
                <w:bookmarkEnd w:id="27754"/>
                <w:bookmarkEnd w:id="27755"/>
                <w:bookmarkEnd w:id="27756"/>
              </w:del>
            </w:ins>
          </w:p>
        </w:tc>
        <w:tc>
          <w:tcPr>
            <w:tcW w:w="823" w:type="dxa"/>
            <w:noWrap/>
            <w:vAlign w:val="center"/>
            <w:hideMark/>
          </w:tcPr>
          <w:p w14:paraId="01B86AC7" w14:textId="1F58D744" w:rsidR="009613AB" w:rsidRPr="00FD2760" w:rsidDel="00D10B12" w:rsidRDefault="009613AB" w:rsidP="00D10B12">
            <w:pPr>
              <w:spacing w:line="288" w:lineRule="auto"/>
              <w:contextualSpacing/>
              <w:jc w:val="center"/>
              <w:rPr>
                <w:ins w:id="27757" w:author="phuong vu" w:date="2018-11-23T14:55:00Z"/>
                <w:del w:id="27758" w:author="Tran Huan" w:date="2018-12-03T01:22:00Z"/>
              </w:rPr>
              <w:pPrChange w:id="27759" w:author="Tran Huan" w:date="2018-12-03T01:23:00Z">
                <w:pPr>
                  <w:spacing w:line="276" w:lineRule="auto"/>
                  <w:jc w:val="center"/>
                </w:pPr>
              </w:pPrChange>
            </w:pPr>
            <w:bookmarkStart w:id="27760" w:name="_Toc531571374"/>
            <w:bookmarkStart w:id="27761" w:name="_Toc531575222"/>
            <w:bookmarkStart w:id="27762" w:name="_Toc531578963"/>
            <w:bookmarkStart w:id="27763" w:name="_Toc531582701"/>
            <w:bookmarkEnd w:id="27760"/>
            <w:bookmarkEnd w:id="27761"/>
            <w:bookmarkEnd w:id="27762"/>
            <w:bookmarkEnd w:id="27763"/>
          </w:p>
        </w:tc>
        <w:tc>
          <w:tcPr>
            <w:tcW w:w="2228" w:type="dxa"/>
            <w:noWrap/>
            <w:hideMark/>
          </w:tcPr>
          <w:p w14:paraId="1AE5042D" w14:textId="7786F90C" w:rsidR="009613AB" w:rsidRPr="00FD2760" w:rsidDel="00D10B12" w:rsidRDefault="009613AB" w:rsidP="00D10B12">
            <w:pPr>
              <w:spacing w:line="288" w:lineRule="auto"/>
              <w:contextualSpacing/>
              <w:rPr>
                <w:ins w:id="27764" w:author="phuong vu" w:date="2018-11-23T14:55:00Z"/>
                <w:del w:id="27765" w:author="Tran Huan" w:date="2018-12-03T01:22:00Z"/>
                <w:lang w:val="en-US"/>
              </w:rPr>
              <w:pPrChange w:id="27766" w:author="Tran Huan" w:date="2018-12-03T01:23:00Z">
                <w:pPr>
                  <w:spacing w:line="276" w:lineRule="auto"/>
                </w:pPr>
              </w:pPrChange>
            </w:pPr>
            <w:ins w:id="27767" w:author="phuong vu" w:date="2018-11-23T14:55:00Z">
              <w:del w:id="27768" w:author="Tran Huan" w:date="2018-12-03T01:22:00Z">
                <w:r w:rsidRPr="00FD2760" w:rsidDel="00D10B12">
                  <w:delText>ID</w:delText>
                </w:r>
                <w:bookmarkStart w:id="27769" w:name="_Toc531571375"/>
                <w:bookmarkStart w:id="27770" w:name="_Toc531575223"/>
                <w:bookmarkStart w:id="27771" w:name="_Toc531578964"/>
                <w:bookmarkStart w:id="27772" w:name="_Toc531582702"/>
                <w:bookmarkEnd w:id="27769"/>
                <w:bookmarkEnd w:id="27770"/>
                <w:bookmarkEnd w:id="27771"/>
                <w:bookmarkEnd w:id="27772"/>
              </w:del>
            </w:ins>
          </w:p>
        </w:tc>
        <w:bookmarkStart w:id="27773" w:name="_Toc531571376"/>
        <w:bookmarkStart w:id="27774" w:name="_Toc531575224"/>
        <w:bookmarkStart w:id="27775" w:name="_Toc531578965"/>
        <w:bookmarkStart w:id="27776" w:name="_Toc531582703"/>
        <w:bookmarkEnd w:id="27773"/>
        <w:bookmarkEnd w:id="27774"/>
        <w:bookmarkEnd w:id="27775"/>
        <w:bookmarkEnd w:id="27776"/>
      </w:tr>
      <w:tr w:rsidR="009613AB" w:rsidRPr="001856AA" w:rsidDel="00D10B12" w14:paraId="103F66BA" w14:textId="4113A5D2" w:rsidTr="009613AB">
        <w:trPr>
          <w:trHeight w:val="300"/>
          <w:ins w:id="27777" w:author="phuong vu" w:date="2018-11-23T14:55:00Z"/>
          <w:del w:id="27778" w:author="Tran Huan" w:date="2018-12-03T01:22:00Z"/>
        </w:trPr>
        <w:tc>
          <w:tcPr>
            <w:tcW w:w="708" w:type="dxa"/>
            <w:noWrap/>
            <w:vAlign w:val="center"/>
            <w:hideMark/>
          </w:tcPr>
          <w:p w14:paraId="022B53CE" w14:textId="685C7A43" w:rsidR="009613AB" w:rsidRPr="00FD2760" w:rsidDel="00D10B12" w:rsidRDefault="009613AB" w:rsidP="00D10B12">
            <w:pPr>
              <w:spacing w:line="288" w:lineRule="auto"/>
              <w:contextualSpacing/>
              <w:jc w:val="center"/>
              <w:rPr>
                <w:ins w:id="27779" w:author="phuong vu" w:date="2018-11-23T14:55:00Z"/>
                <w:del w:id="27780" w:author="Tran Huan" w:date="2018-12-03T01:22:00Z"/>
              </w:rPr>
              <w:pPrChange w:id="27781" w:author="Tran Huan" w:date="2018-12-03T01:23:00Z">
                <w:pPr>
                  <w:spacing w:line="276" w:lineRule="auto"/>
                  <w:jc w:val="center"/>
                </w:pPr>
              </w:pPrChange>
            </w:pPr>
            <w:ins w:id="27782" w:author="phuong vu" w:date="2018-11-23T14:55:00Z">
              <w:del w:id="27783" w:author="Tran Huan" w:date="2018-12-03T01:22:00Z">
                <w:r w:rsidRPr="00FD2760" w:rsidDel="00D10B12">
                  <w:delText>2</w:delText>
                </w:r>
                <w:bookmarkStart w:id="27784" w:name="_Toc531571377"/>
                <w:bookmarkStart w:id="27785" w:name="_Toc531575225"/>
                <w:bookmarkStart w:id="27786" w:name="_Toc531578966"/>
                <w:bookmarkStart w:id="27787" w:name="_Toc531582704"/>
                <w:bookmarkEnd w:id="27784"/>
                <w:bookmarkEnd w:id="27785"/>
                <w:bookmarkEnd w:id="27786"/>
                <w:bookmarkEnd w:id="27787"/>
              </w:del>
            </w:ins>
          </w:p>
        </w:tc>
        <w:tc>
          <w:tcPr>
            <w:tcW w:w="2295" w:type="dxa"/>
            <w:noWrap/>
            <w:hideMark/>
          </w:tcPr>
          <w:p w14:paraId="533AB903" w14:textId="57720453" w:rsidR="009613AB" w:rsidRPr="00FD2760" w:rsidDel="00D10B12" w:rsidRDefault="009613AB" w:rsidP="00D10B12">
            <w:pPr>
              <w:spacing w:line="288" w:lineRule="auto"/>
              <w:contextualSpacing/>
              <w:rPr>
                <w:ins w:id="27788" w:author="phuong vu" w:date="2018-11-23T14:55:00Z"/>
                <w:del w:id="27789" w:author="Tran Huan" w:date="2018-12-03T01:22:00Z"/>
                <w:lang w:val="en-US"/>
              </w:rPr>
              <w:pPrChange w:id="27790" w:author="Tran Huan" w:date="2018-12-03T01:23:00Z">
                <w:pPr>
                  <w:spacing w:line="276" w:lineRule="auto"/>
                </w:pPr>
              </w:pPrChange>
            </w:pPr>
            <w:ins w:id="27791" w:author="phuong vu" w:date="2018-11-23T14:56:00Z">
              <w:del w:id="27792" w:author="Tran Huan" w:date="2018-12-03T01:22:00Z">
                <w:r w:rsidDel="00D10B12">
                  <w:rPr>
                    <w:lang w:val="en-US"/>
                  </w:rPr>
                  <w:delText>u</w:delText>
                </w:r>
              </w:del>
            </w:ins>
            <w:ins w:id="27793" w:author="phuong vu" w:date="2018-11-23T14:55:00Z">
              <w:del w:id="27794" w:author="Tran Huan" w:date="2018-12-03T01:22:00Z">
                <w:r w:rsidDel="00D10B12">
                  <w:rPr>
                    <w:lang w:val="en-US"/>
                  </w:rPr>
                  <w:delText>nit_name</w:delText>
                </w:r>
                <w:bookmarkStart w:id="27795" w:name="_Toc531571378"/>
                <w:bookmarkStart w:id="27796" w:name="_Toc531575226"/>
                <w:bookmarkStart w:id="27797" w:name="_Toc531578967"/>
                <w:bookmarkStart w:id="27798" w:name="_Toc531582705"/>
                <w:bookmarkEnd w:id="27795"/>
                <w:bookmarkEnd w:id="27796"/>
                <w:bookmarkEnd w:id="27797"/>
                <w:bookmarkEnd w:id="27798"/>
              </w:del>
            </w:ins>
          </w:p>
        </w:tc>
        <w:tc>
          <w:tcPr>
            <w:tcW w:w="1300" w:type="dxa"/>
            <w:noWrap/>
            <w:hideMark/>
          </w:tcPr>
          <w:p w14:paraId="0ED88442" w14:textId="0580AD26" w:rsidR="009613AB" w:rsidRPr="00FD2760" w:rsidDel="00D10B12" w:rsidRDefault="009613AB" w:rsidP="00D10B12">
            <w:pPr>
              <w:spacing w:line="288" w:lineRule="auto"/>
              <w:contextualSpacing/>
              <w:rPr>
                <w:ins w:id="27799" w:author="phuong vu" w:date="2018-11-23T14:55:00Z"/>
                <w:del w:id="27800" w:author="Tran Huan" w:date="2018-12-03T01:22:00Z"/>
                <w:lang w:val="en-US"/>
              </w:rPr>
              <w:pPrChange w:id="27801" w:author="Tran Huan" w:date="2018-12-03T01:23:00Z">
                <w:pPr>
                  <w:spacing w:line="276" w:lineRule="auto"/>
                </w:pPr>
              </w:pPrChange>
            </w:pPr>
            <w:ins w:id="27802" w:author="phuong vu" w:date="2018-11-23T14:55:00Z">
              <w:del w:id="27803" w:author="Tran Huan" w:date="2018-12-03T01:22:00Z">
                <w:r w:rsidRPr="00FD2760" w:rsidDel="00D10B12">
                  <w:delText>character varying</w:delText>
                </w:r>
                <w:bookmarkStart w:id="27804" w:name="_Toc531571379"/>
                <w:bookmarkStart w:id="27805" w:name="_Toc531575227"/>
                <w:bookmarkStart w:id="27806" w:name="_Toc531578968"/>
                <w:bookmarkStart w:id="27807" w:name="_Toc531582706"/>
                <w:bookmarkEnd w:id="27804"/>
                <w:bookmarkEnd w:id="27805"/>
                <w:bookmarkEnd w:id="27806"/>
                <w:bookmarkEnd w:id="27807"/>
              </w:del>
            </w:ins>
          </w:p>
        </w:tc>
        <w:tc>
          <w:tcPr>
            <w:tcW w:w="1098" w:type="dxa"/>
            <w:noWrap/>
            <w:vAlign w:val="center"/>
            <w:hideMark/>
          </w:tcPr>
          <w:p w14:paraId="23568C21" w14:textId="347F372A" w:rsidR="009613AB" w:rsidRPr="00FD2760" w:rsidDel="00D10B12" w:rsidRDefault="009613AB" w:rsidP="00D10B12">
            <w:pPr>
              <w:spacing w:line="288" w:lineRule="auto"/>
              <w:contextualSpacing/>
              <w:jc w:val="center"/>
              <w:rPr>
                <w:ins w:id="27808" w:author="phuong vu" w:date="2018-11-23T14:55:00Z"/>
                <w:del w:id="27809" w:author="Tran Huan" w:date="2018-12-03T01:22:00Z"/>
              </w:rPr>
              <w:pPrChange w:id="27810" w:author="Tran Huan" w:date="2018-12-03T01:23:00Z">
                <w:pPr>
                  <w:spacing w:line="276" w:lineRule="auto"/>
                  <w:jc w:val="center"/>
                </w:pPr>
              </w:pPrChange>
            </w:pPr>
            <w:bookmarkStart w:id="27811" w:name="_Toc531571380"/>
            <w:bookmarkStart w:id="27812" w:name="_Toc531575228"/>
            <w:bookmarkStart w:id="27813" w:name="_Toc531578969"/>
            <w:bookmarkStart w:id="27814" w:name="_Toc531582707"/>
            <w:bookmarkEnd w:id="27811"/>
            <w:bookmarkEnd w:id="27812"/>
            <w:bookmarkEnd w:id="27813"/>
            <w:bookmarkEnd w:id="27814"/>
          </w:p>
        </w:tc>
        <w:tc>
          <w:tcPr>
            <w:tcW w:w="838" w:type="dxa"/>
            <w:noWrap/>
            <w:vAlign w:val="center"/>
            <w:hideMark/>
          </w:tcPr>
          <w:p w14:paraId="4A4A91A6" w14:textId="0F740E1E" w:rsidR="009613AB" w:rsidRPr="00FD2760" w:rsidDel="00D10B12" w:rsidRDefault="009613AB" w:rsidP="00D10B12">
            <w:pPr>
              <w:spacing w:line="288" w:lineRule="auto"/>
              <w:contextualSpacing/>
              <w:jc w:val="center"/>
              <w:rPr>
                <w:ins w:id="27815" w:author="phuong vu" w:date="2018-11-23T14:55:00Z"/>
                <w:del w:id="27816" w:author="Tran Huan" w:date="2018-12-03T01:22:00Z"/>
              </w:rPr>
              <w:pPrChange w:id="27817" w:author="Tran Huan" w:date="2018-12-03T01:23:00Z">
                <w:pPr>
                  <w:spacing w:line="276" w:lineRule="auto"/>
                  <w:jc w:val="center"/>
                </w:pPr>
              </w:pPrChange>
            </w:pPr>
            <w:bookmarkStart w:id="27818" w:name="_Toc531571381"/>
            <w:bookmarkStart w:id="27819" w:name="_Toc531575229"/>
            <w:bookmarkStart w:id="27820" w:name="_Toc531578970"/>
            <w:bookmarkStart w:id="27821" w:name="_Toc531582708"/>
            <w:bookmarkEnd w:id="27818"/>
            <w:bookmarkEnd w:id="27819"/>
            <w:bookmarkEnd w:id="27820"/>
            <w:bookmarkEnd w:id="27821"/>
          </w:p>
        </w:tc>
        <w:tc>
          <w:tcPr>
            <w:tcW w:w="823" w:type="dxa"/>
            <w:noWrap/>
            <w:vAlign w:val="center"/>
            <w:hideMark/>
          </w:tcPr>
          <w:p w14:paraId="29C267F8" w14:textId="724E4FCA" w:rsidR="009613AB" w:rsidRPr="00FD2760" w:rsidDel="00D10B12" w:rsidRDefault="009613AB" w:rsidP="00D10B12">
            <w:pPr>
              <w:spacing w:line="288" w:lineRule="auto"/>
              <w:contextualSpacing/>
              <w:jc w:val="center"/>
              <w:rPr>
                <w:ins w:id="27822" w:author="phuong vu" w:date="2018-11-23T14:55:00Z"/>
                <w:del w:id="27823" w:author="Tran Huan" w:date="2018-12-03T01:22:00Z"/>
                <w:lang w:val="en-US"/>
              </w:rPr>
              <w:pPrChange w:id="27824" w:author="Tran Huan" w:date="2018-12-03T01:23:00Z">
                <w:pPr>
                  <w:spacing w:line="276" w:lineRule="auto"/>
                  <w:jc w:val="center"/>
                </w:pPr>
              </w:pPrChange>
            </w:pPr>
            <w:bookmarkStart w:id="27825" w:name="_Toc531571382"/>
            <w:bookmarkStart w:id="27826" w:name="_Toc531575230"/>
            <w:bookmarkStart w:id="27827" w:name="_Toc531578971"/>
            <w:bookmarkStart w:id="27828" w:name="_Toc531582709"/>
            <w:bookmarkEnd w:id="27825"/>
            <w:bookmarkEnd w:id="27826"/>
            <w:bookmarkEnd w:id="27827"/>
            <w:bookmarkEnd w:id="27828"/>
          </w:p>
        </w:tc>
        <w:tc>
          <w:tcPr>
            <w:tcW w:w="2228" w:type="dxa"/>
            <w:noWrap/>
            <w:hideMark/>
          </w:tcPr>
          <w:p w14:paraId="221B66B1" w14:textId="2BD5B87F" w:rsidR="009613AB" w:rsidRPr="00FD2760" w:rsidDel="00D10B12" w:rsidRDefault="009613AB" w:rsidP="00D10B12">
            <w:pPr>
              <w:spacing w:line="288" w:lineRule="auto"/>
              <w:contextualSpacing/>
              <w:rPr>
                <w:ins w:id="27829" w:author="phuong vu" w:date="2018-11-23T14:55:00Z"/>
                <w:del w:id="27830" w:author="Tran Huan" w:date="2018-12-03T01:22:00Z"/>
                <w:lang w:val="en-US"/>
              </w:rPr>
              <w:pPrChange w:id="27831" w:author="Tran Huan" w:date="2018-12-03T01:23:00Z">
                <w:pPr>
                  <w:spacing w:line="276" w:lineRule="auto"/>
                </w:pPr>
              </w:pPrChange>
            </w:pPr>
            <w:ins w:id="27832" w:author="phuong vu" w:date="2018-11-23T14:56:00Z">
              <w:del w:id="27833" w:author="Tran Huan" w:date="2018-12-03T01:22:00Z">
                <w:r w:rsidDel="00D10B12">
                  <w:rPr>
                    <w:lang w:val="en-US"/>
                  </w:rPr>
                  <w:delText>Tên đơn vị tính</w:delText>
                </w:r>
              </w:del>
            </w:ins>
            <w:bookmarkStart w:id="27834" w:name="_Toc531571383"/>
            <w:bookmarkStart w:id="27835" w:name="_Toc531575231"/>
            <w:bookmarkStart w:id="27836" w:name="_Toc531578972"/>
            <w:bookmarkStart w:id="27837" w:name="_Toc531582710"/>
            <w:bookmarkEnd w:id="27834"/>
            <w:bookmarkEnd w:id="27835"/>
            <w:bookmarkEnd w:id="27836"/>
            <w:bookmarkEnd w:id="27837"/>
          </w:p>
        </w:tc>
        <w:bookmarkStart w:id="27838" w:name="_Toc531571384"/>
        <w:bookmarkStart w:id="27839" w:name="_Toc531575232"/>
        <w:bookmarkStart w:id="27840" w:name="_Toc531578973"/>
        <w:bookmarkStart w:id="27841" w:name="_Toc531582711"/>
        <w:bookmarkEnd w:id="27838"/>
        <w:bookmarkEnd w:id="27839"/>
        <w:bookmarkEnd w:id="27840"/>
        <w:bookmarkEnd w:id="27841"/>
      </w:tr>
      <w:tr w:rsidR="009613AB" w:rsidRPr="001856AA" w:rsidDel="00D10B12" w14:paraId="4F12A537" w14:textId="5611C3EB" w:rsidTr="009613AB">
        <w:trPr>
          <w:trHeight w:val="300"/>
          <w:ins w:id="27842" w:author="phuong vu" w:date="2018-11-23T14:55:00Z"/>
          <w:del w:id="27843" w:author="Tran Huan" w:date="2018-12-03T01:22:00Z"/>
        </w:trPr>
        <w:tc>
          <w:tcPr>
            <w:tcW w:w="708" w:type="dxa"/>
            <w:noWrap/>
            <w:vAlign w:val="center"/>
            <w:hideMark/>
          </w:tcPr>
          <w:p w14:paraId="563604C3" w14:textId="4227DF93" w:rsidR="009613AB" w:rsidRPr="00FD2760" w:rsidDel="00D10B12" w:rsidRDefault="009613AB" w:rsidP="00D10B12">
            <w:pPr>
              <w:spacing w:line="288" w:lineRule="auto"/>
              <w:contextualSpacing/>
              <w:jc w:val="center"/>
              <w:rPr>
                <w:ins w:id="27844" w:author="phuong vu" w:date="2018-11-23T14:55:00Z"/>
                <w:del w:id="27845" w:author="Tran Huan" w:date="2018-12-03T01:22:00Z"/>
                <w:lang w:val="en-US"/>
              </w:rPr>
              <w:pPrChange w:id="27846" w:author="Tran Huan" w:date="2018-12-03T01:23:00Z">
                <w:pPr>
                  <w:spacing w:line="276" w:lineRule="auto"/>
                  <w:jc w:val="center"/>
                </w:pPr>
              </w:pPrChange>
            </w:pPr>
            <w:ins w:id="27847" w:author="phuong vu" w:date="2018-11-23T14:57:00Z">
              <w:del w:id="27848" w:author="Tran Huan" w:date="2018-12-03T01:22:00Z">
                <w:r w:rsidDel="00D10B12">
                  <w:rPr>
                    <w:lang w:val="en-US"/>
                  </w:rPr>
                  <w:delText>3</w:delText>
                </w:r>
              </w:del>
            </w:ins>
            <w:bookmarkStart w:id="27849" w:name="_Toc531571385"/>
            <w:bookmarkStart w:id="27850" w:name="_Toc531575233"/>
            <w:bookmarkStart w:id="27851" w:name="_Toc531578974"/>
            <w:bookmarkStart w:id="27852" w:name="_Toc531582712"/>
            <w:bookmarkEnd w:id="27849"/>
            <w:bookmarkEnd w:id="27850"/>
            <w:bookmarkEnd w:id="27851"/>
            <w:bookmarkEnd w:id="27852"/>
          </w:p>
        </w:tc>
        <w:tc>
          <w:tcPr>
            <w:tcW w:w="2295" w:type="dxa"/>
            <w:noWrap/>
            <w:hideMark/>
          </w:tcPr>
          <w:p w14:paraId="71618600" w14:textId="0EB8E6F1" w:rsidR="009613AB" w:rsidRPr="00FD2760" w:rsidDel="00D10B12" w:rsidRDefault="009613AB" w:rsidP="00D10B12">
            <w:pPr>
              <w:spacing w:line="288" w:lineRule="auto"/>
              <w:contextualSpacing/>
              <w:rPr>
                <w:ins w:id="27853" w:author="phuong vu" w:date="2018-11-23T14:55:00Z"/>
                <w:del w:id="27854" w:author="Tran Huan" w:date="2018-12-03T01:22:00Z"/>
              </w:rPr>
              <w:pPrChange w:id="27855" w:author="Tran Huan" w:date="2018-12-03T01:23:00Z">
                <w:pPr>
                  <w:spacing w:line="276" w:lineRule="auto"/>
                </w:pPr>
              </w:pPrChange>
            </w:pPr>
            <w:ins w:id="27856" w:author="phuong vu" w:date="2018-11-23T14:55:00Z">
              <w:del w:id="27857" w:author="Tran Huan" w:date="2018-12-03T01:22:00Z">
                <w:r w:rsidRPr="00FD2760" w:rsidDel="00D10B12">
                  <w:delText>status</w:delText>
                </w:r>
                <w:bookmarkStart w:id="27858" w:name="_Toc531571386"/>
                <w:bookmarkStart w:id="27859" w:name="_Toc531575234"/>
                <w:bookmarkStart w:id="27860" w:name="_Toc531578975"/>
                <w:bookmarkStart w:id="27861" w:name="_Toc531582713"/>
                <w:bookmarkEnd w:id="27858"/>
                <w:bookmarkEnd w:id="27859"/>
                <w:bookmarkEnd w:id="27860"/>
                <w:bookmarkEnd w:id="27861"/>
              </w:del>
            </w:ins>
          </w:p>
        </w:tc>
        <w:tc>
          <w:tcPr>
            <w:tcW w:w="1300" w:type="dxa"/>
            <w:noWrap/>
            <w:hideMark/>
          </w:tcPr>
          <w:p w14:paraId="455EB40C" w14:textId="66806B8A" w:rsidR="009613AB" w:rsidRPr="00FD2760" w:rsidDel="00D10B12" w:rsidRDefault="009613AB" w:rsidP="00D10B12">
            <w:pPr>
              <w:spacing w:line="288" w:lineRule="auto"/>
              <w:contextualSpacing/>
              <w:rPr>
                <w:ins w:id="27862" w:author="phuong vu" w:date="2018-11-23T14:55:00Z"/>
                <w:del w:id="27863" w:author="Tran Huan" w:date="2018-12-03T01:22:00Z"/>
              </w:rPr>
              <w:pPrChange w:id="27864" w:author="Tran Huan" w:date="2018-12-03T01:23:00Z">
                <w:pPr>
                  <w:spacing w:line="276" w:lineRule="auto"/>
                </w:pPr>
              </w:pPrChange>
            </w:pPr>
            <w:ins w:id="27865" w:author="phuong vu" w:date="2018-11-23T14:55:00Z">
              <w:del w:id="27866" w:author="Tran Huan" w:date="2018-12-03T01:22:00Z">
                <w:r w:rsidRPr="00FD2760" w:rsidDel="00D10B12">
                  <w:delText>character varying</w:delText>
                </w:r>
                <w:bookmarkStart w:id="27867" w:name="_Toc531571387"/>
                <w:bookmarkStart w:id="27868" w:name="_Toc531575235"/>
                <w:bookmarkStart w:id="27869" w:name="_Toc531578976"/>
                <w:bookmarkStart w:id="27870" w:name="_Toc531582714"/>
                <w:bookmarkEnd w:id="27867"/>
                <w:bookmarkEnd w:id="27868"/>
                <w:bookmarkEnd w:id="27869"/>
                <w:bookmarkEnd w:id="27870"/>
              </w:del>
            </w:ins>
          </w:p>
        </w:tc>
        <w:tc>
          <w:tcPr>
            <w:tcW w:w="1098" w:type="dxa"/>
            <w:noWrap/>
            <w:vAlign w:val="center"/>
            <w:hideMark/>
          </w:tcPr>
          <w:p w14:paraId="5D2E088C" w14:textId="67AA6B9E" w:rsidR="009613AB" w:rsidRPr="00FD2760" w:rsidDel="00D10B12" w:rsidRDefault="009613AB" w:rsidP="00D10B12">
            <w:pPr>
              <w:spacing w:line="288" w:lineRule="auto"/>
              <w:contextualSpacing/>
              <w:jc w:val="center"/>
              <w:rPr>
                <w:ins w:id="27871" w:author="phuong vu" w:date="2018-11-23T14:55:00Z"/>
                <w:del w:id="27872" w:author="Tran Huan" w:date="2018-12-03T01:22:00Z"/>
              </w:rPr>
              <w:pPrChange w:id="27873" w:author="Tran Huan" w:date="2018-12-03T01:23:00Z">
                <w:pPr>
                  <w:spacing w:line="276" w:lineRule="auto"/>
                  <w:jc w:val="center"/>
                </w:pPr>
              </w:pPrChange>
            </w:pPr>
            <w:ins w:id="27874" w:author="phuong vu" w:date="2018-11-23T14:55:00Z">
              <w:del w:id="27875" w:author="Tran Huan" w:date="2018-12-03T01:22:00Z">
                <w:r w:rsidRPr="00FD2760" w:rsidDel="00D10B12">
                  <w:delText>X</w:delText>
                </w:r>
                <w:bookmarkStart w:id="27876" w:name="_Toc531571388"/>
                <w:bookmarkStart w:id="27877" w:name="_Toc531575236"/>
                <w:bookmarkStart w:id="27878" w:name="_Toc531578977"/>
                <w:bookmarkStart w:id="27879" w:name="_Toc531582715"/>
                <w:bookmarkEnd w:id="27876"/>
                <w:bookmarkEnd w:id="27877"/>
                <w:bookmarkEnd w:id="27878"/>
                <w:bookmarkEnd w:id="27879"/>
              </w:del>
            </w:ins>
          </w:p>
        </w:tc>
        <w:tc>
          <w:tcPr>
            <w:tcW w:w="838" w:type="dxa"/>
            <w:noWrap/>
            <w:vAlign w:val="center"/>
            <w:hideMark/>
          </w:tcPr>
          <w:p w14:paraId="4A0ADB0B" w14:textId="0FEF681D" w:rsidR="009613AB" w:rsidRPr="00FD2760" w:rsidDel="00D10B12" w:rsidRDefault="009613AB" w:rsidP="00D10B12">
            <w:pPr>
              <w:spacing w:line="288" w:lineRule="auto"/>
              <w:contextualSpacing/>
              <w:jc w:val="center"/>
              <w:rPr>
                <w:ins w:id="27880" w:author="phuong vu" w:date="2018-11-23T14:55:00Z"/>
                <w:del w:id="27881" w:author="Tran Huan" w:date="2018-12-03T01:22:00Z"/>
              </w:rPr>
              <w:pPrChange w:id="27882" w:author="Tran Huan" w:date="2018-12-03T01:23:00Z">
                <w:pPr>
                  <w:spacing w:line="276" w:lineRule="auto"/>
                  <w:jc w:val="center"/>
                </w:pPr>
              </w:pPrChange>
            </w:pPr>
            <w:bookmarkStart w:id="27883" w:name="_Toc531571389"/>
            <w:bookmarkStart w:id="27884" w:name="_Toc531575237"/>
            <w:bookmarkStart w:id="27885" w:name="_Toc531578978"/>
            <w:bookmarkStart w:id="27886" w:name="_Toc531582716"/>
            <w:bookmarkEnd w:id="27883"/>
            <w:bookmarkEnd w:id="27884"/>
            <w:bookmarkEnd w:id="27885"/>
            <w:bookmarkEnd w:id="27886"/>
          </w:p>
        </w:tc>
        <w:tc>
          <w:tcPr>
            <w:tcW w:w="823" w:type="dxa"/>
            <w:noWrap/>
            <w:vAlign w:val="center"/>
            <w:hideMark/>
          </w:tcPr>
          <w:p w14:paraId="1D821C53" w14:textId="6E79E099" w:rsidR="009613AB" w:rsidRPr="00FD2760" w:rsidDel="00D10B12" w:rsidRDefault="009613AB" w:rsidP="00D10B12">
            <w:pPr>
              <w:spacing w:line="288" w:lineRule="auto"/>
              <w:contextualSpacing/>
              <w:jc w:val="center"/>
              <w:rPr>
                <w:ins w:id="27887" w:author="phuong vu" w:date="2018-11-23T14:55:00Z"/>
                <w:del w:id="27888" w:author="Tran Huan" w:date="2018-12-03T01:22:00Z"/>
              </w:rPr>
              <w:pPrChange w:id="27889" w:author="Tran Huan" w:date="2018-12-03T01:23:00Z">
                <w:pPr>
                  <w:spacing w:line="276" w:lineRule="auto"/>
                  <w:jc w:val="center"/>
                </w:pPr>
              </w:pPrChange>
            </w:pPr>
            <w:bookmarkStart w:id="27890" w:name="_Toc531571390"/>
            <w:bookmarkStart w:id="27891" w:name="_Toc531575238"/>
            <w:bookmarkStart w:id="27892" w:name="_Toc531578979"/>
            <w:bookmarkStart w:id="27893" w:name="_Toc531582717"/>
            <w:bookmarkEnd w:id="27890"/>
            <w:bookmarkEnd w:id="27891"/>
            <w:bookmarkEnd w:id="27892"/>
            <w:bookmarkEnd w:id="27893"/>
          </w:p>
        </w:tc>
        <w:tc>
          <w:tcPr>
            <w:tcW w:w="2228" w:type="dxa"/>
            <w:noWrap/>
            <w:hideMark/>
          </w:tcPr>
          <w:p w14:paraId="23856223" w14:textId="38C41977" w:rsidR="009613AB" w:rsidRPr="00FD2760" w:rsidDel="00D10B12" w:rsidRDefault="009613AB" w:rsidP="00D10B12">
            <w:pPr>
              <w:keepNext/>
              <w:spacing w:line="288" w:lineRule="auto"/>
              <w:contextualSpacing/>
              <w:rPr>
                <w:ins w:id="27894" w:author="phuong vu" w:date="2018-11-23T14:55:00Z"/>
                <w:del w:id="27895" w:author="Tran Huan" w:date="2018-12-03T01:22:00Z"/>
              </w:rPr>
              <w:pPrChange w:id="27896" w:author="Tran Huan" w:date="2018-12-03T01:23:00Z">
                <w:pPr>
                  <w:keepNext/>
                  <w:spacing w:line="276" w:lineRule="auto"/>
                </w:pPr>
              </w:pPrChange>
            </w:pPr>
            <w:ins w:id="27897" w:author="phuong vu" w:date="2018-11-23T14:55:00Z">
              <w:del w:id="27898" w:author="Tran Huan" w:date="2018-12-03T01:22:00Z">
                <w:r w:rsidRPr="00FD2760" w:rsidDel="00D10B12">
                  <w:delText>Trạng thái</w:delText>
                </w:r>
                <w:bookmarkStart w:id="27899" w:name="_Toc531571391"/>
                <w:bookmarkStart w:id="27900" w:name="_Toc531575239"/>
                <w:bookmarkStart w:id="27901" w:name="_Toc531578980"/>
                <w:bookmarkStart w:id="27902" w:name="_Toc531582718"/>
                <w:bookmarkEnd w:id="27899"/>
                <w:bookmarkEnd w:id="27900"/>
                <w:bookmarkEnd w:id="27901"/>
                <w:bookmarkEnd w:id="27902"/>
              </w:del>
            </w:ins>
          </w:p>
        </w:tc>
        <w:bookmarkStart w:id="27903" w:name="_Toc531571392"/>
        <w:bookmarkStart w:id="27904" w:name="_Toc531575240"/>
        <w:bookmarkStart w:id="27905" w:name="_Toc531578981"/>
        <w:bookmarkStart w:id="27906" w:name="_Toc531582719"/>
        <w:bookmarkEnd w:id="27903"/>
        <w:bookmarkEnd w:id="27904"/>
        <w:bookmarkEnd w:id="27905"/>
        <w:bookmarkEnd w:id="27906"/>
      </w:tr>
    </w:tbl>
    <w:p w14:paraId="31BE2F85" w14:textId="56C3E09B" w:rsidR="009613AB" w:rsidRPr="000245EB" w:rsidDel="00266AC8" w:rsidRDefault="009613AB" w:rsidP="00D10B12">
      <w:pPr>
        <w:pStyle w:val="Caption"/>
        <w:spacing w:after="0" w:line="288" w:lineRule="auto"/>
        <w:contextualSpacing/>
        <w:rPr>
          <w:ins w:id="27907" w:author="phuong vu" w:date="2018-11-23T14:56:00Z"/>
          <w:del w:id="27908" w:author="Tran Huan" w:date="2018-11-25T23:44:00Z"/>
          <w:rPrChange w:id="27909" w:author="Tran Huan" w:date="2018-11-25T16:08:00Z">
            <w:rPr>
              <w:ins w:id="27910" w:author="phuong vu" w:date="2018-11-23T14:56:00Z"/>
              <w:del w:id="27911" w:author="Tran Huan" w:date="2018-11-25T23:44:00Z"/>
              <w:lang w:val="en-US"/>
            </w:rPr>
          </w:rPrChange>
        </w:rPr>
        <w:pPrChange w:id="27912" w:author="Tran Huan" w:date="2018-12-03T01:23:00Z">
          <w:pPr>
            <w:pStyle w:val="Caption"/>
          </w:pPr>
        </w:pPrChange>
      </w:pPr>
      <w:ins w:id="27913" w:author="phuong vu" w:date="2018-11-23T14:56:00Z">
        <w:del w:id="27914" w:author="Tran Huan" w:date="2018-11-25T23:44:00Z">
          <w:r w:rsidDel="00266AC8">
            <w:delText xml:space="preserve">Bảng </w:delText>
          </w:r>
        </w:del>
      </w:ins>
      <w:ins w:id="27915" w:author="phuong vu" w:date="2018-11-23T15:14:00Z">
        <w:del w:id="27916" w:author="Tran Huan" w:date="2018-11-25T23:44:00Z">
          <w:r w:rsidR="00E95F1B" w:rsidDel="00266AC8">
            <w:fldChar w:fldCharType="begin"/>
          </w:r>
          <w:r w:rsidR="00E95F1B" w:rsidDel="00266AC8">
            <w:delInstrText xml:space="preserve"> STYLEREF 1 \s </w:delInstrText>
          </w:r>
        </w:del>
      </w:ins>
      <w:del w:id="27917" w:author="Tran Huan" w:date="2018-11-25T23:44:00Z">
        <w:r w:rsidR="00E95F1B" w:rsidDel="00266AC8">
          <w:fldChar w:fldCharType="separate"/>
        </w:r>
        <w:r w:rsidR="00B607D9" w:rsidDel="00266AC8">
          <w:rPr>
            <w:noProof/>
          </w:rPr>
          <w:delText>3</w:delText>
        </w:r>
      </w:del>
      <w:ins w:id="27918" w:author="phuong vu" w:date="2018-11-23T15:14:00Z">
        <w:del w:id="27919" w:author="Tran Huan" w:date="2018-11-25T23:44: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27920" w:author="Tran Huan" w:date="2018-11-25T23:44:00Z">
        <w:r w:rsidR="00E95F1B" w:rsidDel="00266AC8">
          <w:fldChar w:fldCharType="end"/>
        </w:r>
      </w:del>
      <w:ins w:id="27921" w:author="phuong vu" w:date="2018-11-23T14:56:00Z">
        <w:del w:id="27922" w:author="Tran Huan" w:date="2018-11-25T23:44:00Z">
          <w:r w:rsidRPr="000245EB" w:rsidDel="00266AC8">
            <w:rPr>
              <w:rPrChange w:id="27923" w:author="Tran Huan" w:date="2018-11-25T16:08:00Z">
                <w:rPr>
                  <w:lang w:val="en-US"/>
                </w:rPr>
              </w:rPrChange>
            </w:rPr>
            <w:delText xml:space="preserve"> </w:delText>
          </w:r>
          <w:r w:rsidRPr="00266AC8" w:rsidDel="00266AC8">
            <w:rPr>
              <w:i/>
              <w:rPrChange w:id="27924" w:author="Tran Huan" w:date="2018-11-25T23:44:00Z">
                <w:rPr>
                  <w:lang w:val="en-US"/>
                </w:rPr>
              </w:rPrChange>
            </w:rPr>
            <w:delText>Bảng dữ liệu đơn vị tính</w:delText>
          </w:r>
          <w:bookmarkStart w:id="27925" w:name="_Toc531571393"/>
          <w:bookmarkStart w:id="27926" w:name="_Toc531575241"/>
          <w:bookmarkStart w:id="27927" w:name="_Toc531578982"/>
          <w:bookmarkStart w:id="27928" w:name="_Toc531582720"/>
          <w:bookmarkEnd w:id="27925"/>
          <w:bookmarkEnd w:id="27926"/>
          <w:bookmarkEnd w:id="27927"/>
          <w:bookmarkEnd w:id="27928"/>
        </w:del>
      </w:ins>
    </w:p>
    <w:p w14:paraId="5F6FFBBE" w14:textId="1BD0A37C" w:rsidR="009613AB" w:rsidDel="00D10B12" w:rsidRDefault="009613AB" w:rsidP="00D10B12">
      <w:pPr>
        <w:spacing w:after="0" w:line="288" w:lineRule="auto"/>
        <w:contextualSpacing/>
        <w:rPr>
          <w:ins w:id="27929" w:author="phuong vu" w:date="2018-11-23T14:57:00Z"/>
          <w:del w:id="27930" w:author="Tran Huan" w:date="2018-12-03T01:22:00Z"/>
          <w:b/>
          <w:lang w:val="en-US"/>
        </w:rPr>
        <w:pPrChange w:id="27931" w:author="Tran Huan" w:date="2018-12-03T01:23:00Z">
          <w:pPr/>
        </w:pPrChange>
      </w:pPr>
      <w:ins w:id="27932" w:author="phuong vu" w:date="2018-11-23T14:56:00Z">
        <w:del w:id="27933" w:author="Tran Huan" w:date="2018-12-03T01:22:00Z">
          <w:r w:rsidDel="00D10B12">
            <w:rPr>
              <w:b/>
              <w:lang w:val="en-US"/>
            </w:rPr>
            <w:delText>BẢNG U</w:delText>
          </w:r>
        </w:del>
      </w:ins>
      <w:ins w:id="27934" w:author="phuong vu" w:date="2018-11-23T14:57:00Z">
        <w:del w:id="27935" w:author="Tran Huan" w:date="2018-12-03T01:22:00Z">
          <w:r w:rsidDel="00D10B12">
            <w:rPr>
              <w:b/>
              <w:lang w:val="en-US"/>
            </w:rPr>
            <w:delText>NIT_PRICE</w:delText>
          </w:r>
          <w:bookmarkStart w:id="27936" w:name="_Toc531571394"/>
          <w:bookmarkStart w:id="27937" w:name="_Toc531575242"/>
          <w:bookmarkStart w:id="27938" w:name="_Toc531578983"/>
          <w:bookmarkStart w:id="27939" w:name="_Toc531582721"/>
          <w:bookmarkEnd w:id="27936"/>
          <w:bookmarkEnd w:id="27937"/>
          <w:bookmarkEnd w:id="27938"/>
          <w:bookmarkEnd w:id="27939"/>
        </w:del>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9613AB" w:rsidRPr="001856AA" w:rsidDel="00D10B12" w14:paraId="60588A3B" w14:textId="74926CCD" w:rsidTr="009613AB">
        <w:trPr>
          <w:trHeight w:val="300"/>
          <w:ins w:id="27940" w:author="phuong vu" w:date="2018-11-23T14:57:00Z"/>
          <w:del w:id="27941" w:author="Tran Huan" w:date="2018-12-03T01:22:00Z"/>
        </w:trPr>
        <w:tc>
          <w:tcPr>
            <w:tcW w:w="708" w:type="dxa"/>
            <w:noWrap/>
            <w:vAlign w:val="center"/>
            <w:hideMark/>
          </w:tcPr>
          <w:p w14:paraId="0FEAD58F" w14:textId="171E404D" w:rsidR="009613AB" w:rsidRPr="001856AA" w:rsidDel="00D10B12" w:rsidRDefault="009613AB" w:rsidP="00D10B12">
            <w:pPr>
              <w:spacing w:line="288" w:lineRule="auto"/>
              <w:contextualSpacing/>
              <w:jc w:val="center"/>
              <w:rPr>
                <w:ins w:id="27942" w:author="phuong vu" w:date="2018-11-23T14:57:00Z"/>
                <w:del w:id="27943" w:author="Tran Huan" w:date="2018-12-03T01:22:00Z"/>
                <w:b/>
                <w:bCs/>
              </w:rPr>
              <w:pPrChange w:id="27944" w:author="Tran Huan" w:date="2018-12-03T01:23:00Z">
                <w:pPr>
                  <w:spacing w:line="276" w:lineRule="auto"/>
                  <w:jc w:val="center"/>
                </w:pPr>
              </w:pPrChange>
            </w:pPr>
            <w:ins w:id="27945" w:author="phuong vu" w:date="2018-11-23T14:57:00Z">
              <w:del w:id="27946" w:author="Tran Huan" w:date="2018-12-03T01:22:00Z">
                <w:r w:rsidRPr="001856AA" w:rsidDel="00D10B12">
                  <w:rPr>
                    <w:b/>
                    <w:bCs/>
                    <w:lang w:val="da-DK"/>
                  </w:rPr>
                  <w:delText>STT</w:delText>
                </w:r>
                <w:bookmarkStart w:id="27947" w:name="_Toc531571395"/>
                <w:bookmarkStart w:id="27948" w:name="_Toc531575243"/>
                <w:bookmarkStart w:id="27949" w:name="_Toc531578984"/>
                <w:bookmarkStart w:id="27950" w:name="_Toc531582722"/>
                <w:bookmarkEnd w:id="27947"/>
                <w:bookmarkEnd w:id="27948"/>
                <w:bookmarkEnd w:id="27949"/>
                <w:bookmarkEnd w:id="27950"/>
              </w:del>
            </w:ins>
          </w:p>
        </w:tc>
        <w:tc>
          <w:tcPr>
            <w:tcW w:w="2295" w:type="dxa"/>
            <w:noWrap/>
            <w:vAlign w:val="center"/>
            <w:hideMark/>
          </w:tcPr>
          <w:p w14:paraId="3F0F7D41" w14:textId="7A747740" w:rsidR="009613AB" w:rsidRPr="001856AA" w:rsidDel="00D10B12" w:rsidRDefault="009613AB" w:rsidP="00D10B12">
            <w:pPr>
              <w:spacing w:line="288" w:lineRule="auto"/>
              <w:contextualSpacing/>
              <w:jc w:val="center"/>
              <w:rPr>
                <w:ins w:id="27951" w:author="phuong vu" w:date="2018-11-23T14:57:00Z"/>
                <w:del w:id="27952" w:author="Tran Huan" w:date="2018-12-03T01:22:00Z"/>
                <w:b/>
                <w:bCs/>
              </w:rPr>
              <w:pPrChange w:id="27953" w:author="Tran Huan" w:date="2018-12-03T01:23:00Z">
                <w:pPr>
                  <w:spacing w:line="276" w:lineRule="auto"/>
                  <w:jc w:val="center"/>
                </w:pPr>
              </w:pPrChange>
            </w:pPr>
            <w:ins w:id="27954" w:author="phuong vu" w:date="2018-11-23T14:57:00Z">
              <w:del w:id="27955" w:author="Tran Huan" w:date="2018-12-03T01:22:00Z">
                <w:r w:rsidRPr="001856AA" w:rsidDel="00D10B12">
                  <w:rPr>
                    <w:b/>
                    <w:bCs/>
                    <w:lang w:val="da-DK"/>
                  </w:rPr>
                  <w:delText>Tên trường</w:delText>
                </w:r>
                <w:bookmarkStart w:id="27956" w:name="_Toc531571396"/>
                <w:bookmarkStart w:id="27957" w:name="_Toc531575244"/>
                <w:bookmarkStart w:id="27958" w:name="_Toc531578985"/>
                <w:bookmarkStart w:id="27959" w:name="_Toc531582723"/>
                <w:bookmarkEnd w:id="27956"/>
                <w:bookmarkEnd w:id="27957"/>
                <w:bookmarkEnd w:id="27958"/>
                <w:bookmarkEnd w:id="27959"/>
              </w:del>
            </w:ins>
          </w:p>
        </w:tc>
        <w:tc>
          <w:tcPr>
            <w:tcW w:w="1300" w:type="dxa"/>
            <w:noWrap/>
            <w:vAlign w:val="center"/>
            <w:hideMark/>
          </w:tcPr>
          <w:p w14:paraId="50450A31" w14:textId="602F0216" w:rsidR="009613AB" w:rsidRPr="001856AA" w:rsidDel="00D10B12" w:rsidRDefault="009613AB" w:rsidP="00D10B12">
            <w:pPr>
              <w:spacing w:line="288" w:lineRule="auto"/>
              <w:contextualSpacing/>
              <w:jc w:val="center"/>
              <w:rPr>
                <w:ins w:id="27960" w:author="phuong vu" w:date="2018-11-23T14:57:00Z"/>
                <w:del w:id="27961" w:author="Tran Huan" w:date="2018-12-03T01:22:00Z"/>
                <w:b/>
                <w:bCs/>
              </w:rPr>
              <w:pPrChange w:id="27962" w:author="Tran Huan" w:date="2018-12-03T01:23:00Z">
                <w:pPr>
                  <w:spacing w:line="276" w:lineRule="auto"/>
                  <w:jc w:val="center"/>
                </w:pPr>
              </w:pPrChange>
            </w:pPr>
            <w:ins w:id="27963" w:author="phuong vu" w:date="2018-11-23T14:57:00Z">
              <w:del w:id="27964" w:author="Tran Huan" w:date="2018-12-03T01:22:00Z">
                <w:r w:rsidRPr="001856AA" w:rsidDel="00D10B12">
                  <w:rPr>
                    <w:b/>
                    <w:bCs/>
                    <w:lang w:val="da-DK"/>
                  </w:rPr>
                  <w:delText>Kiểu</w:delText>
                </w:r>
                <w:bookmarkStart w:id="27965" w:name="_Toc531571397"/>
                <w:bookmarkStart w:id="27966" w:name="_Toc531575245"/>
                <w:bookmarkStart w:id="27967" w:name="_Toc531578986"/>
                <w:bookmarkStart w:id="27968" w:name="_Toc531582724"/>
                <w:bookmarkEnd w:id="27965"/>
                <w:bookmarkEnd w:id="27966"/>
                <w:bookmarkEnd w:id="27967"/>
                <w:bookmarkEnd w:id="27968"/>
              </w:del>
            </w:ins>
          </w:p>
        </w:tc>
        <w:tc>
          <w:tcPr>
            <w:tcW w:w="1098" w:type="dxa"/>
            <w:noWrap/>
            <w:vAlign w:val="center"/>
            <w:hideMark/>
          </w:tcPr>
          <w:p w14:paraId="03A4E301" w14:textId="4A8D0FD6" w:rsidR="009613AB" w:rsidRPr="001856AA" w:rsidDel="00D10B12" w:rsidRDefault="009613AB" w:rsidP="00D10B12">
            <w:pPr>
              <w:spacing w:line="288" w:lineRule="auto"/>
              <w:contextualSpacing/>
              <w:jc w:val="center"/>
              <w:rPr>
                <w:ins w:id="27969" w:author="phuong vu" w:date="2018-11-23T14:57:00Z"/>
                <w:del w:id="27970" w:author="Tran Huan" w:date="2018-12-03T01:22:00Z"/>
                <w:b/>
                <w:bCs/>
              </w:rPr>
              <w:pPrChange w:id="27971" w:author="Tran Huan" w:date="2018-12-03T01:23:00Z">
                <w:pPr>
                  <w:spacing w:line="276" w:lineRule="auto"/>
                  <w:jc w:val="center"/>
                </w:pPr>
              </w:pPrChange>
            </w:pPr>
            <w:ins w:id="27972" w:author="phuong vu" w:date="2018-11-23T14:57:00Z">
              <w:del w:id="27973" w:author="Tran Huan" w:date="2018-12-03T01:22:00Z">
                <w:r w:rsidRPr="001856AA" w:rsidDel="00D10B12">
                  <w:rPr>
                    <w:b/>
                    <w:bCs/>
                    <w:lang w:val="da-DK"/>
                  </w:rPr>
                  <w:delText>Chấp nhận Null</w:delText>
                </w:r>
                <w:bookmarkStart w:id="27974" w:name="_Toc531571398"/>
                <w:bookmarkStart w:id="27975" w:name="_Toc531575246"/>
                <w:bookmarkStart w:id="27976" w:name="_Toc531578987"/>
                <w:bookmarkStart w:id="27977" w:name="_Toc531582725"/>
                <w:bookmarkEnd w:id="27974"/>
                <w:bookmarkEnd w:id="27975"/>
                <w:bookmarkEnd w:id="27976"/>
                <w:bookmarkEnd w:id="27977"/>
              </w:del>
            </w:ins>
          </w:p>
        </w:tc>
        <w:tc>
          <w:tcPr>
            <w:tcW w:w="838" w:type="dxa"/>
            <w:noWrap/>
            <w:vAlign w:val="center"/>
            <w:hideMark/>
          </w:tcPr>
          <w:p w14:paraId="67A551BC" w14:textId="02559560" w:rsidR="009613AB" w:rsidRPr="001856AA" w:rsidDel="00D10B12" w:rsidRDefault="009613AB" w:rsidP="00D10B12">
            <w:pPr>
              <w:spacing w:line="288" w:lineRule="auto"/>
              <w:contextualSpacing/>
              <w:jc w:val="center"/>
              <w:rPr>
                <w:ins w:id="27978" w:author="phuong vu" w:date="2018-11-23T14:57:00Z"/>
                <w:del w:id="27979" w:author="Tran Huan" w:date="2018-12-03T01:22:00Z"/>
                <w:b/>
                <w:bCs/>
              </w:rPr>
              <w:pPrChange w:id="27980" w:author="Tran Huan" w:date="2018-12-03T01:23:00Z">
                <w:pPr>
                  <w:spacing w:line="276" w:lineRule="auto"/>
                  <w:jc w:val="center"/>
                </w:pPr>
              </w:pPrChange>
            </w:pPr>
            <w:ins w:id="27981" w:author="phuong vu" w:date="2018-11-23T14:57:00Z">
              <w:del w:id="27982" w:author="Tran Huan" w:date="2018-12-03T01:22:00Z">
                <w:r w:rsidRPr="001856AA" w:rsidDel="00D10B12">
                  <w:rPr>
                    <w:b/>
                    <w:bCs/>
                    <w:lang w:val="da-DK"/>
                  </w:rPr>
                  <w:delText>Khóa chính</w:delText>
                </w:r>
                <w:bookmarkStart w:id="27983" w:name="_Toc531571399"/>
                <w:bookmarkStart w:id="27984" w:name="_Toc531575247"/>
                <w:bookmarkStart w:id="27985" w:name="_Toc531578988"/>
                <w:bookmarkStart w:id="27986" w:name="_Toc531582726"/>
                <w:bookmarkEnd w:id="27983"/>
                <w:bookmarkEnd w:id="27984"/>
                <w:bookmarkEnd w:id="27985"/>
                <w:bookmarkEnd w:id="27986"/>
              </w:del>
            </w:ins>
          </w:p>
        </w:tc>
        <w:tc>
          <w:tcPr>
            <w:tcW w:w="823" w:type="dxa"/>
            <w:noWrap/>
            <w:vAlign w:val="center"/>
            <w:hideMark/>
          </w:tcPr>
          <w:p w14:paraId="4C3D983A" w14:textId="3C13122B" w:rsidR="009613AB" w:rsidRPr="001856AA" w:rsidDel="00D10B12" w:rsidRDefault="009613AB" w:rsidP="00D10B12">
            <w:pPr>
              <w:spacing w:line="288" w:lineRule="auto"/>
              <w:contextualSpacing/>
              <w:jc w:val="center"/>
              <w:rPr>
                <w:ins w:id="27987" w:author="phuong vu" w:date="2018-11-23T14:57:00Z"/>
                <w:del w:id="27988" w:author="Tran Huan" w:date="2018-12-03T01:22:00Z"/>
                <w:b/>
                <w:bCs/>
              </w:rPr>
              <w:pPrChange w:id="27989" w:author="Tran Huan" w:date="2018-12-03T01:23:00Z">
                <w:pPr>
                  <w:spacing w:line="276" w:lineRule="auto"/>
                  <w:jc w:val="center"/>
                </w:pPr>
              </w:pPrChange>
            </w:pPr>
            <w:ins w:id="27990" w:author="phuong vu" w:date="2018-11-23T14:57:00Z">
              <w:del w:id="27991" w:author="Tran Huan" w:date="2018-12-03T01:22:00Z">
                <w:r w:rsidRPr="001856AA" w:rsidDel="00D10B12">
                  <w:rPr>
                    <w:b/>
                    <w:bCs/>
                    <w:lang w:val="da-DK"/>
                  </w:rPr>
                  <w:delText>Khóa ngoại</w:delText>
                </w:r>
                <w:bookmarkStart w:id="27992" w:name="_Toc531571400"/>
                <w:bookmarkStart w:id="27993" w:name="_Toc531575248"/>
                <w:bookmarkStart w:id="27994" w:name="_Toc531578989"/>
                <w:bookmarkStart w:id="27995" w:name="_Toc531582727"/>
                <w:bookmarkEnd w:id="27992"/>
                <w:bookmarkEnd w:id="27993"/>
                <w:bookmarkEnd w:id="27994"/>
                <w:bookmarkEnd w:id="27995"/>
              </w:del>
            </w:ins>
          </w:p>
        </w:tc>
        <w:tc>
          <w:tcPr>
            <w:tcW w:w="2228" w:type="dxa"/>
            <w:noWrap/>
            <w:vAlign w:val="center"/>
            <w:hideMark/>
          </w:tcPr>
          <w:p w14:paraId="7205B75E" w14:textId="40F43B44" w:rsidR="009613AB" w:rsidRPr="001856AA" w:rsidDel="00D10B12" w:rsidRDefault="009613AB" w:rsidP="00D10B12">
            <w:pPr>
              <w:spacing w:line="288" w:lineRule="auto"/>
              <w:ind w:right="226"/>
              <w:contextualSpacing/>
              <w:jc w:val="center"/>
              <w:rPr>
                <w:ins w:id="27996" w:author="phuong vu" w:date="2018-11-23T14:57:00Z"/>
                <w:del w:id="27997" w:author="Tran Huan" w:date="2018-12-03T01:22:00Z"/>
                <w:b/>
                <w:bCs/>
              </w:rPr>
              <w:pPrChange w:id="27998" w:author="Tran Huan" w:date="2018-12-03T01:23:00Z">
                <w:pPr>
                  <w:spacing w:line="276" w:lineRule="auto"/>
                  <w:ind w:right="226"/>
                  <w:jc w:val="center"/>
                </w:pPr>
              </w:pPrChange>
            </w:pPr>
            <w:ins w:id="27999" w:author="phuong vu" w:date="2018-11-23T14:57:00Z">
              <w:del w:id="28000" w:author="Tran Huan" w:date="2018-12-03T01:22:00Z">
                <w:r w:rsidRPr="001856AA" w:rsidDel="00D10B12">
                  <w:rPr>
                    <w:b/>
                    <w:bCs/>
                    <w:lang w:val="da-DK"/>
                  </w:rPr>
                  <w:delText>Mô tả</w:delText>
                </w:r>
                <w:bookmarkStart w:id="28001" w:name="_Toc531571401"/>
                <w:bookmarkStart w:id="28002" w:name="_Toc531575249"/>
                <w:bookmarkStart w:id="28003" w:name="_Toc531578990"/>
                <w:bookmarkStart w:id="28004" w:name="_Toc531582728"/>
                <w:bookmarkEnd w:id="28001"/>
                <w:bookmarkEnd w:id="28002"/>
                <w:bookmarkEnd w:id="28003"/>
                <w:bookmarkEnd w:id="28004"/>
              </w:del>
            </w:ins>
          </w:p>
        </w:tc>
        <w:bookmarkStart w:id="28005" w:name="_Toc531571402"/>
        <w:bookmarkStart w:id="28006" w:name="_Toc531575250"/>
        <w:bookmarkStart w:id="28007" w:name="_Toc531578991"/>
        <w:bookmarkStart w:id="28008" w:name="_Toc531582729"/>
        <w:bookmarkEnd w:id="28005"/>
        <w:bookmarkEnd w:id="28006"/>
        <w:bookmarkEnd w:id="28007"/>
        <w:bookmarkEnd w:id="28008"/>
      </w:tr>
      <w:tr w:rsidR="009613AB" w:rsidRPr="001856AA" w:rsidDel="00D10B12" w14:paraId="2432D73C" w14:textId="16116CBB" w:rsidTr="009613AB">
        <w:trPr>
          <w:trHeight w:val="300"/>
          <w:ins w:id="28009" w:author="phuong vu" w:date="2018-11-23T14:57:00Z"/>
          <w:del w:id="28010" w:author="Tran Huan" w:date="2018-12-03T01:22:00Z"/>
        </w:trPr>
        <w:tc>
          <w:tcPr>
            <w:tcW w:w="708" w:type="dxa"/>
            <w:noWrap/>
            <w:vAlign w:val="center"/>
            <w:hideMark/>
          </w:tcPr>
          <w:p w14:paraId="3FBBE7A7" w14:textId="3064F128" w:rsidR="009613AB" w:rsidRPr="00FD2760" w:rsidDel="00D10B12" w:rsidRDefault="009613AB" w:rsidP="00D10B12">
            <w:pPr>
              <w:spacing w:line="288" w:lineRule="auto"/>
              <w:contextualSpacing/>
              <w:jc w:val="center"/>
              <w:rPr>
                <w:ins w:id="28011" w:author="phuong vu" w:date="2018-11-23T14:57:00Z"/>
                <w:del w:id="28012" w:author="Tran Huan" w:date="2018-12-03T01:22:00Z"/>
              </w:rPr>
              <w:pPrChange w:id="28013" w:author="Tran Huan" w:date="2018-12-03T01:23:00Z">
                <w:pPr>
                  <w:spacing w:line="276" w:lineRule="auto"/>
                  <w:jc w:val="center"/>
                </w:pPr>
              </w:pPrChange>
            </w:pPr>
            <w:ins w:id="28014" w:author="phuong vu" w:date="2018-11-23T14:57:00Z">
              <w:del w:id="28015" w:author="Tran Huan" w:date="2018-12-03T01:22:00Z">
                <w:r w:rsidRPr="00FD2760" w:rsidDel="00D10B12">
                  <w:delText>1</w:delText>
                </w:r>
                <w:bookmarkStart w:id="28016" w:name="_Toc531571403"/>
                <w:bookmarkStart w:id="28017" w:name="_Toc531575251"/>
                <w:bookmarkStart w:id="28018" w:name="_Toc531578992"/>
                <w:bookmarkStart w:id="28019" w:name="_Toc531582730"/>
                <w:bookmarkEnd w:id="28016"/>
                <w:bookmarkEnd w:id="28017"/>
                <w:bookmarkEnd w:id="28018"/>
                <w:bookmarkEnd w:id="28019"/>
              </w:del>
            </w:ins>
          </w:p>
        </w:tc>
        <w:tc>
          <w:tcPr>
            <w:tcW w:w="2295" w:type="dxa"/>
            <w:noWrap/>
            <w:hideMark/>
          </w:tcPr>
          <w:p w14:paraId="26B2D2ED" w14:textId="2B844899" w:rsidR="009613AB" w:rsidRPr="00FD2760" w:rsidDel="00D10B12" w:rsidRDefault="009613AB" w:rsidP="00D10B12">
            <w:pPr>
              <w:spacing w:line="288" w:lineRule="auto"/>
              <w:contextualSpacing/>
              <w:rPr>
                <w:ins w:id="28020" w:author="phuong vu" w:date="2018-11-23T14:57:00Z"/>
                <w:del w:id="28021" w:author="Tran Huan" w:date="2018-12-03T01:22:00Z"/>
              </w:rPr>
              <w:pPrChange w:id="28022" w:author="Tran Huan" w:date="2018-12-03T01:23:00Z">
                <w:pPr>
                  <w:spacing w:line="276" w:lineRule="auto"/>
                </w:pPr>
              </w:pPrChange>
            </w:pPr>
            <w:ins w:id="28023" w:author="phuong vu" w:date="2018-11-23T14:57:00Z">
              <w:del w:id="28024" w:author="Tran Huan" w:date="2018-12-03T01:22:00Z">
                <w:r w:rsidRPr="00FD2760" w:rsidDel="00D10B12">
                  <w:delText>id</w:delText>
                </w:r>
                <w:bookmarkStart w:id="28025" w:name="_Toc531571404"/>
                <w:bookmarkStart w:id="28026" w:name="_Toc531575252"/>
                <w:bookmarkStart w:id="28027" w:name="_Toc531578993"/>
                <w:bookmarkStart w:id="28028" w:name="_Toc531582731"/>
                <w:bookmarkEnd w:id="28025"/>
                <w:bookmarkEnd w:id="28026"/>
                <w:bookmarkEnd w:id="28027"/>
                <w:bookmarkEnd w:id="28028"/>
              </w:del>
            </w:ins>
          </w:p>
        </w:tc>
        <w:tc>
          <w:tcPr>
            <w:tcW w:w="1300" w:type="dxa"/>
            <w:noWrap/>
            <w:hideMark/>
          </w:tcPr>
          <w:p w14:paraId="35529F19" w14:textId="0CE1F0D9" w:rsidR="009613AB" w:rsidRPr="00FD2760" w:rsidDel="00D10B12" w:rsidRDefault="009613AB" w:rsidP="00D10B12">
            <w:pPr>
              <w:spacing w:line="288" w:lineRule="auto"/>
              <w:contextualSpacing/>
              <w:rPr>
                <w:ins w:id="28029" w:author="phuong vu" w:date="2018-11-23T14:57:00Z"/>
                <w:del w:id="28030" w:author="Tran Huan" w:date="2018-12-03T01:22:00Z"/>
              </w:rPr>
              <w:pPrChange w:id="28031" w:author="Tran Huan" w:date="2018-12-03T01:23:00Z">
                <w:pPr>
                  <w:spacing w:line="276" w:lineRule="auto"/>
                </w:pPr>
              </w:pPrChange>
            </w:pPr>
            <w:ins w:id="28032" w:author="phuong vu" w:date="2018-11-23T14:57:00Z">
              <w:del w:id="28033" w:author="Tran Huan" w:date="2018-12-03T01:22:00Z">
                <w:r w:rsidRPr="00FD2760" w:rsidDel="00D10B12">
                  <w:delText>numeric</w:delText>
                </w:r>
                <w:bookmarkStart w:id="28034" w:name="_Toc531571405"/>
                <w:bookmarkStart w:id="28035" w:name="_Toc531575253"/>
                <w:bookmarkStart w:id="28036" w:name="_Toc531578994"/>
                <w:bookmarkStart w:id="28037" w:name="_Toc531582732"/>
                <w:bookmarkEnd w:id="28034"/>
                <w:bookmarkEnd w:id="28035"/>
                <w:bookmarkEnd w:id="28036"/>
                <w:bookmarkEnd w:id="28037"/>
              </w:del>
            </w:ins>
          </w:p>
        </w:tc>
        <w:tc>
          <w:tcPr>
            <w:tcW w:w="1098" w:type="dxa"/>
            <w:noWrap/>
            <w:vAlign w:val="center"/>
            <w:hideMark/>
          </w:tcPr>
          <w:p w14:paraId="3DAE431F" w14:textId="52E17173" w:rsidR="009613AB" w:rsidRPr="00FD2760" w:rsidDel="00D10B12" w:rsidRDefault="009613AB" w:rsidP="00D10B12">
            <w:pPr>
              <w:spacing w:line="288" w:lineRule="auto"/>
              <w:contextualSpacing/>
              <w:jc w:val="center"/>
              <w:rPr>
                <w:ins w:id="28038" w:author="phuong vu" w:date="2018-11-23T14:57:00Z"/>
                <w:del w:id="28039" w:author="Tran Huan" w:date="2018-12-03T01:22:00Z"/>
              </w:rPr>
              <w:pPrChange w:id="28040" w:author="Tran Huan" w:date="2018-12-03T01:23:00Z">
                <w:pPr>
                  <w:spacing w:line="276" w:lineRule="auto"/>
                  <w:jc w:val="center"/>
                </w:pPr>
              </w:pPrChange>
            </w:pPr>
            <w:bookmarkStart w:id="28041" w:name="_Toc531571406"/>
            <w:bookmarkStart w:id="28042" w:name="_Toc531575254"/>
            <w:bookmarkStart w:id="28043" w:name="_Toc531578995"/>
            <w:bookmarkStart w:id="28044" w:name="_Toc531582733"/>
            <w:bookmarkEnd w:id="28041"/>
            <w:bookmarkEnd w:id="28042"/>
            <w:bookmarkEnd w:id="28043"/>
            <w:bookmarkEnd w:id="28044"/>
          </w:p>
        </w:tc>
        <w:tc>
          <w:tcPr>
            <w:tcW w:w="838" w:type="dxa"/>
            <w:noWrap/>
            <w:vAlign w:val="center"/>
            <w:hideMark/>
          </w:tcPr>
          <w:p w14:paraId="6151C936" w14:textId="2DCA2098" w:rsidR="009613AB" w:rsidRPr="00FD2760" w:rsidDel="00D10B12" w:rsidRDefault="009613AB" w:rsidP="00D10B12">
            <w:pPr>
              <w:spacing w:line="288" w:lineRule="auto"/>
              <w:contextualSpacing/>
              <w:jc w:val="center"/>
              <w:rPr>
                <w:ins w:id="28045" w:author="phuong vu" w:date="2018-11-23T14:57:00Z"/>
                <w:del w:id="28046" w:author="Tran Huan" w:date="2018-12-03T01:22:00Z"/>
              </w:rPr>
              <w:pPrChange w:id="28047" w:author="Tran Huan" w:date="2018-12-03T01:23:00Z">
                <w:pPr>
                  <w:spacing w:line="276" w:lineRule="auto"/>
                  <w:jc w:val="center"/>
                </w:pPr>
              </w:pPrChange>
            </w:pPr>
            <w:ins w:id="28048" w:author="phuong vu" w:date="2018-11-23T14:57:00Z">
              <w:del w:id="28049" w:author="Tran Huan" w:date="2018-12-03T01:22:00Z">
                <w:r w:rsidRPr="00FD2760" w:rsidDel="00D10B12">
                  <w:delText>X</w:delText>
                </w:r>
                <w:bookmarkStart w:id="28050" w:name="_Toc531571407"/>
                <w:bookmarkStart w:id="28051" w:name="_Toc531575255"/>
                <w:bookmarkStart w:id="28052" w:name="_Toc531578996"/>
                <w:bookmarkStart w:id="28053" w:name="_Toc531582734"/>
                <w:bookmarkEnd w:id="28050"/>
                <w:bookmarkEnd w:id="28051"/>
                <w:bookmarkEnd w:id="28052"/>
                <w:bookmarkEnd w:id="28053"/>
              </w:del>
            </w:ins>
          </w:p>
        </w:tc>
        <w:tc>
          <w:tcPr>
            <w:tcW w:w="823" w:type="dxa"/>
            <w:noWrap/>
            <w:vAlign w:val="center"/>
            <w:hideMark/>
          </w:tcPr>
          <w:p w14:paraId="19A10B5D" w14:textId="3E513C90" w:rsidR="009613AB" w:rsidRPr="00FD2760" w:rsidDel="00D10B12" w:rsidRDefault="009613AB" w:rsidP="00D10B12">
            <w:pPr>
              <w:spacing w:line="288" w:lineRule="auto"/>
              <w:contextualSpacing/>
              <w:jc w:val="center"/>
              <w:rPr>
                <w:ins w:id="28054" w:author="phuong vu" w:date="2018-11-23T14:57:00Z"/>
                <w:del w:id="28055" w:author="Tran Huan" w:date="2018-12-03T01:22:00Z"/>
              </w:rPr>
              <w:pPrChange w:id="28056" w:author="Tran Huan" w:date="2018-12-03T01:23:00Z">
                <w:pPr>
                  <w:spacing w:line="276" w:lineRule="auto"/>
                  <w:jc w:val="center"/>
                </w:pPr>
              </w:pPrChange>
            </w:pPr>
            <w:bookmarkStart w:id="28057" w:name="_Toc531571408"/>
            <w:bookmarkStart w:id="28058" w:name="_Toc531575256"/>
            <w:bookmarkStart w:id="28059" w:name="_Toc531578997"/>
            <w:bookmarkStart w:id="28060" w:name="_Toc531582735"/>
            <w:bookmarkEnd w:id="28057"/>
            <w:bookmarkEnd w:id="28058"/>
            <w:bookmarkEnd w:id="28059"/>
            <w:bookmarkEnd w:id="28060"/>
          </w:p>
        </w:tc>
        <w:tc>
          <w:tcPr>
            <w:tcW w:w="2228" w:type="dxa"/>
            <w:noWrap/>
            <w:hideMark/>
          </w:tcPr>
          <w:p w14:paraId="523DB418" w14:textId="3D58E336" w:rsidR="009613AB" w:rsidRPr="00FD2760" w:rsidDel="00D10B12" w:rsidRDefault="009613AB" w:rsidP="00D10B12">
            <w:pPr>
              <w:spacing w:line="288" w:lineRule="auto"/>
              <w:contextualSpacing/>
              <w:rPr>
                <w:ins w:id="28061" w:author="phuong vu" w:date="2018-11-23T14:57:00Z"/>
                <w:del w:id="28062" w:author="Tran Huan" w:date="2018-12-03T01:22:00Z"/>
                <w:lang w:val="en-US"/>
              </w:rPr>
              <w:pPrChange w:id="28063" w:author="Tran Huan" w:date="2018-12-03T01:23:00Z">
                <w:pPr>
                  <w:spacing w:line="276" w:lineRule="auto"/>
                </w:pPr>
              </w:pPrChange>
            </w:pPr>
            <w:ins w:id="28064" w:author="phuong vu" w:date="2018-11-23T14:57:00Z">
              <w:del w:id="28065" w:author="Tran Huan" w:date="2018-12-03T01:22:00Z">
                <w:r w:rsidRPr="00FD2760" w:rsidDel="00D10B12">
                  <w:delText>ID</w:delText>
                </w:r>
                <w:bookmarkStart w:id="28066" w:name="_Toc531571409"/>
                <w:bookmarkStart w:id="28067" w:name="_Toc531575257"/>
                <w:bookmarkStart w:id="28068" w:name="_Toc531578998"/>
                <w:bookmarkStart w:id="28069" w:name="_Toc531582736"/>
                <w:bookmarkEnd w:id="28066"/>
                <w:bookmarkEnd w:id="28067"/>
                <w:bookmarkEnd w:id="28068"/>
                <w:bookmarkEnd w:id="28069"/>
              </w:del>
            </w:ins>
          </w:p>
        </w:tc>
        <w:bookmarkStart w:id="28070" w:name="_Toc531571410"/>
        <w:bookmarkStart w:id="28071" w:name="_Toc531575258"/>
        <w:bookmarkStart w:id="28072" w:name="_Toc531578999"/>
        <w:bookmarkStart w:id="28073" w:name="_Toc531582737"/>
        <w:bookmarkEnd w:id="28070"/>
        <w:bookmarkEnd w:id="28071"/>
        <w:bookmarkEnd w:id="28072"/>
        <w:bookmarkEnd w:id="28073"/>
      </w:tr>
      <w:tr w:rsidR="009613AB" w:rsidRPr="001856AA" w:rsidDel="00D10B12" w14:paraId="5B077089" w14:textId="0AF42F9D" w:rsidTr="009613AB">
        <w:trPr>
          <w:trHeight w:val="300"/>
          <w:ins w:id="28074" w:author="phuong vu" w:date="2018-11-23T14:57:00Z"/>
          <w:del w:id="28075" w:author="Tran Huan" w:date="2018-12-03T01:22:00Z"/>
        </w:trPr>
        <w:tc>
          <w:tcPr>
            <w:tcW w:w="708" w:type="dxa"/>
            <w:noWrap/>
            <w:vAlign w:val="center"/>
            <w:hideMark/>
          </w:tcPr>
          <w:p w14:paraId="4D77DC75" w14:textId="3584FACE" w:rsidR="009613AB" w:rsidRPr="00FD2760" w:rsidDel="00D10B12" w:rsidRDefault="009613AB" w:rsidP="00D10B12">
            <w:pPr>
              <w:spacing w:line="288" w:lineRule="auto"/>
              <w:contextualSpacing/>
              <w:jc w:val="center"/>
              <w:rPr>
                <w:ins w:id="28076" w:author="phuong vu" w:date="2018-11-23T14:57:00Z"/>
                <w:del w:id="28077" w:author="Tran Huan" w:date="2018-12-03T01:22:00Z"/>
              </w:rPr>
              <w:pPrChange w:id="28078" w:author="Tran Huan" w:date="2018-12-03T01:23:00Z">
                <w:pPr>
                  <w:spacing w:line="276" w:lineRule="auto"/>
                  <w:jc w:val="center"/>
                </w:pPr>
              </w:pPrChange>
            </w:pPr>
            <w:ins w:id="28079" w:author="phuong vu" w:date="2018-11-23T14:57:00Z">
              <w:del w:id="28080" w:author="Tran Huan" w:date="2018-12-03T01:22:00Z">
                <w:r w:rsidRPr="00FD2760" w:rsidDel="00D10B12">
                  <w:delText>2</w:delText>
                </w:r>
                <w:bookmarkStart w:id="28081" w:name="_Toc531571411"/>
                <w:bookmarkStart w:id="28082" w:name="_Toc531575259"/>
                <w:bookmarkStart w:id="28083" w:name="_Toc531579000"/>
                <w:bookmarkStart w:id="28084" w:name="_Toc531582738"/>
                <w:bookmarkEnd w:id="28081"/>
                <w:bookmarkEnd w:id="28082"/>
                <w:bookmarkEnd w:id="28083"/>
                <w:bookmarkEnd w:id="28084"/>
              </w:del>
            </w:ins>
          </w:p>
        </w:tc>
        <w:tc>
          <w:tcPr>
            <w:tcW w:w="2295" w:type="dxa"/>
            <w:noWrap/>
            <w:hideMark/>
          </w:tcPr>
          <w:p w14:paraId="0A514F2C" w14:textId="2E8C8972" w:rsidR="009613AB" w:rsidRPr="00FD2760" w:rsidDel="00D10B12" w:rsidRDefault="009613AB" w:rsidP="00D10B12">
            <w:pPr>
              <w:spacing w:line="288" w:lineRule="auto"/>
              <w:contextualSpacing/>
              <w:rPr>
                <w:ins w:id="28085" w:author="phuong vu" w:date="2018-11-23T14:57:00Z"/>
                <w:del w:id="28086" w:author="Tran Huan" w:date="2018-12-03T01:22:00Z"/>
                <w:lang w:val="en-US"/>
              </w:rPr>
              <w:pPrChange w:id="28087" w:author="Tran Huan" w:date="2018-12-03T01:23:00Z">
                <w:pPr>
                  <w:spacing w:line="276" w:lineRule="auto"/>
                </w:pPr>
              </w:pPrChange>
            </w:pPr>
            <w:ins w:id="28088" w:author="phuong vu" w:date="2018-11-23T14:57:00Z">
              <w:del w:id="28089" w:author="Tran Huan" w:date="2018-12-03T01:22:00Z">
                <w:r w:rsidDel="00D10B12">
                  <w:rPr>
                    <w:lang w:val="en-US"/>
                  </w:rPr>
                  <w:delText>unit_id</w:delText>
                </w:r>
                <w:bookmarkStart w:id="28090" w:name="_Toc531571412"/>
                <w:bookmarkStart w:id="28091" w:name="_Toc531575260"/>
                <w:bookmarkStart w:id="28092" w:name="_Toc531579001"/>
                <w:bookmarkStart w:id="28093" w:name="_Toc531582739"/>
                <w:bookmarkEnd w:id="28090"/>
                <w:bookmarkEnd w:id="28091"/>
                <w:bookmarkEnd w:id="28092"/>
                <w:bookmarkEnd w:id="28093"/>
              </w:del>
            </w:ins>
          </w:p>
        </w:tc>
        <w:tc>
          <w:tcPr>
            <w:tcW w:w="1300" w:type="dxa"/>
            <w:noWrap/>
            <w:hideMark/>
          </w:tcPr>
          <w:p w14:paraId="6C56F637" w14:textId="677A7AFC" w:rsidR="009613AB" w:rsidRPr="009613AB" w:rsidDel="00D10B12" w:rsidRDefault="009613AB" w:rsidP="00D10B12">
            <w:pPr>
              <w:spacing w:line="288" w:lineRule="auto"/>
              <w:contextualSpacing/>
              <w:rPr>
                <w:ins w:id="28094" w:author="phuong vu" w:date="2018-11-23T14:57:00Z"/>
                <w:del w:id="28095" w:author="Tran Huan" w:date="2018-12-03T01:22:00Z"/>
                <w:lang w:val="en-US"/>
              </w:rPr>
              <w:pPrChange w:id="28096" w:author="Tran Huan" w:date="2018-12-03T01:23:00Z">
                <w:pPr>
                  <w:spacing w:line="276" w:lineRule="auto"/>
                </w:pPr>
              </w:pPrChange>
            </w:pPr>
            <w:ins w:id="28097" w:author="phuong vu" w:date="2018-11-23T14:57:00Z">
              <w:del w:id="28098" w:author="Tran Huan" w:date="2018-12-03T01:22:00Z">
                <w:r w:rsidDel="00D10B12">
                  <w:rPr>
                    <w:lang w:val="en-US"/>
                  </w:rPr>
                  <w:delText>numeric</w:delText>
                </w:r>
                <w:bookmarkStart w:id="28099" w:name="_Toc531571413"/>
                <w:bookmarkStart w:id="28100" w:name="_Toc531575261"/>
                <w:bookmarkStart w:id="28101" w:name="_Toc531579002"/>
                <w:bookmarkStart w:id="28102" w:name="_Toc531582740"/>
                <w:bookmarkEnd w:id="28099"/>
                <w:bookmarkEnd w:id="28100"/>
                <w:bookmarkEnd w:id="28101"/>
                <w:bookmarkEnd w:id="28102"/>
              </w:del>
            </w:ins>
          </w:p>
        </w:tc>
        <w:tc>
          <w:tcPr>
            <w:tcW w:w="1098" w:type="dxa"/>
            <w:noWrap/>
            <w:vAlign w:val="center"/>
            <w:hideMark/>
          </w:tcPr>
          <w:p w14:paraId="5F3094C3" w14:textId="60CD1479" w:rsidR="009613AB" w:rsidRPr="00FD2760" w:rsidDel="00D10B12" w:rsidRDefault="009613AB" w:rsidP="00D10B12">
            <w:pPr>
              <w:spacing w:line="288" w:lineRule="auto"/>
              <w:contextualSpacing/>
              <w:jc w:val="center"/>
              <w:rPr>
                <w:ins w:id="28103" w:author="phuong vu" w:date="2018-11-23T14:57:00Z"/>
                <w:del w:id="28104" w:author="Tran Huan" w:date="2018-12-03T01:22:00Z"/>
              </w:rPr>
              <w:pPrChange w:id="28105" w:author="Tran Huan" w:date="2018-12-03T01:23:00Z">
                <w:pPr>
                  <w:spacing w:line="276" w:lineRule="auto"/>
                  <w:jc w:val="center"/>
                </w:pPr>
              </w:pPrChange>
            </w:pPr>
            <w:bookmarkStart w:id="28106" w:name="_Toc531571414"/>
            <w:bookmarkStart w:id="28107" w:name="_Toc531575262"/>
            <w:bookmarkStart w:id="28108" w:name="_Toc531579003"/>
            <w:bookmarkStart w:id="28109" w:name="_Toc531582741"/>
            <w:bookmarkEnd w:id="28106"/>
            <w:bookmarkEnd w:id="28107"/>
            <w:bookmarkEnd w:id="28108"/>
            <w:bookmarkEnd w:id="28109"/>
          </w:p>
        </w:tc>
        <w:tc>
          <w:tcPr>
            <w:tcW w:w="838" w:type="dxa"/>
            <w:noWrap/>
            <w:vAlign w:val="center"/>
            <w:hideMark/>
          </w:tcPr>
          <w:p w14:paraId="65C7F58C" w14:textId="36975A9F" w:rsidR="009613AB" w:rsidRPr="00FD2760" w:rsidDel="00D10B12" w:rsidRDefault="009613AB" w:rsidP="00D10B12">
            <w:pPr>
              <w:spacing w:line="288" w:lineRule="auto"/>
              <w:contextualSpacing/>
              <w:jc w:val="center"/>
              <w:rPr>
                <w:ins w:id="28110" w:author="phuong vu" w:date="2018-11-23T14:57:00Z"/>
                <w:del w:id="28111" w:author="Tran Huan" w:date="2018-12-03T01:22:00Z"/>
              </w:rPr>
              <w:pPrChange w:id="28112" w:author="Tran Huan" w:date="2018-12-03T01:23:00Z">
                <w:pPr>
                  <w:spacing w:line="276" w:lineRule="auto"/>
                  <w:jc w:val="center"/>
                </w:pPr>
              </w:pPrChange>
            </w:pPr>
            <w:bookmarkStart w:id="28113" w:name="_Toc531571415"/>
            <w:bookmarkStart w:id="28114" w:name="_Toc531575263"/>
            <w:bookmarkStart w:id="28115" w:name="_Toc531579004"/>
            <w:bookmarkStart w:id="28116" w:name="_Toc531582742"/>
            <w:bookmarkEnd w:id="28113"/>
            <w:bookmarkEnd w:id="28114"/>
            <w:bookmarkEnd w:id="28115"/>
            <w:bookmarkEnd w:id="28116"/>
          </w:p>
        </w:tc>
        <w:tc>
          <w:tcPr>
            <w:tcW w:w="823" w:type="dxa"/>
            <w:noWrap/>
            <w:vAlign w:val="center"/>
            <w:hideMark/>
          </w:tcPr>
          <w:p w14:paraId="4323ED9A" w14:textId="285B54E8" w:rsidR="009613AB" w:rsidRPr="00FD2760" w:rsidDel="00D10B12" w:rsidRDefault="009613AB" w:rsidP="00D10B12">
            <w:pPr>
              <w:spacing w:line="288" w:lineRule="auto"/>
              <w:contextualSpacing/>
              <w:jc w:val="center"/>
              <w:rPr>
                <w:ins w:id="28117" w:author="phuong vu" w:date="2018-11-23T14:57:00Z"/>
                <w:del w:id="28118" w:author="Tran Huan" w:date="2018-12-03T01:22:00Z"/>
                <w:lang w:val="en-US"/>
              </w:rPr>
              <w:pPrChange w:id="28119" w:author="Tran Huan" w:date="2018-12-03T01:23:00Z">
                <w:pPr>
                  <w:spacing w:line="276" w:lineRule="auto"/>
                  <w:jc w:val="center"/>
                </w:pPr>
              </w:pPrChange>
            </w:pPr>
            <w:ins w:id="28120" w:author="phuong vu" w:date="2018-11-23T15:00:00Z">
              <w:del w:id="28121" w:author="Tran Huan" w:date="2018-12-03T01:22:00Z">
                <w:r w:rsidDel="00D10B12">
                  <w:rPr>
                    <w:lang w:val="en-US"/>
                  </w:rPr>
                  <w:delText>X</w:delText>
                </w:r>
              </w:del>
            </w:ins>
            <w:bookmarkStart w:id="28122" w:name="_Toc531571416"/>
            <w:bookmarkStart w:id="28123" w:name="_Toc531575264"/>
            <w:bookmarkStart w:id="28124" w:name="_Toc531579005"/>
            <w:bookmarkStart w:id="28125" w:name="_Toc531582743"/>
            <w:bookmarkEnd w:id="28122"/>
            <w:bookmarkEnd w:id="28123"/>
            <w:bookmarkEnd w:id="28124"/>
            <w:bookmarkEnd w:id="28125"/>
          </w:p>
        </w:tc>
        <w:tc>
          <w:tcPr>
            <w:tcW w:w="2228" w:type="dxa"/>
            <w:noWrap/>
            <w:hideMark/>
          </w:tcPr>
          <w:p w14:paraId="545EFC71" w14:textId="386EBA77" w:rsidR="009613AB" w:rsidRPr="00FD2760" w:rsidDel="00D10B12" w:rsidRDefault="009613AB" w:rsidP="00D10B12">
            <w:pPr>
              <w:spacing w:line="288" w:lineRule="auto"/>
              <w:contextualSpacing/>
              <w:rPr>
                <w:ins w:id="28126" w:author="phuong vu" w:date="2018-11-23T14:57:00Z"/>
                <w:del w:id="28127" w:author="Tran Huan" w:date="2018-12-03T01:22:00Z"/>
                <w:lang w:val="en-US"/>
              </w:rPr>
              <w:pPrChange w:id="28128" w:author="Tran Huan" w:date="2018-12-03T01:23:00Z">
                <w:pPr>
                  <w:spacing w:line="276" w:lineRule="auto"/>
                </w:pPr>
              </w:pPrChange>
            </w:pPr>
            <w:ins w:id="28129" w:author="phuong vu" w:date="2018-11-23T14:57:00Z">
              <w:del w:id="28130" w:author="Tran Huan" w:date="2018-12-03T01:22:00Z">
                <w:r w:rsidDel="00D10B12">
                  <w:rPr>
                    <w:lang w:val="en-US"/>
                  </w:rPr>
                  <w:delText>Tên đơn vị tính</w:delText>
                </w:r>
                <w:bookmarkStart w:id="28131" w:name="_Toc531571417"/>
                <w:bookmarkStart w:id="28132" w:name="_Toc531575265"/>
                <w:bookmarkStart w:id="28133" w:name="_Toc531579006"/>
                <w:bookmarkStart w:id="28134" w:name="_Toc531582744"/>
                <w:bookmarkEnd w:id="28131"/>
                <w:bookmarkEnd w:id="28132"/>
                <w:bookmarkEnd w:id="28133"/>
                <w:bookmarkEnd w:id="28134"/>
              </w:del>
            </w:ins>
          </w:p>
        </w:tc>
        <w:bookmarkStart w:id="28135" w:name="_Toc531571418"/>
        <w:bookmarkStart w:id="28136" w:name="_Toc531575266"/>
        <w:bookmarkStart w:id="28137" w:name="_Toc531579007"/>
        <w:bookmarkStart w:id="28138" w:name="_Toc531582745"/>
        <w:bookmarkEnd w:id="28135"/>
        <w:bookmarkEnd w:id="28136"/>
        <w:bookmarkEnd w:id="28137"/>
        <w:bookmarkEnd w:id="28138"/>
      </w:tr>
      <w:tr w:rsidR="009613AB" w:rsidRPr="001856AA" w:rsidDel="00D10B12" w14:paraId="3B4C30E3" w14:textId="125E4978" w:rsidTr="009613AB">
        <w:trPr>
          <w:trHeight w:val="300"/>
          <w:ins w:id="28139" w:author="phuong vu" w:date="2018-11-23T14:57:00Z"/>
          <w:del w:id="28140" w:author="Tran Huan" w:date="2018-12-03T01:22:00Z"/>
        </w:trPr>
        <w:tc>
          <w:tcPr>
            <w:tcW w:w="708" w:type="dxa"/>
            <w:noWrap/>
            <w:vAlign w:val="center"/>
          </w:tcPr>
          <w:p w14:paraId="4BC9A0B1" w14:textId="4BFD8D7B" w:rsidR="009613AB" w:rsidRPr="009613AB" w:rsidDel="00D10B12" w:rsidRDefault="009613AB" w:rsidP="00D10B12">
            <w:pPr>
              <w:spacing w:line="288" w:lineRule="auto"/>
              <w:contextualSpacing/>
              <w:jc w:val="center"/>
              <w:rPr>
                <w:ins w:id="28141" w:author="phuong vu" w:date="2018-11-23T14:57:00Z"/>
                <w:del w:id="28142" w:author="Tran Huan" w:date="2018-12-03T01:22:00Z"/>
                <w:lang w:val="en-US"/>
                <w:rPrChange w:id="28143" w:author="phuong vu" w:date="2018-11-23T14:57:00Z">
                  <w:rPr>
                    <w:ins w:id="28144" w:author="phuong vu" w:date="2018-11-23T14:57:00Z"/>
                    <w:del w:id="28145" w:author="Tran Huan" w:date="2018-12-03T01:22:00Z"/>
                  </w:rPr>
                </w:rPrChange>
              </w:rPr>
              <w:pPrChange w:id="28146" w:author="Tran Huan" w:date="2018-12-03T01:23:00Z">
                <w:pPr>
                  <w:spacing w:line="276" w:lineRule="auto"/>
                  <w:jc w:val="center"/>
                </w:pPr>
              </w:pPrChange>
            </w:pPr>
            <w:ins w:id="28147" w:author="phuong vu" w:date="2018-11-23T14:57:00Z">
              <w:del w:id="28148" w:author="Tran Huan" w:date="2018-12-03T01:22:00Z">
                <w:r w:rsidDel="00D10B12">
                  <w:rPr>
                    <w:lang w:val="en-US"/>
                  </w:rPr>
                  <w:delText>3</w:delText>
                </w:r>
                <w:bookmarkStart w:id="28149" w:name="_Toc531571419"/>
                <w:bookmarkStart w:id="28150" w:name="_Toc531575267"/>
                <w:bookmarkStart w:id="28151" w:name="_Toc531579008"/>
                <w:bookmarkStart w:id="28152" w:name="_Toc531582746"/>
                <w:bookmarkEnd w:id="28149"/>
                <w:bookmarkEnd w:id="28150"/>
                <w:bookmarkEnd w:id="28151"/>
                <w:bookmarkEnd w:id="28152"/>
              </w:del>
            </w:ins>
          </w:p>
        </w:tc>
        <w:tc>
          <w:tcPr>
            <w:tcW w:w="2295" w:type="dxa"/>
            <w:noWrap/>
          </w:tcPr>
          <w:p w14:paraId="1126731B" w14:textId="2AC7A76B" w:rsidR="009613AB" w:rsidDel="00D10B12" w:rsidRDefault="009613AB" w:rsidP="00D10B12">
            <w:pPr>
              <w:spacing w:line="288" w:lineRule="auto"/>
              <w:contextualSpacing/>
              <w:rPr>
                <w:ins w:id="28153" w:author="phuong vu" w:date="2018-11-23T14:57:00Z"/>
                <w:del w:id="28154" w:author="Tran Huan" w:date="2018-12-03T01:22:00Z"/>
                <w:lang w:val="en-US"/>
              </w:rPr>
              <w:pPrChange w:id="28155" w:author="Tran Huan" w:date="2018-12-03T01:23:00Z">
                <w:pPr>
                  <w:spacing w:line="276" w:lineRule="auto"/>
                </w:pPr>
              </w:pPrChange>
            </w:pPr>
            <w:ins w:id="28156" w:author="phuong vu" w:date="2018-11-23T14:58:00Z">
              <w:del w:id="28157" w:author="Tran Huan" w:date="2018-12-03T01:22:00Z">
                <w:r w:rsidDel="00D10B12">
                  <w:rPr>
                    <w:lang w:val="en-US"/>
                  </w:rPr>
                  <w:delText>service_type_id</w:delText>
                </w:r>
              </w:del>
            </w:ins>
            <w:bookmarkStart w:id="28158" w:name="_Toc531571420"/>
            <w:bookmarkStart w:id="28159" w:name="_Toc531575268"/>
            <w:bookmarkStart w:id="28160" w:name="_Toc531579009"/>
            <w:bookmarkStart w:id="28161" w:name="_Toc531582747"/>
            <w:bookmarkEnd w:id="28158"/>
            <w:bookmarkEnd w:id="28159"/>
            <w:bookmarkEnd w:id="28160"/>
            <w:bookmarkEnd w:id="28161"/>
          </w:p>
        </w:tc>
        <w:tc>
          <w:tcPr>
            <w:tcW w:w="1300" w:type="dxa"/>
            <w:noWrap/>
          </w:tcPr>
          <w:p w14:paraId="0B1A8D42" w14:textId="53031F04" w:rsidR="009613AB" w:rsidDel="00D10B12" w:rsidRDefault="009613AB" w:rsidP="00D10B12">
            <w:pPr>
              <w:spacing w:line="288" w:lineRule="auto"/>
              <w:contextualSpacing/>
              <w:rPr>
                <w:ins w:id="28162" w:author="phuong vu" w:date="2018-11-23T14:57:00Z"/>
                <w:del w:id="28163" w:author="Tran Huan" w:date="2018-12-03T01:22:00Z"/>
                <w:lang w:val="en-US"/>
              </w:rPr>
              <w:pPrChange w:id="28164" w:author="Tran Huan" w:date="2018-12-03T01:23:00Z">
                <w:pPr>
                  <w:spacing w:line="276" w:lineRule="auto"/>
                </w:pPr>
              </w:pPrChange>
            </w:pPr>
            <w:ins w:id="28165" w:author="phuong vu" w:date="2018-11-23T14:58:00Z">
              <w:del w:id="28166" w:author="Tran Huan" w:date="2018-12-03T01:22:00Z">
                <w:r w:rsidDel="00D10B12">
                  <w:rPr>
                    <w:lang w:val="en-US"/>
                  </w:rPr>
                  <w:delText>numeric</w:delText>
                </w:r>
              </w:del>
            </w:ins>
            <w:bookmarkStart w:id="28167" w:name="_Toc531571421"/>
            <w:bookmarkStart w:id="28168" w:name="_Toc531575269"/>
            <w:bookmarkStart w:id="28169" w:name="_Toc531579010"/>
            <w:bookmarkStart w:id="28170" w:name="_Toc531582748"/>
            <w:bookmarkEnd w:id="28167"/>
            <w:bookmarkEnd w:id="28168"/>
            <w:bookmarkEnd w:id="28169"/>
            <w:bookmarkEnd w:id="28170"/>
          </w:p>
        </w:tc>
        <w:tc>
          <w:tcPr>
            <w:tcW w:w="1098" w:type="dxa"/>
            <w:noWrap/>
            <w:vAlign w:val="center"/>
          </w:tcPr>
          <w:p w14:paraId="14A9C42B" w14:textId="39C9AECD" w:rsidR="009613AB" w:rsidRPr="00FD2760" w:rsidDel="00D10B12" w:rsidRDefault="009613AB" w:rsidP="00D10B12">
            <w:pPr>
              <w:spacing w:line="288" w:lineRule="auto"/>
              <w:contextualSpacing/>
              <w:jc w:val="center"/>
              <w:rPr>
                <w:ins w:id="28171" w:author="phuong vu" w:date="2018-11-23T14:57:00Z"/>
                <w:del w:id="28172" w:author="Tran Huan" w:date="2018-12-03T01:22:00Z"/>
              </w:rPr>
              <w:pPrChange w:id="28173" w:author="Tran Huan" w:date="2018-12-03T01:23:00Z">
                <w:pPr>
                  <w:spacing w:line="276" w:lineRule="auto"/>
                  <w:jc w:val="center"/>
                </w:pPr>
              </w:pPrChange>
            </w:pPr>
            <w:bookmarkStart w:id="28174" w:name="_Toc531571422"/>
            <w:bookmarkStart w:id="28175" w:name="_Toc531575270"/>
            <w:bookmarkStart w:id="28176" w:name="_Toc531579011"/>
            <w:bookmarkStart w:id="28177" w:name="_Toc531582749"/>
            <w:bookmarkEnd w:id="28174"/>
            <w:bookmarkEnd w:id="28175"/>
            <w:bookmarkEnd w:id="28176"/>
            <w:bookmarkEnd w:id="28177"/>
          </w:p>
        </w:tc>
        <w:tc>
          <w:tcPr>
            <w:tcW w:w="838" w:type="dxa"/>
            <w:noWrap/>
            <w:vAlign w:val="center"/>
          </w:tcPr>
          <w:p w14:paraId="4FD75905" w14:textId="0943B9DB" w:rsidR="009613AB" w:rsidRPr="00FD2760" w:rsidDel="00D10B12" w:rsidRDefault="009613AB" w:rsidP="00D10B12">
            <w:pPr>
              <w:spacing w:line="288" w:lineRule="auto"/>
              <w:contextualSpacing/>
              <w:jc w:val="center"/>
              <w:rPr>
                <w:ins w:id="28178" w:author="phuong vu" w:date="2018-11-23T14:57:00Z"/>
                <w:del w:id="28179" w:author="Tran Huan" w:date="2018-12-03T01:22:00Z"/>
              </w:rPr>
              <w:pPrChange w:id="28180" w:author="Tran Huan" w:date="2018-12-03T01:23:00Z">
                <w:pPr>
                  <w:spacing w:line="276" w:lineRule="auto"/>
                  <w:jc w:val="center"/>
                </w:pPr>
              </w:pPrChange>
            </w:pPr>
            <w:bookmarkStart w:id="28181" w:name="_Toc531571423"/>
            <w:bookmarkStart w:id="28182" w:name="_Toc531575271"/>
            <w:bookmarkStart w:id="28183" w:name="_Toc531579012"/>
            <w:bookmarkStart w:id="28184" w:name="_Toc531582750"/>
            <w:bookmarkEnd w:id="28181"/>
            <w:bookmarkEnd w:id="28182"/>
            <w:bookmarkEnd w:id="28183"/>
            <w:bookmarkEnd w:id="28184"/>
          </w:p>
        </w:tc>
        <w:tc>
          <w:tcPr>
            <w:tcW w:w="823" w:type="dxa"/>
            <w:noWrap/>
            <w:vAlign w:val="center"/>
          </w:tcPr>
          <w:p w14:paraId="137F05E3" w14:textId="078A0ECB" w:rsidR="009613AB" w:rsidRPr="00FD2760" w:rsidDel="00D10B12" w:rsidRDefault="009613AB" w:rsidP="00D10B12">
            <w:pPr>
              <w:spacing w:line="288" w:lineRule="auto"/>
              <w:contextualSpacing/>
              <w:jc w:val="center"/>
              <w:rPr>
                <w:ins w:id="28185" w:author="phuong vu" w:date="2018-11-23T14:57:00Z"/>
                <w:del w:id="28186" w:author="Tran Huan" w:date="2018-12-03T01:22:00Z"/>
                <w:lang w:val="en-US"/>
              </w:rPr>
              <w:pPrChange w:id="28187" w:author="Tran Huan" w:date="2018-12-03T01:23:00Z">
                <w:pPr>
                  <w:spacing w:line="276" w:lineRule="auto"/>
                  <w:jc w:val="center"/>
                </w:pPr>
              </w:pPrChange>
            </w:pPr>
            <w:ins w:id="28188" w:author="phuong vu" w:date="2018-11-23T15:00:00Z">
              <w:del w:id="28189" w:author="Tran Huan" w:date="2018-12-03T01:22:00Z">
                <w:r w:rsidDel="00D10B12">
                  <w:rPr>
                    <w:lang w:val="en-US"/>
                  </w:rPr>
                  <w:delText>X</w:delText>
                </w:r>
              </w:del>
            </w:ins>
            <w:bookmarkStart w:id="28190" w:name="_Toc531571424"/>
            <w:bookmarkStart w:id="28191" w:name="_Toc531575272"/>
            <w:bookmarkStart w:id="28192" w:name="_Toc531579013"/>
            <w:bookmarkStart w:id="28193" w:name="_Toc531582751"/>
            <w:bookmarkEnd w:id="28190"/>
            <w:bookmarkEnd w:id="28191"/>
            <w:bookmarkEnd w:id="28192"/>
            <w:bookmarkEnd w:id="28193"/>
          </w:p>
        </w:tc>
        <w:tc>
          <w:tcPr>
            <w:tcW w:w="2228" w:type="dxa"/>
            <w:noWrap/>
          </w:tcPr>
          <w:p w14:paraId="0B118C9E" w14:textId="11E17BFD" w:rsidR="009613AB" w:rsidDel="00D10B12" w:rsidRDefault="009613AB" w:rsidP="00D10B12">
            <w:pPr>
              <w:spacing w:line="288" w:lineRule="auto"/>
              <w:contextualSpacing/>
              <w:rPr>
                <w:ins w:id="28194" w:author="phuong vu" w:date="2018-11-23T14:57:00Z"/>
                <w:del w:id="28195" w:author="Tran Huan" w:date="2018-12-03T01:22:00Z"/>
                <w:lang w:val="en-US"/>
              </w:rPr>
              <w:pPrChange w:id="28196" w:author="Tran Huan" w:date="2018-12-03T01:23:00Z">
                <w:pPr>
                  <w:spacing w:line="276" w:lineRule="auto"/>
                </w:pPr>
              </w:pPrChange>
            </w:pPr>
            <w:ins w:id="28197" w:author="phuong vu" w:date="2018-11-23T14:59:00Z">
              <w:del w:id="28198" w:author="Tran Huan" w:date="2018-12-03T01:22:00Z">
                <w:r w:rsidDel="00D10B12">
                  <w:rPr>
                    <w:lang w:val="en-US"/>
                  </w:rPr>
                  <w:delText>Loại dịch vụ</w:delText>
                </w:r>
              </w:del>
            </w:ins>
            <w:bookmarkStart w:id="28199" w:name="_Toc531571425"/>
            <w:bookmarkStart w:id="28200" w:name="_Toc531575273"/>
            <w:bookmarkStart w:id="28201" w:name="_Toc531579014"/>
            <w:bookmarkStart w:id="28202" w:name="_Toc531582752"/>
            <w:bookmarkEnd w:id="28199"/>
            <w:bookmarkEnd w:id="28200"/>
            <w:bookmarkEnd w:id="28201"/>
            <w:bookmarkEnd w:id="28202"/>
          </w:p>
        </w:tc>
        <w:bookmarkStart w:id="28203" w:name="_Toc531571426"/>
        <w:bookmarkStart w:id="28204" w:name="_Toc531575274"/>
        <w:bookmarkStart w:id="28205" w:name="_Toc531579015"/>
        <w:bookmarkStart w:id="28206" w:name="_Toc531582753"/>
        <w:bookmarkEnd w:id="28203"/>
        <w:bookmarkEnd w:id="28204"/>
        <w:bookmarkEnd w:id="28205"/>
        <w:bookmarkEnd w:id="28206"/>
      </w:tr>
      <w:tr w:rsidR="009613AB" w:rsidRPr="001856AA" w:rsidDel="00D10B12" w14:paraId="20C94726" w14:textId="5B7A373D" w:rsidTr="009613AB">
        <w:trPr>
          <w:trHeight w:val="300"/>
          <w:ins w:id="28207" w:author="phuong vu" w:date="2018-11-23T14:58:00Z"/>
          <w:del w:id="28208" w:author="Tran Huan" w:date="2018-12-03T01:22:00Z"/>
        </w:trPr>
        <w:tc>
          <w:tcPr>
            <w:tcW w:w="708" w:type="dxa"/>
            <w:noWrap/>
            <w:vAlign w:val="center"/>
          </w:tcPr>
          <w:p w14:paraId="4205B2A2" w14:textId="463528AE" w:rsidR="009613AB" w:rsidDel="00D10B12" w:rsidRDefault="009613AB" w:rsidP="00D10B12">
            <w:pPr>
              <w:spacing w:line="288" w:lineRule="auto"/>
              <w:contextualSpacing/>
              <w:jc w:val="center"/>
              <w:rPr>
                <w:ins w:id="28209" w:author="phuong vu" w:date="2018-11-23T14:58:00Z"/>
                <w:del w:id="28210" w:author="Tran Huan" w:date="2018-12-03T01:22:00Z"/>
                <w:lang w:val="en-US"/>
              </w:rPr>
              <w:pPrChange w:id="28211" w:author="Tran Huan" w:date="2018-12-03T01:23:00Z">
                <w:pPr>
                  <w:spacing w:line="276" w:lineRule="auto"/>
                  <w:jc w:val="center"/>
                </w:pPr>
              </w:pPrChange>
            </w:pPr>
            <w:ins w:id="28212" w:author="phuong vu" w:date="2018-11-23T14:58:00Z">
              <w:del w:id="28213" w:author="Tran Huan" w:date="2018-12-03T01:22:00Z">
                <w:r w:rsidDel="00D10B12">
                  <w:rPr>
                    <w:lang w:val="en-US"/>
                  </w:rPr>
                  <w:delText>4</w:delText>
                </w:r>
                <w:bookmarkStart w:id="28214" w:name="_Toc531571427"/>
                <w:bookmarkStart w:id="28215" w:name="_Toc531575275"/>
                <w:bookmarkStart w:id="28216" w:name="_Toc531579016"/>
                <w:bookmarkStart w:id="28217" w:name="_Toc531582754"/>
                <w:bookmarkEnd w:id="28214"/>
                <w:bookmarkEnd w:id="28215"/>
                <w:bookmarkEnd w:id="28216"/>
                <w:bookmarkEnd w:id="28217"/>
              </w:del>
            </w:ins>
          </w:p>
        </w:tc>
        <w:tc>
          <w:tcPr>
            <w:tcW w:w="2295" w:type="dxa"/>
            <w:noWrap/>
          </w:tcPr>
          <w:p w14:paraId="6FA2C54B" w14:textId="00667BDF" w:rsidR="009613AB" w:rsidDel="00D10B12" w:rsidRDefault="009613AB" w:rsidP="00D10B12">
            <w:pPr>
              <w:spacing w:line="288" w:lineRule="auto"/>
              <w:contextualSpacing/>
              <w:rPr>
                <w:ins w:id="28218" w:author="phuong vu" w:date="2018-11-23T14:58:00Z"/>
                <w:del w:id="28219" w:author="Tran Huan" w:date="2018-12-03T01:22:00Z"/>
                <w:lang w:val="en-US"/>
              </w:rPr>
              <w:pPrChange w:id="28220" w:author="Tran Huan" w:date="2018-12-03T01:23:00Z">
                <w:pPr>
                  <w:spacing w:line="276" w:lineRule="auto"/>
                </w:pPr>
              </w:pPrChange>
            </w:pPr>
            <w:ins w:id="28221" w:author="phuong vu" w:date="2018-11-23T14:58:00Z">
              <w:del w:id="28222" w:author="Tran Huan" w:date="2018-12-03T01:22:00Z">
                <w:r w:rsidDel="00D10B12">
                  <w:rPr>
                    <w:lang w:val="en-US"/>
                  </w:rPr>
                  <w:delText>apply_date</w:delText>
                </w:r>
                <w:bookmarkStart w:id="28223" w:name="_Toc531571428"/>
                <w:bookmarkStart w:id="28224" w:name="_Toc531575276"/>
                <w:bookmarkStart w:id="28225" w:name="_Toc531579017"/>
                <w:bookmarkStart w:id="28226" w:name="_Toc531582755"/>
                <w:bookmarkEnd w:id="28223"/>
                <w:bookmarkEnd w:id="28224"/>
                <w:bookmarkEnd w:id="28225"/>
                <w:bookmarkEnd w:id="28226"/>
              </w:del>
            </w:ins>
          </w:p>
        </w:tc>
        <w:tc>
          <w:tcPr>
            <w:tcW w:w="1300" w:type="dxa"/>
            <w:noWrap/>
          </w:tcPr>
          <w:p w14:paraId="5277C349" w14:textId="76AAD99F" w:rsidR="009613AB" w:rsidDel="00D10B12" w:rsidRDefault="009613AB" w:rsidP="00D10B12">
            <w:pPr>
              <w:spacing w:line="288" w:lineRule="auto"/>
              <w:contextualSpacing/>
              <w:rPr>
                <w:ins w:id="28227" w:author="phuong vu" w:date="2018-11-23T14:58:00Z"/>
                <w:del w:id="28228" w:author="Tran Huan" w:date="2018-12-03T01:22:00Z"/>
                <w:lang w:val="en-US"/>
              </w:rPr>
              <w:pPrChange w:id="28229" w:author="Tran Huan" w:date="2018-12-03T01:23:00Z">
                <w:pPr>
                  <w:spacing w:line="276" w:lineRule="auto"/>
                </w:pPr>
              </w:pPrChange>
            </w:pPr>
            <w:ins w:id="28230" w:author="phuong vu" w:date="2018-11-23T14:58:00Z">
              <w:del w:id="28231" w:author="Tran Huan" w:date="2018-12-03T01:22:00Z">
                <w:r w:rsidDel="00D10B12">
                  <w:rPr>
                    <w:lang w:val="en-US"/>
                  </w:rPr>
                  <w:delText>datetime</w:delText>
                </w:r>
                <w:bookmarkStart w:id="28232" w:name="_Toc531571429"/>
                <w:bookmarkStart w:id="28233" w:name="_Toc531575277"/>
                <w:bookmarkStart w:id="28234" w:name="_Toc531579018"/>
                <w:bookmarkStart w:id="28235" w:name="_Toc531582756"/>
                <w:bookmarkEnd w:id="28232"/>
                <w:bookmarkEnd w:id="28233"/>
                <w:bookmarkEnd w:id="28234"/>
                <w:bookmarkEnd w:id="28235"/>
              </w:del>
            </w:ins>
          </w:p>
        </w:tc>
        <w:tc>
          <w:tcPr>
            <w:tcW w:w="1098" w:type="dxa"/>
            <w:noWrap/>
            <w:vAlign w:val="center"/>
          </w:tcPr>
          <w:p w14:paraId="578B96DE" w14:textId="136BB123" w:rsidR="009613AB" w:rsidRPr="00FD2760" w:rsidDel="00D10B12" w:rsidRDefault="009613AB" w:rsidP="00D10B12">
            <w:pPr>
              <w:spacing w:line="288" w:lineRule="auto"/>
              <w:contextualSpacing/>
              <w:jc w:val="center"/>
              <w:rPr>
                <w:ins w:id="28236" w:author="phuong vu" w:date="2018-11-23T14:58:00Z"/>
                <w:del w:id="28237" w:author="Tran Huan" w:date="2018-12-03T01:22:00Z"/>
              </w:rPr>
              <w:pPrChange w:id="28238" w:author="Tran Huan" w:date="2018-12-03T01:23:00Z">
                <w:pPr>
                  <w:spacing w:line="276" w:lineRule="auto"/>
                  <w:jc w:val="center"/>
                </w:pPr>
              </w:pPrChange>
            </w:pPr>
            <w:bookmarkStart w:id="28239" w:name="_Toc531571430"/>
            <w:bookmarkStart w:id="28240" w:name="_Toc531575278"/>
            <w:bookmarkStart w:id="28241" w:name="_Toc531579019"/>
            <w:bookmarkStart w:id="28242" w:name="_Toc531582757"/>
            <w:bookmarkEnd w:id="28239"/>
            <w:bookmarkEnd w:id="28240"/>
            <w:bookmarkEnd w:id="28241"/>
            <w:bookmarkEnd w:id="28242"/>
          </w:p>
        </w:tc>
        <w:tc>
          <w:tcPr>
            <w:tcW w:w="838" w:type="dxa"/>
            <w:noWrap/>
            <w:vAlign w:val="center"/>
          </w:tcPr>
          <w:p w14:paraId="2127AA34" w14:textId="25773DB2" w:rsidR="009613AB" w:rsidRPr="00FD2760" w:rsidDel="00D10B12" w:rsidRDefault="009613AB" w:rsidP="00D10B12">
            <w:pPr>
              <w:spacing w:line="288" w:lineRule="auto"/>
              <w:contextualSpacing/>
              <w:jc w:val="center"/>
              <w:rPr>
                <w:ins w:id="28243" w:author="phuong vu" w:date="2018-11-23T14:58:00Z"/>
                <w:del w:id="28244" w:author="Tran Huan" w:date="2018-12-03T01:22:00Z"/>
              </w:rPr>
              <w:pPrChange w:id="28245" w:author="Tran Huan" w:date="2018-12-03T01:23:00Z">
                <w:pPr>
                  <w:spacing w:line="276" w:lineRule="auto"/>
                  <w:jc w:val="center"/>
                </w:pPr>
              </w:pPrChange>
            </w:pPr>
            <w:bookmarkStart w:id="28246" w:name="_Toc531571431"/>
            <w:bookmarkStart w:id="28247" w:name="_Toc531575279"/>
            <w:bookmarkStart w:id="28248" w:name="_Toc531579020"/>
            <w:bookmarkStart w:id="28249" w:name="_Toc531582758"/>
            <w:bookmarkEnd w:id="28246"/>
            <w:bookmarkEnd w:id="28247"/>
            <w:bookmarkEnd w:id="28248"/>
            <w:bookmarkEnd w:id="28249"/>
          </w:p>
        </w:tc>
        <w:tc>
          <w:tcPr>
            <w:tcW w:w="823" w:type="dxa"/>
            <w:noWrap/>
            <w:vAlign w:val="center"/>
          </w:tcPr>
          <w:p w14:paraId="09B9416B" w14:textId="6A868F0F" w:rsidR="009613AB" w:rsidRPr="00FD2760" w:rsidDel="00D10B12" w:rsidRDefault="009613AB" w:rsidP="00D10B12">
            <w:pPr>
              <w:spacing w:line="288" w:lineRule="auto"/>
              <w:contextualSpacing/>
              <w:jc w:val="center"/>
              <w:rPr>
                <w:ins w:id="28250" w:author="phuong vu" w:date="2018-11-23T14:58:00Z"/>
                <w:del w:id="28251" w:author="Tran Huan" w:date="2018-12-03T01:22:00Z"/>
                <w:lang w:val="en-US"/>
              </w:rPr>
              <w:pPrChange w:id="28252" w:author="Tran Huan" w:date="2018-12-03T01:23:00Z">
                <w:pPr>
                  <w:spacing w:line="276" w:lineRule="auto"/>
                  <w:jc w:val="center"/>
                </w:pPr>
              </w:pPrChange>
            </w:pPr>
            <w:bookmarkStart w:id="28253" w:name="_Toc531571432"/>
            <w:bookmarkStart w:id="28254" w:name="_Toc531575280"/>
            <w:bookmarkStart w:id="28255" w:name="_Toc531579021"/>
            <w:bookmarkStart w:id="28256" w:name="_Toc531582759"/>
            <w:bookmarkEnd w:id="28253"/>
            <w:bookmarkEnd w:id="28254"/>
            <w:bookmarkEnd w:id="28255"/>
            <w:bookmarkEnd w:id="28256"/>
          </w:p>
        </w:tc>
        <w:tc>
          <w:tcPr>
            <w:tcW w:w="2228" w:type="dxa"/>
            <w:noWrap/>
          </w:tcPr>
          <w:p w14:paraId="230F6603" w14:textId="432AC952" w:rsidR="009613AB" w:rsidDel="00D10B12" w:rsidRDefault="009613AB" w:rsidP="00D10B12">
            <w:pPr>
              <w:spacing w:line="288" w:lineRule="auto"/>
              <w:contextualSpacing/>
              <w:rPr>
                <w:ins w:id="28257" w:author="phuong vu" w:date="2018-11-23T14:58:00Z"/>
                <w:del w:id="28258" w:author="Tran Huan" w:date="2018-12-03T01:22:00Z"/>
                <w:lang w:val="en-US"/>
              </w:rPr>
              <w:pPrChange w:id="28259" w:author="Tran Huan" w:date="2018-12-03T01:23:00Z">
                <w:pPr>
                  <w:spacing w:line="276" w:lineRule="auto"/>
                </w:pPr>
              </w:pPrChange>
            </w:pPr>
            <w:ins w:id="28260" w:author="phuong vu" w:date="2018-11-23T14:58:00Z">
              <w:del w:id="28261" w:author="Tran Huan" w:date="2018-12-03T01:22:00Z">
                <w:r w:rsidDel="00D10B12">
                  <w:rPr>
                    <w:lang w:val="en-US"/>
                  </w:rPr>
                  <w:delText>Ngày áp dụng</w:delText>
                </w:r>
                <w:bookmarkStart w:id="28262" w:name="_Toc531571433"/>
                <w:bookmarkStart w:id="28263" w:name="_Toc531575281"/>
                <w:bookmarkStart w:id="28264" w:name="_Toc531579022"/>
                <w:bookmarkStart w:id="28265" w:name="_Toc531582760"/>
                <w:bookmarkEnd w:id="28262"/>
                <w:bookmarkEnd w:id="28263"/>
                <w:bookmarkEnd w:id="28264"/>
                <w:bookmarkEnd w:id="28265"/>
              </w:del>
            </w:ins>
          </w:p>
        </w:tc>
        <w:bookmarkStart w:id="28266" w:name="_Toc531571434"/>
        <w:bookmarkStart w:id="28267" w:name="_Toc531575282"/>
        <w:bookmarkStart w:id="28268" w:name="_Toc531579023"/>
        <w:bookmarkStart w:id="28269" w:name="_Toc531582761"/>
        <w:bookmarkEnd w:id="28266"/>
        <w:bookmarkEnd w:id="28267"/>
        <w:bookmarkEnd w:id="28268"/>
        <w:bookmarkEnd w:id="28269"/>
      </w:tr>
      <w:tr w:rsidR="009613AB" w:rsidRPr="001856AA" w:rsidDel="00D10B12" w14:paraId="57437A55" w14:textId="6FA46B70" w:rsidTr="009613AB">
        <w:trPr>
          <w:trHeight w:val="300"/>
          <w:ins w:id="28270" w:author="phuong vu" w:date="2018-11-23T14:58:00Z"/>
          <w:del w:id="28271" w:author="Tran Huan" w:date="2018-12-03T01:22:00Z"/>
        </w:trPr>
        <w:tc>
          <w:tcPr>
            <w:tcW w:w="708" w:type="dxa"/>
            <w:noWrap/>
            <w:vAlign w:val="center"/>
          </w:tcPr>
          <w:p w14:paraId="2541BF3C" w14:textId="7AA600F0" w:rsidR="009613AB" w:rsidDel="00D10B12" w:rsidRDefault="009613AB" w:rsidP="00D10B12">
            <w:pPr>
              <w:spacing w:line="288" w:lineRule="auto"/>
              <w:contextualSpacing/>
              <w:jc w:val="center"/>
              <w:rPr>
                <w:ins w:id="28272" w:author="phuong vu" w:date="2018-11-23T14:58:00Z"/>
                <w:del w:id="28273" w:author="Tran Huan" w:date="2018-12-03T01:22:00Z"/>
                <w:lang w:val="en-US"/>
              </w:rPr>
              <w:pPrChange w:id="28274" w:author="Tran Huan" w:date="2018-12-03T01:23:00Z">
                <w:pPr>
                  <w:spacing w:line="276" w:lineRule="auto"/>
                  <w:jc w:val="center"/>
                </w:pPr>
              </w:pPrChange>
            </w:pPr>
            <w:ins w:id="28275" w:author="phuong vu" w:date="2018-11-23T14:58:00Z">
              <w:del w:id="28276" w:author="Tran Huan" w:date="2018-12-03T01:22:00Z">
                <w:r w:rsidDel="00D10B12">
                  <w:rPr>
                    <w:lang w:val="en-US"/>
                  </w:rPr>
                  <w:delText>5</w:delText>
                </w:r>
                <w:bookmarkStart w:id="28277" w:name="_Toc531571435"/>
                <w:bookmarkStart w:id="28278" w:name="_Toc531575283"/>
                <w:bookmarkStart w:id="28279" w:name="_Toc531579024"/>
                <w:bookmarkStart w:id="28280" w:name="_Toc531582762"/>
                <w:bookmarkEnd w:id="28277"/>
                <w:bookmarkEnd w:id="28278"/>
                <w:bookmarkEnd w:id="28279"/>
                <w:bookmarkEnd w:id="28280"/>
              </w:del>
            </w:ins>
          </w:p>
        </w:tc>
        <w:tc>
          <w:tcPr>
            <w:tcW w:w="2295" w:type="dxa"/>
            <w:noWrap/>
          </w:tcPr>
          <w:p w14:paraId="665236BD" w14:textId="4D7EF8F6" w:rsidR="009613AB" w:rsidDel="00D10B12" w:rsidRDefault="009613AB" w:rsidP="00D10B12">
            <w:pPr>
              <w:spacing w:line="288" w:lineRule="auto"/>
              <w:contextualSpacing/>
              <w:rPr>
                <w:ins w:id="28281" w:author="phuong vu" w:date="2018-11-23T14:58:00Z"/>
                <w:del w:id="28282" w:author="Tran Huan" w:date="2018-12-03T01:22:00Z"/>
                <w:lang w:val="en-US"/>
              </w:rPr>
              <w:pPrChange w:id="28283" w:author="Tran Huan" w:date="2018-12-03T01:23:00Z">
                <w:pPr>
                  <w:spacing w:line="276" w:lineRule="auto"/>
                </w:pPr>
              </w:pPrChange>
            </w:pPr>
            <w:ins w:id="28284" w:author="phuong vu" w:date="2018-11-23T14:58:00Z">
              <w:del w:id="28285" w:author="Tran Huan" w:date="2018-12-03T01:22:00Z">
                <w:r w:rsidDel="00D10B12">
                  <w:rPr>
                    <w:lang w:val="en-US"/>
                  </w:rPr>
                  <w:delText>price</w:delText>
                </w:r>
                <w:bookmarkStart w:id="28286" w:name="_Toc531571436"/>
                <w:bookmarkStart w:id="28287" w:name="_Toc531575284"/>
                <w:bookmarkStart w:id="28288" w:name="_Toc531579025"/>
                <w:bookmarkStart w:id="28289" w:name="_Toc531582763"/>
                <w:bookmarkEnd w:id="28286"/>
                <w:bookmarkEnd w:id="28287"/>
                <w:bookmarkEnd w:id="28288"/>
                <w:bookmarkEnd w:id="28289"/>
              </w:del>
            </w:ins>
          </w:p>
        </w:tc>
        <w:tc>
          <w:tcPr>
            <w:tcW w:w="1300" w:type="dxa"/>
            <w:noWrap/>
          </w:tcPr>
          <w:p w14:paraId="7B0AD79C" w14:textId="1B21E649" w:rsidR="009613AB" w:rsidDel="00D10B12" w:rsidRDefault="009613AB" w:rsidP="00D10B12">
            <w:pPr>
              <w:spacing w:line="288" w:lineRule="auto"/>
              <w:contextualSpacing/>
              <w:rPr>
                <w:ins w:id="28290" w:author="phuong vu" w:date="2018-11-23T14:58:00Z"/>
                <w:del w:id="28291" w:author="Tran Huan" w:date="2018-12-03T01:22:00Z"/>
                <w:lang w:val="en-US"/>
              </w:rPr>
              <w:pPrChange w:id="28292" w:author="Tran Huan" w:date="2018-12-03T01:23:00Z">
                <w:pPr>
                  <w:spacing w:line="276" w:lineRule="auto"/>
                </w:pPr>
              </w:pPrChange>
            </w:pPr>
            <w:ins w:id="28293" w:author="phuong vu" w:date="2018-11-23T14:58:00Z">
              <w:del w:id="28294" w:author="Tran Huan" w:date="2018-12-03T01:22:00Z">
                <w:r w:rsidDel="00D10B12">
                  <w:rPr>
                    <w:lang w:val="en-US"/>
                  </w:rPr>
                  <w:delText>money</w:delText>
                </w:r>
                <w:bookmarkStart w:id="28295" w:name="_Toc531571437"/>
                <w:bookmarkStart w:id="28296" w:name="_Toc531575285"/>
                <w:bookmarkStart w:id="28297" w:name="_Toc531579026"/>
                <w:bookmarkStart w:id="28298" w:name="_Toc531582764"/>
                <w:bookmarkEnd w:id="28295"/>
                <w:bookmarkEnd w:id="28296"/>
                <w:bookmarkEnd w:id="28297"/>
                <w:bookmarkEnd w:id="28298"/>
              </w:del>
            </w:ins>
          </w:p>
        </w:tc>
        <w:tc>
          <w:tcPr>
            <w:tcW w:w="1098" w:type="dxa"/>
            <w:noWrap/>
            <w:vAlign w:val="center"/>
          </w:tcPr>
          <w:p w14:paraId="69FE6B8A" w14:textId="7E8C4E17" w:rsidR="009613AB" w:rsidRPr="00FD2760" w:rsidDel="00D10B12" w:rsidRDefault="009613AB" w:rsidP="00D10B12">
            <w:pPr>
              <w:spacing w:line="288" w:lineRule="auto"/>
              <w:contextualSpacing/>
              <w:jc w:val="center"/>
              <w:rPr>
                <w:ins w:id="28299" w:author="phuong vu" w:date="2018-11-23T14:58:00Z"/>
                <w:del w:id="28300" w:author="Tran Huan" w:date="2018-12-03T01:22:00Z"/>
              </w:rPr>
              <w:pPrChange w:id="28301" w:author="Tran Huan" w:date="2018-12-03T01:23:00Z">
                <w:pPr>
                  <w:spacing w:line="276" w:lineRule="auto"/>
                  <w:jc w:val="center"/>
                </w:pPr>
              </w:pPrChange>
            </w:pPr>
            <w:bookmarkStart w:id="28302" w:name="_Toc531571438"/>
            <w:bookmarkStart w:id="28303" w:name="_Toc531575286"/>
            <w:bookmarkStart w:id="28304" w:name="_Toc531579027"/>
            <w:bookmarkStart w:id="28305" w:name="_Toc531582765"/>
            <w:bookmarkEnd w:id="28302"/>
            <w:bookmarkEnd w:id="28303"/>
            <w:bookmarkEnd w:id="28304"/>
            <w:bookmarkEnd w:id="28305"/>
          </w:p>
        </w:tc>
        <w:tc>
          <w:tcPr>
            <w:tcW w:w="838" w:type="dxa"/>
            <w:noWrap/>
            <w:vAlign w:val="center"/>
          </w:tcPr>
          <w:p w14:paraId="60706E50" w14:textId="679CC4CF" w:rsidR="009613AB" w:rsidRPr="00FD2760" w:rsidDel="00D10B12" w:rsidRDefault="009613AB" w:rsidP="00D10B12">
            <w:pPr>
              <w:spacing w:line="288" w:lineRule="auto"/>
              <w:contextualSpacing/>
              <w:jc w:val="center"/>
              <w:rPr>
                <w:ins w:id="28306" w:author="phuong vu" w:date="2018-11-23T14:58:00Z"/>
                <w:del w:id="28307" w:author="Tran Huan" w:date="2018-12-03T01:22:00Z"/>
              </w:rPr>
              <w:pPrChange w:id="28308" w:author="Tran Huan" w:date="2018-12-03T01:23:00Z">
                <w:pPr>
                  <w:spacing w:line="276" w:lineRule="auto"/>
                  <w:jc w:val="center"/>
                </w:pPr>
              </w:pPrChange>
            </w:pPr>
            <w:bookmarkStart w:id="28309" w:name="_Toc531571439"/>
            <w:bookmarkStart w:id="28310" w:name="_Toc531575287"/>
            <w:bookmarkStart w:id="28311" w:name="_Toc531579028"/>
            <w:bookmarkStart w:id="28312" w:name="_Toc531582766"/>
            <w:bookmarkEnd w:id="28309"/>
            <w:bookmarkEnd w:id="28310"/>
            <w:bookmarkEnd w:id="28311"/>
            <w:bookmarkEnd w:id="28312"/>
          </w:p>
        </w:tc>
        <w:tc>
          <w:tcPr>
            <w:tcW w:w="823" w:type="dxa"/>
            <w:noWrap/>
            <w:vAlign w:val="center"/>
          </w:tcPr>
          <w:p w14:paraId="5444E374" w14:textId="04372E2B" w:rsidR="009613AB" w:rsidRPr="00FD2760" w:rsidDel="00D10B12" w:rsidRDefault="009613AB" w:rsidP="00D10B12">
            <w:pPr>
              <w:spacing w:line="288" w:lineRule="auto"/>
              <w:contextualSpacing/>
              <w:jc w:val="center"/>
              <w:rPr>
                <w:ins w:id="28313" w:author="phuong vu" w:date="2018-11-23T14:58:00Z"/>
                <w:del w:id="28314" w:author="Tran Huan" w:date="2018-12-03T01:22:00Z"/>
                <w:lang w:val="en-US"/>
              </w:rPr>
              <w:pPrChange w:id="28315" w:author="Tran Huan" w:date="2018-12-03T01:23:00Z">
                <w:pPr>
                  <w:spacing w:line="276" w:lineRule="auto"/>
                  <w:jc w:val="center"/>
                </w:pPr>
              </w:pPrChange>
            </w:pPr>
            <w:bookmarkStart w:id="28316" w:name="_Toc531571440"/>
            <w:bookmarkStart w:id="28317" w:name="_Toc531575288"/>
            <w:bookmarkStart w:id="28318" w:name="_Toc531579029"/>
            <w:bookmarkStart w:id="28319" w:name="_Toc531582767"/>
            <w:bookmarkEnd w:id="28316"/>
            <w:bookmarkEnd w:id="28317"/>
            <w:bookmarkEnd w:id="28318"/>
            <w:bookmarkEnd w:id="28319"/>
          </w:p>
        </w:tc>
        <w:tc>
          <w:tcPr>
            <w:tcW w:w="2228" w:type="dxa"/>
            <w:noWrap/>
          </w:tcPr>
          <w:p w14:paraId="71D6C4A9" w14:textId="4547D432" w:rsidR="009613AB" w:rsidDel="00D10B12" w:rsidRDefault="009613AB" w:rsidP="00D10B12">
            <w:pPr>
              <w:spacing w:line="288" w:lineRule="auto"/>
              <w:contextualSpacing/>
              <w:rPr>
                <w:ins w:id="28320" w:author="phuong vu" w:date="2018-11-23T14:58:00Z"/>
                <w:del w:id="28321" w:author="Tran Huan" w:date="2018-12-03T01:22:00Z"/>
                <w:lang w:val="en-US"/>
              </w:rPr>
              <w:pPrChange w:id="28322" w:author="Tran Huan" w:date="2018-12-03T01:23:00Z">
                <w:pPr>
                  <w:spacing w:line="276" w:lineRule="auto"/>
                </w:pPr>
              </w:pPrChange>
            </w:pPr>
            <w:ins w:id="28323" w:author="phuong vu" w:date="2018-11-23T14:58:00Z">
              <w:del w:id="28324" w:author="Tran Huan" w:date="2018-12-03T01:22:00Z">
                <w:r w:rsidDel="00D10B12">
                  <w:rPr>
                    <w:lang w:val="en-US"/>
                  </w:rPr>
                  <w:delText>Giá tiền</w:delText>
                </w:r>
                <w:bookmarkStart w:id="28325" w:name="_Toc531571441"/>
                <w:bookmarkStart w:id="28326" w:name="_Toc531575289"/>
                <w:bookmarkStart w:id="28327" w:name="_Toc531579030"/>
                <w:bookmarkStart w:id="28328" w:name="_Toc531582768"/>
                <w:bookmarkEnd w:id="28325"/>
                <w:bookmarkEnd w:id="28326"/>
                <w:bookmarkEnd w:id="28327"/>
                <w:bookmarkEnd w:id="28328"/>
              </w:del>
            </w:ins>
          </w:p>
        </w:tc>
        <w:bookmarkStart w:id="28329" w:name="_Toc531571442"/>
        <w:bookmarkStart w:id="28330" w:name="_Toc531575290"/>
        <w:bookmarkStart w:id="28331" w:name="_Toc531579031"/>
        <w:bookmarkStart w:id="28332" w:name="_Toc531582769"/>
        <w:bookmarkEnd w:id="28329"/>
        <w:bookmarkEnd w:id="28330"/>
        <w:bookmarkEnd w:id="28331"/>
        <w:bookmarkEnd w:id="28332"/>
      </w:tr>
      <w:tr w:rsidR="009613AB" w:rsidRPr="001856AA" w:rsidDel="00D10B12" w14:paraId="21167A75" w14:textId="7AC26818" w:rsidTr="009613AB">
        <w:trPr>
          <w:trHeight w:val="300"/>
          <w:ins w:id="28333" w:author="phuong vu" w:date="2018-11-23T14:57:00Z"/>
          <w:del w:id="28334" w:author="Tran Huan" w:date="2018-12-03T01:22:00Z"/>
        </w:trPr>
        <w:tc>
          <w:tcPr>
            <w:tcW w:w="708" w:type="dxa"/>
            <w:noWrap/>
            <w:vAlign w:val="center"/>
            <w:hideMark/>
          </w:tcPr>
          <w:p w14:paraId="477530C7" w14:textId="3C35BC23" w:rsidR="009613AB" w:rsidRPr="00FD2760" w:rsidDel="00D10B12" w:rsidRDefault="009613AB" w:rsidP="00D10B12">
            <w:pPr>
              <w:spacing w:line="288" w:lineRule="auto"/>
              <w:contextualSpacing/>
              <w:jc w:val="center"/>
              <w:rPr>
                <w:ins w:id="28335" w:author="phuong vu" w:date="2018-11-23T14:57:00Z"/>
                <w:del w:id="28336" w:author="Tran Huan" w:date="2018-12-03T01:22:00Z"/>
                <w:lang w:val="en-US"/>
              </w:rPr>
              <w:pPrChange w:id="28337" w:author="Tran Huan" w:date="2018-12-03T01:23:00Z">
                <w:pPr>
                  <w:spacing w:line="276" w:lineRule="auto"/>
                  <w:jc w:val="center"/>
                </w:pPr>
              </w:pPrChange>
            </w:pPr>
            <w:ins w:id="28338" w:author="phuong vu" w:date="2018-11-23T14:57:00Z">
              <w:del w:id="28339" w:author="Tran Huan" w:date="2018-12-03T01:22:00Z">
                <w:r w:rsidDel="00D10B12">
                  <w:rPr>
                    <w:lang w:val="en-US"/>
                  </w:rPr>
                  <w:delText>4</w:delText>
                </w:r>
                <w:bookmarkStart w:id="28340" w:name="_Toc531571443"/>
                <w:bookmarkStart w:id="28341" w:name="_Toc531575291"/>
                <w:bookmarkStart w:id="28342" w:name="_Toc531579032"/>
                <w:bookmarkStart w:id="28343" w:name="_Toc531582770"/>
                <w:bookmarkEnd w:id="28340"/>
                <w:bookmarkEnd w:id="28341"/>
                <w:bookmarkEnd w:id="28342"/>
                <w:bookmarkEnd w:id="28343"/>
              </w:del>
            </w:ins>
          </w:p>
        </w:tc>
        <w:tc>
          <w:tcPr>
            <w:tcW w:w="2295" w:type="dxa"/>
            <w:noWrap/>
            <w:hideMark/>
          </w:tcPr>
          <w:p w14:paraId="75DD298B" w14:textId="747F5963" w:rsidR="009613AB" w:rsidRPr="00FD2760" w:rsidDel="00D10B12" w:rsidRDefault="009613AB" w:rsidP="00D10B12">
            <w:pPr>
              <w:spacing w:line="288" w:lineRule="auto"/>
              <w:contextualSpacing/>
              <w:rPr>
                <w:ins w:id="28344" w:author="phuong vu" w:date="2018-11-23T14:57:00Z"/>
                <w:del w:id="28345" w:author="Tran Huan" w:date="2018-12-03T01:22:00Z"/>
              </w:rPr>
              <w:pPrChange w:id="28346" w:author="Tran Huan" w:date="2018-12-03T01:23:00Z">
                <w:pPr>
                  <w:spacing w:line="276" w:lineRule="auto"/>
                </w:pPr>
              </w:pPrChange>
            </w:pPr>
            <w:ins w:id="28347" w:author="phuong vu" w:date="2018-11-23T14:57:00Z">
              <w:del w:id="28348" w:author="Tran Huan" w:date="2018-12-03T01:22:00Z">
                <w:r w:rsidRPr="00FD2760" w:rsidDel="00D10B12">
                  <w:delText>status</w:delText>
                </w:r>
                <w:bookmarkStart w:id="28349" w:name="_Toc531571444"/>
                <w:bookmarkStart w:id="28350" w:name="_Toc531575292"/>
                <w:bookmarkStart w:id="28351" w:name="_Toc531579033"/>
                <w:bookmarkStart w:id="28352" w:name="_Toc531582771"/>
                <w:bookmarkEnd w:id="28349"/>
                <w:bookmarkEnd w:id="28350"/>
                <w:bookmarkEnd w:id="28351"/>
                <w:bookmarkEnd w:id="28352"/>
              </w:del>
            </w:ins>
          </w:p>
        </w:tc>
        <w:tc>
          <w:tcPr>
            <w:tcW w:w="1300" w:type="dxa"/>
            <w:noWrap/>
            <w:hideMark/>
          </w:tcPr>
          <w:p w14:paraId="408F9EE0" w14:textId="780DB4BB" w:rsidR="009613AB" w:rsidRPr="00FD2760" w:rsidDel="00D10B12" w:rsidRDefault="009613AB" w:rsidP="00D10B12">
            <w:pPr>
              <w:spacing w:line="288" w:lineRule="auto"/>
              <w:contextualSpacing/>
              <w:rPr>
                <w:ins w:id="28353" w:author="phuong vu" w:date="2018-11-23T14:57:00Z"/>
                <w:del w:id="28354" w:author="Tran Huan" w:date="2018-12-03T01:22:00Z"/>
              </w:rPr>
              <w:pPrChange w:id="28355" w:author="Tran Huan" w:date="2018-12-03T01:23:00Z">
                <w:pPr>
                  <w:spacing w:line="276" w:lineRule="auto"/>
                </w:pPr>
              </w:pPrChange>
            </w:pPr>
            <w:ins w:id="28356" w:author="phuong vu" w:date="2018-11-23T14:57:00Z">
              <w:del w:id="28357" w:author="Tran Huan" w:date="2018-12-03T01:22:00Z">
                <w:r w:rsidRPr="00FD2760" w:rsidDel="00D10B12">
                  <w:delText>character varying</w:delText>
                </w:r>
                <w:bookmarkStart w:id="28358" w:name="_Toc531571445"/>
                <w:bookmarkStart w:id="28359" w:name="_Toc531575293"/>
                <w:bookmarkStart w:id="28360" w:name="_Toc531579034"/>
                <w:bookmarkStart w:id="28361" w:name="_Toc531582772"/>
                <w:bookmarkEnd w:id="28358"/>
                <w:bookmarkEnd w:id="28359"/>
                <w:bookmarkEnd w:id="28360"/>
                <w:bookmarkEnd w:id="28361"/>
              </w:del>
            </w:ins>
          </w:p>
        </w:tc>
        <w:tc>
          <w:tcPr>
            <w:tcW w:w="1098" w:type="dxa"/>
            <w:noWrap/>
            <w:vAlign w:val="center"/>
            <w:hideMark/>
          </w:tcPr>
          <w:p w14:paraId="60CEC812" w14:textId="40DB5408" w:rsidR="009613AB" w:rsidRPr="00FD2760" w:rsidDel="00D10B12" w:rsidRDefault="009613AB" w:rsidP="00D10B12">
            <w:pPr>
              <w:spacing w:line="288" w:lineRule="auto"/>
              <w:contextualSpacing/>
              <w:jc w:val="center"/>
              <w:rPr>
                <w:ins w:id="28362" w:author="phuong vu" w:date="2018-11-23T14:57:00Z"/>
                <w:del w:id="28363" w:author="Tran Huan" w:date="2018-12-03T01:22:00Z"/>
              </w:rPr>
              <w:pPrChange w:id="28364" w:author="Tran Huan" w:date="2018-12-03T01:23:00Z">
                <w:pPr>
                  <w:spacing w:line="276" w:lineRule="auto"/>
                  <w:jc w:val="center"/>
                </w:pPr>
              </w:pPrChange>
            </w:pPr>
            <w:ins w:id="28365" w:author="phuong vu" w:date="2018-11-23T14:57:00Z">
              <w:del w:id="28366" w:author="Tran Huan" w:date="2018-12-03T01:22:00Z">
                <w:r w:rsidRPr="00FD2760" w:rsidDel="00D10B12">
                  <w:delText>X</w:delText>
                </w:r>
                <w:bookmarkStart w:id="28367" w:name="_Toc531571446"/>
                <w:bookmarkStart w:id="28368" w:name="_Toc531575294"/>
                <w:bookmarkStart w:id="28369" w:name="_Toc531579035"/>
                <w:bookmarkStart w:id="28370" w:name="_Toc531582773"/>
                <w:bookmarkEnd w:id="28367"/>
                <w:bookmarkEnd w:id="28368"/>
                <w:bookmarkEnd w:id="28369"/>
                <w:bookmarkEnd w:id="28370"/>
              </w:del>
            </w:ins>
          </w:p>
        </w:tc>
        <w:tc>
          <w:tcPr>
            <w:tcW w:w="838" w:type="dxa"/>
            <w:noWrap/>
            <w:vAlign w:val="center"/>
            <w:hideMark/>
          </w:tcPr>
          <w:p w14:paraId="77DE4C6D" w14:textId="3933988A" w:rsidR="009613AB" w:rsidRPr="00FD2760" w:rsidDel="00D10B12" w:rsidRDefault="009613AB" w:rsidP="00D10B12">
            <w:pPr>
              <w:spacing w:line="288" w:lineRule="auto"/>
              <w:contextualSpacing/>
              <w:jc w:val="center"/>
              <w:rPr>
                <w:ins w:id="28371" w:author="phuong vu" w:date="2018-11-23T14:57:00Z"/>
                <w:del w:id="28372" w:author="Tran Huan" w:date="2018-12-03T01:22:00Z"/>
              </w:rPr>
              <w:pPrChange w:id="28373" w:author="Tran Huan" w:date="2018-12-03T01:23:00Z">
                <w:pPr>
                  <w:spacing w:line="276" w:lineRule="auto"/>
                  <w:jc w:val="center"/>
                </w:pPr>
              </w:pPrChange>
            </w:pPr>
            <w:bookmarkStart w:id="28374" w:name="_Toc531571447"/>
            <w:bookmarkStart w:id="28375" w:name="_Toc531575295"/>
            <w:bookmarkStart w:id="28376" w:name="_Toc531579036"/>
            <w:bookmarkStart w:id="28377" w:name="_Toc531582774"/>
            <w:bookmarkEnd w:id="28374"/>
            <w:bookmarkEnd w:id="28375"/>
            <w:bookmarkEnd w:id="28376"/>
            <w:bookmarkEnd w:id="28377"/>
          </w:p>
        </w:tc>
        <w:tc>
          <w:tcPr>
            <w:tcW w:w="823" w:type="dxa"/>
            <w:noWrap/>
            <w:vAlign w:val="center"/>
            <w:hideMark/>
          </w:tcPr>
          <w:p w14:paraId="2626F566" w14:textId="0B6FB39D" w:rsidR="009613AB" w:rsidRPr="00FD2760" w:rsidDel="00D10B12" w:rsidRDefault="009613AB" w:rsidP="00D10B12">
            <w:pPr>
              <w:spacing w:line="288" w:lineRule="auto"/>
              <w:contextualSpacing/>
              <w:jc w:val="center"/>
              <w:rPr>
                <w:ins w:id="28378" w:author="phuong vu" w:date="2018-11-23T14:57:00Z"/>
                <w:del w:id="28379" w:author="Tran Huan" w:date="2018-12-03T01:22:00Z"/>
              </w:rPr>
              <w:pPrChange w:id="28380" w:author="Tran Huan" w:date="2018-12-03T01:23:00Z">
                <w:pPr>
                  <w:spacing w:line="276" w:lineRule="auto"/>
                  <w:jc w:val="center"/>
                </w:pPr>
              </w:pPrChange>
            </w:pPr>
            <w:bookmarkStart w:id="28381" w:name="_Toc531571448"/>
            <w:bookmarkStart w:id="28382" w:name="_Toc531575296"/>
            <w:bookmarkStart w:id="28383" w:name="_Toc531579037"/>
            <w:bookmarkStart w:id="28384" w:name="_Toc531582775"/>
            <w:bookmarkEnd w:id="28381"/>
            <w:bookmarkEnd w:id="28382"/>
            <w:bookmarkEnd w:id="28383"/>
            <w:bookmarkEnd w:id="28384"/>
          </w:p>
        </w:tc>
        <w:tc>
          <w:tcPr>
            <w:tcW w:w="2228" w:type="dxa"/>
            <w:noWrap/>
            <w:hideMark/>
          </w:tcPr>
          <w:p w14:paraId="3FA11103" w14:textId="2361D202" w:rsidR="009613AB" w:rsidRPr="00FD2760" w:rsidDel="00D10B12" w:rsidRDefault="009613AB" w:rsidP="00D10B12">
            <w:pPr>
              <w:keepNext/>
              <w:spacing w:line="288" w:lineRule="auto"/>
              <w:contextualSpacing/>
              <w:rPr>
                <w:ins w:id="28385" w:author="phuong vu" w:date="2018-11-23T14:57:00Z"/>
                <w:del w:id="28386" w:author="Tran Huan" w:date="2018-12-03T01:22:00Z"/>
              </w:rPr>
              <w:pPrChange w:id="28387" w:author="Tran Huan" w:date="2018-12-03T01:23:00Z">
                <w:pPr>
                  <w:keepNext/>
                  <w:spacing w:line="276" w:lineRule="auto"/>
                </w:pPr>
              </w:pPrChange>
            </w:pPr>
            <w:ins w:id="28388" w:author="phuong vu" w:date="2018-11-23T14:57:00Z">
              <w:del w:id="28389" w:author="Tran Huan" w:date="2018-12-03T01:22:00Z">
                <w:r w:rsidRPr="00FD2760" w:rsidDel="00D10B12">
                  <w:delText>Trạng thái</w:delText>
                </w:r>
                <w:bookmarkStart w:id="28390" w:name="_Toc531571449"/>
                <w:bookmarkStart w:id="28391" w:name="_Toc531575297"/>
                <w:bookmarkStart w:id="28392" w:name="_Toc531579038"/>
                <w:bookmarkStart w:id="28393" w:name="_Toc531582776"/>
                <w:bookmarkEnd w:id="28390"/>
                <w:bookmarkEnd w:id="28391"/>
                <w:bookmarkEnd w:id="28392"/>
                <w:bookmarkEnd w:id="28393"/>
              </w:del>
            </w:ins>
          </w:p>
        </w:tc>
        <w:bookmarkStart w:id="28394" w:name="_Toc531571450"/>
        <w:bookmarkStart w:id="28395" w:name="_Toc531575298"/>
        <w:bookmarkStart w:id="28396" w:name="_Toc531579039"/>
        <w:bookmarkStart w:id="28397" w:name="_Toc531582777"/>
        <w:bookmarkEnd w:id="28394"/>
        <w:bookmarkEnd w:id="28395"/>
        <w:bookmarkEnd w:id="28396"/>
        <w:bookmarkEnd w:id="28397"/>
      </w:tr>
    </w:tbl>
    <w:p w14:paraId="0874EFB3" w14:textId="059D7EA7" w:rsidR="009613AB" w:rsidRPr="000245EB" w:rsidDel="00266AC8" w:rsidRDefault="009613AB" w:rsidP="00D10B12">
      <w:pPr>
        <w:pStyle w:val="Caption"/>
        <w:spacing w:after="0" w:line="288" w:lineRule="auto"/>
        <w:contextualSpacing/>
        <w:rPr>
          <w:ins w:id="28398" w:author="phuong vu" w:date="2018-11-23T15:16:00Z"/>
          <w:del w:id="28399" w:author="Tran Huan" w:date="2018-11-25T23:44:00Z"/>
          <w:rPrChange w:id="28400" w:author="Tran Huan" w:date="2018-11-25T16:08:00Z">
            <w:rPr>
              <w:ins w:id="28401" w:author="phuong vu" w:date="2018-11-23T15:16:00Z"/>
              <w:del w:id="28402" w:author="Tran Huan" w:date="2018-11-25T23:44:00Z"/>
              <w:lang w:val="en-US"/>
            </w:rPr>
          </w:rPrChange>
        </w:rPr>
        <w:pPrChange w:id="28403" w:author="Tran Huan" w:date="2018-12-03T01:23:00Z">
          <w:pPr>
            <w:pStyle w:val="Caption"/>
          </w:pPr>
        </w:pPrChange>
      </w:pPr>
      <w:ins w:id="28404" w:author="phuong vu" w:date="2018-11-23T14:59:00Z">
        <w:del w:id="28405" w:author="Tran Huan" w:date="2018-11-25T23:44:00Z">
          <w:r w:rsidDel="00266AC8">
            <w:delText xml:space="preserve">Bảng </w:delText>
          </w:r>
        </w:del>
      </w:ins>
      <w:ins w:id="28406" w:author="phuong vu" w:date="2018-11-23T15:14:00Z">
        <w:del w:id="28407" w:author="Tran Huan" w:date="2018-11-25T23:44:00Z">
          <w:r w:rsidR="00E95F1B" w:rsidDel="00266AC8">
            <w:fldChar w:fldCharType="begin"/>
          </w:r>
          <w:r w:rsidR="00E95F1B" w:rsidDel="00266AC8">
            <w:delInstrText xml:space="preserve"> STYLEREF 1 \s </w:delInstrText>
          </w:r>
        </w:del>
      </w:ins>
      <w:del w:id="28408" w:author="Tran Huan" w:date="2018-11-25T23:44:00Z">
        <w:r w:rsidR="00E95F1B" w:rsidDel="00266AC8">
          <w:fldChar w:fldCharType="separate"/>
        </w:r>
        <w:r w:rsidR="00B607D9" w:rsidDel="00266AC8">
          <w:rPr>
            <w:noProof/>
          </w:rPr>
          <w:delText>3</w:delText>
        </w:r>
      </w:del>
      <w:ins w:id="28409" w:author="phuong vu" w:date="2018-11-23T15:14:00Z">
        <w:del w:id="28410" w:author="Tran Huan" w:date="2018-11-25T23:44: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28411" w:author="Tran Huan" w:date="2018-11-25T23:44:00Z">
        <w:r w:rsidR="00E95F1B" w:rsidDel="00266AC8">
          <w:fldChar w:fldCharType="end"/>
        </w:r>
      </w:del>
      <w:ins w:id="28412" w:author="phuong vu" w:date="2018-11-23T14:59:00Z">
        <w:del w:id="28413" w:author="Tran Huan" w:date="2018-11-25T23:44:00Z">
          <w:r w:rsidRPr="000245EB" w:rsidDel="00266AC8">
            <w:rPr>
              <w:rPrChange w:id="28414" w:author="Tran Huan" w:date="2018-11-25T16:08:00Z">
                <w:rPr>
                  <w:lang w:val="en-US"/>
                </w:rPr>
              </w:rPrChange>
            </w:rPr>
            <w:delText xml:space="preserve"> </w:delText>
          </w:r>
          <w:r w:rsidRPr="00266AC8" w:rsidDel="00266AC8">
            <w:rPr>
              <w:i/>
              <w:rPrChange w:id="28415" w:author="Tran Huan" w:date="2018-11-25T23:44:00Z">
                <w:rPr>
                  <w:lang w:val="en-US"/>
                </w:rPr>
              </w:rPrChange>
            </w:rPr>
            <w:delText>Bảng dữ liệu đơn giá</w:delText>
          </w:r>
        </w:del>
      </w:ins>
      <w:bookmarkStart w:id="28416" w:name="_Toc531571451"/>
      <w:bookmarkStart w:id="28417" w:name="_Toc531575299"/>
      <w:bookmarkStart w:id="28418" w:name="_Toc531579040"/>
      <w:bookmarkStart w:id="28419" w:name="_Toc531582778"/>
      <w:bookmarkEnd w:id="28416"/>
      <w:bookmarkEnd w:id="28417"/>
      <w:bookmarkEnd w:id="28418"/>
      <w:bookmarkEnd w:id="28419"/>
    </w:p>
    <w:p w14:paraId="69CCD2BC" w14:textId="4D5C151D" w:rsidR="00FE414E" w:rsidDel="00D10B12" w:rsidRDefault="00FE414E" w:rsidP="00D10B12">
      <w:pPr>
        <w:spacing w:after="0" w:line="288" w:lineRule="auto"/>
        <w:contextualSpacing/>
        <w:rPr>
          <w:ins w:id="28420" w:author="phuong vu" w:date="2018-11-23T15:19:00Z"/>
          <w:del w:id="28421" w:author="Tran Huan" w:date="2018-12-03T01:22:00Z"/>
          <w:b/>
          <w:lang w:val="en-US"/>
        </w:rPr>
        <w:pPrChange w:id="28422" w:author="Tran Huan" w:date="2018-12-03T01:23:00Z">
          <w:pPr/>
        </w:pPrChange>
      </w:pPr>
      <w:ins w:id="28423" w:author="phuong vu" w:date="2018-11-23T15:16:00Z">
        <w:del w:id="28424" w:author="Tran Huan" w:date="2018-12-03T01:22:00Z">
          <w:r w:rsidDel="00D10B12">
            <w:rPr>
              <w:b/>
              <w:lang w:val="en-US"/>
            </w:rPr>
            <w:delText xml:space="preserve">BẢNG </w:delText>
          </w:r>
        </w:del>
      </w:ins>
      <w:ins w:id="28425" w:author="phuong vu" w:date="2018-11-23T15:17:00Z">
        <w:del w:id="28426" w:author="Tran Huan" w:date="2018-12-03T01:22:00Z">
          <w:r w:rsidDel="00D10B12">
            <w:rPr>
              <w:b/>
              <w:lang w:val="en-US"/>
            </w:rPr>
            <w:delText>USER</w:delText>
          </w:r>
        </w:del>
      </w:ins>
      <w:bookmarkStart w:id="28427" w:name="_Toc531571452"/>
      <w:bookmarkStart w:id="28428" w:name="_Toc531575300"/>
      <w:bookmarkStart w:id="28429" w:name="_Toc531579041"/>
      <w:bookmarkStart w:id="28430" w:name="_Toc531582779"/>
      <w:bookmarkEnd w:id="28427"/>
      <w:bookmarkEnd w:id="28428"/>
      <w:bookmarkEnd w:id="28429"/>
      <w:bookmarkEnd w:id="28430"/>
    </w:p>
    <w:tbl>
      <w:tblPr>
        <w:tblStyle w:val="TableGrid"/>
        <w:tblW w:w="9479" w:type="dxa"/>
        <w:tblLook w:val="04A0" w:firstRow="1" w:lastRow="0" w:firstColumn="1" w:lastColumn="0" w:noHBand="0" w:noVBand="1"/>
        <w:tblPrChange w:id="28431" w:author="phuong vu" w:date="2018-11-23T15:22:00Z">
          <w:tblPr>
            <w:tblStyle w:val="TableGrid"/>
            <w:tblW w:w="9479" w:type="dxa"/>
            <w:tblLook w:val="04A0" w:firstRow="1" w:lastRow="0" w:firstColumn="1" w:lastColumn="0" w:noHBand="0" w:noVBand="1"/>
          </w:tblPr>
        </w:tblPrChange>
      </w:tblPr>
      <w:tblGrid>
        <w:gridCol w:w="708"/>
        <w:gridCol w:w="2257"/>
        <w:gridCol w:w="1527"/>
        <w:gridCol w:w="1098"/>
        <w:gridCol w:w="838"/>
        <w:gridCol w:w="823"/>
        <w:gridCol w:w="2228"/>
        <w:tblGridChange w:id="28432">
          <w:tblGrid>
            <w:gridCol w:w="708"/>
            <w:gridCol w:w="2484"/>
            <w:gridCol w:w="1300"/>
            <w:gridCol w:w="1098"/>
            <w:gridCol w:w="838"/>
            <w:gridCol w:w="823"/>
            <w:gridCol w:w="2228"/>
          </w:tblGrid>
        </w:tblGridChange>
      </w:tblGrid>
      <w:tr w:rsidR="00FE414E" w:rsidRPr="001856AA" w:rsidDel="00D10B12" w14:paraId="67FFC7EE" w14:textId="6675E271" w:rsidTr="00FE414E">
        <w:trPr>
          <w:trHeight w:val="300"/>
          <w:ins w:id="28433" w:author="phuong vu" w:date="2018-11-23T15:20:00Z"/>
          <w:del w:id="28434" w:author="Tran Huan" w:date="2018-12-03T01:22:00Z"/>
          <w:trPrChange w:id="28435" w:author="phuong vu" w:date="2018-11-23T15:22:00Z">
            <w:trPr>
              <w:trHeight w:val="300"/>
            </w:trPr>
          </w:trPrChange>
        </w:trPr>
        <w:tc>
          <w:tcPr>
            <w:tcW w:w="708" w:type="dxa"/>
            <w:noWrap/>
            <w:vAlign w:val="center"/>
            <w:hideMark/>
            <w:tcPrChange w:id="28436" w:author="phuong vu" w:date="2018-11-23T15:22:00Z">
              <w:tcPr>
                <w:tcW w:w="708" w:type="dxa"/>
                <w:noWrap/>
                <w:vAlign w:val="center"/>
                <w:hideMark/>
              </w:tcPr>
            </w:tcPrChange>
          </w:tcPr>
          <w:p w14:paraId="75504DF6" w14:textId="6220B535" w:rsidR="00FE414E" w:rsidRPr="001856AA" w:rsidDel="00D10B12" w:rsidRDefault="00FE414E" w:rsidP="00D10B12">
            <w:pPr>
              <w:spacing w:line="288" w:lineRule="auto"/>
              <w:contextualSpacing/>
              <w:jc w:val="center"/>
              <w:rPr>
                <w:ins w:id="28437" w:author="phuong vu" w:date="2018-11-23T15:20:00Z"/>
                <w:del w:id="28438" w:author="Tran Huan" w:date="2018-12-03T01:22:00Z"/>
                <w:b/>
                <w:bCs/>
              </w:rPr>
              <w:pPrChange w:id="28439" w:author="Tran Huan" w:date="2018-12-03T01:23:00Z">
                <w:pPr>
                  <w:spacing w:line="276" w:lineRule="auto"/>
                  <w:jc w:val="center"/>
                </w:pPr>
              </w:pPrChange>
            </w:pPr>
            <w:ins w:id="28440" w:author="phuong vu" w:date="2018-11-23T15:20:00Z">
              <w:del w:id="28441" w:author="Tran Huan" w:date="2018-12-03T01:22:00Z">
                <w:r w:rsidRPr="001856AA" w:rsidDel="00D10B12">
                  <w:rPr>
                    <w:b/>
                    <w:bCs/>
                    <w:lang w:val="da-DK"/>
                  </w:rPr>
                  <w:delText>STT</w:delText>
                </w:r>
                <w:bookmarkStart w:id="28442" w:name="_Toc531571453"/>
                <w:bookmarkStart w:id="28443" w:name="_Toc531575301"/>
                <w:bookmarkStart w:id="28444" w:name="_Toc531579042"/>
                <w:bookmarkStart w:id="28445" w:name="_Toc531582780"/>
                <w:bookmarkEnd w:id="28442"/>
                <w:bookmarkEnd w:id="28443"/>
                <w:bookmarkEnd w:id="28444"/>
                <w:bookmarkEnd w:id="28445"/>
              </w:del>
            </w:ins>
          </w:p>
        </w:tc>
        <w:tc>
          <w:tcPr>
            <w:tcW w:w="2257" w:type="dxa"/>
            <w:noWrap/>
            <w:vAlign w:val="center"/>
            <w:hideMark/>
            <w:tcPrChange w:id="28446" w:author="phuong vu" w:date="2018-11-23T15:22:00Z">
              <w:tcPr>
                <w:tcW w:w="2484" w:type="dxa"/>
                <w:noWrap/>
                <w:vAlign w:val="center"/>
                <w:hideMark/>
              </w:tcPr>
            </w:tcPrChange>
          </w:tcPr>
          <w:p w14:paraId="24CBCB2F" w14:textId="4E26F34B" w:rsidR="00FE414E" w:rsidRPr="001856AA" w:rsidDel="00D10B12" w:rsidRDefault="00FE414E" w:rsidP="00D10B12">
            <w:pPr>
              <w:spacing w:line="288" w:lineRule="auto"/>
              <w:contextualSpacing/>
              <w:jc w:val="center"/>
              <w:rPr>
                <w:ins w:id="28447" w:author="phuong vu" w:date="2018-11-23T15:20:00Z"/>
                <w:del w:id="28448" w:author="Tran Huan" w:date="2018-12-03T01:22:00Z"/>
                <w:b/>
                <w:bCs/>
              </w:rPr>
              <w:pPrChange w:id="28449" w:author="Tran Huan" w:date="2018-12-03T01:23:00Z">
                <w:pPr>
                  <w:spacing w:line="276" w:lineRule="auto"/>
                  <w:jc w:val="center"/>
                </w:pPr>
              </w:pPrChange>
            </w:pPr>
            <w:ins w:id="28450" w:author="phuong vu" w:date="2018-11-23T15:20:00Z">
              <w:del w:id="28451" w:author="Tran Huan" w:date="2018-12-03T01:22:00Z">
                <w:r w:rsidRPr="001856AA" w:rsidDel="00D10B12">
                  <w:rPr>
                    <w:b/>
                    <w:bCs/>
                    <w:lang w:val="da-DK"/>
                  </w:rPr>
                  <w:delText>Tên trường</w:delText>
                </w:r>
                <w:bookmarkStart w:id="28452" w:name="_Toc531571454"/>
                <w:bookmarkStart w:id="28453" w:name="_Toc531575302"/>
                <w:bookmarkStart w:id="28454" w:name="_Toc531579043"/>
                <w:bookmarkStart w:id="28455" w:name="_Toc531582781"/>
                <w:bookmarkEnd w:id="28452"/>
                <w:bookmarkEnd w:id="28453"/>
                <w:bookmarkEnd w:id="28454"/>
                <w:bookmarkEnd w:id="28455"/>
              </w:del>
            </w:ins>
          </w:p>
        </w:tc>
        <w:tc>
          <w:tcPr>
            <w:tcW w:w="1527" w:type="dxa"/>
            <w:noWrap/>
            <w:vAlign w:val="center"/>
            <w:hideMark/>
            <w:tcPrChange w:id="28456" w:author="phuong vu" w:date="2018-11-23T15:22:00Z">
              <w:tcPr>
                <w:tcW w:w="1300" w:type="dxa"/>
                <w:noWrap/>
                <w:vAlign w:val="center"/>
                <w:hideMark/>
              </w:tcPr>
            </w:tcPrChange>
          </w:tcPr>
          <w:p w14:paraId="393E8472" w14:textId="6552ADD8" w:rsidR="00FE414E" w:rsidRPr="001856AA" w:rsidDel="00D10B12" w:rsidRDefault="00FE414E" w:rsidP="00D10B12">
            <w:pPr>
              <w:spacing w:line="288" w:lineRule="auto"/>
              <w:contextualSpacing/>
              <w:jc w:val="center"/>
              <w:rPr>
                <w:ins w:id="28457" w:author="phuong vu" w:date="2018-11-23T15:20:00Z"/>
                <w:del w:id="28458" w:author="Tran Huan" w:date="2018-12-03T01:22:00Z"/>
                <w:b/>
                <w:bCs/>
              </w:rPr>
              <w:pPrChange w:id="28459" w:author="Tran Huan" w:date="2018-12-03T01:23:00Z">
                <w:pPr>
                  <w:spacing w:line="276" w:lineRule="auto"/>
                  <w:jc w:val="center"/>
                </w:pPr>
              </w:pPrChange>
            </w:pPr>
            <w:ins w:id="28460" w:author="phuong vu" w:date="2018-11-23T15:20:00Z">
              <w:del w:id="28461" w:author="Tran Huan" w:date="2018-12-03T01:22:00Z">
                <w:r w:rsidRPr="001856AA" w:rsidDel="00D10B12">
                  <w:rPr>
                    <w:b/>
                    <w:bCs/>
                    <w:lang w:val="da-DK"/>
                  </w:rPr>
                  <w:delText>Kiểu</w:delText>
                </w:r>
                <w:bookmarkStart w:id="28462" w:name="_Toc531571455"/>
                <w:bookmarkStart w:id="28463" w:name="_Toc531575303"/>
                <w:bookmarkStart w:id="28464" w:name="_Toc531579044"/>
                <w:bookmarkStart w:id="28465" w:name="_Toc531582782"/>
                <w:bookmarkEnd w:id="28462"/>
                <w:bookmarkEnd w:id="28463"/>
                <w:bookmarkEnd w:id="28464"/>
                <w:bookmarkEnd w:id="28465"/>
              </w:del>
            </w:ins>
          </w:p>
        </w:tc>
        <w:tc>
          <w:tcPr>
            <w:tcW w:w="1098" w:type="dxa"/>
            <w:noWrap/>
            <w:vAlign w:val="center"/>
            <w:hideMark/>
            <w:tcPrChange w:id="28466" w:author="phuong vu" w:date="2018-11-23T15:22:00Z">
              <w:tcPr>
                <w:tcW w:w="1098" w:type="dxa"/>
                <w:noWrap/>
                <w:vAlign w:val="center"/>
                <w:hideMark/>
              </w:tcPr>
            </w:tcPrChange>
          </w:tcPr>
          <w:p w14:paraId="2E6BCFFF" w14:textId="0BF3F5AB" w:rsidR="00FE414E" w:rsidRPr="001856AA" w:rsidDel="00D10B12" w:rsidRDefault="00FE414E" w:rsidP="00D10B12">
            <w:pPr>
              <w:spacing w:line="288" w:lineRule="auto"/>
              <w:contextualSpacing/>
              <w:jc w:val="center"/>
              <w:rPr>
                <w:ins w:id="28467" w:author="phuong vu" w:date="2018-11-23T15:20:00Z"/>
                <w:del w:id="28468" w:author="Tran Huan" w:date="2018-12-03T01:22:00Z"/>
                <w:b/>
                <w:bCs/>
              </w:rPr>
              <w:pPrChange w:id="28469" w:author="Tran Huan" w:date="2018-12-03T01:23:00Z">
                <w:pPr>
                  <w:spacing w:line="276" w:lineRule="auto"/>
                  <w:jc w:val="center"/>
                </w:pPr>
              </w:pPrChange>
            </w:pPr>
            <w:ins w:id="28470" w:author="phuong vu" w:date="2018-11-23T15:20:00Z">
              <w:del w:id="28471" w:author="Tran Huan" w:date="2018-12-03T01:22:00Z">
                <w:r w:rsidRPr="001856AA" w:rsidDel="00D10B12">
                  <w:rPr>
                    <w:b/>
                    <w:bCs/>
                    <w:lang w:val="da-DK"/>
                  </w:rPr>
                  <w:delText>Chấp nhận Null</w:delText>
                </w:r>
                <w:bookmarkStart w:id="28472" w:name="_Toc531571456"/>
                <w:bookmarkStart w:id="28473" w:name="_Toc531575304"/>
                <w:bookmarkStart w:id="28474" w:name="_Toc531579045"/>
                <w:bookmarkStart w:id="28475" w:name="_Toc531582783"/>
                <w:bookmarkEnd w:id="28472"/>
                <w:bookmarkEnd w:id="28473"/>
                <w:bookmarkEnd w:id="28474"/>
                <w:bookmarkEnd w:id="28475"/>
              </w:del>
            </w:ins>
          </w:p>
        </w:tc>
        <w:tc>
          <w:tcPr>
            <w:tcW w:w="838" w:type="dxa"/>
            <w:noWrap/>
            <w:vAlign w:val="center"/>
            <w:hideMark/>
            <w:tcPrChange w:id="28476" w:author="phuong vu" w:date="2018-11-23T15:22:00Z">
              <w:tcPr>
                <w:tcW w:w="838" w:type="dxa"/>
                <w:noWrap/>
                <w:vAlign w:val="center"/>
                <w:hideMark/>
              </w:tcPr>
            </w:tcPrChange>
          </w:tcPr>
          <w:p w14:paraId="79174785" w14:textId="71D1231F" w:rsidR="00FE414E" w:rsidRPr="001856AA" w:rsidDel="00D10B12" w:rsidRDefault="00FE414E" w:rsidP="00D10B12">
            <w:pPr>
              <w:spacing w:line="288" w:lineRule="auto"/>
              <w:contextualSpacing/>
              <w:jc w:val="center"/>
              <w:rPr>
                <w:ins w:id="28477" w:author="phuong vu" w:date="2018-11-23T15:20:00Z"/>
                <w:del w:id="28478" w:author="Tran Huan" w:date="2018-12-03T01:22:00Z"/>
                <w:b/>
                <w:bCs/>
              </w:rPr>
              <w:pPrChange w:id="28479" w:author="Tran Huan" w:date="2018-12-03T01:23:00Z">
                <w:pPr>
                  <w:spacing w:line="276" w:lineRule="auto"/>
                  <w:jc w:val="center"/>
                </w:pPr>
              </w:pPrChange>
            </w:pPr>
            <w:ins w:id="28480" w:author="phuong vu" w:date="2018-11-23T15:20:00Z">
              <w:del w:id="28481" w:author="Tran Huan" w:date="2018-12-03T01:22:00Z">
                <w:r w:rsidRPr="001856AA" w:rsidDel="00D10B12">
                  <w:rPr>
                    <w:b/>
                    <w:bCs/>
                    <w:lang w:val="da-DK"/>
                  </w:rPr>
                  <w:delText>Khóa chính</w:delText>
                </w:r>
                <w:bookmarkStart w:id="28482" w:name="_Toc531571457"/>
                <w:bookmarkStart w:id="28483" w:name="_Toc531575305"/>
                <w:bookmarkStart w:id="28484" w:name="_Toc531579046"/>
                <w:bookmarkStart w:id="28485" w:name="_Toc531582784"/>
                <w:bookmarkEnd w:id="28482"/>
                <w:bookmarkEnd w:id="28483"/>
                <w:bookmarkEnd w:id="28484"/>
                <w:bookmarkEnd w:id="28485"/>
              </w:del>
            </w:ins>
          </w:p>
        </w:tc>
        <w:tc>
          <w:tcPr>
            <w:tcW w:w="823" w:type="dxa"/>
            <w:noWrap/>
            <w:vAlign w:val="center"/>
            <w:hideMark/>
            <w:tcPrChange w:id="28486" w:author="phuong vu" w:date="2018-11-23T15:22:00Z">
              <w:tcPr>
                <w:tcW w:w="823" w:type="dxa"/>
                <w:noWrap/>
                <w:vAlign w:val="center"/>
                <w:hideMark/>
              </w:tcPr>
            </w:tcPrChange>
          </w:tcPr>
          <w:p w14:paraId="0D1FAA03" w14:textId="20129949" w:rsidR="00FE414E" w:rsidRPr="001856AA" w:rsidDel="00D10B12" w:rsidRDefault="00FE414E" w:rsidP="00D10B12">
            <w:pPr>
              <w:spacing w:line="288" w:lineRule="auto"/>
              <w:contextualSpacing/>
              <w:jc w:val="center"/>
              <w:rPr>
                <w:ins w:id="28487" w:author="phuong vu" w:date="2018-11-23T15:20:00Z"/>
                <w:del w:id="28488" w:author="Tran Huan" w:date="2018-12-03T01:22:00Z"/>
                <w:b/>
                <w:bCs/>
              </w:rPr>
              <w:pPrChange w:id="28489" w:author="Tran Huan" w:date="2018-12-03T01:23:00Z">
                <w:pPr>
                  <w:spacing w:line="276" w:lineRule="auto"/>
                  <w:jc w:val="center"/>
                </w:pPr>
              </w:pPrChange>
            </w:pPr>
            <w:ins w:id="28490" w:author="phuong vu" w:date="2018-11-23T15:20:00Z">
              <w:del w:id="28491" w:author="Tran Huan" w:date="2018-12-03T01:22:00Z">
                <w:r w:rsidRPr="001856AA" w:rsidDel="00D10B12">
                  <w:rPr>
                    <w:b/>
                    <w:bCs/>
                    <w:lang w:val="da-DK"/>
                  </w:rPr>
                  <w:delText>Khóa ngoại</w:delText>
                </w:r>
                <w:bookmarkStart w:id="28492" w:name="_Toc531571458"/>
                <w:bookmarkStart w:id="28493" w:name="_Toc531575306"/>
                <w:bookmarkStart w:id="28494" w:name="_Toc531579047"/>
                <w:bookmarkStart w:id="28495" w:name="_Toc531582785"/>
                <w:bookmarkEnd w:id="28492"/>
                <w:bookmarkEnd w:id="28493"/>
                <w:bookmarkEnd w:id="28494"/>
                <w:bookmarkEnd w:id="28495"/>
              </w:del>
            </w:ins>
          </w:p>
        </w:tc>
        <w:tc>
          <w:tcPr>
            <w:tcW w:w="2228" w:type="dxa"/>
            <w:noWrap/>
            <w:vAlign w:val="center"/>
            <w:hideMark/>
            <w:tcPrChange w:id="28496" w:author="phuong vu" w:date="2018-11-23T15:22:00Z">
              <w:tcPr>
                <w:tcW w:w="2228" w:type="dxa"/>
                <w:noWrap/>
                <w:vAlign w:val="center"/>
                <w:hideMark/>
              </w:tcPr>
            </w:tcPrChange>
          </w:tcPr>
          <w:p w14:paraId="12C9EFC3" w14:textId="188CA3D5" w:rsidR="00FE414E" w:rsidRPr="001856AA" w:rsidDel="00D10B12" w:rsidRDefault="00FE414E" w:rsidP="00D10B12">
            <w:pPr>
              <w:spacing w:line="288" w:lineRule="auto"/>
              <w:ind w:right="226"/>
              <w:contextualSpacing/>
              <w:jc w:val="center"/>
              <w:rPr>
                <w:ins w:id="28497" w:author="phuong vu" w:date="2018-11-23T15:20:00Z"/>
                <w:del w:id="28498" w:author="Tran Huan" w:date="2018-12-03T01:22:00Z"/>
                <w:b/>
                <w:bCs/>
              </w:rPr>
              <w:pPrChange w:id="28499" w:author="Tran Huan" w:date="2018-12-03T01:23:00Z">
                <w:pPr>
                  <w:spacing w:line="276" w:lineRule="auto"/>
                  <w:ind w:right="226"/>
                  <w:jc w:val="center"/>
                </w:pPr>
              </w:pPrChange>
            </w:pPr>
            <w:ins w:id="28500" w:author="phuong vu" w:date="2018-11-23T15:20:00Z">
              <w:del w:id="28501" w:author="Tran Huan" w:date="2018-12-03T01:22:00Z">
                <w:r w:rsidRPr="001856AA" w:rsidDel="00D10B12">
                  <w:rPr>
                    <w:b/>
                    <w:bCs/>
                    <w:lang w:val="da-DK"/>
                  </w:rPr>
                  <w:delText>Mô tả</w:delText>
                </w:r>
                <w:bookmarkStart w:id="28502" w:name="_Toc531571459"/>
                <w:bookmarkStart w:id="28503" w:name="_Toc531575307"/>
                <w:bookmarkStart w:id="28504" w:name="_Toc531579048"/>
                <w:bookmarkStart w:id="28505" w:name="_Toc531582786"/>
                <w:bookmarkEnd w:id="28502"/>
                <w:bookmarkEnd w:id="28503"/>
                <w:bookmarkEnd w:id="28504"/>
                <w:bookmarkEnd w:id="28505"/>
              </w:del>
            </w:ins>
          </w:p>
        </w:tc>
        <w:bookmarkStart w:id="28506" w:name="_Toc531571460"/>
        <w:bookmarkStart w:id="28507" w:name="_Toc531575308"/>
        <w:bookmarkStart w:id="28508" w:name="_Toc531579049"/>
        <w:bookmarkStart w:id="28509" w:name="_Toc531582787"/>
        <w:bookmarkEnd w:id="28506"/>
        <w:bookmarkEnd w:id="28507"/>
        <w:bookmarkEnd w:id="28508"/>
        <w:bookmarkEnd w:id="28509"/>
      </w:tr>
      <w:tr w:rsidR="00FE414E" w:rsidRPr="001856AA" w:rsidDel="00D10B12" w14:paraId="6332A91D" w14:textId="1F9FB5DA" w:rsidTr="00FE414E">
        <w:trPr>
          <w:trHeight w:val="300"/>
          <w:ins w:id="28510" w:author="phuong vu" w:date="2018-11-23T15:20:00Z"/>
          <w:del w:id="28511" w:author="Tran Huan" w:date="2018-12-03T01:22:00Z"/>
          <w:trPrChange w:id="28512" w:author="phuong vu" w:date="2018-11-23T15:22:00Z">
            <w:trPr>
              <w:trHeight w:val="300"/>
            </w:trPr>
          </w:trPrChange>
        </w:trPr>
        <w:tc>
          <w:tcPr>
            <w:tcW w:w="708" w:type="dxa"/>
            <w:noWrap/>
            <w:vAlign w:val="center"/>
            <w:hideMark/>
            <w:tcPrChange w:id="28513" w:author="phuong vu" w:date="2018-11-23T15:22:00Z">
              <w:tcPr>
                <w:tcW w:w="708" w:type="dxa"/>
                <w:noWrap/>
                <w:vAlign w:val="center"/>
                <w:hideMark/>
              </w:tcPr>
            </w:tcPrChange>
          </w:tcPr>
          <w:p w14:paraId="5AA5E939" w14:textId="537CEE81" w:rsidR="00FE414E" w:rsidRPr="00FD2760" w:rsidDel="00D10B12" w:rsidRDefault="00FE414E" w:rsidP="00D10B12">
            <w:pPr>
              <w:spacing w:line="288" w:lineRule="auto"/>
              <w:contextualSpacing/>
              <w:jc w:val="center"/>
              <w:rPr>
                <w:ins w:id="28514" w:author="phuong vu" w:date="2018-11-23T15:20:00Z"/>
                <w:del w:id="28515" w:author="Tran Huan" w:date="2018-12-03T01:22:00Z"/>
              </w:rPr>
              <w:pPrChange w:id="28516" w:author="Tran Huan" w:date="2018-12-03T01:23:00Z">
                <w:pPr>
                  <w:spacing w:line="276" w:lineRule="auto"/>
                  <w:jc w:val="center"/>
                </w:pPr>
              </w:pPrChange>
            </w:pPr>
            <w:ins w:id="28517" w:author="phuong vu" w:date="2018-11-23T15:20:00Z">
              <w:del w:id="28518" w:author="Tran Huan" w:date="2018-12-03T01:22:00Z">
                <w:r w:rsidRPr="00FD2760" w:rsidDel="00D10B12">
                  <w:delText>1</w:delText>
                </w:r>
                <w:bookmarkStart w:id="28519" w:name="_Toc531571461"/>
                <w:bookmarkStart w:id="28520" w:name="_Toc531575309"/>
                <w:bookmarkStart w:id="28521" w:name="_Toc531579050"/>
                <w:bookmarkStart w:id="28522" w:name="_Toc531582788"/>
                <w:bookmarkEnd w:id="28519"/>
                <w:bookmarkEnd w:id="28520"/>
                <w:bookmarkEnd w:id="28521"/>
                <w:bookmarkEnd w:id="28522"/>
              </w:del>
            </w:ins>
          </w:p>
        </w:tc>
        <w:tc>
          <w:tcPr>
            <w:tcW w:w="2257" w:type="dxa"/>
            <w:noWrap/>
            <w:hideMark/>
            <w:tcPrChange w:id="28523" w:author="phuong vu" w:date="2018-11-23T15:22:00Z">
              <w:tcPr>
                <w:tcW w:w="2484" w:type="dxa"/>
                <w:noWrap/>
                <w:hideMark/>
              </w:tcPr>
            </w:tcPrChange>
          </w:tcPr>
          <w:p w14:paraId="29F121E6" w14:textId="172322F2" w:rsidR="00FE414E" w:rsidRPr="00FE414E" w:rsidDel="00D10B12" w:rsidRDefault="00FE414E" w:rsidP="00D10B12">
            <w:pPr>
              <w:spacing w:line="288" w:lineRule="auto"/>
              <w:contextualSpacing/>
              <w:rPr>
                <w:ins w:id="28524" w:author="phuong vu" w:date="2018-11-23T15:20:00Z"/>
                <w:del w:id="28525" w:author="Tran Huan" w:date="2018-12-03T01:22:00Z"/>
                <w:lang w:val="en-US"/>
                <w:rPrChange w:id="28526" w:author="phuong vu" w:date="2018-11-23T15:20:00Z">
                  <w:rPr>
                    <w:ins w:id="28527" w:author="phuong vu" w:date="2018-11-23T15:20:00Z"/>
                    <w:del w:id="28528" w:author="Tran Huan" w:date="2018-12-03T01:22:00Z"/>
                  </w:rPr>
                </w:rPrChange>
              </w:rPr>
              <w:pPrChange w:id="28529" w:author="Tran Huan" w:date="2018-12-03T01:23:00Z">
                <w:pPr>
                  <w:spacing w:line="276" w:lineRule="auto"/>
                </w:pPr>
              </w:pPrChange>
            </w:pPr>
            <w:ins w:id="28530" w:author="phuong vu" w:date="2018-11-23T15:20:00Z">
              <w:del w:id="28531" w:author="Tran Huan" w:date="2018-12-03T01:22:00Z">
                <w:r w:rsidDel="00D10B12">
                  <w:rPr>
                    <w:lang w:val="en-US"/>
                  </w:rPr>
                  <w:delText>id</w:delText>
                </w:r>
                <w:bookmarkStart w:id="28532" w:name="_Toc531571462"/>
                <w:bookmarkStart w:id="28533" w:name="_Toc531575310"/>
                <w:bookmarkStart w:id="28534" w:name="_Toc531579051"/>
                <w:bookmarkStart w:id="28535" w:name="_Toc531582789"/>
                <w:bookmarkEnd w:id="28532"/>
                <w:bookmarkEnd w:id="28533"/>
                <w:bookmarkEnd w:id="28534"/>
                <w:bookmarkEnd w:id="28535"/>
              </w:del>
            </w:ins>
          </w:p>
        </w:tc>
        <w:tc>
          <w:tcPr>
            <w:tcW w:w="1527" w:type="dxa"/>
            <w:noWrap/>
            <w:hideMark/>
            <w:tcPrChange w:id="28536" w:author="phuong vu" w:date="2018-11-23T15:22:00Z">
              <w:tcPr>
                <w:tcW w:w="1300" w:type="dxa"/>
                <w:noWrap/>
                <w:hideMark/>
              </w:tcPr>
            </w:tcPrChange>
          </w:tcPr>
          <w:p w14:paraId="22AE4781" w14:textId="3A00597C" w:rsidR="00FE414E" w:rsidRPr="00FD2760" w:rsidDel="00D10B12" w:rsidRDefault="00FE414E" w:rsidP="00D10B12">
            <w:pPr>
              <w:spacing w:line="288" w:lineRule="auto"/>
              <w:contextualSpacing/>
              <w:rPr>
                <w:ins w:id="28537" w:author="phuong vu" w:date="2018-11-23T15:20:00Z"/>
                <w:del w:id="28538" w:author="Tran Huan" w:date="2018-12-03T01:22:00Z"/>
              </w:rPr>
              <w:pPrChange w:id="28539" w:author="Tran Huan" w:date="2018-12-03T01:23:00Z">
                <w:pPr>
                  <w:spacing w:line="276" w:lineRule="auto"/>
                </w:pPr>
              </w:pPrChange>
            </w:pPr>
            <w:ins w:id="28540" w:author="phuong vu" w:date="2018-11-23T15:20:00Z">
              <w:del w:id="28541" w:author="Tran Huan" w:date="2018-12-03T01:22:00Z">
                <w:r w:rsidRPr="00FD2760" w:rsidDel="00D10B12">
                  <w:delText>numeric</w:delText>
                </w:r>
                <w:bookmarkStart w:id="28542" w:name="_Toc531571463"/>
                <w:bookmarkStart w:id="28543" w:name="_Toc531575311"/>
                <w:bookmarkStart w:id="28544" w:name="_Toc531579052"/>
                <w:bookmarkStart w:id="28545" w:name="_Toc531582790"/>
                <w:bookmarkEnd w:id="28542"/>
                <w:bookmarkEnd w:id="28543"/>
                <w:bookmarkEnd w:id="28544"/>
                <w:bookmarkEnd w:id="28545"/>
              </w:del>
            </w:ins>
          </w:p>
        </w:tc>
        <w:tc>
          <w:tcPr>
            <w:tcW w:w="1098" w:type="dxa"/>
            <w:noWrap/>
            <w:vAlign w:val="center"/>
            <w:hideMark/>
            <w:tcPrChange w:id="28546" w:author="phuong vu" w:date="2018-11-23T15:22:00Z">
              <w:tcPr>
                <w:tcW w:w="1098" w:type="dxa"/>
                <w:noWrap/>
                <w:vAlign w:val="center"/>
                <w:hideMark/>
              </w:tcPr>
            </w:tcPrChange>
          </w:tcPr>
          <w:p w14:paraId="12F9D644" w14:textId="3A75AD09" w:rsidR="00FE414E" w:rsidRPr="00FD2760" w:rsidDel="00D10B12" w:rsidRDefault="00FE414E" w:rsidP="00D10B12">
            <w:pPr>
              <w:spacing w:line="288" w:lineRule="auto"/>
              <w:contextualSpacing/>
              <w:jc w:val="center"/>
              <w:rPr>
                <w:ins w:id="28547" w:author="phuong vu" w:date="2018-11-23T15:20:00Z"/>
                <w:del w:id="28548" w:author="Tran Huan" w:date="2018-12-03T01:22:00Z"/>
              </w:rPr>
              <w:pPrChange w:id="28549" w:author="Tran Huan" w:date="2018-12-03T01:23:00Z">
                <w:pPr>
                  <w:spacing w:line="276" w:lineRule="auto"/>
                  <w:jc w:val="center"/>
                </w:pPr>
              </w:pPrChange>
            </w:pPr>
            <w:bookmarkStart w:id="28550" w:name="_Toc531571464"/>
            <w:bookmarkStart w:id="28551" w:name="_Toc531575312"/>
            <w:bookmarkStart w:id="28552" w:name="_Toc531579053"/>
            <w:bookmarkStart w:id="28553" w:name="_Toc531582791"/>
            <w:bookmarkEnd w:id="28550"/>
            <w:bookmarkEnd w:id="28551"/>
            <w:bookmarkEnd w:id="28552"/>
            <w:bookmarkEnd w:id="28553"/>
          </w:p>
        </w:tc>
        <w:tc>
          <w:tcPr>
            <w:tcW w:w="838" w:type="dxa"/>
            <w:noWrap/>
            <w:vAlign w:val="center"/>
            <w:hideMark/>
            <w:tcPrChange w:id="28554" w:author="phuong vu" w:date="2018-11-23T15:22:00Z">
              <w:tcPr>
                <w:tcW w:w="838" w:type="dxa"/>
                <w:noWrap/>
                <w:vAlign w:val="center"/>
                <w:hideMark/>
              </w:tcPr>
            </w:tcPrChange>
          </w:tcPr>
          <w:p w14:paraId="159D9D3D" w14:textId="4F7BF495" w:rsidR="00FE414E" w:rsidRPr="00FD2760" w:rsidDel="00D10B12" w:rsidRDefault="00FE414E" w:rsidP="00D10B12">
            <w:pPr>
              <w:spacing w:line="288" w:lineRule="auto"/>
              <w:contextualSpacing/>
              <w:jc w:val="center"/>
              <w:rPr>
                <w:ins w:id="28555" w:author="phuong vu" w:date="2018-11-23T15:20:00Z"/>
                <w:del w:id="28556" w:author="Tran Huan" w:date="2018-12-03T01:22:00Z"/>
              </w:rPr>
              <w:pPrChange w:id="28557" w:author="Tran Huan" w:date="2018-12-03T01:23:00Z">
                <w:pPr>
                  <w:spacing w:line="276" w:lineRule="auto"/>
                  <w:jc w:val="center"/>
                </w:pPr>
              </w:pPrChange>
            </w:pPr>
            <w:ins w:id="28558" w:author="phuong vu" w:date="2018-11-23T15:20:00Z">
              <w:del w:id="28559" w:author="Tran Huan" w:date="2018-12-03T01:22:00Z">
                <w:r w:rsidRPr="00FD2760" w:rsidDel="00D10B12">
                  <w:delText>X</w:delText>
                </w:r>
                <w:bookmarkStart w:id="28560" w:name="_Toc531571465"/>
                <w:bookmarkStart w:id="28561" w:name="_Toc531575313"/>
                <w:bookmarkStart w:id="28562" w:name="_Toc531579054"/>
                <w:bookmarkStart w:id="28563" w:name="_Toc531582792"/>
                <w:bookmarkEnd w:id="28560"/>
                <w:bookmarkEnd w:id="28561"/>
                <w:bookmarkEnd w:id="28562"/>
                <w:bookmarkEnd w:id="28563"/>
              </w:del>
            </w:ins>
          </w:p>
        </w:tc>
        <w:tc>
          <w:tcPr>
            <w:tcW w:w="823" w:type="dxa"/>
            <w:noWrap/>
            <w:vAlign w:val="center"/>
            <w:hideMark/>
            <w:tcPrChange w:id="28564" w:author="phuong vu" w:date="2018-11-23T15:22:00Z">
              <w:tcPr>
                <w:tcW w:w="823" w:type="dxa"/>
                <w:noWrap/>
                <w:vAlign w:val="center"/>
                <w:hideMark/>
              </w:tcPr>
            </w:tcPrChange>
          </w:tcPr>
          <w:p w14:paraId="5AA5D8EB" w14:textId="6162C873" w:rsidR="00FE414E" w:rsidRPr="00FD2760" w:rsidDel="00D10B12" w:rsidRDefault="00FE414E" w:rsidP="00D10B12">
            <w:pPr>
              <w:spacing w:line="288" w:lineRule="auto"/>
              <w:contextualSpacing/>
              <w:jc w:val="center"/>
              <w:rPr>
                <w:ins w:id="28565" w:author="phuong vu" w:date="2018-11-23T15:20:00Z"/>
                <w:del w:id="28566" w:author="Tran Huan" w:date="2018-12-03T01:22:00Z"/>
              </w:rPr>
              <w:pPrChange w:id="28567" w:author="Tran Huan" w:date="2018-12-03T01:23:00Z">
                <w:pPr>
                  <w:spacing w:line="276" w:lineRule="auto"/>
                  <w:jc w:val="center"/>
                </w:pPr>
              </w:pPrChange>
            </w:pPr>
            <w:bookmarkStart w:id="28568" w:name="_Toc531571466"/>
            <w:bookmarkStart w:id="28569" w:name="_Toc531575314"/>
            <w:bookmarkStart w:id="28570" w:name="_Toc531579055"/>
            <w:bookmarkStart w:id="28571" w:name="_Toc531582793"/>
            <w:bookmarkEnd w:id="28568"/>
            <w:bookmarkEnd w:id="28569"/>
            <w:bookmarkEnd w:id="28570"/>
            <w:bookmarkEnd w:id="28571"/>
          </w:p>
        </w:tc>
        <w:tc>
          <w:tcPr>
            <w:tcW w:w="2228" w:type="dxa"/>
            <w:noWrap/>
            <w:hideMark/>
            <w:tcPrChange w:id="28572" w:author="phuong vu" w:date="2018-11-23T15:22:00Z">
              <w:tcPr>
                <w:tcW w:w="2228" w:type="dxa"/>
                <w:noWrap/>
                <w:hideMark/>
              </w:tcPr>
            </w:tcPrChange>
          </w:tcPr>
          <w:p w14:paraId="277F8C36" w14:textId="5BDF467B" w:rsidR="00FE414E" w:rsidRPr="00FE414E" w:rsidDel="00D10B12" w:rsidRDefault="00FE414E" w:rsidP="00D10B12">
            <w:pPr>
              <w:spacing w:line="288" w:lineRule="auto"/>
              <w:contextualSpacing/>
              <w:rPr>
                <w:ins w:id="28573" w:author="phuong vu" w:date="2018-11-23T15:20:00Z"/>
                <w:del w:id="28574" w:author="Tran Huan" w:date="2018-12-03T01:22:00Z"/>
                <w:lang w:val="en-US"/>
              </w:rPr>
              <w:pPrChange w:id="28575" w:author="Tran Huan" w:date="2018-12-03T01:23:00Z">
                <w:pPr>
                  <w:spacing w:line="276" w:lineRule="auto"/>
                </w:pPr>
              </w:pPrChange>
            </w:pPr>
            <w:ins w:id="28576" w:author="phuong vu" w:date="2018-11-23T15:20:00Z">
              <w:del w:id="28577" w:author="Tran Huan" w:date="2018-12-03T01:22:00Z">
                <w:r w:rsidRPr="00FD2760" w:rsidDel="00D10B12">
                  <w:delText>ID</w:delText>
                </w:r>
              </w:del>
            </w:ins>
            <w:ins w:id="28578" w:author="phuong vu" w:date="2018-11-23T15:22:00Z">
              <w:del w:id="28579" w:author="Tran Huan" w:date="2018-12-03T01:22:00Z">
                <w:r w:rsidDel="00D10B12">
                  <w:rPr>
                    <w:lang w:val="en-US"/>
                  </w:rPr>
                  <w:delText xml:space="preserve"> người dùng</w:delText>
                </w:r>
              </w:del>
            </w:ins>
            <w:bookmarkStart w:id="28580" w:name="_Toc531571467"/>
            <w:bookmarkStart w:id="28581" w:name="_Toc531575315"/>
            <w:bookmarkStart w:id="28582" w:name="_Toc531579056"/>
            <w:bookmarkStart w:id="28583" w:name="_Toc531582794"/>
            <w:bookmarkEnd w:id="28580"/>
            <w:bookmarkEnd w:id="28581"/>
            <w:bookmarkEnd w:id="28582"/>
            <w:bookmarkEnd w:id="28583"/>
          </w:p>
        </w:tc>
        <w:bookmarkStart w:id="28584" w:name="_Toc531571468"/>
        <w:bookmarkStart w:id="28585" w:name="_Toc531575316"/>
        <w:bookmarkStart w:id="28586" w:name="_Toc531579057"/>
        <w:bookmarkStart w:id="28587" w:name="_Toc531582795"/>
        <w:bookmarkEnd w:id="28584"/>
        <w:bookmarkEnd w:id="28585"/>
        <w:bookmarkEnd w:id="28586"/>
        <w:bookmarkEnd w:id="28587"/>
      </w:tr>
      <w:tr w:rsidR="00FE414E" w:rsidRPr="001856AA" w:rsidDel="00D10B12" w14:paraId="1F065723" w14:textId="7B55246B" w:rsidTr="00FE414E">
        <w:trPr>
          <w:trHeight w:val="300"/>
          <w:ins w:id="28588" w:author="phuong vu" w:date="2018-11-23T15:20:00Z"/>
          <w:del w:id="28589" w:author="Tran Huan" w:date="2018-12-03T01:22:00Z"/>
          <w:trPrChange w:id="28590" w:author="phuong vu" w:date="2018-11-23T15:22:00Z">
            <w:trPr>
              <w:trHeight w:val="300"/>
            </w:trPr>
          </w:trPrChange>
        </w:trPr>
        <w:tc>
          <w:tcPr>
            <w:tcW w:w="708" w:type="dxa"/>
            <w:noWrap/>
            <w:vAlign w:val="center"/>
            <w:hideMark/>
            <w:tcPrChange w:id="28591" w:author="phuong vu" w:date="2018-11-23T15:22:00Z">
              <w:tcPr>
                <w:tcW w:w="708" w:type="dxa"/>
                <w:noWrap/>
                <w:vAlign w:val="center"/>
                <w:hideMark/>
              </w:tcPr>
            </w:tcPrChange>
          </w:tcPr>
          <w:p w14:paraId="298EB1E7" w14:textId="4D102584" w:rsidR="00FE414E" w:rsidRPr="00FD2760" w:rsidDel="00D10B12" w:rsidRDefault="00FE414E" w:rsidP="00D10B12">
            <w:pPr>
              <w:spacing w:line="288" w:lineRule="auto"/>
              <w:contextualSpacing/>
              <w:jc w:val="center"/>
              <w:rPr>
                <w:ins w:id="28592" w:author="phuong vu" w:date="2018-11-23T15:20:00Z"/>
                <w:del w:id="28593" w:author="Tran Huan" w:date="2018-12-03T01:22:00Z"/>
              </w:rPr>
              <w:pPrChange w:id="28594" w:author="Tran Huan" w:date="2018-12-03T01:23:00Z">
                <w:pPr>
                  <w:spacing w:line="276" w:lineRule="auto"/>
                  <w:jc w:val="center"/>
                </w:pPr>
              </w:pPrChange>
            </w:pPr>
            <w:ins w:id="28595" w:author="phuong vu" w:date="2018-11-23T15:20:00Z">
              <w:del w:id="28596" w:author="Tran Huan" w:date="2018-12-03T01:22:00Z">
                <w:r w:rsidRPr="00FD2760" w:rsidDel="00D10B12">
                  <w:delText>2</w:delText>
                </w:r>
                <w:bookmarkStart w:id="28597" w:name="_Toc531571469"/>
                <w:bookmarkStart w:id="28598" w:name="_Toc531575317"/>
                <w:bookmarkStart w:id="28599" w:name="_Toc531579058"/>
                <w:bookmarkStart w:id="28600" w:name="_Toc531582796"/>
                <w:bookmarkEnd w:id="28597"/>
                <w:bookmarkEnd w:id="28598"/>
                <w:bookmarkEnd w:id="28599"/>
                <w:bookmarkEnd w:id="28600"/>
              </w:del>
            </w:ins>
          </w:p>
        </w:tc>
        <w:tc>
          <w:tcPr>
            <w:tcW w:w="2257" w:type="dxa"/>
            <w:noWrap/>
            <w:hideMark/>
            <w:tcPrChange w:id="28601" w:author="phuong vu" w:date="2018-11-23T15:22:00Z">
              <w:tcPr>
                <w:tcW w:w="2484" w:type="dxa"/>
                <w:noWrap/>
                <w:hideMark/>
              </w:tcPr>
            </w:tcPrChange>
          </w:tcPr>
          <w:p w14:paraId="624BA1C4" w14:textId="55A7AA64" w:rsidR="00FE414E" w:rsidRPr="00FD2760" w:rsidDel="00D10B12" w:rsidRDefault="00FE414E" w:rsidP="00D10B12">
            <w:pPr>
              <w:spacing w:line="288" w:lineRule="auto"/>
              <w:contextualSpacing/>
              <w:rPr>
                <w:ins w:id="28602" w:author="phuong vu" w:date="2018-11-23T15:20:00Z"/>
                <w:del w:id="28603" w:author="Tran Huan" w:date="2018-12-03T01:22:00Z"/>
                <w:lang w:val="en-US"/>
              </w:rPr>
              <w:pPrChange w:id="28604" w:author="Tran Huan" w:date="2018-12-03T01:23:00Z">
                <w:pPr>
                  <w:spacing w:line="276" w:lineRule="auto"/>
                </w:pPr>
              </w:pPrChange>
            </w:pPr>
            <w:ins w:id="28605" w:author="phuong vu" w:date="2018-11-23T15:20:00Z">
              <w:del w:id="28606" w:author="Tran Huan" w:date="2018-12-03T01:22:00Z">
                <w:r w:rsidDel="00D10B12">
                  <w:rPr>
                    <w:lang w:val="en-US"/>
                  </w:rPr>
                  <w:delText>first_name</w:delText>
                </w:r>
                <w:bookmarkStart w:id="28607" w:name="_Toc531571470"/>
                <w:bookmarkStart w:id="28608" w:name="_Toc531575318"/>
                <w:bookmarkStart w:id="28609" w:name="_Toc531579059"/>
                <w:bookmarkStart w:id="28610" w:name="_Toc531582797"/>
                <w:bookmarkEnd w:id="28607"/>
                <w:bookmarkEnd w:id="28608"/>
                <w:bookmarkEnd w:id="28609"/>
                <w:bookmarkEnd w:id="28610"/>
              </w:del>
            </w:ins>
          </w:p>
        </w:tc>
        <w:tc>
          <w:tcPr>
            <w:tcW w:w="1527" w:type="dxa"/>
            <w:noWrap/>
            <w:hideMark/>
            <w:tcPrChange w:id="28611" w:author="phuong vu" w:date="2018-11-23T15:22:00Z">
              <w:tcPr>
                <w:tcW w:w="1300" w:type="dxa"/>
                <w:noWrap/>
                <w:hideMark/>
              </w:tcPr>
            </w:tcPrChange>
          </w:tcPr>
          <w:p w14:paraId="0A89B48C" w14:textId="77C0DCC5" w:rsidR="00FE414E" w:rsidRPr="00FD2760" w:rsidDel="00D10B12" w:rsidRDefault="00FE414E" w:rsidP="00D10B12">
            <w:pPr>
              <w:spacing w:line="288" w:lineRule="auto"/>
              <w:contextualSpacing/>
              <w:rPr>
                <w:ins w:id="28612" w:author="phuong vu" w:date="2018-11-23T15:20:00Z"/>
                <w:del w:id="28613" w:author="Tran Huan" w:date="2018-12-03T01:22:00Z"/>
                <w:lang w:val="en-US"/>
              </w:rPr>
              <w:pPrChange w:id="28614" w:author="Tran Huan" w:date="2018-12-03T01:23:00Z">
                <w:pPr>
                  <w:spacing w:line="276" w:lineRule="auto"/>
                </w:pPr>
              </w:pPrChange>
            </w:pPr>
            <w:ins w:id="28615" w:author="phuong vu" w:date="2018-11-23T15:21:00Z">
              <w:del w:id="28616" w:author="Tran Huan" w:date="2018-12-03T01:22:00Z">
                <w:r w:rsidRPr="00FD2760" w:rsidDel="00D10B12">
                  <w:delText>character varying</w:delText>
                </w:r>
              </w:del>
            </w:ins>
            <w:bookmarkStart w:id="28617" w:name="_Toc531571471"/>
            <w:bookmarkStart w:id="28618" w:name="_Toc531575319"/>
            <w:bookmarkStart w:id="28619" w:name="_Toc531579060"/>
            <w:bookmarkStart w:id="28620" w:name="_Toc531582798"/>
            <w:bookmarkEnd w:id="28617"/>
            <w:bookmarkEnd w:id="28618"/>
            <w:bookmarkEnd w:id="28619"/>
            <w:bookmarkEnd w:id="28620"/>
          </w:p>
        </w:tc>
        <w:tc>
          <w:tcPr>
            <w:tcW w:w="1098" w:type="dxa"/>
            <w:noWrap/>
            <w:vAlign w:val="center"/>
            <w:hideMark/>
            <w:tcPrChange w:id="28621" w:author="phuong vu" w:date="2018-11-23T15:22:00Z">
              <w:tcPr>
                <w:tcW w:w="1098" w:type="dxa"/>
                <w:noWrap/>
                <w:vAlign w:val="center"/>
                <w:hideMark/>
              </w:tcPr>
            </w:tcPrChange>
          </w:tcPr>
          <w:p w14:paraId="5FE01841" w14:textId="3CE263D5" w:rsidR="00FE414E" w:rsidRPr="00FD2760" w:rsidDel="00D10B12" w:rsidRDefault="00FE414E" w:rsidP="00D10B12">
            <w:pPr>
              <w:spacing w:line="288" w:lineRule="auto"/>
              <w:contextualSpacing/>
              <w:jc w:val="center"/>
              <w:rPr>
                <w:ins w:id="28622" w:author="phuong vu" w:date="2018-11-23T15:20:00Z"/>
                <w:del w:id="28623" w:author="Tran Huan" w:date="2018-12-03T01:22:00Z"/>
              </w:rPr>
              <w:pPrChange w:id="28624" w:author="Tran Huan" w:date="2018-12-03T01:23:00Z">
                <w:pPr>
                  <w:spacing w:line="276" w:lineRule="auto"/>
                  <w:jc w:val="center"/>
                </w:pPr>
              </w:pPrChange>
            </w:pPr>
            <w:bookmarkStart w:id="28625" w:name="_Toc531571472"/>
            <w:bookmarkStart w:id="28626" w:name="_Toc531575320"/>
            <w:bookmarkStart w:id="28627" w:name="_Toc531579061"/>
            <w:bookmarkStart w:id="28628" w:name="_Toc531582799"/>
            <w:bookmarkEnd w:id="28625"/>
            <w:bookmarkEnd w:id="28626"/>
            <w:bookmarkEnd w:id="28627"/>
            <w:bookmarkEnd w:id="28628"/>
          </w:p>
        </w:tc>
        <w:tc>
          <w:tcPr>
            <w:tcW w:w="838" w:type="dxa"/>
            <w:noWrap/>
            <w:vAlign w:val="center"/>
            <w:hideMark/>
            <w:tcPrChange w:id="28629" w:author="phuong vu" w:date="2018-11-23T15:22:00Z">
              <w:tcPr>
                <w:tcW w:w="838" w:type="dxa"/>
                <w:noWrap/>
                <w:vAlign w:val="center"/>
                <w:hideMark/>
              </w:tcPr>
            </w:tcPrChange>
          </w:tcPr>
          <w:p w14:paraId="330F54B3" w14:textId="541CBC5E" w:rsidR="00FE414E" w:rsidRPr="00FD2760" w:rsidDel="00D10B12" w:rsidRDefault="00FE414E" w:rsidP="00D10B12">
            <w:pPr>
              <w:spacing w:line="288" w:lineRule="auto"/>
              <w:contextualSpacing/>
              <w:jc w:val="center"/>
              <w:rPr>
                <w:ins w:id="28630" w:author="phuong vu" w:date="2018-11-23T15:20:00Z"/>
                <w:del w:id="28631" w:author="Tran Huan" w:date="2018-12-03T01:22:00Z"/>
              </w:rPr>
              <w:pPrChange w:id="28632" w:author="Tran Huan" w:date="2018-12-03T01:23:00Z">
                <w:pPr>
                  <w:spacing w:line="276" w:lineRule="auto"/>
                  <w:jc w:val="center"/>
                </w:pPr>
              </w:pPrChange>
            </w:pPr>
            <w:bookmarkStart w:id="28633" w:name="_Toc531571473"/>
            <w:bookmarkStart w:id="28634" w:name="_Toc531575321"/>
            <w:bookmarkStart w:id="28635" w:name="_Toc531579062"/>
            <w:bookmarkStart w:id="28636" w:name="_Toc531582800"/>
            <w:bookmarkEnd w:id="28633"/>
            <w:bookmarkEnd w:id="28634"/>
            <w:bookmarkEnd w:id="28635"/>
            <w:bookmarkEnd w:id="28636"/>
          </w:p>
        </w:tc>
        <w:tc>
          <w:tcPr>
            <w:tcW w:w="823" w:type="dxa"/>
            <w:noWrap/>
            <w:vAlign w:val="center"/>
            <w:hideMark/>
            <w:tcPrChange w:id="28637" w:author="phuong vu" w:date="2018-11-23T15:22:00Z">
              <w:tcPr>
                <w:tcW w:w="823" w:type="dxa"/>
                <w:noWrap/>
                <w:vAlign w:val="center"/>
                <w:hideMark/>
              </w:tcPr>
            </w:tcPrChange>
          </w:tcPr>
          <w:p w14:paraId="6E311DC2" w14:textId="79AE809F" w:rsidR="00FE414E" w:rsidRPr="00FD2760" w:rsidDel="00D10B12" w:rsidRDefault="00FE414E" w:rsidP="00D10B12">
            <w:pPr>
              <w:spacing w:line="288" w:lineRule="auto"/>
              <w:contextualSpacing/>
              <w:jc w:val="center"/>
              <w:rPr>
                <w:ins w:id="28638" w:author="phuong vu" w:date="2018-11-23T15:20:00Z"/>
                <w:del w:id="28639" w:author="Tran Huan" w:date="2018-12-03T01:22:00Z"/>
                <w:lang w:val="en-US"/>
              </w:rPr>
              <w:pPrChange w:id="28640" w:author="Tran Huan" w:date="2018-12-03T01:23:00Z">
                <w:pPr>
                  <w:spacing w:line="276" w:lineRule="auto"/>
                  <w:jc w:val="center"/>
                </w:pPr>
              </w:pPrChange>
            </w:pPr>
            <w:ins w:id="28641" w:author="phuong vu" w:date="2018-11-23T15:20:00Z">
              <w:del w:id="28642" w:author="Tran Huan" w:date="2018-12-03T01:22:00Z">
                <w:r w:rsidDel="00D10B12">
                  <w:rPr>
                    <w:lang w:val="en-US"/>
                  </w:rPr>
                  <w:delText>X</w:delText>
                </w:r>
                <w:bookmarkStart w:id="28643" w:name="_Toc531571474"/>
                <w:bookmarkStart w:id="28644" w:name="_Toc531575322"/>
                <w:bookmarkStart w:id="28645" w:name="_Toc531579063"/>
                <w:bookmarkStart w:id="28646" w:name="_Toc531582801"/>
                <w:bookmarkEnd w:id="28643"/>
                <w:bookmarkEnd w:id="28644"/>
                <w:bookmarkEnd w:id="28645"/>
                <w:bookmarkEnd w:id="28646"/>
              </w:del>
            </w:ins>
          </w:p>
        </w:tc>
        <w:tc>
          <w:tcPr>
            <w:tcW w:w="2228" w:type="dxa"/>
            <w:noWrap/>
            <w:hideMark/>
            <w:tcPrChange w:id="28647" w:author="phuong vu" w:date="2018-11-23T15:22:00Z">
              <w:tcPr>
                <w:tcW w:w="2228" w:type="dxa"/>
                <w:noWrap/>
                <w:hideMark/>
              </w:tcPr>
            </w:tcPrChange>
          </w:tcPr>
          <w:p w14:paraId="6D4F874C" w14:textId="4BC90F1A" w:rsidR="00FE414E" w:rsidRPr="00FD2760" w:rsidDel="00D10B12" w:rsidRDefault="00FE414E" w:rsidP="00D10B12">
            <w:pPr>
              <w:spacing w:line="288" w:lineRule="auto"/>
              <w:contextualSpacing/>
              <w:rPr>
                <w:ins w:id="28648" w:author="phuong vu" w:date="2018-11-23T15:20:00Z"/>
                <w:del w:id="28649" w:author="Tran Huan" w:date="2018-12-03T01:22:00Z"/>
                <w:lang w:val="en-US"/>
              </w:rPr>
              <w:pPrChange w:id="28650" w:author="Tran Huan" w:date="2018-12-03T01:23:00Z">
                <w:pPr>
                  <w:spacing w:line="276" w:lineRule="auto"/>
                </w:pPr>
              </w:pPrChange>
            </w:pPr>
            <w:ins w:id="28651" w:author="phuong vu" w:date="2018-11-23T15:22:00Z">
              <w:del w:id="28652" w:author="Tran Huan" w:date="2018-12-03T01:22:00Z">
                <w:r w:rsidDel="00D10B12">
                  <w:rPr>
                    <w:lang w:val="en-US"/>
                  </w:rPr>
                  <w:delText>Tên</w:delText>
                </w:r>
              </w:del>
            </w:ins>
            <w:bookmarkStart w:id="28653" w:name="_Toc531571475"/>
            <w:bookmarkStart w:id="28654" w:name="_Toc531575323"/>
            <w:bookmarkStart w:id="28655" w:name="_Toc531579064"/>
            <w:bookmarkStart w:id="28656" w:name="_Toc531582802"/>
            <w:bookmarkEnd w:id="28653"/>
            <w:bookmarkEnd w:id="28654"/>
            <w:bookmarkEnd w:id="28655"/>
            <w:bookmarkEnd w:id="28656"/>
          </w:p>
        </w:tc>
        <w:bookmarkStart w:id="28657" w:name="_Toc531571476"/>
        <w:bookmarkStart w:id="28658" w:name="_Toc531575324"/>
        <w:bookmarkStart w:id="28659" w:name="_Toc531579065"/>
        <w:bookmarkStart w:id="28660" w:name="_Toc531582803"/>
        <w:bookmarkEnd w:id="28657"/>
        <w:bookmarkEnd w:id="28658"/>
        <w:bookmarkEnd w:id="28659"/>
        <w:bookmarkEnd w:id="28660"/>
      </w:tr>
      <w:tr w:rsidR="00FE414E" w:rsidRPr="001856AA" w:rsidDel="00D10B12" w14:paraId="4D49FA0C" w14:textId="05BF83C5" w:rsidTr="00FE414E">
        <w:trPr>
          <w:trHeight w:val="300"/>
          <w:ins w:id="28661" w:author="phuong vu" w:date="2018-11-23T15:20:00Z"/>
          <w:del w:id="28662" w:author="Tran Huan" w:date="2018-12-03T01:22:00Z"/>
          <w:trPrChange w:id="28663" w:author="phuong vu" w:date="2018-11-23T15:22:00Z">
            <w:trPr>
              <w:trHeight w:val="300"/>
            </w:trPr>
          </w:trPrChange>
        </w:trPr>
        <w:tc>
          <w:tcPr>
            <w:tcW w:w="708" w:type="dxa"/>
            <w:noWrap/>
            <w:vAlign w:val="center"/>
            <w:tcPrChange w:id="28664" w:author="phuong vu" w:date="2018-11-23T15:22:00Z">
              <w:tcPr>
                <w:tcW w:w="708" w:type="dxa"/>
                <w:noWrap/>
                <w:vAlign w:val="center"/>
              </w:tcPr>
            </w:tcPrChange>
          </w:tcPr>
          <w:p w14:paraId="51499C2D" w14:textId="526D677E" w:rsidR="00FE414E" w:rsidRPr="00FD2760" w:rsidDel="00D10B12" w:rsidRDefault="00FE414E" w:rsidP="00D10B12">
            <w:pPr>
              <w:spacing w:line="288" w:lineRule="auto"/>
              <w:contextualSpacing/>
              <w:jc w:val="center"/>
              <w:rPr>
                <w:ins w:id="28665" w:author="phuong vu" w:date="2018-11-23T15:20:00Z"/>
                <w:del w:id="28666" w:author="Tran Huan" w:date="2018-12-03T01:22:00Z"/>
                <w:lang w:val="en-US"/>
              </w:rPr>
              <w:pPrChange w:id="28667" w:author="Tran Huan" w:date="2018-12-03T01:23:00Z">
                <w:pPr>
                  <w:spacing w:line="276" w:lineRule="auto"/>
                  <w:jc w:val="center"/>
                </w:pPr>
              </w:pPrChange>
            </w:pPr>
            <w:ins w:id="28668" w:author="phuong vu" w:date="2018-11-23T15:20:00Z">
              <w:del w:id="28669" w:author="Tran Huan" w:date="2018-12-03T01:22:00Z">
                <w:r w:rsidDel="00D10B12">
                  <w:rPr>
                    <w:lang w:val="en-US"/>
                  </w:rPr>
                  <w:delText>3</w:delText>
                </w:r>
                <w:bookmarkStart w:id="28670" w:name="_Toc531571477"/>
                <w:bookmarkStart w:id="28671" w:name="_Toc531575325"/>
                <w:bookmarkStart w:id="28672" w:name="_Toc531579066"/>
                <w:bookmarkStart w:id="28673" w:name="_Toc531582804"/>
                <w:bookmarkEnd w:id="28670"/>
                <w:bookmarkEnd w:id="28671"/>
                <w:bookmarkEnd w:id="28672"/>
                <w:bookmarkEnd w:id="28673"/>
              </w:del>
            </w:ins>
          </w:p>
        </w:tc>
        <w:tc>
          <w:tcPr>
            <w:tcW w:w="2257" w:type="dxa"/>
            <w:noWrap/>
            <w:tcPrChange w:id="28674" w:author="phuong vu" w:date="2018-11-23T15:22:00Z">
              <w:tcPr>
                <w:tcW w:w="2484" w:type="dxa"/>
                <w:noWrap/>
              </w:tcPr>
            </w:tcPrChange>
          </w:tcPr>
          <w:p w14:paraId="0FF9489C" w14:textId="4A282962" w:rsidR="00FE414E" w:rsidDel="00D10B12" w:rsidRDefault="00FE414E" w:rsidP="00D10B12">
            <w:pPr>
              <w:spacing w:line="288" w:lineRule="auto"/>
              <w:contextualSpacing/>
              <w:rPr>
                <w:ins w:id="28675" w:author="phuong vu" w:date="2018-11-23T15:20:00Z"/>
                <w:del w:id="28676" w:author="Tran Huan" w:date="2018-12-03T01:22:00Z"/>
                <w:lang w:val="en-US"/>
              </w:rPr>
              <w:pPrChange w:id="28677" w:author="Tran Huan" w:date="2018-12-03T01:23:00Z">
                <w:pPr>
                  <w:spacing w:line="276" w:lineRule="auto"/>
                </w:pPr>
              </w:pPrChange>
            </w:pPr>
            <w:ins w:id="28678" w:author="phuong vu" w:date="2018-11-23T15:20:00Z">
              <w:del w:id="28679" w:author="Tran Huan" w:date="2018-12-03T01:22:00Z">
                <w:r w:rsidDel="00D10B12">
                  <w:rPr>
                    <w:lang w:val="en-US"/>
                  </w:rPr>
                  <w:delText>last_name</w:delText>
                </w:r>
                <w:bookmarkStart w:id="28680" w:name="_Toc531571478"/>
                <w:bookmarkStart w:id="28681" w:name="_Toc531575326"/>
                <w:bookmarkStart w:id="28682" w:name="_Toc531579067"/>
                <w:bookmarkStart w:id="28683" w:name="_Toc531582805"/>
                <w:bookmarkEnd w:id="28680"/>
                <w:bookmarkEnd w:id="28681"/>
                <w:bookmarkEnd w:id="28682"/>
                <w:bookmarkEnd w:id="28683"/>
              </w:del>
            </w:ins>
          </w:p>
        </w:tc>
        <w:tc>
          <w:tcPr>
            <w:tcW w:w="1527" w:type="dxa"/>
            <w:noWrap/>
            <w:tcPrChange w:id="28684" w:author="phuong vu" w:date="2018-11-23T15:22:00Z">
              <w:tcPr>
                <w:tcW w:w="1300" w:type="dxa"/>
                <w:noWrap/>
              </w:tcPr>
            </w:tcPrChange>
          </w:tcPr>
          <w:p w14:paraId="69634F7A" w14:textId="042D151A" w:rsidR="00FE414E" w:rsidDel="00D10B12" w:rsidRDefault="00FE414E" w:rsidP="00D10B12">
            <w:pPr>
              <w:spacing w:line="288" w:lineRule="auto"/>
              <w:contextualSpacing/>
              <w:rPr>
                <w:ins w:id="28685" w:author="phuong vu" w:date="2018-11-23T15:20:00Z"/>
                <w:del w:id="28686" w:author="Tran Huan" w:date="2018-12-03T01:22:00Z"/>
                <w:lang w:val="en-US"/>
              </w:rPr>
              <w:pPrChange w:id="28687" w:author="Tran Huan" w:date="2018-12-03T01:23:00Z">
                <w:pPr>
                  <w:spacing w:line="276" w:lineRule="auto"/>
                </w:pPr>
              </w:pPrChange>
            </w:pPr>
            <w:ins w:id="28688" w:author="phuong vu" w:date="2018-11-23T15:21:00Z">
              <w:del w:id="28689" w:author="Tran Huan" w:date="2018-12-03T01:22:00Z">
                <w:r w:rsidRPr="00FD2760" w:rsidDel="00D10B12">
                  <w:delText>character varying</w:delText>
                </w:r>
              </w:del>
            </w:ins>
            <w:bookmarkStart w:id="28690" w:name="_Toc531571479"/>
            <w:bookmarkStart w:id="28691" w:name="_Toc531575327"/>
            <w:bookmarkStart w:id="28692" w:name="_Toc531579068"/>
            <w:bookmarkStart w:id="28693" w:name="_Toc531582806"/>
            <w:bookmarkEnd w:id="28690"/>
            <w:bookmarkEnd w:id="28691"/>
            <w:bookmarkEnd w:id="28692"/>
            <w:bookmarkEnd w:id="28693"/>
          </w:p>
        </w:tc>
        <w:tc>
          <w:tcPr>
            <w:tcW w:w="1098" w:type="dxa"/>
            <w:noWrap/>
            <w:vAlign w:val="center"/>
            <w:tcPrChange w:id="28694" w:author="phuong vu" w:date="2018-11-23T15:22:00Z">
              <w:tcPr>
                <w:tcW w:w="1098" w:type="dxa"/>
                <w:noWrap/>
                <w:vAlign w:val="center"/>
              </w:tcPr>
            </w:tcPrChange>
          </w:tcPr>
          <w:p w14:paraId="21ECEE1D" w14:textId="508F3C2C" w:rsidR="00FE414E" w:rsidRPr="00FD2760" w:rsidDel="00D10B12" w:rsidRDefault="00FE414E" w:rsidP="00D10B12">
            <w:pPr>
              <w:spacing w:line="288" w:lineRule="auto"/>
              <w:contextualSpacing/>
              <w:jc w:val="center"/>
              <w:rPr>
                <w:ins w:id="28695" w:author="phuong vu" w:date="2018-11-23T15:20:00Z"/>
                <w:del w:id="28696" w:author="Tran Huan" w:date="2018-12-03T01:22:00Z"/>
              </w:rPr>
              <w:pPrChange w:id="28697" w:author="Tran Huan" w:date="2018-12-03T01:23:00Z">
                <w:pPr>
                  <w:spacing w:line="276" w:lineRule="auto"/>
                  <w:jc w:val="center"/>
                </w:pPr>
              </w:pPrChange>
            </w:pPr>
            <w:bookmarkStart w:id="28698" w:name="_Toc531571480"/>
            <w:bookmarkStart w:id="28699" w:name="_Toc531575328"/>
            <w:bookmarkStart w:id="28700" w:name="_Toc531579069"/>
            <w:bookmarkStart w:id="28701" w:name="_Toc531582807"/>
            <w:bookmarkEnd w:id="28698"/>
            <w:bookmarkEnd w:id="28699"/>
            <w:bookmarkEnd w:id="28700"/>
            <w:bookmarkEnd w:id="28701"/>
          </w:p>
        </w:tc>
        <w:tc>
          <w:tcPr>
            <w:tcW w:w="838" w:type="dxa"/>
            <w:noWrap/>
            <w:vAlign w:val="center"/>
            <w:tcPrChange w:id="28702" w:author="phuong vu" w:date="2018-11-23T15:22:00Z">
              <w:tcPr>
                <w:tcW w:w="838" w:type="dxa"/>
                <w:noWrap/>
                <w:vAlign w:val="center"/>
              </w:tcPr>
            </w:tcPrChange>
          </w:tcPr>
          <w:p w14:paraId="19778C81" w14:textId="22043786" w:rsidR="00FE414E" w:rsidRPr="00FD2760" w:rsidDel="00D10B12" w:rsidRDefault="00FE414E" w:rsidP="00D10B12">
            <w:pPr>
              <w:spacing w:line="288" w:lineRule="auto"/>
              <w:contextualSpacing/>
              <w:jc w:val="center"/>
              <w:rPr>
                <w:ins w:id="28703" w:author="phuong vu" w:date="2018-11-23T15:20:00Z"/>
                <w:del w:id="28704" w:author="Tran Huan" w:date="2018-12-03T01:22:00Z"/>
              </w:rPr>
              <w:pPrChange w:id="28705" w:author="Tran Huan" w:date="2018-12-03T01:23:00Z">
                <w:pPr>
                  <w:spacing w:line="276" w:lineRule="auto"/>
                  <w:jc w:val="center"/>
                </w:pPr>
              </w:pPrChange>
            </w:pPr>
            <w:bookmarkStart w:id="28706" w:name="_Toc531571481"/>
            <w:bookmarkStart w:id="28707" w:name="_Toc531575329"/>
            <w:bookmarkStart w:id="28708" w:name="_Toc531579070"/>
            <w:bookmarkStart w:id="28709" w:name="_Toc531582808"/>
            <w:bookmarkEnd w:id="28706"/>
            <w:bookmarkEnd w:id="28707"/>
            <w:bookmarkEnd w:id="28708"/>
            <w:bookmarkEnd w:id="28709"/>
          </w:p>
        </w:tc>
        <w:tc>
          <w:tcPr>
            <w:tcW w:w="823" w:type="dxa"/>
            <w:noWrap/>
            <w:vAlign w:val="center"/>
            <w:tcPrChange w:id="28710" w:author="phuong vu" w:date="2018-11-23T15:22:00Z">
              <w:tcPr>
                <w:tcW w:w="823" w:type="dxa"/>
                <w:noWrap/>
                <w:vAlign w:val="center"/>
              </w:tcPr>
            </w:tcPrChange>
          </w:tcPr>
          <w:p w14:paraId="1A55ECA9" w14:textId="2F563E8A" w:rsidR="00FE414E" w:rsidRPr="00FD2760" w:rsidDel="00D10B12" w:rsidRDefault="00FE414E" w:rsidP="00D10B12">
            <w:pPr>
              <w:spacing w:line="288" w:lineRule="auto"/>
              <w:contextualSpacing/>
              <w:jc w:val="center"/>
              <w:rPr>
                <w:ins w:id="28711" w:author="phuong vu" w:date="2018-11-23T15:20:00Z"/>
                <w:del w:id="28712" w:author="Tran Huan" w:date="2018-12-03T01:22:00Z"/>
                <w:lang w:val="en-US"/>
              </w:rPr>
              <w:pPrChange w:id="28713" w:author="Tran Huan" w:date="2018-12-03T01:23:00Z">
                <w:pPr>
                  <w:spacing w:line="276" w:lineRule="auto"/>
                  <w:jc w:val="center"/>
                </w:pPr>
              </w:pPrChange>
            </w:pPr>
            <w:ins w:id="28714" w:author="phuong vu" w:date="2018-11-23T15:20:00Z">
              <w:del w:id="28715" w:author="Tran Huan" w:date="2018-12-03T01:22:00Z">
                <w:r w:rsidDel="00D10B12">
                  <w:rPr>
                    <w:lang w:val="en-US"/>
                  </w:rPr>
                  <w:delText>X</w:delText>
                </w:r>
                <w:bookmarkStart w:id="28716" w:name="_Toc531571482"/>
                <w:bookmarkStart w:id="28717" w:name="_Toc531575330"/>
                <w:bookmarkStart w:id="28718" w:name="_Toc531579071"/>
                <w:bookmarkStart w:id="28719" w:name="_Toc531582809"/>
                <w:bookmarkEnd w:id="28716"/>
                <w:bookmarkEnd w:id="28717"/>
                <w:bookmarkEnd w:id="28718"/>
                <w:bookmarkEnd w:id="28719"/>
              </w:del>
            </w:ins>
          </w:p>
        </w:tc>
        <w:tc>
          <w:tcPr>
            <w:tcW w:w="2228" w:type="dxa"/>
            <w:noWrap/>
            <w:tcPrChange w:id="28720" w:author="phuong vu" w:date="2018-11-23T15:22:00Z">
              <w:tcPr>
                <w:tcW w:w="2228" w:type="dxa"/>
                <w:noWrap/>
              </w:tcPr>
            </w:tcPrChange>
          </w:tcPr>
          <w:p w14:paraId="6D64C0EB" w14:textId="04031815" w:rsidR="00FE414E" w:rsidDel="00D10B12" w:rsidRDefault="00FE414E" w:rsidP="00D10B12">
            <w:pPr>
              <w:spacing w:line="288" w:lineRule="auto"/>
              <w:contextualSpacing/>
              <w:rPr>
                <w:ins w:id="28721" w:author="phuong vu" w:date="2018-11-23T15:20:00Z"/>
                <w:del w:id="28722" w:author="Tran Huan" w:date="2018-12-03T01:22:00Z"/>
                <w:lang w:val="en-US"/>
              </w:rPr>
              <w:pPrChange w:id="28723" w:author="Tran Huan" w:date="2018-12-03T01:23:00Z">
                <w:pPr>
                  <w:spacing w:line="276" w:lineRule="auto"/>
                </w:pPr>
              </w:pPrChange>
            </w:pPr>
            <w:ins w:id="28724" w:author="phuong vu" w:date="2018-11-23T15:22:00Z">
              <w:del w:id="28725" w:author="Tran Huan" w:date="2018-12-03T01:22:00Z">
                <w:r w:rsidDel="00D10B12">
                  <w:rPr>
                    <w:lang w:val="en-US"/>
                  </w:rPr>
                  <w:delText>Họ</w:delText>
                </w:r>
              </w:del>
            </w:ins>
            <w:bookmarkStart w:id="28726" w:name="_Toc531571483"/>
            <w:bookmarkStart w:id="28727" w:name="_Toc531575331"/>
            <w:bookmarkStart w:id="28728" w:name="_Toc531579072"/>
            <w:bookmarkStart w:id="28729" w:name="_Toc531582810"/>
            <w:bookmarkEnd w:id="28726"/>
            <w:bookmarkEnd w:id="28727"/>
            <w:bookmarkEnd w:id="28728"/>
            <w:bookmarkEnd w:id="28729"/>
          </w:p>
        </w:tc>
        <w:bookmarkStart w:id="28730" w:name="_Toc531571484"/>
        <w:bookmarkStart w:id="28731" w:name="_Toc531575332"/>
        <w:bookmarkStart w:id="28732" w:name="_Toc531579073"/>
        <w:bookmarkStart w:id="28733" w:name="_Toc531582811"/>
        <w:bookmarkEnd w:id="28730"/>
        <w:bookmarkEnd w:id="28731"/>
        <w:bookmarkEnd w:id="28732"/>
        <w:bookmarkEnd w:id="28733"/>
      </w:tr>
      <w:tr w:rsidR="00FE414E" w:rsidRPr="001856AA" w:rsidDel="00D10B12" w14:paraId="643E3FD7" w14:textId="5A286EC2" w:rsidTr="00FE414E">
        <w:trPr>
          <w:trHeight w:val="300"/>
          <w:ins w:id="28734" w:author="phuong vu" w:date="2018-11-23T15:20:00Z"/>
          <w:del w:id="28735" w:author="Tran Huan" w:date="2018-12-03T01:22:00Z"/>
          <w:trPrChange w:id="28736" w:author="phuong vu" w:date="2018-11-23T15:22:00Z">
            <w:trPr>
              <w:trHeight w:val="300"/>
            </w:trPr>
          </w:trPrChange>
        </w:trPr>
        <w:tc>
          <w:tcPr>
            <w:tcW w:w="708" w:type="dxa"/>
            <w:noWrap/>
            <w:vAlign w:val="center"/>
            <w:tcPrChange w:id="28737" w:author="phuong vu" w:date="2018-11-23T15:22:00Z">
              <w:tcPr>
                <w:tcW w:w="708" w:type="dxa"/>
                <w:noWrap/>
                <w:vAlign w:val="center"/>
              </w:tcPr>
            </w:tcPrChange>
          </w:tcPr>
          <w:p w14:paraId="2A0A6FCF" w14:textId="1F2EE181" w:rsidR="00FE414E" w:rsidDel="00D10B12" w:rsidRDefault="00FE414E" w:rsidP="00D10B12">
            <w:pPr>
              <w:spacing w:line="288" w:lineRule="auto"/>
              <w:contextualSpacing/>
              <w:jc w:val="center"/>
              <w:rPr>
                <w:ins w:id="28738" w:author="phuong vu" w:date="2018-11-23T15:20:00Z"/>
                <w:del w:id="28739" w:author="Tran Huan" w:date="2018-12-03T01:22:00Z"/>
                <w:lang w:val="en-US"/>
              </w:rPr>
              <w:pPrChange w:id="28740" w:author="Tran Huan" w:date="2018-12-03T01:23:00Z">
                <w:pPr>
                  <w:spacing w:line="276" w:lineRule="auto"/>
                  <w:jc w:val="center"/>
                </w:pPr>
              </w:pPrChange>
            </w:pPr>
            <w:ins w:id="28741" w:author="phuong vu" w:date="2018-11-23T15:20:00Z">
              <w:del w:id="28742" w:author="Tran Huan" w:date="2018-12-03T01:22:00Z">
                <w:r w:rsidDel="00D10B12">
                  <w:rPr>
                    <w:lang w:val="en-US"/>
                  </w:rPr>
                  <w:delText>4</w:delText>
                </w:r>
                <w:bookmarkStart w:id="28743" w:name="_Toc531571485"/>
                <w:bookmarkStart w:id="28744" w:name="_Toc531575333"/>
                <w:bookmarkStart w:id="28745" w:name="_Toc531579074"/>
                <w:bookmarkStart w:id="28746" w:name="_Toc531582812"/>
                <w:bookmarkEnd w:id="28743"/>
                <w:bookmarkEnd w:id="28744"/>
                <w:bookmarkEnd w:id="28745"/>
                <w:bookmarkEnd w:id="28746"/>
              </w:del>
            </w:ins>
          </w:p>
        </w:tc>
        <w:tc>
          <w:tcPr>
            <w:tcW w:w="2257" w:type="dxa"/>
            <w:noWrap/>
            <w:tcPrChange w:id="28747" w:author="phuong vu" w:date="2018-11-23T15:22:00Z">
              <w:tcPr>
                <w:tcW w:w="2484" w:type="dxa"/>
                <w:noWrap/>
              </w:tcPr>
            </w:tcPrChange>
          </w:tcPr>
          <w:p w14:paraId="6D701CAE" w14:textId="2E796509" w:rsidR="00FE414E" w:rsidDel="00D10B12" w:rsidRDefault="00FE414E" w:rsidP="00D10B12">
            <w:pPr>
              <w:spacing w:line="288" w:lineRule="auto"/>
              <w:contextualSpacing/>
              <w:rPr>
                <w:ins w:id="28748" w:author="phuong vu" w:date="2018-11-23T15:20:00Z"/>
                <w:del w:id="28749" w:author="Tran Huan" w:date="2018-12-03T01:22:00Z"/>
                <w:lang w:val="en-US"/>
              </w:rPr>
              <w:pPrChange w:id="28750" w:author="Tran Huan" w:date="2018-12-03T01:23:00Z">
                <w:pPr>
                  <w:spacing w:line="276" w:lineRule="auto"/>
                </w:pPr>
              </w:pPrChange>
            </w:pPr>
            <w:ins w:id="28751" w:author="phuong vu" w:date="2018-11-23T15:21:00Z">
              <w:del w:id="28752" w:author="Tran Huan" w:date="2018-12-03T01:22:00Z">
                <w:r w:rsidDel="00D10B12">
                  <w:rPr>
                    <w:lang w:val="en-US"/>
                  </w:rPr>
                  <w:delText>create_date</w:delText>
                </w:r>
              </w:del>
            </w:ins>
            <w:bookmarkStart w:id="28753" w:name="_Toc531571486"/>
            <w:bookmarkStart w:id="28754" w:name="_Toc531575334"/>
            <w:bookmarkStart w:id="28755" w:name="_Toc531579075"/>
            <w:bookmarkStart w:id="28756" w:name="_Toc531582813"/>
            <w:bookmarkEnd w:id="28753"/>
            <w:bookmarkEnd w:id="28754"/>
            <w:bookmarkEnd w:id="28755"/>
            <w:bookmarkEnd w:id="28756"/>
          </w:p>
        </w:tc>
        <w:tc>
          <w:tcPr>
            <w:tcW w:w="1527" w:type="dxa"/>
            <w:noWrap/>
            <w:tcPrChange w:id="28757" w:author="phuong vu" w:date="2018-11-23T15:22:00Z">
              <w:tcPr>
                <w:tcW w:w="1300" w:type="dxa"/>
                <w:noWrap/>
              </w:tcPr>
            </w:tcPrChange>
          </w:tcPr>
          <w:p w14:paraId="0109402B" w14:textId="028499A9" w:rsidR="00FE414E" w:rsidDel="00D10B12" w:rsidRDefault="00FE414E" w:rsidP="00D10B12">
            <w:pPr>
              <w:spacing w:line="288" w:lineRule="auto"/>
              <w:contextualSpacing/>
              <w:rPr>
                <w:ins w:id="28758" w:author="phuong vu" w:date="2018-11-23T15:20:00Z"/>
                <w:del w:id="28759" w:author="Tran Huan" w:date="2018-12-03T01:22:00Z"/>
                <w:lang w:val="en-US"/>
              </w:rPr>
              <w:pPrChange w:id="28760" w:author="Tran Huan" w:date="2018-12-03T01:23:00Z">
                <w:pPr>
                  <w:spacing w:line="276" w:lineRule="auto"/>
                </w:pPr>
              </w:pPrChange>
            </w:pPr>
            <w:ins w:id="28761" w:author="phuong vu" w:date="2018-11-23T15:21:00Z">
              <w:del w:id="28762" w:author="Tran Huan" w:date="2018-12-03T01:22:00Z">
                <w:r w:rsidDel="00D10B12">
                  <w:rPr>
                    <w:lang w:val="en-US"/>
                  </w:rPr>
                  <w:delText>datetime</w:delText>
                </w:r>
              </w:del>
            </w:ins>
            <w:bookmarkStart w:id="28763" w:name="_Toc531571487"/>
            <w:bookmarkStart w:id="28764" w:name="_Toc531575335"/>
            <w:bookmarkStart w:id="28765" w:name="_Toc531579076"/>
            <w:bookmarkStart w:id="28766" w:name="_Toc531582814"/>
            <w:bookmarkEnd w:id="28763"/>
            <w:bookmarkEnd w:id="28764"/>
            <w:bookmarkEnd w:id="28765"/>
            <w:bookmarkEnd w:id="28766"/>
          </w:p>
        </w:tc>
        <w:tc>
          <w:tcPr>
            <w:tcW w:w="1098" w:type="dxa"/>
            <w:noWrap/>
            <w:vAlign w:val="center"/>
            <w:tcPrChange w:id="28767" w:author="phuong vu" w:date="2018-11-23T15:22:00Z">
              <w:tcPr>
                <w:tcW w:w="1098" w:type="dxa"/>
                <w:noWrap/>
                <w:vAlign w:val="center"/>
              </w:tcPr>
            </w:tcPrChange>
          </w:tcPr>
          <w:p w14:paraId="5AEF55F6" w14:textId="34078864" w:rsidR="00FE414E" w:rsidRPr="00FD2760" w:rsidDel="00D10B12" w:rsidRDefault="00FE414E" w:rsidP="00D10B12">
            <w:pPr>
              <w:spacing w:line="288" w:lineRule="auto"/>
              <w:contextualSpacing/>
              <w:jc w:val="center"/>
              <w:rPr>
                <w:ins w:id="28768" w:author="phuong vu" w:date="2018-11-23T15:20:00Z"/>
                <w:del w:id="28769" w:author="Tran Huan" w:date="2018-12-03T01:22:00Z"/>
              </w:rPr>
              <w:pPrChange w:id="28770" w:author="Tran Huan" w:date="2018-12-03T01:23:00Z">
                <w:pPr>
                  <w:spacing w:line="276" w:lineRule="auto"/>
                  <w:jc w:val="center"/>
                </w:pPr>
              </w:pPrChange>
            </w:pPr>
            <w:bookmarkStart w:id="28771" w:name="_Toc531571488"/>
            <w:bookmarkStart w:id="28772" w:name="_Toc531575336"/>
            <w:bookmarkStart w:id="28773" w:name="_Toc531579077"/>
            <w:bookmarkStart w:id="28774" w:name="_Toc531582815"/>
            <w:bookmarkEnd w:id="28771"/>
            <w:bookmarkEnd w:id="28772"/>
            <w:bookmarkEnd w:id="28773"/>
            <w:bookmarkEnd w:id="28774"/>
          </w:p>
        </w:tc>
        <w:tc>
          <w:tcPr>
            <w:tcW w:w="838" w:type="dxa"/>
            <w:noWrap/>
            <w:vAlign w:val="center"/>
            <w:tcPrChange w:id="28775" w:author="phuong vu" w:date="2018-11-23T15:22:00Z">
              <w:tcPr>
                <w:tcW w:w="838" w:type="dxa"/>
                <w:noWrap/>
                <w:vAlign w:val="center"/>
              </w:tcPr>
            </w:tcPrChange>
          </w:tcPr>
          <w:p w14:paraId="2AC19BE1" w14:textId="2008444F" w:rsidR="00FE414E" w:rsidRPr="00FD2760" w:rsidDel="00D10B12" w:rsidRDefault="00FE414E" w:rsidP="00D10B12">
            <w:pPr>
              <w:spacing w:line="288" w:lineRule="auto"/>
              <w:contextualSpacing/>
              <w:jc w:val="center"/>
              <w:rPr>
                <w:ins w:id="28776" w:author="phuong vu" w:date="2018-11-23T15:20:00Z"/>
                <w:del w:id="28777" w:author="Tran Huan" w:date="2018-12-03T01:22:00Z"/>
              </w:rPr>
              <w:pPrChange w:id="28778" w:author="Tran Huan" w:date="2018-12-03T01:23:00Z">
                <w:pPr>
                  <w:spacing w:line="276" w:lineRule="auto"/>
                  <w:jc w:val="center"/>
                </w:pPr>
              </w:pPrChange>
            </w:pPr>
            <w:bookmarkStart w:id="28779" w:name="_Toc531571489"/>
            <w:bookmarkStart w:id="28780" w:name="_Toc531575337"/>
            <w:bookmarkStart w:id="28781" w:name="_Toc531579078"/>
            <w:bookmarkStart w:id="28782" w:name="_Toc531582816"/>
            <w:bookmarkEnd w:id="28779"/>
            <w:bookmarkEnd w:id="28780"/>
            <w:bookmarkEnd w:id="28781"/>
            <w:bookmarkEnd w:id="28782"/>
          </w:p>
        </w:tc>
        <w:tc>
          <w:tcPr>
            <w:tcW w:w="823" w:type="dxa"/>
            <w:noWrap/>
            <w:vAlign w:val="center"/>
            <w:tcPrChange w:id="28783" w:author="phuong vu" w:date="2018-11-23T15:22:00Z">
              <w:tcPr>
                <w:tcW w:w="823" w:type="dxa"/>
                <w:noWrap/>
                <w:vAlign w:val="center"/>
              </w:tcPr>
            </w:tcPrChange>
          </w:tcPr>
          <w:p w14:paraId="6085E00D" w14:textId="783150AE" w:rsidR="00FE414E" w:rsidRPr="00FD2760" w:rsidDel="00D10B12" w:rsidRDefault="00FE414E" w:rsidP="00D10B12">
            <w:pPr>
              <w:spacing w:line="288" w:lineRule="auto"/>
              <w:contextualSpacing/>
              <w:jc w:val="center"/>
              <w:rPr>
                <w:ins w:id="28784" w:author="phuong vu" w:date="2018-11-23T15:20:00Z"/>
                <w:del w:id="28785" w:author="Tran Huan" w:date="2018-12-03T01:22:00Z"/>
                <w:lang w:val="en-US"/>
              </w:rPr>
              <w:pPrChange w:id="28786" w:author="Tran Huan" w:date="2018-12-03T01:23:00Z">
                <w:pPr>
                  <w:spacing w:line="276" w:lineRule="auto"/>
                  <w:jc w:val="center"/>
                </w:pPr>
              </w:pPrChange>
            </w:pPr>
            <w:bookmarkStart w:id="28787" w:name="_Toc531571490"/>
            <w:bookmarkStart w:id="28788" w:name="_Toc531575338"/>
            <w:bookmarkStart w:id="28789" w:name="_Toc531579079"/>
            <w:bookmarkStart w:id="28790" w:name="_Toc531582817"/>
            <w:bookmarkEnd w:id="28787"/>
            <w:bookmarkEnd w:id="28788"/>
            <w:bookmarkEnd w:id="28789"/>
            <w:bookmarkEnd w:id="28790"/>
          </w:p>
        </w:tc>
        <w:tc>
          <w:tcPr>
            <w:tcW w:w="2228" w:type="dxa"/>
            <w:noWrap/>
            <w:tcPrChange w:id="28791" w:author="phuong vu" w:date="2018-11-23T15:22:00Z">
              <w:tcPr>
                <w:tcW w:w="2228" w:type="dxa"/>
                <w:noWrap/>
              </w:tcPr>
            </w:tcPrChange>
          </w:tcPr>
          <w:p w14:paraId="0AF14059" w14:textId="78226277" w:rsidR="00FE414E" w:rsidDel="00D10B12" w:rsidRDefault="00FE414E" w:rsidP="00D10B12">
            <w:pPr>
              <w:spacing w:line="288" w:lineRule="auto"/>
              <w:contextualSpacing/>
              <w:rPr>
                <w:ins w:id="28792" w:author="phuong vu" w:date="2018-11-23T15:20:00Z"/>
                <w:del w:id="28793" w:author="Tran Huan" w:date="2018-12-03T01:22:00Z"/>
                <w:lang w:val="en-US"/>
              </w:rPr>
              <w:pPrChange w:id="28794" w:author="Tran Huan" w:date="2018-12-03T01:23:00Z">
                <w:pPr>
                  <w:spacing w:line="276" w:lineRule="auto"/>
                </w:pPr>
              </w:pPrChange>
            </w:pPr>
            <w:ins w:id="28795" w:author="phuong vu" w:date="2018-11-23T15:22:00Z">
              <w:del w:id="28796" w:author="Tran Huan" w:date="2018-12-03T01:22:00Z">
                <w:r w:rsidDel="00D10B12">
                  <w:rPr>
                    <w:lang w:val="en-US"/>
                  </w:rPr>
                  <w:delText>Ngày tạo</w:delText>
                </w:r>
              </w:del>
            </w:ins>
            <w:bookmarkStart w:id="28797" w:name="_Toc531571491"/>
            <w:bookmarkStart w:id="28798" w:name="_Toc531575339"/>
            <w:bookmarkStart w:id="28799" w:name="_Toc531579080"/>
            <w:bookmarkStart w:id="28800" w:name="_Toc531582818"/>
            <w:bookmarkEnd w:id="28797"/>
            <w:bookmarkEnd w:id="28798"/>
            <w:bookmarkEnd w:id="28799"/>
            <w:bookmarkEnd w:id="28800"/>
          </w:p>
        </w:tc>
        <w:bookmarkStart w:id="28801" w:name="_Toc531571492"/>
        <w:bookmarkStart w:id="28802" w:name="_Toc531575340"/>
        <w:bookmarkStart w:id="28803" w:name="_Toc531579081"/>
        <w:bookmarkStart w:id="28804" w:name="_Toc531582819"/>
        <w:bookmarkEnd w:id="28801"/>
        <w:bookmarkEnd w:id="28802"/>
        <w:bookmarkEnd w:id="28803"/>
        <w:bookmarkEnd w:id="28804"/>
      </w:tr>
      <w:tr w:rsidR="00FE414E" w:rsidRPr="001856AA" w:rsidDel="00D10B12" w14:paraId="19317493" w14:textId="6E931869" w:rsidTr="00FE414E">
        <w:trPr>
          <w:trHeight w:val="300"/>
          <w:ins w:id="28805" w:author="phuong vu" w:date="2018-11-23T15:20:00Z"/>
          <w:del w:id="28806" w:author="Tran Huan" w:date="2018-12-03T01:22:00Z"/>
          <w:trPrChange w:id="28807" w:author="phuong vu" w:date="2018-11-23T15:22:00Z">
            <w:trPr>
              <w:trHeight w:val="300"/>
            </w:trPr>
          </w:trPrChange>
        </w:trPr>
        <w:tc>
          <w:tcPr>
            <w:tcW w:w="708" w:type="dxa"/>
            <w:noWrap/>
            <w:vAlign w:val="center"/>
            <w:hideMark/>
            <w:tcPrChange w:id="28808" w:author="phuong vu" w:date="2018-11-23T15:22:00Z">
              <w:tcPr>
                <w:tcW w:w="708" w:type="dxa"/>
                <w:noWrap/>
                <w:vAlign w:val="center"/>
                <w:hideMark/>
              </w:tcPr>
            </w:tcPrChange>
          </w:tcPr>
          <w:p w14:paraId="43240D12" w14:textId="683604C0" w:rsidR="00FE414E" w:rsidRPr="00FD2760" w:rsidDel="00D10B12" w:rsidRDefault="00FE414E" w:rsidP="00D10B12">
            <w:pPr>
              <w:spacing w:line="288" w:lineRule="auto"/>
              <w:contextualSpacing/>
              <w:jc w:val="center"/>
              <w:rPr>
                <w:ins w:id="28809" w:author="phuong vu" w:date="2018-11-23T15:20:00Z"/>
                <w:del w:id="28810" w:author="Tran Huan" w:date="2018-12-03T01:22:00Z"/>
                <w:lang w:val="en-US"/>
              </w:rPr>
              <w:pPrChange w:id="28811" w:author="Tran Huan" w:date="2018-12-03T01:23:00Z">
                <w:pPr>
                  <w:spacing w:line="276" w:lineRule="auto"/>
                  <w:jc w:val="center"/>
                </w:pPr>
              </w:pPrChange>
            </w:pPr>
            <w:ins w:id="28812" w:author="phuong vu" w:date="2018-11-23T15:20:00Z">
              <w:del w:id="28813" w:author="Tran Huan" w:date="2018-12-03T01:22:00Z">
                <w:r w:rsidDel="00D10B12">
                  <w:rPr>
                    <w:lang w:val="en-US"/>
                  </w:rPr>
                  <w:delText>5</w:delText>
                </w:r>
                <w:bookmarkStart w:id="28814" w:name="_Toc531571493"/>
                <w:bookmarkStart w:id="28815" w:name="_Toc531575341"/>
                <w:bookmarkStart w:id="28816" w:name="_Toc531579082"/>
                <w:bookmarkStart w:id="28817" w:name="_Toc531582820"/>
                <w:bookmarkEnd w:id="28814"/>
                <w:bookmarkEnd w:id="28815"/>
                <w:bookmarkEnd w:id="28816"/>
                <w:bookmarkEnd w:id="28817"/>
              </w:del>
            </w:ins>
          </w:p>
        </w:tc>
        <w:tc>
          <w:tcPr>
            <w:tcW w:w="2257" w:type="dxa"/>
            <w:noWrap/>
            <w:hideMark/>
            <w:tcPrChange w:id="28818" w:author="phuong vu" w:date="2018-11-23T15:22:00Z">
              <w:tcPr>
                <w:tcW w:w="2484" w:type="dxa"/>
                <w:noWrap/>
                <w:hideMark/>
              </w:tcPr>
            </w:tcPrChange>
          </w:tcPr>
          <w:p w14:paraId="59164FF1" w14:textId="587DFF67" w:rsidR="00FE414E" w:rsidRPr="00FE414E" w:rsidDel="00D10B12" w:rsidRDefault="00FE414E" w:rsidP="00D10B12">
            <w:pPr>
              <w:spacing w:line="288" w:lineRule="auto"/>
              <w:contextualSpacing/>
              <w:rPr>
                <w:ins w:id="28819" w:author="phuong vu" w:date="2018-11-23T15:20:00Z"/>
                <w:del w:id="28820" w:author="Tran Huan" w:date="2018-12-03T01:22:00Z"/>
                <w:lang w:val="en-US"/>
                <w:rPrChange w:id="28821" w:author="phuong vu" w:date="2018-11-23T15:21:00Z">
                  <w:rPr>
                    <w:ins w:id="28822" w:author="phuong vu" w:date="2018-11-23T15:20:00Z"/>
                    <w:del w:id="28823" w:author="Tran Huan" w:date="2018-12-03T01:22:00Z"/>
                  </w:rPr>
                </w:rPrChange>
              </w:rPr>
              <w:pPrChange w:id="28824" w:author="Tran Huan" w:date="2018-12-03T01:23:00Z">
                <w:pPr>
                  <w:spacing w:line="276" w:lineRule="auto"/>
                </w:pPr>
              </w:pPrChange>
            </w:pPr>
            <w:ins w:id="28825" w:author="phuong vu" w:date="2018-11-23T15:21:00Z">
              <w:del w:id="28826" w:author="Tran Huan" w:date="2018-12-03T01:22:00Z">
                <w:r w:rsidDel="00D10B12">
                  <w:rPr>
                    <w:lang w:val="en-US"/>
                  </w:rPr>
                  <w:delText>user_type</w:delText>
                </w:r>
              </w:del>
            </w:ins>
            <w:bookmarkStart w:id="28827" w:name="_Toc531571494"/>
            <w:bookmarkStart w:id="28828" w:name="_Toc531575342"/>
            <w:bookmarkStart w:id="28829" w:name="_Toc531579083"/>
            <w:bookmarkStart w:id="28830" w:name="_Toc531582821"/>
            <w:bookmarkEnd w:id="28827"/>
            <w:bookmarkEnd w:id="28828"/>
            <w:bookmarkEnd w:id="28829"/>
            <w:bookmarkEnd w:id="28830"/>
          </w:p>
        </w:tc>
        <w:tc>
          <w:tcPr>
            <w:tcW w:w="1527" w:type="dxa"/>
            <w:noWrap/>
            <w:hideMark/>
            <w:tcPrChange w:id="28831" w:author="phuong vu" w:date="2018-11-23T15:22:00Z">
              <w:tcPr>
                <w:tcW w:w="1300" w:type="dxa"/>
                <w:noWrap/>
                <w:hideMark/>
              </w:tcPr>
            </w:tcPrChange>
          </w:tcPr>
          <w:p w14:paraId="4805B9AD" w14:textId="74BBF758" w:rsidR="00FE414E" w:rsidRPr="00FD2760" w:rsidDel="00D10B12" w:rsidRDefault="00FE414E" w:rsidP="00D10B12">
            <w:pPr>
              <w:spacing w:line="288" w:lineRule="auto"/>
              <w:contextualSpacing/>
              <w:rPr>
                <w:ins w:id="28832" w:author="phuong vu" w:date="2018-11-23T15:20:00Z"/>
                <w:del w:id="28833" w:author="Tran Huan" w:date="2018-12-03T01:22:00Z"/>
              </w:rPr>
              <w:pPrChange w:id="28834" w:author="Tran Huan" w:date="2018-12-03T01:23:00Z">
                <w:pPr>
                  <w:spacing w:line="276" w:lineRule="auto"/>
                </w:pPr>
              </w:pPrChange>
            </w:pPr>
            <w:ins w:id="28835" w:author="phuong vu" w:date="2018-11-23T15:20:00Z">
              <w:del w:id="28836" w:author="Tran Huan" w:date="2018-12-03T01:22:00Z">
                <w:r w:rsidRPr="00FD2760" w:rsidDel="00D10B12">
                  <w:delText>character varying</w:delText>
                </w:r>
                <w:bookmarkStart w:id="28837" w:name="_Toc531571495"/>
                <w:bookmarkStart w:id="28838" w:name="_Toc531575343"/>
                <w:bookmarkStart w:id="28839" w:name="_Toc531579084"/>
                <w:bookmarkStart w:id="28840" w:name="_Toc531582822"/>
                <w:bookmarkEnd w:id="28837"/>
                <w:bookmarkEnd w:id="28838"/>
                <w:bookmarkEnd w:id="28839"/>
                <w:bookmarkEnd w:id="28840"/>
              </w:del>
            </w:ins>
          </w:p>
        </w:tc>
        <w:tc>
          <w:tcPr>
            <w:tcW w:w="1098" w:type="dxa"/>
            <w:noWrap/>
            <w:vAlign w:val="center"/>
            <w:hideMark/>
            <w:tcPrChange w:id="28841" w:author="phuong vu" w:date="2018-11-23T15:22:00Z">
              <w:tcPr>
                <w:tcW w:w="1098" w:type="dxa"/>
                <w:noWrap/>
                <w:vAlign w:val="center"/>
                <w:hideMark/>
              </w:tcPr>
            </w:tcPrChange>
          </w:tcPr>
          <w:p w14:paraId="1EB0F59F" w14:textId="6A0CDE82" w:rsidR="00FE414E" w:rsidRPr="00FD2760" w:rsidDel="00D10B12" w:rsidRDefault="00FE414E" w:rsidP="00D10B12">
            <w:pPr>
              <w:spacing w:line="288" w:lineRule="auto"/>
              <w:contextualSpacing/>
              <w:jc w:val="center"/>
              <w:rPr>
                <w:ins w:id="28842" w:author="phuong vu" w:date="2018-11-23T15:20:00Z"/>
                <w:del w:id="28843" w:author="Tran Huan" w:date="2018-12-03T01:22:00Z"/>
              </w:rPr>
              <w:pPrChange w:id="28844" w:author="Tran Huan" w:date="2018-12-03T01:23:00Z">
                <w:pPr>
                  <w:spacing w:line="276" w:lineRule="auto"/>
                  <w:jc w:val="center"/>
                </w:pPr>
              </w:pPrChange>
            </w:pPr>
            <w:ins w:id="28845" w:author="phuong vu" w:date="2018-11-23T15:20:00Z">
              <w:del w:id="28846" w:author="Tran Huan" w:date="2018-12-03T01:22:00Z">
                <w:r w:rsidRPr="00FD2760" w:rsidDel="00D10B12">
                  <w:delText>X</w:delText>
                </w:r>
                <w:bookmarkStart w:id="28847" w:name="_Toc531571496"/>
                <w:bookmarkStart w:id="28848" w:name="_Toc531575344"/>
                <w:bookmarkStart w:id="28849" w:name="_Toc531579085"/>
                <w:bookmarkStart w:id="28850" w:name="_Toc531582823"/>
                <w:bookmarkEnd w:id="28847"/>
                <w:bookmarkEnd w:id="28848"/>
                <w:bookmarkEnd w:id="28849"/>
                <w:bookmarkEnd w:id="28850"/>
              </w:del>
            </w:ins>
          </w:p>
        </w:tc>
        <w:tc>
          <w:tcPr>
            <w:tcW w:w="838" w:type="dxa"/>
            <w:noWrap/>
            <w:vAlign w:val="center"/>
            <w:hideMark/>
            <w:tcPrChange w:id="28851" w:author="phuong vu" w:date="2018-11-23T15:22:00Z">
              <w:tcPr>
                <w:tcW w:w="838" w:type="dxa"/>
                <w:noWrap/>
                <w:vAlign w:val="center"/>
                <w:hideMark/>
              </w:tcPr>
            </w:tcPrChange>
          </w:tcPr>
          <w:p w14:paraId="05CB8B17" w14:textId="0AC0FEAA" w:rsidR="00FE414E" w:rsidRPr="00FD2760" w:rsidDel="00D10B12" w:rsidRDefault="00FE414E" w:rsidP="00D10B12">
            <w:pPr>
              <w:spacing w:line="288" w:lineRule="auto"/>
              <w:contextualSpacing/>
              <w:jc w:val="center"/>
              <w:rPr>
                <w:ins w:id="28852" w:author="phuong vu" w:date="2018-11-23T15:20:00Z"/>
                <w:del w:id="28853" w:author="Tran Huan" w:date="2018-12-03T01:22:00Z"/>
              </w:rPr>
              <w:pPrChange w:id="28854" w:author="Tran Huan" w:date="2018-12-03T01:23:00Z">
                <w:pPr>
                  <w:spacing w:line="276" w:lineRule="auto"/>
                  <w:jc w:val="center"/>
                </w:pPr>
              </w:pPrChange>
            </w:pPr>
            <w:bookmarkStart w:id="28855" w:name="_Toc531571497"/>
            <w:bookmarkStart w:id="28856" w:name="_Toc531575345"/>
            <w:bookmarkStart w:id="28857" w:name="_Toc531579086"/>
            <w:bookmarkStart w:id="28858" w:name="_Toc531582824"/>
            <w:bookmarkEnd w:id="28855"/>
            <w:bookmarkEnd w:id="28856"/>
            <w:bookmarkEnd w:id="28857"/>
            <w:bookmarkEnd w:id="28858"/>
          </w:p>
        </w:tc>
        <w:tc>
          <w:tcPr>
            <w:tcW w:w="823" w:type="dxa"/>
            <w:noWrap/>
            <w:vAlign w:val="center"/>
            <w:hideMark/>
            <w:tcPrChange w:id="28859" w:author="phuong vu" w:date="2018-11-23T15:22:00Z">
              <w:tcPr>
                <w:tcW w:w="823" w:type="dxa"/>
                <w:noWrap/>
                <w:vAlign w:val="center"/>
                <w:hideMark/>
              </w:tcPr>
            </w:tcPrChange>
          </w:tcPr>
          <w:p w14:paraId="6CA398EA" w14:textId="28F686A4" w:rsidR="00FE414E" w:rsidRPr="00FD2760" w:rsidDel="00D10B12" w:rsidRDefault="00FE414E" w:rsidP="00D10B12">
            <w:pPr>
              <w:spacing w:line="288" w:lineRule="auto"/>
              <w:contextualSpacing/>
              <w:jc w:val="center"/>
              <w:rPr>
                <w:ins w:id="28860" w:author="phuong vu" w:date="2018-11-23T15:20:00Z"/>
                <w:del w:id="28861" w:author="Tran Huan" w:date="2018-12-03T01:22:00Z"/>
              </w:rPr>
              <w:pPrChange w:id="28862" w:author="Tran Huan" w:date="2018-12-03T01:23:00Z">
                <w:pPr>
                  <w:spacing w:line="276" w:lineRule="auto"/>
                  <w:jc w:val="center"/>
                </w:pPr>
              </w:pPrChange>
            </w:pPr>
            <w:bookmarkStart w:id="28863" w:name="_Toc531571498"/>
            <w:bookmarkStart w:id="28864" w:name="_Toc531575346"/>
            <w:bookmarkStart w:id="28865" w:name="_Toc531579087"/>
            <w:bookmarkStart w:id="28866" w:name="_Toc531582825"/>
            <w:bookmarkEnd w:id="28863"/>
            <w:bookmarkEnd w:id="28864"/>
            <w:bookmarkEnd w:id="28865"/>
            <w:bookmarkEnd w:id="28866"/>
          </w:p>
        </w:tc>
        <w:tc>
          <w:tcPr>
            <w:tcW w:w="2228" w:type="dxa"/>
            <w:noWrap/>
            <w:hideMark/>
            <w:tcPrChange w:id="28867" w:author="phuong vu" w:date="2018-11-23T15:22:00Z">
              <w:tcPr>
                <w:tcW w:w="2228" w:type="dxa"/>
                <w:noWrap/>
                <w:hideMark/>
              </w:tcPr>
            </w:tcPrChange>
          </w:tcPr>
          <w:p w14:paraId="5B2E459D" w14:textId="1DAF711D" w:rsidR="00FE414E" w:rsidRPr="00FE414E" w:rsidDel="00D10B12" w:rsidRDefault="00FE414E" w:rsidP="00D10B12">
            <w:pPr>
              <w:keepNext/>
              <w:spacing w:line="288" w:lineRule="auto"/>
              <w:contextualSpacing/>
              <w:rPr>
                <w:ins w:id="28868" w:author="phuong vu" w:date="2018-11-23T15:20:00Z"/>
                <w:del w:id="28869" w:author="Tran Huan" w:date="2018-12-03T01:22:00Z"/>
                <w:lang w:val="en-US"/>
                <w:rPrChange w:id="28870" w:author="phuong vu" w:date="2018-11-23T15:21:00Z">
                  <w:rPr>
                    <w:ins w:id="28871" w:author="phuong vu" w:date="2018-11-23T15:20:00Z"/>
                    <w:del w:id="28872" w:author="Tran Huan" w:date="2018-12-03T01:22:00Z"/>
                  </w:rPr>
                </w:rPrChange>
              </w:rPr>
              <w:pPrChange w:id="28873" w:author="Tran Huan" w:date="2018-12-03T01:23:00Z">
                <w:pPr>
                  <w:keepNext/>
                  <w:spacing w:line="276" w:lineRule="auto"/>
                </w:pPr>
              </w:pPrChange>
            </w:pPr>
            <w:ins w:id="28874" w:author="phuong vu" w:date="2018-11-23T15:21:00Z">
              <w:del w:id="28875" w:author="Tran Huan" w:date="2018-12-03T01:22:00Z">
                <w:r w:rsidDel="00D10B12">
                  <w:rPr>
                    <w:lang w:val="en-US"/>
                  </w:rPr>
                  <w:delText>Loại tài kho</w:delText>
                </w:r>
              </w:del>
            </w:ins>
            <w:ins w:id="28876" w:author="phuong vu" w:date="2018-11-23T15:22:00Z">
              <w:del w:id="28877" w:author="Tran Huan" w:date="2018-12-03T01:22:00Z">
                <w:r w:rsidDel="00D10B12">
                  <w:rPr>
                    <w:lang w:val="en-US"/>
                  </w:rPr>
                  <w:delText>ản</w:delText>
                </w:r>
              </w:del>
            </w:ins>
            <w:bookmarkStart w:id="28878" w:name="_Toc531571499"/>
            <w:bookmarkStart w:id="28879" w:name="_Toc531575347"/>
            <w:bookmarkStart w:id="28880" w:name="_Toc531579088"/>
            <w:bookmarkStart w:id="28881" w:name="_Toc531582826"/>
            <w:bookmarkEnd w:id="28878"/>
            <w:bookmarkEnd w:id="28879"/>
            <w:bookmarkEnd w:id="28880"/>
            <w:bookmarkEnd w:id="28881"/>
          </w:p>
        </w:tc>
        <w:bookmarkStart w:id="28882" w:name="_Toc531571500"/>
        <w:bookmarkStart w:id="28883" w:name="_Toc531575348"/>
        <w:bookmarkStart w:id="28884" w:name="_Toc531579089"/>
        <w:bookmarkStart w:id="28885" w:name="_Toc531582827"/>
        <w:bookmarkEnd w:id="28882"/>
        <w:bookmarkEnd w:id="28883"/>
        <w:bookmarkEnd w:id="28884"/>
        <w:bookmarkEnd w:id="28885"/>
      </w:tr>
    </w:tbl>
    <w:p w14:paraId="0716AA7A" w14:textId="1C1C5ACC" w:rsidR="00FE414E" w:rsidRPr="00FE414E" w:rsidDel="00D10B12" w:rsidRDefault="00FE414E" w:rsidP="00D10B12">
      <w:pPr>
        <w:spacing w:after="0" w:line="288" w:lineRule="auto"/>
        <w:contextualSpacing/>
        <w:rPr>
          <w:ins w:id="28886" w:author="phuong vu" w:date="2018-11-23T14:59:00Z"/>
          <w:del w:id="28887" w:author="Tran Huan" w:date="2018-12-03T01:22:00Z"/>
          <w:b/>
          <w:lang w:val="en-US"/>
          <w:rPrChange w:id="28888" w:author="phuong vu" w:date="2018-11-23T15:16:00Z">
            <w:rPr>
              <w:ins w:id="28889" w:author="phuong vu" w:date="2018-11-23T14:59:00Z"/>
              <w:del w:id="28890" w:author="Tran Huan" w:date="2018-12-03T01:22:00Z"/>
              <w:lang w:val="en-US"/>
            </w:rPr>
          </w:rPrChange>
        </w:rPr>
        <w:pPrChange w:id="28891" w:author="Tran Huan" w:date="2018-12-03T01:23:00Z">
          <w:pPr/>
        </w:pPrChange>
      </w:pPr>
      <w:bookmarkStart w:id="28892" w:name="_Toc531571501"/>
      <w:bookmarkStart w:id="28893" w:name="_Toc531575349"/>
      <w:bookmarkStart w:id="28894" w:name="_Toc531579090"/>
      <w:bookmarkStart w:id="28895" w:name="_Toc531582828"/>
      <w:bookmarkEnd w:id="28892"/>
      <w:bookmarkEnd w:id="28893"/>
      <w:bookmarkEnd w:id="28894"/>
      <w:bookmarkEnd w:id="28895"/>
    </w:p>
    <w:p w14:paraId="733323B0" w14:textId="26E207FA" w:rsidR="009613AB" w:rsidDel="00D10B12" w:rsidRDefault="009613AB" w:rsidP="00D10B12">
      <w:pPr>
        <w:spacing w:after="0" w:line="288" w:lineRule="auto"/>
        <w:contextualSpacing/>
        <w:rPr>
          <w:ins w:id="28896" w:author="phuong vu" w:date="2018-11-23T14:59:00Z"/>
          <w:del w:id="28897" w:author="Tran Huan" w:date="2018-12-03T01:22:00Z"/>
          <w:b/>
          <w:lang w:val="en-US"/>
        </w:rPr>
        <w:pPrChange w:id="28898" w:author="Tran Huan" w:date="2018-12-03T01:23:00Z">
          <w:pPr/>
        </w:pPrChange>
      </w:pPr>
      <w:ins w:id="28899" w:author="phuong vu" w:date="2018-11-23T14:59:00Z">
        <w:del w:id="28900" w:author="Tran Huan" w:date="2018-12-03T01:22:00Z">
          <w:r w:rsidDel="00D10B12">
            <w:rPr>
              <w:b/>
              <w:lang w:val="en-US"/>
            </w:rPr>
            <w:delText>BẢNG WASH</w:delText>
          </w:r>
          <w:bookmarkStart w:id="28901" w:name="_Toc531571502"/>
          <w:bookmarkStart w:id="28902" w:name="_Toc531575350"/>
          <w:bookmarkStart w:id="28903" w:name="_Toc531579091"/>
          <w:bookmarkStart w:id="28904" w:name="_Toc531582829"/>
          <w:bookmarkEnd w:id="28901"/>
          <w:bookmarkEnd w:id="28902"/>
          <w:bookmarkEnd w:id="28903"/>
          <w:bookmarkEnd w:id="28904"/>
        </w:del>
      </w:ins>
    </w:p>
    <w:tbl>
      <w:tblPr>
        <w:tblStyle w:val="TableGrid"/>
        <w:tblW w:w="9479" w:type="dxa"/>
        <w:tblLook w:val="04A0" w:firstRow="1" w:lastRow="0" w:firstColumn="1" w:lastColumn="0" w:noHBand="0" w:noVBand="1"/>
      </w:tblPr>
      <w:tblGrid>
        <w:gridCol w:w="708"/>
        <w:gridCol w:w="2484"/>
        <w:gridCol w:w="1300"/>
        <w:gridCol w:w="1098"/>
        <w:gridCol w:w="838"/>
        <w:gridCol w:w="823"/>
        <w:gridCol w:w="2228"/>
      </w:tblGrid>
      <w:tr w:rsidR="009613AB" w:rsidRPr="001856AA" w:rsidDel="00D10B12" w14:paraId="4F784891" w14:textId="32EE1067" w:rsidTr="009613AB">
        <w:trPr>
          <w:trHeight w:val="300"/>
          <w:ins w:id="28905" w:author="phuong vu" w:date="2018-11-23T15:00:00Z"/>
          <w:del w:id="28906" w:author="Tran Huan" w:date="2018-12-03T01:22:00Z"/>
        </w:trPr>
        <w:tc>
          <w:tcPr>
            <w:tcW w:w="708" w:type="dxa"/>
            <w:noWrap/>
            <w:vAlign w:val="center"/>
            <w:hideMark/>
          </w:tcPr>
          <w:p w14:paraId="1AA0A14A" w14:textId="13AD970B" w:rsidR="009613AB" w:rsidRPr="001856AA" w:rsidDel="00D10B12" w:rsidRDefault="009613AB" w:rsidP="00D10B12">
            <w:pPr>
              <w:spacing w:line="288" w:lineRule="auto"/>
              <w:contextualSpacing/>
              <w:jc w:val="center"/>
              <w:rPr>
                <w:ins w:id="28907" w:author="phuong vu" w:date="2018-11-23T15:00:00Z"/>
                <w:del w:id="28908" w:author="Tran Huan" w:date="2018-12-03T01:22:00Z"/>
                <w:b/>
                <w:bCs/>
              </w:rPr>
              <w:pPrChange w:id="28909" w:author="Tran Huan" w:date="2018-12-03T01:23:00Z">
                <w:pPr>
                  <w:spacing w:line="276" w:lineRule="auto"/>
                  <w:jc w:val="center"/>
                </w:pPr>
              </w:pPrChange>
            </w:pPr>
            <w:ins w:id="28910" w:author="phuong vu" w:date="2018-11-23T15:00:00Z">
              <w:del w:id="28911" w:author="Tran Huan" w:date="2018-12-03T01:22:00Z">
                <w:r w:rsidRPr="001856AA" w:rsidDel="00D10B12">
                  <w:rPr>
                    <w:b/>
                    <w:bCs/>
                    <w:lang w:val="da-DK"/>
                  </w:rPr>
                  <w:delText>STT</w:delText>
                </w:r>
                <w:bookmarkStart w:id="28912" w:name="_Toc531571503"/>
                <w:bookmarkStart w:id="28913" w:name="_Toc531575351"/>
                <w:bookmarkStart w:id="28914" w:name="_Toc531579092"/>
                <w:bookmarkStart w:id="28915" w:name="_Toc531582830"/>
                <w:bookmarkEnd w:id="28912"/>
                <w:bookmarkEnd w:id="28913"/>
                <w:bookmarkEnd w:id="28914"/>
                <w:bookmarkEnd w:id="28915"/>
              </w:del>
            </w:ins>
          </w:p>
        </w:tc>
        <w:tc>
          <w:tcPr>
            <w:tcW w:w="2484" w:type="dxa"/>
            <w:noWrap/>
            <w:vAlign w:val="center"/>
            <w:hideMark/>
          </w:tcPr>
          <w:p w14:paraId="1F585AFE" w14:textId="4D9D699D" w:rsidR="009613AB" w:rsidRPr="001856AA" w:rsidDel="00D10B12" w:rsidRDefault="009613AB" w:rsidP="00D10B12">
            <w:pPr>
              <w:spacing w:line="288" w:lineRule="auto"/>
              <w:contextualSpacing/>
              <w:jc w:val="center"/>
              <w:rPr>
                <w:ins w:id="28916" w:author="phuong vu" w:date="2018-11-23T15:00:00Z"/>
                <w:del w:id="28917" w:author="Tran Huan" w:date="2018-12-03T01:22:00Z"/>
                <w:b/>
                <w:bCs/>
              </w:rPr>
              <w:pPrChange w:id="28918" w:author="Tran Huan" w:date="2018-12-03T01:23:00Z">
                <w:pPr>
                  <w:spacing w:line="276" w:lineRule="auto"/>
                  <w:jc w:val="center"/>
                </w:pPr>
              </w:pPrChange>
            </w:pPr>
            <w:ins w:id="28919" w:author="phuong vu" w:date="2018-11-23T15:00:00Z">
              <w:del w:id="28920" w:author="Tran Huan" w:date="2018-12-03T01:22:00Z">
                <w:r w:rsidRPr="001856AA" w:rsidDel="00D10B12">
                  <w:rPr>
                    <w:b/>
                    <w:bCs/>
                    <w:lang w:val="da-DK"/>
                  </w:rPr>
                  <w:delText>Tên trường</w:delText>
                </w:r>
                <w:bookmarkStart w:id="28921" w:name="_Toc531571504"/>
                <w:bookmarkStart w:id="28922" w:name="_Toc531575352"/>
                <w:bookmarkStart w:id="28923" w:name="_Toc531579093"/>
                <w:bookmarkStart w:id="28924" w:name="_Toc531582831"/>
                <w:bookmarkEnd w:id="28921"/>
                <w:bookmarkEnd w:id="28922"/>
                <w:bookmarkEnd w:id="28923"/>
                <w:bookmarkEnd w:id="28924"/>
              </w:del>
            </w:ins>
          </w:p>
        </w:tc>
        <w:tc>
          <w:tcPr>
            <w:tcW w:w="1300" w:type="dxa"/>
            <w:noWrap/>
            <w:vAlign w:val="center"/>
            <w:hideMark/>
          </w:tcPr>
          <w:p w14:paraId="1BA78436" w14:textId="5E7DDF76" w:rsidR="009613AB" w:rsidRPr="001856AA" w:rsidDel="00D10B12" w:rsidRDefault="009613AB" w:rsidP="00D10B12">
            <w:pPr>
              <w:spacing w:line="288" w:lineRule="auto"/>
              <w:contextualSpacing/>
              <w:jc w:val="center"/>
              <w:rPr>
                <w:ins w:id="28925" w:author="phuong vu" w:date="2018-11-23T15:00:00Z"/>
                <w:del w:id="28926" w:author="Tran Huan" w:date="2018-12-03T01:22:00Z"/>
                <w:b/>
                <w:bCs/>
              </w:rPr>
              <w:pPrChange w:id="28927" w:author="Tran Huan" w:date="2018-12-03T01:23:00Z">
                <w:pPr>
                  <w:spacing w:line="276" w:lineRule="auto"/>
                  <w:jc w:val="center"/>
                </w:pPr>
              </w:pPrChange>
            </w:pPr>
            <w:ins w:id="28928" w:author="phuong vu" w:date="2018-11-23T15:00:00Z">
              <w:del w:id="28929" w:author="Tran Huan" w:date="2018-12-03T01:22:00Z">
                <w:r w:rsidRPr="001856AA" w:rsidDel="00D10B12">
                  <w:rPr>
                    <w:b/>
                    <w:bCs/>
                    <w:lang w:val="da-DK"/>
                  </w:rPr>
                  <w:delText>Kiểu</w:delText>
                </w:r>
                <w:bookmarkStart w:id="28930" w:name="_Toc531571505"/>
                <w:bookmarkStart w:id="28931" w:name="_Toc531575353"/>
                <w:bookmarkStart w:id="28932" w:name="_Toc531579094"/>
                <w:bookmarkStart w:id="28933" w:name="_Toc531582832"/>
                <w:bookmarkEnd w:id="28930"/>
                <w:bookmarkEnd w:id="28931"/>
                <w:bookmarkEnd w:id="28932"/>
                <w:bookmarkEnd w:id="28933"/>
              </w:del>
            </w:ins>
          </w:p>
        </w:tc>
        <w:tc>
          <w:tcPr>
            <w:tcW w:w="1098" w:type="dxa"/>
            <w:noWrap/>
            <w:vAlign w:val="center"/>
            <w:hideMark/>
          </w:tcPr>
          <w:p w14:paraId="0487DF77" w14:textId="4F747E69" w:rsidR="009613AB" w:rsidRPr="001856AA" w:rsidDel="00D10B12" w:rsidRDefault="009613AB" w:rsidP="00D10B12">
            <w:pPr>
              <w:spacing w:line="288" w:lineRule="auto"/>
              <w:contextualSpacing/>
              <w:jc w:val="center"/>
              <w:rPr>
                <w:ins w:id="28934" w:author="phuong vu" w:date="2018-11-23T15:00:00Z"/>
                <w:del w:id="28935" w:author="Tran Huan" w:date="2018-12-03T01:22:00Z"/>
                <w:b/>
                <w:bCs/>
              </w:rPr>
              <w:pPrChange w:id="28936" w:author="Tran Huan" w:date="2018-12-03T01:23:00Z">
                <w:pPr>
                  <w:spacing w:line="276" w:lineRule="auto"/>
                  <w:jc w:val="center"/>
                </w:pPr>
              </w:pPrChange>
            </w:pPr>
            <w:ins w:id="28937" w:author="phuong vu" w:date="2018-11-23T15:00:00Z">
              <w:del w:id="28938" w:author="Tran Huan" w:date="2018-12-03T01:22:00Z">
                <w:r w:rsidRPr="001856AA" w:rsidDel="00D10B12">
                  <w:rPr>
                    <w:b/>
                    <w:bCs/>
                    <w:lang w:val="da-DK"/>
                  </w:rPr>
                  <w:delText>Chấp nhận Null</w:delText>
                </w:r>
                <w:bookmarkStart w:id="28939" w:name="_Toc531571506"/>
                <w:bookmarkStart w:id="28940" w:name="_Toc531575354"/>
                <w:bookmarkStart w:id="28941" w:name="_Toc531579095"/>
                <w:bookmarkStart w:id="28942" w:name="_Toc531582833"/>
                <w:bookmarkEnd w:id="28939"/>
                <w:bookmarkEnd w:id="28940"/>
                <w:bookmarkEnd w:id="28941"/>
                <w:bookmarkEnd w:id="28942"/>
              </w:del>
            </w:ins>
          </w:p>
        </w:tc>
        <w:tc>
          <w:tcPr>
            <w:tcW w:w="838" w:type="dxa"/>
            <w:noWrap/>
            <w:vAlign w:val="center"/>
            <w:hideMark/>
          </w:tcPr>
          <w:p w14:paraId="6B949585" w14:textId="1B810E0B" w:rsidR="009613AB" w:rsidRPr="001856AA" w:rsidDel="00D10B12" w:rsidRDefault="009613AB" w:rsidP="00D10B12">
            <w:pPr>
              <w:spacing w:line="288" w:lineRule="auto"/>
              <w:contextualSpacing/>
              <w:jc w:val="center"/>
              <w:rPr>
                <w:ins w:id="28943" w:author="phuong vu" w:date="2018-11-23T15:00:00Z"/>
                <w:del w:id="28944" w:author="Tran Huan" w:date="2018-12-03T01:22:00Z"/>
                <w:b/>
                <w:bCs/>
              </w:rPr>
              <w:pPrChange w:id="28945" w:author="Tran Huan" w:date="2018-12-03T01:23:00Z">
                <w:pPr>
                  <w:spacing w:line="276" w:lineRule="auto"/>
                  <w:jc w:val="center"/>
                </w:pPr>
              </w:pPrChange>
            </w:pPr>
            <w:ins w:id="28946" w:author="phuong vu" w:date="2018-11-23T15:00:00Z">
              <w:del w:id="28947" w:author="Tran Huan" w:date="2018-12-03T01:22:00Z">
                <w:r w:rsidRPr="001856AA" w:rsidDel="00D10B12">
                  <w:rPr>
                    <w:b/>
                    <w:bCs/>
                    <w:lang w:val="da-DK"/>
                  </w:rPr>
                  <w:delText>Khóa chính</w:delText>
                </w:r>
                <w:bookmarkStart w:id="28948" w:name="_Toc531571507"/>
                <w:bookmarkStart w:id="28949" w:name="_Toc531575355"/>
                <w:bookmarkStart w:id="28950" w:name="_Toc531579096"/>
                <w:bookmarkStart w:id="28951" w:name="_Toc531582834"/>
                <w:bookmarkEnd w:id="28948"/>
                <w:bookmarkEnd w:id="28949"/>
                <w:bookmarkEnd w:id="28950"/>
                <w:bookmarkEnd w:id="28951"/>
              </w:del>
            </w:ins>
          </w:p>
        </w:tc>
        <w:tc>
          <w:tcPr>
            <w:tcW w:w="823" w:type="dxa"/>
            <w:noWrap/>
            <w:vAlign w:val="center"/>
            <w:hideMark/>
          </w:tcPr>
          <w:p w14:paraId="3E38FF7C" w14:textId="757DB2F3" w:rsidR="009613AB" w:rsidRPr="001856AA" w:rsidDel="00D10B12" w:rsidRDefault="009613AB" w:rsidP="00D10B12">
            <w:pPr>
              <w:spacing w:line="288" w:lineRule="auto"/>
              <w:contextualSpacing/>
              <w:jc w:val="center"/>
              <w:rPr>
                <w:ins w:id="28952" w:author="phuong vu" w:date="2018-11-23T15:00:00Z"/>
                <w:del w:id="28953" w:author="Tran Huan" w:date="2018-12-03T01:22:00Z"/>
                <w:b/>
                <w:bCs/>
              </w:rPr>
              <w:pPrChange w:id="28954" w:author="Tran Huan" w:date="2018-12-03T01:23:00Z">
                <w:pPr>
                  <w:spacing w:line="276" w:lineRule="auto"/>
                  <w:jc w:val="center"/>
                </w:pPr>
              </w:pPrChange>
            </w:pPr>
            <w:ins w:id="28955" w:author="phuong vu" w:date="2018-11-23T15:00:00Z">
              <w:del w:id="28956" w:author="Tran Huan" w:date="2018-12-03T01:22:00Z">
                <w:r w:rsidRPr="001856AA" w:rsidDel="00D10B12">
                  <w:rPr>
                    <w:b/>
                    <w:bCs/>
                    <w:lang w:val="da-DK"/>
                  </w:rPr>
                  <w:delText>Khóa ngoại</w:delText>
                </w:r>
                <w:bookmarkStart w:id="28957" w:name="_Toc531571508"/>
                <w:bookmarkStart w:id="28958" w:name="_Toc531575356"/>
                <w:bookmarkStart w:id="28959" w:name="_Toc531579097"/>
                <w:bookmarkStart w:id="28960" w:name="_Toc531582835"/>
                <w:bookmarkEnd w:id="28957"/>
                <w:bookmarkEnd w:id="28958"/>
                <w:bookmarkEnd w:id="28959"/>
                <w:bookmarkEnd w:id="28960"/>
              </w:del>
            </w:ins>
          </w:p>
        </w:tc>
        <w:tc>
          <w:tcPr>
            <w:tcW w:w="2228" w:type="dxa"/>
            <w:noWrap/>
            <w:vAlign w:val="center"/>
            <w:hideMark/>
          </w:tcPr>
          <w:p w14:paraId="2BAE0EBE" w14:textId="19C197ED" w:rsidR="009613AB" w:rsidRPr="001856AA" w:rsidDel="00D10B12" w:rsidRDefault="009613AB" w:rsidP="00D10B12">
            <w:pPr>
              <w:spacing w:line="288" w:lineRule="auto"/>
              <w:ind w:right="226"/>
              <w:contextualSpacing/>
              <w:jc w:val="center"/>
              <w:rPr>
                <w:ins w:id="28961" w:author="phuong vu" w:date="2018-11-23T15:00:00Z"/>
                <w:del w:id="28962" w:author="Tran Huan" w:date="2018-12-03T01:22:00Z"/>
                <w:b/>
                <w:bCs/>
              </w:rPr>
              <w:pPrChange w:id="28963" w:author="Tran Huan" w:date="2018-12-03T01:23:00Z">
                <w:pPr>
                  <w:spacing w:line="276" w:lineRule="auto"/>
                  <w:ind w:right="226"/>
                  <w:jc w:val="center"/>
                </w:pPr>
              </w:pPrChange>
            </w:pPr>
            <w:ins w:id="28964" w:author="phuong vu" w:date="2018-11-23T15:00:00Z">
              <w:del w:id="28965" w:author="Tran Huan" w:date="2018-12-03T01:22:00Z">
                <w:r w:rsidRPr="001856AA" w:rsidDel="00D10B12">
                  <w:rPr>
                    <w:b/>
                    <w:bCs/>
                    <w:lang w:val="da-DK"/>
                  </w:rPr>
                  <w:delText>Mô tả</w:delText>
                </w:r>
                <w:bookmarkStart w:id="28966" w:name="_Toc531571509"/>
                <w:bookmarkStart w:id="28967" w:name="_Toc531575357"/>
                <w:bookmarkStart w:id="28968" w:name="_Toc531579098"/>
                <w:bookmarkStart w:id="28969" w:name="_Toc531582836"/>
                <w:bookmarkEnd w:id="28966"/>
                <w:bookmarkEnd w:id="28967"/>
                <w:bookmarkEnd w:id="28968"/>
                <w:bookmarkEnd w:id="28969"/>
              </w:del>
            </w:ins>
          </w:p>
        </w:tc>
        <w:bookmarkStart w:id="28970" w:name="_Toc531571510"/>
        <w:bookmarkStart w:id="28971" w:name="_Toc531575358"/>
        <w:bookmarkStart w:id="28972" w:name="_Toc531579099"/>
        <w:bookmarkStart w:id="28973" w:name="_Toc531582837"/>
        <w:bookmarkEnd w:id="28970"/>
        <w:bookmarkEnd w:id="28971"/>
        <w:bookmarkEnd w:id="28972"/>
        <w:bookmarkEnd w:id="28973"/>
      </w:tr>
      <w:tr w:rsidR="009613AB" w:rsidRPr="001856AA" w:rsidDel="00D10B12" w14:paraId="34AD4C8D" w14:textId="4D126489" w:rsidTr="009613AB">
        <w:trPr>
          <w:trHeight w:val="300"/>
          <w:ins w:id="28974" w:author="phuong vu" w:date="2018-11-23T15:00:00Z"/>
          <w:del w:id="28975" w:author="Tran Huan" w:date="2018-12-03T01:22:00Z"/>
        </w:trPr>
        <w:tc>
          <w:tcPr>
            <w:tcW w:w="708" w:type="dxa"/>
            <w:noWrap/>
            <w:vAlign w:val="center"/>
            <w:hideMark/>
          </w:tcPr>
          <w:p w14:paraId="5484CFB2" w14:textId="71F806D2" w:rsidR="009613AB" w:rsidRPr="00FD2760" w:rsidDel="00D10B12" w:rsidRDefault="009613AB" w:rsidP="00D10B12">
            <w:pPr>
              <w:spacing w:line="288" w:lineRule="auto"/>
              <w:contextualSpacing/>
              <w:jc w:val="center"/>
              <w:rPr>
                <w:ins w:id="28976" w:author="phuong vu" w:date="2018-11-23T15:00:00Z"/>
                <w:del w:id="28977" w:author="Tran Huan" w:date="2018-12-03T01:22:00Z"/>
              </w:rPr>
              <w:pPrChange w:id="28978" w:author="Tran Huan" w:date="2018-12-03T01:23:00Z">
                <w:pPr>
                  <w:spacing w:line="276" w:lineRule="auto"/>
                  <w:jc w:val="center"/>
                </w:pPr>
              </w:pPrChange>
            </w:pPr>
            <w:ins w:id="28979" w:author="phuong vu" w:date="2018-11-23T15:00:00Z">
              <w:del w:id="28980" w:author="Tran Huan" w:date="2018-12-03T01:22:00Z">
                <w:r w:rsidRPr="00FD2760" w:rsidDel="00D10B12">
                  <w:delText>1</w:delText>
                </w:r>
                <w:bookmarkStart w:id="28981" w:name="_Toc531571511"/>
                <w:bookmarkStart w:id="28982" w:name="_Toc531575359"/>
                <w:bookmarkStart w:id="28983" w:name="_Toc531579100"/>
                <w:bookmarkStart w:id="28984" w:name="_Toc531582838"/>
                <w:bookmarkEnd w:id="28981"/>
                <w:bookmarkEnd w:id="28982"/>
                <w:bookmarkEnd w:id="28983"/>
                <w:bookmarkEnd w:id="28984"/>
              </w:del>
            </w:ins>
          </w:p>
        </w:tc>
        <w:tc>
          <w:tcPr>
            <w:tcW w:w="2484" w:type="dxa"/>
            <w:noWrap/>
            <w:hideMark/>
          </w:tcPr>
          <w:p w14:paraId="0620C485" w14:textId="532AAA76" w:rsidR="009613AB" w:rsidRPr="00FD2760" w:rsidDel="00D10B12" w:rsidRDefault="009613AB" w:rsidP="00D10B12">
            <w:pPr>
              <w:spacing w:line="288" w:lineRule="auto"/>
              <w:contextualSpacing/>
              <w:rPr>
                <w:ins w:id="28985" w:author="phuong vu" w:date="2018-11-23T15:00:00Z"/>
                <w:del w:id="28986" w:author="Tran Huan" w:date="2018-12-03T01:22:00Z"/>
              </w:rPr>
              <w:pPrChange w:id="28987" w:author="Tran Huan" w:date="2018-12-03T01:23:00Z">
                <w:pPr>
                  <w:spacing w:line="276" w:lineRule="auto"/>
                </w:pPr>
              </w:pPrChange>
            </w:pPr>
            <w:ins w:id="28988" w:author="phuong vu" w:date="2018-11-23T15:00:00Z">
              <w:del w:id="28989" w:author="Tran Huan" w:date="2018-12-03T01:22:00Z">
                <w:r w:rsidRPr="00FD2760" w:rsidDel="00D10B12">
                  <w:delText>id</w:delText>
                </w:r>
                <w:bookmarkStart w:id="28990" w:name="_Toc531571512"/>
                <w:bookmarkStart w:id="28991" w:name="_Toc531575360"/>
                <w:bookmarkStart w:id="28992" w:name="_Toc531579101"/>
                <w:bookmarkStart w:id="28993" w:name="_Toc531582839"/>
                <w:bookmarkEnd w:id="28990"/>
                <w:bookmarkEnd w:id="28991"/>
                <w:bookmarkEnd w:id="28992"/>
                <w:bookmarkEnd w:id="28993"/>
              </w:del>
            </w:ins>
          </w:p>
        </w:tc>
        <w:tc>
          <w:tcPr>
            <w:tcW w:w="1300" w:type="dxa"/>
            <w:noWrap/>
            <w:hideMark/>
          </w:tcPr>
          <w:p w14:paraId="321FE887" w14:textId="26DA5A98" w:rsidR="009613AB" w:rsidRPr="00FD2760" w:rsidDel="00D10B12" w:rsidRDefault="009613AB" w:rsidP="00D10B12">
            <w:pPr>
              <w:spacing w:line="288" w:lineRule="auto"/>
              <w:contextualSpacing/>
              <w:rPr>
                <w:ins w:id="28994" w:author="phuong vu" w:date="2018-11-23T15:00:00Z"/>
                <w:del w:id="28995" w:author="Tran Huan" w:date="2018-12-03T01:22:00Z"/>
              </w:rPr>
              <w:pPrChange w:id="28996" w:author="Tran Huan" w:date="2018-12-03T01:23:00Z">
                <w:pPr>
                  <w:spacing w:line="276" w:lineRule="auto"/>
                </w:pPr>
              </w:pPrChange>
            </w:pPr>
            <w:ins w:id="28997" w:author="phuong vu" w:date="2018-11-23T15:00:00Z">
              <w:del w:id="28998" w:author="Tran Huan" w:date="2018-12-03T01:22:00Z">
                <w:r w:rsidRPr="00FD2760" w:rsidDel="00D10B12">
                  <w:delText>numeric</w:delText>
                </w:r>
                <w:bookmarkStart w:id="28999" w:name="_Toc531571513"/>
                <w:bookmarkStart w:id="29000" w:name="_Toc531575361"/>
                <w:bookmarkStart w:id="29001" w:name="_Toc531579102"/>
                <w:bookmarkStart w:id="29002" w:name="_Toc531582840"/>
                <w:bookmarkEnd w:id="28999"/>
                <w:bookmarkEnd w:id="29000"/>
                <w:bookmarkEnd w:id="29001"/>
                <w:bookmarkEnd w:id="29002"/>
              </w:del>
            </w:ins>
          </w:p>
        </w:tc>
        <w:tc>
          <w:tcPr>
            <w:tcW w:w="1098" w:type="dxa"/>
            <w:noWrap/>
            <w:vAlign w:val="center"/>
            <w:hideMark/>
          </w:tcPr>
          <w:p w14:paraId="0D283E17" w14:textId="21D23803" w:rsidR="009613AB" w:rsidRPr="00FD2760" w:rsidDel="00D10B12" w:rsidRDefault="009613AB" w:rsidP="00D10B12">
            <w:pPr>
              <w:spacing w:line="288" w:lineRule="auto"/>
              <w:contextualSpacing/>
              <w:jc w:val="center"/>
              <w:rPr>
                <w:ins w:id="29003" w:author="phuong vu" w:date="2018-11-23T15:00:00Z"/>
                <w:del w:id="29004" w:author="Tran Huan" w:date="2018-12-03T01:22:00Z"/>
              </w:rPr>
              <w:pPrChange w:id="29005" w:author="Tran Huan" w:date="2018-12-03T01:23:00Z">
                <w:pPr>
                  <w:spacing w:line="276" w:lineRule="auto"/>
                  <w:jc w:val="center"/>
                </w:pPr>
              </w:pPrChange>
            </w:pPr>
            <w:bookmarkStart w:id="29006" w:name="_Toc531571514"/>
            <w:bookmarkStart w:id="29007" w:name="_Toc531575362"/>
            <w:bookmarkStart w:id="29008" w:name="_Toc531579103"/>
            <w:bookmarkStart w:id="29009" w:name="_Toc531582841"/>
            <w:bookmarkEnd w:id="29006"/>
            <w:bookmarkEnd w:id="29007"/>
            <w:bookmarkEnd w:id="29008"/>
            <w:bookmarkEnd w:id="29009"/>
          </w:p>
        </w:tc>
        <w:tc>
          <w:tcPr>
            <w:tcW w:w="838" w:type="dxa"/>
            <w:noWrap/>
            <w:vAlign w:val="center"/>
            <w:hideMark/>
          </w:tcPr>
          <w:p w14:paraId="5BE2B0ED" w14:textId="18BB86CF" w:rsidR="009613AB" w:rsidRPr="00FD2760" w:rsidDel="00D10B12" w:rsidRDefault="009613AB" w:rsidP="00D10B12">
            <w:pPr>
              <w:spacing w:line="288" w:lineRule="auto"/>
              <w:contextualSpacing/>
              <w:jc w:val="center"/>
              <w:rPr>
                <w:ins w:id="29010" w:author="phuong vu" w:date="2018-11-23T15:00:00Z"/>
                <w:del w:id="29011" w:author="Tran Huan" w:date="2018-12-03T01:22:00Z"/>
              </w:rPr>
              <w:pPrChange w:id="29012" w:author="Tran Huan" w:date="2018-12-03T01:23:00Z">
                <w:pPr>
                  <w:spacing w:line="276" w:lineRule="auto"/>
                  <w:jc w:val="center"/>
                </w:pPr>
              </w:pPrChange>
            </w:pPr>
            <w:ins w:id="29013" w:author="phuong vu" w:date="2018-11-23T15:00:00Z">
              <w:del w:id="29014" w:author="Tran Huan" w:date="2018-12-03T01:22:00Z">
                <w:r w:rsidRPr="00FD2760" w:rsidDel="00D10B12">
                  <w:delText>X</w:delText>
                </w:r>
                <w:bookmarkStart w:id="29015" w:name="_Toc531571515"/>
                <w:bookmarkStart w:id="29016" w:name="_Toc531575363"/>
                <w:bookmarkStart w:id="29017" w:name="_Toc531579104"/>
                <w:bookmarkStart w:id="29018" w:name="_Toc531582842"/>
                <w:bookmarkEnd w:id="29015"/>
                <w:bookmarkEnd w:id="29016"/>
                <w:bookmarkEnd w:id="29017"/>
                <w:bookmarkEnd w:id="29018"/>
              </w:del>
            </w:ins>
          </w:p>
        </w:tc>
        <w:tc>
          <w:tcPr>
            <w:tcW w:w="823" w:type="dxa"/>
            <w:noWrap/>
            <w:vAlign w:val="center"/>
            <w:hideMark/>
          </w:tcPr>
          <w:p w14:paraId="22AA5342" w14:textId="6D2F841F" w:rsidR="009613AB" w:rsidRPr="00FD2760" w:rsidDel="00D10B12" w:rsidRDefault="009613AB" w:rsidP="00D10B12">
            <w:pPr>
              <w:spacing w:line="288" w:lineRule="auto"/>
              <w:contextualSpacing/>
              <w:jc w:val="center"/>
              <w:rPr>
                <w:ins w:id="29019" w:author="phuong vu" w:date="2018-11-23T15:00:00Z"/>
                <w:del w:id="29020" w:author="Tran Huan" w:date="2018-12-03T01:22:00Z"/>
              </w:rPr>
              <w:pPrChange w:id="29021" w:author="Tran Huan" w:date="2018-12-03T01:23:00Z">
                <w:pPr>
                  <w:spacing w:line="276" w:lineRule="auto"/>
                  <w:jc w:val="center"/>
                </w:pPr>
              </w:pPrChange>
            </w:pPr>
            <w:bookmarkStart w:id="29022" w:name="_Toc531571516"/>
            <w:bookmarkStart w:id="29023" w:name="_Toc531575364"/>
            <w:bookmarkStart w:id="29024" w:name="_Toc531579105"/>
            <w:bookmarkStart w:id="29025" w:name="_Toc531582843"/>
            <w:bookmarkEnd w:id="29022"/>
            <w:bookmarkEnd w:id="29023"/>
            <w:bookmarkEnd w:id="29024"/>
            <w:bookmarkEnd w:id="29025"/>
          </w:p>
        </w:tc>
        <w:tc>
          <w:tcPr>
            <w:tcW w:w="2228" w:type="dxa"/>
            <w:noWrap/>
            <w:hideMark/>
          </w:tcPr>
          <w:p w14:paraId="7B48D8AD" w14:textId="550572CF" w:rsidR="009613AB" w:rsidRPr="00FD2760" w:rsidDel="00D10B12" w:rsidRDefault="009613AB" w:rsidP="00D10B12">
            <w:pPr>
              <w:spacing w:line="288" w:lineRule="auto"/>
              <w:contextualSpacing/>
              <w:rPr>
                <w:ins w:id="29026" w:author="phuong vu" w:date="2018-11-23T15:00:00Z"/>
                <w:del w:id="29027" w:author="Tran Huan" w:date="2018-12-03T01:22:00Z"/>
                <w:lang w:val="en-US"/>
              </w:rPr>
              <w:pPrChange w:id="29028" w:author="Tran Huan" w:date="2018-12-03T01:23:00Z">
                <w:pPr>
                  <w:spacing w:line="276" w:lineRule="auto"/>
                </w:pPr>
              </w:pPrChange>
            </w:pPr>
            <w:ins w:id="29029" w:author="phuong vu" w:date="2018-11-23T15:00:00Z">
              <w:del w:id="29030" w:author="Tran Huan" w:date="2018-12-03T01:22:00Z">
                <w:r w:rsidRPr="00FD2760" w:rsidDel="00D10B12">
                  <w:delText>ID</w:delText>
                </w:r>
                <w:bookmarkStart w:id="29031" w:name="_Toc531571517"/>
                <w:bookmarkStart w:id="29032" w:name="_Toc531575365"/>
                <w:bookmarkStart w:id="29033" w:name="_Toc531579106"/>
                <w:bookmarkStart w:id="29034" w:name="_Toc531582844"/>
                <w:bookmarkEnd w:id="29031"/>
                <w:bookmarkEnd w:id="29032"/>
                <w:bookmarkEnd w:id="29033"/>
                <w:bookmarkEnd w:id="29034"/>
              </w:del>
            </w:ins>
          </w:p>
        </w:tc>
        <w:bookmarkStart w:id="29035" w:name="_Toc531571518"/>
        <w:bookmarkStart w:id="29036" w:name="_Toc531575366"/>
        <w:bookmarkStart w:id="29037" w:name="_Toc531579107"/>
        <w:bookmarkStart w:id="29038" w:name="_Toc531582845"/>
        <w:bookmarkEnd w:id="29035"/>
        <w:bookmarkEnd w:id="29036"/>
        <w:bookmarkEnd w:id="29037"/>
        <w:bookmarkEnd w:id="29038"/>
      </w:tr>
      <w:tr w:rsidR="009613AB" w:rsidRPr="001856AA" w:rsidDel="00D10B12" w14:paraId="09A31EE5" w14:textId="32583189" w:rsidTr="009613AB">
        <w:trPr>
          <w:trHeight w:val="300"/>
          <w:ins w:id="29039" w:author="phuong vu" w:date="2018-11-23T15:00:00Z"/>
          <w:del w:id="29040" w:author="Tran Huan" w:date="2018-12-03T01:22:00Z"/>
        </w:trPr>
        <w:tc>
          <w:tcPr>
            <w:tcW w:w="708" w:type="dxa"/>
            <w:noWrap/>
            <w:vAlign w:val="center"/>
            <w:hideMark/>
          </w:tcPr>
          <w:p w14:paraId="775E7FAE" w14:textId="55A7C6D7" w:rsidR="009613AB" w:rsidRPr="00FD2760" w:rsidDel="00D10B12" w:rsidRDefault="009613AB" w:rsidP="00D10B12">
            <w:pPr>
              <w:spacing w:line="288" w:lineRule="auto"/>
              <w:contextualSpacing/>
              <w:jc w:val="center"/>
              <w:rPr>
                <w:ins w:id="29041" w:author="phuong vu" w:date="2018-11-23T15:00:00Z"/>
                <w:del w:id="29042" w:author="Tran Huan" w:date="2018-12-03T01:22:00Z"/>
              </w:rPr>
              <w:pPrChange w:id="29043" w:author="Tran Huan" w:date="2018-12-03T01:23:00Z">
                <w:pPr>
                  <w:spacing w:line="276" w:lineRule="auto"/>
                  <w:jc w:val="center"/>
                </w:pPr>
              </w:pPrChange>
            </w:pPr>
            <w:ins w:id="29044" w:author="phuong vu" w:date="2018-11-23T15:00:00Z">
              <w:del w:id="29045" w:author="Tran Huan" w:date="2018-12-03T01:22:00Z">
                <w:r w:rsidRPr="00FD2760" w:rsidDel="00D10B12">
                  <w:delText>2</w:delText>
                </w:r>
                <w:bookmarkStart w:id="29046" w:name="_Toc531571519"/>
                <w:bookmarkStart w:id="29047" w:name="_Toc531575367"/>
                <w:bookmarkStart w:id="29048" w:name="_Toc531579108"/>
                <w:bookmarkStart w:id="29049" w:name="_Toc531582846"/>
                <w:bookmarkEnd w:id="29046"/>
                <w:bookmarkEnd w:id="29047"/>
                <w:bookmarkEnd w:id="29048"/>
                <w:bookmarkEnd w:id="29049"/>
              </w:del>
            </w:ins>
          </w:p>
        </w:tc>
        <w:tc>
          <w:tcPr>
            <w:tcW w:w="2484" w:type="dxa"/>
            <w:noWrap/>
            <w:hideMark/>
          </w:tcPr>
          <w:p w14:paraId="7F553AD5" w14:textId="063D7337" w:rsidR="009613AB" w:rsidRPr="00FD2760" w:rsidDel="00D10B12" w:rsidRDefault="009613AB" w:rsidP="00D10B12">
            <w:pPr>
              <w:spacing w:line="288" w:lineRule="auto"/>
              <w:contextualSpacing/>
              <w:rPr>
                <w:ins w:id="29050" w:author="phuong vu" w:date="2018-11-23T15:00:00Z"/>
                <w:del w:id="29051" w:author="Tran Huan" w:date="2018-12-03T01:22:00Z"/>
                <w:lang w:val="en-US"/>
              </w:rPr>
              <w:pPrChange w:id="29052" w:author="Tran Huan" w:date="2018-12-03T01:23:00Z">
                <w:pPr>
                  <w:spacing w:line="276" w:lineRule="auto"/>
                </w:pPr>
              </w:pPrChange>
            </w:pPr>
            <w:ins w:id="29053" w:author="phuong vu" w:date="2018-11-23T15:00:00Z">
              <w:del w:id="29054" w:author="Tran Huan" w:date="2018-12-03T01:22:00Z">
                <w:r w:rsidDel="00D10B12">
                  <w:rPr>
                    <w:lang w:val="en-US"/>
                  </w:rPr>
                  <w:delText>wash_bag_id</w:delText>
                </w:r>
                <w:bookmarkStart w:id="29055" w:name="_Toc531571520"/>
                <w:bookmarkStart w:id="29056" w:name="_Toc531575368"/>
                <w:bookmarkStart w:id="29057" w:name="_Toc531579109"/>
                <w:bookmarkStart w:id="29058" w:name="_Toc531582847"/>
                <w:bookmarkEnd w:id="29055"/>
                <w:bookmarkEnd w:id="29056"/>
                <w:bookmarkEnd w:id="29057"/>
                <w:bookmarkEnd w:id="29058"/>
              </w:del>
            </w:ins>
          </w:p>
        </w:tc>
        <w:tc>
          <w:tcPr>
            <w:tcW w:w="1300" w:type="dxa"/>
            <w:noWrap/>
            <w:hideMark/>
          </w:tcPr>
          <w:p w14:paraId="03BEEAB4" w14:textId="1E52D5EE" w:rsidR="009613AB" w:rsidRPr="00FD2760" w:rsidDel="00D10B12" w:rsidRDefault="009613AB" w:rsidP="00D10B12">
            <w:pPr>
              <w:spacing w:line="288" w:lineRule="auto"/>
              <w:contextualSpacing/>
              <w:rPr>
                <w:ins w:id="29059" w:author="phuong vu" w:date="2018-11-23T15:00:00Z"/>
                <w:del w:id="29060" w:author="Tran Huan" w:date="2018-12-03T01:22:00Z"/>
                <w:lang w:val="en-US"/>
              </w:rPr>
              <w:pPrChange w:id="29061" w:author="Tran Huan" w:date="2018-12-03T01:23:00Z">
                <w:pPr>
                  <w:spacing w:line="276" w:lineRule="auto"/>
                </w:pPr>
              </w:pPrChange>
            </w:pPr>
            <w:ins w:id="29062" w:author="phuong vu" w:date="2018-11-23T15:00:00Z">
              <w:del w:id="29063" w:author="Tran Huan" w:date="2018-12-03T01:22:00Z">
                <w:r w:rsidDel="00D10B12">
                  <w:rPr>
                    <w:lang w:val="en-US"/>
                  </w:rPr>
                  <w:delText>numeric</w:delText>
                </w:r>
                <w:bookmarkStart w:id="29064" w:name="_Toc531571521"/>
                <w:bookmarkStart w:id="29065" w:name="_Toc531575369"/>
                <w:bookmarkStart w:id="29066" w:name="_Toc531579110"/>
                <w:bookmarkStart w:id="29067" w:name="_Toc531582848"/>
                <w:bookmarkEnd w:id="29064"/>
                <w:bookmarkEnd w:id="29065"/>
                <w:bookmarkEnd w:id="29066"/>
                <w:bookmarkEnd w:id="29067"/>
              </w:del>
            </w:ins>
          </w:p>
        </w:tc>
        <w:tc>
          <w:tcPr>
            <w:tcW w:w="1098" w:type="dxa"/>
            <w:noWrap/>
            <w:vAlign w:val="center"/>
            <w:hideMark/>
          </w:tcPr>
          <w:p w14:paraId="4E3EAF77" w14:textId="6AE5C2FB" w:rsidR="009613AB" w:rsidRPr="00FD2760" w:rsidDel="00D10B12" w:rsidRDefault="009613AB" w:rsidP="00D10B12">
            <w:pPr>
              <w:spacing w:line="288" w:lineRule="auto"/>
              <w:contextualSpacing/>
              <w:jc w:val="center"/>
              <w:rPr>
                <w:ins w:id="29068" w:author="phuong vu" w:date="2018-11-23T15:00:00Z"/>
                <w:del w:id="29069" w:author="Tran Huan" w:date="2018-12-03T01:22:00Z"/>
              </w:rPr>
              <w:pPrChange w:id="29070" w:author="Tran Huan" w:date="2018-12-03T01:23:00Z">
                <w:pPr>
                  <w:spacing w:line="276" w:lineRule="auto"/>
                  <w:jc w:val="center"/>
                </w:pPr>
              </w:pPrChange>
            </w:pPr>
            <w:bookmarkStart w:id="29071" w:name="_Toc531571522"/>
            <w:bookmarkStart w:id="29072" w:name="_Toc531575370"/>
            <w:bookmarkStart w:id="29073" w:name="_Toc531579111"/>
            <w:bookmarkStart w:id="29074" w:name="_Toc531582849"/>
            <w:bookmarkEnd w:id="29071"/>
            <w:bookmarkEnd w:id="29072"/>
            <w:bookmarkEnd w:id="29073"/>
            <w:bookmarkEnd w:id="29074"/>
          </w:p>
        </w:tc>
        <w:tc>
          <w:tcPr>
            <w:tcW w:w="838" w:type="dxa"/>
            <w:noWrap/>
            <w:vAlign w:val="center"/>
            <w:hideMark/>
          </w:tcPr>
          <w:p w14:paraId="55DE4B49" w14:textId="0B7607E1" w:rsidR="009613AB" w:rsidRPr="00FD2760" w:rsidDel="00D10B12" w:rsidRDefault="009613AB" w:rsidP="00D10B12">
            <w:pPr>
              <w:spacing w:line="288" w:lineRule="auto"/>
              <w:contextualSpacing/>
              <w:jc w:val="center"/>
              <w:rPr>
                <w:ins w:id="29075" w:author="phuong vu" w:date="2018-11-23T15:00:00Z"/>
                <w:del w:id="29076" w:author="Tran Huan" w:date="2018-12-03T01:22:00Z"/>
              </w:rPr>
              <w:pPrChange w:id="29077" w:author="Tran Huan" w:date="2018-12-03T01:23:00Z">
                <w:pPr>
                  <w:spacing w:line="276" w:lineRule="auto"/>
                  <w:jc w:val="center"/>
                </w:pPr>
              </w:pPrChange>
            </w:pPr>
            <w:bookmarkStart w:id="29078" w:name="_Toc531571523"/>
            <w:bookmarkStart w:id="29079" w:name="_Toc531575371"/>
            <w:bookmarkStart w:id="29080" w:name="_Toc531579112"/>
            <w:bookmarkStart w:id="29081" w:name="_Toc531582850"/>
            <w:bookmarkEnd w:id="29078"/>
            <w:bookmarkEnd w:id="29079"/>
            <w:bookmarkEnd w:id="29080"/>
            <w:bookmarkEnd w:id="29081"/>
          </w:p>
        </w:tc>
        <w:tc>
          <w:tcPr>
            <w:tcW w:w="823" w:type="dxa"/>
            <w:noWrap/>
            <w:vAlign w:val="center"/>
            <w:hideMark/>
          </w:tcPr>
          <w:p w14:paraId="4BFB0E4E" w14:textId="3BBE613D" w:rsidR="009613AB" w:rsidRPr="00FD2760" w:rsidDel="00D10B12" w:rsidRDefault="00C1382B" w:rsidP="00D10B12">
            <w:pPr>
              <w:spacing w:line="288" w:lineRule="auto"/>
              <w:contextualSpacing/>
              <w:jc w:val="center"/>
              <w:rPr>
                <w:ins w:id="29082" w:author="phuong vu" w:date="2018-11-23T15:00:00Z"/>
                <w:del w:id="29083" w:author="Tran Huan" w:date="2018-12-03T01:22:00Z"/>
                <w:lang w:val="en-US"/>
              </w:rPr>
              <w:pPrChange w:id="29084" w:author="Tran Huan" w:date="2018-12-03T01:23:00Z">
                <w:pPr>
                  <w:spacing w:line="276" w:lineRule="auto"/>
                  <w:jc w:val="center"/>
                </w:pPr>
              </w:pPrChange>
            </w:pPr>
            <w:ins w:id="29085" w:author="phuong vu" w:date="2018-11-23T15:02:00Z">
              <w:del w:id="29086" w:author="Tran Huan" w:date="2018-12-03T01:22:00Z">
                <w:r w:rsidDel="00D10B12">
                  <w:rPr>
                    <w:lang w:val="en-US"/>
                  </w:rPr>
                  <w:delText>X</w:delText>
                </w:r>
              </w:del>
            </w:ins>
            <w:bookmarkStart w:id="29087" w:name="_Toc531571524"/>
            <w:bookmarkStart w:id="29088" w:name="_Toc531575372"/>
            <w:bookmarkStart w:id="29089" w:name="_Toc531579113"/>
            <w:bookmarkStart w:id="29090" w:name="_Toc531582851"/>
            <w:bookmarkEnd w:id="29087"/>
            <w:bookmarkEnd w:id="29088"/>
            <w:bookmarkEnd w:id="29089"/>
            <w:bookmarkEnd w:id="29090"/>
          </w:p>
        </w:tc>
        <w:tc>
          <w:tcPr>
            <w:tcW w:w="2228" w:type="dxa"/>
            <w:noWrap/>
            <w:hideMark/>
          </w:tcPr>
          <w:p w14:paraId="7960978E" w14:textId="16AAD273" w:rsidR="009613AB" w:rsidRPr="00FD2760" w:rsidDel="00D10B12" w:rsidRDefault="009613AB" w:rsidP="00D10B12">
            <w:pPr>
              <w:spacing w:line="288" w:lineRule="auto"/>
              <w:contextualSpacing/>
              <w:rPr>
                <w:ins w:id="29091" w:author="phuong vu" w:date="2018-11-23T15:00:00Z"/>
                <w:del w:id="29092" w:author="Tran Huan" w:date="2018-12-03T01:22:00Z"/>
                <w:lang w:val="en-US"/>
              </w:rPr>
              <w:pPrChange w:id="29093" w:author="Tran Huan" w:date="2018-12-03T01:23:00Z">
                <w:pPr>
                  <w:spacing w:line="276" w:lineRule="auto"/>
                </w:pPr>
              </w:pPrChange>
            </w:pPr>
            <w:ins w:id="29094" w:author="phuong vu" w:date="2018-11-23T15:00:00Z">
              <w:del w:id="29095" w:author="Tran Huan" w:date="2018-12-03T01:22:00Z">
                <w:r w:rsidDel="00D10B12">
                  <w:rPr>
                    <w:lang w:val="en-US"/>
                  </w:rPr>
                  <w:delText xml:space="preserve">ID túi </w:delText>
                </w:r>
              </w:del>
            </w:ins>
            <w:ins w:id="29096" w:author="phuong vu" w:date="2018-11-23T15:01:00Z">
              <w:del w:id="29097" w:author="Tran Huan" w:date="2018-12-03T01:22:00Z">
                <w:r w:rsidDel="00D10B12">
                  <w:rPr>
                    <w:lang w:val="en-US"/>
                  </w:rPr>
                  <w:delText>giặt</w:delText>
                </w:r>
              </w:del>
            </w:ins>
            <w:bookmarkStart w:id="29098" w:name="_Toc531571525"/>
            <w:bookmarkStart w:id="29099" w:name="_Toc531575373"/>
            <w:bookmarkStart w:id="29100" w:name="_Toc531579114"/>
            <w:bookmarkStart w:id="29101" w:name="_Toc531582852"/>
            <w:bookmarkEnd w:id="29098"/>
            <w:bookmarkEnd w:id="29099"/>
            <w:bookmarkEnd w:id="29100"/>
            <w:bookmarkEnd w:id="29101"/>
          </w:p>
        </w:tc>
        <w:bookmarkStart w:id="29102" w:name="_Toc531571526"/>
        <w:bookmarkStart w:id="29103" w:name="_Toc531575374"/>
        <w:bookmarkStart w:id="29104" w:name="_Toc531579115"/>
        <w:bookmarkStart w:id="29105" w:name="_Toc531582853"/>
        <w:bookmarkEnd w:id="29102"/>
        <w:bookmarkEnd w:id="29103"/>
        <w:bookmarkEnd w:id="29104"/>
        <w:bookmarkEnd w:id="29105"/>
      </w:tr>
      <w:tr w:rsidR="009613AB" w:rsidRPr="001856AA" w:rsidDel="00D10B12" w14:paraId="77AF7EF0" w14:textId="0D6552E7" w:rsidTr="009613AB">
        <w:trPr>
          <w:trHeight w:val="300"/>
          <w:ins w:id="29106" w:author="phuong vu" w:date="2018-11-23T15:00:00Z"/>
          <w:del w:id="29107" w:author="Tran Huan" w:date="2018-12-03T01:22:00Z"/>
        </w:trPr>
        <w:tc>
          <w:tcPr>
            <w:tcW w:w="708" w:type="dxa"/>
            <w:noWrap/>
            <w:vAlign w:val="center"/>
          </w:tcPr>
          <w:p w14:paraId="51E4F7DB" w14:textId="1D88E32C" w:rsidR="009613AB" w:rsidRPr="00FD2760" w:rsidDel="00D10B12" w:rsidRDefault="009613AB" w:rsidP="00D10B12">
            <w:pPr>
              <w:spacing w:line="288" w:lineRule="auto"/>
              <w:contextualSpacing/>
              <w:jc w:val="center"/>
              <w:rPr>
                <w:ins w:id="29108" w:author="phuong vu" w:date="2018-11-23T15:00:00Z"/>
                <w:del w:id="29109" w:author="Tran Huan" w:date="2018-12-03T01:22:00Z"/>
                <w:lang w:val="en-US"/>
              </w:rPr>
              <w:pPrChange w:id="29110" w:author="Tran Huan" w:date="2018-12-03T01:23:00Z">
                <w:pPr>
                  <w:spacing w:line="276" w:lineRule="auto"/>
                  <w:jc w:val="center"/>
                </w:pPr>
              </w:pPrChange>
            </w:pPr>
            <w:ins w:id="29111" w:author="phuong vu" w:date="2018-11-23T15:00:00Z">
              <w:del w:id="29112" w:author="Tran Huan" w:date="2018-12-03T01:22:00Z">
                <w:r w:rsidDel="00D10B12">
                  <w:rPr>
                    <w:lang w:val="en-US"/>
                  </w:rPr>
                  <w:delText>3</w:delText>
                </w:r>
                <w:bookmarkStart w:id="29113" w:name="_Toc531571527"/>
                <w:bookmarkStart w:id="29114" w:name="_Toc531575375"/>
                <w:bookmarkStart w:id="29115" w:name="_Toc531579116"/>
                <w:bookmarkStart w:id="29116" w:name="_Toc531582854"/>
                <w:bookmarkEnd w:id="29113"/>
                <w:bookmarkEnd w:id="29114"/>
                <w:bookmarkEnd w:id="29115"/>
                <w:bookmarkEnd w:id="29116"/>
              </w:del>
            </w:ins>
          </w:p>
        </w:tc>
        <w:tc>
          <w:tcPr>
            <w:tcW w:w="2484" w:type="dxa"/>
            <w:noWrap/>
          </w:tcPr>
          <w:p w14:paraId="58055D08" w14:textId="277FDD23" w:rsidR="009613AB" w:rsidDel="00D10B12" w:rsidRDefault="009613AB" w:rsidP="00D10B12">
            <w:pPr>
              <w:spacing w:line="288" w:lineRule="auto"/>
              <w:contextualSpacing/>
              <w:rPr>
                <w:ins w:id="29117" w:author="phuong vu" w:date="2018-11-23T15:00:00Z"/>
                <w:del w:id="29118" w:author="Tran Huan" w:date="2018-12-03T01:22:00Z"/>
                <w:lang w:val="en-US"/>
              </w:rPr>
              <w:pPrChange w:id="29119" w:author="Tran Huan" w:date="2018-12-03T01:23:00Z">
                <w:pPr>
                  <w:spacing w:line="276" w:lineRule="auto"/>
                </w:pPr>
              </w:pPrChange>
            </w:pPr>
            <w:ins w:id="29120" w:author="phuong vu" w:date="2018-11-23T15:00:00Z">
              <w:del w:id="29121" w:author="Tran Huan" w:date="2018-12-03T01:22:00Z">
                <w:r w:rsidDel="00D10B12">
                  <w:rPr>
                    <w:lang w:val="en-US"/>
                  </w:rPr>
                  <w:delText>washing_machine_id</w:delText>
                </w:r>
                <w:bookmarkStart w:id="29122" w:name="_Toc531571528"/>
                <w:bookmarkStart w:id="29123" w:name="_Toc531575376"/>
                <w:bookmarkStart w:id="29124" w:name="_Toc531579117"/>
                <w:bookmarkStart w:id="29125" w:name="_Toc531582855"/>
                <w:bookmarkEnd w:id="29122"/>
                <w:bookmarkEnd w:id="29123"/>
                <w:bookmarkEnd w:id="29124"/>
                <w:bookmarkEnd w:id="29125"/>
              </w:del>
            </w:ins>
          </w:p>
        </w:tc>
        <w:tc>
          <w:tcPr>
            <w:tcW w:w="1300" w:type="dxa"/>
            <w:noWrap/>
          </w:tcPr>
          <w:p w14:paraId="60CED8E4" w14:textId="6F534C7F" w:rsidR="009613AB" w:rsidDel="00D10B12" w:rsidRDefault="009613AB" w:rsidP="00D10B12">
            <w:pPr>
              <w:spacing w:line="288" w:lineRule="auto"/>
              <w:contextualSpacing/>
              <w:rPr>
                <w:ins w:id="29126" w:author="phuong vu" w:date="2018-11-23T15:00:00Z"/>
                <w:del w:id="29127" w:author="Tran Huan" w:date="2018-12-03T01:22:00Z"/>
                <w:lang w:val="en-US"/>
              </w:rPr>
              <w:pPrChange w:id="29128" w:author="Tran Huan" w:date="2018-12-03T01:23:00Z">
                <w:pPr>
                  <w:spacing w:line="276" w:lineRule="auto"/>
                </w:pPr>
              </w:pPrChange>
            </w:pPr>
            <w:ins w:id="29129" w:author="phuong vu" w:date="2018-11-23T15:00:00Z">
              <w:del w:id="29130" w:author="Tran Huan" w:date="2018-12-03T01:22:00Z">
                <w:r w:rsidDel="00D10B12">
                  <w:rPr>
                    <w:lang w:val="en-US"/>
                  </w:rPr>
                  <w:delText>numeric</w:delText>
                </w:r>
                <w:bookmarkStart w:id="29131" w:name="_Toc531571529"/>
                <w:bookmarkStart w:id="29132" w:name="_Toc531575377"/>
                <w:bookmarkStart w:id="29133" w:name="_Toc531579118"/>
                <w:bookmarkStart w:id="29134" w:name="_Toc531582856"/>
                <w:bookmarkEnd w:id="29131"/>
                <w:bookmarkEnd w:id="29132"/>
                <w:bookmarkEnd w:id="29133"/>
                <w:bookmarkEnd w:id="29134"/>
              </w:del>
            </w:ins>
          </w:p>
        </w:tc>
        <w:tc>
          <w:tcPr>
            <w:tcW w:w="1098" w:type="dxa"/>
            <w:noWrap/>
            <w:vAlign w:val="center"/>
          </w:tcPr>
          <w:p w14:paraId="7A638CA0" w14:textId="69AA9A99" w:rsidR="009613AB" w:rsidRPr="00FD2760" w:rsidDel="00D10B12" w:rsidRDefault="009613AB" w:rsidP="00D10B12">
            <w:pPr>
              <w:spacing w:line="288" w:lineRule="auto"/>
              <w:contextualSpacing/>
              <w:jc w:val="center"/>
              <w:rPr>
                <w:ins w:id="29135" w:author="phuong vu" w:date="2018-11-23T15:00:00Z"/>
                <w:del w:id="29136" w:author="Tran Huan" w:date="2018-12-03T01:22:00Z"/>
              </w:rPr>
              <w:pPrChange w:id="29137" w:author="Tran Huan" w:date="2018-12-03T01:23:00Z">
                <w:pPr>
                  <w:spacing w:line="276" w:lineRule="auto"/>
                  <w:jc w:val="center"/>
                </w:pPr>
              </w:pPrChange>
            </w:pPr>
            <w:bookmarkStart w:id="29138" w:name="_Toc531571530"/>
            <w:bookmarkStart w:id="29139" w:name="_Toc531575378"/>
            <w:bookmarkStart w:id="29140" w:name="_Toc531579119"/>
            <w:bookmarkStart w:id="29141" w:name="_Toc531582857"/>
            <w:bookmarkEnd w:id="29138"/>
            <w:bookmarkEnd w:id="29139"/>
            <w:bookmarkEnd w:id="29140"/>
            <w:bookmarkEnd w:id="29141"/>
          </w:p>
        </w:tc>
        <w:tc>
          <w:tcPr>
            <w:tcW w:w="838" w:type="dxa"/>
            <w:noWrap/>
            <w:vAlign w:val="center"/>
          </w:tcPr>
          <w:p w14:paraId="5816C23F" w14:textId="50F9C02A" w:rsidR="009613AB" w:rsidRPr="00FD2760" w:rsidDel="00D10B12" w:rsidRDefault="009613AB" w:rsidP="00D10B12">
            <w:pPr>
              <w:spacing w:line="288" w:lineRule="auto"/>
              <w:contextualSpacing/>
              <w:jc w:val="center"/>
              <w:rPr>
                <w:ins w:id="29142" w:author="phuong vu" w:date="2018-11-23T15:00:00Z"/>
                <w:del w:id="29143" w:author="Tran Huan" w:date="2018-12-03T01:22:00Z"/>
              </w:rPr>
              <w:pPrChange w:id="29144" w:author="Tran Huan" w:date="2018-12-03T01:23:00Z">
                <w:pPr>
                  <w:spacing w:line="276" w:lineRule="auto"/>
                  <w:jc w:val="center"/>
                </w:pPr>
              </w:pPrChange>
            </w:pPr>
            <w:bookmarkStart w:id="29145" w:name="_Toc531571531"/>
            <w:bookmarkStart w:id="29146" w:name="_Toc531575379"/>
            <w:bookmarkStart w:id="29147" w:name="_Toc531579120"/>
            <w:bookmarkStart w:id="29148" w:name="_Toc531582858"/>
            <w:bookmarkEnd w:id="29145"/>
            <w:bookmarkEnd w:id="29146"/>
            <w:bookmarkEnd w:id="29147"/>
            <w:bookmarkEnd w:id="29148"/>
          </w:p>
        </w:tc>
        <w:tc>
          <w:tcPr>
            <w:tcW w:w="823" w:type="dxa"/>
            <w:noWrap/>
            <w:vAlign w:val="center"/>
          </w:tcPr>
          <w:p w14:paraId="7C26C8EB" w14:textId="002118D6" w:rsidR="009613AB" w:rsidRPr="00FD2760" w:rsidDel="00D10B12" w:rsidRDefault="00C1382B" w:rsidP="00D10B12">
            <w:pPr>
              <w:spacing w:line="288" w:lineRule="auto"/>
              <w:contextualSpacing/>
              <w:jc w:val="center"/>
              <w:rPr>
                <w:ins w:id="29149" w:author="phuong vu" w:date="2018-11-23T15:00:00Z"/>
                <w:del w:id="29150" w:author="Tran Huan" w:date="2018-12-03T01:22:00Z"/>
                <w:lang w:val="en-US"/>
              </w:rPr>
              <w:pPrChange w:id="29151" w:author="Tran Huan" w:date="2018-12-03T01:23:00Z">
                <w:pPr>
                  <w:spacing w:line="276" w:lineRule="auto"/>
                  <w:jc w:val="center"/>
                </w:pPr>
              </w:pPrChange>
            </w:pPr>
            <w:ins w:id="29152" w:author="phuong vu" w:date="2018-11-23T15:02:00Z">
              <w:del w:id="29153" w:author="Tran Huan" w:date="2018-12-03T01:22:00Z">
                <w:r w:rsidDel="00D10B12">
                  <w:rPr>
                    <w:lang w:val="en-US"/>
                  </w:rPr>
                  <w:delText>X</w:delText>
                </w:r>
              </w:del>
            </w:ins>
            <w:bookmarkStart w:id="29154" w:name="_Toc531571532"/>
            <w:bookmarkStart w:id="29155" w:name="_Toc531575380"/>
            <w:bookmarkStart w:id="29156" w:name="_Toc531579121"/>
            <w:bookmarkStart w:id="29157" w:name="_Toc531582859"/>
            <w:bookmarkEnd w:id="29154"/>
            <w:bookmarkEnd w:id="29155"/>
            <w:bookmarkEnd w:id="29156"/>
            <w:bookmarkEnd w:id="29157"/>
          </w:p>
        </w:tc>
        <w:tc>
          <w:tcPr>
            <w:tcW w:w="2228" w:type="dxa"/>
            <w:noWrap/>
          </w:tcPr>
          <w:p w14:paraId="76F6DDFF" w14:textId="276CA0E6" w:rsidR="009613AB" w:rsidDel="00D10B12" w:rsidRDefault="009613AB" w:rsidP="00D10B12">
            <w:pPr>
              <w:spacing w:line="288" w:lineRule="auto"/>
              <w:contextualSpacing/>
              <w:rPr>
                <w:ins w:id="29158" w:author="phuong vu" w:date="2018-11-23T15:00:00Z"/>
                <w:del w:id="29159" w:author="Tran Huan" w:date="2018-12-03T01:22:00Z"/>
                <w:lang w:val="en-US"/>
              </w:rPr>
              <w:pPrChange w:id="29160" w:author="Tran Huan" w:date="2018-12-03T01:23:00Z">
                <w:pPr>
                  <w:spacing w:line="276" w:lineRule="auto"/>
                </w:pPr>
              </w:pPrChange>
            </w:pPr>
            <w:ins w:id="29161" w:author="phuong vu" w:date="2018-11-23T15:01:00Z">
              <w:del w:id="29162" w:author="Tran Huan" w:date="2018-12-03T01:22:00Z">
                <w:r w:rsidDel="00D10B12">
                  <w:rPr>
                    <w:lang w:val="en-US"/>
                  </w:rPr>
                  <w:delText>ID máy giặt</w:delText>
                </w:r>
              </w:del>
            </w:ins>
            <w:bookmarkStart w:id="29163" w:name="_Toc531571533"/>
            <w:bookmarkStart w:id="29164" w:name="_Toc531575381"/>
            <w:bookmarkStart w:id="29165" w:name="_Toc531579122"/>
            <w:bookmarkStart w:id="29166" w:name="_Toc531582860"/>
            <w:bookmarkEnd w:id="29163"/>
            <w:bookmarkEnd w:id="29164"/>
            <w:bookmarkEnd w:id="29165"/>
            <w:bookmarkEnd w:id="29166"/>
          </w:p>
        </w:tc>
        <w:bookmarkStart w:id="29167" w:name="_Toc531571534"/>
        <w:bookmarkStart w:id="29168" w:name="_Toc531575382"/>
        <w:bookmarkStart w:id="29169" w:name="_Toc531579123"/>
        <w:bookmarkStart w:id="29170" w:name="_Toc531582861"/>
        <w:bookmarkEnd w:id="29167"/>
        <w:bookmarkEnd w:id="29168"/>
        <w:bookmarkEnd w:id="29169"/>
        <w:bookmarkEnd w:id="29170"/>
      </w:tr>
      <w:tr w:rsidR="009613AB" w:rsidRPr="001856AA" w:rsidDel="00D10B12" w14:paraId="0308B853" w14:textId="6FC97C89" w:rsidTr="009613AB">
        <w:trPr>
          <w:trHeight w:val="300"/>
          <w:ins w:id="29171" w:author="phuong vu" w:date="2018-11-23T15:00:00Z"/>
          <w:del w:id="29172" w:author="Tran Huan" w:date="2018-12-03T01:22:00Z"/>
        </w:trPr>
        <w:tc>
          <w:tcPr>
            <w:tcW w:w="708" w:type="dxa"/>
            <w:noWrap/>
            <w:vAlign w:val="center"/>
          </w:tcPr>
          <w:p w14:paraId="22A5AE68" w14:textId="032A1601" w:rsidR="009613AB" w:rsidDel="00D10B12" w:rsidRDefault="009613AB" w:rsidP="00D10B12">
            <w:pPr>
              <w:spacing w:line="288" w:lineRule="auto"/>
              <w:contextualSpacing/>
              <w:jc w:val="center"/>
              <w:rPr>
                <w:ins w:id="29173" w:author="phuong vu" w:date="2018-11-23T15:00:00Z"/>
                <w:del w:id="29174" w:author="Tran Huan" w:date="2018-12-03T01:22:00Z"/>
                <w:lang w:val="en-US"/>
              </w:rPr>
              <w:pPrChange w:id="29175" w:author="Tran Huan" w:date="2018-12-03T01:23:00Z">
                <w:pPr>
                  <w:spacing w:line="276" w:lineRule="auto"/>
                  <w:jc w:val="center"/>
                </w:pPr>
              </w:pPrChange>
            </w:pPr>
            <w:ins w:id="29176" w:author="phuong vu" w:date="2018-11-23T15:00:00Z">
              <w:del w:id="29177" w:author="Tran Huan" w:date="2018-12-03T01:22:00Z">
                <w:r w:rsidDel="00D10B12">
                  <w:rPr>
                    <w:lang w:val="en-US"/>
                  </w:rPr>
                  <w:delText>4</w:delText>
                </w:r>
                <w:bookmarkStart w:id="29178" w:name="_Toc531571535"/>
                <w:bookmarkStart w:id="29179" w:name="_Toc531575383"/>
                <w:bookmarkStart w:id="29180" w:name="_Toc531579124"/>
                <w:bookmarkStart w:id="29181" w:name="_Toc531582862"/>
                <w:bookmarkEnd w:id="29178"/>
                <w:bookmarkEnd w:id="29179"/>
                <w:bookmarkEnd w:id="29180"/>
                <w:bookmarkEnd w:id="29181"/>
              </w:del>
            </w:ins>
          </w:p>
        </w:tc>
        <w:tc>
          <w:tcPr>
            <w:tcW w:w="2484" w:type="dxa"/>
            <w:noWrap/>
          </w:tcPr>
          <w:p w14:paraId="492090F1" w14:textId="009ACCAE" w:rsidR="009613AB" w:rsidDel="00D10B12" w:rsidRDefault="009613AB" w:rsidP="00D10B12">
            <w:pPr>
              <w:spacing w:line="288" w:lineRule="auto"/>
              <w:contextualSpacing/>
              <w:rPr>
                <w:ins w:id="29182" w:author="phuong vu" w:date="2018-11-23T15:00:00Z"/>
                <w:del w:id="29183" w:author="Tran Huan" w:date="2018-12-03T01:22:00Z"/>
                <w:lang w:val="en-US"/>
              </w:rPr>
              <w:pPrChange w:id="29184" w:author="Tran Huan" w:date="2018-12-03T01:23:00Z">
                <w:pPr>
                  <w:spacing w:line="276" w:lineRule="auto"/>
                </w:pPr>
              </w:pPrChange>
            </w:pPr>
            <w:ins w:id="29185" w:author="phuong vu" w:date="2018-11-23T15:00:00Z">
              <w:del w:id="29186" w:author="Tran Huan" w:date="2018-12-03T01:22:00Z">
                <w:r w:rsidDel="00D10B12">
                  <w:rPr>
                    <w:lang w:val="en-US"/>
                  </w:rPr>
                  <w:delText>sn</w:delText>
                </w:r>
                <w:bookmarkStart w:id="29187" w:name="_Toc531571536"/>
                <w:bookmarkStart w:id="29188" w:name="_Toc531575384"/>
                <w:bookmarkStart w:id="29189" w:name="_Toc531579125"/>
                <w:bookmarkStart w:id="29190" w:name="_Toc531582863"/>
                <w:bookmarkEnd w:id="29187"/>
                <w:bookmarkEnd w:id="29188"/>
                <w:bookmarkEnd w:id="29189"/>
                <w:bookmarkEnd w:id="29190"/>
              </w:del>
            </w:ins>
          </w:p>
        </w:tc>
        <w:tc>
          <w:tcPr>
            <w:tcW w:w="1300" w:type="dxa"/>
            <w:noWrap/>
          </w:tcPr>
          <w:p w14:paraId="01653A22" w14:textId="2E2F34F9" w:rsidR="009613AB" w:rsidDel="00D10B12" w:rsidRDefault="00C1382B" w:rsidP="00D10B12">
            <w:pPr>
              <w:spacing w:line="288" w:lineRule="auto"/>
              <w:contextualSpacing/>
              <w:rPr>
                <w:ins w:id="29191" w:author="phuong vu" w:date="2018-11-23T15:00:00Z"/>
                <w:del w:id="29192" w:author="Tran Huan" w:date="2018-12-03T01:22:00Z"/>
                <w:lang w:val="en-US"/>
              </w:rPr>
              <w:pPrChange w:id="29193" w:author="Tran Huan" w:date="2018-12-03T01:23:00Z">
                <w:pPr>
                  <w:spacing w:line="276" w:lineRule="auto"/>
                </w:pPr>
              </w:pPrChange>
            </w:pPr>
            <w:ins w:id="29194" w:author="phuong vu" w:date="2018-11-23T15:03:00Z">
              <w:del w:id="29195" w:author="Tran Huan" w:date="2018-12-03T01:22:00Z">
                <w:r w:rsidDel="00D10B12">
                  <w:rPr>
                    <w:lang w:val="en-US"/>
                  </w:rPr>
                  <w:delText>Integer</w:delText>
                </w:r>
              </w:del>
            </w:ins>
            <w:bookmarkStart w:id="29196" w:name="_Toc531571537"/>
            <w:bookmarkStart w:id="29197" w:name="_Toc531575385"/>
            <w:bookmarkStart w:id="29198" w:name="_Toc531579126"/>
            <w:bookmarkStart w:id="29199" w:name="_Toc531582864"/>
            <w:bookmarkEnd w:id="29196"/>
            <w:bookmarkEnd w:id="29197"/>
            <w:bookmarkEnd w:id="29198"/>
            <w:bookmarkEnd w:id="29199"/>
          </w:p>
        </w:tc>
        <w:tc>
          <w:tcPr>
            <w:tcW w:w="1098" w:type="dxa"/>
            <w:noWrap/>
            <w:vAlign w:val="center"/>
          </w:tcPr>
          <w:p w14:paraId="2373CFE5" w14:textId="640FFB6A" w:rsidR="009613AB" w:rsidRPr="00FD2760" w:rsidDel="00D10B12" w:rsidRDefault="009613AB" w:rsidP="00D10B12">
            <w:pPr>
              <w:spacing w:line="288" w:lineRule="auto"/>
              <w:contextualSpacing/>
              <w:jc w:val="center"/>
              <w:rPr>
                <w:ins w:id="29200" w:author="phuong vu" w:date="2018-11-23T15:00:00Z"/>
                <w:del w:id="29201" w:author="Tran Huan" w:date="2018-12-03T01:22:00Z"/>
              </w:rPr>
              <w:pPrChange w:id="29202" w:author="Tran Huan" w:date="2018-12-03T01:23:00Z">
                <w:pPr>
                  <w:spacing w:line="276" w:lineRule="auto"/>
                  <w:jc w:val="center"/>
                </w:pPr>
              </w:pPrChange>
            </w:pPr>
            <w:bookmarkStart w:id="29203" w:name="_Toc531571538"/>
            <w:bookmarkStart w:id="29204" w:name="_Toc531575386"/>
            <w:bookmarkStart w:id="29205" w:name="_Toc531579127"/>
            <w:bookmarkStart w:id="29206" w:name="_Toc531582865"/>
            <w:bookmarkEnd w:id="29203"/>
            <w:bookmarkEnd w:id="29204"/>
            <w:bookmarkEnd w:id="29205"/>
            <w:bookmarkEnd w:id="29206"/>
          </w:p>
        </w:tc>
        <w:tc>
          <w:tcPr>
            <w:tcW w:w="838" w:type="dxa"/>
            <w:noWrap/>
            <w:vAlign w:val="center"/>
          </w:tcPr>
          <w:p w14:paraId="2CFB37BF" w14:textId="542CEBDF" w:rsidR="009613AB" w:rsidRPr="00FD2760" w:rsidDel="00D10B12" w:rsidRDefault="009613AB" w:rsidP="00D10B12">
            <w:pPr>
              <w:spacing w:line="288" w:lineRule="auto"/>
              <w:contextualSpacing/>
              <w:jc w:val="center"/>
              <w:rPr>
                <w:ins w:id="29207" w:author="phuong vu" w:date="2018-11-23T15:00:00Z"/>
                <w:del w:id="29208" w:author="Tran Huan" w:date="2018-12-03T01:22:00Z"/>
              </w:rPr>
              <w:pPrChange w:id="29209" w:author="Tran Huan" w:date="2018-12-03T01:23:00Z">
                <w:pPr>
                  <w:spacing w:line="276" w:lineRule="auto"/>
                  <w:jc w:val="center"/>
                </w:pPr>
              </w:pPrChange>
            </w:pPr>
            <w:bookmarkStart w:id="29210" w:name="_Toc531571539"/>
            <w:bookmarkStart w:id="29211" w:name="_Toc531575387"/>
            <w:bookmarkStart w:id="29212" w:name="_Toc531579128"/>
            <w:bookmarkStart w:id="29213" w:name="_Toc531582866"/>
            <w:bookmarkEnd w:id="29210"/>
            <w:bookmarkEnd w:id="29211"/>
            <w:bookmarkEnd w:id="29212"/>
            <w:bookmarkEnd w:id="29213"/>
          </w:p>
        </w:tc>
        <w:tc>
          <w:tcPr>
            <w:tcW w:w="823" w:type="dxa"/>
            <w:noWrap/>
            <w:vAlign w:val="center"/>
          </w:tcPr>
          <w:p w14:paraId="3C96582A" w14:textId="5A61A619" w:rsidR="009613AB" w:rsidRPr="00FD2760" w:rsidDel="00D10B12" w:rsidRDefault="009613AB" w:rsidP="00D10B12">
            <w:pPr>
              <w:spacing w:line="288" w:lineRule="auto"/>
              <w:contextualSpacing/>
              <w:jc w:val="center"/>
              <w:rPr>
                <w:ins w:id="29214" w:author="phuong vu" w:date="2018-11-23T15:00:00Z"/>
                <w:del w:id="29215" w:author="Tran Huan" w:date="2018-12-03T01:22:00Z"/>
                <w:lang w:val="en-US"/>
              </w:rPr>
              <w:pPrChange w:id="29216" w:author="Tran Huan" w:date="2018-12-03T01:23:00Z">
                <w:pPr>
                  <w:spacing w:line="276" w:lineRule="auto"/>
                  <w:jc w:val="center"/>
                </w:pPr>
              </w:pPrChange>
            </w:pPr>
            <w:bookmarkStart w:id="29217" w:name="_Toc531571540"/>
            <w:bookmarkStart w:id="29218" w:name="_Toc531575388"/>
            <w:bookmarkStart w:id="29219" w:name="_Toc531579129"/>
            <w:bookmarkStart w:id="29220" w:name="_Toc531582867"/>
            <w:bookmarkEnd w:id="29217"/>
            <w:bookmarkEnd w:id="29218"/>
            <w:bookmarkEnd w:id="29219"/>
            <w:bookmarkEnd w:id="29220"/>
          </w:p>
        </w:tc>
        <w:tc>
          <w:tcPr>
            <w:tcW w:w="2228" w:type="dxa"/>
            <w:noWrap/>
          </w:tcPr>
          <w:p w14:paraId="6EC1272C" w14:textId="27C5F15E" w:rsidR="009613AB" w:rsidDel="00D10B12" w:rsidRDefault="00C1382B" w:rsidP="00D10B12">
            <w:pPr>
              <w:spacing w:line="288" w:lineRule="auto"/>
              <w:contextualSpacing/>
              <w:rPr>
                <w:ins w:id="29221" w:author="phuong vu" w:date="2018-11-23T15:00:00Z"/>
                <w:del w:id="29222" w:author="Tran Huan" w:date="2018-12-03T01:22:00Z"/>
                <w:lang w:val="en-US"/>
              </w:rPr>
              <w:pPrChange w:id="29223" w:author="Tran Huan" w:date="2018-12-03T01:23:00Z">
                <w:pPr>
                  <w:spacing w:line="276" w:lineRule="auto"/>
                </w:pPr>
              </w:pPrChange>
            </w:pPr>
            <w:ins w:id="29224" w:author="phuong vu" w:date="2018-11-23T15:03:00Z">
              <w:del w:id="29225" w:author="Tran Huan" w:date="2018-12-03T01:22:00Z">
                <w:r w:rsidDel="00D10B12">
                  <w:rPr>
                    <w:lang w:val="en-US"/>
                  </w:rPr>
                  <w:delText>Thứ tự xử lí</w:delText>
                </w:r>
              </w:del>
            </w:ins>
            <w:bookmarkStart w:id="29226" w:name="_Toc531571541"/>
            <w:bookmarkStart w:id="29227" w:name="_Toc531575389"/>
            <w:bookmarkStart w:id="29228" w:name="_Toc531579130"/>
            <w:bookmarkStart w:id="29229" w:name="_Toc531582868"/>
            <w:bookmarkEnd w:id="29226"/>
            <w:bookmarkEnd w:id="29227"/>
            <w:bookmarkEnd w:id="29228"/>
            <w:bookmarkEnd w:id="29229"/>
          </w:p>
        </w:tc>
        <w:bookmarkStart w:id="29230" w:name="_Toc531571542"/>
        <w:bookmarkStart w:id="29231" w:name="_Toc531575390"/>
        <w:bookmarkStart w:id="29232" w:name="_Toc531579131"/>
        <w:bookmarkStart w:id="29233" w:name="_Toc531582869"/>
        <w:bookmarkEnd w:id="29230"/>
        <w:bookmarkEnd w:id="29231"/>
        <w:bookmarkEnd w:id="29232"/>
        <w:bookmarkEnd w:id="29233"/>
      </w:tr>
      <w:tr w:rsidR="009613AB" w:rsidRPr="001856AA" w:rsidDel="00D10B12" w14:paraId="283A5071" w14:textId="112F36C1" w:rsidTr="009613AB">
        <w:trPr>
          <w:trHeight w:val="300"/>
          <w:ins w:id="29234" w:author="phuong vu" w:date="2018-11-23T15:00:00Z"/>
          <w:del w:id="29235" w:author="Tran Huan" w:date="2018-12-03T01:22:00Z"/>
        </w:trPr>
        <w:tc>
          <w:tcPr>
            <w:tcW w:w="708" w:type="dxa"/>
            <w:noWrap/>
            <w:vAlign w:val="center"/>
            <w:hideMark/>
          </w:tcPr>
          <w:p w14:paraId="651517F3" w14:textId="786AFD2C" w:rsidR="009613AB" w:rsidRPr="00FD2760" w:rsidDel="00D10B12" w:rsidRDefault="009613AB" w:rsidP="00D10B12">
            <w:pPr>
              <w:spacing w:line="288" w:lineRule="auto"/>
              <w:contextualSpacing/>
              <w:jc w:val="center"/>
              <w:rPr>
                <w:ins w:id="29236" w:author="phuong vu" w:date="2018-11-23T15:00:00Z"/>
                <w:del w:id="29237" w:author="Tran Huan" w:date="2018-12-03T01:22:00Z"/>
                <w:lang w:val="en-US"/>
              </w:rPr>
              <w:pPrChange w:id="29238" w:author="Tran Huan" w:date="2018-12-03T01:23:00Z">
                <w:pPr>
                  <w:spacing w:line="276" w:lineRule="auto"/>
                  <w:jc w:val="center"/>
                </w:pPr>
              </w:pPrChange>
            </w:pPr>
            <w:ins w:id="29239" w:author="phuong vu" w:date="2018-11-23T15:00:00Z">
              <w:del w:id="29240" w:author="Tran Huan" w:date="2018-12-03T01:22:00Z">
                <w:r w:rsidDel="00D10B12">
                  <w:rPr>
                    <w:lang w:val="en-US"/>
                  </w:rPr>
                  <w:delText>5</w:delText>
                </w:r>
                <w:bookmarkStart w:id="29241" w:name="_Toc531571543"/>
                <w:bookmarkStart w:id="29242" w:name="_Toc531575391"/>
                <w:bookmarkStart w:id="29243" w:name="_Toc531579132"/>
                <w:bookmarkStart w:id="29244" w:name="_Toc531582870"/>
                <w:bookmarkEnd w:id="29241"/>
                <w:bookmarkEnd w:id="29242"/>
                <w:bookmarkEnd w:id="29243"/>
                <w:bookmarkEnd w:id="29244"/>
              </w:del>
            </w:ins>
          </w:p>
        </w:tc>
        <w:tc>
          <w:tcPr>
            <w:tcW w:w="2484" w:type="dxa"/>
            <w:noWrap/>
            <w:hideMark/>
          </w:tcPr>
          <w:p w14:paraId="7544C181" w14:textId="3B7F7353" w:rsidR="009613AB" w:rsidRPr="00FD2760" w:rsidDel="00D10B12" w:rsidRDefault="009613AB" w:rsidP="00D10B12">
            <w:pPr>
              <w:spacing w:line="288" w:lineRule="auto"/>
              <w:contextualSpacing/>
              <w:rPr>
                <w:ins w:id="29245" w:author="phuong vu" w:date="2018-11-23T15:00:00Z"/>
                <w:del w:id="29246" w:author="Tran Huan" w:date="2018-12-03T01:22:00Z"/>
              </w:rPr>
              <w:pPrChange w:id="29247" w:author="Tran Huan" w:date="2018-12-03T01:23:00Z">
                <w:pPr>
                  <w:spacing w:line="276" w:lineRule="auto"/>
                </w:pPr>
              </w:pPrChange>
            </w:pPr>
            <w:ins w:id="29248" w:author="phuong vu" w:date="2018-11-23T15:00:00Z">
              <w:del w:id="29249" w:author="Tran Huan" w:date="2018-12-03T01:22:00Z">
                <w:r w:rsidRPr="00FD2760" w:rsidDel="00D10B12">
                  <w:delText>status</w:delText>
                </w:r>
                <w:bookmarkStart w:id="29250" w:name="_Toc531571544"/>
                <w:bookmarkStart w:id="29251" w:name="_Toc531575392"/>
                <w:bookmarkStart w:id="29252" w:name="_Toc531579133"/>
                <w:bookmarkStart w:id="29253" w:name="_Toc531582871"/>
                <w:bookmarkEnd w:id="29250"/>
                <w:bookmarkEnd w:id="29251"/>
                <w:bookmarkEnd w:id="29252"/>
                <w:bookmarkEnd w:id="29253"/>
              </w:del>
            </w:ins>
          </w:p>
        </w:tc>
        <w:tc>
          <w:tcPr>
            <w:tcW w:w="1300" w:type="dxa"/>
            <w:noWrap/>
            <w:hideMark/>
          </w:tcPr>
          <w:p w14:paraId="69C07835" w14:textId="23781830" w:rsidR="009613AB" w:rsidRPr="00FD2760" w:rsidDel="00D10B12" w:rsidRDefault="009613AB" w:rsidP="00D10B12">
            <w:pPr>
              <w:spacing w:line="288" w:lineRule="auto"/>
              <w:contextualSpacing/>
              <w:rPr>
                <w:ins w:id="29254" w:author="phuong vu" w:date="2018-11-23T15:00:00Z"/>
                <w:del w:id="29255" w:author="Tran Huan" w:date="2018-12-03T01:22:00Z"/>
              </w:rPr>
              <w:pPrChange w:id="29256" w:author="Tran Huan" w:date="2018-12-03T01:23:00Z">
                <w:pPr>
                  <w:spacing w:line="276" w:lineRule="auto"/>
                </w:pPr>
              </w:pPrChange>
            </w:pPr>
            <w:ins w:id="29257" w:author="phuong vu" w:date="2018-11-23T15:00:00Z">
              <w:del w:id="29258" w:author="Tran Huan" w:date="2018-12-03T01:22:00Z">
                <w:r w:rsidRPr="00FD2760" w:rsidDel="00D10B12">
                  <w:delText>character varying</w:delText>
                </w:r>
                <w:bookmarkStart w:id="29259" w:name="_Toc531571545"/>
                <w:bookmarkStart w:id="29260" w:name="_Toc531575393"/>
                <w:bookmarkStart w:id="29261" w:name="_Toc531579134"/>
                <w:bookmarkStart w:id="29262" w:name="_Toc531582872"/>
                <w:bookmarkEnd w:id="29259"/>
                <w:bookmarkEnd w:id="29260"/>
                <w:bookmarkEnd w:id="29261"/>
                <w:bookmarkEnd w:id="29262"/>
              </w:del>
            </w:ins>
          </w:p>
        </w:tc>
        <w:tc>
          <w:tcPr>
            <w:tcW w:w="1098" w:type="dxa"/>
            <w:noWrap/>
            <w:vAlign w:val="center"/>
            <w:hideMark/>
          </w:tcPr>
          <w:p w14:paraId="17D07D52" w14:textId="5144A587" w:rsidR="009613AB" w:rsidRPr="00FD2760" w:rsidDel="00D10B12" w:rsidRDefault="009613AB" w:rsidP="00D10B12">
            <w:pPr>
              <w:spacing w:line="288" w:lineRule="auto"/>
              <w:contextualSpacing/>
              <w:jc w:val="center"/>
              <w:rPr>
                <w:ins w:id="29263" w:author="phuong vu" w:date="2018-11-23T15:00:00Z"/>
                <w:del w:id="29264" w:author="Tran Huan" w:date="2018-12-03T01:22:00Z"/>
              </w:rPr>
              <w:pPrChange w:id="29265" w:author="Tran Huan" w:date="2018-12-03T01:23:00Z">
                <w:pPr>
                  <w:spacing w:line="276" w:lineRule="auto"/>
                  <w:jc w:val="center"/>
                </w:pPr>
              </w:pPrChange>
            </w:pPr>
            <w:ins w:id="29266" w:author="phuong vu" w:date="2018-11-23T15:00:00Z">
              <w:del w:id="29267" w:author="Tran Huan" w:date="2018-12-03T01:22:00Z">
                <w:r w:rsidRPr="00FD2760" w:rsidDel="00D10B12">
                  <w:delText>X</w:delText>
                </w:r>
                <w:bookmarkStart w:id="29268" w:name="_Toc531571546"/>
                <w:bookmarkStart w:id="29269" w:name="_Toc531575394"/>
                <w:bookmarkStart w:id="29270" w:name="_Toc531579135"/>
                <w:bookmarkStart w:id="29271" w:name="_Toc531582873"/>
                <w:bookmarkEnd w:id="29268"/>
                <w:bookmarkEnd w:id="29269"/>
                <w:bookmarkEnd w:id="29270"/>
                <w:bookmarkEnd w:id="29271"/>
              </w:del>
            </w:ins>
          </w:p>
        </w:tc>
        <w:tc>
          <w:tcPr>
            <w:tcW w:w="838" w:type="dxa"/>
            <w:noWrap/>
            <w:vAlign w:val="center"/>
            <w:hideMark/>
          </w:tcPr>
          <w:p w14:paraId="34647421" w14:textId="518F1FCE" w:rsidR="009613AB" w:rsidRPr="00FD2760" w:rsidDel="00D10B12" w:rsidRDefault="009613AB" w:rsidP="00D10B12">
            <w:pPr>
              <w:spacing w:line="288" w:lineRule="auto"/>
              <w:contextualSpacing/>
              <w:jc w:val="center"/>
              <w:rPr>
                <w:ins w:id="29272" w:author="phuong vu" w:date="2018-11-23T15:00:00Z"/>
                <w:del w:id="29273" w:author="Tran Huan" w:date="2018-12-03T01:22:00Z"/>
              </w:rPr>
              <w:pPrChange w:id="29274" w:author="Tran Huan" w:date="2018-12-03T01:23:00Z">
                <w:pPr>
                  <w:spacing w:line="276" w:lineRule="auto"/>
                  <w:jc w:val="center"/>
                </w:pPr>
              </w:pPrChange>
            </w:pPr>
            <w:bookmarkStart w:id="29275" w:name="_Toc531571547"/>
            <w:bookmarkStart w:id="29276" w:name="_Toc531575395"/>
            <w:bookmarkStart w:id="29277" w:name="_Toc531579136"/>
            <w:bookmarkStart w:id="29278" w:name="_Toc531582874"/>
            <w:bookmarkEnd w:id="29275"/>
            <w:bookmarkEnd w:id="29276"/>
            <w:bookmarkEnd w:id="29277"/>
            <w:bookmarkEnd w:id="29278"/>
          </w:p>
        </w:tc>
        <w:tc>
          <w:tcPr>
            <w:tcW w:w="823" w:type="dxa"/>
            <w:noWrap/>
            <w:vAlign w:val="center"/>
            <w:hideMark/>
          </w:tcPr>
          <w:p w14:paraId="0CC7D874" w14:textId="7AC41406" w:rsidR="009613AB" w:rsidRPr="00FD2760" w:rsidDel="00D10B12" w:rsidRDefault="009613AB" w:rsidP="00D10B12">
            <w:pPr>
              <w:spacing w:line="288" w:lineRule="auto"/>
              <w:contextualSpacing/>
              <w:jc w:val="center"/>
              <w:rPr>
                <w:ins w:id="29279" w:author="phuong vu" w:date="2018-11-23T15:00:00Z"/>
                <w:del w:id="29280" w:author="Tran Huan" w:date="2018-12-03T01:22:00Z"/>
              </w:rPr>
              <w:pPrChange w:id="29281" w:author="Tran Huan" w:date="2018-12-03T01:23:00Z">
                <w:pPr>
                  <w:spacing w:line="276" w:lineRule="auto"/>
                  <w:jc w:val="center"/>
                </w:pPr>
              </w:pPrChange>
            </w:pPr>
            <w:bookmarkStart w:id="29282" w:name="_Toc531571548"/>
            <w:bookmarkStart w:id="29283" w:name="_Toc531575396"/>
            <w:bookmarkStart w:id="29284" w:name="_Toc531579137"/>
            <w:bookmarkStart w:id="29285" w:name="_Toc531582875"/>
            <w:bookmarkEnd w:id="29282"/>
            <w:bookmarkEnd w:id="29283"/>
            <w:bookmarkEnd w:id="29284"/>
            <w:bookmarkEnd w:id="29285"/>
          </w:p>
        </w:tc>
        <w:tc>
          <w:tcPr>
            <w:tcW w:w="2228" w:type="dxa"/>
            <w:noWrap/>
            <w:hideMark/>
          </w:tcPr>
          <w:p w14:paraId="69C79209" w14:textId="141BFFC0" w:rsidR="009613AB" w:rsidRPr="00FD2760" w:rsidDel="00D10B12" w:rsidRDefault="009613AB" w:rsidP="00D10B12">
            <w:pPr>
              <w:keepNext/>
              <w:spacing w:line="288" w:lineRule="auto"/>
              <w:contextualSpacing/>
              <w:rPr>
                <w:ins w:id="29286" w:author="phuong vu" w:date="2018-11-23T15:00:00Z"/>
                <w:del w:id="29287" w:author="Tran Huan" w:date="2018-12-03T01:22:00Z"/>
              </w:rPr>
              <w:pPrChange w:id="29288" w:author="Tran Huan" w:date="2018-12-03T01:23:00Z">
                <w:pPr>
                  <w:keepNext/>
                  <w:spacing w:line="276" w:lineRule="auto"/>
                </w:pPr>
              </w:pPrChange>
            </w:pPr>
            <w:ins w:id="29289" w:author="phuong vu" w:date="2018-11-23T15:00:00Z">
              <w:del w:id="29290" w:author="Tran Huan" w:date="2018-12-03T01:22:00Z">
                <w:r w:rsidRPr="00FD2760" w:rsidDel="00D10B12">
                  <w:delText>Trạng thái</w:delText>
                </w:r>
                <w:bookmarkStart w:id="29291" w:name="_Toc531571549"/>
                <w:bookmarkStart w:id="29292" w:name="_Toc531575397"/>
                <w:bookmarkStart w:id="29293" w:name="_Toc531579138"/>
                <w:bookmarkStart w:id="29294" w:name="_Toc531582876"/>
                <w:bookmarkEnd w:id="29291"/>
                <w:bookmarkEnd w:id="29292"/>
                <w:bookmarkEnd w:id="29293"/>
                <w:bookmarkEnd w:id="29294"/>
              </w:del>
            </w:ins>
          </w:p>
        </w:tc>
        <w:bookmarkStart w:id="29295" w:name="_Toc531571550"/>
        <w:bookmarkStart w:id="29296" w:name="_Toc531575398"/>
        <w:bookmarkStart w:id="29297" w:name="_Toc531579139"/>
        <w:bookmarkStart w:id="29298" w:name="_Toc531582877"/>
        <w:bookmarkEnd w:id="29295"/>
        <w:bookmarkEnd w:id="29296"/>
        <w:bookmarkEnd w:id="29297"/>
        <w:bookmarkEnd w:id="29298"/>
      </w:tr>
    </w:tbl>
    <w:p w14:paraId="5EE7C7C0" w14:textId="14F3BA13" w:rsidR="009613AB" w:rsidRPr="000245EB" w:rsidDel="00266AC8" w:rsidRDefault="009613AB" w:rsidP="00D10B12">
      <w:pPr>
        <w:pStyle w:val="Caption"/>
        <w:spacing w:after="0" w:line="288" w:lineRule="auto"/>
        <w:contextualSpacing/>
        <w:rPr>
          <w:ins w:id="29299" w:author="phuong vu" w:date="2018-11-23T15:01:00Z"/>
          <w:del w:id="29300" w:author="Tran Huan" w:date="2018-11-25T23:44:00Z"/>
          <w:b/>
          <w:iCs w:val="0"/>
          <w:rPrChange w:id="29301" w:author="Tran Huan" w:date="2018-11-25T16:08:00Z">
            <w:rPr>
              <w:ins w:id="29302" w:author="phuong vu" w:date="2018-11-23T15:01:00Z"/>
              <w:del w:id="29303" w:author="Tran Huan" w:date="2018-11-25T23:44:00Z"/>
              <w:b/>
              <w:i/>
              <w:iCs/>
              <w:szCs w:val="18"/>
              <w:lang w:val="en-US"/>
            </w:rPr>
          </w:rPrChange>
        </w:rPr>
        <w:pPrChange w:id="29304" w:author="Tran Huan" w:date="2018-12-03T01:23:00Z">
          <w:pPr/>
        </w:pPrChange>
      </w:pPr>
      <w:ins w:id="29305" w:author="phuong vu" w:date="2018-11-23T15:01:00Z">
        <w:del w:id="29306" w:author="Tran Huan" w:date="2018-11-25T23:44:00Z">
          <w:r w:rsidDel="00266AC8">
            <w:delText xml:space="preserve">Bảng </w:delText>
          </w:r>
        </w:del>
      </w:ins>
      <w:ins w:id="29307" w:author="phuong vu" w:date="2018-11-23T15:14:00Z">
        <w:del w:id="29308" w:author="Tran Huan" w:date="2018-11-25T23:44:00Z">
          <w:r w:rsidR="00E95F1B" w:rsidDel="00266AC8">
            <w:fldChar w:fldCharType="begin"/>
          </w:r>
          <w:r w:rsidR="00E95F1B" w:rsidDel="00266AC8">
            <w:delInstrText xml:space="preserve"> STYLEREF 1 \s </w:delInstrText>
          </w:r>
        </w:del>
      </w:ins>
      <w:del w:id="29309" w:author="Tran Huan" w:date="2018-11-25T23:44:00Z">
        <w:r w:rsidR="00E95F1B" w:rsidDel="00266AC8">
          <w:fldChar w:fldCharType="separate"/>
        </w:r>
        <w:r w:rsidR="00B607D9" w:rsidDel="00266AC8">
          <w:rPr>
            <w:noProof/>
          </w:rPr>
          <w:delText>3</w:delText>
        </w:r>
      </w:del>
      <w:ins w:id="29310" w:author="phuong vu" w:date="2018-11-23T15:14:00Z">
        <w:del w:id="29311" w:author="Tran Huan" w:date="2018-11-25T23:44: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29312" w:author="Tran Huan" w:date="2018-11-25T23:44:00Z">
        <w:r w:rsidR="00E95F1B" w:rsidDel="00266AC8">
          <w:fldChar w:fldCharType="end"/>
        </w:r>
      </w:del>
      <w:ins w:id="29313" w:author="phuong vu" w:date="2018-11-23T15:01:00Z">
        <w:del w:id="29314" w:author="Tran Huan" w:date="2018-11-25T23:44:00Z">
          <w:r w:rsidRPr="000245EB" w:rsidDel="00266AC8">
            <w:rPr>
              <w:i/>
              <w:iCs w:val="0"/>
              <w:rPrChange w:id="29315" w:author="Tran Huan" w:date="2018-11-25T16:08:00Z">
                <w:rPr>
                  <w:i/>
                  <w:iCs/>
                  <w:lang w:val="en-US"/>
                </w:rPr>
              </w:rPrChange>
            </w:rPr>
            <w:delText xml:space="preserve"> Bảng dữ liệu theo dõi giặt</w:delText>
          </w:r>
          <w:bookmarkStart w:id="29316" w:name="_Toc531571551"/>
          <w:bookmarkStart w:id="29317" w:name="_Toc531575399"/>
          <w:bookmarkStart w:id="29318" w:name="_Toc531579140"/>
          <w:bookmarkStart w:id="29319" w:name="_Toc531582878"/>
          <w:bookmarkEnd w:id="29316"/>
          <w:bookmarkEnd w:id="29317"/>
          <w:bookmarkEnd w:id="29318"/>
          <w:bookmarkEnd w:id="29319"/>
        </w:del>
      </w:ins>
    </w:p>
    <w:p w14:paraId="712E7D9B" w14:textId="7F2C19C3" w:rsidR="009613AB" w:rsidDel="00D10B12" w:rsidRDefault="009613AB" w:rsidP="00D10B12">
      <w:pPr>
        <w:spacing w:after="0" w:line="288" w:lineRule="auto"/>
        <w:contextualSpacing/>
        <w:rPr>
          <w:ins w:id="29320" w:author="phuong vu" w:date="2018-11-23T15:02:00Z"/>
          <w:del w:id="29321" w:author="Tran Huan" w:date="2018-12-03T01:22:00Z"/>
          <w:b/>
          <w:lang w:val="en-US"/>
        </w:rPr>
        <w:pPrChange w:id="29322" w:author="Tran Huan" w:date="2018-12-03T01:23:00Z">
          <w:pPr/>
        </w:pPrChange>
      </w:pPr>
      <w:ins w:id="29323" w:author="phuong vu" w:date="2018-11-23T15:02:00Z">
        <w:del w:id="29324" w:author="Tran Huan" w:date="2018-12-03T01:22:00Z">
          <w:r w:rsidDel="00D10B12">
            <w:rPr>
              <w:b/>
              <w:lang w:val="en-US"/>
            </w:rPr>
            <w:delText>BẢNG WASH_BAG</w:delText>
          </w:r>
          <w:bookmarkStart w:id="29325" w:name="_Toc531571552"/>
          <w:bookmarkStart w:id="29326" w:name="_Toc531575400"/>
          <w:bookmarkStart w:id="29327" w:name="_Toc531579141"/>
          <w:bookmarkStart w:id="29328" w:name="_Toc531582879"/>
          <w:bookmarkEnd w:id="29325"/>
          <w:bookmarkEnd w:id="29326"/>
          <w:bookmarkEnd w:id="29327"/>
          <w:bookmarkEnd w:id="29328"/>
        </w:del>
      </w:ins>
    </w:p>
    <w:tbl>
      <w:tblPr>
        <w:tblStyle w:val="TableGrid"/>
        <w:tblW w:w="9479" w:type="dxa"/>
        <w:tblLook w:val="04A0" w:firstRow="1" w:lastRow="0" w:firstColumn="1" w:lastColumn="0" w:noHBand="0" w:noVBand="1"/>
      </w:tblPr>
      <w:tblGrid>
        <w:gridCol w:w="708"/>
        <w:gridCol w:w="2484"/>
        <w:gridCol w:w="1300"/>
        <w:gridCol w:w="1098"/>
        <w:gridCol w:w="838"/>
        <w:gridCol w:w="823"/>
        <w:gridCol w:w="2228"/>
      </w:tblGrid>
      <w:tr w:rsidR="009613AB" w:rsidRPr="001856AA" w:rsidDel="00D10B12" w14:paraId="3550C02E" w14:textId="238A4E60" w:rsidTr="009613AB">
        <w:trPr>
          <w:trHeight w:val="300"/>
          <w:ins w:id="29329" w:author="phuong vu" w:date="2018-11-23T15:02:00Z"/>
          <w:del w:id="29330" w:author="Tran Huan" w:date="2018-12-03T01:22:00Z"/>
        </w:trPr>
        <w:tc>
          <w:tcPr>
            <w:tcW w:w="708" w:type="dxa"/>
            <w:noWrap/>
            <w:vAlign w:val="center"/>
            <w:hideMark/>
          </w:tcPr>
          <w:p w14:paraId="5FC3CAEE" w14:textId="4D5D08D4" w:rsidR="009613AB" w:rsidRPr="001856AA" w:rsidDel="00D10B12" w:rsidRDefault="009613AB" w:rsidP="00D10B12">
            <w:pPr>
              <w:spacing w:line="288" w:lineRule="auto"/>
              <w:contextualSpacing/>
              <w:jc w:val="center"/>
              <w:rPr>
                <w:ins w:id="29331" w:author="phuong vu" w:date="2018-11-23T15:02:00Z"/>
                <w:del w:id="29332" w:author="Tran Huan" w:date="2018-12-03T01:22:00Z"/>
                <w:b/>
                <w:bCs/>
              </w:rPr>
              <w:pPrChange w:id="29333" w:author="Tran Huan" w:date="2018-12-03T01:23:00Z">
                <w:pPr>
                  <w:spacing w:line="276" w:lineRule="auto"/>
                  <w:jc w:val="center"/>
                </w:pPr>
              </w:pPrChange>
            </w:pPr>
            <w:ins w:id="29334" w:author="phuong vu" w:date="2018-11-23T15:02:00Z">
              <w:del w:id="29335" w:author="Tran Huan" w:date="2018-12-03T01:22:00Z">
                <w:r w:rsidRPr="001856AA" w:rsidDel="00D10B12">
                  <w:rPr>
                    <w:b/>
                    <w:bCs/>
                    <w:lang w:val="da-DK"/>
                  </w:rPr>
                  <w:delText>STT</w:delText>
                </w:r>
                <w:bookmarkStart w:id="29336" w:name="_Toc531571553"/>
                <w:bookmarkStart w:id="29337" w:name="_Toc531575401"/>
                <w:bookmarkStart w:id="29338" w:name="_Toc531579142"/>
                <w:bookmarkStart w:id="29339" w:name="_Toc531582880"/>
                <w:bookmarkEnd w:id="29336"/>
                <w:bookmarkEnd w:id="29337"/>
                <w:bookmarkEnd w:id="29338"/>
                <w:bookmarkEnd w:id="29339"/>
              </w:del>
            </w:ins>
          </w:p>
        </w:tc>
        <w:tc>
          <w:tcPr>
            <w:tcW w:w="2484" w:type="dxa"/>
            <w:noWrap/>
            <w:vAlign w:val="center"/>
            <w:hideMark/>
          </w:tcPr>
          <w:p w14:paraId="754CF3C9" w14:textId="183E0F28" w:rsidR="009613AB" w:rsidRPr="001856AA" w:rsidDel="00D10B12" w:rsidRDefault="009613AB" w:rsidP="00D10B12">
            <w:pPr>
              <w:spacing w:line="288" w:lineRule="auto"/>
              <w:contextualSpacing/>
              <w:jc w:val="center"/>
              <w:rPr>
                <w:ins w:id="29340" w:author="phuong vu" w:date="2018-11-23T15:02:00Z"/>
                <w:del w:id="29341" w:author="Tran Huan" w:date="2018-12-03T01:22:00Z"/>
                <w:b/>
                <w:bCs/>
              </w:rPr>
              <w:pPrChange w:id="29342" w:author="Tran Huan" w:date="2018-12-03T01:23:00Z">
                <w:pPr>
                  <w:spacing w:line="276" w:lineRule="auto"/>
                  <w:jc w:val="center"/>
                </w:pPr>
              </w:pPrChange>
            </w:pPr>
            <w:ins w:id="29343" w:author="phuong vu" w:date="2018-11-23T15:02:00Z">
              <w:del w:id="29344" w:author="Tran Huan" w:date="2018-12-03T01:22:00Z">
                <w:r w:rsidRPr="001856AA" w:rsidDel="00D10B12">
                  <w:rPr>
                    <w:b/>
                    <w:bCs/>
                    <w:lang w:val="da-DK"/>
                  </w:rPr>
                  <w:delText>Tên trường</w:delText>
                </w:r>
                <w:bookmarkStart w:id="29345" w:name="_Toc531571554"/>
                <w:bookmarkStart w:id="29346" w:name="_Toc531575402"/>
                <w:bookmarkStart w:id="29347" w:name="_Toc531579143"/>
                <w:bookmarkStart w:id="29348" w:name="_Toc531582881"/>
                <w:bookmarkEnd w:id="29345"/>
                <w:bookmarkEnd w:id="29346"/>
                <w:bookmarkEnd w:id="29347"/>
                <w:bookmarkEnd w:id="29348"/>
              </w:del>
            </w:ins>
          </w:p>
        </w:tc>
        <w:tc>
          <w:tcPr>
            <w:tcW w:w="1300" w:type="dxa"/>
            <w:noWrap/>
            <w:vAlign w:val="center"/>
            <w:hideMark/>
          </w:tcPr>
          <w:p w14:paraId="2431525E" w14:textId="0763E6A7" w:rsidR="009613AB" w:rsidRPr="001856AA" w:rsidDel="00D10B12" w:rsidRDefault="009613AB" w:rsidP="00D10B12">
            <w:pPr>
              <w:spacing w:line="288" w:lineRule="auto"/>
              <w:contextualSpacing/>
              <w:jc w:val="center"/>
              <w:rPr>
                <w:ins w:id="29349" w:author="phuong vu" w:date="2018-11-23T15:02:00Z"/>
                <w:del w:id="29350" w:author="Tran Huan" w:date="2018-12-03T01:22:00Z"/>
                <w:b/>
                <w:bCs/>
              </w:rPr>
              <w:pPrChange w:id="29351" w:author="Tran Huan" w:date="2018-12-03T01:23:00Z">
                <w:pPr>
                  <w:spacing w:line="276" w:lineRule="auto"/>
                  <w:jc w:val="center"/>
                </w:pPr>
              </w:pPrChange>
            </w:pPr>
            <w:ins w:id="29352" w:author="phuong vu" w:date="2018-11-23T15:02:00Z">
              <w:del w:id="29353" w:author="Tran Huan" w:date="2018-12-03T01:22:00Z">
                <w:r w:rsidRPr="001856AA" w:rsidDel="00D10B12">
                  <w:rPr>
                    <w:b/>
                    <w:bCs/>
                    <w:lang w:val="da-DK"/>
                  </w:rPr>
                  <w:delText>Kiểu</w:delText>
                </w:r>
                <w:bookmarkStart w:id="29354" w:name="_Toc531571555"/>
                <w:bookmarkStart w:id="29355" w:name="_Toc531575403"/>
                <w:bookmarkStart w:id="29356" w:name="_Toc531579144"/>
                <w:bookmarkStart w:id="29357" w:name="_Toc531582882"/>
                <w:bookmarkEnd w:id="29354"/>
                <w:bookmarkEnd w:id="29355"/>
                <w:bookmarkEnd w:id="29356"/>
                <w:bookmarkEnd w:id="29357"/>
              </w:del>
            </w:ins>
          </w:p>
        </w:tc>
        <w:tc>
          <w:tcPr>
            <w:tcW w:w="1098" w:type="dxa"/>
            <w:noWrap/>
            <w:vAlign w:val="center"/>
            <w:hideMark/>
          </w:tcPr>
          <w:p w14:paraId="1331ACCE" w14:textId="30F979DA" w:rsidR="009613AB" w:rsidRPr="001856AA" w:rsidDel="00D10B12" w:rsidRDefault="009613AB" w:rsidP="00D10B12">
            <w:pPr>
              <w:spacing w:line="288" w:lineRule="auto"/>
              <w:contextualSpacing/>
              <w:jc w:val="center"/>
              <w:rPr>
                <w:ins w:id="29358" w:author="phuong vu" w:date="2018-11-23T15:02:00Z"/>
                <w:del w:id="29359" w:author="Tran Huan" w:date="2018-12-03T01:22:00Z"/>
                <w:b/>
                <w:bCs/>
              </w:rPr>
              <w:pPrChange w:id="29360" w:author="Tran Huan" w:date="2018-12-03T01:23:00Z">
                <w:pPr>
                  <w:spacing w:line="276" w:lineRule="auto"/>
                  <w:jc w:val="center"/>
                </w:pPr>
              </w:pPrChange>
            </w:pPr>
            <w:ins w:id="29361" w:author="phuong vu" w:date="2018-11-23T15:02:00Z">
              <w:del w:id="29362" w:author="Tran Huan" w:date="2018-12-03T01:22:00Z">
                <w:r w:rsidRPr="001856AA" w:rsidDel="00D10B12">
                  <w:rPr>
                    <w:b/>
                    <w:bCs/>
                    <w:lang w:val="da-DK"/>
                  </w:rPr>
                  <w:delText>Chấp nhận Null</w:delText>
                </w:r>
                <w:bookmarkStart w:id="29363" w:name="_Toc531571556"/>
                <w:bookmarkStart w:id="29364" w:name="_Toc531575404"/>
                <w:bookmarkStart w:id="29365" w:name="_Toc531579145"/>
                <w:bookmarkStart w:id="29366" w:name="_Toc531582883"/>
                <w:bookmarkEnd w:id="29363"/>
                <w:bookmarkEnd w:id="29364"/>
                <w:bookmarkEnd w:id="29365"/>
                <w:bookmarkEnd w:id="29366"/>
              </w:del>
            </w:ins>
          </w:p>
        </w:tc>
        <w:tc>
          <w:tcPr>
            <w:tcW w:w="838" w:type="dxa"/>
            <w:noWrap/>
            <w:vAlign w:val="center"/>
            <w:hideMark/>
          </w:tcPr>
          <w:p w14:paraId="73BF0757" w14:textId="21D307C0" w:rsidR="009613AB" w:rsidRPr="001856AA" w:rsidDel="00D10B12" w:rsidRDefault="009613AB" w:rsidP="00D10B12">
            <w:pPr>
              <w:spacing w:line="288" w:lineRule="auto"/>
              <w:contextualSpacing/>
              <w:jc w:val="center"/>
              <w:rPr>
                <w:ins w:id="29367" w:author="phuong vu" w:date="2018-11-23T15:02:00Z"/>
                <w:del w:id="29368" w:author="Tran Huan" w:date="2018-12-03T01:22:00Z"/>
                <w:b/>
                <w:bCs/>
              </w:rPr>
              <w:pPrChange w:id="29369" w:author="Tran Huan" w:date="2018-12-03T01:23:00Z">
                <w:pPr>
                  <w:spacing w:line="276" w:lineRule="auto"/>
                  <w:jc w:val="center"/>
                </w:pPr>
              </w:pPrChange>
            </w:pPr>
            <w:ins w:id="29370" w:author="phuong vu" w:date="2018-11-23T15:02:00Z">
              <w:del w:id="29371" w:author="Tran Huan" w:date="2018-12-03T01:22:00Z">
                <w:r w:rsidRPr="001856AA" w:rsidDel="00D10B12">
                  <w:rPr>
                    <w:b/>
                    <w:bCs/>
                    <w:lang w:val="da-DK"/>
                  </w:rPr>
                  <w:delText>Khóa chính</w:delText>
                </w:r>
                <w:bookmarkStart w:id="29372" w:name="_Toc531571557"/>
                <w:bookmarkStart w:id="29373" w:name="_Toc531575405"/>
                <w:bookmarkStart w:id="29374" w:name="_Toc531579146"/>
                <w:bookmarkStart w:id="29375" w:name="_Toc531582884"/>
                <w:bookmarkEnd w:id="29372"/>
                <w:bookmarkEnd w:id="29373"/>
                <w:bookmarkEnd w:id="29374"/>
                <w:bookmarkEnd w:id="29375"/>
              </w:del>
            </w:ins>
          </w:p>
        </w:tc>
        <w:tc>
          <w:tcPr>
            <w:tcW w:w="823" w:type="dxa"/>
            <w:noWrap/>
            <w:vAlign w:val="center"/>
            <w:hideMark/>
          </w:tcPr>
          <w:p w14:paraId="028990C4" w14:textId="68115981" w:rsidR="009613AB" w:rsidRPr="001856AA" w:rsidDel="00D10B12" w:rsidRDefault="009613AB" w:rsidP="00D10B12">
            <w:pPr>
              <w:spacing w:line="288" w:lineRule="auto"/>
              <w:contextualSpacing/>
              <w:jc w:val="center"/>
              <w:rPr>
                <w:ins w:id="29376" w:author="phuong vu" w:date="2018-11-23T15:02:00Z"/>
                <w:del w:id="29377" w:author="Tran Huan" w:date="2018-12-03T01:22:00Z"/>
                <w:b/>
                <w:bCs/>
              </w:rPr>
              <w:pPrChange w:id="29378" w:author="Tran Huan" w:date="2018-12-03T01:23:00Z">
                <w:pPr>
                  <w:spacing w:line="276" w:lineRule="auto"/>
                  <w:jc w:val="center"/>
                </w:pPr>
              </w:pPrChange>
            </w:pPr>
            <w:ins w:id="29379" w:author="phuong vu" w:date="2018-11-23T15:02:00Z">
              <w:del w:id="29380" w:author="Tran Huan" w:date="2018-12-03T01:22:00Z">
                <w:r w:rsidRPr="001856AA" w:rsidDel="00D10B12">
                  <w:rPr>
                    <w:b/>
                    <w:bCs/>
                    <w:lang w:val="da-DK"/>
                  </w:rPr>
                  <w:delText>Khóa ngoại</w:delText>
                </w:r>
                <w:bookmarkStart w:id="29381" w:name="_Toc531571558"/>
                <w:bookmarkStart w:id="29382" w:name="_Toc531575406"/>
                <w:bookmarkStart w:id="29383" w:name="_Toc531579147"/>
                <w:bookmarkStart w:id="29384" w:name="_Toc531582885"/>
                <w:bookmarkEnd w:id="29381"/>
                <w:bookmarkEnd w:id="29382"/>
                <w:bookmarkEnd w:id="29383"/>
                <w:bookmarkEnd w:id="29384"/>
              </w:del>
            </w:ins>
          </w:p>
        </w:tc>
        <w:tc>
          <w:tcPr>
            <w:tcW w:w="2228" w:type="dxa"/>
            <w:noWrap/>
            <w:vAlign w:val="center"/>
            <w:hideMark/>
          </w:tcPr>
          <w:p w14:paraId="728361ED" w14:textId="3CABBD4F" w:rsidR="009613AB" w:rsidRPr="001856AA" w:rsidDel="00D10B12" w:rsidRDefault="009613AB" w:rsidP="00D10B12">
            <w:pPr>
              <w:spacing w:line="288" w:lineRule="auto"/>
              <w:ind w:right="226"/>
              <w:contextualSpacing/>
              <w:jc w:val="center"/>
              <w:rPr>
                <w:ins w:id="29385" w:author="phuong vu" w:date="2018-11-23T15:02:00Z"/>
                <w:del w:id="29386" w:author="Tran Huan" w:date="2018-12-03T01:22:00Z"/>
                <w:b/>
                <w:bCs/>
              </w:rPr>
              <w:pPrChange w:id="29387" w:author="Tran Huan" w:date="2018-12-03T01:23:00Z">
                <w:pPr>
                  <w:spacing w:line="276" w:lineRule="auto"/>
                  <w:ind w:right="226"/>
                  <w:jc w:val="center"/>
                </w:pPr>
              </w:pPrChange>
            </w:pPr>
            <w:ins w:id="29388" w:author="phuong vu" w:date="2018-11-23T15:02:00Z">
              <w:del w:id="29389" w:author="Tran Huan" w:date="2018-12-03T01:22:00Z">
                <w:r w:rsidRPr="001856AA" w:rsidDel="00D10B12">
                  <w:rPr>
                    <w:b/>
                    <w:bCs/>
                    <w:lang w:val="da-DK"/>
                  </w:rPr>
                  <w:delText>Mô tả</w:delText>
                </w:r>
                <w:bookmarkStart w:id="29390" w:name="_Toc531571559"/>
                <w:bookmarkStart w:id="29391" w:name="_Toc531575407"/>
                <w:bookmarkStart w:id="29392" w:name="_Toc531579148"/>
                <w:bookmarkStart w:id="29393" w:name="_Toc531582886"/>
                <w:bookmarkEnd w:id="29390"/>
                <w:bookmarkEnd w:id="29391"/>
                <w:bookmarkEnd w:id="29392"/>
                <w:bookmarkEnd w:id="29393"/>
              </w:del>
            </w:ins>
          </w:p>
        </w:tc>
        <w:bookmarkStart w:id="29394" w:name="_Toc531571560"/>
        <w:bookmarkStart w:id="29395" w:name="_Toc531575408"/>
        <w:bookmarkStart w:id="29396" w:name="_Toc531579149"/>
        <w:bookmarkStart w:id="29397" w:name="_Toc531582887"/>
        <w:bookmarkEnd w:id="29394"/>
        <w:bookmarkEnd w:id="29395"/>
        <w:bookmarkEnd w:id="29396"/>
        <w:bookmarkEnd w:id="29397"/>
      </w:tr>
      <w:tr w:rsidR="009613AB" w:rsidRPr="001856AA" w:rsidDel="00D10B12" w14:paraId="11E96904" w14:textId="1697A8F7" w:rsidTr="009613AB">
        <w:trPr>
          <w:trHeight w:val="300"/>
          <w:ins w:id="29398" w:author="phuong vu" w:date="2018-11-23T15:02:00Z"/>
          <w:del w:id="29399" w:author="Tran Huan" w:date="2018-12-03T01:22:00Z"/>
        </w:trPr>
        <w:tc>
          <w:tcPr>
            <w:tcW w:w="708" w:type="dxa"/>
            <w:noWrap/>
            <w:vAlign w:val="center"/>
            <w:hideMark/>
          </w:tcPr>
          <w:p w14:paraId="75E971A9" w14:textId="0BED8814" w:rsidR="009613AB" w:rsidRPr="00FD2760" w:rsidDel="00D10B12" w:rsidRDefault="009613AB" w:rsidP="00D10B12">
            <w:pPr>
              <w:spacing w:line="288" w:lineRule="auto"/>
              <w:contextualSpacing/>
              <w:jc w:val="center"/>
              <w:rPr>
                <w:ins w:id="29400" w:author="phuong vu" w:date="2018-11-23T15:02:00Z"/>
                <w:del w:id="29401" w:author="Tran Huan" w:date="2018-12-03T01:22:00Z"/>
              </w:rPr>
              <w:pPrChange w:id="29402" w:author="Tran Huan" w:date="2018-12-03T01:23:00Z">
                <w:pPr>
                  <w:spacing w:line="276" w:lineRule="auto"/>
                  <w:jc w:val="center"/>
                </w:pPr>
              </w:pPrChange>
            </w:pPr>
            <w:ins w:id="29403" w:author="phuong vu" w:date="2018-11-23T15:02:00Z">
              <w:del w:id="29404" w:author="Tran Huan" w:date="2018-12-03T01:22:00Z">
                <w:r w:rsidRPr="00FD2760" w:rsidDel="00D10B12">
                  <w:delText>1</w:delText>
                </w:r>
                <w:bookmarkStart w:id="29405" w:name="_Toc531571561"/>
                <w:bookmarkStart w:id="29406" w:name="_Toc531575409"/>
                <w:bookmarkStart w:id="29407" w:name="_Toc531579150"/>
                <w:bookmarkStart w:id="29408" w:name="_Toc531582888"/>
                <w:bookmarkEnd w:id="29405"/>
                <w:bookmarkEnd w:id="29406"/>
                <w:bookmarkEnd w:id="29407"/>
                <w:bookmarkEnd w:id="29408"/>
              </w:del>
            </w:ins>
          </w:p>
        </w:tc>
        <w:tc>
          <w:tcPr>
            <w:tcW w:w="2484" w:type="dxa"/>
            <w:noWrap/>
            <w:hideMark/>
          </w:tcPr>
          <w:p w14:paraId="17BA4F24" w14:textId="328A1A85" w:rsidR="009613AB" w:rsidRPr="00FD2760" w:rsidDel="00D10B12" w:rsidRDefault="009613AB" w:rsidP="00D10B12">
            <w:pPr>
              <w:spacing w:line="288" w:lineRule="auto"/>
              <w:contextualSpacing/>
              <w:rPr>
                <w:ins w:id="29409" w:author="phuong vu" w:date="2018-11-23T15:02:00Z"/>
                <w:del w:id="29410" w:author="Tran Huan" w:date="2018-12-03T01:22:00Z"/>
              </w:rPr>
              <w:pPrChange w:id="29411" w:author="Tran Huan" w:date="2018-12-03T01:23:00Z">
                <w:pPr>
                  <w:spacing w:line="276" w:lineRule="auto"/>
                </w:pPr>
              </w:pPrChange>
            </w:pPr>
            <w:ins w:id="29412" w:author="phuong vu" w:date="2018-11-23T15:02:00Z">
              <w:del w:id="29413" w:author="Tran Huan" w:date="2018-12-03T01:22:00Z">
                <w:r w:rsidRPr="00FD2760" w:rsidDel="00D10B12">
                  <w:delText>id</w:delText>
                </w:r>
                <w:bookmarkStart w:id="29414" w:name="_Toc531571562"/>
                <w:bookmarkStart w:id="29415" w:name="_Toc531575410"/>
                <w:bookmarkStart w:id="29416" w:name="_Toc531579151"/>
                <w:bookmarkStart w:id="29417" w:name="_Toc531582889"/>
                <w:bookmarkEnd w:id="29414"/>
                <w:bookmarkEnd w:id="29415"/>
                <w:bookmarkEnd w:id="29416"/>
                <w:bookmarkEnd w:id="29417"/>
              </w:del>
            </w:ins>
          </w:p>
        </w:tc>
        <w:tc>
          <w:tcPr>
            <w:tcW w:w="1300" w:type="dxa"/>
            <w:noWrap/>
            <w:hideMark/>
          </w:tcPr>
          <w:p w14:paraId="617ADD89" w14:textId="77281D15" w:rsidR="009613AB" w:rsidRPr="00FD2760" w:rsidDel="00D10B12" w:rsidRDefault="009613AB" w:rsidP="00D10B12">
            <w:pPr>
              <w:spacing w:line="288" w:lineRule="auto"/>
              <w:contextualSpacing/>
              <w:rPr>
                <w:ins w:id="29418" w:author="phuong vu" w:date="2018-11-23T15:02:00Z"/>
                <w:del w:id="29419" w:author="Tran Huan" w:date="2018-12-03T01:22:00Z"/>
              </w:rPr>
              <w:pPrChange w:id="29420" w:author="Tran Huan" w:date="2018-12-03T01:23:00Z">
                <w:pPr>
                  <w:spacing w:line="276" w:lineRule="auto"/>
                </w:pPr>
              </w:pPrChange>
            </w:pPr>
            <w:ins w:id="29421" w:author="phuong vu" w:date="2018-11-23T15:02:00Z">
              <w:del w:id="29422" w:author="Tran Huan" w:date="2018-12-03T01:22:00Z">
                <w:r w:rsidRPr="00FD2760" w:rsidDel="00D10B12">
                  <w:delText>numeric</w:delText>
                </w:r>
                <w:bookmarkStart w:id="29423" w:name="_Toc531571563"/>
                <w:bookmarkStart w:id="29424" w:name="_Toc531575411"/>
                <w:bookmarkStart w:id="29425" w:name="_Toc531579152"/>
                <w:bookmarkStart w:id="29426" w:name="_Toc531582890"/>
                <w:bookmarkEnd w:id="29423"/>
                <w:bookmarkEnd w:id="29424"/>
                <w:bookmarkEnd w:id="29425"/>
                <w:bookmarkEnd w:id="29426"/>
              </w:del>
            </w:ins>
          </w:p>
        </w:tc>
        <w:tc>
          <w:tcPr>
            <w:tcW w:w="1098" w:type="dxa"/>
            <w:noWrap/>
            <w:vAlign w:val="center"/>
            <w:hideMark/>
          </w:tcPr>
          <w:p w14:paraId="4191B938" w14:textId="58F09461" w:rsidR="009613AB" w:rsidRPr="00FD2760" w:rsidDel="00D10B12" w:rsidRDefault="009613AB" w:rsidP="00D10B12">
            <w:pPr>
              <w:spacing w:line="288" w:lineRule="auto"/>
              <w:contextualSpacing/>
              <w:jc w:val="center"/>
              <w:rPr>
                <w:ins w:id="29427" w:author="phuong vu" w:date="2018-11-23T15:02:00Z"/>
                <w:del w:id="29428" w:author="Tran Huan" w:date="2018-12-03T01:22:00Z"/>
              </w:rPr>
              <w:pPrChange w:id="29429" w:author="Tran Huan" w:date="2018-12-03T01:23:00Z">
                <w:pPr>
                  <w:spacing w:line="276" w:lineRule="auto"/>
                  <w:jc w:val="center"/>
                </w:pPr>
              </w:pPrChange>
            </w:pPr>
            <w:bookmarkStart w:id="29430" w:name="_Toc531571564"/>
            <w:bookmarkStart w:id="29431" w:name="_Toc531575412"/>
            <w:bookmarkStart w:id="29432" w:name="_Toc531579153"/>
            <w:bookmarkStart w:id="29433" w:name="_Toc531582891"/>
            <w:bookmarkEnd w:id="29430"/>
            <w:bookmarkEnd w:id="29431"/>
            <w:bookmarkEnd w:id="29432"/>
            <w:bookmarkEnd w:id="29433"/>
          </w:p>
        </w:tc>
        <w:tc>
          <w:tcPr>
            <w:tcW w:w="838" w:type="dxa"/>
            <w:noWrap/>
            <w:vAlign w:val="center"/>
            <w:hideMark/>
          </w:tcPr>
          <w:p w14:paraId="0E7B7B21" w14:textId="207940DB" w:rsidR="009613AB" w:rsidRPr="00FD2760" w:rsidDel="00D10B12" w:rsidRDefault="009613AB" w:rsidP="00D10B12">
            <w:pPr>
              <w:spacing w:line="288" w:lineRule="auto"/>
              <w:contextualSpacing/>
              <w:jc w:val="center"/>
              <w:rPr>
                <w:ins w:id="29434" w:author="phuong vu" w:date="2018-11-23T15:02:00Z"/>
                <w:del w:id="29435" w:author="Tran Huan" w:date="2018-12-03T01:22:00Z"/>
              </w:rPr>
              <w:pPrChange w:id="29436" w:author="Tran Huan" w:date="2018-12-03T01:23:00Z">
                <w:pPr>
                  <w:spacing w:line="276" w:lineRule="auto"/>
                  <w:jc w:val="center"/>
                </w:pPr>
              </w:pPrChange>
            </w:pPr>
            <w:ins w:id="29437" w:author="phuong vu" w:date="2018-11-23T15:02:00Z">
              <w:del w:id="29438" w:author="Tran Huan" w:date="2018-12-03T01:22:00Z">
                <w:r w:rsidRPr="00FD2760" w:rsidDel="00D10B12">
                  <w:delText>X</w:delText>
                </w:r>
                <w:bookmarkStart w:id="29439" w:name="_Toc531571565"/>
                <w:bookmarkStart w:id="29440" w:name="_Toc531575413"/>
                <w:bookmarkStart w:id="29441" w:name="_Toc531579154"/>
                <w:bookmarkStart w:id="29442" w:name="_Toc531582892"/>
                <w:bookmarkEnd w:id="29439"/>
                <w:bookmarkEnd w:id="29440"/>
                <w:bookmarkEnd w:id="29441"/>
                <w:bookmarkEnd w:id="29442"/>
              </w:del>
            </w:ins>
          </w:p>
        </w:tc>
        <w:tc>
          <w:tcPr>
            <w:tcW w:w="823" w:type="dxa"/>
            <w:noWrap/>
            <w:vAlign w:val="center"/>
            <w:hideMark/>
          </w:tcPr>
          <w:p w14:paraId="322F560A" w14:textId="66B9CF73" w:rsidR="009613AB" w:rsidRPr="00FD2760" w:rsidDel="00D10B12" w:rsidRDefault="009613AB" w:rsidP="00D10B12">
            <w:pPr>
              <w:spacing w:line="288" w:lineRule="auto"/>
              <w:contextualSpacing/>
              <w:jc w:val="center"/>
              <w:rPr>
                <w:ins w:id="29443" w:author="phuong vu" w:date="2018-11-23T15:02:00Z"/>
                <w:del w:id="29444" w:author="Tran Huan" w:date="2018-12-03T01:22:00Z"/>
              </w:rPr>
              <w:pPrChange w:id="29445" w:author="Tran Huan" w:date="2018-12-03T01:23:00Z">
                <w:pPr>
                  <w:spacing w:line="276" w:lineRule="auto"/>
                  <w:jc w:val="center"/>
                </w:pPr>
              </w:pPrChange>
            </w:pPr>
            <w:bookmarkStart w:id="29446" w:name="_Toc531571566"/>
            <w:bookmarkStart w:id="29447" w:name="_Toc531575414"/>
            <w:bookmarkStart w:id="29448" w:name="_Toc531579155"/>
            <w:bookmarkStart w:id="29449" w:name="_Toc531582893"/>
            <w:bookmarkEnd w:id="29446"/>
            <w:bookmarkEnd w:id="29447"/>
            <w:bookmarkEnd w:id="29448"/>
            <w:bookmarkEnd w:id="29449"/>
          </w:p>
        </w:tc>
        <w:tc>
          <w:tcPr>
            <w:tcW w:w="2228" w:type="dxa"/>
            <w:noWrap/>
            <w:hideMark/>
          </w:tcPr>
          <w:p w14:paraId="5D04882F" w14:textId="331A64BE" w:rsidR="009613AB" w:rsidRPr="00FD2760" w:rsidDel="00D10B12" w:rsidRDefault="009613AB" w:rsidP="00D10B12">
            <w:pPr>
              <w:spacing w:line="288" w:lineRule="auto"/>
              <w:contextualSpacing/>
              <w:rPr>
                <w:ins w:id="29450" w:author="phuong vu" w:date="2018-11-23T15:02:00Z"/>
                <w:del w:id="29451" w:author="Tran Huan" w:date="2018-12-03T01:22:00Z"/>
                <w:lang w:val="en-US"/>
              </w:rPr>
              <w:pPrChange w:id="29452" w:author="Tran Huan" w:date="2018-12-03T01:23:00Z">
                <w:pPr>
                  <w:spacing w:line="276" w:lineRule="auto"/>
                </w:pPr>
              </w:pPrChange>
            </w:pPr>
            <w:ins w:id="29453" w:author="phuong vu" w:date="2018-11-23T15:02:00Z">
              <w:del w:id="29454" w:author="Tran Huan" w:date="2018-12-03T01:22:00Z">
                <w:r w:rsidRPr="00FD2760" w:rsidDel="00D10B12">
                  <w:delText>ID</w:delText>
                </w:r>
                <w:bookmarkStart w:id="29455" w:name="_Toc531571567"/>
                <w:bookmarkStart w:id="29456" w:name="_Toc531575415"/>
                <w:bookmarkStart w:id="29457" w:name="_Toc531579156"/>
                <w:bookmarkStart w:id="29458" w:name="_Toc531582894"/>
                <w:bookmarkEnd w:id="29455"/>
                <w:bookmarkEnd w:id="29456"/>
                <w:bookmarkEnd w:id="29457"/>
                <w:bookmarkEnd w:id="29458"/>
              </w:del>
            </w:ins>
          </w:p>
        </w:tc>
        <w:bookmarkStart w:id="29459" w:name="_Toc531571568"/>
        <w:bookmarkStart w:id="29460" w:name="_Toc531575416"/>
        <w:bookmarkStart w:id="29461" w:name="_Toc531579157"/>
        <w:bookmarkStart w:id="29462" w:name="_Toc531582895"/>
        <w:bookmarkEnd w:id="29459"/>
        <w:bookmarkEnd w:id="29460"/>
        <w:bookmarkEnd w:id="29461"/>
        <w:bookmarkEnd w:id="29462"/>
      </w:tr>
      <w:tr w:rsidR="009613AB" w:rsidRPr="001856AA" w:rsidDel="00D10B12" w14:paraId="4E1831C6" w14:textId="32A60CBE" w:rsidTr="009613AB">
        <w:trPr>
          <w:trHeight w:val="300"/>
          <w:ins w:id="29463" w:author="phuong vu" w:date="2018-11-23T15:02:00Z"/>
          <w:del w:id="29464" w:author="Tran Huan" w:date="2018-12-03T01:22:00Z"/>
        </w:trPr>
        <w:tc>
          <w:tcPr>
            <w:tcW w:w="708" w:type="dxa"/>
            <w:noWrap/>
            <w:vAlign w:val="center"/>
            <w:hideMark/>
          </w:tcPr>
          <w:p w14:paraId="426E6E2F" w14:textId="5339C5D6" w:rsidR="009613AB" w:rsidRPr="00FD2760" w:rsidDel="00D10B12" w:rsidRDefault="009613AB" w:rsidP="00D10B12">
            <w:pPr>
              <w:spacing w:line="288" w:lineRule="auto"/>
              <w:contextualSpacing/>
              <w:jc w:val="center"/>
              <w:rPr>
                <w:ins w:id="29465" w:author="phuong vu" w:date="2018-11-23T15:02:00Z"/>
                <w:del w:id="29466" w:author="Tran Huan" w:date="2018-12-03T01:22:00Z"/>
              </w:rPr>
              <w:pPrChange w:id="29467" w:author="Tran Huan" w:date="2018-12-03T01:23:00Z">
                <w:pPr>
                  <w:spacing w:line="276" w:lineRule="auto"/>
                  <w:jc w:val="center"/>
                </w:pPr>
              </w:pPrChange>
            </w:pPr>
            <w:ins w:id="29468" w:author="phuong vu" w:date="2018-11-23T15:02:00Z">
              <w:del w:id="29469" w:author="Tran Huan" w:date="2018-12-03T01:22:00Z">
                <w:r w:rsidRPr="00FD2760" w:rsidDel="00D10B12">
                  <w:delText>2</w:delText>
                </w:r>
                <w:bookmarkStart w:id="29470" w:name="_Toc531571569"/>
                <w:bookmarkStart w:id="29471" w:name="_Toc531575417"/>
                <w:bookmarkStart w:id="29472" w:name="_Toc531579158"/>
                <w:bookmarkStart w:id="29473" w:name="_Toc531582896"/>
                <w:bookmarkEnd w:id="29470"/>
                <w:bookmarkEnd w:id="29471"/>
                <w:bookmarkEnd w:id="29472"/>
                <w:bookmarkEnd w:id="29473"/>
              </w:del>
            </w:ins>
          </w:p>
        </w:tc>
        <w:tc>
          <w:tcPr>
            <w:tcW w:w="2484" w:type="dxa"/>
            <w:noWrap/>
            <w:hideMark/>
          </w:tcPr>
          <w:p w14:paraId="2185CF9A" w14:textId="213869DA" w:rsidR="009613AB" w:rsidRPr="00FD2760" w:rsidDel="00D10B12" w:rsidRDefault="009613AB" w:rsidP="00D10B12">
            <w:pPr>
              <w:spacing w:line="288" w:lineRule="auto"/>
              <w:contextualSpacing/>
              <w:rPr>
                <w:ins w:id="29474" w:author="phuong vu" w:date="2018-11-23T15:02:00Z"/>
                <w:del w:id="29475" w:author="Tran Huan" w:date="2018-12-03T01:22:00Z"/>
                <w:lang w:val="en-US"/>
              </w:rPr>
              <w:pPrChange w:id="29476" w:author="Tran Huan" w:date="2018-12-03T01:23:00Z">
                <w:pPr>
                  <w:spacing w:line="276" w:lineRule="auto"/>
                </w:pPr>
              </w:pPrChange>
            </w:pPr>
            <w:ins w:id="29477" w:author="phuong vu" w:date="2018-11-23T15:02:00Z">
              <w:del w:id="29478" w:author="Tran Huan" w:date="2018-12-03T01:22:00Z">
                <w:r w:rsidDel="00D10B12">
                  <w:rPr>
                    <w:lang w:val="en-US"/>
                  </w:rPr>
                  <w:delText>wash_bag_code</w:delText>
                </w:r>
                <w:bookmarkStart w:id="29479" w:name="_Toc531571570"/>
                <w:bookmarkStart w:id="29480" w:name="_Toc531575418"/>
                <w:bookmarkStart w:id="29481" w:name="_Toc531579159"/>
                <w:bookmarkStart w:id="29482" w:name="_Toc531582897"/>
                <w:bookmarkEnd w:id="29479"/>
                <w:bookmarkEnd w:id="29480"/>
                <w:bookmarkEnd w:id="29481"/>
                <w:bookmarkEnd w:id="29482"/>
              </w:del>
            </w:ins>
          </w:p>
        </w:tc>
        <w:tc>
          <w:tcPr>
            <w:tcW w:w="1300" w:type="dxa"/>
            <w:noWrap/>
            <w:hideMark/>
          </w:tcPr>
          <w:p w14:paraId="257A0836" w14:textId="49456512" w:rsidR="009613AB" w:rsidRPr="00FD2760" w:rsidDel="00D10B12" w:rsidRDefault="009613AB" w:rsidP="00D10B12">
            <w:pPr>
              <w:spacing w:line="288" w:lineRule="auto"/>
              <w:contextualSpacing/>
              <w:rPr>
                <w:ins w:id="29483" w:author="phuong vu" w:date="2018-11-23T15:02:00Z"/>
                <w:del w:id="29484" w:author="Tran Huan" w:date="2018-12-03T01:22:00Z"/>
                <w:lang w:val="en-US"/>
              </w:rPr>
              <w:pPrChange w:id="29485" w:author="Tran Huan" w:date="2018-12-03T01:23:00Z">
                <w:pPr>
                  <w:spacing w:line="276" w:lineRule="auto"/>
                </w:pPr>
              </w:pPrChange>
            </w:pPr>
            <w:ins w:id="29486" w:author="phuong vu" w:date="2018-11-23T15:02:00Z">
              <w:del w:id="29487" w:author="Tran Huan" w:date="2018-12-03T01:22:00Z">
                <w:r w:rsidDel="00D10B12">
                  <w:rPr>
                    <w:lang w:val="en-US"/>
                  </w:rPr>
                  <w:delText>numeric</w:delText>
                </w:r>
                <w:bookmarkStart w:id="29488" w:name="_Toc531571571"/>
                <w:bookmarkStart w:id="29489" w:name="_Toc531575419"/>
                <w:bookmarkStart w:id="29490" w:name="_Toc531579160"/>
                <w:bookmarkStart w:id="29491" w:name="_Toc531582898"/>
                <w:bookmarkEnd w:id="29488"/>
                <w:bookmarkEnd w:id="29489"/>
                <w:bookmarkEnd w:id="29490"/>
                <w:bookmarkEnd w:id="29491"/>
              </w:del>
            </w:ins>
          </w:p>
        </w:tc>
        <w:tc>
          <w:tcPr>
            <w:tcW w:w="1098" w:type="dxa"/>
            <w:noWrap/>
            <w:vAlign w:val="center"/>
            <w:hideMark/>
          </w:tcPr>
          <w:p w14:paraId="5599BB1C" w14:textId="06432E65" w:rsidR="009613AB" w:rsidRPr="00FD2760" w:rsidDel="00D10B12" w:rsidRDefault="009613AB" w:rsidP="00D10B12">
            <w:pPr>
              <w:spacing w:line="288" w:lineRule="auto"/>
              <w:contextualSpacing/>
              <w:jc w:val="center"/>
              <w:rPr>
                <w:ins w:id="29492" w:author="phuong vu" w:date="2018-11-23T15:02:00Z"/>
                <w:del w:id="29493" w:author="Tran Huan" w:date="2018-12-03T01:22:00Z"/>
              </w:rPr>
              <w:pPrChange w:id="29494" w:author="Tran Huan" w:date="2018-12-03T01:23:00Z">
                <w:pPr>
                  <w:spacing w:line="276" w:lineRule="auto"/>
                  <w:jc w:val="center"/>
                </w:pPr>
              </w:pPrChange>
            </w:pPr>
            <w:bookmarkStart w:id="29495" w:name="_Toc531571572"/>
            <w:bookmarkStart w:id="29496" w:name="_Toc531575420"/>
            <w:bookmarkStart w:id="29497" w:name="_Toc531579161"/>
            <w:bookmarkStart w:id="29498" w:name="_Toc531582899"/>
            <w:bookmarkEnd w:id="29495"/>
            <w:bookmarkEnd w:id="29496"/>
            <w:bookmarkEnd w:id="29497"/>
            <w:bookmarkEnd w:id="29498"/>
          </w:p>
        </w:tc>
        <w:tc>
          <w:tcPr>
            <w:tcW w:w="838" w:type="dxa"/>
            <w:noWrap/>
            <w:vAlign w:val="center"/>
            <w:hideMark/>
          </w:tcPr>
          <w:p w14:paraId="05AC038E" w14:textId="5A579DC6" w:rsidR="009613AB" w:rsidRPr="00FD2760" w:rsidDel="00D10B12" w:rsidRDefault="009613AB" w:rsidP="00D10B12">
            <w:pPr>
              <w:spacing w:line="288" w:lineRule="auto"/>
              <w:contextualSpacing/>
              <w:jc w:val="center"/>
              <w:rPr>
                <w:ins w:id="29499" w:author="phuong vu" w:date="2018-11-23T15:02:00Z"/>
                <w:del w:id="29500" w:author="Tran Huan" w:date="2018-12-03T01:22:00Z"/>
              </w:rPr>
              <w:pPrChange w:id="29501" w:author="Tran Huan" w:date="2018-12-03T01:23:00Z">
                <w:pPr>
                  <w:spacing w:line="276" w:lineRule="auto"/>
                  <w:jc w:val="center"/>
                </w:pPr>
              </w:pPrChange>
            </w:pPr>
            <w:bookmarkStart w:id="29502" w:name="_Toc531571573"/>
            <w:bookmarkStart w:id="29503" w:name="_Toc531575421"/>
            <w:bookmarkStart w:id="29504" w:name="_Toc531579162"/>
            <w:bookmarkStart w:id="29505" w:name="_Toc531582900"/>
            <w:bookmarkEnd w:id="29502"/>
            <w:bookmarkEnd w:id="29503"/>
            <w:bookmarkEnd w:id="29504"/>
            <w:bookmarkEnd w:id="29505"/>
          </w:p>
        </w:tc>
        <w:tc>
          <w:tcPr>
            <w:tcW w:w="823" w:type="dxa"/>
            <w:noWrap/>
            <w:vAlign w:val="center"/>
            <w:hideMark/>
          </w:tcPr>
          <w:p w14:paraId="33112505" w14:textId="6E4CA0E6" w:rsidR="009613AB" w:rsidRPr="00FD2760" w:rsidDel="00D10B12" w:rsidRDefault="009613AB" w:rsidP="00D10B12">
            <w:pPr>
              <w:spacing w:line="288" w:lineRule="auto"/>
              <w:contextualSpacing/>
              <w:jc w:val="center"/>
              <w:rPr>
                <w:ins w:id="29506" w:author="phuong vu" w:date="2018-11-23T15:02:00Z"/>
                <w:del w:id="29507" w:author="Tran Huan" w:date="2018-12-03T01:22:00Z"/>
                <w:lang w:val="en-US"/>
              </w:rPr>
              <w:pPrChange w:id="29508" w:author="Tran Huan" w:date="2018-12-03T01:23:00Z">
                <w:pPr>
                  <w:spacing w:line="276" w:lineRule="auto"/>
                  <w:jc w:val="center"/>
                </w:pPr>
              </w:pPrChange>
            </w:pPr>
            <w:bookmarkStart w:id="29509" w:name="_Toc531571574"/>
            <w:bookmarkStart w:id="29510" w:name="_Toc531575422"/>
            <w:bookmarkStart w:id="29511" w:name="_Toc531579163"/>
            <w:bookmarkStart w:id="29512" w:name="_Toc531582901"/>
            <w:bookmarkEnd w:id="29509"/>
            <w:bookmarkEnd w:id="29510"/>
            <w:bookmarkEnd w:id="29511"/>
            <w:bookmarkEnd w:id="29512"/>
          </w:p>
        </w:tc>
        <w:tc>
          <w:tcPr>
            <w:tcW w:w="2228" w:type="dxa"/>
            <w:noWrap/>
            <w:hideMark/>
          </w:tcPr>
          <w:p w14:paraId="33C600C4" w14:textId="7171B7D3" w:rsidR="009613AB" w:rsidRPr="00FD2760" w:rsidDel="00D10B12" w:rsidRDefault="00C1382B" w:rsidP="00D10B12">
            <w:pPr>
              <w:spacing w:line="288" w:lineRule="auto"/>
              <w:contextualSpacing/>
              <w:rPr>
                <w:ins w:id="29513" w:author="phuong vu" w:date="2018-11-23T15:02:00Z"/>
                <w:del w:id="29514" w:author="Tran Huan" w:date="2018-12-03T01:22:00Z"/>
                <w:lang w:val="en-US"/>
              </w:rPr>
              <w:pPrChange w:id="29515" w:author="Tran Huan" w:date="2018-12-03T01:23:00Z">
                <w:pPr>
                  <w:spacing w:line="276" w:lineRule="auto"/>
                </w:pPr>
              </w:pPrChange>
            </w:pPr>
            <w:ins w:id="29516" w:author="phuong vu" w:date="2018-11-23T15:03:00Z">
              <w:del w:id="29517" w:author="Tran Huan" w:date="2018-12-03T01:22:00Z">
                <w:r w:rsidDel="00D10B12">
                  <w:rPr>
                    <w:lang w:val="en-US"/>
                  </w:rPr>
                  <w:delText>Mã túi giặt</w:delText>
                </w:r>
              </w:del>
            </w:ins>
            <w:bookmarkStart w:id="29518" w:name="_Toc531571575"/>
            <w:bookmarkStart w:id="29519" w:name="_Toc531575423"/>
            <w:bookmarkStart w:id="29520" w:name="_Toc531579164"/>
            <w:bookmarkStart w:id="29521" w:name="_Toc531582902"/>
            <w:bookmarkEnd w:id="29518"/>
            <w:bookmarkEnd w:id="29519"/>
            <w:bookmarkEnd w:id="29520"/>
            <w:bookmarkEnd w:id="29521"/>
          </w:p>
        </w:tc>
        <w:bookmarkStart w:id="29522" w:name="_Toc531571576"/>
        <w:bookmarkStart w:id="29523" w:name="_Toc531575424"/>
        <w:bookmarkStart w:id="29524" w:name="_Toc531579165"/>
        <w:bookmarkStart w:id="29525" w:name="_Toc531582903"/>
        <w:bookmarkEnd w:id="29522"/>
        <w:bookmarkEnd w:id="29523"/>
        <w:bookmarkEnd w:id="29524"/>
        <w:bookmarkEnd w:id="29525"/>
      </w:tr>
      <w:tr w:rsidR="009613AB" w:rsidRPr="001856AA" w:rsidDel="00D10B12" w14:paraId="6A07D9F3" w14:textId="23B48E35" w:rsidTr="009613AB">
        <w:trPr>
          <w:trHeight w:val="300"/>
          <w:ins w:id="29526" w:author="phuong vu" w:date="2018-11-23T15:02:00Z"/>
          <w:del w:id="29527" w:author="Tran Huan" w:date="2018-12-03T01:22:00Z"/>
        </w:trPr>
        <w:tc>
          <w:tcPr>
            <w:tcW w:w="708" w:type="dxa"/>
            <w:noWrap/>
            <w:vAlign w:val="center"/>
          </w:tcPr>
          <w:p w14:paraId="113A5937" w14:textId="6A9825F4" w:rsidR="009613AB" w:rsidRPr="00FD2760" w:rsidDel="00D10B12" w:rsidRDefault="009613AB" w:rsidP="00D10B12">
            <w:pPr>
              <w:spacing w:line="288" w:lineRule="auto"/>
              <w:contextualSpacing/>
              <w:jc w:val="center"/>
              <w:rPr>
                <w:ins w:id="29528" w:author="phuong vu" w:date="2018-11-23T15:02:00Z"/>
                <w:del w:id="29529" w:author="Tran Huan" w:date="2018-12-03T01:22:00Z"/>
                <w:lang w:val="en-US"/>
              </w:rPr>
              <w:pPrChange w:id="29530" w:author="Tran Huan" w:date="2018-12-03T01:23:00Z">
                <w:pPr>
                  <w:spacing w:line="276" w:lineRule="auto"/>
                  <w:jc w:val="center"/>
                </w:pPr>
              </w:pPrChange>
            </w:pPr>
            <w:ins w:id="29531" w:author="phuong vu" w:date="2018-11-23T15:02:00Z">
              <w:del w:id="29532" w:author="Tran Huan" w:date="2018-12-03T01:22:00Z">
                <w:r w:rsidDel="00D10B12">
                  <w:rPr>
                    <w:lang w:val="en-US"/>
                  </w:rPr>
                  <w:delText>3</w:delText>
                </w:r>
                <w:bookmarkStart w:id="29533" w:name="_Toc531571577"/>
                <w:bookmarkStart w:id="29534" w:name="_Toc531575425"/>
                <w:bookmarkStart w:id="29535" w:name="_Toc531579166"/>
                <w:bookmarkStart w:id="29536" w:name="_Toc531582904"/>
                <w:bookmarkEnd w:id="29533"/>
                <w:bookmarkEnd w:id="29534"/>
                <w:bookmarkEnd w:id="29535"/>
                <w:bookmarkEnd w:id="29536"/>
              </w:del>
            </w:ins>
          </w:p>
        </w:tc>
        <w:tc>
          <w:tcPr>
            <w:tcW w:w="2484" w:type="dxa"/>
            <w:noWrap/>
          </w:tcPr>
          <w:p w14:paraId="067D561F" w14:textId="77434DEA" w:rsidR="009613AB" w:rsidDel="00D10B12" w:rsidRDefault="00C1382B" w:rsidP="00D10B12">
            <w:pPr>
              <w:spacing w:line="288" w:lineRule="auto"/>
              <w:contextualSpacing/>
              <w:rPr>
                <w:ins w:id="29537" w:author="phuong vu" w:date="2018-11-23T15:02:00Z"/>
                <w:del w:id="29538" w:author="Tran Huan" w:date="2018-12-03T01:22:00Z"/>
                <w:lang w:val="en-US"/>
              </w:rPr>
              <w:pPrChange w:id="29539" w:author="Tran Huan" w:date="2018-12-03T01:23:00Z">
                <w:pPr>
                  <w:spacing w:line="276" w:lineRule="auto"/>
                </w:pPr>
              </w:pPrChange>
            </w:pPr>
            <w:ins w:id="29540" w:author="phuong vu" w:date="2018-11-23T15:03:00Z">
              <w:del w:id="29541" w:author="Tran Huan" w:date="2018-12-03T01:22:00Z">
                <w:r w:rsidDel="00D10B12">
                  <w:rPr>
                    <w:lang w:val="en-US"/>
                  </w:rPr>
                  <w:delText>Receipt_id</w:delText>
                </w:r>
              </w:del>
            </w:ins>
            <w:bookmarkStart w:id="29542" w:name="_Toc531571578"/>
            <w:bookmarkStart w:id="29543" w:name="_Toc531575426"/>
            <w:bookmarkStart w:id="29544" w:name="_Toc531579167"/>
            <w:bookmarkStart w:id="29545" w:name="_Toc531582905"/>
            <w:bookmarkEnd w:id="29542"/>
            <w:bookmarkEnd w:id="29543"/>
            <w:bookmarkEnd w:id="29544"/>
            <w:bookmarkEnd w:id="29545"/>
          </w:p>
        </w:tc>
        <w:tc>
          <w:tcPr>
            <w:tcW w:w="1300" w:type="dxa"/>
            <w:noWrap/>
          </w:tcPr>
          <w:p w14:paraId="115D8D26" w14:textId="62A523AD" w:rsidR="009613AB" w:rsidDel="00D10B12" w:rsidRDefault="009613AB" w:rsidP="00D10B12">
            <w:pPr>
              <w:spacing w:line="288" w:lineRule="auto"/>
              <w:contextualSpacing/>
              <w:rPr>
                <w:ins w:id="29546" w:author="phuong vu" w:date="2018-11-23T15:02:00Z"/>
                <w:del w:id="29547" w:author="Tran Huan" w:date="2018-12-03T01:22:00Z"/>
                <w:lang w:val="en-US"/>
              </w:rPr>
              <w:pPrChange w:id="29548" w:author="Tran Huan" w:date="2018-12-03T01:23:00Z">
                <w:pPr>
                  <w:spacing w:line="276" w:lineRule="auto"/>
                </w:pPr>
              </w:pPrChange>
            </w:pPr>
            <w:ins w:id="29549" w:author="phuong vu" w:date="2018-11-23T15:02:00Z">
              <w:del w:id="29550" w:author="Tran Huan" w:date="2018-12-03T01:22:00Z">
                <w:r w:rsidDel="00D10B12">
                  <w:rPr>
                    <w:lang w:val="en-US"/>
                  </w:rPr>
                  <w:delText>numeric</w:delText>
                </w:r>
                <w:bookmarkStart w:id="29551" w:name="_Toc531571579"/>
                <w:bookmarkStart w:id="29552" w:name="_Toc531575427"/>
                <w:bookmarkStart w:id="29553" w:name="_Toc531579168"/>
                <w:bookmarkStart w:id="29554" w:name="_Toc531582906"/>
                <w:bookmarkEnd w:id="29551"/>
                <w:bookmarkEnd w:id="29552"/>
                <w:bookmarkEnd w:id="29553"/>
                <w:bookmarkEnd w:id="29554"/>
              </w:del>
            </w:ins>
          </w:p>
        </w:tc>
        <w:tc>
          <w:tcPr>
            <w:tcW w:w="1098" w:type="dxa"/>
            <w:noWrap/>
            <w:vAlign w:val="center"/>
          </w:tcPr>
          <w:p w14:paraId="4CFCB2E3" w14:textId="74568BC5" w:rsidR="009613AB" w:rsidRPr="00FD2760" w:rsidDel="00D10B12" w:rsidRDefault="009613AB" w:rsidP="00D10B12">
            <w:pPr>
              <w:spacing w:line="288" w:lineRule="auto"/>
              <w:contextualSpacing/>
              <w:jc w:val="center"/>
              <w:rPr>
                <w:ins w:id="29555" w:author="phuong vu" w:date="2018-11-23T15:02:00Z"/>
                <w:del w:id="29556" w:author="Tran Huan" w:date="2018-12-03T01:22:00Z"/>
              </w:rPr>
              <w:pPrChange w:id="29557" w:author="Tran Huan" w:date="2018-12-03T01:23:00Z">
                <w:pPr>
                  <w:spacing w:line="276" w:lineRule="auto"/>
                  <w:jc w:val="center"/>
                </w:pPr>
              </w:pPrChange>
            </w:pPr>
            <w:bookmarkStart w:id="29558" w:name="_Toc531571580"/>
            <w:bookmarkStart w:id="29559" w:name="_Toc531575428"/>
            <w:bookmarkStart w:id="29560" w:name="_Toc531579169"/>
            <w:bookmarkStart w:id="29561" w:name="_Toc531582907"/>
            <w:bookmarkEnd w:id="29558"/>
            <w:bookmarkEnd w:id="29559"/>
            <w:bookmarkEnd w:id="29560"/>
            <w:bookmarkEnd w:id="29561"/>
          </w:p>
        </w:tc>
        <w:tc>
          <w:tcPr>
            <w:tcW w:w="838" w:type="dxa"/>
            <w:noWrap/>
            <w:vAlign w:val="center"/>
          </w:tcPr>
          <w:p w14:paraId="15677E44" w14:textId="373D024C" w:rsidR="009613AB" w:rsidRPr="00FD2760" w:rsidDel="00D10B12" w:rsidRDefault="009613AB" w:rsidP="00D10B12">
            <w:pPr>
              <w:spacing w:line="288" w:lineRule="auto"/>
              <w:contextualSpacing/>
              <w:jc w:val="center"/>
              <w:rPr>
                <w:ins w:id="29562" w:author="phuong vu" w:date="2018-11-23T15:02:00Z"/>
                <w:del w:id="29563" w:author="Tran Huan" w:date="2018-12-03T01:22:00Z"/>
              </w:rPr>
              <w:pPrChange w:id="29564" w:author="Tran Huan" w:date="2018-12-03T01:23:00Z">
                <w:pPr>
                  <w:spacing w:line="276" w:lineRule="auto"/>
                  <w:jc w:val="center"/>
                </w:pPr>
              </w:pPrChange>
            </w:pPr>
            <w:bookmarkStart w:id="29565" w:name="_Toc531571581"/>
            <w:bookmarkStart w:id="29566" w:name="_Toc531575429"/>
            <w:bookmarkStart w:id="29567" w:name="_Toc531579170"/>
            <w:bookmarkStart w:id="29568" w:name="_Toc531582908"/>
            <w:bookmarkEnd w:id="29565"/>
            <w:bookmarkEnd w:id="29566"/>
            <w:bookmarkEnd w:id="29567"/>
            <w:bookmarkEnd w:id="29568"/>
          </w:p>
        </w:tc>
        <w:tc>
          <w:tcPr>
            <w:tcW w:w="823" w:type="dxa"/>
            <w:noWrap/>
            <w:vAlign w:val="center"/>
          </w:tcPr>
          <w:p w14:paraId="3E63BB56" w14:textId="722FD5E5" w:rsidR="009613AB" w:rsidRPr="00FD2760" w:rsidDel="00D10B12" w:rsidRDefault="00C1382B" w:rsidP="00D10B12">
            <w:pPr>
              <w:spacing w:line="288" w:lineRule="auto"/>
              <w:contextualSpacing/>
              <w:jc w:val="center"/>
              <w:rPr>
                <w:ins w:id="29569" w:author="phuong vu" w:date="2018-11-23T15:02:00Z"/>
                <w:del w:id="29570" w:author="Tran Huan" w:date="2018-12-03T01:22:00Z"/>
                <w:lang w:val="en-US"/>
              </w:rPr>
              <w:pPrChange w:id="29571" w:author="Tran Huan" w:date="2018-12-03T01:23:00Z">
                <w:pPr>
                  <w:spacing w:line="276" w:lineRule="auto"/>
                  <w:jc w:val="center"/>
                </w:pPr>
              </w:pPrChange>
            </w:pPr>
            <w:ins w:id="29572" w:author="phuong vu" w:date="2018-11-23T15:03:00Z">
              <w:del w:id="29573" w:author="Tran Huan" w:date="2018-12-03T01:22:00Z">
                <w:r w:rsidDel="00D10B12">
                  <w:rPr>
                    <w:lang w:val="en-US"/>
                  </w:rPr>
                  <w:delText>X</w:delText>
                </w:r>
              </w:del>
            </w:ins>
            <w:bookmarkStart w:id="29574" w:name="_Toc531571582"/>
            <w:bookmarkStart w:id="29575" w:name="_Toc531575430"/>
            <w:bookmarkStart w:id="29576" w:name="_Toc531579171"/>
            <w:bookmarkStart w:id="29577" w:name="_Toc531582909"/>
            <w:bookmarkEnd w:id="29574"/>
            <w:bookmarkEnd w:id="29575"/>
            <w:bookmarkEnd w:id="29576"/>
            <w:bookmarkEnd w:id="29577"/>
          </w:p>
        </w:tc>
        <w:tc>
          <w:tcPr>
            <w:tcW w:w="2228" w:type="dxa"/>
            <w:noWrap/>
          </w:tcPr>
          <w:p w14:paraId="1316BAC5" w14:textId="725AE29D" w:rsidR="009613AB" w:rsidDel="00D10B12" w:rsidRDefault="009613AB" w:rsidP="00D10B12">
            <w:pPr>
              <w:spacing w:line="288" w:lineRule="auto"/>
              <w:contextualSpacing/>
              <w:rPr>
                <w:ins w:id="29578" w:author="phuong vu" w:date="2018-11-23T15:02:00Z"/>
                <w:del w:id="29579" w:author="Tran Huan" w:date="2018-12-03T01:22:00Z"/>
                <w:lang w:val="en-US"/>
              </w:rPr>
              <w:pPrChange w:id="29580" w:author="Tran Huan" w:date="2018-12-03T01:23:00Z">
                <w:pPr>
                  <w:spacing w:line="276" w:lineRule="auto"/>
                </w:pPr>
              </w:pPrChange>
            </w:pPr>
            <w:ins w:id="29581" w:author="phuong vu" w:date="2018-11-23T15:02:00Z">
              <w:del w:id="29582" w:author="Tran Huan" w:date="2018-12-03T01:22:00Z">
                <w:r w:rsidDel="00D10B12">
                  <w:rPr>
                    <w:lang w:val="en-US"/>
                  </w:rPr>
                  <w:delText xml:space="preserve">ID </w:delText>
                </w:r>
              </w:del>
            </w:ins>
            <w:ins w:id="29583" w:author="phuong vu" w:date="2018-11-23T15:03:00Z">
              <w:del w:id="29584" w:author="Tran Huan" w:date="2018-12-03T01:22:00Z">
                <w:r w:rsidR="00C1382B" w:rsidDel="00D10B12">
                  <w:rPr>
                    <w:lang w:val="en-US"/>
                  </w:rPr>
                  <w:delText>biên nhận</w:delText>
                </w:r>
              </w:del>
            </w:ins>
            <w:bookmarkStart w:id="29585" w:name="_Toc531571583"/>
            <w:bookmarkStart w:id="29586" w:name="_Toc531575431"/>
            <w:bookmarkStart w:id="29587" w:name="_Toc531579172"/>
            <w:bookmarkStart w:id="29588" w:name="_Toc531582910"/>
            <w:bookmarkEnd w:id="29585"/>
            <w:bookmarkEnd w:id="29586"/>
            <w:bookmarkEnd w:id="29587"/>
            <w:bookmarkEnd w:id="29588"/>
          </w:p>
        </w:tc>
        <w:bookmarkStart w:id="29589" w:name="_Toc531571584"/>
        <w:bookmarkStart w:id="29590" w:name="_Toc531575432"/>
        <w:bookmarkStart w:id="29591" w:name="_Toc531579173"/>
        <w:bookmarkStart w:id="29592" w:name="_Toc531582911"/>
        <w:bookmarkEnd w:id="29589"/>
        <w:bookmarkEnd w:id="29590"/>
        <w:bookmarkEnd w:id="29591"/>
        <w:bookmarkEnd w:id="29592"/>
      </w:tr>
      <w:tr w:rsidR="009613AB" w:rsidRPr="001856AA" w:rsidDel="00D10B12" w14:paraId="12E50085" w14:textId="7B2E3AA9" w:rsidTr="009613AB">
        <w:trPr>
          <w:trHeight w:val="300"/>
          <w:ins w:id="29593" w:author="phuong vu" w:date="2018-11-23T15:02:00Z"/>
          <w:del w:id="29594" w:author="Tran Huan" w:date="2018-12-03T01:22:00Z"/>
        </w:trPr>
        <w:tc>
          <w:tcPr>
            <w:tcW w:w="708" w:type="dxa"/>
            <w:noWrap/>
            <w:vAlign w:val="center"/>
          </w:tcPr>
          <w:p w14:paraId="4A413CEF" w14:textId="60C053C1" w:rsidR="009613AB" w:rsidDel="00D10B12" w:rsidRDefault="009613AB" w:rsidP="00D10B12">
            <w:pPr>
              <w:spacing w:line="288" w:lineRule="auto"/>
              <w:contextualSpacing/>
              <w:jc w:val="center"/>
              <w:rPr>
                <w:ins w:id="29595" w:author="phuong vu" w:date="2018-11-23T15:02:00Z"/>
                <w:del w:id="29596" w:author="Tran Huan" w:date="2018-12-03T01:22:00Z"/>
                <w:lang w:val="en-US"/>
              </w:rPr>
              <w:pPrChange w:id="29597" w:author="Tran Huan" w:date="2018-12-03T01:23:00Z">
                <w:pPr>
                  <w:spacing w:line="276" w:lineRule="auto"/>
                  <w:jc w:val="center"/>
                </w:pPr>
              </w:pPrChange>
            </w:pPr>
            <w:ins w:id="29598" w:author="phuong vu" w:date="2018-11-23T15:02:00Z">
              <w:del w:id="29599" w:author="Tran Huan" w:date="2018-12-03T01:22:00Z">
                <w:r w:rsidDel="00D10B12">
                  <w:rPr>
                    <w:lang w:val="en-US"/>
                  </w:rPr>
                  <w:delText>4</w:delText>
                </w:r>
                <w:bookmarkStart w:id="29600" w:name="_Toc531571585"/>
                <w:bookmarkStart w:id="29601" w:name="_Toc531575433"/>
                <w:bookmarkStart w:id="29602" w:name="_Toc531579174"/>
                <w:bookmarkStart w:id="29603" w:name="_Toc531582912"/>
                <w:bookmarkEnd w:id="29600"/>
                <w:bookmarkEnd w:id="29601"/>
                <w:bookmarkEnd w:id="29602"/>
                <w:bookmarkEnd w:id="29603"/>
              </w:del>
            </w:ins>
          </w:p>
        </w:tc>
        <w:tc>
          <w:tcPr>
            <w:tcW w:w="2484" w:type="dxa"/>
            <w:noWrap/>
          </w:tcPr>
          <w:p w14:paraId="43CB67C1" w14:textId="4D59FE69" w:rsidR="009613AB" w:rsidDel="00D10B12" w:rsidRDefault="009613AB" w:rsidP="00D10B12">
            <w:pPr>
              <w:spacing w:line="288" w:lineRule="auto"/>
              <w:contextualSpacing/>
              <w:rPr>
                <w:ins w:id="29604" w:author="phuong vu" w:date="2018-11-23T15:02:00Z"/>
                <w:del w:id="29605" w:author="Tran Huan" w:date="2018-12-03T01:22:00Z"/>
                <w:lang w:val="en-US"/>
              </w:rPr>
              <w:pPrChange w:id="29606" w:author="Tran Huan" w:date="2018-12-03T01:23:00Z">
                <w:pPr>
                  <w:spacing w:line="276" w:lineRule="auto"/>
                </w:pPr>
              </w:pPrChange>
            </w:pPr>
            <w:ins w:id="29607" w:author="phuong vu" w:date="2018-11-23T15:02:00Z">
              <w:del w:id="29608" w:author="Tran Huan" w:date="2018-12-03T01:22:00Z">
                <w:r w:rsidDel="00D10B12">
                  <w:rPr>
                    <w:lang w:val="en-US"/>
                  </w:rPr>
                  <w:delText>sn</w:delText>
                </w:r>
                <w:bookmarkStart w:id="29609" w:name="_Toc531571586"/>
                <w:bookmarkStart w:id="29610" w:name="_Toc531575434"/>
                <w:bookmarkStart w:id="29611" w:name="_Toc531579175"/>
                <w:bookmarkStart w:id="29612" w:name="_Toc531582913"/>
                <w:bookmarkEnd w:id="29609"/>
                <w:bookmarkEnd w:id="29610"/>
                <w:bookmarkEnd w:id="29611"/>
                <w:bookmarkEnd w:id="29612"/>
              </w:del>
            </w:ins>
          </w:p>
        </w:tc>
        <w:tc>
          <w:tcPr>
            <w:tcW w:w="1300" w:type="dxa"/>
            <w:noWrap/>
          </w:tcPr>
          <w:p w14:paraId="6D58232A" w14:textId="1081E02F" w:rsidR="009613AB" w:rsidDel="00D10B12" w:rsidRDefault="009613AB" w:rsidP="00D10B12">
            <w:pPr>
              <w:spacing w:line="288" w:lineRule="auto"/>
              <w:contextualSpacing/>
              <w:rPr>
                <w:ins w:id="29613" w:author="phuong vu" w:date="2018-11-23T15:02:00Z"/>
                <w:del w:id="29614" w:author="Tran Huan" w:date="2018-12-03T01:22:00Z"/>
                <w:lang w:val="en-US"/>
              </w:rPr>
              <w:pPrChange w:id="29615" w:author="Tran Huan" w:date="2018-12-03T01:23:00Z">
                <w:pPr>
                  <w:spacing w:line="276" w:lineRule="auto"/>
                </w:pPr>
              </w:pPrChange>
            </w:pPr>
            <w:ins w:id="29616" w:author="phuong vu" w:date="2018-11-23T15:02:00Z">
              <w:del w:id="29617" w:author="Tran Huan" w:date="2018-12-03T01:22:00Z">
                <w:r w:rsidDel="00D10B12">
                  <w:rPr>
                    <w:lang w:val="en-US"/>
                  </w:rPr>
                  <w:delText>datetime</w:delText>
                </w:r>
                <w:bookmarkStart w:id="29618" w:name="_Toc531571587"/>
                <w:bookmarkStart w:id="29619" w:name="_Toc531575435"/>
                <w:bookmarkStart w:id="29620" w:name="_Toc531579176"/>
                <w:bookmarkStart w:id="29621" w:name="_Toc531582914"/>
                <w:bookmarkEnd w:id="29618"/>
                <w:bookmarkEnd w:id="29619"/>
                <w:bookmarkEnd w:id="29620"/>
                <w:bookmarkEnd w:id="29621"/>
              </w:del>
            </w:ins>
          </w:p>
        </w:tc>
        <w:tc>
          <w:tcPr>
            <w:tcW w:w="1098" w:type="dxa"/>
            <w:noWrap/>
            <w:vAlign w:val="center"/>
          </w:tcPr>
          <w:p w14:paraId="6949EA1B" w14:textId="61821CFA" w:rsidR="009613AB" w:rsidRPr="00FD2760" w:rsidDel="00D10B12" w:rsidRDefault="009613AB" w:rsidP="00D10B12">
            <w:pPr>
              <w:spacing w:line="288" w:lineRule="auto"/>
              <w:contextualSpacing/>
              <w:jc w:val="center"/>
              <w:rPr>
                <w:ins w:id="29622" w:author="phuong vu" w:date="2018-11-23T15:02:00Z"/>
                <w:del w:id="29623" w:author="Tran Huan" w:date="2018-12-03T01:22:00Z"/>
              </w:rPr>
              <w:pPrChange w:id="29624" w:author="Tran Huan" w:date="2018-12-03T01:23:00Z">
                <w:pPr>
                  <w:spacing w:line="276" w:lineRule="auto"/>
                  <w:jc w:val="center"/>
                </w:pPr>
              </w:pPrChange>
            </w:pPr>
            <w:bookmarkStart w:id="29625" w:name="_Toc531571588"/>
            <w:bookmarkStart w:id="29626" w:name="_Toc531575436"/>
            <w:bookmarkStart w:id="29627" w:name="_Toc531579177"/>
            <w:bookmarkStart w:id="29628" w:name="_Toc531582915"/>
            <w:bookmarkEnd w:id="29625"/>
            <w:bookmarkEnd w:id="29626"/>
            <w:bookmarkEnd w:id="29627"/>
            <w:bookmarkEnd w:id="29628"/>
          </w:p>
        </w:tc>
        <w:tc>
          <w:tcPr>
            <w:tcW w:w="838" w:type="dxa"/>
            <w:noWrap/>
            <w:vAlign w:val="center"/>
          </w:tcPr>
          <w:p w14:paraId="53A704B8" w14:textId="579E7B9C" w:rsidR="009613AB" w:rsidRPr="00FD2760" w:rsidDel="00D10B12" w:rsidRDefault="009613AB" w:rsidP="00D10B12">
            <w:pPr>
              <w:spacing w:line="288" w:lineRule="auto"/>
              <w:contextualSpacing/>
              <w:jc w:val="center"/>
              <w:rPr>
                <w:ins w:id="29629" w:author="phuong vu" w:date="2018-11-23T15:02:00Z"/>
                <w:del w:id="29630" w:author="Tran Huan" w:date="2018-12-03T01:22:00Z"/>
              </w:rPr>
              <w:pPrChange w:id="29631" w:author="Tran Huan" w:date="2018-12-03T01:23:00Z">
                <w:pPr>
                  <w:spacing w:line="276" w:lineRule="auto"/>
                  <w:jc w:val="center"/>
                </w:pPr>
              </w:pPrChange>
            </w:pPr>
            <w:bookmarkStart w:id="29632" w:name="_Toc531571589"/>
            <w:bookmarkStart w:id="29633" w:name="_Toc531575437"/>
            <w:bookmarkStart w:id="29634" w:name="_Toc531579178"/>
            <w:bookmarkStart w:id="29635" w:name="_Toc531582916"/>
            <w:bookmarkEnd w:id="29632"/>
            <w:bookmarkEnd w:id="29633"/>
            <w:bookmarkEnd w:id="29634"/>
            <w:bookmarkEnd w:id="29635"/>
          </w:p>
        </w:tc>
        <w:tc>
          <w:tcPr>
            <w:tcW w:w="823" w:type="dxa"/>
            <w:noWrap/>
            <w:vAlign w:val="center"/>
          </w:tcPr>
          <w:p w14:paraId="496CEACC" w14:textId="75F8F2E0" w:rsidR="009613AB" w:rsidRPr="00FD2760" w:rsidDel="00D10B12" w:rsidRDefault="009613AB" w:rsidP="00D10B12">
            <w:pPr>
              <w:spacing w:line="288" w:lineRule="auto"/>
              <w:contextualSpacing/>
              <w:jc w:val="center"/>
              <w:rPr>
                <w:ins w:id="29636" w:author="phuong vu" w:date="2018-11-23T15:02:00Z"/>
                <w:del w:id="29637" w:author="Tran Huan" w:date="2018-12-03T01:22:00Z"/>
                <w:lang w:val="en-US"/>
              </w:rPr>
              <w:pPrChange w:id="29638" w:author="Tran Huan" w:date="2018-12-03T01:23:00Z">
                <w:pPr>
                  <w:spacing w:line="276" w:lineRule="auto"/>
                  <w:jc w:val="center"/>
                </w:pPr>
              </w:pPrChange>
            </w:pPr>
            <w:bookmarkStart w:id="29639" w:name="_Toc531571590"/>
            <w:bookmarkStart w:id="29640" w:name="_Toc531575438"/>
            <w:bookmarkStart w:id="29641" w:name="_Toc531579179"/>
            <w:bookmarkStart w:id="29642" w:name="_Toc531582917"/>
            <w:bookmarkEnd w:id="29639"/>
            <w:bookmarkEnd w:id="29640"/>
            <w:bookmarkEnd w:id="29641"/>
            <w:bookmarkEnd w:id="29642"/>
          </w:p>
        </w:tc>
        <w:tc>
          <w:tcPr>
            <w:tcW w:w="2228" w:type="dxa"/>
            <w:noWrap/>
          </w:tcPr>
          <w:p w14:paraId="727879C9" w14:textId="51B72C60" w:rsidR="009613AB" w:rsidDel="00D10B12" w:rsidRDefault="009613AB" w:rsidP="00D10B12">
            <w:pPr>
              <w:spacing w:line="288" w:lineRule="auto"/>
              <w:contextualSpacing/>
              <w:rPr>
                <w:ins w:id="29643" w:author="phuong vu" w:date="2018-11-23T15:02:00Z"/>
                <w:del w:id="29644" w:author="Tran Huan" w:date="2018-12-03T01:22:00Z"/>
                <w:lang w:val="en-US"/>
              </w:rPr>
              <w:pPrChange w:id="29645" w:author="Tran Huan" w:date="2018-12-03T01:23:00Z">
                <w:pPr>
                  <w:spacing w:line="276" w:lineRule="auto"/>
                </w:pPr>
              </w:pPrChange>
            </w:pPr>
            <w:ins w:id="29646" w:author="phuong vu" w:date="2018-11-23T15:02:00Z">
              <w:del w:id="29647" w:author="Tran Huan" w:date="2018-12-03T01:22:00Z">
                <w:r w:rsidDel="00D10B12">
                  <w:rPr>
                    <w:lang w:val="en-US"/>
                  </w:rPr>
                  <w:delText>Ngày áp dụng</w:delText>
                </w:r>
                <w:bookmarkStart w:id="29648" w:name="_Toc531571591"/>
                <w:bookmarkStart w:id="29649" w:name="_Toc531575439"/>
                <w:bookmarkStart w:id="29650" w:name="_Toc531579180"/>
                <w:bookmarkStart w:id="29651" w:name="_Toc531582918"/>
                <w:bookmarkEnd w:id="29648"/>
                <w:bookmarkEnd w:id="29649"/>
                <w:bookmarkEnd w:id="29650"/>
                <w:bookmarkEnd w:id="29651"/>
              </w:del>
            </w:ins>
          </w:p>
        </w:tc>
        <w:bookmarkStart w:id="29652" w:name="_Toc531571592"/>
        <w:bookmarkStart w:id="29653" w:name="_Toc531575440"/>
        <w:bookmarkStart w:id="29654" w:name="_Toc531579181"/>
        <w:bookmarkStart w:id="29655" w:name="_Toc531582919"/>
        <w:bookmarkEnd w:id="29652"/>
        <w:bookmarkEnd w:id="29653"/>
        <w:bookmarkEnd w:id="29654"/>
        <w:bookmarkEnd w:id="29655"/>
      </w:tr>
      <w:tr w:rsidR="009613AB" w:rsidRPr="001856AA" w:rsidDel="00D10B12" w14:paraId="115A0542" w14:textId="72370932" w:rsidTr="009613AB">
        <w:trPr>
          <w:trHeight w:val="300"/>
          <w:ins w:id="29656" w:author="phuong vu" w:date="2018-11-23T15:02:00Z"/>
          <w:del w:id="29657" w:author="Tran Huan" w:date="2018-12-03T01:22:00Z"/>
        </w:trPr>
        <w:tc>
          <w:tcPr>
            <w:tcW w:w="708" w:type="dxa"/>
            <w:noWrap/>
            <w:vAlign w:val="center"/>
            <w:hideMark/>
          </w:tcPr>
          <w:p w14:paraId="7651A263" w14:textId="43ADF0B7" w:rsidR="009613AB" w:rsidRPr="00FD2760" w:rsidDel="00D10B12" w:rsidRDefault="009613AB" w:rsidP="00D10B12">
            <w:pPr>
              <w:spacing w:line="288" w:lineRule="auto"/>
              <w:contextualSpacing/>
              <w:jc w:val="center"/>
              <w:rPr>
                <w:ins w:id="29658" w:author="phuong vu" w:date="2018-11-23T15:02:00Z"/>
                <w:del w:id="29659" w:author="Tran Huan" w:date="2018-12-03T01:22:00Z"/>
                <w:lang w:val="en-US"/>
              </w:rPr>
              <w:pPrChange w:id="29660" w:author="Tran Huan" w:date="2018-12-03T01:23:00Z">
                <w:pPr>
                  <w:spacing w:line="276" w:lineRule="auto"/>
                  <w:jc w:val="center"/>
                </w:pPr>
              </w:pPrChange>
            </w:pPr>
            <w:ins w:id="29661" w:author="phuong vu" w:date="2018-11-23T15:02:00Z">
              <w:del w:id="29662" w:author="Tran Huan" w:date="2018-12-03T01:22:00Z">
                <w:r w:rsidDel="00D10B12">
                  <w:rPr>
                    <w:lang w:val="en-US"/>
                  </w:rPr>
                  <w:delText>5</w:delText>
                </w:r>
                <w:bookmarkStart w:id="29663" w:name="_Toc531571593"/>
                <w:bookmarkStart w:id="29664" w:name="_Toc531575441"/>
                <w:bookmarkStart w:id="29665" w:name="_Toc531579182"/>
                <w:bookmarkStart w:id="29666" w:name="_Toc531582920"/>
                <w:bookmarkEnd w:id="29663"/>
                <w:bookmarkEnd w:id="29664"/>
                <w:bookmarkEnd w:id="29665"/>
                <w:bookmarkEnd w:id="29666"/>
              </w:del>
            </w:ins>
          </w:p>
        </w:tc>
        <w:tc>
          <w:tcPr>
            <w:tcW w:w="2484" w:type="dxa"/>
            <w:noWrap/>
            <w:hideMark/>
          </w:tcPr>
          <w:p w14:paraId="34CFB962" w14:textId="02F87473" w:rsidR="009613AB" w:rsidRPr="00FD2760" w:rsidDel="00D10B12" w:rsidRDefault="009613AB" w:rsidP="00D10B12">
            <w:pPr>
              <w:spacing w:line="288" w:lineRule="auto"/>
              <w:contextualSpacing/>
              <w:rPr>
                <w:ins w:id="29667" w:author="phuong vu" w:date="2018-11-23T15:02:00Z"/>
                <w:del w:id="29668" w:author="Tran Huan" w:date="2018-12-03T01:22:00Z"/>
              </w:rPr>
              <w:pPrChange w:id="29669" w:author="Tran Huan" w:date="2018-12-03T01:23:00Z">
                <w:pPr>
                  <w:spacing w:line="276" w:lineRule="auto"/>
                </w:pPr>
              </w:pPrChange>
            </w:pPr>
            <w:ins w:id="29670" w:author="phuong vu" w:date="2018-11-23T15:02:00Z">
              <w:del w:id="29671" w:author="Tran Huan" w:date="2018-12-03T01:22:00Z">
                <w:r w:rsidRPr="00FD2760" w:rsidDel="00D10B12">
                  <w:delText>status</w:delText>
                </w:r>
                <w:bookmarkStart w:id="29672" w:name="_Toc531571594"/>
                <w:bookmarkStart w:id="29673" w:name="_Toc531575442"/>
                <w:bookmarkStart w:id="29674" w:name="_Toc531579183"/>
                <w:bookmarkStart w:id="29675" w:name="_Toc531582921"/>
                <w:bookmarkEnd w:id="29672"/>
                <w:bookmarkEnd w:id="29673"/>
                <w:bookmarkEnd w:id="29674"/>
                <w:bookmarkEnd w:id="29675"/>
              </w:del>
            </w:ins>
          </w:p>
        </w:tc>
        <w:tc>
          <w:tcPr>
            <w:tcW w:w="1300" w:type="dxa"/>
            <w:noWrap/>
            <w:hideMark/>
          </w:tcPr>
          <w:p w14:paraId="2007C38A" w14:textId="10981CB3" w:rsidR="009613AB" w:rsidRPr="00FD2760" w:rsidDel="00D10B12" w:rsidRDefault="009613AB" w:rsidP="00D10B12">
            <w:pPr>
              <w:spacing w:line="288" w:lineRule="auto"/>
              <w:contextualSpacing/>
              <w:rPr>
                <w:ins w:id="29676" w:author="phuong vu" w:date="2018-11-23T15:02:00Z"/>
                <w:del w:id="29677" w:author="Tran Huan" w:date="2018-12-03T01:22:00Z"/>
              </w:rPr>
              <w:pPrChange w:id="29678" w:author="Tran Huan" w:date="2018-12-03T01:23:00Z">
                <w:pPr>
                  <w:spacing w:line="276" w:lineRule="auto"/>
                </w:pPr>
              </w:pPrChange>
            </w:pPr>
            <w:ins w:id="29679" w:author="phuong vu" w:date="2018-11-23T15:02:00Z">
              <w:del w:id="29680" w:author="Tran Huan" w:date="2018-12-03T01:22:00Z">
                <w:r w:rsidRPr="00FD2760" w:rsidDel="00D10B12">
                  <w:delText>character varying</w:delText>
                </w:r>
                <w:bookmarkStart w:id="29681" w:name="_Toc531571595"/>
                <w:bookmarkStart w:id="29682" w:name="_Toc531575443"/>
                <w:bookmarkStart w:id="29683" w:name="_Toc531579184"/>
                <w:bookmarkStart w:id="29684" w:name="_Toc531582922"/>
                <w:bookmarkEnd w:id="29681"/>
                <w:bookmarkEnd w:id="29682"/>
                <w:bookmarkEnd w:id="29683"/>
                <w:bookmarkEnd w:id="29684"/>
              </w:del>
            </w:ins>
          </w:p>
        </w:tc>
        <w:tc>
          <w:tcPr>
            <w:tcW w:w="1098" w:type="dxa"/>
            <w:noWrap/>
            <w:vAlign w:val="center"/>
            <w:hideMark/>
          </w:tcPr>
          <w:p w14:paraId="64E53DED" w14:textId="3691A5FE" w:rsidR="009613AB" w:rsidRPr="00FD2760" w:rsidDel="00D10B12" w:rsidRDefault="009613AB" w:rsidP="00D10B12">
            <w:pPr>
              <w:spacing w:line="288" w:lineRule="auto"/>
              <w:contextualSpacing/>
              <w:jc w:val="center"/>
              <w:rPr>
                <w:ins w:id="29685" w:author="phuong vu" w:date="2018-11-23T15:02:00Z"/>
                <w:del w:id="29686" w:author="Tran Huan" w:date="2018-12-03T01:22:00Z"/>
              </w:rPr>
              <w:pPrChange w:id="29687" w:author="Tran Huan" w:date="2018-12-03T01:23:00Z">
                <w:pPr>
                  <w:spacing w:line="276" w:lineRule="auto"/>
                  <w:jc w:val="center"/>
                </w:pPr>
              </w:pPrChange>
            </w:pPr>
            <w:ins w:id="29688" w:author="phuong vu" w:date="2018-11-23T15:02:00Z">
              <w:del w:id="29689" w:author="Tran Huan" w:date="2018-12-03T01:22:00Z">
                <w:r w:rsidRPr="00FD2760" w:rsidDel="00D10B12">
                  <w:delText>X</w:delText>
                </w:r>
                <w:bookmarkStart w:id="29690" w:name="_Toc531571596"/>
                <w:bookmarkStart w:id="29691" w:name="_Toc531575444"/>
                <w:bookmarkStart w:id="29692" w:name="_Toc531579185"/>
                <w:bookmarkStart w:id="29693" w:name="_Toc531582923"/>
                <w:bookmarkEnd w:id="29690"/>
                <w:bookmarkEnd w:id="29691"/>
                <w:bookmarkEnd w:id="29692"/>
                <w:bookmarkEnd w:id="29693"/>
              </w:del>
            </w:ins>
          </w:p>
        </w:tc>
        <w:tc>
          <w:tcPr>
            <w:tcW w:w="838" w:type="dxa"/>
            <w:noWrap/>
            <w:vAlign w:val="center"/>
            <w:hideMark/>
          </w:tcPr>
          <w:p w14:paraId="4985A129" w14:textId="0C99DD24" w:rsidR="009613AB" w:rsidRPr="00FD2760" w:rsidDel="00D10B12" w:rsidRDefault="009613AB" w:rsidP="00D10B12">
            <w:pPr>
              <w:spacing w:line="288" w:lineRule="auto"/>
              <w:contextualSpacing/>
              <w:jc w:val="center"/>
              <w:rPr>
                <w:ins w:id="29694" w:author="phuong vu" w:date="2018-11-23T15:02:00Z"/>
                <w:del w:id="29695" w:author="Tran Huan" w:date="2018-12-03T01:22:00Z"/>
              </w:rPr>
              <w:pPrChange w:id="29696" w:author="Tran Huan" w:date="2018-12-03T01:23:00Z">
                <w:pPr>
                  <w:spacing w:line="276" w:lineRule="auto"/>
                  <w:jc w:val="center"/>
                </w:pPr>
              </w:pPrChange>
            </w:pPr>
            <w:bookmarkStart w:id="29697" w:name="_Toc531571597"/>
            <w:bookmarkStart w:id="29698" w:name="_Toc531575445"/>
            <w:bookmarkStart w:id="29699" w:name="_Toc531579186"/>
            <w:bookmarkStart w:id="29700" w:name="_Toc531582924"/>
            <w:bookmarkEnd w:id="29697"/>
            <w:bookmarkEnd w:id="29698"/>
            <w:bookmarkEnd w:id="29699"/>
            <w:bookmarkEnd w:id="29700"/>
          </w:p>
        </w:tc>
        <w:tc>
          <w:tcPr>
            <w:tcW w:w="823" w:type="dxa"/>
            <w:noWrap/>
            <w:vAlign w:val="center"/>
            <w:hideMark/>
          </w:tcPr>
          <w:p w14:paraId="26848999" w14:textId="05C555B8" w:rsidR="009613AB" w:rsidRPr="00FD2760" w:rsidDel="00D10B12" w:rsidRDefault="009613AB" w:rsidP="00D10B12">
            <w:pPr>
              <w:spacing w:line="288" w:lineRule="auto"/>
              <w:contextualSpacing/>
              <w:jc w:val="center"/>
              <w:rPr>
                <w:ins w:id="29701" w:author="phuong vu" w:date="2018-11-23T15:02:00Z"/>
                <w:del w:id="29702" w:author="Tran Huan" w:date="2018-12-03T01:22:00Z"/>
              </w:rPr>
              <w:pPrChange w:id="29703" w:author="Tran Huan" w:date="2018-12-03T01:23:00Z">
                <w:pPr>
                  <w:spacing w:line="276" w:lineRule="auto"/>
                  <w:jc w:val="center"/>
                </w:pPr>
              </w:pPrChange>
            </w:pPr>
            <w:bookmarkStart w:id="29704" w:name="_Toc531571598"/>
            <w:bookmarkStart w:id="29705" w:name="_Toc531575446"/>
            <w:bookmarkStart w:id="29706" w:name="_Toc531579187"/>
            <w:bookmarkStart w:id="29707" w:name="_Toc531582925"/>
            <w:bookmarkEnd w:id="29704"/>
            <w:bookmarkEnd w:id="29705"/>
            <w:bookmarkEnd w:id="29706"/>
            <w:bookmarkEnd w:id="29707"/>
          </w:p>
        </w:tc>
        <w:tc>
          <w:tcPr>
            <w:tcW w:w="2228" w:type="dxa"/>
            <w:noWrap/>
            <w:hideMark/>
          </w:tcPr>
          <w:p w14:paraId="459F750B" w14:textId="2E2F936A" w:rsidR="009613AB" w:rsidRPr="00FD2760" w:rsidDel="00D10B12" w:rsidRDefault="009613AB" w:rsidP="00D10B12">
            <w:pPr>
              <w:keepNext/>
              <w:spacing w:line="288" w:lineRule="auto"/>
              <w:contextualSpacing/>
              <w:rPr>
                <w:ins w:id="29708" w:author="phuong vu" w:date="2018-11-23T15:02:00Z"/>
                <w:del w:id="29709" w:author="Tran Huan" w:date="2018-12-03T01:22:00Z"/>
              </w:rPr>
              <w:pPrChange w:id="29710" w:author="Tran Huan" w:date="2018-12-03T01:23:00Z">
                <w:pPr>
                  <w:keepNext/>
                  <w:spacing w:line="276" w:lineRule="auto"/>
                </w:pPr>
              </w:pPrChange>
            </w:pPr>
            <w:ins w:id="29711" w:author="phuong vu" w:date="2018-11-23T15:02:00Z">
              <w:del w:id="29712" w:author="Tran Huan" w:date="2018-12-03T01:22:00Z">
                <w:r w:rsidRPr="00FD2760" w:rsidDel="00D10B12">
                  <w:delText>Trạng thái</w:delText>
                </w:r>
                <w:bookmarkStart w:id="29713" w:name="_Toc531571599"/>
                <w:bookmarkStart w:id="29714" w:name="_Toc531575447"/>
                <w:bookmarkStart w:id="29715" w:name="_Toc531579188"/>
                <w:bookmarkStart w:id="29716" w:name="_Toc531582926"/>
                <w:bookmarkEnd w:id="29713"/>
                <w:bookmarkEnd w:id="29714"/>
                <w:bookmarkEnd w:id="29715"/>
                <w:bookmarkEnd w:id="29716"/>
              </w:del>
            </w:ins>
          </w:p>
        </w:tc>
        <w:bookmarkStart w:id="29717" w:name="_Toc531571600"/>
        <w:bookmarkStart w:id="29718" w:name="_Toc531575448"/>
        <w:bookmarkStart w:id="29719" w:name="_Toc531579189"/>
        <w:bookmarkStart w:id="29720" w:name="_Toc531582927"/>
        <w:bookmarkEnd w:id="29717"/>
        <w:bookmarkEnd w:id="29718"/>
        <w:bookmarkEnd w:id="29719"/>
        <w:bookmarkEnd w:id="29720"/>
      </w:tr>
    </w:tbl>
    <w:p w14:paraId="71DCD7EA" w14:textId="2085B60B" w:rsidR="009613AB" w:rsidRPr="000245EB" w:rsidDel="00266AC8" w:rsidRDefault="00C1382B" w:rsidP="00D10B12">
      <w:pPr>
        <w:pStyle w:val="Caption"/>
        <w:spacing w:after="0" w:line="288" w:lineRule="auto"/>
        <w:contextualSpacing/>
        <w:rPr>
          <w:ins w:id="29721" w:author="phuong vu" w:date="2018-11-23T15:07:00Z"/>
          <w:del w:id="29722" w:author="Tran Huan" w:date="2018-11-25T23:44:00Z"/>
          <w:rPrChange w:id="29723" w:author="Tran Huan" w:date="2018-11-25T16:08:00Z">
            <w:rPr>
              <w:ins w:id="29724" w:author="phuong vu" w:date="2018-11-23T15:07:00Z"/>
              <w:del w:id="29725" w:author="Tran Huan" w:date="2018-11-25T23:44:00Z"/>
              <w:lang w:val="en-US"/>
            </w:rPr>
          </w:rPrChange>
        </w:rPr>
        <w:pPrChange w:id="29726" w:author="Tran Huan" w:date="2018-12-03T01:23:00Z">
          <w:pPr>
            <w:pStyle w:val="Caption"/>
          </w:pPr>
        </w:pPrChange>
      </w:pPr>
      <w:ins w:id="29727" w:author="phuong vu" w:date="2018-11-23T15:07:00Z">
        <w:del w:id="29728" w:author="Tran Huan" w:date="2018-11-25T23:44:00Z">
          <w:r w:rsidDel="00266AC8">
            <w:delText xml:space="preserve">Bảng </w:delText>
          </w:r>
        </w:del>
      </w:ins>
      <w:ins w:id="29729" w:author="phuong vu" w:date="2018-11-23T15:14:00Z">
        <w:del w:id="29730" w:author="Tran Huan" w:date="2018-11-25T23:44:00Z">
          <w:r w:rsidR="00E95F1B" w:rsidDel="00266AC8">
            <w:fldChar w:fldCharType="begin"/>
          </w:r>
          <w:r w:rsidR="00E95F1B" w:rsidDel="00266AC8">
            <w:delInstrText xml:space="preserve"> STYLEREF 1 \s </w:delInstrText>
          </w:r>
        </w:del>
      </w:ins>
      <w:del w:id="29731" w:author="Tran Huan" w:date="2018-11-25T23:44:00Z">
        <w:r w:rsidR="00E95F1B" w:rsidDel="00266AC8">
          <w:fldChar w:fldCharType="separate"/>
        </w:r>
        <w:r w:rsidR="00B607D9" w:rsidDel="00266AC8">
          <w:rPr>
            <w:noProof/>
          </w:rPr>
          <w:delText>3</w:delText>
        </w:r>
      </w:del>
      <w:ins w:id="29732" w:author="phuong vu" w:date="2018-11-23T15:14:00Z">
        <w:del w:id="29733" w:author="Tran Huan" w:date="2018-11-25T23:44: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29734" w:author="Tran Huan" w:date="2018-11-25T23:44:00Z">
        <w:r w:rsidR="00E95F1B" w:rsidDel="00266AC8">
          <w:fldChar w:fldCharType="end"/>
        </w:r>
      </w:del>
      <w:ins w:id="29735" w:author="phuong vu" w:date="2018-11-23T15:07:00Z">
        <w:del w:id="29736" w:author="Tran Huan" w:date="2018-11-25T23:44:00Z">
          <w:r w:rsidRPr="000245EB" w:rsidDel="00266AC8">
            <w:rPr>
              <w:rPrChange w:id="29737" w:author="Tran Huan" w:date="2018-11-25T16:08:00Z">
                <w:rPr>
                  <w:lang w:val="en-US"/>
                </w:rPr>
              </w:rPrChange>
            </w:rPr>
            <w:delText xml:space="preserve"> </w:delText>
          </w:r>
          <w:r w:rsidRPr="00266AC8" w:rsidDel="00266AC8">
            <w:rPr>
              <w:i/>
              <w:rPrChange w:id="29738" w:author="Tran Huan" w:date="2018-11-25T23:44:00Z">
                <w:rPr>
                  <w:lang w:val="en-US"/>
                </w:rPr>
              </w:rPrChange>
            </w:rPr>
            <w:delText>Bảng dữ liệu túi giặt</w:delText>
          </w:r>
          <w:bookmarkStart w:id="29739" w:name="_Toc531571601"/>
          <w:bookmarkStart w:id="29740" w:name="_Toc531575449"/>
          <w:bookmarkStart w:id="29741" w:name="_Toc531579190"/>
          <w:bookmarkStart w:id="29742" w:name="_Toc531582928"/>
          <w:bookmarkEnd w:id="29739"/>
          <w:bookmarkEnd w:id="29740"/>
          <w:bookmarkEnd w:id="29741"/>
          <w:bookmarkEnd w:id="29742"/>
        </w:del>
      </w:ins>
    </w:p>
    <w:p w14:paraId="3F53139F" w14:textId="2D7D1681" w:rsidR="00C1382B" w:rsidDel="00D10B12" w:rsidRDefault="00C1382B" w:rsidP="00D10B12">
      <w:pPr>
        <w:spacing w:after="0" w:line="288" w:lineRule="auto"/>
        <w:contextualSpacing/>
        <w:rPr>
          <w:ins w:id="29743" w:author="phuong vu" w:date="2018-11-23T15:07:00Z"/>
          <w:del w:id="29744" w:author="Tran Huan" w:date="2018-12-03T01:22:00Z"/>
          <w:b/>
          <w:lang w:val="en-US"/>
        </w:rPr>
        <w:pPrChange w:id="29745" w:author="Tran Huan" w:date="2018-12-03T01:23:00Z">
          <w:pPr/>
        </w:pPrChange>
      </w:pPr>
      <w:ins w:id="29746" w:author="phuong vu" w:date="2018-11-23T15:07:00Z">
        <w:del w:id="29747" w:author="Tran Huan" w:date="2018-12-03T01:22:00Z">
          <w:r w:rsidDel="00D10B12">
            <w:rPr>
              <w:b/>
              <w:lang w:val="en-US"/>
            </w:rPr>
            <w:delText>BẢNG WASH_BAG_DETAIL</w:delText>
          </w:r>
          <w:bookmarkStart w:id="29748" w:name="_Toc531571602"/>
          <w:bookmarkStart w:id="29749" w:name="_Toc531575450"/>
          <w:bookmarkStart w:id="29750" w:name="_Toc531579191"/>
          <w:bookmarkStart w:id="29751" w:name="_Toc531582929"/>
          <w:bookmarkEnd w:id="29748"/>
          <w:bookmarkEnd w:id="29749"/>
          <w:bookmarkEnd w:id="29750"/>
          <w:bookmarkEnd w:id="29751"/>
        </w:del>
      </w:ins>
    </w:p>
    <w:tbl>
      <w:tblPr>
        <w:tblStyle w:val="TableGrid"/>
        <w:tblW w:w="8890" w:type="dxa"/>
        <w:tblLook w:val="04A0" w:firstRow="1" w:lastRow="0" w:firstColumn="1" w:lastColumn="0" w:noHBand="0" w:noVBand="1"/>
        <w:tblPrChange w:id="29752" w:author="Tran Huan" w:date="2018-11-25T23:46:00Z">
          <w:tblPr>
            <w:tblStyle w:val="TableGrid"/>
            <w:tblW w:w="8777" w:type="dxa"/>
            <w:tblLook w:val="04A0" w:firstRow="1" w:lastRow="0" w:firstColumn="1" w:lastColumn="0" w:noHBand="0" w:noVBand="1"/>
          </w:tblPr>
        </w:tblPrChange>
      </w:tblPr>
      <w:tblGrid>
        <w:gridCol w:w="810"/>
        <w:gridCol w:w="1863"/>
        <w:gridCol w:w="1169"/>
        <w:gridCol w:w="855"/>
        <w:gridCol w:w="838"/>
        <w:gridCol w:w="1205"/>
        <w:gridCol w:w="2218"/>
        <w:tblGridChange w:id="29753">
          <w:tblGrid>
            <w:gridCol w:w="697"/>
            <w:gridCol w:w="1828"/>
            <w:gridCol w:w="1149"/>
            <w:gridCol w:w="855"/>
            <w:gridCol w:w="825"/>
            <w:gridCol w:w="1205"/>
            <w:gridCol w:w="2218"/>
          </w:tblGrid>
        </w:tblGridChange>
      </w:tblGrid>
      <w:tr w:rsidR="00C1382B" w:rsidRPr="00CF0C7E" w:rsidDel="00D10B12" w14:paraId="21FE9B6C" w14:textId="2C4BE5C1" w:rsidTr="00266AC8">
        <w:trPr>
          <w:trHeight w:val="300"/>
          <w:ins w:id="29754" w:author="phuong vu" w:date="2018-11-23T15:08:00Z"/>
          <w:del w:id="29755" w:author="Tran Huan" w:date="2018-12-03T01:22:00Z"/>
          <w:trPrChange w:id="29756" w:author="Tran Huan" w:date="2018-11-25T23:46:00Z">
            <w:trPr>
              <w:trHeight w:val="300"/>
            </w:trPr>
          </w:trPrChange>
        </w:trPr>
        <w:tc>
          <w:tcPr>
            <w:tcW w:w="810" w:type="dxa"/>
            <w:noWrap/>
            <w:vAlign w:val="center"/>
            <w:hideMark/>
            <w:tcPrChange w:id="29757" w:author="Tran Huan" w:date="2018-11-25T23:46:00Z">
              <w:tcPr>
                <w:tcW w:w="687" w:type="dxa"/>
                <w:noWrap/>
                <w:vAlign w:val="center"/>
                <w:hideMark/>
              </w:tcPr>
            </w:tcPrChange>
          </w:tcPr>
          <w:p w14:paraId="3CCF7787" w14:textId="324F9E8B" w:rsidR="00C1382B" w:rsidRPr="00CF0C7E" w:rsidDel="00D10B12" w:rsidRDefault="00C1382B" w:rsidP="00D10B12">
            <w:pPr>
              <w:spacing w:line="288" w:lineRule="auto"/>
              <w:contextualSpacing/>
              <w:jc w:val="center"/>
              <w:rPr>
                <w:ins w:id="29758" w:author="phuong vu" w:date="2018-11-23T15:08:00Z"/>
                <w:del w:id="29759" w:author="Tran Huan" w:date="2018-12-03T01:22:00Z"/>
                <w:b/>
                <w:bCs/>
              </w:rPr>
              <w:pPrChange w:id="29760" w:author="Tran Huan" w:date="2018-12-03T01:23:00Z">
                <w:pPr>
                  <w:spacing w:line="276" w:lineRule="auto"/>
                  <w:jc w:val="center"/>
                </w:pPr>
              </w:pPrChange>
            </w:pPr>
            <w:ins w:id="29761" w:author="phuong vu" w:date="2018-11-23T15:08:00Z">
              <w:del w:id="29762" w:author="Tran Huan" w:date="2018-12-03T01:22:00Z">
                <w:r w:rsidRPr="00CF0C7E" w:rsidDel="00D10B12">
                  <w:rPr>
                    <w:b/>
                    <w:bCs/>
                    <w:lang w:val="da-DK"/>
                  </w:rPr>
                  <w:delText>STT</w:delText>
                </w:r>
                <w:bookmarkStart w:id="29763" w:name="_Toc531571603"/>
                <w:bookmarkStart w:id="29764" w:name="_Toc531575451"/>
                <w:bookmarkStart w:id="29765" w:name="_Toc531579192"/>
                <w:bookmarkStart w:id="29766" w:name="_Toc531582930"/>
                <w:bookmarkEnd w:id="29763"/>
                <w:bookmarkEnd w:id="29764"/>
                <w:bookmarkEnd w:id="29765"/>
                <w:bookmarkEnd w:id="29766"/>
              </w:del>
            </w:ins>
          </w:p>
        </w:tc>
        <w:tc>
          <w:tcPr>
            <w:tcW w:w="1828" w:type="dxa"/>
            <w:noWrap/>
            <w:vAlign w:val="center"/>
            <w:hideMark/>
            <w:tcPrChange w:id="29767" w:author="Tran Huan" w:date="2018-11-25T23:46:00Z">
              <w:tcPr>
                <w:tcW w:w="1792" w:type="dxa"/>
                <w:noWrap/>
                <w:vAlign w:val="center"/>
                <w:hideMark/>
              </w:tcPr>
            </w:tcPrChange>
          </w:tcPr>
          <w:p w14:paraId="7E293DF8" w14:textId="3C8468C8" w:rsidR="00C1382B" w:rsidRPr="00CF0C7E" w:rsidDel="00D10B12" w:rsidRDefault="00C1382B" w:rsidP="00D10B12">
            <w:pPr>
              <w:spacing w:line="288" w:lineRule="auto"/>
              <w:contextualSpacing/>
              <w:jc w:val="center"/>
              <w:rPr>
                <w:ins w:id="29768" w:author="phuong vu" w:date="2018-11-23T15:08:00Z"/>
                <w:del w:id="29769" w:author="Tran Huan" w:date="2018-12-03T01:22:00Z"/>
                <w:b/>
                <w:bCs/>
              </w:rPr>
              <w:pPrChange w:id="29770" w:author="Tran Huan" w:date="2018-12-03T01:23:00Z">
                <w:pPr>
                  <w:spacing w:line="276" w:lineRule="auto"/>
                  <w:jc w:val="center"/>
                </w:pPr>
              </w:pPrChange>
            </w:pPr>
            <w:ins w:id="29771" w:author="phuong vu" w:date="2018-11-23T15:08:00Z">
              <w:del w:id="29772" w:author="Tran Huan" w:date="2018-12-03T01:22:00Z">
                <w:r w:rsidRPr="00CF0C7E" w:rsidDel="00D10B12">
                  <w:rPr>
                    <w:b/>
                    <w:bCs/>
                    <w:lang w:val="da-DK"/>
                  </w:rPr>
                  <w:delText>Tên trường</w:delText>
                </w:r>
                <w:bookmarkStart w:id="29773" w:name="_Toc531571604"/>
                <w:bookmarkStart w:id="29774" w:name="_Toc531575452"/>
                <w:bookmarkStart w:id="29775" w:name="_Toc531579193"/>
                <w:bookmarkStart w:id="29776" w:name="_Toc531582931"/>
                <w:bookmarkEnd w:id="29773"/>
                <w:bookmarkEnd w:id="29774"/>
                <w:bookmarkEnd w:id="29775"/>
                <w:bookmarkEnd w:id="29776"/>
              </w:del>
            </w:ins>
          </w:p>
        </w:tc>
        <w:tc>
          <w:tcPr>
            <w:tcW w:w="1149" w:type="dxa"/>
            <w:noWrap/>
            <w:vAlign w:val="center"/>
            <w:hideMark/>
            <w:tcPrChange w:id="29777" w:author="Tran Huan" w:date="2018-11-25T23:46:00Z">
              <w:tcPr>
                <w:tcW w:w="1130" w:type="dxa"/>
                <w:noWrap/>
                <w:vAlign w:val="center"/>
                <w:hideMark/>
              </w:tcPr>
            </w:tcPrChange>
          </w:tcPr>
          <w:p w14:paraId="0F3B61B0" w14:textId="0226609F" w:rsidR="00C1382B" w:rsidRPr="00CF0C7E" w:rsidDel="00D10B12" w:rsidRDefault="00C1382B" w:rsidP="00D10B12">
            <w:pPr>
              <w:spacing w:line="288" w:lineRule="auto"/>
              <w:contextualSpacing/>
              <w:jc w:val="center"/>
              <w:rPr>
                <w:ins w:id="29778" w:author="phuong vu" w:date="2018-11-23T15:08:00Z"/>
                <w:del w:id="29779" w:author="Tran Huan" w:date="2018-12-03T01:22:00Z"/>
                <w:b/>
                <w:bCs/>
              </w:rPr>
              <w:pPrChange w:id="29780" w:author="Tran Huan" w:date="2018-12-03T01:23:00Z">
                <w:pPr>
                  <w:spacing w:line="276" w:lineRule="auto"/>
                  <w:jc w:val="center"/>
                </w:pPr>
              </w:pPrChange>
            </w:pPr>
            <w:ins w:id="29781" w:author="phuong vu" w:date="2018-11-23T15:08:00Z">
              <w:del w:id="29782" w:author="Tran Huan" w:date="2018-12-03T01:22:00Z">
                <w:r w:rsidRPr="00CF0C7E" w:rsidDel="00D10B12">
                  <w:rPr>
                    <w:b/>
                    <w:bCs/>
                    <w:lang w:val="da-DK"/>
                  </w:rPr>
                  <w:delText>Kiểu</w:delText>
                </w:r>
                <w:bookmarkStart w:id="29783" w:name="_Toc531571605"/>
                <w:bookmarkStart w:id="29784" w:name="_Toc531575453"/>
                <w:bookmarkStart w:id="29785" w:name="_Toc531579194"/>
                <w:bookmarkStart w:id="29786" w:name="_Toc531582932"/>
                <w:bookmarkEnd w:id="29783"/>
                <w:bookmarkEnd w:id="29784"/>
                <w:bookmarkEnd w:id="29785"/>
                <w:bookmarkEnd w:id="29786"/>
              </w:del>
            </w:ins>
          </w:p>
        </w:tc>
        <w:tc>
          <w:tcPr>
            <w:tcW w:w="855" w:type="dxa"/>
            <w:noWrap/>
            <w:vAlign w:val="center"/>
            <w:hideMark/>
            <w:tcPrChange w:id="29787" w:author="Tran Huan" w:date="2018-11-25T23:46:00Z">
              <w:tcPr>
                <w:tcW w:w="869" w:type="dxa"/>
                <w:noWrap/>
                <w:vAlign w:val="center"/>
                <w:hideMark/>
              </w:tcPr>
            </w:tcPrChange>
          </w:tcPr>
          <w:p w14:paraId="741F4386" w14:textId="39260076" w:rsidR="00C1382B" w:rsidRPr="00CF0C7E" w:rsidDel="00D10B12" w:rsidRDefault="00C1382B" w:rsidP="00D10B12">
            <w:pPr>
              <w:spacing w:line="288" w:lineRule="auto"/>
              <w:contextualSpacing/>
              <w:jc w:val="center"/>
              <w:rPr>
                <w:ins w:id="29788" w:author="phuong vu" w:date="2018-11-23T15:08:00Z"/>
                <w:del w:id="29789" w:author="Tran Huan" w:date="2018-12-03T01:22:00Z"/>
                <w:b/>
                <w:bCs/>
              </w:rPr>
              <w:pPrChange w:id="29790" w:author="Tran Huan" w:date="2018-12-03T01:23:00Z">
                <w:pPr>
                  <w:spacing w:line="276" w:lineRule="auto"/>
                  <w:jc w:val="center"/>
                </w:pPr>
              </w:pPrChange>
            </w:pPr>
            <w:ins w:id="29791" w:author="phuong vu" w:date="2018-11-23T15:08:00Z">
              <w:del w:id="29792" w:author="Tran Huan" w:date="2018-12-03T01:22:00Z">
                <w:r w:rsidRPr="00CF0C7E" w:rsidDel="00D10B12">
                  <w:rPr>
                    <w:b/>
                    <w:bCs/>
                    <w:lang w:val="da-DK"/>
                  </w:rPr>
                  <w:delText>Chấp nhận Null</w:delText>
                </w:r>
                <w:bookmarkStart w:id="29793" w:name="_Toc531571606"/>
                <w:bookmarkStart w:id="29794" w:name="_Toc531575454"/>
                <w:bookmarkStart w:id="29795" w:name="_Toc531579195"/>
                <w:bookmarkStart w:id="29796" w:name="_Toc531582933"/>
                <w:bookmarkEnd w:id="29793"/>
                <w:bookmarkEnd w:id="29794"/>
                <w:bookmarkEnd w:id="29795"/>
                <w:bookmarkEnd w:id="29796"/>
              </w:del>
            </w:ins>
          </w:p>
        </w:tc>
        <w:tc>
          <w:tcPr>
            <w:tcW w:w="825" w:type="dxa"/>
            <w:noWrap/>
            <w:vAlign w:val="center"/>
            <w:hideMark/>
            <w:tcPrChange w:id="29797" w:author="Tran Huan" w:date="2018-11-25T23:46:00Z">
              <w:tcPr>
                <w:tcW w:w="811" w:type="dxa"/>
                <w:noWrap/>
                <w:vAlign w:val="center"/>
                <w:hideMark/>
              </w:tcPr>
            </w:tcPrChange>
          </w:tcPr>
          <w:p w14:paraId="6E6E5A6C" w14:textId="6B0E905F" w:rsidR="00C1382B" w:rsidRPr="00CF0C7E" w:rsidDel="00D10B12" w:rsidRDefault="00C1382B" w:rsidP="00D10B12">
            <w:pPr>
              <w:spacing w:line="288" w:lineRule="auto"/>
              <w:contextualSpacing/>
              <w:jc w:val="center"/>
              <w:rPr>
                <w:ins w:id="29798" w:author="phuong vu" w:date="2018-11-23T15:08:00Z"/>
                <w:del w:id="29799" w:author="Tran Huan" w:date="2018-12-03T01:22:00Z"/>
                <w:b/>
                <w:bCs/>
              </w:rPr>
              <w:pPrChange w:id="29800" w:author="Tran Huan" w:date="2018-12-03T01:23:00Z">
                <w:pPr>
                  <w:spacing w:line="276" w:lineRule="auto"/>
                  <w:jc w:val="center"/>
                </w:pPr>
              </w:pPrChange>
            </w:pPr>
            <w:ins w:id="29801" w:author="phuong vu" w:date="2018-11-23T15:08:00Z">
              <w:del w:id="29802" w:author="Tran Huan" w:date="2018-12-03T01:22:00Z">
                <w:r w:rsidRPr="00CF0C7E" w:rsidDel="00D10B12">
                  <w:rPr>
                    <w:b/>
                    <w:bCs/>
                    <w:lang w:val="da-DK"/>
                  </w:rPr>
                  <w:delText>Khóa chính</w:delText>
                </w:r>
                <w:bookmarkStart w:id="29803" w:name="_Toc531571607"/>
                <w:bookmarkStart w:id="29804" w:name="_Toc531575455"/>
                <w:bookmarkStart w:id="29805" w:name="_Toc531579196"/>
                <w:bookmarkStart w:id="29806" w:name="_Toc531582934"/>
                <w:bookmarkEnd w:id="29803"/>
                <w:bookmarkEnd w:id="29804"/>
                <w:bookmarkEnd w:id="29805"/>
                <w:bookmarkEnd w:id="29806"/>
              </w:del>
            </w:ins>
          </w:p>
        </w:tc>
        <w:tc>
          <w:tcPr>
            <w:tcW w:w="1205" w:type="dxa"/>
            <w:noWrap/>
            <w:vAlign w:val="center"/>
            <w:hideMark/>
            <w:tcPrChange w:id="29807" w:author="Tran Huan" w:date="2018-11-25T23:46:00Z">
              <w:tcPr>
                <w:tcW w:w="1226" w:type="dxa"/>
                <w:noWrap/>
                <w:vAlign w:val="center"/>
                <w:hideMark/>
              </w:tcPr>
            </w:tcPrChange>
          </w:tcPr>
          <w:p w14:paraId="1A8FCD0F" w14:textId="4428B875" w:rsidR="00C1382B" w:rsidRPr="00CF0C7E" w:rsidDel="00D10B12" w:rsidRDefault="00C1382B" w:rsidP="00D10B12">
            <w:pPr>
              <w:spacing w:line="288" w:lineRule="auto"/>
              <w:contextualSpacing/>
              <w:jc w:val="center"/>
              <w:rPr>
                <w:ins w:id="29808" w:author="phuong vu" w:date="2018-11-23T15:08:00Z"/>
                <w:del w:id="29809" w:author="Tran Huan" w:date="2018-12-03T01:22:00Z"/>
                <w:b/>
                <w:bCs/>
              </w:rPr>
              <w:pPrChange w:id="29810" w:author="Tran Huan" w:date="2018-12-03T01:23:00Z">
                <w:pPr>
                  <w:spacing w:line="276" w:lineRule="auto"/>
                  <w:jc w:val="center"/>
                </w:pPr>
              </w:pPrChange>
            </w:pPr>
            <w:ins w:id="29811" w:author="phuong vu" w:date="2018-11-23T15:08:00Z">
              <w:del w:id="29812" w:author="Tran Huan" w:date="2018-12-03T01:22:00Z">
                <w:r w:rsidRPr="00CF0C7E" w:rsidDel="00D10B12">
                  <w:rPr>
                    <w:b/>
                    <w:bCs/>
                    <w:lang w:val="da-DK"/>
                  </w:rPr>
                  <w:delText>Khóa ngoại</w:delText>
                </w:r>
                <w:bookmarkStart w:id="29813" w:name="_Toc531571608"/>
                <w:bookmarkStart w:id="29814" w:name="_Toc531575456"/>
                <w:bookmarkStart w:id="29815" w:name="_Toc531579197"/>
                <w:bookmarkStart w:id="29816" w:name="_Toc531582935"/>
                <w:bookmarkEnd w:id="29813"/>
                <w:bookmarkEnd w:id="29814"/>
                <w:bookmarkEnd w:id="29815"/>
                <w:bookmarkEnd w:id="29816"/>
              </w:del>
            </w:ins>
          </w:p>
        </w:tc>
        <w:tc>
          <w:tcPr>
            <w:tcW w:w="2218" w:type="dxa"/>
            <w:noWrap/>
            <w:vAlign w:val="center"/>
            <w:hideMark/>
            <w:tcPrChange w:id="29817" w:author="Tran Huan" w:date="2018-11-25T23:46:00Z">
              <w:tcPr>
                <w:tcW w:w="2262" w:type="dxa"/>
                <w:noWrap/>
                <w:vAlign w:val="center"/>
                <w:hideMark/>
              </w:tcPr>
            </w:tcPrChange>
          </w:tcPr>
          <w:p w14:paraId="19BA7A9D" w14:textId="251B8862" w:rsidR="00C1382B" w:rsidRPr="00CF0C7E" w:rsidDel="00D10B12" w:rsidRDefault="00C1382B" w:rsidP="00D10B12">
            <w:pPr>
              <w:spacing w:line="288" w:lineRule="auto"/>
              <w:contextualSpacing/>
              <w:jc w:val="center"/>
              <w:rPr>
                <w:ins w:id="29818" w:author="phuong vu" w:date="2018-11-23T15:08:00Z"/>
                <w:del w:id="29819" w:author="Tran Huan" w:date="2018-12-03T01:22:00Z"/>
                <w:b/>
                <w:bCs/>
              </w:rPr>
              <w:pPrChange w:id="29820" w:author="Tran Huan" w:date="2018-12-03T01:23:00Z">
                <w:pPr>
                  <w:spacing w:line="276" w:lineRule="auto"/>
                  <w:jc w:val="center"/>
                </w:pPr>
              </w:pPrChange>
            </w:pPr>
            <w:ins w:id="29821" w:author="phuong vu" w:date="2018-11-23T15:08:00Z">
              <w:del w:id="29822" w:author="Tran Huan" w:date="2018-12-03T01:22:00Z">
                <w:r w:rsidRPr="00CF0C7E" w:rsidDel="00D10B12">
                  <w:rPr>
                    <w:b/>
                    <w:bCs/>
                    <w:lang w:val="da-DK"/>
                  </w:rPr>
                  <w:delText>Mô tả</w:delText>
                </w:r>
                <w:bookmarkStart w:id="29823" w:name="_Toc531571609"/>
                <w:bookmarkStart w:id="29824" w:name="_Toc531575457"/>
                <w:bookmarkStart w:id="29825" w:name="_Toc531579198"/>
                <w:bookmarkStart w:id="29826" w:name="_Toc531582936"/>
                <w:bookmarkEnd w:id="29823"/>
                <w:bookmarkEnd w:id="29824"/>
                <w:bookmarkEnd w:id="29825"/>
                <w:bookmarkEnd w:id="29826"/>
              </w:del>
            </w:ins>
          </w:p>
        </w:tc>
        <w:bookmarkStart w:id="29827" w:name="_Toc531571610"/>
        <w:bookmarkStart w:id="29828" w:name="_Toc531575458"/>
        <w:bookmarkStart w:id="29829" w:name="_Toc531579199"/>
        <w:bookmarkStart w:id="29830" w:name="_Toc531582937"/>
        <w:bookmarkEnd w:id="29827"/>
        <w:bookmarkEnd w:id="29828"/>
        <w:bookmarkEnd w:id="29829"/>
        <w:bookmarkEnd w:id="29830"/>
      </w:tr>
      <w:tr w:rsidR="00C1382B" w:rsidRPr="00CF0C7E" w:rsidDel="00D10B12" w14:paraId="3C714C94" w14:textId="1E5242BF" w:rsidTr="00266AC8">
        <w:trPr>
          <w:trHeight w:val="300"/>
          <w:ins w:id="29831" w:author="phuong vu" w:date="2018-11-23T15:08:00Z"/>
          <w:del w:id="29832" w:author="Tran Huan" w:date="2018-12-03T01:22:00Z"/>
          <w:trPrChange w:id="29833" w:author="Tran Huan" w:date="2018-11-25T23:46:00Z">
            <w:trPr>
              <w:trHeight w:val="300"/>
            </w:trPr>
          </w:trPrChange>
        </w:trPr>
        <w:tc>
          <w:tcPr>
            <w:tcW w:w="810" w:type="dxa"/>
            <w:noWrap/>
            <w:hideMark/>
            <w:tcPrChange w:id="29834" w:author="Tran Huan" w:date="2018-11-25T23:46:00Z">
              <w:tcPr>
                <w:tcW w:w="687" w:type="dxa"/>
                <w:noWrap/>
                <w:hideMark/>
              </w:tcPr>
            </w:tcPrChange>
          </w:tcPr>
          <w:p w14:paraId="3F9D5587" w14:textId="76B9E1E5" w:rsidR="00C1382B" w:rsidRPr="00FD2760" w:rsidDel="00D10B12" w:rsidRDefault="00C1382B" w:rsidP="00D10B12">
            <w:pPr>
              <w:spacing w:line="288" w:lineRule="auto"/>
              <w:contextualSpacing/>
              <w:rPr>
                <w:ins w:id="29835" w:author="phuong vu" w:date="2018-11-23T15:08:00Z"/>
                <w:del w:id="29836" w:author="Tran Huan" w:date="2018-12-03T01:22:00Z"/>
              </w:rPr>
              <w:pPrChange w:id="29837" w:author="Tran Huan" w:date="2018-12-03T01:23:00Z">
                <w:pPr>
                  <w:spacing w:line="276" w:lineRule="auto"/>
                </w:pPr>
              </w:pPrChange>
            </w:pPr>
            <w:ins w:id="29838" w:author="phuong vu" w:date="2018-11-23T15:08:00Z">
              <w:del w:id="29839" w:author="Tran Huan" w:date="2018-12-03T01:22:00Z">
                <w:r w:rsidRPr="00FD2760" w:rsidDel="00D10B12">
                  <w:delText>1</w:delText>
                </w:r>
                <w:bookmarkStart w:id="29840" w:name="_Toc531571611"/>
                <w:bookmarkStart w:id="29841" w:name="_Toc531575459"/>
                <w:bookmarkStart w:id="29842" w:name="_Toc531579200"/>
                <w:bookmarkStart w:id="29843" w:name="_Toc531582938"/>
                <w:bookmarkEnd w:id="29840"/>
                <w:bookmarkEnd w:id="29841"/>
                <w:bookmarkEnd w:id="29842"/>
                <w:bookmarkEnd w:id="29843"/>
              </w:del>
            </w:ins>
          </w:p>
        </w:tc>
        <w:tc>
          <w:tcPr>
            <w:tcW w:w="1828" w:type="dxa"/>
            <w:noWrap/>
            <w:hideMark/>
            <w:tcPrChange w:id="29844" w:author="Tran Huan" w:date="2018-11-25T23:46:00Z">
              <w:tcPr>
                <w:tcW w:w="1792" w:type="dxa"/>
                <w:noWrap/>
                <w:hideMark/>
              </w:tcPr>
            </w:tcPrChange>
          </w:tcPr>
          <w:p w14:paraId="11E6E6F9" w14:textId="51EB5B40" w:rsidR="00C1382B" w:rsidRPr="00FD2760" w:rsidDel="00D10B12" w:rsidRDefault="008441B4" w:rsidP="00D10B12">
            <w:pPr>
              <w:spacing w:line="288" w:lineRule="auto"/>
              <w:contextualSpacing/>
              <w:rPr>
                <w:ins w:id="29845" w:author="phuong vu" w:date="2018-11-23T15:08:00Z"/>
                <w:del w:id="29846" w:author="Tran Huan" w:date="2018-12-03T01:22:00Z"/>
              </w:rPr>
              <w:pPrChange w:id="29847" w:author="Tran Huan" w:date="2018-12-03T01:23:00Z">
                <w:pPr>
                  <w:spacing w:line="276" w:lineRule="auto"/>
                </w:pPr>
              </w:pPrChange>
            </w:pPr>
            <w:ins w:id="29848" w:author="phuong vu" w:date="2018-11-23T15:08:00Z">
              <w:del w:id="29849" w:author="Tran Huan" w:date="2018-12-03T01:22:00Z">
                <w:r w:rsidRPr="00FD2760" w:rsidDel="00D10B12">
                  <w:delText>id</w:delText>
                </w:r>
                <w:bookmarkStart w:id="29850" w:name="_Toc531571612"/>
                <w:bookmarkStart w:id="29851" w:name="_Toc531575460"/>
                <w:bookmarkStart w:id="29852" w:name="_Toc531579201"/>
                <w:bookmarkStart w:id="29853" w:name="_Toc531582939"/>
                <w:bookmarkEnd w:id="29850"/>
                <w:bookmarkEnd w:id="29851"/>
                <w:bookmarkEnd w:id="29852"/>
                <w:bookmarkEnd w:id="29853"/>
              </w:del>
            </w:ins>
          </w:p>
        </w:tc>
        <w:tc>
          <w:tcPr>
            <w:tcW w:w="1149" w:type="dxa"/>
            <w:noWrap/>
            <w:hideMark/>
            <w:tcPrChange w:id="29854" w:author="Tran Huan" w:date="2018-11-25T23:46:00Z">
              <w:tcPr>
                <w:tcW w:w="1130" w:type="dxa"/>
                <w:noWrap/>
                <w:hideMark/>
              </w:tcPr>
            </w:tcPrChange>
          </w:tcPr>
          <w:p w14:paraId="6237AA82" w14:textId="4D188542" w:rsidR="00C1382B" w:rsidRPr="00FD2760" w:rsidDel="00D10B12" w:rsidRDefault="00C1382B" w:rsidP="00D10B12">
            <w:pPr>
              <w:spacing w:line="288" w:lineRule="auto"/>
              <w:contextualSpacing/>
              <w:rPr>
                <w:ins w:id="29855" w:author="phuong vu" w:date="2018-11-23T15:08:00Z"/>
                <w:del w:id="29856" w:author="Tran Huan" w:date="2018-12-03T01:22:00Z"/>
              </w:rPr>
              <w:pPrChange w:id="29857" w:author="Tran Huan" w:date="2018-12-03T01:23:00Z">
                <w:pPr>
                  <w:spacing w:line="276" w:lineRule="auto"/>
                </w:pPr>
              </w:pPrChange>
            </w:pPr>
            <w:ins w:id="29858" w:author="phuong vu" w:date="2018-11-23T15:08:00Z">
              <w:del w:id="29859" w:author="Tran Huan" w:date="2018-12-03T01:22:00Z">
                <w:r w:rsidRPr="00FD2760" w:rsidDel="00D10B12">
                  <w:delText>numeric</w:delText>
                </w:r>
                <w:bookmarkStart w:id="29860" w:name="_Toc531571613"/>
                <w:bookmarkStart w:id="29861" w:name="_Toc531575461"/>
                <w:bookmarkStart w:id="29862" w:name="_Toc531579202"/>
                <w:bookmarkStart w:id="29863" w:name="_Toc531582940"/>
                <w:bookmarkEnd w:id="29860"/>
                <w:bookmarkEnd w:id="29861"/>
                <w:bookmarkEnd w:id="29862"/>
                <w:bookmarkEnd w:id="29863"/>
              </w:del>
            </w:ins>
          </w:p>
        </w:tc>
        <w:tc>
          <w:tcPr>
            <w:tcW w:w="855" w:type="dxa"/>
            <w:noWrap/>
            <w:vAlign w:val="center"/>
            <w:hideMark/>
            <w:tcPrChange w:id="29864" w:author="Tran Huan" w:date="2018-11-25T23:46:00Z">
              <w:tcPr>
                <w:tcW w:w="869" w:type="dxa"/>
                <w:noWrap/>
                <w:vAlign w:val="center"/>
                <w:hideMark/>
              </w:tcPr>
            </w:tcPrChange>
          </w:tcPr>
          <w:p w14:paraId="0C952515" w14:textId="40BD1B1B" w:rsidR="00C1382B" w:rsidRPr="00FD2760" w:rsidDel="00D10B12" w:rsidRDefault="00C1382B" w:rsidP="00D10B12">
            <w:pPr>
              <w:spacing w:line="288" w:lineRule="auto"/>
              <w:contextualSpacing/>
              <w:jc w:val="center"/>
              <w:rPr>
                <w:ins w:id="29865" w:author="phuong vu" w:date="2018-11-23T15:08:00Z"/>
                <w:del w:id="29866" w:author="Tran Huan" w:date="2018-12-03T01:22:00Z"/>
              </w:rPr>
              <w:pPrChange w:id="29867" w:author="Tran Huan" w:date="2018-12-03T01:23:00Z">
                <w:pPr>
                  <w:spacing w:line="276" w:lineRule="auto"/>
                  <w:jc w:val="center"/>
                </w:pPr>
              </w:pPrChange>
            </w:pPr>
            <w:bookmarkStart w:id="29868" w:name="_Toc531571614"/>
            <w:bookmarkStart w:id="29869" w:name="_Toc531575462"/>
            <w:bookmarkStart w:id="29870" w:name="_Toc531579203"/>
            <w:bookmarkStart w:id="29871" w:name="_Toc531582941"/>
            <w:bookmarkEnd w:id="29868"/>
            <w:bookmarkEnd w:id="29869"/>
            <w:bookmarkEnd w:id="29870"/>
            <w:bookmarkEnd w:id="29871"/>
          </w:p>
        </w:tc>
        <w:tc>
          <w:tcPr>
            <w:tcW w:w="825" w:type="dxa"/>
            <w:noWrap/>
            <w:vAlign w:val="center"/>
            <w:hideMark/>
            <w:tcPrChange w:id="29872" w:author="Tran Huan" w:date="2018-11-25T23:46:00Z">
              <w:tcPr>
                <w:tcW w:w="811" w:type="dxa"/>
                <w:noWrap/>
                <w:vAlign w:val="center"/>
                <w:hideMark/>
              </w:tcPr>
            </w:tcPrChange>
          </w:tcPr>
          <w:p w14:paraId="50BC40AA" w14:textId="31C5A464" w:rsidR="00C1382B" w:rsidRPr="00FD2760" w:rsidDel="00D10B12" w:rsidRDefault="00C1382B" w:rsidP="00D10B12">
            <w:pPr>
              <w:spacing w:line="288" w:lineRule="auto"/>
              <w:contextualSpacing/>
              <w:jc w:val="center"/>
              <w:rPr>
                <w:ins w:id="29873" w:author="phuong vu" w:date="2018-11-23T15:08:00Z"/>
                <w:del w:id="29874" w:author="Tran Huan" w:date="2018-12-03T01:22:00Z"/>
              </w:rPr>
              <w:pPrChange w:id="29875" w:author="Tran Huan" w:date="2018-12-03T01:23:00Z">
                <w:pPr>
                  <w:spacing w:line="276" w:lineRule="auto"/>
                  <w:jc w:val="center"/>
                </w:pPr>
              </w:pPrChange>
            </w:pPr>
            <w:ins w:id="29876" w:author="phuong vu" w:date="2018-11-23T15:08:00Z">
              <w:del w:id="29877" w:author="Tran Huan" w:date="2018-12-03T01:22:00Z">
                <w:r w:rsidRPr="00FD2760" w:rsidDel="00D10B12">
                  <w:delText>X</w:delText>
                </w:r>
                <w:bookmarkStart w:id="29878" w:name="_Toc531571615"/>
                <w:bookmarkStart w:id="29879" w:name="_Toc531575463"/>
                <w:bookmarkStart w:id="29880" w:name="_Toc531579204"/>
                <w:bookmarkStart w:id="29881" w:name="_Toc531582942"/>
                <w:bookmarkEnd w:id="29878"/>
                <w:bookmarkEnd w:id="29879"/>
                <w:bookmarkEnd w:id="29880"/>
                <w:bookmarkEnd w:id="29881"/>
              </w:del>
            </w:ins>
          </w:p>
        </w:tc>
        <w:tc>
          <w:tcPr>
            <w:tcW w:w="1205" w:type="dxa"/>
            <w:noWrap/>
            <w:vAlign w:val="center"/>
            <w:hideMark/>
            <w:tcPrChange w:id="29882" w:author="Tran Huan" w:date="2018-11-25T23:46:00Z">
              <w:tcPr>
                <w:tcW w:w="1226" w:type="dxa"/>
                <w:noWrap/>
                <w:vAlign w:val="center"/>
                <w:hideMark/>
              </w:tcPr>
            </w:tcPrChange>
          </w:tcPr>
          <w:p w14:paraId="61098FC6" w14:textId="0640520B" w:rsidR="00C1382B" w:rsidRPr="00FD2760" w:rsidDel="00D10B12" w:rsidRDefault="00C1382B" w:rsidP="00D10B12">
            <w:pPr>
              <w:spacing w:line="288" w:lineRule="auto"/>
              <w:contextualSpacing/>
              <w:jc w:val="center"/>
              <w:rPr>
                <w:ins w:id="29883" w:author="phuong vu" w:date="2018-11-23T15:08:00Z"/>
                <w:del w:id="29884" w:author="Tran Huan" w:date="2018-12-03T01:22:00Z"/>
              </w:rPr>
              <w:pPrChange w:id="29885" w:author="Tran Huan" w:date="2018-12-03T01:23:00Z">
                <w:pPr>
                  <w:spacing w:line="276" w:lineRule="auto"/>
                  <w:jc w:val="center"/>
                </w:pPr>
              </w:pPrChange>
            </w:pPr>
            <w:bookmarkStart w:id="29886" w:name="_Toc531571616"/>
            <w:bookmarkStart w:id="29887" w:name="_Toc531575464"/>
            <w:bookmarkStart w:id="29888" w:name="_Toc531579205"/>
            <w:bookmarkStart w:id="29889" w:name="_Toc531582943"/>
            <w:bookmarkEnd w:id="29886"/>
            <w:bookmarkEnd w:id="29887"/>
            <w:bookmarkEnd w:id="29888"/>
            <w:bookmarkEnd w:id="29889"/>
          </w:p>
        </w:tc>
        <w:tc>
          <w:tcPr>
            <w:tcW w:w="2218" w:type="dxa"/>
            <w:noWrap/>
            <w:hideMark/>
            <w:tcPrChange w:id="29890" w:author="Tran Huan" w:date="2018-11-25T23:46:00Z">
              <w:tcPr>
                <w:tcW w:w="2262" w:type="dxa"/>
                <w:noWrap/>
                <w:hideMark/>
              </w:tcPr>
            </w:tcPrChange>
          </w:tcPr>
          <w:p w14:paraId="46DD8CD9" w14:textId="77A20978" w:rsidR="00C1382B" w:rsidRPr="00C1382B" w:rsidDel="00D10B12" w:rsidRDefault="00C1382B" w:rsidP="00D10B12">
            <w:pPr>
              <w:spacing w:line="288" w:lineRule="auto"/>
              <w:contextualSpacing/>
              <w:rPr>
                <w:ins w:id="29891" w:author="phuong vu" w:date="2018-11-23T15:08:00Z"/>
                <w:del w:id="29892" w:author="Tran Huan" w:date="2018-12-03T01:22:00Z"/>
                <w:lang w:val="en-US"/>
              </w:rPr>
              <w:pPrChange w:id="29893" w:author="Tran Huan" w:date="2018-12-03T01:23:00Z">
                <w:pPr>
                  <w:spacing w:line="276" w:lineRule="auto"/>
                </w:pPr>
              </w:pPrChange>
            </w:pPr>
            <w:ins w:id="29894" w:author="phuong vu" w:date="2018-11-23T15:08:00Z">
              <w:del w:id="29895" w:author="Tran Huan" w:date="2018-12-03T01:22:00Z">
                <w:r w:rsidRPr="00FD2760" w:rsidDel="00D10B12">
                  <w:delText xml:space="preserve">ID chi tiết </w:delText>
                </w:r>
                <w:r w:rsidDel="00D10B12">
                  <w:rPr>
                    <w:lang w:val="en-US"/>
                  </w:rPr>
                  <w:delText>túi g</w:delText>
                </w:r>
              </w:del>
            </w:ins>
            <w:ins w:id="29896" w:author="phuong vu" w:date="2018-11-23T15:09:00Z">
              <w:del w:id="29897" w:author="Tran Huan" w:date="2018-12-03T01:22:00Z">
                <w:r w:rsidDel="00D10B12">
                  <w:rPr>
                    <w:lang w:val="en-US"/>
                  </w:rPr>
                  <w:delText>iặt</w:delText>
                </w:r>
              </w:del>
            </w:ins>
            <w:bookmarkStart w:id="29898" w:name="_Toc531571617"/>
            <w:bookmarkStart w:id="29899" w:name="_Toc531575465"/>
            <w:bookmarkStart w:id="29900" w:name="_Toc531579206"/>
            <w:bookmarkStart w:id="29901" w:name="_Toc531582944"/>
            <w:bookmarkEnd w:id="29898"/>
            <w:bookmarkEnd w:id="29899"/>
            <w:bookmarkEnd w:id="29900"/>
            <w:bookmarkEnd w:id="29901"/>
          </w:p>
        </w:tc>
        <w:bookmarkStart w:id="29902" w:name="_Toc531571618"/>
        <w:bookmarkStart w:id="29903" w:name="_Toc531575466"/>
        <w:bookmarkStart w:id="29904" w:name="_Toc531579207"/>
        <w:bookmarkStart w:id="29905" w:name="_Toc531582945"/>
        <w:bookmarkEnd w:id="29902"/>
        <w:bookmarkEnd w:id="29903"/>
        <w:bookmarkEnd w:id="29904"/>
        <w:bookmarkEnd w:id="29905"/>
      </w:tr>
      <w:tr w:rsidR="00C1382B" w:rsidRPr="00CF0C7E" w:rsidDel="00D10B12" w14:paraId="00A7F426" w14:textId="05AEDC8A" w:rsidTr="00266AC8">
        <w:trPr>
          <w:trHeight w:val="300"/>
          <w:ins w:id="29906" w:author="phuong vu" w:date="2018-11-23T15:08:00Z"/>
          <w:del w:id="29907" w:author="Tran Huan" w:date="2018-12-03T01:22:00Z"/>
          <w:trPrChange w:id="29908" w:author="Tran Huan" w:date="2018-11-25T23:46:00Z">
            <w:trPr>
              <w:trHeight w:val="300"/>
            </w:trPr>
          </w:trPrChange>
        </w:trPr>
        <w:tc>
          <w:tcPr>
            <w:tcW w:w="810" w:type="dxa"/>
            <w:noWrap/>
            <w:hideMark/>
            <w:tcPrChange w:id="29909" w:author="Tran Huan" w:date="2018-11-25T23:46:00Z">
              <w:tcPr>
                <w:tcW w:w="687" w:type="dxa"/>
                <w:noWrap/>
                <w:hideMark/>
              </w:tcPr>
            </w:tcPrChange>
          </w:tcPr>
          <w:p w14:paraId="6193AB3F" w14:textId="54D7607E" w:rsidR="00C1382B" w:rsidRPr="00FD2760" w:rsidDel="00D10B12" w:rsidRDefault="00C1382B" w:rsidP="00D10B12">
            <w:pPr>
              <w:spacing w:line="288" w:lineRule="auto"/>
              <w:contextualSpacing/>
              <w:rPr>
                <w:ins w:id="29910" w:author="phuong vu" w:date="2018-11-23T15:08:00Z"/>
                <w:del w:id="29911" w:author="Tran Huan" w:date="2018-12-03T01:22:00Z"/>
              </w:rPr>
              <w:pPrChange w:id="29912" w:author="Tran Huan" w:date="2018-12-03T01:23:00Z">
                <w:pPr>
                  <w:spacing w:line="276" w:lineRule="auto"/>
                </w:pPr>
              </w:pPrChange>
            </w:pPr>
            <w:ins w:id="29913" w:author="phuong vu" w:date="2018-11-23T15:08:00Z">
              <w:del w:id="29914" w:author="Tran Huan" w:date="2018-12-03T01:22:00Z">
                <w:r w:rsidRPr="00FD2760" w:rsidDel="00D10B12">
                  <w:delText>2</w:delText>
                </w:r>
                <w:bookmarkStart w:id="29915" w:name="_Toc531571619"/>
                <w:bookmarkStart w:id="29916" w:name="_Toc531575467"/>
                <w:bookmarkStart w:id="29917" w:name="_Toc531579208"/>
                <w:bookmarkStart w:id="29918" w:name="_Toc531582946"/>
                <w:bookmarkEnd w:id="29915"/>
                <w:bookmarkEnd w:id="29916"/>
                <w:bookmarkEnd w:id="29917"/>
                <w:bookmarkEnd w:id="29918"/>
              </w:del>
            </w:ins>
          </w:p>
        </w:tc>
        <w:tc>
          <w:tcPr>
            <w:tcW w:w="1828" w:type="dxa"/>
            <w:noWrap/>
            <w:hideMark/>
            <w:tcPrChange w:id="29919" w:author="Tran Huan" w:date="2018-11-25T23:46:00Z">
              <w:tcPr>
                <w:tcW w:w="1792" w:type="dxa"/>
                <w:noWrap/>
                <w:hideMark/>
              </w:tcPr>
            </w:tcPrChange>
          </w:tcPr>
          <w:p w14:paraId="791D75C9" w14:textId="48AF790B" w:rsidR="00C1382B" w:rsidRPr="00FD2760" w:rsidDel="00D10B12" w:rsidRDefault="008441B4" w:rsidP="00D10B12">
            <w:pPr>
              <w:spacing w:line="288" w:lineRule="auto"/>
              <w:contextualSpacing/>
              <w:rPr>
                <w:ins w:id="29920" w:author="phuong vu" w:date="2018-11-23T15:08:00Z"/>
                <w:del w:id="29921" w:author="Tran Huan" w:date="2018-12-03T01:22:00Z"/>
              </w:rPr>
              <w:pPrChange w:id="29922" w:author="Tran Huan" w:date="2018-12-03T01:23:00Z">
                <w:pPr>
                  <w:spacing w:line="276" w:lineRule="auto"/>
                </w:pPr>
              </w:pPrChange>
            </w:pPr>
            <w:ins w:id="29923" w:author="phuong vu" w:date="2018-11-23T15:08:00Z">
              <w:del w:id="29924" w:author="Tran Huan" w:date="2018-12-03T01:22:00Z">
                <w:r w:rsidDel="00D10B12">
                  <w:delText>wash_bag</w:delText>
                </w:r>
                <w:r w:rsidRPr="00FD2760" w:rsidDel="00D10B12">
                  <w:delText>_id</w:delText>
                </w:r>
                <w:bookmarkStart w:id="29925" w:name="_Toc531571620"/>
                <w:bookmarkStart w:id="29926" w:name="_Toc531575468"/>
                <w:bookmarkStart w:id="29927" w:name="_Toc531579209"/>
                <w:bookmarkStart w:id="29928" w:name="_Toc531582947"/>
                <w:bookmarkEnd w:id="29925"/>
                <w:bookmarkEnd w:id="29926"/>
                <w:bookmarkEnd w:id="29927"/>
                <w:bookmarkEnd w:id="29928"/>
              </w:del>
            </w:ins>
          </w:p>
        </w:tc>
        <w:tc>
          <w:tcPr>
            <w:tcW w:w="1149" w:type="dxa"/>
            <w:noWrap/>
            <w:hideMark/>
            <w:tcPrChange w:id="29929" w:author="Tran Huan" w:date="2018-11-25T23:46:00Z">
              <w:tcPr>
                <w:tcW w:w="1130" w:type="dxa"/>
                <w:noWrap/>
                <w:hideMark/>
              </w:tcPr>
            </w:tcPrChange>
          </w:tcPr>
          <w:p w14:paraId="7A3CA16B" w14:textId="0EC364F4" w:rsidR="00C1382B" w:rsidRPr="00FD2760" w:rsidDel="00D10B12" w:rsidRDefault="00C1382B" w:rsidP="00D10B12">
            <w:pPr>
              <w:spacing w:line="288" w:lineRule="auto"/>
              <w:contextualSpacing/>
              <w:rPr>
                <w:ins w:id="29930" w:author="phuong vu" w:date="2018-11-23T15:08:00Z"/>
                <w:del w:id="29931" w:author="Tran Huan" w:date="2018-12-03T01:22:00Z"/>
              </w:rPr>
              <w:pPrChange w:id="29932" w:author="Tran Huan" w:date="2018-12-03T01:23:00Z">
                <w:pPr>
                  <w:spacing w:line="276" w:lineRule="auto"/>
                </w:pPr>
              </w:pPrChange>
            </w:pPr>
            <w:ins w:id="29933" w:author="phuong vu" w:date="2018-11-23T15:08:00Z">
              <w:del w:id="29934" w:author="Tran Huan" w:date="2018-12-03T01:22:00Z">
                <w:r w:rsidRPr="00FD2760" w:rsidDel="00D10B12">
                  <w:delText>numeric</w:delText>
                </w:r>
                <w:bookmarkStart w:id="29935" w:name="_Toc531571621"/>
                <w:bookmarkStart w:id="29936" w:name="_Toc531575469"/>
                <w:bookmarkStart w:id="29937" w:name="_Toc531579210"/>
                <w:bookmarkStart w:id="29938" w:name="_Toc531582948"/>
                <w:bookmarkEnd w:id="29935"/>
                <w:bookmarkEnd w:id="29936"/>
                <w:bookmarkEnd w:id="29937"/>
                <w:bookmarkEnd w:id="29938"/>
              </w:del>
            </w:ins>
          </w:p>
        </w:tc>
        <w:tc>
          <w:tcPr>
            <w:tcW w:w="855" w:type="dxa"/>
            <w:noWrap/>
            <w:vAlign w:val="center"/>
            <w:hideMark/>
            <w:tcPrChange w:id="29939" w:author="Tran Huan" w:date="2018-11-25T23:46:00Z">
              <w:tcPr>
                <w:tcW w:w="869" w:type="dxa"/>
                <w:noWrap/>
                <w:vAlign w:val="center"/>
                <w:hideMark/>
              </w:tcPr>
            </w:tcPrChange>
          </w:tcPr>
          <w:p w14:paraId="03097A63" w14:textId="7904A2D4" w:rsidR="00C1382B" w:rsidRPr="00FD2760" w:rsidDel="00D10B12" w:rsidRDefault="00C1382B" w:rsidP="00D10B12">
            <w:pPr>
              <w:spacing w:line="288" w:lineRule="auto"/>
              <w:contextualSpacing/>
              <w:jc w:val="center"/>
              <w:rPr>
                <w:ins w:id="29940" w:author="phuong vu" w:date="2018-11-23T15:08:00Z"/>
                <w:del w:id="29941" w:author="Tran Huan" w:date="2018-12-03T01:22:00Z"/>
              </w:rPr>
              <w:pPrChange w:id="29942" w:author="Tran Huan" w:date="2018-12-03T01:23:00Z">
                <w:pPr>
                  <w:spacing w:line="276" w:lineRule="auto"/>
                  <w:jc w:val="center"/>
                </w:pPr>
              </w:pPrChange>
            </w:pPr>
            <w:bookmarkStart w:id="29943" w:name="_Toc531571622"/>
            <w:bookmarkStart w:id="29944" w:name="_Toc531575470"/>
            <w:bookmarkStart w:id="29945" w:name="_Toc531579211"/>
            <w:bookmarkStart w:id="29946" w:name="_Toc531582949"/>
            <w:bookmarkEnd w:id="29943"/>
            <w:bookmarkEnd w:id="29944"/>
            <w:bookmarkEnd w:id="29945"/>
            <w:bookmarkEnd w:id="29946"/>
          </w:p>
        </w:tc>
        <w:tc>
          <w:tcPr>
            <w:tcW w:w="825" w:type="dxa"/>
            <w:noWrap/>
            <w:vAlign w:val="center"/>
            <w:hideMark/>
            <w:tcPrChange w:id="29947" w:author="Tran Huan" w:date="2018-11-25T23:46:00Z">
              <w:tcPr>
                <w:tcW w:w="811" w:type="dxa"/>
                <w:noWrap/>
                <w:vAlign w:val="center"/>
                <w:hideMark/>
              </w:tcPr>
            </w:tcPrChange>
          </w:tcPr>
          <w:p w14:paraId="1DA8ECD4" w14:textId="41E79614" w:rsidR="00C1382B" w:rsidRPr="00FD2760" w:rsidDel="00D10B12" w:rsidRDefault="00C1382B" w:rsidP="00D10B12">
            <w:pPr>
              <w:spacing w:line="288" w:lineRule="auto"/>
              <w:contextualSpacing/>
              <w:jc w:val="center"/>
              <w:rPr>
                <w:ins w:id="29948" w:author="phuong vu" w:date="2018-11-23T15:08:00Z"/>
                <w:del w:id="29949" w:author="Tran Huan" w:date="2018-12-03T01:22:00Z"/>
              </w:rPr>
              <w:pPrChange w:id="29950" w:author="Tran Huan" w:date="2018-12-03T01:23:00Z">
                <w:pPr>
                  <w:spacing w:line="276" w:lineRule="auto"/>
                  <w:jc w:val="center"/>
                </w:pPr>
              </w:pPrChange>
            </w:pPr>
            <w:bookmarkStart w:id="29951" w:name="_Toc531571623"/>
            <w:bookmarkStart w:id="29952" w:name="_Toc531575471"/>
            <w:bookmarkStart w:id="29953" w:name="_Toc531579212"/>
            <w:bookmarkStart w:id="29954" w:name="_Toc531582950"/>
            <w:bookmarkEnd w:id="29951"/>
            <w:bookmarkEnd w:id="29952"/>
            <w:bookmarkEnd w:id="29953"/>
            <w:bookmarkEnd w:id="29954"/>
          </w:p>
        </w:tc>
        <w:tc>
          <w:tcPr>
            <w:tcW w:w="1205" w:type="dxa"/>
            <w:noWrap/>
            <w:vAlign w:val="center"/>
            <w:hideMark/>
            <w:tcPrChange w:id="29955" w:author="Tran Huan" w:date="2018-11-25T23:46:00Z">
              <w:tcPr>
                <w:tcW w:w="1226" w:type="dxa"/>
                <w:noWrap/>
                <w:vAlign w:val="center"/>
                <w:hideMark/>
              </w:tcPr>
            </w:tcPrChange>
          </w:tcPr>
          <w:p w14:paraId="749231B8" w14:textId="6C7548DE" w:rsidR="00C1382B" w:rsidRPr="00FD2760" w:rsidDel="00D10B12" w:rsidRDefault="00C1382B" w:rsidP="00D10B12">
            <w:pPr>
              <w:spacing w:line="288" w:lineRule="auto"/>
              <w:contextualSpacing/>
              <w:jc w:val="center"/>
              <w:rPr>
                <w:ins w:id="29956" w:author="phuong vu" w:date="2018-11-23T15:08:00Z"/>
                <w:del w:id="29957" w:author="Tran Huan" w:date="2018-12-03T01:22:00Z"/>
              </w:rPr>
              <w:pPrChange w:id="29958" w:author="Tran Huan" w:date="2018-12-03T01:23:00Z">
                <w:pPr>
                  <w:spacing w:line="276" w:lineRule="auto"/>
                  <w:jc w:val="center"/>
                </w:pPr>
              </w:pPrChange>
            </w:pPr>
            <w:ins w:id="29959" w:author="phuong vu" w:date="2018-11-23T15:08:00Z">
              <w:del w:id="29960" w:author="Tran Huan" w:date="2018-12-03T01:22:00Z">
                <w:r w:rsidRPr="00FD2760" w:rsidDel="00D10B12">
                  <w:delText>X</w:delText>
                </w:r>
                <w:bookmarkStart w:id="29961" w:name="_Toc531571624"/>
                <w:bookmarkStart w:id="29962" w:name="_Toc531575472"/>
                <w:bookmarkStart w:id="29963" w:name="_Toc531579213"/>
                <w:bookmarkStart w:id="29964" w:name="_Toc531582951"/>
                <w:bookmarkEnd w:id="29961"/>
                <w:bookmarkEnd w:id="29962"/>
                <w:bookmarkEnd w:id="29963"/>
                <w:bookmarkEnd w:id="29964"/>
              </w:del>
            </w:ins>
          </w:p>
        </w:tc>
        <w:tc>
          <w:tcPr>
            <w:tcW w:w="2218" w:type="dxa"/>
            <w:noWrap/>
            <w:hideMark/>
            <w:tcPrChange w:id="29965" w:author="Tran Huan" w:date="2018-11-25T23:46:00Z">
              <w:tcPr>
                <w:tcW w:w="2262" w:type="dxa"/>
                <w:noWrap/>
                <w:hideMark/>
              </w:tcPr>
            </w:tcPrChange>
          </w:tcPr>
          <w:p w14:paraId="278A533C" w14:textId="4569C4C7" w:rsidR="00C1382B" w:rsidRPr="00C1382B" w:rsidDel="00D10B12" w:rsidRDefault="00C1382B" w:rsidP="00D10B12">
            <w:pPr>
              <w:spacing w:line="288" w:lineRule="auto"/>
              <w:contextualSpacing/>
              <w:rPr>
                <w:ins w:id="29966" w:author="phuong vu" w:date="2018-11-23T15:08:00Z"/>
                <w:del w:id="29967" w:author="Tran Huan" w:date="2018-12-03T01:22:00Z"/>
                <w:lang w:val="en-US"/>
              </w:rPr>
              <w:pPrChange w:id="29968" w:author="Tran Huan" w:date="2018-12-03T01:23:00Z">
                <w:pPr>
                  <w:spacing w:line="276" w:lineRule="auto"/>
                </w:pPr>
              </w:pPrChange>
            </w:pPr>
            <w:ins w:id="29969" w:author="phuong vu" w:date="2018-11-23T15:08:00Z">
              <w:del w:id="29970" w:author="Tran Huan" w:date="2018-12-03T01:22:00Z">
                <w:r w:rsidRPr="00FD2760" w:rsidDel="00D10B12">
                  <w:delText xml:space="preserve">ID </w:delText>
                </w:r>
              </w:del>
            </w:ins>
            <w:ins w:id="29971" w:author="phuong vu" w:date="2018-11-23T15:09:00Z">
              <w:del w:id="29972" w:author="Tran Huan" w:date="2018-12-03T01:22:00Z">
                <w:r w:rsidDel="00D10B12">
                  <w:rPr>
                    <w:lang w:val="en-US"/>
                  </w:rPr>
                  <w:delText>túi giặt</w:delText>
                </w:r>
              </w:del>
            </w:ins>
            <w:bookmarkStart w:id="29973" w:name="_Toc531571625"/>
            <w:bookmarkStart w:id="29974" w:name="_Toc531575473"/>
            <w:bookmarkStart w:id="29975" w:name="_Toc531579214"/>
            <w:bookmarkStart w:id="29976" w:name="_Toc531582952"/>
            <w:bookmarkEnd w:id="29973"/>
            <w:bookmarkEnd w:id="29974"/>
            <w:bookmarkEnd w:id="29975"/>
            <w:bookmarkEnd w:id="29976"/>
          </w:p>
        </w:tc>
        <w:bookmarkStart w:id="29977" w:name="_Toc531571626"/>
        <w:bookmarkStart w:id="29978" w:name="_Toc531575474"/>
        <w:bookmarkStart w:id="29979" w:name="_Toc531579215"/>
        <w:bookmarkStart w:id="29980" w:name="_Toc531582953"/>
        <w:bookmarkEnd w:id="29977"/>
        <w:bookmarkEnd w:id="29978"/>
        <w:bookmarkEnd w:id="29979"/>
        <w:bookmarkEnd w:id="29980"/>
      </w:tr>
      <w:tr w:rsidR="00C1382B" w:rsidRPr="00CF0C7E" w:rsidDel="00D10B12" w14:paraId="4C86C1ED" w14:textId="0560629A" w:rsidTr="00266AC8">
        <w:trPr>
          <w:trHeight w:val="300"/>
          <w:ins w:id="29981" w:author="phuong vu" w:date="2018-11-23T15:08:00Z"/>
          <w:del w:id="29982" w:author="Tran Huan" w:date="2018-12-03T01:22:00Z"/>
          <w:trPrChange w:id="29983" w:author="Tran Huan" w:date="2018-11-25T23:46:00Z">
            <w:trPr>
              <w:trHeight w:val="300"/>
            </w:trPr>
          </w:trPrChange>
        </w:trPr>
        <w:tc>
          <w:tcPr>
            <w:tcW w:w="810" w:type="dxa"/>
            <w:noWrap/>
            <w:hideMark/>
            <w:tcPrChange w:id="29984" w:author="Tran Huan" w:date="2018-11-25T23:46:00Z">
              <w:tcPr>
                <w:tcW w:w="687" w:type="dxa"/>
                <w:noWrap/>
                <w:hideMark/>
              </w:tcPr>
            </w:tcPrChange>
          </w:tcPr>
          <w:p w14:paraId="464E16FE" w14:textId="204F503C" w:rsidR="00C1382B" w:rsidRPr="00FD2760" w:rsidDel="00D10B12" w:rsidRDefault="00C1382B" w:rsidP="00D10B12">
            <w:pPr>
              <w:spacing w:line="288" w:lineRule="auto"/>
              <w:contextualSpacing/>
              <w:rPr>
                <w:ins w:id="29985" w:author="phuong vu" w:date="2018-11-23T15:08:00Z"/>
                <w:del w:id="29986" w:author="Tran Huan" w:date="2018-12-03T01:22:00Z"/>
              </w:rPr>
              <w:pPrChange w:id="29987" w:author="Tran Huan" w:date="2018-12-03T01:23:00Z">
                <w:pPr>
                  <w:spacing w:line="276" w:lineRule="auto"/>
                </w:pPr>
              </w:pPrChange>
            </w:pPr>
            <w:ins w:id="29988" w:author="phuong vu" w:date="2018-11-23T15:08:00Z">
              <w:del w:id="29989" w:author="Tran Huan" w:date="2018-12-03T01:22:00Z">
                <w:r w:rsidRPr="00FD2760" w:rsidDel="00D10B12">
                  <w:delText>3</w:delText>
                </w:r>
                <w:bookmarkStart w:id="29990" w:name="_Toc531571627"/>
                <w:bookmarkStart w:id="29991" w:name="_Toc531575475"/>
                <w:bookmarkStart w:id="29992" w:name="_Toc531579216"/>
                <w:bookmarkStart w:id="29993" w:name="_Toc531582954"/>
                <w:bookmarkEnd w:id="29990"/>
                <w:bookmarkEnd w:id="29991"/>
                <w:bookmarkEnd w:id="29992"/>
                <w:bookmarkEnd w:id="29993"/>
              </w:del>
            </w:ins>
          </w:p>
        </w:tc>
        <w:tc>
          <w:tcPr>
            <w:tcW w:w="1828" w:type="dxa"/>
            <w:noWrap/>
            <w:hideMark/>
            <w:tcPrChange w:id="29994" w:author="Tran Huan" w:date="2018-11-25T23:46:00Z">
              <w:tcPr>
                <w:tcW w:w="1792" w:type="dxa"/>
                <w:noWrap/>
                <w:hideMark/>
              </w:tcPr>
            </w:tcPrChange>
          </w:tcPr>
          <w:p w14:paraId="3CD4E92A" w14:textId="47692288" w:rsidR="00C1382B" w:rsidRPr="00FD2760" w:rsidDel="00D10B12" w:rsidRDefault="008441B4" w:rsidP="00D10B12">
            <w:pPr>
              <w:spacing w:line="288" w:lineRule="auto"/>
              <w:contextualSpacing/>
              <w:rPr>
                <w:ins w:id="29995" w:author="phuong vu" w:date="2018-11-23T15:08:00Z"/>
                <w:del w:id="29996" w:author="Tran Huan" w:date="2018-12-03T01:22:00Z"/>
              </w:rPr>
              <w:pPrChange w:id="29997" w:author="Tran Huan" w:date="2018-12-03T01:23:00Z">
                <w:pPr>
                  <w:spacing w:line="276" w:lineRule="auto"/>
                </w:pPr>
              </w:pPrChange>
            </w:pPr>
            <w:ins w:id="29998" w:author="phuong vu" w:date="2018-11-23T15:08:00Z">
              <w:del w:id="29999" w:author="Tran Huan" w:date="2018-12-03T01:22:00Z">
                <w:r w:rsidRPr="00FD2760" w:rsidDel="00D10B12">
                  <w:delText>service_type_id</w:delText>
                </w:r>
                <w:bookmarkStart w:id="30000" w:name="_Toc531571628"/>
                <w:bookmarkStart w:id="30001" w:name="_Toc531575476"/>
                <w:bookmarkStart w:id="30002" w:name="_Toc531579217"/>
                <w:bookmarkStart w:id="30003" w:name="_Toc531582955"/>
                <w:bookmarkEnd w:id="30000"/>
                <w:bookmarkEnd w:id="30001"/>
                <w:bookmarkEnd w:id="30002"/>
                <w:bookmarkEnd w:id="30003"/>
              </w:del>
            </w:ins>
          </w:p>
        </w:tc>
        <w:tc>
          <w:tcPr>
            <w:tcW w:w="1149" w:type="dxa"/>
            <w:noWrap/>
            <w:hideMark/>
            <w:tcPrChange w:id="30004" w:author="Tran Huan" w:date="2018-11-25T23:46:00Z">
              <w:tcPr>
                <w:tcW w:w="1130" w:type="dxa"/>
                <w:noWrap/>
                <w:hideMark/>
              </w:tcPr>
            </w:tcPrChange>
          </w:tcPr>
          <w:p w14:paraId="4F01BBDC" w14:textId="275E96BF" w:rsidR="00C1382B" w:rsidRPr="00FD2760" w:rsidDel="00D10B12" w:rsidRDefault="00C1382B" w:rsidP="00D10B12">
            <w:pPr>
              <w:spacing w:line="288" w:lineRule="auto"/>
              <w:contextualSpacing/>
              <w:rPr>
                <w:ins w:id="30005" w:author="phuong vu" w:date="2018-11-23T15:08:00Z"/>
                <w:del w:id="30006" w:author="Tran Huan" w:date="2018-12-03T01:22:00Z"/>
              </w:rPr>
              <w:pPrChange w:id="30007" w:author="Tran Huan" w:date="2018-12-03T01:23:00Z">
                <w:pPr>
                  <w:spacing w:line="276" w:lineRule="auto"/>
                </w:pPr>
              </w:pPrChange>
            </w:pPr>
            <w:ins w:id="30008" w:author="phuong vu" w:date="2018-11-23T15:08:00Z">
              <w:del w:id="30009" w:author="Tran Huan" w:date="2018-12-03T01:22:00Z">
                <w:r w:rsidRPr="00FD2760" w:rsidDel="00D10B12">
                  <w:delText>numeric</w:delText>
                </w:r>
                <w:bookmarkStart w:id="30010" w:name="_Toc531571629"/>
                <w:bookmarkStart w:id="30011" w:name="_Toc531575477"/>
                <w:bookmarkStart w:id="30012" w:name="_Toc531579218"/>
                <w:bookmarkStart w:id="30013" w:name="_Toc531582956"/>
                <w:bookmarkEnd w:id="30010"/>
                <w:bookmarkEnd w:id="30011"/>
                <w:bookmarkEnd w:id="30012"/>
                <w:bookmarkEnd w:id="30013"/>
              </w:del>
            </w:ins>
          </w:p>
        </w:tc>
        <w:tc>
          <w:tcPr>
            <w:tcW w:w="855" w:type="dxa"/>
            <w:noWrap/>
            <w:vAlign w:val="center"/>
            <w:hideMark/>
            <w:tcPrChange w:id="30014" w:author="Tran Huan" w:date="2018-11-25T23:46:00Z">
              <w:tcPr>
                <w:tcW w:w="869" w:type="dxa"/>
                <w:noWrap/>
                <w:vAlign w:val="center"/>
                <w:hideMark/>
              </w:tcPr>
            </w:tcPrChange>
          </w:tcPr>
          <w:p w14:paraId="1090CB54" w14:textId="72C9E0F8" w:rsidR="00C1382B" w:rsidRPr="00FD2760" w:rsidDel="00D10B12" w:rsidRDefault="00C1382B" w:rsidP="00D10B12">
            <w:pPr>
              <w:spacing w:line="288" w:lineRule="auto"/>
              <w:contextualSpacing/>
              <w:jc w:val="center"/>
              <w:rPr>
                <w:ins w:id="30015" w:author="phuong vu" w:date="2018-11-23T15:08:00Z"/>
                <w:del w:id="30016" w:author="Tran Huan" w:date="2018-12-03T01:22:00Z"/>
              </w:rPr>
              <w:pPrChange w:id="30017" w:author="Tran Huan" w:date="2018-12-03T01:23:00Z">
                <w:pPr>
                  <w:spacing w:line="276" w:lineRule="auto"/>
                  <w:jc w:val="center"/>
                </w:pPr>
              </w:pPrChange>
            </w:pPr>
            <w:bookmarkStart w:id="30018" w:name="_Toc531571630"/>
            <w:bookmarkStart w:id="30019" w:name="_Toc531575478"/>
            <w:bookmarkStart w:id="30020" w:name="_Toc531579219"/>
            <w:bookmarkStart w:id="30021" w:name="_Toc531582957"/>
            <w:bookmarkEnd w:id="30018"/>
            <w:bookmarkEnd w:id="30019"/>
            <w:bookmarkEnd w:id="30020"/>
            <w:bookmarkEnd w:id="30021"/>
          </w:p>
        </w:tc>
        <w:tc>
          <w:tcPr>
            <w:tcW w:w="825" w:type="dxa"/>
            <w:noWrap/>
            <w:vAlign w:val="center"/>
            <w:hideMark/>
            <w:tcPrChange w:id="30022" w:author="Tran Huan" w:date="2018-11-25T23:46:00Z">
              <w:tcPr>
                <w:tcW w:w="811" w:type="dxa"/>
                <w:noWrap/>
                <w:vAlign w:val="center"/>
                <w:hideMark/>
              </w:tcPr>
            </w:tcPrChange>
          </w:tcPr>
          <w:p w14:paraId="1DD51847" w14:textId="45C88427" w:rsidR="00C1382B" w:rsidRPr="00FD2760" w:rsidDel="00D10B12" w:rsidRDefault="00C1382B" w:rsidP="00D10B12">
            <w:pPr>
              <w:spacing w:line="288" w:lineRule="auto"/>
              <w:contextualSpacing/>
              <w:jc w:val="center"/>
              <w:rPr>
                <w:ins w:id="30023" w:author="phuong vu" w:date="2018-11-23T15:08:00Z"/>
                <w:del w:id="30024" w:author="Tran Huan" w:date="2018-12-03T01:22:00Z"/>
              </w:rPr>
              <w:pPrChange w:id="30025" w:author="Tran Huan" w:date="2018-12-03T01:23:00Z">
                <w:pPr>
                  <w:spacing w:line="276" w:lineRule="auto"/>
                  <w:jc w:val="center"/>
                </w:pPr>
              </w:pPrChange>
            </w:pPr>
            <w:bookmarkStart w:id="30026" w:name="_Toc531571631"/>
            <w:bookmarkStart w:id="30027" w:name="_Toc531575479"/>
            <w:bookmarkStart w:id="30028" w:name="_Toc531579220"/>
            <w:bookmarkStart w:id="30029" w:name="_Toc531582958"/>
            <w:bookmarkEnd w:id="30026"/>
            <w:bookmarkEnd w:id="30027"/>
            <w:bookmarkEnd w:id="30028"/>
            <w:bookmarkEnd w:id="30029"/>
          </w:p>
        </w:tc>
        <w:tc>
          <w:tcPr>
            <w:tcW w:w="1205" w:type="dxa"/>
            <w:noWrap/>
            <w:vAlign w:val="center"/>
            <w:hideMark/>
            <w:tcPrChange w:id="30030" w:author="Tran Huan" w:date="2018-11-25T23:46:00Z">
              <w:tcPr>
                <w:tcW w:w="1226" w:type="dxa"/>
                <w:noWrap/>
                <w:vAlign w:val="center"/>
                <w:hideMark/>
              </w:tcPr>
            </w:tcPrChange>
          </w:tcPr>
          <w:p w14:paraId="13112F91" w14:textId="3882A1F6" w:rsidR="00C1382B" w:rsidRPr="00FD2760" w:rsidDel="00D10B12" w:rsidRDefault="00C1382B" w:rsidP="00D10B12">
            <w:pPr>
              <w:spacing w:line="288" w:lineRule="auto"/>
              <w:contextualSpacing/>
              <w:jc w:val="center"/>
              <w:rPr>
                <w:ins w:id="30031" w:author="phuong vu" w:date="2018-11-23T15:08:00Z"/>
                <w:del w:id="30032" w:author="Tran Huan" w:date="2018-12-03T01:22:00Z"/>
              </w:rPr>
              <w:pPrChange w:id="30033" w:author="Tran Huan" w:date="2018-12-03T01:23:00Z">
                <w:pPr>
                  <w:spacing w:line="276" w:lineRule="auto"/>
                  <w:jc w:val="center"/>
                </w:pPr>
              </w:pPrChange>
            </w:pPr>
            <w:ins w:id="30034" w:author="phuong vu" w:date="2018-11-23T15:08:00Z">
              <w:del w:id="30035" w:author="Tran Huan" w:date="2018-12-03T01:22:00Z">
                <w:r w:rsidRPr="00FD2760" w:rsidDel="00D10B12">
                  <w:delText>X</w:delText>
                </w:r>
                <w:bookmarkStart w:id="30036" w:name="_Toc531571632"/>
                <w:bookmarkStart w:id="30037" w:name="_Toc531575480"/>
                <w:bookmarkStart w:id="30038" w:name="_Toc531579221"/>
                <w:bookmarkStart w:id="30039" w:name="_Toc531582959"/>
                <w:bookmarkEnd w:id="30036"/>
                <w:bookmarkEnd w:id="30037"/>
                <w:bookmarkEnd w:id="30038"/>
                <w:bookmarkEnd w:id="30039"/>
              </w:del>
            </w:ins>
          </w:p>
        </w:tc>
        <w:tc>
          <w:tcPr>
            <w:tcW w:w="2218" w:type="dxa"/>
            <w:noWrap/>
            <w:hideMark/>
            <w:tcPrChange w:id="30040" w:author="Tran Huan" w:date="2018-11-25T23:46:00Z">
              <w:tcPr>
                <w:tcW w:w="2262" w:type="dxa"/>
                <w:noWrap/>
                <w:hideMark/>
              </w:tcPr>
            </w:tcPrChange>
          </w:tcPr>
          <w:p w14:paraId="155A8400" w14:textId="4B93EFB9" w:rsidR="00C1382B" w:rsidRPr="00FD2760" w:rsidDel="00D10B12" w:rsidRDefault="00C1382B" w:rsidP="00D10B12">
            <w:pPr>
              <w:spacing w:line="288" w:lineRule="auto"/>
              <w:contextualSpacing/>
              <w:rPr>
                <w:ins w:id="30041" w:author="phuong vu" w:date="2018-11-23T15:08:00Z"/>
                <w:del w:id="30042" w:author="Tran Huan" w:date="2018-12-03T01:22:00Z"/>
              </w:rPr>
              <w:pPrChange w:id="30043" w:author="Tran Huan" w:date="2018-12-03T01:23:00Z">
                <w:pPr>
                  <w:spacing w:line="276" w:lineRule="auto"/>
                </w:pPr>
              </w:pPrChange>
            </w:pPr>
            <w:ins w:id="30044" w:author="phuong vu" w:date="2018-11-23T15:08:00Z">
              <w:del w:id="30045" w:author="Tran Huan" w:date="2018-12-03T01:22:00Z">
                <w:r w:rsidRPr="00FD2760" w:rsidDel="00D10B12">
                  <w:delText xml:space="preserve">ID loại dịch vụ. </w:delText>
                </w:r>
                <w:bookmarkStart w:id="30046" w:name="_Toc531571633"/>
                <w:bookmarkStart w:id="30047" w:name="_Toc531575481"/>
                <w:bookmarkStart w:id="30048" w:name="_Toc531579222"/>
                <w:bookmarkStart w:id="30049" w:name="_Toc531582960"/>
                <w:bookmarkEnd w:id="30046"/>
                <w:bookmarkEnd w:id="30047"/>
                <w:bookmarkEnd w:id="30048"/>
                <w:bookmarkEnd w:id="30049"/>
              </w:del>
            </w:ins>
          </w:p>
        </w:tc>
        <w:bookmarkStart w:id="30050" w:name="_Toc531571634"/>
        <w:bookmarkStart w:id="30051" w:name="_Toc531575482"/>
        <w:bookmarkStart w:id="30052" w:name="_Toc531579223"/>
        <w:bookmarkStart w:id="30053" w:name="_Toc531582961"/>
        <w:bookmarkEnd w:id="30050"/>
        <w:bookmarkEnd w:id="30051"/>
        <w:bookmarkEnd w:id="30052"/>
        <w:bookmarkEnd w:id="30053"/>
      </w:tr>
      <w:tr w:rsidR="00C1382B" w:rsidRPr="00CF0C7E" w:rsidDel="00D10B12" w14:paraId="438BE6DC" w14:textId="6902A4C9" w:rsidTr="00266AC8">
        <w:trPr>
          <w:trHeight w:val="300"/>
          <w:ins w:id="30054" w:author="phuong vu" w:date="2018-11-23T15:08:00Z"/>
          <w:del w:id="30055" w:author="Tran Huan" w:date="2018-12-03T01:22:00Z"/>
          <w:trPrChange w:id="30056" w:author="Tran Huan" w:date="2018-11-25T23:46:00Z">
            <w:trPr>
              <w:trHeight w:val="300"/>
            </w:trPr>
          </w:trPrChange>
        </w:trPr>
        <w:tc>
          <w:tcPr>
            <w:tcW w:w="810" w:type="dxa"/>
            <w:noWrap/>
            <w:hideMark/>
            <w:tcPrChange w:id="30057" w:author="Tran Huan" w:date="2018-11-25T23:46:00Z">
              <w:tcPr>
                <w:tcW w:w="687" w:type="dxa"/>
                <w:noWrap/>
                <w:hideMark/>
              </w:tcPr>
            </w:tcPrChange>
          </w:tcPr>
          <w:p w14:paraId="68CA7757" w14:textId="5DB371FB" w:rsidR="00C1382B" w:rsidRPr="00FD2760" w:rsidDel="00D10B12" w:rsidRDefault="00C1382B" w:rsidP="00D10B12">
            <w:pPr>
              <w:spacing w:line="288" w:lineRule="auto"/>
              <w:contextualSpacing/>
              <w:rPr>
                <w:ins w:id="30058" w:author="phuong vu" w:date="2018-11-23T15:08:00Z"/>
                <w:del w:id="30059" w:author="Tran Huan" w:date="2018-12-03T01:22:00Z"/>
              </w:rPr>
              <w:pPrChange w:id="30060" w:author="Tran Huan" w:date="2018-12-03T01:23:00Z">
                <w:pPr>
                  <w:spacing w:line="276" w:lineRule="auto"/>
                </w:pPr>
              </w:pPrChange>
            </w:pPr>
            <w:ins w:id="30061" w:author="phuong vu" w:date="2018-11-23T15:08:00Z">
              <w:del w:id="30062" w:author="Tran Huan" w:date="2018-12-03T01:22:00Z">
                <w:r w:rsidRPr="00FD2760" w:rsidDel="00D10B12">
                  <w:delText>4</w:delText>
                </w:r>
                <w:bookmarkStart w:id="30063" w:name="_Toc531571635"/>
                <w:bookmarkStart w:id="30064" w:name="_Toc531575483"/>
                <w:bookmarkStart w:id="30065" w:name="_Toc531579224"/>
                <w:bookmarkStart w:id="30066" w:name="_Toc531582962"/>
                <w:bookmarkEnd w:id="30063"/>
                <w:bookmarkEnd w:id="30064"/>
                <w:bookmarkEnd w:id="30065"/>
                <w:bookmarkEnd w:id="30066"/>
              </w:del>
            </w:ins>
          </w:p>
        </w:tc>
        <w:tc>
          <w:tcPr>
            <w:tcW w:w="1828" w:type="dxa"/>
            <w:noWrap/>
            <w:hideMark/>
            <w:tcPrChange w:id="30067" w:author="Tran Huan" w:date="2018-11-25T23:46:00Z">
              <w:tcPr>
                <w:tcW w:w="1792" w:type="dxa"/>
                <w:noWrap/>
                <w:hideMark/>
              </w:tcPr>
            </w:tcPrChange>
          </w:tcPr>
          <w:p w14:paraId="3A512111" w14:textId="54F63082" w:rsidR="00C1382B" w:rsidRPr="00FD2760" w:rsidDel="00D10B12" w:rsidRDefault="008441B4" w:rsidP="00D10B12">
            <w:pPr>
              <w:spacing w:line="288" w:lineRule="auto"/>
              <w:contextualSpacing/>
              <w:rPr>
                <w:ins w:id="30068" w:author="phuong vu" w:date="2018-11-23T15:08:00Z"/>
                <w:del w:id="30069" w:author="Tran Huan" w:date="2018-12-03T01:22:00Z"/>
              </w:rPr>
              <w:pPrChange w:id="30070" w:author="Tran Huan" w:date="2018-12-03T01:23:00Z">
                <w:pPr>
                  <w:spacing w:line="276" w:lineRule="auto"/>
                </w:pPr>
              </w:pPrChange>
            </w:pPr>
            <w:ins w:id="30071" w:author="phuong vu" w:date="2018-11-23T15:08:00Z">
              <w:del w:id="30072" w:author="Tran Huan" w:date="2018-12-03T01:22:00Z">
                <w:r w:rsidRPr="00FD2760" w:rsidDel="00D10B12">
                  <w:delText>unit_id</w:delText>
                </w:r>
                <w:bookmarkStart w:id="30073" w:name="_Toc531571636"/>
                <w:bookmarkStart w:id="30074" w:name="_Toc531575484"/>
                <w:bookmarkStart w:id="30075" w:name="_Toc531579225"/>
                <w:bookmarkStart w:id="30076" w:name="_Toc531582963"/>
                <w:bookmarkEnd w:id="30073"/>
                <w:bookmarkEnd w:id="30074"/>
                <w:bookmarkEnd w:id="30075"/>
                <w:bookmarkEnd w:id="30076"/>
              </w:del>
            </w:ins>
          </w:p>
        </w:tc>
        <w:tc>
          <w:tcPr>
            <w:tcW w:w="1149" w:type="dxa"/>
            <w:noWrap/>
            <w:hideMark/>
            <w:tcPrChange w:id="30077" w:author="Tran Huan" w:date="2018-11-25T23:46:00Z">
              <w:tcPr>
                <w:tcW w:w="1130" w:type="dxa"/>
                <w:noWrap/>
                <w:hideMark/>
              </w:tcPr>
            </w:tcPrChange>
          </w:tcPr>
          <w:p w14:paraId="556E688F" w14:textId="03AFBF86" w:rsidR="00C1382B" w:rsidRPr="00FD2760" w:rsidDel="00D10B12" w:rsidRDefault="00C1382B" w:rsidP="00D10B12">
            <w:pPr>
              <w:spacing w:line="288" w:lineRule="auto"/>
              <w:contextualSpacing/>
              <w:rPr>
                <w:ins w:id="30078" w:author="phuong vu" w:date="2018-11-23T15:08:00Z"/>
                <w:del w:id="30079" w:author="Tran Huan" w:date="2018-12-03T01:22:00Z"/>
              </w:rPr>
              <w:pPrChange w:id="30080" w:author="Tran Huan" w:date="2018-12-03T01:23:00Z">
                <w:pPr>
                  <w:spacing w:line="276" w:lineRule="auto"/>
                </w:pPr>
              </w:pPrChange>
            </w:pPr>
            <w:ins w:id="30081" w:author="phuong vu" w:date="2018-11-23T15:08:00Z">
              <w:del w:id="30082" w:author="Tran Huan" w:date="2018-12-03T01:22:00Z">
                <w:r w:rsidRPr="00FD2760" w:rsidDel="00D10B12">
                  <w:delText>numeric</w:delText>
                </w:r>
                <w:bookmarkStart w:id="30083" w:name="_Toc531571637"/>
                <w:bookmarkStart w:id="30084" w:name="_Toc531575485"/>
                <w:bookmarkStart w:id="30085" w:name="_Toc531579226"/>
                <w:bookmarkStart w:id="30086" w:name="_Toc531582964"/>
                <w:bookmarkEnd w:id="30083"/>
                <w:bookmarkEnd w:id="30084"/>
                <w:bookmarkEnd w:id="30085"/>
                <w:bookmarkEnd w:id="30086"/>
              </w:del>
            </w:ins>
          </w:p>
        </w:tc>
        <w:tc>
          <w:tcPr>
            <w:tcW w:w="855" w:type="dxa"/>
            <w:noWrap/>
            <w:vAlign w:val="center"/>
            <w:hideMark/>
            <w:tcPrChange w:id="30087" w:author="Tran Huan" w:date="2018-11-25T23:46:00Z">
              <w:tcPr>
                <w:tcW w:w="869" w:type="dxa"/>
                <w:noWrap/>
                <w:vAlign w:val="center"/>
                <w:hideMark/>
              </w:tcPr>
            </w:tcPrChange>
          </w:tcPr>
          <w:p w14:paraId="07AE188F" w14:textId="0853386C" w:rsidR="00C1382B" w:rsidRPr="00FD2760" w:rsidDel="00D10B12" w:rsidRDefault="00C1382B" w:rsidP="00D10B12">
            <w:pPr>
              <w:spacing w:line="288" w:lineRule="auto"/>
              <w:contextualSpacing/>
              <w:jc w:val="center"/>
              <w:rPr>
                <w:ins w:id="30088" w:author="phuong vu" w:date="2018-11-23T15:08:00Z"/>
                <w:del w:id="30089" w:author="Tran Huan" w:date="2018-12-03T01:22:00Z"/>
              </w:rPr>
              <w:pPrChange w:id="30090" w:author="Tran Huan" w:date="2018-12-03T01:23:00Z">
                <w:pPr>
                  <w:spacing w:line="276" w:lineRule="auto"/>
                  <w:jc w:val="center"/>
                </w:pPr>
              </w:pPrChange>
            </w:pPr>
            <w:bookmarkStart w:id="30091" w:name="_Toc531571638"/>
            <w:bookmarkStart w:id="30092" w:name="_Toc531575486"/>
            <w:bookmarkStart w:id="30093" w:name="_Toc531579227"/>
            <w:bookmarkStart w:id="30094" w:name="_Toc531582965"/>
            <w:bookmarkEnd w:id="30091"/>
            <w:bookmarkEnd w:id="30092"/>
            <w:bookmarkEnd w:id="30093"/>
            <w:bookmarkEnd w:id="30094"/>
          </w:p>
        </w:tc>
        <w:tc>
          <w:tcPr>
            <w:tcW w:w="825" w:type="dxa"/>
            <w:noWrap/>
            <w:vAlign w:val="center"/>
            <w:hideMark/>
            <w:tcPrChange w:id="30095" w:author="Tran Huan" w:date="2018-11-25T23:46:00Z">
              <w:tcPr>
                <w:tcW w:w="811" w:type="dxa"/>
                <w:noWrap/>
                <w:vAlign w:val="center"/>
                <w:hideMark/>
              </w:tcPr>
            </w:tcPrChange>
          </w:tcPr>
          <w:p w14:paraId="3CF0DAED" w14:textId="7BA8384F" w:rsidR="00C1382B" w:rsidRPr="00FD2760" w:rsidDel="00D10B12" w:rsidRDefault="00C1382B" w:rsidP="00D10B12">
            <w:pPr>
              <w:spacing w:line="288" w:lineRule="auto"/>
              <w:contextualSpacing/>
              <w:jc w:val="center"/>
              <w:rPr>
                <w:ins w:id="30096" w:author="phuong vu" w:date="2018-11-23T15:08:00Z"/>
                <w:del w:id="30097" w:author="Tran Huan" w:date="2018-12-03T01:22:00Z"/>
              </w:rPr>
              <w:pPrChange w:id="30098" w:author="Tran Huan" w:date="2018-12-03T01:23:00Z">
                <w:pPr>
                  <w:spacing w:line="276" w:lineRule="auto"/>
                  <w:jc w:val="center"/>
                </w:pPr>
              </w:pPrChange>
            </w:pPr>
            <w:bookmarkStart w:id="30099" w:name="_Toc531571639"/>
            <w:bookmarkStart w:id="30100" w:name="_Toc531575487"/>
            <w:bookmarkStart w:id="30101" w:name="_Toc531579228"/>
            <w:bookmarkStart w:id="30102" w:name="_Toc531582966"/>
            <w:bookmarkEnd w:id="30099"/>
            <w:bookmarkEnd w:id="30100"/>
            <w:bookmarkEnd w:id="30101"/>
            <w:bookmarkEnd w:id="30102"/>
          </w:p>
        </w:tc>
        <w:tc>
          <w:tcPr>
            <w:tcW w:w="1205" w:type="dxa"/>
            <w:noWrap/>
            <w:vAlign w:val="center"/>
            <w:hideMark/>
            <w:tcPrChange w:id="30103" w:author="Tran Huan" w:date="2018-11-25T23:46:00Z">
              <w:tcPr>
                <w:tcW w:w="1226" w:type="dxa"/>
                <w:noWrap/>
                <w:vAlign w:val="center"/>
                <w:hideMark/>
              </w:tcPr>
            </w:tcPrChange>
          </w:tcPr>
          <w:p w14:paraId="7F0B79AE" w14:textId="7F852DED" w:rsidR="00C1382B" w:rsidRPr="00FD2760" w:rsidDel="00D10B12" w:rsidRDefault="00C1382B" w:rsidP="00D10B12">
            <w:pPr>
              <w:spacing w:line="288" w:lineRule="auto"/>
              <w:contextualSpacing/>
              <w:jc w:val="center"/>
              <w:rPr>
                <w:ins w:id="30104" w:author="phuong vu" w:date="2018-11-23T15:08:00Z"/>
                <w:del w:id="30105" w:author="Tran Huan" w:date="2018-12-03T01:22:00Z"/>
              </w:rPr>
              <w:pPrChange w:id="30106" w:author="Tran Huan" w:date="2018-12-03T01:23:00Z">
                <w:pPr>
                  <w:spacing w:line="276" w:lineRule="auto"/>
                  <w:jc w:val="center"/>
                </w:pPr>
              </w:pPrChange>
            </w:pPr>
            <w:ins w:id="30107" w:author="phuong vu" w:date="2018-11-23T15:08:00Z">
              <w:del w:id="30108" w:author="Tran Huan" w:date="2018-12-03T01:22:00Z">
                <w:r w:rsidRPr="00FD2760" w:rsidDel="00D10B12">
                  <w:delText>X</w:delText>
                </w:r>
                <w:bookmarkStart w:id="30109" w:name="_Toc531571640"/>
                <w:bookmarkStart w:id="30110" w:name="_Toc531575488"/>
                <w:bookmarkStart w:id="30111" w:name="_Toc531579229"/>
                <w:bookmarkStart w:id="30112" w:name="_Toc531582967"/>
                <w:bookmarkEnd w:id="30109"/>
                <w:bookmarkEnd w:id="30110"/>
                <w:bookmarkEnd w:id="30111"/>
                <w:bookmarkEnd w:id="30112"/>
              </w:del>
            </w:ins>
          </w:p>
        </w:tc>
        <w:tc>
          <w:tcPr>
            <w:tcW w:w="2218" w:type="dxa"/>
            <w:noWrap/>
            <w:hideMark/>
            <w:tcPrChange w:id="30113" w:author="Tran Huan" w:date="2018-11-25T23:46:00Z">
              <w:tcPr>
                <w:tcW w:w="2262" w:type="dxa"/>
                <w:noWrap/>
                <w:hideMark/>
              </w:tcPr>
            </w:tcPrChange>
          </w:tcPr>
          <w:p w14:paraId="76480244" w14:textId="0E803F22" w:rsidR="00C1382B" w:rsidRPr="00FD2760" w:rsidDel="00D10B12" w:rsidRDefault="00C1382B" w:rsidP="00D10B12">
            <w:pPr>
              <w:spacing w:line="288" w:lineRule="auto"/>
              <w:contextualSpacing/>
              <w:rPr>
                <w:ins w:id="30114" w:author="phuong vu" w:date="2018-11-23T15:08:00Z"/>
                <w:del w:id="30115" w:author="Tran Huan" w:date="2018-12-03T01:22:00Z"/>
              </w:rPr>
              <w:pPrChange w:id="30116" w:author="Tran Huan" w:date="2018-12-03T01:23:00Z">
                <w:pPr>
                  <w:spacing w:line="276" w:lineRule="auto"/>
                </w:pPr>
              </w:pPrChange>
            </w:pPr>
            <w:ins w:id="30117" w:author="phuong vu" w:date="2018-11-23T15:08:00Z">
              <w:del w:id="30118" w:author="Tran Huan" w:date="2018-12-03T01:22:00Z">
                <w:r w:rsidRPr="00FD2760" w:rsidDel="00D10B12">
                  <w:delText xml:space="preserve">ID đơn vị tính. </w:delText>
                </w:r>
                <w:bookmarkStart w:id="30119" w:name="_Toc531571641"/>
                <w:bookmarkStart w:id="30120" w:name="_Toc531575489"/>
                <w:bookmarkStart w:id="30121" w:name="_Toc531579230"/>
                <w:bookmarkStart w:id="30122" w:name="_Toc531582968"/>
                <w:bookmarkEnd w:id="30119"/>
                <w:bookmarkEnd w:id="30120"/>
                <w:bookmarkEnd w:id="30121"/>
                <w:bookmarkEnd w:id="30122"/>
              </w:del>
            </w:ins>
          </w:p>
        </w:tc>
        <w:bookmarkStart w:id="30123" w:name="_Toc531571642"/>
        <w:bookmarkStart w:id="30124" w:name="_Toc531575490"/>
        <w:bookmarkStart w:id="30125" w:name="_Toc531579231"/>
        <w:bookmarkStart w:id="30126" w:name="_Toc531582969"/>
        <w:bookmarkEnd w:id="30123"/>
        <w:bookmarkEnd w:id="30124"/>
        <w:bookmarkEnd w:id="30125"/>
        <w:bookmarkEnd w:id="30126"/>
      </w:tr>
      <w:tr w:rsidR="00C1382B" w:rsidRPr="00CF0C7E" w:rsidDel="00D10B12" w14:paraId="615C742B" w14:textId="282E8498" w:rsidTr="00266AC8">
        <w:trPr>
          <w:trHeight w:val="300"/>
          <w:ins w:id="30127" w:author="phuong vu" w:date="2018-11-23T15:08:00Z"/>
          <w:del w:id="30128" w:author="Tran Huan" w:date="2018-12-03T01:22:00Z"/>
          <w:trPrChange w:id="30129" w:author="Tran Huan" w:date="2018-11-25T23:46:00Z">
            <w:trPr>
              <w:trHeight w:val="300"/>
            </w:trPr>
          </w:trPrChange>
        </w:trPr>
        <w:tc>
          <w:tcPr>
            <w:tcW w:w="810" w:type="dxa"/>
            <w:noWrap/>
            <w:hideMark/>
            <w:tcPrChange w:id="30130" w:author="Tran Huan" w:date="2018-11-25T23:46:00Z">
              <w:tcPr>
                <w:tcW w:w="687" w:type="dxa"/>
                <w:noWrap/>
                <w:hideMark/>
              </w:tcPr>
            </w:tcPrChange>
          </w:tcPr>
          <w:p w14:paraId="69245F02" w14:textId="25789E05" w:rsidR="00C1382B" w:rsidRPr="00FD2760" w:rsidDel="00D10B12" w:rsidRDefault="00C1382B" w:rsidP="00D10B12">
            <w:pPr>
              <w:spacing w:line="288" w:lineRule="auto"/>
              <w:contextualSpacing/>
              <w:rPr>
                <w:ins w:id="30131" w:author="phuong vu" w:date="2018-11-23T15:08:00Z"/>
                <w:del w:id="30132" w:author="Tran Huan" w:date="2018-12-03T01:22:00Z"/>
              </w:rPr>
              <w:pPrChange w:id="30133" w:author="Tran Huan" w:date="2018-12-03T01:23:00Z">
                <w:pPr>
                  <w:spacing w:line="276" w:lineRule="auto"/>
                </w:pPr>
              </w:pPrChange>
            </w:pPr>
            <w:ins w:id="30134" w:author="phuong vu" w:date="2018-11-23T15:08:00Z">
              <w:del w:id="30135" w:author="Tran Huan" w:date="2018-12-03T01:22:00Z">
                <w:r w:rsidRPr="00FD2760" w:rsidDel="00D10B12">
                  <w:delText>5</w:delText>
                </w:r>
                <w:bookmarkStart w:id="30136" w:name="_Toc531571643"/>
                <w:bookmarkStart w:id="30137" w:name="_Toc531575491"/>
                <w:bookmarkStart w:id="30138" w:name="_Toc531579232"/>
                <w:bookmarkStart w:id="30139" w:name="_Toc531582970"/>
                <w:bookmarkEnd w:id="30136"/>
                <w:bookmarkEnd w:id="30137"/>
                <w:bookmarkEnd w:id="30138"/>
                <w:bookmarkEnd w:id="30139"/>
              </w:del>
            </w:ins>
          </w:p>
        </w:tc>
        <w:tc>
          <w:tcPr>
            <w:tcW w:w="1828" w:type="dxa"/>
            <w:noWrap/>
            <w:hideMark/>
            <w:tcPrChange w:id="30140" w:author="Tran Huan" w:date="2018-11-25T23:46:00Z">
              <w:tcPr>
                <w:tcW w:w="1792" w:type="dxa"/>
                <w:noWrap/>
                <w:hideMark/>
              </w:tcPr>
            </w:tcPrChange>
          </w:tcPr>
          <w:p w14:paraId="335DCECE" w14:textId="1C2B9A55" w:rsidR="00C1382B" w:rsidRPr="00FD2760" w:rsidDel="00D10B12" w:rsidRDefault="008441B4" w:rsidP="00D10B12">
            <w:pPr>
              <w:spacing w:line="288" w:lineRule="auto"/>
              <w:contextualSpacing/>
              <w:rPr>
                <w:ins w:id="30141" w:author="phuong vu" w:date="2018-11-23T15:08:00Z"/>
                <w:del w:id="30142" w:author="Tran Huan" w:date="2018-12-03T01:22:00Z"/>
              </w:rPr>
              <w:pPrChange w:id="30143" w:author="Tran Huan" w:date="2018-12-03T01:23:00Z">
                <w:pPr>
                  <w:spacing w:line="276" w:lineRule="auto"/>
                </w:pPr>
              </w:pPrChange>
            </w:pPr>
            <w:ins w:id="30144" w:author="phuong vu" w:date="2018-11-23T15:08:00Z">
              <w:del w:id="30145" w:author="Tran Huan" w:date="2018-12-03T01:22:00Z">
                <w:r w:rsidRPr="00FD2760" w:rsidDel="00D10B12">
                  <w:delText>label_id</w:delText>
                </w:r>
                <w:bookmarkStart w:id="30146" w:name="_Toc531571644"/>
                <w:bookmarkStart w:id="30147" w:name="_Toc531575492"/>
                <w:bookmarkStart w:id="30148" w:name="_Toc531579233"/>
                <w:bookmarkStart w:id="30149" w:name="_Toc531582971"/>
                <w:bookmarkEnd w:id="30146"/>
                <w:bookmarkEnd w:id="30147"/>
                <w:bookmarkEnd w:id="30148"/>
                <w:bookmarkEnd w:id="30149"/>
              </w:del>
            </w:ins>
          </w:p>
        </w:tc>
        <w:tc>
          <w:tcPr>
            <w:tcW w:w="1149" w:type="dxa"/>
            <w:noWrap/>
            <w:hideMark/>
            <w:tcPrChange w:id="30150" w:author="Tran Huan" w:date="2018-11-25T23:46:00Z">
              <w:tcPr>
                <w:tcW w:w="1130" w:type="dxa"/>
                <w:noWrap/>
                <w:hideMark/>
              </w:tcPr>
            </w:tcPrChange>
          </w:tcPr>
          <w:p w14:paraId="30D39113" w14:textId="4FCC79CE" w:rsidR="00C1382B" w:rsidRPr="00FD2760" w:rsidDel="00D10B12" w:rsidRDefault="00C1382B" w:rsidP="00D10B12">
            <w:pPr>
              <w:spacing w:line="288" w:lineRule="auto"/>
              <w:contextualSpacing/>
              <w:rPr>
                <w:ins w:id="30151" w:author="phuong vu" w:date="2018-11-23T15:08:00Z"/>
                <w:del w:id="30152" w:author="Tran Huan" w:date="2018-12-03T01:22:00Z"/>
              </w:rPr>
              <w:pPrChange w:id="30153" w:author="Tran Huan" w:date="2018-12-03T01:23:00Z">
                <w:pPr>
                  <w:spacing w:line="276" w:lineRule="auto"/>
                </w:pPr>
              </w:pPrChange>
            </w:pPr>
            <w:ins w:id="30154" w:author="phuong vu" w:date="2018-11-23T15:08:00Z">
              <w:del w:id="30155" w:author="Tran Huan" w:date="2018-12-03T01:22:00Z">
                <w:r w:rsidRPr="00FD2760" w:rsidDel="00D10B12">
                  <w:delText>numeric</w:delText>
                </w:r>
                <w:bookmarkStart w:id="30156" w:name="_Toc531571645"/>
                <w:bookmarkStart w:id="30157" w:name="_Toc531575493"/>
                <w:bookmarkStart w:id="30158" w:name="_Toc531579234"/>
                <w:bookmarkStart w:id="30159" w:name="_Toc531582972"/>
                <w:bookmarkEnd w:id="30156"/>
                <w:bookmarkEnd w:id="30157"/>
                <w:bookmarkEnd w:id="30158"/>
                <w:bookmarkEnd w:id="30159"/>
              </w:del>
            </w:ins>
          </w:p>
        </w:tc>
        <w:tc>
          <w:tcPr>
            <w:tcW w:w="855" w:type="dxa"/>
            <w:noWrap/>
            <w:vAlign w:val="center"/>
            <w:hideMark/>
            <w:tcPrChange w:id="30160" w:author="Tran Huan" w:date="2018-11-25T23:46:00Z">
              <w:tcPr>
                <w:tcW w:w="869" w:type="dxa"/>
                <w:noWrap/>
                <w:vAlign w:val="center"/>
                <w:hideMark/>
              </w:tcPr>
            </w:tcPrChange>
          </w:tcPr>
          <w:p w14:paraId="3F715062" w14:textId="5EE76D19" w:rsidR="00C1382B" w:rsidRPr="00FD2760" w:rsidDel="00D10B12" w:rsidRDefault="00C1382B" w:rsidP="00D10B12">
            <w:pPr>
              <w:spacing w:line="288" w:lineRule="auto"/>
              <w:contextualSpacing/>
              <w:jc w:val="center"/>
              <w:rPr>
                <w:ins w:id="30161" w:author="phuong vu" w:date="2018-11-23T15:08:00Z"/>
                <w:del w:id="30162" w:author="Tran Huan" w:date="2018-12-03T01:22:00Z"/>
                <w:lang w:val="en-US"/>
              </w:rPr>
              <w:pPrChange w:id="30163" w:author="Tran Huan" w:date="2018-12-03T01:23:00Z">
                <w:pPr>
                  <w:spacing w:line="276" w:lineRule="auto"/>
                  <w:jc w:val="center"/>
                </w:pPr>
              </w:pPrChange>
            </w:pPr>
            <w:ins w:id="30164" w:author="phuong vu" w:date="2018-11-23T15:08:00Z">
              <w:del w:id="30165" w:author="Tran Huan" w:date="2018-12-03T01:22:00Z">
                <w:r w:rsidDel="00D10B12">
                  <w:rPr>
                    <w:lang w:val="en-US"/>
                  </w:rPr>
                  <w:delText>X</w:delText>
                </w:r>
                <w:bookmarkStart w:id="30166" w:name="_Toc531571646"/>
                <w:bookmarkStart w:id="30167" w:name="_Toc531575494"/>
                <w:bookmarkStart w:id="30168" w:name="_Toc531579235"/>
                <w:bookmarkStart w:id="30169" w:name="_Toc531582973"/>
                <w:bookmarkEnd w:id="30166"/>
                <w:bookmarkEnd w:id="30167"/>
                <w:bookmarkEnd w:id="30168"/>
                <w:bookmarkEnd w:id="30169"/>
              </w:del>
            </w:ins>
          </w:p>
        </w:tc>
        <w:tc>
          <w:tcPr>
            <w:tcW w:w="825" w:type="dxa"/>
            <w:noWrap/>
            <w:vAlign w:val="center"/>
            <w:hideMark/>
            <w:tcPrChange w:id="30170" w:author="Tran Huan" w:date="2018-11-25T23:46:00Z">
              <w:tcPr>
                <w:tcW w:w="811" w:type="dxa"/>
                <w:noWrap/>
                <w:vAlign w:val="center"/>
                <w:hideMark/>
              </w:tcPr>
            </w:tcPrChange>
          </w:tcPr>
          <w:p w14:paraId="79258834" w14:textId="6F514EFE" w:rsidR="00C1382B" w:rsidRPr="00FD2760" w:rsidDel="00D10B12" w:rsidRDefault="00C1382B" w:rsidP="00D10B12">
            <w:pPr>
              <w:spacing w:line="288" w:lineRule="auto"/>
              <w:contextualSpacing/>
              <w:jc w:val="center"/>
              <w:rPr>
                <w:ins w:id="30171" w:author="phuong vu" w:date="2018-11-23T15:08:00Z"/>
                <w:del w:id="30172" w:author="Tran Huan" w:date="2018-12-03T01:22:00Z"/>
              </w:rPr>
              <w:pPrChange w:id="30173" w:author="Tran Huan" w:date="2018-12-03T01:23:00Z">
                <w:pPr>
                  <w:spacing w:line="276" w:lineRule="auto"/>
                  <w:jc w:val="center"/>
                </w:pPr>
              </w:pPrChange>
            </w:pPr>
            <w:bookmarkStart w:id="30174" w:name="_Toc531571647"/>
            <w:bookmarkStart w:id="30175" w:name="_Toc531575495"/>
            <w:bookmarkStart w:id="30176" w:name="_Toc531579236"/>
            <w:bookmarkStart w:id="30177" w:name="_Toc531582974"/>
            <w:bookmarkEnd w:id="30174"/>
            <w:bookmarkEnd w:id="30175"/>
            <w:bookmarkEnd w:id="30176"/>
            <w:bookmarkEnd w:id="30177"/>
          </w:p>
        </w:tc>
        <w:tc>
          <w:tcPr>
            <w:tcW w:w="1205" w:type="dxa"/>
            <w:noWrap/>
            <w:vAlign w:val="center"/>
            <w:hideMark/>
            <w:tcPrChange w:id="30178" w:author="Tran Huan" w:date="2018-11-25T23:46:00Z">
              <w:tcPr>
                <w:tcW w:w="1226" w:type="dxa"/>
                <w:noWrap/>
                <w:vAlign w:val="center"/>
                <w:hideMark/>
              </w:tcPr>
            </w:tcPrChange>
          </w:tcPr>
          <w:p w14:paraId="2FE73378" w14:textId="1D504A3B" w:rsidR="00C1382B" w:rsidRPr="00FD2760" w:rsidDel="00D10B12" w:rsidRDefault="00C1382B" w:rsidP="00D10B12">
            <w:pPr>
              <w:spacing w:line="288" w:lineRule="auto"/>
              <w:contextualSpacing/>
              <w:jc w:val="center"/>
              <w:rPr>
                <w:ins w:id="30179" w:author="phuong vu" w:date="2018-11-23T15:08:00Z"/>
                <w:del w:id="30180" w:author="Tran Huan" w:date="2018-12-03T01:22:00Z"/>
              </w:rPr>
              <w:pPrChange w:id="30181" w:author="Tran Huan" w:date="2018-12-03T01:23:00Z">
                <w:pPr>
                  <w:spacing w:line="276" w:lineRule="auto"/>
                  <w:jc w:val="center"/>
                </w:pPr>
              </w:pPrChange>
            </w:pPr>
            <w:ins w:id="30182" w:author="phuong vu" w:date="2018-11-23T15:08:00Z">
              <w:del w:id="30183" w:author="Tran Huan" w:date="2018-12-03T01:22:00Z">
                <w:r w:rsidRPr="00FD2760" w:rsidDel="00D10B12">
                  <w:delText>X</w:delText>
                </w:r>
                <w:bookmarkStart w:id="30184" w:name="_Toc531571648"/>
                <w:bookmarkStart w:id="30185" w:name="_Toc531575496"/>
                <w:bookmarkStart w:id="30186" w:name="_Toc531579237"/>
                <w:bookmarkStart w:id="30187" w:name="_Toc531582975"/>
                <w:bookmarkEnd w:id="30184"/>
                <w:bookmarkEnd w:id="30185"/>
                <w:bookmarkEnd w:id="30186"/>
                <w:bookmarkEnd w:id="30187"/>
              </w:del>
            </w:ins>
          </w:p>
        </w:tc>
        <w:tc>
          <w:tcPr>
            <w:tcW w:w="2218" w:type="dxa"/>
            <w:noWrap/>
            <w:hideMark/>
            <w:tcPrChange w:id="30188" w:author="Tran Huan" w:date="2018-11-25T23:46:00Z">
              <w:tcPr>
                <w:tcW w:w="2262" w:type="dxa"/>
                <w:noWrap/>
                <w:hideMark/>
              </w:tcPr>
            </w:tcPrChange>
          </w:tcPr>
          <w:p w14:paraId="53AE50BE" w14:textId="68874352" w:rsidR="00C1382B" w:rsidRPr="00FD2760" w:rsidDel="00D10B12" w:rsidRDefault="00C1382B" w:rsidP="00D10B12">
            <w:pPr>
              <w:spacing w:line="288" w:lineRule="auto"/>
              <w:contextualSpacing/>
              <w:rPr>
                <w:ins w:id="30189" w:author="phuong vu" w:date="2018-11-23T15:08:00Z"/>
                <w:del w:id="30190" w:author="Tran Huan" w:date="2018-12-03T01:22:00Z"/>
              </w:rPr>
              <w:pPrChange w:id="30191" w:author="Tran Huan" w:date="2018-12-03T01:23:00Z">
                <w:pPr>
                  <w:spacing w:line="276" w:lineRule="auto"/>
                </w:pPr>
              </w:pPrChange>
            </w:pPr>
            <w:ins w:id="30192" w:author="phuong vu" w:date="2018-11-23T15:08:00Z">
              <w:del w:id="30193" w:author="Tran Huan" w:date="2018-12-03T01:22:00Z">
                <w:r w:rsidRPr="00FD2760" w:rsidDel="00D10B12">
                  <w:delText>ID nhãn hiệu.</w:delText>
                </w:r>
                <w:bookmarkStart w:id="30194" w:name="_Toc531571649"/>
                <w:bookmarkStart w:id="30195" w:name="_Toc531575497"/>
                <w:bookmarkStart w:id="30196" w:name="_Toc531579238"/>
                <w:bookmarkStart w:id="30197" w:name="_Toc531582976"/>
                <w:bookmarkEnd w:id="30194"/>
                <w:bookmarkEnd w:id="30195"/>
                <w:bookmarkEnd w:id="30196"/>
                <w:bookmarkEnd w:id="30197"/>
              </w:del>
            </w:ins>
          </w:p>
        </w:tc>
        <w:bookmarkStart w:id="30198" w:name="_Toc531571650"/>
        <w:bookmarkStart w:id="30199" w:name="_Toc531575498"/>
        <w:bookmarkStart w:id="30200" w:name="_Toc531579239"/>
        <w:bookmarkStart w:id="30201" w:name="_Toc531582977"/>
        <w:bookmarkEnd w:id="30198"/>
        <w:bookmarkEnd w:id="30199"/>
        <w:bookmarkEnd w:id="30200"/>
        <w:bookmarkEnd w:id="30201"/>
      </w:tr>
      <w:tr w:rsidR="00C1382B" w:rsidRPr="00CF0C7E" w:rsidDel="00D10B12" w14:paraId="3A37C4B6" w14:textId="58C6A6A2" w:rsidTr="00266AC8">
        <w:trPr>
          <w:trHeight w:val="300"/>
          <w:ins w:id="30202" w:author="phuong vu" w:date="2018-11-23T15:08:00Z"/>
          <w:del w:id="30203" w:author="Tran Huan" w:date="2018-12-03T01:22:00Z"/>
          <w:trPrChange w:id="30204" w:author="Tran Huan" w:date="2018-11-25T23:46:00Z">
            <w:trPr>
              <w:trHeight w:val="300"/>
            </w:trPr>
          </w:trPrChange>
        </w:trPr>
        <w:tc>
          <w:tcPr>
            <w:tcW w:w="810" w:type="dxa"/>
            <w:noWrap/>
            <w:hideMark/>
            <w:tcPrChange w:id="30205" w:author="Tran Huan" w:date="2018-11-25T23:46:00Z">
              <w:tcPr>
                <w:tcW w:w="687" w:type="dxa"/>
                <w:noWrap/>
                <w:hideMark/>
              </w:tcPr>
            </w:tcPrChange>
          </w:tcPr>
          <w:p w14:paraId="32E18C15" w14:textId="1BA192F6" w:rsidR="00C1382B" w:rsidRPr="00FD2760" w:rsidDel="00D10B12" w:rsidRDefault="00C1382B" w:rsidP="00D10B12">
            <w:pPr>
              <w:spacing w:line="288" w:lineRule="auto"/>
              <w:contextualSpacing/>
              <w:rPr>
                <w:ins w:id="30206" w:author="phuong vu" w:date="2018-11-23T15:08:00Z"/>
                <w:del w:id="30207" w:author="Tran Huan" w:date="2018-12-03T01:22:00Z"/>
              </w:rPr>
              <w:pPrChange w:id="30208" w:author="Tran Huan" w:date="2018-12-03T01:23:00Z">
                <w:pPr>
                  <w:spacing w:line="276" w:lineRule="auto"/>
                </w:pPr>
              </w:pPrChange>
            </w:pPr>
            <w:ins w:id="30209" w:author="phuong vu" w:date="2018-11-23T15:08:00Z">
              <w:del w:id="30210" w:author="Tran Huan" w:date="2018-12-03T01:22:00Z">
                <w:r w:rsidRPr="00FD2760" w:rsidDel="00D10B12">
                  <w:delText>6</w:delText>
                </w:r>
                <w:bookmarkStart w:id="30211" w:name="_Toc531571651"/>
                <w:bookmarkStart w:id="30212" w:name="_Toc531575499"/>
                <w:bookmarkStart w:id="30213" w:name="_Toc531579240"/>
                <w:bookmarkStart w:id="30214" w:name="_Toc531582978"/>
                <w:bookmarkEnd w:id="30211"/>
                <w:bookmarkEnd w:id="30212"/>
                <w:bookmarkEnd w:id="30213"/>
                <w:bookmarkEnd w:id="30214"/>
              </w:del>
            </w:ins>
          </w:p>
        </w:tc>
        <w:tc>
          <w:tcPr>
            <w:tcW w:w="1828" w:type="dxa"/>
            <w:noWrap/>
            <w:hideMark/>
            <w:tcPrChange w:id="30215" w:author="Tran Huan" w:date="2018-11-25T23:46:00Z">
              <w:tcPr>
                <w:tcW w:w="1792" w:type="dxa"/>
                <w:noWrap/>
                <w:hideMark/>
              </w:tcPr>
            </w:tcPrChange>
          </w:tcPr>
          <w:p w14:paraId="11C7E224" w14:textId="443C13B6" w:rsidR="00C1382B" w:rsidRPr="00FD2760" w:rsidDel="00D10B12" w:rsidRDefault="008441B4" w:rsidP="00D10B12">
            <w:pPr>
              <w:spacing w:line="288" w:lineRule="auto"/>
              <w:contextualSpacing/>
              <w:rPr>
                <w:ins w:id="30216" w:author="phuong vu" w:date="2018-11-23T15:08:00Z"/>
                <w:del w:id="30217" w:author="Tran Huan" w:date="2018-12-03T01:22:00Z"/>
              </w:rPr>
              <w:pPrChange w:id="30218" w:author="Tran Huan" w:date="2018-12-03T01:23:00Z">
                <w:pPr>
                  <w:spacing w:line="276" w:lineRule="auto"/>
                </w:pPr>
              </w:pPrChange>
            </w:pPr>
            <w:ins w:id="30219" w:author="phuong vu" w:date="2018-11-23T15:08:00Z">
              <w:del w:id="30220" w:author="Tran Huan" w:date="2018-12-03T01:22:00Z">
                <w:r w:rsidRPr="00FD2760" w:rsidDel="00D10B12">
                  <w:delText>color_id</w:delText>
                </w:r>
                <w:bookmarkStart w:id="30221" w:name="_Toc531571652"/>
                <w:bookmarkStart w:id="30222" w:name="_Toc531575500"/>
                <w:bookmarkStart w:id="30223" w:name="_Toc531579241"/>
                <w:bookmarkStart w:id="30224" w:name="_Toc531582979"/>
                <w:bookmarkEnd w:id="30221"/>
                <w:bookmarkEnd w:id="30222"/>
                <w:bookmarkEnd w:id="30223"/>
                <w:bookmarkEnd w:id="30224"/>
              </w:del>
            </w:ins>
          </w:p>
        </w:tc>
        <w:tc>
          <w:tcPr>
            <w:tcW w:w="1149" w:type="dxa"/>
            <w:noWrap/>
            <w:hideMark/>
            <w:tcPrChange w:id="30225" w:author="Tran Huan" w:date="2018-11-25T23:46:00Z">
              <w:tcPr>
                <w:tcW w:w="1130" w:type="dxa"/>
                <w:noWrap/>
                <w:hideMark/>
              </w:tcPr>
            </w:tcPrChange>
          </w:tcPr>
          <w:p w14:paraId="3C3B30C2" w14:textId="4FCD1737" w:rsidR="00C1382B" w:rsidRPr="00FD2760" w:rsidDel="00D10B12" w:rsidRDefault="00C1382B" w:rsidP="00D10B12">
            <w:pPr>
              <w:spacing w:line="288" w:lineRule="auto"/>
              <w:contextualSpacing/>
              <w:rPr>
                <w:ins w:id="30226" w:author="phuong vu" w:date="2018-11-23T15:08:00Z"/>
                <w:del w:id="30227" w:author="Tran Huan" w:date="2018-12-03T01:22:00Z"/>
              </w:rPr>
              <w:pPrChange w:id="30228" w:author="Tran Huan" w:date="2018-12-03T01:23:00Z">
                <w:pPr>
                  <w:spacing w:line="276" w:lineRule="auto"/>
                </w:pPr>
              </w:pPrChange>
            </w:pPr>
            <w:ins w:id="30229" w:author="phuong vu" w:date="2018-11-23T15:08:00Z">
              <w:del w:id="30230" w:author="Tran Huan" w:date="2018-12-03T01:22:00Z">
                <w:r w:rsidRPr="00FD2760" w:rsidDel="00D10B12">
                  <w:delText>numeric</w:delText>
                </w:r>
                <w:bookmarkStart w:id="30231" w:name="_Toc531571653"/>
                <w:bookmarkStart w:id="30232" w:name="_Toc531575501"/>
                <w:bookmarkStart w:id="30233" w:name="_Toc531579242"/>
                <w:bookmarkStart w:id="30234" w:name="_Toc531582980"/>
                <w:bookmarkEnd w:id="30231"/>
                <w:bookmarkEnd w:id="30232"/>
                <w:bookmarkEnd w:id="30233"/>
                <w:bookmarkEnd w:id="30234"/>
              </w:del>
            </w:ins>
          </w:p>
        </w:tc>
        <w:tc>
          <w:tcPr>
            <w:tcW w:w="855" w:type="dxa"/>
            <w:noWrap/>
            <w:vAlign w:val="center"/>
            <w:hideMark/>
            <w:tcPrChange w:id="30235" w:author="Tran Huan" w:date="2018-11-25T23:46:00Z">
              <w:tcPr>
                <w:tcW w:w="869" w:type="dxa"/>
                <w:noWrap/>
                <w:vAlign w:val="center"/>
                <w:hideMark/>
              </w:tcPr>
            </w:tcPrChange>
          </w:tcPr>
          <w:p w14:paraId="45CA465D" w14:textId="4F6CA683" w:rsidR="00C1382B" w:rsidRPr="00FD2760" w:rsidDel="00D10B12" w:rsidRDefault="00C1382B" w:rsidP="00D10B12">
            <w:pPr>
              <w:spacing w:line="288" w:lineRule="auto"/>
              <w:contextualSpacing/>
              <w:jc w:val="center"/>
              <w:rPr>
                <w:ins w:id="30236" w:author="phuong vu" w:date="2018-11-23T15:08:00Z"/>
                <w:del w:id="30237" w:author="Tran Huan" w:date="2018-12-03T01:22:00Z"/>
                <w:lang w:val="en-US"/>
              </w:rPr>
              <w:pPrChange w:id="30238" w:author="Tran Huan" w:date="2018-12-03T01:23:00Z">
                <w:pPr>
                  <w:spacing w:line="276" w:lineRule="auto"/>
                  <w:jc w:val="center"/>
                </w:pPr>
              </w:pPrChange>
            </w:pPr>
            <w:ins w:id="30239" w:author="phuong vu" w:date="2018-11-23T15:08:00Z">
              <w:del w:id="30240" w:author="Tran Huan" w:date="2018-12-03T01:22:00Z">
                <w:r w:rsidDel="00D10B12">
                  <w:rPr>
                    <w:lang w:val="en-US"/>
                  </w:rPr>
                  <w:delText>X</w:delText>
                </w:r>
                <w:bookmarkStart w:id="30241" w:name="_Toc531571654"/>
                <w:bookmarkStart w:id="30242" w:name="_Toc531575502"/>
                <w:bookmarkStart w:id="30243" w:name="_Toc531579243"/>
                <w:bookmarkStart w:id="30244" w:name="_Toc531582981"/>
                <w:bookmarkEnd w:id="30241"/>
                <w:bookmarkEnd w:id="30242"/>
                <w:bookmarkEnd w:id="30243"/>
                <w:bookmarkEnd w:id="30244"/>
              </w:del>
            </w:ins>
          </w:p>
        </w:tc>
        <w:tc>
          <w:tcPr>
            <w:tcW w:w="825" w:type="dxa"/>
            <w:noWrap/>
            <w:vAlign w:val="center"/>
            <w:hideMark/>
            <w:tcPrChange w:id="30245" w:author="Tran Huan" w:date="2018-11-25T23:46:00Z">
              <w:tcPr>
                <w:tcW w:w="811" w:type="dxa"/>
                <w:noWrap/>
                <w:vAlign w:val="center"/>
                <w:hideMark/>
              </w:tcPr>
            </w:tcPrChange>
          </w:tcPr>
          <w:p w14:paraId="7BFA26FD" w14:textId="163CC263" w:rsidR="00C1382B" w:rsidRPr="00FD2760" w:rsidDel="00D10B12" w:rsidRDefault="00C1382B" w:rsidP="00D10B12">
            <w:pPr>
              <w:spacing w:line="288" w:lineRule="auto"/>
              <w:contextualSpacing/>
              <w:jc w:val="center"/>
              <w:rPr>
                <w:ins w:id="30246" w:author="phuong vu" w:date="2018-11-23T15:08:00Z"/>
                <w:del w:id="30247" w:author="Tran Huan" w:date="2018-12-03T01:22:00Z"/>
              </w:rPr>
              <w:pPrChange w:id="30248" w:author="Tran Huan" w:date="2018-12-03T01:23:00Z">
                <w:pPr>
                  <w:spacing w:line="276" w:lineRule="auto"/>
                  <w:jc w:val="center"/>
                </w:pPr>
              </w:pPrChange>
            </w:pPr>
            <w:bookmarkStart w:id="30249" w:name="_Toc531571655"/>
            <w:bookmarkStart w:id="30250" w:name="_Toc531575503"/>
            <w:bookmarkStart w:id="30251" w:name="_Toc531579244"/>
            <w:bookmarkStart w:id="30252" w:name="_Toc531582982"/>
            <w:bookmarkEnd w:id="30249"/>
            <w:bookmarkEnd w:id="30250"/>
            <w:bookmarkEnd w:id="30251"/>
            <w:bookmarkEnd w:id="30252"/>
          </w:p>
        </w:tc>
        <w:tc>
          <w:tcPr>
            <w:tcW w:w="1205" w:type="dxa"/>
            <w:noWrap/>
            <w:vAlign w:val="center"/>
            <w:hideMark/>
            <w:tcPrChange w:id="30253" w:author="Tran Huan" w:date="2018-11-25T23:46:00Z">
              <w:tcPr>
                <w:tcW w:w="1226" w:type="dxa"/>
                <w:noWrap/>
                <w:vAlign w:val="center"/>
                <w:hideMark/>
              </w:tcPr>
            </w:tcPrChange>
          </w:tcPr>
          <w:p w14:paraId="46B6A382" w14:textId="33FA1ECA" w:rsidR="00C1382B" w:rsidRPr="00FD2760" w:rsidDel="00D10B12" w:rsidRDefault="00C1382B" w:rsidP="00D10B12">
            <w:pPr>
              <w:spacing w:line="288" w:lineRule="auto"/>
              <w:contextualSpacing/>
              <w:jc w:val="center"/>
              <w:rPr>
                <w:ins w:id="30254" w:author="phuong vu" w:date="2018-11-23T15:08:00Z"/>
                <w:del w:id="30255" w:author="Tran Huan" w:date="2018-12-03T01:22:00Z"/>
              </w:rPr>
              <w:pPrChange w:id="30256" w:author="Tran Huan" w:date="2018-12-03T01:23:00Z">
                <w:pPr>
                  <w:spacing w:line="276" w:lineRule="auto"/>
                  <w:jc w:val="center"/>
                </w:pPr>
              </w:pPrChange>
            </w:pPr>
            <w:ins w:id="30257" w:author="phuong vu" w:date="2018-11-23T15:08:00Z">
              <w:del w:id="30258" w:author="Tran Huan" w:date="2018-12-03T01:22:00Z">
                <w:r w:rsidRPr="00FD2760" w:rsidDel="00D10B12">
                  <w:delText>X</w:delText>
                </w:r>
                <w:bookmarkStart w:id="30259" w:name="_Toc531571656"/>
                <w:bookmarkStart w:id="30260" w:name="_Toc531575504"/>
                <w:bookmarkStart w:id="30261" w:name="_Toc531579245"/>
                <w:bookmarkStart w:id="30262" w:name="_Toc531582983"/>
                <w:bookmarkEnd w:id="30259"/>
                <w:bookmarkEnd w:id="30260"/>
                <w:bookmarkEnd w:id="30261"/>
                <w:bookmarkEnd w:id="30262"/>
              </w:del>
            </w:ins>
          </w:p>
        </w:tc>
        <w:tc>
          <w:tcPr>
            <w:tcW w:w="2218" w:type="dxa"/>
            <w:noWrap/>
            <w:hideMark/>
            <w:tcPrChange w:id="30263" w:author="Tran Huan" w:date="2018-11-25T23:46:00Z">
              <w:tcPr>
                <w:tcW w:w="2262" w:type="dxa"/>
                <w:noWrap/>
                <w:hideMark/>
              </w:tcPr>
            </w:tcPrChange>
          </w:tcPr>
          <w:p w14:paraId="67AB85C5" w14:textId="02B0EED2" w:rsidR="00C1382B" w:rsidRPr="00FD2760" w:rsidDel="00D10B12" w:rsidRDefault="00C1382B" w:rsidP="00D10B12">
            <w:pPr>
              <w:spacing w:line="288" w:lineRule="auto"/>
              <w:contextualSpacing/>
              <w:rPr>
                <w:ins w:id="30264" w:author="phuong vu" w:date="2018-11-23T15:08:00Z"/>
                <w:del w:id="30265" w:author="Tran Huan" w:date="2018-12-03T01:22:00Z"/>
              </w:rPr>
              <w:pPrChange w:id="30266" w:author="Tran Huan" w:date="2018-12-03T01:23:00Z">
                <w:pPr>
                  <w:spacing w:line="276" w:lineRule="auto"/>
                </w:pPr>
              </w:pPrChange>
            </w:pPr>
            <w:ins w:id="30267" w:author="phuong vu" w:date="2018-11-23T15:08:00Z">
              <w:del w:id="30268" w:author="Tran Huan" w:date="2018-12-03T01:22:00Z">
                <w:r w:rsidRPr="00FD2760" w:rsidDel="00D10B12">
                  <w:delText xml:space="preserve">ID màu sắc. </w:delText>
                </w:r>
                <w:bookmarkStart w:id="30269" w:name="_Toc531571657"/>
                <w:bookmarkStart w:id="30270" w:name="_Toc531575505"/>
                <w:bookmarkStart w:id="30271" w:name="_Toc531579246"/>
                <w:bookmarkStart w:id="30272" w:name="_Toc531582984"/>
                <w:bookmarkEnd w:id="30269"/>
                <w:bookmarkEnd w:id="30270"/>
                <w:bookmarkEnd w:id="30271"/>
                <w:bookmarkEnd w:id="30272"/>
              </w:del>
            </w:ins>
          </w:p>
        </w:tc>
        <w:bookmarkStart w:id="30273" w:name="_Toc531571658"/>
        <w:bookmarkStart w:id="30274" w:name="_Toc531575506"/>
        <w:bookmarkStart w:id="30275" w:name="_Toc531579247"/>
        <w:bookmarkStart w:id="30276" w:name="_Toc531582985"/>
        <w:bookmarkEnd w:id="30273"/>
        <w:bookmarkEnd w:id="30274"/>
        <w:bookmarkEnd w:id="30275"/>
        <w:bookmarkEnd w:id="30276"/>
      </w:tr>
      <w:tr w:rsidR="00C1382B" w:rsidRPr="00CF0C7E" w:rsidDel="00D10B12" w14:paraId="3E67B91E" w14:textId="03914040" w:rsidTr="00266AC8">
        <w:trPr>
          <w:trHeight w:val="300"/>
          <w:ins w:id="30277" w:author="phuong vu" w:date="2018-11-23T15:08:00Z"/>
          <w:del w:id="30278" w:author="Tran Huan" w:date="2018-12-03T01:22:00Z"/>
          <w:trPrChange w:id="30279" w:author="Tran Huan" w:date="2018-11-25T23:46:00Z">
            <w:trPr>
              <w:trHeight w:val="300"/>
            </w:trPr>
          </w:trPrChange>
        </w:trPr>
        <w:tc>
          <w:tcPr>
            <w:tcW w:w="810" w:type="dxa"/>
            <w:noWrap/>
            <w:hideMark/>
            <w:tcPrChange w:id="30280" w:author="Tran Huan" w:date="2018-11-25T23:46:00Z">
              <w:tcPr>
                <w:tcW w:w="687" w:type="dxa"/>
                <w:noWrap/>
                <w:hideMark/>
              </w:tcPr>
            </w:tcPrChange>
          </w:tcPr>
          <w:p w14:paraId="08825469" w14:textId="57F38578" w:rsidR="00C1382B" w:rsidRPr="00FD2760" w:rsidDel="00D10B12" w:rsidRDefault="00C1382B" w:rsidP="00D10B12">
            <w:pPr>
              <w:spacing w:line="288" w:lineRule="auto"/>
              <w:contextualSpacing/>
              <w:rPr>
                <w:ins w:id="30281" w:author="phuong vu" w:date="2018-11-23T15:08:00Z"/>
                <w:del w:id="30282" w:author="Tran Huan" w:date="2018-12-03T01:22:00Z"/>
              </w:rPr>
              <w:pPrChange w:id="30283" w:author="Tran Huan" w:date="2018-12-03T01:23:00Z">
                <w:pPr>
                  <w:spacing w:line="276" w:lineRule="auto"/>
                </w:pPr>
              </w:pPrChange>
            </w:pPr>
            <w:ins w:id="30284" w:author="phuong vu" w:date="2018-11-23T15:08:00Z">
              <w:del w:id="30285" w:author="Tran Huan" w:date="2018-12-03T01:22:00Z">
                <w:r w:rsidRPr="00FD2760" w:rsidDel="00D10B12">
                  <w:delText>7</w:delText>
                </w:r>
                <w:bookmarkStart w:id="30286" w:name="_Toc531571659"/>
                <w:bookmarkStart w:id="30287" w:name="_Toc531575507"/>
                <w:bookmarkStart w:id="30288" w:name="_Toc531579248"/>
                <w:bookmarkStart w:id="30289" w:name="_Toc531582986"/>
                <w:bookmarkEnd w:id="30286"/>
                <w:bookmarkEnd w:id="30287"/>
                <w:bookmarkEnd w:id="30288"/>
                <w:bookmarkEnd w:id="30289"/>
              </w:del>
            </w:ins>
          </w:p>
        </w:tc>
        <w:tc>
          <w:tcPr>
            <w:tcW w:w="1828" w:type="dxa"/>
            <w:noWrap/>
            <w:hideMark/>
            <w:tcPrChange w:id="30290" w:author="Tran Huan" w:date="2018-11-25T23:46:00Z">
              <w:tcPr>
                <w:tcW w:w="1792" w:type="dxa"/>
                <w:noWrap/>
                <w:hideMark/>
              </w:tcPr>
            </w:tcPrChange>
          </w:tcPr>
          <w:p w14:paraId="0AECEEE7" w14:textId="1ECE59E8" w:rsidR="00C1382B" w:rsidRPr="00FD2760" w:rsidDel="00D10B12" w:rsidRDefault="008441B4" w:rsidP="00D10B12">
            <w:pPr>
              <w:spacing w:line="288" w:lineRule="auto"/>
              <w:contextualSpacing/>
              <w:rPr>
                <w:ins w:id="30291" w:author="phuong vu" w:date="2018-11-23T15:08:00Z"/>
                <w:del w:id="30292" w:author="Tran Huan" w:date="2018-12-03T01:22:00Z"/>
              </w:rPr>
              <w:pPrChange w:id="30293" w:author="Tran Huan" w:date="2018-12-03T01:23:00Z">
                <w:pPr>
                  <w:spacing w:line="276" w:lineRule="auto"/>
                </w:pPr>
              </w:pPrChange>
            </w:pPr>
            <w:ins w:id="30294" w:author="phuong vu" w:date="2018-11-23T15:08:00Z">
              <w:del w:id="30295" w:author="Tran Huan" w:date="2018-12-03T01:22:00Z">
                <w:r w:rsidRPr="00FD2760" w:rsidDel="00D10B12">
                  <w:delText>product_id</w:delText>
                </w:r>
                <w:bookmarkStart w:id="30296" w:name="_Toc531571660"/>
                <w:bookmarkStart w:id="30297" w:name="_Toc531575508"/>
                <w:bookmarkStart w:id="30298" w:name="_Toc531579249"/>
                <w:bookmarkStart w:id="30299" w:name="_Toc531582987"/>
                <w:bookmarkEnd w:id="30296"/>
                <w:bookmarkEnd w:id="30297"/>
                <w:bookmarkEnd w:id="30298"/>
                <w:bookmarkEnd w:id="30299"/>
              </w:del>
            </w:ins>
          </w:p>
        </w:tc>
        <w:tc>
          <w:tcPr>
            <w:tcW w:w="1149" w:type="dxa"/>
            <w:noWrap/>
            <w:hideMark/>
            <w:tcPrChange w:id="30300" w:author="Tran Huan" w:date="2018-11-25T23:46:00Z">
              <w:tcPr>
                <w:tcW w:w="1130" w:type="dxa"/>
                <w:noWrap/>
                <w:hideMark/>
              </w:tcPr>
            </w:tcPrChange>
          </w:tcPr>
          <w:p w14:paraId="3E95D495" w14:textId="6D5BE721" w:rsidR="00C1382B" w:rsidRPr="00FD2760" w:rsidDel="00D10B12" w:rsidRDefault="00C1382B" w:rsidP="00D10B12">
            <w:pPr>
              <w:spacing w:line="288" w:lineRule="auto"/>
              <w:contextualSpacing/>
              <w:rPr>
                <w:ins w:id="30301" w:author="phuong vu" w:date="2018-11-23T15:08:00Z"/>
                <w:del w:id="30302" w:author="Tran Huan" w:date="2018-12-03T01:22:00Z"/>
              </w:rPr>
              <w:pPrChange w:id="30303" w:author="Tran Huan" w:date="2018-12-03T01:23:00Z">
                <w:pPr>
                  <w:spacing w:line="276" w:lineRule="auto"/>
                </w:pPr>
              </w:pPrChange>
            </w:pPr>
            <w:ins w:id="30304" w:author="phuong vu" w:date="2018-11-23T15:08:00Z">
              <w:del w:id="30305" w:author="Tran Huan" w:date="2018-12-03T01:22:00Z">
                <w:r w:rsidRPr="00FD2760" w:rsidDel="00D10B12">
                  <w:delText>numeric</w:delText>
                </w:r>
                <w:bookmarkStart w:id="30306" w:name="_Toc531571661"/>
                <w:bookmarkStart w:id="30307" w:name="_Toc531575509"/>
                <w:bookmarkStart w:id="30308" w:name="_Toc531579250"/>
                <w:bookmarkStart w:id="30309" w:name="_Toc531582988"/>
                <w:bookmarkEnd w:id="30306"/>
                <w:bookmarkEnd w:id="30307"/>
                <w:bookmarkEnd w:id="30308"/>
                <w:bookmarkEnd w:id="30309"/>
              </w:del>
            </w:ins>
          </w:p>
        </w:tc>
        <w:tc>
          <w:tcPr>
            <w:tcW w:w="855" w:type="dxa"/>
            <w:noWrap/>
            <w:vAlign w:val="center"/>
            <w:hideMark/>
            <w:tcPrChange w:id="30310" w:author="Tran Huan" w:date="2018-11-25T23:46:00Z">
              <w:tcPr>
                <w:tcW w:w="869" w:type="dxa"/>
                <w:noWrap/>
                <w:vAlign w:val="center"/>
                <w:hideMark/>
              </w:tcPr>
            </w:tcPrChange>
          </w:tcPr>
          <w:p w14:paraId="1509289B" w14:textId="28A324DC" w:rsidR="00C1382B" w:rsidRPr="00FD2760" w:rsidDel="00D10B12" w:rsidRDefault="00C1382B" w:rsidP="00D10B12">
            <w:pPr>
              <w:spacing w:line="288" w:lineRule="auto"/>
              <w:contextualSpacing/>
              <w:jc w:val="center"/>
              <w:rPr>
                <w:ins w:id="30311" w:author="phuong vu" w:date="2018-11-23T15:08:00Z"/>
                <w:del w:id="30312" w:author="Tran Huan" w:date="2018-12-03T01:22:00Z"/>
                <w:lang w:val="en-US"/>
              </w:rPr>
              <w:pPrChange w:id="30313" w:author="Tran Huan" w:date="2018-12-03T01:23:00Z">
                <w:pPr>
                  <w:spacing w:line="276" w:lineRule="auto"/>
                  <w:jc w:val="center"/>
                </w:pPr>
              </w:pPrChange>
            </w:pPr>
            <w:ins w:id="30314" w:author="phuong vu" w:date="2018-11-23T15:08:00Z">
              <w:del w:id="30315" w:author="Tran Huan" w:date="2018-12-03T01:22:00Z">
                <w:r w:rsidDel="00D10B12">
                  <w:rPr>
                    <w:lang w:val="en-US"/>
                  </w:rPr>
                  <w:delText>X</w:delText>
                </w:r>
                <w:bookmarkStart w:id="30316" w:name="_Toc531571662"/>
                <w:bookmarkStart w:id="30317" w:name="_Toc531575510"/>
                <w:bookmarkStart w:id="30318" w:name="_Toc531579251"/>
                <w:bookmarkStart w:id="30319" w:name="_Toc531582989"/>
                <w:bookmarkEnd w:id="30316"/>
                <w:bookmarkEnd w:id="30317"/>
                <w:bookmarkEnd w:id="30318"/>
                <w:bookmarkEnd w:id="30319"/>
              </w:del>
            </w:ins>
          </w:p>
        </w:tc>
        <w:tc>
          <w:tcPr>
            <w:tcW w:w="825" w:type="dxa"/>
            <w:noWrap/>
            <w:vAlign w:val="center"/>
            <w:hideMark/>
            <w:tcPrChange w:id="30320" w:author="Tran Huan" w:date="2018-11-25T23:46:00Z">
              <w:tcPr>
                <w:tcW w:w="811" w:type="dxa"/>
                <w:noWrap/>
                <w:vAlign w:val="center"/>
                <w:hideMark/>
              </w:tcPr>
            </w:tcPrChange>
          </w:tcPr>
          <w:p w14:paraId="1B6778EF" w14:textId="15C9D295" w:rsidR="00C1382B" w:rsidRPr="00FD2760" w:rsidDel="00D10B12" w:rsidRDefault="00C1382B" w:rsidP="00D10B12">
            <w:pPr>
              <w:spacing w:line="288" w:lineRule="auto"/>
              <w:contextualSpacing/>
              <w:jc w:val="center"/>
              <w:rPr>
                <w:ins w:id="30321" w:author="phuong vu" w:date="2018-11-23T15:08:00Z"/>
                <w:del w:id="30322" w:author="Tran Huan" w:date="2018-12-03T01:22:00Z"/>
              </w:rPr>
              <w:pPrChange w:id="30323" w:author="Tran Huan" w:date="2018-12-03T01:23:00Z">
                <w:pPr>
                  <w:spacing w:line="276" w:lineRule="auto"/>
                  <w:jc w:val="center"/>
                </w:pPr>
              </w:pPrChange>
            </w:pPr>
            <w:bookmarkStart w:id="30324" w:name="_Toc531571663"/>
            <w:bookmarkStart w:id="30325" w:name="_Toc531575511"/>
            <w:bookmarkStart w:id="30326" w:name="_Toc531579252"/>
            <w:bookmarkStart w:id="30327" w:name="_Toc531582990"/>
            <w:bookmarkEnd w:id="30324"/>
            <w:bookmarkEnd w:id="30325"/>
            <w:bookmarkEnd w:id="30326"/>
            <w:bookmarkEnd w:id="30327"/>
          </w:p>
        </w:tc>
        <w:tc>
          <w:tcPr>
            <w:tcW w:w="1205" w:type="dxa"/>
            <w:noWrap/>
            <w:vAlign w:val="center"/>
            <w:hideMark/>
            <w:tcPrChange w:id="30328" w:author="Tran Huan" w:date="2018-11-25T23:46:00Z">
              <w:tcPr>
                <w:tcW w:w="1226" w:type="dxa"/>
                <w:noWrap/>
                <w:vAlign w:val="center"/>
                <w:hideMark/>
              </w:tcPr>
            </w:tcPrChange>
          </w:tcPr>
          <w:p w14:paraId="6B972C42" w14:textId="7AA05C9E" w:rsidR="00C1382B" w:rsidRPr="00FD2760" w:rsidDel="00D10B12" w:rsidRDefault="00C1382B" w:rsidP="00D10B12">
            <w:pPr>
              <w:spacing w:line="288" w:lineRule="auto"/>
              <w:contextualSpacing/>
              <w:jc w:val="center"/>
              <w:rPr>
                <w:ins w:id="30329" w:author="phuong vu" w:date="2018-11-23T15:08:00Z"/>
                <w:del w:id="30330" w:author="Tran Huan" w:date="2018-12-03T01:22:00Z"/>
              </w:rPr>
              <w:pPrChange w:id="30331" w:author="Tran Huan" w:date="2018-12-03T01:23:00Z">
                <w:pPr>
                  <w:spacing w:line="276" w:lineRule="auto"/>
                  <w:jc w:val="center"/>
                </w:pPr>
              </w:pPrChange>
            </w:pPr>
            <w:ins w:id="30332" w:author="phuong vu" w:date="2018-11-23T15:08:00Z">
              <w:del w:id="30333" w:author="Tran Huan" w:date="2018-12-03T01:22:00Z">
                <w:r w:rsidRPr="00FD2760" w:rsidDel="00D10B12">
                  <w:delText>X</w:delText>
                </w:r>
                <w:bookmarkStart w:id="30334" w:name="_Toc531571664"/>
                <w:bookmarkStart w:id="30335" w:name="_Toc531575512"/>
                <w:bookmarkStart w:id="30336" w:name="_Toc531579253"/>
                <w:bookmarkStart w:id="30337" w:name="_Toc531582991"/>
                <w:bookmarkEnd w:id="30334"/>
                <w:bookmarkEnd w:id="30335"/>
                <w:bookmarkEnd w:id="30336"/>
                <w:bookmarkEnd w:id="30337"/>
              </w:del>
            </w:ins>
          </w:p>
        </w:tc>
        <w:tc>
          <w:tcPr>
            <w:tcW w:w="2218" w:type="dxa"/>
            <w:noWrap/>
            <w:hideMark/>
            <w:tcPrChange w:id="30338" w:author="Tran Huan" w:date="2018-11-25T23:46:00Z">
              <w:tcPr>
                <w:tcW w:w="2262" w:type="dxa"/>
                <w:noWrap/>
                <w:hideMark/>
              </w:tcPr>
            </w:tcPrChange>
          </w:tcPr>
          <w:p w14:paraId="2189CC1A" w14:textId="66A5D961" w:rsidR="00C1382B" w:rsidRPr="00FD2760" w:rsidDel="00D10B12" w:rsidRDefault="00C1382B" w:rsidP="00D10B12">
            <w:pPr>
              <w:spacing w:line="288" w:lineRule="auto"/>
              <w:contextualSpacing/>
              <w:rPr>
                <w:ins w:id="30339" w:author="phuong vu" w:date="2018-11-23T15:08:00Z"/>
                <w:del w:id="30340" w:author="Tran Huan" w:date="2018-12-03T01:22:00Z"/>
              </w:rPr>
              <w:pPrChange w:id="30341" w:author="Tran Huan" w:date="2018-12-03T01:23:00Z">
                <w:pPr>
                  <w:spacing w:line="276" w:lineRule="auto"/>
                </w:pPr>
              </w:pPrChange>
            </w:pPr>
            <w:ins w:id="30342" w:author="phuong vu" w:date="2018-11-23T15:08:00Z">
              <w:del w:id="30343" w:author="Tran Huan" w:date="2018-12-03T01:22:00Z">
                <w:r w:rsidRPr="00FD2760" w:rsidDel="00D10B12">
                  <w:delText>ID quần áo</w:delText>
                </w:r>
                <w:bookmarkStart w:id="30344" w:name="_Toc531571665"/>
                <w:bookmarkStart w:id="30345" w:name="_Toc531575513"/>
                <w:bookmarkStart w:id="30346" w:name="_Toc531579254"/>
                <w:bookmarkStart w:id="30347" w:name="_Toc531582992"/>
                <w:bookmarkEnd w:id="30344"/>
                <w:bookmarkEnd w:id="30345"/>
                <w:bookmarkEnd w:id="30346"/>
                <w:bookmarkEnd w:id="30347"/>
              </w:del>
            </w:ins>
          </w:p>
        </w:tc>
        <w:bookmarkStart w:id="30348" w:name="_Toc531571666"/>
        <w:bookmarkStart w:id="30349" w:name="_Toc531575514"/>
        <w:bookmarkStart w:id="30350" w:name="_Toc531579255"/>
        <w:bookmarkStart w:id="30351" w:name="_Toc531582993"/>
        <w:bookmarkEnd w:id="30348"/>
        <w:bookmarkEnd w:id="30349"/>
        <w:bookmarkEnd w:id="30350"/>
        <w:bookmarkEnd w:id="30351"/>
      </w:tr>
      <w:tr w:rsidR="00C1382B" w:rsidRPr="00CF0C7E" w:rsidDel="00D10B12" w14:paraId="6DDBAB9E" w14:textId="231E19E7" w:rsidTr="00266AC8">
        <w:trPr>
          <w:trHeight w:val="300"/>
          <w:ins w:id="30352" w:author="phuong vu" w:date="2018-11-23T15:08:00Z"/>
          <w:del w:id="30353" w:author="Tran Huan" w:date="2018-12-03T01:22:00Z"/>
          <w:trPrChange w:id="30354" w:author="Tran Huan" w:date="2018-11-25T23:46:00Z">
            <w:trPr>
              <w:trHeight w:val="300"/>
            </w:trPr>
          </w:trPrChange>
        </w:trPr>
        <w:tc>
          <w:tcPr>
            <w:tcW w:w="810" w:type="dxa"/>
            <w:noWrap/>
            <w:hideMark/>
            <w:tcPrChange w:id="30355" w:author="Tran Huan" w:date="2018-11-25T23:46:00Z">
              <w:tcPr>
                <w:tcW w:w="687" w:type="dxa"/>
                <w:noWrap/>
                <w:hideMark/>
              </w:tcPr>
            </w:tcPrChange>
          </w:tcPr>
          <w:p w14:paraId="2C358C2A" w14:textId="765A7AD7" w:rsidR="00C1382B" w:rsidRPr="00FD2760" w:rsidDel="00D10B12" w:rsidRDefault="00C1382B" w:rsidP="00D10B12">
            <w:pPr>
              <w:spacing w:line="288" w:lineRule="auto"/>
              <w:contextualSpacing/>
              <w:rPr>
                <w:ins w:id="30356" w:author="phuong vu" w:date="2018-11-23T15:08:00Z"/>
                <w:del w:id="30357" w:author="Tran Huan" w:date="2018-12-03T01:22:00Z"/>
              </w:rPr>
              <w:pPrChange w:id="30358" w:author="Tran Huan" w:date="2018-12-03T01:23:00Z">
                <w:pPr>
                  <w:spacing w:line="276" w:lineRule="auto"/>
                </w:pPr>
              </w:pPrChange>
            </w:pPr>
            <w:ins w:id="30359" w:author="phuong vu" w:date="2018-11-23T15:08:00Z">
              <w:del w:id="30360" w:author="Tran Huan" w:date="2018-12-03T01:22:00Z">
                <w:r w:rsidRPr="00FD2760" w:rsidDel="00D10B12">
                  <w:delText>8</w:delText>
                </w:r>
                <w:bookmarkStart w:id="30361" w:name="_Toc531571667"/>
                <w:bookmarkStart w:id="30362" w:name="_Toc531575515"/>
                <w:bookmarkStart w:id="30363" w:name="_Toc531579256"/>
                <w:bookmarkStart w:id="30364" w:name="_Toc531582994"/>
                <w:bookmarkEnd w:id="30361"/>
                <w:bookmarkEnd w:id="30362"/>
                <w:bookmarkEnd w:id="30363"/>
                <w:bookmarkEnd w:id="30364"/>
              </w:del>
            </w:ins>
          </w:p>
        </w:tc>
        <w:tc>
          <w:tcPr>
            <w:tcW w:w="1828" w:type="dxa"/>
            <w:noWrap/>
            <w:hideMark/>
            <w:tcPrChange w:id="30365" w:author="Tran Huan" w:date="2018-11-25T23:46:00Z">
              <w:tcPr>
                <w:tcW w:w="1792" w:type="dxa"/>
                <w:noWrap/>
                <w:hideMark/>
              </w:tcPr>
            </w:tcPrChange>
          </w:tcPr>
          <w:p w14:paraId="1D4F000D" w14:textId="6BCD1A3D" w:rsidR="00C1382B" w:rsidRPr="00FD2760" w:rsidDel="00D10B12" w:rsidRDefault="008441B4" w:rsidP="00D10B12">
            <w:pPr>
              <w:spacing w:line="288" w:lineRule="auto"/>
              <w:contextualSpacing/>
              <w:rPr>
                <w:ins w:id="30366" w:author="phuong vu" w:date="2018-11-23T15:08:00Z"/>
                <w:del w:id="30367" w:author="Tran Huan" w:date="2018-12-03T01:22:00Z"/>
              </w:rPr>
              <w:pPrChange w:id="30368" w:author="Tran Huan" w:date="2018-12-03T01:23:00Z">
                <w:pPr>
                  <w:spacing w:line="276" w:lineRule="auto"/>
                </w:pPr>
              </w:pPrChange>
            </w:pPr>
            <w:ins w:id="30369" w:author="phuong vu" w:date="2018-11-23T15:08:00Z">
              <w:del w:id="30370" w:author="Tran Huan" w:date="2018-12-03T01:22:00Z">
                <w:r w:rsidRPr="00FD2760" w:rsidDel="00D10B12">
                  <w:delText>material_id</w:delText>
                </w:r>
                <w:bookmarkStart w:id="30371" w:name="_Toc531571668"/>
                <w:bookmarkStart w:id="30372" w:name="_Toc531575516"/>
                <w:bookmarkStart w:id="30373" w:name="_Toc531579257"/>
                <w:bookmarkStart w:id="30374" w:name="_Toc531582995"/>
                <w:bookmarkEnd w:id="30371"/>
                <w:bookmarkEnd w:id="30372"/>
                <w:bookmarkEnd w:id="30373"/>
                <w:bookmarkEnd w:id="30374"/>
              </w:del>
            </w:ins>
          </w:p>
        </w:tc>
        <w:tc>
          <w:tcPr>
            <w:tcW w:w="1149" w:type="dxa"/>
            <w:noWrap/>
            <w:hideMark/>
            <w:tcPrChange w:id="30375" w:author="Tran Huan" w:date="2018-11-25T23:46:00Z">
              <w:tcPr>
                <w:tcW w:w="1130" w:type="dxa"/>
                <w:noWrap/>
                <w:hideMark/>
              </w:tcPr>
            </w:tcPrChange>
          </w:tcPr>
          <w:p w14:paraId="7AC1AF90" w14:textId="367495FD" w:rsidR="00C1382B" w:rsidRPr="00FD2760" w:rsidDel="00D10B12" w:rsidRDefault="00C1382B" w:rsidP="00D10B12">
            <w:pPr>
              <w:spacing w:line="288" w:lineRule="auto"/>
              <w:contextualSpacing/>
              <w:rPr>
                <w:ins w:id="30376" w:author="phuong vu" w:date="2018-11-23T15:08:00Z"/>
                <w:del w:id="30377" w:author="Tran Huan" w:date="2018-12-03T01:22:00Z"/>
              </w:rPr>
              <w:pPrChange w:id="30378" w:author="Tran Huan" w:date="2018-12-03T01:23:00Z">
                <w:pPr>
                  <w:spacing w:line="276" w:lineRule="auto"/>
                </w:pPr>
              </w:pPrChange>
            </w:pPr>
            <w:ins w:id="30379" w:author="phuong vu" w:date="2018-11-23T15:08:00Z">
              <w:del w:id="30380" w:author="Tran Huan" w:date="2018-12-03T01:22:00Z">
                <w:r w:rsidRPr="00FD2760" w:rsidDel="00D10B12">
                  <w:delText>numeric</w:delText>
                </w:r>
                <w:bookmarkStart w:id="30381" w:name="_Toc531571669"/>
                <w:bookmarkStart w:id="30382" w:name="_Toc531575517"/>
                <w:bookmarkStart w:id="30383" w:name="_Toc531579258"/>
                <w:bookmarkStart w:id="30384" w:name="_Toc531582996"/>
                <w:bookmarkEnd w:id="30381"/>
                <w:bookmarkEnd w:id="30382"/>
                <w:bookmarkEnd w:id="30383"/>
                <w:bookmarkEnd w:id="30384"/>
              </w:del>
            </w:ins>
          </w:p>
        </w:tc>
        <w:tc>
          <w:tcPr>
            <w:tcW w:w="855" w:type="dxa"/>
            <w:noWrap/>
            <w:vAlign w:val="center"/>
            <w:hideMark/>
            <w:tcPrChange w:id="30385" w:author="Tran Huan" w:date="2018-11-25T23:46:00Z">
              <w:tcPr>
                <w:tcW w:w="869" w:type="dxa"/>
                <w:noWrap/>
                <w:vAlign w:val="center"/>
                <w:hideMark/>
              </w:tcPr>
            </w:tcPrChange>
          </w:tcPr>
          <w:p w14:paraId="73791408" w14:textId="0369F32F" w:rsidR="00C1382B" w:rsidRPr="00FD2760" w:rsidDel="00D10B12" w:rsidRDefault="00C1382B" w:rsidP="00D10B12">
            <w:pPr>
              <w:spacing w:line="288" w:lineRule="auto"/>
              <w:contextualSpacing/>
              <w:jc w:val="center"/>
              <w:rPr>
                <w:ins w:id="30386" w:author="phuong vu" w:date="2018-11-23T15:08:00Z"/>
                <w:del w:id="30387" w:author="Tran Huan" w:date="2018-12-03T01:22:00Z"/>
                <w:lang w:val="en-US"/>
              </w:rPr>
              <w:pPrChange w:id="30388" w:author="Tran Huan" w:date="2018-12-03T01:23:00Z">
                <w:pPr>
                  <w:spacing w:line="276" w:lineRule="auto"/>
                  <w:jc w:val="center"/>
                </w:pPr>
              </w:pPrChange>
            </w:pPr>
            <w:ins w:id="30389" w:author="phuong vu" w:date="2018-11-23T15:08:00Z">
              <w:del w:id="30390" w:author="Tran Huan" w:date="2018-12-03T01:22:00Z">
                <w:r w:rsidDel="00D10B12">
                  <w:rPr>
                    <w:lang w:val="en-US"/>
                  </w:rPr>
                  <w:delText>X</w:delText>
                </w:r>
                <w:bookmarkStart w:id="30391" w:name="_Toc531571670"/>
                <w:bookmarkStart w:id="30392" w:name="_Toc531575518"/>
                <w:bookmarkStart w:id="30393" w:name="_Toc531579259"/>
                <w:bookmarkStart w:id="30394" w:name="_Toc531582997"/>
                <w:bookmarkEnd w:id="30391"/>
                <w:bookmarkEnd w:id="30392"/>
                <w:bookmarkEnd w:id="30393"/>
                <w:bookmarkEnd w:id="30394"/>
              </w:del>
            </w:ins>
          </w:p>
        </w:tc>
        <w:tc>
          <w:tcPr>
            <w:tcW w:w="825" w:type="dxa"/>
            <w:noWrap/>
            <w:vAlign w:val="center"/>
            <w:hideMark/>
            <w:tcPrChange w:id="30395" w:author="Tran Huan" w:date="2018-11-25T23:46:00Z">
              <w:tcPr>
                <w:tcW w:w="811" w:type="dxa"/>
                <w:noWrap/>
                <w:vAlign w:val="center"/>
                <w:hideMark/>
              </w:tcPr>
            </w:tcPrChange>
          </w:tcPr>
          <w:p w14:paraId="07026654" w14:textId="12A31630" w:rsidR="00C1382B" w:rsidRPr="00FD2760" w:rsidDel="00D10B12" w:rsidRDefault="00C1382B" w:rsidP="00D10B12">
            <w:pPr>
              <w:spacing w:line="288" w:lineRule="auto"/>
              <w:contextualSpacing/>
              <w:jc w:val="center"/>
              <w:rPr>
                <w:ins w:id="30396" w:author="phuong vu" w:date="2018-11-23T15:08:00Z"/>
                <w:del w:id="30397" w:author="Tran Huan" w:date="2018-12-03T01:22:00Z"/>
              </w:rPr>
              <w:pPrChange w:id="30398" w:author="Tran Huan" w:date="2018-12-03T01:23:00Z">
                <w:pPr>
                  <w:spacing w:line="276" w:lineRule="auto"/>
                  <w:jc w:val="center"/>
                </w:pPr>
              </w:pPrChange>
            </w:pPr>
            <w:bookmarkStart w:id="30399" w:name="_Toc531571671"/>
            <w:bookmarkStart w:id="30400" w:name="_Toc531575519"/>
            <w:bookmarkStart w:id="30401" w:name="_Toc531579260"/>
            <w:bookmarkStart w:id="30402" w:name="_Toc531582998"/>
            <w:bookmarkEnd w:id="30399"/>
            <w:bookmarkEnd w:id="30400"/>
            <w:bookmarkEnd w:id="30401"/>
            <w:bookmarkEnd w:id="30402"/>
          </w:p>
        </w:tc>
        <w:tc>
          <w:tcPr>
            <w:tcW w:w="1205" w:type="dxa"/>
            <w:noWrap/>
            <w:vAlign w:val="center"/>
            <w:hideMark/>
            <w:tcPrChange w:id="30403" w:author="Tran Huan" w:date="2018-11-25T23:46:00Z">
              <w:tcPr>
                <w:tcW w:w="1226" w:type="dxa"/>
                <w:noWrap/>
                <w:vAlign w:val="center"/>
                <w:hideMark/>
              </w:tcPr>
            </w:tcPrChange>
          </w:tcPr>
          <w:p w14:paraId="021C5BE4" w14:textId="1596E730" w:rsidR="00C1382B" w:rsidRPr="00FD2760" w:rsidDel="00D10B12" w:rsidRDefault="00C1382B" w:rsidP="00D10B12">
            <w:pPr>
              <w:spacing w:line="288" w:lineRule="auto"/>
              <w:contextualSpacing/>
              <w:jc w:val="center"/>
              <w:rPr>
                <w:ins w:id="30404" w:author="phuong vu" w:date="2018-11-23T15:08:00Z"/>
                <w:del w:id="30405" w:author="Tran Huan" w:date="2018-12-03T01:22:00Z"/>
              </w:rPr>
              <w:pPrChange w:id="30406" w:author="Tran Huan" w:date="2018-12-03T01:23:00Z">
                <w:pPr>
                  <w:spacing w:line="276" w:lineRule="auto"/>
                  <w:jc w:val="center"/>
                </w:pPr>
              </w:pPrChange>
            </w:pPr>
            <w:ins w:id="30407" w:author="phuong vu" w:date="2018-11-23T15:08:00Z">
              <w:del w:id="30408" w:author="Tran Huan" w:date="2018-12-03T01:22:00Z">
                <w:r w:rsidRPr="00FD2760" w:rsidDel="00D10B12">
                  <w:delText>X</w:delText>
                </w:r>
                <w:bookmarkStart w:id="30409" w:name="_Toc531571672"/>
                <w:bookmarkStart w:id="30410" w:name="_Toc531575520"/>
                <w:bookmarkStart w:id="30411" w:name="_Toc531579261"/>
                <w:bookmarkStart w:id="30412" w:name="_Toc531582999"/>
                <w:bookmarkEnd w:id="30409"/>
                <w:bookmarkEnd w:id="30410"/>
                <w:bookmarkEnd w:id="30411"/>
                <w:bookmarkEnd w:id="30412"/>
              </w:del>
            </w:ins>
          </w:p>
        </w:tc>
        <w:tc>
          <w:tcPr>
            <w:tcW w:w="2218" w:type="dxa"/>
            <w:noWrap/>
            <w:hideMark/>
            <w:tcPrChange w:id="30413" w:author="Tran Huan" w:date="2018-11-25T23:46:00Z">
              <w:tcPr>
                <w:tcW w:w="2262" w:type="dxa"/>
                <w:noWrap/>
                <w:hideMark/>
              </w:tcPr>
            </w:tcPrChange>
          </w:tcPr>
          <w:p w14:paraId="14FDF639" w14:textId="6C80C54D" w:rsidR="00C1382B" w:rsidRPr="00FD2760" w:rsidDel="00D10B12" w:rsidRDefault="00C1382B" w:rsidP="00D10B12">
            <w:pPr>
              <w:spacing w:line="288" w:lineRule="auto"/>
              <w:contextualSpacing/>
              <w:rPr>
                <w:ins w:id="30414" w:author="phuong vu" w:date="2018-11-23T15:08:00Z"/>
                <w:del w:id="30415" w:author="Tran Huan" w:date="2018-12-03T01:22:00Z"/>
              </w:rPr>
              <w:pPrChange w:id="30416" w:author="Tran Huan" w:date="2018-12-03T01:23:00Z">
                <w:pPr>
                  <w:spacing w:line="276" w:lineRule="auto"/>
                </w:pPr>
              </w:pPrChange>
            </w:pPr>
            <w:ins w:id="30417" w:author="phuong vu" w:date="2018-11-23T15:08:00Z">
              <w:del w:id="30418" w:author="Tran Huan" w:date="2018-12-03T01:22:00Z">
                <w:r w:rsidRPr="00FD2760" w:rsidDel="00D10B12">
                  <w:delText xml:space="preserve">ID chất liệu. </w:delText>
                </w:r>
                <w:bookmarkStart w:id="30419" w:name="_Toc531571673"/>
                <w:bookmarkStart w:id="30420" w:name="_Toc531575521"/>
                <w:bookmarkStart w:id="30421" w:name="_Toc531579262"/>
                <w:bookmarkStart w:id="30422" w:name="_Toc531583000"/>
                <w:bookmarkEnd w:id="30419"/>
                <w:bookmarkEnd w:id="30420"/>
                <w:bookmarkEnd w:id="30421"/>
                <w:bookmarkEnd w:id="30422"/>
              </w:del>
            </w:ins>
          </w:p>
        </w:tc>
        <w:bookmarkStart w:id="30423" w:name="_Toc531571674"/>
        <w:bookmarkStart w:id="30424" w:name="_Toc531575522"/>
        <w:bookmarkStart w:id="30425" w:name="_Toc531579263"/>
        <w:bookmarkStart w:id="30426" w:name="_Toc531583001"/>
        <w:bookmarkEnd w:id="30423"/>
        <w:bookmarkEnd w:id="30424"/>
        <w:bookmarkEnd w:id="30425"/>
        <w:bookmarkEnd w:id="30426"/>
      </w:tr>
      <w:tr w:rsidR="00C1382B" w:rsidRPr="00CF0C7E" w:rsidDel="00D10B12" w14:paraId="752A5E9E" w14:textId="5E1CE9E5" w:rsidTr="00266AC8">
        <w:trPr>
          <w:trHeight w:val="300"/>
          <w:ins w:id="30427" w:author="phuong vu" w:date="2018-11-23T15:08:00Z"/>
          <w:del w:id="30428" w:author="Tran Huan" w:date="2018-12-03T01:22:00Z"/>
          <w:trPrChange w:id="30429" w:author="Tran Huan" w:date="2018-11-25T23:46:00Z">
            <w:trPr>
              <w:trHeight w:val="300"/>
            </w:trPr>
          </w:trPrChange>
        </w:trPr>
        <w:tc>
          <w:tcPr>
            <w:tcW w:w="810" w:type="dxa"/>
            <w:noWrap/>
            <w:hideMark/>
            <w:tcPrChange w:id="30430" w:author="Tran Huan" w:date="2018-11-25T23:46:00Z">
              <w:tcPr>
                <w:tcW w:w="687" w:type="dxa"/>
                <w:noWrap/>
                <w:hideMark/>
              </w:tcPr>
            </w:tcPrChange>
          </w:tcPr>
          <w:p w14:paraId="1F53C51C" w14:textId="54D4815E" w:rsidR="00C1382B" w:rsidRPr="00FD2760" w:rsidDel="00D10B12" w:rsidRDefault="00C1382B" w:rsidP="00D10B12">
            <w:pPr>
              <w:spacing w:line="288" w:lineRule="auto"/>
              <w:contextualSpacing/>
              <w:rPr>
                <w:ins w:id="30431" w:author="phuong vu" w:date="2018-11-23T15:08:00Z"/>
                <w:del w:id="30432" w:author="Tran Huan" w:date="2018-12-03T01:22:00Z"/>
              </w:rPr>
              <w:pPrChange w:id="30433" w:author="Tran Huan" w:date="2018-12-03T01:23:00Z">
                <w:pPr>
                  <w:spacing w:line="276" w:lineRule="auto"/>
                </w:pPr>
              </w:pPrChange>
            </w:pPr>
            <w:ins w:id="30434" w:author="phuong vu" w:date="2018-11-23T15:08:00Z">
              <w:del w:id="30435" w:author="Tran Huan" w:date="2018-12-03T01:22:00Z">
                <w:r w:rsidRPr="00FD2760" w:rsidDel="00D10B12">
                  <w:delText>9</w:delText>
                </w:r>
                <w:bookmarkStart w:id="30436" w:name="_Toc531571675"/>
                <w:bookmarkStart w:id="30437" w:name="_Toc531575523"/>
                <w:bookmarkStart w:id="30438" w:name="_Toc531579264"/>
                <w:bookmarkStart w:id="30439" w:name="_Toc531583002"/>
                <w:bookmarkEnd w:id="30436"/>
                <w:bookmarkEnd w:id="30437"/>
                <w:bookmarkEnd w:id="30438"/>
                <w:bookmarkEnd w:id="30439"/>
              </w:del>
            </w:ins>
          </w:p>
        </w:tc>
        <w:tc>
          <w:tcPr>
            <w:tcW w:w="1828" w:type="dxa"/>
            <w:noWrap/>
            <w:hideMark/>
            <w:tcPrChange w:id="30440" w:author="Tran Huan" w:date="2018-11-25T23:46:00Z">
              <w:tcPr>
                <w:tcW w:w="1792" w:type="dxa"/>
                <w:noWrap/>
                <w:hideMark/>
              </w:tcPr>
            </w:tcPrChange>
          </w:tcPr>
          <w:p w14:paraId="6BBD8E9F" w14:textId="7773D3CE" w:rsidR="00C1382B" w:rsidRPr="00FD2760" w:rsidDel="00D10B12" w:rsidRDefault="00C1382B" w:rsidP="00D10B12">
            <w:pPr>
              <w:spacing w:line="288" w:lineRule="auto"/>
              <w:contextualSpacing/>
              <w:rPr>
                <w:ins w:id="30441" w:author="phuong vu" w:date="2018-11-23T15:08:00Z"/>
                <w:del w:id="30442" w:author="Tran Huan" w:date="2018-12-03T01:22:00Z"/>
              </w:rPr>
              <w:pPrChange w:id="30443" w:author="Tran Huan" w:date="2018-12-03T01:23:00Z">
                <w:pPr>
                  <w:spacing w:line="276" w:lineRule="auto"/>
                </w:pPr>
              </w:pPrChange>
            </w:pPr>
            <w:ins w:id="30444" w:author="phuong vu" w:date="2018-11-23T15:08:00Z">
              <w:del w:id="30445" w:author="Tran Huan" w:date="2018-12-03T01:22:00Z">
                <w:r w:rsidRPr="00FD2760" w:rsidDel="00D10B12">
                  <w:delText>amount</w:delText>
                </w:r>
                <w:bookmarkStart w:id="30446" w:name="_Toc531571676"/>
                <w:bookmarkStart w:id="30447" w:name="_Toc531575524"/>
                <w:bookmarkStart w:id="30448" w:name="_Toc531579265"/>
                <w:bookmarkStart w:id="30449" w:name="_Toc531583003"/>
                <w:bookmarkEnd w:id="30446"/>
                <w:bookmarkEnd w:id="30447"/>
                <w:bookmarkEnd w:id="30448"/>
                <w:bookmarkEnd w:id="30449"/>
              </w:del>
            </w:ins>
          </w:p>
        </w:tc>
        <w:tc>
          <w:tcPr>
            <w:tcW w:w="1149" w:type="dxa"/>
            <w:noWrap/>
            <w:hideMark/>
            <w:tcPrChange w:id="30450" w:author="Tran Huan" w:date="2018-11-25T23:46:00Z">
              <w:tcPr>
                <w:tcW w:w="1130" w:type="dxa"/>
                <w:noWrap/>
                <w:hideMark/>
              </w:tcPr>
            </w:tcPrChange>
          </w:tcPr>
          <w:p w14:paraId="62156697" w14:textId="32E1ECA5" w:rsidR="00C1382B" w:rsidRPr="00FD2760" w:rsidDel="00D10B12" w:rsidRDefault="00C1382B" w:rsidP="00D10B12">
            <w:pPr>
              <w:spacing w:line="288" w:lineRule="auto"/>
              <w:contextualSpacing/>
              <w:rPr>
                <w:ins w:id="30451" w:author="phuong vu" w:date="2018-11-23T15:08:00Z"/>
                <w:del w:id="30452" w:author="Tran Huan" w:date="2018-12-03T01:22:00Z"/>
              </w:rPr>
              <w:pPrChange w:id="30453" w:author="Tran Huan" w:date="2018-12-03T01:23:00Z">
                <w:pPr>
                  <w:spacing w:line="276" w:lineRule="auto"/>
                </w:pPr>
              </w:pPrChange>
            </w:pPr>
            <w:ins w:id="30454" w:author="phuong vu" w:date="2018-11-23T15:08:00Z">
              <w:del w:id="30455" w:author="Tran Huan" w:date="2018-12-03T01:22:00Z">
                <w:r w:rsidDel="00D10B12">
                  <w:rPr>
                    <w:lang w:val="en-US"/>
                  </w:rPr>
                  <w:delText>double</w:delText>
                </w:r>
                <w:bookmarkStart w:id="30456" w:name="_Toc531571677"/>
                <w:bookmarkStart w:id="30457" w:name="_Toc531575525"/>
                <w:bookmarkStart w:id="30458" w:name="_Toc531579266"/>
                <w:bookmarkStart w:id="30459" w:name="_Toc531583004"/>
                <w:bookmarkEnd w:id="30456"/>
                <w:bookmarkEnd w:id="30457"/>
                <w:bookmarkEnd w:id="30458"/>
                <w:bookmarkEnd w:id="30459"/>
              </w:del>
            </w:ins>
          </w:p>
        </w:tc>
        <w:tc>
          <w:tcPr>
            <w:tcW w:w="855" w:type="dxa"/>
            <w:noWrap/>
            <w:vAlign w:val="center"/>
            <w:hideMark/>
            <w:tcPrChange w:id="30460" w:author="Tran Huan" w:date="2018-11-25T23:46:00Z">
              <w:tcPr>
                <w:tcW w:w="869" w:type="dxa"/>
                <w:noWrap/>
                <w:vAlign w:val="center"/>
                <w:hideMark/>
              </w:tcPr>
            </w:tcPrChange>
          </w:tcPr>
          <w:p w14:paraId="6A0DA05F" w14:textId="204046DE" w:rsidR="00C1382B" w:rsidRPr="00FD2760" w:rsidDel="00D10B12" w:rsidRDefault="00C1382B" w:rsidP="00D10B12">
            <w:pPr>
              <w:spacing w:line="288" w:lineRule="auto"/>
              <w:contextualSpacing/>
              <w:jc w:val="center"/>
              <w:rPr>
                <w:ins w:id="30461" w:author="phuong vu" w:date="2018-11-23T15:08:00Z"/>
                <w:del w:id="30462" w:author="Tran Huan" w:date="2018-12-03T01:22:00Z"/>
              </w:rPr>
              <w:pPrChange w:id="30463" w:author="Tran Huan" w:date="2018-12-03T01:23:00Z">
                <w:pPr>
                  <w:spacing w:line="276" w:lineRule="auto"/>
                  <w:jc w:val="center"/>
                </w:pPr>
              </w:pPrChange>
            </w:pPr>
            <w:bookmarkStart w:id="30464" w:name="_Toc531571678"/>
            <w:bookmarkStart w:id="30465" w:name="_Toc531575526"/>
            <w:bookmarkStart w:id="30466" w:name="_Toc531579267"/>
            <w:bookmarkStart w:id="30467" w:name="_Toc531583005"/>
            <w:bookmarkEnd w:id="30464"/>
            <w:bookmarkEnd w:id="30465"/>
            <w:bookmarkEnd w:id="30466"/>
            <w:bookmarkEnd w:id="30467"/>
          </w:p>
        </w:tc>
        <w:tc>
          <w:tcPr>
            <w:tcW w:w="825" w:type="dxa"/>
            <w:noWrap/>
            <w:vAlign w:val="center"/>
            <w:hideMark/>
            <w:tcPrChange w:id="30468" w:author="Tran Huan" w:date="2018-11-25T23:46:00Z">
              <w:tcPr>
                <w:tcW w:w="811" w:type="dxa"/>
                <w:noWrap/>
                <w:vAlign w:val="center"/>
                <w:hideMark/>
              </w:tcPr>
            </w:tcPrChange>
          </w:tcPr>
          <w:p w14:paraId="27CE3D79" w14:textId="5CEB6CB7" w:rsidR="00C1382B" w:rsidRPr="00FD2760" w:rsidDel="00D10B12" w:rsidRDefault="00C1382B" w:rsidP="00D10B12">
            <w:pPr>
              <w:spacing w:line="288" w:lineRule="auto"/>
              <w:contextualSpacing/>
              <w:jc w:val="center"/>
              <w:rPr>
                <w:ins w:id="30469" w:author="phuong vu" w:date="2018-11-23T15:08:00Z"/>
                <w:del w:id="30470" w:author="Tran Huan" w:date="2018-12-03T01:22:00Z"/>
              </w:rPr>
              <w:pPrChange w:id="30471" w:author="Tran Huan" w:date="2018-12-03T01:23:00Z">
                <w:pPr>
                  <w:spacing w:line="276" w:lineRule="auto"/>
                  <w:jc w:val="center"/>
                </w:pPr>
              </w:pPrChange>
            </w:pPr>
            <w:bookmarkStart w:id="30472" w:name="_Toc531571679"/>
            <w:bookmarkStart w:id="30473" w:name="_Toc531575527"/>
            <w:bookmarkStart w:id="30474" w:name="_Toc531579268"/>
            <w:bookmarkStart w:id="30475" w:name="_Toc531583006"/>
            <w:bookmarkEnd w:id="30472"/>
            <w:bookmarkEnd w:id="30473"/>
            <w:bookmarkEnd w:id="30474"/>
            <w:bookmarkEnd w:id="30475"/>
          </w:p>
        </w:tc>
        <w:tc>
          <w:tcPr>
            <w:tcW w:w="1205" w:type="dxa"/>
            <w:noWrap/>
            <w:vAlign w:val="center"/>
            <w:hideMark/>
            <w:tcPrChange w:id="30476" w:author="Tran Huan" w:date="2018-11-25T23:46:00Z">
              <w:tcPr>
                <w:tcW w:w="1226" w:type="dxa"/>
                <w:noWrap/>
                <w:vAlign w:val="center"/>
                <w:hideMark/>
              </w:tcPr>
            </w:tcPrChange>
          </w:tcPr>
          <w:p w14:paraId="2E190015" w14:textId="4EB69FEA" w:rsidR="00C1382B" w:rsidRPr="00FD2760" w:rsidDel="00D10B12" w:rsidRDefault="00C1382B" w:rsidP="00D10B12">
            <w:pPr>
              <w:spacing w:line="288" w:lineRule="auto"/>
              <w:contextualSpacing/>
              <w:jc w:val="center"/>
              <w:rPr>
                <w:ins w:id="30477" w:author="phuong vu" w:date="2018-11-23T15:08:00Z"/>
                <w:del w:id="30478" w:author="Tran Huan" w:date="2018-12-03T01:22:00Z"/>
              </w:rPr>
              <w:pPrChange w:id="30479" w:author="Tran Huan" w:date="2018-12-03T01:23:00Z">
                <w:pPr>
                  <w:spacing w:line="276" w:lineRule="auto"/>
                  <w:jc w:val="center"/>
                </w:pPr>
              </w:pPrChange>
            </w:pPr>
            <w:bookmarkStart w:id="30480" w:name="_Toc531571680"/>
            <w:bookmarkStart w:id="30481" w:name="_Toc531575528"/>
            <w:bookmarkStart w:id="30482" w:name="_Toc531579269"/>
            <w:bookmarkStart w:id="30483" w:name="_Toc531583007"/>
            <w:bookmarkEnd w:id="30480"/>
            <w:bookmarkEnd w:id="30481"/>
            <w:bookmarkEnd w:id="30482"/>
            <w:bookmarkEnd w:id="30483"/>
          </w:p>
        </w:tc>
        <w:tc>
          <w:tcPr>
            <w:tcW w:w="2218" w:type="dxa"/>
            <w:noWrap/>
            <w:hideMark/>
            <w:tcPrChange w:id="30484" w:author="Tran Huan" w:date="2018-11-25T23:46:00Z">
              <w:tcPr>
                <w:tcW w:w="2262" w:type="dxa"/>
                <w:noWrap/>
                <w:hideMark/>
              </w:tcPr>
            </w:tcPrChange>
          </w:tcPr>
          <w:p w14:paraId="1024F727" w14:textId="67C72680" w:rsidR="00C1382B" w:rsidRPr="00C1382B" w:rsidDel="00D10B12" w:rsidRDefault="00C1382B" w:rsidP="00D10B12">
            <w:pPr>
              <w:spacing w:line="288" w:lineRule="auto"/>
              <w:contextualSpacing/>
              <w:rPr>
                <w:ins w:id="30485" w:author="phuong vu" w:date="2018-11-23T15:08:00Z"/>
                <w:del w:id="30486" w:author="Tran Huan" w:date="2018-12-03T01:22:00Z"/>
                <w:lang w:val="en-US"/>
                <w:rPrChange w:id="30487" w:author="phuong vu" w:date="2018-11-23T15:11:00Z">
                  <w:rPr>
                    <w:ins w:id="30488" w:author="phuong vu" w:date="2018-11-23T15:08:00Z"/>
                    <w:del w:id="30489" w:author="Tran Huan" w:date="2018-12-03T01:22:00Z"/>
                  </w:rPr>
                </w:rPrChange>
              </w:rPr>
              <w:pPrChange w:id="30490" w:author="Tran Huan" w:date="2018-12-03T01:23:00Z">
                <w:pPr>
                  <w:spacing w:line="276" w:lineRule="auto"/>
                </w:pPr>
              </w:pPrChange>
            </w:pPr>
            <w:ins w:id="30491" w:author="phuong vu" w:date="2018-11-23T15:08:00Z">
              <w:del w:id="30492" w:author="Tran Huan" w:date="2018-12-03T01:22:00Z">
                <w:r w:rsidRPr="00FD2760" w:rsidDel="00D10B12">
                  <w:delText>Số lượng quần</w:delText>
                </w:r>
              </w:del>
            </w:ins>
            <w:ins w:id="30493" w:author="phuong vu" w:date="2018-11-23T15:11:00Z">
              <w:del w:id="30494" w:author="Tran Huan" w:date="2018-12-03T01:22:00Z">
                <w:r w:rsidDel="00D10B12">
                  <w:rPr>
                    <w:lang w:val="en-US"/>
                  </w:rPr>
                  <w:delText xml:space="preserve"> áo</w:delText>
                </w:r>
              </w:del>
            </w:ins>
            <w:bookmarkStart w:id="30495" w:name="_Toc531571681"/>
            <w:bookmarkStart w:id="30496" w:name="_Toc531575529"/>
            <w:bookmarkStart w:id="30497" w:name="_Toc531579270"/>
            <w:bookmarkStart w:id="30498" w:name="_Toc531583008"/>
            <w:bookmarkEnd w:id="30495"/>
            <w:bookmarkEnd w:id="30496"/>
            <w:bookmarkEnd w:id="30497"/>
            <w:bookmarkEnd w:id="30498"/>
          </w:p>
        </w:tc>
        <w:bookmarkStart w:id="30499" w:name="_Toc531571682"/>
        <w:bookmarkStart w:id="30500" w:name="_Toc531575530"/>
        <w:bookmarkStart w:id="30501" w:name="_Toc531579271"/>
        <w:bookmarkStart w:id="30502" w:name="_Toc531583009"/>
        <w:bookmarkEnd w:id="30499"/>
        <w:bookmarkEnd w:id="30500"/>
        <w:bookmarkEnd w:id="30501"/>
        <w:bookmarkEnd w:id="30502"/>
      </w:tr>
      <w:tr w:rsidR="00C1382B" w:rsidRPr="00CF0C7E" w:rsidDel="00D10B12" w14:paraId="06486CB8" w14:textId="2D752F21" w:rsidTr="00266AC8">
        <w:trPr>
          <w:trHeight w:val="300"/>
          <w:ins w:id="30503" w:author="phuong vu" w:date="2018-11-23T15:08:00Z"/>
          <w:del w:id="30504" w:author="Tran Huan" w:date="2018-12-03T01:22:00Z"/>
          <w:trPrChange w:id="30505" w:author="Tran Huan" w:date="2018-11-25T23:46:00Z">
            <w:trPr>
              <w:trHeight w:val="300"/>
            </w:trPr>
          </w:trPrChange>
        </w:trPr>
        <w:tc>
          <w:tcPr>
            <w:tcW w:w="810" w:type="dxa"/>
            <w:noWrap/>
            <w:hideMark/>
            <w:tcPrChange w:id="30506" w:author="Tran Huan" w:date="2018-11-25T23:46:00Z">
              <w:tcPr>
                <w:tcW w:w="687" w:type="dxa"/>
                <w:noWrap/>
                <w:hideMark/>
              </w:tcPr>
            </w:tcPrChange>
          </w:tcPr>
          <w:p w14:paraId="757CD03A" w14:textId="1645D787" w:rsidR="00C1382B" w:rsidRPr="00FD2760" w:rsidDel="00D10B12" w:rsidRDefault="00C1382B" w:rsidP="00D10B12">
            <w:pPr>
              <w:spacing w:line="288" w:lineRule="auto"/>
              <w:contextualSpacing/>
              <w:rPr>
                <w:ins w:id="30507" w:author="phuong vu" w:date="2018-11-23T15:08:00Z"/>
                <w:del w:id="30508" w:author="Tran Huan" w:date="2018-12-03T01:22:00Z"/>
              </w:rPr>
              <w:pPrChange w:id="30509" w:author="Tran Huan" w:date="2018-12-03T01:23:00Z">
                <w:pPr>
                  <w:spacing w:line="276" w:lineRule="auto"/>
                </w:pPr>
              </w:pPrChange>
            </w:pPr>
            <w:ins w:id="30510" w:author="phuong vu" w:date="2018-11-23T15:08:00Z">
              <w:del w:id="30511" w:author="Tran Huan" w:date="2018-12-03T01:22:00Z">
                <w:r w:rsidRPr="00FD2760" w:rsidDel="00D10B12">
                  <w:delText>10</w:delText>
                </w:r>
                <w:bookmarkStart w:id="30512" w:name="_Toc531571683"/>
                <w:bookmarkStart w:id="30513" w:name="_Toc531575531"/>
                <w:bookmarkStart w:id="30514" w:name="_Toc531579272"/>
                <w:bookmarkStart w:id="30515" w:name="_Toc531583010"/>
                <w:bookmarkEnd w:id="30512"/>
                <w:bookmarkEnd w:id="30513"/>
                <w:bookmarkEnd w:id="30514"/>
                <w:bookmarkEnd w:id="30515"/>
              </w:del>
            </w:ins>
          </w:p>
        </w:tc>
        <w:tc>
          <w:tcPr>
            <w:tcW w:w="1828" w:type="dxa"/>
            <w:noWrap/>
            <w:hideMark/>
            <w:tcPrChange w:id="30516" w:author="Tran Huan" w:date="2018-11-25T23:46:00Z">
              <w:tcPr>
                <w:tcW w:w="1792" w:type="dxa"/>
                <w:noWrap/>
                <w:hideMark/>
              </w:tcPr>
            </w:tcPrChange>
          </w:tcPr>
          <w:p w14:paraId="504D3296" w14:textId="4EB42839" w:rsidR="00C1382B" w:rsidRPr="00C1382B" w:rsidDel="00D10B12" w:rsidRDefault="00C1382B" w:rsidP="00D10B12">
            <w:pPr>
              <w:spacing w:line="288" w:lineRule="auto"/>
              <w:contextualSpacing/>
              <w:rPr>
                <w:ins w:id="30517" w:author="phuong vu" w:date="2018-11-23T15:08:00Z"/>
                <w:del w:id="30518" w:author="Tran Huan" w:date="2018-12-03T01:22:00Z"/>
                <w:lang w:val="en-US"/>
                <w:rPrChange w:id="30519" w:author="phuong vu" w:date="2018-11-23T15:10:00Z">
                  <w:rPr>
                    <w:ins w:id="30520" w:author="phuong vu" w:date="2018-11-23T15:08:00Z"/>
                    <w:del w:id="30521" w:author="Tran Huan" w:date="2018-12-03T01:22:00Z"/>
                  </w:rPr>
                </w:rPrChange>
              </w:rPr>
              <w:pPrChange w:id="30522" w:author="Tran Huan" w:date="2018-12-03T01:23:00Z">
                <w:pPr>
                  <w:spacing w:line="276" w:lineRule="auto"/>
                </w:pPr>
              </w:pPrChange>
            </w:pPr>
            <w:ins w:id="30523" w:author="phuong vu" w:date="2018-11-23T15:10:00Z">
              <w:del w:id="30524" w:author="Tran Huan" w:date="2018-12-03T01:22:00Z">
                <w:r w:rsidDel="00D10B12">
                  <w:rPr>
                    <w:lang w:val="en-US"/>
                  </w:rPr>
                  <w:delText>status</w:delText>
                </w:r>
              </w:del>
            </w:ins>
            <w:bookmarkStart w:id="30525" w:name="_Toc531571684"/>
            <w:bookmarkStart w:id="30526" w:name="_Toc531575532"/>
            <w:bookmarkStart w:id="30527" w:name="_Toc531579273"/>
            <w:bookmarkStart w:id="30528" w:name="_Toc531583011"/>
            <w:bookmarkEnd w:id="30525"/>
            <w:bookmarkEnd w:id="30526"/>
            <w:bookmarkEnd w:id="30527"/>
            <w:bookmarkEnd w:id="30528"/>
          </w:p>
        </w:tc>
        <w:tc>
          <w:tcPr>
            <w:tcW w:w="1149" w:type="dxa"/>
            <w:noWrap/>
            <w:hideMark/>
            <w:tcPrChange w:id="30529" w:author="Tran Huan" w:date="2018-11-25T23:46:00Z">
              <w:tcPr>
                <w:tcW w:w="1130" w:type="dxa"/>
                <w:noWrap/>
                <w:hideMark/>
              </w:tcPr>
            </w:tcPrChange>
          </w:tcPr>
          <w:p w14:paraId="3C9A8586" w14:textId="7077E008" w:rsidR="00C1382B" w:rsidRPr="00FD2760" w:rsidDel="00D10B12" w:rsidRDefault="00C1382B" w:rsidP="00D10B12">
            <w:pPr>
              <w:spacing w:line="288" w:lineRule="auto"/>
              <w:contextualSpacing/>
              <w:rPr>
                <w:ins w:id="30530" w:author="phuong vu" w:date="2018-11-23T15:08:00Z"/>
                <w:del w:id="30531" w:author="Tran Huan" w:date="2018-12-03T01:22:00Z"/>
              </w:rPr>
              <w:pPrChange w:id="30532" w:author="Tran Huan" w:date="2018-12-03T01:23:00Z">
                <w:pPr>
                  <w:spacing w:line="276" w:lineRule="auto"/>
                </w:pPr>
              </w:pPrChange>
            </w:pPr>
            <w:ins w:id="30533" w:author="phuong vu" w:date="2018-11-23T15:08:00Z">
              <w:del w:id="30534" w:author="Tran Huan" w:date="2018-12-03T01:22:00Z">
                <w:r w:rsidRPr="00FD2760" w:rsidDel="00D10B12">
                  <w:delText>character varying</w:delText>
                </w:r>
                <w:bookmarkStart w:id="30535" w:name="_Toc531571685"/>
                <w:bookmarkStart w:id="30536" w:name="_Toc531575533"/>
                <w:bookmarkStart w:id="30537" w:name="_Toc531579274"/>
                <w:bookmarkStart w:id="30538" w:name="_Toc531583012"/>
                <w:bookmarkEnd w:id="30535"/>
                <w:bookmarkEnd w:id="30536"/>
                <w:bookmarkEnd w:id="30537"/>
                <w:bookmarkEnd w:id="30538"/>
              </w:del>
            </w:ins>
          </w:p>
        </w:tc>
        <w:tc>
          <w:tcPr>
            <w:tcW w:w="855" w:type="dxa"/>
            <w:noWrap/>
            <w:vAlign w:val="center"/>
            <w:hideMark/>
            <w:tcPrChange w:id="30539" w:author="Tran Huan" w:date="2018-11-25T23:46:00Z">
              <w:tcPr>
                <w:tcW w:w="869" w:type="dxa"/>
                <w:noWrap/>
                <w:vAlign w:val="center"/>
                <w:hideMark/>
              </w:tcPr>
            </w:tcPrChange>
          </w:tcPr>
          <w:p w14:paraId="0F014824" w14:textId="41DA7E21" w:rsidR="00C1382B" w:rsidRPr="00FD2760" w:rsidDel="00D10B12" w:rsidRDefault="00C1382B" w:rsidP="00D10B12">
            <w:pPr>
              <w:spacing w:line="288" w:lineRule="auto"/>
              <w:contextualSpacing/>
              <w:jc w:val="center"/>
              <w:rPr>
                <w:ins w:id="30540" w:author="phuong vu" w:date="2018-11-23T15:08:00Z"/>
                <w:del w:id="30541" w:author="Tran Huan" w:date="2018-12-03T01:22:00Z"/>
              </w:rPr>
              <w:pPrChange w:id="30542" w:author="Tran Huan" w:date="2018-12-03T01:23:00Z">
                <w:pPr>
                  <w:spacing w:line="276" w:lineRule="auto"/>
                  <w:jc w:val="center"/>
                </w:pPr>
              </w:pPrChange>
            </w:pPr>
            <w:bookmarkStart w:id="30543" w:name="_Toc531571686"/>
            <w:bookmarkStart w:id="30544" w:name="_Toc531575534"/>
            <w:bookmarkStart w:id="30545" w:name="_Toc531579275"/>
            <w:bookmarkStart w:id="30546" w:name="_Toc531583013"/>
            <w:bookmarkEnd w:id="30543"/>
            <w:bookmarkEnd w:id="30544"/>
            <w:bookmarkEnd w:id="30545"/>
            <w:bookmarkEnd w:id="30546"/>
          </w:p>
        </w:tc>
        <w:tc>
          <w:tcPr>
            <w:tcW w:w="825" w:type="dxa"/>
            <w:noWrap/>
            <w:vAlign w:val="center"/>
            <w:hideMark/>
            <w:tcPrChange w:id="30547" w:author="Tran Huan" w:date="2018-11-25T23:46:00Z">
              <w:tcPr>
                <w:tcW w:w="811" w:type="dxa"/>
                <w:noWrap/>
                <w:vAlign w:val="center"/>
                <w:hideMark/>
              </w:tcPr>
            </w:tcPrChange>
          </w:tcPr>
          <w:p w14:paraId="3F39341E" w14:textId="76258F20" w:rsidR="00C1382B" w:rsidRPr="00FD2760" w:rsidDel="00D10B12" w:rsidRDefault="00C1382B" w:rsidP="00D10B12">
            <w:pPr>
              <w:spacing w:line="288" w:lineRule="auto"/>
              <w:contextualSpacing/>
              <w:jc w:val="center"/>
              <w:rPr>
                <w:ins w:id="30548" w:author="phuong vu" w:date="2018-11-23T15:08:00Z"/>
                <w:del w:id="30549" w:author="Tran Huan" w:date="2018-12-03T01:22:00Z"/>
              </w:rPr>
              <w:pPrChange w:id="30550" w:author="Tran Huan" w:date="2018-12-03T01:23:00Z">
                <w:pPr>
                  <w:spacing w:line="276" w:lineRule="auto"/>
                  <w:jc w:val="center"/>
                </w:pPr>
              </w:pPrChange>
            </w:pPr>
            <w:bookmarkStart w:id="30551" w:name="_Toc531571687"/>
            <w:bookmarkStart w:id="30552" w:name="_Toc531575535"/>
            <w:bookmarkStart w:id="30553" w:name="_Toc531579276"/>
            <w:bookmarkStart w:id="30554" w:name="_Toc531583014"/>
            <w:bookmarkEnd w:id="30551"/>
            <w:bookmarkEnd w:id="30552"/>
            <w:bookmarkEnd w:id="30553"/>
            <w:bookmarkEnd w:id="30554"/>
          </w:p>
        </w:tc>
        <w:tc>
          <w:tcPr>
            <w:tcW w:w="1205" w:type="dxa"/>
            <w:noWrap/>
            <w:vAlign w:val="center"/>
            <w:hideMark/>
            <w:tcPrChange w:id="30555" w:author="Tran Huan" w:date="2018-11-25T23:46:00Z">
              <w:tcPr>
                <w:tcW w:w="1226" w:type="dxa"/>
                <w:noWrap/>
                <w:vAlign w:val="center"/>
                <w:hideMark/>
              </w:tcPr>
            </w:tcPrChange>
          </w:tcPr>
          <w:p w14:paraId="10912EBB" w14:textId="19F0C859" w:rsidR="00C1382B" w:rsidRPr="00FD2760" w:rsidDel="00D10B12" w:rsidRDefault="00C1382B" w:rsidP="00D10B12">
            <w:pPr>
              <w:spacing w:line="288" w:lineRule="auto"/>
              <w:contextualSpacing/>
              <w:jc w:val="center"/>
              <w:rPr>
                <w:ins w:id="30556" w:author="phuong vu" w:date="2018-11-23T15:08:00Z"/>
                <w:del w:id="30557" w:author="Tran Huan" w:date="2018-12-03T01:22:00Z"/>
              </w:rPr>
              <w:pPrChange w:id="30558" w:author="Tran Huan" w:date="2018-12-03T01:23:00Z">
                <w:pPr>
                  <w:spacing w:line="276" w:lineRule="auto"/>
                  <w:jc w:val="center"/>
                </w:pPr>
              </w:pPrChange>
            </w:pPr>
            <w:bookmarkStart w:id="30559" w:name="_Toc531571688"/>
            <w:bookmarkStart w:id="30560" w:name="_Toc531575536"/>
            <w:bookmarkStart w:id="30561" w:name="_Toc531579277"/>
            <w:bookmarkStart w:id="30562" w:name="_Toc531583015"/>
            <w:bookmarkEnd w:id="30559"/>
            <w:bookmarkEnd w:id="30560"/>
            <w:bookmarkEnd w:id="30561"/>
            <w:bookmarkEnd w:id="30562"/>
          </w:p>
        </w:tc>
        <w:tc>
          <w:tcPr>
            <w:tcW w:w="2218" w:type="dxa"/>
            <w:noWrap/>
            <w:hideMark/>
            <w:tcPrChange w:id="30563" w:author="Tran Huan" w:date="2018-11-25T23:46:00Z">
              <w:tcPr>
                <w:tcW w:w="2262" w:type="dxa"/>
                <w:noWrap/>
                <w:hideMark/>
              </w:tcPr>
            </w:tcPrChange>
          </w:tcPr>
          <w:p w14:paraId="2CBA6884" w14:textId="1F8ADE0C" w:rsidR="00C1382B" w:rsidRPr="00C1382B" w:rsidDel="00D10B12" w:rsidRDefault="00C1382B" w:rsidP="00D10B12">
            <w:pPr>
              <w:keepNext/>
              <w:spacing w:line="288" w:lineRule="auto"/>
              <w:contextualSpacing/>
              <w:rPr>
                <w:ins w:id="30564" w:author="phuong vu" w:date="2018-11-23T15:08:00Z"/>
                <w:del w:id="30565" w:author="Tran Huan" w:date="2018-12-03T01:22:00Z"/>
                <w:lang w:val="en-US"/>
                <w:rPrChange w:id="30566" w:author="phuong vu" w:date="2018-11-23T15:11:00Z">
                  <w:rPr>
                    <w:ins w:id="30567" w:author="phuong vu" w:date="2018-11-23T15:08:00Z"/>
                    <w:del w:id="30568" w:author="Tran Huan" w:date="2018-12-03T01:22:00Z"/>
                  </w:rPr>
                </w:rPrChange>
              </w:rPr>
              <w:pPrChange w:id="30569" w:author="Tran Huan" w:date="2018-12-03T01:23:00Z">
                <w:pPr>
                  <w:spacing w:line="276" w:lineRule="auto"/>
                </w:pPr>
              </w:pPrChange>
            </w:pPr>
            <w:ins w:id="30570" w:author="phuong vu" w:date="2018-11-23T15:11:00Z">
              <w:del w:id="30571" w:author="Tran Huan" w:date="2018-12-03T01:22:00Z">
                <w:r w:rsidDel="00D10B12">
                  <w:rPr>
                    <w:lang w:val="en-US"/>
                  </w:rPr>
                  <w:delText>Trạng thái</w:delText>
                </w:r>
              </w:del>
            </w:ins>
            <w:bookmarkStart w:id="30572" w:name="_Toc531571689"/>
            <w:bookmarkStart w:id="30573" w:name="_Toc531575537"/>
            <w:bookmarkStart w:id="30574" w:name="_Toc531579278"/>
            <w:bookmarkStart w:id="30575" w:name="_Toc531583016"/>
            <w:bookmarkEnd w:id="30572"/>
            <w:bookmarkEnd w:id="30573"/>
            <w:bookmarkEnd w:id="30574"/>
            <w:bookmarkEnd w:id="30575"/>
          </w:p>
        </w:tc>
        <w:bookmarkStart w:id="30576" w:name="_Toc531571690"/>
        <w:bookmarkStart w:id="30577" w:name="_Toc531575538"/>
        <w:bookmarkStart w:id="30578" w:name="_Toc531579279"/>
        <w:bookmarkStart w:id="30579" w:name="_Toc531583017"/>
        <w:bookmarkEnd w:id="30576"/>
        <w:bookmarkEnd w:id="30577"/>
        <w:bookmarkEnd w:id="30578"/>
        <w:bookmarkEnd w:id="30579"/>
      </w:tr>
    </w:tbl>
    <w:p w14:paraId="2993134B" w14:textId="73F6CDB4" w:rsidR="00C1382B" w:rsidRPr="000245EB" w:rsidDel="00266AC8" w:rsidRDefault="008441B4" w:rsidP="00D10B12">
      <w:pPr>
        <w:pStyle w:val="Caption"/>
        <w:spacing w:after="0" w:line="288" w:lineRule="auto"/>
        <w:contextualSpacing/>
        <w:rPr>
          <w:ins w:id="30580" w:author="phuong vu" w:date="2018-11-23T15:12:00Z"/>
          <w:del w:id="30581" w:author="Tran Huan" w:date="2018-11-25T23:45:00Z"/>
          <w:rPrChange w:id="30582" w:author="Tran Huan" w:date="2018-11-25T16:08:00Z">
            <w:rPr>
              <w:ins w:id="30583" w:author="phuong vu" w:date="2018-11-23T15:12:00Z"/>
              <w:del w:id="30584" w:author="Tran Huan" w:date="2018-11-25T23:45:00Z"/>
              <w:lang w:val="en-US"/>
            </w:rPr>
          </w:rPrChange>
        </w:rPr>
        <w:pPrChange w:id="30585" w:author="Tran Huan" w:date="2018-12-03T01:23:00Z">
          <w:pPr>
            <w:pStyle w:val="Caption"/>
          </w:pPr>
        </w:pPrChange>
      </w:pPr>
      <w:ins w:id="30586" w:author="phuong vu" w:date="2018-11-23T15:12:00Z">
        <w:del w:id="30587" w:author="Tran Huan" w:date="2018-11-25T23:45:00Z">
          <w:r w:rsidDel="00266AC8">
            <w:delText xml:space="preserve">Bảng </w:delText>
          </w:r>
        </w:del>
      </w:ins>
      <w:ins w:id="30588" w:author="phuong vu" w:date="2018-11-23T15:14:00Z">
        <w:del w:id="30589" w:author="Tran Huan" w:date="2018-11-25T23:45:00Z">
          <w:r w:rsidR="00E95F1B" w:rsidDel="00266AC8">
            <w:fldChar w:fldCharType="begin"/>
          </w:r>
          <w:r w:rsidR="00E95F1B" w:rsidDel="00266AC8">
            <w:delInstrText xml:space="preserve"> STYLEREF 1 \s </w:delInstrText>
          </w:r>
        </w:del>
      </w:ins>
      <w:del w:id="30590" w:author="Tran Huan" w:date="2018-11-25T23:45:00Z">
        <w:r w:rsidR="00E95F1B" w:rsidDel="00266AC8">
          <w:fldChar w:fldCharType="separate"/>
        </w:r>
        <w:r w:rsidR="00B607D9" w:rsidDel="00266AC8">
          <w:rPr>
            <w:noProof/>
          </w:rPr>
          <w:delText>3</w:delText>
        </w:r>
      </w:del>
      <w:ins w:id="30591" w:author="phuong vu" w:date="2018-11-23T15:14:00Z">
        <w:del w:id="30592" w:author="Tran Huan" w:date="2018-11-25T23:45: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30593" w:author="Tran Huan" w:date="2018-11-25T23:45:00Z">
        <w:r w:rsidR="00E95F1B" w:rsidDel="00266AC8">
          <w:fldChar w:fldCharType="end"/>
        </w:r>
      </w:del>
      <w:ins w:id="30594" w:author="phuong vu" w:date="2018-11-23T15:12:00Z">
        <w:del w:id="30595" w:author="Tran Huan" w:date="2018-11-25T23:45:00Z">
          <w:r w:rsidRPr="000245EB" w:rsidDel="00266AC8">
            <w:rPr>
              <w:rPrChange w:id="30596" w:author="Tran Huan" w:date="2018-11-25T16:08:00Z">
                <w:rPr>
                  <w:lang w:val="en-US"/>
                </w:rPr>
              </w:rPrChange>
            </w:rPr>
            <w:delText xml:space="preserve"> </w:delText>
          </w:r>
          <w:r w:rsidRPr="00266AC8" w:rsidDel="00266AC8">
            <w:rPr>
              <w:i/>
              <w:rPrChange w:id="30597" w:author="Tran Huan" w:date="2018-11-25T23:45:00Z">
                <w:rPr>
                  <w:lang w:val="en-US"/>
                </w:rPr>
              </w:rPrChange>
            </w:rPr>
            <w:delText>Bảng chi tiết túi giặt</w:delText>
          </w:r>
          <w:bookmarkStart w:id="30598" w:name="_Toc531571691"/>
          <w:bookmarkStart w:id="30599" w:name="_Toc531575539"/>
          <w:bookmarkStart w:id="30600" w:name="_Toc531579280"/>
          <w:bookmarkStart w:id="30601" w:name="_Toc531583018"/>
          <w:bookmarkEnd w:id="30598"/>
          <w:bookmarkEnd w:id="30599"/>
          <w:bookmarkEnd w:id="30600"/>
          <w:bookmarkEnd w:id="30601"/>
        </w:del>
      </w:ins>
    </w:p>
    <w:p w14:paraId="0BB31BF8" w14:textId="66AE0C43" w:rsidR="008441B4" w:rsidDel="00D10B12" w:rsidRDefault="008441B4" w:rsidP="00D10B12">
      <w:pPr>
        <w:spacing w:after="0" w:line="288" w:lineRule="auto"/>
        <w:contextualSpacing/>
        <w:rPr>
          <w:ins w:id="30602" w:author="phuong vu" w:date="2018-11-23T15:12:00Z"/>
          <w:del w:id="30603" w:author="Tran Huan" w:date="2018-12-03T01:22:00Z"/>
          <w:b/>
          <w:lang w:val="en-US"/>
        </w:rPr>
        <w:pPrChange w:id="30604" w:author="Tran Huan" w:date="2018-12-03T01:23:00Z">
          <w:pPr/>
        </w:pPrChange>
      </w:pPr>
      <w:ins w:id="30605" w:author="phuong vu" w:date="2018-11-23T15:12:00Z">
        <w:del w:id="30606" w:author="Tran Huan" w:date="2018-12-03T01:22:00Z">
          <w:r w:rsidDel="00D10B12">
            <w:rPr>
              <w:b/>
              <w:lang w:val="en-US"/>
            </w:rPr>
            <w:delText>BẢNG WASHING_MACHINE</w:delText>
          </w:r>
          <w:bookmarkStart w:id="30607" w:name="_Toc531571692"/>
          <w:bookmarkStart w:id="30608" w:name="_Toc531575540"/>
          <w:bookmarkStart w:id="30609" w:name="_Toc531579281"/>
          <w:bookmarkStart w:id="30610" w:name="_Toc531583019"/>
          <w:bookmarkEnd w:id="30607"/>
          <w:bookmarkEnd w:id="30608"/>
          <w:bookmarkEnd w:id="30609"/>
          <w:bookmarkEnd w:id="30610"/>
        </w:del>
      </w:ins>
    </w:p>
    <w:tbl>
      <w:tblPr>
        <w:tblStyle w:val="TableGrid"/>
        <w:tblW w:w="9479" w:type="dxa"/>
        <w:tblLook w:val="04A0" w:firstRow="1" w:lastRow="0" w:firstColumn="1" w:lastColumn="0" w:noHBand="0" w:noVBand="1"/>
      </w:tblPr>
      <w:tblGrid>
        <w:gridCol w:w="708"/>
        <w:gridCol w:w="2484"/>
        <w:gridCol w:w="1300"/>
        <w:gridCol w:w="1098"/>
        <w:gridCol w:w="838"/>
        <w:gridCol w:w="823"/>
        <w:gridCol w:w="2228"/>
      </w:tblGrid>
      <w:tr w:rsidR="00E95F1B" w:rsidRPr="001856AA" w:rsidDel="00D10B12" w14:paraId="6B25A924" w14:textId="3ACEEE2C" w:rsidTr="000245EB">
        <w:trPr>
          <w:trHeight w:val="300"/>
          <w:ins w:id="30611" w:author="phuong vu" w:date="2018-11-23T15:13:00Z"/>
          <w:del w:id="30612" w:author="Tran Huan" w:date="2018-12-03T01:22:00Z"/>
        </w:trPr>
        <w:tc>
          <w:tcPr>
            <w:tcW w:w="708" w:type="dxa"/>
            <w:noWrap/>
            <w:vAlign w:val="center"/>
            <w:hideMark/>
          </w:tcPr>
          <w:p w14:paraId="4090D060" w14:textId="6E6BC095" w:rsidR="00E95F1B" w:rsidRPr="001856AA" w:rsidDel="00D10B12" w:rsidRDefault="00E95F1B" w:rsidP="00D10B12">
            <w:pPr>
              <w:spacing w:line="288" w:lineRule="auto"/>
              <w:contextualSpacing/>
              <w:jc w:val="center"/>
              <w:rPr>
                <w:ins w:id="30613" w:author="phuong vu" w:date="2018-11-23T15:13:00Z"/>
                <w:del w:id="30614" w:author="Tran Huan" w:date="2018-12-03T01:22:00Z"/>
                <w:b/>
                <w:bCs/>
              </w:rPr>
              <w:pPrChange w:id="30615" w:author="Tran Huan" w:date="2018-12-03T01:23:00Z">
                <w:pPr>
                  <w:spacing w:line="276" w:lineRule="auto"/>
                  <w:jc w:val="center"/>
                </w:pPr>
              </w:pPrChange>
            </w:pPr>
            <w:ins w:id="30616" w:author="phuong vu" w:date="2018-11-23T15:13:00Z">
              <w:del w:id="30617" w:author="Tran Huan" w:date="2018-12-03T01:22:00Z">
                <w:r w:rsidRPr="001856AA" w:rsidDel="00D10B12">
                  <w:rPr>
                    <w:b/>
                    <w:bCs/>
                    <w:lang w:val="da-DK"/>
                  </w:rPr>
                  <w:delText>STT</w:delText>
                </w:r>
                <w:bookmarkStart w:id="30618" w:name="_Toc531571693"/>
                <w:bookmarkStart w:id="30619" w:name="_Toc531575541"/>
                <w:bookmarkStart w:id="30620" w:name="_Toc531579282"/>
                <w:bookmarkStart w:id="30621" w:name="_Toc531583020"/>
                <w:bookmarkEnd w:id="30618"/>
                <w:bookmarkEnd w:id="30619"/>
                <w:bookmarkEnd w:id="30620"/>
                <w:bookmarkEnd w:id="30621"/>
              </w:del>
            </w:ins>
          </w:p>
        </w:tc>
        <w:tc>
          <w:tcPr>
            <w:tcW w:w="2484" w:type="dxa"/>
            <w:noWrap/>
            <w:vAlign w:val="center"/>
            <w:hideMark/>
          </w:tcPr>
          <w:p w14:paraId="0E96C66C" w14:textId="47954A8F" w:rsidR="00E95F1B" w:rsidRPr="001856AA" w:rsidDel="00D10B12" w:rsidRDefault="00E95F1B" w:rsidP="00D10B12">
            <w:pPr>
              <w:spacing w:line="288" w:lineRule="auto"/>
              <w:contextualSpacing/>
              <w:jc w:val="center"/>
              <w:rPr>
                <w:ins w:id="30622" w:author="phuong vu" w:date="2018-11-23T15:13:00Z"/>
                <w:del w:id="30623" w:author="Tran Huan" w:date="2018-12-03T01:22:00Z"/>
                <w:b/>
                <w:bCs/>
              </w:rPr>
              <w:pPrChange w:id="30624" w:author="Tran Huan" w:date="2018-12-03T01:23:00Z">
                <w:pPr>
                  <w:spacing w:line="276" w:lineRule="auto"/>
                  <w:jc w:val="center"/>
                </w:pPr>
              </w:pPrChange>
            </w:pPr>
            <w:ins w:id="30625" w:author="phuong vu" w:date="2018-11-23T15:13:00Z">
              <w:del w:id="30626" w:author="Tran Huan" w:date="2018-12-03T01:22:00Z">
                <w:r w:rsidRPr="001856AA" w:rsidDel="00D10B12">
                  <w:rPr>
                    <w:b/>
                    <w:bCs/>
                    <w:lang w:val="da-DK"/>
                  </w:rPr>
                  <w:delText>Tên trường</w:delText>
                </w:r>
                <w:bookmarkStart w:id="30627" w:name="_Toc531571694"/>
                <w:bookmarkStart w:id="30628" w:name="_Toc531575542"/>
                <w:bookmarkStart w:id="30629" w:name="_Toc531579283"/>
                <w:bookmarkStart w:id="30630" w:name="_Toc531583021"/>
                <w:bookmarkEnd w:id="30627"/>
                <w:bookmarkEnd w:id="30628"/>
                <w:bookmarkEnd w:id="30629"/>
                <w:bookmarkEnd w:id="30630"/>
              </w:del>
            </w:ins>
          </w:p>
        </w:tc>
        <w:tc>
          <w:tcPr>
            <w:tcW w:w="1300" w:type="dxa"/>
            <w:noWrap/>
            <w:vAlign w:val="center"/>
            <w:hideMark/>
          </w:tcPr>
          <w:p w14:paraId="4946E504" w14:textId="6149010F" w:rsidR="00E95F1B" w:rsidRPr="001856AA" w:rsidDel="00D10B12" w:rsidRDefault="00E95F1B" w:rsidP="00D10B12">
            <w:pPr>
              <w:spacing w:line="288" w:lineRule="auto"/>
              <w:contextualSpacing/>
              <w:jc w:val="center"/>
              <w:rPr>
                <w:ins w:id="30631" w:author="phuong vu" w:date="2018-11-23T15:13:00Z"/>
                <w:del w:id="30632" w:author="Tran Huan" w:date="2018-12-03T01:22:00Z"/>
                <w:b/>
                <w:bCs/>
              </w:rPr>
              <w:pPrChange w:id="30633" w:author="Tran Huan" w:date="2018-12-03T01:23:00Z">
                <w:pPr>
                  <w:spacing w:line="276" w:lineRule="auto"/>
                  <w:jc w:val="center"/>
                </w:pPr>
              </w:pPrChange>
            </w:pPr>
            <w:ins w:id="30634" w:author="phuong vu" w:date="2018-11-23T15:13:00Z">
              <w:del w:id="30635" w:author="Tran Huan" w:date="2018-12-03T01:22:00Z">
                <w:r w:rsidRPr="001856AA" w:rsidDel="00D10B12">
                  <w:rPr>
                    <w:b/>
                    <w:bCs/>
                    <w:lang w:val="da-DK"/>
                  </w:rPr>
                  <w:delText>Kiểu</w:delText>
                </w:r>
                <w:bookmarkStart w:id="30636" w:name="_Toc531571695"/>
                <w:bookmarkStart w:id="30637" w:name="_Toc531575543"/>
                <w:bookmarkStart w:id="30638" w:name="_Toc531579284"/>
                <w:bookmarkStart w:id="30639" w:name="_Toc531583022"/>
                <w:bookmarkEnd w:id="30636"/>
                <w:bookmarkEnd w:id="30637"/>
                <w:bookmarkEnd w:id="30638"/>
                <w:bookmarkEnd w:id="30639"/>
              </w:del>
            </w:ins>
          </w:p>
        </w:tc>
        <w:tc>
          <w:tcPr>
            <w:tcW w:w="1098" w:type="dxa"/>
            <w:noWrap/>
            <w:vAlign w:val="center"/>
            <w:hideMark/>
          </w:tcPr>
          <w:p w14:paraId="3FCCA4BE" w14:textId="78828B70" w:rsidR="00E95F1B" w:rsidRPr="001856AA" w:rsidDel="00D10B12" w:rsidRDefault="00E95F1B" w:rsidP="00D10B12">
            <w:pPr>
              <w:spacing w:line="288" w:lineRule="auto"/>
              <w:contextualSpacing/>
              <w:jc w:val="center"/>
              <w:rPr>
                <w:ins w:id="30640" w:author="phuong vu" w:date="2018-11-23T15:13:00Z"/>
                <w:del w:id="30641" w:author="Tran Huan" w:date="2018-12-03T01:22:00Z"/>
                <w:b/>
                <w:bCs/>
              </w:rPr>
              <w:pPrChange w:id="30642" w:author="Tran Huan" w:date="2018-12-03T01:23:00Z">
                <w:pPr>
                  <w:spacing w:line="276" w:lineRule="auto"/>
                  <w:jc w:val="center"/>
                </w:pPr>
              </w:pPrChange>
            </w:pPr>
            <w:ins w:id="30643" w:author="phuong vu" w:date="2018-11-23T15:13:00Z">
              <w:del w:id="30644" w:author="Tran Huan" w:date="2018-12-03T01:22:00Z">
                <w:r w:rsidRPr="001856AA" w:rsidDel="00D10B12">
                  <w:rPr>
                    <w:b/>
                    <w:bCs/>
                    <w:lang w:val="da-DK"/>
                  </w:rPr>
                  <w:delText>Chấp nhận Null</w:delText>
                </w:r>
                <w:bookmarkStart w:id="30645" w:name="_Toc531571696"/>
                <w:bookmarkStart w:id="30646" w:name="_Toc531575544"/>
                <w:bookmarkStart w:id="30647" w:name="_Toc531579285"/>
                <w:bookmarkStart w:id="30648" w:name="_Toc531583023"/>
                <w:bookmarkEnd w:id="30645"/>
                <w:bookmarkEnd w:id="30646"/>
                <w:bookmarkEnd w:id="30647"/>
                <w:bookmarkEnd w:id="30648"/>
              </w:del>
            </w:ins>
          </w:p>
        </w:tc>
        <w:tc>
          <w:tcPr>
            <w:tcW w:w="838" w:type="dxa"/>
            <w:noWrap/>
            <w:vAlign w:val="center"/>
            <w:hideMark/>
          </w:tcPr>
          <w:p w14:paraId="28D8E225" w14:textId="129E40B9" w:rsidR="00E95F1B" w:rsidRPr="001856AA" w:rsidDel="00D10B12" w:rsidRDefault="00E95F1B" w:rsidP="00D10B12">
            <w:pPr>
              <w:spacing w:line="288" w:lineRule="auto"/>
              <w:contextualSpacing/>
              <w:jc w:val="center"/>
              <w:rPr>
                <w:ins w:id="30649" w:author="phuong vu" w:date="2018-11-23T15:13:00Z"/>
                <w:del w:id="30650" w:author="Tran Huan" w:date="2018-12-03T01:22:00Z"/>
                <w:b/>
                <w:bCs/>
              </w:rPr>
              <w:pPrChange w:id="30651" w:author="Tran Huan" w:date="2018-12-03T01:23:00Z">
                <w:pPr>
                  <w:spacing w:line="276" w:lineRule="auto"/>
                  <w:jc w:val="center"/>
                </w:pPr>
              </w:pPrChange>
            </w:pPr>
            <w:ins w:id="30652" w:author="phuong vu" w:date="2018-11-23T15:13:00Z">
              <w:del w:id="30653" w:author="Tran Huan" w:date="2018-12-03T01:22:00Z">
                <w:r w:rsidRPr="001856AA" w:rsidDel="00D10B12">
                  <w:rPr>
                    <w:b/>
                    <w:bCs/>
                    <w:lang w:val="da-DK"/>
                  </w:rPr>
                  <w:delText>Khóa chính</w:delText>
                </w:r>
                <w:bookmarkStart w:id="30654" w:name="_Toc531571697"/>
                <w:bookmarkStart w:id="30655" w:name="_Toc531575545"/>
                <w:bookmarkStart w:id="30656" w:name="_Toc531579286"/>
                <w:bookmarkStart w:id="30657" w:name="_Toc531583024"/>
                <w:bookmarkEnd w:id="30654"/>
                <w:bookmarkEnd w:id="30655"/>
                <w:bookmarkEnd w:id="30656"/>
                <w:bookmarkEnd w:id="30657"/>
              </w:del>
            </w:ins>
          </w:p>
        </w:tc>
        <w:tc>
          <w:tcPr>
            <w:tcW w:w="823" w:type="dxa"/>
            <w:noWrap/>
            <w:vAlign w:val="center"/>
            <w:hideMark/>
          </w:tcPr>
          <w:p w14:paraId="2368661B" w14:textId="2D38FC54" w:rsidR="00E95F1B" w:rsidRPr="001856AA" w:rsidDel="00D10B12" w:rsidRDefault="00E95F1B" w:rsidP="00D10B12">
            <w:pPr>
              <w:spacing w:line="288" w:lineRule="auto"/>
              <w:contextualSpacing/>
              <w:jc w:val="center"/>
              <w:rPr>
                <w:ins w:id="30658" w:author="phuong vu" w:date="2018-11-23T15:13:00Z"/>
                <w:del w:id="30659" w:author="Tran Huan" w:date="2018-12-03T01:22:00Z"/>
                <w:b/>
                <w:bCs/>
              </w:rPr>
              <w:pPrChange w:id="30660" w:author="Tran Huan" w:date="2018-12-03T01:23:00Z">
                <w:pPr>
                  <w:spacing w:line="276" w:lineRule="auto"/>
                  <w:jc w:val="center"/>
                </w:pPr>
              </w:pPrChange>
            </w:pPr>
            <w:ins w:id="30661" w:author="phuong vu" w:date="2018-11-23T15:13:00Z">
              <w:del w:id="30662" w:author="Tran Huan" w:date="2018-12-03T01:22:00Z">
                <w:r w:rsidRPr="001856AA" w:rsidDel="00D10B12">
                  <w:rPr>
                    <w:b/>
                    <w:bCs/>
                    <w:lang w:val="da-DK"/>
                  </w:rPr>
                  <w:delText>Khóa ngoại</w:delText>
                </w:r>
                <w:bookmarkStart w:id="30663" w:name="_Toc531571698"/>
                <w:bookmarkStart w:id="30664" w:name="_Toc531575546"/>
                <w:bookmarkStart w:id="30665" w:name="_Toc531579287"/>
                <w:bookmarkStart w:id="30666" w:name="_Toc531583025"/>
                <w:bookmarkEnd w:id="30663"/>
                <w:bookmarkEnd w:id="30664"/>
                <w:bookmarkEnd w:id="30665"/>
                <w:bookmarkEnd w:id="30666"/>
              </w:del>
            </w:ins>
          </w:p>
        </w:tc>
        <w:tc>
          <w:tcPr>
            <w:tcW w:w="2228" w:type="dxa"/>
            <w:noWrap/>
            <w:vAlign w:val="center"/>
            <w:hideMark/>
          </w:tcPr>
          <w:p w14:paraId="7721EA47" w14:textId="150D5051" w:rsidR="00E95F1B" w:rsidRPr="001856AA" w:rsidDel="00D10B12" w:rsidRDefault="00E95F1B" w:rsidP="00D10B12">
            <w:pPr>
              <w:spacing w:line="288" w:lineRule="auto"/>
              <w:ind w:right="226"/>
              <w:contextualSpacing/>
              <w:jc w:val="center"/>
              <w:rPr>
                <w:ins w:id="30667" w:author="phuong vu" w:date="2018-11-23T15:13:00Z"/>
                <w:del w:id="30668" w:author="Tran Huan" w:date="2018-12-03T01:22:00Z"/>
                <w:b/>
                <w:bCs/>
              </w:rPr>
              <w:pPrChange w:id="30669" w:author="Tran Huan" w:date="2018-12-03T01:23:00Z">
                <w:pPr>
                  <w:spacing w:line="276" w:lineRule="auto"/>
                  <w:ind w:right="226"/>
                  <w:jc w:val="center"/>
                </w:pPr>
              </w:pPrChange>
            </w:pPr>
            <w:ins w:id="30670" w:author="phuong vu" w:date="2018-11-23T15:13:00Z">
              <w:del w:id="30671" w:author="Tran Huan" w:date="2018-12-03T01:22:00Z">
                <w:r w:rsidRPr="001856AA" w:rsidDel="00D10B12">
                  <w:rPr>
                    <w:b/>
                    <w:bCs/>
                    <w:lang w:val="da-DK"/>
                  </w:rPr>
                  <w:delText>Mô tả</w:delText>
                </w:r>
                <w:bookmarkStart w:id="30672" w:name="_Toc531571699"/>
                <w:bookmarkStart w:id="30673" w:name="_Toc531575547"/>
                <w:bookmarkStart w:id="30674" w:name="_Toc531579288"/>
                <w:bookmarkStart w:id="30675" w:name="_Toc531583026"/>
                <w:bookmarkEnd w:id="30672"/>
                <w:bookmarkEnd w:id="30673"/>
                <w:bookmarkEnd w:id="30674"/>
                <w:bookmarkEnd w:id="30675"/>
              </w:del>
            </w:ins>
          </w:p>
        </w:tc>
        <w:bookmarkStart w:id="30676" w:name="_Toc531571700"/>
        <w:bookmarkStart w:id="30677" w:name="_Toc531575548"/>
        <w:bookmarkStart w:id="30678" w:name="_Toc531579289"/>
        <w:bookmarkStart w:id="30679" w:name="_Toc531583027"/>
        <w:bookmarkEnd w:id="30676"/>
        <w:bookmarkEnd w:id="30677"/>
        <w:bookmarkEnd w:id="30678"/>
        <w:bookmarkEnd w:id="30679"/>
      </w:tr>
      <w:tr w:rsidR="00E95F1B" w:rsidRPr="001856AA" w:rsidDel="00D10B12" w14:paraId="4D5D462A" w14:textId="5CB3B595" w:rsidTr="000245EB">
        <w:trPr>
          <w:trHeight w:val="300"/>
          <w:ins w:id="30680" w:author="phuong vu" w:date="2018-11-23T15:13:00Z"/>
          <w:del w:id="30681" w:author="Tran Huan" w:date="2018-12-03T01:22:00Z"/>
        </w:trPr>
        <w:tc>
          <w:tcPr>
            <w:tcW w:w="708" w:type="dxa"/>
            <w:noWrap/>
            <w:vAlign w:val="center"/>
            <w:hideMark/>
          </w:tcPr>
          <w:p w14:paraId="1ED6B3F4" w14:textId="2F93D10C" w:rsidR="00E95F1B" w:rsidRPr="00FD2760" w:rsidDel="00D10B12" w:rsidRDefault="00E95F1B" w:rsidP="00D10B12">
            <w:pPr>
              <w:spacing w:line="288" w:lineRule="auto"/>
              <w:contextualSpacing/>
              <w:jc w:val="center"/>
              <w:rPr>
                <w:ins w:id="30682" w:author="phuong vu" w:date="2018-11-23T15:13:00Z"/>
                <w:del w:id="30683" w:author="Tran Huan" w:date="2018-12-03T01:22:00Z"/>
              </w:rPr>
              <w:pPrChange w:id="30684" w:author="Tran Huan" w:date="2018-12-03T01:23:00Z">
                <w:pPr>
                  <w:spacing w:line="276" w:lineRule="auto"/>
                  <w:jc w:val="center"/>
                </w:pPr>
              </w:pPrChange>
            </w:pPr>
            <w:ins w:id="30685" w:author="phuong vu" w:date="2018-11-23T15:13:00Z">
              <w:del w:id="30686" w:author="Tran Huan" w:date="2018-12-03T01:22:00Z">
                <w:r w:rsidRPr="00FD2760" w:rsidDel="00D10B12">
                  <w:delText>1</w:delText>
                </w:r>
                <w:bookmarkStart w:id="30687" w:name="_Toc531571701"/>
                <w:bookmarkStart w:id="30688" w:name="_Toc531575549"/>
                <w:bookmarkStart w:id="30689" w:name="_Toc531579290"/>
                <w:bookmarkStart w:id="30690" w:name="_Toc531583028"/>
                <w:bookmarkEnd w:id="30687"/>
                <w:bookmarkEnd w:id="30688"/>
                <w:bookmarkEnd w:id="30689"/>
                <w:bookmarkEnd w:id="30690"/>
              </w:del>
            </w:ins>
          </w:p>
        </w:tc>
        <w:tc>
          <w:tcPr>
            <w:tcW w:w="2484" w:type="dxa"/>
            <w:noWrap/>
            <w:hideMark/>
          </w:tcPr>
          <w:p w14:paraId="2DC26472" w14:textId="54C782A3" w:rsidR="00E95F1B" w:rsidRPr="00FD2760" w:rsidDel="00D10B12" w:rsidRDefault="00E95F1B" w:rsidP="00D10B12">
            <w:pPr>
              <w:spacing w:line="288" w:lineRule="auto"/>
              <w:contextualSpacing/>
              <w:rPr>
                <w:ins w:id="30691" w:author="phuong vu" w:date="2018-11-23T15:13:00Z"/>
                <w:del w:id="30692" w:author="Tran Huan" w:date="2018-12-03T01:22:00Z"/>
              </w:rPr>
              <w:pPrChange w:id="30693" w:author="Tran Huan" w:date="2018-12-03T01:23:00Z">
                <w:pPr>
                  <w:spacing w:line="276" w:lineRule="auto"/>
                </w:pPr>
              </w:pPrChange>
            </w:pPr>
            <w:ins w:id="30694" w:author="phuong vu" w:date="2018-11-23T15:13:00Z">
              <w:del w:id="30695" w:author="Tran Huan" w:date="2018-12-03T01:22:00Z">
                <w:r w:rsidRPr="00FD2760" w:rsidDel="00D10B12">
                  <w:delText>id</w:delText>
                </w:r>
                <w:bookmarkStart w:id="30696" w:name="_Toc531571702"/>
                <w:bookmarkStart w:id="30697" w:name="_Toc531575550"/>
                <w:bookmarkStart w:id="30698" w:name="_Toc531579291"/>
                <w:bookmarkStart w:id="30699" w:name="_Toc531583029"/>
                <w:bookmarkEnd w:id="30696"/>
                <w:bookmarkEnd w:id="30697"/>
                <w:bookmarkEnd w:id="30698"/>
                <w:bookmarkEnd w:id="30699"/>
              </w:del>
            </w:ins>
          </w:p>
        </w:tc>
        <w:tc>
          <w:tcPr>
            <w:tcW w:w="1300" w:type="dxa"/>
            <w:noWrap/>
            <w:hideMark/>
          </w:tcPr>
          <w:p w14:paraId="159423DC" w14:textId="04EB99C9" w:rsidR="00E95F1B" w:rsidRPr="00FD2760" w:rsidDel="00D10B12" w:rsidRDefault="00E95F1B" w:rsidP="00D10B12">
            <w:pPr>
              <w:spacing w:line="288" w:lineRule="auto"/>
              <w:contextualSpacing/>
              <w:rPr>
                <w:ins w:id="30700" w:author="phuong vu" w:date="2018-11-23T15:13:00Z"/>
                <w:del w:id="30701" w:author="Tran Huan" w:date="2018-12-03T01:22:00Z"/>
              </w:rPr>
              <w:pPrChange w:id="30702" w:author="Tran Huan" w:date="2018-12-03T01:23:00Z">
                <w:pPr>
                  <w:spacing w:line="276" w:lineRule="auto"/>
                </w:pPr>
              </w:pPrChange>
            </w:pPr>
            <w:ins w:id="30703" w:author="phuong vu" w:date="2018-11-23T15:13:00Z">
              <w:del w:id="30704" w:author="Tran Huan" w:date="2018-12-03T01:22:00Z">
                <w:r w:rsidRPr="00FD2760" w:rsidDel="00D10B12">
                  <w:delText>numeric</w:delText>
                </w:r>
                <w:bookmarkStart w:id="30705" w:name="_Toc531571703"/>
                <w:bookmarkStart w:id="30706" w:name="_Toc531575551"/>
                <w:bookmarkStart w:id="30707" w:name="_Toc531579292"/>
                <w:bookmarkStart w:id="30708" w:name="_Toc531583030"/>
                <w:bookmarkEnd w:id="30705"/>
                <w:bookmarkEnd w:id="30706"/>
                <w:bookmarkEnd w:id="30707"/>
                <w:bookmarkEnd w:id="30708"/>
              </w:del>
            </w:ins>
          </w:p>
        </w:tc>
        <w:tc>
          <w:tcPr>
            <w:tcW w:w="1098" w:type="dxa"/>
            <w:noWrap/>
            <w:vAlign w:val="center"/>
            <w:hideMark/>
          </w:tcPr>
          <w:p w14:paraId="6F307C78" w14:textId="5D775D14" w:rsidR="00E95F1B" w:rsidRPr="00FD2760" w:rsidDel="00D10B12" w:rsidRDefault="00E95F1B" w:rsidP="00D10B12">
            <w:pPr>
              <w:spacing w:line="288" w:lineRule="auto"/>
              <w:contextualSpacing/>
              <w:jc w:val="center"/>
              <w:rPr>
                <w:ins w:id="30709" w:author="phuong vu" w:date="2018-11-23T15:13:00Z"/>
                <w:del w:id="30710" w:author="Tran Huan" w:date="2018-12-03T01:22:00Z"/>
              </w:rPr>
              <w:pPrChange w:id="30711" w:author="Tran Huan" w:date="2018-12-03T01:23:00Z">
                <w:pPr>
                  <w:spacing w:line="276" w:lineRule="auto"/>
                  <w:jc w:val="center"/>
                </w:pPr>
              </w:pPrChange>
            </w:pPr>
            <w:bookmarkStart w:id="30712" w:name="_Toc531571704"/>
            <w:bookmarkStart w:id="30713" w:name="_Toc531575552"/>
            <w:bookmarkStart w:id="30714" w:name="_Toc531579293"/>
            <w:bookmarkStart w:id="30715" w:name="_Toc531583031"/>
            <w:bookmarkEnd w:id="30712"/>
            <w:bookmarkEnd w:id="30713"/>
            <w:bookmarkEnd w:id="30714"/>
            <w:bookmarkEnd w:id="30715"/>
          </w:p>
        </w:tc>
        <w:tc>
          <w:tcPr>
            <w:tcW w:w="838" w:type="dxa"/>
            <w:noWrap/>
            <w:vAlign w:val="center"/>
            <w:hideMark/>
          </w:tcPr>
          <w:p w14:paraId="322407B9" w14:textId="473AB6C9" w:rsidR="00E95F1B" w:rsidRPr="00FD2760" w:rsidDel="00D10B12" w:rsidRDefault="00E95F1B" w:rsidP="00D10B12">
            <w:pPr>
              <w:spacing w:line="288" w:lineRule="auto"/>
              <w:contextualSpacing/>
              <w:jc w:val="center"/>
              <w:rPr>
                <w:ins w:id="30716" w:author="phuong vu" w:date="2018-11-23T15:13:00Z"/>
                <w:del w:id="30717" w:author="Tran Huan" w:date="2018-12-03T01:22:00Z"/>
              </w:rPr>
              <w:pPrChange w:id="30718" w:author="Tran Huan" w:date="2018-12-03T01:23:00Z">
                <w:pPr>
                  <w:spacing w:line="276" w:lineRule="auto"/>
                  <w:jc w:val="center"/>
                </w:pPr>
              </w:pPrChange>
            </w:pPr>
            <w:ins w:id="30719" w:author="phuong vu" w:date="2018-11-23T15:13:00Z">
              <w:del w:id="30720" w:author="Tran Huan" w:date="2018-12-03T01:22:00Z">
                <w:r w:rsidRPr="00FD2760" w:rsidDel="00D10B12">
                  <w:delText>X</w:delText>
                </w:r>
                <w:bookmarkStart w:id="30721" w:name="_Toc531571705"/>
                <w:bookmarkStart w:id="30722" w:name="_Toc531575553"/>
                <w:bookmarkStart w:id="30723" w:name="_Toc531579294"/>
                <w:bookmarkStart w:id="30724" w:name="_Toc531583032"/>
                <w:bookmarkEnd w:id="30721"/>
                <w:bookmarkEnd w:id="30722"/>
                <w:bookmarkEnd w:id="30723"/>
                <w:bookmarkEnd w:id="30724"/>
              </w:del>
            </w:ins>
          </w:p>
        </w:tc>
        <w:tc>
          <w:tcPr>
            <w:tcW w:w="823" w:type="dxa"/>
            <w:noWrap/>
            <w:vAlign w:val="center"/>
            <w:hideMark/>
          </w:tcPr>
          <w:p w14:paraId="2B490F10" w14:textId="328313CA" w:rsidR="00E95F1B" w:rsidRPr="00FD2760" w:rsidDel="00D10B12" w:rsidRDefault="00E95F1B" w:rsidP="00D10B12">
            <w:pPr>
              <w:spacing w:line="288" w:lineRule="auto"/>
              <w:contextualSpacing/>
              <w:jc w:val="center"/>
              <w:rPr>
                <w:ins w:id="30725" w:author="phuong vu" w:date="2018-11-23T15:13:00Z"/>
                <w:del w:id="30726" w:author="Tran Huan" w:date="2018-12-03T01:22:00Z"/>
              </w:rPr>
              <w:pPrChange w:id="30727" w:author="Tran Huan" w:date="2018-12-03T01:23:00Z">
                <w:pPr>
                  <w:spacing w:line="276" w:lineRule="auto"/>
                  <w:jc w:val="center"/>
                </w:pPr>
              </w:pPrChange>
            </w:pPr>
            <w:bookmarkStart w:id="30728" w:name="_Toc531571706"/>
            <w:bookmarkStart w:id="30729" w:name="_Toc531575554"/>
            <w:bookmarkStart w:id="30730" w:name="_Toc531579295"/>
            <w:bookmarkStart w:id="30731" w:name="_Toc531583033"/>
            <w:bookmarkEnd w:id="30728"/>
            <w:bookmarkEnd w:id="30729"/>
            <w:bookmarkEnd w:id="30730"/>
            <w:bookmarkEnd w:id="30731"/>
          </w:p>
        </w:tc>
        <w:tc>
          <w:tcPr>
            <w:tcW w:w="2228" w:type="dxa"/>
            <w:noWrap/>
            <w:hideMark/>
          </w:tcPr>
          <w:p w14:paraId="2CD39DE6" w14:textId="777EF617" w:rsidR="00E95F1B" w:rsidRPr="00FD2760" w:rsidDel="00D10B12" w:rsidRDefault="00E95F1B" w:rsidP="00D10B12">
            <w:pPr>
              <w:spacing w:line="288" w:lineRule="auto"/>
              <w:contextualSpacing/>
              <w:rPr>
                <w:ins w:id="30732" w:author="phuong vu" w:date="2018-11-23T15:13:00Z"/>
                <w:del w:id="30733" w:author="Tran Huan" w:date="2018-12-03T01:22:00Z"/>
                <w:lang w:val="en-US"/>
              </w:rPr>
              <w:pPrChange w:id="30734" w:author="Tran Huan" w:date="2018-12-03T01:23:00Z">
                <w:pPr>
                  <w:spacing w:line="276" w:lineRule="auto"/>
                </w:pPr>
              </w:pPrChange>
            </w:pPr>
            <w:ins w:id="30735" w:author="phuong vu" w:date="2018-11-23T15:13:00Z">
              <w:del w:id="30736" w:author="Tran Huan" w:date="2018-12-03T01:22:00Z">
                <w:r w:rsidRPr="00FD2760" w:rsidDel="00D10B12">
                  <w:delText>ID</w:delText>
                </w:r>
                <w:bookmarkStart w:id="30737" w:name="_Toc531571707"/>
                <w:bookmarkStart w:id="30738" w:name="_Toc531575555"/>
                <w:bookmarkStart w:id="30739" w:name="_Toc531579296"/>
                <w:bookmarkStart w:id="30740" w:name="_Toc531583034"/>
                <w:bookmarkEnd w:id="30737"/>
                <w:bookmarkEnd w:id="30738"/>
                <w:bookmarkEnd w:id="30739"/>
                <w:bookmarkEnd w:id="30740"/>
              </w:del>
            </w:ins>
          </w:p>
        </w:tc>
        <w:bookmarkStart w:id="30741" w:name="_Toc531571708"/>
        <w:bookmarkStart w:id="30742" w:name="_Toc531575556"/>
        <w:bookmarkStart w:id="30743" w:name="_Toc531579297"/>
        <w:bookmarkStart w:id="30744" w:name="_Toc531583035"/>
        <w:bookmarkEnd w:id="30741"/>
        <w:bookmarkEnd w:id="30742"/>
        <w:bookmarkEnd w:id="30743"/>
        <w:bookmarkEnd w:id="30744"/>
      </w:tr>
      <w:tr w:rsidR="00E95F1B" w:rsidRPr="001856AA" w:rsidDel="00D10B12" w14:paraId="50287888" w14:textId="74DDE86D" w:rsidTr="000245EB">
        <w:trPr>
          <w:trHeight w:val="300"/>
          <w:ins w:id="30745" w:author="phuong vu" w:date="2018-11-23T15:13:00Z"/>
          <w:del w:id="30746" w:author="Tran Huan" w:date="2018-12-03T01:22:00Z"/>
        </w:trPr>
        <w:tc>
          <w:tcPr>
            <w:tcW w:w="708" w:type="dxa"/>
            <w:noWrap/>
            <w:vAlign w:val="center"/>
            <w:hideMark/>
          </w:tcPr>
          <w:p w14:paraId="0E598949" w14:textId="7549FE40" w:rsidR="00E95F1B" w:rsidRPr="00FD2760" w:rsidDel="00D10B12" w:rsidRDefault="00E95F1B" w:rsidP="00D10B12">
            <w:pPr>
              <w:spacing w:line="288" w:lineRule="auto"/>
              <w:contextualSpacing/>
              <w:jc w:val="center"/>
              <w:rPr>
                <w:ins w:id="30747" w:author="phuong vu" w:date="2018-11-23T15:13:00Z"/>
                <w:del w:id="30748" w:author="Tran Huan" w:date="2018-12-03T01:22:00Z"/>
              </w:rPr>
              <w:pPrChange w:id="30749" w:author="Tran Huan" w:date="2018-12-03T01:23:00Z">
                <w:pPr>
                  <w:spacing w:line="276" w:lineRule="auto"/>
                  <w:jc w:val="center"/>
                </w:pPr>
              </w:pPrChange>
            </w:pPr>
            <w:ins w:id="30750" w:author="phuong vu" w:date="2018-11-23T15:13:00Z">
              <w:del w:id="30751" w:author="Tran Huan" w:date="2018-12-03T01:22:00Z">
                <w:r w:rsidRPr="00FD2760" w:rsidDel="00D10B12">
                  <w:delText>2</w:delText>
                </w:r>
                <w:bookmarkStart w:id="30752" w:name="_Toc531571709"/>
                <w:bookmarkStart w:id="30753" w:name="_Toc531575557"/>
                <w:bookmarkStart w:id="30754" w:name="_Toc531579298"/>
                <w:bookmarkStart w:id="30755" w:name="_Toc531583036"/>
                <w:bookmarkEnd w:id="30752"/>
                <w:bookmarkEnd w:id="30753"/>
                <w:bookmarkEnd w:id="30754"/>
                <w:bookmarkEnd w:id="30755"/>
              </w:del>
            </w:ins>
          </w:p>
        </w:tc>
        <w:tc>
          <w:tcPr>
            <w:tcW w:w="2484" w:type="dxa"/>
            <w:noWrap/>
            <w:hideMark/>
          </w:tcPr>
          <w:p w14:paraId="1BF468B3" w14:textId="0572A771" w:rsidR="00E95F1B" w:rsidRPr="00FD2760" w:rsidDel="00D10B12" w:rsidRDefault="00E95F1B" w:rsidP="00D10B12">
            <w:pPr>
              <w:spacing w:line="288" w:lineRule="auto"/>
              <w:contextualSpacing/>
              <w:rPr>
                <w:ins w:id="30756" w:author="phuong vu" w:date="2018-11-23T15:13:00Z"/>
                <w:del w:id="30757" w:author="Tran Huan" w:date="2018-12-03T01:22:00Z"/>
                <w:lang w:val="en-US"/>
              </w:rPr>
              <w:pPrChange w:id="30758" w:author="Tran Huan" w:date="2018-12-03T01:23:00Z">
                <w:pPr>
                  <w:spacing w:line="276" w:lineRule="auto"/>
                </w:pPr>
              </w:pPrChange>
            </w:pPr>
            <w:ins w:id="30759" w:author="phuong vu" w:date="2018-11-23T15:13:00Z">
              <w:del w:id="30760" w:author="Tran Huan" w:date="2018-12-03T01:22:00Z">
                <w:r w:rsidDel="00D10B12">
                  <w:rPr>
                    <w:lang w:val="en-US"/>
                  </w:rPr>
                  <w:delText>branch_id</w:delText>
                </w:r>
                <w:bookmarkStart w:id="30761" w:name="_Toc531571710"/>
                <w:bookmarkStart w:id="30762" w:name="_Toc531575558"/>
                <w:bookmarkStart w:id="30763" w:name="_Toc531579299"/>
                <w:bookmarkStart w:id="30764" w:name="_Toc531583037"/>
                <w:bookmarkEnd w:id="30761"/>
                <w:bookmarkEnd w:id="30762"/>
                <w:bookmarkEnd w:id="30763"/>
                <w:bookmarkEnd w:id="30764"/>
              </w:del>
            </w:ins>
          </w:p>
        </w:tc>
        <w:tc>
          <w:tcPr>
            <w:tcW w:w="1300" w:type="dxa"/>
            <w:noWrap/>
            <w:hideMark/>
          </w:tcPr>
          <w:p w14:paraId="0A6150D4" w14:textId="608EA239" w:rsidR="00E95F1B" w:rsidRPr="00FD2760" w:rsidDel="00D10B12" w:rsidRDefault="00E95F1B" w:rsidP="00D10B12">
            <w:pPr>
              <w:spacing w:line="288" w:lineRule="auto"/>
              <w:contextualSpacing/>
              <w:rPr>
                <w:ins w:id="30765" w:author="phuong vu" w:date="2018-11-23T15:13:00Z"/>
                <w:del w:id="30766" w:author="Tran Huan" w:date="2018-12-03T01:22:00Z"/>
                <w:lang w:val="en-US"/>
              </w:rPr>
              <w:pPrChange w:id="30767" w:author="Tran Huan" w:date="2018-12-03T01:23:00Z">
                <w:pPr>
                  <w:spacing w:line="276" w:lineRule="auto"/>
                </w:pPr>
              </w:pPrChange>
            </w:pPr>
            <w:ins w:id="30768" w:author="phuong vu" w:date="2018-11-23T15:13:00Z">
              <w:del w:id="30769" w:author="Tran Huan" w:date="2018-12-03T01:22:00Z">
                <w:r w:rsidDel="00D10B12">
                  <w:rPr>
                    <w:lang w:val="en-US"/>
                  </w:rPr>
                  <w:delText>numeric</w:delText>
                </w:r>
                <w:bookmarkStart w:id="30770" w:name="_Toc531571711"/>
                <w:bookmarkStart w:id="30771" w:name="_Toc531575559"/>
                <w:bookmarkStart w:id="30772" w:name="_Toc531579300"/>
                <w:bookmarkStart w:id="30773" w:name="_Toc531583038"/>
                <w:bookmarkEnd w:id="30770"/>
                <w:bookmarkEnd w:id="30771"/>
                <w:bookmarkEnd w:id="30772"/>
                <w:bookmarkEnd w:id="30773"/>
              </w:del>
            </w:ins>
          </w:p>
        </w:tc>
        <w:tc>
          <w:tcPr>
            <w:tcW w:w="1098" w:type="dxa"/>
            <w:noWrap/>
            <w:vAlign w:val="center"/>
            <w:hideMark/>
          </w:tcPr>
          <w:p w14:paraId="52669886" w14:textId="5AF241EB" w:rsidR="00E95F1B" w:rsidRPr="00FD2760" w:rsidDel="00D10B12" w:rsidRDefault="00E95F1B" w:rsidP="00D10B12">
            <w:pPr>
              <w:spacing w:line="288" w:lineRule="auto"/>
              <w:contextualSpacing/>
              <w:jc w:val="center"/>
              <w:rPr>
                <w:ins w:id="30774" w:author="phuong vu" w:date="2018-11-23T15:13:00Z"/>
                <w:del w:id="30775" w:author="Tran Huan" w:date="2018-12-03T01:22:00Z"/>
              </w:rPr>
              <w:pPrChange w:id="30776" w:author="Tran Huan" w:date="2018-12-03T01:23:00Z">
                <w:pPr>
                  <w:spacing w:line="276" w:lineRule="auto"/>
                  <w:jc w:val="center"/>
                </w:pPr>
              </w:pPrChange>
            </w:pPr>
            <w:bookmarkStart w:id="30777" w:name="_Toc531571712"/>
            <w:bookmarkStart w:id="30778" w:name="_Toc531575560"/>
            <w:bookmarkStart w:id="30779" w:name="_Toc531579301"/>
            <w:bookmarkStart w:id="30780" w:name="_Toc531583039"/>
            <w:bookmarkEnd w:id="30777"/>
            <w:bookmarkEnd w:id="30778"/>
            <w:bookmarkEnd w:id="30779"/>
            <w:bookmarkEnd w:id="30780"/>
          </w:p>
        </w:tc>
        <w:tc>
          <w:tcPr>
            <w:tcW w:w="838" w:type="dxa"/>
            <w:noWrap/>
            <w:vAlign w:val="center"/>
            <w:hideMark/>
          </w:tcPr>
          <w:p w14:paraId="44F63FC5" w14:textId="1AD7ACB7" w:rsidR="00E95F1B" w:rsidRPr="00FD2760" w:rsidDel="00D10B12" w:rsidRDefault="00E95F1B" w:rsidP="00D10B12">
            <w:pPr>
              <w:spacing w:line="288" w:lineRule="auto"/>
              <w:contextualSpacing/>
              <w:jc w:val="center"/>
              <w:rPr>
                <w:ins w:id="30781" w:author="phuong vu" w:date="2018-11-23T15:13:00Z"/>
                <w:del w:id="30782" w:author="Tran Huan" w:date="2018-12-03T01:22:00Z"/>
              </w:rPr>
              <w:pPrChange w:id="30783" w:author="Tran Huan" w:date="2018-12-03T01:23:00Z">
                <w:pPr>
                  <w:spacing w:line="276" w:lineRule="auto"/>
                  <w:jc w:val="center"/>
                </w:pPr>
              </w:pPrChange>
            </w:pPr>
            <w:bookmarkStart w:id="30784" w:name="_Toc531571713"/>
            <w:bookmarkStart w:id="30785" w:name="_Toc531575561"/>
            <w:bookmarkStart w:id="30786" w:name="_Toc531579302"/>
            <w:bookmarkStart w:id="30787" w:name="_Toc531583040"/>
            <w:bookmarkEnd w:id="30784"/>
            <w:bookmarkEnd w:id="30785"/>
            <w:bookmarkEnd w:id="30786"/>
            <w:bookmarkEnd w:id="30787"/>
          </w:p>
        </w:tc>
        <w:tc>
          <w:tcPr>
            <w:tcW w:w="823" w:type="dxa"/>
            <w:noWrap/>
            <w:vAlign w:val="center"/>
            <w:hideMark/>
          </w:tcPr>
          <w:p w14:paraId="35F94268" w14:textId="0F93ED76" w:rsidR="00E95F1B" w:rsidRPr="00FD2760" w:rsidDel="00D10B12" w:rsidRDefault="00E95F1B" w:rsidP="00D10B12">
            <w:pPr>
              <w:spacing w:line="288" w:lineRule="auto"/>
              <w:contextualSpacing/>
              <w:jc w:val="center"/>
              <w:rPr>
                <w:ins w:id="30788" w:author="phuong vu" w:date="2018-11-23T15:13:00Z"/>
                <w:del w:id="30789" w:author="Tran Huan" w:date="2018-12-03T01:22:00Z"/>
                <w:lang w:val="en-US"/>
              </w:rPr>
              <w:pPrChange w:id="30790" w:author="Tran Huan" w:date="2018-12-03T01:23:00Z">
                <w:pPr>
                  <w:spacing w:line="276" w:lineRule="auto"/>
                  <w:jc w:val="center"/>
                </w:pPr>
              </w:pPrChange>
            </w:pPr>
            <w:ins w:id="30791" w:author="phuong vu" w:date="2018-11-23T15:13:00Z">
              <w:del w:id="30792" w:author="Tran Huan" w:date="2018-12-03T01:22:00Z">
                <w:r w:rsidDel="00D10B12">
                  <w:rPr>
                    <w:lang w:val="en-US"/>
                  </w:rPr>
                  <w:delText>X</w:delText>
                </w:r>
                <w:bookmarkStart w:id="30793" w:name="_Toc531571714"/>
                <w:bookmarkStart w:id="30794" w:name="_Toc531575562"/>
                <w:bookmarkStart w:id="30795" w:name="_Toc531579303"/>
                <w:bookmarkStart w:id="30796" w:name="_Toc531583041"/>
                <w:bookmarkEnd w:id="30793"/>
                <w:bookmarkEnd w:id="30794"/>
                <w:bookmarkEnd w:id="30795"/>
                <w:bookmarkEnd w:id="30796"/>
              </w:del>
            </w:ins>
          </w:p>
        </w:tc>
        <w:tc>
          <w:tcPr>
            <w:tcW w:w="2228" w:type="dxa"/>
            <w:noWrap/>
            <w:hideMark/>
          </w:tcPr>
          <w:p w14:paraId="36756174" w14:textId="11AEAADF" w:rsidR="00E95F1B" w:rsidRPr="00FD2760" w:rsidDel="00D10B12" w:rsidRDefault="00E95F1B" w:rsidP="00D10B12">
            <w:pPr>
              <w:spacing w:line="288" w:lineRule="auto"/>
              <w:contextualSpacing/>
              <w:rPr>
                <w:ins w:id="30797" w:author="phuong vu" w:date="2018-11-23T15:13:00Z"/>
                <w:del w:id="30798" w:author="Tran Huan" w:date="2018-12-03T01:22:00Z"/>
                <w:lang w:val="en-US"/>
              </w:rPr>
              <w:pPrChange w:id="30799" w:author="Tran Huan" w:date="2018-12-03T01:23:00Z">
                <w:pPr>
                  <w:spacing w:line="276" w:lineRule="auto"/>
                </w:pPr>
              </w:pPrChange>
            </w:pPr>
            <w:ins w:id="30800" w:author="phuong vu" w:date="2018-11-23T15:13:00Z">
              <w:del w:id="30801" w:author="Tran Huan" w:date="2018-12-03T01:22:00Z">
                <w:r w:rsidDel="00D10B12">
                  <w:rPr>
                    <w:lang w:val="en-US"/>
                  </w:rPr>
                  <w:delText xml:space="preserve">ID </w:delText>
                </w:r>
              </w:del>
            </w:ins>
            <w:ins w:id="30802" w:author="phuong vu" w:date="2018-11-23T15:15:00Z">
              <w:del w:id="30803" w:author="Tran Huan" w:date="2018-12-03T01:22:00Z">
                <w:r w:rsidDel="00D10B12">
                  <w:rPr>
                    <w:lang w:val="en-US"/>
                  </w:rPr>
                  <w:delText>chi nhánh</w:delText>
                </w:r>
              </w:del>
            </w:ins>
            <w:bookmarkStart w:id="30804" w:name="_Toc531571715"/>
            <w:bookmarkStart w:id="30805" w:name="_Toc531575563"/>
            <w:bookmarkStart w:id="30806" w:name="_Toc531579304"/>
            <w:bookmarkStart w:id="30807" w:name="_Toc531583042"/>
            <w:bookmarkEnd w:id="30804"/>
            <w:bookmarkEnd w:id="30805"/>
            <w:bookmarkEnd w:id="30806"/>
            <w:bookmarkEnd w:id="30807"/>
          </w:p>
        </w:tc>
        <w:bookmarkStart w:id="30808" w:name="_Toc531571716"/>
        <w:bookmarkStart w:id="30809" w:name="_Toc531575564"/>
        <w:bookmarkStart w:id="30810" w:name="_Toc531579305"/>
        <w:bookmarkStart w:id="30811" w:name="_Toc531583043"/>
        <w:bookmarkEnd w:id="30808"/>
        <w:bookmarkEnd w:id="30809"/>
        <w:bookmarkEnd w:id="30810"/>
        <w:bookmarkEnd w:id="30811"/>
      </w:tr>
      <w:tr w:rsidR="00E95F1B" w:rsidRPr="001856AA" w:rsidDel="00D10B12" w14:paraId="62F48FB2" w14:textId="595CE63F" w:rsidTr="000245EB">
        <w:trPr>
          <w:trHeight w:val="300"/>
          <w:ins w:id="30812" w:author="phuong vu" w:date="2018-11-23T15:13:00Z"/>
          <w:del w:id="30813" w:author="Tran Huan" w:date="2018-12-03T01:22:00Z"/>
        </w:trPr>
        <w:tc>
          <w:tcPr>
            <w:tcW w:w="708" w:type="dxa"/>
            <w:noWrap/>
            <w:vAlign w:val="center"/>
          </w:tcPr>
          <w:p w14:paraId="3BA4C7A2" w14:textId="7E30F06D" w:rsidR="00E95F1B" w:rsidRPr="00FD2760" w:rsidDel="00D10B12" w:rsidRDefault="00E95F1B" w:rsidP="00D10B12">
            <w:pPr>
              <w:spacing w:line="288" w:lineRule="auto"/>
              <w:contextualSpacing/>
              <w:jc w:val="center"/>
              <w:rPr>
                <w:ins w:id="30814" w:author="phuong vu" w:date="2018-11-23T15:13:00Z"/>
                <w:del w:id="30815" w:author="Tran Huan" w:date="2018-12-03T01:22:00Z"/>
                <w:lang w:val="en-US"/>
              </w:rPr>
              <w:pPrChange w:id="30816" w:author="Tran Huan" w:date="2018-12-03T01:23:00Z">
                <w:pPr>
                  <w:spacing w:line="276" w:lineRule="auto"/>
                  <w:jc w:val="center"/>
                </w:pPr>
              </w:pPrChange>
            </w:pPr>
            <w:ins w:id="30817" w:author="phuong vu" w:date="2018-11-23T15:13:00Z">
              <w:del w:id="30818" w:author="Tran Huan" w:date="2018-12-03T01:22:00Z">
                <w:r w:rsidDel="00D10B12">
                  <w:rPr>
                    <w:lang w:val="en-US"/>
                  </w:rPr>
                  <w:delText>3</w:delText>
                </w:r>
                <w:bookmarkStart w:id="30819" w:name="_Toc531571717"/>
                <w:bookmarkStart w:id="30820" w:name="_Toc531575565"/>
                <w:bookmarkStart w:id="30821" w:name="_Toc531579306"/>
                <w:bookmarkStart w:id="30822" w:name="_Toc531583044"/>
                <w:bookmarkEnd w:id="30819"/>
                <w:bookmarkEnd w:id="30820"/>
                <w:bookmarkEnd w:id="30821"/>
                <w:bookmarkEnd w:id="30822"/>
              </w:del>
            </w:ins>
          </w:p>
        </w:tc>
        <w:tc>
          <w:tcPr>
            <w:tcW w:w="2484" w:type="dxa"/>
            <w:noWrap/>
          </w:tcPr>
          <w:p w14:paraId="3B8B5D9B" w14:textId="36847B8A" w:rsidR="00E95F1B" w:rsidDel="00D10B12" w:rsidRDefault="00E95F1B" w:rsidP="00D10B12">
            <w:pPr>
              <w:spacing w:line="288" w:lineRule="auto"/>
              <w:contextualSpacing/>
              <w:rPr>
                <w:ins w:id="30823" w:author="phuong vu" w:date="2018-11-23T15:13:00Z"/>
                <w:del w:id="30824" w:author="Tran Huan" w:date="2018-12-03T01:22:00Z"/>
                <w:lang w:val="en-US"/>
              </w:rPr>
              <w:pPrChange w:id="30825" w:author="Tran Huan" w:date="2018-12-03T01:23:00Z">
                <w:pPr>
                  <w:spacing w:line="276" w:lineRule="auto"/>
                </w:pPr>
              </w:pPrChange>
            </w:pPr>
            <w:ins w:id="30826" w:author="phuong vu" w:date="2018-11-23T15:13:00Z">
              <w:del w:id="30827" w:author="Tran Huan" w:date="2018-12-03T01:22:00Z">
                <w:r w:rsidDel="00D10B12">
                  <w:rPr>
                    <w:lang w:val="en-US"/>
                  </w:rPr>
                  <w:delText>washer_code</w:delText>
                </w:r>
                <w:bookmarkStart w:id="30828" w:name="_Toc531571718"/>
                <w:bookmarkStart w:id="30829" w:name="_Toc531575566"/>
                <w:bookmarkStart w:id="30830" w:name="_Toc531579307"/>
                <w:bookmarkStart w:id="30831" w:name="_Toc531583045"/>
                <w:bookmarkEnd w:id="30828"/>
                <w:bookmarkEnd w:id="30829"/>
                <w:bookmarkEnd w:id="30830"/>
                <w:bookmarkEnd w:id="30831"/>
              </w:del>
            </w:ins>
          </w:p>
        </w:tc>
        <w:tc>
          <w:tcPr>
            <w:tcW w:w="1300" w:type="dxa"/>
            <w:noWrap/>
          </w:tcPr>
          <w:p w14:paraId="6C92CF49" w14:textId="4E162FFB" w:rsidR="00E95F1B" w:rsidDel="00D10B12" w:rsidRDefault="00E95F1B" w:rsidP="00D10B12">
            <w:pPr>
              <w:spacing w:line="288" w:lineRule="auto"/>
              <w:contextualSpacing/>
              <w:rPr>
                <w:ins w:id="30832" w:author="phuong vu" w:date="2018-11-23T15:13:00Z"/>
                <w:del w:id="30833" w:author="Tran Huan" w:date="2018-12-03T01:22:00Z"/>
                <w:lang w:val="en-US"/>
              </w:rPr>
              <w:pPrChange w:id="30834" w:author="Tran Huan" w:date="2018-12-03T01:23:00Z">
                <w:pPr>
                  <w:spacing w:line="276" w:lineRule="auto"/>
                </w:pPr>
              </w:pPrChange>
            </w:pPr>
            <w:ins w:id="30835" w:author="phuong vu" w:date="2018-11-23T15:13:00Z">
              <w:del w:id="30836" w:author="Tran Huan" w:date="2018-12-03T01:22:00Z">
                <w:r w:rsidRPr="00FD2760" w:rsidDel="00D10B12">
                  <w:delText>character varying</w:delText>
                </w:r>
                <w:bookmarkStart w:id="30837" w:name="_Toc531571719"/>
                <w:bookmarkStart w:id="30838" w:name="_Toc531575567"/>
                <w:bookmarkStart w:id="30839" w:name="_Toc531579308"/>
                <w:bookmarkStart w:id="30840" w:name="_Toc531583046"/>
                <w:bookmarkEnd w:id="30837"/>
                <w:bookmarkEnd w:id="30838"/>
                <w:bookmarkEnd w:id="30839"/>
                <w:bookmarkEnd w:id="30840"/>
              </w:del>
            </w:ins>
          </w:p>
        </w:tc>
        <w:tc>
          <w:tcPr>
            <w:tcW w:w="1098" w:type="dxa"/>
            <w:noWrap/>
            <w:vAlign w:val="center"/>
          </w:tcPr>
          <w:p w14:paraId="57270467" w14:textId="443B7FD5" w:rsidR="00E95F1B" w:rsidRPr="00FD2760" w:rsidDel="00D10B12" w:rsidRDefault="00E95F1B" w:rsidP="00D10B12">
            <w:pPr>
              <w:spacing w:line="288" w:lineRule="auto"/>
              <w:contextualSpacing/>
              <w:jc w:val="center"/>
              <w:rPr>
                <w:ins w:id="30841" w:author="phuong vu" w:date="2018-11-23T15:13:00Z"/>
                <w:del w:id="30842" w:author="Tran Huan" w:date="2018-12-03T01:22:00Z"/>
              </w:rPr>
              <w:pPrChange w:id="30843" w:author="Tran Huan" w:date="2018-12-03T01:23:00Z">
                <w:pPr>
                  <w:spacing w:line="276" w:lineRule="auto"/>
                  <w:jc w:val="center"/>
                </w:pPr>
              </w:pPrChange>
            </w:pPr>
            <w:bookmarkStart w:id="30844" w:name="_Toc531571720"/>
            <w:bookmarkStart w:id="30845" w:name="_Toc531575568"/>
            <w:bookmarkStart w:id="30846" w:name="_Toc531579309"/>
            <w:bookmarkStart w:id="30847" w:name="_Toc531583047"/>
            <w:bookmarkEnd w:id="30844"/>
            <w:bookmarkEnd w:id="30845"/>
            <w:bookmarkEnd w:id="30846"/>
            <w:bookmarkEnd w:id="30847"/>
          </w:p>
        </w:tc>
        <w:tc>
          <w:tcPr>
            <w:tcW w:w="838" w:type="dxa"/>
            <w:noWrap/>
            <w:vAlign w:val="center"/>
          </w:tcPr>
          <w:p w14:paraId="0EE0B804" w14:textId="39A3EB71" w:rsidR="00E95F1B" w:rsidRPr="00FD2760" w:rsidDel="00D10B12" w:rsidRDefault="00E95F1B" w:rsidP="00D10B12">
            <w:pPr>
              <w:spacing w:line="288" w:lineRule="auto"/>
              <w:contextualSpacing/>
              <w:jc w:val="center"/>
              <w:rPr>
                <w:ins w:id="30848" w:author="phuong vu" w:date="2018-11-23T15:13:00Z"/>
                <w:del w:id="30849" w:author="Tran Huan" w:date="2018-12-03T01:22:00Z"/>
              </w:rPr>
              <w:pPrChange w:id="30850" w:author="Tran Huan" w:date="2018-12-03T01:23:00Z">
                <w:pPr>
                  <w:spacing w:line="276" w:lineRule="auto"/>
                  <w:jc w:val="center"/>
                </w:pPr>
              </w:pPrChange>
            </w:pPr>
            <w:bookmarkStart w:id="30851" w:name="_Toc531571721"/>
            <w:bookmarkStart w:id="30852" w:name="_Toc531575569"/>
            <w:bookmarkStart w:id="30853" w:name="_Toc531579310"/>
            <w:bookmarkStart w:id="30854" w:name="_Toc531583048"/>
            <w:bookmarkEnd w:id="30851"/>
            <w:bookmarkEnd w:id="30852"/>
            <w:bookmarkEnd w:id="30853"/>
            <w:bookmarkEnd w:id="30854"/>
          </w:p>
        </w:tc>
        <w:tc>
          <w:tcPr>
            <w:tcW w:w="823" w:type="dxa"/>
            <w:noWrap/>
            <w:vAlign w:val="center"/>
          </w:tcPr>
          <w:p w14:paraId="5E0027B3" w14:textId="608C1874" w:rsidR="00E95F1B" w:rsidRPr="00FD2760" w:rsidDel="00D10B12" w:rsidRDefault="00E95F1B" w:rsidP="00D10B12">
            <w:pPr>
              <w:spacing w:line="288" w:lineRule="auto"/>
              <w:contextualSpacing/>
              <w:rPr>
                <w:ins w:id="30855" w:author="phuong vu" w:date="2018-11-23T15:13:00Z"/>
                <w:del w:id="30856" w:author="Tran Huan" w:date="2018-12-03T01:22:00Z"/>
                <w:lang w:val="en-US"/>
              </w:rPr>
              <w:pPrChange w:id="30857" w:author="Tran Huan" w:date="2018-12-03T01:23:00Z">
                <w:pPr>
                  <w:spacing w:line="276" w:lineRule="auto"/>
                  <w:jc w:val="center"/>
                </w:pPr>
              </w:pPrChange>
            </w:pPr>
            <w:bookmarkStart w:id="30858" w:name="_Toc531571722"/>
            <w:bookmarkStart w:id="30859" w:name="_Toc531575570"/>
            <w:bookmarkStart w:id="30860" w:name="_Toc531579311"/>
            <w:bookmarkStart w:id="30861" w:name="_Toc531583049"/>
            <w:bookmarkEnd w:id="30858"/>
            <w:bookmarkEnd w:id="30859"/>
            <w:bookmarkEnd w:id="30860"/>
            <w:bookmarkEnd w:id="30861"/>
          </w:p>
        </w:tc>
        <w:tc>
          <w:tcPr>
            <w:tcW w:w="2228" w:type="dxa"/>
            <w:noWrap/>
          </w:tcPr>
          <w:p w14:paraId="46FFEB59" w14:textId="4FE32DB2" w:rsidR="00E95F1B" w:rsidDel="00D10B12" w:rsidRDefault="00E95F1B" w:rsidP="00D10B12">
            <w:pPr>
              <w:spacing w:line="288" w:lineRule="auto"/>
              <w:contextualSpacing/>
              <w:rPr>
                <w:ins w:id="30862" w:author="phuong vu" w:date="2018-11-23T15:13:00Z"/>
                <w:del w:id="30863" w:author="Tran Huan" w:date="2018-12-03T01:22:00Z"/>
                <w:lang w:val="en-US"/>
              </w:rPr>
              <w:pPrChange w:id="30864" w:author="Tran Huan" w:date="2018-12-03T01:23:00Z">
                <w:pPr>
                  <w:spacing w:line="276" w:lineRule="auto"/>
                </w:pPr>
              </w:pPrChange>
            </w:pPr>
            <w:ins w:id="30865" w:author="phuong vu" w:date="2018-11-23T15:15:00Z">
              <w:del w:id="30866" w:author="Tran Huan" w:date="2018-12-03T01:22:00Z">
                <w:r w:rsidDel="00D10B12">
                  <w:rPr>
                    <w:lang w:val="en-US"/>
                  </w:rPr>
                  <w:delText>Mã máy giặt</w:delText>
                </w:r>
              </w:del>
            </w:ins>
            <w:bookmarkStart w:id="30867" w:name="_Toc531571723"/>
            <w:bookmarkStart w:id="30868" w:name="_Toc531575571"/>
            <w:bookmarkStart w:id="30869" w:name="_Toc531579312"/>
            <w:bookmarkStart w:id="30870" w:name="_Toc531583050"/>
            <w:bookmarkEnd w:id="30867"/>
            <w:bookmarkEnd w:id="30868"/>
            <w:bookmarkEnd w:id="30869"/>
            <w:bookmarkEnd w:id="30870"/>
          </w:p>
        </w:tc>
        <w:bookmarkStart w:id="30871" w:name="_Toc531571724"/>
        <w:bookmarkStart w:id="30872" w:name="_Toc531575572"/>
        <w:bookmarkStart w:id="30873" w:name="_Toc531579313"/>
        <w:bookmarkStart w:id="30874" w:name="_Toc531583051"/>
        <w:bookmarkEnd w:id="30871"/>
        <w:bookmarkEnd w:id="30872"/>
        <w:bookmarkEnd w:id="30873"/>
        <w:bookmarkEnd w:id="30874"/>
      </w:tr>
      <w:tr w:rsidR="00E95F1B" w:rsidRPr="001856AA" w:rsidDel="00D10B12" w14:paraId="7B347D57" w14:textId="7ABD91EA" w:rsidTr="000245EB">
        <w:trPr>
          <w:trHeight w:val="300"/>
          <w:ins w:id="30875" w:author="phuong vu" w:date="2018-11-23T15:13:00Z"/>
          <w:del w:id="30876" w:author="Tran Huan" w:date="2018-12-03T01:22:00Z"/>
        </w:trPr>
        <w:tc>
          <w:tcPr>
            <w:tcW w:w="708" w:type="dxa"/>
            <w:noWrap/>
            <w:vAlign w:val="center"/>
            <w:hideMark/>
          </w:tcPr>
          <w:p w14:paraId="10B2A33B" w14:textId="1BC28052" w:rsidR="00E95F1B" w:rsidRPr="00FD2760" w:rsidDel="00D10B12" w:rsidRDefault="00E95F1B" w:rsidP="00D10B12">
            <w:pPr>
              <w:spacing w:line="288" w:lineRule="auto"/>
              <w:contextualSpacing/>
              <w:jc w:val="center"/>
              <w:rPr>
                <w:ins w:id="30877" w:author="phuong vu" w:date="2018-11-23T15:13:00Z"/>
                <w:del w:id="30878" w:author="Tran Huan" w:date="2018-12-03T01:22:00Z"/>
                <w:lang w:val="en-US"/>
              </w:rPr>
              <w:pPrChange w:id="30879" w:author="Tran Huan" w:date="2018-12-03T01:23:00Z">
                <w:pPr>
                  <w:spacing w:line="276" w:lineRule="auto"/>
                  <w:jc w:val="center"/>
                </w:pPr>
              </w:pPrChange>
            </w:pPr>
            <w:ins w:id="30880" w:author="phuong vu" w:date="2018-11-23T15:14:00Z">
              <w:del w:id="30881" w:author="Tran Huan" w:date="2018-12-03T01:22:00Z">
                <w:r w:rsidDel="00D10B12">
                  <w:rPr>
                    <w:lang w:val="en-US"/>
                  </w:rPr>
                  <w:delText>4</w:delText>
                </w:r>
              </w:del>
            </w:ins>
            <w:bookmarkStart w:id="30882" w:name="_Toc531571725"/>
            <w:bookmarkStart w:id="30883" w:name="_Toc531575573"/>
            <w:bookmarkStart w:id="30884" w:name="_Toc531579314"/>
            <w:bookmarkStart w:id="30885" w:name="_Toc531583052"/>
            <w:bookmarkEnd w:id="30882"/>
            <w:bookmarkEnd w:id="30883"/>
            <w:bookmarkEnd w:id="30884"/>
            <w:bookmarkEnd w:id="30885"/>
          </w:p>
        </w:tc>
        <w:tc>
          <w:tcPr>
            <w:tcW w:w="2484" w:type="dxa"/>
            <w:noWrap/>
            <w:hideMark/>
          </w:tcPr>
          <w:p w14:paraId="302CBCBE" w14:textId="0FC1935F" w:rsidR="00E95F1B" w:rsidRPr="00FD2760" w:rsidDel="00D10B12" w:rsidRDefault="00E95F1B" w:rsidP="00D10B12">
            <w:pPr>
              <w:spacing w:line="288" w:lineRule="auto"/>
              <w:contextualSpacing/>
              <w:rPr>
                <w:ins w:id="30886" w:author="phuong vu" w:date="2018-11-23T15:13:00Z"/>
                <w:del w:id="30887" w:author="Tran Huan" w:date="2018-12-03T01:22:00Z"/>
              </w:rPr>
              <w:pPrChange w:id="30888" w:author="Tran Huan" w:date="2018-12-03T01:23:00Z">
                <w:pPr>
                  <w:spacing w:line="276" w:lineRule="auto"/>
                </w:pPr>
              </w:pPrChange>
            </w:pPr>
            <w:ins w:id="30889" w:author="phuong vu" w:date="2018-11-23T15:13:00Z">
              <w:del w:id="30890" w:author="Tran Huan" w:date="2018-12-03T01:22:00Z">
                <w:r w:rsidRPr="00FD2760" w:rsidDel="00D10B12">
                  <w:delText>status</w:delText>
                </w:r>
                <w:bookmarkStart w:id="30891" w:name="_Toc531571726"/>
                <w:bookmarkStart w:id="30892" w:name="_Toc531575574"/>
                <w:bookmarkStart w:id="30893" w:name="_Toc531579315"/>
                <w:bookmarkStart w:id="30894" w:name="_Toc531583053"/>
                <w:bookmarkEnd w:id="30891"/>
                <w:bookmarkEnd w:id="30892"/>
                <w:bookmarkEnd w:id="30893"/>
                <w:bookmarkEnd w:id="30894"/>
              </w:del>
            </w:ins>
          </w:p>
        </w:tc>
        <w:tc>
          <w:tcPr>
            <w:tcW w:w="1300" w:type="dxa"/>
            <w:noWrap/>
            <w:hideMark/>
          </w:tcPr>
          <w:p w14:paraId="3F51823D" w14:textId="103F653A" w:rsidR="00E95F1B" w:rsidRPr="00FD2760" w:rsidDel="00D10B12" w:rsidRDefault="00E95F1B" w:rsidP="00D10B12">
            <w:pPr>
              <w:spacing w:line="288" w:lineRule="auto"/>
              <w:contextualSpacing/>
              <w:rPr>
                <w:ins w:id="30895" w:author="phuong vu" w:date="2018-11-23T15:13:00Z"/>
                <w:del w:id="30896" w:author="Tran Huan" w:date="2018-12-03T01:22:00Z"/>
              </w:rPr>
              <w:pPrChange w:id="30897" w:author="Tran Huan" w:date="2018-12-03T01:23:00Z">
                <w:pPr>
                  <w:spacing w:line="276" w:lineRule="auto"/>
                </w:pPr>
              </w:pPrChange>
            </w:pPr>
            <w:ins w:id="30898" w:author="phuong vu" w:date="2018-11-23T15:13:00Z">
              <w:del w:id="30899" w:author="Tran Huan" w:date="2018-12-03T01:22:00Z">
                <w:r w:rsidRPr="00FD2760" w:rsidDel="00D10B12">
                  <w:delText>character varying</w:delText>
                </w:r>
                <w:bookmarkStart w:id="30900" w:name="_Toc531571727"/>
                <w:bookmarkStart w:id="30901" w:name="_Toc531575575"/>
                <w:bookmarkStart w:id="30902" w:name="_Toc531579316"/>
                <w:bookmarkStart w:id="30903" w:name="_Toc531583054"/>
                <w:bookmarkEnd w:id="30900"/>
                <w:bookmarkEnd w:id="30901"/>
                <w:bookmarkEnd w:id="30902"/>
                <w:bookmarkEnd w:id="30903"/>
              </w:del>
            </w:ins>
          </w:p>
        </w:tc>
        <w:tc>
          <w:tcPr>
            <w:tcW w:w="1098" w:type="dxa"/>
            <w:noWrap/>
            <w:vAlign w:val="center"/>
            <w:hideMark/>
          </w:tcPr>
          <w:p w14:paraId="34FE475C" w14:textId="6B1B2102" w:rsidR="00E95F1B" w:rsidRPr="00FD2760" w:rsidDel="00D10B12" w:rsidRDefault="00E95F1B" w:rsidP="00D10B12">
            <w:pPr>
              <w:spacing w:line="288" w:lineRule="auto"/>
              <w:contextualSpacing/>
              <w:jc w:val="center"/>
              <w:rPr>
                <w:ins w:id="30904" w:author="phuong vu" w:date="2018-11-23T15:13:00Z"/>
                <w:del w:id="30905" w:author="Tran Huan" w:date="2018-12-03T01:22:00Z"/>
              </w:rPr>
              <w:pPrChange w:id="30906" w:author="Tran Huan" w:date="2018-12-03T01:23:00Z">
                <w:pPr>
                  <w:spacing w:line="276" w:lineRule="auto"/>
                  <w:jc w:val="center"/>
                </w:pPr>
              </w:pPrChange>
            </w:pPr>
            <w:ins w:id="30907" w:author="phuong vu" w:date="2018-11-23T15:13:00Z">
              <w:del w:id="30908" w:author="Tran Huan" w:date="2018-12-03T01:22:00Z">
                <w:r w:rsidRPr="00FD2760" w:rsidDel="00D10B12">
                  <w:delText>X</w:delText>
                </w:r>
                <w:bookmarkStart w:id="30909" w:name="_Toc531571728"/>
                <w:bookmarkStart w:id="30910" w:name="_Toc531575576"/>
                <w:bookmarkStart w:id="30911" w:name="_Toc531579317"/>
                <w:bookmarkStart w:id="30912" w:name="_Toc531583055"/>
                <w:bookmarkEnd w:id="30909"/>
                <w:bookmarkEnd w:id="30910"/>
                <w:bookmarkEnd w:id="30911"/>
                <w:bookmarkEnd w:id="30912"/>
              </w:del>
            </w:ins>
          </w:p>
        </w:tc>
        <w:tc>
          <w:tcPr>
            <w:tcW w:w="838" w:type="dxa"/>
            <w:noWrap/>
            <w:vAlign w:val="center"/>
            <w:hideMark/>
          </w:tcPr>
          <w:p w14:paraId="1A046F2A" w14:textId="0ACE39BF" w:rsidR="00E95F1B" w:rsidRPr="00FD2760" w:rsidDel="00D10B12" w:rsidRDefault="00E95F1B" w:rsidP="00D10B12">
            <w:pPr>
              <w:spacing w:line="288" w:lineRule="auto"/>
              <w:contextualSpacing/>
              <w:jc w:val="center"/>
              <w:rPr>
                <w:ins w:id="30913" w:author="phuong vu" w:date="2018-11-23T15:13:00Z"/>
                <w:del w:id="30914" w:author="Tran Huan" w:date="2018-12-03T01:22:00Z"/>
              </w:rPr>
              <w:pPrChange w:id="30915" w:author="Tran Huan" w:date="2018-12-03T01:23:00Z">
                <w:pPr>
                  <w:spacing w:line="276" w:lineRule="auto"/>
                  <w:jc w:val="center"/>
                </w:pPr>
              </w:pPrChange>
            </w:pPr>
            <w:bookmarkStart w:id="30916" w:name="_Toc531571729"/>
            <w:bookmarkStart w:id="30917" w:name="_Toc531575577"/>
            <w:bookmarkStart w:id="30918" w:name="_Toc531579318"/>
            <w:bookmarkStart w:id="30919" w:name="_Toc531583056"/>
            <w:bookmarkEnd w:id="30916"/>
            <w:bookmarkEnd w:id="30917"/>
            <w:bookmarkEnd w:id="30918"/>
            <w:bookmarkEnd w:id="30919"/>
          </w:p>
        </w:tc>
        <w:tc>
          <w:tcPr>
            <w:tcW w:w="823" w:type="dxa"/>
            <w:noWrap/>
            <w:vAlign w:val="center"/>
            <w:hideMark/>
          </w:tcPr>
          <w:p w14:paraId="37295076" w14:textId="248A1D25" w:rsidR="00E95F1B" w:rsidRPr="00FD2760" w:rsidDel="00D10B12" w:rsidRDefault="00E95F1B" w:rsidP="00D10B12">
            <w:pPr>
              <w:spacing w:line="288" w:lineRule="auto"/>
              <w:contextualSpacing/>
              <w:jc w:val="center"/>
              <w:rPr>
                <w:ins w:id="30920" w:author="phuong vu" w:date="2018-11-23T15:13:00Z"/>
                <w:del w:id="30921" w:author="Tran Huan" w:date="2018-12-03T01:22:00Z"/>
              </w:rPr>
              <w:pPrChange w:id="30922" w:author="Tran Huan" w:date="2018-12-03T01:23:00Z">
                <w:pPr>
                  <w:spacing w:line="276" w:lineRule="auto"/>
                  <w:jc w:val="center"/>
                </w:pPr>
              </w:pPrChange>
            </w:pPr>
            <w:bookmarkStart w:id="30923" w:name="_Toc531571730"/>
            <w:bookmarkStart w:id="30924" w:name="_Toc531575578"/>
            <w:bookmarkStart w:id="30925" w:name="_Toc531579319"/>
            <w:bookmarkStart w:id="30926" w:name="_Toc531583057"/>
            <w:bookmarkEnd w:id="30923"/>
            <w:bookmarkEnd w:id="30924"/>
            <w:bookmarkEnd w:id="30925"/>
            <w:bookmarkEnd w:id="30926"/>
          </w:p>
        </w:tc>
        <w:tc>
          <w:tcPr>
            <w:tcW w:w="2228" w:type="dxa"/>
            <w:noWrap/>
            <w:hideMark/>
          </w:tcPr>
          <w:p w14:paraId="47008D2B" w14:textId="62D40480" w:rsidR="00E95F1B" w:rsidRPr="00FD2760" w:rsidDel="00D10B12" w:rsidRDefault="00E95F1B" w:rsidP="00D10B12">
            <w:pPr>
              <w:keepNext/>
              <w:spacing w:line="288" w:lineRule="auto"/>
              <w:contextualSpacing/>
              <w:rPr>
                <w:ins w:id="30927" w:author="phuong vu" w:date="2018-11-23T15:13:00Z"/>
                <w:del w:id="30928" w:author="Tran Huan" w:date="2018-12-03T01:22:00Z"/>
              </w:rPr>
              <w:pPrChange w:id="30929" w:author="Tran Huan" w:date="2018-12-03T01:23:00Z">
                <w:pPr>
                  <w:keepNext/>
                  <w:spacing w:line="276" w:lineRule="auto"/>
                </w:pPr>
              </w:pPrChange>
            </w:pPr>
            <w:ins w:id="30930" w:author="phuong vu" w:date="2018-11-23T15:13:00Z">
              <w:del w:id="30931" w:author="Tran Huan" w:date="2018-12-03T01:22:00Z">
                <w:r w:rsidRPr="00FD2760" w:rsidDel="00D10B12">
                  <w:delText>Trạng thái</w:delText>
                </w:r>
                <w:bookmarkStart w:id="30932" w:name="_Toc531571731"/>
                <w:bookmarkStart w:id="30933" w:name="_Toc531575579"/>
                <w:bookmarkStart w:id="30934" w:name="_Toc531579320"/>
                <w:bookmarkStart w:id="30935" w:name="_Toc531583058"/>
                <w:bookmarkEnd w:id="30932"/>
                <w:bookmarkEnd w:id="30933"/>
                <w:bookmarkEnd w:id="30934"/>
                <w:bookmarkEnd w:id="30935"/>
              </w:del>
            </w:ins>
          </w:p>
        </w:tc>
        <w:bookmarkStart w:id="30936" w:name="_Toc531571732"/>
        <w:bookmarkStart w:id="30937" w:name="_Toc531575580"/>
        <w:bookmarkStart w:id="30938" w:name="_Toc531579321"/>
        <w:bookmarkStart w:id="30939" w:name="_Toc531583059"/>
        <w:bookmarkEnd w:id="30936"/>
        <w:bookmarkEnd w:id="30937"/>
        <w:bookmarkEnd w:id="30938"/>
        <w:bookmarkEnd w:id="30939"/>
      </w:tr>
    </w:tbl>
    <w:p w14:paraId="5270C402" w14:textId="4EA33D8B" w:rsidR="000D1FDC" w:rsidRPr="00266AC8" w:rsidDel="00D10B12" w:rsidRDefault="00E95F1B" w:rsidP="00D10B12">
      <w:pPr>
        <w:pStyle w:val="Caption"/>
        <w:spacing w:after="0" w:line="288" w:lineRule="auto"/>
        <w:contextualSpacing/>
        <w:rPr>
          <w:ins w:id="30940" w:author="phuong vu" w:date="2018-11-16T10:05:00Z"/>
          <w:del w:id="30941" w:author="Tran Huan" w:date="2018-12-03T01:22:00Z"/>
          <w:i/>
          <w:rPrChange w:id="30942" w:author="Tran Huan" w:date="2018-11-25T23:48:00Z">
            <w:rPr>
              <w:ins w:id="30943" w:author="phuong vu" w:date="2018-11-16T10:05:00Z"/>
              <w:del w:id="30944" w:author="Tran Huan" w:date="2018-12-03T01:22:00Z"/>
            </w:rPr>
          </w:rPrChange>
        </w:rPr>
        <w:pPrChange w:id="30945" w:author="Tran Huan" w:date="2018-12-03T01:23:00Z">
          <w:pPr>
            <w:pStyle w:val="Heading3"/>
          </w:pPr>
        </w:pPrChange>
      </w:pPr>
      <w:ins w:id="30946" w:author="phuong vu" w:date="2018-11-23T15:14:00Z">
        <w:del w:id="30947" w:author="Tran Huan" w:date="2018-11-25T23:45:00Z">
          <w:r w:rsidDel="00266AC8">
            <w:delText xml:space="preserve">Bảng </w:delText>
          </w:r>
          <w:r w:rsidDel="00266AC8">
            <w:fldChar w:fldCharType="begin"/>
          </w:r>
          <w:r w:rsidDel="00266AC8">
            <w:delInstrText xml:space="preserve"> STYLEREF 1 \s </w:delInstrText>
          </w:r>
        </w:del>
      </w:ins>
      <w:del w:id="30948" w:author="Tran Huan" w:date="2018-11-25T23:45:00Z">
        <w:r w:rsidDel="00266AC8">
          <w:fldChar w:fldCharType="separate"/>
        </w:r>
        <w:r w:rsidR="00B607D9" w:rsidDel="00266AC8">
          <w:rPr>
            <w:noProof/>
          </w:rPr>
          <w:delText>3</w:delText>
        </w:r>
      </w:del>
      <w:ins w:id="30949" w:author="phuong vu" w:date="2018-11-23T15:14:00Z">
        <w:del w:id="30950" w:author="Tran Huan" w:date="2018-11-25T23:45:00Z">
          <w:r w:rsidDel="00266AC8">
            <w:fldChar w:fldCharType="end"/>
          </w:r>
          <w:r w:rsidDel="00266AC8">
            <w:delText>.</w:delText>
          </w:r>
          <w:r w:rsidDel="00266AC8">
            <w:fldChar w:fldCharType="begin"/>
          </w:r>
          <w:r w:rsidDel="00266AC8">
            <w:delInstrText xml:space="preserve"> SEQ Bảng \* ARABIC \s 1 </w:delInstrText>
          </w:r>
        </w:del>
      </w:ins>
      <w:del w:id="30951" w:author="Tran Huan" w:date="2018-11-25T23:45:00Z">
        <w:r w:rsidDel="00266AC8">
          <w:fldChar w:fldCharType="end"/>
        </w:r>
      </w:del>
      <w:ins w:id="30952" w:author="phuong vu" w:date="2018-11-23T15:14:00Z">
        <w:del w:id="30953" w:author="Tran Huan" w:date="2018-11-25T23:45:00Z">
          <w:r w:rsidRPr="006D4C69" w:rsidDel="00266AC8">
            <w:delText xml:space="preserve"> </w:delText>
          </w:r>
          <w:r w:rsidRPr="00266AC8" w:rsidDel="00266AC8">
            <w:rPr>
              <w:i/>
              <w:rPrChange w:id="30954" w:author="Tran Huan" w:date="2018-11-25T23:45:00Z">
                <w:rPr/>
              </w:rPrChange>
            </w:rPr>
            <w:delText>B</w:delText>
          </w:r>
          <w:r w:rsidRPr="00266AC8" w:rsidDel="00266AC8">
            <w:rPr>
              <w:i/>
              <w:iCs w:val="0"/>
            </w:rPr>
            <w:delText>ảng dữ liệu máy giặt</w:delText>
          </w:r>
        </w:del>
      </w:ins>
      <w:bookmarkStart w:id="30955" w:name="_Toc531571733"/>
      <w:bookmarkStart w:id="30956" w:name="_Toc531575581"/>
      <w:bookmarkStart w:id="30957" w:name="_Toc531579322"/>
      <w:bookmarkStart w:id="30958" w:name="_Toc531583060"/>
      <w:bookmarkEnd w:id="30955"/>
      <w:bookmarkEnd w:id="30956"/>
      <w:bookmarkEnd w:id="30957"/>
      <w:bookmarkEnd w:id="30958"/>
    </w:p>
    <w:p w14:paraId="3C858F85" w14:textId="532DB72E" w:rsidR="0090723F" w:rsidRPr="00E7682C" w:rsidDel="00FA543F" w:rsidRDefault="0090723F" w:rsidP="00D10B12">
      <w:pPr>
        <w:pStyle w:val="Caption"/>
        <w:spacing w:after="0" w:line="288" w:lineRule="auto"/>
        <w:contextualSpacing/>
        <w:rPr>
          <w:del w:id="30959" w:author="phuong vu" w:date="2018-11-16T11:48:00Z"/>
        </w:rPr>
        <w:pPrChange w:id="30960" w:author="Tran Huan" w:date="2018-12-03T01:23:00Z">
          <w:pPr>
            <w:pStyle w:val="Heading3"/>
          </w:pPr>
        </w:pPrChange>
      </w:pPr>
      <w:bookmarkStart w:id="30961" w:name="_Toc530605709"/>
      <w:bookmarkStart w:id="30962" w:name="_Toc530657415"/>
      <w:bookmarkStart w:id="30963" w:name="_Toc530658703"/>
      <w:bookmarkStart w:id="30964" w:name="_Toc530662427"/>
      <w:bookmarkStart w:id="30965" w:name="_Toc530662894"/>
      <w:bookmarkStart w:id="30966" w:name="_Toc531003824"/>
      <w:bookmarkStart w:id="30967" w:name="_Toc531005741"/>
      <w:bookmarkStart w:id="30968" w:name="_Toc531571734"/>
      <w:bookmarkStart w:id="30969" w:name="_Toc531575582"/>
      <w:bookmarkStart w:id="30970" w:name="_Toc531579323"/>
      <w:bookmarkStart w:id="30971" w:name="_Toc531583061"/>
      <w:bookmarkEnd w:id="30961"/>
      <w:bookmarkEnd w:id="30962"/>
      <w:bookmarkEnd w:id="30963"/>
      <w:bookmarkEnd w:id="30964"/>
      <w:bookmarkEnd w:id="30965"/>
      <w:bookmarkEnd w:id="30966"/>
      <w:bookmarkEnd w:id="30967"/>
      <w:bookmarkEnd w:id="30968"/>
      <w:bookmarkEnd w:id="30969"/>
      <w:bookmarkEnd w:id="30970"/>
      <w:bookmarkEnd w:id="30971"/>
    </w:p>
    <w:p w14:paraId="38692DB1" w14:textId="34CB738F" w:rsidR="00EC1917" w:rsidRDefault="00BA6D3B" w:rsidP="006549D5">
      <w:pPr>
        <w:pStyle w:val="Heading2"/>
        <w:pPrChange w:id="30972" w:author="Tran Huan" w:date="2018-12-03T02:56:00Z">
          <w:pPr>
            <w:pStyle w:val="Heading3"/>
          </w:pPr>
        </w:pPrChange>
      </w:pPr>
      <w:bookmarkStart w:id="30973" w:name="_Toc529231542"/>
      <w:bookmarkStart w:id="30974" w:name="_Toc531583062"/>
      <w:bookmarkEnd w:id="30973"/>
      <w:r>
        <w:t>Thiết kế theo chức năng</w:t>
      </w:r>
      <w:bookmarkEnd w:id="30974"/>
    </w:p>
    <w:p w14:paraId="28D86442" w14:textId="69EBE647" w:rsidR="005368A7" w:rsidDel="00096943" w:rsidRDefault="00D43E01" w:rsidP="00D10B12">
      <w:pPr>
        <w:pStyle w:val="Heading4"/>
        <w:spacing w:line="288" w:lineRule="auto"/>
        <w:contextualSpacing/>
        <w:rPr>
          <w:del w:id="30975" w:author="Tran Huan" w:date="2018-11-25T22:00:00Z"/>
          <w:lang w:val="en-US"/>
        </w:rPr>
        <w:pPrChange w:id="30976" w:author="Tran Huan" w:date="2018-12-03T01:23:00Z">
          <w:pPr>
            <w:pStyle w:val="Heading4"/>
          </w:pPr>
        </w:pPrChange>
      </w:pPr>
      <w:del w:id="30977" w:author="Tran Huan" w:date="2018-11-25T22:00:00Z">
        <w:r w:rsidDel="00096943">
          <w:rPr>
            <w:lang w:val="en-US"/>
          </w:rPr>
          <w:delText>Quản lí đơn hàng</w:delText>
        </w:r>
        <w:bookmarkStart w:id="30978" w:name="_Toc531003826"/>
        <w:bookmarkStart w:id="30979" w:name="_Toc531005743"/>
        <w:bookmarkStart w:id="30980" w:name="_Toc531571736"/>
        <w:bookmarkStart w:id="30981" w:name="_Toc531575584"/>
        <w:bookmarkStart w:id="30982" w:name="_Toc531579325"/>
        <w:bookmarkStart w:id="30983" w:name="_Toc531583063"/>
        <w:bookmarkEnd w:id="30978"/>
        <w:bookmarkEnd w:id="30979"/>
        <w:bookmarkEnd w:id="30980"/>
        <w:bookmarkEnd w:id="30981"/>
        <w:bookmarkEnd w:id="30982"/>
        <w:bookmarkEnd w:id="30983"/>
      </w:del>
    </w:p>
    <w:p w14:paraId="4333F55A" w14:textId="20675C78" w:rsidR="00AA3488" w:rsidDel="00096943" w:rsidRDefault="00AA3488" w:rsidP="00D10B12">
      <w:pPr>
        <w:pStyle w:val="Heading5"/>
        <w:spacing w:line="288" w:lineRule="auto"/>
        <w:contextualSpacing/>
        <w:rPr>
          <w:del w:id="30984" w:author="Tran Huan" w:date="2018-11-25T22:00:00Z"/>
          <w:lang w:val="en-US"/>
        </w:rPr>
        <w:pPrChange w:id="30985" w:author="Tran Huan" w:date="2018-12-03T01:23:00Z">
          <w:pPr>
            <w:pStyle w:val="Heading5"/>
          </w:pPr>
        </w:pPrChange>
      </w:pPr>
      <w:del w:id="30986" w:author="Tran Huan" w:date="2018-11-25T22:00:00Z">
        <w:r w:rsidDel="00096943">
          <w:rPr>
            <w:lang w:val="en-US"/>
          </w:rPr>
          <w:delText>Xem danh sách đơn hàng theo trạng thái</w:delText>
        </w:r>
        <w:bookmarkStart w:id="30987" w:name="_Toc531003827"/>
        <w:bookmarkStart w:id="30988" w:name="_Toc531005744"/>
        <w:bookmarkStart w:id="30989" w:name="_Toc531571737"/>
        <w:bookmarkStart w:id="30990" w:name="_Toc531575585"/>
        <w:bookmarkStart w:id="30991" w:name="_Toc531579326"/>
        <w:bookmarkStart w:id="30992" w:name="_Toc531583064"/>
        <w:bookmarkEnd w:id="30987"/>
        <w:bookmarkEnd w:id="30988"/>
        <w:bookmarkEnd w:id="30989"/>
        <w:bookmarkEnd w:id="30990"/>
        <w:bookmarkEnd w:id="30991"/>
        <w:bookmarkEnd w:id="30992"/>
      </w:del>
    </w:p>
    <w:p w14:paraId="54C59FE7" w14:textId="4B322151" w:rsidR="00AA3488" w:rsidDel="00096943" w:rsidRDefault="00AA3488" w:rsidP="00D10B12">
      <w:pPr>
        <w:pStyle w:val="Heading6"/>
        <w:spacing w:line="288" w:lineRule="auto"/>
        <w:contextualSpacing/>
        <w:rPr>
          <w:del w:id="30993" w:author="Tran Huan" w:date="2018-11-25T22:00:00Z"/>
          <w:lang w:val="en-US"/>
        </w:rPr>
        <w:pPrChange w:id="30994" w:author="Tran Huan" w:date="2018-12-03T01:23:00Z">
          <w:pPr>
            <w:pStyle w:val="Heading6"/>
          </w:pPr>
        </w:pPrChange>
      </w:pPr>
      <w:del w:id="30995" w:author="Tran Huan" w:date="2018-11-25T22:00:00Z">
        <w:r w:rsidDel="00096943">
          <w:rPr>
            <w:lang w:val="en-US"/>
          </w:rPr>
          <w:delText>Mục đích</w:delText>
        </w:r>
        <w:bookmarkStart w:id="30996" w:name="_Toc531003828"/>
        <w:bookmarkStart w:id="30997" w:name="_Toc531005745"/>
        <w:bookmarkStart w:id="30998" w:name="_Toc531571738"/>
        <w:bookmarkStart w:id="30999" w:name="_Toc531575586"/>
        <w:bookmarkStart w:id="31000" w:name="_Toc531579327"/>
        <w:bookmarkStart w:id="31001" w:name="_Toc531583065"/>
        <w:bookmarkEnd w:id="30996"/>
        <w:bookmarkEnd w:id="30997"/>
        <w:bookmarkEnd w:id="30998"/>
        <w:bookmarkEnd w:id="30999"/>
        <w:bookmarkEnd w:id="31000"/>
        <w:bookmarkEnd w:id="31001"/>
      </w:del>
    </w:p>
    <w:p w14:paraId="14B7E296" w14:textId="3D9FB448" w:rsidR="00D94765" w:rsidRPr="00C95C85" w:rsidDel="00096943" w:rsidRDefault="00640F77" w:rsidP="00D10B12">
      <w:pPr>
        <w:spacing w:after="0" w:line="288" w:lineRule="auto"/>
        <w:ind w:firstLine="720"/>
        <w:contextualSpacing/>
        <w:rPr>
          <w:del w:id="31002" w:author="Tran Huan" w:date="2018-11-25T22:00:00Z"/>
          <w:lang w:val="en-US"/>
        </w:rPr>
        <w:pPrChange w:id="31003" w:author="Tran Huan" w:date="2018-12-03T01:23:00Z">
          <w:pPr>
            <w:ind w:firstLine="720"/>
          </w:pPr>
        </w:pPrChange>
      </w:pPr>
      <w:del w:id="31004" w:author="Tran Huan" w:date="2018-11-25T22:00:00Z">
        <w:r w:rsidDel="00096943">
          <w:rPr>
            <w:lang w:val="en-US"/>
          </w:rPr>
          <w:delText>Giúp người dùng nhân viên (nhân viên quản lí đơn hàng, nhân viên xử lí đơn hàng) biết được các đơn hàng đang có trong hệ thống cần xử lí. Nhằm để tránh được việc thiếu sót trong quá trình xử lí đơn hàng.</w:delText>
        </w:r>
        <w:bookmarkStart w:id="31005" w:name="_Toc531003829"/>
        <w:bookmarkStart w:id="31006" w:name="_Toc531005746"/>
        <w:bookmarkStart w:id="31007" w:name="_Toc531571739"/>
        <w:bookmarkStart w:id="31008" w:name="_Toc531575587"/>
        <w:bookmarkStart w:id="31009" w:name="_Toc531579328"/>
        <w:bookmarkStart w:id="31010" w:name="_Toc531583066"/>
        <w:bookmarkEnd w:id="31005"/>
        <w:bookmarkEnd w:id="31006"/>
        <w:bookmarkEnd w:id="31007"/>
        <w:bookmarkEnd w:id="31008"/>
        <w:bookmarkEnd w:id="31009"/>
        <w:bookmarkEnd w:id="31010"/>
      </w:del>
    </w:p>
    <w:p w14:paraId="0CE8C203" w14:textId="61F645A6" w:rsidR="00AA3488" w:rsidDel="00096943" w:rsidRDefault="00AA3488" w:rsidP="00D10B12">
      <w:pPr>
        <w:pStyle w:val="Heading6"/>
        <w:spacing w:line="288" w:lineRule="auto"/>
        <w:contextualSpacing/>
        <w:rPr>
          <w:del w:id="31011" w:author="Tran Huan" w:date="2018-11-25T22:00:00Z"/>
          <w:lang w:val="en-US"/>
        </w:rPr>
        <w:pPrChange w:id="31012" w:author="Tran Huan" w:date="2018-12-03T01:23:00Z">
          <w:pPr>
            <w:pStyle w:val="Heading6"/>
          </w:pPr>
        </w:pPrChange>
      </w:pPr>
      <w:del w:id="31013" w:author="Tran Huan" w:date="2018-11-25T22:00:00Z">
        <w:r w:rsidDel="00096943">
          <w:rPr>
            <w:lang w:val="en-US"/>
          </w:rPr>
          <w:delText>Giao diện</w:delText>
        </w:r>
        <w:bookmarkStart w:id="31014" w:name="_Toc531003830"/>
        <w:bookmarkStart w:id="31015" w:name="_Toc531005747"/>
        <w:bookmarkStart w:id="31016" w:name="_Toc531571740"/>
        <w:bookmarkStart w:id="31017" w:name="_Toc531575588"/>
        <w:bookmarkStart w:id="31018" w:name="_Toc531579329"/>
        <w:bookmarkStart w:id="31019" w:name="_Toc531583067"/>
        <w:bookmarkEnd w:id="31014"/>
        <w:bookmarkEnd w:id="31015"/>
        <w:bookmarkEnd w:id="31016"/>
        <w:bookmarkEnd w:id="31017"/>
        <w:bookmarkEnd w:id="31018"/>
        <w:bookmarkEnd w:id="31019"/>
      </w:del>
    </w:p>
    <w:p w14:paraId="27CC802E" w14:textId="4853F4BE" w:rsidR="0098709A" w:rsidDel="00096943" w:rsidRDefault="00640F77" w:rsidP="00D10B12">
      <w:pPr>
        <w:keepNext/>
        <w:spacing w:after="0" w:line="288" w:lineRule="auto"/>
        <w:contextualSpacing/>
        <w:rPr>
          <w:ins w:id="31020" w:author="phuong vu" w:date="2018-11-16T11:46:00Z"/>
          <w:del w:id="31021" w:author="Tran Huan" w:date="2018-11-25T22:00:00Z"/>
        </w:rPr>
        <w:pPrChange w:id="31022" w:author="Tran Huan" w:date="2018-12-03T01:23:00Z">
          <w:pPr>
            <w:keepNext/>
          </w:pPr>
        </w:pPrChange>
      </w:pPr>
      <w:del w:id="31023" w:author="Tran Huan" w:date="2018-11-25T22:00:00Z">
        <w:r w:rsidDel="00096943">
          <w:rPr>
            <w:noProof/>
            <w:lang w:val="en-US"/>
          </w:rPr>
          <w:drawing>
            <wp:inline distT="0" distB="0" distL="0" distR="0" wp14:anchorId="1C06339B" wp14:editId="298E804D">
              <wp:extent cx="5579745" cy="257048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570480"/>
                      </a:xfrm>
                      <a:prstGeom prst="rect">
                        <a:avLst/>
                      </a:prstGeom>
                    </pic:spPr>
                  </pic:pic>
                </a:graphicData>
              </a:graphic>
            </wp:inline>
          </w:drawing>
        </w:r>
      </w:del>
      <w:bookmarkStart w:id="31024" w:name="_Toc531003831"/>
      <w:bookmarkStart w:id="31025" w:name="_Toc531005748"/>
      <w:bookmarkStart w:id="31026" w:name="_Toc531571741"/>
      <w:bookmarkStart w:id="31027" w:name="_Toc531575589"/>
      <w:bookmarkStart w:id="31028" w:name="_Toc531579330"/>
      <w:bookmarkStart w:id="31029" w:name="_Toc531583068"/>
      <w:bookmarkEnd w:id="31024"/>
      <w:bookmarkEnd w:id="31025"/>
      <w:bookmarkEnd w:id="31026"/>
      <w:bookmarkEnd w:id="31027"/>
      <w:bookmarkEnd w:id="31028"/>
      <w:bookmarkEnd w:id="31029"/>
    </w:p>
    <w:p w14:paraId="1CAD6463" w14:textId="6B04AAB6" w:rsidR="00640F77" w:rsidDel="00096943" w:rsidRDefault="0098709A" w:rsidP="00D10B12">
      <w:pPr>
        <w:pStyle w:val="Caption"/>
        <w:spacing w:after="0" w:line="288" w:lineRule="auto"/>
        <w:contextualSpacing/>
        <w:rPr>
          <w:del w:id="31030" w:author="Tran Huan" w:date="2018-11-25T22:00:00Z"/>
        </w:rPr>
        <w:pPrChange w:id="31031" w:author="Tran Huan" w:date="2018-12-03T01:23:00Z">
          <w:pPr>
            <w:keepNext/>
          </w:pPr>
        </w:pPrChange>
      </w:pPr>
      <w:ins w:id="31032" w:author="phuong vu" w:date="2018-11-16T11:46:00Z">
        <w:del w:id="31033" w:author="Tran Huan" w:date="2018-11-25T22:00:00Z">
          <w:r w:rsidDel="00096943">
            <w:delText xml:space="preserve">Hình </w:delText>
          </w:r>
        </w:del>
      </w:ins>
      <w:ins w:id="31034" w:author="phuong vu" w:date="2018-11-22T18:14:00Z">
        <w:del w:id="31035" w:author="Tran Huan" w:date="2018-11-25T22:00:00Z">
          <w:r w:rsidR="00627671" w:rsidDel="00096943">
            <w:rPr>
              <w:i/>
              <w:iCs w:val="0"/>
            </w:rPr>
            <w:fldChar w:fldCharType="begin"/>
          </w:r>
          <w:r w:rsidR="00627671" w:rsidDel="00096943">
            <w:delInstrText xml:space="preserve"> STYLEREF 1 \s </w:delInstrText>
          </w:r>
        </w:del>
      </w:ins>
      <w:del w:id="31036" w:author="Tran Huan" w:date="2018-11-25T22:00:00Z">
        <w:r w:rsidR="00627671" w:rsidDel="00096943">
          <w:rPr>
            <w:i/>
            <w:iCs w:val="0"/>
          </w:rPr>
          <w:fldChar w:fldCharType="separate"/>
        </w:r>
        <w:r w:rsidR="00627671" w:rsidDel="00096943">
          <w:rPr>
            <w:noProof/>
          </w:rPr>
          <w:delText>3</w:delText>
        </w:r>
      </w:del>
      <w:ins w:id="31037" w:author="phuong vu" w:date="2018-11-22T18:14:00Z">
        <w:del w:id="31038" w:author="Tran Huan" w:date="2018-11-25T22:00:00Z">
          <w:r w:rsidR="00627671" w:rsidDel="00096943">
            <w:rPr>
              <w:i/>
              <w:iCs w:val="0"/>
            </w:rPr>
            <w:fldChar w:fldCharType="end"/>
          </w:r>
          <w:r w:rsidR="00627671" w:rsidDel="00096943">
            <w:delText>.</w:delText>
          </w:r>
          <w:r w:rsidR="00627671" w:rsidDel="00096943">
            <w:rPr>
              <w:i/>
              <w:iCs w:val="0"/>
            </w:rPr>
            <w:fldChar w:fldCharType="begin"/>
          </w:r>
          <w:r w:rsidR="00627671" w:rsidDel="00096943">
            <w:delInstrText xml:space="preserve"> SEQ Hình \* ARABIC \s 1 </w:delInstrText>
          </w:r>
        </w:del>
      </w:ins>
      <w:del w:id="31039" w:author="Tran Huan" w:date="2018-11-25T22:00:00Z">
        <w:r w:rsidR="00627671" w:rsidDel="00096943">
          <w:rPr>
            <w:i/>
            <w:iCs w:val="0"/>
          </w:rPr>
          <w:fldChar w:fldCharType="separate"/>
        </w:r>
      </w:del>
      <w:ins w:id="31040" w:author="phuong vu" w:date="2018-11-22T18:14:00Z">
        <w:del w:id="31041" w:author="Tran Huan" w:date="2018-11-25T22:00:00Z">
          <w:r w:rsidR="00627671" w:rsidDel="00096943">
            <w:rPr>
              <w:noProof/>
            </w:rPr>
            <w:delText>4</w:delText>
          </w:r>
          <w:r w:rsidR="00627671" w:rsidDel="00096943">
            <w:rPr>
              <w:i/>
              <w:iCs w:val="0"/>
            </w:rPr>
            <w:fldChar w:fldCharType="end"/>
          </w:r>
        </w:del>
      </w:ins>
      <w:ins w:id="31042" w:author="phuong vu" w:date="2018-11-22T15:03:00Z">
        <w:del w:id="31043" w:author="Tran Huan" w:date="2018-11-25T22:00:00Z">
          <w:r w:rsidR="00F72520" w:rsidRPr="000245EB" w:rsidDel="00096943">
            <w:rPr>
              <w:rPrChange w:id="31044" w:author="Tran Huan" w:date="2018-11-25T16:08:00Z">
                <w:rPr>
                  <w:lang w:val="en-US"/>
                </w:rPr>
              </w:rPrChange>
            </w:rPr>
            <w:delText xml:space="preserve"> </w:delText>
          </w:r>
        </w:del>
      </w:ins>
      <w:ins w:id="31045" w:author="phuong vu" w:date="2018-11-16T11:46:00Z">
        <w:del w:id="31046" w:author="Tran Huan" w:date="2018-11-25T22:00:00Z">
          <w:r w:rsidRPr="00E6489A" w:rsidDel="00096943">
            <w:delText>Giao diện xem danh sách đơn hàng trạng thái "hoàn tất"</w:delText>
          </w:r>
        </w:del>
      </w:ins>
      <w:bookmarkStart w:id="31047" w:name="_Toc531003832"/>
      <w:bookmarkStart w:id="31048" w:name="_Toc531005749"/>
      <w:bookmarkStart w:id="31049" w:name="_Toc531571742"/>
      <w:bookmarkStart w:id="31050" w:name="_Toc531575590"/>
      <w:bookmarkStart w:id="31051" w:name="_Toc531579331"/>
      <w:bookmarkStart w:id="31052" w:name="_Toc531583069"/>
      <w:bookmarkEnd w:id="31047"/>
      <w:bookmarkEnd w:id="31048"/>
      <w:bookmarkEnd w:id="31049"/>
      <w:bookmarkEnd w:id="31050"/>
      <w:bookmarkEnd w:id="31051"/>
      <w:bookmarkEnd w:id="31052"/>
    </w:p>
    <w:p w14:paraId="644D2A7E" w14:textId="5F488B64" w:rsidR="00640F77" w:rsidDel="00096943" w:rsidRDefault="00640F77" w:rsidP="00D10B12">
      <w:pPr>
        <w:pStyle w:val="Caption"/>
        <w:spacing w:after="0" w:line="288" w:lineRule="auto"/>
        <w:contextualSpacing/>
        <w:rPr>
          <w:del w:id="31053" w:author="Tran Huan" w:date="2018-11-25T22:00:00Z"/>
          <w:lang w:val="en-US"/>
        </w:rPr>
        <w:pPrChange w:id="31054" w:author="Tran Huan" w:date="2018-12-03T01:23:00Z">
          <w:pPr>
            <w:keepNext/>
          </w:pPr>
        </w:pPrChange>
      </w:pPr>
      <w:del w:id="31055" w:author="Tran Huan" w:date="2018-11-25T22:00:00Z">
        <w:r w:rsidRPr="00C95C85" w:rsidDel="00096943">
          <w:rPr>
            <w:szCs w:val="26"/>
          </w:rPr>
          <w:delText xml:space="preserve">Bảng </w:delText>
        </w:r>
        <w:r w:rsidR="002A641F" w:rsidDel="00096943">
          <w:rPr>
            <w:i/>
            <w:iCs w:val="0"/>
          </w:rPr>
          <w:fldChar w:fldCharType="begin"/>
        </w:r>
        <w:r w:rsidR="002A641F" w:rsidDel="00096943">
          <w:rPr>
            <w:szCs w:val="26"/>
          </w:rPr>
          <w:delInstrText xml:space="preserve"> STYLEREF 1 \s </w:delInstrText>
        </w:r>
        <w:r w:rsidR="002A641F" w:rsidDel="00096943">
          <w:rPr>
            <w:i/>
            <w:iCs w:val="0"/>
          </w:rPr>
          <w:fldChar w:fldCharType="separate"/>
        </w:r>
        <w:r w:rsidR="002A641F" w:rsidDel="00096943">
          <w:rPr>
            <w:noProof/>
            <w:szCs w:val="26"/>
          </w:rPr>
          <w:delText>3</w:delText>
        </w:r>
        <w:r w:rsidR="002A641F" w:rsidDel="00096943">
          <w:rPr>
            <w:i/>
            <w:iCs w:val="0"/>
          </w:rPr>
          <w:fldChar w:fldCharType="end"/>
        </w:r>
        <w:r w:rsidR="002A641F" w:rsidDel="00096943">
          <w:rPr>
            <w:szCs w:val="26"/>
          </w:rPr>
          <w:delText>.</w:delText>
        </w:r>
        <w:r w:rsidR="002A641F" w:rsidDel="00096943">
          <w:rPr>
            <w:i/>
            <w:iCs w:val="0"/>
          </w:rPr>
          <w:fldChar w:fldCharType="begin"/>
        </w:r>
        <w:r w:rsidR="002A641F" w:rsidDel="00096943">
          <w:rPr>
            <w:szCs w:val="26"/>
          </w:rPr>
          <w:delInstrText xml:space="preserve"> SEQ Bảng \* ARABIC \s 1 </w:delInstrText>
        </w:r>
        <w:r w:rsidR="002A641F" w:rsidDel="00096943">
          <w:rPr>
            <w:i/>
            <w:iCs w:val="0"/>
          </w:rPr>
          <w:fldChar w:fldCharType="separate"/>
        </w:r>
        <w:r w:rsidR="002A641F" w:rsidDel="00096943">
          <w:rPr>
            <w:noProof/>
            <w:szCs w:val="26"/>
          </w:rPr>
          <w:delText>1</w:delText>
        </w:r>
        <w:r w:rsidR="002A641F" w:rsidDel="00096943">
          <w:rPr>
            <w:i/>
            <w:iCs w:val="0"/>
          </w:rPr>
          <w:fldChar w:fldCharType="end"/>
        </w:r>
        <w:r w:rsidRPr="00C95C85" w:rsidDel="00096943">
          <w:rPr>
            <w:szCs w:val="26"/>
            <w:lang w:val="en-US"/>
          </w:rPr>
          <w:delText xml:space="preserve"> Giao diện xem danh sách đơn hàng trạng thái "hoàn tất"</w:delText>
        </w:r>
        <w:bookmarkStart w:id="31056" w:name="_Toc531003833"/>
        <w:bookmarkStart w:id="31057" w:name="_Toc531005750"/>
        <w:bookmarkStart w:id="31058" w:name="_Toc531571743"/>
        <w:bookmarkStart w:id="31059" w:name="_Toc531575591"/>
        <w:bookmarkStart w:id="31060" w:name="_Toc531579332"/>
        <w:bookmarkStart w:id="31061" w:name="_Toc531583070"/>
        <w:bookmarkEnd w:id="31056"/>
        <w:bookmarkEnd w:id="31057"/>
        <w:bookmarkEnd w:id="31058"/>
        <w:bookmarkEnd w:id="31059"/>
        <w:bookmarkEnd w:id="31060"/>
        <w:bookmarkEnd w:id="31061"/>
      </w:del>
    </w:p>
    <w:p w14:paraId="38413B73" w14:textId="2D9015DE" w:rsidR="0098709A" w:rsidDel="00096943" w:rsidRDefault="002A641F" w:rsidP="00D10B12">
      <w:pPr>
        <w:keepNext/>
        <w:spacing w:after="0" w:line="288" w:lineRule="auto"/>
        <w:contextualSpacing/>
        <w:rPr>
          <w:ins w:id="31062" w:author="phuong vu" w:date="2018-11-16T11:47:00Z"/>
          <w:del w:id="31063" w:author="Tran Huan" w:date="2018-11-25T22:00:00Z"/>
        </w:rPr>
        <w:pPrChange w:id="31064" w:author="Tran Huan" w:date="2018-12-03T01:23:00Z">
          <w:pPr>
            <w:keepNext/>
          </w:pPr>
        </w:pPrChange>
      </w:pPr>
      <w:del w:id="31065" w:author="Tran Huan" w:date="2018-11-25T22:00:00Z">
        <w:r w:rsidDel="00096943">
          <w:rPr>
            <w:noProof/>
            <w:lang w:val="en-US"/>
          </w:rPr>
          <w:drawing>
            <wp:inline distT="0" distB="0" distL="0" distR="0" wp14:anchorId="79A4808C" wp14:editId="5ADCCE62">
              <wp:extent cx="5579745" cy="1648460"/>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1648460"/>
                      </a:xfrm>
                      <a:prstGeom prst="rect">
                        <a:avLst/>
                      </a:prstGeom>
                    </pic:spPr>
                  </pic:pic>
                </a:graphicData>
              </a:graphic>
            </wp:inline>
          </w:drawing>
        </w:r>
      </w:del>
      <w:bookmarkStart w:id="31066" w:name="_Toc531003834"/>
      <w:bookmarkStart w:id="31067" w:name="_Toc531005751"/>
      <w:bookmarkStart w:id="31068" w:name="_Toc531571744"/>
      <w:bookmarkStart w:id="31069" w:name="_Toc531575592"/>
      <w:bookmarkStart w:id="31070" w:name="_Toc531579333"/>
      <w:bookmarkStart w:id="31071" w:name="_Toc531583071"/>
      <w:bookmarkEnd w:id="31066"/>
      <w:bookmarkEnd w:id="31067"/>
      <w:bookmarkEnd w:id="31068"/>
      <w:bookmarkEnd w:id="31069"/>
      <w:bookmarkEnd w:id="31070"/>
      <w:bookmarkEnd w:id="31071"/>
    </w:p>
    <w:p w14:paraId="219BDA52" w14:textId="030DE796" w:rsidR="002A641F" w:rsidDel="00096943" w:rsidRDefault="0098709A" w:rsidP="00D10B12">
      <w:pPr>
        <w:pStyle w:val="Caption"/>
        <w:spacing w:after="0" w:line="288" w:lineRule="auto"/>
        <w:contextualSpacing/>
        <w:rPr>
          <w:del w:id="31072" w:author="Tran Huan" w:date="2018-11-25T22:00:00Z"/>
        </w:rPr>
        <w:pPrChange w:id="31073" w:author="Tran Huan" w:date="2018-12-03T01:23:00Z">
          <w:pPr>
            <w:keepNext/>
          </w:pPr>
        </w:pPrChange>
      </w:pPr>
      <w:ins w:id="31074" w:author="phuong vu" w:date="2018-11-16T11:47:00Z">
        <w:del w:id="31075" w:author="Tran Huan" w:date="2018-11-25T22:00:00Z">
          <w:r w:rsidDel="00096943">
            <w:delText xml:space="preserve">Hình </w:delText>
          </w:r>
        </w:del>
      </w:ins>
      <w:ins w:id="31076" w:author="phuong vu" w:date="2018-11-22T18:14:00Z">
        <w:del w:id="31077" w:author="Tran Huan" w:date="2018-11-25T22:00:00Z">
          <w:r w:rsidR="00627671" w:rsidDel="00096943">
            <w:rPr>
              <w:i/>
              <w:iCs w:val="0"/>
            </w:rPr>
            <w:fldChar w:fldCharType="begin"/>
          </w:r>
          <w:r w:rsidR="00627671" w:rsidDel="00096943">
            <w:delInstrText xml:space="preserve"> STYLEREF 1 \s </w:delInstrText>
          </w:r>
        </w:del>
      </w:ins>
      <w:del w:id="31078" w:author="Tran Huan" w:date="2018-11-25T22:00:00Z">
        <w:r w:rsidR="00627671" w:rsidDel="00096943">
          <w:rPr>
            <w:i/>
            <w:iCs w:val="0"/>
          </w:rPr>
          <w:fldChar w:fldCharType="separate"/>
        </w:r>
        <w:r w:rsidR="00627671" w:rsidDel="00096943">
          <w:rPr>
            <w:noProof/>
          </w:rPr>
          <w:delText>3</w:delText>
        </w:r>
      </w:del>
      <w:ins w:id="31079" w:author="phuong vu" w:date="2018-11-22T18:14:00Z">
        <w:del w:id="31080" w:author="Tran Huan" w:date="2018-11-25T22:00:00Z">
          <w:r w:rsidR="00627671" w:rsidDel="00096943">
            <w:rPr>
              <w:i/>
              <w:iCs w:val="0"/>
            </w:rPr>
            <w:fldChar w:fldCharType="end"/>
          </w:r>
          <w:r w:rsidR="00627671" w:rsidDel="00096943">
            <w:delText>.</w:delText>
          </w:r>
          <w:r w:rsidR="00627671" w:rsidDel="00096943">
            <w:rPr>
              <w:i/>
              <w:iCs w:val="0"/>
            </w:rPr>
            <w:fldChar w:fldCharType="begin"/>
          </w:r>
          <w:r w:rsidR="00627671" w:rsidDel="00096943">
            <w:delInstrText xml:space="preserve"> SEQ Hình \* ARABIC \s 1 </w:delInstrText>
          </w:r>
        </w:del>
      </w:ins>
      <w:del w:id="31081" w:author="Tran Huan" w:date="2018-11-25T22:00:00Z">
        <w:r w:rsidR="00627671" w:rsidDel="00096943">
          <w:rPr>
            <w:i/>
            <w:iCs w:val="0"/>
          </w:rPr>
          <w:fldChar w:fldCharType="separate"/>
        </w:r>
      </w:del>
      <w:ins w:id="31082" w:author="phuong vu" w:date="2018-11-22T18:14:00Z">
        <w:del w:id="31083" w:author="Tran Huan" w:date="2018-11-25T22:00:00Z">
          <w:r w:rsidR="00627671" w:rsidDel="00096943">
            <w:rPr>
              <w:noProof/>
            </w:rPr>
            <w:delText>5</w:delText>
          </w:r>
          <w:r w:rsidR="00627671" w:rsidDel="00096943">
            <w:rPr>
              <w:i/>
              <w:iCs w:val="0"/>
            </w:rPr>
            <w:fldChar w:fldCharType="end"/>
          </w:r>
        </w:del>
      </w:ins>
      <w:ins w:id="31084" w:author="phuong vu" w:date="2018-11-16T11:47:00Z">
        <w:del w:id="31085" w:author="Tran Huan" w:date="2018-11-25T22:00:00Z">
          <w:r w:rsidRPr="000245EB" w:rsidDel="00096943">
            <w:rPr>
              <w:rPrChange w:id="31086" w:author="Tran Huan" w:date="2018-11-25T16:08:00Z">
                <w:rPr>
                  <w:lang w:val="en-US"/>
                </w:rPr>
              </w:rPrChange>
            </w:rPr>
            <w:delText xml:space="preserve"> </w:delText>
          </w:r>
          <w:r w:rsidRPr="00536F23" w:rsidDel="00096943">
            <w:delText>Giao diện xem danh sách đơn hàng khi dữ liệu rỗng</w:delText>
          </w:r>
        </w:del>
      </w:ins>
      <w:bookmarkStart w:id="31087" w:name="_Toc531003835"/>
      <w:bookmarkStart w:id="31088" w:name="_Toc531005752"/>
      <w:bookmarkStart w:id="31089" w:name="_Toc531571745"/>
      <w:bookmarkStart w:id="31090" w:name="_Toc531575593"/>
      <w:bookmarkStart w:id="31091" w:name="_Toc531579334"/>
      <w:bookmarkStart w:id="31092" w:name="_Toc531583072"/>
      <w:bookmarkEnd w:id="31087"/>
      <w:bookmarkEnd w:id="31088"/>
      <w:bookmarkEnd w:id="31089"/>
      <w:bookmarkEnd w:id="31090"/>
      <w:bookmarkEnd w:id="31091"/>
      <w:bookmarkEnd w:id="31092"/>
    </w:p>
    <w:p w14:paraId="71CC2985" w14:textId="18128A27" w:rsidR="0098709A" w:rsidDel="00096943" w:rsidRDefault="002A641F" w:rsidP="00D10B12">
      <w:pPr>
        <w:keepNext/>
        <w:spacing w:after="0" w:line="288" w:lineRule="auto"/>
        <w:contextualSpacing/>
        <w:rPr>
          <w:ins w:id="31093" w:author="phuong vu" w:date="2018-11-16T11:48:00Z"/>
          <w:del w:id="31094" w:author="Tran Huan" w:date="2018-11-25T22:00:00Z"/>
        </w:rPr>
        <w:pPrChange w:id="31095" w:author="Tran Huan" w:date="2018-12-03T01:23:00Z">
          <w:pPr>
            <w:keepNext/>
          </w:pPr>
        </w:pPrChange>
      </w:pPr>
      <w:del w:id="31096" w:author="Tran Huan" w:date="2018-11-25T22:00:00Z">
        <w:r w:rsidRPr="00C95C85" w:rsidDel="00096943">
          <w:delText xml:space="preserve">Bảng </w:delText>
        </w:r>
        <w:r w:rsidRPr="00C95C85" w:rsidDel="00096943">
          <w:fldChar w:fldCharType="begin"/>
        </w:r>
        <w:r w:rsidRPr="00C95C85" w:rsidDel="00096943">
          <w:delInstrText xml:space="preserve"> STYLEREF 1 \s </w:delInstrText>
        </w:r>
        <w:r w:rsidRPr="00C95C85" w:rsidDel="00096943">
          <w:fldChar w:fldCharType="separate"/>
        </w:r>
        <w:r w:rsidRPr="00C95C85" w:rsidDel="00096943">
          <w:rPr>
            <w:noProof/>
          </w:rPr>
          <w:delText>3</w:delText>
        </w:r>
        <w:r w:rsidRPr="00C95C85" w:rsidDel="00096943">
          <w:fldChar w:fldCharType="end"/>
        </w:r>
        <w:r w:rsidRPr="00C95C85" w:rsidDel="00096943">
          <w:delText>.</w:delText>
        </w:r>
        <w:r w:rsidRPr="00C95C85" w:rsidDel="00096943">
          <w:fldChar w:fldCharType="begin"/>
        </w:r>
        <w:r w:rsidRPr="00C95C85" w:rsidDel="00096943">
          <w:delInstrText xml:space="preserve"> SEQ Bảng \* ARABIC \s 1 </w:delInstrText>
        </w:r>
        <w:r w:rsidRPr="00C95C85" w:rsidDel="00096943">
          <w:fldChar w:fldCharType="separate"/>
        </w:r>
        <w:r w:rsidRPr="00C95C85" w:rsidDel="00096943">
          <w:rPr>
            <w:noProof/>
          </w:rPr>
          <w:delText>2</w:delText>
        </w:r>
        <w:r w:rsidRPr="00C95C85" w:rsidDel="00096943">
          <w:fldChar w:fldCharType="end"/>
        </w:r>
        <w:r w:rsidRPr="00C95C85" w:rsidDel="00096943">
          <w:rPr>
            <w:lang w:val="en-US"/>
          </w:rPr>
          <w:delText xml:space="preserve"> Giao diện xem danh sách đơn hàng khi dữ liệu rỗng</w:delText>
        </w:r>
      </w:del>
      <w:ins w:id="31097" w:author="phuong vu" w:date="2018-11-15T18:11:00Z">
        <w:del w:id="31098" w:author="Tran Huan" w:date="2018-11-25T22:00:00Z">
          <w:r w:rsidR="00575627" w:rsidDel="00096943">
            <w:rPr>
              <w:noProof/>
              <w:lang w:val="en-US"/>
            </w:rPr>
            <w:drawing>
              <wp:inline distT="0" distB="0" distL="0" distR="0" wp14:anchorId="30703D61" wp14:editId="63E65938">
                <wp:extent cx="5579745" cy="2506980"/>
                <wp:effectExtent l="0" t="0" r="190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506980"/>
                        </a:xfrm>
                        <a:prstGeom prst="rect">
                          <a:avLst/>
                        </a:prstGeom>
                      </pic:spPr>
                    </pic:pic>
                  </a:graphicData>
                </a:graphic>
              </wp:inline>
            </w:drawing>
          </w:r>
        </w:del>
      </w:ins>
      <w:bookmarkStart w:id="31099" w:name="_Toc531003836"/>
      <w:bookmarkStart w:id="31100" w:name="_Toc531005753"/>
      <w:bookmarkStart w:id="31101" w:name="_Toc531571746"/>
      <w:bookmarkStart w:id="31102" w:name="_Toc531575594"/>
      <w:bookmarkStart w:id="31103" w:name="_Toc531579335"/>
      <w:bookmarkStart w:id="31104" w:name="_Toc531583073"/>
      <w:bookmarkEnd w:id="31099"/>
      <w:bookmarkEnd w:id="31100"/>
      <w:bookmarkEnd w:id="31101"/>
      <w:bookmarkEnd w:id="31102"/>
      <w:bookmarkEnd w:id="31103"/>
      <w:bookmarkEnd w:id="31104"/>
    </w:p>
    <w:p w14:paraId="7E981E1A" w14:textId="29CBA1E9" w:rsidR="00575627" w:rsidDel="00096943" w:rsidRDefault="0098709A" w:rsidP="00D10B12">
      <w:pPr>
        <w:pStyle w:val="Caption"/>
        <w:spacing w:after="0" w:line="288" w:lineRule="auto"/>
        <w:contextualSpacing/>
        <w:rPr>
          <w:ins w:id="31105" w:author="phuong vu" w:date="2018-11-15T18:11:00Z"/>
          <w:del w:id="31106" w:author="Tran Huan" w:date="2018-11-25T22:00:00Z"/>
        </w:rPr>
        <w:pPrChange w:id="31107" w:author="Tran Huan" w:date="2018-12-03T01:23:00Z">
          <w:pPr/>
        </w:pPrChange>
      </w:pPr>
      <w:ins w:id="31108" w:author="phuong vu" w:date="2018-11-16T11:48:00Z">
        <w:del w:id="31109" w:author="Tran Huan" w:date="2018-11-25T22:00:00Z">
          <w:r w:rsidDel="00096943">
            <w:delText xml:space="preserve">Hình </w:delText>
          </w:r>
        </w:del>
      </w:ins>
      <w:ins w:id="31110" w:author="phuong vu" w:date="2018-11-22T18:14:00Z">
        <w:del w:id="31111" w:author="Tran Huan" w:date="2018-11-25T22:00:00Z">
          <w:r w:rsidR="00627671" w:rsidDel="00096943">
            <w:rPr>
              <w:i/>
              <w:iCs w:val="0"/>
            </w:rPr>
            <w:fldChar w:fldCharType="begin"/>
          </w:r>
          <w:r w:rsidR="00627671" w:rsidDel="00096943">
            <w:delInstrText xml:space="preserve"> STYLEREF 1 \s </w:delInstrText>
          </w:r>
        </w:del>
      </w:ins>
      <w:del w:id="31112" w:author="Tran Huan" w:date="2018-11-25T22:00:00Z">
        <w:r w:rsidR="00627671" w:rsidDel="00096943">
          <w:rPr>
            <w:i/>
            <w:iCs w:val="0"/>
          </w:rPr>
          <w:fldChar w:fldCharType="separate"/>
        </w:r>
        <w:r w:rsidR="00627671" w:rsidDel="00096943">
          <w:rPr>
            <w:noProof/>
          </w:rPr>
          <w:delText>3</w:delText>
        </w:r>
      </w:del>
      <w:ins w:id="31113" w:author="phuong vu" w:date="2018-11-22T18:14:00Z">
        <w:del w:id="31114" w:author="Tran Huan" w:date="2018-11-25T22:00:00Z">
          <w:r w:rsidR="00627671" w:rsidDel="00096943">
            <w:rPr>
              <w:i/>
              <w:iCs w:val="0"/>
            </w:rPr>
            <w:fldChar w:fldCharType="end"/>
          </w:r>
          <w:r w:rsidR="00627671" w:rsidDel="00096943">
            <w:delText>.</w:delText>
          </w:r>
          <w:r w:rsidR="00627671" w:rsidDel="00096943">
            <w:rPr>
              <w:i/>
              <w:iCs w:val="0"/>
            </w:rPr>
            <w:fldChar w:fldCharType="begin"/>
          </w:r>
          <w:r w:rsidR="00627671" w:rsidDel="00096943">
            <w:delInstrText xml:space="preserve"> SEQ Hình \* ARABIC \s 1 </w:delInstrText>
          </w:r>
        </w:del>
      </w:ins>
      <w:del w:id="31115" w:author="Tran Huan" w:date="2018-11-25T22:00:00Z">
        <w:r w:rsidR="00627671" w:rsidDel="00096943">
          <w:rPr>
            <w:i/>
            <w:iCs w:val="0"/>
          </w:rPr>
          <w:fldChar w:fldCharType="separate"/>
        </w:r>
      </w:del>
      <w:ins w:id="31116" w:author="phuong vu" w:date="2018-11-22T18:14:00Z">
        <w:del w:id="31117" w:author="Tran Huan" w:date="2018-11-25T22:00:00Z">
          <w:r w:rsidR="00627671" w:rsidDel="00096943">
            <w:rPr>
              <w:noProof/>
            </w:rPr>
            <w:delText>6</w:delText>
          </w:r>
          <w:r w:rsidR="00627671" w:rsidDel="00096943">
            <w:rPr>
              <w:i/>
              <w:iCs w:val="0"/>
            </w:rPr>
            <w:fldChar w:fldCharType="end"/>
          </w:r>
        </w:del>
      </w:ins>
      <w:ins w:id="31118" w:author="phuong vu" w:date="2018-11-16T11:48:00Z">
        <w:del w:id="31119" w:author="Tran Huan" w:date="2018-11-25T22:00:00Z">
          <w:r w:rsidRPr="000245EB" w:rsidDel="00096943">
            <w:rPr>
              <w:rPrChange w:id="31120" w:author="Tran Huan" w:date="2018-11-25T16:08:00Z">
                <w:rPr>
                  <w:lang w:val="en-US"/>
                </w:rPr>
              </w:rPrChange>
            </w:rPr>
            <w:delText xml:space="preserve"> </w:delText>
          </w:r>
          <w:r w:rsidRPr="00066045" w:rsidDel="00096943">
            <w:rPr>
              <w:noProof/>
            </w:rPr>
            <w:delText>Giao diện xem danh sách đơn hàng đang xử lí</w:delText>
          </w:r>
        </w:del>
      </w:ins>
      <w:bookmarkStart w:id="31121" w:name="_Toc531003837"/>
      <w:bookmarkStart w:id="31122" w:name="_Toc531005754"/>
      <w:bookmarkStart w:id="31123" w:name="_Toc531571747"/>
      <w:bookmarkStart w:id="31124" w:name="_Toc531575595"/>
      <w:bookmarkStart w:id="31125" w:name="_Toc531579336"/>
      <w:bookmarkStart w:id="31126" w:name="_Toc531583074"/>
      <w:bookmarkEnd w:id="31121"/>
      <w:bookmarkEnd w:id="31122"/>
      <w:bookmarkEnd w:id="31123"/>
      <w:bookmarkEnd w:id="31124"/>
      <w:bookmarkEnd w:id="31125"/>
      <w:bookmarkEnd w:id="31126"/>
    </w:p>
    <w:p w14:paraId="104E4AC1" w14:textId="44B1ECD2" w:rsidR="00575627" w:rsidRPr="00575627" w:rsidDel="00096943" w:rsidRDefault="00575627" w:rsidP="00D10B12">
      <w:pPr>
        <w:pStyle w:val="Caption"/>
        <w:spacing w:after="0" w:line="288" w:lineRule="auto"/>
        <w:contextualSpacing/>
        <w:rPr>
          <w:del w:id="31127" w:author="Tran Huan" w:date="2018-11-25T22:00:00Z"/>
          <w:lang w:val="en-US"/>
        </w:rPr>
        <w:pPrChange w:id="31128" w:author="Tran Huan" w:date="2018-12-03T01:23:00Z">
          <w:pPr/>
        </w:pPrChange>
      </w:pPr>
      <w:bookmarkStart w:id="31129" w:name="_Toc531003838"/>
      <w:bookmarkStart w:id="31130" w:name="_Toc531005755"/>
      <w:bookmarkStart w:id="31131" w:name="_Toc531571748"/>
      <w:bookmarkStart w:id="31132" w:name="_Toc531575596"/>
      <w:bookmarkStart w:id="31133" w:name="_Toc531579337"/>
      <w:bookmarkStart w:id="31134" w:name="_Toc531583075"/>
      <w:bookmarkEnd w:id="31129"/>
      <w:bookmarkEnd w:id="31130"/>
      <w:bookmarkEnd w:id="31131"/>
      <w:bookmarkEnd w:id="31132"/>
      <w:bookmarkEnd w:id="31133"/>
      <w:bookmarkEnd w:id="31134"/>
    </w:p>
    <w:p w14:paraId="2D9D0DDC" w14:textId="43A5FAD0" w:rsidR="00AA3488" w:rsidDel="00096943" w:rsidRDefault="00AA3488" w:rsidP="00D10B12">
      <w:pPr>
        <w:pStyle w:val="Heading6"/>
        <w:spacing w:line="288" w:lineRule="auto"/>
        <w:contextualSpacing/>
        <w:rPr>
          <w:ins w:id="31135" w:author="phuong vu" w:date="2018-11-15T18:08:00Z"/>
          <w:del w:id="31136" w:author="Tran Huan" w:date="2018-11-25T22:00:00Z"/>
          <w:lang w:val="en-US"/>
        </w:rPr>
        <w:pPrChange w:id="31137" w:author="Tran Huan" w:date="2018-12-03T01:23:00Z">
          <w:pPr>
            <w:pStyle w:val="Heading6"/>
          </w:pPr>
        </w:pPrChange>
      </w:pPr>
      <w:del w:id="31138" w:author="Tran Huan" w:date="2018-11-25T22:00:00Z">
        <w:r w:rsidDel="00096943">
          <w:rPr>
            <w:lang w:val="en-US"/>
          </w:rPr>
          <w:delText>Các thành phần giao diện</w:delText>
        </w:r>
      </w:del>
      <w:bookmarkStart w:id="31139" w:name="_Toc531003839"/>
      <w:bookmarkStart w:id="31140" w:name="_Toc531005756"/>
      <w:bookmarkStart w:id="31141" w:name="_Toc531571749"/>
      <w:bookmarkStart w:id="31142" w:name="_Toc531575597"/>
      <w:bookmarkStart w:id="31143" w:name="_Toc531579338"/>
      <w:bookmarkStart w:id="31144" w:name="_Toc531583076"/>
      <w:bookmarkEnd w:id="31139"/>
      <w:bookmarkEnd w:id="31140"/>
      <w:bookmarkEnd w:id="31141"/>
      <w:bookmarkEnd w:id="31142"/>
      <w:bookmarkEnd w:id="31143"/>
      <w:bookmarkEnd w:id="31144"/>
    </w:p>
    <w:tbl>
      <w:tblPr>
        <w:tblStyle w:val="TableGrid"/>
        <w:tblW w:w="0" w:type="auto"/>
        <w:tblLook w:val="04A0" w:firstRow="1" w:lastRow="0" w:firstColumn="1" w:lastColumn="0" w:noHBand="0" w:noVBand="1"/>
      </w:tblPr>
      <w:tblGrid>
        <w:gridCol w:w="805"/>
        <w:gridCol w:w="1980"/>
        <w:gridCol w:w="2970"/>
        <w:gridCol w:w="1266"/>
        <w:gridCol w:w="1756"/>
      </w:tblGrid>
      <w:tr w:rsidR="0056343E" w:rsidDel="00096943" w14:paraId="11357B17" w14:textId="28FE03DB" w:rsidTr="005A4BEF">
        <w:trPr>
          <w:ins w:id="31145" w:author="phuong vu" w:date="2018-11-15T18:08:00Z"/>
          <w:del w:id="31146" w:author="Tran Huan" w:date="2018-11-25T22:00:00Z"/>
        </w:trPr>
        <w:tc>
          <w:tcPr>
            <w:tcW w:w="805" w:type="dxa"/>
            <w:vAlign w:val="center"/>
          </w:tcPr>
          <w:p w14:paraId="39808BFF" w14:textId="5193E1D1" w:rsidR="0056343E" w:rsidRPr="007F1EF1" w:rsidDel="00096943" w:rsidRDefault="0056343E" w:rsidP="00D10B12">
            <w:pPr>
              <w:spacing w:line="288" w:lineRule="auto"/>
              <w:contextualSpacing/>
              <w:jc w:val="center"/>
              <w:rPr>
                <w:ins w:id="31147" w:author="phuong vu" w:date="2018-11-15T18:08:00Z"/>
                <w:del w:id="31148" w:author="Tran Huan" w:date="2018-11-25T22:00:00Z"/>
                <w:b/>
                <w:lang w:val="en-US"/>
              </w:rPr>
              <w:pPrChange w:id="31149" w:author="Tran Huan" w:date="2018-12-03T01:23:00Z">
                <w:pPr>
                  <w:spacing w:line="360" w:lineRule="auto"/>
                  <w:jc w:val="center"/>
                </w:pPr>
              </w:pPrChange>
            </w:pPr>
            <w:ins w:id="31150" w:author="phuong vu" w:date="2018-11-15T18:08:00Z">
              <w:del w:id="31151" w:author="Tran Huan" w:date="2018-11-25T22:00:00Z">
                <w:r w:rsidRPr="007F1EF1" w:rsidDel="00096943">
                  <w:rPr>
                    <w:b/>
                    <w:lang w:val="en-US"/>
                  </w:rPr>
                  <w:delText>STT</w:delText>
                </w:r>
                <w:bookmarkStart w:id="31152" w:name="_Toc531003840"/>
                <w:bookmarkStart w:id="31153" w:name="_Toc531005757"/>
                <w:bookmarkStart w:id="31154" w:name="_Toc531571750"/>
                <w:bookmarkStart w:id="31155" w:name="_Toc531575598"/>
                <w:bookmarkStart w:id="31156" w:name="_Toc531579339"/>
                <w:bookmarkStart w:id="31157" w:name="_Toc531583077"/>
                <w:bookmarkEnd w:id="31152"/>
                <w:bookmarkEnd w:id="31153"/>
                <w:bookmarkEnd w:id="31154"/>
                <w:bookmarkEnd w:id="31155"/>
                <w:bookmarkEnd w:id="31156"/>
                <w:bookmarkEnd w:id="31157"/>
              </w:del>
            </w:ins>
          </w:p>
        </w:tc>
        <w:tc>
          <w:tcPr>
            <w:tcW w:w="1980" w:type="dxa"/>
            <w:vAlign w:val="center"/>
          </w:tcPr>
          <w:p w14:paraId="13878F07" w14:textId="1E8C862B" w:rsidR="0056343E" w:rsidRPr="007F1EF1" w:rsidDel="00096943" w:rsidRDefault="0056343E" w:rsidP="00D10B12">
            <w:pPr>
              <w:spacing w:line="288" w:lineRule="auto"/>
              <w:contextualSpacing/>
              <w:jc w:val="center"/>
              <w:rPr>
                <w:ins w:id="31158" w:author="phuong vu" w:date="2018-11-15T18:08:00Z"/>
                <w:del w:id="31159" w:author="Tran Huan" w:date="2018-11-25T22:00:00Z"/>
                <w:b/>
                <w:lang w:val="en-US"/>
              </w:rPr>
              <w:pPrChange w:id="31160" w:author="Tran Huan" w:date="2018-12-03T01:23:00Z">
                <w:pPr>
                  <w:spacing w:line="360" w:lineRule="auto"/>
                  <w:jc w:val="center"/>
                </w:pPr>
              </w:pPrChange>
            </w:pPr>
            <w:ins w:id="31161" w:author="phuong vu" w:date="2018-11-15T18:08:00Z">
              <w:del w:id="31162" w:author="Tran Huan" w:date="2018-11-25T22:00:00Z">
                <w:r w:rsidRPr="007F1EF1" w:rsidDel="00096943">
                  <w:rPr>
                    <w:b/>
                    <w:lang w:val="en-US"/>
                  </w:rPr>
                  <w:delText>Loại điều khiển</w:delText>
                </w:r>
                <w:bookmarkStart w:id="31163" w:name="_Toc531003841"/>
                <w:bookmarkStart w:id="31164" w:name="_Toc531005758"/>
                <w:bookmarkStart w:id="31165" w:name="_Toc531571751"/>
                <w:bookmarkStart w:id="31166" w:name="_Toc531575599"/>
                <w:bookmarkStart w:id="31167" w:name="_Toc531579340"/>
                <w:bookmarkStart w:id="31168" w:name="_Toc531583078"/>
                <w:bookmarkEnd w:id="31163"/>
                <w:bookmarkEnd w:id="31164"/>
                <w:bookmarkEnd w:id="31165"/>
                <w:bookmarkEnd w:id="31166"/>
                <w:bookmarkEnd w:id="31167"/>
                <w:bookmarkEnd w:id="31168"/>
              </w:del>
            </w:ins>
          </w:p>
        </w:tc>
        <w:tc>
          <w:tcPr>
            <w:tcW w:w="2970" w:type="dxa"/>
            <w:vAlign w:val="center"/>
          </w:tcPr>
          <w:p w14:paraId="5286CDC4" w14:textId="4E388228" w:rsidR="0056343E" w:rsidRPr="007F1EF1" w:rsidDel="00096943" w:rsidRDefault="0056343E" w:rsidP="00D10B12">
            <w:pPr>
              <w:spacing w:line="288" w:lineRule="auto"/>
              <w:contextualSpacing/>
              <w:jc w:val="center"/>
              <w:rPr>
                <w:ins w:id="31169" w:author="phuong vu" w:date="2018-11-15T18:08:00Z"/>
                <w:del w:id="31170" w:author="Tran Huan" w:date="2018-11-25T22:00:00Z"/>
                <w:b/>
                <w:lang w:val="en-US"/>
              </w:rPr>
              <w:pPrChange w:id="31171" w:author="Tran Huan" w:date="2018-12-03T01:23:00Z">
                <w:pPr>
                  <w:spacing w:line="360" w:lineRule="auto"/>
                  <w:jc w:val="center"/>
                </w:pPr>
              </w:pPrChange>
            </w:pPr>
            <w:ins w:id="31172" w:author="phuong vu" w:date="2018-11-15T18:08:00Z">
              <w:del w:id="31173" w:author="Tran Huan" w:date="2018-11-25T22:00:00Z">
                <w:r w:rsidRPr="007F1EF1" w:rsidDel="00096943">
                  <w:rPr>
                    <w:b/>
                    <w:lang w:val="en-US"/>
                  </w:rPr>
                  <w:delText>Nội dung thực hiện</w:delText>
                </w:r>
                <w:bookmarkStart w:id="31174" w:name="_Toc531003842"/>
                <w:bookmarkStart w:id="31175" w:name="_Toc531005759"/>
                <w:bookmarkStart w:id="31176" w:name="_Toc531571752"/>
                <w:bookmarkStart w:id="31177" w:name="_Toc531575600"/>
                <w:bookmarkStart w:id="31178" w:name="_Toc531579341"/>
                <w:bookmarkStart w:id="31179" w:name="_Toc531583079"/>
                <w:bookmarkEnd w:id="31174"/>
                <w:bookmarkEnd w:id="31175"/>
                <w:bookmarkEnd w:id="31176"/>
                <w:bookmarkEnd w:id="31177"/>
                <w:bookmarkEnd w:id="31178"/>
                <w:bookmarkEnd w:id="31179"/>
              </w:del>
            </w:ins>
          </w:p>
        </w:tc>
        <w:tc>
          <w:tcPr>
            <w:tcW w:w="1266" w:type="dxa"/>
            <w:vAlign w:val="center"/>
          </w:tcPr>
          <w:p w14:paraId="1890CA52" w14:textId="00F26871" w:rsidR="0056343E" w:rsidRPr="007F1EF1" w:rsidDel="00096943" w:rsidRDefault="0056343E" w:rsidP="00D10B12">
            <w:pPr>
              <w:spacing w:line="288" w:lineRule="auto"/>
              <w:contextualSpacing/>
              <w:jc w:val="center"/>
              <w:rPr>
                <w:ins w:id="31180" w:author="phuong vu" w:date="2018-11-15T18:08:00Z"/>
                <w:del w:id="31181" w:author="Tran Huan" w:date="2018-11-25T22:00:00Z"/>
                <w:b/>
                <w:lang w:val="en-US"/>
              </w:rPr>
              <w:pPrChange w:id="31182" w:author="Tran Huan" w:date="2018-12-03T01:23:00Z">
                <w:pPr>
                  <w:spacing w:line="360" w:lineRule="auto"/>
                  <w:jc w:val="center"/>
                </w:pPr>
              </w:pPrChange>
            </w:pPr>
            <w:ins w:id="31183" w:author="phuong vu" w:date="2018-11-15T18:08:00Z">
              <w:del w:id="31184" w:author="Tran Huan" w:date="2018-11-25T22:00:00Z">
                <w:r w:rsidRPr="007F1EF1" w:rsidDel="00096943">
                  <w:rPr>
                    <w:b/>
                    <w:lang w:val="en-US"/>
                  </w:rPr>
                  <w:delText>Giá trị mặc định</w:delText>
                </w:r>
                <w:bookmarkStart w:id="31185" w:name="_Toc531003843"/>
                <w:bookmarkStart w:id="31186" w:name="_Toc531005760"/>
                <w:bookmarkStart w:id="31187" w:name="_Toc531571753"/>
                <w:bookmarkStart w:id="31188" w:name="_Toc531575601"/>
                <w:bookmarkStart w:id="31189" w:name="_Toc531579342"/>
                <w:bookmarkStart w:id="31190" w:name="_Toc531583080"/>
                <w:bookmarkEnd w:id="31185"/>
                <w:bookmarkEnd w:id="31186"/>
                <w:bookmarkEnd w:id="31187"/>
                <w:bookmarkEnd w:id="31188"/>
                <w:bookmarkEnd w:id="31189"/>
                <w:bookmarkEnd w:id="31190"/>
              </w:del>
            </w:ins>
          </w:p>
        </w:tc>
        <w:tc>
          <w:tcPr>
            <w:tcW w:w="1756" w:type="dxa"/>
            <w:vAlign w:val="center"/>
          </w:tcPr>
          <w:p w14:paraId="05AE77C5" w14:textId="6E9D70D1" w:rsidR="0056343E" w:rsidRPr="007F1EF1" w:rsidDel="00096943" w:rsidRDefault="0056343E" w:rsidP="00D10B12">
            <w:pPr>
              <w:spacing w:line="288" w:lineRule="auto"/>
              <w:contextualSpacing/>
              <w:jc w:val="center"/>
              <w:rPr>
                <w:ins w:id="31191" w:author="phuong vu" w:date="2018-11-15T18:08:00Z"/>
                <w:del w:id="31192" w:author="Tran Huan" w:date="2018-11-25T22:00:00Z"/>
                <w:b/>
                <w:lang w:val="en-US"/>
              </w:rPr>
              <w:pPrChange w:id="31193" w:author="Tran Huan" w:date="2018-12-03T01:23:00Z">
                <w:pPr>
                  <w:spacing w:line="360" w:lineRule="auto"/>
                  <w:jc w:val="center"/>
                </w:pPr>
              </w:pPrChange>
            </w:pPr>
            <w:ins w:id="31194" w:author="phuong vu" w:date="2018-11-15T18:08:00Z">
              <w:del w:id="31195" w:author="Tran Huan" w:date="2018-11-25T22:00:00Z">
                <w:r w:rsidRPr="007F1EF1" w:rsidDel="00096943">
                  <w:rPr>
                    <w:b/>
                    <w:lang w:val="en-US"/>
                  </w:rPr>
                  <w:delText>Lưu ý</w:delText>
                </w:r>
                <w:bookmarkStart w:id="31196" w:name="_Toc531003844"/>
                <w:bookmarkStart w:id="31197" w:name="_Toc531005761"/>
                <w:bookmarkStart w:id="31198" w:name="_Toc531571754"/>
                <w:bookmarkStart w:id="31199" w:name="_Toc531575602"/>
                <w:bookmarkStart w:id="31200" w:name="_Toc531579343"/>
                <w:bookmarkStart w:id="31201" w:name="_Toc531583081"/>
                <w:bookmarkEnd w:id="31196"/>
                <w:bookmarkEnd w:id="31197"/>
                <w:bookmarkEnd w:id="31198"/>
                <w:bookmarkEnd w:id="31199"/>
                <w:bookmarkEnd w:id="31200"/>
                <w:bookmarkEnd w:id="31201"/>
              </w:del>
            </w:ins>
          </w:p>
        </w:tc>
        <w:bookmarkStart w:id="31202" w:name="_Toc531003845"/>
        <w:bookmarkStart w:id="31203" w:name="_Toc531005762"/>
        <w:bookmarkStart w:id="31204" w:name="_Toc531571755"/>
        <w:bookmarkStart w:id="31205" w:name="_Toc531575603"/>
        <w:bookmarkStart w:id="31206" w:name="_Toc531579344"/>
        <w:bookmarkStart w:id="31207" w:name="_Toc531583082"/>
        <w:bookmarkEnd w:id="31202"/>
        <w:bookmarkEnd w:id="31203"/>
        <w:bookmarkEnd w:id="31204"/>
        <w:bookmarkEnd w:id="31205"/>
        <w:bookmarkEnd w:id="31206"/>
        <w:bookmarkEnd w:id="31207"/>
      </w:tr>
      <w:tr w:rsidR="0056343E" w:rsidDel="00096943" w14:paraId="07A9DBD8" w14:textId="61CEB5FF" w:rsidTr="005A4BEF">
        <w:trPr>
          <w:ins w:id="31208" w:author="phuong vu" w:date="2018-11-15T18:08:00Z"/>
          <w:del w:id="31209" w:author="Tran Huan" w:date="2018-11-25T22:00:00Z"/>
        </w:trPr>
        <w:tc>
          <w:tcPr>
            <w:tcW w:w="805" w:type="dxa"/>
          </w:tcPr>
          <w:p w14:paraId="4BBFCF83" w14:textId="33E6A63A" w:rsidR="0056343E" w:rsidDel="00096943" w:rsidRDefault="0056343E" w:rsidP="00D10B12">
            <w:pPr>
              <w:spacing w:line="288" w:lineRule="auto"/>
              <w:contextualSpacing/>
              <w:jc w:val="center"/>
              <w:rPr>
                <w:ins w:id="31210" w:author="phuong vu" w:date="2018-11-15T18:08:00Z"/>
                <w:del w:id="31211" w:author="Tran Huan" w:date="2018-11-25T22:00:00Z"/>
                <w:lang w:val="en-US"/>
              </w:rPr>
              <w:pPrChange w:id="31212" w:author="Tran Huan" w:date="2018-12-03T01:23:00Z">
                <w:pPr>
                  <w:spacing w:line="360" w:lineRule="auto"/>
                  <w:jc w:val="center"/>
                </w:pPr>
              </w:pPrChange>
            </w:pPr>
            <w:ins w:id="31213" w:author="phuong vu" w:date="2018-11-15T18:08:00Z">
              <w:del w:id="31214" w:author="Tran Huan" w:date="2018-11-25T22:00:00Z">
                <w:r w:rsidDel="00096943">
                  <w:rPr>
                    <w:lang w:val="en-US"/>
                  </w:rPr>
                  <w:delText>1</w:delText>
                </w:r>
                <w:bookmarkStart w:id="31215" w:name="_Toc531003846"/>
                <w:bookmarkStart w:id="31216" w:name="_Toc531005763"/>
                <w:bookmarkStart w:id="31217" w:name="_Toc531571756"/>
                <w:bookmarkStart w:id="31218" w:name="_Toc531575604"/>
                <w:bookmarkStart w:id="31219" w:name="_Toc531579345"/>
                <w:bookmarkStart w:id="31220" w:name="_Toc531583083"/>
                <w:bookmarkEnd w:id="31215"/>
                <w:bookmarkEnd w:id="31216"/>
                <w:bookmarkEnd w:id="31217"/>
                <w:bookmarkEnd w:id="31218"/>
                <w:bookmarkEnd w:id="31219"/>
                <w:bookmarkEnd w:id="31220"/>
              </w:del>
            </w:ins>
          </w:p>
        </w:tc>
        <w:tc>
          <w:tcPr>
            <w:tcW w:w="1980" w:type="dxa"/>
          </w:tcPr>
          <w:p w14:paraId="1888AA3C" w14:textId="3283C55B" w:rsidR="0056343E" w:rsidDel="00096943" w:rsidRDefault="0056343E" w:rsidP="00D10B12">
            <w:pPr>
              <w:spacing w:line="288" w:lineRule="auto"/>
              <w:contextualSpacing/>
              <w:rPr>
                <w:ins w:id="31221" w:author="phuong vu" w:date="2018-11-15T18:08:00Z"/>
                <w:del w:id="31222" w:author="Tran Huan" w:date="2018-11-25T22:00:00Z"/>
                <w:lang w:val="en-US"/>
              </w:rPr>
              <w:pPrChange w:id="31223" w:author="Tran Huan" w:date="2018-12-03T01:23:00Z">
                <w:pPr>
                  <w:spacing w:line="360" w:lineRule="auto"/>
                </w:pPr>
              </w:pPrChange>
            </w:pPr>
            <w:ins w:id="31224" w:author="phuong vu" w:date="2018-11-15T18:08:00Z">
              <w:del w:id="31225" w:author="Tran Huan" w:date="2018-11-25T22:00:00Z">
                <w:r w:rsidDel="00096943">
                  <w:rPr>
                    <w:lang w:val="en-US"/>
                  </w:rPr>
                  <w:delText>Table</w:delText>
                </w:r>
                <w:bookmarkStart w:id="31226" w:name="_Toc531003847"/>
                <w:bookmarkStart w:id="31227" w:name="_Toc531005764"/>
                <w:bookmarkStart w:id="31228" w:name="_Toc531571757"/>
                <w:bookmarkStart w:id="31229" w:name="_Toc531575605"/>
                <w:bookmarkStart w:id="31230" w:name="_Toc531579346"/>
                <w:bookmarkStart w:id="31231" w:name="_Toc531583084"/>
                <w:bookmarkEnd w:id="31226"/>
                <w:bookmarkEnd w:id="31227"/>
                <w:bookmarkEnd w:id="31228"/>
                <w:bookmarkEnd w:id="31229"/>
                <w:bookmarkEnd w:id="31230"/>
                <w:bookmarkEnd w:id="31231"/>
              </w:del>
            </w:ins>
          </w:p>
        </w:tc>
        <w:tc>
          <w:tcPr>
            <w:tcW w:w="2970" w:type="dxa"/>
          </w:tcPr>
          <w:p w14:paraId="4DF78AE0" w14:textId="4F081BFB" w:rsidR="0056343E" w:rsidDel="00096943" w:rsidRDefault="0056343E" w:rsidP="00D10B12">
            <w:pPr>
              <w:spacing w:line="288" w:lineRule="auto"/>
              <w:contextualSpacing/>
              <w:rPr>
                <w:ins w:id="31232" w:author="phuong vu" w:date="2018-11-15T18:08:00Z"/>
                <w:del w:id="31233" w:author="Tran Huan" w:date="2018-11-25T22:00:00Z"/>
                <w:lang w:val="en-US"/>
              </w:rPr>
              <w:pPrChange w:id="31234" w:author="Tran Huan" w:date="2018-12-03T01:23:00Z">
                <w:pPr>
                  <w:spacing w:line="360" w:lineRule="auto"/>
                </w:pPr>
              </w:pPrChange>
            </w:pPr>
            <w:ins w:id="31235" w:author="phuong vu" w:date="2018-11-15T18:08:00Z">
              <w:del w:id="31236" w:author="Tran Huan" w:date="2018-11-25T22:00:00Z">
                <w:r w:rsidDel="00096943">
                  <w:rPr>
                    <w:lang w:val="en-US"/>
                  </w:rPr>
                  <w:delText>Hiển thị danh sách đơn hàng</w:delText>
                </w:r>
              </w:del>
            </w:ins>
            <w:ins w:id="31237" w:author="phuong vu" w:date="2018-11-15T18:15:00Z">
              <w:del w:id="31238" w:author="Tran Huan" w:date="2018-11-25T22:00:00Z">
                <w:r w:rsidR="00297E5D" w:rsidDel="00096943">
                  <w:rPr>
                    <w:lang w:val="en-US"/>
                  </w:rPr>
                  <w:delText xml:space="preserve"> (</w:delText>
                </w:r>
              </w:del>
            </w:ins>
            <w:ins w:id="31239" w:author="phuong vu" w:date="2018-11-15T18:16:00Z">
              <w:del w:id="31240" w:author="Tran Huan" w:date="2018-11-25T22:00:00Z">
                <w:r w:rsidR="00297E5D" w:rsidDel="00096943">
                  <w:rPr>
                    <w:lang w:val="en-US"/>
                  </w:rPr>
                  <w:delText>xem thêm phụ lục</w:delText>
                </w:r>
              </w:del>
            </w:ins>
            <w:ins w:id="31241" w:author="phuong vu" w:date="2018-11-15T18:18:00Z">
              <w:del w:id="31242" w:author="Tran Huan" w:date="2018-11-25T22:00:00Z">
                <w:r w:rsidR="00B264D7" w:rsidDel="00096943">
                  <w:rPr>
                    <w:lang w:val="en-US"/>
                  </w:rPr>
                  <w:delText xml:space="preserve"> </w:delText>
                </w:r>
              </w:del>
            </w:ins>
            <w:ins w:id="31243" w:author="phuong vu" w:date="2018-11-15T18:19:00Z">
              <w:del w:id="31244" w:author="Tran Huan" w:date="2018-11-25T22:00:00Z">
                <w:r w:rsidR="00B264D7" w:rsidDel="00096943">
                  <w:rPr>
                    <w:lang w:val="en-US"/>
                  </w:rPr>
                  <w:fldChar w:fldCharType="begin"/>
                </w:r>
                <w:r w:rsidR="00B264D7" w:rsidDel="00096943">
                  <w:rPr>
                    <w:lang w:val="en-US"/>
                  </w:rPr>
                  <w:delInstrText xml:space="preserve"> PAGEREF _Ref530069275 \h </w:delInstrText>
                </w:r>
              </w:del>
            </w:ins>
            <w:del w:id="31245" w:author="Tran Huan" w:date="2018-11-25T22:00:00Z">
              <w:r w:rsidR="00B264D7" w:rsidDel="00096943">
                <w:rPr>
                  <w:lang w:val="en-US"/>
                </w:rPr>
              </w:r>
              <w:r w:rsidR="00B264D7" w:rsidDel="00096943">
                <w:rPr>
                  <w:lang w:val="en-US"/>
                </w:rPr>
                <w:fldChar w:fldCharType="separate"/>
              </w:r>
            </w:del>
            <w:ins w:id="31246" w:author="phuong vu" w:date="2018-11-23T14:44:00Z">
              <w:del w:id="31247" w:author="Tran Huan" w:date="2018-11-25T22:00:00Z">
                <w:r w:rsidR="00D515F9" w:rsidDel="00096943">
                  <w:rPr>
                    <w:noProof/>
                    <w:lang w:val="en-US"/>
                  </w:rPr>
                  <w:delText>103</w:delText>
                </w:r>
              </w:del>
            </w:ins>
            <w:ins w:id="31248" w:author="phuong vu" w:date="2018-11-15T18:19:00Z">
              <w:del w:id="31249" w:author="Tran Huan" w:date="2018-11-25T22:00:00Z">
                <w:r w:rsidR="00B264D7" w:rsidDel="00096943">
                  <w:rPr>
                    <w:lang w:val="en-US"/>
                  </w:rPr>
                  <w:fldChar w:fldCharType="end"/>
                </w:r>
              </w:del>
            </w:ins>
            <w:ins w:id="31250" w:author="phuong vu" w:date="2018-11-15T18:16:00Z">
              <w:del w:id="31251" w:author="Tran Huan" w:date="2018-11-25T22:00:00Z">
                <w:r w:rsidR="00297E5D" w:rsidDel="00096943">
                  <w:rPr>
                    <w:lang w:val="en-US"/>
                  </w:rPr>
                  <w:delText>)</w:delText>
                </w:r>
              </w:del>
            </w:ins>
            <w:bookmarkStart w:id="31252" w:name="_Toc531003848"/>
            <w:bookmarkStart w:id="31253" w:name="_Toc531005765"/>
            <w:bookmarkStart w:id="31254" w:name="_Toc531571758"/>
            <w:bookmarkStart w:id="31255" w:name="_Toc531575606"/>
            <w:bookmarkStart w:id="31256" w:name="_Toc531579347"/>
            <w:bookmarkStart w:id="31257" w:name="_Toc531583085"/>
            <w:bookmarkEnd w:id="31252"/>
            <w:bookmarkEnd w:id="31253"/>
            <w:bookmarkEnd w:id="31254"/>
            <w:bookmarkEnd w:id="31255"/>
            <w:bookmarkEnd w:id="31256"/>
            <w:bookmarkEnd w:id="31257"/>
          </w:p>
        </w:tc>
        <w:tc>
          <w:tcPr>
            <w:tcW w:w="1266" w:type="dxa"/>
          </w:tcPr>
          <w:p w14:paraId="2C978D5E" w14:textId="05263ACA" w:rsidR="0056343E" w:rsidDel="00096943" w:rsidRDefault="0056343E" w:rsidP="00D10B12">
            <w:pPr>
              <w:spacing w:line="288" w:lineRule="auto"/>
              <w:contextualSpacing/>
              <w:rPr>
                <w:ins w:id="31258" w:author="phuong vu" w:date="2018-11-15T18:08:00Z"/>
                <w:del w:id="31259" w:author="Tran Huan" w:date="2018-11-25T22:00:00Z"/>
                <w:lang w:val="en-US"/>
              </w:rPr>
              <w:pPrChange w:id="31260" w:author="Tran Huan" w:date="2018-12-03T01:23:00Z">
                <w:pPr>
                  <w:spacing w:line="360" w:lineRule="auto"/>
                </w:pPr>
              </w:pPrChange>
            </w:pPr>
            <w:bookmarkStart w:id="31261" w:name="_Toc531003849"/>
            <w:bookmarkStart w:id="31262" w:name="_Toc531005766"/>
            <w:bookmarkStart w:id="31263" w:name="_Toc531571759"/>
            <w:bookmarkStart w:id="31264" w:name="_Toc531575607"/>
            <w:bookmarkStart w:id="31265" w:name="_Toc531579348"/>
            <w:bookmarkStart w:id="31266" w:name="_Toc531583086"/>
            <w:bookmarkEnd w:id="31261"/>
            <w:bookmarkEnd w:id="31262"/>
            <w:bookmarkEnd w:id="31263"/>
            <w:bookmarkEnd w:id="31264"/>
            <w:bookmarkEnd w:id="31265"/>
            <w:bookmarkEnd w:id="31266"/>
          </w:p>
        </w:tc>
        <w:tc>
          <w:tcPr>
            <w:tcW w:w="1756" w:type="dxa"/>
          </w:tcPr>
          <w:p w14:paraId="4D170865" w14:textId="3693DE94" w:rsidR="0056343E" w:rsidDel="00096943" w:rsidRDefault="00D94765" w:rsidP="00D10B12">
            <w:pPr>
              <w:spacing w:line="288" w:lineRule="auto"/>
              <w:contextualSpacing/>
              <w:rPr>
                <w:ins w:id="31267" w:author="phuong vu" w:date="2018-11-15T18:08:00Z"/>
                <w:del w:id="31268" w:author="Tran Huan" w:date="2018-11-25T22:00:00Z"/>
                <w:lang w:val="en-US"/>
              </w:rPr>
              <w:pPrChange w:id="31269" w:author="Tran Huan" w:date="2018-12-03T01:23:00Z">
                <w:pPr>
                  <w:spacing w:line="360" w:lineRule="auto"/>
                </w:pPr>
              </w:pPrChange>
            </w:pPr>
            <w:ins w:id="31270" w:author="phuong vu" w:date="2018-11-15T18:12:00Z">
              <w:del w:id="31271" w:author="Tran Huan" w:date="2018-11-25T22:00:00Z">
                <w:r w:rsidDel="00096943">
                  <w:rPr>
                    <w:lang w:val="en-US"/>
                  </w:rPr>
                  <w:delText>Tùy từng trạng thái hiển thị thông khác nhau</w:delText>
                </w:r>
              </w:del>
            </w:ins>
            <w:bookmarkStart w:id="31272" w:name="_Toc531003850"/>
            <w:bookmarkStart w:id="31273" w:name="_Toc531005767"/>
            <w:bookmarkStart w:id="31274" w:name="_Toc531571760"/>
            <w:bookmarkStart w:id="31275" w:name="_Toc531575608"/>
            <w:bookmarkStart w:id="31276" w:name="_Toc531579349"/>
            <w:bookmarkStart w:id="31277" w:name="_Toc531583087"/>
            <w:bookmarkEnd w:id="31272"/>
            <w:bookmarkEnd w:id="31273"/>
            <w:bookmarkEnd w:id="31274"/>
            <w:bookmarkEnd w:id="31275"/>
            <w:bookmarkEnd w:id="31276"/>
            <w:bookmarkEnd w:id="31277"/>
          </w:p>
        </w:tc>
        <w:bookmarkStart w:id="31278" w:name="_Toc531003851"/>
        <w:bookmarkStart w:id="31279" w:name="_Toc531005768"/>
        <w:bookmarkStart w:id="31280" w:name="_Toc531571761"/>
        <w:bookmarkStart w:id="31281" w:name="_Toc531575609"/>
        <w:bookmarkStart w:id="31282" w:name="_Toc531579350"/>
        <w:bookmarkStart w:id="31283" w:name="_Toc531583088"/>
        <w:bookmarkEnd w:id="31278"/>
        <w:bookmarkEnd w:id="31279"/>
        <w:bookmarkEnd w:id="31280"/>
        <w:bookmarkEnd w:id="31281"/>
        <w:bookmarkEnd w:id="31282"/>
        <w:bookmarkEnd w:id="31283"/>
      </w:tr>
      <w:tr w:rsidR="0056343E" w:rsidDel="00096943" w14:paraId="4A5CA77B" w14:textId="7F193A9C" w:rsidTr="005A4BEF">
        <w:trPr>
          <w:ins w:id="31284" w:author="phuong vu" w:date="2018-11-15T18:08:00Z"/>
          <w:del w:id="31285" w:author="Tran Huan" w:date="2018-11-25T22:00:00Z"/>
        </w:trPr>
        <w:tc>
          <w:tcPr>
            <w:tcW w:w="805" w:type="dxa"/>
          </w:tcPr>
          <w:p w14:paraId="1A639615" w14:textId="5228D67F" w:rsidR="0056343E" w:rsidDel="00096943" w:rsidRDefault="0056343E" w:rsidP="00D10B12">
            <w:pPr>
              <w:spacing w:line="288" w:lineRule="auto"/>
              <w:contextualSpacing/>
              <w:jc w:val="center"/>
              <w:rPr>
                <w:ins w:id="31286" w:author="phuong vu" w:date="2018-11-15T18:08:00Z"/>
                <w:del w:id="31287" w:author="Tran Huan" w:date="2018-11-25T22:00:00Z"/>
                <w:lang w:val="en-US"/>
              </w:rPr>
              <w:pPrChange w:id="31288" w:author="Tran Huan" w:date="2018-12-03T01:23:00Z">
                <w:pPr>
                  <w:spacing w:line="360" w:lineRule="auto"/>
                  <w:jc w:val="center"/>
                </w:pPr>
              </w:pPrChange>
            </w:pPr>
            <w:ins w:id="31289" w:author="phuong vu" w:date="2018-11-15T18:08:00Z">
              <w:del w:id="31290" w:author="Tran Huan" w:date="2018-11-25T22:00:00Z">
                <w:r w:rsidDel="00096943">
                  <w:rPr>
                    <w:lang w:val="en-US"/>
                  </w:rPr>
                  <w:delText>2</w:delText>
                </w:r>
                <w:bookmarkStart w:id="31291" w:name="_Toc531003852"/>
                <w:bookmarkStart w:id="31292" w:name="_Toc531005769"/>
                <w:bookmarkStart w:id="31293" w:name="_Toc531571762"/>
                <w:bookmarkStart w:id="31294" w:name="_Toc531575610"/>
                <w:bookmarkStart w:id="31295" w:name="_Toc531579351"/>
                <w:bookmarkStart w:id="31296" w:name="_Toc531583089"/>
                <w:bookmarkEnd w:id="31291"/>
                <w:bookmarkEnd w:id="31292"/>
                <w:bookmarkEnd w:id="31293"/>
                <w:bookmarkEnd w:id="31294"/>
                <w:bookmarkEnd w:id="31295"/>
                <w:bookmarkEnd w:id="31296"/>
              </w:del>
            </w:ins>
          </w:p>
        </w:tc>
        <w:tc>
          <w:tcPr>
            <w:tcW w:w="1980" w:type="dxa"/>
          </w:tcPr>
          <w:p w14:paraId="79816856" w14:textId="03B99E55" w:rsidR="0056343E" w:rsidDel="00096943" w:rsidRDefault="0056343E" w:rsidP="00D10B12">
            <w:pPr>
              <w:spacing w:line="288" w:lineRule="auto"/>
              <w:contextualSpacing/>
              <w:rPr>
                <w:ins w:id="31297" w:author="phuong vu" w:date="2018-11-15T18:08:00Z"/>
                <w:del w:id="31298" w:author="Tran Huan" w:date="2018-11-25T22:00:00Z"/>
                <w:lang w:val="en-US"/>
              </w:rPr>
              <w:pPrChange w:id="31299" w:author="Tran Huan" w:date="2018-12-03T01:23:00Z">
                <w:pPr>
                  <w:spacing w:line="360" w:lineRule="auto"/>
                </w:pPr>
              </w:pPrChange>
            </w:pPr>
            <w:ins w:id="31300" w:author="phuong vu" w:date="2018-11-15T18:08:00Z">
              <w:del w:id="31301" w:author="Tran Huan" w:date="2018-11-25T22:00:00Z">
                <w:r w:rsidDel="00096943">
                  <w:rPr>
                    <w:lang w:val="en-US"/>
                  </w:rPr>
                  <w:delText>inputText</w:delText>
                </w:r>
                <w:bookmarkStart w:id="31302" w:name="_Toc531003853"/>
                <w:bookmarkStart w:id="31303" w:name="_Toc531005770"/>
                <w:bookmarkStart w:id="31304" w:name="_Toc531571763"/>
                <w:bookmarkStart w:id="31305" w:name="_Toc531575611"/>
                <w:bookmarkStart w:id="31306" w:name="_Toc531579352"/>
                <w:bookmarkStart w:id="31307" w:name="_Toc531583090"/>
                <w:bookmarkEnd w:id="31302"/>
                <w:bookmarkEnd w:id="31303"/>
                <w:bookmarkEnd w:id="31304"/>
                <w:bookmarkEnd w:id="31305"/>
                <w:bookmarkEnd w:id="31306"/>
                <w:bookmarkEnd w:id="31307"/>
              </w:del>
            </w:ins>
          </w:p>
        </w:tc>
        <w:tc>
          <w:tcPr>
            <w:tcW w:w="2970" w:type="dxa"/>
          </w:tcPr>
          <w:p w14:paraId="748C9ABC" w14:textId="34AB14AF" w:rsidR="0056343E" w:rsidDel="00096943" w:rsidRDefault="00575627" w:rsidP="00D10B12">
            <w:pPr>
              <w:spacing w:line="288" w:lineRule="auto"/>
              <w:contextualSpacing/>
              <w:rPr>
                <w:ins w:id="31308" w:author="phuong vu" w:date="2018-11-15T18:08:00Z"/>
                <w:del w:id="31309" w:author="Tran Huan" w:date="2018-11-25T22:00:00Z"/>
                <w:lang w:val="en-US"/>
              </w:rPr>
              <w:pPrChange w:id="31310" w:author="Tran Huan" w:date="2018-12-03T01:23:00Z">
                <w:pPr>
                  <w:spacing w:line="360" w:lineRule="auto"/>
                </w:pPr>
              </w:pPrChange>
            </w:pPr>
            <w:ins w:id="31311" w:author="phuong vu" w:date="2018-11-15T18:09:00Z">
              <w:del w:id="31312" w:author="Tran Huan" w:date="2018-11-25T22:00:00Z">
                <w:r w:rsidDel="00096943">
                  <w:rPr>
                    <w:lang w:val="en-US"/>
                  </w:rPr>
                  <w:delText>Tìm kiếm</w:delText>
                </w:r>
              </w:del>
            </w:ins>
            <w:bookmarkStart w:id="31313" w:name="_Toc531003854"/>
            <w:bookmarkStart w:id="31314" w:name="_Toc531005771"/>
            <w:bookmarkStart w:id="31315" w:name="_Toc531571764"/>
            <w:bookmarkStart w:id="31316" w:name="_Toc531575612"/>
            <w:bookmarkStart w:id="31317" w:name="_Toc531579353"/>
            <w:bookmarkStart w:id="31318" w:name="_Toc531583091"/>
            <w:bookmarkEnd w:id="31313"/>
            <w:bookmarkEnd w:id="31314"/>
            <w:bookmarkEnd w:id="31315"/>
            <w:bookmarkEnd w:id="31316"/>
            <w:bookmarkEnd w:id="31317"/>
            <w:bookmarkEnd w:id="31318"/>
          </w:p>
        </w:tc>
        <w:tc>
          <w:tcPr>
            <w:tcW w:w="1266" w:type="dxa"/>
          </w:tcPr>
          <w:p w14:paraId="511902ED" w14:textId="22455FCF" w:rsidR="0056343E" w:rsidDel="00096943" w:rsidRDefault="0056343E" w:rsidP="00D10B12">
            <w:pPr>
              <w:spacing w:line="288" w:lineRule="auto"/>
              <w:contextualSpacing/>
              <w:rPr>
                <w:ins w:id="31319" w:author="phuong vu" w:date="2018-11-15T18:08:00Z"/>
                <w:del w:id="31320" w:author="Tran Huan" w:date="2018-11-25T22:00:00Z"/>
                <w:lang w:val="en-US"/>
              </w:rPr>
              <w:pPrChange w:id="31321" w:author="Tran Huan" w:date="2018-12-03T01:23:00Z">
                <w:pPr>
                  <w:spacing w:line="360" w:lineRule="auto"/>
                </w:pPr>
              </w:pPrChange>
            </w:pPr>
            <w:bookmarkStart w:id="31322" w:name="_Toc531003855"/>
            <w:bookmarkStart w:id="31323" w:name="_Toc531005772"/>
            <w:bookmarkStart w:id="31324" w:name="_Toc531571765"/>
            <w:bookmarkStart w:id="31325" w:name="_Toc531575613"/>
            <w:bookmarkStart w:id="31326" w:name="_Toc531579354"/>
            <w:bookmarkStart w:id="31327" w:name="_Toc531583092"/>
            <w:bookmarkEnd w:id="31322"/>
            <w:bookmarkEnd w:id="31323"/>
            <w:bookmarkEnd w:id="31324"/>
            <w:bookmarkEnd w:id="31325"/>
            <w:bookmarkEnd w:id="31326"/>
            <w:bookmarkEnd w:id="31327"/>
          </w:p>
        </w:tc>
        <w:tc>
          <w:tcPr>
            <w:tcW w:w="1756" w:type="dxa"/>
          </w:tcPr>
          <w:p w14:paraId="479215D7" w14:textId="26BB6B89" w:rsidR="0056343E" w:rsidDel="00096943" w:rsidRDefault="000919CD" w:rsidP="00D10B12">
            <w:pPr>
              <w:spacing w:line="288" w:lineRule="auto"/>
              <w:contextualSpacing/>
              <w:rPr>
                <w:ins w:id="31328" w:author="phuong vu" w:date="2018-11-15T18:08:00Z"/>
                <w:del w:id="31329" w:author="Tran Huan" w:date="2018-11-25T22:00:00Z"/>
                <w:lang w:val="en-US"/>
              </w:rPr>
              <w:pPrChange w:id="31330" w:author="Tran Huan" w:date="2018-12-03T01:23:00Z">
                <w:pPr>
                  <w:spacing w:line="360" w:lineRule="auto"/>
                </w:pPr>
              </w:pPrChange>
            </w:pPr>
            <w:ins w:id="31331" w:author="phuong vu" w:date="2018-11-15T21:54:00Z">
              <w:del w:id="31332" w:author="Tran Huan" w:date="2018-11-25T22:00:00Z">
                <w:r w:rsidDel="00096943">
                  <w:rPr>
                    <w:lang w:val="en-US"/>
                  </w:rPr>
                  <w:delText xml:space="preserve">Dữ liệu tìm kiếm và </w:delText>
                </w:r>
              </w:del>
            </w:ins>
            <w:ins w:id="31333" w:author="phuong vu" w:date="2018-11-15T21:55:00Z">
              <w:del w:id="31334" w:author="Tran Huan" w:date="2018-11-25T22:00:00Z">
                <w:r w:rsidDel="00096943">
                  <w:rPr>
                    <w:lang w:val="en-US"/>
                  </w:rPr>
                  <w:delText>lọc theo dữ liệu bảng đang hiển thị</w:delText>
                </w:r>
              </w:del>
            </w:ins>
            <w:bookmarkStart w:id="31335" w:name="_Toc531003856"/>
            <w:bookmarkStart w:id="31336" w:name="_Toc531005773"/>
            <w:bookmarkStart w:id="31337" w:name="_Toc531571766"/>
            <w:bookmarkStart w:id="31338" w:name="_Toc531575614"/>
            <w:bookmarkStart w:id="31339" w:name="_Toc531579355"/>
            <w:bookmarkStart w:id="31340" w:name="_Toc531583093"/>
            <w:bookmarkEnd w:id="31335"/>
            <w:bookmarkEnd w:id="31336"/>
            <w:bookmarkEnd w:id="31337"/>
            <w:bookmarkEnd w:id="31338"/>
            <w:bookmarkEnd w:id="31339"/>
            <w:bookmarkEnd w:id="31340"/>
          </w:p>
        </w:tc>
        <w:bookmarkStart w:id="31341" w:name="_Toc531003857"/>
        <w:bookmarkStart w:id="31342" w:name="_Toc531005774"/>
        <w:bookmarkStart w:id="31343" w:name="_Toc531571767"/>
        <w:bookmarkStart w:id="31344" w:name="_Toc531575615"/>
        <w:bookmarkStart w:id="31345" w:name="_Toc531579356"/>
        <w:bookmarkStart w:id="31346" w:name="_Toc531583094"/>
        <w:bookmarkEnd w:id="31341"/>
        <w:bookmarkEnd w:id="31342"/>
        <w:bookmarkEnd w:id="31343"/>
        <w:bookmarkEnd w:id="31344"/>
        <w:bookmarkEnd w:id="31345"/>
        <w:bookmarkEnd w:id="31346"/>
      </w:tr>
      <w:tr w:rsidR="0056343E" w:rsidDel="00096943" w14:paraId="6EDEB422" w14:textId="2E99707C" w:rsidTr="005A4BEF">
        <w:trPr>
          <w:ins w:id="31347" w:author="phuong vu" w:date="2018-11-15T18:08:00Z"/>
          <w:del w:id="31348" w:author="Tran Huan" w:date="2018-11-25T22:00:00Z"/>
        </w:trPr>
        <w:tc>
          <w:tcPr>
            <w:tcW w:w="805" w:type="dxa"/>
          </w:tcPr>
          <w:p w14:paraId="5F91F35F" w14:textId="0FBE5C42" w:rsidR="0056343E" w:rsidDel="00096943" w:rsidRDefault="00575627" w:rsidP="00D10B12">
            <w:pPr>
              <w:spacing w:line="288" w:lineRule="auto"/>
              <w:contextualSpacing/>
              <w:jc w:val="center"/>
              <w:rPr>
                <w:ins w:id="31349" w:author="phuong vu" w:date="2018-11-15T18:08:00Z"/>
                <w:del w:id="31350" w:author="Tran Huan" w:date="2018-11-25T22:00:00Z"/>
                <w:lang w:val="en-US"/>
              </w:rPr>
              <w:pPrChange w:id="31351" w:author="Tran Huan" w:date="2018-12-03T01:23:00Z">
                <w:pPr>
                  <w:spacing w:line="360" w:lineRule="auto"/>
                  <w:jc w:val="center"/>
                </w:pPr>
              </w:pPrChange>
            </w:pPr>
            <w:ins w:id="31352" w:author="phuong vu" w:date="2018-11-15T18:09:00Z">
              <w:del w:id="31353" w:author="Tran Huan" w:date="2018-11-25T22:00:00Z">
                <w:r w:rsidDel="00096943">
                  <w:rPr>
                    <w:lang w:val="en-US"/>
                  </w:rPr>
                  <w:delText>3</w:delText>
                </w:r>
              </w:del>
            </w:ins>
            <w:bookmarkStart w:id="31354" w:name="_Toc531003858"/>
            <w:bookmarkStart w:id="31355" w:name="_Toc531005775"/>
            <w:bookmarkStart w:id="31356" w:name="_Toc531571768"/>
            <w:bookmarkStart w:id="31357" w:name="_Toc531575616"/>
            <w:bookmarkStart w:id="31358" w:name="_Toc531579357"/>
            <w:bookmarkStart w:id="31359" w:name="_Toc531583095"/>
            <w:bookmarkEnd w:id="31354"/>
            <w:bookmarkEnd w:id="31355"/>
            <w:bookmarkEnd w:id="31356"/>
            <w:bookmarkEnd w:id="31357"/>
            <w:bookmarkEnd w:id="31358"/>
            <w:bookmarkEnd w:id="31359"/>
          </w:p>
        </w:tc>
        <w:tc>
          <w:tcPr>
            <w:tcW w:w="1980" w:type="dxa"/>
          </w:tcPr>
          <w:p w14:paraId="7D326D9B" w14:textId="58BA5851" w:rsidR="0056343E" w:rsidDel="00096943" w:rsidRDefault="00575627" w:rsidP="00D10B12">
            <w:pPr>
              <w:spacing w:line="288" w:lineRule="auto"/>
              <w:contextualSpacing/>
              <w:rPr>
                <w:ins w:id="31360" w:author="phuong vu" w:date="2018-11-15T18:08:00Z"/>
                <w:del w:id="31361" w:author="Tran Huan" w:date="2018-11-25T22:00:00Z"/>
                <w:lang w:val="en-US"/>
              </w:rPr>
              <w:pPrChange w:id="31362" w:author="Tran Huan" w:date="2018-12-03T01:23:00Z">
                <w:pPr>
                  <w:spacing w:line="360" w:lineRule="auto"/>
                </w:pPr>
              </w:pPrChange>
            </w:pPr>
            <w:ins w:id="31363" w:author="phuong vu" w:date="2018-11-15T18:09:00Z">
              <w:del w:id="31364" w:author="Tran Huan" w:date="2018-11-25T22:00:00Z">
                <w:r w:rsidDel="00096943">
                  <w:rPr>
                    <w:lang w:val="en-US"/>
                  </w:rPr>
                  <w:delText>Button</w:delText>
                </w:r>
              </w:del>
            </w:ins>
            <w:bookmarkStart w:id="31365" w:name="_Toc531003859"/>
            <w:bookmarkStart w:id="31366" w:name="_Toc531005776"/>
            <w:bookmarkStart w:id="31367" w:name="_Toc531571769"/>
            <w:bookmarkStart w:id="31368" w:name="_Toc531575617"/>
            <w:bookmarkStart w:id="31369" w:name="_Toc531579358"/>
            <w:bookmarkStart w:id="31370" w:name="_Toc531583096"/>
            <w:bookmarkEnd w:id="31365"/>
            <w:bookmarkEnd w:id="31366"/>
            <w:bookmarkEnd w:id="31367"/>
            <w:bookmarkEnd w:id="31368"/>
            <w:bookmarkEnd w:id="31369"/>
            <w:bookmarkEnd w:id="31370"/>
          </w:p>
        </w:tc>
        <w:tc>
          <w:tcPr>
            <w:tcW w:w="2970" w:type="dxa"/>
          </w:tcPr>
          <w:p w14:paraId="12A3DB4E" w14:textId="4AF2E9DE" w:rsidR="0056343E" w:rsidDel="00096943" w:rsidRDefault="00575627" w:rsidP="00D10B12">
            <w:pPr>
              <w:spacing w:line="288" w:lineRule="auto"/>
              <w:contextualSpacing/>
              <w:rPr>
                <w:ins w:id="31371" w:author="phuong vu" w:date="2018-11-15T18:08:00Z"/>
                <w:del w:id="31372" w:author="Tran Huan" w:date="2018-11-25T22:00:00Z"/>
                <w:lang w:val="en-US"/>
              </w:rPr>
              <w:pPrChange w:id="31373" w:author="Tran Huan" w:date="2018-12-03T01:23:00Z">
                <w:pPr>
                  <w:spacing w:line="360" w:lineRule="auto"/>
                </w:pPr>
              </w:pPrChange>
            </w:pPr>
            <w:ins w:id="31374" w:author="phuong vu" w:date="2018-11-15T18:09:00Z">
              <w:del w:id="31375" w:author="Tran Huan" w:date="2018-11-25T22:00:00Z">
                <w:r w:rsidDel="00096943">
                  <w:rPr>
                    <w:lang w:val="en-US"/>
                  </w:rPr>
                  <w:delText>Xóa nội dung tìm kiếm</w:delText>
                </w:r>
              </w:del>
            </w:ins>
            <w:bookmarkStart w:id="31376" w:name="_Toc531003860"/>
            <w:bookmarkStart w:id="31377" w:name="_Toc531005777"/>
            <w:bookmarkStart w:id="31378" w:name="_Toc531571770"/>
            <w:bookmarkStart w:id="31379" w:name="_Toc531575618"/>
            <w:bookmarkStart w:id="31380" w:name="_Toc531579359"/>
            <w:bookmarkStart w:id="31381" w:name="_Toc531583097"/>
            <w:bookmarkEnd w:id="31376"/>
            <w:bookmarkEnd w:id="31377"/>
            <w:bookmarkEnd w:id="31378"/>
            <w:bookmarkEnd w:id="31379"/>
            <w:bookmarkEnd w:id="31380"/>
            <w:bookmarkEnd w:id="31381"/>
          </w:p>
        </w:tc>
        <w:tc>
          <w:tcPr>
            <w:tcW w:w="1266" w:type="dxa"/>
          </w:tcPr>
          <w:p w14:paraId="33210CE3" w14:textId="6402D89E" w:rsidR="0056343E" w:rsidDel="00096943" w:rsidRDefault="0056343E" w:rsidP="00D10B12">
            <w:pPr>
              <w:spacing w:line="288" w:lineRule="auto"/>
              <w:contextualSpacing/>
              <w:rPr>
                <w:ins w:id="31382" w:author="phuong vu" w:date="2018-11-15T18:08:00Z"/>
                <w:del w:id="31383" w:author="Tran Huan" w:date="2018-11-25T22:00:00Z"/>
                <w:lang w:val="en-US"/>
              </w:rPr>
              <w:pPrChange w:id="31384" w:author="Tran Huan" w:date="2018-12-03T01:23:00Z">
                <w:pPr>
                  <w:spacing w:line="360" w:lineRule="auto"/>
                </w:pPr>
              </w:pPrChange>
            </w:pPr>
            <w:bookmarkStart w:id="31385" w:name="_Toc531003861"/>
            <w:bookmarkStart w:id="31386" w:name="_Toc531005778"/>
            <w:bookmarkStart w:id="31387" w:name="_Toc531571771"/>
            <w:bookmarkStart w:id="31388" w:name="_Toc531575619"/>
            <w:bookmarkStart w:id="31389" w:name="_Toc531579360"/>
            <w:bookmarkStart w:id="31390" w:name="_Toc531583098"/>
            <w:bookmarkEnd w:id="31385"/>
            <w:bookmarkEnd w:id="31386"/>
            <w:bookmarkEnd w:id="31387"/>
            <w:bookmarkEnd w:id="31388"/>
            <w:bookmarkEnd w:id="31389"/>
            <w:bookmarkEnd w:id="31390"/>
          </w:p>
        </w:tc>
        <w:tc>
          <w:tcPr>
            <w:tcW w:w="1756" w:type="dxa"/>
          </w:tcPr>
          <w:p w14:paraId="15F83A3B" w14:textId="5C3D169D" w:rsidR="0056343E" w:rsidDel="00096943" w:rsidRDefault="0056343E" w:rsidP="00D10B12">
            <w:pPr>
              <w:spacing w:line="288" w:lineRule="auto"/>
              <w:contextualSpacing/>
              <w:rPr>
                <w:ins w:id="31391" w:author="phuong vu" w:date="2018-11-15T18:08:00Z"/>
                <w:del w:id="31392" w:author="Tran Huan" w:date="2018-11-25T22:00:00Z"/>
                <w:lang w:val="en-US"/>
              </w:rPr>
              <w:pPrChange w:id="31393" w:author="Tran Huan" w:date="2018-12-03T01:23:00Z">
                <w:pPr>
                  <w:spacing w:line="360" w:lineRule="auto"/>
                </w:pPr>
              </w:pPrChange>
            </w:pPr>
            <w:bookmarkStart w:id="31394" w:name="_Toc531003862"/>
            <w:bookmarkStart w:id="31395" w:name="_Toc531005779"/>
            <w:bookmarkStart w:id="31396" w:name="_Toc531571772"/>
            <w:bookmarkStart w:id="31397" w:name="_Toc531575620"/>
            <w:bookmarkStart w:id="31398" w:name="_Toc531579361"/>
            <w:bookmarkStart w:id="31399" w:name="_Toc531583099"/>
            <w:bookmarkEnd w:id="31394"/>
            <w:bookmarkEnd w:id="31395"/>
            <w:bookmarkEnd w:id="31396"/>
            <w:bookmarkEnd w:id="31397"/>
            <w:bookmarkEnd w:id="31398"/>
            <w:bookmarkEnd w:id="31399"/>
          </w:p>
        </w:tc>
        <w:bookmarkStart w:id="31400" w:name="_Toc531003863"/>
        <w:bookmarkStart w:id="31401" w:name="_Toc531005780"/>
        <w:bookmarkStart w:id="31402" w:name="_Toc531571773"/>
        <w:bookmarkStart w:id="31403" w:name="_Toc531575621"/>
        <w:bookmarkStart w:id="31404" w:name="_Toc531579362"/>
        <w:bookmarkStart w:id="31405" w:name="_Toc531583100"/>
        <w:bookmarkEnd w:id="31400"/>
        <w:bookmarkEnd w:id="31401"/>
        <w:bookmarkEnd w:id="31402"/>
        <w:bookmarkEnd w:id="31403"/>
        <w:bookmarkEnd w:id="31404"/>
        <w:bookmarkEnd w:id="31405"/>
      </w:tr>
    </w:tbl>
    <w:p w14:paraId="388DF86F" w14:textId="4F7D0AA8" w:rsidR="0056343E" w:rsidRPr="005A4BEF" w:rsidDel="00096943" w:rsidRDefault="0056343E" w:rsidP="00D10B12">
      <w:pPr>
        <w:spacing w:after="0" w:line="288" w:lineRule="auto"/>
        <w:contextualSpacing/>
        <w:rPr>
          <w:del w:id="31406" w:author="Tran Huan" w:date="2018-11-25T22:00:00Z"/>
          <w:lang w:val="en-US"/>
        </w:rPr>
        <w:pPrChange w:id="31407" w:author="Tran Huan" w:date="2018-12-03T01:23:00Z">
          <w:pPr>
            <w:pStyle w:val="Heading6"/>
          </w:pPr>
        </w:pPrChange>
      </w:pPr>
      <w:bookmarkStart w:id="31408" w:name="_Toc531003864"/>
      <w:bookmarkStart w:id="31409" w:name="_Toc531005781"/>
      <w:bookmarkStart w:id="31410" w:name="_Toc531571774"/>
      <w:bookmarkStart w:id="31411" w:name="_Toc531575622"/>
      <w:bookmarkStart w:id="31412" w:name="_Toc531579363"/>
      <w:bookmarkStart w:id="31413" w:name="_Toc531583101"/>
      <w:bookmarkEnd w:id="31408"/>
      <w:bookmarkEnd w:id="31409"/>
      <w:bookmarkEnd w:id="31410"/>
      <w:bookmarkEnd w:id="31411"/>
      <w:bookmarkEnd w:id="31412"/>
      <w:bookmarkEnd w:id="31413"/>
    </w:p>
    <w:p w14:paraId="53FD8C24" w14:textId="272BEA2C" w:rsidR="00AA3488" w:rsidDel="00096943" w:rsidRDefault="00AA3488" w:rsidP="00D10B12">
      <w:pPr>
        <w:pStyle w:val="Heading6"/>
        <w:spacing w:line="288" w:lineRule="auto"/>
        <w:contextualSpacing/>
        <w:rPr>
          <w:ins w:id="31414" w:author="phuong vu" w:date="2018-11-21T21:35:00Z"/>
          <w:del w:id="31415" w:author="Tran Huan" w:date="2018-11-25T22:00:00Z"/>
          <w:lang w:val="en-US"/>
        </w:rPr>
        <w:pPrChange w:id="31416" w:author="Tran Huan" w:date="2018-12-03T01:23:00Z">
          <w:pPr>
            <w:pStyle w:val="Heading6"/>
          </w:pPr>
        </w:pPrChange>
      </w:pPr>
      <w:del w:id="31417" w:author="Tran Huan" w:date="2018-11-25T22:00:00Z">
        <w:r w:rsidDel="00096943">
          <w:rPr>
            <w:lang w:val="en-US"/>
          </w:rPr>
          <w:delText>Cách xử lí</w:delText>
        </w:r>
      </w:del>
      <w:ins w:id="31418" w:author="phuong vu" w:date="2018-11-21T21:34:00Z">
        <w:del w:id="31419" w:author="Tran Huan" w:date="2018-11-25T22:00:00Z">
          <w:r w:rsidR="005645EE" w:rsidDel="00096943">
            <w:rPr>
              <w:lang w:val="en-US"/>
            </w:rPr>
            <w:delText>Dữ liệu sử dụng</w:delText>
          </w:r>
        </w:del>
      </w:ins>
      <w:bookmarkStart w:id="31420" w:name="_Toc531003865"/>
      <w:bookmarkStart w:id="31421" w:name="_Toc531005782"/>
      <w:bookmarkStart w:id="31422" w:name="_Toc531571775"/>
      <w:bookmarkStart w:id="31423" w:name="_Toc531575623"/>
      <w:bookmarkStart w:id="31424" w:name="_Toc531579364"/>
      <w:bookmarkStart w:id="31425" w:name="_Toc531583102"/>
      <w:bookmarkEnd w:id="31420"/>
      <w:bookmarkEnd w:id="31421"/>
      <w:bookmarkEnd w:id="31422"/>
      <w:bookmarkEnd w:id="31423"/>
      <w:bookmarkEnd w:id="31424"/>
      <w:bookmarkEnd w:id="31425"/>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45EE" w:rsidDel="00096943" w14:paraId="391A7EBE" w14:textId="4BC060CA" w:rsidTr="000A5A23">
        <w:trPr>
          <w:ins w:id="31426" w:author="phuong vu" w:date="2018-11-21T21:35:00Z"/>
          <w:del w:id="31427" w:author="Tran Huan" w:date="2018-11-25T22:00:00Z"/>
        </w:trPr>
        <w:tc>
          <w:tcPr>
            <w:tcW w:w="805" w:type="dxa"/>
            <w:vMerge w:val="restart"/>
            <w:vAlign w:val="center"/>
          </w:tcPr>
          <w:p w14:paraId="2A732564" w14:textId="5AC372D9" w:rsidR="005645EE" w:rsidRPr="007F1EF1" w:rsidDel="00096943" w:rsidRDefault="005645EE" w:rsidP="00D10B12">
            <w:pPr>
              <w:spacing w:line="288" w:lineRule="auto"/>
              <w:contextualSpacing/>
              <w:jc w:val="center"/>
              <w:rPr>
                <w:ins w:id="31428" w:author="phuong vu" w:date="2018-11-21T21:35:00Z"/>
                <w:del w:id="31429" w:author="Tran Huan" w:date="2018-11-25T22:00:00Z"/>
                <w:b/>
                <w:lang w:val="en-US"/>
              </w:rPr>
              <w:pPrChange w:id="31430" w:author="Tran Huan" w:date="2018-12-03T01:23:00Z">
                <w:pPr>
                  <w:spacing w:line="360" w:lineRule="auto"/>
                  <w:jc w:val="center"/>
                </w:pPr>
              </w:pPrChange>
            </w:pPr>
            <w:ins w:id="31431" w:author="phuong vu" w:date="2018-11-21T21:35:00Z">
              <w:del w:id="31432" w:author="Tran Huan" w:date="2018-11-25T22:00:00Z">
                <w:r w:rsidRPr="007F1EF1" w:rsidDel="00096943">
                  <w:rPr>
                    <w:b/>
                    <w:lang w:val="en-US"/>
                  </w:rPr>
                  <w:delText>STT</w:delText>
                </w:r>
                <w:bookmarkStart w:id="31433" w:name="_Toc531003866"/>
                <w:bookmarkStart w:id="31434" w:name="_Toc531005783"/>
                <w:bookmarkStart w:id="31435" w:name="_Toc531571776"/>
                <w:bookmarkStart w:id="31436" w:name="_Toc531575624"/>
                <w:bookmarkStart w:id="31437" w:name="_Toc531579365"/>
                <w:bookmarkStart w:id="31438" w:name="_Toc531583103"/>
                <w:bookmarkEnd w:id="31433"/>
                <w:bookmarkEnd w:id="31434"/>
                <w:bookmarkEnd w:id="31435"/>
                <w:bookmarkEnd w:id="31436"/>
                <w:bookmarkEnd w:id="31437"/>
                <w:bookmarkEnd w:id="31438"/>
              </w:del>
            </w:ins>
          </w:p>
        </w:tc>
        <w:tc>
          <w:tcPr>
            <w:tcW w:w="2120" w:type="dxa"/>
            <w:vMerge w:val="restart"/>
            <w:vAlign w:val="center"/>
          </w:tcPr>
          <w:p w14:paraId="1E6E49DE" w14:textId="7E844415" w:rsidR="005645EE" w:rsidRPr="007F1EF1" w:rsidDel="00096943" w:rsidRDefault="005645EE" w:rsidP="00D10B12">
            <w:pPr>
              <w:spacing w:line="288" w:lineRule="auto"/>
              <w:contextualSpacing/>
              <w:jc w:val="center"/>
              <w:rPr>
                <w:ins w:id="31439" w:author="phuong vu" w:date="2018-11-21T21:35:00Z"/>
                <w:del w:id="31440" w:author="Tran Huan" w:date="2018-11-25T22:00:00Z"/>
                <w:b/>
                <w:lang w:val="en-US"/>
              </w:rPr>
              <w:pPrChange w:id="31441" w:author="Tran Huan" w:date="2018-12-03T01:23:00Z">
                <w:pPr>
                  <w:spacing w:line="360" w:lineRule="auto"/>
                  <w:jc w:val="center"/>
                </w:pPr>
              </w:pPrChange>
            </w:pPr>
            <w:ins w:id="31442" w:author="phuong vu" w:date="2018-11-21T21:35:00Z">
              <w:del w:id="31443" w:author="Tran Huan" w:date="2018-11-25T22:00:00Z">
                <w:r w:rsidRPr="007F1EF1" w:rsidDel="00096943">
                  <w:rPr>
                    <w:b/>
                    <w:lang w:val="en-US"/>
                  </w:rPr>
                  <w:delText>Tên bảng/</w:delText>
                </w:r>
                <w:bookmarkStart w:id="31444" w:name="_Toc531003867"/>
                <w:bookmarkStart w:id="31445" w:name="_Toc531005784"/>
                <w:bookmarkStart w:id="31446" w:name="_Toc531571777"/>
                <w:bookmarkStart w:id="31447" w:name="_Toc531575625"/>
                <w:bookmarkStart w:id="31448" w:name="_Toc531579366"/>
                <w:bookmarkStart w:id="31449" w:name="_Toc531583104"/>
                <w:bookmarkEnd w:id="31444"/>
                <w:bookmarkEnd w:id="31445"/>
                <w:bookmarkEnd w:id="31446"/>
                <w:bookmarkEnd w:id="31447"/>
                <w:bookmarkEnd w:id="31448"/>
                <w:bookmarkEnd w:id="31449"/>
              </w:del>
            </w:ins>
          </w:p>
          <w:p w14:paraId="081489A4" w14:textId="5DF3F138" w:rsidR="005645EE" w:rsidRPr="007F1EF1" w:rsidDel="00096943" w:rsidRDefault="005645EE" w:rsidP="00D10B12">
            <w:pPr>
              <w:spacing w:line="288" w:lineRule="auto"/>
              <w:contextualSpacing/>
              <w:jc w:val="center"/>
              <w:rPr>
                <w:ins w:id="31450" w:author="phuong vu" w:date="2018-11-21T21:35:00Z"/>
                <w:del w:id="31451" w:author="Tran Huan" w:date="2018-11-25T22:00:00Z"/>
                <w:b/>
                <w:lang w:val="en-US"/>
              </w:rPr>
              <w:pPrChange w:id="31452" w:author="Tran Huan" w:date="2018-12-03T01:23:00Z">
                <w:pPr>
                  <w:spacing w:line="360" w:lineRule="auto"/>
                  <w:jc w:val="center"/>
                </w:pPr>
              </w:pPrChange>
            </w:pPr>
            <w:ins w:id="31453" w:author="phuong vu" w:date="2018-11-21T21:35:00Z">
              <w:del w:id="31454"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bookmarkStart w:id="31455" w:name="_Toc531003868"/>
                <w:bookmarkStart w:id="31456" w:name="_Toc531005785"/>
                <w:bookmarkStart w:id="31457" w:name="_Toc531571778"/>
                <w:bookmarkStart w:id="31458" w:name="_Toc531575626"/>
                <w:bookmarkStart w:id="31459" w:name="_Toc531579367"/>
                <w:bookmarkStart w:id="31460" w:name="_Toc531583105"/>
                <w:bookmarkEnd w:id="31455"/>
                <w:bookmarkEnd w:id="31456"/>
                <w:bookmarkEnd w:id="31457"/>
                <w:bookmarkEnd w:id="31458"/>
                <w:bookmarkEnd w:id="31459"/>
                <w:bookmarkEnd w:id="31460"/>
              </w:del>
            </w:ins>
          </w:p>
        </w:tc>
        <w:tc>
          <w:tcPr>
            <w:tcW w:w="5852" w:type="dxa"/>
            <w:gridSpan w:val="4"/>
            <w:vAlign w:val="center"/>
          </w:tcPr>
          <w:p w14:paraId="16F110B4" w14:textId="5E24FB0F" w:rsidR="005645EE" w:rsidRPr="007F1EF1" w:rsidDel="00096943" w:rsidRDefault="005645EE" w:rsidP="00D10B12">
            <w:pPr>
              <w:spacing w:line="288" w:lineRule="auto"/>
              <w:contextualSpacing/>
              <w:jc w:val="center"/>
              <w:rPr>
                <w:ins w:id="31461" w:author="phuong vu" w:date="2018-11-21T21:35:00Z"/>
                <w:del w:id="31462" w:author="Tran Huan" w:date="2018-11-25T22:00:00Z"/>
                <w:b/>
                <w:lang w:val="en-US"/>
              </w:rPr>
              <w:pPrChange w:id="31463" w:author="Tran Huan" w:date="2018-12-03T01:23:00Z">
                <w:pPr>
                  <w:spacing w:line="360" w:lineRule="auto"/>
                  <w:jc w:val="center"/>
                </w:pPr>
              </w:pPrChange>
            </w:pPr>
            <w:ins w:id="31464" w:author="phuong vu" w:date="2018-11-21T21:35:00Z">
              <w:del w:id="31465" w:author="Tran Huan" w:date="2018-11-25T22:00:00Z">
                <w:r w:rsidRPr="007F1EF1" w:rsidDel="00096943">
                  <w:rPr>
                    <w:b/>
                    <w:lang w:val="en-US"/>
                  </w:rPr>
                  <w:delText>Phương thức</w:delText>
                </w:r>
                <w:bookmarkStart w:id="31466" w:name="_Toc531003869"/>
                <w:bookmarkStart w:id="31467" w:name="_Toc531005786"/>
                <w:bookmarkStart w:id="31468" w:name="_Toc531571779"/>
                <w:bookmarkStart w:id="31469" w:name="_Toc531575627"/>
                <w:bookmarkStart w:id="31470" w:name="_Toc531579368"/>
                <w:bookmarkStart w:id="31471" w:name="_Toc531583106"/>
                <w:bookmarkEnd w:id="31466"/>
                <w:bookmarkEnd w:id="31467"/>
                <w:bookmarkEnd w:id="31468"/>
                <w:bookmarkEnd w:id="31469"/>
                <w:bookmarkEnd w:id="31470"/>
                <w:bookmarkEnd w:id="31471"/>
              </w:del>
            </w:ins>
          </w:p>
        </w:tc>
        <w:bookmarkStart w:id="31472" w:name="_Toc531003870"/>
        <w:bookmarkStart w:id="31473" w:name="_Toc531005787"/>
        <w:bookmarkStart w:id="31474" w:name="_Toc531571780"/>
        <w:bookmarkStart w:id="31475" w:name="_Toc531575628"/>
        <w:bookmarkStart w:id="31476" w:name="_Toc531579369"/>
        <w:bookmarkStart w:id="31477" w:name="_Toc531583107"/>
        <w:bookmarkEnd w:id="31472"/>
        <w:bookmarkEnd w:id="31473"/>
        <w:bookmarkEnd w:id="31474"/>
        <w:bookmarkEnd w:id="31475"/>
        <w:bookmarkEnd w:id="31476"/>
        <w:bookmarkEnd w:id="31477"/>
      </w:tr>
      <w:tr w:rsidR="005645EE" w:rsidDel="00096943" w14:paraId="0A7920FA" w14:textId="2B793236" w:rsidTr="000A5A23">
        <w:trPr>
          <w:ins w:id="31478" w:author="phuong vu" w:date="2018-11-21T21:35:00Z"/>
          <w:del w:id="31479" w:author="Tran Huan" w:date="2018-11-25T22:00:00Z"/>
        </w:trPr>
        <w:tc>
          <w:tcPr>
            <w:tcW w:w="805" w:type="dxa"/>
            <w:vMerge/>
            <w:vAlign w:val="center"/>
          </w:tcPr>
          <w:p w14:paraId="487CFF16" w14:textId="2E4E0644" w:rsidR="005645EE" w:rsidRPr="007F1EF1" w:rsidDel="00096943" w:rsidRDefault="005645EE" w:rsidP="00D10B12">
            <w:pPr>
              <w:spacing w:line="288" w:lineRule="auto"/>
              <w:contextualSpacing/>
              <w:jc w:val="center"/>
              <w:rPr>
                <w:ins w:id="31480" w:author="phuong vu" w:date="2018-11-21T21:35:00Z"/>
                <w:del w:id="31481" w:author="Tran Huan" w:date="2018-11-25T22:00:00Z"/>
                <w:b/>
                <w:lang w:val="en-US"/>
              </w:rPr>
              <w:pPrChange w:id="31482" w:author="Tran Huan" w:date="2018-12-03T01:23:00Z">
                <w:pPr>
                  <w:spacing w:line="360" w:lineRule="auto"/>
                  <w:jc w:val="center"/>
                </w:pPr>
              </w:pPrChange>
            </w:pPr>
            <w:bookmarkStart w:id="31483" w:name="_Toc531003871"/>
            <w:bookmarkStart w:id="31484" w:name="_Toc531005788"/>
            <w:bookmarkStart w:id="31485" w:name="_Toc531571781"/>
            <w:bookmarkStart w:id="31486" w:name="_Toc531575629"/>
            <w:bookmarkStart w:id="31487" w:name="_Toc531579370"/>
            <w:bookmarkStart w:id="31488" w:name="_Toc531583108"/>
            <w:bookmarkEnd w:id="31483"/>
            <w:bookmarkEnd w:id="31484"/>
            <w:bookmarkEnd w:id="31485"/>
            <w:bookmarkEnd w:id="31486"/>
            <w:bookmarkEnd w:id="31487"/>
            <w:bookmarkEnd w:id="31488"/>
          </w:p>
        </w:tc>
        <w:tc>
          <w:tcPr>
            <w:tcW w:w="2120" w:type="dxa"/>
            <w:vMerge/>
            <w:vAlign w:val="center"/>
          </w:tcPr>
          <w:p w14:paraId="7E52D471" w14:textId="0253333A" w:rsidR="005645EE" w:rsidRPr="007F1EF1" w:rsidDel="00096943" w:rsidRDefault="005645EE" w:rsidP="00D10B12">
            <w:pPr>
              <w:spacing w:line="288" w:lineRule="auto"/>
              <w:contextualSpacing/>
              <w:jc w:val="center"/>
              <w:rPr>
                <w:ins w:id="31489" w:author="phuong vu" w:date="2018-11-21T21:35:00Z"/>
                <w:del w:id="31490" w:author="Tran Huan" w:date="2018-11-25T22:00:00Z"/>
                <w:b/>
                <w:lang w:val="en-US"/>
              </w:rPr>
              <w:pPrChange w:id="31491" w:author="Tran Huan" w:date="2018-12-03T01:23:00Z">
                <w:pPr>
                  <w:spacing w:line="360" w:lineRule="auto"/>
                  <w:jc w:val="center"/>
                </w:pPr>
              </w:pPrChange>
            </w:pPr>
            <w:bookmarkStart w:id="31492" w:name="_Toc531003872"/>
            <w:bookmarkStart w:id="31493" w:name="_Toc531005789"/>
            <w:bookmarkStart w:id="31494" w:name="_Toc531571782"/>
            <w:bookmarkStart w:id="31495" w:name="_Toc531575630"/>
            <w:bookmarkStart w:id="31496" w:name="_Toc531579371"/>
            <w:bookmarkStart w:id="31497" w:name="_Toc531583109"/>
            <w:bookmarkEnd w:id="31492"/>
            <w:bookmarkEnd w:id="31493"/>
            <w:bookmarkEnd w:id="31494"/>
            <w:bookmarkEnd w:id="31495"/>
            <w:bookmarkEnd w:id="31496"/>
            <w:bookmarkEnd w:id="31497"/>
          </w:p>
        </w:tc>
        <w:tc>
          <w:tcPr>
            <w:tcW w:w="1463" w:type="dxa"/>
            <w:vAlign w:val="center"/>
          </w:tcPr>
          <w:p w14:paraId="4AACF101" w14:textId="4CE0E75A" w:rsidR="005645EE" w:rsidRPr="007F1EF1" w:rsidDel="00096943" w:rsidRDefault="005645EE" w:rsidP="00D10B12">
            <w:pPr>
              <w:spacing w:line="288" w:lineRule="auto"/>
              <w:contextualSpacing/>
              <w:jc w:val="center"/>
              <w:rPr>
                <w:ins w:id="31498" w:author="phuong vu" w:date="2018-11-21T21:35:00Z"/>
                <w:del w:id="31499" w:author="Tran Huan" w:date="2018-11-25T22:00:00Z"/>
                <w:b/>
                <w:lang w:val="en-US"/>
              </w:rPr>
              <w:pPrChange w:id="31500" w:author="Tran Huan" w:date="2018-12-03T01:23:00Z">
                <w:pPr>
                  <w:spacing w:line="360" w:lineRule="auto"/>
                  <w:jc w:val="center"/>
                </w:pPr>
              </w:pPrChange>
            </w:pPr>
            <w:ins w:id="31501" w:author="phuong vu" w:date="2018-11-21T21:35:00Z">
              <w:del w:id="31502" w:author="Tran Huan" w:date="2018-11-25T22:00:00Z">
                <w:r w:rsidRPr="007F1EF1" w:rsidDel="00096943">
                  <w:rPr>
                    <w:b/>
                    <w:lang w:val="en-US"/>
                  </w:rPr>
                  <w:delText>Thêm</w:delText>
                </w:r>
                <w:bookmarkStart w:id="31503" w:name="_Toc531003873"/>
                <w:bookmarkStart w:id="31504" w:name="_Toc531005790"/>
                <w:bookmarkStart w:id="31505" w:name="_Toc531571783"/>
                <w:bookmarkStart w:id="31506" w:name="_Toc531575631"/>
                <w:bookmarkStart w:id="31507" w:name="_Toc531579372"/>
                <w:bookmarkStart w:id="31508" w:name="_Toc531583110"/>
                <w:bookmarkEnd w:id="31503"/>
                <w:bookmarkEnd w:id="31504"/>
                <w:bookmarkEnd w:id="31505"/>
                <w:bookmarkEnd w:id="31506"/>
                <w:bookmarkEnd w:id="31507"/>
                <w:bookmarkEnd w:id="31508"/>
              </w:del>
            </w:ins>
          </w:p>
        </w:tc>
        <w:tc>
          <w:tcPr>
            <w:tcW w:w="1463" w:type="dxa"/>
            <w:vAlign w:val="center"/>
          </w:tcPr>
          <w:p w14:paraId="67A69A3D" w14:textId="0DBC2248" w:rsidR="005645EE" w:rsidRPr="007F1EF1" w:rsidDel="00096943" w:rsidRDefault="005645EE" w:rsidP="00D10B12">
            <w:pPr>
              <w:spacing w:line="288" w:lineRule="auto"/>
              <w:contextualSpacing/>
              <w:jc w:val="center"/>
              <w:rPr>
                <w:ins w:id="31509" w:author="phuong vu" w:date="2018-11-21T21:35:00Z"/>
                <w:del w:id="31510" w:author="Tran Huan" w:date="2018-11-25T22:00:00Z"/>
                <w:b/>
                <w:lang w:val="en-US"/>
              </w:rPr>
              <w:pPrChange w:id="31511" w:author="Tran Huan" w:date="2018-12-03T01:23:00Z">
                <w:pPr>
                  <w:spacing w:line="360" w:lineRule="auto"/>
                  <w:jc w:val="center"/>
                </w:pPr>
              </w:pPrChange>
            </w:pPr>
            <w:ins w:id="31512" w:author="phuong vu" w:date="2018-11-21T21:35:00Z">
              <w:del w:id="31513" w:author="Tran Huan" w:date="2018-11-25T22:00:00Z">
                <w:r w:rsidRPr="007F1EF1" w:rsidDel="00096943">
                  <w:rPr>
                    <w:b/>
                    <w:lang w:val="en-US"/>
                  </w:rPr>
                  <w:delText>Sửa</w:delText>
                </w:r>
                <w:bookmarkStart w:id="31514" w:name="_Toc531003874"/>
                <w:bookmarkStart w:id="31515" w:name="_Toc531005791"/>
                <w:bookmarkStart w:id="31516" w:name="_Toc531571784"/>
                <w:bookmarkStart w:id="31517" w:name="_Toc531575632"/>
                <w:bookmarkStart w:id="31518" w:name="_Toc531579373"/>
                <w:bookmarkStart w:id="31519" w:name="_Toc531583111"/>
                <w:bookmarkEnd w:id="31514"/>
                <w:bookmarkEnd w:id="31515"/>
                <w:bookmarkEnd w:id="31516"/>
                <w:bookmarkEnd w:id="31517"/>
                <w:bookmarkEnd w:id="31518"/>
                <w:bookmarkEnd w:id="31519"/>
              </w:del>
            </w:ins>
          </w:p>
        </w:tc>
        <w:tc>
          <w:tcPr>
            <w:tcW w:w="1463" w:type="dxa"/>
            <w:vAlign w:val="center"/>
          </w:tcPr>
          <w:p w14:paraId="7D77FF0E" w14:textId="057BCFC5" w:rsidR="005645EE" w:rsidRPr="007F1EF1" w:rsidDel="00096943" w:rsidRDefault="005645EE" w:rsidP="00D10B12">
            <w:pPr>
              <w:spacing w:line="288" w:lineRule="auto"/>
              <w:contextualSpacing/>
              <w:jc w:val="center"/>
              <w:rPr>
                <w:ins w:id="31520" w:author="phuong vu" w:date="2018-11-21T21:35:00Z"/>
                <w:del w:id="31521" w:author="Tran Huan" w:date="2018-11-25T22:00:00Z"/>
                <w:b/>
                <w:lang w:val="en-US"/>
              </w:rPr>
              <w:pPrChange w:id="31522" w:author="Tran Huan" w:date="2018-12-03T01:23:00Z">
                <w:pPr>
                  <w:spacing w:line="360" w:lineRule="auto"/>
                  <w:jc w:val="center"/>
                </w:pPr>
              </w:pPrChange>
            </w:pPr>
            <w:ins w:id="31523" w:author="phuong vu" w:date="2018-11-21T21:35:00Z">
              <w:del w:id="31524" w:author="Tran Huan" w:date="2018-11-25T22:00:00Z">
                <w:r w:rsidRPr="007F1EF1" w:rsidDel="00096943">
                  <w:rPr>
                    <w:b/>
                    <w:lang w:val="en-US"/>
                  </w:rPr>
                  <w:delText>Xóa</w:delText>
                </w:r>
                <w:bookmarkStart w:id="31525" w:name="_Toc531003875"/>
                <w:bookmarkStart w:id="31526" w:name="_Toc531005792"/>
                <w:bookmarkStart w:id="31527" w:name="_Toc531571785"/>
                <w:bookmarkStart w:id="31528" w:name="_Toc531575633"/>
                <w:bookmarkStart w:id="31529" w:name="_Toc531579374"/>
                <w:bookmarkStart w:id="31530" w:name="_Toc531583112"/>
                <w:bookmarkEnd w:id="31525"/>
                <w:bookmarkEnd w:id="31526"/>
                <w:bookmarkEnd w:id="31527"/>
                <w:bookmarkEnd w:id="31528"/>
                <w:bookmarkEnd w:id="31529"/>
                <w:bookmarkEnd w:id="31530"/>
              </w:del>
            </w:ins>
          </w:p>
        </w:tc>
        <w:tc>
          <w:tcPr>
            <w:tcW w:w="1463" w:type="dxa"/>
            <w:vAlign w:val="center"/>
          </w:tcPr>
          <w:p w14:paraId="7F80C7AC" w14:textId="2A481C7A" w:rsidR="005645EE" w:rsidRPr="007F1EF1" w:rsidDel="00096943" w:rsidRDefault="005645EE" w:rsidP="00D10B12">
            <w:pPr>
              <w:spacing w:line="288" w:lineRule="auto"/>
              <w:contextualSpacing/>
              <w:jc w:val="center"/>
              <w:rPr>
                <w:ins w:id="31531" w:author="phuong vu" w:date="2018-11-21T21:35:00Z"/>
                <w:del w:id="31532" w:author="Tran Huan" w:date="2018-11-25T22:00:00Z"/>
                <w:b/>
                <w:lang w:val="en-US"/>
              </w:rPr>
              <w:pPrChange w:id="31533" w:author="Tran Huan" w:date="2018-12-03T01:23:00Z">
                <w:pPr>
                  <w:spacing w:line="360" w:lineRule="auto"/>
                  <w:jc w:val="center"/>
                </w:pPr>
              </w:pPrChange>
            </w:pPr>
            <w:ins w:id="31534" w:author="phuong vu" w:date="2018-11-21T21:35:00Z">
              <w:del w:id="31535" w:author="Tran Huan" w:date="2018-11-25T22:00:00Z">
                <w:r w:rsidRPr="007F1EF1" w:rsidDel="00096943">
                  <w:rPr>
                    <w:b/>
                    <w:lang w:val="en-US"/>
                  </w:rPr>
                  <w:delText>Truy vấn</w:delText>
                </w:r>
                <w:bookmarkStart w:id="31536" w:name="_Toc531003876"/>
                <w:bookmarkStart w:id="31537" w:name="_Toc531005793"/>
                <w:bookmarkStart w:id="31538" w:name="_Toc531571786"/>
                <w:bookmarkStart w:id="31539" w:name="_Toc531575634"/>
                <w:bookmarkStart w:id="31540" w:name="_Toc531579375"/>
                <w:bookmarkStart w:id="31541" w:name="_Toc531583113"/>
                <w:bookmarkEnd w:id="31536"/>
                <w:bookmarkEnd w:id="31537"/>
                <w:bookmarkEnd w:id="31538"/>
                <w:bookmarkEnd w:id="31539"/>
                <w:bookmarkEnd w:id="31540"/>
                <w:bookmarkEnd w:id="31541"/>
              </w:del>
            </w:ins>
          </w:p>
        </w:tc>
        <w:bookmarkStart w:id="31542" w:name="_Toc531003877"/>
        <w:bookmarkStart w:id="31543" w:name="_Toc531005794"/>
        <w:bookmarkStart w:id="31544" w:name="_Toc531571787"/>
        <w:bookmarkStart w:id="31545" w:name="_Toc531575635"/>
        <w:bookmarkStart w:id="31546" w:name="_Toc531579376"/>
        <w:bookmarkStart w:id="31547" w:name="_Toc531583114"/>
        <w:bookmarkEnd w:id="31542"/>
        <w:bookmarkEnd w:id="31543"/>
        <w:bookmarkEnd w:id="31544"/>
        <w:bookmarkEnd w:id="31545"/>
        <w:bookmarkEnd w:id="31546"/>
        <w:bookmarkEnd w:id="31547"/>
      </w:tr>
      <w:tr w:rsidR="005645EE" w:rsidDel="00096943" w14:paraId="6932CD83" w14:textId="1340E36B" w:rsidTr="000A5A23">
        <w:trPr>
          <w:ins w:id="31548" w:author="phuong vu" w:date="2018-11-21T21:35:00Z"/>
          <w:del w:id="31549" w:author="Tran Huan" w:date="2018-11-25T22:00:00Z"/>
        </w:trPr>
        <w:tc>
          <w:tcPr>
            <w:tcW w:w="805" w:type="dxa"/>
          </w:tcPr>
          <w:p w14:paraId="63F2C44D" w14:textId="63881CCE" w:rsidR="005645EE" w:rsidDel="00096943" w:rsidRDefault="005645EE" w:rsidP="00D10B12">
            <w:pPr>
              <w:spacing w:line="288" w:lineRule="auto"/>
              <w:contextualSpacing/>
              <w:jc w:val="center"/>
              <w:rPr>
                <w:ins w:id="31550" w:author="phuong vu" w:date="2018-11-21T21:35:00Z"/>
                <w:del w:id="31551" w:author="Tran Huan" w:date="2018-11-25T22:00:00Z"/>
                <w:lang w:val="en-US"/>
              </w:rPr>
              <w:pPrChange w:id="31552" w:author="Tran Huan" w:date="2018-12-03T01:23:00Z">
                <w:pPr>
                  <w:spacing w:line="360" w:lineRule="auto"/>
                  <w:jc w:val="center"/>
                </w:pPr>
              </w:pPrChange>
            </w:pPr>
            <w:ins w:id="31553" w:author="phuong vu" w:date="2018-11-21T21:35:00Z">
              <w:del w:id="31554" w:author="Tran Huan" w:date="2018-11-25T22:00:00Z">
                <w:r w:rsidDel="00096943">
                  <w:rPr>
                    <w:lang w:val="en-US"/>
                  </w:rPr>
                  <w:delText>1</w:delText>
                </w:r>
                <w:bookmarkStart w:id="31555" w:name="_Toc531003878"/>
                <w:bookmarkStart w:id="31556" w:name="_Toc531005795"/>
                <w:bookmarkStart w:id="31557" w:name="_Toc531571788"/>
                <w:bookmarkStart w:id="31558" w:name="_Toc531575636"/>
                <w:bookmarkStart w:id="31559" w:name="_Toc531579377"/>
                <w:bookmarkStart w:id="31560" w:name="_Toc531583115"/>
                <w:bookmarkEnd w:id="31555"/>
                <w:bookmarkEnd w:id="31556"/>
                <w:bookmarkEnd w:id="31557"/>
                <w:bookmarkEnd w:id="31558"/>
                <w:bookmarkEnd w:id="31559"/>
                <w:bookmarkEnd w:id="31560"/>
              </w:del>
            </w:ins>
          </w:p>
        </w:tc>
        <w:tc>
          <w:tcPr>
            <w:tcW w:w="2120" w:type="dxa"/>
          </w:tcPr>
          <w:p w14:paraId="7361A1A0" w14:textId="77C5E6D8" w:rsidR="005645EE" w:rsidDel="00096943" w:rsidRDefault="005645EE" w:rsidP="00D10B12">
            <w:pPr>
              <w:spacing w:line="288" w:lineRule="auto"/>
              <w:contextualSpacing/>
              <w:rPr>
                <w:ins w:id="31561" w:author="phuong vu" w:date="2018-11-21T21:35:00Z"/>
                <w:del w:id="31562" w:author="Tran Huan" w:date="2018-11-25T22:00:00Z"/>
                <w:lang w:val="en-US"/>
              </w:rPr>
              <w:pPrChange w:id="31563" w:author="Tran Huan" w:date="2018-12-03T01:23:00Z">
                <w:pPr>
                  <w:spacing w:line="360" w:lineRule="auto"/>
                </w:pPr>
              </w:pPrChange>
            </w:pPr>
            <w:ins w:id="31564" w:author="phuong vu" w:date="2018-11-21T21:35:00Z">
              <w:del w:id="31565" w:author="Tran Huan" w:date="2018-11-25T22:00:00Z">
                <w:r w:rsidDel="00096943">
                  <w:rPr>
                    <w:lang w:val="en-US"/>
                  </w:rPr>
                  <w:delText>customer_order</w:delText>
                </w:r>
                <w:bookmarkStart w:id="31566" w:name="_Toc531003879"/>
                <w:bookmarkStart w:id="31567" w:name="_Toc531005796"/>
                <w:bookmarkStart w:id="31568" w:name="_Toc531571789"/>
                <w:bookmarkStart w:id="31569" w:name="_Toc531575637"/>
                <w:bookmarkStart w:id="31570" w:name="_Toc531579378"/>
                <w:bookmarkStart w:id="31571" w:name="_Toc531583116"/>
                <w:bookmarkEnd w:id="31566"/>
                <w:bookmarkEnd w:id="31567"/>
                <w:bookmarkEnd w:id="31568"/>
                <w:bookmarkEnd w:id="31569"/>
                <w:bookmarkEnd w:id="31570"/>
                <w:bookmarkEnd w:id="31571"/>
              </w:del>
            </w:ins>
          </w:p>
        </w:tc>
        <w:tc>
          <w:tcPr>
            <w:tcW w:w="1463" w:type="dxa"/>
          </w:tcPr>
          <w:p w14:paraId="0382674C" w14:textId="7E35EEC4" w:rsidR="005645EE" w:rsidDel="00096943" w:rsidRDefault="005645EE" w:rsidP="00D10B12">
            <w:pPr>
              <w:spacing w:line="288" w:lineRule="auto"/>
              <w:contextualSpacing/>
              <w:jc w:val="center"/>
              <w:rPr>
                <w:ins w:id="31572" w:author="phuong vu" w:date="2018-11-21T21:35:00Z"/>
                <w:del w:id="31573" w:author="Tran Huan" w:date="2018-11-25T22:00:00Z"/>
                <w:lang w:val="en-US"/>
              </w:rPr>
              <w:pPrChange w:id="31574" w:author="Tran Huan" w:date="2018-12-03T01:23:00Z">
                <w:pPr>
                  <w:spacing w:line="360" w:lineRule="auto"/>
                  <w:jc w:val="center"/>
                </w:pPr>
              </w:pPrChange>
            </w:pPr>
            <w:bookmarkStart w:id="31575" w:name="_Toc531003880"/>
            <w:bookmarkStart w:id="31576" w:name="_Toc531005797"/>
            <w:bookmarkStart w:id="31577" w:name="_Toc531571790"/>
            <w:bookmarkStart w:id="31578" w:name="_Toc531575638"/>
            <w:bookmarkStart w:id="31579" w:name="_Toc531579379"/>
            <w:bookmarkStart w:id="31580" w:name="_Toc531583117"/>
            <w:bookmarkEnd w:id="31575"/>
            <w:bookmarkEnd w:id="31576"/>
            <w:bookmarkEnd w:id="31577"/>
            <w:bookmarkEnd w:id="31578"/>
            <w:bookmarkEnd w:id="31579"/>
            <w:bookmarkEnd w:id="31580"/>
          </w:p>
        </w:tc>
        <w:tc>
          <w:tcPr>
            <w:tcW w:w="1463" w:type="dxa"/>
          </w:tcPr>
          <w:p w14:paraId="3CC17EF0" w14:textId="7615D09B" w:rsidR="005645EE" w:rsidDel="00096943" w:rsidRDefault="005645EE" w:rsidP="00D10B12">
            <w:pPr>
              <w:spacing w:line="288" w:lineRule="auto"/>
              <w:contextualSpacing/>
              <w:jc w:val="center"/>
              <w:rPr>
                <w:ins w:id="31581" w:author="phuong vu" w:date="2018-11-21T21:35:00Z"/>
                <w:del w:id="31582" w:author="Tran Huan" w:date="2018-11-25T22:00:00Z"/>
                <w:lang w:val="en-US"/>
              </w:rPr>
              <w:pPrChange w:id="31583" w:author="Tran Huan" w:date="2018-12-03T01:23:00Z">
                <w:pPr>
                  <w:spacing w:line="360" w:lineRule="auto"/>
                  <w:jc w:val="center"/>
                </w:pPr>
              </w:pPrChange>
            </w:pPr>
            <w:bookmarkStart w:id="31584" w:name="_Toc531003881"/>
            <w:bookmarkStart w:id="31585" w:name="_Toc531005798"/>
            <w:bookmarkStart w:id="31586" w:name="_Toc531571791"/>
            <w:bookmarkStart w:id="31587" w:name="_Toc531575639"/>
            <w:bookmarkStart w:id="31588" w:name="_Toc531579380"/>
            <w:bookmarkStart w:id="31589" w:name="_Toc531583118"/>
            <w:bookmarkEnd w:id="31584"/>
            <w:bookmarkEnd w:id="31585"/>
            <w:bookmarkEnd w:id="31586"/>
            <w:bookmarkEnd w:id="31587"/>
            <w:bookmarkEnd w:id="31588"/>
            <w:bookmarkEnd w:id="31589"/>
          </w:p>
        </w:tc>
        <w:tc>
          <w:tcPr>
            <w:tcW w:w="1463" w:type="dxa"/>
          </w:tcPr>
          <w:p w14:paraId="662F9D18" w14:textId="3DF0D0CE" w:rsidR="005645EE" w:rsidDel="00096943" w:rsidRDefault="005645EE" w:rsidP="00D10B12">
            <w:pPr>
              <w:spacing w:line="288" w:lineRule="auto"/>
              <w:contextualSpacing/>
              <w:jc w:val="center"/>
              <w:rPr>
                <w:ins w:id="31590" w:author="phuong vu" w:date="2018-11-21T21:35:00Z"/>
                <w:del w:id="31591" w:author="Tran Huan" w:date="2018-11-25T22:00:00Z"/>
                <w:lang w:val="en-US"/>
              </w:rPr>
              <w:pPrChange w:id="31592" w:author="Tran Huan" w:date="2018-12-03T01:23:00Z">
                <w:pPr>
                  <w:spacing w:line="360" w:lineRule="auto"/>
                  <w:jc w:val="center"/>
                </w:pPr>
              </w:pPrChange>
            </w:pPr>
            <w:bookmarkStart w:id="31593" w:name="_Toc531003882"/>
            <w:bookmarkStart w:id="31594" w:name="_Toc531005799"/>
            <w:bookmarkStart w:id="31595" w:name="_Toc531571792"/>
            <w:bookmarkStart w:id="31596" w:name="_Toc531575640"/>
            <w:bookmarkStart w:id="31597" w:name="_Toc531579381"/>
            <w:bookmarkStart w:id="31598" w:name="_Toc531583119"/>
            <w:bookmarkEnd w:id="31593"/>
            <w:bookmarkEnd w:id="31594"/>
            <w:bookmarkEnd w:id="31595"/>
            <w:bookmarkEnd w:id="31596"/>
            <w:bookmarkEnd w:id="31597"/>
            <w:bookmarkEnd w:id="31598"/>
          </w:p>
        </w:tc>
        <w:tc>
          <w:tcPr>
            <w:tcW w:w="1463" w:type="dxa"/>
          </w:tcPr>
          <w:p w14:paraId="4BAA8EBD" w14:textId="5A874A79" w:rsidR="005645EE" w:rsidDel="00096943" w:rsidRDefault="005645EE" w:rsidP="00D10B12">
            <w:pPr>
              <w:spacing w:line="288" w:lineRule="auto"/>
              <w:contextualSpacing/>
              <w:jc w:val="center"/>
              <w:rPr>
                <w:ins w:id="31599" w:author="phuong vu" w:date="2018-11-21T21:35:00Z"/>
                <w:del w:id="31600" w:author="Tran Huan" w:date="2018-11-25T22:00:00Z"/>
                <w:lang w:val="en-US"/>
              </w:rPr>
              <w:pPrChange w:id="31601" w:author="Tran Huan" w:date="2018-12-03T01:23:00Z">
                <w:pPr>
                  <w:jc w:val="center"/>
                </w:pPr>
              </w:pPrChange>
            </w:pPr>
            <w:ins w:id="31602" w:author="phuong vu" w:date="2018-11-21T21:35:00Z">
              <w:del w:id="31603" w:author="Tran Huan" w:date="2018-11-25T22:00:00Z">
                <w:r w:rsidDel="00096943">
                  <w:rPr>
                    <w:lang w:val="en-US"/>
                  </w:rPr>
                  <w:delText>X</w:delText>
                </w:r>
                <w:bookmarkStart w:id="31604" w:name="_Toc531003883"/>
                <w:bookmarkStart w:id="31605" w:name="_Toc531005800"/>
                <w:bookmarkStart w:id="31606" w:name="_Toc531571793"/>
                <w:bookmarkStart w:id="31607" w:name="_Toc531575641"/>
                <w:bookmarkStart w:id="31608" w:name="_Toc531579382"/>
                <w:bookmarkStart w:id="31609" w:name="_Toc531583120"/>
                <w:bookmarkEnd w:id="31604"/>
                <w:bookmarkEnd w:id="31605"/>
                <w:bookmarkEnd w:id="31606"/>
                <w:bookmarkEnd w:id="31607"/>
                <w:bookmarkEnd w:id="31608"/>
                <w:bookmarkEnd w:id="31609"/>
              </w:del>
            </w:ins>
          </w:p>
        </w:tc>
        <w:bookmarkStart w:id="31610" w:name="_Toc531003884"/>
        <w:bookmarkStart w:id="31611" w:name="_Toc531005801"/>
        <w:bookmarkStart w:id="31612" w:name="_Toc531571794"/>
        <w:bookmarkStart w:id="31613" w:name="_Toc531575642"/>
        <w:bookmarkStart w:id="31614" w:name="_Toc531579383"/>
        <w:bookmarkStart w:id="31615" w:name="_Toc531583121"/>
        <w:bookmarkEnd w:id="31610"/>
        <w:bookmarkEnd w:id="31611"/>
        <w:bookmarkEnd w:id="31612"/>
        <w:bookmarkEnd w:id="31613"/>
        <w:bookmarkEnd w:id="31614"/>
        <w:bookmarkEnd w:id="31615"/>
      </w:tr>
      <w:tr w:rsidR="005645EE" w:rsidDel="00096943" w14:paraId="7F1FED99" w14:textId="024BFC61" w:rsidTr="000A5A23">
        <w:trPr>
          <w:ins w:id="31616" w:author="phuong vu" w:date="2018-11-21T21:35:00Z"/>
          <w:del w:id="31617" w:author="Tran Huan" w:date="2018-11-25T22:00:00Z"/>
        </w:trPr>
        <w:tc>
          <w:tcPr>
            <w:tcW w:w="805" w:type="dxa"/>
          </w:tcPr>
          <w:p w14:paraId="5D030729" w14:textId="3B614315" w:rsidR="005645EE" w:rsidDel="00096943" w:rsidRDefault="005645EE" w:rsidP="00D10B12">
            <w:pPr>
              <w:spacing w:line="288" w:lineRule="auto"/>
              <w:contextualSpacing/>
              <w:jc w:val="center"/>
              <w:rPr>
                <w:ins w:id="31618" w:author="phuong vu" w:date="2018-11-21T21:35:00Z"/>
                <w:del w:id="31619" w:author="Tran Huan" w:date="2018-11-25T22:00:00Z"/>
                <w:lang w:val="en-US"/>
              </w:rPr>
              <w:pPrChange w:id="31620" w:author="Tran Huan" w:date="2018-12-03T01:23:00Z">
                <w:pPr>
                  <w:spacing w:line="360" w:lineRule="auto"/>
                  <w:jc w:val="center"/>
                </w:pPr>
              </w:pPrChange>
            </w:pPr>
            <w:ins w:id="31621" w:author="phuong vu" w:date="2018-11-21T21:35:00Z">
              <w:del w:id="31622" w:author="Tran Huan" w:date="2018-11-25T22:00:00Z">
                <w:r w:rsidDel="00096943">
                  <w:rPr>
                    <w:lang w:val="en-US"/>
                  </w:rPr>
                  <w:delText>2</w:delText>
                </w:r>
                <w:bookmarkStart w:id="31623" w:name="_Toc531003885"/>
                <w:bookmarkStart w:id="31624" w:name="_Toc531005802"/>
                <w:bookmarkStart w:id="31625" w:name="_Toc531571795"/>
                <w:bookmarkStart w:id="31626" w:name="_Toc531575643"/>
                <w:bookmarkStart w:id="31627" w:name="_Toc531579384"/>
                <w:bookmarkStart w:id="31628" w:name="_Toc531583122"/>
                <w:bookmarkEnd w:id="31623"/>
                <w:bookmarkEnd w:id="31624"/>
                <w:bookmarkEnd w:id="31625"/>
                <w:bookmarkEnd w:id="31626"/>
                <w:bookmarkEnd w:id="31627"/>
                <w:bookmarkEnd w:id="31628"/>
              </w:del>
            </w:ins>
          </w:p>
        </w:tc>
        <w:tc>
          <w:tcPr>
            <w:tcW w:w="2120" w:type="dxa"/>
          </w:tcPr>
          <w:p w14:paraId="5836914D" w14:textId="1D5753D9" w:rsidR="005645EE" w:rsidDel="00096943" w:rsidRDefault="005645EE" w:rsidP="00D10B12">
            <w:pPr>
              <w:spacing w:line="288" w:lineRule="auto"/>
              <w:contextualSpacing/>
              <w:rPr>
                <w:ins w:id="31629" w:author="phuong vu" w:date="2018-11-21T21:35:00Z"/>
                <w:del w:id="31630" w:author="Tran Huan" w:date="2018-11-25T22:00:00Z"/>
                <w:lang w:val="en-US"/>
              </w:rPr>
              <w:pPrChange w:id="31631" w:author="Tran Huan" w:date="2018-12-03T01:23:00Z">
                <w:pPr>
                  <w:spacing w:line="360" w:lineRule="auto"/>
                </w:pPr>
              </w:pPrChange>
            </w:pPr>
            <w:ins w:id="31632" w:author="phuong vu" w:date="2018-11-21T21:35:00Z">
              <w:del w:id="31633" w:author="Tran Huan" w:date="2018-11-25T22:00:00Z">
                <w:r w:rsidDel="00096943">
                  <w:rPr>
                    <w:lang w:val="en-US"/>
                  </w:rPr>
                  <w:delText>customer</w:delText>
                </w:r>
                <w:bookmarkStart w:id="31634" w:name="_Toc531003886"/>
                <w:bookmarkStart w:id="31635" w:name="_Toc531005803"/>
                <w:bookmarkStart w:id="31636" w:name="_Toc531571796"/>
                <w:bookmarkStart w:id="31637" w:name="_Toc531575644"/>
                <w:bookmarkStart w:id="31638" w:name="_Toc531579385"/>
                <w:bookmarkStart w:id="31639" w:name="_Toc531583123"/>
                <w:bookmarkEnd w:id="31634"/>
                <w:bookmarkEnd w:id="31635"/>
                <w:bookmarkEnd w:id="31636"/>
                <w:bookmarkEnd w:id="31637"/>
                <w:bookmarkEnd w:id="31638"/>
                <w:bookmarkEnd w:id="31639"/>
              </w:del>
            </w:ins>
          </w:p>
        </w:tc>
        <w:tc>
          <w:tcPr>
            <w:tcW w:w="1463" w:type="dxa"/>
          </w:tcPr>
          <w:p w14:paraId="407115E8" w14:textId="3A386FCB" w:rsidR="005645EE" w:rsidDel="00096943" w:rsidRDefault="005645EE" w:rsidP="00D10B12">
            <w:pPr>
              <w:spacing w:line="288" w:lineRule="auto"/>
              <w:contextualSpacing/>
              <w:jc w:val="center"/>
              <w:rPr>
                <w:ins w:id="31640" w:author="phuong vu" w:date="2018-11-21T21:35:00Z"/>
                <w:del w:id="31641" w:author="Tran Huan" w:date="2018-11-25T22:00:00Z"/>
                <w:lang w:val="en-US"/>
              </w:rPr>
              <w:pPrChange w:id="31642" w:author="Tran Huan" w:date="2018-12-03T01:23:00Z">
                <w:pPr>
                  <w:spacing w:line="360" w:lineRule="auto"/>
                  <w:jc w:val="center"/>
                </w:pPr>
              </w:pPrChange>
            </w:pPr>
            <w:bookmarkStart w:id="31643" w:name="_Toc531003887"/>
            <w:bookmarkStart w:id="31644" w:name="_Toc531005804"/>
            <w:bookmarkStart w:id="31645" w:name="_Toc531571797"/>
            <w:bookmarkStart w:id="31646" w:name="_Toc531575645"/>
            <w:bookmarkStart w:id="31647" w:name="_Toc531579386"/>
            <w:bookmarkStart w:id="31648" w:name="_Toc531583124"/>
            <w:bookmarkEnd w:id="31643"/>
            <w:bookmarkEnd w:id="31644"/>
            <w:bookmarkEnd w:id="31645"/>
            <w:bookmarkEnd w:id="31646"/>
            <w:bookmarkEnd w:id="31647"/>
            <w:bookmarkEnd w:id="31648"/>
          </w:p>
        </w:tc>
        <w:tc>
          <w:tcPr>
            <w:tcW w:w="1463" w:type="dxa"/>
          </w:tcPr>
          <w:p w14:paraId="4D624471" w14:textId="22258EEC" w:rsidR="005645EE" w:rsidDel="00096943" w:rsidRDefault="005645EE" w:rsidP="00D10B12">
            <w:pPr>
              <w:spacing w:line="288" w:lineRule="auto"/>
              <w:contextualSpacing/>
              <w:jc w:val="center"/>
              <w:rPr>
                <w:ins w:id="31649" w:author="phuong vu" w:date="2018-11-21T21:35:00Z"/>
                <w:del w:id="31650" w:author="Tran Huan" w:date="2018-11-25T22:00:00Z"/>
                <w:lang w:val="en-US"/>
              </w:rPr>
              <w:pPrChange w:id="31651" w:author="Tran Huan" w:date="2018-12-03T01:23:00Z">
                <w:pPr>
                  <w:spacing w:line="360" w:lineRule="auto"/>
                  <w:jc w:val="center"/>
                </w:pPr>
              </w:pPrChange>
            </w:pPr>
            <w:bookmarkStart w:id="31652" w:name="_Toc531003888"/>
            <w:bookmarkStart w:id="31653" w:name="_Toc531005805"/>
            <w:bookmarkStart w:id="31654" w:name="_Toc531571798"/>
            <w:bookmarkStart w:id="31655" w:name="_Toc531575646"/>
            <w:bookmarkStart w:id="31656" w:name="_Toc531579387"/>
            <w:bookmarkStart w:id="31657" w:name="_Toc531583125"/>
            <w:bookmarkEnd w:id="31652"/>
            <w:bookmarkEnd w:id="31653"/>
            <w:bookmarkEnd w:id="31654"/>
            <w:bookmarkEnd w:id="31655"/>
            <w:bookmarkEnd w:id="31656"/>
            <w:bookmarkEnd w:id="31657"/>
          </w:p>
        </w:tc>
        <w:tc>
          <w:tcPr>
            <w:tcW w:w="1463" w:type="dxa"/>
          </w:tcPr>
          <w:p w14:paraId="4DE870C0" w14:textId="15E8B4DA" w:rsidR="005645EE" w:rsidDel="00096943" w:rsidRDefault="005645EE" w:rsidP="00D10B12">
            <w:pPr>
              <w:spacing w:line="288" w:lineRule="auto"/>
              <w:contextualSpacing/>
              <w:jc w:val="center"/>
              <w:rPr>
                <w:ins w:id="31658" w:author="phuong vu" w:date="2018-11-21T21:35:00Z"/>
                <w:del w:id="31659" w:author="Tran Huan" w:date="2018-11-25T22:00:00Z"/>
                <w:lang w:val="en-US"/>
              </w:rPr>
              <w:pPrChange w:id="31660" w:author="Tran Huan" w:date="2018-12-03T01:23:00Z">
                <w:pPr>
                  <w:spacing w:line="360" w:lineRule="auto"/>
                  <w:jc w:val="center"/>
                </w:pPr>
              </w:pPrChange>
            </w:pPr>
            <w:bookmarkStart w:id="31661" w:name="_Toc531003889"/>
            <w:bookmarkStart w:id="31662" w:name="_Toc531005806"/>
            <w:bookmarkStart w:id="31663" w:name="_Toc531571799"/>
            <w:bookmarkStart w:id="31664" w:name="_Toc531575647"/>
            <w:bookmarkStart w:id="31665" w:name="_Toc531579388"/>
            <w:bookmarkStart w:id="31666" w:name="_Toc531583126"/>
            <w:bookmarkEnd w:id="31661"/>
            <w:bookmarkEnd w:id="31662"/>
            <w:bookmarkEnd w:id="31663"/>
            <w:bookmarkEnd w:id="31664"/>
            <w:bookmarkEnd w:id="31665"/>
            <w:bookmarkEnd w:id="31666"/>
          </w:p>
        </w:tc>
        <w:tc>
          <w:tcPr>
            <w:tcW w:w="1463" w:type="dxa"/>
          </w:tcPr>
          <w:p w14:paraId="693A5D73" w14:textId="1B6EBCC1" w:rsidR="005645EE" w:rsidDel="00096943" w:rsidRDefault="005645EE" w:rsidP="00D10B12">
            <w:pPr>
              <w:spacing w:line="288" w:lineRule="auto"/>
              <w:contextualSpacing/>
              <w:jc w:val="center"/>
              <w:rPr>
                <w:ins w:id="31667" w:author="phuong vu" w:date="2018-11-21T21:35:00Z"/>
                <w:del w:id="31668" w:author="Tran Huan" w:date="2018-11-25T22:00:00Z"/>
                <w:lang w:val="en-US"/>
              </w:rPr>
              <w:pPrChange w:id="31669" w:author="Tran Huan" w:date="2018-12-03T01:23:00Z">
                <w:pPr>
                  <w:jc w:val="center"/>
                </w:pPr>
              </w:pPrChange>
            </w:pPr>
            <w:ins w:id="31670" w:author="phuong vu" w:date="2018-11-21T21:35:00Z">
              <w:del w:id="31671" w:author="Tran Huan" w:date="2018-11-25T22:00:00Z">
                <w:r w:rsidDel="00096943">
                  <w:rPr>
                    <w:lang w:val="en-US"/>
                  </w:rPr>
                  <w:delText>X</w:delText>
                </w:r>
                <w:bookmarkStart w:id="31672" w:name="_Toc531003890"/>
                <w:bookmarkStart w:id="31673" w:name="_Toc531005807"/>
                <w:bookmarkStart w:id="31674" w:name="_Toc531571800"/>
                <w:bookmarkStart w:id="31675" w:name="_Toc531575648"/>
                <w:bookmarkStart w:id="31676" w:name="_Toc531579389"/>
                <w:bookmarkStart w:id="31677" w:name="_Toc531583127"/>
                <w:bookmarkEnd w:id="31672"/>
                <w:bookmarkEnd w:id="31673"/>
                <w:bookmarkEnd w:id="31674"/>
                <w:bookmarkEnd w:id="31675"/>
                <w:bookmarkEnd w:id="31676"/>
                <w:bookmarkEnd w:id="31677"/>
              </w:del>
            </w:ins>
          </w:p>
        </w:tc>
        <w:bookmarkStart w:id="31678" w:name="_Toc531003891"/>
        <w:bookmarkStart w:id="31679" w:name="_Toc531005808"/>
        <w:bookmarkStart w:id="31680" w:name="_Toc531571801"/>
        <w:bookmarkStart w:id="31681" w:name="_Toc531575649"/>
        <w:bookmarkStart w:id="31682" w:name="_Toc531579390"/>
        <w:bookmarkStart w:id="31683" w:name="_Toc531583128"/>
        <w:bookmarkEnd w:id="31678"/>
        <w:bookmarkEnd w:id="31679"/>
        <w:bookmarkEnd w:id="31680"/>
        <w:bookmarkEnd w:id="31681"/>
        <w:bookmarkEnd w:id="31682"/>
        <w:bookmarkEnd w:id="31683"/>
      </w:tr>
      <w:tr w:rsidR="005645EE" w:rsidDel="00096943" w14:paraId="4BA22805" w14:textId="42FBA575" w:rsidTr="000A5A23">
        <w:trPr>
          <w:ins w:id="31684" w:author="phuong vu" w:date="2018-11-21T21:35:00Z"/>
          <w:del w:id="31685" w:author="Tran Huan" w:date="2018-11-25T22:00:00Z"/>
        </w:trPr>
        <w:tc>
          <w:tcPr>
            <w:tcW w:w="805" w:type="dxa"/>
          </w:tcPr>
          <w:p w14:paraId="3F200BA8" w14:textId="381DB48F" w:rsidR="005645EE" w:rsidDel="00096943" w:rsidRDefault="005645EE" w:rsidP="00D10B12">
            <w:pPr>
              <w:spacing w:line="288" w:lineRule="auto"/>
              <w:contextualSpacing/>
              <w:jc w:val="center"/>
              <w:rPr>
                <w:ins w:id="31686" w:author="phuong vu" w:date="2018-11-21T21:35:00Z"/>
                <w:del w:id="31687" w:author="Tran Huan" w:date="2018-11-25T22:00:00Z"/>
                <w:lang w:val="en-US"/>
              </w:rPr>
              <w:pPrChange w:id="31688" w:author="Tran Huan" w:date="2018-12-03T01:23:00Z">
                <w:pPr>
                  <w:spacing w:line="360" w:lineRule="auto"/>
                  <w:jc w:val="center"/>
                </w:pPr>
              </w:pPrChange>
            </w:pPr>
            <w:ins w:id="31689" w:author="phuong vu" w:date="2018-11-21T21:35:00Z">
              <w:del w:id="31690" w:author="Tran Huan" w:date="2018-11-25T22:00:00Z">
                <w:r w:rsidDel="00096943">
                  <w:rPr>
                    <w:lang w:val="en-US"/>
                  </w:rPr>
                  <w:delText>4</w:delText>
                </w:r>
                <w:bookmarkStart w:id="31691" w:name="_Toc531003892"/>
                <w:bookmarkStart w:id="31692" w:name="_Toc531005809"/>
                <w:bookmarkStart w:id="31693" w:name="_Toc531571802"/>
                <w:bookmarkStart w:id="31694" w:name="_Toc531575650"/>
                <w:bookmarkStart w:id="31695" w:name="_Toc531579391"/>
                <w:bookmarkStart w:id="31696" w:name="_Toc531583129"/>
                <w:bookmarkEnd w:id="31691"/>
                <w:bookmarkEnd w:id="31692"/>
                <w:bookmarkEnd w:id="31693"/>
                <w:bookmarkEnd w:id="31694"/>
                <w:bookmarkEnd w:id="31695"/>
                <w:bookmarkEnd w:id="31696"/>
              </w:del>
            </w:ins>
          </w:p>
        </w:tc>
        <w:tc>
          <w:tcPr>
            <w:tcW w:w="2120" w:type="dxa"/>
          </w:tcPr>
          <w:p w14:paraId="4B6C0AD1" w14:textId="55F211F9" w:rsidR="005645EE" w:rsidDel="00096943" w:rsidRDefault="005645EE" w:rsidP="00D10B12">
            <w:pPr>
              <w:spacing w:line="288" w:lineRule="auto"/>
              <w:contextualSpacing/>
              <w:rPr>
                <w:ins w:id="31697" w:author="phuong vu" w:date="2018-11-21T21:35:00Z"/>
                <w:del w:id="31698" w:author="Tran Huan" w:date="2018-11-25T22:00:00Z"/>
                <w:lang w:val="en-US"/>
              </w:rPr>
              <w:pPrChange w:id="31699" w:author="Tran Huan" w:date="2018-12-03T01:23:00Z">
                <w:pPr>
                  <w:spacing w:line="360" w:lineRule="auto"/>
                </w:pPr>
              </w:pPrChange>
            </w:pPr>
            <w:ins w:id="31700" w:author="phuong vu" w:date="2018-11-21T21:36:00Z">
              <w:del w:id="31701" w:author="Tran Huan" w:date="2018-11-25T22:00:00Z">
                <w:r w:rsidDel="00096943">
                  <w:rPr>
                    <w:lang w:val="en-US"/>
                  </w:rPr>
                  <w:delText>task</w:delText>
                </w:r>
              </w:del>
            </w:ins>
            <w:bookmarkStart w:id="31702" w:name="_Toc531003893"/>
            <w:bookmarkStart w:id="31703" w:name="_Toc531005810"/>
            <w:bookmarkStart w:id="31704" w:name="_Toc531571803"/>
            <w:bookmarkStart w:id="31705" w:name="_Toc531575651"/>
            <w:bookmarkStart w:id="31706" w:name="_Toc531579392"/>
            <w:bookmarkStart w:id="31707" w:name="_Toc531583130"/>
            <w:bookmarkEnd w:id="31702"/>
            <w:bookmarkEnd w:id="31703"/>
            <w:bookmarkEnd w:id="31704"/>
            <w:bookmarkEnd w:id="31705"/>
            <w:bookmarkEnd w:id="31706"/>
            <w:bookmarkEnd w:id="31707"/>
          </w:p>
        </w:tc>
        <w:tc>
          <w:tcPr>
            <w:tcW w:w="1463" w:type="dxa"/>
          </w:tcPr>
          <w:p w14:paraId="0AE7C527" w14:textId="42A850ED" w:rsidR="005645EE" w:rsidDel="00096943" w:rsidRDefault="005645EE" w:rsidP="00D10B12">
            <w:pPr>
              <w:spacing w:line="288" w:lineRule="auto"/>
              <w:contextualSpacing/>
              <w:jc w:val="center"/>
              <w:rPr>
                <w:ins w:id="31708" w:author="phuong vu" w:date="2018-11-21T21:35:00Z"/>
                <w:del w:id="31709" w:author="Tran Huan" w:date="2018-11-25T22:00:00Z"/>
                <w:lang w:val="en-US"/>
              </w:rPr>
              <w:pPrChange w:id="31710" w:author="Tran Huan" w:date="2018-12-03T01:23:00Z">
                <w:pPr>
                  <w:spacing w:line="360" w:lineRule="auto"/>
                  <w:jc w:val="center"/>
                </w:pPr>
              </w:pPrChange>
            </w:pPr>
            <w:bookmarkStart w:id="31711" w:name="_Toc531003894"/>
            <w:bookmarkStart w:id="31712" w:name="_Toc531005811"/>
            <w:bookmarkStart w:id="31713" w:name="_Toc531571804"/>
            <w:bookmarkStart w:id="31714" w:name="_Toc531575652"/>
            <w:bookmarkStart w:id="31715" w:name="_Toc531579393"/>
            <w:bookmarkStart w:id="31716" w:name="_Toc531583131"/>
            <w:bookmarkEnd w:id="31711"/>
            <w:bookmarkEnd w:id="31712"/>
            <w:bookmarkEnd w:id="31713"/>
            <w:bookmarkEnd w:id="31714"/>
            <w:bookmarkEnd w:id="31715"/>
            <w:bookmarkEnd w:id="31716"/>
          </w:p>
        </w:tc>
        <w:tc>
          <w:tcPr>
            <w:tcW w:w="1463" w:type="dxa"/>
          </w:tcPr>
          <w:p w14:paraId="788318BF" w14:textId="4E357B46" w:rsidR="005645EE" w:rsidDel="00096943" w:rsidRDefault="005645EE" w:rsidP="00D10B12">
            <w:pPr>
              <w:spacing w:line="288" w:lineRule="auto"/>
              <w:contextualSpacing/>
              <w:jc w:val="center"/>
              <w:rPr>
                <w:ins w:id="31717" w:author="phuong vu" w:date="2018-11-21T21:35:00Z"/>
                <w:del w:id="31718" w:author="Tran Huan" w:date="2018-11-25T22:00:00Z"/>
                <w:lang w:val="en-US"/>
              </w:rPr>
              <w:pPrChange w:id="31719" w:author="Tran Huan" w:date="2018-12-03T01:23:00Z">
                <w:pPr>
                  <w:spacing w:line="360" w:lineRule="auto"/>
                  <w:jc w:val="center"/>
                </w:pPr>
              </w:pPrChange>
            </w:pPr>
            <w:bookmarkStart w:id="31720" w:name="_Toc531003895"/>
            <w:bookmarkStart w:id="31721" w:name="_Toc531005812"/>
            <w:bookmarkStart w:id="31722" w:name="_Toc531571805"/>
            <w:bookmarkStart w:id="31723" w:name="_Toc531575653"/>
            <w:bookmarkStart w:id="31724" w:name="_Toc531579394"/>
            <w:bookmarkStart w:id="31725" w:name="_Toc531583132"/>
            <w:bookmarkEnd w:id="31720"/>
            <w:bookmarkEnd w:id="31721"/>
            <w:bookmarkEnd w:id="31722"/>
            <w:bookmarkEnd w:id="31723"/>
            <w:bookmarkEnd w:id="31724"/>
            <w:bookmarkEnd w:id="31725"/>
          </w:p>
        </w:tc>
        <w:tc>
          <w:tcPr>
            <w:tcW w:w="1463" w:type="dxa"/>
          </w:tcPr>
          <w:p w14:paraId="58593E56" w14:textId="74C70AD6" w:rsidR="005645EE" w:rsidDel="00096943" w:rsidRDefault="005645EE" w:rsidP="00D10B12">
            <w:pPr>
              <w:spacing w:line="288" w:lineRule="auto"/>
              <w:contextualSpacing/>
              <w:jc w:val="center"/>
              <w:rPr>
                <w:ins w:id="31726" w:author="phuong vu" w:date="2018-11-21T21:35:00Z"/>
                <w:del w:id="31727" w:author="Tran Huan" w:date="2018-11-25T22:00:00Z"/>
                <w:lang w:val="en-US"/>
              </w:rPr>
              <w:pPrChange w:id="31728" w:author="Tran Huan" w:date="2018-12-03T01:23:00Z">
                <w:pPr>
                  <w:spacing w:line="360" w:lineRule="auto"/>
                  <w:jc w:val="center"/>
                </w:pPr>
              </w:pPrChange>
            </w:pPr>
            <w:bookmarkStart w:id="31729" w:name="_Toc531003896"/>
            <w:bookmarkStart w:id="31730" w:name="_Toc531005813"/>
            <w:bookmarkStart w:id="31731" w:name="_Toc531571806"/>
            <w:bookmarkStart w:id="31732" w:name="_Toc531575654"/>
            <w:bookmarkStart w:id="31733" w:name="_Toc531579395"/>
            <w:bookmarkStart w:id="31734" w:name="_Toc531583133"/>
            <w:bookmarkEnd w:id="31729"/>
            <w:bookmarkEnd w:id="31730"/>
            <w:bookmarkEnd w:id="31731"/>
            <w:bookmarkEnd w:id="31732"/>
            <w:bookmarkEnd w:id="31733"/>
            <w:bookmarkEnd w:id="31734"/>
          </w:p>
        </w:tc>
        <w:tc>
          <w:tcPr>
            <w:tcW w:w="1463" w:type="dxa"/>
          </w:tcPr>
          <w:p w14:paraId="72B95942" w14:textId="12F7AEDA" w:rsidR="005645EE" w:rsidDel="00096943" w:rsidRDefault="005645EE" w:rsidP="00D10B12">
            <w:pPr>
              <w:spacing w:line="288" w:lineRule="auto"/>
              <w:contextualSpacing/>
              <w:jc w:val="center"/>
              <w:rPr>
                <w:ins w:id="31735" w:author="phuong vu" w:date="2018-11-21T21:35:00Z"/>
                <w:del w:id="31736" w:author="Tran Huan" w:date="2018-11-25T22:00:00Z"/>
                <w:lang w:val="en-US"/>
              </w:rPr>
              <w:pPrChange w:id="31737" w:author="Tran Huan" w:date="2018-12-03T01:23:00Z">
                <w:pPr>
                  <w:jc w:val="center"/>
                </w:pPr>
              </w:pPrChange>
            </w:pPr>
            <w:ins w:id="31738" w:author="phuong vu" w:date="2018-11-21T21:35:00Z">
              <w:del w:id="31739" w:author="Tran Huan" w:date="2018-11-25T22:00:00Z">
                <w:r w:rsidDel="00096943">
                  <w:rPr>
                    <w:lang w:val="en-US"/>
                  </w:rPr>
                  <w:delText>X</w:delText>
                </w:r>
                <w:bookmarkStart w:id="31740" w:name="_Toc531003897"/>
                <w:bookmarkStart w:id="31741" w:name="_Toc531005814"/>
                <w:bookmarkStart w:id="31742" w:name="_Toc531571807"/>
                <w:bookmarkStart w:id="31743" w:name="_Toc531575655"/>
                <w:bookmarkStart w:id="31744" w:name="_Toc531579396"/>
                <w:bookmarkStart w:id="31745" w:name="_Toc531583134"/>
                <w:bookmarkEnd w:id="31740"/>
                <w:bookmarkEnd w:id="31741"/>
                <w:bookmarkEnd w:id="31742"/>
                <w:bookmarkEnd w:id="31743"/>
                <w:bookmarkEnd w:id="31744"/>
                <w:bookmarkEnd w:id="31745"/>
              </w:del>
            </w:ins>
          </w:p>
        </w:tc>
        <w:bookmarkStart w:id="31746" w:name="_Toc531003898"/>
        <w:bookmarkStart w:id="31747" w:name="_Toc531005815"/>
        <w:bookmarkStart w:id="31748" w:name="_Toc531571808"/>
        <w:bookmarkStart w:id="31749" w:name="_Toc531575656"/>
        <w:bookmarkStart w:id="31750" w:name="_Toc531579397"/>
        <w:bookmarkStart w:id="31751" w:name="_Toc531583135"/>
        <w:bookmarkEnd w:id="31746"/>
        <w:bookmarkEnd w:id="31747"/>
        <w:bookmarkEnd w:id="31748"/>
        <w:bookmarkEnd w:id="31749"/>
        <w:bookmarkEnd w:id="31750"/>
        <w:bookmarkEnd w:id="31751"/>
      </w:tr>
    </w:tbl>
    <w:p w14:paraId="71A38D5D" w14:textId="4B073F30" w:rsidR="005645EE" w:rsidRPr="00933422" w:rsidDel="00096943" w:rsidRDefault="005645EE" w:rsidP="00D10B12">
      <w:pPr>
        <w:spacing w:after="0" w:line="288" w:lineRule="auto"/>
        <w:contextualSpacing/>
        <w:rPr>
          <w:ins w:id="31752" w:author="phuong vu" w:date="2018-11-21T21:34:00Z"/>
          <w:del w:id="31753" w:author="Tran Huan" w:date="2018-11-25T22:00:00Z"/>
          <w:lang w:val="en-US"/>
        </w:rPr>
        <w:pPrChange w:id="31754" w:author="Tran Huan" w:date="2018-12-03T01:23:00Z">
          <w:pPr>
            <w:pStyle w:val="Heading6"/>
          </w:pPr>
        </w:pPrChange>
      </w:pPr>
      <w:bookmarkStart w:id="31755" w:name="_Toc531003899"/>
      <w:bookmarkStart w:id="31756" w:name="_Toc531005816"/>
      <w:bookmarkStart w:id="31757" w:name="_Toc531571809"/>
      <w:bookmarkStart w:id="31758" w:name="_Toc531575657"/>
      <w:bookmarkStart w:id="31759" w:name="_Toc531579398"/>
      <w:bookmarkStart w:id="31760" w:name="_Toc531583136"/>
      <w:bookmarkEnd w:id="31755"/>
      <w:bookmarkEnd w:id="31756"/>
      <w:bookmarkEnd w:id="31757"/>
      <w:bookmarkEnd w:id="31758"/>
      <w:bookmarkEnd w:id="31759"/>
      <w:bookmarkEnd w:id="31760"/>
    </w:p>
    <w:p w14:paraId="541602AB" w14:textId="33D57348" w:rsidR="005645EE" w:rsidRPr="00C95C85" w:rsidDel="00096943" w:rsidRDefault="005645EE" w:rsidP="00D10B12">
      <w:pPr>
        <w:pStyle w:val="Heading6"/>
        <w:spacing w:line="288" w:lineRule="auto"/>
        <w:contextualSpacing/>
        <w:rPr>
          <w:ins w:id="31761" w:author="phuong vu" w:date="2018-11-21T21:34:00Z"/>
          <w:del w:id="31762" w:author="Tran Huan" w:date="2018-11-25T22:00:00Z"/>
          <w:lang w:val="en-US"/>
        </w:rPr>
        <w:pPrChange w:id="31763" w:author="Tran Huan" w:date="2018-12-03T01:23:00Z">
          <w:pPr>
            <w:pStyle w:val="Heading6"/>
          </w:pPr>
        </w:pPrChange>
      </w:pPr>
      <w:ins w:id="31764" w:author="phuong vu" w:date="2018-11-21T21:34:00Z">
        <w:del w:id="31765" w:author="Tran Huan" w:date="2018-11-25T22:00:00Z">
          <w:r w:rsidDel="00096943">
            <w:rPr>
              <w:lang w:val="en-US"/>
            </w:rPr>
            <w:delText>Cách xử lí</w:delText>
          </w:r>
          <w:bookmarkStart w:id="31766" w:name="_Toc531003900"/>
          <w:bookmarkStart w:id="31767" w:name="_Toc531005817"/>
          <w:bookmarkStart w:id="31768" w:name="_Toc531571810"/>
          <w:bookmarkStart w:id="31769" w:name="_Toc531575658"/>
          <w:bookmarkStart w:id="31770" w:name="_Toc531579399"/>
          <w:bookmarkStart w:id="31771" w:name="_Toc531583137"/>
          <w:bookmarkEnd w:id="31766"/>
          <w:bookmarkEnd w:id="31767"/>
          <w:bookmarkEnd w:id="31768"/>
          <w:bookmarkEnd w:id="31769"/>
          <w:bookmarkEnd w:id="31770"/>
          <w:bookmarkEnd w:id="31771"/>
        </w:del>
      </w:ins>
    </w:p>
    <w:p w14:paraId="63D74243" w14:textId="1EB46FA5" w:rsidR="005645EE" w:rsidRPr="00933422" w:rsidDel="00096943" w:rsidRDefault="005645EE" w:rsidP="00D10B12">
      <w:pPr>
        <w:spacing w:after="0" w:line="288" w:lineRule="auto"/>
        <w:contextualSpacing/>
        <w:rPr>
          <w:del w:id="31772" w:author="Tran Huan" w:date="2018-11-25T22:00:00Z"/>
          <w:lang w:val="en-US"/>
        </w:rPr>
        <w:pPrChange w:id="31773" w:author="Tran Huan" w:date="2018-12-03T01:23:00Z">
          <w:pPr>
            <w:pStyle w:val="Heading6"/>
          </w:pPr>
        </w:pPrChange>
      </w:pPr>
      <w:bookmarkStart w:id="31774" w:name="_Toc531003901"/>
      <w:bookmarkStart w:id="31775" w:name="_Toc531005818"/>
      <w:bookmarkStart w:id="31776" w:name="_Toc531571811"/>
      <w:bookmarkStart w:id="31777" w:name="_Toc531575659"/>
      <w:bookmarkStart w:id="31778" w:name="_Toc531579400"/>
      <w:bookmarkStart w:id="31779" w:name="_Toc531583138"/>
      <w:bookmarkEnd w:id="31774"/>
      <w:bookmarkEnd w:id="31775"/>
      <w:bookmarkEnd w:id="31776"/>
      <w:bookmarkEnd w:id="31777"/>
      <w:bookmarkEnd w:id="31778"/>
      <w:bookmarkEnd w:id="31779"/>
    </w:p>
    <w:p w14:paraId="655B7675" w14:textId="53F2F727" w:rsidR="00F02EAB" w:rsidDel="00096943" w:rsidRDefault="00F02EAB" w:rsidP="00D10B12">
      <w:pPr>
        <w:pStyle w:val="Heading5"/>
        <w:spacing w:line="288" w:lineRule="auto"/>
        <w:contextualSpacing/>
        <w:rPr>
          <w:del w:id="31780" w:author="Tran Huan" w:date="2018-11-25T22:00:00Z"/>
          <w:lang w:val="en-US"/>
        </w:rPr>
        <w:pPrChange w:id="31781" w:author="Tran Huan" w:date="2018-12-03T01:23:00Z">
          <w:pPr>
            <w:pStyle w:val="Heading5"/>
          </w:pPr>
        </w:pPrChange>
      </w:pPr>
      <w:del w:id="31782" w:author="Tran Huan" w:date="2018-11-25T22:00:00Z">
        <w:r w:rsidDel="00096943">
          <w:rPr>
            <w:lang w:val="en-US"/>
          </w:rPr>
          <w:delText>Xem chi tiết đơn hàng</w:delText>
        </w:r>
        <w:bookmarkStart w:id="31783" w:name="_Toc531003902"/>
        <w:bookmarkStart w:id="31784" w:name="_Toc531005819"/>
        <w:bookmarkStart w:id="31785" w:name="_Toc531571812"/>
        <w:bookmarkStart w:id="31786" w:name="_Toc531575660"/>
        <w:bookmarkStart w:id="31787" w:name="_Toc531579401"/>
        <w:bookmarkStart w:id="31788" w:name="_Toc531583139"/>
        <w:bookmarkEnd w:id="31783"/>
        <w:bookmarkEnd w:id="31784"/>
        <w:bookmarkEnd w:id="31785"/>
        <w:bookmarkEnd w:id="31786"/>
        <w:bookmarkEnd w:id="31787"/>
        <w:bookmarkEnd w:id="31788"/>
      </w:del>
    </w:p>
    <w:p w14:paraId="76BFB1BB" w14:textId="5BE234B9" w:rsidR="00070C2F" w:rsidDel="00096943" w:rsidRDefault="00070C2F" w:rsidP="00D10B12">
      <w:pPr>
        <w:pStyle w:val="Heading6"/>
        <w:spacing w:line="288" w:lineRule="auto"/>
        <w:contextualSpacing/>
        <w:rPr>
          <w:del w:id="31789" w:author="Tran Huan" w:date="2018-11-25T22:00:00Z"/>
          <w:lang w:val="en-US"/>
        </w:rPr>
        <w:pPrChange w:id="31790" w:author="Tran Huan" w:date="2018-12-03T01:23:00Z">
          <w:pPr>
            <w:pStyle w:val="Heading6"/>
          </w:pPr>
        </w:pPrChange>
      </w:pPr>
      <w:del w:id="31791" w:author="Tran Huan" w:date="2018-11-25T22:00:00Z">
        <w:r w:rsidDel="00096943">
          <w:rPr>
            <w:lang w:val="en-US"/>
          </w:rPr>
          <w:delText>Mục đích</w:delText>
        </w:r>
        <w:bookmarkStart w:id="31792" w:name="_Toc531003903"/>
        <w:bookmarkStart w:id="31793" w:name="_Toc531005820"/>
        <w:bookmarkStart w:id="31794" w:name="_Toc531571813"/>
        <w:bookmarkStart w:id="31795" w:name="_Toc531575661"/>
        <w:bookmarkStart w:id="31796" w:name="_Toc531579402"/>
        <w:bookmarkStart w:id="31797" w:name="_Toc531583140"/>
        <w:bookmarkEnd w:id="31792"/>
        <w:bookmarkEnd w:id="31793"/>
        <w:bookmarkEnd w:id="31794"/>
        <w:bookmarkEnd w:id="31795"/>
        <w:bookmarkEnd w:id="31796"/>
        <w:bookmarkEnd w:id="31797"/>
      </w:del>
    </w:p>
    <w:p w14:paraId="1C22768E" w14:textId="5AB99901" w:rsidR="00DC4C5A" w:rsidRPr="006C3B6C" w:rsidDel="00096943" w:rsidRDefault="005D7559" w:rsidP="00D10B12">
      <w:pPr>
        <w:spacing w:after="0" w:line="288" w:lineRule="auto"/>
        <w:ind w:firstLine="720"/>
        <w:contextualSpacing/>
        <w:rPr>
          <w:del w:id="31798" w:author="Tran Huan" w:date="2018-11-25T22:00:00Z"/>
          <w:lang w:val="en-US"/>
        </w:rPr>
        <w:pPrChange w:id="31799" w:author="Tran Huan" w:date="2018-12-03T01:23:00Z">
          <w:pPr>
            <w:ind w:firstLine="720"/>
          </w:pPr>
        </w:pPrChange>
      </w:pPr>
      <w:del w:id="31800" w:author="Tran Huan" w:date="2018-11-25T22:00:00Z">
        <w:r w:rsidDel="00096943">
          <w:rPr>
            <w:lang w:val="en-US"/>
          </w:rPr>
          <w:delText>Giúp nhân viên kiểm tra các thông tin đơn hàng trước khi xác nhận và xử lí các chức năng khác đối với đơn hàng tùy theo quyền thực hiện chức nắng với từng người dùng cụ thể.</w:delText>
        </w:r>
        <w:r w:rsidR="00DC4C5A" w:rsidDel="00096943">
          <w:rPr>
            <w:lang w:val="en-US"/>
          </w:rPr>
          <w:delText xml:space="preserve"> Mọi chức năng đối với đơn hàng đều phải truy cập vào màn hình chi tiết trước.</w:delText>
        </w:r>
        <w:bookmarkStart w:id="31801" w:name="_Toc531003904"/>
        <w:bookmarkStart w:id="31802" w:name="_Toc531005821"/>
        <w:bookmarkStart w:id="31803" w:name="_Toc531571814"/>
        <w:bookmarkStart w:id="31804" w:name="_Toc531575662"/>
        <w:bookmarkStart w:id="31805" w:name="_Toc531579403"/>
        <w:bookmarkStart w:id="31806" w:name="_Toc531583141"/>
        <w:bookmarkEnd w:id="31801"/>
        <w:bookmarkEnd w:id="31802"/>
        <w:bookmarkEnd w:id="31803"/>
        <w:bookmarkEnd w:id="31804"/>
        <w:bookmarkEnd w:id="31805"/>
        <w:bookmarkEnd w:id="31806"/>
      </w:del>
    </w:p>
    <w:p w14:paraId="2DF0BC30" w14:textId="1F587D15" w:rsidR="00070C2F" w:rsidDel="00096943" w:rsidRDefault="00070C2F" w:rsidP="00D10B12">
      <w:pPr>
        <w:pStyle w:val="Heading6"/>
        <w:spacing w:line="288" w:lineRule="auto"/>
        <w:contextualSpacing/>
        <w:rPr>
          <w:del w:id="31807" w:author="Tran Huan" w:date="2018-11-25T22:00:00Z"/>
          <w:lang w:val="en-US"/>
        </w:rPr>
        <w:pPrChange w:id="31808" w:author="Tran Huan" w:date="2018-12-03T01:23:00Z">
          <w:pPr>
            <w:pStyle w:val="Heading6"/>
          </w:pPr>
        </w:pPrChange>
      </w:pPr>
      <w:del w:id="31809" w:author="Tran Huan" w:date="2018-11-25T22:00:00Z">
        <w:r w:rsidDel="00096943">
          <w:rPr>
            <w:lang w:val="en-US"/>
          </w:rPr>
          <w:delText>Giao diện</w:delText>
        </w:r>
        <w:bookmarkStart w:id="31810" w:name="_Toc531003905"/>
        <w:bookmarkStart w:id="31811" w:name="_Toc531005822"/>
        <w:bookmarkStart w:id="31812" w:name="_Toc531571815"/>
        <w:bookmarkStart w:id="31813" w:name="_Toc531575663"/>
        <w:bookmarkStart w:id="31814" w:name="_Toc531579404"/>
        <w:bookmarkStart w:id="31815" w:name="_Toc531583142"/>
        <w:bookmarkEnd w:id="31810"/>
        <w:bookmarkEnd w:id="31811"/>
        <w:bookmarkEnd w:id="31812"/>
        <w:bookmarkEnd w:id="31813"/>
        <w:bookmarkEnd w:id="31814"/>
        <w:bookmarkEnd w:id="31815"/>
      </w:del>
    </w:p>
    <w:p w14:paraId="0471EA7C" w14:textId="00FF12A0" w:rsidR="00977C58" w:rsidDel="00096943" w:rsidRDefault="005D7559" w:rsidP="00D10B12">
      <w:pPr>
        <w:keepNext/>
        <w:spacing w:after="0" w:line="288" w:lineRule="auto"/>
        <w:contextualSpacing/>
        <w:rPr>
          <w:del w:id="31816" w:author="Tran Huan" w:date="2018-11-25T22:00:00Z"/>
        </w:rPr>
        <w:pPrChange w:id="31817" w:author="Tran Huan" w:date="2018-12-03T01:23:00Z">
          <w:pPr>
            <w:keepNext/>
          </w:pPr>
        </w:pPrChange>
      </w:pPr>
      <w:del w:id="31818" w:author="Tran Huan" w:date="2018-11-25T22:00:00Z">
        <w:r w:rsidDel="00096943">
          <w:rPr>
            <w:noProof/>
            <w:lang w:val="en-US"/>
          </w:rPr>
          <w:drawing>
            <wp:inline distT="0" distB="0" distL="0" distR="0" wp14:anchorId="32A3A705" wp14:editId="16F9AE76">
              <wp:extent cx="5579745" cy="50272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t="7208"/>
                      <a:stretch/>
                    </pic:blipFill>
                    <pic:spPr bwMode="auto">
                      <a:xfrm>
                        <a:off x="0" y="0"/>
                        <a:ext cx="5579745" cy="5027295"/>
                      </a:xfrm>
                      <a:prstGeom prst="rect">
                        <a:avLst/>
                      </a:prstGeom>
                      <a:noFill/>
                      <a:ln>
                        <a:noFill/>
                      </a:ln>
                      <a:extLst>
                        <a:ext uri="{53640926-AAD7-44D8-BBD7-CCE9431645EC}">
                          <a14:shadowObscured xmlns:a14="http://schemas.microsoft.com/office/drawing/2010/main"/>
                        </a:ext>
                      </a:extLst>
                    </pic:spPr>
                  </pic:pic>
                </a:graphicData>
              </a:graphic>
            </wp:inline>
          </w:drawing>
        </w:r>
        <w:bookmarkStart w:id="31819" w:name="_Toc531003906"/>
        <w:bookmarkStart w:id="31820" w:name="_Toc531005823"/>
        <w:bookmarkStart w:id="31821" w:name="_Toc531571816"/>
        <w:bookmarkStart w:id="31822" w:name="_Toc531575664"/>
        <w:bookmarkStart w:id="31823" w:name="_Toc531579405"/>
        <w:bookmarkStart w:id="31824" w:name="_Toc531583143"/>
        <w:bookmarkEnd w:id="31819"/>
        <w:bookmarkEnd w:id="31820"/>
        <w:bookmarkEnd w:id="31821"/>
        <w:bookmarkEnd w:id="31822"/>
        <w:bookmarkEnd w:id="31823"/>
        <w:bookmarkEnd w:id="31824"/>
      </w:del>
    </w:p>
    <w:p w14:paraId="4C6128E3" w14:textId="1A2ADA2B" w:rsidR="005D7559" w:rsidRPr="000245EB" w:rsidDel="00096943" w:rsidRDefault="00977C58" w:rsidP="00D10B12">
      <w:pPr>
        <w:pStyle w:val="Caption"/>
        <w:spacing w:after="0" w:line="288" w:lineRule="auto"/>
        <w:contextualSpacing/>
        <w:rPr>
          <w:del w:id="31825" w:author="Tran Huan" w:date="2018-11-25T22:00:00Z"/>
          <w:szCs w:val="26"/>
          <w:rPrChange w:id="31826" w:author="Tran Huan" w:date="2018-11-25T16:08:00Z">
            <w:rPr>
              <w:del w:id="31827" w:author="Tran Huan" w:date="2018-11-25T22:00:00Z"/>
              <w:lang w:val="en-US"/>
            </w:rPr>
          </w:rPrChange>
        </w:rPr>
        <w:pPrChange w:id="31828" w:author="Tran Huan" w:date="2018-12-03T01:23:00Z">
          <w:pPr>
            <w:pStyle w:val="Caption"/>
            <w:spacing w:line="276" w:lineRule="auto"/>
          </w:pPr>
        </w:pPrChange>
      </w:pPr>
      <w:del w:id="31829" w:author="Tran Huan" w:date="2018-11-25T22:00:00Z">
        <w:r w:rsidRPr="009B63D4" w:rsidDel="00096943">
          <w:rPr>
            <w:szCs w:val="26"/>
          </w:rPr>
          <w:delText xml:space="preserve">Hình </w:delText>
        </w:r>
      </w:del>
      <w:ins w:id="31830" w:author="phuong vu" w:date="2018-11-22T18:14:00Z">
        <w:del w:id="31831" w:author="Tran Huan" w:date="2018-11-25T22:00:00Z">
          <w:r w:rsidR="00627671" w:rsidDel="00096943">
            <w:rPr>
              <w:i/>
              <w:iCs w:val="0"/>
            </w:rPr>
            <w:fldChar w:fldCharType="begin"/>
          </w:r>
          <w:r w:rsidR="00627671" w:rsidDel="00096943">
            <w:rPr>
              <w:szCs w:val="26"/>
            </w:rPr>
            <w:delInstrText xml:space="preserve"> STYLEREF 1 \s </w:delInstrText>
          </w:r>
        </w:del>
      </w:ins>
      <w:del w:id="31832" w:author="Tran Huan" w:date="2018-11-25T22:00:00Z">
        <w:r w:rsidR="00627671" w:rsidDel="00096943">
          <w:rPr>
            <w:i/>
            <w:iCs w:val="0"/>
          </w:rPr>
          <w:fldChar w:fldCharType="separate"/>
        </w:r>
        <w:r w:rsidR="00627671" w:rsidDel="00096943">
          <w:rPr>
            <w:noProof/>
            <w:szCs w:val="26"/>
          </w:rPr>
          <w:delText>3</w:delText>
        </w:r>
      </w:del>
      <w:ins w:id="31833" w:author="phuong vu" w:date="2018-11-22T18:14:00Z">
        <w:del w:id="31834" w:author="Tran Huan" w:date="2018-11-25T22:00:00Z">
          <w:r w:rsidR="00627671" w:rsidDel="00096943">
            <w:rPr>
              <w:i/>
              <w:iCs w:val="0"/>
            </w:rPr>
            <w:fldChar w:fldCharType="end"/>
          </w:r>
          <w:r w:rsidR="00627671" w:rsidDel="00096943">
            <w:rPr>
              <w:szCs w:val="26"/>
            </w:rPr>
            <w:delText>.</w:delText>
          </w:r>
          <w:r w:rsidR="00627671" w:rsidDel="00096943">
            <w:rPr>
              <w:i/>
              <w:iCs w:val="0"/>
            </w:rPr>
            <w:fldChar w:fldCharType="begin"/>
          </w:r>
          <w:r w:rsidR="00627671" w:rsidDel="00096943">
            <w:rPr>
              <w:szCs w:val="26"/>
            </w:rPr>
            <w:delInstrText xml:space="preserve"> SEQ Hình \* ARABIC \s 1 </w:delInstrText>
          </w:r>
        </w:del>
      </w:ins>
      <w:del w:id="31835" w:author="Tran Huan" w:date="2018-11-25T22:00:00Z">
        <w:r w:rsidR="00627671" w:rsidDel="00096943">
          <w:rPr>
            <w:i/>
            <w:iCs w:val="0"/>
          </w:rPr>
          <w:fldChar w:fldCharType="separate"/>
        </w:r>
      </w:del>
      <w:ins w:id="31836" w:author="phuong vu" w:date="2018-11-22T18:14:00Z">
        <w:del w:id="31837" w:author="Tran Huan" w:date="2018-11-25T22:00:00Z">
          <w:r w:rsidR="00627671" w:rsidDel="00096943">
            <w:rPr>
              <w:noProof/>
              <w:szCs w:val="26"/>
            </w:rPr>
            <w:delText>7</w:delText>
          </w:r>
          <w:r w:rsidR="00627671" w:rsidDel="00096943">
            <w:rPr>
              <w:i/>
              <w:iCs w:val="0"/>
            </w:rPr>
            <w:fldChar w:fldCharType="end"/>
          </w:r>
        </w:del>
      </w:ins>
      <w:del w:id="31838" w:author="Tran Huan" w:date="2018-11-25T22:00:00Z">
        <w:r w:rsidR="006C103E" w:rsidDel="00096943">
          <w:rPr>
            <w:i/>
            <w:iCs w:val="0"/>
          </w:rPr>
          <w:fldChar w:fldCharType="begin"/>
        </w:r>
        <w:r w:rsidR="006C103E" w:rsidDel="00096943">
          <w:rPr>
            <w:szCs w:val="26"/>
          </w:rPr>
          <w:delInstrText xml:space="preserve"> STYLEREF 1 \s </w:delInstrText>
        </w:r>
        <w:r w:rsidR="006C103E" w:rsidDel="00096943">
          <w:rPr>
            <w:i/>
            <w:iCs w:val="0"/>
          </w:rPr>
          <w:fldChar w:fldCharType="separate"/>
        </w:r>
        <w:r w:rsidR="006C103E" w:rsidDel="00096943">
          <w:rPr>
            <w:noProof/>
            <w:szCs w:val="26"/>
          </w:rPr>
          <w:delText>3</w:delText>
        </w:r>
        <w:r w:rsidR="006C103E" w:rsidDel="00096943">
          <w:rPr>
            <w:i/>
            <w:iCs w:val="0"/>
          </w:rPr>
          <w:fldChar w:fldCharType="end"/>
        </w:r>
        <w:r w:rsidR="006C103E" w:rsidDel="00096943">
          <w:rPr>
            <w:szCs w:val="26"/>
          </w:rPr>
          <w:delText>.</w:delText>
        </w:r>
        <w:r w:rsidR="006C103E" w:rsidDel="00096943">
          <w:rPr>
            <w:i/>
            <w:iCs w:val="0"/>
          </w:rPr>
          <w:fldChar w:fldCharType="begin"/>
        </w:r>
        <w:r w:rsidR="006C103E" w:rsidDel="00096943">
          <w:rPr>
            <w:szCs w:val="26"/>
          </w:rPr>
          <w:delInstrText xml:space="preserve"> SEQ Hình \* ARABIC \s 1 </w:delInstrText>
        </w:r>
        <w:r w:rsidR="006C103E" w:rsidDel="00096943">
          <w:rPr>
            <w:i/>
            <w:iCs w:val="0"/>
          </w:rPr>
          <w:fldChar w:fldCharType="separate"/>
        </w:r>
        <w:r w:rsidR="006C103E" w:rsidDel="00096943">
          <w:rPr>
            <w:noProof/>
            <w:szCs w:val="26"/>
          </w:rPr>
          <w:delText>4</w:delText>
        </w:r>
        <w:r w:rsidR="006C103E" w:rsidDel="00096943">
          <w:rPr>
            <w:i/>
            <w:iCs w:val="0"/>
          </w:rPr>
          <w:fldChar w:fldCharType="end"/>
        </w:r>
        <w:r w:rsidRPr="000245EB" w:rsidDel="00096943">
          <w:rPr>
            <w:rPrChange w:id="31839" w:author="Tran Huan" w:date="2018-11-25T16:08:00Z">
              <w:rPr>
                <w:lang w:val="en-US"/>
              </w:rPr>
            </w:rPrChange>
          </w:rPr>
          <w:delText xml:space="preserve"> Giao diện xem chi tiết đơn hàng</w:delText>
        </w:r>
        <w:bookmarkStart w:id="31840" w:name="_Toc531003907"/>
        <w:bookmarkStart w:id="31841" w:name="_Toc531005824"/>
        <w:bookmarkStart w:id="31842" w:name="_Toc531571817"/>
        <w:bookmarkStart w:id="31843" w:name="_Toc531575665"/>
        <w:bookmarkStart w:id="31844" w:name="_Toc531579406"/>
        <w:bookmarkStart w:id="31845" w:name="_Toc531583144"/>
        <w:bookmarkEnd w:id="31840"/>
        <w:bookmarkEnd w:id="31841"/>
        <w:bookmarkEnd w:id="31842"/>
        <w:bookmarkEnd w:id="31843"/>
        <w:bookmarkEnd w:id="31844"/>
        <w:bookmarkEnd w:id="31845"/>
      </w:del>
    </w:p>
    <w:p w14:paraId="55A781EC" w14:textId="4C207A57" w:rsidR="00070C2F" w:rsidDel="00096943" w:rsidRDefault="00070C2F" w:rsidP="00D10B12">
      <w:pPr>
        <w:pStyle w:val="Heading6"/>
        <w:spacing w:line="288" w:lineRule="auto"/>
        <w:contextualSpacing/>
        <w:rPr>
          <w:del w:id="31846" w:author="Tran Huan" w:date="2018-11-25T22:00:00Z"/>
          <w:lang w:val="en-US"/>
        </w:rPr>
        <w:pPrChange w:id="31847" w:author="Tran Huan" w:date="2018-12-03T01:23:00Z">
          <w:pPr>
            <w:pStyle w:val="Heading6"/>
          </w:pPr>
        </w:pPrChange>
      </w:pPr>
      <w:del w:id="31848" w:author="Tran Huan" w:date="2018-11-25T22:00:00Z">
        <w:r w:rsidDel="00096943">
          <w:rPr>
            <w:lang w:val="en-US"/>
          </w:rPr>
          <w:delText>Các thành phần giao diện</w:delText>
        </w:r>
        <w:bookmarkStart w:id="31849" w:name="_Toc531003908"/>
        <w:bookmarkStart w:id="31850" w:name="_Toc531005825"/>
        <w:bookmarkStart w:id="31851" w:name="_Toc531571818"/>
        <w:bookmarkStart w:id="31852" w:name="_Toc531575666"/>
        <w:bookmarkStart w:id="31853" w:name="_Toc531579407"/>
        <w:bookmarkStart w:id="31854" w:name="_Toc531583145"/>
        <w:bookmarkEnd w:id="31849"/>
        <w:bookmarkEnd w:id="31850"/>
        <w:bookmarkEnd w:id="31851"/>
        <w:bookmarkEnd w:id="31852"/>
        <w:bookmarkEnd w:id="31853"/>
        <w:bookmarkEnd w:id="31854"/>
      </w:del>
    </w:p>
    <w:tbl>
      <w:tblPr>
        <w:tblStyle w:val="TableGrid"/>
        <w:tblW w:w="0" w:type="auto"/>
        <w:tblLook w:val="04A0" w:firstRow="1" w:lastRow="0" w:firstColumn="1" w:lastColumn="0" w:noHBand="0" w:noVBand="1"/>
      </w:tblPr>
      <w:tblGrid>
        <w:gridCol w:w="805"/>
        <w:gridCol w:w="1980"/>
        <w:gridCol w:w="2970"/>
        <w:gridCol w:w="1266"/>
        <w:gridCol w:w="1756"/>
      </w:tblGrid>
      <w:tr w:rsidR="00977C58" w:rsidDel="00096943" w14:paraId="01665913" w14:textId="2BA11DC8" w:rsidTr="009A04B7">
        <w:trPr>
          <w:del w:id="31855" w:author="Tran Huan" w:date="2018-11-25T22:00:00Z"/>
        </w:trPr>
        <w:tc>
          <w:tcPr>
            <w:tcW w:w="805" w:type="dxa"/>
            <w:vAlign w:val="center"/>
          </w:tcPr>
          <w:p w14:paraId="7FD7350F" w14:textId="1502390B" w:rsidR="00977C58" w:rsidRPr="007F1EF1" w:rsidDel="00096943" w:rsidRDefault="00977C58" w:rsidP="00D10B12">
            <w:pPr>
              <w:spacing w:line="288" w:lineRule="auto"/>
              <w:contextualSpacing/>
              <w:jc w:val="center"/>
              <w:rPr>
                <w:del w:id="31856" w:author="Tran Huan" w:date="2018-11-25T22:00:00Z"/>
                <w:b/>
                <w:lang w:val="en-US"/>
              </w:rPr>
              <w:pPrChange w:id="31857" w:author="Tran Huan" w:date="2018-12-03T01:23:00Z">
                <w:pPr>
                  <w:spacing w:line="360" w:lineRule="auto"/>
                  <w:jc w:val="center"/>
                </w:pPr>
              </w:pPrChange>
            </w:pPr>
            <w:del w:id="31858" w:author="Tran Huan" w:date="2018-11-25T22:00:00Z">
              <w:r w:rsidRPr="007F1EF1" w:rsidDel="00096943">
                <w:rPr>
                  <w:b/>
                  <w:lang w:val="en-US"/>
                </w:rPr>
                <w:delText>STT</w:delText>
              </w:r>
              <w:bookmarkStart w:id="31859" w:name="_Toc531003909"/>
              <w:bookmarkStart w:id="31860" w:name="_Toc531005826"/>
              <w:bookmarkStart w:id="31861" w:name="_Toc531571819"/>
              <w:bookmarkStart w:id="31862" w:name="_Toc531575667"/>
              <w:bookmarkStart w:id="31863" w:name="_Toc531579408"/>
              <w:bookmarkStart w:id="31864" w:name="_Toc531583146"/>
              <w:bookmarkEnd w:id="31859"/>
              <w:bookmarkEnd w:id="31860"/>
              <w:bookmarkEnd w:id="31861"/>
              <w:bookmarkEnd w:id="31862"/>
              <w:bookmarkEnd w:id="31863"/>
              <w:bookmarkEnd w:id="31864"/>
            </w:del>
          </w:p>
        </w:tc>
        <w:tc>
          <w:tcPr>
            <w:tcW w:w="1980" w:type="dxa"/>
            <w:vAlign w:val="center"/>
          </w:tcPr>
          <w:p w14:paraId="7E1B85F8" w14:textId="3DD3A198" w:rsidR="00977C58" w:rsidRPr="007F1EF1" w:rsidDel="00096943" w:rsidRDefault="00977C58" w:rsidP="00D10B12">
            <w:pPr>
              <w:spacing w:line="288" w:lineRule="auto"/>
              <w:contextualSpacing/>
              <w:jc w:val="center"/>
              <w:rPr>
                <w:del w:id="31865" w:author="Tran Huan" w:date="2018-11-25T22:00:00Z"/>
                <w:b/>
                <w:lang w:val="en-US"/>
              </w:rPr>
              <w:pPrChange w:id="31866" w:author="Tran Huan" w:date="2018-12-03T01:23:00Z">
                <w:pPr>
                  <w:spacing w:line="360" w:lineRule="auto"/>
                  <w:jc w:val="center"/>
                </w:pPr>
              </w:pPrChange>
            </w:pPr>
            <w:del w:id="31867" w:author="Tran Huan" w:date="2018-11-25T22:00:00Z">
              <w:r w:rsidRPr="007F1EF1" w:rsidDel="00096943">
                <w:rPr>
                  <w:b/>
                  <w:lang w:val="en-US"/>
                </w:rPr>
                <w:delText>Loại điều khiển</w:delText>
              </w:r>
              <w:bookmarkStart w:id="31868" w:name="_Toc531003910"/>
              <w:bookmarkStart w:id="31869" w:name="_Toc531005827"/>
              <w:bookmarkStart w:id="31870" w:name="_Toc531571820"/>
              <w:bookmarkStart w:id="31871" w:name="_Toc531575668"/>
              <w:bookmarkStart w:id="31872" w:name="_Toc531579409"/>
              <w:bookmarkStart w:id="31873" w:name="_Toc531583147"/>
              <w:bookmarkEnd w:id="31868"/>
              <w:bookmarkEnd w:id="31869"/>
              <w:bookmarkEnd w:id="31870"/>
              <w:bookmarkEnd w:id="31871"/>
              <w:bookmarkEnd w:id="31872"/>
              <w:bookmarkEnd w:id="31873"/>
            </w:del>
          </w:p>
        </w:tc>
        <w:tc>
          <w:tcPr>
            <w:tcW w:w="2970" w:type="dxa"/>
            <w:vAlign w:val="center"/>
          </w:tcPr>
          <w:p w14:paraId="00EF6F50" w14:textId="48D14340" w:rsidR="00977C58" w:rsidRPr="007F1EF1" w:rsidDel="00096943" w:rsidRDefault="00977C58" w:rsidP="00D10B12">
            <w:pPr>
              <w:spacing w:line="288" w:lineRule="auto"/>
              <w:contextualSpacing/>
              <w:jc w:val="center"/>
              <w:rPr>
                <w:del w:id="31874" w:author="Tran Huan" w:date="2018-11-25T22:00:00Z"/>
                <w:b/>
                <w:lang w:val="en-US"/>
              </w:rPr>
              <w:pPrChange w:id="31875" w:author="Tran Huan" w:date="2018-12-03T01:23:00Z">
                <w:pPr>
                  <w:spacing w:line="360" w:lineRule="auto"/>
                  <w:jc w:val="center"/>
                </w:pPr>
              </w:pPrChange>
            </w:pPr>
            <w:del w:id="31876" w:author="Tran Huan" w:date="2018-11-25T22:00:00Z">
              <w:r w:rsidRPr="007F1EF1" w:rsidDel="00096943">
                <w:rPr>
                  <w:b/>
                  <w:lang w:val="en-US"/>
                </w:rPr>
                <w:delText>Nội dung thực hiện</w:delText>
              </w:r>
              <w:bookmarkStart w:id="31877" w:name="_Toc531003911"/>
              <w:bookmarkStart w:id="31878" w:name="_Toc531005828"/>
              <w:bookmarkStart w:id="31879" w:name="_Toc531571821"/>
              <w:bookmarkStart w:id="31880" w:name="_Toc531575669"/>
              <w:bookmarkStart w:id="31881" w:name="_Toc531579410"/>
              <w:bookmarkStart w:id="31882" w:name="_Toc531583148"/>
              <w:bookmarkEnd w:id="31877"/>
              <w:bookmarkEnd w:id="31878"/>
              <w:bookmarkEnd w:id="31879"/>
              <w:bookmarkEnd w:id="31880"/>
              <w:bookmarkEnd w:id="31881"/>
              <w:bookmarkEnd w:id="31882"/>
            </w:del>
          </w:p>
        </w:tc>
        <w:tc>
          <w:tcPr>
            <w:tcW w:w="1266" w:type="dxa"/>
            <w:vAlign w:val="center"/>
          </w:tcPr>
          <w:p w14:paraId="7C8DF90B" w14:textId="61739D7D" w:rsidR="00977C58" w:rsidRPr="007F1EF1" w:rsidDel="00096943" w:rsidRDefault="00977C58" w:rsidP="00D10B12">
            <w:pPr>
              <w:spacing w:line="288" w:lineRule="auto"/>
              <w:contextualSpacing/>
              <w:jc w:val="center"/>
              <w:rPr>
                <w:del w:id="31883" w:author="Tran Huan" w:date="2018-11-25T22:00:00Z"/>
                <w:b/>
                <w:lang w:val="en-US"/>
              </w:rPr>
              <w:pPrChange w:id="31884" w:author="Tran Huan" w:date="2018-12-03T01:23:00Z">
                <w:pPr>
                  <w:spacing w:line="360" w:lineRule="auto"/>
                  <w:jc w:val="center"/>
                </w:pPr>
              </w:pPrChange>
            </w:pPr>
            <w:del w:id="31885" w:author="Tran Huan" w:date="2018-11-25T22:00:00Z">
              <w:r w:rsidRPr="007F1EF1" w:rsidDel="00096943">
                <w:rPr>
                  <w:b/>
                  <w:lang w:val="en-US"/>
                </w:rPr>
                <w:delText>Giá trị mặc định</w:delText>
              </w:r>
              <w:bookmarkStart w:id="31886" w:name="_Toc531003912"/>
              <w:bookmarkStart w:id="31887" w:name="_Toc531005829"/>
              <w:bookmarkStart w:id="31888" w:name="_Toc531571822"/>
              <w:bookmarkStart w:id="31889" w:name="_Toc531575670"/>
              <w:bookmarkStart w:id="31890" w:name="_Toc531579411"/>
              <w:bookmarkStart w:id="31891" w:name="_Toc531583149"/>
              <w:bookmarkEnd w:id="31886"/>
              <w:bookmarkEnd w:id="31887"/>
              <w:bookmarkEnd w:id="31888"/>
              <w:bookmarkEnd w:id="31889"/>
              <w:bookmarkEnd w:id="31890"/>
              <w:bookmarkEnd w:id="31891"/>
            </w:del>
          </w:p>
        </w:tc>
        <w:tc>
          <w:tcPr>
            <w:tcW w:w="1756" w:type="dxa"/>
            <w:vAlign w:val="center"/>
          </w:tcPr>
          <w:p w14:paraId="6D9828E9" w14:textId="2B6DBAB9" w:rsidR="00977C58" w:rsidRPr="007F1EF1" w:rsidDel="00096943" w:rsidRDefault="00977C58" w:rsidP="00D10B12">
            <w:pPr>
              <w:spacing w:line="288" w:lineRule="auto"/>
              <w:contextualSpacing/>
              <w:jc w:val="center"/>
              <w:rPr>
                <w:del w:id="31892" w:author="Tran Huan" w:date="2018-11-25T22:00:00Z"/>
                <w:b/>
                <w:lang w:val="en-US"/>
              </w:rPr>
              <w:pPrChange w:id="31893" w:author="Tran Huan" w:date="2018-12-03T01:23:00Z">
                <w:pPr>
                  <w:spacing w:line="360" w:lineRule="auto"/>
                  <w:jc w:val="center"/>
                </w:pPr>
              </w:pPrChange>
            </w:pPr>
            <w:del w:id="31894" w:author="Tran Huan" w:date="2018-11-25T22:00:00Z">
              <w:r w:rsidRPr="007F1EF1" w:rsidDel="00096943">
                <w:rPr>
                  <w:b/>
                  <w:lang w:val="en-US"/>
                </w:rPr>
                <w:delText>Lưu ý</w:delText>
              </w:r>
              <w:bookmarkStart w:id="31895" w:name="_Toc531003913"/>
              <w:bookmarkStart w:id="31896" w:name="_Toc531005830"/>
              <w:bookmarkStart w:id="31897" w:name="_Toc531571823"/>
              <w:bookmarkStart w:id="31898" w:name="_Toc531575671"/>
              <w:bookmarkStart w:id="31899" w:name="_Toc531579412"/>
              <w:bookmarkStart w:id="31900" w:name="_Toc531583150"/>
              <w:bookmarkEnd w:id="31895"/>
              <w:bookmarkEnd w:id="31896"/>
              <w:bookmarkEnd w:id="31897"/>
              <w:bookmarkEnd w:id="31898"/>
              <w:bookmarkEnd w:id="31899"/>
              <w:bookmarkEnd w:id="31900"/>
            </w:del>
          </w:p>
        </w:tc>
        <w:bookmarkStart w:id="31901" w:name="_Toc531003914"/>
        <w:bookmarkStart w:id="31902" w:name="_Toc531005831"/>
        <w:bookmarkStart w:id="31903" w:name="_Toc531571824"/>
        <w:bookmarkStart w:id="31904" w:name="_Toc531575672"/>
        <w:bookmarkStart w:id="31905" w:name="_Toc531579413"/>
        <w:bookmarkStart w:id="31906" w:name="_Toc531583151"/>
        <w:bookmarkEnd w:id="31901"/>
        <w:bookmarkEnd w:id="31902"/>
        <w:bookmarkEnd w:id="31903"/>
        <w:bookmarkEnd w:id="31904"/>
        <w:bookmarkEnd w:id="31905"/>
        <w:bookmarkEnd w:id="31906"/>
      </w:tr>
      <w:tr w:rsidR="00977C58" w:rsidDel="00096943" w14:paraId="00018C3D" w14:textId="7636BEFC" w:rsidTr="009A04B7">
        <w:trPr>
          <w:del w:id="31907" w:author="Tran Huan" w:date="2018-11-25T22:00:00Z"/>
        </w:trPr>
        <w:tc>
          <w:tcPr>
            <w:tcW w:w="805" w:type="dxa"/>
          </w:tcPr>
          <w:p w14:paraId="4E73ED11" w14:textId="5F003B93" w:rsidR="00977C58" w:rsidDel="00096943" w:rsidRDefault="00977C58" w:rsidP="00D10B12">
            <w:pPr>
              <w:spacing w:line="288" w:lineRule="auto"/>
              <w:contextualSpacing/>
              <w:jc w:val="center"/>
              <w:rPr>
                <w:del w:id="31908" w:author="Tran Huan" w:date="2018-11-25T22:00:00Z"/>
                <w:lang w:val="en-US"/>
              </w:rPr>
              <w:pPrChange w:id="31909" w:author="Tran Huan" w:date="2018-12-03T01:23:00Z">
                <w:pPr>
                  <w:spacing w:line="360" w:lineRule="auto"/>
                  <w:jc w:val="center"/>
                </w:pPr>
              </w:pPrChange>
            </w:pPr>
            <w:del w:id="31910" w:author="Tran Huan" w:date="2018-11-25T22:00:00Z">
              <w:r w:rsidDel="00096943">
                <w:rPr>
                  <w:lang w:val="en-US"/>
                </w:rPr>
                <w:delText>1</w:delText>
              </w:r>
              <w:bookmarkStart w:id="31911" w:name="_Toc531003915"/>
              <w:bookmarkStart w:id="31912" w:name="_Toc531005832"/>
              <w:bookmarkStart w:id="31913" w:name="_Toc531571825"/>
              <w:bookmarkStart w:id="31914" w:name="_Toc531575673"/>
              <w:bookmarkStart w:id="31915" w:name="_Toc531579414"/>
              <w:bookmarkStart w:id="31916" w:name="_Toc531583152"/>
              <w:bookmarkEnd w:id="31911"/>
              <w:bookmarkEnd w:id="31912"/>
              <w:bookmarkEnd w:id="31913"/>
              <w:bookmarkEnd w:id="31914"/>
              <w:bookmarkEnd w:id="31915"/>
              <w:bookmarkEnd w:id="31916"/>
            </w:del>
          </w:p>
        </w:tc>
        <w:tc>
          <w:tcPr>
            <w:tcW w:w="1980" w:type="dxa"/>
          </w:tcPr>
          <w:p w14:paraId="505A83BC" w14:textId="26FA5FE7" w:rsidR="00977C58" w:rsidDel="00096943" w:rsidRDefault="00977C58" w:rsidP="00D10B12">
            <w:pPr>
              <w:spacing w:line="288" w:lineRule="auto"/>
              <w:contextualSpacing/>
              <w:rPr>
                <w:del w:id="31917" w:author="Tran Huan" w:date="2018-11-25T22:00:00Z"/>
                <w:lang w:val="en-US"/>
              </w:rPr>
              <w:pPrChange w:id="31918" w:author="Tran Huan" w:date="2018-12-03T01:23:00Z">
                <w:pPr>
                  <w:spacing w:line="360" w:lineRule="auto"/>
                </w:pPr>
              </w:pPrChange>
            </w:pPr>
            <w:del w:id="31919" w:author="Tran Huan" w:date="2018-11-25T22:00:00Z">
              <w:r w:rsidDel="00096943">
                <w:rPr>
                  <w:lang w:val="en-US"/>
                </w:rPr>
                <w:delText>span</w:delText>
              </w:r>
              <w:bookmarkStart w:id="31920" w:name="_Toc531003916"/>
              <w:bookmarkStart w:id="31921" w:name="_Toc531005833"/>
              <w:bookmarkStart w:id="31922" w:name="_Toc531571826"/>
              <w:bookmarkStart w:id="31923" w:name="_Toc531575674"/>
              <w:bookmarkStart w:id="31924" w:name="_Toc531579415"/>
              <w:bookmarkStart w:id="31925" w:name="_Toc531583153"/>
              <w:bookmarkEnd w:id="31920"/>
              <w:bookmarkEnd w:id="31921"/>
              <w:bookmarkEnd w:id="31922"/>
              <w:bookmarkEnd w:id="31923"/>
              <w:bookmarkEnd w:id="31924"/>
              <w:bookmarkEnd w:id="31925"/>
            </w:del>
          </w:p>
        </w:tc>
        <w:tc>
          <w:tcPr>
            <w:tcW w:w="2970" w:type="dxa"/>
          </w:tcPr>
          <w:p w14:paraId="3B7CB171" w14:textId="6428B756" w:rsidR="00977C58" w:rsidDel="00096943" w:rsidRDefault="00977C58" w:rsidP="00D10B12">
            <w:pPr>
              <w:spacing w:line="288" w:lineRule="auto"/>
              <w:contextualSpacing/>
              <w:rPr>
                <w:del w:id="31926" w:author="Tran Huan" w:date="2018-11-25T22:00:00Z"/>
                <w:lang w:val="en-US"/>
              </w:rPr>
              <w:pPrChange w:id="31927" w:author="Tran Huan" w:date="2018-12-03T01:23:00Z">
                <w:pPr>
                  <w:spacing w:line="360" w:lineRule="auto"/>
                </w:pPr>
              </w:pPrChange>
            </w:pPr>
            <w:del w:id="31928" w:author="Tran Huan" w:date="2018-11-25T22:00:00Z">
              <w:r w:rsidDel="00096943">
                <w:rPr>
                  <w:lang w:val="en-US"/>
                </w:rPr>
                <w:delText>Trạng thái đơn hàng</w:delText>
              </w:r>
              <w:bookmarkStart w:id="31929" w:name="_Toc531003917"/>
              <w:bookmarkStart w:id="31930" w:name="_Toc531005834"/>
              <w:bookmarkStart w:id="31931" w:name="_Toc531571827"/>
              <w:bookmarkStart w:id="31932" w:name="_Toc531575675"/>
              <w:bookmarkStart w:id="31933" w:name="_Toc531579416"/>
              <w:bookmarkStart w:id="31934" w:name="_Toc531583154"/>
              <w:bookmarkEnd w:id="31929"/>
              <w:bookmarkEnd w:id="31930"/>
              <w:bookmarkEnd w:id="31931"/>
              <w:bookmarkEnd w:id="31932"/>
              <w:bookmarkEnd w:id="31933"/>
              <w:bookmarkEnd w:id="31934"/>
            </w:del>
          </w:p>
        </w:tc>
        <w:tc>
          <w:tcPr>
            <w:tcW w:w="1266" w:type="dxa"/>
          </w:tcPr>
          <w:p w14:paraId="39B01657" w14:textId="090E572E" w:rsidR="00977C58" w:rsidDel="00096943" w:rsidRDefault="00977C58" w:rsidP="00D10B12">
            <w:pPr>
              <w:spacing w:line="288" w:lineRule="auto"/>
              <w:contextualSpacing/>
              <w:rPr>
                <w:del w:id="31935" w:author="Tran Huan" w:date="2018-11-25T22:00:00Z"/>
                <w:lang w:val="en-US"/>
              </w:rPr>
              <w:pPrChange w:id="31936" w:author="Tran Huan" w:date="2018-12-03T01:23:00Z">
                <w:pPr>
                  <w:spacing w:line="360" w:lineRule="auto"/>
                </w:pPr>
              </w:pPrChange>
            </w:pPr>
            <w:bookmarkStart w:id="31937" w:name="_Toc531003918"/>
            <w:bookmarkStart w:id="31938" w:name="_Toc531005835"/>
            <w:bookmarkStart w:id="31939" w:name="_Toc531571828"/>
            <w:bookmarkStart w:id="31940" w:name="_Toc531575676"/>
            <w:bookmarkStart w:id="31941" w:name="_Toc531579417"/>
            <w:bookmarkStart w:id="31942" w:name="_Toc531583155"/>
            <w:bookmarkEnd w:id="31937"/>
            <w:bookmarkEnd w:id="31938"/>
            <w:bookmarkEnd w:id="31939"/>
            <w:bookmarkEnd w:id="31940"/>
            <w:bookmarkEnd w:id="31941"/>
            <w:bookmarkEnd w:id="31942"/>
          </w:p>
        </w:tc>
        <w:tc>
          <w:tcPr>
            <w:tcW w:w="1756" w:type="dxa"/>
          </w:tcPr>
          <w:p w14:paraId="3355DCBA" w14:textId="063339A2" w:rsidR="00977C58" w:rsidDel="00096943" w:rsidRDefault="00977C58" w:rsidP="00D10B12">
            <w:pPr>
              <w:spacing w:line="288" w:lineRule="auto"/>
              <w:contextualSpacing/>
              <w:rPr>
                <w:del w:id="31943" w:author="Tran Huan" w:date="2018-11-25T22:00:00Z"/>
                <w:lang w:val="en-US"/>
              </w:rPr>
              <w:pPrChange w:id="31944" w:author="Tran Huan" w:date="2018-12-03T01:23:00Z">
                <w:pPr>
                  <w:spacing w:line="360" w:lineRule="auto"/>
                </w:pPr>
              </w:pPrChange>
            </w:pPr>
            <w:bookmarkStart w:id="31945" w:name="_Toc531003919"/>
            <w:bookmarkStart w:id="31946" w:name="_Toc531005836"/>
            <w:bookmarkStart w:id="31947" w:name="_Toc531571829"/>
            <w:bookmarkStart w:id="31948" w:name="_Toc531575677"/>
            <w:bookmarkStart w:id="31949" w:name="_Toc531579418"/>
            <w:bookmarkStart w:id="31950" w:name="_Toc531583156"/>
            <w:bookmarkEnd w:id="31945"/>
            <w:bookmarkEnd w:id="31946"/>
            <w:bookmarkEnd w:id="31947"/>
            <w:bookmarkEnd w:id="31948"/>
            <w:bookmarkEnd w:id="31949"/>
            <w:bookmarkEnd w:id="31950"/>
          </w:p>
        </w:tc>
        <w:bookmarkStart w:id="31951" w:name="_Toc531003920"/>
        <w:bookmarkStart w:id="31952" w:name="_Toc531005837"/>
        <w:bookmarkStart w:id="31953" w:name="_Toc531571830"/>
        <w:bookmarkStart w:id="31954" w:name="_Toc531575678"/>
        <w:bookmarkStart w:id="31955" w:name="_Toc531579419"/>
        <w:bookmarkStart w:id="31956" w:name="_Toc531583157"/>
        <w:bookmarkEnd w:id="31951"/>
        <w:bookmarkEnd w:id="31952"/>
        <w:bookmarkEnd w:id="31953"/>
        <w:bookmarkEnd w:id="31954"/>
        <w:bookmarkEnd w:id="31955"/>
        <w:bookmarkEnd w:id="31956"/>
      </w:tr>
      <w:tr w:rsidR="00977C58" w:rsidDel="00096943" w14:paraId="74D8411C" w14:textId="086F5A88" w:rsidTr="009A04B7">
        <w:trPr>
          <w:del w:id="31957" w:author="Tran Huan" w:date="2018-11-25T22:00:00Z"/>
        </w:trPr>
        <w:tc>
          <w:tcPr>
            <w:tcW w:w="805" w:type="dxa"/>
          </w:tcPr>
          <w:p w14:paraId="566DAA45" w14:textId="2D49C029" w:rsidR="00977C58" w:rsidDel="00096943" w:rsidRDefault="00977C58" w:rsidP="00D10B12">
            <w:pPr>
              <w:spacing w:line="288" w:lineRule="auto"/>
              <w:contextualSpacing/>
              <w:jc w:val="center"/>
              <w:rPr>
                <w:del w:id="31958" w:author="Tran Huan" w:date="2018-11-25T22:00:00Z"/>
                <w:lang w:val="en-US"/>
              </w:rPr>
              <w:pPrChange w:id="31959" w:author="Tran Huan" w:date="2018-12-03T01:23:00Z">
                <w:pPr>
                  <w:spacing w:line="360" w:lineRule="auto"/>
                  <w:jc w:val="center"/>
                </w:pPr>
              </w:pPrChange>
            </w:pPr>
            <w:del w:id="31960" w:author="Tran Huan" w:date="2018-11-25T22:00:00Z">
              <w:r w:rsidDel="00096943">
                <w:rPr>
                  <w:lang w:val="en-US"/>
                </w:rPr>
                <w:delText>2</w:delText>
              </w:r>
              <w:bookmarkStart w:id="31961" w:name="_Toc531003921"/>
              <w:bookmarkStart w:id="31962" w:name="_Toc531005838"/>
              <w:bookmarkStart w:id="31963" w:name="_Toc531571831"/>
              <w:bookmarkStart w:id="31964" w:name="_Toc531575679"/>
              <w:bookmarkStart w:id="31965" w:name="_Toc531579420"/>
              <w:bookmarkStart w:id="31966" w:name="_Toc531583158"/>
              <w:bookmarkEnd w:id="31961"/>
              <w:bookmarkEnd w:id="31962"/>
              <w:bookmarkEnd w:id="31963"/>
              <w:bookmarkEnd w:id="31964"/>
              <w:bookmarkEnd w:id="31965"/>
              <w:bookmarkEnd w:id="31966"/>
            </w:del>
          </w:p>
        </w:tc>
        <w:tc>
          <w:tcPr>
            <w:tcW w:w="1980" w:type="dxa"/>
          </w:tcPr>
          <w:p w14:paraId="4829F60E" w14:textId="015DAD0E" w:rsidR="00977C58" w:rsidDel="00096943" w:rsidRDefault="00977C58" w:rsidP="00D10B12">
            <w:pPr>
              <w:spacing w:line="288" w:lineRule="auto"/>
              <w:contextualSpacing/>
              <w:rPr>
                <w:del w:id="31967" w:author="Tran Huan" w:date="2018-11-25T22:00:00Z"/>
                <w:lang w:val="en-US"/>
              </w:rPr>
              <w:pPrChange w:id="31968" w:author="Tran Huan" w:date="2018-12-03T01:23:00Z">
                <w:pPr>
                  <w:spacing w:line="360" w:lineRule="auto"/>
                </w:pPr>
              </w:pPrChange>
            </w:pPr>
            <w:del w:id="31969" w:author="Tran Huan" w:date="2018-11-25T22:00:00Z">
              <w:r w:rsidDel="00096943">
                <w:rPr>
                  <w:lang w:val="en-US"/>
                </w:rPr>
                <w:delText>button</w:delText>
              </w:r>
              <w:bookmarkStart w:id="31970" w:name="_Toc531003922"/>
              <w:bookmarkStart w:id="31971" w:name="_Toc531005839"/>
              <w:bookmarkStart w:id="31972" w:name="_Toc531571832"/>
              <w:bookmarkStart w:id="31973" w:name="_Toc531575680"/>
              <w:bookmarkStart w:id="31974" w:name="_Toc531579421"/>
              <w:bookmarkStart w:id="31975" w:name="_Toc531583159"/>
              <w:bookmarkEnd w:id="31970"/>
              <w:bookmarkEnd w:id="31971"/>
              <w:bookmarkEnd w:id="31972"/>
              <w:bookmarkEnd w:id="31973"/>
              <w:bookmarkEnd w:id="31974"/>
              <w:bookmarkEnd w:id="31975"/>
            </w:del>
          </w:p>
        </w:tc>
        <w:tc>
          <w:tcPr>
            <w:tcW w:w="2970" w:type="dxa"/>
          </w:tcPr>
          <w:p w14:paraId="6B6CA27E" w14:textId="75E8DA2B" w:rsidR="00977C58" w:rsidDel="00096943" w:rsidRDefault="00DC4C5A" w:rsidP="00D10B12">
            <w:pPr>
              <w:spacing w:line="288" w:lineRule="auto"/>
              <w:contextualSpacing/>
              <w:rPr>
                <w:ins w:id="31976" w:author="phuong vu" w:date="2018-11-15T18:15:00Z"/>
                <w:del w:id="31977" w:author="Tran Huan" w:date="2018-11-25T22:00:00Z"/>
                <w:lang w:val="en-US"/>
              </w:rPr>
              <w:pPrChange w:id="31978" w:author="Tran Huan" w:date="2018-12-03T01:23:00Z">
                <w:pPr>
                  <w:spacing w:line="360" w:lineRule="auto"/>
                </w:pPr>
              </w:pPrChange>
            </w:pPr>
            <w:del w:id="31979" w:author="Tran Huan" w:date="2018-11-25T22:00:00Z">
              <w:r w:rsidDel="00096943">
                <w:rPr>
                  <w:lang w:val="en-US"/>
                </w:rPr>
                <w:delText>Xem chi tiết biên nhận</w:delText>
              </w:r>
            </w:del>
            <w:ins w:id="31980" w:author="phuong vu" w:date="2018-11-15T18:15:00Z">
              <w:del w:id="31981" w:author="Tran Huan" w:date="2018-11-25T22:00:00Z">
                <w:r w:rsidR="003119BD" w:rsidDel="00096943">
                  <w:rPr>
                    <w:lang w:val="en-US"/>
                  </w:rPr>
                  <w:delText>.</w:delText>
                </w:r>
                <w:bookmarkStart w:id="31982" w:name="_Toc531003923"/>
                <w:bookmarkStart w:id="31983" w:name="_Toc531005840"/>
                <w:bookmarkStart w:id="31984" w:name="_Toc531571833"/>
                <w:bookmarkStart w:id="31985" w:name="_Toc531575681"/>
                <w:bookmarkStart w:id="31986" w:name="_Toc531579422"/>
                <w:bookmarkStart w:id="31987" w:name="_Toc531583160"/>
                <w:bookmarkEnd w:id="31982"/>
                <w:bookmarkEnd w:id="31983"/>
                <w:bookmarkEnd w:id="31984"/>
                <w:bookmarkEnd w:id="31985"/>
                <w:bookmarkEnd w:id="31986"/>
                <w:bookmarkEnd w:id="31987"/>
              </w:del>
            </w:ins>
          </w:p>
          <w:p w14:paraId="0CD14863" w14:textId="393DCF93" w:rsidR="003119BD" w:rsidDel="00096943" w:rsidRDefault="003119BD" w:rsidP="00D10B12">
            <w:pPr>
              <w:spacing w:line="288" w:lineRule="auto"/>
              <w:contextualSpacing/>
              <w:rPr>
                <w:del w:id="31988" w:author="Tran Huan" w:date="2018-11-25T22:00:00Z"/>
                <w:lang w:val="en-US"/>
              </w:rPr>
              <w:pPrChange w:id="31989" w:author="Tran Huan" w:date="2018-12-03T01:23:00Z">
                <w:pPr>
                  <w:spacing w:line="360" w:lineRule="auto"/>
                </w:pPr>
              </w:pPrChange>
            </w:pPr>
            <w:ins w:id="31990" w:author="phuong vu" w:date="2018-11-15T18:15:00Z">
              <w:del w:id="31991" w:author="Tran Huan" w:date="2018-11-25T22:00:00Z">
                <w:r w:rsidDel="00096943">
                  <w:rPr>
                    <w:lang w:val="en-US"/>
                  </w:rPr>
                  <w:delText>Chuyển đến trang xem chi tiết biên nhận ứng với đơn hàng</w:delText>
                </w:r>
              </w:del>
            </w:ins>
            <w:bookmarkStart w:id="31992" w:name="_Toc531003924"/>
            <w:bookmarkStart w:id="31993" w:name="_Toc531005841"/>
            <w:bookmarkStart w:id="31994" w:name="_Toc531571834"/>
            <w:bookmarkStart w:id="31995" w:name="_Toc531575682"/>
            <w:bookmarkStart w:id="31996" w:name="_Toc531579423"/>
            <w:bookmarkStart w:id="31997" w:name="_Toc531583161"/>
            <w:bookmarkEnd w:id="31992"/>
            <w:bookmarkEnd w:id="31993"/>
            <w:bookmarkEnd w:id="31994"/>
            <w:bookmarkEnd w:id="31995"/>
            <w:bookmarkEnd w:id="31996"/>
            <w:bookmarkEnd w:id="31997"/>
          </w:p>
        </w:tc>
        <w:tc>
          <w:tcPr>
            <w:tcW w:w="1266" w:type="dxa"/>
          </w:tcPr>
          <w:p w14:paraId="53D2B483" w14:textId="13510569" w:rsidR="00977C58" w:rsidDel="00096943" w:rsidRDefault="00977C58" w:rsidP="00D10B12">
            <w:pPr>
              <w:spacing w:line="288" w:lineRule="auto"/>
              <w:contextualSpacing/>
              <w:rPr>
                <w:del w:id="31998" w:author="Tran Huan" w:date="2018-11-25T22:00:00Z"/>
                <w:lang w:val="en-US"/>
              </w:rPr>
              <w:pPrChange w:id="31999" w:author="Tran Huan" w:date="2018-12-03T01:23:00Z">
                <w:pPr>
                  <w:spacing w:line="360" w:lineRule="auto"/>
                </w:pPr>
              </w:pPrChange>
            </w:pPr>
            <w:bookmarkStart w:id="32000" w:name="_Toc531003925"/>
            <w:bookmarkStart w:id="32001" w:name="_Toc531005842"/>
            <w:bookmarkStart w:id="32002" w:name="_Toc531571835"/>
            <w:bookmarkStart w:id="32003" w:name="_Toc531575683"/>
            <w:bookmarkStart w:id="32004" w:name="_Toc531579424"/>
            <w:bookmarkStart w:id="32005" w:name="_Toc531583162"/>
            <w:bookmarkEnd w:id="32000"/>
            <w:bookmarkEnd w:id="32001"/>
            <w:bookmarkEnd w:id="32002"/>
            <w:bookmarkEnd w:id="32003"/>
            <w:bookmarkEnd w:id="32004"/>
            <w:bookmarkEnd w:id="32005"/>
          </w:p>
        </w:tc>
        <w:tc>
          <w:tcPr>
            <w:tcW w:w="1756" w:type="dxa"/>
          </w:tcPr>
          <w:p w14:paraId="5563E86B" w14:textId="3E8827E5" w:rsidR="00977C58" w:rsidDel="00096943" w:rsidRDefault="00DC4C5A" w:rsidP="00D10B12">
            <w:pPr>
              <w:spacing w:line="288" w:lineRule="auto"/>
              <w:contextualSpacing/>
              <w:rPr>
                <w:del w:id="32006" w:author="Tran Huan" w:date="2018-11-25T22:00:00Z"/>
                <w:lang w:val="en-US"/>
              </w:rPr>
              <w:pPrChange w:id="32007" w:author="Tran Huan" w:date="2018-12-03T01:23:00Z">
                <w:pPr>
                  <w:spacing w:line="360" w:lineRule="auto"/>
                </w:pPr>
              </w:pPrChange>
            </w:pPr>
            <w:del w:id="32008" w:author="Tran Huan" w:date="2018-11-25T22:00:00Z">
              <w:r w:rsidDel="00096943">
                <w:rPr>
                  <w:lang w:val="en-US"/>
                </w:rPr>
                <w:delText xml:space="preserve">Nếu không tồn tại biên nhận sẽ ẩn </w:delText>
              </w:r>
              <w:bookmarkStart w:id="32009" w:name="_Toc531003926"/>
              <w:bookmarkStart w:id="32010" w:name="_Toc531005843"/>
              <w:bookmarkStart w:id="32011" w:name="_Toc531571836"/>
              <w:bookmarkStart w:id="32012" w:name="_Toc531575684"/>
              <w:bookmarkStart w:id="32013" w:name="_Toc531579425"/>
              <w:bookmarkStart w:id="32014" w:name="_Toc531583163"/>
              <w:bookmarkEnd w:id="32009"/>
              <w:bookmarkEnd w:id="32010"/>
              <w:bookmarkEnd w:id="32011"/>
              <w:bookmarkEnd w:id="32012"/>
              <w:bookmarkEnd w:id="32013"/>
              <w:bookmarkEnd w:id="32014"/>
            </w:del>
          </w:p>
        </w:tc>
        <w:bookmarkStart w:id="32015" w:name="_Toc531003927"/>
        <w:bookmarkStart w:id="32016" w:name="_Toc531005844"/>
        <w:bookmarkStart w:id="32017" w:name="_Toc531571837"/>
        <w:bookmarkStart w:id="32018" w:name="_Toc531575685"/>
        <w:bookmarkStart w:id="32019" w:name="_Toc531579426"/>
        <w:bookmarkStart w:id="32020" w:name="_Toc531583164"/>
        <w:bookmarkEnd w:id="32015"/>
        <w:bookmarkEnd w:id="32016"/>
        <w:bookmarkEnd w:id="32017"/>
        <w:bookmarkEnd w:id="32018"/>
        <w:bookmarkEnd w:id="32019"/>
        <w:bookmarkEnd w:id="32020"/>
      </w:tr>
      <w:tr w:rsidR="00977C58" w:rsidDel="00096943" w14:paraId="090712BA" w14:textId="7DC0087C" w:rsidTr="009A04B7">
        <w:trPr>
          <w:del w:id="32021" w:author="Tran Huan" w:date="2018-11-25T22:00:00Z"/>
        </w:trPr>
        <w:tc>
          <w:tcPr>
            <w:tcW w:w="805" w:type="dxa"/>
          </w:tcPr>
          <w:p w14:paraId="29B3C737" w14:textId="32F0BAD2" w:rsidR="00977C58" w:rsidDel="00096943" w:rsidRDefault="00977C58" w:rsidP="00D10B12">
            <w:pPr>
              <w:spacing w:line="288" w:lineRule="auto"/>
              <w:contextualSpacing/>
              <w:jc w:val="center"/>
              <w:rPr>
                <w:del w:id="32022" w:author="Tran Huan" w:date="2018-11-25T22:00:00Z"/>
                <w:lang w:val="en-US"/>
              </w:rPr>
              <w:pPrChange w:id="32023" w:author="Tran Huan" w:date="2018-12-03T01:23:00Z">
                <w:pPr>
                  <w:spacing w:line="360" w:lineRule="auto"/>
                  <w:jc w:val="center"/>
                </w:pPr>
              </w:pPrChange>
            </w:pPr>
            <w:del w:id="32024" w:author="Tran Huan" w:date="2018-11-25T22:00:00Z">
              <w:r w:rsidDel="00096943">
                <w:rPr>
                  <w:lang w:val="en-US"/>
                </w:rPr>
                <w:delText>3</w:delText>
              </w:r>
              <w:bookmarkStart w:id="32025" w:name="_Toc531003928"/>
              <w:bookmarkStart w:id="32026" w:name="_Toc531005845"/>
              <w:bookmarkStart w:id="32027" w:name="_Toc531571838"/>
              <w:bookmarkStart w:id="32028" w:name="_Toc531575686"/>
              <w:bookmarkStart w:id="32029" w:name="_Toc531579427"/>
              <w:bookmarkStart w:id="32030" w:name="_Toc531583165"/>
              <w:bookmarkEnd w:id="32025"/>
              <w:bookmarkEnd w:id="32026"/>
              <w:bookmarkEnd w:id="32027"/>
              <w:bookmarkEnd w:id="32028"/>
              <w:bookmarkEnd w:id="32029"/>
              <w:bookmarkEnd w:id="32030"/>
            </w:del>
          </w:p>
        </w:tc>
        <w:tc>
          <w:tcPr>
            <w:tcW w:w="1980" w:type="dxa"/>
          </w:tcPr>
          <w:p w14:paraId="70EE558E" w14:textId="583BD298" w:rsidR="00977C58" w:rsidDel="00096943" w:rsidRDefault="00977C58" w:rsidP="00D10B12">
            <w:pPr>
              <w:spacing w:line="288" w:lineRule="auto"/>
              <w:contextualSpacing/>
              <w:rPr>
                <w:del w:id="32031" w:author="Tran Huan" w:date="2018-11-25T22:00:00Z"/>
                <w:lang w:val="en-US"/>
              </w:rPr>
              <w:pPrChange w:id="32032" w:author="Tran Huan" w:date="2018-12-03T01:23:00Z">
                <w:pPr>
                  <w:spacing w:line="360" w:lineRule="auto"/>
                </w:pPr>
              </w:pPrChange>
            </w:pPr>
            <w:del w:id="32033" w:author="Tran Huan" w:date="2018-11-25T22:00:00Z">
              <w:r w:rsidDel="00096943">
                <w:rPr>
                  <w:lang w:val="en-US"/>
                </w:rPr>
                <w:delText>span</w:delText>
              </w:r>
              <w:bookmarkStart w:id="32034" w:name="_Toc531003929"/>
              <w:bookmarkStart w:id="32035" w:name="_Toc531005846"/>
              <w:bookmarkStart w:id="32036" w:name="_Toc531571839"/>
              <w:bookmarkStart w:id="32037" w:name="_Toc531575687"/>
              <w:bookmarkStart w:id="32038" w:name="_Toc531579428"/>
              <w:bookmarkStart w:id="32039" w:name="_Toc531583166"/>
              <w:bookmarkEnd w:id="32034"/>
              <w:bookmarkEnd w:id="32035"/>
              <w:bookmarkEnd w:id="32036"/>
              <w:bookmarkEnd w:id="32037"/>
              <w:bookmarkEnd w:id="32038"/>
              <w:bookmarkEnd w:id="32039"/>
            </w:del>
          </w:p>
        </w:tc>
        <w:tc>
          <w:tcPr>
            <w:tcW w:w="2970" w:type="dxa"/>
          </w:tcPr>
          <w:p w14:paraId="02551ADB" w14:textId="4A4B3B73" w:rsidR="00977C58" w:rsidDel="00096943" w:rsidRDefault="00977C58" w:rsidP="00D10B12">
            <w:pPr>
              <w:spacing w:line="288" w:lineRule="auto"/>
              <w:contextualSpacing/>
              <w:rPr>
                <w:del w:id="32040" w:author="Tran Huan" w:date="2018-11-25T22:00:00Z"/>
                <w:lang w:val="en-US"/>
              </w:rPr>
              <w:pPrChange w:id="32041" w:author="Tran Huan" w:date="2018-12-03T01:23:00Z">
                <w:pPr>
                  <w:spacing w:line="360" w:lineRule="auto"/>
                </w:pPr>
              </w:pPrChange>
            </w:pPr>
            <w:del w:id="32042" w:author="Tran Huan" w:date="2018-11-25T22:00:00Z">
              <w:r w:rsidDel="00096943">
                <w:rPr>
                  <w:lang w:val="en-US"/>
                </w:rPr>
                <w:delText>Hiển thị thông tin đơn hàng</w:delText>
              </w:r>
              <w:bookmarkStart w:id="32043" w:name="_Toc531003930"/>
              <w:bookmarkStart w:id="32044" w:name="_Toc531005847"/>
              <w:bookmarkStart w:id="32045" w:name="_Toc531571840"/>
              <w:bookmarkStart w:id="32046" w:name="_Toc531575688"/>
              <w:bookmarkStart w:id="32047" w:name="_Toc531579429"/>
              <w:bookmarkStart w:id="32048" w:name="_Toc531583167"/>
              <w:bookmarkEnd w:id="32043"/>
              <w:bookmarkEnd w:id="32044"/>
              <w:bookmarkEnd w:id="32045"/>
              <w:bookmarkEnd w:id="32046"/>
              <w:bookmarkEnd w:id="32047"/>
              <w:bookmarkEnd w:id="32048"/>
            </w:del>
          </w:p>
        </w:tc>
        <w:tc>
          <w:tcPr>
            <w:tcW w:w="1266" w:type="dxa"/>
          </w:tcPr>
          <w:p w14:paraId="15F3F730" w14:textId="43347B53" w:rsidR="00977C58" w:rsidDel="00096943" w:rsidRDefault="00977C58" w:rsidP="00D10B12">
            <w:pPr>
              <w:spacing w:line="288" w:lineRule="auto"/>
              <w:contextualSpacing/>
              <w:rPr>
                <w:del w:id="32049" w:author="Tran Huan" w:date="2018-11-25T22:00:00Z"/>
                <w:lang w:val="en-US"/>
              </w:rPr>
              <w:pPrChange w:id="32050" w:author="Tran Huan" w:date="2018-12-03T01:23:00Z">
                <w:pPr>
                  <w:spacing w:line="360" w:lineRule="auto"/>
                </w:pPr>
              </w:pPrChange>
            </w:pPr>
            <w:bookmarkStart w:id="32051" w:name="_Toc531003931"/>
            <w:bookmarkStart w:id="32052" w:name="_Toc531005848"/>
            <w:bookmarkStart w:id="32053" w:name="_Toc531571841"/>
            <w:bookmarkStart w:id="32054" w:name="_Toc531575689"/>
            <w:bookmarkStart w:id="32055" w:name="_Toc531579430"/>
            <w:bookmarkStart w:id="32056" w:name="_Toc531583168"/>
            <w:bookmarkEnd w:id="32051"/>
            <w:bookmarkEnd w:id="32052"/>
            <w:bookmarkEnd w:id="32053"/>
            <w:bookmarkEnd w:id="32054"/>
            <w:bookmarkEnd w:id="32055"/>
            <w:bookmarkEnd w:id="32056"/>
          </w:p>
        </w:tc>
        <w:tc>
          <w:tcPr>
            <w:tcW w:w="1756" w:type="dxa"/>
          </w:tcPr>
          <w:p w14:paraId="4B5EA5AF" w14:textId="4F6C031B" w:rsidR="00977C58" w:rsidDel="00096943" w:rsidRDefault="00977C58" w:rsidP="00D10B12">
            <w:pPr>
              <w:spacing w:line="288" w:lineRule="auto"/>
              <w:contextualSpacing/>
              <w:rPr>
                <w:del w:id="32057" w:author="Tran Huan" w:date="2018-11-25T22:00:00Z"/>
                <w:lang w:val="en-US"/>
              </w:rPr>
              <w:pPrChange w:id="32058" w:author="Tran Huan" w:date="2018-12-03T01:23:00Z">
                <w:pPr>
                  <w:spacing w:line="360" w:lineRule="auto"/>
                </w:pPr>
              </w:pPrChange>
            </w:pPr>
            <w:bookmarkStart w:id="32059" w:name="_Toc531003932"/>
            <w:bookmarkStart w:id="32060" w:name="_Toc531005849"/>
            <w:bookmarkStart w:id="32061" w:name="_Toc531571842"/>
            <w:bookmarkStart w:id="32062" w:name="_Toc531575690"/>
            <w:bookmarkStart w:id="32063" w:name="_Toc531579431"/>
            <w:bookmarkStart w:id="32064" w:name="_Toc531583169"/>
            <w:bookmarkEnd w:id="32059"/>
            <w:bookmarkEnd w:id="32060"/>
            <w:bookmarkEnd w:id="32061"/>
            <w:bookmarkEnd w:id="32062"/>
            <w:bookmarkEnd w:id="32063"/>
            <w:bookmarkEnd w:id="32064"/>
          </w:p>
        </w:tc>
        <w:bookmarkStart w:id="32065" w:name="_Toc531003933"/>
        <w:bookmarkStart w:id="32066" w:name="_Toc531005850"/>
        <w:bookmarkStart w:id="32067" w:name="_Toc531571843"/>
        <w:bookmarkStart w:id="32068" w:name="_Toc531575691"/>
        <w:bookmarkStart w:id="32069" w:name="_Toc531579432"/>
        <w:bookmarkStart w:id="32070" w:name="_Toc531583170"/>
        <w:bookmarkEnd w:id="32065"/>
        <w:bookmarkEnd w:id="32066"/>
        <w:bookmarkEnd w:id="32067"/>
        <w:bookmarkEnd w:id="32068"/>
        <w:bookmarkEnd w:id="32069"/>
        <w:bookmarkEnd w:id="32070"/>
      </w:tr>
      <w:tr w:rsidR="00977C58" w:rsidDel="00096943" w14:paraId="7B3ED400" w14:textId="1936B55E" w:rsidTr="009A04B7">
        <w:trPr>
          <w:del w:id="32071" w:author="Tran Huan" w:date="2018-11-25T22:00:00Z"/>
        </w:trPr>
        <w:tc>
          <w:tcPr>
            <w:tcW w:w="805" w:type="dxa"/>
          </w:tcPr>
          <w:p w14:paraId="6538A787" w14:textId="4B12698B" w:rsidR="00977C58" w:rsidDel="00096943" w:rsidRDefault="00977C58" w:rsidP="00D10B12">
            <w:pPr>
              <w:spacing w:line="288" w:lineRule="auto"/>
              <w:contextualSpacing/>
              <w:jc w:val="center"/>
              <w:rPr>
                <w:del w:id="32072" w:author="Tran Huan" w:date="2018-11-25T22:00:00Z"/>
                <w:lang w:val="en-US"/>
              </w:rPr>
              <w:pPrChange w:id="32073" w:author="Tran Huan" w:date="2018-12-03T01:23:00Z">
                <w:pPr>
                  <w:spacing w:line="360" w:lineRule="auto"/>
                  <w:jc w:val="center"/>
                </w:pPr>
              </w:pPrChange>
            </w:pPr>
            <w:del w:id="32074" w:author="Tran Huan" w:date="2018-11-25T22:00:00Z">
              <w:r w:rsidDel="00096943">
                <w:rPr>
                  <w:lang w:val="en-US"/>
                </w:rPr>
                <w:delText>4</w:delText>
              </w:r>
              <w:bookmarkStart w:id="32075" w:name="_Toc531003934"/>
              <w:bookmarkStart w:id="32076" w:name="_Toc531005851"/>
              <w:bookmarkStart w:id="32077" w:name="_Toc531571844"/>
              <w:bookmarkStart w:id="32078" w:name="_Toc531575692"/>
              <w:bookmarkStart w:id="32079" w:name="_Toc531579433"/>
              <w:bookmarkStart w:id="32080" w:name="_Toc531583171"/>
              <w:bookmarkEnd w:id="32075"/>
              <w:bookmarkEnd w:id="32076"/>
              <w:bookmarkEnd w:id="32077"/>
              <w:bookmarkEnd w:id="32078"/>
              <w:bookmarkEnd w:id="32079"/>
              <w:bookmarkEnd w:id="32080"/>
            </w:del>
          </w:p>
        </w:tc>
        <w:tc>
          <w:tcPr>
            <w:tcW w:w="1980" w:type="dxa"/>
          </w:tcPr>
          <w:p w14:paraId="497FC0DB" w14:textId="1C67D3F0" w:rsidR="00977C58" w:rsidDel="00096943" w:rsidRDefault="00977C58" w:rsidP="00D10B12">
            <w:pPr>
              <w:spacing w:line="288" w:lineRule="auto"/>
              <w:contextualSpacing/>
              <w:rPr>
                <w:del w:id="32081" w:author="Tran Huan" w:date="2018-11-25T22:00:00Z"/>
                <w:lang w:val="en-US"/>
              </w:rPr>
              <w:pPrChange w:id="32082" w:author="Tran Huan" w:date="2018-12-03T01:23:00Z">
                <w:pPr>
                  <w:spacing w:line="360" w:lineRule="auto"/>
                </w:pPr>
              </w:pPrChange>
            </w:pPr>
            <w:del w:id="32083" w:author="Tran Huan" w:date="2018-11-25T22:00:00Z">
              <w:r w:rsidDel="00096943">
                <w:rPr>
                  <w:lang w:val="en-US"/>
                </w:rPr>
                <w:delText>table</w:delText>
              </w:r>
              <w:bookmarkStart w:id="32084" w:name="_Toc531003935"/>
              <w:bookmarkStart w:id="32085" w:name="_Toc531005852"/>
              <w:bookmarkStart w:id="32086" w:name="_Toc531571845"/>
              <w:bookmarkStart w:id="32087" w:name="_Toc531575693"/>
              <w:bookmarkStart w:id="32088" w:name="_Toc531579434"/>
              <w:bookmarkStart w:id="32089" w:name="_Toc531583172"/>
              <w:bookmarkEnd w:id="32084"/>
              <w:bookmarkEnd w:id="32085"/>
              <w:bookmarkEnd w:id="32086"/>
              <w:bookmarkEnd w:id="32087"/>
              <w:bookmarkEnd w:id="32088"/>
              <w:bookmarkEnd w:id="32089"/>
            </w:del>
          </w:p>
        </w:tc>
        <w:tc>
          <w:tcPr>
            <w:tcW w:w="2970" w:type="dxa"/>
          </w:tcPr>
          <w:p w14:paraId="3767D602" w14:textId="47940DAF" w:rsidR="00495D42" w:rsidDel="00096943" w:rsidRDefault="00977C58" w:rsidP="00D10B12">
            <w:pPr>
              <w:spacing w:line="288" w:lineRule="auto"/>
              <w:contextualSpacing/>
              <w:rPr>
                <w:ins w:id="32090" w:author="phuong vu" w:date="2018-11-15T18:14:00Z"/>
                <w:del w:id="32091" w:author="Tran Huan" w:date="2018-11-25T22:00:00Z"/>
                <w:lang w:val="en-US"/>
              </w:rPr>
              <w:pPrChange w:id="32092" w:author="Tran Huan" w:date="2018-12-03T01:23:00Z">
                <w:pPr>
                  <w:spacing w:line="360" w:lineRule="auto"/>
                </w:pPr>
              </w:pPrChange>
            </w:pPr>
            <w:del w:id="32093" w:author="Tran Huan" w:date="2018-11-25T22:00:00Z">
              <w:r w:rsidDel="00096943">
                <w:rPr>
                  <w:lang w:val="en-US"/>
                </w:rPr>
                <w:delText>Hiển thị chi tiết đơn hàng</w:delText>
              </w:r>
            </w:del>
            <w:ins w:id="32094" w:author="phuong vu" w:date="2018-11-15T18:13:00Z">
              <w:del w:id="32095" w:author="Tran Huan" w:date="2018-11-25T22:00:00Z">
                <w:r w:rsidR="00495D42" w:rsidDel="00096943">
                  <w:rPr>
                    <w:lang w:val="en-US"/>
                  </w:rPr>
                  <w:delText xml:space="preserve"> (số thứ tự, loại dịch vụ, quần áo, số lượng,</w:delText>
                </w:r>
              </w:del>
            </w:ins>
            <w:ins w:id="32096" w:author="phuong vu" w:date="2018-11-15T18:14:00Z">
              <w:del w:id="32097" w:author="Tran Huan" w:date="2018-11-25T22:00:00Z">
                <w:r w:rsidR="00495D42" w:rsidDel="00096943">
                  <w:rPr>
                    <w:lang w:val="en-US"/>
                  </w:rPr>
                  <w:delText xml:space="preserve"> đơn vị tính, đơn giá, số lượng, tổng cộng, chi tiết thêm).</w:delText>
                </w:r>
                <w:bookmarkStart w:id="32098" w:name="_Toc531003936"/>
                <w:bookmarkStart w:id="32099" w:name="_Toc531005853"/>
                <w:bookmarkStart w:id="32100" w:name="_Toc531571846"/>
                <w:bookmarkStart w:id="32101" w:name="_Toc531575694"/>
                <w:bookmarkStart w:id="32102" w:name="_Toc531579435"/>
                <w:bookmarkStart w:id="32103" w:name="_Toc531583173"/>
                <w:bookmarkEnd w:id="32098"/>
                <w:bookmarkEnd w:id="32099"/>
                <w:bookmarkEnd w:id="32100"/>
                <w:bookmarkEnd w:id="32101"/>
                <w:bookmarkEnd w:id="32102"/>
                <w:bookmarkEnd w:id="32103"/>
              </w:del>
            </w:ins>
          </w:p>
          <w:p w14:paraId="7181F4B6" w14:textId="5129873D" w:rsidR="00495D42" w:rsidDel="00096943" w:rsidRDefault="00495D42" w:rsidP="00D10B12">
            <w:pPr>
              <w:spacing w:line="288" w:lineRule="auto"/>
              <w:contextualSpacing/>
              <w:rPr>
                <w:ins w:id="32104" w:author="phuong vu" w:date="2018-11-15T18:14:00Z"/>
                <w:del w:id="32105" w:author="Tran Huan" w:date="2018-11-25T22:00:00Z"/>
                <w:lang w:val="en-US"/>
              </w:rPr>
              <w:pPrChange w:id="32106" w:author="Tran Huan" w:date="2018-12-03T01:23:00Z">
                <w:pPr>
                  <w:spacing w:line="360" w:lineRule="auto"/>
                </w:pPr>
              </w:pPrChange>
            </w:pPr>
            <w:ins w:id="32107" w:author="phuong vu" w:date="2018-11-15T18:14:00Z">
              <w:del w:id="32108" w:author="Tran Huan" w:date="2018-11-25T22:00:00Z">
                <w:r w:rsidDel="00096943">
                  <w:rPr>
                    <w:lang w:val="en-US"/>
                  </w:rPr>
                  <w:delText>Chi tiết thêm bao gồm:</w:delText>
                </w:r>
                <w:bookmarkStart w:id="32109" w:name="_Toc531003937"/>
                <w:bookmarkStart w:id="32110" w:name="_Toc531005854"/>
                <w:bookmarkStart w:id="32111" w:name="_Toc531571847"/>
                <w:bookmarkStart w:id="32112" w:name="_Toc531575695"/>
                <w:bookmarkStart w:id="32113" w:name="_Toc531579436"/>
                <w:bookmarkStart w:id="32114" w:name="_Toc531583174"/>
                <w:bookmarkEnd w:id="32109"/>
                <w:bookmarkEnd w:id="32110"/>
                <w:bookmarkEnd w:id="32111"/>
                <w:bookmarkEnd w:id="32112"/>
                <w:bookmarkEnd w:id="32113"/>
                <w:bookmarkEnd w:id="32114"/>
              </w:del>
            </w:ins>
          </w:p>
          <w:p w14:paraId="3C6B4394" w14:textId="29AEF0FC" w:rsidR="00495D42" w:rsidDel="00096943" w:rsidRDefault="00495D42" w:rsidP="00D10B12">
            <w:pPr>
              <w:pStyle w:val="ListParagraph"/>
              <w:numPr>
                <w:ilvl w:val="0"/>
                <w:numId w:val="31"/>
              </w:numPr>
              <w:spacing w:line="288" w:lineRule="auto"/>
              <w:rPr>
                <w:ins w:id="32115" w:author="phuong vu" w:date="2018-11-15T18:14:00Z"/>
                <w:del w:id="32116" w:author="Tran Huan" w:date="2018-11-25T22:00:00Z"/>
                <w:lang w:val="en-US"/>
              </w:rPr>
              <w:pPrChange w:id="32117" w:author="Tran Huan" w:date="2018-12-03T01:23:00Z">
                <w:pPr>
                  <w:pStyle w:val="ListParagraph"/>
                  <w:numPr>
                    <w:numId w:val="31"/>
                  </w:numPr>
                  <w:spacing w:line="360" w:lineRule="auto"/>
                  <w:ind w:hanging="360"/>
                </w:pPr>
              </w:pPrChange>
            </w:pPr>
            <w:ins w:id="32118" w:author="phuong vu" w:date="2018-11-15T18:14:00Z">
              <w:del w:id="32119" w:author="Tran Huan" w:date="2018-11-25T22:00:00Z">
                <w:r w:rsidDel="00096943">
                  <w:rPr>
                    <w:lang w:val="en-US"/>
                  </w:rPr>
                  <w:delText>Chất liệu</w:delText>
                </w:r>
                <w:bookmarkStart w:id="32120" w:name="_Toc531003938"/>
                <w:bookmarkStart w:id="32121" w:name="_Toc531005855"/>
                <w:bookmarkStart w:id="32122" w:name="_Toc531571848"/>
                <w:bookmarkStart w:id="32123" w:name="_Toc531575696"/>
                <w:bookmarkStart w:id="32124" w:name="_Toc531579437"/>
                <w:bookmarkStart w:id="32125" w:name="_Toc531583175"/>
                <w:bookmarkEnd w:id="32120"/>
                <w:bookmarkEnd w:id="32121"/>
                <w:bookmarkEnd w:id="32122"/>
                <w:bookmarkEnd w:id="32123"/>
                <w:bookmarkEnd w:id="32124"/>
                <w:bookmarkEnd w:id="32125"/>
              </w:del>
            </w:ins>
          </w:p>
          <w:p w14:paraId="1CDB125E" w14:textId="6E5A3BA3" w:rsidR="00495D42" w:rsidDel="00096943" w:rsidRDefault="00495D42" w:rsidP="00D10B12">
            <w:pPr>
              <w:pStyle w:val="ListParagraph"/>
              <w:numPr>
                <w:ilvl w:val="0"/>
                <w:numId w:val="31"/>
              </w:numPr>
              <w:spacing w:line="288" w:lineRule="auto"/>
              <w:rPr>
                <w:ins w:id="32126" w:author="phuong vu" w:date="2018-11-15T18:14:00Z"/>
                <w:del w:id="32127" w:author="Tran Huan" w:date="2018-11-25T22:00:00Z"/>
                <w:lang w:val="en-US"/>
              </w:rPr>
              <w:pPrChange w:id="32128" w:author="Tran Huan" w:date="2018-12-03T01:23:00Z">
                <w:pPr>
                  <w:pStyle w:val="ListParagraph"/>
                  <w:numPr>
                    <w:numId w:val="31"/>
                  </w:numPr>
                  <w:spacing w:line="360" w:lineRule="auto"/>
                  <w:ind w:hanging="360"/>
                </w:pPr>
              </w:pPrChange>
            </w:pPr>
            <w:ins w:id="32129" w:author="phuong vu" w:date="2018-11-15T18:14:00Z">
              <w:del w:id="32130" w:author="Tran Huan" w:date="2018-11-25T22:00:00Z">
                <w:r w:rsidDel="00096943">
                  <w:rPr>
                    <w:lang w:val="en-US"/>
                  </w:rPr>
                  <w:delText>Màu sắc</w:delText>
                </w:r>
                <w:bookmarkStart w:id="32131" w:name="_Toc531003939"/>
                <w:bookmarkStart w:id="32132" w:name="_Toc531005856"/>
                <w:bookmarkStart w:id="32133" w:name="_Toc531571849"/>
                <w:bookmarkStart w:id="32134" w:name="_Toc531575697"/>
                <w:bookmarkStart w:id="32135" w:name="_Toc531579438"/>
                <w:bookmarkStart w:id="32136" w:name="_Toc531583176"/>
                <w:bookmarkEnd w:id="32131"/>
                <w:bookmarkEnd w:id="32132"/>
                <w:bookmarkEnd w:id="32133"/>
                <w:bookmarkEnd w:id="32134"/>
                <w:bookmarkEnd w:id="32135"/>
                <w:bookmarkEnd w:id="32136"/>
              </w:del>
            </w:ins>
          </w:p>
          <w:p w14:paraId="5EF2224D" w14:textId="41935FEE" w:rsidR="00495D42" w:rsidDel="00096943" w:rsidRDefault="00495D42" w:rsidP="00D10B12">
            <w:pPr>
              <w:pStyle w:val="ListParagraph"/>
              <w:numPr>
                <w:ilvl w:val="0"/>
                <w:numId w:val="31"/>
              </w:numPr>
              <w:spacing w:line="288" w:lineRule="auto"/>
              <w:rPr>
                <w:ins w:id="32137" w:author="phuong vu" w:date="2018-11-15T18:14:00Z"/>
                <w:del w:id="32138" w:author="Tran Huan" w:date="2018-11-25T22:00:00Z"/>
                <w:lang w:val="en-US"/>
              </w:rPr>
              <w:pPrChange w:id="32139" w:author="Tran Huan" w:date="2018-12-03T01:23:00Z">
                <w:pPr>
                  <w:pStyle w:val="ListParagraph"/>
                  <w:numPr>
                    <w:numId w:val="31"/>
                  </w:numPr>
                  <w:spacing w:line="360" w:lineRule="auto"/>
                  <w:ind w:hanging="360"/>
                </w:pPr>
              </w:pPrChange>
            </w:pPr>
            <w:ins w:id="32140" w:author="phuong vu" w:date="2018-11-15T18:14:00Z">
              <w:del w:id="32141" w:author="Tran Huan" w:date="2018-11-25T22:00:00Z">
                <w:r w:rsidDel="00096943">
                  <w:rPr>
                    <w:lang w:val="en-US"/>
                  </w:rPr>
                  <w:delText>Nhãn hiệu</w:delText>
                </w:r>
                <w:bookmarkStart w:id="32142" w:name="_Toc531003940"/>
                <w:bookmarkStart w:id="32143" w:name="_Toc531005857"/>
                <w:bookmarkStart w:id="32144" w:name="_Toc531571850"/>
                <w:bookmarkStart w:id="32145" w:name="_Toc531575698"/>
                <w:bookmarkStart w:id="32146" w:name="_Toc531579439"/>
                <w:bookmarkStart w:id="32147" w:name="_Toc531583177"/>
                <w:bookmarkEnd w:id="32142"/>
                <w:bookmarkEnd w:id="32143"/>
                <w:bookmarkEnd w:id="32144"/>
                <w:bookmarkEnd w:id="32145"/>
                <w:bookmarkEnd w:id="32146"/>
                <w:bookmarkEnd w:id="32147"/>
              </w:del>
            </w:ins>
          </w:p>
          <w:p w14:paraId="45167118" w14:textId="581DBE2E" w:rsidR="00495D42" w:rsidRPr="00495D42" w:rsidDel="00096943" w:rsidRDefault="00495D42" w:rsidP="00D10B12">
            <w:pPr>
              <w:pStyle w:val="ListParagraph"/>
              <w:numPr>
                <w:ilvl w:val="0"/>
                <w:numId w:val="31"/>
              </w:numPr>
              <w:spacing w:line="288" w:lineRule="auto"/>
              <w:rPr>
                <w:del w:id="32148" w:author="Tran Huan" w:date="2018-11-25T22:00:00Z"/>
                <w:lang w:val="en-US"/>
              </w:rPr>
              <w:pPrChange w:id="32149" w:author="Tran Huan" w:date="2018-12-03T01:23:00Z">
                <w:pPr>
                  <w:spacing w:line="360" w:lineRule="auto"/>
                </w:pPr>
              </w:pPrChange>
            </w:pPr>
            <w:ins w:id="32150" w:author="phuong vu" w:date="2018-11-15T18:15:00Z">
              <w:del w:id="32151" w:author="Tran Huan" w:date="2018-11-25T22:00:00Z">
                <w:r w:rsidDel="00096943">
                  <w:rPr>
                    <w:lang w:val="en-US"/>
                  </w:rPr>
                  <w:delText>Ghi chú</w:delText>
                </w:r>
              </w:del>
            </w:ins>
            <w:bookmarkStart w:id="32152" w:name="_Toc531003941"/>
            <w:bookmarkStart w:id="32153" w:name="_Toc531005858"/>
            <w:bookmarkStart w:id="32154" w:name="_Toc531571851"/>
            <w:bookmarkStart w:id="32155" w:name="_Toc531575699"/>
            <w:bookmarkStart w:id="32156" w:name="_Toc531579440"/>
            <w:bookmarkStart w:id="32157" w:name="_Toc531583178"/>
            <w:bookmarkEnd w:id="32152"/>
            <w:bookmarkEnd w:id="32153"/>
            <w:bookmarkEnd w:id="32154"/>
            <w:bookmarkEnd w:id="32155"/>
            <w:bookmarkEnd w:id="32156"/>
            <w:bookmarkEnd w:id="32157"/>
          </w:p>
        </w:tc>
        <w:tc>
          <w:tcPr>
            <w:tcW w:w="1266" w:type="dxa"/>
          </w:tcPr>
          <w:p w14:paraId="08FD6FE7" w14:textId="0DBF194E" w:rsidR="00977C58" w:rsidDel="00096943" w:rsidRDefault="00977C58" w:rsidP="00D10B12">
            <w:pPr>
              <w:spacing w:line="288" w:lineRule="auto"/>
              <w:contextualSpacing/>
              <w:jc w:val="left"/>
              <w:rPr>
                <w:del w:id="32158" w:author="Tran Huan" w:date="2018-11-25T22:00:00Z"/>
                <w:lang w:val="en-US"/>
              </w:rPr>
              <w:pPrChange w:id="32159" w:author="Tran Huan" w:date="2018-12-03T01:23:00Z">
                <w:pPr>
                  <w:spacing w:line="360" w:lineRule="auto"/>
                  <w:jc w:val="left"/>
                </w:pPr>
              </w:pPrChange>
            </w:pPr>
            <w:del w:id="32160" w:author="Tran Huan" w:date="2018-11-25T22:00:00Z">
              <w:r w:rsidDel="00096943">
                <w:rPr>
                  <w:lang w:val="en-US"/>
                </w:rPr>
                <w:delText>Không có dữ liệu nếu rỗng</w:delText>
              </w:r>
              <w:bookmarkStart w:id="32161" w:name="_Toc531003942"/>
              <w:bookmarkStart w:id="32162" w:name="_Toc531005859"/>
              <w:bookmarkStart w:id="32163" w:name="_Toc531571852"/>
              <w:bookmarkStart w:id="32164" w:name="_Toc531575700"/>
              <w:bookmarkStart w:id="32165" w:name="_Toc531579441"/>
              <w:bookmarkStart w:id="32166" w:name="_Toc531583179"/>
              <w:bookmarkEnd w:id="32161"/>
              <w:bookmarkEnd w:id="32162"/>
              <w:bookmarkEnd w:id="32163"/>
              <w:bookmarkEnd w:id="32164"/>
              <w:bookmarkEnd w:id="32165"/>
              <w:bookmarkEnd w:id="32166"/>
            </w:del>
          </w:p>
        </w:tc>
        <w:tc>
          <w:tcPr>
            <w:tcW w:w="1756" w:type="dxa"/>
          </w:tcPr>
          <w:p w14:paraId="7DBA9DA6" w14:textId="773A78BC" w:rsidR="00977C58" w:rsidDel="00096943" w:rsidRDefault="00977C58" w:rsidP="00D10B12">
            <w:pPr>
              <w:spacing w:line="288" w:lineRule="auto"/>
              <w:contextualSpacing/>
              <w:rPr>
                <w:del w:id="32167" w:author="Tran Huan" w:date="2018-11-25T22:00:00Z"/>
                <w:lang w:val="en-US"/>
              </w:rPr>
              <w:pPrChange w:id="32168" w:author="Tran Huan" w:date="2018-12-03T01:23:00Z">
                <w:pPr>
                  <w:spacing w:line="360" w:lineRule="auto"/>
                </w:pPr>
              </w:pPrChange>
            </w:pPr>
            <w:bookmarkStart w:id="32169" w:name="_Toc531003943"/>
            <w:bookmarkStart w:id="32170" w:name="_Toc531005860"/>
            <w:bookmarkStart w:id="32171" w:name="_Toc531571853"/>
            <w:bookmarkStart w:id="32172" w:name="_Toc531575701"/>
            <w:bookmarkStart w:id="32173" w:name="_Toc531579442"/>
            <w:bookmarkStart w:id="32174" w:name="_Toc531583180"/>
            <w:bookmarkEnd w:id="32169"/>
            <w:bookmarkEnd w:id="32170"/>
            <w:bookmarkEnd w:id="32171"/>
            <w:bookmarkEnd w:id="32172"/>
            <w:bookmarkEnd w:id="32173"/>
            <w:bookmarkEnd w:id="32174"/>
          </w:p>
        </w:tc>
        <w:bookmarkStart w:id="32175" w:name="_Toc531003944"/>
        <w:bookmarkStart w:id="32176" w:name="_Toc531005861"/>
        <w:bookmarkStart w:id="32177" w:name="_Toc531571854"/>
        <w:bookmarkStart w:id="32178" w:name="_Toc531575702"/>
        <w:bookmarkStart w:id="32179" w:name="_Toc531579443"/>
        <w:bookmarkStart w:id="32180" w:name="_Toc531583181"/>
        <w:bookmarkEnd w:id="32175"/>
        <w:bookmarkEnd w:id="32176"/>
        <w:bookmarkEnd w:id="32177"/>
        <w:bookmarkEnd w:id="32178"/>
        <w:bookmarkEnd w:id="32179"/>
        <w:bookmarkEnd w:id="32180"/>
      </w:tr>
      <w:tr w:rsidR="00977C58" w:rsidDel="00096943" w14:paraId="1553A894" w14:textId="11F6F493" w:rsidTr="009A04B7">
        <w:trPr>
          <w:del w:id="32181" w:author="Tran Huan" w:date="2018-11-25T22:00:00Z"/>
        </w:trPr>
        <w:tc>
          <w:tcPr>
            <w:tcW w:w="805" w:type="dxa"/>
          </w:tcPr>
          <w:p w14:paraId="665F6B39" w14:textId="62D88E5E" w:rsidR="00977C58" w:rsidDel="00096943" w:rsidRDefault="00977C58" w:rsidP="00D10B12">
            <w:pPr>
              <w:spacing w:line="288" w:lineRule="auto"/>
              <w:contextualSpacing/>
              <w:jc w:val="center"/>
              <w:rPr>
                <w:del w:id="32182" w:author="Tran Huan" w:date="2018-11-25T22:00:00Z"/>
                <w:lang w:val="en-US"/>
              </w:rPr>
              <w:pPrChange w:id="32183" w:author="Tran Huan" w:date="2018-12-03T01:23:00Z">
                <w:pPr>
                  <w:spacing w:line="360" w:lineRule="auto"/>
                  <w:jc w:val="center"/>
                </w:pPr>
              </w:pPrChange>
            </w:pPr>
            <w:del w:id="32184" w:author="Tran Huan" w:date="2018-11-25T22:00:00Z">
              <w:r w:rsidDel="00096943">
                <w:rPr>
                  <w:lang w:val="en-US"/>
                </w:rPr>
                <w:delText>5</w:delText>
              </w:r>
              <w:bookmarkStart w:id="32185" w:name="_Toc531003945"/>
              <w:bookmarkStart w:id="32186" w:name="_Toc531005862"/>
              <w:bookmarkStart w:id="32187" w:name="_Toc531571855"/>
              <w:bookmarkStart w:id="32188" w:name="_Toc531575703"/>
              <w:bookmarkStart w:id="32189" w:name="_Toc531579444"/>
              <w:bookmarkStart w:id="32190" w:name="_Toc531583182"/>
              <w:bookmarkEnd w:id="32185"/>
              <w:bookmarkEnd w:id="32186"/>
              <w:bookmarkEnd w:id="32187"/>
              <w:bookmarkEnd w:id="32188"/>
              <w:bookmarkEnd w:id="32189"/>
              <w:bookmarkEnd w:id="32190"/>
            </w:del>
          </w:p>
        </w:tc>
        <w:tc>
          <w:tcPr>
            <w:tcW w:w="1980" w:type="dxa"/>
          </w:tcPr>
          <w:p w14:paraId="75A15860" w14:textId="28DAA755" w:rsidR="00977C58" w:rsidDel="00096943" w:rsidRDefault="00977C58" w:rsidP="00D10B12">
            <w:pPr>
              <w:spacing w:line="288" w:lineRule="auto"/>
              <w:contextualSpacing/>
              <w:rPr>
                <w:del w:id="32191" w:author="Tran Huan" w:date="2018-11-25T22:00:00Z"/>
                <w:lang w:val="en-US"/>
              </w:rPr>
              <w:pPrChange w:id="32192" w:author="Tran Huan" w:date="2018-12-03T01:23:00Z">
                <w:pPr>
                  <w:spacing w:line="360" w:lineRule="auto"/>
                </w:pPr>
              </w:pPrChange>
            </w:pPr>
            <w:del w:id="32193" w:author="Tran Huan" w:date="2018-11-25T22:00:00Z">
              <w:r w:rsidDel="00096943">
                <w:rPr>
                  <w:lang w:val="en-US"/>
                </w:rPr>
                <w:delText>button</w:delText>
              </w:r>
              <w:bookmarkStart w:id="32194" w:name="_Toc531003946"/>
              <w:bookmarkStart w:id="32195" w:name="_Toc531005863"/>
              <w:bookmarkStart w:id="32196" w:name="_Toc531571856"/>
              <w:bookmarkStart w:id="32197" w:name="_Toc531575704"/>
              <w:bookmarkStart w:id="32198" w:name="_Toc531579445"/>
              <w:bookmarkStart w:id="32199" w:name="_Toc531583183"/>
              <w:bookmarkEnd w:id="32194"/>
              <w:bookmarkEnd w:id="32195"/>
              <w:bookmarkEnd w:id="32196"/>
              <w:bookmarkEnd w:id="32197"/>
              <w:bookmarkEnd w:id="32198"/>
              <w:bookmarkEnd w:id="32199"/>
            </w:del>
          </w:p>
        </w:tc>
        <w:tc>
          <w:tcPr>
            <w:tcW w:w="2970" w:type="dxa"/>
          </w:tcPr>
          <w:p w14:paraId="49C83F94" w14:textId="52C81998" w:rsidR="00977C58" w:rsidDel="00096943" w:rsidRDefault="00977C58" w:rsidP="00D10B12">
            <w:pPr>
              <w:spacing w:line="288" w:lineRule="auto"/>
              <w:contextualSpacing/>
              <w:rPr>
                <w:del w:id="32200" w:author="Tran Huan" w:date="2018-11-25T22:00:00Z"/>
                <w:lang w:val="en-US"/>
              </w:rPr>
              <w:pPrChange w:id="32201" w:author="Tran Huan" w:date="2018-12-03T01:23:00Z">
                <w:pPr>
                  <w:spacing w:line="360" w:lineRule="auto"/>
                </w:pPr>
              </w:pPrChange>
            </w:pPr>
            <w:del w:id="32202" w:author="Tran Huan" w:date="2018-11-25T22:00:00Z">
              <w:r w:rsidDel="00096943">
                <w:rPr>
                  <w:lang w:val="en-US"/>
                </w:rPr>
                <w:delText>Quay lại trang trước</w:delText>
              </w:r>
              <w:bookmarkStart w:id="32203" w:name="_Toc531003947"/>
              <w:bookmarkStart w:id="32204" w:name="_Toc531005864"/>
              <w:bookmarkStart w:id="32205" w:name="_Toc531571857"/>
              <w:bookmarkStart w:id="32206" w:name="_Toc531575705"/>
              <w:bookmarkStart w:id="32207" w:name="_Toc531579446"/>
              <w:bookmarkStart w:id="32208" w:name="_Toc531583184"/>
              <w:bookmarkEnd w:id="32203"/>
              <w:bookmarkEnd w:id="32204"/>
              <w:bookmarkEnd w:id="32205"/>
              <w:bookmarkEnd w:id="32206"/>
              <w:bookmarkEnd w:id="32207"/>
              <w:bookmarkEnd w:id="32208"/>
            </w:del>
          </w:p>
        </w:tc>
        <w:tc>
          <w:tcPr>
            <w:tcW w:w="1266" w:type="dxa"/>
          </w:tcPr>
          <w:p w14:paraId="223BEF67" w14:textId="618AB2AF" w:rsidR="00977C58" w:rsidDel="00096943" w:rsidRDefault="00977C58" w:rsidP="00D10B12">
            <w:pPr>
              <w:spacing w:line="288" w:lineRule="auto"/>
              <w:contextualSpacing/>
              <w:jc w:val="left"/>
              <w:rPr>
                <w:del w:id="32209" w:author="Tran Huan" w:date="2018-11-25T22:00:00Z"/>
                <w:lang w:val="en-US"/>
              </w:rPr>
              <w:pPrChange w:id="32210" w:author="Tran Huan" w:date="2018-12-03T01:23:00Z">
                <w:pPr>
                  <w:spacing w:line="360" w:lineRule="auto"/>
                  <w:jc w:val="left"/>
                </w:pPr>
              </w:pPrChange>
            </w:pPr>
            <w:bookmarkStart w:id="32211" w:name="_Toc531003948"/>
            <w:bookmarkStart w:id="32212" w:name="_Toc531005865"/>
            <w:bookmarkStart w:id="32213" w:name="_Toc531571858"/>
            <w:bookmarkStart w:id="32214" w:name="_Toc531575706"/>
            <w:bookmarkStart w:id="32215" w:name="_Toc531579447"/>
            <w:bookmarkStart w:id="32216" w:name="_Toc531583185"/>
            <w:bookmarkEnd w:id="32211"/>
            <w:bookmarkEnd w:id="32212"/>
            <w:bookmarkEnd w:id="32213"/>
            <w:bookmarkEnd w:id="32214"/>
            <w:bookmarkEnd w:id="32215"/>
            <w:bookmarkEnd w:id="32216"/>
          </w:p>
        </w:tc>
        <w:tc>
          <w:tcPr>
            <w:tcW w:w="1756" w:type="dxa"/>
          </w:tcPr>
          <w:p w14:paraId="705C05B3" w14:textId="20F5D4F1" w:rsidR="00977C58" w:rsidDel="00096943" w:rsidRDefault="00977C58" w:rsidP="00D10B12">
            <w:pPr>
              <w:spacing w:line="288" w:lineRule="auto"/>
              <w:contextualSpacing/>
              <w:rPr>
                <w:del w:id="32217" w:author="Tran Huan" w:date="2018-11-25T22:00:00Z"/>
                <w:lang w:val="en-US"/>
              </w:rPr>
              <w:pPrChange w:id="32218" w:author="Tran Huan" w:date="2018-12-03T01:23:00Z">
                <w:pPr>
                  <w:spacing w:line="360" w:lineRule="auto"/>
                </w:pPr>
              </w:pPrChange>
            </w:pPr>
            <w:bookmarkStart w:id="32219" w:name="_Toc531003949"/>
            <w:bookmarkStart w:id="32220" w:name="_Toc531005866"/>
            <w:bookmarkStart w:id="32221" w:name="_Toc531571859"/>
            <w:bookmarkStart w:id="32222" w:name="_Toc531575707"/>
            <w:bookmarkStart w:id="32223" w:name="_Toc531579448"/>
            <w:bookmarkStart w:id="32224" w:name="_Toc531583186"/>
            <w:bookmarkEnd w:id="32219"/>
            <w:bookmarkEnd w:id="32220"/>
            <w:bookmarkEnd w:id="32221"/>
            <w:bookmarkEnd w:id="32222"/>
            <w:bookmarkEnd w:id="32223"/>
            <w:bookmarkEnd w:id="32224"/>
          </w:p>
        </w:tc>
        <w:bookmarkStart w:id="32225" w:name="_Toc531003950"/>
        <w:bookmarkStart w:id="32226" w:name="_Toc531005867"/>
        <w:bookmarkStart w:id="32227" w:name="_Toc531571860"/>
        <w:bookmarkStart w:id="32228" w:name="_Toc531575708"/>
        <w:bookmarkStart w:id="32229" w:name="_Toc531579449"/>
        <w:bookmarkStart w:id="32230" w:name="_Toc531583187"/>
        <w:bookmarkEnd w:id="32225"/>
        <w:bookmarkEnd w:id="32226"/>
        <w:bookmarkEnd w:id="32227"/>
        <w:bookmarkEnd w:id="32228"/>
        <w:bookmarkEnd w:id="32229"/>
        <w:bookmarkEnd w:id="32230"/>
      </w:tr>
    </w:tbl>
    <w:p w14:paraId="07FFEA96" w14:textId="4A1168C5" w:rsidR="00977C58" w:rsidRPr="006C3B6C" w:rsidDel="00096943" w:rsidRDefault="00977C58" w:rsidP="00D10B12">
      <w:pPr>
        <w:spacing w:after="0" w:line="288" w:lineRule="auto"/>
        <w:contextualSpacing/>
        <w:rPr>
          <w:del w:id="32231" w:author="Tran Huan" w:date="2018-11-25T22:00:00Z"/>
          <w:lang w:val="en-US"/>
        </w:rPr>
        <w:pPrChange w:id="32232" w:author="Tran Huan" w:date="2018-12-03T01:23:00Z">
          <w:pPr/>
        </w:pPrChange>
      </w:pPr>
      <w:bookmarkStart w:id="32233" w:name="_Toc531003951"/>
      <w:bookmarkStart w:id="32234" w:name="_Toc531005868"/>
      <w:bookmarkStart w:id="32235" w:name="_Toc531571861"/>
      <w:bookmarkStart w:id="32236" w:name="_Toc531575709"/>
      <w:bookmarkStart w:id="32237" w:name="_Toc531579450"/>
      <w:bookmarkStart w:id="32238" w:name="_Toc531583188"/>
      <w:bookmarkEnd w:id="32233"/>
      <w:bookmarkEnd w:id="32234"/>
      <w:bookmarkEnd w:id="32235"/>
      <w:bookmarkEnd w:id="32236"/>
      <w:bookmarkEnd w:id="32237"/>
      <w:bookmarkEnd w:id="32238"/>
    </w:p>
    <w:p w14:paraId="5B453945" w14:textId="7BAFAF5D" w:rsidR="00070C2F" w:rsidDel="00096943" w:rsidRDefault="00070C2F" w:rsidP="00D10B12">
      <w:pPr>
        <w:pStyle w:val="Heading6"/>
        <w:spacing w:line="288" w:lineRule="auto"/>
        <w:contextualSpacing/>
        <w:rPr>
          <w:del w:id="32239" w:author="Tran Huan" w:date="2018-11-25T22:00:00Z"/>
          <w:lang w:val="en-US"/>
        </w:rPr>
        <w:pPrChange w:id="32240" w:author="Tran Huan" w:date="2018-12-03T01:23:00Z">
          <w:pPr>
            <w:pStyle w:val="Heading6"/>
          </w:pPr>
        </w:pPrChange>
      </w:pPr>
      <w:del w:id="32241" w:author="Tran Huan" w:date="2018-11-25T22:00:00Z">
        <w:r w:rsidDel="00096943">
          <w:rPr>
            <w:lang w:val="en-US"/>
          </w:rPr>
          <w:delText>Dữ liệu sử dụng</w:delText>
        </w:r>
        <w:bookmarkStart w:id="32242" w:name="_Toc531003952"/>
        <w:bookmarkStart w:id="32243" w:name="_Toc531005869"/>
        <w:bookmarkStart w:id="32244" w:name="_Toc531571862"/>
        <w:bookmarkStart w:id="32245" w:name="_Toc531575710"/>
        <w:bookmarkStart w:id="32246" w:name="_Toc531579451"/>
        <w:bookmarkStart w:id="32247" w:name="_Toc531583189"/>
        <w:bookmarkEnd w:id="32242"/>
        <w:bookmarkEnd w:id="32243"/>
        <w:bookmarkEnd w:id="32244"/>
        <w:bookmarkEnd w:id="32245"/>
        <w:bookmarkEnd w:id="32246"/>
        <w:bookmarkEnd w:id="32247"/>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977C58" w:rsidDel="00096943" w14:paraId="793C963E" w14:textId="455A8C4E" w:rsidTr="009A04B7">
        <w:trPr>
          <w:del w:id="32248" w:author="Tran Huan" w:date="2018-11-25T22:00:00Z"/>
        </w:trPr>
        <w:tc>
          <w:tcPr>
            <w:tcW w:w="805" w:type="dxa"/>
            <w:vMerge w:val="restart"/>
            <w:vAlign w:val="center"/>
          </w:tcPr>
          <w:p w14:paraId="731317C0" w14:textId="1DE78CE1" w:rsidR="00977C58" w:rsidRPr="007F1EF1" w:rsidDel="00096943" w:rsidRDefault="00977C58" w:rsidP="00D10B12">
            <w:pPr>
              <w:spacing w:line="288" w:lineRule="auto"/>
              <w:contextualSpacing/>
              <w:jc w:val="center"/>
              <w:rPr>
                <w:del w:id="32249" w:author="Tran Huan" w:date="2018-11-25T22:00:00Z"/>
                <w:b/>
                <w:lang w:val="en-US"/>
              </w:rPr>
              <w:pPrChange w:id="32250" w:author="Tran Huan" w:date="2018-12-03T01:23:00Z">
                <w:pPr>
                  <w:spacing w:line="360" w:lineRule="auto"/>
                  <w:jc w:val="center"/>
                </w:pPr>
              </w:pPrChange>
            </w:pPr>
            <w:del w:id="32251" w:author="Tran Huan" w:date="2018-11-25T22:00:00Z">
              <w:r w:rsidRPr="007F1EF1" w:rsidDel="00096943">
                <w:rPr>
                  <w:b/>
                  <w:lang w:val="en-US"/>
                </w:rPr>
                <w:delText>STT</w:delText>
              </w:r>
              <w:bookmarkStart w:id="32252" w:name="_Toc531003953"/>
              <w:bookmarkStart w:id="32253" w:name="_Toc531005870"/>
              <w:bookmarkStart w:id="32254" w:name="_Toc531571863"/>
              <w:bookmarkStart w:id="32255" w:name="_Toc531575711"/>
              <w:bookmarkStart w:id="32256" w:name="_Toc531579452"/>
              <w:bookmarkStart w:id="32257" w:name="_Toc531583190"/>
              <w:bookmarkEnd w:id="32252"/>
              <w:bookmarkEnd w:id="32253"/>
              <w:bookmarkEnd w:id="32254"/>
              <w:bookmarkEnd w:id="32255"/>
              <w:bookmarkEnd w:id="32256"/>
              <w:bookmarkEnd w:id="32257"/>
            </w:del>
          </w:p>
        </w:tc>
        <w:tc>
          <w:tcPr>
            <w:tcW w:w="2120" w:type="dxa"/>
            <w:vMerge w:val="restart"/>
            <w:vAlign w:val="center"/>
          </w:tcPr>
          <w:p w14:paraId="3E832320" w14:textId="3E2F3733" w:rsidR="00977C58" w:rsidRPr="007F1EF1" w:rsidDel="00096943" w:rsidRDefault="00977C58" w:rsidP="00D10B12">
            <w:pPr>
              <w:spacing w:line="288" w:lineRule="auto"/>
              <w:contextualSpacing/>
              <w:jc w:val="center"/>
              <w:rPr>
                <w:del w:id="32258" w:author="Tran Huan" w:date="2018-11-25T22:00:00Z"/>
                <w:b/>
                <w:lang w:val="en-US"/>
              </w:rPr>
              <w:pPrChange w:id="32259" w:author="Tran Huan" w:date="2018-12-03T01:23:00Z">
                <w:pPr>
                  <w:spacing w:line="360" w:lineRule="auto"/>
                  <w:jc w:val="center"/>
                </w:pPr>
              </w:pPrChange>
            </w:pPr>
            <w:del w:id="32260" w:author="Tran Huan" w:date="2018-11-25T22:00:00Z">
              <w:r w:rsidRPr="007F1EF1" w:rsidDel="00096943">
                <w:rPr>
                  <w:b/>
                  <w:lang w:val="en-US"/>
                </w:rPr>
                <w:delText>Tên bảng/</w:delText>
              </w:r>
              <w:bookmarkStart w:id="32261" w:name="_Toc531003954"/>
              <w:bookmarkStart w:id="32262" w:name="_Toc531005871"/>
              <w:bookmarkStart w:id="32263" w:name="_Toc531571864"/>
              <w:bookmarkStart w:id="32264" w:name="_Toc531575712"/>
              <w:bookmarkStart w:id="32265" w:name="_Toc531579453"/>
              <w:bookmarkStart w:id="32266" w:name="_Toc531583191"/>
              <w:bookmarkEnd w:id="32261"/>
              <w:bookmarkEnd w:id="32262"/>
              <w:bookmarkEnd w:id="32263"/>
              <w:bookmarkEnd w:id="32264"/>
              <w:bookmarkEnd w:id="32265"/>
              <w:bookmarkEnd w:id="32266"/>
            </w:del>
          </w:p>
          <w:p w14:paraId="47E75E90" w14:textId="73C347AB" w:rsidR="00977C58" w:rsidRPr="007F1EF1" w:rsidDel="00096943" w:rsidRDefault="00977C58" w:rsidP="00D10B12">
            <w:pPr>
              <w:spacing w:line="288" w:lineRule="auto"/>
              <w:contextualSpacing/>
              <w:jc w:val="center"/>
              <w:rPr>
                <w:del w:id="32267" w:author="Tran Huan" w:date="2018-11-25T22:00:00Z"/>
                <w:b/>
                <w:lang w:val="en-US"/>
              </w:rPr>
              <w:pPrChange w:id="32268" w:author="Tran Huan" w:date="2018-12-03T01:23:00Z">
                <w:pPr>
                  <w:spacing w:line="360" w:lineRule="auto"/>
                  <w:jc w:val="center"/>
                </w:pPr>
              </w:pPrChange>
            </w:pPr>
            <w:del w:id="32269"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bookmarkStart w:id="32270" w:name="_Toc531003955"/>
              <w:bookmarkStart w:id="32271" w:name="_Toc531005872"/>
              <w:bookmarkStart w:id="32272" w:name="_Toc531571865"/>
              <w:bookmarkStart w:id="32273" w:name="_Toc531575713"/>
              <w:bookmarkStart w:id="32274" w:name="_Toc531579454"/>
              <w:bookmarkStart w:id="32275" w:name="_Toc531583192"/>
              <w:bookmarkEnd w:id="32270"/>
              <w:bookmarkEnd w:id="32271"/>
              <w:bookmarkEnd w:id="32272"/>
              <w:bookmarkEnd w:id="32273"/>
              <w:bookmarkEnd w:id="32274"/>
              <w:bookmarkEnd w:id="32275"/>
            </w:del>
          </w:p>
        </w:tc>
        <w:tc>
          <w:tcPr>
            <w:tcW w:w="5852" w:type="dxa"/>
            <w:gridSpan w:val="4"/>
            <w:vAlign w:val="center"/>
          </w:tcPr>
          <w:p w14:paraId="12238F49" w14:textId="739F67B5" w:rsidR="00977C58" w:rsidRPr="007F1EF1" w:rsidDel="00096943" w:rsidRDefault="00977C58" w:rsidP="00D10B12">
            <w:pPr>
              <w:spacing w:line="288" w:lineRule="auto"/>
              <w:contextualSpacing/>
              <w:jc w:val="center"/>
              <w:rPr>
                <w:del w:id="32276" w:author="Tran Huan" w:date="2018-11-25T22:00:00Z"/>
                <w:b/>
                <w:lang w:val="en-US"/>
              </w:rPr>
              <w:pPrChange w:id="32277" w:author="Tran Huan" w:date="2018-12-03T01:23:00Z">
                <w:pPr>
                  <w:spacing w:line="360" w:lineRule="auto"/>
                  <w:jc w:val="center"/>
                </w:pPr>
              </w:pPrChange>
            </w:pPr>
            <w:del w:id="32278" w:author="Tran Huan" w:date="2018-11-25T22:00:00Z">
              <w:r w:rsidRPr="007F1EF1" w:rsidDel="00096943">
                <w:rPr>
                  <w:b/>
                  <w:lang w:val="en-US"/>
                </w:rPr>
                <w:delText>Phương thức</w:delText>
              </w:r>
              <w:bookmarkStart w:id="32279" w:name="_Toc531003956"/>
              <w:bookmarkStart w:id="32280" w:name="_Toc531005873"/>
              <w:bookmarkStart w:id="32281" w:name="_Toc531571866"/>
              <w:bookmarkStart w:id="32282" w:name="_Toc531575714"/>
              <w:bookmarkStart w:id="32283" w:name="_Toc531579455"/>
              <w:bookmarkStart w:id="32284" w:name="_Toc531583193"/>
              <w:bookmarkEnd w:id="32279"/>
              <w:bookmarkEnd w:id="32280"/>
              <w:bookmarkEnd w:id="32281"/>
              <w:bookmarkEnd w:id="32282"/>
              <w:bookmarkEnd w:id="32283"/>
              <w:bookmarkEnd w:id="32284"/>
            </w:del>
          </w:p>
        </w:tc>
        <w:bookmarkStart w:id="32285" w:name="_Toc531003957"/>
        <w:bookmarkStart w:id="32286" w:name="_Toc531005874"/>
        <w:bookmarkStart w:id="32287" w:name="_Toc531571867"/>
        <w:bookmarkStart w:id="32288" w:name="_Toc531575715"/>
        <w:bookmarkStart w:id="32289" w:name="_Toc531579456"/>
        <w:bookmarkStart w:id="32290" w:name="_Toc531583194"/>
        <w:bookmarkEnd w:id="32285"/>
        <w:bookmarkEnd w:id="32286"/>
        <w:bookmarkEnd w:id="32287"/>
        <w:bookmarkEnd w:id="32288"/>
        <w:bookmarkEnd w:id="32289"/>
        <w:bookmarkEnd w:id="32290"/>
      </w:tr>
      <w:tr w:rsidR="00977C58" w:rsidDel="00096943" w14:paraId="66648B98" w14:textId="37000547" w:rsidTr="009A04B7">
        <w:trPr>
          <w:del w:id="32291" w:author="Tran Huan" w:date="2018-11-25T22:00:00Z"/>
        </w:trPr>
        <w:tc>
          <w:tcPr>
            <w:tcW w:w="805" w:type="dxa"/>
            <w:vMerge/>
            <w:vAlign w:val="center"/>
          </w:tcPr>
          <w:p w14:paraId="245CC79B" w14:textId="3DC5686C" w:rsidR="00977C58" w:rsidRPr="007F1EF1" w:rsidDel="00096943" w:rsidRDefault="00977C58" w:rsidP="00D10B12">
            <w:pPr>
              <w:spacing w:line="288" w:lineRule="auto"/>
              <w:contextualSpacing/>
              <w:jc w:val="center"/>
              <w:rPr>
                <w:del w:id="32292" w:author="Tran Huan" w:date="2018-11-25T22:00:00Z"/>
                <w:b/>
                <w:lang w:val="en-US"/>
              </w:rPr>
              <w:pPrChange w:id="32293" w:author="Tran Huan" w:date="2018-12-03T01:23:00Z">
                <w:pPr>
                  <w:spacing w:line="360" w:lineRule="auto"/>
                  <w:jc w:val="center"/>
                </w:pPr>
              </w:pPrChange>
            </w:pPr>
            <w:bookmarkStart w:id="32294" w:name="_Toc531003958"/>
            <w:bookmarkStart w:id="32295" w:name="_Toc531005875"/>
            <w:bookmarkStart w:id="32296" w:name="_Toc531571868"/>
            <w:bookmarkStart w:id="32297" w:name="_Toc531575716"/>
            <w:bookmarkStart w:id="32298" w:name="_Toc531579457"/>
            <w:bookmarkStart w:id="32299" w:name="_Toc531583195"/>
            <w:bookmarkEnd w:id="32294"/>
            <w:bookmarkEnd w:id="32295"/>
            <w:bookmarkEnd w:id="32296"/>
            <w:bookmarkEnd w:id="32297"/>
            <w:bookmarkEnd w:id="32298"/>
            <w:bookmarkEnd w:id="32299"/>
          </w:p>
        </w:tc>
        <w:tc>
          <w:tcPr>
            <w:tcW w:w="2120" w:type="dxa"/>
            <w:vMerge/>
            <w:vAlign w:val="center"/>
          </w:tcPr>
          <w:p w14:paraId="16623B2F" w14:textId="5943DA23" w:rsidR="00977C58" w:rsidRPr="007F1EF1" w:rsidDel="00096943" w:rsidRDefault="00977C58" w:rsidP="00D10B12">
            <w:pPr>
              <w:spacing w:line="288" w:lineRule="auto"/>
              <w:contextualSpacing/>
              <w:jc w:val="center"/>
              <w:rPr>
                <w:del w:id="32300" w:author="Tran Huan" w:date="2018-11-25T22:00:00Z"/>
                <w:b/>
                <w:lang w:val="en-US"/>
              </w:rPr>
              <w:pPrChange w:id="32301" w:author="Tran Huan" w:date="2018-12-03T01:23:00Z">
                <w:pPr>
                  <w:spacing w:line="360" w:lineRule="auto"/>
                  <w:jc w:val="center"/>
                </w:pPr>
              </w:pPrChange>
            </w:pPr>
            <w:bookmarkStart w:id="32302" w:name="_Toc531003959"/>
            <w:bookmarkStart w:id="32303" w:name="_Toc531005876"/>
            <w:bookmarkStart w:id="32304" w:name="_Toc531571869"/>
            <w:bookmarkStart w:id="32305" w:name="_Toc531575717"/>
            <w:bookmarkStart w:id="32306" w:name="_Toc531579458"/>
            <w:bookmarkStart w:id="32307" w:name="_Toc531583196"/>
            <w:bookmarkEnd w:id="32302"/>
            <w:bookmarkEnd w:id="32303"/>
            <w:bookmarkEnd w:id="32304"/>
            <w:bookmarkEnd w:id="32305"/>
            <w:bookmarkEnd w:id="32306"/>
            <w:bookmarkEnd w:id="32307"/>
          </w:p>
        </w:tc>
        <w:tc>
          <w:tcPr>
            <w:tcW w:w="1463" w:type="dxa"/>
            <w:vAlign w:val="center"/>
          </w:tcPr>
          <w:p w14:paraId="5185448D" w14:textId="1B1467EE" w:rsidR="00977C58" w:rsidRPr="007F1EF1" w:rsidDel="00096943" w:rsidRDefault="00977C58" w:rsidP="00D10B12">
            <w:pPr>
              <w:spacing w:line="288" w:lineRule="auto"/>
              <w:contextualSpacing/>
              <w:jc w:val="center"/>
              <w:rPr>
                <w:del w:id="32308" w:author="Tran Huan" w:date="2018-11-25T22:00:00Z"/>
                <w:b/>
                <w:lang w:val="en-US"/>
              </w:rPr>
              <w:pPrChange w:id="32309" w:author="Tran Huan" w:date="2018-12-03T01:23:00Z">
                <w:pPr>
                  <w:spacing w:line="360" w:lineRule="auto"/>
                  <w:jc w:val="center"/>
                </w:pPr>
              </w:pPrChange>
            </w:pPr>
            <w:del w:id="32310" w:author="Tran Huan" w:date="2018-11-25T22:00:00Z">
              <w:r w:rsidRPr="007F1EF1" w:rsidDel="00096943">
                <w:rPr>
                  <w:b/>
                  <w:lang w:val="en-US"/>
                </w:rPr>
                <w:delText>Thêm</w:delText>
              </w:r>
              <w:bookmarkStart w:id="32311" w:name="_Toc531003960"/>
              <w:bookmarkStart w:id="32312" w:name="_Toc531005877"/>
              <w:bookmarkStart w:id="32313" w:name="_Toc531571870"/>
              <w:bookmarkStart w:id="32314" w:name="_Toc531575718"/>
              <w:bookmarkStart w:id="32315" w:name="_Toc531579459"/>
              <w:bookmarkStart w:id="32316" w:name="_Toc531583197"/>
              <w:bookmarkEnd w:id="32311"/>
              <w:bookmarkEnd w:id="32312"/>
              <w:bookmarkEnd w:id="32313"/>
              <w:bookmarkEnd w:id="32314"/>
              <w:bookmarkEnd w:id="32315"/>
              <w:bookmarkEnd w:id="32316"/>
            </w:del>
          </w:p>
        </w:tc>
        <w:tc>
          <w:tcPr>
            <w:tcW w:w="1463" w:type="dxa"/>
            <w:vAlign w:val="center"/>
          </w:tcPr>
          <w:p w14:paraId="00A3C432" w14:textId="5FB66FEE" w:rsidR="00977C58" w:rsidRPr="007F1EF1" w:rsidDel="00096943" w:rsidRDefault="00977C58" w:rsidP="00D10B12">
            <w:pPr>
              <w:spacing w:line="288" w:lineRule="auto"/>
              <w:contextualSpacing/>
              <w:jc w:val="center"/>
              <w:rPr>
                <w:del w:id="32317" w:author="Tran Huan" w:date="2018-11-25T22:00:00Z"/>
                <w:b/>
                <w:lang w:val="en-US"/>
              </w:rPr>
              <w:pPrChange w:id="32318" w:author="Tran Huan" w:date="2018-12-03T01:23:00Z">
                <w:pPr>
                  <w:spacing w:line="360" w:lineRule="auto"/>
                  <w:jc w:val="center"/>
                </w:pPr>
              </w:pPrChange>
            </w:pPr>
            <w:del w:id="32319" w:author="Tran Huan" w:date="2018-11-25T22:00:00Z">
              <w:r w:rsidRPr="007F1EF1" w:rsidDel="00096943">
                <w:rPr>
                  <w:b/>
                  <w:lang w:val="en-US"/>
                </w:rPr>
                <w:delText>Sửa</w:delText>
              </w:r>
              <w:bookmarkStart w:id="32320" w:name="_Toc531003961"/>
              <w:bookmarkStart w:id="32321" w:name="_Toc531005878"/>
              <w:bookmarkStart w:id="32322" w:name="_Toc531571871"/>
              <w:bookmarkStart w:id="32323" w:name="_Toc531575719"/>
              <w:bookmarkStart w:id="32324" w:name="_Toc531579460"/>
              <w:bookmarkStart w:id="32325" w:name="_Toc531583198"/>
              <w:bookmarkEnd w:id="32320"/>
              <w:bookmarkEnd w:id="32321"/>
              <w:bookmarkEnd w:id="32322"/>
              <w:bookmarkEnd w:id="32323"/>
              <w:bookmarkEnd w:id="32324"/>
              <w:bookmarkEnd w:id="32325"/>
            </w:del>
          </w:p>
        </w:tc>
        <w:tc>
          <w:tcPr>
            <w:tcW w:w="1463" w:type="dxa"/>
            <w:vAlign w:val="center"/>
          </w:tcPr>
          <w:p w14:paraId="25AA6604" w14:textId="74F0F724" w:rsidR="00977C58" w:rsidRPr="007F1EF1" w:rsidDel="00096943" w:rsidRDefault="00977C58" w:rsidP="00D10B12">
            <w:pPr>
              <w:spacing w:line="288" w:lineRule="auto"/>
              <w:contextualSpacing/>
              <w:jc w:val="center"/>
              <w:rPr>
                <w:del w:id="32326" w:author="Tran Huan" w:date="2018-11-25T22:00:00Z"/>
                <w:b/>
                <w:lang w:val="en-US"/>
              </w:rPr>
              <w:pPrChange w:id="32327" w:author="Tran Huan" w:date="2018-12-03T01:23:00Z">
                <w:pPr>
                  <w:spacing w:line="360" w:lineRule="auto"/>
                  <w:jc w:val="center"/>
                </w:pPr>
              </w:pPrChange>
            </w:pPr>
            <w:del w:id="32328" w:author="Tran Huan" w:date="2018-11-25T22:00:00Z">
              <w:r w:rsidRPr="007F1EF1" w:rsidDel="00096943">
                <w:rPr>
                  <w:b/>
                  <w:lang w:val="en-US"/>
                </w:rPr>
                <w:delText>Xóa</w:delText>
              </w:r>
              <w:bookmarkStart w:id="32329" w:name="_Toc531003962"/>
              <w:bookmarkStart w:id="32330" w:name="_Toc531005879"/>
              <w:bookmarkStart w:id="32331" w:name="_Toc531571872"/>
              <w:bookmarkStart w:id="32332" w:name="_Toc531575720"/>
              <w:bookmarkStart w:id="32333" w:name="_Toc531579461"/>
              <w:bookmarkStart w:id="32334" w:name="_Toc531583199"/>
              <w:bookmarkEnd w:id="32329"/>
              <w:bookmarkEnd w:id="32330"/>
              <w:bookmarkEnd w:id="32331"/>
              <w:bookmarkEnd w:id="32332"/>
              <w:bookmarkEnd w:id="32333"/>
              <w:bookmarkEnd w:id="32334"/>
            </w:del>
          </w:p>
        </w:tc>
        <w:tc>
          <w:tcPr>
            <w:tcW w:w="1463" w:type="dxa"/>
            <w:vAlign w:val="center"/>
          </w:tcPr>
          <w:p w14:paraId="1518759C" w14:textId="51409E26" w:rsidR="00977C58" w:rsidRPr="007F1EF1" w:rsidDel="00096943" w:rsidRDefault="00977C58" w:rsidP="00D10B12">
            <w:pPr>
              <w:spacing w:line="288" w:lineRule="auto"/>
              <w:contextualSpacing/>
              <w:jc w:val="center"/>
              <w:rPr>
                <w:del w:id="32335" w:author="Tran Huan" w:date="2018-11-25T22:00:00Z"/>
                <w:b/>
                <w:lang w:val="en-US"/>
              </w:rPr>
              <w:pPrChange w:id="32336" w:author="Tran Huan" w:date="2018-12-03T01:23:00Z">
                <w:pPr>
                  <w:spacing w:line="360" w:lineRule="auto"/>
                  <w:jc w:val="center"/>
                </w:pPr>
              </w:pPrChange>
            </w:pPr>
            <w:del w:id="32337" w:author="Tran Huan" w:date="2018-11-25T22:00:00Z">
              <w:r w:rsidRPr="007F1EF1" w:rsidDel="00096943">
                <w:rPr>
                  <w:b/>
                  <w:lang w:val="en-US"/>
                </w:rPr>
                <w:delText>Truy vấn</w:delText>
              </w:r>
              <w:bookmarkStart w:id="32338" w:name="_Toc531003963"/>
              <w:bookmarkStart w:id="32339" w:name="_Toc531005880"/>
              <w:bookmarkStart w:id="32340" w:name="_Toc531571873"/>
              <w:bookmarkStart w:id="32341" w:name="_Toc531575721"/>
              <w:bookmarkStart w:id="32342" w:name="_Toc531579462"/>
              <w:bookmarkStart w:id="32343" w:name="_Toc531583200"/>
              <w:bookmarkEnd w:id="32338"/>
              <w:bookmarkEnd w:id="32339"/>
              <w:bookmarkEnd w:id="32340"/>
              <w:bookmarkEnd w:id="32341"/>
              <w:bookmarkEnd w:id="32342"/>
              <w:bookmarkEnd w:id="32343"/>
            </w:del>
          </w:p>
        </w:tc>
        <w:bookmarkStart w:id="32344" w:name="_Toc531003964"/>
        <w:bookmarkStart w:id="32345" w:name="_Toc531005881"/>
        <w:bookmarkStart w:id="32346" w:name="_Toc531571874"/>
        <w:bookmarkStart w:id="32347" w:name="_Toc531575722"/>
        <w:bookmarkStart w:id="32348" w:name="_Toc531579463"/>
        <w:bookmarkStart w:id="32349" w:name="_Toc531583201"/>
        <w:bookmarkEnd w:id="32344"/>
        <w:bookmarkEnd w:id="32345"/>
        <w:bookmarkEnd w:id="32346"/>
        <w:bookmarkEnd w:id="32347"/>
        <w:bookmarkEnd w:id="32348"/>
        <w:bookmarkEnd w:id="32349"/>
      </w:tr>
      <w:tr w:rsidR="00977C58" w:rsidDel="00096943" w14:paraId="751BA547" w14:textId="6A0BE4DE" w:rsidTr="009A04B7">
        <w:trPr>
          <w:del w:id="32350" w:author="Tran Huan" w:date="2018-11-25T22:00:00Z"/>
        </w:trPr>
        <w:tc>
          <w:tcPr>
            <w:tcW w:w="805" w:type="dxa"/>
          </w:tcPr>
          <w:p w14:paraId="3A4C24F7" w14:textId="16D736BC" w:rsidR="00977C58" w:rsidDel="00096943" w:rsidRDefault="00977C58" w:rsidP="00D10B12">
            <w:pPr>
              <w:spacing w:line="288" w:lineRule="auto"/>
              <w:contextualSpacing/>
              <w:jc w:val="center"/>
              <w:rPr>
                <w:del w:id="32351" w:author="Tran Huan" w:date="2018-11-25T22:00:00Z"/>
                <w:lang w:val="en-US"/>
              </w:rPr>
              <w:pPrChange w:id="32352" w:author="Tran Huan" w:date="2018-12-03T01:23:00Z">
                <w:pPr>
                  <w:spacing w:line="360" w:lineRule="auto"/>
                  <w:jc w:val="center"/>
                </w:pPr>
              </w:pPrChange>
            </w:pPr>
            <w:del w:id="32353" w:author="Tran Huan" w:date="2018-11-25T22:00:00Z">
              <w:r w:rsidDel="00096943">
                <w:rPr>
                  <w:lang w:val="en-US"/>
                </w:rPr>
                <w:delText>1</w:delText>
              </w:r>
              <w:bookmarkStart w:id="32354" w:name="_Toc531003965"/>
              <w:bookmarkStart w:id="32355" w:name="_Toc531005882"/>
              <w:bookmarkStart w:id="32356" w:name="_Toc531571875"/>
              <w:bookmarkStart w:id="32357" w:name="_Toc531575723"/>
              <w:bookmarkStart w:id="32358" w:name="_Toc531579464"/>
              <w:bookmarkStart w:id="32359" w:name="_Toc531583202"/>
              <w:bookmarkEnd w:id="32354"/>
              <w:bookmarkEnd w:id="32355"/>
              <w:bookmarkEnd w:id="32356"/>
              <w:bookmarkEnd w:id="32357"/>
              <w:bookmarkEnd w:id="32358"/>
              <w:bookmarkEnd w:id="32359"/>
            </w:del>
          </w:p>
        </w:tc>
        <w:tc>
          <w:tcPr>
            <w:tcW w:w="2120" w:type="dxa"/>
          </w:tcPr>
          <w:p w14:paraId="1632F8B1" w14:textId="595B77C7" w:rsidR="00977C58" w:rsidDel="00096943" w:rsidRDefault="00977C58" w:rsidP="00D10B12">
            <w:pPr>
              <w:spacing w:line="288" w:lineRule="auto"/>
              <w:contextualSpacing/>
              <w:rPr>
                <w:del w:id="32360" w:author="Tran Huan" w:date="2018-11-25T22:00:00Z"/>
                <w:lang w:val="en-US"/>
              </w:rPr>
              <w:pPrChange w:id="32361" w:author="Tran Huan" w:date="2018-12-03T01:23:00Z">
                <w:pPr>
                  <w:spacing w:line="360" w:lineRule="auto"/>
                </w:pPr>
              </w:pPrChange>
            </w:pPr>
            <w:del w:id="32362" w:author="Tran Huan" w:date="2018-11-25T22:00:00Z">
              <w:r w:rsidDel="00096943">
                <w:rPr>
                  <w:lang w:val="en-US"/>
                </w:rPr>
                <w:delText>customer_order</w:delText>
              </w:r>
              <w:bookmarkStart w:id="32363" w:name="_Toc531003966"/>
              <w:bookmarkStart w:id="32364" w:name="_Toc531005883"/>
              <w:bookmarkStart w:id="32365" w:name="_Toc531571876"/>
              <w:bookmarkStart w:id="32366" w:name="_Toc531575724"/>
              <w:bookmarkStart w:id="32367" w:name="_Toc531579465"/>
              <w:bookmarkStart w:id="32368" w:name="_Toc531583203"/>
              <w:bookmarkEnd w:id="32363"/>
              <w:bookmarkEnd w:id="32364"/>
              <w:bookmarkEnd w:id="32365"/>
              <w:bookmarkEnd w:id="32366"/>
              <w:bookmarkEnd w:id="32367"/>
              <w:bookmarkEnd w:id="32368"/>
            </w:del>
          </w:p>
        </w:tc>
        <w:tc>
          <w:tcPr>
            <w:tcW w:w="1463" w:type="dxa"/>
          </w:tcPr>
          <w:p w14:paraId="3C7B536D" w14:textId="250EF0F3" w:rsidR="00977C58" w:rsidDel="00096943" w:rsidRDefault="00977C58" w:rsidP="00D10B12">
            <w:pPr>
              <w:spacing w:line="288" w:lineRule="auto"/>
              <w:contextualSpacing/>
              <w:jc w:val="center"/>
              <w:rPr>
                <w:del w:id="32369" w:author="Tran Huan" w:date="2018-11-25T22:00:00Z"/>
                <w:lang w:val="en-US"/>
              </w:rPr>
              <w:pPrChange w:id="32370" w:author="Tran Huan" w:date="2018-12-03T01:23:00Z">
                <w:pPr>
                  <w:spacing w:line="360" w:lineRule="auto"/>
                  <w:jc w:val="center"/>
                </w:pPr>
              </w:pPrChange>
            </w:pPr>
            <w:bookmarkStart w:id="32371" w:name="_Toc531003967"/>
            <w:bookmarkStart w:id="32372" w:name="_Toc531005884"/>
            <w:bookmarkStart w:id="32373" w:name="_Toc531571877"/>
            <w:bookmarkStart w:id="32374" w:name="_Toc531575725"/>
            <w:bookmarkStart w:id="32375" w:name="_Toc531579466"/>
            <w:bookmarkStart w:id="32376" w:name="_Toc531583204"/>
            <w:bookmarkEnd w:id="32371"/>
            <w:bookmarkEnd w:id="32372"/>
            <w:bookmarkEnd w:id="32373"/>
            <w:bookmarkEnd w:id="32374"/>
            <w:bookmarkEnd w:id="32375"/>
            <w:bookmarkEnd w:id="32376"/>
          </w:p>
        </w:tc>
        <w:tc>
          <w:tcPr>
            <w:tcW w:w="1463" w:type="dxa"/>
          </w:tcPr>
          <w:p w14:paraId="623C4E1E" w14:textId="493E6415" w:rsidR="00977C58" w:rsidDel="00096943" w:rsidRDefault="00977C58" w:rsidP="00D10B12">
            <w:pPr>
              <w:spacing w:line="288" w:lineRule="auto"/>
              <w:contextualSpacing/>
              <w:jc w:val="center"/>
              <w:rPr>
                <w:del w:id="32377" w:author="Tran Huan" w:date="2018-11-25T22:00:00Z"/>
                <w:lang w:val="en-US"/>
              </w:rPr>
              <w:pPrChange w:id="32378" w:author="Tran Huan" w:date="2018-12-03T01:23:00Z">
                <w:pPr>
                  <w:spacing w:line="360" w:lineRule="auto"/>
                  <w:jc w:val="center"/>
                </w:pPr>
              </w:pPrChange>
            </w:pPr>
            <w:bookmarkStart w:id="32379" w:name="_Toc531003968"/>
            <w:bookmarkStart w:id="32380" w:name="_Toc531005885"/>
            <w:bookmarkStart w:id="32381" w:name="_Toc531571878"/>
            <w:bookmarkStart w:id="32382" w:name="_Toc531575726"/>
            <w:bookmarkStart w:id="32383" w:name="_Toc531579467"/>
            <w:bookmarkStart w:id="32384" w:name="_Toc531583205"/>
            <w:bookmarkEnd w:id="32379"/>
            <w:bookmarkEnd w:id="32380"/>
            <w:bookmarkEnd w:id="32381"/>
            <w:bookmarkEnd w:id="32382"/>
            <w:bookmarkEnd w:id="32383"/>
            <w:bookmarkEnd w:id="32384"/>
          </w:p>
        </w:tc>
        <w:tc>
          <w:tcPr>
            <w:tcW w:w="1463" w:type="dxa"/>
          </w:tcPr>
          <w:p w14:paraId="3E8DC6B7" w14:textId="7992503E" w:rsidR="00977C58" w:rsidDel="00096943" w:rsidRDefault="00977C58" w:rsidP="00D10B12">
            <w:pPr>
              <w:spacing w:line="288" w:lineRule="auto"/>
              <w:contextualSpacing/>
              <w:jc w:val="center"/>
              <w:rPr>
                <w:del w:id="32385" w:author="Tran Huan" w:date="2018-11-25T22:00:00Z"/>
                <w:lang w:val="en-US"/>
              </w:rPr>
              <w:pPrChange w:id="32386" w:author="Tran Huan" w:date="2018-12-03T01:23:00Z">
                <w:pPr>
                  <w:spacing w:line="360" w:lineRule="auto"/>
                  <w:jc w:val="center"/>
                </w:pPr>
              </w:pPrChange>
            </w:pPr>
            <w:bookmarkStart w:id="32387" w:name="_Toc531003969"/>
            <w:bookmarkStart w:id="32388" w:name="_Toc531005886"/>
            <w:bookmarkStart w:id="32389" w:name="_Toc531571879"/>
            <w:bookmarkStart w:id="32390" w:name="_Toc531575727"/>
            <w:bookmarkStart w:id="32391" w:name="_Toc531579468"/>
            <w:bookmarkStart w:id="32392" w:name="_Toc531583206"/>
            <w:bookmarkEnd w:id="32387"/>
            <w:bookmarkEnd w:id="32388"/>
            <w:bookmarkEnd w:id="32389"/>
            <w:bookmarkEnd w:id="32390"/>
            <w:bookmarkEnd w:id="32391"/>
            <w:bookmarkEnd w:id="32392"/>
          </w:p>
        </w:tc>
        <w:tc>
          <w:tcPr>
            <w:tcW w:w="1463" w:type="dxa"/>
          </w:tcPr>
          <w:p w14:paraId="600D30F2" w14:textId="7D1D59D3" w:rsidR="00977C58" w:rsidDel="00096943" w:rsidRDefault="00977C58" w:rsidP="00D10B12">
            <w:pPr>
              <w:spacing w:line="288" w:lineRule="auto"/>
              <w:contextualSpacing/>
              <w:jc w:val="center"/>
              <w:rPr>
                <w:del w:id="32393" w:author="Tran Huan" w:date="2018-11-25T22:00:00Z"/>
                <w:lang w:val="en-US"/>
              </w:rPr>
              <w:pPrChange w:id="32394" w:author="Tran Huan" w:date="2018-12-03T01:23:00Z">
                <w:pPr>
                  <w:jc w:val="center"/>
                </w:pPr>
              </w:pPrChange>
            </w:pPr>
            <w:del w:id="32395" w:author="Tran Huan" w:date="2018-11-25T22:00:00Z">
              <w:r w:rsidDel="00096943">
                <w:rPr>
                  <w:lang w:val="en-US"/>
                </w:rPr>
                <w:delText>X</w:delText>
              </w:r>
              <w:bookmarkStart w:id="32396" w:name="_Toc531003970"/>
              <w:bookmarkStart w:id="32397" w:name="_Toc531005887"/>
              <w:bookmarkStart w:id="32398" w:name="_Toc531571880"/>
              <w:bookmarkStart w:id="32399" w:name="_Toc531575728"/>
              <w:bookmarkStart w:id="32400" w:name="_Toc531579469"/>
              <w:bookmarkStart w:id="32401" w:name="_Toc531583207"/>
              <w:bookmarkEnd w:id="32396"/>
              <w:bookmarkEnd w:id="32397"/>
              <w:bookmarkEnd w:id="32398"/>
              <w:bookmarkEnd w:id="32399"/>
              <w:bookmarkEnd w:id="32400"/>
              <w:bookmarkEnd w:id="32401"/>
            </w:del>
          </w:p>
        </w:tc>
        <w:bookmarkStart w:id="32402" w:name="_Toc531003971"/>
        <w:bookmarkStart w:id="32403" w:name="_Toc531005888"/>
        <w:bookmarkStart w:id="32404" w:name="_Toc531571881"/>
        <w:bookmarkStart w:id="32405" w:name="_Toc531575729"/>
        <w:bookmarkStart w:id="32406" w:name="_Toc531579470"/>
        <w:bookmarkStart w:id="32407" w:name="_Toc531583208"/>
        <w:bookmarkEnd w:id="32402"/>
        <w:bookmarkEnd w:id="32403"/>
        <w:bookmarkEnd w:id="32404"/>
        <w:bookmarkEnd w:id="32405"/>
        <w:bookmarkEnd w:id="32406"/>
        <w:bookmarkEnd w:id="32407"/>
      </w:tr>
      <w:tr w:rsidR="00977C58" w:rsidDel="00096943" w14:paraId="50AB7717" w14:textId="17CDBB1C" w:rsidTr="009A04B7">
        <w:trPr>
          <w:del w:id="32408" w:author="Tran Huan" w:date="2018-11-25T22:00:00Z"/>
        </w:trPr>
        <w:tc>
          <w:tcPr>
            <w:tcW w:w="805" w:type="dxa"/>
          </w:tcPr>
          <w:p w14:paraId="40A08E2D" w14:textId="6558042B" w:rsidR="00977C58" w:rsidDel="00096943" w:rsidRDefault="00977C58" w:rsidP="00D10B12">
            <w:pPr>
              <w:spacing w:line="288" w:lineRule="auto"/>
              <w:contextualSpacing/>
              <w:jc w:val="center"/>
              <w:rPr>
                <w:del w:id="32409" w:author="Tran Huan" w:date="2018-11-25T22:00:00Z"/>
                <w:lang w:val="en-US"/>
              </w:rPr>
              <w:pPrChange w:id="32410" w:author="Tran Huan" w:date="2018-12-03T01:23:00Z">
                <w:pPr>
                  <w:spacing w:line="360" w:lineRule="auto"/>
                  <w:jc w:val="center"/>
                </w:pPr>
              </w:pPrChange>
            </w:pPr>
            <w:del w:id="32411" w:author="Tran Huan" w:date="2018-11-25T22:00:00Z">
              <w:r w:rsidDel="00096943">
                <w:rPr>
                  <w:lang w:val="en-US"/>
                </w:rPr>
                <w:delText>2</w:delText>
              </w:r>
              <w:bookmarkStart w:id="32412" w:name="_Toc531003972"/>
              <w:bookmarkStart w:id="32413" w:name="_Toc531005889"/>
              <w:bookmarkStart w:id="32414" w:name="_Toc531571882"/>
              <w:bookmarkStart w:id="32415" w:name="_Toc531575730"/>
              <w:bookmarkStart w:id="32416" w:name="_Toc531579471"/>
              <w:bookmarkStart w:id="32417" w:name="_Toc531583209"/>
              <w:bookmarkEnd w:id="32412"/>
              <w:bookmarkEnd w:id="32413"/>
              <w:bookmarkEnd w:id="32414"/>
              <w:bookmarkEnd w:id="32415"/>
              <w:bookmarkEnd w:id="32416"/>
              <w:bookmarkEnd w:id="32417"/>
            </w:del>
          </w:p>
        </w:tc>
        <w:tc>
          <w:tcPr>
            <w:tcW w:w="2120" w:type="dxa"/>
          </w:tcPr>
          <w:p w14:paraId="6A7B3813" w14:textId="7CA4D88F" w:rsidR="00977C58" w:rsidDel="00096943" w:rsidRDefault="00977C58" w:rsidP="00D10B12">
            <w:pPr>
              <w:spacing w:line="288" w:lineRule="auto"/>
              <w:contextualSpacing/>
              <w:rPr>
                <w:del w:id="32418" w:author="Tran Huan" w:date="2018-11-25T22:00:00Z"/>
                <w:lang w:val="en-US"/>
              </w:rPr>
              <w:pPrChange w:id="32419" w:author="Tran Huan" w:date="2018-12-03T01:23:00Z">
                <w:pPr>
                  <w:spacing w:line="360" w:lineRule="auto"/>
                </w:pPr>
              </w:pPrChange>
            </w:pPr>
            <w:del w:id="32420" w:author="Tran Huan" w:date="2018-11-25T22:00:00Z">
              <w:r w:rsidDel="00096943">
                <w:rPr>
                  <w:lang w:val="en-US"/>
                </w:rPr>
                <w:delText>customer</w:delText>
              </w:r>
              <w:bookmarkStart w:id="32421" w:name="_Toc531003973"/>
              <w:bookmarkStart w:id="32422" w:name="_Toc531005890"/>
              <w:bookmarkStart w:id="32423" w:name="_Toc531571883"/>
              <w:bookmarkStart w:id="32424" w:name="_Toc531575731"/>
              <w:bookmarkStart w:id="32425" w:name="_Toc531579472"/>
              <w:bookmarkStart w:id="32426" w:name="_Toc531583210"/>
              <w:bookmarkEnd w:id="32421"/>
              <w:bookmarkEnd w:id="32422"/>
              <w:bookmarkEnd w:id="32423"/>
              <w:bookmarkEnd w:id="32424"/>
              <w:bookmarkEnd w:id="32425"/>
              <w:bookmarkEnd w:id="32426"/>
            </w:del>
          </w:p>
        </w:tc>
        <w:tc>
          <w:tcPr>
            <w:tcW w:w="1463" w:type="dxa"/>
          </w:tcPr>
          <w:p w14:paraId="1423280B" w14:textId="5B14D837" w:rsidR="00977C58" w:rsidDel="00096943" w:rsidRDefault="00977C58" w:rsidP="00D10B12">
            <w:pPr>
              <w:spacing w:line="288" w:lineRule="auto"/>
              <w:contextualSpacing/>
              <w:jc w:val="center"/>
              <w:rPr>
                <w:del w:id="32427" w:author="Tran Huan" w:date="2018-11-25T22:00:00Z"/>
                <w:lang w:val="en-US"/>
              </w:rPr>
              <w:pPrChange w:id="32428" w:author="Tran Huan" w:date="2018-12-03T01:23:00Z">
                <w:pPr>
                  <w:spacing w:line="360" w:lineRule="auto"/>
                  <w:jc w:val="center"/>
                </w:pPr>
              </w:pPrChange>
            </w:pPr>
            <w:bookmarkStart w:id="32429" w:name="_Toc531003974"/>
            <w:bookmarkStart w:id="32430" w:name="_Toc531005891"/>
            <w:bookmarkStart w:id="32431" w:name="_Toc531571884"/>
            <w:bookmarkStart w:id="32432" w:name="_Toc531575732"/>
            <w:bookmarkStart w:id="32433" w:name="_Toc531579473"/>
            <w:bookmarkStart w:id="32434" w:name="_Toc531583211"/>
            <w:bookmarkEnd w:id="32429"/>
            <w:bookmarkEnd w:id="32430"/>
            <w:bookmarkEnd w:id="32431"/>
            <w:bookmarkEnd w:id="32432"/>
            <w:bookmarkEnd w:id="32433"/>
            <w:bookmarkEnd w:id="32434"/>
          </w:p>
        </w:tc>
        <w:tc>
          <w:tcPr>
            <w:tcW w:w="1463" w:type="dxa"/>
          </w:tcPr>
          <w:p w14:paraId="23C3DA22" w14:textId="49B78FF8" w:rsidR="00977C58" w:rsidDel="00096943" w:rsidRDefault="00977C58" w:rsidP="00D10B12">
            <w:pPr>
              <w:spacing w:line="288" w:lineRule="auto"/>
              <w:contextualSpacing/>
              <w:jc w:val="center"/>
              <w:rPr>
                <w:del w:id="32435" w:author="Tran Huan" w:date="2018-11-25T22:00:00Z"/>
                <w:lang w:val="en-US"/>
              </w:rPr>
              <w:pPrChange w:id="32436" w:author="Tran Huan" w:date="2018-12-03T01:23:00Z">
                <w:pPr>
                  <w:spacing w:line="360" w:lineRule="auto"/>
                  <w:jc w:val="center"/>
                </w:pPr>
              </w:pPrChange>
            </w:pPr>
            <w:bookmarkStart w:id="32437" w:name="_Toc531003975"/>
            <w:bookmarkStart w:id="32438" w:name="_Toc531005892"/>
            <w:bookmarkStart w:id="32439" w:name="_Toc531571885"/>
            <w:bookmarkStart w:id="32440" w:name="_Toc531575733"/>
            <w:bookmarkStart w:id="32441" w:name="_Toc531579474"/>
            <w:bookmarkStart w:id="32442" w:name="_Toc531583212"/>
            <w:bookmarkEnd w:id="32437"/>
            <w:bookmarkEnd w:id="32438"/>
            <w:bookmarkEnd w:id="32439"/>
            <w:bookmarkEnd w:id="32440"/>
            <w:bookmarkEnd w:id="32441"/>
            <w:bookmarkEnd w:id="32442"/>
          </w:p>
        </w:tc>
        <w:tc>
          <w:tcPr>
            <w:tcW w:w="1463" w:type="dxa"/>
          </w:tcPr>
          <w:p w14:paraId="2B93FD4E" w14:textId="221AFCB4" w:rsidR="00977C58" w:rsidDel="00096943" w:rsidRDefault="00977C58" w:rsidP="00D10B12">
            <w:pPr>
              <w:spacing w:line="288" w:lineRule="auto"/>
              <w:contextualSpacing/>
              <w:jc w:val="center"/>
              <w:rPr>
                <w:del w:id="32443" w:author="Tran Huan" w:date="2018-11-25T22:00:00Z"/>
                <w:lang w:val="en-US"/>
              </w:rPr>
              <w:pPrChange w:id="32444" w:author="Tran Huan" w:date="2018-12-03T01:23:00Z">
                <w:pPr>
                  <w:spacing w:line="360" w:lineRule="auto"/>
                  <w:jc w:val="center"/>
                </w:pPr>
              </w:pPrChange>
            </w:pPr>
            <w:bookmarkStart w:id="32445" w:name="_Toc531003976"/>
            <w:bookmarkStart w:id="32446" w:name="_Toc531005893"/>
            <w:bookmarkStart w:id="32447" w:name="_Toc531571886"/>
            <w:bookmarkStart w:id="32448" w:name="_Toc531575734"/>
            <w:bookmarkStart w:id="32449" w:name="_Toc531579475"/>
            <w:bookmarkStart w:id="32450" w:name="_Toc531583213"/>
            <w:bookmarkEnd w:id="32445"/>
            <w:bookmarkEnd w:id="32446"/>
            <w:bookmarkEnd w:id="32447"/>
            <w:bookmarkEnd w:id="32448"/>
            <w:bookmarkEnd w:id="32449"/>
            <w:bookmarkEnd w:id="32450"/>
          </w:p>
        </w:tc>
        <w:tc>
          <w:tcPr>
            <w:tcW w:w="1463" w:type="dxa"/>
          </w:tcPr>
          <w:p w14:paraId="67696097" w14:textId="005D568B" w:rsidR="00977C58" w:rsidDel="00096943" w:rsidRDefault="00977C58" w:rsidP="00D10B12">
            <w:pPr>
              <w:spacing w:line="288" w:lineRule="auto"/>
              <w:contextualSpacing/>
              <w:jc w:val="center"/>
              <w:rPr>
                <w:del w:id="32451" w:author="Tran Huan" w:date="2018-11-25T22:00:00Z"/>
                <w:lang w:val="en-US"/>
              </w:rPr>
              <w:pPrChange w:id="32452" w:author="Tran Huan" w:date="2018-12-03T01:23:00Z">
                <w:pPr>
                  <w:jc w:val="center"/>
                </w:pPr>
              </w:pPrChange>
            </w:pPr>
            <w:del w:id="32453" w:author="Tran Huan" w:date="2018-11-25T22:00:00Z">
              <w:r w:rsidDel="00096943">
                <w:rPr>
                  <w:lang w:val="en-US"/>
                </w:rPr>
                <w:delText>X</w:delText>
              </w:r>
              <w:bookmarkStart w:id="32454" w:name="_Toc531003977"/>
              <w:bookmarkStart w:id="32455" w:name="_Toc531005894"/>
              <w:bookmarkStart w:id="32456" w:name="_Toc531571887"/>
              <w:bookmarkStart w:id="32457" w:name="_Toc531575735"/>
              <w:bookmarkStart w:id="32458" w:name="_Toc531579476"/>
              <w:bookmarkStart w:id="32459" w:name="_Toc531583214"/>
              <w:bookmarkEnd w:id="32454"/>
              <w:bookmarkEnd w:id="32455"/>
              <w:bookmarkEnd w:id="32456"/>
              <w:bookmarkEnd w:id="32457"/>
              <w:bookmarkEnd w:id="32458"/>
              <w:bookmarkEnd w:id="32459"/>
            </w:del>
          </w:p>
        </w:tc>
        <w:bookmarkStart w:id="32460" w:name="_Toc531003978"/>
        <w:bookmarkStart w:id="32461" w:name="_Toc531005895"/>
        <w:bookmarkStart w:id="32462" w:name="_Toc531571888"/>
        <w:bookmarkStart w:id="32463" w:name="_Toc531575736"/>
        <w:bookmarkStart w:id="32464" w:name="_Toc531579477"/>
        <w:bookmarkStart w:id="32465" w:name="_Toc531583215"/>
        <w:bookmarkEnd w:id="32460"/>
        <w:bookmarkEnd w:id="32461"/>
        <w:bookmarkEnd w:id="32462"/>
        <w:bookmarkEnd w:id="32463"/>
        <w:bookmarkEnd w:id="32464"/>
        <w:bookmarkEnd w:id="32465"/>
      </w:tr>
      <w:tr w:rsidR="00977C58" w:rsidDel="00096943" w14:paraId="17D7C228" w14:textId="10DAFC5F" w:rsidTr="009A04B7">
        <w:trPr>
          <w:del w:id="32466" w:author="Tran Huan" w:date="2018-11-25T22:00:00Z"/>
        </w:trPr>
        <w:tc>
          <w:tcPr>
            <w:tcW w:w="805" w:type="dxa"/>
          </w:tcPr>
          <w:p w14:paraId="54308DDD" w14:textId="4A8FE5E2" w:rsidR="00977C58" w:rsidDel="00096943" w:rsidRDefault="00977C58" w:rsidP="00D10B12">
            <w:pPr>
              <w:spacing w:line="288" w:lineRule="auto"/>
              <w:contextualSpacing/>
              <w:jc w:val="center"/>
              <w:rPr>
                <w:del w:id="32467" w:author="Tran Huan" w:date="2018-11-25T22:00:00Z"/>
                <w:lang w:val="en-US"/>
              </w:rPr>
              <w:pPrChange w:id="32468" w:author="Tran Huan" w:date="2018-12-03T01:23:00Z">
                <w:pPr>
                  <w:spacing w:line="360" w:lineRule="auto"/>
                  <w:jc w:val="center"/>
                </w:pPr>
              </w:pPrChange>
            </w:pPr>
            <w:del w:id="32469" w:author="Tran Huan" w:date="2018-11-25T22:00:00Z">
              <w:r w:rsidDel="00096943">
                <w:rPr>
                  <w:lang w:val="en-US"/>
                </w:rPr>
                <w:delText>3</w:delText>
              </w:r>
              <w:bookmarkStart w:id="32470" w:name="_Toc531003979"/>
              <w:bookmarkStart w:id="32471" w:name="_Toc531005896"/>
              <w:bookmarkStart w:id="32472" w:name="_Toc531571889"/>
              <w:bookmarkStart w:id="32473" w:name="_Toc531575737"/>
              <w:bookmarkStart w:id="32474" w:name="_Toc531579478"/>
              <w:bookmarkStart w:id="32475" w:name="_Toc531583216"/>
              <w:bookmarkEnd w:id="32470"/>
              <w:bookmarkEnd w:id="32471"/>
              <w:bookmarkEnd w:id="32472"/>
              <w:bookmarkEnd w:id="32473"/>
              <w:bookmarkEnd w:id="32474"/>
              <w:bookmarkEnd w:id="32475"/>
            </w:del>
          </w:p>
        </w:tc>
        <w:tc>
          <w:tcPr>
            <w:tcW w:w="2120" w:type="dxa"/>
          </w:tcPr>
          <w:p w14:paraId="65BF33D2" w14:textId="0C056349" w:rsidR="00977C58" w:rsidDel="00096943" w:rsidRDefault="00DC4C5A" w:rsidP="00D10B12">
            <w:pPr>
              <w:spacing w:line="288" w:lineRule="auto"/>
              <w:contextualSpacing/>
              <w:rPr>
                <w:del w:id="32476" w:author="Tran Huan" w:date="2018-11-25T22:00:00Z"/>
                <w:lang w:val="en-US"/>
              </w:rPr>
              <w:pPrChange w:id="32477" w:author="Tran Huan" w:date="2018-12-03T01:23:00Z">
                <w:pPr>
                  <w:spacing w:line="360" w:lineRule="auto"/>
                </w:pPr>
              </w:pPrChange>
            </w:pPr>
            <w:del w:id="32478" w:author="Tran Huan" w:date="2018-11-25T22:00:00Z">
              <w:r w:rsidDel="00096943">
                <w:rPr>
                  <w:lang w:val="en-US"/>
                </w:rPr>
                <w:delText>order_detail</w:delText>
              </w:r>
              <w:bookmarkStart w:id="32479" w:name="_Toc531003980"/>
              <w:bookmarkStart w:id="32480" w:name="_Toc531005897"/>
              <w:bookmarkStart w:id="32481" w:name="_Toc531571890"/>
              <w:bookmarkStart w:id="32482" w:name="_Toc531575738"/>
              <w:bookmarkStart w:id="32483" w:name="_Toc531579479"/>
              <w:bookmarkStart w:id="32484" w:name="_Toc531583217"/>
              <w:bookmarkEnd w:id="32479"/>
              <w:bookmarkEnd w:id="32480"/>
              <w:bookmarkEnd w:id="32481"/>
              <w:bookmarkEnd w:id="32482"/>
              <w:bookmarkEnd w:id="32483"/>
              <w:bookmarkEnd w:id="32484"/>
            </w:del>
          </w:p>
        </w:tc>
        <w:tc>
          <w:tcPr>
            <w:tcW w:w="1463" w:type="dxa"/>
          </w:tcPr>
          <w:p w14:paraId="7333E5A3" w14:textId="45BEA9FB" w:rsidR="00977C58" w:rsidDel="00096943" w:rsidRDefault="00977C58" w:rsidP="00D10B12">
            <w:pPr>
              <w:spacing w:line="288" w:lineRule="auto"/>
              <w:contextualSpacing/>
              <w:jc w:val="center"/>
              <w:rPr>
                <w:del w:id="32485" w:author="Tran Huan" w:date="2018-11-25T22:00:00Z"/>
                <w:lang w:val="en-US"/>
              </w:rPr>
              <w:pPrChange w:id="32486" w:author="Tran Huan" w:date="2018-12-03T01:23:00Z">
                <w:pPr>
                  <w:spacing w:line="360" w:lineRule="auto"/>
                  <w:jc w:val="center"/>
                </w:pPr>
              </w:pPrChange>
            </w:pPr>
            <w:bookmarkStart w:id="32487" w:name="_Toc531003981"/>
            <w:bookmarkStart w:id="32488" w:name="_Toc531005898"/>
            <w:bookmarkStart w:id="32489" w:name="_Toc531571891"/>
            <w:bookmarkStart w:id="32490" w:name="_Toc531575739"/>
            <w:bookmarkStart w:id="32491" w:name="_Toc531579480"/>
            <w:bookmarkStart w:id="32492" w:name="_Toc531583218"/>
            <w:bookmarkEnd w:id="32487"/>
            <w:bookmarkEnd w:id="32488"/>
            <w:bookmarkEnd w:id="32489"/>
            <w:bookmarkEnd w:id="32490"/>
            <w:bookmarkEnd w:id="32491"/>
            <w:bookmarkEnd w:id="32492"/>
          </w:p>
        </w:tc>
        <w:tc>
          <w:tcPr>
            <w:tcW w:w="1463" w:type="dxa"/>
          </w:tcPr>
          <w:p w14:paraId="28FDA310" w14:textId="3E8BE072" w:rsidR="00977C58" w:rsidDel="00096943" w:rsidRDefault="00977C58" w:rsidP="00D10B12">
            <w:pPr>
              <w:spacing w:line="288" w:lineRule="auto"/>
              <w:contextualSpacing/>
              <w:jc w:val="center"/>
              <w:rPr>
                <w:del w:id="32493" w:author="Tran Huan" w:date="2018-11-25T22:00:00Z"/>
                <w:lang w:val="en-US"/>
              </w:rPr>
              <w:pPrChange w:id="32494" w:author="Tran Huan" w:date="2018-12-03T01:23:00Z">
                <w:pPr>
                  <w:spacing w:line="360" w:lineRule="auto"/>
                  <w:jc w:val="center"/>
                </w:pPr>
              </w:pPrChange>
            </w:pPr>
            <w:bookmarkStart w:id="32495" w:name="_Toc531003982"/>
            <w:bookmarkStart w:id="32496" w:name="_Toc531005899"/>
            <w:bookmarkStart w:id="32497" w:name="_Toc531571892"/>
            <w:bookmarkStart w:id="32498" w:name="_Toc531575740"/>
            <w:bookmarkStart w:id="32499" w:name="_Toc531579481"/>
            <w:bookmarkStart w:id="32500" w:name="_Toc531583219"/>
            <w:bookmarkEnd w:id="32495"/>
            <w:bookmarkEnd w:id="32496"/>
            <w:bookmarkEnd w:id="32497"/>
            <w:bookmarkEnd w:id="32498"/>
            <w:bookmarkEnd w:id="32499"/>
            <w:bookmarkEnd w:id="32500"/>
          </w:p>
        </w:tc>
        <w:tc>
          <w:tcPr>
            <w:tcW w:w="1463" w:type="dxa"/>
          </w:tcPr>
          <w:p w14:paraId="2565789A" w14:textId="172E3C39" w:rsidR="00977C58" w:rsidDel="00096943" w:rsidRDefault="00977C58" w:rsidP="00D10B12">
            <w:pPr>
              <w:spacing w:line="288" w:lineRule="auto"/>
              <w:contextualSpacing/>
              <w:jc w:val="center"/>
              <w:rPr>
                <w:del w:id="32501" w:author="Tran Huan" w:date="2018-11-25T22:00:00Z"/>
                <w:lang w:val="en-US"/>
              </w:rPr>
              <w:pPrChange w:id="32502" w:author="Tran Huan" w:date="2018-12-03T01:23:00Z">
                <w:pPr>
                  <w:spacing w:line="360" w:lineRule="auto"/>
                  <w:jc w:val="center"/>
                </w:pPr>
              </w:pPrChange>
            </w:pPr>
            <w:bookmarkStart w:id="32503" w:name="_Toc531003983"/>
            <w:bookmarkStart w:id="32504" w:name="_Toc531005900"/>
            <w:bookmarkStart w:id="32505" w:name="_Toc531571893"/>
            <w:bookmarkStart w:id="32506" w:name="_Toc531575741"/>
            <w:bookmarkStart w:id="32507" w:name="_Toc531579482"/>
            <w:bookmarkStart w:id="32508" w:name="_Toc531583220"/>
            <w:bookmarkEnd w:id="32503"/>
            <w:bookmarkEnd w:id="32504"/>
            <w:bookmarkEnd w:id="32505"/>
            <w:bookmarkEnd w:id="32506"/>
            <w:bookmarkEnd w:id="32507"/>
            <w:bookmarkEnd w:id="32508"/>
          </w:p>
        </w:tc>
        <w:tc>
          <w:tcPr>
            <w:tcW w:w="1463" w:type="dxa"/>
          </w:tcPr>
          <w:p w14:paraId="40D072FA" w14:textId="3655B3AE" w:rsidR="00977C58" w:rsidDel="00096943" w:rsidRDefault="00DC4C5A" w:rsidP="00D10B12">
            <w:pPr>
              <w:spacing w:line="288" w:lineRule="auto"/>
              <w:contextualSpacing/>
              <w:jc w:val="center"/>
              <w:rPr>
                <w:del w:id="32509" w:author="Tran Huan" w:date="2018-11-25T22:00:00Z"/>
                <w:lang w:val="en-US"/>
              </w:rPr>
              <w:pPrChange w:id="32510" w:author="Tran Huan" w:date="2018-12-03T01:23:00Z">
                <w:pPr>
                  <w:jc w:val="center"/>
                </w:pPr>
              </w:pPrChange>
            </w:pPr>
            <w:del w:id="32511" w:author="Tran Huan" w:date="2018-11-25T22:00:00Z">
              <w:r w:rsidDel="00096943">
                <w:rPr>
                  <w:lang w:val="en-US"/>
                </w:rPr>
                <w:delText>X</w:delText>
              </w:r>
              <w:bookmarkStart w:id="32512" w:name="_Toc531003984"/>
              <w:bookmarkStart w:id="32513" w:name="_Toc531005901"/>
              <w:bookmarkStart w:id="32514" w:name="_Toc531571894"/>
              <w:bookmarkStart w:id="32515" w:name="_Toc531575742"/>
              <w:bookmarkStart w:id="32516" w:name="_Toc531579483"/>
              <w:bookmarkStart w:id="32517" w:name="_Toc531583221"/>
              <w:bookmarkEnd w:id="32512"/>
              <w:bookmarkEnd w:id="32513"/>
              <w:bookmarkEnd w:id="32514"/>
              <w:bookmarkEnd w:id="32515"/>
              <w:bookmarkEnd w:id="32516"/>
              <w:bookmarkEnd w:id="32517"/>
            </w:del>
          </w:p>
        </w:tc>
        <w:bookmarkStart w:id="32518" w:name="_Toc531003985"/>
        <w:bookmarkStart w:id="32519" w:name="_Toc531005902"/>
        <w:bookmarkStart w:id="32520" w:name="_Toc531571895"/>
        <w:bookmarkStart w:id="32521" w:name="_Toc531575743"/>
        <w:bookmarkStart w:id="32522" w:name="_Toc531579484"/>
        <w:bookmarkStart w:id="32523" w:name="_Toc531583222"/>
        <w:bookmarkEnd w:id="32518"/>
        <w:bookmarkEnd w:id="32519"/>
        <w:bookmarkEnd w:id="32520"/>
        <w:bookmarkEnd w:id="32521"/>
        <w:bookmarkEnd w:id="32522"/>
        <w:bookmarkEnd w:id="32523"/>
      </w:tr>
      <w:tr w:rsidR="00DC4C5A" w:rsidDel="00096943" w14:paraId="6356BF95" w14:textId="74822FEF" w:rsidTr="009A04B7">
        <w:trPr>
          <w:del w:id="32524" w:author="Tran Huan" w:date="2018-11-25T22:00:00Z"/>
        </w:trPr>
        <w:tc>
          <w:tcPr>
            <w:tcW w:w="805" w:type="dxa"/>
          </w:tcPr>
          <w:p w14:paraId="4C717771" w14:textId="3C107A0A" w:rsidR="00DC4C5A" w:rsidDel="00096943" w:rsidRDefault="00DC4C5A" w:rsidP="00D10B12">
            <w:pPr>
              <w:spacing w:line="288" w:lineRule="auto"/>
              <w:contextualSpacing/>
              <w:jc w:val="center"/>
              <w:rPr>
                <w:del w:id="32525" w:author="Tran Huan" w:date="2018-11-25T22:00:00Z"/>
                <w:lang w:val="en-US"/>
              </w:rPr>
              <w:pPrChange w:id="32526" w:author="Tran Huan" w:date="2018-12-03T01:23:00Z">
                <w:pPr>
                  <w:spacing w:line="360" w:lineRule="auto"/>
                  <w:jc w:val="center"/>
                </w:pPr>
              </w:pPrChange>
            </w:pPr>
            <w:del w:id="32527" w:author="Tran Huan" w:date="2018-11-25T22:00:00Z">
              <w:r w:rsidDel="00096943">
                <w:rPr>
                  <w:lang w:val="en-US"/>
                </w:rPr>
                <w:delText>4</w:delText>
              </w:r>
              <w:bookmarkStart w:id="32528" w:name="_Toc531003986"/>
              <w:bookmarkStart w:id="32529" w:name="_Toc531005903"/>
              <w:bookmarkStart w:id="32530" w:name="_Toc531571896"/>
              <w:bookmarkStart w:id="32531" w:name="_Toc531575744"/>
              <w:bookmarkStart w:id="32532" w:name="_Toc531579485"/>
              <w:bookmarkStart w:id="32533" w:name="_Toc531583223"/>
              <w:bookmarkEnd w:id="32528"/>
              <w:bookmarkEnd w:id="32529"/>
              <w:bookmarkEnd w:id="32530"/>
              <w:bookmarkEnd w:id="32531"/>
              <w:bookmarkEnd w:id="32532"/>
              <w:bookmarkEnd w:id="32533"/>
            </w:del>
          </w:p>
        </w:tc>
        <w:tc>
          <w:tcPr>
            <w:tcW w:w="2120" w:type="dxa"/>
          </w:tcPr>
          <w:p w14:paraId="3800169F" w14:textId="5F26ADF1" w:rsidR="00DC4C5A" w:rsidDel="00096943" w:rsidRDefault="00DC4C5A" w:rsidP="00D10B12">
            <w:pPr>
              <w:spacing w:line="288" w:lineRule="auto"/>
              <w:contextualSpacing/>
              <w:rPr>
                <w:del w:id="32534" w:author="Tran Huan" w:date="2018-11-25T22:00:00Z"/>
                <w:lang w:val="en-US"/>
              </w:rPr>
              <w:pPrChange w:id="32535" w:author="Tran Huan" w:date="2018-12-03T01:23:00Z">
                <w:pPr>
                  <w:spacing w:line="360" w:lineRule="auto"/>
                </w:pPr>
              </w:pPrChange>
            </w:pPr>
            <w:del w:id="32536" w:author="Tran Huan" w:date="2018-11-25T22:00:00Z">
              <w:r w:rsidDel="00096943">
                <w:rPr>
                  <w:lang w:val="en-US"/>
                </w:rPr>
                <w:delText>receipt</w:delText>
              </w:r>
              <w:bookmarkStart w:id="32537" w:name="_Toc531003987"/>
              <w:bookmarkStart w:id="32538" w:name="_Toc531005904"/>
              <w:bookmarkStart w:id="32539" w:name="_Toc531571897"/>
              <w:bookmarkStart w:id="32540" w:name="_Toc531575745"/>
              <w:bookmarkStart w:id="32541" w:name="_Toc531579486"/>
              <w:bookmarkStart w:id="32542" w:name="_Toc531583224"/>
              <w:bookmarkEnd w:id="32537"/>
              <w:bookmarkEnd w:id="32538"/>
              <w:bookmarkEnd w:id="32539"/>
              <w:bookmarkEnd w:id="32540"/>
              <w:bookmarkEnd w:id="32541"/>
              <w:bookmarkEnd w:id="32542"/>
            </w:del>
          </w:p>
        </w:tc>
        <w:tc>
          <w:tcPr>
            <w:tcW w:w="1463" w:type="dxa"/>
          </w:tcPr>
          <w:p w14:paraId="7670B32A" w14:textId="69EBEE5C" w:rsidR="00DC4C5A" w:rsidDel="00096943" w:rsidRDefault="00DC4C5A" w:rsidP="00D10B12">
            <w:pPr>
              <w:spacing w:line="288" w:lineRule="auto"/>
              <w:contextualSpacing/>
              <w:jc w:val="center"/>
              <w:rPr>
                <w:del w:id="32543" w:author="Tran Huan" w:date="2018-11-25T22:00:00Z"/>
                <w:lang w:val="en-US"/>
              </w:rPr>
              <w:pPrChange w:id="32544" w:author="Tran Huan" w:date="2018-12-03T01:23:00Z">
                <w:pPr>
                  <w:spacing w:line="360" w:lineRule="auto"/>
                  <w:jc w:val="center"/>
                </w:pPr>
              </w:pPrChange>
            </w:pPr>
            <w:bookmarkStart w:id="32545" w:name="_Toc531003988"/>
            <w:bookmarkStart w:id="32546" w:name="_Toc531005905"/>
            <w:bookmarkStart w:id="32547" w:name="_Toc531571898"/>
            <w:bookmarkStart w:id="32548" w:name="_Toc531575746"/>
            <w:bookmarkStart w:id="32549" w:name="_Toc531579487"/>
            <w:bookmarkStart w:id="32550" w:name="_Toc531583225"/>
            <w:bookmarkEnd w:id="32545"/>
            <w:bookmarkEnd w:id="32546"/>
            <w:bookmarkEnd w:id="32547"/>
            <w:bookmarkEnd w:id="32548"/>
            <w:bookmarkEnd w:id="32549"/>
            <w:bookmarkEnd w:id="32550"/>
          </w:p>
        </w:tc>
        <w:tc>
          <w:tcPr>
            <w:tcW w:w="1463" w:type="dxa"/>
          </w:tcPr>
          <w:p w14:paraId="5C96578E" w14:textId="1B242A46" w:rsidR="00DC4C5A" w:rsidDel="00096943" w:rsidRDefault="00DC4C5A" w:rsidP="00D10B12">
            <w:pPr>
              <w:spacing w:line="288" w:lineRule="auto"/>
              <w:contextualSpacing/>
              <w:jc w:val="center"/>
              <w:rPr>
                <w:del w:id="32551" w:author="Tran Huan" w:date="2018-11-25T22:00:00Z"/>
                <w:lang w:val="en-US"/>
              </w:rPr>
              <w:pPrChange w:id="32552" w:author="Tran Huan" w:date="2018-12-03T01:23:00Z">
                <w:pPr>
                  <w:spacing w:line="360" w:lineRule="auto"/>
                  <w:jc w:val="center"/>
                </w:pPr>
              </w:pPrChange>
            </w:pPr>
            <w:bookmarkStart w:id="32553" w:name="_Toc531003989"/>
            <w:bookmarkStart w:id="32554" w:name="_Toc531005906"/>
            <w:bookmarkStart w:id="32555" w:name="_Toc531571899"/>
            <w:bookmarkStart w:id="32556" w:name="_Toc531575747"/>
            <w:bookmarkStart w:id="32557" w:name="_Toc531579488"/>
            <w:bookmarkStart w:id="32558" w:name="_Toc531583226"/>
            <w:bookmarkEnd w:id="32553"/>
            <w:bookmarkEnd w:id="32554"/>
            <w:bookmarkEnd w:id="32555"/>
            <w:bookmarkEnd w:id="32556"/>
            <w:bookmarkEnd w:id="32557"/>
            <w:bookmarkEnd w:id="32558"/>
          </w:p>
        </w:tc>
        <w:tc>
          <w:tcPr>
            <w:tcW w:w="1463" w:type="dxa"/>
          </w:tcPr>
          <w:p w14:paraId="0EA9C1D3" w14:textId="557673A7" w:rsidR="00DC4C5A" w:rsidDel="00096943" w:rsidRDefault="00DC4C5A" w:rsidP="00D10B12">
            <w:pPr>
              <w:spacing w:line="288" w:lineRule="auto"/>
              <w:contextualSpacing/>
              <w:jc w:val="center"/>
              <w:rPr>
                <w:del w:id="32559" w:author="Tran Huan" w:date="2018-11-25T22:00:00Z"/>
                <w:lang w:val="en-US"/>
              </w:rPr>
              <w:pPrChange w:id="32560" w:author="Tran Huan" w:date="2018-12-03T01:23:00Z">
                <w:pPr>
                  <w:spacing w:line="360" w:lineRule="auto"/>
                  <w:jc w:val="center"/>
                </w:pPr>
              </w:pPrChange>
            </w:pPr>
            <w:bookmarkStart w:id="32561" w:name="_Toc531003990"/>
            <w:bookmarkStart w:id="32562" w:name="_Toc531005907"/>
            <w:bookmarkStart w:id="32563" w:name="_Toc531571900"/>
            <w:bookmarkStart w:id="32564" w:name="_Toc531575748"/>
            <w:bookmarkStart w:id="32565" w:name="_Toc531579489"/>
            <w:bookmarkStart w:id="32566" w:name="_Toc531583227"/>
            <w:bookmarkEnd w:id="32561"/>
            <w:bookmarkEnd w:id="32562"/>
            <w:bookmarkEnd w:id="32563"/>
            <w:bookmarkEnd w:id="32564"/>
            <w:bookmarkEnd w:id="32565"/>
            <w:bookmarkEnd w:id="32566"/>
          </w:p>
        </w:tc>
        <w:tc>
          <w:tcPr>
            <w:tcW w:w="1463" w:type="dxa"/>
          </w:tcPr>
          <w:p w14:paraId="217D69F6" w14:textId="3C3FBEA9" w:rsidR="00DC4C5A" w:rsidDel="00096943" w:rsidRDefault="00DC4C5A" w:rsidP="00D10B12">
            <w:pPr>
              <w:spacing w:line="288" w:lineRule="auto"/>
              <w:contextualSpacing/>
              <w:jc w:val="center"/>
              <w:rPr>
                <w:del w:id="32567" w:author="Tran Huan" w:date="2018-11-25T22:00:00Z"/>
                <w:lang w:val="en-US"/>
              </w:rPr>
              <w:pPrChange w:id="32568" w:author="Tran Huan" w:date="2018-12-03T01:23:00Z">
                <w:pPr>
                  <w:jc w:val="center"/>
                </w:pPr>
              </w:pPrChange>
            </w:pPr>
            <w:del w:id="32569" w:author="Tran Huan" w:date="2018-11-25T22:00:00Z">
              <w:r w:rsidDel="00096943">
                <w:rPr>
                  <w:lang w:val="en-US"/>
                </w:rPr>
                <w:delText>X</w:delText>
              </w:r>
              <w:bookmarkStart w:id="32570" w:name="_Toc531003991"/>
              <w:bookmarkStart w:id="32571" w:name="_Toc531005908"/>
              <w:bookmarkStart w:id="32572" w:name="_Toc531571901"/>
              <w:bookmarkStart w:id="32573" w:name="_Toc531575749"/>
              <w:bookmarkStart w:id="32574" w:name="_Toc531579490"/>
              <w:bookmarkStart w:id="32575" w:name="_Toc531583228"/>
              <w:bookmarkEnd w:id="32570"/>
              <w:bookmarkEnd w:id="32571"/>
              <w:bookmarkEnd w:id="32572"/>
              <w:bookmarkEnd w:id="32573"/>
              <w:bookmarkEnd w:id="32574"/>
              <w:bookmarkEnd w:id="32575"/>
            </w:del>
          </w:p>
        </w:tc>
        <w:bookmarkStart w:id="32576" w:name="_Toc531003992"/>
        <w:bookmarkStart w:id="32577" w:name="_Toc531005909"/>
        <w:bookmarkStart w:id="32578" w:name="_Toc531571902"/>
        <w:bookmarkStart w:id="32579" w:name="_Toc531575750"/>
        <w:bookmarkStart w:id="32580" w:name="_Toc531579491"/>
        <w:bookmarkStart w:id="32581" w:name="_Toc531583229"/>
        <w:bookmarkEnd w:id="32576"/>
        <w:bookmarkEnd w:id="32577"/>
        <w:bookmarkEnd w:id="32578"/>
        <w:bookmarkEnd w:id="32579"/>
        <w:bookmarkEnd w:id="32580"/>
        <w:bookmarkEnd w:id="32581"/>
      </w:tr>
    </w:tbl>
    <w:p w14:paraId="06FAA0E5" w14:textId="4175DC29" w:rsidR="00977C58" w:rsidRPr="006C3B6C" w:rsidDel="00096943" w:rsidRDefault="00977C58" w:rsidP="00D10B12">
      <w:pPr>
        <w:spacing w:after="0" w:line="288" w:lineRule="auto"/>
        <w:contextualSpacing/>
        <w:rPr>
          <w:del w:id="32582" w:author="Tran Huan" w:date="2018-11-25T22:00:00Z"/>
          <w:lang w:val="en-US"/>
        </w:rPr>
        <w:pPrChange w:id="32583" w:author="Tran Huan" w:date="2018-12-03T01:23:00Z">
          <w:pPr/>
        </w:pPrChange>
      </w:pPr>
      <w:bookmarkStart w:id="32584" w:name="_Toc531003993"/>
      <w:bookmarkStart w:id="32585" w:name="_Toc531005910"/>
      <w:bookmarkStart w:id="32586" w:name="_Toc531571903"/>
      <w:bookmarkStart w:id="32587" w:name="_Toc531575751"/>
      <w:bookmarkStart w:id="32588" w:name="_Toc531579492"/>
      <w:bookmarkStart w:id="32589" w:name="_Toc531583230"/>
      <w:bookmarkEnd w:id="32584"/>
      <w:bookmarkEnd w:id="32585"/>
      <w:bookmarkEnd w:id="32586"/>
      <w:bookmarkEnd w:id="32587"/>
      <w:bookmarkEnd w:id="32588"/>
      <w:bookmarkEnd w:id="32589"/>
    </w:p>
    <w:p w14:paraId="3207BAD8" w14:textId="7B529412" w:rsidR="00070C2F" w:rsidRPr="006C3B6C" w:rsidDel="00096943" w:rsidRDefault="00070C2F" w:rsidP="00D10B12">
      <w:pPr>
        <w:pStyle w:val="Heading6"/>
        <w:spacing w:line="288" w:lineRule="auto"/>
        <w:contextualSpacing/>
        <w:rPr>
          <w:del w:id="32590" w:author="Tran Huan" w:date="2018-11-25T22:00:00Z"/>
          <w:lang w:val="en-US"/>
        </w:rPr>
        <w:pPrChange w:id="32591" w:author="Tran Huan" w:date="2018-12-03T01:23:00Z">
          <w:pPr>
            <w:pStyle w:val="Heading6"/>
          </w:pPr>
        </w:pPrChange>
      </w:pPr>
      <w:del w:id="32592" w:author="Tran Huan" w:date="2018-11-25T22:00:00Z">
        <w:r w:rsidDel="00096943">
          <w:rPr>
            <w:lang w:val="en-US"/>
          </w:rPr>
          <w:delText>Cách xử lí</w:delText>
        </w:r>
        <w:bookmarkStart w:id="32593" w:name="_Toc531003994"/>
        <w:bookmarkStart w:id="32594" w:name="_Toc531005911"/>
        <w:bookmarkStart w:id="32595" w:name="_Toc531571904"/>
        <w:bookmarkStart w:id="32596" w:name="_Toc531575752"/>
        <w:bookmarkStart w:id="32597" w:name="_Toc531579493"/>
        <w:bookmarkStart w:id="32598" w:name="_Toc531583231"/>
        <w:bookmarkEnd w:id="32593"/>
        <w:bookmarkEnd w:id="32594"/>
        <w:bookmarkEnd w:id="32595"/>
        <w:bookmarkEnd w:id="32596"/>
        <w:bookmarkEnd w:id="32597"/>
        <w:bookmarkEnd w:id="32598"/>
      </w:del>
    </w:p>
    <w:p w14:paraId="686E3210" w14:textId="196E392B" w:rsidR="00F02EAB" w:rsidDel="00096943" w:rsidRDefault="005E64D7" w:rsidP="00D10B12">
      <w:pPr>
        <w:pStyle w:val="Heading5"/>
        <w:spacing w:line="288" w:lineRule="auto"/>
        <w:contextualSpacing/>
        <w:rPr>
          <w:del w:id="32599" w:author="Tran Huan" w:date="2018-11-25T22:00:00Z"/>
          <w:lang w:val="en-US"/>
        </w:rPr>
        <w:pPrChange w:id="32600" w:author="Tran Huan" w:date="2018-12-03T01:23:00Z">
          <w:pPr>
            <w:pStyle w:val="Heading5"/>
          </w:pPr>
        </w:pPrChange>
      </w:pPr>
      <w:del w:id="32601" w:author="Tran Huan" w:date="2018-11-25T22:00:00Z">
        <w:r w:rsidDel="00096943">
          <w:rPr>
            <w:lang w:val="en-US"/>
          </w:rPr>
          <w:delText>Thay đổi trạng thái đơn hàng</w:delText>
        </w:r>
        <w:bookmarkStart w:id="32602" w:name="_Toc531003995"/>
        <w:bookmarkStart w:id="32603" w:name="_Toc531005912"/>
        <w:bookmarkStart w:id="32604" w:name="_Toc531571905"/>
        <w:bookmarkStart w:id="32605" w:name="_Toc531575753"/>
        <w:bookmarkStart w:id="32606" w:name="_Toc531579494"/>
        <w:bookmarkStart w:id="32607" w:name="_Toc531583232"/>
        <w:bookmarkEnd w:id="32602"/>
        <w:bookmarkEnd w:id="32603"/>
        <w:bookmarkEnd w:id="32604"/>
        <w:bookmarkEnd w:id="32605"/>
        <w:bookmarkEnd w:id="32606"/>
        <w:bookmarkEnd w:id="32607"/>
      </w:del>
    </w:p>
    <w:p w14:paraId="0BC6DA29" w14:textId="1342BC05" w:rsidR="00070C2F" w:rsidDel="00096943" w:rsidRDefault="00070C2F" w:rsidP="00D10B12">
      <w:pPr>
        <w:pStyle w:val="Heading6"/>
        <w:spacing w:line="288" w:lineRule="auto"/>
        <w:contextualSpacing/>
        <w:rPr>
          <w:del w:id="32608" w:author="Tran Huan" w:date="2018-11-25T22:00:00Z"/>
          <w:lang w:val="en-US"/>
        </w:rPr>
        <w:pPrChange w:id="32609" w:author="Tran Huan" w:date="2018-12-03T01:23:00Z">
          <w:pPr>
            <w:pStyle w:val="Heading6"/>
          </w:pPr>
        </w:pPrChange>
      </w:pPr>
      <w:del w:id="32610" w:author="Tran Huan" w:date="2018-11-25T22:00:00Z">
        <w:r w:rsidDel="00096943">
          <w:rPr>
            <w:lang w:val="en-US"/>
          </w:rPr>
          <w:delText>Mục đích</w:delText>
        </w:r>
        <w:bookmarkStart w:id="32611" w:name="_Toc531003996"/>
        <w:bookmarkStart w:id="32612" w:name="_Toc531005913"/>
        <w:bookmarkStart w:id="32613" w:name="_Toc531571906"/>
        <w:bookmarkStart w:id="32614" w:name="_Toc531575754"/>
        <w:bookmarkStart w:id="32615" w:name="_Toc531579495"/>
        <w:bookmarkStart w:id="32616" w:name="_Toc531583233"/>
        <w:bookmarkEnd w:id="32611"/>
        <w:bookmarkEnd w:id="32612"/>
        <w:bookmarkEnd w:id="32613"/>
        <w:bookmarkEnd w:id="32614"/>
        <w:bookmarkEnd w:id="32615"/>
        <w:bookmarkEnd w:id="32616"/>
      </w:del>
    </w:p>
    <w:p w14:paraId="67EF670D" w14:textId="7503C6F5" w:rsidR="00DC4C5A" w:rsidRPr="006C3B6C" w:rsidDel="00096943" w:rsidRDefault="008977B2" w:rsidP="00D10B12">
      <w:pPr>
        <w:spacing w:after="0" w:line="288" w:lineRule="auto"/>
        <w:ind w:firstLine="720"/>
        <w:contextualSpacing/>
        <w:rPr>
          <w:del w:id="32617" w:author="Tran Huan" w:date="2018-11-25T22:00:00Z"/>
          <w:lang w:val="en-US"/>
        </w:rPr>
        <w:pPrChange w:id="32618" w:author="Tran Huan" w:date="2018-12-03T01:23:00Z">
          <w:pPr>
            <w:ind w:firstLine="720"/>
          </w:pPr>
        </w:pPrChange>
      </w:pPr>
      <w:del w:id="32619" w:author="Tran Huan" w:date="2018-11-25T22:00:00Z">
        <w:r w:rsidDel="00096943">
          <w:rPr>
            <w:lang w:val="en-US"/>
          </w:rPr>
          <w:delText>Chức năng hỗ trợ người dùng nhân viên thay đổi trạng thái đơn hàng ứng với từng bước thực hiện xử lí đơn hàng trong thực tế. Người dùng muốn thực hiện các chức năng này buộc phải truy cập được trang xem chi tiết đơn hàng.</w:delText>
        </w:r>
        <w:bookmarkStart w:id="32620" w:name="_Toc531003997"/>
        <w:bookmarkStart w:id="32621" w:name="_Toc531005914"/>
        <w:bookmarkStart w:id="32622" w:name="_Toc531571907"/>
        <w:bookmarkStart w:id="32623" w:name="_Toc531575755"/>
        <w:bookmarkStart w:id="32624" w:name="_Toc531579496"/>
        <w:bookmarkStart w:id="32625" w:name="_Toc531583234"/>
        <w:bookmarkEnd w:id="32620"/>
        <w:bookmarkEnd w:id="32621"/>
        <w:bookmarkEnd w:id="32622"/>
        <w:bookmarkEnd w:id="32623"/>
        <w:bookmarkEnd w:id="32624"/>
        <w:bookmarkEnd w:id="32625"/>
      </w:del>
    </w:p>
    <w:p w14:paraId="66AC1F93" w14:textId="134A0ED5" w:rsidR="00070C2F" w:rsidDel="00096943" w:rsidRDefault="00070C2F" w:rsidP="00D10B12">
      <w:pPr>
        <w:pStyle w:val="Heading6"/>
        <w:spacing w:line="288" w:lineRule="auto"/>
        <w:contextualSpacing/>
        <w:rPr>
          <w:del w:id="32626" w:author="Tran Huan" w:date="2018-11-25T22:00:00Z"/>
          <w:lang w:val="en-US"/>
        </w:rPr>
        <w:pPrChange w:id="32627" w:author="Tran Huan" w:date="2018-12-03T01:23:00Z">
          <w:pPr>
            <w:pStyle w:val="Heading6"/>
          </w:pPr>
        </w:pPrChange>
      </w:pPr>
      <w:del w:id="32628" w:author="Tran Huan" w:date="2018-11-25T22:00:00Z">
        <w:r w:rsidDel="00096943">
          <w:rPr>
            <w:lang w:val="en-US"/>
          </w:rPr>
          <w:delText>Giao diện</w:delText>
        </w:r>
        <w:bookmarkStart w:id="32629" w:name="_Toc531003998"/>
        <w:bookmarkStart w:id="32630" w:name="_Toc531005915"/>
        <w:bookmarkStart w:id="32631" w:name="_Toc531571908"/>
        <w:bookmarkStart w:id="32632" w:name="_Toc531575756"/>
        <w:bookmarkStart w:id="32633" w:name="_Toc531579497"/>
        <w:bookmarkStart w:id="32634" w:name="_Toc531583235"/>
        <w:bookmarkEnd w:id="32629"/>
        <w:bookmarkEnd w:id="32630"/>
        <w:bookmarkEnd w:id="32631"/>
        <w:bookmarkEnd w:id="32632"/>
        <w:bookmarkEnd w:id="32633"/>
        <w:bookmarkEnd w:id="32634"/>
      </w:del>
    </w:p>
    <w:p w14:paraId="6F7EA79A" w14:textId="5BBF9956" w:rsidR="008977B2" w:rsidDel="00096943" w:rsidRDefault="009A04B7" w:rsidP="00D10B12">
      <w:pPr>
        <w:keepNext/>
        <w:spacing w:after="0" w:line="288" w:lineRule="auto"/>
        <w:contextualSpacing/>
        <w:rPr>
          <w:del w:id="32635" w:author="Tran Huan" w:date="2018-11-25T22:00:00Z"/>
        </w:rPr>
        <w:pPrChange w:id="32636" w:author="Tran Huan" w:date="2018-12-03T01:23:00Z">
          <w:pPr>
            <w:keepNext/>
          </w:pPr>
        </w:pPrChange>
      </w:pPr>
      <w:del w:id="32637" w:author="Tran Huan" w:date="2018-11-25T22:00:00Z">
        <w:r w:rsidDel="00096943">
          <w:rPr>
            <w:noProof/>
            <w:lang w:val="en-US"/>
          </w:rPr>
          <w:drawing>
            <wp:inline distT="0" distB="0" distL="0" distR="0" wp14:anchorId="507A8F8B" wp14:editId="03A694AD">
              <wp:extent cx="5579745" cy="43840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4384040"/>
                      </a:xfrm>
                      <a:prstGeom prst="rect">
                        <a:avLst/>
                      </a:prstGeom>
                      <a:noFill/>
                      <a:ln>
                        <a:noFill/>
                      </a:ln>
                    </pic:spPr>
                  </pic:pic>
                </a:graphicData>
              </a:graphic>
            </wp:inline>
          </w:drawing>
        </w:r>
        <w:bookmarkStart w:id="32638" w:name="_Toc531003999"/>
        <w:bookmarkStart w:id="32639" w:name="_Toc531005916"/>
        <w:bookmarkStart w:id="32640" w:name="_Toc531571909"/>
        <w:bookmarkStart w:id="32641" w:name="_Toc531575757"/>
        <w:bookmarkStart w:id="32642" w:name="_Toc531579498"/>
        <w:bookmarkStart w:id="32643" w:name="_Toc531583236"/>
        <w:bookmarkEnd w:id="32638"/>
        <w:bookmarkEnd w:id="32639"/>
        <w:bookmarkEnd w:id="32640"/>
        <w:bookmarkEnd w:id="32641"/>
        <w:bookmarkEnd w:id="32642"/>
        <w:bookmarkEnd w:id="32643"/>
      </w:del>
    </w:p>
    <w:p w14:paraId="3F269E41" w14:textId="00524528" w:rsidR="008977B2" w:rsidRPr="000245EB" w:rsidDel="00096943" w:rsidRDefault="008977B2" w:rsidP="00D10B12">
      <w:pPr>
        <w:pStyle w:val="Caption"/>
        <w:spacing w:after="0" w:line="288" w:lineRule="auto"/>
        <w:contextualSpacing/>
        <w:rPr>
          <w:del w:id="32644" w:author="Tran Huan" w:date="2018-11-25T22:00:00Z"/>
          <w:szCs w:val="26"/>
          <w:rPrChange w:id="32645" w:author="Tran Huan" w:date="2018-11-25T16:08:00Z">
            <w:rPr>
              <w:del w:id="32646" w:author="Tran Huan" w:date="2018-11-25T22:00:00Z"/>
              <w:lang w:val="en-US"/>
            </w:rPr>
          </w:rPrChange>
        </w:rPr>
        <w:pPrChange w:id="32647" w:author="Tran Huan" w:date="2018-12-03T01:23:00Z">
          <w:pPr>
            <w:pStyle w:val="Caption"/>
            <w:spacing w:line="276" w:lineRule="auto"/>
          </w:pPr>
        </w:pPrChange>
      </w:pPr>
      <w:del w:id="32648" w:author="Tran Huan" w:date="2018-11-25T22:00:00Z">
        <w:r w:rsidRPr="009B63D4" w:rsidDel="00096943">
          <w:rPr>
            <w:szCs w:val="26"/>
          </w:rPr>
          <w:delText xml:space="preserve">Hình </w:delText>
        </w:r>
      </w:del>
      <w:ins w:id="32649" w:author="phuong vu" w:date="2018-11-22T18:14:00Z">
        <w:del w:id="32650" w:author="Tran Huan" w:date="2018-11-25T22:00:00Z">
          <w:r w:rsidR="00627671" w:rsidDel="00096943">
            <w:rPr>
              <w:i/>
              <w:iCs w:val="0"/>
            </w:rPr>
            <w:fldChar w:fldCharType="begin"/>
          </w:r>
          <w:r w:rsidR="00627671" w:rsidDel="00096943">
            <w:rPr>
              <w:szCs w:val="26"/>
            </w:rPr>
            <w:delInstrText xml:space="preserve"> STYLEREF 1 \s </w:delInstrText>
          </w:r>
        </w:del>
      </w:ins>
      <w:del w:id="32651" w:author="Tran Huan" w:date="2018-11-25T22:00:00Z">
        <w:r w:rsidR="00627671" w:rsidDel="00096943">
          <w:rPr>
            <w:i/>
            <w:iCs w:val="0"/>
          </w:rPr>
          <w:fldChar w:fldCharType="separate"/>
        </w:r>
        <w:r w:rsidR="00627671" w:rsidDel="00096943">
          <w:rPr>
            <w:noProof/>
            <w:szCs w:val="26"/>
          </w:rPr>
          <w:delText>3</w:delText>
        </w:r>
      </w:del>
      <w:ins w:id="32652" w:author="phuong vu" w:date="2018-11-22T18:14:00Z">
        <w:del w:id="32653" w:author="Tran Huan" w:date="2018-11-25T22:00:00Z">
          <w:r w:rsidR="00627671" w:rsidDel="00096943">
            <w:rPr>
              <w:i/>
              <w:iCs w:val="0"/>
            </w:rPr>
            <w:fldChar w:fldCharType="end"/>
          </w:r>
          <w:r w:rsidR="00627671" w:rsidDel="00096943">
            <w:rPr>
              <w:szCs w:val="26"/>
            </w:rPr>
            <w:delText>.</w:delText>
          </w:r>
          <w:r w:rsidR="00627671" w:rsidDel="00096943">
            <w:rPr>
              <w:i/>
              <w:iCs w:val="0"/>
            </w:rPr>
            <w:fldChar w:fldCharType="begin"/>
          </w:r>
          <w:r w:rsidR="00627671" w:rsidDel="00096943">
            <w:rPr>
              <w:szCs w:val="26"/>
            </w:rPr>
            <w:delInstrText xml:space="preserve"> SEQ Hình \* ARABIC \s 1 </w:delInstrText>
          </w:r>
        </w:del>
      </w:ins>
      <w:del w:id="32654" w:author="Tran Huan" w:date="2018-11-25T22:00:00Z">
        <w:r w:rsidR="00627671" w:rsidDel="00096943">
          <w:rPr>
            <w:i/>
            <w:iCs w:val="0"/>
          </w:rPr>
          <w:fldChar w:fldCharType="separate"/>
        </w:r>
      </w:del>
      <w:ins w:id="32655" w:author="phuong vu" w:date="2018-11-22T18:14:00Z">
        <w:del w:id="32656" w:author="Tran Huan" w:date="2018-11-25T22:00:00Z">
          <w:r w:rsidR="00627671" w:rsidDel="00096943">
            <w:rPr>
              <w:noProof/>
              <w:szCs w:val="26"/>
            </w:rPr>
            <w:delText>8</w:delText>
          </w:r>
          <w:r w:rsidR="00627671" w:rsidDel="00096943">
            <w:rPr>
              <w:i/>
              <w:iCs w:val="0"/>
            </w:rPr>
            <w:fldChar w:fldCharType="end"/>
          </w:r>
        </w:del>
      </w:ins>
      <w:del w:id="32657" w:author="Tran Huan" w:date="2018-11-25T22:00:00Z">
        <w:r w:rsidR="006C103E" w:rsidDel="00096943">
          <w:rPr>
            <w:i/>
            <w:iCs w:val="0"/>
          </w:rPr>
          <w:fldChar w:fldCharType="begin"/>
        </w:r>
        <w:r w:rsidR="006C103E" w:rsidDel="00096943">
          <w:rPr>
            <w:szCs w:val="26"/>
          </w:rPr>
          <w:delInstrText xml:space="preserve"> STYLEREF 1 \s </w:delInstrText>
        </w:r>
        <w:r w:rsidR="006C103E" w:rsidDel="00096943">
          <w:rPr>
            <w:i/>
            <w:iCs w:val="0"/>
          </w:rPr>
          <w:fldChar w:fldCharType="separate"/>
        </w:r>
        <w:r w:rsidR="006C103E" w:rsidDel="00096943">
          <w:rPr>
            <w:noProof/>
            <w:szCs w:val="26"/>
          </w:rPr>
          <w:delText>3</w:delText>
        </w:r>
        <w:r w:rsidR="006C103E" w:rsidDel="00096943">
          <w:rPr>
            <w:i/>
            <w:iCs w:val="0"/>
          </w:rPr>
          <w:fldChar w:fldCharType="end"/>
        </w:r>
        <w:r w:rsidR="006C103E" w:rsidDel="00096943">
          <w:rPr>
            <w:szCs w:val="26"/>
          </w:rPr>
          <w:delText>.</w:delText>
        </w:r>
        <w:r w:rsidR="006C103E" w:rsidDel="00096943">
          <w:rPr>
            <w:i/>
            <w:iCs w:val="0"/>
          </w:rPr>
          <w:fldChar w:fldCharType="begin"/>
        </w:r>
        <w:r w:rsidR="006C103E" w:rsidDel="00096943">
          <w:rPr>
            <w:szCs w:val="26"/>
          </w:rPr>
          <w:delInstrText xml:space="preserve"> SEQ Hình \* ARABIC \s 1 </w:delInstrText>
        </w:r>
        <w:r w:rsidR="006C103E" w:rsidDel="00096943">
          <w:rPr>
            <w:i/>
            <w:iCs w:val="0"/>
          </w:rPr>
          <w:fldChar w:fldCharType="separate"/>
        </w:r>
        <w:r w:rsidR="006C103E" w:rsidDel="00096943">
          <w:rPr>
            <w:noProof/>
            <w:szCs w:val="26"/>
          </w:rPr>
          <w:delText>5</w:delText>
        </w:r>
        <w:r w:rsidR="006C103E" w:rsidDel="00096943">
          <w:rPr>
            <w:i/>
            <w:iCs w:val="0"/>
          </w:rPr>
          <w:fldChar w:fldCharType="end"/>
        </w:r>
        <w:r w:rsidRPr="000245EB" w:rsidDel="00096943">
          <w:rPr>
            <w:rPrChange w:id="32658" w:author="Tran Huan" w:date="2018-11-25T16:08:00Z">
              <w:rPr>
                <w:lang w:val="en-US"/>
              </w:rPr>
            </w:rPrChange>
          </w:rPr>
          <w:delText xml:space="preserve"> Giao diện các chức năng với trạng thái "đang chờ"</w:delText>
        </w:r>
        <w:bookmarkStart w:id="32659" w:name="_Toc531004000"/>
        <w:bookmarkStart w:id="32660" w:name="_Toc531005917"/>
        <w:bookmarkStart w:id="32661" w:name="_Toc531571910"/>
        <w:bookmarkStart w:id="32662" w:name="_Toc531575758"/>
        <w:bookmarkStart w:id="32663" w:name="_Toc531579499"/>
        <w:bookmarkStart w:id="32664" w:name="_Toc531583237"/>
        <w:bookmarkEnd w:id="32659"/>
        <w:bookmarkEnd w:id="32660"/>
        <w:bookmarkEnd w:id="32661"/>
        <w:bookmarkEnd w:id="32662"/>
        <w:bookmarkEnd w:id="32663"/>
        <w:bookmarkEnd w:id="32664"/>
      </w:del>
    </w:p>
    <w:p w14:paraId="178603B0" w14:textId="2EFBFA61" w:rsidR="00264BCF" w:rsidDel="00096943" w:rsidRDefault="00264BCF" w:rsidP="00D10B12">
      <w:pPr>
        <w:keepNext/>
        <w:spacing w:after="0" w:line="288" w:lineRule="auto"/>
        <w:contextualSpacing/>
        <w:rPr>
          <w:del w:id="32665" w:author="Tran Huan" w:date="2018-11-25T22:00:00Z"/>
        </w:rPr>
        <w:pPrChange w:id="32666" w:author="Tran Huan" w:date="2018-12-03T01:23:00Z">
          <w:pPr>
            <w:keepNext/>
          </w:pPr>
        </w:pPrChange>
      </w:pPr>
      <w:del w:id="32667" w:author="Tran Huan" w:date="2018-11-25T22:00:00Z">
        <w:r w:rsidDel="00096943">
          <w:rPr>
            <w:noProof/>
            <w:lang w:val="en-US"/>
          </w:rPr>
          <w:drawing>
            <wp:inline distT="0" distB="0" distL="0" distR="0" wp14:anchorId="5AEA0DE7" wp14:editId="28A25FFB">
              <wp:extent cx="5579745" cy="4393565"/>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4393565"/>
                      </a:xfrm>
                      <a:prstGeom prst="rect">
                        <a:avLst/>
                      </a:prstGeom>
                      <a:noFill/>
                      <a:ln>
                        <a:noFill/>
                      </a:ln>
                    </pic:spPr>
                  </pic:pic>
                </a:graphicData>
              </a:graphic>
            </wp:inline>
          </w:drawing>
        </w:r>
        <w:bookmarkStart w:id="32668" w:name="_Toc531004001"/>
        <w:bookmarkStart w:id="32669" w:name="_Toc531005918"/>
        <w:bookmarkStart w:id="32670" w:name="_Toc531571911"/>
        <w:bookmarkStart w:id="32671" w:name="_Toc531575759"/>
        <w:bookmarkStart w:id="32672" w:name="_Toc531579500"/>
        <w:bookmarkStart w:id="32673" w:name="_Toc531583238"/>
        <w:bookmarkEnd w:id="32668"/>
        <w:bookmarkEnd w:id="32669"/>
        <w:bookmarkEnd w:id="32670"/>
        <w:bookmarkEnd w:id="32671"/>
        <w:bookmarkEnd w:id="32672"/>
        <w:bookmarkEnd w:id="32673"/>
      </w:del>
    </w:p>
    <w:p w14:paraId="0CCD4B1D" w14:textId="42FAA969" w:rsidR="00264BCF" w:rsidRPr="000245EB" w:rsidDel="00096943" w:rsidRDefault="00264BCF" w:rsidP="00D10B12">
      <w:pPr>
        <w:pStyle w:val="Caption"/>
        <w:spacing w:after="0" w:line="288" w:lineRule="auto"/>
        <w:contextualSpacing/>
        <w:rPr>
          <w:del w:id="32674" w:author="Tran Huan" w:date="2018-11-25T22:00:00Z"/>
          <w:szCs w:val="26"/>
          <w:rPrChange w:id="32675" w:author="Tran Huan" w:date="2018-11-25T16:08:00Z">
            <w:rPr>
              <w:del w:id="32676" w:author="Tran Huan" w:date="2018-11-25T22:00:00Z"/>
              <w:lang w:val="en-US"/>
            </w:rPr>
          </w:rPrChange>
        </w:rPr>
        <w:pPrChange w:id="32677" w:author="Tran Huan" w:date="2018-12-03T01:23:00Z">
          <w:pPr>
            <w:pStyle w:val="Caption"/>
            <w:spacing w:line="276" w:lineRule="auto"/>
          </w:pPr>
        </w:pPrChange>
      </w:pPr>
      <w:del w:id="32678" w:author="Tran Huan" w:date="2018-11-25T22:00:00Z">
        <w:r w:rsidRPr="009B63D4" w:rsidDel="00096943">
          <w:rPr>
            <w:szCs w:val="26"/>
          </w:rPr>
          <w:delText xml:space="preserve">Hình </w:delText>
        </w:r>
      </w:del>
      <w:ins w:id="32679" w:author="phuong vu" w:date="2018-11-22T18:14:00Z">
        <w:del w:id="32680" w:author="Tran Huan" w:date="2018-11-25T22:00:00Z">
          <w:r w:rsidR="00627671" w:rsidDel="00096943">
            <w:rPr>
              <w:i/>
              <w:iCs w:val="0"/>
            </w:rPr>
            <w:fldChar w:fldCharType="begin"/>
          </w:r>
          <w:r w:rsidR="00627671" w:rsidDel="00096943">
            <w:rPr>
              <w:szCs w:val="26"/>
            </w:rPr>
            <w:delInstrText xml:space="preserve"> STYLEREF 1 \s </w:delInstrText>
          </w:r>
        </w:del>
      </w:ins>
      <w:del w:id="32681" w:author="Tran Huan" w:date="2018-11-25T22:00:00Z">
        <w:r w:rsidR="00627671" w:rsidDel="00096943">
          <w:rPr>
            <w:i/>
            <w:iCs w:val="0"/>
          </w:rPr>
          <w:fldChar w:fldCharType="separate"/>
        </w:r>
        <w:r w:rsidR="00627671" w:rsidDel="00096943">
          <w:rPr>
            <w:noProof/>
            <w:szCs w:val="26"/>
          </w:rPr>
          <w:delText>3</w:delText>
        </w:r>
      </w:del>
      <w:ins w:id="32682" w:author="phuong vu" w:date="2018-11-22T18:14:00Z">
        <w:del w:id="32683" w:author="Tran Huan" w:date="2018-11-25T22:00:00Z">
          <w:r w:rsidR="00627671" w:rsidDel="00096943">
            <w:rPr>
              <w:i/>
              <w:iCs w:val="0"/>
            </w:rPr>
            <w:fldChar w:fldCharType="end"/>
          </w:r>
          <w:r w:rsidR="00627671" w:rsidDel="00096943">
            <w:rPr>
              <w:szCs w:val="26"/>
            </w:rPr>
            <w:delText>.</w:delText>
          </w:r>
          <w:r w:rsidR="00627671" w:rsidDel="00096943">
            <w:rPr>
              <w:i/>
              <w:iCs w:val="0"/>
            </w:rPr>
            <w:fldChar w:fldCharType="begin"/>
          </w:r>
          <w:r w:rsidR="00627671" w:rsidDel="00096943">
            <w:rPr>
              <w:szCs w:val="26"/>
            </w:rPr>
            <w:delInstrText xml:space="preserve"> SEQ Hình \* ARABIC \s 1 </w:delInstrText>
          </w:r>
        </w:del>
      </w:ins>
      <w:del w:id="32684" w:author="Tran Huan" w:date="2018-11-25T22:00:00Z">
        <w:r w:rsidR="00627671" w:rsidDel="00096943">
          <w:rPr>
            <w:i/>
            <w:iCs w:val="0"/>
          </w:rPr>
          <w:fldChar w:fldCharType="separate"/>
        </w:r>
      </w:del>
      <w:ins w:id="32685" w:author="phuong vu" w:date="2018-11-22T18:14:00Z">
        <w:del w:id="32686" w:author="Tran Huan" w:date="2018-11-25T22:00:00Z">
          <w:r w:rsidR="00627671" w:rsidDel="00096943">
            <w:rPr>
              <w:noProof/>
              <w:szCs w:val="26"/>
            </w:rPr>
            <w:delText>9</w:delText>
          </w:r>
          <w:r w:rsidR="00627671" w:rsidDel="00096943">
            <w:rPr>
              <w:i/>
              <w:iCs w:val="0"/>
            </w:rPr>
            <w:fldChar w:fldCharType="end"/>
          </w:r>
        </w:del>
      </w:ins>
      <w:del w:id="32687" w:author="Tran Huan" w:date="2018-11-25T22:00:00Z">
        <w:r w:rsidR="006C103E" w:rsidDel="00096943">
          <w:rPr>
            <w:i/>
            <w:iCs w:val="0"/>
          </w:rPr>
          <w:fldChar w:fldCharType="begin"/>
        </w:r>
        <w:r w:rsidR="006C103E" w:rsidDel="00096943">
          <w:rPr>
            <w:szCs w:val="26"/>
          </w:rPr>
          <w:delInstrText xml:space="preserve"> STYLEREF 1 \s </w:delInstrText>
        </w:r>
        <w:r w:rsidR="006C103E" w:rsidDel="00096943">
          <w:rPr>
            <w:i/>
            <w:iCs w:val="0"/>
          </w:rPr>
          <w:fldChar w:fldCharType="separate"/>
        </w:r>
        <w:r w:rsidR="006C103E" w:rsidDel="00096943">
          <w:rPr>
            <w:noProof/>
            <w:szCs w:val="26"/>
          </w:rPr>
          <w:delText>3</w:delText>
        </w:r>
        <w:r w:rsidR="006C103E" w:rsidDel="00096943">
          <w:rPr>
            <w:i/>
            <w:iCs w:val="0"/>
          </w:rPr>
          <w:fldChar w:fldCharType="end"/>
        </w:r>
        <w:r w:rsidR="006C103E" w:rsidDel="00096943">
          <w:rPr>
            <w:szCs w:val="26"/>
          </w:rPr>
          <w:delText>.</w:delText>
        </w:r>
        <w:r w:rsidR="006C103E" w:rsidDel="00096943">
          <w:rPr>
            <w:i/>
            <w:iCs w:val="0"/>
          </w:rPr>
          <w:fldChar w:fldCharType="begin"/>
        </w:r>
        <w:r w:rsidR="006C103E" w:rsidDel="00096943">
          <w:rPr>
            <w:szCs w:val="26"/>
          </w:rPr>
          <w:delInstrText xml:space="preserve"> SEQ Hình \* ARABIC \s 1 </w:delInstrText>
        </w:r>
        <w:r w:rsidR="006C103E" w:rsidDel="00096943">
          <w:rPr>
            <w:i/>
            <w:iCs w:val="0"/>
          </w:rPr>
          <w:fldChar w:fldCharType="separate"/>
        </w:r>
        <w:r w:rsidR="006C103E" w:rsidDel="00096943">
          <w:rPr>
            <w:noProof/>
            <w:szCs w:val="26"/>
          </w:rPr>
          <w:delText>6</w:delText>
        </w:r>
        <w:r w:rsidR="006C103E" w:rsidDel="00096943">
          <w:rPr>
            <w:i/>
            <w:iCs w:val="0"/>
          </w:rPr>
          <w:fldChar w:fldCharType="end"/>
        </w:r>
        <w:r w:rsidR="006C103E" w:rsidRPr="000245EB" w:rsidDel="00096943">
          <w:rPr>
            <w:rPrChange w:id="32688" w:author="Tran Huan" w:date="2018-11-25T16:08:00Z">
              <w:rPr>
                <w:lang w:val="en-US"/>
              </w:rPr>
            </w:rPrChange>
          </w:rPr>
          <w:delText xml:space="preserve"> </w:delText>
        </w:r>
        <w:r w:rsidRPr="009B63D4" w:rsidDel="00096943">
          <w:rPr>
            <w:szCs w:val="26"/>
          </w:rPr>
          <w:delText>Giao diện các chức năng với trạng thái "đang chờ</w:delText>
        </w:r>
        <w:r w:rsidRPr="000245EB" w:rsidDel="00096943">
          <w:rPr>
            <w:rPrChange w:id="32689" w:author="Tran Huan" w:date="2018-11-25T16:08:00Z">
              <w:rPr>
                <w:lang w:val="en-US"/>
              </w:rPr>
            </w:rPrChange>
          </w:rPr>
          <w:delText xml:space="preserve"> xử lí</w:delText>
        </w:r>
        <w:r w:rsidRPr="009B63D4" w:rsidDel="00096943">
          <w:rPr>
            <w:szCs w:val="26"/>
          </w:rPr>
          <w:delText>"</w:delText>
        </w:r>
        <w:bookmarkStart w:id="32690" w:name="_Toc531004002"/>
        <w:bookmarkStart w:id="32691" w:name="_Toc531005919"/>
        <w:bookmarkStart w:id="32692" w:name="_Toc531571912"/>
        <w:bookmarkStart w:id="32693" w:name="_Toc531575760"/>
        <w:bookmarkStart w:id="32694" w:name="_Toc531579501"/>
        <w:bookmarkStart w:id="32695" w:name="_Toc531583239"/>
        <w:bookmarkEnd w:id="32690"/>
        <w:bookmarkEnd w:id="32691"/>
        <w:bookmarkEnd w:id="32692"/>
        <w:bookmarkEnd w:id="32693"/>
        <w:bookmarkEnd w:id="32694"/>
        <w:bookmarkEnd w:id="32695"/>
      </w:del>
    </w:p>
    <w:p w14:paraId="5BCDC215" w14:textId="188715C1" w:rsidR="006C103E" w:rsidRPr="009B63D4" w:rsidDel="00096943" w:rsidRDefault="006C103E" w:rsidP="00D10B12">
      <w:pPr>
        <w:keepNext/>
        <w:spacing w:after="0" w:line="288" w:lineRule="auto"/>
        <w:contextualSpacing/>
        <w:jc w:val="center"/>
        <w:rPr>
          <w:del w:id="32696" w:author="Tran Huan" w:date="2018-11-25T22:00:00Z"/>
        </w:rPr>
        <w:pPrChange w:id="32697" w:author="Tran Huan" w:date="2018-12-03T01:23:00Z">
          <w:pPr>
            <w:keepNext/>
            <w:jc w:val="center"/>
          </w:pPr>
        </w:pPrChange>
      </w:pPr>
      <w:del w:id="32698" w:author="Tran Huan" w:date="2018-11-25T22:00:00Z">
        <w:r w:rsidRPr="009B63D4" w:rsidDel="00096943">
          <w:rPr>
            <w:noProof/>
            <w:lang w:val="en-US"/>
          </w:rPr>
          <w:drawing>
            <wp:inline distT="0" distB="0" distL="0" distR="0" wp14:anchorId="317E4951" wp14:editId="7848DD52">
              <wp:extent cx="5579745" cy="44234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4423410"/>
                      </a:xfrm>
                      <a:prstGeom prst="rect">
                        <a:avLst/>
                      </a:prstGeom>
                      <a:noFill/>
                      <a:ln>
                        <a:noFill/>
                      </a:ln>
                    </pic:spPr>
                  </pic:pic>
                </a:graphicData>
              </a:graphic>
            </wp:inline>
          </w:drawing>
        </w:r>
        <w:bookmarkStart w:id="32699" w:name="_Toc531004003"/>
        <w:bookmarkStart w:id="32700" w:name="_Toc531005920"/>
        <w:bookmarkStart w:id="32701" w:name="_Toc531571913"/>
        <w:bookmarkStart w:id="32702" w:name="_Toc531575761"/>
        <w:bookmarkStart w:id="32703" w:name="_Toc531579502"/>
        <w:bookmarkStart w:id="32704" w:name="_Toc531583240"/>
        <w:bookmarkEnd w:id="32699"/>
        <w:bookmarkEnd w:id="32700"/>
        <w:bookmarkEnd w:id="32701"/>
        <w:bookmarkEnd w:id="32702"/>
        <w:bookmarkEnd w:id="32703"/>
        <w:bookmarkEnd w:id="32704"/>
      </w:del>
    </w:p>
    <w:p w14:paraId="37C50385" w14:textId="09662C71" w:rsidR="008977B2" w:rsidRPr="000245EB" w:rsidDel="00096943" w:rsidRDefault="006C103E" w:rsidP="00D10B12">
      <w:pPr>
        <w:pStyle w:val="Caption"/>
        <w:spacing w:after="0" w:line="288" w:lineRule="auto"/>
        <w:contextualSpacing/>
        <w:rPr>
          <w:del w:id="32705" w:author="Tran Huan" w:date="2018-11-25T22:00:00Z"/>
          <w:szCs w:val="26"/>
          <w:rPrChange w:id="32706" w:author="Tran Huan" w:date="2018-11-25T16:08:00Z">
            <w:rPr>
              <w:del w:id="32707" w:author="Tran Huan" w:date="2018-11-25T22:00:00Z"/>
              <w:lang w:val="en-US"/>
            </w:rPr>
          </w:rPrChange>
        </w:rPr>
        <w:pPrChange w:id="32708" w:author="Tran Huan" w:date="2018-12-03T01:23:00Z">
          <w:pPr>
            <w:pStyle w:val="Caption"/>
            <w:spacing w:line="276" w:lineRule="auto"/>
          </w:pPr>
        </w:pPrChange>
      </w:pPr>
      <w:del w:id="32709" w:author="Tran Huan" w:date="2018-11-25T22:00:00Z">
        <w:r w:rsidRPr="009B63D4" w:rsidDel="00096943">
          <w:rPr>
            <w:szCs w:val="26"/>
          </w:rPr>
          <w:delText xml:space="preserve">Hình </w:delText>
        </w:r>
      </w:del>
      <w:ins w:id="32710" w:author="phuong vu" w:date="2018-11-22T18:14:00Z">
        <w:del w:id="32711" w:author="Tran Huan" w:date="2018-11-25T22:00:00Z">
          <w:r w:rsidR="00627671" w:rsidDel="00096943">
            <w:rPr>
              <w:i/>
              <w:iCs w:val="0"/>
            </w:rPr>
            <w:fldChar w:fldCharType="begin"/>
          </w:r>
          <w:r w:rsidR="00627671" w:rsidDel="00096943">
            <w:rPr>
              <w:szCs w:val="26"/>
            </w:rPr>
            <w:delInstrText xml:space="preserve"> STYLEREF 1 \s </w:delInstrText>
          </w:r>
        </w:del>
      </w:ins>
      <w:del w:id="32712" w:author="Tran Huan" w:date="2018-11-25T22:00:00Z">
        <w:r w:rsidR="00627671" w:rsidDel="00096943">
          <w:rPr>
            <w:i/>
            <w:iCs w:val="0"/>
          </w:rPr>
          <w:fldChar w:fldCharType="separate"/>
        </w:r>
        <w:r w:rsidR="00627671" w:rsidDel="00096943">
          <w:rPr>
            <w:noProof/>
            <w:szCs w:val="26"/>
          </w:rPr>
          <w:delText>3</w:delText>
        </w:r>
      </w:del>
      <w:ins w:id="32713" w:author="phuong vu" w:date="2018-11-22T18:14:00Z">
        <w:del w:id="32714" w:author="Tran Huan" w:date="2018-11-25T22:00:00Z">
          <w:r w:rsidR="00627671" w:rsidDel="00096943">
            <w:rPr>
              <w:i/>
              <w:iCs w:val="0"/>
            </w:rPr>
            <w:fldChar w:fldCharType="end"/>
          </w:r>
          <w:r w:rsidR="00627671" w:rsidDel="00096943">
            <w:rPr>
              <w:szCs w:val="26"/>
            </w:rPr>
            <w:delText>.</w:delText>
          </w:r>
          <w:r w:rsidR="00627671" w:rsidDel="00096943">
            <w:rPr>
              <w:i/>
              <w:iCs w:val="0"/>
            </w:rPr>
            <w:fldChar w:fldCharType="begin"/>
          </w:r>
          <w:r w:rsidR="00627671" w:rsidDel="00096943">
            <w:rPr>
              <w:szCs w:val="26"/>
            </w:rPr>
            <w:delInstrText xml:space="preserve"> SEQ Hình \* ARABIC \s 1 </w:delInstrText>
          </w:r>
        </w:del>
      </w:ins>
      <w:del w:id="32715" w:author="Tran Huan" w:date="2018-11-25T22:00:00Z">
        <w:r w:rsidR="00627671" w:rsidDel="00096943">
          <w:rPr>
            <w:i/>
            <w:iCs w:val="0"/>
          </w:rPr>
          <w:fldChar w:fldCharType="separate"/>
        </w:r>
      </w:del>
      <w:ins w:id="32716" w:author="phuong vu" w:date="2018-11-22T18:14:00Z">
        <w:del w:id="32717" w:author="Tran Huan" w:date="2018-11-25T22:00:00Z">
          <w:r w:rsidR="00627671" w:rsidDel="00096943">
            <w:rPr>
              <w:noProof/>
              <w:szCs w:val="26"/>
            </w:rPr>
            <w:delText>10</w:delText>
          </w:r>
          <w:r w:rsidR="00627671" w:rsidDel="00096943">
            <w:rPr>
              <w:i/>
              <w:iCs w:val="0"/>
            </w:rPr>
            <w:fldChar w:fldCharType="end"/>
          </w:r>
        </w:del>
      </w:ins>
      <w:del w:id="32718" w:author="Tran Huan" w:date="2018-11-25T22:00:00Z">
        <w:r w:rsidRPr="009B63D4" w:rsidDel="00096943">
          <w:rPr>
            <w:i/>
            <w:iCs w:val="0"/>
          </w:rPr>
          <w:fldChar w:fldCharType="begin"/>
        </w:r>
        <w:r w:rsidRPr="009B63D4" w:rsidDel="00096943">
          <w:rPr>
            <w:szCs w:val="26"/>
          </w:rPr>
          <w:delInstrText xml:space="preserve"> STYLEREF 1 \s </w:delInstrText>
        </w:r>
        <w:r w:rsidRPr="009B63D4" w:rsidDel="00096943">
          <w:rPr>
            <w:i/>
            <w:iCs w:val="0"/>
          </w:rPr>
          <w:fldChar w:fldCharType="separate"/>
        </w:r>
        <w:r w:rsidRPr="009B63D4" w:rsidDel="00096943">
          <w:rPr>
            <w:noProof/>
            <w:szCs w:val="26"/>
          </w:rPr>
          <w:delText>3</w:delText>
        </w:r>
        <w:r w:rsidRPr="009B63D4" w:rsidDel="00096943">
          <w:rPr>
            <w:i/>
            <w:iCs w:val="0"/>
          </w:rPr>
          <w:fldChar w:fldCharType="end"/>
        </w:r>
        <w:r w:rsidRPr="009B63D4" w:rsidDel="00096943">
          <w:rPr>
            <w:szCs w:val="26"/>
          </w:rPr>
          <w:delText>.</w:delText>
        </w:r>
        <w:r w:rsidRPr="009B63D4" w:rsidDel="00096943">
          <w:rPr>
            <w:i/>
            <w:iCs w:val="0"/>
          </w:rPr>
          <w:fldChar w:fldCharType="begin"/>
        </w:r>
        <w:r w:rsidRPr="009B63D4" w:rsidDel="00096943">
          <w:rPr>
            <w:szCs w:val="26"/>
          </w:rPr>
          <w:delInstrText xml:space="preserve"> SEQ Hình \* ARABIC \s 1 </w:delInstrText>
        </w:r>
        <w:r w:rsidRPr="009B63D4" w:rsidDel="00096943">
          <w:rPr>
            <w:i/>
            <w:iCs w:val="0"/>
          </w:rPr>
          <w:fldChar w:fldCharType="separate"/>
        </w:r>
        <w:r w:rsidRPr="009B63D4" w:rsidDel="00096943">
          <w:rPr>
            <w:noProof/>
            <w:szCs w:val="26"/>
          </w:rPr>
          <w:delText>7</w:delText>
        </w:r>
        <w:r w:rsidRPr="009B63D4" w:rsidDel="00096943">
          <w:rPr>
            <w:i/>
            <w:iCs w:val="0"/>
          </w:rPr>
          <w:fldChar w:fldCharType="end"/>
        </w:r>
        <w:r w:rsidRPr="009B63D4" w:rsidDel="00096943">
          <w:rPr>
            <w:szCs w:val="26"/>
          </w:rPr>
          <w:delText>Giao diện các chức năng với trạng thái "đang xử lí"</w:delText>
        </w:r>
        <w:bookmarkStart w:id="32719" w:name="_Toc531004004"/>
        <w:bookmarkStart w:id="32720" w:name="_Toc531005921"/>
        <w:bookmarkStart w:id="32721" w:name="_Toc531571914"/>
        <w:bookmarkStart w:id="32722" w:name="_Toc531575762"/>
        <w:bookmarkStart w:id="32723" w:name="_Toc531579503"/>
        <w:bookmarkStart w:id="32724" w:name="_Toc531583241"/>
        <w:bookmarkEnd w:id="32719"/>
        <w:bookmarkEnd w:id="32720"/>
        <w:bookmarkEnd w:id="32721"/>
        <w:bookmarkEnd w:id="32722"/>
        <w:bookmarkEnd w:id="32723"/>
        <w:bookmarkEnd w:id="32724"/>
      </w:del>
    </w:p>
    <w:p w14:paraId="10A11BD8" w14:textId="2BE89651" w:rsidR="006C103E" w:rsidRPr="000245EB" w:rsidDel="00096943" w:rsidRDefault="006C103E" w:rsidP="00D10B12">
      <w:pPr>
        <w:spacing w:after="0" w:line="288" w:lineRule="auto"/>
        <w:contextualSpacing/>
        <w:rPr>
          <w:del w:id="32725" w:author="Tran Huan" w:date="2018-11-25T22:00:00Z"/>
          <w:rPrChange w:id="32726" w:author="Tran Huan" w:date="2018-11-25T16:08:00Z">
            <w:rPr>
              <w:del w:id="32727" w:author="Tran Huan" w:date="2018-11-25T22:00:00Z"/>
              <w:lang w:val="en-US"/>
            </w:rPr>
          </w:rPrChange>
        </w:rPr>
        <w:pPrChange w:id="32728" w:author="Tran Huan" w:date="2018-12-03T01:23:00Z">
          <w:pPr/>
        </w:pPrChange>
      </w:pPr>
      <w:bookmarkStart w:id="32729" w:name="_Toc531004005"/>
      <w:bookmarkStart w:id="32730" w:name="_Toc531005922"/>
      <w:bookmarkStart w:id="32731" w:name="_Toc531571915"/>
      <w:bookmarkStart w:id="32732" w:name="_Toc531575763"/>
      <w:bookmarkStart w:id="32733" w:name="_Toc531579504"/>
      <w:bookmarkStart w:id="32734" w:name="_Toc531583242"/>
      <w:bookmarkEnd w:id="32729"/>
      <w:bookmarkEnd w:id="32730"/>
      <w:bookmarkEnd w:id="32731"/>
      <w:bookmarkEnd w:id="32732"/>
      <w:bookmarkEnd w:id="32733"/>
      <w:bookmarkEnd w:id="32734"/>
    </w:p>
    <w:p w14:paraId="74442B95" w14:textId="077FC2A1" w:rsidR="00070C2F" w:rsidDel="00096943" w:rsidRDefault="00070C2F" w:rsidP="00D10B12">
      <w:pPr>
        <w:pStyle w:val="Heading6"/>
        <w:spacing w:line="288" w:lineRule="auto"/>
        <w:contextualSpacing/>
        <w:rPr>
          <w:del w:id="32735" w:author="Tran Huan" w:date="2018-11-25T22:00:00Z"/>
          <w:lang w:val="en-US"/>
        </w:rPr>
        <w:pPrChange w:id="32736" w:author="Tran Huan" w:date="2018-12-03T01:23:00Z">
          <w:pPr>
            <w:pStyle w:val="Heading6"/>
          </w:pPr>
        </w:pPrChange>
      </w:pPr>
      <w:del w:id="32737" w:author="Tran Huan" w:date="2018-11-25T22:00:00Z">
        <w:r w:rsidDel="00096943">
          <w:rPr>
            <w:lang w:val="en-US"/>
          </w:rPr>
          <w:delText>Các thành phần giao diện</w:delText>
        </w:r>
        <w:bookmarkStart w:id="32738" w:name="_Toc531004006"/>
        <w:bookmarkStart w:id="32739" w:name="_Toc531005923"/>
        <w:bookmarkStart w:id="32740" w:name="_Toc531571916"/>
        <w:bookmarkStart w:id="32741" w:name="_Toc531575764"/>
        <w:bookmarkStart w:id="32742" w:name="_Toc531579505"/>
        <w:bookmarkStart w:id="32743" w:name="_Toc531583243"/>
        <w:bookmarkEnd w:id="32738"/>
        <w:bookmarkEnd w:id="32739"/>
        <w:bookmarkEnd w:id="32740"/>
        <w:bookmarkEnd w:id="32741"/>
        <w:bookmarkEnd w:id="32742"/>
        <w:bookmarkEnd w:id="32743"/>
      </w:del>
    </w:p>
    <w:tbl>
      <w:tblPr>
        <w:tblStyle w:val="TableGrid"/>
        <w:tblW w:w="0" w:type="auto"/>
        <w:tblLook w:val="04A0" w:firstRow="1" w:lastRow="0" w:firstColumn="1" w:lastColumn="0" w:noHBand="0" w:noVBand="1"/>
      </w:tblPr>
      <w:tblGrid>
        <w:gridCol w:w="805"/>
        <w:gridCol w:w="1980"/>
        <w:gridCol w:w="2970"/>
        <w:gridCol w:w="1266"/>
        <w:gridCol w:w="1756"/>
      </w:tblGrid>
      <w:tr w:rsidR="008977B2" w:rsidDel="00096943" w14:paraId="580B882B" w14:textId="4E5CB4F3" w:rsidTr="009A04B7">
        <w:trPr>
          <w:del w:id="32744" w:author="Tran Huan" w:date="2018-11-25T22:00:00Z"/>
        </w:trPr>
        <w:tc>
          <w:tcPr>
            <w:tcW w:w="805" w:type="dxa"/>
            <w:vAlign w:val="center"/>
          </w:tcPr>
          <w:p w14:paraId="5A9A1055" w14:textId="4B5A4340" w:rsidR="008977B2" w:rsidRPr="007F1EF1" w:rsidDel="00096943" w:rsidRDefault="008977B2" w:rsidP="00D10B12">
            <w:pPr>
              <w:spacing w:line="288" w:lineRule="auto"/>
              <w:contextualSpacing/>
              <w:jc w:val="center"/>
              <w:rPr>
                <w:del w:id="32745" w:author="Tran Huan" w:date="2018-11-25T22:00:00Z"/>
                <w:b/>
                <w:lang w:val="en-US"/>
              </w:rPr>
              <w:pPrChange w:id="32746" w:author="Tran Huan" w:date="2018-12-03T01:23:00Z">
                <w:pPr>
                  <w:spacing w:line="360" w:lineRule="auto"/>
                  <w:jc w:val="center"/>
                </w:pPr>
              </w:pPrChange>
            </w:pPr>
            <w:del w:id="32747" w:author="Tran Huan" w:date="2018-11-25T22:00:00Z">
              <w:r w:rsidRPr="007F1EF1" w:rsidDel="00096943">
                <w:rPr>
                  <w:b/>
                  <w:lang w:val="en-US"/>
                </w:rPr>
                <w:delText>STT</w:delText>
              </w:r>
              <w:bookmarkStart w:id="32748" w:name="_Toc531004007"/>
              <w:bookmarkStart w:id="32749" w:name="_Toc531005924"/>
              <w:bookmarkStart w:id="32750" w:name="_Toc531571917"/>
              <w:bookmarkStart w:id="32751" w:name="_Toc531575765"/>
              <w:bookmarkStart w:id="32752" w:name="_Toc531579506"/>
              <w:bookmarkStart w:id="32753" w:name="_Toc531583244"/>
              <w:bookmarkEnd w:id="32748"/>
              <w:bookmarkEnd w:id="32749"/>
              <w:bookmarkEnd w:id="32750"/>
              <w:bookmarkEnd w:id="32751"/>
              <w:bookmarkEnd w:id="32752"/>
              <w:bookmarkEnd w:id="32753"/>
            </w:del>
          </w:p>
        </w:tc>
        <w:tc>
          <w:tcPr>
            <w:tcW w:w="1980" w:type="dxa"/>
            <w:vAlign w:val="center"/>
          </w:tcPr>
          <w:p w14:paraId="63716525" w14:textId="032633AB" w:rsidR="008977B2" w:rsidRPr="007F1EF1" w:rsidDel="00096943" w:rsidRDefault="008977B2" w:rsidP="00D10B12">
            <w:pPr>
              <w:spacing w:line="288" w:lineRule="auto"/>
              <w:contextualSpacing/>
              <w:jc w:val="center"/>
              <w:rPr>
                <w:del w:id="32754" w:author="Tran Huan" w:date="2018-11-25T22:00:00Z"/>
                <w:b/>
                <w:lang w:val="en-US"/>
              </w:rPr>
              <w:pPrChange w:id="32755" w:author="Tran Huan" w:date="2018-12-03T01:23:00Z">
                <w:pPr>
                  <w:spacing w:line="360" w:lineRule="auto"/>
                  <w:jc w:val="center"/>
                </w:pPr>
              </w:pPrChange>
            </w:pPr>
            <w:del w:id="32756" w:author="Tran Huan" w:date="2018-11-25T22:00:00Z">
              <w:r w:rsidRPr="007F1EF1" w:rsidDel="00096943">
                <w:rPr>
                  <w:b/>
                  <w:lang w:val="en-US"/>
                </w:rPr>
                <w:delText>Loại điều khiển</w:delText>
              </w:r>
              <w:bookmarkStart w:id="32757" w:name="_Toc531004008"/>
              <w:bookmarkStart w:id="32758" w:name="_Toc531005925"/>
              <w:bookmarkStart w:id="32759" w:name="_Toc531571918"/>
              <w:bookmarkStart w:id="32760" w:name="_Toc531575766"/>
              <w:bookmarkStart w:id="32761" w:name="_Toc531579507"/>
              <w:bookmarkStart w:id="32762" w:name="_Toc531583245"/>
              <w:bookmarkEnd w:id="32757"/>
              <w:bookmarkEnd w:id="32758"/>
              <w:bookmarkEnd w:id="32759"/>
              <w:bookmarkEnd w:id="32760"/>
              <w:bookmarkEnd w:id="32761"/>
              <w:bookmarkEnd w:id="32762"/>
            </w:del>
          </w:p>
        </w:tc>
        <w:tc>
          <w:tcPr>
            <w:tcW w:w="2970" w:type="dxa"/>
            <w:vAlign w:val="center"/>
          </w:tcPr>
          <w:p w14:paraId="1042153C" w14:textId="114848F9" w:rsidR="008977B2" w:rsidRPr="007F1EF1" w:rsidDel="00096943" w:rsidRDefault="008977B2" w:rsidP="00D10B12">
            <w:pPr>
              <w:spacing w:line="288" w:lineRule="auto"/>
              <w:contextualSpacing/>
              <w:jc w:val="center"/>
              <w:rPr>
                <w:del w:id="32763" w:author="Tran Huan" w:date="2018-11-25T22:00:00Z"/>
                <w:b/>
                <w:lang w:val="en-US"/>
              </w:rPr>
              <w:pPrChange w:id="32764" w:author="Tran Huan" w:date="2018-12-03T01:23:00Z">
                <w:pPr>
                  <w:spacing w:line="360" w:lineRule="auto"/>
                  <w:jc w:val="center"/>
                </w:pPr>
              </w:pPrChange>
            </w:pPr>
            <w:del w:id="32765" w:author="Tran Huan" w:date="2018-11-25T22:00:00Z">
              <w:r w:rsidRPr="007F1EF1" w:rsidDel="00096943">
                <w:rPr>
                  <w:b/>
                  <w:lang w:val="en-US"/>
                </w:rPr>
                <w:delText>Nội dung thực hiện</w:delText>
              </w:r>
              <w:bookmarkStart w:id="32766" w:name="_Toc531004009"/>
              <w:bookmarkStart w:id="32767" w:name="_Toc531005926"/>
              <w:bookmarkStart w:id="32768" w:name="_Toc531571919"/>
              <w:bookmarkStart w:id="32769" w:name="_Toc531575767"/>
              <w:bookmarkStart w:id="32770" w:name="_Toc531579508"/>
              <w:bookmarkStart w:id="32771" w:name="_Toc531583246"/>
              <w:bookmarkEnd w:id="32766"/>
              <w:bookmarkEnd w:id="32767"/>
              <w:bookmarkEnd w:id="32768"/>
              <w:bookmarkEnd w:id="32769"/>
              <w:bookmarkEnd w:id="32770"/>
              <w:bookmarkEnd w:id="32771"/>
            </w:del>
          </w:p>
        </w:tc>
        <w:tc>
          <w:tcPr>
            <w:tcW w:w="1266" w:type="dxa"/>
            <w:vAlign w:val="center"/>
          </w:tcPr>
          <w:p w14:paraId="52355BA3" w14:textId="6EF3B88B" w:rsidR="008977B2" w:rsidRPr="007F1EF1" w:rsidDel="00096943" w:rsidRDefault="008977B2" w:rsidP="00D10B12">
            <w:pPr>
              <w:spacing w:line="288" w:lineRule="auto"/>
              <w:contextualSpacing/>
              <w:jc w:val="center"/>
              <w:rPr>
                <w:del w:id="32772" w:author="Tran Huan" w:date="2018-11-25T22:00:00Z"/>
                <w:b/>
                <w:lang w:val="en-US"/>
              </w:rPr>
              <w:pPrChange w:id="32773" w:author="Tran Huan" w:date="2018-12-03T01:23:00Z">
                <w:pPr>
                  <w:spacing w:line="360" w:lineRule="auto"/>
                  <w:jc w:val="center"/>
                </w:pPr>
              </w:pPrChange>
            </w:pPr>
            <w:del w:id="32774" w:author="Tran Huan" w:date="2018-11-25T22:00:00Z">
              <w:r w:rsidRPr="007F1EF1" w:rsidDel="00096943">
                <w:rPr>
                  <w:b/>
                  <w:lang w:val="en-US"/>
                </w:rPr>
                <w:delText>Giá trị mặc định</w:delText>
              </w:r>
              <w:bookmarkStart w:id="32775" w:name="_Toc531004010"/>
              <w:bookmarkStart w:id="32776" w:name="_Toc531005927"/>
              <w:bookmarkStart w:id="32777" w:name="_Toc531571920"/>
              <w:bookmarkStart w:id="32778" w:name="_Toc531575768"/>
              <w:bookmarkStart w:id="32779" w:name="_Toc531579509"/>
              <w:bookmarkStart w:id="32780" w:name="_Toc531583247"/>
              <w:bookmarkEnd w:id="32775"/>
              <w:bookmarkEnd w:id="32776"/>
              <w:bookmarkEnd w:id="32777"/>
              <w:bookmarkEnd w:id="32778"/>
              <w:bookmarkEnd w:id="32779"/>
              <w:bookmarkEnd w:id="32780"/>
            </w:del>
          </w:p>
        </w:tc>
        <w:tc>
          <w:tcPr>
            <w:tcW w:w="1756" w:type="dxa"/>
            <w:vAlign w:val="center"/>
          </w:tcPr>
          <w:p w14:paraId="640968EF" w14:textId="16FBA103" w:rsidR="008977B2" w:rsidRPr="007F1EF1" w:rsidDel="00096943" w:rsidRDefault="008977B2" w:rsidP="00D10B12">
            <w:pPr>
              <w:spacing w:line="288" w:lineRule="auto"/>
              <w:contextualSpacing/>
              <w:jc w:val="center"/>
              <w:rPr>
                <w:del w:id="32781" w:author="Tran Huan" w:date="2018-11-25T22:00:00Z"/>
                <w:b/>
                <w:lang w:val="en-US"/>
              </w:rPr>
              <w:pPrChange w:id="32782" w:author="Tran Huan" w:date="2018-12-03T01:23:00Z">
                <w:pPr>
                  <w:spacing w:line="360" w:lineRule="auto"/>
                  <w:jc w:val="center"/>
                </w:pPr>
              </w:pPrChange>
            </w:pPr>
            <w:del w:id="32783" w:author="Tran Huan" w:date="2018-11-25T22:00:00Z">
              <w:r w:rsidRPr="007F1EF1" w:rsidDel="00096943">
                <w:rPr>
                  <w:b/>
                  <w:lang w:val="en-US"/>
                </w:rPr>
                <w:delText>Lưu ý</w:delText>
              </w:r>
              <w:bookmarkStart w:id="32784" w:name="_Toc531004011"/>
              <w:bookmarkStart w:id="32785" w:name="_Toc531005928"/>
              <w:bookmarkStart w:id="32786" w:name="_Toc531571921"/>
              <w:bookmarkStart w:id="32787" w:name="_Toc531575769"/>
              <w:bookmarkStart w:id="32788" w:name="_Toc531579510"/>
              <w:bookmarkStart w:id="32789" w:name="_Toc531583248"/>
              <w:bookmarkEnd w:id="32784"/>
              <w:bookmarkEnd w:id="32785"/>
              <w:bookmarkEnd w:id="32786"/>
              <w:bookmarkEnd w:id="32787"/>
              <w:bookmarkEnd w:id="32788"/>
              <w:bookmarkEnd w:id="32789"/>
            </w:del>
          </w:p>
        </w:tc>
        <w:bookmarkStart w:id="32790" w:name="_Toc531004012"/>
        <w:bookmarkStart w:id="32791" w:name="_Toc531005929"/>
        <w:bookmarkStart w:id="32792" w:name="_Toc531571922"/>
        <w:bookmarkStart w:id="32793" w:name="_Toc531575770"/>
        <w:bookmarkStart w:id="32794" w:name="_Toc531579511"/>
        <w:bookmarkStart w:id="32795" w:name="_Toc531583249"/>
        <w:bookmarkEnd w:id="32790"/>
        <w:bookmarkEnd w:id="32791"/>
        <w:bookmarkEnd w:id="32792"/>
        <w:bookmarkEnd w:id="32793"/>
        <w:bookmarkEnd w:id="32794"/>
        <w:bookmarkEnd w:id="32795"/>
      </w:tr>
      <w:tr w:rsidR="008977B2" w:rsidDel="00096943" w14:paraId="18B0C72E" w14:textId="0F1258D2" w:rsidTr="009A04B7">
        <w:trPr>
          <w:del w:id="32796" w:author="Tran Huan" w:date="2018-11-25T22:00:00Z"/>
        </w:trPr>
        <w:tc>
          <w:tcPr>
            <w:tcW w:w="805" w:type="dxa"/>
          </w:tcPr>
          <w:p w14:paraId="4D73B050" w14:textId="5596A558" w:rsidR="008977B2" w:rsidDel="00096943" w:rsidRDefault="008977B2" w:rsidP="00D10B12">
            <w:pPr>
              <w:spacing w:line="288" w:lineRule="auto"/>
              <w:contextualSpacing/>
              <w:jc w:val="center"/>
              <w:rPr>
                <w:del w:id="32797" w:author="Tran Huan" w:date="2018-11-25T22:00:00Z"/>
                <w:lang w:val="en-US"/>
              </w:rPr>
              <w:pPrChange w:id="32798" w:author="Tran Huan" w:date="2018-12-03T01:23:00Z">
                <w:pPr>
                  <w:spacing w:line="360" w:lineRule="auto"/>
                  <w:jc w:val="center"/>
                </w:pPr>
              </w:pPrChange>
            </w:pPr>
            <w:del w:id="32799" w:author="Tran Huan" w:date="2018-11-25T22:00:00Z">
              <w:r w:rsidDel="00096943">
                <w:rPr>
                  <w:lang w:val="en-US"/>
                </w:rPr>
                <w:delText>1</w:delText>
              </w:r>
              <w:bookmarkStart w:id="32800" w:name="_Toc531004013"/>
              <w:bookmarkStart w:id="32801" w:name="_Toc531005930"/>
              <w:bookmarkStart w:id="32802" w:name="_Toc531571923"/>
              <w:bookmarkStart w:id="32803" w:name="_Toc531575771"/>
              <w:bookmarkStart w:id="32804" w:name="_Toc531579512"/>
              <w:bookmarkStart w:id="32805" w:name="_Toc531583250"/>
              <w:bookmarkEnd w:id="32800"/>
              <w:bookmarkEnd w:id="32801"/>
              <w:bookmarkEnd w:id="32802"/>
              <w:bookmarkEnd w:id="32803"/>
              <w:bookmarkEnd w:id="32804"/>
              <w:bookmarkEnd w:id="32805"/>
            </w:del>
          </w:p>
        </w:tc>
        <w:tc>
          <w:tcPr>
            <w:tcW w:w="1980" w:type="dxa"/>
          </w:tcPr>
          <w:p w14:paraId="6A3FCCF8" w14:textId="57716479" w:rsidR="008977B2" w:rsidDel="00096943" w:rsidRDefault="002938F0" w:rsidP="00D10B12">
            <w:pPr>
              <w:spacing w:line="288" w:lineRule="auto"/>
              <w:contextualSpacing/>
              <w:rPr>
                <w:del w:id="32806" w:author="Tran Huan" w:date="2018-11-25T22:00:00Z"/>
                <w:lang w:val="en-US"/>
              </w:rPr>
              <w:pPrChange w:id="32807" w:author="Tran Huan" w:date="2018-12-03T01:23:00Z">
                <w:pPr>
                  <w:spacing w:line="360" w:lineRule="auto"/>
                </w:pPr>
              </w:pPrChange>
            </w:pPr>
            <w:del w:id="32808" w:author="Tran Huan" w:date="2018-11-25T22:00:00Z">
              <w:r w:rsidDel="00096943">
                <w:rPr>
                  <w:lang w:val="en-US"/>
                </w:rPr>
                <w:delText>button</w:delText>
              </w:r>
              <w:bookmarkStart w:id="32809" w:name="_Toc531004014"/>
              <w:bookmarkStart w:id="32810" w:name="_Toc531005931"/>
              <w:bookmarkStart w:id="32811" w:name="_Toc531571924"/>
              <w:bookmarkStart w:id="32812" w:name="_Toc531575772"/>
              <w:bookmarkStart w:id="32813" w:name="_Toc531579513"/>
              <w:bookmarkStart w:id="32814" w:name="_Toc531583251"/>
              <w:bookmarkEnd w:id="32809"/>
              <w:bookmarkEnd w:id="32810"/>
              <w:bookmarkEnd w:id="32811"/>
              <w:bookmarkEnd w:id="32812"/>
              <w:bookmarkEnd w:id="32813"/>
              <w:bookmarkEnd w:id="32814"/>
            </w:del>
          </w:p>
        </w:tc>
        <w:tc>
          <w:tcPr>
            <w:tcW w:w="2970" w:type="dxa"/>
          </w:tcPr>
          <w:p w14:paraId="2CA7331E" w14:textId="6EA498C5" w:rsidR="008977B2" w:rsidDel="00096943" w:rsidRDefault="007801A8" w:rsidP="00D10B12">
            <w:pPr>
              <w:spacing w:line="288" w:lineRule="auto"/>
              <w:contextualSpacing/>
              <w:rPr>
                <w:del w:id="32815" w:author="Tran Huan" w:date="2018-11-25T22:00:00Z"/>
                <w:lang w:val="en-US"/>
              </w:rPr>
              <w:pPrChange w:id="32816" w:author="Tran Huan" w:date="2018-12-03T01:23:00Z">
                <w:pPr>
                  <w:spacing w:line="360" w:lineRule="auto"/>
                </w:pPr>
              </w:pPrChange>
            </w:pPr>
            <w:del w:id="32817" w:author="Tran Huan" w:date="2018-11-25T22:00:00Z">
              <w:r w:rsidDel="00096943">
                <w:rPr>
                  <w:lang w:val="en-US"/>
                </w:rPr>
                <w:delText>Chấp nhận đơn hàng</w:delText>
              </w:r>
              <w:bookmarkStart w:id="32818" w:name="_Toc531004015"/>
              <w:bookmarkStart w:id="32819" w:name="_Toc531005932"/>
              <w:bookmarkStart w:id="32820" w:name="_Toc531571925"/>
              <w:bookmarkStart w:id="32821" w:name="_Toc531575773"/>
              <w:bookmarkStart w:id="32822" w:name="_Toc531579514"/>
              <w:bookmarkStart w:id="32823" w:name="_Toc531583252"/>
              <w:bookmarkEnd w:id="32818"/>
              <w:bookmarkEnd w:id="32819"/>
              <w:bookmarkEnd w:id="32820"/>
              <w:bookmarkEnd w:id="32821"/>
              <w:bookmarkEnd w:id="32822"/>
              <w:bookmarkEnd w:id="32823"/>
            </w:del>
          </w:p>
        </w:tc>
        <w:tc>
          <w:tcPr>
            <w:tcW w:w="1266" w:type="dxa"/>
          </w:tcPr>
          <w:p w14:paraId="2560C464" w14:textId="3B85ADBC" w:rsidR="008977B2" w:rsidDel="00096943" w:rsidRDefault="008977B2" w:rsidP="00D10B12">
            <w:pPr>
              <w:spacing w:line="288" w:lineRule="auto"/>
              <w:contextualSpacing/>
              <w:rPr>
                <w:del w:id="32824" w:author="Tran Huan" w:date="2018-11-25T22:00:00Z"/>
                <w:lang w:val="en-US"/>
              </w:rPr>
              <w:pPrChange w:id="32825" w:author="Tran Huan" w:date="2018-12-03T01:23:00Z">
                <w:pPr>
                  <w:spacing w:line="360" w:lineRule="auto"/>
                </w:pPr>
              </w:pPrChange>
            </w:pPr>
            <w:bookmarkStart w:id="32826" w:name="_Toc531004016"/>
            <w:bookmarkStart w:id="32827" w:name="_Toc531005933"/>
            <w:bookmarkStart w:id="32828" w:name="_Toc531571926"/>
            <w:bookmarkStart w:id="32829" w:name="_Toc531575774"/>
            <w:bookmarkStart w:id="32830" w:name="_Toc531579515"/>
            <w:bookmarkStart w:id="32831" w:name="_Toc531583253"/>
            <w:bookmarkEnd w:id="32826"/>
            <w:bookmarkEnd w:id="32827"/>
            <w:bookmarkEnd w:id="32828"/>
            <w:bookmarkEnd w:id="32829"/>
            <w:bookmarkEnd w:id="32830"/>
            <w:bookmarkEnd w:id="32831"/>
          </w:p>
        </w:tc>
        <w:tc>
          <w:tcPr>
            <w:tcW w:w="1756" w:type="dxa"/>
          </w:tcPr>
          <w:p w14:paraId="0C5AF68A" w14:textId="1266DBFE" w:rsidR="008977B2" w:rsidDel="00096943" w:rsidRDefault="008977B2" w:rsidP="00D10B12">
            <w:pPr>
              <w:spacing w:line="288" w:lineRule="auto"/>
              <w:contextualSpacing/>
              <w:rPr>
                <w:del w:id="32832" w:author="Tran Huan" w:date="2018-11-25T22:00:00Z"/>
                <w:lang w:val="en-US"/>
              </w:rPr>
              <w:pPrChange w:id="32833" w:author="Tran Huan" w:date="2018-12-03T01:23:00Z">
                <w:pPr>
                  <w:spacing w:line="360" w:lineRule="auto"/>
                </w:pPr>
              </w:pPrChange>
            </w:pPr>
            <w:bookmarkStart w:id="32834" w:name="_Toc531004017"/>
            <w:bookmarkStart w:id="32835" w:name="_Toc531005934"/>
            <w:bookmarkStart w:id="32836" w:name="_Toc531571927"/>
            <w:bookmarkStart w:id="32837" w:name="_Toc531575775"/>
            <w:bookmarkStart w:id="32838" w:name="_Toc531579516"/>
            <w:bookmarkStart w:id="32839" w:name="_Toc531583254"/>
            <w:bookmarkEnd w:id="32834"/>
            <w:bookmarkEnd w:id="32835"/>
            <w:bookmarkEnd w:id="32836"/>
            <w:bookmarkEnd w:id="32837"/>
            <w:bookmarkEnd w:id="32838"/>
            <w:bookmarkEnd w:id="32839"/>
          </w:p>
        </w:tc>
        <w:bookmarkStart w:id="32840" w:name="_Toc531004018"/>
        <w:bookmarkStart w:id="32841" w:name="_Toc531005935"/>
        <w:bookmarkStart w:id="32842" w:name="_Toc531571928"/>
        <w:bookmarkStart w:id="32843" w:name="_Toc531575776"/>
        <w:bookmarkStart w:id="32844" w:name="_Toc531579517"/>
        <w:bookmarkStart w:id="32845" w:name="_Toc531583255"/>
        <w:bookmarkEnd w:id="32840"/>
        <w:bookmarkEnd w:id="32841"/>
        <w:bookmarkEnd w:id="32842"/>
        <w:bookmarkEnd w:id="32843"/>
        <w:bookmarkEnd w:id="32844"/>
        <w:bookmarkEnd w:id="32845"/>
      </w:tr>
      <w:tr w:rsidR="008977B2" w:rsidDel="00096943" w14:paraId="1C004E15" w14:textId="22014ECF" w:rsidTr="009A04B7">
        <w:trPr>
          <w:del w:id="32846" w:author="Tran Huan" w:date="2018-11-25T22:00:00Z"/>
        </w:trPr>
        <w:tc>
          <w:tcPr>
            <w:tcW w:w="805" w:type="dxa"/>
          </w:tcPr>
          <w:p w14:paraId="50D5E848" w14:textId="4DE636F2" w:rsidR="008977B2" w:rsidDel="00096943" w:rsidRDefault="008977B2" w:rsidP="00D10B12">
            <w:pPr>
              <w:spacing w:line="288" w:lineRule="auto"/>
              <w:contextualSpacing/>
              <w:jc w:val="center"/>
              <w:rPr>
                <w:del w:id="32847" w:author="Tran Huan" w:date="2018-11-25T22:00:00Z"/>
                <w:lang w:val="en-US"/>
              </w:rPr>
              <w:pPrChange w:id="32848" w:author="Tran Huan" w:date="2018-12-03T01:23:00Z">
                <w:pPr>
                  <w:spacing w:line="360" w:lineRule="auto"/>
                  <w:jc w:val="center"/>
                </w:pPr>
              </w:pPrChange>
            </w:pPr>
            <w:del w:id="32849" w:author="Tran Huan" w:date="2018-11-25T22:00:00Z">
              <w:r w:rsidDel="00096943">
                <w:rPr>
                  <w:lang w:val="en-US"/>
                </w:rPr>
                <w:delText>2</w:delText>
              </w:r>
              <w:bookmarkStart w:id="32850" w:name="_Toc531004019"/>
              <w:bookmarkStart w:id="32851" w:name="_Toc531005936"/>
              <w:bookmarkStart w:id="32852" w:name="_Toc531571929"/>
              <w:bookmarkStart w:id="32853" w:name="_Toc531575777"/>
              <w:bookmarkStart w:id="32854" w:name="_Toc531579518"/>
              <w:bookmarkStart w:id="32855" w:name="_Toc531583256"/>
              <w:bookmarkEnd w:id="32850"/>
              <w:bookmarkEnd w:id="32851"/>
              <w:bookmarkEnd w:id="32852"/>
              <w:bookmarkEnd w:id="32853"/>
              <w:bookmarkEnd w:id="32854"/>
              <w:bookmarkEnd w:id="32855"/>
            </w:del>
          </w:p>
        </w:tc>
        <w:tc>
          <w:tcPr>
            <w:tcW w:w="1980" w:type="dxa"/>
          </w:tcPr>
          <w:p w14:paraId="393CF151" w14:textId="13D6C6C5" w:rsidR="008977B2" w:rsidDel="00096943" w:rsidRDefault="008977B2" w:rsidP="00D10B12">
            <w:pPr>
              <w:spacing w:line="288" w:lineRule="auto"/>
              <w:contextualSpacing/>
              <w:rPr>
                <w:del w:id="32856" w:author="Tran Huan" w:date="2018-11-25T22:00:00Z"/>
                <w:lang w:val="en-US"/>
              </w:rPr>
              <w:pPrChange w:id="32857" w:author="Tran Huan" w:date="2018-12-03T01:23:00Z">
                <w:pPr>
                  <w:spacing w:line="360" w:lineRule="auto"/>
                </w:pPr>
              </w:pPrChange>
            </w:pPr>
            <w:del w:id="32858" w:author="Tran Huan" w:date="2018-11-25T22:00:00Z">
              <w:r w:rsidDel="00096943">
                <w:rPr>
                  <w:lang w:val="en-US"/>
                </w:rPr>
                <w:delText>button</w:delText>
              </w:r>
              <w:bookmarkStart w:id="32859" w:name="_Toc531004020"/>
              <w:bookmarkStart w:id="32860" w:name="_Toc531005937"/>
              <w:bookmarkStart w:id="32861" w:name="_Toc531571930"/>
              <w:bookmarkStart w:id="32862" w:name="_Toc531575778"/>
              <w:bookmarkStart w:id="32863" w:name="_Toc531579519"/>
              <w:bookmarkStart w:id="32864" w:name="_Toc531583257"/>
              <w:bookmarkEnd w:id="32859"/>
              <w:bookmarkEnd w:id="32860"/>
              <w:bookmarkEnd w:id="32861"/>
              <w:bookmarkEnd w:id="32862"/>
              <w:bookmarkEnd w:id="32863"/>
              <w:bookmarkEnd w:id="32864"/>
            </w:del>
          </w:p>
        </w:tc>
        <w:tc>
          <w:tcPr>
            <w:tcW w:w="2970" w:type="dxa"/>
          </w:tcPr>
          <w:p w14:paraId="72027E20" w14:textId="7729E981" w:rsidR="008977B2" w:rsidDel="00096943" w:rsidRDefault="007801A8" w:rsidP="00D10B12">
            <w:pPr>
              <w:spacing w:line="288" w:lineRule="auto"/>
              <w:contextualSpacing/>
              <w:rPr>
                <w:del w:id="32865" w:author="Tran Huan" w:date="2018-11-25T22:00:00Z"/>
                <w:lang w:val="en-US"/>
              </w:rPr>
              <w:pPrChange w:id="32866" w:author="Tran Huan" w:date="2018-12-03T01:23:00Z">
                <w:pPr>
                  <w:spacing w:line="360" w:lineRule="auto"/>
                </w:pPr>
              </w:pPrChange>
            </w:pPr>
            <w:del w:id="32867" w:author="Tran Huan" w:date="2018-11-25T22:00:00Z">
              <w:r w:rsidDel="00096943">
                <w:rPr>
                  <w:lang w:val="en-US"/>
                </w:rPr>
                <w:delText>Hủy đơn hàng</w:delText>
              </w:r>
              <w:bookmarkStart w:id="32868" w:name="_Toc531004021"/>
              <w:bookmarkStart w:id="32869" w:name="_Toc531005938"/>
              <w:bookmarkStart w:id="32870" w:name="_Toc531571931"/>
              <w:bookmarkStart w:id="32871" w:name="_Toc531575779"/>
              <w:bookmarkStart w:id="32872" w:name="_Toc531579520"/>
              <w:bookmarkStart w:id="32873" w:name="_Toc531583258"/>
              <w:bookmarkEnd w:id="32868"/>
              <w:bookmarkEnd w:id="32869"/>
              <w:bookmarkEnd w:id="32870"/>
              <w:bookmarkEnd w:id="32871"/>
              <w:bookmarkEnd w:id="32872"/>
              <w:bookmarkEnd w:id="32873"/>
            </w:del>
          </w:p>
        </w:tc>
        <w:tc>
          <w:tcPr>
            <w:tcW w:w="1266" w:type="dxa"/>
          </w:tcPr>
          <w:p w14:paraId="64AD7953" w14:textId="1DEFEDEE" w:rsidR="008977B2" w:rsidDel="00096943" w:rsidRDefault="008977B2" w:rsidP="00D10B12">
            <w:pPr>
              <w:spacing w:line="288" w:lineRule="auto"/>
              <w:contextualSpacing/>
              <w:rPr>
                <w:del w:id="32874" w:author="Tran Huan" w:date="2018-11-25T22:00:00Z"/>
                <w:lang w:val="en-US"/>
              </w:rPr>
              <w:pPrChange w:id="32875" w:author="Tran Huan" w:date="2018-12-03T01:23:00Z">
                <w:pPr>
                  <w:spacing w:line="360" w:lineRule="auto"/>
                </w:pPr>
              </w:pPrChange>
            </w:pPr>
            <w:bookmarkStart w:id="32876" w:name="_Toc531004022"/>
            <w:bookmarkStart w:id="32877" w:name="_Toc531005939"/>
            <w:bookmarkStart w:id="32878" w:name="_Toc531571932"/>
            <w:bookmarkStart w:id="32879" w:name="_Toc531575780"/>
            <w:bookmarkStart w:id="32880" w:name="_Toc531579521"/>
            <w:bookmarkStart w:id="32881" w:name="_Toc531583259"/>
            <w:bookmarkEnd w:id="32876"/>
            <w:bookmarkEnd w:id="32877"/>
            <w:bookmarkEnd w:id="32878"/>
            <w:bookmarkEnd w:id="32879"/>
            <w:bookmarkEnd w:id="32880"/>
            <w:bookmarkEnd w:id="32881"/>
          </w:p>
        </w:tc>
        <w:tc>
          <w:tcPr>
            <w:tcW w:w="1756" w:type="dxa"/>
          </w:tcPr>
          <w:p w14:paraId="6E144DF9" w14:textId="188784E0" w:rsidR="008977B2" w:rsidDel="00096943" w:rsidRDefault="008977B2" w:rsidP="00D10B12">
            <w:pPr>
              <w:spacing w:line="288" w:lineRule="auto"/>
              <w:contextualSpacing/>
              <w:rPr>
                <w:del w:id="32882" w:author="Tran Huan" w:date="2018-11-25T22:00:00Z"/>
                <w:lang w:val="en-US"/>
              </w:rPr>
              <w:pPrChange w:id="32883" w:author="Tran Huan" w:date="2018-12-03T01:23:00Z">
                <w:pPr>
                  <w:spacing w:line="360" w:lineRule="auto"/>
                </w:pPr>
              </w:pPrChange>
            </w:pPr>
            <w:bookmarkStart w:id="32884" w:name="_Toc531004023"/>
            <w:bookmarkStart w:id="32885" w:name="_Toc531005940"/>
            <w:bookmarkStart w:id="32886" w:name="_Toc531571933"/>
            <w:bookmarkStart w:id="32887" w:name="_Toc531575781"/>
            <w:bookmarkStart w:id="32888" w:name="_Toc531579522"/>
            <w:bookmarkStart w:id="32889" w:name="_Toc531583260"/>
            <w:bookmarkEnd w:id="32884"/>
            <w:bookmarkEnd w:id="32885"/>
            <w:bookmarkEnd w:id="32886"/>
            <w:bookmarkEnd w:id="32887"/>
            <w:bookmarkEnd w:id="32888"/>
            <w:bookmarkEnd w:id="32889"/>
          </w:p>
        </w:tc>
        <w:bookmarkStart w:id="32890" w:name="_Toc531004024"/>
        <w:bookmarkStart w:id="32891" w:name="_Toc531005941"/>
        <w:bookmarkStart w:id="32892" w:name="_Toc531571934"/>
        <w:bookmarkStart w:id="32893" w:name="_Toc531575782"/>
        <w:bookmarkStart w:id="32894" w:name="_Toc531579523"/>
        <w:bookmarkStart w:id="32895" w:name="_Toc531583261"/>
        <w:bookmarkEnd w:id="32890"/>
        <w:bookmarkEnd w:id="32891"/>
        <w:bookmarkEnd w:id="32892"/>
        <w:bookmarkEnd w:id="32893"/>
        <w:bookmarkEnd w:id="32894"/>
        <w:bookmarkEnd w:id="32895"/>
      </w:tr>
      <w:tr w:rsidR="008977B2" w:rsidDel="00096943" w14:paraId="031558AE" w14:textId="73F0406B" w:rsidTr="009A04B7">
        <w:trPr>
          <w:del w:id="32896" w:author="Tran Huan" w:date="2018-11-25T22:00:00Z"/>
        </w:trPr>
        <w:tc>
          <w:tcPr>
            <w:tcW w:w="805" w:type="dxa"/>
          </w:tcPr>
          <w:p w14:paraId="52C04296" w14:textId="27390EFA" w:rsidR="008977B2" w:rsidDel="00096943" w:rsidRDefault="008977B2" w:rsidP="00D10B12">
            <w:pPr>
              <w:spacing w:line="288" w:lineRule="auto"/>
              <w:contextualSpacing/>
              <w:jc w:val="center"/>
              <w:rPr>
                <w:del w:id="32897" w:author="Tran Huan" w:date="2018-11-25T22:00:00Z"/>
                <w:lang w:val="en-US"/>
              </w:rPr>
              <w:pPrChange w:id="32898" w:author="Tran Huan" w:date="2018-12-03T01:23:00Z">
                <w:pPr>
                  <w:spacing w:line="360" w:lineRule="auto"/>
                  <w:jc w:val="center"/>
                </w:pPr>
              </w:pPrChange>
            </w:pPr>
            <w:del w:id="32899" w:author="Tran Huan" w:date="2018-11-25T22:00:00Z">
              <w:r w:rsidDel="00096943">
                <w:rPr>
                  <w:lang w:val="en-US"/>
                </w:rPr>
                <w:delText>3</w:delText>
              </w:r>
              <w:bookmarkStart w:id="32900" w:name="_Toc531004025"/>
              <w:bookmarkStart w:id="32901" w:name="_Toc531005942"/>
              <w:bookmarkStart w:id="32902" w:name="_Toc531571935"/>
              <w:bookmarkStart w:id="32903" w:name="_Toc531575783"/>
              <w:bookmarkStart w:id="32904" w:name="_Toc531579524"/>
              <w:bookmarkStart w:id="32905" w:name="_Toc531583262"/>
              <w:bookmarkEnd w:id="32900"/>
              <w:bookmarkEnd w:id="32901"/>
              <w:bookmarkEnd w:id="32902"/>
              <w:bookmarkEnd w:id="32903"/>
              <w:bookmarkEnd w:id="32904"/>
              <w:bookmarkEnd w:id="32905"/>
            </w:del>
          </w:p>
        </w:tc>
        <w:tc>
          <w:tcPr>
            <w:tcW w:w="1980" w:type="dxa"/>
          </w:tcPr>
          <w:p w14:paraId="34C74EDB" w14:textId="4EA37345" w:rsidR="008977B2" w:rsidDel="00096943" w:rsidRDefault="007801A8" w:rsidP="00D10B12">
            <w:pPr>
              <w:spacing w:line="288" w:lineRule="auto"/>
              <w:contextualSpacing/>
              <w:rPr>
                <w:del w:id="32906" w:author="Tran Huan" w:date="2018-11-25T22:00:00Z"/>
                <w:lang w:val="en-US"/>
              </w:rPr>
              <w:pPrChange w:id="32907" w:author="Tran Huan" w:date="2018-12-03T01:23:00Z">
                <w:pPr>
                  <w:spacing w:line="360" w:lineRule="auto"/>
                </w:pPr>
              </w:pPrChange>
            </w:pPr>
            <w:del w:id="32908" w:author="Tran Huan" w:date="2018-11-25T22:00:00Z">
              <w:r w:rsidDel="00096943">
                <w:rPr>
                  <w:lang w:val="en-US"/>
                </w:rPr>
                <w:delText>button</w:delText>
              </w:r>
              <w:bookmarkStart w:id="32909" w:name="_Toc531004026"/>
              <w:bookmarkStart w:id="32910" w:name="_Toc531005943"/>
              <w:bookmarkStart w:id="32911" w:name="_Toc531571936"/>
              <w:bookmarkStart w:id="32912" w:name="_Toc531575784"/>
              <w:bookmarkStart w:id="32913" w:name="_Toc531579525"/>
              <w:bookmarkStart w:id="32914" w:name="_Toc531583263"/>
              <w:bookmarkEnd w:id="32909"/>
              <w:bookmarkEnd w:id="32910"/>
              <w:bookmarkEnd w:id="32911"/>
              <w:bookmarkEnd w:id="32912"/>
              <w:bookmarkEnd w:id="32913"/>
              <w:bookmarkEnd w:id="32914"/>
            </w:del>
          </w:p>
        </w:tc>
        <w:tc>
          <w:tcPr>
            <w:tcW w:w="2970" w:type="dxa"/>
          </w:tcPr>
          <w:p w14:paraId="5D2903A5" w14:textId="4488E7A1" w:rsidR="008977B2" w:rsidDel="00096943" w:rsidRDefault="007801A8" w:rsidP="00D10B12">
            <w:pPr>
              <w:spacing w:line="288" w:lineRule="auto"/>
              <w:contextualSpacing/>
              <w:rPr>
                <w:del w:id="32915" w:author="Tran Huan" w:date="2018-11-25T22:00:00Z"/>
                <w:lang w:val="en-US"/>
              </w:rPr>
              <w:pPrChange w:id="32916" w:author="Tran Huan" w:date="2018-12-03T01:23:00Z">
                <w:pPr>
                  <w:spacing w:line="360" w:lineRule="auto"/>
                </w:pPr>
              </w:pPrChange>
            </w:pPr>
            <w:del w:id="32917" w:author="Tran Huan" w:date="2018-11-25T22:00:00Z">
              <w:r w:rsidDel="00096943">
                <w:rPr>
                  <w:lang w:val="en-US"/>
                </w:rPr>
                <w:delText>Xử lí đơn hàng</w:delText>
              </w:r>
              <w:bookmarkStart w:id="32918" w:name="_Toc531004027"/>
              <w:bookmarkStart w:id="32919" w:name="_Toc531005944"/>
              <w:bookmarkStart w:id="32920" w:name="_Toc531571937"/>
              <w:bookmarkStart w:id="32921" w:name="_Toc531575785"/>
              <w:bookmarkStart w:id="32922" w:name="_Toc531579526"/>
              <w:bookmarkStart w:id="32923" w:name="_Toc531583264"/>
              <w:bookmarkEnd w:id="32918"/>
              <w:bookmarkEnd w:id="32919"/>
              <w:bookmarkEnd w:id="32920"/>
              <w:bookmarkEnd w:id="32921"/>
              <w:bookmarkEnd w:id="32922"/>
              <w:bookmarkEnd w:id="32923"/>
            </w:del>
          </w:p>
        </w:tc>
        <w:tc>
          <w:tcPr>
            <w:tcW w:w="1266" w:type="dxa"/>
          </w:tcPr>
          <w:p w14:paraId="097DB3DA" w14:textId="532AE22E" w:rsidR="008977B2" w:rsidDel="00096943" w:rsidRDefault="008977B2" w:rsidP="00D10B12">
            <w:pPr>
              <w:spacing w:line="288" w:lineRule="auto"/>
              <w:contextualSpacing/>
              <w:rPr>
                <w:del w:id="32924" w:author="Tran Huan" w:date="2018-11-25T22:00:00Z"/>
                <w:lang w:val="en-US"/>
              </w:rPr>
              <w:pPrChange w:id="32925" w:author="Tran Huan" w:date="2018-12-03T01:23:00Z">
                <w:pPr>
                  <w:spacing w:line="360" w:lineRule="auto"/>
                </w:pPr>
              </w:pPrChange>
            </w:pPr>
            <w:bookmarkStart w:id="32926" w:name="_Toc531004028"/>
            <w:bookmarkStart w:id="32927" w:name="_Toc531005945"/>
            <w:bookmarkStart w:id="32928" w:name="_Toc531571938"/>
            <w:bookmarkStart w:id="32929" w:name="_Toc531575786"/>
            <w:bookmarkStart w:id="32930" w:name="_Toc531579527"/>
            <w:bookmarkStart w:id="32931" w:name="_Toc531583265"/>
            <w:bookmarkEnd w:id="32926"/>
            <w:bookmarkEnd w:id="32927"/>
            <w:bookmarkEnd w:id="32928"/>
            <w:bookmarkEnd w:id="32929"/>
            <w:bookmarkEnd w:id="32930"/>
            <w:bookmarkEnd w:id="32931"/>
          </w:p>
        </w:tc>
        <w:tc>
          <w:tcPr>
            <w:tcW w:w="1756" w:type="dxa"/>
          </w:tcPr>
          <w:p w14:paraId="36695CAE" w14:textId="2F33DE9F" w:rsidR="008977B2" w:rsidDel="00096943" w:rsidRDefault="008977B2" w:rsidP="00D10B12">
            <w:pPr>
              <w:spacing w:line="288" w:lineRule="auto"/>
              <w:contextualSpacing/>
              <w:rPr>
                <w:del w:id="32932" w:author="Tran Huan" w:date="2018-11-25T22:00:00Z"/>
                <w:lang w:val="en-US"/>
              </w:rPr>
              <w:pPrChange w:id="32933" w:author="Tran Huan" w:date="2018-12-03T01:23:00Z">
                <w:pPr>
                  <w:spacing w:line="360" w:lineRule="auto"/>
                </w:pPr>
              </w:pPrChange>
            </w:pPr>
            <w:bookmarkStart w:id="32934" w:name="_Toc531004029"/>
            <w:bookmarkStart w:id="32935" w:name="_Toc531005946"/>
            <w:bookmarkStart w:id="32936" w:name="_Toc531571939"/>
            <w:bookmarkStart w:id="32937" w:name="_Toc531575787"/>
            <w:bookmarkStart w:id="32938" w:name="_Toc531579528"/>
            <w:bookmarkStart w:id="32939" w:name="_Toc531583266"/>
            <w:bookmarkEnd w:id="32934"/>
            <w:bookmarkEnd w:id="32935"/>
            <w:bookmarkEnd w:id="32936"/>
            <w:bookmarkEnd w:id="32937"/>
            <w:bookmarkEnd w:id="32938"/>
            <w:bookmarkEnd w:id="32939"/>
          </w:p>
        </w:tc>
        <w:bookmarkStart w:id="32940" w:name="_Toc531004030"/>
        <w:bookmarkStart w:id="32941" w:name="_Toc531005947"/>
        <w:bookmarkStart w:id="32942" w:name="_Toc531571940"/>
        <w:bookmarkStart w:id="32943" w:name="_Toc531575788"/>
        <w:bookmarkStart w:id="32944" w:name="_Toc531579529"/>
        <w:bookmarkStart w:id="32945" w:name="_Toc531583267"/>
        <w:bookmarkEnd w:id="32940"/>
        <w:bookmarkEnd w:id="32941"/>
        <w:bookmarkEnd w:id="32942"/>
        <w:bookmarkEnd w:id="32943"/>
        <w:bookmarkEnd w:id="32944"/>
        <w:bookmarkEnd w:id="32945"/>
      </w:tr>
      <w:tr w:rsidR="008977B2" w:rsidDel="00096943" w14:paraId="7E20B7FD" w14:textId="309BD767" w:rsidTr="009A04B7">
        <w:trPr>
          <w:del w:id="32946" w:author="Tran Huan" w:date="2018-11-25T22:00:00Z"/>
        </w:trPr>
        <w:tc>
          <w:tcPr>
            <w:tcW w:w="805" w:type="dxa"/>
          </w:tcPr>
          <w:p w14:paraId="64F7BA0A" w14:textId="62E42DB9" w:rsidR="008977B2" w:rsidDel="00096943" w:rsidRDefault="008977B2" w:rsidP="00D10B12">
            <w:pPr>
              <w:spacing w:line="288" w:lineRule="auto"/>
              <w:contextualSpacing/>
              <w:jc w:val="center"/>
              <w:rPr>
                <w:del w:id="32947" w:author="Tran Huan" w:date="2018-11-25T22:00:00Z"/>
                <w:lang w:val="en-US"/>
              </w:rPr>
              <w:pPrChange w:id="32948" w:author="Tran Huan" w:date="2018-12-03T01:23:00Z">
                <w:pPr>
                  <w:spacing w:line="360" w:lineRule="auto"/>
                  <w:jc w:val="center"/>
                </w:pPr>
              </w:pPrChange>
            </w:pPr>
            <w:del w:id="32949" w:author="Tran Huan" w:date="2018-11-25T22:00:00Z">
              <w:r w:rsidDel="00096943">
                <w:rPr>
                  <w:lang w:val="en-US"/>
                </w:rPr>
                <w:delText>4</w:delText>
              </w:r>
              <w:bookmarkStart w:id="32950" w:name="_Toc531004031"/>
              <w:bookmarkStart w:id="32951" w:name="_Toc531005948"/>
              <w:bookmarkStart w:id="32952" w:name="_Toc531571941"/>
              <w:bookmarkStart w:id="32953" w:name="_Toc531575789"/>
              <w:bookmarkStart w:id="32954" w:name="_Toc531579530"/>
              <w:bookmarkStart w:id="32955" w:name="_Toc531583268"/>
              <w:bookmarkEnd w:id="32950"/>
              <w:bookmarkEnd w:id="32951"/>
              <w:bookmarkEnd w:id="32952"/>
              <w:bookmarkEnd w:id="32953"/>
              <w:bookmarkEnd w:id="32954"/>
              <w:bookmarkEnd w:id="32955"/>
            </w:del>
          </w:p>
        </w:tc>
        <w:tc>
          <w:tcPr>
            <w:tcW w:w="1980" w:type="dxa"/>
          </w:tcPr>
          <w:p w14:paraId="0EA8FFA2" w14:textId="2ED2B971" w:rsidR="008977B2" w:rsidDel="00096943" w:rsidRDefault="007801A8" w:rsidP="00D10B12">
            <w:pPr>
              <w:spacing w:line="288" w:lineRule="auto"/>
              <w:contextualSpacing/>
              <w:rPr>
                <w:del w:id="32956" w:author="Tran Huan" w:date="2018-11-25T22:00:00Z"/>
                <w:lang w:val="en-US"/>
              </w:rPr>
              <w:pPrChange w:id="32957" w:author="Tran Huan" w:date="2018-12-03T01:23:00Z">
                <w:pPr>
                  <w:spacing w:line="360" w:lineRule="auto"/>
                </w:pPr>
              </w:pPrChange>
            </w:pPr>
            <w:del w:id="32958" w:author="Tran Huan" w:date="2018-11-25T22:00:00Z">
              <w:r w:rsidDel="00096943">
                <w:rPr>
                  <w:lang w:val="en-US"/>
                </w:rPr>
                <w:delText>button</w:delText>
              </w:r>
              <w:bookmarkStart w:id="32959" w:name="_Toc531004032"/>
              <w:bookmarkStart w:id="32960" w:name="_Toc531005949"/>
              <w:bookmarkStart w:id="32961" w:name="_Toc531571942"/>
              <w:bookmarkStart w:id="32962" w:name="_Toc531575790"/>
              <w:bookmarkStart w:id="32963" w:name="_Toc531579531"/>
              <w:bookmarkStart w:id="32964" w:name="_Toc531583269"/>
              <w:bookmarkEnd w:id="32959"/>
              <w:bookmarkEnd w:id="32960"/>
              <w:bookmarkEnd w:id="32961"/>
              <w:bookmarkEnd w:id="32962"/>
              <w:bookmarkEnd w:id="32963"/>
              <w:bookmarkEnd w:id="32964"/>
            </w:del>
          </w:p>
        </w:tc>
        <w:tc>
          <w:tcPr>
            <w:tcW w:w="2970" w:type="dxa"/>
          </w:tcPr>
          <w:p w14:paraId="0463A6D9" w14:textId="4B8B7716" w:rsidR="008977B2" w:rsidDel="00096943" w:rsidRDefault="007801A8" w:rsidP="00D10B12">
            <w:pPr>
              <w:spacing w:line="288" w:lineRule="auto"/>
              <w:contextualSpacing/>
              <w:rPr>
                <w:del w:id="32965" w:author="Tran Huan" w:date="2018-11-25T22:00:00Z"/>
                <w:lang w:val="en-US"/>
              </w:rPr>
              <w:pPrChange w:id="32966" w:author="Tran Huan" w:date="2018-12-03T01:23:00Z">
                <w:pPr>
                  <w:spacing w:line="360" w:lineRule="auto"/>
                </w:pPr>
              </w:pPrChange>
            </w:pPr>
            <w:del w:id="32967" w:author="Tran Huan" w:date="2018-11-25T22:00:00Z">
              <w:r w:rsidDel="00096943">
                <w:rPr>
                  <w:lang w:val="en-US"/>
                </w:rPr>
                <w:delText>Hoàn tất xử lí đơn hàng</w:delText>
              </w:r>
              <w:bookmarkStart w:id="32968" w:name="_Toc531004033"/>
              <w:bookmarkStart w:id="32969" w:name="_Toc531005950"/>
              <w:bookmarkStart w:id="32970" w:name="_Toc531571943"/>
              <w:bookmarkStart w:id="32971" w:name="_Toc531575791"/>
              <w:bookmarkStart w:id="32972" w:name="_Toc531579532"/>
              <w:bookmarkStart w:id="32973" w:name="_Toc531583270"/>
              <w:bookmarkEnd w:id="32968"/>
              <w:bookmarkEnd w:id="32969"/>
              <w:bookmarkEnd w:id="32970"/>
              <w:bookmarkEnd w:id="32971"/>
              <w:bookmarkEnd w:id="32972"/>
              <w:bookmarkEnd w:id="32973"/>
            </w:del>
          </w:p>
        </w:tc>
        <w:tc>
          <w:tcPr>
            <w:tcW w:w="1266" w:type="dxa"/>
          </w:tcPr>
          <w:p w14:paraId="7E0480C2" w14:textId="40646CF8" w:rsidR="008977B2" w:rsidDel="00096943" w:rsidRDefault="008977B2" w:rsidP="00D10B12">
            <w:pPr>
              <w:spacing w:line="288" w:lineRule="auto"/>
              <w:contextualSpacing/>
              <w:jc w:val="left"/>
              <w:rPr>
                <w:del w:id="32974" w:author="Tran Huan" w:date="2018-11-25T22:00:00Z"/>
                <w:lang w:val="en-US"/>
              </w:rPr>
              <w:pPrChange w:id="32975" w:author="Tran Huan" w:date="2018-12-03T01:23:00Z">
                <w:pPr>
                  <w:spacing w:line="360" w:lineRule="auto"/>
                  <w:jc w:val="left"/>
                </w:pPr>
              </w:pPrChange>
            </w:pPr>
            <w:bookmarkStart w:id="32976" w:name="_Toc531004034"/>
            <w:bookmarkStart w:id="32977" w:name="_Toc531005951"/>
            <w:bookmarkStart w:id="32978" w:name="_Toc531571944"/>
            <w:bookmarkStart w:id="32979" w:name="_Toc531575792"/>
            <w:bookmarkStart w:id="32980" w:name="_Toc531579533"/>
            <w:bookmarkStart w:id="32981" w:name="_Toc531583271"/>
            <w:bookmarkEnd w:id="32976"/>
            <w:bookmarkEnd w:id="32977"/>
            <w:bookmarkEnd w:id="32978"/>
            <w:bookmarkEnd w:id="32979"/>
            <w:bookmarkEnd w:id="32980"/>
            <w:bookmarkEnd w:id="32981"/>
          </w:p>
        </w:tc>
        <w:tc>
          <w:tcPr>
            <w:tcW w:w="1756" w:type="dxa"/>
          </w:tcPr>
          <w:p w14:paraId="0DCC9FF2" w14:textId="67B54819" w:rsidR="008977B2" w:rsidDel="00096943" w:rsidRDefault="008977B2" w:rsidP="00D10B12">
            <w:pPr>
              <w:spacing w:line="288" w:lineRule="auto"/>
              <w:contextualSpacing/>
              <w:rPr>
                <w:del w:id="32982" w:author="Tran Huan" w:date="2018-11-25T22:00:00Z"/>
                <w:lang w:val="en-US"/>
              </w:rPr>
              <w:pPrChange w:id="32983" w:author="Tran Huan" w:date="2018-12-03T01:23:00Z">
                <w:pPr>
                  <w:spacing w:line="360" w:lineRule="auto"/>
                </w:pPr>
              </w:pPrChange>
            </w:pPr>
            <w:bookmarkStart w:id="32984" w:name="_Toc531004035"/>
            <w:bookmarkStart w:id="32985" w:name="_Toc531005952"/>
            <w:bookmarkStart w:id="32986" w:name="_Toc531571945"/>
            <w:bookmarkStart w:id="32987" w:name="_Toc531575793"/>
            <w:bookmarkStart w:id="32988" w:name="_Toc531579534"/>
            <w:bookmarkStart w:id="32989" w:name="_Toc531583272"/>
            <w:bookmarkEnd w:id="32984"/>
            <w:bookmarkEnd w:id="32985"/>
            <w:bookmarkEnd w:id="32986"/>
            <w:bookmarkEnd w:id="32987"/>
            <w:bookmarkEnd w:id="32988"/>
            <w:bookmarkEnd w:id="32989"/>
          </w:p>
        </w:tc>
        <w:bookmarkStart w:id="32990" w:name="_Toc531004036"/>
        <w:bookmarkStart w:id="32991" w:name="_Toc531005953"/>
        <w:bookmarkStart w:id="32992" w:name="_Toc531571946"/>
        <w:bookmarkStart w:id="32993" w:name="_Toc531575794"/>
        <w:bookmarkStart w:id="32994" w:name="_Toc531579535"/>
        <w:bookmarkStart w:id="32995" w:name="_Toc531583273"/>
        <w:bookmarkEnd w:id="32990"/>
        <w:bookmarkEnd w:id="32991"/>
        <w:bookmarkEnd w:id="32992"/>
        <w:bookmarkEnd w:id="32993"/>
        <w:bookmarkEnd w:id="32994"/>
        <w:bookmarkEnd w:id="32995"/>
      </w:tr>
      <w:tr w:rsidR="008977B2" w:rsidDel="00096943" w14:paraId="451425CE" w14:textId="3EC04025" w:rsidTr="009A04B7">
        <w:trPr>
          <w:del w:id="32996" w:author="Tran Huan" w:date="2018-11-25T22:00:00Z"/>
        </w:trPr>
        <w:tc>
          <w:tcPr>
            <w:tcW w:w="805" w:type="dxa"/>
          </w:tcPr>
          <w:p w14:paraId="483F6423" w14:textId="65A3489B" w:rsidR="008977B2" w:rsidDel="00096943" w:rsidRDefault="008977B2" w:rsidP="00D10B12">
            <w:pPr>
              <w:spacing w:line="288" w:lineRule="auto"/>
              <w:contextualSpacing/>
              <w:jc w:val="center"/>
              <w:rPr>
                <w:del w:id="32997" w:author="Tran Huan" w:date="2018-11-25T22:00:00Z"/>
                <w:lang w:val="en-US"/>
              </w:rPr>
              <w:pPrChange w:id="32998" w:author="Tran Huan" w:date="2018-12-03T01:23:00Z">
                <w:pPr>
                  <w:spacing w:line="360" w:lineRule="auto"/>
                  <w:jc w:val="center"/>
                </w:pPr>
              </w:pPrChange>
            </w:pPr>
            <w:del w:id="32999" w:author="Tran Huan" w:date="2018-11-25T22:00:00Z">
              <w:r w:rsidDel="00096943">
                <w:rPr>
                  <w:lang w:val="en-US"/>
                </w:rPr>
                <w:delText>5</w:delText>
              </w:r>
              <w:bookmarkStart w:id="33000" w:name="_Toc531004037"/>
              <w:bookmarkStart w:id="33001" w:name="_Toc531005954"/>
              <w:bookmarkStart w:id="33002" w:name="_Toc531571947"/>
              <w:bookmarkStart w:id="33003" w:name="_Toc531575795"/>
              <w:bookmarkStart w:id="33004" w:name="_Toc531579536"/>
              <w:bookmarkStart w:id="33005" w:name="_Toc531583274"/>
              <w:bookmarkEnd w:id="33000"/>
              <w:bookmarkEnd w:id="33001"/>
              <w:bookmarkEnd w:id="33002"/>
              <w:bookmarkEnd w:id="33003"/>
              <w:bookmarkEnd w:id="33004"/>
              <w:bookmarkEnd w:id="33005"/>
            </w:del>
          </w:p>
        </w:tc>
        <w:tc>
          <w:tcPr>
            <w:tcW w:w="1980" w:type="dxa"/>
          </w:tcPr>
          <w:p w14:paraId="42F17D0A" w14:textId="4425595F" w:rsidR="008977B2" w:rsidDel="00096943" w:rsidRDefault="008977B2" w:rsidP="00D10B12">
            <w:pPr>
              <w:spacing w:line="288" w:lineRule="auto"/>
              <w:contextualSpacing/>
              <w:rPr>
                <w:del w:id="33006" w:author="Tran Huan" w:date="2018-11-25T22:00:00Z"/>
                <w:lang w:val="en-US"/>
              </w:rPr>
              <w:pPrChange w:id="33007" w:author="Tran Huan" w:date="2018-12-03T01:23:00Z">
                <w:pPr>
                  <w:spacing w:line="360" w:lineRule="auto"/>
                </w:pPr>
              </w:pPrChange>
            </w:pPr>
            <w:del w:id="33008" w:author="Tran Huan" w:date="2018-11-25T22:00:00Z">
              <w:r w:rsidDel="00096943">
                <w:rPr>
                  <w:lang w:val="en-US"/>
                </w:rPr>
                <w:delText>button</w:delText>
              </w:r>
              <w:bookmarkStart w:id="33009" w:name="_Toc531004038"/>
              <w:bookmarkStart w:id="33010" w:name="_Toc531005955"/>
              <w:bookmarkStart w:id="33011" w:name="_Toc531571948"/>
              <w:bookmarkStart w:id="33012" w:name="_Toc531575796"/>
              <w:bookmarkStart w:id="33013" w:name="_Toc531579537"/>
              <w:bookmarkStart w:id="33014" w:name="_Toc531583275"/>
              <w:bookmarkEnd w:id="33009"/>
              <w:bookmarkEnd w:id="33010"/>
              <w:bookmarkEnd w:id="33011"/>
              <w:bookmarkEnd w:id="33012"/>
              <w:bookmarkEnd w:id="33013"/>
              <w:bookmarkEnd w:id="33014"/>
            </w:del>
          </w:p>
        </w:tc>
        <w:tc>
          <w:tcPr>
            <w:tcW w:w="2970" w:type="dxa"/>
          </w:tcPr>
          <w:p w14:paraId="4556B8CE" w14:textId="1FA43971" w:rsidR="008977B2" w:rsidDel="00096943" w:rsidRDefault="008977B2" w:rsidP="00D10B12">
            <w:pPr>
              <w:spacing w:line="288" w:lineRule="auto"/>
              <w:contextualSpacing/>
              <w:rPr>
                <w:del w:id="33015" w:author="Tran Huan" w:date="2018-11-25T22:00:00Z"/>
                <w:lang w:val="en-US"/>
              </w:rPr>
              <w:pPrChange w:id="33016" w:author="Tran Huan" w:date="2018-12-03T01:23:00Z">
                <w:pPr>
                  <w:spacing w:line="360" w:lineRule="auto"/>
                </w:pPr>
              </w:pPrChange>
            </w:pPr>
            <w:del w:id="33017" w:author="Tran Huan" w:date="2018-11-25T22:00:00Z">
              <w:r w:rsidDel="00096943">
                <w:rPr>
                  <w:lang w:val="en-US"/>
                </w:rPr>
                <w:delText>Quay lại trang trước</w:delText>
              </w:r>
              <w:bookmarkStart w:id="33018" w:name="_Toc531004039"/>
              <w:bookmarkStart w:id="33019" w:name="_Toc531005956"/>
              <w:bookmarkStart w:id="33020" w:name="_Toc531571949"/>
              <w:bookmarkStart w:id="33021" w:name="_Toc531575797"/>
              <w:bookmarkStart w:id="33022" w:name="_Toc531579538"/>
              <w:bookmarkStart w:id="33023" w:name="_Toc531583276"/>
              <w:bookmarkEnd w:id="33018"/>
              <w:bookmarkEnd w:id="33019"/>
              <w:bookmarkEnd w:id="33020"/>
              <w:bookmarkEnd w:id="33021"/>
              <w:bookmarkEnd w:id="33022"/>
              <w:bookmarkEnd w:id="33023"/>
            </w:del>
          </w:p>
        </w:tc>
        <w:tc>
          <w:tcPr>
            <w:tcW w:w="1266" w:type="dxa"/>
          </w:tcPr>
          <w:p w14:paraId="2AFC9E50" w14:textId="7A3C581F" w:rsidR="008977B2" w:rsidDel="00096943" w:rsidRDefault="008977B2" w:rsidP="00D10B12">
            <w:pPr>
              <w:spacing w:line="288" w:lineRule="auto"/>
              <w:contextualSpacing/>
              <w:jc w:val="left"/>
              <w:rPr>
                <w:del w:id="33024" w:author="Tran Huan" w:date="2018-11-25T22:00:00Z"/>
                <w:lang w:val="en-US"/>
              </w:rPr>
              <w:pPrChange w:id="33025" w:author="Tran Huan" w:date="2018-12-03T01:23:00Z">
                <w:pPr>
                  <w:spacing w:line="360" w:lineRule="auto"/>
                  <w:jc w:val="left"/>
                </w:pPr>
              </w:pPrChange>
            </w:pPr>
            <w:bookmarkStart w:id="33026" w:name="_Toc531004040"/>
            <w:bookmarkStart w:id="33027" w:name="_Toc531005957"/>
            <w:bookmarkStart w:id="33028" w:name="_Toc531571950"/>
            <w:bookmarkStart w:id="33029" w:name="_Toc531575798"/>
            <w:bookmarkStart w:id="33030" w:name="_Toc531579539"/>
            <w:bookmarkStart w:id="33031" w:name="_Toc531583277"/>
            <w:bookmarkEnd w:id="33026"/>
            <w:bookmarkEnd w:id="33027"/>
            <w:bookmarkEnd w:id="33028"/>
            <w:bookmarkEnd w:id="33029"/>
            <w:bookmarkEnd w:id="33030"/>
            <w:bookmarkEnd w:id="33031"/>
          </w:p>
        </w:tc>
        <w:tc>
          <w:tcPr>
            <w:tcW w:w="1756" w:type="dxa"/>
          </w:tcPr>
          <w:p w14:paraId="385236FC" w14:textId="780DA6AD" w:rsidR="008977B2" w:rsidDel="00096943" w:rsidRDefault="008977B2" w:rsidP="00D10B12">
            <w:pPr>
              <w:spacing w:line="288" w:lineRule="auto"/>
              <w:contextualSpacing/>
              <w:rPr>
                <w:del w:id="33032" w:author="Tran Huan" w:date="2018-11-25T22:00:00Z"/>
                <w:lang w:val="en-US"/>
              </w:rPr>
              <w:pPrChange w:id="33033" w:author="Tran Huan" w:date="2018-12-03T01:23:00Z">
                <w:pPr>
                  <w:spacing w:line="360" w:lineRule="auto"/>
                </w:pPr>
              </w:pPrChange>
            </w:pPr>
            <w:bookmarkStart w:id="33034" w:name="_Toc531004041"/>
            <w:bookmarkStart w:id="33035" w:name="_Toc531005958"/>
            <w:bookmarkStart w:id="33036" w:name="_Toc531571951"/>
            <w:bookmarkStart w:id="33037" w:name="_Toc531575799"/>
            <w:bookmarkStart w:id="33038" w:name="_Toc531579540"/>
            <w:bookmarkStart w:id="33039" w:name="_Toc531583278"/>
            <w:bookmarkEnd w:id="33034"/>
            <w:bookmarkEnd w:id="33035"/>
            <w:bookmarkEnd w:id="33036"/>
            <w:bookmarkEnd w:id="33037"/>
            <w:bookmarkEnd w:id="33038"/>
            <w:bookmarkEnd w:id="33039"/>
          </w:p>
        </w:tc>
        <w:bookmarkStart w:id="33040" w:name="_Toc531004042"/>
        <w:bookmarkStart w:id="33041" w:name="_Toc531005959"/>
        <w:bookmarkStart w:id="33042" w:name="_Toc531571952"/>
        <w:bookmarkStart w:id="33043" w:name="_Toc531575800"/>
        <w:bookmarkStart w:id="33044" w:name="_Toc531579541"/>
        <w:bookmarkStart w:id="33045" w:name="_Toc531583279"/>
        <w:bookmarkEnd w:id="33040"/>
        <w:bookmarkEnd w:id="33041"/>
        <w:bookmarkEnd w:id="33042"/>
        <w:bookmarkEnd w:id="33043"/>
        <w:bookmarkEnd w:id="33044"/>
        <w:bookmarkEnd w:id="33045"/>
      </w:tr>
    </w:tbl>
    <w:p w14:paraId="0F58BEBD" w14:textId="7069AAAC" w:rsidR="008977B2" w:rsidRPr="006C3B6C" w:rsidDel="00096943" w:rsidRDefault="008977B2" w:rsidP="00D10B12">
      <w:pPr>
        <w:spacing w:after="0" w:line="288" w:lineRule="auto"/>
        <w:contextualSpacing/>
        <w:rPr>
          <w:del w:id="33046" w:author="Tran Huan" w:date="2018-11-25T22:00:00Z"/>
          <w:lang w:val="en-US"/>
        </w:rPr>
        <w:pPrChange w:id="33047" w:author="Tran Huan" w:date="2018-12-03T01:23:00Z">
          <w:pPr/>
        </w:pPrChange>
      </w:pPr>
      <w:bookmarkStart w:id="33048" w:name="_Toc531004043"/>
      <w:bookmarkStart w:id="33049" w:name="_Toc531005960"/>
      <w:bookmarkStart w:id="33050" w:name="_Toc531571953"/>
      <w:bookmarkStart w:id="33051" w:name="_Toc531575801"/>
      <w:bookmarkStart w:id="33052" w:name="_Toc531579542"/>
      <w:bookmarkStart w:id="33053" w:name="_Toc531583280"/>
      <w:bookmarkEnd w:id="33048"/>
      <w:bookmarkEnd w:id="33049"/>
      <w:bookmarkEnd w:id="33050"/>
      <w:bookmarkEnd w:id="33051"/>
      <w:bookmarkEnd w:id="33052"/>
      <w:bookmarkEnd w:id="33053"/>
    </w:p>
    <w:p w14:paraId="7648E385" w14:textId="0FDFA4E9" w:rsidR="00070C2F" w:rsidDel="00096943" w:rsidRDefault="00070C2F" w:rsidP="00D10B12">
      <w:pPr>
        <w:pStyle w:val="Heading6"/>
        <w:spacing w:line="288" w:lineRule="auto"/>
        <w:contextualSpacing/>
        <w:rPr>
          <w:del w:id="33054" w:author="Tran Huan" w:date="2018-11-25T22:00:00Z"/>
          <w:lang w:val="en-US"/>
        </w:rPr>
        <w:pPrChange w:id="33055" w:author="Tran Huan" w:date="2018-12-03T01:23:00Z">
          <w:pPr>
            <w:pStyle w:val="Heading6"/>
          </w:pPr>
        </w:pPrChange>
      </w:pPr>
      <w:del w:id="33056" w:author="Tran Huan" w:date="2018-11-25T22:00:00Z">
        <w:r w:rsidDel="00096943">
          <w:rPr>
            <w:lang w:val="en-US"/>
          </w:rPr>
          <w:delText>Dữ liệu sử dụng</w:delText>
        </w:r>
        <w:bookmarkStart w:id="33057" w:name="_Toc531004044"/>
        <w:bookmarkStart w:id="33058" w:name="_Toc531005961"/>
        <w:bookmarkStart w:id="33059" w:name="_Toc531571954"/>
        <w:bookmarkStart w:id="33060" w:name="_Toc531575802"/>
        <w:bookmarkStart w:id="33061" w:name="_Toc531579543"/>
        <w:bookmarkStart w:id="33062" w:name="_Toc531583281"/>
        <w:bookmarkEnd w:id="33057"/>
        <w:bookmarkEnd w:id="33058"/>
        <w:bookmarkEnd w:id="33059"/>
        <w:bookmarkEnd w:id="33060"/>
        <w:bookmarkEnd w:id="33061"/>
        <w:bookmarkEnd w:id="33062"/>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8977B2" w:rsidDel="00096943" w14:paraId="7648AE18" w14:textId="748BED18" w:rsidTr="009A04B7">
        <w:trPr>
          <w:del w:id="33063" w:author="Tran Huan" w:date="2018-11-25T22:00:00Z"/>
        </w:trPr>
        <w:tc>
          <w:tcPr>
            <w:tcW w:w="805" w:type="dxa"/>
            <w:vMerge w:val="restart"/>
            <w:vAlign w:val="center"/>
          </w:tcPr>
          <w:p w14:paraId="358BD0EC" w14:textId="11C64169" w:rsidR="008977B2" w:rsidRPr="007F1EF1" w:rsidDel="00096943" w:rsidRDefault="008977B2" w:rsidP="00D10B12">
            <w:pPr>
              <w:spacing w:line="288" w:lineRule="auto"/>
              <w:contextualSpacing/>
              <w:jc w:val="center"/>
              <w:rPr>
                <w:del w:id="33064" w:author="Tran Huan" w:date="2018-11-25T22:00:00Z"/>
                <w:b/>
                <w:lang w:val="en-US"/>
              </w:rPr>
              <w:pPrChange w:id="33065" w:author="Tran Huan" w:date="2018-12-03T01:23:00Z">
                <w:pPr>
                  <w:spacing w:line="360" w:lineRule="auto"/>
                  <w:jc w:val="center"/>
                </w:pPr>
              </w:pPrChange>
            </w:pPr>
            <w:del w:id="33066" w:author="Tran Huan" w:date="2018-11-25T22:00:00Z">
              <w:r w:rsidRPr="007F1EF1" w:rsidDel="00096943">
                <w:rPr>
                  <w:b/>
                  <w:lang w:val="en-US"/>
                </w:rPr>
                <w:delText>STT</w:delText>
              </w:r>
              <w:bookmarkStart w:id="33067" w:name="_Toc531004045"/>
              <w:bookmarkStart w:id="33068" w:name="_Toc531005962"/>
              <w:bookmarkStart w:id="33069" w:name="_Toc531571955"/>
              <w:bookmarkStart w:id="33070" w:name="_Toc531575803"/>
              <w:bookmarkStart w:id="33071" w:name="_Toc531579544"/>
              <w:bookmarkStart w:id="33072" w:name="_Toc531583282"/>
              <w:bookmarkEnd w:id="33067"/>
              <w:bookmarkEnd w:id="33068"/>
              <w:bookmarkEnd w:id="33069"/>
              <w:bookmarkEnd w:id="33070"/>
              <w:bookmarkEnd w:id="33071"/>
              <w:bookmarkEnd w:id="33072"/>
            </w:del>
          </w:p>
        </w:tc>
        <w:tc>
          <w:tcPr>
            <w:tcW w:w="2120" w:type="dxa"/>
            <w:vMerge w:val="restart"/>
            <w:vAlign w:val="center"/>
          </w:tcPr>
          <w:p w14:paraId="4FDABD75" w14:textId="6A9157A5" w:rsidR="008977B2" w:rsidRPr="007F1EF1" w:rsidDel="00096943" w:rsidRDefault="008977B2" w:rsidP="00D10B12">
            <w:pPr>
              <w:spacing w:line="288" w:lineRule="auto"/>
              <w:contextualSpacing/>
              <w:jc w:val="center"/>
              <w:rPr>
                <w:del w:id="33073" w:author="Tran Huan" w:date="2018-11-25T22:00:00Z"/>
                <w:b/>
                <w:lang w:val="en-US"/>
              </w:rPr>
              <w:pPrChange w:id="33074" w:author="Tran Huan" w:date="2018-12-03T01:23:00Z">
                <w:pPr>
                  <w:spacing w:line="360" w:lineRule="auto"/>
                  <w:jc w:val="center"/>
                </w:pPr>
              </w:pPrChange>
            </w:pPr>
            <w:del w:id="33075" w:author="Tran Huan" w:date="2018-11-25T22:00:00Z">
              <w:r w:rsidRPr="007F1EF1" w:rsidDel="00096943">
                <w:rPr>
                  <w:b/>
                  <w:lang w:val="en-US"/>
                </w:rPr>
                <w:delText>Tên bảng/</w:delText>
              </w:r>
              <w:bookmarkStart w:id="33076" w:name="_Toc531004046"/>
              <w:bookmarkStart w:id="33077" w:name="_Toc531005963"/>
              <w:bookmarkStart w:id="33078" w:name="_Toc531571956"/>
              <w:bookmarkStart w:id="33079" w:name="_Toc531575804"/>
              <w:bookmarkStart w:id="33080" w:name="_Toc531579545"/>
              <w:bookmarkStart w:id="33081" w:name="_Toc531583283"/>
              <w:bookmarkEnd w:id="33076"/>
              <w:bookmarkEnd w:id="33077"/>
              <w:bookmarkEnd w:id="33078"/>
              <w:bookmarkEnd w:id="33079"/>
              <w:bookmarkEnd w:id="33080"/>
              <w:bookmarkEnd w:id="33081"/>
            </w:del>
          </w:p>
          <w:p w14:paraId="15A31589" w14:textId="489C7DD0" w:rsidR="008977B2" w:rsidRPr="007F1EF1" w:rsidDel="00096943" w:rsidRDefault="008977B2" w:rsidP="00D10B12">
            <w:pPr>
              <w:spacing w:line="288" w:lineRule="auto"/>
              <w:contextualSpacing/>
              <w:jc w:val="center"/>
              <w:rPr>
                <w:del w:id="33082" w:author="Tran Huan" w:date="2018-11-25T22:00:00Z"/>
                <w:b/>
                <w:lang w:val="en-US"/>
              </w:rPr>
              <w:pPrChange w:id="33083" w:author="Tran Huan" w:date="2018-12-03T01:23:00Z">
                <w:pPr>
                  <w:spacing w:line="360" w:lineRule="auto"/>
                  <w:jc w:val="center"/>
                </w:pPr>
              </w:pPrChange>
            </w:pPr>
            <w:del w:id="33084"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bookmarkStart w:id="33085" w:name="_Toc531004047"/>
              <w:bookmarkStart w:id="33086" w:name="_Toc531005964"/>
              <w:bookmarkStart w:id="33087" w:name="_Toc531571957"/>
              <w:bookmarkStart w:id="33088" w:name="_Toc531575805"/>
              <w:bookmarkStart w:id="33089" w:name="_Toc531579546"/>
              <w:bookmarkStart w:id="33090" w:name="_Toc531583284"/>
              <w:bookmarkEnd w:id="33085"/>
              <w:bookmarkEnd w:id="33086"/>
              <w:bookmarkEnd w:id="33087"/>
              <w:bookmarkEnd w:id="33088"/>
              <w:bookmarkEnd w:id="33089"/>
              <w:bookmarkEnd w:id="33090"/>
            </w:del>
          </w:p>
        </w:tc>
        <w:tc>
          <w:tcPr>
            <w:tcW w:w="5852" w:type="dxa"/>
            <w:gridSpan w:val="4"/>
            <w:vAlign w:val="center"/>
          </w:tcPr>
          <w:p w14:paraId="2C7DEF0E" w14:textId="2A8968F3" w:rsidR="008977B2" w:rsidRPr="007F1EF1" w:rsidDel="00096943" w:rsidRDefault="008977B2" w:rsidP="00D10B12">
            <w:pPr>
              <w:spacing w:line="288" w:lineRule="auto"/>
              <w:contextualSpacing/>
              <w:jc w:val="center"/>
              <w:rPr>
                <w:del w:id="33091" w:author="Tran Huan" w:date="2018-11-25T22:00:00Z"/>
                <w:b/>
                <w:lang w:val="en-US"/>
              </w:rPr>
              <w:pPrChange w:id="33092" w:author="Tran Huan" w:date="2018-12-03T01:23:00Z">
                <w:pPr>
                  <w:spacing w:line="360" w:lineRule="auto"/>
                  <w:jc w:val="center"/>
                </w:pPr>
              </w:pPrChange>
            </w:pPr>
            <w:del w:id="33093" w:author="Tran Huan" w:date="2018-11-25T22:00:00Z">
              <w:r w:rsidRPr="007F1EF1" w:rsidDel="00096943">
                <w:rPr>
                  <w:b/>
                  <w:lang w:val="en-US"/>
                </w:rPr>
                <w:delText>Phương thức</w:delText>
              </w:r>
              <w:bookmarkStart w:id="33094" w:name="_Toc531004048"/>
              <w:bookmarkStart w:id="33095" w:name="_Toc531005965"/>
              <w:bookmarkStart w:id="33096" w:name="_Toc531571958"/>
              <w:bookmarkStart w:id="33097" w:name="_Toc531575806"/>
              <w:bookmarkStart w:id="33098" w:name="_Toc531579547"/>
              <w:bookmarkStart w:id="33099" w:name="_Toc531583285"/>
              <w:bookmarkEnd w:id="33094"/>
              <w:bookmarkEnd w:id="33095"/>
              <w:bookmarkEnd w:id="33096"/>
              <w:bookmarkEnd w:id="33097"/>
              <w:bookmarkEnd w:id="33098"/>
              <w:bookmarkEnd w:id="33099"/>
            </w:del>
          </w:p>
        </w:tc>
        <w:bookmarkStart w:id="33100" w:name="_Toc531004049"/>
        <w:bookmarkStart w:id="33101" w:name="_Toc531005966"/>
        <w:bookmarkStart w:id="33102" w:name="_Toc531571959"/>
        <w:bookmarkStart w:id="33103" w:name="_Toc531575807"/>
        <w:bookmarkStart w:id="33104" w:name="_Toc531579548"/>
        <w:bookmarkStart w:id="33105" w:name="_Toc531583286"/>
        <w:bookmarkEnd w:id="33100"/>
        <w:bookmarkEnd w:id="33101"/>
        <w:bookmarkEnd w:id="33102"/>
        <w:bookmarkEnd w:id="33103"/>
        <w:bookmarkEnd w:id="33104"/>
        <w:bookmarkEnd w:id="33105"/>
      </w:tr>
      <w:tr w:rsidR="008977B2" w:rsidDel="00096943" w14:paraId="3103BF4D" w14:textId="35008CBE" w:rsidTr="009A04B7">
        <w:trPr>
          <w:del w:id="33106" w:author="Tran Huan" w:date="2018-11-25T22:00:00Z"/>
        </w:trPr>
        <w:tc>
          <w:tcPr>
            <w:tcW w:w="805" w:type="dxa"/>
            <w:vMerge/>
            <w:vAlign w:val="center"/>
          </w:tcPr>
          <w:p w14:paraId="5D4BCFE5" w14:textId="3713A21D" w:rsidR="008977B2" w:rsidRPr="007F1EF1" w:rsidDel="00096943" w:rsidRDefault="008977B2" w:rsidP="00D10B12">
            <w:pPr>
              <w:spacing w:line="288" w:lineRule="auto"/>
              <w:contextualSpacing/>
              <w:jc w:val="center"/>
              <w:rPr>
                <w:del w:id="33107" w:author="Tran Huan" w:date="2018-11-25T22:00:00Z"/>
                <w:b/>
                <w:lang w:val="en-US"/>
              </w:rPr>
              <w:pPrChange w:id="33108" w:author="Tran Huan" w:date="2018-12-03T01:23:00Z">
                <w:pPr>
                  <w:spacing w:line="360" w:lineRule="auto"/>
                  <w:jc w:val="center"/>
                </w:pPr>
              </w:pPrChange>
            </w:pPr>
            <w:bookmarkStart w:id="33109" w:name="_Toc531004050"/>
            <w:bookmarkStart w:id="33110" w:name="_Toc531005967"/>
            <w:bookmarkStart w:id="33111" w:name="_Toc531571960"/>
            <w:bookmarkStart w:id="33112" w:name="_Toc531575808"/>
            <w:bookmarkStart w:id="33113" w:name="_Toc531579549"/>
            <w:bookmarkStart w:id="33114" w:name="_Toc531583287"/>
            <w:bookmarkEnd w:id="33109"/>
            <w:bookmarkEnd w:id="33110"/>
            <w:bookmarkEnd w:id="33111"/>
            <w:bookmarkEnd w:id="33112"/>
            <w:bookmarkEnd w:id="33113"/>
            <w:bookmarkEnd w:id="33114"/>
          </w:p>
        </w:tc>
        <w:tc>
          <w:tcPr>
            <w:tcW w:w="2120" w:type="dxa"/>
            <w:vMerge/>
            <w:vAlign w:val="center"/>
          </w:tcPr>
          <w:p w14:paraId="407363BA" w14:textId="073EF7B3" w:rsidR="008977B2" w:rsidRPr="007F1EF1" w:rsidDel="00096943" w:rsidRDefault="008977B2" w:rsidP="00D10B12">
            <w:pPr>
              <w:spacing w:line="288" w:lineRule="auto"/>
              <w:contextualSpacing/>
              <w:jc w:val="center"/>
              <w:rPr>
                <w:del w:id="33115" w:author="Tran Huan" w:date="2018-11-25T22:00:00Z"/>
                <w:b/>
                <w:lang w:val="en-US"/>
              </w:rPr>
              <w:pPrChange w:id="33116" w:author="Tran Huan" w:date="2018-12-03T01:23:00Z">
                <w:pPr>
                  <w:spacing w:line="360" w:lineRule="auto"/>
                  <w:jc w:val="center"/>
                </w:pPr>
              </w:pPrChange>
            </w:pPr>
            <w:bookmarkStart w:id="33117" w:name="_Toc531004051"/>
            <w:bookmarkStart w:id="33118" w:name="_Toc531005968"/>
            <w:bookmarkStart w:id="33119" w:name="_Toc531571961"/>
            <w:bookmarkStart w:id="33120" w:name="_Toc531575809"/>
            <w:bookmarkStart w:id="33121" w:name="_Toc531579550"/>
            <w:bookmarkStart w:id="33122" w:name="_Toc531583288"/>
            <w:bookmarkEnd w:id="33117"/>
            <w:bookmarkEnd w:id="33118"/>
            <w:bookmarkEnd w:id="33119"/>
            <w:bookmarkEnd w:id="33120"/>
            <w:bookmarkEnd w:id="33121"/>
            <w:bookmarkEnd w:id="33122"/>
          </w:p>
        </w:tc>
        <w:tc>
          <w:tcPr>
            <w:tcW w:w="1463" w:type="dxa"/>
            <w:vAlign w:val="center"/>
          </w:tcPr>
          <w:p w14:paraId="25C5A0C0" w14:textId="15B1343E" w:rsidR="008977B2" w:rsidRPr="007F1EF1" w:rsidDel="00096943" w:rsidRDefault="008977B2" w:rsidP="00D10B12">
            <w:pPr>
              <w:spacing w:line="288" w:lineRule="auto"/>
              <w:contextualSpacing/>
              <w:jc w:val="center"/>
              <w:rPr>
                <w:del w:id="33123" w:author="Tran Huan" w:date="2018-11-25T22:00:00Z"/>
                <w:b/>
                <w:lang w:val="en-US"/>
              </w:rPr>
              <w:pPrChange w:id="33124" w:author="Tran Huan" w:date="2018-12-03T01:23:00Z">
                <w:pPr>
                  <w:spacing w:line="360" w:lineRule="auto"/>
                  <w:jc w:val="center"/>
                </w:pPr>
              </w:pPrChange>
            </w:pPr>
            <w:del w:id="33125" w:author="Tran Huan" w:date="2018-11-25T22:00:00Z">
              <w:r w:rsidRPr="007F1EF1" w:rsidDel="00096943">
                <w:rPr>
                  <w:b/>
                  <w:lang w:val="en-US"/>
                </w:rPr>
                <w:delText>Thêm</w:delText>
              </w:r>
              <w:bookmarkStart w:id="33126" w:name="_Toc531004052"/>
              <w:bookmarkStart w:id="33127" w:name="_Toc531005969"/>
              <w:bookmarkStart w:id="33128" w:name="_Toc531571962"/>
              <w:bookmarkStart w:id="33129" w:name="_Toc531575810"/>
              <w:bookmarkStart w:id="33130" w:name="_Toc531579551"/>
              <w:bookmarkStart w:id="33131" w:name="_Toc531583289"/>
              <w:bookmarkEnd w:id="33126"/>
              <w:bookmarkEnd w:id="33127"/>
              <w:bookmarkEnd w:id="33128"/>
              <w:bookmarkEnd w:id="33129"/>
              <w:bookmarkEnd w:id="33130"/>
              <w:bookmarkEnd w:id="33131"/>
            </w:del>
          </w:p>
        </w:tc>
        <w:tc>
          <w:tcPr>
            <w:tcW w:w="1463" w:type="dxa"/>
            <w:vAlign w:val="center"/>
          </w:tcPr>
          <w:p w14:paraId="29B4B8D9" w14:textId="7F5FD73A" w:rsidR="008977B2" w:rsidRPr="007F1EF1" w:rsidDel="00096943" w:rsidRDefault="008977B2" w:rsidP="00D10B12">
            <w:pPr>
              <w:spacing w:line="288" w:lineRule="auto"/>
              <w:contextualSpacing/>
              <w:jc w:val="center"/>
              <w:rPr>
                <w:del w:id="33132" w:author="Tran Huan" w:date="2018-11-25T22:00:00Z"/>
                <w:b/>
                <w:lang w:val="en-US"/>
              </w:rPr>
              <w:pPrChange w:id="33133" w:author="Tran Huan" w:date="2018-12-03T01:23:00Z">
                <w:pPr>
                  <w:spacing w:line="360" w:lineRule="auto"/>
                  <w:jc w:val="center"/>
                </w:pPr>
              </w:pPrChange>
            </w:pPr>
            <w:del w:id="33134" w:author="Tran Huan" w:date="2018-11-25T22:00:00Z">
              <w:r w:rsidRPr="007F1EF1" w:rsidDel="00096943">
                <w:rPr>
                  <w:b/>
                  <w:lang w:val="en-US"/>
                </w:rPr>
                <w:delText>Sửa</w:delText>
              </w:r>
              <w:bookmarkStart w:id="33135" w:name="_Toc531004053"/>
              <w:bookmarkStart w:id="33136" w:name="_Toc531005970"/>
              <w:bookmarkStart w:id="33137" w:name="_Toc531571963"/>
              <w:bookmarkStart w:id="33138" w:name="_Toc531575811"/>
              <w:bookmarkStart w:id="33139" w:name="_Toc531579552"/>
              <w:bookmarkStart w:id="33140" w:name="_Toc531583290"/>
              <w:bookmarkEnd w:id="33135"/>
              <w:bookmarkEnd w:id="33136"/>
              <w:bookmarkEnd w:id="33137"/>
              <w:bookmarkEnd w:id="33138"/>
              <w:bookmarkEnd w:id="33139"/>
              <w:bookmarkEnd w:id="33140"/>
            </w:del>
          </w:p>
        </w:tc>
        <w:tc>
          <w:tcPr>
            <w:tcW w:w="1463" w:type="dxa"/>
            <w:vAlign w:val="center"/>
          </w:tcPr>
          <w:p w14:paraId="1524212B" w14:textId="1AD0C7B4" w:rsidR="008977B2" w:rsidRPr="007F1EF1" w:rsidDel="00096943" w:rsidRDefault="008977B2" w:rsidP="00D10B12">
            <w:pPr>
              <w:spacing w:line="288" w:lineRule="auto"/>
              <w:contextualSpacing/>
              <w:jc w:val="center"/>
              <w:rPr>
                <w:del w:id="33141" w:author="Tran Huan" w:date="2018-11-25T22:00:00Z"/>
                <w:b/>
                <w:lang w:val="en-US"/>
              </w:rPr>
              <w:pPrChange w:id="33142" w:author="Tran Huan" w:date="2018-12-03T01:23:00Z">
                <w:pPr>
                  <w:spacing w:line="360" w:lineRule="auto"/>
                  <w:jc w:val="center"/>
                </w:pPr>
              </w:pPrChange>
            </w:pPr>
            <w:del w:id="33143" w:author="Tran Huan" w:date="2018-11-25T22:00:00Z">
              <w:r w:rsidRPr="007F1EF1" w:rsidDel="00096943">
                <w:rPr>
                  <w:b/>
                  <w:lang w:val="en-US"/>
                </w:rPr>
                <w:delText>Xóa</w:delText>
              </w:r>
              <w:bookmarkStart w:id="33144" w:name="_Toc531004054"/>
              <w:bookmarkStart w:id="33145" w:name="_Toc531005971"/>
              <w:bookmarkStart w:id="33146" w:name="_Toc531571964"/>
              <w:bookmarkStart w:id="33147" w:name="_Toc531575812"/>
              <w:bookmarkStart w:id="33148" w:name="_Toc531579553"/>
              <w:bookmarkStart w:id="33149" w:name="_Toc531583291"/>
              <w:bookmarkEnd w:id="33144"/>
              <w:bookmarkEnd w:id="33145"/>
              <w:bookmarkEnd w:id="33146"/>
              <w:bookmarkEnd w:id="33147"/>
              <w:bookmarkEnd w:id="33148"/>
              <w:bookmarkEnd w:id="33149"/>
            </w:del>
          </w:p>
        </w:tc>
        <w:tc>
          <w:tcPr>
            <w:tcW w:w="1463" w:type="dxa"/>
            <w:vAlign w:val="center"/>
          </w:tcPr>
          <w:p w14:paraId="26193B46" w14:textId="34E7A062" w:rsidR="008977B2" w:rsidRPr="007F1EF1" w:rsidDel="00096943" w:rsidRDefault="008977B2" w:rsidP="00D10B12">
            <w:pPr>
              <w:spacing w:line="288" w:lineRule="auto"/>
              <w:contextualSpacing/>
              <w:jc w:val="center"/>
              <w:rPr>
                <w:del w:id="33150" w:author="Tran Huan" w:date="2018-11-25T22:00:00Z"/>
                <w:b/>
                <w:lang w:val="en-US"/>
              </w:rPr>
              <w:pPrChange w:id="33151" w:author="Tran Huan" w:date="2018-12-03T01:23:00Z">
                <w:pPr>
                  <w:spacing w:line="360" w:lineRule="auto"/>
                  <w:jc w:val="center"/>
                </w:pPr>
              </w:pPrChange>
            </w:pPr>
            <w:del w:id="33152" w:author="Tran Huan" w:date="2018-11-25T22:00:00Z">
              <w:r w:rsidRPr="007F1EF1" w:rsidDel="00096943">
                <w:rPr>
                  <w:b/>
                  <w:lang w:val="en-US"/>
                </w:rPr>
                <w:delText>Truy vấn</w:delText>
              </w:r>
              <w:bookmarkStart w:id="33153" w:name="_Toc531004055"/>
              <w:bookmarkStart w:id="33154" w:name="_Toc531005972"/>
              <w:bookmarkStart w:id="33155" w:name="_Toc531571965"/>
              <w:bookmarkStart w:id="33156" w:name="_Toc531575813"/>
              <w:bookmarkStart w:id="33157" w:name="_Toc531579554"/>
              <w:bookmarkStart w:id="33158" w:name="_Toc531583292"/>
              <w:bookmarkEnd w:id="33153"/>
              <w:bookmarkEnd w:id="33154"/>
              <w:bookmarkEnd w:id="33155"/>
              <w:bookmarkEnd w:id="33156"/>
              <w:bookmarkEnd w:id="33157"/>
              <w:bookmarkEnd w:id="33158"/>
            </w:del>
          </w:p>
        </w:tc>
        <w:bookmarkStart w:id="33159" w:name="_Toc531004056"/>
        <w:bookmarkStart w:id="33160" w:name="_Toc531005973"/>
        <w:bookmarkStart w:id="33161" w:name="_Toc531571966"/>
        <w:bookmarkStart w:id="33162" w:name="_Toc531575814"/>
        <w:bookmarkStart w:id="33163" w:name="_Toc531579555"/>
        <w:bookmarkStart w:id="33164" w:name="_Toc531583293"/>
        <w:bookmarkEnd w:id="33159"/>
        <w:bookmarkEnd w:id="33160"/>
        <w:bookmarkEnd w:id="33161"/>
        <w:bookmarkEnd w:id="33162"/>
        <w:bookmarkEnd w:id="33163"/>
        <w:bookmarkEnd w:id="33164"/>
      </w:tr>
      <w:tr w:rsidR="008977B2" w:rsidDel="00096943" w14:paraId="743CEA37" w14:textId="49F9BF3A" w:rsidTr="009A04B7">
        <w:trPr>
          <w:del w:id="33165" w:author="Tran Huan" w:date="2018-11-25T22:00:00Z"/>
        </w:trPr>
        <w:tc>
          <w:tcPr>
            <w:tcW w:w="805" w:type="dxa"/>
          </w:tcPr>
          <w:p w14:paraId="77CEC2C3" w14:textId="71243740" w:rsidR="008977B2" w:rsidDel="00096943" w:rsidRDefault="008977B2" w:rsidP="00D10B12">
            <w:pPr>
              <w:spacing w:line="288" w:lineRule="auto"/>
              <w:contextualSpacing/>
              <w:jc w:val="center"/>
              <w:rPr>
                <w:del w:id="33166" w:author="Tran Huan" w:date="2018-11-25T22:00:00Z"/>
                <w:lang w:val="en-US"/>
              </w:rPr>
              <w:pPrChange w:id="33167" w:author="Tran Huan" w:date="2018-12-03T01:23:00Z">
                <w:pPr>
                  <w:spacing w:line="360" w:lineRule="auto"/>
                  <w:jc w:val="center"/>
                </w:pPr>
              </w:pPrChange>
            </w:pPr>
            <w:del w:id="33168" w:author="Tran Huan" w:date="2018-11-25T22:00:00Z">
              <w:r w:rsidDel="00096943">
                <w:rPr>
                  <w:lang w:val="en-US"/>
                </w:rPr>
                <w:delText>1</w:delText>
              </w:r>
              <w:bookmarkStart w:id="33169" w:name="_Toc531004057"/>
              <w:bookmarkStart w:id="33170" w:name="_Toc531005974"/>
              <w:bookmarkStart w:id="33171" w:name="_Toc531571967"/>
              <w:bookmarkStart w:id="33172" w:name="_Toc531575815"/>
              <w:bookmarkStart w:id="33173" w:name="_Toc531579556"/>
              <w:bookmarkStart w:id="33174" w:name="_Toc531583294"/>
              <w:bookmarkEnd w:id="33169"/>
              <w:bookmarkEnd w:id="33170"/>
              <w:bookmarkEnd w:id="33171"/>
              <w:bookmarkEnd w:id="33172"/>
              <w:bookmarkEnd w:id="33173"/>
              <w:bookmarkEnd w:id="33174"/>
            </w:del>
          </w:p>
        </w:tc>
        <w:tc>
          <w:tcPr>
            <w:tcW w:w="2120" w:type="dxa"/>
          </w:tcPr>
          <w:p w14:paraId="5212B238" w14:textId="1568977A" w:rsidR="008977B2" w:rsidDel="00096943" w:rsidRDefault="008977B2" w:rsidP="00D10B12">
            <w:pPr>
              <w:spacing w:line="288" w:lineRule="auto"/>
              <w:contextualSpacing/>
              <w:rPr>
                <w:del w:id="33175" w:author="Tran Huan" w:date="2018-11-25T22:00:00Z"/>
                <w:lang w:val="en-US"/>
              </w:rPr>
              <w:pPrChange w:id="33176" w:author="Tran Huan" w:date="2018-12-03T01:23:00Z">
                <w:pPr>
                  <w:spacing w:line="360" w:lineRule="auto"/>
                </w:pPr>
              </w:pPrChange>
            </w:pPr>
            <w:del w:id="33177" w:author="Tran Huan" w:date="2018-11-25T22:00:00Z">
              <w:r w:rsidDel="00096943">
                <w:rPr>
                  <w:lang w:val="en-US"/>
                </w:rPr>
                <w:delText>customer_order</w:delText>
              </w:r>
              <w:bookmarkStart w:id="33178" w:name="_Toc531004058"/>
              <w:bookmarkStart w:id="33179" w:name="_Toc531005975"/>
              <w:bookmarkStart w:id="33180" w:name="_Toc531571968"/>
              <w:bookmarkStart w:id="33181" w:name="_Toc531575816"/>
              <w:bookmarkStart w:id="33182" w:name="_Toc531579557"/>
              <w:bookmarkStart w:id="33183" w:name="_Toc531583295"/>
              <w:bookmarkEnd w:id="33178"/>
              <w:bookmarkEnd w:id="33179"/>
              <w:bookmarkEnd w:id="33180"/>
              <w:bookmarkEnd w:id="33181"/>
              <w:bookmarkEnd w:id="33182"/>
              <w:bookmarkEnd w:id="33183"/>
            </w:del>
          </w:p>
        </w:tc>
        <w:tc>
          <w:tcPr>
            <w:tcW w:w="1463" w:type="dxa"/>
          </w:tcPr>
          <w:p w14:paraId="324BE017" w14:textId="6887D54C" w:rsidR="008977B2" w:rsidDel="00096943" w:rsidRDefault="008977B2" w:rsidP="00D10B12">
            <w:pPr>
              <w:spacing w:line="288" w:lineRule="auto"/>
              <w:contextualSpacing/>
              <w:jc w:val="center"/>
              <w:rPr>
                <w:del w:id="33184" w:author="Tran Huan" w:date="2018-11-25T22:00:00Z"/>
                <w:lang w:val="en-US"/>
              </w:rPr>
              <w:pPrChange w:id="33185" w:author="Tran Huan" w:date="2018-12-03T01:23:00Z">
                <w:pPr>
                  <w:spacing w:line="360" w:lineRule="auto"/>
                  <w:jc w:val="center"/>
                </w:pPr>
              </w:pPrChange>
            </w:pPr>
            <w:bookmarkStart w:id="33186" w:name="_Toc531004059"/>
            <w:bookmarkStart w:id="33187" w:name="_Toc531005976"/>
            <w:bookmarkStart w:id="33188" w:name="_Toc531571969"/>
            <w:bookmarkStart w:id="33189" w:name="_Toc531575817"/>
            <w:bookmarkStart w:id="33190" w:name="_Toc531579558"/>
            <w:bookmarkStart w:id="33191" w:name="_Toc531583296"/>
            <w:bookmarkEnd w:id="33186"/>
            <w:bookmarkEnd w:id="33187"/>
            <w:bookmarkEnd w:id="33188"/>
            <w:bookmarkEnd w:id="33189"/>
            <w:bookmarkEnd w:id="33190"/>
            <w:bookmarkEnd w:id="33191"/>
          </w:p>
        </w:tc>
        <w:tc>
          <w:tcPr>
            <w:tcW w:w="1463" w:type="dxa"/>
          </w:tcPr>
          <w:p w14:paraId="23E0B2B7" w14:textId="52C4893B" w:rsidR="008977B2" w:rsidDel="00096943" w:rsidRDefault="007801A8" w:rsidP="00D10B12">
            <w:pPr>
              <w:spacing w:line="288" w:lineRule="auto"/>
              <w:contextualSpacing/>
              <w:jc w:val="center"/>
              <w:rPr>
                <w:del w:id="33192" w:author="Tran Huan" w:date="2018-11-25T22:00:00Z"/>
                <w:lang w:val="en-US"/>
              </w:rPr>
              <w:pPrChange w:id="33193" w:author="Tran Huan" w:date="2018-12-03T01:23:00Z">
                <w:pPr>
                  <w:spacing w:line="360" w:lineRule="auto"/>
                  <w:jc w:val="center"/>
                </w:pPr>
              </w:pPrChange>
            </w:pPr>
            <w:del w:id="33194" w:author="Tran Huan" w:date="2018-11-25T22:00:00Z">
              <w:r w:rsidDel="00096943">
                <w:rPr>
                  <w:lang w:val="en-US"/>
                </w:rPr>
                <w:delText>X</w:delText>
              </w:r>
              <w:bookmarkStart w:id="33195" w:name="_Toc531004060"/>
              <w:bookmarkStart w:id="33196" w:name="_Toc531005977"/>
              <w:bookmarkStart w:id="33197" w:name="_Toc531571970"/>
              <w:bookmarkStart w:id="33198" w:name="_Toc531575818"/>
              <w:bookmarkStart w:id="33199" w:name="_Toc531579559"/>
              <w:bookmarkStart w:id="33200" w:name="_Toc531583297"/>
              <w:bookmarkEnd w:id="33195"/>
              <w:bookmarkEnd w:id="33196"/>
              <w:bookmarkEnd w:id="33197"/>
              <w:bookmarkEnd w:id="33198"/>
              <w:bookmarkEnd w:id="33199"/>
              <w:bookmarkEnd w:id="33200"/>
            </w:del>
          </w:p>
        </w:tc>
        <w:tc>
          <w:tcPr>
            <w:tcW w:w="1463" w:type="dxa"/>
          </w:tcPr>
          <w:p w14:paraId="7E34E095" w14:textId="58D18987" w:rsidR="008977B2" w:rsidDel="00096943" w:rsidRDefault="008977B2" w:rsidP="00D10B12">
            <w:pPr>
              <w:spacing w:line="288" w:lineRule="auto"/>
              <w:contextualSpacing/>
              <w:jc w:val="center"/>
              <w:rPr>
                <w:del w:id="33201" w:author="Tran Huan" w:date="2018-11-25T22:00:00Z"/>
                <w:lang w:val="en-US"/>
              </w:rPr>
              <w:pPrChange w:id="33202" w:author="Tran Huan" w:date="2018-12-03T01:23:00Z">
                <w:pPr>
                  <w:spacing w:line="360" w:lineRule="auto"/>
                  <w:jc w:val="center"/>
                </w:pPr>
              </w:pPrChange>
            </w:pPr>
            <w:bookmarkStart w:id="33203" w:name="_Toc531004061"/>
            <w:bookmarkStart w:id="33204" w:name="_Toc531005978"/>
            <w:bookmarkStart w:id="33205" w:name="_Toc531571971"/>
            <w:bookmarkStart w:id="33206" w:name="_Toc531575819"/>
            <w:bookmarkStart w:id="33207" w:name="_Toc531579560"/>
            <w:bookmarkStart w:id="33208" w:name="_Toc531583298"/>
            <w:bookmarkEnd w:id="33203"/>
            <w:bookmarkEnd w:id="33204"/>
            <w:bookmarkEnd w:id="33205"/>
            <w:bookmarkEnd w:id="33206"/>
            <w:bookmarkEnd w:id="33207"/>
            <w:bookmarkEnd w:id="33208"/>
          </w:p>
        </w:tc>
        <w:tc>
          <w:tcPr>
            <w:tcW w:w="1463" w:type="dxa"/>
          </w:tcPr>
          <w:p w14:paraId="4D98A69E" w14:textId="078665BD" w:rsidR="008977B2" w:rsidDel="00096943" w:rsidRDefault="000C009C" w:rsidP="00D10B12">
            <w:pPr>
              <w:spacing w:line="288" w:lineRule="auto"/>
              <w:contextualSpacing/>
              <w:jc w:val="center"/>
              <w:rPr>
                <w:del w:id="33209" w:author="Tran Huan" w:date="2018-11-25T22:00:00Z"/>
                <w:lang w:val="en-US"/>
              </w:rPr>
              <w:pPrChange w:id="33210" w:author="Tran Huan" w:date="2018-12-03T01:23:00Z">
                <w:pPr>
                  <w:jc w:val="center"/>
                </w:pPr>
              </w:pPrChange>
            </w:pPr>
            <w:ins w:id="33211" w:author="phuong vu" w:date="2018-11-21T21:49:00Z">
              <w:del w:id="33212" w:author="Tran Huan" w:date="2018-11-25T22:00:00Z">
                <w:r w:rsidDel="00096943">
                  <w:rPr>
                    <w:lang w:val="en-US"/>
                  </w:rPr>
                  <w:delText>X</w:delText>
                </w:r>
              </w:del>
            </w:ins>
            <w:bookmarkStart w:id="33213" w:name="_Toc531004062"/>
            <w:bookmarkStart w:id="33214" w:name="_Toc531005979"/>
            <w:bookmarkStart w:id="33215" w:name="_Toc531571972"/>
            <w:bookmarkStart w:id="33216" w:name="_Toc531575820"/>
            <w:bookmarkStart w:id="33217" w:name="_Toc531579561"/>
            <w:bookmarkStart w:id="33218" w:name="_Toc531583299"/>
            <w:bookmarkEnd w:id="33213"/>
            <w:bookmarkEnd w:id="33214"/>
            <w:bookmarkEnd w:id="33215"/>
            <w:bookmarkEnd w:id="33216"/>
            <w:bookmarkEnd w:id="33217"/>
            <w:bookmarkEnd w:id="33218"/>
          </w:p>
        </w:tc>
        <w:bookmarkStart w:id="33219" w:name="_Toc531004063"/>
        <w:bookmarkStart w:id="33220" w:name="_Toc531005980"/>
        <w:bookmarkStart w:id="33221" w:name="_Toc531571973"/>
        <w:bookmarkStart w:id="33222" w:name="_Toc531575821"/>
        <w:bookmarkStart w:id="33223" w:name="_Toc531579562"/>
        <w:bookmarkStart w:id="33224" w:name="_Toc531583300"/>
        <w:bookmarkEnd w:id="33219"/>
        <w:bookmarkEnd w:id="33220"/>
        <w:bookmarkEnd w:id="33221"/>
        <w:bookmarkEnd w:id="33222"/>
        <w:bookmarkEnd w:id="33223"/>
        <w:bookmarkEnd w:id="33224"/>
      </w:tr>
      <w:tr w:rsidR="008977B2" w:rsidDel="00096943" w14:paraId="362D26B1" w14:textId="138702AD" w:rsidTr="009A04B7">
        <w:trPr>
          <w:del w:id="33225" w:author="Tran Huan" w:date="2018-11-25T22:00:00Z"/>
        </w:trPr>
        <w:tc>
          <w:tcPr>
            <w:tcW w:w="805" w:type="dxa"/>
          </w:tcPr>
          <w:p w14:paraId="5FF2329F" w14:textId="0D29FD6C" w:rsidR="008977B2" w:rsidDel="00096943" w:rsidRDefault="008977B2" w:rsidP="00D10B12">
            <w:pPr>
              <w:spacing w:line="288" w:lineRule="auto"/>
              <w:contextualSpacing/>
              <w:jc w:val="center"/>
              <w:rPr>
                <w:del w:id="33226" w:author="Tran Huan" w:date="2018-11-25T22:00:00Z"/>
                <w:lang w:val="en-US"/>
              </w:rPr>
              <w:pPrChange w:id="33227" w:author="Tran Huan" w:date="2018-12-03T01:23:00Z">
                <w:pPr>
                  <w:spacing w:line="360" w:lineRule="auto"/>
                  <w:jc w:val="center"/>
                </w:pPr>
              </w:pPrChange>
            </w:pPr>
            <w:del w:id="33228" w:author="Tran Huan" w:date="2018-11-25T22:00:00Z">
              <w:r w:rsidDel="00096943">
                <w:rPr>
                  <w:lang w:val="en-US"/>
                </w:rPr>
                <w:delText>2</w:delText>
              </w:r>
              <w:bookmarkStart w:id="33229" w:name="_Toc531004064"/>
              <w:bookmarkStart w:id="33230" w:name="_Toc531005981"/>
              <w:bookmarkStart w:id="33231" w:name="_Toc531571974"/>
              <w:bookmarkStart w:id="33232" w:name="_Toc531575822"/>
              <w:bookmarkStart w:id="33233" w:name="_Toc531579563"/>
              <w:bookmarkStart w:id="33234" w:name="_Toc531583301"/>
              <w:bookmarkEnd w:id="33229"/>
              <w:bookmarkEnd w:id="33230"/>
              <w:bookmarkEnd w:id="33231"/>
              <w:bookmarkEnd w:id="33232"/>
              <w:bookmarkEnd w:id="33233"/>
              <w:bookmarkEnd w:id="33234"/>
            </w:del>
          </w:p>
        </w:tc>
        <w:tc>
          <w:tcPr>
            <w:tcW w:w="2120" w:type="dxa"/>
          </w:tcPr>
          <w:p w14:paraId="698CD44D" w14:textId="592BFD2E" w:rsidR="008977B2" w:rsidDel="00096943" w:rsidRDefault="007801A8" w:rsidP="00D10B12">
            <w:pPr>
              <w:spacing w:line="288" w:lineRule="auto"/>
              <w:contextualSpacing/>
              <w:rPr>
                <w:del w:id="33235" w:author="Tran Huan" w:date="2018-11-25T22:00:00Z"/>
                <w:lang w:val="en-US"/>
              </w:rPr>
              <w:pPrChange w:id="33236" w:author="Tran Huan" w:date="2018-12-03T01:23:00Z">
                <w:pPr>
                  <w:spacing w:line="360" w:lineRule="auto"/>
                </w:pPr>
              </w:pPrChange>
            </w:pPr>
            <w:del w:id="33237" w:author="Tran Huan" w:date="2018-11-25T22:00:00Z">
              <w:r w:rsidDel="00096943">
                <w:rPr>
                  <w:lang w:val="en-US"/>
                </w:rPr>
                <w:delText>task</w:delText>
              </w:r>
              <w:bookmarkStart w:id="33238" w:name="_Toc531004065"/>
              <w:bookmarkStart w:id="33239" w:name="_Toc531005982"/>
              <w:bookmarkStart w:id="33240" w:name="_Toc531571975"/>
              <w:bookmarkStart w:id="33241" w:name="_Toc531575823"/>
              <w:bookmarkStart w:id="33242" w:name="_Toc531579564"/>
              <w:bookmarkStart w:id="33243" w:name="_Toc531583302"/>
              <w:bookmarkEnd w:id="33238"/>
              <w:bookmarkEnd w:id="33239"/>
              <w:bookmarkEnd w:id="33240"/>
              <w:bookmarkEnd w:id="33241"/>
              <w:bookmarkEnd w:id="33242"/>
              <w:bookmarkEnd w:id="33243"/>
            </w:del>
          </w:p>
        </w:tc>
        <w:tc>
          <w:tcPr>
            <w:tcW w:w="1463" w:type="dxa"/>
          </w:tcPr>
          <w:p w14:paraId="5AB9864E" w14:textId="23F66E4E" w:rsidR="008977B2" w:rsidDel="00096943" w:rsidRDefault="007801A8" w:rsidP="00D10B12">
            <w:pPr>
              <w:spacing w:line="288" w:lineRule="auto"/>
              <w:contextualSpacing/>
              <w:jc w:val="center"/>
              <w:rPr>
                <w:del w:id="33244" w:author="Tran Huan" w:date="2018-11-25T22:00:00Z"/>
                <w:lang w:val="en-US"/>
              </w:rPr>
              <w:pPrChange w:id="33245" w:author="Tran Huan" w:date="2018-12-03T01:23:00Z">
                <w:pPr>
                  <w:spacing w:line="360" w:lineRule="auto"/>
                  <w:jc w:val="center"/>
                </w:pPr>
              </w:pPrChange>
            </w:pPr>
            <w:del w:id="33246" w:author="Tran Huan" w:date="2018-11-25T22:00:00Z">
              <w:r w:rsidDel="00096943">
                <w:rPr>
                  <w:lang w:val="en-US"/>
                </w:rPr>
                <w:delText>X</w:delText>
              </w:r>
              <w:bookmarkStart w:id="33247" w:name="_Toc531004066"/>
              <w:bookmarkStart w:id="33248" w:name="_Toc531005983"/>
              <w:bookmarkStart w:id="33249" w:name="_Toc531571976"/>
              <w:bookmarkStart w:id="33250" w:name="_Toc531575824"/>
              <w:bookmarkStart w:id="33251" w:name="_Toc531579565"/>
              <w:bookmarkStart w:id="33252" w:name="_Toc531583303"/>
              <w:bookmarkEnd w:id="33247"/>
              <w:bookmarkEnd w:id="33248"/>
              <w:bookmarkEnd w:id="33249"/>
              <w:bookmarkEnd w:id="33250"/>
              <w:bookmarkEnd w:id="33251"/>
              <w:bookmarkEnd w:id="33252"/>
            </w:del>
          </w:p>
        </w:tc>
        <w:tc>
          <w:tcPr>
            <w:tcW w:w="1463" w:type="dxa"/>
          </w:tcPr>
          <w:p w14:paraId="1A62539A" w14:textId="520CF3F9" w:rsidR="008977B2" w:rsidDel="00096943" w:rsidRDefault="007801A8" w:rsidP="00D10B12">
            <w:pPr>
              <w:spacing w:line="288" w:lineRule="auto"/>
              <w:contextualSpacing/>
              <w:jc w:val="center"/>
              <w:rPr>
                <w:del w:id="33253" w:author="Tran Huan" w:date="2018-11-25T22:00:00Z"/>
                <w:lang w:val="en-US"/>
              </w:rPr>
              <w:pPrChange w:id="33254" w:author="Tran Huan" w:date="2018-12-03T01:23:00Z">
                <w:pPr>
                  <w:spacing w:line="360" w:lineRule="auto"/>
                  <w:jc w:val="center"/>
                </w:pPr>
              </w:pPrChange>
            </w:pPr>
            <w:del w:id="33255" w:author="Tran Huan" w:date="2018-11-25T22:00:00Z">
              <w:r w:rsidDel="00096943">
                <w:rPr>
                  <w:lang w:val="en-US"/>
                </w:rPr>
                <w:delText>X</w:delText>
              </w:r>
              <w:bookmarkStart w:id="33256" w:name="_Toc531004067"/>
              <w:bookmarkStart w:id="33257" w:name="_Toc531005984"/>
              <w:bookmarkStart w:id="33258" w:name="_Toc531571977"/>
              <w:bookmarkStart w:id="33259" w:name="_Toc531575825"/>
              <w:bookmarkStart w:id="33260" w:name="_Toc531579566"/>
              <w:bookmarkStart w:id="33261" w:name="_Toc531583304"/>
              <w:bookmarkEnd w:id="33256"/>
              <w:bookmarkEnd w:id="33257"/>
              <w:bookmarkEnd w:id="33258"/>
              <w:bookmarkEnd w:id="33259"/>
              <w:bookmarkEnd w:id="33260"/>
              <w:bookmarkEnd w:id="33261"/>
            </w:del>
          </w:p>
        </w:tc>
        <w:tc>
          <w:tcPr>
            <w:tcW w:w="1463" w:type="dxa"/>
          </w:tcPr>
          <w:p w14:paraId="492DF8B0" w14:textId="55F86B9A" w:rsidR="008977B2" w:rsidDel="00096943" w:rsidRDefault="008977B2" w:rsidP="00D10B12">
            <w:pPr>
              <w:spacing w:line="288" w:lineRule="auto"/>
              <w:contextualSpacing/>
              <w:jc w:val="center"/>
              <w:rPr>
                <w:del w:id="33262" w:author="Tran Huan" w:date="2018-11-25T22:00:00Z"/>
                <w:lang w:val="en-US"/>
              </w:rPr>
              <w:pPrChange w:id="33263" w:author="Tran Huan" w:date="2018-12-03T01:23:00Z">
                <w:pPr>
                  <w:spacing w:line="360" w:lineRule="auto"/>
                  <w:jc w:val="center"/>
                </w:pPr>
              </w:pPrChange>
            </w:pPr>
            <w:bookmarkStart w:id="33264" w:name="_Toc531004068"/>
            <w:bookmarkStart w:id="33265" w:name="_Toc531005985"/>
            <w:bookmarkStart w:id="33266" w:name="_Toc531571978"/>
            <w:bookmarkStart w:id="33267" w:name="_Toc531575826"/>
            <w:bookmarkStart w:id="33268" w:name="_Toc531579567"/>
            <w:bookmarkStart w:id="33269" w:name="_Toc531583305"/>
            <w:bookmarkEnd w:id="33264"/>
            <w:bookmarkEnd w:id="33265"/>
            <w:bookmarkEnd w:id="33266"/>
            <w:bookmarkEnd w:id="33267"/>
            <w:bookmarkEnd w:id="33268"/>
            <w:bookmarkEnd w:id="33269"/>
          </w:p>
        </w:tc>
        <w:tc>
          <w:tcPr>
            <w:tcW w:w="1463" w:type="dxa"/>
          </w:tcPr>
          <w:p w14:paraId="03AA4531" w14:textId="08572DDC" w:rsidR="008977B2" w:rsidDel="00096943" w:rsidRDefault="000C009C" w:rsidP="00D10B12">
            <w:pPr>
              <w:spacing w:line="288" w:lineRule="auto"/>
              <w:contextualSpacing/>
              <w:jc w:val="center"/>
              <w:rPr>
                <w:del w:id="33270" w:author="Tran Huan" w:date="2018-11-25T22:00:00Z"/>
                <w:lang w:val="en-US"/>
              </w:rPr>
              <w:pPrChange w:id="33271" w:author="Tran Huan" w:date="2018-12-03T01:23:00Z">
                <w:pPr>
                  <w:jc w:val="center"/>
                </w:pPr>
              </w:pPrChange>
            </w:pPr>
            <w:ins w:id="33272" w:author="phuong vu" w:date="2018-11-21T21:49:00Z">
              <w:del w:id="33273" w:author="Tran Huan" w:date="2018-11-25T22:00:00Z">
                <w:r w:rsidDel="00096943">
                  <w:rPr>
                    <w:lang w:val="en-US"/>
                  </w:rPr>
                  <w:delText>X</w:delText>
                </w:r>
              </w:del>
            </w:ins>
            <w:bookmarkStart w:id="33274" w:name="_Toc531004069"/>
            <w:bookmarkStart w:id="33275" w:name="_Toc531005986"/>
            <w:bookmarkStart w:id="33276" w:name="_Toc531571979"/>
            <w:bookmarkStart w:id="33277" w:name="_Toc531575827"/>
            <w:bookmarkStart w:id="33278" w:name="_Toc531579568"/>
            <w:bookmarkStart w:id="33279" w:name="_Toc531583306"/>
            <w:bookmarkEnd w:id="33274"/>
            <w:bookmarkEnd w:id="33275"/>
            <w:bookmarkEnd w:id="33276"/>
            <w:bookmarkEnd w:id="33277"/>
            <w:bookmarkEnd w:id="33278"/>
            <w:bookmarkEnd w:id="33279"/>
          </w:p>
        </w:tc>
        <w:bookmarkStart w:id="33280" w:name="_Toc531004070"/>
        <w:bookmarkStart w:id="33281" w:name="_Toc531005987"/>
        <w:bookmarkStart w:id="33282" w:name="_Toc531571980"/>
        <w:bookmarkStart w:id="33283" w:name="_Toc531575828"/>
        <w:bookmarkStart w:id="33284" w:name="_Toc531579569"/>
        <w:bookmarkStart w:id="33285" w:name="_Toc531583307"/>
        <w:bookmarkEnd w:id="33280"/>
        <w:bookmarkEnd w:id="33281"/>
        <w:bookmarkEnd w:id="33282"/>
        <w:bookmarkEnd w:id="33283"/>
        <w:bookmarkEnd w:id="33284"/>
        <w:bookmarkEnd w:id="33285"/>
      </w:tr>
      <w:tr w:rsidR="008977B2" w:rsidDel="00096943" w14:paraId="7B632C69" w14:textId="38577F54" w:rsidTr="009A04B7">
        <w:trPr>
          <w:del w:id="33286" w:author="Tran Huan" w:date="2018-11-25T22:00:00Z"/>
        </w:trPr>
        <w:tc>
          <w:tcPr>
            <w:tcW w:w="805" w:type="dxa"/>
          </w:tcPr>
          <w:p w14:paraId="7D322F7C" w14:textId="3D7E71B4" w:rsidR="008977B2" w:rsidDel="00096943" w:rsidRDefault="008977B2" w:rsidP="00D10B12">
            <w:pPr>
              <w:spacing w:line="288" w:lineRule="auto"/>
              <w:contextualSpacing/>
              <w:jc w:val="center"/>
              <w:rPr>
                <w:del w:id="33287" w:author="Tran Huan" w:date="2018-11-25T22:00:00Z"/>
                <w:lang w:val="en-US"/>
              </w:rPr>
              <w:pPrChange w:id="33288" w:author="Tran Huan" w:date="2018-12-03T01:23:00Z">
                <w:pPr>
                  <w:spacing w:line="360" w:lineRule="auto"/>
                  <w:jc w:val="center"/>
                </w:pPr>
              </w:pPrChange>
            </w:pPr>
            <w:del w:id="33289" w:author="Tran Huan" w:date="2018-11-25T22:00:00Z">
              <w:r w:rsidDel="00096943">
                <w:rPr>
                  <w:lang w:val="en-US"/>
                </w:rPr>
                <w:delText>3</w:delText>
              </w:r>
              <w:bookmarkStart w:id="33290" w:name="_Toc531004071"/>
              <w:bookmarkStart w:id="33291" w:name="_Toc531005988"/>
              <w:bookmarkStart w:id="33292" w:name="_Toc531571981"/>
              <w:bookmarkStart w:id="33293" w:name="_Toc531575829"/>
              <w:bookmarkStart w:id="33294" w:name="_Toc531579570"/>
              <w:bookmarkStart w:id="33295" w:name="_Toc531583308"/>
              <w:bookmarkEnd w:id="33290"/>
              <w:bookmarkEnd w:id="33291"/>
              <w:bookmarkEnd w:id="33292"/>
              <w:bookmarkEnd w:id="33293"/>
              <w:bookmarkEnd w:id="33294"/>
              <w:bookmarkEnd w:id="33295"/>
            </w:del>
          </w:p>
        </w:tc>
        <w:tc>
          <w:tcPr>
            <w:tcW w:w="2120" w:type="dxa"/>
          </w:tcPr>
          <w:p w14:paraId="0954AA6D" w14:textId="36DCCB7A" w:rsidR="008977B2" w:rsidDel="00096943" w:rsidRDefault="008977B2" w:rsidP="00D10B12">
            <w:pPr>
              <w:spacing w:line="288" w:lineRule="auto"/>
              <w:contextualSpacing/>
              <w:rPr>
                <w:del w:id="33296" w:author="Tran Huan" w:date="2018-11-25T22:00:00Z"/>
                <w:lang w:val="en-US"/>
              </w:rPr>
              <w:pPrChange w:id="33297" w:author="Tran Huan" w:date="2018-12-03T01:23:00Z">
                <w:pPr>
                  <w:spacing w:line="360" w:lineRule="auto"/>
                </w:pPr>
              </w:pPrChange>
            </w:pPr>
            <w:del w:id="33298" w:author="Tran Huan" w:date="2018-11-25T22:00:00Z">
              <w:r w:rsidDel="00096943">
                <w:rPr>
                  <w:lang w:val="en-US"/>
                </w:rPr>
                <w:delText>order_detail</w:delText>
              </w:r>
              <w:bookmarkStart w:id="33299" w:name="_Toc531004072"/>
              <w:bookmarkStart w:id="33300" w:name="_Toc531005989"/>
              <w:bookmarkStart w:id="33301" w:name="_Toc531571982"/>
              <w:bookmarkStart w:id="33302" w:name="_Toc531575830"/>
              <w:bookmarkStart w:id="33303" w:name="_Toc531579571"/>
              <w:bookmarkStart w:id="33304" w:name="_Toc531583309"/>
              <w:bookmarkEnd w:id="33299"/>
              <w:bookmarkEnd w:id="33300"/>
              <w:bookmarkEnd w:id="33301"/>
              <w:bookmarkEnd w:id="33302"/>
              <w:bookmarkEnd w:id="33303"/>
              <w:bookmarkEnd w:id="33304"/>
            </w:del>
          </w:p>
        </w:tc>
        <w:tc>
          <w:tcPr>
            <w:tcW w:w="1463" w:type="dxa"/>
          </w:tcPr>
          <w:p w14:paraId="101ACD2D" w14:textId="4F76CCEE" w:rsidR="008977B2" w:rsidDel="00096943" w:rsidRDefault="008977B2" w:rsidP="00D10B12">
            <w:pPr>
              <w:spacing w:line="288" w:lineRule="auto"/>
              <w:contextualSpacing/>
              <w:jc w:val="center"/>
              <w:rPr>
                <w:del w:id="33305" w:author="Tran Huan" w:date="2018-11-25T22:00:00Z"/>
                <w:lang w:val="en-US"/>
              </w:rPr>
              <w:pPrChange w:id="33306" w:author="Tran Huan" w:date="2018-12-03T01:23:00Z">
                <w:pPr>
                  <w:spacing w:line="360" w:lineRule="auto"/>
                  <w:jc w:val="center"/>
                </w:pPr>
              </w:pPrChange>
            </w:pPr>
            <w:bookmarkStart w:id="33307" w:name="_Toc531004073"/>
            <w:bookmarkStart w:id="33308" w:name="_Toc531005990"/>
            <w:bookmarkStart w:id="33309" w:name="_Toc531571983"/>
            <w:bookmarkStart w:id="33310" w:name="_Toc531575831"/>
            <w:bookmarkStart w:id="33311" w:name="_Toc531579572"/>
            <w:bookmarkStart w:id="33312" w:name="_Toc531583310"/>
            <w:bookmarkEnd w:id="33307"/>
            <w:bookmarkEnd w:id="33308"/>
            <w:bookmarkEnd w:id="33309"/>
            <w:bookmarkEnd w:id="33310"/>
            <w:bookmarkEnd w:id="33311"/>
            <w:bookmarkEnd w:id="33312"/>
          </w:p>
        </w:tc>
        <w:tc>
          <w:tcPr>
            <w:tcW w:w="1463" w:type="dxa"/>
          </w:tcPr>
          <w:p w14:paraId="6F3DE5F3" w14:textId="7AB9EC95" w:rsidR="008977B2" w:rsidDel="00096943" w:rsidRDefault="007801A8" w:rsidP="00D10B12">
            <w:pPr>
              <w:spacing w:line="288" w:lineRule="auto"/>
              <w:contextualSpacing/>
              <w:jc w:val="center"/>
              <w:rPr>
                <w:del w:id="33313" w:author="Tran Huan" w:date="2018-11-25T22:00:00Z"/>
                <w:lang w:val="en-US"/>
              </w:rPr>
              <w:pPrChange w:id="33314" w:author="Tran Huan" w:date="2018-12-03T01:23:00Z">
                <w:pPr>
                  <w:spacing w:line="360" w:lineRule="auto"/>
                  <w:jc w:val="center"/>
                </w:pPr>
              </w:pPrChange>
            </w:pPr>
            <w:del w:id="33315" w:author="Tran Huan" w:date="2018-11-25T22:00:00Z">
              <w:r w:rsidDel="00096943">
                <w:rPr>
                  <w:lang w:val="en-US"/>
                </w:rPr>
                <w:delText>X</w:delText>
              </w:r>
              <w:bookmarkStart w:id="33316" w:name="_Toc531004074"/>
              <w:bookmarkStart w:id="33317" w:name="_Toc531005991"/>
              <w:bookmarkStart w:id="33318" w:name="_Toc531571984"/>
              <w:bookmarkStart w:id="33319" w:name="_Toc531575832"/>
              <w:bookmarkStart w:id="33320" w:name="_Toc531579573"/>
              <w:bookmarkStart w:id="33321" w:name="_Toc531583311"/>
              <w:bookmarkEnd w:id="33316"/>
              <w:bookmarkEnd w:id="33317"/>
              <w:bookmarkEnd w:id="33318"/>
              <w:bookmarkEnd w:id="33319"/>
              <w:bookmarkEnd w:id="33320"/>
              <w:bookmarkEnd w:id="33321"/>
            </w:del>
          </w:p>
        </w:tc>
        <w:tc>
          <w:tcPr>
            <w:tcW w:w="1463" w:type="dxa"/>
          </w:tcPr>
          <w:p w14:paraId="34AB9ABB" w14:textId="49B612A7" w:rsidR="008977B2" w:rsidDel="00096943" w:rsidRDefault="008977B2" w:rsidP="00D10B12">
            <w:pPr>
              <w:spacing w:line="288" w:lineRule="auto"/>
              <w:contextualSpacing/>
              <w:jc w:val="center"/>
              <w:rPr>
                <w:del w:id="33322" w:author="Tran Huan" w:date="2018-11-25T22:00:00Z"/>
                <w:lang w:val="en-US"/>
              </w:rPr>
              <w:pPrChange w:id="33323" w:author="Tran Huan" w:date="2018-12-03T01:23:00Z">
                <w:pPr>
                  <w:spacing w:line="360" w:lineRule="auto"/>
                  <w:jc w:val="center"/>
                </w:pPr>
              </w:pPrChange>
            </w:pPr>
            <w:bookmarkStart w:id="33324" w:name="_Toc531004075"/>
            <w:bookmarkStart w:id="33325" w:name="_Toc531005992"/>
            <w:bookmarkStart w:id="33326" w:name="_Toc531571985"/>
            <w:bookmarkStart w:id="33327" w:name="_Toc531575833"/>
            <w:bookmarkStart w:id="33328" w:name="_Toc531579574"/>
            <w:bookmarkStart w:id="33329" w:name="_Toc531583312"/>
            <w:bookmarkEnd w:id="33324"/>
            <w:bookmarkEnd w:id="33325"/>
            <w:bookmarkEnd w:id="33326"/>
            <w:bookmarkEnd w:id="33327"/>
            <w:bookmarkEnd w:id="33328"/>
            <w:bookmarkEnd w:id="33329"/>
          </w:p>
        </w:tc>
        <w:tc>
          <w:tcPr>
            <w:tcW w:w="1463" w:type="dxa"/>
          </w:tcPr>
          <w:p w14:paraId="365BD0B9" w14:textId="52CDB2F7" w:rsidR="008977B2" w:rsidDel="00096943" w:rsidRDefault="000C009C" w:rsidP="00D10B12">
            <w:pPr>
              <w:spacing w:line="288" w:lineRule="auto"/>
              <w:contextualSpacing/>
              <w:jc w:val="center"/>
              <w:rPr>
                <w:del w:id="33330" w:author="Tran Huan" w:date="2018-11-25T22:00:00Z"/>
                <w:lang w:val="en-US"/>
              </w:rPr>
              <w:pPrChange w:id="33331" w:author="Tran Huan" w:date="2018-12-03T01:23:00Z">
                <w:pPr>
                  <w:jc w:val="center"/>
                </w:pPr>
              </w:pPrChange>
            </w:pPr>
            <w:ins w:id="33332" w:author="phuong vu" w:date="2018-11-21T21:49:00Z">
              <w:del w:id="33333" w:author="Tran Huan" w:date="2018-11-25T22:00:00Z">
                <w:r w:rsidDel="00096943">
                  <w:rPr>
                    <w:lang w:val="en-US"/>
                  </w:rPr>
                  <w:delText>X</w:delText>
                </w:r>
              </w:del>
            </w:ins>
            <w:bookmarkStart w:id="33334" w:name="_Toc531004076"/>
            <w:bookmarkStart w:id="33335" w:name="_Toc531005993"/>
            <w:bookmarkStart w:id="33336" w:name="_Toc531571986"/>
            <w:bookmarkStart w:id="33337" w:name="_Toc531575834"/>
            <w:bookmarkStart w:id="33338" w:name="_Toc531579575"/>
            <w:bookmarkStart w:id="33339" w:name="_Toc531583313"/>
            <w:bookmarkEnd w:id="33334"/>
            <w:bookmarkEnd w:id="33335"/>
            <w:bookmarkEnd w:id="33336"/>
            <w:bookmarkEnd w:id="33337"/>
            <w:bookmarkEnd w:id="33338"/>
            <w:bookmarkEnd w:id="33339"/>
          </w:p>
        </w:tc>
        <w:bookmarkStart w:id="33340" w:name="_Toc531004077"/>
        <w:bookmarkStart w:id="33341" w:name="_Toc531005994"/>
        <w:bookmarkStart w:id="33342" w:name="_Toc531571987"/>
        <w:bookmarkStart w:id="33343" w:name="_Toc531575835"/>
        <w:bookmarkStart w:id="33344" w:name="_Toc531579576"/>
        <w:bookmarkStart w:id="33345" w:name="_Toc531583314"/>
        <w:bookmarkEnd w:id="33340"/>
        <w:bookmarkEnd w:id="33341"/>
        <w:bookmarkEnd w:id="33342"/>
        <w:bookmarkEnd w:id="33343"/>
        <w:bookmarkEnd w:id="33344"/>
        <w:bookmarkEnd w:id="33345"/>
      </w:tr>
      <w:tr w:rsidR="008977B2" w:rsidDel="00096943" w14:paraId="71F073AF" w14:textId="5B3F7FF3" w:rsidTr="009A04B7">
        <w:trPr>
          <w:del w:id="33346" w:author="Tran Huan" w:date="2018-11-25T22:00:00Z"/>
        </w:trPr>
        <w:tc>
          <w:tcPr>
            <w:tcW w:w="805" w:type="dxa"/>
          </w:tcPr>
          <w:p w14:paraId="26ABA4DE" w14:textId="0FBC8BF1" w:rsidR="008977B2" w:rsidDel="00096943" w:rsidRDefault="008977B2" w:rsidP="00D10B12">
            <w:pPr>
              <w:spacing w:line="288" w:lineRule="auto"/>
              <w:contextualSpacing/>
              <w:jc w:val="center"/>
              <w:rPr>
                <w:del w:id="33347" w:author="Tran Huan" w:date="2018-11-25T22:00:00Z"/>
                <w:lang w:val="en-US"/>
              </w:rPr>
              <w:pPrChange w:id="33348" w:author="Tran Huan" w:date="2018-12-03T01:23:00Z">
                <w:pPr>
                  <w:spacing w:line="360" w:lineRule="auto"/>
                  <w:jc w:val="center"/>
                </w:pPr>
              </w:pPrChange>
            </w:pPr>
            <w:del w:id="33349" w:author="Tran Huan" w:date="2018-11-25T22:00:00Z">
              <w:r w:rsidDel="00096943">
                <w:rPr>
                  <w:lang w:val="en-US"/>
                </w:rPr>
                <w:delText>4</w:delText>
              </w:r>
              <w:bookmarkStart w:id="33350" w:name="_Toc531004078"/>
              <w:bookmarkStart w:id="33351" w:name="_Toc531005995"/>
              <w:bookmarkStart w:id="33352" w:name="_Toc531571988"/>
              <w:bookmarkStart w:id="33353" w:name="_Toc531575836"/>
              <w:bookmarkStart w:id="33354" w:name="_Toc531579577"/>
              <w:bookmarkStart w:id="33355" w:name="_Toc531583315"/>
              <w:bookmarkEnd w:id="33350"/>
              <w:bookmarkEnd w:id="33351"/>
              <w:bookmarkEnd w:id="33352"/>
              <w:bookmarkEnd w:id="33353"/>
              <w:bookmarkEnd w:id="33354"/>
              <w:bookmarkEnd w:id="33355"/>
            </w:del>
          </w:p>
        </w:tc>
        <w:tc>
          <w:tcPr>
            <w:tcW w:w="2120" w:type="dxa"/>
          </w:tcPr>
          <w:p w14:paraId="21E0A1B5" w14:textId="4F514888" w:rsidR="008977B2" w:rsidDel="00096943" w:rsidRDefault="008977B2" w:rsidP="00D10B12">
            <w:pPr>
              <w:spacing w:line="288" w:lineRule="auto"/>
              <w:contextualSpacing/>
              <w:rPr>
                <w:del w:id="33356" w:author="Tran Huan" w:date="2018-11-25T22:00:00Z"/>
                <w:lang w:val="en-US"/>
              </w:rPr>
              <w:pPrChange w:id="33357" w:author="Tran Huan" w:date="2018-12-03T01:23:00Z">
                <w:pPr>
                  <w:spacing w:line="360" w:lineRule="auto"/>
                </w:pPr>
              </w:pPrChange>
            </w:pPr>
            <w:del w:id="33358" w:author="Tran Huan" w:date="2018-11-25T22:00:00Z">
              <w:r w:rsidDel="00096943">
                <w:rPr>
                  <w:lang w:val="en-US"/>
                </w:rPr>
                <w:delText>receipt</w:delText>
              </w:r>
              <w:bookmarkStart w:id="33359" w:name="_Toc531004079"/>
              <w:bookmarkStart w:id="33360" w:name="_Toc531005996"/>
              <w:bookmarkStart w:id="33361" w:name="_Toc531571989"/>
              <w:bookmarkStart w:id="33362" w:name="_Toc531575837"/>
              <w:bookmarkStart w:id="33363" w:name="_Toc531579578"/>
              <w:bookmarkStart w:id="33364" w:name="_Toc531583316"/>
              <w:bookmarkEnd w:id="33359"/>
              <w:bookmarkEnd w:id="33360"/>
              <w:bookmarkEnd w:id="33361"/>
              <w:bookmarkEnd w:id="33362"/>
              <w:bookmarkEnd w:id="33363"/>
              <w:bookmarkEnd w:id="33364"/>
            </w:del>
          </w:p>
        </w:tc>
        <w:tc>
          <w:tcPr>
            <w:tcW w:w="1463" w:type="dxa"/>
          </w:tcPr>
          <w:p w14:paraId="41A8540D" w14:textId="6979304D" w:rsidR="008977B2" w:rsidDel="00096943" w:rsidRDefault="000C009C" w:rsidP="00D10B12">
            <w:pPr>
              <w:spacing w:line="288" w:lineRule="auto"/>
              <w:contextualSpacing/>
              <w:jc w:val="center"/>
              <w:rPr>
                <w:del w:id="33365" w:author="Tran Huan" w:date="2018-11-25T22:00:00Z"/>
                <w:lang w:val="en-US"/>
              </w:rPr>
              <w:pPrChange w:id="33366" w:author="Tran Huan" w:date="2018-12-03T01:23:00Z">
                <w:pPr>
                  <w:spacing w:line="360" w:lineRule="auto"/>
                  <w:jc w:val="center"/>
                </w:pPr>
              </w:pPrChange>
            </w:pPr>
            <w:ins w:id="33367" w:author="phuong vu" w:date="2018-11-21T21:48:00Z">
              <w:del w:id="33368" w:author="Tran Huan" w:date="2018-11-25T22:00:00Z">
                <w:r w:rsidDel="00096943">
                  <w:rPr>
                    <w:lang w:val="en-US"/>
                  </w:rPr>
                  <w:delText>X</w:delText>
                </w:r>
              </w:del>
            </w:ins>
            <w:bookmarkStart w:id="33369" w:name="_Toc531004080"/>
            <w:bookmarkStart w:id="33370" w:name="_Toc531005997"/>
            <w:bookmarkStart w:id="33371" w:name="_Toc531571990"/>
            <w:bookmarkStart w:id="33372" w:name="_Toc531575838"/>
            <w:bookmarkStart w:id="33373" w:name="_Toc531579579"/>
            <w:bookmarkStart w:id="33374" w:name="_Toc531583317"/>
            <w:bookmarkEnd w:id="33369"/>
            <w:bookmarkEnd w:id="33370"/>
            <w:bookmarkEnd w:id="33371"/>
            <w:bookmarkEnd w:id="33372"/>
            <w:bookmarkEnd w:id="33373"/>
            <w:bookmarkEnd w:id="33374"/>
          </w:p>
        </w:tc>
        <w:tc>
          <w:tcPr>
            <w:tcW w:w="1463" w:type="dxa"/>
          </w:tcPr>
          <w:p w14:paraId="71AD5282" w14:textId="2E783463" w:rsidR="008977B2" w:rsidDel="00096943" w:rsidRDefault="007801A8" w:rsidP="00D10B12">
            <w:pPr>
              <w:spacing w:line="288" w:lineRule="auto"/>
              <w:contextualSpacing/>
              <w:jc w:val="center"/>
              <w:rPr>
                <w:del w:id="33375" w:author="Tran Huan" w:date="2018-11-25T22:00:00Z"/>
                <w:lang w:val="en-US"/>
              </w:rPr>
              <w:pPrChange w:id="33376" w:author="Tran Huan" w:date="2018-12-03T01:23:00Z">
                <w:pPr>
                  <w:spacing w:line="360" w:lineRule="auto"/>
                  <w:jc w:val="center"/>
                </w:pPr>
              </w:pPrChange>
            </w:pPr>
            <w:del w:id="33377" w:author="Tran Huan" w:date="2018-11-25T22:00:00Z">
              <w:r w:rsidDel="00096943">
                <w:rPr>
                  <w:lang w:val="en-US"/>
                </w:rPr>
                <w:delText>X</w:delText>
              </w:r>
              <w:bookmarkStart w:id="33378" w:name="_Toc531004081"/>
              <w:bookmarkStart w:id="33379" w:name="_Toc531005998"/>
              <w:bookmarkStart w:id="33380" w:name="_Toc531571991"/>
              <w:bookmarkStart w:id="33381" w:name="_Toc531575839"/>
              <w:bookmarkStart w:id="33382" w:name="_Toc531579580"/>
              <w:bookmarkStart w:id="33383" w:name="_Toc531583318"/>
              <w:bookmarkEnd w:id="33378"/>
              <w:bookmarkEnd w:id="33379"/>
              <w:bookmarkEnd w:id="33380"/>
              <w:bookmarkEnd w:id="33381"/>
              <w:bookmarkEnd w:id="33382"/>
              <w:bookmarkEnd w:id="33383"/>
            </w:del>
          </w:p>
        </w:tc>
        <w:tc>
          <w:tcPr>
            <w:tcW w:w="1463" w:type="dxa"/>
          </w:tcPr>
          <w:p w14:paraId="214332A0" w14:textId="547E76BB" w:rsidR="008977B2" w:rsidDel="00096943" w:rsidRDefault="008977B2" w:rsidP="00D10B12">
            <w:pPr>
              <w:spacing w:line="288" w:lineRule="auto"/>
              <w:contextualSpacing/>
              <w:jc w:val="center"/>
              <w:rPr>
                <w:del w:id="33384" w:author="Tran Huan" w:date="2018-11-25T22:00:00Z"/>
                <w:lang w:val="en-US"/>
              </w:rPr>
              <w:pPrChange w:id="33385" w:author="Tran Huan" w:date="2018-12-03T01:23:00Z">
                <w:pPr>
                  <w:spacing w:line="360" w:lineRule="auto"/>
                  <w:jc w:val="center"/>
                </w:pPr>
              </w:pPrChange>
            </w:pPr>
            <w:bookmarkStart w:id="33386" w:name="_Toc531004082"/>
            <w:bookmarkStart w:id="33387" w:name="_Toc531005999"/>
            <w:bookmarkStart w:id="33388" w:name="_Toc531571992"/>
            <w:bookmarkStart w:id="33389" w:name="_Toc531575840"/>
            <w:bookmarkStart w:id="33390" w:name="_Toc531579581"/>
            <w:bookmarkStart w:id="33391" w:name="_Toc531583319"/>
            <w:bookmarkEnd w:id="33386"/>
            <w:bookmarkEnd w:id="33387"/>
            <w:bookmarkEnd w:id="33388"/>
            <w:bookmarkEnd w:id="33389"/>
            <w:bookmarkEnd w:id="33390"/>
            <w:bookmarkEnd w:id="33391"/>
          </w:p>
        </w:tc>
        <w:tc>
          <w:tcPr>
            <w:tcW w:w="1463" w:type="dxa"/>
          </w:tcPr>
          <w:p w14:paraId="29F9DF18" w14:textId="4A4F320A" w:rsidR="008977B2" w:rsidDel="00096943" w:rsidRDefault="000C009C" w:rsidP="00D10B12">
            <w:pPr>
              <w:spacing w:line="288" w:lineRule="auto"/>
              <w:contextualSpacing/>
              <w:jc w:val="center"/>
              <w:rPr>
                <w:del w:id="33392" w:author="Tran Huan" w:date="2018-11-25T22:00:00Z"/>
                <w:lang w:val="en-US"/>
              </w:rPr>
              <w:pPrChange w:id="33393" w:author="Tran Huan" w:date="2018-12-03T01:23:00Z">
                <w:pPr>
                  <w:jc w:val="center"/>
                </w:pPr>
              </w:pPrChange>
            </w:pPr>
            <w:ins w:id="33394" w:author="phuong vu" w:date="2018-11-21T21:49:00Z">
              <w:del w:id="33395" w:author="Tran Huan" w:date="2018-11-25T22:00:00Z">
                <w:r w:rsidDel="00096943">
                  <w:rPr>
                    <w:lang w:val="en-US"/>
                  </w:rPr>
                  <w:delText>X</w:delText>
                </w:r>
              </w:del>
            </w:ins>
            <w:bookmarkStart w:id="33396" w:name="_Toc531004083"/>
            <w:bookmarkStart w:id="33397" w:name="_Toc531006000"/>
            <w:bookmarkStart w:id="33398" w:name="_Toc531571993"/>
            <w:bookmarkStart w:id="33399" w:name="_Toc531575841"/>
            <w:bookmarkStart w:id="33400" w:name="_Toc531579582"/>
            <w:bookmarkStart w:id="33401" w:name="_Toc531583320"/>
            <w:bookmarkEnd w:id="33396"/>
            <w:bookmarkEnd w:id="33397"/>
            <w:bookmarkEnd w:id="33398"/>
            <w:bookmarkEnd w:id="33399"/>
            <w:bookmarkEnd w:id="33400"/>
            <w:bookmarkEnd w:id="33401"/>
          </w:p>
        </w:tc>
        <w:bookmarkStart w:id="33402" w:name="_Toc531004084"/>
        <w:bookmarkStart w:id="33403" w:name="_Toc531006001"/>
        <w:bookmarkStart w:id="33404" w:name="_Toc531571994"/>
        <w:bookmarkStart w:id="33405" w:name="_Toc531575842"/>
        <w:bookmarkStart w:id="33406" w:name="_Toc531579583"/>
        <w:bookmarkStart w:id="33407" w:name="_Toc531583321"/>
        <w:bookmarkEnd w:id="33402"/>
        <w:bookmarkEnd w:id="33403"/>
        <w:bookmarkEnd w:id="33404"/>
        <w:bookmarkEnd w:id="33405"/>
        <w:bookmarkEnd w:id="33406"/>
        <w:bookmarkEnd w:id="33407"/>
      </w:tr>
      <w:tr w:rsidR="000C009C" w:rsidDel="00096943" w14:paraId="0E61E4E8" w14:textId="7687928B" w:rsidTr="009A04B7">
        <w:trPr>
          <w:ins w:id="33408" w:author="phuong vu" w:date="2018-11-21T21:48:00Z"/>
          <w:del w:id="33409" w:author="Tran Huan" w:date="2018-11-25T22:00:00Z"/>
        </w:trPr>
        <w:tc>
          <w:tcPr>
            <w:tcW w:w="805" w:type="dxa"/>
          </w:tcPr>
          <w:p w14:paraId="1559CABB" w14:textId="2E1C70B5" w:rsidR="000C009C" w:rsidDel="00096943" w:rsidRDefault="000C009C" w:rsidP="00D10B12">
            <w:pPr>
              <w:spacing w:line="288" w:lineRule="auto"/>
              <w:contextualSpacing/>
              <w:jc w:val="center"/>
              <w:rPr>
                <w:ins w:id="33410" w:author="phuong vu" w:date="2018-11-21T21:48:00Z"/>
                <w:del w:id="33411" w:author="Tran Huan" w:date="2018-11-25T22:00:00Z"/>
                <w:lang w:val="en-US"/>
              </w:rPr>
              <w:pPrChange w:id="33412" w:author="Tran Huan" w:date="2018-12-03T01:23:00Z">
                <w:pPr>
                  <w:spacing w:line="360" w:lineRule="auto"/>
                  <w:jc w:val="center"/>
                </w:pPr>
              </w:pPrChange>
            </w:pPr>
            <w:ins w:id="33413" w:author="phuong vu" w:date="2018-11-21T21:48:00Z">
              <w:del w:id="33414" w:author="Tran Huan" w:date="2018-11-25T22:00:00Z">
                <w:r w:rsidDel="00096943">
                  <w:rPr>
                    <w:lang w:val="en-US"/>
                  </w:rPr>
                  <w:delText>5</w:delText>
                </w:r>
                <w:bookmarkStart w:id="33415" w:name="_Toc531004085"/>
                <w:bookmarkStart w:id="33416" w:name="_Toc531006002"/>
                <w:bookmarkStart w:id="33417" w:name="_Toc531571995"/>
                <w:bookmarkStart w:id="33418" w:name="_Toc531575843"/>
                <w:bookmarkStart w:id="33419" w:name="_Toc531579584"/>
                <w:bookmarkStart w:id="33420" w:name="_Toc531583322"/>
                <w:bookmarkEnd w:id="33415"/>
                <w:bookmarkEnd w:id="33416"/>
                <w:bookmarkEnd w:id="33417"/>
                <w:bookmarkEnd w:id="33418"/>
                <w:bookmarkEnd w:id="33419"/>
                <w:bookmarkEnd w:id="33420"/>
              </w:del>
            </w:ins>
          </w:p>
        </w:tc>
        <w:tc>
          <w:tcPr>
            <w:tcW w:w="2120" w:type="dxa"/>
          </w:tcPr>
          <w:p w14:paraId="30C32AC5" w14:textId="2AD99B6F" w:rsidR="000C009C" w:rsidDel="00096943" w:rsidRDefault="000C009C" w:rsidP="00D10B12">
            <w:pPr>
              <w:spacing w:line="288" w:lineRule="auto"/>
              <w:contextualSpacing/>
              <w:rPr>
                <w:ins w:id="33421" w:author="phuong vu" w:date="2018-11-21T21:48:00Z"/>
                <w:del w:id="33422" w:author="Tran Huan" w:date="2018-11-25T22:00:00Z"/>
                <w:lang w:val="en-US"/>
              </w:rPr>
              <w:pPrChange w:id="33423" w:author="Tran Huan" w:date="2018-12-03T01:23:00Z">
                <w:pPr>
                  <w:spacing w:line="360" w:lineRule="auto"/>
                </w:pPr>
              </w:pPrChange>
            </w:pPr>
            <w:ins w:id="33424" w:author="phuong vu" w:date="2018-11-21T21:49:00Z">
              <w:del w:id="33425" w:author="Tran Huan" w:date="2018-11-25T22:00:00Z">
                <w:r w:rsidDel="00096943">
                  <w:rPr>
                    <w:lang w:val="en-US"/>
                  </w:rPr>
                  <w:delText>receipt_detail</w:delText>
                </w:r>
              </w:del>
            </w:ins>
            <w:bookmarkStart w:id="33426" w:name="_Toc531004086"/>
            <w:bookmarkStart w:id="33427" w:name="_Toc531006003"/>
            <w:bookmarkStart w:id="33428" w:name="_Toc531571996"/>
            <w:bookmarkStart w:id="33429" w:name="_Toc531575844"/>
            <w:bookmarkStart w:id="33430" w:name="_Toc531579585"/>
            <w:bookmarkStart w:id="33431" w:name="_Toc531583323"/>
            <w:bookmarkEnd w:id="33426"/>
            <w:bookmarkEnd w:id="33427"/>
            <w:bookmarkEnd w:id="33428"/>
            <w:bookmarkEnd w:id="33429"/>
            <w:bookmarkEnd w:id="33430"/>
            <w:bookmarkEnd w:id="33431"/>
          </w:p>
        </w:tc>
        <w:tc>
          <w:tcPr>
            <w:tcW w:w="1463" w:type="dxa"/>
          </w:tcPr>
          <w:p w14:paraId="4A4CA24E" w14:textId="462D3F6C" w:rsidR="000C009C" w:rsidDel="00096943" w:rsidRDefault="000C009C" w:rsidP="00D10B12">
            <w:pPr>
              <w:spacing w:line="288" w:lineRule="auto"/>
              <w:contextualSpacing/>
              <w:jc w:val="center"/>
              <w:rPr>
                <w:ins w:id="33432" w:author="phuong vu" w:date="2018-11-21T21:48:00Z"/>
                <w:del w:id="33433" w:author="Tran Huan" w:date="2018-11-25T22:00:00Z"/>
                <w:lang w:val="en-US"/>
              </w:rPr>
              <w:pPrChange w:id="33434" w:author="Tran Huan" w:date="2018-12-03T01:23:00Z">
                <w:pPr>
                  <w:spacing w:line="360" w:lineRule="auto"/>
                  <w:jc w:val="center"/>
                </w:pPr>
              </w:pPrChange>
            </w:pPr>
            <w:ins w:id="33435" w:author="phuong vu" w:date="2018-11-21T21:49:00Z">
              <w:del w:id="33436" w:author="Tran Huan" w:date="2018-11-25T22:00:00Z">
                <w:r w:rsidDel="00096943">
                  <w:rPr>
                    <w:lang w:val="en-US"/>
                  </w:rPr>
                  <w:delText>X</w:delText>
                </w:r>
              </w:del>
            </w:ins>
            <w:bookmarkStart w:id="33437" w:name="_Toc531004087"/>
            <w:bookmarkStart w:id="33438" w:name="_Toc531006004"/>
            <w:bookmarkStart w:id="33439" w:name="_Toc531571997"/>
            <w:bookmarkStart w:id="33440" w:name="_Toc531575845"/>
            <w:bookmarkStart w:id="33441" w:name="_Toc531579586"/>
            <w:bookmarkStart w:id="33442" w:name="_Toc531583324"/>
            <w:bookmarkEnd w:id="33437"/>
            <w:bookmarkEnd w:id="33438"/>
            <w:bookmarkEnd w:id="33439"/>
            <w:bookmarkEnd w:id="33440"/>
            <w:bookmarkEnd w:id="33441"/>
            <w:bookmarkEnd w:id="33442"/>
          </w:p>
        </w:tc>
        <w:tc>
          <w:tcPr>
            <w:tcW w:w="1463" w:type="dxa"/>
          </w:tcPr>
          <w:p w14:paraId="78FB62E6" w14:textId="50E6E7E0" w:rsidR="000C009C" w:rsidDel="00096943" w:rsidRDefault="000C009C" w:rsidP="00D10B12">
            <w:pPr>
              <w:spacing w:line="288" w:lineRule="auto"/>
              <w:contextualSpacing/>
              <w:jc w:val="center"/>
              <w:rPr>
                <w:ins w:id="33443" w:author="phuong vu" w:date="2018-11-21T21:48:00Z"/>
                <w:del w:id="33444" w:author="Tran Huan" w:date="2018-11-25T22:00:00Z"/>
                <w:lang w:val="en-US"/>
              </w:rPr>
              <w:pPrChange w:id="33445" w:author="Tran Huan" w:date="2018-12-03T01:23:00Z">
                <w:pPr>
                  <w:spacing w:line="360" w:lineRule="auto"/>
                  <w:jc w:val="center"/>
                </w:pPr>
              </w:pPrChange>
            </w:pPr>
            <w:bookmarkStart w:id="33446" w:name="_Toc531004088"/>
            <w:bookmarkStart w:id="33447" w:name="_Toc531006005"/>
            <w:bookmarkStart w:id="33448" w:name="_Toc531571998"/>
            <w:bookmarkStart w:id="33449" w:name="_Toc531575846"/>
            <w:bookmarkStart w:id="33450" w:name="_Toc531579587"/>
            <w:bookmarkStart w:id="33451" w:name="_Toc531583325"/>
            <w:bookmarkEnd w:id="33446"/>
            <w:bookmarkEnd w:id="33447"/>
            <w:bookmarkEnd w:id="33448"/>
            <w:bookmarkEnd w:id="33449"/>
            <w:bookmarkEnd w:id="33450"/>
            <w:bookmarkEnd w:id="33451"/>
          </w:p>
        </w:tc>
        <w:tc>
          <w:tcPr>
            <w:tcW w:w="1463" w:type="dxa"/>
          </w:tcPr>
          <w:p w14:paraId="5F0E0637" w14:textId="455A6DD1" w:rsidR="000C009C" w:rsidDel="00096943" w:rsidRDefault="000C009C" w:rsidP="00D10B12">
            <w:pPr>
              <w:spacing w:line="288" w:lineRule="auto"/>
              <w:contextualSpacing/>
              <w:jc w:val="center"/>
              <w:rPr>
                <w:ins w:id="33452" w:author="phuong vu" w:date="2018-11-21T21:48:00Z"/>
                <w:del w:id="33453" w:author="Tran Huan" w:date="2018-11-25T22:00:00Z"/>
                <w:lang w:val="en-US"/>
              </w:rPr>
              <w:pPrChange w:id="33454" w:author="Tran Huan" w:date="2018-12-03T01:23:00Z">
                <w:pPr>
                  <w:spacing w:line="360" w:lineRule="auto"/>
                  <w:jc w:val="center"/>
                </w:pPr>
              </w:pPrChange>
            </w:pPr>
            <w:bookmarkStart w:id="33455" w:name="_Toc531004089"/>
            <w:bookmarkStart w:id="33456" w:name="_Toc531006006"/>
            <w:bookmarkStart w:id="33457" w:name="_Toc531571999"/>
            <w:bookmarkStart w:id="33458" w:name="_Toc531575847"/>
            <w:bookmarkStart w:id="33459" w:name="_Toc531579588"/>
            <w:bookmarkStart w:id="33460" w:name="_Toc531583326"/>
            <w:bookmarkEnd w:id="33455"/>
            <w:bookmarkEnd w:id="33456"/>
            <w:bookmarkEnd w:id="33457"/>
            <w:bookmarkEnd w:id="33458"/>
            <w:bookmarkEnd w:id="33459"/>
            <w:bookmarkEnd w:id="33460"/>
          </w:p>
        </w:tc>
        <w:tc>
          <w:tcPr>
            <w:tcW w:w="1463" w:type="dxa"/>
          </w:tcPr>
          <w:p w14:paraId="38116524" w14:textId="1216249F" w:rsidR="000C009C" w:rsidDel="00096943" w:rsidRDefault="000C009C" w:rsidP="00D10B12">
            <w:pPr>
              <w:spacing w:line="288" w:lineRule="auto"/>
              <w:contextualSpacing/>
              <w:jc w:val="center"/>
              <w:rPr>
                <w:ins w:id="33461" w:author="phuong vu" w:date="2018-11-21T21:48:00Z"/>
                <w:del w:id="33462" w:author="Tran Huan" w:date="2018-11-25T22:00:00Z"/>
                <w:lang w:val="en-US"/>
              </w:rPr>
              <w:pPrChange w:id="33463" w:author="Tran Huan" w:date="2018-12-03T01:23:00Z">
                <w:pPr>
                  <w:jc w:val="center"/>
                </w:pPr>
              </w:pPrChange>
            </w:pPr>
            <w:ins w:id="33464" w:author="phuong vu" w:date="2018-11-21T21:49:00Z">
              <w:del w:id="33465" w:author="Tran Huan" w:date="2018-11-25T22:00:00Z">
                <w:r w:rsidDel="00096943">
                  <w:rPr>
                    <w:lang w:val="en-US"/>
                  </w:rPr>
                  <w:delText>X</w:delText>
                </w:r>
              </w:del>
            </w:ins>
            <w:bookmarkStart w:id="33466" w:name="_Toc531004090"/>
            <w:bookmarkStart w:id="33467" w:name="_Toc531006007"/>
            <w:bookmarkStart w:id="33468" w:name="_Toc531572000"/>
            <w:bookmarkStart w:id="33469" w:name="_Toc531575848"/>
            <w:bookmarkStart w:id="33470" w:name="_Toc531579589"/>
            <w:bookmarkStart w:id="33471" w:name="_Toc531583327"/>
            <w:bookmarkEnd w:id="33466"/>
            <w:bookmarkEnd w:id="33467"/>
            <w:bookmarkEnd w:id="33468"/>
            <w:bookmarkEnd w:id="33469"/>
            <w:bookmarkEnd w:id="33470"/>
            <w:bookmarkEnd w:id="33471"/>
          </w:p>
        </w:tc>
        <w:bookmarkStart w:id="33472" w:name="_Toc531004091"/>
        <w:bookmarkStart w:id="33473" w:name="_Toc531006008"/>
        <w:bookmarkStart w:id="33474" w:name="_Toc531572001"/>
        <w:bookmarkStart w:id="33475" w:name="_Toc531575849"/>
        <w:bookmarkStart w:id="33476" w:name="_Toc531579590"/>
        <w:bookmarkStart w:id="33477" w:name="_Toc531583328"/>
        <w:bookmarkEnd w:id="33472"/>
        <w:bookmarkEnd w:id="33473"/>
        <w:bookmarkEnd w:id="33474"/>
        <w:bookmarkEnd w:id="33475"/>
        <w:bookmarkEnd w:id="33476"/>
        <w:bookmarkEnd w:id="33477"/>
      </w:tr>
    </w:tbl>
    <w:p w14:paraId="5D021FD3" w14:textId="4A0DD3D5" w:rsidR="008977B2" w:rsidRPr="006C3B6C" w:rsidDel="00096943" w:rsidRDefault="008977B2" w:rsidP="00D10B12">
      <w:pPr>
        <w:spacing w:after="0" w:line="288" w:lineRule="auto"/>
        <w:contextualSpacing/>
        <w:rPr>
          <w:del w:id="33478" w:author="Tran Huan" w:date="2018-11-25T22:00:00Z"/>
          <w:lang w:val="en-US"/>
        </w:rPr>
        <w:pPrChange w:id="33479" w:author="Tran Huan" w:date="2018-12-03T01:23:00Z">
          <w:pPr/>
        </w:pPrChange>
      </w:pPr>
      <w:bookmarkStart w:id="33480" w:name="_Toc531004092"/>
      <w:bookmarkStart w:id="33481" w:name="_Toc531006009"/>
      <w:bookmarkStart w:id="33482" w:name="_Toc531572002"/>
      <w:bookmarkStart w:id="33483" w:name="_Toc531575850"/>
      <w:bookmarkStart w:id="33484" w:name="_Toc531579591"/>
      <w:bookmarkStart w:id="33485" w:name="_Toc531583329"/>
      <w:bookmarkEnd w:id="33480"/>
      <w:bookmarkEnd w:id="33481"/>
      <w:bookmarkEnd w:id="33482"/>
      <w:bookmarkEnd w:id="33483"/>
      <w:bookmarkEnd w:id="33484"/>
      <w:bookmarkEnd w:id="33485"/>
    </w:p>
    <w:p w14:paraId="56B22874" w14:textId="679FC7BC" w:rsidR="00070C2F" w:rsidRPr="006C3B6C" w:rsidDel="00096943" w:rsidRDefault="00070C2F" w:rsidP="00D10B12">
      <w:pPr>
        <w:pStyle w:val="Heading6"/>
        <w:spacing w:line="288" w:lineRule="auto"/>
        <w:contextualSpacing/>
        <w:rPr>
          <w:del w:id="33486" w:author="Tran Huan" w:date="2018-11-25T22:00:00Z"/>
          <w:lang w:val="en-US"/>
        </w:rPr>
        <w:pPrChange w:id="33487" w:author="Tran Huan" w:date="2018-12-03T01:23:00Z">
          <w:pPr>
            <w:pStyle w:val="Heading6"/>
          </w:pPr>
        </w:pPrChange>
      </w:pPr>
      <w:del w:id="33488" w:author="Tran Huan" w:date="2018-11-25T22:00:00Z">
        <w:r w:rsidDel="00096943">
          <w:rPr>
            <w:lang w:val="en-US"/>
          </w:rPr>
          <w:delText>Cách xử lí</w:delText>
        </w:r>
        <w:bookmarkStart w:id="33489" w:name="_Toc531004093"/>
        <w:bookmarkStart w:id="33490" w:name="_Toc531006010"/>
        <w:bookmarkStart w:id="33491" w:name="_Toc531572003"/>
        <w:bookmarkStart w:id="33492" w:name="_Toc531575851"/>
        <w:bookmarkStart w:id="33493" w:name="_Toc531579592"/>
        <w:bookmarkStart w:id="33494" w:name="_Toc531583330"/>
        <w:bookmarkEnd w:id="33489"/>
        <w:bookmarkEnd w:id="33490"/>
        <w:bookmarkEnd w:id="33491"/>
        <w:bookmarkEnd w:id="33492"/>
        <w:bookmarkEnd w:id="33493"/>
        <w:bookmarkEnd w:id="33494"/>
      </w:del>
    </w:p>
    <w:p w14:paraId="568B915C" w14:textId="176CCBE7" w:rsidR="00616229" w:rsidRPr="00D225CD" w:rsidDel="00096943" w:rsidRDefault="00CE445B" w:rsidP="00D10B12">
      <w:pPr>
        <w:pStyle w:val="Heading5"/>
        <w:spacing w:line="288" w:lineRule="auto"/>
        <w:contextualSpacing/>
        <w:rPr>
          <w:del w:id="33495" w:author="Tran Huan" w:date="2018-11-25T22:00:00Z"/>
          <w:lang w:val="en-US"/>
        </w:rPr>
        <w:pPrChange w:id="33496" w:author="Tran Huan" w:date="2018-12-03T01:23:00Z">
          <w:pPr>
            <w:pStyle w:val="Heading5"/>
          </w:pPr>
        </w:pPrChange>
      </w:pPr>
      <w:del w:id="33497" w:author="Tran Huan" w:date="2018-11-25T22:00:00Z">
        <w:r w:rsidDel="00096943">
          <w:rPr>
            <w:lang w:val="en-US"/>
          </w:rPr>
          <w:delText>Tạo hóa đơn đơn hàng</w:delText>
        </w:r>
        <w:bookmarkStart w:id="33498" w:name="_Toc531004094"/>
        <w:bookmarkStart w:id="33499" w:name="_Toc531006011"/>
        <w:bookmarkStart w:id="33500" w:name="_Toc531572004"/>
        <w:bookmarkStart w:id="33501" w:name="_Toc531575852"/>
        <w:bookmarkStart w:id="33502" w:name="_Toc531579593"/>
        <w:bookmarkStart w:id="33503" w:name="_Toc531583331"/>
        <w:bookmarkEnd w:id="33498"/>
        <w:bookmarkEnd w:id="33499"/>
        <w:bookmarkEnd w:id="33500"/>
        <w:bookmarkEnd w:id="33501"/>
        <w:bookmarkEnd w:id="33502"/>
        <w:bookmarkEnd w:id="33503"/>
      </w:del>
    </w:p>
    <w:p w14:paraId="02692E12" w14:textId="136B56DE" w:rsidR="00070C2F" w:rsidDel="00096943" w:rsidRDefault="00070C2F" w:rsidP="00D10B12">
      <w:pPr>
        <w:pStyle w:val="Heading6"/>
        <w:spacing w:line="288" w:lineRule="auto"/>
        <w:contextualSpacing/>
        <w:rPr>
          <w:ins w:id="33504" w:author="phuong vu" w:date="2018-11-15T23:10:00Z"/>
          <w:del w:id="33505" w:author="Tran Huan" w:date="2018-11-25T22:00:00Z"/>
          <w:lang w:val="en-US"/>
        </w:rPr>
        <w:pPrChange w:id="33506" w:author="Tran Huan" w:date="2018-12-03T01:23:00Z">
          <w:pPr>
            <w:pStyle w:val="Heading6"/>
          </w:pPr>
        </w:pPrChange>
      </w:pPr>
      <w:del w:id="33507" w:author="Tran Huan" w:date="2018-11-25T22:00:00Z">
        <w:r w:rsidDel="00096943">
          <w:rPr>
            <w:lang w:val="en-US"/>
          </w:rPr>
          <w:delText>Mục đích</w:delText>
        </w:r>
      </w:del>
      <w:bookmarkStart w:id="33508" w:name="_Toc531004095"/>
      <w:bookmarkStart w:id="33509" w:name="_Toc531006012"/>
      <w:bookmarkStart w:id="33510" w:name="_Toc531572005"/>
      <w:bookmarkStart w:id="33511" w:name="_Toc531575853"/>
      <w:bookmarkStart w:id="33512" w:name="_Toc531579594"/>
      <w:bookmarkStart w:id="33513" w:name="_Toc531583332"/>
      <w:bookmarkEnd w:id="33508"/>
      <w:bookmarkEnd w:id="33509"/>
      <w:bookmarkEnd w:id="33510"/>
      <w:bookmarkEnd w:id="33511"/>
      <w:bookmarkEnd w:id="33512"/>
      <w:bookmarkEnd w:id="33513"/>
    </w:p>
    <w:p w14:paraId="15A04B77" w14:textId="0AD8B29A" w:rsidR="00061E48" w:rsidRPr="005A4BEF" w:rsidDel="00096943" w:rsidRDefault="00061E48" w:rsidP="00D10B12">
      <w:pPr>
        <w:spacing w:after="0" w:line="288" w:lineRule="auto"/>
        <w:ind w:firstLine="720"/>
        <w:contextualSpacing/>
        <w:rPr>
          <w:del w:id="33514" w:author="Tran Huan" w:date="2018-11-25T22:00:00Z"/>
          <w:lang w:val="en-US"/>
        </w:rPr>
        <w:pPrChange w:id="33515" w:author="Tran Huan" w:date="2018-12-03T01:23:00Z">
          <w:pPr>
            <w:pStyle w:val="Heading6"/>
          </w:pPr>
        </w:pPrChange>
      </w:pPr>
      <w:ins w:id="33516" w:author="phuong vu" w:date="2018-11-15T23:10:00Z">
        <w:del w:id="33517" w:author="Tran Huan" w:date="2018-11-25T22:00:00Z">
          <w:r w:rsidDel="00096943">
            <w:rPr>
              <w:lang w:val="en-US"/>
            </w:rPr>
            <w:delText>Tạo hóa đơn đơn hàng là</w:delText>
          </w:r>
        </w:del>
      </w:ins>
      <w:ins w:id="33518" w:author="phuong vu" w:date="2018-11-15T23:11:00Z">
        <w:del w:id="33519" w:author="Tran Huan" w:date="2018-11-25T22:00:00Z">
          <w:r w:rsidR="000B72E2" w:rsidDel="00096943">
            <w:rPr>
              <w:lang w:val="en-US"/>
            </w:rPr>
            <w:delText xml:space="preserve"> một trong những</w:delText>
          </w:r>
        </w:del>
      </w:ins>
      <w:ins w:id="33520" w:author="phuong vu" w:date="2018-11-15T23:10:00Z">
        <w:del w:id="33521" w:author="Tran Huan" w:date="2018-11-25T22:00:00Z">
          <w:r w:rsidDel="00096943">
            <w:rPr>
              <w:lang w:val="en-US"/>
            </w:rPr>
            <w:delText xml:space="preserve"> bước </w:delText>
          </w:r>
          <w:r w:rsidR="000B72E2" w:rsidDel="00096943">
            <w:rPr>
              <w:lang w:val="en-US"/>
            </w:rPr>
            <w:delText>cuối c</w:delText>
          </w:r>
        </w:del>
      </w:ins>
      <w:ins w:id="33522" w:author="phuong vu" w:date="2018-11-15T23:11:00Z">
        <w:del w:id="33523" w:author="Tran Huan" w:date="2018-11-25T22:00:00Z">
          <w:r w:rsidR="000B72E2" w:rsidDel="00096943">
            <w:rPr>
              <w:lang w:val="en-US"/>
            </w:rPr>
            <w:delText xml:space="preserve">ùng trong chuỗi xử lí đơn hàng. Dữ liệu của hóa đơn được lấy từ dữ liệu biên nhận, bởi vì dữ liệu biên nhận là dữ liệu </w:delText>
          </w:r>
        </w:del>
      </w:ins>
      <w:ins w:id="33524" w:author="phuong vu" w:date="2018-11-15T23:12:00Z">
        <w:del w:id="33525" w:author="Tran Huan" w:date="2018-11-25T22:00:00Z">
          <w:r w:rsidR="000B72E2" w:rsidDel="00096943">
            <w:rPr>
              <w:lang w:val="en-US"/>
            </w:rPr>
            <w:delText xml:space="preserve">chính xác và đã </w:delText>
          </w:r>
        </w:del>
      </w:ins>
      <w:ins w:id="33526" w:author="phuong vu" w:date="2018-11-15T23:13:00Z">
        <w:del w:id="33527" w:author="Tran Huan" w:date="2018-11-25T22:00:00Z">
          <w:r w:rsidR="000B72E2" w:rsidDel="00096943">
            <w:rPr>
              <w:lang w:val="en-US"/>
            </w:rPr>
            <w:delText>kiểm tra sau khi nhận đồ từ khách hàng. Hóa đơn là kết quả của thông tin đơn hàng và được gửi trả lại cho khách hàng để thanh toán.</w:delText>
          </w:r>
        </w:del>
      </w:ins>
      <w:bookmarkStart w:id="33528" w:name="_Toc531004096"/>
      <w:bookmarkStart w:id="33529" w:name="_Toc531006013"/>
      <w:bookmarkStart w:id="33530" w:name="_Toc531572006"/>
      <w:bookmarkStart w:id="33531" w:name="_Toc531575854"/>
      <w:bookmarkStart w:id="33532" w:name="_Toc531579595"/>
      <w:bookmarkStart w:id="33533" w:name="_Toc531583333"/>
      <w:bookmarkEnd w:id="33528"/>
      <w:bookmarkEnd w:id="33529"/>
      <w:bookmarkEnd w:id="33530"/>
      <w:bookmarkEnd w:id="33531"/>
      <w:bookmarkEnd w:id="33532"/>
      <w:bookmarkEnd w:id="33533"/>
    </w:p>
    <w:p w14:paraId="18192888" w14:textId="41ACD204" w:rsidR="00070C2F" w:rsidDel="00096943" w:rsidRDefault="00070C2F" w:rsidP="00D10B12">
      <w:pPr>
        <w:pStyle w:val="Heading6"/>
        <w:spacing w:line="288" w:lineRule="auto"/>
        <w:contextualSpacing/>
        <w:rPr>
          <w:del w:id="33534" w:author="Tran Huan" w:date="2018-11-25T22:00:00Z"/>
          <w:lang w:val="en-US"/>
        </w:rPr>
        <w:pPrChange w:id="33535" w:author="Tran Huan" w:date="2018-12-03T01:23:00Z">
          <w:pPr>
            <w:pStyle w:val="Heading6"/>
          </w:pPr>
        </w:pPrChange>
      </w:pPr>
      <w:del w:id="33536" w:author="Tran Huan" w:date="2018-11-25T22:00:00Z">
        <w:r w:rsidDel="00096943">
          <w:rPr>
            <w:lang w:val="en-US"/>
          </w:rPr>
          <w:delText>Giao diện</w:delText>
        </w:r>
        <w:bookmarkStart w:id="33537" w:name="_Toc531004097"/>
        <w:bookmarkStart w:id="33538" w:name="_Toc531006014"/>
        <w:bookmarkStart w:id="33539" w:name="_Toc531572007"/>
        <w:bookmarkStart w:id="33540" w:name="_Toc531575855"/>
        <w:bookmarkStart w:id="33541" w:name="_Toc531579596"/>
        <w:bookmarkStart w:id="33542" w:name="_Toc531583334"/>
        <w:bookmarkEnd w:id="33537"/>
        <w:bookmarkEnd w:id="33538"/>
        <w:bookmarkEnd w:id="33539"/>
        <w:bookmarkEnd w:id="33540"/>
        <w:bookmarkEnd w:id="33541"/>
        <w:bookmarkEnd w:id="33542"/>
      </w:del>
    </w:p>
    <w:p w14:paraId="217EF71D" w14:textId="42606815" w:rsidR="004F28F8" w:rsidDel="00096943" w:rsidRDefault="004F28F8" w:rsidP="00D10B12">
      <w:pPr>
        <w:keepNext/>
        <w:spacing w:after="0" w:line="288" w:lineRule="auto"/>
        <w:contextualSpacing/>
        <w:rPr>
          <w:del w:id="33543" w:author="Tran Huan" w:date="2018-11-25T22:00:00Z"/>
        </w:rPr>
        <w:pPrChange w:id="33544" w:author="Tran Huan" w:date="2018-12-03T01:23:00Z">
          <w:pPr>
            <w:keepNext/>
          </w:pPr>
        </w:pPrChange>
      </w:pPr>
      <w:del w:id="33545" w:author="Tran Huan" w:date="2018-11-25T22:00:00Z">
        <w:r w:rsidDel="00096943">
          <w:rPr>
            <w:noProof/>
            <w:lang w:val="en-US"/>
          </w:rPr>
          <w:drawing>
            <wp:inline distT="0" distB="0" distL="0" distR="0" wp14:anchorId="4803ABB9" wp14:editId="1E5F9B63">
              <wp:extent cx="5579745" cy="504253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5042535"/>
                      </a:xfrm>
                      <a:prstGeom prst="rect">
                        <a:avLst/>
                      </a:prstGeom>
                      <a:noFill/>
                      <a:ln>
                        <a:noFill/>
                      </a:ln>
                    </pic:spPr>
                  </pic:pic>
                </a:graphicData>
              </a:graphic>
            </wp:inline>
          </w:drawing>
        </w:r>
        <w:bookmarkStart w:id="33546" w:name="_Toc531004098"/>
        <w:bookmarkStart w:id="33547" w:name="_Toc531006015"/>
        <w:bookmarkStart w:id="33548" w:name="_Toc531572008"/>
        <w:bookmarkStart w:id="33549" w:name="_Toc531575856"/>
        <w:bookmarkStart w:id="33550" w:name="_Toc531579597"/>
        <w:bookmarkStart w:id="33551" w:name="_Toc531583335"/>
        <w:bookmarkEnd w:id="33546"/>
        <w:bookmarkEnd w:id="33547"/>
        <w:bookmarkEnd w:id="33548"/>
        <w:bookmarkEnd w:id="33549"/>
        <w:bookmarkEnd w:id="33550"/>
        <w:bookmarkEnd w:id="33551"/>
      </w:del>
    </w:p>
    <w:p w14:paraId="60A47183" w14:textId="18E17D60" w:rsidR="004F28F8" w:rsidRPr="000245EB" w:rsidDel="00096943" w:rsidRDefault="004F28F8" w:rsidP="00D10B12">
      <w:pPr>
        <w:pStyle w:val="Caption"/>
        <w:spacing w:after="0" w:line="288" w:lineRule="auto"/>
        <w:contextualSpacing/>
        <w:rPr>
          <w:del w:id="33552" w:author="Tran Huan" w:date="2018-11-25T22:00:00Z"/>
          <w:szCs w:val="26"/>
          <w:rPrChange w:id="33553" w:author="Tran Huan" w:date="2018-11-25T16:08:00Z">
            <w:rPr>
              <w:del w:id="33554" w:author="Tran Huan" w:date="2018-11-25T22:00:00Z"/>
              <w:lang w:val="en-US"/>
            </w:rPr>
          </w:rPrChange>
        </w:rPr>
        <w:pPrChange w:id="33555" w:author="Tran Huan" w:date="2018-12-03T01:23:00Z">
          <w:pPr>
            <w:pStyle w:val="Caption"/>
            <w:spacing w:line="276" w:lineRule="auto"/>
          </w:pPr>
        </w:pPrChange>
      </w:pPr>
      <w:bookmarkStart w:id="33556" w:name="_Ref530087124"/>
      <w:bookmarkStart w:id="33557" w:name="_Ref530087110"/>
      <w:del w:id="33558" w:author="Tran Huan" w:date="2018-11-25T22:00:00Z">
        <w:r w:rsidRPr="009B63D4" w:rsidDel="00096943">
          <w:rPr>
            <w:szCs w:val="26"/>
          </w:rPr>
          <w:delText xml:space="preserve">Hình </w:delText>
        </w:r>
      </w:del>
      <w:ins w:id="33559" w:author="phuong vu" w:date="2018-11-22T18:14:00Z">
        <w:del w:id="33560" w:author="Tran Huan" w:date="2018-11-25T22:00:00Z">
          <w:r w:rsidR="00627671" w:rsidDel="00096943">
            <w:rPr>
              <w:i/>
              <w:iCs w:val="0"/>
            </w:rPr>
            <w:fldChar w:fldCharType="begin"/>
          </w:r>
          <w:r w:rsidR="00627671" w:rsidDel="00096943">
            <w:rPr>
              <w:szCs w:val="26"/>
            </w:rPr>
            <w:delInstrText xml:space="preserve"> STYLEREF 1 \s </w:delInstrText>
          </w:r>
        </w:del>
      </w:ins>
      <w:del w:id="33561" w:author="Tran Huan" w:date="2018-11-25T22:00:00Z">
        <w:r w:rsidR="00627671" w:rsidDel="00096943">
          <w:rPr>
            <w:i/>
            <w:iCs w:val="0"/>
          </w:rPr>
          <w:fldChar w:fldCharType="separate"/>
        </w:r>
        <w:r w:rsidR="00627671" w:rsidDel="00096943">
          <w:rPr>
            <w:noProof/>
            <w:szCs w:val="26"/>
          </w:rPr>
          <w:delText>3</w:delText>
        </w:r>
      </w:del>
      <w:ins w:id="33562" w:author="phuong vu" w:date="2018-11-22T18:14:00Z">
        <w:del w:id="33563" w:author="Tran Huan" w:date="2018-11-25T22:00:00Z">
          <w:r w:rsidR="00627671" w:rsidDel="00096943">
            <w:rPr>
              <w:i/>
              <w:iCs w:val="0"/>
            </w:rPr>
            <w:fldChar w:fldCharType="end"/>
          </w:r>
          <w:r w:rsidR="00627671" w:rsidDel="00096943">
            <w:rPr>
              <w:szCs w:val="26"/>
            </w:rPr>
            <w:delText>.</w:delText>
          </w:r>
          <w:r w:rsidR="00627671" w:rsidDel="00096943">
            <w:rPr>
              <w:i/>
              <w:iCs w:val="0"/>
            </w:rPr>
            <w:fldChar w:fldCharType="begin"/>
          </w:r>
          <w:r w:rsidR="00627671" w:rsidDel="00096943">
            <w:rPr>
              <w:szCs w:val="26"/>
            </w:rPr>
            <w:delInstrText xml:space="preserve"> SEQ Hình \* ARABIC \s 1 </w:delInstrText>
          </w:r>
        </w:del>
      </w:ins>
      <w:del w:id="33564" w:author="Tran Huan" w:date="2018-11-25T22:00:00Z">
        <w:r w:rsidR="00627671" w:rsidDel="00096943">
          <w:rPr>
            <w:i/>
            <w:iCs w:val="0"/>
          </w:rPr>
          <w:fldChar w:fldCharType="separate"/>
        </w:r>
      </w:del>
      <w:ins w:id="33565" w:author="phuong vu" w:date="2018-11-22T18:14:00Z">
        <w:del w:id="33566" w:author="Tran Huan" w:date="2018-11-25T22:00:00Z">
          <w:r w:rsidR="00627671" w:rsidDel="00096943">
            <w:rPr>
              <w:noProof/>
              <w:szCs w:val="26"/>
            </w:rPr>
            <w:delText>11</w:delText>
          </w:r>
          <w:r w:rsidR="00627671" w:rsidDel="00096943">
            <w:rPr>
              <w:i/>
              <w:iCs w:val="0"/>
            </w:rPr>
            <w:fldChar w:fldCharType="end"/>
          </w:r>
        </w:del>
      </w:ins>
      <w:del w:id="33567" w:author="Tran Huan" w:date="2018-11-25T22:00:00Z">
        <w:r w:rsidR="006C103E" w:rsidDel="00096943">
          <w:rPr>
            <w:i/>
            <w:iCs w:val="0"/>
          </w:rPr>
          <w:fldChar w:fldCharType="begin"/>
        </w:r>
        <w:r w:rsidR="006C103E" w:rsidDel="00096943">
          <w:rPr>
            <w:szCs w:val="26"/>
          </w:rPr>
          <w:delInstrText xml:space="preserve"> STYLEREF 1 \s </w:delInstrText>
        </w:r>
        <w:r w:rsidR="006C103E" w:rsidDel="00096943">
          <w:rPr>
            <w:i/>
            <w:iCs w:val="0"/>
          </w:rPr>
          <w:fldChar w:fldCharType="separate"/>
        </w:r>
        <w:r w:rsidR="006C103E" w:rsidDel="00096943">
          <w:rPr>
            <w:noProof/>
            <w:szCs w:val="26"/>
          </w:rPr>
          <w:delText>3</w:delText>
        </w:r>
        <w:r w:rsidR="006C103E" w:rsidDel="00096943">
          <w:rPr>
            <w:i/>
            <w:iCs w:val="0"/>
          </w:rPr>
          <w:fldChar w:fldCharType="end"/>
        </w:r>
        <w:r w:rsidR="006C103E" w:rsidDel="00096943">
          <w:rPr>
            <w:szCs w:val="26"/>
          </w:rPr>
          <w:delText>.</w:delText>
        </w:r>
        <w:r w:rsidR="006C103E" w:rsidDel="00096943">
          <w:rPr>
            <w:i/>
            <w:iCs w:val="0"/>
          </w:rPr>
          <w:fldChar w:fldCharType="begin"/>
        </w:r>
        <w:r w:rsidR="006C103E" w:rsidDel="00096943">
          <w:rPr>
            <w:szCs w:val="26"/>
          </w:rPr>
          <w:delInstrText xml:space="preserve"> SEQ Hình \* ARABIC \s 1 </w:delInstrText>
        </w:r>
        <w:r w:rsidR="006C103E" w:rsidDel="00096943">
          <w:rPr>
            <w:i/>
            <w:iCs w:val="0"/>
          </w:rPr>
          <w:fldChar w:fldCharType="separate"/>
        </w:r>
        <w:r w:rsidR="006C103E" w:rsidDel="00096943">
          <w:rPr>
            <w:noProof/>
            <w:szCs w:val="26"/>
          </w:rPr>
          <w:delText>8</w:delText>
        </w:r>
        <w:r w:rsidR="006C103E" w:rsidDel="00096943">
          <w:rPr>
            <w:i/>
            <w:iCs w:val="0"/>
          </w:rPr>
          <w:fldChar w:fldCharType="end"/>
        </w:r>
        <w:bookmarkEnd w:id="33556"/>
        <w:r w:rsidRPr="000245EB" w:rsidDel="00096943">
          <w:rPr>
            <w:rPrChange w:id="33568" w:author="Tran Huan" w:date="2018-11-25T16:08:00Z">
              <w:rPr>
                <w:lang w:val="en-US"/>
              </w:rPr>
            </w:rPrChange>
          </w:rPr>
          <w:delText xml:space="preserve"> Giao diện thực hiện chức năng tạo hóa đơn cho đơn hàng</w:delText>
        </w:r>
        <w:bookmarkStart w:id="33569" w:name="_Toc531004099"/>
        <w:bookmarkStart w:id="33570" w:name="_Toc531006016"/>
        <w:bookmarkStart w:id="33571" w:name="_Toc531572009"/>
        <w:bookmarkStart w:id="33572" w:name="_Toc531575857"/>
        <w:bookmarkStart w:id="33573" w:name="_Toc531579598"/>
        <w:bookmarkStart w:id="33574" w:name="_Toc531583336"/>
        <w:bookmarkEnd w:id="33557"/>
        <w:bookmarkEnd w:id="33569"/>
        <w:bookmarkEnd w:id="33570"/>
        <w:bookmarkEnd w:id="33571"/>
        <w:bookmarkEnd w:id="33572"/>
        <w:bookmarkEnd w:id="33573"/>
        <w:bookmarkEnd w:id="33574"/>
      </w:del>
    </w:p>
    <w:p w14:paraId="4FDE5814" w14:textId="422296A5" w:rsidR="004F28F8" w:rsidDel="00096943" w:rsidRDefault="000A5A23" w:rsidP="00D10B12">
      <w:pPr>
        <w:keepNext/>
        <w:spacing w:after="0" w:line="288" w:lineRule="auto"/>
        <w:contextualSpacing/>
        <w:rPr>
          <w:del w:id="33575" w:author="Tran Huan" w:date="2018-11-25T22:00:00Z"/>
        </w:rPr>
        <w:pPrChange w:id="33576" w:author="Tran Huan" w:date="2018-12-03T01:23:00Z">
          <w:pPr>
            <w:keepNext/>
          </w:pPr>
        </w:pPrChange>
      </w:pPr>
      <w:ins w:id="33577" w:author="phuong vu" w:date="2018-11-21T21:40:00Z">
        <w:del w:id="33578" w:author="Tran Huan" w:date="2018-11-25T22:00:00Z">
          <w:r w:rsidDel="00096943">
            <w:rPr>
              <w:noProof/>
              <w:lang w:val="en-US"/>
            </w:rPr>
            <w:drawing>
              <wp:inline distT="0" distB="0" distL="0" distR="0" wp14:anchorId="71CAF5B7" wp14:editId="54D8DD89">
                <wp:extent cx="5579745" cy="3461385"/>
                <wp:effectExtent l="0" t="0" r="190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3461385"/>
                        </a:xfrm>
                        <a:prstGeom prst="rect">
                          <a:avLst/>
                        </a:prstGeom>
                        <a:noFill/>
                        <a:ln>
                          <a:noFill/>
                        </a:ln>
                      </pic:spPr>
                    </pic:pic>
                  </a:graphicData>
                </a:graphic>
              </wp:inline>
            </w:drawing>
          </w:r>
          <w:r w:rsidDel="00096943">
            <w:rPr>
              <w:noProof/>
            </w:rPr>
            <w:delText xml:space="preserve"> </w:delText>
          </w:r>
        </w:del>
      </w:ins>
      <w:del w:id="33579" w:author="Tran Huan" w:date="2018-11-25T22:00:00Z">
        <w:r w:rsidR="004F28F8" w:rsidDel="00096943">
          <w:rPr>
            <w:noProof/>
            <w:lang w:val="en-US"/>
          </w:rPr>
          <w:drawing>
            <wp:inline distT="0" distB="0" distL="0" distR="0" wp14:anchorId="3537C190" wp14:editId="1EB7AFEE">
              <wp:extent cx="5579745" cy="326771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3267710"/>
                      </a:xfrm>
                      <a:prstGeom prst="rect">
                        <a:avLst/>
                      </a:prstGeom>
                      <a:noFill/>
                      <a:ln>
                        <a:noFill/>
                      </a:ln>
                    </pic:spPr>
                  </pic:pic>
                </a:graphicData>
              </a:graphic>
            </wp:inline>
          </w:drawing>
        </w:r>
        <w:bookmarkStart w:id="33580" w:name="_Toc531004100"/>
        <w:bookmarkStart w:id="33581" w:name="_Toc531006017"/>
        <w:bookmarkStart w:id="33582" w:name="_Toc531572010"/>
        <w:bookmarkStart w:id="33583" w:name="_Toc531575858"/>
        <w:bookmarkStart w:id="33584" w:name="_Toc531579599"/>
        <w:bookmarkStart w:id="33585" w:name="_Toc531583337"/>
        <w:bookmarkEnd w:id="33580"/>
        <w:bookmarkEnd w:id="33581"/>
        <w:bookmarkEnd w:id="33582"/>
        <w:bookmarkEnd w:id="33583"/>
        <w:bookmarkEnd w:id="33584"/>
        <w:bookmarkEnd w:id="33585"/>
      </w:del>
    </w:p>
    <w:p w14:paraId="61822E17" w14:textId="12EBAABC" w:rsidR="004F28F8" w:rsidRPr="000245EB" w:rsidDel="00096943" w:rsidRDefault="004F28F8" w:rsidP="00D10B12">
      <w:pPr>
        <w:pStyle w:val="Caption"/>
        <w:spacing w:after="0" w:line="288" w:lineRule="auto"/>
        <w:contextualSpacing/>
        <w:rPr>
          <w:del w:id="33586" w:author="Tran Huan" w:date="2018-11-25T22:00:00Z"/>
          <w:szCs w:val="26"/>
          <w:rPrChange w:id="33587" w:author="Tran Huan" w:date="2018-11-25T16:08:00Z">
            <w:rPr>
              <w:del w:id="33588" w:author="Tran Huan" w:date="2018-11-25T22:00:00Z"/>
              <w:lang w:val="en-US"/>
            </w:rPr>
          </w:rPrChange>
        </w:rPr>
        <w:pPrChange w:id="33589" w:author="Tran Huan" w:date="2018-12-03T01:23:00Z">
          <w:pPr>
            <w:pStyle w:val="Caption"/>
            <w:spacing w:line="276" w:lineRule="auto"/>
          </w:pPr>
        </w:pPrChange>
      </w:pPr>
      <w:del w:id="33590" w:author="Tran Huan" w:date="2018-11-25T22:00:00Z">
        <w:r w:rsidRPr="009B63D4" w:rsidDel="00096943">
          <w:rPr>
            <w:szCs w:val="26"/>
          </w:rPr>
          <w:delText xml:space="preserve">Hình </w:delText>
        </w:r>
      </w:del>
      <w:ins w:id="33591" w:author="phuong vu" w:date="2018-11-22T18:14:00Z">
        <w:del w:id="33592" w:author="Tran Huan" w:date="2018-11-25T22:00:00Z">
          <w:r w:rsidR="00627671" w:rsidDel="00096943">
            <w:rPr>
              <w:i/>
              <w:iCs w:val="0"/>
            </w:rPr>
            <w:fldChar w:fldCharType="begin"/>
          </w:r>
          <w:r w:rsidR="00627671" w:rsidDel="00096943">
            <w:rPr>
              <w:szCs w:val="26"/>
            </w:rPr>
            <w:delInstrText xml:space="preserve"> STYLEREF 1 \s </w:delInstrText>
          </w:r>
        </w:del>
      </w:ins>
      <w:del w:id="33593" w:author="Tran Huan" w:date="2018-11-25T22:00:00Z">
        <w:r w:rsidR="00627671" w:rsidDel="00096943">
          <w:rPr>
            <w:i/>
            <w:iCs w:val="0"/>
          </w:rPr>
          <w:fldChar w:fldCharType="separate"/>
        </w:r>
        <w:r w:rsidR="00627671" w:rsidDel="00096943">
          <w:rPr>
            <w:noProof/>
            <w:szCs w:val="26"/>
          </w:rPr>
          <w:delText>3</w:delText>
        </w:r>
      </w:del>
      <w:ins w:id="33594" w:author="phuong vu" w:date="2018-11-22T18:14:00Z">
        <w:del w:id="33595" w:author="Tran Huan" w:date="2018-11-25T22:00:00Z">
          <w:r w:rsidR="00627671" w:rsidDel="00096943">
            <w:rPr>
              <w:i/>
              <w:iCs w:val="0"/>
            </w:rPr>
            <w:fldChar w:fldCharType="end"/>
          </w:r>
          <w:r w:rsidR="00627671" w:rsidDel="00096943">
            <w:rPr>
              <w:szCs w:val="26"/>
            </w:rPr>
            <w:delText>.</w:delText>
          </w:r>
          <w:r w:rsidR="00627671" w:rsidDel="00096943">
            <w:rPr>
              <w:i/>
              <w:iCs w:val="0"/>
            </w:rPr>
            <w:fldChar w:fldCharType="begin"/>
          </w:r>
          <w:r w:rsidR="00627671" w:rsidDel="00096943">
            <w:rPr>
              <w:szCs w:val="26"/>
            </w:rPr>
            <w:delInstrText xml:space="preserve"> SEQ Hình \* ARABIC \s 1 </w:delInstrText>
          </w:r>
        </w:del>
      </w:ins>
      <w:del w:id="33596" w:author="Tran Huan" w:date="2018-11-25T22:00:00Z">
        <w:r w:rsidR="00627671" w:rsidDel="00096943">
          <w:rPr>
            <w:i/>
            <w:iCs w:val="0"/>
          </w:rPr>
          <w:fldChar w:fldCharType="separate"/>
        </w:r>
      </w:del>
      <w:ins w:id="33597" w:author="phuong vu" w:date="2018-11-22T18:14:00Z">
        <w:del w:id="33598" w:author="Tran Huan" w:date="2018-11-25T22:00:00Z">
          <w:r w:rsidR="00627671" w:rsidDel="00096943">
            <w:rPr>
              <w:noProof/>
              <w:szCs w:val="26"/>
            </w:rPr>
            <w:delText>12</w:delText>
          </w:r>
          <w:r w:rsidR="00627671" w:rsidDel="00096943">
            <w:rPr>
              <w:i/>
              <w:iCs w:val="0"/>
            </w:rPr>
            <w:fldChar w:fldCharType="end"/>
          </w:r>
        </w:del>
      </w:ins>
      <w:del w:id="33599" w:author="Tran Huan" w:date="2018-11-25T22:00:00Z">
        <w:r w:rsidR="006C103E" w:rsidDel="00096943">
          <w:rPr>
            <w:i/>
            <w:iCs w:val="0"/>
          </w:rPr>
          <w:fldChar w:fldCharType="begin"/>
        </w:r>
        <w:r w:rsidR="006C103E" w:rsidDel="00096943">
          <w:rPr>
            <w:szCs w:val="26"/>
          </w:rPr>
          <w:delInstrText xml:space="preserve"> STYLEREF 1 \s </w:delInstrText>
        </w:r>
        <w:r w:rsidR="006C103E" w:rsidDel="00096943">
          <w:rPr>
            <w:i/>
            <w:iCs w:val="0"/>
          </w:rPr>
          <w:fldChar w:fldCharType="separate"/>
        </w:r>
        <w:r w:rsidR="006C103E" w:rsidDel="00096943">
          <w:rPr>
            <w:noProof/>
            <w:szCs w:val="26"/>
          </w:rPr>
          <w:delText>3</w:delText>
        </w:r>
        <w:r w:rsidR="006C103E" w:rsidDel="00096943">
          <w:rPr>
            <w:i/>
            <w:iCs w:val="0"/>
          </w:rPr>
          <w:fldChar w:fldCharType="end"/>
        </w:r>
        <w:r w:rsidR="006C103E" w:rsidDel="00096943">
          <w:rPr>
            <w:szCs w:val="26"/>
          </w:rPr>
          <w:delText>.</w:delText>
        </w:r>
        <w:r w:rsidR="006C103E" w:rsidDel="00096943">
          <w:rPr>
            <w:i/>
            <w:iCs w:val="0"/>
          </w:rPr>
          <w:fldChar w:fldCharType="begin"/>
        </w:r>
        <w:r w:rsidR="006C103E" w:rsidDel="00096943">
          <w:rPr>
            <w:szCs w:val="26"/>
          </w:rPr>
          <w:delInstrText xml:space="preserve"> SEQ Hình \* ARABIC \s 1 </w:delInstrText>
        </w:r>
        <w:r w:rsidR="006C103E" w:rsidDel="00096943">
          <w:rPr>
            <w:i/>
            <w:iCs w:val="0"/>
          </w:rPr>
          <w:fldChar w:fldCharType="separate"/>
        </w:r>
        <w:r w:rsidR="006C103E" w:rsidDel="00096943">
          <w:rPr>
            <w:noProof/>
            <w:szCs w:val="26"/>
          </w:rPr>
          <w:delText>9</w:delText>
        </w:r>
        <w:r w:rsidR="006C103E" w:rsidDel="00096943">
          <w:rPr>
            <w:i/>
            <w:iCs w:val="0"/>
          </w:rPr>
          <w:fldChar w:fldCharType="end"/>
        </w:r>
        <w:r w:rsidRPr="000245EB" w:rsidDel="00096943">
          <w:rPr>
            <w:rPrChange w:id="33600" w:author="Tran Huan" w:date="2018-11-25T16:08:00Z">
              <w:rPr>
                <w:lang w:val="en-US"/>
              </w:rPr>
            </w:rPrChange>
          </w:rPr>
          <w:delText xml:space="preserve"> Giao diện xem hóa đơn của đơn hàng</w:delText>
        </w:r>
        <w:bookmarkStart w:id="33601" w:name="_Toc531004101"/>
        <w:bookmarkStart w:id="33602" w:name="_Toc531006018"/>
        <w:bookmarkStart w:id="33603" w:name="_Toc531572011"/>
        <w:bookmarkStart w:id="33604" w:name="_Toc531575859"/>
        <w:bookmarkStart w:id="33605" w:name="_Toc531579600"/>
        <w:bookmarkStart w:id="33606" w:name="_Toc531583338"/>
        <w:bookmarkEnd w:id="33601"/>
        <w:bookmarkEnd w:id="33602"/>
        <w:bookmarkEnd w:id="33603"/>
        <w:bookmarkEnd w:id="33604"/>
        <w:bookmarkEnd w:id="33605"/>
        <w:bookmarkEnd w:id="33606"/>
      </w:del>
    </w:p>
    <w:p w14:paraId="1834A188" w14:textId="5059885D" w:rsidR="00070C2F" w:rsidDel="00096943" w:rsidRDefault="00070C2F" w:rsidP="00D10B12">
      <w:pPr>
        <w:pStyle w:val="Heading6"/>
        <w:spacing w:line="288" w:lineRule="auto"/>
        <w:contextualSpacing/>
        <w:rPr>
          <w:ins w:id="33607" w:author="phuong vu" w:date="2018-11-15T23:14:00Z"/>
          <w:del w:id="33608" w:author="Tran Huan" w:date="2018-11-25T22:00:00Z"/>
          <w:lang w:val="en-US"/>
        </w:rPr>
        <w:pPrChange w:id="33609" w:author="Tran Huan" w:date="2018-12-03T01:23:00Z">
          <w:pPr>
            <w:pStyle w:val="Heading6"/>
          </w:pPr>
        </w:pPrChange>
      </w:pPr>
      <w:del w:id="33610" w:author="Tran Huan" w:date="2018-11-25T22:00:00Z">
        <w:r w:rsidDel="00096943">
          <w:rPr>
            <w:lang w:val="en-US"/>
          </w:rPr>
          <w:delText>Các thành phần giao diện</w:delText>
        </w:r>
      </w:del>
      <w:bookmarkStart w:id="33611" w:name="_Toc531004102"/>
      <w:bookmarkStart w:id="33612" w:name="_Toc531006019"/>
      <w:bookmarkStart w:id="33613" w:name="_Toc531572012"/>
      <w:bookmarkStart w:id="33614" w:name="_Toc531575860"/>
      <w:bookmarkStart w:id="33615" w:name="_Toc531579601"/>
      <w:bookmarkStart w:id="33616" w:name="_Toc531583339"/>
      <w:bookmarkEnd w:id="33611"/>
      <w:bookmarkEnd w:id="33612"/>
      <w:bookmarkEnd w:id="33613"/>
      <w:bookmarkEnd w:id="33614"/>
      <w:bookmarkEnd w:id="33615"/>
      <w:bookmarkEnd w:id="33616"/>
    </w:p>
    <w:tbl>
      <w:tblPr>
        <w:tblStyle w:val="TableGrid"/>
        <w:tblW w:w="0" w:type="auto"/>
        <w:tblLook w:val="04A0" w:firstRow="1" w:lastRow="0" w:firstColumn="1" w:lastColumn="0" w:noHBand="0" w:noVBand="1"/>
      </w:tblPr>
      <w:tblGrid>
        <w:gridCol w:w="805"/>
        <w:gridCol w:w="1980"/>
        <w:gridCol w:w="2970"/>
        <w:gridCol w:w="1266"/>
        <w:gridCol w:w="1756"/>
      </w:tblGrid>
      <w:tr w:rsidR="000B72E2" w:rsidDel="00096943" w14:paraId="52A95465" w14:textId="1F658AAC" w:rsidTr="005A4BEF">
        <w:trPr>
          <w:ins w:id="33617" w:author="phuong vu" w:date="2018-11-15T23:14:00Z"/>
          <w:del w:id="33618" w:author="Tran Huan" w:date="2018-11-25T22:00:00Z"/>
        </w:trPr>
        <w:tc>
          <w:tcPr>
            <w:tcW w:w="805" w:type="dxa"/>
            <w:vAlign w:val="center"/>
          </w:tcPr>
          <w:p w14:paraId="62618DCC" w14:textId="15D140B0" w:rsidR="000B72E2" w:rsidRPr="007F1EF1" w:rsidDel="00096943" w:rsidRDefault="000B72E2" w:rsidP="00D10B12">
            <w:pPr>
              <w:spacing w:line="288" w:lineRule="auto"/>
              <w:contextualSpacing/>
              <w:jc w:val="center"/>
              <w:rPr>
                <w:ins w:id="33619" w:author="phuong vu" w:date="2018-11-15T23:14:00Z"/>
                <w:del w:id="33620" w:author="Tran Huan" w:date="2018-11-25T22:00:00Z"/>
                <w:b/>
                <w:lang w:val="en-US"/>
              </w:rPr>
              <w:pPrChange w:id="33621" w:author="Tran Huan" w:date="2018-12-03T01:23:00Z">
                <w:pPr>
                  <w:spacing w:line="360" w:lineRule="auto"/>
                  <w:jc w:val="center"/>
                </w:pPr>
              </w:pPrChange>
            </w:pPr>
            <w:ins w:id="33622" w:author="phuong vu" w:date="2018-11-15T23:14:00Z">
              <w:del w:id="33623" w:author="Tran Huan" w:date="2018-11-25T22:00:00Z">
                <w:r w:rsidRPr="007F1EF1" w:rsidDel="00096943">
                  <w:rPr>
                    <w:b/>
                    <w:lang w:val="en-US"/>
                  </w:rPr>
                  <w:delText>STT</w:delText>
                </w:r>
                <w:bookmarkStart w:id="33624" w:name="_Toc531004103"/>
                <w:bookmarkStart w:id="33625" w:name="_Toc531006020"/>
                <w:bookmarkStart w:id="33626" w:name="_Toc531572013"/>
                <w:bookmarkStart w:id="33627" w:name="_Toc531575861"/>
                <w:bookmarkStart w:id="33628" w:name="_Toc531579602"/>
                <w:bookmarkStart w:id="33629" w:name="_Toc531583340"/>
                <w:bookmarkEnd w:id="33624"/>
                <w:bookmarkEnd w:id="33625"/>
                <w:bookmarkEnd w:id="33626"/>
                <w:bookmarkEnd w:id="33627"/>
                <w:bookmarkEnd w:id="33628"/>
                <w:bookmarkEnd w:id="33629"/>
              </w:del>
            </w:ins>
          </w:p>
        </w:tc>
        <w:tc>
          <w:tcPr>
            <w:tcW w:w="1980" w:type="dxa"/>
            <w:vAlign w:val="center"/>
          </w:tcPr>
          <w:p w14:paraId="5389A433" w14:textId="11B86514" w:rsidR="000B72E2" w:rsidRPr="007F1EF1" w:rsidDel="00096943" w:rsidRDefault="000B72E2" w:rsidP="00D10B12">
            <w:pPr>
              <w:spacing w:line="288" w:lineRule="auto"/>
              <w:contextualSpacing/>
              <w:jc w:val="center"/>
              <w:rPr>
                <w:ins w:id="33630" w:author="phuong vu" w:date="2018-11-15T23:14:00Z"/>
                <w:del w:id="33631" w:author="Tran Huan" w:date="2018-11-25T22:00:00Z"/>
                <w:b/>
                <w:lang w:val="en-US"/>
              </w:rPr>
              <w:pPrChange w:id="33632" w:author="Tran Huan" w:date="2018-12-03T01:23:00Z">
                <w:pPr>
                  <w:spacing w:line="360" w:lineRule="auto"/>
                  <w:jc w:val="center"/>
                </w:pPr>
              </w:pPrChange>
            </w:pPr>
            <w:ins w:id="33633" w:author="phuong vu" w:date="2018-11-15T23:14:00Z">
              <w:del w:id="33634" w:author="Tran Huan" w:date="2018-11-25T22:00:00Z">
                <w:r w:rsidRPr="007F1EF1" w:rsidDel="00096943">
                  <w:rPr>
                    <w:b/>
                    <w:lang w:val="en-US"/>
                  </w:rPr>
                  <w:delText>Loại điều khiển</w:delText>
                </w:r>
                <w:bookmarkStart w:id="33635" w:name="_Toc531004104"/>
                <w:bookmarkStart w:id="33636" w:name="_Toc531006021"/>
                <w:bookmarkStart w:id="33637" w:name="_Toc531572014"/>
                <w:bookmarkStart w:id="33638" w:name="_Toc531575862"/>
                <w:bookmarkStart w:id="33639" w:name="_Toc531579603"/>
                <w:bookmarkStart w:id="33640" w:name="_Toc531583341"/>
                <w:bookmarkEnd w:id="33635"/>
                <w:bookmarkEnd w:id="33636"/>
                <w:bookmarkEnd w:id="33637"/>
                <w:bookmarkEnd w:id="33638"/>
                <w:bookmarkEnd w:id="33639"/>
                <w:bookmarkEnd w:id="33640"/>
              </w:del>
            </w:ins>
          </w:p>
        </w:tc>
        <w:tc>
          <w:tcPr>
            <w:tcW w:w="2970" w:type="dxa"/>
            <w:vAlign w:val="center"/>
          </w:tcPr>
          <w:p w14:paraId="626D113E" w14:textId="2ED65743" w:rsidR="000B72E2" w:rsidRPr="007F1EF1" w:rsidDel="00096943" w:rsidRDefault="000B72E2" w:rsidP="00D10B12">
            <w:pPr>
              <w:spacing w:line="288" w:lineRule="auto"/>
              <w:contextualSpacing/>
              <w:jc w:val="center"/>
              <w:rPr>
                <w:ins w:id="33641" w:author="phuong vu" w:date="2018-11-15T23:14:00Z"/>
                <w:del w:id="33642" w:author="Tran Huan" w:date="2018-11-25T22:00:00Z"/>
                <w:b/>
                <w:lang w:val="en-US"/>
              </w:rPr>
              <w:pPrChange w:id="33643" w:author="Tran Huan" w:date="2018-12-03T01:23:00Z">
                <w:pPr>
                  <w:spacing w:line="360" w:lineRule="auto"/>
                  <w:jc w:val="center"/>
                </w:pPr>
              </w:pPrChange>
            </w:pPr>
            <w:ins w:id="33644" w:author="phuong vu" w:date="2018-11-15T23:14:00Z">
              <w:del w:id="33645" w:author="Tran Huan" w:date="2018-11-25T22:00:00Z">
                <w:r w:rsidRPr="007F1EF1" w:rsidDel="00096943">
                  <w:rPr>
                    <w:b/>
                    <w:lang w:val="en-US"/>
                  </w:rPr>
                  <w:delText>Nội dung thực hiện</w:delText>
                </w:r>
                <w:bookmarkStart w:id="33646" w:name="_Toc531004105"/>
                <w:bookmarkStart w:id="33647" w:name="_Toc531006022"/>
                <w:bookmarkStart w:id="33648" w:name="_Toc531572015"/>
                <w:bookmarkStart w:id="33649" w:name="_Toc531575863"/>
                <w:bookmarkStart w:id="33650" w:name="_Toc531579604"/>
                <w:bookmarkStart w:id="33651" w:name="_Toc531583342"/>
                <w:bookmarkEnd w:id="33646"/>
                <w:bookmarkEnd w:id="33647"/>
                <w:bookmarkEnd w:id="33648"/>
                <w:bookmarkEnd w:id="33649"/>
                <w:bookmarkEnd w:id="33650"/>
                <w:bookmarkEnd w:id="33651"/>
              </w:del>
            </w:ins>
          </w:p>
        </w:tc>
        <w:tc>
          <w:tcPr>
            <w:tcW w:w="1266" w:type="dxa"/>
            <w:vAlign w:val="center"/>
          </w:tcPr>
          <w:p w14:paraId="0D3B53C3" w14:textId="38B7BA25" w:rsidR="000B72E2" w:rsidRPr="007F1EF1" w:rsidDel="00096943" w:rsidRDefault="000B72E2" w:rsidP="00D10B12">
            <w:pPr>
              <w:spacing w:line="288" w:lineRule="auto"/>
              <w:contextualSpacing/>
              <w:jc w:val="center"/>
              <w:rPr>
                <w:ins w:id="33652" w:author="phuong vu" w:date="2018-11-15T23:14:00Z"/>
                <w:del w:id="33653" w:author="Tran Huan" w:date="2018-11-25T22:00:00Z"/>
                <w:b/>
                <w:lang w:val="en-US"/>
              </w:rPr>
              <w:pPrChange w:id="33654" w:author="Tran Huan" w:date="2018-12-03T01:23:00Z">
                <w:pPr>
                  <w:spacing w:line="360" w:lineRule="auto"/>
                  <w:jc w:val="center"/>
                </w:pPr>
              </w:pPrChange>
            </w:pPr>
            <w:ins w:id="33655" w:author="phuong vu" w:date="2018-11-15T23:14:00Z">
              <w:del w:id="33656" w:author="Tran Huan" w:date="2018-11-25T22:00:00Z">
                <w:r w:rsidRPr="007F1EF1" w:rsidDel="00096943">
                  <w:rPr>
                    <w:b/>
                    <w:lang w:val="en-US"/>
                  </w:rPr>
                  <w:delText>Giá trị mặc định</w:delText>
                </w:r>
                <w:bookmarkStart w:id="33657" w:name="_Toc531004106"/>
                <w:bookmarkStart w:id="33658" w:name="_Toc531006023"/>
                <w:bookmarkStart w:id="33659" w:name="_Toc531572016"/>
                <w:bookmarkStart w:id="33660" w:name="_Toc531575864"/>
                <w:bookmarkStart w:id="33661" w:name="_Toc531579605"/>
                <w:bookmarkStart w:id="33662" w:name="_Toc531583343"/>
                <w:bookmarkEnd w:id="33657"/>
                <w:bookmarkEnd w:id="33658"/>
                <w:bookmarkEnd w:id="33659"/>
                <w:bookmarkEnd w:id="33660"/>
                <w:bookmarkEnd w:id="33661"/>
                <w:bookmarkEnd w:id="33662"/>
              </w:del>
            </w:ins>
          </w:p>
        </w:tc>
        <w:tc>
          <w:tcPr>
            <w:tcW w:w="1756" w:type="dxa"/>
            <w:vAlign w:val="center"/>
          </w:tcPr>
          <w:p w14:paraId="38092A52" w14:textId="7B6CFE52" w:rsidR="000B72E2" w:rsidRPr="007F1EF1" w:rsidDel="00096943" w:rsidRDefault="000B72E2" w:rsidP="00D10B12">
            <w:pPr>
              <w:spacing w:line="288" w:lineRule="auto"/>
              <w:contextualSpacing/>
              <w:jc w:val="center"/>
              <w:rPr>
                <w:ins w:id="33663" w:author="phuong vu" w:date="2018-11-15T23:14:00Z"/>
                <w:del w:id="33664" w:author="Tran Huan" w:date="2018-11-25T22:00:00Z"/>
                <w:b/>
                <w:lang w:val="en-US"/>
              </w:rPr>
              <w:pPrChange w:id="33665" w:author="Tran Huan" w:date="2018-12-03T01:23:00Z">
                <w:pPr>
                  <w:spacing w:line="360" w:lineRule="auto"/>
                  <w:jc w:val="center"/>
                </w:pPr>
              </w:pPrChange>
            </w:pPr>
            <w:ins w:id="33666" w:author="phuong vu" w:date="2018-11-15T23:14:00Z">
              <w:del w:id="33667" w:author="Tran Huan" w:date="2018-11-25T22:00:00Z">
                <w:r w:rsidRPr="007F1EF1" w:rsidDel="00096943">
                  <w:rPr>
                    <w:b/>
                    <w:lang w:val="en-US"/>
                  </w:rPr>
                  <w:delText>Lưu ý</w:delText>
                </w:r>
                <w:bookmarkStart w:id="33668" w:name="_Toc531004107"/>
                <w:bookmarkStart w:id="33669" w:name="_Toc531006024"/>
                <w:bookmarkStart w:id="33670" w:name="_Toc531572017"/>
                <w:bookmarkStart w:id="33671" w:name="_Toc531575865"/>
                <w:bookmarkStart w:id="33672" w:name="_Toc531579606"/>
                <w:bookmarkStart w:id="33673" w:name="_Toc531583344"/>
                <w:bookmarkEnd w:id="33668"/>
                <w:bookmarkEnd w:id="33669"/>
                <w:bookmarkEnd w:id="33670"/>
                <w:bookmarkEnd w:id="33671"/>
                <w:bookmarkEnd w:id="33672"/>
                <w:bookmarkEnd w:id="33673"/>
              </w:del>
            </w:ins>
          </w:p>
        </w:tc>
        <w:bookmarkStart w:id="33674" w:name="_Toc531004108"/>
        <w:bookmarkStart w:id="33675" w:name="_Toc531006025"/>
        <w:bookmarkStart w:id="33676" w:name="_Toc531572018"/>
        <w:bookmarkStart w:id="33677" w:name="_Toc531575866"/>
        <w:bookmarkStart w:id="33678" w:name="_Toc531579607"/>
        <w:bookmarkStart w:id="33679" w:name="_Toc531583345"/>
        <w:bookmarkEnd w:id="33674"/>
        <w:bookmarkEnd w:id="33675"/>
        <w:bookmarkEnd w:id="33676"/>
        <w:bookmarkEnd w:id="33677"/>
        <w:bookmarkEnd w:id="33678"/>
        <w:bookmarkEnd w:id="33679"/>
      </w:tr>
      <w:tr w:rsidR="000B72E2" w:rsidDel="00096943" w14:paraId="64F12171" w14:textId="71DBDC9F" w:rsidTr="005A4BEF">
        <w:trPr>
          <w:ins w:id="33680" w:author="phuong vu" w:date="2018-11-15T23:14:00Z"/>
          <w:del w:id="33681" w:author="Tran Huan" w:date="2018-11-25T22:00:00Z"/>
        </w:trPr>
        <w:tc>
          <w:tcPr>
            <w:tcW w:w="805" w:type="dxa"/>
          </w:tcPr>
          <w:p w14:paraId="451780E8" w14:textId="1585BE21" w:rsidR="000B72E2" w:rsidDel="00096943" w:rsidRDefault="000B72E2" w:rsidP="00D10B12">
            <w:pPr>
              <w:spacing w:line="288" w:lineRule="auto"/>
              <w:contextualSpacing/>
              <w:jc w:val="center"/>
              <w:rPr>
                <w:ins w:id="33682" w:author="phuong vu" w:date="2018-11-15T23:14:00Z"/>
                <w:del w:id="33683" w:author="Tran Huan" w:date="2018-11-25T22:00:00Z"/>
                <w:lang w:val="en-US"/>
              </w:rPr>
              <w:pPrChange w:id="33684" w:author="Tran Huan" w:date="2018-12-03T01:23:00Z">
                <w:pPr>
                  <w:spacing w:line="360" w:lineRule="auto"/>
                  <w:jc w:val="center"/>
                </w:pPr>
              </w:pPrChange>
            </w:pPr>
            <w:ins w:id="33685" w:author="phuong vu" w:date="2018-11-15T23:14:00Z">
              <w:del w:id="33686" w:author="Tran Huan" w:date="2018-11-25T22:00:00Z">
                <w:r w:rsidDel="00096943">
                  <w:rPr>
                    <w:lang w:val="en-US"/>
                  </w:rPr>
                  <w:delText>1</w:delText>
                </w:r>
                <w:bookmarkStart w:id="33687" w:name="_Toc531004109"/>
                <w:bookmarkStart w:id="33688" w:name="_Toc531006026"/>
                <w:bookmarkStart w:id="33689" w:name="_Toc531572019"/>
                <w:bookmarkStart w:id="33690" w:name="_Toc531575867"/>
                <w:bookmarkStart w:id="33691" w:name="_Toc531579608"/>
                <w:bookmarkStart w:id="33692" w:name="_Toc531583346"/>
                <w:bookmarkEnd w:id="33687"/>
                <w:bookmarkEnd w:id="33688"/>
                <w:bookmarkEnd w:id="33689"/>
                <w:bookmarkEnd w:id="33690"/>
                <w:bookmarkEnd w:id="33691"/>
                <w:bookmarkEnd w:id="33692"/>
              </w:del>
            </w:ins>
          </w:p>
        </w:tc>
        <w:tc>
          <w:tcPr>
            <w:tcW w:w="1980" w:type="dxa"/>
          </w:tcPr>
          <w:p w14:paraId="31B9126F" w14:textId="46DBC311" w:rsidR="000B72E2" w:rsidDel="00096943" w:rsidRDefault="000B72E2" w:rsidP="00D10B12">
            <w:pPr>
              <w:spacing w:line="288" w:lineRule="auto"/>
              <w:contextualSpacing/>
              <w:rPr>
                <w:ins w:id="33693" w:author="phuong vu" w:date="2018-11-15T23:14:00Z"/>
                <w:del w:id="33694" w:author="Tran Huan" w:date="2018-11-25T22:00:00Z"/>
                <w:lang w:val="en-US"/>
              </w:rPr>
              <w:pPrChange w:id="33695" w:author="Tran Huan" w:date="2018-12-03T01:23:00Z">
                <w:pPr>
                  <w:spacing w:line="360" w:lineRule="auto"/>
                </w:pPr>
              </w:pPrChange>
            </w:pPr>
            <w:ins w:id="33696" w:author="phuong vu" w:date="2018-11-15T23:14:00Z">
              <w:del w:id="33697" w:author="Tran Huan" w:date="2018-11-25T22:00:00Z">
                <w:r w:rsidDel="00096943">
                  <w:rPr>
                    <w:lang w:val="en-US"/>
                  </w:rPr>
                  <w:delText>span</w:delText>
                </w:r>
                <w:bookmarkStart w:id="33698" w:name="_Toc531004110"/>
                <w:bookmarkStart w:id="33699" w:name="_Toc531006027"/>
                <w:bookmarkStart w:id="33700" w:name="_Toc531572020"/>
                <w:bookmarkStart w:id="33701" w:name="_Toc531575868"/>
                <w:bookmarkStart w:id="33702" w:name="_Toc531579609"/>
                <w:bookmarkStart w:id="33703" w:name="_Toc531583347"/>
                <w:bookmarkEnd w:id="33698"/>
                <w:bookmarkEnd w:id="33699"/>
                <w:bookmarkEnd w:id="33700"/>
                <w:bookmarkEnd w:id="33701"/>
                <w:bookmarkEnd w:id="33702"/>
                <w:bookmarkEnd w:id="33703"/>
              </w:del>
            </w:ins>
          </w:p>
        </w:tc>
        <w:tc>
          <w:tcPr>
            <w:tcW w:w="2970" w:type="dxa"/>
          </w:tcPr>
          <w:p w14:paraId="2404F11C" w14:textId="2C6A190A" w:rsidR="000B72E2" w:rsidDel="00096943" w:rsidRDefault="000B72E2" w:rsidP="00D10B12">
            <w:pPr>
              <w:spacing w:line="288" w:lineRule="auto"/>
              <w:contextualSpacing/>
              <w:rPr>
                <w:ins w:id="33704" w:author="phuong vu" w:date="2018-11-15T23:14:00Z"/>
                <w:del w:id="33705" w:author="Tran Huan" w:date="2018-11-25T22:00:00Z"/>
                <w:lang w:val="en-US"/>
              </w:rPr>
              <w:pPrChange w:id="33706" w:author="Tran Huan" w:date="2018-12-03T01:23:00Z">
                <w:pPr>
                  <w:spacing w:line="360" w:lineRule="auto"/>
                </w:pPr>
              </w:pPrChange>
            </w:pPr>
            <w:ins w:id="33707" w:author="phuong vu" w:date="2018-11-15T23:14:00Z">
              <w:del w:id="33708" w:author="Tran Huan" w:date="2018-11-25T22:00:00Z">
                <w:r w:rsidDel="00096943">
                  <w:rPr>
                    <w:lang w:val="en-US"/>
                  </w:rPr>
                  <w:delText>Hiển thị thông tin đơn hàng</w:delText>
                </w:r>
              </w:del>
            </w:ins>
            <w:ins w:id="33709" w:author="phuong vu" w:date="2018-11-15T23:15:00Z">
              <w:del w:id="33710" w:author="Tran Huan" w:date="2018-11-25T22:00:00Z">
                <w:r w:rsidDel="00096943">
                  <w:rPr>
                    <w:lang w:val="en-US"/>
                  </w:rPr>
                  <w:delText xml:space="preserve"> như giao diện </w:delText>
                </w:r>
              </w:del>
            </w:ins>
            <w:ins w:id="33711" w:author="phuong vu" w:date="2018-11-15T23:16:00Z">
              <w:del w:id="33712" w:author="Tran Huan" w:date="2018-11-25T22:00:00Z">
                <w:r w:rsidDel="00096943">
                  <w:rPr>
                    <w:lang w:val="en-US"/>
                  </w:rPr>
                  <w:fldChar w:fldCharType="begin"/>
                </w:r>
                <w:r w:rsidDel="00096943">
                  <w:rPr>
                    <w:lang w:val="en-US"/>
                  </w:rPr>
                  <w:delInstrText xml:space="preserve"> REF _Ref530087124 \h </w:delInstrText>
                </w:r>
              </w:del>
            </w:ins>
            <w:del w:id="33713" w:author="Tran Huan" w:date="2018-11-25T22:00:00Z">
              <w:r w:rsidR="00E6227B" w:rsidDel="00096943">
                <w:rPr>
                  <w:lang w:val="en-US"/>
                </w:rPr>
                <w:delInstrText xml:space="preserve"> \* MERGEFORMAT </w:delInstrText>
              </w:r>
              <w:r w:rsidDel="00096943">
                <w:rPr>
                  <w:lang w:val="en-US"/>
                </w:rPr>
              </w:r>
              <w:r w:rsidDel="00096943">
                <w:rPr>
                  <w:lang w:val="en-US"/>
                </w:rPr>
                <w:fldChar w:fldCharType="separate"/>
              </w:r>
            </w:del>
            <w:ins w:id="33714" w:author="phuong vu" w:date="2018-11-15T23:16:00Z">
              <w:del w:id="33715" w:author="Tran Huan" w:date="2018-11-25T22:00:00Z">
                <w:r w:rsidRPr="009B63D4" w:rsidDel="00096943">
                  <w:delText xml:space="preserve">Hình </w:delText>
                </w:r>
                <w:r w:rsidDel="00096943">
                  <w:rPr>
                    <w:noProof/>
                  </w:rPr>
                  <w:delText>3</w:delText>
                </w:r>
                <w:r w:rsidDel="00096943">
                  <w:delText>.</w:delText>
                </w:r>
                <w:r w:rsidDel="00096943">
                  <w:rPr>
                    <w:noProof/>
                  </w:rPr>
                  <w:delText>8</w:delText>
                </w:r>
                <w:r w:rsidDel="00096943">
                  <w:rPr>
                    <w:lang w:val="en-US"/>
                  </w:rPr>
                  <w:fldChar w:fldCharType="end"/>
                </w:r>
              </w:del>
            </w:ins>
            <w:bookmarkStart w:id="33716" w:name="_Toc531004111"/>
            <w:bookmarkStart w:id="33717" w:name="_Toc531006028"/>
            <w:bookmarkStart w:id="33718" w:name="_Toc531572021"/>
            <w:bookmarkStart w:id="33719" w:name="_Toc531575869"/>
            <w:bookmarkStart w:id="33720" w:name="_Toc531579610"/>
            <w:bookmarkStart w:id="33721" w:name="_Toc531583348"/>
            <w:bookmarkEnd w:id="33716"/>
            <w:bookmarkEnd w:id="33717"/>
            <w:bookmarkEnd w:id="33718"/>
            <w:bookmarkEnd w:id="33719"/>
            <w:bookmarkEnd w:id="33720"/>
            <w:bookmarkEnd w:id="33721"/>
          </w:p>
        </w:tc>
        <w:tc>
          <w:tcPr>
            <w:tcW w:w="1266" w:type="dxa"/>
          </w:tcPr>
          <w:p w14:paraId="6CA28F45" w14:textId="7D4F6EB1" w:rsidR="000B72E2" w:rsidDel="00096943" w:rsidRDefault="000B72E2" w:rsidP="00D10B12">
            <w:pPr>
              <w:spacing w:line="288" w:lineRule="auto"/>
              <w:contextualSpacing/>
              <w:rPr>
                <w:ins w:id="33722" w:author="phuong vu" w:date="2018-11-15T23:14:00Z"/>
                <w:del w:id="33723" w:author="Tran Huan" w:date="2018-11-25T22:00:00Z"/>
                <w:lang w:val="en-US"/>
              </w:rPr>
              <w:pPrChange w:id="33724" w:author="Tran Huan" w:date="2018-12-03T01:23:00Z">
                <w:pPr>
                  <w:spacing w:line="360" w:lineRule="auto"/>
                </w:pPr>
              </w:pPrChange>
            </w:pPr>
            <w:bookmarkStart w:id="33725" w:name="_Toc531004112"/>
            <w:bookmarkStart w:id="33726" w:name="_Toc531006029"/>
            <w:bookmarkStart w:id="33727" w:name="_Toc531572022"/>
            <w:bookmarkStart w:id="33728" w:name="_Toc531575870"/>
            <w:bookmarkStart w:id="33729" w:name="_Toc531579611"/>
            <w:bookmarkStart w:id="33730" w:name="_Toc531583349"/>
            <w:bookmarkEnd w:id="33725"/>
            <w:bookmarkEnd w:id="33726"/>
            <w:bookmarkEnd w:id="33727"/>
            <w:bookmarkEnd w:id="33728"/>
            <w:bookmarkEnd w:id="33729"/>
            <w:bookmarkEnd w:id="33730"/>
          </w:p>
        </w:tc>
        <w:tc>
          <w:tcPr>
            <w:tcW w:w="1756" w:type="dxa"/>
          </w:tcPr>
          <w:p w14:paraId="335F2A93" w14:textId="6B56893D" w:rsidR="000B72E2" w:rsidDel="00096943" w:rsidRDefault="000B72E2" w:rsidP="00D10B12">
            <w:pPr>
              <w:spacing w:line="288" w:lineRule="auto"/>
              <w:contextualSpacing/>
              <w:rPr>
                <w:ins w:id="33731" w:author="phuong vu" w:date="2018-11-15T23:14:00Z"/>
                <w:del w:id="33732" w:author="Tran Huan" w:date="2018-11-25T22:00:00Z"/>
                <w:lang w:val="en-US"/>
              </w:rPr>
              <w:pPrChange w:id="33733" w:author="Tran Huan" w:date="2018-12-03T01:23:00Z">
                <w:pPr>
                  <w:spacing w:line="360" w:lineRule="auto"/>
                </w:pPr>
              </w:pPrChange>
            </w:pPr>
            <w:bookmarkStart w:id="33734" w:name="_Toc531004113"/>
            <w:bookmarkStart w:id="33735" w:name="_Toc531006030"/>
            <w:bookmarkStart w:id="33736" w:name="_Toc531572023"/>
            <w:bookmarkStart w:id="33737" w:name="_Toc531575871"/>
            <w:bookmarkStart w:id="33738" w:name="_Toc531579612"/>
            <w:bookmarkStart w:id="33739" w:name="_Toc531583350"/>
            <w:bookmarkEnd w:id="33734"/>
            <w:bookmarkEnd w:id="33735"/>
            <w:bookmarkEnd w:id="33736"/>
            <w:bookmarkEnd w:id="33737"/>
            <w:bookmarkEnd w:id="33738"/>
            <w:bookmarkEnd w:id="33739"/>
          </w:p>
        </w:tc>
        <w:bookmarkStart w:id="33740" w:name="_Toc531004114"/>
        <w:bookmarkStart w:id="33741" w:name="_Toc531006031"/>
        <w:bookmarkStart w:id="33742" w:name="_Toc531572024"/>
        <w:bookmarkStart w:id="33743" w:name="_Toc531575872"/>
        <w:bookmarkStart w:id="33744" w:name="_Toc531579613"/>
        <w:bookmarkStart w:id="33745" w:name="_Toc531583351"/>
        <w:bookmarkEnd w:id="33740"/>
        <w:bookmarkEnd w:id="33741"/>
        <w:bookmarkEnd w:id="33742"/>
        <w:bookmarkEnd w:id="33743"/>
        <w:bookmarkEnd w:id="33744"/>
        <w:bookmarkEnd w:id="33745"/>
      </w:tr>
      <w:tr w:rsidR="000B72E2" w:rsidDel="00096943" w14:paraId="2145D598" w14:textId="0FDDF0A2" w:rsidTr="005A4BEF">
        <w:trPr>
          <w:ins w:id="33746" w:author="phuong vu" w:date="2018-11-15T23:14:00Z"/>
          <w:del w:id="33747" w:author="Tran Huan" w:date="2018-11-25T22:00:00Z"/>
        </w:trPr>
        <w:tc>
          <w:tcPr>
            <w:tcW w:w="805" w:type="dxa"/>
          </w:tcPr>
          <w:p w14:paraId="119CD64D" w14:textId="1AABBC85" w:rsidR="000B72E2" w:rsidDel="00096943" w:rsidRDefault="000B72E2" w:rsidP="00D10B12">
            <w:pPr>
              <w:spacing w:line="288" w:lineRule="auto"/>
              <w:contextualSpacing/>
              <w:jc w:val="center"/>
              <w:rPr>
                <w:ins w:id="33748" w:author="phuong vu" w:date="2018-11-15T23:14:00Z"/>
                <w:del w:id="33749" w:author="Tran Huan" w:date="2018-11-25T22:00:00Z"/>
                <w:lang w:val="en-US"/>
              </w:rPr>
              <w:pPrChange w:id="33750" w:author="Tran Huan" w:date="2018-12-03T01:23:00Z">
                <w:pPr>
                  <w:spacing w:line="360" w:lineRule="auto"/>
                  <w:jc w:val="center"/>
                </w:pPr>
              </w:pPrChange>
            </w:pPr>
            <w:ins w:id="33751" w:author="phuong vu" w:date="2018-11-15T23:14:00Z">
              <w:del w:id="33752" w:author="Tran Huan" w:date="2018-11-25T22:00:00Z">
                <w:r w:rsidDel="00096943">
                  <w:rPr>
                    <w:lang w:val="en-US"/>
                  </w:rPr>
                  <w:delText>2</w:delText>
                </w:r>
                <w:bookmarkStart w:id="33753" w:name="_Toc531004115"/>
                <w:bookmarkStart w:id="33754" w:name="_Toc531006032"/>
                <w:bookmarkStart w:id="33755" w:name="_Toc531572025"/>
                <w:bookmarkStart w:id="33756" w:name="_Toc531575873"/>
                <w:bookmarkStart w:id="33757" w:name="_Toc531579614"/>
                <w:bookmarkStart w:id="33758" w:name="_Toc531583352"/>
                <w:bookmarkEnd w:id="33753"/>
                <w:bookmarkEnd w:id="33754"/>
                <w:bookmarkEnd w:id="33755"/>
                <w:bookmarkEnd w:id="33756"/>
                <w:bookmarkEnd w:id="33757"/>
                <w:bookmarkEnd w:id="33758"/>
              </w:del>
            </w:ins>
          </w:p>
        </w:tc>
        <w:tc>
          <w:tcPr>
            <w:tcW w:w="1980" w:type="dxa"/>
          </w:tcPr>
          <w:p w14:paraId="48D6112D" w14:textId="496BFE6D" w:rsidR="000B72E2" w:rsidDel="00096943" w:rsidRDefault="000B72E2" w:rsidP="00D10B12">
            <w:pPr>
              <w:spacing w:line="288" w:lineRule="auto"/>
              <w:contextualSpacing/>
              <w:rPr>
                <w:ins w:id="33759" w:author="phuong vu" w:date="2018-11-15T23:14:00Z"/>
                <w:del w:id="33760" w:author="Tran Huan" w:date="2018-11-25T22:00:00Z"/>
                <w:lang w:val="en-US"/>
              </w:rPr>
              <w:pPrChange w:id="33761" w:author="Tran Huan" w:date="2018-12-03T01:23:00Z">
                <w:pPr>
                  <w:spacing w:line="360" w:lineRule="auto"/>
                </w:pPr>
              </w:pPrChange>
            </w:pPr>
            <w:ins w:id="33762" w:author="phuong vu" w:date="2018-11-15T23:14:00Z">
              <w:del w:id="33763" w:author="Tran Huan" w:date="2018-11-25T22:00:00Z">
                <w:r w:rsidDel="00096943">
                  <w:rPr>
                    <w:lang w:val="en-US"/>
                  </w:rPr>
                  <w:delText>button</w:delText>
                </w:r>
                <w:bookmarkStart w:id="33764" w:name="_Toc531004116"/>
                <w:bookmarkStart w:id="33765" w:name="_Toc531006033"/>
                <w:bookmarkStart w:id="33766" w:name="_Toc531572026"/>
                <w:bookmarkStart w:id="33767" w:name="_Toc531575874"/>
                <w:bookmarkStart w:id="33768" w:name="_Toc531579615"/>
                <w:bookmarkStart w:id="33769" w:name="_Toc531583353"/>
                <w:bookmarkEnd w:id="33764"/>
                <w:bookmarkEnd w:id="33765"/>
                <w:bookmarkEnd w:id="33766"/>
                <w:bookmarkEnd w:id="33767"/>
                <w:bookmarkEnd w:id="33768"/>
                <w:bookmarkEnd w:id="33769"/>
              </w:del>
            </w:ins>
          </w:p>
        </w:tc>
        <w:tc>
          <w:tcPr>
            <w:tcW w:w="2970" w:type="dxa"/>
          </w:tcPr>
          <w:p w14:paraId="575DD6F2" w14:textId="0C59A8B3" w:rsidR="000B72E2" w:rsidDel="00096943" w:rsidRDefault="000B72E2" w:rsidP="00D10B12">
            <w:pPr>
              <w:spacing w:line="288" w:lineRule="auto"/>
              <w:contextualSpacing/>
              <w:rPr>
                <w:ins w:id="33770" w:author="phuong vu" w:date="2018-11-15T23:14:00Z"/>
                <w:del w:id="33771" w:author="Tran Huan" w:date="2018-11-25T22:00:00Z"/>
                <w:lang w:val="en-US"/>
              </w:rPr>
              <w:pPrChange w:id="33772" w:author="Tran Huan" w:date="2018-12-03T01:23:00Z">
                <w:pPr>
                  <w:spacing w:line="360" w:lineRule="auto"/>
                </w:pPr>
              </w:pPrChange>
            </w:pPr>
            <w:ins w:id="33773" w:author="phuong vu" w:date="2018-11-15T23:17:00Z">
              <w:del w:id="33774" w:author="Tran Huan" w:date="2018-11-25T22:00:00Z">
                <w:r w:rsidDel="00096943">
                  <w:rPr>
                    <w:lang w:val="en-US"/>
                  </w:rPr>
                  <w:delText>Tạo hóa đơn, thực hiện chức năng tạo hóa đơn dựa trên ID của đơn hàng.</w:delText>
                </w:r>
              </w:del>
            </w:ins>
            <w:bookmarkStart w:id="33775" w:name="_Toc531004117"/>
            <w:bookmarkStart w:id="33776" w:name="_Toc531006034"/>
            <w:bookmarkStart w:id="33777" w:name="_Toc531572027"/>
            <w:bookmarkStart w:id="33778" w:name="_Toc531575875"/>
            <w:bookmarkStart w:id="33779" w:name="_Toc531579616"/>
            <w:bookmarkStart w:id="33780" w:name="_Toc531583354"/>
            <w:bookmarkEnd w:id="33775"/>
            <w:bookmarkEnd w:id="33776"/>
            <w:bookmarkEnd w:id="33777"/>
            <w:bookmarkEnd w:id="33778"/>
            <w:bookmarkEnd w:id="33779"/>
            <w:bookmarkEnd w:id="33780"/>
          </w:p>
        </w:tc>
        <w:tc>
          <w:tcPr>
            <w:tcW w:w="1266" w:type="dxa"/>
          </w:tcPr>
          <w:p w14:paraId="460BD576" w14:textId="66A99458" w:rsidR="000B72E2" w:rsidDel="00096943" w:rsidRDefault="000B72E2" w:rsidP="00D10B12">
            <w:pPr>
              <w:spacing w:line="288" w:lineRule="auto"/>
              <w:contextualSpacing/>
              <w:rPr>
                <w:ins w:id="33781" w:author="phuong vu" w:date="2018-11-15T23:14:00Z"/>
                <w:del w:id="33782" w:author="Tran Huan" w:date="2018-11-25T22:00:00Z"/>
                <w:lang w:val="en-US"/>
              </w:rPr>
              <w:pPrChange w:id="33783" w:author="Tran Huan" w:date="2018-12-03T01:23:00Z">
                <w:pPr>
                  <w:spacing w:line="360" w:lineRule="auto"/>
                </w:pPr>
              </w:pPrChange>
            </w:pPr>
            <w:bookmarkStart w:id="33784" w:name="_Toc531004118"/>
            <w:bookmarkStart w:id="33785" w:name="_Toc531006035"/>
            <w:bookmarkStart w:id="33786" w:name="_Toc531572028"/>
            <w:bookmarkStart w:id="33787" w:name="_Toc531575876"/>
            <w:bookmarkStart w:id="33788" w:name="_Toc531579617"/>
            <w:bookmarkStart w:id="33789" w:name="_Toc531583355"/>
            <w:bookmarkEnd w:id="33784"/>
            <w:bookmarkEnd w:id="33785"/>
            <w:bookmarkEnd w:id="33786"/>
            <w:bookmarkEnd w:id="33787"/>
            <w:bookmarkEnd w:id="33788"/>
            <w:bookmarkEnd w:id="33789"/>
          </w:p>
        </w:tc>
        <w:tc>
          <w:tcPr>
            <w:tcW w:w="1756" w:type="dxa"/>
          </w:tcPr>
          <w:p w14:paraId="4F08D7A6" w14:textId="12ACF273" w:rsidR="000B72E2" w:rsidDel="00096943" w:rsidRDefault="000B72E2" w:rsidP="00D10B12">
            <w:pPr>
              <w:spacing w:line="288" w:lineRule="auto"/>
              <w:contextualSpacing/>
              <w:rPr>
                <w:ins w:id="33790" w:author="phuong vu" w:date="2018-11-15T23:14:00Z"/>
                <w:del w:id="33791" w:author="Tran Huan" w:date="2018-11-25T22:00:00Z"/>
                <w:lang w:val="en-US"/>
              </w:rPr>
              <w:pPrChange w:id="33792" w:author="Tran Huan" w:date="2018-12-03T01:23:00Z">
                <w:pPr>
                  <w:spacing w:line="360" w:lineRule="auto"/>
                </w:pPr>
              </w:pPrChange>
            </w:pPr>
            <w:bookmarkStart w:id="33793" w:name="_Toc531004119"/>
            <w:bookmarkStart w:id="33794" w:name="_Toc531006036"/>
            <w:bookmarkStart w:id="33795" w:name="_Toc531572029"/>
            <w:bookmarkStart w:id="33796" w:name="_Toc531575877"/>
            <w:bookmarkStart w:id="33797" w:name="_Toc531579618"/>
            <w:bookmarkStart w:id="33798" w:name="_Toc531583356"/>
            <w:bookmarkEnd w:id="33793"/>
            <w:bookmarkEnd w:id="33794"/>
            <w:bookmarkEnd w:id="33795"/>
            <w:bookmarkEnd w:id="33796"/>
            <w:bookmarkEnd w:id="33797"/>
            <w:bookmarkEnd w:id="33798"/>
          </w:p>
        </w:tc>
        <w:bookmarkStart w:id="33799" w:name="_Toc531004120"/>
        <w:bookmarkStart w:id="33800" w:name="_Toc531006037"/>
        <w:bookmarkStart w:id="33801" w:name="_Toc531572030"/>
        <w:bookmarkStart w:id="33802" w:name="_Toc531575878"/>
        <w:bookmarkStart w:id="33803" w:name="_Toc531579619"/>
        <w:bookmarkStart w:id="33804" w:name="_Toc531583357"/>
        <w:bookmarkEnd w:id="33799"/>
        <w:bookmarkEnd w:id="33800"/>
        <w:bookmarkEnd w:id="33801"/>
        <w:bookmarkEnd w:id="33802"/>
        <w:bookmarkEnd w:id="33803"/>
        <w:bookmarkEnd w:id="33804"/>
      </w:tr>
      <w:tr w:rsidR="000B72E2" w:rsidDel="00096943" w14:paraId="438869C9" w14:textId="2FB04F3A" w:rsidTr="005A4BEF">
        <w:trPr>
          <w:ins w:id="33805" w:author="phuong vu" w:date="2018-11-15T23:14:00Z"/>
          <w:del w:id="33806" w:author="Tran Huan" w:date="2018-11-25T22:00:00Z"/>
        </w:trPr>
        <w:tc>
          <w:tcPr>
            <w:tcW w:w="805" w:type="dxa"/>
          </w:tcPr>
          <w:p w14:paraId="0F1FFD57" w14:textId="50653BEF" w:rsidR="000B72E2" w:rsidDel="00096943" w:rsidRDefault="000B72E2" w:rsidP="00D10B12">
            <w:pPr>
              <w:spacing w:line="288" w:lineRule="auto"/>
              <w:contextualSpacing/>
              <w:jc w:val="center"/>
              <w:rPr>
                <w:ins w:id="33807" w:author="phuong vu" w:date="2018-11-15T23:14:00Z"/>
                <w:del w:id="33808" w:author="Tran Huan" w:date="2018-11-25T22:00:00Z"/>
                <w:lang w:val="en-US"/>
              </w:rPr>
              <w:pPrChange w:id="33809" w:author="Tran Huan" w:date="2018-12-03T01:23:00Z">
                <w:pPr>
                  <w:spacing w:line="360" w:lineRule="auto"/>
                  <w:jc w:val="center"/>
                </w:pPr>
              </w:pPrChange>
            </w:pPr>
            <w:ins w:id="33810" w:author="phuong vu" w:date="2018-11-15T23:14:00Z">
              <w:del w:id="33811" w:author="Tran Huan" w:date="2018-11-25T22:00:00Z">
                <w:r w:rsidDel="00096943">
                  <w:rPr>
                    <w:lang w:val="en-US"/>
                  </w:rPr>
                  <w:delText>3</w:delText>
                </w:r>
                <w:bookmarkStart w:id="33812" w:name="_Toc531004121"/>
                <w:bookmarkStart w:id="33813" w:name="_Toc531006038"/>
                <w:bookmarkStart w:id="33814" w:name="_Toc531572031"/>
                <w:bookmarkStart w:id="33815" w:name="_Toc531575879"/>
                <w:bookmarkStart w:id="33816" w:name="_Toc531579620"/>
                <w:bookmarkStart w:id="33817" w:name="_Toc531583358"/>
                <w:bookmarkEnd w:id="33812"/>
                <w:bookmarkEnd w:id="33813"/>
                <w:bookmarkEnd w:id="33814"/>
                <w:bookmarkEnd w:id="33815"/>
                <w:bookmarkEnd w:id="33816"/>
                <w:bookmarkEnd w:id="33817"/>
              </w:del>
            </w:ins>
          </w:p>
        </w:tc>
        <w:tc>
          <w:tcPr>
            <w:tcW w:w="1980" w:type="dxa"/>
          </w:tcPr>
          <w:p w14:paraId="5946B344" w14:textId="18D20123" w:rsidR="000B72E2" w:rsidDel="00096943" w:rsidRDefault="000B72E2" w:rsidP="00D10B12">
            <w:pPr>
              <w:spacing w:line="288" w:lineRule="auto"/>
              <w:contextualSpacing/>
              <w:rPr>
                <w:ins w:id="33818" w:author="phuong vu" w:date="2018-11-15T23:14:00Z"/>
                <w:del w:id="33819" w:author="Tran Huan" w:date="2018-11-25T22:00:00Z"/>
                <w:lang w:val="en-US"/>
              </w:rPr>
              <w:pPrChange w:id="33820" w:author="Tran Huan" w:date="2018-12-03T01:23:00Z">
                <w:pPr>
                  <w:spacing w:line="360" w:lineRule="auto"/>
                </w:pPr>
              </w:pPrChange>
            </w:pPr>
            <w:ins w:id="33821" w:author="phuong vu" w:date="2018-11-15T23:17:00Z">
              <w:del w:id="33822" w:author="Tran Huan" w:date="2018-11-25T22:00:00Z">
                <w:r w:rsidDel="00096943">
                  <w:rPr>
                    <w:lang w:val="en-US"/>
                  </w:rPr>
                  <w:delText>table</w:delText>
                </w:r>
              </w:del>
            </w:ins>
            <w:bookmarkStart w:id="33823" w:name="_Toc531004122"/>
            <w:bookmarkStart w:id="33824" w:name="_Toc531006039"/>
            <w:bookmarkStart w:id="33825" w:name="_Toc531572032"/>
            <w:bookmarkStart w:id="33826" w:name="_Toc531575880"/>
            <w:bookmarkStart w:id="33827" w:name="_Toc531579621"/>
            <w:bookmarkStart w:id="33828" w:name="_Toc531583359"/>
            <w:bookmarkEnd w:id="33823"/>
            <w:bookmarkEnd w:id="33824"/>
            <w:bookmarkEnd w:id="33825"/>
            <w:bookmarkEnd w:id="33826"/>
            <w:bookmarkEnd w:id="33827"/>
            <w:bookmarkEnd w:id="33828"/>
          </w:p>
        </w:tc>
        <w:tc>
          <w:tcPr>
            <w:tcW w:w="2970" w:type="dxa"/>
          </w:tcPr>
          <w:p w14:paraId="08582E8B" w14:textId="61195CFD" w:rsidR="000B72E2" w:rsidDel="00096943" w:rsidRDefault="000B72E2" w:rsidP="00D10B12">
            <w:pPr>
              <w:spacing w:line="288" w:lineRule="auto"/>
              <w:contextualSpacing/>
              <w:rPr>
                <w:ins w:id="33829" w:author="phuong vu" w:date="2018-11-15T23:14:00Z"/>
                <w:del w:id="33830" w:author="Tran Huan" w:date="2018-11-25T22:00:00Z"/>
                <w:lang w:val="en-US"/>
              </w:rPr>
              <w:pPrChange w:id="33831" w:author="Tran Huan" w:date="2018-12-03T01:23:00Z">
                <w:pPr>
                  <w:spacing w:line="360" w:lineRule="auto"/>
                </w:pPr>
              </w:pPrChange>
            </w:pPr>
            <w:ins w:id="33832" w:author="phuong vu" w:date="2018-11-15T23:17:00Z">
              <w:del w:id="33833" w:author="Tran Huan" w:date="2018-11-25T22:00:00Z">
                <w:r w:rsidDel="00096943">
                  <w:rPr>
                    <w:lang w:val="en-US"/>
                  </w:rPr>
                  <w:delText>Thông tin hóa đơn</w:delText>
                </w:r>
              </w:del>
            </w:ins>
            <w:bookmarkStart w:id="33834" w:name="_Toc531004123"/>
            <w:bookmarkStart w:id="33835" w:name="_Toc531006040"/>
            <w:bookmarkStart w:id="33836" w:name="_Toc531572033"/>
            <w:bookmarkStart w:id="33837" w:name="_Toc531575881"/>
            <w:bookmarkStart w:id="33838" w:name="_Toc531579622"/>
            <w:bookmarkStart w:id="33839" w:name="_Toc531583360"/>
            <w:bookmarkEnd w:id="33834"/>
            <w:bookmarkEnd w:id="33835"/>
            <w:bookmarkEnd w:id="33836"/>
            <w:bookmarkEnd w:id="33837"/>
            <w:bookmarkEnd w:id="33838"/>
            <w:bookmarkEnd w:id="33839"/>
          </w:p>
        </w:tc>
        <w:tc>
          <w:tcPr>
            <w:tcW w:w="1266" w:type="dxa"/>
          </w:tcPr>
          <w:p w14:paraId="39FE411F" w14:textId="25113FC9" w:rsidR="000B72E2" w:rsidDel="00096943" w:rsidRDefault="000B72E2" w:rsidP="00D10B12">
            <w:pPr>
              <w:spacing w:line="288" w:lineRule="auto"/>
              <w:contextualSpacing/>
              <w:rPr>
                <w:ins w:id="33840" w:author="phuong vu" w:date="2018-11-15T23:14:00Z"/>
                <w:del w:id="33841" w:author="Tran Huan" w:date="2018-11-25T22:00:00Z"/>
                <w:lang w:val="en-US"/>
              </w:rPr>
              <w:pPrChange w:id="33842" w:author="Tran Huan" w:date="2018-12-03T01:23:00Z">
                <w:pPr>
                  <w:spacing w:line="360" w:lineRule="auto"/>
                </w:pPr>
              </w:pPrChange>
            </w:pPr>
            <w:bookmarkStart w:id="33843" w:name="_Toc531004124"/>
            <w:bookmarkStart w:id="33844" w:name="_Toc531006041"/>
            <w:bookmarkStart w:id="33845" w:name="_Toc531572034"/>
            <w:bookmarkStart w:id="33846" w:name="_Toc531575882"/>
            <w:bookmarkStart w:id="33847" w:name="_Toc531579623"/>
            <w:bookmarkStart w:id="33848" w:name="_Toc531583361"/>
            <w:bookmarkEnd w:id="33843"/>
            <w:bookmarkEnd w:id="33844"/>
            <w:bookmarkEnd w:id="33845"/>
            <w:bookmarkEnd w:id="33846"/>
            <w:bookmarkEnd w:id="33847"/>
            <w:bookmarkEnd w:id="33848"/>
          </w:p>
        </w:tc>
        <w:tc>
          <w:tcPr>
            <w:tcW w:w="1756" w:type="dxa"/>
          </w:tcPr>
          <w:p w14:paraId="6A1505B2" w14:textId="21C8CEC0" w:rsidR="000B72E2" w:rsidDel="00096943" w:rsidRDefault="000B72E2" w:rsidP="00D10B12">
            <w:pPr>
              <w:spacing w:line="288" w:lineRule="auto"/>
              <w:contextualSpacing/>
              <w:rPr>
                <w:ins w:id="33849" w:author="phuong vu" w:date="2018-11-15T23:14:00Z"/>
                <w:del w:id="33850" w:author="Tran Huan" w:date="2018-11-25T22:00:00Z"/>
                <w:lang w:val="en-US"/>
              </w:rPr>
              <w:pPrChange w:id="33851" w:author="Tran Huan" w:date="2018-12-03T01:23:00Z">
                <w:pPr>
                  <w:spacing w:line="360" w:lineRule="auto"/>
                </w:pPr>
              </w:pPrChange>
            </w:pPr>
            <w:bookmarkStart w:id="33852" w:name="_Toc531004125"/>
            <w:bookmarkStart w:id="33853" w:name="_Toc531006042"/>
            <w:bookmarkStart w:id="33854" w:name="_Toc531572035"/>
            <w:bookmarkStart w:id="33855" w:name="_Toc531575883"/>
            <w:bookmarkStart w:id="33856" w:name="_Toc531579624"/>
            <w:bookmarkStart w:id="33857" w:name="_Toc531583362"/>
            <w:bookmarkEnd w:id="33852"/>
            <w:bookmarkEnd w:id="33853"/>
            <w:bookmarkEnd w:id="33854"/>
            <w:bookmarkEnd w:id="33855"/>
            <w:bookmarkEnd w:id="33856"/>
            <w:bookmarkEnd w:id="33857"/>
          </w:p>
        </w:tc>
        <w:bookmarkStart w:id="33858" w:name="_Toc531004126"/>
        <w:bookmarkStart w:id="33859" w:name="_Toc531006043"/>
        <w:bookmarkStart w:id="33860" w:name="_Toc531572036"/>
        <w:bookmarkStart w:id="33861" w:name="_Toc531575884"/>
        <w:bookmarkStart w:id="33862" w:name="_Toc531579625"/>
        <w:bookmarkStart w:id="33863" w:name="_Toc531583363"/>
        <w:bookmarkEnd w:id="33858"/>
        <w:bookmarkEnd w:id="33859"/>
        <w:bookmarkEnd w:id="33860"/>
        <w:bookmarkEnd w:id="33861"/>
        <w:bookmarkEnd w:id="33862"/>
        <w:bookmarkEnd w:id="33863"/>
      </w:tr>
      <w:tr w:rsidR="00565D22" w:rsidDel="00096943" w14:paraId="01C73727" w14:textId="1C7C5BD6" w:rsidTr="005A4BEF">
        <w:trPr>
          <w:ins w:id="33864" w:author="phuong vu" w:date="2018-11-21T22:08:00Z"/>
          <w:del w:id="33865" w:author="Tran Huan" w:date="2018-11-25T22:00:00Z"/>
        </w:trPr>
        <w:tc>
          <w:tcPr>
            <w:tcW w:w="805" w:type="dxa"/>
          </w:tcPr>
          <w:p w14:paraId="0F8AC79C" w14:textId="19DC35BF" w:rsidR="00565D22" w:rsidDel="00096943" w:rsidRDefault="00565D22" w:rsidP="00D10B12">
            <w:pPr>
              <w:spacing w:line="288" w:lineRule="auto"/>
              <w:contextualSpacing/>
              <w:jc w:val="center"/>
              <w:rPr>
                <w:ins w:id="33866" w:author="phuong vu" w:date="2018-11-21T22:08:00Z"/>
                <w:del w:id="33867" w:author="Tran Huan" w:date="2018-11-25T22:00:00Z"/>
                <w:lang w:val="en-US"/>
              </w:rPr>
              <w:pPrChange w:id="33868" w:author="Tran Huan" w:date="2018-12-03T01:23:00Z">
                <w:pPr>
                  <w:spacing w:line="360" w:lineRule="auto"/>
                  <w:jc w:val="center"/>
                </w:pPr>
              </w:pPrChange>
            </w:pPr>
            <w:ins w:id="33869" w:author="phuong vu" w:date="2018-11-21T22:08:00Z">
              <w:del w:id="33870" w:author="Tran Huan" w:date="2018-11-25T22:00:00Z">
                <w:r w:rsidDel="00096943">
                  <w:rPr>
                    <w:lang w:val="en-US"/>
                  </w:rPr>
                  <w:delText>4</w:delText>
                </w:r>
                <w:bookmarkStart w:id="33871" w:name="_Toc531004127"/>
                <w:bookmarkStart w:id="33872" w:name="_Toc531006044"/>
                <w:bookmarkStart w:id="33873" w:name="_Toc531572037"/>
                <w:bookmarkStart w:id="33874" w:name="_Toc531575885"/>
                <w:bookmarkStart w:id="33875" w:name="_Toc531579626"/>
                <w:bookmarkStart w:id="33876" w:name="_Toc531583364"/>
                <w:bookmarkEnd w:id="33871"/>
                <w:bookmarkEnd w:id="33872"/>
                <w:bookmarkEnd w:id="33873"/>
                <w:bookmarkEnd w:id="33874"/>
                <w:bookmarkEnd w:id="33875"/>
                <w:bookmarkEnd w:id="33876"/>
              </w:del>
            </w:ins>
          </w:p>
        </w:tc>
        <w:tc>
          <w:tcPr>
            <w:tcW w:w="1980" w:type="dxa"/>
          </w:tcPr>
          <w:p w14:paraId="5A185C39" w14:textId="3006936A" w:rsidR="00565D22" w:rsidDel="00096943" w:rsidRDefault="00565D22" w:rsidP="00D10B12">
            <w:pPr>
              <w:spacing w:line="288" w:lineRule="auto"/>
              <w:contextualSpacing/>
              <w:rPr>
                <w:ins w:id="33877" w:author="phuong vu" w:date="2018-11-21T22:08:00Z"/>
                <w:del w:id="33878" w:author="Tran Huan" w:date="2018-11-25T22:00:00Z"/>
                <w:lang w:val="en-US"/>
              </w:rPr>
              <w:pPrChange w:id="33879" w:author="Tran Huan" w:date="2018-12-03T01:23:00Z">
                <w:pPr>
                  <w:spacing w:line="360" w:lineRule="auto"/>
                </w:pPr>
              </w:pPrChange>
            </w:pPr>
            <w:ins w:id="33880" w:author="phuong vu" w:date="2018-11-21T22:08:00Z">
              <w:del w:id="33881" w:author="Tran Huan" w:date="2018-11-25T22:00:00Z">
                <w:r w:rsidDel="00096943">
                  <w:rPr>
                    <w:lang w:val="en-US"/>
                  </w:rPr>
                  <w:delText>button</w:delText>
                </w:r>
                <w:bookmarkStart w:id="33882" w:name="_Toc531004128"/>
                <w:bookmarkStart w:id="33883" w:name="_Toc531006045"/>
                <w:bookmarkStart w:id="33884" w:name="_Toc531572038"/>
                <w:bookmarkStart w:id="33885" w:name="_Toc531575886"/>
                <w:bookmarkStart w:id="33886" w:name="_Toc531579627"/>
                <w:bookmarkStart w:id="33887" w:name="_Toc531583365"/>
                <w:bookmarkEnd w:id="33882"/>
                <w:bookmarkEnd w:id="33883"/>
                <w:bookmarkEnd w:id="33884"/>
                <w:bookmarkEnd w:id="33885"/>
                <w:bookmarkEnd w:id="33886"/>
                <w:bookmarkEnd w:id="33887"/>
              </w:del>
            </w:ins>
          </w:p>
        </w:tc>
        <w:tc>
          <w:tcPr>
            <w:tcW w:w="2970" w:type="dxa"/>
          </w:tcPr>
          <w:p w14:paraId="7396EB84" w14:textId="112FE5B4" w:rsidR="00565D22" w:rsidDel="00096943" w:rsidRDefault="00565D22" w:rsidP="00D10B12">
            <w:pPr>
              <w:spacing w:line="288" w:lineRule="auto"/>
              <w:contextualSpacing/>
              <w:rPr>
                <w:ins w:id="33888" w:author="phuong vu" w:date="2018-11-21T22:08:00Z"/>
                <w:del w:id="33889" w:author="Tran Huan" w:date="2018-11-25T22:00:00Z"/>
                <w:lang w:val="en-US"/>
              </w:rPr>
              <w:pPrChange w:id="33890" w:author="Tran Huan" w:date="2018-12-03T01:23:00Z">
                <w:pPr>
                  <w:spacing w:line="360" w:lineRule="auto"/>
                </w:pPr>
              </w:pPrChange>
            </w:pPr>
            <w:ins w:id="33891" w:author="phuong vu" w:date="2018-11-21T22:08:00Z">
              <w:del w:id="33892" w:author="Tran Huan" w:date="2018-11-25T22:00:00Z">
                <w:r w:rsidDel="00096943">
                  <w:rPr>
                    <w:lang w:val="en-US"/>
                  </w:rPr>
                  <w:delText>In h</w:delText>
                </w:r>
              </w:del>
            </w:ins>
            <w:ins w:id="33893" w:author="phuong vu" w:date="2018-11-21T22:09:00Z">
              <w:del w:id="33894" w:author="Tran Huan" w:date="2018-11-25T22:00:00Z">
                <w:r w:rsidDel="00096943">
                  <w:rPr>
                    <w:lang w:val="en-US"/>
                  </w:rPr>
                  <w:delText>óa đơn</w:delText>
                </w:r>
              </w:del>
            </w:ins>
            <w:bookmarkStart w:id="33895" w:name="_Toc531004129"/>
            <w:bookmarkStart w:id="33896" w:name="_Toc531006046"/>
            <w:bookmarkStart w:id="33897" w:name="_Toc531572039"/>
            <w:bookmarkStart w:id="33898" w:name="_Toc531575887"/>
            <w:bookmarkStart w:id="33899" w:name="_Toc531579628"/>
            <w:bookmarkStart w:id="33900" w:name="_Toc531583366"/>
            <w:bookmarkEnd w:id="33895"/>
            <w:bookmarkEnd w:id="33896"/>
            <w:bookmarkEnd w:id="33897"/>
            <w:bookmarkEnd w:id="33898"/>
            <w:bookmarkEnd w:id="33899"/>
            <w:bookmarkEnd w:id="33900"/>
          </w:p>
        </w:tc>
        <w:tc>
          <w:tcPr>
            <w:tcW w:w="1266" w:type="dxa"/>
          </w:tcPr>
          <w:p w14:paraId="7FD62DF8" w14:textId="758BE50E" w:rsidR="00565D22" w:rsidDel="00096943" w:rsidRDefault="00565D22" w:rsidP="00D10B12">
            <w:pPr>
              <w:spacing w:line="288" w:lineRule="auto"/>
              <w:contextualSpacing/>
              <w:rPr>
                <w:ins w:id="33901" w:author="phuong vu" w:date="2018-11-21T22:08:00Z"/>
                <w:del w:id="33902" w:author="Tran Huan" w:date="2018-11-25T22:00:00Z"/>
                <w:lang w:val="en-US"/>
              </w:rPr>
              <w:pPrChange w:id="33903" w:author="Tran Huan" w:date="2018-12-03T01:23:00Z">
                <w:pPr>
                  <w:spacing w:line="360" w:lineRule="auto"/>
                </w:pPr>
              </w:pPrChange>
            </w:pPr>
            <w:bookmarkStart w:id="33904" w:name="_Toc531004130"/>
            <w:bookmarkStart w:id="33905" w:name="_Toc531006047"/>
            <w:bookmarkStart w:id="33906" w:name="_Toc531572040"/>
            <w:bookmarkStart w:id="33907" w:name="_Toc531575888"/>
            <w:bookmarkStart w:id="33908" w:name="_Toc531579629"/>
            <w:bookmarkStart w:id="33909" w:name="_Toc531583367"/>
            <w:bookmarkEnd w:id="33904"/>
            <w:bookmarkEnd w:id="33905"/>
            <w:bookmarkEnd w:id="33906"/>
            <w:bookmarkEnd w:id="33907"/>
            <w:bookmarkEnd w:id="33908"/>
            <w:bookmarkEnd w:id="33909"/>
          </w:p>
        </w:tc>
        <w:tc>
          <w:tcPr>
            <w:tcW w:w="1756" w:type="dxa"/>
          </w:tcPr>
          <w:p w14:paraId="56AE8F95" w14:textId="12DF52E8" w:rsidR="00565D22" w:rsidDel="00096943" w:rsidRDefault="00565D22" w:rsidP="00D10B12">
            <w:pPr>
              <w:spacing w:line="288" w:lineRule="auto"/>
              <w:contextualSpacing/>
              <w:rPr>
                <w:ins w:id="33910" w:author="phuong vu" w:date="2018-11-21T22:08:00Z"/>
                <w:del w:id="33911" w:author="Tran Huan" w:date="2018-11-25T22:00:00Z"/>
                <w:lang w:val="en-US"/>
              </w:rPr>
              <w:pPrChange w:id="33912" w:author="Tran Huan" w:date="2018-12-03T01:23:00Z">
                <w:pPr>
                  <w:spacing w:line="360" w:lineRule="auto"/>
                </w:pPr>
              </w:pPrChange>
            </w:pPr>
            <w:bookmarkStart w:id="33913" w:name="_Toc531004131"/>
            <w:bookmarkStart w:id="33914" w:name="_Toc531006048"/>
            <w:bookmarkStart w:id="33915" w:name="_Toc531572041"/>
            <w:bookmarkStart w:id="33916" w:name="_Toc531575889"/>
            <w:bookmarkStart w:id="33917" w:name="_Toc531579630"/>
            <w:bookmarkStart w:id="33918" w:name="_Toc531583368"/>
            <w:bookmarkEnd w:id="33913"/>
            <w:bookmarkEnd w:id="33914"/>
            <w:bookmarkEnd w:id="33915"/>
            <w:bookmarkEnd w:id="33916"/>
            <w:bookmarkEnd w:id="33917"/>
            <w:bookmarkEnd w:id="33918"/>
          </w:p>
        </w:tc>
        <w:bookmarkStart w:id="33919" w:name="_Toc531004132"/>
        <w:bookmarkStart w:id="33920" w:name="_Toc531006049"/>
        <w:bookmarkStart w:id="33921" w:name="_Toc531572042"/>
        <w:bookmarkStart w:id="33922" w:name="_Toc531575890"/>
        <w:bookmarkStart w:id="33923" w:name="_Toc531579631"/>
        <w:bookmarkStart w:id="33924" w:name="_Toc531583369"/>
        <w:bookmarkEnd w:id="33919"/>
        <w:bookmarkEnd w:id="33920"/>
        <w:bookmarkEnd w:id="33921"/>
        <w:bookmarkEnd w:id="33922"/>
        <w:bookmarkEnd w:id="33923"/>
        <w:bookmarkEnd w:id="33924"/>
      </w:tr>
      <w:tr w:rsidR="00565D22" w:rsidDel="00096943" w14:paraId="0DA67080" w14:textId="544B24E0" w:rsidTr="005A4BEF">
        <w:trPr>
          <w:ins w:id="33925" w:author="phuong vu" w:date="2018-11-21T22:08:00Z"/>
          <w:del w:id="33926" w:author="Tran Huan" w:date="2018-11-25T22:00:00Z"/>
        </w:trPr>
        <w:tc>
          <w:tcPr>
            <w:tcW w:w="805" w:type="dxa"/>
          </w:tcPr>
          <w:p w14:paraId="6374A145" w14:textId="69DBD424" w:rsidR="00565D22" w:rsidDel="00096943" w:rsidRDefault="00565D22" w:rsidP="00D10B12">
            <w:pPr>
              <w:spacing w:line="288" w:lineRule="auto"/>
              <w:contextualSpacing/>
              <w:jc w:val="center"/>
              <w:rPr>
                <w:ins w:id="33927" w:author="phuong vu" w:date="2018-11-21T22:08:00Z"/>
                <w:del w:id="33928" w:author="Tran Huan" w:date="2018-11-25T22:00:00Z"/>
                <w:lang w:val="en-US"/>
              </w:rPr>
              <w:pPrChange w:id="33929" w:author="Tran Huan" w:date="2018-12-03T01:23:00Z">
                <w:pPr>
                  <w:spacing w:line="360" w:lineRule="auto"/>
                  <w:jc w:val="center"/>
                </w:pPr>
              </w:pPrChange>
            </w:pPr>
            <w:ins w:id="33930" w:author="phuong vu" w:date="2018-11-21T22:08:00Z">
              <w:del w:id="33931" w:author="Tran Huan" w:date="2018-11-25T22:00:00Z">
                <w:r w:rsidDel="00096943">
                  <w:rPr>
                    <w:lang w:val="en-US"/>
                  </w:rPr>
                  <w:delText>5</w:delText>
                </w:r>
                <w:bookmarkStart w:id="33932" w:name="_Toc531004133"/>
                <w:bookmarkStart w:id="33933" w:name="_Toc531006050"/>
                <w:bookmarkStart w:id="33934" w:name="_Toc531572043"/>
                <w:bookmarkStart w:id="33935" w:name="_Toc531575891"/>
                <w:bookmarkStart w:id="33936" w:name="_Toc531579632"/>
                <w:bookmarkStart w:id="33937" w:name="_Toc531583370"/>
                <w:bookmarkEnd w:id="33932"/>
                <w:bookmarkEnd w:id="33933"/>
                <w:bookmarkEnd w:id="33934"/>
                <w:bookmarkEnd w:id="33935"/>
                <w:bookmarkEnd w:id="33936"/>
                <w:bookmarkEnd w:id="33937"/>
              </w:del>
            </w:ins>
          </w:p>
        </w:tc>
        <w:tc>
          <w:tcPr>
            <w:tcW w:w="1980" w:type="dxa"/>
          </w:tcPr>
          <w:p w14:paraId="0C5BB0D5" w14:textId="31665A25" w:rsidR="00565D22" w:rsidDel="00096943" w:rsidRDefault="00565D22" w:rsidP="00D10B12">
            <w:pPr>
              <w:spacing w:line="288" w:lineRule="auto"/>
              <w:contextualSpacing/>
              <w:rPr>
                <w:ins w:id="33938" w:author="phuong vu" w:date="2018-11-21T22:08:00Z"/>
                <w:del w:id="33939" w:author="Tran Huan" w:date="2018-11-25T22:00:00Z"/>
                <w:lang w:val="en-US"/>
              </w:rPr>
              <w:pPrChange w:id="33940" w:author="Tran Huan" w:date="2018-12-03T01:23:00Z">
                <w:pPr>
                  <w:spacing w:line="360" w:lineRule="auto"/>
                </w:pPr>
              </w:pPrChange>
            </w:pPr>
            <w:ins w:id="33941" w:author="phuong vu" w:date="2018-11-21T22:08:00Z">
              <w:del w:id="33942" w:author="Tran Huan" w:date="2018-11-25T22:00:00Z">
                <w:r w:rsidDel="00096943">
                  <w:rPr>
                    <w:lang w:val="en-US"/>
                  </w:rPr>
                  <w:delText>button</w:delText>
                </w:r>
                <w:bookmarkStart w:id="33943" w:name="_Toc531004134"/>
                <w:bookmarkStart w:id="33944" w:name="_Toc531006051"/>
                <w:bookmarkStart w:id="33945" w:name="_Toc531572044"/>
                <w:bookmarkStart w:id="33946" w:name="_Toc531575892"/>
                <w:bookmarkStart w:id="33947" w:name="_Toc531579633"/>
                <w:bookmarkStart w:id="33948" w:name="_Toc531583371"/>
                <w:bookmarkEnd w:id="33943"/>
                <w:bookmarkEnd w:id="33944"/>
                <w:bookmarkEnd w:id="33945"/>
                <w:bookmarkEnd w:id="33946"/>
                <w:bookmarkEnd w:id="33947"/>
                <w:bookmarkEnd w:id="33948"/>
              </w:del>
            </w:ins>
          </w:p>
        </w:tc>
        <w:tc>
          <w:tcPr>
            <w:tcW w:w="2970" w:type="dxa"/>
          </w:tcPr>
          <w:p w14:paraId="349B89E9" w14:textId="28663114" w:rsidR="00565D22" w:rsidDel="00096943" w:rsidRDefault="00565D22" w:rsidP="00D10B12">
            <w:pPr>
              <w:spacing w:line="288" w:lineRule="auto"/>
              <w:contextualSpacing/>
              <w:rPr>
                <w:ins w:id="33949" w:author="phuong vu" w:date="2018-11-21T22:08:00Z"/>
                <w:del w:id="33950" w:author="Tran Huan" w:date="2018-11-25T22:00:00Z"/>
                <w:lang w:val="en-US"/>
              </w:rPr>
              <w:pPrChange w:id="33951" w:author="Tran Huan" w:date="2018-12-03T01:23:00Z">
                <w:pPr>
                  <w:spacing w:line="360" w:lineRule="auto"/>
                </w:pPr>
              </w:pPrChange>
            </w:pPr>
            <w:ins w:id="33952" w:author="phuong vu" w:date="2018-11-21T22:09:00Z">
              <w:del w:id="33953" w:author="Tran Huan" w:date="2018-11-25T22:00:00Z">
                <w:r w:rsidDel="00096943">
                  <w:rPr>
                    <w:lang w:val="en-US"/>
                  </w:rPr>
                  <w:delText>Cập nhật thông tin hóa đơn</w:delText>
                </w:r>
              </w:del>
            </w:ins>
            <w:bookmarkStart w:id="33954" w:name="_Toc531004135"/>
            <w:bookmarkStart w:id="33955" w:name="_Toc531006052"/>
            <w:bookmarkStart w:id="33956" w:name="_Toc531572045"/>
            <w:bookmarkStart w:id="33957" w:name="_Toc531575893"/>
            <w:bookmarkStart w:id="33958" w:name="_Toc531579634"/>
            <w:bookmarkStart w:id="33959" w:name="_Toc531583372"/>
            <w:bookmarkEnd w:id="33954"/>
            <w:bookmarkEnd w:id="33955"/>
            <w:bookmarkEnd w:id="33956"/>
            <w:bookmarkEnd w:id="33957"/>
            <w:bookmarkEnd w:id="33958"/>
            <w:bookmarkEnd w:id="33959"/>
          </w:p>
        </w:tc>
        <w:tc>
          <w:tcPr>
            <w:tcW w:w="1266" w:type="dxa"/>
          </w:tcPr>
          <w:p w14:paraId="4E0681C4" w14:textId="737595D8" w:rsidR="00565D22" w:rsidDel="00096943" w:rsidRDefault="00565D22" w:rsidP="00D10B12">
            <w:pPr>
              <w:spacing w:line="288" w:lineRule="auto"/>
              <w:contextualSpacing/>
              <w:rPr>
                <w:ins w:id="33960" w:author="phuong vu" w:date="2018-11-21T22:08:00Z"/>
                <w:del w:id="33961" w:author="Tran Huan" w:date="2018-11-25T22:00:00Z"/>
                <w:lang w:val="en-US"/>
              </w:rPr>
              <w:pPrChange w:id="33962" w:author="Tran Huan" w:date="2018-12-03T01:23:00Z">
                <w:pPr>
                  <w:spacing w:line="360" w:lineRule="auto"/>
                </w:pPr>
              </w:pPrChange>
            </w:pPr>
            <w:bookmarkStart w:id="33963" w:name="_Toc531004136"/>
            <w:bookmarkStart w:id="33964" w:name="_Toc531006053"/>
            <w:bookmarkStart w:id="33965" w:name="_Toc531572046"/>
            <w:bookmarkStart w:id="33966" w:name="_Toc531575894"/>
            <w:bookmarkStart w:id="33967" w:name="_Toc531579635"/>
            <w:bookmarkStart w:id="33968" w:name="_Toc531583373"/>
            <w:bookmarkEnd w:id="33963"/>
            <w:bookmarkEnd w:id="33964"/>
            <w:bookmarkEnd w:id="33965"/>
            <w:bookmarkEnd w:id="33966"/>
            <w:bookmarkEnd w:id="33967"/>
            <w:bookmarkEnd w:id="33968"/>
          </w:p>
        </w:tc>
        <w:tc>
          <w:tcPr>
            <w:tcW w:w="1756" w:type="dxa"/>
          </w:tcPr>
          <w:p w14:paraId="6AAD1909" w14:textId="0102678C" w:rsidR="00565D22" w:rsidDel="00096943" w:rsidRDefault="00565D22" w:rsidP="00D10B12">
            <w:pPr>
              <w:spacing w:line="288" w:lineRule="auto"/>
              <w:contextualSpacing/>
              <w:rPr>
                <w:ins w:id="33969" w:author="phuong vu" w:date="2018-11-21T22:08:00Z"/>
                <w:del w:id="33970" w:author="Tran Huan" w:date="2018-11-25T22:00:00Z"/>
                <w:lang w:val="en-US"/>
              </w:rPr>
              <w:pPrChange w:id="33971" w:author="Tran Huan" w:date="2018-12-03T01:23:00Z">
                <w:pPr>
                  <w:spacing w:line="360" w:lineRule="auto"/>
                </w:pPr>
              </w:pPrChange>
            </w:pPr>
            <w:bookmarkStart w:id="33972" w:name="_Toc531004137"/>
            <w:bookmarkStart w:id="33973" w:name="_Toc531006054"/>
            <w:bookmarkStart w:id="33974" w:name="_Toc531572047"/>
            <w:bookmarkStart w:id="33975" w:name="_Toc531575895"/>
            <w:bookmarkStart w:id="33976" w:name="_Toc531579636"/>
            <w:bookmarkStart w:id="33977" w:name="_Toc531583374"/>
            <w:bookmarkEnd w:id="33972"/>
            <w:bookmarkEnd w:id="33973"/>
            <w:bookmarkEnd w:id="33974"/>
            <w:bookmarkEnd w:id="33975"/>
            <w:bookmarkEnd w:id="33976"/>
            <w:bookmarkEnd w:id="33977"/>
          </w:p>
        </w:tc>
        <w:bookmarkStart w:id="33978" w:name="_Toc531004138"/>
        <w:bookmarkStart w:id="33979" w:name="_Toc531006055"/>
        <w:bookmarkStart w:id="33980" w:name="_Toc531572048"/>
        <w:bookmarkStart w:id="33981" w:name="_Toc531575896"/>
        <w:bookmarkStart w:id="33982" w:name="_Toc531579637"/>
        <w:bookmarkStart w:id="33983" w:name="_Toc531583375"/>
        <w:bookmarkEnd w:id="33978"/>
        <w:bookmarkEnd w:id="33979"/>
        <w:bookmarkEnd w:id="33980"/>
        <w:bookmarkEnd w:id="33981"/>
        <w:bookmarkEnd w:id="33982"/>
        <w:bookmarkEnd w:id="33983"/>
      </w:tr>
      <w:tr w:rsidR="000B72E2" w:rsidDel="00096943" w14:paraId="1D0B6967" w14:textId="057A614A" w:rsidTr="005A4BEF">
        <w:trPr>
          <w:ins w:id="33984" w:author="phuong vu" w:date="2018-11-15T23:14:00Z"/>
          <w:del w:id="33985" w:author="Tran Huan" w:date="2018-11-25T22:00:00Z"/>
        </w:trPr>
        <w:tc>
          <w:tcPr>
            <w:tcW w:w="805" w:type="dxa"/>
          </w:tcPr>
          <w:p w14:paraId="634F21FA" w14:textId="6205AE06" w:rsidR="000B72E2" w:rsidDel="00096943" w:rsidRDefault="00565D22" w:rsidP="00D10B12">
            <w:pPr>
              <w:spacing w:line="288" w:lineRule="auto"/>
              <w:contextualSpacing/>
              <w:jc w:val="center"/>
              <w:rPr>
                <w:ins w:id="33986" w:author="phuong vu" w:date="2018-11-15T23:14:00Z"/>
                <w:del w:id="33987" w:author="Tran Huan" w:date="2018-11-25T22:00:00Z"/>
                <w:lang w:val="en-US"/>
              </w:rPr>
              <w:pPrChange w:id="33988" w:author="Tran Huan" w:date="2018-12-03T01:23:00Z">
                <w:pPr>
                  <w:spacing w:line="360" w:lineRule="auto"/>
                  <w:jc w:val="center"/>
                </w:pPr>
              </w:pPrChange>
            </w:pPr>
            <w:ins w:id="33989" w:author="phuong vu" w:date="2018-11-21T22:08:00Z">
              <w:del w:id="33990" w:author="Tran Huan" w:date="2018-11-25T22:00:00Z">
                <w:r w:rsidDel="00096943">
                  <w:rPr>
                    <w:lang w:val="en-US"/>
                  </w:rPr>
                  <w:delText>6</w:delText>
                </w:r>
              </w:del>
            </w:ins>
            <w:bookmarkStart w:id="33991" w:name="_Toc531004139"/>
            <w:bookmarkStart w:id="33992" w:name="_Toc531006056"/>
            <w:bookmarkStart w:id="33993" w:name="_Toc531572049"/>
            <w:bookmarkStart w:id="33994" w:name="_Toc531575897"/>
            <w:bookmarkStart w:id="33995" w:name="_Toc531579638"/>
            <w:bookmarkStart w:id="33996" w:name="_Toc531583376"/>
            <w:bookmarkEnd w:id="33991"/>
            <w:bookmarkEnd w:id="33992"/>
            <w:bookmarkEnd w:id="33993"/>
            <w:bookmarkEnd w:id="33994"/>
            <w:bookmarkEnd w:id="33995"/>
            <w:bookmarkEnd w:id="33996"/>
          </w:p>
        </w:tc>
        <w:tc>
          <w:tcPr>
            <w:tcW w:w="1980" w:type="dxa"/>
          </w:tcPr>
          <w:p w14:paraId="6DD76B7A" w14:textId="0EF1F5B9" w:rsidR="000B72E2" w:rsidDel="00096943" w:rsidRDefault="000B72E2" w:rsidP="00D10B12">
            <w:pPr>
              <w:spacing w:line="288" w:lineRule="auto"/>
              <w:contextualSpacing/>
              <w:rPr>
                <w:ins w:id="33997" w:author="phuong vu" w:date="2018-11-15T23:14:00Z"/>
                <w:del w:id="33998" w:author="Tran Huan" w:date="2018-11-25T22:00:00Z"/>
                <w:lang w:val="en-US"/>
              </w:rPr>
              <w:pPrChange w:id="33999" w:author="Tran Huan" w:date="2018-12-03T01:23:00Z">
                <w:pPr>
                  <w:spacing w:line="360" w:lineRule="auto"/>
                </w:pPr>
              </w:pPrChange>
            </w:pPr>
            <w:ins w:id="34000" w:author="phuong vu" w:date="2018-11-15T23:14:00Z">
              <w:del w:id="34001" w:author="Tran Huan" w:date="2018-11-25T22:00:00Z">
                <w:r w:rsidDel="00096943">
                  <w:rPr>
                    <w:lang w:val="en-US"/>
                  </w:rPr>
                  <w:delText>button</w:delText>
                </w:r>
                <w:bookmarkStart w:id="34002" w:name="_Toc531004140"/>
                <w:bookmarkStart w:id="34003" w:name="_Toc531006057"/>
                <w:bookmarkStart w:id="34004" w:name="_Toc531572050"/>
                <w:bookmarkStart w:id="34005" w:name="_Toc531575898"/>
                <w:bookmarkStart w:id="34006" w:name="_Toc531579639"/>
                <w:bookmarkStart w:id="34007" w:name="_Toc531583377"/>
                <w:bookmarkEnd w:id="34002"/>
                <w:bookmarkEnd w:id="34003"/>
                <w:bookmarkEnd w:id="34004"/>
                <w:bookmarkEnd w:id="34005"/>
                <w:bookmarkEnd w:id="34006"/>
                <w:bookmarkEnd w:id="34007"/>
              </w:del>
            </w:ins>
          </w:p>
        </w:tc>
        <w:tc>
          <w:tcPr>
            <w:tcW w:w="2970" w:type="dxa"/>
          </w:tcPr>
          <w:p w14:paraId="7C432A97" w14:textId="2D1BC1E6" w:rsidR="000B72E2" w:rsidDel="00096943" w:rsidRDefault="000B72E2" w:rsidP="00D10B12">
            <w:pPr>
              <w:spacing w:line="288" w:lineRule="auto"/>
              <w:contextualSpacing/>
              <w:rPr>
                <w:ins w:id="34008" w:author="phuong vu" w:date="2018-11-15T23:14:00Z"/>
                <w:del w:id="34009" w:author="Tran Huan" w:date="2018-11-25T22:00:00Z"/>
                <w:lang w:val="en-US"/>
              </w:rPr>
              <w:pPrChange w:id="34010" w:author="Tran Huan" w:date="2018-12-03T01:23:00Z">
                <w:pPr>
                  <w:spacing w:line="360" w:lineRule="auto"/>
                </w:pPr>
              </w:pPrChange>
            </w:pPr>
            <w:ins w:id="34011" w:author="phuong vu" w:date="2018-11-15T23:14:00Z">
              <w:del w:id="34012" w:author="Tran Huan" w:date="2018-11-25T22:00:00Z">
                <w:r w:rsidDel="00096943">
                  <w:rPr>
                    <w:lang w:val="en-US"/>
                  </w:rPr>
                  <w:delText>Hoàn tất xử lí đơn hàng</w:delText>
                </w:r>
                <w:bookmarkStart w:id="34013" w:name="_Toc531004141"/>
                <w:bookmarkStart w:id="34014" w:name="_Toc531006058"/>
                <w:bookmarkStart w:id="34015" w:name="_Toc531572051"/>
                <w:bookmarkStart w:id="34016" w:name="_Toc531575899"/>
                <w:bookmarkStart w:id="34017" w:name="_Toc531579640"/>
                <w:bookmarkStart w:id="34018" w:name="_Toc531583378"/>
                <w:bookmarkEnd w:id="34013"/>
                <w:bookmarkEnd w:id="34014"/>
                <w:bookmarkEnd w:id="34015"/>
                <w:bookmarkEnd w:id="34016"/>
                <w:bookmarkEnd w:id="34017"/>
                <w:bookmarkEnd w:id="34018"/>
              </w:del>
            </w:ins>
          </w:p>
        </w:tc>
        <w:tc>
          <w:tcPr>
            <w:tcW w:w="1266" w:type="dxa"/>
          </w:tcPr>
          <w:p w14:paraId="37C5EC0D" w14:textId="1CEA6E52" w:rsidR="000B72E2" w:rsidDel="00096943" w:rsidRDefault="000B72E2" w:rsidP="00D10B12">
            <w:pPr>
              <w:spacing w:line="288" w:lineRule="auto"/>
              <w:contextualSpacing/>
              <w:jc w:val="left"/>
              <w:rPr>
                <w:ins w:id="34019" w:author="phuong vu" w:date="2018-11-15T23:14:00Z"/>
                <w:del w:id="34020" w:author="Tran Huan" w:date="2018-11-25T22:00:00Z"/>
                <w:lang w:val="en-US"/>
              </w:rPr>
              <w:pPrChange w:id="34021" w:author="Tran Huan" w:date="2018-12-03T01:23:00Z">
                <w:pPr>
                  <w:spacing w:line="360" w:lineRule="auto"/>
                  <w:jc w:val="left"/>
                </w:pPr>
              </w:pPrChange>
            </w:pPr>
            <w:bookmarkStart w:id="34022" w:name="_Toc531004142"/>
            <w:bookmarkStart w:id="34023" w:name="_Toc531006059"/>
            <w:bookmarkStart w:id="34024" w:name="_Toc531572052"/>
            <w:bookmarkStart w:id="34025" w:name="_Toc531575900"/>
            <w:bookmarkStart w:id="34026" w:name="_Toc531579641"/>
            <w:bookmarkStart w:id="34027" w:name="_Toc531583379"/>
            <w:bookmarkEnd w:id="34022"/>
            <w:bookmarkEnd w:id="34023"/>
            <w:bookmarkEnd w:id="34024"/>
            <w:bookmarkEnd w:id="34025"/>
            <w:bookmarkEnd w:id="34026"/>
            <w:bookmarkEnd w:id="34027"/>
          </w:p>
        </w:tc>
        <w:tc>
          <w:tcPr>
            <w:tcW w:w="1756" w:type="dxa"/>
          </w:tcPr>
          <w:p w14:paraId="3EFD78AD" w14:textId="68970A7E" w:rsidR="000B72E2" w:rsidDel="00096943" w:rsidRDefault="000B72E2" w:rsidP="00D10B12">
            <w:pPr>
              <w:spacing w:line="288" w:lineRule="auto"/>
              <w:contextualSpacing/>
              <w:rPr>
                <w:ins w:id="34028" w:author="phuong vu" w:date="2018-11-15T23:14:00Z"/>
                <w:del w:id="34029" w:author="Tran Huan" w:date="2018-11-25T22:00:00Z"/>
                <w:lang w:val="en-US"/>
              </w:rPr>
              <w:pPrChange w:id="34030" w:author="Tran Huan" w:date="2018-12-03T01:23:00Z">
                <w:pPr>
                  <w:spacing w:line="360" w:lineRule="auto"/>
                </w:pPr>
              </w:pPrChange>
            </w:pPr>
            <w:bookmarkStart w:id="34031" w:name="_Toc531004143"/>
            <w:bookmarkStart w:id="34032" w:name="_Toc531006060"/>
            <w:bookmarkStart w:id="34033" w:name="_Toc531572053"/>
            <w:bookmarkStart w:id="34034" w:name="_Toc531575901"/>
            <w:bookmarkStart w:id="34035" w:name="_Toc531579642"/>
            <w:bookmarkStart w:id="34036" w:name="_Toc531583380"/>
            <w:bookmarkEnd w:id="34031"/>
            <w:bookmarkEnd w:id="34032"/>
            <w:bookmarkEnd w:id="34033"/>
            <w:bookmarkEnd w:id="34034"/>
            <w:bookmarkEnd w:id="34035"/>
            <w:bookmarkEnd w:id="34036"/>
          </w:p>
        </w:tc>
        <w:bookmarkStart w:id="34037" w:name="_Toc531004144"/>
        <w:bookmarkStart w:id="34038" w:name="_Toc531006061"/>
        <w:bookmarkStart w:id="34039" w:name="_Toc531572054"/>
        <w:bookmarkStart w:id="34040" w:name="_Toc531575902"/>
        <w:bookmarkStart w:id="34041" w:name="_Toc531579643"/>
        <w:bookmarkStart w:id="34042" w:name="_Toc531583381"/>
        <w:bookmarkEnd w:id="34037"/>
        <w:bookmarkEnd w:id="34038"/>
        <w:bookmarkEnd w:id="34039"/>
        <w:bookmarkEnd w:id="34040"/>
        <w:bookmarkEnd w:id="34041"/>
        <w:bookmarkEnd w:id="34042"/>
      </w:tr>
      <w:tr w:rsidR="000B72E2" w:rsidDel="00096943" w14:paraId="70EB5D42" w14:textId="6FE5AF82" w:rsidTr="005A4BEF">
        <w:trPr>
          <w:ins w:id="34043" w:author="phuong vu" w:date="2018-11-15T23:14:00Z"/>
          <w:del w:id="34044" w:author="Tran Huan" w:date="2018-11-25T22:00:00Z"/>
        </w:trPr>
        <w:tc>
          <w:tcPr>
            <w:tcW w:w="805" w:type="dxa"/>
          </w:tcPr>
          <w:p w14:paraId="59D7651D" w14:textId="7EA23AC8" w:rsidR="000B72E2" w:rsidDel="00096943" w:rsidRDefault="00565D22" w:rsidP="00D10B12">
            <w:pPr>
              <w:spacing w:line="288" w:lineRule="auto"/>
              <w:contextualSpacing/>
              <w:jc w:val="center"/>
              <w:rPr>
                <w:ins w:id="34045" w:author="phuong vu" w:date="2018-11-15T23:14:00Z"/>
                <w:del w:id="34046" w:author="Tran Huan" w:date="2018-11-25T22:00:00Z"/>
                <w:lang w:val="en-US"/>
              </w:rPr>
              <w:pPrChange w:id="34047" w:author="Tran Huan" w:date="2018-12-03T01:23:00Z">
                <w:pPr>
                  <w:spacing w:line="360" w:lineRule="auto"/>
                  <w:jc w:val="center"/>
                </w:pPr>
              </w:pPrChange>
            </w:pPr>
            <w:ins w:id="34048" w:author="phuong vu" w:date="2018-11-21T22:08:00Z">
              <w:del w:id="34049" w:author="Tran Huan" w:date="2018-11-25T22:00:00Z">
                <w:r w:rsidDel="00096943">
                  <w:rPr>
                    <w:lang w:val="en-US"/>
                  </w:rPr>
                  <w:delText>7</w:delText>
                </w:r>
              </w:del>
            </w:ins>
            <w:bookmarkStart w:id="34050" w:name="_Toc531004145"/>
            <w:bookmarkStart w:id="34051" w:name="_Toc531006062"/>
            <w:bookmarkStart w:id="34052" w:name="_Toc531572055"/>
            <w:bookmarkStart w:id="34053" w:name="_Toc531575903"/>
            <w:bookmarkStart w:id="34054" w:name="_Toc531579644"/>
            <w:bookmarkStart w:id="34055" w:name="_Toc531583382"/>
            <w:bookmarkEnd w:id="34050"/>
            <w:bookmarkEnd w:id="34051"/>
            <w:bookmarkEnd w:id="34052"/>
            <w:bookmarkEnd w:id="34053"/>
            <w:bookmarkEnd w:id="34054"/>
            <w:bookmarkEnd w:id="34055"/>
          </w:p>
        </w:tc>
        <w:tc>
          <w:tcPr>
            <w:tcW w:w="1980" w:type="dxa"/>
          </w:tcPr>
          <w:p w14:paraId="374EFB6D" w14:textId="30B6119A" w:rsidR="000B72E2" w:rsidDel="00096943" w:rsidRDefault="000B72E2" w:rsidP="00D10B12">
            <w:pPr>
              <w:spacing w:line="288" w:lineRule="auto"/>
              <w:contextualSpacing/>
              <w:rPr>
                <w:ins w:id="34056" w:author="phuong vu" w:date="2018-11-15T23:14:00Z"/>
                <w:del w:id="34057" w:author="Tran Huan" w:date="2018-11-25T22:00:00Z"/>
                <w:lang w:val="en-US"/>
              </w:rPr>
              <w:pPrChange w:id="34058" w:author="Tran Huan" w:date="2018-12-03T01:23:00Z">
                <w:pPr>
                  <w:spacing w:line="360" w:lineRule="auto"/>
                </w:pPr>
              </w:pPrChange>
            </w:pPr>
            <w:ins w:id="34059" w:author="phuong vu" w:date="2018-11-15T23:14:00Z">
              <w:del w:id="34060" w:author="Tran Huan" w:date="2018-11-25T22:00:00Z">
                <w:r w:rsidDel="00096943">
                  <w:rPr>
                    <w:lang w:val="en-US"/>
                  </w:rPr>
                  <w:delText>button</w:delText>
                </w:r>
                <w:bookmarkStart w:id="34061" w:name="_Toc531004146"/>
                <w:bookmarkStart w:id="34062" w:name="_Toc531006063"/>
                <w:bookmarkStart w:id="34063" w:name="_Toc531572056"/>
                <w:bookmarkStart w:id="34064" w:name="_Toc531575904"/>
                <w:bookmarkStart w:id="34065" w:name="_Toc531579645"/>
                <w:bookmarkStart w:id="34066" w:name="_Toc531583383"/>
                <w:bookmarkEnd w:id="34061"/>
                <w:bookmarkEnd w:id="34062"/>
                <w:bookmarkEnd w:id="34063"/>
                <w:bookmarkEnd w:id="34064"/>
                <w:bookmarkEnd w:id="34065"/>
                <w:bookmarkEnd w:id="34066"/>
              </w:del>
            </w:ins>
          </w:p>
        </w:tc>
        <w:tc>
          <w:tcPr>
            <w:tcW w:w="2970" w:type="dxa"/>
          </w:tcPr>
          <w:p w14:paraId="6C106208" w14:textId="5DF9EFA0" w:rsidR="000B72E2" w:rsidDel="00096943" w:rsidRDefault="000B72E2" w:rsidP="00D10B12">
            <w:pPr>
              <w:spacing w:line="288" w:lineRule="auto"/>
              <w:contextualSpacing/>
              <w:rPr>
                <w:ins w:id="34067" w:author="phuong vu" w:date="2018-11-15T23:14:00Z"/>
                <w:del w:id="34068" w:author="Tran Huan" w:date="2018-11-25T22:00:00Z"/>
                <w:lang w:val="en-US"/>
              </w:rPr>
              <w:pPrChange w:id="34069" w:author="Tran Huan" w:date="2018-12-03T01:23:00Z">
                <w:pPr>
                  <w:spacing w:line="360" w:lineRule="auto"/>
                </w:pPr>
              </w:pPrChange>
            </w:pPr>
            <w:ins w:id="34070" w:author="phuong vu" w:date="2018-11-15T23:14:00Z">
              <w:del w:id="34071" w:author="Tran Huan" w:date="2018-11-25T22:00:00Z">
                <w:r w:rsidDel="00096943">
                  <w:rPr>
                    <w:lang w:val="en-US"/>
                  </w:rPr>
                  <w:delText>Quay lại trang trước</w:delText>
                </w:r>
                <w:bookmarkStart w:id="34072" w:name="_Toc531004147"/>
                <w:bookmarkStart w:id="34073" w:name="_Toc531006064"/>
                <w:bookmarkStart w:id="34074" w:name="_Toc531572057"/>
                <w:bookmarkStart w:id="34075" w:name="_Toc531575905"/>
                <w:bookmarkStart w:id="34076" w:name="_Toc531579646"/>
                <w:bookmarkStart w:id="34077" w:name="_Toc531583384"/>
                <w:bookmarkEnd w:id="34072"/>
                <w:bookmarkEnd w:id="34073"/>
                <w:bookmarkEnd w:id="34074"/>
                <w:bookmarkEnd w:id="34075"/>
                <w:bookmarkEnd w:id="34076"/>
                <w:bookmarkEnd w:id="34077"/>
              </w:del>
            </w:ins>
          </w:p>
        </w:tc>
        <w:tc>
          <w:tcPr>
            <w:tcW w:w="1266" w:type="dxa"/>
          </w:tcPr>
          <w:p w14:paraId="4B8DBA27" w14:textId="586AA889" w:rsidR="000B72E2" w:rsidDel="00096943" w:rsidRDefault="000B72E2" w:rsidP="00D10B12">
            <w:pPr>
              <w:spacing w:line="288" w:lineRule="auto"/>
              <w:contextualSpacing/>
              <w:jc w:val="left"/>
              <w:rPr>
                <w:ins w:id="34078" w:author="phuong vu" w:date="2018-11-15T23:14:00Z"/>
                <w:del w:id="34079" w:author="Tran Huan" w:date="2018-11-25T22:00:00Z"/>
                <w:lang w:val="en-US"/>
              </w:rPr>
              <w:pPrChange w:id="34080" w:author="Tran Huan" w:date="2018-12-03T01:23:00Z">
                <w:pPr>
                  <w:spacing w:line="360" w:lineRule="auto"/>
                  <w:jc w:val="left"/>
                </w:pPr>
              </w:pPrChange>
            </w:pPr>
            <w:bookmarkStart w:id="34081" w:name="_Toc531004148"/>
            <w:bookmarkStart w:id="34082" w:name="_Toc531006065"/>
            <w:bookmarkStart w:id="34083" w:name="_Toc531572058"/>
            <w:bookmarkStart w:id="34084" w:name="_Toc531575906"/>
            <w:bookmarkStart w:id="34085" w:name="_Toc531579647"/>
            <w:bookmarkStart w:id="34086" w:name="_Toc531583385"/>
            <w:bookmarkEnd w:id="34081"/>
            <w:bookmarkEnd w:id="34082"/>
            <w:bookmarkEnd w:id="34083"/>
            <w:bookmarkEnd w:id="34084"/>
            <w:bookmarkEnd w:id="34085"/>
            <w:bookmarkEnd w:id="34086"/>
          </w:p>
        </w:tc>
        <w:tc>
          <w:tcPr>
            <w:tcW w:w="1756" w:type="dxa"/>
          </w:tcPr>
          <w:p w14:paraId="172B3DB7" w14:textId="0ED080B1" w:rsidR="000B72E2" w:rsidDel="00096943" w:rsidRDefault="000B72E2" w:rsidP="00D10B12">
            <w:pPr>
              <w:spacing w:line="288" w:lineRule="auto"/>
              <w:contextualSpacing/>
              <w:rPr>
                <w:ins w:id="34087" w:author="phuong vu" w:date="2018-11-15T23:14:00Z"/>
                <w:del w:id="34088" w:author="Tran Huan" w:date="2018-11-25T22:00:00Z"/>
                <w:lang w:val="en-US"/>
              </w:rPr>
              <w:pPrChange w:id="34089" w:author="Tran Huan" w:date="2018-12-03T01:23:00Z">
                <w:pPr>
                  <w:spacing w:line="360" w:lineRule="auto"/>
                </w:pPr>
              </w:pPrChange>
            </w:pPr>
            <w:bookmarkStart w:id="34090" w:name="_Toc531004149"/>
            <w:bookmarkStart w:id="34091" w:name="_Toc531006066"/>
            <w:bookmarkStart w:id="34092" w:name="_Toc531572059"/>
            <w:bookmarkStart w:id="34093" w:name="_Toc531575907"/>
            <w:bookmarkStart w:id="34094" w:name="_Toc531579648"/>
            <w:bookmarkStart w:id="34095" w:name="_Toc531583386"/>
            <w:bookmarkEnd w:id="34090"/>
            <w:bookmarkEnd w:id="34091"/>
            <w:bookmarkEnd w:id="34092"/>
            <w:bookmarkEnd w:id="34093"/>
            <w:bookmarkEnd w:id="34094"/>
            <w:bookmarkEnd w:id="34095"/>
          </w:p>
        </w:tc>
        <w:bookmarkStart w:id="34096" w:name="_Toc531004150"/>
        <w:bookmarkStart w:id="34097" w:name="_Toc531006067"/>
        <w:bookmarkStart w:id="34098" w:name="_Toc531572060"/>
        <w:bookmarkStart w:id="34099" w:name="_Toc531575908"/>
        <w:bookmarkStart w:id="34100" w:name="_Toc531579649"/>
        <w:bookmarkStart w:id="34101" w:name="_Toc531583387"/>
        <w:bookmarkEnd w:id="34096"/>
        <w:bookmarkEnd w:id="34097"/>
        <w:bookmarkEnd w:id="34098"/>
        <w:bookmarkEnd w:id="34099"/>
        <w:bookmarkEnd w:id="34100"/>
        <w:bookmarkEnd w:id="34101"/>
      </w:tr>
    </w:tbl>
    <w:p w14:paraId="72CDF5F4" w14:textId="598B0AAE" w:rsidR="000B72E2" w:rsidRPr="005A4BEF" w:rsidDel="00096943" w:rsidRDefault="000B72E2" w:rsidP="00D10B12">
      <w:pPr>
        <w:spacing w:after="0" w:line="288" w:lineRule="auto"/>
        <w:contextualSpacing/>
        <w:rPr>
          <w:del w:id="34102" w:author="Tran Huan" w:date="2018-11-25T22:00:00Z"/>
          <w:lang w:val="en-US"/>
        </w:rPr>
        <w:pPrChange w:id="34103" w:author="Tran Huan" w:date="2018-12-03T01:23:00Z">
          <w:pPr>
            <w:pStyle w:val="Heading6"/>
          </w:pPr>
        </w:pPrChange>
      </w:pPr>
      <w:bookmarkStart w:id="34104" w:name="_Toc531004151"/>
      <w:bookmarkStart w:id="34105" w:name="_Toc531006068"/>
      <w:bookmarkStart w:id="34106" w:name="_Toc531572061"/>
      <w:bookmarkStart w:id="34107" w:name="_Toc531575909"/>
      <w:bookmarkStart w:id="34108" w:name="_Toc531579650"/>
      <w:bookmarkStart w:id="34109" w:name="_Toc531583388"/>
      <w:bookmarkEnd w:id="34104"/>
      <w:bookmarkEnd w:id="34105"/>
      <w:bookmarkEnd w:id="34106"/>
      <w:bookmarkEnd w:id="34107"/>
      <w:bookmarkEnd w:id="34108"/>
      <w:bookmarkEnd w:id="34109"/>
    </w:p>
    <w:p w14:paraId="3625AAC2" w14:textId="2C98538B" w:rsidR="00070C2F" w:rsidDel="00096943" w:rsidRDefault="00070C2F" w:rsidP="00D10B12">
      <w:pPr>
        <w:pStyle w:val="Heading6"/>
        <w:spacing w:line="288" w:lineRule="auto"/>
        <w:contextualSpacing/>
        <w:rPr>
          <w:ins w:id="34110" w:author="phuong vu" w:date="2018-11-21T21:52:00Z"/>
          <w:del w:id="34111" w:author="Tran Huan" w:date="2018-11-25T22:00:00Z"/>
          <w:lang w:val="en-US"/>
        </w:rPr>
        <w:pPrChange w:id="34112" w:author="Tran Huan" w:date="2018-12-03T01:23:00Z">
          <w:pPr>
            <w:pStyle w:val="Heading6"/>
          </w:pPr>
        </w:pPrChange>
      </w:pPr>
      <w:del w:id="34113" w:author="Tran Huan" w:date="2018-11-25T22:00:00Z">
        <w:r w:rsidDel="00096943">
          <w:rPr>
            <w:lang w:val="en-US"/>
          </w:rPr>
          <w:delText>Dữ liệu sử dụng</w:delText>
        </w:r>
      </w:del>
      <w:bookmarkStart w:id="34114" w:name="_Toc531004152"/>
      <w:bookmarkStart w:id="34115" w:name="_Toc531006069"/>
      <w:bookmarkStart w:id="34116" w:name="_Toc531572062"/>
      <w:bookmarkStart w:id="34117" w:name="_Toc531575910"/>
      <w:bookmarkStart w:id="34118" w:name="_Toc531579651"/>
      <w:bookmarkStart w:id="34119" w:name="_Toc531583389"/>
      <w:bookmarkEnd w:id="34114"/>
      <w:bookmarkEnd w:id="34115"/>
      <w:bookmarkEnd w:id="34116"/>
      <w:bookmarkEnd w:id="34117"/>
      <w:bookmarkEnd w:id="34118"/>
      <w:bookmarkEnd w:id="34119"/>
    </w:p>
    <w:tbl>
      <w:tblPr>
        <w:tblStyle w:val="TableGrid"/>
        <w:tblW w:w="0" w:type="auto"/>
        <w:tblLook w:val="04A0" w:firstRow="1" w:lastRow="0" w:firstColumn="1" w:lastColumn="0" w:noHBand="0" w:noVBand="1"/>
      </w:tblPr>
      <w:tblGrid>
        <w:gridCol w:w="805"/>
        <w:gridCol w:w="2120"/>
        <w:gridCol w:w="1463"/>
        <w:gridCol w:w="1463"/>
        <w:gridCol w:w="1463"/>
        <w:gridCol w:w="1463"/>
      </w:tblGrid>
      <w:tr w:rsidR="00D225CD" w:rsidDel="00096943" w14:paraId="2ED71E95" w14:textId="3A3FB1CC" w:rsidTr="00565D22">
        <w:trPr>
          <w:ins w:id="34120" w:author="phuong vu" w:date="2018-11-21T21:52:00Z"/>
          <w:del w:id="34121" w:author="Tran Huan" w:date="2018-11-25T22:00:00Z"/>
        </w:trPr>
        <w:tc>
          <w:tcPr>
            <w:tcW w:w="805" w:type="dxa"/>
            <w:vMerge w:val="restart"/>
            <w:vAlign w:val="center"/>
          </w:tcPr>
          <w:p w14:paraId="08E3B283" w14:textId="6AC9D93B" w:rsidR="00D225CD" w:rsidRPr="007F1EF1" w:rsidDel="00096943" w:rsidRDefault="00D225CD" w:rsidP="00D10B12">
            <w:pPr>
              <w:spacing w:line="288" w:lineRule="auto"/>
              <w:contextualSpacing/>
              <w:jc w:val="center"/>
              <w:rPr>
                <w:ins w:id="34122" w:author="phuong vu" w:date="2018-11-21T21:52:00Z"/>
                <w:del w:id="34123" w:author="Tran Huan" w:date="2018-11-25T22:00:00Z"/>
                <w:b/>
                <w:lang w:val="en-US"/>
              </w:rPr>
              <w:pPrChange w:id="34124" w:author="Tran Huan" w:date="2018-12-03T01:23:00Z">
                <w:pPr>
                  <w:spacing w:line="360" w:lineRule="auto"/>
                  <w:jc w:val="center"/>
                </w:pPr>
              </w:pPrChange>
            </w:pPr>
            <w:ins w:id="34125" w:author="phuong vu" w:date="2018-11-21T21:52:00Z">
              <w:del w:id="34126" w:author="Tran Huan" w:date="2018-11-25T22:00:00Z">
                <w:r w:rsidRPr="007F1EF1" w:rsidDel="00096943">
                  <w:rPr>
                    <w:b/>
                    <w:lang w:val="en-US"/>
                  </w:rPr>
                  <w:delText>STT</w:delText>
                </w:r>
                <w:bookmarkStart w:id="34127" w:name="_Toc531004153"/>
                <w:bookmarkStart w:id="34128" w:name="_Toc531006070"/>
                <w:bookmarkStart w:id="34129" w:name="_Toc531572063"/>
                <w:bookmarkStart w:id="34130" w:name="_Toc531575911"/>
                <w:bookmarkStart w:id="34131" w:name="_Toc531579652"/>
                <w:bookmarkStart w:id="34132" w:name="_Toc531583390"/>
                <w:bookmarkEnd w:id="34127"/>
                <w:bookmarkEnd w:id="34128"/>
                <w:bookmarkEnd w:id="34129"/>
                <w:bookmarkEnd w:id="34130"/>
                <w:bookmarkEnd w:id="34131"/>
                <w:bookmarkEnd w:id="34132"/>
              </w:del>
            </w:ins>
          </w:p>
        </w:tc>
        <w:tc>
          <w:tcPr>
            <w:tcW w:w="2120" w:type="dxa"/>
            <w:vMerge w:val="restart"/>
            <w:vAlign w:val="center"/>
          </w:tcPr>
          <w:p w14:paraId="224410AD" w14:textId="2431A091" w:rsidR="00D225CD" w:rsidRPr="007F1EF1" w:rsidDel="00096943" w:rsidRDefault="00D225CD" w:rsidP="00D10B12">
            <w:pPr>
              <w:spacing w:line="288" w:lineRule="auto"/>
              <w:contextualSpacing/>
              <w:jc w:val="center"/>
              <w:rPr>
                <w:ins w:id="34133" w:author="phuong vu" w:date="2018-11-21T21:52:00Z"/>
                <w:del w:id="34134" w:author="Tran Huan" w:date="2018-11-25T22:00:00Z"/>
                <w:b/>
                <w:lang w:val="en-US"/>
              </w:rPr>
              <w:pPrChange w:id="34135" w:author="Tran Huan" w:date="2018-12-03T01:23:00Z">
                <w:pPr>
                  <w:spacing w:line="360" w:lineRule="auto"/>
                  <w:jc w:val="center"/>
                </w:pPr>
              </w:pPrChange>
            </w:pPr>
            <w:ins w:id="34136" w:author="phuong vu" w:date="2018-11-21T21:52:00Z">
              <w:del w:id="34137" w:author="Tran Huan" w:date="2018-11-25T22:00:00Z">
                <w:r w:rsidRPr="007F1EF1" w:rsidDel="00096943">
                  <w:rPr>
                    <w:b/>
                    <w:lang w:val="en-US"/>
                  </w:rPr>
                  <w:delText>Tên bảng/</w:delText>
                </w:r>
                <w:bookmarkStart w:id="34138" w:name="_Toc531004154"/>
                <w:bookmarkStart w:id="34139" w:name="_Toc531006071"/>
                <w:bookmarkStart w:id="34140" w:name="_Toc531572064"/>
                <w:bookmarkStart w:id="34141" w:name="_Toc531575912"/>
                <w:bookmarkStart w:id="34142" w:name="_Toc531579653"/>
                <w:bookmarkStart w:id="34143" w:name="_Toc531583391"/>
                <w:bookmarkEnd w:id="34138"/>
                <w:bookmarkEnd w:id="34139"/>
                <w:bookmarkEnd w:id="34140"/>
                <w:bookmarkEnd w:id="34141"/>
                <w:bookmarkEnd w:id="34142"/>
                <w:bookmarkEnd w:id="34143"/>
              </w:del>
            </w:ins>
          </w:p>
          <w:p w14:paraId="28408275" w14:textId="0873EB9E" w:rsidR="00D225CD" w:rsidRPr="007F1EF1" w:rsidDel="00096943" w:rsidRDefault="00D225CD" w:rsidP="00D10B12">
            <w:pPr>
              <w:spacing w:line="288" w:lineRule="auto"/>
              <w:contextualSpacing/>
              <w:jc w:val="center"/>
              <w:rPr>
                <w:ins w:id="34144" w:author="phuong vu" w:date="2018-11-21T21:52:00Z"/>
                <w:del w:id="34145" w:author="Tran Huan" w:date="2018-11-25T22:00:00Z"/>
                <w:b/>
                <w:lang w:val="en-US"/>
              </w:rPr>
              <w:pPrChange w:id="34146" w:author="Tran Huan" w:date="2018-12-03T01:23:00Z">
                <w:pPr>
                  <w:spacing w:line="360" w:lineRule="auto"/>
                  <w:jc w:val="center"/>
                </w:pPr>
              </w:pPrChange>
            </w:pPr>
            <w:ins w:id="34147" w:author="phuong vu" w:date="2018-11-21T21:52:00Z">
              <w:del w:id="34148"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bookmarkStart w:id="34149" w:name="_Toc531004155"/>
                <w:bookmarkStart w:id="34150" w:name="_Toc531006072"/>
                <w:bookmarkStart w:id="34151" w:name="_Toc531572065"/>
                <w:bookmarkStart w:id="34152" w:name="_Toc531575913"/>
                <w:bookmarkStart w:id="34153" w:name="_Toc531579654"/>
                <w:bookmarkStart w:id="34154" w:name="_Toc531583392"/>
                <w:bookmarkEnd w:id="34149"/>
                <w:bookmarkEnd w:id="34150"/>
                <w:bookmarkEnd w:id="34151"/>
                <w:bookmarkEnd w:id="34152"/>
                <w:bookmarkEnd w:id="34153"/>
                <w:bookmarkEnd w:id="34154"/>
              </w:del>
            </w:ins>
          </w:p>
        </w:tc>
        <w:tc>
          <w:tcPr>
            <w:tcW w:w="5852" w:type="dxa"/>
            <w:gridSpan w:val="4"/>
            <w:vAlign w:val="center"/>
          </w:tcPr>
          <w:p w14:paraId="4DD99287" w14:textId="34624D64" w:rsidR="00D225CD" w:rsidRPr="007F1EF1" w:rsidDel="00096943" w:rsidRDefault="00D225CD" w:rsidP="00D10B12">
            <w:pPr>
              <w:spacing w:line="288" w:lineRule="auto"/>
              <w:contextualSpacing/>
              <w:jc w:val="center"/>
              <w:rPr>
                <w:ins w:id="34155" w:author="phuong vu" w:date="2018-11-21T21:52:00Z"/>
                <w:del w:id="34156" w:author="Tran Huan" w:date="2018-11-25T22:00:00Z"/>
                <w:b/>
                <w:lang w:val="en-US"/>
              </w:rPr>
              <w:pPrChange w:id="34157" w:author="Tran Huan" w:date="2018-12-03T01:23:00Z">
                <w:pPr>
                  <w:spacing w:line="360" w:lineRule="auto"/>
                  <w:jc w:val="center"/>
                </w:pPr>
              </w:pPrChange>
            </w:pPr>
            <w:ins w:id="34158" w:author="phuong vu" w:date="2018-11-21T21:52:00Z">
              <w:del w:id="34159" w:author="Tran Huan" w:date="2018-11-25T22:00:00Z">
                <w:r w:rsidRPr="007F1EF1" w:rsidDel="00096943">
                  <w:rPr>
                    <w:b/>
                    <w:lang w:val="en-US"/>
                  </w:rPr>
                  <w:delText>Phương thức</w:delText>
                </w:r>
                <w:bookmarkStart w:id="34160" w:name="_Toc531004156"/>
                <w:bookmarkStart w:id="34161" w:name="_Toc531006073"/>
                <w:bookmarkStart w:id="34162" w:name="_Toc531572066"/>
                <w:bookmarkStart w:id="34163" w:name="_Toc531575914"/>
                <w:bookmarkStart w:id="34164" w:name="_Toc531579655"/>
                <w:bookmarkStart w:id="34165" w:name="_Toc531583393"/>
                <w:bookmarkEnd w:id="34160"/>
                <w:bookmarkEnd w:id="34161"/>
                <w:bookmarkEnd w:id="34162"/>
                <w:bookmarkEnd w:id="34163"/>
                <w:bookmarkEnd w:id="34164"/>
                <w:bookmarkEnd w:id="34165"/>
              </w:del>
            </w:ins>
          </w:p>
        </w:tc>
        <w:bookmarkStart w:id="34166" w:name="_Toc531004157"/>
        <w:bookmarkStart w:id="34167" w:name="_Toc531006074"/>
        <w:bookmarkStart w:id="34168" w:name="_Toc531572067"/>
        <w:bookmarkStart w:id="34169" w:name="_Toc531575915"/>
        <w:bookmarkStart w:id="34170" w:name="_Toc531579656"/>
        <w:bookmarkStart w:id="34171" w:name="_Toc531583394"/>
        <w:bookmarkEnd w:id="34166"/>
        <w:bookmarkEnd w:id="34167"/>
        <w:bookmarkEnd w:id="34168"/>
        <w:bookmarkEnd w:id="34169"/>
        <w:bookmarkEnd w:id="34170"/>
        <w:bookmarkEnd w:id="34171"/>
      </w:tr>
      <w:tr w:rsidR="00D225CD" w:rsidDel="00096943" w14:paraId="0ADEC055" w14:textId="24C0C146" w:rsidTr="00565D22">
        <w:trPr>
          <w:ins w:id="34172" w:author="phuong vu" w:date="2018-11-21T21:52:00Z"/>
          <w:del w:id="34173" w:author="Tran Huan" w:date="2018-11-25T22:00:00Z"/>
        </w:trPr>
        <w:tc>
          <w:tcPr>
            <w:tcW w:w="805" w:type="dxa"/>
            <w:vMerge/>
            <w:vAlign w:val="center"/>
          </w:tcPr>
          <w:p w14:paraId="0DBD164B" w14:textId="3894A8FD" w:rsidR="00D225CD" w:rsidRPr="007F1EF1" w:rsidDel="00096943" w:rsidRDefault="00D225CD" w:rsidP="00D10B12">
            <w:pPr>
              <w:spacing w:line="288" w:lineRule="auto"/>
              <w:contextualSpacing/>
              <w:jc w:val="center"/>
              <w:rPr>
                <w:ins w:id="34174" w:author="phuong vu" w:date="2018-11-21T21:52:00Z"/>
                <w:del w:id="34175" w:author="Tran Huan" w:date="2018-11-25T22:00:00Z"/>
                <w:b/>
                <w:lang w:val="en-US"/>
              </w:rPr>
              <w:pPrChange w:id="34176" w:author="Tran Huan" w:date="2018-12-03T01:23:00Z">
                <w:pPr>
                  <w:spacing w:line="360" w:lineRule="auto"/>
                  <w:jc w:val="center"/>
                </w:pPr>
              </w:pPrChange>
            </w:pPr>
            <w:bookmarkStart w:id="34177" w:name="_Toc531004158"/>
            <w:bookmarkStart w:id="34178" w:name="_Toc531006075"/>
            <w:bookmarkStart w:id="34179" w:name="_Toc531572068"/>
            <w:bookmarkStart w:id="34180" w:name="_Toc531575916"/>
            <w:bookmarkStart w:id="34181" w:name="_Toc531579657"/>
            <w:bookmarkStart w:id="34182" w:name="_Toc531583395"/>
            <w:bookmarkEnd w:id="34177"/>
            <w:bookmarkEnd w:id="34178"/>
            <w:bookmarkEnd w:id="34179"/>
            <w:bookmarkEnd w:id="34180"/>
            <w:bookmarkEnd w:id="34181"/>
            <w:bookmarkEnd w:id="34182"/>
          </w:p>
        </w:tc>
        <w:tc>
          <w:tcPr>
            <w:tcW w:w="2120" w:type="dxa"/>
            <w:vMerge/>
            <w:vAlign w:val="center"/>
          </w:tcPr>
          <w:p w14:paraId="2A0CFEC2" w14:textId="3A23CF7F" w:rsidR="00D225CD" w:rsidRPr="007F1EF1" w:rsidDel="00096943" w:rsidRDefault="00D225CD" w:rsidP="00D10B12">
            <w:pPr>
              <w:spacing w:line="288" w:lineRule="auto"/>
              <w:contextualSpacing/>
              <w:jc w:val="center"/>
              <w:rPr>
                <w:ins w:id="34183" w:author="phuong vu" w:date="2018-11-21T21:52:00Z"/>
                <w:del w:id="34184" w:author="Tran Huan" w:date="2018-11-25T22:00:00Z"/>
                <w:b/>
                <w:lang w:val="en-US"/>
              </w:rPr>
              <w:pPrChange w:id="34185" w:author="Tran Huan" w:date="2018-12-03T01:23:00Z">
                <w:pPr>
                  <w:spacing w:line="360" w:lineRule="auto"/>
                  <w:jc w:val="center"/>
                </w:pPr>
              </w:pPrChange>
            </w:pPr>
            <w:bookmarkStart w:id="34186" w:name="_Toc531004159"/>
            <w:bookmarkStart w:id="34187" w:name="_Toc531006076"/>
            <w:bookmarkStart w:id="34188" w:name="_Toc531572069"/>
            <w:bookmarkStart w:id="34189" w:name="_Toc531575917"/>
            <w:bookmarkStart w:id="34190" w:name="_Toc531579658"/>
            <w:bookmarkStart w:id="34191" w:name="_Toc531583396"/>
            <w:bookmarkEnd w:id="34186"/>
            <w:bookmarkEnd w:id="34187"/>
            <w:bookmarkEnd w:id="34188"/>
            <w:bookmarkEnd w:id="34189"/>
            <w:bookmarkEnd w:id="34190"/>
            <w:bookmarkEnd w:id="34191"/>
          </w:p>
        </w:tc>
        <w:tc>
          <w:tcPr>
            <w:tcW w:w="1463" w:type="dxa"/>
            <w:vAlign w:val="center"/>
          </w:tcPr>
          <w:p w14:paraId="4F962534" w14:textId="0ADC0FF6" w:rsidR="00D225CD" w:rsidRPr="007F1EF1" w:rsidDel="00096943" w:rsidRDefault="00D225CD" w:rsidP="00D10B12">
            <w:pPr>
              <w:spacing w:line="288" w:lineRule="auto"/>
              <w:contextualSpacing/>
              <w:jc w:val="center"/>
              <w:rPr>
                <w:ins w:id="34192" w:author="phuong vu" w:date="2018-11-21T21:52:00Z"/>
                <w:del w:id="34193" w:author="Tran Huan" w:date="2018-11-25T22:00:00Z"/>
                <w:b/>
                <w:lang w:val="en-US"/>
              </w:rPr>
              <w:pPrChange w:id="34194" w:author="Tran Huan" w:date="2018-12-03T01:23:00Z">
                <w:pPr>
                  <w:spacing w:line="360" w:lineRule="auto"/>
                  <w:jc w:val="center"/>
                </w:pPr>
              </w:pPrChange>
            </w:pPr>
            <w:ins w:id="34195" w:author="phuong vu" w:date="2018-11-21T21:52:00Z">
              <w:del w:id="34196" w:author="Tran Huan" w:date="2018-11-25T22:00:00Z">
                <w:r w:rsidRPr="007F1EF1" w:rsidDel="00096943">
                  <w:rPr>
                    <w:b/>
                    <w:lang w:val="en-US"/>
                  </w:rPr>
                  <w:delText>Thêm</w:delText>
                </w:r>
                <w:bookmarkStart w:id="34197" w:name="_Toc531004160"/>
                <w:bookmarkStart w:id="34198" w:name="_Toc531006077"/>
                <w:bookmarkStart w:id="34199" w:name="_Toc531572070"/>
                <w:bookmarkStart w:id="34200" w:name="_Toc531575918"/>
                <w:bookmarkStart w:id="34201" w:name="_Toc531579659"/>
                <w:bookmarkStart w:id="34202" w:name="_Toc531583397"/>
                <w:bookmarkEnd w:id="34197"/>
                <w:bookmarkEnd w:id="34198"/>
                <w:bookmarkEnd w:id="34199"/>
                <w:bookmarkEnd w:id="34200"/>
                <w:bookmarkEnd w:id="34201"/>
                <w:bookmarkEnd w:id="34202"/>
              </w:del>
            </w:ins>
          </w:p>
        </w:tc>
        <w:tc>
          <w:tcPr>
            <w:tcW w:w="1463" w:type="dxa"/>
            <w:vAlign w:val="center"/>
          </w:tcPr>
          <w:p w14:paraId="4E1E15BB" w14:textId="21F1F6E6" w:rsidR="00D225CD" w:rsidRPr="007F1EF1" w:rsidDel="00096943" w:rsidRDefault="00D225CD" w:rsidP="00D10B12">
            <w:pPr>
              <w:spacing w:line="288" w:lineRule="auto"/>
              <w:contextualSpacing/>
              <w:jc w:val="center"/>
              <w:rPr>
                <w:ins w:id="34203" w:author="phuong vu" w:date="2018-11-21T21:52:00Z"/>
                <w:del w:id="34204" w:author="Tran Huan" w:date="2018-11-25T22:00:00Z"/>
                <w:b/>
                <w:lang w:val="en-US"/>
              </w:rPr>
              <w:pPrChange w:id="34205" w:author="Tran Huan" w:date="2018-12-03T01:23:00Z">
                <w:pPr>
                  <w:spacing w:line="360" w:lineRule="auto"/>
                  <w:jc w:val="center"/>
                </w:pPr>
              </w:pPrChange>
            </w:pPr>
            <w:ins w:id="34206" w:author="phuong vu" w:date="2018-11-21T21:52:00Z">
              <w:del w:id="34207" w:author="Tran Huan" w:date="2018-11-25T22:00:00Z">
                <w:r w:rsidRPr="007F1EF1" w:rsidDel="00096943">
                  <w:rPr>
                    <w:b/>
                    <w:lang w:val="en-US"/>
                  </w:rPr>
                  <w:delText>Sửa</w:delText>
                </w:r>
                <w:bookmarkStart w:id="34208" w:name="_Toc531004161"/>
                <w:bookmarkStart w:id="34209" w:name="_Toc531006078"/>
                <w:bookmarkStart w:id="34210" w:name="_Toc531572071"/>
                <w:bookmarkStart w:id="34211" w:name="_Toc531575919"/>
                <w:bookmarkStart w:id="34212" w:name="_Toc531579660"/>
                <w:bookmarkStart w:id="34213" w:name="_Toc531583398"/>
                <w:bookmarkEnd w:id="34208"/>
                <w:bookmarkEnd w:id="34209"/>
                <w:bookmarkEnd w:id="34210"/>
                <w:bookmarkEnd w:id="34211"/>
                <w:bookmarkEnd w:id="34212"/>
                <w:bookmarkEnd w:id="34213"/>
              </w:del>
            </w:ins>
          </w:p>
        </w:tc>
        <w:tc>
          <w:tcPr>
            <w:tcW w:w="1463" w:type="dxa"/>
            <w:vAlign w:val="center"/>
          </w:tcPr>
          <w:p w14:paraId="7334789A" w14:textId="5A99A713" w:rsidR="00D225CD" w:rsidRPr="007F1EF1" w:rsidDel="00096943" w:rsidRDefault="00D225CD" w:rsidP="00D10B12">
            <w:pPr>
              <w:spacing w:line="288" w:lineRule="auto"/>
              <w:contextualSpacing/>
              <w:jc w:val="center"/>
              <w:rPr>
                <w:ins w:id="34214" w:author="phuong vu" w:date="2018-11-21T21:52:00Z"/>
                <w:del w:id="34215" w:author="Tran Huan" w:date="2018-11-25T22:00:00Z"/>
                <w:b/>
                <w:lang w:val="en-US"/>
              </w:rPr>
              <w:pPrChange w:id="34216" w:author="Tran Huan" w:date="2018-12-03T01:23:00Z">
                <w:pPr>
                  <w:spacing w:line="360" w:lineRule="auto"/>
                  <w:jc w:val="center"/>
                </w:pPr>
              </w:pPrChange>
            </w:pPr>
            <w:ins w:id="34217" w:author="phuong vu" w:date="2018-11-21T21:52:00Z">
              <w:del w:id="34218" w:author="Tran Huan" w:date="2018-11-25T22:00:00Z">
                <w:r w:rsidRPr="007F1EF1" w:rsidDel="00096943">
                  <w:rPr>
                    <w:b/>
                    <w:lang w:val="en-US"/>
                  </w:rPr>
                  <w:delText>Xóa</w:delText>
                </w:r>
                <w:bookmarkStart w:id="34219" w:name="_Toc531004162"/>
                <w:bookmarkStart w:id="34220" w:name="_Toc531006079"/>
                <w:bookmarkStart w:id="34221" w:name="_Toc531572072"/>
                <w:bookmarkStart w:id="34222" w:name="_Toc531575920"/>
                <w:bookmarkStart w:id="34223" w:name="_Toc531579661"/>
                <w:bookmarkStart w:id="34224" w:name="_Toc531583399"/>
                <w:bookmarkEnd w:id="34219"/>
                <w:bookmarkEnd w:id="34220"/>
                <w:bookmarkEnd w:id="34221"/>
                <w:bookmarkEnd w:id="34222"/>
                <w:bookmarkEnd w:id="34223"/>
                <w:bookmarkEnd w:id="34224"/>
              </w:del>
            </w:ins>
          </w:p>
        </w:tc>
        <w:tc>
          <w:tcPr>
            <w:tcW w:w="1463" w:type="dxa"/>
            <w:vAlign w:val="center"/>
          </w:tcPr>
          <w:p w14:paraId="3F03ABB3" w14:textId="0A5CCA12" w:rsidR="00D225CD" w:rsidRPr="007F1EF1" w:rsidDel="00096943" w:rsidRDefault="00D225CD" w:rsidP="00D10B12">
            <w:pPr>
              <w:spacing w:line="288" w:lineRule="auto"/>
              <w:contextualSpacing/>
              <w:jc w:val="center"/>
              <w:rPr>
                <w:ins w:id="34225" w:author="phuong vu" w:date="2018-11-21T21:52:00Z"/>
                <w:del w:id="34226" w:author="Tran Huan" w:date="2018-11-25T22:00:00Z"/>
                <w:b/>
                <w:lang w:val="en-US"/>
              </w:rPr>
              <w:pPrChange w:id="34227" w:author="Tran Huan" w:date="2018-12-03T01:23:00Z">
                <w:pPr>
                  <w:spacing w:line="360" w:lineRule="auto"/>
                  <w:jc w:val="center"/>
                </w:pPr>
              </w:pPrChange>
            </w:pPr>
            <w:ins w:id="34228" w:author="phuong vu" w:date="2018-11-21T21:52:00Z">
              <w:del w:id="34229" w:author="Tran Huan" w:date="2018-11-25T22:00:00Z">
                <w:r w:rsidRPr="007F1EF1" w:rsidDel="00096943">
                  <w:rPr>
                    <w:b/>
                    <w:lang w:val="en-US"/>
                  </w:rPr>
                  <w:delText>Truy vấn</w:delText>
                </w:r>
                <w:bookmarkStart w:id="34230" w:name="_Toc531004163"/>
                <w:bookmarkStart w:id="34231" w:name="_Toc531006080"/>
                <w:bookmarkStart w:id="34232" w:name="_Toc531572073"/>
                <w:bookmarkStart w:id="34233" w:name="_Toc531575921"/>
                <w:bookmarkStart w:id="34234" w:name="_Toc531579662"/>
                <w:bookmarkStart w:id="34235" w:name="_Toc531583400"/>
                <w:bookmarkEnd w:id="34230"/>
                <w:bookmarkEnd w:id="34231"/>
                <w:bookmarkEnd w:id="34232"/>
                <w:bookmarkEnd w:id="34233"/>
                <w:bookmarkEnd w:id="34234"/>
                <w:bookmarkEnd w:id="34235"/>
              </w:del>
            </w:ins>
          </w:p>
        </w:tc>
        <w:bookmarkStart w:id="34236" w:name="_Toc531004164"/>
        <w:bookmarkStart w:id="34237" w:name="_Toc531006081"/>
        <w:bookmarkStart w:id="34238" w:name="_Toc531572074"/>
        <w:bookmarkStart w:id="34239" w:name="_Toc531575922"/>
        <w:bookmarkStart w:id="34240" w:name="_Toc531579663"/>
        <w:bookmarkStart w:id="34241" w:name="_Toc531583401"/>
        <w:bookmarkEnd w:id="34236"/>
        <w:bookmarkEnd w:id="34237"/>
        <w:bookmarkEnd w:id="34238"/>
        <w:bookmarkEnd w:id="34239"/>
        <w:bookmarkEnd w:id="34240"/>
        <w:bookmarkEnd w:id="34241"/>
      </w:tr>
      <w:tr w:rsidR="00D225CD" w:rsidDel="00096943" w14:paraId="5B4B02F0" w14:textId="1DF706BB" w:rsidTr="00565D22">
        <w:trPr>
          <w:ins w:id="34242" w:author="phuong vu" w:date="2018-11-21T21:52:00Z"/>
          <w:del w:id="34243" w:author="Tran Huan" w:date="2018-11-25T22:00:00Z"/>
        </w:trPr>
        <w:tc>
          <w:tcPr>
            <w:tcW w:w="805" w:type="dxa"/>
          </w:tcPr>
          <w:p w14:paraId="1E85293D" w14:textId="11C35EC4" w:rsidR="00D225CD" w:rsidDel="00096943" w:rsidRDefault="00D225CD" w:rsidP="00D10B12">
            <w:pPr>
              <w:spacing w:line="288" w:lineRule="auto"/>
              <w:contextualSpacing/>
              <w:jc w:val="center"/>
              <w:rPr>
                <w:ins w:id="34244" w:author="phuong vu" w:date="2018-11-21T21:52:00Z"/>
                <w:del w:id="34245" w:author="Tran Huan" w:date="2018-11-25T22:00:00Z"/>
                <w:lang w:val="en-US"/>
              </w:rPr>
              <w:pPrChange w:id="34246" w:author="Tran Huan" w:date="2018-12-03T01:23:00Z">
                <w:pPr>
                  <w:spacing w:line="360" w:lineRule="auto"/>
                  <w:jc w:val="center"/>
                </w:pPr>
              </w:pPrChange>
            </w:pPr>
            <w:ins w:id="34247" w:author="phuong vu" w:date="2018-11-21T21:52:00Z">
              <w:del w:id="34248" w:author="Tran Huan" w:date="2018-11-25T22:00:00Z">
                <w:r w:rsidDel="00096943">
                  <w:rPr>
                    <w:lang w:val="en-US"/>
                  </w:rPr>
                  <w:delText>1</w:delText>
                </w:r>
                <w:bookmarkStart w:id="34249" w:name="_Toc531004165"/>
                <w:bookmarkStart w:id="34250" w:name="_Toc531006082"/>
                <w:bookmarkStart w:id="34251" w:name="_Toc531572075"/>
                <w:bookmarkStart w:id="34252" w:name="_Toc531575923"/>
                <w:bookmarkStart w:id="34253" w:name="_Toc531579664"/>
                <w:bookmarkStart w:id="34254" w:name="_Toc531583402"/>
                <w:bookmarkEnd w:id="34249"/>
                <w:bookmarkEnd w:id="34250"/>
                <w:bookmarkEnd w:id="34251"/>
                <w:bookmarkEnd w:id="34252"/>
                <w:bookmarkEnd w:id="34253"/>
                <w:bookmarkEnd w:id="34254"/>
              </w:del>
            </w:ins>
          </w:p>
        </w:tc>
        <w:tc>
          <w:tcPr>
            <w:tcW w:w="2120" w:type="dxa"/>
          </w:tcPr>
          <w:p w14:paraId="758BD103" w14:textId="0F1751DC" w:rsidR="00D225CD" w:rsidDel="00096943" w:rsidRDefault="00D225CD" w:rsidP="00D10B12">
            <w:pPr>
              <w:spacing w:line="288" w:lineRule="auto"/>
              <w:contextualSpacing/>
              <w:rPr>
                <w:ins w:id="34255" w:author="phuong vu" w:date="2018-11-21T21:52:00Z"/>
                <w:del w:id="34256" w:author="Tran Huan" w:date="2018-11-25T22:00:00Z"/>
                <w:lang w:val="en-US"/>
              </w:rPr>
              <w:pPrChange w:id="34257" w:author="Tran Huan" w:date="2018-12-03T01:23:00Z">
                <w:pPr>
                  <w:spacing w:line="360" w:lineRule="auto"/>
                </w:pPr>
              </w:pPrChange>
            </w:pPr>
            <w:ins w:id="34258" w:author="phuong vu" w:date="2018-11-21T21:52:00Z">
              <w:del w:id="34259" w:author="Tran Huan" w:date="2018-11-25T22:00:00Z">
                <w:r w:rsidDel="00096943">
                  <w:rPr>
                    <w:lang w:val="en-US"/>
                  </w:rPr>
                  <w:delText>customer_order</w:delText>
                </w:r>
                <w:bookmarkStart w:id="34260" w:name="_Toc531004166"/>
                <w:bookmarkStart w:id="34261" w:name="_Toc531006083"/>
                <w:bookmarkStart w:id="34262" w:name="_Toc531572076"/>
                <w:bookmarkStart w:id="34263" w:name="_Toc531575924"/>
                <w:bookmarkStart w:id="34264" w:name="_Toc531579665"/>
                <w:bookmarkStart w:id="34265" w:name="_Toc531583403"/>
                <w:bookmarkEnd w:id="34260"/>
                <w:bookmarkEnd w:id="34261"/>
                <w:bookmarkEnd w:id="34262"/>
                <w:bookmarkEnd w:id="34263"/>
                <w:bookmarkEnd w:id="34264"/>
                <w:bookmarkEnd w:id="34265"/>
              </w:del>
            </w:ins>
          </w:p>
        </w:tc>
        <w:tc>
          <w:tcPr>
            <w:tcW w:w="1463" w:type="dxa"/>
          </w:tcPr>
          <w:p w14:paraId="0FDE67B7" w14:textId="0CAC116F" w:rsidR="00D225CD" w:rsidDel="00096943" w:rsidRDefault="00D225CD" w:rsidP="00D10B12">
            <w:pPr>
              <w:spacing w:line="288" w:lineRule="auto"/>
              <w:contextualSpacing/>
              <w:jc w:val="center"/>
              <w:rPr>
                <w:ins w:id="34266" w:author="phuong vu" w:date="2018-11-21T21:52:00Z"/>
                <w:del w:id="34267" w:author="Tran Huan" w:date="2018-11-25T22:00:00Z"/>
                <w:lang w:val="en-US"/>
              </w:rPr>
              <w:pPrChange w:id="34268" w:author="Tran Huan" w:date="2018-12-03T01:23:00Z">
                <w:pPr>
                  <w:spacing w:line="360" w:lineRule="auto"/>
                  <w:jc w:val="center"/>
                </w:pPr>
              </w:pPrChange>
            </w:pPr>
            <w:bookmarkStart w:id="34269" w:name="_Toc531004167"/>
            <w:bookmarkStart w:id="34270" w:name="_Toc531006084"/>
            <w:bookmarkStart w:id="34271" w:name="_Toc531572077"/>
            <w:bookmarkStart w:id="34272" w:name="_Toc531575925"/>
            <w:bookmarkStart w:id="34273" w:name="_Toc531579666"/>
            <w:bookmarkStart w:id="34274" w:name="_Toc531583404"/>
            <w:bookmarkEnd w:id="34269"/>
            <w:bookmarkEnd w:id="34270"/>
            <w:bookmarkEnd w:id="34271"/>
            <w:bookmarkEnd w:id="34272"/>
            <w:bookmarkEnd w:id="34273"/>
            <w:bookmarkEnd w:id="34274"/>
          </w:p>
        </w:tc>
        <w:tc>
          <w:tcPr>
            <w:tcW w:w="1463" w:type="dxa"/>
          </w:tcPr>
          <w:p w14:paraId="623D8243" w14:textId="40257EC1" w:rsidR="00D225CD" w:rsidDel="00096943" w:rsidRDefault="00D225CD" w:rsidP="00D10B12">
            <w:pPr>
              <w:spacing w:line="288" w:lineRule="auto"/>
              <w:contextualSpacing/>
              <w:jc w:val="center"/>
              <w:rPr>
                <w:ins w:id="34275" w:author="phuong vu" w:date="2018-11-21T21:52:00Z"/>
                <w:del w:id="34276" w:author="Tran Huan" w:date="2018-11-25T22:00:00Z"/>
                <w:lang w:val="en-US"/>
              </w:rPr>
              <w:pPrChange w:id="34277" w:author="Tran Huan" w:date="2018-12-03T01:23:00Z">
                <w:pPr>
                  <w:spacing w:line="360" w:lineRule="auto"/>
                  <w:jc w:val="center"/>
                </w:pPr>
              </w:pPrChange>
            </w:pPr>
            <w:ins w:id="34278" w:author="phuong vu" w:date="2018-11-21T21:52:00Z">
              <w:del w:id="34279" w:author="Tran Huan" w:date="2018-11-25T22:00:00Z">
                <w:r w:rsidDel="00096943">
                  <w:rPr>
                    <w:lang w:val="en-US"/>
                  </w:rPr>
                  <w:delText>X</w:delText>
                </w:r>
                <w:bookmarkStart w:id="34280" w:name="_Toc531004168"/>
                <w:bookmarkStart w:id="34281" w:name="_Toc531006085"/>
                <w:bookmarkStart w:id="34282" w:name="_Toc531572078"/>
                <w:bookmarkStart w:id="34283" w:name="_Toc531575926"/>
                <w:bookmarkStart w:id="34284" w:name="_Toc531579667"/>
                <w:bookmarkStart w:id="34285" w:name="_Toc531583405"/>
                <w:bookmarkEnd w:id="34280"/>
                <w:bookmarkEnd w:id="34281"/>
                <w:bookmarkEnd w:id="34282"/>
                <w:bookmarkEnd w:id="34283"/>
                <w:bookmarkEnd w:id="34284"/>
                <w:bookmarkEnd w:id="34285"/>
              </w:del>
            </w:ins>
          </w:p>
        </w:tc>
        <w:tc>
          <w:tcPr>
            <w:tcW w:w="1463" w:type="dxa"/>
          </w:tcPr>
          <w:p w14:paraId="6CBB39AD" w14:textId="797C8B20" w:rsidR="00D225CD" w:rsidDel="00096943" w:rsidRDefault="00D225CD" w:rsidP="00D10B12">
            <w:pPr>
              <w:spacing w:line="288" w:lineRule="auto"/>
              <w:contextualSpacing/>
              <w:jc w:val="center"/>
              <w:rPr>
                <w:ins w:id="34286" w:author="phuong vu" w:date="2018-11-21T21:52:00Z"/>
                <w:del w:id="34287" w:author="Tran Huan" w:date="2018-11-25T22:00:00Z"/>
                <w:lang w:val="en-US"/>
              </w:rPr>
              <w:pPrChange w:id="34288" w:author="Tran Huan" w:date="2018-12-03T01:23:00Z">
                <w:pPr>
                  <w:spacing w:line="360" w:lineRule="auto"/>
                  <w:jc w:val="center"/>
                </w:pPr>
              </w:pPrChange>
            </w:pPr>
            <w:bookmarkStart w:id="34289" w:name="_Toc531004169"/>
            <w:bookmarkStart w:id="34290" w:name="_Toc531006086"/>
            <w:bookmarkStart w:id="34291" w:name="_Toc531572079"/>
            <w:bookmarkStart w:id="34292" w:name="_Toc531575927"/>
            <w:bookmarkStart w:id="34293" w:name="_Toc531579668"/>
            <w:bookmarkStart w:id="34294" w:name="_Toc531583406"/>
            <w:bookmarkEnd w:id="34289"/>
            <w:bookmarkEnd w:id="34290"/>
            <w:bookmarkEnd w:id="34291"/>
            <w:bookmarkEnd w:id="34292"/>
            <w:bookmarkEnd w:id="34293"/>
            <w:bookmarkEnd w:id="34294"/>
          </w:p>
        </w:tc>
        <w:tc>
          <w:tcPr>
            <w:tcW w:w="1463" w:type="dxa"/>
          </w:tcPr>
          <w:p w14:paraId="65A08CEB" w14:textId="39F242BC" w:rsidR="00D225CD" w:rsidDel="00096943" w:rsidRDefault="00D225CD" w:rsidP="00D10B12">
            <w:pPr>
              <w:spacing w:line="288" w:lineRule="auto"/>
              <w:contextualSpacing/>
              <w:jc w:val="center"/>
              <w:rPr>
                <w:ins w:id="34295" w:author="phuong vu" w:date="2018-11-21T21:52:00Z"/>
                <w:del w:id="34296" w:author="Tran Huan" w:date="2018-11-25T22:00:00Z"/>
                <w:lang w:val="en-US"/>
              </w:rPr>
              <w:pPrChange w:id="34297" w:author="Tran Huan" w:date="2018-12-03T01:23:00Z">
                <w:pPr>
                  <w:jc w:val="center"/>
                </w:pPr>
              </w:pPrChange>
            </w:pPr>
            <w:ins w:id="34298" w:author="phuong vu" w:date="2018-11-21T21:52:00Z">
              <w:del w:id="34299" w:author="Tran Huan" w:date="2018-11-25T22:00:00Z">
                <w:r w:rsidDel="00096943">
                  <w:rPr>
                    <w:lang w:val="en-US"/>
                  </w:rPr>
                  <w:delText>X</w:delText>
                </w:r>
                <w:bookmarkStart w:id="34300" w:name="_Toc531004170"/>
                <w:bookmarkStart w:id="34301" w:name="_Toc531006087"/>
                <w:bookmarkStart w:id="34302" w:name="_Toc531572080"/>
                <w:bookmarkStart w:id="34303" w:name="_Toc531575928"/>
                <w:bookmarkStart w:id="34304" w:name="_Toc531579669"/>
                <w:bookmarkStart w:id="34305" w:name="_Toc531583407"/>
                <w:bookmarkEnd w:id="34300"/>
                <w:bookmarkEnd w:id="34301"/>
                <w:bookmarkEnd w:id="34302"/>
                <w:bookmarkEnd w:id="34303"/>
                <w:bookmarkEnd w:id="34304"/>
                <w:bookmarkEnd w:id="34305"/>
              </w:del>
            </w:ins>
          </w:p>
        </w:tc>
        <w:bookmarkStart w:id="34306" w:name="_Toc531004171"/>
        <w:bookmarkStart w:id="34307" w:name="_Toc531006088"/>
        <w:bookmarkStart w:id="34308" w:name="_Toc531572081"/>
        <w:bookmarkStart w:id="34309" w:name="_Toc531575929"/>
        <w:bookmarkStart w:id="34310" w:name="_Toc531579670"/>
        <w:bookmarkStart w:id="34311" w:name="_Toc531583408"/>
        <w:bookmarkEnd w:id="34306"/>
        <w:bookmarkEnd w:id="34307"/>
        <w:bookmarkEnd w:id="34308"/>
        <w:bookmarkEnd w:id="34309"/>
        <w:bookmarkEnd w:id="34310"/>
        <w:bookmarkEnd w:id="34311"/>
      </w:tr>
      <w:tr w:rsidR="00D225CD" w:rsidDel="00096943" w14:paraId="2D519A6D" w14:textId="02216E84" w:rsidTr="00565D22">
        <w:trPr>
          <w:ins w:id="34312" w:author="phuong vu" w:date="2018-11-21T21:52:00Z"/>
          <w:del w:id="34313" w:author="Tran Huan" w:date="2018-11-25T22:00:00Z"/>
        </w:trPr>
        <w:tc>
          <w:tcPr>
            <w:tcW w:w="805" w:type="dxa"/>
          </w:tcPr>
          <w:p w14:paraId="67BC9CC8" w14:textId="28CA0502" w:rsidR="00D225CD" w:rsidDel="00096943" w:rsidRDefault="00D225CD" w:rsidP="00D10B12">
            <w:pPr>
              <w:spacing w:line="288" w:lineRule="auto"/>
              <w:contextualSpacing/>
              <w:jc w:val="center"/>
              <w:rPr>
                <w:ins w:id="34314" w:author="phuong vu" w:date="2018-11-21T21:52:00Z"/>
                <w:del w:id="34315" w:author="Tran Huan" w:date="2018-11-25T22:00:00Z"/>
                <w:lang w:val="en-US"/>
              </w:rPr>
              <w:pPrChange w:id="34316" w:author="Tran Huan" w:date="2018-12-03T01:23:00Z">
                <w:pPr>
                  <w:spacing w:line="360" w:lineRule="auto"/>
                  <w:jc w:val="center"/>
                </w:pPr>
              </w:pPrChange>
            </w:pPr>
            <w:ins w:id="34317" w:author="phuong vu" w:date="2018-11-21T21:52:00Z">
              <w:del w:id="34318" w:author="Tran Huan" w:date="2018-11-25T22:00:00Z">
                <w:r w:rsidDel="00096943">
                  <w:rPr>
                    <w:lang w:val="en-US"/>
                  </w:rPr>
                  <w:delText>2</w:delText>
                </w:r>
                <w:bookmarkStart w:id="34319" w:name="_Toc531004172"/>
                <w:bookmarkStart w:id="34320" w:name="_Toc531006089"/>
                <w:bookmarkStart w:id="34321" w:name="_Toc531572082"/>
                <w:bookmarkStart w:id="34322" w:name="_Toc531575930"/>
                <w:bookmarkStart w:id="34323" w:name="_Toc531579671"/>
                <w:bookmarkStart w:id="34324" w:name="_Toc531583409"/>
                <w:bookmarkEnd w:id="34319"/>
                <w:bookmarkEnd w:id="34320"/>
                <w:bookmarkEnd w:id="34321"/>
                <w:bookmarkEnd w:id="34322"/>
                <w:bookmarkEnd w:id="34323"/>
                <w:bookmarkEnd w:id="34324"/>
              </w:del>
            </w:ins>
          </w:p>
        </w:tc>
        <w:tc>
          <w:tcPr>
            <w:tcW w:w="2120" w:type="dxa"/>
          </w:tcPr>
          <w:p w14:paraId="49D79E90" w14:textId="692EE5BB" w:rsidR="00D225CD" w:rsidDel="00096943" w:rsidRDefault="00D225CD" w:rsidP="00D10B12">
            <w:pPr>
              <w:spacing w:line="288" w:lineRule="auto"/>
              <w:contextualSpacing/>
              <w:rPr>
                <w:ins w:id="34325" w:author="phuong vu" w:date="2018-11-21T21:52:00Z"/>
                <w:del w:id="34326" w:author="Tran Huan" w:date="2018-11-25T22:00:00Z"/>
                <w:lang w:val="en-US"/>
              </w:rPr>
              <w:pPrChange w:id="34327" w:author="Tran Huan" w:date="2018-12-03T01:23:00Z">
                <w:pPr>
                  <w:spacing w:line="360" w:lineRule="auto"/>
                </w:pPr>
              </w:pPrChange>
            </w:pPr>
            <w:ins w:id="34328" w:author="phuong vu" w:date="2018-11-21T21:52:00Z">
              <w:del w:id="34329" w:author="Tran Huan" w:date="2018-11-25T22:00:00Z">
                <w:r w:rsidDel="00096943">
                  <w:rPr>
                    <w:lang w:val="en-US"/>
                  </w:rPr>
                  <w:delText>receipt</w:delText>
                </w:r>
                <w:bookmarkStart w:id="34330" w:name="_Toc531004173"/>
                <w:bookmarkStart w:id="34331" w:name="_Toc531006090"/>
                <w:bookmarkStart w:id="34332" w:name="_Toc531572083"/>
                <w:bookmarkStart w:id="34333" w:name="_Toc531575931"/>
                <w:bookmarkStart w:id="34334" w:name="_Toc531579672"/>
                <w:bookmarkStart w:id="34335" w:name="_Toc531583410"/>
                <w:bookmarkEnd w:id="34330"/>
                <w:bookmarkEnd w:id="34331"/>
                <w:bookmarkEnd w:id="34332"/>
                <w:bookmarkEnd w:id="34333"/>
                <w:bookmarkEnd w:id="34334"/>
                <w:bookmarkEnd w:id="34335"/>
              </w:del>
            </w:ins>
          </w:p>
        </w:tc>
        <w:tc>
          <w:tcPr>
            <w:tcW w:w="1463" w:type="dxa"/>
          </w:tcPr>
          <w:p w14:paraId="6FEAE874" w14:textId="47302621" w:rsidR="00D225CD" w:rsidDel="00096943" w:rsidRDefault="00D225CD" w:rsidP="00D10B12">
            <w:pPr>
              <w:spacing w:line="288" w:lineRule="auto"/>
              <w:contextualSpacing/>
              <w:jc w:val="center"/>
              <w:rPr>
                <w:ins w:id="34336" w:author="phuong vu" w:date="2018-11-21T21:52:00Z"/>
                <w:del w:id="34337" w:author="Tran Huan" w:date="2018-11-25T22:00:00Z"/>
                <w:lang w:val="en-US"/>
              </w:rPr>
              <w:pPrChange w:id="34338" w:author="Tran Huan" w:date="2018-12-03T01:23:00Z">
                <w:pPr>
                  <w:spacing w:line="360" w:lineRule="auto"/>
                  <w:jc w:val="center"/>
                </w:pPr>
              </w:pPrChange>
            </w:pPr>
            <w:bookmarkStart w:id="34339" w:name="_Toc531004174"/>
            <w:bookmarkStart w:id="34340" w:name="_Toc531006091"/>
            <w:bookmarkStart w:id="34341" w:name="_Toc531572084"/>
            <w:bookmarkStart w:id="34342" w:name="_Toc531575932"/>
            <w:bookmarkStart w:id="34343" w:name="_Toc531579673"/>
            <w:bookmarkStart w:id="34344" w:name="_Toc531583411"/>
            <w:bookmarkEnd w:id="34339"/>
            <w:bookmarkEnd w:id="34340"/>
            <w:bookmarkEnd w:id="34341"/>
            <w:bookmarkEnd w:id="34342"/>
            <w:bookmarkEnd w:id="34343"/>
            <w:bookmarkEnd w:id="34344"/>
          </w:p>
        </w:tc>
        <w:tc>
          <w:tcPr>
            <w:tcW w:w="1463" w:type="dxa"/>
          </w:tcPr>
          <w:p w14:paraId="21E4AACB" w14:textId="1D3388BF" w:rsidR="00D225CD" w:rsidDel="00096943" w:rsidRDefault="00D225CD" w:rsidP="00D10B12">
            <w:pPr>
              <w:spacing w:line="288" w:lineRule="auto"/>
              <w:contextualSpacing/>
              <w:jc w:val="center"/>
              <w:rPr>
                <w:ins w:id="34345" w:author="phuong vu" w:date="2018-11-21T21:52:00Z"/>
                <w:del w:id="34346" w:author="Tran Huan" w:date="2018-11-25T22:00:00Z"/>
                <w:lang w:val="en-US"/>
              </w:rPr>
              <w:pPrChange w:id="34347" w:author="Tran Huan" w:date="2018-12-03T01:23:00Z">
                <w:pPr>
                  <w:spacing w:line="360" w:lineRule="auto"/>
                  <w:jc w:val="center"/>
                </w:pPr>
              </w:pPrChange>
            </w:pPr>
            <w:ins w:id="34348" w:author="phuong vu" w:date="2018-11-21T21:52:00Z">
              <w:del w:id="34349" w:author="Tran Huan" w:date="2018-11-25T22:00:00Z">
                <w:r w:rsidDel="00096943">
                  <w:rPr>
                    <w:lang w:val="en-US"/>
                  </w:rPr>
                  <w:delText>X</w:delText>
                </w:r>
                <w:bookmarkStart w:id="34350" w:name="_Toc531004175"/>
                <w:bookmarkStart w:id="34351" w:name="_Toc531006092"/>
                <w:bookmarkStart w:id="34352" w:name="_Toc531572085"/>
                <w:bookmarkStart w:id="34353" w:name="_Toc531575933"/>
                <w:bookmarkStart w:id="34354" w:name="_Toc531579674"/>
                <w:bookmarkStart w:id="34355" w:name="_Toc531583412"/>
                <w:bookmarkEnd w:id="34350"/>
                <w:bookmarkEnd w:id="34351"/>
                <w:bookmarkEnd w:id="34352"/>
                <w:bookmarkEnd w:id="34353"/>
                <w:bookmarkEnd w:id="34354"/>
                <w:bookmarkEnd w:id="34355"/>
              </w:del>
            </w:ins>
          </w:p>
        </w:tc>
        <w:tc>
          <w:tcPr>
            <w:tcW w:w="1463" w:type="dxa"/>
          </w:tcPr>
          <w:p w14:paraId="5C7902F0" w14:textId="5D11C92C" w:rsidR="00D225CD" w:rsidDel="00096943" w:rsidRDefault="00D225CD" w:rsidP="00D10B12">
            <w:pPr>
              <w:spacing w:line="288" w:lineRule="auto"/>
              <w:contextualSpacing/>
              <w:jc w:val="center"/>
              <w:rPr>
                <w:ins w:id="34356" w:author="phuong vu" w:date="2018-11-21T21:52:00Z"/>
                <w:del w:id="34357" w:author="Tran Huan" w:date="2018-11-25T22:00:00Z"/>
                <w:lang w:val="en-US"/>
              </w:rPr>
              <w:pPrChange w:id="34358" w:author="Tran Huan" w:date="2018-12-03T01:23:00Z">
                <w:pPr>
                  <w:spacing w:line="360" w:lineRule="auto"/>
                  <w:jc w:val="center"/>
                </w:pPr>
              </w:pPrChange>
            </w:pPr>
            <w:bookmarkStart w:id="34359" w:name="_Toc531004176"/>
            <w:bookmarkStart w:id="34360" w:name="_Toc531006093"/>
            <w:bookmarkStart w:id="34361" w:name="_Toc531572086"/>
            <w:bookmarkStart w:id="34362" w:name="_Toc531575934"/>
            <w:bookmarkStart w:id="34363" w:name="_Toc531579675"/>
            <w:bookmarkStart w:id="34364" w:name="_Toc531583413"/>
            <w:bookmarkEnd w:id="34359"/>
            <w:bookmarkEnd w:id="34360"/>
            <w:bookmarkEnd w:id="34361"/>
            <w:bookmarkEnd w:id="34362"/>
            <w:bookmarkEnd w:id="34363"/>
            <w:bookmarkEnd w:id="34364"/>
          </w:p>
        </w:tc>
        <w:tc>
          <w:tcPr>
            <w:tcW w:w="1463" w:type="dxa"/>
          </w:tcPr>
          <w:p w14:paraId="29729F2F" w14:textId="0E5F8942" w:rsidR="00D225CD" w:rsidDel="00096943" w:rsidRDefault="00D225CD" w:rsidP="00D10B12">
            <w:pPr>
              <w:spacing w:line="288" w:lineRule="auto"/>
              <w:contextualSpacing/>
              <w:jc w:val="center"/>
              <w:rPr>
                <w:ins w:id="34365" w:author="phuong vu" w:date="2018-11-21T21:52:00Z"/>
                <w:del w:id="34366" w:author="Tran Huan" w:date="2018-11-25T22:00:00Z"/>
                <w:lang w:val="en-US"/>
              </w:rPr>
              <w:pPrChange w:id="34367" w:author="Tran Huan" w:date="2018-12-03T01:23:00Z">
                <w:pPr>
                  <w:jc w:val="center"/>
                </w:pPr>
              </w:pPrChange>
            </w:pPr>
            <w:ins w:id="34368" w:author="phuong vu" w:date="2018-11-21T21:52:00Z">
              <w:del w:id="34369" w:author="Tran Huan" w:date="2018-11-25T22:00:00Z">
                <w:r w:rsidDel="00096943">
                  <w:rPr>
                    <w:lang w:val="en-US"/>
                  </w:rPr>
                  <w:delText>X</w:delText>
                </w:r>
                <w:bookmarkStart w:id="34370" w:name="_Toc531004177"/>
                <w:bookmarkStart w:id="34371" w:name="_Toc531006094"/>
                <w:bookmarkStart w:id="34372" w:name="_Toc531572087"/>
                <w:bookmarkStart w:id="34373" w:name="_Toc531575935"/>
                <w:bookmarkStart w:id="34374" w:name="_Toc531579676"/>
                <w:bookmarkStart w:id="34375" w:name="_Toc531583414"/>
                <w:bookmarkEnd w:id="34370"/>
                <w:bookmarkEnd w:id="34371"/>
                <w:bookmarkEnd w:id="34372"/>
                <w:bookmarkEnd w:id="34373"/>
                <w:bookmarkEnd w:id="34374"/>
                <w:bookmarkEnd w:id="34375"/>
              </w:del>
            </w:ins>
          </w:p>
        </w:tc>
        <w:bookmarkStart w:id="34376" w:name="_Toc531004178"/>
        <w:bookmarkStart w:id="34377" w:name="_Toc531006095"/>
        <w:bookmarkStart w:id="34378" w:name="_Toc531572088"/>
        <w:bookmarkStart w:id="34379" w:name="_Toc531575936"/>
        <w:bookmarkStart w:id="34380" w:name="_Toc531579677"/>
        <w:bookmarkStart w:id="34381" w:name="_Toc531583415"/>
        <w:bookmarkEnd w:id="34376"/>
        <w:bookmarkEnd w:id="34377"/>
        <w:bookmarkEnd w:id="34378"/>
        <w:bookmarkEnd w:id="34379"/>
        <w:bookmarkEnd w:id="34380"/>
        <w:bookmarkEnd w:id="34381"/>
      </w:tr>
      <w:tr w:rsidR="00D225CD" w:rsidDel="00096943" w14:paraId="6C6E9384" w14:textId="3CD89FAC" w:rsidTr="00565D22">
        <w:trPr>
          <w:ins w:id="34382" w:author="phuong vu" w:date="2018-11-21T21:52:00Z"/>
          <w:del w:id="34383" w:author="Tran Huan" w:date="2018-11-25T22:00:00Z"/>
        </w:trPr>
        <w:tc>
          <w:tcPr>
            <w:tcW w:w="805" w:type="dxa"/>
          </w:tcPr>
          <w:p w14:paraId="2E9E24F6" w14:textId="579960A5" w:rsidR="00D225CD" w:rsidDel="00096943" w:rsidRDefault="00D225CD" w:rsidP="00D10B12">
            <w:pPr>
              <w:spacing w:line="288" w:lineRule="auto"/>
              <w:contextualSpacing/>
              <w:jc w:val="center"/>
              <w:rPr>
                <w:ins w:id="34384" w:author="phuong vu" w:date="2018-11-21T21:52:00Z"/>
                <w:del w:id="34385" w:author="Tran Huan" w:date="2018-11-25T22:00:00Z"/>
                <w:lang w:val="en-US"/>
              </w:rPr>
              <w:pPrChange w:id="34386" w:author="Tran Huan" w:date="2018-12-03T01:23:00Z">
                <w:pPr>
                  <w:spacing w:line="360" w:lineRule="auto"/>
                  <w:jc w:val="center"/>
                </w:pPr>
              </w:pPrChange>
            </w:pPr>
            <w:ins w:id="34387" w:author="phuong vu" w:date="2018-11-21T21:52:00Z">
              <w:del w:id="34388" w:author="Tran Huan" w:date="2018-11-25T22:00:00Z">
                <w:r w:rsidDel="00096943">
                  <w:rPr>
                    <w:lang w:val="en-US"/>
                  </w:rPr>
                  <w:delText>3</w:delText>
                </w:r>
                <w:bookmarkStart w:id="34389" w:name="_Toc531004179"/>
                <w:bookmarkStart w:id="34390" w:name="_Toc531006096"/>
                <w:bookmarkStart w:id="34391" w:name="_Toc531572089"/>
                <w:bookmarkStart w:id="34392" w:name="_Toc531575937"/>
                <w:bookmarkStart w:id="34393" w:name="_Toc531579678"/>
                <w:bookmarkStart w:id="34394" w:name="_Toc531583416"/>
                <w:bookmarkEnd w:id="34389"/>
                <w:bookmarkEnd w:id="34390"/>
                <w:bookmarkEnd w:id="34391"/>
                <w:bookmarkEnd w:id="34392"/>
                <w:bookmarkEnd w:id="34393"/>
                <w:bookmarkEnd w:id="34394"/>
              </w:del>
            </w:ins>
          </w:p>
        </w:tc>
        <w:tc>
          <w:tcPr>
            <w:tcW w:w="2120" w:type="dxa"/>
          </w:tcPr>
          <w:p w14:paraId="03FCB149" w14:textId="321D779B" w:rsidR="00D225CD" w:rsidDel="00096943" w:rsidRDefault="00D225CD" w:rsidP="00D10B12">
            <w:pPr>
              <w:spacing w:line="288" w:lineRule="auto"/>
              <w:contextualSpacing/>
              <w:rPr>
                <w:ins w:id="34395" w:author="phuong vu" w:date="2018-11-21T21:52:00Z"/>
                <w:del w:id="34396" w:author="Tran Huan" w:date="2018-11-25T22:00:00Z"/>
                <w:lang w:val="en-US"/>
              </w:rPr>
              <w:pPrChange w:id="34397" w:author="Tran Huan" w:date="2018-12-03T01:23:00Z">
                <w:pPr>
                  <w:spacing w:line="360" w:lineRule="auto"/>
                </w:pPr>
              </w:pPrChange>
            </w:pPr>
            <w:ins w:id="34398" w:author="phuong vu" w:date="2018-11-21T21:52:00Z">
              <w:del w:id="34399" w:author="Tran Huan" w:date="2018-11-25T22:00:00Z">
                <w:r w:rsidDel="00096943">
                  <w:rPr>
                    <w:lang w:val="en-US"/>
                  </w:rPr>
                  <w:delText>receipt_detail</w:delText>
                </w:r>
                <w:bookmarkStart w:id="34400" w:name="_Toc531004180"/>
                <w:bookmarkStart w:id="34401" w:name="_Toc531006097"/>
                <w:bookmarkStart w:id="34402" w:name="_Toc531572090"/>
                <w:bookmarkStart w:id="34403" w:name="_Toc531575938"/>
                <w:bookmarkStart w:id="34404" w:name="_Toc531579679"/>
                <w:bookmarkStart w:id="34405" w:name="_Toc531583417"/>
                <w:bookmarkEnd w:id="34400"/>
                <w:bookmarkEnd w:id="34401"/>
                <w:bookmarkEnd w:id="34402"/>
                <w:bookmarkEnd w:id="34403"/>
                <w:bookmarkEnd w:id="34404"/>
                <w:bookmarkEnd w:id="34405"/>
              </w:del>
            </w:ins>
          </w:p>
        </w:tc>
        <w:tc>
          <w:tcPr>
            <w:tcW w:w="1463" w:type="dxa"/>
          </w:tcPr>
          <w:p w14:paraId="1029EEAD" w14:textId="2F8241BD" w:rsidR="00D225CD" w:rsidDel="00096943" w:rsidRDefault="00D225CD" w:rsidP="00D10B12">
            <w:pPr>
              <w:spacing w:line="288" w:lineRule="auto"/>
              <w:contextualSpacing/>
              <w:jc w:val="center"/>
              <w:rPr>
                <w:ins w:id="34406" w:author="phuong vu" w:date="2018-11-21T21:52:00Z"/>
                <w:del w:id="34407" w:author="Tran Huan" w:date="2018-11-25T22:00:00Z"/>
                <w:lang w:val="en-US"/>
              </w:rPr>
              <w:pPrChange w:id="34408" w:author="Tran Huan" w:date="2018-12-03T01:23:00Z">
                <w:pPr>
                  <w:spacing w:line="360" w:lineRule="auto"/>
                  <w:jc w:val="center"/>
                </w:pPr>
              </w:pPrChange>
            </w:pPr>
            <w:bookmarkStart w:id="34409" w:name="_Toc531004181"/>
            <w:bookmarkStart w:id="34410" w:name="_Toc531006098"/>
            <w:bookmarkStart w:id="34411" w:name="_Toc531572091"/>
            <w:bookmarkStart w:id="34412" w:name="_Toc531575939"/>
            <w:bookmarkStart w:id="34413" w:name="_Toc531579680"/>
            <w:bookmarkStart w:id="34414" w:name="_Toc531583418"/>
            <w:bookmarkEnd w:id="34409"/>
            <w:bookmarkEnd w:id="34410"/>
            <w:bookmarkEnd w:id="34411"/>
            <w:bookmarkEnd w:id="34412"/>
            <w:bookmarkEnd w:id="34413"/>
            <w:bookmarkEnd w:id="34414"/>
          </w:p>
        </w:tc>
        <w:tc>
          <w:tcPr>
            <w:tcW w:w="1463" w:type="dxa"/>
          </w:tcPr>
          <w:p w14:paraId="33B61C52" w14:textId="3320ADA1" w:rsidR="00D225CD" w:rsidDel="00096943" w:rsidRDefault="00D225CD" w:rsidP="00D10B12">
            <w:pPr>
              <w:spacing w:line="288" w:lineRule="auto"/>
              <w:contextualSpacing/>
              <w:jc w:val="center"/>
              <w:rPr>
                <w:ins w:id="34415" w:author="phuong vu" w:date="2018-11-21T21:52:00Z"/>
                <w:del w:id="34416" w:author="Tran Huan" w:date="2018-11-25T22:00:00Z"/>
                <w:lang w:val="en-US"/>
              </w:rPr>
              <w:pPrChange w:id="34417" w:author="Tran Huan" w:date="2018-12-03T01:23:00Z">
                <w:pPr>
                  <w:spacing w:line="360" w:lineRule="auto"/>
                  <w:jc w:val="center"/>
                </w:pPr>
              </w:pPrChange>
            </w:pPr>
            <w:bookmarkStart w:id="34418" w:name="_Toc531004182"/>
            <w:bookmarkStart w:id="34419" w:name="_Toc531006099"/>
            <w:bookmarkStart w:id="34420" w:name="_Toc531572092"/>
            <w:bookmarkStart w:id="34421" w:name="_Toc531575940"/>
            <w:bookmarkStart w:id="34422" w:name="_Toc531579681"/>
            <w:bookmarkStart w:id="34423" w:name="_Toc531583419"/>
            <w:bookmarkEnd w:id="34418"/>
            <w:bookmarkEnd w:id="34419"/>
            <w:bookmarkEnd w:id="34420"/>
            <w:bookmarkEnd w:id="34421"/>
            <w:bookmarkEnd w:id="34422"/>
            <w:bookmarkEnd w:id="34423"/>
          </w:p>
        </w:tc>
        <w:tc>
          <w:tcPr>
            <w:tcW w:w="1463" w:type="dxa"/>
          </w:tcPr>
          <w:p w14:paraId="6C69357A" w14:textId="07B1B549" w:rsidR="00D225CD" w:rsidDel="00096943" w:rsidRDefault="00D225CD" w:rsidP="00D10B12">
            <w:pPr>
              <w:spacing w:line="288" w:lineRule="auto"/>
              <w:contextualSpacing/>
              <w:jc w:val="center"/>
              <w:rPr>
                <w:ins w:id="34424" w:author="phuong vu" w:date="2018-11-21T21:52:00Z"/>
                <w:del w:id="34425" w:author="Tran Huan" w:date="2018-11-25T22:00:00Z"/>
                <w:lang w:val="en-US"/>
              </w:rPr>
              <w:pPrChange w:id="34426" w:author="Tran Huan" w:date="2018-12-03T01:23:00Z">
                <w:pPr>
                  <w:spacing w:line="360" w:lineRule="auto"/>
                  <w:jc w:val="center"/>
                </w:pPr>
              </w:pPrChange>
            </w:pPr>
            <w:bookmarkStart w:id="34427" w:name="_Toc531004183"/>
            <w:bookmarkStart w:id="34428" w:name="_Toc531006100"/>
            <w:bookmarkStart w:id="34429" w:name="_Toc531572093"/>
            <w:bookmarkStart w:id="34430" w:name="_Toc531575941"/>
            <w:bookmarkStart w:id="34431" w:name="_Toc531579682"/>
            <w:bookmarkStart w:id="34432" w:name="_Toc531583420"/>
            <w:bookmarkEnd w:id="34427"/>
            <w:bookmarkEnd w:id="34428"/>
            <w:bookmarkEnd w:id="34429"/>
            <w:bookmarkEnd w:id="34430"/>
            <w:bookmarkEnd w:id="34431"/>
            <w:bookmarkEnd w:id="34432"/>
          </w:p>
        </w:tc>
        <w:tc>
          <w:tcPr>
            <w:tcW w:w="1463" w:type="dxa"/>
          </w:tcPr>
          <w:p w14:paraId="1B35724C" w14:textId="4784630C" w:rsidR="00D225CD" w:rsidDel="00096943" w:rsidRDefault="00D225CD" w:rsidP="00D10B12">
            <w:pPr>
              <w:spacing w:line="288" w:lineRule="auto"/>
              <w:contextualSpacing/>
              <w:jc w:val="center"/>
              <w:rPr>
                <w:ins w:id="34433" w:author="phuong vu" w:date="2018-11-21T21:52:00Z"/>
                <w:del w:id="34434" w:author="Tran Huan" w:date="2018-11-25T22:00:00Z"/>
                <w:lang w:val="en-US"/>
              </w:rPr>
              <w:pPrChange w:id="34435" w:author="Tran Huan" w:date="2018-12-03T01:23:00Z">
                <w:pPr>
                  <w:jc w:val="center"/>
                </w:pPr>
              </w:pPrChange>
            </w:pPr>
            <w:ins w:id="34436" w:author="phuong vu" w:date="2018-11-21T21:52:00Z">
              <w:del w:id="34437" w:author="Tran Huan" w:date="2018-11-25T22:00:00Z">
                <w:r w:rsidDel="00096943">
                  <w:rPr>
                    <w:lang w:val="en-US"/>
                  </w:rPr>
                  <w:delText>X</w:delText>
                </w:r>
                <w:bookmarkStart w:id="34438" w:name="_Toc531004184"/>
                <w:bookmarkStart w:id="34439" w:name="_Toc531006101"/>
                <w:bookmarkStart w:id="34440" w:name="_Toc531572094"/>
                <w:bookmarkStart w:id="34441" w:name="_Toc531575942"/>
                <w:bookmarkStart w:id="34442" w:name="_Toc531579683"/>
                <w:bookmarkStart w:id="34443" w:name="_Toc531583421"/>
                <w:bookmarkEnd w:id="34438"/>
                <w:bookmarkEnd w:id="34439"/>
                <w:bookmarkEnd w:id="34440"/>
                <w:bookmarkEnd w:id="34441"/>
                <w:bookmarkEnd w:id="34442"/>
                <w:bookmarkEnd w:id="34443"/>
              </w:del>
            </w:ins>
          </w:p>
        </w:tc>
        <w:bookmarkStart w:id="34444" w:name="_Toc531004185"/>
        <w:bookmarkStart w:id="34445" w:name="_Toc531006102"/>
        <w:bookmarkStart w:id="34446" w:name="_Toc531572095"/>
        <w:bookmarkStart w:id="34447" w:name="_Toc531575943"/>
        <w:bookmarkStart w:id="34448" w:name="_Toc531579684"/>
        <w:bookmarkStart w:id="34449" w:name="_Toc531583422"/>
        <w:bookmarkEnd w:id="34444"/>
        <w:bookmarkEnd w:id="34445"/>
        <w:bookmarkEnd w:id="34446"/>
        <w:bookmarkEnd w:id="34447"/>
        <w:bookmarkEnd w:id="34448"/>
        <w:bookmarkEnd w:id="34449"/>
      </w:tr>
      <w:tr w:rsidR="00D225CD" w:rsidDel="00096943" w14:paraId="0AE6B94C" w14:textId="21BD1A0E" w:rsidTr="00565D22">
        <w:trPr>
          <w:ins w:id="34450" w:author="phuong vu" w:date="2018-11-21T21:52:00Z"/>
          <w:del w:id="34451" w:author="Tran Huan" w:date="2018-11-25T22:00:00Z"/>
        </w:trPr>
        <w:tc>
          <w:tcPr>
            <w:tcW w:w="805" w:type="dxa"/>
          </w:tcPr>
          <w:p w14:paraId="691E1AD9" w14:textId="5D725AEE" w:rsidR="00D225CD" w:rsidDel="00096943" w:rsidRDefault="00D225CD" w:rsidP="00D10B12">
            <w:pPr>
              <w:spacing w:line="288" w:lineRule="auto"/>
              <w:contextualSpacing/>
              <w:jc w:val="center"/>
              <w:rPr>
                <w:ins w:id="34452" w:author="phuong vu" w:date="2018-11-21T21:52:00Z"/>
                <w:del w:id="34453" w:author="Tran Huan" w:date="2018-11-25T22:00:00Z"/>
                <w:lang w:val="en-US"/>
              </w:rPr>
              <w:pPrChange w:id="34454" w:author="Tran Huan" w:date="2018-12-03T01:23:00Z">
                <w:pPr>
                  <w:spacing w:line="360" w:lineRule="auto"/>
                  <w:jc w:val="center"/>
                </w:pPr>
              </w:pPrChange>
            </w:pPr>
            <w:ins w:id="34455" w:author="phuong vu" w:date="2018-11-21T21:52:00Z">
              <w:del w:id="34456" w:author="Tran Huan" w:date="2018-11-25T22:00:00Z">
                <w:r w:rsidDel="00096943">
                  <w:rPr>
                    <w:lang w:val="en-US"/>
                  </w:rPr>
                  <w:delText>4</w:delText>
                </w:r>
                <w:bookmarkStart w:id="34457" w:name="_Toc531004186"/>
                <w:bookmarkStart w:id="34458" w:name="_Toc531006103"/>
                <w:bookmarkStart w:id="34459" w:name="_Toc531572096"/>
                <w:bookmarkStart w:id="34460" w:name="_Toc531575944"/>
                <w:bookmarkStart w:id="34461" w:name="_Toc531579685"/>
                <w:bookmarkStart w:id="34462" w:name="_Toc531583423"/>
                <w:bookmarkEnd w:id="34457"/>
                <w:bookmarkEnd w:id="34458"/>
                <w:bookmarkEnd w:id="34459"/>
                <w:bookmarkEnd w:id="34460"/>
                <w:bookmarkEnd w:id="34461"/>
                <w:bookmarkEnd w:id="34462"/>
              </w:del>
            </w:ins>
          </w:p>
        </w:tc>
        <w:tc>
          <w:tcPr>
            <w:tcW w:w="2120" w:type="dxa"/>
          </w:tcPr>
          <w:p w14:paraId="42F8E640" w14:textId="07174750" w:rsidR="00D225CD" w:rsidDel="00096943" w:rsidRDefault="00D225CD" w:rsidP="00D10B12">
            <w:pPr>
              <w:spacing w:line="288" w:lineRule="auto"/>
              <w:contextualSpacing/>
              <w:rPr>
                <w:ins w:id="34463" w:author="phuong vu" w:date="2018-11-21T21:52:00Z"/>
                <w:del w:id="34464" w:author="Tran Huan" w:date="2018-11-25T22:00:00Z"/>
                <w:lang w:val="en-US"/>
              </w:rPr>
              <w:pPrChange w:id="34465" w:author="Tran Huan" w:date="2018-12-03T01:23:00Z">
                <w:pPr>
                  <w:spacing w:line="360" w:lineRule="auto"/>
                </w:pPr>
              </w:pPrChange>
            </w:pPr>
            <w:ins w:id="34466" w:author="phuong vu" w:date="2018-11-21T21:52:00Z">
              <w:del w:id="34467" w:author="Tran Huan" w:date="2018-11-25T22:00:00Z">
                <w:r w:rsidDel="00096943">
                  <w:rPr>
                    <w:lang w:val="en-US"/>
                  </w:rPr>
                  <w:delText>bill</w:delText>
                </w:r>
                <w:bookmarkStart w:id="34468" w:name="_Toc531004187"/>
                <w:bookmarkStart w:id="34469" w:name="_Toc531006104"/>
                <w:bookmarkStart w:id="34470" w:name="_Toc531572097"/>
                <w:bookmarkStart w:id="34471" w:name="_Toc531575945"/>
                <w:bookmarkStart w:id="34472" w:name="_Toc531579686"/>
                <w:bookmarkStart w:id="34473" w:name="_Toc531583424"/>
                <w:bookmarkEnd w:id="34468"/>
                <w:bookmarkEnd w:id="34469"/>
                <w:bookmarkEnd w:id="34470"/>
                <w:bookmarkEnd w:id="34471"/>
                <w:bookmarkEnd w:id="34472"/>
                <w:bookmarkEnd w:id="34473"/>
              </w:del>
            </w:ins>
          </w:p>
        </w:tc>
        <w:tc>
          <w:tcPr>
            <w:tcW w:w="1463" w:type="dxa"/>
          </w:tcPr>
          <w:p w14:paraId="61A602E9" w14:textId="23177C4A" w:rsidR="00D225CD" w:rsidDel="00096943" w:rsidRDefault="00D225CD" w:rsidP="00D10B12">
            <w:pPr>
              <w:spacing w:line="288" w:lineRule="auto"/>
              <w:contextualSpacing/>
              <w:jc w:val="center"/>
              <w:rPr>
                <w:ins w:id="34474" w:author="phuong vu" w:date="2018-11-21T21:52:00Z"/>
                <w:del w:id="34475" w:author="Tran Huan" w:date="2018-11-25T22:00:00Z"/>
                <w:lang w:val="en-US"/>
              </w:rPr>
              <w:pPrChange w:id="34476" w:author="Tran Huan" w:date="2018-12-03T01:23:00Z">
                <w:pPr>
                  <w:spacing w:line="360" w:lineRule="auto"/>
                  <w:jc w:val="center"/>
                </w:pPr>
              </w:pPrChange>
            </w:pPr>
            <w:ins w:id="34477" w:author="phuong vu" w:date="2018-11-21T21:52:00Z">
              <w:del w:id="34478" w:author="Tran Huan" w:date="2018-11-25T22:00:00Z">
                <w:r w:rsidDel="00096943">
                  <w:rPr>
                    <w:lang w:val="en-US"/>
                  </w:rPr>
                  <w:delText>X</w:delText>
                </w:r>
                <w:bookmarkStart w:id="34479" w:name="_Toc531004188"/>
                <w:bookmarkStart w:id="34480" w:name="_Toc531006105"/>
                <w:bookmarkStart w:id="34481" w:name="_Toc531572098"/>
                <w:bookmarkStart w:id="34482" w:name="_Toc531575946"/>
                <w:bookmarkStart w:id="34483" w:name="_Toc531579687"/>
                <w:bookmarkStart w:id="34484" w:name="_Toc531583425"/>
                <w:bookmarkEnd w:id="34479"/>
                <w:bookmarkEnd w:id="34480"/>
                <w:bookmarkEnd w:id="34481"/>
                <w:bookmarkEnd w:id="34482"/>
                <w:bookmarkEnd w:id="34483"/>
                <w:bookmarkEnd w:id="34484"/>
              </w:del>
            </w:ins>
          </w:p>
        </w:tc>
        <w:tc>
          <w:tcPr>
            <w:tcW w:w="1463" w:type="dxa"/>
          </w:tcPr>
          <w:p w14:paraId="38CA806F" w14:textId="5707ED83" w:rsidR="00D225CD" w:rsidDel="00096943" w:rsidRDefault="00D225CD" w:rsidP="00D10B12">
            <w:pPr>
              <w:spacing w:line="288" w:lineRule="auto"/>
              <w:contextualSpacing/>
              <w:jc w:val="center"/>
              <w:rPr>
                <w:ins w:id="34485" w:author="phuong vu" w:date="2018-11-21T21:52:00Z"/>
                <w:del w:id="34486" w:author="Tran Huan" w:date="2018-11-25T22:00:00Z"/>
                <w:lang w:val="en-US"/>
              </w:rPr>
              <w:pPrChange w:id="34487" w:author="Tran Huan" w:date="2018-12-03T01:23:00Z">
                <w:pPr>
                  <w:spacing w:line="360" w:lineRule="auto"/>
                  <w:jc w:val="center"/>
                </w:pPr>
              </w:pPrChange>
            </w:pPr>
            <w:bookmarkStart w:id="34488" w:name="_Toc531004189"/>
            <w:bookmarkStart w:id="34489" w:name="_Toc531006106"/>
            <w:bookmarkStart w:id="34490" w:name="_Toc531572099"/>
            <w:bookmarkStart w:id="34491" w:name="_Toc531575947"/>
            <w:bookmarkStart w:id="34492" w:name="_Toc531579688"/>
            <w:bookmarkStart w:id="34493" w:name="_Toc531583426"/>
            <w:bookmarkEnd w:id="34488"/>
            <w:bookmarkEnd w:id="34489"/>
            <w:bookmarkEnd w:id="34490"/>
            <w:bookmarkEnd w:id="34491"/>
            <w:bookmarkEnd w:id="34492"/>
            <w:bookmarkEnd w:id="34493"/>
          </w:p>
        </w:tc>
        <w:tc>
          <w:tcPr>
            <w:tcW w:w="1463" w:type="dxa"/>
          </w:tcPr>
          <w:p w14:paraId="4BADE95B" w14:textId="662F9121" w:rsidR="00D225CD" w:rsidDel="00096943" w:rsidRDefault="00D225CD" w:rsidP="00D10B12">
            <w:pPr>
              <w:spacing w:line="288" w:lineRule="auto"/>
              <w:contextualSpacing/>
              <w:jc w:val="center"/>
              <w:rPr>
                <w:ins w:id="34494" w:author="phuong vu" w:date="2018-11-21T21:52:00Z"/>
                <w:del w:id="34495" w:author="Tran Huan" w:date="2018-11-25T22:00:00Z"/>
                <w:lang w:val="en-US"/>
              </w:rPr>
              <w:pPrChange w:id="34496" w:author="Tran Huan" w:date="2018-12-03T01:23:00Z">
                <w:pPr>
                  <w:spacing w:line="360" w:lineRule="auto"/>
                  <w:jc w:val="center"/>
                </w:pPr>
              </w:pPrChange>
            </w:pPr>
            <w:bookmarkStart w:id="34497" w:name="_Toc531004190"/>
            <w:bookmarkStart w:id="34498" w:name="_Toc531006107"/>
            <w:bookmarkStart w:id="34499" w:name="_Toc531572100"/>
            <w:bookmarkStart w:id="34500" w:name="_Toc531575948"/>
            <w:bookmarkStart w:id="34501" w:name="_Toc531579689"/>
            <w:bookmarkStart w:id="34502" w:name="_Toc531583427"/>
            <w:bookmarkEnd w:id="34497"/>
            <w:bookmarkEnd w:id="34498"/>
            <w:bookmarkEnd w:id="34499"/>
            <w:bookmarkEnd w:id="34500"/>
            <w:bookmarkEnd w:id="34501"/>
            <w:bookmarkEnd w:id="34502"/>
          </w:p>
        </w:tc>
        <w:tc>
          <w:tcPr>
            <w:tcW w:w="1463" w:type="dxa"/>
          </w:tcPr>
          <w:p w14:paraId="69DE2963" w14:textId="49DF9753" w:rsidR="00D225CD" w:rsidDel="00096943" w:rsidRDefault="00D225CD" w:rsidP="00D10B12">
            <w:pPr>
              <w:spacing w:line="288" w:lineRule="auto"/>
              <w:contextualSpacing/>
              <w:jc w:val="center"/>
              <w:rPr>
                <w:ins w:id="34503" w:author="phuong vu" w:date="2018-11-21T21:52:00Z"/>
                <w:del w:id="34504" w:author="Tran Huan" w:date="2018-11-25T22:00:00Z"/>
                <w:lang w:val="en-US"/>
              </w:rPr>
              <w:pPrChange w:id="34505" w:author="Tran Huan" w:date="2018-12-03T01:23:00Z">
                <w:pPr>
                  <w:jc w:val="center"/>
                </w:pPr>
              </w:pPrChange>
            </w:pPr>
            <w:bookmarkStart w:id="34506" w:name="_Toc531004191"/>
            <w:bookmarkStart w:id="34507" w:name="_Toc531006108"/>
            <w:bookmarkStart w:id="34508" w:name="_Toc531572101"/>
            <w:bookmarkStart w:id="34509" w:name="_Toc531575949"/>
            <w:bookmarkStart w:id="34510" w:name="_Toc531579690"/>
            <w:bookmarkStart w:id="34511" w:name="_Toc531583428"/>
            <w:bookmarkEnd w:id="34506"/>
            <w:bookmarkEnd w:id="34507"/>
            <w:bookmarkEnd w:id="34508"/>
            <w:bookmarkEnd w:id="34509"/>
            <w:bookmarkEnd w:id="34510"/>
            <w:bookmarkEnd w:id="34511"/>
          </w:p>
        </w:tc>
        <w:bookmarkStart w:id="34512" w:name="_Toc531004192"/>
        <w:bookmarkStart w:id="34513" w:name="_Toc531006109"/>
        <w:bookmarkStart w:id="34514" w:name="_Toc531572102"/>
        <w:bookmarkStart w:id="34515" w:name="_Toc531575950"/>
        <w:bookmarkStart w:id="34516" w:name="_Toc531579691"/>
        <w:bookmarkStart w:id="34517" w:name="_Toc531583429"/>
        <w:bookmarkEnd w:id="34512"/>
        <w:bookmarkEnd w:id="34513"/>
        <w:bookmarkEnd w:id="34514"/>
        <w:bookmarkEnd w:id="34515"/>
        <w:bookmarkEnd w:id="34516"/>
        <w:bookmarkEnd w:id="34517"/>
      </w:tr>
      <w:tr w:rsidR="00D225CD" w:rsidDel="00096943" w14:paraId="19E43A23" w14:textId="6191B0B5" w:rsidTr="00565D22">
        <w:trPr>
          <w:ins w:id="34518" w:author="phuong vu" w:date="2018-11-21T21:52:00Z"/>
          <w:del w:id="34519" w:author="Tran Huan" w:date="2018-11-25T22:00:00Z"/>
        </w:trPr>
        <w:tc>
          <w:tcPr>
            <w:tcW w:w="805" w:type="dxa"/>
          </w:tcPr>
          <w:p w14:paraId="505F5587" w14:textId="6E9D48D3" w:rsidR="00D225CD" w:rsidDel="00096943" w:rsidRDefault="00D225CD" w:rsidP="00D10B12">
            <w:pPr>
              <w:spacing w:line="288" w:lineRule="auto"/>
              <w:contextualSpacing/>
              <w:jc w:val="center"/>
              <w:rPr>
                <w:ins w:id="34520" w:author="phuong vu" w:date="2018-11-21T21:52:00Z"/>
                <w:del w:id="34521" w:author="Tran Huan" w:date="2018-11-25T22:00:00Z"/>
                <w:lang w:val="en-US"/>
              </w:rPr>
              <w:pPrChange w:id="34522" w:author="Tran Huan" w:date="2018-12-03T01:23:00Z">
                <w:pPr>
                  <w:spacing w:line="360" w:lineRule="auto"/>
                  <w:jc w:val="center"/>
                </w:pPr>
              </w:pPrChange>
            </w:pPr>
            <w:ins w:id="34523" w:author="phuong vu" w:date="2018-11-21T21:52:00Z">
              <w:del w:id="34524" w:author="Tran Huan" w:date="2018-11-25T22:00:00Z">
                <w:r w:rsidDel="00096943">
                  <w:rPr>
                    <w:lang w:val="en-US"/>
                  </w:rPr>
                  <w:delText>5</w:delText>
                </w:r>
                <w:bookmarkStart w:id="34525" w:name="_Toc531004193"/>
                <w:bookmarkStart w:id="34526" w:name="_Toc531006110"/>
                <w:bookmarkStart w:id="34527" w:name="_Toc531572103"/>
                <w:bookmarkStart w:id="34528" w:name="_Toc531575951"/>
                <w:bookmarkStart w:id="34529" w:name="_Toc531579692"/>
                <w:bookmarkStart w:id="34530" w:name="_Toc531583430"/>
                <w:bookmarkEnd w:id="34525"/>
                <w:bookmarkEnd w:id="34526"/>
                <w:bookmarkEnd w:id="34527"/>
                <w:bookmarkEnd w:id="34528"/>
                <w:bookmarkEnd w:id="34529"/>
                <w:bookmarkEnd w:id="34530"/>
              </w:del>
            </w:ins>
          </w:p>
        </w:tc>
        <w:tc>
          <w:tcPr>
            <w:tcW w:w="2120" w:type="dxa"/>
          </w:tcPr>
          <w:p w14:paraId="7460E95E" w14:textId="22FFBA45" w:rsidR="00D225CD" w:rsidDel="00096943" w:rsidRDefault="00D225CD" w:rsidP="00D10B12">
            <w:pPr>
              <w:spacing w:line="288" w:lineRule="auto"/>
              <w:contextualSpacing/>
              <w:rPr>
                <w:ins w:id="34531" w:author="phuong vu" w:date="2018-11-21T21:52:00Z"/>
                <w:del w:id="34532" w:author="Tran Huan" w:date="2018-11-25T22:00:00Z"/>
                <w:lang w:val="en-US"/>
              </w:rPr>
              <w:pPrChange w:id="34533" w:author="Tran Huan" w:date="2018-12-03T01:23:00Z">
                <w:pPr>
                  <w:spacing w:line="360" w:lineRule="auto"/>
                </w:pPr>
              </w:pPrChange>
            </w:pPr>
            <w:ins w:id="34534" w:author="phuong vu" w:date="2018-11-21T21:52:00Z">
              <w:del w:id="34535" w:author="Tran Huan" w:date="2018-11-25T22:00:00Z">
                <w:r w:rsidDel="00096943">
                  <w:rPr>
                    <w:lang w:val="en-US"/>
                  </w:rPr>
                  <w:delText>bill_detail</w:delText>
                </w:r>
                <w:bookmarkStart w:id="34536" w:name="_Toc531004194"/>
                <w:bookmarkStart w:id="34537" w:name="_Toc531006111"/>
                <w:bookmarkStart w:id="34538" w:name="_Toc531572104"/>
                <w:bookmarkStart w:id="34539" w:name="_Toc531575952"/>
                <w:bookmarkStart w:id="34540" w:name="_Toc531579693"/>
                <w:bookmarkStart w:id="34541" w:name="_Toc531583431"/>
                <w:bookmarkEnd w:id="34536"/>
                <w:bookmarkEnd w:id="34537"/>
                <w:bookmarkEnd w:id="34538"/>
                <w:bookmarkEnd w:id="34539"/>
                <w:bookmarkEnd w:id="34540"/>
                <w:bookmarkEnd w:id="34541"/>
              </w:del>
            </w:ins>
          </w:p>
        </w:tc>
        <w:tc>
          <w:tcPr>
            <w:tcW w:w="1463" w:type="dxa"/>
          </w:tcPr>
          <w:p w14:paraId="44E5A65F" w14:textId="4799A708" w:rsidR="00D225CD" w:rsidDel="00096943" w:rsidRDefault="00D225CD" w:rsidP="00D10B12">
            <w:pPr>
              <w:spacing w:line="288" w:lineRule="auto"/>
              <w:contextualSpacing/>
              <w:jc w:val="center"/>
              <w:rPr>
                <w:ins w:id="34542" w:author="phuong vu" w:date="2018-11-21T21:52:00Z"/>
                <w:del w:id="34543" w:author="Tran Huan" w:date="2018-11-25T22:00:00Z"/>
                <w:lang w:val="en-US"/>
              </w:rPr>
              <w:pPrChange w:id="34544" w:author="Tran Huan" w:date="2018-12-03T01:23:00Z">
                <w:pPr>
                  <w:spacing w:line="360" w:lineRule="auto"/>
                  <w:jc w:val="center"/>
                </w:pPr>
              </w:pPrChange>
            </w:pPr>
            <w:ins w:id="34545" w:author="phuong vu" w:date="2018-11-21T21:52:00Z">
              <w:del w:id="34546" w:author="Tran Huan" w:date="2018-11-25T22:00:00Z">
                <w:r w:rsidDel="00096943">
                  <w:rPr>
                    <w:lang w:val="en-US"/>
                  </w:rPr>
                  <w:delText>X</w:delText>
                </w:r>
                <w:bookmarkStart w:id="34547" w:name="_Toc531004195"/>
                <w:bookmarkStart w:id="34548" w:name="_Toc531006112"/>
                <w:bookmarkStart w:id="34549" w:name="_Toc531572105"/>
                <w:bookmarkStart w:id="34550" w:name="_Toc531575953"/>
                <w:bookmarkStart w:id="34551" w:name="_Toc531579694"/>
                <w:bookmarkStart w:id="34552" w:name="_Toc531583432"/>
                <w:bookmarkEnd w:id="34547"/>
                <w:bookmarkEnd w:id="34548"/>
                <w:bookmarkEnd w:id="34549"/>
                <w:bookmarkEnd w:id="34550"/>
                <w:bookmarkEnd w:id="34551"/>
                <w:bookmarkEnd w:id="34552"/>
              </w:del>
            </w:ins>
          </w:p>
        </w:tc>
        <w:tc>
          <w:tcPr>
            <w:tcW w:w="1463" w:type="dxa"/>
          </w:tcPr>
          <w:p w14:paraId="392C61A7" w14:textId="6CA9C00F" w:rsidR="00D225CD" w:rsidDel="00096943" w:rsidRDefault="00D225CD" w:rsidP="00D10B12">
            <w:pPr>
              <w:spacing w:line="288" w:lineRule="auto"/>
              <w:contextualSpacing/>
              <w:jc w:val="center"/>
              <w:rPr>
                <w:ins w:id="34553" w:author="phuong vu" w:date="2018-11-21T21:52:00Z"/>
                <w:del w:id="34554" w:author="Tran Huan" w:date="2018-11-25T22:00:00Z"/>
                <w:lang w:val="en-US"/>
              </w:rPr>
              <w:pPrChange w:id="34555" w:author="Tran Huan" w:date="2018-12-03T01:23:00Z">
                <w:pPr>
                  <w:spacing w:line="360" w:lineRule="auto"/>
                  <w:jc w:val="center"/>
                </w:pPr>
              </w:pPrChange>
            </w:pPr>
            <w:bookmarkStart w:id="34556" w:name="_Toc531004196"/>
            <w:bookmarkStart w:id="34557" w:name="_Toc531006113"/>
            <w:bookmarkStart w:id="34558" w:name="_Toc531572106"/>
            <w:bookmarkStart w:id="34559" w:name="_Toc531575954"/>
            <w:bookmarkStart w:id="34560" w:name="_Toc531579695"/>
            <w:bookmarkStart w:id="34561" w:name="_Toc531583433"/>
            <w:bookmarkEnd w:id="34556"/>
            <w:bookmarkEnd w:id="34557"/>
            <w:bookmarkEnd w:id="34558"/>
            <w:bookmarkEnd w:id="34559"/>
            <w:bookmarkEnd w:id="34560"/>
            <w:bookmarkEnd w:id="34561"/>
          </w:p>
        </w:tc>
        <w:tc>
          <w:tcPr>
            <w:tcW w:w="1463" w:type="dxa"/>
          </w:tcPr>
          <w:p w14:paraId="76AB2705" w14:textId="4739FDB4" w:rsidR="00D225CD" w:rsidDel="00096943" w:rsidRDefault="00D225CD" w:rsidP="00D10B12">
            <w:pPr>
              <w:spacing w:line="288" w:lineRule="auto"/>
              <w:contextualSpacing/>
              <w:jc w:val="center"/>
              <w:rPr>
                <w:ins w:id="34562" w:author="phuong vu" w:date="2018-11-21T21:52:00Z"/>
                <w:del w:id="34563" w:author="Tran Huan" w:date="2018-11-25T22:00:00Z"/>
                <w:lang w:val="en-US"/>
              </w:rPr>
              <w:pPrChange w:id="34564" w:author="Tran Huan" w:date="2018-12-03T01:23:00Z">
                <w:pPr>
                  <w:spacing w:line="360" w:lineRule="auto"/>
                  <w:jc w:val="center"/>
                </w:pPr>
              </w:pPrChange>
            </w:pPr>
            <w:bookmarkStart w:id="34565" w:name="_Toc531004197"/>
            <w:bookmarkStart w:id="34566" w:name="_Toc531006114"/>
            <w:bookmarkStart w:id="34567" w:name="_Toc531572107"/>
            <w:bookmarkStart w:id="34568" w:name="_Toc531575955"/>
            <w:bookmarkStart w:id="34569" w:name="_Toc531579696"/>
            <w:bookmarkStart w:id="34570" w:name="_Toc531583434"/>
            <w:bookmarkEnd w:id="34565"/>
            <w:bookmarkEnd w:id="34566"/>
            <w:bookmarkEnd w:id="34567"/>
            <w:bookmarkEnd w:id="34568"/>
            <w:bookmarkEnd w:id="34569"/>
            <w:bookmarkEnd w:id="34570"/>
          </w:p>
        </w:tc>
        <w:tc>
          <w:tcPr>
            <w:tcW w:w="1463" w:type="dxa"/>
          </w:tcPr>
          <w:p w14:paraId="1F04E57A" w14:textId="16C6BEC8" w:rsidR="00D225CD" w:rsidDel="00096943" w:rsidRDefault="00D225CD" w:rsidP="00D10B12">
            <w:pPr>
              <w:spacing w:line="288" w:lineRule="auto"/>
              <w:contextualSpacing/>
              <w:jc w:val="center"/>
              <w:rPr>
                <w:ins w:id="34571" w:author="phuong vu" w:date="2018-11-21T21:52:00Z"/>
                <w:del w:id="34572" w:author="Tran Huan" w:date="2018-11-25T22:00:00Z"/>
                <w:lang w:val="en-US"/>
              </w:rPr>
              <w:pPrChange w:id="34573" w:author="Tran Huan" w:date="2018-12-03T01:23:00Z">
                <w:pPr>
                  <w:jc w:val="center"/>
                </w:pPr>
              </w:pPrChange>
            </w:pPr>
            <w:bookmarkStart w:id="34574" w:name="_Toc531004198"/>
            <w:bookmarkStart w:id="34575" w:name="_Toc531006115"/>
            <w:bookmarkStart w:id="34576" w:name="_Toc531572108"/>
            <w:bookmarkStart w:id="34577" w:name="_Toc531575956"/>
            <w:bookmarkStart w:id="34578" w:name="_Toc531579697"/>
            <w:bookmarkStart w:id="34579" w:name="_Toc531583435"/>
            <w:bookmarkEnd w:id="34574"/>
            <w:bookmarkEnd w:id="34575"/>
            <w:bookmarkEnd w:id="34576"/>
            <w:bookmarkEnd w:id="34577"/>
            <w:bookmarkEnd w:id="34578"/>
            <w:bookmarkEnd w:id="34579"/>
          </w:p>
        </w:tc>
        <w:bookmarkStart w:id="34580" w:name="_Toc531004199"/>
        <w:bookmarkStart w:id="34581" w:name="_Toc531006116"/>
        <w:bookmarkStart w:id="34582" w:name="_Toc531572109"/>
        <w:bookmarkStart w:id="34583" w:name="_Toc531575957"/>
        <w:bookmarkStart w:id="34584" w:name="_Toc531579698"/>
        <w:bookmarkStart w:id="34585" w:name="_Toc531583436"/>
        <w:bookmarkEnd w:id="34580"/>
        <w:bookmarkEnd w:id="34581"/>
        <w:bookmarkEnd w:id="34582"/>
        <w:bookmarkEnd w:id="34583"/>
        <w:bookmarkEnd w:id="34584"/>
        <w:bookmarkEnd w:id="34585"/>
      </w:tr>
    </w:tbl>
    <w:p w14:paraId="374FBBC8" w14:textId="2D34F67B" w:rsidR="00D225CD" w:rsidRPr="00933422" w:rsidDel="00096943" w:rsidRDefault="00D225CD" w:rsidP="00D10B12">
      <w:pPr>
        <w:spacing w:after="0" w:line="288" w:lineRule="auto"/>
        <w:contextualSpacing/>
        <w:rPr>
          <w:del w:id="34586" w:author="Tran Huan" w:date="2018-11-25T22:00:00Z"/>
          <w:lang w:val="en-US"/>
        </w:rPr>
        <w:pPrChange w:id="34587" w:author="Tran Huan" w:date="2018-12-03T01:23:00Z">
          <w:pPr>
            <w:pStyle w:val="Heading6"/>
          </w:pPr>
        </w:pPrChange>
      </w:pPr>
      <w:bookmarkStart w:id="34588" w:name="_Toc531004200"/>
      <w:bookmarkStart w:id="34589" w:name="_Toc531006117"/>
      <w:bookmarkStart w:id="34590" w:name="_Toc531572110"/>
      <w:bookmarkStart w:id="34591" w:name="_Toc531575958"/>
      <w:bookmarkStart w:id="34592" w:name="_Toc531579699"/>
      <w:bookmarkStart w:id="34593" w:name="_Toc531583437"/>
      <w:bookmarkEnd w:id="34588"/>
      <w:bookmarkEnd w:id="34589"/>
      <w:bookmarkEnd w:id="34590"/>
      <w:bookmarkEnd w:id="34591"/>
      <w:bookmarkEnd w:id="34592"/>
      <w:bookmarkEnd w:id="34593"/>
    </w:p>
    <w:p w14:paraId="03BDA374" w14:textId="0593DF43" w:rsidR="000C009C" w:rsidRPr="00770D42" w:rsidDel="00096943" w:rsidRDefault="00070C2F" w:rsidP="00D10B12">
      <w:pPr>
        <w:pStyle w:val="Heading6"/>
        <w:spacing w:line="288" w:lineRule="auto"/>
        <w:contextualSpacing/>
        <w:rPr>
          <w:del w:id="34594" w:author="Tran Huan" w:date="2018-11-25T22:00:00Z"/>
          <w:lang w:val="en-US"/>
        </w:rPr>
        <w:pPrChange w:id="34595" w:author="Tran Huan" w:date="2018-12-03T01:23:00Z">
          <w:pPr>
            <w:pStyle w:val="Heading6"/>
          </w:pPr>
        </w:pPrChange>
      </w:pPr>
      <w:del w:id="34596" w:author="Tran Huan" w:date="2018-11-25T22:00:00Z">
        <w:r w:rsidDel="00096943">
          <w:rPr>
            <w:lang w:val="en-US"/>
          </w:rPr>
          <w:delText>Cách xử lí</w:delText>
        </w:r>
        <w:bookmarkStart w:id="34597" w:name="_Toc531004201"/>
        <w:bookmarkStart w:id="34598" w:name="_Toc531006118"/>
        <w:bookmarkStart w:id="34599" w:name="_Toc531572111"/>
        <w:bookmarkStart w:id="34600" w:name="_Toc531575959"/>
        <w:bookmarkStart w:id="34601" w:name="_Toc531579700"/>
        <w:bookmarkStart w:id="34602" w:name="_Toc531583438"/>
        <w:bookmarkEnd w:id="34597"/>
        <w:bookmarkEnd w:id="34598"/>
        <w:bookmarkEnd w:id="34599"/>
        <w:bookmarkEnd w:id="34600"/>
        <w:bookmarkEnd w:id="34601"/>
        <w:bookmarkEnd w:id="34602"/>
      </w:del>
    </w:p>
    <w:p w14:paraId="26610A88" w14:textId="1A387226" w:rsidR="00D225CD" w:rsidDel="00096943" w:rsidRDefault="00D225CD" w:rsidP="00D10B12">
      <w:pPr>
        <w:pStyle w:val="Heading5"/>
        <w:spacing w:line="288" w:lineRule="auto"/>
        <w:contextualSpacing/>
        <w:rPr>
          <w:ins w:id="34603" w:author="phuong vu" w:date="2018-11-21T21:52:00Z"/>
          <w:del w:id="34604" w:author="Tran Huan" w:date="2018-11-25T22:00:00Z"/>
          <w:lang w:val="en-US"/>
        </w:rPr>
        <w:pPrChange w:id="34605" w:author="Tran Huan" w:date="2018-12-03T01:23:00Z">
          <w:pPr>
            <w:pStyle w:val="Heading5"/>
          </w:pPr>
        </w:pPrChange>
      </w:pPr>
      <w:ins w:id="34606" w:author="phuong vu" w:date="2018-11-21T21:52:00Z">
        <w:del w:id="34607" w:author="Tran Huan" w:date="2018-11-25T22:00:00Z">
          <w:r w:rsidDel="00096943">
            <w:rPr>
              <w:lang w:val="en-US"/>
            </w:rPr>
            <w:delText>Cập nhật hóa đơn</w:delText>
          </w:r>
          <w:bookmarkStart w:id="34608" w:name="_Toc531004202"/>
          <w:bookmarkStart w:id="34609" w:name="_Toc531006119"/>
          <w:bookmarkStart w:id="34610" w:name="_Toc531572112"/>
          <w:bookmarkStart w:id="34611" w:name="_Toc531575960"/>
          <w:bookmarkStart w:id="34612" w:name="_Toc531579701"/>
          <w:bookmarkStart w:id="34613" w:name="_Toc531583439"/>
          <w:bookmarkEnd w:id="34608"/>
          <w:bookmarkEnd w:id="34609"/>
          <w:bookmarkEnd w:id="34610"/>
          <w:bookmarkEnd w:id="34611"/>
          <w:bookmarkEnd w:id="34612"/>
          <w:bookmarkEnd w:id="34613"/>
        </w:del>
      </w:ins>
    </w:p>
    <w:p w14:paraId="61265DE9" w14:textId="7AED0794" w:rsidR="00D225CD" w:rsidDel="00096943" w:rsidRDefault="00D225CD" w:rsidP="00D10B12">
      <w:pPr>
        <w:pStyle w:val="Heading6"/>
        <w:spacing w:line="288" w:lineRule="auto"/>
        <w:contextualSpacing/>
        <w:rPr>
          <w:ins w:id="34614" w:author="phuong vu" w:date="2018-11-21T21:54:00Z"/>
          <w:del w:id="34615" w:author="Tran Huan" w:date="2018-11-25T22:00:00Z"/>
          <w:lang w:val="en-US"/>
        </w:rPr>
        <w:pPrChange w:id="34616" w:author="Tran Huan" w:date="2018-12-03T01:23:00Z">
          <w:pPr>
            <w:pStyle w:val="Heading6"/>
          </w:pPr>
        </w:pPrChange>
      </w:pPr>
      <w:ins w:id="34617" w:author="phuong vu" w:date="2018-11-21T21:53:00Z">
        <w:del w:id="34618" w:author="Tran Huan" w:date="2018-11-25T22:00:00Z">
          <w:r w:rsidDel="00096943">
            <w:rPr>
              <w:lang w:val="en-US"/>
            </w:rPr>
            <w:delText>Mục đích</w:delText>
          </w:r>
        </w:del>
      </w:ins>
      <w:bookmarkStart w:id="34619" w:name="_Toc531004203"/>
      <w:bookmarkStart w:id="34620" w:name="_Toc531006120"/>
      <w:bookmarkStart w:id="34621" w:name="_Toc531572113"/>
      <w:bookmarkStart w:id="34622" w:name="_Toc531575961"/>
      <w:bookmarkStart w:id="34623" w:name="_Toc531579702"/>
      <w:bookmarkStart w:id="34624" w:name="_Toc531583440"/>
      <w:bookmarkEnd w:id="34619"/>
      <w:bookmarkEnd w:id="34620"/>
      <w:bookmarkEnd w:id="34621"/>
      <w:bookmarkEnd w:id="34622"/>
      <w:bookmarkEnd w:id="34623"/>
      <w:bookmarkEnd w:id="34624"/>
    </w:p>
    <w:p w14:paraId="2238A8AC" w14:textId="35147E27" w:rsidR="00770D42" w:rsidRPr="00933422" w:rsidDel="00096943" w:rsidRDefault="00770D42" w:rsidP="00D10B12">
      <w:pPr>
        <w:spacing w:after="0" w:line="288" w:lineRule="auto"/>
        <w:ind w:firstLine="720"/>
        <w:contextualSpacing/>
        <w:rPr>
          <w:ins w:id="34625" w:author="phuong vu" w:date="2018-11-21T21:53:00Z"/>
          <w:del w:id="34626" w:author="Tran Huan" w:date="2018-11-25T22:00:00Z"/>
          <w:lang w:val="en-US"/>
        </w:rPr>
        <w:pPrChange w:id="34627" w:author="Tran Huan" w:date="2018-12-03T01:23:00Z">
          <w:pPr>
            <w:pStyle w:val="Heading6"/>
          </w:pPr>
        </w:pPrChange>
      </w:pPr>
      <w:ins w:id="34628" w:author="phuong vu" w:date="2018-11-21T21:54:00Z">
        <w:del w:id="34629" w:author="Tran Huan" w:date="2018-11-25T22:00:00Z">
          <w:r w:rsidDel="00096943">
            <w:rPr>
              <w:lang w:val="en-US"/>
            </w:rPr>
            <w:delText>Trong quá trình xử lí đơn hàng</w:delText>
          </w:r>
        </w:del>
      </w:ins>
      <w:ins w:id="34630" w:author="phuong vu" w:date="2018-11-21T21:55:00Z">
        <w:del w:id="34631" w:author="Tran Huan" w:date="2018-11-25T22:00:00Z">
          <w:r w:rsidDel="00096943">
            <w:rPr>
              <w:lang w:val="en-US"/>
            </w:rPr>
            <w:delText xml:space="preserve"> xảy ra thiếu sót làm mất quần áo của khách hàng</w:delText>
          </w:r>
        </w:del>
      </w:ins>
      <w:ins w:id="34632" w:author="phuong vu" w:date="2018-11-21T21:56:00Z">
        <w:del w:id="34633" w:author="Tran Huan" w:date="2018-11-25T22:00:00Z">
          <w:r w:rsidDel="00096943">
            <w:rPr>
              <w:lang w:val="en-US"/>
            </w:rPr>
            <w:delText xml:space="preserve"> nên cần cập nhật lại thông tin số lượng đồ để tính giá tiền lại cho khách hàng đúng với thực tế.</w:delText>
          </w:r>
        </w:del>
      </w:ins>
      <w:bookmarkStart w:id="34634" w:name="_Toc531004204"/>
      <w:bookmarkStart w:id="34635" w:name="_Toc531006121"/>
      <w:bookmarkStart w:id="34636" w:name="_Toc531572114"/>
      <w:bookmarkStart w:id="34637" w:name="_Toc531575962"/>
      <w:bookmarkStart w:id="34638" w:name="_Toc531579703"/>
      <w:bookmarkStart w:id="34639" w:name="_Toc531583441"/>
      <w:bookmarkEnd w:id="34634"/>
      <w:bookmarkEnd w:id="34635"/>
      <w:bookmarkEnd w:id="34636"/>
      <w:bookmarkEnd w:id="34637"/>
      <w:bookmarkEnd w:id="34638"/>
      <w:bookmarkEnd w:id="34639"/>
    </w:p>
    <w:p w14:paraId="2AFBA8AE" w14:textId="54513795" w:rsidR="00D225CD" w:rsidDel="00096943" w:rsidRDefault="00D225CD" w:rsidP="00D10B12">
      <w:pPr>
        <w:pStyle w:val="Heading6"/>
        <w:spacing w:line="288" w:lineRule="auto"/>
        <w:contextualSpacing/>
        <w:rPr>
          <w:ins w:id="34640" w:author="phuong vu" w:date="2018-11-21T21:56:00Z"/>
          <w:del w:id="34641" w:author="Tran Huan" w:date="2018-11-25T22:00:00Z"/>
          <w:lang w:val="en-US"/>
        </w:rPr>
        <w:pPrChange w:id="34642" w:author="Tran Huan" w:date="2018-12-03T01:23:00Z">
          <w:pPr>
            <w:pStyle w:val="Heading6"/>
          </w:pPr>
        </w:pPrChange>
      </w:pPr>
      <w:ins w:id="34643" w:author="phuong vu" w:date="2018-11-21T21:53:00Z">
        <w:del w:id="34644" w:author="Tran Huan" w:date="2018-11-25T22:00:00Z">
          <w:r w:rsidDel="00096943">
            <w:rPr>
              <w:lang w:val="en-US"/>
            </w:rPr>
            <w:delText>Giao diện</w:delText>
          </w:r>
        </w:del>
      </w:ins>
      <w:bookmarkStart w:id="34645" w:name="_Toc531004205"/>
      <w:bookmarkStart w:id="34646" w:name="_Toc531006122"/>
      <w:bookmarkStart w:id="34647" w:name="_Toc531572115"/>
      <w:bookmarkStart w:id="34648" w:name="_Toc531575963"/>
      <w:bookmarkStart w:id="34649" w:name="_Toc531579704"/>
      <w:bookmarkStart w:id="34650" w:name="_Toc531583442"/>
      <w:bookmarkEnd w:id="34645"/>
      <w:bookmarkEnd w:id="34646"/>
      <w:bookmarkEnd w:id="34647"/>
      <w:bookmarkEnd w:id="34648"/>
      <w:bookmarkEnd w:id="34649"/>
      <w:bookmarkEnd w:id="34650"/>
    </w:p>
    <w:p w14:paraId="52008EA2" w14:textId="6370B378" w:rsidR="00770D42" w:rsidDel="00096943" w:rsidRDefault="00770D42" w:rsidP="00D10B12">
      <w:pPr>
        <w:keepNext/>
        <w:spacing w:after="0" w:line="288" w:lineRule="auto"/>
        <w:contextualSpacing/>
        <w:rPr>
          <w:ins w:id="34651" w:author="phuong vu" w:date="2018-11-21T21:59:00Z"/>
          <w:del w:id="34652" w:author="Tran Huan" w:date="2018-11-25T22:00:00Z"/>
        </w:rPr>
        <w:pPrChange w:id="34653" w:author="Tran Huan" w:date="2018-12-03T01:23:00Z">
          <w:pPr/>
        </w:pPrChange>
      </w:pPr>
      <w:ins w:id="34654" w:author="phuong vu" w:date="2018-11-21T21:57:00Z">
        <w:del w:id="34655" w:author="Tran Huan" w:date="2018-11-25T22:00:00Z">
          <w:r w:rsidDel="00096943">
            <w:rPr>
              <w:noProof/>
              <w:lang w:val="en-US"/>
            </w:rPr>
            <w:drawing>
              <wp:inline distT="0" distB="0" distL="0" distR="0" wp14:anchorId="03FD4850" wp14:editId="07E50B2A">
                <wp:extent cx="5579745" cy="26860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686050"/>
                        </a:xfrm>
                        <a:prstGeom prst="rect">
                          <a:avLst/>
                        </a:prstGeom>
                      </pic:spPr>
                    </pic:pic>
                  </a:graphicData>
                </a:graphic>
              </wp:inline>
            </w:drawing>
          </w:r>
        </w:del>
      </w:ins>
      <w:bookmarkStart w:id="34656" w:name="_Toc531004206"/>
      <w:bookmarkStart w:id="34657" w:name="_Toc531006123"/>
      <w:bookmarkStart w:id="34658" w:name="_Toc531572116"/>
      <w:bookmarkStart w:id="34659" w:name="_Toc531575964"/>
      <w:bookmarkStart w:id="34660" w:name="_Toc531579705"/>
      <w:bookmarkStart w:id="34661" w:name="_Toc531583443"/>
      <w:bookmarkEnd w:id="34656"/>
      <w:bookmarkEnd w:id="34657"/>
      <w:bookmarkEnd w:id="34658"/>
      <w:bookmarkEnd w:id="34659"/>
      <w:bookmarkEnd w:id="34660"/>
      <w:bookmarkEnd w:id="34661"/>
    </w:p>
    <w:p w14:paraId="24BD55E1" w14:textId="564684A0" w:rsidR="00770D42" w:rsidRPr="000245EB" w:rsidDel="00096943" w:rsidRDefault="00770D42" w:rsidP="00D10B12">
      <w:pPr>
        <w:pStyle w:val="Caption"/>
        <w:spacing w:after="0" w:line="288" w:lineRule="auto"/>
        <w:contextualSpacing/>
        <w:rPr>
          <w:ins w:id="34662" w:author="phuong vu" w:date="2018-11-21T21:53:00Z"/>
          <w:del w:id="34663" w:author="Tran Huan" w:date="2018-11-25T22:00:00Z"/>
          <w:rPrChange w:id="34664" w:author="Tran Huan" w:date="2018-11-25T16:08:00Z">
            <w:rPr>
              <w:ins w:id="34665" w:author="phuong vu" w:date="2018-11-21T21:53:00Z"/>
              <w:del w:id="34666" w:author="Tran Huan" w:date="2018-11-25T22:00:00Z"/>
              <w:lang w:val="en-US"/>
            </w:rPr>
          </w:rPrChange>
        </w:rPr>
        <w:pPrChange w:id="34667" w:author="Tran Huan" w:date="2018-12-03T01:23:00Z">
          <w:pPr>
            <w:pStyle w:val="Heading6"/>
          </w:pPr>
        </w:pPrChange>
      </w:pPr>
      <w:bookmarkStart w:id="34668" w:name="_Ref530600985"/>
      <w:ins w:id="34669" w:author="phuong vu" w:date="2018-11-21T21:59:00Z">
        <w:del w:id="34670" w:author="Tran Huan" w:date="2018-11-25T22:00:00Z">
          <w:r w:rsidDel="00096943">
            <w:delText xml:space="preserve">Hình </w:delText>
          </w:r>
        </w:del>
      </w:ins>
      <w:ins w:id="34671" w:author="phuong vu" w:date="2018-11-22T18:14:00Z">
        <w:del w:id="34672" w:author="Tran Huan" w:date="2018-11-25T22:00:00Z">
          <w:r w:rsidR="00627671" w:rsidDel="00096943">
            <w:rPr>
              <w:i/>
              <w:iCs w:val="0"/>
            </w:rPr>
            <w:fldChar w:fldCharType="begin"/>
          </w:r>
          <w:r w:rsidR="00627671" w:rsidDel="00096943">
            <w:delInstrText xml:space="preserve"> STYLEREF 1 \s </w:delInstrText>
          </w:r>
        </w:del>
      </w:ins>
      <w:del w:id="34673" w:author="Tran Huan" w:date="2018-11-25T22:00:00Z">
        <w:r w:rsidR="00627671" w:rsidDel="00096943">
          <w:rPr>
            <w:i/>
            <w:iCs w:val="0"/>
          </w:rPr>
          <w:fldChar w:fldCharType="separate"/>
        </w:r>
        <w:r w:rsidR="00627671" w:rsidDel="00096943">
          <w:rPr>
            <w:noProof/>
          </w:rPr>
          <w:delText>3</w:delText>
        </w:r>
      </w:del>
      <w:ins w:id="34674" w:author="phuong vu" w:date="2018-11-22T18:14:00Z">
        <w:del w:id="34675" w:author="Tran Huan" w:date="2018-11-25T22:00:00Z">
          <w:r w:rsidR="00627671" w:rsidDel="00096943">
            <w:rPr>
              <w:i/>
              <w:iCs w:val="0"/>
            </w:rPr>
            <w:fldChar w:fldCharType="end"/>
          </w:r>
          <w:r w:rsidR="00627671" w:rsidDel="00096943">
            <w:delText>.</w:delText>
          </w:r>
          <w:r w:rsidR="00627671" w:rsidDel="00096943">
            <w:rPr>
              <w:i/>
              <w:iCs w:val="0"/>
            </w:rPr>
            <w:fldChar w:fldCharType="begin"/>
          </w:r>
          <w:r w:rsidR="00627671" w:rsidDel="00096943">
            <w:delInstrText xml:space="preserve"> SEQ Hình \* ARABIC \s 1 </w:delInstrText>
          </w:r>
        </w:del>
      </w:ins>
      <w:del w:id="34676" w:author="Tran Huan" w:date="2018-11-25T22:00:00Z">
        <w:r w:rsidR="00627671" w:rsidDel="00096943">
          <w:rPr>
            <w:i/>
            <w:iCs w:val="0"/>
          </w:rPr>
          <w:fldChar w:fldCharType="separate"/>
        </w:r>
      </w:del>
      <w:ins w:id="34677" w:author="phuong vu" w:date="2018-11-22T18:14:00Z">
        <w:del w:id="34678" w:author="Tran Huan" w:date="2018-11-25T22:00:00Z">
          <w:r w:rsidR="00627671" w:rsidDel="00096943">
            <w:rPr>
              <w:noProof/>
            </w:rPr>
            <w:delText>13</w:delText>
          </w:r>
          <w:r w:rsidR="00627671" w:rsidDel="00096943">
            <w:rPr>
              <w:i/>
              <w:iCs w:val="0"/>
            </w:rPr>
            <w:fldChar w:fldCharType="end"/>
          </w:r>
        </w:del>
      </w:ins>
      <w:bookmarkEnd w:id="34668"/>
      <w:ins w:id="34679" w:author="phuong vu" w:date="2018-11-21T21:59:00Z">
        <w:del w:id="34680" w:author="Tran Huan" w:date="2018-11-25T22:00:00Z">
          <w:r w:rsidRPr="000245EB" w:rsidDel="00096943">
            <w:rPr>
              <w:rPrChange w:id="34681" w:author="Tran Huan" w:date="2018-11-25T16:08:00Z">
                <w:rPr>
                  <w:b w:val="0"/>
                  <w:lang w:val="en-US"/>
                </w:rPr>
              </w:rPrChange>
            </w:rPr>
            <w:delText xml:space="preserve"> Giao diện cập nhật thông tin hóa đơn</w:delText>
          </w:r>
        </w:del>
      </w:ins>
      <w:bookmarkStart w:id="34682" w:name="_Toc531004207"/>
      <w:bookmarkStart w:id="34683" w:name="_Toc531006124"/>
      <w:bookmarkStart w:id="34684" w:name="_Toc531572117"/>
      <w:bookmarkStart w:id="34685" w:name="_Toc531575965"/>
      <w:bookmarkStart w:id="34686" w:name="_Toc531579706"/>
      <w:bookmarkStart w:id="34687" w:name="_Toc531583444"/>
      <w:bookmarkEnd w:id="34682"/>
      <w:bookmarkEnd w:id="34683"/>
      <w:bookmarkEnd w:id="34684"/>
      <w:bookmarkEnd w:id="34685"/>
      <w:bookmarkEnd w:id="34686"/>
      <w:bookmarkEnd w:id="34687"/>
    </w:p>
    <w:p w14:paraId="47B0592D" w14:textId="11A79880" w:rsidR="00D225CD" w:rsidDel="00096943" w:rsidRDefault="00D225CD" w:rsidP="00D10B12">
      <w:pPr>
        <w:pStyle w:val="Heading6"/>
        <w:spacing w:line="288" w:lineRule="auto"/>
        <w:contextualSpacing/>
        <w:rPr>
          <w:ins w:id="34688" w:author="phuong vu" w:date="2018-11-21T22:00:00Z"/>
          <w:del w:id="34689" w:author="Tran Huan" w:date="2018-11-25T22:00:00Z"/>
          <w:lang w:val="en-US"/>
        </w:rPr>
        <w:pPrChange w:id="34690" w:author="Tran Huan" w:date="2018-12-03T01:23:00Z">
          <w:pPr>
            <w:pStyle w:val="Heading6"/>
          </w:pPr>
        </w:pPrChange>
      </w:pPr>
      <w:ins w:id="34691" w:author="phuong vu" w:date="2018-11-21T21:53:00Z">
        <w:del w:id="34692" w:author="Tran Huan" w:date="2018-11-25T22:00:00Z">
          <w:r w:rsidDel="00096943">
            <w:rPr>
              <w:lang w:val="en-US"/>
            </w:rPr>
            <w:delText>Các thành phần giao diện</w:delText>
          </w:r>
        </w:del>
      </w:ins>
      <w:bookmarkStart w:id="34693" w:name="_Toc531004208"/>
      <w:bookmarkStart w:id="34694" w:name="_Toc531006125"/>
      <w:bookmarkStart w:id="34695" w:name="_Toc531572118"/>
      <w:bookmarkStart w:id="34696" w:name="_Toc531575966"/>
      <w:bookmarkStart w:id="34697" w:name="_Toc531579707"/>
      <w:bookmarkStart w:id="34698" w:name="_Toc531583445"/>
      <w:bookmarkEnd w:id="34693"/>
      <w:bookmarkEnd w:id="34694"/>
      <w:bookmarkEnd w:id="34695"/>
      <w:bookmarkEnd w:id="34696"/>
      <w:bookmarkEnd w:id="34697"/>
      <w:bookmarkEnd w:id="34698"/>
    </w:p>
    <w:tbl>
      <w:tblPr>
        <w:tblStyle w:val="TableGrid"/>
        <w:tblW w:w="0" w:type="auto"/>
        <w:tblLook w:val="04A0" w:firstRow="1" w:lastRow="0" w:firstColumn="1" w:lastColumn="0" w:noHBand="0" w:noVBand="1"/>
      </w:tblPr>
      <w:tblGrid>
        <w:gridCol w:w="805"/>
        <w:gridCol w:w="1980"/>
        <w:gridCol w:w="2970"/>
        <w:gridCol w:w="1266"/>
        <w:gridCol w:w="1756"/>
      </w:tblGrid>
      <w:tr w:rsidR="00770D42" w:rsidDel="00096943" w14:paraId="1EECD3EE" w14:textId="1BA21923" w:rsidTr="00565D22">
        <w:trPr>
          <w:ins w:id="34699" w:author="phuong vu" w:date="2018-11-21T22:00:00Z"/>
          <w:del w:id="34700" w:author="Tran Huan" w:date="2018-11-25T22:00:00Z"/>
        </w:trPr>
        <w:tc>
          <w:tcPr>
            <w:tcW w:w="805" w:type="dxa"/>
            <w:vAlign w:val="center"/>
          </w:tcPr>
          <w:p w14:paraId="7921D64E" w14:textId="65921A93" w:rsidR="00770D42" w:rsidRPr="007F1EF1" w:rsidDel="00096943" w:rsidRDefault="00770D42" w:rsidP="00D10B12">
            <w:pPr>
              <w:spacing w:line="288" w:lineRule="auto"/>
              <w:contextualSpacing/>
              <w:jc w:val="center"/>
              <w:rPr>
                <w:ins w:id="34701" w:author="phuong vu" w:date="2018-11-21T22:00:00Z"/>
                <w:del w:id="34702" w:author="Tran Huan" w:date="2018-11-25T22:00:00Z"/>
                <w:b/>
                <w:lang w:val="en-US"/>
              </w:rPr>
              <w:pPrChange w:id="34703" w:author="Tran Huan" w:date="2018-12-03T01:23:00Z">
                <w:pPr>
                  <w:spacing w:line="360" w:lineRule="auto"/>
                  <w:jc w:val="center"/>
                </w:pPr>
              </w:pPrChange>
            </w:pPr>
            <w:ins w:id="34704" w:author="phuong vu" w:date="2018-11-21T22:00:00Z">
              <w:del w:id="34705" w:author="Tran Huan" w:date="2018-11-25T22:00:00Z">
                <w:r w:rsidRPr="007F1EF1" w:rsidDel="00096943">
                  <w:rPr>
                    <w:b/>
                    <w:lang w:val="en-US"/>
                  </w:rPr>
                  <w:delText>STT</w:delText>
                </w:r>
                <w:bookmarkStart w:id="34706" w:name="_Toc531004209"/>
                <w:bookmarkStart w:id="34707" w:name="_Toc531006126"/>
                <w:bookmarkStart w:id="34708" w:name="_Toc531572119"/>
                <w:bookmarkStart w:id="34709" w:name="_Toc531575967"/>
                <w:bookmarkStart w:id="34710" w:name="_Toc531579708"/>
                <w:bookmarkStart w:id="34711" w:name="_Toc531583446"/>
                <w:bookmarkEnd w:id="34706"/>
                <w:bookmarkEnd w:id="34707"/>
                <w:bookmarkEnd w:id="34708"/>
                <w:bookmarkEnd w:id="34709"/>
                <w:bookmarkEnd w:id="34710"/>
                <w:bookmarkEnd w:id="34711"/>
              </w:del>
            </w:ins>
          </w:p>
        </w:tc>
        <w:tc>
          <w:tcPr>
            <w:tcW w:w="1980" w:type="dxa"/>
            <w:vAlign w:val="center"/>
          </w:tcPr>
          <w:p w14:paraId="222767DF" w14:textId="246DDC4D" w:rsidR="00770D42" w:rsidRPr="007F1EF1" w:rsidDel="00096943" w:rsidRDefault="00770D42" w:rsidP="00D10B12">
            <w:pPr>
              <w:spacing w:line="288" w:lineRule="auto"/>
              <w:contextualSpacing/>
              <w:jc w:val="center"/>
              <w:rPr>
                <w:ins w:id="34712" w:author="phuong vu" w:date="2018-11-21T22:00:00Z"/>
                <w:del w:id="34713" w:author="Tran Huan" w:date="2018-11-25T22:00:00Z"/>
                <w:b/>
                <w:lang w:val="en-US"/>
              </w:rPr>
              <w:pPrChange w:id="34714" w:author="Tran Huan" w:date="2018-12-03T01:23:00Z">
                <w:pPr>
                  <w:spacing w:line="360" w:lineRule="auto"/>
                  <w:jc w:val="center"/>
                </w:pPr>
              </w:pPrChange>
            </w:pPr>
            <w:ins w:id="34715" w:author="phuong vu" w:date="2018-11-21T22:00:00Z">
              <w:del w:id="34716" w:author="Tran Huan" w:date="2018-11-25T22:00:00Z">
                <w:r w:rsidRPr="007F1EF1" w:rsidDel="00096943">
                  <w:rPr>
                    <w:b/>
                    <w:lang w:val="en-US"/>
                  </w:rPr>
                  <w:delText>Loại điều khiển</w:delText>
                </w:r>
                <w:bookmarkStart w:id="34717" w:name="_Toc531004210"/>
                <w:bookmarkStart w:id="34718" w:name="_Toc531006127"/>
                <w:bookmarkStart w:id="34719" w:name="_Toc531572120"/>
                <w:bookmarkStart w:id="34720" w:name="_Toc531575968"/>
                <w:bookmarkStart w:id="34721" w:name="_Toc531579709"/>
                <w:bookmarkStart w:id="34722" w:name="_Toc531583447"/>
                <w:bookmarkEnd w:id="34717"/>
                <w:bookmarkEnd w:id="34718"/>
                <w:bookmarkEnd w:id="34719"/>
                <w:bookmarkEnd w:id="34720"/>
                <w:bookmarkEnd w:id="34721"/>
                <w:bookmarkEnd w:id="34722"/>
              </w:del>
            </w:ins>
          </w:p>
        </w:tc>
        <w:tc>
          <w:tcPr>
            <w:tcW w:w="2970" w:type="dxa"/>
            <w:vAlign w:val="center"/>
          </w:tcPr>
          <w:p w14:paraId="5CC8A177" w14:textId="78A38479" w:rsidR="00770D42" w:rsidRPr="007F1EF1" w:rsidDel="00096943" w:rsidRDefault="00770D42" w:rsidP="00D10B12">
            <w:pPr>
              <w:spacing w:line="288" w:lineRule="auto"/>
              <w:contextualSpacing/>
              <w:jc w:val="center"/>
              <w:rPr>
                <w:ins w:id="34723" w:author="phuong vu" w:date="2018-11-21T22:00:00Z"/>
                <w:del w:id="34724" w:author="Tran Huan" w:date="2018-11-25T22:00:00Z"/>
                <w:b/>
                <w:lang w:val="en-US"/>
              </w:rPr>
              <w:pPrChange w:id="34725" w:author="Tran Huan" w:date="2018-12-03T01:23:00Z">
                <w:pPr>
                  <w:spacing w:line="360" w:lineRule="auto"/>
                  <w:jc w:val="center"/>
                </w:pPr>
              </w:pPrChange>
            </w:pPr>
            <w:ins w:id="34726" w:author="phuong vu" w:date="2018-11-21T22:00:00Z">
              <w:del w:id="34727" w:author="Tran Huan" w:date="2018-11-25T22:00:00Z">
                <w:r w:rsidRPr="007F1EF1" w:rsidDel="00096943">
                  <w:rPr>
                    <w:b/>
                    <w:lang w:val="en-US"/>
                  </w:rPr>
                  <w:delText>Nội dung thực hiện</w:delText>
                </w:r>
                <w:bookmarkStart w:id="34728" w:name="_Toc531004211"/>
                <w:bookmarkStart w:id="34729" w:name="_Toc531006128"/>
                <w:bookmarkStart w:id="34730" w:name="_Toc531572121"/>
                <w:bookmarkStart w:id="34731" w:name="_Toc531575969"/>
                <w:bookmarkStart w:id="34732" w:name="_Toc531579710"/>
                <w:bookmarkStart w:id="34733" w:name="_Toc531583448"/>
                <w:bookmarkEnd w:id="34728"/>
                <w:bookmarkEnd w:id="34729"/>
                <w:bookmarkEnd w:id="34730"/>
                <w:bookmarkEnd w:id="34731"/>
                <w:bookmarkEnd w:id="34732"/>
                <w:bookmarkEnd w:id="34733"/>
              </w:del>
            </w:ins>
          </w:p>
        </w:tc>
        <w:tc>
          <w:tcPr>
            <w:tcW w:w="1266" w:type="dxa"/>
            <w:vAlign w:val="center"/>
          </w:tcPr>
          <w:p w14:paraId="17E728B3" w14:textId="6E5E8268" w:rsidR="00770D42" w:rsidRPr="007F1EF1" w:rsidDel="00096943" w:rsidRDefault="00770D42" w:rsidP="00D10B12">
            <w:pPr>
              <w:spacing w:line="288" w:lineRule="auto"/>
              <w:contextualSpacing/>
              <w:jc w:val="center"/>
              <w:rPr>
                <w:ins w:id="34734" w:author="phuong vu" w:date="2018-11-21T22:00:00Z"/>
                <w:del w:id="34735" w:author="Tran Huan" w:date="2018-11-25T22:00:00Z"/>
                <w:b/>
                <w:lang w:val="en-US"/>
              </w:rPr>
              <w:pPrChange w:id="34736" w:author="Tran Huan" w:date="2018-12-03T01:23:00Z">
                <w:pPr>
                  <w:spacing w:line="360" w:lineRule="auto"/>
                  <w:jc w:val="center"/>
                </w:pPr>
              </w:pPrChange>
            </w:pPr>
            <w:ins w:id="34737" w:author="phuong vu" w:date="2018-11-21T22:00:00Z">
              <w:del w:id="34738" w:author="Tran Huan" w:date="2018-11-25T22:00:00Z">
                <w:r w:rsidRPr="007F1EF1" w:rsidDel="00096943">
                  <w:rPr>
                    <w:b/>
                    <w:lang w:val="en-US"/>
                  </w:rPr>
                  <w:delText>Giá trị mặc định</w:delText>
                </w:r>
                <w:bookmarkStart w:id="34739" w:name="_Toc531004212"/>
                <w:bookmarkStart w:id="34740" w:name="_Toc531006129"/>
                <w:bookmarkStart w:id="34741" w:name="_Toc531572122"/>
                <w:bookmarkStart w:id="34742" w:name="_Toc531575970"/>
                <w:bookmarkStart w:id="34743" w:name="_Toc531579711"/>
                <w:bookmarkStart w:id="34744" w:name="_Toc531583449"/>
                <w:bookmarkEnd w:id="34739"/>
                <w:bookmarkEnd w:id="34740"/>
                <w:bookmarkEnd w:id="34741"/>
                <w:bookmarkEnd w:id="34742"/>
                <w:bookmarkEnd w:id="34743"/>
                <w:bookmarkEnd w:id="34744"/>
              </w:del>
            </w:ins>
          </w:p>
        </w:tc>
        <w:tc>
          <w:tcPr>
            <w:tcW w:w="1756" w:type="dxa"/>
            <w:vAlign w:val="center"/>
          </w:tcPr>
          <w:p w14:paraId="1A112609" w14:textId="3ABDBA55" w:rsidR="00770D42" w:rsidRPr="007F1EF1" w:rsidDel="00096943" w:rsidRDefault="00770D42" w:rsidP="00D10B12">
            <w:pPr>
              <w:spacing w:line="288" w:lineRule="auto"/>
              <w:contextualSpacing/>
              <w:jc w:val="center"/>
              <w:rPr>
                <w:ins w:id="34745" w:author="phuong vu" w:date="2018-11-21T22:00:00Z"/>
                <w:del w:id="34746" w:author="Tran Huan" w:date="2018-11-25T22:00:00Z"/>
                <w:b/>
                <w:lang w:val="en-US"/>
              </w:rPr>
              <w:pPrChange w:id="34747" w:author="Tran Huan" w:date="2018-12-03T01:23:00Z">
                <w:pPr>
                  <w:spacing w:line="360" w:lineRule="auto"/>
                  <w:jc w:val="center"/>
                </w:pPr>
              </w:pPrChange>
            </w:pPr>
            <w:ins w:id="34748" w:author="phuong vu" w:date="2018-11-21T22:00:00Z">
              <w:del w:id="34749" w:author="Tran Huan" w:date="2018-11-25T22:00:00Z">
                <w:r w:rsidRPr="007F1EF1" w:rsidDel="00096943">
                  <w:rPr>
                    <w:b/>
                    <w:lang w:val="en-US"/>
                  </w:rPr>
                  <w:delText>Lưu ý</w:delText>
                </w:r>
                <w:bookmarkStart w:id="34750" w:name="_Toc531004213"/>
                <w:bookmarkStart w:id="34751" w:name="_Toc531006130"/>
                <w:bookmarkStart w:id="34752" w:name="_Toc531572123"/>
                <w:bookmarkStart w:id="34753" w:name="_Toc531575971"/>
                <w:bookmarkStart w:id="34754" w:name="_Toc531579712"/>
                <w:bookmarkStart w:id="34755" w:name="_Toc531583450"/>
                <w:bookmarkEnd w:id="34750"/>
                <w:bookmarkEnd w:id="34751"/>
                <w:bookmarkEnd w:id="34752"/>
                <w:bookmarkEnd w:id="34753"/>
                <w:bookmarkEnd w:id="34754"/>
                <w:bookmarkEnd w:id="34755"/>
              </w:del>
            </w:ins>
          </w:p>
        </w:tc>
        <w:bookmarkStart w:id="34756" w:name="_Toc531004214"/>
        <w:bookmarkStart w:id="34757" w:name="_Toc531006131"/>
        <w:bookmarkStart w:id="34758" w:name="_Toc531572124"/>
        <w:bookmarkStart w:id="34759" w:name="_Toc531575972"/>
        <w:bookmarkStart w:id="34760" w:name="_Toc531579713"/>
        <w:bookmarkStart w:id="34761" w:name="_Toc531583451"/>
        <w:bookmarkEnd w:id="34756"/>
        <w:bookmarkEnd w:id="34757"/>
        <w:bookmarkEnd w:id="34758"/>
        <w:bookmarkEnd w:id="34759"/>
        <w:bookmarkEnd w:id="34760"/>
        <w:bookmarkEnd w:id="34761"/>
      </w:tr>
      <w:tr w:rsidR="00770D42" w:rsidDel="00096943" w14:paraId="4222E753" w14:textId="18CCA2FD" w:rsidTr="00565D22">
        <w:trPr>
          <w:ins w:id="34762" w:author="phuong vu" w:date="2018-11-21T22:00:00Z"/>
          <w:del w:id="34763" w:author="Tran Huan" w:date="2018-11-25T22:00:00Z"/>
        </w:trPr>
        <w:tc>
          <w:tcPr>
            <w:tcW w:w="805" w:type="dxa"/>
          </w:tcPr>
          <w:p w14:paraId="7E8B0ED3" w14:textId="34AB076B" w:rsidR="00770D42" w:rsidDel="00096943" w:rsidRDefault="00770D42" w:rsidP="00D10B12">
            <w:pPr>
              <w:spacing w:line="288" w:lineRule="auto"/>
              <w:contextualSpacing/>
              <w:jc w:val="center"/>
              <w:rPr>
                <w:ins w:id="34764" w:author="phuong vu" w:date="2018-11-21T22:00:00Z"/>
                <w:del w:id="34765" w:author="Tran Huan" w:date="2018-11-25T22:00:00Z"/>
                <w:lang w:val="en-US"/>
              </w:rPr>
              <w:pPrChange w:id="34766" w:author="Tran Huan" w:date="2018-12-03T01:23:00Z">
                <w:pPr>
                  <w:spacing w:line="360" w:lineRule="auto"/>
                  <w:jc w:val="center"/>
                </w:pPr>
              </w:pPrChange>
            </w:pPr>
            <w:ins w:id="34767" w:author="phuong vu" w:date="2018-11-21T22:00:00Z">
              <w:del w:id="34768" w:author="Tran Huan" w:date="2018-11-25T22:00:00Z">
                <w:r w:rsidDel="00096943">
                  <w:rPr>
                    <w:lang w:val="en-US"/>
                  </w:rPr>
                  <w:delText>1</w:delText>
                </w:r>
                <w:bookmarkStart w:id="34769" w:name="_Toc531004215"/>
                <w:bookmarkStart w:id="34770" w:name="_Toc531006132"/>
                <w:bookmarkStart w:id="34771" w:name="_Toc531572125"/>
                <w:bookmarkStart w:id="34772" w:name="_Toc531575973"/>
                <w:bookmarkStart w:id="34773" w:name="_Toc531579714"/>
                <w:bookmarkStart w:id="34774" w:name="_Toc531583452"/>
                <w:bookmarkEnd w:id="34769"/>
                <w:bookmarkEnd w:id="34770"/>
                <w:bookmarkEnd w:id="34771"/>
                <w:bookmarkEnd w:id="34772"/>
                <w:bookmarkEnd w:id="34773"/>
                <w:bookmarkEnd w:id="34774"/>
              </w:del>
            </w:ins>
          </w:p>
        </w:tc>
        <w:tc>
          <w:tcPr>
            <w:tcW w:w="1980" w:type="dxa"/>
          </w:tcPr>
          <w:p w14:paraId="37C4ABCA" w14:textId="20485416" w:rsidR="00770D42" w:rsidDel="00096943" w:rsidRDefault="00770D42" w:rsidP="00D10B12">
            <w:pPr>
              <w:spacing w:line="288" w:lineRule="auto"/>
              <w:contextualSpacing/>
              <w:rPr>
                <w:ins w:id="34775" w:author="phuong vu" w:date="2018-11-21T22:00:00Z"/>
                <w:del w:id="34776" w:author="Tran Huan" w:date="2018-11-25T22:00:00Z"/>
                <w:lang w:val="en-US"/>
              </w:rPr>
              <w:pPrChange w:id="34777" w:author="Tran Huan" w:date="2018-12-03T01:23:00Z">
                <w:pPr>
                  <w:spacing w:line="360" w:lineRule="auto"/>
                </w:pPr>
              </w:pPrChange>
            </w:pPr>
            <w:ins w:id="34778" w:author="phuong vu" w:date="2018-11-21T22:00:00Z">
              <w:del w:id="34779" w:author="Tran Huan" w:date="2018-11-25T22:00:00Z">
                <w:r w:rsidDel="00096943">
                  <w:rPr>
                    <w:lang w:val="en-US"/>
                  </w:rPr>
                  <w:delText>span</w:delText>
                </w:r>
                <w:bookmarkStart w:id="34780" w:name="_Toc531004216"/>
                <w:bookmarkStart w:id="34781" w:name="_Toc531006133"/>
                <w:bookmarkStart w:id="34782" w:name="_Toc531572126"/>
                <w:bookmarkStart w:id="34783" w:name="_Toc531575974"/>
                <w:bookmarkStart w:id="34784" w:name="_Toc531579715"/>
                <w:bookmarkStart w:id="34785" w:name="_Toc531583453"/>
                <w:bookmarkEnd w:id="34780"/>
                <w:bookmarkEnd w:id="34781"/>
                <w:bookmarkEnd w:id="34782"/>
                <w:bookmarkEnd w:id="34783"/>
                <w:bookmarkEnd w:id="34784"/>
                <w:bookmarkEnd w:id="34785"/>
              </w:del>
            </w:ins>
          </w:p>
        </w:tc>
        <w:tc>
          <w:tcPr>
            <w:tcW w:w="2970" w:type="dxa"/>
          </w:tcPr>
          <w:p w14:paraId="0EFF3708" w14:textId="7248AB3D" w:rsidR="00770D42" w:rsidDel="00096943" w:rsidRDefault="00770D42" w:rsidP="00D10B12">
            <w:pPr>
              <w:spacing w:line="288" w:lineRule="auto"/>
              <w:contextualSpacing/>
              <w:rPr>
                <w:ins w:id="34786" w:author="phuong vu" w:date="2018-11-21T22:00:00Z"/>
                <w:del w:id="34787" w:author="Tran Huan" w:date="2018-11-25T22:00:00Z"/>
                <w:lang w:val="en-US"/>
              </w:rPr>
              <w:pPrChange w:id="34788" w:author="Tran Huan" w:date="2018-12-03T01:23:00Z">
                <w:pPr>
                  <w:spacing w:line="360" w:lineRule="auto"/>
                </w:pPr>
              </w:pPrChange>
            </w:pPr>
            <w:ins w:id="34789" w:author="phuong vu" w:date="2018-11-21T22:00:00Z">
              <w:del w:id="34790" w:author="Tran Huan" w:date="2018-11-25T22:00:00Z">
                <w:r w:rsidDel="00096943">
                  <w:rPr>
                    <w:lang w:val="en-US"/>
                  </w:rPr>
                  <w:delText xml:space="preserve">Hiển thị thông tin hóa đơn như giao diện </w:delText>
                </w:r>
                <w:r w:rsidDel="00096943">
                  <w:rPr>
                    <w:lang w:val="en-US"/>
                  </w:rPr>
                  <w:fldChar w:fldCharType="begin"/>
                </w:r>
                <w:r w:rsidDel="00096943">
                  <w:rPr>
                    <w:lang w:val="en-US"/>
                  </w:rPr>
                  <w:delInstrText xml:space="preserve"> REF _Ref530600985 \h </w:delInstrText>
                </w:r>
              </w:del>
            </w:ins>
            <w:del w:id="34791" w:author="Tran Huan" w:date="2018-11-25T22:00:00Z">
              <w:r w:rsidR="00E6227B" w:rsidDel="00096943">
                <w:rPr>
                  <w:lang w:val="en-US"/>
                </w:rPr>
                <w:delInstrText xml:space="preserve"> \* MERGEFORMAT </w:delInstrText>
              </w:r>
              <w:r w:rsidDel="00096943">
                <w:rPr>
                  <w:lang w:val="en-US"/>
                </w:rPr>
              </w:r>
              <w:r w:rsidDel="00096943">
                <w:rPr>
                  <w:lang w:val="en-US"/>
                </w:rPr>
                <w:fldChar w:fldCharType="separate"/>
              </w:r>
            </w:del>
            <w:ins w:id="34792" w:author="phuong vu" w:date="2018-11-21T22:00:00Z">
              <w:del w:id="34793" w:author="Tran Huan" w:date="2018-11-25T22:00:00Z">
                <w:r w:rsidDel="00096943">
                  <w:delText xml:space="preserve">Hình </w:delText>
                </w:r>
                <w:r w:rsidDel="00096943">
                  <w:rPr>
                    <w:noProof/>
                  </w:rPr>
                  <w:delText>3</w:delText>
                </w:r>
                <w:r w:rsidDel="00096943">
                  <w:delText>.</w:delText>
                </w:r>
                <w:r w:rsidDel="00096943">
                  <w:rPr>
                    <w:noProof/>
                  </w:rPr>
                  <w:delText>14</w:delText>
                </w:r>
                <w:r w:rsidDel="00096943">
                  <w:rPr>
                    <w:lang w:val="en-US"/>
                  </w:rPr>
                  <w:fldChar w:fldCharType="end"/>
                </w:r>
                <w:bookmarkStart w:id="34794" w:name="_Toc531004217"/>
                <w:bookmarkStart w:id="34795" w:name="_Toc531006134"/>
                <w:bookmarkStart w:id="34796" w:name="_Toc531572127"/>
                <w:bookmarkStart w:id="34797" w:name="_Toc531575975"/>
                <w:bookmarkStart w:id="34798" w:name="_Toc531579716"/>
                <w:bookmarkStart w:id="34799" w:name="_Toc531583454"/>
                <w:bookmarkEnd w:id="34794"/>
                <w:bookmarkEnd w:id="34795"/>
                <w:bookmarkEnd w:id="34796"/>
                <w:bookmarkEnd w:id="34797"/>
                <w:bookmarkEnd w:id="34798"/>
                <w:bookmarkEnd w:id="34799"/>
              </w:del>
            </w:ins>
          </w:p>
        </w:tc>
        <w:tc>
          <w:tcPr>
            <w:tcW w:w="1266" w:type="dxa"/>
          </w:tcPr>
          <w:p w14:paraId="6FEEEECB" w14:textId="68DE3619" w:rsidR="00770D42" w:rsidDel="00096943" w:rsidRDefault="00770D42" w:rsidP="00D10B12">
            <w:pPr>
              <w:spacing w:line="288" w:lineRule="auto"/>
              <w:contextualSpacing/>
              <w:rPr>
                <w:ins w:id="34800" w:author="phuong vu" w:date="2018-11-21T22:00:00Z"/>
                <w:del w:id="34801" w:author="Tran Huan" w:date="2018-11-25T22:00:00Z"/>
                <w:lang w:val="en-US"/>
              </w:rPr>
              <w:pPrChange w:id="34802" w:author="Tran Huan" w:date="2018-12-03T01:23:00Z">
                <w:pPr>
                  <w:spacing w:line="360" w:lineRule="auto"/>
                </w:pPr>
              </w:pPrChange>
            </w:pPr>
            <w:bookmarkStart w:id="34803" w:name="_Toc531004218"/>
            <w:bookmarkStart w:id="34804" w:name="_Toc531006135"/>
            <w:bookmarkStart w:id="34805" w:name="_Toc531572128"/>
            <w:bookmarkStart w:id="34806" w:name="_Toc531575976"/>
            <w:bookmarkStart w:id="34807" w:name="_Toc531579717"/>
            <w:bookmarkStart w:id="34808" w:name="_Toc531583455"/>
            <w:bookmarkEnd w:id="34803"/>
            <w:bookmarkEnd w:id="34804"/>
            <w:bookmarkEnd w:id="34805"/>
            <w:bookmarkEnd w:id="34806"/>
            <w:bookmarkEnd w:id="34807"/>
            <w:bookmarkEnd w:id="34808"/>
          </w:p>
        </w:tc>
        <w:tc>
          <w:tcPr>
            <w:tcW w:w="1756" w:type="dxa"/>
          </w:tcPr>
          <w:p w14:paraId="3C4BC720" w14:textId="2FCE4F80" w:rsidR="00770D42" w:rsidDel="00096943" w:rsidRDefault="00770D42" w:rsidP="00D10B12">
            <w:pPr>
              <w:spacing w:line="288" w:lineRule="auto"/>
              <w:contextualSpacing/>
              <w:rPr>
                <w:ins w:id="34809" w:author="phuong vu" w:date="2018-11-21T22:00:00Z"/>
                <w:del w:id="34810" w:author="Tran Huan" w:date="2018-11-25T22:00:00Z"/>
                <w:lang w:val="en-US"/>
              </w:rPr>
              <w:pPrChange w:id="34811" w:author="Tran Huan" w:date="2018-12-03T01:23:00Z">
                <w:pPr>
                  <w:spacing w:line="360" w:lineRule="auto"/>
                </w:pPr>
              </w:pPrChange>
            </w:pPr>
            <w:bookmarkStart w:id="34812" w:name="_Toc531004219"/>
            <w:bookmarkStart w:id="34813" w:name="_Toc531006136"/>
            <w:bookmarkStart w:id="34814" w:name="_Toc531572129"/>
            <w:bookmarkStart w:id="34815" w:name="_Toc531575977"/>
            <w:bookmarkStart w:id="34816" w:name="_Toc531579718"/>
            <w:bookmarkStart w:id="34817" w:name="_Toc531583456"/>
            <w:bookmarkEnd w:id="34812"/>
            <w:bookmarkEnd w:id="34813"/>
            <w:bookmarkEnd w:id="34814"/>
            <w:bookmarkEnd w:id="34815"/>
            <w:bookmarkEnd w:id="34816"/>
            <w:bookmarkEnd w:id="34817"/>
          </w:p>
        </w:tc>
        <w:bookmarkStart w:id="34818" w:name="_Toc531004220"/>
        <w:bookmarkStart w:id="34819" w:name="_Toc531006137"/>
        <w:bookmarkStart w:id="34820" w:name="_Toc531572130"/>
        <w:bookmarkStart w:id="34821" w:name="_Toc531575978"/>
        <w:bookmarkStart w:id="34822" w:name="_Toc531579719"/>
        <w:bookmarkStart w:id="34823" w:name="_Toc531583457"/>
        <w:bookmarkEnd w:id="34818"/>
        <w:bookmarkEnd w:id="34819"/>
        <w:bookmarkEnd w:id="34820"/>
        <w:bookmarkEnd w:id="34821"/>
        <w:bookmarkEnd w:id="34822"/>
        <w:bookmarkEnd w:id="34823"/>
      </w:tr>
      <w:tr w:rsidR="00770D42" w:rsidDel="00096943" w14:paraId="08E30A78" w14:textId="68FB8DBA" w:rsidTr="00565D22">
        <w:trPr>
          <w:ins w:id="34824" w:author="phuong vu" w:date="2018-11-21T22:00:00Z"/>
          <w:del w:id="34825" w:author="Tran Huan" w:date="2018-11-25T22:00:00Z"/>
        </w:trPr>
        <w:tc>
          <w:tcPr>
            <w:tcW w:w="805" w:type="dxa"/>
          </w:tcPr>
          <w:p w14:paraId="140A378D" w14:textId="6E6770B7" w:rsidR="00770D42" w:rsidDel="00096943" w:rsidRDefault="00770D42" w:rsidP="00D10B12">
            <w:pPr>
              <w:spacing w:line="288" w:lineRule="auto"/>
              <w:contextualSpacing/>
              <w:jc w:val="center"/>
              <w:rPr>
                <w:ins w:id="34826" w:author="phuong vu" w:date="2018-11-21T22:00:00Z"/>
                <w:del w:id="34827" w:author="Tran Huan" w:date="2018-11-25T22:00:00Z"/>
                <w:lang w:val="en-US"/>
              </w:rPr>
              <w:pPrChange w:id="34828" w:author="Tran Huan" w:date="2018-12-03T01:23:00Z">
                <w:pPr>
                  <w:spacing w:line="360" w:lineRule="auto"/>
                  <w:jc w:val="center"/>
                </w:pPr>
              </w:pPrChange>
            </w:pPr>
            <w:ins w:id="34829" w:author="phuong vu" w:date="2018-11-21T22:01:00Z">
              <w:del w:id="34830" w:author="Tran Huan" w:date="2018-11-25T22:00:00Z">
                <w:r w:rsidDel="00096943">
                  <w:rPr>
                    <w:lang w:val="en-US"/>
                  </w:rPr>
                  <w:delText>2</w:delText>
                </w:r>
              </w:del>
            </w:ins>
            <w:bookmarkStart w:id="34831" w:name="_Toc531004221"/>
            <w:bookmarkStart w:id="34832" w:name="_Toc531006138"/>
            <w:bookmarkStart w:id="34833" w:name="_Toc531572131"/>
            <w:bookmarkStart w:id="34834" w:name="_Toc531575979"/>
            <w:bookmarkStart w:id="34835" w:name="_Toc531579720"/>
            <w:bookmarkStart w:id="34836" w:name="_Toc531583458"/>
            <w:bookmarkEnd w:id="34831"/>
            <w:bookmarkEnd w:id="34832"/>
            <w:bookmarkEnd w:id="34833"/>
            <w:bookmarkEnd w:id="34834"/>
            <w:bookmarkEnd w:id="34835"/>
            <w:bookmarkEnd w:id="34836"/>
          </w:p>
        </w:tc>
        <w:tc>
          <w:tcPr>
            <w:tcW w:w="1980" w:type="dxa"/>
          </w:tcPr>
          <w:p w14:paraId="6701E3ED" w14:textId="1307D6E1" w:rsidR="00770D42" w:rsidDel="00096943" w:rsidRDefault="00770D42" w:rsidP="00D10B12">
            <w:pPr>
              <w:spacing w:line="288" w:lineRule="auto"/>
              <w:contextualSpacing/>
              <w:rPr>
                <w:ins w:id="34837" w:author="phuong vu" w:date="2018-11-21T22:00:00Z"/>
                <w:del w:id="34838" w:author="Tran Huan" w:date="2018-11-25T22:00:00Z"/>
                <w:lang w:val="en-US"/>
              </w:rPr>
              <w:pPrChange w:id="34839" w:author="Tran Huan" w:date="2018-12-03T01:23:00Z">
                <w:pPr>
                  <w:spacing w:line="360" w:lineRule="auto"/>
                </w:pPr>
              </w:pPrChange>
            </w:pPr>
            <w:ins w:id="34840" w:author="phuong vu" w:date="2018-11-21T22:01:00Z">
              <w:del w:id="34841" w:author="Tran Huan" w:date="2018-11-25T22:00:00Z">
                <w:r w:rsidDel="00096943">
                  <w:rPr>
                    <w:lang w:val="en-US"/>
                  </w:rPr>
                  <w:delText>inputText</w:delText>
                </w:r>
              </w:del>
            </w:ins>
            <w:bookmarkStart w:id="34842" w:name="_Toc531004222"/>
            <w:bookmarkStart w:id="34843" w:name="_Toc531006139"/>
            <w:bookmarkStart w:id="34844" w:name="_Toc531572132"/>
            <w:bookmarkStart w:id="34845" w:name="_Toc531575980"/>
            <w:bookmarkStart w:id="34846" w:name="_Toc531579721"/>
            <w:bookmarkStart w:id="34847" w:name="_Toc531583459"/>
            <w:bookmarkEnd w:id="34842"/>
            <w:bookmarkEnd w:id="34843"/>
            <w:bookmarkEnd w:id="34844"/>
            <w:bookmarkEnd w:id="34845"/>
            <w:bookmarkEnd w:id="34846"/>
            <w:bookmarkEnd w:id="34847"/>
          </w:p>
        </w:tc>
        <w:tc>
          <w:tcPr>
            <w:tcW w:w="2970" w:type="dxa"/>
          </w:tcPr>
          <w:p w14:paraId="4E91F4C8" w14:textId="4A4F0FE6" w:rsidR="00770D42" w:rsidDel="00096943" w:rsidRDefault="00770D42" w:rsidP="00D10B12">
            <w:pPr>
              <w:spacing w:line="288" w:lineRule="auto"/>
              <w:contextualSpacing/>
              <w:rPr>
                <w:ins w:id="34848" w:author="phuong vu" w:date="2018-11-21T22:00:00Z"/>
                <w:del w:id="34849" w:author="Tran Huan" w:date="2018-11-25T22:00:00Z"/>
                <w:lang w:val="en-US"/>
              </w:rPr>
              <w:pPrChange w:id="34850" w:author="Tran Huan" w:date="2018-12-03T01:23:00Z">
                <w:pPr>
                  <w:spacing w:line="360" w:lineRule="auto"/>
                </w:pPr>
              </w:pPrChange>
            </w:pPr>
            <w:ins w:id="34851" w:author="phuong vu" w:date="2018-11-21T22:01:00Z">
              <w:del w:id="34852" w:author="Tran Huan" w:date="2018-11-25T22:00:00Z">
                <w:r w:rsidDel="00096943">
                  <w:rPr>
                    <w:lang w:val="en-US"/>
                  </w:rPr>
                  <w:delText>Số lượng/ Khối lượng giao</w:delText>
                </w:r>
              </w:del>
            </w:ins>
            <w:bookmarkStart w:id="34853" w:name="_Toc531004223"/>
            <w:bookmarkStart w:id="34854" w:name="_Toc531006140"/>
            <w:bookmarkStart w:id="34855" w:name="_Toc531572133"/>
            <w:bookmarkStart w:id="34856" w:name="_Toc531575981"/>
            <w:bookmarkStart w:id="34857" w:name="_Toc531579722"/>
            <w:bookmarkStart w:id="34858" w:name="_Toc531583460"/>
            <w:bookmarkEnd w:id="34853"/>
            <w:bookmarkEnd w:id="34854"/>
            <w:bookmarkEnd w:id="34855"/>
            <w:bookmarkEnd w:id="34856"/>
            <w:bookmarkEnd w:id="34857"/>
            <w:bookmarkEnd w:id="34858"/>
          </w:p>
        </w:tc>
        <w:tc>
          <w:tcPr>
            <w:tcW w:w="1266" w:type="dxa"/>
          </w:tcPr>
          <w:p w14:paraId="506875E5" w14:textId="5621B64E" w:rsidR="00770D42" w:rsidDel="00096943" w:rsidRDefault="00770D42" w:rsidP="00D10B12">
            <w:pPr>
              <w:spacing w:line="288" w:lineRule="auto"/>
              <w:contextualSpacing/>
              <w:rPr>
                <w:ins w:id="34859" w:author="phuong vu" w:date="2018-11-21T22:00:00Z"/>
                <w:del w:id="34860" w:author="Tran Huan" w:date="2018-11-25T22:00:00Z"/>
                <w:lang w:val="en-US"/>
              </w:rPr>
              <w:pPrChange w:id="34861" w:author="Tran Huan" w:date="2018-12-03T01:23:00Z">
                <w:pPr>
                  <w:spacing w:line="360" w:lineRule="auto"/>
                </w:pPr>
              </w:pPrChange>
            </w:pPr>
            <w:bookmarkStart w:id="34862" w:name="_Toc531004224"/>
            <w:bookmarkStart w:id="34863" w:name="_Toc531006141"/>
            <w:bookmarkStart w:id="34864" w:name="_Toc531572134"/>
            <w:bookmarkStart w:id="34865" w:name="_Toc531575982"/>
            <w:bookmarkStart w:id="34866" w:name="_Toc531579723"/>
            <w:bookmarkStart w:id="34867" w:name="_Toc531583461"/>
            <w:bookmarkEnd w:id="34862"/>
            <w:bookmarkEnd w:id="34863"/>
            <w:bookmarkEnd w:id="34864"/>
            <w:bookmarkEnd w:id="34865"/>
            <w:bookmarkEnd w:id="34866"/>
            <w:bookmarkEnd w:id="34867"/>
          </w:p>
        </w:tc>
        <w:tc>
          <w:tcPr>
            <w:tcW w:w="1756" w:type="dxa"/>
          </w:tcPr>
          <w:p w14:paraId="527FB8D8" w14:textId="665BC0AD" w:rsidR="00770D42" w:rsidDel="00096943" w:rsidRDefault="00770D42" w:rsidP="00D10B12">
            <w:pPr>
              <w:spacing w:line="288" w:lineRule="auto"/>
              <w:contextualSpacing/>
              <w:rPr>
                <w:ins w:id="34868" w:author="phuong vu" w:date="2018-11-21T22:00:00Z"/>
                <w:del w:id="34869" w:author="Tran Huan" w:date="2018-11-25T22:00:00Z"/>
                <w:lang w:val="en-US"/>
              </w:rPr>
              <w:pPrChange w:id="34870" w:author="Tran Huan" w:date="2018-12-03T01:23:00Z">
                <w:pPr>
                  <w:spacing w:line="360" w:lineRule="auto"/>
                </w:pPr>
              </w:pPrChange>
            </w:pPr>
            <w:bookmarkStart w:id="34871" w:name="_Toc531004225"/>
            <w:bookmarkStart w:id="34872" w:name="_Toc531006142"/>
            <w:bookmarkStart w:id="34873" w:name="_Toc531572135"/>
            <w:bookmarkStart w:id="34874" w:name="_Toc531575983"/>
            <w:bookmarkStart w:id="34875" w:name="_Toc531579724"/>
            <w:bookmarkStart w:id="34876" w:name="_Toc531583462"/>
            <w:bookmarkEnd w:id="34871"/>
            <w:bookmarkEnd w:id="34872"/>
            <w:bookmarkEnd w:id="34873"/>
            <w:bookmarkEnd w:id="34874"/>
            <w:bookmarkEnd w:id="34875"/>
            <w:bookmarkEnd w:id="34876"/>
          </w:p>
        </w:tc>
        <w:bookmarkStart w:id="34877" w:name="_Toc531004226"/>
        <w:bookmarkStart w:id="34878" w:name="_Toc531006143"/>
        <w:bookmarkStart w:id="34879" w:name="_Toc531572136"/>
        <w:bookmarkStart w:id="34880" w:name="_Toc531575984"/>
        <w:bookmarkStart w:id="34881" w:name="_Toc531579725"/>
        <w:bookmarkStart w:id="34882" w:name="_Toc531583463"/>
        <w:bookmarkEnd w:id="34877"/>
        <w:bookmarkEnd w:id="34878"/>
        <w:bookmarkEnd w:id="34879"/>
        <w:bookmarkEnd w:id="34880"/>
        <w:bookmarkEnd w:id="34881"/>
        <w:bookmarkEnd w:id="34882"/>
      </w:tr>
      <w:tr w:rsidR="00770D42" w:rsidDel="00096943" w14:paraId="73F843E9" w14:textId="61814C50" w:rsidTr="00565D22">
        <w:trPr>
          <w:ins w:id="34883" w:author="phuong vu" w:date="2018-11-21T22:00:00Z"/>
          <w:del w:id="34884" w:author="Tran Huan" w:date="2018-11-25T22:00:00Z"/>
        </w:trPr>
        <w:tc>
          <w:tcPr>
            <w:tcW w:w="805" w:type="dxa"/>
          </w:tcPr>
          <w:p w14:paraId="09154276" w14:textId="60EC1EC8" w:rsidR="00770D42" w:rsidDel="00096943" w:rsidRDefault="001C1DAB" w:rsidP="00D10B12">
            <w:pPr>
              <w:spacing w:line="288" w:lineRule="auto"/>
              <w:contextualSpacing/>
              <w:jc w:val="center"/>
              <w:rPr>
                <w:ins w:id="34885" w:author="phuong vu" w:date="2018-11-21T22:00:00Z"/>
                <w:del w:id="34886" w:author="Tran Huan" w:date="2018-11-25T22:00:00Z"/>
                <w:lang w:val="en-US"/>
              </w:rPr>
              <w:pPrChange w:id="34887" w:author="Tran Huan" w:date="2018-12-03T01:23:00Z">
                <w:pPr>
                  <w:spacing w:line="360" w:lineRule="auto"/>
                  <w:jc w:val="center"/>
                </w:pPr>
              </w:pPrChange>
            </w:pPr>
            <w:ins w:id="34888" w:author="phuong vu" w:date="2018-11-21T22:02:00Z">
              <w:del w:id="34889" w:author="Tran Huan" w:date="2018-11-25T22:00:00Z">
                <w:r w:rsidDel="00096943">
                  <w:rPr>
                    <w:lang w:val="en-US"/>
                  </w:rPr>
                  <w:delText>3</w:delText>
                </w:r>
              </w:del>
            </w:ins>
            <w:bookmarkStart w:id="34890" w:name="_Toc531004227"/>
            <w:bookmarkStart w:id="34891" w:name="_Toc531006144"/>
            <w:bookmarkStart w:id="34892" w:name="_Toc531572137"/>
            <w:bookmarkStart w:id="34893" w:name="_Toc531575985"/>
            <w:bookmarkStart w:id="34894" w:name="_Toc531579726"/>
            <w:bookmarkStart w:id="34895" w:name="_Toc531583464"/>
            <w:bookmarkEnd w:id="34890"/>
            <w:bookmarkEnd w:id="34891"/>
            <w:bookmarkEnd w:id="34892"/>
            <w:bookmarkEnd w:id="34893"/>
            <w:bookmarkEnd w:id="34894"/>
            <w:bookmarkEnd w:id="34895"/>
          </w:p>
        </w:tc>
        <w:tc>
          <w:tcPr>
            <w:tcW w:w="1980" w:type="dxa"/>
          </w:tcPr>
          <w:p w14:paraId="0FA36A6F" w14:textId="5D65D019" w:rsidR="00770D42" w:rsidDel="00096943" w:rsidRDefault="00770D42" w:rsidP="00D10B12">
            <w:pPr>
              <w:spacing w:line="288" w:lineRule="auto"/>
              <w:contextualSpacing/>
              <w:rPr>
                <w:ins w:id="34896" w:author="phuong vu" w:date="2018-11-21T22:00:00Z"/>
                <w:del w:id="34897" w:author="Tran Huan" w:date="2018-11-25T22:00:00Z"/>
                <w:lang w:val="en-US"/>
              </w:rPr>
              <w:pPrChange w:id="34898" w:author="Tran Huan" w:date="2018-12-03T01:23:00Z">
                <w:pPr>
                  <w:spacing w:line="360" w:lineRule="auto"/>
                </w:pPr>
              </w:pPrChange>
            </w:pPr>
            <w:ins w:id="34899" w:author="phuong vu" w:date="2018-11-21T22:00:00Z">
              <w:del w:id="34900" w:author="Tran Huan" w:date="2018-11-25T22:00:00Z">
                <w:r w:rsidDel="00096943">
                  <w:rPr>
                    <w:lang w:val="en-US"/>
                  </w:rPr>
                  <w:delText>button</w:delText>
                </w:r>
                <w:bookmarkStart w:id="34901" w:name="_Toc531004228"/>
                <w:bookmarkStart w:id="34902" w:name="_Toc531006145"/>
                <w:bookmarkStart w:id="34903" w:name="_Toc531572138"/>
                <w:bookmarkStart w:id="34904" w:name="_Toc531575986"/>
                <w:bookmarkStart w:id="34905" w:name="_Toc531579727"/>
                <w:bookmarkStart w:id="34906" w:name="_Toc531583465"/>
                <w:bookmarkEnd w:id="34901"/>
                <w:bookmarkEnd w:id="34902"/>
                <w:bookmarkEnd w:id="34903"/>
                <w:bookmarkEnd w:id="34904"/>
                <w:bookmarkEnd w:id="34905"/>
                <w:bookmarkEnd w:id="34906"/>
              </w:del>
            </w:ins>
          </w:p>
        </w:tc>
        <w:tc>
          <w:tcPr>
            <w:tcW w:w="2970" w:type="dxa"/>
          </w:tcPr>
          <w:p w14:paraId="0B36D555" w14:textId="712CAD4D" w:rsidR="00770D42" w:rsidDel="00096943" w:rsidRDefault="001C1DAB" w:rsidP="00D10B12">
            <w:pPr>
              <w:spacing w:line="288" w:lineRule="auto"/>
              <w:contextualSpacing/>
              <w:rPr>
                <w:ins w:id="34907" w:author="phuong vu" w:date="2018-11-21T22:00:00Z"/>
                <w:del w:id="34908" w:author="Tran Huan" w:date="2018-11-25T22:00:00Z"/>
                <w:lang w:val="en-US"/>
              </w:rPr>
              <w:pPrChange w:id="34909" w:author="Tran Huan" w:date="2018-12-03T01:23:00Z">
                <w:pPr>
                  <w:spacing w:line="360" w:lineRule="auto"/>
                </w:pPr>
              </w:pPrChange>
            </w:pPr>
            <w:ins w:id="34910" w:author="phuong vu" w:date="2018-11-21T22:03:00Z">
              <w:del w:id="34911" w:author="Tran Huan" w:date="2018-11-25T22:00:00Z">
                <w:r w:rsidDel="00096943">
                  <w:rPr>
                    <w:lang w:val="en-US"/>
                  </w:rPr>
                  <w:delText>Cập nhật thông tin hóa đơn</w:delText>
                </w:r>
              </w:del>
            </w:ins>
            <w:bookmarkStart w:id="34912" w:name="_Toc531004229"/>
            <w:bookmarkStart w:id="34913" w:name="_Toc531006146"/>
            <w:bookmarkStart w:id="34914" w:name="_Toc531572139"/>
            <w:bookmarkStart w:id="34915" w:name="_Toc531575987"/>
            <w:bookmarkStart w:id="34916" w:name="_Toc531579728"/>
            <w:bookmarkStart w:id="34917" w:name="_Toc531583466"/>
            <w:bookmarkEnd w:id="34912"/>
            <w:bookmarkEnd w:id="34913"/>
            <w:bookmarkEnd w:id="34914"/>
            <w:bookmarkEnd w:id="34915"/>
            <w:bookmarkEnd w:id="34916"/>
            <w:bookmarkEnd w:id="34917"/>
          </w:p>
        </w:tc>
        <w:tc>
          <w:tcPr>
            <w:tcW w:w="1266" w:type="dxa"/>
          </w:tcPr>
          <w:p w14:paraId="51A2C969" w14:textId="5A01479A" w:rsidR="00770D42" w:rsidDel="00096943" w:rsidRDefault="00770D42" w:rsidP="00D10B12">
            <w:pPr>
              <w:spacing w:line="288" w:lineRule="auto"/>
              <w:contextualSpacing/>
              <w:jc w:val="left"/>
              <w:rPr>
                <w:ins w:id="34918" w:author="phuong vu" w:date="2018-11-21T22:00:00Z"/>
                <w:del w:id="34919" w:author="Tran Huan" w:date="2018-11-25T22:00:00Z"/>
                <w:lang w:val="en-US"/>
              </w:rPr>
              <w:pPrChange w:id="34920" w:author="Tran Huan" w:date="2018-12-03T01:23:00Z">
                <w:pPr>
                  <w:spacing w:line="360" w:lineRule="auto"/>
                  <w:jc w:val="left"/>
                </w:pPr>
              </w:pPrChange>
            </w:pPr>
            <w:bookmarkStart w:id="34921" w:name="_Toc531004230"/>
            <w:bookmarkStart w:id="34922" w:name="_Toc531006147"/>
            <w:bookmarkStart w:id="34923" w:name="_Toc531572140"/>
            <w:bookmarkStart w:id="34924" w:name="_Toc531575988"/>
            <w:bookmarkStart w:id="34925" w:name="_Toc531579729"/>
            <w:bookmarkStart w:id="34926" w:name="_Toc531583467"/>
            <w:bookmarkEnd w:id="34921"/>
            <w:bookmarkEnd w:id="34922"/>
            <w:bookmarkEnd w:id="34923"/>
            <w:bookmarkEnd w:id="34924"/>
            <w:bookmarkEnd w:id="34925"/>
            <w:bookmarkEnd w:id="34926"/>
          </w:p>
        </w:tc>
        <w:tc>
          <w:tcPr>
            <w:tcW w:w="1756" w:type="dxa"/>
          </w:tcPr>
          <w:p w14:paraId="6D15AF70" w14:textId="7E24B6AF" w:rsidR="00770D42" w:rsidDel="00096943" w:rsidRDefault="00770D42" w:rsidP="00D10B12">
            <w:pPr>
              <w:spacing w:line="288" w:lineRule="auto"/>
              <w:contextualSpacing/>
              <w:rPr>
                <w:ins w:id="34927" w:author="phuong vu" w:date="2018-11-21T22:00:00Z"/>
                <w:del w:id="34928" w:author="Tran Huan" w:date="2018-11-25T22:00:00Z"/>
                <w:lang w:val="en-US"/>
              </w:rPr>
              <w:pPrChange w:id="34929" w:author="Tran Huan" w:date="2018-12-03T01:23:00Z">
                <w:pPr>
                  <w:spacing w:line="360" w:lineRule="auto"/>
                </w:pPr>
              </w:pPrChange>
            </w:pPr>
            <w:bookmarkStart w:id="34930" w:name="_Toc531004231"/>
            <w:bookmarkStart w:id="34931" w:name="_Toc531006148"/>
            <w:bookmarkStart w:id="34932" w:name="_Toc531572141"/>
            <w:bookmarkStart w:id="34933" w:name="_Toc531575989"/>
            <w:bookmarkStart w:id="34934" w:name="_Toc531579730"/>
            <w:bookmarkStart w:id="34935" w:name="_Toc531583468"/>
            <w:bookmarkEnd w:id="34930"/>
            <w:bookmarkEnd w:id="34931"/>
            <w:bookmarkEnd w:id="34932"/>
            <w:bookmarkEnd w:id="34933"/>
            <w:bookmarkEnd w:id="34934"/>
            <w:bookmarkEnd w:id="34935"/>
          </w:p>
        </w:tc>
        <w:bookmarkStart w:id="34936" w:name="_Toc531004232"/>
        <w:bookmarkStart w:id="34937" w:name="_Toc531006149"/>
        <w:bookmarkStart w:id="34938" w:name="_Toc531572142"/>
        <w:bookmarkStart w:id="34939" w:name="_Toc531575990"/>
        <w:bookmarkStart w:id="34940" w:name="_Toc531579731"/>
        <w:bookmarkStart w:id="34941" w:name="_Toc531583469"/>
        <w:bookmarkEnd w:id="34936"/>
        <w:bookmarkEnd w:id="34937"/>
        <w:bookmarkEnd w:id="34938"/>
        <w:bookmarkEnd w:id="34939"/>
        <w:bookmarkEnd w:id="34940"/>
        <w:bookmarkEnd w:id="34941"/>
      </w:tr>
    </w:tbl>
    <w:p w14:paraId="34C80984" w14:textId="385972E7" w:rsidR="00770D42" w:rsidRPr="00933422" w:rsidDel="00096943" w:rsidRDefault="00770D42" w:rsidP="00D10B12">
      <w:pPr>
        <w:spacing w:after="0" w:line="288" w:lineRule="auto"/>
        <w:contextualSpacing/>
        <w:rPr>
          <w:ins w:id="34942" w:author="phuong vu" w:date="2018-11-21T21:53:00Z"/>
          <w:del w:id="34943" w:author="Tran Huan" w:date="2018-11-25T22:00:00Z"/>
          <w:lang w:val="en-US"/>
        </w:rPr>
        <w:pPrChange w:id="34944" w:author="Tran Huan" w:date="2018-12-03T01:23:00Z">
          <w:pPr>
            <w:pStyle w:val="Heading6"/>
          </w:pPr>
        </w:pPrChange>
      </w:pPr>
      <w:bookmarkStart w:id="34945" w:name="_Toc531004233"/>
      <w:bookmarkStart w:id="34946" w:name="_Toc531006150"/>
      <w:bookmarkStart w:id="34947" w:name="_Toc531572143"/>
      <w:bookmarkStart w:id="34948" w:name="_Toc531575991"/>
      <w:bookmarkStart w:id="34949" w:name="_Toc531579732"/>
      <w:bookmarkStart w:id="34950" w:name="_Toc531583470"/>
      <w:bookmarkEnd w:id="34945"/>
      <w:bookmarkEnd w:id="34946"/>
      <w:bookmarkEnd w:id="34947"/>
      <w:bookmarkEnd w:id="34948"/>
      <w:bookmarkEnd w:id="34949"/>
      <w:bookmarkEnd w:id="34950"/>
    </w:p>
    <w:p w14:paraId="13627280" w14:textId="3ED900C9" w:rsidR="00D225CD" w:rsidDel="00096943" w:rsidRDefault="00D225CD" w:rsidP="00D10B12">
      <w:pPr>
        <w:pStyle w:val="Heading6"/>
        <w:spacing w:line="288" w:lineRule="auto"/>
        <w:contextualSpacing/>
        <w:rPr>
          <w:ins w:id="34951" w:author="phuong vu" w:date="2018-11-21T22:05:00Z"/>
          <w:del w:id="34952" w:author="Tran Huan" w:date="2018-11-25T22:00:00Z"/>
          <w:lang w:val="en-US"/>
        </w:rPr>
        <w:pPrChange w:id="34953" w:author="Tran Huan" w:date="2018-12-03T01:23:00Z">
          <w:pPr>
            <w:pStyle w:val="Heading6"/>
          </w:pPr>
        </w:pPrChange>
      </w:pPr>
      <w:ins w:id="34954" w:author="phuong vu" w:date="2018-11-21T21:53:00Z">
        <w:del w:id="34955" w:author="Tran Huan" w:date="2018-11-25T22:00:00Z">
          <w:r w:rsidDel="00096943">
            <w:rPr>
              <w:lang w:val="en-US"/>
            </w:rPr>
            <w:delText>Dữ liệu sử dụng</w:delText>
          </w:r>
        </w:del>
      </w:ins>
      <w:bookmarkStart w:id="34956" w:name="_Toc531004234"/>
      <w:bookmarkStart w:id="34957" w:name="_Toc531006151"/>
      <w:bookmarkStart w:id="34958" w:name="_Toc531572144"/>
      <w:bookmarkStart w:id="34959" w:name="_Toc531575992"/>
      <w:bookmarkStart w:id="34960" w:name="_Toc531579733"/>
      <w:bookmarkStart w:id="34961" w:name="_Toc531583471"/>
      <w:bookmarkEnd w:id="34956"/>
      <w:bookmarkEnd w:id="34957"/>
      <w:bookmarkEnd w:id="34958"/>
      <w:bookmarkEnd w:id="34959"/>
      <w:bookmarkEnd w:id="34960"/>
      <w:bookmarkEnd w:id="34961"/>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5D22" w:rsidDel="00096943" w14:paraId="427401E6" w14:textId="78D7335C" w:rsidTr="00565D22">
        <w:trPr>
          <w:ins w:id="34962" w:author="phuong vu" w:date="2018-11-21T22:05:00Z"/>
          <w:del w:id="34963" w:author="Tran Huan" w:date="2018-11-25T22:00:00Z"/>
        </w:trPr>
        <w:tc>
          <w:tcPr>
            <w:tcW w:w="805" w:type="dxa"/>
            <w:vMerge w:val="restart"/>
            <w:vAlign w:val="center"/>
          </w:tcPr>
          <w:p w14:paraId="2972B56C" w14:textId="25FFFB1C" w:rsidR="00565D22" w:rsidRPr="007F1EF1" w:rsidDel="00096943" w:rsidRDefault="00565D22" w:rsidP="00D10B12">
            <w:pPr>
              <w:spacing w:line="288" w:lineRule="auto"/>
              <w:contextualSpacing/>
              <w:jc w:val="center"/>
              <w:rPr>
                <w:ins w:id="34964" w:author="phuong vu" w:date="2018-11-21T22:05:00Z"/>
                <w:del w:id="34965" w:author="Tran Huan" w:date="2018-11-25T22:00:00Z"/>
                <w:b/>
                <w:lang w:val="en-US"/>
              </w:rPr>
              <w:pPrChange w:id="34966" w:author="Tran Huan" w:date="2018-12-03T01:23:00Z">
                <w:pPr>
                  <w:spacing w:line="360" w:lineRule="auto"/>
                  <w:jc w:val="center"/>
                </w:pPr>
              </w:pPrChange>
            </w:pPr>
            <w:ins w:id="34967" w:author="phuong vu" w:date="2018-11-21T22:05:00Z">
              <w:del w:id="34968" w:author="Tran Huan" w:date="2018-11-25T22:00:00Z">
                <w:r w:rsidRPr="007F1EF1" w:rsidDel="00096943">
                  <w:rPr>
                    <w:b/>
                    <w:lang w:val="en-US"/>
                  </w:rPr>
                  <w:delText>STT</w:delText>
                </w:r>
                <w:bookmarkStart w:id="34969" w:name="_Toc531004235"/>
                <w:bookmarkStart w:id="34970" w:name="_Toc531006152"/>
                <w:bookmarkStart w:id="34971" w:name="_Toc531572145"/>
                <w:bookmarkStart w:id="34972" w:name="_Toc531575993"/>
                <w:bookmarkStart w:id="34973" w:name="_Toc531579734"/>
                <w:bookmarkStart w:id="34974" w:name="_Toc531583472"/>
                <w:bookmarkEnd w:id="34969"/>
                <w:bookmarkEnd w:id="34970"/>
                <w:bookmarkEnd w:id="34971"/>
                <w:bookmarkEnd w:id="34972"/>
                <w:bookmarkEnd w:id="34973"/>
                <w:bookmarkEnd w:id="34974"/>
              </w:del>
            </w:ins>
          </w:p>
        </w:tc>
        <w:tc>
          <w:tcPr>
            <w:tcW w:w="2120" w:type="dxa"/>
            <w:vMerge w:val="restart"/>
            <w:vAlign w:val="center"/>
          </w:tcPr>
          <w:p w14:paraId="30A6C2A8" w14:textId="5EDE5DFA" w:rsidR="00565D22" w:rsidRPr="007F1EF1" w:rsidDel="00096943" w:rsidRDefault="00565D22" w:rsidP="00D10B12">
            <w:pPr>
              <w:spacing w:line="288" w:lineRule="auto"/>
              <w:contextualSpacing/>
              <w:jc w:val="center"/>
              <w:rPr>
                <w:ins w:id="34975" w:author="phuong vu" w:date="2018-11-21T22:05:00Z"/>
                <w:del w:id="34976" w:author="Tran Huan" w:date="2018-11-25T22:00:00Z"/>
                <w:b/>
                <w:lang w:val="en-US"/>
              </w:rPr>
              <w:pPrChange w:id="34977" w:author="Tran Huan" w:date="2018-12-03T01:23:00Z">
                <w:pPr>
                  <w:spacing w:line="360" w:lineRule="auto"/>
                  <w:jc w:val="center"/>
                </w:pPr>
              </w:pPrChange>
            </w:pPr>
            <w:ins w:id="34978" w:author="phuong vu" w:date="2018-11-21T22:05:00Z">
              <w:del w:id="34979" w:author="Tran Huan" w:date="2018-11-25T22:00:00Z">
                <w:r w:rsidRPr="007F1EF1" w:rsidDel="00096943">
                  <w:rPr>
                    <w:b/>
                    <w:lang w:val="en-US"/>
                  </w:rPr>
                  <w:delText>Tên bảng/</w:delText>
                </w:r>
                <w:bookmarkStart w:id="34980" w:name="_Toc531004236"/>
                <w:bookmarkStart w:id="34981" w:name="_Toc531006153"/>
                <w:bookmarkStart w:id="34982" w:name="_Toc531572146"/>
                <w:bookmarkStart w:id="34983" w:name="_Toc531575994"/>
                <w:bookmarkStart w:id="34984" w:name="_Toc531579735"/>
                <w:bookmarkStart w:id="34985" w:name="_Toc531583473"/>
                <w:bookmarkEnd w:id="34980"/>
                <w:bookmarkEnd w:id="34981"/>
                <w:bookmarkEnd w:id="34982"/>
                <w:bookmarkEnd w:id="34983"/>
                <w:bookmarkEnd w:id="34984"/>
                <w:bookmarkEnd w:id="34985"/>
              </w:del>
            </w:ins>
          </w:p>
          <w:p w14:paraId="08867962" w14:textId="6DE2C0EF" w:rsidR="00565D22" w:rsidRPr="007F1EF1" w:rsidDel="00096943" w:rsidRDefault="00565D22" w:rsidP="00D10B12">
            <w:pPr>
              <w:spacing w:line="288" w:lineRule="auto"/>
              <w:contextualSpacing/>
              <w:jc w:val="center"/>
              <w:rPr>
                <w:ins w:id="34986" w:author="phuong vu" w:date="2018-11-21T22:05:00Z"/>
                <w:del w:id="34987" w:author="Tran Huan" w:date="2018-11-25T22:00:00Z"/>
                <w:b/>
                <w:lang w:val="en-US"/>
              </w:rPr>
              <w:pPrChange w:id="34988" w:author="Tran Huan" w:date="2018-12-03T01:23:00Z">
                <w:pPr>
                  <w:spacing w:line="360" w:lineRule="auto"/>
                  <w:jc w:val="center"/>
                </w:pPr>
              </w:pPrChange>
            </w:pPr>
            <w:ins w:id="34989" w:author="phuong vu" w:date="2018-11-21T22:05:00Z">
              <w:del w:id="34990"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bookmarkStart w:id="34991" w:name="_Toc531004237"/>
                <w:bookmarkStart w:id="34992" w:name="_Toc531006154"/>
                <w:bookmarkStart w:id="34993" w:name="_Toc531572147"/>
                <w:bookmarkStart w:id="34994" w:name="_Toc531575995"/>
                <w:bookmarkStart w:id="34995" w:name="_Toc531579736"/>
                <w:bookmarkStart w:id="34996" w:name="_Toc531583474"/>
                <w:bookmarkEnd w:id="34991"/>
                <w:bookmarkEnd w:id="34992"/>
                <w:bookmarkEnd w:id="34993"/>
                <w:bookmarkEnd w:id="34994"/>
                <w:bookmarkEnd w:id="34995"/>
                <w:bookmarkEnd w:id="34996"/>
              </w:del>
            </w:ins>
          </w:p>
        </w:tc>
        <w:tc>
          <w:tcPr>
            <w:tcW w:w="5852" w:type="dxa"/>
            <w:gridSpan w:val="4"/>
            <w:vAlign w:val="center"/>
          </w:tcPr>
          <w:p w14:paraId="29EB499E" w14:textId="7653685A" w:rsidR="00565D22" w:rsidRPr="007F1EF1" w:rsidDel="00096943" w:rsidRDefault="00565D22" w:rsidP="00D10B12">
            <w:pPr>
              <w:spacing w:line="288" w:lineRule="auto"/>
              <w:contextualSpacing/>
              <w:jc w:val="center"/>
              <w:rPr>
                <w:ins w:id="34997" w:author="phuong vu" w:date="2018-11-21T22:05:00Z"/>
                <w:del w:id="34998" w:author="Tran Huan" w:date="2018-11-25T22:00:00Z"/>
                <w:b/>
                <w:lang w:val="en-US"/>
              </w:rPr>
              <w:pPrChange w:id="34999" w:author="Tran Huan" w:date="2018-12-03T01:23:00Z">
                <w:pPr>
                  <w:spacing w:line="360" w:lineRule="auto"/>
                  <w:jc w:val="center"/>
                </w:pPr>
              </w:pPrChange>
            </w:pPr>
            <w:ins w:id="35000" w:author="phuong vu" w:date="2018-11-21T22:05:00Z">
              <w:del w:id="35001" w:author="Tran Huan" w:date="2018-11-25T22:00:00Z">
                <w:r w:rsidRPr="007F1EF1" w:rsidDel="00096943">
                  <w:rPr>
                    <w:b/>
                    <w:lang w:val="en-US"/>
                  </w:rPr>
                  <w:delText>Phương thức</w:delText>
                </w:r>
                <w:bookmarkStart w:id="35002" w:name="_Toc531004238"/>
                <w:bookmarkStart w:id="35003" w:name="_Toc531006155"/>
                <w:bookmarkStart w:id="35004" w:name="_Toc531572148"/>
                <w:bookmarkStart w:id="35005" w:name="_Toc531575996"/>
                <w:bookmarkStart w:id="35006" w:name="_Toc531579737"/>
                <w:bookmarkStart w:id="35007" w:name="_Toc531583475"/>
                <w:bookmarkEnd w:id="35002"/>
                <w:bookmarkEnd w:id="35003"/>
                <w:bookmarkEnd w:id="35004"/>
                <w:bookmarkEnd w:id="35005"/>
                <w:bookmarkEnd w:id="35006"/>
                <w:bookmarkEnd w:id="35007"/>
              </w:del>
            </w:ins>
          </w:p>
        </w:tc>
        <w:bookmarkStart w:id="35008" w:name="_Toc531004239"/>
        <w:bookmarkStart w:id="35009" w:name="_Toc531006156"/>
        <w:bookmarkStart w:id="35010" w:name="_Toc531572149"/>
        <w:bookmarkStart w:id="35011" w:name="_Toc531575997"/>
        <w:bookmarkStart w:id="35012" w:name="_Toc531579738"/>
        <w:bookmarkStart w:id="35013" w:name="_Toc531583476"/>
        <w:bookmarkEnd w:id="35008"/>
        <w:bookmarkEnd w:id="35009"/>
        <w:bookmarkEnd w:id="35010"/>
        <w:bookmarkEnd w:id="35011"/>
        <w:bookmarkEnd w:id="35012"/>
        <w:bookmarkEnd w:id="35013"/>
      </w:tr>
      <w:tr w:rsidR="00565D22" w:rsidDel="00096943" w14:paraId="6D76752B" w14:textId="0937B1C9" w:rsidTr="00565D22">
        <w:trPr>
          <w:ins w:id="35014" w:author="phuong vu" w:date="2018-11-21T22:05:00Z"/>
          <w:del w:id="35015" w:author="Tran Huan" w:date="2018-11-25T22:00:00Z"/>
        </w:trPr>
        <w:tc>
          <w:tcPr>
            <w:tcW w:w="805" w:type="dxa"/>
            <w:vMerge/>
            <w:vAlign w:val="center"/>
          </w:tcPr>
          <w:p w14:paraId="7779A3AD" w14:textId="72DA5B90" w:rsidR="00565D22" w:rsidRPr="007F1EF1" w:rsidDel="00096943" w:rsidRDefault="00565D22" w:rsidP="00D10B12">
            <w:pPr>
              <w:spacing w:line="288" w:lineRule="auto"/>
              <w:contextualSpacing/>
              <w:jc w:val="center"/>
              <w:rPr>
                <w:ins w:id="35016" w:author="phuong vu" w:date="2018-11-21T22:05:00Z"/>
                <w:del w:id="35017" w:author="Tran Huan" w:date="2018-11-25T22:00:00Z"/>
                <w:b/>
                <w:lang w:val="en-US"/>
              </w:rPr>
              <w:pPrChange w:id="35018" w:author="Tran Huan" w:date="2018-12-03T01:23:00Z">
                <w:pPr>
                  <w:spacing w:line="360" w:lineRule="auto"/>
                  <w:jc w:val="center"/>
                </w:pPr>
              </w:pPrChange>
            </w:pPr>
            <w:bookmarkStart w:id="35019" w:name="_Toc531004240"/>
            <w:bookmarkStart w:id="35020" w:name="_Toc531006157"/>
            <w:bookmarkStart w:id="35021" w:name="_Toc531572150"/>
            <w:bookmarkStart w:id="35022" w:name="_Toc531575998"/>
            <w:bookmarkStart w:id="35023" w:name="_Toc531579739"/>
            <w:bookmarkStart w:id="35024" w:name="_Toc531583477"/>
            <w:bookmarkEnd w:id="35019"/>
            <w:bookmarkEnd w:id="35020"/>
            <w:bookmarkEnd w:id="35021"/>
            <w:bookmarkEnd w:id="35022"/>
            <w:bookmarkEnd w:id="35023"/>
            <w:bookmarkEnd w:id="35024"/>
          </w:p>
        </w:tc>
        <w:tc>
          <w:tcPr>
            <w:tcW w:w="2120" w:type="dxa"/>
            <w:vMerge/>
            <w:vAlign w:val="center"/>
          </w:tcPr>
          <w:p w14:paraId="10891CDC" w14:textId="3DF788FE" w:rsidR="00565D22" w:rsidRPr="007F1EF1" w:rsidDel="00096943" w:rsidRDefault="00565D22" w:rsidP="00D10B12">
            <w:pPr>
              <w:spacing w:line="288" w:lineRule="auto"/>
              <w:contextualSpacing/>
              <w:jc w:val="center"/>
              <w:rPr>
                <w:ins w:id="35025" w:author="phuong vu" w:date="2018-11-21T22:05:00Z"/>
                <w:del w:id="35026" w:author="Tran Huan" w:date="2018-11-25T22:00:00Z"/>
                <w:b/>
                <w:lang w:val="en-US"/>
              </w:rPr>
              <w:pPrChange w:id="35027" w:author="Tran Huan" w:date="2018-12-03T01:23:00Z">
                <w:pPr>
                  <w:spacing w:line="360" w:lineRule="auto"/>
                  <w:jc w:val="center"/>
                </w:pPr>
              </w:pPrChange>
            </w:pPr>
            <w:bookmarkStart w:id="35028" w:name="_Toc531004241"/>
            <w:bookmarkStart w:id="35029" w:name="_Toc531006158"/>
            <w:bookmarkStart w:id="35030" w:name="_Toc531572151"/>
            <w:bookmarkStart w:id="35031" w:name="_Toc531575999"/>
            <w:bookmarkStart w:id="35032" w:name="_Toc531579740"/>
            <w:bookmarkStart w:id="35033" w:name="_Toc531583478"/>
            <w:bookmarkEnd w:id="35028"/>
            <w:bookmarkEnd w:id="35029"/>
            <w:bookmarkEnd w:id="35030"/>
            <w:bookmarkEnd w:id="35031"/>
            <w:bookmarkEnd w:id="35032"/>
            <w:bookmarkEnd w:id="35033"/>
          </w:p>
        </w:tc>
        <w:tc>
          <w:tcPr>
            <w:tcW w:w="1463" w:type="dxa"/>
            <w:vAlign w:val="center"/>
          </w:tcPr>
          <w:p w14:paraId="7724E4E2" w14:textId="5C4F3E7B" w:rsidR="00565D22" w:rsidRPr="007F1EF1" w:rsidDel="00096943" w:rsidRDefault="00565D22" w:rsidP="00D10B12">
            <w:pPr>
              <w:spacing w:line="288" w:lineRule="auto"/>
              <w:contextualSpacing/>
              <w:jc w:val="center"/>
              <w:rPr>
                <w:ins w:id="35034" w:author="phuong vu" w:date="2018-11-21T22:05:00Z"/>
                <w:del w:id="35035" w:author="Tran Huan" w:date="2018-11-25T22:00:00Z"/>
                <w:b/>
                <w:lang w:val="en-US"/>
              </w:rPr>
              <w:pPrChange w:id="35036" w:author="Tran Huan" w:date="2018-12-03T01:23:00Z">
                <w:pPr>
                  <w:spacing w:line="360" w:lineRule="auto"/>
                  <w:jc w:val="center"/>
                </w:pPr>
              </w:pPrChange>
            </w:pPr>
            <w:ins w:id="35037" w:author="phuong vu" w:date="2018-11-21T22:05:00Z">
              <w:del w:id="35038" w:author="Tran Huan" w:date="2018-11-25T22:00:00Z">
                <w:r w:rsidRPr="007F1EF1" w:rsidDel="00096943">
                  <w:rPr>
                    <w:b/>
                    <w:lang w:val="en-US"/>
                  </w:rPr>
                  <w:delText>Thêm</w:delText>
                </w:r>
                <w:bookmarkStart w:id="35039" w:name="_Toc531004242"/>
                <w:bookmarkStart w:id="35040" w:name="_Toc531006159"/>
                <w:bookmarkStart w:id="35041" w:name="_Toc531572152"/>
                <w:bookmarkStart w:id="35042" w:name="_Toc531576000"/>
                <w:bookmarkStart w:id="35043" w:name="_Toc531579741"/>
                <w:bookmarkStart w:id="35044" w:name="_Toc531583479"/>
                <w:bookmarkEnd w:id="35039"/>
                <w:bookmarkEnd w:id="35040"/>
                <w:bookmarkEnd w:id="35041"/>
                <w:bookmarkEnd w:id="35042"/>
                <w:bookmarkEnd w:id="35043"/>
                <w:bookmarkEnd w:id="35044"/>
              </w:del>
            </w:ins>
          </w:p>
        </w:tc>
        <w:tc>
          <w:tcPr>
            <w:tcW w:w="1463" w:type="dxa"/>
            <w:vAlign w:val="center"/>
          </w:tcPr>
          <w:p w14:paraId="5D6D9E72" w14:textId="45AD690B" w:rsidR="00565D22" w:rsidRPr="007F1EF1" w:rsidDel="00096943" w:rsidRDefault="00565D22" w:rsidP="00D10B12">
            <w:pPr>
              <w:spacing w:line="288" w:lineRule="auto"/>
              <w:contextualSpacing/>
              <w:jc w:val="center"/>
              <w:rPr>
                <w:ins w:id="35045" w:author="phuong vu" w:date="2018-11-21T22:05:00Z"/>
                <w:del w:id="35046" w:author="Tran Huan" w:date="2018-11-25T22:00:00Z"/>
                <w:b/>
                <w:lang w:val="en-US"/>
              </w:rPr>
              <w:pPrChange w:id="35047" w:author="Tran Huan" w:date="2018-12-03T01:23:00Z">
                <w:pPr>
                  <w:spacing w:line="360" w:lineRule="auto"/>
                  <w:jc w:val="center"/>
                </w:pPr>
              </w:pPrChange>
            </w:pPr>
            <w:ins w:id="35048" w:author="phuong vu" w:date="2018-11-21T22:05:00Z">
              <w:del w:id="35049" w:author="Tran Huan" w:date="2018-11-25T22:00:00Z">
                <w:r w:rsidRPr="007F1EF1" w:rsidDel="00096943">
                  <w:rPr>
                    <w:b/>
                    <w:lang w:val="en-US"/>
                  </w:rPr>
                  <w:delText>Sửa</w:delText>
                </w:r>
                <w:bookmarkStart w:id="35050" w:name="_Toc531004243"/>
                <w:bookmarkStart w:id="35051" w:name="_Toc531006160"/>
                <w:bookmarkStart w:id="35052" w:name="_Toc531572153"/>
                <w:bookmarkStart w:id="35053" w:name="_Toc531576001"/>
                <w:bookmarkStart w:id="35054" w:name="_Toc531579742"/>
                <w:bookmarkStart w:id="35055" w:name="_Toc531583480"/>
                <w:bookmarkEnd w:id="35050"/>
                <w:bookmarkEnd w:id="35051"/>
                <w:bookmarkEnd w:id="35052"/>
                <w:bookmarkEnd w:id="35053"/>
                <w:bookmarkEnd w:id="35054"/>
                <w:bookmarkEnd w:id="35055"/>
              </w:del>
            </w:ins>
          </w:p>
        </w:tc>
        <w:tc>
          <w:tcPr>
            <w:tcW w:w="1463" w:type="dxa"/>
            <w:vAlign w:val="center"/>
          </w:tcPr>
          <w:p w14:paraId="51646E6E" w14:textId="28A398B3" w:rsidR="00565D22" w:rsidRPr="007F1EF1" w:rsidDel="00096943" w:rsidRDefault="00565D22" w:rsidP="00D10B12">
            <w:pPr>
              <w:spacing w:line="288" w:lineRule="auto"/>
              <w:contextualSpacing/>
              <w:jc w:val="center"/>
              <w:rPr>
                <w:ins w:id="35056" w:author="phuong vu" w:date="2018-11-21T22:05:00Z"/>
                <w:del w:id="35057" w:author="Tran Huan" w:date="2018-11-25T22:00:00Z"/>
                <w:b/>
                <w:lang w:val="en-US"/>
              </w:rPr>
              <w:pPrChange w:id="35058" w:author="Tran Huan" w:date="2018-12-03T01:23:00Z">
                <w:pPr>
                  <w:spacing w:line="360" w:lineRule="auto"/>
                  <w:jc w:val="center"/>
                </w:pPr>
              </w:pPrChange>
            </w:pPr>
            <w:ins w:id="35059" w:author="phuong vu" w:date="2018-11-21T22:05:00Z">
              <w:del w:id="35060" w:author="Tran Huan" w:date="2018-11-25T22:00:00Z">
                <w:r w:rsidRPr="007F1EF1" w:rsidDel="00096943">
                  <w:rPr>
                    <w:b/>
                    <w:lang w:val="en-US"/>
                  </w:rPr>
                  <w:delText>Xóa</w:delText>
                </w:r>
                <w:bookmarkStart w:id="35061" w:name="_Toc531004244"/>
                <w:bookmarkStart w:id="35062" w:name="_Toc531006161"/>
                <w:bookmarkStart w:id="35063" w:name="_Toc531572154"/>
                <w:bookmarkStart w:id="35064" w:name="_Toc531576002"/>
                <w:bookmarkStart w:id="35065" w:name="_Toc531579743"/>
                <w:bookmarkStart w:id="35066" w:name="_Toc531583481"/>
                <w:bookmarkEnd w:id="35061"/>
                <w:bookmarkEnd w:id="35062"/>
                <w:bookmarkEnd w:id="35063"/>
                <w:bookmarkEnd w:id="35064"/>
                <w:bookmarkEnd w:id="35065"/>
                <w:bookmarkEnd w:id="35066"/>
              </w:del>
            </w:ins>
          </w:p>
        </w:tc>
        <w:tc>
          <w:tcPr>
            <w:tcW w:w="1463" w:type="dxa"/>
            <w:vAlign w:val="center"/>
          </w:tcPr>
          <w:p w14:paraId="14ED44D6" w14:textId="483DE2EE" w:rsidR="00565D22" w:rsidRPr="007F1EF1" w:rsidDel="00096943" w:rsidRDefault="00565D22" w:rsidP="00D10B12">
            <w:pPr>
              <w:spacing w:line="288" w:lineRule="auto"/>
              <w:contextualSpacing/>
              <w:jc w:val="center"/>
              <w:rPr>
                <w:ins w:id="35067" w:author="phuong vu" w:date="2018-11-21T22:05:00Z"/>
                <w:del w:id="35068" w:author="Tran Huan" w:date="2018-11-25T22:00:00Z"/>
                <w:b/>
                <w:lang w:val="en-US"/>
              </w:rPr>
              <w:pPrChange w:id="35069" w:author="Tran Huan" w:date="2018-12-03T01:23:00Z">
                <w:pPr>
                  <w:spacing w:line="360" w:lineRule="auto"/>
                  <w:jc w:val="center"/>
                </w:pPr>
              </w:pPrChange>
            </w:pPr>
            <w:ins w:id="35070" w:author="phuong vu" w:date="2018-11-21T22:05:00Z">
              <w:del w:id="35071" w:author="Tran Huan" w:date="2018-11-25T22:00:00Z">
                <w:r w:rsidRPr="007F1EF1" w:rsidDel="00096943">
                  <w:rPr>
                    <w:b/>
                    <w:lang w:val="en-US"/>
                  </w:rPr>
                  <w:delText>Truy vấn</w:delText>
                </w:r>
                <w:bookmarkStart w:id="35072" w:name="_Toc531004245"/>
                <w:bookmarkStart w:id="35073" w:name="_Toc531006162"/>
                <w:bookmarkStart w:id="35074" w:name="_Toc531572155"/>
                <w:bookmarkStart w:id="35075" w:name="_Toc531576003"/>
                <w:bookmarkStart w:id="35076" w:name="_Toc531579744"/>
                <w:bookmarkStart w:id="35077" w:name="_Toc531583482"/>
                <w:bookmarkEnd w:id="35072"/>
                <w:bookmarkEnd w:id="35073"/>
                <w:bookmarkEnd w:id="35074"/>
                <w:bookmarkEnd w:id="35075"/>
                <w:bookmarkEnd w:id="35076"/>
                <w:bookmarkEnd w:id="35077"/>
              </w:del>
            </w:ins>
          </w:p>
        </w:tc>
        <w:bookmarkStart w:id="35078" w:name="_Toc531004246"/>
        <w:bookmarkStart w:id="35079" w:name="_Toc531006163"/>
        <w:bookmarkStart w:id="35080" w:name="_Toc531572156"/>
        <w:bookmarkStart w:id="35081" w:name="_Toc531576004"/>
        <w:bookmarkStart w:id="35082" w:name="_Toc531579745"/>
        <w:bookmarkStart w:id="35083" w:name="_Toc531583483"/>
        <w:bookmarkEnd w:id="35078"/>
        <w:bookmarkEnd w:id="35079"/>
        <w:bookmarkEnd w:id="35080"/>
        <w:bookmarkEnd w:id="35081"/>
        <w:bookmarkEnd w:id="35082"/>
        <w:bookmarkEnd w:id="35083"/>
      </w:tr>
      <w:tr w:rsidR="00565D22" w:rsidDel="00096943" w14:paraId="2962C486" w14:textId="7CCB4C8B" w:rsidTr="00565D22">
        <w:trPr>
          <w:ins w:id="35084" w:author="phuong vu" w:date="2018-11-21T22:05:00Z"/>
          <w:del w:id="35085" w:author="Tran Huan" w:date="2018-11-25T22:00:00Z"/>
        </w:trPr>
        <w:tc>
          <w:tcPr>
            <w:tcW w:w="805" w:type="dxa"/>
          </w:tcPr>
          <w:p w14:paraId="7479F1FF" w14:textId="38AC2005" w:rsidR="00565D22" w:rsidDel="00096943" w:rsidRDefault="00565D22" w:rsidP="00D10B12">
            <w:pPr>
              <w:spacing w:line="288" w:lineRule="auto"/>
              <w:contextualSpacing/>
              <w:jc w:val="center"/>
              <w:rPr>
                <w:ins w:id="35086" w:author="phuong vu" w:date="2018-11-21T22:05:00Z"/>
                <w:del w:id="35087" w:author="Tran Huan" w:date="2018-11-25T22:00:00Z"/>
                <w:lang w:val="en-US"/>
              </w:rPr>
              <w:pPrChange w:id="35088" w:author="Tran Huan" w:date="2018-12-03T01:23:00Z">
                <w:pPr>
                  <w:spacing w:line="360" w:lineRule="auto"/>
                  <w:jc w:val="center"/>
                </w:pPr>
              </w:pPrChange>
            </w:pPr>
            <w:ins w:id="35089" w:author="phuong vu" w:date="2018-11-21T22:05:00Z">
              <w:del w:id="35090" w:author="Tran Huan" w:date="2018-11-25T22:00:00Z">
                <w:r w:rsidDel="00096943">
                  <w:rPr>
                    <w:lang w:val="en-US"/>
                  </w:rPr>
                  <w:delText>1</w:delText>
                </w:r>
                <w:bookmarkStart w:id="35091" w:name="_Toc531004247"/>
                <w:bookmarkStart w:id="35092" w:name="_Toc531006164"/>
                <w:bookmarkStart w:id="35093" w:name="_Toc531572157"/>
                <w:bookmarkStart w:id="35094" w:name="_Toc531576005"/>
                <w:bookmarkStart w:id="35095" w:name="_Toc531579746"/>
                <w:bookmarkStart w:id="35096" w:name="_Toc531583484"/>
                <w:bookmarkEnd w:id="35091"/>
                <w:bookmarkEnd w:id="35092"/>
                <w:bookmarkEnd w:id="35093"/>
                <w:bookmarkEnd w:id="35094"/>
                <w:bookmarkEnd w:id="35095"/>
                <w:bookmarkEnd w:id="35096"/>
              </w:del>
            </w:ins>
          </w:p>
        </w:tc>
        <w:tc>
          <w:tcPr>
            <w:tcW w:w="2120" w:type="dxa"/>
          </w:tcPr>
          <w:p w14:paraId="0545BBC0" w14:textId="3E553BE7" w:rsidR="00565D22" w:rsidDel="00096943" w:rsidRDefault="00565D22" w:rsidP="00D10B12">
            <w:pPr>
              <w:spacing w:line="288" w:lineRule="auto"/>
              <w:contextualSpacing/>
              <w:rPr>
                <w:ins w:id="35097" w:author="phuong vu" w:date="2018-11-21T22:05:00Z"/>
                <w:del w:id="35098" w:author="Tran Huan" w:date="2018-11-25T22:00:00Z"/>
                <w:lang w:val="en-US"/>
              </w:rPr>
              <w:pPrChange w:id="35099" w:author="Tran Huan" w:date="2018-12-03T01:23:00Z">
                <w:pPr>
                  <w:spacing w:line="360" w:lineRule="auto"/>
                </w:pPr>
              </w:pPrChange>
            </w:pPr>
            <w:ins w:id="35100" w:author="phuong vu" w:date="2018-11-21T22:05:00Z">
              <w:del w:id="35101" w:author="Tran Huan" w:date="2018-11-25T22:00:00Z">
                <w:r w:rsidDel="00096943">
                  <w:rPr>
                    <w:lang w:val="en-US"/>
                  </w:rPr>
                  <w:delText>bill</w:delText>
                </w:r>
                <w:bookmarkStart w:id="35102" w:name="_Toc531004248"/>
                <w:bookmarkStart w:id="35103" w:name="_Toc531006165"/>
                <w:bookmarkStart w:id="35104" w:name="_Toc531572158"/>
                <w:bookmarkStart w:id="35105" w:name="_Toc531576006"/>
                <w:bookmarkStart w:id="35106" w:name="_Toc531579747"/>
                <w:bookmarkStart w:id="35107" w:name="_Toc531583485"/>
                <w:bookmarkEnd w:id="35102"/>
                <w:bookmarkEnd w:id="35103"/>
                <w:bookmarkEnd w:id="35104"/>
                <w:bookmarkEnd w:id="35105"/>
                <w:bookmarkEnd w:id="35106"/>
                <w:bookmarkEnd w:id="35107"/>
              </w:del>
            </w:ins>
          </w:p>
        </w:tc>
        <w:tc>
          <w:tcPr>
            <w:tcW w:w="1463" w:type="dxa"/>
          </w:tcPr>
          <w:p w14:paraId="5F406ED1" w14:textId="66E7EFD2" w:rsidR="00565D22" w:rsidDel="00096943" w:rsidRDefault="00565D22" w:rsidP="00D10B12">
            <w:pPr>
              <w:spacing w:line="288" w:lineRule="auto"/>
              <w:contextualSpacing/>
              <w:jc w:val="center"/>
              <w:rPr>
                <w:ins w:id="35108" w:author="phuong vu" w:date="2018-11-21T22:05:00Z"/>
                <w:del w:id="35109" w:author="Tran Huan" w:date="2018-11-25T22:00:00Z"/>
                <w:lang w:val="en-US"/>
              </w:rPr>
              <w:pPrChange w:id="35110" w:author="Tran Huan" w:date="2018-12-03T01:23:00Z">
                <w:pPr>
                  <w:spacing w:line="360" w:lineRule="auto"/>
                  <w:jc w:val="center"/>
                </w:pPr>
              </w:pPrChange>
            </w:pPr>
            <w:bookmarkStart w:id="35111" w:name="_Toc531004249"/>
            <w:bookmarkStart w:id="35112" w:name="_Toc531006166"/>
            <w:bookmarkStart w:id="35113" w:name="_Toc531572159"/>
            <w:bookmarkStart w:id="35114" w:name="_Toc531576007"/>
            <w:bookmarkStart w:id="35115" w:name="_Toc531579748"/>
            <w:bookmarkStart w:id="35116" w:name="_Toc531583486"/>
            <w:bookmarkEnd w:id="35111"/>
            <w:bookmarkEnd w:id="35112"/>
            <w:bookmarkEnd w:id="35113"/>
            <w:bookmarkEnd w:id="35114"/>
            <w:bookmarkEnd w:id="35115"/>
            <w:bookmarkEnd w:id="35116"/>
          </w:p>
        </w:tc>
        <w:tc>
          <w:tcPr>
            <w:tcW w:w="1463" w:type="dxa"/>
          </w:tcPr>
          <w:p w14:paraId="45E83F5D" w14:textId="6AE8427F" w:rsidR="00565D22" w:rsidDel="00096943" w:rsidRDefault="00565D22" w:rsidP="00D10B12">
            <w:pPr>
              <w:spacing w:line="288" w:lineRule="auto"/>
              <w:contextualSpacing/>
              <w:jc w:val="center"/>
              <w:rPr>
                <w:ins w:id="35117" w:author="phuong vu" w:date="2018-11-21T22:05:00Z"/>
                <w:del w:id="35118" w:author="Tran Huan" w:date="2018-11-25T22:00:00Z"/>
                <w:lang w:val="en-US"/>
              </w:rPr>
              <w:pPrChange w:id="35119" w:author="Tran Huan" w:date="2018-12-03T01:23:00Z">
                <w:pPr>
                  <w:spacing w:line="360" w:lineRule="auto"/>
                  <w:jc w:val="center"/>
                </w:pPr>
              </w:pPrChange>
            </w:pPr>
            <w:ins w:id="35120" w:author="phuong vu" w:date="2018-11-21T22:05:00Z">
              <w:del w:id="35121" w:author="Tran Huan" w:date="2018-11-25T22:00:00Z">
                <w:r w:rsidDel="00096943">
                  <w:rPr>
                    <w:lang w:val="en-US"/>
                  </w:rPr>
                  <w:delText>X</w:delText>
                </w:r>
                <w:bookmarkStart w:id="35122" w:name="_Toc531004250"/>
                <w:bookmarkStart w:id="35123" w:name="_Toc531006167"/>
                <w:bookmarkStart w:id="35124" w:name="_Toc531572160"/>
                <w:bookmarkStart w:id="35125" w:name="_Toc531576008"/>
                <w:bookmarkStart w:id="35126" w:name="_Toc531579749"/>
                <w:bookmarkStart w:id="35127" w:name="_Toc531583487"/>
                <w:bookmarkEnd w:id="35122"/>
                <w:bookmarkEnd w:id="35123"/>
                <w:bookmarkEnd w:id="35124"/>
                <w:bookmarkEnd w:id="35125"/>
                <w:bookmarkEnd w:id="35126"/>
                <w:bookmarkEnd w:id="35127"/>
              </w:del>
            </w:ins>
          </w:p>
        </w:tc>
        <w:tc>
          <w:tcPr>
            <w:tcW w:w="1463" w:type="dxa"/>
          </w:tcPr>
          <w:p w14:paraId="79D39ACA" w14:textId="6B4C01F6" w:rsidR="00565D22" w:rsidDel="00096943" w:rsidRDefault="00565D22" w:rsidP="00D10B12">
            <w:pPr>
              <w:spacing w:line="288" w:lineRule="auto"/>
              <w:contextualSpacing/>
              <w:jc w:val="center"/>
              <w:rPr>
                <w:ins w:id="35128" w:author="phuong vu" w:date="2018-11-21T22:05:00Z"/>
                <w:del w:id="35129" w:author="Tran Huan" w:date="2018-11-25T22:00:00Z"/>
                <w:lang w:val="en-US"/>
              </w:rPr>
              <w:pPrChange w:id="35130" w:author="Tran Huan" w:date="2018-12-03T01:23:00Z">
                <w:pPr>
                  <w:spacing w:line="360" w:lineRule="auto"/>
                  <w:jc w:val="center"/>
                </w:pPr>
              </w:pPrChange>
            </w:pPr>
            <w:bookmarkStart w:id="35131" w:name="_Toc531004251"/>
            <w:bookmarkStart w:id="35132" w:name="_Toc531006168"/>
            <w:bookmarkStart w:id="35133" w:name="_Toc531572161"/>
            <w:bookmarkStart w:id="35134" w:name="_Toc531576009"/>
            <w:bookmarkStart w:id="35135" w:name="_Toc531579750"/>
            <w:bookmarkStart w:id="35136" w:name="_Toc531583488"/>
            <w:bookmarkEnd w:id="35131"/>
            <w:bookmarkEnd w:id="35132"/>
            <w:bookmarkEnd w:id="35133"/>
            <w:bookmarkEnd w:id="35134"/>
            <w:bookmarkEnd w:id="35135"/>
            <w:bookmarkEnd w:id="35136"/>
          </w:p>
        </w:tc>
        <w:tc>
          <w:tcPr>
            <w:tcW w:w="1463" w:type="dxa"/>
          </w:tcPr>
          <w:p w14:paraId="45E62694" w14:textId="5DF43613" w:rsidR="00565D22" w:rsidDel="00096943" w:rsidRDefault="00565D22" w:rsidP="00D10B12">
            <w:pPr>
              <w:spacing w:line="288" w:lineRule="auto"/>
              <w:contextualSpacing/>
              <w:jc w:val="center"/>
              <w:rPr>
                <w:ins w:id="35137" w:author="phuong vu" w:date="2018-11-21T22:05:00Z"/>
                <w:del w:id="35138" w:author="Tran Huan" w:date="2018-11-25T22:00:00Z"/>
                <w:lang w:val="en-US"/>
              </w:rPr>
              <w:pPrChange w:id="35139" w:author="Tran Huan" w:date="2018-12-03T01:23:00Z">
                <w:pPr>
                  <w:jc w:val="center"/>
                </w:pPr>
              </w:pPrChange>
            </w:pPr>
            <w:ins w:id="35140" w:author="phuong vu" w:date="2018-11-21T22:05:00Z">
              <w:del w:id="35141" w:author="Tran Huan" w:date="2018-11-25T22:00:00Z">
                <w:r w:rsidDel="00096943">
                  <w:rPr>
                    <w:lang w:val="en-US"/>
                  </w:rPr>
                  <w:delText>X</w:delText>
                </w:r>
                <w:bookmarkStart w:id="35142" w:name="_Toc531004252"/>
                <w:bookmarkStart w:id="35143" w:name="_Toc531006169"/>
                <w:bookmarkStart w:id="35144" w:name="_Toc531572162"/>
                <w:bookmarkStart w:id="35145" w:name="_Toc531576010"/>
                <w:bookmarkStart w:id="35146" w:name="_Toc531579751"/>
                <w:bookmarkStart w:id="35147" w:name="_Toc531583489"/>
                <w:bookmarkEnd w:id="35142"/>
                <w:bookmarkEnd w:id="35143"/>
                <w:bookmarkEnd w:id="35144"/>
                <w:bookmarkEnd w:id="35145"/>
                <w:bookmarkEnd w:id="35146"/>
                <w:bookmarkEnd w:id="35147"/>
              </w:del>
            </w:ins>
          </w:p>
        </w:tc>
        <w:bookmarkStart w:id="35148" w:name="_Toc531004253"/>
        <w:bookmarkStart w:id="35149" w:name="_Toc531006170"/>
        <w:bookmarkStart w:id="35150" w:name="_Toc531572163"/>
        <w:bookmarkStart w:id="35151" w:name="_Toc531576011"/>
        <w:bookmarkStart w:id="35152" w:name="_Toc531579752"/>
        <w:bookmarkStart w:id="35153" w:name="_Toc531583490"/>
        <w:bookmarkEnd w:id="35148"/>
        <w:bookmarkEnd w:id="35149"/>
        <w:bookmarkEnd w:id="35150"/>
        <w:bookmarkEnd w:id="35151"/>
        <w:bookmarkEnd w:id="35152"/>
        <w:bookmarkEnd w:id="35153"/>
      </w:tr>
      <w:tr w:rsidR="00565D22" w:rsidDel="00096943" w14:paraId="058085A8" w14:textId="46E7211C" w:rsidTr="00565D22">
        <w:trPr>
          <w:ins w:id="35154" w:author="phuong vu" w:date="2018-11-21T22:05:00Z"/>
          <w:del w:id="35155" w:author="Tran Huan" w:date="2018-11-25T22:00:00Z"/>
        </w:trPr>
        <w:tc>
          <w:tcPr>
            <w:tcW w:w="805" w:type="dxa"/>
          </w:tcPr>
          <w:p w14:paraId="4D1A0A77" w14:textId="1E4461F1" w:rsidR="00565D22" w:rsidDel="00096943" w:rsidRDefault="00565D22" w:rsidP="00D10B12">
            <w:pPr>
              <w:spacing w:line="288" w:lineRule="auto"/>
              <w:contextualSpacing/>
              <w:jc w:val="center"/>
              <w:rPr>
                <w:ins w:id="35156" w:author="phuong vu" w:date="2018-11-21T22:05:00Z"/>
                <w:del w:id="35157" w:author="Tran Huan" w:date="2018-11-25T22:00:00Z"/>
                <w:lang w:val="en-US"/>
              </w:rPr>
              <w:pPrChange w:id="35158" w:author="Tran Huan" w:date="2018-12-03T01:23:00Z">
                <w:pPr>
                  <w:spacing w:line="360" w:lineRule="auto"/>
                  <w:jc w:val="center"/>
                </w:pPr>
              </w:pPrChange>
            </w:pPr>
            <w:ins w:id="35159" w:author="phuong vu" w:date="2018-11-21T22:05:00Z">
              <w:del w:id="35160" w:author="Tran Huan" w:date="2018-11-25T22:00:00Z">
                <w:r w:rsidDel="00096943">
                  <w:rPr>
                    <w:lang w:val="en-US"/>
                  </w:rPr>
                  <w:delText>2</w:delText>
                </w:r>
                <w:bookmarkStart w:id="35161" w:name="_Toc531004254"/>
                <w:bookmarkStart w:id="35162" w:name="_Toc531006171"/>
                <w:bookmarkStart w:id="35163" w:name="_Toc531572164"/>
                <w:bookmarkStart w:id="35164" w:name="_Toc531576012"/>
                <w:bookmarkStart w:id="35165" w:name="_Toc531579753"/>
                <w:bookmarkStart w:id="35166" w:name="_Toc531583491"/>
                <w:bookmarkEnd w:id="35161"/>
                <w:bookmarkEnd w:id="35162"/>
                <w:bookmarkEnd w:id="35163"/>
                <w:bookmarkEnd w:id="35164"/>
                <w:bookmarkEnd w:id="35165"/>
                <w:bookmarkEnd w:id="35166"/>
              </w:del>
            </w:ins>
          </w:p>
        </w:tc>
        <w:tc>
          <w:tcPr>
            <w:tcW w:w="2120" w:type="dxa"/>
          </w:tcPr>
          <w:p w14:paraId="7B106380" w14:textId="406E0E54" w:rsidR="00565D22" w:rsidDel="00096943" w:rsidRDefault="00565D22" w:rsidP="00D10B12">
            <w:pPr>
              <w:spacing w:line="288" w:lineRule="auto"/>
              <w:contextualSpacing/>
              <w:rPr>
                <w:ins w:id="35167" w:author="phuong vu" w:date="2018-11-21T22:05:00Z"/>
                <w:del w:id="35168" w:author="Tran Huan" w:date="2018-11-25T22:00:00Z"/>
                <w:lang w:val="en-US"/>
              </w:rPr>
              <w:pPrChange w:id="35169" w:author="Tran Huan" w:date="2018-12-03T01:23:00Z">
                <w:pPr>
                  <w:spacing w:line="360" w:lineRule="auto"/>
                </w:pPr>
              </w:pPrChange>
            </w:pPr>
            <w:ins w:id="35170" w:author="phuong vu" w:date="2018-11-21T22:05:00Z">
              <w:del w:id="35171" w:author="Tran Huan" w:date="2018-11-25T22:00:00Z">
                <w:r w:rsidDel="00096943">
                  <w:rPr>
                    <w:lang w:val="en-US"/>
                  </w:rPr>
                  <w:delText>bill_detail</w:delText>
                </w:r>
                <w:bookmarkStart w:id="35172" w:name="_Toc531004255"/>
                <w:bookmarkStart w:id="35173" w:name="_Toc531006172"/>
                <w:bookmarkStart w:id="35174" w:name="_Toc531572165"/>
                <w:bookmarkStart w:id="35175" w:name="_Toc531576013"/>
                <w:bookmarkStart w:id="35176" w:name="_Toc531579754"/>
                <w:bookmarkStart w:id="35177" w:name="_Toc531583492"/>
                <w:bookmarkEnd w:id="35172"/>
                <w:bookmarkEnd w:id="35173"/>
                <w:bookmarkEnd w:id="35174"/>
                <w:bookmarkEnd w:id="35175"/>
                <w:bookmarkEnd w:id="35176"/>
                <w:bookmarkEnd w:id="35177"/>
              </w:del>
            </w:ins>
          </w:p>
        </w:tc>
        <w:tc>
          <w:tcPr>
            <w:tcW w:w="1463" w:type="dxa"/>
          </w:tcPr>
          <w:p w14:paraId="3EC61166" w14:textId="592873B2" w:rsidR="00565D22" w:rsidDel="00096943" w:rsidRDefault="00565D22" w:rsidP="00D10B12">
            <w:pPr>
              <w:spacing w:line="288" w:lineRule="auto"/>
              <w:contextualSpacing/>
              <w:jc w:val="center"/>
              <w:rPr>
                <w:ins w:id="35178" w:author="phuong vu" w:date="2018-11-21T22:05:00Z"/>
                <w:del w:id="35179" w:author="Tran Huan" w:date="2018-11-25T22:00:00Z"/>
                <w:lang w:val="en-US"/>
              </w:rPr>
              <w:pPrChange w:id="35180" w:author="Tran Huan" w:date="2018-12-03T01:23:00Z">
                <w:pPr>
                  <w:spacing w:line="360" w:lineRule="auto"/>
                  <w:jc w:val="center"/>
                </w:pPr>
              </w:pPrChange>
            </w:pPr>
            <w:bookmarkStart w:id="35181" w:name="_Toc531004256"/>
            <w:bookmarkStart w:id="35182" w:name="_Toc531006173"/>
            <w:bookmarkStart w:id="35183" w:name="_Toc531572166"/>
            <w:bookmarkStart w:id="35184" w:name="_Toc531576014"/>
            <w:bookmarkStart w:id="35185" w:name="_Toc531579755"/>
            <w:bookmarkStart w:id="35186" w:name="_Toc531583493"/>
            <w:bookmarkEnd w:id="35181"/>
            <w:bookmarkEnd w:id="35182"/>
            <w:bookmarkEnd w:id="35183"/>
            <w:bookmarkEnd w:id="35184"/>
            <w:bookmarkEnd w:id="35185"/>
            <w:bookmarkEnd w:id="35186"/>
          </w:p>
        </w:tc>
        <w:tc>
          <w:tcPr>
            <w:tcW w:w="1463" w:type="dxa"/>
          </w:tcPr>
          <w:p w14:paraId="4F963F1C" w14:textId="7FEB62EE" w:rsidR="00565D22" w:rsidDel="00096943" w:rsidRDefault="00565D22" w:rsidP="00D10B12">
            <w:pPr>
              <w:spacing w:line="288" w:lineRule="auto"/>
              <w:contextualSpacing/>
              <w:jc w:val="center"/>
              <w:rPr>
                <w:ins w:id="35187" w:author="phuong vu" w:date="2018-11-21T22:05:00Z"/>
                <w:del w:id="35188" w:author="Tran Huan" w:date="2018-11-25T22:00:00Z"/>
                <w:lang w:val="en-US"/>
              </w:rPr>
              <w:pPrChange w:id="35189" w:author="Tran Huan" w:date="2018-12-03T01:23:00Z">
                <w:pPr>
                  <w:spacing w:line="360" w:lineRule="auto"/>
                  <w:jc w:val="center"/>
                </w:pPr>
              </w:pPrChange>
            </w:pPr>
            <w:ins w:id="35190" w:author="phuong vu" w:date="2018-11-21T22:05:00Z">
              <w:del w:id="35191" w:author="Tran Huan" w:date="2018-11-25T22:00:00Z">
                <w:r w:rsidDel="00096943">
                  <w:rPr>
                    <w:lang w:val="en-US"/>
                  </w:rPr>
                  <w:delText>X</w:delText>
                </w:r>
                <w:bookmarkStart w:id="35192" w:name="_Toc531004257"/>
                <w:bookmarkStart w:id="35193" w:name="_Toc531006174"/>
                <w:bookmarkStart w:id="35194" w:name="_Toc531572167"/>
                <w:bookmarkStart w:id="35195" w:name="_Toc531576015"/>
                <w:bookmarkStart w:id="35196" w:name="_Toc531579756"/>
                <w:bookmarkStart w:id="35197" w:name="_Toc531583494"/>
                <w:bookmarkEnd w:id="35192"/>
                <w:bookmarkEnd w:id="35193"/>
                <w:bookmarkEnd w:id="35194"/>
                <w:bookmarkEnd w:id="35195"/>
                <w:bookmarkEnd w:id="35196"/>
                <w:bookmarkEnd w:id="35197"/>
              </w:del>
            </w:ins>
          </w:p>
        </w:tc>
        <w:tc>
          <w:tcPr>
            <w:tcW w:w="1463" w:type="dxa"/>
          </w:tcPr>
          <w:p w14:paraId="51FFF2D5" w14:textId="043F3A8D" w:rsidR="00565D22" w:rsidDel="00096943" w:rsidRDefault="00565D22" w:rsidP="00D10B12">
            <w:pPr>
              <w:spacing w:line="288" w:lineRule="auto"/>
              <w:contextualSpacing/>
              <w:jc w:val="center"/>
              <w:rPr>
                <w:ins w:id="35198" w:author="phuong vu" w:date="2018-11-21T22:05:00Z"/>
                <w:del w:id="35199" w:author="Tran Huan" w:date="2018-11-25T22:00:00Z"/>
                <w:lang w:val="en-US"/>
              </w:rPr>
              <w:pPrChange w:id="35200" w:author="Tran Huan" w:date="2018-12-03T01:23:00Z">
                <w:pPr>
                  <w:spacing w:line="360" w:lineRule="auto"/>
                  <w:jc w:val="center"/>
                </w:pPr>
              </w:pPrChange>
            </w:pPr>
            <w:bookmarkStart w:id="35201" w:name="_Toc531004258"/>
            <w:bookmarkStart w:id="35202" w:name="_Toc531006175"/>
            <w:bookmarkStart w:id="35203" w:name="_Toc531572168"/>
            <w:bookmarkStart w:id="35204" w:name="_Toc531576016"/>
            <w:bookmarkStart w:id="35205" w:name="_Toc531579757"/>
            <w:bookmarkStart w:id="35206" w:name="_Toc531583495"/>
            <w:bookmarkEnd w:id="35201"/>
            <w:bookmarkEnd w:id="35202"/>
            <w:bookmarkEnd w:id="35203"/>
            <w:bookmarkEnd w:id="35204"/>
            <w:bookmarkEnd w:id="35205"/>
            <w:bookmarkEnd w:id="35206"/>
          </w:p>
        </w:tc>
        <w:tc>
          <w:tcPr>
            <w:tcW w:w="1463" w:type="dxa"/>
          </w:tcPr>
          <w:p w14:paraId="6313B12A" w14:textId="08B5F0E4" w:rsidR="00565D22" w:rsidDel="00096943" w:rsidRDefault="00565D22" w:rsidP="00D10B12">
            <w:pPr>
              <w:spacing w:line="288" w:lineRule="auto"/>
              <w:contextualSpacing/>
              <w:jc w:val="center"/>
              <w:rPr>
                <w:ins w:id="35207" w:author="phuong vu" w:date="2018-11-21T22:05:00Z"/>
                <w:del w:id="35208" w:author="Tran Huan" w:date="2018-11-25T22:00:00Z"/>
                <w:lang w:val="en-US"/>
              </w:rPr>
              <w:pPrChange w:id="35209" w:author="Tran Huan" w:date="2018-12-03T01:23:00Z">
                <w:pPr>
                  <w:jc w:val="center"/>
                </w:pPr>
              </w:pPrChange>
            </w:pPr>
            <w:ins w:id="35210" w:author="phuong vu" w:date="2018-11-21T22:05:00Z">
              <w:del w:id="35211" w:author="Tran Huan" w:date="2018-11-25T22:00:00Z">
                <w:r w:rsidDel="00096943">
                  <w:rPr>
                    <w:lang w:val="en-US"/>
                  </w:rPr>
                  <w:delText>X</w:delText>
                </w:r>
                <w:bookmarkStart w:id="35212" w:name="_Toc531004259"/>
                <w:bookmarkStart w:id="35213" w:name="_Toc531006176"/>
                <w:bookmarkStart w:id="35214" w:name="_Toc531572169"/>
                <w:bookmarkStart w:id="35215" w:name="_Toc531576017"/>
                <w:bookmarkStart w:id="35216" w:name="_Toc531579758"/>
                <w:bookmarkStart w:id="35217" w:name="_Toc531583496"/>
                <w:bookmarkEnd w:id="35212"/>
                <w:bookmarkEnd w:id="35213"/>
                <w:bookmarkEnd w:id="35214"/>
                <w:bookmarkEnd w:id="35215"/>
                <w:bookmarkEnd w:id="35216"/>
                <w:bookmarkEnd w:id="35217"/>
              </w:del>
            </w:ins>
          </w:p>
        </w:tc>
        <w:bookmarkStart w:id="35218" w:name="_Toc531004260"/>
        <w:bookmarkStart w:id="35219" w:name="_Toc531006177"/>
        <w:bookmarkStart w:id="35220" w:name="_Toc531572170"/>
        <w:bookmarkStart w:id="35221" w:name="_Toc531576018"/>
        <w:bookmarkStart w:id="35222" w:name="_Toc531579759"/>
        <w:bookmarkStart w:id="35223" w:name="_Toc531583497"/>
        <w:bookmarkEnd w:id="35218"/>
        <w:bookmarkEnd w:id="35219"/>
        <w:bookmarkEnd w:id="35220"/>
        <w:bookmarkEnd w:id="35221"/>
        <w:bookmarkEnd w:id="35222"/>
        <w:bookmarkEnd w:id="35223"/>
      </w:tr>
    </w:tbl>
    <w:p w14:paraId="62A32FEE" w14:textId="2BEE178C" w:rsidR="00565D22" w:rsidRPr="00933422" w:rsidDel="00096943" w:rsidRDefault="00565D22" w:rsidP="00D10B12">
      <w:pPr>
        <w:spacing w:after="0" w:line="288" w:lineRule="auto"/>
        <w:contextualSpacing/>
        <w:rPr>
          <w:ins w:id="35224" w:author="phuong vu" w:date="2018-11-21T21:53:00Z"/>
          <w:del w:id="35225" w:author="Tran Huan" w:date="2018-11-25T22:00:00Z"/>
          <w:lang w:val="en-US"/>
        </w:rPr>
        <w:pPrChange w:id="35226" w:author="Tran Huan" w:date="2018-12-03T01:23:00Z">
          <w:pPr>
            <w:pStyle w:val="Heading6"/>
          </w:pPr>
        </w:pPrChange>
      </w:pPr>
      <w:bookmarkStart w:id="35227" w:name="_Toc531004261"/>
      <w:bookmarkStart w:id="35228" w:name="_Toc531006178"/>
      <w:bookmarkStart w:id="35229" w:name="_Toc531572171"/>
      <w:bookmarkStart w:id="35230" w:name="_Toc531576019"/>
      <w:bookmarkStart w:id="35231" w:name="_Toc531579760"/>
      <w:bookmarkStart w:id="35232" w:name="_Toc531583498"/>
      <w:bookmarkEnd w:id="35227"/>
      <w:bookmarkEnd w:id="35228"/>
      <w:bookmarkEnd w:id="35229"/>
      <w:bookmarkEnd w:id="35230"/>
      <w:bookmarkEnd w:id="35231"/>
      <w:bookmarkEnd w:id="35232"/>
    </w:p>
    <w:p w14:paraId="0E02C3E0" w14:textId="330D14BC" w:rsidR="00565D22" w:rsidRPr="00565D22" w:rsidDel="00096943" w:rsidRDefault="00D225CD" w:rsidP="00D10B12">
      <w:pPr>
        <w:pStyle w:val="Heading6"/>
        <w:spacing w:line="288" w:lineRule="auto"/>
        <w:contextualSpacing/>
        <w:rPr>
          <w:ins w:id="35233" w:author="phuong vu" w:date="2018-11-21T21:52:00Z"/>
          <w:del w:id="35234" w:author="Tran Huan" w:date="2018-11-25T22:00:00Z"/>
          <w:lang w:val="en-US"/>
          <w:rPrChange w:id="35235" w:author="phuong vu" w:date="2018-11-21T22:08:00Z">
            <w:rPr>
              <w:ins w:id="35236" w:author="phuong vu" w:date="2018-11-21T21:52:00Z"/>
              <w:del w:id="35237" w:author="Tran Huan" w:date="2018-11-25T22:00:00Z"/>
            </w:rPr>
          </w:rPrChange>
        </w:rPr>
        <w:pPrChange w:id="35238" w:author="Tran Huan" w:date="2018-12-03T01:23:00Z">
          <w:pPr>
            <w:pStyle w:val="Heading5"/>
          </w:pPr>
        </w:pPrChange>
      </w:pPr>
      <w:ins w:id="35239" w:author="phuong vu" w:date="2018-11-21T21:53:00Z">
        <w:del w:id="35240" w:author="Tran Huan" w:date="2018-11-25T22:00:00Z">
          <w:r w:rsidDel="00096943">
            <w:rPr>
              <w:lang w:val="en-US"/>
            </w:rPr>
            <w:delText>Cách xử lí</w:delText>
          </w:r>
        </w:del>
      </w:ins>
      <w:bookmarkStart w:id="35241" w:name="_Toc531004262"/>
      <w:bookmarkStart w:id="35242" w:name="_Toc531006179"/>
      <w:bookmarkStart w:id="35243" w:name="_Toc531572172"/>
      <w:bookmarkStart w:id="35244" w:name="_Toc531576020"/>
      <w:bookmarkStart w:id="35245" w:name="_Toc531579761"/>
      <w:bookmarkStart w:id="35246" w:name="_Toc531583499"/>
      <w:bookmarkEnd w:id="35241"/>
      <w:bookmarkEnd w:id="35242"/>
      <w:bookmarkEnd w:id="35243"/>
      <w:bookmarkEnd w:id="35244"/>
      <w:bookmarkEnd w:id="35245"/>
      <w:bookmarkEnd w:id="35246"/>
    </w:p>
    <w:p w14:paraId="3DAC2ECC" w14:textId="504957C1" w:rsidR="00A61DB2" w:rsidDel="00096943" w:rsidRDefault="00FC2466" w:rsidP="00D10B12">
      <w:pPr>
        <w:pStyle w:val="Heading4"/>
        <w:spacing w:line="288" w:lineRule="auto"/>
        <w:contextualSpacing/>
        <w:rPr>
          <w:del w:id="35247" w:author="Tran Huan" w:date="2018-11-25T22:00:00Z"/>
          <w:lang w:val="en-US"/>
        </w:rPr>
        <w:pPrChange w:id="35248" w:author="Tran Huan" w:date="2018-12-03T01:23:00Z">
          <w:pPr>
            <w:pStyle w:val="Heading4"/>
          </w:pPr>
        </w:pPrChange>
      </w:pPr>
      <w:del w:id="35249" w:author="Tran Huan" w:date="2018-11-25T22:00:00Z">
        <w:r w:rsidDel="00096943">
          <w:rPr>
            <w:lang w:val="en-US"/>
          </w:rPr>
          <w:delText>Quản lí biên nhận</w:delText>
        </w:r>
        <w:bookmarkStart w:id="35250" w:name="_Toc531004263"/>
        <w:bookmarkStart w:id="35251" w:name="_Toc531006180"/>
        <w:bookmarkStart w:id="35252" w:name="_Toc531572173"/>
        <w:bookmarkStart w:id="35253" w:name="_Toc531576021"/>
        <w:bookmarkStart w:id="35254" w:name="_Toc531579762"/>
        <w:bookmarkStart w:id="35255" w:name="_Toc531583500"/>
        <w:bookmarkEnd w:id="35250"/>
        <w:bookmarkEnd w:id="35251"/>
        <w:bookmarkEnd w:id="35252"/>
        <w:bookmarkEnd w:id="35253"/>
        <w:bookmarkEnd w:id="35254"/>
        <w:bookmarkEnd w:id="35255"/>
      </w:del>
    </w:p>
    <w:p w14:paraId="64C0AE52" w14:textId="197ADFCD" w:rsidR="00E6429B" w:rsidRPr="00E6429B" w:rsidDel="00096943" w:rsidRDefault="00AA3488" w:rsidP="00D10B12">
      <w:pPr>
        <w:pStyle w:val="Heading5"/>
        <w:spacing w:line="288" w:lineRule="auto"/>
        <w:contextualSpacing/>
        <w:rPr>
          <w:del w:id="35256" w:author="Tran Huan" w:date="2018-11-25T22:00:00Z"/>
          <w:lang w:val="en-US"/>
        </w:rPr>
        <w:pPrChange w:id="35257" w:author="Tran Huan" w:date="2018-12-03T01:23:00Z">
          <w:pPr>
            <w:pStyle w:val="Heading5"/>
          </w:pPr>
        </w:pPrChange>
      </w:pPr>
      <w:del w:id="35258" w:author="Tran Huan" w:date="2018-11-25T22:00:00Z">
        <w:r w:rsidDel="00096943">
          <w:rPr>
            <w:lang w:val="en-US"/>
          </w:rPr>
          <w:delText>Xem danh sách biên nhận theo trạng thái</w:delText>
        </w:r>
        <w:bookmarkStart w:id="35259" w:name="_Toc531004264"/>
        <w:bookmarkStart w:id="35260" w:name="_Toc531006181"/>
        <w:bookmarkStart w:id="35261" w:name="_Toc531572174"/>
        <w:bookmarkStart w:id="35262" w:name="_Toc531576022"/>
        <w:bookmarkStart w:id="35263" w:name="_Toc531579763"/>
        <w:bookmarkStart w:id="35264" w:name="_Toc531583501"/>
        <w:bookmarkEnd w:id="35259"/>
        <w:bookmarkEnd w:id="35260"/>
        <w:bookmarkEnd w:id="35261"/>
        <w:bookmarkEnd w:id="35262"/>
        <w:bookmarkEnd w:id="35263"/>
        <w:bookmarkEnd w:id="35264"/>
      </w:del>
    </w:p>
    <w:p w14:paraId="7BBCB3E9" w14:textId="680F6087" w:rsidR="00AA3488" w:rsidDel="00096943" w:rsidRDefault="00AA3488" w:rsidP="00D10B12">
      <w:pPr>
        <w:pStyle w:val="Heading6"/>
        <w:spacing w:line="288" w:lineRule="auto"/>
        <w:contextualSpacing/>
        <w:rPr>
          <w:ins w:id="35265" w:author="phuong vu" w:date="2018-11-21T21:32:00Z"/>
          <w:del w:id="35266" w:author="Tran Huan" w:date="2018-11-25T22:00:00Z"/>
          <w:lang w:val="en-US"/>
        </w:rPr>
        <w:pPrChange w:id="35267" w:author="Tran Huan" w:date="2018-12-03T01:23:00Z">
          <w:pPr>
            <w:pStyle w:val="Heading6"/>
          </w:pPr>
        </w:pPrChange>
      </w:pPr>
      <w:del w:id="35268" w:author="Tran Huan" w:date="2018-11-25T22:00:00Z">
        <w:r w:rsidDel="00096943">
          <w:rPr>
            <w:lang w:val="en-US"/>
          </w:rPr>
          <w:delText>Mục đích</w:delText>
        </w:r>
      </w:del>
      <w:bookmarkStart w:id="35269" w:name="_Toc531004265"/>
      <w:bookmarkStart w:id="35270" w:name="_Toc531006182"/>
      <w:bookmarkStart w:id="35271" w:name="_Toc531572175"/>
      <w:bookmarkStart w:id="35272" w:name="_Toc531576023"/>
      <w:bookmarkStart w:id="35273" w:name="_Toc531579764"/>
      <w:bookmarkStart w:id="35274" w:name="_Toc531583502"/>
      <w:bookmarkEnd w:id="35269"/>
      <w:bookmarkEnd w:id="35270"/>
      <w:bookmarkEnd w:id="35271"/>
      <w:bookmarkEnd w:id="35272"/>
      <w:bookmarkEnd w:id="35273"/>
      <w:bookmarkEnd w:id="35274"/>
    </w:p>
    <w:p w14:paraId="3A5183BC" w14:textId="3B336DEF" w:rsidR="005645EE" w:rsidRPr="00933422" w:rsidDel="00096943" w:rsidRDefault="005645EE" w:rsidP="00D10B12">
      <w:pPr>
        <w:spacing w:after="0" w:line="288" w:lineRule="auto"/>
        <w:contextualSpacing/>
        <w:rPr>
          <w:del w:id="35275" w:author="Tran Huan" w:date="2018-11-25T22:00:00Z"/>
          <w:lang w:val="en-US"/>
        </w:rPr>
        <w:pPrChange w:id="35276" w:author="Tran Huan" w:date="2018-12-03T01:23:00Z">
          <w:pPr>
            <w:pStyle w:val="Heading6"/>
          </w:pPr>
        </w:pPrChange>
      </w:pPr>
      <w:ins w:id="35277" w:author="phuong vu" w:date="2018-11-21T21:33:00Z">
        <w:del w:id="35278" w:author="Tran Huan" w:date="2018-11-25T22:00:00Z">
          <w:r w:rsidDel="00096943">
            <w:rPr>
              <w:lang w:val="en-US"/>
            </w:rPr>
            <w:delText>Phân loại các biên nhận dựa theo trạng thái của chúng nhằm mục đích nhóm các biên nhận cùng trạng thái lại với nhau giúp đơn giản trong việc quản lí các biên nhận</w:delText>
          </w:r>
        </w:del>
      </w:ins>
      <w:ins w:id="35279" w:author="phuong vu" w:date="2018-11-21T21:34:00Z">
        <w:del w:id="35280" w:author="Tran Huan" w:date="2018-11-25T22:00:00Z">
          <w:r w:rsidDel="00096943">
            <w:rPr>
              <w:lang w:val="en-US"/>
            </w:rPr>
            <w:delText>.</w:delText>
          </w:r>
        </w:del>
      </w:ins>
      <w:bookmarkStart w:id="35281" w:name="_Toc531004266"/>
      <w:bookmarkStart w:id="35282" w:name="_Toc531006183"/>
      <w:bookmarkStart w:id="35283" w:name="_Toc531572176"/>
      <w:bookmarkStart w:id="35284" w:name="_Toc531576024"/>
      <w:bookmarkStart w:id="35285" w:name="_Toc531579765"/>
      <w:bookmarkStart w:id="35286" w:name="_Toc531583503"/>
      <w:bookmarkEnd w:id="35281"/>
      <w:bookmarkEnd w:id="35282"/>
      <w:bookmarkEnd w:id="35283"/>
      <w:bookmarkEnd w:id="35284"/>
      <w:bookmarkEnd w:id="35285"/>
      <w:bookmarkEnd w:id="35286"/>
    </w:p>
    <w:p w14:paraId="114EF8E5" w14:textId="3BE7EF16" w:rsidR="00AA3488" w:rsidDel="00096943" w:rsidRDefault="00AA3488" w:rsidP="00D10B12">
      <w:pPr>
        <w:pStyle w:val="Heading6"/>
        <w:spacing w:line="288" w:lineRule="auto"/>
        <w:contextualSpacing/>
        <w:rPr>
          <w:ins w:id="35287" w:author="phuong vu" w:date="2018-11-21T21:26:00Z"/>
          <w:del w:id="35288" w:author="Tran Huan" w:date="2018-11-25T22:00:00Z"/>
          <w:lang w:val="en-US"/>
        </w:rPr>
        <w:pPrChange w:id="35289" w:author="Tran Huan" w:date="2018-12-03T01:23:00Z">
          <w:pPr>
            <w:pStyle w:val="Heading6"/>
          </w:pPr>
        </w:pPrChange>
      </w:pPr>
      <w:del w:id="35290" w:author="Tran Huan" w:date="2018-11-25T22:00:00Z">
        <w:r w:rsidDel="00096943">
          <w:rPr>
            <w:lang w:val="en-US"/>
          </w:rPr>
          <w:delText>Giao diện</w:delText>
        </w:r>
      </w:del>
      <w:bookmarkStart w:id="35291" w:name="_Toc531004267"/>
      <w:bookmarkStart w:id="35292" w:name="_Toc531006184"/>
      <w:bookmarkStart w:id="35293" w:name="_Toc531572177"/>
      <w:bookmarkStart w:id="35294" w:name="_Toc531576025"/>
      <w:bookmarkStart w:id="35295" w:name="_Toc531579766"/>
      <w:bookmarkStart w:id="35296" w:name="_Toc531583504"/>
      <w:bookmarkEnd w:id="35291"/>
      <w:bookmarkEnd w:id="35292"/>
      <w:bookmarkEnd w:id="35293"/>
      <w:bookmarkEnd w:id="35294"/>
      <w:bookmarkEnd w:id="35295"/>
      <w:bookmarkEnd w:id="35296"/>
    </w:p>
    <w:p w14:paraId="0F7FB8E7" w14:textId="686C93B3" w:rsidR="005645EE" w:rsidDel="00096943" w:rsidRDefault="005645EE" w:rsidP="00D10B12">
      <w:pPr>
        <w:keepNext/>
        <w:spacing w:after="0" w:line="288" w:lineRule="auto"/>
        <w:contextualSpacing/>
        <w:jc w:val="center"/>
        <w:rPr>
          <w:ins w:id="35297" w:author="phuong vu" w:date="2018-11-21T21:30:00Z"/>
          <w:del w:id="35298" w:author="Tran Huan" w:date="2018-11-25T22:00:00Z"/>
        </w:rPr>
        <w:pPrChange w:id="35299" w:author="Tran Huan" w:date="2018-12-03T01:23:00Z">
          <w:pPr>
            <w:jc w:val="center"/>
          </w:pPr>
        </w:pPrChange>
      </w:pPr>
      <w:ins w:id="35300" w:author="phuong vu" w:date="2018-11-21T21:30:00Z">
        <w:del w:id="35301" w:author="Tran Huan" w:date="2018-11-25T22:00:00Z">
          <w:r w:rsidDel="00096943">
            <w:rPr>
              <w:noProof/>
              <w:lang w:val="en-US"/>
            </w:rPr>
            <w:drawing>
              <wp:inline distT="0" distB="0" distL="0" distR="0" wp14:anchorId="1C9BE6DD" wp14:editId="78EA0B98">
                <wp:extent cx="5579745" cy="2530475"/>
                <wp:effectExtent l="0" t="0" r="19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530475"/>
                        </a:xfrm>
                        <a:prstGeom prst="rect">
                          <a:avLst/>
                        </a:prstGeom>
                      </pic:spPr>
                    </pic:pic>
                  </a:graphicData>
                </a:graphic>
              </wp:inline>
            </w:drawing>
          </w:r>
          <w:bookmarkStart w:id="35302" w:name="_Toc531004268"/>
          <w:bookmarkStart w:id="35303" w:name="_Toc531006185"/>
          <w:bookmarkStart w:id="35304" w:name="_Toc531572178"/>
          <w:bookmarkStart w:id="35305" w:name="_Toc531576026"/>
          <w:bookmarkStart w:id="35306" w:name="_Toc531579767"/>
          <w:bookmarkStart w:id="35307" w:name="_Toc531583505"/>
          <w:bookmarkEnd w:id="35302"/>
          <w:bookmarkEnd w:id="35303"/>
          <w:bookmarkEnd w:id="35304"/>
          <w:bookmarkEnd w:id="35305"/>
          <w:bookmarkEnd w:id="35306"/>
          <w:bookmarkEnd w:id="35307"/>
        </w:del>
      </w:ins>
    </w:p>
    <w:p w14:paraId="21197602" w14:textId="55BB905F" w:rsidR="00E6429B" w:rsidRPr="000245EB" w:rsidDel="00096943" w:rsidRDefault="005645EE" w:rsidP="00D10B12">
      <w:pPr>
        <w:pStyle w:val="Caption"/>
        <w:spacing w:after="0" w:line="288" w:lineRule="auto"/>
        <w:contextualSpacing/>
        <w:rPr>
          <w:del w:id="35308" w:author="Tran Huan" w:date="2018-11-25T22:00:00Z"/>
          <w:rPrChange w:id="35309" w:author="Tran Huan" w:date="2018-11-25T16:08:00Z">
            <w:rPr>
              <w:del w:id="35310" w:author="Tran Huan" w:date="2018-11-25T22:00:00Z"/>
              <w:lang w:val="en-US"/>
            </w:rPr>
          </w:rPrChange>
        </w:rPr>
        <w:pPrChange w:id="35311" w:author="Tran Huan" w:date="2018-12-03T01:23:00Z">
          <w:pPr>
            <w:pStyle w:val="Heading6"/>
          </w:pPr>
        </w:pPrChange>
      </w:pPr>
      <w:ins w:id="35312" w:author="phuong vu" w:date="2018-11-21T21:30:00Z">
        <w:del w:id="35313" w:author="Tran Huan" w:date="2018-11-25T22:00:00Z">
          <w:r w:rsidDel="00096943">
            <w:delText xml:space="preserve">Hình </w:delText>
          </w:r>
        </w:del>
      </w:ins>
      <w:ins w:id="35314" w:author="phuong vu" w:date="2018-11-22T18:14:00Z">
        <w:del w:id="35315" w:author="Tran Huan" w:date="2018-11-25T22:00:00Z">
          <w:r w:rsidR="00627671" w:rsidDel="00096943">
            <w:rPr>
              <w:i/>
              <w:iCs w:val="0"/>
            </w:rPr>
            <w:fldChar w:fldCharType="begin"/>
          </w:r>
          <w:r w:rsidR="00627671" w:rsidDel="00096943">
            <w:delInstrText xml:space="preserve"> STYLEREF 1 \s </w:delInstrText>
          </w:r>
        </w:del>
      </w:ins>
      <w:del w:id="35316" w:author="Tran Huan" w:date="2018-11-25T22:00:00Z">
        <w:r w:rsidR="00627671" w:rsidDel="00096943">
          <w:rPr>
            <w:i/>
            <w:iCs w:val="0"/>
          </w:rPr>
          <w:fldChar w:fldCharType="separate"/>
        </w:r>
        <w:r w:rsidR="00627671" w:rsidDel="00096943">
          <w:rPr>
            <w:noProof/>
          </w:rPr>
          <w:delText>3</w:delText>
        </w:r>
      </w:del>
      <w:ins w:id="35317" w:author="phuong vu" w:date="2018-11-22T18:14:00Z">
        <w:del w:id="35318" w:author="Tran Huan" w:date="2018-11-25T22:00:00Z">
          <w:r w:rsidR="00627671" w:rsidDel="00096943">
            <w:rPr>
              <w:i/>
              <w:iCs w:val="0"/>
            </w:rPr>
            <w:fldChar w:fldCharType="end"/>
          </w:r>
          <w:r w:rsidR="00627671" w:rsidDel="00096943">
            <w:delText>.</w:delText>
          </w:r>
          <w:r w:rsidR="00627671" w:rsidDel="00096943">
            <w:rPr>
              <w:i/>
              <w:iCs w:val="0"/>
            </w:rPr>
            <w:fldChar w:fldCharType="begin"/>
          </w:r>
          <w:r w:rsidR="00627671" w:rsidDel="00096943">
            <w:delInstrText xml:space="preserve"> SEQ Hình \* ARABIC \s 1 </w:delInstrText>
          </w:r>
        </w:del>
      </w:ins>
      <w:del w:id="35319" w:author="Tran Huan" w:date="2018-11-25T22:00:00Z">
        <w:r w:rsidR="00627671" w:rsidDel="00096943">
          <w:rPr>
            <w:i/>
            <w:iCs w:val="0"/>
          </w:rPr>
          <w:fldChar w:fldCharType="separate"/>
        </w:r>
      </w:del>
      <w:ins w:id="35320" w:author="phuong vu" w:date="2018-11-22T18:14:00Z">
        <w:del w:id="35321" w:author="Tran Huan" w:date="2018-11-25T22:00:00Z">
          <w:r w:rsidR="00627671" w:rsidDel="00096943">
            <w:rPr>
              <w:noProof/>
            </w:rPr>
            <w:delText>14</w:delText>
          </w:r>
          <w:r w:rsidR="00627671" w:rsidDel="00096943">
            <w:rPr>
              <w:i/>
              <w:iCs w:val="0"/>
            </w:rPr>
            <w:fldChar w:fldCharType="end"/>
          </w:r>
        </w:del>
      </w:ins>
      <w:ins w:id="35322" w:author="phuong vu" w:date="2018-11-21T21:30:00Z">
        <w:del w:id="35323" w:author="Tran Huan" w:date="2018-11-25T22:00:00Z">
          <w:r w:rsidRPr="000245EB" w:rsidDel="00096943">
            <w:rPr>
              <w:rPrChange w:id="35324" w:author="Tran Huan" w:date="2018-11-25T16:08:00Z">
                <w:rPr>
                  <w:b w:val="0"/>
                  <w:lang w:val="en-US"/>
                </w:rPr>
              </w:rPrChange>
            </w:rPr>
            <w:delText xml:space="preserve"> Giao diện xem danh sách biên nhận</w:delText>
          </w:r>
        </w:del>
      </w:ins>
      <w:bookmarkStart w:id="35325" w:name="_Toc531004269"/>
      <w:bookmarkStart w:id="35326" w:name="_Toc531006186"/>
      <w:bookmarkStart w:id="35327" w:name="_Toc531572179"/>
      <w:bookmarkStart w:id="35328" w:name="_Toc531576027"/>
      <w:bookmarkStart w:id="35329" w:name="_Toc531579768"/>
      <w:bookmarkStart w:id="35330" w:name="_Toc531583506"/>
      <w:bookmarkEnd w:id="35325"/>
      <w:bookmarkEnd w:id="35326"/>
      <w:bookmarkEnd w:id="35327"/>
      <w:bookmarkEnd w:id="35328"/>
      <w:bookmarkEnd w:id="35329"/>
      <w:bookmarkEnd w:id="35330"/>
    </w:p>
    <w:p w14:paraId="1DAF176D" w14:textId="43168B66" w:rsidR="00AA3488" w:rsidDel="00096943" w:rsidRDefault="00AA3488" w:rsidP="00D10B12">
      <w:pPr>
        <w:pStyle w:val="Heading6"/>
        <w:spacing w:line="288" w:lineRule="auto"/>
        <w:contextualSpacing/>
        <w:rPr>
          <w:ins w:id="35331" w:author="phuong vu" w:date="2018-11-21T21:31:00Z"/>
          <w:del w:id="35332" w:author="Tran Huan" w:date="2018-11-25T22:00:00Z"/>
          <w:lang w:val="en-US"/>
        </w:rPr>
        <w:pPrChange w:id="35333" w:author="Tran Huan" w:date="2018-12-03T01:23:00Z">
          <w:pPr>
            <w:pStyle w:val="Heading6"/>
          </w:pPr>
        </w:pPrChange>
      </w:pPr>
      <w:del w:id="35334" w:author="Tran Huan" w:date="2018-11-25T22:00:00Z">
        <w:r w:rsidDel="00096943">
          <w:rPr>
            <w:lang w:val="en-US"/>
          </w:rPr>
          <w:delText>Các thành phần giao diện</w:delText>
        </w:r>
      </w:del>
      <w:bookmarkStart w:id="35335" w:name="_Toc531004270"/>
      <w:bookmarkStart w:id="35336" w:name="_Toc531006187"/>
      <w:bookmarkStart w:id="35337" w:name="_Toc531572180"/>
      <w:bookmarkStart w:id="35338" w:name="_Toc531576028"/>
      <w:bookmarkStart w:id="35339" w:name="_Toc531579769"/>
      <w:bookmarkStart w:id="35340" w:name="_Toc531583507"/>
      <w:bookmarkEnd w:id="35335"/>
      <w:bookmarkEnd w:id="35336"/>
      <w:bookmarkEnd w:id="35337"/>
      <w:bookmarkEnd w:id="35338"/>
      <w:bookmarkEnd w:id="35339"/>
      <w:bookmarkEnd w:id="35340"/>
    </w:p>
    <w:tbl>
      <w:tblPr>
        <w:tblStyle w:val="TableGrid"/>
        <w:tblW w:w="0" w:type="auto"/>
        <w:tblLook w:val="04A0" w:firstRow="1" w:lastRow="0" w:firstColumn="1" w:lastColumn="0" w:noHBand="0" w:noVBand="1"/>
      </w:tblPr>
      <w:tblGrid>
        <w:gridCol w:w="805"/>
        <w:gridCol w:w="1980"/>
        <w:gridCol w:w="2970"/>
        <w:gridCol w:w="1266"/>
        <w:gridCol w:w="1756"/>
      </w:tblGrid>
      <w:tr w:rsidR="005645EE" w:rsidDel="00096943" w14:paraId="1176CC67" w14:textId="303A1D46" w:rsidTr="000A5A23">
        <w:trPr>
          <w:ins w:id="35341" w:author="phuong vu" w:date="2018-11-21T21:31:00Z"/>
          <w:del w:id="35342" w:author="Tran Huan" w:date="2018-11-25T22:00:00Z"/>
        </w:trPr>
        <w:tc>
          <w:tcPr>
            <w:tcW w:w="805" w:type="dxa"/>
            <w:vAlign w:val="center"/>
          </w:tcPr>
          <w:p w14:paraId="0D2E5561" w14:textId="52EEA7BD" w:rsidR="005645EE" w:rsidRPr="007F1EF1" w:rsidDel="00096943" w:rsidRDefault="005645EE" w:rsidP="00D10B12">
            <w:pPr>
              <w:spacing w:line="288" w:lineRule="auto"/>
              <w:contextualSpacing/>
              <w:jc w:val="center"/>
              <w:rPr>
                <w:ins w:id="35343" w:author="phuong vu" w:date="2018-11-21T21:31:00Z"/>
                <w:del w:id="35344" w:author="Tran Huan" w:date="2018-11-25T22:00:00Z"/>
                <w:b/>
                <w:lang w:val="en-US"/>
              </w:rPr>
              <w:pPrChange w:id="35345" w:author="Tran Huan" w:date="2018-12-03T01:23:00Z">
                <w:pPr>
                  <w:spacing w:line="360" w:lineRule="auto"/>
                  <w:jc w:val="center"/>
                </w:pPr>
              </w:pPrChange>
            </w:pPr>
            <w:ins w:id="35346" w:author="phuong vu" w:date="2018-11-21T21:31:00Z">
              <w:del w:id="35347" w:author="Tran Huan" w:date="2018-11-25T22:00:00Z">
                <w:r w:rsidRPr="007F1EF1" w:rsidDel="00096943">
                  <w:rPr>
                    <w:b/>
                    <w:lang w:val="en-US"/>
                  </w:rPr>
                  <w:delText>STT</w:delText>
                </w:r>
                <w:bookmarkStart w:id="35348" w:name="_Toc531004271"/>
                <w:bookmarkStart w:id="35349" w:name="_Toc531006188"/>
                <w:bookmarkStart w:id="35350" w:name="_Toc531572181"/>
                <w:bookmarkStart w:id="35351" w:name="_Toc531576029"/>
                <w:bookmarkStart w:id="35352" w:name="_Toc531579770"/>
                <w:bookmarkStart w:id="35353" w:name="_Toc531583508"/>
                <w:bookmarkEnd w:id="35348"/>
                <w:bookmarkEnd w:id="35349"/>
                <w:bookmarkEnd w:id="35350"/>
                <w:bookmarkEnd w:id="35351"/>
                <w:bookmarkEnd w:id="35352"/>
                <w:bookmarkEnd w:id="35353"/>
              </w:del>
            </w:ins>
          </w:p>
        </w:tc>
        <w:tc>
          <w:tcPr>
            <w:tcW w:w="1980" w:type="dxa"/>
            <w:vAlign w:val="center"/>
          </w:tcPr>
          <w:p w14:paraId="458E1B8B" w14:textId="50587099" w:rsidR="005645EE" w:rsidRPr="007F1EF1" w:rsidDel="00096943" w:rsidRDefault="005645EE" w:rsidP="00D10B12">
            <w:pPr>
              <w:spacing w:line="288" w:lineRule="auto"/>
              <w:contextualSpacing/>
              <w:jc w:val="center"/>
              <w:rPr>
                <w:ins w:id="35354" w:author="phuong vu" w:date="2018-11-21T21:31:00Z"/>
                <w:del w:id="35355" w:author="Tran Huan" w:date="2018-11-25T22:00:00Z"/>
                <w:b/>
                <w:lang w:val="en-US"/>
              </w:rPr>
              <w:pPrChange w:id="35356" w:author="Tran Huan" w:date="2018-12-03T01:23:00Z">
                <w:pPr>
                  <w:spacing w:line="360" w:lineRule="auto"/>
                  <w:jc w:val="center"/>
                </w:pPr>
              </w:pPrChange>
            </w:pPr>
            <w:ins w:id="35357" w:author="phuong vu" w:date="2018-11-21T21:31:00Z">
              <w:del w:id="35358" w:author="Tran Huan" w:date="2018-11-25T22:00:00Z">
                <w:r w:rsidRPr="007F1EF1" w:rsidDel="00096943">
                  <w:rPr>
                    <w:b/>
                    <w:lang w:val="en-US"/>
                  </w:rPr>
                  <w:delText>Loại điều khiển</w:delText>
                </w:r>
                <w:bookmarkStart w:id="35359" w:name="_Toc531004272"/>
                <w:bookmarkStart w:id="35360" w:name="_Toc531006189"/>
                <w:bookmarkStart w:id="35361" w:name="_Toc531572182"/>
                <w:bookmarkStart w:id="35362" w:name="_Toc531576030"/>
                <w:bookmarkStart w:id="35363" w:name="_Toc531579771"/>
                <w:bookmarkStart w:id="35364" w:name="_Toc531583509"/>
                <w:bookmarkEnd w:id="35359"/>
                <w:bookmarkEnd w:id="35360"/>
                <w:bookmarkEnd w:id="35361"/>
                <w:bookmarkEnd w:id="35362"/>
                <w:bookmarkEnd w:id="35363"/>
                <w:bookmarkEnd w:id="35364"/>
              </w:del>
            </w:ins>
          </w:p>
        </w:tc>
        <w:tc>
          <w:tcPr>
            <w:tcW w:w="2970" w:type="dxa"/>
            <w:vAlign w:val="center"/>
          </w:tcPr>
          <w:p w14:paraId="77C36AE6" w14:textId="304512F0" w:rsidR="005645EE" w:rsidRPr="007F1EF1" w:rsidDel="00096943" w:rsidRDefault="005645EE" w:rsidP="00D10B12">
            <w:pPr>
              <w:spacing w:line="288" w:lineRule="auto"/>
              <w:contextualSpacing/>
              <w:jc w:val="center"/>
              <w:rPr>
                <w:ins w:id="35365" w:author="phuong vu" w:date="2018-11-21T21:31:00Z"/>
                <w:del w:id="35366" w:author="Tran Huan" w:date="2018-11-25T22:00:00Z"/>
                <w:b/>
                <w:lang w:val="en-US"/>
              </w:rPr>
              <w:pPrChange w:id="35367" w:author="Tran Huan" w:date="2018-12-03T01:23:00Z">
                <w:pPr>
                  <w:spacing w:line="360" w:lineRule="auto"/>
                  <w:jc w:val="center"/>
                </w:pPr>
              </w:pPrChange>
            </w:pPr>
            <w:ins w:id="35368" w:author="phuong vu" w:date="2018-11-21T21:31:00Z">
              <w:del w:id="35369" w:author="Tran Huan" w:date="2018-11-25T22:00:00Z">
                <w:r w:rsidRPr="007F1EF1" w:rsidDel="00096943">
                  <w:rPr>
                    <w:b/>
                    <w:lang w:val="en-US"/>
                  </w:rPr>
                  <w:delText>Nội dung thực hiện</w:delText>
                </w:r>
                <w:bookmarkStart w:id="35370" w:name="_Toc531004273"/>
                <w:bookmarkStart w:id="35371" w:name="_Toc531006190"/>
                <w:bookmarkStart w:id="35372" w:name="_Toc531572183"/>
                <w:bookmarkStart w:id="35373" w:name="_Toc531576031"/>
                <w:bookmarkStart w:id="35374" w:name="_Toc531579772"/>
                <w:bookmarkStart w:id="35375" w:name="_Toc531583510"/>
                <w:bookmarkEnd w:id="35370"/>
                <w:bookmarkEnd w:id="35371"/>
                <w:bookmarkEnd w:id="35372"/>
                <w:bookmarkEnd w:id="35373"/>
                <w:bookmarkEnd w:id="35374"/>
                <w:bookmarkEnd w:id="35375"/>
              </w:del>
            </w:ins>
          </w:p>
        </w:tc>
        <w:tc>
          <w:tcPr>
            <w:tcW w:w="1266" w:type="dxa"/>
            <w:vAlign w:val="center"/>
          </w:tcPr>
          <w:p w14:paraId="1EE8FDBB" w14:textId="5BC25C4A" w:rsidR="005645EE" w:rsidRPr="007F1EF1" w:rsidDel="00096943" w:rsidRDefault="005645EE" w:rsidP="00D10B12">
            <w:pPr>
              <w:spacing w:line="288" w:lineRule="auto"/>
              <w:contextualSpacing/>
              <w:jc w:val="center"/>
              <w:rPr>
                <w:ins w:id="35376" w:author="phuong vu" w:date="2018-11-21T21:31:00Z"/>
                <w:del w:id="35377" w:author="Tran Huan" w:date="2018-11-25T22:00:00Z"/>
                <w:b/>
                <w:lang w:val="en-US"/>
              </w:rPr>
              <w:pPrChange w:id="35378" w:author="Tran Huan" w:date="2018-12-03T01:23:00Z">
                <w:pPr>
                  <w:spacing w:line="360" w:lineRule="auto"/>
                  <w:jc w:val="center"/>
                </w:pPr>
              </w:pPrChange>
            </w:pPr>
            <w:ins w:id="35379" w:author="phuong vu" w:date="2018-11-21T21:31:00Z">
              <w:del w:id="35380" w:author="Tran Huan" w:date="2018-11-25T22:00:00Z">
                <w:r w:rsidRPr="007F1EF1" w:rsidDel="00096943">
                  <w:rPr>
                    <w:b/>
                    <w:lang w:val="en-US"/>
                  </w:rPr>
                  <w:delText>Giá trị mặc định</w:delText>
                </w:r>
                <w:bookmarkStart w:id="35381" w:name="_Toc531004274"/>
                <w:bookmarkStart w:id="35382" w:name="_Toc531006191"/>
                <w:bookmarkStart w:id="35383" w:name="_Toc531572184"/>
                <w:bookmarkStart w:id="35384" w:name="_Toc531576032"/>
                <w:bookmarkStart w:id="35385" w:name="_Toc531579773"/>
                <w:bookmarkStart w:id="35386" w:name="_Toc531583511"/>
                <w:bookmarkEnd w:id="35381"/>
                <w:bookmarkEnd w:id="35382"/>
                <w:bookmarkEnd w:id="35383"/>
                <w:bookmarkEnd w:id="35384"/>
                <w:bookmarkEnd w:id="35385"/>
                <w:bookmarkEnd w:id="35386"/>
              </w:del>
            </w:ins>
          </w:p>
        </w:tc>
        <w:tc>
          <w:tcPr>
            <w:tcW w:w="1756" w:type="dxa"/>
            <w:vAlign w:val="center"/>
          </w:tcPr>
          <w:p w14:paraId="6B5AB24B" w14:textId="4A5B6B8F" w:rsidR="005645EE" w:rsidRPr="007F1EF1" w:rsidDel="00096943" w:rsidRDefault="005645EE" w:rsidP="00D10B12">
            <w:pPr>
              <w:spacing w:line="288" w:lineRule="auto"/>
              <w:contextualSpacing/>
              <w:jc w:val="center"/>
              <w:rPr>
                <w:ins w:id="35387" w:author="phuong vu" w:date="2018-11-21T21:31:00Z"/>
                <w:del w:id="35388" w:author="Tran Huan" w:date="2018-11-25T22:00:00Z"/>
                <w:b/>
                <w:lang w:val="en-US"/>
              </w:rPr>
              <w:pPrChange w:id="35389" w:author="Tran Huan" w:date="2018-12-03T01:23:00Z">
                <w:pPr>
                  <w:spacing w:line="360" w:lineRule="auto"/>
                  <w:jc w:val="center"/>
                </w:pPr>
              </w:pPrChange>
            </w:pPr>
            <w:ins w:id="35390" w:author="phuong vu" w:date="2018-11-21T21:31:00Z">
              <w:del w:id="35391" w:author="Tran Huan" w:date="2018-11-25T22:00:00Z">
                <w:r w:rsidRPr="007F1EF1" w:rsidDel="00096943">
                  <w:rPr>
                    <w:b/>
                    <w:lang w:val="en-US"/>
                  </w:rPr>
                  <w:delText>Lưu ý</w:delText>
                </w:r>
                <w:bookmarkStart w:id="35392" w:name="_Toc531004275"/>
                <w:bookmarkStart w:id="35393" w:name="_Toc531006192"/>
                <w:bookmarkStart w:id="35394" w:name="_Toc531572185"/>
                <w:bookmarkStart w:id="35395" w:name="_Toc531576033"/>
                <w:bookmarkStart w:id="35396" w:name="_Toc531579774"/>
                <w:bookmarkStart w:id="35397" w:name="_Toc531583512"/>
                <w:bookmarkEnd w:id="35392"/>
                <w:bookmarkEnd w:id="35393"/>
                <w:bookmarkEnd w:id="35394"/>
                <w:bookmarkEnd w:id="35395"/>
                <w:bookmarkEnd w:id="35396"/>
                <w:bookmarkEnd w:id="35397"/>
              </w:del>
            </w:ins>
          </w:p>
        </w:tc>
        <w:bookmarkStart w:id="35398" w:name="_Toc531004276"/>
        <w:bookmarkStart w:id="35399" w:name="_Toc531006193"/>
        <w:bookmarkStart w:id="35400" w:name="_Toc531572186"/>
        <w:bookmarkStart w:id="35401" w:name="_Toc531576034"/>
        <w:bookmarkStart w:id="35402" w:name="_Toc531579775"/>
        <w:bookmarkStart w:id="35403" w:name="_Toc531583513"/>
        <w:bookmarkEnd w:id="35398"/>
        <w:bookmarkEnd w:id="35399"/>
        <w:bookmarkEnd w:id="35400"/>
        <w:bookmarkEnd w:id="35401"/>
        <w:bookmarkEnd w:id="35402"/>
        <w:bookmarkEnd w:id="35403"/>
      </w:tr>
      <w:tr w:rsidR="005645EE" w:rsidDel="00096943" w14:paraId="5FC5A087" w14:textId="47C48C80" w:rsidTr="000A5A23">
        <w:trPr>
          <w:ins w:id="35404" w:author="phuong vu" w:date="2018-11-21T21:31:00Z"/>
          <w:del w:id="35405" w:author="Tran Huan" w:date="2018-11-25T22:00:00Z"/>
        </w:trPr>
        <w:tc>
          <w:tcPr>
            <w:tcW w:w="805" w:type="dxa"/>
          </w:tcPr>
          <w:p w14:paraId="158C474A" w14:textId="4081D57B" w:rsidR="005645EE" w:rsidDel="00096943" w:rsidRDefault="005645EE" w:rsidP="00D10B12">
            <w:pPr>
              <w:spacing w:line="288" w:lineRule="auto"/>
              <w:contextualSpacing/>
              <w:jc w:val="center"/>
              <w:rPr>
                <w:ins w:id="35406" w:author="phuong vu" w:date="2018-11-21T21:31:00Z"/>
                <w:del w:id="35407" w:author="Tran Huan" w:date="2018-11-25T22:00:00Z"/>
                <w:lang w:val="en-US"/>
              </w:rPr>
              <w:pPrChange w:id="35408" w:author="Tran Huan" w:date="2018-12-03T01:23:00Z">
                <w:pPr>
                  <w:spacing w:line="360" w:lineRule="auto"/>
                  <w:jc w:val="center"/>
                </w:pPr>
              </w:pPrChange>
            </w:pPr>
            <w:ins w:id="35409" w:author="phuong vu" w:date="2018-11-21T21:31:00Z">
              <w:del w:id="35410" w:author="Tran Huan" w:date="2018-11-25T22:00:00Z">
                <w:r w:rsidDel="00096943">
                  <w:rPr>
                    <w:lang w:val="en-US"/>
                  </w:rPr>
                  <w:delText>1</w:delText>
                </w:r>
                <w:bookmarkStart w:id="35411" w:name="_Toc531004277"/>
                <w:bookmarkStart w:id="35412" w:name="_Toc531006194"/>
                <w:bookmarkStart w:id="35413" w:name="_Toc531572187"/>
                <w:bookmarkStart w:id="35414" w:name="_Toc531576035"/>
                <w:bookmarkStart w:id="35415" w:name="_Toc531579776"/>
                <w:bookmarkStart w:id="35416" w:name="_Toc531583514"/>
                <w:bookmarkEnd w:id="35411"/>
                <w:bookmarkEnd w:id="35412"/>
                <w:bookmarkEnd w:id="35413"/>
                <w:bookmarkEnd w:id="35414"/>
                <w:bookmarkEnd w:id="35415"/>
                <w:bookmarkEnd w:id="35416"/>
              </w:del>
            </w:ins>
          </w:p>
        </w:tc>
        <w:tc>
          <w:tcPr>
            <w:tcW w:w="1980" w:type="dxa"/>
          </w:tcPr>
          <w:p w14:paraId="41979A61" w14:textId="4FE79B5C" w:rsidR="005645EE" w:rsidDel="00096943" w:rsidRDefault="005645EE" w:rsidP="00D10B12">
            <w:pPr>
              <w:spacing w:line="288" w:lineRule="auto"/>
              <w:contextualSpacing/>
              <w:rPr>
                <w:ins w:id="35417" w:author="phuong vu" w:date="2018-11-21T21:31:00Z"/>
                <w:del w:id="35418" w:author="Tran Huan" w:date="2018-11-25T22:00:00Z"/>
                <w:lang w:val="en-US"/>
              </w:rPr>
              <w:pPrChange w:id="35419" w:author="Tran Huan" w:date="2018-12-03T01:23:00Z">
                <w:pPr>
                  <w:spacing w:line="360" w:lineRule="auto"/>
                </w:pPr>
              </w:pPrChange>
            </w:pPr>
            <w:ins w:id="35420" w:author="phuong vu" w:date="2018-11-21T21:31:00Z">
              <w:del w:id="35421" w:author="Tran Huan" w:date="2018-11-25T22:00:00Z">
                <w:r w:rsidDel="00096943">
                  <w:rPr>
                    <w:lang w:val="en-US"/>
                  </w:rPr>
                  <w:delText>Table</w:delText>
                </w:r>
                <w:bookmarkStart w:id="35422" w:name="_Toc531004278"/>
                <w:bookmarkStart w:id="35423" w:name="_Toc531006195"/>
                <w:bookmarkStart w:id="35424" w:name="_Toc531572188"/>
                <w:bookmarkStart w:id="35425" w:name="_Toc531576036"/>
                <w:bookmarkStart w:id="35426" w:name="_Toc531579777"/>
                <w:bookmarkStart w:id="35427" w:name="_Toc531583515"/>
                <w:bookmarkEnd w:id="35422"/>
                <w:bookmarkEnd w:id="35423"/>
                <w:bookmarkEnd w:id="35424"/>
                <w:bookmarkEnd w:id="35425"/>
                <w:bookmarkEnd w:id="35426"/>
                <w:bookmarkEnd w:id="35427"/>
              </w:del>
            </w:ins>
          </w:p>
        </w:tc>
        <w:tc>
          <w:tcPr>
            <w:tcW w:w="2970" w:type="dxa"/>
          </w:tcPr>
          <w:p w14:paraId="700A536D" w14:textId="6225A8C5" w:rsidR="005645EE" w:rsidDel="00096943" w:rsidRDefault="005645EE" w:rsidP="00D10B12">
            <w:pPr>
              <w:spacing w:line="288" w:lineRule="auto"/>
              <w:contextualSpacing/>
              <w:rPr>
                <w:ins w:id="35428" w:author="phuong vu" w:date="2018-11-21T21:31:00Z"/>
                <w:del w:id="35429" w:author="Tran Huan" w:date="2018-11-25T22:00:00Z"/>
                <w:lang w:val="en-US"/>
              </w:rPr>
              <w:pPrChange w:id="35430" w:author="Tran Huan" w:date="2018-12-03T01:23:00Z">
                <w:pPr>
                  <w:spacing w:line="360" w:lineRule="auto"/>
                </w:pPr>
              </w:pPrChange>
            </w:pPr>
            <w:ins w:id="35431" w:author="phuong vu" w:date="2018-11-21T21:31:00Z">
              <w:del w:id="35432" w:author="Tran Huan" w:date="2018-11-25T22:00:00Z">
                <w:r w:rsidDel="00096943">
                  <w:rPr>
                    <w:lang w:val="en-US"/>
                  </w:rPr>
                  <w:delText xml:space="preserve">Hiển thị danh sách </w:delText>
                </w:r>
              </w:del>
            </w:ins>
            <w:ins w:id="35433" w:author="phuong vu" w:date="2018-11-21T21:32:00Z">
              <w:del w:id="35434" w:author="Tran Huan" w:date="2018-11-25T22:00:00Z">
                <w:r w:rsidDel="00096943">
                  <w:rPr>
                    <w:lang w:val="en-US"/>
                  </w:rPr>
                  <w:delText>biên nhận</w:delText>
                </w:r>
              </w:del>
            </w:ins>
            <w:bookmarkStart w:id="35435" w:name="_Toc531004279"/>
            <w:bookmarkStart w:id="35436" w:name="_Toc531006196"/>
            <w:bookmarkStart w:id="35437" w:name="_Toc531572189"/>
            <w:bookmarkStart w:id="35438" w:name="_Toc531576037"/>
            <w:bookmarkStart w:id="35439" w:name="_Toc531579778"/>
            <w:bookmarkStart w:id="35440" w:name="_Toc531583516"/>
            <w:bookmarkEnd w:id="35435"/>
            <w:bookmarkEnd w:id="35436"/>
            <w:bookmarkEnd w:id="35437"/>
            <w:bookmarkEnd w:id="35438"/>
            <w:bookmarkEnd w:id="35439"/>
            <w:bookmarkEnd w:id="35440"/>
          </w:p>
        </w:tc>
        <w:tc>
          <w:tcPr>
            <w:tcW w:w="1266" w:type="dxa"/>
          </w:tcPr>
          <w:p w14:paraId="572F74C8" w14:textId="59C86ADA" w:rsidR="005645EE" w:rsidDel="00096943" w:rsidRDefault="005645EE" w:rsidP="00D10B12">
            <w:pPr>
              <w:spacing w:line="288" w:lineRule="auto"/>
              <w:contextualSpacing/>
              <w:rPr>
                <w:ins w:id="35441" w:author="phuong vu" w:date="2018-11-21T21:31:00Z"/>
                <w:del w:id="35442" w:author="Tran Huan" w:date="2018-11-25T22:00:00Z"/>
                <w:lang w:val="en-US"/>
              </w:rPr>
              <w:pPrChange w:id="35443" w:author="Tran Huan" w:date="2018-12-03T01:23:00Z">
                <w:pPr>
                  <w:spacing w:line="360" w:lineRule="auto"/>
                </w:pPr>
              </w:pPrChange>
            </w:pPr>
            <w:bookmarkStart w:id="35444" w:name="_Toc531004280"/>
            <w:bookmarkStart w:id="35445" w:name="_Toc531006197"/>
            <w:bookmarkStart w:id="35446" w:name="_Toc531572190"/>
            <w:bookmarkStart w:id="35447" w:name="_Toc531576038"/>
            <w:bookmarkStart w:id="35448" w:name="_Toc531579779"/>
            <w:bookmarkStart w:id="35449" w:name="_Toc531583517"/>
            <w:bookmarkEnd w:id="35444"/>
            <w:bookmarkEnd w:id="35445"/>
            <w:bookmarkEnd w:id="35446"/>
            <w:bookmarkEnd w:id="35447"/>
            <w:bookmarkEnd w:id="35448"/>
            <w:bookmarkEnd w:id="35449"/>
          </w:p>
        </w:tc>
        <w:tc>
          <w:tcPr>
            <w:tcW w:w="1756" w:type="dxa"/>
          </w:tcPr>
          <w:p w14:paraId="52A003FB" w14:textId="78B80C80" w:rsidR="005645EE" w:rsidDel="00096943" w:rsidRDefault="005645EE" w:rsidP="00D10B12">
            <w:pPr>
              <w:spacing w:line="288" w:lineRule="auto"/>
              <w:contextualSpacing/>
              <w:rPr>
                <w:ins w:id="35450" w:author="phuong vu" w:date="2018-11-21T21:31:00Z"/>
                <w:del w:id="35451" w:author="Tran Huan" w:date="2018-11-25T22:00:00Z"/>
                <w:lang w:val="en-US"/>
              </w:rPr>
              <w:pPrChange w:id="35452" w:author="Tran Huan" w:date="2018-12-03T01:23:00Z">
                <w:pPr>
                  <w:spacing w:line="360" w:lineRule="auto"/>
                </w:pPr>
              </w:pPrChange>
            </w:pPr>
            <w:bookmarkStart w:id="35453" w:name="_Toc531004281"/>
            <w:bookmarkStart w:id="35454" w:name="_Toc531006198"/>
            <w:bookmarkStart w:id="35455" w:name="_Toc531572191"/>
            <w:bookmarkStart w:id="35456" w:name="_Toc531576039"/>
            <w:bookmarkStart w:id="35457" w:name="_Toc531579780"/>
            <w:bookmarkStart w:id="35458" w:name="_Toc531583518"/>
            <w:bookmarkEnd w:id="35453"/>
            <w:bookmarkEnd w:id="35454"/>
            <w:bookmarkEnd w:id="35455"/>
            <w:bookmarkEnd w:id="35456"/>
            <w:bookmarkEnd w:id="35457"/>
            <w:bookmarkEnd w:id="35458"/>
          </w:p>
        </w:tc>
        <w:bookmarkStart w:id="35459" w:name="_Toc531004282"/>
        <w:bookmarkStart w:id="35460" w:name="_Toc531006199"/>
        <w:bookmarkStart w:id="35461" w:name="_Toc531572192"/>
        <w:bookmarkStart w:id="35462" w:name="_Toc531576040"/>
        <w:bookmarkStart w:id="35463" w:name="_Toc531579781"/>
        <w:bookmarkStart w:id="35464" w:name="_Toc531583519"/>
        <w:bookmarkEnd w:id="35459"/>
        <w:bookmarkEnd w:id="35460"/>
        <w:bookmarkEnd w:id="35461"/>
        <w:bookmarkEnd w:id="35462"/>
        <w:bookmarkEnd w:id="35463"/>
        <w:bookmarkEnd w:id="35464"/>
      </w:tr>
      <w:tr w:rsidR="005645EE" w:rsidDel="00096943" w14:paraId="5BA62CFB" w14:textId="4F414965" w:rsidTr="000A5A23">
        <w:trPr>
          <w:ins w:id="35465" w:author="phuong vu" w:date="2018-11-21T21:31:00Z"/>
          <w:del w:id="35466" w:author="Tran Huan" w:date="2018-11-25T22:00:00Z"/>
        </w:trPr>
        <w:tc>
          <w:tcPr>
            <w:tcW w:w="805" w:type="dxa"/>
          </w:tcPr>
          <w:p w14:paraId="3BAC4DE9" w14:textId="5A4EEA08" w:rsidR="005645EE" w:rsidDel="00096943" w:rsidRDefault="005645EE" w:rsidP="00D10B12">
            <w:pPr>
              <w:spacing w:line="288" w:lineRule="auto"/>
              <w:contextualSpacing/>
              <w:jc w:val="center"/>
              <w:rPr>
                <w:ins w:id="35467" w:author="phuong vu" w:date="2018-11-21T21:31:00Z"/>
                <w:del w:id="35468" w:author="Tran Huan" w:date="2018-11-25T22:00:00Z"/>
                <w:lang w:val="en-US"/>
              </w:rPr>
              <w:pPrChange w:id="35469" w:author="Tran Huan" w:date="2018-12-03T01:23:00Z">
                <w:pPr>
                  <w:spacing w:line="360" w:lineRule="auto"/>
                  <w:jc w:val="center"/>
                </w:pPr>
              </w:pPrChange>
            </w:pPr>
            <w:ins w:id="35470" w:author="phuong vu" w:date="2018-11-21T21:31:00Z">
              <w:del w:id="35471" w:author="Tran Huan" w:date="2018-11-25T22:00:00Z">
                <w:r w:rsidDel="00096943">
                  <w:rPr>
                    <w:lang w:val="en-US"/>
                  </w:rPr>
                  <w:delText>2</w:delText>
                </w:r>
                <w:bookmarkStart w:id="35472" w:name="_Toc531004283"/>
                <w:bookmarkStart w:id="35473" w:name="_Toc531006200"/>
                <w:bookmarkStart w:id="35474" w:name="_Toc531572193"/>
                <w:bookmarkStart w:id="35475" w:name="_Toc531576041"/>
                <w:bookmarkStart w:id="35476" w:name="_Toc531579782"/>
                <w:bookmarkStart w:id="35477" w:name="_Toc531583520"/>
                <w:bookmarkEnd w:id="35472"/>
                <w:bookmarkEnd w:id="35473"/>
                <w:bookmarkEnd w:id="35474"/>
                <w:bookmarkEnd w:id="35475"/>
                <w:bookmarkEnd w:id="35476"/>
                <w:bookmarkEnd w:id="35477"/>
              </w:del>
            </w:ins>
          </w:p>
        </w:tc>
        <w:tc>
          <w:tcPr>
            <w:tcW w:w="1980" w:type="dxa"/>
          </w:tcPr>
          <w:p w14:paraId="5C35A894" w14:textId="20752573" w:rsidR="005645EE" w:rsidDel="00096943" w:rsidRDefault="005645EE" w:rsidP="00D10B12">
            <w:pPr>
              <w:spacing w:line="288" w:lineRule="auto"/>
              <w:contextualSpacing/>
              <w:rPr>
                <w:ins w:id="35478" w:author="phuong vu" w:date="2018-11-21T21:31:00Z"/>
                <w:del w:id="35479" w:author="Tran Huan" w:date="2018-11-25T22:00:00Z"/>
                <w:lang w:val="en-US"/>
              </w:rPr>
              <w:pPrChange w:id="35480" w:author="Tran Huan" w:date="2018-12-03T01:23:00Z">
                <w:pPr>
                  <w:spacing w:line="360" w:lineRule="auto"/>
                </w:pPr>
              </w:pPrChange>
            </w:pPr>
            <w:ins w:id="35481" w:author="phuong vu" w:date="2018-11-21T21:31:00Z">
              <w:del w:id="35482" w:author="Tran Huan" w:date="2018-11-25T22:00:00Z">
                <w:r w:rsidDel="00096943">
                  <w:rPr>
                    <w:lang w:val="en-US"/>
                  </w:rPr>
                  <w:delText>inputText</w:delText>
                </w:r>
                <w:bookmarkStart w:id="35483" w:name="_Toc531004284"/>
                <w:bookmarkStart w:id="35484" w:name="_Toc531006201"/>
                <w:bookmarkStart w:id="35485" w:name="_Toc531572194"/>
                <w:bookmarkStart w:id="35486" w:name="_Toc531576042"/>
                <w:bookmarkStart w:id="35487" w:name="_Toc531579783"/>
                <w:bookmarkStart w:id="35488" w:name="_Toc531583521"/>
                <w:bookmarkEnd w:id="35483"/>
                <w:bookmarkEnd w:id="35484"/>
                <w:bookmarkEnd w:id="35485"/>
                <w:bookmarkEnd w:id="35486"/>
                <w:bookmarkEnd w:id="35487"/>
                <w:bookmarkEnd w:id="35488"/>
              </w:del>
            </w:ins>
          </w:p>
        </w:tc>
        <w:tc>
          <w:tcPr>
            <w:tcW w:w="2970" w:type="dxa"/>
          </w:tcPr>
          <w:p w14:paraId="119113CE" w14:textId="6EBBAAC4" w:rsidR="005645EE" w:rsidDel="00096943" w:rsidRDefault="005645EE" w:rsidP="00D10B12">
            <w:pPr>
              <w:spacing w:line="288" w:lineRule="auto"/>
              <w:contextualSpacing/>
              <w:rPr>
                <w:ins w:id="35489" w:author="phuong vu" w:date="2018-11-21T21:31:00Z"/>
                <w:del w:id="35490" w:author="Tran Huan" w:date="2018-11-25T22:00:00Z"/>
                <w:lang w:val="en-US"/>
              </w:rPr>
              <w:pPrChange w:id="35491" w:author="Tran Huan" w:date="2018-12-03T01:23:00Z">
                <w:pPr>
                  <w:spacing w:line="360" w:lineRule="auto"/>
                </w:pPr>
              </w:pPrChange>
            </w:pPr>
            <w:ins w:id="35492" w:author="phuong vu" w:date="2018-11-21T21:31:00Z">
              <w:del w:id="35493" w:author="Tran Huan" w:date="2018-11-25T22:00:00Z">
                <w:r w:rsidDel="00096943">
                  <w:rPr>
                    <w:lang w:val="en-US"/>
                  </w:rPr>
                  <w:delText>Tìm kiếm</w:delText>
                </w:r>
                <w:bookmarkStart w:id="35494" w:name="_Toc531004285"/>
                <w:bookmarkStart w:id="35495" w:name="_Toc531006202"/>
                <w:bookmarkStart w:id="35496" w:name="_Toc531572195"/>
                <w:bookmarkStart w:id="35497" w:name="_Toc531576043"/>
                <w:bookmarkStart w:id="35498" w:name="_Toc531579784"/>
                <w:bookmarkStart w:id="35499" w:name="_Toc531583522"/>
                <w:bookmarkEnd w:id="35494"/>
                <w:bookmarkEnd w:id="35495"/>
                <w:bookmarkEnd w:id="35496"/>
                <w:bookmarkEnd w:id="35497"/>
                <w:bookmarkEnd w:id="35498"/>
                <w:bookmarkEnd w:id="35499"/>
              </w:del>
            </w:ins>
          </w:p>
        </w:tc>
        <w:tc>
          <w:tcPr>
            <w:tcW w:w="1266" w:type="dxa"/>
          </w:tcPr>
          <w:p w14:paraId="05B177BE" w14:textId="30931A83" w:rsidR="005645EE" w:rsidDel="00096943" w:rsidRDefault="005645EE" w:rsidP="00D10B12">
            <w:pPr>
              <w:spacing w:line="288" w:lineRule="auto"/>
              <w:contextualSpacing/>
              <w:rPr>
                <w:ins w:id="35500" w:author="phuong vu" w:date="2018-11-21T21:31:00Z"/>
                <w:del w:id="35501" w:author="Tran Huan" w:date="2018-11-25T22:00:00Z"/>
                <w:lang w:val="en-US"/>
              </w:rPr>
              <w:pPrChange w:id="35502" w:author="Tran Huan" w:date="2018-12-03T01:23:00Z">
                <w:pPr>
                  <w:spacing w:line="360" w:lineRule="auto"/>
                </w:pPr>
              </w:pPrChange>
            </w:pPr>
            <w:bookmarkStart w:id="35503" w:name="_Toc531004286"/>
            <w:bookmarkStart w:id="35504" w:name="_Toc531006203"/>
            <w:bookmarkStart w:id="35505" w:name="_Toc531572196"/>
            <w:bookmarkStart w:id="35506" w:name="_Toc531576044"/>
            <w:bookmarkStart w:id="35507" w:name="_Toc531579785"/>
            <w:bookmarkStart w:id="35508" w:name="_Toc531583523"/>
            <w:bookmarkEnd w:id="35503"/>
            <w:bookmarkEnd w:id="35504"/>
            <w:bookmarkEnd w:id="35505"/>
            <w:bookmarkEnd w:id="35506"/>
            <w:bookmarkEnd w:id="35507"/>
            <w:bookmarkEnd w:id="35508"/>
          </w:p>
        </w:tc>
        <w:tc>
          <w:tcPr>
            <w:tcW w:w="1756" w:type="dxa"/>
          </w:tcPr>
          <w:p w14:paraId="044B6674" w14:textId="276E5861" w:rsidR="005645EE" w:rsidDel="00096943" w:rsidRDefault="005645EE" w:rsidP="00D10B12">
            <w:pPr>
              <w:spacing w:line="288" w:lineRule="auto"/>
              <w:contextualSpacing/>
              <w:rPr>
                <w:ins w:id="35509" w:author="phuong vu" w:date="2018-11-21T21:31:00Z"/>
                <w:del w:id="35510" w:author="Tran Huan" w:date="2018-11-25T22:00:00Z"/>
                <w:lang w:val="en-US"/>
              </w:rPr>
              <w:pPrChange w:id="35511" w:author="Tran Huan" w:date="2018-12-03T01:23:00Z">
                <w:pPr>
                  <w:spacing w:line="360" w:lineRule="auto"/>
                </w:pPr>
              </w:pPrChange>
            </w:pPr>
            <w:ins w:id="35512" w:author="phuong vu" w:date="2018-11-21T21:31:00Z">
              <w:del w:id="35513" w:author="Tran Huan" w:date="2018-11-25T22:00:00Z">
                <w:r w:rsidDel="00096943">
                  <w:rPr>
                    <w:lang w:val="en-US"/>
                  </w:rPr>
                  <w:delText>Dữ liệu tìm kiếm và lọc theo dữ liệu bảng đang hiển thị</w:delText>
                </w:r>
                <w:bookmarkStart w:id="35514" w:name="_Toc531004287"/>
                <w:bookmarkStart w:id="35515" w:name="_Toc531006204"/>
                <w:bookmarkStart w:id="35516" w:name="_Toc531572197"/>
                <w:bookmarkStart w:id="35517" w:name="_Toc531576045"/>
                <w:bookmarkStart w:id="35518" w:name="_Toc531579786"/>
                <w:bookmarkStart w:id="35519" w:name="_Toc531583524"/>
                <w:bookmarkEnd w:id="35514"/>
                <w:bookmarkEnd w:id="35515"/>
                <w:bookmarkEnd w:id="35516"/>
                <w:bookmarkEnd w:id="35517"/>
                <w:bookmarkEnd w:id="35518"/>
                <w:bookmarkEnd w:id="35519"/>
              </w:del>
            </w:ins>
          </w:p>
        </w:tc>
        <w:bookmarkStart w:id="35520" w:name="_Toc531004288"/>
        <w:bookmarkStart w:id="35521" w:name="_Toc531006205"/>
        <w:bookmarkStart w:id="35522" w:name="_Toc531572198"/>
        <w:bookmarkStart w:id="35523" w:name="_Toc531576046"/>
        <w:bookmarkStart w:id="35524" w:name="_Toc531579787"/>
        <w:bookmarkStart w:id="35525" w:name="_Toc531583525"/>
        <w:bookmarkEnd w:id="35520"/>
        <w:bookmarkEnd w:id="35521"/>
        <w:bookmarkEnd w:id="35522"/>
        <w:bookmarkEnd w:id="35523"/>
        <w:bookmarkEnd w:id="35524"/>
        <w:bookmarkEnd w:id="35525"/>
      </w:tr>
      <w:tr w:rsidR="005645EE" w:rsidDel="00096943" w14:paraId="0C7B1FE0" w14:textId="27BBE4CB" w:rsidTr="000A5A23">
        <w:trPr>
          <w:ins w:id="35526" w:author="phuong vu" w:date="2018-11-21T21:31:00Z"/>
          <w:del w:id="35527" w:author="Tran Huan" w:date="2018-11-25T22:00:00Z"/>
        </w:trPr>
        <w:tc>
          <w:tcPr>
            <w:tcW w:w="805" w:type="dxa"/>
          </w:tcPr>
          <w:p w14:paraId="111885E8" w14:textId="16A97E76" w:rsidR="005645EE" w:rsidDel="00096943" w:rsidRDefault="005645EE" w:rsidP="00D10B12">
            <w:pPr>
              <w:spacing w:line="288" w:lineRule="auto"/>
              <w:contextualSpacing/>
              <w:jc w:val="center"/>
              <w:rPr>
                <w:ins w:id="35528" w:author="phuong vu" w:date="2018-11-21T21:31:00Z"/>
                <w:del w:id="35529" w:author="Tran Huan" w:date="2018-11-25T22:00:00Z"/>
                <w:lang w:val="en-US"/>
              </w:rPr>
              <w:pPrChange w:id="35530" w:author="Tran Huan" w:date="2018-12-03T01:23:00Z">
                <w:pPr>
                  <w:spacing w:line="360" w:lineRule="auto"/>
                  <w:jc w:val="center"/>
                </w:pPr>
              </w:pPrChange>
            </w:pPr>
            <w:ins w:id="35531" w:author="phuong vu" w:date="2018-11-21T21:31:00Z">
              <w:del w:id="35532" w:author="Tran Huan" w:date="2018-11-25T22:00:00Z">
                <w:r w:rsidDel="00096943">
                  <w:rPr>
                    <w:lang w:val="en-US"/>
                  </w:rPr>
                  <w:delText>3</w:delText>
                </w:r>
                <w:bookmarkStart w:id="35533" w:name="_Toc531004289"/>
                <w:bookmarkStart w:id="35534" w:name="_Toc531006206"/>
                <w:bookmarkStart w:id="35535" w:name="_Toc531572199"/>
                <w:bookmarkStart w:id="35536" w:name="_Toc531576047"/>
                <w:bookmarkStart w:id="35537" w:name="_Toc531579788"/>
                <w:bookmarkStart w:id="35538" w:name="_Toc531583526"/>
                <w:bookmarkEnd w:id="35533"/>
                <w:bookmarkEnd w:id="35534"/>
                <w:bookmarkEnd w:id="35535"/>
                <w:bookmarkEnd w:id="35536"/>
                <w:bookmarkEnd w:id="35537"/>
                <w:bookmarkEnd w:id="35538"/>
              </w:del>
            </w:ins>
          </w:p>
        </w:tc>
        <w:tc>
          <w:tcPr>
            <w:tcW w:w="1980" w:type="dxa"/>
          </w:tcPr>
          <w:p w14:paraId="74D5DE42" w14:textId="7F653560" w:rsidR="005645EE" w:rsidDel="00096943" w:rsidRDefault="005645EE" w:rsidP="00D10B12">
            <w:pPr>
              <w:spacing w:line="288" w:lineRule="auto"/>
              <w:contextualSpacing/>
              <w:rPr>
                <w:ins w:id="35539" w:author="phuong vu" w:date="2018-11-21T21:31:00Z"/>
                <w:del w:id="35540" w:author="Tran Huan" w:date="2018-11-25T22:00:00Z"/>
                <w:lang w:val="en-US"/>
              </w:rPr>
              <w:pPrChange w:id="35541" w:author="Tran Huan" w:date="2018-12-03T01:23:00Z">
                <w:pPr>
                  <w:spacing w:line="360" w:lineRule="auto"/>
                </w:pPr>
              </w:pPrChange>
            </w:pPr>
            <w:ins w:id="35542" w:author="phuong vu" w:date="2018-11-21T21:31:00Z">
              <w:del w:id="35543" w:author="Tran Huan" w:date="2018-11-25T22:00:00Z">
                <w:r w:rsidDel="00096943">
                  <w:rPr>
                    <w:lang w:val="en-US"/>
                  </w:rPr>
                  <w:delText>Button</w:delText>
                </w:r>
                <w:bookmarkStart w:id="35544" w:name="_Toc531004290"/>
                <w:bookmarkStart w:id="35545" w:name="_Toc531006207"/>
                <w:bookmarkStart w:id="35546" w:name="_Toc531572200"/>
                <w:bookmarkStart w:id="35547" w:name="_Toc531576048"/>
                <w:bookmarkStart w:id="35548" w:name="_Toc531579789"/>
                <w:bookmarkStart w:id="35549" w:name="_Toc531583527"/>
                <w:bookmarkEnd w:id="35544"/>
                <w:bookmarkEnd w:id="35545"/>
                <w:bookmarkEnd w:id="35546"/>
                <w:bookmarkEnd w:id="35547"/>
                <w:bookmarkEnd w:id="35548"/>
                <w:bookmarkEnd w:id="35549"/>
              </w:del>
            </w:ins>
          </w:p>
        </w:tc>
        <w:tc>
          <w:tcPr>
            <w:tcW w:w="2970" w:type="dxa"/>
          </w:tcPr>
          <w:p w14:paraId="4BBC8708" w14:textId="10F46846" w:rsidR="005645EE" w:rsidDel="00096943" w:rsidRDefault="005645EE" w:rsidP="00D10B12">
            <w:pPr>
              <w:spacing w:line="288" w:lineRule="auto"/>
              <w:contextualSpacing/>
              <w:rPr>
                <w:ins w:id="35550" w:author="phuong vu" w:date="2018-11-21T21:31:00Z"/>
                <w:del w:id="35551" w:author="Tran Huan" w:date="2018-11-25T22:00:00Z"/>
                <w:lang w:val="en-US"/>
              </w:rPr>
              <w:pPrChange w:id="35552" w:author="Tran Huan" w:date="2018-12-03T01:23:00Z">
                <w:pPr>
                  <w:spacing w:line="360" w:lineRule="auto"/>
                </w:pPr>
              </w:pPrChange>
            </w:pPr>
            <w:ins w:id="35553" w:author="phuong vu" w:date="2018-11-21T21:31:00Z">
              <w:del w:id="35554" w:author="Tran Huan" w:date="2018-11-25T22:00:00Z">
                <w:r w:rsidDel="00096943">
                  <w:rPr>
                    <w:lang w:val="en-US"/>
                  </w:rPr>
                  <w:delText>Xóa nội dung tìm kiếm</w:delText>
                </w:r>
                <w:bookmarkStart w:id="35555" w:name="_Toc531004291"/>
                <w:bookmarkStart w:id="35556" w:name="_Toc531006208"/>
                <w:bookmarkStart w:id="35557" w:name="_Toc531572201"/>
                <w:bookmarkStart w:id="35558" w:name="_Toc531576049"/>
                <w:bookmarkStart w:id="35559" w:name="_Toc531579790"/>
                <w:bookmarkStart w:id="35560" w:name="_Toc531583528"/>
                <w:bookmarkEnd w:id="35555"/>
                <w:bookmarkEnd w:id="35556"/>
                <w:bookmarkEnd w:id="35557"/>
                <w:bookmarkEnd w:id="35558"/>
                <w:bookmarkEnd w:id="35559"/>
                <w:bookmarkEnd w:id="35560"/>
              </w:del>
            </w:ins>
          </w:p>
        </w:tc>
        <w:tc>
          <w:tcPr>
            <w:tcW w:w="1266" w:type="dxa"/>
          </w:tcPr>
          <w:p w14:paraId="1A951DE4" w14:textId="0B50F397" w:rsidR="005645EE" w:rsidDel="00096943" w:rsidRDefault="005645EE" w:rsidP="00D10B12">
            <w:pPr>
              <w:spacing w:line="288" w:lineRule="auto"/>
              <w:contextualSpacing/>
              <w:rPr>
                <w:ins w:id="35561" w:author="phuong vu" w:date="2018-11-21T21:31:00Z"/>
                <w:del w:id="35562" w:author="Tran Huan" w:date="2018-11-25T22:00:00Z"/>
                <w:lang w:val="en-US"/>
              </w:rPr>
              <w:pPrChange w:id="35563" w:author="Tran Huan" w:date="2018-12-03T01:23:00Z">
                <w:pPr>
                  <w:spacing w:line="360" w:lineRule="auto"/>
                </w:pPr>
              </w:pPrChange>
            </w:pPr>
            <w:bookmarkStart w:id="35564" w:name="_Toc531004292"/>
            <w:bookmarkStart w:id="35565" w:name="_Toc531006209"/>
            <w:bookmarkStart w:id="35566" w:name="_Toc531572202"/>
            <w:bookmarkStart w:id="35567" w:name="_Toc531576050"/>
            <w:bookmarkStart w:id="35568" w:name="_Toc531579791"/>
            <w:bookmarkStart w:id="35569" w:name="_Toc531583529"/>
            <w:bookmarkEnd w:id="35564"/>
            <w:bookmarkEnd w:id="35565"/>
            <w:bookmarkEnd w:id="35566"/>
            <w:bookmarkEnd w:id="35567"/>
            <w:bookmarkEnd w:id="35568"/>
            <w:bookmarkEnd w:id="35569"/>
          </w:p>
        </w:tc>
        <w:tc>
          <w:tcPr>
            <w:tcW w:w="1756" w:type="dxa"/>
          </w:tcPr>
          <w:p w14:paraId="65A88174" w14:textId="3B9D9723" w:rsidR="005645EE" w:rsidDel="00096943" w:rsidRDefault="005645EE" w:rsidP="00D10B12">
            <w:pPr>
              <w:spacing w:line="288" w:lineRule="auto"/>
              <w:contextualSpacing/>
              <w:rPr>
                <w:ins w:id="35570" w:author="phuong vu" w:date="2018-11-21T21:31:00Z"/>
                <w:del w:id="35571" w:author="Tran Huan" w:date="2018-11-25T22:00:00Z"/>
                <w:lang w:val="en-US"/>
              </w:rPr>
              <w:pPrChange w:id="35572" w:author="Tran Huan" w:date="2018-12-03T01:23:00Z">
                <w:pPr>
                  <w:spacing w:line="360" w:lineRule="auto"/>
                </w:pPr>
              </w:pPrChange>
            </w:pPr>
            <w:bookmarkStart w:id="35573" w:name="_Toc531004293"/>
            <w:bookmarkStart w:id="35574" w:name="_Toc531006210"/>
            <w:bookmarkStart w:id="35575" w:name="_Toc531572203"/>
            <w:bookmarkStart w:id="35576" w:name="_Toc531576051"/>
            <w:bookmarkStart w:id="35577" w:name="_Toc531579792"/>
            <w:bookmarkStart w:id="35578" w:name="_Toc531583530"/>
            <w:bookmarkEnd w:id="35573"/>
            <w:bookmarkEnd w:id="35574"/>
            <w:bookmarkEnd w:id="35575"/>
            <w:bookmarkEnd w:id="35576"/>
            <w:bookmarkEnd w:id="35577"/>
            <w:bookmarkEnd w:id="35578"/>
          </w:p>
        </w:tc>
        <w:bookmarkStart w:id="35579" w:name="_Toc531004294"/>
        <w:bookmarkStart w:id="35580" w:name="_Toc531006211"/>
        <w:bookmarkStart w:id="35581" w:name="_Toc531572204"/>
        <w:bookmarkStart w:id="35582" w:name="_Toc531576052"/>
        <w:bookmarkStart w:id="35583" w:name="_Toc531579793"/>
        <w:bookmarkStart w:id="35584" w:name="_Toc531583531"/>
        <w:bookmarkEnd w:id="35579"/>
        <w:bookmarkEnd w:id="35580"/>
        <w:bookmarkEnd w:id="35581"/>
        <w:bookmarkEnd w:id="35582"/>
        <w:bookmarkEnd w:id="35583"/>
        <w:bookmarkEnd w:id="35584"/>
      </w:tr>
    </w:tbl>
    <w:p w14:paraId="366F8FF8" w14:textId="6E4519BC" w:rsidR="005645EE" w:rsidRPr="00933422" w:rsidDel="00096943" w:rsidRDefault="005645EE" w:rsidP="00D10B12">
      <w:pPr>
        <w:spacing w:after="0" w:line="288" w:lineRule="auto"/>
        <w:contextualSpacing/>
        <w:rPr>
          <w:del w:id="35585" w:author="Tran Huan" w:date="2018-11-25T22:00:00Z"/>
          <w:lang w:val="en-US"/>
        </w:rPr>
        <w:pPrChange w:id="35586" w:author="Tran Huan" w:date="2018-12-03T01:23:00Z">
          <w:pPr>
            <w:pStyle w:val="Heading6"/>
          </w:pPr>
        </w:pPrChange>
      </w:pPr>
      <w:bookmarkStart w:id="35587" w:name="_Toc531004295"/>
      <w:bookmarkStart w:id="35588" w:name="_Toc531006212"/>
      <w:bookmarkStart w:id="35589" w:name="_Toc531572205"/>
      <w:bookmarkStart w:id="35590" w:name="_Toc531576053"/>
      <w:bookmarkStart w:id="35591" w:name="_Toc531579794"/>
      <w:bookmarkStart w:id="35592" w:name="_Toc531583532"/>
      <w:bookmarkEnd w:id="35587"/>
      <w:bookmarkEnd w:id="35588"/>
      <w:bookmarkEnd w:id="35589"/>
      <w:bookmarkEnd w:id="35590"/>
      <w:bookmarkEnd w:id="35591"/>
      <w:bookmarkEnd w:id="35592"/>
    </w:p>
    <w:p w14:paraId="612266D8" w14:textId="69C9AB08" w:rsidR="00AA3488" w:rsidDel="00096943" w:rsidRDefault="00AA3488" w:rsidP="00D10B12">
      <w:pPr>
        <w:pStyle w:val="Heading6"/>
        <w:spacing w:line="288" w:lineRule="auto"/>
        <w:contextualSpacing/>
        <w:rPr>
          <w:ins w:id="35593" w:author="phuong vu" w:date="2018-11-21T21:36:00Z"/>
          <w:del w:id="35594" w:author="Tran Huan" w:date="2018-11-25T22:00:00Z"/>
          <w:lang w:val="en-US"/>
        </w:rPr>
        <w:pPrChange w:id="35595" w:author="Tran Huan" w:date="2018-12-03T01:23:00Z">
          <w:pPr>
            <w:pStyle w:val="Heading6"/>
          </w:pPr>
        </w:pPrChange>
      </w:pPr>
      <w:del w:id="35596" w:author="Tran Huan" w:date="2018-11-25T22:00:00Z">
        <w:r w:rsidDel="00096943">
          <w:rPr>
            <w:lang w:val="en-US"/>
          </w:rPr>
          <w:delText>Cách xử lí</w:delText>
        </w:r>
      </w:del>
      <w:ins w:id="35597" w:author="phuong vu" w:date="2018-11-21T21:34:00Z">
        <w:del w:id="35598" w:author="Tran Huan" w:date="2018-11-25T22:00:00Z">
          <w:r w:rsidR="005645EE" w:rsidDel="00096943">
            <w:rPr>
              <w:lang w:val="en-US"/>
            </w:rPr>
            <w:delText>Dữ liệu sử dụng</w:delText>
          </w:r>
        </w:del>
      </w:ins>
      <w:bookmarkStart w:id="35599" w:name="_Toc531004296"/>
      <w:bookmarkStart w:id="35600" w:name="_Toc531006213"/>
      <w:bookmarkStart w:id="35601" w:name="_Toc531572206"/>
      <w:bookmarkStart w:id="35602" w:name="_Toc531576054"/>
      <w:bookmarkStart w:id="35603" w:name="_Toc531579795"/>
      <w:bookmarkStart w:id="35604" w:name="_Toc531583533"/>
      <w:bookmarkEnd w:id="35599"/>
      <w:bookmarkEnd w:id="35600"/>
      <w:bookmarkEnd w:id="35601"/>
      <w:bookmarkEnd w:id="35602"/>
      <w:bookmarkEnd w:id="35603"/>
      <w:bookmarkEnd w:id="35604"/>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7121" w:rsidDel="00096943" w14:paraId="140E9873" w14:textId="22091DDD" w:rsidTr="000A5A23">
        <w:trPr>
          <w:ins w:id="35605" w:author="phuong vu" w:date="2018-11-21T21:36:00Z"/>
          <w:del w:id="35606" w:author="Tran Huan" w:date="2018-11-25T22:00:00Z"/>
        </w:trPr>
        <w:tc>
          <w:tcPr>
            <w:tcW w:w="805" w:type="dxa"/>
            <w:vMerge w:val="restart"/>
            <w:vAlign w:val="center"/>
          </w:tcPr>
          <w:p w14:paraId="668AB63B" w14:textId="78B3484A" w:rsidR="00DE7121" w:rsidRPr="007F1EF1" w:rsidDel="00096943" w:rsidRDefault="00DE7121" w:rsidP="00D10B12">
            <w:pPr>
              <w:spacing w:line="288" w:lineRule="auto"/>
              <w:contextualSpacing/>
              <w:jc w:val="center"/>
              <w:rPr>
                <w:ins w:id="35607" w:author="phuong vu" w:date="2018-11-21T21:36:00Z"/>
                <w:del w:id="35608" w:author="Tran Huan" w:date="2018-11-25T22:00:00Z"/>
                <w:b/>
                <w:lang w:val="en-US"/>
              </w:rPr>
              <w:pPrChange w:id="35609" w:author="Tran Huan" w:date="2018-12-03T01:23:00Z">
                <w:pPr>
                  <w:spacing w:line="360" w:lineRule="auto"/>
                  <w:jc w:val="center"/>
                </w:pPr>
              </w:pPrChange>
            </w:pPr>
            <w:ins w:id="35610" w:author="phuong vu" w:date="2018-11-21T21:36:00Z">
              <w:del w:id="35611" w:author="Tran Huan" w:date="2018-11-25T22:00:00Z">
                <w:r w:rsidRPr="007F1EF1" w:rsidDel="00096943">
                  <w:rPr>
                    <w:b/>
                    <w:lang w:val="en-US"/>
                  </w:rPr>
                  <w:delText>STT</w:delText>
                </w:r>
                <w:bookmarkStart w:id="35612" w:name="_Toc531004297"/>
                <w:bookmarkStart w:id="35613" w:name="_Toc531006214"/>
                <w:bookmarkStart w:id="35614" w:name="_Toc531572207"/>
                <w:bookmarkStart w:id="35615" w:name="_Toc531576055"/>
                <w:bookmarkStart w:id="35616" w:name="_Toc531579796"/>
                <w:bookmarkStart w:id="35617" w:name="_Toc531583534"/>
                <w:bookmarkEnd w:id="35612"/>
                <w:bookmarkEnd w:id="35613"/>
                <w:bookmarkEnd w:id="35614"/>
                <w:bookmarkEnd w:id="35615"/>
                <w:bookmarkEnd w:id="35616"/>
                <w:bookmarkEnd w:id="35617"/>
              </w:del>
            </w:ins>
          </w:p>
        </w:tc>
        <w:tc>
          <w:tcPr>
            <w:tcW w:w="2120" w:type="dxa"/>
            <w:vMerge w:val="restart"/>
            <w:vAlign w:val="center"/>
          </w:tcPr>
          <w:p w14:paraId="727DE719" w14:textId="16DD8B75" w:rsidR="00DE7121" w:rsidRPr="007F1EF1" w:rsidDel="00096943" w:rsidRDefault="00DE7121" w:rsidP="00D10B12">
            <w:pPr>
              <w:spacing w:line="288" w:lineRule="auto"/>
              <w:contextualSpacing/>
              <w:jc w:val="center"/>
              <w:rPr>
                <w:ins w:id="35618" w:author="phuong vu" w:date="2018-11-21T21:36:00Z"/>
                <w:del w:id="35619" w:author="Tran Huan" w:date="2018-11-25T22:00:00Z"/>
                <w:b/>
                <w:lang w:val="en-US"/>
              </w:rPr>
              <w:pPrChange w:id="35620" w:author="Tran Huan" w:date="2018-12-03T01:23:00Z">
                <w:pPr>
                  <w:spacing w:line="360" w:lineRule="auto"/>
                  <w:jc w:val="center"/>
                </w:pPr>
              </w:pPrChange>
            </w:pPr>
            <w:ins w:id="35621" w:author="phuong vu" w:date="2018-11-21T21:36:00Z">
              <w:del w:id="35622" w:author="Tran Huan" w:date="2018-11-25T22:00:00Z">
                <w:r w:rsidRPr="007F1EF1" w:rsidDel="00096943">
                  <w:rPr>
                    <w:b/>
                    <w:lang w:val="en-US"/>
                  </w:rPr>
                  <w:delText>Tên bảng/</w:delText>
                </w:r>
                <w:bookmarkStart w:id="35623" w:name="_Toc531004298"/>
                <w:bookmarkStart w:id="35624" w:name="_Toc531006215"/>
                <w:bookmarkStart w:id="35625" w:name="_Toc531572208"/>
                <w:bookmarkStart w:id="35626" w:name="_Toc531576056"/>
                <w:bookmarkStart w:id="35627" w:name="_Toc531579797"/>
                <w:bookmarkStart w:id="35628" w:name="_Toc531583535"/>
                <w:bookmarkEnd w:id="35623"/>
                <w:bookmarkEnd w:id="35624"/>
                <w:bookmarkEnd w:id="35625"/>
                <w:bookmarkEnd w:id="35626"/>
                <w:bookmarkEnd w:id="35627"/>
                <w:bookmarkEnd w:id="35628"/>
              </w:del>
            </w:ins>
          </w:p>
          <w:p w14:paraId="631798F9" w14:textId="1B35CFC6" w:rsidR="00DE7121" w:rsidRPr="007F1EF1" w:rsidDel="00096943" w:rsidRDefault="00DE7121" w:rsidP="00D10B12">
            <w:pPr>
              <w:spacing w:line="288" w:lineRule="auto"/>
              <w:contextualSpacing/>
              <w:jc w:val="center"/>
              <w:rPr>
                <w:ins w:id="35629" w:author="phuong vu" w:date="2018-11-21T21:36:00Z"/>
                <w:del w:id="35630" w:author="Tran Huan" w:date="2018-11-25T22:00:00Z"/>
                <w:b/>
                <w:lang w:val="en-US"/>
              </w:rPr>
              <w:pPrChange w:id="35631" w:author="Tran Huan" w:date="2018-12-03T01:23:00Z">
                <w:pPr>
                  <w:spacing w:line="360" w:lineRule="auto"/>
                  <w:jc w:val="center"/>
                </w:pPr>
              </w:pPrChange>
            </w:pPr>
            <w:ins w:id="35632" w:author="phuong vu" w:date="2018-11-21T21:36:00Z">
              <w:del w:id="35633"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bookmarkStart w:id="35634" w:name="_Toc531004299"/>
                <w:bookmarkStart w:id="35635" w:name="_Toc531006216"/>
                <w:bookmarkStart w:id="35636" w:name="_Toc531572209"/>
                <w:bookmarkStart w:id="35637" w:name="_Toc531576057"/>
                <w:bookmarkStart w:id="35638" w:name="_Toc531579798"/>
                <w:bookmarkStart w:id="35639" w:name="_Toc531583536"/>
                <w:bookmarkEnd w:id="35634"/>
                <w:bookmarkEnd w:id="35635"/>
                <w:bookmarkEnd w:id="35636"/>
                <w:bookmarkEnd w:id="35637"/>
                <w:bookmarkEnd w:id="35638"/>
                <w:bookmarkEnd w:id="35639"/>
              </w:del>
            </w:ins>
          </w:p>
        </w:tc>
        <w:tc>
          <w:tcPr>
            <w:tcW w:w="5852" w:type="dxa"/>
            <w:gridSpan w:val="4"/>
            <w:vAlign w:val="center"/>
          </w:tcPr>
          <w:p w14:paraId="1B548211" w14:textId="20B3852F" w:rsidR="00DE7121" w:rsidRPr="007F1EF1" w:rsidDel="00096943" w:rsidRDefault="00DE7121" w:rsidP="00D10B12">
            <w:pPr>
              <w:spacing w:line="288" w:lineRule="auto"/>
              <w:contextualSpacing/>
              <w:jc w:val="center"/>
              <w:rPr>
                <w:ins w:id="35640" w:author="phuong vu" w:date="2018-11-21T21:36:00Z"/>
                <w:del w:id="35641" w:author="Tran Huan" w:date="2018-11-25T22:00:00Z"/>
                <w:b/>
                <w:lang w:val="en-US"/>
              </w:rPr>
              <w:pPrChange w:id="35642" w:author="Tran Huan" w:date="2018-12-03T01:23:00Z">
                <w:pPr>
                  <w:spacing w:line="360" w:lineRule="auto"/>
                  <w:jc w:val="center"/>
                </w:pPr>
              </w:pPrChange>
            </w:pPr>
            <w:ins w:id="35643" w:author="phuong vu" w:date="2018-11-21T21:36:00Z">
              <w:del w:id="35644" w:author="Tran Huan" w:date="2018-11-25T22:00:00Z">
                <w:r w:rsidRPr="007F1EF1" w:rsidDel="00096943">
                  <w:rPr>
                    <w:b/>
                    <w:lang w:val="en-US"/>
                  </w:rPr>
                  <w:delText>Phương thức</w:delText>
                </w:r>
                <w:bookmarkStart w:id="35645" w:name="_Toc531004300"/>
                <w:bookmarkStart w:id="35646" w:name="_Toc531006217"/>
                <w:bookmarkStart w:id="35647" w:name="_Toc531572210"/>
                <w:bookmarkStart w:id="35648" w:name="_Toc531576058"/>
                <w:bookmarkStart w:id="35649" w:name="_Toc531579799"/>
                <w:bookmarkStart w:id="35650" w:name="_Toc531583537"/>
                <w:bookmarkEnd w:id="35645"/>
                <w:bookmarkEnd w:id="35646"/>
                <w:bookmarkEnd w:id="35647"/>
                <w:bookmarkEnd w:id="35648"/>
                <w:bookmarkEnd w:id="35649"/>
                <w:bookmarkEnd w:id="35650"/>
              </w:del>
            </w:ins>
          </w:p>
        </w:tc>
        <w:bookmarkStart w:id="35651" w:name="_Toc531004301"/>
        <w:bookmarkStart w:id="35652" w:name="_Toc531006218"/>
        <w:bookmarkStart w:id="35653" w:name="_Toc531572211"/>
        <w:bookmarkStart w:id="35654" w:name="_Toc531576059"/>
        <w:bookmarkStart w:id="35655" w:name="_Toc531579800"/>
        <w:bookmarkStart w:id="35656" w:name="_Toc531583538"/>
        <w:bookmarkEnd w:id="35651"/>
        <w:bookmarkEnd w:id="35652"/>
        <w:bookmarkEnd w:id="35653"/>
        <w:bookmarkEnd w:id="35654"/>
        <w:bookmarkEnd w:id="35655"/>
        <w:bookmarkEnd w:id="35656"/>
      </w:tr>
      <w:tr w:rsidR="00DE7121" w:rsidDel="00096943" w14:paraId="67E22448" w14:textId="0BE1E88C" w:rsidTr="000A5A23">
        <w:trPr>
          <w:ins w:id="35657" w:author="phuong vu" w:date="2018-11-21T21:36:00Z"/>
          <w:del w:id="35658" w:author="Tran Huan" w:date="2018-11-25T22:00:00Z"/>
        </w:trPr>
        <w:tc>
          <w:tcPr>
            <w:tcW w:w="805" w:type="dxa"/>
            <w:vMerge/>
            <w:vAlign w:val="center"/>
          </w:tcPr>
          <w:p w14:paraId="0EFB3831" w14:textId="52CB6D31" w:rsidR="00DE7121" w:rsidRPr="007F1EF1" w:rsidDel="00096943" w:rsidRDefault="00DE7121" w:rsidP="00D10B12">
            <w:pPr>
              <w:spacing w:line="288" w:lineRule="auto"/>
              <w:contextualSpacing/>
              <w:jc w:val="center"/>
              <w:rPr>
                <w:ins w:id="35659" w:author="phuong vu" w:date="2018-11-21T21:36:00Z"/>
                <w:del w:id="35660" w:author="Tran Huan" w:date="2018-11-25T22:00:00Z"/>
                <w:b/>
                <w:lang w:val="en-US"/>
              </w:rPr>
              <w:pPrChange w:id="35661" w:author="Tran Huan" w:date="2018-12-03T01:23:00Z">
                <w:pPr>
                  <w:spacing w:line="360" w:lineRule="auto"/>
                  <w:jc w:val="center"/>
                </w:pPr>
              </w:pPrChange>
            </w:pPr>
            <w:bookmarkStart w:id="35662" w:name="_Toc531004302"/>
            <w:bookmarkStart w:id="35663" w:name="_Toc531006219"/>
            <w:bookmarkStart w:id="35664" w:name="_Toc531572212"/>
            <w:bookmarkStart w:id="35665" w:name="_Toc531576060"/>
            <w:bookmarkStart w:id="35666" w:name="_Toc531579801"/>
            <w:bookmarkStart w:id="35667" w:name="_Toc531583539"/>
            <w:bookmarkEnd w:id="35662"/>
            <w:bookmarkEnd w:id="35663"/>
            <w:bookmarkEnd w:id="35664"/>
            <w:bookmarkEnd w:id="35665"/>
            <w:bookmarkEnd w:id="35666"/>
            <w:bookmarkEnd w:id="35667"/>
          </w:p>
        </w:tc>
        <w:tc>
          <w:tcPr>
            <w:tcW w:w="2120" w:type="dxa"/>
            <w:vMerge/>
            <w:vAlign w:val="center"/>
          </w:tcPr>
          <w:p w14:paraId="56A75D0E" w14:textId="6128DCB2" w:rsidR="00DE7121" w:rsidRPr="007F1EF1" w:rsidDel="00096943" w:rsidRDefault="00DE7121" w:rsidP="00D10B12">
            <w:pPr>
              <w:spacing w:line="288" w:lineRule="auto"/>
              <w:contextualSpacing/>
              <w:jc w:val="center"/>
              <w:rPr>
                <w:ins w:id="35668" w:author="phuong vu" w:date="2018-11-21T21:36:00Z"/>
                <w:del w:id="35669" w:author="Tran Huan" w:date="2018-11-25T22:00:00Z"/>
                <w:b/>
                <w:lang w:val="en-US"/>
              </w:rPr>
              <w:pPrChange w:id="35670" w:author="Tran Huan" w:date="2018-12-03T01:23:00Z">
                <w:pPr>
                  <w:spacing w:line="360" w:lineRule="auto"/>
                  <w:jc w:val="center"/>
                </w:pPr>
              </w:pPrChange>
            </w:pPr>
            <w:bookmarkStart w:id="35671" w:name="_Toc531004303"/>
            <w:bookmarkStart w:id="35672" w:name="_Toc531006220"/>
            <w:bookmarkStart w:id="35673" w:name="_Toc531572213"/>
            <w:bookmarkStart w:id="35674" w:name="_Toc531576061"/>
            <w:bookmarkStart w:id="35675" w:name="_Toc531579802"/>
            <w:bookmarkStart w:id="35676" w:name="_Toc531583540"/>
            <w:bookmarkEnd w:id="35671"/>
            <w:bookmarkEnd w:id="35672"/>
            <w:bookmarkEnd w:id="35673"/>
            <w:bookmarkEnd w:id="35674"/>
            <w:bookmarkEnd w:id="35675"/>
            <w:bookmarkEnd w:id="35676"/>
          </w:p>
        </w:tc>
        <w:tc>
          <w:tcPr>
            <w:tcW w:w="1463" w:type="dxa"/>
            <w:vAlign w:val="center"/>
          </w:tcPr>
          <w:p w14:paraId="6DA9D732" w14:textId="77A78814" w:rsidR="00DE7121" w:rsidRPr="007F1EF1" w:rsidDel="00096943" w:rsidRDefault="00DE7121" w:rsidP="00D10B12">
            <w:pPr>
              <w:spacing w:line="288" w:lineRule="auto"/>
              <w:contextualSpacing/>
              <w:jc w:val="center"/>
              <w:rPr>
                <w:ins w:id="35677" w:author="phuong vu" w:date="2018-11-21T21:36:00Z"/>
                <w:del w:id="35678" w:author="Tran Huan" w:date="2018-11-25T22:00:00Z"/>
                <w:b/>
                <w:lang w:val="en-US"/>
              </w:rPr>
              <w:pPrChange w:id="35679" w:author="Tran Huan" w:date="2018-12-03T01:23:00Z">
                <w:pPr>
                  <w:spacing w:line="360" w:lineRule="auto"/>
                  <w:jc w:val="center"/>
                </w:pPr>
              </w:pPrChange>
            </w:pPr>
            <w:ins w:id="35680" w:author="phuong vu" w:date="2018-11-21T21:36:00Z">
              <w:del w:id="35681" w:author="Tran Huan" w:date="2018-11-25T22:00:00Z">
                <w:r w:rsidRPr="007F1EF1" w:rsidDel="00096943">
                  <w:rPr>
                    <w:b/>
                    <w:lang w:val="en-US"/>
                  </w:rPr>
                  <w:delText>Thêm</w:delText>
                </w:r>
                <w:bookmarkStart w:id="35682" w:name="_Toc531004304"/>
                <w:bookmarkStart w:id="35683" w:name="_Toc531006221"/>
                <w:bookmarkStart w:id="35684" w:name="_Toc531572214"/>
                <w:bookmarkStart w:id="35685" w:name="_Toc531576062"/>
                <w:bookmarkStart w:id="35686" w:name="_Toc531579803"/>
                <w:bookmarkStart w:id="35687" w:name="_Toc531583541"/>
                <w:bookmarkEnd w:id="35682"/>
                <w:bookmarkEnd w:id="35683"/>
                <w:bookmarkEnd w:id="35684"/>
                <w:bookmarkEnd w:id="35685"/>
                <w:bookmarkEnd w:id="35686"/>
                <w:bookmarkEnd w:id="35687"/>
              </w:del>
            </w:ins>
          </w:p>
        </w:tc>
        <w:tc>
          <w:tcPr>
            <w:tcW w:w="1463" w:type="dxa"/>
            <w:vAlign w:val="center"/>
          </w:tcPr>
          <w:p w14:paraId="27B195B2" w14:textId="201A3A56" w:rsidR="00DE7121" w:rsidRPr="007F1EF1" w:rsidDel="00096943" w:rsidRDefault="00DE7121" w:rsidP="00D10B12">
            <w:pPr>
              <w:spacing w:line="288" w:lineRule="auto"/>
              <w:contextualSpacing/>
              <w:jc w:val="center"/>
              <w:rPr>
                <w:ins w:id="35688" w:author="phuong vu" w:date="2018-11-21T21:36:00Z"/>
                <w:del w:id="35689" w:author="Tran Huan" w:date="2018-11-25T22:00:00Z"/>
                <w:b/>
                <w:lang w:val="en-US"/>
              </w:rPr>
              <w:pPrChange w:id="35690" w:author="Tran Huan" w:date="2018-12-03T01:23:00Z">
                <w:pPr>
                  <w:spacing w:line="360" w:lineRule="auto"/>
                  <w:jc w:val="center"/>
                </w:pPr>
              </w:pPrChange>
            </w:pPr>
            <w:ins w:id="35691" w:author="phuong vu" w:date="2018-11-21T21:36:00Z">
              <w:del w:id="35692" w:author="Tran Huan" w:date="2018-11-25T22:00:00Z">
                <w:r w:rsidRPr="007F1EF1" w:rsidDel="00096943">
                  <w:rPr>
                    <w:b/>
                    <w:lang w:val="en-US"/>
                  </w:rPr>
                  <w:delText>Sửa</w:delText>
                </w:r>
                <w:bookmarkStart w:id="35693" w:name="_Toc531004305"/>
                <w:bookmarkStart w:id="35694" w:name="_Toc531006222"/>
                <w:bookmarkStart w:id="35695" w:name="_Toc531572215"/>
                <w:bookmarkStart w:id="35696" w:name="_Toc531576063"/>
                <w:bookmarkStart w:id="35697" w:name="_Toc531579804"/>
                <w:bookmarkStart w:id="35698" w:name="_Toc531583542"/>
                <w:bookmarkEnd w:id="35693"/>
                <w:bookmarkEnd w:id="35694"/>
                <w:bookmarkEnd w:id="35695"/>
                <w:bookmarkEnd w:id="35696"/>
                <w:bookmarkEnd w:id="35697"/>
                <w:bookmarkEnd w:id="35698"/>
              </w:del>
            </w:ins>
          </w:p>
        </w:tc>
        <w:tc>
          <w:tcPr>
            <w:tcW w:w="1463" w:type="dxa"/>
            <w:vAlign w:val="center"/>
          </w:tcPr>
          <w:p w14:paraId="62C8A34E" w14:textId="293CAEF0" w:rsidR="00DE7121" w:rsidRPr="007F1EF1" w:rsidDel="00096943" w:rsidRDefault="00DE7121" w:rsidP="00D10B12">
            <w:pPr>
              <w:spacing w:line="288" w:lineRule="auto"/>
              <w:contextualSpacing/>
              <w:jc w:val="center"/>
              <w:rPr>
                <w:ins w:id="35699" w:author="phuong vu" w:date="2018-11-21T21:36:00Z"/>
                <w:del w:id="35700" w:author="Tran Huan" w:date="2018-11-25T22:00:00Z"/>
                <w:b/>
                <w:lang w:val="en-US"/>
              </w:rPr>
              <w:pPrChange w:id="35701" w:author="Tran Huan" w:date="2018-12-03T01:23:00Z">
                <w:pPr>
                  <w:spacing w:line="360" w:lineRule="auto"/>
                  <w:jc w:val="center"/>
                </w:pPr>
              </w:pPrChange>
            </w:pPr>
            <w:ins w:id="35702" w:author="phuong vu" w:date="2018-11-21T21:36:00Z">
              <w:del w:id="35703" w:author="Tran Huan" w:date="2018-11-25T22:00:00Z">
                <w:r w:rsidRPr="007F1EF1" w:rsidDel="00096943">
                  <w:rPr>
                    <w:b/>
                    <w:lang w:val="en-US"/>
                  </w:rPr>
                  <w:delText>Xóa</w:delText>
                </w:r>
                <w:bookmarkStart w:id="35704" w:name="_Toc531004306"/>
                <w:bookmarkStart w:id="35705" w:name="_Toc531006223"/>
                <w:bookmarkStart w:id="35706" w:name="_Toc531572216"/>
                <w:bookmarkStart w:id="35707" w:name="_Toc531576064"/>
                <w:bookmarkStart w:id="35708" w:name="_Toc531579805"/>
                <w:bookmarkStart w:id="35709" w:name="_Toc531583543"/>
                <w:bookmarkEnd w:id="35704"/>
                <w:bookmarkEnd w:id="35705"/>
                <w:bookmarkEnd w:id="35706"/>
                <w:bookmarkEnd w:id="35707"/>
                <w:bookmarkEnd w:id="35708"/>
                <w:bookmarkEnd w:id="35709"/>
              </w:del>
            </w:ins>
          </w:p>
        </w:tc>
        <w:tc>
          <w:tcPr>
            <w:tcW w:w="1463" w:type="dxa"/>
            <w:vAlign w:val="center"/>
          </w:tcPr>
          <w:p w14:paraId="462DD8C7" w14:textId="49924806" w:rsidR="00DE7121" w:rsidRPr="007F1EF1" w:rsidDel="00096943" w:rsidRDefault="00DE7121" w:rsidP="00D10B12">
            <w:pPr>
              <w:spacing w:line="288" w:lineRule="auto"/>
              <w:contextualSpacing/>
              <w:jc w:val="center"/>
              <w:rPr>
                <w:ins w:id="35710" w:author="phuong vu" w:date="2018-11-21T21:36:00Z"/>
                <w:del w:id="35711" w:author="Tran Huan" w:date="2018-11-25T22:00:00Z"/>
                <w:b/>
                <w:lang w:val="en-US"/>
              </w:rPr>
              <w:pPrChange w:id="35712" w:author="Tran Huan" w:date="2018-12-03T01:23:00Z">
                <w:pPr>
                  <w:spacing w:line="360" w:lineRule="auto"/>
                  <w:jc w:val="center"/>
                </w:pPr>
              </w:pPrChange>
            </w:pPr>
            <w:ins w:id="35713" w:author="phuong vu" w:date="2018-11-21T21:36:00Z">
              <w:del w:id="35714" w:author="Tran Huan" w:date="2018-11-25T22:00:00Z">
                <w:r w:rsidRPr="007F1EF1" w:rsidDel="00096943">
                  <w:rPr>
                    <w:b/>
                    <w:lang w:val="en-US"/>
                  </w:rPr>
                  <w:delText>Truy vấn</w:delText>
                </w:r>
                <w:bookmarkStart w:id="35715" w:name="_Toc531004307"/>
                <w:bookmarkStart w:id="35716" w:name="_Toc531006224"/>
                <w:bookmarkStart w:id="35717" w:name="_Toc531572217"/>
                <w:bookmarkStart w:id="35718" w:name="_Toc531576065"/>
                <w:bookmarkStart w:id="35719" w:name="_Toc531579806"/>
                <w:bookmarkStart w:id="35720" w:name="_Toc531583544"/>
                <w:bookmarkEnd w:id="35715"/>
                <w:bookmarkEnd w:id="35716"/>
                <w:bookmarkEnd w:id="35717"/>
                <w:bookmarkEnd w:id="35718"/>
                <w:bookmarkEnd w:id="35719"/>
                <w:bookmarkEnd w:id="35720"/>
              </w:del>
            </w:ins>
          </w:p>
        </w:tc>
        <w:bookmarkStart w:id="35721" w:name="_Toc531004308"/>
        <w:bookmarkStart w:id="35722" w:name="_Toc531006225"/>
        <w:bookmarkStart w:id="35723" w:name="_Toc531572218"/>
        <w:bookmarkStart w:id="35724" w:name="_Toc531576066"/>
        <w:bookmarkStart w:id="35725" w:name="_Toc531579807"/>
        <w:bookmarkStart w:id="35726" w:name="_Toc531583545"/>
        <w:bookmarkEnd w:id="35721"/>
        <w:bookmarkEnd w:id="35722"/>
        <w:bookmarkEnd w:id="35723"/>
        <w:bookmarkEnd w:id="35724"/>
        <w:bookmarkEnd w:id="35725"/>
        <w:bookmarkEnd w:id="35726"/>
      </w:tr>
      <w:tr w:rsidR="00DE7121" w:rsidDel="00096943" w14:paraId="300965EF" w14:textId="66FF7B47" w:rsidTr="000A5A23">
        <w:trPr>
          <w:ins w:id="35727" w:author="phuong vu" w:date="2018-11-21T21:36:00Z"/>
          <w:del w:id="35728" w:author="Tran Huan" w:date="2018-11-25T22:00:00Z"/>
        </w:trPr>
        <w:tc>
          <w:tcPr>
            <w:tcW w:w="805" w:type="dxa"/>
          </w:tcPr>
          <w:p w14:paraId="6996BDC3" w14:textId="74A2F894" w:rsidR="00DE7121" w:rsidDel="00096943" w:rsidRDefault="00DE7121" w:rsidP="00D10B12">
            <w:pPr>
              <w:spacing w:line="288" w:lineRule="auto"/>
              <w:contextualSpacing/>
              <w:jc w:val="center"/>
              <w:rPr>
                <w:ins w:id="35729" w:author="phuong vu" w:date="2018-11-21T21:36:00Z"/>
                <w:del w:id="35730" w:author="Tran Huan" w:date="2018-11-25T22:00:00Z"/>
                <w:lang w:val="en-US"/>
              </w:rPr>
              <w:pPrChange w:id="35731" w:author="Tran Huan" w:date="2018-12-03T01:23:00Z">
                <w:pPr>
                  <w:spacing w:line="360" w:lineRule="auto"/>
                  <w:jc w:val="center"/>
                </w:pPr>
              </w:pPrChange>
            </w:pPr>
            <w:ins w:id="35732" w:author="phuong vu" w:date="2018-11-21T21:36:00Z">
              <w:del w:id="35733" w:author="Tran Huan" w:date="2018-11-25T22:00:00Z">
                <w:r w:rsidDel="00096943">
                  <w:rPr>
                    <w:lang w:val="en-US"/>
                  </w:rPr>
                  <w:delText>1</w:delText>
                </w:r>
                <w:bookmarkStart w:id="35734" w:name="_Toc531004309"/>
                <w:bookmarkStart w:id="35735" w:name="_Toc531006226"/>
                <w:bookmarkStart w:id="35736" w:name="_Toc531572219"/>
                <w:bookmarkStart w:id="35737" w:name="_Toc531576067"/>
                <w:bookmarkStart w:id="35738" w:name="_Toc531579808"/>
                <w:bookmarkStart w:id="35739" w:name="_Toc531583546"/>
                <w:bookmarkEnd w:id="35734"/>
                <w:bookmarkEnd w:id="35735"/>
                <w:bookmarkEnd w:id="35736"/>
                <w:bookmarkEnd w:id="35737"/>
                <w:bookmarkEnd w:id="35738"/>
                <w:bookmarkEnd w:id="35739"/>
              </w:del>
            </w:ins>
          </w:p>
        </w:tc>
        <w:tc>
          <w:tcPr>
            <w:tcW w:w="2120" w:type="dxa"/>
          </w:tcPr>
          <w:p w14:paraId="56FAD959" w14:textId="2B274F09" w:rsidR="00DE7121" w:rsidDel="00096943" w:rsidRDefault="00DE7121" w:rsidP="00D10B12">
            <w:pPr>
              <w:spacing w:line="288" w:lineRule="auto"/>
              <w:contextualSpacing/>
              <w:rPr>
                <w:ins w:id="35740" w:author="phuong vu" w:date="2018-11-21T21:36:00Z"/>
                <w:del w:id="35741" w:author="Tran Huan" w:date="2018-11-25T22:00:00Z"/>
                <w:lang w:val="en-US"/>
              </w:rPr>
              <w:pPrChange w:id="35742" w:author="Tran Huan" w:date="2018-12-03T01:23:00Z">
                <w:pPr>
                  <w:spacing w:line="360" w:lineRule="auto"/>
                </w:pPr>
              </w:pPrChange>
            </w:pPr>
            <w:ins w:id="35743" w:author="phuong vu" w:date="2018-11-21T21:36:00Z">
              <w:del w:id="35744" w:author="Tran Huan" w:date="2018-11-25T22:00:00Z">
                <w:r w:rsidDel="00096943">
                  <w:rPr>
                    <w:lang w:val="en-US"/>
                  </w:rPr>
                  <w:delText>receipt</w:delText>
                </w:r>
                <w:bookmarkStart w:id="35745" w:name="_Toc531004310"/>
                <w:bookmarkStart w:id="35746" w:name="_Toc531006227"/>
                <w:bookmarkStart w:id="35747" w:name="_Toc531572220"/>
                <w:bookmarkStart w:id="35748" w:name="_Toc531576068"/>
                <w:bookmarkStart w:id="35749" w:name="_Toc531579809"/>
                <w:bookmarkStart w:id="35750" w:name="_Toc531583547"/>
                <w:bookmarkEnd w:id="35745"/>
                <w:bookmarkEnd w:id="35746"/>
                <w:bookmarkEnd w:id="35747"/>
                <w:bookmarkEnd w:id="35748"/>
                <w:bookmarkEnd w:id="35749"/>
                <w:bookmarkEnd w:id="35750"/>
              </w:del>
            </w:ins>
          </w:p>
        </w:tc>
        <w:tc>
          <w:tcPr>
            <w:tcW w:w="1463" w:type="dxa"/>
          </w:tcPr>
          <w:p w14:paraId="707120AB" w14:textId="1E0FDD1F" w:rsidR="00DE7121" w:rsidDel="00096943" w:rsidRDefault="00DE7121" w:rsidP="00D10B12">
            <w:pPr>
              <w:spacing w:line="288" w:lineRule="auto"/>
              <w:contextualSpacing/>
              <w:jc w:val="center"/>
              <w:rPr>
                <w:ins w:id="35751" w:author="phuong vu" w:date="2018-11-21T21:36:00Z"/>
                <w:del w:id="35752" w:author="Tran Huan" w:date="2018-11-25T22:00:00Z"/>
                <w:lang w:val="en-US"/>
              </w:rPr>
              <w:pPrChange w:id="35753" w:author="Tran Huan" w:date="2018-12-03T01:23:00Z">
                <w:pPr>
                  <w:spacing w:line="360" w:lineRule="auto"/>
                  <w:jc w:val="center"/>
                </w:pPr>
              </w:pPrChange>
            </w:pPr>
            <w:bookmarkStart w:id="35754" w:name="_Toc531004311"/>
            <w:bookmarkStart w:id="35755" w:name="_Toc531006228"/>
            <w:bookmarkStart w:id="35756" w:name="_Toc531572221"/>
            <w:bookmarkStart w:id="35757" w:name="_Toc531576069"/>
            <w:bookmarkStart w:id="35758" w:name="_Toc531579810"/>
            <w:bookmarkStart w:id="35759" w:name="_Toc531583548"/>
            <w:bookmarkEnd w:id="35754"/>
            <w:bookmarkEnd w:id="35755"/>
            <w:bookmarkEnd w:id="35756"/>
            <w:bookmarkEnd w:id="35757"/>
            <w:bookmarkEnd w:id="35758"/>
            <w:bookmarkEnd w:id="35759"/>
          </w:p>
        </w:tc>
        <w:tc>
          <w:tcPr>
            <w:tcW w:w="1463" w:type="dxa"/>
          </w:tcPr>
          <w:p w14:paraId="3EFF2B32" w14:textId="61A2A15C" w:rsidR="00DE7121" w:rsidDel="00096943" w:rsidRDefault="00DE7121" w:rsidP="00D10B12">
            <w:pPr>
              <w:spacing w:line="288" w:lineRule="auto"/>
              <w:contextualSpacing/>
              <w:jc w:val="center"/>
              <w:rPr>
                <w:ins w:id="35760" w:author="phuong vu" w:date="2018-11-21T21:36:00Z"/>
                <w:del w:id="35761" w:author="Tran Huan" w:date="2018-11-25T22:00:00Z"/>
                <w:lang w:val="en-US"/>
              </w:rPr>
              <w:pPrChange w:id="35762" w:author="Tran Huan" w:date="2018-12-03T01:23:00Z">
                <w:pPr>
                  <w:spacing w:line="360" w:lineRule="auto"/>
                  <w:jc w:val="center"/>
                </w:pPr>
              </w:pPrChange>
            </w:pPr>
            <w:bookmarkStart w:id="35763" w:name="_Toc531004312"/>
            <w:bookmarkStart w:id="35764" w:name="_Toc531006229"/>
            <w:bookmarkStart w:id="35765" w:name="_Toc531572222"/>
            <w:bookmarkStart w:id="35766" w:name="_Toc531576070"/>
            <w:bookmarkStart w:id="35767" w:name="_Toc531579811"/>
            <w:bookmarkStart w:id="35768" w:name="_Toc531583549"/>
            <w:bookmarkEnd w:id="35763"/>
            <w:bookmarkEnd w:id="35764"/>
            <w:bookmarkEnd w:id="35765"/>
            <w:bookmarkEnd w:id="35766"/>
            <w:bookmarkEnd w:id="35767"/>
            <w:bookmarkEnd w:id="35768"/>
          </w:p>
        </w:tc>
        <w:tc>
          <w:tcPr>
            <w:tcW w:w="1463" w:type="dxa"/>
          </w:tcPr>
          <w:p w14:paraId="5E28E65E" w14:textId="371541FB" w:rsidR="00DE7121" w:rsidDel="00096943" w:rsidRDefault="00DE7121" w:rsidP="00D10B12">
            <w:pPr>
              <w:spacing w:line="288" w:lineRule="auto"/>
              <w:contextualSpacing/>
              <w:jc w:val="center"/>
              <w:rPr>
                <w:ins w:id="35769" w:author="phuong vu" w:date="2018-11-21T21:36:00Z"/>
                <w:del w:id="35770" w:author="Tran Huan" w:date="2018-11-25T22:00:00Z"/>
                <w:lang w:val="en-US"/>
              </w:rPr>
              <w:pPrChange w:id="35771" w:author="Tran Huan" w:date="2018-12-03T01:23:00Z">
                <w:pPr>
                  <w:spacing w:line="360" w:lineRule="auto"/>
                  <w:jc w:val="center"/>
                </w:pPr>
              </w:pPrChange>
            </w:pPr>
            <w:bookmarkStart w:id="35772" w:name="_Toc531004313"/>
            <w:bookmarkStart w:id="35773" w:name="_Toc531006230"/>
            <w:bookmarkStart w:id="35774" w:name="_Toc531572223"/>
            <w:bookmarkStart w:id="35775" w:name="_Toc531576071"/>
            <w:bookmarkStart w:id="35776" w:name="_Toc531579812"/>
            <w:bookmarkStart w:id="35777" w:name="_Toc531583550"/>
            <w:bookmarkEnd w:id="35772"/>
            <w:bookmarkEnd w:id="35773"/>
            <w:bookmarkEnd w:id="35774"/>
            <w:bookmarkEnd w:id="35775"/>
            <w:bookmarkEnd w:id="35776"/>
            <w:bookmarkEnd w:id="35777"/>
          </w:p>
        </w:tc>
        <w:tc>
          <w:tcPr>
            <w:tcW w:w="1463" w:type="dxa"/>
          </w:tcPr>
          <w:p w14:paraId="621A8FBE" w14:textId="459101D1" w:rsidR="00DE7121" w:rsidDel="00096943" w:rsidRDefault="00DE7121" w:rsidP="00D10B12">
            <w:pPr>
              <w:spacing w:line="288" w:lineRule="auto"/>
              <w:contextualSpacing/>
              <w:jc w:val="center"/>
              <w:rPr>
                <w:ins w:id="35778" w:author="phuong vu" w:date="2018-11-21T21:36:00Z"/>
                <w:del w:id="35779" w:author="Tran Huan" w:date="2018-11-25T22:00:00Z"/>
                <w:lang w:val="en-US"/>
              </w:rPr>
              <w:pPrChange w:id="35780" w:author="Tran Huan" w:date="2018-12-03T01:23:00Z">
                <w:pPr>
                  <w:jc w:val="center"/>
                </w:pPr>
              </w:pPrChange>
            </w:pPr>
            <w:ins w:id="35781" w:author="phuong vu" w:date="2018-11-21T21:36:00Z">
              <w:del w:id="35782" w:author="Tran Huan" w:date="2018-11-25T22:00:00Z">
                <w:r w:rsidDel="00096943">
                  <w:rPr>
                    <w:lang w:val="en-US"/>
                  </w:rPr>
                  <w:delText>X</w:delText>
                </w:r>
                <w:bookmarkStart w:id="35783" w:name="_Toc531004314"/>
                <w:bookmarkStart w:id="35784" w:name="_Toc531006231"/>
                <w:bookmarkStart w:id="35785" w:name="_Toc531572224"/>
                <w:bookmarkStart w:id="35786" w:name="_Toc531576072"/>
                <w:bookmarkStart w:id="35787" w:name="_Toc531579813"/>
                <w:bookmarkStart w:id="35788" w:name="_Toc531583551"/>
                <w:bookmarkEnd w:id="35783"/>
                <w:bookmarkEnd w:id="35784"/>
                <w:bookmarkEnd w:id="35785"/>
                <w:bookmarkEnd w:id="35786"/>
                <w:bookmarkEnd w:id="35787"/>
                <w:bookmarkEnd w:id="35788"/>
              </w:del>
            </w:ins>
          </w:p>
        </w:tc>
        <w:bookmarkStart w:id="35789" w:name="_Toc531004315"/>
        <w:bookmarkStart w:id="35790" w:name="_Toc531006232"/>
        <w:bookmarkStart w:id="35791" w:name="_Toc531572225"/>
        <w:bookmarkStart w:id="35792" w:name="_Toc531576073"/>
        <w:bookmarkStart w:id="35793" w:name="_Toc531579814"/>
        <w:bookmarkStart w:id="35794" w:name="_Toc531583552"/>
        <w:bookmarkEnd w:id="35789"/>
        <w:bookmarkEnd w:id="35790"/>
        <w:bookmarkEnd w:id="35791"/>
        <w:bookmarkEnd w:id="35792"/>
        <w:bookmarkEnd w:id="35793"/>
        <w:bookmarkEnd w:id="35794"/>
      </w:tr>
      <w:tr w:rsidR="00DE7121" w:rsidDel="00096943" w14:paraId="7F980DFD" w14:textId="2DB622B2" w:rsidTr="000A5A23">
        <w:trPr>
          <w:ins w:id="35795" w:author="phuong vu" w:date="2018-11-21T21:36:00Z"/>
          <w:del w:id="35796" w:author="Tran Huan" w:date="2018-11-25T22:00:00Z"/>
        </w:trPr>
        <w:tc>
          <w:tcPr>
            <w:tcW w:w="805" w:type="dxa"/>
          </w:tcPr>
          <w:p w14:paraId="7398499A" w14:textId="72293027" w:rsidR="00DE7121" w:rsidDel="00096943" w:rsidRDefault="00DE7121" w:rsidP="00D10B12">
            <w:pPr>
              <w:spacing w:line="288" w:lineRule="auto"/>
              <w:contextualSpacing/>
              <w:jc w:val="center"/>
              <w:rPr>
                <w:ins w:id="35797" w:author="phuong vu" w:date="2018-11-21T21:36:00Z"/>
                <w:del w:id="35798" w:author="Tran Huan" w:date="2018-11-25T22:00:00Z"/>
                <w:lang w:val="en-US"/>
              </w:rPr>
              <w:pPrChange w:id="35799" w:author="Tran Huan" w:date="2018-12-03T01:23:00Z">
                <w:pPr>
                  <w:spacing w:line="360" w:lineRule="auto"/>
                  <w:jc w:val="center"/>
                </w:pPr>
              </w:pPrChange>
            </w:pPr>
            <w:ins w:id="35800" w:author="phuong vu" w:date="2018-11-21T21:36:00Z">
              <w:del w:id="35801" w:author="Tran Huan" w:date="2018-11-25T22:00:00Z">
                <w:r w:rsidDel="00096943">
                  <w:rPr>
                    <w:lang w:val="en-US"/>
                  </w:rPr>
                  <w:delText>2</w:delText>
                </w:r>
                <w:bookmarkStart w:id="35802" w:name="_Toc531004316"/>
                <w:bookmarkStart w:id="35803" w:name="_Toc531006233"/>
                <w:bookmarkStart w:id="35804" w:name="_Toc531572226"/>
                <w:bookmarkStart w:id="35805" w:name="_Toc531576074"/>
                <w:bookmarkStart w:id="35806" w:name="_Toc531579815"/>
                <w:bookmarkStart w:id="35807" w:name="_Toc531583553"/>
                <w:bookmarkEnd w:id="35802"/>
                <w:bookmarkEnd w:id="35803"/>
                <w:bookmarkEnd w:id="35804"/>
                <w:bookmarkEnd w:id="35805"/>
                <w:bookmarkEnd w:id="35806"/>
                <w:bookmarkEnd w:id="35807"/>
              </w:del>
            </w:ins>
          </w:p>
        </w:tc>
        <w:tc>
          <w:tcPr>
            <w:tcW w:w="2120" w:type="dxa"/>
          </w:tcPr>
          <w:p w14:paraId="344C9999" w14:textId="31292E72" w:rsidR="00DE7121" w:rsidDel="00096943" w:rsidRDefault="00DE7121" w:rsidP="00D10B12">
            <w:pPr>
              <w:spacing w:line="288" w:lineRule="auto"/>
              <w:contextualSpacing/>
              <w:rPr>
                <w:ins w:id="35808" w:author="phuong vu" w:date="2018-11-21T21:36:00Z"/>
                <w:del w:id="35809" w:author="Tran Huan" w:date="2018-11-25T22:00:00Z"/>
                <w:lang w:val="en-US"/>
              </w:rPr>
              <w:pPrChange w:id="35810" w:author="Tran Huan" w:date="2018-12-03T01:23:00Z">
                <w:pPr>
                  <w:spacing w:line="360" w:lineRule="auto"/>
                </w:pPr>
              </w:pPrChange>
            </w:pPr>
            <w:ins w:id="35811" w:author="phuong vu" w:date="2018-11-21T21:36:00Z">
              <w:del w:id="35812" w:author="Tran Huan" w:date="2018-11-25T22:00:00Z">
                <w:r w:rsidDel="00096943">
                  <w:rPr>
                    <w:lang w:val="en-US"/>
                  </w:rPr>
                  <w:delText>customer</w:delText>
                </w:r>
                <w:bookmarkStart w:id="35813" w:name="_Toc531004317"/>
                <w:bookmarkStart w:id="35814" w:name="_Toc531006234"/>
                <w:bookmarkStart w:id="35815" w:name="_Toc531572227"/>
                <w:bookmarkStart w:id="35816" w:name="_Toc531576075"/>
                <w:bookmarkStart w:id="35817" w:name="_Toc531579816"/>
                <w:bookmarkStart w:id="35818" w:name="_Toc531583554"/>
                <w:bookmarkEnd w:id="35813"/>
                <w:bookmarkEnd w:id="35814"/>
                <w:bookmarkEnd w:id="35815"/>
                <w:bookmarkEnd w:id="35816"/>
                <w:bookmarkEnd w:id="35817"/>
                <w:bookmarkEnd w:id="35818"/>
              </w:del>
            </w:ins>
          </w:p>
        </w:tc>
        <w:tc>
          <w:tcPr>
            <w:tcW w:w="1463" w:type="dxa"/>
          </w:tcPr>
          <w:p w14:paraId="79AD57C6" w14:textId="13E7A302" w:rsidR="00DE7121" w:rsidDel="00096943" w:rsidRDefault="00DE7121" w:rsidP="00D10B12">
            <w:pPr>
              <w:spacing w:line="288" w:lineRule="auto"/>
              <w:contextualSpacing/>
              <w:jc w:val="center"/>
              <w:rPr>
                <w:ins w:id="35819" w:author="phuong vu" w:date="2018-11-21T21:36:00Z"/>
                <w:del w:id="35820" w:author="Tran Huan" w:date="2018-11-25T22:00:00Z"/>
                <w:lang w:val="en-US"/>
              </w:rPr>
              <w:pPrChange w:id="35821" w:author="Tran Huan" w:date="2018-12-03T01:23:00Z">
                <w:pPr>
                  <w:spacing w:line="360" w:lineRule="auto"/>
                  <w:jc w:val="center"/>
                </w:pPr>
              </w:pPrChange>
            </w:pPr>
            <w:bookmarkStart w:id="35822" w:name="_Toc531004318"/>
            <w:bookmarkStart w:id="35823" w:name="_Toc531006235"/>
            <w:bookmarkStart w:id="35824" w:name="_Toc531572228"/>
            <w:bookmarkStart w:id="35825" w:name="_Toc531576076"/>
            <w:bookmarkStart w:id="35826" w:name="_Toc531579817"/>
            <w:bookmarkStart w:id="35827" w:name="_Toc531583555"/>
            <w:bookmarkEnd w:id="35822"/>
            <w:bookmarkEnd w:id="35823"/>
            <w:bookmarkEnd w:id="35824"/>
            <w:bookmarkEnd w:id="35825"/>
            <w:bookmarkEnd w:id="35826"/>
            <w:bookmarkEnd w:id="35827"/>
          </w:p>
        </w:tc>
        <w:tc>
          <w:tcPr>
            <w:tcW w:w="1463" w:type="dxa"/>
          </w:tcPr>
          <w:p w14:paraId="0A0D34EE" w14:textId="3865442A" w:rsidR="00DE7121" w:rsidDel="00096943" w:rsidRDefault="00DE7121" w:rsidP="00D10B12">
            <w:pPr>
              <w:spacing w:line="288" w:lineRule="auto"/>
              <w:contextualSpacing/>
              <w:jc w:val="center"/>
              <w:rPr>
                <w:ins w:id="35828" w:author="phuong vu" w:date="2018-11-21T21:36:00Z"/>
                <w:del w:id="35829" w:author="Tran Huan" w:date="2018-11-25T22:00:00Z"/>
                <w:lang w:val="en-US"/>
              </w:rPr>
              <w:pPrChange w:id="35830" w:author="Tran Huan" w:date="2018-12-03T01:23:00Z">
                <w:pPr>
                  <w:spacing w:line="360" w:lineRule="auto"/>
                  <w:jc w:val="center"/>
                </w:pPr>
              </w:pPrChange>
            </w:pPr>
            <w:bookmarkStart w:id="35831" w:name="_Toc531004319"/>
            <w:bookmarkStart w:id="35832" w:name="_Toc531006236"/>
            <w:bookmarkStart w:id="35833" w:name="_Toc531572229"/>
            <w:bookmarkStart w:id="35834" w:name="_Toc531576077"/>
            <w:bookmarkStart w:id="35835" w:name="_Toc531579818"/>
            <w:bookmarkStart w:id="35836" w:name="_Toc531583556"/>
            <w:bookmarkEnd w:id="35831"/>
            <w:bookmarkEnd w:id="35832"/>
            <w:bookmarkEnd w:id="35833"/>
            <w:bookmarkEnd w:id="35834"/>
            <w:bookmarkEnd w:id="35835"/>
            <w:bookmarkEnd w:id="35836"/>
          </w:p>
        </w:tc>
        <w:tc>
          <w:tcPr>
            <w:tcW w:w="1463" w:type="dxa"/>
          </w:tcPr>
          <w:p w14:paraId="37B43473" w14:textId="1FF4E131" w:rsidR="00DE7121" w:rsidDel="00096943" w:rsidRDefault="00DE7121" w:rsidP="00D10B12">
            <w:pPr>
              <w:spacing w:line="288" w:lineRule="auto"/>
              <w:contextualSpacing/>
              <w:jc w:val="center"/>
              <w:rPr>
                <w:ins w:id="35837" w:author="phuong vu" w:date="2018-11-21T21:36:00Z"/>
                <w:del w:id="35838" w:author="Tran Huan" w:date="2018-11-25T22:00:00Z"/>
                <w:lang w:val="en-US"/>
              </w:rPr>
              <w:pPrChange w:id="35839" w:author="Tran Huan" w:date="2018-12-03T01:23:00Z">
                <w:pPr>
                  <w:spacing w:line="360" w:lineRule="auto"/>
                  <w:jc w:val="center"/>
                </w:pPr>
              </w:pPrChange>
            </w:pPr>
            <w:bookmarkStart w:id="35840" w:name="_Toc531004320"/>
            <w:bookmarkStart w:id="35841" w:name="_Toc531006237"/>
            <w:bookmarkStart w:id="35842" w:name="_Toc531572230"/>
            <w:bookmarkStart w:id="35843" w:name="_Toc531576078"/>
            <w:bookmarkStart w:id="35844" w:name="_Toc531579819"/>
            <w:bookmarkStart w:id="35845" w:name="_Toc531583557"/>
            <w:bookmarkEnd w:id="35840"/>
            <w:bookmarkEnd w:id="35841"/>
            <w:bookmarkEnd w:id="35842"/>
            <w:bookmarkEnd w:id="35843"/>
            <w:bookmarkEnd w:id="35844"/>
            <w:bookmarkEnd w:id="35845"/>
          </w:p>
        </w:tc>
        <w:tc>
          <w:tcPr>
            <w:tcW w:w="1463" w:type="dxa"/>
          </w:tcPr>
          <w:p w14:paraId="174CFD24" w14:textId="106FD7CA" w:rsidR="00DE7121" w:rsidDel="00096943" w:rsidRDefault="00DE7121" w:rsidP="00D10B12">
            <w:pPr>
              <w:spacing w:line="288" w:lineRule="auto"/>
              <w:contextualSpacing/>
              <w:jc w:val="center"/>
              <w:rPr>
                <w:ins w:id="35846" w:author="phuong vu" w:date="2018-11-21T21:36:00Z"/>
                <w:del w:id="35847" w:author="Tran Huan" w:date="2018-11-25T22:00:00Z"/>
                <w:lang w:val="en-US"/>
              </w:rPr>
              <w:pPrChange w:id="35848" w:author="Tran Huan" w:date="2018-12-03T01:23:00Z">
                <w:pPr>
                  <w:jc w:val="center"/>
                </w:pPr>
              </w:pPrChange>
            </w:pPr>
            <w:ins w:id="35849" w:author="phuong vu" w:date="2018-11-21T21:36:00Z">
              <w:del w:id="35850" w:author="Tran Huan" w:date="2018-11-25T22:00:00Z">
                <w:r w:rsidDel="00096943">
                  <w:rPr>
                    <w:lang w:val="en-US"/>
                  </w:rPr>
                  <w:delText>X</w:delText>
                </w:r>
                <w:bookmarkStart w:id="35851" w:name="_Toc531004321"/>
                <w:bookmarkStart w:id="35852" w:name="_Toc531006238"/>
                <w:bookmarkStart w:id="35853" w:name="_Toc531572231"/>
                <w:bookmarkStart w:id="35854" w:name="_Toc531576079"/>
                <w:bookmarkStart w:id="35855" w:name="_Toc531579820"/>
                <w:bookmarkStart w:id="35856" w:name="_Toc531583558"/>
                <w:bookmarkEnd w:id="35851"/>
                <w:bookmarkEnd w:id="35852"/>
                <w:bookmarkEnd w:id="35853"/>
                <w:bookmarkEnd w:id="35854"/>
                <w:bookmarkEnd w:id="35855"/>
                <w:bookmarkEnd w:id="35856"/>
              </w:del>
            </w:ins>
          </w:p>
        </w:tc>
        <w:bookmarkStart w:id="35857" w:name="_Toc531004322"/>
        <w:bookmarkStart w:id="35858" w:name="_Toc531006239"/>
        <w:bookmarkStart w:id="35859" w:name="_Toc531572232"/>
        <w:bookmarkStart w:id="35860" w:name="_Toc531576080"/>
        <w:bookmarkStart w:id="35861" w:name="_Toc531579821"/>
        <w:bookmarkStart w:id="35862" w:name="_Toc531583559"/>
        <w:bookmarkEnd w:id="35857"/>
        <w:bookmarkEnd w:id="35858"/>
        <w:bookmarkEnd w:id="35859"/>
        <w:bookmarkEnd w:id="35860"/>
        <w:bookmarkEnd w:id="35861"/>
        <w:bookmarkEnd w:id="35862"/>
      </w:tr>
      <w:tr w:rsidR="00DE7121" w:rsidDel="00096943" w14:paraId="0CC3D0B2" w14:textId="0220713B" w:rsidTr="000A5A23">
        <w:trPr>
          <w:ins w:id="35863" w:author="phuong vu" w:date="2018-11-21T21:36:00Z"/>
          <w:del w:id="35864" w:author="Tran Huan" w:date="2018-11-25T22:00:00Z"/>
        </w:trPr>
        <w:tc>
          <w:tcPr>
            <w:tcW w:w="805" w:type="dxa"/>
          </w:tcPr>
          <w:p w14:paraId="768E912A" w14:textId="3F5DD6FD" w:rsidR="00DE7121" w:rsidDel="00096943" w:rsidRDefault="00DE7121" w:rsidP="00D10B12">
            <w:pPr>
              <w:spacing w:line="288" w:lineRule="auto"/>
              <w:contextualSpacing/>
              <w:jc w:val="center"/>
              <w:rPr>
                <w:ins w:id="35865" w:author="phuong vu" w:date="2018-11-21T21:36:00Z"/>
                <w:del w:id="35866" w:author="Tran Huan" w:date="2018-11-25T22:00:00Z"/>
                <w:lang w:val="en-US"/>
              </w:rPr>
              <w:pPrChange w:id="35867" w:author="Tran Huan" w:date="2018-12-03T01:23:00Z">
                <w:pPr>
                  <w:spacing w:line="360" w:lineRule="auto"/>
                  <w:jc w:val="center"/>
                </w:pPr>
              </w:pPrChange>
            </w:pPr>
            <w:ins w:id="35868" w:author="phuong vu" w:date="2018-11-21T21:36:00Z">
              <w:del w:id="35869" w:author="Tran Huan" w:date="2018-11-25T22:00:00Z">
                <w:r w:rsidDel="00096943">
                  <w:rPr>
                    <w:lang w:val="en-US"/>
                  </w:rPr>
                  <w:delText>3</w:delText>
                </w:r>
                <w:bookmarkStart w:id="35870" w:name="_Toc531004323"/>
                <w:bookmarkStart w:id="35871" w:name="_Toc531006240"/>
                <w:bookmarkStart w:id="35872" w:name="_Toc531572233"/>
                <w:bookmarkStart w:id="35873" w:name="_Toc531576081"/>
                <w:bookmarkStart w:id="35874" w:name="_Toc531579822"/>
                <w:bookmarkStart w:id="35875" w:name="_Toc531583560"/>
                <w:bookmarkEnd w:id="35870"/>
                <w:bookmarkEnd w:id="35871"/>
                <w:bookmarkEnd w:id="35872"/>
                <w:bookmarkEnd w:id="35873"/>
                <w:bookmarkEnd w:id="35874"/>
                <w:bookmarkEnd w:id="35875"/>
              </w:del>
            </w:ins>
          </w:p>
        </w:tc>
        <w:tc>
          <w:tcPr>
            <w:tcW w:w="2120" w:type="dxa"/>
          </w:tcPr>
          <w:p w14:paraId="5663FE01" w14:textId="0E0D76F6" w:rsidR="00DE7121" w:rsidDel="00096943" w:rsidRDefault="00DE7121" w:rsidP="00D10B12">
            <w:pPr>
              <w:spacing w:line="288" w:lineRule="auto"/>
              <w:contextualSpacing/>
              <w:rPr>
                <w:ins w:id="35876" w:author="phuong vu" w:date="2018-11-21T21:36:00Z"/>
                <w:del w:id="35877" w:author="Tran Huan" w:date="2018-11-25T22:00:00Z"/>
                <w:lang w:val="en-US"/>
              </w:rPr>
              <w:pPrChange w:id="35878" w:author="Tran Huan" w:date="2018-12-03T01:23:00Z">
                <w:pPr>
                  <w:spacing w:line="360" w:lineRule="auto"/>
                </w:pPr>
              </w:pPrChange>
            </w:pPr>
            <w:ins w:id="35879" w:author="phuong vu" w:date="2018-11-21T21:36:00Z">
              <w:del w:id="35880" w:author="Tran Huan" w:date="2018-11-25T22:00:00Z">
                <w:r w:rsidDel="00096943">
                  <w:rPr>
                    <w:lang w:val="en-US"/>
                  </w:rPr>
                  <w:delText>task</w:delText>
                </w:r>
                <w:bookmarkStart w:id="35881" w:name="_Toc531004324"/>
                <w:bookmarkStart w:id="35882" w:name="_Toc531006241"/>
                <w:bookmarkStart w:id="35883" w:name="_Toc531572234"/>
                <w:bookmarkStart w:id="35884" w:name="_Toc531576082"/>
                <w:bookmarkStart w:id="35885" w:name="_Toc531579823"/>
                <w:bookmarkStart w:id="35886" w:name="_Toc531583561"/>
                <w:bookmarkEnd w:id="35881"/>
                <w:bookmarkEnd w:id="35882"/>
                <w:bookmarkEnd w:id="35883"/>
                <w:bookmarkEnd w:id="35884"/>
                <w:bookmarkEnd w:id="35885"/>
                <w:bookmarkEnd w:id="35886"/>
              </w:del>
            </w:ins>
          </w:p>
        </w:tc>
        <w:tc>
          <w:tcPr>
            <w:tcW w:w="1463" w:type="dxa"/>
          </w:tcPr>
          <w:p w14:paraId="55144F0B" w14:textId="3599870C" w:rsidR="00DE7121" w:rsidDel="00096943" w:rsidRDefault="00DE7121" w:rsidP="00D10B12">
            <w:pPr>
              <w:spacing w:line="288" w:lineRule="auto"/>
              <w:contextualSpacing/>
              <w:jc w:val="center"/>
              <w:rPr>
                <w:ins w:id="35887" w:author="phuong vu" w:date="2018-11-21T21:36:00Z"/>
                <w:del w:id="35888" w:author="Tran Huan" w:date="2018-11-25T22:00:00Z"/>
                <w:lang w:val="en-US"/>
              </w:rPr>
              <w:pPrChange w:id="35889" w:author="Tran Huan" w:date="2018-12-03T01:23:00Z">
                <w:pPr>
                  <w:spacing w:line="360" w:lineRule="auto"/>
                  <w:jc w:val="center"/>
                </w:pPr>
              </w:pPrChange>
            </w:pPr>
            <w:bookmarkStart w:id="35890" w:name="_Toc531004325"/>
            <w:bookmarkStart w:id="35891" w:name="_Toc531006242"/>
            <w:bookmarkStart w:id="35892" w:name="_Toc531572235"/>
            <w:bookmarkStart w:id="35893" w:name="_Toc531576083"/>
            <w:bookmarkStart w:id="35894" w:name="_Toc531579824"/>
            <w:bookmarkStart w:id="35895" w:name="_Toc531583562"/>
            <w:bookmarkEnd w:id="35890"/>
            <w:bookmarkEnd w:id="35891"/>
            <w:bookmarkEnd w:id="35892"/>
            <w:bookmarkEnd w:id="35893"/>
            <w:bookmarkEnd w:id="35894"/>
            <w:bookmarkEnd w:id="35895"/>
          </w:p>
        </w:tc>
        <w:tc>
          <w:tcPr>
            <w:tcW w:w="1463" w:type="dxa"/>
          </w:tcPr>
          <w:p w14:paraId="07293B4E" w14:textId="5DDE9C5E" w:rsidR="00DE7121" w:rsidDel="00096943" w:rsidRDefault="00DE7121" w:rsidP="00D10B12">
            <w:pPr>
              <w:spacing w:line="288" w:lineRule="auto"/>
              <w:contextualSpacing/>
              <w:jc w:val="center"/>
              <w:rPr>
                <w:ins w:id="35896" w:author="phuong vu" w:date="2018-11-21T21:36:00Z"/>
                <w:del w:id="35897" w:author="Tran Huan" w:date="2018-11-25T22:00:00Z"/>
                <w:lang w:val="en-US"/>
              </w:rPr>
              <w:pPrChange w:id="35898" w:author="Tran Huan" w:date="2018-12-03T01:23:00Z">
                <w:pPr>
                  <w:spacing w:line="360" w:lineRule="auto"/>
                  <w:jc w:val="center"/>
                </w:pPr>
              </w:pPrChange>
            </w:pPr>
            <w:bookmarkStart w:id="35899" w:name="_Toc531004326"/>
            <w:bookmarkStart w:id="35900" w:name="_Toc531006243"/>
            <w:bookmarkStart w:id="35901" w:name="_Toc531572236"/>
            <w:bookmarkStart w:id="35902" w:name="_Toc531576084"/>
            <w:bookmarkStart w:id="35903" w:name="_Toc531579825"/>
            <w:bookmarkStart w:id="35904" w:name="_Toc531583563"/>
            <w:bookmarkEnd w:id="35899"/>
            <w:bookmarkEnd w:id="35900"/>
            <w:bookmarkEnd w:id="35901"/>
            <w:bookmarkEnd w:id="35902"/>
            <w:bookmarkEnd w:id="35903"/>
            <w:bookmarkEnd w:id="35904"/>
          </w:p>
        </w:tc>
        <w:tc>
          <w:tcPr>
            <w:tcW w:w="1463" w:type="dxa"/>
          </w:tcPr>
          <w:p w14:paraId="53D4DECD" w14:textId="4021A727" w:rsidR="00DE7121" w:rsidDel="00096943" w:rsidRDefault="00DE7121" w:rsidP="00D10B12">
            <w:pPr>
              <w:spacing w:line="288" w:lineRule="auto"/>
              <w:contextualSpacing/>
              <w:jc w:val="center"/>
              <w:rPr>
                <w:ins w:id="35905" w:author="phuong vu" w:date="2018-11-21T21:36:00Z"/>
                <w:del w:id="35906" w:author="Tran Huan" w:date="2018-11-25T22:00:00Z"/>
                <w:lang w:val="en-US"/>
              </w:rPr>
              <w:pPrChange w:id="35907" w:author="Tran Huan" w:date="2018-12-03T01:23:00Z">
                <w:pPr>
                  <w:spacing w:line="360" w:lineRule="auto"/>
                  <w:jc w:val="center"/>
                </w:pPr>
              </w:pPrChange>
            </w:pPr>
            <w:bookmarkStart w:id="35908" w:name="_Toc531004327"/>
            <w:bookmarkStart w:id="35909" w:name="_Toc531006244"/>
            <w:bookmarkStart w:id="35910" w:name="_Toc531572237"/>
            <w:bookmarkStart w:id="35911" w:name="_Toc531576085"/>
            <w:bookmarkStart w:id="35912" w:name="_Toc531579826"/>
            <w:bookmarkStart w:id="35913" w:name="_Toc531583564"/>
            <w:bookmarkEnd w:id="35908"/>
            <w:bookmarkEnd w:id="35909"/>
            <w:bookmarkEnd w:id="35910"/>
            <w:bookmarkEnd w:id="35911"/>
            <w:bookmarkEnd w:id="35912"/>
            <w:bookmarkEnd w:id="35913"/>
          </w:p>
        </w:tc>
        <w:tc>
          <w:tcPr>
            <w:tcW w:w="1463" w:type="dxa"/>
          </w:tcPr>
          <w:p w14:paraId="2874328B" w14:textId="6616574F" w:rsidR="00DE7121" w:rsidDel="00096943" w:rsidRDefault="00DE7121" w:rsidP="00D10B12">
            <w:pPr>
              <w:spacing w:line="288" w:lineRule="auto"/>
              <w:contextualSpacing/>
              <w:jc w:val="center"/>
              <w:rPr>
                <w:ins w:id="35914" w:author="phuong vu" w:date="2018-11-21T21:36:00Z"/>
                <w:del w:id="35915" w:author="Tran Huan" w:date="2018-11-25T22:00:00Z"/>
                <w:lang w:val="en-US"/>
              </w:rPr>
              <w:pPrChange w:id="35916" w:author="Tran Huan" w:date="2018-12-03T01:23:00Z">
                <w:pPr>
                  <w:jc w:val="center"/>
                </w:pPr>
              </w:pPrChange>
            </w:pPr>
            <w:ins w:id="35917" w:author="phuong vu" w:date="2018-11-21T21:36:00Z">
              <w:del w:id="35918" w:author="Tran Huan" w:date="2018-11-25T22:00:00Z">
                <w:r w:rsidDel="00096943">
                  <w:rPr>
                    <w:lang w:val="en-US"/>
                  </w:rPr>
                  <w:delText>X</w:delText>
                </w:r>
                <w:bookmarkStart w:id="35919" w:name="_Toc531004328"/>
                <w:bookmarkStart w:id="35920" w:name="_Toc531006245"/>
                <w:bookmarkStart w:id="35921" w:name="_Toc531572238"/>
                <w:bookmarkStart w:id="35922" w:name="_Toc531576086"/>
                <w:bookmarkStart w:id="35923" w:name="_Toc531579827"/>
                <w:bookmarkStart w:id="35924" w:name="_Toc531583565"/>
                <w:bookmarkEnd w:id="35919"/>
                <w:bookmarkEnd w:id="35920"/>
                <w:bookmarkEnd w:id="35921"/>
                <w:bookmarkEnd w:id="35922"/>
                <w:bookmarkEnd w:id="35923"/>
                <w:bookmarkEnd w:id="35924"/>
              </w:del>
            </w:ins>
          </w:p>
        </w:tc>
        <w:bookmarkStart w:id="35925" w:name="_Toc531004329"/>
        <w:bookmarkStart w:id="35926" w:name="_Toc531006246"/>
        <w:bookmarkStart w:id="35927" w:name="_Toc531572239"/>
        <w:bookmarkStart w:id="35928" w:name="_Toc531576087"/>
        <w:bookmarkStart w:id="35929" w:name="_Toc531579828"/>
        <w:bookmarkStart w:id="35930" w:name="_Toc531583566"/>
        <w:bookmarkEnd w:id="35925"/>
        <w:bookmarkEnd w:id="35926"/>
        <w:bookmarkEnd w:id="35927"/>
        <w:bookmarkEnd w:id="35928"/>
        <w:bookmarkEnd w:id="35929"/>
        <w:bookmarkEnd w:id="35930"/>
      </w:tr>
    </w:tbl>
    <w:p w14:paraId="2D8F1E50" w14:textId="31A49DC1" w:rsidR="00DE7121" w:rsidRPr="00933422" w:rsidDel="00096943" w:rsidRDefault="00DE7121" w:rsidP="00D10B12">
      <w:pPr>
        <w:spacing w:after="0" w:line="288" w:lineRule="auto"/>
        <w:contextualSpacing/>
        <w:rPr>
          <w:ins w:id="35931" w:author="phuong vu" w:date="2018-11-21T21:34:00Z"/>
          <w:del w:id="35932" w:author="Tran Huan" w:date="2018-11-25T22:00:00Z"/>
          <w:lang w:val="en-US"/>
        </w:rPr>
        <w:pPrChange w:id="35933" w:author="Tran Huan" w:date="2018-12-03T01:23:00Z">
          <w:pPr>
            <w:pStyle w:val="Heading6"/>
          </w:pPr>
        </w:pPrChange>
      </w:pPr>
      <w:bookmarkStart w:id="35934" w:name="_Toc531004330"/>
      <w:bookmarkStart w:id="35935" w:name="_Toc531006247"/>
      <w:bookmarkStart w:id="35936" w:name="_Toc531572240"/>
      <w:bookmarkStart w:id="35937" w:name="_Toc531576088"/>
      <w:bookmarkStart w:id="35938" w:name="_Toc531579829"/>
      <w:bookmarkStart w:id="35939" w:name="_Toc531583567"/>
      <w:bookmarkEnd w:id="35934"/>
      <w:bookmarkEnd w:id="35935"/>
      <w:bookmarkEnd w:id="35936"/>
      <w:bookmarkEnd w:id="35937"/>
      <w:bookmarkEnd w:id="35938"/>
      <w:bookmarkEnd w:id="35939"/>
    </w:p>
    <w:p w14:paraId="7260A6E9" w14:textId="6DE5AE22" w:rsidR="005645EE" w:rsidRPr="008F4129" w:rsidDel="00096943" w:rsidRDefault="005645EE" w:rsidP="00D10B12">
      <w:pPr>
        <w:pStyle w:val="Heading6"/>
        <w:spacing w:line="288" w:lineRule="auto"/>
        <w:contextualSpacing/>
        <w:rPr>
          <w:del w:id="35940" w:author="Tran Huan" w:date="2018-11-25T22:00:00Z"/>
          <w:lang w:val="en-US"/>
        </w:rPr>
        <w:pPrChange w:id="35941" w:author="Tran Huan" w:date="2018-12-03T01:23:00Z">
          <w:pPr>
            <w:pStyle w:val="Heading6"/>
          </w:pPr>
        </w:pPrChange>
      </w:pPr>
      <w:ins w:id="35942" w:author="phuong vu" w:date="2018-11-21T21:34:00Z">
        <w:del w:id="35943" w:author="Tran Huan" w:date="2018-11-25T22:00:00Z">
          <w:r w:rsidDel="00096943">
            <w:rPr>
              <w:lang w:val="en-US"/>
            </w:rPr>
            <w:delText>Cách xử lí</w:delText>
          </w:r>
        </w:del>
      </w:ins>
      <w:bookmarkStart w:id="35944" w:name="_Toc531004331"/>
      <w:bookmarkStart w:id="35945" w:name="_Toc531006248"/>
      <w:bookmarkStart w:id="35946" w:name="_Toc531572241"/>
      <w:bookmarkStart w:id="35947" w:name="_Toc531576089"/>
      <w:bookmarkStart w:id="35948" w:name="_Toc531579830"/>
      <w:bookmarkStart w:id="35949" w:name="_Toc531583568"/>
      <w:bookmarkEnd w:id="35944"/>
      <w:bookmarkEnd w:id="35945"/>
      <w:bookmarkEnd w:id="35946"/>
      <w:bookmarkEnd w:id="35947"/>
      <w:bookmarkEnd w:id="35948"/>
      <w:bookmarkEnd w:id="35949"/>
    </w:p>
    <w:p w14:paraId="649043BA" w14:textId="1F5644AA" w:rsidR="00AA3488" w:rsidRPr="00C95C85" w:rsidDel="00096943" w:rsidRDefault="00AA3488" w:rsidP="00D10B12">
      <w:pPr>
        <w:pStyle w:val="Heading6"/>
        <w:spacing w:line="288" w:lineRule="auto"/>
        <w:contextualSpacing/>
        <w:rPr>
          <w:del w:id="35950" w:author="Tran Huan" w:date="2018-11-25T22:00:00Z"/>
          <w:lang w:val="en-US"/>
        </w:rPr>
        <w:pPrChange w:id="35951" w:author="Tran Huan" w:date="2018-12-03T01:23:00Z">
          <w:pPr/>
        </w:pPrChange>
      </w:pPr>
      <w:bookmarkStart w:id="35952" w:name="_Toc531004332"/>
      <w:bookmarkStart w:id="35953" w:name="_Toc531006249"/>
      <w:bookmarkStart w:id="35954" w:name="_Toc531572242"/>
      <w:bookmarkStart w:id="35955" w:name="_Toc531576090"/>
      <w:bookmarkStart w:id="35956" w:name="_Toc531579831"/>
      <w:bookmarkStart w:id="35957" w:name="_Toc531583569"/>
      <w:bookmarkEnd w:id="35952"/>
      <w:bookmarkEnd w:id="35953"/>
      <w:bookmarkEnd w:id="35954"/>
      <w:bookmarkEnd w:id="35955"/>
      <w:bookmarkEnd w:id="35956"/>
      <w:bookmarkEnd w:id="35957"/>
    </w:p>
    <w:p w14:paraId="1449E3B4" w14:textId="665D4E2F" w:rsidR="005E64D7" w:rsidDel="00096943" w:rsidRDefault="005E64D7" w:rsidP="00D10B12">
      <w:pPr>
        <w:pStyle w:val="Heading5"/>
        <w:spacing w:line="288" w:lineRule="auto"/>
        <w:contextualSpacing/>
        <w:rPr>
          <w:del w:id="35958" w:author="Tran Huan" w:date="2018-11-25T22:00:00Z"/>
          <w:lang w:val="en-US"/>
        </w:rPr>
        <w:pPrChange w:id="35959" w:author="Tran Huan" w:date="2018-12-03T01:23:00Z">
          <w:pPr>
            <w:pStyle w:val="Heading5"/>
          </w:pPr>
        </w:pPrChange>
      </w:pPr>
      <w:del w:id="35960" w:author="Tran Huan" w:date="2018-11-25T22:00:00Z">
        <w:r w:rsidDel="00096943">
          <w:rPr>
            <w:lang w:val="en-US"/>
          </w:rPr>
          <w:delText>Xem chi tiết biên nhận</w:delText>
        </w:r>
        <w:bookmarkStart w:id="35961" w:name="_Toc531004333"/>
        <w:bookmarkStart w:id="35962" w:name="_Toc531006250"/>
        <w:bookmarkStart w:id="35963" w:name="_Toc531572243"/>
        <w:bookmarkStart w:id="35964" w:name="_Toc531576091"/>
        <w:bookmarkStart w:id="35965" w:name="_Toc531579832"/>
        <w:bookmarkStart w:id="35966" w:name="_Toc531583570"/>
        <w:bookmarkEnd w:id="35961"/>
        <w:bookmarkEnd w:id="35962"/>
        <w:bookmarkEnd w:id="35963"/>
        <w:bookmarkEnd w:id="35964"/>
        <w:bookmarkEnd w:id="35965"/>
        <w:bookmarkEnd w:id="35966"/>
      </w:del>
    </w:p>
    <w:p w14:paraId="3E4D1492" w14:textId="320CA54E" w:rsidR="00070C2F" w:rsidDel="00096943" w:rsidRDefault="00070C2F" w:rsidP="00D10B12">
      <w:pPr>
        <w:pStyle w:val="Heading6"/>
        <w:spacing w:line="288" w:lineRule="auto"/>
        <w:contextualSpacing/>
        <w:rPr>
          <w:ins w:id="35967" w:author="phuong vu" w:date="2018-11-21T23:27:00Z"/>
          <w:del w:id="35968" w:author="Tran Huan" w:date="2018-11-25T22:00:00Z"/>
          <w:lang w:val="en-US"/>
        </w:rPr>
        <w:pPrChange w:id="35969" w:author="Tran Huan" w:date="2018-12-03T01:23:00Z">
          <w:pPr>
            <w:pStyle w:val="Heading6"/>
          </w:pPr>
        </w:pPrChange>
      </w:pPr>
      <w:del w:id="35970" w:author="Tran Huan" w:date="2018-11-25T22:00:00Z">
        <w:r w:rsidDel="00096943">
          <w:rPr>
            <w:lang w:val="en-US"/>
          </w:rPr>
          <w:delText>Mục đích</w:delText>
        </w:r>
      </w:del>
      <w:bookmarkStart w:id="35971" w:name="_Toc531004334"/>
      <w:bookmarkStart w:id="35972" w:name="_Toc531006251"/>
      <w:bookmarkStart w:id="35973" w:name="_Toc531572244"/>
      <w:bookmarkStart w:id="35974" w:name="_Toc531576092"/>
      <w:bookmarkStart w:id="35975" w:name="_Toc531579833"/>
      <w:bookmarkStart w:id="35976" w:name="_Toc531583571"/>
      <w:bookmarkEnd w:id="35971"/>
      <w:bookmarkEnd w:id="35972"/>
      <w:bookmarkEnd w:id="35973"/>
      <w:bookmarkEnd w:id="35974"/>
      <w:bookmarkEnd w:id="35975"/>
      <w:bookmarkEnd w:id="35976"/>
    </w:p>
    <w:p w14:paraId="77FA6A76" w14:textId="43212EEE" w:rsidR="003610CA" w:rsidRPr="006C3B6C" w:rsidDel="00096943" w:rsidRDefault="003610CA" w:rsidP="00D10B12">
      <w:pPr>
        <w:spacing w:after="0" w:line="288" w:lineRule="auto"/>
        <w:ind w:firstLine="720"/>
        <w:contextualSpacing/>
        <w:rPr>
          <w:ins w:id="35977" w:author="phuong vu" w:date="2018-11-21T23:27:00Z"/>
          <w:del w:id="35978" w:author="Tran Huan" w:date="2018-11-25T22:00:00Z"/>
          <w:lang w:val="en-US"/>
        </w:rPr>
        <w:pPrChange w:id="35979" w:author="Tran Huan" w:date="2018-12-03T01:23:00Z">
          <w:pPr>
            <w:ind w:firstLine="720"/>
          </w:pPr>
        </w:pPrChange>
      </w:pPr>
      <w:ins w:id="35980" w:author="phuong vu" w:date="2018-11-21T23:27:00Z">
        <w:del w:id="35981" w:author="Tran Huan" w:date="2018-11-25T22:00:00Z">
          <w:r w:rsidDel="00096943">
            <w:rPr>
              <w:lang w:val="en-US"/>
            </w:rPr>
            <w:delText xml:space="preserve">Giúp nhân viên kiểm tra các thông tin đơn hàng trước khi xác nhận và xử lí các chức năng khác đối với </w:delText>
          </w:r>
        </w:del>
      </w:ins>
      <w:ins w:id="35982" w:author="phuong vu" w:date="2018-11-21T23:28:00Z">
        <w:del w:id="35983" w:author="Tran Huan" w:date="2018-11-25T22:00:00Z">
          <w:r w:rsidR="00836F48" w:rsidDel="00096943">
            <w:rPr>
              <w:lang w:val="en-US"/>
            </w:rPr>
            <w:delText>biên nhận</w:delText>
          </w:r>
        </w:del>
      </w:ins>
      <w:ins w:id="35984" w:author="phuong vu" w:date="2018-11-21T23:27:00Z">
        <w:del w:id="35985" w:author="Tran Huan" w:date="2018-11-25T22:00:00Z">
          <w:r w:rsidDel="00096943">
            <w:rPr>
              <w:lang w:val="en-US"/>
            </w:rPr>
            <w:delText xml:space="preserve"> tùy theo quyền thực hiện chức nắng với từng người dùng cụ thể. Mọi chức năng đối với </w:delText>
          </w:r>
        </w:del>
      </w:ins>
      <w:ins w:id="35986" w:author="phuong vu" w:date="2018-11-21T23:28:00Z">
        <w:del w:id="35987" w:author="Tran Huan" w:date="2018-11-25T22:00:00Z">
          <w:r w:rsidR="00836F48" w:rsidDel="00096943">
            <w:rPr>
              <w:lang w:val="en-US"/>
            </w:rPr>
            <w:delText>biên nhận</w:delText>
          </w:r>
        </w:del>
      </w:ins>
      <w:ins w:id="35988" w:author="phuong vu" w:date="2018-11-21T23:27:00Z">
        <w:del w:id="35989" w:author="Tran Huan" w:date="2018-11-25T22:00:00Z">
          <w:r w:rsidDel="00096943">
            <w:rPr>
              <w:lang w:val="en-US"/>
            </w:rPr>
            <w:delText xml:space="preserve"> đều phải truy cập vào màn hình chi tiết trước.</w:delText>
          </w:r>
          <w:bookmarkStart w:id="35990" w:name="_Toc531004335"/>
          <w:bookmarkStart w:id="35991" w:name="_Toc531006252"/>
          <w:bookmarkStart w:id="35992" w:name="_Toc531572245"/>
          <w:bookmarkStart w:id="35993" w:name="_Toc531576093"/>
          <w:bookmarkStart w:id="35994" w:name="_Toc531579834"/>
          <w:bookmarkStart w:id="35995" w:name="_Toc531583572"/>
          <w:bookmarkEnd w:id="35990"/>
          <w:bookmarkEnd w:id="35991"/>
          <w:bookmarkEnd w:id="35992"/>
          <w:bookmarkEnd w:id="35993"/>
          <w:bookmarkEnd w:id="35994"/>
          <w:bookmarkEnd w:id="35995"/>
        </w:del>
      </w:ins>
    </w:p>
    <w:p w14:paraId="73BB6ABB" w14:textId="6B122B9D" w:rsidR="003610CA" w:rsidRPr="00933422" w:rsidDel="00096943" w:rsidRDefault="003610CA" w:rsidP="00D10B12">
      <w:pPr>
        <w:spacing w:after="0" w:line="288" w:lineRule="auto"/>
        <w:contextualSpacing/>
        <w:rPr>
          <w:del w:id="35996" w:author="Tran Huan" w:date="2018-11-25T22:00:00Z"/>
          <w:lang w:val="en-US"/>
        </w:rPr>
        <w:pPrChange w:id="35997" w:author="Tran Huan" w:date="2018-12-03T01:23:00Z">
          <w:pPr>
            <w:pStyle w:val="Heading6"/>
          </w:pPr>
        </w:pPrChange>
      </w:pPr>
      <w:bookmarkStart w:id="35998" w:name="_Toc531004336"/>
      <w:bookmarkStart w:id="35999" w:name="_Toc531006253"/>
      <w:bookmarkStart w:id="36000" w:name="_Toc531572246"/>
      <w:bookmarkStart w:id="36001" w:name="_Toc531576094"/>
      <w:bookmarkStart w:id="36002" w:name="_Toc531579835"/>
      <w:bookmarkStart w:id="36003" w:name="_Toc531583573"/>
      <w:bookmarkEnd w:id="35998"/>
      <w:bookmarkEnd w:id="35999"/>
      <w:bookmarkEnd w:id="36000"/>
      <w:bookmarkEnd w:id="36001"/>
      <w:bookmarkEnd w:id="36002"/>
      <w:bookmarkEnd w:id="36003"/>
    </w:p>
    <w:p w14:paraId="2E1B046D" w14:textId="4E23DF1A" w:rsidR="00070C2F" w:rsidDel="00096943" w:rsidRDefault="00070C2F" w:rsidP="00D10B12">
      <w:pPr>
        <w:pStyle w:val="Heading6"/>
        <w:spacing w:line="288" w:lineRule="auto"/>
        <w:contextualSpacing/>
        <w:rPr>
          <w:del w:id="36004" w:author="Tran Huan" w:date="2018-11-25T22:00:00Z"/>
          <w:lang w:val="en-US"/>
        </w:rPr>
        <w:pPrChange w:id="36005" w:author="Tran Huan" w:date="2018-12-03T01:23:00Z">
          <w:pPr>
            <w:pStyle w:val="Heading6"/>
          </w:pPr>
        </w:pPrChange>
      </w:pPr>
      <w:del w:id="36006" w:author="Tran Huan" w:date="2018-11-25T22:00:00Z">
        <w:r w:rsidDel="00096943">
          <w:rPr>
            <w:lang w:val="en-US"/>
          </w:rPr>
          <w:delText>Giao diện</w:delText>
        </w:r>
        <w:bookmarkStart w:id="36007" w:name="_Toc531004337"/>
        <w:bookmarkStart w:id="36008" w:name="_Toc531006254"/>
        <w:bookmarkStart w:id="36009" w:name="_Toc531572247"/>
        <w:bookmarkStart w:id="36010" w:name="_Toc531576095"/>
        <w:bookmarkStart w:id="36011" w:name="_Toc531579836"/>
        <w:bookmarkStart w:id="36012" w:name="_Toc531583574"/>
        <w:bookmarkEnd w:id="36007"/>
        <w:bookmarkEnd w:id="36008"/>
        <w:bookmarkEnd w:id="36009"/>
        <w:bookmarkEnd w:id="36010"/>
        <w:bookmarkEnd w:id="36011"/>
        <w:bookmarkEnd w:id="36012"/>
      </w:del>
    </w:p>
    <w:p w14:paraId="7A59FB21" w14:textId="60BF721E" w:rsidR="003C2D88" w:rsidDel="00096943" w:rsidRDefault="00323EED" w:rsidP="00D10B12">
      <w:pPr>
        <w:keepNext/>
        <w:spacing w:after="0" w:line="288" w:lineRule="auto"/>
        <w:contextualSpacing/>
        <w:jc w:val="center"/>
        <w:rPr>
          <w:del w:id="36013" w:author="Tran Huan" w:date="2018-11-25T22:00:00Z"/>
        </w:rPr>
        <w:pPrChange w:id="36014" w:author="Tran Huan" w:date="2018-12-03T01:23:00Z">
          <w:pPr>
            <w:keepNext/>
          </w:pPr>
        </w:pPrChange>
      </w:pPr>
      <w:ins w:id="36015" w:author="phuong vu" w:date="2018-11-21T22:14:00Z">
        <w:del w:id="36016" w:author="Tran Huan" w:date="2018-11-25T22:00:00Z">
          <w:r w:rsidDel="00096943">
            <w:rPr>
              <w:noProof/>
              <w:lang w:val="en-US"/>
            </w:rPr>
            <w:drawing>
              <wp:inline distT="0" distB="0" distL="0" distR="0" wp14:anchorId="46A48D75" wp14:editId="45CBAF0B">
                <wp:extent cx="5579745" cy="451802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9745" cy="4518025"/>
                        </a:xfrm>
                        <a:prstGeom prst="rect">
                          <a:avLst/>
                        </a:prstGeom>
                        <a:noFill/>
                        <a:ln>
                          <a:noFill/>
                        </a:ln>
                      </pic:spPr>
                    </pic:pic>
                  </a:graphicData>
                </a:graphic>
              </wp:inline>
            </w:drawing>
          </w:r>
        </w:del>
      </w:ins>
      <w:del w:id="36017" w:author="Tran Huan" w:date="2018-11-25T22:00:00Z">
        <w:r w:rsidR="003C2D88" w:rsidDel="00096943">
          <w:rPr>
            <w:noProof/>
            <w:lang w:val="en-US"/>
          </w:rPr>
          <w:drawing>
            <wp:inline distT="0" distB="0" distL="0" distR="0" wp14:anchorId="52AD5B8F" wp14:editId="32071755">
              <wp:extent cx="5579745" cy="45415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bookmarkStart w:id="36018" w:name="_Toc531004338"/>
        <w:bookmarkStart w:id="36019" w:name="_Toc531006255"/>
        <w:bookmarkStart w:id="36020" w:name="_Toc531572248"/>
        <w:bookmarkStart w:id="36021" w:name="_Toc531576096"/>
        <w:bookmarkStart w:id="36022" w:name="_Toc531579837"/>
        <w:bookmarkStart w:id="36023" w:name="_Toc531583575"/>
        <w:bookmarkEnd w:id="36018"/>
        <w:bookmarkEnd w:id="36019"/>
        <w:bookmarkEnd w:id="36020"/>
        <w:bookmarkEnd w:id="36021"/>
        <w:bookmarkEnd w:id="36022"/>
        <w:bookmarkEnd w:id="36023"/>
      </w:del>
    </w:p>
    <w:p w14:paraId="58CF6C74" w14:textId="36054815" w:rsidR="003C2D88" w:rsidRPr="000245EB" w:rsidDel="00096943" w:rsidRDefault="00080487" w:rsidP="00D10B12">
      <w:pPr>
        <w:pStyle w:val="Caption"/>
        <w:spacing w:after="0" w:line="288" w:lineRule="auto"/>
        <w:contextualSpacing/>
        <w:rPr>
          <w:ins w:id="36024" w:author="phuong vu" w:date="2018-11-21T22:31:00Z"/>
          <w:del w:id="36025" w:author="Tran Huan" w:date="2018-11-25T22:00:00Z"/>
          <w:szCs w:val="26"/>
          <w:rPrChange w:id="36026" w:author="Tran Huan" w:date="2018-11-25T16:08:00Z">
            <w:rPr>
              <w:ins w:id="36027" w:author="phuong vu" w:date="2018-11-21T22:31:00Z"/>
              <w:del w:id="36028" w:author="Tran Huan" w:date="2018-11-25T22:00:00Z"/>
              <w:lang w:val="en-US"/>
            </w:rPr>
          </w:rPrChange>
        </w:rPr>
        <w:pPrChange w:id="36029" w:author="Tran Huan" w:date="2018-12-03T01:23:00Z">
          <w:pPr>
            <w:pStyle w:val="Caption"/>
            <w:spacing w:line="276" w:lineRule="auto"/>
          </w:pPr>
        </w:pPrChange>
      </w:pPr>
      <w:del w:id="36030" w:author="Tran Huan" w:date="2018-11-25T22:00:00Z">
        <w:r w:rsidDel="00096943">
          <w:rPr>
            <w:i/>
            <w:iCs w:val="0"/>
            <w:noProof/>
            <w:lang w:val="en-US"/>
          </w:rPr>
          <mc:AlternateContent>
            <mc:Choice Requires="wpg">
              <w:drawing>
                <wp:anchor distT="0" distB="0" distL="114300" distR="114300" simplePos="0" relativeHeight="251655168" behindDoc="0" locked="0" layoutInCell="1" allowOverlap="1" wp14:anchorId="78A971BC" wp14:editId="5516E5A7">
                  <wp:simplePos x="0" y="0"/>
                  <wp:positionH relativeFrom="column">
                    <wp:posOffset>731993</wp:posOffset>
                  </wp:positionH>
                  <wp:positionV relativeFrom="paragraph">
                    <wp:posOffset>320255</wp:posOffset>
                  </wp:positionV>
                  <wp:extent cx="4256850" cy="517847"/>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4256850" cy="517847"/>
                            <a:chOff x="0" y="13664"/>
                            <a:chExt cx="4257337" cy="518447"/>
                          </a:xfrm>
                        </wpg:grpSpPr>
                        <pic:pic xmlns:pic="http://schemas.openxmlformats.org/drawingml/2006/picture">
                          <pic:nvPicPr>
                            <pic:cNvPr id="59" name="Picture 59"/>
                            <pic:cNvPicPr>
                              <a:picLocks noChangeAspect="1"/>
                            </pic:cNvPicPr>
                          </pic:nvPicPr>
                          <pic:blipFill rotWithShape="1">
                            <a:blip r:embed="rId73">
                              <a:extLst>
                                <a:ext uri="{28A0092B-C50C-407E-A947-70E740481C1C}">
                                  <a14:useLocalDpi xmlns:a14="http://schemas.microsoft.com/office/drawing/2010/main" val="0"/>
                                </a:ext>
                              </a:extLst>
                            </a:blip>
                            <a:srcRect l="58519" r="10" b="16391"/>
                            <a:stretch/>
                          </pic:blipFill>
                          <pic:spPr>
                            <a:xfrm>
                              <a:off x="3193428" y="13664"/>
                              <a:ext cx="1063909" cy="464024"/>
                            </a:xfrm>
                            <a:prstGeom prst="rect">
                              <a:avLst/>
                            </a:prstGeom>
                          </pic:spPr>
                        </pic:pic>
                        <pic:pic xmlns:pic="http://schemas.openxmlformats.org/drawingml/2006/picture">
                          <pic:nvPicPr>
                            <pic:cNvPr id="58" name="Picture 5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791570" y="54591"/>
                              <a:ext cx="2317750" cy="477520"/>
                            </a:xfrm>
                            <a:prstGeom prst="rect">
                              <a:avLst/>
                            </a:prstGeom>
                          </pic:spPr>
                        </pic:pic>
                        <pic:pic xmlns:pic="http://schemas.openxmlformats.org/drawingml/2006/picture">
                          <pic:nvPicPr>
                            <pic:cNvPr id="56" name="Picture 56"/>
                            <pic:cNvPicPr>
                              <a:picLocks noChangeAspect="1"/>
                            </pic:cNvPicPr>
                          </pic:nvPicPr>
                          <pic:blipFill rotWithShape="1">
                            <a:blip r:embed="rId75">
                              <a:extLst>
                                <a:ext uri="{28A0092B-C50C-407E-A947-70E740481C1C}">
                                  <a14:useLocalDpi xmlns:a14="http://schemas.microsoft.com/office/drawing/2010/main" val="0"/>
                                </a:ext>
                              </a:extLst>
                            </a:blip>
                            <a:srcRect l="21573" t="7851" r="17648" b="17548"/>
                            <a:stretch/>
                          </pic:blipFill>
                          <pic:spPr bwMode="auto">
                            <a:xfrm>
                              <a:off x="0" y="54591"/>
                              <a:ext cx="734060" cy="4502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D9B867D" id="Group 60" o:spid="_x0000_s1026" style="position:absolute;margin-left:57.65pt;margin-top:25.2pt;width:335.2pt;height:40.8pt;z-index:251674624;mso-width-relative:margin;mso-height-relative:margin" coordorigin=",136" coordsize="42573,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">
                  <v:shape id="Picture 59" o:spid="_x0000_s1027" type="#_x0000_t75" style="position:absolute;left:31934;top:136;width:10639;height: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">
                    <v:imagedata r:id="rId76" o:title="" cropbottom="10742f" cropleft="38351f" cropright="7f"/>
                    <v:path arrowok="t"/>
                  </v:shape>
                  <v:shape id="Picture 58" o:spid="_x0000_s1028" type="#_x0000_t75" style="position:absolute;left:7915;top:545;width:23178;height: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">
                    <v:imagedata r:id="rId77" o:title=""/>
                    <v:path arrowok="t"/>
                  </v:shape>
                  <v:shape id="Picture 56" o:spid="_x0000_s1029" type="#_x0000_t75" style="position:absolute;top:545;width:7340;height:4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">
                    <v:imagedata r:id="rId78" o:title="" croptop="5145f" cropbottom="11500f" cropleft="14138f" cropright="11566f"/>
                    <v:path arrowok="t"/>
                  </v:shape>
                  <w10:wrap type="topAndBottom"/>
                </v:group>
              </w:pict>
            </mc:Fallback>
          </mc:AlternateContent>
        </w:r>
      </w:del>
      <w:ins w:id="36031" w:author="phuong vu" w:date="2018-11-21T22:36:00Z">
        <w:del w:id="36032" w:author="Tran Huan" w:date="2018-11-25T22:00:00Z">
          <w:r w:rsidR="00834A8A" w:rsidDel="00096943">
            <w:rPr>
              <w:i/>
              <w:iCs w:val="0"/>
              <w:noProof/>
              <w:lang w:val="en-US"/>
            </w:rPr>
            <mc:AlternateContent>
              <mc:Choice Requires="wps">
                <w:drawing>
                  <wp:anchor distT="0" distB="0" distL="114300" distR="114300" simplePos="0" relativeHeight="251656192" behindDoc="0" locked="0" layoutInCell="1" allowOverlap="1" wp14:anchorId="5F91CF46" wp14:editId="6A752656">
                    <wp:simplePos x="0" y="0"/>
                    <wp:positionH relativeFrom="column">
                      <wp:posOffset>267970</wp:posOffset>
                    </wp:positionH>
                    <wp:positionV relativeFrom="paragraph">
                      <wp:posOffset>877570</wp:posOffset>
                    </wp:positionV>
                    <wp:extent cx="554037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01F24F3B" w14:textId="2B2EE0CB" w:rsidR="00926A45" w:rsidRPr="00834A8A" w:rsidRDefault="00926A45" w:rsidP="00F72AE0">
                                <w:pPr>
                                  <w:pStyle w:val="Caption"/>
                                  <w:rPr>
                                    <w:noProof/>
                                    <w:szCs w:val="26"/>
                                    <w:lang w:val="en-US"/>
                                    <w:rPrChange w:id="36033" w:author="phuong vu" w:date="2018-11-21T22:36:00Z">
                                      <w:rPr>
                                        <w:noProof/>
                                      </w:rPr>
                                    </w:rPrChange>
                                  </w:rPr>
                                  <w:pPrChange w:id="36034" w:author="Tran Huan" w:date="2018-12-03T02:05:00Z">
                                    <w:pPr>
                                      <w:pStyle w:val="Caption"/>
                                    </w:pPr>
                                  </w:pPrChange>
                                </w:pPr>
                                <w:bookmarkStart w:id="36035" w:name="_Toc530992862"/>
                                <w:ins w:id="36036" w:author="phuong vu" w:date="2018-11-21T22:36:00Z">
                                  <w:r>
                                    <w:t xml:space="preserve">Hình </w:t>
                                  </w:r>
                                </w:ins>
                                <w:ins w:id="36037" w:author="phuong vu" w:date="2018-11-22T18:14:00Z">
                                  <w:r>
                                    <w:fldChar w:fldCharType="begin"/>
                                  </w:r>
                                  <w:r>
                                    <w:instrText xml:space="preserve"> STYLEREF 1 \s </w:instrText>
                                  </w:r>
                                </w:ins>
                                <w:r>
                                  <w:fldChar w:fldCharType="separate"/>
                                </w:r>
                                <w:r>
                                  <w:rPr>
                                    <w:noProof/>
                                  </w:rPr>
                                  <w:t>3</w:t>
                                </w:r>
                                <w:ins w:id="36038" w:author="phuong vu" w:date="2018-11-22T18:14:00Z">
                                  <w:r>
                                    <w:fldChar w:fldCharType="end"/>
                                  </w:r>
                                  <w:r>
                                    <w:t>.</w:t>
                                  </w:r>
                                  <w:r>
                                    <w:fldChar w:fldCharType="begin"/>
                                  </w:r>
                                  <w:r>
                                    <w:instrText xml:space="preserve"> SEQ Hình \* ARABIC \s 1 </w:instrText>
                                  </w:r>
                                </w:ins>
                                <w:r>
                                  <w:fldChar w:fldCharType="separate"/>
                                </w:r>
                                <w:ins w:id="36039" w:author="Tran Huan" w:date="2018-11-26T15:19:00Z">
                                  <w:r>
                                    <w:rPr>
                                      <w:noProof/>
                                    </w:rPr>
                                    <w:t>1</w:t>
                                  </w:r>
                                </w:ins>
                                <w:ins w:id="36040" w:author="phuong vu" w:date="2018-11-22T18:14:00Z">
                                  <w:del w:id="36041" w:author="Tran Huan" w:date="2018-11-26T13:56:00Z">
                                    <w:r w:rsidDel="00230036">
                                      <w:rPr>
                                        <w:noProof/>
                                      </w:rPr>
                                      <w:delText>15</w:delText>
                                    </w:r>
                                  </w:del>
                                  <w:r>
                                    <w:fldChar w:fldCharType="end"/>
                                  </w:r>
                                </w:ins>
                                <w:ins w:id="36042" w:author="phuong vu" w:date="2018-11-21T22:36:00Z">
                                  <w:r>
                                    <w:rPr>
                                      <w:lang w:val="en-US"/>
                                    </w:rPr>
                                    <w:t xml:space="preserve"> Các chức năng ứng với biên nhận</w:t>
                                  </w:r>
                                </w:ins>
                                <w:bookmarkEnd w:id="360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1CF46" id="Text Box 61" o:spid="_x0000_s1028" type="#_x0000_t202" style="position:absolute;left:0;text-align:left;margin-left:21.1pt;margin-top:69.1pt;width:43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nHLw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" stroked="f">
                    <v:textbox style="mso-fit-shape-to-text:t" inset="0,0,0,0">
                      <w:txbxContent>
                        <w:p w14:paraId="01F24F3B" w14:textId="2B2EE0CB" w:rsidR="00926A45" w:rsidRPr="00834A8A" w:rsidRDefault="00926A45" w:rsidP="00F72AE0">
                          <w:pPr>
                            <w:pStyle w:val="Caption"/>
                            <w:rPr>
                              <w:noProof/>
                              <w:szCs w:val="26"/>
                              <w:lang w:val="en-US"/>
                              <w:rPrChange w:id="36043" w:author="phuong vu" w:date="2018-11-21T22:36:00Z">
                                <w:rPr>
                                  <w:noProof/>
                                </w:rPr>
                              </w:rPrChange>
                            </w:rPr>
                            <w:pPrChange w:id="36044" w:author="Tran Huan" w:date="2018-12-03T02:05:00Z">
                              <w:pPr>
                                <w:pStyle w:val="Caption"/>
                              </w:pPr>
                            </w:pPrChange>
                          </w:pPr>
                          <w:bookmarkStart w:id="36045" w:name="_Toc530992862"/>
                          <w:ins w:id="36046" w:author="phuong vu" w:date="2018-11-21T22:36:00Z">
                            <w:r>
                              <w:t xml:space="preserve">Hình </w:t>
                            </w:r>
                          </w:ins>
                          <w:ins w:id="36047" w:author="phuong vu" w:date="2018-11-22T18:14:00Z">
                            <w:r>
                              <w:fldChar w:fldCharType="begin"/>
                            </w:r>
                            <w:r>
                              <w:instrText xml:space="preserve"> STYLEREF 1 \s </w:instrText>
                            </w:r>
                          </w:ins>
                          <w:r>
                            <w:fldChar w:fldCharType="separate"/>
                          </w:r>
                          <w:r>
                            <w:rPr>
                              <w:noProof/>
                            </w:rPr>
                            <w:t>3</w:t>
                          </w:r>
                          <w:ins w:id="36048" w:author="phuong vu" w:date="2018-11-22T18:14:00Z">
                            <w:r>
                              <w:fldChar w:fldCharType="end"/>
                            </w:r>
                            <w:r>
                              <w:t>.</w:t>
                            </w:r>
                            <w:r>
                              <w:fldChar w:fldCharType="begin"/>
                            </w:r>
                            <w:r>
                              <w:instrText xml:space="preserve"> SEQ Hình \* ARABIC \s 1 </w:instrText>
                            </w:r>
                          </w:ins>
                          <w:r>
                            <w:fldChar w:fldCharType="separate"/>
                          </w:r>
                          <w:ins w:id="36049" w:author="Tran Huan" w:date="2018-11-26T15:19:00Z">
                            <w:r>
                              <w:rPr>
                                <w:noProof/>
                              </w:rPr>
                              <w:t>1</w:t>
                            </w:r>
                          </w:ins>
                          <w:ins w:id="36050" w:author="phuong vu" w:date="2018-11-22T18:14:00Z">
                            <w:del w:id="36051" w:author="Tran Huan" w:date="2018-11-26T13:56:00Z">
                              <w:r w:rsidDel="00230036">
                                <w:rPr>
                                  <w:noProof/>
                                </w:rPr>
                                <w:delText>15</w:delText>
                              </w:r>
                            </w:del>
                            <w:r>
                              <w:fldChar w:fldCharType="end"/>
                            </w:r>
                          </w:ins>
                          <w:ins w:id="36052" w:author="phuong vu" w:date="2018-11-21T22:36:00Z">
                            <w:r>
                              <w:rPr>
                                <w:lang w:val="en-US"/>
                              </w:rPr>
                              <w:t xml:space="preserve"> Các chức năng ứng với biên nhận</w:t>
                            </w:r>
                          </w:ins>
                          <w:bookmarkEnd w:id="36045"/>
                        </w:p>
                      </w:txbxContent>
                    </v:textbox>
                    <w10:wrap type="topAndBottom"/>
                  </v:shape>
                </w:pict>
              </mc:Fallback>
            </mc:AlternateContent>
          </w:r>
        </w:del>
      </w:ins>
      <w:del w:id="36053" w:author="Tran Huan" w:date="2018-11-25T22:00:00Z">
        <w:r w:rsidR="003C2D88" w:rsidRPr="009B63D4" w:rsidDel="00096943">
          <w:rPr>
            <w:szCs w:val="26"/>
          </w:rPr>
          <w:delText xml:space="preserve">Hình </w:delText>
        </w:r>
      </w:del>
      <w:ins w:id="36054" w:author="phuong vu" w:date="2018-11-22T18:14:00Z">
        <w:del w:id="36055" w:author="Tran Huan" w:date="2018-11-25T22:00:00Z">
          <w:r w:rsidR="00627671" w:rsidDel="00096943">
            <w:rPr>
              <w:i/>
              <w:iCs w:val="0"/>
            </w:rPr>
            <w:fldChar w:fldCharType="begin"/>
          </w:r>
          <w:r w:rsidR="00627671" w:rsidDel="00096943">
            <w:rPr>
              <w:szCs w:val="26"/>
            </w:rPr>
            <w:delInstrText xml:space="preserve"> STYLEREF 1 \s </w:delInstrText>
          </w:r>
        </w:del>
      </w:ins>
      <w:del w:id="36056" w:author="Tran Huan" w:date="2018-11-25T22:00:00Z">
        <w:r w:rsidR="00627671" w:rsidDel="00096943">
          <w:rPr>
            <w:i/>
            <w:iCs w:val="0"/>
          </w:rPr>
          <w:fldChar w:fldCharType="separate"/>
        </w:r>
        <w:r w:rsidR="00627671" w:rsidDel="00096943">
          <w:rPr>
            <w:noProof/>
            <w:szCs w:val="26"/>
          </w:rPr>
          <w:delText>3</w:delText>
        </w:r>
      </w:del>
      <w:ins w:id="36057" w:author="phuong vu" w:date="2018-11-22T18:14:00Z">
        <w:del w:id="36058" w:author="Tran Huan" w:date="2018-11-25T22:00:00Z">
          <w:r w:rsidR="00627671" w:rsidDel="00096943">
            <w:rPr>
              <w:i/>
              <w:iCs w:val="0"/>
            </w:rPr>
            <w:fldChar w:fldCharType="end"/>
          </w:r>
          <w:r w:rsidR="00627671" w:rsidDel="00096943">
            <w:rPr>
              <w:szCs w:val="26"/>
            </w:rPr>
            <w:delText>.</w:delText>
          </w:r>
          <w:r w:rsidR="00627671" w:rsidDel="00096943">
            <w:rPr>
              <w:i/>
              <w:iCs w:val="0"/>
            </w:rPr>
            <w:fldChar w:fldCharType="begin"/>
          </w:r>
          <w:r w:rsidR="00627671" w:rsidDel="00096943">
            <w:rPr>
              <w:szCs w:val="26"/>
            </w:rPr>
            <w:delInstrText xml:space="preserve"> SEQ Hình \* ARABIC \s 1 </w:delInstrText>
          </w:r>
        </w:del>
      </w:ins>
      <w:del w:id="36059" w:author="Tran Huan" w:date="2018-11-25T22:00:00Z">
        <w:r w:rsidR="00627671" w:rsidDel="00096943">
          <w:rPr>
            <w:i/>
            <w:iCs w:val="0"/>
          </w:rPr>
          <w:fldChar w:fldCharType="separate"/>
        </w:r>
      </w:del>
      <w:ins w:id="36060" w:author="phuong vu" w:date="2018-11-22T18:14:00Z">
        <w:del w:id="36061" w:author="Tran Huan" w:date="2018-11-25T22:00:00Z">
          <w:r w:rsidR="00627671" w:rsidDel="00096943">
            <w:rPr>
              <w:noProof/>
              <w:szCs w:val="26"/>
            </w:rPr>
            <w:delText>16</w:delText>
          </w:r>
          <w:r w:rsidR="00627671" w:rsidDel="00096943">
            <w:rPr>
              <w:i/>
              <w:iCs w:val="0"/>
            </w:rPr>
            <w:fldChar w:fldCharType="end"/>
          </w:r>
        </w:del>
      </w:ins>
      <w:del w:id="36062" w:author="Tran Huan" w:date="2018-11-25T22:00:00Z">
        <w:r w:rsidR="006C103E" w:rsidDel="00096943">
          <w:rPr>
            <w:i/>
            <w:iCs w:val="0"/>
          </w:rPr>
          <w:fldChar w:fldCharType="begin"/>
        </w:r>
        <w:r w:rsidR="006C103E" w:rsidDel="00096943">
          <w:rPr>
            <w:szCs w:val="26"/>
          </w:rPr>
          <w:delInstrText xml:space="preserve"> STYLEREF 1 \s </w:delInstrText>
        </w:r>
        <w:r w:rsidR="006C103E" w:rsidDel="00096943">
          <w:rPr>
            <w:i/>
            <w:iCs w:val="0"/>
          </w:rPr>
          <w:fldChar w:fldCharType="separate"/>
        </w:r>
        <w:r w:rsidR="006C103E" w:rsidDel="00096943">
          <w:rPr>
            <w:noProof/>
            <w:szCs w:val="26"/>
          </w:rPr>
          <w:delText>3</w:delText>
        </w:r>
        <w:r w:rsidR="006C103E" w:rsidDel="00096943">
          <w:rPr>
            <w:i/>
            <w:iCs w:val="0"/>
          </w:rPr>
          <w:fldChar w:fldCharType="end"/>
        </w:r>
        <w:r w:rsidR="006C103E" w:rsidDel="00096943">
          <w:rPr>
            <w:szCs w:val="26"/>
          </w:rPr>
          <w:delText>.</w:delText>
        </w:r>
        <w:r w:rsidR="006C103E" w:rsidDel="00096943">
          <w:rPr>
            <w:i/>
            <w:iCs w:val="0"/>
          </w:rPr>
          <w:fldChar w:fldCharType="begin"/>
        </w:r>
        <w:r w:rsidR="006C103E" w:rsidDel="00096943">
          <w:rPr>
            <w:szCs w:val="26"/>
          </w:rPr>
          <w:delInstrText xml:space="preserve"> SEQ Hình \* ARABIC \s 1 </w:delInstrText>
        </w:r>
        <w:r w:rsidR="006C103E" w:rsidDel="00096943">
          <w:rPr>
            <w:i/>
            <w:iCs w:val="0"/>
          </w:rPr>
          <w:fldChar w:fldCharType="separate"/>
        </w:r>
        <w:r w:rsidR="006C103E" w:rsidDel="00096943">
          <w:rPr>
            <w:noProof/>
            <w:szCs w:val="26"/>
          </w:rPr>
          <w:delText>10</w:delText>
        </w:r>
        <w:r w:rsidR="006C103E" w:rsidDel="00096943">
          <w:rPr>
            <w:i/>
            <w:iCs w:val="0"/>
          </w:rPr>
          <w:fldChar w:fldCharType="end"/>
        </w:r>
        <w:r w:rsidR="003C2D88" w:rsidRPr="000245EB" w:rsidDel="00096943">
          <w:rPr>
            <w:rPrChange w:id="36063" w:author="Tran Huan" w:date="2018-11-25T16:08:00Z">
              <w:rPr>
                <w:lang w:val="en-US"/>
              </w:rPr>
            </w:rPrChange>
          </w:rPr>
          <w:delText xml:space="preserve"> Giao diện chi tiết biên nhận</w:delText>
        </w:r>
      </w:del>
      <w:bookmarkStart w:id="36064" w:name="_Toc531004339"/>
      <w:bookmarkStart w:id="36065" w:name="_Toc531006256"/>
      <w:bookmarkStart w:id="36066" w:name="_Toc531572249"/>
      <w:bookmarkStart w:id="36067" w:name="_Toc531576097"/>
      <w:bookmarkStart w:id="36068" w:name="_Toc531579838"/>
      <w:bookmarkStart w:id="36069" w:name="_Toc531583576"/>
      <w:bookmarkEnd w:id="36064"/>
      <w:bookmarkEnd w:id="36065"/>
      <w:bookmarkEnd w:id="36066"/>
      <w:bookmarkEnd w:id="36067"/>
      <w:bookmarkEnd w:id="36068"/>
      <w:bookmarkEnd w:id="36069"/>
    </w:p>
    <w:p w14:paraId="27F441FD" w14:textId="54675868" w:rsidR="002D2471" w:rsidRPr="000245EB" w:rsidDel="00096943" w:rsidRDefault="002D2471" w:rsidP="00D10B12">
      <w:pPr>
        <w:spacing w:after="0" w:line="288" w:lineRule="auto"/>
        <w:contextualSpacing/>
        <w:rPr>
          <w:del w:id="36070" w:author="Tran Huan" w:date="2018-11-25T22:00:00Z"/>
          <w:rPrChange w:id="36071" w:author="Tran Huan" w:date="2018-11-25T16:08:00Z">
            <w:rPr>
              <w:del w:id="36072" w:author="Tran Huan" w:date="2018-11-25T22:00:00Z"/>
              <w:lang w:val="en-US"/>
            </w:rPr>
          </w:rPrChange>
        </w:rPr>
        <w:pPrChange w:id="36073" w:author="Tran Huan" w:date="2018-12-03T01:23:00Z">
          <w:pPr>
            <w:spacing w:line="276" w:lineRule="auto"/>
          </w:pPr>
        </w:pPrChange>
      </w:pPr>
      <w:ins w:id="36074" w:author="phuong vu" w:date="2018-11-21T22:31:00Z">
        <w:del w:id="36075" w:author="Tran Huan" w:date="2018-11-25T22:00:00Z">
          <w:r w:rsidRPr="002D2471" w:rsidDel="00096943">
            <w:rPr>
              <w:noProof/>
            </w:rPr>
            <w:delText xml:space="preserve"> </w:delText>
          </w:r>
        </w:del>
      </w:ins>
      <w:ins w:id="36076" w:author="phuong vu" w:date="2018-11-21T22:34:00Z">
        <w:del w:id="36077" w:author="Tran Huan" w:date="2018-11-25T22:00:00Z">
          <w:r w:rsidR="00834A8A" w:rsidRPr="00834A8A" w:rsidDel="00096943">
            <w:rPr>
              <w:noProof/>
            </w:rPr>
            <w:delText xml:space="preserve"> </w:delText>
          </w:r>
        </w:del>
      </w:ins>
      <w:bookmarkStart w:id="36078" w:name="_Toc531004340"/>
      <w:bookmarkStart w:id="36079" w:name="_Toc531006257"/>
      <w:bookmarkStart w:id="36080" w:name="_Toc531572250"/>
      <w:bookmarkStart w:id="36081" w:name="_Toc531576098"/>
      <w:bookmarkStart w:id="36082" w:name="_Toc531579839"/>
      <w:bookmarkStart w:id="36083" w:name="_Toc531583577"/>
      <w:bookmarkEnd w:id="36078"/>
      <w:bookmarkEnd w:id="36079"/>
      <w:bookmarkEnd w:id="36080"/>
      <w:bookmarkEnd w:id="36081"/>
      <w:bookmarkEnd w:id="36082"/>
      <w:bookmarkEnd w:id="36083"/>
    </w:p>
    <w:p w14:paraId="5D8585D7" w14:textId="6C20F2E3" w:rsidR="00070C2F" w:rsidDel="00096943" w:rsidRDefault="00070C2F" w:rsidP="00D10B12">
      <w:pPr>
        <w:pStyle w:val="Heading6"/>
        <w:spacing w:line="288" w:lineRule="auto"/>
        <w:contextualSpacing/>
        <w:rPr>
          <w:ins w:id="36084" w:author="phuong vu" w:date="2018-11-21T22:09:00Z"/>
          <w:del w:id="36085" w:author="Tran Huan" w:date="2018-11-25T22:00:00Z"/>
          <w:lang w:val="en-US"/>
        </w:rPr>
        <w:pPrChange w:id="36086" w:author="Tran Huan" w:date="2018-12-03T01:23:00Z">
          <w:pPr>
            <w:pStyle w:val="Heading6"/>
          </w:pPr>
        </w:pPrChange>
      </w:pPr>
      <w:del w:id="36087" w:author="Tran Huan" w:date="2018-11-25T22:00:00Z">
        <w:r w:rsidDel="00096943">
          <w:rPr>
            <w:lang w:val="en-US"/>
          </w:rPr>
          <w:delText>Các thành phần giao diện</w:delText>
        </w:r>
      </w:del>
      <w:bookmarkStart w:id="36088" w:name="_Toc531004341"/>
      <w:bookmarkStart w:id="36089" w:name="_Toc531006258"/>
      <w:bookmarkStart w:id="36090" w:name="_Toc531572251"/>
      <w:bookmarkStart w:id="36091" w:name="_Toc531576099"/>
      <w:bookmarkStart w:id="36092" w:name="_Toc531579840"/>
      <w:bookmarkStart w:id="36093" w:name="_Toc531583578"/>
      <w:bookmarkEnd w:id="36088"/>
      <w:bookmarkEnd w:id="36089"/>
      <w:bookmarkEnd w:id="36090"/>
      <w:bookmarkEnd w:id="36091"/>
      <w:bookmarkEnd w:id="36092"/>
      <w:bookmarkEnd w:id="36093"/>
    </w:p>
    <w:tbl>
      <w:tblPr>
        <w:tblStyle w:val="TableGrid"/>
        <w:tblW w:w="0" w:type="auto"/>
        <w:tblLook w:val="04A0" w:firstRow="1" w:lastRow="0" w:firstColumn="1" w:lastColumn="0" w:noHBand="0" w:noVBand="1"/>
      </w:tblPr>
      <w:tblGrid>
        <w:gridCol w:w="805"/>
        <w:gridCol w:w="1980"/>
        <w:gridCol w:w="2970"/>
        <w:gridCol w:w="1266"/>
        <w:gridCol w:w="1756"/>
      </w:tblGrid>
      <w:tr w:rsidR="00565D22" w:rsidDel="00096943" w14:paraId="4D7B82A8" w14:textId="6CD64DA8" w:rsidTr="00565D22">
        <w:trPr>
          <w:ins w:id="36094" w:author="phuong vu" w:date="2018-11-21T22:09:00Z"/>
          <w:del w:id="36095" w:author="Tran Huan" w:date="2018-11-25T22:00:00Z"/>
        </w:trPr>
        <w:tc>
          <w:tcPr>
            <w:tcW w:w="805" w:type="dxa"/>
            <w:vAlign w:val="center"/>
          </w:tcPr>
          <w:p w14:paraId="0E2CA14F" w14:textId="4712D3FE" w:rsidR="00565D22" w:rsidRPr="007F1EF1" w:rsidDel="00096943" w:rsidRDefault="00565D22" w:rsidP="00D10B12">
            <w:pPr>
              <w:spacing w:line="288" w:lineRule="auto"/>
              <w:contextualSpacing/>
              <w:jc w:val="center"/>
              <w:rPr>
                <w:ins w:id="36096" w:author="phuong vu" w:date="2018-11-21T22:09:00Z"/>
                <w:del w:id="36097" w:author="Tran Huan" w:date="2018-11-25T22:00:00Z"/>
                <w:b/>
                <w:lang w:val="en-US"/>
              </w:rPr>
              <w:pPrChange w:id="36098" w:author="Tran Huan" w:date="2018-12-03T01:23:00Z">
                <w:pPr>
                  <w:spacing w:line="360" w:lineRule="auto"/>
                  <w:jc w:val="center"/>
                </w:pPr>
              </w:pPrChange>
            </w:pPr>
            <w:ins w:id="36099" w:author="phuong vu" w:date="2018-11-21T22:09:00Z">
              <w:del w:id="36100" w:author="Tran Huan" w:date="2018-11-25T22:00:00Z">
                <w:r w:rsidRPr="007F1EF1" w:rsidDel="00096943">
                  <w:rPr>
                    <w:b/>
                    <w:lang w:val="en-US"/>
                  </w:rPr>
                  <w:delText>STT</w:delText>
                </w:r>
                <w:bookmarkStart w:id="36101" w:name="_Toc531004342"/>
                <w:bookmarkStart w:id="36102" w:name="_Toc531006259"/>
                <w:bookmarkStart w:id="36103" w:name="_Toc531572252"/>
                <w:bookmarkStart w:id="36104" w:name="_Toc531576100"/>
                <w:bookmarkStart w:id="36105" w:name="_Toc531579841"/>
                <w:bookmarkStart w:id="36106" w:name="_Toc531583579"/>
                <w:bookmarkEnd w:id="36101"/>
                <w:bookmarkEnd w:id="36102"/>
                <w:bookmarkEnd w:id="36103"/>
                <w:bookmarkEnd w:id="36104"/>
                <w:bookmarkEnd w:id="36105"/>
                <w:bookmarkEnd w:id="36106"/>
              </w:del>
            </w:ins>
          </w:p>
        </w:tc>
        <w:tc>
          <w:tcPr>
            <w:tcW w:w="1980" w:type="dxa"/>
            <w:vAlign w:val="center"/>
          </w:tcPr>
          <w:p w14:paraId="6135096C" w14:textId="57ECCDF6" w:rsidR="00565D22" w:rsidRPr="007F1EF1" w:rsidDel="00096943" w:rsidRDefault="00565D22" w:rsidP="00D10B12">
            <w:pPr>
              <w:spacing w:line="288" w:lineRule="auto"/>
              <w:contextualSpacing/>
              <w:jc w:val="center"/>
              <w:rPr>
                <w:ins w:id="36107" w:author="phuong vu" w:date="2018-11-21T22:09:00Z"/>
                <w:del w:id="36108" w:author="Tran Huan" w:date="2018-11-25T22:00:00Z"/>
                <w:b/>
                <w:lang w:val="en-US"/>
              </w:rPr>
              <w:pPrChange w:id="36109" w:author="Tran Huan" w:date="2018-12-03T01:23:00Z">
                <w:pPr>
                  <w:spacing w:line="360" w:lineRule="auto"/>
                  <w:jc w:val="center"/>
                </w:pPr>
              </w:pPrChange>
            </w:pPr>
            <w:ins w:id="36110" w:author="phuong vu" w:date="2018-11-21T22:09:00Z">
              <w:del w:id="36111" w:author="Tran Huan" w:date="2018-11-25T22:00:00Z">
                <w:r w:rsidRPr="007F1EF1" w:rsidDel="00096943">
                  <w:rPr>
                    <w:b/>
                    <w:lang w:val="en-US"/>
                  </w:rPr>
                  <w:delText>Loại điều khiển</w:delText>
                </w:r>
                <w:bookmarkStart w:id="36112" w:name="_Toc531004343"/>
                <w:bookmarkStart w:id="36113" w:name="_Toc531006260"/>
                <w:bookmarkStart w:id="36114" w:name="_Toc531572253"/>
                <w:bookmarkStart w:id="36115" w:name="_Toc531576101"/>
                <w:bookmarkStart w:id="36116" w:name="_Toc531579842"/>
                <w:bookmarkStart w:id="36117" w:name="_Toc531583580"/>
                <w:bookmarkEnd w:id="36112"/>
                <w:bookmarkEnd w:id="36113"/>
                <w:bookmarkEnd w:id="36114"/>
                <w:bookmarkEnd w:id="36115"/>
                <w:bookmarkEnd w:id="36116"/>
                <w:bookmarkEnd w:id="36117"/>
              </w:del>
            </w:ins>
          </w:p>
        </w:tc>
        <w:tc>
          <w:tcPr>
            <w:tcW w:w="2970" w:type="dxa"/>
            <w:vAlign w:val="center"/>
          </w:tcPr>
          <w:p w14:paraId="4AB75724" w14:textId="23F0B3E2" w:rsidR="00565D22" w:rsidRPr="007F1EF1" w:rsidDel="00096943" w:rsidRDefault="00565D22" w:rsidP="00D10B12">
            <w:pPr>
              <w:spacing w:line="288" w:lineRule="auto"/>
              <w:contextualSpacing/>
              <w:jc w:val="center"/>
              <w:rPr>
                <w:ins w:id="36118" w:author="phuong vu" w:date="2018-11-21T22:09:00Z"/>
                <w:del w:id="36119" w:author="Tran Huan" w:date="2018-11-25T22:00:00Z"/>
                <w:b/>
                <w:lang w:val="en-US"/>
              </w:rPr>
              <w:pPrChange w:id="36120" w:author="Tran Huan" w:date="2018-12-03T01:23:00Z">
                <w:pPr>
                  <w:spacing w:line="360" w:lineRule="auto"/>
                  <w:jc w:val="center"/>
                </w:pPr>
              </w:pPrChange>
            </w:pPr>
            <w:ins w:id="36121" w:author="phuong vu" w:date="2018-11-21T22:09:00Z">
              <w:del w:id="36122" w:author="Tran Huan" w:date="2018-11-25T22:00:00Z">
                <w:r w:rsidRPr="007F1EF1" w:rsidDel="00096943">
                  <w:rPr>
                    <w:b/>
                    <w:lang w:val="en-US"/>
                  </w:rPr>
                  <w:delText>Nội dung thực hiện</w:delText>
                </w:r>
                <w:bookmarkStart w:id="36123" w:name="_Toc531004344"/>
                <w:bookmarkStart w:id="36124" w:name="_Toc531006261"/>
                <w:bookmarkStart w:id="36125" w:name="_Toc531572254"/>
                <w:bookmarkStart w:id="36126" w:name="_Toc531576102"/>
                <w:bookmarkStart w:id="36127" w:name="_Toc531579843"/>
                <w:bookmarkStart w:id="36128" w:name="_Toc531583581"/>
                <w:bookmarkEnd w:id="36123"/>
                <w:bookmarkEnd w:id="36124"/>
                <w:bookmarkEnd w:id="36125"/>
                <w:bookmarkEnd w:id="36126"/>
                <w:bookmarkEnd w:id="36127"/>
                <w:bookmarkEnd w:id="36128"/>
              </w:del>
            </w:ins>
          </w:p>
        </w:tc>
        <w:tc>
          <w:tcPr>
            <w:tcW w:w="1266" w:type="dxa"/>
            <w:vAlign w:val="center"/>
          </w:tcPr>
          <w:p w14:paraId="7696D0EC" w14:textId="45855C6B" w:rsidR="00565D22" w:rsidRPr="007F1EF1" w:rsidDel="00096943" w:rsidRDefault="00565D22" w:rsidP="00D10B12">
            <w:pPr>
              <w:spacing w:line="288" w:lineRule="auto"/>
              <w:contextualSpacing/>
              <w:jc w:val="center"/>
              <w:rPr>
                <w:ins w:id="36129" w:author="phuong vu" w:date="2018-11-21T22:09:00Z"/>
                <w:del w:id="36130" w:author="Tran Huan" w:date="2018-11-25T22:00:00Z"/>
                <w:b/>
                <w:lang w:val="en-US"/>
              </w:rPr>
              <w:pPrChange w:id="36131" w:author="Tran Huan" w:date="2018-12-03T01:23:00Z">
                <w:pPr>
                  <w:spacing w:line="360" w:lineRule="auto"/>
                  <w:jc w:val="center"/>
                </w:pPr>
              </w:pPrChange>
            </w:pPr>
            <w:ins w:id="36132" w:author="phuong vu" w:date="2018-11-21T22:09:00Z">
              <w:del w:id="36133" w:author="Tran Huan" w:date="2018-11-25T22:00:00Z">
                <w:r w:rsidRPr="007F1EF1" w:rsidDel="00096943">
                  <w:rPr>
                    <w:b/>
                    <w:lang w:val="en-US"/>
                  </w:rPr>
                  <w:delText>Giá trị mặc định</w:delText>
                </w:r>
                <w:bookmarkStart w:id="36134" w:name="_Toc531004345"/>
                <w:bookmarkStart w:id="36135" w:name="_Toc531006262"/>
                <w:bookmarkStart w:id="36136" w:name="_Toc531572255"/>
                <w:bookmarkStart w:id="36137" w:name="_Toc531576103"/>
                <w:bookmarkStart w:id="36138" w:name="_Toc531579844"/>
                <w:bookmarkStart w:id="36139" w:name="_Toc531583582"/>
                <w:bookmarkEnd w:id="36134"/>
                <w:bookmarkEnd w:id="36135"/>
                <w:bookmarkEnd w:id="36136"/>
                <w:bookmarkEnd w:id="36137"/>
                <w:bookmarkEnd w:id="36138"/>
                <w:bookmarkEnd w:id="36139"/>
              </w:del>
            </w:ins>
          </w:p>
        </w:tc>
        <w:tc>
          <w:tcPr>
            <w:tcW w:w="1756" w:type="dxa"/>
            <w:vAlign w:val="center"/>
          </w:tcPr>
          <w:p w14:paraId="12D9ED91" w14:textId="28374EC9" w:rsidR="00565D22" w:rsidRPr="007F1EF1" w:rsidDel="00096943" w:rsidRDefault="00565D22" w:rsidP="00D10B12">
            <w:pPr>
              <w:spacing w:line="288" w:lineRule="auto"/>
              <w:contextualSpacing/>
              <w:jc w:val="center"/>
              <w:rPr>
                <w:ins w:id="36140" w:author="phuong vu" w:date="2018-11-21T22:09:00Z"/>
                <w:del w:id="36141" w:author="Tran Huan" w:date="2018-11-25T22:00:00Z"/>
                <w:b/>
                <w:lang w:val="en-US"/>
              </w:rPr>
              <w:pPrChange w:id="36142" w:author="Tran Huan" w:date="2018-12-03T01:23:00Z">
                <w:pPr>
                  <w:spacing w:line="360" w:lineRule="auto"/>
                  <w:jc w:val="center"/>
                </w:pPr>
              </w:pPrChange>
            </w:pPr>
            <w:ins w:id="36143" w:author="phuong vu" w:date="2018-11-21T22:09:00Z">
              <w:del w:id="36144" w:author="Tran Huan" w:date="2018-11-25T22:00:00Z">
                <w:r w:rsidRPr="007F1EF1" w:rsidDel="00096943">
                  <w:rPr>
                    <w:b/>
                    <w:lang w:val="en-US"/>
                  </w:rPr>
                  <w:delText>Lưu ý</w:delText>
                </w:r>
                <w:bookmarkStart w:id="36145" w:name="_Toc531004346"/>
                <w:bookmarkStart w:id="36146" w:name="_Toc531006263"/>
                <w:bookmarkStart w:id="36147" w:name="_Toc531572256"/>
                <w:bookmarkStart w:id="36148" w:name="_Toc531576104"/>
                <w:bookmarkStart w:id="36149" w:name="_Toc531579845"/>
                <w:bookmarkStart w:id="36150" w:name="_Toc531583583"/>
                <w:bookmarkEnd w:id="36145"/>
                <w:bookmarkEnd w:id="36146"/>
                <w:bookmarkEnd w:id="36147"/>
                <w:bookmarkEnd w:id="36148"/>
                <w:bookmarkEnd w:id="36149"/>
                <w:bookmarkEnd w:id="36150"/>
              </w:del>
            </w:ins>
          </w:p>
        </w:tc>
        <w:bookmarkStart w:id="36151" w:name="_Toc531004347"/>
        <w:bookmarkStart w:id="36152" w:name="_Toc531006264"/>
        <w:bookmarkStart w:id="36153" w:name="_Toc531572257"/>
        <w:bookmarkStart w:id="36154" w:name="_Toc531576105"/>
        <w:bookmarkStart w:id="36155" w:name="_Toc531579846"/>
        <w:bookmarkStart w:id="36156" w:name="_Toc531583584"/>
        <w:bookmarkEnd w:id="36151"/>
        <w:bookmarkEnd w:id="36152"/>
        <w:bookmarkEnd w:id="36153"/>
        <w:bookmarkEnd w:id="36154"/>
        <w:bookmarkEnd w:id="36155"/>
        <w:bookmarkEnd w:id="36156"/>
      </w:tr>
      <w:tr w:rsidR="00565D22" w:rsidDel="00096943" w14:paraId="0D18E1CA" w14:textId="04E1F217" w:rsidTr="00565D22">
        <w:trPr>
          <w:ins w:id="36157" w:author="phuong vu" w:date="2018-11-21T22:09:00Z"/>
          <w:del w:id="36158" w:author="Tran Huan" w:date="2018-11-25T22:00:00Z"/>
        </w:trPr>
        <w:tc>
          <w:tcPr>
            <w:tcW w:w="805" w:type="dxa"/>
          </w:tcPr>
          <w:p w14:paraId="16503C9A" w14:textId="746E21A9" w:rsidR="00565D22" w:rsidDel="00096943" w:rsidRDefault="00565D22" w:rsidP="00D10B12">
            <w:pPr>
              <w:spacing w:line="288" w:lineRule="auto"/>
              <w:contextualSpacing/>
              <w:jc w:val="center"/>
              <w:rPr>
                <w:ins w:id="36159" w:author="phuong vu" w:date="2018-11-21T22:09:00Z"/>
                <w:del w:id="36160" w:author="Tran Huan" w:date="2018-11-25T22:00:00Z"/>
                <w:lang w:val="en-US"/>
              </w:rPr>
              <w:pPrChange w:id="36161" w:author="Tran Huan" w:date="2018-12-03T01:23:00Z">
                <w:pPr>
                  <w:spacing w:line="360" w:lineRule="auto"/>
                  <w:jc w:val="center"/>
                </w:pPr>
              </w:pPrChange>
            </w:pPr>
            <w:ins w:id="36162" w:author="phuong vu" w:date="2018-11-21T22:09:00Z">
              <w:del w:id="36163" w:author="Tran Huan" w:date="2018-11-25T22:00:00Z">
                <w:r w:rsidDel="00096943">
                  <w:rPr>
                    <w:lang w:val="en-US"/>
                  </w:rPr>
                  <w:delText>1</w:delText>
                </w:r>
                <w:bookmarkStart w:id="36164" w:name="_Toc531004348"/>
                <w:bookmarkStart w:id="36165" w:name="_Toc531006265"/>
                <w:bookmarkStart w:id="36166" w:name="_Toc531572258"/>
                <w:bookmarkStart w:id="36167" w:name="_Toc531576106"/>
                <w:bookmarkStart w:id="36168" w:name="_Toc531579847"/>
                <w:bookmarkStart w:id="36169" w:name="_Toc531583585"/>
                <w:bookmarkEnd w:id="36164"/>
                <w:bookmarkEnd w:id="36165"/>
                <w:bookmarkEnd w:id="36166"/>
                <w:bookmarkEnd w:id="36167"/>
                <w:bookmarkEnd w:id="36168"/>
                <w:bookmarkEnd w:id="36169"/>
              </w:del>
            </w:ins>
          </w:p>
        </w:tc>
        <w:tc>
          <w:tcPr>
            <w:tcW w:w="1980" w:type="dxa"/>
          </w:tcPr>
          <w:p w14:paraId="1F31A40F" w14:textId="400E4582" w:rsidR="00565D22" w:rsidDel="00096943" w:rsidRDefault="00565D22" w:rsidP="00D10B12">
            <w:pPr>
              <w:spacing w:line="288" w:lineRule="auto"/>
              <w:contextualSpacing/>
              <w:rPr>
                <w:ins w:id="36170" w:author="phuong vu" w:date="2018-11-21T22:09:00Z"/>
                <w:del w:id="36171" w:author="Tran Huan" w:date="2018-11-25T22:00:00Z"/>
                <w:lang w:val="en-US"/>
              </w:rPr>
              <w:pPrChange w:id="36172" w:author="Tran Huan" w:date="2018-12-03T01:23:00Z">
                <w:pPr>
                  <w:spacing w:line="360" w:lineRule="auto"/>
                </w:pPr>
              </w:pPrChange>
            </w:pPr>
            <w:ins w:id="36173" w:author="phuong vu" w:date="2018-11-21T22:09:00Z">
              <w:del w:id="36174" w:author="Tran Huan" w:date="2018-11-25T22:00:00Z">
                <w:r w:rsidDel="00096943">
                  <w:rPr>
                    <w:lang w:val="en-US"/>
                  </w:rPr>
                  <w:delText>span</w:delText>
                </w:r>
                <w:bookmarkStart w:id="36175" w:name="_Toc531004349"/>
                <w:bookmarkStart w:id="36176" w:name="_Toc531006266"/>
                <w:bookmarkStart w:id="36177" w:name="_Toc531572259"/>
                <w:bookmarkStart w:id="36178" w:name="_Toc531576107"/>
                <w:bookmarkStart w:id="36179" w:name="_Toc531579848"/>
                <w:bookmarkStart w:id="36180" w:name="_Toc531583586"/>
                <w:bookmarkEnd w:id="36175"/>
                <w:bookmarkEnd w:id="36176"/>
                <w:bookmarkEnd w:id="36177"/>
                <w:bookmarkEnd w:id="36178"/>
                <w:bookmarkEnd w:id="36179"/>
                <w:bookmarkEnd w:id="36180"/>
              </w:del>
            </w:ins>
          </w:p>
        </w:tc>
        <w:tc>
          <w:tcPr>
            <w:tcW w:w="2970" w:type="dxa"/>
          </w:tcPr>
          <w:p w14:paraId="4E6F8B32" w14:textId="76C2773A" w:rsidR="00565D22" w:rsidDel="00096943" w:rsidRDefault="00565D22" w:rsidP="00D10B12">
            <w:pPr>
              <w:spacing w:line="288" w:lineRule="auto"/>
              <w:contextualSpacing/>
              <w:rPr>
                <w:ins w:id="36181" w:author="phuong vu" w:date="2018-11-21T22:09:00Z"/>
                <w:del w:id="36182" w:author="Tran Huan" w:date="2018-11-25T22:00:00Z"/>
                <w:lang w:val="en-US"/>
              </w:rPr>
              <w:pPrChange w:id="36183" w:author="Tran Huan" w:date="2018-12-03T01:23:00Z">
                <w:pPr>
                  <w:spacing w:line="360" w:lineRule="auto"/>
                </w:pPr>
              </w:pPrChange>
            </w:pPr>
            <w:ins w:id="36184" w:author="phuong vu" w:date="2018-11-21T22:09:00Z">
              <w:del w:id="36185" w:author="Tran Huan" w:date="2018-11-25T22:00:00Z">
                <w:r w:rsidDel="00096943">
                  <w:rPr>
                    <w:lang w:val="en-US"/>
                  </w:rPr>
                  <w:delText xml:space="preserve">Trạng thái </w:delText>
                </w:r>
              </w:del>
            </w:ins>
            <w:ins w:id="36186" w:author="phuong vu" w:date="2018-11-21T22:14:00Z">
              <w:del w:id="36187" w:author="Tran Huan" w:date="2018-11-25T22:00:00Z">
                <w:r w:rsidR="00323EED" w:rsidDel="00096943">
                  <w:rPr>
                    <w:lang w:val="en-US"/>
                  </w:rPr>
                  <w:delText>biên nhận</w:delText>
                </w:r>
              </w:del>
            </w:ins>
            <w:bookmarkStart w:id="36188" w:name="_Toc531004350"/>
            <w:bookmarkStart w:id="36189" w:name="_Toc531006267"/>
            <w:bookmarkStart w:id="36190" w:name="_Toc531572260"/>
            <w:bookmarkStart w:id="36191" w:name="_Toc531576108"/>
            <w:bookmarkStart w:id="36192" w:name="_Toc531579849"/>
            <w:bookmarkStart w:id="36193" w:name="_Toc531583587"/>
            <w:bookmarkEnd w:id="36188"/>
            <w:bookmarkEnd w:id="36189"/>
            <w:bookmarkEnd w:id="36190"/>
            <w:bookmarkEnd w:id="36191"/>
            <w:bookmarkEnd w:id="36192"/>
            <w:bookmarkEnd w:id="36193"/>
          </w:p>
        </w:tc>
        <w:tc>
          <w:tcPr>
            <w:tcW w:w="1266" w:type="dxa"/>
          </w:tcPr>
          <w:p w14:paraId="283BDC66" w14:textId="1D64E54F" w:rsidR="00565D22" w:rsidDel="00096943" w:rsidRDefault="00565D22" w:rsidP="00D10B12">
            <w:pPr>
              <w:spacing w:line="288" w:lineRule="auto"/>
              <w:contextualSpacing/>
              <w:rPr>
                <w:ins w:id="36194" w:author="phuong vu" w:date="2018-11-21T22:09:00Z"/>
                <w:del w:id="36195" w:author="Tran Huan" w:date="2018-11-25T22:00:00Z"/>
                <w:lang w:val="en-US"/>
              </w:rPr>
              <w:pPrChange w:id="36196" w:author="Tran Huan" w:date="2018-12-03T01:23:00Z">
                <w:pPr>
                  <w:spacing w:line="360" w:lineRule="auto"/>
                </w:pPr>
              </w:pPrChange>
            </w:pPr>
            <w:bookmarkStart w:id="36197" w:name="_Toc531004351"/>
            <w:bookmarkStart w:id="36198" w:name="_Toc531006268"/>
            <w:bookmarkStart w:id="36199" w:name="_Toc531572261"/>
            <w:bookmarkStart w:id="36200" w:name="_Toc531576109"/>
            <w:bookmarkStart w:id="36201" w:name="_Toc531579850"/>
            <w:bookmarkStart w:id="36202" w:name="_Toc531583588"/>
            <w:bookmarkEnd w:id="36197"/>
            <w:bookmarkEnd w:id="36198"/>
            <w:bookmarkEnd w:id="36199"/>
            <w:bookmarkEnd w:id="36200"/>
            <w:bookmarkEnd w:id="36201"/>
            <w:bookmarkEnd w:id="36202"/>
          </w:p>
        </w:tc>
        <w:tc>
          <w:tcPr>
            <w:tcW w:w="1756" w:type="dxa"/>
          </w:tcPr>
          <w:p w14:paraId="1B8309BA" w14:textId="42BDC2AB" w:rsidR="00565D22" w:rsidDel="00096943" w:rsidRDefault="00565D22" w:rsidP="00D10B12">
            <w:pPr>
              <w:spacing w:line="288" w:lineRule="auto"/>
              <w:contextualSpacing/>
              <w:rPr>
                <w:ins w:id="36203" w:author="phuong vu" w:date="2018-11-21T22:09:00Z"/>
                <w:del w:id="36204" w:author="Tran Huan" w:date="2018-11-25T22:00:00Z"/>
                <w:lang w:val="en-US"/>
              </w:rPr>
              <w:pPrChange w:id="36205" w:author="Tran Huan" w:date="2018-12-03T01:23:00Z">
                <w:pPr>
                  <w:spacing w:line="360" w:lineRule="auto"/>
                </w:pPr>
              </w:pPrChange>
            </w:pPr>
            <w:bookmarkStart w:id="36206" w:name="_Toc531004352"/>
            <w:bookmarkStart w:id="36207" w:name="_Toc531006269"/>
            <w:bookmarkStart w:id="36208" w:name="_Toc531572262"/>
            <w:bookmarkStart w:id="36209" w:name="_Toc531576110"/>
            <w:bookmarkStart w:id="36210" w:name="_Toc531579851"/>
            <w:bookmarkStart w:id="36211" w:name="_Toc531583589"/>
            <w:bookmarkEnd w:id="36206"/>
            <w:bookmarkEnd w:id="36207"/>
            <w:bookmarkEnd w:id="36208"/>
            <w:bookmarkEnd w:id="36209"/>
            <w:bookmarkEnd w:id="36210"/>
            <w:bookmarkEnd w:id="36211"/>
          </w:p>
        </w:tc>
        <w:bookmarkStart w:id="36212" w:name="_Toc531004353"/>
        <w:bookmarkStart w:id="36213" w:name="_Toc531006270"/>
        <w:bookmarkStart w:id="36214" w:name="_Toc531572263"/>
        <w:bookmarkStart w:id="36215" w:name="_Toc531576111"/>
        <w:bookmarkStart w:id="36216" w:name="_Toc531579852"/>
        <w:bookmarkStart w:id="36217" w:name="_Toc531583590"/>
        <w:bookmarkEnd w:id="36212"/>
        <w:bookmarkEnd w:id="36213"/>
        <w:bookmarkEnd w:id="36214"/>
        <w:bookmarkEnd w:id="36215"/>
        <w:bookmarkEnd w:id="36216"/>
        <w:bookmarkEnd w:id="36217"/>
      </w:tr>
      <w:tr w:rsidR="00565D22" w:rsidDel="00096943" w14:paraId="181FA7C4" w14:textId="54183212" w:rsidTr="00565D22">
        <w:trPr>
          <w:ins w:id="36218" w:author="phuong vu" w:date="2018-11-21T22:09:00Z"/>
          <w:del w:id="36219" w:author="Tran Huan" w:date="2018-11-25T22:00:00Z"/>
        </w:trPr>
        <w:tc>
          <w:tcPr>
            <w:tcW w:w="805" w:type="dxa"/>
          </w:tcPr>
          <w:p w14:paraId="104D75D8" w14:textId="0A035FC2" w:rsidR="00565D22" w:rsidDel="00096943" w:rsidRDefault="00323EED" w:rsidP="00D10B12">
            <w:pPr>
              <w:spacing w:line="288" w:lineRule="auto"/>
              <w:contextualSpacing/>
              <w:jc w:val="center"/>
              <w:rPr>
                <w:ins w:id="36220" w:author="phuong vu" w:date="2018-11-21T22:09:00Z"/>
                <w:del w:id="36221" w:author="Tran Huan" w:date="2018-11-25T22:00:00Z"/>
                <w:lang w:val="en-US"/>
              </w:rPr>
              <w:pPrChange w:id="36222" w:author="Tran Huan" w:date="2018-12-03T01:23:00Z">
                <w:pPr>
                  <w:spacing w:line="360" w:lineRule="auto"/>
                  <w:jc w:val="center"/>
                </w:pPr>
              </w:pPrChange>
            </w:pPr>
            <w:ins w:id="36223" w:author="phuong vu" w:date="2018-11-21T22:14:00Z">
              <w:del w:id="36224" w:author="Tran Huan" w:date="2018-11-25T22:00:00Z">
                <w:r w:rsidDel="00096943">
                  <w:rPr>
                    <w:lang w:val="en-US"/>
                  </w:rPr>
                  <w:delText>2</w:delText>
                </w:r>
              </w:del>
            </w:ins>
            <w:bookmarkStart w:id="36225" w:name="_Toc531004354"/>
            <w:bookmarkStart w:id="36226" w:name="_Toc531006271"/>
            <w:bookmarkStart w:id="36227" w:name="_Toc531572264"/>
            <w:bookmarkStart w:id="36228" w:name="_Toc531576112"/>
            <w:bookmarkStart w:id="36229" w:name="_Toc531579853"/>
            <w:bookmarkStart w:id="36230" w:name="_Toc531583591"/>
            <w:bookmarkEnd w:id="36225"/>
            <w:bookmarkEnd w:id="36226"/>
            <w:bookmarkEnd w:id="36227"/>
            <w:bookmarkEnd w:id="36228"/>
            <w:bookmarkEnd w:id="36229"/>
            <w:bookmarkEnd w:id="36230"/>
          </w:p>
        </w:tc>
        <w:tc>
          <w:tcPr>
            <w:tcW w:w="1980" w:type="dxa"/>
          </w:tcPr>
          <w:p w14:paraId="06AE8815" w14:textId="3E7D5A56" w:rsidR="00565D22" w:rsidDel="00096943" w:rsidRDefault="00565D22" w:rsidP="00D10B12">
            <w:pPr>
              <w:spacing w:line="288" w:lineRule="auto"/>
              <w:contextualSpacing/>
              <w:rPr>
                <w:ins w:id="36231" w:author="phuong vu" w:date="2018-11-21T22:09:00Z"/>
                <w:del w:id="36232" w:author="Tran Huan" w:date="2018-11-25T22:00:00Z"/>
                <w:lang w:val="en-US"/>
              </w:rPr>
              <w:pPrChange w:id="36233" w:author="Tran Huan" w:date="2018-12-03T01:23:00Z">
                <w:pPr>
                  <w:spacing w:line="360" w:lineRule="auto"/>
                </w:pPr>
              </w:pPrChange>
            </w:pPr>
            <w:ins w:id="36234" w:author="phuong vu" w:date="2018-11-21T22:09:00Z">
              <w:del w:id="36235" w:author="Tran Huan" w:date="2018-11-25T22:00:00Z">
                <w:r w:rsidDel="00096943">
                  <w:rPr>
                    <w:lang w:val="en-US"/>
                  </w:rPr>
                  <w:delText>span</w:delText>
                </w:r>
                <w:bookmarkStart w:id="36236" w:name="_Toc531004355"/>
                <w:bookmarkStart w:id="36237" w:name="_Toc531006272"/>
                <w:bookmarkStart w:id="36238" w:name="_Toc531572265"/>
                <w:bookmarkStart w:id="36239" w:name="_Toc531576113"/>
                <w:bookmarkStart w:id="36240" w:name="_Toc531579854"/>
                <w:bookmarkStart w:id="36241" w:name="_Toc531583592"/>
                <w:bookmarkEnd w:id="36236"/>
                <w:bookmarkEnd w:id="36237"/>
                <w:bookmarkEnd w:id="36238"/>
                <w:bookmarkEnd w:id="36239"/>
                <w:bookmarkEnd w:id="36240"/>
                <w:bookmarkEnd w:id="36241"/>
              </w:del>
            </w:ins>
          </w:p>
        </w:tc>
        <w:tc>
          <w:tcPr>
            <w:tcW w:w="2970" w:type="dxa"/>
          </w:tcPr>
          <w:p w14:paraId="21986797" w14:textId="645B2922" w:rsidR="00565D22" w:rsidDel="00096943" w:rsidRDefault="00565D22" w:rsidP="00D10B12">
            <w:pPr>
              <w:spacing w:line="288" w:lineRule="auto"/>
              <w:contextualSpacing/>
              <w:rPr>
                <w:ins w:id="36242" w:author="phuong vu" w:date="2018-11-21T22:14:00Z"/>
                <w:del w:id="36243" w:author="Tran Huan" w:date="2018-11-25T22:00:00Z"/>
                <w:lang w:val="en-US"/>
              </w:rPr>
              <w:pPrChange w:id="36244" w:author="Tran Huan" w:date="2018-12-03T01:23:00Z">
                <w:pPr>
                  <w:spacing w:line="360" w:lineRule="auto"/>
                </w:pPr>
              </w:pPrChange>
            </w:pPr>
            <w:ins w:id="36245" w:author="phuong vu" w:date="2018-11-21T22:09:00Z">
              <w:del w:id="36246" w:author="Tran Huan" w:date="2018-11-25T22:00:00Z">
                <w:r w:rsidDel="00096943">
                  <w:rPr>
                    <w:lang w:val="en-US"/>
                  </w:rPr>
                  <w:delText xml:space="preserve">Hiển thị thông tin </w:delText>
                </w:r>
              </w:del>
            </w:ins>
            <w:ins w:id="36247" w:author="phuong vu" w:date="2018-11-21T22:14:00Z">
              <w:del w:id="36248" w:author="Tran Huan" w:date="2018-11-25T22:00:00Z">
                <w:r w:rsidR="00323EED" w:rsidDel="00096943">
                  <w:rPr>
                    <w:lang w:val="en-US"/>
                  </w:rPr>
                  <w:delText>biên nhận</w:delText>
                </w:r>
              </w:del>
            </w:ins>
            <w:ins w:id="36249" w:author="phuong vu" w:date="2018-11-21T22:15:00Z">
              <w:del w:id="36250" w:author="Tran Huan" w:date="2018-11-25T22:00:00Z">
                <w:r w:rsidR="00323EED" w:rsidDel="00096943">
                  <w:rPr>
                    <w:lang w:val="en-US"/>
                  </w:rPr>
                  <w:delText>:</w:delText>
                </w:r>
              </w:del>
            </w:ins>
            <w:bookmarkStart w:id="36251" w:name="_Toc531004356"/>
            <w:bookmarkStart w:id="36252" w:name="_Toc531006273"/>
            <w:bookmarkStart w:id="36253" w:name="_Toc531572266"/>
            <w:bookmarkStart w:id="36254" w:name="_Toc531576114"/>
            <w:bookmarkStart w:id="36255" w:name="_Toc531579855"/>
            <w:bookmarkStart w:id="36256" w:name="_Toc531583593"/>
            <w:bookmarkEnd w:id="36251"/>
            <w:bookmarkEnd w:id="36252"/>
            <w:bookmarkEnd w:id="36253"/>
            <w:bookmarkEnd w:id="36254"/>
            <w:bookmarkEnd w:id="36255"/>
            <w:bookmarkEnd w:id="36256"/>
          </w:p>
          <w:p w14:paraId="419C7748" w14:textId="5C16935A" w:rsidR="00323EED" w:rsidDel="00096943" w:rsidRDefault="00323EED" w:rsidP="00D10B12">
            <w:pPr>
              <w:spacing w:line="288" w:lineRule="auto"/>
              <w:contextualSpacing/>
              <w:rPr>
                <w:ins w:id="36257" w:author="phuong vu" w:date="2018-11-21T22:15:00Z"/>
                <w:del w:id="36258" w:author="Tran Huan" w:date="2018-11-25T22:00:00Z"/>
                <w:lang w:val="en-US"/>
              </w:rPr>
              <w:pPrChange w:id="36259" w:author="Tran Huan" w:date="2018-12-03T01:23:00Z">
                <w:pPr>
                  <w:spacing w:line="360" w:lineRule="auto"/>
                </w:pPr>
              </w:pPrChange>
            </w:pPr>
            <w:ins w:id="36260" w:author="phuong vu" w:date="2018-11-21T22:15:00Z">
              <w:del w:id="36261" w:author="Tran Huan" w:date="2018-11-25T22:00:00Z">
                <w:r w:rsidDel="00096943">
                  <w:rPr>
                    <w:lang w:val="en-US"/>
                  </w:rPr>
                  <w:delText>- Họ tên, email, số điện thoại khách hàng.</w:delText>
                </w:r>
                <w:bookmarkStart w:id="36262" w:name="_Toc531004357"/>
                <w:bookmarkStart w:id="36263" w:name="_Toc531006274"/>
                <w:bookmarkStart w:id="36264" w:name="_Toc531572267"/>
                <w:bookmarkStart w:id="36265" w:name="_Toc531576115"/>
                <w:bookmarkStart w:id="36266" w:name="_Toc531579856"/>
                <w:bookmarkStart w:id="36267" w:name="_Toc531583594"/>
                <w:bookmarkEnd w:id="36262"/>
                <w:bookmarkEnd w:id="36263"/>
                <w:bookmarkEnd w:id="36264"/>
                <w:bookmarkEnd w:id="36265"/>
                <w:bookmarkEnd w:id="36266"/>
                <w:bookmarkEnd w:id="36267"/>
              </w:del>
            </w:ins>
          </w:p>
          <w:p w14:paraId="5BF3A5D9" w14:textId="19450EDF" w:rsidR="00323EED" w:rsidDel="00096943" w:rsidRDefault="00323EED" w:rsidP="00D10B12">
            <w:pPr>
              <w:spacing w:line="288" w:lineRule="auto"/>
              <w:contextualSpacing/>
              <w:rPr>
                <w:ins w:id="36268" w:author="phuong vu" w:date="2018-11-21T22:15:00Z"/>
                <w:del w:id="36269" w:author="Tran Huan" w:date="2018-11-25T22:00:00Z"/>
                <w:lang w:val="en-US"/>
              </w:rPr>
              <w:pPrChange w:id="36270" w:author="Tran Huan" w:date="2018-12-03T01:23:00Z">
                <w:pPr>
                  <w:spacing w:line="360" w:lineRule="auto"/>
                </w:pPr>
              </w:pPrChange>
            </w:pPr>
            <w:ins w:id="36271" w:author="phuong vu" w:date="2018-11-21T22:15:00Z">
              <w:del w:id="36272" w:author="Tran Huan" w:date="2018-11-25T22:00:00Z">
                <w:r w:rsidDel="00096943">
                  <w:rPr>
                    <w:lang w:val="en-US"/>
                  </w:rPr>
                  <w:delText>- Tên chi nhánh, địa chỉ chi nhánh.</w:delText>
                </w:r>
                <w:bookmarkStart w:id="36273" w:name="_Toc531004358"/>
                <w:bookmarkStart w:id="36274" w:name="_Toc531006275"/>
                <w:bookmarkStart w:id="36275" w:name="_Toc531572268"/>
                <w:bookmarkStart w:id="36276" w:name="_Toc531576116"/>
                <w:bookmarkStart w:id="36277" w:name="_Toc531579857"/>
                <w:bookmarkStart w:id="36278" w:name="_Toc531583595"/>
                <w:bookmarkEnd w:id="36273"/>
                <w:bookmarkEnd w:id="36274"/>
                <w:bookmarkEnd w:id="36275"/>
                <w:bookmarkEnd w:id="36276"/>
                <w:bookmarkEnd w:id="36277"/>
                <w:bookmarkEnd w:id="36278"/>
              </w:del>
            </w:ins>
          </w:p>
          <w:p w14:paraId="65ACA166" w14:textId="30591489" w:rsidR="00323EED" w:rsidDel="00096943" w:rsidRDefault="00323EED" w:rsidP="00D10B12">
            <w:pPr>
              <w:spacing w:line="288" w:lineRule="auto"/>
              <w:contextualSpacing/>
              <w:rPr>
                <w:ins w:id="36279" w:author="phuong vu" w:date="2018-11-21T22:16:00Z"/>
                <w:del w:id="36280" w:author="Tran Huan" w:date="2018-11-25T22:00:00Z"/>
                <w:lang w:val="en-US"/>
              </w:rPr>
              <w:pPrChange w:id="36281" w:author="Tran Huan" w:date="2018-12-03T01:23:00Z">
                <w:pPr>
                  <w:spacing w:line="360" w:lineRule="auto"/>
                </w:pPr>
              </w:pPrChange>
            </w:pPr>
            <w:ins w:id="36282" w:author="phuong vu" w:date="2018-11-21T22:15:00Z">
              <w:del w:id="36283" w:author="Tran Huan" w:date="2018-11-25T22:00:00Z">
                <w:r w:rsidDel="00096943">
                  <w:rPr>
                    <w:lang w:val="en-US"/>
                  </w:rPr>
                  <w:delText>- Thời gian lấy và trả đồ bao gồm cả ngày và gi</w:delText>
                </w:r>
              </w:del>
            </w:ins>
            <w:ins w:id="36284" w:author="phuong vu" w:date="2018-11-21T22:16:00Z">
              <w:del w:id="36285" w:author="Tran Huan" w:date="2018-11-25T22:00:00Z">
                <w:r w:rsidDel="00096943">
                  <w:rPr>
                    <w:lang w:val="en-US"/>
                  </w:rPr>
                  <w:delText>ờ.</w:delText>
                </w:r>
                <w:bookmarkStart w:id="36286" w:name="_Toc531004359"/>
                <w:bookmarkStart w:id="36287" w:name="_Toc531006276"/>
                <w:bookmarkStart w:id="36288" w:name="_Toc531572269"/>
                <w:bookmarkStart w:id="36289" w:name="_Toc531576117"/>
                <w:bookmarkStart w:id="36290" w:name="_Toc531579858"/>
                <w:bookmarkStart w:id="36291" w:name="_Toc531583596"/>
                <w:bookmarkEnd w:id="36286"/>
                <w:bookmarkEnd w:id="36287"/>
                <w:bookmarkEnd w:id="36288"/>
                <w:bookmarkEnd w:id="36289"/>
                <w:bookmarkEnd w:id="36290"/>
                <w:bookmarkEnd w:id="36291"/>
              </w:del>
            </w:ins>
          </w:p>
          <w:p w14:paraId="5F271160" w14:textId="265077E6" w:rsidR="00323EED" w:rsidDel="00096943" w:rsidRDefault="00323EED" w:rsidP="00D10B12">
            <w:pPr>
              <w:spacing w:line="288" w:lineRule="auto"/>
              <w:contextualSpacing/>
              <w:rPr>
                <w:ins w:id="36292" w:author="phuong vu" w:date="2018-11-21T22:16:00Z"/>
                <w:del w:id="36293" w:author="Tran Huan" w:date="2018-11-25T22:00:00Z"/>
                <w:lang w:val="en-US"/>
              </w:rPr>
              <w:pPrChange w:id="36294" w:author="Tran Huan" w:date="2018-12-03T01:23:00Z">
                <w:pPr>
                  <w:spacing w:line="360" w:lineRule="auto"/>
                </w:pPr>
              </w:pPrChange>
            </w:pPr>
            <w:ins w:id="36295" w:author="phuong vu" w:date="2018-11-21T22:16:00Z">
              <w:del w:id="36296" w:author="Tran Huan" w:date="2018-11-25T22:00:00Z">
                <w:r w:rsidDel="00096943">
                  <w:rPr>
                    <w:lang w:val="en-US"/>
                  </w:rPr>
                  <w:delText>- Địa chỉ lấy và trả đồ.</w:delText>
                </w:r>
                <w:bookmarkStart w:id="36297" w:name="_Toc531004360"/>
                <w:bookmarkStart w:id="36298" w:name="_Toc531006277"/>
                <w:bookmarkStart w:id="36299" w:name="_Toc531572270"/>
                <w:bookmarkStart w:id="36300" w:name="_Toc531576118"/>
                <w:bookmarkStart w:id="36301" w:name="_Toc531579859"/>
                <w:bookmarkStart w:id="36302" w:name="_Toc531583597"/>
                <w:bookmarkEnd w:id="36297"/>
                <w:bookmarkEnd w:id="36298"/>
                <w:bookmarkEnd w:id="36299"/>
                <w:bookmarkEnd w:id="36300"/>
                <w:bookmarkEnd w:id="36301"/>
                <w:bookmarkEnd w:id="36302"/>
              </w:del>
            </w:ins>
          </w:p>
          <w:p w14:paraId="70A75256" w14:textId="68072A1E" w:rsidR="00323EED" w:rsidDel="00096943" w:rsidRDefault="00323EED" w:rsidP="00D10B12">
            <w:pPr>
              <w:spacing w:line="288" w:lineRule="auto"/>
              <w:contextualSpacing/>
              <w:rPr>
                <w:ins w:id="36303" w:author="phuong vu" w:date="2018-11-21T22:09:00Z"/>
                <w:del w:id="36304" w:author="Tran Huan" w:date="2018-11-25T22:00:00Z"/>
                <w:lang w:val="en-US"/>
              </w:rPr>
              <w:pPrChange w:id="36305" w:author="Tran Huan" w:date="2018-12-03T01:23:00Z">
                <w:pPr>
                  <w:spacing w:line="360" w:lineRule="auto"/>
                </w:pPr>
              </w:pPrChange>
            </w:pPr>
            <w:ins w:id="36306" w:author="phuong vu" w:date="2018-11-21T22:16:00Z">
              <w:del w:id="36307" w:author="Tran Huan" w:date="2018-11-25T22:00:00Z">
                <w:r w:rsidDel="00096943">
                  <w:rPr>
                    <w:lang w:val="en-US"/>
                  </w:rPr>
                  <w:delText>- Ho tên nhân viên lấy và trả đồ.</w:delText>
                </w:r>
              </w:del>
            </w:ins>
            <w:bookmarkStart w:id="36308" w:name="_Toc531004361"/>
            <w:bookmarkStart w:id="36309" w:name="_Toc531006278"/>
            <w:bookmarkStart w:id="36310" w:name="_Toc531572271"/>
            <w:bookmarkStart w:id="36311" w:name="_Toc531576119"/>
            <w:bookmarkStart w:id="36312" w:name="_Toc531579860"/>
            <w:bookmarkStart w:id="36313" w:name="_Toc531583598"/>
            <w:bookmarkEnd w:id="36308"/>
            <w:bookmarkEnd w:id="36309"/>
            <w:bookmarkEnd w:id="36310"/>
            <w:bookmarkEnd w:id="36311"/>
            <w:bookmarkEnd w:id="36312"/>
            <w:bookmarkEnd w:id="36313"/>
          </w:p>
        </w:tc>
        <w:tc>
          <w:tcPr>
            <w:tcW w:w="1266" w:type="dxa"/>
          </w:tcPr>
          <w:p w14:paraId="5E0E9CBC" w14:textId="75E7C06C" w:rsidR="00565D22" w:rsidDel="00096943" w:rsidRDefault="00565D22" w:rsidP="00D10B12">
            <w:pPr>
              <w:spacing w:line="288" w:lineRule="auto"/>
              <w:contextualSpacing/>
              <w:rPr>
                <w:ins w:id="36314" w:author="phuong vu" w:date="2018-11-21T22:09:00Z"/>
                <w:del w:id="36315" w:author="Tran Huan" w:date="2018-11-25T22:00:00Z"/>
                <w:lang w:val="en-US"/>
              </w:rPr>
              <w:pPrChange w:id="36316" w:author="Tran Huan" w:date="2018-12-03T01:23:00Z">
                <w:pPr>
                  <w:spacing w:line="360" w:lineRule="auto"/>
                </w:pPr>
              </w:pPrChange>
            </w:pPr>
            <w:bookmarkStart w:id="36317" w:name="_Toc531004362"/>
            <w:bookmarkStart w:id="36318" w:name="_Toc531006279"/>
            <w:bookmarkStart w:id="36319" w:name="_Toc531572272"/>
            <w:bookmarkStart w:id="36320" w:name="_Toc531576120"/>
            <w:bookmarkStart w:id="36321" w:name="_Toc531579861"/>
            <w:bookmarkStart w:id="36322" w:name="_Toc531583599"/>
            <w:bookmarkEnd w:id="36317"/>
            <w:bookmarkEnd w:id="36318"/>
            <w:bookmarkEnd w:id="36319"/>
            <w:bookmarkEnd w:id="36320"/>
            <w:bookmarkEnd w:id="36321"/>
            <w:bookmarkEnd w:id="36322"/>
          </w:p>
        </w:tc>
        <w:tc>
          <w:tcPr>
            <w:tcW w:w="1756" w:type="dxa"/>
          </w:tcPr>
          <w:p w14:paraId="719FBCEC" w14:textId="20B17D14" w:rsidR="00565D22" w:rsidDel="00096943" w:rsidRDefault="00323EED" w:rsidP="00D10B12">
            <w:pPr>
              <w:spacing w:line="288" w:lineRule="auto"/>
              <w:contextualSpacing/>
              <w:rPr>
                <w:ins w:id="36323" w:author="phuong vu" w:date="2018-11-21T22:09:00Z"/>
                <w:del w:id="36324" w:author="Tran Huan" w:date="2018-11-25T22:00:00Z"/>
                <w:lang w:val="en-US"/>
              </w:rPr>
              <w:pPrChange w:id="36325" w:author="Tran Huan" w:date="2018-12-03T01:23:00Z">
                <w:pPr>
                  <w:spacing w:line="360" w:lineRule="auto"/>
                </w:pPr>
              </w:pPrChange>
            </w:pPr>
            <w:ins w:id="36326" w:author="phuong vu" w:date="2018-11-21T22:16:00Z">
              <w:del w:id="36327" w:author="Tran Huan" w:date="2018-11-25T22:00:00Z">
                <w:r w:rsidDel="00096943">
                  <w:rPr>
                    <w:lang w:val="en-US"/>
                  </w:rPr>
                  <w:delText>-</w:delText>
                </w:r>
              </w:del>
            </w:ins>
            <w:ins w:id="36328" w:author="phuong vu" w:date="2018-11-21T22:17:00Z">
              <w:del w:id="36329" w:author="Tran Huan" w:date="2018-11-25T22:00:00Z">
                <w:r w:rsidDel="00096943">
                  <w:rPr>
                    <w:lang w:val="en-US"/>
                  </w:rPr>
                  <w:delText xml:space="preserve"> Nếu chưa được cập nhật thời gian lấy và trả đồ. Thông tin sẽ lấy từ bên đơn hàng.</w:delText>
                </w:r>
              </w:del>
            </w:ins>
            <w:bookmarkStart w:id="36330" w:name="_Toc531004363"/>
            <w:bookmarkStart w:id="36331" w:name="_Toc531006280"/>
            <w:bookmarkStart w:id="36332" w:name="_Toc531572273"/>
            <w:bookmarkStart w:id="36333" w:name="_Toc531576121"/>
            <w:bookmarkStart w:id="36334" w:name="_Toc531579862"/>
            <w:bookmarkStart w:id="36335" w:name="_Toc531583600"/>
            <w:bookmarkEnd w:id="36330"/>
            <w:bookmarkEnd w:id="36331"/>
            <w:bookmarkEnd w:id="36332"/>
            <w:bookmarkEnd w:id="36333"/>
            <w:bookmarkEnd w:id="36334"/>
            <w:bookmarkEnd w:id="36335"/>
          </w:p>
        </w:tc>
        <w:bookmarkStart w:id="36336" w:name="_Toc531004364"/>
        <w:bookmarkStart w:id="36337" w:name="_Toc531006281"/>
        <w:bookmarkStart w:id="36338" w:name="_Toc531572274"/>
        <w:bookmarkStart w:id="36339" w:name="_Toc531576122"/>
        <w:bookmarkStart w:id="36340" w:name="_Toc531579863"/>
        <w:bookmarkStart w:id="36341" w:name="_Toc531583601"/>
        <w:bookmarkEnd w:id="36336"/>
        <w:bookmarkEnd w:id="36337"/>
        <w:bookmarkEnd w:id="36338"/>
        <w:bookmarkEnd w:id="36339"/>
        <w:bookmarkEnd w:id="36340"/>
        <w:bookmarkEnd w:id="36341"/>
      </w:tr>
      <w:tr w:rsidR="00565D22" w:rsidDel="00096943" w14:paraId="6D396ED9" w14:textId="7B6739F4" w:rsidTr="00565D22">
        <w:trPr>
          <w:ins w:id="36342" w:author="phuong vu" w:date="2018-11-21T22:09:00Z"/>
          <w:del w:id="36343" w:author="Tran Huan" w:date="2018-11-25T22:00:00Z"/>
        </w:trPr>
        <w:tc>
          <w:tcPr>
            <w:tcW w:w="805" w:type="dxa"/>
          </w:tcPr>
          <w:p w14:paraId="1173D1C3" w14:textId="3F45B328" w:rsidR="00565D22" w:rsidDel="00096943" w:rsidRDefault="00565D22" w:rsidP="00D10B12">
            <w:pPr>
              <w:spacing w:line="288" w:lineRule="auto"/>
              <w:contextualSpacing/>
              <w:jc w:val="center"/>
              <w:rPr>
                <w:ins w:id="36344" w:author="phuong vu" w:date="2018-11-21T22:09:00Z"/>
                <w:del w:id="36345" w:author="Tran Huan" w:date="2018-11-25T22:00:00Z"/>
                <w:lang w:val="en-US"/>
              </w:rPr>
              <w:pPrChange w:id="36346" w:author="Tran Huan" w:date="2018-12-03T01:23:00Z">
                <w:pPr>
                  <w:spacing w:line="360" w:lineRule="auto"/>
                  <w:jc w:val="center"/>
                </w:pPr>
              </w:pPrChange>
            </w:pPr>
            <w:ins w:id="36347" w:author="phuong vu" w:date="2018-11-21T22:09:00Z">
              <w:del w:id="36348" w:author="Tran Huan" w:date="2018-11-25T22:00:00Z">
                <w:r w:rsidDel="00096943">
                  <w:rPr>
                    <w:lang w:val="en-US"/>
                  </w:rPr>
                  <w:delText>4</w:delText>
                </w:r>
                <w:bookmarkStart w:id="36349" w:name="_Toc531004365"/>
                <w:bookmarkStart w:id="36350" w:name="_Toc531006282"/>
                <w:bookmarkStart w:id="36351" w:name="_Toc531572275"/>
                <w:bookmarkStart w:id="36352" w:name="_Toc531576123"/>
                <w:bookmarkStart w:id="36353" w:name="_Toc531579864"/>
                <w:bookmarkStart w:id="36354" w:name="_Toc531583602"/>
                <w:bookmarkEnd w:id="36349"/>
                <w:bookmarkEnd w:id="36350"/>
                <w:bookmarkEnd w:id="36351"/>
                <w:bookmarkEnd w:id="36352"/>
                <w:bookmarkEnd w:id="36353"/>
                <w:bookmarkEnd w:id="36354"/>
              </w:del>
            </w:ins>
          </w:p>
        </w:tc>
        <w:tc>
          <w:tcPr>
            <w:tcW w:w="1980" w:type="dxa"/>
          </w:tcPr>
          <w:p w14:paraId="2342EB3A" w14:textId="6FF6DE78" w:rsidR="00565D22" w:rsidDel="00096943" w:rsidRDefault="00565D22" w:rsidP="00D10B12">
            <w:pPr>
              <w:spacing w:line="288" w:lineRule="auto"/>
              <w:contextualSpacing/>
              <w:rPr>
                <w:ins w:id="36355" w:author="phuong vu" w:date="2018-11-21T22:09:00Z"/>
                <w:del w:id="36356" w:author="Tran Huan" w:date="2018-11-25T22:00:00Z"/>
                <w:lang w:val="en-US"/>
              </w:rPr>
              <w:pPrChange w:id="36357" w:author="Tran Huan" w:date="2018-12-03T01:23:00Z">
                <w:pPr>
                  <w:spacing w:line="360" w:lineRule="auto"/>
                </w:pPr>
              </w:pPrChange>
            </w:pPr>
            <w:ins w:id="36358" w:author="phuong vu" w:date="2018-11-21T22:09:00Z">
              <w:del w:id="36359" w:author="Tran Huan" w:date="2018-11-25T22:00:00Z">
                <w:r w:rsidDel="00096943">
                  <w:rPr>
                    <w:lang w:val="en-US"/>
                  </w:rPr>
                  <w:delText>table</w:delText>
                </w:r>
                <w:bookmarkStart w:id="36360" w:name="_Toc531004366"/>
                <w:bookmarkStart w:id="36361" w:name="_Toc531006283"/>
                <w:bookmarkStart w:id="36362" w:name="_Toc531572276"/>
                <w:bookmarkStart w:id="36363" w:name="_Toc531576124"/>
                <w:bookmarkStart w:id="36364" w:name="_Toc531579865"/>
                <w:bookmarkStart w:id="36365" w:name="_Toc531583603"/>
                <w:bookmarkEnd w:id="36360"/>
                <w:bookmarkEnd w:id="36361"/>
                <w:bookmarkEnd w:id="36362"/>
                <w:bookmarkEnd w:id="36363"/>
                <w:bookmarkEnd w:id="36364"/>
                <w:bookmarkEnd w:id="36365"/>
              </w:del>
            </w:ins>
          </w:p>
        </w:tc>
        <w:tc>
          <w:tcPr>
            <w:tcW w:w="2970" w:type="dxa"/>
          </w:tcPr>
          <w:p w14:paraId="5946CB30" w14:textId="7B0A98B2" w:rsidR="00565D22" w:rsidDel="00096943" w:rsidRDefault="00565D22" w:rsidP="00D10B12">
            <w:pPr>
              <w:spacing w:line="288" w:lineRule="auto"/>
              <w:contextualSpacing/>
              <w:rPr>
                <w:ins w:id="36366" w:author="phuong vu" w:date="2018-11-21T22:09:00Z"/>
                <w:del w:id="36367" w:author="Tran Huan" w:date="2018-11-25T22:00:00Z"/>
                <w:lang w:val="en-US"/>
              </w:rPr>
              <w:pPrChange w:id="36368" w:author="Tran Huan" w:date="2018-12-03T01:23:00Z">
                <w:pPr>
                  <w:spacing w:line="360" w:lineRule="auto"/>
                </w:pPr>
              </w:pPrChange>
            </w:pPr>
            <w:ins w:id="36369" w:author="phuong vu" w:date="2018-11-21T22:09:00Z">
              <w:del w:id="36370" w:author="Tran Huan" w:date="2018-11-25T22:00:00Z">
                <w:r w:rsidDel="00096943">
                  <w:rPr>
                    <w:lang w:val="en-US"/>
                  </w:rPr>
                  <w:delText xml:space="preserve">Hiển thị chi tiết đơn hàng (số thứ tự, loại dịch vụ, quần áo, số lượng, đơn vị tính, </w:delText>
                </w:r>
              </w:del>
            </w:ins>
            <w:ins w:id="36371" w:author="phuong vu" w:date="2018-11-21T22:18:00Z">
              <w:del w:id="36372" w:author="Tran Huan" w:date="2018-11-25T22:00:00Z">
                <w:r w:rsidR="00323EED" w:rsidDel="00096943">
                  <w:rPr>
                    <w:lang w:val="en-US"/>
                  </w:rPr>
                  <w:delText>tổng tạm</w:delText>
                </w:r>
              </w:del>
            </w:ins>
            <w:ins w:id="36373" w:author="phuong vu" w:date="2018-11-21T22:09:00Z">
              <w:del w:id="36374" w:author="Tran Huan" w:date="2018-11-25T22:00:00Z">
                <w:r w:rsidDel="00096943">
                  <w:rPr>
                    <w:lang w:val="en-US"/>
                  </w:rPr>
                  <w:delText>, số lượng</w:delText>
                </w:r>
              </w:del>
            </w:ins>
            <w:ins w:id="36375" w:author="phuong vu" w:date="2018-11-21T22:18:00Z">
              <w:del w:id="36376" w:author="Tran Huan" w:date="2018-11-25T22:00:00Z">
                <w:r w:rsidR="00323EED" w:rsidDel="00096943">
                  <w:rPr>
                    <w:lang w:val="en-US"/>
                  </w:rPr>
                  <w:delText xml:space="preserve"> đã nhận, số lượng đã trả</w:delText>
                </w:r>
              </w:del>
            </w:ins>
            <w:ins w:id="36377" w:author="phuong vu" w:date="2018-11-21T22:09:00Z">
              <w:del w:id="36378" w:author="Tran Huan" w:date="2018-11-25T22:00:00Z">
                <w:r w:rsidDel="00096943">
                  <w:rPr>
                    <w:lang w:val="en-US"/>
                  </w:rPr>
                  <w:delText>, chi tiết thêm).</w:delText>
                </w:r>
                <w:bookmarkStart w:id="36379" w:name="_Toc531004367"/>
                <w:bookmarkStart w:id="36380" w:name="_Toc531006284"/>
                <w:bookmarkStart w:id="36381" w:name="_Toc531572277"/>
                <w:bookmarkStart w:id="36382" w:name="_Toc531576125"/>
                <w:bookmarkStart w:id="36383" w:name="_Toc531579866"/>
                <w:bookmarkStart w:id="36384" w:name="_Toc531583604"/>
                <w:bookmarkEnd w:id="36379"/>
                <w:bookmarkEnd w:id="36380"/>
                <w:bookmarkEnd w:id="36381"/>
                <w:bookmarkEnd w:id="36382"/>
                <w:bookmarkEnd w:id="36383"/>
                <w:bookmarkEnd w:id="36384"/>
              </w:del>
            </w:ins>
          </w:p>
          <w:p w14:paraId="0BEDD658" w14:textId="58EFE047" w:rsidR="00565D22" w:rsidDel="00096943" w:rsidRDefault="00565D22" w:rsidP="00D10B12">
            <w:pPr>
              <w:spacing w:line="288" w:lineRule="auto"/>
              <w:contextualSpacing/>
              <w:rPr>
                <w:ins w:id="36385" w:author="phuong vu" w:date="2018-11-21T22:09:00Z"/>
                <w:del w:id="36386" w:author="Tran Huan" w:date="2018-11-25T22:00:00Z"/>
                <w:lang w:val="en-US"/>
              </w:rPr>
              <w:pPrChange w:id="36387" w:author="Tran Huan" w:date="2018-12-03T01:23:00Z">
                <w:pPr>
                  <w:spacing w:line="360" w:lineRule="auto"/>
                </w:pPr>
              </w:pPrChange>
            </w:pPr>
            <w:ins w:id="36388" w:author="phuong vu" w:date="2018-11-21T22:09:00Z">
              <w:del w:id="36389" w:author="Tran Huan" w:date="2018-11-25T22:00:00Z">
                <w:r w:rsidDel="00096943">
                  <w:rPr>
                    <w:lang w:val="en-US"/>
                  </w:rPr>
                  <w:delText>Chi tiết thêm bao gồm:</w:delText>
                </w:r>
                <w:bookmarkStart w:id="36390" w:name="_Toc531004368"/>
                <w:bookmarkStart w:id="36391" w:name="_Toc531006285"/>
                <w:bookmarkStart w:id="36392" w:name="_Toc531572278"/>
                <w:bookmarkStart w:id="36393" w:name="_Toc531576126"/>
                <w:bookmarkStart w:id="36394" w:name="_Toc531579867"/>
                <w:bookmarkStart w:id="36395" w:name="_Toc531583605"/>
                <w:bookmarkEnd w:id="36390"/>
                <w:bookmarkEnd w:id="36391"/>
                <w:bookmarkEnd w:id="36392"/>
                <w:bookmarkEnd w:id="36393"/>
                <w:bookmarkEnd w:id="36394"/>
                <w:bookmarkEnd w:id="36395"/>
              </w:del>
            </w:ins>
          </w:p>
          <w:p w14:paraId="3E44A2A5" w14:textId="4E192571" w:rsidR="00565D22" w:rsidDel="00096943" w:rsidRDefault="00565D22" w:rsidP="00D10B12">
            <w:pPr>
              <w:pStyle w:val="ListParagraph"/>
              <w:numPr>
                <w:ilvl w:val="0"/>
                <w:numId w:val="31"/>
              </w:numPr>
              <w:spacing w:line="288" w:lineRule="auto"/>
              <w:rPr>
                <w:ins w:id="36396" w:author="phuong vu" w:date="2018-11-21T22:09:00Z"/>
                <w:del w:id="36397" w:author="Tran Huan" w:date="2018-11-25T22:00:00Z"/>
                <w:lang w:val="en-US"/>
              </w:rPr>
              <w:pPrChange w:id="36398" w:author="Tran Huan" w:date="2018-12-03T01:23:00Z">
                <w:pPr>
                  <w:pStyle w:val="ListParagraph"/>
                  <w:numPr>
                    <w:numId w:val="31"/>
                  </w:numPr>
                  <w:spacing w:line="360" w:lineRule="auto"/>
                  <w:ind w:hanging="360"/>
                </w:pPr>
              </w:pPrChange>
            </w:pPr>
            <w:ins w:id="36399" w:author="phuong vu" w:date="2018-11-21T22:09:00Z">
              <w:del w:id="36400" w:author="Tran Huan" w:date="2018-11-25T22:00:00Z">
                <w:r w:rsidDel="00096943">
                  <w:rPr>
                    <w:lang w:val="en-US"/>
                  </w:rPr>
                  <w:delText>Chất liệu</w:delText>
                </w:r>
                <w:bookmarkStart w:id="36401" w:name="_Toc531004369"/>
                <w:bookmarkStart w:id="36402" w:name="_Toc531006286"/>
                <w:bookmarkStart w:id="36403" w:name="_Toc531572279"/>
                <w:bookmarkStart w:id="36404" w:name="_Toc531576127"/>
                <w:bookmarkStart w:id="36405" w:name="_Toc531579868"/>
                <w:bookmarkStart w:id="36406" w:name="_Toc531583606"/>
                <w:bookmarkEnd w:id="36401"/>
                <w:bookmarkEnd w:id="36402"/>
                <w:bookmarkEnd w:id="36403"/>
                <w:bookmarkEnd w:id="36404"/>
                <w:bookmarkEnd w:id="36405"/>
                <w:bookmarkEnd w:id="36406"/>
              </w:del>
            </w:ins>
          </w:p>
          <w:p w14:paraId="6A206204" w14:textId="140A6C25" w:rsidR="00565D22" w:rsidDel="00096943" w:rsidRDefault="00565D22" w:rsidP="00D10B12">
            <w:pPr>
              <w:pStyle w:val="ListParagraph"/>
              <w:numPr>
                <w:ilvl w:val="0"/>
                <w:numId w:val="31"/>
              </w:numPr>
              <w:spacing w:line="288" w:lineRule="auto"/>
              <w:rPr>
                <w:ins w:id="36407" w:author="phuong vu" w:date="2018-11-21T22:09:00Z"/>
                <w:del w:id="36408" w:author="Tran Huan" w:date="2018-11-25T22:00:00Z"/>
                <w:lang w:val="en-US"/>
              </w:rPr>
              <w:pPrChange w:id="36409" w:author="Tran Huan" w:date="2018-12-03T01:23:00Z">
                <w:pPr>
                  <w:pStyle w:val="ListParagraph"/>
                  <w:numPr>
                    <w:numId w:val="31"/>
                  </w:numPr>
                  <w:spacing w:line="360" w:lineRule="auto"/>
                  <w:ind w:hanging="360"/>
                </w:pPr>
              </w:pPrChange>
            </w:pPr>
            <w:ins w:id="36410" w:author="phuong vu" w:date="2018-11-21T22:09:00Z">
              <w:del w:id="36411" w:author="Tran Huan" w:date="2018-11-25T22:00:00Z">
                <w:r w:rsidDel="00096943">
                  <w:rPr>
                    <w:lang w:val="en-US"/>
                  </w:rPr>
                  <w:delText>Màu sắc</w:delText>
                </w:r>
                <w:bookmarkStart w:id="36412" w:name="_Toc531004370"/>
                <w:bookmarkStart w:id="36413" w:name="_Toc531006287"/>
                <w:bookmarkStart w:id="36414" w:name="_Toc531572280"/>
                <w:bookmarkStart w:id="36415" w:name="_Toc531576128"/>
                <w:bookmarkStart w:id="36416" w:name="_Toc531579869"/>
                <w:bookmarkStart w:id="36417" w:name="_Toc531583607"/>
                <w:bookmarkEnd w:id="36412"/>
                <w:bookmarkEnd w:id="36413"/>
                <w:bookmarkEnd w:id="36414"/>
                <w:bookmarkEnd w:id="36415"/>
                <w:bookmarkEnd w:id="36416"/>
                <w:bookmarkEnd w:id="36417"/>
              </w:del>
            </w:ins>
          </w:p>
          <w:p w14:paraId="775D17A1" w14:textId="2DE7E5AD" w:rsidR="00565D22" w:rsidDel="00096943" w:rsidRDefault="00565D22" w:rsidP="00D10B12">
            <w:pPr>
              <w:pStyle w:val="ListParagraph"/>
              <w:numPr>
                <w:ilvl w:val="0"/>
                <w:numId w:val="31"/>
              </w:numPr>
              <w:spacing w:line="288" w:lineRule="auto"/>
              <w:rPr>
                <w:ins w:id="36418" w:author="phuong vu" w:date="2018-11-21T22:09:00Z"/>
                <w:del w:id="36419" w:author="Tran Huan" w:date="2018-11-25T22:00:00Z"/>
                <w:lang w:val="en-US"/>
              </w:rPr>
              <w:pPrChange w:id="36420" w:author="Tran Huan" w:date="2018-12-03T01:23:00Z">
                <w:pPr>
                  <w:pStyle w:val="ListParagraph"/>
                  <w:numPr>
                    <w:numId w:val="31"/>
                  </w:numPr>
                  <w:spacing w:line="360" w:lineRule="auto"/>
                  <w:ind w:hanging="360"/>
                </w:pPr>
              </w:pPrChange>
            </w:pPr>
            <w:ins w:id="36421" w:author="phuong vu" w:date="2018-11-21T22:09:00Z">
              <w:del w:id="36422" w:author="Tran Huan" w:date="2018-11-25T22:00:00Z">
                <w:r w:rsidDel="00096943">
                  <w:rPr>
                    <w:lang w:val="en-US"/>
                  </w:rPr>
                  <w:delText>Nhãn hiệu</w:delText>
                </w:r>
                <w:bookmarkStart w:id="36423" w:name="_Toc531004371"/>
                <w:bookmarkStart w:id="36424" w:name="_Toc531006288"/>
                <w:bookmarkStart w:id="36425" w:name="_Toc531572281"/>
                <w:bookmarkStart w:id="36426" w:name="_Toc531576129"/>
                <w:bookmarkStart w:id="36427" w:name="_Toc531579870"/>
                <w:bookmarkStart w:id="36428" w:name="_Toc531583608"/>
                <w:bookmarkEnd w:id="36423"/>
                <w:bookmarkEnd w:id="36424"/>
                <w:bookmarkEnd w:id="36425"/>
                <w:bookmarkEnd w:id="36426"/>
                <w:bookmarkEnd w:id="36427"/>
                <w:bookmarkEnd w:id="36428"/>
              </w:del>
            </w:ins>
          </w:p>
          <w:p w14:paraId="49607612" w14:textId="4F94BCD9" w:rsidR="00565D22" w:rsidRPr="00495D42" w:rsidDel="00096943" w:rsidRDefault="00565D22" w:rsidP="00D10B12">
            <w:pPr>
              <w:pStyle w:val="ListParagraph"/>
              <w:numPr>
                <w:ilvl w:val="0"/>
                <w:numId w:val="31"/>
              </w:numPr>
              <w:spacing w:line="288" w:lineRule="auto"/>
              <w:rPr>
                <w:ins w:id="36429" w:author="phuong vu" w:date="2018-11-21T22:09:00Z"/>
                <w:del w:id="36430" w:author="Tran Huan" w:date="2018-11-25T22:00:00Z"/>
                <w:lang w:val="en-US"/>
              </w:rPr>
              <w:pPrChange w:id="36431" w:author="Tran Huan" w:date="2018-12-03T01:23:00Z">
                <w:pPr>
                  <w:pStyle w:val="ListParagraph"/>
                  <w:numPr>
                    <w:numId w:val="31"/>
                  </w:numPr>
                  <w:spacing w:line="360" w:lineRule="auto"/>
                  <w:ind w:hanging="360"/>
                </w:pPr>
              </w:pPrChange>
            </w:pPr>
            <w:ins w:id="36432" w:author="phuong vu" w:date="2018-11-21T22:09:00Z">
              <w:del w:id="36433" w:author="Tran Huan" w:date="2018-11-25T22:00:00Z">
                <w:r w:rsidDel="00096943">
                  <w:rPr>
                    <w:lang w:val="en-US"/>
                  </w:rPr>
                  <w:delText>Ghi chú</w:delText>
                </w:r>
                <w:bookmarkStart w:id="36434" w:name="_Toc531004372"/>
                <w:bookmarkStart w:id="36435" w:name="_Toc531006289"/>
                <w:bookmarkStart w:id="36436" w:name="_Toc531572282"/>
                <w:bookmarkStart w:id="36437" w:name="_Toc531576130"/>
                <w:bookmarkStart w:id="36438" w:name="_Toc531579871"/>
                <w:bookmarkStart w:id="36439" w:name="_Toc531583609"/>
                <w:bookmarkEnd w:id="36434"/>
                <w:bookmarkEnd w:id="36435"/>
                <w:bookmarkEnd w:id="36436"/>
                <w:bookmarkEnd w:id="36437"/>
                <w:bookmarkEnd w:id="36438"/>
                <w:bookmarkEnd w:id="36439"/>
              </w:del>
            </w:ins>
          </w:p>
        </w:tc>
        <w:tc>
          <w:tcPr>
            <w:tcW w:w="1266" w:type="dxa"/>
          </w:tcPr>
          <w:p w14:paraId="149E70AD" w14:textId="0D0642BD" w:rsidR="00565D22" w:rsidDel="00096943" w:rsidRDefault="00565D22" w:rsidP="00D10B12">
            <w:pPr>
              <w:spacing w:line="288" w:lineRule="auto"/>
              <w:contextualSpacing/>
              <w:jc w:val="left"/>
              <w:rPr>
                <w:ins w:id="36440" w:author="phuong vu" w:date="2018-11-21T22:09:00Z"/>
                <w:del w:id="36441" w:author="Tran Huan" w:date="2018-11-25T22:00:00Z"/>
                <w:lang w:val="en-US"/>
              </w:rPr>
              <w:pPrChange w:id="36442" w:author="Tran Huan" w:date="2018-12-03T01:23:00Z">
                <w:pPr>
                  <w:spacing w:line="360" w:lineRule="auto"/>
                  <w:jc w:val="left"/>
                </w:pPr>
              </w:pPrChange>
            </w:pPr>
            <w:ins w:id="36443" w:author="phuong vu" w:date="2018-11-21T22:09:00Z">
              <w:del w:id="36444" w:author="Tran Huan" w:date="2018-11-25T22:00:00Z">
                <w:r w:rsidDel="00096943">
                  <w:rPr>
                    <w:lang w:val="en-US"/>
                  </w:rPr>
                  <w:delText>Không có dữ liệu nếu rỗng</w:delText>
                </w:r>
                <w:bookmarkStart w:id="36445" w:name="_Toc531004373"/>
                <w:bookmarkStart w:id="36446" w:name="_Toc531006290"/>
                <w:bookmarkStart w:id="36447" w:name="_Toc531572283"/>
                <w:bookmarkStart w:id="36448" w:name="_Toc531576131"/>
                <w:bookmarkStart w:id="36449" w:name="_Toc531579872"/>
                <w:bookmarkStart w:id="36450" w:name="_Toc531583610"/>
                <w:bookmarkEnd w:id="36445"/>
                <w:bookmarkEnd w:id="36446"/>
                <w:bookmarkEnd w:id="36447"/>
                <w:bookmarkEnd w:id="36448"/>
                <w:bookmarkEnd w:id="36449"/>
                <w:bookmarkEnd w:id="36450"/>
              </w:del>
            </w:ins>
          </w:p>
        </w:tc>
        <w:tc>
          <w:tcPr>
            <w:tcW w:w="1756" w:type="dxa"/>
          </w:tcPr>
          <w:p w14:paraId="1D55520D" w14:textId="42E8E35D" w:rsidR="00565D22" w:rsidDel="00096943" w:rsidRDefault="00323EED" w:rsidP="00D10B12">
            <w:pPr>
              <w:spacing w:line="288" w:lineRule="auto"/>
              <w:contextualSpacing/>
              <w:rPr>
                <w:ins w:id="36451" w:author="phuong vu" w:date="2018-11-21T22:09:00Z"/>
                <w:del w:id="36452" w:author="Tran Huan" w:date="2018-11-25T22:00:00Z"/>
                <w:lang w:val="en-US"/>
              </w:rPr>
              <w:pPrChange w:id="36453" w:author="Tran Huan" w:date="2018-12-03T01:23:00Z">
                <w:pPr>
                  <w:spacing w:line="360" w:lineRule="auto"/>
                </w:pPr>
              </w:pPrChange>
            </w:pPr>
            <w:ins w:id="36454" w:author="phuong vu" w:date="2018-11-21T22:19:00Z">
              <w:del w:id="36455" w:author="Tran Huan" w:date="2018-11-25T22:00:00Z">
                <w:r w:rsidDel="00096943">
                  <w:rPr>
                    <w:lang w:val="en-US"/>
                  </w:rPr>
                  <w:delText>Tổng tạm sẽ là 0 nếu chưa cập nhật số lượng đã nhận.</w:delText>
                </w:r>
              </w:del>
            </w:ins>
            <w:bookmarkStart w:id="36456" w:name="_Toc531004374"/>
            <w:bookmarkStart w:id="36457" w:name="_Toc531006291"/>
            <w:bookmarkStart w:id="36458" w:name="_Toc531572284"/>
            <w:bookmarkStart w:id="36459" w:name="_Toc531576132"/>
            <w:bookmarkStart w:id="36460" w:name="_Toc531579873"/>
            <w:bookmarkStart w:id="36461" w:name="_Toc531583611"/>
            <w:bookmarkEnd w:id="36456"/>
            <w:bookmarkEnd w:id="36457"/>
            <w:bookmarkEnd w:id="36458"/>
            <w:bookmarkEnd w:id="36459"/>
            <w:bookmarkEnd w:id="36460"/>
            <w:bookmarkEnd w:id="36461"/>
          </w:p>
        </w:tc>
        <w:bookmarkStart w:id="36462" w:name="_Toc531004375"/>
        <w:bookmarkStart w:id="36463" w:name="_Toc531006292"/>
        <w:bookmarkStart w:id="36464" w:name="_Toc531572285"/>
        <w:bookmarkStart w:id="36465" w:name="_Toc531576133"/>
        <w:bookmarkStart w:id="36466" w:name="_Toc531579874"/>
        <w:bookmarkStart w:id="36467" w:name="_Toc531583612"/>
        <w:bookmarkEnd w:id="36462"/>
        <w:bookmarkEnd w:id="36463"/>
        <w:bookmarkEnd w:id="36464"/>
        <w:bookmarkEnd w:id="36465"/>
        <w:bookmarkEnd w:id="36466"/>
        <w:bookmarkEnd w:id="36467"/>
      </w:tr>
      <w:tr w:rsidR="00565D22" w:rsidDel="00096943" w14:paraId="25319E1A" w14:textId="6FDF7573" w:rsidTr="00565D22">
        <w:trPr>
          <w:ins w:id="36468" w:author="phuong vu" w:date="2018-11-21T22:09:00Z"/>
          <w:del w:id="36469" w:author="Tran Huan" w:date="2018-11-25T22:00:00Z"/>
        </w:trPr>
        <w:tc>
          <w:tcPr>
            <w:tcW w:w="805" w:type="dxa"/>
          </w:tcPr>
          <w:p w14:paraId="4F5E6887" w14:textId="4227374F" w:rsidR="00565D22" w:rsidDel="00096943" w:rsidRDefault="00565D22" w:rsidP="00D10B12">
            <w:pPr>
              <w:spacing w:line="288" w:lineRule="auto"/>
              <w:contextualSpacing/>
              <w:jc w:val="center"/>
              <w:rPr>
                <w:ins w:id="36470" w:author="phuong vu" w:date="2018-11-21T22:09:00Z"/>
                <w:del w:id="36471" w:author="Tran Huan" w:date="2018-11-25T22:00:00Z"/>
                <w:lang w:val="en-US"/>
              </w:rPr>
              <w:pPrChange w:id="36472" w:author="Tran Huan" w:date="2018-12-03T01:23:00Z">
                <w:pPr>
                  <w:spacing w:line="360" w:lineRule="auto"/>
                  <w:jc w:val="center"/>
                </w:pPr>
              </w:pPrChange>
            </w:pPr>
            <w:ins w:id="36473" w:author="phuong vu" w:date="2018-11-21T22:09:00Z">
              <w:del w:id="36474" w:author="Tran Huan" w:date="2018-11-25T22:00:00Z">
                <w:r w:rsidDel="00096943">
                  <w:rPr>
                    <w:lang w:val="en-US"/>
                  </w:rPr>
                  <w:delText>5</w:delText>
                </w:r>
                <w:bookmarkStart w:id="36475" w:name="_Toc531004376"/>
                <w:bookmarkStart w:id="36476" w:name="_Toc531006293"/>
                <w:bookmarkStart w:id="36477" w:name="_Toc531572286"/>
                <w:bookmarkStart w:id="36478" w:name="_Toc531576134"/>
                <w:bookmarkStart w:id="36479" w:name="_Toc531579875"/>
                <w:bookmarkStart w:id="36480" w:name="_Toc531583613"/>
                <w:bookmarkEnd w:id="36475"/>
                <w:bookmarkEnd w:id="36476"/>
                <w:bookmarkEnd w:id="36477"/>
                <w:bookmarkEnd w:id="36478"/>
                <w:bookmarkEnd w:id="36479"/>
                <w:bookmarkEnd w:id="36480"/>
              </w:del>
            </w:ins>
          </w:p>
        </w:tc>
        <w:tc>
          <w:tcPr>
            <w:tcW w:w="1980" w:type="dxa"/>
          </w:tcPr>
          <w:p w14:paraId="73DCD9E2" w14:textId="75819A4D" w:rsidR="00565D22" w:rsidDel="00096943" w:rsidRDefault="00565D22" w:rsidP="00D10B12">
            <w:pPr>
              <w:spacing w:line="288" w:lineRule="auto"/>
              <w:contextualSpacing/>
              <w:rPr>
                <w:ins w:id="36481" w:author="phuong vu" w:date="2018-11-21T22:09:00Z"/>
                <w:del w:id="36482" w:author="Tran Huan" w:date="2018-11-25T22:00:00Z"/>
                <w:lang w:val="en-US"/>
              </w:rPr>
              <w:pPrChange w:id="36483" w:author="Tran Huan" w:date="2018-12-03T01:23:00Z">
                <w:pPr>
                  <w:spacing w:line="360" w:lineRule="auto"/>
                </w:pPr>
              </w:pPrChange>
            </w:pPr>
            <w:ins w:id="36484" w:author="phuong vu" w:date="2018-11-21T22:09:00Z">
              <w:del w:id="36485" w:author="Tran Huan" w:date="2018-11-25T22:00:00Z">
                <w:r w:rsidDel="00096943">
                  <w:rPr>
                    <w:lang w:val="en-US"/>
                  </w:rPr>
                  <w:delText>button</w:delText>
                </w:r>
                <w:bookmarkStart w:id="36486" w:name="_Toc531004377"/>
                <w:bookmarkStart w:id="36487" w:name="_Toc531006294"/>
                <w:bookmarkStart w:id="36488" w:name="_Toc531572287"/>
                <w:bookmarkStart w:id="36489" w:name="_Toc531576135"/>
                <w:bookmarkStart w:id="36490" w:name="_Toc531579876"/>
                <w:bookmarkStart w:id="36491" w:name="_Toc531583614"/>
                <w:bookmarkEnd w:id="36486"/>
                <w:bookmarkEnd w:id="36487"/>
                <w:bookmarkEnd w:id="36488"/>
                <w:bookmarkEnd w:id="36489"/>
                <w:bookmarkEnd w:id="36490"/>
                <w:bookmarkEnd w:id="36491"/>
              </w:del>
            </w:ins>
          </w:p>
        </w:tc>
        <w:tc>
          <w:tcPr>
            <w:tcW w:w="2970" w:type="dxa"/>
          </w:tcPr>
          <w:p w14:paraId="7A9FA0F1" w14:textId="1CA9031B" w:rsidR="00565D22" w:rsidDel="00096943" w:rsidRDefault="00323EED" w:rsidP="00D10B12">
            <w:pPr>
              <w:spacing w:line="288" w:lineRule="auto"/>
              <w:contextualSpacing/>
              <w:rPr>
                <w:ins w:id="36492" w:author="phuong vu" w:date="2018-11-21T22:09:00Z"/>
                <w:del w:id="36493" w:author="Tran Huan" w:date="2018-11-25T22:00:00Z"/>
                <w:lang w:val="en-US"/>
              </w:rPr>
              <w:pPrChange w:id="36494" w:author="Tran Huan" w:date="2018-12-03T01:23:00Z">
                <w:pPr>
                  <w:spacing w:line="360" w:lineRule="auto"/>
                </w:pPr>
              </w:pPrChange>
            </w:pPr>
            <w:ins w:id="36495" w:author="phuong vu" w:date="2018-11-21T22:20:00Z">
              <w:del w:id="36496" w:author="Tran Huan" w:date="2018-11-25T22:00:00Z">
                <w:r w:rsidDel="00096943">
                  <w:rPr>
                    <w:lang w:val="en-US"/>
                  </w:rPr>
                  <w:delText>Cập nhật biên nhận</w:delText>
                </w:r>
              </w:del>
            </w:ins>
            <w:bookmarkStart w:id="36497" w:name="_Toc531004378"/>
            <w:bookmarkStart w:id="36498" w:name="_Toc531006295"/>
            <w:bookmarkStart w:id="36499" w:name="_Toc531572288"/>
            <w:bookmarkStart w:id="36500" w:name="_Toc531576136"/>
            <w:bookmarkStart w:id="36501" w:name="_Toc531579877"/>
            <w:bookmarkStart w:id="36502" w:name="_Toc531583615"/>
            <w:bookmarkEnd w:id="36497"/>
            <w:bookmarkEnd w:id="36498"/>
            <w:bookmarkEnd w:id="36499"/>
            <w:bookmarkEnd w:id="36500"/>
            <w:bookmarkEnd w:id="36501"/>
            <w:bookmarkEnd w:id="36502"/>
          </w:p>
        </w:tc>
        <w:tc>
          <w:tcPr>
            <w:tcW w:w="1266" w:type="dxa"/>
          </w:tcPr>
          <w:p w14:paraId="58EE48D7" w14:textId="1AE8E1FA" w:rsidR="00565D22" w:rsidDel="00096943" w:rsidRDefault="00565D22" w:rsidP="00D10B12">
            <w:pPr>
              <w:spacing w:line="288" w:lineRule="auto"/>
              <w:contextualSpacing/>
              <w:jc w:val="left"/>
              <w:rPr>
                <w:ins w:id="36503" w:author="phuong vu" w:date="2018-11-21T22:09:00Z"/>
                <w:del w:id="36504" w:author="Tran Huan" w:date="2018-11-25T22:00:00Z"/>
                <w:lang w:val="en-US"/>
              </w:rPr>
              <w:pPrChange w:id="36505" w:author="Tran Huan" w:date="2018-12-03T01:23:00Z">
                <w:pPr>
                  <w:spacing w:line="360" w:lineRule="auto"/>
                  <w:jc w:val="left"/>
                </w:pPr>
              </w:pPrChange>
            </w:pPr>
            <w:bookmarkStart w:id="36506" w:name="_Toc531004379"/>
            <w:bookmarkStart w:id="36507" w:name="_Toc531006296"/>
            <w:bookmarkStart w:id="36508" w:name="_Toc531572289"/>
            <w:bookmarkStart w:id="36509" w:name="_Toc531576137"/>
            <w:bookmarkStart w:id="36510" w:name="_Toc531579878"/>
            <w:bookmarkStart w:id="36511" w:name="_Toc531583616"/>
            <w:bookmarkEnd w:id="36506"/>
            <w:bookmarkEnd w:id="36507"/>
            <w:bookmarkEnd w:id="36508"/>
            <w:bookmarkEnd w:id="36509"/>
            <w:bookmarkEnd w:id="36510"/>
            <w:bookmarkEnd w:id="36511"/>
          </w:p>
        </w:tc>
        <w:tc>
          <w:tcPr>
            <w:tcW w:w="1756" w:type="dxa"/>
          </w:tcPr>
          <w:p w14:paraId="486D53B8" w14:textId="5134C110" w:rsidR="00565D22" w:rsidDel="00096943" w:rsidRDefault="001C0454" w:rsidP="00D10B12">
            <w:pPr>
              <w:spacing w:line="288" w:lineRule="auto"/>
              <w:contextualSpacing/>
              <w:rPr>
                <w:ins w:id="36512" w:author="phuong vu" w:date="2018-11-21T22:09:00Z"/>
                <w:del w:id="36513" w:author="Tran Huan" w:date="2018-11-25T22:00:00Z"/>
                <w:lang w:val="en-US"/>
              </w:rPr>
              <w:pPrChange w:id="36514" w:author="Tran Huan" w:date="2018-12-03T01:23:00Z">
                <w:pPr>
                  <w:spacing w:line="360" w:lineRule="auto"/>
                </w:pPr>
              </w:pPrChange>
            </w:pPr>
            <w:ins w:id="36515" w:author="phuong vu" w:date="2018-11-21T22:23:00Z">
              <w:del w:id="36516" w:author="Tran Huan" w:date="2018-11-25T22:00:00Z">
                <w:r w:rsidDel="00096943">
                  <w:rPr>
                    <w:lang w:val="en-US"/>
                  </w:rPr>
                  <w:delText xml:space="preserve">Hiển thị khi </w:delText>
                </w:r>
              </w:del>
            </w:ins>
            <w:ins w:id="36517" w:author="phuong vu" w:date="2018-11-21T22:24:00Z">
              <w:del w:id="36518" w:author="Tran Huan" w:date="2018-11-25T22:00:00Z">
                <w:r w:rsidDel="00096943">
                  <w:rPr>
                    <w:lang w:val="en-US"/>
                  </w:rPr>
                  <w:delText>biên nhận đã được xác nhận đã lấy đồ.</w:delText>
                </w:r>
              </w:del>
            </w:ins>
            <w:bookmarkStart w:id="36519" w:name="_Toc531004380"/>
            <w:bookmarkStart w:id="36520" w:name="_Toc531006297"/>
            <w:bookmarkStart w:id="36521" w:name="_Toc531572290"/>
            <w:bookmarkStart w:id="36522" w:name="_Toc531576138"/>
            <w:bookmarkStart w:id="36523" w:name="_Toc531579879"/>
            <w:bookmarkStart w:id="36524" w:name="_Toc531583617"/>
            <w:bookmarkEnd w:id="36519"/>
            <w:bookmarkEnd w:id="36520"/>
            <w:bookmarkEnd w:id="36521"/>
            <w:bookmarkEnd w:id="36522"/>
            <w:bookmarkEnd w:id="36523"/>
            <w:bookmarkEnd w:id="36524"/>
          </w:p>
        </w:tc>
        <w:bookmarkStart w:id="36525" w:name="_Toc531004381"/>
        <w:bookmarkStart w:id="36526" w:name="_Toc531006298"/>
        <w:bookmarkStart w:id="36527" w:name="_Toc531572291"/>
        <w:bookmarkStart w:id="36528" w:name="_Toc531576139"/>
        <w:bookmarkStart w:id="36529" w:name="_Toc531579880"/>
        <w:bookmarkStart w:id="36530" w:name="_Toc531583618"/>
        <w:bookmarkEnd w:id="36525"/>
        <w:bookmarkEnd w:id="36526"/>
        <w:bookmarkEnd w:id="36527"/>
        <w:bookmarkEnd w:id="36528"/>
        <w:bookmarkEnd w:id="36529"/>
        <w:bookmarkEnd w:id="36530"/>
      </w:tr>
      <w:tr w:rsidR="00323EED" w:rsidDel="00096943" w14:paraId="5F94F10B" w14:textId="1C6EF3A6" w:rsidTr="00565D22">
        <w:trPr>
          <w:ins w:id="36531" w:author="phuong vu" w:date="2018-11-21T22:19:00Z"/>
          <w:del w:id="36532" w:author="Tran Huan" w:date="2018-11-25T22:00:00Z"/>
        </w:trPr>
        <w:tc>
          <w:tcPr>
            <w:tcW w:w="805" w:type="dxa"/>
          </w:tcPr>
          <w:p w14:paraId="20AC7FD5" w14:textId="0C3F80E2" w:rsidR="00323EED" w:rsidDel="00096943" w:rsidRDefault="00323EED" w:rsidP="00D10B12">
            <w:pPr>
              <w:spacing w:line="288" w:lineRule="auto"/>
              <w:contextualSpacing/>
              <w:jc w:val="center"/>
              <w:rPr>
                <w:ins w:id="36533" w:author="phuong vu" w:date="2018-11-21T22:19:00Z"/>
                <w:del w:id="36534" w:author="Tran Huan" w:date="2018-11-25T22:00:00Z"/>
                <w:lang w:val="en-US"/>
              </w:rPr>
              <w:pPrChange w:id="36535" w:author="Tran Huan" w:date="2018-12-03T01:23:00Z">
                <w:pPr>
                  <w:spacing w:line="360" w:lineRule="auto"/>
                  <w:jc w:val="center"/>
                </w:pPr>
              </w:pPrChange>
            </w:pPr>
            <w:ins w:id="36536" w:author="phuong vu" w:date="2018-11-21T22:20:00Z">
              <w:del w:id="36537" w:author="Tran Huan" w:date="2018-11-25T22:00:00Z">
                <w:r w:rsidDel="00096943">
                  <w:rPr>
                    <w:lang w:val="en-US"/>
                  </w:rPr>
                  <w:delText>6</w:delText>
                </w:r>
              </w:del>
            </w:ins>
            <w:bookmarkStart w:id="36538" w:name="_Toc531004382"/>
            <w:bookmarkStart w:id="36539" w:name="_Toc531006299"/>
            <w:bookmarkStart w:id="36540" w:name="_Toc531572292"/>
            <w:bookmarkStart w:id="36541" w:name="_Toc531576140"/>
            <w:bookmarkStart w:id="36542" w:name="_Toc531579881"/>
            <w:bookmarkStart w:id="36543" w:name="_Toc531583619"/>
            <w:bookmarkEnd w:id="36538"/>
            <w:bookmarkEnd w:id="36539"/>
            <w:bookmarkEnd w:id="36540"/>
            <w:bookmarkEnd w:id="36541"/>
            <w:bookmarkEnd w:id="36542"/>
            <w:bookmarkEnd w:id="36543"/>
          </w:p>
        </w:tc>
        <w:tc>
          <w:tcPr>
            <w:tcW w:w="1980" w:type="dxa"/>
          </w:tcPr>
          <w:p w14:paraId="14B0CC1F" w14:textId="64930510" w:rsidR="00323EED" w:rsidDel="00096943" w:rsidRDefault="00323EED" w:rsidP="00D10B12">
            <w:pPr>
              <w:spacing w:line="288" w:lineRule="auto"/>
              <w:contextualSpacing/>
              <w:rPr>
                <w:ins w:id="36544" w:author="phuong vu" w:date="2018-11-21T22:19:00Z"/>
                <w:del w:id="36545" w:author="Tran Huan" w:date="2018-11-25T22:00:00Z"/>
                <w:lang w:val="en-US"/>
              </w:rPr>
              <w:pPrChange w:id="36546" w:author="Tran Huan" w:date="2018-12-03T01:23:00Z">
                <w:pPr>
                  <w:spacing w:line="360" w:lineRule="auto"/>
                </w:pPr>
              </w:pPrChange>
            </w:pPr>
            <w:ins w:id="36547" w:author="phuong vu" w:date="2018-11-21T22:20:00Z">
              <w:del w:id="36548" w:author="Tran Huan" w:date="2018-11-25T22:00:00Z">
                <w:r w:rsidDel="00096943">
                  <w:rPr>
                    <w:lang w:val="en-US"/>
                  </w:rPr>
                  <w:delText>button</w:delText>
                </w:r>
              </w:del>
            </w:ins>
            <w:bookmarkStart w:id="36549" w:name="_Toc531004383"/>
            <w:bookmarkStart w:id="36550" w:name="_Toc531006300"/>
            <w:bookmarkStart w:id="36551" w:name="_Toc531572293"/>
            <w:bookmarkStart w:id="36552" w:name="_Toc531576141"/>
            <w:bookmarkStart w:id="36553" w:name="_Toc531579882"/>
            <w:bookmarkStart w:id="36554" w:name="_Toc531583620"/>
            <w:bookmarkEnd w:id="36549"/>
            <w:bookmarkEnd w:id="36550"/>
            <w:bookmarkEnd w:id="36551"/>
            <w:bookmarkEnd w:id="36552"/>
            <w:bookmarkEnd w:id="36553"/>
            <w:bookmarkEnd w:id="36554"/>
          </w:p>
        </w:tc>
        <w:tc>
          <w:tcPr>
            <w:tcW w:w="2970" w:type="dxa"/>
          </w:tcPr>
          <w:p w14:paraId="5D938E83" w14:textId="7E1B65B8" w:rsidR="00323EED" w:rsidDel="00096943" w:rsidRDefault="00323EED" w:rsidP="00D10B12">
            <w:pPr>
              <w:spacing w:line="288" w:lineRule="auto"/>
              <w:contextualSpacing/>
              <w:rPr>
                <w:ins w:id="36555" w:author="phuong vu" w:date="2018-11-21T22:19:00Z"/>
                <w:del w:id="36556" w:author="Tran Huan" w:date="2018-11-25T22:00:00Z"/>
                <w:lang w:val="en-US"/>
              </w:rPr>
              <w:pPrChange w:id="36557" w:author="Tran Huan" w:date="2018-12-03T01:23:00Z">
                <w:pPr>
                  <w:spacing w:line="360" w:lineRule="auto"/>
                </w:pPr>
              </w:pPrChange>
            </w:pPr>
            <w:ins w:id="36558" w:author="phuong vu" w:date="2018-11-21T22:20:00Z">
              <w:del w:id="36559" w:author="Tran Huan" w:date="2018-11-25T22:00:00Z">
                <w:r w:rsidDel="00096943">
                  <w:rPr>
                    <w:lang w:val="en-US"/>
                  </w:rPr>
                  <w:delText>Trả đồ. Đồng ý thực hiện trả đồ đối với biên nhận đó.</w:delText>
                </w:r>
              </w:del>
            </w:ins>
            <w:bookmarkStart w:id="36560" w:name="_Toc531004384"/>
            <w:bookmarkStart w:id="36561" w:name="_Toc531006301"/>
            <w:bookmarkStart w:id="36562" w:name="_Toc531572294"/>
            <w:bookmarkStart w:id="36563" w:name="_Toc531576142"/>
            <w:bookmarkStart w:id="36564" w:name="_Toc531579883"/>
            <w:bookmarkStart w:id="36565" w:name="_Toc531583621"/>
            <w:bookmarkEnd w:id="36560"/>
            <w:bookmarkEnd w:id="36561"/>
            <w:bookmarkEnd w:id="36562"/>
            <w:bookmarkEnd w:id="36563"/>
            <w:bookmarkEnd w:id="36564"/>
            <w:bookmarkEnd w:id="36565"/>
          </w:p>
        </w:tc>
        <w:tc>
          <w:tcPr>
            <w:tcW w:w="1266" w:type="dxa"/>
          </w:tcPr>
          <w:p w14:paraId="00CF1BD9" w14:textId="7C1A2D6A" w:rsidR="00323EED" w:rsidDel="00096943" w:rsidRDefault="00323EED" w:rsidP="00D10B12">
            <w:pPr>
              <w:spacing w:line="288" w:lineRule="auto"/>
              <w:contextualSpacing/>
              <w:jc w:val="left"/>
              <w:rPr>
                <w:ins w:id="36566" w:author="phuong vu" w:date="2018-11-21T22:19:00Z"/>
                <w:del w:id="36567" w:author="Tran Huan" w:date="2018-11-25T22:00:00Z"/>
                <w:lang w:val="en-US"/>
              </w:rPr>
              <w:pPrChange w:id="36568" w:author="Tran Huan" w:date="2018-12-03T01:23:00Z">
                <w:pPr>
                  <w:spacing w:line="360" w:lineRule="auto"/>
                  <w:jc w:val="left"/>
                </w:pPr>
              </w:pPrChange>
            </w:pPr>
            <w:bookmarkStart w:id="36569" w:name="_Toc531004385"/>
            <w:bookmarkStart w:id="36570" w:name="_Toc531006302"/>
            <w:bookmarkStart w:id="36571" w:name="_Toc531572295"/>
            <w:bookmarkStart w:id="36572" w:name="_Toc531576143"/>
            <w:bookmarkStart w:id="36573" w:name="_Toc531579884"/>
            <w:bookmarkStart w:id="36574" w:name="_Toc531583622"/>
            <w:bookmarkEnd w:id="36569"/>
            <w:bookmarkEnd w:id="36570"/>
            <w:bookmarkEnd w:id="36571"/>
            <w:bookmarkEnd w:id="36572"/>
            <w:bookmarkEnd w:id="36573"/>
            <w:bookmarkEnd w:id="36574"/>
          </w:p>
        </w:tc>
        <w:tc>
          <w:tcPr>
            <w:tcW w:w="1756" w:type="dxa"/>
          </w:tcPr>
          <w:p w14:paraId="246C08A9" w14:textId="79C52D7C" w:rsidR="001C0454" w:rsidRPr="001C0454" w:rsidDel="00096943" w:rsidRDefault="001C0454" w:rsidP="00D10B12">
            <w:pPr>
              <w:spacing w:line="288" w:lineRule="auto"/>
              <w:contextualSpacing/>
              <w:rPr>
                <w:ins w:id="36575" w:author="phuong vu" w:date="2018-11-21T22:19:00Z"/>
                <w:del w:id="36576" w:author="Tran Huan" w:date="2018-11-25T22:00:00Z"/>
                <w:lang w:val="en-US"/>
              </w:rPr>
              <w:pPrChange w:id="36577" w:author="Tran Huan" w:date="2018-12-03T01:23:00Z">
                <w:pPr>
                  <w:spacing w:line="360" w:lineRule="auto"/>
                </w:pPr>
              </w:pPrChange>
            </w:pPr>
            <w:ins w:id="36578" w:author="phuong vu" w:date="2018-11-21T22:25:00Z">
              <w:del w:id="36579" w:author="Tran Huan" w:date="2018-11-25T22:00:00Z">
                <w:r w:rsidDel="00096943">
                  <w:rPr>
                    <w:lang w:val="en-US"/>
                  </w:rPr>
                  <w:delText>Hiển thị khi đơn hàng đã được xử lí xong.</w:delText>
                </w:r>
              </w:del>
            </w:ins>
            <w:bookmarkStart w:id="36580" w:name="_Toc531004386"/>
            <w:bookmarkStart w:id="36581" w:name="_Toc531006303"/>
            <w:bookmarkStart w:id="36582" w:name="_Toc531572296"/>
            <w:bookmarkStart w:id="36583" w:name="_Toc531576144"/>
            <w:bookmarkStart w:id="36584" w:name="_Toc531579885"/>
            <w:bookmarkStart w:id="36585" w:name="_Toc531583623"/>
            <w:bookmarkEnd w:id="36580"/>
            <w:bookmarkEnd w:id="36581"/>
            <w:bookmarkEnd w:id="36582"/>
            <w:bookmarkEnd w:id="36583"/>
            <w:bookmarkEnd w:id="36584"/>
            <w:bookmarkEnd w:id="36585"/>
          </w:p>
        </w:tc>
        <w:bookmarkStart w:id="36586" w:name="_Toc531004387"/>
        <w:bookmarkStart w:id="36587" w:name="_Toc531006304"/>
        <w:bookmarkStart w:id="36588" w:name="_Toc531572297"/>
        <w:bookmarkStart w:id="36589" w:name="_Toc531576145"/>
        <w:bookmarkStart w:id="36590" w:name="_Toc531579886"/>
        <w:bookmarkStart w:id="36591" w:name="_Toc531583624"/>
        <w:bookmarkEnd w:id="36586"/>
        <w:bookmarkEnd w:id="36587"/>
        <w:bookmarkEnd w:id="36588"/>
        <w:bookmarkEnd w:id="36589"/>
        <w:bookmarkEnd w:id="36590"/>
        <w:bookmarkEnd w:id="36591"/>
      </w:tr>
      <w:tr w:rsidR="00323EED" w:rsidDel="00096943" w14:paraId="382E7BCE" w14:textId="0B5ACF1F" w:rsidTr="00565D22">
        <w:trPr>
          <w:ins w:id="36592" w:author="phuong vu" w:date="2018-11-21T22:19:00Z"/>
          <w:del w:id="36593" w:author="Tran Huan" w:date="2018-11-25T22:00:00Z"/>
        </w:trPr>
        <w:tc>
          <w:tcPr>
            <w:tcW w:w="805" w:type="dxa"/>
          </w:tcPr>
          <w:p w14:paraId="2FD6A938" w14:textId="14638520" w:rsidR="00323EED" w:rsidDel="00096943" w:rsidRDefault="00323EED" w:rsidP="00D10B12">
            <w:pPr>
              <w:spacing w:line="288" w:lineRule="auto"/>
              <w:contextualSpacing/>
              <w:jc w:val="center"/>
              <w:rPr>
                <w:ins w:id="36594" w:author="phuong vu" w:date="2018-11-21T22:19:00Z"/>
                <w:del w:id="36595" w:author="Tran Huan" w:date="2018-11-25T22:00:00Z"/>
                <w:lang w:val="en-US"/>
              </w:rPr>
              <w:pPrChange w:id="36596" w:author="Tran Huan" w:date="2018-12-03T01:23:00Z">
                <w:pPr>
                  <w:spacing w:line="360" w:lineRule="auto"/>
                  <w:jc w:val="center"/>
                </w:pPr>
              </w:pPrChange>
            </w:pPr>
            <w:ins w:id="36597" w:author="phuong vu" w:date="2018-11-21T22:20:00Z">
              <w:del w:id="36598" w:author="Tran Huan" w:date="2018-11-25T22:00:00Z">
                <w:r w:rsidDel="00096943">
                  <w:rPr>
                    <w:lang w:val="en-US"/>
                  </w:rPr>
                  <w:delText>7</w:delText>
                </w:r>
              </w:del>
            </w:ins>
            <w:bookmarkStart w:id="36599" w:name="_Toc531004388"/>
            <w:bookmarkStart w:id="36600" w:name="_Toc531006305"/>
            <w:bookmarkStart w:id="36601" w:name="_Toc531572298"/>
            <w:bookmarkStart w:id="36602" w:name="_Toc531576146"/>
            <w:bookmarkStart w:id="36603" w:name="_Toc531579887"/>
            <w:bookmarkStart w:id="36604" w:name="_Toc531583625"/>
            <w:bookmarkEnd w:id="36599"/>
            <w:bookmarkEnd w:id="36600"/>
            <w:bookmarkEnd w:id="36601"/>
            <w:bookmarkEnd w:id="36602"/>
            <w:bookmarkEnd w:id="36603"/>
            <w:bookmarkEnd w:id="36604"/>
          </w:p>
        </w:tc>
        <w:tc>
          <w:tcPr>
            <w:tcW w:w="1980" w:type="dxa"/>
          </w:tcPr>
          <w:p w14:paraId="5926874F" w14:textId="39E92EE3" w:rsidR="00323EED" w:rsidDel="00096943" w:rsidRDefault="00323EED" w:rsidP="00D10B12">
            <w:pPr>
              <w:spacing w:line="288" w:lineRule="auto"/>
              <w:contextualSpacing/>
              <w:rPr>
                <w:ins w:id="36605" w:author="phuong vu" w:date="2018-11-21T22:19:00Z"/>
                <w:del w:id="36606" w:author="Tran Huan" w:date="2018-11-25T22:00:00Z"/>
                <w:lang w:val="en-US"/>
              </w:rPr>
              <w:pPrChange w:id="36607" w:author="Tran Huan" w:date="2018-12-03T01:23:00Z">
                <w:pPr>
                  <w:spacing w:line="360" w:lineRule="auto"/>
                </w:pPr>
              </w:pPrChange>
            </w:pPr>
            <w:ins w:id="36608" w:author="phuong vu" w:date="2018-11-21T22:21:00Z">
              <w:del w:id="36609" w:author="Tran Huan" w:date="2018-11-25T22:00:00Z">
                <w:r w:rsidDel="00096943">
                  <w:rPr>
                    <w:lang w:val="en-US"/>
                  </w:rPr>
                  <w:delText>b</w:delText>
                </w:r>
              </w:del>
            </w:ins>
            <w:ins w:id="36610" w:author="phuong vu" w:date="2018-11-21T22:20:00Z">
              <w:del w:id="36611" w:author="Tran Huan" w:date="2018-11-25T22:00:00Z">
                <w:r w:rsidDel="00096943">
                  <w:rPr>
                    <w:lang w:val="en-US"/>
                  </w:rPr>
                  <w:delText>utton</w:delText>
                </w:r>
              </w:del>
            </w:ins>
            <w:bookmarkStart w:id="36612" w:name="_Toc531004389"/>
            <w:bookmarkStart w:id="36613" w:name="_Toc531006306"/>
            <w:bookmarkStart w:id="36614" w:name="_Toc531572299"/>
            <w:bookmarkStart w:id="36615" w:name="_Toc531576147"/>
            <w:bookmarkStart w:id="36616" w:name="_Toc531579888"/>
            <w:bookmarkStart w:id="36617" w:name="_Toc531583626"/>
            <w:bookmarkEnd w:id="36612"/>
            <w:bookmarkEnd w:id="36613"/>
            <w:bookmarkEnd w:id="36614"/>
            <w:bookmarkEnd w:id="36615"/>
            <w:bookmarkEnd w:id="36616"/>
            <w:bookmarkEnd w:id="36617"/>
          </w:p>
        </w:tc>
        <w:tc>
          <w:tcPr>
            <w:tcW w:w="2970" w:type="dxa"/>
          </w:tcPr>
          <w:p w14:paraId="3621C3DB" w14:textId="4789D8B2" w:rsidR="00323EED" w:rsidDel="00096943" w:rsidRDefault="00323EED" w:rsidP="00D10B12">
            <w:pPr>
              <w:spacing w:line="288" w:lineRule="auto"/>
              <w:contextualSpacing/>
              <w:rPr>
                <w:ins w:id="36618" w:author="phuong vu" w:date="2018-11-21T22:19:00Z"/>
                <w:del w:id="36619" w:author="Tran Huan" w:date="2018-11-25T22:00:00Z"/>
                <w:lang w:val="en-US"/>
              </w:rPr>
              <w:pPrChange w:id="36620" w:author="Tran Huan" w:date="2018-12-03T01:23:00Z">
                <w:pPr>
                  <w:spacing w:line="360" w:lineRule="auto"/>
                </w:pPr>
              </w:pPrChange>
            </w:pPr>
            <w:ins w:id="36621" w:author="phuong vu" w:date="2018-11-21T22:21:00Z">
              <w:del w:id="36622" w:author="Tran Huan" w:date="2018-11-25T22:00:00Z">
                <w:r w:rsidDel="00096943">
                  <w:rPr>
                    <w:lang w:val="en-US"/>
                  </w:rPr>
                  <w:delText>Lấy đồ. Đồng ý thực hiện lấy đồ đối với biên nhận đó.</w:delText>
                </w:r>
              </w:del>
            </w:ins>
            <w:bookmarkStart w:id="36623" w:name="_Toc531004390"/>
            <w:bookmarkStart w:id="36624" w:name="_Toc531006307"/>
            <w:bookmarkStart w:id="36625" w:name="_Toc531572300"/>
            <w:bookmarkStart w:id="36626" w:name="_Toc531576148"/>
            <w:bookmarkStart w:id="36627" w:name="_Toc531579889"/>
            <w:bookmarkStart w:id="36628" w:name="_Toc531583627"/>
            <w:bookmarkEnd w:id="36623"/>
            <w:bookmarkEnd w:id="36624"/>
            <w:bookmarkEnd w:id="36625"/>
            <w:bookmarkEnd w:id="36626"/>
            <w:bookmarkEnd w:id="36627"/>
            <w:bookmarkEnd w:id="36628"/>
          </w:p>
        </w:tc>
        <w:tc>
          <w:tcPr>
            <w:tcW w:w="1266" w:type="dxa"/>
          </w:tcPr>
          <w:p w14:paraId="48638073" w14:textId="0E4AFA4F" w:rsidR="00323EED" w:rsidDel="00096943" w:rsidRDefault="00323EED" w:rsidP="00D10B12">
            <w:pPr>
              <w:spacing w:line="288" w:lineRule="auto"/>
              <w:contextualSpacing/>
              <w:jc w:val="left"/>
              <w:rPr>
                <w:ins w:id="36629" w:author="phuong vu" w:date="2018-11-21T22:19:00Z"/>
                <w:del w:id="36630" w:author="Tran Huan" w:date="2018-11-25T22:00:00Z"/>
                <w:lang w:val="en-US"/>
              </w:rPr>
              <w:pPrChange w:id="36631" w:author="Tran Huan" w:date="2018-12-03T01:23:00Z">
                <w:pPr>
                  <w:spacing w:line="360" w:lineRule="auto"/>
                  <w:jc w:val="left"/>
                </w:pPr>
              </w:pPrChange>
            </w:pPr>
            <w:bookmarkStart w:id="36632" w:name="_Toc531004391"/>
            <w:bookmarkStart w:id="36633" w:name="_Toc531006308"/>
            <w:bookmarkStart w:id="36634" w:name="_Toc531572301"/>
            <w:bookmarkStart w:id="36635" w:name="_Toc531576149"/>
            <w:bookmarkStart w:id="36636" w:name="_Toc531579890"/>
            <w:bookmarkStart w:id="36637" w:name="_Toc531583628"/>
            <w:bookmarkEnd w:id="36632"/>
            <w:bookmarkEnd w:id="36633"/>
            <w:bookmarkEnd w:id="36634"/>
            <w:bookmarkEnd w:id="36635"/>
            <w:bookmarkEnd w:id="36636"/>
            <w:bookmarkEnd w:id="36637"/>
          </w:p>
        </w:tc>
        <w:tc>
          <w:tcPr>
            <w:tcW w:w="1756" w:type="dxa"/>
          </w:tcPr>
          <w:p w14:paraId="2C439817" w14:textId="0E2061F6" w:rsidR="00323EED" w:rsidDel="00096943" w:rsidRDefault="001C0454" w:rsidP="00D10B12">
            <w:pPr>
              <w:spacing w:line="288" w:lineRule="auto"/>
              <w:contextualSpacing/>
              <w:rPr>
                <w:ins w:id="36638" w:author="phuong vu" w:date="2018-11-21T22:19:00Z"/>
                <w:del w:id="36639" w:author="Tran Huan" w:date="2018-11-25T22:00:00Z"/>
                <w:lang w:val="en-US"/>
              </w:rPr>
              <w:pPrChange w:id="36640" w:author="Tran Huan" w:date="2018-12-03T01:23:00Z">
                <w:pPr>
                  <w:spacing w:line="360" w:lineRule="auto"/>
                </w:pPr>
              </w:pPrChange>
            </w:pPr>
            <w:ins w:id="36641" w:author="phuong vu" w:date="2018-11-21T22:25:00Z">
              <w:del w:id="36642" w:author="Tran Huan" w:date="2018-11-25T22:00:00Z">
                <w:r w:rsidDel="00096943">
                  <w:rPr>
                    <w:lang w:val="en-US"/>
                  </w:rPr>
                  <w:delText>Hiển thị đơn h</w:delText>
                </w:r>
              </w:del>
            </w:ins>
            <w:ins w:id="36643" w:author="phuong vu" w:date="2018-11-21T22:26:00Z">
              <w:del w:id="36644" w:author="Tran Huan" w:date="2018-11-25T22:00:00Z">
                <w:r w:rsidDel="00096943">
                  <w:rPr>
                    <w:lang w:val="en-US"/>
                  </w:rPr>
                  <w:delText>àng đã được xác nhận.</w:delText>
                </w:r>
              </w:del>
            </w:ins>
            <w:bookmarkStart w:id="36645" w:name="_Toc531004392"/>
            <w:bookmarkStart w:id="36646" w:name="_Toc531006309"/>
            <w:bookmarkStart w:id="36647" w:name="_Toc531572302"/>
            <w:bookmarkStart w:id="36648" w:name="_Toc531576150"/>
            <w:bookmarkStart w:id="36649" w:name="_Toc531579891"/>
            <w:bookmarkStart w:id="36650" w:name="_Toc531583629"/>
            <w:bookmarkEnd w:id="36645"/>
            <w:bookmarkEnd w:id="36646"/>
            <w:bookmarkEnd w:id="36647"/>
            <w:bookmarkEnd w:id="36648"/>
            <w:bookmarkEnd w:id="36649"/>
            <w:bookmarkEnd w:id="36650"/>
          </w:p>
        </w:tc>
        <w:bookmarkStart w:id="36651" w:name="_Toc531004393"/>
        <w:bookmarkStart w:id="36652" w:name="_Toc531006310"/>
        <w:bookmarkStart w:id="36653" w:name="_Toc531572303"/>
        <w:bookmarkStart w:id="36654" w:name="_Toc531576151"/>
        <w:bookmarkStart w:id="36655" w:name="_Toc531579892"/>
        <w:bookmarkStart w:id="36656" w:name="_Toc531583630"/>
        <w:bookmarkEnd w:id="36651"/>
        <w:bookmarkEnd w:id="36652"/>
        <w:bookmarkEnd w:id="36653"/>
        <w:bookmarkEnd w:id="36654"/>
        <w:bookmarkEnd w:id="36655"/>
        <w:bookmarkEnd w:id="36656"/>
      </w:tr>
      <w:tr w:rsidR="00323EED" w:rsidDel="00096943" w14:paraId="520C577A" w14:textId="775EEC9C" w:rsidTr="00565D22">
        <w:trPr>
          <w:ins w:id="36657" w:author="phuong vu" w:date="2018-11-21T22:19:00Z"/>
          <w:del w:id="36658" w:author="Tran Huan" w:date="2018-11-25T22:00:00Z"/>
        </w:trPr>
        <w:tc>
          <w:tcPr>
            <w:tcW w:w="805" w:type="dxa"/>
          </w:tcPr>
          <w:p w14:paraId="121F96B0" w14:textId="68EDAB9B" w:rsidR="00323EED" w:rsidDel="00096943" w:rsidRDefault="00323EED" w:rsidP="00D10B12">
            <w:pPr>
              <w:spacing w:line="288" w:lineRule="auto"/>
              <w:contextualSpacing/>
              <w:jc w:val="center"/>
              <w:rPr>
                <w:ins w:id="36659" w:author="phuong vu" w:date="2018-11-21T22:19:00Z"/>
                <w:del w:id="36660" w:author="Tran Huan" w:date="2018-11-25T22:00:00Z"/>
                <w:lang w:val="en-US"/>
              </w:rPr>
              <w:pPrChange w:id="36661" w:author="Tran Huan" w:date="2018-12-03T01:23:00Z">
                <w:pPr>
                  <w:spacing w:line="360" w:lineRule="auto"/>
                  <w:jc w:val="center"/>
                </w:pPr>
              </w:pPrChange>
            </w:pPr>
            <w:ins w:id="36662" w:author="phuong vu" w:date="2018-11-21T22:21:00Z">
              <w:del w:id="36663" w:author="Tran Huan" w:date="2018-11-25T22:00:00Z">
                <w:r w:rsidDel="00096943">
                  <w:rPr>
                    <w:lang w:val="en-US"/>
                  </w:rPr>
                  <w:delText>8</w:delText>
                </w:r>
              </w:del>
            </w:ins>
            <w:bookmarkStart w:id="36664" w:name="_Toc531004394"/>
            <w:bookmarkStart w:id="36665" w:name="_Toc531006311"/>
            <w:bookmarkStart w:id="36666" w:name="_Toc531572304"/>
            <w:bookmarkStart w:id="36667" w:name="_Toc531576152"/>
            <w:bookmarkStart w:id="36668" w:name="_Toc531579893"/>
            <w:bookmarkStart w:id="36669" w:name="_Toc531583631"/>
            <w:bookmarkEnd w:id="36664"/>
            <w:bookmarkEnd w:id="36665"/>
            <w:bookmarkEnd w:id="36666"/>
            <w:bookmarkEnd w:id="36667"/>
            <w:bookmarkEnd w:id="36668"/>
            <w:bookmarkEnd w:id="36669"/>
          </w:p>
        </w:tc>
        <w:tc>
          <w:tcPr>
            <w:tcW w:w="1980" w:type="dxa"/>
          </w:tcPr>
          <w:p w14:paraId="60E49C6D" w14:textId="45F69151" w:rsidR="00323EED" w:rsidDel="00096943" w:rsidRDefault="00323EED" w:rsidP="00D10B12">
            <w:pPr>
              <w:spacing w:line="288" w:lineRule="auto"/>
              <w:contextualSpacing/>
              <w:rPr>
                <w:ins w:id="36670" w:author="phuong vu" w:date="2018-11-21T22:19:00Z"/>
                <w:del w:id="36671" w:author="Tran Huan" w:date="2018-11-25T22:00:00Z"/>
                <w:lang w:val="en-US"/>
              </w:rPr>
              <w:pPrChange w:id="36672" w:author="Tran Huan" w:date="2018-12-03T01:23:00Z">
                <w:pPr>
                  <w:spacing w:line="360" w:lineRule="auto"/>
                </w:pPr>
              </w:pPrChange>
            </w:pPr>
            <w:ins w:id="36673" w:author="phuong vu" w:date="2018-11-21T22:21:00Z">
              <w:del w:id="36674" w:author="Tran Huan" w:date="2018-11-25T22:00:00Z">
                <w:r w:rsidDel="00096943">
                  <w:rPr>
                    <w:lang w:val="en-US"/>
                  </w:rPr>
                  <w:delText>button</w:delText>
                </w:r>
              </w:del>
            </w:ins>
            <w:bookmarkStart w:id="36675" w:name="_Toc531004395"/>
            <w:bookmarkStart w:id="36676" w:name="_Toc531006312"/>
            <w:bookmarkStart w:id="36677" w:name="_Toc531572305"/>
            <w:bookmarkStart w:id="36678" w:name="_Toc531576153"/>
            <w:bookmarkStart w:id="36679" w:name="_Toc531579894"/>
            <w:bookmarkStart w:id="36680" w:name="_Toc531583632"/>
            <w:bookmarkEnd w:id="36675"/>
            <w:bookmarkEnd w:id="36676"/>
            <w:bookmarkEnd w:id="36677"/>
            <w:bookmarkEnd w:id="36678"/>
            <w:bookmarkEnd w:id="36679"/>
            <w:bookmarkEnd w:id="36680"/>
          </w:p>
        </w:tc>
        <w:tc>
          <w:tcPr>
            <w:tcW w:w="2970" w:type="dxa"/>
          </w:tcPr>
          <w:p w14:paraId="3D51EE2B" w14:textId="6E86BFFE" w:rsidR="00323EED" w:rsidDel="00096943" w:rsidRDefault="00323EED" w:rsidP="00D10B12">
            <w:pPr>
              <w:spacing w:line="288" w:lineRule="auto"/>
              <w:contextualSpacing/>
              <w:rPr>
                <w:ins w:id="36681" w:author="phuong vu" w:date="2018-11-21T22:19:00Z"/>
                <w:del w:id="36682" w:author="Tran Huan" w:date="2018-11-25T22:00:00Z"/>
                <w:lang w:val="en-US"/>
              </w:rPr>
              <w:pPrChange w:id="36683" w:author="Tran Huan" w:date="2018-12-03T01:23:00Z">
                <w:pPr>
                  <w:spacing w:line="360" w:lineRule="auto"/>
                </w:pPr>
              </w:pPrChange>
            </w:pPr>
            <w:ins w:id="36684" w:author="phuong vu" w:date="2018-11-21T22:21:00Z">
              <w:del w:id="36685" w:author="Tran Huan" w:date="2018-11-25T22:00:00Z">
                <w:r w:rsidDel="00096943">
                  <w:rPr>
                    <w:lang w:val="en-US"/>
                  </w:rPr>
                  <w:delText>Đã lấy. Xác nhận đã lấy thành công.</w:delText>
                </w:r>
              </w:del>
            </w:ins>
            <w:bookmarkStart w:id="36686" w:name="_Toc531004396"/>
            <w:bookmarkStart w:id="36687" w:name="_Toc531006313"/>
            <w:bookmarkStart w:id="36688" w:name="_Toc531572306"/>
            <w:bookmarkStart w:id="36689" w:name="_Toc531576154"/>
            <w:bookmarkStart w:id="36690" w:name="_Toc531579895"/>
            <w:bookmarkStart w:id="36691" w:name="_Toc531583633"/>
            <w:bookmarkEnd w:id="36686"/>
            <w:bookmarkEnd w:id="36687"/>
            <w:bookmarkEnd w:id="36688"/>
            <w:bookmarkEnd w:id="36689"/>
            <w:bookmarkEnd w:id="36690"/>
            <w:bookmarkEnd w:id="36691"/>
          </w:p>
        </w:tc>
        <w:tc>
          <w:tcPr>
            <w:tcW w:w="1266" w:type="dxa"/>
          </w:tcPr>
          <w:p w14:paraId="0B2AC908" w14:textId="42805D5F" w:rsidR="00323EED" w:rsidDel="00096943" w:rsidRDefault="00323EED" w:rsidP="00D10B12">
            <w:pPr>
              <w:spacing w:line="288" w:lineRule="auto"/>
              <w:contextualSpacing/>
              <w:jc w:val="left"/>
              <w:rPr>
                <w:ins w:id="36692" w:author="phuong vu" w:date="2018-11-21T22:19:00Z"/>
                <w:del w:id="36693" w:author="Tran Huan" w:date="2018-11-25T22:00:00Z"/>
                <w:lang w:val="en-US"/>
              </w:rPr>
              <w:pPrChange w:id="36694" w:author="Tran Huan" w:date="2018-12-03T01:23:00Z">
                <w:pPr>
                  <w:spacing w:line="360" w:lineRule="auto"/>
                  <w:jc w:val="left"/>
                </w:pPr>
              </w:pPrChange>
            </w:pPr>
            <w:bookmarkStart w:id="36695" w:name="_Toc531004397"/>
            <w:bookmarkStart w:id="36696" w:name="_Toc531006314"/>
            <w:bookmarkStart w:id="36697" w:name="_Toc531572307"/>
            <w:bookmarkStart w:id="36698" w:name="_Toc531576155"/>
            <w:bookmarkStart w:id="36699" w:name="_Toc531579896"/>
            <w:bookmarkStart w:id="36700" w:name="_Toc531583634"/>
            <w:bookmarkEnd w:id="36695"/>
            <w:bookmarkEnd w:id="36696"/>
            <w:bookmarkEnd w:id="36697"/>
            <w:bookmarkEnd w:id="36698"/>
            <w:bookmarkEnd w:id="36699"/>
            <w:bookmarkEnd w:id="36700"/>
          </w:p>
        </w:tc>
        <w:tc>
          <w:tcPr>
            <w:tcW w:w="1756" w:type="dxa"/>
          </w:tcPr>
          <w:p w14:paraId="036EF07B" w14:textId="3A089C3F" w:rsidR="00323EED" w:rsidDel="00096943" w:rsidRDefault="001C0454" w:rsidP="00D10B12">
            <w:pPr>
              <w:spacing w:line="288" w:lineRule="auto"/>
              <w:contextualSpacing/>
              <w:rPr>
                <w:ins w:id="36701" w:author="phuong vu" w:date="2018-11-21T22:19:00Z"/>
                <w:del w:id="36702" w:author="Tran Huan" w:date="2018-11-25T22:00:00Z"/>
                <w:lang w:val="en-US"/>
              </w:rPr>
              <w:pPrChange w:id="36703" w:author="Tran Huan" w:date="2018-12-03T01:23:00Z">
                <w:pPr>
                  <w:spacing w:line="360" w:lineRule="auto"/>
                </w:pPr>
              </w:pPrChange>
            </w:pPr>
            <w:ins w:id="36704" w:author="phuong vu" w:date="2018-11-21T22:26:00Z">
              <w:del w:id="36705" w:author="Tran Huan" w:date="2018-11-25T22:00:00Z">
                <w:r w:rsidDel="00096943">
                  <w:rPr>
                    <w:lang w:val="en-US"/>
                  </w:rPr>
                  <w:delText>Hiển thị sau khi đã có nhân viên xác nhận lấy đồ.</w:delText>
                </w:r>
              </w:del>
            </w:ins>
            <w:bookmarkStart w:id="36706" w:name="_Toc531004398"/>
            <w:bookmarkStart w:id="36707" w:name="_Toc531006315"/>
            <w:bookmarkStart w:id="36708" w:name="_Toc531572308"/>
            <w:bookmarkStart w:id="36709" w:name="_Toc531576156"/>
            <w:bookmarkStart w:id="36710" w:name="_Toc531579897"/>
            <w:bookmarkStart w:id="36711" w:name="_Toc531583635"/>
            <w:bookmarkEnd w:id="36706"/>
            <w:bookmarkEnd w:id="36707"/>
            <w:bookmarkEnd w:id="36708"/>
            <w:bookmarkEnd w:id="36709"/>
            <w:bookmarkEnd w:id="36710"/>
            <w:bookmarkEnd w:id="36711"/>
          </w:p>
        </w:tc>
        <w:bookmarkStart w:id="36712" w:name="_Toc531004399"/>
        <w:bookmarkStart w:id="36713" w:name="_Toc531006316"/>
        <w:bookmarkStart w:id="36714" w:name="_Toc531572309"/>
        <w:bookmarkStart w:id="36715" w:name="_Toc531576157"/>
        <w:bookmarkStart w:id="36716" w:name="_Toc531579898"/>
        <w:bookmarkStart w:id="36717" w:name="_Toc531583636"/>
        <w:bookmarkEnd w:id="36712"/>
        <w:bookmarkEnd w:id="36713"/>
        <w:bookmarkEnd w:id="36714"/>
        <w:bookmarkEnd w:id="36715"/>
        <w:bookmarkEnd w:id="36716"/>
        <w:bookmarkEnd w:id="36717"/>
      </w:tr>
      <w:tr w:rsidR="00323EED" w:rsidDel="00096943" w14:paraId="6FA09957" w14:textId="2FFFBB97" w:rsidTr="00565D22">
        <w:trPr>
          <w:ins w:id="36718" w:author="phuong vu" w:date="2018-11-21T22:21:00Z"/>
          <w:del w:id="36719" w:author="Tran Huan" w:date="2018-11-25T22:00:00Z"/>
        </w:trPr>
        <w:tc>
          <w:tcPr>
            <w:tcW w:w="805" w:type="dxa"/>
          </w:tcPr>
          <w:p w14:paraId="130B98F4" w14:textId="0FA80C2B" w:rsidR="00323EED" w:rsidDel="00096943" w:rsidRDefault="00323EED" w:rsidP="00D10B12">
            <w:pPr>
              <w:spacing w:line="288" w:lineRule="auto"/>
              <w:contextualSpacing/>
              <w:jc w:val="center"/>
              <w:rPr>
                <w:ins w:id="36720" w:author="phuong vu" w:date="2018-11-21T22:21:00Z"/>
                <w:del w:id="36721" w:author="Tran Huan" w:date="2018-11-25T22:00:00Z"/>
                <w:lang w:val="en-US"/>
              </w:rPr>
              <w:pPrChange w:id="36722" w:author="Tran Huan" w:date="2018-12-03T01:23:00Z">
                <w:pPr>
                  <w:spacing w:line="360" w:lineRule="auto"/>
                  <w:jc w:val="center"/>
                </w:pPr>
              </w:pPrChange>
            </w:pPr>
            <w:ins w:id="36723" w:author="phuong vu" w:date="2018-11-21T22:21:00Z">
              <w:del w:id="36724" w:author="Tran Huan" w:date="2018-11-25T22:00:00Z">
                <w:r w:rsidDel="00096943">
                  <w:rPr>
                    <w:lang w:val="en-US"/>
                  </w:rPr>
                  <w:delText>9</w:delText>
                </w:r>
                <w:bookmarkStart w:id="36725" w:name="_Toc531004400"/>
                <w:bookmarkStart w:id="36726" w:name="_Toc531006317"/>
                <w:bookmarkStart w:id="36727" w:name="_Toc531572310"/>
                <w:bookmarkStart w:id="36728" w:name="_Toc531576158"/>
                <w:bookmarkStart w:id="36729" w:name="_Toc531579899"/>
                <w:bookmarkStart w:id="36730" w:name="_Toc531583637"/>
                <w:bookmarkEnd w:id="36725"/>
                <w:bookmarkEnd w:id="36726"/>
                <w:bookmarkEnd w:id="36727"/>
                <w:bookmarkEnd w:id="36728"/>
                <w:bookmarkEnd w:id="36729"/>
                <w:bookmarkEnd w:id="36730"/>
              </w:del>
            </w:ins>
          </w:p>
        </w:tc>
        <w:tc>
          <w:tcPr>
            <w:tcW w:w="1980" w:type="dxa"/>
          </w:tcPr>
          <w:p w14:paraId="3EF78615" w14:textId="3CE78BE3" w:rsidR="00323EED" w:rsidDel="00096943" w:rsidRDefault="00323EED" w:rsidP="00D10B12">
            <w:pPr>
              <w:spacing w:line="288" w:lineRule="auto"/>
              <w:contextualSpacing/>
              <w:rPr>
                <w:ins w:id="36731" w:author="phuong vu" w:date="2018-11-21T22:21:00Z"/>
                <w:del w:id="36732" w:author="Tran Huan" w:date="2018-11-25T22:00:00Z"/>
                <w:lang w:val="en-US"/>
              </w:rPr>
              <w:pPrChange w:id="36733" w:author="Tran Huan" w:date="2018-12-03T01:23:00Z">
                <w:pPr>
                  <w:spacing w:line="360" w:lineRule="auto"/>
                </w:pPr>
              </w:pPrChange>
            </w:pPr>
            <w:ins w:id="36734" w:author="phuong vu" w:date="2018-11-21T22:21:00Z">
              <w:del w:id="36735" w:author="Tran Huan" w:date="2018-11-25T22:00:00Z">
                <w:r w:rsidDel="00096943">
                  <w:rPr>
                    <w:lang w:val="en-US"/>
                  </w:rPr>
                  <w:delText>button</w:delText>
                </w:r>
                <w:bookmarkStart w:id="36736" w:name="_Toc531004401"/>
                <w:bookmarkStart w:id="36737" w:name="_Toc531006318"/>
                <w:bookmarkStart w:id="36738" w:name="_Toc531572311"/>
                <w:bookmarkStart w:id="36739" w:name="_Toc531576159"/>
                <w:bookmarkStart w:id="36740" w:name="_Toc531579900"/>
                <w:bookmarkStart w:id="36741" w:name="_Toc531583638"/>
                <w:bookmarkEnd w:id="36736"/>
                <w:bookmarkEnd w:id="36737"/>
                <w:bookmarkEnd w:id="36738"/>
                <w:bookmarkEnd w:id="36739"/>
                <w:bookmarkEnd w:id="36740"/>
                <w:bookmarkEnd w:id="36741"/>
              </w:del>
            </w:ins>
          </w:p>
        </w:tc>
        <w:tc>
          <w:tcPr>
            <w:tcW w:w="2970" w:type="dxa"/>
          </w:tcPr>
          <w:p w14:paraId="38DFAB5F" w14:textId="2D825009" w:rsidR="00323EED" w:rsidDel="00096943" w:rsidRDefault="00323EED" w:rsidP="00D10B12">
            <w:pPr>
              <w:spacing w:line="288" w:lineRule="auto"/>
              <w:contextualSpacing/>
              <w:rPr>
                <w:ins w:id="36742" w:author="phuong vu" w:date="2018-11-21T22:21:00Z"/>
                <w:del w:id="36743" w:author="Tran Huan" w:date="2018-11-25T22:00:00Z"/>
                <w:lang w:val="en-US"/>
              </w:rPr>
              <w:pPrChange w:id="36744" w:author="Tran Huan" w:date="2018-12-03T01:23:00Z">
                <w:pPr>
                  <w:spacing w:line="360" w:lineRule="auto"/>
                </w:pPr>
              </w:pPrChange>
            </w:pPr>
            <w:ins w:id="36745" w:author="phuong vu" w:date="2018-11-21T22:22:00Z">
              <w:del w:id="36746" w:author="Tran Huan" w:date="2018-11-25T22:00:00Z">
                <w:r w:rsidDel="00096943">
                  <w:rPr>
                    <w:lang w:val="en-US"/>
                  </w:rPr>
                  <w:delText>Đã trả. Xác nhận đã trả thành công</w:delText>
                </w:r>
              </w:del>
            </w:ins>
            <w:bookmarkStart w:id="36747" w:name="_Toc531004402"/>
            <w:bookmarkStart w:id="36748" w:name="_Toc531006319"/>
            <w:bookmarkStart w:id="36749" w:name="_Toc531572312"/>
            <w:bookmarkStart w:id="36750" w:name="_Toc531576160"/>
            <w:bookmarkStart w:id="36751" w:name="_Toc531579901"/>
            <w:bookmarkStart w:id="36752" w:name="_Toc531583639"/>
            <w:bookmarkEnd w:id="36747"/>
            <w:bookmarkEnd w:id="36748"/>
            <w:bookmarkEnd w:id="36749"/>
            <w:bookmarkEnd w:id="36750"/>
            <w:bookmarkEnd w:id="36751"/>
            <w:bookmarkEnd w:id="36752"/>
          </w:p>
        </w:tc>
        <w:tc>
          <w:tcPr>
            <w:tcW w:w="1266" w:type="dxa"/>
          </w:tcPr>
          <w:p w14:paraId="77BE29E2" w14:textId="7B453A57" w:rsidR="00323EED" w:rsidDel="00096943" w:rsidRDefault="00323EED" w:rsidP="00D10B12">
            <w:pPr>
              <w:spacing w:line="288" w:lineRule="auto"/>
              <w:contextualSpacing/>
              <w:jc w:val="left"/>
              <w:rPr>
                <w:ins w:id="36753" w:author="phuong vu" w:date="2018-11-21T22:21:00Z"/>
                <w:del w:id="36754" w:author="Tran Huan" w:date="2018-11-25T22:00:00Z"/>
                <w:lang w:val="en-US"/>
              </w:rPr>
              <w:pPrChange w:id="36755" w:author="Tran Huan" w:date="2018-12-03T01:23:00Z">
                <w:pPr>
                  <w:spacing w:line="360" w:lineRule="auto"/>
                  <w:jc w:val="left"/>
                </w:pPr>
              </w:pPrChange>
            </w:pPr>
            <w:bookmarkStart w:id="36756" w:name="_Toc531004403"/>
            <w:bookmarkStart w:id="36757" w:name="_Toc531006320"/>
            <w:bookmarkStart w:id="36758" w:name="_Toc531572313"/>
            <w:bookmarkStart w:id="36759" w:name="_Toc531576161"/>
            <w:bookmarkStart w:id="36760" w:name="_Toc531579902"/>
            <w:bookmarkStart w:id="36761" w:name="_Toc531583640"/>
            <w:bookmarkEnd w:id="36756"/>
            <w:bookmarkEnd w:id="36757"/>
            <w:bookmarkEnd w:id="36758"/>
            <w:bookmarkEnd w:id="36759"/>
            <w:bookmarkEnd w:id="36760"/>
            <w:bookmarkEnd w:id="36761"/>
          </w:p>
        </w:tc>
        <w:tc>
          <w:tcPr>
            <w:tcW w:w="1756" w:type="dxa"/>
          </w:tcPr>
          <w:p w14:paraId="5559C327" w14:textId="7289EAC0" w:rsidR="00323EED" w:rsidDel="00096943" w:rsidRDefault="001C0454" w:rsidP="00D10B12">
            <w:pPr>
              <w:spacing w:line="288" w:lineRule="auto"/>
              <w:contextualSpacing/>
              <w:rPr>
                <w:ins w:id="36762" w:author="phuong vu" w:date="2018-11-21T22:21:00Z"/>
                <w:del w:id="36763" w:author="Tran Huan" w:date="2018-11-25T22:00:00Z"/>
                <w:lang w:val="en-US"/>
              </w:rPr>
              <w:pPrChange w:id="36764" w:author="Tran Huan" w:date="2018-12-03T01:23:00Z">
                <w:pPr>
                  <w:spacing w:line="360" w:lineRule="auto"/>
                </w:pPr>
              </w:pPrChange>
            </w:pPr>
            <w:ins w:id="36765" w:author="phuong vu" w:date="2018-11-21T22:26:00Z">
              <w:del w:id="36766" w:author="Tran Huan" w:date="2018-11-25T22:00:00Z">
                <w:r w:rsidDel="00096943">
                  <w:rPr>
                    <w:lang w:val="en-US"/>
                  </w:rPr>
                  <w:delText>Hiển thị khi đơn hàng đã xử lí hoàn tất.</w:delText>
                </w:r>
              </w:del>
            </w:ins>
            <w:bookmarkStart w:id="36767" w:name="_Toc531004404"/>
            <w:bookmarkStart w:id="36768" w:name="_Toc531006321"/>
            <w:bookmarkStart w:id="36769" w:name="_Toc531572314"/>
            <w:bookmarkStart w:id="36770" w:name="_Toc531576162"/>
            <w:bookmarkStart w:id="36771" w:name="_Toc531579903"/>
            <w:bookmarkStart w:id="36772" w:name="_Toc531583641"/>
            <w:bookmarkEnd w:id="36767"/>
            <w:bookmarkEnd w:id="36768"/>
            <w:bookmarkEnd w:id="36769"/>
            <w:bookmarkEnd w:id="36770"/>
            <w:bookmarkEnd w:id="36771"/>
            <w:bookmarkEnd w:id="36772"/>
          </w:p>
        </w:tc>
        <w:bookmarkStart w:id="36773" w:name="_Toc531004405"/>
        <w:bookmarkStart w:id="36774" w:name="_Toc531006322"/>
        <w:bookmarkStart w:id="36775" w:name="_Toc531572315"/>
        <w:bookmarkStart w:id="36776" w:name="_Toc531576163"/>
        <w:bookmarkStart w:id="36777" w:name="_Toc531579904"/>
        <w:bookmarkStart w:id="36778" w:name="_Toc531583642"/>
        <w:bookmarkEnd w:id="36773"/>
        <w:bookmarkEnd w:id="36774"/>
        <w:bookmarkEnd w:id="36775"/>
        <w:bookmarkEnd w:id="36776"/>
        <w:bookmarkEnd w:id="36777"/>
        <w:bookmarkEnd w:id="36778"/>
      </w:tr>
    </w:tbl>
    <w:p w14:paraId="18F871A6" w14:textId="00CC62CE" w:rsidR="00565D22" w:rsidRPr="00933422" w:rsidDel="00096943" w:rsidRDefault="00565D22" w:rsidP="00D10B12">
      <w:pPr>
        <w:spacing w:after="0" w:line="288" w:lineRule="auto"/>
        <w:contextualSpacing/>
        <w:rPr>
          <w:del w:id="36779" w:author="Tran Huan" w:date="2018-11-25T22:00:00Z"/>
          <w:lang w:val="en-US"/>
        </w:rPr>
        <w:pPrChange w:id="36780" w:author="Tran Huan" w:date="2018-12-03T01:23:00Z">
          <w:pPr>
            <w:pStyle w:val="Heading6"/>
          </w:pPr>
        </w:pPrChange>
      </w:pPr>
      <w:bookmarkStart w:id="36781" w:name="_Toc531004406"/>
      <w:bookmarkStart w:id="36782" w:name="_Toc531006323"/>
      <w:bookmarkStart w:id="36783" w:name="_Toc531572316"/>
      <w:bookmarkStart w:id="36784" w:name="_Toc531576164"/>
      <w:bookmarkStart w:id="36785" w:name="_Toc531579905"/>
      <w:bookmarkStart w:id="36786" w:name="_Toc531583643"/>
      <w:bookmarkEnd w:id="36781"/>
      <w:bookmarkEnd w:id="36782"/>
      <w:bookmarkEnd w:id="36783"/>
      <w:bookmarkEnd w:id="36784"/>
      <w:bookmarkEnd w:id="36785"/>
      <w:bookmarkEnd w:id="36786"/>
    </w:p>
    <w:p w14:paraId="666C6471" w14:textId="0F3EFC7D" w:rsidR="00070C2F" w:rsidDel="00096943" w:rsidRDefault="00070C2F" w:rsidP="00D10B12">
      <w:pPr>
        <w:pStyle w:val="Heading6"/>
        <w:spacing w:line="288" w:lineRule="auto"/>
        <w:contextualSpacing/>
        <w:rPr>
          <w:del w:id="36787" w:author="Tran Huan" w:date="2018-11-25T22:00:00Z"/>
          <w:lang w:val="en-US"/>
        </w:rPr>
        <w:pPrChange w:id="36788" w:author="Tran Huan" w:date="2018-12-03T01:23:00Z">
          <w:pPr>
            <w:pStyle w:val="Heading6"/>
          </w:pPr>
        </w:pPrChange>
      </w:pPr>
      <w:del w:id="36789" w:author="Tran Huan" w:date="2018-11-25T22:00:00Z">
        <w:r w:rsidDel="00096943">
          <w:rPr>
            <w:lang w:val="en-US"/>
          </w:rPr>
          <w:delText>Dữ liệu sử dụng</w:delText>
        </w:r>
        <w:bookmarkStart w:id="36790" w:name="_Toc531004407"/>
        <w:bookmarkStart w:id="36791" w:name="_Toc531006324"/>
        <w:bookmarkStart w:id="36792" w:name="_Toc531572317"/>
        <w:bookmarkStart w:id="36793" w:name="_Toc531576165"/>
        <w:bookmarkStart w:id="36794" w:name="_Toc531579906"/>
        <w:bookmarkStart w:id="36795" w:name="_Toc531583644"/>
        <w:bookmarkEnd w:id="36790"/>
        <w:bookmarkEnd w:id="36791"/>
        <w:bookmarkEnd w:id="36792"/>
        <w:bookmarkEnd w:id="36793"/>
        <w:bookmarkEnd w:id="36794"/>
        <w:bookmarkEnd w:id="36795"/>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8E1FFB" w:rsidDel="00096943" w14:paraId="2028106B" w14:textId="3B719BB5" w:rsidTr="00A72A60">
        <w:trPr>
          <w:del w:id="36796" w:author="Tran Huan" w:date="2018-11-25T22:00:00Z"/>
        </w:trPr>
        <w:tc>
          <w:tcPr>
            <w:tcW w:w="805" w:type="dxa"/>
            <w:vMerge w:val="restart"/>
            <w:vAlign w:val="center"/>
          </w:tcPr>
          <w:p w14:paraId="5E738FB8" w14:textId="7E68F783" w:rsidR="008E1FFB" w:rsidRPr="007F1EF1" w:rsidDel="00096943" w:rsidRDefault="008E1FFB" w:rsidP="00D10B12">
            <w:pPr>
              <w:spacing w:line="288" w:lineRule="auto"/>
              <w:contextualSpacing/>
              <w:jc w:val="center"/>
              <w:rPr>
                <w:del w:id="36797" w:author="Tran Huan" w:date="2018-11-25T22:00:00Z"/>
                <w:b/>
                <w:lang w:val="en-US"/>
              </w:rPr>
              <w:pPrChange w:id="36798" w:author="Tran Huan" w:date="2018-12-03T01:23:00Z">
                <w:pPr>
                  <w:spacing w:line="360" w:lineRule="auto"/>
                  <w:jc w:val="center"/>
                </w:pPr>
              </w:pPrChange>
            </w:pPr>
            <w:del w:id="36799" w:author="Tran Huan" w:date="2018-11-25T22:00:00Z">
              <w:r w:rsidRPr="007F1EF1" w:rsidDel="00096943">
                <w:rPr>
                  <w:b/>
                  <w:lang w:val="en-US"/>
                </w:rPr>
                <w:delText>STT</w:delText>
              </w:r>
              <w:bookmarkStart w:id="36800" w:name="_Toc531004408"/>
              <w:bookmarkStart w:id="36801" w:name="_Toc531006325"/>
              <w:bookmarkStart w:id="36802" w:name="_Toc531572318"/>
              <w:bookmarkStart w:id="36803" w:name="_Toc531576166"/>
              <w:bookmarkStart w:id="36804" w:name="_Toc531579907"/>
              <w:bookmarkStart w:id="36805" w:name="_Toc531583645"/>
              <w:bookmarkEnd w:id="36800"/>
              <w:bookmarkEnd w:id="36801"/>
              <w:bookmarkEnd w:id="36802"/>
              <w:bookmarkEnd w:id="36803"/>
              <w:bookmarkEnd w:id="36804"/>
              <w:bookmarkEnd w:id="36805"/>
            </w:del>
          </w:p>
        </w:tc>
        <w:tc>
          <w:tcPr>
            <w:tcW w:w="2120" w:type="dxa"/>
            <w:vMerge w:val="restart"/>
            <w:vAlign w:val="center"/>
          </w:tcPr>
          <w:p w14:paraId="125D6501" w14:textId="2AED40C8" w:rsidR="008E1FFB" w:rsidRPr="007F1EF1" w:rsidDel="00096943" w:rsidRDefault="008E1FFB" w:rsidP="00D10B12">
            <w:pPr>
              <w:spacing w:line="288" w:lineRule="auto"/>
              <w:contextualSpacing/>
              <w:jc w:val="center"/>
              <w:rPr>
                <w:del w:id="36806" w:author="Tran Huan" w:date="2018-11-25T22:00:00Z"/>
                <w:b/>
                <w:lang w:val="en-US"/>
              </w:rPr>
              <w:pPrChange w:id="36807" w:author="Tran Huan" w:date="2018-12-03T01:23:00Z">
                <w:pPr>
                  <w:spacing w:line="360" w:lineRule="auto"/>
                  <w:jc w:val="center"/>
                </w:pPr>
              </w:pPrChange>
            </w:pPr>
            <w:del w:id="36808" w:author="Tran Huan" w:date="2018-11-25T22:00:00Z">
              <w:r w:rsidRPr="007F1EF1" w:rsidDel="00096943">
                <w:rPr>
                  <w:b/>
                  <w:lang w:val="en-US"/>
                </w:rPr>
                <w:delText>Tên bảng/</w:delText>
              </w:r>
              <w:bookmarkStart w:id="36809" w:name="_Toc531004409"/>
              <w:bookmarkStart w:id="36810" w:name="_Toc531006326"/>
              <w:bookmarkStart w:id="36811" w:name="_Toc531572319"/>
              <w:bookmarkStart w:id="36812" w:name="_Toc531576167"/>
              <w:bookmarkStart w:id="36813" w:name="_Toc531579908"/>
              <w:bookmarkStart w:id="36814" w:name="_Toc531583646"/>
              <w:bookmarkEnd w:id="36809"/>
              <w:bookmarkEnd w:id="36810"/>
              <w:bookmarkEnd w:id="36811"/>
              <w:bookmarkEnd w:id="36812"/>
              <w:bookmarkEnd w:id="36813"/>
              <w:bookmarkEnd w:id="36814"/>
            </w:del>
          </w:p>
          <w:p w14:paraId="23F8A511" w14:textId="35FB75BC" w:rsidR="008E1FFB" w:rsidRPr="007F1EF1" w:rsidDel="00096943" w:rsidRDefault="008E1FFB" w:rsidP="00D10B12">
            <w:pPr>
              <w:spacing w:line="288" w:lineRule="auto"/>
              <w:contextualSpacing/>
              <w:jc w:val="center"/>
              <w:rPr>
                <w:del w:id="36815" w:author="Tran Huan" w:date="2018-11-25T22:00:00Z"/>
                <w:b/>
                <w:lang w:val="en-US"/>
              </w:rPr>
              <w:pPrChange w:id="36816" w:author="Tran Huan" w:date="2018-12-03T01:23:00Z">
                <w:pPr>
                  <w:spacing w:line="360" w:lineRule="auto"/>
                  <w:jc w:val="center"/>
                </w:pPr>
              </w:pPrChange>
            </w:pPr>
            <w:del w:id="36817"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bookmarkStart w:id="36818" w:name="_Toc531004410"/>
              <w:bookmarkStart w:id="36819" w:name="_Toc531006327"/>
              <w:bookmarkStart w:id="36820" w:name="_Toc531572320"/>
              <w:bookmarkStart w:id="36821" w:name="_Toc531576168"/>
              <w:bookmarkStart w:id="36822" w:name="_Toc531579909"/>
              <w:bookmarkStart w:id="36823" w:name="_Toc531583647"/>
              <w:bookmarkEnd w:id="36818"/>
              <w:bookmarkEnd w:id="36819"/>
              <w:bookmarkEnd w:id="36820"/>
              <w:bookmarkEnd w:id="36821"/>
              <w:bookmarkEnd w:id="36822"/>
              <w:bookmarkEnd w:id="36823"/>
            </w:del>
          </w:p>
        </w:tc>
        <w:tc>
          <w:tcPr>
            <w:tcW w:w="5852" w:type="dxa"/>
            <w:gridSpan w:val="4"/>
            <w:vAlign w:val="center"/>
          </w:tcPr>
          <w:p w14:paraId="14E13E84" w14:textId="10983D3A" w:rsidR="008E1FFB" w:rsidRPr="007F1EF1" w:rsidDel="00096943" w:rsidRDefault="008E1FFB" w:rsidP="00D10B12">
            <w:pPr>
              <w:spacing w:line="288" w:lineRule="auto"/>
              <w:contextualSpacing/>
              <w:jc w:val="center"/>
              <w:rPr>
                <w:del w:id="36824" w:author="Tran Huan" w:date="2018-11-25T22:00:00Z"/>
                <w:b/>
                <w:lang w:val="en-US"/>
              </w:rPr>
              <w:pPrChange w:id="36825" w:author="Tran Huan" w:date="2018-12-03T01:23:00Z">
                <w:pPr>
                  <w:spacing w:line="360" w:lineRule="auto"/>
                  <w:jc w:val="center"/>
                </w:pPr>
              </w:pPrChange>
            </w:pPr>
            <w:del w:id="36826" w:author="Tran Huan" w:date="2018-11-25T22:00:00Z">
              <w:r w:rsidRPr="007F1EF1" w:rsidDel="00096943">
                <w:rPr>
                  <w:b/>
                  <w:lang w:val="en-US"/>
                </w:rPr>
                <w:delText>Phương thức</w:delText>
              </w:r>
              <w:bookmarkStart w:id="36827" w:name="_Toc531004411"/>
              <w:bookmarkStart w:id="36828" w:name="_Toc531006328"/>
              <w:bookmarkStart w:id="36829" w:name="_Toc531572321"/>
              <w:bookmarkStart w:id="36830" w:name="_Toc531576169"/>
              <w:bookmarkStart w:id="36831" w:name="_Toc531579910"/>
              <w:bookmarkStart w:id="36832" w:name="_Toc531583648"/>
              <w:bookmarkEnd w:id="36827"/>
              <w:bookmarkEnd w:id="36828"/>
              <w:bookmarkEnd w:id="36829"/>
              <w:bookmarkEnd w:id="36830"/>
              <w:bookmarkEnd w:id="36831"/>
              <w:bookmarkEnd w:id="36832"/>
            </w:del>
          </w:p>
        </w:tc>
        <w:bookmarkStart w:id="36833" w:name="_Toc531004412"/>
        <w:bookmarkStart w:id="36834" w:name="_Toc531006329"/>
        <w:bookmarkStart w:id="36835" w:name="_Toc531572322"/>
        <w:bookmarkStart w:id="36836" w:name="_Toc531576170"/>
        <w:bookmarkStart w:id="36837" w:name="_Toc531579911"/>
        <w:bookmarkStart w:id="36838" w:name="_Toc531583649"/>
        <w:bookmarkEnd w:id="36833"/>
        <w:bookmarkEnd w:id="36834"/>
        <w:bookmarkEnd w:id="36835"/>
        <w:bookmarkEnd w:id="36836"/>
        <w:bookmarkEnd w:id="36837"/>
        <w:bookmarkEnd w:id="36838"/>
      </w:tr>
      <w:tr w:rsidR="008E1FFB" w:rsidDel="00096943" w14:paraId="4EE85620" w14:textId="3BBAE44A" w:rsidTr="00A72A60">
        <w:trPr>
          <w:del w:id="36839" w:author="Tran Huan" w:date="2018-11-25T22:00:00Z"/>
        </w:trPr>
        <w:tc>
          <w:tcPr>
            <w:tcW w:w="805" w:type="dxa"/>
            <w:vMerge/>
            <w:vAlign w:val="center"/>
          </w:tcPr>
          <w:p w14:paraId="3C0A90C5" w14:textId="106F4D18" w:rsidR="008E1FFB" w:rsidRPr="007F1EF1" w:rsidDel="00096943" w:rsidRDefault="008E1FFB" w:rsidP="00D10B12">
            <w:pPr>
              <w:spacing w:line="288" w:lineRule="auto"/>
              <w:contextualSpacing/>
              <w:jc w:val="center"/>
              <w:rPr>
                <w:del w:id="36840" w:author="Tran Huan" w:date="2018-11-25T22:00:00Z"/>
                <w:b/>
                <w:lang w:val="en-US"/>
              </w:rPr>
              <w:pPrChange w:id="36841" w:author="Tran Huan" w:date="2018-12-03T01:23:00Z">
                <w:pPr>
                  <w:spacing w:line="360" w:lineRule="auto"/>
                  <w:jc w:val="center"/>
                </w:pPr>
              </w:pPrChange>
            </w:pPr>
            <w:bookmarkStart w:id="36842" w:name="_Toc531004413"/>
            <w:bookmarkStart w:id="36843" w:name="_Toc531006330"/>
            <w:bookmarkStart w:id="36844" w:name="_Toc531572323"/>
            <w:bookmarkStart w:id="36845" w:name="_Toc531576171"/>
            <w:bookmarkStart w:id="36846" w:name="_Toc531579912"/>
            <w:bookmarkStart w:id="36847" w:name="_Toc531583650"/>
            <w:bookmarkEnd w:id="36842"/>
            <w:bookmarkEnd w:id="36843"/>
            <w:bookmarkEnd w:id="36844"/>
            <w:bookmarkEnd w:id="36845"/>
            <w:bookmarkEnd w:id="36846"/>
            <w:bookmarkEnd w:id="36847"/>
          </w:p>
        </w:tc>
        <w:tc>
          <w:tcPr>
            <w:tcW w:w="2120" w:type="dxa"/>
            <w:vMerge/>
            <w:vAlign w:val="center"/>
          </w:tcPr>
          <w:p w14:paraId="7C609C5F" w14:textId="18ED3922" w:rsidR="008E1FFB" w:rsidRPr="007F1EF1" w:rsidDel="00096943" w:rsidRDefault="008E1FFB" w:rsidP="00D10B12">
            <w:pPr>
              <w:spacing w:line="288" w:lineRule="auto"/>
              <w:contextualSpacing/>
              <w:jc w:val="center"/>
              <w:rPr>
                <w:del w:id="36848" w:author="Tran Huan" w:date="2018-11-25T22:00:00Z"/>
                <w:b/>
                <w:lang w:val="en-US"/>
              </w:rPr>
              <w:pPrChange w:id="36849" w:author="Tran Huan" w:date="2018-12-03T01:23:00Z">
                <w:pPr>
                  <w:spacing w:line="360" w:lineRule="auto"/>
                  <w:jc w:val="center"/>
                </w:pPr>
              </w:pPrChange>
            </w:pPr>
            <w:bookmarkStart w:id="36850" w:name="_Toc531004414"/>
            <w:bookmarkStart w:id="36851" w:name="_Toc531006331"/>
            <w:bookmarkStart w:id="36852" w:name="_Toc531572324"/>
            <w:bookmarkStart w:id="36853" w:name="_Toc531576172"/>
            <w:bookmarkStart w:id="36854" w:name="_Toc531579913"/>
            <w:bookmarkStart w:id="36855" w:name="_Toc531583651"/>
            <w:bookmarkEnd w:id="36850"/>
            <w:bookmarkEnd w:id="36851"/>
            <w:bookmarkEnd w:id="36852"/>
            <w:bookmarkEnd w:id="36853"/>
            <w:bookmarkEnd w:id="36854"/>
            <w:bookmarkEnd w:id="36855"/>
          </w:p>
        </w:tc>
        <w:tc>
          <w:tcPr>
            <w:tcW w:w="1463" w:type="dxa"/>
            <w:vAlign w:val="center"/>
          </w:tcPr>
          <w:p w14:paraId="215BDB4E" w14:textId="5FB595A8" w:rsidR="008E1FFB" w:rsidRPr="007F1EF1" w:rsidDel="00096943" w:rsidRDefault="008E1FFB" w:rsidP="00D10B12">
            <w:pPr>
              <w:spacing w:line="288" w:lineRule="auto"/>
              <w:contextualSpacing/>
              <w:jc w:val="center"/>
              <w:rPr>
                <w:del w:id="36856" w:author="Tran Huan" w:date="2018-11-25T22:00:00Z"/>
                <w:b/>
                <w:lang w:val="en-US"/>
              </w:rPr>
              <w:pPrChange w:id="36857" w:author="Tran Huan" w:date="2018-12-03T01:23:00Z">
                <w:pPr>
                  <w:spacing w:line="360" w:lineRule="auto"/>
                  <w:jc w:val="center"/>
                </w:pPr>
              </w:pPrChange>
            </w:pPr>
            <w:del w:id="36858" w:author="Tran Huan" w:date="2018-11-25T22:00:00Z">
              <w:r w:rsidRPr="007F1EF1" w:rsidDel="00096943">
                <w:rPr>
                  <w:b/>
                  <w:lang w:val="en-US"/>
                </w:rPr>
                <w:delText>Thêm</w:delText>
              </w:r>
              <w:bookmarkStart w:id="36859" w:name="_Toc531004415"/>
              <w:bookmarkStart w:id="36860" w:name="_Toc531006332"/>
              <w:bookmarkStart w:id="36861" w:name="_Toc531572325"/>
              <w:bookmarkStart w:id="36862" w:name="_Toc531576173"/>
              <w:bookmarkStart w:id="36863" w:name="_Toc531579914"/>
              <w:bookmarkStart w:id="36864" w:name="_Toc531583652"/>
              <w:bookmarkEnd w:id="36859"/>
              <w:bookmarkEnd w:id="36860"/>
              <w:bookmarkEnd w:id="36861"/>
              <w:bookmarkEnd w:id="36862"/>
              <w:bookmarkEnd w:id="36863"/>
              <w:bookmarkEnd w:id="36864"/>
            </w:del>
          </w:p>
        </w:tc>
        <w:tc>
          <w:tcPr>
            <w:tcW w:w="1463" w:type="dxa"/>
            <w:vAlign w:val="center"/>
          </w:tcPr>
          <w:p w14:paraId="5BF8FD4D" w14:textId="34F9781C" w:rsidR="008E1FFB" w:rsidRPr="007F1EF1" w:rsidDel="00096943" w:rsidRDefault="008E1FFB" w:rsidP="00D10B12">
            <w:pPr>
              <w:spacing w:line="288" w:lineRule="auto"/>
              <w:contextualSpacing/>
              <w:jc w:val="center"/>
              <w:rPr>
                <w:del w:id="36865" w:author="Tran Huan" w:date="2018-11-25T22:00:00Z"/>
                <w:b/>
                <w:lang w:val="en-US"/>
              </w:rPr>
              <w:pPrChange w:id="36866" w:author="Tran Huan" w:date="2018-12-03T01:23:00Z">
                <w:pPr>
                  <w:spacing w:line="360" w:lineRule="auto"/>
                  <w:jc w:val="center"/>
                </w:pPr>
              </w:pPrChange>
            </w:pPr>
            <w:del w:id="36867" w:author="Tran Huan" w:date="2018-11-25T22:00:00Z">
              <w:r w:rsidRPr="007F1EF1" w:rsidDel="00096943">
                <w:rPr>
                  <w:b/>
                  <w:lang w:val="en-US"/>
                </w:rPr>
                <w:delText>Sửa</w:delText>
              </w:r>
              <w:bookmarkStart w:id="36868" w:name="_Toc531004416"/>
              <w:bookmarkStart w:id="36869" w:name="_Toc531006333"/>
              <w:bookmarkStart w:id="36870" w:name="_Toc531572326"/>
              <w:bookmarkStart w:id="36871" w:name="_Toc531576174"/>
              <w:bookmarkStart w:id="36872" w:name="_Toc531579915"/>
              <w:bookmarkStart w:id="36873" w:name="_Toc531583653"/>
              <w:bookmarkEnd w:id="36868"/>
              <w:bookmarkEnd w:id="36869"/>
              <w:bookmarkEnd w:id="36870"/>
              <w:bookmarkEnd w:id="36871"/>
              <w:bookmarkEnd w:id="36872"/>
              <w:bookmarkEnd w:id="36873"/>
            </w:del>
          </w:p>
        </w:tc>
        <w:tc>
          <w:tcPr>
            <w:tcW w:w="1463" w:type="dxa"/>
            <w:vAlign w:val="center"/>
          </w:tcPr>
          <w:p w14:paraId="7A1A5520" w14:textId="6181A881" w:rsidR="008E1FFB" w:rsidRPr="007F1EF1" w:rsidDel="00096943" w:rsidRDefault="008E1FFB" w:rsidP="00D10B12">
            <w:pPr>
              <w:spacing w:line="288" w:lineRule="auto"/>
              <w:contextualSpacing/>
              <w:jc w:val="center"/>
              <w:rPr>
                <w:del w:id="36874" w:author="Tran Huan" w:date="2018-11-25T22:00:00Z"/>
                <w:b/>
                <w:lang w:val="en-US"/>
              </w:rPr>
              <w:pPrChange w:id="36875" w:author="Tran Huan" w:date="2018-12-03T01:23:00Z">
                <w:pPr>
                  <w:spacing w:line="360" w:lineRule="auto"/>
                  <w:jc w:val="center"/>
                </w:pPr>
              </w:pPrChange>
            </w:pPr>
            <w:del w:id="36876" w:author="Tran Huan" w:date="2018-11-25T22:00:00Z">
              <w:r w:rsidRPr="007F1EF1" w:rsidDel="00096943">
                <w:rPr>
                  <w:b/>
                  <w:lang w:val="en-US"/>
                </w:rPr>
                <w:delText>Xóa</w:delText>
              </w:r>
              <w:bookmarkStart w:id="36877" w:name="_Toc531004417"/>
              <w:bookmarkStart w:id="36878" w:name="_Toc531006334"/>
              <w:bookmarkStart w:id="36879" w:name="_Toc531572327"/>
              <w:bookmarkStart w:id="36880" w:name="_Toc531576175"/>
              <w:bookmarkStart w:id="36881" w:name="_Toc531579916"/>
              <w:bookmarkStart w:id="36882" w:name="_Toc531583654"/>
              <w:bookmarkEnd w:id="36877"/>
              <w:bookmarkEnd w:id="36878"/>
              <w:bookmarkEnd w:id="36879"/>
              <w:bookmarkEnd w:id="36880"/>
              <w:bookmarkEnd w:id="36881"/>
              <w:bookmarkEnd w:id="36882"/>
            </w:del>
          </w:p>
        </w:tc>
        <w:tc>
          <w:tcPr>
            <w:tcW w:w="1463" w:type="dxa"/>
            <w:vAlign w:val="center"/>
          </w:tcPr>
          <w:p w14:paraId="5F40AAE1" w14:textId="1E3393D4" w:rsidR="008E1FFB" w:rsidRPr="007F1EF1" w:rsidDel="00096943" w:rsidRDefault="008E1FFB" w:rsidP="00D10B12">
            <w:pPr>
              <w:spacing w:line="288" w:lineRule="auto"/>
              <w:contextualSpacing/>
              <w:jc w:val="center"/>
              <w:rPr>
                <w:del w:id="36883" w:author="Tran Huan" w:date="2018-11-25T22:00:00Z"/>
                <w:b/>
                <w:lang w:val="en-US"/>
              </w:rPr>
              <w:pPrChange w:id="36884" w:author="Tran Huan" w:date="2018-12-03T01:23:00Z">
                <w:pPr>
                  <w:spacing w:line="360" w:lineRule="auto"/>
                  <w:jc w:val="center"/>
                </w:pPr>
              </w:pPrChange>
            </w:pPr>
            <w:del w:id="36885" w:author="Tran Huan" w:date="2018-11-25T22:00:00Z">
              <w:r w:rsidRPr="007F1EF1" w:rsidDel="00096943">
                <w:rPr>
                  <w:b/>
                  <w:lang w:val="en-US"/>
                </w:rPr>
                <w:delText>Truy vấn</w:delText>
              </w:r>
              <w:bookmarkStart w:id="36886" w:name="_Toc531004418"/>
              <w:bookmarkStart w:id="36887" w:name="_Toc531006335"/>
              <w:bookmarkStart w:id="36888" w:name="_Toc531572328"/>
              <w:bookmarkStart w:id="36889" w:name="_Toc531576176"/>
              <w:bookmarkStart w:id="36890" w:name="_Toc531579917"/>
              <w:bookmarkStart w:id="36891" w:name="_Toc531583655"/>
              <w:bookmarkEnd w:id="36886"/>
              <w:bookmarkEnd w:id="36887"/>
              <w:bookmarkEnd w:id="36888"/>
              <w:bookmarkEnd w:id="36889"/>
              <w:bookmarkEnd w:id="36890"/>
              <w:bookmarkEnd w:id="36891"/>
            </w:del>
          </w:p>
        </w:tc>
        <w:bookmarkStart w:id="36892" w:name="_Toc531004419"/>
        <w:bookmarkStart w:id="36893" w:name="_Toc531006336"/>
        <w:bookmarkStart w:id="36894" w:name="_Toc531572329"/>
        <w:bookmarkStart w:id="36895" w:name="_Toc531576177"/>
        <w:bookmarkStart w:id="36896" w:name="_Toc531579918"/>
        <w:bookmarkStart w:id="36897" w:name="_Toc531583656"/>
        <w:bookmarkEnd w:id="36892"/>
        <w:bookmarkEnd w:id="36893"/>
        <w:bookmarkEnd w:id="36894"/>
        <w:bookmarkEnd w:id="36895"/>
        <w:bookmarkEnd w:id="36896"/>
        <w:bookmarkEnd w:id="36897"/>
      </w:tr>
      <w:tr w:rsidR="008E1FFB" w:rsidDel="00096943" w14:paraId="7ADEABEE" w14:textId="0A6E09B7" w:rsidTr="00A72A60">
        <w:trPr>
          <w:del w:id="36898" w:author="Tran Huan" w:date="2018-11-25T22:00:00Z"/>
        </w:trPr>
        <w:tc>
          <w:tcPr>
            <w:tcW w:w="805" w:type="dxa"/>
          </w:tcPr>
          <w:p w14:paraId="423CE20A" w14:textId="0BD4AE2C" w:rsidR="008E1FFB" w:rsidDel="00096943" w:rsidRDefault="008E1FFB" w:rsidP="00D10B12">
            <w:pPr>
              <w:spacing w:line="288" w:lineRule="auto"/>
              <w:contextualSpacing/>
              <w:jc w:val="center"/>
              <w:rPr>
                <w:del w:id="36899" w:author="Tran Huan" w:date="2018-11-25T22:00:00Z"/>
                <w:lang w:val="en-US"/>
              </w:rPr>
              <w:pPrChange w:id="36900" w:author="Tran Huan" w:date="2018-12-03T01:23:00Z">
                <w:pPr>
                  <w:spacing w:line="360" w:lineRule="auto"/>
                  <w:jc w:val="center"/>
                </w:pPr>
              </w:pPrChange>
            </w:pPr>
            <w:del w:id="36901" w:author="Tran Huan" w:date="2018-11-25T22:00:00Z">
              <w:r w:rsidDel="00096943">
                <w:rPr>
                  <w:lang w:val="en-US"/>
                </w:rPr>
                <w:delText>1</w:delText>
              </w:r>
              <w:bookmarkStart w:id="36902" w:name="_Toc531004420"/>
              <w:bookmarkStart w:id="36903" w:name="_Toc531006337"/>
              <w:bookmarkStart w:id="36904" w:name="_Toc531572330"/>
              <w:bookmarkStart w:id="36905" w:name="_Toc531576178"/>
              <w:bookmarkStart w:id="36906" w:name="_Toc531579919"/>
              <w:bookmarkStart w:id="36907" w:name="_Toc531583657"/>
              <w:bookmarkEnd w:id="36902"/>
              <w:bookmarkEnd w:id="36903"/>
              <w:bookmarkEnd w:id="36904"/>
              <w:bookmarkEnd w:id="36905"/>
              <w:bookmarkEnd w:id="36906"/>
              <w:bookmarkEnd w:id="36907"/>
            </w:del>
          </w:p>
        </w:tc>
        <w:tc>
          <w:tcPr>
            <w:tcW w:w="2120" w:type="dxa"/>
          </w:tcPr>
          <w:p w14:paraId="34B8805C" w14:textId="792A85CE" w:rsidR="008E1FFB" w:rsidDel="00096943" w:rsidRDefault="008E1FFB" w:rsidP="00D10B12">
            <w:pPr>
              <w:spacing w:line="288" w:lineRule="auto"/>
              <w:contextualSpacing/>
              <w:rPr>
                <w:del w:id="36908" w:author="Tran Huan" w:date="2018-11-25T22:00:00Z"/>
                <w:lang w:val="en-US"/>
              </w:rPr>
              <w:pPrChange w:id="36909" w:author="Tran Huan" w:date="2018-12-03T01:23:00Z">
                <w:pPr>
                  <w:spacing w:line="360" w:lineRule="auto"/>
                </w:pPr>
              </w:pPrChange>
            </w:pPr>
            <w:del w:id="36910" w:author="Tran Huan" w:date="2018-11-25T22:00:00Z">
              <w:r w:rsidDel="00096943">
                <w:rPr>
                  <w:lang w:val="en-US"/>
                </w:rPr>
                <w:delText>customer_order</w:delText>
              </w:r>
              <w:bookmarkStart w:id="36911" w:name="_Toc531004421"/>
              <w:bookmarkStart w:id="36912" w:name="_Toc531006338"/>
              <w:bookmarkStart w:id="36913" w:name="_Toc531572331"/>
              <w:bookmarkStart w:id="36914" w:name="_Toc531576179"/>
              <w:bookmarkStart w:id="36915" w:name="_Toc531579920"/>
              <w:bookmarkStart w:id="36916" w:name="_Toc531583658"/>
              <w:bookmarkEnd w:id="36911"/>
              <w:bookmarkEnd w:id="36912"/>
              <w:bookmarkEnd w:id="36913"/>
              <w:bookmarkEnd w:id="36914"/>
              <w:bookmarkEnd w:id="36915"/>
              <w:bookmarkEnd w:id="36916"/>
            </w:del>
          </w:p>
        </w:tc>
        <w:tc>
          <w:tcPr>
            <w:tcW w:w="1463" w:type="dxa"/>
          </w:tcPr>
          <w:p w14:paraId="25212463" w14:textId="6F5C1609" w:rsidR="008E1FFB" w:rsidDel="00096943" w:rsidRDefault="008E1FFB" w:rsidP="00D10B12">
            <w:pPr>
              <w:spacing w:line="288" w:lineRule="auto"/>
              <w:contextualSpacing/>
              <w:jc w:val="center"/>
              <w:rPr>
                <w:del w:id="36917" w:author="Tran Huan" w:date="2018-11-25T22:00:00Z"/>
                <w:lang w:val="en-US"/>
              </w:rPr>
              <w:pPrChange w:id="36918" w:author="Tran Huan" w:date="2018-12-03T01:23:00Z">
                <w:pPr>
                  <w:spacing w:line="360" w:lineRule="auto"/>
                  <w:jc w:val="center"/>
                </w:pPr>
              </w:pPrChange>
            </w:pPr>
            <w:bookmarkStart w:id="36919" w:name="_Toc531004422"/>
            <w:bookmarkStart w:id="36920" w:name="_Toc531006339"/>
            <w:bookmarkStart w:id="36921" w:name="_Toc531572332"/>
            <w:bookmarkStart w:id="36922" w:name="_Toc531576180"/>
            <w:bookmarkStart w:id="36923" w:name="_Toc531579921"/>
            <w:bookmarkStart w:id="36924" w:name="_Toc531583659"/>
            <w:bookmarkEnd w:id="36919"/>
            <w:bookmarkEnd w:id="36920"/>
            <w:bookmarkEnd w:id="36921"/>
            <w:bookmarkEnd w:id="36922"/>
            <w:bookmarkEnd w:id="36923"/>
            <w:bookmarkEnd w:id="36924"/>
          </w:p>
        </w:tc>
        <w:tc>
          <w:tcPr>
            <w:tcW w:w="1463" w:type="dxa"/>
          </w:tcPr>
          <w:p w14:paraId="037DB113" w14:textId="3AC64E2E" w:rsidR="008E1FFB" w:rsidDel="00096943" w:rsidRDefault="008E1FFB" w:rsidP="00D10B12">
            <w:pPr>
              <w:spacing w:line="288" w:lineRule="auto"/>
              <w:contextualSpacing/>
              <w:jc w:val="center"/>
              <w:rPr>
                <w:del w:id="36925" w:author="Tran Huan" w:date="2018-11-25T22:00:00Z"/>
                <w:lang w:val="en-US"/>
              </w:rPr>
              <w:pPrChange w:id="36926" w:author="Tran Huan" w:date="2018-12-03T01:23:00Z">
                <w:pPr>
                  <w:spacing w:line="360" w:lineRule="auto"/>
                  <w:jc w:val="center"/>
                </w:pPr>
              </w:pPrChange>
            </w:pPr>
            <w:bookmarkStart w:id="36927" w:name="_Toc531004423"/>
            <w:bookmarkStart w:id="36928" w:name="_Toc531006340"/>
            <w:bookmarkStart w:id="36929" w:name="_Toc531572333"/>
            <w:bookmarkStart w:id="36930" w:name="_Toc531576181"/>
            <w:bookmarkStart w:id="36931" w:name="_Toc531579922"/>
            <w:bookmarkStart w:id="36932" w:name="_Toc531583660"/>
            <w:bookmarkEnd w:id="36927"/>
            <w:bookmarkEnd w:id="36928"/>
            <w:bookmarkEnd w:id="36929"/>
            <w:bookmarkEnd w:id="36930"/>
            <w:bookmarkEnd w:id="36931"/>
            <w:bookmarkEnd w:id="36932"/>
          </w:p>
        </w:tc>
        <w:tc>
          <w:tcPr>
            <w:tcW w:w="1463" w:type="dxa"/>
          </w:tcPr>
          <w:p w14:paraId="07FEE7D8" w14:textId="64B21EBD" w:rsidR="008E1FFB" w:rsidDel="00096943" w:rsidRDefault="008E1FFB" w:rsidP="00D10B12">
            <w:pPr>
              <w:spacing w:line="288" w:lineRule="auto"/>
              <w:contextualSpacing/>
              <w:jc w:val="center"/>
              <w:rPr>
                <w:del w:id="36933" w:author="Tran Huan" w:date="2018-11-25T22:00:00Z"/>
                <w:lang w:val="en-US"/>
              </w:rPr>
              <w:pPrChange w:id="36934" w:author="Tran Huan" w:date="2018-12-03T01:23:00Z">
                <w:pPr>
                  <w:spacing w:line="360" w:lineRule="auto"/>
                  <w:jc w:val="center"/>
                </w:pPr>
              </w:pPrChange>
            </w:pPr>
            <w:bookmarkStart w:id="36935" w:name="_Toc531004424"/>
            <w:bookmarkStart w:id="36936" w:name="_Toc531006341"/>
            <w:bookmarkStart w:id="36937" w:name="_Toc531572334"/>
            <w:bookmarkStart w:id="36938" w:name="_Toc531576182"/>
            <w:bookmarkStart w:id="36939" w:name="_Toc531579923"/>
            <w:bookmarkStart w:id="36940" w:name="_Toc531583661"/>
            <w:bookmarkEnd w:id="36935"/>
            <w:bookmarkEnd w:id="36936"/>
            <w:bookmarkEnd w:id="36937"/>
            <w:bookmarkEnd w:id="36938"/>
            <w:bookmarkEnd w:id="36939"/>
            <w:bookmarkEnd w:id="36940"/>
          </w:p>
        </w:tc>
        <w:tc>
          <w:tcPr>
            <w:tcW w:w="1463" w:type="dxa"/>
          </w:tcPr>
          <w:p w14:paraId="5910F6F3" w14:textId="2052254F" w:rsidR="008E1FFB" w:rsidDel="00096943" w:rsidRDefault="008E1FFB" w:rsidP="00D10B12">
            <w:pPr>
              <w:spacing w:line="288" w:lineRule="auto"/>
              <w:contextualSpacing/>
              <w:jc w:val="center"/>
              <w:rPr>
                <w:del w:id="36941" w:author="Tran Huan" w:date="2018-11-25T22:00:00Z"/>
                <w:lang w:val="en-US"/>
              </w:rPr>
              <w:pPrChange w:id="36942" w:author="Tran Huan" w:date="2018-12-03T01:23:00Z">
                <w:pPr>
                  <w:jc w:val="center"/>
                </w:pPr>
              </w:pPrChange>
            </w:pPr>
            <w:del w:id="36943" w:author="Tran Huan" w:date="2018-11-25T22:00:00Z">
              <w:r w:rsidDel="00096943">
                <w:rPr>
                  <w:lang w:val="en-US"/>
                </w:rPr>
                <w:delText>X</w:delText>
              </w:r>
              <w:bookmarkStart w:id="36944" w:name="_Toc531004425"/>
              <w:bookmarkStart w:id="36945" w:name="_Toc531006342"/>
              <w:bookmarkStart w:id="36946" w:name="_Toc531572335"/>
              <w:bookmarkStart w:id="36947" w:name="_Toc531576183"/>
              <w:bookmarkStart w:id="36948" w:name="_Toc531579924"/>
              <w:bookmarkStart w:id="36949" w:name="_Toc531583662"/>
              <w:bookmarkEnd w:id="36944"/>
              <w:bookmarkEnd w:id="36945"/>
              <w:bookmarkEnd w:id="36946"/>
              <w:bookmarkEnd w:id="36947"/>
              <w:bookmarkEnd w:id="36948"/>
              <w:bookmarkEnd w:id="36949"/>
            </w:del>
          </w:p>
        </w:tc>
        <w:bookmarkStart w:id="36950" w:name="_Toc531004426"/>
        <w:bookmarkStart w:id="36951" w:name="_Toc531006343"/>
        <w:bookmarkStart w:id="36952" w:name="_Toc531572336"/>
        <w:bookmarkStart w:id="36953" w:name="_Toc531576184"/>
        <w:bookmarkStart w:id="36954" w:name="_Toc531579925"/>
        <w:bookmarkStart w:id="36955" w:name="_Toc531583663"/>
        <w:bookmarkEnd w:id="36950"/>
        <w:bookmarkEnd w:id="36951"/>
        <w:bookmarkEnd w:id="36952"/>
        <w:bookmarkEnd w:id="36953"/>
        <w:bookmarkEnd w:id="36954"/>
        <w:bookmarkEnd w:id="36955"/>
      </w:tr>
      <w:tr w:rsidR="008E1FFB" w:rsidDel="00096943" w14:paraId="30AC3B84" w14:textId="52D9B62E" w:rsidTr="00A72A60">
        <w:trPr>
          <w:del w:id="36956" w:author="Tran Huan" w:date="2018-11-25T22:00:00Z"/>
        </w:trPr>
        <w:tc>
          <w:tcPr>
            <w:tcW w:w="805" w:type="dxa"/>
          </w:tcPr>
          <w:p w14:paraId="4B76B9A1" w14:textId="3A7765EE" w:rsidR="008E1FFB" w:rsidDel="00096943" w:rsidRDefault="008E1FFB" w:rsidP="00D10B12">
            <w:pPr>
              <w:spacing w:line="288" w:lineRule="auto"/>
              <w:contextualSpacing/>
              <w:jc w:val="center"/>
              <w:rPr>
                <w:del w:id="36957" w:author="Tran Huan" w:date="2018-11-25T22:00:00Z"/>
                <w:lang w:val="en-US"/>
              </w:rPr>
              <w:pPrChange w:id="36958" w:author="Tran Huan" w:date="2018-12-03T01:23:00Z">
                <w:pPr>
                  <w:spacing w:line="360" w:lineRule="auto"/>
                  <w:jc w:val="center"/>
                </w:pPr>
              </w:pPrChange>
            </w:pPr>
            <w:del w:id="36959" w:author="Tran Huan" w:date="2018-11-25T22:00:00Z">
              <w:r w:rsidDel="00096943">
                <w:rPr>
                  <w:lang w:val="en-US"/>
                </w:rPr>
                <w:delText>2</w:delText>
              </w:r>
              <w:bookmarkStart w:id="36960" w:name="_Toc531004427"/>
              <w:bookmarkStart w:id="36961" w:name="_Toc531006344"/>
              <w:bookmarkStart w:id="36962" w:name="_Toc531572337"/>
              <w:bookmarkStart w:id="36963" w:name="_Toc531576185"/>
              <w:bookmarkStart w:id="36964" w:name="_Toc531579926"/>
              <w:bookmarkStart w:id="36965" w:name="_Toc531583664"/>
              <w:bookmarkEnd w:id="36960"/>
              <w:bookmarkEnd w:id="36961"/>
              <w:bookmarkEnd w:id="36962"/>
              <w:bookmarkEnd w:id="36963"/>
              <w:bookmarkEnd w:id="36964"/>
              <w:bookmarkEnd w:id="36965"/>
            </w:del>
          </w:p>
        </w:tc>
        <w:tc>
          <w:tcPr>
            <w:tcW w:w="2120" w:type="dxa"/>
          </w:tcPr>
          <w:p w14:paraId="24BC2C2F" w14:textId="118E3AFF" w:rsidR="008E1FFB" w:rsidDel="00096943" w:rsidRDefault="008E1FFB" w:rsidP="00D10B12">
            <w:pPr>
              <w:spacing w:line="288" w:lineRule="auto"/>
              <w:contextualSpacing/>
              <w:rPr>
                <w:del w:id="36966" w:author="Tran Huan" w:date="2018-11-25T22:00:00Z"/>
                <w:lang w:val="en-US"/>
              </w:rPr>
              <w:pPrChange w:id="36967" w:author="Tran Huan" w:date="2018-12-03T01:23:00Z">
                <w:pPr>
                  <w:spacing w:line="360" w:lineRule="auto"/>
                </w:pPr>
              </w:pPrChange>
            </w:pPr>
            <w:del w:id="36968" w:author="Tran Huan" w:date="2018-11-25T22:00:00Z">
              <w:r w:rsidDel="00096943">
                <w:rPr>
                  <w:lang w:val="en-US"/>
                </w:rPr>
                <w:delText>customer</w:delText>
              </w:r>
              <w:bookmarkStart w:id="36969" w:name="_Toc531004428"/>
              <w:bookmarkStart w:id="36970" w:name="_Toc531006345"/>
              <w:bookmarkStart w:id="36971" w:name="_Toc531572338"/>
              <w:bookmarkStart w:id="36972" w:name="_Toc531576186"/>
              <w:bookmarkStart w:id="36973" w:name="_Toc531579927"/>
              <w:bookmarkStart w:id="36974" w:name="_Toc531583665"/>
              <w:bookmarkEnd w:id="36969"/>
              <w:bookmarkEnd w:id="36970"/>
              <w:bookmarkEnd w:id="36971"/>
              <w:bookmarkEnd w:id="36972"/>
              <w:bookmarkEnd w:id="36973"/>
              <w:bookmarkEnd w:id="36974"/>
            </w:del>
          </w:p>
        </w:tc>
        <w:tc>
          <w:tcPr>
            <w:tcW w:w="1463" w:type="dxa"/>
          </w:tcPr>
          <w:p w14:paraId="61F7C09E" w14:textId="187A12D2" w:rsidR="008E1FFB" w:rsidDel="00096943" w:rsidRDefault="008E1FFB" w:rsidP="00D10B12">
            <w:pPr>
              <w:spacing w:line="288" w:lineRule="auto"/>
              <w:contextualSpacing/>
              <w:jc w:val="center"/>
              <w:rPr>
                <w:del w:id="36975" w:author="Tran Huan" w:date="2018-11-25T22:00:00Z"/>
                <w:lang w:val="en-US"/>
              </w:rPr>
              <w:pPrChange w:id="36976" w:author="Tran Huan" w:date="2018-12-03T01:23:00Z">
                <w:pPr>
                  <w:spacing w:line="360" w:lineRule="auto"/>
                  <w:jc w:val="center"/>
                </w:pPr>
              </w:pPrChange>
            </w:pPr>
            <w:bookmarkStart w:id="36977" w:name="_Toc531004429"/>
            <w:bookmarkStart w:id="36978" w:name="_Toc531006346"/>
            <w:bookmarkStart w:id="36979" w:name="_Toc531572339"/>
            <w:bookmarkStart w:id="36980" w:name="_Toc531576187"/>
            <w:bookmarkStart w:id="36981" w:name="_Toc531579928"/>
            <w:bookmarkStart w:id="36982" w:name="_Toc531583666"/>
            <w:bookmarkEnd w:id="36977"/>
            <w:bookmarkEnd w:id="36978"/>
            <w:bookmarkEnd w:id="36979"/>
            <w:bookmarkEnd w:id="36980"/>
            <w:bookmarkEnd w:id="36981"/>
            <w:bookmarkEnd w:id="36982"/>
          </w:p>
        </w:tc>
        <w:tc>
          <w:tcPr>
            <w:tcW w:w="1463" w:type="dxa"/>
          </w:tcPr>
          <w:p w14:paraId="78A55A6A" w14:textId="1E30AF06" w:rsidR="008E1FFB" w:rsidDel="00096943" w:rsidRDefault="008E1FFB" w:rsidP="00D10B12">
            <w:pPr>
              <w:spacing w:line="288" w:lineRule="auto"/>
              <w:contextualSpacing/>
              <w:jc w:val="center"/>
              <w:rPr>
                <w:del w:id="36983" w:author="Tran Huan" w:date="2018-11-25T22:00:00Z"/>
                <w:lang w:val="en-US"/>
              </w:rPr>
              <w:pPrChange w:id="36984" w:author="Tran Huan" w:date="2018-12-03T01:23:00Z">
                <w:pPr>
                  <w:spacing w:line="360" w:lineRule="auto"/>
                  <w:jc w:val="center"/>
                </w:pPr>
              </w:pPrChange>
            </w:pPr>
            <w:bookmarkStart w:id="36985" w:name="_Toc531004430"/>
            <w:bookmarkStart w:id="36986" w:name="_Toc531006347"/>
            <w:bookmarkStart w:id="36987" w:name="_Toc531572340"/>
            <w:bookmarkStart w:id="36988" w:name="_Toc531576188"/>
            <w:bookmarkStart w:id="36989" w:name="_Toc531579929"/>
            <w:bookmarkStart w:id="36990" w:name="_Toc531583667"/>
            <w:bookmarkEnd w:id="36985"/>
            <w:bookmarkEnd w:id="36986"/>
            <w:bookmarkEnd w:id="36987"/>
            <w:bookmarkEnd w:id="36988"/>
            <w:bookmarkEnd w:id="36989"/>
            <w:bookmarkEnd w:id="36990"/>
          </w:p>
        </w:tc>
        <w:tc>
          <w:tcPr>
            <w:tcW w:w="1463" w:type="dxa"/>
          </w:tcPr>
          <w:p w14:paraId="7A8A9FB9" w14:textId="4CB73D84" w:rsidR="008E1FFB" w:rsidDel="00096943" w:rsidRDefault="008E1FFB" w:rsidP="00D10B12">
            <w:pPr>
              <w:spacing w:line="288" w:lineRule="auto"/>
              <w:contextualSpacing/>
              <w:jc w:val="center"/>
              <w:rPr>
                <w:del w:id="36991" w:author="Tran Huan" w:date="2018-11-25T22:00:00Z"/>
                <w:lang w:val="en-US"/>
              </w:rPr>
              <w:pPrChange w:id="36992" w:author="Tran Huan" w:date="2018-12-03T01:23:00Z">
                <w:pPr>
                  <w:spacing w:line="360" w:lineRule="auto"/>
                  <w:jc w:val="center"/>
                </w:pPr>
              </w:pPrChange>
            </w:pPr>
            <w:bookmarkStart w:id="36993" w:name="_Toc531004431"/>
            <w:bookmarkStart w:id="36994" w:name="_Toc531006348"/>
            <w:bookmarkStart w:id="36995" w:name="_Toc531572341"/>
            <w:bookmarkStart w:id="36996" w:name="_Toc531576189"/>
            <w:bookmarkStart w:id="36997" w:name="_Toc531579930"/>
            <w:bookmarkStart w:id="36998" w:name="_Toc531583668"/>
            <w:bookmarkEnd w:id="36993"/>
            <w:bookmarkEnd w:id="36994"/>
            <w:bookmarkEnd w:id="36995"/>
            <w:bookmarkEnd w:id="36996"/>
            <w:bookmarkEnd w:id="36997"/>
            <w:bookmarkEnd w:id="36998"/>
          </w:p>
        </w:tc>
        <w:tc>
          <w:tcPr>
            <w:tcW w:w="1463" w:type="dxa"/>
          </w:tcPr>
          <w:p w14:paraId="331E68EE" w14:textId="2CBFBD9B" w:rsidR="008E1FFB" w:rsidDel="00096943" w:rsidRDefault="008E1FFB" w:rsidP="00D10B12">
            <w:pPr>
              <w:spacing w:line="288" w:lineRule="auto"/>
              <w:contextualSpacing/>
              <w:jc w:val="center"/>
              <w:rPr>
                <w:del w:id="36999" w:author="Tran Huan" w:date="2018-11-25T22:00:00Z"/>
                <w:lang w:val="en-US"/>
              </w:rPr>
              <w:pPrChange w:id="37000" w:author="Tran Huan" w:date="2018-12-03T01:23:00Z">
                <w:pPr>
                  <w:jc w:val="center"/>
                </w:pPr>
              </w:pPrChange>
            </w:pPr>
            <w:del w:id="37001" w:author="Tran Huan" w:date="2018-11-25T22:00:00Z">
              <w:r w:rsidDel="00096943">
                <w:rPr>
                  <w:lang w:val="en-US"/>
                </w:rPr>
                <w:delText>X</w:delText>
              </w:r>
              <w:bookmarkStart w:id="37002" w:name="_Toc531004432"/>
              <w:bookmarkStart w:id="37003" w:name="_Toc531006349"/>
              <w:bookmarkStart w:id="37004" w:name="_Toc531572342"/>
              <w:bookmarkStart w:id="37005" w:name="_Toc531576190"/>
              <w:bookmarkStart w:id="37006" w:name="_Toc531579931"/>
              <w:bookmarkStart w:id="37007" w:name="_Toc531583669"/>
              <w:bookmarkEnd w:id="37002"/>
              <w:bookmarkEnd w:id="37003"/>
              <w:bookmarkEnd w:id="37004"/>
              <w:bookmarkEnd w:id="37005"/>
              <w:bookmarkEnd w:id="37006"/>
              <w:bookmarkEnd w:id="37007"/>
            </w:del>
          </w:p>
        </w:tc>
        <w:bookmarkStart w:id="37008" w:name="_Toc531004433"/>
        <w:bookmarkStart w:id="37009" w:name="_Toc531006350"/>
        <w:bookmarkStart w:id="37010" w:name="_Toc531572343"/>
        <w:bookmarkStart w:id="37011" w:name="_Toc531576191"/>
        <w:bookmarkStart w:id="37012" w:name="_Toc531579932"/>
        <w:bookmarkStart w:id="37013" w:name="_Toc531583670"/>
        <w:bookmarkEnd w:id="37008"/>
        <w:bookmarkEnd w:id="37009"/>
        <w:bookmarkEnd w:id="37010"/>
        <w:bookmarkEnd w:id="37011"/>
        <w:bookmarkEnd w:id="37012"/>
        <w:bookmarkEnd w:id="37013"/>
      </w:tr>
      <w:tr w:rsidR="008E1FFB" w:rsidDel="00096943" w14:paraId="54D95C3E" w14:textId="3EC5E9E1" w:rsidTr="00A72A60">
        <w:trPr>
          <w:del w:id="37014" w:author="Tran Huan" w:date="2018-11-25T22:00:00Z"/>
        </w:trPr>
        <w:tc>
          <w:tcPr>
            <w:tcW w:w="805" w:type="dxa"/>
          </w:tcPr>
          <w:p w14:paraId="5A74149D" w14:textId="052ED882" w:rsidR="008E1FFB" w:rsidDel="00096943" w:rsidRDefault="008E1FFB" w:rsidP="00D10B12">
            <w:pPr>
              <w:spacing w:line="288" w:lineRule="auto"/>
              <w:contextualSpacing/>
              <w:jc w:val="center"/>
              <w:rPr>
                <w:del w:id="37015" w:author="Tran Huan" w:date="2018-11-25T22:00:00Z"/>
                <w:lang w:val="en-US"/>
              </w:rPr>
              <w:pPrChange w:id="37016" w:author="Tran Huan" w:date="2018-12-03T01:23:00Z">
                <w:pPr>
                  <w:spacing w:line="360" w:lineRule="auto"/>
                  <w:jc w:val="center"/>
                </w:pPr>
              </w:pPrChange>
            </w:pPr>
            <w:del w:id="37017" w:author="Tran Huan" w:date="2018-11-25T22:00:00Z">
              <w:r w:rsidDel="00096943">
                <w:rPr>
                  <w:lang w:val="en-US"/>
                </w:rPr>
                <w:delText>3</w:delText>
              </w:r>
              <w:bookmarkStart w:id="37018" w:name="_Toc531004434"/>
              <w:bookmarkStart w:id="37019" w:name="_Toc531006351"/>
              <w:bookmarkStart w:id="37020" w:name="_Toc531572344"/>
              <w:bookmarkStart w:id="37021" w:name="_Toc531576192"/>
              <w:bookmarkStart w:id="37022" w:name="_Toc531579933"/>
              <w:bookmarkStart w:id="37023" w:name="_Toc531583671"/>
              <w:bookmarkEnd w:id="37018"/>
              <w:bookmarkEnd w:id="37019"/>
              <w:bookmarkEnd w:id="37020"/>
              <w:bookmarkEnd w:id="37021"/>
              <w:bookmarkEnd w:id="37022"/>
              <w:bookmarkEnd w:id="37023"/>
            </w:del>
          </w:p>
        </w:tc>
        <w:tc>
          <w:tcPr>
            <w:tcW w:w="2120" w:type="dxa"/>
          </w:tcPr>
          <w:p w14:paraId="3247A6D3" w14:textId="7134A5E0" w:rsidR="008E1FFB" w:rsidDel="00096943" w:rsidRDefault="008E1FFB" w:rsidP="00D10B12">
            <w:pPr>
              <w:spacing w:line="288" w:lineRule="auto"/>
              <w:contextualSpacing/>
              <w:rPr>
                <w:del w:id="37024" w:author="Tran Huan" w:date="2018-11-25T22:00:00Z"/>
                <w:lang w:val="en-US"/>
              </w:rPr>
              <w:pPrChange w:id="37025" w:author="Tran Huan" w:date="2018-12-03T01:23:00Z">
                <w:pPr>
                  <w:spacing w:line="360" w:lineRule="auto"/>
                </w:pPr>
              </w:pPrChange>
            </w:pPr>
            <w:del w:id="37026" w:author="Tran Huan" w:date="2018-11-25T22:00:00Z">
              <w:r w:rsidDel="00096943">
                <w:rPr>
                  <w:lang w:val="en-US"/>
                </w:rPr>
                <w:delText>receipt_detail</w:delText>
              </w:r>
              <w:bookmarkStart w:id="37027" w:name="_Toc531004435"/>
              <w:bookmarkStart w:id="37028" w:name="_Toc531006352"/>
              <w:bookmarkStart w:id="37029" w:name="_Toc531572345"/>
              <w:bookmarkStart w:id="37030" w:name="_Toc531576193"/>
              <w:bookmarkStart w:id="37031" w:name="_Toc531579934"/>
              <w:bookmarkStart w:id="37032" w:name="_Toc531583672"/>
              <w:bookmarkEnd w:id="37027"/>
              <w:bookmarkEnd w:id="37028"/>
              <w:bookmarkEnd w:id="37029"/>
              <w:bookmarkEnd w:id="37030"/>
              <w:bookmarkEnd w:id="37031"/>
              <w:bookmarkEnd w:id="37032"/>
            </w:del>
          </w:p>
        </w:tc>
        <w:tc>
          <w:tcPr>
            <w:tcW w:w="1463" w:type="dxa"/>
          </w:tcPr>
          <w:p w14:paraId="01D7B3B0" w14:textId="0BCC7A7D" w:rsidR="008E1FFB" w:rsidDel="00096943" w:rsidRDefault="008E1FFB" w:rsidP="00D10B12">
            <w:pPr>
              <w:spacing w:line="288" w:lineRule="auto"/>
              <w:contextualSpacing/>
              <w:jc w:val="center"/>
              <w:rPr>
                <w:del w:id="37033" w:author="Tran Huan" w:date="2018-11-25T22:00:00Z"/>
                <w:lang w:val="en-US"/>
              </w:rPr>
              <w:pPrChange w:id="37034" w:author="Tran Huan" w:date="2018-12-03T01:23:00Z">
                <w:pPr>
                  <w:spacing w:line="360" w:lineRule="auto"/>
                  <w:jc w:val="center"/>
                </w:pPr>
              </w:pPrChange>
            </w:pPr>
            <w:bookmarkStart w:id="37035" w:name="_Toc531004436"/>
            <w:bookmarkStart w:id="37036" w:name="_Toc531006353"/>
            <w:bookmarkStart w:id="37037" w:name="_Toc531572346"/>
            <w:bookmarkStart w:id="37038" w:name="_Toc531576194"/>
            <w:bookmarkStart w:id="37039" w:name="_Toc531579935"/>
            <w:bookmarkStart w:id="37040" w:name="_Toc531583673"/>
            <w:bookmarkEnd w:id="37035"/>
            <w:bookmarkEnd w:id="37036"/>
            <w:bookmarkEnd w:id="37037"/>
            <w:bookmarkEnd w:id="37038"/>
            <w:bookmarkEnd w:id="37039"/>
            <w:bookmarkEnd w:id="37040"/>
          </w:p>
        </w:tc>
        <w:tc>
          <w:tcPr>
            <w:tcW w:w="1463" w:type="dxa"/>
          </w:tcPr>
          <w:p w14:paraId="4B1521E8" w14:textId="3E83C77B" w:rsidR="008E1FFB" w:rsidDel="00096943" w:rsidRDefault="008E1FFB" w:rsidP="00D10B12">
            <w:pPr>
              <w:spacing w:line="288" w:lineRule="auto"/>
              <w:contextualSpacing/>
              <w:jc w:val="center"/>
              <w:rPr>
                <w:del w:id="37041" w:author="Tran Huan" w:date="2018-11-25T22:00:00Z"/>
                <w:lang w:val="en-US"/>
              </w:rPr>
              <w:pPrChange w:id="37042" w:author="Tran Huan" w:date="2018-12-03T01:23:00Z">
                <w:pPr>
                  <w:spacing w:line="360" w:lineRule="auto"/>
                  <w:jc w:val="center"/>
                </w:pPr>
              </w:pPrChange>
            </w:pPr>
            <w:bookmarkStart w:id="37043" w:name="_Toc531004437"/>
            <w:bookmarkStart w:id="37044" w:name="_Toc531006354"/>
            <w:bookmarkStart w:id="37045" w:name="_Toc531572347"/>
            <w:bookmarkStart w:id="37046" w:name="_Toc531576195"/>
            <w:bookmarkStart w:id="37047" w:name="_Toc531579936"/>
            <w:bookmarkStart w:id="37048" w:name="_Toc531583674"/>
            <w:bookmarkEnd w:id="37043"/>
            <w:bookmarkEnd w:id="37044"/>
            <w:bookmarkEnd w:id="37045"/>
            <w:bookmarkEnd w:id="37046"/>
            <w:bookmarkEnd w:id="37047"/>
            <w:bookmarkEnd w:id="37048"/>
          </w:p>
        </w:tc>
        <w:tc>
          <w:tcPr>
            <w:tcW w:w="1463" w:type="dxa"/>
          </w:tcPr>
          <w:p w14:paraId="04C29941" w14:textId="60888AC1" w:rsidR="008E1FFB" w:rsidDel="00096943" w:rsidRDefault="008E1FFB" w:rsidP="00D10B12">
            <w:pPr>
              <w:spacing w:line="288" w:lineRule="auto"/>
              <w:contextualSpacing/>
              <w:jc w:val="center"/>
              <w:rPr>
                <w:del w:id="37049" w:author="Tran Huan" w:date="2018-11-25T22:00:00Z"/>
                <w:lang w:val="en-US"/>
              </w:rPr>
              <w:pPrChange w:id="37050" w:author="Tran Huan" w:date="2018-12-03T01:23:00Z">
                <w:pPr>
                  <w:spacing w:line="360" w:lineRule="auto"/>
                  <w:jc w:val="center"/>
                </w:pPr>
              </w:pPrChange>
            </w:pPr>
            <w:bookmarkStart w:id="37051" w:name="_Toc531004438"/>
            <w:bookmarkStart w:id="37052" w:name="_Toc531006355"/>
            <w:bookmarkStart w:id="37053" w:name="_Toc531572348"/>
            <w:bookmarkStart w:id="37054" w:name="_Toc531576196"/>
            <w:bookmarkStart w:id="37055" w:name="_Toc531579937"/>
            <w:bookmarkStart w:id="37056" w:name="_Toc531583675"/>
            <w:bookmarkEnd w:id="37051"/>
            <w:bookmarkEnd w:id="37052"/>
            <w:bookmarkEnd w:id="37053"/>
            <w:bookmarkEnd w:id="37054"/>
            <w:bookmarkEnd w:id="37055"/>
            <w:bookmarkEnd w:id="37056"/>
          </w:p>
        </w:tc>
        <w:tc>
          <w:tcPr>
            <w:tcW w:w="1463" w:type="dxa"/>
          </w:tcPr>
          <w:p w14:paraId="387E002C" w14:textId="713FFC7B" w:rsidR="008E1FFB" w:rsidDel="00096943" w:rsidRDefault="008E1FFB" w:rsidP="00D10B12">
            <w:pPr>
              <w:spacing w:line="288" w:lineRule="auto"/>
              <w:contextualSpacing/>
              <w:jc w:val="center"/>
              <w:rPr>
                <w:del w:id="37057" w:author="Tran Huan" w:date="2018-11-25T22:00:00Z"/>
                <w:lang w:val="en-US"/>
              </w:rPr>
              <w:pPrChange w:id="37058" w:author="Tran Huan" w:date="2018-12-03T01:23:00Z">
                <w:pPr>
                  <w:jc w:val="center"/>
                </w:pPr>
              </w:pPrChange>
            </w:pPr>
            <w:del w:id="37059" w:author="Tran Huan" w:date="2018-11-25T22:00:00Z">
              <w:r w:rsidDel="00096943">
                <w:rPr>
                  <w:lang w:val="en-US"/>
                </w:rPr>
                <w:delText>X</w:delText>
              </w:r>
              <w:bookmarkStart w:id="37060" w:name="_Toc531004439"/>
              <w:bookmarkStart w:id="37061" w:name="_Toc531006356"/>
              <w:bookmarkStart w:id="37062" w:name="_Toc531572349"/>
              <w:bookmarkStart w:id="37063" w:name="_Toc531576197"/>
              <w:bookmarkStart w:id="37064" w:name="_Toc531579938"/>
              <w:bookmarkStart w:id="37065" w:name="_Toc531583676"/>
              <w:bookmarkEnd w:id="37060"/>
              <w:bookmarkEnd w:id="37061"/>
              <w:bookmarkEnd w:id="37062"/>
              <w:bookmarkEnd w:id="37063"/>
              <w:bookmarkEnd w:id="37064"/>
              <w:bookmarkEnd w:id="37065"/>
            </w:del>
          </w:p>
        </w:tc>
        <w:bookmarkStart w:id="37066" w:name="_Toc531004440"/>
        <w:bookmarkStart w:id="37067" w:name="_Toc531006357"/>
        <w:bookmarkStart w:id="37068" w:name="_Toc531572350"/>
        <w:bookmarkStart w:id="37069" w:name="_Toc531576198"/>
        <w:bookmarkStart w:id="37070" w:name="_Toc531579939"/>
        <w:bookmarkStart w:id="37071" w:name="_Toc531583677"/>
        <w:bookmarkEnd w:id="37066"/>
        <w:bookmarkEnd w:id="37067"/>
        <w:bookmarkEnd w:id="37068"/>
        <w:bookmarkEnd w:id="37069"/>
        <w:bookmarkEnd w:id="37070"/>
        <w:bookmarkEnd w:id="37071"/>
      </w:tr>
      <w:tr w:rsidR="008E1FFB" w:rsidDel="00096943" w14:paraId="2CC416DD" w14:textId="5633797B" w:rsidTr="00A72A60">
        <w:trPr>
          <w:del w:id="37072" w:author="Tran Huan" w:date="2018-11-25T22:00:00Z"/>
        </w:trPr>
        <w:tc>
          <w:tcPr>
            <w:tcW w:w="805" w:type="dxa"/>
          </w:tcPr>
          <w:p w14:paraId="31B4A292" w14:textId="49AA257E" w:rsidR="008E1FFB" w:rsidDel="00096943" w:rsidRDefault="008E1FFB" w:rsidP="00D10B12">
            <w:pPr>
              <w:spacing w:line="288" w:lineRule="auto"/>
              <w:contextualSpacing/>
              <w:jc w:val="center"/>
              <w:rPr>
                <w:del w:id="37073" w:author="Tran Huan" w:date="2018-11-25T22:00:00Z"/>
                <w:lang w:val="en-US"/>
              </w:rPr>
              <w:pPrChange w:id="37074" w:author="Tran Huan" w:date="2018-12-03T01:23:00Z">
                <w:pPr>
                  <w:spacing w:line="360" w:lineRule="auto"/>
                  <w:jc w:val="center"/>
                </w:pPr>
              </w:pPrChange>
            </w:pPr>
            <w:del w:id="37075" w:author="Tran Huan" w:date="2018-11-25T22:00:00Z">
              <w:r w:rsidDel="00096943">
                <w:rPr>
                  <w:lang w:val="en-US"/>
                </w:rPr>
                <w:delText>4</w:delText>
              </w:r>
              <w:bookmarkStart w:id="37076" w:name="_Toc531004441"/>
              <w:bookmarkStart w:id="37077" w:name="_Toc531006358"/>
              <w:bookmarkStart w:id="37078" w:name="_Toc531572351"/>
              <w:bookmarkStart w:id="37079" w:name="_Toc531576199"/>
              <w:bookmarkStart w:id="37080" w:name="_Toc531579940"/>
              <w:bookmarkStart w:id="37081" w:name="_Toc531583678"/>
              <w:bookmarkEnd w:id="37076"/>
              <w:bookmarkEnd w:id="37077"/>
              <w:bookmarkEnd w:id="37078"/>
              <w:bookmarkEnd w:id="37079"/>
              <w:bookmarkEnd w:id="37080"/>
              <w:bookmarkEnd w:id="37081"/>
            </w:del>
          </w:p>
        </w:tc>
        <w:tc>
          <w:tcPr>
            <w:tcW w:w="2120" w:type="dxa"/>
          </w:tcPr>
          <w:p w14:paraId="79CD9207" w14:textId="1F6D3AED" w:rsidR="008E1FFB" w:rsidDel="00096943" w:rsidRDefault="008E1FFB" w:rsidP="00D10B12">
            <w:pPr>
              <w:spacing w:line="288" w:lineRule="auto"/>
              <w:contextualSpacing/>
              <w:rPr>
                <w:del w:id="37082" w:author="Tran Huan" w:date="2018-11-25T22:00:00Z"/>
                <w:lang w:val="en-US"/>
              </w:rPr>
              <w:pPrChange w:id="37083" w:author="Tran Huan" w:date="2018-12-03T01:23:00Z">
                <w:pPr>
                  <w:spacing w:line="360" w:lineRule="auto"/>
                </w:pPr>
              </w:pPrChange>
            </w:pPr>
            <w:del w:id="37084" w:author="Tran Huan" w:date="2018-11-25T22:00:00Z">
              <w:r w:rsidDel="00096943">
                <w:rPr>
                  <w:lang w:val="en-US"/>
                </w:rPr>
                <w:delText>receipt</w:delText>
              </w:r>
              <w:bookmarkStart w:id="37085" w:name="_Toc531004442"/>
              <w:bookmarkStart w:id="37086" w:name="_Toc531006359"/>
              <w:bookmarkStart w:id="37087" w:name="_Toc531572352"/>
              <w:bookmarkStart w:id="37088" w:name="_Toc531576200"/>
              <w:bookmarkStart w:id="37089" w:name="_Toc531579941"/>
              <w:bookmarkStart w:id="37090" w:name="_Toc531583679"/>
              <w:bookmarkEnd w:id="37085"/>
              <w:bookmarkEnd w:id="37086"/>
              <w:bookmarkEnd w:id="37087"/>
              <w:bookmarkEnd w:id="37088"/>
              <w:bookmarkEnd w:id="37089"/>
              <w:bookmarkEnd w:id="37090"/>
            </w:del>
          </w:p>
        </w:tc>
        <w:tc>
          <w:tcPr>
            <w:tcW w:w="1463" w:type="dxa"/>
          </w:tcPr>
          <w:p w14:paraId="5E681253" w14:textId="3C7A5C02" w:rsidR="008E1FFB" w:rsidDel="00096943" w:rsidRDefault="008E1FFB" w:rsidP="00D10B12">
            <w:pPr>
              <w:spacing w:line="288" w:lineRule="auto"/>
              <w:contextualSpacing/>
              <w:jc w:val="center"/>
              <w:rPr>
                <w:del w:id="37091" w:author="Tran Huan" w:date="2018-11-25T22:00:00Z"/>
                <w:lang w:val="en-US"/>
              </w:rPr>
              <w:pPrChange w:id="37092" w:author="Tran Huan" w:date="2018-12-03T01:23:00Z">
                <w:pPr>
                  <w:spacing w:line="360" w:lineRule="auto"/>
                  <w:jc w:val="center"/>
                </w:pPr>
              </w:pPrChange>
            </w:pPr>
            <w:bookmarkStart w:id="37093" w:name="_Toc531004443"/>
            <w:bookmarkStart w:id="37094" w:name="_Toc531006360"/>
            <w:bookmarkStart w:id="37095" w:name="_Toc531572353"/>
            <w:bookmarkStart w:id="37096" w:name="_Toc531576201"/>
            <w:bookmarkStart w:id="37097" w:name="_Toc531579942"/>
            <w:bookmarkStart w:id="37098" w:name="_Toc531583680"/>
            <w:bookmarkEnd w:id="37093"/>
            <w:bookmarkEnd w:id="37094"/>
            <w:bookmarkEnd w:id="37095"/>
            <w:bookmarkEnd w:id="37096"/>
            <w:bookmarkEnd w:id="37097"/>
            <w:bookmarkEnd w:id="37098"/>
          </w:p>
        </w:tc>
        <w:tc>
          <w:tcPr>
            <w:tcW w:w="1463" w:type="dxa"/>
          </w:tcPr>
          <w:p w14:paraId="5993D6B0" w14:textId="3D287E43" w:rsidR="008E1FFB" w:rsidDel="00096943" w:rsidRDefault="008E1FFB" w:rsidP="00D10B12">
            <w:pPr>
              <w:spacing w:line="288" w:lineRule="auto"/>
              <w:contextualSpacing/>
              <w:jc w:val="center"/>
              <w:rPr>
                <w:del w:id="37099" w:author="Tran Huan" w:date="2018-11-25T22:00:00Z"/>
                <w:lang w:val="en-US"/>
              </w:rPr>
              <w:pPrChange w:id="37100" w:author="Tran Huan" w:date="2018-12-03T01:23:00Z">
                <w:pPr>
                  <w:spacing w:line="360" w:lineRule="auto"/>
                  <w:jc w:val="center"/>
                </w:pPr>
              </w:pPrChange>
            </w:pPr>
            <w:bookmarkStart w:id="37101" w:name="_Toc531004444"/>
            <w:bookmarkStart w:id="37102" w:name="_Toc531006361"/>
            <w:bookmarkStart w:id="37103" w:name="_Toc531572354"/>
            <w:bookmarkStart w:id="37104" w:name="_Toc531576202"/>
            <w:bookmarkStart w:id="37105" w:name="_Toc531579943"/>
            <w:bookmarkStart w:id="37106" w:name="_Toc531583681"/>
            <w:bookmarkEnd w:id="37101"/>
            <w:bookmarkEnd w:id="37102"/>
            <w:bookmarkEnd w:id="37103"/>
            <w:bookmarkEnd w:id="37104"/>
            <w:bookmarkEnd w:id="37105"/>
            <w:bookmarkEnd w:id="37106"/>
          </w:p>
        </w:tc>
        <w:tc>
          <w:tcPr>
            <w:tcW w:w="1463" w:type="dxa"/>
          </w:tcPr>
          <w:p w14:paraId="17A0044B" w14:textId="55809965" w:rsidR="008E1FFB" w:rsidDel="00096943" w:rsidRDefault="008E1FFB" w:rsidP="00D10B12">
            <w:pPr>
              <w:spacing w:line="288" w:lineRule="auto"/>
              <w:contextualSpacing/>
              <w:jc w:val="center"/>
              <w:rPr>
                <w:del w:id="37107" w:author="Tran Huan" w:date="2018-11-25T22:00:00Z"/>
                <w:lang w:val="en-US"/>
              </w:rPr>
              <w:pPrChange w:id="37108" w:author="Tran Huan" w:date="2018-12-03T01:23:00Z">
                <w:pPr>
                  <w:spacing w:line="360" w:lineRule="auto"/>
                  <w:jc w:val="center"/>
                </w:pPr>
              </w:pPrChange>
            </w:pPr>
            <w:bookmarkStart w:id="37109" w:name="_Toc531004445"/>
            <w:bookmarkStart w:id="37110" w:name="_Toc531006362"/>
            <w:bookmarkStart w:id="37111" w:name="_Toc531572355"/>
            <w:bookmarkStart w:id="37112" w:name="_Toc531576203"/>
            <w:bookmarkStart w:id="37113" w:name="_Toc531579944"/>
            <w:bookmarkStart w:id="37114" w:name="_Toc531583682"/>
            <w:bookmarkEnd w:id="37109"/>
            <w:bookmarkEnd w:id="37110"/>
            <w:bookmarkEnd w:id="37111"/>
            <w:bookmarkEnd w:id="37112"/>
            <w:bookmarkEnd w:id="37113"/>
            <w:bookmarkEnd w:id="37114"/>
          </w:p>
        </w:tc>
        <w:tc>
          <w:tcPr>
            <w:tcW w:w="1463" w:type="dxa"/>
          </w:tcPr>
          <w:p w14:paraId="70D1695D" w14:textId="4189955A" w:rsidR="008E1FFB" w:rsidDel="00096943" w:rsidRDefault="008E1FFB" w:rsidP="00D10B12">
            <w:pPr>
              <w:spacing w:line="288" w:lineRule="auto"/>
              <w:contextualSpacing/>
              <w:jc w:val="center"/>
              <w:rPr>
                <w:del w:id="37115" w:author="Tran Huan" w:date="2018-11-25T22:00:00Z"/>
                <w:lang w:val="en-US"/>
              </w:rPr>
              <w:pPrChange w:id="37116" w:author="Tran Huan" w:date="2018-12-03T01:23:00Z">
                <w:pPr>
                  <w:jc w:val="center"/>
                </w:pPr>
              </w:pPrChange>
            </w:pPr>
            <w:del w:id="37117" w:author="Tran Huan" w:date="2018-11-25T22:00:00Z">
              <w:r w:rsidDel="00096943">
                <w:rPr>
                  <w:lang w:val="en-US"/>
                </w:rPr>
                <w:delText>X</w:delText>
              </w:r>
              <w:bookmarkStart w:id="37118" w:name="_Toc531004446"/>
              <w:bookmarkStart w:id="37119" w:name="_Toc531006363"/>
              <w:bookmarkStart w:id="37120" w:name="_Toc531572356"/>
              <w:bookmarkStart w:id="37121" w:name="_Toc531576204"/>
              <w:bookmarkStart w:id="37122" w:name="_Toc531579945"/>
              <w:bookmarkStart w:id="37123" w:name="_Toc531583683"/>
              <w:bookmarkEnd w:id="37118"/>
              <w:bookmarkEnd w:id="37119"/>
              <w:bookmarkEnd w:id="37120"/>
              <w:bookmarkEnd w:id="37121"/>
              <w:bookmarkEnd w:id="37122"/>
              <w:bookmarkEnd w:id="37123"/>
            </w:del>
          </w:p>
        </w:tc>
        <w:bookmarkStart w:id="37124" w:name="_Toc531004447"/>
        <w:bookmarkStart w:id="37125" w:name="_Toc531006364"/>
        <w:bookmarkStart w:id="37126" w:name="_Toc531572357"/>
        <w:bookmarkStart w:id="37127" w:name="_Toc531576205"/>
        <w:bookmarkStart w:id="37128" w:name="_Toc531579946"/>
        <w:bookmarkStart w:id="37129" w:name="_Toc531583684"/>
        <w:bookmarkEnd w:id="37124"/>
        <w:bookmarkEnd w:id="37125"/>
        <w:bookmarkEnd w:id="37126"/>
        <w:bookmarkEnd w:id="37127"/>
        <w:bookmarkEnd w:id="37128"/>
        <w:bookmarkEnd w:id="37129"/>
      </w:tr>
    </w:tbl>
    <w:p w14:paraId="338DB55D" w14:textId="0FC85115" w:rsidR="008E1FFB" w:rsidRPr="00C95C85" w:rsidDel="00096943" w:rsidRDefault="008E1FFB" w:rsidP="00D10B12">
      <w:pPr>
        <w:spacing w:after="0" w:line="288" w:lineRule="auto"/>
        <w:contextualSpacing/>
        <w:rPr>
          <w:del w:id="37130" w:author="Tran Huan" w:date="2018-11-25T22:00:00Z"/>
          <w:lang w:val="en-US"/>
        </w:rPr>
        <w:pPrChange w:id="37131" w:author="Tran Huan" w:date="2018-12-03T01:23:00Z">
          <w:pPr/>
        </w:pPrChange>
      </w:pPr>
      <w:bookmarkStart w:id="37132" w:name="_Toc531004448"/>
      <w:bookmarkStart w:id="37133" w:name="_Toc531006365"/>
      <w:bookmarkStart w:id="37134" w:name="_Toc531572358"/>
      <w:bookmarkStart w:id="37135" w:name="_Toc531576206"/>
      <w:bookmarkStart w:id="37136" w:name="_Toc531579947"/>
      <w:bookmarkStart w:id="37137" w:name="_Toc531583685"/>
      <w:bookmarkEnd w:id="37132"/>
      <w:bookmarkEnd w:id="37133"/>
      <w:bookmarkEnd w:id="37134"/>
      <w:bookmarkEnd w:id="37135"/>
      <w:bookmarkEnd w:id="37136"/>
      <w:bookmarkEnd w:id="37137"/>
    </w:p>
    <w:p w14:paraId="6E57EDDC" w14:textId="594B0668" w:rsidR="00070C2F" w:rsidRPr="006C3B6C" w:rsidDel="00096943" w:rsidRDefault="00070C2F" w:rsidP="00D10B12">
      <w:pPr>
        <w:pStyle w:val="Heading6"/>
        <w:spacing w:line="288" w:lineRule="auto"/>
        <w:contextualSpacing/>
        <w:rPr>
          <w:del w:id="37138" w:author="Tran Huan" w:date="2018-11-25T22:00:00Z"/>
          <w:lang w:val="en-US"/>
        </w:rPr>
        <w:pPrChange w:id="37139" w:author="Tran Huan" w:date="2018-12-03T01:23:00Z">
          <w:pPr>
            <w:pStyle w:val="Heading6"/>
          </w:pPr>
        </w:pPrChange>
      </w:pPr>
      <w:del w:id="37140" w:author="Tran Huan" w:date="2018-11-25T22:00:00Z">
        <w:r w:rsidDel="00096943">
          <w:rPr>
            <w:lang w:val="en-US"/>
          </w:rPr>
          <w:delText>Cách xử lí</w:delText>
        </w:r>
        <w:bookmarkStart w:id="37141" w:name="_Toc531004449"/>
        <w:bookmarkStart w:id="37142" w:name="_Toc531006366"/>
        <w:bookmarkStart w:id="37143" w:name="_Toc531572359"/>
        <w:bookmarkStart w:id="37144" w:name="_Toc531576207"/>
        <w:bookmarkStart w:id="37145" w:name="_Toc531579948"/>
        <w:bookmarkStart w:id="37146" w:name="_Toc531583686"/>
        <w:bookmarkEnd w:id="37141"/>
        <w:bookmarkEnd w:id="37142"/>
        <w:bookmarkEnd w:id="37143"/>
        <w:bookmarkEnd w:id="37144"/>
        <w:bookmarkEnd w:id="37145"/>
        <w:bookmarkEnd w:id="37146"/>
      </w:del>
    </w:p>
    <w:p w14:paraId="1F40A256" w14:textId="0E2CA140" w:rsidR="005E64D7" w:rsidDel="00096943" w:rsidRDefault="005E64D7" w:rsidP="00D10B12">
      <w:pPr>
        <w:pStyle w:val="Heading5"/>
        <w:spacing w:line="288" w:lineRule="auto"/>
        <w:contextualSpacing/>
        <w:rPr>
          <w:del w:id="37147" w:author="Tran Huan" w:date="2018-11-25T22:00:00Z"/>
          <w:lang w:val="en-US"/>
        </w:rPr>
        <w:pPrChange w:id="37148" w:author="Tran Huan" w:date="2018-12-03T01:23:00Z">
          <w:pPr>
            <w:pStyle w:val="Heading5"/>
          </w:pPr>
        </w:pPrChange>
      </w:pPr>
      <w:del w:id="37149" w:author="Tran Huan" w:date="2018-11-25T22:00:00Z">
        <w:r w:rsidDel="00096943">
          <w:rPr>
            <w:lang w:val="en-US"/>
          </w:rPr>
          <w:delText>Thay đổi trạng thái biên nhận</w:delText>
        </w:r>
        <w:bookmarkStart w:id="37150" w:name="_Toc531004450"/>
        <w:bookmarkStart w:id="37151" w:name="_Toc531006367"/>
        <w:bookmarkStart w:id="37152" w:name="_Toc531572360"/>
        <w:bookmarkStart w:id="37153" w:name="_Toc531576208"/>
        <w:bookmarkStart w:id="37154" w:name="_Toc531579949"/>
        <w:bookmarkStart w:id="37155" w:name="_Toc531583687"/>
        <w:bookmarkEnd w:id="37150"/>
        <w:bookmarkEnd w:id="37151"/>
        <w:bookmarkEnd w:id="37152"/>
        <w:bookmarkEnd w:id="37153"/>
        <w:bookmarkEnd w:id="37154"/>
        <w:bookmarkEnd w:id="37155"/>
      </w:del>
    </w:p>
    <w:p w14:paraId="0EB68A38" w14:textId="347248F6" w:rsidR="00070C2F" w:rsidDel="00096943" w:rsidRDefault="00070C2F" w:rsidP="00D10B12">
      <w:pPr>
        <w:pStyle w:val="Heading6"/>
        <w:spacing w:line="288" w:lineRule="auto"/>
        <w:contextualSpacing/>
        <w:rPr>
          <w:ins w:id="37156" w:author="phuong vu" w:date="2018-11-21T23:28:00Z"/>
          <w:del w:id="37157" w:author="Tran Huan" w:date="2018-11-25T22:00:00Z"/>
          <w:lang w:val="en-US"/>
        </w:rPr>
        <w:pPrChange w:id="37158" w:author="Tran Huan" w:date="2018-12-03T01:23:00Z">
          <w:pPr>
            <w:pStyle w:val="Heading6"/>
          </w:pPr>
        </w:pPrChange>
      </w:pPr>
      <w:del w:id="37159" w:author="Tran Huan" w:date="2018-11-25T22:00:00Z">
        <w:r w:rsidDel="00096943">
          <w:rPr>
            <w:lang w:val="en-US"/>
          </w:rPr>
          <w:delText>Mục đích</w:delText>
        </w:r>
      </w:del>
      <w:bookmarkStart w:id="37160" w:name="_Toc531004451"/>
      <w:bookmarkStart w:id="37161" w:name="_Toc531006368"/>
      <w:bookmarkStart w:id="37162" w:name="_Toc531572361"/>
      <w:bookmarkStart w:id="37163" w:name="_Toc531576209"/>
      <w:bookmarkStart w:id="37164" w:name="_Toc531579950"/>
      <w:bookmarkStart w:id="37165" w:name="_Toc531583688"/>
      <w:bookmarkEnd w:id="37160"/>
      <w:bookmarkEnd w:id="37161"/>
      <w:bookmarkEnd w:id="37162"/>
      <w:bookmarkEnd w:id="37163"/>
      <w:bookmarkEnd w:id="37164"/>
      <w:bookmarkEnd w:id="37165"/>
    </w:p>
    <w:p w14:paraId="75742050" w14:textId="056F02EF" w:rsidR="00836F48" w:rsidRPr="006C3B6C" w:rsidDel="00096943" w:rsidRDefault="00836F48" w:rsidP="00D10B12">
      <w:pPr>
        <w:spacing w:after="0" w:line="288" w:lineRule="auto"/>
        <w:ind w:firstLine="720"/>
        <w:contextualSpacing/>
        <w:rPr>
          <w:ins w:id="37166" w:author="phuong vu" w:date="2018-11-21T23:28:00Z"/>
          <w:del w:id="37167" w:author="Tran Huan" w:date="2018-11-25T22:00:00Z"/>
          <w:lang w:val="en-US"/>
        </w:rPr>
        <w:pPrChange w:id="37168" w:author="Tran Huan" w:date="2018-12-03T01:23:00Z">
          <w:pPr>
            <w:ind w:firstLine="720"/>
          </w:pPr>
        </w:pPrChange>
      </w:pPr>
      <w:ins w:id="37169" w:author="phuong vu" w:date="2018-11-21T23:28:00Z">
        <w:del w:id="37170" w:author="Tran Huan" w:date="2018-11-25T22:00:00Z">
          <w:r w:rsidDel="00096943">
            <w:rPr>
              <w:lang w:val="en-US"/>
            </w:rPr>
            <w:delText xml:space="preserve">Chức năng hỗ trợ người dùng nhân viên thay đổi trạng thái biên nhận ứng với từng bước thực hiện xử lí biên nhận. Người dùng muốn thực hiện các chức năng này buộc phải truy cập được trang xem chi tiết </w:delText>
          </w:r>
        </w:del>
      </w:ins>
      <w:ins w:id="37171" w:author="phuong vu" w:date="2018-11-21T23:29:00Z">
        <w:del w:id="37172" w:author="Tran Huan" w:date="2018-11-25T22:00:00Z">
          <w:r w:rsidDel="00096943">
            <w:rPr>
              <w:lang w:val="en-US"/>
            </w:rPr>
            <w:delText>biên nhận</w:delText>
          </w:r>
        </w:del>
      </w:ins>
      <w:ins w:id="37173" w:author="phuong vu" w:date="2018-11-21T23:28:00Z">
        <w:del w:id="37174" w:author="Tran Huan" w:date="2018-11-25T22:00:00Z">
          <w:r w:rsidDel="00096943">
            <w:rPr>
              <w:lang w:val="en-US"/>
            </w:rPr>
            <w:delText>.</w:delText>
          </w:r>
          <w:bookmarkStart w:id="37175" w:name="_Toc531004452"/>
          <w:bookmarkStart w:id="37176" w:name="_Toc531006369"/>
          <w:bookmarkStart w:id="37177" w:name="_Toc531572362"/>
          <w:bookmarkStart w:id="37178" w:name="_Toc531576210"/>
          <w:bookmarkStart w:id="37179" w:name="_Toc531579951"/>
          <w:bookmarkStart w:id="37180" w:name="_Toc531583689"/>
          <w:bookmarkEnd w:id="37175"/>
          <w:bookmarkEnd w:id="37176"/>
          <w:bookmarkEnd w:id="37177"/>
          <w:bookmarkEnd w:id="37178"/>
          <w:bookmarkEnd w:id="37179"/>
          <w:bookmarkEnd w:id="37180"/>
        </w:del>
      </w:ins>
    </w:p>
    <w:p w14:paraId="1D9EF044" w14:textId="0ED03756" w:rsidR="00836F48" w:rsidRPr="00933422" w:rsidDel="00096943" w:rsidRDefault="00836F48" w:rsidP="00D10B12">
      <w:pPr>
        <w:spacing w:after="0" w:line="288" w:lineRule="auto"/>
        <w:contextualSpacing/>
        <w:rPr>
          <w:del w:id="37181" w:author="Tran Huan" w:date="2018-11-25T22:00:00Z"/>
          <w:lang w:val="en-US"/>
        </w:rPr>
        <w:pPrChange w:id="37182" w:author="Tran Huan" w:date="2018-12-03T01:23:00Z">
          <w:pPr>
            <w:pStyle w:val="Heading6"/>
          </w:pPr>
        </w:pPrChange>
      </w:pPr>
      <w:bookmarkStart w:id="37183" w:name="_Toc531004453"/>
      <w:bookmarkStart w:id="37184" w:name="_Toc531006370"/>
      <w:bookmarkStart w:id="37185" w:name="_Toc531572363"/>
      <w:bookmarkStart w:id="37186" w:name="_Toc531576211"/>
      <w:bookmarkStart w:id="37187" w:name="_Toc531579952"/>
      <w:bookmarkStart w:id="37188" w:name="_Toc531583690"/>
      <w:bookmarkEnd w:id="37183"/>
      <w:bookmarkEnd w:id="37184"/>
      <w:bookmarkEnd w:id="37185"/>
      <w:bookmarkEnd w:id="37186"/>
      <w:bookmarkEnd w:id="37187"/>
      <w:bookmarkEnd w:id="37188"/>
    </w:p>
    <w:p w14:paraId="0BE150AD" w14:textId="13A87840" w:rsidR="00070C2F" w:rsidDel="00096943" w:rsidRDefault="00070C2F" w:rsidP="00D10B12">
      <w:pPr>
        <w:pStyle w:val="Heading6"/>
        <w:spacing w:line="288" w:lineRule="auto"/>
        <w:contextualSpacing/>
        <w:rPr>
          <w:del w:id="37189" w:author="Tran Huan" w:date="2018-11-25T22:00:00Z"/>
          <w:lang w:val="en-US"/>
        </w:rPr>
        <w:pPrChange w:id="37190" w:author="Tran Huan" w:date="2018-12-03T01:23:00Z">
          <w:pPr>
            <w:pStyle w:val="Heading6"/>
          </w:pPr>
        </w:pPrChange>
      </w:pPr>
      <w:del w:id="37191" w:author="Tran Huan" w:date="2018-11-25T22:00:00Z">
        <w:r w:rsidDel="00096943">
          <w:rPr>
            <w:lang w:val="en-US"/>
          </w:rPr>
          <w:delText>Giao diện</w:delText>
        </w:r>
        <w:bookmarkStart w:id="37192" w:name="_Toc531004454"/>
        <w:bookmarkStart w:id="37193" w:name="_Toc531006371"/>
        <w:bookmarkStart w:id="37194" w:name="_Toc531572364"/>
        <w:bookmarkStart w:id="37195" w:name="_Toc531576212"/>
        <w:bookmarkStart w:id="37196" w:name="_Toc531579953"/>
        <w:bookmarkStart w:id="37197" w:name="_Toc531583691"/>
        <w:bookmarkEnd w:id="37192"/>
        <w:bookmarkEnd w:id="37193"/>
        <w:bookmarkEnd w:id="37194"/>
        <w:bookmarkEnd w:id="37195"/>
        <w:bookmarkEnd w:id="37196"/>
        <w:bookmarkEnd w:id="37197"/>
      </w:del>
    </w:p>
    <w:p w14:paraId="15CA3666" w14:textId="1A15DFFE" w:rsidR="00840C60" w:rsidDel="00096943" w:rsidRDefault="00C06BD4" w:rsidP="00D10B12">
      <w:pPr>
        <w:keepNext/>
        <w:spacing w:after="0" w:line="288" w:lineRule="auto"/>
        <w:contextualSpacing/>
        <w:rPr>
          <w:del w:id="37198" w:author="Tran Huan" w:date="2018-11-25T22:00:00Z"/>
        </w:rPr>
        <w:pPrChange w:id="37199" w:author="Tran Huan" w:date="2018-12-03T01:23:00Z">
          <w:pPr>
            <w:keepNext/>
          </w:pPr>
        </w:pPrChange>
      </w:pPr>
      <w:del w:id="37200" w:author="Tran Huan" w:date="2018-11-25T22:00:00Z">
        <w:r w:rsidDel="00096943">
          <w:rPr>
            <w:noProof/>
            <w:lang w:val="en-US"/>
          </w:rPr>
          <w:drawing>
            <wp:inline distT="0" distB="0" distL="0" distR="0" wp14:anchorId="5D090EDC" wp14:editId="2B4C95F3">
              <wp:extent cx="5579745" cy="45751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9745" cy="4575175"/>
                      </a:xfrm>
                      <a:prstGeom prst="rect">
                        <a:avLst/>
                      </a:prstGeom>
                      <a:noFill/>
                      <a:ln>
                        <a:noFill/>
                      </a:ln>
                    </pic:spPr>
                  </pic:pic>
                </a:graphicData>
              </a:graphic>
            </wp:inline>
          </w:drawing>
        </w:r>
        <w:bookmarkStart w:id="37201" w:name="_Toc531004455"/>
        <w:bookmarkStart w:id="37202" w:name="_Toc531006372"/>
        <w:bookmarkStart w:id="37203" w:name="_Toc531572365"/>
        <w:bookmarkStart w:id="37204" w:name="_Toc531576213"/>
        <w:bookmarkStart w:id="37205" w:name="_Toc531579954"/>
        <w:bookmarkStart w:id="37206" w:name="_Toc531583692"/>
        <w:bookmarkEnd w:id="37201"/>
        <w:bookmarkEnd w:id="37202"/>
        <w:bookmarkEnd w:id="37203"/>
        <w:bookmarkEnd w:id="37204"/>
        <w:bookmarkEnd w:id="37205"/>
        <w:bookmarkEnd w:id="37206"/>
      </w:del>
    </w:p>
    <w:p w14:paraId="5771BDDC" w14:textId="3DB0A252" w:rsidR="00840C60" w:rsidRPr="000245EB" w:rsidDel="00096943" w:rsidRDefault="00840C60" w:rsidP="00D10B12">
      <w:pPr>
        <w:pStyle w:val="Caption"/>
        <w:spacing w:after="0" w:line="288" w:lineRule="auto"/>
        <w:contextualSpacing/>
        <w:rPr>
          <w:del w:id="37207" w:author="Tran Huan" w:date="2018-11-25T22:00:00Z"/>
          <w:szCs w:val="26"/>
          <w:rPrChange w:id="37208" w:author="Tran Huan" w:date="2018-11-25T16:08:00Z">
            <w:rPr>
              <w:del w:id="37209" w:author="Tran Huan" w:date="2018-11-25T22:00:00Z"/>
              <w:lang w:val="en-US"/>
            </w:rPr>
          </w:rPrChange>
        </w:rPr>
        <w:pPrChange w:id="37210" w:author="Tran Huan" w:date="2018-12-03T01:23:00Z">
          <w:pPr>
            <w:pStyle w:val="Caption"/>
            <w:spacing w:line="276" w:lineRule="auto"/>
          </w:pPr>
        </w:pPrChange>
      </w:pPr>
      <w:del w:id="37211" w:author="Tran Huan" w:date="2018-11-25T22:00:00Z">
        <w:r w:rsidRPr="009B63D4" w:rsidDel="00096943">
          <w:rPr>
            <w:szCs w:val="26"/>
          </w:rPr>
          <w:delText xml:space="preserve">Hình </w:delText>
        </w:r>
      </w:del>
      <w:ins w:id="37212" w:author="phuong vu" w:date="2018-11-22T18:14:00Z">
        <w:del w:id="37213" w:author="Tran Huan" w:date="2018-11-25T22:00:00Z">
          <w:r w:rsidR="00627671" w:rsidDel="00096943">
            <w:rPr>
              <w:i/>
              <w:iCs w:val="0"/>
            </w:rPr>
            <w:fldChar w:fldCharType="begin"/>
          </w:r>
          <w:r w:rsidR="00627671" w:rsidDel="00096943">
            <w:rPr>
              <w:szCs w:val="26"/>
            </w:rPr>
            <w:delInstrText xml:space="preserve"> STYLEREF 1 \s </w:delInstrText>
          </w:r>
        </w:del>
      </w:ins>
      <w:del w:id="37214" w:author="Tran Huan" w:date="2018-11-25T22:00:00Z">
        <w:r w:rsidR="00627671" w:rsidDel="00096943">
          <w:rPr>
            <w:i/>
            <w:iCs w:val="0"/>
          </w:rPr>
          <w:fldChar w:fldCharType="separate"/>
        </w:r>
        <w:r w:rsidR="00627671" w:rsidDel="00096943">
          <w:rPr>
            <w:noProof/>
            <w:szCs w:val="26"/>
          </w:rPr>
          <w:delText>3</w:delText>
        </w:r>
      </w:del>
      <w:ins w:id="37215" w:author="phuong vu" w:date="2018-11-22T18:14:00Z">
        <w:del w:id="37216" w:author="Tran Huan" w:date="2018-11-25T22:00:00Z">
          <w:r w:rsidR="00627671" w:rsidDel="00096943">
            <w:rPr>
              <w:i/>
              <w:iCs w:val="0"/>
            </w:rPr>
            <w:fldChar w:fldCharType="end"/>
          </w:r>
          <w:r w:rsidR="00627671" w:rsidDel="00096943">
            <w:rPr>
              <w:szCs w:val="26"/>
            </w:rPr>
            <w:delText>.</w:delText>
          </w:r>
          <w:r w:rsidR="00627671" w:rsidDel="00096943">
            <w:rPr>
              <w:i/>
              <w:iCs w:val="0"/>
            </w:rPr>
            <w:fldChar w:fldCharType="begin"/>
          </w:r>
          <w:r w:rsidR="00627671" w:rsidDel="00096943">
            <w:rPr>
              <w:szCs w:val="26"/>
            </w:rPr>
            <w:delInstrText xml:space="preserve"> SEQ Hình \* ARABIC \s 1 </w:delInstrText>
          </w:r>
        </w:del>
      </w:ins>
      <w:del w:id="37217" w:author="Tran Huan" w:date="2018-11-25T22:00:00Z">
        <w:r w:rsidR="00627671" w:rsidDel="00096943">
          <w:rPr>
            <w:i/>
            <w:iCs w:val="0"/>
          </w:rPr>
          <w:fldChar w:fldCharType="separate"/>
        </w:r>
      </w:del>
      <w:ins w:id="37218" w:author="phuong vu" w:date="2018-11-22T18:14:00Z">
        <w:del w:id="37219" w:author="Tran Huan" w:date="2018-11-25T22:00:00Z">
          <w:r w:rsidR="00627671" w:rsidDel="00096943">
            <w:rPr>
              <w:noProof/>
              <w:szCs w:val="26"/>
            </w:rPr>
            <w:delText>17</w:delText>
          </w:r>
          <w:r w:rsidR="00627671" w:rsidDel="00096943">
            <w:rPr>
              <w:i/>
              <w:iCs w:val="0"/>
            </w:rPr>
            <w:fldChar w:fldCharType="end"/>
          </w:r>
        </w:del>
      </w:ins>
      <w:del w:id="37220" w:author="Tran Huan" w:date="2018-11-25T22:00:00Z">
        <w:r w:rsidR="006C103E" w:rsidDel="00096943">
          <w:rPr>
            <w:i/>
            <w:iCs w:val="0"/>
          </w:rPr>
          <w:fldChar w:fldCharType="begin"/>
        </w:r>
        <w:r w:rsidR="006C103E" w:rsidDel="00096943">
          <w:rPr>
            <w:szCs w:val="26"/>
          </w:rPr>
          <w:delInstrText xml:space="preserve"> STYLEREF 1 \s </w:delInstrText>
        </w:r>
        <w:r w:rsidR="006C103E" w:rsidDel="00096943">
          <w:rPr>
            <w:i/>
            <w:iCs w:val="0"/>
          </w:rPr>
          <w:fldChar w:fldCharType="separate"/>
        </w:r>
        <w:r w:rsidR="006C103E" w:rsidDel="00096943">
          <w:rPr>
            <w:noProof/>
            <w:szCs w:val="26"/>
          </w:rPr>
          <w:delText>3</w:delText>
        </w:r>
        <w:r w:rsidR="006C103E" w:rsidDel="00096943">
          <w:rPr>
            <w:i/>
            <w:iCs w:val="0"/>
          </w:rPr>
          <w:fldChar w:fldCharType="end"/>
        </w:r>
        <w:r w:rsidR="006C103E" w:rsidDel="00096943">
          <w:rPr>
            <w:szCs w:val="26"/>
          </w:rPr>
          <w:delText>.</w:delText>
        </w:r>
        <w:r w:rsidR="006C103E" w:rsidDel="00096943">
          <w:rPr>
            <w:i/>
            <w:iCs w:val="0"/>
          </w:rPr>
          <w:fldChar w:fldCharType="begin"/>
        </w:r>
        <w:r w:rsidR="006C103E" w:rsidDel="00096943">
          <w:rPr>
            <w:szCs w:val="26"/>
          </w:rPr>
          <w:delInstrText xml:space="preserve"> SEQ Hình \* ARABIC \s 1 </w:delInstrText>
        </w:r>
        <w:r w:rsidR="006C103E" w:rsidDel="00096943">
          <w:rPr>
            <w:i/>
            <w:iCs w:val="0"/>
          </w:rPr>
          <w:fldChar w:fldCharType="separate"/>
        </w:r>
        <w:r w:rsidR="006C103E" w:rsidDel="00096943">
          <w:rPr>
            <w:noProof/>
            <w:szCs w:val="26"/>
          </w:rPr>
          <w:delText>11</w:delText>
        </w:r>
        <w:r w:rsidR="006C103E" w:rsidDel="00096943">
          <w:rPr>
            <w:i/>
            <w:iCs w:val="0"/>
          </w:rPr>
          <w:fldChar w:fldCharType="end"/>
        </w:r>
        <w:r w:rsidRPr="000245EB" w:rsidDel="00096943">
          <w:rPr>
            <w:rPrChange w:id="37221" w:author="Tran Huan" w:date="2018-11-25T16:08:00Z">
              <w:rPr>
                <w:lang w:val="en-US"/>
              </w:rPr>
            </w:rPrChange>
          </w:rPr>
          <w:delText xml:space="preserve"> Giao diện thay đổi trạng thái biên nhận khi trạng thái "đang chờ"</w:delText>
        </w:r>
        <w:bookmarkStart w:id="37222" w:name="_Toc531004456"/>
        <w:bookmarkStart w:id="37223" w:name="_Toc531006373"/>
        <w:bookmarkStart w:id="37224" w:name="_Toc531572366"/>
        <w:bookmarkStart w:id="37225" w:name="_Toc531576214"/>
        <w:bookmarkStart w:id="37226" w:name="_Toc531579955"/>
        <w:bookmarkStart w:id="37227" w:name="_Toc531583693"/>
        <w:bookmarkEnd w:id="37222"/>
        <w:bookmarkEnd w:id="37223"/>
        <w:bookmarkEnd w:id="37224"/>
        <w:bookmarkEnd w:id="37225"/>
        <w:bookmarkEnd w:id="37226"/>
        <w:bookmarkEnd w:id="37227"/>
      </w:del>
    </w:p>
    <w:p w14:paraId="38124878" w14:textId="3C9EB827" w:rsidR="004F28F8" w:rsidDel="00096943" w:rsidRDefault="004F28F8" w:rsidP="00D10B12">
      <w:pPr>
        <w:keepNext/>
        <w:spacing w:after="0" w:line="288" w:lineRule="auto"/>
        <w:contextualSpacing/>
        <w:rPr>
          <w:del w:id="37228" w:author="Tran Huan" w:date="2018-11-25T22:00:00Z"/>
        </w:rPr>
        <w:pPrChange w:id="37229" w:author="Tran Huan" w:date="2018-12-03T01:23:00Z">
          <w:pPr>
            <w:keepNext/>
          </w:pPr>
        </w:pPrChange>
      </w:pPr>
      <w:del w:id="37230" w:author="Tran Huan" w:date="2018-11-25T22:00:00Z">
        <w:r w:rsidDel="00096943">
          <w:rPr>
            <w:noProof/>
            <w:lang w:val="en-US"/>
          </w:rPr>
          <w:drawing>
            <wp:inline distT="0" distB="0" distL="0" distR="0" wp14:anchorId="35051945" wp14:editId="3421438D">
              <wp:extent cx="5579745" cy="4813300"/>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9745" cy="4813300"/>
                      </a:xfrm>
                      <a:prstGeom prst="rect">
                        <a:avLst/>
                      </a:prstGeom>
                      <a:noFill/>
                      <a:ln>
                        <a:noFill/>
                      </a:ln>
                    </pic:spPr>
                  </pic:pic>
                </a:graphicData>
              </a:graphic>
            </wp:inline>
          </w:drawing>
        </w:r>
        <w:bookmarkStart w:id="37231" w:name="_Toc531004457"/>
        <w:bookmarkStart w:id="37232" w:name="_Toc531006374"/>
        <w:bookmarkStart w:id="37233" w:name="_Toc531572367"/>
        <w:bookmarkStart w:id="37234" w:name="_Toc531576215"/>
        <w:bookmarkStart w:id="37235" w:name="_Toc531579956"/>
        <w:bookmarkStart w:id="37236" w:name="_Toc531583694"/>
        <w:bookmarkEnd w:id="37231"/>
        <w:bookmarkEnd w:id="37232"/>
        <w:bookmarkEnd w:id="37233"/>
        <w:bookmarkEnd w:id="37234"/>
        <w:bookmarkEnd w:id="37235"/>
        <w:bookmarkEnd w:id="37236"/>
      </w:del>
    </w:p>
    <w:p w14:paraId="7BE92052" w14:textId="6C3DD2BC" w:rsidR="004F28F8" w:rsidRPr="000245EB" w:rsidDel="00096943" w:rsidRDefault="004F28F8" w:rsidP="00D10B12">
      <w:pPr>
        <w:pStyle w:val="Caption"/>
        <w:spacing w:after="0" w:line="288" w:lineRule="auto"/>
        <w:contextualSpacing/>
        <w:rPr>
          <w:del w:id="37237" w:author="Tran Huan" w:date="2018-11-25T22:00:00Z"/>
          <w:szCs w:val="26"/>
          <w:rPrChange w:id="37238" w:author="Tran Huan" w:date="2018-11-25T16:08:00Z">
            <w:rPr>
              <w:del w:id="37239" w:author="Tran Huan" w:date="2018-11-25T22:00:00Z"/>
              <w:lang w:val="en-US"/>
            </w:rPr>
          </w:rPrChange>
        </w:rPr>
        <w:pPrChange w:id="37240" w:author="Tran Huan" w:date="2018-12-03T01:23:00Z">
          <w:pPr>
            <w:pStyle w:val="Caption"/>
            <w:spacing w:line="276" w:lineRule="auto"/>
          </w:pPr>
        </w:pPrChange>
      </w:pPr>
      <w:del w:id="37241" w:author="Tran Huan" w:date="2018-11-25T22:00:00Z">
        <w:r w:rsidRPr="009B63D4" w:rsidDel="00096943">
          <w:rPr>
            <w:szCs w:val="26"/>
          </w:rPr>
          <w:delText xml:space="preserve">Hình </w:delText>
        </w:r>
      </w:del>
      <w:ins w:id="37242" w:author="phuong vu" w:date="2018-11-22T18:14:00Z">
        <w:del w:id="37243" w:author="Tran Huan" w:date="2018-11-25T22:00:00Z">
          <w:r w:rsidR="00627671" w:rsidDel="00096943">
            <w:rPr>
              <w:i/>
              <w:iCs w:val="0"/>
            </w:rPr>
            <w:fldChar w:fldCharType="begin"/>
          </w:r>
          <w:r w:rsidR="00627671" w:rsidDel="00096943">
            <w:rPr>
              <w:szCs w:val="26"/>
            </w:rPr>
            <w:delInstrText xml:space="preserve"> STYLEREF 1 \s </w:delInstrText>
          </w:r>
        </w:del>
      </w:ins>
      <w:del w:id="37244" w:author="Tran Huan" w:date="2018-11-25T22:00:00Z">
        <w:r w:rsidR="00627671" w:rsidDel="00096943">
          <w:rPr>
            <w:i/>
            <w:iCs w:val="0"/>
          </w:rPr>
          <w:fldChar w:fldCharType="separate"/>
        </w:r>
        <w:r w:rsidR="00627671" w:rsidDel="00096943">
          <w:rPr>
            <w:noProof/>
            <w:szCs w:val="26"/>
          </w:rPr>
          <w:delText>3</w:delText>
        </w:r>
      </w:del>
      <w:ins w:id="37245" w:author="phuong vu" w:date="2018-11-22T18:14:00Z">
        <w:del w:id="37246" w:author="Tran Huan" w:date="2018-11-25T22:00:00Z">
          <w:r w:rsidR="00627671" w:rsidDel="00096943">
            <w:rPr>
              <w:i/>
              <w:iCs w:val="0"/>
            </w:rPr>
            <w:fldChar w:fldCharType="end"/>
          </w:r>
          <w:r w:rsidR="00627671" w:rsidDel="00096943">
            <w:rPr>
              <w:szCs w:val="26"/>
            </w:rPr>
            <w:delText>.</w:delText>
          </w:r>
          <w:r w:rsidR="00627671" w:rsidDel="00096943">
            <w:rPr>
              <w:i/>
              <w:iCs w:val="0"/>
            </w:rPr>
            <w:fldChar w:fldCharType="begin"/>
          </w:r>
          <w:r w:rsidR="00627671" w:rsidDel="00096943">
            <w:rPr>
              <w:szCs w:val="26"/>
            </w:rPr>
            <w:delInstrText xml:space="preserve"> SEQ Hình \* ARABIC \s 1 </w:delInstrText>
          </w:r>
        </w:del>
      </w:ins>
      <w:del w:id="37247" w:author="Tran Huan" w:date="2018-11-25T22:00:00Z">
        <w:r w:rsidR="00627671" w:rsidDel="00096943">
          <w:rPr>
            <w:i/>
            <w:iCs w:val="0"/>
          </w:rPr>
          <w:fldChar w:fldCharType="separate"/>
        </w:r>
      </w:del>
      <w:ins w:id="37248" w:author="phuong vu" w:date="2018-11-22T18:14:00Z">
        <w:del w:id="37249" w:author="Tran Huan" w:date="2018-11-25T22:00:00Z">
          <w:r w:rsidR="00627671" w:rsidDel="00096943">
            <w:rPr>
              <w:noProof/>
              <w:szCs w:val="26"/>
            </w:rPr>
            <w:delText>18</w:delText>
          </w:r>
          <w:r w:rsidR="00627671" w:rsidDel="00096943">
            <w:rPr>
              <w:i/>
              <w:iCs w:val="0"/>
            </w:rPr>
            <w:fldChar w:fldCharType="end"/>
          </w:r>
        </w:del>
      </w:ins>
      <w:del w:id="37250" w:author="Tran Huan" w:date="2018-11-25T22:00:00Z">
        <w:r w:rsidR="006C103E" w:rsidDel="00096943">
          <w:rPr>
            <w:i/>
            <w:iCs w:val="0"/>
          </w:rPr>
          <w:fldChar w:fldCharType="begin"/>
        </w:r>
        <w:r w:rsidR="006C103E" w:rsidDel="00096943">
          <w:rPr>
            <w:szCs w:val="26"/>
          </w:rPr>
          <w:delInstrText xml:space="preserve"> STYLEREF 1 \s </w:delInstrText>
        </w:r>
        <w:r w:rsidR="006C103E" w:rsidDel="00096943">
          <w:rPr>
            <w:i/>
            <w:iCs w:val="0"/>
          </w:rPr>
          <w:fldChar w:fldCharType="separate"/>
        </w:r>
        <w:r w:rsidR="006C103E" w:rsidDel="00096943">
          <w:rPr>
            <w:noProof/>
            <w:szCs w:val="26"/>
          </w:rPr>
          <w:delText>3</w:delText>
        </w:r>
        <w:r w:rsidR="006C103E" w:rsidDel="00096943">
          <w:rPr>
            <w:i/>
            <w:iCs w:val="0"/>
          </w:rPr>
          <w:fldChar w:fldCharType="end"/>
        </w:r>
        <w:r w:rsidR="006C103E" w:rsidDel="00096943">
          <w:rPr>
            <w:szCs w:val="26"/>
          </w:rPr>
          <w:delText>.</w:delText>
        </w:r>
        <w:r w:rsidR="006C103E" w:rsidDel="00096943">
          <w:rPr>
            <w:i/>
            <w:iCs w:val="0"/>
          </w:rPr>
          <w:fldChar w:fldCharType="begin"/>
        </w:r>
        <w:r w:rsidR="006C103E" w:rsidDel="00096943">
          <w:rPr>
            <w:szCs w:val="26"/>
          </w:rPr>
          <w:delInstrText xml:space="preserve"> SEQ Hình \* ARABIC \s 1 </w:delInstrText>
        </w:r>
        <w:r w:rsidR="006C103E" w:rsidDel="00096943">
          <w:rPr>
            <w:i/>
            <w:iCs w:val="0"/>
          </w:rPr>
          <w:fldChar w:fldCharType="separate"/>
        </w:r>
        <w:r w:rsidR="006C103E" w:rsidDel="00096943">
          <w:rPr>
            <w:noProof/>
            <w:szCs w:val="26"/>
          </w:rPr>
          <w:delText>12</w:delText>
        </w:r>
        <w:r w:rsidR="006C103E" w:rsidDel="00096943">
          <w:rPr>
            <w:i/>
            <w:iCs w:val="0"/>
          </w:rPr>
          <w:fldChar w:fldCharType="end"/>
        </w:r>
        <w:r w:rsidRPr="000245EB" w:rsidDel="00096943">
          <w:rPr>
            <w:rPrChange w:id="37251" w:author="Tran Huan" w:date="2018-11-25T16:08:00Z">
              <w:rPr>
                <w:lang w:val="en-US"/>
              </w:rPr>
            </w:rPrChange>
          </w:rPr>
          <w:delText xml:space="preserve"> Giao diện thay đổi trạng thái biên nhận khi trạng thái "đang chờ trả đồ"</w:delText>
        </w:r>
        <w:bookmarkStart w:id="37252" w:name="_Toc531004458"/>
        <w:bookmarkStart w:id="37253" w:name="_Toc531006375"/>
        <w:bookmarkStart w:id="37254" w:name="_Toc531572368"/>
        <w:bookmarkStart w:id="37255" w:name="_Toc531576216"/>
        <w:bookmarkStart w:id="37256" w:name="_Toc531579957"/>
        <w:bookmarkStart w:id="37257" w:name="_Toc531583695"/>
        <w:bookmarkEnd w:id="37252"/>
        <w:bookmarkEnd w:id="37253"/>
        <w:bookmarkEnd w:id="37254"/>
        <w:bookmarkEnd w:id="37255"/>
        <w:bookmarkEnd w:id="37256"/>
        <w:bookmarkEnd w:id="37257"/>
      </w:del>
    </w:p>
    <w:p w14:paraId="5DE0B784" w14:textId="5263836A" w:rsidR="00070C2F" w:rsidDel="00096943" w:rsidRDefault="00070C2F" w:rsidP="00D10B12">
      <w:pPr>
        <w:pStyle w:val="Heading6"/>
        <w:spacing w:line="288" w:lineRule="auto"/>
        <w:contextualSpacing/>
        <w:rPr>
          <w:del w:id="37258" w:author="Tran Huan" w:date="2018-11-25T22:00:00Z"/>
          <w:lang w:val="en-US"/>
        </w:rPr>
        <w:pPrChange w:id="37259" w:author="Tran Huan" w:date="2018-12-03T01:23:00Z">
          <w:pPr>
            <w:pStyle w:val="Heading6"/>
          </w:pPr>
        </w:pPrChange>
      </w:pPr>
      <w:del w:id="37260" w:author="Tran Huan" w:date="2018-11-25T22:00:00Z">
        <w:r w:rsidDel="00096943">
          <w:rPr>
            <w:lang w:val="en-US"/>
          </w:rPr>
          <w:delText>Các thành phần giao diện</w:delText>
        </w:r>
        <w:bookmarkStart w:id="37261" w:name="_Toc531004459"/>
        <w:bookmarkStart w:id="37262" w:name="_Toc531006376"/>
        <w:bookmarkStart w:id="37263" w:name="_Toc531572369"/>
        <w:bookmarkStart w:id="37264" w:name="_Toc531576217"/>
        <w:bookmarkStart w:id="37265" w:name="_Toc531579958"/>
        <w:bookmarkStart w:id="37266" w:name="_Toc531583696"/>
        <w:bookmarkEnd w:id="37261"/>
        <w:bookmarkEnd w:id="37262"/>
        <w:bookmarkEnd w:id="37263"/>
        <w:bookmarkEnd w:id="37264"/>
        <w:bookmarkEnd w:id="37265"/>
        <w:bookmarkEnd w:id="37266"/>
      </w:del>
    </w:p>
    <w:p w14:paraId="10ED2569" w14:textId="7CBB9AE1" w:rsidR="00070C2F" w:rsidDel="00096943" w:rsidRDefault="00070C2F" w:rsidP="00D10B12">
      <w:pPr>
        <w:pStyle w:val="Heading6"/>
        <w:spacing w:line="288" w:lineRule="auto"/>
        <w:contextualSpacing/>
        <w:rPr>
          <w:del w:id="37267" w:author="Tran Huan" w:date="2018-11-25T22:00:00Z"/>
          <w:lang w:val="en-US"/>
        </w:rPr>
        <w:pPrChange w:id="37268" w:author="Tran Huan" w:date="2018-12-03T01:23:00Z">
          <w:pPr>
            <w:pStyle w:val="Heading6"/>
          </w:pPr>
        </w:pPrChange>
      </w:pPr>
      <w:del w:id="37269" w:author="Tran Huan" w:date="2018-11-25T22:00:00Z">
        <w:r w:rsidDel="00096943">
          <w:rPr>
            <w:lang w:val="en-US"/>
          </w:rPr>
          <w:delText>Dữ liệu sử dụng</w:delText>
        </w:r>
        <w:bookmarkStart w:id="37270" w:name="_Toc531004460"/>
        <w:bookmarkStart w:id="37271" w:name="_Toc531006377"/>
        <w:bookmarkStart w:id="37272" w:name="_Toc531572370"/>
        <w:bookmarkStart w:id="37273" w:name="_Toc531576218"/>
        <w:bookmarkStart w:id="37274" w:name="_Toc531579959"/>
        <w:bookmarkStart w:id="37275" w:name="_Toc531583697"/>
        <w:bookmarkEnd w:id="37270"/>
        <w:bookmarkEnd w:id="37271"/>
        <w:bookmarkEnd w:id="37272"/>
        <w:bookmarkEnd w:id="37273"/>
        <w:bookmarkEnd w:id="37274"/>
        <w:bookmarkEnd w:id="37275"/>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rsidDel="00096943" w14:paraId="7856B810" w14:textId="2AB14FE0" w:rsidTr="00A72A60">
        <w:trPr>
          <w:del w:id="37276" w:author="Tran Huan" w:date="2018-11-25T22:00:00Z"/>
        </w:trPr>
        <w:tc>
          <w:tcPr>
            <w:tcW w:w="805" w:type="dxa"/>
            <w:vMerge w:val="restart"/>
            <w:vAlign w:val="center"/>
          </w:tcPr>
          <w:p w14:paraId="2823D6F3" w14:textId="4431A78B" w:rsidR="00DE2334" w:rsidRPr="007F1EF1" w:rsidDel="00096943" w:rsidRDefault="00DE2334" w:rsidP="00D10B12">
            <w:pPr>
              <w:spacing w:line="288" w:lineRule="auto"/>
              <w:contextualSpacing/>
              <w:jc w:val="center"/>
              <w:rPr>
                <w:del w:id="37277" w:author="Tran Huan" w:date="2018-11-25T22:00:00Z"/>
                <w:b/>
                <w:lang w:val="en-US"/>
              </w:rPr>
              <w:pPrChange w:id="37278" w:author="Tran Huan" w:date="2018-12-03T01:23:00Z">
                <w:pPr>
                  <w:spacing w:line="360" w:lineRule="auto"/>
                  <w:jc w:val="center"/>
                </w:pPr>
              </w:pPrChange>
            </w:pPr>
            <w:del w:id="37279" w:author="Tran Huan" w:date="2018-11-25T22:00:00Z">
              <w:r w:rsidRPr="007F1EF1" w:rsidDel="00096943">
                <w:rPr>
                  <w:b/>
                  <w:lang w:val="en-US"/>
                </w:rPr>
                <w:delText>STT</w:delText>
              </w:r>
              <w:bookmarkStart w:id="37280" w:name="_Toc531004461"/>
              <w:bookmarkStart w:id="37281" w:name="_Toc531006378"/>
              <w:bookmarkStart w:id="37282" w:name="_Toc531572371"/>
              <w:bookmarkStart w:id="37283" w:name="_Toc531576219"/>
              <w:bookmarkStart w:id="37284" w:name="_Toc531579960"/>
              <w:bookmarkStart w:id="37285" w:name="_Toc531583698"/>
              <w:bookmarkEnd w:id="37280"/>
              <w:bookmarkEnd w:id="37281"/>
              <w:bookmarkEnd w:id="37282"/>
              <w:bookmarkEnd w:id="37283"/>
              <w:bookmarkEnd w:id="37284"/>
              <w:bookmarkEnd w:id="37285"/>
            </w:del>
          </w:p>
        </w:tc>
        <w:tc>
          <w:tcPr>
            <w:tcW w:w="2120" w:type="dxa"/>
            <w:vMerge w:val="restart"/>
            <w:vAlign w:val="center"/>
          </w:tcPr>
          <w:p w14:paraId="01F9EE7D" w14:textId="5A4938B5" w:rsidR="00DE2334" w:rsidRPr="007F1EF1" w:rsidDel="00096943" w:rsidRDefault="00DE2334" w:rsidP="00D10B12">
            <w:pPr>
              <w:spacing w:line="288" w:lineRule="auto"/>
              <w:contextualSpacing/>
              <w:jc w:val="center"/>
              <w:rPr>
                <w:del w:id="37286" w:author="Tran Huan" w:date="2018-11-25T22:00:00Z"/>
                <w:b/>
                <w:lang w:val="en-US"/>
              </w:rPr>
              <w:pPrChange w:id="37287" w:author="Tran Huan" w:date="2018-12-03T01:23:00Z">
                <w:pPr>
                  <w:spacing w:line="360" w:lineRule="auto"/>
                  <w:jc w:val="center"/>
                </w:pPr>
              </w:pPrChange>
            </w:pPr>
            <w:del w:id="37288" w:author="Tran Huan" w:date="2018-11-25T22:00:00Z">
              <w:r w:rsidRPr="007F1EF1" w:rsidDel="00096943">
                <w:rPr>
                  <w:b/>
                  <w:lang w:val="en-US"/>
                </w:rPr>
                <w:delText>Tên bảng/</w:delText>
              </w:r>
              <w:bookmarkStart w:id="37289" w:name="_Toc531004462"/>
              <w:bookmarkStart w:id="37290" w:name="_Toc531006379"/>
              <w:bookmarkStart w:id="37291" w:name="_Toc531572372"/>
              <w:bookmarkStart w:id="37292" w:name="_Toc531576220"/>
              <w:bookmarkStart w:id="37293" w:name="_Toc531579961"/>
              <w:bookmarkStart w:id="37294" w:name="_Toc531583699"/>
              <w:bookmarkEnd w:id="37289"/>
              <w:bookmarkEnd w:id="37290"/>
              <w:bookmarkEnd w:id="37291"/>
              <w:bookmarkEnd w:id="37292"/>
              <w:bookmarkEnd w:id="37293"/>
              <w:bookmarkEnd w:id="37294"/>
            </w:del>
          </w:p>
          <w:p w14:paraId="6C3EEC74" w14:textId="256BAEB7" w:rsidR="00DE2334" w:rsidRPr="007F1EF1" w:rsidDel="00096943" w:rsidRDefault="00DE2334" w:rsidP="00D10B12">
            <w:pPr>
              <w:spacing w:line="288" w:lineRule="auto"/>
              <w:contextualSpacing/>
              <w:jc w:val="center"/>
              <w:rPr>
                <w:del w:id="37295" w:author="Tran Huan" w:date="2018-11-25T22:00:00Z"/>
                <w:b/>
                <w:lang w:val="en-US"/>
              </w:rPr>
              <w:pPrChange w:id="37296" w:author="Tran Huan" w:date="2018-12-03T01:23:00Z">
                <w:pPr>
                  <w:spacing w:line="360" w:lineRule="auto"/>
                  <w:jc w:val="center"/>
                </w:pPr>
              </w:pPrChange>
            </w:pPr>
            <w:del w:id="37297"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bookmarkStart w:id="37298" w:name="_Toc531004463"/>
              <w:bookmarkStart w:id="37299" w:name="_Toc531006380"/>
              <w:bookmarkStart w:id="37300" w:name="_Toc531572373"/>
              <w:bookmarkStart w:id="37301" w:name="_Toc531576221"/>
              <w:bookmarkStart w:id="37302" w:name="_Toc531579962"/>
              <w:bookmarkStart w:id="37303" w:name="_Toc531583700"/>
              <w:bookmarkEnd w:id="37298"/>
              <w:bookmarkEnd w:id="37299"/>
              <w:bookmarkEnd w:id="37300"/>
              <w:bookmarkEnd w:id="37301"/>
              <w:bookmarkEnd w:id="37302"/>
              <w:bookmarkEnd w:id="37303"/>
            </w:del>
          </w:p>
        </w:tc>
        <w:tc>
          <w:tcPr>
            <w:tcW w:w="5852" w:type="dxa"/>
            <w:gridSpan w:val="4"/>
            <w:vAlign w:val="center"/>
          </w:tcPr>
          <w:p w14:paraId="4501FD14" w14:textId="69EFAC49" w:rsidR="00DE2334" w:rsidRPr="007F1EF1" w:rsidDel="00096943" w:rsidRDefault="00DE2334" w:rsidP="00D10B12">
            <w:pPr>
              <w:spacing w:line="288" w:lineRule="auto"/>
              <w:contextualSpacing/>
              <w:jc w:val="center"/>
              <w:rPr>
                <w:del w:id="37304" w:author="Tran Huan" w:date="2018-11-25T22:00:00Z"/>
                <w:b/>
                <w:lang w:val="en-US"/>
              </w:rPr>
              <w:pPrChange w:id="37305" w:author="Tran Huan" w:date="2018-12-03T01:23:00Z">
                <w:pPr>
                  <w:spacing w:line="360" w:lineRule="auto"/>
                  <w:jc w:val="center"/>
                </w:pPr>
              </w:pPrChange>
            </w:pPr>
            <w:del w:id="37306" w:author="Tran Huan" w:date="2018-11-25T22:00:00Z">
              <w:r w:rsidRPr="007F1EF1" w:rsidDel="00096943">
                <w:rPr>
                  <w:b/>
                  <w:lang w:val="en-US"/>
                </w:rPr>
                <w:delText>Phương thức</w:delText>
              </w:r>
              <w:bookmarkStart w:id="37307" w:name="_Toc531004464"/>
              <w:bookmarkStart w:id="37308" w:name="_Toc531006381"/>
              <w:bookmarkStart w:id="37309" w:name="_Toc531572374"/>
              <w:bookmarkStart w:id="37310" w:name="_Toc531576222"/>
              <w:bookmarkStart w:id="37311" w:name="_Toc531579963"/>
              <w:bookmarkStart w:id="37312" w:name="_Toc531583701"/>
              <w:bookmarkEnd w:id="37307"/>
              <w:bookmarkEnd w:id="37308"/>
              <w:bookmarkEnd w:id="37309"/>
              <w:bookmarkEnd w:id="37310"/>
              <w:bookmarkEnd w:id="37311"/>
              <w:bookmarkEnd w:id="37312"/>
            </w:del>
          </w:p>
        </w:tc>
        <w:bookmarkStart w:id="37313" w:name="_Toc531004465"/>
        <w:bookmarkStart w:id="37314" w:name="_Toc531006382"/>
        <w:bookmarkStart w:id="37315" w:name="_Toc531572375"/>
        <w:bookmarkStart w:id="37316" w:name="_Toc531576223"/>
        <w:bookmarkStart w:id="37317" w:name="_Toc531579964"/>
        <w:bookmarkStart w:id="37318" w:name="_Toc531583702"/>
        <w:bookmarkEnd w:id="37313"/>
        <w:bookmarkEnd w:id="37314"/>
        <w:bookmarkEnd w:id="37315"/>
        <w:bookmarkEnd w:id="37316"/>
        <w:bookmarkEnd w:id="37317"/>
        <w:bookmarkEnd w:id="37318"/>
      </w:tr>
      <w:tr w:rsidR="00DE2334" w:rsidDel="00096943" w14:paraId="0A1EF53A" w14:textId="64D029F0" w:rsidTr="00A72A60">
        <w:trPr>
          <w:del w:id="37319" w:author="Tran Huan" w:date="2018-11-25T22:00:00Z"/>
        </w:trPr>
        <w:tc>
          <w:tcPr>
            <w:tcW w:w="805" w:type="dxa"/>
            <w:vMerge/>
            <w:vAlign w:val="center"/>
          </w:tcPr>
          <w:p w14:paraId="31E028D0" w14:textId="6F5218AB" w:rsidR="00DE2334" w:rsidRPr="007F1EF1" w:rsidDel="00096943" w:rsidRDefault="00DE2334" w:rsidP="00D10B12">
            <w:pPr>
              <w:spacing w:line="288" w:lineRule="auto"/>
              <w:contextualSpacing/>
              <w:jc w:val="center"/>
              <w:rPr>
                <w:del w:id="37320" w:author="Tran Huan" w:date="2018-11-25T22:00:00Z"/>
                <w:b/>
                <w:lang w:val="en-US"/>
              </w:rPr>
              <w:pPrChange w:id="37321" w:author="Tran Huan" w:date="2018-12-03T01:23:00Z">
                <w:pPr>
                  <w:spacing w:line="360" w:lineRule="auto"/>
                  <w:jc w:val="center"/>
                </w:pPr>
              </w:pPrChange>
            </w:pPr>
            <w:bookmarkStart w:id="37322" w:name="_Toc531004466"/>
            <w:bookmarkStart w:id="37323" w:name="_Toc531006383"/>
            <w:bookmarkStart w:id="37324" w:name="_Toc531572376"/>
            <w:bookmarkStart w:id="37325" w:name="_Toc531576224"/>
            <w:bookmarkStart w:id="37326" w:name="_Toc531579965"/>
            <w:bookmarkStart w:id="37327" w:name="_Toc531583703"/>
            <w:bookmarkEnd w:id="37322"/>
            <w:bookmarkEnd w:id="37323"/>
            <w:bookmarkEnd w:id="37324"/>
            <w:bookmarkEnd w:id="37325"/>
            <w:bookmarkEnd w:id="37326"/>
            <w:bookmarkEnd w:id="37327"/>
          </w:p>
        </w:tc>
        <w:tc>
          <w:tcPr>
            <w:tcW w:w="2120" w:type="dxa"/>
            <w:vMerge/>
            <w:vAlign w:val="center"/>
          </w:tcPr>
          <w:p w14:paraId="7F8A75B8" w14:textId="3B893F39" w:rsidR="00DE2334" w:rsidRPr="007F1EF1" w:rsidDel="00096943" w:rsidRDefault="00DE2334" w:rsidP="00D10B12">
            <w:pPr>
              <w:spacing w:line="288" w:lineRule="auto"/>
              <w:contextualSpacing/>
              <w:jc w:val="center"/>
              <w:rPr>
                <w:del w:id="37328" w:author="Tran Huan" w:date="2018-11-25T22:00:00Z"/>
                <w:b/>
                <w:lang w:val="en-US"/>
              </w:rPr>
              <w:pPrChange w:id="37329" w:author="Tran Huan" w:date="2018-12-03T01:23:00Z">
                <w:pPr>
                  <w:spacing w:line="360" w:lineRule="auto"/>
                  <w:jc w:val="center"/>
                </w:pPr>
              </w:pPrChange>
            </w:pPr>
            <w:bookmarkStart w:id="37330" w:name="_Toc531004467"/>
            <w:bookmarkStart w:id="37331" w:name="_Toc531006384"/>
            <w:bookmarkStart w:id="37332" w:name="_Toc531572377"/>
            <w:bookmarkStart w:id="37333" w:name="_Toc531576225"/>
            <w:bookmarkStart w:id="37334" w:name="_Toc531579966"/>
            <w:bookmarkStart w:id="37335" w:name="_Toc531583704"/>
            <w:bookmarkEnd w:id="37330"/>
            <w:bookmarkEnd w:id="37331"/>
            <w:bookmarkEnd w:id="37332"/>
            <w:bookmarkEnd w:id="37333"/>
            <w:bookmarkEnd w:id="37334"/>
            <w:bookmarkEnd w:id="37335"/>
          </w:p>
        </w:tc>
        <w:tc>
          <w:tcPr>
            <w:tcW w:w="1463" w:type="dxa"/>
            <w:vAlign w:val="center"/>
          </w:tcPr>
          <w:p w14:paraId="7DD322F4" w14:textId="1B4B4527" w:rsidR="00DE2334" w:rsidRPr="007F1EF1" w:rsidDel="00096943" w:rsidRDefault="00DE2334" w:rsidP="00D10B12">
            <w:pPr>
              <w:spacing w:line="288" w:lineRule="auto"/>
              <w:contextualSpacing/>
              <w:jc w:val="center"/>
              <w:rPr>
                <w:del w:id="37336" w:author="Tran Huan" w:date="2018-11-25T22:00:00Z"/>
                <w:b/>
                <w:lang w:val="en-US"/>
              </w:rPr>
              <w:pPrChange w:id="37337" w:author="Tran Huan" w:date="2018-12-03T01:23:00Z">
                <w:pPr>
                  <w:spacing w:line="360" w:lineRule="auto"/>
                  <w:jc w:val="center"/>
                </w:pPr>
              </w:pPrChange>
            </w:pPr>
            <w:del w:id="37338" w:author="Tran Huan" w:date="2018-11-25T22:00:00Z">
              <w:r w:rsidRPr="007F1EF1" w:rsidDel="00096943">
                <w:rPr>
                  <w:b/>
                  <w:lang w:val="en-US"/>
                </w:rPr>
                <w:delText>Thêm</w:delText>
              </w:r>
              <w:bookmarkStart w:id="37339" w:name="_Toc531004468"/>
              <w:bookmarkStart w:id="37340" w:name="_Toc531006385"/>
              <w:bookmarkStart w:id="37341" w:name="_Toc531572378"/>
              <w:bookmarkStart w:id="37342" w:name="_Toc531576226"/>
              <w:bookmarkStart w:id="37343" w:name="_Toc531579967"/>
              <w:bookmarkStart w:id="37344" w:name="_Toc531583705"/>
              <w:bookmarkEnd w:id="37339"/>
              <w:bookmarkEnd w:id="37340"/>
              <w:bookmarkEnd w:id="37341"/>
              <w:bookmarkEnd w:id="37342"/>
              <w:bookmarkEnd w:id="37343"/>
              <w:bookmarkEnd w:id="37344"/>
            </w:del>
          </w:p>
        </w:tc>
        <w:tc>
          <w:tcPr>
            <w:tcW w:w="1463" w:type="dxa"/>
            <w:vAlign w:val="center"/>
          </w:tcPr>
          <w:p w14:paraId="27F0E872" w14:textId="4D64FAD8" w:rsidR="00DE2334" w:rsidRPr="007F1EF1" w:rsidDel="00096943" w:rsidRDefault="00DE2334" w:rsidP="00D10B12">
            <w:pPr>
              <w:spacing w:line="288" w:lineRule="auto"/>
              <w:contextualSpacing/>
              <w:jc w:val="center"/>
              <w:rPr>
                <w:del w:id="37345" w:author="Tran Huan" w:date="2018-11-25T22:00:00Z"/>
                <w:b/>
                <w:lang w:val="en-US"/>
              </w:rPr>
              <w:pPrChange w:id="37346" w:author="Tran Huan" w:date="2018-12-03T01:23:00Z">
                <w:pPr>
                  <w:spacing w:line="360" w:lineRule="auto"/>
                  <w:jc w:val="center"/>
                </w:pPr>
              </w:pPrChange>
            </w:pPr>
            <w:del w:id="37347" w:author="Tran Huan" w:date="2018-11-25T22:00:00Z">
              <w:r w:rsidRPr="007F1EF1" w:rsidDel="00096943">
                <w:rPr>
                  <w:b/>
                  <w:lang w:val="en-US"/>
                </w:rPr>
                <w:delText>Sửa</w:delText>
              </w:r>
              <w:bookmarkStart w:id="37348" w:name="_Toc531004469"/>
              <w:bookmarkStart w:id="37349" w:name="_Toc531006386"/>
              <w:bookmarkStart w:id="37350" w:name="_Toc531572379"/>
              <w:bookmarkStart w:id="37351" w:name="_Toc531576227"/>
              <w:bookmarkStart w:id="37352" w:name="_Toc531579968"/>
              <w:bookmarkStart w:id="37353" w:name="_Toc531583706"/>
              <w:bookmarkEnd w:id="37348"/>
              <w:bookmarkEnd w:id="37349"/>
              <w:bookmarkEnd w:id="37350"/>
              <w:bookmarkEnd w:id="37351"/>
              <w:bookmarkEnd w:id="37352"/>
              <w:bookmarkEnd w:id="37353"/>
            </w:del>
          </w:p>
        </w:tc>
        <w:tc>
          <w:tcPr>
            <w:tcW w:w="1463" w:type="dxa"/>
            <w:vAlign w:val="center"/>
          </w:tcPr>
          <w:p w14:paraId="6012365A" w14:textId="35F82030" w:rsidR="00DE2334" w:rsidRPr="007F1EF1" w:rsidDel="00096943" w:rsidRDefault="00DE2334" w:rsidP="00D10B12">
            <w:pPr>
              <w:spacing w:line="288" w:lineRule="auto"/>
              <w:contextualSpacing/>
              <w:jc w:val="center"/>
              <w:rPr>
                <w:del w:id="37354" w:author="Tran Huan" w:date="2018-11-25T22:00:00Z"/>
                <w:b/>
                <w:lang w:val="en-US"/>
              </w:rPr>
              <w:pPrChange w:id="37355" w:author="Tran Huan" w:date="2018-12-03T01:23:00Z">
                <w:pPr>
                  <w:spacing w:line="360" w:lineRule="auto"/>
                  <w:jc w:val="center"/>
                </w:pPr>
              </w:pPrChange>
            </w:pPr>
            <w:del w:id="37356" w:author="Tran Huan" w:date="2018-11-25T22:00:00Z">
              <w:r w:rsidRPr="007F1EF1" w:rsidDel="00096943">
                <w:rPr>
                  <w:b/>
                  <w:lang w:val="en-US"/>
                </w:rPr>
                <w:delText>Xóa</w:delText>
              </w:r>
              <w:bookmarkStart w:id="37357" w:name="_Toc531004470"/>
              <w:bookmarkStart w:id="37358" w:name="_Toc531006387"/>
              <w:bookmarkStart w:id="37359" w:name="_Toc531572380"/>
              <w:bookmarkStart w:id="37360" w:name="_Toc531576228"/>
              <w:bookmarkStart w:id="37361" w:name="_Toc531579969"/>
              <w:bookmarkStart w:id="37362" w:name="_Toc531583707"/>
              <w:bookmarkEnd w:id="37357"/>
              <w:bookmarkEnd w:id="37358"/>
              <w:bookmarkEnd w:id="37359"/>
              <w:bookmarkEnd w:id="37360"/>
              <w:bookmarkEnd w:id="37361"/>
              <w:bookmarkEnd w:id="37362"/>
            </w:del>
          </w:p>
        </w:tc>
        <w:tc>
          <w:tcPr>
            <w:tcW w:w="1463" w:type="dxa"/>
            <w:vAlign w:val="center"/>
          </w:tcPr>
          <w:p w14:paraId="35BC0BD7" w14:textId="223BA25A" w:rsidR="00DE2334" w:rsidRPr="007F1EF1" w:rsidDel="00096943" w:rsidRDefault="00DE2334" w:rsidP="00D10B12">
            <w:pPr>
              <w:spacing w:line="288" w:lineRule="auto"/>
              <w:contextualSpacing/>
              <w:jc w:val="center"/>
              <w:rPr>
                <w:del w:id="37363" w:author="Tran Huan" w:date="2018-11-25T22:00:00Z"/>
                <w:b/>
                <w:lang w:val="en-US"/>
              </w:rPr>
              <w:pPrChange w:id="37364" w:author="Tran Huan" w:date="2018-12-03T01:23:00Z">
                <w:pPr>
                  <w:spacing w:line="360" w:lineRule="auto"/>
                  <w:jc w:val="center"/>
                </w:pPr>
              </w:pPrChange>
            </w:pPr>
            <w:del w:id="37365" w:author="Tran Huan" w:date="2018-11-25T22:00:00Z">
              <w:r w:rsidRPr="007F1EF1" w:rsidDel="00096943">
                <w:rPr>
                  <w:b/>
                  <w:lang w:val="en-US"/>
                </w:rPr>
                <w:delText>Truy vấn</w:delText>
              </w:r>
              <w:bookmarkStart w:id="37366" w:name="_Toc531004471"/>
              <w:bookmarkStart w:id="37367" w:name="_Toc531006388"/>
              <w:bookmarkStart w:id="37368" w:name="_Toc531572381"/>
              <w:bookmarkStart w:id="37369" w:name="_Toc531576229"/>
              <w:bookmarkStart w:id="37370" w:name="_Toc531579970"/>
              <w:bookmarkStart w:id="37371" w:name="_Toc531583708"/>
              <w:bookmarkEnd w:id="37366"/>
              <w:bookmarkEnd w:id="37367"/>
              <w:bookmarkEnd w:id="37368"/>
              <w:bookmarkEnd w:id="37369"/>
              <w:bookmarkEnd w:id="37370"/>
              <w:bookmarkEnd w:id="37371"/>
            </w:del>
          </w:p>
        </w:tc>
        <w:bookmarkStart w:id="37372" w:name="_Toc531004472"/>
        <w:bookmarkStart w:id="37373" w:name="_Toc531006389"/>
        <w:bookmarkStart w:id="37374" w:name="_Toc531572382"/>
        <w:bookmarkStart w:id="37375" w:name="_Toc531576230"/>
        <w:bookmarkStart w:id="37376" w:name="_Toc531579971"/>
        <w:bookmarkStart w:id="37377" w:name="_Toc531583709"/>
        <w:bookmarkEnd w:id="37372"/>
        <w:bookmarkEnd w:id="37373"/>
        <w:bookmarkEnd w:id="37374"/>
        <w:bookmarkEnd w:id="37375"/>
        <w:bookmarkEnd w:id="37376"/>
        <w:bookmarkEnd w:id="37377"/>
      </w:tr>
      <w:tr w:rsidR="00DE2334" w:rsidDel="00096943" w14:paraId="030F51B7" w14:textId="461AFE7C" w:rsidTr="00A72A60">
        <w:trPr>
          <w:del w:id="37378" w:author="Tran Huan" w:date="2018-11-25T22:00:00Z"/>
        </w:trPr>
        <w:tc>
          <w:tcPr>
            <w:tcW w:w="805" w:type="dxa"/>
          </w:tcPr>
          <w:p w14:paraId="60B2556F" w14:textId="20E5D4D3" w:rsidR="00DE2334" w:rsidDel="00096943" w:rsidRDefault="00DE2334" w:rsidP="00D10B12">
            <w:pPr>
              <w:spacing w:line="288" w:lineRule="auto"/>
              <w:contextualSpacing/>
              <w:jc w:val="center"/>
              <w:rPr>
                <w:del w:id="37379" w:author="Tran Huan" w:date="2018-11-25T22:00:00Z"/>
                <w:lang w:val="en-US"/>
              </w:rPr>
              <w:pPrChange w:id="37380" w:author="Tran Huan" w:date="2018-12-03T01:23:00Z">
                <w:pPr>
                  <w:spacing w:line="360" w:lineRule="auto"/>
                  <w:jc w:val="center"/>
                </w:pPr>
              </w:pPrChange>
            </w:pPr>
            <w:del w:id="37381" w:author="Tran Huan" w:date="2018-11-25T22:00:00Z">
              <w:r w:rsidDel="00096943">
                <w:rPr>
                  <w:lang w:val="en-US"/>
                </w:rPr>
                <w:delText>1</w:delText>
              </w:r>
              <w:bookmarkStart w:id="37382" w:name="_Toc531004473"/>
              <w:bookmarkStart w:id="37383" w:name="_Toc531006390"/>
              <w:bookmarkStart w:id="37384" w:name="_Toc531572383"/>
              <w:bookmarkStart w:id="37385" w:name="_Toc531576231"/>
              <w:bookmarkStart w:id="37386" w:name="_Toc531579972"/>
              <w:bookmarkStart w:id="37387" w:name="_Toc531583710"/>
              <w:bookmarkEnd w:id="37382"/>
              <w:bookmarkEnd w:id="37383"/>
              <w:bookmarkEnd w:id="37384"/>
              <w:bookmarkEnd w:id="37385"/>
              <w:bookmarkEnd w:id="37386"/>
              <w:bookmarkEnd w:id="37387"/>
            </w:del>
          </w:p>
        </w:tc>
        <w:tc>
          <w:tcPr>
            <w:tcW w:w="2120" w:type="dxa"/>
          </w:tcPr>
          <w:p w14:paraId="34847956" w14:textId="2C226710" w:rsidR="00DE2334" w:rsidDel="00096943" w:rsidRDefault="00DE2334" w:rsidP="00D10B12">
            <w:pPr>
              <w:spacing w:line="288" w:lineRule="auto"/>
              <w:contextualSpacing/>
              <w:rPr>
                <w:del w:id="37388" w:author="Tran Huan" w:date="2018-11-25T22:00:00Z"/>
                <w:lang w:val="en-US"/>
              </w:rPr>
              <w:pPrChange w:id="37389" w:author="Tran Huan" w:date="2018-12-03T01:23:00Z">
                <w:pPr>
                  <w:spacing w:line="360" w:lineRule="auto"/>
                </w:pPr>
              </w:pPrChange>
            </w:pPr>
            <w:del w:id="37390" w:author="Tran Huan" w:date="2018-11-25T22:00:00Z">
              <w:r w:rsidDel="00096943">
                <w:rPr>
                  <w:lang w:val="en-US"/>
                </w:rPr>
                <w:delText>customer_order</w:delText>
              </w:r>
              <w:bookmarkStart w:id="37391" w:name="_Toc531004474"/>
              <w:bookmarkStart w:id="37392" w:name="_Toc531006391"/>
              <w:bookmarkStart w:id="37393" w:name="_Toc531572384"/>
              <w:bookmarkStart w:id="37394" w:name="_Toc531576232"/>
              <w:bookmarkStart w:id="37395" w:name="_Toc531579973"/>
              <w:bookmarkStart w:id="37396" w:name="_Toc531583711"/>
              <w:bookmarkEnd w:id="37391"/>
              <w:bookmarkEnd w:id="37392"/>
              <w:bookmarkEnd w:id="37393"/>
              <w:bookmarkEnd w:id="37394"/>
              <w:bookmarkEnd w:id="37395"/>
              <w:bookmarkEnd w:id="37396"/>
            </w:del>
          </w:p>
        </w:tc>
        <w:tc>
          <w:tcPr>
            <w:tcW w:w="1463" w:type="dxa"/>
          </w:tcPr>
          <w:p w14:paraId="592FB54D" w14:textId="3ED8A46F" w:rsidR="00DE2334" w:rsidDel="00096943" w:rsidRDefault="00DE2334" w:rsidP="00D10B12">
            <w:pPr>
              <w:spacing w:line="288" w:lineRule="auto"/>
              <w:contextualSpacing/>
              <w:jc w:val="center"/>
              <w:rPr>
                <w:del w:id="37397" w:author="Tran Huan" w:date="2018-11-25T22:00:00Z"/>
                <w:lang w:val="en-US"/>
              </w:rPr>
              <w:pPrChange w:id="37398" w:author="Tran Huan" w:date="2018-12-03T01:23:00Z">
                <w:pPr>
                  <w:spacing w:line="360" w:lineRule="auto"/>
                  <w:jc w:val="center"/>
                </w:pPr>
              </w:pPrChange>
            </w:pPr>
            <w:bookmarkStart w:id="37399" w:name="_Toc531004475"/>
            <w:bookmarkStart w:id="37400" w:name="_Toc531006392"/>
            <w:bookmarkStart w:id="37401" w:name="_Toc531572385"/>
            <w:bookmarkStart w:id="37402" w:name="_Toc531576233"/>
            <w:bookmarkStart w:id="37403" w:name="_Toc531579974"/>
            <w:bookmarkStart w:id="37404" w:name="_Toc531583712"/>
            <w:bookmarkEnd w:id="37399"/>
            <w:bookmarkEnd w:id="37400"/>
            <w:bookmarkEnd w:id="37401"/>
            <w:bookmarkEnd w:id="37402"/>
            <w:bookmarkEnd w:id="37403"/>
            <w:bookmarkEnd w:id="37404"/>
          </w:p>
        </w:tc>
        <w:tc>
          <w:tcPr>
            <w:tcW w:w="1463" w:type="dxa"/>
          </w:tcPr>
          <w:p w14:paraId="164B3BBE" w14:textId="18290514" w:rsidR="00DE2334" w:rsidDel="00096943" w:rsidRDefault="00DE2334" w:rsidP="00D10B12">
            <w:pPr>
              <w:spacing w:line="288" w:lineRule="auto"/>
              <w:contextualSpacing/>
              <w:jc w:val="center"/>
              <w:rPr>
                <w:del w:id="37405" w:author="Tran Huan" w:date="2018-11-25T22:00:00Z"/>
                <w:lang w:val="en-US"/>
              </w:rPr>
              <w:pPrChange w:id="37406" w:author="Tran Huan" w:date="2018-12-03T01:23:00Z">
                <w:pPr>
                  <w:spacing w:line="360" w:lineRule="auto"/>
                  <w:jc w:val="center"/>
                </w:pPr>
              </w:pPrChange>
            </w:pPr>
            <w:del w:id="37407" w:author="Tran Huan" w:date="2018-11-25T22:00:00Z">
              <w:r w:rsidDel="00096943">
                <w:rPr>
                  <w:lang w:val="en-US"/>
                </w:rPr>
                <w:delText>X</w:delText>
              </w:r>
              <w:bookmarkStart w:id="37408" w:name="_Toc531004476"/>
              <w:bookmarkStart w:id="37409" w:name="_Toc531006393"/>
              <w:bookmarkStart w:id="37410" w:name="_Toc531572386"/>
              <w:bookmarkStart w:id="37411" w:name="_Toc531576234"/>
              <w:bookmarkStart w:id="37412" w:name="_Toc531579975"/>
              <w:bookmarkStart w:id="37413" w:name="_Toc531583713"/>
              <w:bookmarkEnd w:id="37408"/>
              <w:bookmarkEnd w:id="37409"/>
              <w:bookmarkEnd w:id="37410"/>
              <w:bookmarkEnd w:id="37411"/>
              <w:bookmarkEnd w:id="37412"/>
              <w:bookmarkEnd w:id="37413"/>
            </w:del>
          </w:p>
        </w:tc>
        <w:tc>
          <w:tcPr>
            <w:tcW w:w="1463" w:type="dxa"/>
          </w:tcPr>
          <w:p w14:paraId="5F3FA9A9" w14:textId="78B48011" w:rsidR="00DE2334" w:rsidDel="00096943" w:rsidRDefault="00DE2334" w:rsidP="00D10B12">
            <w:pPr>
              <w:spacing w:line="288" w:lineRule="auto"/>
              <w:contextualSpacing/>
              <w:jc w:val="center"/>
              <w:rPr>
                <w:del w:id="37414" w:author="Tran Huan" w:date="2018-11-25T22:00:00Z"/>
                <w:lang w:val="en-US"/>
              </w:rPr>
              <w:pPrChange w:id="37415" w:author="Tran Huan" w:date="2018-12-03T01:23:00Z">
                <w:pPr>
                  <w:spacing w:line="360" w:lineRule="auto"/>
                  <w:jc w:val="center"/>
                </w:pPr>
              </w:pPrChange>
            </w:pPr>
            <w:bookmarkStart w:id="37416" w:name="_Toc531004477"/>
            <w:bookmarkStart w:id="37417" w:name="_Toc531006394"/>
            <w:bookmarkStart w:id="37418" w:name="_Toc531572387"/>
            <w:bookmarkStart w:id="37419" w:name="_Toc531576235"/>
            <w:bookmarkStart w:id="37420" w:name="_Toc531579976"/>
            <w:bookmarkStart w:id="37421" w:name="_Toc531583714"/>
            <w:bookmarkEnd w:id="37416"/>
            <w:bookmarkEnd w:id="37417"/>
            <w:bookmarkEnd w:id="37418"/>
            <w:bookmarkEnd w:id="37419"/>
            <w:bookmarkEnd w:id="37420"/>
            <w:bookmarkEnd w:id="37421"/>
          </w:p>
        </w:tc>
        <w:tc>
          <w:tcPr>
            <w:tcW w:w="1463" w:type="dxa"/>
          </w:tcPr>
          <w:p w14:paraId="285C96BB" w14:textId="3FA20808" w:rsidR="00DE2334" w:rsidDel="00096943" w:rsidRDefault="00DE2334" w:rsidP="00D10B12">
            <w:pPr>
              <w:spacing w:line="288" w:lineRule="auto"/>
              <w:contextualSpacing/>
              <w:jc w:val="center"/>
              <w:rPr>
                <w:del w:id="37422" w:author="Tran Huan" w:date="2018-11-25T22:00:00Z"/>
                <w:lang w:val="en-US"/>
              </w:rPr>
              <w:pPrChange w:id="37423" w:author="Tran Huan" w:date="2018-12-03T01:23:00Z">
                <w:pPr>
                  <w:jc w:val="center"/>
                </w:pPr>
              </w:pPrChange>
            </w:pPr>
            <w:bookmarkStart w:id="37424" w:name="_Toc531004478"/>
            <w:bookmarkStart w:id="37425" w:name="_Toc531006395"/>
            <w:bookmarkStart w:id="37426" w:name="_Toc531572388"/>
            <w:bookmarkStart w:id="37427" w:name="_Toc531576236"/>
            <w:bookmarkStart w:id="37428" w:name="_Toc531579977"/>
            <w:bookmarkStart w:id="37429" w:name="_Toc531583715"/>
            <w:bookmarkEnd w:id="37424"/>
            <w:bookmarkEnd w:id="37425"/>
            <w:bookmarkEnd w:id="37426"/>
            <w:bookmarkEnd w:id="37427"/>
            <w:bookmarkEnd w:id="37428"/>
            <w:bookmarkEnd w:id="37429"/>
          </w:p>
        </w:tc>
        <w:bookmarkStart w:id="37430" w:name="_Toc531004479"/>
        <w:bookmarkStart w:id="37431" w:name="_Toc531006396"/>
        <w:bookmarkStart w:id="37432" w:name="_Toc531572389"/>
        <w:bookmarkStart w:id="37433" w:name="_Toc531576237"/>
        <w:bookmarkStart w:id="37434" w:name="_Toc531579978"/>
        <w:bookmarkStart w:id="37435" w:name="_Toc531583716"/>
        <w:bookmarkEnd w:id="37430"/>
        <w:bookmarkEnd w:id="37431"/>
        <w:bookmarkEnd w:id="37432"/>
        <w:bookmarkEnd w:id="37433"/>
        <w:bookmarkEnd w:id="37434"/>
        <w:bookmarkEnd w:id="37435"/>
      </w:tr>
      <w:tr w:rsidR="00834A8A" w:rsidDel="00096943" w14:paraId="28D3239F" w14:textId="5A138A43" w:rsidTr="00A72A60">
        <w:trPr>
          <w:ins w:id="37436" w:author="phuong vu" w:date="2018-11-21T22:37:00Z"/>
          <w:del w:id="37437" w:author="Tran Huan" w:date="2018-11-25T22:00:00Z"/>
        </w:trPr>
        <w:tc>
          <w:tcPr>
            <w:tcW w:w="805" w:type="dxa"/>
          </w:tcPr>
          <w:p w14:paraId="48230C64" w14:textId="14A1C440" w:rsidR="00834A8A" w:rsidDel="00096943" w:rsidRDefault="00834A8A" w:rsidP="00D10B12">
            <w:pPr>
              <w:spacing w:line="288" w:lineRule="auto"/>
              <w:contextualSpacing/>
              <w:jc w:val="center"/>
              <w:rPr>
                <w:ins w:id="37438" w:author="phuong vu" w:date="2018-11-21T22:37:00Z"/>
                <w:del w:id="37439" w:author="Tran Huan" w:date="2018-11-25T22:00:00Z"/>
                <w:lang w:val="en-US"/>
              </w:rPr>
              <w:pPrChange w:id="37440" w:author="Tran Huan" w:date="2018-12-03T01:23:00Z">
                <w:pPr>
                  <w:spacing w:line="360" w:lineRule="auto"/>
                  <w:jc w:val="center"/>
                </w:pPr>
              </w:pPrChange>
            </w:pPr>
            <w:ins w:id="37441" w:author="phuong vu" w:date="2018-11-21T22:37:00Z">
              <w:del w:id="37442" w:author="Tran Huan" w:date="2018-11-25T22:00:00Z">
                <w:r w:rsidDel="00096943">
                  <w:rPr>
                    <w:lang w:val="en-US"/>
                  </w:rPr>
                  <w:delText>2</w:delText>
                </w:r>
                <w:bookmarkStart w:id="37443" w:name="_Toc531004480"/>
                <w:bookmarkStart w:id="37444" w:name="_Toc531006397"/>
                <w:bookmarkStart w:id="37445" w:name="_Toc531572390"/>
                <w:bookmarkStart w:id="37446" w:name="_Toc531576238"/>
                <w:bookmarkStart w:id="37447" w:name="_Toc531579979"/>
                <w:bookmarkStart w:id="37448" w:name="_Toc531583717"/>
                <w:bookmarkEnd w:id="37443"/>
                <w:bookmarkEnd w:id="37444"/>
                <w:bookmarkEnd w:id="37445"/>
                <w:bookmarkEnd w:id="37446"/>
                <w:bookmarkEnd w:id="37447"/>
                <w:bookmarkEnd w:id="37448"/>
              </w:del>
            </w:ins>
          </w:p>
        </w:tc>
        <w:tc>
          <w:tcPr>
            <w:tcW w:w="2120" w:type="dxa"/>
          </w:tcPr>
          <w:p w14:paraId="039F2FEC" w14:textId="1E16F5B1" w:rsidR="00834A8A" w:rsidDel="00096943" w:rsidRDefault="00834A8A" w:rsidP="00D10B12">
            <w:pPr>
              <w:spacing w:line="288" w:lineRule="auto"/>
              <w:contextualSpacing/>
              <w:rPr>
                <w:ins w:id="37449" w:author="phuong vu" w:date="2018-11-21T22:37:00Z"/>
                <w:del w:id="37450" w:author="Tran Huan" w:date="2018-11-25T22:00:00Z"/>
                <w:lang w:val="en-US"/>
              </w:rPr>
              <w:pPrChange w:id="37451" w:author="Tran Huan" w:date="2018-12-03T01:23:00Z">
                <w:pPr>
                  <w:spacing w:line="360" w:lineRule="auto"/>
                </w:pPr>
              </w:pPrChange>
            </w:pPr>
            <w:ins w:id="37452" w:author="phuong vu" w:date="2018-11-21T22:38:00Z">
              <w:del w:id="37453" w:author="Tran Huan" w:date="2018-11-25T22:00:00Z">
                <w:r w:rsidDel="00096943">
                  <w:rPr>
                    <w:lang w:val="en-US"/>
                  </w:rPr>
                  <w:delText>o</w:delText>
                </w:r>
              </w:del>
            </w:ins>
            <w:ins w:id="37454" w:author="phuong vu" w:date="2018-11-21T22:37:00Z">
              <w:del w:id="37455" w:author="Tran Huan" w:date="2018-11-25T22:00:00Z">
                <w:r w:rsidDel="00096943">
                  <w:rPr>
                    <w:lang w:val="en-US"/>
                  </w:rPr>
                  <w:delText>rder_detail</w:delText>
                </w:r>
                <w:bookmarkStart w:id="37456" w:name="_Toc531004481"/>
                <w:bookmarkStart w:id="37457" w:name="_Toc531006398"/>
                <w:bookmarkStart w:id="37458" w:name="_Toc531572391"/>
                <w:bookmarkStart w:id="37459" w:name="_Toc531576239"/>
                <w:bookmarkStart w:id="37460" w:name="_Toc531579980"/>
                <w:bookmarkStart w:id="37461" w:name="_Toc531583718"/>
                <w:bookmarkEnd w:id="37456"/>
                <w:bookmarkEnd w:id="37457"/>
                <w:bookmarkEnd w:id="37458"/>
                <w:bookmarkEnd w:id="37459"/>
                <w:bookmarkEnd w:id="37460"/>
                <w:bookmarkEnd w:id="37461"/>
              </w:del>
            </w:ins>
          </w:p>
        </w:tc>
        <w:tc>
          <w:tcPr>
            <w:tcW w:w="1463" w:type="dxa"/>
          </w:tcPr>
          <w:p w14:paraId="0CFE312D" w14:textId="71DC5599" w:rsidR="00834A8A" w:rsidDel="00096943" w:rsidRDefault="00834A8A" w:rsidP="00D10B12">
            <w:pPr>
              <w:spacing w:line="288" w:lineRule="auto"/>
              <w:contextualSpacing/>
              <w:jc w:val="center"/>
              <w:rPr>
                <w:ins w:id="37462" w:author="phuong vu" w:date="2018-11-21T22:37:00Z"/>
                <w:del w:id="37463" w:author="Tran Huan" w:date="2018-11-25T22:00:00Z"/>
                <w:lang w:val="en-US"/>
              </w:rPr>
              <w:pPrChange w:id="37464" w:author="Tran Huan" w:date="2018-12-03T01:23:00Z">
                <w:pPr>
                  <w:spacing w:line="360" w:lineRule="auto"/>
                  <w:jc w:val="center"/>
                </w:pPr>
              </w:pPrChange>
            </w:pPr>
            <w:bookmarkStart w:id="37465" w:name="_Toc531004482"/>
            <w:bookmarkStart w:id="37466" w:name="_Toc531006399"/>
            <w:bookmarkStart w:id="37467" w:name="_Toc531572392"/>
            <w:bookmarkStart w:id="37468" w:name="_Toc531576240"/>
            <w:bookmarkStart w:id="37469" w:name="_Toc531579981"/>
            <w:bookmarkStart w:id="37470" w:name="_Toc531583719"/>
            <w:bookmarkEnd w:id="37465"/>
            <w:bookmarkEnd w:id="37466"/>
            <w:bookmarkEnd w:id="37467"/>
            <w:bookmarkEnd w:id="37468"/>
            <w:bookmarkEnd w:id="37469"/>
            <w:bookmarkEnd w:id="37470"/>
          </w:p>
        </w:tc>
        <w:tc>
          <w:tcPr>
            <w:tcW w:w="1463" w:type="dxa"/>
          </w:tcPr>
          <w:p w14:paraId="0EB146EB" w14:textId="2CCCC7AB" w:rsidR="00834A8A" w:rsidDel="00096943" w:rsidRDefault="00834A8A" w:rsidP="00D10B12">
            <w:pPr>
              <w:spacing w:line="288" w:lineRule="auto"/>
              <w:contextualSpacing/>
              <w:jc w:val="center"/>
              <w:rPr>
                <w:ins w:id="37471" w:author="phuong vu" w:date="2018-11-21T22:37:00Z"/>
                <w:del w:id="37472" w:author="Tran Huan" w:date="2018-11-25T22:00:00Z"/>
                <w:lang w:val="en-US"/>
              </w:rPr>
              <w:pPrChange w:id="37473" w:author="Tran Huan" w:date="2018-12-03T01:23:00Z">
                <w:pPr>
                  <w:spacing w:line="360" w:lineRule="auto"/>
                  <w:jc w:val="center"/>
                </w:pPr>
              </w:pPrChange>
            </w:pPr>
            <w:ins w:id="37474" w:author="phuong vu" w:date="2018-11-21T22:37:00Z">
              <w:del w:id="37475" w:author="Tran Huan" w:date="2018-11-25T22:00:00Z">
                <w:r w:rsidDel="00096943">
                  <w:rPr>
                    <w:lang w:val="en-US"/>
                  </w:rPr>
                  <w:delText>X</w:delText>
                </w:r>
                <w:bookmarkStart w:id="37476" w:name="_Toc531004483"/>
                <w:bookmarkStart w:id="37477" w:name="_Toc531006400"/>
                <w:bookmarkStart w:id="37478" w:name="_Toc531572393"/>
                <w:bookmarkStart w:id="37479" w:name="_Toc531576241"/>
                <w:bookmarkStart w:id="37480" w:name="_Toc531579982"/>
                <w:bookmarkStart w:id="37481" w:name="_Toc531583720"/>
                <w:bookmarkEnd w:id="37476"/>
                <w:bookmarkEnd w:id="37477"/>
                <w:bookmarkEnd w:id="37478"/>
                <w:bookmarkEnd w:id="37479"/>
                <w:bookmarkEnd w:id="37480"/>
                <w:bookmarkEnd w:id="37481"/>
              </w:del>
            </w:ins>
          </w:p>
        </w:tc>
        <w:tc>
          <w:tcPr>
            <w:tcW w:w="1463" w:type="dxa"/>
          </w:tcPr>
          <w:p w14:paraId="41FA685B" w14:textId="4714B2FA" w:rsidR="00834A8A" w:rsidDel="00096943" w:rsidRDefault="00834A8A" w:rsidP="00D10B12">
            <w:pPr>
              <w:spacing w:line="288" w:lineRule="auto"/>
              <w:contextualSpacing/>
              <w:jc w:val="center"/>
              <w:rPr>
                <w:ins w:id="37482" w:author="phuong vu" w:date="2018-11-21T22:37:00Z"/>
                <w:del w:id="37483" w:author="Tran Huan" w:date="2018-11-25T22:00:00Z"/>
                <w:lang w:val="en-US"/>
              </w:rPr>
              <w:pPrChange w:id="37484" w:author="Tran Huan" w:date="2018-12-03T01:23:00Z">
                <w:pPr>
                  <w:spacing w:line="360" w:lineRule="auto"/>
                  <w:jc w:val="center"/>
                </w:pPr>
              </w:pPrChange>
            </w:pPr>
            <w:bookmarkStart w:id="37485" w:name="_Toc531004484"/>
            <w:bookmarkStart w:id="37486" w:name="_Toc531006401"/>
            <w:bookmarkStart w:id="37487" w:name="_Toc531572394"/>
            <w:bookmarkStart w:id="37488" w:name="_Toc531576242"/>
            <w:bookmarkStart w:id="37489" w:name="_Toc531579983"/>
            <w:bookmarkStart w:id="37490" w:name="_Toc531583721"/>
            <w:bookmarkEnd w:id="37485"/>
            <w:bookmarkEnd w:id="37486"/>
            <w:bookmarkEnd w:id="37487"/>
            <w:bookmarkEnd w:id="37488"/>
            <w:bookmarkEnd w:id="37489"/>
            <w:bookmarkEnd w:id="37490"/>
          </w:p>
        </w:tc>
        <w:tc>
          <w:tcPr>
            <w:tcW w:w="1463" w:type="dxa"/>
          </w:tcPr>
          <w:p w14:paraId="3E8253BC" w14:textId="00230215" w:rsidR="00834A8A" w:rsidDel="00096943" w:rsidRDefault="00834A8A" w:rsidP="00D10B12">
            <w:pPr>
              <w:spacing w:line="288" w:lineRule="auto"/>
              <w:contextualSpacing/>
              <w:jc w:val="center"/>
              <w:rPr>
                <w:ins w:id="37491" w:author="phuong vu" w:date="2018-11-21T22:37:00Z"/>
                <w:del w:id="37492" w:author="Tran Huan" w:date="2018-11-25T22:00:00Z"/>
                <w:lang w:val="en-US"/>
              </w:rPr>
              <w:pPrChange w:id="37493" w:author="Tran Huan" w:date="2018-12-03T01:23:00Z">
                <w:pPr>
                  <w:jc w:val="center"/>
                </w:pPr>
              </w:pPrChange>
            </w:pPr>
            <w:bookmarkStart w:id="37494" w:name="_Toc531004485"/>
            <w:bookmarkStart w:id="37495" w:name="_Toc531006402"/>
            <w:bookmarkStart w:id="37496" w:name="_Toc531572395"/>
            <w:bookmarkStart w:id="37497" w:name="_Toc531576243"/>
            <w:bookmarkStart w:id="37498" w:name="_Toc531579984"/>
            <w:bookmarkStart w:id="37499" w:name="_Toc531583722"/>
            <w:bookmarkEnd w:id="37494"/>
            <w:bookmarkEnd w:id="37495"/>
            <w:bookmarkEnd w:id="37496"/>
            <w:bookmarkEnd w:id="37497"/>
            <w:bookmarkEnd w:id="37498"/>
            <w:bookmarkEnd w:id="37499"/>
          </w:p>
        </w:tc>
        <w:bookmarkStart w:id="37500" w:name="_Toc531004486"/>
        <w:bookmarkStart w:id="37501" w:name="_Toc531006403"/>
        <w:bookmarkStart w:id="37502" w:name="_Toc531572396"/>
        <w:bookmarkStart w:id="37503" w:name="_Toc531576244"/>
        <w:bookmarkStart w:id="37504" w:name="_Toc531579985"/>
        <w:bookmarkStart w:id="37505" w:name="_Toc531583723"/>
        <w:bookmarkEnd w:id="37500"/>
        <w:bookmarkEnd w:id="37501"/>
        <w:bookmarkEnd w:id="37502"/>
        <w:bookmarkEnd w:id="37503"/>
        <w:bookmarkEnd w:id="37504"/>
        <w:bookmarkEnd w:id="37505"/>
      </w:tr>
      <w:tr w:rsidR="00DE2334" w:rsidDel="00096943" w14:paraId="35CA55AE" w14:textId="47AC27CF" w:rsidTr="00A72A60">
        <w:trPr>
          <w:del w:id="37506" w:author="Tran Huan" w:date="2018-11-25T22:00:00Z"/>
        </w:trPr>
        <w:tc>
          <w:tcPr>
            <w:tcW w:w="805" w:type="dxa"/>
          </w:tcPr>
          <w:p w14:paraId="7DBE7B6B" w14:textId="63B8225E" w:rsidR="00DE2334" w:rsidDel="00096943" w:rsidRDefault="00834A8A" w:rsidP="00D10B12">
            <w:pPr>
              <w:spacing w:line="288" w:lineRule="auto"/>
              <w:contextualSpacing/>
              <w:jc w:val="center"/>
              <w:rPr>
                <w:del w:id="37507" w:author="Tran Huan" w:date="2018-11-25T22:00:00Z"/>
                <w:lang w:val="en-US"/>
              </w:rPr>
              <w:pPrChange w:id="37508" w:author="Tran Huan" w:date="2018-12-03T01:23:00Z">
                <w:pPr>
                  <w:spacing w:line="360" w:lineRule="auto"/>
                  <w:jc w:val="center"/>
                </w:pPr>
              </w:pPrChange>
            </w:pPr>
            <w:ins w:id="37509" w:author="phuong vu" w:date="2018-11-21T22:38:00Z">
              <w:del w:id="37510" w:author="Tran Huan" w:date="2018-11-25T22:00:00Z">
                <w:r w:rsidDel="00096943">
                  <w:rPr>
                    <w:lang w:val="en-US"/>
                  </w:rPr>
                  <w:delText>3</w:delText>
                </w:r>
              </w:del>
            </w:ins>
            <w:del w:id="37511" w:author="Tran Huan" w:date="2018-11-25T22:00:00Z">
              <w:r w:rsidR="00DE2334" w:rsidDel="00096943">
                <w:rPr>
                  <w:lang w:val="en-US"/>
                </w:rPr>
                <w:delText>2</w:delText>
              </w:r>
              <w:bookmarkStart w:id="37512" w:name="_Toc531004487"/>
              <w:bookmarkStart w:id="37513" w:name="_Toc531006404"/>
              <w:bookmarkStart w:id="37514" w:name="_Toc531572397"/>
              <w:bookmarkStart w:id="37515" w:name="_Toc531576245"/>
              <w:bookmarkStart w:id="37516" w:name="_Toc531579986"/>
              <w:bookmarkStart w:id="37517" w:name="_Toc531583724"/>
              <w:bookmarkEnd w:id="37512"/>
              <w:bookmarkEnd w:id="37513"/>
              <w:bookmarkEnd w:id="37514"/>
              <w:bookmarkEnd w:id="37515"/>
              <w:bookmarkEnd w:id="37516"/>
              <w:bookmarkEnd w:id="37517"/>
            </w:del>
          </w:p>
        </w:tc>
        <w:tc>
          <w:tcPr>
            <w:tcW w:w="2120" w:type="dxa"/>
          </w:tcPr>
          <w:p w14:paraId="0F91C2F2" w14:textId="2A0B6A5C" w:rsidR="00DE2334" w:rsidDel="00096943" w:rsidRDefault="00DE2334" w:rsidP="00D10B12">
            <w:pPr>
              <w:spacing w:line="288" w:lineRule="auto"/>
              <w:contextualSpacing/>
              <w:rPr>
                <w:del w:id="37518" w:author="Tran Huan" w:date="2018-11-25T22:00:00Z"/>
                <w:lang w:val="en-US"/>
              </w:rPr>
              <w:pPrChange w:id="37519" w:author="Tran Huan" w:date="2018-12-03T01:23:00Z">
                <w:pPr>
                  <w:spacing w:line="360" w:lineRule="auto"/>
                </w:pPr>
              </w:pPrChange>
            </w:pPr>
            <w:del w:id="37520" w:author="Tran Huan" w:date="2018-11-25T22:00:00Z">
              <w:r w:rsidDel="00096943">
                <w:rPr>
                  <w:lang w:val="en-US"/>
                </w:rPr>
                <w:delText>task</w:delText>
              </w:r>
              <w:bookmarkStart w:id="37521" w:name="_Toc531004488"/>
              <w:bookmarkStart w:id="37522" w:name="_Toc531006405"/>
              <w:bookmarkStart w:id="37523" w:name="_Toc531572398"/>
              <w:bookmarkStart w:id="37524" w:name="_Toc531576246"/>
              <w:bookmarkStart w:id="37525" w:name="_Toc531579987"/>
              <w:bookmarkStart w:id="37526" w:name="_Toc531583725"/>
              <w:bookmarkEnd w:id="37521"/>
              <w:bookmarkEnd w:id="37522"/>
              <w:bookmarkEnd w:id="37523"/>
              <w:bookmarkEnd w:id="37524"/>
              <w:bookmarkEnd w:id="37525"/>
              <w:bookmarkEnd w:id="37526"/>
            </w:del>
          </w:p>
        </w:tc>
        <w:tc>
          <w:tcPr>
            <w:tcW w:w="1463" w:type="dxa"/>
          </w:tcPr>
          <w:p w14:paraId="65F066E6" w14:textId="12FC08B7" w:rsidR="00DE2334" w:rsidDel="00096943" w:rsidRDefault="00DE2334" w:rsidP="00D10B12">
            <w:pPr>
              <w:spacing w:line="288" w:lineRule="auto"/>
              <w:contextualSpacing/>
              <w:jc w:val="center"/>
              <w:rPr>
                <w:del w:id="37527" w:author="Tran Huan" w:date="2018-11-25T22:00:00Z"/>
                <w:lang w:val="en-US"/>
              </w:rPr>
              <w:pPrChange w:id="37528" w:author="Tran Huan" w:date="2018-12-03T01:23:00Z">
                <w:pPr>
                  <w:spacing w:line="360" w:lineRule="auto"/>
                  <w:jc w:val="center"/>
                </w:pPr>
              </w:pPrChange>
            </w:pPr>
            <w:del w:id="37529" w:author="Tran Huan" w:date="2018-11-25T22:00:00Z">
              <w:r w:rsidDel="00096943">
                <w:rPr>
                  <w:lang w:val="en-US"/>
                </w:rPr>
                <w:delText>X</w:delText>
              </w:r>
              <w:bookmarkStart w:id="37530" w:name="_Toc531004489"/>
              <w:bookmarkStart w:id="37531" w:name="_Toc531006406"/>
              <w:bookmarkStart w:id="37532" w:name="_Toc531572399"/>
              <w:bookmarkStart w:id="37533" w:name="_Toc531576247"/>
              <w:bookmarkStart w:id="37534" w:name="_Toc531579988"/>
              <w:bookmarkStart w:id="37535" w:name="_Toc531583726"/>
              <w:bookmarkEnd w:id="37530"/>
              <w:bookmarkEnd w:id="37531"/>
              <w:bookmarkEnd w:id="37532"/>
              <w:bookmarkEnd w:id="37533"/>
              <w:bookmarkEnd w:id="37534"/>
              <w:bookmarkEnd w:id="37535"/>
            </w:del>
          </w:p>
        </w:tc>
        <w:tc>
          <w:tcPr>
            <w:tcW w:w="1463" w:type="dxa"/>
          </w:tcPr>
          <w:p w14:paraId="52A86D1B" w14:textId="69E71E48" w:rsidR="00DE2334" w:rsidDel="00096943" w:rsidRDefault="00DE2334" w:rsidP="00D10B12">
            <w:pPr>
              <w:spacing w:line="288" w:lineRule="auto"/>
              <w:contextualSpacing/>
              <w:jc w:val="center"/>
              <w:rPr>
                <w:del w:id="37536" w:author="Tran Huan" w:date="2018-11-25T22:00:00Z"/>
                <w:lang w:val="en-US"/>
              </w:rPr>
              <w:pPrChange w:id="37537" w:author="Tran Huan" w:date="2018-12-03T01:23:00Z">
                <w:pPr>
                  <w:spacing w:line="360" w:lineRule="auto"/>
                  <w:jc w:val="center"/>
                </w:pPr>
              </w:pPrChange>
            </w:pPr>
            <w:del w:id="37538" w:author="Tran Huan" w:date="2018-11-25T22:00:00Z">
              <w:r w:rsidDel="00096943">
                <w:rPr>
                  <w:lang w:val="en-US"/>
                </w:rPr>
                <w:delText>X</w:delText>
              </w:r>
              <w:bookmarkStart w:id="37539" w:name="_Toc531004490"/>
              <w:bookmarkStart w:id="37540" w:name="_Toc531006407"/>
              <w:bookmarkStart w:id="37541" w:name="_Toc531572400"/>
              <w:bookmarkStart w:id="37542" w:name="_Toc531576248"/>
              <w:bookmarkStart w:id="37543" w:name="_Toc531579989"/>
              <w:bookmarkStart w:id="37544" w:name="_Toc531583727"/>
              <w:bookmarkEnd w:id="37539"/>
              <w:bookmarkEnd w:id="37540"/>
              <w:bookmarkEnd w:id="37541"/>
              <w:bookmarkEnd w:id="37542"/>
              <w:bookmarkEnd w:id="37543"/>
              <w:bookmarkEnd w:id="37544"/>
            </w:del>
          </w:p>
        </w:tc>
        <w:tc>
          <w:tcPr>
            <w:tcW w:w="1463" w:type="dxa"/>
          </w:tcPr>
          <w:p w14:paraId="226E7FB3" w14:textId="6281AD23" w:rsidR="00DE2334" w:rsidDel="00096943" w:rsidRDefault="00DE2334" w:rsidP="00D10B12">
            <w:pPr>
              <w:spacing w:line="288" w:lineRule="auto"/>
              <w:contextualSpacing/>
              <w:jc w:val="center"/>
              <w:rPr>
                <w:del w:id="37545" w:author="Tran Huan" w:date="2018-11-25T22:00:00Z"/>
                <w:lang w:val="en-US"/>
              </w:rPr>
              <w:pPrChange w:id="37546" w:author="Tran Huan" w:date="2018-12-03T01:23:00Z">
                <w:pPr>
                  <w:spacing w:line="360" w:lineRule="auto"/>
                  <w:jc w:val="center"/>
                </w:pPr>
              </w:pPrChange>
            </w:pPr>
            <w:bookmarkStart w:id="37547" w:name="_Toc531004491"/>
            <w:bookmarkStart w:id="37548" w:name="_Toc531006408"/>
            <w:bookmarkStart w:id="37549" w:name="_Toc531572401"/>
            <w:bookmarkStart w:id="37550" w:name="_Toc531576249"/>
            <w:bookmarkStart w:id="37551" w:name="_Toc531579990"/>
            <w:bookmarkStart w:id="37552" w:name="_Toc531583728"/>
            <w:bookmarkEnd w:id="37547"/>
            <w:bookmarkEnd w:id="37548"/>
            <w:bookmarkEnd w:id="37549"/>
            <w:bookmarkEnd w:id="37550"/>
            <w:bookmarkEnd w:id="37551"/>
            <w:bookmarkEnd w:id="37552"/>
          </w:p>
        </w:tc>
        <w:tc>
          <w:tcPr>
            <w:tcW w:w="1463" w:type="dxa"/>
          </w:tcPr>
          <w:p w14:paraId="0425B62C" w14:textId="23DBF0A8" w:rsidR="00DE2334" w:rsidDel="00096943" w:rsidRDefault="00DE2334" w:rsidP="00D10B12">
            <w:pPr>
              <w:spacing w:line="288" w:lineRule="auto"/>
              <w:contextualSpacing/>
              <w:jc w:val="center"/>
              <w:rPr>
                <w:del w:id="37553" w:author="Tran Huan" w:date="2018-11-25T22:00:00Z"/>
                <w:lang w:val="en-US"/>
              </w:rPr>
              <w:pPrChange w:id="37554" w:author="Tran Huan" w:date="2018-12-03T01:23:00Z">
                <w:pPr>
                  <w:jc w:val="center"/>
                </w:pPr>
              </w:pPrChange>
            </w:pPr>
            <w:bookmarkStart w:id="37555" w:name="_Toc531004492"/>
            <w:bookmarkStart w:id="37556" w:name="_Toc531006409"/>
            <w:bookmarkStart w:id="37557" w:name="_Toc531572402"/>
            <w:bookmarkStart w:id="37558" w:name="_Toc531576250"/>
            <w:bookmarkStart w:id="37559" w:name="_Toc531579991"/>
            <w:bookmarkStart w:id="37560" w:name="_Toc531583729"/>
            <w:bookmarkEnd w:id="37555"/>
            <w:bookmarkEnd w:id="37556"/>
            <w:bookmarkEnd w:id="37557"/>
            <w:bookmarkEnd w:id="37558"/>
            <w:bookmarkEnd w:id="37559"/>
            <w:bookmarkEnd w:id="37560"/>
          </w:p>
        </w:tc>
        <w:bookmarkStart w:id="37561" w:name="_Toc531004493"/>
        <w:bookmarkStart w:id="37562" w:name="_Toc531006410"/>
        <w:bookmarkStart w:id="37563" w:name="_Toc531572403"/>
        <w:bookmarkStart w:id="37564" w:name="_Toc531576251"/>
        <w:bookmarkStart w:id="37565" w:name="_Toc531579992"/>
        <w:bookmarkStart w:id="37566" w:name="_Toc531583730"/>
        <w:bookmarkEnd w:id="37561"/>
        <w:bookmarkEnd w:id="37562"/>
        <w:bookmarkEnd w:id="37563"/>
        <w:bookmarkEnd w:id="37564"/>
        <w:bookmarkEnd w:id="37565"/>
        <w:bookmarkEnd w:id="37566"/>
      </w:tr>
      <w:tr w:rsidR="00DE2334" w:rsidDel="00096943" w14:paraId="72EBEA62" w14:textId="3F09DF51" w:rsidTr="00A72A60">
        <w:trPr>
          <w:del w:id="37567" w:author="Tran Huan" w:date="2018-11-25T22:00:00Z"/>
        </w:trPr>
        <w:tc>
          <w:tcPr>
            <w:tcW w:w="805" w:type="dxa"/>
          </w:tcPr>
          <w:p w14:paraId="2E45C7AF" w14:textId="5E4A8D33" w:rsidR="00DE2334" w:rsidDel="00096943" w:rsidRDefault="00834A8A" w:rsidP="00D10B12">
            <w:pPr>
              <w:spacing w:line="288" w:lineRule="auto"/>
              <w:contextualSpacing/>
              <w:jc w:val="center"/>
              <w:rPr>
                <w:del w:id="37568" w:author="Tran Huan" w:date="2018-11-25T22:00:00Z"/>
                <w:lang w:val="en-US"/>
              </w:rPr>
              <w:pPrChange w:id="37569" w:author="Tran Huan" w:date="2018-12-03T01:23:00Z">
                <w:pPr>
                  <w:spacing w:line="360" w:lineRule="auto"/>
                  <w:jc w:val="center"/>
                </w:pPr>
              </w:pPrChange>
            </w:pPr>
            <w:ins w:id="37570" w:author="phuong vu" w:date="2018-11-21T22:38:00Z">
              <w:del w:id="37571" w:author="Tran Huan" w:date="2018-11-25T22:00:00Z">
                <w:r w:rsidDel="00096943">
                  <w:rPr>
                    <w:lang w:val="en-US"/>
                  </w:rPr>
                  <w:delText>4</w:delText>
                </w:r>
              </w:del>
            </w:ins>
            <w:del w:id="37572" w:author="Tran Huan" w:date="2018-11-25T22:00:00Z">
              <w:r w:rsidR="00DE2334" w:rsidDel="00096943">
                <w:rPr>
                  <w:lang w:val="en-US"/>
                </w:rPr>
                <w:delText>3</w:delText>
              </w:r>
              <w:bookmarkStart w:id="37573" w:name="_Toc531004494"/>
              <w:bookmarkStart w:id="37574" w:name="_Toc531006411"/>
              <w:bookmarkStart w:id="37575" w:name="_Toc531572404"/>
              <w:bookmarkStart w:id="37576" w:name="_Toc531576252"/>
              <w:bookmarkStart w:id="37577" w:name="_Toc531579993"/>
              <w:bookmarkStart w:id="37578" w:name="_Toc531583731"/>
              <w:bookmarkEnd w:id="37573"/>
              <w:bookmarkEnd w:id="37574"/>
              <w:bookmarkEnd w:id="37575"/>
              <w:bookmarkEnd w:id="37576"/>
              <w:bookmarkEnd w:id="37577"/>
              <w:bookmarkEnd w:id="37578"/>
            </w:del>
          </w:p>
        </w:tc>
        <w:tc>
          <w:tcPr>
            <w:tcW w:w="2120" w:type="dxa"/>
          </w:tcPr>
          <w:p w14:paraId="460A4563" w14:textId="6D17BAA9" w:rsidR="00DE2334" w:rsidDel="00096943" w:rsidRDefault="00DE2334" w:rsidP="00D10B12">
            <w:pPr>
              <w:spacing w:line="288" w:lineRule="auto"/>
              <w:contextualSpacing/>
              <w:rPr>
                <w:del w:id="37579" w:author="Tran Huan" w:date="2018-11-25T22:00:00Z"/>
                <w:lang w:val="en-US"/>
              </w:rPr>
              <w:pPrChange w:id="37580" w:author="Tran Huan" w:date="2018-12-03T01:23:00Z">
                <w:pPr>
                  <w:spacing w:line="360" w:lineRule="auto"/>
                </w:pPr>
              </w:pPrChange>
            </w:pPr>
            <w:del w:id="37581" w:author="Tran Huan" w:date="2018-11-25T22:00:00Z">
              <w:r w:rsidDel="00096943">
                <w:rPr>
                  <w:lang w:val="en-US"/>
                </w:rPr>
                <w:delText>order_detail</w:delText>
              </w:r>
              <w:bookmarkStart w:id="37582" w:name="_Toc531004495"/>
              <w:bookmarkStart w:id="37583" w:name="_Toc531006412"/>
              <w:bookmarkStart w:id="37584" w:name="_Toc531572405"/>
              <w:bookmarkStart w:id="37585" w:name="_Toc531576253"/>
              <w:bookmarkStart w:id="37586" w:name="_Toc531579994"/>
              <w:bookmarkStart w:id="37587" w:name="_Toc531583732"/>
              <w:bookmarkEnd w:id="37582"/>
              <w:bookmarkEnd w:id="37583"/>
              <w:bookmarkEnd w:id="37584"/>
              <w:bookmarkEnd w:id="37585"/>
              <w:bookmarkEnd w:id="37586"/>
              <w:bookmarkEnd w:id="37587"/>
            </w:del>
          </w:p>
        </w:tc>
        <w:tc>
          <w:tcPr>
            <w:tcW w:w="1463" w:type="dxa"/>
          </w:tcPr>
          <w:p w14:paraId="1314C561" w14:textId="4260DD21" w:rsidR="00DE2334" w:rsidDel="00096943" w:rsidRDefault="00DE2334" w:rsidP="00D10B12">
            <w:pPr>
              <w:spacing w:line="288" w:lineRule="auto"/>
              <w:contextualSpacing/>
              <w:jc w:val="center"/>
              <w:rPr>
                <w:del w:id="37588" w:author="Tran Huan" w:date="2018-11-25T22:00:00Z"/>
                <w:lang w:val="en-US"/>
              </w:rPr>
              <w:pPrChange w:id="37589" w:author="Tran Huan" w:date="2018-12-03T01:23:00Z">
                <w:pPr>
                  <w:spacing w:line="360" w:lineRule="auto"/>
                  <w:jc w:val="center"/>
                </w:pPr>
              </w:pPrChange>
            </w:pPr>
            <w:bookmarkStart w:id="37590" w:name="_Toc531004496"/>
            <w:bookmarkStart w:id="37591" w:name="_Toc531006413"/>
            <w:bookmarkStart w:id="37592" w:name="_Toc531572406"/>
            <w:bookmarkStart w:id="37593" w:name="_Toc531576254"/>
            <w:bookmarkStart w:id="37594" w:name="_Toc531579995"/>
            <w:bookmarkStart w:id="37595" w:name="_Toc531583733"/>
            <w:bookmarkEnd w:id="37590"/>
            <w:bookmarkEnd w:id="37591"/>
            <w:bookmarkEnd w:id="37592"/>
            <w:bookmarkEnd w:id="37593"/>
            <w:bookmarkEnd w:id="37594"/>
            <w:bookmarkEnd w:id="37595"/>
          </w:p>
        </w:tc>
        <w:tc>
          <w:tcPr>
            <w:tcW w:w="1463" w:type="dxa"/>
          </w:tcPr>
          <w:p w14:paraId="1EE4C89F" w14:textId="19101F05" w:rsidR="00DE2334" w:rsidDel="00096943" w:rsidRDefault="00DE2334" w:rsidP="00D10B12">
            <w:pPr>
              <w:spacing w:line="288" w:lineRule="auto"/>
              <w:contextualSpacing/>
              <w:jc w:val="center"/>
              <w:rPr>
                <w:del w:id="37596" w:author="Tran Huan" w:date="2018-11-25T22:00:00Z"/>
                <w:lang w:val="en-US"/>
              </w:rPr>
              <w:pPrChange w:id="37597" w:author="Tran Huan" w:date="2018-12-03T01:23:00Z">
                <w:pPr>
                  <w:spacing w:line="360" w:lineRule="auto"/>
                  <w:jc w:val="center"/>
                </w:pPr>
              </w:pPrChange>
            </w:pPr>
            <w:del w:id="37598" w:author="Tran Huan" w:date="2018-11-25T22:00:00Z">
              <w:r w:rsidDel="00096943">
                <w:rPr>
                  <w:lang w:val="en-US"/>
                </w:rPr>
                <w:delText>X</w:delText>
              </w:r>
              <w:bookmarkStart w:id="37599" w:name="_Toc531004497"/>
              <w:bookmarkStart w:id="37600" w:name="_Toc531006414"/>
              <w:bookmarkStart w:id="37601" w:name="_Toc531572407"/>
              <w:bookmarkStart w:id="37602" w:name="_Toc531576255"/>
              <w:bookmarkStart w:id="37603" w:name="_Toc531579996"/>
              <w:bookmarkStart w:id="37604" w:name="_Toc531583734"/>
              <w:bookmarkEnd w:id="37599"/>
              <w:bookmarkEnd w:id="37600"/>
              <w:bookmarkEnd w:id="37601"/>
              <w:bookmarkEnd w:id="37602"/>
              <w:bookmarkEnd w:id="37603"/>
              <w:bookmarkEnd w:id="37604"/>
            </w:del>
          </w:p>
        </w:tc>
        <w:tc>
          <w:tcPr>
            <w:tcW w:w="1463" w:type="dxa"/>
          </w:tcPr>
          <w:p w14:paraId="49F13FF2" w14:textId="1A82C91A" w:rsidR="00DE2334" w:rsidDel="00096943" w:rsidRDefault="00DE2334" w:rsidP="00D10B12">
            <w:pPr>
              <w:spacing w:line="288" w:lineRule="auto"/>
              <w:contextualSpacing/>
              <w:jc w:val="center"/>
              <w:rPr>
                <w:del w:id="37605" w:author="Tran Huan" w:date="2018-11-25T22:00:00Z"/>
                <w:lang w:val="en-US"/>
              </w:rPr>
              <w:pPrChange w:id="37606" w:author="Tran Huan" w:date="2018-12-03T01:23:00Z">
                <w:pPr>
                  <w:spacing w:line="360" w:lineRule="auto"/>
                  <w:jc w:val="center"/>
                </w:pPr>
              </w:pPrChange>
            </w:pPr>
            <w:bookmarkStart w:id="37607" w:name="_Toc531004498"/>
            <w:bookmarkStart w:id="37608" w:name="_Toc531006415"/>
            <w:bookmarkStart w:id="37609" w:name="_Toc531572408"/>
            <w:bookmarkStart w:id="37610" w:name="_Toc531576256"/>
            <w:bookmarkStart w:id="37611" w:name="_Toc531579997"/>
            <w:bookmarkStart w:id="37612" w:name="_Toc531583735"/>
            <w:bookmarkEnd w:id="37607"/>
            <w:bookmarkEnd w:id="37608"/>
            <w:bookmarkEnd w:id="37609"/>
            <w:bookmarkEnd w:id="37610"/>
            <w:bookmarkEnd w:id="37611"/>
            <w:bookmarkEnd w:id="37612"/>
          </w:p>
        </w:tc>
        <w:tc>
          <w:tcPr>
            <w:tcW w:w="1463" w:type="dxa"/>
          </w:tcPr>
          <w:p w14:paraId="472F0BFE" w14:textId="2669AC76" w:rsidR="00DE2334" w:rsidDel="00096943" w:rsidRDefault="00DE2334" w:rsidP="00D10B12">
            <w:pPr>
              <w:spacing w:line="288" w:lineRule="auto"/>
              <w:contextualSpacing/>
              <w:jc w:val="center"/>
              <w:rPr>
                <w:del w:id="37613" w:author="Tran Huan" w:date="2018-11-25T22:00:00Z"/>
                <w:lang w:val="en-US"/>
              </w:rPr>
              <w:pPrChange w:id="37614" w:author="Tran Huan" w:date="2018-12-03T01:23:00Z">
                <w:pPr>
                  <w:jc w:val="center"/>
                </w:pPr>
              </w:pPrChange>
            </w:pPr>
            <w:bookmarkStart w:id="37615" w:name="_Toc531004499"/>
            <w:bookmarkStart w:id="37616" w:name="_Toc531006416"/>
            <w:bookmarkStart w:id="37617" w:name="_Toc531572409"/>
            <w:bookmarkStart w:id="37618" w:name="_Toc531576257"/>
            <w:bookmarkStart w:id="37619" w:name="_Toc531579998"/>
            <w:bookmarkStart w:id="37620" w:name="_Toc531583736"/>
            <w:bookmarkEnd w:id="37615"/>
            <w:bookmarkEnd w:id="37616"/>
            <w:bookmarkEnd w:id="37617"/>
            <w:bookmarkEnd w:id="37618"/>
            <w:bookmarkEnd w:id="37619"/>
            <w:bookmarkEnd w:id="37620"/>
          </w:p>
        </w:tc>
        <w:bookmarkStart w:id="37621" w:name="_Toc531004500"/>
        <w:bookmarkStart w:id="37622" w:name="_Toc531006417"/>
        <w:bookmarkStart w:id="37623" w:name="_Toc531572410"/>
        <w:bookmarkStart w:id="37624" w:name="_Toc531576258"/>
        <w:bookmarkStart w:id="37625" w:name="_Toc531579999"/>
        <w:bookmarkStart w:id="37626" w:name="_Toc531583737"/>
        <w:bookmarkEnd w:id="37621"/>
        <w:bookmarkEnd w:id="37622"/>
        <w:bookmarkEnd w:id="37623"/>
        <w:bookmarkEnd w:id="37624"/>
        <w:bookmarkEnd w:id="37625"/>
        <w:bookmarkEnd w:id="37626"/>
      </w:tr>
      <w:tr w:rsidR="00DE2334" w:rsidDel="00096943" w14:paraId="0C2AFE63" w14:textId="020F0823" w:rsidTr="00A72A60">
        <w:trPr>
          <w:del w:id="37627" w:author="Tran Huan" w:date="2018-11-25T22:00:00Z"/>
        </w:trPr>
        <w:tc>
          <w:tcPr>
            <w:tcW w:w="805" w:type="dxa"/>
          </w:tcPr>
          <w:p w14:paraId="5F8BAD02" w14:textId="547B661B" w:rsidR="00DE2334" w:rsidDel="00096943" w:rsidRDefault="00834A8A" w:rsidP="00D10B12">
            <w:pPr>
              <w:spacing w:line="288" w:lineRule="auto"/>
              <w:contextualSpacing/>
              <w:jc w:val="center"/>
              <w:rPr>
                <w:del w:id="37628" w:author="Tran Huan" w:date="2018-11-25T22:00:00Z"/>
                <w:lang w:val="en-US"/>
              </w:rPr>
              <w:pPrChange w:id="37629" w:author="Tran Huan" w:date="2018-12-03T01:23:00Z">
                <w:pPr>
                  <w:spacing w:line="360" w:lineRule="auto"/>
                  <w:jc w:val="center"/>
                </w:pPr>
              </w:pPrChange>
            </w:pPr>
            <w:ins w:id="37630" w:author="phuong vu" w:date="2018-11-21T22:38:00Z">
              <w:del w:id="37631" w:author="Tran Huan" w:date="2018-11-25T22:00:00Z">
                <w:r w:rsidDel="00096943">
                  <w:rPr>
                    <w:lang w:val="en-US"/>
                  </w:rPr>
                  <w:delText>5</w:delText>
                </w:r>
              </w:del>
            </w:ins>
            <w:del w:id="37632" w:author="Tran Huan" w:date="2018-11-25T22:00:00Z">
              <w:r w:rsidR="00DE2334" w:rsidDel="00096943">
                <w:rPr>
                  <w:lang w:val="en-US"/>
                </w:rPr>
                <w:delText>4</w:delText>
              </w:r>
              <w:bookmarkStart w:id="37633" w:name="_Toc531004501"/>
              <w:bookmarkStart w:id="37634" w:name="_Toc531006418"/>
              <w:bookmarkStart w:id="37635" w:name="_Toc531572411"/>
              <w:bookmarkStart w:id="37636" w:name="_Toc531576259"/>
              <w:bookmarkStart w:id="37637" w:name="_Toc531580000"/>
              <w:bookmarkStart w:id="37638" w:name="_Toc531583738"/>
              <w:bookmarkEnd w:id="37633"/>
              <w:bookmarkEnd w:id="37634"/>
              <w:bookmarkEnd w:id="37635"/>
              <w:bookmarkEnd w:id="37636"/>
              <w:bookmarkEnd w:id="37637"/>
              <w:bookmarkEnd w:id="37638"/>
            </w:del>
          </w:p>
        </w:tc>
        <w:tc>
          <w:tcPr>
            <w:tcW w:w="2120" w:type="dxa"/>
          </w:tcPr>
          <w:p w14:paraId="0C7905DD" w14:textId="1D08EC15" w:rsidR="00DE2334" w:rsidDel="00096943" w:rsidRDefault="00DE2334" w:rsidP="00D10B12">
            <w:pPr>
              <w:spacing w:line="288" w:lineRule="auto"/>
              <w:contextualSpacing/>
              <w:rPr>
                <w:del w:id="37639" w:author="Tran Huan" w:date="2018-11-25T22:00:00Z"/>
                <w:lang w:val="en-US"/>
              </w:rPr>
              <w:pPrChange w:id="37640" w:author="Tran Huan" w:date="2018-12-03T01:23:00Z">
                <w:pPr>
                  <w:spacing w:line="360" w:lineRule="auto"/>
                </w:pPr>
              </w:pPrChange>
            </w:pPr>
            <w:del w:id="37641" w:author="Tran Huan" w:date="2018-11-25T22:00:00Z">
              <w:r w:rsidDel="00096943">
                <w:rPr>
                  <w:lang w:val="en-US"/>
                </w:rPr>
                <w:delText>receipt</w:delText>
              </w:r>
              <w:bookmarkStart w:id="37642" w:name="_Toc531004502"/>
              <w:bookmarkStart w:id="37643" w:name="_Toc531006419"/>
              <w:bookmarkStart w:id="37644" w:name="_Toc531572412"/>
              <w:bookmarkStart w:id="37645" w:name="_Toc531576260"/>
              <w:bookmarkStart w:id="37646" w:name="_Toc531580001"/>
              <w:bookmarkStart w:id="37647" w:name="_Toc531583739"/>
              <w:bookmarkEnd w:id="37642"/>
              <w:bookmarkEnd w:id="37643"/>
              <w:bookmarkEnd w:id="37644"/>
              <w:bookmarkEnd w:id="37645"/>
              <w:bookmarkEnd w:id="37646"/>
              <w:bookmarkEnd w:id="37647"/>
            </w:del>
          </w:p>
        </w:tc>
        <w:tc>
          <w:tcPr>
            <w:tcW w:w="1463" w:type="dxa"/>
          </w:tcPr>
          <w:p w14:paraId="19E2A47D" w14:textId="7A55A609" w:rsidR="00DE2334" w:rsidDel="00096943" w:rsidRDefault="00DE2334" w:rsidP="00D10B12">
            <w:pPr>
              <w:spacing w:line="288" w:lineRule="auto"/>
              <w:contextualSpacing/>
              <w:jc w:val="center"/>
              <w:rPr>
                <w:del w:id="37648" w:author="Tran Huan" w:date="2018-11-25T22:00:00Z"/>
                <w:lang w:val="en-US"/>
              </w:rPr>
              <w:pPrChange w:id="37649" w:author="Tran Huan" w:date="2018-12-03T01:23:00Z">
                <w:pPr>
                  <w:spacing w:line="360" w:lineRule="auto"/>
                  <w:jc w:val="center"/>
                </w:pPr>
              </w:pPrChange>
            </w:pPr>
            <w:bookmarkStart w:id="37650" w:name="_Toc531004503"/>
            <w:bookmarkStart w:id="37651" w:name="_Toc531006420"/>
            <w:bookmarkStart w:id="37652" w:name="_Toc531572413"/>
            <w:bookmarkStart w:id="37653" w:name="_Toc531576261"/>
            <w:bookmarkStart w:id="37654" w:name="_Toc531580002"/>
            <w:bookmarkStart w:id="37655" w:name="_Toc531583740"/>
            <w:bookmarkEnd w:id="37650"/>
            <w:bookmarkEnd w:id="37651"/>
            <w:bookmarkEnd w:id="37652"/>
            <w:bookmarkEnd w:id="37653"/>
            <w:bookmarkEnd w:id="37654"/>
            <w:bookmarkEnd w:id="37655"/>
          </w:p>
        </w:tc>
        <w:tc>
          <w:tcPr>
            <w:tcW w:w="1463" w:type="dxa"/>
          </w:tcPr>
          <w:p w14:paraId="26CD018A" w14:textId="42CFA141" w:rsidR="00DE2334" w:rsidDel="00096943" w:rsidRDefault="00DE2334" w:rsidP="00D10B12">
            <w:pPr>
              <w:spacing w:line="288" w:lineRule="auto"/>
              <w:contextualSpacing/>
              <w:jc w:val="center"/>
              <w:rPr>
                <w:del w:id="37656" w:author="Tran Huan" w:date="2018-11-25T22:00:00Z"/>
                <w:lang w:val="en-US"/>
              </w:rPr>
              <w:pPrChange w:id="37657" w:author="Tran Huan" w:date="2018-12-03T01:23:00Z">
                <w:pPr>
                  <w:spacing w:line="360" w:lineRule="auto"/>
                  <w:jc w:val="center"/>
                </w:pPr>
              </w:pPrChange>
            </w:pPr>
            <w:del w:id="37658" w:author="Tran Huan" w:date="2018-11-25T22:00:00Z">
              <w:r w:rsidDel="00096943">
                <w:rPr>
                  <w:lang w:val="en-US"/>
                </w:rPr>
                <w:delText>X</w:delText>
              </w:r>
              <w:bookmarkStart w:id="37659" w:name="_Toc531004504"/>
              <w:bookmarkStart w:id="37660" w:name="_Toc531006421"/>
              <w:bookmarkStart w:id="37661" w:name="_Toc531572414"/>
              <w:bookmarkStart w:id="37662" w:name="_Toc531576262"/>
              <w:bookmarkStart w:id="37663" w:name="_Toc531580003"/>
              <w:bookmarkStart w:id="37664" w:name="_Toc531583741"/>
              <w:bookmarkEnd w:id="37659"/>
              <w:bookmarkEnd w:id="37660"/>
              <w:bookmarkEnd w:id="37661"/>
              <w:bookmarkEnd w:id="37662"/>
              <w:bookmarkEnd w:id="37663"/>
              <w:bookmarkEnd w:id="37664"/>
            </w:del>
          </w:p>
        </w:tc>
        <w:tc>
          <w:tcPr>
            <w:tcW w:w="1463" w:type="dxa"/>
          </w:tcPr>
          <w:p w14:paraId="21C0D277" w14:textId="326A095D" w:rsidR="00DE2334" w:rsidDel="00096943" w:rsidRDefault="00DE2334" w:rsidP="00D10B12">
            <w:pPr>
              <w:spacing w:line="288" w:lineRule="auto"/>
              <w:contextualSpacing/>
              <w:jc w:val="center"/>
              <w:rPr>
                <w:del w:id="37665" w:author="Tran Huan" w:date="2018-11-25T22:00:00Z"/>
                <w:lang w:val="en-US"/>
              </w:rPr>
              <w:pPrChange w:id="37666" w:author="Tran Huan" w:date="2018-12-03T01:23:00Z">
                <w:pPr>
                  <w:spacing w:line="360" w:lineRule="auto"/>
                  <w:jc w:val="center"/>
                </w:pPr>
              </w:pPrChange>
            </w:pPr>
            <w:bookmarkStart w:id="37667" w:name="_Toc531004505"/>
            <w:bookmarkStart w:id="37668" w:name="_Toc531006422"/>
            <w:bookmarkStart w:id="37669" w:name="_Toc531572415"/>
            <w:bookmarkStart w:id="37670" w:name="_Toc531576263"/>
            <w:bookmarkStart w:id="37671" w:name="_Toc531580004"/>
            <w:bookmarkStart w:id="37672" w:name="_Toc531583742"/>
            <w:bookmarkEnd w:id="37667"/>
            <w:bookmarkEnd w:id="37668"/>
            <w:bookmarkEnd w:id="37669"/>
            <w:bookmarkEnd w:id="37670"/>
            <w:bookmarkEnd w:id="37671"/>
            <w:bookmarkEnd w:id="37672"/>
          </w:p>
        </w:tc>
        <w:tc>
          <w:tcPr>
            <w:tcW w:w="1463" w:type="dxa"/>
          </w:tcPr>
          <w:p w14:paraId="7D56F612" w14:textId="28F60AF4" w:rsidR="00DE2334" w:rsidDel="00096943" w:rsidRDefault="00DE2334" w:rsidP="00D10B12">
            <w:pPr>
              <w:spacing w:line="288" w:lineRule="auto"/>
              <w:contextualSpacing/>
              <w:jc w:val="center"/>
              <w:rPr>
                <w:del w:id="37673" w:author="Tran Huan" w:date="2018-11-25T22:00:00Z"/>
                <w:lang w:val="en-US"/>
              </w:rPr>
              <w:pPrChange w:id="37674" w:author="Tran Huan" w:date="2018-12-03T01:23:00Z">
                <w:pPr>
                  <w:jc w:val="center"/>
                </w:pPr>
              </w:pPrChange>
            </w:pPr>
            <w:bookmarkStart w:id="37675" w:name="_Toc531004506"/>
            <w:bookmarkStart w:id="37676" w:name="_Toc531006423"/>
            <w:bookmarkStart w:id="37677" w:name="_Toc531572416"/>
            <w:bookmarkStart w:id="37678" w:name="_Toc531576264"/>
            <w:bookmarkStart w:id="37679" w:name="_Toc531580005"/>
            <w:bookmarkStart w:id="37680" w:name="_Toc531583743"/>
            <w:bookmarkEnd w:id="37675"/>
            <w:bookmarkEnd w:id="37676"/>
            <w:bookmarkEnd w:id="37677"/>
            <w:bookmarkEnd w:id="37678"/>
            <w:bookmarkEnd w:id="37679"/>
            <w:bookmarkEnd w:id="37680"/>
          </w:p>
        </w:tc>
        <w:bookmarkStart w:id="37681" w:name="_Toc531004507"/>
        <w:bookmarkStart w:id="37682" w:name="_Toc531006424"/>
        <w:bookmarkStart w:id="37683" w:name="_Toc531572417"/>
        <w:bookmarkStart w:id="37684" w:name="_Toc531576265"/>
        <w:bookmarkStart w:id="37685" w:name="_Toc531580006"/>
        <w:bookmarkStart w:id="37686" w:name="_Toc531583744"/>
        <w:bookmarkEnd w:id="37681"/>
        <w:bookmarkEnd w:id="37682"/>
        <w:bookmarkEnd w:id="37683"/>
        <w:bookmarkEnd w:id="37684"/>
        <w:bookmarkEnd w:id="37685"/>
        <w:bookmarkEnd w:id="37686"/>
      </w:tr>
      <w:tr w:rsidR="00834A8A" w:rsidDel="00096943" w14:paraId="459285C0" w14:textId="756291C8" w:rsidTr="00A72A60">
        <w:trPr>
          <w:ins w:id="37687" w:author="phuong vu" w:date="2018-11-21T22:38:00Z"/>
          <w:del w:id="37688" w:author="Tran Huan" w:date="2018-11-25T22:00:00Z"/>
        </w:trPr>
        <w:tc>
          <w:tcPr>
            <w:tcW w:w="805" w:type="dxa"/>
          </w:tcPr>
          <w:p w14:paraId="4295E5D4" w14:textId="15B7E3DC" w:rsidR="00834A8A" w:rsidDel="00096943" w:rsidRDefault="00834A8A" w:rsidP="00D10B12">
            <w:pPr>
              <w:spacing w:line="288" w:lineRule="auto"/>
              <w:contextualSpacing/>
              <w:jc w:val="center"/>
              <w:rPr>
                <w:ins w:id="37689" w:author="phuong vu" w:date="2018-11-21T22:38:00Z"/>
                <w:del w:id="37690" w:author="Tran Huan" w:date="2018-11-25T22:00:00Z"/>
                <w:lang w:val="en-US"/>
              </w:rPr>
              <w:pPrChange w:id="37691" w:author="Tran Huan" w:date="2018-12-03T01:23:00Z">
                <w:pPr>
                  <w:spacing w:line="360" w:lineRule="auto"/>
                  <w:jc w:val="center"/>
                </w:pPr>
              </w:pPrChange>
            </w:pPr>
            <w:ins w:id="37692" w:author="phuong vu" w:date="2018-11-21T22:38:00Z">
              <w:del w:id="37693" w:author="Tran Huan" w:date="2018-11-25T22:00:00Z">
                <w:r w:rsidDel="00096943">
                  <w:rPr>
                    <w:lang w:val="en-US"/>
                  </w:rPr>
                  <w:delText>6</w:delText>
                </w:r>
                <w:bookmarkStart w:id="37694" w:name="_Toc531004508"/>
                <w:bookmarkStart w:id="37695" w:name="_Toc531006425"/>
                <w:bookmarkStart w:id="37696" w:name="_Toc531572418"/>
                <w:bookmarkStart w:id="37697" w:name="_Toc531576266"/>
                <w:bookmarkStart w:id="37698" w:name="_Toc531580007"/>
                <w:bookmarkStart w:id="37699" w:name="_Toc531583745"/>
                <w:bookmarkEnd w:id="37694"/>
                <w:bookmarkEnd w:id="37695"/>
                <w:bookmarkEnd w:id="37696"/>
                <w:bookmarkEnd w:id="37697"/>
                <w:bookmarkEnd w:id="37698"/>
                <w:bookmarkEnd w:id="37699"/>
              </w:del>
            </w:ins>
          </w:p>
        </w:tc>
        <w:tc>
          <w:tcPr>
            <w:tcW w:w="2120" w:type="dxa"/>
          </w:tcPr>
          <w:p w14:paraId="0B9EC30C" w14:textId="704F7D3E" w:rsidR="00834A8A" w:rsidDel="00096943" w:rsidRDefault="00834A8A" w:rsidP="00D10B12">
            <w:pPr>
              <w:spacing w:line="288" w:lineRule="auto"/>
              <w:contextualSpacing/>
              <w:rPr>
                <w:ins w:id="37700" w:author="phuong vu" w:date="2018-11-21T22:38:00Z"/>
                <w:del w:id="37701" w:author="Tran Huan" w:date="2018-11-25T22:00:00Z"/>
                <w:lang w:val="en-US"/>
              </w:rPr>
              <w:pPrChange w:id="37702" w:author="Tran Huan" w:date="2018-12-03T01:23:00Z">
                <w:pPr>
                  <w:spacing w:line="360" w:lineRule="auto"/>
                </w:pPr>
              </w:pPrChange>
            </w:pPr>
            <w:ins w:id="37703" w:author="phuong vu" w:date="2018-11-21T22:38:00Z">
              <w:del w:id="37704" w:author="Tran Huan" w:date="2018-11-25T22:00:00Z">
                <w:r w:rsidDel="00096943">
                  <w:rPr>
                    <w:lang w:val="en-US"/>
                  </w:rPr>
                  <w:delText>Receipt_detail</w:delText>
                </w:r>
                <w:bookmarkStart w:id="37705" w:name="_Toc531004509"/>
                <w:bookmarkStart w:id="37706" w:name="_Toc531006426"/>
                <w:bookmarkStart w:id="37707" w:name="_Toc531572419"/>
                <w:bookmarkStart w:id="37708" w:name="_Toc531576267"/>
                <w:bookmarkStart w:id="37709" w:name="_Toc531580008"/>
                <w:bookmarkStart w:id="37710" w:name="_Toc531583746"/>
                <w:bookmarkEnd w:id="37705"/>
                <w:bookmarkEnd w:id="37706"/>
                <w:bookmarkEnd w:id="37707"/>
                <w:bookmarkEnd w:id="37708"/>
                <w:bookmarkEnd w:id="37709"/>
                <w:bookmarkEnd w:id="37710"/>
              </w:del>
            </w:ins>
          </w:p>
        </w:tc>
        <w:tc>
          <w:tcPr>
            <w:tcW w:w="1463" w:type="dxa"/>
          </w:tcPr>
          <w:p w14:paraId="64AD4C58" w14:textId="3484A903" w:rsidR="00834A8A" w:rsidDel="00096943" w:rsidRDefault="00834A8A" w:rsidP="00D10B12">
            <w:pPr>
              <w:spacing w:line="288" w:lineRule="auto"/>
              <w:contextualSpacing/>
              <w:jc w:val="center"/>
              <w:rPr>
                <w:ins w:id="37711" w:author="phuong vu" w:date="2018-11-21T22:38:00Z"/>
                <w:del w:id="37712" w:author="Tran Huan" w:date="2018-11-25T22:00:00Z"/>
                <w:lang w:val="en-US"/>
              </w:rPr>
              <w:pPrChange w:id="37713" w:author="Tran Huan" w:date="2018-12-03T01:23:00Z">
                <w:pPr>
                  <w:spacing w:line="360" w:lineRule="auto"/>
                  <w:jc w:val="center"/>
                </w:pPr>
              </w:pPrChange>
            </w:pPr>
            <w:bookmarkStart w:id="37714" w:name="_Toc531004510"/>
            <w:bookmarkStart w:id="37715" w:name="_Toc531006427"/>
            <w:bookmarkStart w:id="37716" w:name="_Toc531572420"/>
            <w:bookmarkStart w:id="37717" w:name="_Toc531576268"/>
            <w:bookmarkStart w:id="37718" w:name="_Toc531580009"/>
            <w:bookmarkStart w:id="37719" w:name="_Toc531583747"/>
            <w:bookmarkEnd w:id="37714"/>
            <w:bookmarkEnd w:id="37715"/>
            <w:bookmarkEnd w:id="37716"/>
            <w:bookmarkEnd w:id="37717"/>
            <w:bookmarkEnd w:id="37718"/>
            <w:bookmarkEnd w:id="37719"/>
          </w:p>
        </w:tc>
        <w:tc>
          <w:tcPr>
            <w:tcW w:w="1463" w:type="dxa"/>
          </w:tcPr>
          <w:p w14:paraId="6756B384" w14:textId="6054AABC" w:rsidR="00834A8A" w:rsidDel="00096943" w:rsidRDefault="00834A8A" w:rsidP="00D10B12">
            <w:pPr>
              <w:spacing w:line="288" w:lineRule="auto"/>
              <w:contextualSpacing/>
              <w:jc w:val="center"/>
              <w:rPr>
                <w:ins w:id="37720" w:author="phuong vu" w:date="2018-11-21T22:38:00Z"/>
                <w:del w:id="37721" w:author="Tran Huan" w:date="2018-11-25T22:00:00Z"/>
                <w:lang w:val="en-US"/>
              </w:rPr>
              <w:pPrChange w:id="37722" w:author="Tran Huan" w:date="2018-12-03T01:23:00Z">
                <w:pPr>
                  <w:spacing w:line="360" w:lineRule="auto"/>
                  <w:jc w:val="center"/>
                </w:pPr>
              </w:pPrChange>
            </w:pPr>
            <w:bookmarkStart w:id="37723" w:name="_Toc531004511"/>
            <w:bookmarkStart w:id="37724" w:name="_Toc531006428"/>
            <w:bookmarkStart w:id="37725" w:name="_Toc531572421"/>
            <w:bookmarkStart w:id="37726" w:name="_Toc531576269"/>
            <w:bookmarkStart w:id="37727" w:name="_Toc531580010"/>
            <w:bookmarkStart w:id="37728" w:name="_Toc531583748"/>
            <w:bookmarkEnd w:id="37723"/>
            <w:bookmarkEnd w:id="37724"/>
            <w:bookmarkEnd w:id="37725"/>
            <w:bookmarkEnd w:id="37726"/>
            <w:bookmarkEnd w:id="37727"/>
            <w:bookmarkEnd w:id="37728"/>
          </w:p>
        </w:tc>
        <w:tc>
          <w:tcPr>
            <w:tcW w:w="1463" w:type="dxa"/>
          </w:tcPr>
          <w:p w14:paraId="0431D035" w14:textId="2B26D58D" w:rsidR="00834A8A" w:rsidDel="00096943" w:rsidRDefault="00834A8A" w:rsidP="00D10B12">
            <w:pPr>
              <w:spacing w:line="288" w:lineRule="auto"/>
              <w:contextualSpacing/>
              <w:jc w:val="center"/>
              <w:rPr>
                <w:ins w:id="37729" w:author="phuong vu" w:date="2018-11-21T22:38:00Z"/>
                <w:del w:id="37730" w:author="Tran Huan" w:date="2018-11-25T22:00:00Z"/>
                <w:lang w:val="en-US"/>
              </w:rPr>
              <w:pPrChange w:id="37731" w:author="Tran Huan" w:date="2018-12-03T01:23:00Z">
                <w:pPr>
                  <w:spacing w:line="360" w:lineRule="auto"/>
                  <w:jc w:val="center"/>
                </w:pPr>
              </w:pPrChange>
            </w:pPr>
            <w:bookmarkStart w:id="37732" w:name="_Toc531004512"/>
            <w:bookmarkStart w:id="37733" w:name="_Toc531006429"/>
            <w:bookmarkStart w:id="37734" w:name="_Toc531572422"/>
            <w:bookmarkStart w:id="37735" w:name="_Toc531576270"/>
            <w:bookmarkStart w:id="37736" w:name="_Toc531580011"/>
            <w:bookmarkStart w:id="37737" w:name="_Toc531583749"/>
            <w:bookmarkEnd w:id="37732"/>
            <w:bookmarkEnd w:id="37733"/>
            <w:bookmarkEnd w:id="37734"/>
            <w:bookmarkEnd w:id="37735"/>
            <w:bookmarkEnd w:id="37736"/>
            <w:bookmarkEnd w:id="37737"/>
          </w:p>
        </w:tc>
        <w:tc>
          <w:tcPr>
            <w:tcW w:w="1463" w:type="dxa"/>
          </w:tcPr>
          <w:p w14:paraId="060D4165" w14:textId="0BDB413E" w:rsidR="00834A8A" w:rsidDel="00096943" w:rsidRDefault="00834A8A" w:rsidP="00D10B12">
            <w:pPr>
              <w:spacing w:line="288" w:lineRule="auto"/>
              <w:contextualSpacing/>
              <w:jc w:val="center"/>
              <w:rPr>
                <w:ins w:id="37738" w:author="phuong vu" w:date="2018-11-21T22:38:00Z"/>
                <w:del w:id="37739" w:author="Tran Huan" w:date="2018-11-25T22:00:00Z"/>
                <w:lang w:val="en-US"/>
              </w:rPr>
              <w:pPrChange w:id="37740" w:author="Tran Huan" w:date="2018-12-03T01:23:00Z">
                <w:pPr>
                  <w:jc w:val="center"/>
                </w:pPr>
              </w:pPrChange>
            </w:pPr>
            <w:bookmarkStart w:id="37741" w:name="_Toc531004513"/>
            <w:bookmarkStart w:id="37742" w:name="_Toc531006430"/>
            <w:bookmarkStart w:id="37743" w:name="_Toc531572423"/>
            <w:bookmarkStart w:id="37744" w:name="_Toc531576271"/>
            <w:bookmarkStart w:id="37745" w:name="_Toc531580012"/>
            <w:bookmarkStart w:id="37746" w:name="_Toc531583750"/>
            <w:bookmarkEnd w:id="37741"/>
            <w:bookmarkEnd w:id="37742"/>
            <w:bookmarkEnd w:id="37743"/>
            <w:bookmarkEnd w:id="37744"/>
            <w:bookmarkEnd w:id="37745"/>
            <w:bookmarkEnd w:id="37746"/>
          </w:p>
        </w:tc>
        <w:bookmarkStart w:id="37747" w:name="_Toc531004514"/>
        <w:bookmarkStart w:id="37748" w:name="_Toc531006431"/>
        <w:bookmarkStart w:id="37749" w:name="_Toc531572424"/>
        <w:bookmarkStart w:id="37750" w:name="_Toc531576272"/>
        <w:bookmarkStart w:id="37751" w:name="_Toc531580013"/>
        <w:bookmarkStart w:id="37752" w:name="_Toc531583751"/>
        <w:bookmarkEnd w:id="37747"/>
        <w:bookmarkEnd w:id="37748"/>
        <w:bookmarkEnd w:id="37749"/>
        <w:bookmarkEnd w:id="37750"/>
        <w:bookmarkEnd w:id="37751"/>
        <w:bookmarkEnd w:id="37752"/>
      </w:tr>
    </w:tbl>
    <w:p w14:paraId="650C68F8" w14:textId="617F9094" w:rsidR="00DE2334" w:rsidRPr="00C95C85" w:rsidDel="00096943" w:rsidRDefault="00DE2334" w:rsidP="00D10B12">
      <w:pPr>
        <w:spacing w:after="0" w:line="288" w:lineRule="auto"/>
        <w:contextualSpacing/>
        <w:rPr>
          <w:del w:id="37753" w:author="Tran Huan" w:date="2018-11-25T22:00:00Z"/>
          <w:lang w:val="en-US"/>
        </w:rPr>
        <w:pPrChange w:id="37754" w:author="Tran Huan" w:date="2018-12-03T01:23:00Z">
          <w:pPr/>
        </w:pPrChange>
      </w:pPr>
      <w:bookmarkStart w:id="37755" w:name="_Toc531004515"/>
      <w:bookmarkStart w:id="37756" w:name="_Toc531006432"/>
      <w:bookmarkStart w:id="37757" w:name="_Toc531572425"/>
      <w:bookmarkStart w:id="37758" w:name="_Toc531576273"/>
      <w:bookmarkStart w:id="37759" w:name="_Toc531580014"/>
      <w:bookmarkStart w:id="37760" w:name="_Toc531583752"/>
      <w:bookmarkEnd w:id="37755"/>
      <w:bookmarkEnd w:id="37756"/>
      <w:bookmarkEnd w:id="37757"/>
      <w:bookmarkEnd w:id="37758"/>
      <w:bookmarkEnd w:id="37759"/>
      <w:bookmarkEnd w:id="37760"/>
    </w:p>
    <w:p w14:paraId="30DC4E59" w14:textId="4130C95A" w:rsidR="00070C2F" w:rsidDel="00096943" w:rsidRDefault="00070C2F" w:rsidP="00D10B12">
      <w:pPr>
        <w:pStyle w:val="Heading6"/>
        <w:spacing w:line="288" w:lineRule="auto"/>
        <w:contextualSpacing/>
        <w:rPr>
          <w:del w:id="37761" w:author="Tran Huan" w:date="2018-11-25T22:00:00Z"/>
          <w:lang w:val="en-US"/>
        </w:rPr>
        <w:pPrChange w:id="37762" w:author="Tran Huan" w:date="2018-12-03T01:23:00Z">
          <w:pPr>
            <w:pStyle w:val="Heading6"/>
          </w:pPr>
        </w:pPrChange>
      </w:pPr>
      <w:del w:id="37763" w:author="Tran Huan" w:date="2018-11-25T22:00:00Z">
        <w:r w:rsidDel="00096943">
          <w:rPr>
            <w:lang w:val="en-US"/>
          </w:rPr>
          <w:delText>Cách xử lí</w:delText>
        </w:r>
        <w:bookmarkStart w:id="37764" w:name="_Toc531004516"/>
        <w:bookmarkStart w:id="37765" w:name="_Toc531006433"/>
        <w:bookmarkStart w:id="37766" w:name="_Toc531572426"/>
        <w:bookmarkStart w:id="37767" w:name="_Toc531576274"/>
        <w:bookmarkStart w:id="37768" w:name="_Toc531580015"/>
        <w:bookmarkStart w:id="37769" w:name="_Toc531583753"/>
        <w:bookmarkEnd w:id="37764"/>
        <w:bookmarkEnd w:id="37765"/>
        <w:bookmarkEnd w:id="37766"/>
        <w:bookmarkEnd w:id="37767"/>
        <w:bookmarkEnd w:id="37768"/>
        <w:bookmarkEnd w:id="37769"/>
      </w:del>
    </w:p>
    <w:p w14:paraId="5EB6A657" w14:textId="00128EA7" w:rsidR="00070C2F" w:rsidDel="00096943" w:rsidRDefault="00070C2F" w:rsidP="00D10B12">
      <w:pPr>
        <w:pStyle w:val="Heading5"/>
        <w:spacing w:line="288" w:lineRule="auto"/>
        <w:contextualSpacing/>
        <w:rPr>
          <w:del w:id="37770" w:author="Tran Huan" w:date="2018-11-25T22:00:00Z"/>
          <w:lang w:val="en-US"/>
        </w:rPr>
        <w:pPrChange w:id="37771" w:author="Tran Huan" w:date="2018-12-03T01:23:00Z">
          <w:pPr>
            <w:pStyle w:val="Heading5"/>
          </w:pPr>
        </w:pPrChange>
      </w:pPr>
      <w:del w:id="37772" w:author="Tran Huan" w:date="2018-11-25T22:00:00Z">
        <w:r w:rsidDel="00096943">
          <w:rPr>
            <w:lang w:val="en-US"/>
          </w:rPr>
          <w:delText>Cập nhật thông tin biên nhận</w:delText>
        </w:r>
        <w:bookmarkStart w:id="37773" w:name="_Toc531004517"/>
        <w:bookmarkStart w:id="37774" w:name="_Toc531006434"/>
        <w:bookmarkStart w:id="37775" w:name="_Toc531572427"/>
        <w:bookmarkStart w:id="37776" w:name="_Toc531576275"/>
        <w:bookmarkStart w:id="37777" w:name="_Toc531580016"/>
        <w:bookmarkStart w:id="37778" w:name="_Toc531583754"/>
        <w:bookmarkEnd w:id="37773"/>
        <w:bookmarkEnd w:id="37774"/>
        <w:bookmarkEnd w:id="37775"/>
        <w:bookmarkEnd w:id="37776"/>
        <w:bookmarkEnd w:id="37777"/>
        <w:bookmarkEnd w:id="37778"/>
      </w:del>
    </w:p>
    <w:p w14:paraId="2A9741CF" w14:textId="063298BC" w:rsidR="00070C2F" w:rsidDel="00096943" w:rsidRDefault="00070C2F" w:rsidP="00D10B12">
      <w:pPr>
        <w:pStyle w:val="Heading6"/>
        <w:spacing w:line="288" w:lineRule="auto"/>
        <w:contextualSpacing/>
        <w:rPr>
          <w:ins w:id="37779" w:author="phuong vu" w:date="2018-11-21T23:29:00Z"/>
          <w:del w:id="37780" w:author="Tran Huan" w:date="2018-11-25T22:00:00Z"/>
          <w:lang w:val="en-US"/>
        </w:rPr>
        <w:pPrChange w:id="37781" w:author="Tran Huan" w:date="2018-12-03T01:23:00Z">
          <w:pPr>
            <w:pStyle w:val="Heading6"/>
          </w:pPr>
        </w:pPrChange>
      </w:pPr>
      <w:del w:id="37782" w:author="Tran Huan" w:date="2018-11-25T22:00:00Z">
        <w:r w:rsidDel="00096943">
          <w:rPr>
            <w:lang w:val="en-US"/>
          </w:rPr>
          <w:delText>Mục đích</w:delText>
        </w:r>
      </w:del>
      <w:bookmarkStart w:id="37783" w:name="_Toc531004518"/>
      <w:bookmarkStart w:id="37784" w:name="_Toc531006435"/>
      <w:bookmarkStart w:id="37785" w:name="_Toc531572428"/>
      <w:bookmarkStart w:id="37786" w:name="_Toc531576276"/>
      <w:bookmarkStart w:id="37787" w:name="_Toc531580017"/>
      <w:bookmarkStart w:id="37788" w:name="_Toc531583755"/>
      <w:bookmarkEnd w:id="37783"/>
      <w:bookmarkEnd w:id="37784"/>
      <w:bookmarkEnd w:id="37785"/>
      <w:bookmarkEnd w:id="37786"/>
      <w:bookmarkEnd w:id="37787"/>
      <w:bookmarkEnd w:id="37788"/>
    </w:p>
    <w:p w14:paraId="3F5A01F6" w14:textId="314A07C5" w:rsidR="00836F48" w:rsidRPr="00933422" w:rsidDel="00096943" w:rsidRDefault="00836F48" w:rsidP="00D10B12">
      <w:pPr>
        <w:spacing w:after="0" w:line="288" w:lineRule="auto"/>
        <w:ind w:firstLine="720"/>
        <w:contextualSpacing/>
        <w:rPr>
          <w:del w:id="37789" w:author="Tran Huan" w:date="2018-11-25T22:00:00Z"/>
          <w:lang w:val="en-US"/>
        </w:rPr>
        <w:pPrChange w:id="37790" w:author="Tran Huan" w:date="2018-12-03T01:23:00Z">
          <w:pPr>
            <w:pStyle w:val="Heading6"/>
          </w:pPr>
        </w:pPrChange>
      </w:pPr>
      <w:ins w:id="37791" w:author="phuong vu" w:date="2018-11-21T23:29:00Z">
        <w:del w:id="37792" w:author="Tran Huan" w:date="2018-11-25T22:00:00Z">
          <w:r w:rsidDel="00096943">
            <w:rPr>
              <w:lang w:val="en-US"/>
            </w:rPr>
            <w:delText>Cập nhật lại thông tin biên nhận đúng với thông tin nhân viên lấy đ</w:delText>
          </w:r>
        </w:del>
      </w:ins>
      <w:ins w:id="37793" w:author="phuong vu" w:date="2018-11-21T23:30:00Z">
        <w:del w:id="37794" w:author="Tran Huan" w:date="2018-11-25T22:00:00Z">
          <w:r w:rsidDel="00096943">
            <w:rPr>
              <w:lang w:val="en-US"/>
            </w:rPr>
            <w:delText>ược trực tiếp từ khách hàng</w:delText>
          </w:r>
        </w:del>
      </w:ins>
      <w:ins w:id="37795" w:author="phuong vu" w:date="2018-11-21T23:31:00Z">
        <w:del w:id="37796" w:author="Tran Huan" w:date="2018-11-25T22:00:00Z">
          <w:r w:rsidDel="00096943">
            <w:rPr>
              <w:lang w:val="en-US"/>
            </w:rPr>
            <w:delText xml:space="preserve"> cũng như các thông tin cho đúng với thực tế </w:delText>
          </w:r>
        </w:del>
      </w:ins>
      <w:ins w:id="37797" w:author="phuong vu" w:date="2018-11-21T23:32:00Z">
        <w:del w:id="37798" w:author="Tran Huan" w:date="2018-11-25T22:00:00Z">
          <w:r w:rsidDel="00096943">
            <w:rPr>
              <w:lang w:val="en-US"/>
            </w:rPr>
            <w:delText>khi xử lí đơn hàng.</w:delText>
          </w:r>
        </w:del>
      </w:ins>
      <w:bookmarkStart w:id="37799" w:name="_Toc531004519"/>
      <w:bookmarkStart w:id="37800" w:name="_Toc531006436"/>
      <w:bookmarkStart w:id="37801" w:name="_Toc531572429"/>
      <w:bookmarkStart w:id="37802" w:name="_Toc531576277"/>
      <w:bookmarkStart w:id="37803" w:name="_Toc531580018"/>
      <w:bookmarkStart w:id="37804" w:name="_Toc531583756"/>
      <w:bookmarkEnd w:id="37799"/>
      <w:bookmarkEnd w:id="37800"/>
      <w:bookmarkEnd w:id="37801"/>
      <w:bookmarkEnd w:id="37802"/>
      <w:bookmarkEnd w:id="37803"/>
      <w:bookmarkEnd w:id="37804"/>
    </w:p>
    <w:p w14:paraId="07C461F8" w14:textId="2445C815" w:rsidR="00070C2F" w:rsidDel="00096943" w:rsidRDefault="00070C2F" w:rsidP="00D10B12">
      <w:pPr>
        <w:pStyle w:val="Heading6"/>
        <w:spacing w:line="288" w:lineRule="auto"/>
        <w:contextualSpacing/>
        <w:rPr>
          <w:del w:id="37805" w:author="Tran Huan" w:date="2018-11-25T22:00:00Z"/>
          <w:lang w:val="en-US"/>
        </w:rPr>
        <w:pPrChange w:id="37806" w:author="Tran Huan" w:date="2018-12-03T01:23:00Z">
          <w:pPr>
            <w:pStyle w:val="Heading6"/>
          </w:pPr>
        </w:pPrChange>
      </w:pPr>
      <w:del w:id="37807" w:author="Tran Huan" w:date="2018-11-25T22:00:00Z">
        <w:r w:rsidDel="00096943">
          <w:rPr>
            <w:lang w:val="en-US"/>
          </w:rPr>
          <w:delText>Giao diện</w:delText>
        </w:r>
        <w:bookmarkStart w:id="37808" w:name="_Toc531004520"/>
        <w:bookmarkStart w:id="37809" w:name="_Toc531006437"/>
        <w:bookmarkStart w:id="37810" w:name="_Toc531572430"/>
        <w:bookmarkStart w:id="37811" w:name="_Toc531576278"/>
        <w:bookmarkStart w:id="37812" w:name="_Toc531580019"/>
        <w:bookmarkStart w:id="37813" w:name="_Toc531583757"/>
        <w:bookmarkEnd w:id="37808"/>
        <w:bookmarkEnd w:id="37809"/>
        <w:bookmarkEnd w:id="37810"/>
        <w:bookmarkEnd w:id="37811"/>
        <w:bookmarkEnd w:id="37812"/>
        <w:bookmarkEnd w:id="37813"/>
      </w:del>
    </w:p>
    <w:p w14:paraId="2B0EE830" w14:textId="051850D7" w:rsidR="006C3B6C" w:rsidDel="00096943" w:rsidRDefault="006C3B6C" w:rsidP="00D10B12">
      <w:pPr>
        <w:keepNext/>
        <w:spacing w:after="0" w:line="288" w:lineRule="auto"/>
        <w:contextualSpacing/>
        <w:rPr>
          <w:del w:id="37814" w:author="Tran Huan" w:date="2018-11-25T22:00:00Z"/>
        </w:rPr>
        <w:pPrChange w:id="37815" w:author="Tran Huan" w:date="2018-12-03T01:23:00Z">
          <w:pPr>
            <w:keepNext/>
          </w:pPr>
        </w:pPrChange>
      </w:pPr>
      <w:del w:id="37816" w:author="Tran Huan" w:date="2018-11-25T22:00:00Z">
        <w:r w:rsidDel="00096943">
          <w:rPr>
            <w:noProof/>
            <w:lang w:val="en-US"/>
          </w:rPr>
          <w:drawing>
            <wp:inline distT="0" distB="0" distL="0" distR="0" wp14:anchorId="58C725AA" wp14:editId="7B293B81">
              <wp:extent cx="5579745" cy="40328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9745" cy="4032885"/>
                      </a:xfrm>
                      <a:prstGeom prst="rect">
                        <a:avLst/>
                      </a:prstGeom>
                      <a:noFill/>
                      <a:ln>
                        <a:noFill/>
                      </a:ln>
                    </pic:spPr>
                  </pic:pic>
                </a:graphicData>
              </a:graphic>
            </wp:inline>
          </w:drawing>
        </w:r>
        <w:bookmarkStart w:id="37817" w:name="_Toc531004521"/>
        <w:bookmarkStart w:id="37818" w:name="_Toc531006438"/>
        <w:bookmarkStart w:id="37819" w:name="_Toc531572431"/>
        <w:bookmarkStart w:id="37820" w:name="_Toc531576279"/>
        <w:bookmarkStart w:id="37821" w:name="_Toc531580020"/>
        <w:bookmarkStart w:id="37822" w:name="_Toc531583758"/>
        <w:bookmarkEnd w:id="37817"/>
        <w:bookmarkEnd w:id="37818"/>
        <w:bookmarkEnd w:id="37819"/>
        <w:bookmarkEnd w:id="37820"/>
        <w:bookmarkEnd w:id="37821"/>
        <w:bookmarkEnd w:id="37822"/>
      </w:del>
    </w:p>
    <w:p w14:paraId="686D5639" w14:textId="3C5A32FD" w:rsidR="006C3B6C" w:rsidRPr="000245EB" w:rsidDel="00096943" w:rsidRDefault="006C3B6C" w:rsidP="00D10B12">
      <w:pPr>
        <w:pStyle w:val="Caption"/>
        <w:spacing w:after="0" w:line="288" w:lineRule="auto"/>
        <w:contextualSpacing/>
        <w:rPr>
          <w:del w:id="37823" w:author="Tran Huan" w:date="2018-11-25T22:00:00Z"/>
          <w:szCs w:val="26"/>
          <w:rPrChange w:id="37824" w:author="Tran Huan" w:date="2018-11-25T16:08:00Z">
            <w:rPr>
              <w:del w:id="37825" w:author="Tran Huan" w:date="2018-11-25T22:00:00Z"/>
              <w:lang w:val="en-US"/>
            </w:rPr>
          </w:rPrChange>
        </w:rPr>
        <w:pPrChange w:id="37826" w:author="Tran Huan" w:date="2018-12-03T01:23:00Z">
          <w:pPr>
            <w:pStyle w:val="Caption"/>
            <w:spacing w:line="276" w:lineRule="auto"/>
          </w:pPr>
        </w:pPrChange>
      </w:pPr>
      <w:del w:id="37827" w:author="Tran Huan" w:date="2018-11-25T22:00:00Z">
        <w:r w:rsidRPr="009B63D4" w:rsidDel="00096943">
          <w:rPr>
            <w:szCs w:val="26"/>
          </w:rPr>
          <w:delText xml:space="preserve">Hình </w:delText>
        </w:r>
      </w:del>
      <w:ins w:id="37828" w:author="phuong vu" w:date="2018-11-22T18:14:00Z">
        <w:del w:id="37829" w:author="Tran Huan" w:date="2018-11-25T22:00:00Z">
          <w:r w:rsidR="00627671" w:rsidDel="00096943">
            <w:rPr>
              <w:i/>
              <w:iCs w:val="0"/>
            </w:rPr>
            <w:fldChar w:fldCharType="begin"/>
          </w:r>
          <w:r w:rsidR="00627671" w:rsidDel="00096943">
            <w:rPr>
              <w:szCs w:val="26"/>
            </w:rPr>
            <w:delInstrText xml:space="preserve"> STYLEREF 1 \s </w:delInstrText>
          </w:r>
        </w:del>
      </w:ins>
      <w:del w:id="37830" w:author="Tran Huan" w:date="2018-11-25T22:00:00Z">
        <w:r w:rsidR="00627671" w:rsidDel="00096943">
          <w:rPr>
            <w:i/>
            <w:iCs w:val="0"/>
          </w:rPr>
          <w:fldChar w:fldCharType="separate"/>
        </w:r>
        <w:r w:rsidR="00627671" w:rsidDel="00096943">
          <w:rPr>
            <w:noProof/>
            <w:szCs w:val="26"/>
          </w:rPr>
          <w:delText>3</w:delText>
        </w:r>
      </w:del>
      <w:ins w:id="37831" w:author="phuong vu" w:date="2018-11-22T18:14:00Z">
        <w:del w:id="37832" w:author="Tran Huan" w:date="2018-11-25T22:00:00Z">
          <w:r w:rsidR="00627671" w:rsidDel="00096943">
            <w:rPr>
              <w:i/>
              <w:iCs w:val="0"/>
            </w:rPr>
            <w:fldChar w:fldCharType="end"/>
          </w:r>
          <w:r w:rsidR="00627671" w:rsidDel="00096943">
            <w:rPr>
              <w:szCs w:val="26"/>
            </w:rPr>
            <w:delText>.</w:delText>
          </w:r>
          <w:r w:rsidR="00627671" w:rsidDel="00096943">
            <w:rPr>
              <w:i/>
              <w:iCs w:val="0"/>
            </w:rPr>
            <w:fldChar w:fldCharType="begin"/>
          </w:r>
          <w:r w:rsidR="00627671" w:rsidDel="00096943">
            <w:rPr>
              <w:szCs w:val="26"/>
            </w:rPr>
            <w:delInstrText xml:space="preserve"> SEQ Hình \* ARABIC \s 1 </w:delInstrText>
          </w:r>
        </w:del>
      </w:ins>
      <w:del w:id="37833" w:author="Tran Huan" w:date="2018-11-25T22:00:00Z">
        <w:r w:rsidR="00627671" w:rsidDel="00096943">
          <w:rPr>
            <w:i/>
            <w:iCs w:val="0"/>
          </w:rPr>
          <w:fldChar w:fldCharType="separate"/>
        </w:r>
      </w:del>
      <w:ins w:id="37834" w:author="phuong vu" w:date="2018-11-22T18:14:00Z">
        <w:del w:id="37835" w:author="Tran Huan" w:date="2018-11-25T22:00:00Z">
          <w:r w:rsidR="00627671" w:rsidDel="00096943">
            <w:rPr>
              <w:noProof/>
              <w:szCs w:val="26"/>
            </w:rPr>
            <w:delText>19</w:delText>
          </w:r>
          <w:r w:rsidR="00627671" w:rsidDel="00096943">
            <w:rPr>
              <w:i/>
              <w:iCs w:val="0"/>
            </w:rPr>
            <w:fldChar w:fldCharType="end"/>
          </w:r>
        </w:del>
      </w:ins>
      <w:del w:id="37836" w:author="Tran Huan" w:date="2018-11-25T22:00:00Z">
        <w:r w:rsidR="006C103E" w:rsidDel="00096943">
          <w:rPr>
            <w:i/>
            <w:iCs w:val="0"/>
          </w:rPr>
          <w:fldChar w:fldCharType="begin"/>
        </w:r>
        <w:r w:rsidR="006C103E" w:rsidDel="00096943">
          <w:rPr>
            <w:szCs w:val="26"/>
          </w:rPr>
          <w:delInstrText xml:space="preserve"> STYLEREF 1 \s </w:delInstrText>
        </w:r>
        <w:r w:rsidR="006C103E" w:rsidDel="00096943">
          <w:rPr>
            <w:i/>
            <w:iCs w:val="0"/>
          </w:rPr>
          <w:fldChar w:fldCharType="separate"/>
        </w:r>
        <w:r w:rsidR="006C103E" w:rsidDel="00096943">
          <w:rPr>
            <w:noProof/>
            <w:szCs w:val="26"/>
          </w:rPr>
          <w:delText>3</w:delText>
        </w:r>
        <w:r w:rsidR="006C103E" w:rsidDel="00096943">
          <w:rPr>
            <w:i/>
            <w:iCs w:val="0"/>
          </w:rPr>
          <w:fldChar w:fldCharType="end"/>
        </w:r>
        <w:r w:rsidR="006C103E" w:rsidDel="00096943">
          <w:rPr>
            <w:szCs w:val="26"/>
          </w:rPr>
          <w:delText>.</w:delText>
        </w:r>
        <w:r w:rsidR="006C103E" w:rsidDel="00096943">
          <w:rPr>
            <w:i/>
            <w:iCs w:val="0"/>
          </w:rPr>
          <w:fldChar w:fldCharType="begin"/>
        </w:r>
        <w:r w:rsidR="006C103E" w:rsidDel="00096943">
          <w:rPr>
            <w:szCs w:val="26"/>
          </w:rPr>
          <w:delInstrText xml:space="preserve"> SEQ Hình \* ARABIC \s 1 </w:delInstrText>
        </w:r>
        <w:r w:rsidR="006C103E" w:rsidDel="00096943">
          <w:rPr>
            <w:i/>
            <w:iCs w:val="0"/>
          </w:rPr>
          <w:fldChar w:fldCharType="separate"/>
        </w:r>
        <w:r w:rsidR="006C103E" w:rsidDel="00096943">
          <w:rPr>
            <w:noProof/>
            <w:szCs w:val="26"/>
          </w:rPr>
          <w:delText>13</w:delText>
        </w:r>
        <w:r w:rsidR="006C103E" w:rsidDel="00096943">
          <w:rPr>
            <w:i/>
            <w:iCs w:val="0"/>
          </w:rPr>
          <w:fldChar w:fldCharType="end"/>
        </w:r>
        <w:r w:rsidRPr="000245EB" w:rsidDel="00096943">
          <w:rPr>
            <w:rPrChange w:id="37837" w:author="Tran Huan" w:date="2018-11-25T16:08:00Z">
              <w:rPr>
                <w:lang w:val="en-US"/>
              </w:rPr>
            </w:rPrChange>
          </w:rPr>
          <w:delText xml:space="preserve"> Giao diện cập nhật thông tin biên nhận với trạng thái "đang chờ"</w:delText>
        </w:r>
        <w:bookmarkStart w:id="37838" w:name="_Toc531004522"/>
        <w:bookmarkStart w:id="37839" w:name="_Toc531006439"/>
        <w:bookmarkStart w:id="37840" w:name="_Toc531572432"/>
        <w:bookmarkStart w:id="37841" w:name="_Toc531576280"/>
        <w:bookmarkStart w:id="37842" w:name="_Toc531580021"/>
        <w:bookmarkStart w:id="37843" w:name="_Toc531583759"/>
        <w:bookmarkEnd w:id="37838"/>
        <w:bookmarkEnd w:id="37839"/>
        <w:bookmarkEnd w:id="37840"/>
        <w:bookmarkEnd w:id="37841"/>
        <w:bookmarkEnd w:id="37842"/>
        <w:bookmarkEnd w:id="37843"/>
      </w:del>
    </w:p>
    <w:p w14:paraId="73D142D9" w14:textId="29595F33" w:rsidR="0013721C" w:rsidDel="00096943" w:rsidRDefault="0013721C" w:rsidP="00D10B12">
      <w:pPr>
        <w:keepNext/>
        <w:spacing w:after="0" w:line="288" w:lineRule="auto"/>
        <w:contextualSpacing/>
        <w:rPr>
          <w:del w:id="37844" w:author="Tran Huan" w:date="2018-11-25T22:00:00Z"/>
        </w:rPr>
        <w:pPrChange w:id="37845" w:author="Tran Huan" w:date="2018-12-03T01:23:00Z">
          <w:pPr>
            <w:keepNext/>
          </w:pPr>
        </w:pPrChange>
      </w:pPr>
      <w:del w:id="37846" w:author="Tran Huan" w:date="2018-11-25T22:00:00Z">
        <w:r w:rsidDel="00096943">
          <w:rPr>
            <w:noProof/>
            <w:lang w:val="en-US"/>
          </w:rPr>
          <w:drawing>
            <wp:inline distT="0" distB="0" distL="0" distR="0" wp14:anchorId="61720A9F" wp14:editId="77DCC869">
              <wp:extent cx="5579745" cy="3973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9745" cy="3973830"/>
                      </a:xfrm>
                      <a:prstGeom prst="rect">
                        <a:avLst/>
                      </a:prstGeom>
                      <a:noFill/>
                      <a:ln>
                        <a:noFill/>
                      </a:ln>
                    </pic:spPr>
                  </pic:pic>
                </a:graphicData>
              </a:graphic>
            </wp:inline>
          </w:drawing>
        </w:r>
      </w:del>
      <w:ins w:id="37847" w:author="phuong vu" w:date="2018-11-21T20:38:00Z">
        <w:del w:id="37848" w:author="Tran Huan" w:date="2018-11-25T22:00:00Z">
          <w:r w:rsidR="00C20A03" w:rsidRPr="00C20A03" w:rsidDel="00096943">
            <w:delText xml:space="preserve"> </w:delText>
          </w:r>
          <w:r w:rsidR="00C20A03" w:rsidDel="00096943">
            <w:rPr>
              <w:noProof/>
              <w:lang w:val="en-US"/>
            </w:rPr>
            <w:drawing>
              <wp:inline distT="0" distB="0" distL="0" distR="0" wp14:anchorId="7E1F9E1B" wp14:editId="6C014A6B">
                <wp:extent cx="5579745" cy="353250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9745" cy="3532505"/>
                        </a:xfrm>
                        <a:prstGeom prst="rect">
                          <a:avLst/>
                        </a:prstGeom>
                        <a:noFill/>
                        <a:ln>
                          <a:noFill/>
                        </a:ln>
                      </pic:spPr>
                    </pic:pic>
                  </a:graphicData>
                </a:graphic>
              </wp:inline>
            </w:drawing>
          </w:r>
        </w:del>
      </w:ins>
      <w:bookmarkStart w:id="37849" w:name="_Toc531004523"/>
      <w:bookmarkStart w:id="37850" w:name="_Toc531006440"/>
      <w:bookmarkStart w:id="37851" w:name="_Toc531572433"/>
      <w:bookmarkStart w:id="37852" w:name="_Toc531576281"/>
      <w:bookmarkStart w:id="37853" w:name="_Toc531580022"/>
      <w:bookmarkStart w:id="37854" w:name="_Toc531583760"/>
      <w:bookmarkEnd w:id="37849"/>
      <w:bookmarkEnd w:id="37850"/>
      <w:bookmarkEnd w:id="37851"/>
      <w:bookmarkEnd w:id="37852"/>
      <w:bookmarkEnd w:id="37853"/>
      <w:bookmarkEnd w:id="37854"/>
    </w:p>
    <w:p w14:paraId="625952F4" w14:textId="0473DA18" w:rsidR="0013721C" w:rsidRPr="000245EB" w:rsidDel="00096943" w:rsidRDefault="0013721C" w:rsidP="00D10B12">
      <w:pPr>
        <w:pStyle w:val="Caption"/>
        <w:spacing w:after="0" w:line="288" w:lineRule="auto"/>
        <w:contextualSpacing/>
        <w:rPr>
          <w:del w:id="37855" w:author="Tran Huan" w:date="2018-11-25T22:00:00Z"/>
          <w:szCs w:val="26"/>
          <w:rPrChange w:id="37856" w:author="Tran Huan" w:date="2018-11-25T16:08:00Z">
            <w:rPr>
              <w:del w:id="37857" w:author="Tran Huan" w:date="2018-11-25T22:00:00Z"/>
              <w:lang w:val="en-US"/>
            </w:rPr>
          </w:rPrChange>
        </w:rPr>
        <w:pPrChange w:id="37858" w:author="Tran Huan" w:date="2018-12-03T01:23:00Z">
          <w:pPr>
            <w:pStyle w:val="Caption"/>
            <w:spacing w:line="276" w:lineRule="auto"/>
          </w:pPr>
        </w:pPrChange>
      </w:pPr>
      <w:del w:id="37859" w:author="Tran Huan" w:date="2018-11-25T22:00:00Z">
        <w:r w:rsidRPr="009B63D4" w:rsidDel="00096943">
          <w:rPr>
            <w:szCs w:val="26"/>
          </w:rPr>
          <w:delText xml:space="preserve">Hình </w:delText>
        </w:r>
      </w:del>
      <w:ins w:id="37860" w:author="phuong vu" w:date="2018-11-22T18:14:00Z">
        <w:del w:id="37861" w:author="Tran Huan" w:date="2018-11-25T22:00:00Z">
          <w:r w:rsidR="00627671" w:rsidDel="00096943">
            <w:rPr>
              <w:i/>
              <w:iCs w:val="0"/>
            </w:rPr>
            <w:fldChar w:fldCharType="begin"/>
          </w:r>
          <w:r w:rsidR="00627671" w:rsidDel="00096943">
            <w:rPr>
              <w:szCs w:val="26"/>
            </w:rPr>
            <w:delInstrText xml:space="preserve"> STYLEREF 1 \s </w:delInstrText>
          </w:r>
        </w:del>
      </w:ins>
      <w:del w:id="37862" w:author="Tran Huan" w:date="2018-11-25T22:00:00Z">
        <w:r w:rsidR="00627671" w:rsidDel="00096943">
          <w:rPr>
            <w:i/>
            <w:iCs w:val="0"/>
          </w:rPr>
          <w:fldChar w:fldCharType="separate"/>
        </w:r>
        <w:r w:rsidR="00627671" w:rsidDel="00096943">
          <w:rPr>
            <w:noProof/>
            <w:szCs w:val="26"/>
          </w:rPr>
          <w:delText>3</w:delText>
        </w:r>
      </w:del>
      <w:ins w:id="37863" w:author="phuong vu" w:date="2018-11-22T18:14:00Z">
        <w:del w:id="37864" w:author="Tran Huan" w:date="2018-11-25T22:00:00Z">
          <w:r w:rsidR="00627671" w:rsidDel="00096943">
            <w:rPr>
              <w:i/>
              <w:iCs w:val="0"/>
            </w:rPr>
            <w:fldChar w:fldCharType="end"/>
          </w:r>
          <w:r w:rsidR="00627671" w:rsidDel="00096943">
            <w:rPr>
              <w:szCs w:val="26"/>
            </w:rPr>
            <w:delText>.</w:delText>
          </w:r>
          <w:r w:rsidR="00627671" w:rsidDel="00096943">
            <w:rPr>
              <w:i/>
              <w:iCs w:val="0"/>
            </w:rPr>
            <w:fldChar w:fldCharType="begin"/>
          </w:r>
          <w:r w:rsidR="00627671" w:rsidDel="00096943">
            <w:rPr>
              <w:szCs w:val="26"/>
            </w:rPr>
            <w:delInstrText xml:space="preserve"> SEQ Hình \* ARABIC \s 1 </w:delInstrText>
          </w:r>
        </w:del>
      </w:ins>
      <w:del w:id="37865" w:author="Tran Huan" w:date="2018-11-25T22:00:00Z">
        <w:r w:rsidR="00627671" w:rsidDel="00096943">
          <w:rPr>
            <w:i/>
            <w:iCs w:val="0"/>
          </w:rPr>
          <w:fldChar w:fldCharType="separate"/>
        </w:r>
      </w:del>
      <w:ins w:id="37866" w:author="phuong vu" w:date="2018-11-22T18:14:00Z">
        <w:del w:id="37867" w:author="Tran Huan" w:date="2018-11-25T22:00:00Z">
          <w:r w:rsidR="00627671" w:rsidDel="00096943">
            <w:rPr>
              <w:noProof/>
              <w:szCs w:val="26"/>
            </w:rPr>
            <w:delText>20</w:delText>
          </w:r>
          <w:r w:rsidR="00627671" w:rsidDel="00096943">
            <w:rPr>
              <w:i/>
              <w:iCs w:val="0"/>
            </w:rPr>
            <w:fldChar w:fldCharType="end"/>
          </w:r>
        </w:del>
      </w:ins>
      <w:ins w:id="37868" w:author="phuong vu" w:date="2018-11-21T20:36:00Z">
        <w:del w:id="37869" w:author="Tran Huan" w:date="2018-11-25T22:00:00Z">
          <w:r w:rsidR="00C20A03" w:rsidRPr="000245EB" w:rsidDel="00096943">
            <w:rPr>
              <w:rPrChange w:id="37870" w:author="Tran Huan" w:date="2018-11-25T16:08:00Z">
                <w:rPr>
                  <w:lang w:val="en-US"/>
                </w:rPr>
              </w:rPrChange>
            </w:rPr>
            <w:delText xml:space="preserve"> </w:delText>
          </w:r>
        </w:del>
      </w:ins>
      <w:del w:id="37871" w:author="Tran Huan" w:date="2018-11-25T22:00:00Z">
        <w:r w:rsidR="006C103E" w:rsidDel="00096943">
          <w:rPr>
            <w:i/>
            <w:iCs w:val="0"/>
          </w:rPr>
          <w:fldChar w:fldCharType="begin"/>
        </w:r>
        <w:r w:rsidR="006C103E" w:rsidDel="00096943">
          <w:rPr>
            <w:szCs w:val="26"/>
          </w:rPr>
          <w:delInstrText xml:space="preserve"> STYLEREF 1 \s </w:delInstrText>
        </w:r>
        <w:r w:rsidR="006C103E" w:rsidDel="00096943">
          <w:rPr>
            <w:i/>
            <w:iCs w:val="0"/>
          </w:rPr>
          <w:fldChar w:fldCharType="separate"/>
        </w:r>
        <w:r w:rsidR="006C103E" w:rsidDel="00096943">
          <w:rPr>
            <w:noProof/>
            <w:szCs w:val="26"/>
          </w:rPr>
          <w:delText>3</w:delText>
        </w:r>
        <w:r w:rsidR="006C103E" w:rsidDel="00096943">
          <w:rPr>
            <w:i/>
            <w:iCs w:val="0"/>
          </w:rPr>
          <w:fldChar w:fldCharType="end"/>
        </w:r>
        <w:r w:rsidR="006C103E" w:rsidDel="00096943">
          <w:rPr>
            <w:szCs w:val="26"/>
          </w:rPr>
          <w:delText>.</w:delText>
        </w:r>
        <w:r w:rsidR="006C103E" w:rsidDel="00096943">
          <w:rPr>
            <w:i/>
            <w:iCs w:val="0"/>
          </w:rPr>
          <w:fldChar w:fldCharType="begin"/>
        </w:r>
        <w:r w:rsidR="006C103E" w:rsidDel="00096943">
          <w:rPr>
            <w:szCs w:val="26"/>
          </w:rPr>
          <w:delInstrText xml:space="preserve"> SEQ Hình \* ARABIC \s 1 </w:delInstrText>
        </w:r>
        <w:r w:rsidR="006C103E" w:rsidDel="00096943">
          <w:rPr>
            <w:i/>
            <w:iCs w:val="0"/>
          </w:rPr>
          <w:fldChar w:fldCharType="separate"/>
        </w:r>
        <w:r w:rsidR="006C103E" w:rsidDel="00096943">
          <w:rPr>
            <w:noProof/>
            <w:szCs w:val="26"/>
          </w:rPr>
          <w:delText>14</w:delText>
        </w:r>
        <w:r w:rsidR="006C103E" w:rsidDel="00096943">
          <w:rPr>
            <w:i/>
            <w:iCs w:val="0"/>
          </w:rPr>
          <w:fldChar w:fldCharType="end"/>
        </w:r>
        <w:r w:rsidRPr="009B63D4" w:rsidDel="00096943">
          <w:rPr>
            <w:szCs w:val="26"/>
          </w:rPr>
          <w:delText>Giao diện cập nhật thông tin biên nhận với trạng thái "đang chờ</w:delText>
        </w:r>
        <w:r w:rsidRPr="000245EB" w:rsidDel="00096943">
          <w:rPr>
            <w:rPrChange w:id="37872" w:author="Tran Huan" w:date="2018-11-25T16:08:00Z">
              <w:rPr>
                <w:lang w:val="en-US"/>
              </w:rPr>
            </w:rPrChange>
          </w:rPr>
          <w:delText xml:space="preserve"> trả đồ</w:delText>
        </w:r>
        <w:r w:rsidRPr="009B63D4" w:rsidDel="00096943">
          <w:rPr>
            <w:szCs w:val="26"/>
          </w:rPr>
          <w:delText>"</w:delText>
        </w:r>
        <w:bookmarkStart w:id="37873" w:name="_Toc531004524"/>
        <w:bookmarkStart w:id="37874" w:name="_Toc531006441"/>
        <w:bookmarkStart w:id="37875" w:name="_Toc531572434"/>
        <w:bookmarkStart w:id="37876" w:name="_Toc531576282"/>
        <w:bookmarkStart w:id="37877" w:name="_Toc531580023"/>
        <w:bookmarkStart w:id="37878" w:name="_Toc531583761"/>
        <w:bookmarkEnd w:id="37873"/>
        <w:bookmarkEnd w:id="37874"/>
        <w:bookmarkEnd w:id="37875"/>
        <w:bookmarkEnd w:id="37876"/>
        <w:bookmarkEnd w:id="37877"/>
        <w:bookmarkEnd w:id="37878"/>
      </w:del>
    </w:p>
    <w:p w14:paraId="13EF0A50" w14:textId="1E65B14D" w:rsidR="00070C2F" w:rsidDel="00096943" w:rsidRDefault="00070C2F" w:rsidP="00D10B12">
      <w:pPr>
        <w:pStyle w:val="Heading6"/>
        <w:spacing w:line="288" w:lineRule="auto"/>
        <w:contextualSpacing/>
        <w:rPr>
          <w:del w:id="37879" w:author="Tran Huan" w:date="2018-11-25T22:00:00Z"/>
          <w:lang w:val="en-US"/>
        </w:rPr>
        <w:pPrChange w:id="37880" w:author="Tran Huan" w:date="2018-12-03T01:23:00Z">
          <w:pPr>
            <w:pStyle w:val="Heading6"/>
          </w:pPr>
        </w:pPrChange>
      </w:pPr>
      <w:del w:id="37881" w:author="Tran Huan" w:date="2018-11-25T22:00:00Z">
        <w:r w:rsidDel="00096943">
          <w:rPr>
            <w:lang w:val="en-US"/>
          </w:rPr>
          <w:delText>Các thành phần giao diện</w:delText>
        </w:r>
        <w:bookmarkStart w:id="37882" w:name="_Toc531004525"/>
        <w:bookmarkStart w:id="37883" w:name="_Toc531006442"/>
        <w:bookmarkStart w:id="37884" w:name="_Toc531572435"/>
        <w:bookmarkStart w:id="37885" w:name="_Toc531576283"/>
        <w:bookmarkStart w:id="37886" w:name="_Toc531580024"/>
        <w:bookmarkStart w:id="37887" w:name="_Toc531583762"/>
        <w:bookmarkEnd w:id="37882"/>
        <w:bookmarkEnd w:id="37883"/>
        <w:bookmarkEnd w:id="37884"/>
        <w:bookmarkEnd w:id="37885"/>
        <w:bookmarkEnd w:id="37886"/>
        <w:bookmarkEnd w:id="37887"/>
      </w:del>
    </w:p>
    <w:tbl>
      <w:tblPr>
        <w:tblStyle w:val="TableGrid"/>
        <w:tblW w:w="0" w:type="auto"/>
        <w:tblLook w:val="04A0" w:firstRow="1" w:lastRow="0" w:firstColumn="1" w:lastColumn="0" w:noHBand="0" w:noVBand="1"/>
      </w:tblPr>
      <w:tblGrid>
        <w:gridCol w:w="805"/>
        <w:gridCol w:w="1980"/>
        <w:gridCol w:w="2970"/>
        <w:gridCol w:w="1266"/>
        <w:gridCol w:w="1756"/>
      </w:tblGrid>
      <w:tr w:rsidR="00451F3E" w:rsidDel="00096943" w14:paraId="729F3EA5" w14:textId="16A004AC" w:rsidTr="00A72A60">
        <w:trPr>
          <w:del w:id="37888" w:author="Tran Huan" w:date="2018-11-25T22:00:00Z"/>
        </w:trPr>
        <w:tc>
          <w:tcPr>
            <w:tcW w:w="805" w:type="dxa"/>
            <w:vAlign w:val="center"/>
          </w:tcPr>
          <w:p w14:paraId="4EB5F767" w14:textId="3E4F9FBA" w:rsidR="00451F3E" w:rsidRPr="007F1EF1" w:rsidDel="00096943" w:rsidRDefault="00451F3E" w:rsidP="00D10B12">
            <w:pPr>
              <w:spacing w:line="288" w:lineRule="auto"/>
              <w:contextualSpacing/>
              <w:jc w:val="center"/>
              <w:rPr>
                <w:del w:id="37889" w:author="Tran Huan" w:date="2018-11-25T22:00:00Z"/>
                <w:b/>
                <w:lang w:val="en-US"/>
              </w:rPr>
              <w:pPrChange w:id="37890" w:author="Tran Huan" w:date="2018-12-03T01:23:00Z">
                <w:pPr>
                  <w:spacing w:line="360" w:lineRule="auto"/>
                  <w:jc w:val="center"/>
                </w:pPr>
              </w:pPrChange>
            </w:pPr>
            <w:del w:id="37891" w:author="Tran Huan" w:date="2018-11-25T22:00:00Z">
              <w:r w:rsidRPr="007F1EF1" w:rsidDel="00096943">
                <w:rPr>
                  <w:b/>
                  <w:lang w:val="en-US"/>
                </w:rPr>
                <w:delText>STT</w:delText>
              </w:r>
              <w:bookmarkStart w:id="37892" w:name="_Toc531004526"/>
              <w:bookmarkStart w:id="37893" w:name="_Toc531006443"/>
              <w:bookmarkStart w:id="37894" w:name="_Toc531572436"/>
              <w:bookmarkStart w:id="37895" w:name="_Toc531576284"/>
              <w:bookmarkStart w:id="37896" w:name="_Toc531580025"/>
              <w:bookmarkStart w:id="37897" w:name="_Toc531583763"/>
              <w:bookmarkEnd w:id="37892"/>
              <w:bookmarkEnd w:id="37893"/>
              <w:bookmarkEnd w:id="37894"/>
              <w:bookmarkEnd w:id="37895"/>
              <w:bookmarkEnd w:id="37896"/>
              <w:bookmarkEnd w:id="37897"/>
            </w:del>
          </w:p>
        </w:tc>
        <w:tc>
          <w:tcPr>
            <w:tcW w:w="1980" w:type="dxa"/>
            <w:vAlign w:val="center"/>
          </w:tcPr>
          <w:p w14:paraId="35E10CCD" w14:textId="6C13DC00" w:rsidR="00451F3E" w:rsidRPr="007F1EF1" w:rsidDel="00096943" w:rsidRDefault="00451F3E" w:rsidP="00D10B12">
            <w:pPr>
              <w:spacing w:line="288" w:lineRule="auto"/>
              <w:contextualSpacing/>
              <w:jc w:val="center"/>
              <w:rPr>
                <w:del w:id="37898" w:author="Tran Huan" w:date="2018-11-25T22:00:00Z"/>
                <w:b/>
                <w:lang w:val="en-US"/>
              </w:rPr>
              <w:pPrChange w:id="37899" w:author="Tran Huan" w:date="2018-12-03T01:23:00Z">
                <w:pPr>
                  <w:spacing w:line="360" w:lineRule="auto"/>
                  <w:jc w:val="center"/>
                </w:pPr>
              </w:pPrChange>
            </w:pPr>
            <w:del w:id="37900" w:author="Tran Huan" w:date="2018-11-25T22:00:00Z">
              <w:r w:rsidRPr="007F1EF1" w:rsidDel="00096943">
                <w:rPr>
                  <w:b/>
                  <w:lang w:val="en-US"/>
                </w:rPr>
                <w:delText>Loại điều khiển</w:delText>
              </w:r>
              <w:bookmarkStart w:id="37901" w:name="_Toc531004527"/>
              <w:bookmarkStart w:id="37902" w:name="_Toc531006444"/>
              <w:bookmarkStart w:id="37903" w:name="_Toc531572437"/>
              <w:bookmarkStart w:id="37904" w:name="_Toc531576285"/>
              <w:bookmarkStart w:id="37905" w:name="_Toc531580026"/>
              <w:bookmarkStart w:id="37906" w:name="_Toc531583764"/>
              <w:bookmarkEnd w:id="37901"/>
              <w:bookmarkEnd w:id="37902"/>
              <w:bookmarkEnd w:id="37903"/>
              <w:bookmarkEnd w:id="37904"/>
              <w:bookmarkEnd w:id="37905"/>
              <w:bookmarkEnd w:id="37906"/>
            </w:del>
          </w:p>
        </w:tc>
        <w:tc>
          <w:tcPr>
            <w:tcW w:w="2970" w:type="dxa"/>
            <w:vAlign w:val="center"/>
          </w:tcPr>
          <w:p w14:paraId="15B4DAE8" w14:textId="04E485D1" w:rsidR="00451F3E" w:rsidRPr="007F1EF1" w:rsidDel="00096943" w:rsidRDefault="00451F3E" w:rsidP="00D10B12">
            <w:pPr>
              <w:spacing w:line="288" w:lineRule="auto"/>
              <w:contextualSpacing/>
              <w:jc w:val="center"/>
              <w:rPr>
                <w:del w:id="37907" w:author="Tran Huan" w:date="2018-11-25T22:00:00Z"/>
                <w:b/>
                <w:lang w:val="en-US"/>
              </w:rPr>
              <w:pPrChange w:id="37908" w:author="Tran Huan" w:date="2018-12-03T01:23:00Z">
                <w:pPr>
                  <w:spacing w:line="360" w:lineRule="auto"/>
                  <w:jc w:val="center"/>
                </w:pPr>
              </w:pPrChange>
            </w:pPr>
            <w:del w:id="37909" w:author="Tran Huan" w:date="2018-11-25T22:00:00Z">
              <w:r w:rsidRPr="007F1EF1" w:rsidDel="00096943">
                <w:rPr>
                  <w:b/>
                  <w:lang w:val="en-US"/>
                </w:rPr>
                <w:delText>Nội dung thực hiện</w:delText>
              </w:r>
              <w:bookmarkStart w:id="37910" w:name="_Toc531004528"/>
              <w:bookmarkStart w:id="37911" w:name="_Toc531006445"/>
              <w:bookmarkStart w:id="37912" w:name="_Toc531572438"/>
              <w:bookmarkStart w:id="37913" w:name="_Toc531576286"/>
              <w:bookmarkStart w:id="37914" w:name="_Toc531580027"/>
              <w:bookmarkStart w:id="37915" w:name="_Toc531583765"/>
              <w:bookmarkEnd w:id="37910"/>
              <w:bookmarkEnd w:id="37911"/>
              <w:bookmarkEnd w:id="37912"/>
              <w:bookmarkEnd w:id="37913"/>
              <w:bookmarkEnd w:id="37914"/>
              <w:bookmarkEnd w:id="37915"/>
            </w:del>
          </w:p>
        </w:tc>
        <w:tc>
          <w:tcPr>
            <w:tcW w:w="1266" w:type="dxa"/>
            <w:vAlign w:val="center"/>
          </w:tcPr>
          <w:p w14:paraId="563EC63B" w14:textId="0762C71A" w:rsidR="00451F3E" w:rsidRPr="007F1EF1" w:rsidDel="00096943" w:rsidRDefault="00451F3E" w:rsidP="00D10B12">
            <w:pPr>
              <w:spacing w:line="288" w:lineRule="auto"/>
              <w:contextualSpacing/>
              <w:jc w:val="center"/>
              <w:rPr>
                <w:del w:id="37916" w:author="Tran Huan" w:date="2018-11-25T22:00:00Z"/>
                <w:b/>
                <w:lang w:val="en-US"/>
              </w:rPr>
              <w:pPrChange w:id="37917" w:author="Tran Huan" w:date="2018-12-03T01:23:00Z">
                <w:pPr>
                  <w:spacing w:line="360" w:lineRule="auto"/>
                  <w:jc w:val="center"/>
                </w:pPr>
              </w:pPrChange>
            </w:pPr>
            <w:del w:id="37918" w:author="Tran Huan" w:date="2018-11-25T22:00:00Z">
              <w:r w:rsidRPr="007F1EF1" w:rsidDel="00096943">
                <w:rPr>
                  <w:b/>
                  <w:lang w:val="en-US"/>
                </w:rPr>
                <w:delText>Giá trị mặc định</w:delText>
              </w:r>
              <w:bookmarkStart w:id="37919" w:name="_Toc531004529"/>
              <w:bookmarkStart w:id="37920" w:name="_Toc531006446"/>
              <w:bookmarkStart w:id="37921" w:name="_Toc531572439"/>
              <w:bookmarkStart w:id="37922" w:name="_Toc531576287"/>
              <w:bookmarkStart w:id="37923" w:name="_Toc531580028"/>
              <w:bookmarkStart w:id="37924" w:name="_Toc531583766"/>
              <w:bookmarkEnd w:id="37919"/>
              <w:bookmarkEnd w:id="37920"/>
              <w:bookmarkEnd w:id="37921"/>
              <w:bookmarkEnd w:id="37922"/>
              <w:bookmarkEnd w:id="37923"/>
              <w:bookmarkEnd w:id="37924"/>
            </w:del>
          </w:p>
        </w:tc>
        <w:tc>
          <w:tcPr>
            <w:tcW w:w="1756" w:type="dxa"/>
            <w:vAlign w:val="center"/>
          </w:tcPr>
          <w:p w14:paraId="41479801" w14:textId="737CD263" w:rsidR="00451F3E" w:rsidRPr="007F1EF1" w:rsidDel="00096943" w:rsidRDefault="00451F3E" w:rsidP="00D10B12">
            <w:pPr>
              <w:spacing w:line="288" w:lineRule="auto"/>
              <w:contextualSpacing/>
              <w:jc w:val="center"/>
              <w:rPr>
                <w:del w:id="37925" w:author="Tran Huan" w:date="2018-11-25T22:00:00Z"/>
                <w:b/>
                <w:lang w:val="en-US"/>
              </w:rPr>
              <w:pPrChange w:id="37926" w:author="Tran Huan" w:date="2018-12-03T01:23:00Z">
                <w:pPr>
                  <w:spacing w:line="360" w:lineRule="auto"/>
                  <w:jc w:val="center"/>
                </w:pPr>
              </w:pPrChange>
            </w:pPr>
            <w:del w:id="37927" w:author="Tran Huan" w:date="2018-11-25T22:00:00Z">
              <w:r w:rsidRPr="007F1EF1" w:rsidDel="00096943">
                <w:rPr>
                  <w:b/>
                  <w:lang w:val="en-US"/>
                </w:rPr>
                <w:delText>Lưu ý</w:delText>
              </w:r>
              <w:bookmarkStart w:id="37928" w:name="_Toc531004530"/>
              <w:bookmarkStart w:id="37929" w:name="_Toc531006447"/>
              <w:bookmarkStart w:id="37930" w:name="_Toc531572440"/>
              <w:bookmarkStart w:id="37931" w:name="_Toc531576288"/>
              <w:bookmarkStart w:id="37932" w:name="_Toc531580029"/>
              <w:bookmarkStart w:id="37933" w:name="_Toc531583767"/>
              <w:bookmarkEnd w:id="37928"/>
              <w:bookmarkEnd w:id="37929"/>
              <w:bookmarkEnd w:id="37930"/>
              <w:bookmarkEnd w:id="37931"/>
              <w:bookmarkEnd w:id="37932"/>
              <w:bookmarkEnd w:id="37933"/>
            </w:del>
          </w:p>
        </w:tc>
        <w:bookmarkStart w:id="37934" w:name="_Toc531004531"/>
        <w:bookmarkStart w:id="37935" w:name="_Toc531006448"/>
        <w:bookmarkStart w:id="37936" w:name="_Toc531572441"/>
        <w:bookmarkStart w:id="37937" w:name="_Toc531576289"/>
        <w:bookmarkStart w:id="37938" w:name="_Toc531580030"/>
        <w:bookmarkStart w:id="37939" w:name="_Toc531583768"/>
        <w:bookmarkEnd w:id="37934"/>
        <w:bookmarkEnd w:id="37935"/>
        <w:bookmarkEnd w:id="37936"/>
        <w:bookmarkEnd w:id="37937"/>
        <w:bookmarkEnd w:id="37938"/>
        <w:bookmarkEnd w:id="37939"/>
      </w:tr>
      <w:tr w:rsidR="00451F3E" w:rsidDel="00096943" w14:paraId="3706529C" w14:textId="4A3A0C63" w:rsidTr="00A72A60">
        <w:trPr>
          <w:del w:id="37940" w:author="Tran Huan" w:date="2018-11-25T22:00:00Z"/>
        </w:trPr>
        <w:tc>
          <w:tcPr>
            <w:tcW w:w="805" w:type="dxa"/>
          </w:tcPr>
          <w:p w14:paraId="62332970" w14:textId="13DFF2C2" w:rsidR="00451F3E" w:rsidDel="00096943" w:rsidRDefault="00451F3E" w:rsidP="00D10B12">
            <w:pPr>
              <w:spacing w:line="288" w:lineRule="auto"/>
              <w:contextualSpacing/>
              <w:jc w:val="center"/>
              <w:rPr>
                <w:del w:id="37941" w:author="Tran Huan" w:date="2018-11-25T22:00:00Z"/>
                <w:lang w:val="en-US"/>
              </w:rPr>
              <w:pPrChange w:id="37942" w:author="Tran Huan" w:date="2018-12-03T01:23:00Z">
                <w:pPr>
                  <w:spacing w:line="360" w:lineRule="auto"/>
                  <w:jc w:val="center"/>
                </w:pPr>
              </w:pPrChange>
            </w:pPr>
            <w:del w:id="37943" w:author="Tran Huan" w:date="2018-11-25T22:00:00Z">
              <w:r w:rsidDel="00096943">
                <w:rPr>
                  <w:lang w:val="en-US"/>
                </w:rPr>
                <w:delText>1</w:delText>
              </w:r>
              <w:bookmarkStart w:id="37944" w:name="_Toc531004532"/>
              <w:bookmarkStart w:id="37945" w:name="_Toc531006449"/>
              <w:bookmarkStart w:id="37946" w:name="_Toc531572442"/>
              <w:bookmarkStart w:id="37947" w:name="_Toc531576290"/>
              <w:bookmarkStart w:id="37948" w:name="_Toc531580031"/>
              <w:bookmarkStart w:id="37949" w:name="_Toc531583769"/>
              <w:bookmarkEnd w:id="37944"/>
              <w:bookmarkEnd w:id="37945"/>
              <w:bookmarkEnd w:id="37946"/>
              <w:bookmarkEnd w:id="37947"/>
              <w:bookmarkEnd w:id="37948"/>
              <w:bookmarkEnd w:id="37949"/>
            </w:del>
          </w:p>
        </w:tc>
        <w:tc>
          <w:tcPr>
            <w:tcW w:w="1980" w:type="dxa"/>
          </w:tcPr>
          <w:p w14:paraId="5FC9A44C" w14:textId="1170BFC4" w:rsidR="00451F3E" w:rsidDel="00096943" w:rsidRDefault="00451F3E" w:rsidP="00D10B12">
            <w:pPr>
              <w:spacing w:line="288" w:lineRule="auto"/>
              <w:contextualSpacing/>
              <w:rPr>
                <w:del w:id="37950" w:author="Tran Huan" w:date="2018-11-25T22:00:00Z"/>
                <w:lang w:val="en-US"/>
              </w:rPr>
              <w:pPrChange w:id="37951" w:author="Tran Huan" w:date="2018-12-03T01:23:00Z">
                <w:pPr>
                  <w:spacing w:line="360" w:lineRule="auto"/>
                </w:pPr>
              </w:pPrChange>
            </w:pPr>
            <w:del w:id="37952" w:author="Tran Huan" w:date="2018-11-25T22:00:00Z">
              <w:r w:rsidDel="00096943">
                <w:rPr>
                  <w:lang w:val="en-US"/>
                </w:rPr>
                <w:delText>inputText</w:delText>
              </w:r>
              <w:bookmarkStart w:id="37953" w:name="_Toc531004533"/>
              <w:bookmarkStart w:id="37954" w:name="_Toc531006450"/>
              <w:bookmarkStart w:id="37955" w:name="_Toc531572443"/>
              <w:bookmarkStart w:id="37956" w:name="_Toc531576291"/>
              <w:bookmarkStart w:id="37957" w:name="_Toc531580032"/>
              <w:bookmarkStart w:id="37958" w:name="_Toc531583770"/>
              <w:bookmarkEnd w:id="37953"/>
              <w:bookmarkEnd w:id="37954"/>
              <w:bookmarkEnd w:id="37955"/>
              <w:bookmarkEnd w:id="37956"/>
              <w:bookmarkEnd w:id="37957"/>
              <w:bookmarkEnd w:id="37958"/>
            </w:del>
          </w:p>
        </w:tc>
        <w:tc>
          <w:tcPr>
            <w:tcW w:w="2970" w:type="dxa"/>
          </w:tcPr>
          <w:p w14:paraId="55B0E60D" w14:textId="7C072F27" w:rsidR="00451F3E" w:rsidDel="00096943" w:rsidRDefault="00F45A48" w:rsidP="00D10B12">
            <w:pPr>
              <w:spacing w:line="288" w:lineRule="auto"/>
              <w:contextualSpacing/>
              <w:rPr>
                <w:del w:id="37959" w:author="Tran Huan" w:date="2018-11-25T22:00:00Z"/>
                <w:lang w:val="en-US"/>
              </w:rPr>
              <w:pPrChange w:id="37960" w:author="Tran Huan" w:date="2018-12-03T01:23:00Z">
                <w:pPr>
                  <w:spacing w:line="360" w:lineRule="auto"/>
                </w:pPr>
              </w:pPrChange>
            </w:pPr>
            <w:del w:id="37961" w:author="Tran Huan" w:date="2018-11-25T22:00:00Z">
              <w:r w:rsidDel="00096943">
                <w:rPr>
                  <w:lang w:val="en-US"/>
                </w:rPr>
                <w:delText>Ngày lấy đồ</w:delText>
              </w:r>
              <w:bookmarkStart w:id="37962" w:name="_Toc531004534"/>
              <w:bookmarkStart w:id="37963" w:name="_Toc531006451"/>
              <w:bookmarkStart w:id="37964" w:name="_Toc531572444"/>
              <w:bookmarkStart w:id="37965" w:name="_Toc531576292"/>
              <w:bookmarkStart w:id="37966" w:name="_Toc531580033"/>
              <w:bookmarkStart w:id="37967" w:name="_Toc531583771"/>
              <w:bookmarkEnd w:id="37962"/>
              <w:bookmarkEnd w:id="37963"/>
              <w:bookmarkEnd w:id="37964"/>
              <w:bookmarkEnd w:id="37965"/>
              <w:bookmarkEnd w:id="37966"/>
              <w:bookmarkEnd w:id="37967"/>
            </w:del>
          </w:p>
        </w:tc>
        <w:tc>
          <w:tcPr>
            <w:tcW w:w="1266" w:type="dxa"/>
          </w:tcPr>
          <w:p w14:paraId="7E7676E2" w14:textId="3AA8D7AB" w:rsidR="00451F3E" w:rsidDel="00096943" w:rsidRDefault="00451F3E" w:rsidP="00D10B12">
            <w:pPr>
              <w:spacing w:line="288" w:lineRule="auto"/>
              <w:contextualSpacing/>
              <w:rPr>
                <w:del w:id="37968" w:author="Tran Huan" w:date="2018-11-25T22:00:00Z"/>
                <w:lang w:val="en-US"/>
              </w:rPr>
              <w:pPrChange w:id="37969" w:author="Tran Huan" w:date="2018-12-03T01:23:00Z">
                <w:pPr>
                  <w:spacing w:line="360" w:lineRule="auto"/>
                </w:pPr>
              </w:pPrChange>
            </w:pPr>
            <w:bookmarkStart w:id="37970" w:name="_Toc531004535"/>
            <w:bookmarkStart w:id="37971" w:name="_Toc531006452"/>
            <w:bookmarkStart w:id="37972" w:name="_Toc531572445"/>
            <w:bookmarkStart w:id="37973" w:name="_Toc531576293"/>
            <w:bookmarkStart w:id="37974" w:name="_Toc531580034"/>
            <w:bookmarkStart w:id="37975" w:name="_Toc531583772"/>
            <w:bookmarkEnd w:id="37970"/>
            <w:bookmarkEnd w:id="37971"/>
            <w:bookmarkEnd w:id="37972"/>
            <w:bookmarkEnd w:id="37973"/>
            <w:bookmarkEnd w:id="37974"/>
            <w:bookmarkEnd w:id="37975"/>
          </w:p>
        </w:tc>
        <w:tc>
          <w:tcPr>
            <w:tcW w:w="1756" w:type="dxa"/>
          </w:tcPr>
          <w:p w14:paraId="21BBA71A" w14:textId="7A668645" w:rsidR="00451F3E" w:rsidDel="00096943" w:rsidRDefault="00451F3E" w:rsidP="00D10B12">
            <w:pPr>
              <w:spacing w:line="288" w:lineRule="auto"/>
              <w:contextualSpacing/>
              <w:rPr>
                <w:del w:id="37976" w:author="Tran Huan" w:date="2018-11-25T22:00:00Z"/>
                <w:lang w:val="en-US"/>
              </w:rPr>
              <w:pPrChange w:id="37977" w:author="Tran Huan" w:date="2018-12-03T01:23:00Z">
                <w:pPr>
                  <w:spacing w:line="360" w:lineRule="auto"/>
                </w:pPr>
              </w:pPrChange>
            </w:pPr>
            <w:bookmarkStart w:id="37978" w:name="_Toc531004536"/>
            <w:bookmarkStart w:id="37979" w:name="_Toc531006453"/>
            <w:bookmarkStart w:id="37980" w:name="_Toc531572446"/>
            <w:bookmarkStart w:id="37981" w:name="_Toc531576294"/>
            <w:bookmarkStart w:id="37982" w:name="_Toc531580035"/>
            <w:bookmarkStart w:id="37983" w:name="_Toc531583773"/>
            <w:bookmarkEnd w:id="37978"/>
            <w:bookmarkEnd w:id="37979"/>
            <w:bookmarkEnd w:id="37980"/>
            <w:bookmarkEnd w:id="37981"/>
            <w:bookmarkEnd w:id="37982"/>
            <w:bookmarkEnd w:id="37983"/>
          </w:p>
        </w:tc>
        <w:bookmarkStart w:id="37984" w:name="_Toc531004537"/>
        <w:bookmarkStart w:id="37985" w:name="_Toc531006454"/>
        <w:bookmarkStart w:id="37986" w:name="_Toc531572447"/>
        <w:bookmarkStart w:id="37987" w:name="_Toc531576295"/>
        <w:bookmarkStart w:id="37988" w:name="_Toc531580036"/>
        <w:bookmarkStart w:id="37989" w:name="_Toc531583774"/>
        <w:bookmarkEnd w:id="37984"/>
        <w:bookmarkEnd w:id="37985"/>
        <w:bookmarkEnd w:id="37986"/>
        <w:bookmarkEnd w:id="37987"/>
        <w:bookmarkEnd w:id="37988"/>
        <w:bookmarkEnd w:id="37989"/>
      </w:tr>
      <w:tr w:rsidR="00F45A48" w:rsidDel="00096943" w14:paraId="50F1EF56" w14:textId="5AC391BD" w:rsidTr="00A72A60">
        <w:trPr>
          <w:del w:id="37990" w:author="Tran Huan" w:date="2018-11-25T22:00:00Z"/>
        </w:trPr>
        <w:tc>
          <w:tcPr>
            <w:tcW w:w="805" w:type="dxa"/>
          </w:tcPr>
          <w:p w14:paraId="5A590F48" w14:textId="2FFA0D9A" w:rsidR="00F45A48" w:rsidDel="00096943" w:rsidRDefault="00F45A48" w:rsidP="00D10B12">
            <w:pPr>
              <w:spacing w:line="288" w:lineRule="auto"/>
              <w:contextualSpacing/>
              <w:jc w:val="center"/>
              <w:rPr>
                <w:del w:id="37991" w:author="Tran Huan" w:date="2018-11-25T22:00:00Z"/>
                <w:lang w:val="en-US"/>
              </w:rPr>
              <w:pPrChange w:id="37992" w:author="Tran Huan" w:date="2018-12-03T01:23:00Z">
                <w:pPr>
                  <w:spacing w:line="360" w:lineRule="auto"/>
                  <w:jc w:val="center"/>
                </w:pPr>
              </w:pPrChange>
            </w:pPr>
            <w:del w:id="37993" w:author="Tran Huan" w:date="2018-11-25T22:00:00Z">
              <w:r w:rsidDel="00096943">
                <w:rPr>
                  <w:lang w:val="en-US"/>
                </w:rPr>
                <w:delText>2</w:delText>
              </w:r>
              <w:bookmarkStart w:id="37994" w:name="_Toc531004538"/>
              <w:bookmarkStart w:id="37995" w:name="_Toc531006455"/>
              <w:bookmarkStart w:id="37996" w:name="_Toc531572448"/>
              <w:bookmarkStart w:id="37997" w:name="_Toc531576296"/>
              <w:bookmarkStart w:id="37998" w:name="_Toc531580037"/>
              <w:bookmarkStart w:id="37999" w:name="_Toc531583775"/>
              <w:bookmarkEnd w:id="37994"/>
              <w:bookmarkEnd w:id="37995"/>
              <w:bookmarkEnd w:id="37996"/>
              <w:bookmarkEnd w:id="37997"/>
              <w:bookmarkEnd w:id="37998"/>
              <w:bookmarkEnd w:id="37999"/>
            </w:del>
          </w:p>
        </w:tc>
        <w:tc>
          <w:tcPr>
            <w:tcW w:w="1980" w:type="dxa"/>
          </w:tcPr>
          <w:p w14:paraId="25AC1C8B" w14:textId="26E8AC68" w:rsidR="00F45A48" w:rsidDel="00096943" w:rsidRDefault="00F45A48" w:rsidP="00D10B12">
            <w:pPr>
              <w:spacing w:line="288" w:lineRule="auto"/>
              <w:contextualSpacing/>
              <w:rPr>
                <w:del w:id="38000" w:author="Tran Huan" w:date="2018-11-25T22:00:00Z"/>
                <w:lang w:val="en-US"/>
              </w:rPr>
              <w:pPrChange w:id="38001" w:author="Tran Huan" w:date="2018-12-03T01:23:00Z">
                <w:pPr>
                  <w:spacing w:line="360" w:lineRule="auto"/>
                </w:pPr>
              </w:pPrChange>
            </w:pPr>
            <w:del w:id="38002" w:author="Tran Huan" w:date="2018-11-25T22:00:00Z">
              <w:r w:rsidDel="00096943">
                <w:rPr>
                  <w:lang w:val="en-US"/>
                </w:rPr>
                <w:delText>inputText</w:delText>
              </w:r>
              <w:bookmarkStart w:id="38003" w:name="_Toc531004539"/>
              <w:bookmarkStart w:id="38004" w:name="_Toc531006456"/>
              <w:bookmarkStart w:id="38005" w:name="_Toc531572449"/>
              <w:bookmarkStart w:id="38006" w:name="_Toc531576297"/>
              <w:bookmarkStart w:id="38007" w:name="_Toc531580038"/>
              <w:bookmarkStart w:id="38008" w:name="_Toc531583776"/>
              <w:bookmarkEnd w:id="38003"/>
              <w:bookmarkEnd w:id="38004"/>
              <w:bookmarkEnd w:id="38005"/>
              <w:bookmarkEnd w:id="38006"/>
              <w:bookmarkEnd w:id="38007"/>
              <w:bookmarkEnd w:id="38008"/>
            </w:del>
          </w:p>
        </w:tc>
        <w:tc>
          <w:tcPr>
            <w:tcW w:w="2970" w:type="dxa"/>
          </w:tcPr>
          <w:p w14:paraId="56CFBCBD" w14:textId="69958C20" w:rsidR="00F45A48" w:rsidDel="00096943" w:rsidRDefault="00D20C30" w:rsidP="00D10B12">
            <w:pPr>
              <w:spacing w:line="288" w:lineRule="auto"/>
              <w:contextualSpacing/>
              <w:rPr>
                <w:del w:id="38009" w:author="Tran Huan" w:date="2018-11-25T22:00:00Z"/>
                <w:lang w:val="en-US"/>
              </w:rPr>
              <w:pPrChange w:id="38010" w:author="Tran Huan" w:date="2018-12-03T01:23:00Z">
                <w:pPr>
                  <w:spacing w:line="360" w:lineRule="auto"/>
                </w:pPr>
              </w:pPrChange>
            </w:pPr>
            <w:del w:id="38011" w:author="Tran Huan" w:date="2018-11-25T22:00:00Z">
              <w:r w:rsidDel="00096943">
                <w:rPr>
                  <w:lang w:val="en-US"/>
                </w:rPr>
                <w:delText>Thời gian lấy đồ</w:delText>
              </w:r>
              <w:bookmarkStart w:id="38012" w:name="_Toc531004540"/>
              <w:bookmarkStart w:id="38013" w:name="_Toc531006457"/>
              <w:bookmarkStart w:id="38014" w:name="_Toc531572450"/>
              <w:bookmarkStart w:id="38015" w:name="_Toc531576298"/>
              <w:bookmarkStart w:id="38016" w:name="_Toc531580039"/>
              <w:bookmarkStart w:id="38017" w:name="_Toc531583777"/>
              <w:bookmarkEnd w:id="38012"/>
              <w:bookmarkEnd w:id="38013"/>
              <w:bookmarkEnd w:id="38014"/>
              <w:bookmarkEnd w:id="38015"/>
              <w:bookmarkEnd w:id="38016"/>
              <w:bookmarkEnd w:id="38017"/>
            </w:del>
          </w:p>
        </w:tc>
        <w:tc>
          <w:tcPr>
            <w:tcW w:w="1266" w:type="dxa"/>
          </w:tcPr>
          <w:p w14:paraId="7A8879FF" w14:textId="292D93AC" w:rsidR="00F45A48" w:rsidDel="00096943" w:rsidRDefault="00F45A48" w:rsidP="00D10B12">
            <w:pPr>
              <w:spacing w:line="288" w:lineRule="auto"/>
              <w:contextualSpacing/>
              <w:rPr>
                <w:del w:id="38018" w:author="Tran Huan" w:date="2018-11-25T22:00:00Z"/>
                <w:lang w:val="en-US"/>
              </w:rPr>
              <w:pPrChange w:id="38019" w:author="Tran Huan" w:date="2018-12-03T01:23:00Z">
                <w:pPr>
                  <w:spacing w:line="360" w:lineRule="auto"/>
                </w:pPr>
              </w:pPrChange>
            </w:pPr>
            <w:bookmarkStart w:id="38020" w:name="_Toc531004541"/>
            <w:bookmarkStart w:id="38021" w:name="_Toc531006458"/>
            <w:bookmarkStart w:id="38022" w:name="_Toc531572451"/>
            <w:bookmarkStart w:id="38023" w:name="_Toc531576299"/>
            <w:bookmarkStart w:id="38024" w:name="_Toc531580040"/>
            <w:bookmarkStart w:id="38025" w:name="_Toc531583778"/>
            <w:bookmarkEnd w:id="38020"/>
            <w:bookmarkEnd w:id="38021"/>
            <w:bookmarkEnd w:id="38022"/>
            <w:bookmarkEnd w:id="38023"/>
            <w:bookmarkEnd w:id="38024"/>
            <w:bookmarkEnd w:id="38025"/>
          </w:p>
        </w:tc>
        <w:tc>
          <w:tcPr>
            <w:tcW w:w="1756" w:type="dxa"/>
          </w:tcPr>
          <w:p w14:paraId="60BD1595" w14:textId="5487047A" w:rsidR="00F45A48" w:rsidDel="00096943" w:rsidRDefault="00F45A48" w:rsidP="00D10B12">
            <w:pPr>
              <w:spacing w:line="288" w:lineRule="auto"/>
              <w:contextualSpacing/>
              <w:rPr>
                <w:del w:id="38026" w:author="Tran Huan" w:date="2018-11-25T22:00:00Z"/>
                <w:lang w:val="en-US"/>
              </w:rPr>
              <w:pPrChange w:id="38027" w:author="Tran Huan" w:date="2018-12-03T01:23:00Z">
                <w:pPr>
                  <w:spacing w:line="360" w:lineRule="auto"/>
                </w:pPr>
              </w:pPrChange>
            </w:pPr>
            <w:bookmarkStart w:id="38028" w:name="_Toc531004542"/>
            <w:bookmarkStart w:id="38029" w:name="_Toc531006459"/>
            <w:bookmarkStart w:id="38030" w:name="_Toc531572452"/>
            <w:bookmarkStart w:id="38031" w:name="_Toc531576300"/>
            <w:bookmarkStart w:id="38032" w:name="_Toc531580041"/>
            <w:bookmarkStart w:id="38033" w:name="_Toc531583779"/>
            <w:bookmarkEnd w:id="38028"/>
            <w:bookmarkEnd w:id="38029"/>
            <w:bookmarkEnd w:id="38030"/>
            <w:bookmarkEnd w:id="38031"/>
            <w:bookmarkEnd w:id="38032"/>
            <w:bookmarkEnd w:id="38033"/>
          </w:p>
        </w:tc>
        <w:bookmarkStart w:id="38034" w:name="_Toc531004543"/>
        <w:bookmarkStart w:id="38035" w:name="_Toc531006460"/>
        <w:bookmarkStart w:id="38036" w:name="_Toc531572453"/>
        <w:bookmarkStart w:id="38037" w:name="_Toc531576301"/>
        <w:bookmarkStart w:id="38038" w:name="_Toc531580042"/>
        <w:bookmarkStart w:id="38039" w:name="_Toc531583780"/>
        <w:bookmarkEnd w:id="38034"/>
        <w:bookmarkEnd w:id="38035"/>
        <w:bookmarkEnd w:id="38036"/>
        <w:bookmarkEnd w:id="38037"/>
        <w:bookmarkEnd w:id="38038"/>
        <w:bookmarkEnd w:id="38039"/>
      </w:tr>
      <w:tr w:rsidR="00D20C30" w:rsidDel="00096943" w14:paraId="7BBA8271" w14:textId="2CE757A9" w:rsidTr="00A72A60">
        <w:trPr>
          <w:del w:id="38040" w:author="Tran Huan" w:date="2018-11-25T22:00:00Z"/>
        </w:trPr>
        <w:tc>
          <w:tcPr>
            <w:tcW w:w="805" w:type="dxa"/>
          </w:tcPr>
          <w:p w14:paraId="2B50FBBE" w14:textId="1BBADC33" w:rsidR="00D20C30" w:rsidDel="00096943" w:rsidRDefault="00D20C30" w:rsidP="00D10B12">
            <w:pPr>
              <w:spacing w:line="288" w:lineRule="auto"/>
              <w:contextualSpacing/>
              <w:jc w:val="center"/>
              <w:rPr>
                <w:del w:id="38041" w:author="Tran Huan" w:date="2018-11-25T22:00:00Z"/>
                <w:lang w:val="en-US"/>
              </w:rPr>
              <w:pPrChange w:id="38042" w:author="Tran Huan" w:date="2018-12-03T01:23:00Z">
                <w:pPr>
                  <w:spacing w:line="360" w:lineRule="auto"/>
                  <w:jc w:val="center"/>
                </w:pPr>
              </w:pPrChange>
            </w:pPr>
            <w:del w:id="38043" w:author="Tran Huan" w:date="2018-11-25T22:00:00Z">
              <w:r w:rsidDel="00096943">
                <w:rPr>
                  <w:lang w:val="en-US"/>
                </w:rPr>
                <w:delText>3</w:delText>
              </w:r>
              <w:bookmarkStart w:id="38044" w:name="_Toc531004544"/>
              <w:bookmarkStart w:id="38045" w:name="_Toc531006461"/>
              <w:bookmarkStart w:id="38046" w:name="_Toc531572454"/>
              <w:bookmarkStart w:id="38047" w:name="_Toc531576302"/>
              <w:bookmarkStart w:id="38048" w:name="_Toc531580043"/>
              <w:bookmarkStart w:id="38049" w:name="_Toc531583781"/>
              <w:bookmarkEnd w:id="38044"/>
              <w:bookmarkEnd w:id="38045"/>
              <w:bookmarkEnd w:id="38046"/>
              <w:bookmarkEnd w:id="38047"/>
              <w:bookmarkEnd w:id="38048"/>
              <w:bookmarkEnd w:id="38049"/>
            </w:del>
          </w:p>
        </w:tc>
        <w:tc>
          <w:tcPr>
            <w:tcW w:w="1980" w:type="dxa"/>
          </w:tcPr>
          <w:p w14:paraId="5CD66038" w14:textId="6A9E5084" w:rsidR="00D20C30" w:rsidDel="00096943" w:rsidRDefault="00D20C30" w:rsidP="00D10B12">
            <w:pPr>
              <w:spacing w:line="288" w:lineRule="auto"/>
              <w:contextualSpacing/>
              <w:rPr>
                <w:del w:id="38050" w:author="Tran Huan" w:date="2018-11-25T22:00:00Z"/>
                <w:lang w:val="en-US"/>
              </w:rPr>
              <w:pPrChange w:id="38051" w:author="Tran Huan" w:date="2018-12-03T01:23:00Z">
                <w:pPr>
                  <w:spacing w:line="360" w:lineRule="auto"/>
                </w:pPr>
              </w:pPrChange>
            </w:pPr>
            <w:del w:id="38052" w:author="Tran Huan" w:date="2018-11-25T22:00:00Z">
              <w:r w:rsidDel="00096943">
                <w:rPr>
                  <w:lang w:val="en-US"/>
                </w:rPr>
                <w:delText>inputText</w:delText>
              </w:r>
              <w:bookmarkStart w:id="38053" w:name="_Toc531004545"/>
              <w:bookmarkStart w:id="38054" w:name="_Toc531006462"/>
              <w:bookmarkStart w:id="38055" w:name="_Toc531572455"/>
              <w:bookmarkStart w:id="38056" w:name="_Toc531576303"/>
              <w:bookmarkStart w:id="38057" w:name="_Toc531580044"/>
              <w:bookmarkStart w:id="38058" w:name="_Toc531583782"/>
              <w:bookmarkEnd w:id="38053"/>
              <w:bookmarkEnd w:id="38054"/>
              <w:bookmarkEnd w:id="38055"/>
              <w:bookmarkEnd w:id="38056"/>
              <w:bookmarkEnd w:id="38057"/>
              <w:bookmarkEnd w:id="38058"/>
            </w:del>
          </w:p>
        </w:tc>
        <w:tc>
          <w:tcPr>
            <w:tcW w:w="2970" w:type="dxa"/>
          </w:tcPr>
          <w:p w14:paraId="27362707" w14:textId="00354B4F" w:rsidR="00D20C30" w:rsidDel="00096943" w:rsidRDefault="00D20C30" w:rsidP="00D10B12">
            <w:pPr>
              <w:spacing w:line="288" w:lineRule="auto"/>
              <w:contextualSpacing/>
              <w:rPr>
                <w:del w:id="38059" w:author="Tran Huan" w:date="2018-11-25T22:00:00Z"/>
                <w:lang w:val="en-US"/>
              </w:rPr>
              <w:pPrChange w:id="38060" w:author="Tran Huan" w:date="2018-12-03T01:23:00Z">
                <w:pPr>
                  <w:spacing w:line="360" w:lineRule="auto"/>
                </w:pPr>
              </w:pPrChange>
            </w:pPr>
            <w:del w:id="38061" w:author="Tran Huan" w:date="2018-11-25T22:00:00Z">
              <w:r w:rsidDel="00096943">
                <w:rPr>
                  <w:lang w:val="en-US"/>
                </w:rPr>
                <w:delText>Ngày trả đồ</w:delText>
              </w:r>
              <w:bookmarkStart w:id="38062" w:name="_Toc531004546"/>
              <w:bookmarkStart w:id="38063" w:name="_Toc531006463"/>
              <w:bookmarkStart w:id="38064" w:name="_Toc531572456"/>
              <w:bookmarkStart w:id="38065" w:name="_Toc531576304"/>
              <w:bookmarkStart w:id="38066" w:name="_Toc531580045"/>
              <w:bookmarkStart w:id="38067" w:name="_Toc531583783"/>
              <w:bookmarkEnd w:id="38062"/>
              <w:bookmarkEnd w:id="38063"/>
              <w:bookmarkEnd w:id="38064"/>
              <w:bookmarkEnd w:id="38065"/>
              <w:bookmarkEnd w:id="38066"/>
              <w:bookmarkEnd w:id="38067"/>
            </w:del>
          </w:p>
        </w:tc>
        <w:tc>
          <w:tcPr>
            <w:tcW w:w="1266" w:type="dxa"/>
          </w:tcPr>
          <w:p w14:paraId="6383F37C" w14:textId="1796D624" w:rsidR="00D20C30" w:rsidDel="00096943" w:rsidRDefault="00D20C30" w:rsidP="00D10B12">
            <w:pPr>
              <w:spacing w:line="288" w:lineRule="auto"/>
              <w:contextualSpacing/>
              <w:rPr>
                <w:del w:id="38068" w:author="Tran Huan" w:date="2018-11-25T22:00:00Z"/>
                <w:lang w:val="en-US"/>
              </w:rPr>
              <w:pPrChange w:id="38069" w:author="Tran Huan" w:date="2018-12-03T01:23:00Z">
                <w:pPr>
                  <w:spacing w:line="360" w:lineRule="auto"/>
                </w:pPr>
              </w:pPrChange>
            </w:pPr>
            <w:bookmarkStart w:id="38070" w:name="_Toc531004547"/>
            <w:bookmarkStart w:id="38071" w:name="_Toc531006464"/>
            <w:bookmarkStart w:id="38072" w:name="_Toc531572457"/>
            <w:bookmarkStart w:id="38073" w:name="_Toc531576305"/>
            <w:bookmarkStart w:id="38074" w:name="_Toc531580046"/>
            <w:bookmarkStart w:id="38075" w:name="_Toc531583784"/>
            <w:bookmarkEnd w:id="38070"/>
            <w:bookmarkEnd w:id="38071"/>
            <w:bookmarkEnd w:id="38072"/>
            <w:bookmarkEnd w:id="38073"/>
            <w:bookmarkEnd w:id="38074"/>
            <w:bookmarkEnd w:id="38075"/>
          </w:p>
        </w:tc>
        <w:tc>
          <w:tcPr>
            <w:tcW w:w="1756" w:type="dxa"/>
          </w:tcPr>
          <w:p w14:paraId="5820C1E0" w14:textId="10A1DEA7" w:rsidR="00D20C30" w:rsidDel="00096943" w:rsidRDefault="00D20C30" w:rsidP="00D10B12">
            <w:pPr>
              <w:spacing w:line="288" w:lineRule="auto"/>
              <w:contextualSpacing/>
              <w:rPr>
                <w:del w:id="38076" w:author="Tran Huan" w:date="2018-11-25T22:00:00Z"/>
                <w:lang w:val="en-US"/>
              </w:rPr>
              <w:pPrChange w:id="38077" w:author="Tran Huan" w:date="2018-12-03T01:23:00Z">
                <w:pPr>
                  <w:spacing w:line="360" w:lineRule="auto"/>
                </w:pPr>
              </w:pPrChange>
            </w:pPr>
            <w:bookmarkStart w:id="38078" w:name="_Toc531004548"/>
            <w:bookmarkStart w:id="38079" w:name="_Toc531006465"/>
            <w:bookmarkStart w:id="38080" w:name="_Toc531572458"/>
            <w:bookmarkStart w:id="38081" w:name="_Toc531576306"/>
            <w:bookmarkStart w:id="38082" w:name="_Toc531580047"/>
            <w:bookmarkStart w:id="38083" w:name="_Toc531583785"/>
            <w:bookmarkEnd w:id="38078"/>
            <w:bookmarkEnd w:id="38079"/>
            <w:bookmarkEnd w:id="38080"/>
            <w:bookmarkEnd w:id="38081"/>
            <w:bookmarkEnd w:id="38082"/>
            <w:bookmarkEnd w:id="38083"/>
          </w:p>
        </w:tc>
        <w:bookmarkStart w:id="38084" w:name="_Toc531004549"/>
        <w:bookmarkStart w:id="38085" w:name="_Toc531006466"/>
        <w:bookmarkStart w:id="38086" w:name="_Toc531572459"/>
        <w:bookmarkStart w:id="38087" w:name="_Toc531576307"/>
        <w:bookmarkStart w:id="38088" w:name="_Toc531580048"/>
        <w:bookmarkStart w:id="38089" w:name="_Toc531583786"/>
        <w:bookmarkEnd w:id="38084"/>
        <w:bookmarkEnd w:id="38085"/>
        <w:bookmarkEnd w:id="38086"/>
        <w:bookmarkEnd w:id="38087"/>
        <w:bookmarkEnd w:id="38088"/>
        <w:bookmarkEnd w:id="38089"/>
      </w:tr>
      <w:tr w:rsidR="00D20C30" w:rsidDel="00096943" w14:paraId="67EBED48" w14:textId="6701F20A" w:rsidTr="00A72A60">
        <w:trPr>
          <w:del w:id="38090" w:author="Tran Huan" w:date="2018-11-25T22:00:00Z"/>
        </w:trPr>
        <w:tc>
          <w:tcPr>
            <w:tcW w:w="805" w:type="dxa"/>
          </w:tcPr>
          <w:p w14:paraId="369CC96F" w14:textId="421AB3C2" w:rsidR="00D20C30" w:rsidDel="00096943" w:rsidRDefault="00D20C30" w:rsidP="00D10B12">
            <w:pPr>
              <w:spacing w:line="288" w:lineRule="auto"/>
              <w:contextualSpacing/>
              <w:jc w:val="center"/>
              <w:rPr>
                <w:del w:id="38091" w:author="Tran Huan" w:date="2018-11-25T22:00:00Z"/>
                <w:lang w:val="en-US"/>
              </w:rPr>
              <w:pPrChange w:id="38092" w:author="Tran Huan" w:date="2018-12-03T01:23:00Z">
                <w:pPr>
                  <w:spacing w:line="360" w:lineRule="auto"/>
                  <w:jc w:val="center"/>
                </w:pPr>
              </w:pPrChange>
            </w:pPr>
            <w:del w:id="38093" w:author="Tran Huan" w:date="2018-11-25T22:00:00Z">
              <w:r w:rsidDel="00096943">
                <w:rPr>
                  <w:lang w:val="en-US"/>
                </w:rPr>
                <w:delText>4</w:delText>
              </w:r>
              <w:bookmarkStart w:id="38094" w:name="_Toc531004550"/>
              <w:bookmarkStart w:id="38095" w:name="_Toc531006467"/>
              <w:bookmarkStart w:id="38096" w:name="_Toc531572460"/>
              <w:bookmarkStart w:id="38097" w:name="_Toc531576308"/>
              <w:bookmarkStart w:id="38098" w:name="_Toc531580049"/>
              <w:bookmarkStart w:id="38099" w:name="_Toc531583787"/>
              <w:bookmarkEnd w:id="38094"/>
              <w:bookmarkEnd w:id="38095"/>
              <w:bookmarkEnd w:id="38096"/>
              <w:bookmarkEnd w:id="38097"/>
              <w:bookmarkEnd w:id="38098"/>
              <w:bookmarkEnd w:id="38099"/>
            </w:del>
          </w:p>
        </w:tc>
        <w:tc>
          <w:tcPr>
            <w:tcW w:w="1980" w:type="dxa"/>
          </w:tcPr>
          <w:p w14:paraId="37E88549" w14:textId="5ECC4153" w:rsidR="00D20C30" w:rsidDel="00096943" w:rsidRDefault="00D20C30" w:rsidP="00D10B12">
            <w:pPr>
              <w:spacing w:line="288" w:lineRule="auto"/>
              <w:contextualSpacing/>
              <w:rPr>
                <w:del w:id="38100" w:author="Tran Huan" w:date="2018-11-25T22:00:00Z"/>
                <w:lang w:val="en-US"/>
              </w:rPr>
              <w:pPrChange w:id="38101" w:author="Tran Huan" w:date="2018-12-03T01:23:00Z">
                <w:pPr>
                  <w:spacing w:line="360" w:lineRule="auto"/>
                </w:pPr>
              </w:pPrChange>
            </w:pPr>
            <w:del w:id="38102" w:author="Tran Huan" w:date="2018-11-25T22:00:00Z">
              <w:r w:rsidDel="00096943">
                <w:rPr>
                  <w:lang w:val="en-US"/>
                </w:rPr>
                <w:delText>inputText</w:delText>
              </w:r>
              <w:bookmarkStart w:id="38103" w:name="_Toc531004551"/>
              <w:bookmarkStart w:id="38104" w:name="_Toc531006468"/>
              <w:bookmarkStart w:id="38105" w:name="_Toc531572461"/>
              <w:bookmarkStart w:id="38106" w:name="_Toc531576309"/>
              <w:bookmarkStart w:id="38107" w:name="_Toc531580050"/>
              <w:bookmarkStart w:id="38108" w:name="_Toc531583788"/>
              <w:bookmarkEnd w:id="38103"/>
              <w:bookmarkEnd w:id="38104"/>
              <w:bookmarkEnd w:id="38105"/>
              <w:bookmarkEnd w:id="38106"/>
              <w:bookmarkEnd w:id="38107"/>
              <w:bookmarkEnd w:id="38108"/>
            </w:del>
          </w:p>
        </w:tc>
        <w:tc>
          <w:tcPr>
            <w:tcW w:w="2970" w:type="dxa"/>
          </w:tcPr>
          <w:p w14:paraId="6E4E12D0" w14:textId="25FD92EC" w:rsidR="00D20C30" w:rsidDel="00096943" w:rsidRDefault="00D20C30" w:rsidP="00D10B12">
            <w:pPr>
              <w:spacing w:line="288" w:lineRule="auto"/>
              <w:contextualSpacing/>
              <w:rPr>
                <w:del w:id="38109" w:author="Tran Huan" w:date="2018-11-25T22:00:00Z"/>
                <w:lang w:val="en-US"/>
              </w:rPr>
              <w:pPrChange w:id="38110" w:author="Tran Huan" w:date="2018-12-03T01:23:00Z">
                <w:pPr>
                  <w:spacing w:line="360" w:lineRule="auto"/>
                </w:pPr>
              </w:pPrChange>
            </w:pPr>
            <w:del w:id="38111" w:author="Tran Huan" w:date="2018-11-25T22:00:00Z">
              <w:r w:rsidDel="00096943">
                <w:rPr>
                  <w:lang w:val="en-US"/>
                </w:rPr>
                <w:delText>Thời gian trả đồ</w:delText>
              </w:r>
              <w:bookmarkStart w:id="38112" w:name="_Toc531004552"/>
              <w:bookmarkStart w:id="38113" w:name="_Toc531006469"/>
              <w:bookmarkStart w:id="38114" w:name="_Toc531572462"/>
              <w:bookmarkStart w:id="38115" w:name="_Toc531576310"/>
              <w:bookmarkStart w:id="38116" w:name="_Toc531580051"/>
              <w:bookmarkStart w:id="38117" w:name="_Toc531583789"/>
              <w:bookmarkEnd w:id="38112"/>
              <w:bookmarkEnd w:id="38113"/>
              <w:bookmarkEnd w:id="38114"/>
              <w:bookmarkEnd w:id="38115"/>
              <w:bookmarkEnd w:id="38116"/>
              <w:bookmarkEnd w:id="38117"/>
            </w:del>
          </w:p>
        </w:tc>
        <w:tc>
          <w:tcPr>
            <w:tcW w:w="1266" w:type="dxa"/>
          </w:tcPr>
          <w:p w14:paraId="4434B8D6" w14:textId="0BFA4061" w:rsidR="00D20C30" w:rsidDel="00096943" w:rsidRDefault="00D20C30" w:rsidP="00D10B12">
            <w:pPr>
              <w:spacing w:line="288" w:lineRule="auto"/>
              <w:contextualSpacing/>
              <w:rPr>
                <w:del w:id="38118" w:author="Tran Huan" w:date="2018-11-25T22:00:00Z"/>
                <w:lang w:val="en-US"/>
              </w:rPr>
              <w:pPrChange w:id="38119" w:author="Tran Huan" w:date="2018-12-03T01:23:00Z">
                <w:pPr>
                  <w:spacing w:line="360" w:lineRule="auto"/>
                </w:pPr>
              </w:pPrChange>
            </w:pPr>
            <w:bookmarkStart w:id="38120" w:name="_Toc531004553"/>
            <w:bookmarkStart w:id="38121" w:name="_Toc531006470"/>
            <w:bookmarkStart w:id="38122" w:name="_Toc531572463"/>
            <w:bookmarkStart w:id="38123" w:name="_Toc531576311"/>
            <w:bookmarkStart w:id="38124" w:name="_Toc531580052"/>
            <w:bookmarkStart w:id="38125" w:name="_Toc531583790"/>
            <w:bookmarkEnd w:id="38120"/>
            <w:bookmarkEnd w:id="38121"/>
            <w:bookmarkEnd w:id="38122"/>
            <w:bookmarkEnd w:id="38123"/>
            <w:bookmarkEnd w:id="38124"/>
            <w:bookmarkEnd w:id="38125"/>
          </w:p>
        </w:tc>
        <w:tc>
          <w:tcPr>
            <w:tcW w:w="1756" w:type="dxa"/>
          </w:tcPr>
          <w:p w14:paraId="35A3CC93" w14:textId="1A847825" w:rsidR="00D20C30" w:rsidDel="00096943" w:rsidRDefault="00D20C30" w:rsidP="00D10B12">
            <w:pPr>
              <w:spacing w:line="288" w:lineRule="auto"/>
              <w:contextualSpacing/>
              <w:rPr>
                <w:del w:id="38126" w:author="Tran Huan" w:date="2018-11-25T22:00:00Z"/>
                <w:lang w:val="en-US"/>
              </w:rPr>
              <w:pPrChange w:id="38127" w:author="Tran Huan" w:date="2018-12-03T01:23:00Z">
                <w:pPr>
                  <w:spacing w:line="360" w:lineRule="auto"/>
                </w:pPr>
              </w:pPrChange>
            </w:pPr>
            <w:bookmarkStart w:id="38128" w:name="_Toc531004554"/>
            <w:bookmarkStart w:id="38129" w:name="_Toc531006471"/>
            <w:bookmarkStart w:id="38130" w:name="_Toc531572464"/>
            <w:bookmarkStart w:id="38131" w:name="_Toc531576312"/>
            <w:bookmarkStart w:id="38132" w:name="_Toc531580053"/>
            <w:bookmarkStart w:id="38133" w:name="_Toc531583791"/>
            <w:bookmarkEnd w:id="38128"/>
            <w:bookmarkEnd w:id="38129"/>
            <w:bookmarkEnd w:id="38130"/>
            <w:bookmarkEnd w:id="38131"/>
            <w:bookmarkEnd w:id="38132"/>
            <w:bookmarkEnd w:id="38133"/>
          </w:p>
        </w:tc>
        <w:bookmarkStart w:id="38134" w:name="_Toc531004555"/>
        <w:bookmarkStart w:id="38135" w:name="_Toc531006472"/>
        <w:bookmarkStart w:id="38136" w:name="_Toc531572465"/>
        <w:bookmarkStart w:id="38137" w:name="_Toc531576313"/>
        <w:bookmarkStart w:id="38138" w:name="_Toc531580054"/>
        <w:bookmarkStart w:id="38139" w:name="_Toc531583792"/>
        <w:bookmarkEnd w:id="38134"/>
        <w:bookmarkEnd w:id="38135"/>
        <w:bookmarkEnd w:id="38136"/>
        <w:bookmarkEnd w:id="38137"/>
        <w:bookmarkEnd w:id="38138"/>
        <w:bookmarkEnd w:id="38139"/>
      </w:tr>
      <w:tr w:rsidR="00B65F17" w:rsidDel="00096943" w14:paraId="7D9B709A" w14:textId="5E469EDC" w:rsidTr="00A72A60">
        <w:trPr>
          <w:ins w:id="38140" w:author="phuong vu" w:date="2018-11-21T23:04:00Z"/>
          <w:del w:id="38141" w:author="Tran Huan" w:date="2018-11-25T22:00:00Z"/>
        </w:trPr>
        <w:tc>
          <w:tcPr>
            <w:tcW w:w="805" w:type="dxa"/>
          </w:tcPr>
          <w:p w14:paraId="27CDFF7D" w14:textId="50AF583A" w:rsidR="00B65F17" w:rsidDel="00096943" w:rsidRDefault="00B65F17" w:rsidP="00D10B12">
            <w:pPr>
              <w:spacing w:line="288" w:lineRule="auto"/>
              <w:contextualSpacing/>
              <w:jc w:val="center"/>
              <w:rPr>
                <w:ins w:id="38142" w:author="phuong vu" w:date="2018-11-21T23:04:00Z"/>
                <w:del w:id="38143" w:author="Tran Huan" w:date="2018-11-25T22:00:00Z"/>
                <w:lang w:val="en-US"/>
              </w:rPr>
              <w:pPrChange w:id="38144" w:author="Tran Huan" w:date="2018-12-03T01:23:00Z">
                <w:pPr>
                  <w:spacing w:line="360" w:lineRule="auto"/>
                  <w:jc w:val="center"/>
                </w:pPr>
              </w:pPrChange>
            </w:pPr>
            <w:ins w:id="38145" w:author="phuong vu" w:date="2018-11-21T23:04:00Z">
              <w:del w:id="38146" w:author="Tran Huan" w:date="2018-11-25T22:00:00Z">
                <w:r w:rsidDel="00096943">
                  <w:rPr>
                    <w:lang w:val="en-US"/>
                  </w:rPr>
                  <w:delText>5</w:delText>
                </w:r>
                <w:bookmarkStart w:id="38147" w:name="_Toc531004556"/>
                <w:bookmarkStart w:id="38148" w:name="_Toc531006473"/>
                <w:bookmarkStart w:id="38149" w:name="_Toc531572466"/>
                <w:bookmarkStart w:id="38150" w:name="_Toc531576314"/>
                <w:bookmarkStart w:id="38151" w:name="_Toc531580055"/>
                <w:bookmarkStart w:id="38152" w:name="_Toc531583793"/>
                <w:bookmarkEnd w:id="38147"/>
                <w:bookmarkEnd w:id="38148"/>
                <w:bookmarkEnd w:id="38149"/>
                <w:bookmarkEnd w:id="38150"/>
                <w:bookmarkEnd w:id="38151"/>
                <w:bookmarkEnd w:id="38152"/>
              </w:del>
            </w:ins>
          </w:p>
        </w:tc>
        <w:tc>
          <w:tcPr>
            <w:tcW w:w="1980" w:type="dxa"/>
          </w:tcPr>
          <w:p w14:paraId="24CF34BB" w14:textId="71D886CE" w:rsidR="00B65F17" w:rsidDel="00096943" w:rsidRDefault="00B65F17" w:rsidP="00D10B12">
            <w:pPr>
              <w:spacing w:line="288" w:lineRule="auto"/>
              <w:contextualSpacing/>
              <w:rPr>
                <w:ins w:id="38153" w:author="phuong vu" w:date="2018-11-21T23:04:00Z"/>
                <w:del w:id="38154" w:author="Tran Huan" w:date="2018-11-25T22:00:00Z"/>
                <w:lang w:val="en-US"/>
              </w:rPr>
              <w:pPrChange w:id="38155" w:author="Tran Huan" w:date="2018-12-03T01:23:00Z">
                <w:pPr>
                  <w:spacing w:line="360" w:lineRule="auto"/>
                </w:pPr>
              </w:pPrChange>
            </w:pPr>
            <w:ins w:id="38156" w:author="phuong vu" w:date="2018-11-21T23:04:00Z">
              <w:del w:id="38157" w:author="Tran Huan" w:date="2018-11-25T22:00:00Z">
                <w:r w:rsidDel="00096943">
                  <w:rPr>
                    <w:lang w:val="en-US"/>
                  </w:rPr>
                  <w:delText>inputText</w:delText>
                </w:r>
                <w:bookmarkStart w:id="38158" w:name="_Toc531004557"/>
                <w:bookmarkStart w:id="38159" w:name="_Toc531006474"/>
                <w:bookmarkStart w:id="38160" w:name="_Toc531572467"/>
                <w:bookmarkStart w:id="38161" w:name="_Toc531576315"/>
                <w:bookmarkStart w:id="38162" w:name="_Toc531580056"/>
                <w:bookmarkStart w:id="38163" w:name="_Toc531583794"/>
                <w:bookmarkEnd w:id="38158"/>
                <w:bookmarkEnd w:id="38159"/>
                <w:bookmarkEnd w:id="38160"/>
                <w:bookmarkEnd w:id="38161"/>
                <w:bookmarkEnd w:id="38162"/>
                <w:bookmarkEnd w:id="38163"/>
              </w:del>
            </w:ins>
          </w:p>
        </w:tc>
        <w:tc>
          <w:tcPr>
            <w:tcW w:w="2970" w:type="dxa"/>
          </w:tcPr>
          <w:p w14:paraId="3C26A700" w14:textId="611E3AC1" w:rsidR="00B65F17" w:rsidDel="00096943" w:rsidRDefault="00B65F17" w:rsidP="00D10B12">
            <w:pPr>
              <w:spacing w:line="288" w:lineRule="auto"/>
              <w:contextualSpacing/>
              <w:rPr>
                <w:ins w:id="38164" w:author="phuong vu" w:date="2018-11-21T23:04:00Z"/>
                <w:del w:id="38165" w:author="Tran Huan" w:date="2018-11-25T22:00:00Z"/>
                <w:lang w:val="en-US"/>
              </w:rPr>
              <w:pPrChange w:id="38166" w:author="Tran Huan" w:date="2018-12-03T01:23:00Z">
                <w:pPr>
                  <w:spacing w:line="360" w:lineRule="auto"/>
                </w:pPr>
              </w:pPrChange>
            </w:pPr>
            <w:ins w:id="38167" w:author="phuong vu" w:date="2018-11-21T23:04:00Z">
              <w:del w:id="38168" w:author="Tran Huan" w:date="2018-11-25T22:00:00Z">
                <w:r w:rsidDel="00096943">
                  <w:rPr>
                    <w:lang w:val="en-US"/>
                  </w:rPr>
                  <w:delText>Số lượng đồ đã lấy</w:delText>
                </w:r>
                <w:bookmarkStart w:id="38169" w:name="_Toc531004558"/>
                <w:bookmarkStart w:id="38170" w:name="_Toc531006475"/>
                <w:bookmarkStart w:id="38171" w:name="_Toc531572468"/>
                <w:bookmarkStart w:id="38172" w:name="_Toc531576316"/>
                <w:bookmarkStart w:id="38173" w:name="_Toc531580057"/>
                <w:bookmarkStart w:id="38174" w:name="_Toc531583795"/>
                <w:bookmarkEnd w:id="38169"/>
                <w:bookmarkEnd w:id="38170"/>
                <w:bookmarkEnd w:id="38171"/>
                <w:bookmarkEnd w:id="38172"/>
                <w:bookmarkEnd w:id="38173"/>
                <w:bookmarkEnd w:id="38174"/>
              </w:del>
            </w:ins>
          </w:p>
        </w:tc>
        <w:tc>
          <w:tcPr>
            <w:tcW w:w="1266" w:type="dxa"/>
          </w:tcPr>
          <w:p w14:paraId="31E18644" w14:textId="5FC0DB19" w:rsidR="00B65F17" w:rsidDel="00096943" w:rsidRDefault="00B65F17" w:rsidP="00D10B12">
            <w:pPr>
              <w:spacing w:line="288" w:lineRule="auto"/>
              <w:contextualSpacing/>
              <w:rPr>
                <w:ins w:id="38175" w:author="phuong vu" w:date="2018-11-21T23:04:00Z"/>
                <w:del w:id="38176" w:author="Tran Huan" w:date="2018-11-25T22:00:00Z"/>
                <w:lang w:val="en-US"/>
              </w:rPr>
              <w:pPrChange w:id="38177" w:author="Tran Huan" w:date="2018-12-03T01:23:00Z">
                <w:pPr>
                  <w:spacing w:line="360" w:lineRule="auto"/>
                </w:pPr>
              </w:pPrChange>
            </w:pPr>
            <w:bookmarkStart w:id="38178" w:name="_Toc531004559"/>
            <w:bookmarkStart w:id="38179" w:name="_Toc531006476"/>
            <w:bookmarkStart w:id="38180" w:name="_Toc531572469"/>
            <w:bookmarkStart w:id="38181" w:name="_Toc531576317"/>
            <w:bookmarkStart w:id="38182" w:name="_Toc531580058"/>
            <w:bookmarkStart w:id="38183" w:name="_Toc531583796"/>
            <w:bookmarkEnd w:id="38178"/>
            <w:bookmarkEnd w:id="38179"/>
            <w:bookmarkEnd w:id="38180"/>
            <w:bookmarkEnd w:id="38181"/>
            <w:bookmarkEnd w:id="38182"/>
            <w:bookmarkEnd w:id="38183"/>
          </w:p>
        </w:tc>
        <w:tc>
          <w:tcPr>
            <w:tcW w:w="1756" w:type="dxa"/>
          </w:tcPr>
          <w:p w14:paraId="33E89B52" w14:textId="04A237E2" w:rsidR="00B65F17" w:rsidDel="00096943" w:rsidRDefault="00B65F17" w:rsidP="00D10B12">
            <w:pPr>
              <w:spacing w:line="288" w:lineRule="auto"/>
              <w:contextualSpacing/>
              <w:rPr>
                <w:ins w:id="38184" w:author="phuong vu" w:date="2018-11-21T23:04:00Z"/>
                <w:del w:id="38185" w:author="Tran Huan" w:date="2018-11-25T22:00:00Z"/>
                <w:lang w:val="en-US"/>
              </w:rPr>
              <w:pPrChange w:id="38186" w:author="Tran Huan" w:date="2018-12-03T01:23:00Z">
                <w:pPr>
                  <w:spacing w:line="360" w:lineRule="auto"/>
                </w:pPr>
              </w:pPrChange>
            </w:pPr>
            <w:bookmarkStart w:id="38187" w:name="_Toc531004560"/>
            <w:bookmarkStart w:id="38188" w:name="_Toc531006477"/>
            <w:bookmarkStart w:id="38189" w:name="_Toc531572470"/>
            <w:bookmarkStart w:id="38190" w:name="_Toc531576318"/>
            <w:bookmarkStart w:id="38191" w:name="_Toc531580059"/>
            <w:bookmarkStart w:id="38192" w:name="_Toc531583797"/>
            <w:bookmarkEnd w:id="38187"/>
            <w:bookmarkEnd w:id="38188"/>
            <w:bookmarkEnd w:id="38189"/>
            <w:bookmarkEnd w:id="38190"/>
            <w:bookmarkEnd w:id="38191"/>
            <w:bookmarkEnd w:id="38192"/>
          </w:p>
        </w:tc>
        <w:bookmarkStart w:id="38193" w:name="_Toc531004561"/>
        <w:bookmarkStart w:id="38194" w:name="_Toc531006478"/>
        <w:bookmarkStart w:id="38195" w:name="_Toc531572471"/>
        <w:bookmarkStart w:id="38196" w:name="_Toc531576319"/>
        <w:bookmarkStart w:id="38197" w:name="_Toc531580060"/>
        <w:bookmarkStart w:id="38198" w:name="_Toc531583798"/>
        <w:bookmarkEnd w:id="38193"/>
        <w:bookmarkEnd w:id="38194"/>
        <w:bookmarkEnd w:id="38195"/>
        <w:bookmarkEnd w:id="38196"/>
        <w:bookmarkEnd w:id="38197"/>
        <w:bookmarkEnd w:id="38198"/>
      </w:tr>
      <w:tr w:rsidR="00C20A03" w:rsidDel="00096943" w14:paraId="6E3517D3" w14:textId="211D8887" w:rsidTr="00A72A60">
        <w:trPr>
          <w:ins w:id="38199" w:author="phuong vu" w:date="2018-11-21T20:38:00Z"/>
          <w:del w:id="38200" w:author="Tran Huan" w:date="2018-11-25T22:00:00Z"/>
        </w:trPr>
        <w:tc>
          <w:tcPr>
            <w:tcW w:w="805" w:type="dxa"/>
          </w:tcPr>
          <w:p w14:paraId="581387D4" w14:textId="528B1E66" w:rsidR="00C20A03" w:rsidDel="00096943" w:rsidRDefault="00B65F17" w:rsidP="00D10B12">
            <w:pPr>
              <w:spacing w:line="288" w:lineRule="auto"/>
              <w:contextualSpacing/>
              <w:jc w:val="center"/>
              <w:rPr>
                <w:ins w:id="38201" w:author="phuong vu" w:date="2018-11-21T20:38:00Z"/>
                <w:del w:id="38202" w:author="Tran Huan" w:date="2018-11-25T22:00:00Z"/>
                <w:lang w:val="en-US"/>
              </w:rPr>
              <w:pPrChange w:id="38203" w:author="Tran Huan" w:date="2018-12-03T01:23:00Z">
                <w:pPr>
                  <w:spacing w:line="360" w:lineRule="auto"/>
                  <w:jc w:val="center"/>
                </w:pPr>
              </w:pPrChange>
            </w:pPr>
            <w:ins w:id="38204" w:author="phuong vu" w:date="2018-11-21T23:04:00Z">
              <w:del w:id="38205" w:author="Tran Huan" w:date="2018-11-25T22:00:00Z">
                <w:r w:rsidDel="00096943">
                  <w:rPr>
                    <w:lang w:val="en-US"/>
                  </w:rPr>
                  <w:delText>6</w:delText>
                </w:r>
              </w:del>
            </w:ins>
            <w:bookmarkStart w:id="38206" w:name="_Toc531004562"/>
            <w:bookmarkStart w:id="38207" w:name="_Toc531006479"/>
            <w:bookmarkStart w:id="38208" w:name="_Toc531572472"/>
            <w:bookmarkStart w:id="38209" w:name="_Toc531576320"/>
            <w:bookmarkStart w:id="38210" w:name="_Toc531580061"/>
            <w:bookmarkStart w:id="38211" w:name="_Toc531583799"/>
            <w:bookmarkEnd w:id="38206"/>
            <w:bookmarkEnd w:id="38207"/>
            <w:bookmarkEnd w:id="38208"/>
            <w:bookmarkEnd w:id="38209"/>
            <w:bookmarkEnd w:id="38210"/>
            <w:bookmarkEnd w:id="38211"/>
          </w:p>
        </w:tc>
        <w:tc>
          <w:tcPr>
            <w:tcW w:w="1980" w:type="dxa"/>
          </w:tcPr>
          <w:p w14:paraId="004EB8EB" w14:textId="3E1A0BF7" w:rsidR="00C20A03" w:rsidDel="00096943" w:rsidRDefault="00C20A03" w:rsidP="00D10B12">
            <w:pPr>
              <w:spacing w:line="288" w:lineRule="auto"/>
              <w:contextualSpacing/>
              <w:rPr>
                <w:ins w:id="38212" w:author="phuong vu" w:date="2018-11-21T20:38:00Z"/>
                <w:del w:id="38213" w:author="Tran Huan" w:date="2018-11-25T22:00:00Z"/>
                <w:lang w:val="en-US"/>
              </w:rPr>
              <w:pPrChange w:id="38214" w:author="Tran Huan" w:date="2018-12-03T01:23:00Z">
                <w:pPr>
                  <w:spacing w:line="360" w:lineRule="auto"/>
                </w:pPr>
              </w:pPrChange>
            </w:pPr>
            <w:ins w:id="38215" w:author="phuong vu" w:date="2018-11-21T20:38:00Z">
              <w:del w:id="38216" w:author="Tran Huan" w:date="2018-11-25T22:00:00Z">
                <w:r w:rsidDel="00096943">
                  <w:rPr>
                    <w:lang w:val="en-US"/>
                  </w:rPr>
                  <w:delText>inputText</w:delText>
                </w:r>
                <w:bookmarkStart w:id="38217" w:name="_Toc531004563"/>
                <w:bookmarkStart w:id="38218" w:name="_Toc531006480"/>
                <w:bookmarkStart w:id="38219" w:name="_Toc531572473"/>
                <w:bookmarkStart w:id="38220" w:name="_Toc531576321"/>
                <w:bookmarkStart w:id="38221" w:name="_Toc531580062"/>
                <w:bookmarkStart w:id="38222" w:name="_Toc531583800"/>
                <w:bookmarkEnd w:id="38217"/>
                <w:bookmarkEnd w:id="38218"/>
                <w:bookmarkEnd w:id="38219"/>
                <w:bookmarkEnd w:id="38220"/>
                <w:bookmarkEnd w:id="38221"/>
                <w:bookmarkEnd w:id="38222"/>
              </w:del>
            </w:ins>
          </w:p>
        </w:tc>
        <w:tc>
          <w:tcPr>
            <w:tcW w:w="2970" w:type="dxa"/>
          </w:tcPr>
          <w:p w14:paraId="6718CE3C" w14:textId="3EE763FC" w:rsidR="00C20A03" w:rsidDel="00096943" w:rsidRDefault="00C20A03" w:rsidP="00D10B12">
            <w:pPr>
              <w:spacing w:line="288" w:lineRule="auto"/>
              <w:contextualSpacing/>
              <w:rPr>
                <w:ins w:id="38223" w:author="phuong vu" w:date="2018-11-21T20:38:00Z"/>
                <w:del w:id="38224" w:author="Tran Huan" w:date="2018-11-25T22:00:00Z"/>
                <w:lang w:val="en-US"/>
              </w:rPr>
              <w:pPrChange w:id="38225" w:author="Tran Huan" w:date="2018-12-03T01:23:00Z">
                <w:pPr>
                  <w:spacing w:line="360" w:lineRule="auto"/>
                </w:pPr>
              </w:pPrChange>
            </w:pPr>
            <w:ins w:id="38226" w:author="phuong vu" w:date="2018-11-21T20:38:00Z">
              <w:del w:id="38227" w:author="Tran Huan" w:date="2018-11-25T22:00:00Z">
                <w:r w:rsidDel="00096943">
                  <w:rPr>
                    <w:lang w:val="en-US"/>
                  </w:rPr>
                  <w:delText>Số lượng đồ đã trả</w:delText>
                </w:r>
                <w:bookmarkStart w:id="38228" w:name="_Toc531004564"/>
                <w:bookmarkStart w:id="38229" w:name="_Toc531006481"/>
                <w:bookmarkStart w:id="38230" w:name="_Toc531572474"/>
                <w:bookmarkStart w:id="38231" w:name="_Toc531576322"/>
                <w:bookmarkStart w:id="38232" w:name="_Toc531580063"/>
                <w:bookmarkStart w:id="38233" w:name="_Toc531583801"/>
                <w:bookmarkEnd w:id="38228"/>
                <w:bookmarkEnd w:id="38229"/>
                <w:bookmarkEnd w:id="38230"/>
                <w:bookmarkEnd w:id="38231"/>
                <w:bookmarkEnd w:id="38232"/>
                <w:bookmarkEnd w:id="38233"/>
              </w:del>
            </w:ins>
          </w:p>
        </w:tc>
        <w:tc>
          <w:tcPr>
            <w:tcW w:w="1266" w:type="dxa"/>
          </w:tcPr>
          <w:p w14:paraId="3DACBCD9" w14:textId="4DF39103" w:rsidR="00C20A03" w:rsidDel="00096943" w:rsidRDefault="00C20A03" w:rsidP="00D10B12">
            <w:pPr>
              <w:spacing w:line="288" w:lineRule="auto"/>
              <w:contextualSpacing/>
              <w:rPr>
                <w:ins w:id="38234" w:author="phuong vu" w:date="2018-11-21T20:38:00Z"/>
                <w:del w:id="38235" w:author="Tran Huan" w:date="2018-11-25T22:00:00Z"/>
                <w:lang w:val="en-US"/>
              </w:rPr>
              <w:pPrChange w:id="38236" w:author="Tran Huan" w:date="2018-12-03T01:23:00Z">
                <w:pPr>
                  <w:spacing w:line="360" w:lineRule="auto"/>
                </w:pPr>
              </w:pPrChange>
            </w:pPr>
            <w:bookmarkStart w:id="38237" w:name="_Toc531004565"/>
            <w:bookmarkStart w:id="38238" w:name="_Toc531006482"/>
            <w:bookmarkStart w:id="38239" w:name="_Toc531572475"/>
            <w:bookmarkStart w:id="38240" w:name="_Toc531576323"/>
            <w:bookmarkStart w:id="38241" w:name="_Toc531580064"/>
            <w:bookmarkStart w:id="38242" w:name="_Toc531583802"/>
            <w:bookmarkEnd w:id="38237"/>
            <w:bookmarkEnd w:id="38238"/>
            <w:bookmarkEnd w:id="38239"/>
            <w:bookmarkEnd w:id="38240"/>
            <w:bookmarkEnd w:id="38241"/>
            <w:bookmarkEnd w:id="38242"/>
          </w:p>
        </w:tc>
        <w:tc>
          <w:tcPr>
            <w:tcW w:w="1756" w:type="dxa"/>
          </w:tcPr>
          <w:p w14:paraId="26D5AC06" w14:textId="140F1176" w:rsidR="00C20A03" w:rsidDel="00096943" w:rsidRDefault="00C20A03" w:rsidP="00D10B12">
            <w:pPr>
              <w:spacing w:line="288" w:lineRule="auto"/>
              <w:contextualSpacing/>
              <w:rPr>
                <w:ins w:id="38243" w:author="phuong vu" w:date="2018-11-21T20:38:00Z"/>
                <w:del w:id="38244" w:author="Tran Huan" w:date="2018-11-25T22:00:00Z"/>
                <w:lang w:val="en-US"/>
              </w:rPr>
              <w:pPrChange w:id="38245" w:author="Tran Huan" w:date="2018-12-03T01:23:00Z">
                <w:pPr>
                  <w:spacing w:line="360" w:lineRule="auto"/>
                </w:pPr>
              </w:pPrChange>
            </w:pPr>
            <w:bookmarkStart w:id="38246" w:name="_Toc531004566"/>
            <w:bookmarkStart w:id="38247" w:name="_Toc531006483"/>
            <w:bookmarkStart w:id="38248" w:name="_Toc531572476"/>
            <w:bookmarkStart w:id="38249" w:name="_Toc531576324"/>
            <w:bookmarkStart w:id="38250" w:name="_Toc531580065"/>
            <w:bookmarkStart w:id="38251" w:name="_Toc531583803"/>
            <w:bookmarkEnd w:id="38246"/>
            <w:bookmarkEnd w:id="38247"/>
            <w:bookmarkEnd w:id="38248"/>
            <w:bookmarkEnd w:id="38249"/>
            <w:bookmarkEnd w:id="38250"/>
            <w:bookmarkEnd w:id="38251"/>
          </w:p>
        </w:tc>
        <w:bookmarkStart w:id="38252" w:name="_Toc531004567"/>
        <w:bookmarkStart w:id="38253" w:name="_Toc531006484"/>
        <w:bookmarkStart w:id="38254" w:name="_Toc531572477"/>
        <w:bookmarkStart w:id="38255" w:name="_Toc531576325"/>
        <w:bookmarkStart w:id="38256" w:name="_Toc531580066"/>
        <w:bookmarkStart w:id="38257" w:name="_Toc531583804"/>
        <w:bookmarkEnd w:id="38252"/>
        <w:bookmarkEnd w:id="38253"/>
        <w:bookmarkEnd w:id="38254"/>
        <w:bookmarkEnd w:id="38255"/>
        <w:bookmarkEnd w:id="38256"/>
        <w:bookmarkEnd w:id="38257"/>
      </w:tr>
      <w:tr w:rsidR="00451F3E" w:rsidDel="00096943" w14:paraId="4B76FFA3" w14:textId="1C80FD11" w:rsidTr="00A72A60">
        <w:trPr>
          <w:del w:id="38258" w:author="Tran Huan" w:date="2018-11-25T22:00:00Z"/>
        </w:trPr>
        <w:tc>
          <w:tcPr>
            <w:tcW w:w="805" w:type="dxa"/>
          </w:tcPr>
          <w:p w14:paraId="17AC425E" w14:textId="2D2545DE" w:rsidR="00451F3E" w:rsidDel="00096943" w:rsidRDefault="00B65F17" w:rsidP="00D10B12">
            <w:pPr>
              <w:spacing w:line="288" w:lineRule="auto"/>
              <w:contextualSpacing/>
              <w:jc w:val="center"/>
              <w:rPr>
                <w:del w:id="38259" w:author="Tran Huan" w:date="2018-11-25T22:00:00Z"/>
                <w:lang w:val="en-US"/>
              </w:rPr>
              <w:pPrChange w:id="38260" w:author="Tran Huan" w:date="2018-12-03T01:23:00Z">
                <w:pPr>
                  <w:spacing w:line="360" w:lineRule="auto"/>
                  <w:jc w:val="center"/>
                </w:pPr>
              </w:pPrChange>
            </w:pPr>
            <w:ins w:id="38261" w:author="phuong vu" w:date="2018-11-21T23:04:00Z">
              <w:del w:id="38262" w:author="Tran Huan" w:date="2018-11-25T22:00:00Z">
                <w:r w:rsidDel="00096943">
                  <w:rPr>
                    <w:lang w:val="en-US"/>
                  </w:rPr>
                  <w:delText>7</w:delText>
                </w:r>
              </w:del>
            </w:ins>
            <w:del w:id="38263" w:author="Tran Huan" w:date="2018-11-25T22:00:00Z">
              <w:r w:rsidR="00451F3E" w:rsidDel="00096943">
                <w:rPr>
                  <w:lang w:val="en-US"/>
                </w:rPr>
                <w:delText>3</w:delText>
              </w:r>
              <w:bookmarkStart w:id="38264" w:name="_Toc531004568"/>
              <w:bookmarkStart w:id="38265" w:name="_Toc531006485"/>
              <w:bookmarkStart w:id="38266" w:name="_Toc531572478"/>
              <w:bookmarkStart w:id="38267" w:name="_Toc531576326"/>
              <w:bookmarkStart w:id="38268" w:name="_Toc531580067"/>
              <w:bookmarkStart w:id="38269" w:name="_Toc531583805"/>
              <w:bookmarkEnd w:id="38264"/>
              <w:bookmarkEnd w:id="38265"/>
              <w:bookmarkEnd w:id="38266"/>
              <w:bookmarkEnd w:id="38267"/>
              <w:bookmarkEnd w:id="38268"/>
              <w:bookmarkEnd w:id="38269"/>
            </w:del>
          </w:p>
        </w:tc>
        <w:tc>
          <w:tcPr>
            <w:tcW w:w="1980" w:type="dxa"/>
          </w:tcPr>
          <w:p w14:paraId="467ACDAA" w14:textId="09F62EF7" w:rsidR="00451F3E" w:rsidDel="00096943" w:rsidRDefault="00451F3E" w:rsidP="00D10B12">
            <w:pPr>
              <w:spacing w:line="288" w:lineRule="auto"/>
              <w:contextualSpacing/>
              <w:rPr>
                <w:del w:id="38270" w:author="Tran Huan" w:date="2018-11-25T22:00:00Z"/>
                <w:lang w:val="en-US"/>
              </w:rPr>
              <w:pPrChange w:id="38271" w:author="Tran Huan" w:date="2018-12-03T01:23:00Z">
                <w:pPr>
                  <w:spacing w:line="360" w:lineRule="auto"/>
                </w:pPr>
              </w:pPrChange>
            </w:pPr>
            <w:del w:id="38272" w:author="Tran Huan" w:date="2018-11-25T22:00:00Z">
              <w:r w:rsidDel="00096943">
                <w:rPr>
                  <w:lang w:val="en-US"/>
                </w:rPr>
                <w:delText>button</w:delText>
              </w:r>
              <w:bookmarkStart w:id="38273" w:name="_Toc531004569"/>
              <w:bookmarkStart w:id="38274" w:name="_Toc531006486"/>
              <w:bookmarkStart w:id="38275" w:name="_Toc531572479"/>
              <w:bookmarkStart w:id="38276" w:name="_Toc531576327"/>
              <w:bookmarkStart w:id="38277" w:name="_Toc531580068"/>
              <w:bookmarkStart w:id="38278" w:name="_Toc531583806"/>
              <w:bookmarkEnd w:id="38273"/>
              <w:bookmarkEnd w:id="38274"/>
              <w:bookmarkEnd w:id="38275"/>
              <w:bookmarkEnd w:id="38276"/>
              <w:bookmarkEnd w:id="38277"/>
              <w:bookmarkEnd w:id="38278"/>
            </w:del>
          </w:p>
        </w:tc>
        <w:tc>
          <w:tcPr>
            <w:tcW w:w="2970" w:type="dxa"/>
          </w:tcPr>
          <w:p w14:paraId="7030D177" w14:textId="59DBEB32" w:rsidR="00451F3E" w:rsidDel="00096943" w:rsidRDefault="00451F3E" w:rsidP="00D10B12">
            <w:pPr>
              <w:spacing w:line="288" w:lineRule="auto"/>
              <w:contextualSpacing/>
              <w:rPr>
                <w:del w:id="38279" w:author="Tran Huan" w:date="2018-11-25T22:00:00Z"/>
                <w:lang w:val="en-US"/>
              </w:rPr>
              <w:pPrChange w:id="38280" w:author="Tran Huan" w:date="2018-12-03T01:23:00Z">
                <w:pPr>
                  <w:spacing w:line="360" w:lineRule="auto"/>
                </w:pPr>
              </w:pPrChange>
            </w:pPr>
            <w:del w:id="38281" w:author="Tran Huan" w:date="2018-11-25T22:00:00Z">
              <w:r w:rsidDel="00096943">
                <w:rPr>
                  <w:lang w:val="en-US"/>
                </w:rPr>
                <w:delText>Cập nhật biên nhận</w:delText>
              </w:r>
              <w:bookmarkStart w:id="38282" w:name="_Toc531004570"/>
              <w:bookmarkStart w:id="38283" w:name="_Toc531006487"/>
              <w:bookmarkStart w:id="38284" w:name="_Toc531572480"/>
              <w:bookmarkStart w:id="38285" w:name="_Toc531576328"/>
              <w:bookmarkStart w:id="38286" w:name="_Toc531580069"/>
              <w:bookmarkStart w:id="38287" w:name="_Toc531583807"/>
              <w:bookmarkEnd w:id="38282"/>
              <w:bookmarkEnd w:id="38283"/>
              <w:bookmarkEnd w:id="38284"/>
              <w:bookmarkEnd w:id="38285"/>
              <w:bookmarkEnd w:id="38286"/>
              <w:bookmarkEnd w:id="38287"/>
            </w:del>
          </w:p>
        </w:tc>
        <w:tc>
          <w:tcPr>
            <w:tcW w:w="1266" w:type="dxa"/>
          </w:tcPr>
          <w:p w14:paraId="1BE0B2DA" w14:textId="64DAD173" w:rsidR="00451F3E" w:rsidDel="00096943" w:rsidRDefault="00451F3E" w:rsidP="00D10B12">
            <w:pPr>
              <w:spacing w:line="288" w:lineRule="auto"/>
              <w:contextualSpacing/>
              <w:rPr>
                <w:del w:id="38288" w:author="Tran Huan" w:date="2018-11-25T22:00:00Z"/>
                <w:lang w:val="en-US"/>
              </w:rPr>
              <w:pPrChange w:id="38289" w:author="Tran Huan" w:date="2018-12-03T01:23:00Z">
                <w:pPr>
                  <w:spacing w:line="360" w:lineRule="auto"/>
                </w:pPr>
              </w:pPrChange>
            </w:pPr>
            <w:bookmarkStart w:id="38290" w:name="_Toc531004571"/>
            <w:bookmarkStart w:id="38291" w:name="_Toc531006488"/>
            <w:bookmarkStart w:id="38292" w:name="_Toc531572481"/>
            <w:bookmarkStart w:id="38293" w:name="_Toc531576329"/>
            <w:bookmarkStart w:id="38294" w:name="_Toc531580070"/>
            <w:bookmarkStart w:id="38295" w:name="_Toc531583808"/>
            <w:bookmarkEnd w:id="38290"/>
            <w:bookmarkEnd w:id="38291"/>
            <w:bookmarkEnd w:id="38292"/>
            <w:bookmarkEnd w:id="38293"/>
            <w:bookmarkEnd w:id="38294"/>
            <w:bookmarkEnd w:id="38295"/>
          </w:p>
        </w:tc>
        <w:tc>
          <w:tcPr>
            <w:tcW w:w="1756" w:type="dxa"/>
          </w:tcPr>
          <w:p w14:paraId="163A08F9" w14:textId="39A22562" w:rsidR="00451F3E" w:rsidDel="00096943" w:rsidRDefault="00451F3E" w:rsidP="00D10B12">
            <w:pPr>
              <w:spacing w:line="288" w:lineRule="auto"/>
              <w:contextualSpacing/>
              <w:rPr>
                <w:del w:id="38296" w:author="Tran Huan" w:date="2018-11-25T22:00:00Z"/>
                <w:lang w:val="en-US"/>
              </w:rPr>
              <w:pPrChange w:id="38297" w:author="Tran Huan" w:date="2018-12-03T01:23:00Z">
                <w:pPr>
                  <w:spacing w:line="360" w:lineRule="auto"/>
                </w:pPr>
              </w:pPrChange>
            </w:pPr>
            <w:bookmarkStart w:id="38298" w:name="_Toc531004572"/>
            <w:bookmarkStart w:id="38299" w:name="_Toc531006489"/>
            <w:bookmarkStart w:id="38300" w:name="_Toc531572482"/>
            <w:bookmarkStart w:id="38301" w:name="_Toc531576330"/>
            <w:bookmarkStart w:id="38302" w:name="_Toc531580071"/>
            <w:bookmarkStart w:id="38303" w:name="_Toc531583809"/>
            <w:bookmarkEnd w:id="38298"/>
            <w:bookmarkEnd w:id="38299"/>
            <w:bookmarkEnd w:id="38300"/>
            <w:bookmarkEnd w:id="38301"/>
            <w:bookmarkEnd w:id="38302"/>
            <w:bookmarkEnd w:id="38303"/>
          </w:p>
        </w:tc>
        <w:bookmarkStart w:id="38304" w:name="_Toc531004573"/>
        <w:bookmarkStart w:id="38305" w:name="_Toc531006490"/>
        <w:bookmarkStart w:id="38306" w:name="_Toc531572483"/>
        <w:bookmarkStart w:id="38307" w:name="_Toc531576331"/>
        <w:bookmarkStart w:id="38308" w:name="_Toc531580072"/>
        <w:bookmarkStart w:id="38309" w:name="_Toc531583810"/>
        <w:bookmarkEnd w:id="38304"/>
        <w:bookmarkEnd w:id="38305"/>
        <w:bookmarkEnd w:id="38306"/>
        <w:bookmarkEnd w:id="38307"/>
        <w:bookmarkEnd w:id="38308"/>
        <w:bookmarkEnd w:id="38309"/>
      </w:tr>
    </w:tbl>
    <w:p w14:paraId="3C777AFC" w14:textId="1B792E33" w:rsidR="00451F3E" w:rsidRPr="00C95C85" w:rsidDel="00096943" w:rsidRDefault="00451F3E" w:rsidP="00D10B12">
      <w:pPr>
        <w:spacing w:after="0" w:line="288" w:lineRule="auto"/>
        <w:contextualSpacing/>
        <w:rPr>
          <w:del w:id="38310" w:author="Tran Huan" w:date="2018-11-25T22:00:00Z"/>
          <w:lang w:val="en-US"/>
        </w:rPr>
        <w:pPrChange w:id="38311" w:author="Tran Huan" w:date="2018-12-03T01:23:00Z">
          <w:pPr/>
        </w:pPrChange>
      </w:pPr>
      <w:bookmarkStart w:id="38312" w:name="_Toc531004574"/>
      <w:bookmarkStart w:id="38313" w:name="_Toc531006491"/>
      <w:bookmarkStart w:id="38314" w:name="_Toc531572484"/>
      <w:bookmarkStart w:id="38315" w:name="_Toc531576332"/>
      <w:bookmarkStart w:id="38316" w:name="_Toc531580073"/>
      <w:bookmarkStart w:id="38317" w:name="_Toc531583811"/>
      <w:bookmarkEnd w:id="38312"/>
      <w:bookmarkEnd w:id="38313"/>
      <w:bookmarkEnd w:id="38314"/>
      <w:bookmarkEnd w:id="38315"/>
      <w:bookmarkEnd w:id="38316"/>
      <w:bookmarkEnd w:id="38317"/>
    </w:p>
    <w:p w14:paraId="546B60C6" w14:textId="51607166" w:rsidR="00070C2F" w:rsidDel="00096943" w:rsidRDefault="00070C2F" w:rsidP="00D10B12">
      <w:pPr>
        <w:pStyle w:val="Heading6"/>
        <w:spacing w:line="288" w:lineRule="auto"/>
        <w:contextualSpacing/>
        <w:rPr>
          <w:del w:id="38318" w:author="Tran Huan" w:date="2018-11-25T22:00:00Z"/>
          <w:lang w:val="en-US"/>
        </w:rPr>
        <w:pPrChange w:id="38319" w:author="Tran Huan" w:date="2018-12-03T01:23:00Z">
          <w:pPr>
            <w:pStyle w:val="Heading6"/>
          </w:pPr>
        </w:pPrChange>
      </w:pPr>
      <w:del w:id="38320" w:author="Tran Huan" w:date="2018-11-25T22:00:00Z">
        <w:r w:rsidDel="00096943">
          <w:rPr>
            <w:lang w:val="en-US"/>
          </w:rPr>
          <w:delText>Dữ liệu sử dụng</w:delText>
        </w:r>
        <w:bookmarkStart w:id="38321" w:name="_Toc531004575"/>
        <w:bookmarkStart w:id="38322" w:name="_Toc531006492"/>
        <w:bookmarkStart w:id="38323" w:name="_Toc531572485"/>
        <w:bookmarkStart w:id="38324" w:name="_Toc531576333"/>
        <w:bookmarkStart w:id="38325" w:name="_Toc531580074"/>
        <w:bookmarkStart w:id="38326" w:name="_Toc531583812"/>
        <w:bookmarkEnd w:id="38321"/>
        <w:bookmarkEnd w:id="38322"/>
        <w:bookmarkEnd w:id="38323"/>
        <w:bookmarkEnd w:id="38324"/>
        <w:bookmarkEnd w:id="38325"/>
        <w:bookmarkEnd w:id="38326"/>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rsidDel="00096943" w14:paraId="628AF005" w14:textId="2719ED58" w:rsidTr="00A72A60">
        <w:trPr>
          <w:del w:id="38327" w:author="Tran Huan" w:date="2018-11-25T22:00:00Z"/>
        </w:trPr>
        <w:tc>
          <w:tcPr>
            <w:tcW w:w="805" w:type="dxa"/>
            <w:vMerge w:val="restart"/>
            <w:vAlign w:val="center"/>
          </w:tcPr>
          <w:p w14:paraId="6A66E82D" w14:textId="7BEB36C9" w:rsidR="00DE2334" w:rsidRPr="007F1EF1" w:rsidDel="00096943" w:rsidRDefault="00DE2334" w:rsidP="00D10B12">
            <w:pPr>
              <w:spacing w:line="288" w:lineRule="auto"/>
              <w:contextualSpacing/>
              <w:jc w:val="center"/>
              <w:rPr>
                <w:del w:id="38328" w:author="Tran Huan" w:date="2018-11-25T22:00:00Z"/>
                <w:b/>
                <w:lang w:val="en-US"/>
              </w:rPr>
              <w:pPrChange w:id="38329" w:author="Tran Huan" w:date="2018-12-03T01:23:00Z">
                <w:pPr>
                  <w:spacing w:line="360" w:lineRule="auto"/>
                  <w:jc w:val="center"/>
                </w:pPr>
              </w:pPrChange>
            </w:pPr>
            <w:del w:id="38330" w:author="Tran Huan" w:date="2018-11-25T22:00:00Z">
              <w:r w:rsidRPr="007F1EF1" w:rsidDel="00096943">
                <w:rPr>
                  <w:b/>
                  <w:lang w:val="en-US"/>
                </w:rPr>
                <w:delText>STT</w:delText>
              </w:r>
              <w:bookmarkStart w:id="38331" w:name="_Toc531004576"/>
              <w:bookmarkStart w:id="38332" w:name="_Toc531006493"/>
              <w:bookmarkStart w:id="38333" w:name="_Toc531572486"/>
              <w:bookmarkStart w:id="38334" w:name="_Toc531576334"/>
              <w:bookmarkStart w:id="38335" w:name="_Toc531580075"/>
              <w:bookmarkStart w:id="38336" w:name="_Toc531583813"/>
              <w:bookmarkEnd w:id="38331"/>
              <w:bookmarkEnd w:id="38332"/>
              <w:bookmarkEnd w:id="38333"/>
              <w:bookmarkEnd w:id="38334"/>
              <w:bookmarkEnd w:id="38335"/>
              <w:bookmarkEnd w:id="38336"/>
            </w:del>
          </w:p>
        </w:tc>
        <w:tc>
          <w:tcPr>
            <w:tcW w:w="2120" w:type="dxa"/>
            <w:vMerge w:val="restart"/>
            <w:vAlign w:val="center"/>
          </w:tcPr>
          <w:p w14:paraId="08E5ED4E" w14:textId="6461A577" w:rsidR="00DE2334" w:rsidRPr="007F1EF1" w:rsidDel="00096943" w:rsidRDefault="00DE2334" w:rsidP="00D10B12">
            <w:pPr>
              <w:spacing w:line="288" w:lineRule="auto"/>
              <w:contextualSpacing/>
              <w:jc w:val="center"/>
              <w:rPr>
                <w:del w:id="38337" w:author="Tran Huan" w:date="2018-11-25T22:00:00Z"/>
                <w:b/>
                <w:lang w:val="en-US"/>
              </w:rPr>
              <w:pPrChange w:id="38338" w:author="Tran Huan" w:date="2018-12-03T01:23:00Z">
                <w:pPr>
                  <w:spacing w:line="360" w:lineRule="auto"/>
                  <w:jc w:val="center"/>
                </w:pPr>
              </w:pPrChange>
            </w:pPr>
            <w:del w:id="38339" w:author="Tran Huan" w:date="2018-11-25T22:00:00Z">
              <w:r w:rsidRPr="007F1EF1" w:rsidDel="00096943">
                <w:rPr>
                  <w:b/>
                  <w:lang w:val="en-US"/>
                </w:rPr>
                <w:delText>Tên bảng/</w:delText>
              </w:r>
              <w:bookmarkStart w:id="38340" w:name="_Toc531004577"/>
              <w:bookmarkStart w:id="38341" w:name="_Toc531006494"/>
              <w:bookmarkStart w:id="38342" w:name="_Toc531572487"/>
              <w:bookmarkStart w:id="38343" w:name="_Toc531576335"/>
              <w:bookmarkStart w:id="38344" w:name="_Toc531580076"/>
              <w:bookmarkStart w:id="38345" w:name="_Toc531583814"/>
              <w:bookmarkEnd w:id="38340"/>
              <w:bookmarkEnd w:id="38341"/>
              <w:bookmarkEnd w:id="38342"/>
              <w:bookmarkEnd w:id="38343"/>
              <w:bookmarkEnd w:id="38344"/>
              <w:bookmarkEnd w:id="38345"/>
            </w:del>
          </w:p>
          <w:p w14:paraId="77CD6C79" w14:textId="24ACA711" w:rsidR="00DE2334" w:rsidRPr="007F1EF1" w:rsidDel="00096943" w:rsidRDefault="00DE2334" w:rsidP="00D10B12">
            <w:pPr>
              <w:spacing w:line="288" w:lineRule="auto"/>
              <w:contextualSpacing/>
              <w:jc w:val="center"/>
              <w:rPr>
                <w:del w:id="38346" w:author="Tran Huan" w:date="2018-11-25T22:00:00Z"/>
                <w:b/>
                <w:lang w:val="en-US"/>
              </w:rPr>
              <w:pPrChange w:id="38347" w:author="Tran Huan" w:date="2018-12-03T01:23:00Z">
                <w:pPr>
                  <w:spacing w:line="360" w:lineRule="auto"/>
                  <w:jc w:val="center"/>
                </w:pPr>
              </w:pPrChange>
            </w:pPr>
            <w:del w:id="38348"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bookmarkStart w:id="38349" w:name="_Toc531004578"/>
              <w:bookmarkStart w:id="38350" w:name="_Toc531006495"/>
              <w:bookmarkStart w:id="38351" w:name="_Toc531572488"/>
              <w:bookmarkStart w:id="38352" w:name="_Toc531576336"/>
              <w:bookmarkStart w:id="38353" w:name="_Toc531580077"/>
              <w:bookmarkStart w:id="38354" w:name="_Toc531583815"/>
              <w:bookmarkEnd w:id="38349"/>
              <w:bookmarkEnd w:id="38350"/>
              <w:bookmarkEnd w:id="38351"/>
              <w:bookmarkEnd w:id="38352"/>
              <w:bookmarkEnd w:id="38353"/>
              <w:bookmarkEnd w:id="38354"/>
            </w:del>
          </w:p>
        </w:tc>
        <w:tc>
          <w:tcPr>
            <w:tcW w:w="5852" w:type="dxa"/>
            <w:gridSpan w:val="4"/>
            <w:vAlign w:val="center"/>
          </w:tcPr>
          <w:p w14:paraId="1EC7656E" w14:textId="5803DBF3" w:rsidR="00DE2334" w:rsidRPr="007F1EF1" w:rsidDel="00096943" w:rsidRDefault="00DE2334" w:rsidP="00D10B12">
            <w:pPr>
              <w:spacing w:line="288" w:lineRule="auto"/>
              <w:contextualSpacing/>
              <w:jc w:val="center"/>
              <w:rPr>
                <w:del w:id="38355" w:author="Tran Huan" w:date="2018-11-25T22:00:00Z"/>
                <w:b/>
                <w:lang w:val="en-US"/>
              </w:rPr>
              <w:pPrChange w:id="38356" w:author="Tran Huan" w:date="2018-12-03T01:23:00Z">
                <w:pPr>
                  <w:spacing w:line="360" w:lineRule="auto"/>
                  <w:jc w:val="center"/>
                </w:pPr>
              </w:pPrChange>
            </w:pPr>
            <w:del w:id="38357" w:author="Tran Huan" w:date="2018-11-25T22:00:00Z">
              <w:r w:rsidRPr="007F1EF1" w:rsidDel="00096943">
                <w:rPr>
                  <w:b/>
                  <w:lang w:val="en-US"/>
                </w:rPr>
                <w:delText>Phương thức</w:delText>
              </w:r>
              <w:bookmarkStart w:id="38358" w:name="_Toc531004579"/>
              <w:bookmarkStart w:id="38359" w:name="_Toc531006496"/>
              <w:bookmarkStart w:id="38360" w:name="_Toc531572489"/>
              <w:bookmarkStart w:id="38361" w:name="_Toc531576337"/>
              <w:bookmarkStart w:id="38362" w:name="_Toc531580078"/>
              <w:bookmarkStart w:id="38363" w:name="_Toc531583816"/>
              <w:bookmarkEnd w:id="38358"/>
              <w:bookmarkEnd w:id="38359"/>
              <w:bookmarkEnd w:id="38360"/>
              <w:bookmarkEnd w:id="38361"/>
              <w:bookmarkEnd w:id="38362"/>
              <w:bookmarkEnd w:id="38363"/>
            </w:del>
          </w:p>
        </w:tc>
        <w:bookmarkStart w:id="38364" w:name="_Toc531004580"/>
        <w:bookmarkStart w:id="38365" w:name="_Toc531006497"/>
        <w:bookmarkStart w:id="38366" w:name="_Toc531572490"/>
        <w:bookmarkStart w:id="38367" w:name="_Toc531576338"/>
        <w:bookmarkStart w:id="38368" w:name="_Toc531580079"/>
        <w:bookmarkStart w:id="38369" w:name="_Toc531583817"/>
        <w:bookmarkEnd w:id="38364"/>
        <w:bookmarkEnd w:id="38365"/>
        <w:bookmarkEnd w:id="38366"/>
        <w:bookmarkEnd w:id="38367"/>
        <w:bookmarkEnd w:id="38368"/>
        <w:bookmarkEnd w:id="38369"/>
      </w:tr>
      <w:tr w:rsidR="00DE2334" w:rsidDel="00096943" w14:paraId="6F53A699" w14:textId="3F97B794" w:rsidTr="00A72A60">
        <w:trPr>
          <w:del w:id="38370" w:author="Tran Huan" w:date="2018-11-25T22:00:00Z"/>
        </w:trPr>
        <w:tc>
          <w:tcPr>
            <w:tcW w:w="805" w:type="dxa"/>
            <w:vMerge/>
            <w:vAlign w:val="center"/>
          </w:tcPr>
          <w:p w14:paraId="0726DF77" w14:textId="28B30A4F" w:rsidR="00DE2334" w:rsidRPr="007F1EF1" w:rsidDel="00096943" w:rsidRDefault="00DE2334" w:rsidP="00D10B12">
            <w:pPr>
              <w:spacing w:line="288" w:lineRule="auto"/>
              <w:contextualSpacing/>
              <w:jc w:val="center"/>
              <w:rPr>
                <w:del w:id="38371" w:author="Tran Huan" w:date="2018-11-25T22:00:00Z"/>
                <w:b/>
                <w:lang w:val="en-US"/>
              </w:rPr>
              <w:pPrChange w:id="38372" w:author="Tran Huan" w:date="2018-12-03T01:23:00Z">
                <w:pPr>
                  <w:spacing w:line="360" w:lineRule="auto"/>
                  <w:jc w:val="center"/>
                </w:pPr>
              </w:pPrChange>
            </w:pPr>
            <w:bookmarkStart w:id="38373" w:name="_Toc531004581"/>
            <w:bookmarkStart w:id="38374" w:name="_Toc531006498"/>
            <w:bookmarkStart w:id="38375" w:name="_Toc531572491"/>
            <w:bookmarkStart w:id="38376" w:name="_Toc531576339"/>
            <w:bookmarkStart w:id="38377" w:name="_Toc531580080"/>
            <w:bookmarkStart w:id="38378" w:name="_Toc531583818"/>
            <w:bookmarkEnd w:id="38373"/>
            <w:bookmarkEnd w:id="38374"/>
            <w:bookmarkEnd w:id="38375"/>
            <w:bookmarkEnd w:id="38376"/>
            <w:bookmarkEnd w:id="38377"/>
            <w:bookmarkEnd w:id="38378"/>
          </w:p>
        </w:tc>
        <w:tc>
          <w:tcPr>
            <w:tcW w:w="2120" w:type="dxa"/>
            <w:vMerge/>
            <w:vAlign w:val="center"/>
          </w:tcPr>
          <w:p w14:paraId="79577E11" w14:textId="779F3B28" w:rsidR="00DE2334" w:rsidRPr="007F1EF1" w:rsidDel="00096943" w:rsidRDefault="00DE2334" w:rsidP="00D10B12">
            <w:pPr>
              <w:spacing w:line="288" w:lineRule="auto"/>
              <w:contextualSpacing/>
              <w:jc w:val="center"/>
              <w:rPr>
                <w:del w:id="38379" w:author="Tran Huan" w:date="2018-11-25T22:00:00Z"/>
                <w:b/>
                <w:lang w:val="en-US"/>
              </w:rPr>
              <w:pPrChange w:id="38380" w:author="Tran Huan" w:date="2018-12-03T01:23:00Z">
                <w:pPr>
                  <w:spacing w:line="360" w:lineRule="auto"/>
                  <w:jc w:val="center"/>
                </w:pPr>
              </w:pPrChange>
            </w:pPr>
            <w:bookmarkStart w:id="38381" w:name="_Toc531004582"/>
            <w:bookmarkStart w:id="38382" w:name="_Toc531006499"/>
            <w:bookmarkStart w:id="38383" w:name="_Toc531572492"/>
            <w:bookmarkStart w:id="38384" w:name="_Toc531576340"/>
            <w:bookmarkStart w:id="38385" w:name="_Toc531580081"/>
            <w:bookmarkStart w:id="38386" w:name="_Toc531583819"/>
            <w:bookmarkEnd w:id="38381"/>
            <w:bookmarkEnd w:id="38382"/>
            <w:bookmarkEnd w:id="38383"/>
            <w:bookmarkEnd w:id="38384"/>
            <w:bookmarkEnd w:id="38385"/>
            <w:bookmarkEnd w:id="38386"/>
          </w:p>
        </w:tc>
        <w:tc>
          <w:tcPr>
            <w:tcW w:w="1463" w:type="dxa"/>
            <w:vAlign w:val="center"/>
          </w:tcPr>
          <w:p w14:paraId="2C8C47F7" w14:textId="32AD7228" w:rsidR="00DE2334" w:rsidRPr="007F1EF1" w:rsidDel="00096943" w:rsidRDefault="00DE2334" w:rsidP="00D10B12">
            <w:pPr>
              <w:spacing w:line="288" w:lineRule="auto"/>
              <w:contextualSpacing/>
              <w:jc w:val="center"/>
              <w:rPr>
                <w:del w:id="38387" w:author="Tran Huan" w:date="2018-11-25T22:00:00Z"/>
                <w:b/>
                <w:lang w:val="en-US"/>
              </w:rPr>
              <w:pPrChange w:id="38388" w:author="Tran Huan" w:date="2018-12-03T01:23:00Z">
                <w:pPr>
                  <w:spacing w:line="360" w:lineRule="auto"/>
                  <w:jc w:val="center"/>
                </w:pPr>
              </w:pPrChange>
            </w:pPr>
            <w:del w:id="38389" w:author="Tran Huan" w:date="2018-11-25T22:00:00Z">
              <w:r w:rsidRPr="007F1EF1" w:rsidDel="00096943">
                <w:rPr>
                  <w:b/>
                  <w:lang w:val="en-US"/>
                </w:rPr>
                <w:delText>Thêm</w:delText>
              </w:r>
              <w:bookmarkStart w:id="38390" w:name="_Toc531004583"/>
              <w:bookmarkStart w:id="38391" w:name="_Toc531006500"/>
              <w:bookmarkStart w:id="38392" w:name="_Toc531572493"/>
              <w:bookmarkStart w:id="38393" w:name="_Toc531576341"/>
              <w:bookmarkStart w:id="38394" w:name="_Toc531580082"/>
              <w:bookmarkStart w:id="38395" w:name="_Toc531583820"/>
              <w:bookmarkEnd w:id="38390"/>
              <w:bookmarkEnd w:id="38391"/>
              <w:bookmarkEnd w:id="38392"/>
              <w:bookmarkEnd w:id="38393"/>
              <w:bookmarkEnd w:id="38394"/>
              <w:bookmarkEnd w:id="38395"/>
            </w:del>
          </w:p>
        </w:tc>
        <w:tc>
          <w:tcPr>
            <w:tcW w:w="1463" w:type="dxa"/>
            <w:vAlign w:val="center"/>
          </w:tcPr>
          <w:p w14:paraId="1CB196E4" w14:textId="32629005" w:rsidR="00DE2334" w:rsidRPr="007F1EF1" w:rsidDel="00096943" w:rsidRDefault="00DE2334" w:rsidP="00D10B12">
            <w:pPr>
              <w:spacing w:line="288" w:lineRule="auto"/>
              <w:contextualSpacing/>
              <w:jc w:val="center"/>
              <w:rPr>
                <w:del w:id="38396" w:author="Tran Huan" w:date="2018-11-25T22:00:00Z"/>
                <w:b/>
                <w:lang w:val="en-US"/>
              </w:rPr>
              <w:pPrChange w:id="38397" w:author="Tran Huan" w:date="2018-12-03T01:23:00Z">
                <w:pPr>
                  <w:spacing w:line="360" w:lineRule="auto"/>
                  <w:jc w:val="center"/>
                </w:pPr>
              </w:pPrChange>
            </w:pPr>
            <w:del w:id="38398" w:author="Tran Huan" w:date="2018-11-25T22:00:00Z">
              <w:r w:rsidRPr="007F1EF1" w:rsidDel="00096943">
                <w:rPr>
                  <w:b/>
                  <w:lang w:val="en-US"/>
                </w:rPr>
                <w:delText>Sửa</w:delText>
              </w:r>
              <w:bookmarkStart w:id="38399" w:name="_Toc531004584"/>
              <w:bookmarkStart w:id="38400" w:name="_Toc531006501"/>
              <w:bookmarkStart w:id="38401" w:name="_Toc531572494"/>
              <w:bookmarkStart w:id="38402" w:name="_Toc531576342"/>
              <w:bookmarkStart w:id="38403" w:name="_Toc531580083"/>
              <w:bookmarkStart w:id="38404" w:name="_Toc531583821"/>
              <w:bookmarkEnd w:id="38399"/>
              <w:bookmarkEnd w:id="38400"/>
              <w:bookmarkEnd w:id="38401"/>
              <w:bookmarkEnd w:id="38402"/>
              <w:bookmarkEnd w:id="38403"/>
              <w:bookmarkEnd w:id="38404"/>
            </w:del>
          </w:p>
        </w:tc>
        <w:tc>
          <w:tcPr>
            <w:tcW w:w="1463" w:type="dxa"/>
            <w:vAlign w:val="center"/>
          </w:tcPr>
          <w:p w14:paraId="63F6593B" w14:textId="0A3BCC5D" w:rsidR="00DE2334" w:rsidRPr="007F1EF1" w:rsidDel="00096943" w:rsidRDefault="00DE2334" w:rsidP="00D10B12">
            <w:pPr>
              <w:spacing w:line="288" w:lineRule="auto"/>
              <w:contextualSpacing/>
              <w:jc w:val="center"/>
              <w:rPr>
                <w:del w:id="38405" w:author="Tran Huan" w:date="2018-11-25T22:00:00Z"/>
                <w:b/>
                <w:lang w:val="en-US"/>
              </w:rPr>
              <w:pPrChange w:id="38406" w:author="Tran Huan" w:date="2018-12-03T01:23:00Z">
                <w:pPr>
                  <w:spacing w:line="360" w:lineRule="auto"/>
                  <w:jc w:val="center"/>
                </w:pPr>
              </w:pPrChange>
            </w:pPr>
            <w:del w:id="38407" w:author="Tran Huan" w:date="2018-11-25T22:00:00Z">
              <w:r w:rsidRPr="007F1EF1" w:rsidDel="00096943">
                <w:rPr>
                  <w:b/>
                  <w:lang w:val="en-US"/>
                </w:rPr>
                <w:delText>Xóa</w:delText>
              </w:r>
              <w:bookmarkStart w:id="38408" w:name="_Toc531004585"/>
              <w:bookmarkStart w:id="38409" w:name="_Toc531006502"/>
              <w:bookmarkStart w:id="38410" w:name="_Toc531572495"/>
              <w:bookmarkStart w:id="38411" w:name="_Toc531576343"/>
              <w:bookmarkStart w:id="38412" w:name="_Toc531580084"/>
              <w:bookmarkStart w:id="38413" w:name="_Toc531583822"/>
              <w:bookmarkEnd w:id="38408"/>
              <w:bookmarkEnd w:id="38409"/>
              <w:bookmarkEnd w:id="38410"/>
              <w:bookmarkEnd w:id="38411"/>
              <w:bookmarkEnd w:id="38412"/>
              <w:bookmarkEnd w:id="38413"/>
            </w:del>
          </w:p>
        </w:tc>
        <w:tc>
          <w:tcPr>
            <w:tcW w:w="1463" w:type="dxa"/>
            <w:vAlign w:val="center"/>
          </w:tcPr>
          <w:p w14:paraId="7CCA134F" w14:textId="43CD8C9A" w:rsidR="00DE2334" w:rsidRPr="007F1EF1" w:rsidDel="00096943" w:rsidRDefault="00DE2334" w:rsidP="00D10B12">
            <w:pPr>
              <w:spacing w:line="288" w:lineRule="auto"/>
              <w:contextualSpacing/>
              <w:jc w:val="center"/>
              <w:rPr>
                <w:del w:id="38414" w:author="Tran Huan" w:date="2018-11-25T22:00:00Z"/>
                <w:b/>
                <w:lang w:val="en-US"/>
              </w:rPr>
              <w:pPrChange w:id="38415" w:author="Tran Huan" w:date="2018-12-03T01:23:00Z">
                <w:pPr>
                  <w:spacing w:line="360" w:lineRule="auto"/>
                  <w:jc w:val="center"/>
                </w:pPr>
              </w:pPrChange>
            </w:pPr>
            <w:del w:id="38416" w:author="Tran Huan" w:date="2018-11-25T22:00:00Z">
              <w:r w:rsidRPr="007F1EF1" w:rsidDel="00096943">
                <w:rPr>
                  <w:b/>
                  <w:lang w:val="en-US"/>
                </w:rPr>
                <w:delText>Truy vấn</w:delText>
              </w:r>
              <w:bookmarkStart w:id="38417" w:name="_Toc531004586"/>
              <w:bookmarkStart w:id="38418" w:name="_Toc531006503"/>
              <w:bookmarkStart w:id="38419" w:name="_Toc531572496"/>
              <w:bookmarkStart w:id="38420" w:name="_Toc531576344"/>
              <w:bookmarkStart w:id="38421" w:name="_Toc531580085"/>
              <w:bookmarkStart w:id="38422" w:name="_Toc531583823"/>
              <w:bookmarkEnd w:id="38417"/>
              <w:bookmarkEnd w:id="38418"/>
              <w:bookmarkEnd w:id="38419"/>
              <w:bookmarkEnd w:id="38420"/>
              <w:bookmarkEnd w:id="38421"/>
              <w:bookmarkEnd w:id="38422"/>
            </w:del>
          </w:p>
        </w:tc>
        <w:bookmarkStart w:id="38423" w:name="_Toc531004587"/>
        <w:bookmarkStart w:id="38424" w:name="_Toc531006504"/>
        <w:bookmarkStart w:id="38425" w:name="_Toc531572497"/>
        <w:bookmarkStart w:id="38426" w:name="_Toc531576345"/>
        <w:bookmarkStart w:id="38427" w:name="_Toc531580086"/>
        <w:bookmarkStart w:id="38428" w:name="_Toc531583824"/>
        <w:bookmarkEnd w:id="38423"/>
        <w:bookmarkEnd w:id="38424"/>
        <w:bookmarkEnd w:id="38425"/>
        <w:bookmarkEnd w:id="38426"/>
        <w:bookmarkEnd w:id="38427"/>
        <w:bookmarkEnd w:id="38428"/>
      </w:tr>
      <w:tr w:rsidR="00DE2334" w:rsidDel="00096943" w14:paraId="64E7F16A" w14:textId="3E479D95" w:rsidTr="00A72A60">
        <w:trPr>
          <w:del w:id="38429" w:author="Tran Huan" w:date="2018-11-25T22:00:00Z"/>
        </w:trPr>
        <w:tc>
          <w:tcPr>
            <w:tcW w:w="805" w:type="dxa"/>
          </w:tcPr>
          <w:p w14:paraId="772B20CF" w14:textId="3A6A751E" w:rsidR="00DE2334" w:rsidDel="00096943" w:rsidRDefault="00DE2334" w:rsidP="00D10B12">
            <w:pPr>
              <w:spacing w:line="288" w:lineRule="auto"/>
              <w:contextualSpacing/>
              <w:jc w:val="center"/>
              <w:rPr>
                <w:del w:id="38430" w:author="Tran Huan" w:date="2018-11-25T22:00:00Z"/>
                <w:lang w:val="en-US"/>
              </w:rPr>
              <w:pPrChange w:id="38431" w:author="Tran Huan" w:date="2018-12-03T01:23:00Z">
                <w:pPr>
                  <w:spacing w:line="360" w:lineRule="auto"/>
                  <w:jc w:val="center"/>
                </w:pPr>
              </w:pPrChange>
            </w:pPr>
            <w:del w:id="38432" w:author="Tran Huan" w:date="2018-11-25T22:00:00Z">
              <w:r w:rsidDel="00096943">
                <w:rPr>
                  <w:lang w:val="en-US"/>
                </w:rPr>
                <w:delText>1</w:delText>
              </w:r>
              <w:bookmarkStart w:id="38433" w:name="_Toc531004588"/>
              <w:bookmarkStart w:id="38434" w:name="_Toc531006505"/>
              <w:bookmarkStart w:id="38435" w:name="_Toc531572498"/>
              <w:bookmarkStart w:id="38436" w:name="_Toc531576346"/>
              <w:bookmarkStart w:id="38437" w:name="_Toc531580087"/>
              <w:bookmarkStart w:id="38438" w:name="_Toc531583825"/>
              <w:bookmarkEnd w:id="38433"/>
              <w:bookmarkEnd w:id="38434"/>
              <w:bookmarkEnd w:id="38435"/>
              <w:bookmarkEnd w:id="38436"/>
              <w:bookmarkEnd w:id="38437"/>
              <w:bookmarkEnd w:id="38438"/>
            </w:del>
          </w:p>
        </w:tc>
        <w:tc>
          <w:tcPr>
            <w:tcW w:w="2120" w:type="dxa"/>
          </w:tcPr>
          <w:p w14:paraId="4C968E53" w14:textId="211BDD43" w:rsidR="00DE2334" w:rsidDel="00096943" w:rsidRDefault="00DE2334" w:rsidP="00D10B12">
            <w:pPr>
              <w:spacing w:line="288" w:lineRule="auto"/>
              <w:contextualSpacing/>
              <w:rPr>
                <w:del w:id="38439" w:author="Tran Huan" w:date="2018-11-25T22:00:00Z"/>
                <w:lang w:val="en-US"/>
              </w:rPr>
              <w:pPrChange w:id="38440" w:author="Tran Huan" w:date="2018-12-03T01:23:00Z">
                <w:pPr>
                  <w:spacing w:line="360" w:lineRule="auto"/>
                </w:pPr>
              </w:pPrChange>
            </w:pPr>
            <w:del w:id="38441" w:author="Tran Huan" w:date="2018-11-25T22:00:00Z">
              <w:r w:rsidDel="00096943">
                <w:rPr>
                  <w:lang w:val="en-US"/>
                </w:rPr>
                <w:delText>customer_order</w:delText>
              </w:r>
              <w:bookmarkStart w:id="38442" w:name="_Toc531004589"/>
              <w:bookmarkStart w:id="38443" w:name="_Toc531006506"/>
              <w:bookmarkStart w:id="38444" w:name="_Toc531572499"/>
              <w:bookmarkStart w:id="38445" w:name="_Toc531576347"/>
              <w:bookmarkStart w:id="38446" w:name="_Toc531580088"/>
              <w:bookmarkStart w:id="38447" w:name="_Toc531583826"/>
              <w:bookmarkEnd w:id="38442"/>
              <w:bookmarkEnd w:id="38443"/>
              <w:bookmarkEnd w:id="38444"/>
              <w:bookmarkEnd w:id="38445"/>
              <w:bookmarkEnd w:id="38446"/>
              <w:bookmarkEnd w:id="38447"/>
            </w:del>
          </w:p>
        </w:tc>
        <w:tc>
          <w:tcPr>
            <w:tcW w:w="1463" w:type="dxa"/>
          </w:tcPr>
          <w:p w14:paraId="46DED9FF" w14:textId="45041341" w:rsidR="00DE2334" w:rsidDel="00096943" w:rsidRDefault="00DE2334" w:rsidP="00D10B12">
            <w:pPr>
              <w:spacing w:line="288" w:lineRule="auto"/>
              <w:contextualSpacing/>
              <w:jc w:val="center"/>
              <w:rPr>
                <w:del w:id="38448" w:author="Tran Huan" w:date="2018-11-25T22:00:00Z"/>
                <w:lang w:val="en-US"/>
              </w:rPr>
              <w:pPrChange w:id="38449" w:author="Tran Huan" w:date="2018-12-03T01:23:00Z">
                <w:pPr>
                  <w:spacing w:line="360" w:lineRule="auto"/>
                  <w:jc w:val="center"/>
                </w:pPr>
              </w:pPrChange>
            </w:pPr>
            <w:bookmarkStart w:id="38450" w:name="_Toc531004590"/>
            <w:bookmarkStart w:id="38451" w:name="_Toc531006507"/>
            <w:bookmarkStart w:id="38452" w:name="_Toc531572500"/>
            <w:bookmarkStart w:id="38453" w:name="_Toc531576348"/>
            <w:bookmarkStart w:id="38454" w:name="_Toc531580089"/>
            <w:bookmarkStart w:id="38455" w:name="_Toc531583827"/>
            <w:bookmarkEnd w:id="38450"/>
            <w:bookmarkEnd w:id="38451"/>
            <w:bookmarkEnd w:id="38452"/>
            <w:bookmarkEnd w:id="38453"/>
            <w:bookmarkEnd w:id="38454"/>
            <w:bookmarkEnd w:id="38455"/>
          </w:p>
        </w:tc>
        <w:tc>
          <w:tcPr>
            <w:tcW w:w="1463" w:type="dxa"/>
          </w:tcPr>
          <w:p w14:paraId="6E5DEF4A" w14:textId="48637C21" w:rsidR="00DE2334" w:rsidDel="00096943" w:rsidRDefault="00DE2334" w:rsidP="00D10B12">
            <w:pPr>
              <w:spacing w:line="288" w:lineRule="auto"/>
              <w:contextualSpacing/>
              <w:jc w:val="center"/>
              <w:rPr>
                <w:del w:id="38456" w:author="Tran Huan" w:date="2018-11-25T22:00:00Z"/>
                <w:lang w:val="en-US"/>
              </w:rPr>
              <w:pPrChange w:id="38457" w:author="Tran Huan" w:date="2018-12-03T01:23:00Z">
                <w:pPr>
                  <w:spacing w:line="360" w:lineRule="auto"/>
                  <w:jc w:val="center"/>
                </w:pPr>
              </w:pPrChange>
            </w:pPr>
            <w:del w:id="38458" w:author="Tran Huan" w:date="2018-11-25T22:00:00Z">
              <w:r w:rsidDel="00096943">
                <w:rPr>
                  <w:lang w:val="en-US"/>
                </w:rPr>
                <w:delText>X</w:delText>
              </w:r>
              <w:bookmarkStart w:id="38459" w:name="_Toc531004591"/>
              <w:bookmarkStart w:id="38460" w:name="_Toc531006508"/>
              <w:bookmarkStart w:id="38461" w:name="_Toc531572501"/>
              <w:bookmarkStart w:id="38462" w:name="_Toc531576349"/>
              <w:bookmarkStart w:id="38463" w:name="_Toc531580090"/>
              <w:bookmarkStart w:id="38464" w:name="_Toc531583828"/>
              <w:bookmarkEnd w:id="38459"/>
              <w:bookmarkEnd w:id="38460"/>
              <w:bookmarkEnd w:id="38461"/>
              <w:bookmarkEnd w:id="38462"/>
              <w:bookmarkEnd w:id="38463"/>
              <w:bookmarkEnd w:id="38464"/>
            </w:del>
          </w:p>
        </w:tc>
        <w:tc>
          <w:tcPr>
            <w:tcW w:w="1463" w:type="dxa"/>
          </w:tcPr>
          <w:p w14:paraId="24B1DA0D" w14:textId="2B9DDDD3" w:rsidR="00DE2334" w:rsidDel="00096943" w:rsidRDefault="00DE2334" w:rsidP="00D10B12">
            <w:pPr>
              <w:spacing w:line="288" w:lineRule="auto"/>
              <w:contextualSpacing/>
              <w:jc w:val="center"/>
              <w:rPr>
                <w:del w:id="38465" w:author="Tran Huan" w:date="2018-11-25T22:00:00Z"/>
                <w:lang w:val="en-US"/>
              </w:rPr>
              <w:pPrChange w:id="38466" w:author="Tran Huan" w:date="2018-12-03T01:23:00Z">
                <w:pPr>
                  <w:spacing w:line="360" w:lineRule="auto"/>
                  <w:jc w:val="center"/>
                </w:pPr>
              </w:pPrChange>
            </w:pPr>
            <w:bookmarkStart w:id="38467" w:name="_Toc531004592"/>
            <w:bookmarkStart w:id="38468" w:name="_Toc531006509"/>
            <w:bookmarkStart w:id="38469" w:name="_Toc531572502"/>
            <w:bookmarkStart w:id="38470" w:name="_Toc531576350"/>
            <w:bookmarkStart w:id="38471" w:name="_Toc531580091"/>
            <w:bookmarkStart w:id="38472" w:name="_Toc531583829"/>
            <w:bookmarkEnd w:id="38467"/>
            <w:bookmarkEnd w:id="38468"/>
            <w:bookmarkEnd w:id="38469"/>
            <w:bookmarkEnd w:id="38470"/>
            <w:bookmarkEnd w:id="38471"/>
            <w:bookmarkEnd w:id="38472"/>
          </w:p>
        </w:tc>
        <w:tc>
          <w:tcPr>
            <w:tcW w:w="1463" w:type="dxa"/>
          </w:tcPr>
          <w:p w14:paraId="5606FB6A" w14:textId="6253A757" w:rsidR="00DE2334" w:rsidDel="00096943" w:rsidRDefault="00DE2334" w:rsidP="00D10B12">
            <w:pPr>
              <w:spacing w:line="288" w:lineRule="auto"/>
              <w:contextualSpacing/>
              <w:jc w:val="center"/>
              <w:rPr>
                <w:del w:id="38473" w:author="Tran Huan" w:date="2018-11-25T22:00:00Z"/>
                <w:lang w:val="en-US"/>
              </w:rPr>
              <w:pPrChange w:id="38474" w:author="Tran Huan" w:date="2018-12-03T01:23:00Z">
                <w:pPr>
                  <w:jc w:val="center"/>
                </w:pPr>
              </w:pPrChange>
            </w:pPr>
            <w:bookmarkStart w:id="38475" w:name="_Toc531004593"/>
            <w:bookmarkStart w:id="38476" w:name="_Toc531006510"/>
            <w:bookmarkStart w:id="38477" w:name="_Toc531572503"/>
            <w:bookmarkStart w:id="38478" w:name="_Toc531576351"/>
            <w:bookmarkStart w:id="38479" w:name="_Toc531580092"/>
            <w:bookmarkStart w:id="38480" w:name="_Toc531583830"/>
            <w:bookmarkEnd w:id="38475"/>
            <w:bookmarkEnd w:id="38476"/>
            <w:bookmarkEnd w:id="38477"/>
            <w:bookmarkEnd w:id="38478"/>
            <w:bookmarkEnd w:id="38479"/>
            <w:bookmarkEnd w:id="38480"/>
          </w:p>
        </w:tc>
        <w:bookmarkStart w:id="38481" w:name="_Toc531004594"/>
        <w:bookmarkStart w:id="38482" w:name="_Toc531006511"/>
        <w:bookmarkStart w:id="38483" w:name="_Toc531572504"/>
        <w:bookmarkStart w:id="38484" w:name="_Toc531576352"/>
        <w:bookmarkStart w:id="38485" w:name="_Toc531580093"/>
        <w:bookmarkStart w:id="38486" w:name="_Toc531583831"/>
        <w:bookmarkEnd w:id="38481"/>
        <w:bookmarkEnd w:id="38482"/>
        <w:bookmarkEnd w:id="38483"/>
        <w:bookmarkEnd w:id="38484"/>
        <w:bookmarkEnd w:id="38485"/>
        <w:bookmarkEnd w:id="38486"/>
      </w:tr>
      <w:tr w:rsidR="00DE2334" w:rsidDel="00096943" w14:paraId="7F4697A0" w14:textId="40227D4D" w:rsidTr="00A72A60">
        <w:trPr>
          <w:del w:id="38487" w:author="Tran Huan" w:date="2018-11-25T22:00:00Z"/>
        </w:trPr>
        <w:tc>
          <w:tcPr>
            <w:tcW w:w="805" w:type="dxa"/>
          </w:tcPr>
          <w:p w14:paraId="31255C88" w14:textId="5C7522F6" w:rsidR="00DE2334" w:rsidDel="00096943" w:rsidRDefault="00DE2334" w:rsidP="00D10B12">
            <w:pPr>
              <w:spacing w:line="288" w:lineRule="auto"/>
              <w:contextualSpacing/>
              <w:jc w:val="center"/>
              <w:rPr>
                <w:del w:id="38488" w:author="Tran Huan" w:date="2018-11-25T22:00:00Z"/>
                <w:lang w:val="en-US"/>
              </w:rPr>
              <w:pPrChange w:id="38489" w:author="Tran Huan" w:date="2018-12-03T01:23:00Z">
                <w:pPr>
                  <w:spacing w:line="360" w:lineRule="auto"/>
                  <w:jc w:val="center"/>
                </w:pPr>
              </w:pPrChange>
            </w:pPr>
            <w:del w:id="38490" w:author="Tran Huan" w:date="2018-11-25T22:00:00Z">
              <w:r w:rsidDel="00096943">
                <w:rPr>
                  <w:lang w:val="en-US"/>
                </w:rPr>
                <w:delText>2</w:delText>
              </w:r>
              <w:bookmarkStart w:id="38491" w:name="_Toc531004595"/>
              <w:bookmarkStart w:id="38492" w:name="_Toc531006512"/>
              <w:bookmarkStart w:id="38493" w:name="_Toc531572505"/>
              <w:bookmarkStart w:id="38494" w:name="_Toc531576353"/>
              <w:bookmarkStart w:id="38495" w:name="_Toc531580094"/>
              <w:bookmarkStart w:id="38496" w:name="_Toc531583832"/>
              <w:bookmarkEnd w:id="38491"/>
              <w:bookmarkEnd w:id="38492"/>
              <w:bookmarkEnd w:id="38493"/>
              <w:bookmarkEnd w:id="38494"/>
              <w:bookmarkEnd w:id="38495"/>
              <w:bookmarkEnd w:id="38496"/>
            </w:del>
          </w:p>
        </w:tc>
        <w:tc>
          <w:tcPr>
            <w:tcW w:w="2120" w:type="dxa"/>
          </w:tcPr>
          <w:p w14:paraId="015B8BE7" w14:textId="14CB1C4C" w:rsidR="00DE2334" w:rsidDel="00096943" w:rsidRDefault="00DE2334" w:rsidP="00D10B12">
            <w:pPr>
              <w:spacing w:line="288" w:lineRule="auto"/>
              <w:contextualSpacing/>
              <w:rPr>
                <w:del w:id="38497" w:author="Tran Huan" w:date="2018-11-25T22:00:00Z"/>
                <w:lang w:val="en-US"/>
              </w:rPr>
              <w:pPrChange w:id="38498" w:author="Tran Huan" w:date="2018-12-03T01:23:00Z">
                <w:pPr>
                  <w:spacing w:line="360" w:lineRule="auto"/>
                </w:pPr>
              </w:pPrChange>
            </w:pPr>
            <w:del w:id="38499" w:author="Tran Huan" w:date="2018-11-25T22:00:00Z">
              <w:r w:rsidDel="00096943">
                <w:rPr>
                  <w:lang w:val="en-US"/>
                </w:rPr>
                <w:delText>task</w:delText>
              </w:r>
              <w:bookmarkStart w:id="38500" w:name="_Toc531004596"/>
              <w:bookmarkStart w:id="38501" w:name="_Toc531006513"/>
              <w:bookmarkStart w:id="38502" w:name="_Toc531572506"/>
              <w:bookmarkStart w:id="38503" w:name="_Toc531576354"/>
              <w:bookmarkStart w:id="38504" w:name="_Toc531580095"/>
              <w:bookmarkStart w:id="38505" w:name="_Toc531583833"/>
              <w:bookmarkEnd w:id="38500"/>
              <w:bookmarkEnd w:id="38501"/>
              <w:bookmarkEnd w:id="38502"/>
              <w:bookmarkEnd w:id="38503"/>
              <w:bookmarkEnd w:id="38504"/>
              <w:bookmarkEnd w:id="38505"/>
            </w:del>
          </w:p>
        </w:tc>
        <w:tc>
          <w:tcPr>
            <w:tcW w:w="1463" w:type="dxa"/>
          </w:tcPr>
          <w:p w14:paraId="3012BCC4" w14:textId="4F095CC9" w:rsidR="00DE2334" w:rsidDel="00096943" w:rsidRDefault="00DE2334" w:rsidP="00D10B12">
            <w:pPr>
              <w:spacing w:line="288" w:lineRule="auto"/>
              <w:contextualSpacing/>
              <w:jc w:val="center"/>
              <w:rPr>
                <w:del w:id="38506" w:author="Tran Huan" w:date="2018-11-25T22:00:00Z"/>
                <w:lang w:val="en-US"/>
              </w:rPr>
              <w:pPrChange w:id="38507" w:author="Tran Huan" w:date="2018-12-03T01:23:00Z">
                <w:pPr>
                  <w:spacing w:line="360" w:lineRule="auto"/>
                  <w:jc w:val="center"/>
                </w:pPr>
              </w:pPrChange>
            </w:pPr>
            <w:del w:id="38508" w:author="Tran Huan" w:date="2018-11-25T22:00:00Z">
              <w:r w:rsidDel="00096943">
                <w:rPr>
                  <w:lang w:val="en-US"/>
                </w:rPr>
                <w:delText>X</w:delText>
              </w:r>
              <w:bookmarkStart w:id="38509" w:name="_Toc531004597"/>
              <w:bookmarkStart w:id="38510" w:name="_Toc531006514"/>
              <w:bookmarkStart w:id="38511" w:name="_Toc531572507"/>
              <w:bookmarkStart w:id="38512" w:name="_Toc531576355"/>
              <w:bookmarkStart w:id="38513" w:name="_Toc531580096"/>
              <w:bookmarkStart w:id="38514" w:name="_Toc531583834"/>
              <w:bookmarkEnd w:id="38509"/>
              <w:bookmarkEnd w:id="38510"/>
              <w:bookmarkEnd w:id="38511"/>
              <w:bookmarkEnd w:id="38512"/>
              <w:bookmarkEnd w:id="38513"/>
              <w:bookmarkEnd w:id="38514"/>
            </w:del>
          </w:p>
        </w:tc>
        <w:tc>
          <w:tcPr>
            <w:tcW w:w="1463" w:type="dxa"/>
          </w:tcPr>
          <w:p w14:paraId="59E0663F" w14:textId="3539684E" w:rsidR="00DE2334" w:rsidDel="00096943" w:rsidRDefault="00DE2334" w:rsidP="00D10B12">
            <w:pPr>
              <w:spacing w:line="288" w:lineRule="auto"/>
              <w:contextualSpacing/>
              <w:jc w:val="center"/>
              <w:rPr>
                <w:del w:id="38515" w:author="Tran Huan" w:date="2018-11-25T22:00:00Z"/>
                <w:lang w:val="en-US"/>
              </w:rPr>
              <w:pPrChange w:id="38516" w:author="Tran Huan" w:date="2018-12-03T01:23:00Z">
                <w:pPr>
                  <w:spacing w:line="360" w:lineRule="auto"/>
                  <w:jc w:val="center"/>
                </w:pPr>
              </w:pPrChange>
            </w:pPr>
            <w:del w:id="38517" w:author="Tran Huan" w:date="2018-11-25T22:00:00Z">
              <w:r w:rsidDel="00096943">
                <w:rPr>
                  <w:lang w:val="en-US"/>
                </w:rPr>
                <w:delText>X</w:delText>
              </w:r>
              <w:bookmarkStart w:id="38518" w:name="_Toc531004598"/>
              <w:bookmarkStart w:id="38519" w:name="_Toc531006515"/>
              <w:bookmarkStart w:id="38520" w:name="_Toc531572508"/>
              <w:bookmarkStart w:id="38521" w:name="_Toc531576356"/>
              <w:bookmarkStart w:id="38522" w:name="_Toc531580097"/>
              <w:bookmarkStart w:id="38523" w:name="_Toc531583835"/>
              <w:bookmarkEnd w:id="38518"/>
              <w:bookmarkEnd w:id="38519"/>
              <w:bookmarkEnd w:id="38520"/>
              <w:bookmarkEnd w:id="38521"/>
              <w:bookmarkEnd w:id="38522"/>
              <w:bookmarkEnd w:id="38523"/>
            </w:del>
          </w:p>
        </w:tc>
        <w:tc>
          <w:tcPr>
            <w:tcW w:w="1463" w:type="dxa"/>
          </w:tcPr>
          <w:p w14:paraId="10BF6953" w14:textId="766357A4" w:rsidR="00DE2334" w:rsidDel="00096943" w:rsidRDefault="00DE2334" w:rsidP="00D10B12">
            <w:pPr>
              <w:spacing w:line="288" w:lineRule="auto"/>
              <w:contextualSpacing/>
              <w:jc w:val="center"/>
              <w:rPr>
                <w:del w:id="38524" w:author="Tran Huan" w:date="2018-11-25T22:00:00Z"/>
                <w:lang w:val="en-US"/>
              </w:rPr>
              <w:pPrChange w:id="38525" w:author="Tran Huan" w:date="2018-12-03T01:23:00Z">
                <w:pPr>
                  <w:spacing w:line="360" w:lineRule="auto"/>
                  <w:jc w:val="center"/>
                </w:pPr>
              </w:pPrChange>
            </w:pPr>
            <w:bookmarkStart w:id="38526" w:name="_Toc531004599"/>
            <w:bookmarkStart w:id="38527" w:name="_Toc531006516"/>
            <w:bookmarkStart w:id="38528" w:name="_Toc531572509"/>
            <w:bookmarkStart w:id="38529" w:name="_Toc531576357"/>
            <w:bookmarkStart w:id="38530" w:name="_Toc531580098"/>
            <w:bookmarkStart w:id="38531" w:name="_Toc531583836"/>
            <w:bookmarkEnd w:id="38526"/>
            <w:bookmarkEnd w:id="38527"/>
            <w:bookmarkEnd w:id="38528"/>
            <w:bookmarkEnd w:id="38529"/>
            <w:bookmarkEnd w:id="38530"/>
            <w:bookmarkEnd w:id="38531"/>
          </w:p>
        </w:tc>
        <w:tc>
          <w:tcPr>
            <w:tcW w:w="1463" w:type="dxa"/>
          </w:tcPr>
          <w:p w14:paraId="1A385CA3" w14:textId="5C263094" w:rsidR="00DE2334" w:rsidDel="00096943" w:rsidRDefault="00DE2334" w:rsidP="00D10B12">
            <w:pPr>
              <w:spacing w:line="288" w:lineRule="auto"/>
              <w:contextualSpacing/>
              <w:jc w:val="center"/>
              <w:rPr>
                <w:del w:id="38532" w:author="Tran Huan" w:date="2018-11-25T22:00:00Z"/>
                <w:lang w:val="en-US"/>
              </w:rPr>
              <w:pPrChange w:id="38533" w:author="Tran Huan" w:date="2018-12-03T01:23:00Z">
                <w:pPr>
                  <w:jc w:val="center"/>
                </w:pPr>
              </w:pPrChange>
            </w:pPr>
            <w:bookmarkStart w:id="38534" w:name="_Toc531004600"/>
            <w:bookmarkStart w:id="38535" w:name="_Toc531006517"/>
            <w:bookmarkStart w:id="38536" w:name="_Toc531572510"/>
            <w:bookmarkStart w:id="38537" w:name="_Toc531576358"/>
            <w:bookmarkStart w:id="38538" w:name="_Toc531580099"/>
            <w:bookmarkStart w:id="38539" w:name="_Toc531583837"/>
            <w:bookmarkEnd w:id="38534"/>
            <w:bookmarkEnd w:id="38535"/>
            <w:bookmarkEnd w:id="38536"/>
            <w:bookmarkEnd w:id="38537"/>
            <w:bookmarkEnd w:id="38538"/>
            <w:bookmarkEnd w:id="38539"/>
          </w:p>
        </w:tc>
        <w:bookmarkStart w:id="38540" w:name="_Toc531004601"/>
        <w:bookmarkStart w:id="38541" w:name="_Toc531006518"/>
        <w:bookmarkStart w:id="38542" w:name="_Toc531572511"/>
        <w:bookmarkStart w:id="38543" w:name="_Toc531576359"/>
        <w:bookmarkStart w:id="38544" w:name="_Toc531580100"/>
        <w:bookmarkStart w:id="38545" w:name="_Toc531583838"/>
        <w:bookmarkEnd w:id="38540"/>
        <w:bookmarkEnd w:id="38541"/>
        <w:bookmarkEnd w:id="38542"/>
        <w:bookmarkEnd w:id="38543"/>
        <w:bookmarkEnd w:id="38544"/>
        <w:bookmarkEnd w:id="38545"/>
      </w:tr>
      <w:tr w:rsidR="00DE2334" w:rsidDel="00096943" w14:paraId="1094F5B4" w14:textId="6E19FD8A" w:rsidTr="00A72A60">
        <w:trPr>
          <w:del w:id="38546" w:author="Tran Huan" w:date="2018-11-25T22:00:00Z"/>
        </w:trPr>
        <w:tc>
          <w:tcPr>
            <w:tcW w:w="805" w:type="dxa"/>
          </w:tcPr>
          <w:p w14:paraId="5233E117" w14:textId="062DBD28" w:rsidR="00DE2334" w:rsidDel="00096943" w:rsidRDefault="00DE2334" w:rsidP="00D10B12">
            <w:pPr>
              <w:spacing w:line="288" w:lineRule="auto"/>
              <w:contextualSpacing/>
              <w:jc w:val="center"/>
              <w:rPr>
                <w:del w:id="38547" w:author="Tran Huan" w:date="2018-11-25T22:00:00Z"/>
                <w:lang w:val="en-US"/>
              </w:rPr>
              <w:pPrChange w:id="38548" w:author="Tran Huan" w:date="2018-12-03T01:23:00Z">
                <w:pPr>
                  <w:spacing w:line="360" w:lineRule="auto"/>
                  <w:jc w:val="center"/>
                </w:pPr>
              </w:pPrChange>
            </w:pPr>
            <w:del w:id="38549" w:author="Tran Huan" w:date="2018-11-25T22:00:00Z">
              <w:r w:rsidDel="00096943">
                <w:rPr>
                  <w:lang w:val="en-US"/>
                </w:rPr>
                <w:delText>3</w:delText>
              </w:r>
              <w:bookmarkStart w:id="38550" w:name="_Toc531004602"/>
              <w:bookmarkStart w:id="38551" w:name="_Toc531006519"/>
              <w:bookmarkStart w:id="38552" w:name="_Toc531572512"/>
              <w:bookmarkStart w:id="38553" w:name="_Toc531576360"/>
              <w:bookmarkStart w:id="38554" w:name="_Toc531580101"/>
              <w:bookmarkStart w:id="38555" w:name="_Toc531583839"/>
              <w:bookmarkEnd w:id="38550"/>
              <w:bookmarkEnd w:id="38551"/>
              <w:bookmarkEnd w:id="38552"/>
              <w:bookmarkEnd w:id="38553"/>
              <w:bookmarkEnd w:id="38554"/>
              <w:bookmarkEnd w:id="38555"/>
            </w:del>
          </w:p>
        </w:tc>
        <w:tc>
          <w:tcPr>
            <w:tcW w:w="2120" w:type="dxa"/>
          </w:tcPr>
          <w:p w14:paraId="2B4F14E3" w14:textId="57B37909" w:rsidR="00DE2334" w:rsidDel="00096943" w:rsidRDefault="00DE2334" w:rsidP="00D10B12">
            <w:pPr>
              <w:spacing w:line="288" w:lineRule="auto"/>
              <w:contextualSpacing/>
              <w:rPr>
                <w:del w:id="38556" w:author="Tran Huan" w:date="2018-11-25T22:00:00Z"/>
                <w:lang w:val="en-US"/>
              </w:rPr>
              <w:pPrChange w:id="38557" w:author="Tran Huan" w:date="2018-12-03T01:23:00Z">
                <w:pPr>
                  <w:spacing w:line="360" w:lineRule="auto"/>
                </w:pPr>
              </w:pPrChange>
            </w:pPr>
            <w:del w:id="38558" w:author="Tran Huan" w:date="2018-11-25T22:00:00Z">
              <w:r w:rsidDel="00096943">
                <w:rPr>
                  <w:lang w:val="en-US"/>
                </w:rPr>
                <w:delText>order_detail</w:delText>
              </w:r>
              <w:bookmarkStart w:id="38559" w:name="_Toc531004603"/>
              <w:bookmarkStart w:id="38560" w:name="_Toc531006520"/>
              <w:bookmarkStart w:id="38561" w:name="_Toc531572513"/>
              <w:bookmarkStart w:id="38562" w:name="_Toc531576361"/>
              <w:bookmarkStart w:id="38563" w:name="_Toc531580102"/>
              <w:bookmarkStart w:id="38564" w:name="_Toc531583840"/>
              <w:bookmarkEnd w:id="38559"/>
              <w:bookmarkEnd w:id="38560"/>
              <w:bookmarkEnd w:id="38561"/>
              <w:bookmarkEnd w:id="38562"/>
              <w:bookmarkEnd w:id="38563"/>
              <w:bookmarkEnd w:id="38564"/>
            </w:del>
          </w:p>
        </w:tc>
        <w:tc>
          <w:tcPr>
            <w:tcW w:w="1463" w:type="dxa"/>
          </w:tcPr>
          <w:p w14:paraId="13E100AA" w14:textId="1B374149" w:rsidR="00DE2334" w:rsidDel="00096943" w:rsidRDefault="00DE2334" w:rsidP="00D10B12">
            <w:pPr>
              <w:spacing w:line="288" w:lineRule="auto"/>
              <w:contextualSpacing/>
              <w:jc w:val="center"/>
              <w:rPr>
                <w:del w:id="38565" w:author="Tran Huan" w:date="2018-11-25T22:00:00Z"/>
                <w:lang w:val="en-US"/>
              </w:rPr>
              <w:pPrChange w:id="38566" w:author="Tran Huan" w:date="2018-12-03T01:23:00Z">
                <w:pPr>
                  <w:spacing w:line="360" w:lineRule="auto"/>
                  <w:jc w:val="center"/>
                </w:pPr>
              </w:pPrChange>
            </w:pPr>
            <w:bookmarkStart w:id="38567" w:name="_Toc531004604"/>
            <w:bookmarkStart w:id="38568" w:name="_Toc531006521"/>
            <w:bookmarkStart w:id="38569" w:name="_Toc531572514"/>
            <w:bookmarkStart w:id="38570" w:name="_Toc531576362"/>
            <w:bookmarkStart w:id="38571" w:name="_Toc531580103"/>
            <w:bookmarkStart w:id="38572" w:name="_Toc531583841"/>
            <w:bookmarkEnd w:id="38567"/>
            <w:bookmarkEnd w:id="38568"/>
            <w:bookmarkEnd w:id="38569"/>
            <w:bookmarkEnd w:id="38570"/>
            <w:bookmarkEnd w:id="38571"/>
            <w:bookmarkEnd w:id="38572"/>
          </w:p>
        </w:tc>
        <w:tc>
          <w:tcPr>
            <w:tcW w:w="1463" w:type="dxa"/>
          </w:tcPr>
          <w:p w14:paraId="39E33613" w14:textId="31D06064" w:rsidR="00DE2334" w:rsidDel="00096943" w:rsidRDefault="00DE2334" w:rsidP="00D10B12">
            <w:pPr>
              <w:spacing w:line="288" w:lineRule="auto"/>
              <w:contextualSpacing/>
              <w:jc w:val="center"/>
              <w:rPr>
                <w:del w:id="38573" w:author="Tran Huan" w:date="2018-11-25T22:00:00Z"/>
                <w:lang w:val="en-US"/>
              </w:rPr>
              <w:pPrChange w:id="38574" w:author="Tran Huan" w:date="2018-12-03T01:23:00Z">
                <w:pPr>
                  <w:spacing w:line="360" w:lineRule="auto"/>
                  <w:jc w:val="center"/>
                </w:pPr>
              </w:pPrChange>
            </w:pPr>
            <w:del w:id="38575" w:author="Tran Huan" w:date="2018-11-25T22:00:00Z">
              <w:r w:rsidDel="00096943">
                <w:rPr>
                  <w:lang w:val="en-US"/>
                </w:rPr>
                <w:delText>X</w:delText>
              </w:r>
              <w:bookmarkStart w:id="38576" w:name="_Toc531004605"/>
              <w:bookmarkStart w:id="38577" w:name="_Toc531006522"/>
              <w:bookmarkStart w:id="38578" w:name="_Toc531572515"/>
              <w:bookmarkStart w:id="38579" w:name="_Toc531576363"/>
              <w:bookmarkStart w:id="38580" w:name="_Toc531580104"/>
              <w:bookmarkStart w:id="38581" w:name="_Toc531583842"/>
              <w:bookmarkEnd w:id="38576"/>
              <w:bookmarkEnd w:id="38577"/>
              <w:bookmarkEnd w:id="38578"/>
              <w:bookmarkEnd w:id="38579"/>
              <w:bookmarkEnd w:id="38580"/>
              <w:bookmarkEnd w:id="38581"/>
            </w:del>
          </w:p>
        </w:tc>
        <w:tc>
          <w:tcPr>
            <w:tcW w:w="1463" w:type="dxa"/>
          </w:tcPr>
          <w:p w14:paraId="5C9E5935" w14:textId="220EB220" w:rsidR="00DE2334" w:rsidDel="00096943" w:rsidRDefault="00DE2334" w:rsidP="00D10B12">
            <w:pPr>
              <w:spacing w:line="288" w:lineRule="auto"/>
              <w:contextualSpacing/>
              <w:jc w:val="center"/>
              <w:rPr>
                <w:del w:id="38582" w:author="Tran Huan" w:date="2018-11-25T22:00:00Z"/>
                <w:lang w:val="en-US"/>
              </w:rPr>
              <w:pPrChange w:id="38583" w:author="Tran Huan" w:date="2018-12-03T01:23:00Z">
                <w:pPr>
                  <w:spacing w:line="360" w:lineRule="auto"/>
                  <w:jc w:val="center"/>
                </w:pPr>
              </w:pPrChange>
            </w:pPr>
            <w:bookmarkStart w:id="38584" w:name="_Toc531004606"/>
            <w:bookmarkStart w:id="38585" w:name="_Toc531006523"/>
            <w:bookmarkStart w:id="38586" w:name="_Toc531572516"/>
            <w:bookmarkStart w:id="38587" w:name="_Toc531576364"/>
            <w:bookmarkStart w:id="38588" w:name="_Toc531580105"/>
            <w:bookmarkStart w:id="38589" w:name="_Toc531583843"/>
            <w:bookmarkEnd w:id="38584"/>
            <w:bookmarkEnd w:id="38585"/>
            <w:bookmarkEnd w:id="38586"/>
            <w:bookmarkEnd w:id="38587"/>
            <w:bookmarkEnd w:id="38588"/>
            <w:bookmarkEnd w:id="38589"/>
          </w:p>
        </w:tc>
        <w:tc>
          <w:tcPr>
            <w:tcW w:w="1463" w:type="dxa"/>
          </w:tcPr>
          <w:p w14:paraId="41D12C15" w14:textId="28D42847" w:rsidR="00DE2334" w:rsidDel="00096943" w:rsidRDefault="00DE2334" w:rsidP="00D10B12">
            <w:pPr>
              <w:spacing w:line="288" w:lineRule="auto"/>
              <w:contextualSpacing/>
              <w:jc w:val="center"/>
              <w:rPr>
                <w:del w:id="38590" w:author="Tran Huan" w:date="2018-11-25T22:00:00Z"/>
                <w:lang w:val="en-US"/>
              </w:rPr>
              <w:pPrChange w:id="38591" w:author="Tran Huan" w:date="2018-12-03T01:23:00Z">
                <w:pPr>
                  <w:jc w:val="center"/>
                </w:pPr>
              </w:pPrChange>
            </w:pPr>
            <w:bookmarkStart w:id="38592" w:name="_Toc531004607"/>
            <w:bookmarkStart w:id="38593" w:name="_Toc531006524"/>
            <w:bookmarkStart w:id="38594" w:name="_Toc531572517"/>
            <w:bookmarkStart w:id="38595" w:name="_Toc531576365"/>
            <w:bookmarkStart w:id="38596" w:name="_Toc531580106"/>
            <w:bookmarkStart w:id="38597" w:name="_Toc531583844"/>
            <w:bookmarkEnd w:id="38592"/>
            <w:bookmarkEnd w:id="38593"/>
            <w:bookmarkEnd w:id="38594"/>
            <w:bookmarkEnd w:id="38595"/>
            <w:bookmarkEnd w:id="38596"/>
            <w:bookmarkEnd w:id="38597"/>
          </w:p>
        </w:tc>
        <w:bookmarkStart w:id="38598" w:name="_Toc531004608"/>
        <w:bookmarkStart w:id="38599" w:name="_Toc531006525"/>
        <w:bookmarkStart w:id="38600" w:name="_Toc531572518"/>
        <w:bookmarkStart w:id="38601" w:name="_Toc531576366"/>
        <w:bookmarkStart w:id="38602" w:name="_Toc531580107"/>
        <w:bookmarkStart w:id="38603" w:name="_Toc531583845"/>
        <w:bookmarkEnd w:id="38598"/>
        <w:bookmarkEnd w:id="38599"/>
        <w:bookmarkEnd w:id="38600"/>
        <w:bookmarkEnd w:id="38601"/>
        <w:bookmarkEnd w:id="38602"/>
        <w:bookmarkEnd w:id="38603"/>
      </w:tr>
      <w:tr w:rsidR="00DE2334" w:rsidDel="00096943" w14:paraId="6C98A6F3" w14:textId="19A00B2F" w:rsidTr="00A72A60">
        <w:trPr>
          <w:del w:id="38604" w:author="Tran Huan" w:date="2018-11-25T22:00:00Z"/>
        </w:trPr>
        <w:tc>
          <w:tcPr>
            <w:tcW w:w="805" w:type="dxa"/>
          </w:tcPr>
          <w:p w14:paraId="3DA2A639" w14:textId="7620777D" w:rsidR="00DE2334" w:rsidDel="00096943" w:rsidRDefault="00DE2334" w:rsidP="00D10B12">
            <w:pPr>
              <w:spacing w:line="288" w:lineRule="auto"/>
              <w:contextualSpacing/>
              <w:jc w:val="center"/>
              <w:rPr>
                <w:del w:id="38605" w:author="Tran Huan" w:date="2018-11-25T22:00:00Z"/>
                <w:lang w:val="en-US"/>
              </w:rPr>
              <w:pPrChange w:id="38606" w:author="Tran Huan" w:date="2018-12-03T01:23:00Z">
                <w:pPr>
                  <w:spacing w:line="360" w:lineRule="auto"/>
                  <w:jc w:val="center"/>
                </w:pPr>
              </w:pPrChange>
            </w:pPr>
            <w:del w:id="38607" w:author="Tran Huan" w:date="2018-11-25T22:00:00Z">
              <w:r w:rsidDel="00096943">
                <w:rPr>
                  <w:lang w:val="en-US"/>
                </w:rPr>
                <w:delText>4</w:delText>
              </w:r>
              <w:bookmarkStart w:id="38608" w:name="_Toc531004609"/>
              <w:bookmarkStart w:id="38609" w:name="_Toc531006526"/>
              <w:bookmarkStart w:id="38610" w:name="_Toc531572519"/>
              <w:bookmarkStart w:id="38611" w:name="_Toc531576367"/>
              <w:bookmarkStart w:id="38612" w:name="_Toc531580108"/>
              <w:bookmarkStart w:id="38613" w:name="_Toc531583846"/>
              <w:bookmarkEnd w:id="38608"/>
              <w:bookmarkEnd w:id="38609"/>
              <w:bookmarkEnd w:id="38610"/>
              <w:bookmarkEnd w:id="38611"/>
              <w:bookmarkEnd w:id="38612"/>
              <w:bookmarkEnd w:id="38613"/>
            </w:del>
          </w:p>
        </w:tc>
        <w:tc>
          <w:tcPr>
            <w:tcW w:w="2120" w:type="dxa"/>
          </w:tcPr>
          <w:p w14:paraId="23CFBC83" w14:textId="5694E707" w:rsidR="00DE2334" w:rsidDel="00096943" w:rsidRDefault="00DE2334" w:rsidP="00D10B12">
            <w:pPr>
              <w:spacing w:line="288" w:lineRule="auto"/>
              <w:contextualSpacing/>
              <w:rPr>
                <w:del w:id="38614" w:author="Tran Huan" w:date="2018-11-25T22:00:00Z"/>
                <w:lang w:val="en-US"/>
              </w:rPr>
              <w:pPrChange w:id="38615" w:author="Tran Huan" w:date="2018-12-03T01:23:00Z">
                <w:pPr>
                  <w:spacing w:line="360" w:lineRule="auto"/>
                </w:pPr>
              </w:pPrChange>
            </w:pPr>
            <w:del w:id="38616" w:author="Tran Huan" w:date="2018-11-25T22:00:00Z">
              <w:r w:rsidDel="00096943">
                <w:rPr>
                  <w:lang w:val="en-US"/>
                </w:rPr>
                <w:delText>receipt</w:delText>
              </w:r>
              <w:bookmarkStart w:id="38617" w:name="_Toc531004610"/>
              <w:bookmarkStart w:id="38618" w:name="_Toc531006527"/>
              <w:bookmarkStart w:id="38619" w:name="_Toc531572520"/>
              <w:bookmarkStart w:id="38620" w:name="_Toc531576368"/>
              <w:bookmarkStart w:id="38621" w:name="_Toc531580109"/>
              <w:bookmarkStart w:id="38622" w:name="_Toc531583847"/>
              <w:bookmarkEnd w:id="38617"/>
              <w:bookmarkEnd w:id="38618"/>
              <w:bookmarkEnd w:id="38619"/>
              <w:bookmarkEnd w:id="38620"/>
              <w:bookmarkEnd w:id="38621"/>
              <w:bookmarkEnd w:id="38622"/>
            </w:del>
          </w:p>
        </w:tc>
        <w:tc>
          <w:tcPr>
            <w:tcW w:w="1463" w:type="dxa"/>
          </w:tcPr>
          <w:p w14:paraId="737FC554" w14:textId="296FD1AF" w:rsidR="00DE2334" w:rsidDel="00096943" w:rsidRDefault="00DE2334" w:rsidP="00D10B12">
            <w:pPr>
              <w:spacing w:line="288" w:lineRule="auto"/>
              <w:contextualSpacing/>
              <w:jc w:val="center"/>
              <w:rPr>
                <w:del w:id="38623" w:author="Tran Huan" w:date="2018-11-25T22:00:00Z"/>
                <w:lang w:val="en-US"/>
              </w:rPr>
              <w:pPrChange w:id="38624" w:author="Tran Huan" w:date="2018-12-03T01:23:00Z">
                <w:pPr>
                  <w:spacing w:line="360" w:lineRule="auto"/>
                  <w:jc w:val="center"/>
                </w:pPr>
              </w:pPrChange>
            </w:pPr>
            <w:bookmarkStart w:id="38625" w:name="_Toc531004611"/>
            <w:bookmarkStart w:id="38626" w:name="_Toc531006528"/>
            <w:bookmarkStart w:id="38627" w:name="_Toc531572521"/>
            <w:bookmarkStart w:id="38628" w:name="_Toc531576369"/>
            <w:bookmarkStart w:id="38629" w:name="_Toc531580110"/>
            <w:bookmarkStart w:id="38630" w:name="_Toc531583848"/>
            <w:bookmarkEnd w:id="38625"/>
            <w:bookmarkEnd w:id="38626"/>
            <w:bookmarkEnd w:id="38627"/>
            <w:bookmarkEnd w:id="38628"/>
            <w:bookmarkEnd w:id="38629"/>
            <w:bookmarkEnd w:id="38630"/>
          </w:p>
        </w:tc>
        <w:tc>
          <w:tcPr>
            <w:tcW w:w="1463" w:type="dxa"/>
          </w:tcPr>
          <w:p w14:paraId="07C21C42" w14:textId="41CBEDC2" w:rsidR="00DE2334" w:rsidDel="00096943" w:rsidRDefault="00DE2334" w:rsidP="00D10B12">
            <w:pPr>
              <w:spacing w:line="288" w:lineRule="auto"/>
              <w:contextualSpacing/>
              <w:jc w:val="center"/>
              <w:rPr>
                <w:del w:id="38631" w:author="Tran Huan" w:date="2018-11-25T22:00:00Z"/>
                <w:lang w:val="en-US"/>
              </w:rPr>
              <w:pPrChange w:id="38632" w:author="Tran Huan" w:date="2018-12-03T01:23:00Z">
                <w:pPr>
                  <w:spacing w:line="360" w:lineRule="auto"/>
                  <w:jc w:val="center"/>
                </w:pPr>
              </w:pPrChange>
            </w:pPr>
            <w:del w:id="38633" w:author="Tran Huan" w:date="2018-11-25T22:00:00Z">
              <w:r w:rsidDel="00096943">
                <w:rPr>
                  <w:lang w:val="en-US"/>
                </w:rPr>
                <w:delText>X</w:delText>
              </w:r>
              <w:bookmarkStart w:id="38634" w:name="_Toc531004612"/>
              <w:bookmarkStart w:id="38635" w:name="_Toc531006529"/>
              <w:bookmarkStart w:id="38636" w:name="_Toc531572522"/>
              <w:bookmarkStart w:id="38637" w:name="_Toc531576370"/>
              <w:bookmarkStart w:id="38638" w:name="_Toc531580111"/>
              <w:bookmarkStart w:id="38639" w:name="_Toc531583849"/>
              <w:bookmarkEnd w:id="38634"/>
              <w:bookmarkEnd w:id="38635"/>
              <w:bookmarkEnd w:id="38636"/>
              <w:bookmarkEnd w:id="38637"/>
              <w:bookmarkEnd w:id="38638"/>
              <w:bookmarkEnd w:id="38639"/>
            </w:del>
          </w:p>
        </w:tc>
        <w:tc>
          <w:tcPr>
            <w:tcW w:w="1463" w:type="dxa"/>
          </w:tcPr>
          <w:p w14:paraId="3CC2C374" w14:textId="476CF462" w:rsidR="00DE2334" w:rsidDel="00096943" w:rsidRDefault="00DE2334" w:rsidP="00D10B12">
            <w:pPr>
              <w:spacing w:line="288" w:lineRule="auto"/>
              <w:contextualSpacing/>
              <w:jc w:val="center"/>
              <w:rPr>
                <w:del w:id="38640" w:author="Tran Huan" w:date="2018-11-25T22:00:00Z"/>
                <w:lang w:val="en-US"/>
              </w:rPr>
              <w:pPrChange w:id="38641" w:author="Tran Huan" w:date="2018-12-03T01:23:00Z">
                <w:pPr>
                  <w:spacing w:line="360" w:lineRule="auto"/>
                  <w:jc w:val="center"/>
                </w:pPr>
              </w:pPrChange>
            </w:pPr>
            <w:bookmarkStart w:id="38642" w:name="_Toc531004613"/>
            <w:bookmarkStart w:id="38643" w:name="_Toc531006530"/>
            <w:bookmarkStart w:id="38644" w:name="_Toc531572523"/>
            <w:bookmarkStart w:id="38645" w:name="_Toc531576371"/>
            <w:bookmarkStart w:id="38646" w:name="_Toc531580112"/>
            <w:bookmarkStart w:id="38647" w:name="_Toc531583850"/>
            <w:bookmarkEnd w:id="38642"/>
            <w:bookmarkEnd w:id="38643"/>
            <w:bookmarkEnd w:id="38644"/>
            <w:bookmarkEnd w:id="38645"/>
            <w:bookmarkEnd w:id="38646"/>
            <w:bookmarkEnd w:id="38647"/>
          </w:p>
        </w:tc>
        <w:tc>
          <w:tcPr>
            <w:tcW w:w="1463" w:type="dxa"/>
          </w:tcPr>
          <w:p w14:paraId="16D10AD1" w14:textId="39E82353" w:rsidR="00DE2334" w:rsidDel="00096943" w:rsidRDefault="00DE2334" w:rsidP="00D10B12">
            <w:pPr>
              <w:spacing w:line="288" w:lineRule="auto"/>
              <w:contextualSpacing/>
              <w:jc w:val="center"/>
              <w:rPr>
                <w:del w:id="38648" w:author="Tran Huan" w:date="2018-11-25T22:00:00Z"/>
                <w:lang w:val="en-US"/>
              </w:rPr>
              <w:pPrChange w:id="38649" w:author="Tran Huan" w:date="2018-12-03T01:23:00Z">
                <w:pPr>
                  <w:jc w:val="center"/>
                </w:pPr>
              </w:pPrChange>
            </w:pPr>
            <w:bookmarkStart w:id="38650" w:name="_Toc531004614"/>
            <w:bookmarkStart w:id="38651" w:name="_Toc531006531"/>
            <w:bookmarkStart w:id="38652" w:name="_Toc531572524"/>
            <w:bookmarkStart w:id="38653" w:name="_Toc531576372"/>
            <w:bookmarkStart w:id="38654" w:name="_Toc531580113"/>
            <w:bookmarkStart w:id="38655" w:name="_Toc531583851"/>
            <w:bookmarkEnd w:id="38650"/>
            <w:bookmarkEnd w:id="38651"/>
            <w:bookmarkEnd w:id="38652"/>
            <w:bookmarkEnd w:id="38653"/>
            <w:bookmarkEnd w:id="38654"/>
            <w:bookmarkEnd w:id="38655"/>
          </w:p>
        </w:tc>
        <w:bookmarkStart w:id="38656" w:name="_Toc531004615"/>
        <w:bookmarkStart w:id="38657" w:name="_Toc531006532"/>
        <w:bookmarkStart w:id="38658" w:name="_Toc531572525"/>
        <w:bookmarkStart w:id="38659" w:name="_Toc531576373"/>
        <w:bookmarkStart w:id="38660" w:name="_Toc531580114"/>
        <w:bookmarkStart w:id="38661" w:name="_Toc531583852"/>
        <w:bookmarkEnd w:id="38656"/>
        <w:bookmarkEnd w:id="38657"/>
        <w:bookmarkEnd w:id="38658"/>
        <w:bookmarkEnd w:id="38659"/>
        <w:bookmarkEnd w:id="38660"/>
        <w:bookmarkEnd w:id="38661"/>
      </w:tr>
    </w:tbl>
    <w:p w14:paraId="2DAD3F6C" w14:textId="2BD9D05C" w:rsidR="00DE2334" w:rsidRPr="00C95C85" w:rsidDel="00096943" w:rsidRDefault="00DE2334" w:rsidP="00D10B12">
      <w:pPr>
        <w:spacing w:after="0" w:line="288" w:lineRule="auto"/>
        <w:contextualSpacing/>
        <w:rPr>
          <w:del w:id="38662" w:author="Tran Huan" w:date="2018-11-25T22:00:00Z"/>
          <w:lang w:val="en-US"/>
        </w:rPr>
        <w:pPrChange w:id="38663" w:author="Tran Huan" w:date="2018-12-03T01:23:00Z">
          <w:pPr/>
        </w:pPrChange>
      </w:pPr>
      <w:bookmarkStart w:id="38664" w:name="_Toc531004616"/>
      <w:bookmarkStart w:id="38665" w:name="_Toc531006533"/>
      <w:bookmarkStart w:id="38666" w:name="_Toc531572526"/>
      <w:bookmarkStart w:id="38667" w:name="_Toc531576374"/>
      <w:bookmarkStart w:id="38668" w:name="_Toc531580115"/>
      <w:bookmarkStart w:id="38669" w:name="_Toc531583853"/>
      <w:bookmarkEnd w:id="38664"/>
      <w:bookmarkEnd w:id="38665"/>
      <w:bookmarkEnd w:id="38666"/>
      <w:bookmarkEnd w:id="38667"/>
      <w:bookmarkEnd w:id="38668"/>
      <w:bookmarkEnd w:id="38669"/>
    </w:p>
    <w:p w14:paraId="5006A93C" w14:textId="382EF36E" w:rsidR="00070C2F" w:rsidDel="00096943" w:rsidRDefault="00070C2F" w:rsidP="00D10B12">
      <w:pPr>
        <w:pStyle w:val="Heading6"/>
        <w:spacing w:line="288" w:lineRule="auto"/>
        <w:contextualSpacing/>
        <w:rPr>
          <w:ins w:id="38670" w:author="phuong vu" w:date="2018-11-21T18:55:00Z"/>
          <w:del w:id="38671" w:author="Tran Huan" w:date="2018-11-25T22:00:00Z"/>
          <w:lang w:val="en-US"/>
        </w:rPr>
        <w:pPrChange w:id="38672" w:author="Tran Huan" w:date="2018-12-03T01:23:00Z">
          <w:pPr>
            <w:pStyle w:val="Heading6"/>
          </w:pPr>
        </w:pPrChange>
      </w:pPr>
      <w:del w:id="38673" w:author="Tran Huan" w:date="2018-11-25T22:00:00Z">
        <w:r w:rsidDel="00096943">
          <w:rPr>
            <w:lang w:val="en-US"/>
          </w:rPr>
          <w:delText>Cách xử lí</w:delText>
        </w:r>
      </w:del>
      <w:bookmarkStart w:id="38674" w:name="_Toc531004617"/>
      <w:bookmarkStart w:id="38675" w:name="_Toc531006534"/>
      <w:bookmarkStart w:id="38676" w:name="_Toc531572527"/>
      <w:bookmarkStart w:id="38677" w:name="_Toc531576375"/>
      <w:bookmarkStart w:id="38678" w:name="_Toc531580116"/>
      <w:bookmarkStart w:id="38679" w:name="_Toc531583854"/>
      <w:bookmarkEnd w:id="38674"/>
      <w:bookmarkEnd w:id="38675"/>
      <w:bookmarkEnd w:id="38676"/>
      <w:bookmarkEnd w:id="38677"/>
      <w:bookmarkEnd w:id="38678"/>
      <w:bookmarkEnd w:id="38679"/>
    </w:p>
    <w:p w14:paraId="0B918616" w14:textId="597AF3CC" w:rsidR="00DD0637" w:rsidDel="00096943" w:rsidRDefault="00D25C6A" w:rsidP="00D10B12">
      <w:pPr>
        <w:pStyle w:val="Heading4"/>
        <w:spacing w:line="288" w:lineRule="auto"/>
        <w:contextualSpacing/>
        <w:rPr>
          <w:ins w:id="38680" w:author="phuong vu" w:date="2018-11-21T18:57:00Z"/>
          <w:del w:id="38681" w:author="Tran Huan" w:date="2018-11-25T22:00:00Z"/>
          <w:lang w:val="en-US"/>
        </w:rPr>
        <w:pPrChange w:id="38682" w:author="Tran Huan" w:date="2018-12-03T01:23:00Z">
          <w:pPr>
            <w:pStyle w:val="Heading4"/>
          </w:pPr>
        </w:pPrChange>
      </w:pPr>
      <w:ins w:id="38683" w:author="phuong vu" w:date="2018-11-21T18:55:00Z">
        <w:del w:id="38684" w:author="Tran Huan" w:date="2018-11-25T22:00:00Z">
          <w:r w:rsidDel="00096943">
            <w:rPr>
              <w:lang w:val="en-US"/>
            </w:rPr>
            <w:delText>Quản lí phân công xử lí đơn hàng</w:delText>
          </w:r>
        </w:del>
      </w:ins>
      <w:bookmarkStart w:id="38685" w:name="_Toc531004618"/>
      <w:bookmarkStart w:id="38686" w:name="_Toc531006535"/>
      <w:bookmarkStart w:id="38687" w:name="_Toc531572528"/>
      <w:bookmarkStart w:id="38688" w:name="_Toc531576376"/>
      <w:bookmarkStart w:id="38689" w:name="_Toc531580117"/>
      <w:bookmarkStart w:id="38690" w:name="_Toc531583855"/>
      <w:bookmarkEnd w:id="38685"/>
      <w:bookmarkEnd w:id="38686"/>
      <w:bookmarkEnd w:id="38687"/>
      <w:bookmarkEnd w:id="38688"/>
      <w:bookmarkEnd w:id="38689"/>
      <w:bookmarkEnd w:id="38690"/>
    </w:p>
    <w:p w14:paraId="0FA17F49" w14:textId="77377FC1" w:rsidR="00D25C6A" w:rsidDel="00096943" w:rsidRDefault="00D25C6A" w:rsidP="00D10B12">
      <w:pPr>
        <w:pStyle w:val="Heading5"/>
        <w:spacing w:line="288" w:lineRule="auto"/>
        <w:contextualSpacing/>
        <w:rPr>
          <w:ins w:id="38691" w:author="phuong vu" w:date="2018-11-21T19:29:00Z"/>
          <w:del w:id="38692" w:author="Tran Huan" w:date="2018-11-25T22:00:00Z"/>
          <w:lang w:val="en-US"/>
        </w:rPr>
        <w:pPrChange w:id="38693" w:author="Tran Huan" w:date="2018-12-03T01:23:00Z">
          <w:pPr>
            <w:pStyle w:val="Heading5"/>
          </w:pPr>
        </w:pPrChange>
      </w:pPr>
      <w:ins w:id="38694" w:author="phuong vu" w:date="2018-11-21T18:57:00Z">
        <w:del w:id="38695" w:author="Tran Huan" w:date="2018-11-25T22:00:00Z">
          <w:r w:rsidDel="00096943">
            <w:rPr>
              <w:lang w:val="en-US"/>
            </w:rPr>
            <w:delText>Mục đích</w:delText>
          </w:r>
        </w:del>
      </w:ins>
      <w:bookmarkStart w:id="38696" w:name="_Toc531004619"/>
      <w:bookmarkStart w:id="38697" w:name="_Toc531006536"/>
      <w:bookmarkStart w:id="38698" w:name="_Toc531572529"/>
      <w:bookmarkStart w:id="38699" w:name="_Toc531576377"/>
      <w:bookmarkStart w:id="38700" w:name="_Toc531580118"/>
      <w:bookmarkStart w:id="38701" w:name="_Toc531583856"/>
      <w:bookmarkEnd w:id="38696"/>
      <w:bookmarkEnd w:id="38697"/>
      <w:bookmarkEnd w:id="38698"/>
      <w:bookmarkEnd w:id="38699"/>
      <w:bookmarkEnd w:id="38700"/>
      <w:bookmarkEnd w:id="38701"/>
    </w:p>
    <w:p w14:paraId="59CB6056" w14:textId="2AA8AF6D" w:rsidR="00206AEA" w:rsidRPr="00933422" w:rsidDel="00096943" w:rsidRDefault="003E7F93" w:rsidP="00D10B12">
      <w:pPr>
        <w:spacing w:after="0" w:line="288" w:lineRule="auto"/>
        <w:ind w:firstLine="720"/>
        <w:contextualSpacing/>
        <w:rPr>
          <w:ins w:id="38702" w:author="phuong vu" w:date="2018-11-21T18:57:00Z"/>
          <w:del w:id="38703" w:author="Tran Huan" w:date="2018-11-25T22:00:00Z"/>
          <w:lang w:val="en-US"/>
        </w:rPr>
        <w:pPrChange w:id="38704" w:author="Tran Huan" w:date="2018-12-03T01:23:00Z">
          <w:pPr>
            <w:pStyle w:val="Heading5"/>
          </w:pPr>
        </w:pPrChange>
      </w:pPr>
      <w:ins w:id="38705" w:author="phuong vu" w:date="2018-11-21T23:33:00Z">
        <w:del w:id="38706" w:author="Tran Huan" w:date="2018-11-25T22:00:00Z">
          <w:r w:rsidDel="00096943">
            <w:rPr>
              <w:lang w:val="en-US"/>
            </w:rPr>
            <w:delText xml:space="preserve">Số lượng đơn hàng nhận vào với thời gian trả đồ khác nhau, do đó cần có quản </w:delText>
          </w:r>
        </w:del>
      </w:ins>
      <w:ins w:id="38707" w:author="phuong vu" w:date="2018-11-21T23:34:00Z">
        <w:del w:id="38708" w:author="Tran Huan" w:date="2018-11-25T22:00:00Z">
          <w:r w:rsidDel="00096943">
            <w:rPr>
              <w:lang w:val="en-US"/>
            </w:rPr>
            <w:delText>lí phân công xử lí đơn hàng để mọi đơn hàng đều được xử lí đúng hạn. Cũng như, nhân viên kịp</w:delText>
          </w:r>
        </w:del>
      </w:ins>
      <w:ins w:id="38709" w:author="phuong vu" w:date="2018-11-21T23:35:00Z">
        <w:del w:id="38710" w:author="Tran Huan" w:date="2018-11-25T22:00:00Z">
          <w:r w:rsidDel="00096943">
            <w:rPr>
              <w:lang w:val="en-US"/>
            </w:rPr>
            <w:delText xml:space="preserve"> thời can thiệp để thay đổi phân công nếu không hợp lí.</w:delText>
          </w:r>
        </w:del>
      </w:ins>
      <w:bookmarkStart w:id="38711" w:name="_Toc531004620"/>
      <w:bookmarkStart w:id="38712" w:name="_Toc531006537"/>
      <w:bookmarkStart w:id="38713" w:name="_Toc531572530"/>
      <w:bookmarkStart w:id="38714" w:name="_Toc531576378"/>
      <w:bookmarkStart w:id="38715" w:name="_Toc531580119"/>
      <w:bookmarkStart w:id="38716" w:name="_Toc531583857"/>
      <w:bookmarkEnd w:id="38711"/>
      <w:bookmarkEnd w:id="38712"/>
      <w:bookmarkEnd w:id="38713"/>
      <w:bookmarkEnd w:id="38714"/>
      <w:bookmarkEnd w:id="38715"/>
      <w:bookmarkEnd w:id="38716"/>
    </w:p>
    <w:p w14:paraId="54A632A6" w14:textId="4FE6BC60" w:rsidR="00D25C6A" w:rsidDel="00096943" w:rsidRDefault="00D25C6A" w:rsidP="00D10B12">
      <w:pPr>
        <w:pStyle w:val="Heading5"/>
        <w:spacing w:line="288" w:lineRule="auto"/>
        <w:contextualSpacing/>
        <w:rPr>
          <w:ins w:id="38717" w:author="phuong vu" w:date="2018-11-21T19:28:00Z"/>
          <w:del w:id="38718" w:author="Tran Huan" w:date="2018-11-25T22:00:00Z"/>
          <w:lang w:val="en-US"/>
        </w:rPr>
        <w:pPrChange w:id="38719" w:author="Tran Huan" w:date="2018-12-03T01:23:00Z">
          <w:pPr>
            <w:pStyle w:val="Heading5"/>
          </w:pPr>
        </w:pPrChange>
      </w:pPr>
      <w:ins w:id="38720" w:author="phuong vu" w:date="2018-11-21T18:57:00Z">
        <w:del w:id="38721" w:author="Tran Huan" w:date="2018-11-25T22:00:00Z">
          <w:r w:rsidDel="00096943">
            <w:rPr>
              <w:lang w:val="en-US"/>
            </w:rPr>
            <w:delText>Giao diện</w:delText>
          </w:r>
        </w:del>
      </w:ins>
      <w:bookmarkStart w:id="38722" w:name="_Toc531004621"/>
      <w:bookmarkStart w:id="38723" w:name="_Toc531006538"/>
      <w:bookmarkStart w:id="38724" w:name="_Toc531572531"/>
      <w:bookmarkStart w:id="38725" w:name="_Toc531576379"/>
      <w:bookmarkStart w:id="38726" w:name="_Toc531580120"/>
      <w:bookmarkStart w:id="38727" w:name="_Toc531583858"/>
      <w:bookmarkEnd w:id="38722"/>
      <w:bookmarkEnd w:id="38723"/>
      <w:bookmarkEnd w:id="38724"/>
      <w:bookmarkEnd w:id="38725"/>
      <w:bookmarkEnd w:id="38726"/>
      <w:bookmarkEnd w:id="38727"/>
    </w:p>
    <w:p w14:paraId="779E464A" w14:textId="5AF5A31B" w:rsidR="0019690B" w:rsidDel="00096943" w:rsidRDefault="008C24F2" w:rsidP="00D10B12">
      <w:pPr>
        <w:keepNext/>
        <w:spacing w:after="0" w:line="288" w:lineRule="auto"/>
        <w:contextualSpacing/>
        <w:jc w:val="center"/>
        <w:rPr>
          <w:ins w:id="38728" w:author="phuong vu" w:date="2018-11-21T20:00:00Z"/>
          <w:del w:id="38729" w:author="Tran Huan" w:date="2018-11-25T22:00:00Z"/>
        </w:rPr>
        <w:pPrChange w:id="38730" w:author="Tran Huan" w:date="2018-12-03T01:23:00Z">
          <w:pPr>
            <w:jc w:val="center"/>
          </w:pPr>
        </w:pPrChange>
      </w:pPr>
      <w:ins w:id="38731" w:author="phuong vu" w:date="2018-11-21T19:28:00Z">
        <w:del w:id="38732" w:author="Tran Huan" w:date="2018-11-25T22:00:00Z">
          <w:r w:rsidDel="00096943">
            <w:rPr>
              <w:noProof/>
              <w:lang w:val="en-US"/>
            </w:rPr>
            <w:drawing>
              <wp:inline distT="0" distB="0" distL="0" distR="0" wp14:anchorId="39E3BA76" wp14:editId="0890E8D4">
                <wp:extent cx="5579745" cy="51054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9745" cy="5105400"/>
                        </a:xfrm>
                        <a:prstGeom prst="rect">
                          <a:avLst/>
                        </a:prstGeom>
                        <a:noFill/>
                        <a:ln>
                          <a:noFill/>
                        </a:ln>
                      </pic:spPr>
                    </pic:pic>
                  </a:graphicData>
                </a:graphic>
              </wp:inline>
            </w:drawing>
          </w:r>
        </w:del>
      </w:ins>
      <w:bookmarkStart w:id="38733" w:name="_Toc531004622"/>
      <w:bookmarkStart w:id="38734" w:name="_Toc531006539"/>
      <w:bookmarkStart w:id="38735" w:name="_Toc531572532"/>
      <w:bookmarkStart w:id="38736" w:name="_Toc531576380"/>
      <w:bookmarkStart w:id="38737" w:name="_Toc531580121"/>
      <w:bookmarkStart w:id="38738" w:name="_Toc531583859"/>
      <w:bookmarkEnd w:id="38733"/>
      <w:bookmarkEnd w:id="38734"/>
      <w:bookmarkEnd w:id="38735"/>
      <w:bookmarkEnd w:id="38736"/>
      <w:bookmarkEnd w:id="38737"/>
      <w:bookmarkEnd w:id="38738"/>
    </w:p>
    <w:p w14:paraId="37AA26A9" w14:textId="4458FEB6" w:rsidR="008C24F2" w:rsidRPr="000245EB" w:rsidDel="00096943" w:rsidRDefault="0019690B" w:rsidP="00D10B12">
      <w:pPr>
        <w:pStyle w:val="Caption"/>
        <w:spacing w:after="0" w:line="288" w:lineRule="auto"/>
        <w:contextualSpacing/>
        <w:rPr>
          <w:ins w:id="38739" w:author="phuong vu" w:date="2018-11-21T20:02:00Z"/>
          <w:del w:id="38740" w:author="Tran Huan" w:date="2018-11-25T22:00:00Z"/>
          <w:rPrChange w:id="38741" w:author="Tran Huan" w:date="2018-11-25T16:08:00Z">
            <w:rPr>
              <w:ins w:id="38742" w:author="phuong vu" w:date="2018-11-21T20:02:00Z"/>
              <w:del w:id="38743" w:author="Tran Huan" w:date="2018-11-25T22:00:00Z"/>
              <w:lang w:val="en-US"/>
            </w:rPr>
          </w:rPrChange>
        </w:rPr>
        <w:pPrChange w:id="38744" w:author="Tran Huan" w:date="2018-12-03T01:23:00Z">
          <w:pPr>
            <w:pStyle w:val="Caption"/>
            <w:spacing w:line="276" w:lineRule="auto"/>
          </w:pPr>
        </w:pPrChange>
      </w:pPr>
      <w:bookmarkStart w:id="38745" w:name="_Ref530595407"/>
      <w:ins w:id="38746" w:author="phuong vu" w:date="2018-11-21T20:00:00Z">
        <w:del w:id="38747" w:author="Tran Huan" w:date="2018-11-25T22:00:00Z">
          <w:r w:rsidDel="00096943">
            <w:delText xml:space="preserve">Hình </w:delText>
          </w:r>
        </w:del>
      </w:ins>
      <w:ins w:id="38748" w:author="phuong vu" w:date="2018-11-22T18:14:00Z">
        <w:del w:id="38749" w:author="Tran Huan" w:date="2018-11-25T22:00:00Z">
          <w:r w:rsidR="00627671" w:rsidDel="00096943">
            <w:rPr>
              <w:i/>
              <w:iCs w:val="0"/>
            </w:rPr>
            <w:fldChar w:fldCharType="begin"/>
          </w:r>
          <w:r w:rsidR="00627671" w:rsidDel="00096943">
            <w:delInstrText xml:space="preserve"> STYLEREF 1 \s </w:delInstrText>
          </w:r>
        </w:del>
      </w:ins>
      <w:del w:id="38750" w:author="Tran Huan" w:date="2018-11-25T22:00:00Z">
        <w:r w:rsidR="00627671" w:rsidDel="00096943">
          <w:rPr>
            <w:i/>
            <w:iCs w:val="0"/>
          </w:rPr>
          <w:fldChar w:fldCharType="separate"/>
        </w:r>
        <w:r w:rsidR="00627671" w:rsidDel="00096943">
          <w:rPr>
            <w:noProof/>
          </w:rPr>
          <w:delText>3</w:delText>
        </w:r>
      </w:del>
      <w:ins w:id="38751" w:author="phuong vu" w:date="2018-11-22T18:14:00Z">
        <w:del w:id="38752" w:author="Tran Huan" w:date="2018-11-25T22:00:00Z">
          <w:r w:rsidR="00627671" w:rsidDel="00096943">
            <w:rPr>
              <w:i/>
              <w:iCs w:val="0"/>
            </w:rPr>
            <w:fldChar w:fldCharType="end"/>
          </w:r>
          <w:r w:rsidR="00627671" w:rsidDel="00096943">
            <w:delText>.</w:delText>
          </w:r>
          <w:r w:rsidR="00627671" w:rsidDel="00096943">
            <w:rPr>
              <w:i/>
              <w:iCs w:val="0"/>
            </w:rPr>
            <w:fldChar w:fldCharType="begin"/>
          </w:r>
          <w:r w:rsidR="00627671" w:rsidDel="00096943">
            <w:delInstrText xml:space="preserve"> SEQ Hình \* ARABIC \s 1 </w:delInstrText>
          </w:r>
        </w:del>
      </w:ins>
      <w:del w:id="38753" w:author="Tran Huan" w:date="2018-11-25T22:00:00Z">
        <w:r w:rsidR="00627671" w:rsidDel="00096943">
          <w:rPr>
            <w:i/>
            <w:iCs w:val="0"/>
          </w:rPr>
          <w:fldChar w:fldCharType="separate"/>
        </w:r>
      </w:del>
      <w:ins w:id="38754" w:author="phuong vu" w:date="2018-11-22T18:14:00Z">
        <w:del w:id="38755" w:author="Tran Huan" w:date="2018-11-25T22:00:00Z">
          <w:r w:rsidR="00627671" w:rsidDel="00096943">
            <w:rPr>
              <w:noProof/>
            </w:rPr>
            <w:delText>21</w:delText>
          </w:r>
          <w:r w:rsidR="00627671" w:rsidDel="00096943">
            <w:rPr>
              <w:i/>
              <w:iCs w:val="0"/>
            </w:rPr>
            <w:fldChar w:fldCharType="end"/>
          </w:r>
        </w:del>
      </w:ins>
      <w:bookmarkEnd w:id="38745"/>
      <w:ins w:id="38756" w:author="phuong vu" w:date="2018-11-21T20:00:00Z">
        <w:del w:id="38757" w:author="Tran Huan" w:date="2018-11-25T22:00:00Z">
          <w:r w:rsidRPr="000245EB" w:rsidDel="00096943">
            <w:rPr>
              <w:rPrChange w:id="38758" w:author="Tran Huan" w:date="2018-11-25T16:08:00Z">
                <w:rPr>
                  <w:lang w:val="en-US"/>
                </w:rPr>
              </w:rPrChange>
            </w:rPr>
            <w:delText xml:space="preserve"> Tổng quan phân công xử l</w:delText>
          </w:r>
        </w:del>
      </w:ins>
      <w:ins w:id="38759" w:author="phuong vu" w:date="2018-11-21T20:27:00Z">
        <w:del w:id="38760" w:author="Tran Huan" w:date="2018-11-25T22:00:00Z">
          <w:r w:rsidR="00B3636C" w:rsidRPr="000245EB" w:rsidDel="00096943">
            <w:rPr>
              <w:rPrChange w:id="38761" w:author="Tran Huan" w:date="2018-11-25T16:08:00Z">
                <w:rPr>
                  <w:lang w:val="en-US"/>
                </w:rPr>
              </w:rPrChange>
            </w:rPr>
            <w:delText>í</w:delText>
          </w:r>
        </w:del>
      </w:ins>
      <w:ins w:id="38762" w:author="phuong vu" w:date="2018-11-21T20:00:00Z">
        <w:del w:id="38763" w:author="Tran Huan" w:date="2018-11-25T22:00:00Z">
          <w:r w:rsidRPr="000245EB" w:rsidDel="00096943">
            <w:rPr>
              <w:rPrChange w:id="38764" w:author="Tran Huan" w:date="2018-11-25T16:08:00Z">
                <w:rPr>
                  <w:lang w:val="en-US"/>
                </w:rPr>
              </w:rPrChange>
            </w:rPr>
            <w:delText xml:space="preserve"> đơn hàng</w:delText>
          </w:r>
        </w:del>
      </w:ins>
      <w:bookmarkStart w:id="38765" w:name="_Toc531004623"/>
      <w:bookmarkStart w:id="38766" w:name="_Toc531006540"/>
      <w:bookmarkStart w:id="38767" w:name="_Toc531572533"/>
      <w:bookmarkStart w:id="38768" w:name="_Toc531576381"/>
      <w:bookmarkStart w:id="38769" w:name="_Toc531580122"/>
      <w:bookmarkStart w:id="38770" w:name="_Toc531583860"/>
      <w:bookmarkEnd w:id="38765"/>
      <w:bookmarkEnd w:id="38766"/>
      <w:bookmarkEnd w:id="38767"/>
      <w:bookmarkEnd w:id="38768"/>
      <w:bookmarkEnd w:id="38769"/>
      <w:bookmarkEnd w:id="38770"/>
    </w:p>
    <w:p w14:paraId="0ADB98F9" w14:textId="68A48CF5" w:rsidR="00F04D17" w:rsidDel="00096943" w:rsidRDefault="00F04D17" w:rsidP="00D10B12">
      <w:pPr>
        <w:keepNext/>
        <w:spacing w:after="0" w:line="288" w:lineRule="auto"/>
        <w:contextualSpacing/>
        <w:rPr>
          <w:ins w:id="38771" w:author="phuong vu" w:date="2018-11-21T20:03:00Z"/>
          <w:del w:id="38772" w:author="Tran Huan" w:date="2018-11-25T22:00:00Z"/>
        </w:rPr>
        <w:pPrChange w:id="38773" w:author="Tran Huan" w:date="2018-12-03T01:23:00Z">
          <w:pPr/>
        </w:pPrChange>
      </w:pPr>
      <w:ins w:id="38774" w:author="phuong vu" w:date="2018-11-21T20:03:00Z">
        <w:del w:id="38775" w:author="Tran Huan" w:date="2018-11-25T22:00:00Z">
          <w:r w:rsidDel="00096943">
            <w:rPr>
              <w:noProof/>
              <w:lang w:val="en-US"/>
            </w:rPr>
            <w:drawing>
              <wp:inline distT="0" distB="0" distL="0" distR="0" wp14:anchorId="51D3D500" wp14:editId="3A40CD88">
                <wp:extent cx="5579745" cy="3021965"/>
                <wp:effectExtent l="0" t="0" r="190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021965"/>
                        </a:xfrm>
                        <a:prstGeom prst="rect">
                          <a:avLst/>
                        </a:prstGeom>
                      </pic:spPr>
                    </pic:pic>
                  </a:graphicData>
                </a:graphic>
              </wp:inline>
            </w:drawing>
          </w:r>
          <w:bookmarkStart w:id="38776" w:name="_Toc531004624"/>
          <w:bookmarkStart w:id="38777" w:name="_Toc531006541"/>
          <w:bookmarkStart w:id="38778" w:name="_Toc531572534"/>
          <w:bookmarkStart w:id="38779" w:name="_Toc531576382"/>
          <w:bookmarkStart w:id="38780" w:name="_Toc531580123"/>
          <w:bookmarkStart w:id="38781" w:name="_Toc531583861"/>
          <w:bookmarkEnd w:id="38776"/>
          <w:bookmarkEnd w:id="38777"/>
          <w:bookmarkEnd w:id="38778"/>
          <w:bookmarkEnd w:id="38779"/>
          <w:bookmarkEnd w:id="38780"/>
          <w:bookmarkEnd w:id="38781"/>
        </w:del>
      </w:ins>
    </w:p>
    <w:p w14:paraId="3D933ECE" w14:textId="6164D106" w:rsidR="00F04D17" w:rsidRPr="000245EB" w:rsidDel="00096943" w:rsidRDefault="00F04D17" w:rsidP="00D10B12">
      <w:pPr>
        <w:pStyle w:val="Caption"/>
        <w:spacing w:after="0" w:line="288" w:lineRule="auto"/>
        <w:contextualSpacing/>
        <w:rPr>
          <w:ins w:id="38782" w:author="phuong vu" w:date="2018-11-21T18:57:00Z"/>
          <w:del w:id="38783" w:author="Tran Huan" w:date="2018-11-25T22:00:00Z"/>
          <w:rPrChange w:id="38784" w:author="Tran Huan" w:date="2018-11-25T16:08:00Z">
            <w:rPr>
              <w:ins w:id="38785" w:author="phuong vu" w:date="2018-11-21T18:57:00Z"/>
              <w:del w:id="38786" w:author="Tran Huan" w:date="2018-11-25T22:00:00Z"/>
              <w:lang w:val="en-US"/>
            </w:rPr>
          </w:rPrChange>
        </w:rPr>
        <w:pPrChange w:id="38787" w:author="Tran Huan" w:date="2018-12-03T01:23:00Z">
          <w:pPr>
            <w:pStyle w:val="Heading5"/>
          </w:pPr>
        </w:pPrChange>
      </w:pPr>
      <w:bookmarkStart w:id="38788" w:name="_Ref530595425"/>
      <w:ins w:id="38789" w:author="phuong vu" w:date="2018-11-21T20:03:00Z">
        <w:del w:id="38790" w:author="Tran Huan" w:date="2018-11-25T22:00:00Z">
          <w:r w:rsidDel="00096943">
            <w:delText xml:space="preserve">Hình </w:delText>
          </w:r>
        </w:del>
      </w:ins>
      <w:ins w:id="38791" w:author="phuong vu" w:date="2018-11-22T18:14:00Z">
        <w:del w:id="38792" w:author="Tran Huan" w:date="2018-11-25T22:00:00Z">
          <w:r w:rsidR="00627671" w:rsidDel="00096943">
            <w:rPr>
              <w:i/>
              <w:iCs w:val="0"/>
            </w:rPr>
            <w:fldChar w:fldCharType="begin"/>
          </w:r>
          <w:r w:rsidR="00627671" w:rsidDel="00096943">
            <w:delInstrText xml:space="preserve"> STYLEREF 1 \s </w:delInstrText>
          </w:r>
        </w:del>
      </w:ins>
      <w:del w:id="38793" w:author="Tran Huan" w:date="2018-11-25T22:00:00Z">
        <w:r w:rsidR="00627671" w:rsidDel="00096943">
          <w:rPr>
            <w:i/>
            <w:iCs w:val="0"/>
          </w:rPr>
          <w:fldChar w:fldCharType="separate"/>
        </w:r>
        <w:r w:rsidR="00627671" w:rsidDel="00096943">
          <w:rPr>
            <w:noProof/>
          </w:rPr>
          <w:delText>3</w:delText>
        </w:r>
      </w:del>
      <w:ins w:id="38794" w:author="phuong vu" w:date="2018-11-22T18:14:00Z">
        <w:del w:id="38795" w:author="Tran Huan" w:date="2018-11-25T22:00:00Z">
          <w:r w:rsidR="00627671" w:rsidDel="00096943">
            <w:rPr>
              <w:i/>
              <w:iCs w:val="0"/>
            </w:rPr>
            <w:fldChar w:fldCharType="end"/>
          </w:r>
          <w:r w:rsidR="00627671" w:rsidDel="00096943">
            <w:delText>.</w:delText>
          </w:r>
          <w:r w:rsidR="00627671" w:rsidDel="00096943">
            <w:rPr>
              <w:i/>
              <w:iCs w:val="0"/>
            </w:rPr>
            <w:fldChar w:fldCharType="begin"/>
          </w:r>
          <w:r w:rsidR="00627671" w:rsidDel="00096943">
            <w:delInstrText xml:space="preserve"> SEQ Hình \* ARABIC \s 1 </w:delInstrText>
          </w:r>
        </w:del>
      </w:ins>
      <w:del w:id="38796" w:author="Tran Huan" w:date="2018-11-25T22:00:00Z">
        <w:r w:rsidR="00627671" w:rsidDel="00096943">
          <w:rPr>
            <w:i/>
            <w:iCs w:val="0"/>
          </w:rPr>
          <w:fldChar w:fldCharType="separate"/>
        </w:r>
      </w:del>
      <w:ins w:id="38797" w:author="phuong vu" w:date="2018-11-22T18:14:00Z">
        <w:del w:id="38798" w:author="Tran Huan" w:date="2018-11-25T22:00:00Z">
          <w:r w:rsidR="00627671" w:rsidDel="00096943">
            <w:rPr>
              <w:noProof/>
            </w:rPr>
            <w:delText>22</w:delText>
          </w:r>
          <w:r w:rsidR="00627671" w:rsidDel="00096943">
            <w:rPr>
              <w:i/>
              <w:iCs w:val="0"/>
            </w:rPr>
            <w:fldChar w:fldCharType="end"/>
          </w:r>
        </w:del>
      </w:ins>
      <w:bookmarkEnd w:id="38788"/>
      <w:ins w:id="38799" w:author="phuong vu" w:date="2018-11-21T20:03:00Z">
        <w:del w:id="38800" w:author="Tran Huan" w:date="2018-11-25T22:00:00Z">
          <w:r w:rsidRPr="000245EB" w:rsidDel="00096943">
            <w:rPr>
              <w:rPrChange w:id="38801" w:author="Tran Huan" w:date="2018-11-25T16:08:00Z">
                <w:rPr>
                  <w:b w:val="0"/>
                  <w:lang w:val="en-US"/>
                </w:rPr>
              </w:rPrChange>
            </w:rPr>
            <w:delText xml:space="preserve"> Giao</w:delText>
          </w:r>
        </w:del>
      </w:ins>
      <w:ins w:id="38802" w:author="phuong vu" w:date="2018-11-21T20:04:00Z">
        <w:del w:id="38803" w:author="Tran Huan" w:date="2018-11-25T22:00:00Z">
          <w:r w:rsidRPr="000245EB" w:rsidDel="00096943">
            <w:rPr>
              <w:rPrChange w:id="38804" w:author="Tran Huan" w:date="2018-11-25T16:08:00Z">
                <w:rPr>
                  <w:b w:val="0"/>
                  <w:lang w:val="en-US"/>
                </w:rPr>
              </w:rPrChange>
            </w:rPr>
            <w:delText xml:space="preserve"> diện</w:delText>
          </w:r>
        </w:del>
      </w:ins>
      <w:ins w:id="38805" w:author="phuong vu" w:date="2018-11-21T20:03:00Z">
        <w:del w:id="38806" w:author="Tran Huan" w:date="2018-11-25T22:00:00Z">
          <w:r w:rsidRPr="000245EB" w:rsidDel="00096943">
            <w:rPr>
              <w:rPrChange w:id="38807" w:author="Tran Huan" w:date="2018-11-25T16:08:00Z">
                <w:rPr>
                  <w:b w:val="0"/>
                  <w:lang w:val="en-US"/>
                </w:rPr>
              </w:rPrChange>
            </w:rPr>
            <w:delText xml:space="preserve"> phân công đơn hàng vào máy giặt</w:delText>
          </w:r>
        </w:del>
      </w:ins>
      <w:bookmarkStart w:id="38808" w:name="_Toc531004625"/>
      <w:bookmarkStart w:id="38809" w:name="_Toc531006542"/>
      <w:bookmarkStart w:id="38810" w:name="_Toc531572535"/>
      <w:bookmarkStart w:id="38811" w:name="_Toc531576383"/>
      <w:bookmarkStart w:id="38812" w:name="_Toc531580124"/>
      <w:bookmarkStart w:id="38813" w:name="_Toc531583862"/>
      <w:bookmarkEnd w:id="38808"/>
      <w:bookmarkEnd w:id="38809"/>
      <w:bookmarkEnd w:id="38810"/>
      <w:bookmarkEnd w:id="38811"/>
      <w:bookmarkEnd w:id="38812"/>
      <w:bookmarkEnd w:id="38813"/>
    </w:p>
    <w:p w14:paraId="0AD90CD0" w14:textId="0914E34D" w:rsidR="00D25C6A" w:rsidDel="00096943" w:rsidRDefault="00D25C6A" w:rsidP="00D10B12">
      <w:pPr>
        <w:pStyle w:val="Heading5"/>
        <w:spacing w:line="288" w:lineRule="auto"/>
        <w:contextualSpacing/>
        <w:rPr>
          <w:ins w:id="38814" w:author="phuong vu" w:date="2018-11-21T20:09:00Z"/>
          <w:del w:id="38815" w:author="Tran Huan" w:date="2018-11-25T22:00:00Z"/>
          <w:lang w:val="en-US"/>
        </w:rPr>
        <w:pPrChange w:id="38816" w:author="Tran Huan" w:date="2018-12-03T01:23:00Z">
          <w:pPr>
            <w:pStyle w:val="Heading5"/>
          </w:pPr>
        </w:pPrChange>
      </w:pPr>
      <w:ins w:id="38817" w:author="phuong vu" w:date="2018-11-21T18:58:00Z">
        <w:del w:id="38818" w:author="Tran Huan" w:date="2018-11-25T22:00:00Z">
          <w:r w:rsidDel="00096943">
            <w:rPr>
              <w:lang w:val="en-US"/>
            </w:rPr>
            <w:delText>Các thành phần giao diện</w:delText>
          </w:r>
        </w:del>
      </w:ins>
      <w:bookmarkStart w:id="38819" w:name="_Toc531004626"/>
      <w:bookmarkStart w:id="38820" w:name="_Toc531006543"/>
      <w:bookmarkStart w:id="38821" w:name="_Toc531572536"/>
      <w:bookmarkStart w:id="38822" w:name="_Toc531576384"/>
      <w:bookmarkStart w:id="38823" w:name="_Toc531580125"/>
      <w:bookmarkStart w:id="38824" w:name="_Toc531583863"/>
      <w:bookmarkEnd w:id="38819"/>
      <w:bookmarkEnd w:id="38820"/>
      <w:bookmarkEnd w:id="38821"/>
      <w:bookmarkEnd w:id="38822"/>
      <w:bookmarkEnd w:id="38823"/>
      <w:bookmarkEnd w:id="38824"/>
    </w:p>
    <w:tbl>
      <w:tblPr>
        <w:tblStyle w:val="TableGrid"/>
        <w:tblW w:w="0" w:type="auto"/>
        <w:tblLook w:val="04A0" w:firstRow="1" w:lastRow="0" w:firstColumn="1" w:lastColumn="0" w:noHBand="0" w:noVBand="1"/>
      </w:tblPr>
      <w:tblGrid>
        <w:gridCol w:w="805"/>
        <w:gridCol w:w="1980"/>
        <w:gridCol w:w="2970"/>
        <w:gridCol w:w="1266"/>
        <w:gridCol w:w="1756"/>
        <w:tblGridChange w:id="38825">
          <w:tblGrid>
            <w:gridCol w:w="805"/>
            <w:gridCol w:w="1980"/>
            <w:gridCol w:w="2970"/>
            <w:gridCol w:w="1266"/>
            <w:gridCol w:w="1756"/>
          </w:tblGrid>
        </w:tblGridChange>
      </w:tblGrid>
      <w:tr w:rsidR="00692A1B" w:rsidDel="00096943" w14:paraId="148EAE4E" w14:textId="6145AAB1" w:rsidTr="00D41CA7">
        <w:trPr>
          <w:ins w:id="38826" w:author="phuong vu" w:date="2018-11-21T20:09:00Z"/>
          <w:del w:id="38827" w:author="Tran Huan" w:date="2018-11-25T22:00:00Z"/>
        </w:trPr>
        <w:tc>
          <w:tcPr>
            <w:tcW w:w="805" w:type="dxa"/>
            <w:vAlign w:val="center"/>
          </w:tcPr>
          <w:p w14:paraId="730FD9F1" w14:textId="0160BB59" w:rsidR="00692A1B" w:rsidRPr="007F1EF1" w:rsidDel="00096943" w:rsidRDefault="00692A1B" w:rsidP="00D10B12">
            <w:pPr>
              <w:spacing w:line="288" w:lineRule="auto"/>
              <w:contextualSpacing/>
              <w:jc w:val="center"/>
              <w:rPr>
                <w:ins w:id="38828" w:author="phuong vu" w:date="2018-11-21T20:09:00Z"/>
                <w:del w:id="38829" w:author="Tran Huan" w:date="2018-11-25T22:00:00Z"/>
                <w:b/>
                <w:lang w:val="en-US"/>
              </w:rPr>
              <w:pPrChange w:id="38830" w:author="Tran Huan" w:date="2018-12-03T01:23:00Z">
                <w:pPr>
                  <w:spacing w:line="360" w:lineRule="auto"/>
                  <w:jc w:val="center"/>
                </w:pPr>
              </w:pPrChange>
            </w:pPr>
            <w:ins w:id="38831" w:author="phuong vu" w:date="2018-11-21T20:09:00Z">
              <w:del w:id="38832" w:author="Tran Huan" w:date="2018-11-25T22:00:00Z">
                <w:r w:rsidRPr="007F1EF1" w:rsidDel="00096943">
                  <w:rPr>
                    <w:b/>
                    <w:lang w:val="en-US"/>
                  </w:rPr>
                  <w:delText>STT</w:delText>
                </w:r>
                <w:bookmarkStart w:id="38833" w:name="_Toc531004627"/>
                <w:bookmarkStart w:id="38834" w:name="_Toc531006544"/>
                <w:bookmarkStart w:id="38835" w:name="_Toc531572537"/>
                <w:bookmarkStart w:id="38836" w:name="_Toc531576385"/>
                <w:bookmarkStart w:id="38837" w:name="_Toc531580126"/>
                <w:bookmarkStart w:id="38838" w:name="_Toc531583864"/>
                <w:bookmarkEnd w:id="38833"/>
                <w:bookmarkEnd w:id="38834"/>
                <w:bookmarkEnd w:id="38835"/>
                <w:bookmarkEnd w:id="38836"/>
                <w:bookmarkEnd w:id="38837"/>
                <w:bookmarkEnd w:id="38838"/>
              </w:del>
            </w:ins>
          </w:p>
        </w:tc>
        <w:tc>
          <w:tcPr>
            <w:tcW w:w="1980" w:type="dxa"/>
            <w:vAlign w:val="center"/>
          </w:tcPr>
          <w:p w14:paraId="4228F1B4" w14:textId="701302F5" w:rsidR="00692A1B" w:rsidRPr="007F1EF1" w:rsidDel="00096943" w:rsidRDefault="00692A1B" w:rsidP="00D10B12">
            <w:pPr>
              <w:spacing w:line="288" w:lineRule="auto"/>
              <w:contextualSpacing/>
              <w:jc w:val="center"/>
              <w:rPr>
                <w:ins w:id="38839" w:author="phuong vu" w:date="2018-11-21T20:09:00Z"/>
                <w:del w:id="38840" w:author="Tran Huan" w:date="2018-11-25T22:00:00Z"/>
                <w:b/>
                <w:lang w:val="en-US"/>
              </w:rPr>
              <w:pPrChange w:id="38841" w:author="Tran Huan" w:date="2018-12-03T01:23:00Z">
                <w:pPr>
                  <w:spacing w:line="360" w:lineRule="auto"/>
                  <w:jc w:val="center"/>
                </w:pPr>
              </w:pPrChange>
            </w:pPr>
            <w:ins w:id="38842" w:author="phuong vu" w:date="2018-11-21T20:09:00Z">
              <w:del w:id="38843" w:author="Tran Huan" w:date="2018-11-25T22:00:00Z">
                <w:r w:rsidRPr="007F1EF1" w:rsidDel="00096943">
                  <w:rPr>
                    <w:b/>
                    <w:lang w:val="en-US"/>
                  </w:rPr>
                  <w:delText>Loại điều khiển</w:delText>
                </w:r>
                <w:bookmarkStart w:id="38844" w:name="_Toc531004628"/>
                <w:bookmarkStart w:id="38845" w:name="_Toc531006545"/>
                <w:bookmarkStart w:id="38846" w:name="_Toc531572538"/>
                <w:bookmarkStart w:id="38847" w:name="_Toc531576386"/>
                <w:bookmarkStart w:id="38848" w:name="_Toc531580127"/>
                <w:bookmarkStart w:id="38849" w:name="_Toc531583865"/>
                <w:bookmarkEnd w:id="38844"/>
                <w:bookmarkEnd w:id="38845"/>
                <w:bookmarkEnd w:id="38846"/>
                <w:bookmarkEnd w:id="38847"/>
                <w:bookmarkEnd w:id="38848"/>
                <w:bookmarkEnd w:id="38849"/>
              </w:del>
            </w:ins>
          </w:p>
        </w:tc>
        <w:tc>
          <w:tcPr>
            <w:tcW w:w="2970" w:type="dxa"/>
            <w:vAlign w:val="center"/>
          </w:tcPr>
          <w:p w14:paraId="37CD69AC" w14:textId="34D04759" w:rsidR="00692A1B" w:rsidRPr="007F1EF1" w:rsidDel="00096943" w:rsidRDefault="00692A1B" w:rsidP="00D10B12">
            <w:pPr>
              <w:spacing w:line="288" w:lineRule="auto"/>
              <w:contextualSpacing/>
              <w:jc w:val="center"/>
              <w:rPr>
                <w:ins w:id="38850" w:author="phuong vu" w:date="2018-11-21T20:09:00Z"/>
                <w:del w:id="38851" w:author="Tran Huan" w:date="2018-11-25T22:00:00Z"/>
                <w:b/>
                <w:lang w:val="en-US"/>
              </w:rPr>
              <w:pPrChange w:id="38852" w:author="Tran Huan" w:date="2018-12-03T01:23:00Z">
                <w:pPr>
                  <w:spacing w:line="360" w:lineRule="auto"/>
                  <w:jc w:val="center"/>
                </w:pPr>
              </w:pPrChange>
            </w:pPr>
            <w:ins w:id="38853" w:author="phuong vu" w:date="2018-11-21T20:09:00Z">
              <w:del w:id="38854" w:author="Tran Huan" w:date="2018-11-25T22:00:00Z">
                <w:r w:rsidRPr="007F1EF1" w:rsidDel="00096943">
                  <w:rPr>
                    <w:b/>
                    <w:lang w:val="en-US"/>
                  </w:rPr>
                  <w:delText>Nội dung thực hiện</w:delText>
                </w:r>
                <w:bookmarkStart w:id="38855" w:name="_Toc531004629"/>
                <w:bookmarkStart w:id="38856" w:name="_Toc531006546"/>
                <w:bookmarkStart w:id="38857" w:name="_Toc531572539"/>
                <w:bookmarkStart w:id="38858" w:name="_Toc531576387"/>
                <w:bookmarkStart w:id="38859" w:name="_Toc531580128"/>
                <w:bookmarkStart w:id="38860" w:name="_Toc531583866"/>
                <w:bookmarkEnd w:id="38855"/>
                <w:bookmarkEnd w:id="38856"/>
                <w:bookmarkEnd w:id="38857"/>
                <w:bookmarkEnd w:id="38858"/>
                <w:bookmarkEnd w:id="38859"/>
                <w:bookmarkEnd w:id="38860"/>
              </w:del>
            </w:ins>
          </w:p>
        </w:tc>
        <w:tc>
          <w:tcPr>
            <w:tcW w:w="1266" w:type="dxa"/>
            <w:vAlign w:val="center"/>
          </w:tcPr>
          <w:p w14:paraId="5E5BB8CF" w14:textId="67ACC695" w:rsidR="00692A1B" w:rsidRPr="007F1EF1" w:rsidDel="00096943" w:rsidRDefault="00692A1B" w:rsidP="00D10B12">
            <w:pPr>
              <w:spacing w:line="288" w:lineRule="auto"/>
              <w:contextualSpacing/>
              <w:jc w:val="center"/>
              <w:rPr>
                <w:ins w:id="38861" w:author="phuong vu" w:date="2018-11-21T20:09:00Z"/>
                <w:del w:id="38862" w:author="Tran Huan" w:date="2018-11-25T22:00:00Z"/>
                <w:b/>
                <w:lang w:val="en-US"/>
              </w:rPr>
              <w:pPrChange w:id="38863" w:author="Tran Huan" w:date="2018-12-03T01:23:00Z">
                <w:pPr>
                  <w:spacing w:line="360" w:lineRule="auto"/>
                  <w:jc w:val="center"/>
                </w:pPr>
              </w:pPrChange>
            </w:pPr>
            <w:ins w:id="38864" w:author="phuong vu" w:date="2018-11-21T20:09:00Z">
              <w:del w:id="38865" w:author="Tran Huan" w:date="2018-11-25T22:00:00Z">
                <w:r w:rsidRPr="007F1EF1" w:rsidDel="00096943">
                  <w:rPr>
                    <w:b/>
                    <w:lang w:val="en-US"/>
                  </w:rPr>
                  <w:delText>Giá trị mặc định</w:delText>
                </w:r>
                <w:bookmarkStart w:id="38866" w:name="_Toc531004630"/>
                <w:bookmarkStart w:id="38867" w:name="_Toc531006547"/>
                <w:bookmarkStart w:id="38868" w:name="_Toc531572540"/>
                <w:bookmarkStart w:id="38869" w:name="_Toc531576388"/>
                <w:bookmarkStart w:id="38870" w:name="_Toc531580129"/>
                <w:bookmarkStart w:id="38871" w:name="_Toc531583867"/>
                <w:bookmarkEnd w:id="38866"/>
                <w:bookmarkEnd w:id="38867"/>
                <w:bookmarkEnd w:id="38868"/>
                <w:bookmarkEnd w:id="38869"/>
                <w:bookmarkEnd w:id="38870"/>
                <w:bookmarkEnd w:id="38871"/>
              </w:del>
            </w:ins>
          </w:p>
        </w:tc>
        <w:tc>
          <w:tcPr>
            <w:tcW w:w="1756" w:type="dxa"/>
            <w:vAlign w:val="center"/>
          </w:tcPr>
          <w:p w14:paraId="7FCDC86B" w14:textId="6A4B2E8C" w:rsidR="00692A1B" w:rsidRPr="007F1EF1" w:rsidDel="00096943" w:rsidRDefault="00692A1B" w:rsidP="00D10B12">
            <w:pPr>
              <w:spacing w:line="288" w:lineRule="auto"/>
              <w:contextualSpacing/>
              <w:jc w:val="center"/>
              <w:rPr>
                <w:ins w:id="38872" w:author="phuong vu" w:date="2018-11-21T20:09:00Z"/>
                <w:del w:id="38873" w:author="Tran Huan" w:date="2018-11-25T22:00:00Z"/>
                <w:b/>
                <w:lang w:val="en-US"/>
              </w:rPr>
              <w:pPrChange w:id="38874" w:author="Tran Huan" w:date="2018-12-03T01:23:00Z">
                <w:pPr>
                  <w:spacing w:line="360" w:lineRule="auto"/>
                  <w:jc w:val="center"/>
                </w:pPr>
              </w:pPrChange>
            </w:pPr>
            <w:ins w:id="38875" w:author="phuong vu" w:date="2018-11-21T20:09:00Z">
              <w:del w:id="38876" w:author="Tran Huan" w:date="2018-11-25T22:00:00Z">
                <w:r w:rsidRPr="007F1EF1" w:rsidDel="00096943">
                  <w:rPr>
                    <w:b/>
                    <w:lang w:val="en-US"/>
                  </w:rPr>
                  <w:delText>Lưu ý</w:delText>
                </w:r>
                <w:bookmarkStart w:id="38877" w:name="_Toc531004631"/>
                <w:bookmarkStart w:id="38878" w:name="_Toc531006548"/>
                <w:bookmarkStart w:id="38879" w:name="_Toc531572541"/>
                <w:bookmarkStart w:id="38880" w:name="_Toc531576389"/>
                <w:bookmarkStart w:id="38881" w:name="_Toc531580130"/>
                <w:bookmarkStart w:id="38882" w:name="_Toc531583868"/>
                <w:bookmarkEnd w:id="38877"/>
                <w:bookmarkEnd w:id="38878"/>
                <w:bookmarkEnd w:id="38879"/>
                <w:bookmarkEnd w:id="38880"/>
                <w:bookmarkEnd w:id="38881"/>
                <w:bookmarkEnd w:id="38882"/>
              </w:del>
            </w:ins>
          </w:p>
        </w:tc>
        <w:bookmarkStart w:id="38883" w:name="_Toc531004632"/>
        <w:bookmarkStart w:id="38884" w:name="_Toc531006549"/>
        <w:bookmarkStart w:id="38885" w:name="_Toc531572542"/>
        <w:bookmarkStart w:id="38886" w:name="_Toc531576390"/>
        <w:bookmarkStart w:id="38887" w:name="_Toc531580131"/>
        <w:bookmarkStart w:id="38888" w:name="_Toc531583869"/>
        <w:bookmarkEnd w:id="38883"/>
        <w:bookmarkEnd w:id="38884"/>
        <w:bookmarkEnd w:id="38885"/>
        <w:bookmarkEnd w:id="38886"/>
        <w:bookmarkEnd w:id="38887"/>
        <w:bookmarkEnd w:id="38888"/>
      </w:tr>
      <w:tr w:rsidR="00546E94" w:rsidDel="00096943" w14:paraId="074D8334" w14:textId="7DEB4D07" w:rsidTr="00D41CA7">
        <w:trPr>
          <w:ins w:id="38889" w:author="phuong vu" w:date="2018-11-21T20:09:00Z"/>
          <w:del w:id="38890" w:author="Tran Huan" w:date="2018-11-25T22:00:00Z"/>
        </w:trPr>
        <w:tc>
          <w:tcPr>
            <w:tcW w:w="8777" w:type="dxa"/>
            <w:gridSpan w:val="5"/>
          </w:tcPr>
          <w:p w14:paraId="73E3DACB" w14:textId="708A1F9A" w:rsidR="00546E94" w:rsidRPr="000245EB" w:rsidDel="00096943" w:rsidRDefault="00546E94" w:rsidP="00D10B12">
            <w:pPr>
              <w:pStyle w:val="Caption"/>
              <w:tabs>
                <w:tab w:val="left" w:pos="4545"/>
              </w:tabs>
              <w:spacing w:after="0" w:line="288" w:lineRule="auto"/>
              <w:contextualSpacing/>
              <w:jc w:val="left"/>
              <w:rPr>
                <w:ins w:id="38891" w:author="phuong vu" w:date="2018-11-21T20:09:00Z"/>
                <w:del w:id="38892" w:author="Tran Huan" w:date="2018-11-25T22:00:00Z"/>
                <w:rPrChange w:id="38893" w:author="Tran Huan" w:date="2018-11-25T16:08:00Z">
                  <w:rPr>
                    <w:ins w:id="38894" w:author="phuong vu" w:date="2018-11-21T20:09:00Z"/>
                    <w:del w:id="38895" w:author="Tran Huan" w:date="2018-11-25T22:00:00Z"/>
                    <w:lang w:val="en-US"/>
                  </w:rPr>
                </w:rPrChange>
              </w:rPr>
              <w:pPrChange w:id="38896" w:author="Tran Huan" w:date="2018-12-03T01:23:00Z">
                <w:pPr>
                  <w:spacing w:line="360" w:lineRule="auto"/>
                </w:pPr>
              </w:pPrChange>
            </w:pPr>
            <w:ins w:id="38897" w:author="phuong vu" w:date="2018-11-21T20:11:00Z">
              <w:del w:id="38898" w:author="Tran Huan" w:date="2018-11-25T22:00:00Z">
                <w:r w:rsidRPr="000245EB" w:rsidDel="00096943">
                  <w:rPr>
                    <w:rPrChange w:id="38899" w:author="Tran Huan" w:date="2018-11-25T16:08:00Z">
                      <w:rPr>
                        <w:lang w:val="en-US"/>
                      </w:rPr>
                    </w:rPrChange>
                  </w:rPr>
                  <w:delText>Tổng quan phân công xử l</w:delText>
                </w:r>
              </w:del>
            </w:ins>
            <w:ins w:id="38900" w:author="phuong vu" w:date="2018-11-21T20:26:00Z">
              <w:del w:id="38901" w:author="Tran Huan" w:date="2018-11-25T22:00:00Z">
                <w:r w:rsidR="00B3636C" w:rsidRPr="000245EB" w:rsidDel="00096943">
                  <w:rPr>
                    <w:rPrChange w:id="38902" w:author="Tran Huan" w:date="2018-11-25T16:08:00Z">
                      <w:rPr>
                        <w:lang w:val="en-US"/>
                      </w:rPr>
                    </w:rPrChange>
                  </w:rPr>
                  <w:delText>í</w:delText>
                </w:r>
              </w:del>
            </w:ins>
            <w:ins w:id="38903" w:author="phuong vu" w:date="2018-11-21T20:11:00Z">
              <w:del w:id="38904" w:author="Tran Huan" w:date="2018-11-25T22:00:00Z">
                <w:r w:rsidRPr="000245EB" w:rsidDel="00096943">
                  <w:rPr>
                    <w:rPrChange w:id="38905" w:author="Tran Huan" w:date="2018-11-25T16:08:00Z">
                      <w:rPr>
                        <w:lang w:val="en-US"/>
                      </w:rPr>
                    </w:rPrChange>
                  </w:rPr>
                  <w:delText xml:space="preserve"> đơn hàng</w:delText>
                </w:r>
              </w:del>
            </w:ins>
            <w:ins w:id="38906" w:author="phuong vu" w:date="2018-11-21T20:27:00Z">
              <w:del w:id="38907" w:author="Tran Huan" w:date="2018-11-25T22:00:00Z">
                <w:r w:rsidR="00B3636C" w:rsidRPr="000245EB" w:rsidDel="00096943">
                  <w:rPr>
                    <w:rPrChange w:id="38908" w:author="Tran Huan" w:date="2018-11-25T16:08:00Z">
                      <w:rPr>
                        <w:lang w:val="en-US"/>
                      </w:rPr>
                    </w:rPrChange>
                  </w:rPr>
                  <w:delText xml:space="preserve"> (</w:delText>
                </w:r>
                <w:r w:rsidR="00B3636C" w:rsidDel="00096943">
                  <w:rPr>
                    <w:iCs w:val="0"/>
                    <w:lang w:val="en-US"/>
                  </w:rPr>
                  <w:fldChar w:fldCharType="begin"/>
                </w:r>
                <w:r w:rsidR="00B3636C" w:rsidRPr="000245EB" w:rsidDel="00096943">
                  <w:rPr>
                    <w:rPrChange w:id="38909" w:author="Tran Huan" w:date="2018-11-25T16:08:00Z">
                      <w:rPr>
                        <w:lang w:val="en-US"/>
                      </w:rPr>
                    </w:rPrChange>
                  </w:rPr>
                  <w:delInstrText xml:space="preserve"> REF _Ref530595407 \h </w:delInstrText>
                </w:r>
              </w:del>
            </w:ins>
            <w:del w:id="38910" w:author="Tran Huan" w:date="2018-11-25T22:00:00Z">
              <w:r w:rsidR="00E6227B" w:rsidRPr="000245EB" w:rsidDel="00096943">
                <w:rPr>
                  <w:rPrChange w:id="38911" w:author="Tran Huan" w:date="2018-11-25T16:08:00Z">
                    <w:rPr>
                      <w:lang w:val="en-US"/>
                    </w:rPr>
                  </w:rPrChange>
                </w:rPr>
                <w:delInstrText xml:space="preserve"> \* MERGEFORMAT </w:delInstrText>
              </w:r>
              <w:r w:rsidR="00B3636C" w:rsidDel="00096943">
                <w:rPr>
                  <w:iCs w:val="0"/>
                  <w:lang w:val="en-US"/>
                </w:rPr>
              </w:r>
              <w:r w:rsidR="00B3636C" w:rsidDel="00096943">
                <w:rPr>
                  <w:iCs w:val="0"/>
                  <w:lang w:val="en-US"/>
                </w:rPr>
                <w:fldChar w:fldCharType="separate"/>
              </w:r>
            </w:del>
            <w:ins w:id="38912" w:author="phuong vu" w:date="2018-11-21T20:27:00Z">
              <w:del w:id="38913" w:author="Tran Huan" w:date="2018-11-25T22:00:00Z">
                <w:r w:rsidR="00B3636C" w:rsidDel="00096943">
                  <w:delText xml:space="preserve">Hình </w:delText>
                </w:r>
                <w:r w:rsidR="00B3636C" w:rsidDel="00096943">
                  <w:rPr>
                    <w:noProof/>
                  </w:rPr>
                  <w:delText>3</w:delText>
                </w:r>
                <w:r w:rsidR="00B3636C" w:rsidDel="00096943">
                  <w:delText>.</w:delText>
                </w:r>
                <w:r w:rsidR="00B3636C" w:rsidDel="00096943">
                  <w:rPr>
                    <w:noProof/>
                  </w:rPr>
                  <w:delText>19</w:delText>
                </w:r>
                <w:r w:rsidR="00B3636C" w:rsidDel="00096943">
                  <w:rPr>
                    <w:iCs w:val="0"/>
                    <w:lang w:val="en-US"/>
                  </w:rPr>
                  <w:fldChar w:fldCharType="end"/>
                </w:r>
                <w:r w:rsidR="00B3636C" w:rsidRPr="000245EB" w:rsidDel="00096943">
                  <w:rPr>
                    <w:rPrChange w:id="38914" w:author="Tran Huan" w:date="2018-11-25T16:08:00Z">
                      <w:rPr>
                        <w:lang w:val="en-US"/>
                      </w:rPr>
                    </w:rPrChange>
                  </w:rPr>
                  <w:delText>)</w:delText>
                </w:r>
              </w:del>
            </w:ins>
            <w:bookmarkStart w:id="38915" w:name="_Toc531004633"/>
            <w:bookmarkStart w:id="38916" w:name="_Toc531006550"/>
            <w:bookmarkStart w:id="38917" w:name="_Toc531572543"/>
            <w:bookmarkStart w:id="38918" w:name="_Toc531576391"/>
            <w:bookmarkStart w:id="38919" w:name="_Toc531580132"/>
            <w:bookmarkStart w:id="38920" w:name="_Toc531583870"/>
            <w:bookmarkEnd w:id="38915"/>
            <w:bookmarkEnd w:id="38916"/>
            <w:bookmarkEnd w:id="38917"/>
            <w:bookmarkEnd w:id="38918"/>
            <w:bookmarkEnd w:id="38919"/>
            <w:bookmarkEnd w:id="38920"/>
          </w:p>
        </w:tc>
        <w:bookmarkStart w:id="38921" w:name="_Toc531004634"/>
        <w:bookmarkStart w:id="38922" w:name="_Toc531006551"/>
        <w:bookmarkStart w:id="38923" w:name="_Toc531572544"/>
        <w:bookmarkStart w:id="38924" w:name="_Toc531576392"/>
        <w:bookmarkStart w:id="38925" w:name="_Toc531580133"/>
        <w:bookmarkStart w:id="38926" w:name="_Toc531583871"/>
        <w:bookmarkEnd w:id="38921"/>
        <w:bookmarkEnd w:id="38922"/>
        <w:bookmarkEnd w:id="38923"/>
        <w:bookmarkEnd w:id="38924"/>
        <w:bookmarkEnd w:id="38925"/>
        <w:bookmarkEnd w:id="38926"/>
      </w:tr>
      <w:tr w:rsidR="00692A1B" w:rsidDel="00096943" w14:paraId="12D873A7" w14:textId="1A15CEC3" w:rsidTr="00D41CA7">
        <w:trPr>
          <w:ins w:id="38927" w:author="phuong vu" w:date="2018-11-21T20:09:00Z"/>
          <w:del w:id="38928" w:author="Tran Huan" w:date="2018-11-25T22:00:00Z"/>
        </w:trPr>
        <w:tc>
          <w:tcPr>
            <w:tcW w:w="805" w:type="dxa"/>
          </w:tcPr>
          <w:p w14:paraId="43AF1345" w14:textId="0F2B308C" w:rsidR="00692A1B" w:rsidDel="00096943" w:rsidRDefault="00546E94" w:rsidP="00D10B12">
            <w:pPr>
              <w:spacing w:line="288" w:lineRule="auto"/>
              <w:contextualSpacing/>
              <w:jc w:val="center"/>
              <w:rPr>
                <w:ins w:id="38929" w:author="phuong vu" w:date="2018-11-21T20:09:00Z"/>
                <w:del w:id="38930" w:author="Tran Huan" w:date="2018-11-25T22:00:00Z"/>
                <w:lang w:val="en-US"/>
              </w:rPr>
              <w:pPrChange w:id="38931" w:author="Tran Huan" w:date="2018-12-03T01:23:00Z">
                <w:pPr>
                  <w:spacing w:line="360" w:lineRule="auto"/>
                  <w:jc w:val="center"/>
                </w:pPr>
              </w:pPrChange>
            </w:pPr>
            <w:ins w:id="38932" w:author="phuong vu" w:date="2018-11-21T20:13:00Z">
              <w:del w:id="38933" w:author="Tran Huan" w:date="2018-11-25T22:00:00Z">
                <w:r w:rsidDel="00096943">
                  <w:rPr>
                    <w:lang w:val="en-US"/>
                  </w:rPr>
                  <w:delText>1</w:delText>
                </w:r>
              </w:del>
            </w:ins>
            <w:bookmarkStart w:id="38934" w:name="_Toc531004635"/>
            <w:bookmarkStart w:id="38935" w:name="_Toc531006552"/>
            <w:bookmarkStart w:id="38936" w:name="_Toc531572545"/>
            <w:bookmarkStart w:id="38937" w:name="_Toc531576393"/>
            <w:bookmarkStart w:id="38938" w:name="_Toc531580134"/>
            <w:bookmarkStart w:id="38939" w:name="_Toc531583872"/>
            <w:bookmarkEnd w:id="38934"/>
            <w:bookmarkEnd w:id="38935"/>
            <w:bookmarkEnd w:id="38936"/>
            <w:bookmarkEnd w:id="38937"/>
            <w:bookmarkEnd w:id="38938"/>
            <w:bookmarkEnd w:id="38939"/>
          </w:p>
        </w:tc>
        <w:tc>
          <w:tcPr>
            <w:tcW w:w="1980" w:type="dxa"/>
          </w:tcPr>
          <w:p w14:paraId="2E830C71" w14:textId="14BB95CD" w:rsidR="00692A1B" w:rsidDel="00096943" w:rsidRDefault="00546E94" w:rsidP="00D10B12">
            <w:pPr>
              <w:spacing w:line="288" w:lineRule="auto"/>
              <w:contextualSpacing/>
              <w:rPr>
                <w:ins w:id="38940" w:author="phuong vu" w:date="2018-11-21T20:09:00Z"/>
                <w:del w:id="38941" w:author="Tran Huan" w:date="2018-11-25T22:00:00Z"/>
                <w:lang w:val="en-US"/>
              </w:rPr>
              <w:pPrChange w:id="38942" w:author="Tran Huan" w:date="2018-12-03T01:23:00Z">
                <w:pPr>
                  <w:spacing w:line="360" w:lineRule="auto"/>
                </w:pPr>
              </w:pPrChange>
            </w:pPr>
            <w:ins w:id="38943" w:author="phuong vu" w:date="2018-11-21T20:13:00Z">
              <w:del w:id="38944" w:author="Tran Huan" w:date="2018-11-25T22:00:00Z">
                <w:r w:rsidDel="00096943">
                  <w:rPr>
                    <w:lang w:val="en-US"/>
                  </w:rPr>
                  <w:delText>table</w:delText>
                </w:r>
              </w:del>
            </w:ins>
            <w:bookmarkStart w:id="38945" w:name="_Toc531004636"/>
            <w:bookmarkStart w:id="38946" w:name="_Toc531006553"/>
            <w:bookmarkStart w:id="38947" w:name="_Toc531572546"/>
            <w:bookmarkStart w:id="38948" w:name="_Toc531576394"/>
            <w:bookmarkStart w:id="38949" w:name="_Toc531580135"/>
            <w:bookmarkStart w:id="38950" w:name="_Toc531583873"/>
            <w:bookmarkEnd w:id="38945"/>
            <w:bookmarkEnd w:id="38946"/>
            <w:bookmarkEnd w:id="38947"/>
            <w:bookmarkEnd w:id="38948"/>
            <w:bookmarkEnd w:id="38949"/>
            <w:bookmarkEnd w:id="38950"/>
          </w:p>
        </w:tc>
        <w:tc>
          <w:tcPr>
            <w:tcW w:w="2970" w:type="dxa"/>
          </w:tcPr>
          <w:p w14:paraId="748124BD" w14:textId="6294DFDB" w:rsidR="00692A1B" w:rsidDel="00096943" w:rsidRDefault="00546E94" w:rsidP="00D10B12">
            <w:pPr>
              <w:spacing w:line="288" w:lineRule="auto"/>
              <w:contextualSpacing/>
              <w:rPr>
                <w:ins w:id="38951" w:author="phuong vu" w:date="2018-11-21T20:09:00Z"/>
                <w:del w:id="38952" w:author="Tran Huan" w:date="2018-11-25T22:00:00Z"/>
                <w:lang w:val="en-US"/>
              </w:rPr>
              <w:pPrChange w:id="38953" w:author="Tran Huan" w:date="2018-12-03T01:23:00Z">
                <w:pPr>
                  <w:spacing w:line="360" w:lineRule="auto"/>
                </w:pPr>
              </w:pPrChange>
            </w:pPr>
            <w:ins w:id="38954" w:author="phuong vu" w:date="2018-11-21T20:13:00Z">
              <w:del w:id="38955" w:author="Tran Huan" w:date="2018-11-25T22:00:00Z">
                <w:r w:rsidDel="00096943">
                  <w:rPr>
                    <w:lang w:val="en-US"/>
                  </w:rPr>
                  <w:delText xml:space="preserve">Danh sách các đơn hàng </w:delText>
                </w:r>
              </w:del>
            </w:ins>
            <w:ins w:id="38956" w:author="phuong vu" w:date="2018-11-21T20:14:00Z">
              <w:del w:id="38957" w:author="Tran Huan" w:date="2018-11-25T22:00:00Z">
                <w:r w:rsidDel="00096943">
                  <w:rPr>
                    <w:lang w:val="en-US"/>
                  </w:rPr>
                  <w:delText>đang chờ xử lí</w:delText>
                </w:r>
              </w:del>
            </w:ins>
            <w:bookmarkStart w:id="38958" w:name="_Toc531004637"/>
            <w:bookmarkStart w:id="38959" w:name="_Toc531006554"/>
            <w:bookmarkStart w:id="38960" w:name="_Toc531572547"/>
            <w:bookmarkStart w:id="38961" w:name="_Toc531576395"/>
            <w:bookmarkStart w:id="38962" w:name="_Toc531580136"/>
            <w:bookmarkStart w:id="38963" w:name="_Toc531583874"/>
            <w:bookmarkEnd w:id="38958"/>
            <w:bookmarkEnd w:id="38959"/>
            <w:bookmarkEnd w:id="38960"/>
            <w:bookmarkEnd w:id="38961"/>
            <w:bookmarkEnd w:id="38962"/>
            <w:bookmarkEnd w:id="38963"/>
          </w:p>
        </w:tc>
        <w:tc>
          <w:tcPr>
            <w:tcW w:w="1266" w:type="dxa"/>
          </w:tcPr>
          <w:p w14:paraId="196B50C3" w14:textId="045CB405" w:rsidR="00692A1B" w:rsidDel="00096943" w:rsidRDefault="00692A1B" w:rsidP="00D10B12">
            <w:pPr>
              <w:spacing w:line="288" w:lineRule="auto"/>
              <w:contextualSpacing/>
              <w:rPr>
                <w:ins w:id="38964" w:author="phuong vu" w:date="2018-11-21T20:09:00Z"/>
                <w:del w:id="38965" w:author="Tran Huan" w:date="2018-11-25T22:00:00Z"/>
                <w:lang w:val="en-US"/>
              </w:rPr>
              <w:pPrChange w:id="38966" w:author="Tran Huan" w:date="2018-12-03T01:23:00Z">
                <w:pPr>
                  <w:spacing w:line="360" w:lineRule="auto"/>
                </w:pPr>
              </w:pPrChange>
            </w:pPr>
            <w:bookmarkStart w:id="38967" w:name="_Toc531004638"/>
            <w:bookmarkStart w:id="38968" w:name="_Toc531006555"/>
            <w:bookmarkStart w:id="38969" w:name="_Toc531572548"/>
            <w:bookmarkStart w:id="38970" w:name="_Toc531576396"/>
            <w:bookmarkStart w:id="38971" w:name="_Toc531580137"/>
            <w:bookmarkStart w:id="38972" w:name="_Toc531583875"/>
            <w:bookmarkEnd w:id="38967"/>
            <w:bookmarkEnd w:id="38968"/>
            <w:bookmarkEnd w:id="38969"/>
            <w:bookmarkEnd w:id="38970"/>
            <w:bookmarkEnd w:id="38971"/>
            <w:bookmarkEnd w:id="38972"/>
          </w:p>
        </w:tc>
        <w:tc>
          <w:tcPr>
            <w:tcW w:w="1756" w:type="dxa"/>
          </w:tcPr>
          <w:p w14:paraId="4506041C" w14:textId="7372E706" w:rsidR="00692A1B" w:rsidDel="00096943" w:rsidRDefault="00692A1B" w:rsidP="00D10B12">
            <w:pPr>
              <w:spacing w:line="288" w:lineRule="auto"/>
              <w:contextualSpacing/>
              <w:rPr>
                <w:ins w:id="38973" w:author="phuong vu" w:date="2018-11-21T20:09:00Z"/>
                <w:del w:id="38974" w:author="Tran Huan" w:date="2018-11-25T22:00:00Z"/>
                <w:lang w:val="en-US"/>
              </w:rPr>
              <w:pPrChange w:id="38975" w:author="Tran Huan" w:date="2018-12-03T01:23:00Z">
                <w:pPr>
                  <w:spacing w:line="360" w:lineRule="auto"/>
                </w:pPr>
              </w:pPrChange>
            </w:pPr>
            <w:bookmarkStart w:id="38976" w:name="_Toc531004639"/>
            <w:bookmarkStart w:id="38977" w:name="_Toc531006556"/>
            <w:bookmarkStart w:id="38978" w:name="_Toc531572549"/>
            <w:bookmarkStart w:id="38979" w:name="_Toc531576397"/>
            <w:bookmarkStart w:id="38980" w:name="_Toc531580138"/>
            <w:bookmarkStart w:id="38981" w:name="_Toc531583876"/>
            <w:bookmarkEnd w:id="38976"/>
            <w:bookmarkEnd w:id="38977"/>
            <w:bookmarkEnd w:id="38978"/>
            <w:bookmarkEnd w:id="38979"/>
            <w:bookmarkEnd w:id="38980"/>
            <w:bookmarkEnd w:id="38981"/>
          </w:p>
        </w:tc>
        <w:bookmarkStart w:id="38982" w:name="_Toc531004640"/>
        <w:bookmarkStart w:id="38983" w:name="_Toc531006557"/>
        <w:bookmarkStart w:id="38984" w:name="_Toc531572550"/>
        <w:bookmarkStart w:id="38985" w:name="_Toc531576398"/>
        <w:bookmarkStart w:id="38986" w:name="_Toc531580139"/>
        <w:bookmarkStart w:id="38987" w:name="_Toc531583877"/>
        <w:bookmarkEnd w:id="38982"/>
        <w:bookmarkEnd w:id="38983"/>
        <w:bookmarkEnd w:id="38984"/>
        <w:bookmarkEnd w:id="38985"/>
        <w:bookmarkEnd w:id="38986"/>
        <w:bookmarkEnd w:id="38987"/>
      </w:tr>
      <w:tr w:rsidR="00B3636C" w:rsidDel="00096943" w14:paraId="50862F66" w14:textId="7267D4C4" w:rsidTr="00B3636C">
        <w:tblPrEx>
          <w:tblW w:w="0" w:type="auto"/>
          <w:tblPrExChange w:id="38988" w:author="phuong vu" w:date="2018-11-21T20:25:00Z">
            <w:tblPrEx>
              <w:tblW w:w="0" w:type="auto"/>
            </w:tblPrEx>
          </w:tblPrExChange>
        </w:tblPrEx>
        <w:trPr>
          <w:trHeight w:val="1196"/>
          <w:ins w:id="38989" w:author="phuong vu" w:date="2018-11-21T20:23:00Z"/>
          <w:del w:id="38990" w:author="Tran Huan" w:date="2018-11-25T22:00:00Z"/>
        </w:trPr>
        <w:tc>
          <w:tcPr>
            <w:tcW w:w="805" w:type="dxa"/>
            <w:tcPrChange w:id="38991" w:author="phuong vu" w:date="2018-11-21T20:25:00Z">
              <w:tcPr>
                <w:tcW w:w="805" w:type="dxa"/>
              </w:tcPr>
            </w:tcPrChange>
          </w:tcPr>
          <w:p w14:paraId="52364936" w14:textId="51A9D2CD" w:rsidR="00B3636C" w:rsidDel="00096943" w:rsidRDefault="00B3636C" w:rsidP="00D10B12">
            <w:pPr>
              <w:spacing w:line="288" w:lineRule="auto"/>
              <w:contextualSpacing/>
              <w:jc w:val="center"/>
              <w:rPr>
                <w:ins w:id="38992" w:author="phuong vu" w:date="2018-11-21T20:23:00Z"/>
                <w:del w:id="38993" w:author="Tran Huan" w:date="2018-11-25T22:00:00Z"/>
                <w:lang w:val="en-US"/>
              </w:rPr>
              <w:pPrChange w:id="38994" w:author="Tran Huan" w:date="2018-12-03T01:23:00Z">
                <w:pPr>
                  <w:spacing w:line="360" w:lineRule="auto"/>
                  <w:jc w:val="center"/>
                </w:pPr>
              </w:pPrChange>
            </w:pPr>
            <w:ins w:id="38995" w:author="phuong vu" w:date="2018-11-21T20:23:00Z">
              <w:del w:id="38996" w:author="Tran Huan" w:date="2018-11-25T22:00:00Z">
                <w:r w:rsidDel="00096943">
                  <w:rPr>
                    <w:lang w:val="en-US"/>
                  </w:rPr>
                  <w:delText>2</w:delText>
                </w:r>
                <w:bookmarkStart w:id="38997" w:name="_Toc531004641"/>
                <w:bookmarkStart w:id="38998" w:name="_Toc531006558"/>
                <w:bookmarkStart w:id="38999" w:name="_Toc531572551"/>
                <w:bookmarkStart w:id="39000" w:name="_Toc531576399"/>
                <w:bookmarkStart w:id="39001" w:name="_Toc531580140"/>
                <w:bookmarkStart w:id="39002" w:name="_Toc531583878"/>
                <w:bookmarkEnd w:id="38997"/>
                <w:bookmarkEnd w:id="38998"/>
                <w:bookmarkEnd w:id="38999"/>
                <w:bookmarkEnd w:id="39000"/>
                <w:bookmarkEnd w:id="39001"/>
                <w:bookmarkEnd w:id="39002"/>
              </w:del>
            </w:ins>
          </w:p>
        </w:tc>
        <w:tc>
          <w:tcPr>
            <w:tcW w:w="1980" w:type="dxa"/>
            <w:tcPrChange w:id="39003" w:author="phuong vu" w:date="2018-11-21T20:25:00Z">
              <w:tcPr>
                <w:tcW w:w="1980" w:type="dxa"/>
              </w:tcPr>
            </w:tcPrChange>
          </w:tcPr>
          <w:p w14:paraId="07A372A3" w14:textId="7B08D2A5" w:rsidR="00B3636C" w:rsidDel="00096943" w:rsidRDefault="00B3636C" w:rsidP="00D10B12">
            <w:pPr>
              <w:spacing w:line="288" w:lineRule="auto"/>
              <w:contextualSpacing/>
              <w:rPr>
                <w:ins w:id="39004" w:author="phuong vu" w:date="2018-11-21T20:23:00Z"/>
                <w:del w:id="39005" w:author="Tran Huan" w:date="2018-11-25T22:00:00Z"/>
                <w:lang w:val="en-US"/>
              </w:rPr>
              <w:pPrChange w:id="39006" w:author="Tran Huan" w:date="2018-12-03T01:23:00Z">
                <w:pPr>
                  <w:spacing w:line="360" w:lineRule="auto"/>
                </w:pPr>
              </w:pPrChange>
            </w:pPr>
            <w:ins w:id="39007" w:author="phuong vu" w:date="2018-11-21T20:23:00Z">
              <w:del w:id="39008" w:author="Tran Huan" w:date="2018-11-25T22:00:00Z">
                <w:r w:rsidDel="00096943">
                  <w:rPr>
                    <w:lang w:val="en-US"/>
                  </w:rPr>
                  <w:delText>Button</w:delText>
                </w:r>
                <w:bookmarkStart w:id="39009" w:name="_Toc531004642"/>
                <w:bookmarkStart w:id="39010" w:name="_Toc531006559"/>
                <w:bookmarkStart w:id="39011" w:name="_Toc531572552"/>
                <w:bookmarkStart w:id="39012" w:name="_Toc531576400"/>
                <w:bookmarkStart w:id="39013" w:name="_Toc531580141"/>
                <w:bookmarkStart w:id="39014" w:name="_Toc531583879"/>
                <w:bookmarkEnd w:id="39009"/>
                <w:bookmarkEnd w:id="39010"/>
                <w:bookmarkEnd w:id="39011"/>
                <w:bookmarkEnd w:id="39012"/>
                <w:bookmarkEnd w:id="39013"/>
                <w:bookmarkEnd w:id="39014"/>
              </w:del>
            </w:ins>
          </w:p>
        </w:tc>
        <w:tc>
          <w:tcPr>
            <w:tcW w:w="2970" w:type="dxa"/>
            <w:tcPrChange w:id="39015" w:author="phuong vu" w:date="2018-11-21T20:25:00Z">
              <w:tcPr>
                <w:tcW w:w="2970" w:type="dxa"/>
              </w:tcPr>
            </w:tcPrChange>
          </w:tcPr>
          <w:p w14:paraId="24719EC6" w14:textId="55F67EE0" w:rsidR="00B3636C" w:rsidDel="00096943" w:rsidRDefault="00B3636C" w:rsidP="00D10B12">
            <w:pPr>
              <w:spacing w:line="288" w:lineRule="auto"/>
              <w:contextualSpacing/>
              <w:rPr>
                <w:ins w:id="39016" w:author="phuong vu" w:date="2018-11-21T20:23:00Z"/>
                <w:del w:id="39017" w:author="Tran Huan" w:date="2018-11-25T22:00:00Z"/>
                <w:lang w:val="en-US"/>
              </w:rPr>
              <w:pPrChange w:id="39018" w:author="Tran Huan" w:date="2018-12-03T01:23:00Z">
                <w:pPr>
                  <w:spacing w:line="276" w:lineRule="auto"/>
                </w:pPr>
              </w:pPrChange>
            </w:pPr>
            <w:ins w:id="39019" w:author="phuong vu" w:date="2018-11-21T20:23:00Z">
              <w:del w:id="39020" w:author="Tran Huan" w:date="2018-11-25T22:00:00Z">
                <w:r w:rsidDel="00096943">
                  <w:rPr>
                    <w:lang w:val="en-US"/>
                  </w:rPr>
                  <w:delText>Phân công</w:delText>
                </w:r>
              </w:del>
            </w:ins>
            <w:ins w:id="39021" w:author="phuong vu" w:date="2018-11-21T20:32:00Z">
              <w:del w:id="39022" w:author="Tran Huan" w:date="2018-11-25T22:00:00Z">
                <w:r w:rsidR="00BA74AB" w:rsidDel="00096943">
                  <w:rPr>
                    <w:lang w:val="en-US"/>
                  </w:rPr>
                  <w:delText>.</w:delText>
                </w:r>
              </w:del>
            </w:ins>
            <w:bookmarkStart w:id="39023" w:name="_Toc531004643"/>
            <w:bookmarkStart w:id="39024" w:name="_Toc531006560"/>
            <w:bookmarkStart w:id="39025" w:name="_Toc531572553"/>
            <w:bookmarkStart w:id="39026" w:name="_Toc531576401"/>
            <w:bookmarkStart w:id="39027" w:name="_Toc531580142"/>
            <w:bookmarkStart w:id="39028" w:name="_Toc531583880"/>
            <w:bookmarkEnd w:id="39023"/>
            <w:bookmarkEnd w:id="39024"/>
            <w:bookmarkEnd w:id="39025"/>
            <w:bookmarkEnd w:id="39026"/>
            <w:bookmarkEnd w:id="39027"/>
            <w:bookmarkEnd w:id="39028"/>
          </w:p>
        </w:tc>
        <w:tc>
          <w:tcPr>
            <w:tcW w:w="1266" w:type="dxa"/>
            <w:tcPrChange w:id="39029" w:author="phuong vu" w:date="2018-11-21T20:25:00Z">
              <w:tcPr>
                <w:tcW w:w="1266" w:type="dxa"/>
              </w:tcPr>
            </w:tcPrChange>
          </w:tcPr>
          <w:p w14:paraId="35E4D750" w14:textId="6C6E3F4C" w:rsidR="00B3636C" w:rsidDel="00096943" w:rsidRDefault="00B3636C" w:rsidP="00D10B12">
            <w:pPr>
              <w:spacing w:line="288" w:lineRule="auto"/>
              <w:contextualSpacing/>
              <w:rPr>
                <w:ins w:id="39030" w:author="phuong vu" w:date="2018-11-21T20:23:00Z"/>
                <w:del w:id="39031" w:author="Tran Huan" w:date="2018-11-25T22:00:00Z"/>
                <w:lang w:val="en-US"/>
              </w:rPr>
              <w:pPrChange w:id="39032" w:author="Tran Huan" w:date="2018-12-03T01:23:00Z">
                <w:pPr>
                  <w:spacing w:line="360" w:lineRule="auto"/>
                </w:pPr>
              </w:pPrChange>
            </w:pPr>
            <w:bookmarkStart w:id="39033" w:name="_Toc531004644"/>
            <w:bookmarkStart w:id="39034" w:name="_Toc531006561"/>
            <w:bookmarkStart w:id="39035" w:name="_Toc531572554"/>
            <w:bookmarkStart w:id="39036" w:name="_Toc531576402"/>
            <w:bookmarkStart w:id="39037" w:name="_Toc531580143"/>
            <w:bookmarkStart w:id="39038" w:name="_Toc531583881"/>
            <w:bookmarkEnd w:id="39033"/>
            <w:bookmarkEnd w:id="39034"/>
            <w:bookmarkEnd w:id="39035"/>
            <w:bookmarkEnd w:id="39036"/>
            <w:bookmarkEnd w:id="39037"/>
            <w:bookmarkEnd w:id="39038"/>
          </w:p>
        </w:tc>
        <w:tc>
          <w:tcPr>
            <w:tcW w:w="1756" w:type="dxa"/>
            <w:vMerge w:val="restart"/>
            <w:tcPrChange w:id="39039" w:author="phuong vu" w:date="2018-11-21T20:25:00Z">
              <w:tcPr>
                <w:tcW w:w="1756" w:type="dxa"/>
                <w:vMerge w:val="restart"/>
              </w:tcPr>
            </w:tcPrChange>
          </w:tcPr>
          <w:p w14:paraId="2724F98C" w14:textId="7AC854BD" w:rsidR="00B3636C" w:rsidDel="00096943" w:rsidRDefault="00B3636C" w:rsidP="00D10B12">
            <w:pPr>
              <w:spacing w:line="288" w:lineRule="auto"/>
              <w:contextualSpacing/>
              <w:jc w:val="left"/>
              <w:rPr>
                <w:ins w:id="39040" w:author="phuong vu" w:date="2018-11-21T20:23:00Z"/>
                <w:del w:id="39041" w:author="Tran Huan" w:date="2018-11-25T22:00:00Z"/>
                <w:lang w:val="en-US"/>
              </w:rPr>
              <w:pPrChange w:id="39042" w:author="Tran Huan" w:date="2018-12-03T01:23:00Z">
                <w:pPr>
                  <w:spacing w:line="360" w:lineRule="auto"/>
                </w:pPr>
              </w:pPrChange>
            </w:pPr>
            <w:ins w:id="39043" w:author="phuong vu" w:date="2018-11-21T20:24:00Z">
              <w:del w:id="39044" w:author="Tran Huan" w:date="2018-11-25T22:00:00Z">
                <w:r w:rsidDel="00096943">
                  <w:rPr>
                    <w:lang w:val="en-US"/>
                  </w:rPr>
                  <w:delText>Không hoạt động nếu không có máy giặt trạng thái “Đang hoạt động”</w:delText>
                </w:r>
              </w:del>
            </w:ins>
            <w:ins w:id="39045" w:author="phuong vu" w:date="2018-11-21T20:26:00Z">
              <w:del w:id="39046" w:author="Tran Huan" w:date="2018-11-25T22:00:00Z">
                <w:r w:rsidDel="00096943">
                  <w:rPr>
                    <w:lang w:val="en-US"/>
                  </w:rPr>
                  <w:delText>.</w:delText>
                </w:r>
              </w:del>
            </w:ins>
            <w:bookmarkStart w:id="39047" w:name="_Toc531004645"/>
            <w:bookmarkStart w:id="39048" w:name="_Toc531006562"/>
            <w:bookmarkStart w:id="39049" w:name="_Toc531572555"/>
            <w:bookmarkStart w:id="39050" w:name="_Toc531576403"/>
            <w:bookmarkStart w:id="39051" w:name="_Toc531580144"/>
            <w:bookmarkStart w:id="39052" w:name="_Toc531583882"/>
            <w:bookmarkEnd w:id="39047"/>
            <w:bookmarkEnd w:id="39048"/>
            <w:bookmarkEnd w:id="39049"/>
            <w:bookmarkEnd w:id="39050"/>
            <w:bookmarkEnd w:id="39051"/>
            <w:bookmarkEnd w:id="39052"/>
          </w:p>
        </w:tc>
        <w:bookmarkStart w:id="39053" w:name="_Toc531004646"/>
        <w:bookmarkStart w:id="39054" w:name="_Toc531006563"/>
        <w:bookmarkStart w:id="39055" w:name="_Toc531572556"/>
        <w:bookmarkStart w:id="39056" w:name="_Toc531576404"/>
        <w:bookmarkStart w:id="39057" w:name="_Toc531580145"/>
        <w:bookmarkStart w:id="39058" w:name="_Toc531583883"/>
        <w:bookmarkEnd w:id="39053"/>
        <w:bookmarkEnd w:id="39054"/>
        <w:bookmarkEnd w:id="39055"/>
        <w:bookmarkEnd w:id="39056"/>
        <w:bookmarkEnd w:id="39057"/>
        <w:bookmarkEnd w:id="39058"/>
      </w:tr>
      <w:tr w:rsidR="00B3636C" w:rsidDel="00096943" w14:paraId="4DD2A068" w14:textId="44FD40CC" w:rsidTr="00D41CA7">
        <w:trPr>
          <w:ins w:id="39059" w:author="phuong vu" w:date="2018-11-21T20:23:00Z"/>
          <w:del w:id="39060" w:author="Tran Huan" w:date="2018-11-25T22:00:00Z"/>
        </w:trPr>
        <w:tc>
          <w:tcPr>
            <w:tcW w:w="805" w:type="dxa"/>
          </w:tcPr>
          <w:p w14:paraId="4D9A8F73" w14:textId="145A4896" w:rsidR="00B3636C" w:rsidDel="00096943" w:rsidRDefault="00B3636C" w:rsidP="00D10B12">
            <w:pPr>
              <w:spacing w:line="288" w:lineRule="auto"/>
              <w:contextualSpacing/>
              <w:jc w:val="center"/>
              <w:rPr>
                <w:ins w:id="39061" w:author="phuong vu" w:date="2018-11-21T20:23:00Z"/>
                <w:del w:id="39062" w:author="Tran Huan" w:date="2018-11-25T22:00:00Z"/>
                <w:lang w:val="en-US"/>
              </w:rPr>
              <w:pPrChange w:id="39063" w:author="Tran Huan" w:date="2018-12-03T01:23:00Z">
                <w:pPr>
                  <w:spacing w:line="360" w:lineRule="auto"/>
                  <w:jc w:val="center"/>
                </w:pPr>
              </w:pPrChange>
            </w:pPr>
            <w:ins w:id="39064" w:author="phuong vu" w:date="2018-11-21T20:23:00Z">
              <w:del w:id="39065" w:author="Tran Huan" w:date="2018-11-25T22:00:00Z">
                <w:r w:rsidDel="00096943">
                  <w:rPr>
                    <w:lang w:val="en-US"/>
                  </w:rPr>
                  <w:delText>3</w:delText>
                </w:r>
                <w:bookmarkStart w:id="39066" w:name="_Toc531004647"/>
                <w:bookmarkStart w:id="39067" w:name="_Toc531006564"/>
                <w:bookmarkStart w:id="39068" w:name="_Toc531572557"/>
                <w:bookmarkStart w:id="39069" w:name="_Toc531576405"/>
                <w:bookmarkStart w:id="39070" w:name="_Toc531580146"/>
                <w:bookmarkStart w:id="39071" w:name="_Toc531583884"/>
                <w:bookmarkEnd w:id="39066"/>
                <w:bookmarkEnd w:id="39067"/>
                <w:bookmarkEnd w:id="39068"/>
                <w:bookmarkEnd w:id="39069"/>
                <w:bookmarkEnd w:id="39070"/>
                <w:bookmarkEnd w:id="39071"/>
              </w:del>
            </w:ins>
          </w:p>
        </w:tc>
        <w:tc>
          <w:tcPr>
            <w:tcW w:w="1980" w:type="dxa"/>
          </w:tcPr>
          <w:p w14:paraId="3D7E05EB" w14:textId="669F4CD3" w:rsidR="00B3636C" w:rsidDel="00096943" w:rsidRDefault="00B3636C" w:rsidP="00D10B12">
            <w:pPr>
              <w:spacing w:line="288" w:lineRule="auto"/>
              <w:contextualSpacing/>
              <w:rPr>
                <w:ins w:id="39072" w:author="phuong vu" w:date="2018-11-21T20:23:00Z"/>
                <w:del w:id="39073" w:author="Tran Huan" w:date="2018-11-25T22:00:00Z"/>
                <w:lang w:val="en-US"/>
              </w:rPr>
              <w:pPrChange w:id="39074" w:author="Tran Huan" w:date="2018-12-03T01:23:00Z">
                <w:pPr>
                  <w:spacing w:line="360" w:lineRule="auto"/>
                </w:pPr>
              </w:pPrChange>
            </w:pPr>
            <w:ins w:id="39075" w:author="phuong vu" w:date="2018-11-21T20:23:00Z">
              <w:del w:id="39076" w:author="Tran Huan" w:date="2018-11-25T22:00:00Z">
                <w:r w:rsidDel="00096943">
                  <w:rPr>
                    <w:lang w:val="en-US"/>
                  </w:rPr>
                  <w:delText>Button</w:delText>
                </w:r>
                <w:bookmarkStart w:id="39077" w:name="_Toc531004648"/>
                <w:bookmarkStart w:id="39078" w:name="_Toc531006565"/>
                <w:bookmarkStart w:id="39079" w:name="_Toc531572558"/>
                <w:bookmarkStart w:id="39080" w:name="_Toc531576406"/>
                <w:bookmarkStart w:id="39081" w:name="_Toc531580147"/>
                <w:bookmarkStart w:id="39082" w:name="_Toc531583885"/>
                <w:bookmarkEnd w:id="39077"/>
                <w:bookmarkEnd w:id="39078"/>
                <w:bookmarkEnd w:id="39079"/>
                <w:bookmarkEnd w:id="39080"/>
                <w:bookmarkEnd w:id="39081"/>
                <w:bookmarkEnd w:id="39082"/>
              </w:del>
            </w:ins>
          </w:p>
        </w:tc>
        <w:tc>
          <w:tcPr>
            <w:tcW w:w="2970" w:type="dxa"/>
          </w:tcPr>
          <w:p w14:paraId="26B5EBBA" w14:textId="47DA88C1" w:rsidR="00B3636C" w:rsidDel="00096943" w:rsidRDefault="00B3636C" w:rsidP="00D10B12">
            <w:pPr>
              <w:spacing w:line="288" w:lineRule="auto"/>
              <w:contextualSpacing/>
              <w:rPr>
                <w:ins w:id="39083" w:author="phuong vu" w:date="2018-11-21T20:23:00Z"/>
                <w:del w:id="39084" w:author="Tran Huan" w:date="2018-11-25T22:00:00Z"/>
                <w:lang w:val="en-US"/>
              </w:rPr>
              <w:pPrChange w:id="39085" w:author="Tran Huan" w:date="2018-12-03T01:23:00Z">
                <w:pPr>
                  <w:spacing w:line="276" w:lineRule="auto"/>
                </w:pPr>
              </w:pPrChange>
            </w:pPr>
            <w:ins w:id="39086" w:author="phuong vu" w:date="2018-11-21T20:23:00Z">
              <w:del w:id="39087" w:author="Tran Huan" w:date="2018-11-25T22:00:00Z">
                <w:r w:rsidDel="00096943">
                  <w:rPr>
                    <w:lang w:val="en-US"/>
                  </w:rPr>
                  <w:delText>Phân công lại</w:delText>
                </w:r>
              </w:del>
            </w:ins>
            <w:ins w:id="39088" w:author="phuong vu" w:date="2018-11-21T20:32:00Z">
              <w:del w:id="39089" w:author="Tran Huan" w:date="2018-11-25T22:00:00Z">
                <w:r w:rsidR="00BA74AB" w:rsidDel="00096943">
                  <w:rPr>
                    <w:lang w:val="en-US"/>
                  </w:rPr>
                  <w:delText>.</w:delText>
                </w:r>
              </w:del>
            </w:ins>
            <w:bookmarkStart w:id="39090" w:name="_Toc531004649"/>
            <w:bookmarkStart w:id="39091" w:name="_Toc531006566"/>
            <w:bookmarkStart w:id="39092" w:name="_Toc531572559"/>
            <w:bookmarkStart w:id="39093" w:name="_Toc531576407"/>
            <w:bookmarkStart w:id="39094" w:name="_Toc531580148"/>
            <w:bookmarkStart w:id="39095" w:name="_Toc531583886"/>
            <w:bookmarkEnd w:id="39090"/>
            <w:bookmarkEnd w:id="39091"/>
            <w:bookmarkEnd w:id="39092"/>
            <w:bookmarkEnd w:id="39093"/>
            <w:bookmarkEnd w:id="39094"/>
            <w:bookmarkEnd w:id="39095"/>
          </w:p>
        </w:tc>
        <w:tc>
          <w:tcPr>
            <w:tcW w:w="1266" w:type="dxa"/>
          </w:tcPr>
          <w:p w14:paraId="2C2112DE" w14:textId="25BD2E67" w:rsidR="00B3636C" w:rsidDel="00096943" w:rsidRDefault="00B3636C" w:rsidP="00D10B12">
            <w:pPr>
              <w:spacing w:line="288" w:lineRule="auto"/>
              <w:contextualSpacing/>
              <w:rPr>
                <w:ins w:id="39096" w:author="phuong vu" w:date="2018-11-21T20:23:00Z"/>
                <w:del w:id="39097" w:author="Tran Huan" w:date="2018-11-25T22:00:00Z"/>
                <w:lang w:val="en-US"/>
              </w:rPr>
              <w:pPrChange w:id="39098" w:author="Tran Huan" w:date="2018-12-03T01:23:00Z">
                <w:pPr>
                  <w:spacing w:line="360" w:lineRule="auto"/>
                </w:pPr>
              </w:pPrChange>
            </w:pPr>
            <w:bookmarkStart w:id="39099" w:name="_Toc531004650"/>
            <w:bookmarkStart w:id="39100" w:name="_Toc531006567"/>
            <w:bookmarkStart w:id="39101" w:name="_Toc531572560"/>
            <w:bookmarkStart w:id="39102" w:name="_Toc531576408"/>
            <w:bookmarkStart w:id="39103" w:name="_Toc531580149"/>
            <w:bookmarkStart w:id="39104" w:name="_Toc531583887"/>
            <w:bookmarkEnd w:id="39099"/>
            <w:bookmarkEnd w:id="39100"/>
            <w:bookmarkEnd w:id="39101"/>
            <w:bookmarkEnd w:id="39102"/>
            <w:bookmarkEnd w:id="39103"/>
            <w:bookmarkEnd w:id="39104"/>
          </w:p>
        </w:tc>
        <w:tc>
          <w:tcPr>
            <w:tcW w:w="1756" w:type="dxa"/>
            <w:vMerge/>
          </w:tcPr>
          <w:p w14:paraId="0BDD8F64" w14:textId="65A9FA89" w:rsidR="00B3636C" w:rsidDel="00096943" w:rsidRDefault="00B3636C" w:rsidP="00D10B12">
            <w:pPr>
              <w:spacing w:line="288" w:lineRule="auto"/>
              <w:contextualSpacing/>
              <w:rPr>
                <w:ins w:id="39105" w:author="phuong vu" w:date="2018-11-21T20:23:00Z"/>
                <w:del w:id="39106" w:author="Tran Huan" w:date="2018-11-25T22:00:00Z"/>
                <w:lang w:val="en-US"/>
              </w:rPr>
              <w:pPrChange w:id="39107" w:author="Tran Huan" w:date="2018-12-03T01:23:00Z">
                <w:pPr>
                  <w:spacing w:line="360" w:lineRule="auto"/>
                </w:pPr>
              </w:pPrChange>
            </w:pPr>
            <w:bookmarkStart w:id="39108" w:name="_Toc531004651"/>
            <w:bookmarkStart w:id="39109" w:name="_Toc531006568"/>
            <w:bookmarkStart w:id="39110" w:name="_Toc531572561"/>
            <w:bookmarkStart w:id="39111" w:name="_Toc531576409"/>
            <w:bookmarkStart w:id="39112" w:name="_Toc531580150"/>
            <w:bookmarkStart w:id="39113" w:name="_Toc531583888"/>
            <w:bookmarkEnd w:id="39108"/>
            <w:bookmarkEnd w:id="39109"/>
            <w:bookmarkEnd w:id="39110"/>
            <w:bookmarkEnd w:id="39111"/>
            <w:bookmarkEnd w:id="39112"/>
            <w:bookmarkEnd w:id="39113"/>
          </w:p>
        </w:tc>
        <w:bookmarkStart w:id="39114" w:name="_Toc531004652"/>
        <w:bookmarkStart w:id="39115" w:name="_Toc531006569"/>
        <w:bookmarkStart w:id="39116" w:name="_Toc531572562"/>
        <w:bookmarkStart w:id="39117" w:name="_Toc531576410"/>
        <w:bookmarkStart w:id="39118" w:name="_Toc531580151"/>
        <w:bookmarkStart w:id="39119" w:name="_Toc531583889"/>
        <w:bookmarkEnd w:id="39114"/>
        <w:bookmarkEnd w:id="39115"/>
        <w:bookmarkEnd w:id="39116"/>
        <w:bookmarkEnd w:id="39117"/>
        <w:bookmarkEnd w:id="39118"/>
        <w:bookmarkEnd w:id="39119"/>
      </w:tr>
      <w:tr w:rsidR="00B3636C" w:rsidDel="00096943" w14:paraId="18DBFD50" w14:textId="09EDD5F5" w:rsidTr="00D41CA7">
        <w:trPr>
          <w:ins w:id="39120" w:author="phuong vu" w:date="2018-11-21T20:31:00Z"/>
          <w:del w:id="39121" w:author="Tran Huan" w:date="2018-11-25T22:00:00Z"/>
        </w:trPr>
        <w:tc>
          <w:tcPr>
            <w:tcW w:w="805" w:type="dxa"/>
          </w:tcPr>
          <w:p w14:paraId="08A90BF5" w14:textId="42ABA295" w:rsidR="00B3636C" w:rsidDel="00096943" w:rsidRDefault="00B3636C" w:rsidP="00D10B12">
            <w:pPr>
              <w:spacing w:line="288" w:lineRule="auto"/>
              <w:contextualSpacing/>
              <w:jc w:val="center"/>
              <w:rPr>
                <w:ins w:id="39122" w:author="phuong vu" w:date="2018-11-21T20:31:00Z"/>
                <w:del w:id="39123" w:author="Tran Huan" w:date="2018-11-25T22:00:00Z"/>
                <w:lang w:val="en-US"/>
              </w:rPr>
              <w:pPrChange w:id="39124" w:author="Tran Huan" w:date="2018-12-03T01:23:00Z">
                <w:pPr>
                  <w:spacing w:line="360" w:lineRule="auto"/>
                  <w:jc w:val="center"/>
                </w:pPr>
              </w:pPrChange>
            </w:pPr>
            <w:ins w:id="39125" w:author="phuong vu" w:date="2018-11-21T20:31:00Z">
              <w:del w:id="39126" w:author="Tran Huan" w:date="2018-11-25T22:00:00Z">
                <w:r w:rsidDel="00096943">
                  <w:rPr>
                    <w:lang w:val="en-US"/>
                  </w:rPr>
                  <w:delText>4</w:delText>
                </w:r>
                <w:bookmarkStart w:id="39127" w:name="_Toc531004653"/>
                <w:bookmarkStart w:id="39128" w:name="_Toc531006570"/>
                <w:bookmarkStart w:id="39129" w:name="_Toc531572563"/>
                <w:bookmarkStart w:id="39130" w:name="_Toc531576411"/>
                <w:bookmarkStart w:id="39131" w:name="_Toc531580152"/>
                <w:bookmarkStart w:id="39132" w:name="_Toc531583890"/>
                <w:bookmarkEnd w:id="39127"/>
                <w:bookmarkEnd w:id="39128"/>
                <w:bookmarkEnd w:id="39129"/>
                <w:bookmarkEnd w:id="39130"/>
                <w:bookmarkEnd w:id="39131"/>
                <w:bookmarkEnd w:id="39132"/>
              </w:del>
            </w:ins>
          </w:p>
        </w:tc>
        <w:tc>
          <w:tcPr>
            <w:tcW w:w="1980" w:type="dxa"/>
          </w:tcPr>
          <w:p w14:paraId="583C6715" w14:textId="4D890B1D" w:rsidR="00B3636C" w:rsidDel="00096943" w:rsidRDefault="00B3636C" w:rsidP="00D10B12">
            <w:pPr>
              <w:spacing w:line="288" w:lineRule="auto"/>
              <w:contextualSpacing/>
              <w:rPr>
                <w:ins w:id="39133" w:author="phuong vu" w:date="2018-11-21T20:31:00Z"/>
                <w:del w:id="39134" w:author="Tran Huan" w:date="2018-11-25T22:00:00Z"/>
                <w:lang w:val="en-US"/>
              </w:rPr>
              <w:pPrChange w:id="39135" w:author="Tran Huan" w:date="2018-12-03T01:23:00Z">
                <w:pPr>
                  <w:spacing w:line="360" w:lineRule="auto"/>
                </w:pPr>
              </w:pPrChange>
            </w:pPr>
            <w:ins w:id="39136" w:author="phuong vu" w:date="2018-11-21T20:31:00Z">
              <w:del w:id="39137" w:author="Tran Huan" w:date="2018-11-25T22:00:00Z">
                <w:r w:rsidDel="00096943">
                  <w:rPr>
                    <w:lang w:val="en-US"/>
                  </w:rPr>
                  <w:delText>Text</w:delText>
                </w:r>
                <w:bookmarkStart w:id="39138" w:name="_Toc531004654"/>
                <w:bookmarkStart w:id="39139" w:name="_Toc531006571"/>
                <w:bookmarkStart w:id="39140" w:name="_Toc531572564"/>
                <w:bookmarkStart w:id="39141" w:name="_Toc531576412"/>
                <w:bookmarkStart w:id="39142" w:name="_Toc531580153"/>
                <w:bookmarkStart w:id="39143" w:name="_Toc531583891"/>
                <w:bookmarkEnd w:id="39138"/>
                <w:bookmarkEnd w:id="39139"/>
                <w:bookmarkEnd w:id="39140"/>
                <w:bookmarkEnd w:id="39141"/>
                <w:bookmarkEnd w:id="39142"/>
                <w:bookmarkEnd w:id="39143"/>
              </w:del>
            </w:ins>
          </w:p>
        </w:tc>
        <w:tc>
          <w:tcPr>
            <w:tcW w:w="2970" w:type="dxa"/>
          </w:tcPr>
          <w:p w14:paraId="204B697F" w14:textId="24014BF6" w:rsidR="00B3636C" w:rsidDel="00096943" w:rsidRDefault="00B3636C" w:rsidP="00D10B12">
            <w:pPr>
              <w:spacing w:line="288" w:lineRule="auto"/>
              <w:contextualSpacing/>
              <w:rPr>
                <w:ins w:id="39144" w:author="phuong vu" w:date="2018-11-21T20:31:00Z"/>
                <w:del w:id="39145" w:author="Tran Huan" w:date="2018-11-25T22:00:00Z"/>
                <w:lang w:val="en-US"/>
              </w:rPr>
              <w:pPrChange w:id="39146" w:author="Tran Huan" w:date="2018-12-03T01:23:00Z">
                <w:pPr>
                  <w:spacing w:line="276" w:lineRule="auto"/>
                </w:pPr>
              </w:pPrChange>
            </w:pPr>
            <w:ins w:id="39147" w:author="phuong vu" w:date="2018-11-21T20:31:00Z">
              <w:del w:id="39148" w:author="Tran Huan" w:date="2018-11-25T22:00:00Z">
                <w:r w:rsidDel="00096943">
                  <w:rPr>
                    <w:lang w:val="en-US"/>
                  </w:rPr>
                  <w:delText>Mã máy giặt</w:delText>
                </w:r>
                <w:bookmarkStart w:id="39149" w:name="_Toc531004655"/>
                <w:bookmarkStart w:id="39150" w:name="_Toc531006572"/>
                <w:bookmarkStart w:id="39151" w:name="_Toc531572565"/>
                <w:bookmarkStart w:id="39152" w:name="_Toc531576413"/>
                <w:bookmarkStart w:id="39153" w:name="_Toc531580154"/>
                <w:bookmarkStart w:id="39154" w:name="_Toc531583892"/>
                <w:bookmarkEnd w:id="39149"/>
                <w:bookmarkEnd w:id="39150"/>
                <w:bookmarkEnd w:id="39151"/>
                <w:bookmarkEnd w:id="39152"/>
                <w:bookmarkEnd w:id="39153"/>
                <w:bookmarkEnd w:id="39154"/>
              </w:del>
            </w:ins>
          </w:p>
        </w:tc>
        <w:tc>
          <w:tcPr>
            <w:tcW w:w="1266" w:type="dxa"/>
          </w:tcPr>
          <w:p w14:paraId="081AF0F3" w14:textId="60CBEDAA" w:rsidR="00B3636C" w:rsidDel="00096943" w:rsidRDefault="00B3636C" w:rsidP="00D10B12">
            <w:pPr>
              <w:spacing w:line="288" w:lineRule="auto"/>
              <w:contextualSpacing/>
              <w:rPr>
                <w:ins w:id="39155" w:author="phuong vu" w:date="2018-11-21T20:31:00Z"/>
                <w:del w:id="39156" w:author="Tran Huan" w:date="2018-11-25T22:00:00Z"/>
                <w:lang w:val="en-US"/>
              </w:rPr>
              <w:pPrChange w:id="39157" w:author="Tran Huan" w:date="2018-12-03T01:23:00Z">
                <w:pPr>
                  <w:spacing w:line="360" w:lineRule="auto"/>
                </w:pPr>
              </w:pPrChange>
            </w:pPr>
            <w:bookmarkStart w:id="39158" w:name="_Toc531004656"/>
            <w:bookmarkStart w:id="39159" w:name="_Toc531006573"/>
            <w:bookmarkStart w:id="39160" w:name="_Toc531572566"/>
            <w:bookmarkStart w:id="39161" w:name="_Toc531576414"/>
            <w:bookmarkStart w:id="39162" w:name="_Toc531580155"/>
            <w:bookmarkStart w:id="39163" w:name="_Toc531583893"/>
            <w:bookmarkEnd w:id="39158"/>
            <w:bookmarkEnd w:id="39159"/>
            <w:bookmarkEnd w:id="39160"/>
            <w:bookmarkEnd w:id="39161"/>
            <w:bookmarkEnd w:id="39162"/>
            <w:bookmarkEnd w:id="39163"/>
          </w:p>
        </w:tc>
        <w:tc>
          <w:tcPr>
            <w:tcW w:w="1756" w:type="dxa"/>
          </w:tcPr>
          <w:p w14:paraId="0C9A5C84" w14:textId="0A696FAC" w:rsidR="00B3636C" w:rsidDel="00096943" w:rsidRDefault="00B3636C" w:rsidP="00D10B12">
            <w:pPr>
              <w:spacing w:line="288" w:lineRule="auto"/>
              <w:contextualSpacing/>
              <w:rPr>
                <w:ins w:id="39164" w:author="phuong vu" w:date="2018-11-21T20:31:00Z"/>
                <w:del w:id="39165" w:author="Tran Huan" w:date="2018-11-25T22:00:00Z"/>
                <w:lang w:val="en-US"/>
              </w:rPr>
              <w:pPrChange w:id="39166" w:author="Tran Huan" w:date="2018-12-03T01:23:00Z">
                <w:pPr>
                  <w:spacing w:line="360" w:lineRule="auto"/>
                </w:pPr>
              </w:pPrChange>
            </w:pPr>
            <w:bookmarkStart w:id="39167" w:name="_Toc531004657"/>
            <w:bookmarkStart w:id="39168" w:name="_Toc531006574"/>
            <w:bookmarkStart w:id="39169" w:name="_Toc531572567"/>
            <w:bookmarkStart w:id="39170" w:name="_Toc531576415"/>
            <w:bookmarkStart w:id="39171" w:name="_Toc531580156"/>
            <w:bookmarkStart w:id="39172" w:name="_Toc531583894"/>
            <w:bookmarkEnd w:id="39167"/>
            <w:bookmarkEnd w:id="39168"/>
            <w:bookmarkEnd w:id="39169"/>
            <w:bookmarkEnd w:id="39170"/>
            <w:bookmarkEnd w:id="39171"/>
            <w:bookmarkEnd w:id="39172"/>
          </w:p>
        </w:tc>
        <w:bookmarkStart w:id="39173" w:name="_Toc531004658"/>
        <w:bookmarkStart w:id="39174" w:name="_Toc531006575"/>
        <w:bookmarkStart w:id="39175" w:name="_Toc531572568"/>
        <w:bookmarkStart w:id="39176" w:name="_Toc531576416"/>
        <w:bookmarkStart w:id="39177" w:name="_Toc531580157"/>
        <w:bookmarkStart w:id="39178" w:name="_Toc531583895"/>
        <w:bookmarkEnd w:id="39173"/>
        <w:bookmarkEnd w:id="39174"/>
        <w:bookmarkEnd w:id="39175"/>
        <w:bookmarkEnd w:id="39176"/>
        <w:bookmarkEnd w:id="39177"/>
        <w:bookmarkEnd w:id="39178"/>
      </w:tr>
      <w:tr w:rsidR="00B3636C" w:rsidDel="00096943" w14:paraId="55A37D1C" w14:textId="20227A49" w:rsidTr="00D41CA7">
        <w:trPr>
          <w:ins w:id="39179" w:author="phuong vu" w:date="2018-11-21T20:31:00Z"/>
          <w:del w:id="39180" w:author="Tran Huan" w:date="2018-11-25T22:00:00Z"/>
        </w:trPr>
        <w:tc>
          <w:tcPr>
            <w:tcW w:w="805" w:type="dxa"/>
          </w:tcPr>
          <w:p w14:paraId="0E438980" w14:textId="0435BB86" w:rsidR="00B3636C" w:rsidDel="00096943" w:rsidRDefault="00B3636C" w:rsidP="00D10B12">
            <w:pPr>
              <w:spacing w:line="288" w:lineRule="auto"/>
              <w:contextualSpacing/>
              <w:jc w:val="center"/>
              <w:rPr>
                <w:ins w:id="39181" w:author="phuong vu" w:date="2018-11-21T20:31:00Z"/>
                <w:del w:id="39182" w:author="Tran Huan" w:date="2018-11-25T22:00:00Z"/>
                <w:lang w:val="en-US"/>
              </w:rPr>
              <w:pPrChange w:id="39183" w:author="Tran Huan" w:date="2018-12-03T01:23:00Z">
                <w:pPr>
                  <w:spacing w:line="360" w:lineRule="auto"/>
                  <w:jc w:val="center"/>
                </w:pPr>
              </w:pPrChange>
            </w:pPr>
            <w:ins w:id="39184" w:author="phuong vu" w:date="2018-11-21T20:31:00Z">
              <w:del w:id="39185" w:author="Tran Huan" w:date="2018-11-25T22:00:00Z">
                <w:r w:rsidDel="00096943">
                  <w:rPr>
                    <w:lang w:val="en-US"/>
                  </w:rPr>
                  <w:delText>5</w:delText>
                </w:r>
                <w:bookmarkStart w:id="39186" w:name="_Toc531004659"/>
                <w:bookmarkStart w:id="39187" w:name="_Toc531006576"/>
                <w:bookmarkStart w:id="39188" w:name="_Toc531572569"/>
                <w:bookmarkStart w:id="39189" w:name="_Toc531576417"/>
                <w:bookmarkStart w:id="39190" w:name="_Toc531580158"/>
                <w:bookmarkStart w:id="39191" w:name="_Toc531583896"/>
                <w:bookmarkEnd w:id="39186"/>
                <w:bookmarkEnd w:id="39187"/>
                <w:bookmarkEnd w:id="39188"/>
                <w:bookmarkEnd w:id="39189"/>
                <w:bookmarkEnd w:id="39190"/>
                <w:bookmarkEnd w:id="39191"/>
              </w:del>
            </w:ins>
          </w:p>
        </w:tc>
        <w:tc>
          <w:tcPr>
            <w:tcW w:w="1980" w:type="dxa"/>
          </w:tcPr>
          <w:p w14:paraId="4FFEB74F" w14:textId="1C67BAE8" w:rsidR="00B3636C" w:rsidDel="00096943" w:rsidRDefault="00B3636C" w:rsidP="00D10B12">
            <w:pPr>
              <w:spacing w:line="288" w:lineRule="auto"/>
              <w:contextualSpacing/>
              <w:rPr>
                <w:ins w:id="39192" w:author="phuong vu" w:date="2018-11-21T20:31:00Z"/>
                <w:del w:id="39193" w:author="Tran Huan" w:date="2018-11-25T22:00:00Z"/>
                <w:lang w:val="en-US"/>
              </w:rPr>
              <w:pPrChange w:id="39194" w:author="Tran Huan" w:date="2018-12-03T01:23:00Z">
                <w:pPr>
                  <w:spacing w:line="360" w:lineRule="auto"/>
                </w:pPr>
              </w:pPrChange>
            </w:pPr>
            <w:ins w:id="39195" w:author="phuong vu" w:date="2018-11-21T20:31:00Z">
              <w:del w:id="39196" w:author="Tran Huan" w:date="2018-11-25T22:00:00Z">
                <w:r w:rsidDel="00096943">
                  <w:rPr>
                    <w:lang w:val="en-US"/>
                  </w:rPr>
                  <w:delText>Table</w:delText>
                </w:r>
                <w:bookmarkStart w:id="39197" w:name="_Toc531004660"/>
                <w:bookmarkStart w:id="39198" w:name="_Toc531006577"/>
                <w:bookmarkStart w:id="39199" w:name="_Toc531572570"/>
                <w:bookmarkStart w:id="39200" w:name="_Toc531576418"/>
                <w:bookmarkStart w:id="39201" w:name="_Toc531580159"/>
                <w:bookmarkStart w:id="39202" w:name="_Toc531583897"/>
                <w:bookmarkEnd w:id="39197"/>
                <w:bookmarkEnd w:id="39198"/>
                <w:bookmarkEnd w:id="39199"/>
                <w:bookmarkEnd w:id="39200"/>
                <w:bookmarkEnd w:id="39201"/>
                <w:bookmarkEnd w:id="39202"/>
              </w:del>
            </w:ins>
          </w:p>
        </w:tc>
        <w:tc>
          <w:tcPr>
            <w:tcW w:w="2970" w:type="dxa"/>
          </w:tcPr>
          <w:p w14:paraId="79CB3A4C" w14:textId="472872FA" w:rsidR="00B3636C" w:rsidDel="00096943" w:rsidRDefault="00B3636C" w:rsidP="00D10B12">
            <w:pPr>
              <w:spacing w:line="288" w:lineRule="auto"/>
              <w:contextualSpacing/>
              <w:rPr>
                <w:ins w:id="39203" w:author="phuong vu" w:date="2018-11-21T20:31:00Z"/>
                <w:del w:id="39204" w:author="Tran Huan" w:date="2018-11-25T22:00:00Z"/>
                <w:lang w:val="en-US"/>
              </w:rPr>
              <w:pPrChange w:id="39205" w:author="Tran Huan" w:date="2018-12-03T01:23:00Z">
                <w:pPr>
                  <w:spacing w:line="276" w:lineRule="auto"/>
                </w:pPr>
              </w:pPrChange>
            </w:pPr>
            <w:ins w:id="39206" w:author="phuong vu" w:date="2018-11-21T20:31:00Z">
              <w:del w:id="39207" w:author="Tran Huan" w:date="2018-11-25T22:00:00Z">
                <w:r w:rsidDel="00096943">
                  <w:rPr>
                    <w:lang w:val="en-US"/>
                  </w:rPr>
                  <w:delText xml:space="preserve">Danh sách các đơn hàng ứng </w:delText>
                </w:r>
              </w:del>
            </w:ins>
            <w:ins w:id="39208" w:author="phuong vu" w:date="2018-11-21T20:32:00Z">
              <w:del w:id="39209" w:author="Tran Huan" w:date="2018-11-25T22:00:00Z">
                <w:r w:rsidDel="00096943">
                  <w:rPr>
                    <w:lang w:val="en-US"/>
                  </w:rPr>
                  <w:delText>mới máy giặt</w:delText>
                </w:r>
              </w:del>
            </w:ins>
            <w:bookmarkStart w:id="39210" w:name="_Toc531004661"/>
            <w:bookmarkStart w:id="39211" w:name="_Toc531006578"/>
            <w:bookmarkStart w:id="39212" w:name="_Toc531572571"/>
            <w:bookmarkStart w:id="39213" w:name="_Toc531576419"/>
            <w:bookmarkStart w:id="39214" w:name="_Toc531580160"/>
            <w:bookmarkStart w:id="39215" w:name="_Toc531583898"/>
            <w:bookmarkEnd w:id="39210"/>
            <w:bookmarkEnd w:id="39211"/>
            <w:bookmarkEnd w:id="39212"/>
            <w:bookmarkEnd w:id="39213"/>
            <w:bookmarkEnd w:id="39214"/>
            <w:bookmarkEnd w:id="39215"/>
          </w:p>
        </w:tc>
        <w:tc>
          <w:tcPr>
            <w:tcW w:w="1266" w:type="dxa"/>
          </w:tcPr>
          <w:p w14:paraId="04886555" w14:textId="75CFC48C" w:rsidR="00B3636C" w:rsidDel="00096943" w:rsidRDefault="00B3636C" w:rsidP="00D10B12">
            <w:pPr>
              <w:spacing w:line="288" w:lineRule="auto"/>
              <w:contextualSpacing/>
              <w:rPr>
                <w:ins w:id="39216" w:author="phuong vu" w:date="2018-11-21T20:31:00Z"/>
                <w:del w:id="39217" w:author="Tran Huan" w:date="2018-11-25T22:00:00Z"/>
                <w:lang w:val="en-US"/>
              </w:rPr>
              <w:pPrChange w:id="39218" w:author="Tran Huan" w:date="2018-12-03T01:23:00Z">
                <w:pPr>
                  <w:spacing w:line="360" w:lineRule="auto"/>
                </w:pPr>
              </w:pPrChange>
            </w:pPr>
            <w:bookmarkStart w:id="39219" w:name="_Toc531004662"/>
            <w:bookmarkStart w:id="39220" w:name="_Toc531006579"/>
            <w:bookmarkStart w:id="39221" w:name="_Toc531572572"/>
            <w:bookmarkStart w:id="39222" w:name="_Toc531576420"/>
            <w:bookmarkStart w:id="39223" w:name="_Toc531580161"/>
            <w:bookmarkStart w:id="39224" w:name="_Toc531583899"/>
            <w:bookmarkEnd w:id="39219"/>
            <w:bookmarkEnd w:id="39220"/>
            <w:bookmarkEnd w:id="39221"/>
            <w:bookmarkEnd w:id="39222"/>
            <w:bookmarkEnd w:id="39223"/>
            <w:bookmarkEnd w:id="39224"/>
          </w:p>
        </w:tc>
        <w:tc>
          <w:tcPr>
            <w:tcW w:w="1756" w:type="dxa"/>
          </w:tcPr>
          <w:p w14:paraId="7FA41AC2" w14:textId="3EB425FF" w:rsidR="00B3636C" w:rsidDel="00096943" w:rsidRDefault="00B3636C" w:rsidP="00D10B12">
            <w:pPr>
              <w:spacing w:line="288" w:lineRule="auto"/>
              <w:contextualSpacing/>
              <w:rPr>
                <w:ins w:id="39225" w:author="phuong vu" w:date="2018-11-21T20:31:00Z"/>
                <w:del w:id="39226" w:author="Tran Huan" w:date="2018-11-25T22:00:00Z"/>
                <w:lang w:val="en-US"/>
              </w:rPr>
              <w:pPrChange w:id="39227" w:author="Tran Huan" w:date="2018-12-03T01:23:00Z">
                <w:pPr>
                  <w:spacing w:line="360" w:lineRule="auto"/>
                </w:pPr>
              </w:pPrChange>
            </w:pPr>
            <w:bookmarkStart w:id="39228" w:name="_Toc531004663"/>
            <w:bookmarkStart w:id="39229" w:name="_Toc531006580"/>
            <w:bookmarkStart w:id="39230" w:name="_Toc531572573"/>
            <w:bookmarkStart w:id="39231" w:name="_Toc531576421"/>
            <w:bookmarkStart w:id="39232" w:name="_Toc531580162"/>
            <w:bookmarkStart w:id="39233" w:name="_Toc531583900"/>
            <w:bookmarkEnd w:id="39228"/>
            <w:bookmarkEnd w:id="39229"/>
            <w:bookmarkEnd w:id="39230"/>
            <w:bookmarkEnd w:id="39231"/>
            <w:bookmarkEnd w:id="39232"/>
            <w:bookmarkEnd w:id="39233"/>
          </w:p>
        </w:tc>
        <w:bookmarkStart w:id="39234" w:name="_Toc531004664"/>
        <w:bookmarkStart w:id="39235" w:name="_Toc531006581"/>
        <w:bookmarkStart w:id="39236" w:name="_Toc531572574"/>
        <w:bookmarkStart w:id="39237" w:name="_Toc531576422"/>
        <w:bookmarkStart w:id="39238" w:name="_Toc531580163"/>
        <w:bookmarkStart w:id="39239" w:name="_Toc531583901"/>
        <w:bookmarkEnd w:id="39234"/>
        <w:bookmarkEnd w:id="39235"/>
        <w:bookmarkEnd w:id="39236"/>
        <w:bookmarkEnd w:id="39237"/>
        <w:bookmarkEnd w:id="39238"/>
        <w:bookmarkEnd w:id="39239"/>
      </w:tr>
      <w:tr w:rsidR="00B3636C" w:rsidDel="00096943" w14:paraId="30ACB2F0" w14:textId="30F92EEE" w:rsidTr="00D41CA7">
        <w:trPr>
          <w:ins w:id="39240" w:author="phuong vu" w:date="2018-11-21T20:26:00Z"/>
          <w:del w:id="39241" w:author="Tran Huan" w:date="2018-11-25T22:00:00Z"/>
        </w:trPr>
        <w:tc>
          <w:tcPr>
            <w:tcW w:w="8777" w:type="dxa"/>
            <w:gridSpan w:val="5"/>
          </w:tcPr>
          <w:p w14:paraId="0594988B" w14:textId="00ED76F4" w:rsidR="00B3636C" w:rsidRPr="000245EB" w:rsidDel="00096943" w:rsidRDefault="00B3636C" w:rsidP="00D10B12">
            <w:pPr>
              <w:spacing w:line="288" w:lineRule="auto"/>
              <w:contextualSpacing/>
              <w:rPr>
                <w:ins w:id="39242" w:author="phuong vu" w:date="2018-11-21T20:26:00Z"/>
                <w:del w:id="39243" w:author="Tran Huan" w:date="2018-11-25T22:00:00Z"/>
                <w:rPrChange w:id="39244" w:author="Tran Huan" w:date="2018-11-25T16:08:00Z">
                  <w:rPr>
                    <w:ins w:id="39245" w:author="phuong vu" w:date="2018-11-21T20:26:00Z"/>
                    <w:del w:id="39246" w:author="Tran Huan" w:date="2018-11-25T22:00:00Z"/>
                    <w:lang w:val="en-US"/>
                  </w:rPr>
                </w:rPrChange>
              </w:rPr>
              <w:pPrChange w:id="39247" w:author="Tran Huan" w:date="2018-12-03T01:23:00Z">
                <w:pPr>
                  <w:spacing w:line="360" w:lineRule="auto"/>
                </w:pPr>
              </w:pPrChange>
            </w:pPr>
            <w:ins w:id="39248" w:author="phuong vu" w:date="2018-11-21T20:26:00Z">
              <w:del w:id="39249" w:author="Tran Huan" w:date="2018-11-25T22:00:00Z">
                <w:r w:rsidRPr="000245EB" w:rsidDel="00096943">
                  <w:rPr>
                    <w:rPrChange w:id="39250" w:author="Tran Huan" w:date="2018-11-25T16:08:00Z">
                      <w:rPr>
                        <w:lang w:val="en-US"/>
                      </w:rPr>
                    </w:rPrChange>
                  </w:rPr>
                  <w:delText>Giao diện phân công đơn hàng vào máy giặt</w:delText>
                </w:r>
              </w:del>
            </w:ins>
            <w:ins w:id="39251" w:author="phuong vu" w:date="2018-11-21T20:28:00Z">
              <w:del w:id="39252" w:author="Tran Huan" w:date="2018-11-25T22:00:00Z">
                <w:r w:rsidRPr="000245EB" w:rsidDel="00096943">
                  <w:rPr>
                    <w:rPrChange w:id="39253" w:author="Tran Huan" w:date="2018-11-25T16:08:00Z">
                      <w:rPr>
                        <w:lang w:val="en-US"/>
                      </w:rPr>
                    </w:rPrChange>
                  </w:rPr>
                  <w:delText xml:space="preserve"> (</w:delText>
                </w:r>
                <w:r w:rsidDel="00096943">
                  <w:rPr>
                    <w:lang w:val="en-US"/>
                  </w:rPr>
                  <w:fldChar w:fldCharType="begin"/>
                </w:r>
                <w:r w:rsidRPr="000245EB" w:rsidDel="00096943">
                  <w:rPr>
                    <w:rPrChange w:id="39254" w:author="Tran Huan" w:date="2018-11-25T16:08:00Z">
                      <w:rPr>
                        <w:lang w:val="en-US"/>
                      </w:rPr>
                    </w:rPrChange>
                  </w:rPr>
                  <w:delInstrText xml:space="preserve"> REF _Ref530595425 \h </w:delInstrText>
                </w:r>
              </w:del>
            </w:ins>
            <w:del w:id="39255" w:author="Tran Huan" w:date="2018-11-25T22:00:00Z">
              <w:r w:rsidR="00E6227B" w:rsidRPr="000245EB" w:rsidDel="00096943">
                <w:rPr>
                  <w:rPrChange w:id="39256" w:author="Tran Huan" w:date="2018-11-25T16:08:00Z">
                    <w:rPr>
                      <w:lang w:val="en-US"/>
                    </w:rPr>
                  </w:rPrChange>
                </w:rPr>
                <w:delInstrText xml:space="preserve"> \* MERGEFORMAT </w:delInstrText>
              </w:r>
              <w:r w:rsidDel="00096943">
                <w:rPr>
                  <w:lang w:val="en-US"/>
                </w:rPr>
              </w:r>
              <w:r w:rsidDel="00096943">
                <w:rPr>
                  <w:lang w:val="en-US"/>
                </w:rPr>
                <w:fldChar w:fldCharType="separate"/>
              </w:r>
            </w:del>
            <w:ins w:id="39257" w:author="phuong vu" w:date="2018-11-21T20:28:00Z">
              <w:del w:id="39258" w:author="Tran Huan" w:date="2018-11-25T22:00:00Z">
                <w:r w:rsidDel="00096943">
                  <w:delText xml:space="preserve">Hình </w:delText>
                </w:r>
                <w:r w:rsidDel="00096943">
                  <w:rPr>
                    <w:noProof/>
                  </w:rPr>
                  <w:delText>3</w:delText>
                </w:r>
                <w:r w:rsidDel="00096943">
                  <w:delText>.</w:delText>
                </w:r>
                <w:r w:rsidDel="00096943">
                  <w:rPr>
                    <w:noProof/>
                  </w:rPr>
                  <w:delText>20</w:delText>
                </w:r>
                <w:r w:rsidDel="00096943">
                  <w:rPr>
                    <w:lang w:val="en-US"/>
                  </w:rPr>
                  <w:fldChar w:fldCharType="end"/>
                </w:r>
                <w:r w:rsidRPr="000245EB" w:rsidDel="00096943">
                  <w:rPr>
                    <w:rPrChange w:id="39259" w:author="Tran Huan" w:date="2018-11-25T16:08:00Z">
                      <w:rPr>
                        <w:lang w:val="en-US"/>
                      </w:rPr>
                    </w:rPrChange>
                  </w:rPr>
                  <w:delText>)</w:delText>
                </w:r>
              </w:del>
            </w:ins>
            <w:bookmarkStart w:id="39260" w:name="_Toc531004665"/>
            <w:bookmarkStart w:id="39261" w:name="_Toc531006582"/>
            <w:bookmarkStart w:id="39262" w:name="_Toc531572575"/>
            <w:bookmarkStart w:id="39263" w:name="_Toc531576423"/>
            <w:bookmarkStart w:id="39264" w:name="_Toc531580164"/>
            <w:bookmarkStart w:id="39265" w:name="_Toc531583902"/>
            <w:bookmarkEnd w:id="39260"/>
            <w:bookmarkEnd w:id="39261"/>
            <w:bookmarkEnd w:id="39262"/>
            <w:bookmarkEnd w:id="39263"/>
            <w:bookmarkEnd w:id="39264"/>
            <w:bookmarkEnd w:id="39265"/>
          </w:p>
        </w:tc>
        <w:bookmarkStart w:id="39266" w:name="_Toc531004666"/>
        <w:bookmarkStart w:id="39267" w:name="_Toc531006583"/>
        <w:bookmarkStart w:id="39268" w:name="_Toc531572576"/>
        <w:bookmarkStart w:id="39269" w:name="_Toc531576424"/>
        <w:bookmarkStart w:id="39270" w:name="_Toc531580165"/>
        <w:bookmarkStart w:id="39271" w:name="_Toc531583903"/>
        <w:bookmarkEnd w:id="39266"/>
        <w:bookmarkEnd w:id="39267"/>
        <w:bookmarkEnd w:id="39268"/>
        <w:bookmarkEnd w:id="39269"/>
        <w:bookmarkEnd w:id="39270"/>
        <w:bookmarkEnd w:id="39271"/>
      </w:tr>
      <w:tr w:rsidR="00692A1B" w:rsidDel="00096943" w14:paraId="6A6F88F1" w14:textId="07D5DFC2" w:rsidTr="00D41CA7">
        <w:trPr>
          <w:ins w:id="39272" w:author="phuong vu" w:date="2018-11-21T20:09:00Z"/>
          <w:del w:id="39273" w:author="Tran Huan" w:date="2018-11-25T22:00:00Z"/>
        </w:trPr>
        <w:tc>
          <w:tcPr>
            <w:tcW w:w="805" w:type="dxa"/>
          </w:tcPr>
          <w:p w14:paraId="14D97A1A" w14:textId="6B0B433B" w:rsidR="00692A1B" w:rsidDel="00096943" w:rsidRDefault="00B3636C" w:rsidP="00D10B12">
            <w:pPr>
              <w:spacing w:line="288" w:lineRule="auto"/>
              <w:contextualSpacing/>
              <w:jc w:val="center"/>
              <w:rPr>
                <w:ins w:id="39274" w:author="phuong vu" w:date="2018-11-21T20:09:00Z"/>
                <w:del w:id="39275" w:author="Tran Huan" w:date="2018-11-25T22:00:00Z"/>
                <w:lang w:val="en-US"/>
              </w:rPr>
              <w:pPrChange w:id="39276" w:author="Tran Huan" w:date="2018-12-03T01:23:00Z">
                <w:pPr>
                  <w:spacing w:line="360" w:lineRule="auto"/>
                  <w:jc w:val="center"/>
                </w:pPr>
              </w:pPrChange>
            </w:pPr>
            <w:ins w:id="39277" w:author="phuong vu" w:date="2018-11-21T20:27:00Z">
              <w:del w:id="39278" w:author="Tran Huan" w:date="2018-11-25T22:00:00Z">
                <w:r w:rsidDel="00096943">
                  <w:rPr>
                    <w:lang w:val="en-US"/>
                  </w:rPr>
                  <w:delText>1</w:delText>
                </w:r>
              </w:del>
            </w:ins>
            <w:bookmarkStart w:id="39279" w:name="_Toc531004667"/>
            <w:bookmarkStart w:id="39280" w:name="_Toc531006584"/>
            <w:bookmarkStart w:id="39281" w:name="_Toc531572577"/>
            <w:bookmarkStart w:id="39282" w:name="_Toc531576425"/>
            <w:bookmarkStart w:id="39283" w:name="_Toc531580166"/>
            <w:bookmarkStart w:id="39284" w:name="_Toc531583904"/>
            <w:bookmarkEnd w:id="39279"/>
            <w:bookmarkEnd w:id="39280"/>
            <w:bookmarkEnd w:id="39281"/>
            <w:bookmarkEnd w:id="39282"/>
            <w:bookmarkEnd w:id="39283"/>
            <w:bookmarkEnd w:id="39284"/>
          </w:p>
        </w:tc>
        <w:tc>
          <w:tcPr>
            <w:tcW w:w="1980" w:type="dxa"/>
          </w:tcPr>
          <w:p w14:paraId="762E0644" w14:textId="07DA25B9" w:rsidR="00692A1B" w:rsidDel="00096943" w:rsidRDefault="00B3636C" w:rsidP="00D10B12">
            <w:pPr>
              <w:spacing w:line="288" w:lineRule="auto"/>
              <w:contextualSpacing/>
              <w:rPr>
                <w:ins w:id="39285" w:author="phuong vu" w:date="2018-11-21T20:09:00Z"/>
                <w:del w:id="39286" w:author="Tran Huan" w:date="2018-11-25T22:00:00Z"/>
                <w:lang w:val="en-US"/>
              </w:rPr>
              <w:pPrChange w:id="39287" w:author="Tran Huan" w:date="2018-12-03T01:23:00Z">
                <w:pPr>
                  <w:spacing w:line="360" w:lineRule="auto"/>
                </w:pPr>
              </w:pPrChange>
            </w:pPr>
            <w:ins w:id="39288" w:author="phuong vu" w:date="2018-11-21T20:29:00Z">
              <w:del w:id="39289" w:author="Tran Huan" w:date="2018-11-25T22:00:00Z">
                <w:r w:rsidDel="00096943">
                  <w:rPr>
                    <w:lang w:val="en-US"/>
                  </w:rPr>
                  <w:delText>select</w:delText>
                </w:r>
              </w:del>
            </w:ins>
            <w:bookmarkStart w:id="39290" w:name="_Toc531004668"/>
            <w:bookmarkStart w:id="39291" w:name="_Toc531006585"/>
            <w:bookmarkStart w:id="39292" w:name="_Toc531572578"/>
            <w:bookmarkStart w:id="39293" w:name="_Toc531576426"/>
            <w:bookmarkStart w:id="39294" w:name="_Toc531580167"/>
            <w:bookmarkStart w:id="39295" w:name="_Toc531583905"/>
            <w:bookmarkEnd w:id="39290"/>
            <w:bookmarkEnd w:id="39291"/>
            <w:bookmarkEnd w:id="39292"/>
            <w:bookmarkEnd w:id="39293"/>
            <w:bookmarkEnd w:id="39294"/>
            <w:bookmarkEnd w:id="39295"/>
          </w:p>
        </w:tc>
        <w:tc>
          <w:tcPr>
            <w:tcW w:w="2970" w:type="dxa"/>
          </w:tcPr>
          <w:p w14:paraId="5EB36233" w14:textId="55A1D1DD" w:rsidR="00692A1B" w:rsidDel="00096943" w:rsidRDefault="00B3636C" w:rsidP="00D10B12">
            <w:pPr>
              <w:spacing w:line="288" w:lineRule="auto"/>
              <w:contextualSpacing/>
              <w:jc w:val="left"/>
              <w:rPr>
                <w:ins w:id="39296" w:author="phuong vu" w:date="2018-11-21T20:09:00Z"/>
                <w:del w:id="39297" w:author="Tran Huan" w:date="2018-11-25T22:00:00Z"/>
                <w:lang w:val="en-US"/>
              </w:rPr>
              <w:pPrChange w:id="39298" w:author="Tran Huan" w:date="2018-12-03T01:23:00Z">
                <w:pPr>
                  <w:spacing w:line="360" w:lineRule="auto"/>
                </w:pPr>
              </w:pPrChange>
            </w:pPr>
            <w:ins w:id="39299" w:author="phuong vu" w:date="2018-11-21T20:29:00Z">
              <w:del w:id="39300" w:author="Tran Huan" w:date="2018-11-25T22:00:00Z">
                <w:r w:rsidDel="00096943">
                  <w:rPr>
                    <w:lang w:val="en-US"/>
                  </w:rPr>
                  <w:delText>Danh sách máy giặt có trạng thái “Đang hoạt động”.</w:delText>
                </w:r>
              </w:del>
            </w:ins>
            <w:bookmarkStart w:id="39301" w:name="_Toc531004669"/>
            <w:bookmarkStart w:id="39302" w:name="_Toc531006586"/>
            <w:bookmarkStart w:id="39303" w:name="_Toc531572579"/>
            <w:bookmarkStart w:id="39304" w:name="_Toc531576427"/>
            <w:bookmarkStart w:id="39305" w:name="_Toc531580168"/>
            <w:bookmarkStart w:id="39306" w:name="_Toc531583906"/>
            <w:bookmarkEnd w:id="39301"/>
            <w:bookmarkEnd w:id="39302"/>
            <w:bookmarkEnd w:id="39303"/>
            <w:bookmarkEnd w:id="39304"/>
            <w:bookmarkEnd w:id="39305"/>
            <w:bookmarkEnd w:id="39306"/>
          </w:p>
        </w:tc>
        <w:tc>
          <w:tcPr>
            <w:tcW w:w="1266" w:type="dxa"/>
          </w:tcPr>
          <w:p w14:paraId="22CB3657" w14:textId="3BFCF250" w:rsidR="00692A1B" w:rsidDel="00096943" w:rsidRDefault="00692A1B" w:rsidP="00D10B12">
            <w:pPr>
              <w:spacing w:line="288" w:lineRule="auto"/>
              <w:contextualSpacing/>
              <w:rPr>
                <w:ins w:id="39307" w:author="phuong vu" w:date="2018-11-21T20:09:00Z"/>
                <w:del w:id="39308" w:author="Tran Huan" w:date="2018-11-25T22:00:00Z"/>
                <w:lang w:val="en-US"/>
              </w:rPr>
              <w:pPrChange w:id="39309" w:author="Tran Huan" w:date="2018-12-03T01:23:00Z">
                <w:pPr>
                  <w:spacing w:line="360" w:lineRule="auto"/>
                </w:pPr>
              </w:pPrChange>
            </w:pPr>
            <w:bookmarkStart w:id="39310" w:name="_Toc531004670"/>
            <w:bookmarkStart w:id="39311" w:name="_Toc531006587"/>
            <w:bookmarkStart w:id="39312" w:name="_Toc531572580"/>
            <w:bookmarkStart w:id="39313" w:name="_Toc531576428"/>
            <w:bookmarkStart w:id="39314" w:name="_Toc531580169"/>
            <w:bookmarkStart w:id="39315" w:name="_Toc531583907"/>
            <w:bookmarkEnd w:id="39310"/>
            <w:bookmarkEnd w:id="39311"/>
            <w:bookmarkEnd w:id="39312"/>
            <w:bookmarkEnd w:id="39313"/>
            <w:bookmarkEnd w:id="39314"/>
            <w:bookmarkEnd w:id="39315"/>
          </w:p>
        </w:tc>
        <w:tc>
          <w:tcPr>
            <w:tcW w:w="1756" w:type="dxa"/>
          </w:tcPr>
          <w:p w14:paraId="68F06C16" w14:textId="71E8B788" w:rsidR="00692A1B" w:rsidDel="00096943" w:rsidRDefault="00692A1B" w:rsidP="00D10B12">
            <w:pPr>
              <w:spacing w:line="288" w:lineRule="auto"/>
              <w:contextualSpacing/>
              <w:rPr>
                <w:ins w:id="39316" w:author="phuong vu" w:date="2018-11-21T20:09:00Z"/>
                <w:del w:id="39317" w:author="Tran Huan" w:date="2018-11-25T22:00:00Z"/>
                <w:lang w:val="en-US"/>
              </w:rPr>
              <w:pPrChange w:id="39318" w:author="Tran Huan" w:date="2018-12-03T01:23:00Z">
                <w:pPr>
                  <w:spacing w:line="360" w:lineRule="auto"/>
                </w:pPr>
              </w:pPrChange>
            </w:pPr>
            <w:bookmarkStart w:id="39319" w:name="_Toc531004671"/>
            <w:bookmarkStart w:id="39320" w:name="_Toc531006588"/>
            <w:bookmarkStart w:id="39321" w:name="_Toc531572581"/>
            <w:bookmarkStart w:id="39322" w:name="_Toc531576429"/>
            <w:bookmarkStart w:id="39323" w:name="_Toc531580170"/>
            <w:bookmarkStart w:id="39324" w:name="_Toc531583908"/>
            <w:bookmarkEnd w:id="39319"/>
            <w:bookmarkEnd w:id="39320"/>
            <w:bookmarkEnd w:id="39321"/>
            <w:bookmarkEnd w:id="39322"/>
            <w:bookmarkEnd w:id="39323"/>
            <w:bookmarkEnd w:id="39324"/>
          </w:p>
        </w:tc>
        <w:bookmarkStart w:id="39325" w:name="_Toc531004672"/>
        <w:bookmarkStart w:id="39326" w:name="_Toc531006589"/>
        <w:bookmarkStart w:id="39327" w:name="_Toc531572582"/>
        <w:bookmarkStart w:id="39328" w:name="_Toc531576430"/>
        <w:bookmarkStart w:id="39329" w:name="_Toc531580171"/>
        <w:bookmarkStart w:id="39330" w:name="_Toc531583909"/>
        <w:bookmarkEnd w:id="39325"/>
        <w:bookmarkEnd w:id="39326"/>
        <w:bookmarkEnd w:id="39327"/>
        <w:bookmarkEnd w:id="39328"/>
        <w:bookmarkEnd w:id="39329"/>
        <w:bookmarkEnd w:id="39330"/>
      </w:tr>
      <w:tr w:rsidR="00692A1B" w:rsidDel="00096943" w14:paraId="182976AD" w14:textId="11119061" w:rsidTr="00D41CA7">
        <w:trPr>
          <w:ins w:id="39331" w:author="phuong vu" w:date="2018-11-21T20:09:00Z"/>
          <w:del w:id="39332" w:author="Tran Huan" w:date="2018-11-25T22:00:00Z"/>
        </w:trPr>
        <w:tc>
          <w:tcPr>
            <w:tcW w:w="805" w:type="dxa"/>
          </w:tcPr>
          <w:p w14:paraId="53E5768B" w14:textId="1C922EA4" w:rsidR="00692A1B" w:rsidDel="00096943" w:rsidRDefault="00B3636C" w:rsidP="00D10B12">
            <w:pPr>
              <w:spacing w:line="288" w:lineRule="auto"/>
              <w:contextualSpacing/>
              <w:jc w:val="center"/>
              <w:rPr>
                <w:ins w:id="39333" w:author="phuong vu" w:date="2018-11-21T20:09:00Z"/>
                <w:del w:id="39334" w:author="Tran Huan" w:date="2018-11-25T22:00:00Z"/>
                <w:lang w:val="en-US"/>
              </w:rPr>
              <w:pPrChange w:id="39335" w:author="Tran Huan" w:date="2018-12-03T01:23:00Z">
                <w:pPr>
                  <w:spacing w:line="360" w:lineRule="auto"/>
                  <w:jc w:val="center"/>
                </w:pPr>
              </w:pPrChange>
            </w:pPr>
            <w:ins w:id="39336" w:author="phuong vu" w:date="2018-11-21T20:27:00Z">
              <w:del w:id="39337" w:author="Tran Huan" w:date="2018-11-25T22:00:00Z">
                <w:r w:rsidDel="00096943">
                  <w:rPr>
                    <w:lang w:val="en-US"/>
                  </w:rPr>
                  <w:delText>2</w:delText>
                </w:r>
              </w:del>
            </w:ins>
            <w:bookmarkStart w:id="39338" w:name="_Toc531004673"/>
            <w:bookmarkStart w:id="39339" w:name="_Toc531006590"/>
            <w:bookmarkStart w:id="39340" w:name="_Toc531572583"/>
            <w:bookmarkStart w:id="39341" w:name="_Toc531576431"/>
            <w:bookmarkStart w:id="39342" w:name="_Toc531580172"/>
            <w:bookmarkStart w:id="39343" w:name="_Toc531583910"/>
            <w:bookmarkEnd w:id="39338"/>
            <w:bookmarkEnd w:id="39339"/>
            <w:bookmarkEnd w:id="39340"/>
            <w:bookmarkEnd w:id="39341"/>
            <w:bookmarkEnd w:id="39342"/>
            <w:bookmarkEnd w:id="39343"/>
          </w:p>
        </w:tc>
        <w:tc>
          <w:tcPr>
            <w:tcW w:w="1980" w:type="dxa"/>
          </w:tcPr>
          <w:p w14:paraId="2501890A" w14:textId="2CDFD3C2" w:rsidR="00692A1B" w:rsidDel="00096943" w:rsidRDefault="00B3636C" w:rsidP="00D10B12">
            <w:pPr>
              <w:spacing w:line="288" w:lineRule="auto"/>
              <w:contextualSpacing/>
              <w:rPr>
                <w:ins w:id="39344" w:author="phuong vu" w:date="2018-11-21T20:09:00Z"/>
                <w:del w:id="39345" w:author="Tran Huan" w:date="2018-11-25T22:00:00Z"/>
                <w:lang w:val="en-US"/>
              </w:rPr>
              <w:pPrChange w:id="39346" w:author="Tran Huan" w:date="2018-12-03T01:23:00Z">
                <w:pPr>
                  <w:spacing w:line="360" w:lineRule="auto"/>
                </w:pPr>
              </w:pPrChange>
            </w:pPr>
            <w:ins w:id="39347" w:author="phuong vu" w:date="2018-11-21T20:29:00Z">
              <w:del w:id="39348" w:author="Tran Huan" w:date="2018-11-25T22:00:00Z">
                <w:r w:rsidDel="00096943">
                  <w:rPr>
                    <w:lang w:val="en-US"/>
                  </w:rPr>
                  <w:delText>button</w:delText>
                </w:r>
              </w:del>
            </w:ins>
            <w:bookmarkStart w:id="39349" w:name="_Toc531004674"/>
            <w:bookmarkStart w:id="39350" w:name="_Toc531006591"/>
            <w:bookmarkStart w:id="39351" w:name="_Toc531572584"/>
            <w:bookmarkStart w:id="39352" w:name="_Toc531576432"/>
            <w:bookmarkStart w:id="39353" w:name="_Toc531580173"/>
            <w:bookmarkStart w:id="39354" w:name="_Toc531583911"/>
            <w:bookmarkEnd w:id="39349"/>
            <w:bookmarkEnd w:id="39350"/>
            <w:bookmarkEnd w:id="39351"/>
            <w:bookmarkEnd w:id="39352"/>
            <w:bookmarkEnd w:id="39353"/>
            <w:bookmarkEnd w:id="39354"/>
          </w:p>
        </w:tc>
        <w:tc>
          <w:tcPr>
            <w:tcW w:w="2970" w:type="dxa"/>
          </w:tcPr>
          <w:p w14:paraId="46F3169B" w14:textId="12FEBA3B" w:rsidR="00692A1B" w:rsidDel="00096943" w:rsidRDefault="00692A1B" w:rsidP="00D10B12">
            <w:pPr>
              <w:spacing w:line="288" w:lineRule="auto"/>
              <w:contextualSpacing/>
              <w:rPr>
                <w:ins w:id="39355" w:author="phuong vu" w:date="2018-11-21T20:09:00Z"/>
                <w:del w:id="39356" w:author="Tran Huan" w:date="2018-11-25T22:00:00Z"/>
                <w:lang w:val="en-US"/>
              </w:rPr>
              <w:pPrChange w:id="39357" w:author="Tran Huan" w:date="2018-12-03T01:23:00Z">
                <w:pPr>
                  <w:spacing w:line="360" w:lineRule="auto"/>
                </w:pPr>
              </w:pPrChange>
            </w:pPr>
            <w:ins w:id="39358" w:author="phuong vu" w:date="2018-11-21T20:09:00Z">
              <w:del w:id="39359" w:author="Tran Huan" w:date="2018-11-25T22:00:00Z">
                <w:r w:rsidDel="00096943">
                  <w:rPr>
                    <w:lang w:val="en-US"/>
                  </w:rPr>
                  <w:delText>Thời gian trả đồ</w:delText>
                </w:r>
                <w:bookmarkStart w:id="39360" w:name="_Toc531004675"/>
                <w:bookmarkStart w:id="39361" w:name="_Toc531006592"/>
                <w:bookmarkStart w:id="39362" w:name="_Toc531572585"/>
                <w:bookmarkStart w:id="39363" w:name="_Toc531576433"/>
                <w:bookmarkStart w:id="39364" w:name="_Toc531580174"/>
                <w:bookmarkStart w:id="39365" w:name="_Toc531583912"/>
                <w:bookmarkEnd w:id="39360"/>
                <w:bookmarkEnd w:id="39361"/>
                <w:bookmarkEnd w:id="39362"/>
                <w:bookmarkEnd w:id="39363"/>
                <w:bookmarkEnd w:id="39364"/>
                <w:bookmarkEnd w:id="39365"/>
              </w:del>
            </w:ins>
          </w:p>
        </w:tc>
        <w:tc>
          <w:tcPr>
            <w:tcW w:w="1266" w:type="dxa"/>
          </w:tcPr>
          <w:p w14:paraId="76B70734" w14:textId="513B3483" w:rsidR="00692A1B" w:rsidDel="00096943" w:rsidRDefault="00692A1B" w:rsidP="00D10B12">
            <w:pPr>
              <w:spacing w:line="288" w:lineRule="auto"/>
              <w:contextualSpacing/>
              <w:rPr>
                <w:ins w:id="39366" w:author="phuong vu" w:date="2018-11-21T20:09:00Z"/>
                <w:del w:id="39367" w:author="Tran Huan" w:date="2018-11-25T22:00:00Z"/>
                <w:lang w:val="en-US"/>
              </w:rPr>
              <w:pPrChange w:id="39368" w:author="Tran Huan" w:date="2018-12-03T01:23:00Z">
                <w:pPr>
                  <w:spacing w:line="360" w:lineRule="auto"/>
                </w:pPr>
              </w:pPrChange>
            </w:pPr>
            <w:bookmarkStart w:id="39369" w:name="_Toc531004676"/>
            <w:bookmarkStart w:id="39370" w:name="_Toc531006593"/>
            <w:bookmarkStart w:id="39371" w:name="_Toc531572586"/>
            <w:bookmarkStart w:id="39372" w:name="_Toc531576434"/>
            <w:bookmarkStart w:id="39373" w:name="_Toc531580175"/>
            <w:bookmarkStart w:id="39374" w:name="_Toc531583913"/>
            <w:bookmarkEnd w:id="39369"/>
            <w:bookmarkEnd w:id="39370"/>
            <w:bookmarkEnd w:id="39371"/>
            <w:bookmarkEnd w:id="39372"/>
            <w:bookmarkEnd w:id="39373"/>
            <w:bookmarkEnd w:id="39374"/>
          </w:p>
        </w:tc>
        <w:tc>
          <w:tcPr>
            <w:tcW w:w="1756" w:type="dxa"/>
          </w:tcPr>
          <w:p w14:paraId="669C605B" w14:textId="675A5F94" w:rsidR="00692A1B" w:rsidDel="00096943" w:rsidRDefault="00692A1B" w:rsidP="00D10B12">
            <w:pPr>
              <w:spacing w:line="288" w:lineRule="auto"/>
              <w:contextualSpacing/>
              <w:rPr>
                <w:ins w:id="39375" w:author="phuong vu" w:date="2018-11-21T20:09:00Z"/>
                <w:del w:id="39376" w:author="Tran Huan" w:date="2018-11-25T22:00:00Z"/>
                <w:lang w:val="en-US"/>
              </w:rPr>
              <w:pPrChange w:id="39377" w:author="Tran Huan" w:date="2018-12-03T01:23:00Z">
                <w:pPr>
                  <w:spacing w:line="360" w:lineRule="auto"/>
                </w:pPr>
              </w:pPrChange>
            </w:pPr>
            <w:bookmarkStart w:id="39378" w:name="_Toc531004677"/>
            <w:bookmarkStart w:id="39379" w:name="_Toc531006594"/>
            <w:bookmarkStart w:id="39380" w:name="_Toc531572587"/>
            <w:bookmarkStart w:id="39381" w:name="_Toc531576435"/>
            <w:bookmarkStart w:id="39382" w:name="_Toc531580176"/>
            <w:bookmarkStart w:id="39383" w:name="_Toc531583914"/>
            <w:bookmarkEnd w:id="39378"/>
            <w:bookmarkEnd w:id="39379"/>
            <w:bookmarkEnd w:id="39380"/>
            <w:bookmarkEnd w:id="39381"/>
            <w:bookmarkEnd w:id="39382"/>
            <w:bookmarkEnd w:id="39383"/>
          </w:p>
        </w:tc>
        <w:bookmarkStart w:id="39384" w:name="_Toc531004678"/>
        <w:bookmarkStart w:id="39385" w:name="_Toc531006595"/>
        <w:bookmarkStart w:id="39386" w:name="_Toc531572588"/>
        <w:bookmarkStart w:id="39387" w:name="_Toc531576436"/>
        <w:bookmarkStart w:id="39388" w:name="_Toc531580177"/>
        <w:bookmarkStart w:id="39389" w:name="_Toc531583915"/>
        <w:bookmarkEnd w:id="39384"/>
        <w:bookmarkEnd w:id="39385"/>
        <w:bookmarkEnd w:id="39386"/>
        <w:bookmarkEnd w:id="39387"/>
        <w:bookmarkEnd w:id="39388"/>
        <w:bookmarkEnd w:id="39389"/>
      </w:tr>
      <w:tr w:rsidR="00692A1B" w:rsidDel="00096943" w14:paraId="12B82FD8" w14:textId="15F83E0B" w:rsidTr="00D41CA7">
        <w:trPr>
          <w:ins w:id="39390" w:author="phuong vu" w:date="2018-11-21T20:09:00Z"/>
          <w:del w:id="39391" w:author="Tran Huan" w:date="2018-11-25T22:00:00Z"/>
        </w:trPr>
        <w:tc>
          <w:tcPr>
            <w:tcW w:w="805" w:type="dxa"/>
          </w:tcPr>
          <w:p w14:paraId="09BA88BE" w14:textId="4BC1A927" w:rsidR="00692A1B" w:rsidDel="00096943" w:rsidRDefault="00B3636C" w:rsidP="00D10B12">
            <w:pPr>
              <w:spacing w:line="288" w:lineRule="auto"/>
              <w:contextualSpacing/>
              <w:jc w:val="center"/>
              <w:rPr>
                <w:ins w:id="39392" w:author="phuong vu" w:date="2018-11-21T20:09:00Z"/>
                <w:del w:id="39393" w:author="Tran Huan" w:date="2018-11-25T22:00:00Z"/>
                <w:lang w:val="en-US"/>
              </w:rPr>
              <w:pPrChange w:id="39394" w:author="Tran Huan" w:date="2018-12-03T01:23:00Z">
                <w:pPr>
                  <w:spacing w:line="360" w:lineRule="auto"/>
                  <w:jc w:val="center"/>
                </w:pPr>
              </w:pPrChange>
            </w:pPr>
            <w:ins w:id="39395" w:author="phuong vu" w:date="2018-11-21T20:27:00Z">
              <w:del w:id="39396" w:author="Tran Huan" w:date="2018-11-25T22:00:00Z">
                <w:r w:rsidDel="00096943">
                  <w:rPr>
                    <w:lang w:val="en-US"/>
                  </w:rPr>
                  <w:delText>3</w:delText>
                </w:r>
              </w:del>
            </w:ins>
            <w:bookmarkStart w:id="39397" w:name="_Toc531004679"/>
            <w:bookmarkStart w:id="39398" w:name="_Toc531006596"/>
            <w:bookmarkStart w:id="39399" w:name="_Toc531572589"/>
            <w:bookmarkStart w:id="39400" w:name="_Toc531576437"/>
            <w:bookmarkStart w:id="39401" w:name="_Toc531580178"/>
            <w:bookmarkStart w:id="39402" w:name="_Toc531583916"/>
            <w:bookmarkEnd w:id="39397"/>
            <w:bookmarkEnd w:id="39398"/>
            <w:bookmarkEnd w:id="39399"/>
            <w:bookmarkEnd w:id="39400"/>
            <w:bookmarkEnd w:id="39401"/>
            <w:bookmarkEnd w:id="39402"/>
          </w:p>
        </w:tc>
        <w:tc>
          <w:tcPr>
            <w:tcW w:w="1980" w:type="dxa"/>
          </w:tcPr>
          <w:p w14:paraId="541C95D9" w14:textId="45AB9BA7" w:rsidR="00692A1B" w:rsidDel="00096943" w:rsidRDefault="00B3636C" w:rsidP="00D10B12">
            <w:pPr>
              <w:spacing w:line="288" w:lineRule="auto"/>
              <w:contextualSpacing/>
              <w:rPr>
                <w:ins w:id="39403" w:author="phuong vu" w:date="2018-11-21T20:09:00Z"/>
                <w:del w:id="39404" w:author="Tran Huan" w:date="2018-11-25T22:00:00Z"/>
                <w:lang w:val="en-US"/>
              </w:rPr>
              <w:pPrChange w:id="39405" w:author="Tran Huan" w:date="2018-12-03T01:23:00Z">
                <w:pPr>
                  <w:spacing w:line="360" w:lineRule="auto"/>
                </w:pPr>
              </w:pPrChange>
            </w:pPr>
            <w:ins w:id="39406" w:author="phuong vu" w:date="2018-11-21T20:30:00Z">
              <w:del w:id="39407" w:author="Tran Huan" w:date="2018-11-25T22:00:00Z">
                <w:r w:rsidDel="00096943">
                  <w:rPr>
                    <w:lang w:val="en-US"/>
                  </w:rPr>
                  <w:delText>table</w:delText>
                </w:r>
              </w:del>
            </w:ins>
            <w:bookmarkStart w:id="39408" w:name="_Toc531004680"/>
            <w:bookmarkStart w:id="39409" w:name="_Toc531006597"/>
            <w:bookmarkStart w:id="39410" w:name="_Toc531572590"/>
            <w:bookmarkStart w:id="39411" w:name="_Toc531576438"/>
            <w:bookmarkStart w:id="39412" w:name="_Toc531580179"/>
            <w:bookmarkStart w:id="39413" w:name="_Toc531583917"/>
            <w:bookmarkEnd w:id="39408"/>
            <w:bookmarkEnd w:id="39409"/>
            <w:bookmarkEnd w:id="39410"/>
            <w:bookmarkEnd w:id="39411"/>
            <w:bookmarkEnd w:id="39412"/>
            <w:bookmarkEnd w:id="39413"/>
          </w:p>
        </w:tc>
        <w:tc>
          <w:tcPr>
            <w:tcW w:w="2970" w:type="dxa"/>
          </w:tcPr>
          <w:p w14:paraId="67AD81D8" w14:textId="0ED97600" w:rsidR="00692A1B" w:rsidDel="00096943" w:rsidRDefault="00B3636C" w:rsidP="00D10B12">
            <w:pPr>
              <w:spacing w:line="288" w:lineRule="auto"/>
              <w:contextualSpacing/>
              <w:rPr>
                <w:ins w:id="39414" w:author="phuong vu" w:date="2018-11-21T20:09:00Z"/>
                <w:del w:id="39415" w:author="Tran Huan" w:date="2018-11-25T22:00:00Z"/>
                <w:lang w:val="en-US"/>
              </w:rPr>
              <w:pPrChange w:id="39416" w:author="Tran Huan" w:date="2018-12-03T01:23:00Z">
                <w:pPr>
                  <w:spacing w:line="360" w:lineRule="auto"/>
                </w:pPr>
              </w:pPrChange>
            </w:pPr>
            <w:ins w:id="39417" w:author="phuong vu" w:date="2018-11-21T20:30:00Z">
              <w:del w:id="39418" w:author="Tran Huan" w:date="2018-11-25T22:00:00Z">
                <w:r w:rsidDel="00096943">
                  <w:rPr>
                    <w:lang w:val="en-US"/>
                  </w:rPr>
                  <w:delText>Danh sách các túi giặt ứng với đơn hàng</w:delText>
                </w:r>
              </w:del>
            </w:ins>
            <w:bookmarkStart w:id="39419" w:name="_Toc531004681"/>
            <w:bookmarkStart w:id="39420" w:name="_Toc531006598"/>
            <w:bookmarkStart w:id="39421" w:name="_Toc531572591"/>
            <w:bookmarkStart w:id="39422" w:name="_Toc531576439"/>
            <w:bookmarkStart w:id="39423" w:name="_Toc531580180"/>
            <w:bookmarkStart w:id="39424" w:name="_Toc531583918"/>
            <w:bookmarkEnd w:id="39419"/>
            <w:bookmarkEnd w:id="39420"/>
            <w:bookmarkEnd w:id="39421"/>
            <w:bookmarkEnd w:id="39422"/>
            <w:bookmarkEnd w:id="39423"/>
            <w:bookmarkEnd w:id="39424"/>
          </w:p>
        </w:tc>
        <w:tc>
          <w:tcPr>
            <w:tcW w:w="1266" w:type="dxa"/>
          </w:tcPr>
          <w:p w14:paraId="065B1769" w14:textId="47909812" w:rsidR="00692A1B" w:rsidDel="00096943" w:rsidRDefault="00692A1B" w:rsidP="00D10B12">
            <w:pPr>
              <w:spacing w:line="288" w:lineRule="auto"/>
              <w:contextualSpacing/>
              <w:rPr>
                <w:ins w:id="39425" w:author="phuong vu" w:date="2018-11-21T20:09:00Z"/>
                <w:del w:id="39426" w:author="Tran Huan" w:date="2018-11-25T22:00:00Z"/>
                <w:lang w:val="en-US"/>
              </w:rPr>
              <w:pPrChange w:id="39427" w:author="Tran Huan" w:date="2018-12-03T01:23:00Z">
                <w:pPr>
                  <w:spacing w:line="360" w:lineRule="auto"/>
                </w:pPr>
              </w:pPrChange>
            </w:pPr>
            <w:bookmarkStart w:id="39428" w:name="_Toc531004682"/>
            <w:bookmarkStart w:id="39429" w:name="_Toc531006599"/>
            <w:bookmarkStart w:id="39430" w:name="_Toc531572592"/>
            <w:bookmarkStart w:id="39431" w:name="_Toc531576440"/>
            <w:bookmarkStart w:id="39432" w:name="_Toc531580181"/>
            <w:bookmarkStart w:id="39433" w:name="_Toc531583919"/>
            <w:bookmarkEnd w:id="39428"/>
            <w:bookmarkEnd w:id="39429"/>
            <w:bookmarkEnd w:id="39430"/>
            <w:bookmarkEnd w:id="39431"/>
            <w:bookmarkEnd w:id="39432"/>
            <w:bookmarkEnd w:id="39433"/>
          </w:p>
        </w:tc>
        <w:tc>
          <w:tcPr>
            <w:tcW w:w="1756" w:type="dxa"/>
          </w:tcPr>
          <w:p w14:paraId="6F9DC5BF" w14:textId="1126BB9D" w:rsidR="00692A1B" w:rsidDel="00096943" w:rsidRDefault="00692A1B" w:rsidP="00D10B12">
            <w:pPr>
              <w:spacing w:line="288" w:lineRule="auto"/>
              <w:contextualSpacing/>
              <w:rPr>
                <w:ins w:id="39434" w:author="phuong vu" w:date="2018-11-21T20:09:00Z"/>
                <w:del w:id="39435" w:author="Tran Huan" w:date="2018-11-25T22:00:00Z"/>
                <w:lang w:val="en-US"/>
              </w:rPr>
              <w:pPrChange w:id="39436" w:author="Tran Huan" w:date="2018-12-03T01:23:00Z">
                <w:pPr>
                  <w:spacing w:line="360" w:lineRule="auto"/>
                </w:pPr>
              </w:pPrChange>
            </w:pPr>
            <w:bookmarkStart w:id="39437" w:name="_Toc531004683"/>
            <w:bookmarkStart w:id="39438" w:name="_Toc531006600"/>
            <w:bookmarkStart w:id="39439" w:name="_Toc531572593"/>
            <w:bookmarkStart w:id="39440" w:name="_Toc531576441"/>
            <w:bookmarkStart w:id="39441" w:name="_Toc531580182"/>
            <w:bookmarkStart w:id="39442" w:name="_Toc531583920"/>
            <w:bookmarkEnd w:id="39437"/>
            <w:bookmarkEnd w:id="39438"/>
            <w:bookmarkEnd w:id="39439"/>
            <w:bookmarkEnd w:id="39440"/>
            <w:bookmarkEnd w:id="39441"/>
            <w:bookmarkEnd w:id="39442"/>
          </w:p>
        </w:tc>
        <w:bookmarkStart w:id="39443" w:name="_Toc531004684"/>
        <w:bookmarkStart w:id="39444" w:name="_Toc531006601"/>
        <w:bookmarkStart w:id="39445" w:name="_Toc531572594"/>
        <w:bookmarkStart w:id="39446" w:name="_Toc531576442"/>
        <w:bookmarkStart w:id="39447" w:name="_Toc531580183"/>
        <w:bookmarkStart w:id="39448" w:name="_Toc531583921"/>
        <w:bookmarkEnd w:id="39443"/>
        <w:bookmarkEnd w:id="39444"/>
        <w:bookmarkEnd w:id="39445"/>
        <w:bookmarkEnd w:id="39446"/>
        <w:bookmarkEnd w:id="39447"/>
        <w:bookmarkEnd w:id="39448"/>
      </w:tr>
    </w:tbl>
    <w:p w14:paraId="3741D186" w14:textId="3326FC0F" w:rsidR="00692A1B" w:rsidDel="00096943" w:rsidRDefault="00692A1B" w:rsidP="00D10B12">
      <w:pPr>
        <w:pStyle w:val="Heading5"/>
        <w:spacing w:line="288" w:lineRule="auto"/>
        <w:contextualSpacing/>
        <w:rPr>
          <w:ins w:id="39449" w:author="phuong vu" w:date="2018-11-21T20:09:00Z"/>
          <w:del w:id="39450" w:author="Tran Huan" w:date="2018-11-25T22:00:00Z"/>
          <w:lang w:val="en-US"/>
        </w:rPr>
        <w:pPrChange w:id="39451" w:author="Tran Huan" w:date="2018-12-03T01:23:00Z">
          <w:pPr>
            <w:pStyle w:val="Heading5"/>
          </w:pPr>
        </w:pPrChange>
      </w:pPr>
      <w:ins w:id="39452" w:author="phuong vu" w:date="2018-11-21T20:09:00Z">
        <w:del w:id="39453" w:author="Tran Huan" w:date="2018-11-25T22:00:00Z">
          <w:r w:rsidDel="00096943">
            <w:rPr>
              <w:lang w:val="en-US"/>
            </w:rPr>
            <w:delText>Dữ liệu sử dụng</w:delText>
          </w:r>
          <w:bookmarkStart w:id="39454" w:name="_Toc531004685"/>
          <w:bookmarkStart w:id="39455" w:name="_Toc531006602"/>
          <w:bookmarkStart w:id="39456" w:name="_Toc531572595"/>
          <w:bookmarkStart w:id="39457" w:name="_Toc531576443"/>
          <w:bookmarkStart w:id="39458" w:name="_Toc531580184"/>
          <w:bookmarkStart w:id="39459" w:name="_Toc531583922"/>
          <w:bookmarkEnd w:id="39454"/>
          <w:bookmarkEnd w:id="39455"/>
          <w:bookmarkEnd w:id="39456"/>
          <w:bookmarkEnd w:id="39457"/>
          <w:bookmarkEnd w:id="39458"/>
          <w:bookmarkEnd w:id="39459"/>
        </w:del>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692A1B" w:rsidDel="00096943" w14:paraId="7D7786CD" w14:textId="38E9B12F" w:rsidTr="00D41CA7">
        <w:trPr>
          <w:ins w:id="39460" w:author="phuong vu" w:date="2018-11-21T20:09:00Z"/>
          <w:del w:id="39461" w:author="Tran Huan" w:date="2018-11-25T22:00:00Z"/>
        </w:trPr>
        <w:tc>
          <w:tcPr>
            <w:tcW w:w="797" w:type="dxa"/>
            <w:vMerge w:val="restart"/>
            <w:vAlign w:val="center"/>
          </w:tcPr>
          <w:p w14:paraId="15F976E6" w14:textId="79A09B2B" w:rsidR="00692A1B" w:rsidRPr="007F1EF1" w:rsidDel="00096943" w:rsidRDefault="00692A1B" w:rsidP="00D10B12">
            <w:pPr>
              <w:spacing w:line="288" w:lineRule="auto"/>
              <w:contextualSpacing/>
              <w:jc w:val="center"/>
              <w:rPr>
                <w:ins w:id="39462" w:author="phuong vu" w:date="2018-11-21T20:09:00Z"/>
                <w:del w:id="39463" w:author="Tran Huan" w:date="2018-11-25T22:00:00Z"/>
                <w:b/>
                <w:lang w:val="en-US"/>
              </w:rPr>
              <w:pPrChange w:id="39464" w:author="Tran Huan" w:date="2018-12-03T01:23:00Z">
                <w:pPr>
                  <w:spacing w:line="360" w:lineRule="auto"/>
                  <w:jc w:val="center"/>
                </w:pPr>
              </w:pPrChange>
            </w:pPr>
            <w:ins w:id="39465" w:author="phuong vu" w:date="2018-11-21T20:09:00Z">
              <w:del w:id="39466" w:author="Tran Huan" w:date="2018-11-25T22:00:00Z">
                <w:r w:rsidRPr="007F1EF1" w:rsidDel="00096943">
                  <w:rPr>
                    <w:b/>
                    <w:lang w:val="en-US"/>
                  </w:rPr>
                  <w:delText>STT</w:delText>
                </w:r>
                <w:bookmarkStart w:id="39467" w:name="_Toc531004686"/>
                <w:bookmarkStart w:id="39468" w:name="_Toc531006603"/>
                <w:bookmarkStart w:id="39469" w:name="_Toc531572596"/>
                <w:bookmarkStart w:id="39470" w:name="_Toc531576444"/>
                <w:bookmarkStart w:id="39471" w:name="_Toc531580185"/>
                <w:bookmarkStart w:id="39472" w:name="_Toc531583923"/>
                <w:bookmarkEnd w:id="39467"/>
                <w:bookmarkEnd w:id="39468"/>
                <w:bookmarkEnd w:id="39469"/>
                <w:bookmarkEnd w:id="39470"/>
                <w:bookmarkEnd w:id="39471"/>
                <w:bookmarkEnd w:id="39472"/>
              </w:del>
            </w:ins>
          </w:p>
        </w:tc>
        <w:tc>
          <w:tcPr>
            <w:tcW w:w="2368" w:type="dxa"/>
            <w:vMerge w:val="restart"/>
            <w:vAlign w:val="center"/>
          </w:tcPr>
          <w:p w14:paraId="1E530849" w14:textId="2E34DA8B" w:rsidR="00692A1B" w:rsidRPr="007F1EF1" w:rsidDel="00096943" w:rsidRDefault="00692A1B" w:rsidP="00D10B12">
            <w:pPr>
              <w:spacing w:line="288" w:lineRule="auto"/>
              <w:contextualSpacing/>
              <w:jc w:val="center"/>
              <w:rPr>
                <w:ins w:id="39473" w:author="phuong vu" w:date="2018-11-21T20:09:00Z"/>
                <w:del w:id="39474" w:author="Tran Huan" w:date="2018-11-25T22:00:00Z"/>
                <w:b/>
                <w:lang w:val="en-US"/>
              </w:rPr>
              <w:pPrChange w:id="39475" w:author="Tran Huan" w:date="2018-12-03T01:23:00Z">
                <w:pPr>
                  <w:spacing w:line="360" w:lineRule="auto"/>
                  <w:jc w:val="center"/>
                </w:pPr>
              </w:pPrChange>
            </w:pPr>
            <w:ins w:id="39476" w:author="phuong vu" w:date="2018-11-21T20:09:00Z">
              <w:del w:id="39477" w:author="Tran Huan" w:date="2018-11-25T22:00:00Z">
                <w:r w:rsidRPr="007F1EF1" w:rsidDel="00096943">
                  <w:rPr>
                    <w:b/>
                    <w:lang w:val="en-US"/>
                  </w:rPr>
                  <w:delText>Tên bảng/</w:delText>
                </w:r>
                <w:bookmarkStart w:id="39478" w:name="_Toc531004687"/>
                <w:bookmarkStart w:id="39479" w:name="_Toc531006604"/>
                <w:bookmarkStart w:id="39480" w:name="_Toc531572597"/>
                <w:bookmarkStart w:id="39481" w:name="_Toc531576445"/>
                <w:bookmarkStart w:id="39482" w:name="_Toc531580186"/>
                <w:bookmarkStart w:id="39483" w:name="_Toc531583924"/>
                <w:bookmarkEnd w:id="39478"/>
                <w:bookmarkEnd w:id="39479"/>
                <w:bookmarkEnd w:id="39480"/>
                <w:bookmarkEnd w:id="39481"/>
                <w:bookmarkEnd w:id="39482"/>
                <w:bookmarkEnd w:id="39483"/>
              </w:del>
            </w:ins>
          </w:p>
          <w:p w14:paraId="72718ADE" w14:textId="3F38B700" w:rsidR="00692A1B" w:rsidRPr="007F1EF1" w:rsidDel="00096943" w:rsidRDefault="00692A1B" w:rsidP="00D10B12">
            <w:pPr>
              <w:spacing w:line="288" w:lineRule="auto"/>
              <w:contextualSpacing/>
              <w:jc w:val="center"/>
              <w:rPr>
                <w:ins w:id="39484" w:author="phuong vu" w:date="2018-11-21T20:09:00Z"/>
                <w:del w:id="39485" w:author="Tran Huan" w:date="2018-11-25T22:00:00Z"/>
                <w:b/>
                <w:lang w:val="en-US"/>
              </w:rPr>
              <w:pPrChange w:id="39486" w:author="Tran Huan" w:date="2018-12-03T01:23:00Z">
                <w:pPr>
                  <w:spacing w:line="360" w:lineRule="auto"/>
                  <w:jc w:val="center"/>
                </w:pPr>
              </w:pPrChange>
            </w:pPr>
            <w:ins w:id="39487" w:author="phuong vu" w:date="2018-11-21T20:09:00Z">
              <w:del w:id="39488"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bookmarkStart w:id="39489" w:name="_Toc531004688"/>
                <w:bookmarkStart w:id="39490" w:name="_Toc531006605"/>
                <w:bookmarkStart w:id="39491" w:name="_Toc531572598"/>
                <w:bookmarkStart w:id="39492" w:name="_Toc531576446"/>
                <w:bookmarkStart w:id="39493" w:name="_Toc531580187"/>
                <w:bookmarkStart w:id="39494" w:name="_Toc531583925"/>
                <w:bookmarkEnd w:id="39489"/>
                <w:bookmarkEnd w:id="39490"/>
                <w:bookmarkEnd w:id="39491"/>
                <w:bookmarkEnd w:id="39492"/>
                <w:bookmarkEnd w:id="39493"/>
                <w:bookmarkEnd w:id="39494"/>
              </w:del>
            </w:ins>
          </w:p>
        </w:tc>
        <w:tc>
          <w:tcPr>
            <w:tcW w:w="5612" w:type="dxa"/>
            <w:gridSpan w:val="4"/>
            <w:vAlign w:val="center"/>
          </w:tcPr>
          <w:p w14:paraId="08E96941" w14:textId="5B1E6A87" w:rsidR="00692A1B" w:rsidRPr="007F1EF1" w:rsidDel="00096943" w:rsidRDefault="00692A1B" w:rsidP="00D10B12">
            <w:pPr>
              <w:spacing w:line="288" w:lineRule="auto"/>
              <w:contextualSpacing/>
              <w:jc w:val="center"/>
              <w:rPr>
                <w:ins w:id="39495" w:author="phuong vu" w:date="2018-11-21T20:09:00Z"/>
                <w:del w:id="39496" w:author="Tran Huan" w:date="2018-11-25T22:00:00Z"/>
                <w:b/>
                <w:lang w:val="en-US"/>
              </w:rPr>
              <w:pPrChange w:id="39497" w:author="Tran Huan" w:date="2018-12-03T01:23:00Z">
                <w:pPr>
                  <w:spacing w:line="360" w:lineRule="auto"/>
                  <w:jc w:val="center"/>
                </w:pPr>
              </w:pPrChange>
            </w:pPr>
            <w:ins w:id="39498" w:author="phuong vu" w:date="2018-11-21T20:09:00Z">
              <w:del w:id="39499" w:author="Tran Huan" w:date="2018-11-25T22:00:00Z">
                <w:r w:rsidRPr="007F1EF1" w:rsidDel="00096943">
                  <w:rPr>
                    <w:b/>
                    <w:lang w:val="en-US"/>
                  </w:rPr>
                  <w:delText>Phương thức</w:delText>
                </w:r>
                <w:bookmarkStart w:id="39500" w:name="_Toc531004689"/>
                <w:bookmarkStart w:id="39501" w:name="_Toc531006606"/>
                <w:bookmarkStart w:id="39502" w:name="_Toc531572599"/>
                <w:bookmarkStart w:id="39503" w:name="_Toc531576447"/>
                <w:bookmarkStart w:id="39504" w:name="_Toc531580188"/>
                <w:bookmarkStart w:id="39505" w:name="_Toc531583926"/>
                <w:bookmarkEnd w:id="39500"/>
                <w:bookmarkEnd w:id="39501"/>
                <w:bookmarkEnd w:id="39502"/>
                <w:bookmarkEnd w:id="39503"/>
                <w:bookmarkEnd w:id="39504"/>
                <w:bookmarkEnd w:id="39505"/>
              </w:del>
            </w:ins>
          </w:p>
        </w:tc>
        <w:bookmarkStart w:id="39506" w:name="_Toc531004690"/>
        <w:bookmarkStart w:id="39507" w:name="_Toc531006607"/>
        <w:bookmarkStart w:id="39508" w:name="_Toc531572600"/>
        <w:bookmarkStart w:id="39509" w:name="_Toc531576448"/>
        <w:bookmarkStart w:id="39510" w:name="_Toc531580189"/>
        <w:bookmarkStart w:id="39511" w:name="_Toc531583927"/>
        <w:bookmarkEnd w:id="39506"/>
        <w:bookmarkEnd w:id="39507"/>
        <w:bookmarkEnd w:id="39508"/>
        <w:bookmarkEnd w:id="39509"/>
        <w:bookmarkEnd w:id="39510"/>
        <w:bookmarkEnd w:id="39511"/>
      </w:tr>
      <w:tr w:rsidR="00692A1B" w:rsidDel="00096943" w14:paraId="0D80272A" w14:textId="3EF08660" w:rsidTr="00D41CA7">
        <w:trPr>
          <w:ins w:id="39512" w:author="phuong vu" w:date="2018-11-21T20:09:00Z"/>
          <w:del w:id="39513" w:author="Tran Huan" w:date="2018-11-25T22:00:00Z"/>
        </w:trPr>
        <w:tc>
          <w:tcPr>
            <w:tcW w:w="797" w:type="dxa"/>
            <w:vMerge/>
            <w:vAlign w:val="center"/>
          </w:tcPr>
          <w:p w14:paraId="6D7B5C68" w14:textId="783F2060" w:rsidR="00692A1B" w:rsidRPr="007F1EF1" w:rsidDel="00096943" w:rsidRDefault="00692A1B" w:rsidP="00D10B12">
            <w:pPr>
              <w:spacing w:line="288" w:lineRule="auto"/>
              <w:contextualSpacing/>
              <w:jc w:val="center"/>
              <w:rPr>
                <w:ins w:id="39514" w:author="phuong vu" w:date="2018-11-21T20:09:00Z"/>
                <w:del w:id="39515" w:author="Tran Huan" w:date="2018-11-25T22:00:00Z"/>
                <w:b/>
                <w:lang w:val="en-US"/>
              </w:rPr>
              <w:pPrChange w:id="39516" w:author="Tran Huan" w:date="2018-12-03T01:23:00Z">
                <w:pPr>
                  <w:spacing w:line="360" w:lineRule="auto"/>
                  <w:jc w:val="center"/>
                </w:pPr>
              </w:pPrChange>
            </w:pPr>
            <w:bookmarkStart w:id="39517" w:name="_Toc531004691"/>
            <w:bookmarkStart w:id="39518" w:name="_Toc531006608"/>
            <w:bookmarkStart w:id="39519" w:name="_Toc531572601"/>
            <w:bookmarkStart w:id="39520" w:name="_Toc531576449"/>
            <w:bookmarkStart w:id="39521" w:name="_Toc531580190"/>
            <w:bookmarkStart w:id="39522" w:name="_Toc531583928"/>
            <w:bookmarkEnd w:id="39517"/>
            <w:bookmarkEnd w:id="39518"/>
            <w:bookmarkEnd w:id="39519"/>
            <w:bookmarkEnd w:id="39520"/>
            <w:bookmarkEnd w:id="39521"/>
            <w:bookmarkEnd w:id="39522"/>
          </w:p>
        </w:tc>
        <w:tc>
          <w:tcPr>
            <w:tcW w:w="2368" w:type="dxa"/>
            <w:vMerge/>
            <w:vAlign w:val="center"/>
          </w:tcPr>
          <w:p w14:paraId="3094FE63" w14:textId="28CA0DF2" w:rsidR="00692A1B" w:rsidRPr="007F1EF1" w:rsidDel="00096943" w:rsidRDefault="00692A1B" w:rsidP="00D10B12">
            <w:pPr>
              <w:spacing w:line="288" w:lineRule="auto"/>
              <w:contextualSpacing/>
              <w:jc w:val="center"/>
              <w:rPr>
                <w:ins w:id="39523" w:author="phuong vu" w:date="2018-11-21T20:09:00Z"/>
                <w:del w:id="39524" w:author="Tran Huan" w:date="2018-11-25T22:00:00Z"/>
                <w:b/>
                <w:lang w:val="en-US"/>
              </w:rPr>
              <w:pPrChange w:id="39525" w:author="Tran Huan" w:date="2018-12-03T01:23:00Z">
                <w:pPr>
                  <w:spacing w:line="360" w:lineRule="auto"/>
                  <w:jc w:val="center"/>
                </w:pPr>
              </w:pPrChange>
            </w:pPr>
            <w:bookmarkStart w:id="39526" w:name="_Toc531004692"/>
            <w:bookmarkStart w:id="39527" w:name="_Toc531006609"/>
            <w:bookmarkStart w:id="39528" w:name="_Toc531572602"/>
            <w:bookmarkStart w:id="39529" w:name="_Toc531576450"/>
            <w:bookmarkStart w:id="39530" w:name="_Toc531580191"/>
            <w:bookmarkStart w:id="39531" w:name="_Toc531583929"/>
            <w:bookmarkEnd w:id="39526"/>
            <w:bookmarkEnd w:id="39527"/>
            <w:bookmarkEnd w:id="39528"/>
            <w:bookmarkEnd w:id="39529"/>
            <w:bookmarkEnd w:id="39530"/>
            <w:bookmarkEnd w:id="39531"/>
          </w:p>
        </w:tc>
        <w:tc>
          <w:tcPr>
            <w:tcW w:w="1414" w:type="dxa"/>
            <w:vAlign w:val="center"/>
          </w:tcPr>
          <w:p w14:paraId="5EEFF880" w14:textId="6A85B52F" w:rsidR="00692A1B" w:rsidRPr="007F1EF1" w:rsidDel="00096943" w:rsidRDefault="00692A1B" w:rsidP="00D10B12">
            <w:pPr>
              <w:spacing w:line="288" w:lineRule="auto"/>
              <w:contextualSpacing/>
              <w:jc w:val="center"/>
              <w:rPr>
                <w:ins w:id="39532" w:author="phuong vu" w:date="2018-11-21T20:09:00Z"/>
                <w:del w:id="39533" w:author="Tran Huan" w:date="2018-11-25T22:00:00Z"/>
                <w:b/>
                <w:lang w:val="en-US"/>
              </w:rPr>
              <w:pPrChange w:id="39534" w:author="Tran Huan" w:date="2018-12-03T01:23:00Z">
                <w:pPr>
                  <w:spacing w:line="360" w:lineRule="auto"/>
                  <w:jc w:val="center"/>
                </w:pPr>
              </w:pPrChange>
            </w:pPr>
            <w:ins w:id="39535" w:author="phuong vu" w:date="2018-11-21T20:09:00Z">
              <w:del w:id="39536" w:author="Tran Huan" w:date="2018-11-25T22:00:00Z">
                <w:r w:rsidRPr="007F1EF1" w:rsidDel="00096943">
                  <w:rPr>
                    <w:b/>
                    <w:lang w:val="en-US"/>
                  </w:rPr>
                  <w:delText>Thêm</w:delText>
                </w:r>
                <w:bookmarkStart w:id="39537" w:name="_Toc531004693"/>
                <w:bookmarkStart w:id="39538" w:name="_Toc531006610"/>
                <w:bookmarkStart w:id="39539" w:name="_Toc531572603"/>
                <w:bookmarkStart w:id="39540" w:name="_Toc531576451"/>
                <w:bookmarkStart w:id="39541" w:name="_Toc531580192"/>
                <w:bookmarkStart w:id="39542" w:name="_Toc531583930"/>
                <w:bookmarkEnd w:id="39537"/>
                <w:bookmarkEnd w:id="39538"/>
                <w:bookmarkEnd w:id="39539"/>
                <w:bookmarkEnd w:id="39540"/>
                <w:bookmarkEnd w:id="39541"/>
                <w:bookmarkEnd w:id="39542"/>
              </w:del>
            </w:ins>
          </w:p>
        </w:tc>
        <w:tc>
          <w:tcPr>
            <w:tcW w:w="1395" w:type="dxa"/>
            <w:vAlign w:val="center"/>
          </w:tcPr>
          <w:p w14:paraId="371D2CDA" w14:textId="4217DA88" w:rsidR="00692A1B" w:rsidRPr="007F1EF1" w:rsidDel="00096943" w:rsidRDefault="00692A1B" w:rsidP="00D10B12">
            <w:pPr>
              <w:spacing w:line="288" w:lineRule="auto"/>
              <w:contextualSpacing/>
              <w:jc w:val="center"/>
              <w:rPr>
                <w:ins w:id="39543" w:author="phuong vu" w:date="2018-11-21T20:09:00Z"/>
                <w:del w:id="39544" w:author="Tran Huan" w:date="2018-11-25T22:00:00Z"/>
                <w:b/>
                <w:lang w:val="en-US"/>
              </w:rPr>
              <w:pPrChange w:id="39545" w:author="Tran Huan" w:date="2018-12-03T01:23:00Z">
                <w:pPr>
                  <w:spacing w:line="360" w:lineRule="auto"/>
                  <w:jc w:val="center"/>
                </w:pPr>
              </w:pPrChange>
            </w:pPr>
            <w:ins w:id="39546" w:author="phuong vu" w:date="2018-11-21T20:09:00Z">
              <w:del w:id="39547" w:author="Tran Huan" w:date="2018-11-25T22:00:00Z">
                <w:r w:rsidRPr="007F1EF1" w:rsidDel="00096943">
                  <w:rPr>
                    <w:b/>
                    <w:lang w:val="en-US"/>
                  </w:rPr>
                  <w:delText>Sửa</w:delText>
                </w:r>
                <w:bookmarkStart w:id="39548" w:name="_Toc531004694"/>
                <w:bookmarkStart w:id="39549" w:name="_Toc531006611"/>
                <w:bookmarkStart w:id="39550" w:name="_Toc531572604"/>
                <w:bookmarkStart w:id="39551" w:name="_Toc531576452"/>
                <w:bookmarkStart w:id="39552" w:name="_Toc531580193"/>
                <w:bookmarkStart w:id="39553" w:name="_Toc531583931"/>
                <w:bookmarkEnd w:id="39548"/>
                <w:bookmarkEnd w:id="39549"/>
                <w:bookmarkEnd w:id="39550"/>
                <w:bookmarkEnd w:id="39551"/>
                <w:bookmarkEnd w:id="39552"/>
                <w:bookmarkEnd w:id="39553"/>
              </w:del>
            </w:ins>
          </w:p>
        </w:tc>
        <w:tc>
          <w:tcPr>
            <w:tcW w:w="1397" w:type="dxa"/>
            <w:vAlign w:val="center"/>
          </w:tcPr>
          <w:p w14:paraId="754E85AD" w14:textId="282763F5" w:rsidR="00692A1B" w:rsidRPr="007F1EF1" w:rsidDel="00096943" w:rsidRDefault="00692A1B" w:rsidP="00D10B12">
            <w:pPr>
              <w:spacing w:line="288" w:lineRule="auto"/>
              <w:contextualSpacing/>
              <w:jc w:val="center"/>
              <w:rPr>
                <w:ins w:id="39554" w:author="phuong vu" w:date="2018-11-21T20:09:00Z"/>
                <w:del w:id="39555" w:author="Tran Huan" w:date="2018-11-25T22:00:00Z"/>
                <w:b/>
                <w:lang w:val="en-US"/>
              </w:rPr>
              <w:pPrChange w:id="39556" w:author="Tran Huan" w:date="2018-12-03T01:23:00Z">
                <w:pPr>
                  <w:spacing w:line="360" w:lineRule="auto"/>
                  <w:jc w:val="center"/>
                </w:pPr>
              </w:pPrChange>
            </w:pPr>
            <w:ins w:id="39557" w:author="phuong vu" w:date="2018-11-21T20:09:00Z">
              <w:del w:id="39558" w:author="Tran Huan" w:date="2018-11-25T22:00:00Z">
                <w:r w:rsidRPr="007F1EF1" w:rsidDel="00096943">
                  <w:rPr>
                    <w:b/>
                    <w:lang w:val="en-US"/>
                  </w:rPr>
                  <w:delText>Xóa</w:delText>
                </w:r>
                <w:bookmarkStart w:id="39559" w:name="_Toc531004695"/>
                <w:bookmarkStart w:id="39560" w:name="_Toc531006612"/>
                <w:bookmarkStart w:id="39561" w:name="_Toc531572605"/>
                <w:bookmarkStart w:id="39562" w:name="_Toc531576453"/>
                <w:bookmarkStart w:id="39563" w:name="_Toc531580194"/>
                <w:bookmarkStart w:id="39564" w:name="_Toc531583932"/>
                <w:bookmarkEnd w:id="39559"/>
                <w:bookmarkEnd w:id="39560"/>
                <w:bookmarkEnd w:id="39561"/>
                <w:bookmarkEnd w:id="39562"/>
                <w:bookmarkEnd w:id="39563"/>
                <w:bookmarkEnd w:id="39564"/>
              </w:del>
            </w:ins>
          </w:p>
        </w:tc>
        <w:tc>
          <w:tcPr>
            <w:tcW w:w="1406" w:type="dxa"/>
            <w:vAlign w:val="center"/>
          </w:tcPr>
          <w:p w14:paraId="606B3FEC" w14:textId="5241BCB0" w:rsidR="00692A1B" w:rsidRPr="007F1EF1" w:rsidDel="00096943" w:rsidRDefault="00692A1B" w:rsidP="00D10B12">
            <w:pPr>
              <w:spacing w:line="288" w:lineRule="auto"/>
              <w:contextualSpacing/>
              <w:jc w:val="center"/>
              <w:rPr>
                <w:ins w:id="39565" w:author="phuong vu" w:date="2018-11-21T20:09:00Z"/>
                <w:del w:id="39566" w:author="Tran Huan" w:date="2018-11-25T22:00:00Z"/>
                <w:b/>
                <w:lang w:val="en-US"/>
              </w:rPr>
              <w:pPrChange w:id="39567" w:author="Tran Huan" w:date="2018-12-03T01:23:00Z">
                <w:pPr>
                  <w:spacing w:line="360" w:lineRule="auto"/>
                  <w:jc w:val="center"/>
                </w:pPr>
              </w:pPrChange>
            </w:pPr>
            <w:ins w:id="39568" w:author="phuong vu" w:date="2018-11-21T20:09:00Z">
              <w:del w:id="39569" w:author="Tran Huan" w:date="2018-11-25T22:00:00Z">
                <w:r w:rsidRPr="007F1EF1" w:rsidDel="00096943">
                  <w:rPr>
                    <w:b/>
                    <w:lang w:val="en-US"/>
                  </w:rPr>
                  <w:delText>Truy vấn</w:delText>
                </w:r>
                <w:bookmarkStart w:id="39570" w:name="_Toc531004696"/>
                <w:bookmarkStart w:id="39571" w:name="_Toc531006613"/>
                <w:bookmarkStart w:id="39572" w:name="_Toc531572606"/>
                <w:bookmarkStart w:id="39573" w:name="_Toc531576454"/>
                <w:bookmarkStart w:id="39574" w:name="_Toc531580195"/>
                <w:bookmarkStart w:id="39575" w:name="_Toc531583933"/>
                <w:bookmarkEnd w:id="39570"/>
                <w:bookmarkEnd w:id="39571"/>
                <w:bookmarkEnd w:id="39572"/>
                <w:bookmarkEnd w:id="39573"/>
                <w:bookmarkEnd w:id="39574"/>
                <w:bookmarkEnd w:id="39575"/>
              </w:del>
            </w:ins>
          </w:p>
        </w:tc>
        <w:bookmarkStart w:id="39576" w:name="_Toc531004697"/>
        <w:bookmarkStart w:id="39577" w:name="_Toc531006614"/>
        <w:bookmarkStart w:id="39578" w:name="_Toc531572607"/>
        <w:bookmarkStart w:id="39579" w:name="_Toc531576455"/>
        <w:bookmarkStart w:id="39580" w:name="_Toc531580196"/>
        <w:bookmarkStart w:id="39581" w:name="_Toc531583934"/>
        <w:bookmarkEnd w:id="39576"/>
        <w:bookmarkEnd w:id="39577"/>
        <w:bookmarkEnd w:id="39578"/>
        <w:bookmarkEnd w:id="39579"/>
        <w:bookmarkEnd w:id="39580"/>
        <w:bookmarkEnd w:id="39581"/>
      </w:tr>
      <w:tr w:rsidR="00692A1B" w:rsidDel="00096943" w14:paraId="1474F34A" w14:textId="57F0F730" w:rsidTr="00D41CA7">
        <w:trPr>
          <w:ins w:id="39582" w:author="phuong vu" w:date="2018-11-21T20:09:00Z"/>
          <w:del w:id="39583" w:author="Tran Huan" w:date="2018-11-25T22:00:00Z"/>
        </w:trPr>
        <w:tc>
          <w:tcPr>
            <w:tcW w:w="797" w:type="dxa"/>
          </w:tcPr>
          <w:p w14:paraId="086B355A" w14:textId="2C5FF3EF" w:rsidR="00692A1B" w:rsidDel="00096943" w:rsidRDefault="00692A1B" w:rsidP="00D10B12">
            <w:pPr>
              <w:spacing w:line="288" w:lineRule="auto"/>
              <w:contextualSpacing/>
              <w:jc w:val="center"/>
              <w:rPr>
                <w:ins w:id="39584" w:author="phuong vu" w:date="2018-11-21T20:09:00Z"/>
                <w:del w:id="39585" w:author="Tran Huan" w:date="2018-11-25T22:00:00Z"/>
                <w:lang w:val="en-US"/>
              </w:rPr>
              <w:pPrChange w:id="39586" w:author="Tran Huan" w:date="2018-12-03T01:23:00Z">
                <w:pPr>
                  <w:spacing w:line="360" w:lineRule="auto"/>
                  <w:jc w:val="center"/>
                </w:pPr>
              </w:pPrChange>
            </w:pPr>
            <w:ins w:id="39587" w:author="phuong vu" w:date="2018-11-21T20:09:00Z">
              <w:del w:id="39588" w:author="Tran Huan" w:date="2018-11-25T22:00:00Z">
                <w:r w:rsidDel="00096943">
                  <w:rPr>
                    <w:lang w:val="en-US"/>
                  </w:rPr>
                  <w:delText>1</w:delText>
                </w:r>
                <w:bookmarkStart w:id="39589" w:name="_Toc531004698"/>
                <w:bookmarkStart w:id="39590" w:name="_Toc531006615"/>
                <w:bookmarkStart w:id="39591" w:name="_Toc531572608"/>
                <w:bookmarkStart w:id="39592" w:name="_Toc531576456"/>
                <w:bookmarkStart w:id="39593" w:name="_Toc531580197"/>
                <w:bookmarkStart w:id="39594" w:name="_Toc531583935"/>
                <w:bookmarkEnd w:id="39589"/>
                <w:bookmarkEnd w:id="39590"/>
                <w:bookmarkEnd w:id="39591"/>
                <w:bookmarkEnd w:id="39592"/>
                <w:bookmarkEnd w:id="39593"/>
                <w:bookmarkEnd w:id="39594"/>
              </w:del>
            </w:ins>
          </w:p>
        </w:tc>
        <w:tc>
          <w:tcPr>
            <w:tcW w:w="2368" w:type="dxa"/>
          </w:tcPr>
          <w:p w14:paraId="13EA6EED" w14:textId="781DD03E" w:rsidR="00692A1B" w:rsidDel="00096943" w:rsidRDefault="00692A1B" w:rsidP="00D10B12">
            <w:pPr>
              <w:spacing w:line="288" w:lineRule="auto"/>
              <w:contextualSpacing/>
              <w:rPr>
                <w:ins w:id="39595" w:author="phuong vu" w:date="2018-11-21T20:09:00Z"/>
                <w:del w:id="39596" w:author="Tran Huan" w:date="2018-11-25T22:00:00Z"/>
                <w:lang w:val="en-US"/>
              </w:rPr>
              <w:pPrChange w:id="39597" w:author="Tran Huan" w:date="2018-12-03T01:23:00Z">
                <w:pPr>
                  <w:spacing w:line="360" w:lineRule="auto"/>
                </w:pPr>
              </w:pPrChange>
            </w:pPr>
            <w:ins w:id="39598" w:author="phuong vu" w:date="2018-11-21T20:09:00Z">
              <w:del w:id="39599" w:author="Tran Huan" w:date="2018-11-25T22:00:00Z">
                <w:r w:rsidDel="00096943">
                  <w:rPr>
                    <w:lang w:val="en-US"/>
                  </w:rPr>
                  <w:delText>service_type</w:delText>
                </w:r>
                <w:bookmarkStart w:id="39600" w:name="_Toc531004699"/>
                <w:bookmarkStart w:id="39601" w:name="_Toc531006616"/>
                <w:bookmarkStart w:id="39602" w:name="_Toc531572609"/>
                <w:bookmarkStart w:id="39603" w:name="_Toc531576457"/>
                <w:bookmarkStart w:id="39604" w:name="_Toc531580198"/>
                <w:bookmarkStart w:id="39605" w:name="_Toc531583936"/>
                <w:bookmarkEnd w:id="39600"/>
                <w:bookmarkEnd w:id="39601"/>
                <w:bookmarkEnd w:id="39602"/>
                <w:bookmarkEnd w:id="39603"/>
                <w:bookmarkEnd w:id="39604"/>
                <w:bookmarkEnd w:id="39605"/>
              </w:del>
            </w:ins>
          </w:p>
        </w:tc>
        <w:tc>
          <w:tcPr>
            <w:tcW w:w="1414" w:type="dxa"/>
          </w:tcPr>
          <w:p w14:paraId="23AE3A8A" w14:textId="2ACAD21C" w:rsidR="00692A1B" w:rsidDel="00096943" w:rsidRDefault="00692A1B" w:rsidP="00D10B12">
            <w:pPr>
              <w:spacing w:line="288" w:lineRule="auto"/>
              <w:contextualSpacing/>
              <w:jc w:val="center"/>
              <w:rPr>
                <w:ins w:id="39606" w:author="phuong vu" w:date="2018-11-21T20:09:00Z"/>
                <w:del w:id="39607" w:author="Tran Huan" w:date="2018-11-25T22:00:00Z"/>
                <w:lang w:val="en-US"/>
              </w:rPr>
              <w:pPrChange w:id="39608" w:author="Tran Huan" w:date="2018-12-03T01:23:00Z">
                <w:pPr>
                  <w:spacing w:line="360" w:lineRule="auto"/>
                  <w:jc w:val="center"/>
                </w:pPr>
              </w:pPrChange>
            </w:pPr>
            <w:bookmarkStart w:id="39609" w:name="_Toc531004700"/>
            <w:bookmarkStart w:id="39610" w:name="_Toc531006617"/>
            <w:bookmarkStart w:id="39611" w:name="_Toc531572610"/>
            <w:bookmarkStart w:id="39612" w:name="_Toc531576458"/>
            <w:bookmarkStart w:id="39613" w:name="_Toc531580199"/>
            <w:bookmarkStart w:id="39614" w:name="_Toc531583937"/>
            <w:bookmarkEnd w:id="39609"/>
            <w:bookmarkEnd w:id="39610"/>
            <w:bookmarkEnd w:id="39611"/>
            <w:bookmarkEnd w:id="39612"/>
            <w:bookmarkEnd w:id="39613"/>
            <w:bookmarkEnd w:id="39614"/>
          </w:p>
        </w:tc>
        <w:tc>
          <w:tcPr>
            <w:tcW w:w="1395" w:type="dxa"/>
          </w:tcPr>
          <w:p w14:paraId="6E087BB3" w14:textId="41EB521D" w:rsidR="00692A1B" w:rsidDel="00096943" w:rsidRDefault="00692A1B" w:rsidP="00D10B12">
            <w:pPr>
              <w:spacing w:line="288" w:lineRule="auto"/>
              <w:contextualSpacing/>
              <w:jc w:val="center"/>
              <w:rPr>
                <w:ins w:id="39615" w:author="phuong vu" w:date="2018-11-21T20:09:00Z"/>
                <w:del w:id="39616" w:author="Tran Huan" w:date="2018-11-25T22:00:00Z"/>
                <w:lang w:val="en-US"/>
              </w:rPr>
              <w:pPrChange w:id="39617" w:author="Tran Huan" w:date="2018-12-03T01:23:00Z">
                <w:pPr>
                  <w:spacing w:line="360" w:lineRule="auto"/>
                  <w:jc w:val="center"/>
                </w:pPr>
              </w:pPrChange>
            </w:pPr>
            <w:bookmarkStart w:id="39618" w:name="_Toc531004701"/>
            <w:bookmarkStart w:id="39619" w:name="_Toc531006618"/>
            <w:bookmarkStart w:id="39620" w:name="_Toc531572611"/>
            <w:bookmarkStart w:id="39621" w:name="_Toc531576459"/>
            <w:bookmarkStart w:id="39622" w:name="_Toc531580200"/>
            <w:bookmarkStart w:id="39623" w:name="_Toc531583938"/>
            <w:bookmarkEnd w:id="39618"/>
            <w:bookmarkEnd w:id="39619"/>
            <w:bookmarkEnd w:id="39620"/>
            <w:bookmarkEnd w:id="39621"/>
            <w:bookmarkEnd w:id="39622"/>
            <w:bookmarkEnd w:id="39623"/>
          </w:p>
        </w:tc>
        <w:tc>
          <w:tcPr>
            <w:tcW w:w="1397" w:type="dxa"/>
          </w:tcPr>
          <w:p w14:paraId="567E6B60" w14:textId="7BBA097C" w:rsidR="00692A1B" w:rsidDel="00096943" w:rsidRDefault="00692A1B" w:rsidP="00D10B12">
            <w:pPr>
              <w:spacing w:line="288" w:lineRule="auto"/>
              <w:contextualSpacing/>
              <w:jc w:val="center"/>
              <w:rPr>
                <w:ins w:id="39624" w:author="phuong vu" w:date="2018-11-21T20:09:00Z"/>
                <w:del w:id="39625" w:author="Tran Huan" w:date="2018-11-25T22:00:00Z"/>
                <w:lang w:val="en-US"/>
              </w:rPr>
              <w:pPrChange w:id="39626" w:author="Tran Huan" w:date="2018-12-03T01:23:00Z">
                <w:pPr>
                  <w:spacing w:line="360" w:lineRule="auto"/>
                  <w:jc w:val="center"/>
                </w:pPr>
              </w:pPrChange>
            </w:pPr>
            <w:bookmarkStart w:id="39627" w:name="_Toc531004702"/>
            <w:bookmarkStart w:id="39628" w:name="_Toc531006619"/>
            <w:bookmarkStart w:id="39629" w:name="_Toc531572612"/>
            <w:bookmarkStart w:id="39630" w:name="_Toc531576460"/>
            <w:bookmarkStart w:id="39631" w:name="_Toc531580201"/>
            <w:bookmarkStart w:id="39632" w:name="_Toc531583939"/>
            <w:bookmarkEnd w:id="39627"/>
            <w:bookmarkEnd w:id="39628"/>
            <w:bookmarkEnd w:id="39629"/>
            <w:bookmarkEnd w:id="39630"/>
            <w:bookmarkEnd w:id="39631"/>
            <w:bookmarkEnd w:id="39632"/>
          </w:p>
        </w:tc>
        <w:tc>
          <w:tcPr>
            <w:tcW w:w="1406" w:type="dxa"/>
          </w:tcPr>
          <w:p w14:paraId="4AEA2AB3" w14:textId="2B0AC9EB" w:rsidR="00692A1B" w:rsidDel="00096943" w:rsidRDefault="00692A1B" w:rsidP="00D10B12">
            <w:pPr>
              <w:spacing w:line="288" w:lineRule="auto"/>
              <w:contextualSpacing/>
              <w:jc w:val="center"/>
              <w:rPr>
                <w:ins w:id="39633" w:author="phuong vu" w:date="2018-11-21T20:09:00Z"/>
                <w:del w:id="39634" w:author="Tran Huan" w:date="2018-11-25T22:00:00Z"/>
                <w:lang w:val="en-US"/>
              </w:rPr>
              <w:pPrChange w:id="39635" w:author="Tran Huan" w:date="2018-12-03T01:23:00Z">
                <w:pPr>
                  <w:jc w:val="center"/>
                </w:pPr>
              </w:pPrChange>
            </w:pPr>
            <w:ins w:id="39636" w:author="phuong vu" w:date="2018-11-21T20:09:00Z">
              <w:del w:id="39637" w:author="Tran Huan" w:date="2018-11-25T22:00:00Z">
                <w:r w:rsidDel="00096943">
                  <w:rPr>
                    <w:lang w:val="en-US"/>
                  </w:rPr>
                  <w:delText>X</w:delText>
                </w:r>
                <w:bookmarkStart w:id="39638" w:name="_Toc531004703"/>
                <w:bookmarkStart w:id="39639" w:name="_Toc531006620"/>
                <w:bookmarkStart w:id="39640" w:name="_Toc531572613"/>
                <w:bookmarkStart w:id="39641" w:name="_Toc531576461"/>
                <w:bookmarkStart w:id="39642" w:name="_Toc531580202"/>
                <w:bookmarkStart w:id="39643" w:name="_Toc531583940"/>
                <w:bookmarkEnd w:id="39638"/>
                <w:bookmarkEnd w:id="39639"/>
                <w:bookmarkEnd w:id="39640"/>
                <w:bookmarkEnd w:id="39641"/>
                <w:bookmarkEnd w:id="39642"/>
                <w:bookmarkEnd w:id="39643"/>
              </w:del>
            </w:ins>
          </w:p>
        </w:tc>
        <w:bookmarkStart w:id="39644" w:name="_Toc531004704"/>
        <w:bookmarkStart w:id="39645" w:name="_Toc531006621"/>
        <w:bookmarkStart w:id="39646" w:name="_Toc531572614"/>
        <w:bookmarkStart w:id="39647" w:name="_Toc531576462"/>
        <w:bookmarkStart w:id="39648" w:name="_Toc531580203"/>
        <w:bookmarkStart w:id="39649" w:name="_Toc531583941"/>
        <w:bookmarkEnd w:id="39644"/>
        <w:bookmarkEnd w:id="39645"/>
        <w:bookmarkEnd w:id="39646"/>
        <w:bookmarkEnd w:id="39647"/>
        <w:bookmarkEnd w:id="39648"/>
        <w:bookmarkEnd w:id="39649"/>
      </w:tr>
      <w:tr w:rsidR="00692A1B" w:rsidDel="00096943" w14:paraId="66DB3915" w14:textId="543803AB" w:rsidTr="00D41CA7">
        <w:trPr>
          <w:ins w:id="39650" w:author="phuong vu" w:date="2018-11-21T20:09:00Z"/>
          <w:del w:id="39651" w:author="Tran Huan" w:date="2018-11-25T22:00:00Z"/>
        </w:trPr>
        <w:tc>
          <w:tcPr>
            <w:tcW w:w="797" w:type="dxa"/>
          </w:tcPr>
          <w:p w14:paraId="65A624B0" w14:textId="5247DCD4" w:rsidR="00692A1B" w:rsidDel="00096943" w:rsidRDefault="00692A1B" w:rsidP="00D10B12">
            <w:pPr>
              <w:spacing w:line="288" w:lineRule="auto"/>
              <w:contextualSpacing/>
              <w:jc w:val="center"/>
              <w:rPr>
                <w:ins w:id="39652" w:author="phuong vu" w:date="2018-11-21T20:09:00Z"/>
                <w:del w:id="39653" w:author="Tran Huan" w:date="2018-11-25T22:00:00Z"/>
                <w:lang w:val="en-US"/>
              </w:rPr>
              <w:pPrChange w:id="39654" w:author="Tran Huan" w:date="2018-12-03T01:23:00Z">
                <w:pPr>
                  <w:spacing w:line="360" w:lineRule="auto"/>
                  <w:jc w:val="center"/>
                </w:pPr>
              </w:pPrChange>
            </w:pPr>
            <w:ins w:id="39655" w:author="phuong vu" w:date="2018-11-21T20:09:00Z">
              <w:del w:id="39656" w:author="Tran Huan" w:date="2018-11-25T22:00:00Z">
                <w:r w:rsidDel="00096943">
                  <w:rPr>
                    <w:lang w:val="en-US"/>
                  </w:rPr>
                  <w:delText>2</w:delText>
                </w:r>
                <w:bookmarkStart w:id="39657" w:name="_Toc531004705"/>
                <w:bookmarkStart w:id="39658" w:name="_Toc531006622"/>
                <w:bookmarkStart w:id="39659" w:name="_Toc531572615"/>
                <w:bookmarkStart w:id="39660" w:name="_Toc531576463"/>
                <w:bookmarkStart w:id="39661" w:name="_Toc531580204"/>
                <w:bookmarkStart w:id="39662" w:name="_Toc531583942"/>
                <w:bookmarkEnd w:id="39657"/>
                <w:bookmarkEnd w:id="39658"/>
                <w:bookmarkEnd w:id="39659"/>
                <w:bookmarkEnd w:id="39660"/>
                <w:bookmarkEnd w:id="39661"/>
                <w:bookmarkEnd w:id="39662"/>
              </w:del>
            </w:ins>
          </w:p>
        </w:tc>
        <w:tc>
          <w:tcPr>
            <w:tcW w:w="2368" w:type="dxa"/>
          </w:tcPr>
          <w:p w14:paraId="31DA66BB" w14:textId="29EF9C8A" w:rsidR="00692A1B" w:rsidDel="00096943" w:rsidRDefault="00692A1B" w:rsidP="00D10B12">
            <w:pPr>
              <w:spacing w:line="288" w:lineRule="auto"/>
              <w:contextualSpacing/>
              <w:rPr>
                <w:ins w:id="39663" w:author="phuong vu" w:date="2018-11-21T20:09:00Z"/>
                <w:del w:id="39664" w:author="Tran Huan" w:date="2018-11-25T22:00:00Z"/>
                <w:lang w:val="en-US"/>
              </w:rPr>
              <w:pPrChange w:id="39665" w:author="Tran Huan" w:date="2018-12-03T01:23:00Z">
                <w:pPr>
                  <w:spacing w:line="360" w:lineRule="auto"/>
                </w:pPr>
              </w:pPrChange>
            </w:pPr>
            <w:ins w:id="39666" w:author="phuong vu" w:date="2018-11-21T20:09:00Z">
              <w:del w:id="39667" w:author="Tran Huan" w:date="2018-11-25T22:00:00Z">
                <w:r w:rsidDel="00096943">
                  <w:rPr>
                    <w:lang w:val="en-US"/>
                  </w:rPr>
                  <w:delText>color</w:delText>
                </w:r>
                <w:bookmarkStart w:id="39668" w:name="_Toc531004706"/>
                <w:bookmarkStart w:id="39669" w:name="_Toc531006623"/>
                <w:bookmarkStart w:id="39670" w:name="_Toc531572616"/>
                <w:bookmarkStart w:id="39671" w:name="_Toc531576464"/>
                <w:bookmarkStart w:id="39672" w:name="_Toc531580205"/>
                <w:bookmarkStart w:id="39673" w:name="_Toc531583943"/>
                <w:bookmarkEnd w:id="39668"/>
                <w:bookmarkEnd w:id="39669"/>
                <w:bookmarkEnd w:id="39670"/>
                <w:bookmarkEnd w:id="39671"/>
                <w:bookmarkEnd w:id="39672"/>
                <w:bookmarkEnd w:id="39673"/>
              </w:del>
            </w:ins>
          </w:p>
        </w:tc>
        <w:tc>
          <w:tcPr>
            <w:tcW w:w="1414" w:type="dxa"/>
          </w:tcPr>
          <w:p w14:paraId="22A3D1E7" w14:textId="685526B5" w:rsidR="00692A1B" w:rsidDel="00096943" w:rsidRDefault="00692A1B" w:rsidP="00D10B12">
            <w:pPr>
              <w:spacing w:line="288" w:lineRule="auto"/>
              <w:contextualSpacing/>
              <w:jc w:val="center"/>
              <w:rPr>
                <w:ins w:id="39674" w:author="phuong vu" w:date="2018-11-21T20:09:00Z"/>
                <w:del w:id="39675" w:author="Tran Huan" w:date="2018-11-25T22:00:00Z"/>
                <w:lang w:val="en-US"/>
              </w:rPr>
              <w:pPrChange w:id="39676" w:author="Tran Huan" w:date="2018-12-03T01:23:00Z">
                <w:pPr>
                  <w:spacing w:line="360" w:lineRule="auto"/>
                  <w:jc w:val="center"/>
                </w:pPr>
              </w:pPrChange>
            </w:pPr>
            <w:bookmarkStart w:id="39677" w:name="_Toc531004707"/>
            <w:bookmarkStart w:id="39678" w:name="_Toc531006624"/>
            <w:bookmarkStart w:id="39679" w:name="_Toc531572617"/>
            <w:bookmarkStart w:id="39680" w:name="_Toc531576465"/>
            <w:bookmarkStart w:id="39681" w:name="_Toc531580206"/>
            <w:bookmarkStart w:id="39682" w:name="_Toc531583944"/>
            <w:bookmarkEnd w:id="39677"/>
            <w:bookmarkEnd w:id="39678"/>
            <w:bookmarkEnd w:id="39679"/>
            <w:bookmarkEnd w:id="39680"/>
            <w:bookmarkEnd w:id="39681"/>
            <w:bookmarkEnd w:id="39682"/>
          </w:p>
        </w:tc>
        <w:tc>
          <w:tcPr>
            <w:tcW w:w="1395" w:type="dxa"/>
          </w:tcPr>
          <w:p w14:paraId="01B846B7" w14:textId="25BAE005" w:rsidR="00692A1B" w:rsidDel="00096943" w:rsidRDefault="00692A1B" w:rsidP="00D10B12">
            <w:pPr>
              <w:spacing w:line="288" w:lineRule="auto"/>
              <w:contextualSpacing/>
              <w:jc w:val="center"/>
              <w:rPr>
                <w:ins w:id="39683" w:author="phuong vu" w:date="2018-11-21T20:09:00Z"/>
                <w:del w:id="39684" w:author="Tran Huan" w:date="2018-11-25T22:00:00Z"/>
                <w:lang w:val="en-US"/>
              </w:rPr>
              <w:pPrChange w:id="39685" w:author="Tran Huan" w:date="2018-12-03T01:23:00Z">
                <w:pPr>
                  <w:spacing w:line="360" w:lineRule="auto"/>
                  <w:jc w:val="center"/>
                </w:pPr>
              </w:pPrChange>
            </w:pPr>
            <w:bookmarkStart w:id="39686" w:name="_Toc531004708"/>
            <w:bookmarkStart w:id="39687" w:name="_Toc531006625"/>
            <w:bookmarkStart w:id="39688" w:name="_Toc531572618"/>
            <w:bookmarkStart w:id="39689" w:name="_Toc531576466"/>
            <w:bookmarkStart w:id="39690" w:name="_Toc531580207"/>
            <w:bookmarkStart w:id="39691" w:name="_Toc531583945"/>
            <w:bookmarkEnd w:id="39686"/>
            <w:bookmarkEnd w:id="39687"/>
            <w:bookmarkEnd w:id="39688"/>
            <w:bookmarkEnd w:id="39689"/>
            <w:bookmarkEnd w:id="39690"/>
            <w:bookmarkEnd w:id="39691"/>
          </w:p>
        </w:tc>
        <w:tc>
          <w:tcPr>
            <w:tcW w:w="1397" w:type="dxa"/>
          </w:tcPr>
          <w:p w14:paraId="157D8C03" w14:textId="0D30F9BC" w:rsidR="00692A1B" w:rsidDel="00096943" w:rsidRDefault="00692A1B" w:rsidP="00D10B12">
            <w:pPr>
              <w:spacing w:line="288" w:lineRule="auto"/>
              <w:contextualSpacing/>
              <w:jc w:val="center"/>
              <w:rPr>
                <w:ins w:id="39692" w:author="phuong vu" w:date="2018-11-21T20:09:00Z"/>
                <w:del w:id="39693" w:author="Tran Huan" w:date="2018-11-25T22:00:00Z"/>
                <w:lang w:val="en-US"/>
              </w:rPr>
              <w:pPrChange w:id="39694" w:author="Tran Huan" w:date="2018-12-03T01:23:00Z">
                <w:pPr>
                  <w:spacing w:line="360" w:lineRule="auto"/>
                  <w:jc w:val="center"/>
                </w:pPr>
              </w:pPrChange>
            </w:pPr>
            <w:bookmarkStart w:id="39695" w:name="_Toc531004709"/>
            <w:bookmarkStart w:id="39696" w:name="_Toc531006626"/>
            <w:bookmarkStart w:id="39697" w:name="_Toc531572619"/>
            <w:bookmarkStart w:id="39698" w:name="_Toc531576467"/>
            <w:bookmarkStart w:id="39699" w:name="_Toc531580208"/>
            <w:bookmarkStart w:id="39700" w:name="_Toc531583946"/>
            <w:bookmarkEnd w:id="39695"/>
            <w:bookmarkEnd w:id="39696"/>
            <w:bookmarkEnd w:id="39697"/>
            <w:bookmarkEnd w:id="39698"/>
            <w:bookmarkEnd w:id="39699"/>
            <w:bookmarkEnd w:id="39700"/>
          </w:p>
        </w:tc>
        <w:tc>
          <w:tcPr>
            <w:tcW w:w="1406" w:type="dxa"/>
          </w:tcPr>
          <w:p w14:paraId="0C71050B" w14:textId="2AE95393" w:rsidR="00692A1B" w:rsidDel="00096943" w:rsidRDefault="00692A1B" w:rsidP="00D10B12">
            <w:pPr>
              <w:spacing w:line="288" w:lineRule="auto"/>
              <w:contextualSpacing/>
              <w:jc w:val="center"/>
              <w:rPr>
                <w:ins w:id="39701" w:author="phuong vu" w:date="2018-11-21T20:09:00Z"/>
                <w:del w:id="39702" w:author="Tran Huan" w:date="2018-11-25T22:00:00Z"/>
                <w:lang w:val="en-US"/>
              </w:rPr>
              <w:pPrChange w:id="39703" w:author="Tran Huan" w:date="2018-12-03T01:23:00Z">
                <w:pPr>
                  <w:jc w:val="center"/>
                </w:pPr>
              </w:pPrChange>
            </w:pPr>
            <w:ins w:id="39704" w:author="phuong vu" w:date="2018-11-21T20:09:00Z">
              <w:del w:id="39705" w:author="Tran Huan" w:date="2018-11-25T22:00:00Z">
                <w:r w:rsidDel="00096943">
                  <w:rPr>
                    <w:lang w:val="en-US"/>
                  </w:rPr>
                  <w:delText>X</w:delText>
                </w:r>
                <w:bookmarkStart w:id="39706" w:name="_Toc531004710"/>
                <w:bookmarkStart w:id="39707" w:name="_Toc531006627"/>
                <w:bookmarkStart w:id="39708" w:name="_Toc531572620"/>
                <w:bookmarkStart w:id="39709" w:name="_Toc531576468"/>
                <w:bookmarkStart w:id="39710" w:name="_Toc531580209"/>
                <w:bookmarkStart w:id="39711" w:name="_Toc531583947"/>
                <w:bookmarkEnd w:id="39706"/>
                <w:bookmarkEnd w:id="39707"/>
                <w:bookmarkEnd w:id="39708"/>
                <w:bookmarkEnd w:id="39709"/>
                <w:bookmarkEnd w:id="39710"/>
                <w:bookmarkEnd w:id="39711"/>
              </w:del>
            </w:ins>
          </w:p>
        </w:tc>
        <w:bookmarkStart w:id="39712" w:name="_Toc531004711"/>
        <w:bookmarkStart w:id="39713" w:name="_Toc531006628"/>
        <w:bookmarkStart w:id="39714" w:name="_Toc531572621"/>
        <w:bookmarkStart w:id="39715" w:name="_Toc531576469"/>
        <w:bookmarkStart w:id="39716" w:name="_Toc531580210"/>
        <w:bookmarkStart w:id="39717" w:name="_Toc531583948"/>
        <w:bookmarkEnd w:id="39712"/>
        <w:bookmarkEnd w:id="39713"/>
        <w:bookmarkEnd w:id="39714"/>
        <w:bookmarkEnd w:id="39715"/>
        <w:bookmarkEnd w:id="39716"/>
        <w:bookmarkEnd w:id="39717"/>
      </w:tr>
      <w:tr w:rsidR="00692A1B" w:rsidDel="00096943" w14:paraId="2AFAE696" w14:textId="3757C82F" w:rsidTr="00D41CA7">
        <w:trPr>
          <w:ins w:id="39718" w:author="phuong vu" w:date="2018-11-21T20:09:00Z"/>
          <w:del w:id="39719" w:author="Tran Huan" w:date="2018-11-25T22:00:00Z"/>
        </w:trPr>
        <w:tc>
          <w:tcPr>
            <w:tcW w:w="797" w:type="dxa"/>
          </w:tcPr>
          <w:p w14:paraId="0329BC6A" w14:textId="03F1AC17" w:rsidR="00692A1B" w:rsidDel="00096943" w:rsidRDefault="00692A1B" w:rsidP="00D10B12">
            <w:pPr>
              <w:spacing w:line="288" w:lineRule="auto"/>
              <w:contextualSpacing/>
              <w:jc w:val="center"/>
              <w:rPr>
                <w:ins w:id="39720" w:author="phuong vu" w:date="2018-11-21T20:09:00Z"/>
                <w:del w:id="39721" w:author="Tran Huan" w:date="2018-11-25T22:00:00Z"/>
                <w:lang w:val="en-US"/>
              </w:rPr>
              <w:pPrChange w:id="39722" w:author="Tran Huan" w:date="2018-12-03T01:23:00Z">
                <w:pPr>
                  <w:spacing w:line="360" w:lineRule="auto"/>
                  <w:jc w:val="center"/>
                </w:pPr>
              </w:pPrChange>
            </w:pPr>
            <w:ins w:id="39723" w:author="phuong vu" w:date="2018-11-21T20:09:00Z">
              <w:del w:id="39724" w:author="Tran Huan" w:date="2018-11-25T22:00:00Z">
                <w:r w:rsidDel="00096943">
                  <w:rPr>
                    <w:lang w:val="en-US"/>
                  </w:rPr>
                  <w:delText>3</w:delText>
                </w:r>
                <w:bookmarkStart w:id="39725" w:name="_Toc531004712"/>
                <w:bookmarkStart w:id="39726" w:name="_Toc531006629"/>
                <w:bookmarkStart w:id="39727" w:name="_Toc531572622"/>
                <w:bookmarkStart w:id="39728" w:name="_Toc531576470"/>
                <w:bookmarkStart w:id="39729" w:name="_Toc531580211"/>
                <w:bookmarkStart w:id="39730" w:name="_Toc531583949"/>
                <w:bookmarkEnd w:id="39725"/>
                <w:bookmarkEnd w:id="39726"/>
                <w:bookmarkEnd w:id="39727"/>
                <w:bookmarkEnd w:id="39728"/>
                <w:bookmarkEnd w:id="39729"/>
                <w:bookmarkEnd w:id="39730"/>
              </w:del>
            </w:ins>
          </w:p>
        </w:tc>
        <w:tc>
          <w:tcPr>
            <w:tcW w:w="2368" w:type="dxa"/>
          </w:tcPr>
          <w:p w14:paraId="732DE38E" w14:textId="69639039" w:rsidR="00692A1B" w:rsidDel="00096943" w:rsidRDefault="00692A1B" w:rsidP="00D10B12">
            <w:pPr>
              <w:spacing w:line="288" w:lineRule="auto"/>
              <w:contextualSpacing/>
              <w:rPr>
                <w:ins w:id="39731" w:author="phuong vu" w:date="2018-11-21T20:09:00Z"/>
                <w:del w:id="39732" w:author="Tran Huan" w:date="2018-11-25T22:00:00Z"/>
                <w:lang w:val="en-US"/>
              </w:rPr>
              <w:pPrChange w:id="39733" w:author="Tran Huan" w:date="2018-12-03T01:23:00Z">
                <w:pPr>
                  <w:spacing w:line="360" w:lineRule="auto"/>
                </w:pPr>
              </w:pPrChange>
            </w:pPr>
            <w:ins w:id="39734" w:author="phuong vu" w:date="2018-11-21T20:09:00Z">
              <w:del w:id="39735" w:author="Tran Huan" w:date="2018-11-25T22:00:00Z">
                <w:r w:rsidDel="00096943">
                  <w:rPr>
                    <w:lang w:val="en-US"/>
                  </w:rPr>
                  <w:delText>material</w:delText>
                </w:r>
                <w:bookmarkStart w:id="39736" w:name="_Toc531004713"/>
                <w:bookmarkStart w:id="39737" w:name="_Toc531006630"/>
                <w:bookmarkStart w:id="39738" w:name="_Toc531572623"/>
                <w:bookmarkStart w:id="39739" w:name="_Toc531576471"/>
                <w:bookmarkStart w:id="39740" w:name="_Toc531580212"/>
                <w:bookmarkStart w:id="39741" w:name="_Toc531583950"/>
                <w:bookmarkEnd w:id="39736"/>
                <w:bookmarkEnd w:id="39737"/>
                <w:bookmarkEnd w:id="39738"/>
                <w:bookmarkEnd w:id="39739"/>
                <w:bookmarkEnd w:id="39740"/>
                <w:bookmarkEnd w:id="39741"/>
              </w:del>
            </w:ins>
          </w:p>
        </w:tc>
        <w:tc>
          <w:tcPr>
            <w:tcW w:w="1414" w:type="dxa"/>
          </w:tcPr>
          <w:p w14:paraId="427FAF81" w14:textId="2BA0B872" w:rsidR="00692A1B" w:rsidDel="00096943" w:rsidRDefault="00692A1B" w:rsidP="00D10B12">
            <w:pPr>
              <w:spacing w:line="288" w:lineRule="auto"/>
              <w:contextualSpacing/>
              <w:jc w:val="center"/>
              <w:rPr>
                <w:ins w:id="39742" w:author="phuong vu" w:date="2018-11-21T20:09:00Z"/>
                <w:del w:id="39743" w:author="Tran Huan" w:date="2018-11-25T22:00:00Z"/>
                <w:lang w:val="en-US"/>
              </w:rPr>
              <w:pPrChange w:id="39744" w:author="Tran Huan" w:date="2018-12-03T01:23:00Z">
                <w:pPr>
                  <w:spacing w:line="360" w:lineRule="auto"/>
                  <w:jc w:val="center"/>
                </w:pPr>
              </w:pPrChange>
            </w:pPr>
            <w:bookmarkStart w:id="39745" w:name="_Toc531004714"/>
            <w:bookmarkStart w:id="39746" w:name="_Toc531006631"/>
            <w:bookmarkStart w:id="39747" w:name="_Toc531572624"/>
            <w:bookmarkStart w:id="39748" w:name="_Toc531576472"/>
            <w:bookmarkStart w:id="39749" w:name="_Toc531580213"/>
            <w:bookmarkStart w:id="39750" w:name="_Toc531583951"/>
            <w:bookmarkEnd w:id="39745"/>
            <w:bookmarkEnd w:id="39746"/>
            <w:bookmarkEnd w:id="39747"/>
            <w:bookmarkEnd w:id="39748"/>
            <w:bookmarkEnd w:id="39749"/>
            <w:bookmarkEnd w:id="39750"/>
          </w:p>
        </w:tc>
        <w:tc>
          <w:tcPr>
            <w:tcW w:w="1395" w:type="dxa"/>
          </w:tcPr>
          <w:p w14:paraId="377CCE71" w14:textId="4FD0A9CE" w:rsidR="00692A1B" w:rsidDel="00096943" w:rsidRDefault="00692A1B" w:rsidP="00D10B12">
            <w:pPr>
              <w:spacing w:line="288" w:lineRule="auto"/>
              <w:contextualSpacing/>
              <w:jc w:val="center"/>
              <w:rPr>
                <w:ins w:id="39751" w:author="phuong vu" w:date="2018-11-21T20:09:00Z"/>
                <w:del w:id="39752" w:author="Tran Huan" w:date="2018-11-25T22:00:00Z"/>
                <w:lang w:val="en-US"/>
              </w:rPr>
              <w:pPrChange w:id="39753" w:author="Tran Huan" w:date="2018-12-03T01:23:00Z">
                <w:pPr>
                  <w:spacing w:line="360" w:lineRule="auto"/>
                  <w:jc w:val="center"/>
                </w:pPr>
              </w:pPrChange>
            </w:pPr>
            <w:bookmarkStart w:id="39754" w:name="_Toc531004715"/>
            <w:bookmarkStart w:id="39755" w:name="_Toc531006632"/>
            <w:bookmarkStart w:id="39756" w:name="_Toc531572625"/>
            <w:bookmarkStart w:id="39757" w:name="_Toc531576473"/>
            <w:bookmarkStart w:id="39758" w:name="_Toc531580214"/>
            <w:bookmarkStart w:id="39759" w:name="_Toc531583952"/>
            <w:bookmarkEnd w:id="39754"/>
            <w:bookmarkEnd w:id="39755"/>
            <w:bookmarkEnd w:id="39756"/>
            <w:bookmarkEnd w:id="39757"/>
            <w:bookmarkEnd w:id="39758"/>
            <w:bookmarkEnd w:id="39759"/>
          </w:p>
        </w:tc>
        <w:tc>
          <w:tcPr>
            <w:tcW w:w="1397" w:type="dxa"/>
          </w:tcPr>
          <w:p w14:paraId="4A089214" w14:textId="130F2D1D" w:rsidR="00692A1B" w:rsidDel="00096943" w:rsidRDefault="00692A1B" w:rsidP="00D10B12">
            <w:pPr>
              <w:spacing w:line="288" w:lineRule="auto"/>
              <w:contextualSpacing/>
              <w:jc w:val="center"/>
              <w:rPr>
                <w:ins w:id="39760" w:author="phuong vu" w:date="2018-11-21T20:09:00Z"/>
                <w:del w:id="39761" w:author="Tran Huan" w:date="2018-11-25T22:00:00Z"/>
                <w:lang w:val="en-US"/>
              </w:rPr>
              <w:pPrChange w:id="39762" w:author="Tran Huan" w:date="2018-12-03T01:23:00Z">
                <w:pPr>
                  <w:spacing w:line="360" w:lineRule="auto"/>
                  <w:jc w:val="center"/>
                </w:pPr>
              </w:pPrChange>
            </w:pPr>
            <w:bookmarkStart w:id="39763" w:name="_Toc531004716"/>
            <w:bookmarkStart w:id="39764" w:name="_Toc531006633"/>
            <w:bookmarkStart w:id="39765" w:name="_Toc531572626"/>
            <w:bookmarkStart w:id="39766" w:name="_Toc531576474"/>
            <w:bookmarkStart w:id="39767" w:name="_Toc531580215"/>
            <w:bookmarkStart w:id="39768" w:name="_Toc531583953"/>
            <w:bookmarkEnd w:id="39763"/>
            <w:bookmarkEnd w:id="39764"/>
            <w:bookmarkEnd w:id="39765"/>
            <w:bookmarkEnd w:id="39766"/>
            <w:bookmarkEnd w:id="39767"/>
            <w:bookmarkEnd w:id="39768"/>
          </w:p>
        </w:tc>
        <w:tc>
          <w:tcPr>
            <w:tcW w:w="1406" w:type="dxa"/>
          </w:tcPr>
          <w:p w14:paraId="45D8D89D" w14:textId="48426CE1" w:rsidR="00692A1B" w:rsidDel="00096943" w:rsidRDefault="00692A1B" w:rsidP="00D10B12">
            <w:pPr>
              <w:spacing w:line="288" w:lineRule="auto"/>
              <w:contextualSpacing/>
              <w:jc w:val="center"/>
              <w:rPr>
                <w:ins w:id="39769" w:author="phuong vu" w:date="2018-11-21T20:09:00Z"/>
                <w:del w:id="39770" w:author="Tran Huan" w:date="2018-11-25T22:00:00Z"/>
                <w:lang w:val="en-US"/>
              </w:rPr>
              <w:pPrChange w:id="39771" w:author="Tran Huan" w:date="2018-12-03T01:23:00Z">
                <w:pPr>
                  <w:jc w:val="center"/>
                </w:pPr>
              </w:pPrChange>
            </w:pPr>
            <w:ins w:id="39772" w:author="phuong vu" w:date="2018-11-21T20:09:00Z">
              <w:del w:id="39773" w:author="Tran Huan" w:date="2018-11-25T22:00:00Z">
                <w:r w:rsidDel="00096943">
                  <w:rPr>
                    <w:lang w:val="en-US"/>
                  </w:rPr>
                  <w:delText>X</w:delText>
                </w:r>
                <w:bookmarkStart w:id="39774" w:name="_Toc531004717"/>
                <w:bookmarkStart w:id="39775" w:name="_Toc531006634"/>
                <w:bookmarkStart w:id="39776" w:name="_Toc531572627"/>
                <w:bookmarkStart w:id="39777" w:name="_Toc531576475"/>
                <w:bookmarkStart w:id="39778" w:name="_Toc531580216"/>
                <w:bookmarkStart w:id="39779" w:name="_Toc531583954"/>
                <w:bookmarkEnd w:id="39774"/>
                <w:bookmarkEnd w:id="39775"/>
                <w:bookmarkEnd w:id="39776"/>
                <w:bookmarkEnd w:id="39777"/>
                <w:bookmarkEnd w:id="39778"/>
                <w:bookmarkEnd w:id="39779"/>
              </w:del>
            </w:ins>
          </w:p>
        </w:tc>
        <w:bookmarkStart w:id="39780" w:name="_Toc531004718"/>
        <w:bookmarkStart w:id="39781" w:name="_Toc531006635"/>
        <w:bookmarkStart w:id="39782" w:name="_Toc531572628"/>
        <w:bookmarkStart w:id="39783" w:name="_Toc531576476"/>
        <w:bookmarkStart w:id="39784" w:name="_Toc531580217"/>
        <w:bookmarkStart w:id="39785" w:name="_Toc531583955"/>
        <w:bookmarkEnd w:id="39780"/>
        <w:bookmarkEnd w:id="39781"/>
        <w:bookmarkEnd w:id="39782"/>
        <w:bookmarkEnd w:id="39783"/>
        <w:bookmarkEnd w:id="39784"/>
        <w:bookmarkEnd w:id="39785"/>
      </w:tr>
      <w:tr w:rsidR="00692A1B" w:rsidDel="00096943" w14:paraId="41A89494" w14:textId="4C727DF9" w:rsidTr="00D41CA7">
        <w:trPr>
          <w:ins w:id="39786" w:author="phuong vu" w:date="2018-11-21T20:09:00Z"/>
          <w:del w:id="39787" w:author="Tran Huan" w:date="2018-11-25T22:00:00Z"/>
        </w:trPr>
        <w:tc>
          <w:tcPr>
            <w:tcW w:w="797" w:type="dxa"/>
          </w:tcPr>
          <w:p w14:paraId="766CE361" w14:textId="3DA781C0" w:rsidR="00692A1B" w:rsidDel="00096943" w:rsidRDefault="00692A1B" w:rsidP="00D10B12">
            <w:pPr>
              <w:spacing w:line="288" w:lineRule="auto"/>
              <w:contextualSpacing/>
              <w:jc w:val="center"/>
              <w:rPr>
                <w:ins w:id="39788" w:author="phuong vu" w:date="2018-11-21T20:09:00Z"/>
                <w:del w:id="39789" w:author="Tran Huan" w:date="2018-11-25T22:00:00Z"/>
                <w:lang w:val="en-US"/>
              </w:rPr>
              <w:pPrChange w:id="39790" w:author="Tran Huan" w:date="2018-12-03T01:23:00Z">
                <w:pPr>
                  <w:spacing w:line="360" w:lineRule="auto"/>
                  <w:jc w:val="center"/>
                </w:pPr>
              </w:pPrChange>
            </w:pPr>
            <w:ins w:id="39791" w:author="phuong vu" w:date="2018-11-21T20:09:00Z">
              <w:del w:id="39792" w:author="Tran Huan" w:date="2018-11-25T22:00:00Z">
                <w:r w:rsidDel="00096943">
                  <w:rPr>
                    <w:lang w:val="en-US"/>
                  </w:rPr>
                  <w:delText>4</w:delText>
                </w:r>
                <w:bookmarkStart w:id="39793" w:name="_Toc531004719"/>
                <w:bookmarkStart w:id="39794" w:name="_Toc531006636"/>
                <w:bookmarkStart w:id="39795" w:name="_Toc531572629"/>
                <w:bookmarkStart w:id="39796" w:name="_Toc531576477"/>
                <w:bookmarkStart w:id="39797" w:name="_Toc531580218"/>
                <w:bookmarkStart w:id="39798" w:name="_Toc531583956"/>
                <w:bookmarkEnd w:id="39793"/>
                <w:bookmarkEnd w:id="39794"/>
                <w:bookmarkEnd w:id="39795"/>
                <w:bookmarkEnd w:id="39796"/>
                <w:bookmarkEnd w:id="39797"/>
                <w:bookmarkEnd w:id="39798"/>
              </w:del>
            </w:ins>
          </w:p>
        </w:tc>
        <w:tc>
          <w:tcPr>
            <w:tcW w:w="2368" w:type="dxa"/>
          </w:tcPr>
          <w:p w14:paraId="4A5BE6BD" w14:textId="5E2971F3" w:rsidR="00692A1B" w:rsidDel="00096943" w:rsidRDefault="00692A1B" w:rsidP="00D10B12">
            <w:pPr>
              <w:spacing w:line="288" w:lineRule="auto"/>
              <w:contextualSpacing/>
              <w:rPr>
                <w:ins w:id="39799" w:author="phuong vu" w:date="2018-11-21T20:09:00Z"/>
                <w:del w:id="39800" w:author="Tran Huan" w:date="2018-11-25T22:00:00Z"/>
                <w:lang w:val="en-US"/>
              </w:rPr>
              <w:pPrChange w:id="39801" w:author="Tran Huan" w:date="2018-12-03T01:23:00Z">
                <w:pPr>
                  <w:spacing w:line="360" w:lineRule="auto"/>
                </w:pPr>
              </w:pPrChange>
            </w:pPr>
            <w:ins w:id="39802" w:author="phuong vu" w:date="2018-11-21T20:09:00Z">
              <w:del w:id="39803" w:author="Tran Huan" w:date="2018-11-25T22:00:00Z">
                <w:r w:rsidDel="00096943">
                  <w:rPr>
                    <w:lang w:val="en-US"/>
                  </w:rPr>
                  <w:delText>label</w:delText>
                </w:r>
                <w:bookmarkStart w:id="39804" w:name="_Toc531004720"/>
                <w:bookmarkStart w:id="39805" w:name="_Toc531006637"/>
                <w:bookmarkStart w:id="39806" w:name="_Toc531572630"/>
                <w:bookmarkStart w:id="39807" w:name="_Toc531576478"/>
                <w:bookmarkStart w:id="39808" w:name="_Toc531580219"/>
                <w:bookmarkStart w:id="39809" w:name="_Toc531583957"/>
                <w:bookmarkEnd w:id="39804"/>
                <w:bookmarkEnd w:id="39805"/>
                <w:bookmarkEnd w:id="39806"/>
                <w:bookmarkEnd w:id="39807"/>
                <w:bookmarkEnd w:id="39808"/>
                <w:bookmarkEnd w:id="39809"/>
              </w:del>
            </w:ins>
          </w:p>
        </w:tc>
        <w:tc>
          <w:tcPr>
            <w:tcW w:w="1414" w:type="dxa"/>
          </w:tcPr>
          <w:p w14:paraId="42AFCD15" w14:textId="770550E3" w:rsidR="00692A1B" w:rsidDel="00096943" w:rsidRDefault="00692A1B" w:rsidP="00D10B12">
            <w:pPr>
              <w:spacing w:line="288" w:lineRule="auto"/>
              <w:contextualSpacing/>
              <w:jc w:val="center"/>
              <w:rPr>
                <w:ins w:id="39810" w:author="phuong vu" w:date="2018-11-21T20:09:00Z"/>
                <w:del w:id="39811" w:author="Tran Huan" w:date="2018-11-25T22:00:00Z"/>
                <w:lang w:val="en-US"/>
              </w:rPr>
              <w:pPrChange w:id="39812" w:author="Tran Huan" w:date="2018-12-03T01:23:00Z">
                <w:pPr>
                  <w:spacing w:line="360" w:lineRule="auto"/>
                  <w:jc w:val="center"/>
                </w:pPr>
              </w:pPrChange>
            </w:pPr>
            <w:bookmarkStart w:id="39813" w:name="_Toc531004721"/>
            <w:bookmarkStart w:id="39814" w:name="_Toc531006638"/>
            <w:bookmarkStart w:id="39815" w:name="_Toc531572631"/>
            <w:bookmarkStart w:id="39816" w:name="_Toc531576479"/>
            <w:bookmarkStart w:id="39817" w:name="_Toc531580220"/>
            <w:bookmarkStart w:id="39818" w:name="_Toc531583958"/>
            <w:bookmarkEnd w:id="39813"/>
            <w:bookmarkEnd w:id="39814"/>
            <w:bookmarkEnd w:id="39815"/>
            <w:bookmarkEnd w:id="39816"/>
            <w:bookmarkEnd w:id="39817"/>
            <w:bookmarkEnd w:id="39818"/>
          </w:p>
        </w:tc>
        <w:tc>
          <w:tcPr>
            <w:tcW w:w="1395" w:type="dxa"/>
          </w:tcPr>
          <w:p w14:paraId="6D5B7219" w14:textId="21FD1DF6" w:rsidR="00692A1B" w:rsidDel="00096943" w:rsidRDefault="00692A1B" w:rsidP="00D10B12">
            <w:pPr>
              <w:spacing w:line="288" w:lineRule="auto"/>
              <w:contextualSpacing/>
              <w:jc w:val="center"/>
              <w:rPr>
                <w:ins w:id="39819" w:author="phuong vu" w:date="2018-11-21T20:09:00Z"/>
                <w:del w:id="39820" w:author="Tran Huan" w:date="2018-11-25T22:00:00Z"/>
                <w:lang w:val="en-US"/>
              </w:rPr>
              <w:pPrChange w:id="39821" w:author="Tran Huan" w:date="2018-12-03T01:23:00Z">
                <w:pPr>
                  <w:spacing w:line="360" w:lineRule="auto"/>
                  <w:jc w:val="center"/>
                </w:pPr>
              </w:pPrChange>
            </w:pPr>
            <w:bookmarkStart w:id="39822" w:name="_Toc531004722"/>
            <w:bookmarkStart w:id="39823" w:name="_Toc531006639"/>
            <w:bookmarkStart w:id="39824" w:name="_Toc531572632"/>
            <w:bookmarkStart w:id="39825" w:name="_Toc531576480"/>
            <w:bookmarkStart w:id="39826" w:name="_Toc531580221"/>
            <w:bookmarkStart w:id="39827" w:name="_Toc531583959"/>
            <w:bookmarkEnd w:id="39822"/>
            <w:bookmarkEnd w:id="39823"/>
            <w:bookmarkEnd w:id="39824"/>
            <w:bookmarkEnd w:id="39825"/>
            <w:bookmarkEnd w:id="39826"/>
            <w:bookmarkEnd w:id="39827"/>
          </w:p>
        </w:tc>
        <w:tc>
          <w:tcPr>
            <w:tcW w:w="1397" w:type="dxa"/>
          </w:tcPr>
          <w:p w14:paraId="68351042" w14:textId="067325D6" w:rsidR="00692A1B" w:rsidDel="00096943" w:rsidRDefault="00692A1B" w:rsidP="00D10B12">
            <w:pPr>
              <w:spacing w:line="288" w:lineRule="auto"/>
              <w:contextualSpacing/>
              <w:jc w:val="center"/>
              <w:rPr>
                <w:ins w:id="39828" w:author="phuong vu" w:date="2018-11-21T20:09:00Z"/>
                <w:del w:id="39829" w:author="Tran Huan" w:date="2018-11-25T22:00:00Z"/>
                <w:lang w:val="en-US"/>
              </w:rPr>
              <w:pPrChange w:id="39830" w:author="Tran Huan" w:date="2018-12-03T01:23:00Z">
                <w:pPr>
                  <w:spacing w:line="360" w:lineRule="auto"/>
                  <w:jc w:val="center"/>
                </w:pPr>
              </w:pPrChange>
            </w:pPr>
            <w:bookmarkStart w:id="39831" w:name="_Toc531004723"/>
            <w:bookmarkStart w:id="39832" w:name="_Toc531006640"/>
            <w:bookmarkStart w:id="39833" w:name="_Toc531572633"/>
            <w:bookmarkStart w:id="39834" w:name="_Toc531576481"/>
            <w:bookmarkStart w:id="39835" w:name="_Toc531580222"/>
            <w:bookmarkStart w:id="39836" w:name="_Toc531583960"/>
            <w:bookmarkEnd w:id="39831"/>
            <w:bookmarkEnd w:id="39832"/>
            <w:bookmarkEnd w:id="39833"/>
            <w:bookmarkEnd w:id="39834"/>
            <w:bookmarkEnd w:id="39835"/>
            <w:bookmarkEnd w:id="39836"/>
          </w:p>
        </w:tc>
        <w:tc>
          <w:tcPr>
            <w:tcW w:w="1406" w:type="dxa"/>
          </w:tcPr>
          <w:p w14:paraId="56BD9276" w14:textId="0A7F3074" w:rsidR="00692A1B" w:rsidDel="00096943" w:rsidRDefault="00692A1B" w:rsidP="00D10B12">
            <w:pPr>
              <w:spacing w:line="288" w:lineRule="auto"/>
              <w:contextualSpacing/>
              <w:jc w:val="center"/>
              <w:rPr>
                <w:ins w:id="39837" w:author="phuong vu" w:date="2018-11-21T20:09:00Z"/>
                <w:del w:id="39838" w:author="Tran Huan" w:date="2018-11-25T22:00:00Z"/>
                <w:lang w:val="en-US"/>
              </w:rPr>
              <w:pPrChange w:id="39839" w:author="Tran Huan" w:date="2018-12-03T01:23:00Z">
                <w:pPr>
                  <w:jc w:val="center"/>
                </w:pPr>
              </w:pPrChange>
            </w:pPr>
            <w:ins w:id="39840" w:author="phuong vu" w:date="2018-11-21T20:09:00Z">
              <w:del w:id="39841" w:author="Tran Huan" w:date="2018-11-25T22:00:00Z">
                <w:r w:rsidDel="00096943">
                  <w:rPr>
                    <w:lang w:val="en-US"/>
                  </w:rPr>
                  <w:delText>X</w:delText>
                </w:r>
                <w:bookmarkStart w:id="39842" w:name="_Toc531004724"/>
                <w:bookmarkStart w:id="39843" w:name="_Toc531006641"/>
                <w:bookmarkStart w:id="39844" w:name="_Toc531572634"/>
                <w:bookmarkStart w:id="39845" w:name="_Toc531576482"/>
                <w:bookmarkStart w:id="39846" w:name="_Toc531580223"/>
                <w:bookmarkStart w:id="39847" w:name="_Toc531583961"/>
                <w:bookmarkEnd w:id="39842"/>
                <w:bookmarkEnd w:id="39843"/>
                <w:bookmarkEnd w:id="39844"/>
                <w:bookmarkEnd w:id="39845"/>
                <w:bookmarkEnd w:id="39846"/>
                <w:bookmarkEnd w:id="39847"/>
              </w:del>
            </w:ins>
          </w:p>
        </w:tc>
        <w:bookmarkStart w:id="39848" w:name="_Toc531004725"/>
        <w:bookmarkStart w:id="39849" w:name="_Toc531006642"/>
        <w:bookmarkStart w:id="39850" w:name="_Toc531572635"/>
        <w:bookmarkStart w:id="39851" w:name="_Toc531576483"/>
        <w:bookmarkStart w:id="39852" w:name="_Toc531580224"/>
        <w:bookmarkStart w:id="39853" w:name="_Toc531583962"/>
        <w:bookmarkEnd w:id="39848"/>
        <w:bookmarkEnd w:id="39849"/>
        <w:bookmarkEnd w:id="39850"/>
        <w:bookmarkEnd w:id="39851"/>
        <w:bookmarkEnd w:id="39852"/>
        <w:bookmarkEnd w:id="39853"/>
      </w:tr>
      <w:tr w:rsidR="00692A1B" w:rsidDel="00096943" w14:paraId="7B53A311" w14:textId="2B51FF36" w:rsidTr="00D41CA7">
        <w:trPr>
          <w:ins w:id="39854" w:author="phuong vu" w:date="2018-11-21T20:09:00Z"/>
          <w:del w:id="39855" w:author="Tran Huan" w:date="2018-11-25T22:00:00Z"/>
        </w:trPr>
        <w:tc>
          <w:tcPr>
            <w:tcW w:w="797" w:type="dxa"/>
          </w:tcPr>
          <w:p w14:paraId="7B58D830" w14:textId="5F579D43" w:rsidR="00692A1B" w:rsidDel="00096943" w:rsidRDefault="00692A1B" w:rsidP="00D10B12">
            <w:pPr>
              <w:spacing w:line="288" w:lineRule="auto"/>
              <w:contextualSpacing/>
              <w:jc w:val="center"/>
              <w:rPr>
                <w:ins w:id="39856" w:author="phuong vu" w:date="2018-11-21T20:09:00Z"/>
                <w:del w:id="39857" w:author="Tran Huan" w:date="2018-11-25T22:00:00Z"/>
                <w:lang w:val="en-US"/>
              </w:rPr>
              <w:pPrChange w:id="39858" w:author="Tran Huan" w:date="2018-12-03T01:23:00Z">
                <w:pPr>
                  <w:spacing w:line="360" w:lineRule="auto"/>
                  <w:jc w:val="center"/>
                </w:pPr>
              </w:pPrChange>
            </w:pPr>
            <w:ins w:id="39859" w:author="phuong vu" w:date="2018-11-21T20:09:00Z">
              <w:del w:id="39860" w:author="Tran Huan" w:date="2018-11-25T22:00:00Z">
                <w:r w:rsidDel="00096943">
                  <w:rPr>
                    <w:lang w:val="en-US"/>
                  </w:rPr>
                  <w:delText>5</w:delText>
                </w:r>
                <w:bookmarkStart w:id="39861" w:name="_Toc531004726"/>
                <w:bookmarkStart w:id="39862" w:name="_Toc531006643"/>
                <w:bookmarkStart w:id="39863" w:name="_Toc531572636"/>
                <w:bookmarkStart w:id="39864" w:name="_Toc531576484"/>
                <w:bookmarkStart w:id="39865" w:name="_Toc531580225"/>
                <w:bookmarkStart w:id="39866" w:name="_Toc531583963"/>
                <w:bookmarkEnd w:id="39861"/>
                <w:bookmarkEnd w:id="39862"/>
                <w:bookmarkEnd w:id="39863"/>
                <w:bookmarkEnd w:id="39864"/>
                <w:bookmarkEnd w:id="39865"/>
                <w:bookmarkEnd w:id="39866"/>
              </w:del>
            </w:ins>
          </w:p>
        </w:tc>
        <w:tc>
          <w:tcPr>
            <w:tcW w:w="2368" w:type="dxa"/>
          </w:tcPr>
          <w:p w14:paraId="1A6AB542" w14:textId="3F38EB15" w:rsidR="00692A1B" w:rsidDel="00096943" w:rsidRDefault="00692A1B" w:rsidP="00D10B12">
            <w:pPr>
              <w:spacing w:line="288" w:lineRule="auto"/>
              <w:contextualSpacing/>
              <w:rPr>
                <w:ins w:id="39867" w:author="phuong vu" w:date="2018-11-21T20:09:00Z"/>
                <w:del w:id="39868" w:author="Tran Huan" w:date="2018-11-25T22:00:00Z"/>
                <w:lang w:val="en-US"/>
              </w:rPr>
              <w:pPrChange w:id="39869" w:author="Tran Huan" w:date="2018-12-03T01:23:00Z">
                <w:pPr>
                  <w:spacing w:line="360" w:lineRule="auto"/>
                </w:pPr>
              </w:pPrChange>
            </w:pPr>
            <w:ins w:id="39870" w:author="phuong vu" w:date="2018-11-21T20:09:00Z">
              <w:del w:id="39871" w:author="Tran Huan" w:date="2018-11-25T22:00:00Z">
                <w:r w:rsidDel="00096943">
                  <w:rPr>
                    <w:lang w:val="en-US"/>
                  </w:rPr>
                  <w:delText>unit</w:delText>
                </w:r>
                <w:bookmarkStart w:id="39872" w:name="_Toc531004727"/>
                <w:bookmarkStart w:id="39873" w:name="_Toc531006644"/>
                <w:bookmarkStart w:id="39874" w:name="_Toc531572637"/>
                <w:bookmarkStart w:id="39875" w:name="_Toc531576485"/>
                <w:bookmarkStart w:id="39876" w:name="_Toc531580226"/>
                <w:bookmarkStart w:id="39877" w:name="_Toc531583964"/>
                <w:bookmarkEnd w:id="39872"/>
                <w:bookmarkEnd w:id="39873"/>
                <w:bookmarkEnd w:id="39874"/>
                <w:bookmarkEnd w:id="39875"/>
                <w:bookmarkEnd w:id="39876"/>
                <w:bookmarkEnd w:id="39877"/>
              </w:del>
            </w:ins>
          </w:p>
        </w:tc>
        <w:tc>
          <w:tcPr>
            <w:tcW w:w="1414" w:type="dxa"/>
          </w:tcPr>
          <w:p w14:paraId="0AB8565C" w14:textId="059F5302" w:rsidR="00692A1B" w:rsidDel="00096943" w:rsidRDefault="00692A1B" w:rsidP="00D10B12">
            <w:pPr>
              <w:spacing w:line="288" w:lineRule="auto"/>
              <w:contextualSpacing/>
              <w:jc w:val="center"/>
              <w:rPr>
                <w:ins w:id="39878" w:author="phuong vu" w:date="2018-11-21T20:09:00Z"/>
                <w:del w:id="39879" w:author="Tran Huan" w:date="2018-11-25T22:00:00Z"/>
                <w:lang w:val="en-US"/>
              </w:rPr>
              <w:pPrChange w:id="39880" w:author="Tran Huan" w:date="2018-12-03T01:23:00Z">
                <w:pPr>
                  <w:spacing w:line="360" w:lineRule="auto"/>
                  <w:jc w:val="center"/>
                </w:pPr>
              </w:pPrChange>
            </w:pPr>
            <w:bookmarkStart w:id="39881" w:name="_Toc531004728"/>
            <w:bookmarkStart w:id="39882" w:name="_Toc531006645"/>
            <w:bookmarkStart w:id="39883" w:name="_Toc531572638"/>
            <w:bookmarkStart w:id="39884" w:name="_Toc531576486"/>
            <w:bookmarkStart w:id="39885" w:name="_Toc531580227"/>
            <w:bookmarkStart w:id="39886" w:name="_Toc531583965"/>
            <w:bookmarkEnd w:id="39881"/>
            <w:bookmarkEnd w:id="39882"/>
            <w:bookmarkEnd w:id="39883"/>
            <w:bookmarkEnd w:id="39884"/>
            <w:bookmarkEnd w:id="39885"/>
            <w:bookmarkEnd w:id="39886"/>
          </w:p>
        </w:tc>
        <w:tc>
          <w:tcPr>
            <w:tcW w:w="1395" w:type="dxa"/>
          </w:tcPr>
          <w:p w14:paraId="5CD5AF6F" w14:textId="4C40270D" w:rsidR="00692A1B" w:rsidDel="00096943" w:rsidRDefault="00692A1B" w:rsidP="00D10B12">
            <w:pPr>
              <w:spacing w:line="288" w:lineRule="auto"/>
              <w:contextualSpacing/>
              <w:jc w:val="center"/>
              <w:rPr>
                <w:ins w:id="39887" w:author="phuong vu" w:date="2018-11-21T20:09:00Z"/>
                <w:del w:id="39888" w:author="Tran Huan" w:date="2018-11-25T22:00:00Z"/>
                <w:lang w:val="en-US"/>
              </w:rPr>
              <w:pPrChange w:id="39889" w:author="Tran Huan" w:date="2018-12-03T01:23:00Z">
                <w:pPr>
                  <w:spacing w:line="360" w:lineRule="auto"/>
                  <w:jc w:val="center"/>
                </w:pPr>
              </w:pPrChange>
            </w:pPr>
            <w:bookmarkStart w:id="39890" w:name="_Toc531004729"/>
            <w:bookmarkStart w:id="39891" w:name="_Toc531006646"/>
            <w:bookmarkStart w:id="39892" w:name="_Toc531572639"/>
            <w:bookmarkStart w:id="39893" w:name="_Toc531576487"/>
            <w:bookmarkStart w:id="39894" w:name="_Toc531580228"/>
            <w:bookmarkStart w:id="39895" w:name="_Toc531583966"/>
            <w:bookmarkEnd w:id="39890"/>
            <w:bookmarkEnd w:id="39891"/>
            <w:bookmarkEnd w:id="39892"/>
            <w:bookmarkEnd w:id="39893"/>
            <w:bookmarkEnd w:id="39894"/>
            <w:bookmarkEnd w:id="39895"/>
          </w:p>
        </w:tc>
        <w:tc>
          <w:tcPr>
            <w:tcW w:w="1397" w:type="dxa"/>
          </w:tcPr>
          <w:p w14:paraId="0CB80F04" w14:textId="542707D2" w:rsidR="00692A1B" w:rsidDel="00096943" w:rsidRDefault="00692A1B" w:rsidP="00D10B12">
            <w:pPr>
              <w:spacing w:line="288" w:lineRule="auto"/>
              <w:contextualSpacing/>
              <w:jc w:val="center"/>
              <w:rPr>
                <w:ins w:id="39896" w:author="phuong vu" w:date="2018-11-21T20:09:00Z"/>
                <w:del w:id="39897" w:author="Tran Huan" w:date="2018-11-25T22:00:00Z"/>
                <w:lang w:val="en-US"/>
              </w:rPr>
              <w:pPrChange w:id="39898" w:author="Tran Huan" w:date="2018-12-03T01:23:00Z">
                <w:pPr>
                  <w:spacing w:line="360" w:lineRule="auto"/>
                  <w:jc w:val="center"/>
                </w:pPr>
              </w:pPrChange>
            </w:pPr>
            <w:bookmarkStart w:id="39899" w:name="_Toc531004730"/>
            <w:bookmarkStart w:id="39900" w:name="_Toc531006647"/>
            <w:bookmarkStart w:id="39901" w:name="_Toc531572640"/>
            <w:bookmarkStart w:id="39902" w:name="_Toc531576488"/>
            <w:bookmarkStart w:id="39903" w:name="_Toc531580229"/>
            <w:bookmarkStart w:id="39904" w:name="_Toc531583967"/>
            <w:bookmarkEnd w:id="39899"/>
            <w:bookmarkEnd w:id="39900"/>
            <w:bookmarkEnd w:id="39901"/>
            <w:bookmarkEnd w:id="39902"/>
            <w:bookmarkEnd w:id="39903"/>
            <w:bookmarkEnd w:id="39904"/>
          </w:p>
        </w:tc>
        <w:tc>
          <w:tcPr>
            <w:tcW w:w="1406" w:type="dxa"/>
          </w:tcPr>
          <w:p w14:paraId="0C24D031" w14:textId="7863E4EB" w:rsidR="00692A1B" w:rsidDel="00096943" w:rsidRDefault="00692A1B" w:rsidP="00D10B12">
            <w:pPr>
              <w:spacing w:line="288" w:lineRule="auto"/>
              <w:contextualSpacing/>
              <w:jc w:val="center"/>
              <w:rPr>
                <w:ins w:id="39905" w:author="phuong vu" w:date="2018-11-21T20:09:00Z"/>
                <w:del w:id="39906" w:author="Tran Huan" w:date="2018-11-25T22:00:00Z"/>
                <w:lang w:val="en-US"/>
              </w:rPr>
              <w:pPrChange w:id="39907" w:author="Tran Huan" w:date="2018-12-03T01:23:00Z">
                <w:pPr>
                  <w:jc w:val="center"/>
                </w:pPr>
              </w:pPrChange>
            </w:pPr>
            <w:ins w:id="39908" w:author="phuong vu" w:date="2018-11-21T20:09:00Z">
              <w:del w:id="39909" w:author="Tran Huan" w:date="2018-11-25T22:00:00Z">
                <w:r w:rsidDel="00096943">
                  <w:rPr>
                    <w:lang w:val="en-US"/>
                  </w:rPr>
                  <w:delText>X</w:delText>
                </w:r>
                <w:bookmarkStart w:id="39910" w:name="_Toc531004731"/>
                <w:bookmarkStart w:id="39911" w:name="_Toc531006648"/>
                <w:bookmarkStart w:id="39912" w:name="_Toc531572641"/>
                <w:bookmarkStart w:id="39913" w:name="_Toc531576489"/>
                <w:bookmarkStart w:id="39914" w:name="_Toc531580230"/>
                <w:bookmarkStart w:id="39915" w:name="_Toc531583968"/>
                <w:bookmarkEnd w:id="39910"/>
                <w:bookmarkEnd w:id="39911"/>
                <w:bookmarkEnd w:id="39912"/>
                <w:bookmarkEnd w:id="39913"/>
                <w:bookmarkEnd w:id="39914"/>
                <w:bookmarkEnd w:id="39915"/>
              </w:del>
            </w:ins>
          </w:p>
        </w:tc>
        <w:bookmarkStart w:id="39916" w:name="_Toc531004732"/>
        <w:bookmarkStart w:id="39917" w:name="_Toc531006649"/>
        <w:bookmarkStart w:id="39918" w:name="_Toc531572642"/>
        <w:bookmarkStart w:id="39919" w:name="_Toc531576490"/>
        <w:bookmarkStart w:id="39920" w:name="_Toc531580231"/>
        <w:bookmarkStart w:id="39921" w:name="_Toc531583969"/>
        <w:bookmarkEnd w:id="39916"/>
        <w:bookmarkEnd w:id="39917"/>
        <w:bookmarkEnd w:id="39918"/>
        <w:bookmarkEnd w:id="39919"/>
        <w:bookmarkEnd w:id="39920"/>
        <w:bookmarkEnd w:id="39921"/>
      </w:tr>
      <w:tr w:rsidR="00692A1B" w:rsidDel="00096943" w14:paraId="5CFA3986" w14:textId="22CC8977" w:rsidTr="00D41CA7">
        <w:trPr>
          <w:ins w:id="39922" w:author="phuong vu" w:date="2018-11-21T20:09:00Z"/>
          <w:del w:id="39923" w:author="Tran Huan" w:date="2018-11-25T22:00:00Z"/>
        </w:trPr>
        <w:tc>
          <w:tcPr>
            <w:tcW w:w="797" w:type="dxa"/>
          </w:tcPr>
          <w:p w14:paraId="52A3B704" w14:textId="03B88D91" w:rsidR="00692A1B" w:rsidDel="00096943" w:rsidRDefault="00692A1B" w:rsidP="00D10B12">
            <w:pPr>
              <w:spacing w:line="288" w:lineRule="auto"/>
              <w:contextualSpacing/>
              <w:jc w:val="center"/>
              <w:rPr>
                <w:ins w:id="39924" w:author="phuong vu" w:date="2018-11-21T20:09:00Z"/>
                <w:del w:id="39925" w:author="Tran Huan" w:date="2018-11-25T22:00:00Z"/>
                <w:lang w:val="en-US"/>
              </w:rPr>
              <w:pPrChange w:id="39926" w:author="Tran Huan" w:date="2018-12-03T01:23:00Z">
                <w:pPr>
                  <w:spacing w:line="360" w:lineRule="auto"/>
                  <w:jc w:val="center"/>
                </w:pPr>
              </w:pPrChange>
            </w:pPr>
            <w:ins w:id="39927" w:author="phuong vu" w:date="2018-11-21T20:09:00Z">
              <w:del w:id="39928" w:author="Tran Huan" w:date="2018-11-25T22:00:00Z">
                <w:r w:rsidDel="00096943">
                  <w:rPr>
                    <w:lang w:val="en-US"/>
                  </w:rPr>
                  <w:delText>6</w:delText>
                </w:r>
                <w:bookmarkStart w:id="39929" w:name="_Toc531004733"/>
                <w:bookmarkStart w:id="39930" w:name="_Toc531006650"/>
                <w:bookmarkStart w:id="39931" w:name="_Toc531572643"/>
                <w:bookmarkStart w:id="39932" w:name="_Toc531576491"/>
                <w:bookmarkStart w:id="39933" w:name="_Toc531580232"/>
                <w:bookmarkStart w:id="39934" w:name="_Toc531583970"/>
                <w:bookmarkEnd w:id="39929"/>
                <w:bookmarkEnd w:id="39930"/>
                <w:bookmarkEnd w:id="39931"/>
                <w:bookmarkEnd w:id="39932"/>
                <w:bookmarkEnd w:id="39933"/>
                <w:bookmarkEnd w:id="39934"/>
              </w:del>
            </w:ins>
          </w:p>
        </w:tc>
        <w:tc>
          <w:tcPr>
            <w:tcW w:w="2368" w:type="dxa"/>
          </w:tcPr>
          <w:p w14:paraId="6DB0E765" w14:textId="5A1BAA13" w:rsidR="00692A1B" w:rsidDel="00096943" w:rsidRDefault="00692A1B" w:rsidP="00D10B12">
            <w:pPr>
              <w:spacing w:line="288" w:lineRule="auto"/>
              <w:contextualSpacing/>
              <w:rPr>
                <w:ins w:id="39935" w:author="phuong vu" w:date="2018-11-21T20:09:00Z"/>
                <w:del w:id="39936" w:author="Tran Huan" w:date="2018-11-25T22:00:00Z"/>
                <w:lang w:val="en-US"/>
              </w:rPr>
              <w:pPrChange w:id="39937" w:author="Tran Huan" w:date="2018-12-03T01:23:00Z">
                <w:pPr>
                  <w:spacing w:line="360" w:lineRule="auto"/>
                </w:pPr>
              </w:pPrChange>
            </w:pPr>
            <w:ins w:id="39938" w:author="phuong vu" w:date="2018-11-21T20:09:00Z">
              <w:del w:id="39939" w:author="Tran Huan" w:date="2018-11-25T22:00:00Z">
                <w:r w:rsidDel="00096943">
                  <w:rPr>
                    <w:lang w:val="en-US"/>
                  </w:rPr>
                  <w:delText>product</w:delText>
                </w:r>
                <w:bookmarkStart w:id="39940" w:name="_Toc531004734"/>
                <w:bookmarkStart w:id="39941" w:name="_Toc531006651"/>
                <w:bookmarkStart w:id="39942" w:name="_Toc531572644"/>
                <w:bookmarkStart w:id="39943" w:name="_Toc531576492"/>
                <w:bookmarkStart w:id="39944" w:name="_Toc531580233"/>
                <w:bookmarkStart w:id="39945" w:name="_Toc531583971"/>
                <w:bookmarkEnd w:id="39940"/>
                <w:bookmarkEnd w:id="39941"/>
                <w:bookmarkEnd w:id="39942"/>
                <w:bookmarkEnd w:id="39943"/>
                <w:bookmarkEnd w:id="39944"/>
                <w:bookmarkEnd w:id="39945"/>
              </w:del>
            </w:ins>
          </w:p>
        </w:tc>
        <w:tc>
          <w:tcPr>
            <w:tcW w:w="1414" w:type="dxa"/>
          </w:tcPr>
          <w:p w14:paraId="36AA10D1" w14:textId="72586FCB" w:rsidR="00692A1B" w:rsidDel="00096943" w:rsidRDefault="00692A1B" w:rsidP="00D10B12">
            <w:pPr>
              <w:spacing w:line="288" w:lineRule="auto"/>
              <w:contextualSpacing/>
              <w:jc w:val="center"/>
              <w:rPr>
                <w:ins w:id="39946" w:author="phuong vu" w:date="2018-11-21T20:09:00Z"/>
                <w:del w:id="39947" w:author="Tran Huan" w:date="2018-11-25T22:00:00Z"/>
                <w:lang w:val="en-US"/>
              </w:rPr>
              <w:pPrChange w:id="39948" w:author="Tran Huan" w:date="2018-12-03T01:23:00Z">
                <w:pPr>
                  <w:spacing w:line="360" w:lineRule="auto"/>
                  <w:jc w:val="center"/>
                </w:pPr>
              </w:pPrChange>
            </w:pPr>
            <w:bookmarkStart w:id="39949" w:name="_Toc531004735"/>
            <w:bookmarkStart w:id="39950" w:name="_Toc531006652"/>
            <w:bookmarkStart w:id="39951" w:name="_Toc531572645"/>
            <w:bookmarkStart w:id="39952" w:name="_Toc531576493"/>
            <w:bookmarkStart w:id="39953" w:name="_Toc531580234"/>
            <w:bookmarkStart w:id="39954" w:name="_Toc531583972"/>
            <w:bookmarkEnd w:id="39949"/>
            <w:bookmarkEnd w:id="39950"/>
            <w:bookmarkEnd w:id="39951"/>
            <w:bookmarkEnd w:id="39952"/>
            <w:bookmarkEnd w:id="39953"/>
            <w:bookmarkEnd w:id="39954"/>
          </w:p>
        </w:tc>
        <w:tc>
          <w:tcPr>
            <w:tcW w:w="1395" w:type="dxa"/>
          </w:tcPr>
          <w:p w14:paraId="3553F6F8" w14:textId="45C5B73B" w:rsidR="00692A1B" w:rsidDel="00096943" w:rsidRDefault="00692A1B" w:rsidP="00D10B12">
            <w:pPr>
              <w:spacing w:line="288" w:lineRule="auto"/>
              <w:contextualSpacing/>
              <w:jc w:val="center"/>
              <w:rPr>
                <w:ins w:id="39955" w:author="phuong vu" w:date="2018-11-21T20:09:00Z"/>
                <w:del w:id="39956" w:author="Tran Huan" w:date="2018-11-25T22:00:00Z"/>
                <w:lang w:val="en-US"/>
              </w:rPr>
              <w:pPrChange w:id="39957" w:author="Tran Huan" w:date="2018-12-03T01:23:00Z">
                <w:pPr>
                  <w:spacing w:line="360" w:lineRule="auto"/>
                  <w:jc w:val="center"/>
                </w:pPr>
              </w:pPrChange>
            </w:pPr>
            <w:bookmarkStart w:id="39958" w:name="_Toc531004736"/>
            <w:bookmarkStart w:id="39959" w:name="_Toc531006653"/>
            <w:bookmarkStart w:id="39960" w:name="_Toc531572646"/>
            <w:bookmarkStart w:id="39961" w:name="_Toc531576494"/>
            <w:bookmarkStart w:id="39962" w:name="_Toc531580235"/>
            <w:bookmarkStart w:id="39963" w:name="_Toc531583973"/>
            <w:bookmarkEnd w:id="39958"/>
            <w:bookmarkEnd w:id="39959"/>
            <w:bookmarkEnd w:id="39960"/>
            <w:bookmarkEnd w:id="39961"/>
            <w:bookmarkEnd w:id="39962"/>
            <w:bookmarkEnd w:id="39963"/>
          </w:p>
        </w:tc>
        <w:tc>
          <w:tcPr>
            <w:tcW w:w="1397" w:type="dxa"/>
          </w:tcPr>
          <w:p w14:paraId="71366826" w14:textId="4D132F45" w:rsidR="00692A1B" w:rsidDel="00096943" w:rsidRDefault="00692A1B" w:rsidP="00D10B12">
            <w:pPr>
              <w:spacing w:line="288" w:lineRule="auto"/>
              <w:contextualSpacing/>
              <w:jc w:val="center"/>
              <w:rPr>
                <w:ins w:id="39964" w:author="phuong vu" w:date="2018-11-21T20:09:00Z"/>
                <w:del w:id="39965" w:author="Tran Huan" w:date="2018-11-25T22:00:00Z"/>
                <w:lang w:val="en-US"/>
              </w:rPr>
              <w:pPrChange w:id="39966" w:author="Tran Huan" w:date="2018-12-03T01:23:00Z">
                <w:pPr>
                  <w:spacing w:line="360" w:lineRule="auto"/>
                  <w:jc w:val="center"/>
                </w:pPr>
              </w:pPrChange>
            </w:pPr>
            <w:bookmarkStart w:id="39967" w:name="_Toc531004737"/>
            <w:bookmarkStart w:id="39968" w:name="_Toc531006654"/>
            <w:bookmarkStart w:id="39969" w:name="_Toc531572647"/>
            <w:bookmarkStart w:id="39970" w:name="_Toc531576495"/>
            <w:bookmarkStart w:id="39971" w:name="_Toc531580236"/>
            <w:bookmarkStart w:id="39972" w:name="_Toc531583974"/>
            <w:bookmarkEnd w:id="39967"/>
            <w:bookmarkEnd w:id="39968"/>
            <w:bookmarkEnd w:id="39969"/>
            <w:bookmarkEnd w:id="39970"/>
            <w:bookmarkEnd w:id="39971"/>
            <w:bookmarkEnd w:id="39972"/>
          </w:p>
        </w:tc>
        <w:tc>
          <w:tcPr>
            <w:tcW w:w="1406" w:type="dxa"/>
          </w:tcPr>
          <w:p w14:paraId="4F4674C3" w14:textId="740945ED" w:rsidR="00692A1B" w:rsidDel="00096943" w:rsidRDefault="00692A1B" w:rsidP="00D10B12">
            <w:pPr>
              <w:spacing w:line="288" w:lineRule="auto"/>
              <w:contextualSpacing/>
              <w:jc w:val="center"/>
              <w:rPr>
                <w:ins w:id="39973" w:author="phuong vu" w:date="2018-11-21T20:09:00Z"/>
                <w:del w:id="39974" w:author="Tran Huan" w:date="2018-11-25T22:00:00Z"/>
                <w:lang w:val="en-US"/>
              </w:rPr>
              <w:pPrChange w:id="39975" w:author="Tran Huan" w:date="2018-12-03T01:23:00Z">
                <w:pPr>
                  <w:jc w:val="center"/>
                </w:pPr>
              </w:pPrChange>
            </w:pPr>
            <w:ins w:id="39976" w:author="phuong vu" w:date="2018-11-21T20:09:00Z">
              <w:del w:id="39977" w:author="Tran Huan" w:date="2018-11-25T22:00:00Z">
                <w:r w:rsidDel="00096943">
                  <w:rPr>
                    <w:lang w:val="en-US"/>
                  </w:rPr>
                  <w:delText>X</w:delText>
                </w:r>
                <w:bookmarkStart w:id="39978" w:name="_Toc531004738"/>
                <w:bookmarkStart w:id="39979" w:name="_Toc531006655"/>
                <w:bookmarkStart w:id="39980" w:name="_Toc531572648"/>
                <w:bookmarkStart w:id="39981" w:name="_Toc531576496"/>
                <w:bookmarkStart w:id="39982" w:name="_Toc531580237"/>
                <w:bookmarkStart w:id="39983" w:name="_Toc531583975"/>
                <w:bookmarkEnd w:id="39978"/>
                <w:bookmarkEnd w:id="39979"/>
                <w:bookmarkEnd w:id="39980"/>
                <w:bookmarkEnd w:id="39981"/>
                <w:bookmarkEnd w:id="39982"/>
                <w:bookmarkEnd w:id="39983"/>
              </w:del>
            </w:ins>
          </w:p>
        </w:tc>
        <w:bookmarkStart w:id="39984" w:name="_Toc531004739"/>
        <w:bookmarkStart w:id="39985" w:name="_Toc531006656"/>
        <w:bookmarkStart w:id="39986" w:name="_Toc531572649"/>
        <w:bookmarkStart w:id="39987" w:name="_Toc531576497"/>
        <w:bookmarkStart w:id="39988" w:name="_Toc531580238"/>
        <w:bookmarkStart w:id="39989" w:name="_Toc531583976"/>
        <w:bookmarkEnd w:id="39984"/>
        <w:bookmarkEnd w:id="39985"/>
        <w:bookmarkEnd w:id="39986"/>
        <w:bookmarkEnd w:id="39987"/>
        <w:bookmarkEnd w:id="39988"/>
        <w:bookmarkEnd w:id="39989"/>
      </w:tr>
      <w:tr w:rsidR="00692A1B" w:rsidDel="00096943" w14:paraId="0AAA06C3" w14:textId="79B33606" w:rsidTr="00D41CA7">
        <w:trPr>
          <w:ins w:id="39990" w:author="phuong vu" w:date="2018-11-21T20:09:00Z"/>
          <w:del w:id="39991" w:author="Tran Huan" w:date="2018-11-25T22:00:00Z"/>
        </w:trPr>
        <w:tc>
          <w:tcPr>
            <w:tcW w:w="797" w:type="dxa"/>
          </w:tcPr>
          <w:p w14:paraId="067DBDF9" w14:textId="1BC25128" w:rsidR="00692A1B" w:rsidDel="00096943" w:rsidRDefault="00692A1B" w:rsidP="00D10B12">
            <w:pPr>
              <w:spacing w:line="288" w:lineRule="auto"/>
              <w:contextualSpacing/>
              <w:jc w:val="center"/>
              <w:rPr>
                <w:ins w:id="39992" w:author="phuong vu" w:date="2018-11-21T20:09:00Z"/>
                <w:del w:id="39993" w:author="Tran Huan" w:date="2018-11-25T22:00:00Z"/>
                <w:lang w:val="en-US"/>
              </w:rPr>
              <w:pPrChange w:id="39994" w:author="Tran Huan" w:date="2018-12-03T01:23:00Z">
                <w:pPr>
                  <w:spacing w:line="360" w:lineRule="auto"/>
                  <w:jc w:val="center"/>
                </w:pPr>
              </w:pPrChange>
            </w:pPr>
            <w:ins w:id="39995" w:author="phuong vu" w:date="2018-11-21T20:09:00Z">
              <w:del w:id="39996" w:author="Tran Huan" w:date="2018-11-25T22:00:00Z">
                <w:r w:rsidDel="00096943">
                  <w:rPr>
                    <w:lang w:val="en-US"/>
                  </w:rPr>
                  <w:delText>7</w:delText>
                </w:r>
                <w:bookmarkStart w:id="39997" w:name="_Toc531004740"/>
                <w:bookmarkStart w:id="39998" w:name="_Toc531006657"/>
                <w:bookmarkStart w:id="39999" w:name="_Toc531572650"/>
                <w:bookmarkStart w:id="40000" w:name="_Toc531576498"/>
                <w:bookmarkStart w:id="40001" w:name="_Toc531580239"/>
                <w:bookmarkStart w:id="40002" w:name="_Toc531583977"/>
                <w:bookmarkEnd w:id="39997"/>
                <w:bookmarkEnd w:id="39998"/>
                <w:bookmarkEnd w:id="39999"/>
                <w:bookmarkEnd w:id="40000"/>
                <w:bookmarkEnd w:id="40001"/>
                <w:bookmarkEnd w:id="40002"/>
              </w:del>
            </w:ins>
          </w:p>
        </w:tc>
        <w:tc>
          <w:tcPr>
            <w:tcW w:w="2368" w:type="dxa"/>
          </w:tcPr>
          <w:p w14:paraId="20EDA957" w14:textId="08B0247B" w:rsidR="00692A1B" w:rsidDel="00096943" w:rsidRDefault="00692A1B" w:rsidP="00D10B12">
            <w:pPr>
              <w:spacing w:line="288" w:lineRule="auto"/>
              <w:contextualSpacing/>
              <w:rPr>
                <w:ins w:id="40003" w:author="phuong vu" w:date="2018-11-21T20:09:00Z"/>
                <w:del w:id="40004" w:author="Tran Huan" w:date="2018-11-25T22:00:00Z"/>
                <w:lang w:val="en-US"/>
              </w:rPr>
              <w:pPrChange w:id="40005" w:author="Tran Huan" w:date="2018-12-03T01:23:00Z">
                <w:pPr>
                  <w:spacing w:line="360" w:lineRule="auto"/>
                </w:pPr>
              </w:pPrChange>
            </w:pPr>
            <w:ins w:id="40006" w:author="phuong vu" w:date="2018-11-21T20:09:00Z">
              <w:del w:id="40007" w:author="Tran Huan" w:date="2018-11-25T22:00:00Z">
                <w:r w:rsidDel="00096943">
                  <w:rPr>
                    <w:lang w:val="en-US"/>
                  </w:rPr>
                  <w:delText>product_type</w:delText>
                </w:r>
                <w:bookmarkStart w:id="40008" w:name="_Toc531004741"/>
                <w:bookmarkStart w:id="40009" w:name="_Toc531006658"/>
                <w:bookmarkStart w:id="40010" w:name="_Toc531572651"/>
                <w:bookmarkStart w:id="40011" w:name="_Toc531576499"/>
                <w:bookmarkStart w:id="40012" w:name="_Toc531580240"/>
                <w:bookmarkStart w:id="40013" w:name="_Toc531583978"/>
                <w:bookmarkEnd w:id="40008"/>
                <w:bookmarkEnd w:id="40009"/>
                <w:bookmarkEnd w:id="40010"/>
                <w:bookmarkEnd w:id="40011"/>
                <w:bookmarkEnd w:id="40012"/>
                <w:bookmarkEnd w:id="40013"/>
              </w:del>
            </w:ins>
          </w:p>
        </w:tc>
        <w:tc>
          <w:tcPr>
            <w:tcW w:w="1414" w:type="dxa"/>
          </w:tcPr>
          <w:p w14:paraId="588624B4" w14:textId="687437F5" w:rsidR="00692A1B" w:rsidDel="00096943" w:rsidRDefault="00692A1B" w:rsidP="00D10B12">
            <w:pPr>
              <w:spacing w:line="288" w:lineRule="auto"/>
              <w:contextualSpacing/>
              <w:jc w:val="center"/>
              <w:rPr>
                <w:ins w:id="40014" w:author="phuong vu" w:date="2018-11-21T20:09:00Z"/>
                <w:del w:id="40015" w:author="Tran Huan" w:date="2018-11-25T22:00:00Z"/>
                <w:lang w:val="en-US"/>
              </w:rPr>
              <w:pPrChange w:id="40016" w:author="Tran Huan" w:date="2018-12-03T01:23:00Z">
                <w:pPr>
                  <w:spacing w:line="360" w:lineRule="auto"/>
                  <w:jc w:val="center"/>
                </w:pPr>
              </w:pPrChange>
            </w:pPr>
            <w:bookmarkStart w:id="40017" w:name="_Toc531004742"/>
            <w:bookmarkStart w:id="40018" w:name="_Toc531006659"/>
            <w:bookmarkStart w:id="40019" w:name="_Toc531572652"/>
            <w:bookmarkStart w:id="40020" w:name="_Toc531576500"/>
            <w:bookmarkStart w:id="40021" w:name="_Toc531580241"/>
            <w:bookmarkStart w:id="40022" w:name="_Toc531583979"/>
            <w:bookmarkEnd w:id="40017"/>
            <w:bookmarkEnd w:id="40018"/>
            <w:bookmarkEnd w:id="40019"/>
            <w:bookmarkEnd w:id="40020"/>
            <w:bookmarkEnd w:id="40021"/>
            <w:bookmarkEnd w:id="40022"/>
          </w:p>
        </w:tc>
        <w:tc>
          <w:tcPr>
            <w:tcW w:w="1395" w:type="dxa"/>
          </w:tcPr>
          <w:p w14:paraId="2D3AECC7" w14:textId="4D939176" w:rsidR="00692A1B" w:rsidDel="00096943" w:rsidRDefault="00692A1B" w:rsidP="00D10B12">
            <w:pPr>
              <w:spacing w:line="288" w:lineRule="auto"/>
              <w:contextualSpacing/>
              <w:jc w:val="center"/>
              <w:rPr>
                <w:ins w:id="40023" w:author="phuong vu" w:date="2018-11-21T20:09:00Z"/>
                <w:del w:id="40024" w:author="Tran Huan" w:date="2018-11-25T22:00:00Z"/>
                <w:lang w:val="en-US"/>
              </w:rPr>
              <w:pPrChange w:id="40025" w:author="Tran Huan" w:date="2018-12-03T01:23:00Z">
                <w:pPr>
                  <w:spacing w:line="360" w:lineRule="auto"/>
                  <w:jc w:val="center"/>
                </w:pPr>
              </w:pPrChange>
            </w:pPr>
            <w:bookmarkStart w:id="40026" w:name="_Toc531004743"/>
            <w:bookmarkStart w:id="40027" w:name="_Toc531006660"/>
            <w:bookmarkStart w:id="40028" w:name="_Toc531572653"/>
            <w:bookmarkStart w:id="40029" w:name="_Toc531576501"/>
            <w:bookmarkStart w:id="40030" w:name="_Toc531580242"/>
            <w:bookmarkStart w:id="40031" w:name="_Toc531583980"/>
            <w:bookmarkEnd w:id="40026"/>
            <w:bookmarkEnd w:id="40027"/>
            <w:bookmarkEnd w:id="40028"/>
            <w:bookmarkEnd w:id="40029"/>
            <w:bookmarkEnd w:id="40030"/>
            <w:bookmarkEnd w:id="40031"/>
          </w:p>
        </w:tc>
        <w:tc>
          <w:tcPr>
            <w:tcW w:w="1397" w:type="dxa"/>
          </w:tcPr>
          <w:p w14:paraId="489A4A89" w14:textId="31404571" w:rsidR="00692A1B" w:rsidDel="00096943" w:rsidRDefault="00692A1B" w:rsidP="00D10B12">
            <w:pPr>
              <w:spacing w:line="288" w:lineRule="auto"/>
              <w:contextualSpacing/>
              <w:jc w:val="center"/>
              <w:rPr>
                <w:ins w:id="40032" w:author="phuong vu" w:date="2018-11-21T20:09:00Z"/>
                <w:del w:id="40033" w:author="Tran Huan" w:date="2018-11-25T22:00:00Z"/>
                <w:lang w:val="en-US"/>
              </w:rPr>
              <w:pPrChange w:id="40034" w:author="Tran Huan" w:date="2018-12-03T01:23:00Z">
                <w:pPr>
                  <w:spacing w:line="360" w:lineRule="auto"/>
                  <w:jc w:val="center"/>
                </w:pPr>
              </w:pPrChange>
            </w:pPr>
            <w:bookmarkStart w:id="40035" w:name="_Toc531004744"/>
            <w:bookmarkStart w:id="40036" w:name="_Toc531006661"/>
            <w:bookmarkStart w:id="40037" w:name="_Toc531572654"/>
            <w:bookmarkStart w:id="40038" w:name="_Toc531576502"/>
            <w:bookmarkStart w:id="40039" w:name="_Toc531580243"/>
            <w:bookmarkStart w:id="40040" w:name="_Toc531583981"/>
            <w:bookmarkEnd w:id="40035"/>
            <w:bookmarkEnd w:id="40036"/>
            <w:bookmarkEnd w:id="40037"/>
            <w:bookmarkEnd w:id="40038"/>
            <w:bookmarkEnd w:id="40039"/>
            <w:bookmarkEnd w:id="40040"/>
          </w:p>
        </w:tc>
        <w:tc>
          <w:tcPr>
            <w:tcW w:w="1406" w:type="dxa"/>
          </w:tcPr>
          <w:p w14:paraId="622A451B" w14:textId="09B4D745" w:rsidR="00692A1B" w:rsidDel="00096943" w:rsidRDefault="00692A1B" w:rsidP="00D10B12">
            <w:pPr>
              <w:spacing w:line="288" w:lineRule="auto"/>
              <w:contextualSpacing/>
              <w:jc w:val="center"/>
              <w:rPr>
                <w:ins w:id="40041" w:author="phuong vu" w:date="2018-11-21T20:09:00Z"/>
                <w:del w:id="40042" w:author="Tran Huan" w:date="2018-11-25T22:00:00Z"/>
                <w:lang w:val="en-US"/>
              </w:rPr>
              <w:pPrChange w:id="40043" w:author="Tran Huan" w:date="2018-12-03T01:23:00Z">
                <w:pPr>
                  <w:jc w:val="center"/>
                </w:pPr>
              </w:pPrChange>
            </w:pPr>
            <w:ins w:id="40044" w:author="phuong vu" w:date="2018-11-21T20:09:00Z">
              <w:del w:id="40045" w:author="Tran Huan" w:date="2018-11-25T22:00:00Z">
                <w:r w:rsidDel="00096943">
                  <w:rPr>
                    <w:lang w:val="en-US"/>
                  </w:rPr>
                  <w:delText>X</w:delText>
                </w:r>
                <w:bookmarkStart w:id="40046" w:name="_Toc531004745"/>
                <w:bookmarkStart w:id="40047" w:name="_Toc531006662"/>
                <w:bookmarkStart w:id="40048" w:name="_Toc531572655"/>
                <w:bookmarkStart w:id="40049" w:name="_Toc531576503"/>
                <w:bookmarkStart w:id="40050" w:name="_Toc531580244"/>
                <w:bookmarkStart w:id="40051" w:name="_Toc531583982"/>
                <w:bookmarkEnd w:id="40046"/>
                <w:bookmarkEnd w:id="40047"/>
                <w:bookmarkEnd w:id="40048"/>
                <w:bookmarkEnd w:id="40049"/>
                <w:bookmarkEnd w:id="40050"/>
                <w:bookmarkEnd w:id="40051"/>
              </w:del>
            </w:ins>
          </w:p>
        </w:tc>
        <w:bookmarkStart w:id="40052" w:name="_Toc531004746"/>
        <w:bookmarkStart w:id="40053" w:name="_Toc531006663"/>
        <w:bookmarkStart w:id="40054" w:name="_Toc531572656"/>
        <w:bookmarkStart w:id="40055" w:name="_Toc531576504"/>
        <w:bookmarkStart w:id="40056" w:name="_Toc531580245"/>
        <w:bookmarkStart w:id="40057" w:name="_Toc531583983"/>
        <w:bookmarkEnd w:id="40052"/>
        <w:bookmarkEnd w:id="40053"/>
        <w:bookmarkEnd w:id="40054"/>
        <w:bookmarkEnd w:id="40055"/>
        <w:bookmarkEnd w:id="40056"/>
        <w:bookmarkEnd w:id="40057"/>
      </w:tr>
      <w:tr w:rsidR="00692A1B" w:rsidDel="00096943" w14:paraId="2028EBE1" w14:textId="1C2AF2DB" w:rsidTr="00D41CA7">
        <w:trPr>
          <w:ins w:id="40058" w:author="phuong vu" w:date="2018-11-21T20:09:00Z"/>
          <w:del w:id="40059" w:author="Tran Huan" w:date="2018-11-25T22:00:00Z"/>
        </w:trPr>
        <w:tc>
          <w:tcPr>
            <w:tcW w:w="797" w:type="dxa"/>
          </w:tcPr>
          <w:p w14:paraId="37D2142C" w14:textId="6B2C7AB7" w:rsidR="00692A1B" w:rsidDel="00096943" w:rsidRDefault="00692A1B" w:rsidP="00D10B12">
            <w:pPr>
              <w:spacing w:line="288" w:lineRule="auto"/>
              <w:contextualSpacing/>
              <w:jc w:val="center"/>
              <w:rPr>
                <w:ins w:id="40060" w:author="phuong vu" w:date="2018-11-21T20:09:00Z"/>
                <w:del w:id="40061" w:author="Tran Huan" w:date="2018-11-25T22:00:00Z"/>
                <w:lang w:val="en-US"/>
              </w:rPr>
              <w:pPrChange w:id="40062" w:author="Tran Huan" w:date="2018-12-03T01:23:00Z">
                <w:pPr>
                  <w:spacing w:line="360" w:lineRule="auto"/>
                  <w:jc w:val="center"/>
                </w:pPr>
              </w:pPrChange>
            </w:pPr>
            <w:ins w:id="40063" w:author="phuong vu" w:date="2018-11-21T20:09:00Z">
              <w:del w:id="40064" w:author="Tran Huan" w:date="2018-11-25T22:00:00Z">
                <w:r w:rsidDel="00096943">
                  <w:rPr>
                    <w:lang w:val="en-US"/>
                  </w:rPr>
                  <w:delText>8</w:delText>
                </w:r>
                <w:bookmarkStart w:id="40065" w:name="_Toc531004747"/>
                <w:bookmarkStart w:id="40066" w:name="_Toc531006664"/>
                <w:bookmarkStart w:id="40067" w:name="_Toc531572657"/>
                <w:bookmarkStart w:id="40068" w:name="_Toc531576505"/>
                <w:bookmarkStart w:id="40069" w:name="_Toc531580246"/>
                <w:bookmarkStart w:id="40070" w:name="_Toc531583984"/>
                <w:bookmarkEnd w:id="40065"/>
                <w:bookmarkEnd w:id="40066"/>
                <w:bookmarkEnd w:id="40067"/>
                <w:bookmarkEnd w:id="40068"/>
                <w:bookmarkEnd w:id="40069"/>
                <w:bookmarkEnd w:id="40070"/>
              </w:del>
            </w:ins>
          </w:p>
        </w:tc>
        <w:tc>
          <w:tcPr>
            <w:tcW w:w="2368" w:type="dxa"/>
          </w:tcPr>
          <w:p w14:paraId="115CB1B5" w14:textId="246CA61C" w:rsidR="00692A1B" w:rsidDel="00096943" w:rsidRDefault="00692A1B" w:rsidP="00D10B12">
            <w:pPr>
              <w:spacing w:line="288" w:lineRule="auto"/>
              <w:contextualSpacing/>
              <w:rPr>
                <w:ins w:id="40071" w:author="phuong vu" w:date="2018-11-21T20:09:00Z"/>
                <w:del w:id="40072" w:author="Tran Huan" w:date="2018-11-25T22:00:00Z"/>
                <w:lang w:val="en-US"/>
              </w:rPr>
              <w:pPrChange w:id="40073" w:author="Tran Huan" w:date="2018-12-03T01:23:00Z">
                <w:pPr>
                  <w:spacing w:line="360" w:lineRule="auto"/>
                </w:pPr>
              </w:pPrChange>
            </w:pPr>
            <w:ins w:id="40074" w:author="phuong vu" w:date="2018-11-21T20:09:00Z">
              <w:del w:id="40075" w:author="Tran Huan" w:date="2018-11-25T22:00:00Z">
                <w:r w:rsidDel="00096943">
                  <w:rPr>
                    <w:lang w:val="en-US"/>
                  </w:rPr>
                  <w:delText>unit_price</w:delText>
                </w:r>
                <w:bookmarkStart w:id="40076" w:name="_Toc531004748"/>
                <w:bookmarkStart w:id="40077" w:name="_Toc531006665"/>
                <w:bookmarkStart w:id="40078" w:name="_Toc531572658"/>
                <w:bookmarkStart w:id="40079" w:name="_Toc531576506"/>
                <w:bookmarkStart w:id="40080" w:name="_Toc531580247"/>
                <w:bookmarkStart w:id="40081" w:name="_Toc531583985"/>
                <w:bookmarkEnd w:id="40076"/>
                <w:bookmarkEnd w:id="40077"/>
                <w:bookmarkEnd w:id="40078"/>
                <w:bookmarkEnd w:id="40079"/>
                <w:bookmarkEnd w:id="40080"/>
                <w:bookmarkEnd w:id="40081"/>
              </w:del>
            </w:ins>
          </w:p>
        </w:tc>
        <w:tc>
          <w:tcPr>
            <w:tcW w:w="1414" w:type="dxa"/>
          </w:tcPr>
          <w:p w14:paraId="2C1A1870" w14:textId="772D3BBD" w:rsidR="00692A1B" w:rsidDel="00096943" w:rsidRDefault="00692A1B" w:rsidP="00D10B12">
            <w:pPr>
              <w:spacing w:line="288" w:lineRule="auto"/>
              <w:contextualSpacing/>
              <w:jc w:val="center"/>
              <w:rPr>
                <w:ins w:id="40082" w:author="phuong vu" w:date="2018-11-21T20:09:00Z"/>
                <w:del w:id="40083" w:author="Tran Huan" w:date="2018-11-25T22:00:00Z"/>
                <w:lang w:val="en-US"/>
              </w:rPr>
              <w:pPrChange w:id="40084" w:author="Tran Huan" w:date="2018-12-03T01:23:00Z">
                <w:pPr>
                  <w:spacing w:line="360" w:lineRule="auto"/>
                  <w:jc w:val="center"/>
                </w:pPr>
              </w:pPrChange>
            </w:pPr>
            <w:bookmarkStart w:id="40085" w:name="_Toc531004749"/>
            <w:bookmarkStart w:id="40086" w:name="_Toc531006666"/>
            <w:bookmarkStart w:id="40087" w:name="_Toc531572659"/>
            <w:bookmarkStart w:id="40088" w:name="_Toc531576507"/>
            <w:bookmarkStart w:id="40089" w:name="_Toc531580248"/>
            <w:bookmarkStart w:id="40090" w:name="_Toc531583986"/>
            <w:bookmarkEnd w:id="40085"/>
            <w:bookmarkEnd w:id="40086"/>
            <w:bookmarkEnd w:id="40087"/>
            <w:bookmarkEnd w:id="40088"/>
            <w:bookmarkEnd w:id="40089"/>
            <w:bookmarkEnd w:id="40090"/>
          </w:p>
        </w:tc>
        <w:tc>
          <w:tcPr>
            <w:tcW w:w="1395" w:type="dxa"/>
          </w:tcPr>
          <w:p w14:paraId="0028568F" w14:textId="1D59AB03" w:rsidR="00692A1B" w:rsidDel="00096943" w:rsidRDefault="00692A1B" w:rsidP="00D10B12">
            <w:pPr>
              <w:spacing w:line="288" w:lineRule="auto"/>
              <w:contextualSpacing/>
              <w:jc w:val="center"/>
              <w:rPr>
                <w:ins w:id="40091" w:author="phuong vu" w:date="2018-11-21T20:09:00Z"/>
                <w:del w:id="40092" w:author="Tran Huan" w:date="2018-11-25T22:00:00Z"/>
                <w:lang w:val="en-US"/>
              </w:rPr>
              <w:pPrChange w:id="40093" w:author="Tran Huan" w:date="2018-12-03T01:23:00Z">
                <w:pPr>
                  <w:spacing w:line="360" w:lineRule="auto"/>
                  <w:jc w:val="center"/>
                </w:pPr>
              </w:pPrChange>
            </w:pPr>
            <w:bookmarkStart w:id="40094" w:name="_Toc531004750"/>
            <w:bookmarkStart w:id="40095" w:name="_Toc531006667"/>
            <w:bookmarkStart w:id="40096" w:name="_Toc531572660"/>
            <w:bookmarkStart w:id="40097" w:name="_Toc531576508"/>
            <w:bookmarkStart w:id="40098" w:name="_Toc531580249"/>
            <w:bookmarkStart w:id="40099" w:name="_Toc531583987"/>
            <w:bookmarkEnd w:id="40094"/>
            <w:bookmarkEnd w:id="40095"/>
            <w:bookmarkEnd w:id="40096"/>
            <w:bookmarkEnd w:id="40097"/>
            <w:bookmarkEnd w:id="40098"/>
            <w:bookmarkEnd w:id="40099"/>
          </w:p>
        </w:tc>
        <w:tc>
          <w:tcPr>
            <w:tcW w:w="1397" w:type="dxa"/>
          </w:tcPr>
          <w:p w14:paraId="268D6592" w14:textId="1402548E" w:rsidR="00692A1B" w:rsidDel="00096943" w:rsidRDefault="00692A1B" w:rsidP="00D10B12">
            <w:pPr>
              <w:spacing w:line="288" w:lineRule="auto"/>
              <w:contextualSpacing/>
              <w:jc w:val="center"/>
              <w:rPr>
                <w:ins w:id="40100" w:author="phuong vu" w:date="2018-11-21T20:09:00Z"/>
                <w:del w:id="40101" w:author="Tran Huan" w:date="2018-11-25T22:00:00Z"/>
                <w:lang w:val="en-US"/>
              </w:rPr>
              <w:pPrChange w:id="40102" w:author="Tran Huan" w:date="2018-12-03T01:23:00Z">
                <w:pPr>
                  <w:spacing w:line="360" w:lineRule="auto"/>
                  <w:jc w:val="center"/>
                </w:pPr>
              </w:pPrChange>
            </w:pPr>
            <w:bookmarkStart w:id="40103" w:name="_Toc531004751"/>
            <w:bookmarkStart w:id="40104" w:name="_Toc531006668"/>
            <w:bookmarkStart w:id="40105" w:name="_Toc531572661"/>
            <w:bookmarkStart w:id="40106" w:name="_Toc531576509"/>
            <w:bookmarkStart w:id="40107" w:name="_Toc531580250"/>
            <w:bookmarkStart w:id="40108" w:name="_Toc531583988"/>
            <w:bookmarkEnd w:id="40103"/>
            <w:bookmarkEnd w:id="40104"/>
            <w:bookmarkEnd w:id="40105"/>
            <w:bookmarkEnd w:id="40106"/>
            <w:bookmarkEnd w:id="40107"/>
            <w:bookmarkEnd w:id="40108"/>
          </w:p>
        </w:tc>
        <w:tc>
          <w:tcPr>
            <w:tcW w:w="1406" w:type="dxa"/>
          </w:tcPr>
          <w:p w14:paraId="197E5FAB" w14:textId="3872837C" w:rsidR="00692A1B" w:rsidDel="00096943" w:rsidRDefault="00692A1B" w:rsidP="00D10B12">
            <w:pPr>
              <w:spacing w:line="288" w:lineRule="auto"/>
              <w:contextualSpacing/>
              <w:jc w:val="center"/>
              <w:rPr>
                <w:ins w:id="40109" w:author="phuong vu" w:date="2018-11-21T20:09:00Z"/>
                <w:del w:id="40110" w:author="Tran Huan" w:date="2018-11-25T22:00:00Z"/>
                <w:lang w:val="en-US"/>
              </w:rPr>
              <w:pPrChange w:id="40111" w:author="Tran Huan" w:date="2018-12-03T01:23:00Z">
                <w:pPr>
                  <w:jc w:val="center"/>
                </w:pPr>
              </w:pPrChange>
            </w:pPr>
            <w:ins w:id="40112" w:author="phuong vu" w:date="2018-11-21T20:09:00Z">
              <w:del w:id="40113" w:author="Tran Huan" w:date="2018-11-25T22:00:00Z">
                <w:r w:rsidDel="00096943">
                  <w:rPr>
                    <w:lang w:val="en-US"/>
                  </w:rPr>
                  <w:delText>X</w:delText>
                </w:r>
                <w:bookmarkStart w:id="40114" w:name="_Toc531004752"/>
                <w:bookmarkStart w:id="40115" w:name="_Toc531006669"/>
                <w:bookmarkStart w:id="40116" w:name="_Toc531572662"/>
                <w:bookmarkStart w:id="40117" w:name="_Toc531576510"/>
                <w:bookmarkStart w:id="40118" w:name="_Toc531580251"/>
                <w:bookmarkStart w:id="40119" w:name="_Toc531583989"/>
                <w:bookmarkEnd w:id="40114"/>
                <w:bookmarkEnd w:id="40115"/>
                <w:bookmarkEnd w:id="40116"/>
                <w:bookmarkEnd w:id="40117"/>
                <w:bookmarkEnd w:id="40118"/>
                <w:bookmarkEnd w:id="40119"/>
              </w:del>
            </w:ins>
          </w:p>
        </w:tc>
        <w:bookmarkStart w:id="40120" w:name="_Toc531004753"/>
        <w:bookmarkStart w:id="40121" w:name="_Toc531006670"/>
        <w:bookmarkStart w:id="40122" w:name="_Toc531572663"/>
        <w:bookmarkStart w:id="40123" w:name="_Toc531576511"/>
        <w:bookmarkStart w:id="40124" w:name="_Toc531580252"/>
        <w:bookmarkStart w:id="40125" w:name="_Toc531583990"/>
        <w:bookmarkEnd w:id="40120"/>
        <w:bookmarkEnd w:id="40121"/>
        <w:bookmarkEnd w:id="40122"/>
        <w:bookmarkEnd w:id="40123"/>
        <w:bookmarkEnd w:id="40124"/>
        <w:bookmarkEnd w:id="40125"/>
      </w:tr>
      <w:tr w:rsidR="00692A1B" w:rsidDel="00096943" w14:paraId="2A66D51F" w14:textId="433B238F" w:rsidTr="00D41CA7">
        <w:trPr>
          <w:ins w:id="40126" w:author="phuong vu" w:date="2018-11-21T20:09:00Z"/>
          <w:del w:id="40127" w:author="Tran Huan" w:date="2018-11-25T22:00:00Z"/>
        </w:trPr>
        <w:tc>
          <w:tcPr>
            <w:tcW w:w="797" w:type="dxa"/>
          </w:tcPr>
          <w:p w14:paraId="5CEDD886" w14:textId="36B387FD" w:rsidR="00692A1B" w:rsidDel="00096943" w:rsidRDefault="00692A1B" w:rsidP="00D10B12">
            <w:pPr>
              <w:spacing w:line="288" w:lineRule="auto"/>
              <w:contextualSpacing/>
              <w:jc w:val="center"/>
              <w:rPr>
                <w:ins w:id="40128" w:author="phuong vu" w:date="2018-11-21T20:09:00Z"/>
                <w:del w:id="40129" w:author="Tran Huan" w:date="2018-11-25T22:00:00Z"/>
                <w:lang w:val="en-US"/>
              </w:rPr>
              <w:pPrChange w:id="40130" w:author="Tran Huan" w:date="2018-12-03T01:23:00Z">
                <w:pPr>
                  <w:spacing w:line="360" w:lineRule="auto"/>
                  <w:jc w:val="center"/>
                </w:pPr>
              </w:pPrChange>
            </w:pPr>
            <w:ins w:id="40131" w:author="phuong vu" w:date="2018-11-21T20:09:00Z">
              <w:del w:id="40132" w:author="Tran Huan" w:date="2018-11-25T22:00:00Z">
                <w:r w:rsidDel="00096943">
                  <w:rPr>
                    <w:lang w:val="en-US"/>
                  </w:rPr>
                  <w:delText>9</w:delText>
                </w:r>
                <w:bookmarkStart w:id="40133" w:name="_Toc531004754"/>
                <w:bookmarkStart w:id="40134" w:name="_Toc531006671"/>
                <w:bookmarkStart w:id="40135" w:name="_Toc531572664"/>
                <w:bookmarkStart w:id="40136" w:name="_Toc531576512"/>
                <w:bookmarkStart w:id="40137" w:name="_Toc531580253"/>
                <w:bookmarkStart w:id="40138" w:name="_Toc531583991"/>
                <w:bookmarkEnd w:id="40133"/>
                <w:bookmarkEnd w:id="40134"/>
                <w:bookmarkEnd w:id="40135"/>
                <w:bookmarkEnd w:id="40136"/>
                <w:bookmarkEnd w:id="40137"/>
                <w:bookmarkEnd w:id="40138"/>
              </w:del>
            </w:ins>
          </w:p>
        </w:tc>
        <w:tc>
          <w:tcPr>
            <w:tcW w:w="2368" w:type="dxa"/>
          </w:tcPr>
          <w:p w14:paraId="2B9878F4" w14:textId="2074B2E1" w:rsidR="00692A1B" w:rsidDel="00096943" w:rsidRDefault="00692A1B" w:rsidP="00D10B12">
            <w:pPr>
              <w:spacing w:line="288" w:lineRule="auto"/>
              <w:contextualSpacing/>
              <w:rPr>
                <w:ins w:id="40139" w:author="phuong vu" w:date="2018-11-21T20:09:00Z"/>
                <w:del w:id="40140" w:author="Tran Huan" w:date="2018-11-25T22:00:00Z"/>
                <w:lang w:val="en-US"/>
              </w:rPr>
              <w:pPrChange w:id="40141" w:author="Tran Huan" w:date="2018-12-03T01:23:00Z">
                <w:pPr>
                  <w:spacing w:line="360" w:lineRule="auto"/>
                </w:pPr>
              </w:pPrChange>
            </w:pPr>
            <w:ins w:id="40142" w:author="phuong vu" w:date="2018-11-21T20:09:00Z">
              <w:del w:id="40143" w:author="Tran Huan" w:date="2018-11-25T22:00:00Z">
                <w:r w:rsidDel="00096943">
                  <w:rPr>
                    <w:lang w:val="en-US"/>
                  </w:rPr>
                  <w:delText>time_schedule</w:delText>
                </w:r>
                <w:bookmarkStart w:id="40144" w:name="_Toc531004755"/>
                <w:bookmarkStart w:id="40145" w:name="_Toc531006672"/>
                <w:bookmarkStart w:id="40146" w:name="_Toc531572665"/>
                <w:bookmarkStart w:id="40147" w:name="_Toc531576513"/>
                <w:bookmarkStart w:id="40148" w:name="_Toc531580254"/>
                <w:bookmarkStart w:id="40149" w:name="_Toc531583992"/>
                <w:bookmarkEnd w:id="40144"/>
                <w:bookmarkEnd w:id="40145"/>
                <w:bookmarkEnd w:id="40146"/>
                <w:bookmarkEnd w:id="40147"/>
                <w:bookmarkEnd w:id="40148"/>
                <w:bookmarkEnd w:id="40149"/>
              </w:del>
            </w:ins>
          </w:p>
        </w:tc>
        <w:tc>
          <w:tcPr>
            <w:tcW w:w="1414" w:type="dxa"/>
          </w:tcPr>
          <w:p w14:paraId="1364EE2D" w14:textId="37FF1D88" w:rsidR="00692A1B" w:rsidDel="00096943" w:rsidRDefault="00692A1B" w:rsidP="00D10B12">
            <w:pPr>
              <w:spacing w:line="288" w:lineRule="auto"/>
              <w:contextualSpacing/>
              <w:jc w:val="center"/>
              <w:rPr>
                <w:ins w:id="40150" w:author="phuong vu" w:date="2018-11-21T20:09:00Z"/>
                <w:del w:id="40151" w:author="Tran Huan" w:date="2018-11-25T22:00:00Z"/>
                <w:lang w:val="en-US"/>
              </w:rPr>
              <w:pPrChange w:id="40152" w:author="Tran Huan" w:date="2018-12-03T01:23:00Z">
                <w:pPr>
                  <w:spacing w:line="360" w:lineRule="auto"/>
                  <w:jc w:val="center"/>
                </w:pPr>
              </w:pPrChange>
            </w:pPr>
            <w:bookmarkStart w:id="40153" w:name="_Toc531004756"/>
            <w:bookmarkStart w:id="40154" w:name="_Toc531006673"/>
            <w:bookmarkStart w:id="40155" w:name="_Toc531572666"/>
            <w:bookmarkStart w:id="40156" w:name="_Toc531576514"/>
            <w:bookmarkStart w:id="40157" w:name="_Toc531580255"/>
            <w:bookmarkStart w:id="40158" w:name="_Toc531583993"/>
            <w:bookmarkEnd w:id="40153"/>
            <w:bookmarkEnd w:id="40154"/>
            <w:bookmarkEnd w:id="40155"/>
            <w:bookmarkEnd w:id="40156"/>
            <w:bookmarkEnd w:id="40157"/>
            <w:bookmarkEnd w:id="40158"/>
          </w:p>
        </w:tc>
        <w:tc>
          <w:tcPr>
            <w:tcW w:w="1395" w:type="dxa"/>
          </w:tcPr>
          <w:p w14:paraId="2211FD68" w14:textId="511CC24C" w:rsidR="00692A1B" w:rsidDel="00096943" w:rsidRDefault="00692A1B" w:rsidP="00D10B12">
            <w:pPr>
              <w:spacing w:line="288" w:lineRule="auto"/>
              <w:contextualSpacing/>
              <w:jc w:val="center"/>
              <w:rPr>
                <w:ins w:id="40159" w:author="phuong vu" w:date="2018-11-21T20:09:00Z"/>
                <w:del w:id="40160" w:author="Tran Huan" w:date="2018-11-25T22:00:00Z"/>
                <w:lang w:val="en-US"/>
              </w:rPr>
              <w:pPrChange w:id="40161" w:author="Tran Huan" w:date="2018-12-03T01:23:00Z">
                <w:pPr>
                  <w:spacing w:line="360" w:lineRule="auto"/>
                  <w:jc w:val="center"/>
                </w:pPr>
              </w:pPrChange>
            </w:pPr>
            <w:bookmarkStart w:id="40162" w:name="_Toc531004757"/>
            <w:bookmarkStart w:id="40163" w:name="_Toc531006674"/>
            <w:bookmarkStart w:id="40164" w:name="_Toc531572667"/>
            <w:bookmarkStart w:id="40165" w:name="_Toc531576515"/>
            <w:bookmarkStart w:id="40166" w:name="_Toc531580256"/>
            <w:bookmarkStart w:id="40167" w:name="_Toc531583994"/>
            <w:bookmarkEnd w:id="40162"/>
            <w:bookmarkEnd w:id="40163"/>
            <w:bookmarkEnd w:id="40164"/>
            <w:bookmarkEnd w:id="40165"/>
            <w:bookmarkEnd w:id="40166"/>
            <w:bookmarkEnd w:id="40167"/>
          </w:p>
        </w:tc>
        <w:tc>
          <w:tcPr>
            <w:tcW w:w="1397" w:type="dxa"/>
          </w:tcPr>
          <w:p w14:paraId="27333615" w14:textId="5756B9EC" w:rsidR="00692A1B" w:rsidDel="00096943" w:rsidRDefault="00692A1B" w:rsidP="00D10B12">
            <w:pPr>
              <w:spacing w:line="288" w:lineRule="auto"/>
              <w:contextualSpacing/>
              <w:jc w:val="center"/>
              <w:rPr>
                <w:ins w:id="40168" w:author="phuong vu" w:date="2018-11-21T20:09:00Z"/>
                <w:del w:id="40169" w:author="Tran Huan" w:date="2018-11-25T22:00:00Z"/>
                <w:lang w:val="en-US"/>
              </w:rPr>
              <w:pPrChange w:id="40170" w:author="Tran Huan" w:date="2018-12-03T01:23:00Z">
                <w:pPr>
                  <w:spacing w:line="360" w:lineRule="auto"/>
                  <w:jc w:val="center"/>
                </w:pPr>
              </w:pPrChange>
            </w:pPr>
            <w:bookmarkStart w:id="40171" w:name="_Toc531004758"/>
            <w:bookmarkStart w:id="40172" w:name="_Toc531006675"/>
            <w:bookmarkStart w:id="40173" w:name="_Toc531572668"/>
            <w:bookmarkStart w:id="40174" w:name="_Toc531576516"/>
            <w:bookmarkStart w:id="40175" w:name="_Toc531580257"/>
            <w:bookmarkStart w:id="40176" w:name="_Toc531583995"/>
            <w:bookmarkEnd w:id="40171"/>
            <w:bookmarkEnd w:id="40172"/>
            <w:bookmarkEnd w:id="40173"/>
            <w:bookmarkEnd w:id="40174"/>
            <w:bookmarkEnd w:id="40175"/>
            <w:bookmarkEnd w:id="40176"/>
          </w:p>
        </w:tc>
        <w:tc>
          <w:tcPr>
            <w:tcW w:w="1406" w:type="dxa"/>
          </w:tcPr>
          <w:p w14:paraId="72AE790D" w14:textId="3527642F" w:rsidR="00692A1B" w:rsidDel="00096943" w:rsidRDefault="00692A1B" w:rsidP="00D10B12">
            <w:pPr>
              <w:spacing w:line="288" w:lineRule="auto"/>
              <w:contextualSpacing/>
              <w:jc w:val="center"/>
              <w:rPr>
                <w:ins w:id="40177" w:author="phuong vu" w:date="2018-11-21T20:09:00Z"/>
                <w:del w:id="40178" w:author="Tran Huan" w:date="2018-11-25T22:00:00Z"/>
                <w:lang w:val="en-US"/>
              </w:rPr>
              <w:pPrChange w:id="40179" w:author="Tran Huan" w:date="2018-12-03T01:23:00Z">
                <w:pPr>
                  <w:jc w:val="center"/>
                </w:pPr>
              </w:pPrChange>
            </w:pPr>
            <w:ins w:id="40180" w:author="phuong vu" w:date="2018-11-21T20:09:00Z">
              <w:del w:id="40181" w:author="Tran Huan" w:date="2018-11-25T22:00:00Z">
                <w:r w:rsidDel="00096943">
                  <w:rPr>
                    <w:lang w:val="en-US"/>
                  </w:rPr>
                  <w:delText>X</w:delText>
                </w:r>
                <w:bookmarkStart w:id="40182" w:name="_Toc531004759"/>
                <w:bookmarkStart w:id="40183" w:name="_Toc531006676"/>
                <w:bookmarkStart w:id="40184" w:name="_Toc531572669"/>
                <w:bookmarkStart w:id="40185" w:name="_Toc531576517"/>
                <w:bookmarkStart w:id="40186" w:name="_Toc531580258"/>
                <w:bookmarkStart w:id="40187" w:name="_Toc531583996"/>
                <w:bookmarkEnd w:id="40182"/>
                <w:bookmarkEnd w:id="40183"/>
                <w:bookmarkEnd w:id="40184"/>
                <w:bookmarkEnd w:id="40185"/>
                <w:bookmarkEnd w:id="40186"/>
                <w:bookmarkEnd w:id="40187"/>
              </w:del>
            </w:ins>
          </w:p>
        </w:tc>
        <w:bookmarkStart w:id="40188" w:name="_Toc531004760"/>
        <w:bookmarkStart w:id="40189" w:name="_Toc531006677"/>
        <w:bookmarkStart w:id="40190" w:name="_Toc531572670"/>
        <w:bookmarkStart w:id="40191" w:name="_Toc531576518"/>
        <w:bookmarkStart w:id="40192" w:name="_Toc531580259"/>
        <w:bookmarkStart w:id="40193" w:name="_Toc531583997"/>
        <w:bookmarkEnd w:id="40188"/>
        <w:bookmarkEnd w:id="40189"/>
        <w:bookmarkEnd w:id="40190"/>
        <w:bookmarkEnd w:id="40191"/>
        <w:bookmarkEnd w:id="40192"/>
        <w:bookmarkEnd w:id="40193"/>
      </w:tr>
      <w:tr w:rsidR="00692A1B" w:rsidDel="00096943" w14:paraId="6914CB25" w14:textId="02EB6B64" w:rsidTr="00D41CA7">
        <w:trPr>
          <w:ins w:id="40194" w:author="phuong vu" w:date="2018-11-21T20:09:00Z"/>
          <w:del w:id="40195" w:author="Tran Huan" w:date="2018-11-25T22:00:00Z"/>
        </w:trPr>
        <w:tc>
          <w:tcPr>
            <w:tcW w:w="797" w:type="dxa"/>
          </w:tcPr>
          <w:p w14:paraId="460AC13B" w14:textId="4ECFFF89" w:rsidR="00692A1B" w:rsidDel="00096943" w:rsidRDefault="00692A1B" w:rsidP="00D10B12">
            <w:pPr>
              <w:spacing w:line="288" w:lineRule="auto"/>
              <w:contextualSpacing/>
              <w:jc w:val="center"/>
              <w:rPr>
                <w:ins w:id="40196" w:author="phuong vu" w:date="2018-11-21T20:09:00Z"/>
                <w:del w:id="40197" w:author="Tran Huan" w:date="2018-11-25T22:00:00Z"/>
                <w:lang w:val="en-US"/>
              </w:rPr>
              <w:pPrChange w:id="40198" w:author="Tran Huan" w:date="2018-12-03T01:23:00Z">
                <w:pPr>
                  <w:spacing w:line="360" w:lineRule="auto"/>
                  <w:jc w:val="center"/>
                </w:pPr>
              </w:pPrChange>
            </w:pPr>
            <w:ins w:id="40199" w:author="phuong vu" w:date="2018-11-21T20:09:00Z">
              <w:del w:id="40200" w:author="Tran Huan" w:date="2018-11-25T22:00:00Z">
                <w:r w:rsidDel="00096943">
                  <w:rPr>
                    <w:lang w:val="en-US"/>
                  </w:rPr>
                  <w:delText>10</w:delText>
                </w:r>
                <w:bookmarkStart w:id="40201" w:name="_Toc531004761"/>
                <w:bookmarkStart w:id="40202" w:name="_Toc531006678"/>
                <w:bookmarkStart w:id="40203" w:name="_Toc531572671"/>
                <w:bookmarkStart w:id="40204" w:name="_Toc531576519"/>
                <w:bookmarkStart w:id="40205" w:name="_Toc531580260"/>
                <w:bookmarkStart w:id="40206" w:name="_Toc531583998"/>
                <w:bookmarkEnd w:id="40201"/>
                <w:bookmarkEnd w:id="40202"/>
                <w:bookmarkEnd w:id="40203"/>
                <w:bookmarkEnd w:id="40204"/>
                <w:bookmarkEnd w:id="40205"/>
                <w:bookmarkEnd w:id="40206"/>
              </w:del>
            </w:ins>
          </w:p>
        </w:tc>
        <w:tc>
          <w:tcPr>
            <w:tcW w:w="2368" w:type="dxa"/>
          </w:tcPr>
          <w:p w14:paraId="25A3CC67" w14:textId="1C8B1BC4" w:rsidR="00692A1B" w:rsidDel="00096943" w:rsidRDefault="00692A1B" w:rsidP="00D10B12">
            <w:pPr>
              <w:spacing w:line="288" w:lineRule="auto"/>
              <w:contextualSpacing/>
              <w:rPr>
                <w:ins w:id="40207" w:author="phuong vu" w:date="2018-11-21T20:09:00Z"/>
                <w:del w:id="40208" w:author="Tran Huan" w:date="2018-11-25T22:00:00Z"/>
                <w:lang w:val="en-US"/>
              </w:rPr>
              <w:pPrChange w:id="40209" w:author="Tran Huan" w:date="2018-12-03T01:23:00Z">
                <w:pPr>
                  <w:spacing w:line="360" w:lineRule="auto"/>
                </w:pPr>
              </w:pPrChange>
            </w:pPr>
            <w:ins w:id="40210" w:author="phuong vu" w:date="2018-11-21T20:09:00Z">
              <w:del w:id="40211" w:author="Tran Huan" w:date="2018-11-25T22:00:00Z">
                <w:r w:rsidDel="00096943">
                  <w:rPr>
                    <w:lang w:val="en-US"/>
                  </w:rPr>
                  <w:delText>branch</w:delText>
                </w:r>
                <w:bookmarkStart w:id="40212" w:name="_Toc531004762"/>
                <w:bookmarkStart w:id="40213" w:name="_Toc531006679"/>
                <w:bookmarkStart w:id="40214" w:name="_Toc531572672"/>
                <w:bookmarkStart w:id="40215" w:name="_Toc531576520"/>
                <w:bookmarkStart w:id="40216" w:name="_Toc531580261"/>
                <w:bookmarkStart w:id="40217" w:name="_Toc531583999"/>
                <w:bookmarkEnd w:id="40212"/>
                <w:bookmarkEnd w:id="40213"/>
                <w:bookmarkEnd w:id="40214"/>
                <w:bookmarkEnd w:id="40215"/>
                <w:bookmarkEnd w:id="40216"/>
                <w:bookmarkEnd w:id="40217"/>
              </w:del>
            </w:ins>
          </w:p>
        </w:tc>
        <w:tc>
          <w:tcPr>
            <w:tcW w:w="1414" w:type="dxa"/>
          </w:tcPr>
          <w:p w14:paraId="17E54856" w14:textId="1FB4DE62" w:rsidR="00692A1B" w:rsidDel="00096943" w:rsidRDefault="00692A1B" w:rsidP="00D10B12">
            <w:pPr>
              <w:spacing w:line="288" w:lineRule="auto"/>
              <w:contextualSpacing/>
              <w:jc w:val="center"/>
              <w:rPr>
                <w:ins w:id="40218" w:author="phuong vu" w:date="2018-11-21T20:09:00Z"/>
                <w:del w:id="40219" w:author="Tran Huan" w:date="2018-11-25T22:00:00Z"/>
                <w:lang w:val="en-US"/>
              </w:rPr>
              <w:pPrChange w:id="40220" w:author="Tran Huan" w:date="2018-12-03T01:23:00Z">
                <w:pPr>
                  <w:spacing w:line="360" w:lineRule="auto"/>
                  <w:jc w:val="center"/>
                </w:pPr>
              </w:pPrChange>
            </w:pPr>
            <w:bookmarkStart w:id="40221" w:name="_Toc531004763"/>
            <w:bookmarkStart w:id="40222" w:name="_Toc531006680"/>
            <w:bookmarkStart w:id="40223" w:name="_Toc531572673"/>
            <w:bookmarkStart w:id="40224" w:name="_Toc531576521"/>
            <w:bookmarkStart w:id="40225" w:name="_Toc531580262"/>
            <w:bookmarkStart w:id="40226" w:name="_Toc531584000"/>
            <w:bookmarkEnd w:id="40221"/>
            <w:bookmarkEnd w:id="40222"/>
            <w:bookmarkEnd w:id="40223"/>
            <w:bookmarkEnd w:id="40224"/>
            <w:bookmarkEnd w:id="40225"/>
            <w:bookmarkEnd w:id="40226"/>
          </w:p>
        </w:tc>
        <w:tc>
          <w:tcPr>
            <w:tcW w:w="1395" w:type="dxa"/>
          </w:tcPr>
          <w:p w14:paraId="5214D891" w14:textId="78C42792" w:rsidR="00692A1B" w:rsidDel="00096943" w:rsidRDefault="00692A1B" w:rsidP="00D10B12">
            <w:pPr>
              <w:spacing w:line="288" w:lineRule="auto"/>
              <w:contextualSpacing/>
              <w:jc w:val="center"/>
              <w:rPr>
                <w:ins w:id="40227" w:author="phuong vu" w:date="2018-11-21T20:09:00Z"/>
                <w:del w:id="40228" w:author="Tran Huan" w:date="2018-11-25T22:00:00Z"/>
                <w:lang w:val="en-US"/>
              </w:rPr>
              <w:pPrChange w:id="40229" w:author="Tran Huan" w:date="2018-12-03T01:23:00Z">
                <w:pPr>
                  <w:spacing w:line="360" w:lineRule="auto"/>
                  <w:jc w:val="center"/>
                </w:pPr>
              </w:pPrChange>
            </w:pPr>
            <w:bookmarkStart w:id="40230" w:name="_Toc531004764"/>
            <w:bookmarkStart w:id="40231" w:name="_Toc531006681"/>
            <w:bookmarkStart w:id="40232" w:name="_Toc531572674"/>
            <w:bookmarkStart w:id="40233" w:name="_Toc531576522"/>
            <w:bookmarkStart w:id="40234" w:name="_Toc531580263"/>
            <w:bookmarkStart w:id="40235" w:name="_Toc531584001"/>
            <w:bookmarkEnd w:id="40230"/>
            <w:bookmarkEnd w:id="40231"/>
            <w:bookmarkEnd w:id="40232"/>
            <w:bookmarkEnd w:id="40233"/>
            <w:bookmarkEnd w:id="40234"/>
            <w:bookmarkEnd w:id="40235"/>
          </w:p>
        </w:tc>
        <w:tc>
          <w:tcPr>
            <w:tcW w:w="1397" w:type="dxa"/>
          </w:tcPr>
          <w:p w14:paraId="04C51DE7" w14:textId="182F014E" w:rsidR="00692A1B" w:rsidDel="00096943" w:rsidRDefault="00692A1B" w:rsidP="00D10B12">
            <w:pPr>
              <w:spacing w:line="288" w:lineRule="auto"/>
              <w:contextualSpacing/>
              <w:jc w:val="center"/>
              <w:rPr>
                <w:ins w:id="40236" w:author="phuong vu" w:date="2018-11-21T20:09:00Z"/>
                <w:del w:id="40237" w:author="Tran Huan" w:date="2018-11-25T22:00:00Z"/>
                <w:lang w:val="en-US"/>
              </w:rPr>
              <w:pPrChange w:id="40238" w:author="Tran Huan" w:date="2018-12-03T01:23:00Z">
                <w:pPr>
                  <w:spacing w:line="360" w:lineRule="auto"/>
                  <w:jc w:val="center"/>
                </w:pPr>
              </w:pPrChange>
            </w:pPr>
            <w:bookmarkStart w:id="40239" w:name="_Toc531004765"/>
            <w:bookmarkStart w:id="40240" w:name="_Toc531006682"/>
            <w:bookmarkStart w:id="40241" w:name="_Toc531572675"/>
            <w:bookmarkStart w:id="40242" w:name="_Toc531576523"/>
            <w:bookmarkStart w:id="40243" w:name="_Toc531580264"/>
            <w:bookmarkStart w:id="40244" w:name="_Toc531584002"/>
            <w:bookmarkEnd w:id="40239"/>
            <w:bookmarkEnd w:id="40240"/>
            <w:bookmarkEnd w:id="40241"/>
            <w:bookmarkEnd w:id="40242"/>
            <w:bookmarkEnd w:id="40243"/>
            <w:bookmarkEnd w:id="40244"/>
          </w:p>
        </w:tc>
        <w:tc>
          <w:tcPr>
            <w:tcW w:w="1406" w:type="dxa"/>
          </w:tcPr>
          <w:p w14:paraId="1918D7A0" w14:textId="5E51CB26" w:rsidR="00692A1B" w:rsidDel="00096943" w:rsidRDefault="00692A1B" w:rsidP="00D10B12">
            <w:pPr>
              <w:spacing w:line="288" w:lineRule="auto"/>
              <w:contextualSpacing/>
              <w:jc w:val="center"/>
              <w:rPr>
                <w:ins w:id="40245" w:author="phuong vu" w:date="2018-11-21T20:09:00Z"/>
                <w:del w:id="40246" w:author="Tran Huan" w:date="2018-11-25T22:00:00Z"/>
                <w:lang w:val="en-US"/>
              </w:rPr>
              <w:pPrChange w:id="40247" w:author="Tran Huan" w:date="2018-12-03T01:23:00Z">
                <w:pPr>
                  <w:jc w:val="center"/>
                </w:pPr>
              </w:pPrChange>
            </w:pPr>
            <w:ins w:id="40248" w:author="phuong vu" w:date="2018-11-21T20:09:00Z">
              <w:del w:id="40249" w:author="Tran Huan" w:date="2018-11-25T22:00:00Z">
                <w:r w:rsidDel="00096943">
                  <w:rPr>
                    <w:lang w:val="en-US"/>
                  </w:rPr>
                  <w:delText>X</w:delText>
                </w:r>
                <w:bookmarkStart w:id="40250" w:name="_Toc531004766"/>
                <w:bookmarkStart w:id="40251" w:name="_Toc531006683"/>
                <w:bookmarkStart w:id="40252" w:name="_Toc531572676"/>
                <w:bookmarkStart w:id="40253" w:name="_Toc531576524"/>
                <w:bookmarkStart w:id="40254" w:name="_Toc531580265"/>
                <w:bookmarkStart w:id="40255" w:name="_Toc531584003"/>
                <w:bookmarkEnd w:id="40250"/>
                <w:bookmarkEnd w:id="40251"/>
                <w:bookmarkEnd w:id="40252"/>
                <w:bookmarkEnd w:id="40253"/>
                <w:bookmarkEnd w:id="40254"/>
                <w:bookmarkEnd w:id="40255"/>
              </w:del>
            </w:ins>
          </w:p>
        </w:tc>
        <w:bookmarkStart w:id="40256" w:name="_Toc531004767"/>
        <w:bookmarkStart w:id="40257" w:name="_Toc531006684"/>
        <w:bookmarkStart w:id="40258" w:name="_Toc531572677"/>
        <w:bookmarkStart w:id="40259" w:name="_Toc531576525"/>
        <w:bookmarkStart w:id="40260" w:name="_Toc531580266"/>
        <w:bookmarkStart w:id="40261" w:name="_Toc531584004"/>
        <w:bookmarkEnd w:id="40256"/>
        <w:bookmarkEnd w:id="40257"/>
        <w:bookmarkEnd w:id="40258"/>
        <w:bookmarkEnd w:id="40259"/>
        <w:bookmarkEnd w:id="40260"/>
        <w:bookmarkEnd w:id="40261"/>
      </w:tr>
      <w:tr w:rsidR="00692A1B" w:rsidDel="00096943" w14:paraId="70DB0DA6" w14:textId="076AAD9F" w:rsidTr="00D41CA7">
        <w:trPr>
          <w:ins w:id="40262" w:author="phuong vu" w:date="2018-11-21T20:09:00Z"/>
          <w:del w:id="40263" w:author="Tran Huan" w:date="2018-11-25T22:00:00Z"/>
        </w:trPr>
        <w:tc>
          <w:tcPr>
            <w:tcW w:w="797" w:type="dxa"/>
          </w:tcPr>
          <w:p w14:paraId="5DC24938" w14:textId="1C83951A" w:rsidR="00692A1B" w:rsidDel="00096943" w:rsidRDefault="00692A1B" w:rsidP="00D10B12">
            <w:pPr>
              <w:spacing w:line="288" w:lineRule="auto"/>
              <w:contextualSpacing/>
              <w:jc w:val="center"/>
              <w:rPr>
                <w:ins w:id="40264" w:author="phuong vu" w:date="2018-11-21T20:09:00Z"/>
                <w:del w:id="40265" w:author="Tran Huan" w:date="2018-11-25T22:00:00Z"/>
                <w:lang w:val="en-US"/>
              </w:rPr>
              <w:pPrChange w:id="40266" w:author="Tran Huan" w:date="2018-12-03T01:23:00Z">
                <w:pPr>
                  <w:spacing w:line="360" w:lineRule="auto"/>
                  <w:jc w:val="center"/>
                </w:pPr>
              </w:pPrChange>
            </w:pPr>
            <w:ins w:id="40267" w:author="phuong vu" w:date="2018-11-21T20:09:00Z">
              <w:del w:id="40268" w:author="Tran Huan" w:date="2018-11-25T22:00:00Z">
                <w:r w:rsidDel="00096943">
                  <w:rPr>
                    <w:lang w:val="en-US"/>
                  </w:rPr>
                  <w:delText>11</w:delText>
                </w:r>
                <w:bookmarkStart w:id="40269" w:name="_Toc531004768"/>
                <w:bookmarkStart w:id="40270" w:name="_Toc531006685"/>
                <w:bookmarkStart w:id="40271" w:name="_Toc531572678"/>
                <w:bookmarkStart w:id="40272" w:name="_Toc531576526"/>
                <w:bookmarkStart w:id="40273" w:name="_Toc531580267"/>
                <w:bookmarkStart w:id="40274" w:name="_Toc531584005"/>
                <w:bookmarkEnd w:id="40269"/>
                <w:bookmarkEnd w:id="40270"/>
                <w:bookmarkEnd w:id="40271"/>
                <w:bookmarkEnd w:id="40272"/>
                <w:bookmarkEnd w:id="40273"/>
                <w:bookmarkEnd w:id="40274"/>
              </w:del>
            </w:ins>
          </w:p>
        </w:tc>
        <w:tc>
          <w:tcPr>
            <w:tcW w:w="2368" w:type="dxa"/>
          </w:tcPr>
          <w:p w14:paraId="017FD013" w14:textId="7EFBBBA5" w:rsidR="00692A1B" w:rsidDel="00096943" w:rsidRDefault="00692A1B" w:rsidP="00D10B12">
            <w:pPr>
              <w:spacing w:line="288" w:lineRule="auto"/>
              <w:contextualSpacing/>
              <w:rPr>
                <w:ins w:id="40275" w:author="phuong vu" w:date="2018-11-21T20:09:00Z"/>
                <w:del w:id="40276" w:author="Tran Huan" w:date="2018-11-25T22:00:00Z"/>
                <w:lang w:val="en-US"/>
              </w:rPr>
              <w:pPrChange w:id="40277" w:author="Tran Huan" w:date="2018-12-03T01:23:00Z">
                <w:pPr>
                  <w:spacing w:line="360" w:lineRule="auto"/>
                </w:pPr>
              </w:pPrChange>
            </w:pPr>
            <w:ins w:id="40278" w:author="phuong vu" w:date="2018-11-21T20:09:00Z">
              <w:del w:id="40279" w:author="Tran Huan" w:date="2018-11-25T22:00:00Z">
                <w:r w:rsidDel="00096943">
                  <w:rPr>
                    <w:lang w:val="en-US"/>
                  </w:rPr>
                  <w:delText>service_type_branch</w:delText>
                </w:r>
                <w:bookmarkStart w:id="40280" w:name="_Toc531004769"/>
                <w:bookmarkStart w:id="40281" w:name="_Toc531006686"/>
                <w:bookmarkStart w:id="40282" w:name="_Toc531572679"/>
                <w:bookmarkStart w:id="40283" w:name="_Toc531576527"/>
                <w:bookmarkStart w:id="40284" w:name="_Toc531580268"/>
                <w:bookmarkStart w:id="40285" w:name="_Toc531584006"/>
                <w:bookmarkEnd w:id="40280"/>
                <w:bookmarkEnd w:id="40281"/>
                <w:bookmarkEnd w:id="40282"/>
                <w:bookmarkEnd w:id="40283"/>
                <w:bookmarkEnd w:id="40284"/>
                <w:bookmarkEnd w:id="40285"/>
              </w:del>
            </w:ins>
          </w:p>
        </w:tc>
        <w:tc>
          <w:tcPr>
            <w:tcW w:w="1414" w:type="dxa"/>
          </w:tcPr>
          <w:p w14:paraId="1F5E1D81" w14:textId="1A5A9870" w:rsidR="00692A1B" w:rsidDel="00096943" w:rsidRDefault="00692A1B" w:rsidP="00D10B12">
            <w:pPr>
              <w:spacing w:line="288" w:lineRule="auto"/>
              <w:contextualSpacing/>
              <w:jc w:val="center"/>
              <w:rPr>
                <w:ins w:id="40286" w:author="phuong vu" w:date="2018-11-21T20:09:00Z"/>
                <w:del w:id="40287" w:author="Tran Huan" w:date="2018-11-25T22:00:00Z"/>
                <w:lang w:val="en-US"/>
              </w:rPr>
              <w:pPrChange w:id="40288" w:author="Tran Huan" w:date="2018-12-03T01:23:00Z">
                <w:pPr>
                  <w:spacing w:line="360" w:lineRule="auto"/>
                  <w:jc w:val="center"/>
                </w:pPr>
              </w:pPrChange>
            </w:pPr>
            <w:bookmarkStart w:id="40289" w:name="_Toc531004770"/>
            <w:bookmarkStart w:id="40290" w:name="_Toc531006687"/>
            <w:bookmarkStart w:id="40291" w:name="_Toc531572680"/>
            <w:bookmarkStart w:id="40292" w:name="_Toc531576528"/>
            <w:bookmarkStart w:id="40293" w:name="_Toc531580269"/>
            <w:bookmarkStart w:id="40294" w:name="_Toc531584007"/>
            <w:bookmarkEnd w:id="40289"/>
            <w:bookmarkEnd w:id="40290"/>
            <w:bookmarkEnd w:id="40291"/>
            <w:bookmarkEnd w:id="40292"/>
            <w:bookmarkEnd w:id="40293"/>
            <w:bookmarkEnd w:id="40294"/>
          </w:p>
        </w:tc>
        <w:tc>
          <w:tcPr>
            <w:tcW w:w="1395" w:type="dxa"/>
          </w:tcPr>
          <w:p w14:paraId="789EA4F8" w14:textId="2096BEF5" w:rsidR="00692A1B" w:rsidDel="00096943" w:rsidRDefault="00692A1B" w:rsidP="00D10B12">
            <w:pPr>
              <w:spacing w:line="288" w:lineRule="auto"/>
              <w:contextualSpacing/>
              <w:jc w:val="center"/>
              <w:rPr>
                <w:ins w:id="40295" w:author="phuong vu" w:date="2018-11-21T20:09:00Z"/>
                <w:del w:id="40296" w:author="Tran Huan" w:date="2018-11-25T22:00:00Z"/>
                <w:lang w:val="en-US"/>
              </w:rPr>
              <w:pPrChange w:id="40297" w:author="Tran Huan" w:date="2018-12-03T01:23:00Z">
                <w:pPr>
                  <w:spacing w:line="360" w:lineRule="auto"/>
                  <w:jc w:val="center"/>
                </w:pPr>
              </w:pPrChange>
            </w:pPr>
            <w:bookmarkStart w:id="40298" w:name="_Toc531004771"/>
            <w:bookmarkStart w:id="40299" w:name="_Toc531006688"/>
            <w:bookmarkStart w:id="40300" w:name="_Toc531572681"/>
            <w:bookmarkStart w:id="40301" w:name="_Toc531576529"/>
            <w:bookmarkStart w:id="40302" w:name="_Toc531580270"/>
            <w:bookmarkStart w:id="40303" w:name="_Toc531584008"/>
            <w:bookmarkEnd w:id="40298"/>
            <w:bookmarkEnd w:id="40299"/>
            <w:bookmarkEnd w:id="40300"/>
            <w:bookmarkEnd w:id="40301"/>
            <w:bookmarkEnd w:id="40302"/>
            <w:bookmarkEnd w:id="40303"/>
          </w:p>
        </w:tc>
        <w:tc>
          <w:tcPr>
            <w:tcW w:w="1397" w:type="dxa"/>
          </w:tcPr>
          <w:p w14:paraId="792BB1E4" w14:textId="52286E4E" w:rsidR="00692A1B" w:rsidDel="00096943" w:rsidRDefault="00692A1B" w:rsidP="00D10B12">
            <w:pPr>
              <w:spacing w:line="288" w:lineRule="auto"/>
              <w:contextualSpacing/>
              <w:jc w:val="center"/>
              <w:rPr>
                <w:ins w:id="40304" w:author="phuong vu" w:date="2018-11-21T20:09:00Z"/>
                <w:del w:id="40305" w:author="Tran Huan" w:date="2018-11-25T22:00:00Z"/>
                <w:lang w:val="en-US"/>
              </w:rPr>
              <w:pPrChange w:id="40306" w:author="Tran Huan" w:date="2018-12-03T01:23:00Z">
                <w:pPr>
                  <w:spacing w:line="360" w:lineRule="auto"/>
                  <w:jc w:val="center"/>
                </w:pPr>
              </w:pPrChange>
            </w:pPr>
            <w:bookmarkStart w:id="40307" w:name="_Toc531004772"/>
            <w:bookmarkStart w:id="40308" w:name="_Toc531006689"/>
            <w:bookmarkStart w:id="40309" w:name="_Toc531572682"/>
            <w:bookmarkStart w:id="40310" w:name="_Toc531576530"/>
            <w:bookmarkStart w:id="40311" w:name="_Toc531580271"/>
            <w:bookmarkStart w:id="40312" w:name="_Toc531584009"/>
            <w:bookmarkEnd w:id="40307"/>
            <w:bookmarkEnd w:id="40308"/>
            <w:bookmarkEnd w:id="40309"/>
            <w:bookmarkEnd w:id="40310"/>
            <w:bookmarkEnd w:id="40311"/>
            <w:bookmarkEnd w:id="40312"/>
          </w:p>
        </w:tc>
        <w:tc>
          <w:tcPr>
            <w:tcW w:w="1406" w:type="dxa"/>
          </w:tcPr>
          <w:p w14:paraId="1C5480BA" w14:textId="741C941A" w:rsidR="00692A1B" w:rsidDel="00096943" w:rsidRDefault="00692A1B" w:rsidP="00D10B12">
            <w:pPr>
              <w:spacing w:line="288" w:lineRule="auto"/>
              <w:contextualSpacing/>
              <w:jc w:val="center"/>
              <w:rPr>
                <w:ins w:id="40313" w:author="phuong vu" w:date="2018-11-21T20:09:00Z"/>
                <w:del w:id="40314" w:author="Tran Huan" w:date="2018-11-25T22:00:00Z"/>
                <w:lang w:val="en-US"/>
              </w:rPr>
              <w:pPrChange w:id="40315" w:author="Tran Huan" w:date="2018-12-03T01:23:00Z">
                <w:pPr>
                  <w:jc w:val="center"/>
                </w:pPr>
              </w:pPrChange>
            </w:pPr>
            <w:ins w:id="40316" w:author="phuong vu" w:date="2018-11-21T20:09:00Z">
              <w:del w:id="40317" w:author="Tran Huan" w:date="2018-11-25T22:00:00Z">
                <w:r w:rsidDel="00096943">
                  <w:rPr>
                    <w:lang w:val="en-US"/>
                  </w:rPr>
                  <w:delText>X</w:delText>
                </w:r>
                <w:bookmarkStart w:id="40318" w:name="_Toc531004773"/>
                <w:bookmarkStart w:id="40319" w:name="_Toc531006690"/>
                <w:bookmarkStart w:id="40320" w:name="_Toc531572683"/>
                <w:bookmarkStart w:id="40321" w:name="_Toc531576531"/>
                <w:bookmarkStart w:id="40322" w:name="_Toc531580272"/>
                <w:bookmarkStart w:id="40323" w:name="_Toc531584010"/>
                <w:bookmarkEnd w:id="40318"/>
                <w:bookmarkEnd w:id="40319"/>
                <w:bookmarkEnd w:id="40320"/>
                <w:bookmarkEnd w:id="40321"/>
                <w:bookmarkEnd w:id="40322"/>
                <w:bookmarkEnd w:id="40323"/>
              </w:del>
            </w:ins>
          </w:p>
        </w:tc>
        <w:bookmarkStart w:id="40324" w:name="_Toc531004774"/>
        <w:bookmarkStart w:id="40325" w:name="_Toc531006691"/>
        <w:bookmarkStart w:id="40326" w:name="_Toc531572684"/>
        <w:bookmarkStart w:id="40327" w:name="_Toc531576532"/>
        <w:bookmarkStart w:id="40328" w:name="_Toc531580273"/>
        <w:bookmarkStart w:id="40329" w:name="_Toc531584011"/>
        <w:bookmarkEnd w:id="40324"/>
        <w:bookmarkEnd w:id="40325"/>
        <w:bookmarkEnd w:id="40326"/>
        <w:bookmarkEnd w:id="40327"/>
        <w:bookmarkEnd w:id="40328"/>
        <w:bookmarkEnd w:id="40329"/>
      </w:tr>
    </w:tbl>
    <w:p w14:paraId="71639FE1" w14:textId="22937020" w:rsidR="00692A1B" w:rsidRPr="00933422" w:rsidDel="00096943" w:rsidRDefault="00692A1B" w:rsidP="00D10B12">
      <w:pPr>
        <w:spacing w:after="0" w:line="288" w:lineRule="auto"/>
        <w:contextualSpacing/>
        <w:rPr>
          <w:ins w:id="40330" w:author="phuong vu" w:date="2018-11-21T18:58:00Z"/>
          <w:del w:id="40331" w:author="Tran Huan" w:date="2018-11-25T22:00:00Z"/>
          <w:lang w:val="en-US"/>
        </w:rPr>
        <w:pPrChange w:id="40332" w:author="Tran Huan" w:date="2018-12-03T01:23:00Z">
          <w:pPr>
            <w:pStyle w:val="Heading5"/>
          </w:pPr>
        </w:pPrChange>
      </w:pPr>
      <w:bookmarkStart w:id="40333" w:name="_Toc531004775"/>
      <w:bookmarkStart w:id="40334" w:name="_Toc531006692"/>
      <w:bookmarkStart w:id="40335" w:name="_Toc531572685"/>
      <w:bookmarkStart w:id="40336" w:name="_Toc531576533"/>
      <w:bookmarkStart w:id="40337" w:name="_Toc531580274"/>
      <w:bookmarkStart w:id="40338" w:name="_Toc531584012"/>
      <w:bookmarkEnd w:id="40333"/>
      <w:bookmarkEnd w:id="40334"/>
      <w:bookmarkEnd w:id="40335"/>
      <w:bookmarkEnd w:id="40336"/>
      <w:bookmarkEnd w:id="40337"/>
      <w:bookmarkEnd w:id="40338"/>
    </w:p>
    <w:p w14:paraId="54D926DB" w14:textId="01B0C5BB" w:rsidR="00D25C6A" w:rsidRPr="00D25C6A" w:rsidDel="00096943" w:rsidRDefault="00D25C6A" w:rsidP="00D10B12">
      <w:pPr>
        <w:pStyle w:val="Heading5"/>
        <w:spacing w:line="288" w:lineRule="auto"/>
        <w:contextualSpacing/>
        <w:rPr>
          <w:del w:id="40339" w:author="Tran Huan" w:date="2018-11-25T22:00:00Z"/>
          <w:lang w:val="en-US"/>
        </w:rPr>
        <w:pPrChange w:id="40340" w:author="Tran Huan" w:date="2018-12-03T01:23:00Z">
          <w:pPr>
            <w:pStyle w:val="Heading6"/>
          </w:pPr>
        </w:pPrChange>
      </w:pPr>
      <w:ins w:id="40341" w:author="phuong vu" w:date="2018-11-21T18:58:00Z">
        <w:del w:id="40342" w:author="Tran Huan" w:date="2018-11-25T22:00:00Z">
          <w:r w:rsidDel="00096943">
            <w:rPr>
              <w:lang w:val="en-US"/>
            </w:rPr>
            <w:delText>Cách xử lí</w:delText>
          </w:r>
        </w:del>
      </w:ins>
      <w:bookmarkStart w:id="40343" w:name="_Toc531004776"/>
      <w:bookmarkStart w:id="40344" w:name="_Toc531006693"/>
      <w:bookmarkStart w:id="40345" w:name="_Toc531572686"/>
      <w:bookmarkStart w:id="40346" w:name="_Toc531576534"/>
      <w:bookmarkStart w:id="40347" w:name="_Toc531580275"/>
      <w:bookmarkStart w:id="40348" w:name="_Toc531584013"/>
      <w:bookmarkEnd w:id="40343"/>
      <w:bookmarkEnd w:id="40344"/>
      <w:bookmarkEnd w:id="40345"/>
      <w:bookmarkEnd w:id="40346"/>
      <w:bookmarkEnd w:id="40347"/>
      <w:bookmarkEnd w:id="40348"/>
    </w:p>
    <w:p w14:paraId="3C658E63" w14:textId="102B80DD" w:rsidR="00A61DB2" w:rsidRDefault="00A61DB2" w:rsidP="005A0EBE">
      <w:pPr>
        <w:pStyle w:val="Heading3"/>
        <w:pPrChange w:id="40349" w:author="Tran Huan" w:date="2018-12-03T02:56:00Z">
          <w:pPr>
            <w:pStyle w:val="Heading4"/>
          </w:pPr>
        </w:pPrChange>
      </w:pPr>
      <w:bookmarkStart w:id="40350" w:name="_Toc531584014"/>
      <w:r>
        <w:t>Tạo đơn hàng</w:t>
      </w:r>
      <w:bookmarkEnd w:id="40350"/>
    </w:p>
    <w:p w14:paraId="6FFB52A8" w14:textId="5AF46249" w:rsidR="008E15BC" w:rsidRPr="00870304" w:rsidRDefault="008E15BC" w:rsidP="00870304">
      <w:pPr>
        <w:pStyle w:val="Heading5"/>
        <w:numPr>
          <w:ilvl w:val="0"/>
          <w:numId w:val="0"/>
        </w:numPr>
        <w:ind w:left="1008" w:hanging="1008"/>
        <w:rPr>
          <w:lang w:val="en-US"/>
          <w:rPrChange w:id="40351" w:author="Tran Huan" w:date="2018-12-03T01:33:00Z">
            <w:rPr>
              <w:lang w:val="en-US"/>
            </w:rPr>
          </w:rPrChange>
        </w:rPr>
        <w:pPrChange w:id="40352" w:author="Tran Huan" w:date="2018-12-03T01:33:00Z">
          <w:pPr>
            <w:pStyle w:val="Heading5"/>
          </w:pPr>
        </w:pPrChange>
      </w:pPr>
      <w:r w:rsidRPr="00D10B12">
        <w:rPr>
          <w:rPrChange w:id="40353" w:author="Tran Huan" w:date="2018-12-03T01:30:00Z">
            <w:rPr>
              <w:lang w:val="en-US"/>
            </w:rPr>
          </w:rPrChange>
        </w:rPr>
        <w:t>Mục</w:t>
      </w:r>
      <w:r>
        <w:rPr>
          <w:lang w:val="en-US"/>
        </w:rPr>
        <w:t xml:space="preserve"> </w:t>
      </w:r>
      <w:r w:rsidRPr="00D10B12">
        <w:rPr>
          <w:rPrChange w:id="40354" w:author="Tran Huan" w:date="2018-12-03T01:29:00Z">
            <w:rPr>
              <w:lang w:val="en-US"/>
            </w:rPr>
          </w:rPrChange>
        </w:rPr>
        <w:t>đích</w:t>
      </w:r>
    </w:p>
    <w:p w14:paraId="5C4CAF4E" w14:textId="1F03DB9B" w:rsidR="003C68BE" w:rsidRPr="00C95C85" w:rsidRDefault="003C68BE" w:rsidP="00870304">
      <w:pPr>
        <w:spacing w:after="0" w:line="288" w:lineRule="auto"/>
        <w:ind w:firstLine="720"/>
        <w:contextualSpacing/>
        <w:rPr>
          <w:lang w:val="en-US"/>
        </w:rPr>
        <w:pPrChange w:id="40355" w:author="Tran Huan" w:date="2018-12-03T01:35:00Z">
          <w:pPr>
            <w:ind w:firstLine="720"/>
          </w:pPr>
        </w:pPrChange>
      </w:pPr>
      <w:r>
        <w:rPr>
          <w:lang w:val="en-US"/>
        </w:rPr>
        <w:t>Tạo đơn hàng là chức năng tiên quyết để cho hệ thống có dữ liệu để xử lí.</w:t>
      </w:r>
      <w:del w:id="40356" w:author="Tran Huan" w:date="2018-11-25T22:04:00Z">
        <w:r w:rsidDel="00096943">
          <w:rPr>
            <w:lang w:val="en-US"/>
          </w:rPr>
          <w:delText xml:space="preserve"> </w:delText>
        </w:r>
      </w:del>
      <w:ins w:id="40357" w:author="Tran Huan" w:date="2018-11-25T22:04:00Z">
        <w:r w:rsidR="00096943">
          <w:rPr>
            <w:lang w:val="en-US"/>
          </w:rPr>
          <w:t xml:space="preserve"> Giúp</w:t>
        </w:r>
      </w:ins>
      <w:ins w:id="40358" w:author="Tran Huan" w:date="2018-11-25T22:05:00Z">
        <w:r w:rsidR="00760245">
          <w:rPr>
            <w:lang w:val="en-US"/>
          </w:rPr>
          <w:t xml:space="preserve"> khách hà</w:t>
        </w:r>
      </w:ins>
      <w:ins w:id="40359" w:author="Tran Huan" w:date="2018-11-25T22:21:00Z">
        <w:r w:rsidR="00760245">
          <w:rPr>
            <w:lang w:val="en-US"/>
          </w:rPr>
          <w:t>ng dễ dàng tạo yêu cầu gi</w:t>
        </w:r>
      </w:ins>
      <w:ins w:id="40360" w:author="Tran Huan" w:date="2018-11-25T22:22:00Z">
        <w:r w:rsidR="00760245">
          <w:rPr>
            <w:lang w:val="en-US"/>
          </w:rPr>
          <w:t>ặt ủi của mình.</w:t>
        </w:r>
      </w:ins>
      <w:del w:id="40361" w:author="Tran Huan" w:date="2018-11-25T22:04:00Z">
        <w:r w:rsidDel="00096943">
          <w:rPr>
            <w:lang w:val="en-US"/>
          </w:rPr>
          <w:delText>Tạo đơn hàng hỗ trợ tạo ở điện thoại được áp dụng cho người dùng khách hàng</w:delText>
        </w:r>
      </w:del>
      <w:del w:id="40362" w:author="Tran Huan" w:date="2018-11-25T22:08:00Z">
        <w:r w:rsidDel="008870D9">
          <w:rPr>
            <w:lang w:val="en-US"/>
          </w:rPr>
          <w:delText>.</w:delText>
        </w:r>
      </w:del>
      <w:del w:id="40363" w:author="Tran Huan" w:date="2018-11-25T22:00:00Z">
        <w:r w:rsidDel="00096943">
          <w:rPr>
            <w:lang w:val="en-US"/>
          </w:rPr>
          <w:delText xml:space="preserve"> Ở web, chức năng tạo đơn hàng chỉ được người dùng nhân viên (nhân viên quản lí đơn hàng) sử dụng</w:delText>
        </w:r>
      </w:del>
      <w:del w:id="40364" w:author="Tran Huan" w:date="2018-11-25T22:08:00Z">
        <w:r w:rsidDel="008870D9">
          <w:rPr>
            <w:lang w:val="en-US"/>
          </w:rPr>
          <w:delText>.</w:delText>
        </w:r>
      </w:del>
    </w:p>
    <w:p w14:paraId="48D96FAA" w14:textId="63127500" w:rsidR="008E15BC" w:rsidRDefault="008E15BC" w:rsidP="00870304">
      <w:pPr>
        <w:pStyle w:val="Heading5"/>
        <w:numPr>
          <w:ilvl w:val="0"/>
          <w:numId w:val="0"/>
        </w:numPr>
        <w:spacing w:line="276" w:lineRule="auto"/>
        <w:ind w:left="1008" w:hanging="1008"/>
        <w:rPr>
          <w:ins w:id="40365" w:author="Tran Huan" w:date="2018-11-25T22:39:00Z"/>
          <w:lang w:val="en-US"/>
        </w:rPr>
        <w:pPrChange w:id="40366" w:author="Tran Huan" w:date="2018-12-03T01:33:00Z">
          <w:pPr>
            <w:pStyle w:val="Heading5"/>
          </w:pPr>
        </w:pPrChange>
      </w:pPr>
      <w:r>
        <w:rPr>
          <w:lang w:val="en-US"/>
        </w:rPr>
        <w:t>Giao diện</w:t>
      </w:r>
    </w:p>
    <w:p w14:paraId="3B205415" w14:textId="504B3B17" w:rsidR="00224FAC" w:rsidRPr="00EA3AB6" w:rsidRDefault="00D651A1">
      <w:pPr>
        <w:rPr>
          <w:lang w:val="en-US"/>
        </w:rPr>
        <w:pPrChange w:id="40367" w:author="Tran Huan" w:date="2018-11-25T22:39:00Z">
          <w:pPr>
            <w:pStyle w:val="Heading5"/>
          </w:pPr>
        </w:pPrChange>
      </w:pPr>
      <w:ins w:id="40368" w:author="Tran Huan" w:date="2018-11-26T00:24:00Z">
        <w:r>
          <w:rPr>
            <w:noProof/>
            <w:lang w:val="en-US"/>
          </w:rPr>
          <mc:AlternateContent>
            <mc:Choice Requires="wpg">
              <w:drawing>
                <wp:anchor distT="0" distB="0" distL="114300" distR="114300" simplePos="0" relativeHeight="251663360" behindDoc="1" locked="0" layoutInCell="1" allowOverlap="1" wp14:anchorId="68CDB44A" wp14:editId="24EE6CBE">
                  <wp:simplePos x="0" y="0"/>
                  <wp:positionH relativeFrom="margin">
                    <wp:align>center</wp:align>
                  </wp:positionH>
                  <wp:positionV relativeFrom="paragraph">
                    <wp:posOffset>288925</wp:posOffset>
                  </wp:positionV>
                  <wp:extent cx="5400040" cy="3599815"/>
                  <wp:effectExtent l="0" t="0" r="0" b="635"/>
                  <wp:wrapTopAndBottom/>
                  <wp:docPr id="103" name="Group 103"/>
                  <wp:cNvGraphicFramePr/>
                  <a:graphic xmlns:a="http://schemas.openxmlformats.org/drawingml/2006/main">
                    <a:graphicData uri="http://schemas.microsoft.com/office/word/2010/wordprocessingGroup">
                      <wpg:wgp>
                        <wpg:cNvGrpSpPr/>
                        <wpg:grpSpPr>
                          <a:xfrm>
                            <a:off x="0" y="0"/>
                            <a:ext cx="5400040" cy="3599815"/>
                            <a:chOff x="0" y="0"/>
                            <a:chExt cx="5400040" cy="3599815"/>
                          </a:xfrm>
                        </wpg:grpSpPr>
                        <pic:pic xmlns:pic="http://schemas.openxmlformats.org/drawingml/2006/picture">
                          <pic:nvPicPr>
                            <pic:cNvPr id="104" name="Picture 104"/>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600450" y="0"/>
                              <a:ext cx="1799590" cy="3599815"/>
                            </a:xfrm>
                            <a:prstGeom prst="rect">
                              <a:avLst/>
                            </a:prstGeom>
                          </pic:spPr>
                        </pic:pic>
                        <pic:pic xmlns:pic="http://schemas.openxmlformats.org/drawingml/2006/picture">
                          <pic:nvPicPr>
                            <pic:cNvPr id="105" name="Picture 10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800225" y="317"/>
                              <a:ext cx="1799590" cy="3599180"/>
                            </a:xfrm>
                            <a:prstGeom prst="rect">
                              <a:avLst/>
                            </a:prstGeom>
                          </pic:spPr>
                        </pic:pic>
                        <pic:pic xmlns:pic="http://schemas.openxmlformats.org/drawingml/2006/picture">
                          <pic:nvPicPr>
                            <pic:cNvPr id="106" name="Picture 10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99590" cy="3599815"/>
                            </a:xfrm>
                            <a:prstGeom prst="rect">
                              <a:avLst/>
                            </a:prstGeom>
                          </pic:spPr>
                        </pic:pic>
                      </wpg:wgp>
                    </a:graphicData>
                  </a:graphic>
                </wp:anchor>
              </w:drawing>
            </mc:Choice>
            <mc:Fallback>
              <w:pict>
                <v:group w14:anchorId="287F1D9F" id="Group 103" o:spid="_x0000_s1026" style="position:absolute;margin-left:0;margin-top:22.75pt;width:425.2pt;height:283.45pt;z-index:-251653120;mso-position-horizontal:center;mso-position-horizontal-relative:margin" coordsize="54000,35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27" type="#_x0000_t75" style="position:absolute;left:36004;width:179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">
                    <v:imagedata r:id="rId89" o:title=""/>
                    <v:path arrowok="t"/>
                  </v:shape>
                  <v:shape id="Picture 105" o:spid="_x0000_s1028" type="#_x0000_t75" style="position:absolute;left:18002;top:3;width:17996;height:3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">
                    <v:imagedata r:id="rId90" o:title=""/>
                    <v:path arrowok="t"/>
                  </v:shape>
                  <v:shape id="Picture 106" o:spid="_x0000_s1029" type="#_x0000_t75" style="position:absolute;width:179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">
                    <v:imagedata r:id="rId91" o:title=""/>
                    <v:path arrowok="t"/>
                  </v:shape>
                  <w10:wrap type="topAndBottom" anchorx="margin"/>
                </v:group>
              </w:pict>
            </mc:Fallback>
          </mc:AlternateContent>
        </w:r>
      </w:ins>
    </w:p>
    <w:p w14:paraId="589FA9BC" w14:textId="1193059E" w:rsidR="00CD67F8" w:rsidRDefault="00D3682B">
      <w:pPr>
        <w:keepNext/>
        <w:spacing w:line="276" w:lineRule="auto"/>
        <w:rPr>
          <w:ins w:id="40369" w:author="Tran Huan" w:date="2018-11-25T23:57:00Z"/>
        </w:rPr>
      </w:pPr>
      <w:del w:id="40370" w:author="Tran Huan" w:date="2018-11-26T00:24:00Z">
        <w:r w:rsidDel="00D651A1">
          <w:rPr>
            <w:noProof/>
            <w:lang w:val="en-US"/>
          </w:rPr>
          <w:drawing>
            <wp:inline distT="0" distB="0" distL="0" distR="0" wp14:anchorId="3AC0F9DF" wp14:editId="6DC5311F">
              <wp:extent cx="1800000" cy="360000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800000" cy="3600000"/>
                      </a:xfrm>
                      <a:prstGeom prst="rect">
                        <a:avLst/>
                      </a:prstGeom>
                      <a:noFill/>
                      <a:ln>
                        <a:noFill/>
                      </a:ln>
                    </pic:spPr>
                  </pic:pic>
                </a:graphicData>
              </a:graphic>
            </wp:inline>
          </w:drawing>
        </w:r>
      </w:del>
    </w:p>
    <w:p w14:paraId="01B4925D" w14:textId="7258B4F4" w:rsidR="00CD67F8" w:rsidRPr="008F40CD" w:rsidRDefault="00CD67F8" w:rsidP="00F72AE0">
      <w:pPr>
        <w:pStyle w:val="Caption"/>
        <w:rPr>
          <w:ins w:id="40371" w:author="Tran Huan" w:date="2018-11-25T23:57:00Z"/>
          <w:b/>
          <w:i/>
        </w:rPr>
        <w:pPrChange w:id="40372" w:author="Tran Huan" w:date="2018-12-03T02:05:00Z">
          <w:pPr>
            <w:pStyle w:val="Caption"/>
          </w:pPr>
        </w:pPrChange>
      </w:pPr>
      <w:bookmarkStart w:id="40373" w:name="_Toc531584464"/>
      <w:ins w:id="40374" w:author="Tran Huan" w:date="2018-11-25T23:57:00Z">
        <w:r>
          <w:t xml:space="preserve">Hình </w:t>
        </w:r>
      </w:ins>
      <w:ins w:id="40375" w:author="Tran Huan" w:date="2018-12-03T02:05:00Z">
        <w:r w:rsidR="00F72AE0">
          <w:fldChar w:fldCharType="begin"/>
        </w:r>
        <w:r w:rsidR="00F72AE0">
          <w:instrText xml:space="preserve"> STYLEREF 1 \s </w:instrText>
        </w:r>
      </w:ins>
      <w:r w:rsidR="00F72AE0">
        <w:fldChar w:fldCharType="separate"/>
      </w:r>
      <w:r w:rsidR="00F72AE0">
        <w:rPr>
          <w:noProof/>
        </w:rPr>
        <w:t>3</w:t>
      </w:r>
      <w:ins w:id="40376"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40377" w:author="Tran Huan" w:date="2018-12-03T02:05:00Z">
        <w:r w:rsidR="00F72AE0">
          <w:rPr>
            <w:noProof/>
          </w:rPr>
          <w:t>4</w:t>
        </w:r>
        <w:r w:rsidR="00F72AE0">
          <w:fldChar w:fldCharType="end"/>
        </w:r>
      </w:ins>
      <w:ins w:id="40378" w:author="Tran Huan" w:date="2018-11-25T23:57:00Z">
        <w:r w:rsidRPr="00CD67F8">
          <w:rPr>
            <w:rPrChange w:id="40379" w:author="Tran Huan" w:date="2018-11-25T23:58:00Z">
              <w:rPr>
                <w:lang w:val="en-US"/>
              </w:rPr>
            </w:rPrChange>
          </w:rPr>
          <w:t xml:space="preserve"> </w:t>
        </w:r>
        <w:r w:rsidRPr="008F40CD">
          <w:rPr>
            <w:i/>
          </w:rPr>
          <w:t>Giao diện chọn dịch vụ, quần áo và giỏ đồ</w:t>
        </w:r>
        <w:bookmarkEnd w:id="40373"/>
      </w:ins>
    </w:p>
    <w:p w14:paraId="636CF6B1" w14:textId="21FE787A" w:rsidR="00266AC8" w:rsidRPr="00EA3AB6" w:rsidRDefault="00266AC8" w:rsidP="00F72AE0">
      <w:pPr>
        <w:pStyle w:val="Caption"/>
        <w:rPr>
          <w:ins w:id="40380" w:author="Tran Huan" w:date="2018-11-25T23:50:00Z"/>
        </w:rPr>
        <w:pPrChange w:id="40381" w:author="Tran Huan" w:date="2018-12-03T02:05:00Z">
          <w:pPr>
            <w:keepNext/>
            <w:spacing w:line="276" w:lineRule="auto"/>
          </w:pPr>
        </w:pPrChange>
      </w:pPr>
    </w:p>
    <w:p w14:paraId="74D7517B" w14:textId="0A9EB580" w:rsidR="00D3682B" w:rsidRPr="00CD67F8" w:rsidDel="00CD67F8" w:rsidRDefault="00865EDB">
      <w:pPr>
        <w:pStyle w:val="Caption"/>
        <w:rPr>
          <w:del w:id="40382" w:author="Tran Huan" w:date="2018-11-25T23:57:00Z"/>
          <w:b/>
          <w:i/>
          <w:rPrChange w:id="40383" w:author="Tran Huan" w:date="2018-11-25T23:52:00Z">
            <w:rPr>
              <w:del w:id="40384" w:author="Tran Huan" w:date="2018-11-25T23:57:00Z"/>
            </w:rPr>
          </w:rPrChange>
        </w:rPr>
        <w:pPrChange w:id="40385" w:author="Tran Huan" w:date="2018-11-25T23:52:00Z">
          <w:pPr>
            <w:keepNext/>
          </w:pPr>
        </w:pPrChange>
      </w:pPr>
      <w:ins w:id="40386" w:author="Tran Huan" w:date="2018-11-26T00:21:00Z">
        <w:r>
          <w:rPr>
            <w:noProof/>
            <w:lang w:val="en-US"/>
          </w:rPr>
          <mc:AlternateContent>
            <mc:Choice Requires="wpg">
              <w:drawing>
                <wp:anchor distT="0" distB="0" distL="114300" distR="114300" simplePos="0" relativeHeight="251662336" behindDoc="1" locked="0" layoutInCell="1" allowOverlap="1" wp14:anchorId="035DBC4B" wp14:editId="1B38DA43">
                  <wp:simplePos x="0" y="0"/>
                  <wp:positionH relativeFrom="margin">
                    <wp:align>center</wp:align>
                  </wp:positionH>
                  <wp:positionV relativeFrom="paragraph">
                    <wp:posOffset>0</wp:posOffset>
                  </wp:positionV>
                  <wp:extent cx="5400040" cy="3599815"/>
                  <wp:effectExtent l="0" t="0" r="0" b="635"/>
                  <wp:wrapTopAndBottom/>
                  <wp:docPr id="99" name="Group 99"/>
                  <wp:cNvGraphicFramePr/>
                  <a:graphic xmlns:a="http://schemas.openxmlformats.org/drawingml/2006/main">
                    <a:graphicData uri="http://schemas.microsoft.com/office/word/2010/wordprocessingGroup">
                      <wpg:wgp>
                        <wpg:cNvGrpSpPr/>
                        <wpg:grpSpPr>
                          <a:xfrm>
                            <a:off x="0" y="0"/>
                            <a:ext cx="5400040" cy="3599815"/>
                            <a:chOff x="0" y="0"/>
                            <a:chExt cx="5400040" cy="3599815"/>
                          </a:xfrm>
                        </wpg:grpSpPr>
                        <pic:pic xmlns:pic="http://schemas.openxmlformats.org/drawingml/2006/picture">
                          <pic:nvPicPr>
                            <pic:cNvPr id="100" name="Picture 10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600450" y="0"/>
                              <a:ext cx="1799590" cy="3599815"/>
                            </a:xfrm>
                            <a:prstGeom prst="rect">
                              <a:avLst/>
                            </a:prstGeom>
                          </pic:spPr>
                        </pic:pic>
                        <pic:pic xmlns:pic="http://schemas.openxmlformats.org/drawingml/2006/picture">
                          <pic:nvPicPr>
                            <pic:cNvPr id="101" name="Picture 10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bwMode="auto">
                            <a:xfrm>
                              <a:off x="1800225" y="317"/>
                              <a:ext cx="1799590" cy="3599180"/>
                            </a:xfrm>
                            <a:prstGeom prst="rect">
                              <a:avLst/>
                            </a:prstGeom>
                            <a:noFill/>
                            <a:ln>
                              <a:noFill/>
                            </a:ln>
                          </pic:spPr>
                        </pic:pic>
                        <pic:pic xmlns:pic="http://schemas.openxmlformats.org/drawingml/2006/picture">
                          <pic:nvPicPr>
                            <pic:cNvPr id="102" name="Picture 102"/>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99590" cy="3599815"/>
                            </a:xfrm>
                            <a:prstGeom prst="rect">
                              <a:avLst/>
                            </a:prstGeom>
                          </pic:spPr>
                        </pic:pic>
                      </wpg:wgp>
                    </a:graphicData>
                  </a:graphic>
                </wp:anchor>
              </w:drawing>
            </mc:Choice>
            <mc:Fallback>
              <w:pict>
                <v:group w14:anchorId="1F761D43" id="Group 99" o:spid="_x0000_s1026" style="position:absolute;margin-left:0;margin-top:0;width:425.2pt;height:283.45pt;z-index:-251654144;mso-position-horizontal:center;mso-position-horizontal-relative:margin" coordsize="54000,35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0" o:spid="_x0000_s1027" type="#_x0000_t75" style="position:absolute;left:36004;width:179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">
                    <v:imagedata r:id="rId95" o:title=""/>
                    <v:path arrowok="t"/>
                  </v:shape>
                  <v:shape id="Picture 101" o:spid="_x0000_s1028" type="#_x0000_t75" style="position:absolute;left:18002;top:3;width:17996;height:3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">
                    <v:imagedata r:id="rId96" o:title=""/>
                    <v:path arrowok="t"/>
                  </v:shape>
                  <v:shape id="Picture 102" o:spid="_x0000_s1029" type="#_x0000_t75" style="position:absolute;width:179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">
                    <v:imagedata r:id="rId97" o:title=""/>
                    <v:path arrowok="t"/>
                  </v:shape>
                  <w10:wrap type="topAndBottom" anchorx="margin"/>
                </v:group>
              </w:pict>
            </mc:Fallback>
          </mc:AlternateContent>
        </w:r>
      </w:ins>
    </w:p>
    <w:p w14:paraId="4037FB6D" w14:textId="2B7DE8C2" w:rsidR="00D3682B" w:rsidRPr="000245EB" w:rsidDel="00266AC8" w:rsidRDefault="00D3682B">
      <w:pPr>
        <w:pStyle w:val="Caption"/>
        <w:rPr>
          <w:del w:id="40387" w:author="Tran Huan" w:date="2018-11-25T23:48:00Z"/>
          <w:rPrChange w:id="40388" w:author="Tran Huan" w:date="2018-11-25T16:08:00Z">
            <w:rPr>
              <w:del w:id="40389" w:author="Tran Huan" w:date="2018-11-25T23:48:00Z"/>
              <w:lang w:val="en-US"/>
            </w:rPr>
          </w:rPrChange>
        </w:rPr>
      </w:pPr>
      <w:del w:id="40390" w:author="Tran Huan" w:date="2018-11-25T23:48:00Z">
        <w:r w:rsidRPr="009B63D4" w:rsidDel="00266AC8">
          <w:delText xml:space="preserve">Hình </w:delText>
        </w:r>
      </w:del>
      <w:ins w:id="40391" w:author="phuong vu" w:date="2018-11-22T18:14:00Z">
        <w:del w:id="40392" w:author="Tran Huan" w:date="2018-11-25T23:48:00Z">
          <w:r w:rsidR="00627671" w:rsidDel="00266AC8">
            <w:fldChar w:fldCharType="begin"/>
          </w:r>
          <w:r w:rsidR="00627671" w:rsidDel="00266AC8">
            <w:delInstrText xml:space="preserve"> STYLEREF 1 \s </w:delInstrText>
          </w:r>
        </w:del>
      </w:ins>
      <w:del w:id="40393" w:author="Tran Huan" w:date="2018-11-25T23:48:00Z">
        <w:r w:rsidR="00627671" w:rsidDel="00266AC8">
          <w:fldChar w:fldCharType="separate"/>
        </w:r>
        <w:r w:rsidR="00627671" w:rsidDel="00266AC8">
          <w:rPr>
            <w:noProof/>
          </w:rPr>
          <w:delText>3</w:delText>
        </w:r>
      </w:del>
      <w:ins w:id="40394" w:author="phuong vu" w:date="2018-11-22T18:14:00Z">
        <w:del w:id="40395" w:author="Tran Huan" w:date="2018-11-25T23:48:00Z">
          <w:r w:rsidR="00627671" w:rsidDel="00266AC8">
            <w:fldChar w:fldCharType="end"/>
          </w:r>
          <w:r w:rsidR="00627671" w:rsidDel="00266AC8">
            <w:delText>.</w:delText>
          </w:r>
          <w:r w:rsidR="00627671" w:rsidDel="00266AC8">
            <w:fldChar w:fldCharType="begin"/>
          </w:r>
          <w:r w:rsidR="00627671" w:rsidDel="00266AC8">
            <w:delInstrText xml:space="preserve"> SEQ Hình \* ARABIC \s 1 </w:delInstrText>
          </w:r>
        </w:del>
      </w:ins>
      <w:del w:id="40396" w:author="Tran Huan" w:date="2018-11-25T23:48:00Z">
        <w:r w:rsidR="00627671" w:rsidDel="00266AC8">
          <w:fldChar w:fldCharType="separate"/>
        </w:r>
      </w:del>
      <w:ins w:id="40397" w:author="phuong vu" w:date="2018-11-22T18:14:00Z">
        <w:del w:id="40398" w:author="Tran Huan" w:date="2018-11-25T23:48:00Z">
          <w:r w:rsidR="00627671" w:rsidDel="00266AC8">
            <w:rPr>
              <w:noProof/>
            </w:rPr>
            <w:delText>23</w:delText>
          </w:r>
          <w:r w:rsidR="00627671" w:rsidDel="00266AC8">
            <w:fldChar w:fldCharType="end"/>
          </w:r>
        </w:del>
      </w:ins>
      <w:del w:id="40399" w:author="Tran Huan" w:date="2018-11-25T23:48:00Z">
        <w:r w:rsidR="006C103E" w:rsidDel="00266AC8">
          <w:fldChar w:fldCharType="begin"/>
        </w:r>
        <w:r w:rsidR="006C103E" w:rsidDel="00266AC8">
          <w:delInstrText xml:space="preserve"> STYLEREF 1 \s </w:delInstrText>
        </w:r>
        <w:r w:rsidR="006C103E" w:rsidDel="00266AC8">
          <w:fldChar w:fldCharType="separate"/>
        </w:r>
        <w:r w:rsidR="006C103E" w:rsidDel="00266AC8">
          <w:rPr>
            <w:noProof/>
          </w:rPr>
          <w:delText>3</w:delText>
        </w:r>
        <w:r w:rsidR="006C103E" w:rsidDel="00266AC8">
          <w:fldChar w:fldCharType="end"/>
        </w:r>
        <w:r w:rsidR="006C103E" w:rsidDel="00266AC8">
          <w:delText>.</w:delText>
        </w:r>
        <w:r w:rsidR="006C103E" w:rsidDel="00266AC8">
          <w:fldChar w:fldCharType="begin"/>
        </w:r>
        <w:r w:rsidR="006C103E" w:rsidDel="00266AC8">
          <w:delInstrText xml:space="preserve"> SEQ Hình \* ARABIC \s 1 </w:delInstrText>
        </w:r>
        <w:r w:rsidR="006C103E" w:rsidDel="00266AC8">
          <w:fldChar w:fldCharType="separate"/>
        </w:r>
        <w:r w:rsidR="006C103E" w:rsidDel="00266AC8">
          <w:rPr>
            <w:noProof/>
          </w:rPr>
          <w:delText>15</w:delText>
        </w:r>
        <w:r w:rsidR="006C103E" w:rsidDel="00266AC8">
          <w:fldChar w:fldCharType="end"/>
        </w:r>
        <w:r w:rsidRPr="000245EB" w:rsidDel="00266AC8">
          <w:rPr>
            <w:rPrChange w:id="40400" w:author="Tran Huan" w:date="2018-11-25T16:08:00Z">
              <w:rPr>
                <w:lang w:val="en-US"/>
              </w:rPr>
            </w:rPrChange>
          </w:rPr>
          <w:delText xml:space="preserve"> Giao diện </w:delText>
        </w:r>
      </w:del>
      <w:del w:id="40401" w:author="Tran Huan" w:date="2018-11-25T22:40:00Z">
        <w:r w:rsidRPr="000245EB" w:rsidDel="00224FAC">
          <w:rPr>
            <w:rPrChange w:id="40402" w:author="Tran Huan" w:date="2018-11-25T16:08:00Z">
              <w:rPr>
                <w:lang w:val="en-US"/>
              </w:rPr>
            </w:rPrChange>
          </w:rPr>
          <w:delText>tạo đơn hàng mới</w:delText>
        </w:r>
      </w:del>
      <w:del w:id="40403" w:author="Tran Huan" w:date="2018-11-25T22:31:00Z">
        <w:r w:rsidRPr="000245EB" w:rsidDel="00760245">
          <w:rPr>
            <w:rPrChange w:id="40404" w:author="Tran Huan" w:date="2018-11-25T16:08:00Z">
              <w:rPr>
                <w:lang w:val="en-US"/>
              </w:rPr>
            </w:rPrChange>
          </w:rPr>
          <w:delText xml:space="preserve"> trên web</w:delText>
        </w:r>
      </w:del>
    </w:p>
    <w:p w14:paraId="26A34971" w14:textId="7B4E6C53" w:rsidR="00CD67F8" w:rsidRDefault="00442EB8">
      <w:pPr>
        <w:keepNext/>
        <w:spacing w:line="276" w:lineRule="auto"/>
        <w:rPr>
          <w:ins w:id="40405" w:author="Tran Huan" w:date="2018-11-25T23:58:00Z"/>
        </w:rPr>
      </w:pPr>
      <w:del w:id="40406" w:author="Tran Huan" w:date="2018-11-25T22:47:00Z">
        <w:r w:rsidDel="00776966">
          <w:rPr>
            <w:noProof/>
            <w:lang w:val="en-US"/>
          </w:rPr>
          <w:drawing>
            <wp:inline distT="0" distB="0" distL="0" distR="0" wp14:anchorId="76652213" wp14:editId="077428AC">
              <wp:extent cx="1800000" cy="36000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1800000" cy="3600000"/>
                      </a:xfrm>
                      <a:prstGeom prst="rect">
                        <a:avLst/>
                      </a:prstGeom>
                      <a:noFill/>
                      <a:ln>
                        <a:noFill/>
                      </a:ln>
                    </pic:spPr>
                  </pic:pic>
                </a:graphicData>
              </a:graphic>
            </wp:inline>
          </w:drawing>
        </w:r>
      </w:del>
    </w:p>
    <w:bookmarkStart w:id="40407" w:name="_Toc531584465"/>
    <w:p w14:paraId="1AECE2F0" w14:textId="26021643" w:rsidR="00442EB8" w:rsidRPr="00EA3AB6" w:rsidRDefault="00865EDB" w:rsidP="00F72AE0">
      <w:pPr>
        <w:pStyle w:val="Caption"/>
        <w:pPrChange w:id="40408" w:author="Tran Huan" w:date="2018-12-03T02:05:00Z">
          <w:pPr>
            <w:keepNext/>
          </w:pPr>
        </w:pPrChange>
      </w:pPr>
      <w:r>
        <w:rPr>
          <w:noProof/>
          <w:lang w:val="en-US"/>
        </w:rPr>
        <mc:AlternateContent>
          <mc:Choice Requires="wpg">
            <w:drawing>
              <wp:anchor distT="0" distB="0" distL="114300" distR="114300" simplePos="0" relativeHeight="251661312" behindDoc="1" locked="0" layoutInCell="1" allowOverlap="1" wp14:anchorId="2EEEADDC" wp14:editId="28F90F69">
                <wp:simplePos x="0" y="0"/>
                <wp:positionH relativeFrom="margin">
                  <wp:align>center</wp:align>
                </wp:positionH>
                <wp:positionV relativeFrom="paragraph">
                  <wp:posOffset>321310</wp:posOffset>
                </wp:positionV>
                <wp:extent cx="3599180" cy="3599815"/>
                <wp:effectExtent l="0" t="0" r="1270" b="635"/>
                <wp:wrapTopAndBottom/>
                <wp:docPr id="98" name="Group 98"/>
                <wp:cNvGraphicFramePr/>
                <a:graphic xmlns:a="http://schemas.openxmlformats.org/drawingml/2006/main">
                  <a:graphicData uri="http://schemas.microsoft.com/office/word/2010/wordprocessingGroup">
                    <wpg:wgp>
                      <wpg:cNvGrpSpPr/>
                      <wpg:grpSpPr>
                        <a:xfrm>
                          <a:off x="0" y="0"/>
                          <a:ext cx="3599180" cy="3599815"/>
                          <a:chOff x="0" y="0"/>
                          <a:chExt cx="3599180" cy="3599815"/>
                        </a:xfrm>
                      </wpg:grpSpPr>
                      <pic:pic xmlns:pic="http://schemas.openxmlformats.org/drawingml/2006/picture">
                        <pic:nvPicPr>
                          <pic:cNvPr id="91" name="Picture 9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99590" cy="3599815"/>
                          </a:xfrm>
                          <a:prstGeom prst="rect">
                            <a:avLst/>
                          </a:prstGeom>
                        </pic:spPr>
                      </pic:pic>
                      <pic:pic xmlns:pic="http://schemas.openxmlformats.org/drawingml/2006/picture">
                        <pic:nvPicPr>
                          <pic:cNvPr id="92" name="Picture 9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799590" y="0"/>
                            <a:ext cx="1799590" cy="3599815"/>
                          </a:xfrm>
                          <a:prstGeom prst="rect">
                            <a:avLst/>
                          </a:prstGeom>
                        </pic:spPr>
                      </pic:pic>
                    </wpg:wgp>
                  </a:graphicData>
                </a:graphic>
                <wp14:sizeRelH relativeFrom="margin">
                  <wp14:pctWidth>0</wp14:pctWidth>
                </wp14:sizeRelH>
              </wp:anchor>
            </w:drawing>
          </mc:Choice>
          <mc:Fallback>
            <w:pict>
              <v:group w14:anchorId="15254507" id="Group 98" o:spid="_x0000_s1026" style="position:absolute;margin-left:0;margin-top:25.3pt;width:283.4pt;height:283.45pt;z-index:-251655168;mso-position-horizontal:center;mso-position-horizontal-relative:margin;mso-width-relative:margin" coordsize="35991,35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F/wDhYHi/w78SfDvgGX4sR674tvdYC+JfDNvbwpZ2dkYZJXkjPlLInloY&#10;iu6Qs/cHPHtDDcu3OPcdq8iuPhZ8dvGdx4T0P4na74euLXwt4ii1WXxJp0sq3uqNAX8pTa+SI7be&#10;GAk2yuCAwUANwAUvGnj74ieG/h5r3xzfxzP5Wk+Kp7a10CK1gFq1nBqQsmRy0ZlMjbHfeHGCwAAA&#10;59qrxfxV8Cviz4k0XWPhDPrGhyeD9a8VtqsupSXEyahbWsl4L2W0SFYvLcmbcolaUYR+UJAr2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">
                <v:shape id="Picture 91" o:spid="_x0000_s1027" type="#_x0000_t75" style="position:absolute;width:179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">
                  <v:imagedata r:id="rId101" o:title=""/>
                  <v:path arrowok="t"/>
                </v:shape>
                <v:shape id="Picture 92" o:spid="_x0000_s1028" type="#_x0000_t75" style="position:absolute;left:17995;width:179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">
                  <v:imagedata r:id="rId102" o:title=""/>
                  <v:path arrowok="t"/>
                </v:shape>
                <w10:wrap type="topAndBottom" anchorx="margin"/>
              </v:group>
            </w:pict>
          </mc:Fallback>
        </mc:AlternateContent>
      </w:r>
      <w:ins w:id="40409" w:author="Tran Huan" w:date="2018-11-25T23:58:00Z">
        <w:r w:rsidR="00CD67F8">
          <w:t xml:space="preserve">Hình </w:t>
        </w:r>
      </w:ins>
      <w:ins w:id="40410" w:author="Tran Huan" w:date="2018-12-03T02:05:00Z">
        <w:r w:rsidR="00F72AE0">
          <w:fldChar w:fldCharType="begin"/>
        </w:r>
        <w:r w:rsidR="00F72AE0">
          <w:instrText xml:space="preserve"> STYLEREF 1 \s </w:instrText>
        </w:r>
      </w:ins>
      <w:r w:rsidR="00F72AE0">
        <w:fldChar w:fldCharType="separate"/>
      </w:r>
      <w:r w:rsidR="00F72AE0">
        <w:rPr>
          <w:noProof/>
        </w:rPr>
        <w:t>3</w:t>
      </w:r>
      <w:ins w:id="40411"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40412" w:author="Tran Huan" w:date="2018-12-03T02:05:00Z">
        <w:r w:rsidR="00F72AE0">
          <w:rPr>
            <w:noProof/>
          </w:rPr>
          <w:t>5</w:t>
        </w:r>
        <w:r w:rsidR="00F72AE0">
          <w:fldChar w:fldCharType="end"/>
        </w:r>
      </w:ins>
      <w:ins w:id="40413" w:author="Tran Huan" w:date="2018-11-25T23:58:00Z">
        <w:r w:rsidR="00CD67F8" w:rsidRPr="00CD67F8">
          <w:rPr>
            <w:rPrChange w:id="40414" w:author="Tran Huan" w:date="2018-11-25T23:58:00Z">
              <w:rPr>
                <w:lang w:val="en-US"/>
              </w:rPr>
            </w:rPrChange>
          </w:rPr>
          <w:t xml:space="preserve"> </w:t>
        </w:r>
        <w:r w:rsidR="00CD67F8" w:rsidRPr="008F40CD">
          <w:rPr>
            <w:i/>
          </w:rPr>
          <w:t>Giao diện giỏ đồ, chọn chi nhánh và thông tin đơn hàng</w:t>
        </w:r>
      </w:ins>
      <w:bookmarkEnd w:id="40407"/>
    </w:p>
    <w:p w14:paraId="5DEE9A0C" w14:textId="6936F4DB" w:rsidR="00CD67F8" w:rsidRDefault="00442EB8">
      <w:pPr>
        <w:keepNext/>
        <w:jc w:val="center"/>
        <w:rPr>
          <w:ins w:id="40415" w:author="Tran Huan" w:date="2018-11-25T23:58:00Z"/>
        </w:rPr>
      </w:pPr>
      <w:del w:id="40416" w:author="Tran Huan" w:date="2018-11-25T23:58:00Z">
        <w:r w:rsidRPr="009B63D4" w:rsidDel="00CD67F8">
          <w:delText xml:space="preserve">Hình </w:delText>
        </w:r>
      </w:del>
      <w:ins w:id="40417" w:author="phuong vu" w:date="2018-11-22T18:14:00Z">
        <w:del w:id="40418" w:author="Tran Huan" w:date="2018-11-25T23:58:00Z">
          <w:r w:rsidR="00627671" w:rsidDel="00CD67F8">
            <w:fldChar w:fldCharType="begin"/>
          </w:r>
          <w:r w:rsidR="00627671" w:rsidDel="00CD67F8">
            <w:delInstrText xml:space="preserve"> STYLEREF 1 \s </w:delInstrText>
          </w:r>
        </w:del>
      </w:ins>
      <w:del w:id="40419" w:author="Tran Huan" w:date="2018-11-25T23:58:00Z">
        <w:r w:rsidR="00627671" w:rsidDel="00CD67F8">
          <w:fldChar w:fldCharType="separate"/>
        </w:r>
        <w:r w:rsidR="00627671" w:rsidDel="00CD67F8">
          <w:rPr>
            <w:noProof/>
          </w:rPr>
          <w:delText>3</w:delText>
        </w:r>
      </w:del>
      <w:ins w:id="40420" w:author="phuong vu" w:date="2018-11-22T18:14:00Z">
        <w:del w:id="40421" w:author="Tran Huan" w:date="2018-11-25T23:58:00Z">
          <w:r w:rsidR="00627671" w:rsidDel="00CD67F8">
            <w:fldChar w:fldCharType="end"/>
          </w:r>
          <w:r w:rsidR="00627671" w:rsidDel="00CD67F8">
            <w:delText>.</w:delText>
          </w:r>
        </w:del>
        <w:del w:id="40422" w:author="Tran Huan" w:date="2018-11-25T23:52:00Z">
          <w:r w:rsidR="00627671" w:rsidDel="00CD67F8">
            <w:fldChar w:fldCharType="begin"/>
          </w:r>
          <w:r w:rsidR="00627671" w:rsidDel="00CD67F8">
            <w:delInstrText xml:space="preserve"> SEQ Hình \* ARABIC \s 1 </w:delInstrText>
          </w:r>
        </w:del>
      </w:ins>
      <w:del w:id="40423" w:author="Tran Huan" w:date="2018-11-25T23:52:00Z">
        <w:r w:rsidR="00627671" w:rsidDel="00CD67F8">
          <w:fldChar w:fldCharType="separate"/>
        </w:r>
      </w:del>
      <w:ins w:id="40424" w:author="phuong vu" w:date="2018-11-22T18:14:00Z">
        <w:del w:id="40425" w:author="Tran Huan" w:date="2018-11-25T23:52:00Z">
          <w:r w:rsidR="00627671" w:rsidDel="00CD67F8">
            <w:rPr>
              <w:noProof/>
            </w:rPr>
            <w:delText>24</w:delText>
          </w:r>
          <w:r w:rsidR="00627671" w:rsidDel="00CD67F8">
            <w:fldChar w:fldCharType="end"/>
          </w:r>
        </w:del>
      </w:ins>
      <w:del w:id="40426" w:author="Tran Huan" w:date="2018-11-25T23:58:00Z">
        <w:r w:rsidR="006C103E" w:rsidDel="00CD67F8">
          <w:fldChar w:fldCharType="begin"/>
        </w:r>
        <w:r w:rsidR="006C103E" w:rsidDel="00CD67F8">
          <w:delInstrText xml:space="preserve"> STYLEREF 1 \s </w:delInstrText>
        </w:r>
        <w:r w:rsidR="006C103E" w:rsidDel="00CD67F8">
          <w:fldChar w:fldCharType="separate"/>
        </w:r>
        <w:r w:rsidR="006C103E" w:rsidDel="00CD67F8">
          <w:rPr>
            <w:noProof/>
          </w:rPr>
          <w:delText>3</w:delText>
        </w:r>
        <w:r w:rsidR="006C103E" w:rsidDel="00CD67F8">
          <w:fldChar w:fldCharType="end"/>
        </w:r>
        <w:r w:rsidR="006C103E" w:rsidDel="00CD67F8">
          <w:delText>.</w:delText>
        </w:r>
        <w:r w:rsidR="006C103E" w:rsidDel="00CD67F8">
          <w:fldChar w:fldCharType="begin"/>
        </w:r>
        <w:r w:rsidR="006C103E" w:rsidDel="00CD67F8">
          <w:delInstrText xml:space="preserve"> SEQ Hình \* ARABIC \s 1 </w:delInstrText>
        </w:r>
        <w:r w:rsidR="006C103E" w:rsidDel="00CD67F8">
          <w:fldChar w:fldCharType="separate"/>
        </w:r>
        <w:r w:rsidR="006C103E" w:rsidDel="00CD67F8">
          <w:rPr>
            <w:noProof/>
          </w:rPr>
          <w:delText>16</w:delText>
        </w:r>
        <w:r w:rsidR="006C103E" w:rsidDel="00CD67F8">
          <w:fldChar w:fldCharType="end"/>
        </w:r>
        <w:r w:rsidRPr="000245EB" w:rsidDel="00CD67F8">
          <w:rPr>
            <w:szCs w:val="18"/>
            <w:rPrChange w:id="40427" w:author="Tran Huan" w:date="2018-11-25T16:08:00Z">
              <w:rPr>
                <w:lang w:val="en-US"/>
              </w:rPr>
            </w:rPrChange>
          </w:rPr>
          <w:delText xml:space="preserve"> </w:delText>
        </w:r>
        <w:r w:rsidRPr="00CD67F8" w:rsidDel="00CD67F8">
          <w:rPr>
            <w:i/>
            <w:szCs w:val="18"/>
            <w:rPrChange w:id="40428" w:author="Tran Huan" w:date="2018-11-25T23:52:00Z">
              <w:rPr>
                <w:lang w:val="en-US"/>
              </w:rPr>
            </w:rPrChange>
          </w:rPr>
          <w:delText xml:space="preserve">Giao diện </w:delText>
        </w:r>
      </w:del>
      <w:del w:id="40429" w:author="Tran Huan" w:date="2018-11-25T22:47:00Z">
        <w:r w:rsidRPr="00CD67F8" w:rsidDel="00776966">
          <w:rPr>
            <w:i/>
            <w:szCs w:val="18"/>
            <w:rPrChange w:id="40430" w:author="Tran Huan" w:date="2018-11-25T23:52:00Z">
              <w:rPr>
                <w:lang w:val="en-US"/>
              </w:rPr>
            </w:rPrChange>
          </w:rPr>
          <w:delText>xác nhận đơn hàng sau khi tạo mới</w:delText>
        </w:r>
      </w:del>
    </w:p>
    <w:p w14:paraId="0719F85D" w14:textId="024A6E47" w:rsidR="00CD67F8" w:rsidRPr="00EA3AB6" w:rsidRDefault="00CD67F8" w:rsidP="00F72AE0">
      <w:pPr>
        <w:pStyle w:val="Caption"/>
        <w:rPr>
          <w:ins w:id="40431" w:author="Tran Huan" w:date="2018-11-25T23:52:00Z"/>
        </w:rPr>
        <w:pPrChange w:id="40432" w:author="Tran Huan" w:date="2018-12-03T02:05:00Z">
          <w:pPr>
            <w:jc w:val="center"/>
          </w:pPr>
        </w:pPrChange>
      </w:pPr>
      <w:bookmarkStart w:id="40433" w:name="_Toc531584466"/>
      <w:ins w:id="40434" w:author="Tran Huan" w:date="2018-11-25T23:58:00Z">
        <w:r>
          <w:t xml:space="preserve">Hình </w:t>
        </w:r>
      </w:ins>
      <w:ins w:id="40435" w:author="Tran Huan" w:date="2018-12-03T02:05:00Z">
        <w:r w:rsidR="00F72AE0">
          <w:fldChar w:fldCharType="begin"/>
        </w:r>
        <w:r w:rsidR="00F72AE0">
          <w:instrText xml:space="preserve"> STYLEREF 1 \s </w:instrText>
        </w:r>
      </w:ins>
      <w:r w:rsidR="00F72AE0">
        <w:fldChar w:fldCharType="separate"/>
      </w:r>
      <w:r w:rsidR="00F72AE0">
        <w:rPr>
          <w:noProof/>
        </w:rPr>
        <w:t>3</w:t>
      </w:r>
      <w:ins w:id="40436"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40437" w:author="Tran Huan" w:date="2018-12-03T02:05:00Z">
        <w:r w:rsidR="00F72AE0">
          <w:rPr>
            <w:noProof/>
          </w:rPr>
          <w:t>6</w:t>
        </w:r>
        <w:r w:rsidR="00F72AE0">
          <w:fldChar w:fldCharType="end"/>
        </w:r>
      </w:ins>
      <w:ins w:id="40438" w:author="Tran Huan" w:date="2018-11-25T23:58:00Z">
        <w:r w:rsidRPr="00CD67F8">
          <w:rPr>
            <w:rPrChange w:id="40439" w:author="Tran Huan" w:date="2018-11-25T23:58:00Z">
              <w:rPr>
                <w:lang w:val="en-US"/>
              </w:rPr>
            </w:rPrChange>
          </w:rPr>
          <w:t xml:space="preserve"> </w:t>
        </w:r>
        <w:r w:rsidRPr="008F40CD">
          <w:rPr>
            <w:i/>
          </w:rPr>
          <w:t>Giao diện chọn ngày giờ nhận và giao đồ và khuyến mãi</w:t>
        </w:r>
      </w:ins>
      <w:bookmarkEnd w:id="40433"/>
    </w:p>
    <w:p w14:paraId="20EC6D08" w14:textId="2B002C44" w:rsidR="00B607D9" w:rsidRPr="00CD67F8" w:rsidRDefault="00B607D9">
      <w:pPr>
        <w:tabs>
          <w:tab w:val="left" w:pos="2070"/>
        </w:tabs>
        <w:rPr>
          <w:rPrChange w:id="40440" w:author="Tran Huan" w:date="2018-11-25T23:53:00Z">
            <w:rPr>
              <w:lang w:val="en-US"/>
            </w:rPr>
          </w:rPrChange>
        </w:rPr>
      </w:pPr>
      <w:ins w:id="40441" w:author="Tran Huan" w:date="2018-11-25T23:01:00Z">
        <w:r>
          <w:tab/>
        </w:r>
      </w:ins>
    </w:p>
    <w:p w14:paraId="0BC24A2A" w14:textId="5A2DDB0C" w:rsidR="008E15BC" w:rsidRDefault="008E15BC" w:rsidP="00870304">
      <w:pPr>
        <w:pStyle w:val="Heading5"/>
        <w:numPr>
          <w:ilvl w:val="0"/>
          <w:numId w:val="0"/>
        </w:numPr>
        <w:spacing w:line="276" w:lineRule="auto"/>
        <w:ind w:left="1008" w:hanging="1008"/>
        <w:rPr>
          <w:lang w:val="en-US"/>
        </w:rPr>
        <w:pPrChange w:id="40442" w:author="Tran Huan" w:date="2018-12-03T01:33:00Z">
          <w:pPr>
            <w:pStyle w:val="Heading5"/>
          </w:pPr>
        </w:pPrChange>
      </w:pPr>
      <w:r>
        <w:rPr>
          <w:lang w:val="en-US"/>
        </w:rPr>
        <w:t>Các thành phần giao diện</w:t>
      </w:r>
    </w:p>
    <w:tbl>
      <w:tblPr>
        <w:tblStyle w:val="TableGrid"/>
        <w:tblW w:w="0" w:type="auto"/>
        <w:tblLook w:val="04A0" w:firstRow="1" w:lastRow="0" w:firstColumn="1" w:lastColumn="0" w:noHBand="0" w:noVBand="1"/>
      </w:tblPr>
      <w:tblGrid>
        <w:gridCol w:w="769"/>
        <w:gridCol w:w="3220"/>
        <w:gridCol w:w="2351"/>
        <w:gridCol w:w="1065"/>
        <w:gridCol w:w="1372"/>
      </w:tblGrid>
      <w:tr w:rsidR="00263449" w14:paraId="44F1660E" w14:textId="77777777" w:rsidTr="007F0695">
        <w:tc>
          <w:tcPr>
            <w:tcW w:w="769" w:type="dxa"/>
            <w:vAlign w:val="center"/>
          </w:tcPr>
          <w:p w14:paraId="296D1AB1" w14:textId="77777777" w:rsidR="00263449" w:rsidRPr="007F1EF1" w:rsidRDefault="00263449">
            <w:pPr>
              <w:spacing w:line="276" w:lineRule="auto"/>
              <w:jc w:val="center"/>
              <w:rPr>
                <w:b/>
                <w:lang w:val="en-US"/>
              </w:rPr>
              <w:pPrChange w:id="40443" w:author="phuong vu" w:date="2018-11-23T13:48:00Z">
                <w:pPr>
                  <w:spacing w:line="360" w:lineRule="auto"/>
                  <w:jc w:val="center"/>
                </w:pPr>
              </w:pPrChange>
            </w:pPr>
            <w:r w:rsidRPr="007F1EF1">
              <w:rPr>
                <w:b/>
                <w:lang w:val="en-US"/>
              </w:rPr>
              <w:t>STT</w:t>
            </w:r>
          </w:p>
        </w:tc>
        <w:tc>
          <w:tcPr>
            <w:tcW w:w="3220" w:type="dxa"/>
            <w:vAlign w:val="center"/>
          </w:tcPr>
          <w:p w14:paraId="59A5CDDE" w14:textId="77777777" w:rsidR="00263449" w:rsidRPr="007F1EF1" w:rsidRDefault="00263449">
            <w:pPr>
              <w:spacing w:line="276" w:lineRule="auto"/>
              <w:jc w:val="center"/>
              <w:rPr>
                <w:b/>
                <w:lang w:val="en-US"/>
              </w:rPr>
              <w:pPrChange w:id="40444" w:author="phuong vu" w:date="2018-11-23T13:48:00Z">
                <w:pPr>
                  <w:spacing w:line="360" w:lineRule="auto"/>
                  <w:jc w:val="center"/>
                </w:pPr>
              </w:pPrChange>
            </w:pPr>
            <w:r w:rsidRPr="007F1EF1">
              <w:rPr>
                <w:b/>
                <w:lang w:val="en-US"/>
              </w:rPr>
              <w:t>Loại điều khiển</w:t>
            </w:r>
          </w:p>
        </w:tc>
        <w:tc>
          <w:tcPr>
            <w:tcW w:w="2351" w:type="dxa"/>
            <w:vAlign w:val="center"/>
          </w:tcPr>
          <w:p w14:paraId="48D7A81F" w14:textId="77777777" w:rsidR="00263449" w:rsidRPr="007F1EF1" w:rsidRDefault="00263449">
            <w:pPr>
              <w:spacing w:line="276" w:lineRule="auto"/>
              <w:jc w:val="center"/>
              <w:rPr>
                <w:b/>
                <w:lang w:val="en-US"/>
              </w:rPr>
              <w:pPrChange w:id="40445" w:author="phuong vu" w:date="2018-11-23T13:48:00Z">
                <w:pPr>
                  <w:spacing w:line="360" w:lineRule="auto"/>
                  <w:jc w:val="center"/>
                </w:pPr>
              </w:pPrChange>
            </w:pPr>
            <w:r w:rsidRPr="007F1EF1">
              <w:rPr>
                <w:b/>
                <w:lang w:val="en-US"/>
              </w:rPr>
              <w:t>Nội dung thực hiện</w:t>
            </w:r>
          </w:p>
        </w:tc>
        <w:tc>
          <w:tcPr>
            <w:tcW w:w="1065" w:type="dxa"/>
            <w:vAlign w:val="center"/>
          </w:tcPr>
          <w:p w14:paraId="14598B60" w14:textId="77777777" w:rsidR="00263449" w:rsidRPr="007F1EF1" w:rsidRDefault="00263449">
            <w:pPr>
              <w:spacing w:line="276" w:lineRule="auto"/>
              <w:jc w:val="center"/>
              <w:rPr>
                <w:b/>
                <w:lang w:val="en-US"/>
              </w:rPr>
              <w:pPrChange w:id="40446" w:author="phuong vu" w:date="2018-11-23T13:48:00Z">
                <w:pPr>
                  <w:spacing w:line="360" w:lineRule="auto"/>
                  <w:jc w:val="center"/>
                </w:pPr>
              </w:pPrChange>
            </w:pPr>
            <w:r w:rsidRPr="007F1EF1">
              <w:rPr>
                <w:b/>
                <w:lang w:val="en-US"/>
              </w:rPr>
              <w:t>Giá trị mặc định</w:t>
            </w:r>
          </w:p>
        </w:tc>
        <w:tc>
          <w:tcPr>
            <w:tcW w:w="1372" w:type="dxa"/>
            <w:vAlign w:val="center"/>
          </w:tcPr>
          <w:p w14:paraId="4A449ABF" w14:textId="77777777" w:rsidR="00263449" w:rsidRPr="007F1EF1" w:rsidRDefault="00263449">
            <w:pPr>
              <w:spacing w:line="276" w:lineRule="auto"/>
              <w:jc w:val="center"/>
              <w:rPr>
                <w:b/>
                <w:lang w:val="en-US"/>
              </w:rPr>
              <w:pPrChange w:id="40447" w:author="phuong vu" w:date="2018-11-23T13:48:00Z">
                <w:pPr>
                  <w:spacing w:line="360" w:lineRule="auto"/>
                  <w:jc w:val="center"/>
                </w:pPr>
              </w:pPrChange>
            </w:pPr>
            <w:r w:rsidRPr="007F1EF1">
              <w:rPr>
                <w:b/>
                <w:lang w:val="en-US"/>
              </w:rPr>
              <w:t>Lưu ý</w:t>
            </w:r>
          </w:p>
        </w:tc>
      </w:tr>
      <w:tr w:rsidR="00263449" w14:paraId="4F1595FE" w14:textId="77777777" w:rsidTr="007F0695">
        <w:tc>
          <w:tcPr>
            <w:tcW w:w="769" w:type="dxa"/>
          </w:tcPr>
          <w:p w14:paraId="7BE50AAA" w14:textId="77777777" w:rsidR="00263449" w:rsidRDefault="00263449">
            <w:pPr>
              <w:spacing w:line="276" w:lineRule="auto"/>
              <w:jc w:val="center"/>
              <w:rPr>
                <w:lang w:val="en-US"/>
              </w:rPr>
              <w:pPrChange w:id="40448" w:author="phuong vu" w:date="2018-11-23T13:48:00Z">
                <w:pPr>
                  <w:spacing w:line="360" w:lineRule="auto"/>
                  <w:jc w:val="center"/>
                </w:pPr>
              </w:pPrChange>
            </w:pPr>
            <w:r>
              <w:rPr>
                <w:lang w:val="en-US"/>
              </w:rPr>
              <w:t>1</w:t>
            </w:r>
          </w:p>
        </w:tc>
        <w:tc>
          <w:tcPr>
            <w:tcW w:w="3220" w:type="dxa"/>
          </w:tcPr>
          <w:p w14:paraId="1CD704F6" w14:textId="50BF0D77" w:rsidR="00263449" w:rsidRDefault="00263449">
            <w:pPr>
              <w:spacing w:line="276" w:lineRule="auto"/>
              <w:rPr>
                <w:lang w:val="en-US"/>
              </w:rPr>
              <w:pPrChange w:id="40449" w:author="phuong vu" w:date="2018-11-23T13:48:00Z">
                <w:pPr>
                  <w:spacing w:line="360" w:lineRule="auto"/>
                </w:pPr>
              </w:pPrChange>
            </w:pPr>
            <w:del w:id="40450" w:author="Tran Huan" w:date="2018-11-25T23:59:00Z">
              <w:r w:rsidDel="00CD67F8">
                <w:rPr>
                  <w:lang w:val="en-US"/>
                </w:rPr>
                <w:delText>inputText</w:delText>
              </w:r>
            </w:del>
            <w:ins w:id="40451" w:author="Tran Huan" w:date="2018-11-25T23:59:00Z">
              <w:r w:rsidR="00CD67F8">
                <w:rPr>
                  <w:lang w:val="en-US"/>
                </w:rPr>
                <w:t>RecycleView</w:t>
              </w:r>
            </w:ins>
          </w:p>
        </w:tc>
        <w:tc>
          <w:tcPr>
            <w:tcW w:w="2351" w:type="dxa"/>
          </w:tcPr>
          <w:p w14:paraId="7FE605BD" w14:textId="59F0538C" w:rsidR="00263449" w:rsidRDefault="00CD67F8">
            <w:pPr>
              <w:spacing w:line="276" w:lineRule="auto"/>
              <w:rPr>
                <w:lang w:val="en-US"/>
              </w:rPr>
              <w:pPrChange w:id="40452" w:author="phuong vu" w:date="2018-11-23T13:48:00Z">
                <w:pPr>
                  <w:spacing w:line="360" w:lineRule="auto"/>
                </w:pPr>
              </w:pPrChange>
            </w:pPr>
            <w:ins w:id="40453" w:author="Tran Huan" w:date="2018-11-25T23:59:00Z">
              <w:r>
                <w:rPr>
                  <w:lang w:val="en-US"/>
                </w:rPr>
                <w:t>Danh sách các dịch vụ</w:t>
              </w:r>
            </w:ins>
            <w:ins w:id="40454" w:author="phuong vu" w:date="2018-11-15T18:00:00Z">
              <w:del w:id="40455" w:author="Tran Huan" w:date="2018-11-25T23:59:00Z">
                <w:r w:rsidR="006D04E7" w:rsidDel="00CD67F8">
                  <w:rPr>
                    <w:lang w:val="en-US"/>
                  </w:rPr>
                  <w:delText>Họ tên khách hàng</w:delText>
                </w:r>
              </w:del>
            </w:ins>
          </w:p>
        </w:tc>
        <w:tc>
          <w:tcPr>
            <w:tcW w:w="1065" w:type="dxa"/>
          </w:tcPr>
          <w:p w14:paraId="36772297" w14:textId="77777777" w:rsidR="00263449" w:rsidRDefault="00263449">
            <w:pPr>
              <w:spacing w:line="276" w:lineRule="auto"/>
              <w:rPr>
                <w:lang w:val="en-US"/>
              </w:rPr>
              <w:pPrChange w:id="40456" w:author="phuong vu" w:date="2018-11-23T13:48:00Z">
                <w:pPr>
                  <w:spacing w:line="360" w:lineRule="auto"/>
                </w:pPr>
              </w:pPrChange>
            </w:pPr>
          </w:p>
        </w:tc>
        <w:tc>
          <w:tcPr>
            <w:tcW w:w="1372" w:type="dxa"/>
          </w:tcPr>
          <w:p w14:paraId="1376C94F" w14:textId="77777777" w:rsidR="00263449" w:rsidRDefault="00263449">
            <w:pPr>
              <w:spacing w:line="276" w:lineRule="auto"/>
              <w:rPr>
                <w:lang w:val="en-US"/>
              </w:rPr>
              <w:pPrChange w:id="40457" w:author="phuong vu" w:date="2018-11-23T13:48:00Z">
                <w:pPr>
                  <w:spacing w:line="360" w:lineRule="auto"/>
                </w:pPr>
              </w:pPrChange>
            </w:pPr>
          </w:p>
        </w:tc>
      </w:tr>
      <w:tr w:rsidR="00263449" w14:paraId="6803E1C5" w14:textId="77777777" w:rsidTr="007F0695">
        <w:tc>
          <w:tcPr>
            <w:tcW w:w="769" w:type="dxa"/>
          </w:tcPr>
          <w:p w14:paraId="0A281741" w14:textId="77777777" w:rsidR="00263449" w:rsidRDefault="00263449">
            <w:pPr>
              <w:spacing w:line="276" w:lineRule="auto"/>
              <w:jc w:val="center"/>
              <w:rPr>
                <w:lang w:val="en-US"/>
              </w:rPr>
              <w:pPrChange w:id="40458" w:author="phuong vu" w:date="2018-11-23T13:48:00Z">
                <w:pPr>
                  <w:spacing w:line="360" w:lineRule="auto"/>
                  <w:jc w:val="center"/>
                </w:pPr>
              </w:pPrChange>
            </w:pPr>
            <w:r>
              <w:rPr>
                <w:lang w:val="en-US"/>
              </w:rPr>
              <w:t>2</w:t>
            </w:r>
          </w:p>
        </w:tc>
        <w:tc>
          <w:tcPr>
            <w:tcW w:w="3220" w:type="dxa"/>
          </w:tcPr>
          <w:p w14:paraId="3F10D442" w14:textId="259E024B" w:rsidR="00263449" w:rsidRDefault="00CD67F8">
            <w:pPr>
              <w:spacing w:line="276" w:lineRule="auto"/>
              <w:rPr>
                <w:lang w:val="en-US"/>
              </w:rPr>
              <w:pPrChange w:id="40459" w:author="Tran Huan" w:date="2018-11-26T00:00:00Z">
                <w:pPr>
                  <w:spacing w:line="360" w:lineRule="auto"/>
                </w:pPr>
              </w:pPrChange>
            </w:pPr>
            <w:ins w:id="40460" w:author="Tran Huan" w:date="2018-11-26T00:00:00Z">
              <w:r>
                <w:rPr>
                  <w:lang w:val="en-US"/>
                </w:rPr>
                <w:t>TextView</w:t>
              </w:r>
            </w:ins>
            <w:del w:id="40461" w:author="Tran Huan" w:date="2018-11-26T00:00:00Z">
              <w:r w:rsidR="00263449" w:rsidDel="00CD67F8">
                <w:rPr>
                  <w:lang w:val="en-US"/>
                </w:rPr>
                <w:delText>inputText</w:delText>
              </w:r>
            </w:del>
          </w:p>
        </w:tc>
        <w:tc>
          <w:tcPr>
            <w:tcW w:w="2351" w:type="dxa"/>
          </w:tcPr>
          <w:p w14:paraId="03ABB1EF" w14:textId="0398ADAE" w:rsidR="00263449" w:rsidRDefault="006D04E7">
            <w:pPr>
              <w:spacing w:line="276" w:lineRule="auto"/>
              <w:rPr>
                <w:lang w:val="en-US"/>
              </w:rPr>
              <w:pPrChange w:id="40462" w:author="phuong vu" w:date="2018-11-23T13:48:00Z">
                <w:pPr>
                  <w:spacing w:line="360" w:lineRule="auto"/>
                </w:pPr>
              </w:pPrChange>
            </w:pPr>
            <w:ins w:id="40463" w:author="phuong vu" w:date="2018-11-15T18:00:00Z">
              <w:del w:id="40464" w:author="Tran Huan" w:date="2018-11-26T00:00:00Z">
                <w:r w:rsidDel="00CD67F8">
                  <w:rPr>
                    <w:lang w:val="en-US"/>
                  </w:rPr>
                  <w:delText>Địa chỉ email</w:delText>
                </w:r>
              </w:del>
            </w:ins>
            <w:ins w:id="40465" w:author="Tran Huan" w:date="2018-11-26T00:00:00Z">
              <w:r w:rsidR="00CD67F8">
                <w:rPr>
                  <w:lang w:val="en-US"/>
                </w:rPr>
                <w:t>Tên dịch vụ</w:t>
              </w:r>
            </w:ins>
          </w:p>
        </w:tc>
        <w:tc>
          <w:tcPr>
            <w:tcW w:w="1065" w:type="dxa"/>
          </w:tcPr>
          <w:p w14:paraId="6CD5DC03" w14:textId="77777777" w:rsidR="00263449" w:rsidRDefault="00263449">
            <w:pPr>
              <w:spacing w:line="276" w:lineRule="auto"/>
              <w:rPr>
                <w:lang w:val="en-US"/>
              </w:rPr>
              <w:pPrChange w:id="40466" w:author="phuong vu" w:date="2018-11-23T13:48:00Z">
                <w:pPr>
                  <w:spacing w:line="360" w:lineRule="auto"/>
                </w:pPr>
              </w:pPrChange>
            </w:pPr>
          </w:p>
        </w:tc>
        <w:tc>
          <w:tcPr>
            <w:tcW w:w="1372" w:type="dxa"/>
          </w:tcPr>
          <w:p w14:paraId="63665626" w14:textId="77777777" w:rsidR="00263449" w:rsidRDefault="00263449">
            <w:pPr>
              <w:spacing w:line="276" w:lineRule="auto"/>
              <w:rPr>
                <w:lang w:val="en-US"/>
              </w:rPr>
              <w:pPrChange w:id="40467" w:author="phuong vu" w:date="2018-11-23T13:48:00Z">
                <w:pPr>
                  <w:spacing w:line="360" w:lineRule="auto"/>
                </w:pPr>
              </w:pPrChange>
            </w:pPr>
          </w:p>
        </w:tc>
      </w:tr>
      <w:tr w:rsidR="00263449" w14:paraId="7A26CB4B" w14:textId="77777777" w:rsidTr="007F0695">
        <w:tc>
          <w:tcPr>
            <w:tcW w:w="769" w:type="dxa"/>
          </w:tcPr>
          <w:p w14:paraId="77F926F8" w14:textId="77777777" w:rsidR="00263449" w:rsidRDefault="00263449">
            <w:pPr>
              <w:spacing w:line="276" w:lineRule="auto"/>
              <w:jc w:val="center"/>
              <w:rPr>
                <w:lang w:val="en-US"/>
              </w:rPr>
              <w:pPrChange w:id="40468" w:author="phuong vu" w:date="2018-11-23T13:48:00Z">
                <w:pPr>
                  <w:spacing w:line="360" w:lineRule="auto"/>
                  <w:jc w:val="center"/>
                </w:pPr>
              </w:pPrChange>
            </w:pPr>
            <w:r>
              <w:rPr>
                <w:lang w:val="en-US"/>
              </w:rPr>
              <w:t>3</w:t>
            </w:r>
          </w:p>
        </w:tc>
        <w:tc>
          <w:tcPr>
            <w:tcW w:w="3220" w:type="dxa"/>
          </w:tcPr>
          <w:p w14:paraId="2C58E138" w14:textId="45411214" w:rsidR="00263449" w:rsidRDefault="00CD67F8">
            <w:pPr>
              <w:spacing w:line="276" w:lineRule="auto"/>
              <w:rPr>
                <w:lang w:val="en-US"/>
              </w:rPr>
              <w:pPrChange w:id="40469" w:author="phuong vu" w:date="2018-11-23T13:48:00Z">
                <w:pPr>
                  <w:spacing w:line="360" w:lineRule="auto"/>
                </w:pPr>
              </w:pPrChange>
            </w:pPr>
            <w:ins w:id="40470" w:author="Tran Huan" w:date="2018-11-26T00:00:00Z">
              <w:r>
                <w:rPr>
                  <w:lang w:val="en-US"/>
                </w:rPr>
                <w:t>Popup</w:t>
              </w:r>
            </w:ins>
            <w:del w:id="40471" w:author="Tran Huan" w:date="2018-11-26T00:00:00Z">
              <w:r w:rsidR="00263449" w:rsidDel="00CD67F8">
                <w:rPr>
                  <w:lang w:val="en-US"/>
                </w:rPr>
                <w:delText>inputText</w:delText>
              </w:r>
            </w:del>
          </w:p>
        </w:tc>
        <w:tc>
          <w:tcPr>
            <w:tcW w:w="2351" w:type="dxa"/>
          </w:tcPr>
          <w:p w14:paraId="68C4F530" w14:textId="14169955" w:rsidR="00263449" w:rsidRDefault="006D04E7">
            <w:pPr>
              <w:spacing w:line="276" w:lineRule="auto"/>
              <w:rPr>
                <w:lang w:val="en-US"/>
              </w:rPr>
              <w:pPrChange w:id="40472" w:author="phuong vu" w:date="2018-11-23T13:48:00Z">
                <w:pPr>
                  <w:spacing w:line="360" w:lineRule="auto"/>
                </w:pPr>
              </w:pPrChange>
            </w:pPr>
            <w:ins w:id="40473" w:author="phuong vu" w:date="2018-11-15T18:00:00Z">
              <w:del w:id="40474" w:author="Tran Huan" w:date="2018-11-26T00:00:00Z">
                <w:r w:rsidDel="00CD67F8">
                  <w:rPr>
                    <w:lang w:val="en-US"/>
                  </w:rPr>
                  <w:delText>Số điện thoại</w:delText>
                </w:r>
              </w:del>
            </w:ins>
            <w:ins w:id="40475" w:author="Tran Huan" w:date="2018-11-26T00:00:00Z">
              <w:r w:rsidR="00CD67F8">
                <w:rPr>
                  <w:lang w:val="en-US"/>
                </w:rPr>
                <w:t>Hiển thị mô tả dịch vụ</w:t>
              </w:r>
            </w:ins>
          </w:p>
        </w:tc>
        <w:tc>
          <w:tcPr>
            <w:tcW w:w="1065" w:type="dxa"/>
          </w:tcPr>
          <w:p w14:paraId="66FF1617" w14:textId="77777777" w:rsidR="00263449" w:rsidRDefault="00263449">
            <w:pPr>
              <w:spacing w:line="276" w:lineRule="auto"/>
              <w:rPr>
                <w:lang w:val="en-US"/>
              </w:rPr>
              <w:pPrChange w:id="40476" w:author="phuong vu" w:date="2018-11-23T13:48:00Z">
                <w:pPr>
                  <w:spacing w:line="360" w:lineRule="auto"/>
                </w:pPr>
              </w:pPrChange>
            </w:pPr>
          </w:p>
        </w:tc>
        <w:tc>
          <w:tcPr>
            <w:tcW w:w="1372" w:type="dxa"/>
          </w:tcPr>
          <w:p w14:paraId="62FF6085" w14:textId="77777777" w:rsidR="00263449" w:rsidRDefault="00263449">
            <w:pPr>
              <w:spacing w:line="276" w:lineRule="auto"/>
              <w:rPr>
                <w:lang w:val="en-US"/>
              </w:rPr>
              <w:pPrChange w:id="40477" w:author="phuong vu" w:date="2018-11-23T13:48:00Z">
                <w:pPr>
                  <w:spacing w:line="360" w:lineRule="auto"/>
                </w:pPr>
              </w:pPrChange>
            </w:pPr>
          </w:p>
        </w:tc>
      </w:tr>
      <w:tr w:rsidR="00263449" w14:paraId="42A9B3D5" w14:textId="77777777" w:rsidTr="007F0695">
        <w:tc>
          <w:tcPr>
            <w:tcW w:w="769" w:type="dxa"/>
          </w:tcPr>
          <w:p w14:paraId="3D51FB8D" w14:textId="77777777" w:rsidR="00263449" w:rsidRDefault="00263449">
            <w:pPr>
              <w:spacing w:line="276" w:lineRule="auto"/>
              <w:jc w:val="center"/>
              <w:rPr>
                <w:lang w:val="en-US"/>
              </w:rPr>
              <w:pPrChange w:id="40478" w:author="phuong vu" w:date="2018-11-23T13:48:00Z">
                <w:pPr>
                  <w:spacing w:line="360" w:lineRule="auto"/>
                  <w:jc w:val="center"/>
                </w:pPr>
              </w:pPrChange>
            </w:pPr>
            <w:r>
              <w:rPr>
                <w:lang w:val="en-US"/>
              </w:rPr>
              <w:t>4</w:t>
            </w:r>
          </w:p>
        </w:tc>
        <w:tc>
          <w:tcPr>
            <w:tcW w:w="3220" w:type="dxa"/>
          </w:tcPr>
          <w:p w14:paraId="0D2C1B14" w14:textId="1FAD0529" w:rsidR="00263449" w:rsidRDefault="00263449">
            <w:pPr>
              <w:spacing w:line="276" w:lineRule="auto"/>
              <w:rPr>
                <w:lang w:val="en-US"/>
              </w:rPr>
              <w:pPrChange w:id="40479" w:author="phuong vu" w:date="2018-11-23T13:48:00Z">
                <w:pPr>
                  <w:spacing w:line="360" w:lineRule="auto"/>
                </w:pPr>
              </w:pPrChange>
            </w:pPr>
            <w:del w:id="40480" w:author="Tran Huan" w:date="2018-11-26T00:02:00Z">
              <w:r w:rsidDel="007F0695">
                <w:rPr>
                  <w:lang w:val="en-US"/>
                </w:rPr>
                <w:delText>inputText</w:delText>
              </w:r>
            </w:del>
            <w:ins w:id="40481" w:author="Tran Huan" w:date="2018-11-26T00:02:00Z">
              <w:r w:rsidR="007F0695">
                <w:rPr>
                  <w:lang w:val="en-US"/>
                </w:rPr>
                <w:t>RecycleView</w:t>
              </w:r>
            </w:ins>
          </w:p>
        </w:tc>
        <w:tc>
          <w:tcPr>
            <w:tcW w:w="2351" w:type="dxa"/>
          </w:tcPr>
          <w:p w14:paraId="70179359" w14:textId="77EFA978" w:rsidR="00263449" w:rsidRDefault="006D04E7">
            <w:pPr>
              <w:spacing w:line="276" w:lineRule="auto"/>
              <w:rPr>
                <w:lang w:val="en-US"/>
              </w:rPr>
              <w:pPrChange w:id="40482" w:author="phuong vu" w:date="2018-11-23T13:48:00Z">
                <w:pPr>
                  <w:spacing w:line="360" w:lineRule="auto"/>
                </w:pPr>
              </w:pPrChange>
            </w:pPr>
            <w:ins w:id="40483" w:author="phuong vu" w:date="2018-11-15T18:00:00Z">
              <w:del w:id="40484" w:author="Tran Huan" w:date="2018-11-26T00:02:00Z">
                <w:r w:rsidDel="007F0695">
                  <w:rPr>
                    <w:lang w:val="en-US"/>
                  </w:rPr>
                  <w:delText>Địa chỉ</w:delText>
                </w:r>
              </w:del>
            </w:ins>
            <w:ins w:id="40485" w:author="Tran Huan" w:date="2018-11-26T00:02:00Z">
              <w:r w:rsidR="007F0695">
                <w:rPr>
                  <w:lang w:val="en-US"/>
                </w:rPr>
                <w:t>Danh sách đồ</w:t>
              </w:r>
            </w:ins>
          </w:p>
        </w:tc>
        <w:tc>
          <w:tcPr>
            <w:tcW w:w="1065" w:type="dxa"/>
          </w:tcPr>
          <w:p w14:paraId="537CA94E" w14:textId="77777777" w:rsidR="00263449" w:rsidRDefault="00263449">
            <w:pPr>
              <w:spacing w:line="276" w:lineRule="auto"/>
              <w:rPr>
                <w:lang w:val="en-US"/>
              </w:rPr>
              <w:pPrChange w:id="40486" w:author="phuong vu" w:date="2018-11-23T13:48:00Z">
                <w:pPr>
                  <w:spacing w:line="360" w:lineRule="auto"/>
                </w:pPr>
              </w:pPrChange>
            </w:pPr>
          </w:p>
        </w:tc>
        <w:tc>
          <w:tcPr>
            <w:tcW w:w="1372" w:type="dxa"/>
          </w:tcPr>
          <w:p w14:paraId="7077E56F" w14:textId="4BFD2AAC" w:rsidR="00263449" w:rsidRDefault="006D04E7">
            <w:pPr>
              <w:spacing w:line="276" w:lineRule="auto"/>
              <w:rPr>
                <w:lang w:val="en-US"/>
              </w:rPr>
              <w:pPrChange w:id="40487" w:author="phuong vu" w:date="2018-11-23T13:48:00Z">
                <w:pPr>
                  <w:spacing w:line="360" w:lineRule="auto"/>
                </w:pPr>
              </w:pPrChange>
            </w:pPr>
            <w:ins w:id="40488" w:author="phuong vu" w:date="2018-11-15T18:00:00Z">
              <w:del w:id="40489" w:author="Tran Huan" w:date="2018-11-26T00:02:00Z">
                <w:r w:rsidDel="007F0695">
                  <w:rPr>
                    <w:lang w:val="en-US"/>
                  </w:rPr>
                  <w:delText>Hiển thị nếu có</w:delText>
                </w:r>
              </w:del>
            </w:ins>
          </w:p>
        </w:tc>
      </w:tr>
      <w:tr w:rsidR="00263449" w14:paraId="441FDF18" w14:textId="77777777" w:rsidTr="007F0695">
        <w:tc>
          <w:tcPr>
            <w:tcW w:w="769" w:type="dxa"/>
          </w:tcPr>
          <w:p w14:paraId="0364CA6C" w14:textId="77777777" w:rsidR="00263449" w:rsidRDefault="00263449">
            <w:pPr>
              <w:spacing w:line="276" w:lineRule="auto"/>
              <w:jc w:val="center"/>
              <w:rPr>
                <w:lang w:val="en-US"/>
              </w:rPr>
              <w:pPrChange w:id="40490" w:author="phuong vu" w:date="2018-11-23T13:48:00Z">
                <w:pPr>
                  <w:spacing w:line="360" w:lineRule="auto"/>
                  <w:jc w:val="center"/>
                </w:pPr>
              </w:pPrChange>
            </w:pPr>
            <w:r>
              <w:rPr>
                <w:lang w:val="en-US"/>
              </w:rPr>
              <w:t>5</w:t>
            </w:r>
          </w:p>
        </w:tc>
        <w:tc>
          <w:tcPr>
            <w:tcW w:w="3220" w:type="dxa"/>
          </w:tcPr>
          <w:p w14:paraId="4CB6551E" w14:textId="6F41CAA7" w:rsidR="00263449" w:rsidRDefault="00263449">
            <w:pPr>
              <w:spacing w:line="276" w:lineRule="auto"/>
              <w:rPr>
                <w:lang w:val="en-US"/>
              </w:rPr>
              <w:pPrChange w:id="40491" w:author="phuong vu" w:date="2018-11-23T13:48:00Z">
                <w:pPr>
                  <w:spacing w:line="360" w:lineRule="auto"/>
                </w:pPr>
              </w:pPrChange>
            </w:pPr>
            <w:del w:id="40492" w:author="phuong vu" w:date="2018-11-15T18:00:00Z">
              <w:r w:rsidDel="006D04E7">
                <w:rPr>
                  <w:lang w:val="en-US"/>
                </w:rPr>
                <w:delText>inputText</w:delText>
              </w:r>
            </w:del>
            <w:ins w:id="40493" w:author="phuong vu" w:date="2018-11-15T18:00:00Z">
              <w:del w:id="40494" w:author="Tran Huan" w:date="2018-11-26T00:02:00Z">
                <w:r w:rsidR="006D04E7" w:rsidDel="007F0695">
                  <w:rPr>
                    <w:lang w:val="en-US"/>
                  </w:rPr>
                  <w:delText>span</w:delText>
                </w:r>
              </w:del>
            </w:ins>
            <w:ins w:id="40495" w:author="Tran Huan" w:date="2018-11-26T00:02:00Z">
              <w:r w:rsidR="007F0695">
                <w:rPr>
                  <w:lang w:val="en-US"/>
                </w:rPr>
                <w:t>ImageView</w:t>
              </w:r>
            </w:ins>
          </w:p>
        </w:tc>
        <w:tc>
          <w:tcPr>
            <w:tcW w:w="2351" w:type="dxa"/>
          </w:tcPr>
          <w:p w14:paraId="09EC4F78" w14:textId="4CC17614" w:rsidR="00263449" w:rsidRDefault="006D04E7">
            <w:pPr>
              <w:spacing w:line="276" w:lineRule="auto"/>
              <w:rPr>
                <w:lang w:val="en-US"/>
              </w:rPr>
              <w:pPrChange w:id="40496" w:author="phuong vu" w:date="2018-11-23T13:48:00Z">
                <w:pPr>
                  <w:spacing w:line="360" w:lineRule="auto"/>
                </w:pPr>
              </w:pPrChange>
            </w:pPr>
            <w:ins w:id="40497" w:author="phuong vu" w:date="2018-11-15T18:00:00Z">
              <w:del w:id="40498" w:author="Tran Huan" w:date="2018-11-26T00:02:00Z">
                <w:r w:rsidDel="007F0695">
                  <w:rPr>
                    <w:lang w:val="en-US"/>
                  </w:rPr>
                  <w:delText>Tên chi nhánh</w:delText>
                </w:r>
              </w:del>
            </w:ins>
            <w:ins w:id="40499" w:author="Tran Huan" w:date="2018-11-26T00:02:00Z">
              <w:r w:rsidR="007F0695">
                <w:rPr>
                  <w:lang w:val="en-US"/>
                </w:rPr>
                <w:t>Ảnh dịch vụ</w:t>
              </w:r>
            </w:ins>
          </w:p>
        </w:tc>
        <w:tc>
          <w:tcPr>
            <w:tcW w:w="1065" w:type="dxa"/>
          </w:tcPr>
          <w:p w14:paraId="49B173D4" w14:textId="77777777" w:rsidR="00263449" w:rsidRDefault="00263449">
            <w:pPr>
              <w:spacing w:line="276" w:lineRule="auto"/>
              <w:rPr>
                <w:lang w:val="en-US"/>
              </w:rPr>
              <w:pPrChange w:id="40500" w:author="phuong vu" w:date="2018-11-23T13:48:00Z">
                <w:pPr>
                  <w:spacing w:line="360" w:lineRule="auto"/>
                </w:pPr>
              </w:pPrChange>
            </w:pPr>
          </w:p>
        </w:tc>
        <w:tc>
          <w:tcPr>
            <w:tcW w:w="1372" w:type="dxa"/>
          </w:tcPr>
          <w:p w14:paraId="37B55F90" w14:textId="77777777" w:rsidR="00263449" w:rsidRDefault="00263449">
            <w:pPr>
              <w:spacing w:line="276" w:lineRule="auto"/>
              <w:rPr>
                <w:lang w:val="en-US"/>
              </w:rPr>
              <w:pPrChange w:id="40501" w:author="phuong vu" w:date="2018-11-23T13:48:00Z">
                <w:pPr>
                  <w:spacing w:line="360" w:lineRule="auto"/>
                </w:pPr>
              </w:pPrChange>
            </w:pPr>
          </w:p>
        </w:tc>
      </w:tr>
      <w:tr w:rsidR="007F0695" w14:paraId="459B5FD4" w14:textId="77777777" w:rsidTr="007F0695">
        <w:tc>
          <w:tcPr>
            <w:tcW w:w="769" w:type="dxa"/>
          </w:tcPr>
          <w:p w14:paraId="15BE7603" w14:textId="77777777" w:rsidR="007F0695" w:rsidRDefault="007F0695">
            <w:pPr>
              <w:spacing w:line="276" w:lineRule="auto"/>
              <w:jc w:val="center"/>
              <w:rPr>
                <w:lang w:val="en-US"/>
              </w:rPr>
              <w:pPrChange w:id="40502" w:author="phuong vu" w:date="2018-11-23T13:48:00Z">
                <w:pPr>
                  <w:spacing w:line="360" w:lineRule="auto"/>
                  <w:jc w:val="center"/>
                </w:pPr>
              </w:pPrChange>
            </w:pPr>
            <w:r>
              <w:rPr>
                <w:lang w:val="en-US"/>
              </w:rPr>
              <w:t>6</w:t>
            </w:r>
          </w:p>
        </w:tc>
        <w:tc>
          <w:tcPr>
            <w:tcW w:w="3220" w:type="dxa"/>
          </w:tcPr>
          <w:p w14:paraId="46C1FFD8" w14:textId="311D7A05" w:rsidR="007F0695" w:rsidRDefault="007F0695">
            <w:pPr>
              <w:spacing w:line="276" w:lineRule="auto"/>
              <w:rPr>
                <w:lang w:val="en-US"/>
              </w:rPr>
              <w:pPrChange w:id="40503" w:author="phuong vu" w:date="2018-11-23T13:48:00Z">
                <w:pPr>
                  <w:spacing w:line="360" w:lineRule="auto"/>
                </w:pPr>
              </w:pPrChange>
            </w:pPr>
            <w:ins w:id="40504" w:author="Tran Huan" w:date="2018-11-26T00:03:00Z">
              <w:r>
                <w:rPr>
                  <w:lang w:val="en-US"/>
                </w:rPr>
                <w:t>TextView</w:t>
              </w:r>
            </w:ins>
            <w:del w:id="40505" w:author="Tran Huan" w:date="2018-11-26T00:03:00Z">
              <w:r w:rsidDel="007814AD">
                <w:rPr>
                  <w:lang w:val="en-US"/>
                </w:rPr>
                <w:delText>inputText</w:delText>
              </w:r>
            </w:del>
            <w:ins w:id="40506" w:author="phuong vu" w:date="2018-11-15T18:00:00Z">
              <w:del w:id="40507" w:author="Tran Huan" w:date="2018-11-26T00:03:00Z">
                <w:r w:rsidDel="007F0695">
                  <w:rPr>
                    <w:lang w:val="en-US"/>
                  </w:rPr>
                  <w:delText>span</w:delText>
                </w:r>
              </w:del>
            </w:ins>
          </w:p>
        </w:tc>
        <w:tc>
          <w:tcPr>
            <w:tcW w:w="2351" w:type="dxa"/>
          </w:tcPr>
          <w:p w14:paraId="1B80E87F" w14:textId="256AD2B8" w:rsidR="007F0695" w:rsidRDefault="007F0695">
            <w:pPr>
              <w:spacing w:line="276" w:lineRule="auto"/>
              <w:rPr>
                <w:lang w:val="en-US"/>
              </w:rPr>
              <w:pPrChange w:id="40508" w:author="phuong vu" w:date="2018-11-23T13:48:00Z">
                <w:pPr>
                  <w:spacing w:line="360" w:lineRule="auto"/>
                </w:pPr>
              </w:pPrChange>
            </w:pPr>
            <w:ins w:id="40509" w:author="phuong vu" w:date="2018-11-15T18:00:00Z">
              <w:del w:id="40510" w:author="Tran Huan" w:date="2018-11-26T00:03:00Z">
                <w:r w:rsidDel="007F0695">
                  <w:rPr>
                    <w:lang w:val="en-US"/>
                  </w:rPr>
                  <w:delText>Địa chỉ chi nhánh</w:delText>
                </w:r>
              </w:del>
            </w:ins>
            <w:ins w:id="40511" w:author="Tran Huan" w:date="2018-11-26T00:03:00Z">
              <w:r>
                <w:rPr>
                  <w:lang w:val="en-US"/>
                </w:rPr>
                <w:t>Tên loại đồ</w:t>
              </w:r>
            </w:ins>
          </w:p>
        </w:tc>
        <w:tc>
          <w:tcPr>
            <w:tcW w:w="1065" w:type="dxa"/>
          </w:tcPr>
          <w:p w14:paraId="3B64209C" w14:textId="77777777" w:rsidR="007F0695" w:rsidRDefault="007F0695">
            <w:pPr>
              <w:spacing w:line="276" w:lineRule="auto"/>
              <w:rPr>
                <w:lang w:val="en-US"/>
              </w:rPr>
              <w:pPrChange w:id="40512" w:author="phuong vu" w:date="2018-11-23T13:48:00Z">
                <w:pPr>
                  <w:spacing w:line="360" w:lineRule="auto"/>
                </w:pPr>
              </w:pPrChange>
            </w:pPr>
          </w:p>
        </w:tc>
        <w:tc>
          <w:tcPr>
            <w:tcW w:w="1372" w:type="dxa"/>
          </w:tcPr>
          <w:p w14:paraId="0B43DDA9" w14:textId="77777777" w:rsidR="007F0695" w:rsidRDefault="007F0695">
            <w:pPr>
              <w:spacing w:line="276" w:lineRule="auto"/>
              <w:rPr>
                <w:lang w:val="en-US"/>
              </w:rPr>
              <w:pPrChange w:id="40513" w:author="phuong vu" w:date="2018-11-23T13:48:00Z">
                <w:pPr>
                  <w:spacing w:line="360" w:lineRule="auto"/>
                </w:pPr>
              </w:pPrChange>
            </w:pPr>
          </w:p>
        </w:tc>
      </w:tr>
      <w:tr w:rsidR="007F0695" w14:paraId="4A9A8654" w14:textId="77777777" w:rsidTr="007F0695">
        <w:tc>
          <w:tcPr>
            <w:tcW w:w="769" w:type="dxa"/>
          </w:tcPr>
          <w:p w14:paraId="74B83422" w14:textId="77777777" w:rsidR="007F0695" w:rsidRDefault="007F0695">
            <w:pPr>
              <w:spacing w:line="276" w:lineRule="auto"/>
              <w:jc w:val="center"/>
              <w:rPr>
                <w:lang w:val="en-US"/>
              </w:rPr>
              <w:pPrChange w:id="40514" w:author="phuong vu" w:date="2018-11-23T13:48:00Z">
                <w:pPr>
                  <w:spacing w:line="360" w:lineRule="auto"/>
                  <w:jc w:val="center"/>
                </w:pPr>
              </w:pPrChange>
            </w:pPr>
            <w:r>
              <w:rPr>
                <w:lang w:val="en-US"/>
              </w:rPr>
              <w:t>7</w:t>
            </w:r>
          </w:p>
        </w:tc>
        <w:tc>
          <w:tcPr>
            <w:tcW w:w="3220" w:type="dxa"/>
          </w:tcPr>
          <w:p w14:paraId="59B500AC" w14:textId="46AE4489" w:rsidR="007F0695" w:rsidRDefault="007F0695">
            <w:pPr>
              <w:spacing w:line="276" w:lineRule="auto"/>
              <w:rPr>
                <w:lang w:val="en-US"/>
              </w:rPr>
              <w:pPrChange w:id="40515" w:author="phuong vu" w:date="2018-11-23T13:48:00Z">
                <w:pPr>
                  <w:spacing w:line="360" w:lineRule="auto"/>
                </w:pPr>
              </w:pPrChange>
            </w:pPr>
            <w:ins w:id="40516" w:author="Tran Huan" w:date="2018-11-26T00:03:00Z">
              <w:r>
                <w:rPr>
                  <w:lang w:val="en-US"/>
                </w:rPr>
                <w:t>TextView</w:t>
              </w:r>
            </w:ins>
            <w:del w:id="40517" w:author="Tran Huan" w:date="2018-11-26T00:03:00Z">
              <w:r w:rsidDel="007F0695">
                <w:rPr>
                  <w:lang w:val="en-US"/>
                </w:rPr>
                <w:delText>inputText</w:delText>
              </w:r>
            </w:del>
          </w:p>
        </w:tc>
        <w:tc>
          <w:tcPr>
            <w:tcW w:w="2351" w:type="dxa"/>
          </w:tcPr>
          <w:p w14:paraId="0FE7BE4C" w14:textId="7DB8DC25" w:rsidR="007F0695" w:rsidRDefault="007F0695">
            <w:pPr>
              <w:spacing w:line="276" w:lineRule="auto"/>
              <w:rPr>
                <w:lang w:val="en-US"/>
              </w:rPr>
              <w:pPrChange w:id="40518" w:author="phuong vu" w:date="2018-11-23T13:48:00Z">
                <w:pPr>
                  <w:spacing w:line="360" w:lineRule="auto"/>
                </w:pPr>
              </w:pPrChange>
            </w:pPr>
            <w:ins w:id="40519" w:author="phuong vu" w:date="2018-11-15T18:01:00Z">
              <w:del w:id="40520" w:author="Tran Huan" w:date="2018-11-26T00:03:00Z">
                <w:r w:rsidDel="007F0695">
                  <w:rPr>
                    <w:lang w:val="en-US"/>
                  </w:rPr>
                  <w:delText>Ngày lấy đồ</w:delText>
                </w:r>
              </w:del>
            </w:ins>
            <w:ins w:id="40521" w:author="Tran Huan" w:date="2018-11-26T00:03:00Z">
              <w:r>
                <w:rPr>
                  <w:lang w:val="en-US"/>
                </w:rPr>
                <w:t>Tên dịch vụ</w:t>
              </w:r>
            </w:ins>
          </w:p>
        </w:tc>
        <w:tc>
          <w:tcPr>
            <w:tcW w:w="1065" w:type="dxa"/>
          </w:tcPr>
          <w:p w14:paraId="487C2E18" w14:textId="77777777" w:rsidR="007F0695" w:rsidRDefault="007F0695">
            <w:pPr>
              <w:spacing w:line="276" w:lineRule="auto"/>
              <w:rPr>
                <w:lang w:val="en-US"/>
              </w:rPr>
              <w:pPrChange w:id="40522" w:author="phuong vu" w:date="2018-11-23T13:48:00Z">
                <w:pPr>
                  <w:spacing w:line="360" w:lineRule="auto"/>
                </w:pPr>
              </w:pPrChange>
            </w:pPr>
          </w:p>
        </w:tc>
        <w:tc>
          <w:tcPr>
            <w:tcW w:w="1372" w:type="dxa"/>
          </w:tcPr>
          <w:p w14:paraId="5F01294E" w14:textId="77777777" w:rsidR="007F0695" w:rsidRDefault="007F0695">
            <w:pPr>
              <w:spacing w:line="276" w:lineRule="auto"/>
              <w:rPr>
                <w:lang w:val="en-US"/>
              </w:rPr>
              <w:pPrChange w:id="40523" w:author="phuong vu" w:date="2018-11-23T13:48:00Z">
                <w:pPr>
                  <w:spacing w:line="360" w:lineRule="auto"/>
                </w:pPr>
              </w:pPrChange>
            </w:pPr>
          </w:p>
        </w:tc>
      </w:tr>
      <w:tr w:rsidR="007F0695" w14:paraId="1DA9635F" w14:textId="77777777" w:rsidTr="007F0695">
        <w:tc>
          <w:tcPr>
            <w:tcW w:w="769" w:type="dxa"/>
          </w:tcPr>
          <w:p w14:paraId="25201B0F" w14:textId="77777777" w:rsidR="007F0695" w:rsidRDefault="007F0695">
            <w:pPr>
              <w:spacing w:line="276" w:lineRule="auto"/>
              <w:jc w:val="center"/>
              <w:rPr>
                <w:lang w:val="en-US"/>
              </w:rPr>
              <w:pPrChange w:id="40524" w:author="phuong vu" w:date="2018-11-23T13:48:00Z">
                <w:pPr>
                  <w:spacing w:line="360" w:lineRule="auto"/>
                  <w:jc w:val="center"/>
                </w:pPr>
              </w:pPrChange>
            </w:pPr>
            <w:r>
              <w:rPr>
                <w:lang w:val="en-US"/>
              </w:rPr>
              <w:t>8</w:t>
            </w:r>
          </w:p>
        </w:tc>
        <w:tc>
          <w:tcPr>
            <w:tcW w:w="3220" w:type="dxa"/>
          </w:tcPr>
          <w:p w14:paraId="5BBAE06B" w14:textId="60B7D83A" w:rsidR="007F0695" w:rsidRDefault="007F0695">
            <w:pPr>
              <w:spacing w:line="276" w:lineRule="auto"/>
              <w:rPr>
                <w:lang w:val="en-US"/>
              </w:rPr>
              <w:pPrChange w:id="40525" w:author="phuong vu" w:date="2018-11-23T13:48:00Z">
                <w:pPr>
                  <w:spacing w:line="360" w:lineRule="auto"/>
                </w:pPr>
              </w:pPrChange>
            </w:pPr>
            <w:ins w:id="40526" w:author="Tran Huan" w:date="2018-11-26T00:03:00Z">
              <w:r>
                <w:rPr>
                  <w:lang w:val="en-US"/>
                </w:rPr>
                <w:t>SearchView</w:t>
              </w:r>
            </w:ins>
            <w:del w:id="40527" w:author="Tran Huan" w:date="2018-11-26T00:03:00Z">
              <w:r w:rsidDel="007F0695">
                <w:rPr>
                  <w:lang w:val="en-US"/>
                </w:rPr>
                <w:delText>inputText</w:delText>
              </w:r>
            </w:del>
          </w:p>
        </w:tc>
        <w:tc>
          <w:tcPr>
            <w:tcW w:w="2351" w:type="dxa"/>
          </w:tcPr>
          <w:p w14:paraId="2B405E23" w14:textId="06D9B129" w:rsidR="007F0695" w:rsidRDefault="007F0695">
            <w:pPr>
              <w:spacing w:line="276" w:lineRule="auto"/>
              <w:rPr>
                <w:lang w:val="en-US"/>
              </w:rPr>
              <w:pPrChange w:id="40528" w:author="phuong vu" w:date="2018-11-23T13:48:00Z">
                <w:pPr>
                  <w:spacing w:line="360" w:lineRule="auto"/>
                </w:pPr>
              </w:pPrChange>
            </w:pPr>
            <w:ins w:id="40529" w:author="phuong vu" w:date="2018-11-15T18:01:00Z">
              <w:del w:id="40530" w:author="Tran Huan" w:date="2018-11-26T00:04:00Z">
                <w:r w:rsidDel="007F0695">
                  <w:rPr>
                    <w:lang w:val="en-US"/>
                  </w:rPr>
                  <w:delText>Ngày trả đồ</w:delText>
                </w:r>
              </w:del>
            </w:ins>
            <w:ins w:id="40531" w:author="Tran Huan" w:date="2018-11-26T00:04:00Z">
              <w:r>
                <w:rPr>
                  <w:lang w:val="en-US"/>
                </w:rPr>
                <w:t>Thanh tìm kiếm</w:t>
              </w:r>
            </w:ins>
          </w:p>
        </w:tc>
        <w:tc>
          <w:tcPr>
            <w:tcW w:w="1065" w:type="dxa"/>
          </w:tcPr>
          <w:p w14:paraId="5F682274" w14:textId="77777777" w:rsidR="007F0695" w:rsidRDefault="007F0695">
            <w:pPr>
              <w:spacing w:line="276" w:lineRule="auto"/>
              <w:rPr>
                <w:lang w:val="en-US"/>
              </w:rPr>
              <w:pPrChange w:id="40532" w:author="phuong vu" w:date="2018-11-23T13:48:00Z">
                <w:pPr>
                  <w:spacing w:line="360" w:lineRule="auto"/>
                </w:pPr>
              </w:pPrChange>
            </w:pPr>
          </w:p>
        </w:tc>
        <w:tc>
          <w:tcPr>
            <w:tcW w:w="1372" w:type="dxa"/>
          </w:tcPr>
          <w:p w14:paraId="38FEAFC1" w14:textId="77777777" w:rsidR="007F0695" w:rsidRDefault="007F0695">
            <w:pPr>
              <w:spacing w:line="276" w:lineRule="auto"/>
              <w:rPr>
                <w:lang w:val="en-US"/>
              </w:rPr>
              <w:pPrChange w:id="40533" w:author="phuong vu" w:date="2018-11-23T13:48:00Z">
                <w:pPr>
                  <w:spacing w:line="360" w:lineRule="auto"/>
                </w:pPr>
              </w:pPrChange>
            </w:pPr>
          </w:p>
        </w:tc>
      </w:tr>
      <w:tr w:rsidR="007F0695" w14:paraId="24AB4D8C" w14:textId="77777777" w:rsidTr="007F0695">
        <w:tc>
          <w:tcPr>
            <w:tcW w:w="769" w:type="dxa"/>
          </w:tcPr>
          <w:p w14:paraId="0655E857" w14:textId="77777777" w:rsidR="007F0695" w:rsidRDefault="007F0695">
            <w:pPr>
              <w:spacing w:line="276" w:lineRule="auto"/>
              <w:jc w:val="center"/>
              <w:rPr>
                <w:lang w:val="en-US"/>
              </w:rPr>
              <w:pPrChange w:id="40534" w:author="phuong vu" w:date="2018-11-23T13:48:00Z">
                <w:pPr>
                  <w:spacing w:line="360" w:lineRule="auto"/>
                  <w:jc w:val="center"/>
                </w:pPr>
              </w:pPrChange>
            </w:pPr>
            <w:r>
              <w:rPr>
                <w:lang w:val="en-US"/>
              </w:rPr>
              <w:t>9</w:t>
            </w:r>
          </w:p>
        </w:tc>
        <w:tc>
          <w:tcPr>
            <w:tcW w:w="3220" w:type="dxa"/>
          </w:tcPr>
          <w:p w14:paraId="28BF0742" w14:textId="52A870D2" w:rsidR="007F0695" w:rsidRDefault="007F0695">
            <w:pPr>
              <w:spacing w:line="276" w:lineRule="auto"/>
              <w:rPr>
                <w:lang w:val="en-US"/>
              </w:rPr>
              <w:pPrChange w:id="40535" w:author="phuong vu" w:date="2018-11-23T13:48:00Z">
                <w:pPr>
                  <w:spacing w:line="360" w:lineRule="auto"/>
                </w:pPr>
              </w:pPrChange>
            </w:pPr>
            <w:del w:id="40536" w:author="phuong vu" w:date="2018-11-15T18:02:00Z">
              <w:r w:rsidDel="006D04E7">
                <w:rPr>
                  <w:lang w:val="en-US"/>
                </w:rPr>
                <w:delText>inputText</w:delText>
              </w:r>
            </w:del>
            <w:ins w:id="40537" w:author="phuong vu" w:date="2018-11-15T18:02:00Z">
              <w:del w:id="40538" w:author="Tran Huan" w:date="2018-11-26T00:04:00Z">
                <w:r w:rsidDel="007F0695">
                  <w:rPr>
                    <w:lang w:val="en-US"/>
                  </w:rPr>
                  <w:delText>select</w:delText>
                </w:r>
              </w:del>
            </w:ins>
            <w:ins w:id="40539" w:author="Tran Huan" w:date="2018-11-26T00:04:00Z">
              <w:r>
                <w:rPr>
                  <w:lang w:val="en-US"/>
                </w:rPr>
                <w:t>RecycleView</w:t>
              </w:r>
            </w:ins>
          </w:p>
        </w:tc>
        <w:tc>
          <w:tcPr>
            <w:tcW w:w="2351" w:type="dxa"/>
          </w:tcPr>
          <w:p w14:paraId="4386248D" w14:textId="70748E72" w:rsidR="007F0695" w:rsidRDefault="007F0695">
            <w:pPr>
              <w:spacing w:line="276" w:lineRule="auto"/>
              <w:rPr>
                <w:lang w:val="en-US"/>
              </w:rPr>
              <w:pPrChange w:id="40540" w:author="phuong vu" w:date="2018-11-23T13:48:00Z">
                <w:pPr>
                  <w:spacing w:line="360" w:lineRule="auto"/>
                </w:pPr>
              </w:pPrChange>
            </w:pPr>
            <w:ins w:id="40541" w:author="Tran Huan" w:date="2018-11-26T00:05:00Z">
              <w:r>
                <w:rPr>
                  <w:lang w:val="en-US"/>
                </w:rPr>
                <w:t>Danh sách loại đồ</w:t>
              </w:r>
            </w:ins>
            <w:ins w:id="40542" w:author="phuong vu" w:date="2018-11-15T18:01:00Z">
              <w:del w:id="40543" w:author="Tran Huan" w:date="2018-11-26T00:05:00Z">
                <w:r w:rsidDel="007F0695">
                  <w:rPr>
                    <w:lang w:val="en-US"/>
                  </w:rPr>
                  <w:delText xml:space="preserve">Thời gian </w:delText>
                </w:r>
              </w:del>
            </w:ins>
            <w:ins w:id="40544" w:author="phuong vu" w:date="2018-11-15T18:02:00Z">
              <w:del w:id="40545" w:author="Tran Huan" w:date="2018-11-26T00:05:00Z">
                <w:r w:rsidDel="007F0695">
                  <w:rPr>
                    <w:lang w:val="en-US"/>
                  </w:rPr>
                  <w:delText>lấy</w:delText>
                </w:r>
              </w:del>
            </w:ins>
            <w:ins w:id="40546" w:author="phuong vu" w:date="2018-11-15T18:01:00Z">
              <w:del w:id="40547" w:author="Tran Huan" w:date="2018-11-26T00:05:00Z">
                <w:r w:rsidDel="007F0695">
                  <w:rPr>
                    <w:lang w:val="en-US"/>
                  </w:rPr>
                  <w:delText xml:space="preserve"> đồ</w:delText>
                </w:r>
              </w:del>
            </w:ins>
          </w:p>
        </w:tc>
        <w:tc>
          <w:tcPr>
            <w:tcW w:w="1065" w:type="dxa"/>
          </w:tcPr>
          <w:p w14:paraId="0C350A32" w14:textId="59C3B2E4" w:rsidR="007F0695" w:rsidRDefault="007F0695">
            <w:pPr>
              <w:spacing w:line="276" w:lineRule="auto"/>
              <w:jc w:val="center"/>
              <w:rPr>
                <w:lang w:val="en-US"/>
              </w:rPr>
              <w:pPrChange w:id="40548" w:author="phuong vu" w:date="2018-11-23T13:48:00Z">
                <w:pPr>
                  <w:spacing w:line="360" w:lineRule="auto"/>
                  <w:jc w:val="center"/>
                </w:pPr>
              </w:pPrChange>
            </w:pPr>
          </w:p>
        </w:tc>
        <w:tc>
          <w:tcPr>
            <w:tcW w:w="1372" w:type="dxa"/>
          </w:tcPr>
          <w:p w14:paraId="69D4D2E3" w14:textId="77777777" w:rsidR="007F0695" w:rsidRDefault="007F0695">
            <w:pPr>
              <w:spacing w:line="276" w:lineRule="auto"/>
              <w:rPr>
                <w:lang w:val="en-US"/>
              </w:rPr>
              <w:pPrChange w:id="40549" w:author="phuong vu" w:date="2018-11-23T13:48:00Z">
                <w:pPr>
                  <w:spacing w:line="360" w:lineRule="auto"/>
                </w:pPr>
              </w:pPrChange>
            </w:pPr>
          </w:p>
        </w:tc>
      </w:tr>
      <w:tr w:rsidR="007F0695" w14:paraId="290F7445" w14:textId="77777777" w:rsidTr="007F0695">
        <w:tc>
          <w:tcPr>
            <w:tcW w:w="769" w:type="dxa"/>
          </w:tcPr>
          <w:p w14:paraId="3642CCA4" w14:textId="1C2953C0" w:rsidR="007F0695" w:rsidRDefault="007F0695">
            <w:pPr>
              <w:spacing w:line="276" w:lineRule="auto"/>
              <w:jc w:val="center"/>
              <w:rPr>
                <w:lang w:val="en-US"/>
              </w:rPr>
              <w:pPrChange w:id="40550" w:author="phuong vu" w:date="2018-11-23T13:48:00Z">
                <w:pPr>
                  <w:spacing w:line="360" w:lineRule="auto"/>
                  <w:jc w:val="center"/>
                </w:pPr>
              </w:pPrChange>
            </w:pPr>
            <w:r>
              <w:rPr>
                <w:lang w:val="en-US"/>
              </w:rPr>
              <w:t>10</w:t>
            </w:r>
          </w:p>
        </w:tc>
        <w:tc>
          <w:tcPr>
            <w:tcW w:w="3220" w:type="dxa"/>
          </w:tcPr>
          <w:p w14:paraId="3BB191F6" w14:textId="36C41A0D" w:rsidR="007F0695" w:rsidRDefault="007F0695">
            <w:pPr>
              <w:spacing w:line="276" w:lineRule="auto"/>
              <w:rPr>
                <w:lang w:val="en-US"/>
              </w:rPr>
              <w:pPrChange w:id="40551" w:author="phuong vu" w:date="2018-11-23T13:48:00Z">
                <w:pPr>
                  <w:spacing w:line="360" w:lineRule="auto"/>
                </w:pPr>
              </w:pPrChange>
            </w:pPr>
            <w:del w:id="40552" w:author="phuong vu" w:date="2018-11-15T18:02:00Z">
              <w:r w:rsidDel="006D04E7">
                <w:rPr>
                  <w:lang w:val="en-US"/>
                </w:rPr>
                <w:delText>inputText</w:delText>
              </w:r>
            </w:del>
            <w:ins w:id="40553" w:author="phuong vu" w:date="2018-11-15T18:02:00Z">
              <w:del w:id="40554" w:author="Tran Huan" w:date="2018-11-26T00:04:00Z">
                <w:r w:rsidDel="007F0695">
                  <w:rPr>
                    <w:lang w:val="en-US"/>
                  </w:rPr>
                  <w:delText>select</w:delText>
                </w:r>
              </w:del>
            </w:ins>
            <w:ins w:id="40555" w:author="Tran Huan" w:date="2018-11-26T00:04:00Z">
              <w:r>
                <w:rPr>
                  <w:lang w:val="en-US"/>
                </w:rPr>
                <w:t>Button</w:t>
              </w:r>
            </w:ins>
          </w:p>
        </w:tc>
        <w:tc>
          <w:tcPr>
            <w:tcW w:w="2351" w:type="dxa"/>
          </w:tcPr>
          <w:p w14:paraId="263950CD" w14:textId="4A314D45" w:rsidR="007F0695" w:rsidRDefault="007F0695">
            <w:pPr>
              <w:spacing w:line="276" w:lineRule="auto"/>
              <w:rPr>
                <w:lang w:val="en-US"/>
              </w:rPr>
              <w:pPrChange w:id="40556" w:author="phuong vu" w:date="2018-11-23T13:48:00Z">
                <w:pPr>
                  <w:spacing w:line="360" w:lineRule="auto"/>
                </w:pPr>
              </w:pPrChange>
            </w:pPr>
            <w:ins w:id="40557" w:author="Tran Huan" w:date="2018-11-26T00:05:00Z">
              <w:r>
                <w:rPr>
                  <w:lang w:val="en-US"/>
                </w:rPr>
                <w:t>Xem giỏ đồ</w:t>
              </w:r>
            </w:ins>
            <w:ins w:id="40558" w:author="phuong vu" w:date="2018-11-15T18:02:00Z">
              <w:del w:id="40559" w:author="Tran Huan" w:date="2018-11-26T00:04:00Z">
                <w:r w:rsidDel="007F0695">
                  <w:rPr>
                    <w:lang w:val="en-US"/>
                  </w:rPr>
                  <w:delText>Thời gian trả đồ</w:delText>
                </w:r>
              </w:del>
            </w:ins>
          </w:p>
        </w:tc>
        <w:tc>
          <w:tcPr>
            <w:tcW w:w="1065" w:type="dxa"/>
          </w:tcPr>
          <w:p w14:paraId="7FDD986B" w14:textId="77777777" w:rsidR="007F0695" w:rsidRDefault="007F0695">
            <w:pPr>
              <w:spacing w:line="276" w:lineRule="auto"/>
              <w:jc w:val="center"/>
              <w:rPr>
                <w:lang w:val="en-US"/>
              </w:rPr>
              <w:pPrChange w:id="40560" w:author="phuong vu" w:date="2018-11-23T13:48:00Z">
                <w:pPr>
                  <w:spacing w:line="360" w:lineRule="auto"/>
                  <w:jc w:val="center"/>
                </w:pPr>
              </w:pPrChange>
            </w:pPr>
          </w:p>
        </w:tc>
        <w:tc>
          <w:tcPr>
            <w:tcW w:w="1372" w:type="dxa"/>
          </w:tcPr>
          <w:p w14:paraId="732D39CD" w14:textId="77777777" w:rsidR="007F0695" w:rsidRDefault="007F0695">
            <w:pPr>
              <w:spacing w:line="276" w:lineRule="auto"/>
              <w:rPr>
                <w:lang w:val="en-US"/>
              </w:rPr>
              <w:pPrChange w:id="40561" w:author="phuong vu" w:date="2018-11-23T13:48:00Z">
                <w:pPr>
                  <w:spacing w:line="360" w:lineRule="auto"/>
                </w:pPr>
              </w:pPrChange>
            </w:pPr>
          </w:p>
        </w:tc>
      </w:tr>
      <w:tr w:rsidR="007F0695" w14:paraId="59A9A622" w14:textId="77777777" w:rsidTr="007F0695">
        <w:tc>
          <w:tcPr>
            <w:tcW w:w="769" w:type="dxa"/>
          </w:tcPr>
          <w:p w14:paraId="2D64BBA6" w14:textId="2C7F66A0" w:rsidR="007F0695" w:rsidRDefault="007F0695">
            <w:pPr>
              <w:spacing w:line="276" w:lineRule="auto"/>
              <w:jc w:val="center"/>
              <w:rPr>
                <w:lang w:val="en-US"/>
              </w:rPr>
              <w:pPrChange w:id="40562" w:author="phuong vu" w:date="2018-11-23T13:48:00Z">
                <w:pPr>
                  <w:spacing w:line="360" w:lineRule="auto"/>
                  <w:jc w:val="center"/>
                </w:pPr>
              </w:pPrChange>
            </w:pPr>
            <w:r>
              <w:rPr>
                <w:lang w:val="en-US"/>
              </w:rPr>
              <w:t>11</w:t>
            </w:r>
          </w:p>
        </w:tc>
        <w:tc>
          <w:tcPr>
            <w:tcW w:w="3220" w:type="dxa"/>
          </w:tcPr>
          <w:p w14:paraId="0C7FA4BA" w14:textId="705D726F" w:rsidR="007F0695" w:rsidRDefault="007F0695">
            <w:pPr>
              <w:spacing w:line="276" w:lineRule="auto"/>
              <w:rPr>
                <w:lang w:val="en-US"/>
              </w:rPr>
              <w:pPrChange w:id="40563" w:author="phuong vu" w:date="2018-11-23T13:48:00Z">
                <w:pPr>
                  <w:spacing w:line="360" w:lineRule="auto"/>
                </w:pPr>
              </w:pPrChange>
            </w:pPr>
            <w:ins w:id="40564" w:author="Tran Huan" w:date="2018-11-26T00:05:00Z">
              <w:r>
                <w:rPr>
                  <w:lang w:val="en-US"/>
                </w:rPr>
                <w:t>TextView</w:t>
              </w:r>
            </w:ins>
            <w:del w:id="40565" w:author="Tran Huan" w:date="2018-11-26T00:04:00Z">
              <w:r w:rsidDel="007F0695">
                <w:rPr>
                  <w:lang w:val="en-US"/>
                </w:rPr>
                <w:delText>inputText</w:delText>
              </w:r>
            </w:del>
          </w:p>
        </w:tc>
        <w:tc>
          <w:tcPr>
            <w:tcW w:w="2351" w:type="dxa"/>
          </w:tcPr>
          <w:p w14:paraId="17DF29BF" w14:textId="71665F69" w:rsidR="007F0695" w:rsidRDefault="007F0695">
            <w:pPr>
              <w:spacing w:line="276" w:lineRule="auto"/>
              <w:rPr>
                <w:lang w:val="en-US"/>
              </w:rPr>
              <w:pPrChange w:id="40566" w:author="phuong vu" w:date="2018-11-23T13:48:00Z">
                <w:pPr>
                  <w:spacing w:line="360" w:lineRule="auto"/>
                </w:pPr>
              </w:pPrChange>
            </w:pPr>
            <w:ins w:id="40567" w:author="Tran Huan" w:date="2018-11-26T00:06:00Z">
              <w:r>
                <w:rPr>
                  <w:lang w:val="en-US"/>
                </w:rPr>
                <w:t>Tổng tiền</w:t>
              </w:r>
            </w:ins>
            <w:ins w:id="40568" w:author="phuong vu" w:date="2018-11-15T18:02:00Z">
              <w:del w:id="40569" w:author="Tran Huan" w:date="2018-11-26T00:05:00Z">
                <w:r w:rsidDel="007F0695">
                  <w:rPr>
                    <w:lang w:val="en-US"/>
                  </w:rPr>
                  <w:delText>Nơi lấy đồ</w:delText>
                </w:r>
              </w:del>
            </w:ins>
          </w:p>
        </w:tc>
        <w:tc>
          <w:tcPr>
            <w:tcW w:w="1065" w:type="dxa"/>
          </w:tcPr>
          <w:p w14:paraId="67514460" w14:textId="77777777" w:rsidR="007F0695" w:rsidRDefault="007F0695">
            <w:pPr>
              <w:spacing w:line="276" w:lineRule="auto"/>
              <w:jc w:val="center"/>
              <w:rPr>
                <w:lang w:val="en-US"/>
              </w:rPr>
              <w:pPrChange w:id="40570" w:author="phuong vu" w:date="2018-11-23T13:48:00Z">
                <w:pPr>
                  <w:spacing w:line="360" w:lineRule="auto"/>
                  <w:jc w:val="center"/>
                </w:pPr>
              </w:pPrChange>
            </w:pPr>
          </w:p>
        </w:tc>
        <w:tc>
          <w:tcPr>
            <w:tcW w:w="1372" w:type="dxa"/>
          </w:tcPr>
          <w:p w14:paraId="33B8F55C" w14:textId="77777777" w:rsidR="007F0695" w:rsidRDefault="007F0695">
            <w:pPr>
              <w:spacing w:line="276" w:lineRule="auto"/>
              <w:rPr>
                <w:lang w:val="en-US"/>
              </w:rPr>
              <w:pPrChange w:id="40571" w:author="phuong vu" w:date="2018-11-23T13:48:00Z">
                <w:pPr>
                  <w:spacing w:line="360" w:lineRule="auto"/>
                </w:pPr>
              </w:pPrChange>
            </w:pPr>
          </w:p>
        </w:tc>
      </w:tr>
      <w:tr w:rsidR="007F0695" w14:paraId="12EA6AC9" w14:textId="77777777" w:rsidTr="007F0695">
        <w:tc>
          <w:tcPr>
            <w:tcW w:w="769" w:type="dxa"/>
          </w:tcPr>
          <w:p w14:paraId="2F27551F" w14:textId="02B046A7" w:rsidR="007F0695" w:rsidRDefault="007F0695">
            <w:pPr>
              <w:spacing w:line="276" w:lineRule="auto"/>
              <w:jc w:val="center"/>
              <w:rPr>
                <w:lang w:val="en-US"/>
              </w:rPr>
              <w:pPrChange w:id="40572" w:author="phuong vu" w:date="2018-11-23T13:48:00Z">
                <w:pPr>
                  <w:spacing w:line="360" w:lineRule="auto"/>
                  <w:jc w:val="center"/>
                </w:pPr>
              </w:pPrChange>
            </w:pPr>
            <w:r>
              <w:rPr>
                <w:lang w:val="en-US"/>
              </w:rPr>
              <w:t>12</w:t>
            </w:r>
          </w:p>
        </w:tc>
        <w:tc>
          <w:tcPr>
            <w:tcW w:w="3220" w:type="dxa"/>
          </w:tcPr>
          <w:p w14:paraId="12F961E7" w14:textId="158E9E8A" w:rsidR="007F0695" w:rsidRDefault="007F0695">
            <w:pPr>
              <w:spacing w:line="276" w:lineRule="auto"/>
              <w:rPr>
                <w:lang w:val="en-US"/>
              </w:rPr>
              <w:pPrChange w:id="40573" w:author="phuong vu" w:date="2018-11-23T13:48:00Z">
                <w:pPr>
                  <w:spacing w:line="360" w:lineRule="auto"/>
                </w:pPr>
              </w:pPrChange>
            </w:pPr>
            <w:del w:id="40574" w:author="Tran Huan" w:date="2018-11-26T00:06:00Z">
              <w:r w:rsidDel="007F0695">
                <w:rPr>
                  <w:lang w:val="en-US"/>
                </w:rPr>
                <w:delText>inputText</w:delText>
              </w:r>
            </w:del>
            <w:ins w:id="40575" w:author="Tran Huan" w:date="2018-11-26T00:06:00Z">
              <w:r>
                <w:rPr>
                  <w:lang w:val="en-US"/>
                </w:rPr>
                <w:t>TextView</w:t>
              </w:r>
            </w:ins>
          </w:p>
        </w:tc>
        <w:tc>
          <w:tcPr>
            <w:tcW w:w="2351" w:type="dxa"/>
          </w:tcPr>
          <w:p w14:paraId="042D9404" w14:textId="15345804" w:rsidR="007F0695" w:rsidRDefault="007F0695">
            <w:pPr>
              <w:spacing w:line="276" w:lineRule="auto"/>
              <w:rPr>
                <w:lang w:val="en-US"/>
              </w:rPr>
              <w:pPrChange w:id="40576" w:author="phuong vu" w:date="2018-11-23T13:48:00Z">
                <w:pPr>
                  <w:spacing w:line="360" w:lineRule="auto"/>
                </w:pPr>
              </w:pPrChange>
            </w:pPr>
            <w:ins w:id="40577" w:author="phuong vu" w:date="2018-11-15T18:02:00Z">
              <w:del w:id="40578" w:author="Tran Huan" w:date="2018-11-26T00:06:00Z">
                <w:r w:rsidDel="007F0695">
                  <w:rPr>
                    <w:lang w:val="en-US"/>
                  </w:rPr>
                  <w:delText>Nơi trả đồ</w:delText>
                </w:r>
              </w:del>
            </w:ins>
            <w:ins w:id="40579" w:author="Tran Huan" w:date="2018-11-26T00:06:00Z">
              <w:r>
                <w:rPr>
                  <w:lang w:val="en-US"/>
                </w:rPr>
                <w:t>Tổng số lượng</w:t>
              </w:r>
            </w:ins>
          </w:p>
        </w:tc>
        <w:tc>
          <w:tcPr>
            <w:tcW w:w="1065" w:type="dxa"/>
          </w:tcPr>
          <w:p w14:paraId="639420A9" w14:textId="77777777" w:rsidR="007F0695" w:rsidRDefault="007F0695">
            <w:pPr>
              <w:spacing w:line="276" w:lineRule="auto"/>
              <w:jc w:val="center"/>
              <w:rPr>
                <w:lang w:val="en-US"/>
              </w:rPr>
              <w:pPrChange w:id="40580" w:author="phuong vu" w:date="2018-11-23T13:48:00Z">
                <w:pPr>
                  <w:spacing w:line="360" w:lineRule="auto"/>
                  <w:jc w:val="center"/>
                </w:pPr>
              </w:pPrChange>
            </w:pPr>
          </w:p>
        </w:tc>
        <w:tc>
          <w:tcPr>
            <w:tcW w:w="1372" w:type="dxa"/>
          </w:tcPr>
          <w:p w14:paraId="44B5F0F9" w14:textId="77777777" w:rsidR="007F0695" w:rsidRDefault="007F0695" w:rsidP="00867A6B">
            <w:pPr>
              <w:keepNext/>
              <w:spacing w:line="276" w:lineRule="auto"/>
              <w:rPr>
                <w:lang w:val="en-US"/>
              </w:rPr>
              <w:pPrChange w:id="40581" w:author="Tran Huan" w:date="2018-12-03T02:43:00Z">
                <w:pPr>
                  <w:spacing w:line="360" w:lineRule="auto"/>
                </w:pPr>
              </w:pPrChange>
            </w:pPr>
          </w:p>
        </w:tc>
      </w:tr>
    </w:tbl>
    <w:p w14:paraId="7B008798" w14:textId="745E8E77" w:rsidR="008833F0" w:rsidRPr="00CD67F8" w:rsidRDefault="00867A6B" w:rsidP="00867A6B">
      <w:pPr>
        <w:pStyle w:val="Caption"/>
        <w:rPr>
          <w:rPrChange w:id="40582" w:author="Tran Huan" w:date="2018-11-25T23:54:00Z">
            <w:rPr>
              <w:lang w:val="en-US"/>
            </w:rPr>
          </w:rPrChange>
        </w:rPr>
        <w:pPrChange w:id="40583" w:author="Tran Huan" w:date="2018-12-03T02:43:00Z">
          <w:pPr>
            <w:pStyle w:val="Caption"/>
          </w:pPr>
        </w:pPrChange>
      </w:pPr>
      <w:bookmarkStart w:id="40584" w:name="_Toc531584489"/>
      <w:ins w:id="40585" w:author="Tran Huan" w:date="2018-12-03T02:43:00Z">
        <w:r>
          <w:t xml:space="preserve">Bảng </w:t>
        </w:r>
        <w:r>
          <w:fldChar w:fldCharType="begin"/>
        </w:r>
        <w:r>
          <w:instrText xml:space="preserve"> STYLEREF 1 \s </w:instrText>
        </w:r>
      </w:ins>
      <w:r>
        <w:fldChar w:fldCharType="separate"/>
      </w:r>
      <w:r>
        <w:rPr>
          <w:noProof/>
        </w:rPr>
        <w:t>3</w:t>
      </w:r>
      <w:ins w:id="40586" w:author="Tran Huan" w:date="2018-12-03T02:43:00Z">
        <w:r>
          <w:fldChar w:fldCharType="end"/>
        </w:r>
        <w:r>
          <w:t>.</w:t>
        </w:r>
        <w:r>
          <w:fldChar w:fldCharType="begin"/>
        </w:r>
        <w:r>
          <w:instrText xml:space="preserve"> SEQ Bảng \* ARABIC \s 1 </w:instrText>
        </w:r>
      </w:ins>
      <w:r>
        <w:fldChar w:fldCharType="separate"/>
      </w:r>
      <w:ins w:id="40587" w:author="Tran Huan" w:date="2018-12-03T02:43:00Z">
        <w:r>
          <w:rPr>
            <w:noProof/>
          </w:rPr>
          <w:t>2</w:t>
        </w:r>
        <w:r>
          <w:fldChar w:fldCharType="end"/>
        </w:r>
        <w:r w:rsidRPr="00867A6B">
          <w:rPr>
            <w:rPrChange w:id="40588" w:author="Tran Huan" w:date="2018-12-03T02:43:00Z">
              <w:rPr>
                <w:lang w:val="en-US"/>
              </w:rPr>
            </w:rPrChange>
          </w:rPr>
          <w:t xml:space="preserve"> </w:t>
        </w:r>
        <w:r w:rsidRPr="008F40CD">
          <w:rPr>
            <w:i/>
          </w:rPr>
          <w:t>Bảng các thành phần giao diện tạo đơn hàng</w:t>
        </w:r>
        <w:bookmarkEnd w:id="40584"/>
        <w:r w:rsidDel="00CD67F8">
          <w:t xml:space="preserve"> </w:t>
        </w:r>
        <w:r w:rsidRPr="00C72765">
          <w:t xml:space="preserve"> </w:t>
        </w:r>
      </w:ins>
      <w:del w:id="40589" w:author="Tran Huan" w:date="2018-11-25T23:53:00Z">
        <w:r w:rsidR="008833F0" w:rsidRPr="00C95C85" w:rsidDel="00CD67F8">
          <w:delText xml:space="preserve">Bảng </w:delText>
        </w:r>
      </w:del>
      <w:ins w:id="40590" w:author="phuong vu" w:date="2018-11-23T15:14:00Z">
        <w:del w:id="40591" w:author="Tran Huan" w:date="2018-11-25T23:53:00Z">
          <w:r w:rsidR="00E95F1B" w:rsidDel="00CD67F8">
            <w:fldChar w:fldCharType="begin"/>
          </w:r>
          <w:r w:rsidR="00E95F1B" w:rsidDel="00CD67F8">
            <w:delInstrText xml:space="preserve"> STYLEREF 1 \s </w:delInstrText>
          </w:r>
        </w:del>
      </w:ins>
      <w:del w:id="40592" w:author="Tran Huan" w:date="2018-11-25T23:53:00Z">
        <w:r w:rsidR="00E95F1B" w:rsidDel="00CD67F8">
          <w:fldChar w:fldCharType="separate"/>
        </w:r>
        <w:r w:rsidR="00E95F1B" w:rsidDel="00CD67F8">
          <w:rPr>
            <w:noProof/>
          </w:rPr>
          <w:delText>3</w:delText>
        </w:r>
      </w:del>
      <w:ins w:id="40593" w:author="phuong vu" w:date="2018-11-23T15:14:00Z">
        <w:del w:id="40594" w:author="Tran Huan" w:date="2018-11-25T23:53:00Z">
          <w:r w:rsidR="00E95F1B" w:rsidDel="00CD67F8">
            <w:fldChar w:fldCharType="end"/>
          </w:r>
          <w:r w:rsidR="00E95F1B" w:rsidDel="00CD67F8">
            <w:delText>.</w:delText>
          </w:r>
          <w:r w:rsidR="00E95F1B" w:rsidDel="00CD67F8">
            <w:fldChar w:fldCharType="begin"/>
          </w:r>
          <w:r w:rsidR="00E95F1B" w:rsidDel="00CD67F8">
            <w:delInstrText xml:space="preserve"> SEQ Bảng \* ARABIC \s 1 </w:delInstrText>
          </w:r>
        </w:del>
      </w:ins>
      <w:del w:id="40595" w:author="Tran Huan" w:date="2018-11-25T23:53:00Z">
        <w:r w:rsidR="00E95F1B" w:rsidDel="00CD67F8">
          <w:fldChar w:fldCharType="separate"/>
        </w:r>
      </w:del>
      <w:ins w:id="40596" w:author="phuong vu" w:date="2018-11-23T15:14:00Z">
        <w:del w:id="40597" w:author="Tran Huan" w:date="2018-11-25T23:53:00Z">
          <w:r w:rsidR="00E95F1B" w:rsidDel="00CD67F8">
            <w:rPr>
              <w:noProof/>
            </w:rPr>
            <w:delText>30</w:delText>
          </w:r>
          <w:r w:rsidR="00E95F1B" w:rsidDel="00CD67F8">
            <w:fldChar w:fldCharType="end"/>
          </w:r>
        </w:del>
      </w:ins>
      <w:del w:id="40598" w:author="Tran Huan" w:date="2018-12-03T02:43:00Z">
        <w:r w:rsidR="002A641F" w:rsidDel="00867A6B">
          <w:fldChar w:fldCharType="begin"/>
        </w:r>
        <w:r w:rsidR="002A641F" w:rsidDel="00867A6B">
          <w:delInstrText xml:space="preserve"> STYLEREF 1 \s </w:delInstrText>
        </w:r>
        <w:r w:rsidR="002A641F" w:rsidDel="00867A6B">
          <w:fldChar w:fldCharType="separate"/>
        </w:r>
        <w:r w:rsidR="002A641F" w:rsidDel="00867A6B">
          <w:rPr>
            <w:noProof/>
          </w:rPr>
          <w:delText>3</w:delText>
        </w:r>
        <w:r w:rsidR="002A641F" w:rsidDel="00867A6B">
          <w:fldChar w:fldCharType="end"/>
        </w:r>
        <w:r w:rsidR="002A641F" w:rsidDel="00867A6B">
          <w:delText>.</w:delText>
        </w:r>
        <w:r w:rsidR="002A641F" w:rsidDel="00867A6B">
          <w:fldChar w:fldCharType="begin"/>
        </w:r>
        <w:r w:rsidR="002A641F" w:rsidDel="00867A6B">
          <w:delInstrText xml:space="preserve"> SEQ Bảng \* ARABIC \s 1 </w:delInstrText>
        </w:r>
        <w:r w:rsidR="002A641F" w:rsidDel="00867A6B">
          <w:fldChar w:fldCharType="separate"/>
        </w:r>
        <w:r w:rsidR="002A641F" w:rsidDel="00867A6B">
          <w:rPr>
            <w:noProof/>
          </w:rPr>
          <w:delText>3</w:delText>
        </w:r>
        <w:r w:rsidR="002A641F" w:rsidDel="00867A6B">
          <w:fldChar w:fldCharType="end"/>
        </w:r>
        <w:r w:rsidR="008833F0" w:rsidRPr="000245EB" w:rsidDel="00867A6B">
          <w:rPr>
            <w:rPrChange w:id="40599" w:author="Tran Huan" w:date="2018-11-25T16:08:00Z">
              <w:rPr>
                <w:lang w:val="en-US"/>
              </w:rPr>
            </w:rPrChange>
          </w:rPr>
          <w:delText xml:space="preserve"> </w:delText>
        </w:r>
      </w:del>
      <w:del w:id="40600" w:author="Tran Huan" w:date="2018-11-25T23:53:00Z">
        <w:r w:rsidR="008833F0" w:rsidRPr="00CD67F8" w:rsidDel="00CD67F8">
          <w:rPr>
            <w:i/>
            <w:rPrChange w:id="40601" w:author="Tran Huan" w:date="2018-11-25T23:53:00Z">
              <w:rPr>
                <w:lang w:val="en-US"/>
              </w:rPr>
            </w:rPrChange>
          </w:rPr>
          <w:delText>Bảng các thành phần giao diện tạo đơn hàng</w:delText>
        </w:r>
        <w:r w:rsidR="008833F0" w:rsidRPr="00CD67F8" w:rsidDel="00CD67F8">
          <w:rPr>
            <w:rFonts w:eastAsiaTheme="majorEastAsia" w:cstheme="majorBidi"/>
            <w:b/>
            <w:szCs w:val="26"/>
            <w:rPrChange w:id="40602" w:author="Tran Huan" w:date="2018-11-25T23:53:00Z">
              <w:rPr>
                <w:lang w:val="en-US"/>
              </w:rPr>
            </w:rPrChange>
          </w:rPr>
          <w:delText xml:space="preserve"> trên web</w:delText>
        </w:r>
      </w:del>
    </w:p>
    <w:tbl>
      <w:tblPr>
        <w:tblStyle w:val="TableGrid"/>
        <w:tblW w:w="0" w:type="auto"/>
        <w:tblLook w:val="04A0" w:firstRow="1" w:lastRow="0" w:firstColumn="1" w:lastColumn="0" w:noHBand="0" w:noVBand="1"/>
      </w:tblPr>
      <w:tblGrid>
        <w:gridCol w:w="805"/>
        <w:gridCol w:w="1980"/>
        <w:gridCol w:w="2970"/>
        <w:gridCol w:w="1266"/>
        <w:gridCol w:w="1756"/>
      </w:tblGrid>
      <w:tr w:rsidR="008833F0" w:rsidDel="00B607D9" w14:paraId="48FCB774" w14:textId="4F28A183" w:rsidTr="00A72A60">
        <w:trPr>
          <w:del w:id="40603" w:author="Tran Huan" w:date="2018-11-25T22:53:00Z"/>
        </w:trPr>
        <w:tc>
          <w:tcPr>
            <w:tcW w:w="805" w:type="dxa"/>
            <w:vAlign w:val="center"/>
          </w:tcPr>
          <w:p w14:paraId="6CBBDD95" w14:textId="63181BE4" w:rsidR="008833F0" w:rsidRPr="004A3D10" w:rsidDel="00B607D9" w:rsidRDefault="008833F0">
            <w:pPr>
              <w:spacing w:line="276" w:lineRule="auto"/>
              <w:jc w:val="center"/>
              <w:rPr>
                <w:del w:id="40604" w:author="Tran Huan" w:date="2018-11-25T22:53:00Z"/>
                <w:b/>
                <w:rPrChange w:id="40605" w:author="Tran Huan" w:date="2018-11-25T23:22:00Z">
                  <w:rPr>
                    <w:del w:id="40606" w:author="Tran Huan" w:date="2018-11-25T22:53:00Z"/>
                    <w:b/>
                    <w:lang w:val="en-US"/>
                  </w:rPr>
                </w:rPrChange>
              </w:rPr>
              <w:pPrChange w:id="40607" w:author="phuong vu" w:date="2018-11-23T13:48:00Z">
                <w:pPr>
                  <w:spacing w:line="360" w:lineRule="auto"/>
                  <w:jc w:val="center"/>
                </w:pPr>
              </w:pPrChange>
            </w:pPr>
            <w:del w:id="40608" w:author="Tran Huan" w:date="2018-11-25T22:52:00Z">
              <w:r w:rsidRPr="004A3D10" w:rsidDel="00B607D9">
                <w:rPr>
                  <w:b/>
                  <w:rPrChange w:id="40609" w:author="Tran Huan" w:date="2018-11-25T23:22:00Z">
                    <w:rPr>
                      <w:b/>
                      <w:lang w:val="en-US"/>
                    </w:rPr>
                  </w:rPrChange>
                </w:rPr>
                <w:delText>STT</w:delText>
              </w:r>
            </w:del>
          </w:p>
        </w:tc>
        <w:tc>
          <w:tcPr>
            <w:tcW w:w="1980" w:type="dxa"/>
            <w:vAlign w:val="center"/>
          </w:tcPr>
          <w:p w14:paraId="7E308217" w14:textId="2EF2DA69" w:rsidR="008833F0" w:rsidRPr="004A3D10" w:rsidDel="00B607D9" w:rsidRDefault="008833F0">
            <w:pPr>
              <w:spacing w:line="276" w:lineRule="auto"/>
              <w:jc w:val="center"/>
              <w:rPr>
                <w:del w:id="40610" w:author="Tran Huan" w:date="2018-11-25T22:53:00Z"/>
                <w:b/>
                <w:rPrChange w:id="40611" w:author="Tran Huan" w:date="2018-11-25T23:22:00Z">
                  <w:rPr>
                    <w:del w:id="40612" w:author="Tran Huan" w:date="2018-11-25T22:53:00Z"/>
                    <w:b/>
                    <w:lang w:val="en-US"/>
                  </w:rPr>
                </w:rPrChange>
              </w:rPr>
              <w:pPrChange w:id="40613" w:author="phuong vu" w:date="2018-11-23T13:48:00Z">
                <w:pPr>
                  <w:spacing w:line="360" w:lineRule="auto"/>
                  <w:jc w:val="center"/>
                </w:pPr>
              </w:pPrChange>
            </w:pPr>
            <w:del w:id="40614" w:author="Tran Huan" w:date="2018-11-25T22:52:00Z">
              <w:r w:rsidRPr="004A3D10" w:rsidDel="00B607D9">
                <w:rPr>
                  <w:b/>
                  <w:rPrChange w:id="40615" w:author="Tran Huan" w:date="2018-11-25T23:22:00Z">
                    <w:rPr>
                      <w:b/>
                      <w:lang w:val="en-US"/>
                    </w:rPr>
                  </w:rPrChange>
                </w:rPr>
                <w:delText>Loại điều khiển</w:delText>
              </w:r>
            </w:del>
          </w:p>
        </w:tc>
        <w:tc>
          <w:tcPr>
            <w:tcW w:w="2970" w:type="dxa"/>
            <w:vAlign w:val="center"/>
          </w:tcPr>
          <w:p w14:paraId="25FBB69A" w14:textId="35B1CD28" w:rsidR="008833F0" w:rsidRPr="004A3D10" w:rsidDel="00B607D9" w:rsidRDefault="008833F0">
            <w:pPr>
              <w:spacing w:line="276" w:lineRule="auto"/>
              <w:jc w:val="center"/>
              <w:rPr>
                <w:del w:id="40616" w:author="Tran Huan" w:date="2018-11-25T22:53:00Z"/>
                <w:b/>
                <w:rPrChange w:id="40617" w:author="Tran Huan" w:date="2018-11-25T23:22:00Z">
                  <w:rPr>
                    <w:del w:id="40618" w:author="Tran Huan" w:date="2018-11-25T22:53:00Z"/>
                    <w:b/>
                    <w:lang w:val="en-US"/>
                  </w:rPr>
                </w:rPrChange>
              </w:rPr>
              <w:pPrChange w:id="40619" w:author="phuong vu" w:date="2018-11-23T13:48:00Z">
                <w:pPr>
                  <w:spacing w:line="360" w:lineRule="auto"/>
                  <w:jc w:val="center"/>
                </w:pPr>
              </w:pPrChange>
            </w:pPr>
            <w:del w:id="40620" w:author="Tran Huan" w:date="2018-11-25T22:52:00Z">
              <w:r w:rsidRPr="004A3D10" w:rsidDel="00B607D9">
                <w:rPr>
                  <w:b/>
                  <w:rPrChange w:id="40621" w:author="Tran Huan" w:date="2018-11-25T23:22:00Z">
                    <w:rPr>
                      <w:b/>
                      <w:lang w:val="en-US"/>
                    </w:rPr>
                  </w:rPrChange>
                </w:rPr>
                <w:delText>Nội dung thực hiện</w:delText>
              </w:r>
            </w:del>
          </w:p>
        </w:tc>
        <w:tc>
          <w:tcPr>
            <w:tcW w:w="1266" w:type="dxa"/>
            <w:vAlign w:val="center"/>
          </w:tcPr>
          <w:p w14:paraId="4498EA5E" w14:textId="0118374D" w:rsidR="008833F0" w:rsidRPr="004A3D10" w:rsidDel="00B607D9" w:rsidRDefault="008833F0">
            <w:pPr>
              <w:spacing w:line="276" w:lineRule="auto"/>
              <w:jc w:val="center"/>
              <w:rPr>
                <w:del w:id="40622" w:author="Tran Huan" w:date="2018-11-25T22:53:00Z"/>
                <w:b/>
                <w:rPrChange w:id="40623" w:author="Tran Huan" w:date="2018-11-25T23:22:00Z">
                  <w:rPr>
                    <w:del w:id="40624" w:author="Tran Huan" w:date="2018-11-25T22:53:00Z"/>
                    <w:b/>
                    <w:lang w:val="en-US"/>
                  </w:rPr>
                </w:rPrChange>
              </w:rPr>
              <w:pPrChange w:id="40625" w:author="phuong vu" w:date="2018-11-23T13:48:00Z">
                <w:pPr>
                  <w:spacing w:line="360" w:lineRule="auto"/>
                  <w:jc w:val="center"/>
                </w:pPr>
              </w:pPrChange>
            </w:pPr>
            <w:del w:id="40626" w:author="Tran Huan" w:date="2018-11-25T22:52:00Z">
              <w:r w:rsidRPr="004A3D10" w:rsidDel="00B607D9">
                <w:rPr>
                  <w:b/>
                  <w:rPrChange w:id="40627" w:author="Tran Huan" w:date="2018-11-25T23:22:00Z">
                    <w:rPr>
                      <w:b/>
                      <w:lang w:val="en-US"/>
                    </w:rPr>
                  </w:rPrChange>
                </w:rPr>
                <w:delText>Giá trị mặc định</w:delText>
              </w:r>
            </w:del>
          </w:p>
        </w:tc>
        <w:tc>
          <w:tcPr>
            <w:tcW w:w="1756" w:type="dxa"/>
            <w:vAlign w:val="center"/>
          </w:tcPr>
          <w:p w14:paraId="3963E95F" w14:textId="190E2831" w:rsidR="008833F0" w:rsidRPr="004A3D10" w:rsidDel="00B607D9" w:rsidRDefault="008833F0">
            <w:pPr>
              <w:spacing w:line="276" w:lineRule="auto"/>
              <w:jc w:val="center"/>
              <w:rPr>
                <w:del w:id="40628" w:author="Tran Huan" w:date="2018-11-25T22:53:00Z"/>
                <w:b/>
                <w:rPrChange w:id="40629" w:author="Tran Huan" w:date="2018-11-25T23:22:00Z">
                  <w:rPr>
                    <w:del w:id="40630" w:author="Tran Huan" w:date="2018-11-25T22:53:00Z"/>
                    <w:b/>
                    <w:lang w:val="en-US"/>
                  </w:rPr>
                </w:rPrChange>
              </w:rPr>
              <w:pPrChange w:id="40631" w:author="phuong vu" w:date="2018-11-23T13:48:00Z">
                <w:pPr>
                  <w:spacing w:line="360" w:lineRule="auto"/>
                  <w:jc w:val="center"/>
                </w:pPr>
              </w:pPrChange>
            </w:pPr>
            <w:del w:id="40632" w:author="Tran Huan" w:date="2018-11-25T22:52:00Z">
              <w:r w:rsidRPr="004A3D10" w:rsidDel="00B607D9">
                <w:rPr>
                  <w:b/>
                  <w:rPrChange w:id="40633" w:author="Tran Huan" w:date="2018-11-25T23:22:00Z">
                    <w:rPr>
                      <w:b/>
                      <w:lang w:val="en-US"/>
                    </w:rPr>
                  </w:rPrChange>
                </w:rPr>
                <w:delText>Lưu ý</w:delText>
              </w:r>
            </w:del>
          </w:p>
        </w:tc>
      </w:tr>
      <w:tr w:rsidR="008833F0" w:rsidDel="00B607D9" w14:paraId="32456C01" w14:textId="35BD69FB" w:rsidTr="00A72A60">
        <w:trPr>
          <w:del w:id="40634" w:author="Tran Huan" w:date="2018-11-25T22:53:00Z"/>
        </w:trPr>
        <w:tc>
          <w:tcPr>
            <w:tcW w:w="805" w:type="dxa"/>
          </w:tcPr>
          <w:p w14:paraId="2216C418" w14:textId="64C90F64" w:rsidR="008833F0" w:rsidRPr="004A3D10" w:rsidDel="00B607D9" w:rsidRDefault="008833F0">
            <w:pPr>
              <w:spacing w:line="276" w:lineRule="auto"/>
              <w:jc w:val="center"/>
              <w:rPr>
                <w:del w:id="40635" w:author="Tran Huan" w:date="2018-11-25T22:53:00Z"/>
                <w:rPrChange w:id="40636" w:author="Tran Huan" w:date="2018-11-25T23:22:00Z">
                  <w:rPr>
                    <w:del w:id="40637" w:author="Tran Huan" w:date="2018-11-25T22:53:00Z"/>
                    <w:lang w:val="en-US"/>
                  </w:rPr>
                </w:rPrChange>
              </w:rPr>
              <w:pPrChange w:id="40638" w:author="phuong vu" w:date="2018-11-23T13:48:00Z">
                <w:pPr>
                  <w:spacing w:line="360" w:lineRule="auto"/>
                  <w:jc w:val="center"/>
                </w:pPr>
              </w:pPrChange>
            </w:pPr>
            <w:del w:id="40639" w:author="Tran Huan" w:date="2018-11-25T22:52:00Z">
              <w:r w:rsidRPr="004A3D10" w:rsidDel="00B607D9">
                <w:rPr>
                  <w:rPrChange w:id="40640" w:author="Tran Huan" w:date="2018-11-25T23:22:00Z">
                    <w:rPr>
                      <w:lang w:val="en-US"/>
                    </w:rPr>
                  </w:rPrChange>
                </w:rPr>
                <w:delText>1</w:delText>
              </w:r>
            </w:del>
          </w:p>
        </w:tc>
        <w:tc>
          <w:tcPr>
            <w:tcW w:w="1980" w:type="dxa"/>
          </w:tcPr>
          <w:p w14:paraId="5E6D9639" w14:textId="10606DF6" w:rsidR="008833F0" w:rsidRPr="004A3D10" w:rsidDel="00B607D9" w:rsidRDefault="008833F0">
            <w:pPr>
              <w:spacing w:line="276" w:lineRule="auto"/>
              <w:rPr>
                <w:del w:id="40641" w:author="Tran Huan" w:date="2018-11-25T22:53:00Z"/>
                <w:rPrChange w:id="40642" w:author="Tran Huan" w:date="2018-11-25T23:22:00Z">
                  <w:rPr>
                    <w:del w:id="40643" w:author="Tran Huan" w:date="2018-11-25T22:53:00Z"/>
                    <w:lang w:val="en-US"/>
                  </w:rPr>
                </w:rPrChange>
              </w:rPr>
              <w:pPrChange w:id="40644" w:author="phuong vu" w:date="2018-11-23T13:48:00Z">
                <w:pPr>
                  <w:spacing w:line="360" w:lineRule="auto"/>
                </w:pPr>
              </w:pPrChange>
            </w:pPr>
          </w:p>
        </w:tc>
        <w:tc>
          <w:tcPr>
            <w:tcW w:w="2970" w:type="dxa"/>
          </w:tcPr>
          <w:p w14:paraId="2D28E9D1" w14:textId="5E6728CB" w:rsidR="008833F0" w:rsidRPr="004A3D10" w:rsidDel="00B607D9" w:rsidRDefault="008833F0">
            <w:pPr>
              <w:spacing w:line="276" w:lineRule="auto"/>
              <w:rPr>
                <w:del w:id="40645" w:author="Tran Huan" w:date="2018-11-25T22:53:00Z"/>
                <w:rPrChange w:id="40646" w:author="Tran Huan" w:date="2018-11-25T23:22:00Z">
                  <w:rPr>
                    <w:del w:id="40647" w:author="Tran Huan" w:date="2018-11-25T22:53:00Z"/>
                    <w:lang w:val="en-US"/>
                  </w:rPr>
                </w:rPrChange>
              </w:rPr>
              <w:pPrChange w:id="40648" w:author="phuong vu" w:date="2018-11-23T13:48:00Z">
                <w:pPr>
                  <w:spacing w:line="360" w:lineRule="auto"/>
                </w:pPr>
              </w:pPrChange>
            </w:pPr>
          </w:p>
        </w:tc>
        <w:tc>
          <w:tcPr>
            <w:tcW w:w="1266" w:type="dxa"/>
          </w:tcPr>
          <w:p w14:paraId="159EB9FD" w14:textId="3694D6F4" w:rsidR="008833F0" w:rsidRPr="004A3D10" w:rsidDel="00B607D9" w:rsidRDefault="008833F0">
            <w:pPr>
              <w:spacing w:line="276" w:lineRule="auto"/>
              <w:rPr>
                <w:del w:id="40649" w:author="Tran Huan" w:date="2018-11-25T22:53:00Z"/>
                <w:rPrChange w:id="40650" w:author="Tran Huan" w:date="2018-11-25T23:22:00Z">
                  <w:rPr>
                    <w:del w:id="40651" w:author="Tran Huan" w:date="2018-11-25T22:53:00Z"/>
                    <w:lang w:val="en-US"/>
                  </w:rPr>
                </w:rPrChange>
              </w:rPr>
              <w:pPrChange w:id="40652" w:author="phuong vu" w:date="2018-11-23T13:48:00Z">
                <w:pPr>
                  <w:spacing w:line="360" w:lineRule="auto"/>
                </w:pPr>
              </w:pPrChange>
            </w:pPr>
          </w:p>
        </w:tc>
        <w:tc>
          <w:tcPr>
            <w:tcW w:w="1756" w:type="dxa"/>
          </w:tcPr>
          <w:p w14:paraId="0551E832" w14:textId="07071501" w:rsidR="008833F0" w:rsidRPr="004A3D10" w:rsidDel="00B607D9" w:rsidRDefault="008833F0">
            <w:pPr>
              <w:spacing w:line="276" w:lineRule="auto"/>
              <w:rPr>
                <w:del w:id="40653" w:author="Tran Huan" w:date="2018-11-25T22:53:00Z"/>
                <w:rPrChange w:id="40654" w:author="Tran Huan" w:date="2018-11-25T23:22:00Z">
                  <w:rPr>
                    <w:del w:id="40655" w:author="Tran Huan" w:date="2018-11-25T22:53:00Z"/>
                    <w:lang w:val="en-US"/>
                  </w:rPr>
                </w:rPrChange>
              </w:rPr>
              <w:pPrChange w:id="40656" w:author="phuong vu" w:date="2018-11-23T13:48:00Z">
                <w:pPr>
                  <w:spacing w:line="360" w:lineRule="auto"/>
                </w:pPr>
              </w:pPrChange>
            </w:pPr>
          </w:p>
        </w:tc>
      </w:tr>
      <w:tr w:rsidR="008833F0" w:rsidDel="00B607D9" w14:paraId="68E48D26" w14:textId="5798D47D" w:rsidTr="00A72A60">
        <w:trPr>
          <w:del w:id="40657" w:author="Tran Huan" w:date="2018-11-25T22:53:00Z"/>
        </w:trPr>
        <w:tc>
          <w:tcPr>
            <w:tcW w:w="805" w:type="dxa"/>
          </w:tcPr>
          <w:p w14:paraId="2C4D31CA" w14:textId="3E9798E0" w:rsidR="008833F0" w:rsidRPr="004A3D10" w:rsidDel="00B607D9" w:rsidRDefault="008833F0">
            <w:pPr>
              <w:spacing w:line="276" w:lineRule="auto"/>
              <w:jc w:val="center"/>
              <w:rPr>
                <w:del w:id="40658" w:author="Tran Huan" w:date="2018-11-25T22:53:00Z"/>
                <w:rPrChange w:id="40659" w:author="Tran Huan" w:date="2018-11-25T23:22:00Z">
                  <w:rPr>
                    <w:del w:id="40660" w:author="Tran Huan" w:date="2018-11-25T22:53:00Z"/>
                    <w:lang w:val="en-US"/>
                  </w:rPr>
                </w:rPrChange>
              </w:rPr>
              <w:pPrChange w:id="40661" w:author="phuong vu" w:date="2018-11-23T13:48:00Z">
                <w:pPr>
                  <w:spacing w:line="360" w:lineRule="auto"/>
                  <w:jc w:val="center"/>
                </w:pPr>
              </w:pPrChange>
            </w:pPr>
            <w:del w:id="40662" w:author="Tran Huan" w:date="2018-11-25T22:52:00Z">
              <w:r w:rsidRPr="004A3D10" w:rsidDel="00B607D9">
                <w:rPr>
                  <w:rPrChange w:id="40663" w:author="Tran Huan" w:date="2018-11-25T23:22:00Z">
                    <w:rPr>
                      <w:lang w:val="en-US"/>
                    </w:rPr>
                  </w:rPrChange>
                </w:rPr>
                <w:delText>2</w:delText>
              </w:r>
            </w:del>
          </w:p>
        </w:tc>
        <w:tc>
          <w:tcPr>
            <w:tcW w:w="1980" w:type="dxa"/>
          </w:tcPr>
          <w:p w14:paraId="287BDA8A" w14:textId="58D0A948" w:rsidR="008833F0" w:rsidRPr="004A3D10" w:rsidDel="00B607D9" w:rsidRDefault="008833F0">
            <w:pPr>
              <w:spacing w:line="276" w:lineRule="auto"/>
              <w:rPr>
                <w:del w:id="40664" w:author="Tran Huan" w:date="2018-11-25T22:53:00Z"/>
                <w:rPrChange w:id="40665" w:author="Tran Huan" w:date="2018-11-25T23:22:00Z">
                  <w:rPr>
                    <w:del w:id="40666" w:author="Tran Huan" w:date="2018-11-25T22:53:00Z"/>
                    <w:lang w:val="en-US"/>
                  </w:rPr>
                </w:rPrChange>
              </w:rPr>
              <w:pPrChange w:id="40667" w:author="phuong vu" w:date="2018-11-23T13:48:00Z">
                <w:pPr>
                  <w:spacing w:line="360" w:lineRule="auto"/>
                </w:pPr>
              </w:pPrChange>
            </w:pPr>
          </w:p>
        </w:tc>
        <w:tc>
          <w:tcPr>
            <w:tcW w:w="2970" w:type="dxa"/>
          </w:tcPr>
          <w:p w14:paraId="327BB6E7" w14:textId="57FB1C2D" w:rsidR="008833F0" w:rsidRPr="004A3D10" w:rsidDel="00B607D9" w:rsidRDefault="008833F0">
            <w:pPr>
              <w:spacing w:line="276" w:lineRule="auto"/>
              <w:rPr>
                <w:del w:id="40668" w:author="Tran Huan" w:date="2018-11-25T22:53:00Z"/>
                <w:rPrChange w:id="40669" w:author="Tran Huan" w:date="2018-11-25T23:22:00Z">
                  <w:rPr>
                    <w:del w:id="40670" w:author="Tran Huan" w:date="2018-11-25T22:53:00Z"/>
                    <w:lang w:val="en-US"/>
                  </w:rPr>
                </w:rPrChange>
              </w:rPr>
              <w:pPrChange w:id="40671" w:author="phuong vu" w:date="2018-11-23T13:48:00Z">
                <w:pPr>
                  <w:spacing w:line="360" w:lineRule="auto"/>
                </w:pPr>
              </w:pPrChange>
            </w:pPr>
          </w:p>
        </w:tc>
        <w:tc>
          <w:tcPr>
            <w:tcW w:w="1266" w:type="dxa"/>
          </w:tcPr>
          <w:p w14:paraId="4F247C6E" w14:textId="5774CF33" w:rsidR="008833F0" w:rsidRPr="004A3D10" w:rsidDel="00B607D9" w:rsidRDefault="008833F0">
            <w:pPr>
              <w:spacing w:line="276" w:lineRule="auto"/>
              <w:rPr>
                <w:del w:id="40672" w:author="Tran Huan" w:date="2018-11-25T22:53:00Z"/>
                <w:rPrChange w:id="40673" w:author="Tran Huan" w:date="2018-11-25T23:22:00Z">
                  <w:rPr>
                    <w:del w:id="40674" w:author="Tran Huan" w:date="2018-11-25T22:53:00Z"/>
                    <w:lang w:val="en-US"/>
                  </w:rPr>
                </w:rPrChange>
              </w:rPr>
              <w:pPrChange w:id="40675" w:author="phuong vu" w:date="2018-11-23T13:48:00Z">
                <w:pPr>
                  <w:spacing w:line="360" w:lineRule="auto"/>
                </w:pPr>
              </w:pPrChange>
            </w:pPr>
          </w:p>
        </w:tc>
        <w:tc>
          <w:tcPr>
            <w:tcW w:w="1756" w:type="dxa"/>
          </w:tcPr>
          <w:p w14:paraId="45C670DC" w14:textId="373DC419" w:rsidR="008833F0" w:rsidRPr="004A3D10" w:rsidDel="00B607D9" w:rsidRDefault="008833F0">
            <w:pPr>
              <w:spacing w:line="276" w:lineRule="auto"/>
              <w:rPr>
                <w:del w:id="40676" w:author="Tran Huan" w:date="2018-11-25T22:53:00Z"/>
                <w:rPrChange w:id="40677" w:author="Tran Huan" w:date="2018-11-25T23:22:00Z">
                  <w:rPr>
                    <w:del w:id="40678" w:author="Tran Huan" w:date="2018-11-25T22:53:00Z"/>
                    <w:lang w:val="en-US"/>
                  </w:rPr>
                </w:rPrChange>
              </w:rPr>
              <w:pPrChange w:id="40679" w:author="phuong vu" w:date="2018-11-23T13:48:00Z">
                <w:pPr>
                  <w:spacing w:line="360" w:lineRule="auto"/>
                </w:pPr>
              </w:pPrChange>
            </w:pPr>
          </w:p>
        </w:tc>
      </w:tr>
      <w:tr w:rsidR="008833F0" w:rsidDel="00B607D9" w14:paraId="76361BA2" w14:textId="645104C8" w:rsidTr="00A72A60">
        <w:trPr>
          <w:del w:id="40680" w:author="Tran Huan" w:date="2018-11-25T22:53:00Z"/>
        </w:trPr>
        <w:tc>
          <w:tcPr>
            <w:tcW w:w="805" w:type="dxa"/>
          </w:tcPr>
          <w:p w14:paraId="2307D3DB" w14:textId="1D1C9E59" w:rsidR="008833F0" w:rsidRPr="004A3D10" w:rsidDel="00B607D9" w:rsidRDefault="008833F0">
            <w:pPr>
              <w:spacing w:line="276" w:lineRule="auto"/>
              <w:jc w:val="center"/>
              <w:rPr>
                <w:del w:id="40681" w:author="Tran Huan" w:date="2018-11-25T22:53:00Z"/>
                <w:rPrChange w:id="40682" w:author="Tran Huan" w:date="2018-11-25T23:22:00Z">
                  <w:rPr>
                    <w:del w:id="40683" w:author="Tran Huan" w:date="2018-11-25T22:53:00Z"/>
                    <w:lang w:val="en-US"/>
                  </w:rPr>
                </w:rPrChange>
              </w:rPr>
              <w:pPrChange w:id="40684" w:author="phuong vu" w:date="2018-11-23T13:48:00Z">
                <w:pPr>
                  <w:spacing w:line="360" w:lineRule="auto"/>
                  <w:jc w:val="center"/>
                </w:pPr>
              </w:pPrChange>
            </w:pPr>
            <w:del w:id="40685" w:author="Tran Huan" w:date="2018-11-25T22:52:00Z">
              <w:r w:rsidRPr="004A3D10" w:rsidDel="00B607D9">
                <w:rPr>
                  <w:rPrChange w:id="40686" w:author="Tran Huan" w:date="2018-11-25T23:22:00Z">
                    <w:rPr>
                      <w:lang w:val="en-US"/>
                    </w:rPr>
                  </w:rPrChange>
                </w:rPr>
                <w:delText>3</w:delText>
              </w:r>
            </w:del>
          </w:p>
        </w:tc>
        <w:tc>
          <w:tcPr>
            <w:tcW w:w="1980" w:type="dxa"/>
          </w:tcPr>
          <w:p w14:paraId="7E57455B" w14:textId="6DF37520" w:rsidR="008833F0" w:rsidRPr="004A3D10" w:rsidDel="00B607D9" w:rsidRDefault="008833F0">
            <w:pPr>
              <w:spacing w:line="276" w:lineRule="auto"/>
              <w:rPr>
                <w:del w:id="40687" w:author="Tran Huan" w:date="2018-11-25T22:53:00Z"/>
                <w:rPrChange w:id="40688" w:author="Tran Huan" w:date="2018-11-25T23:22:00Z">
                  <w:rPr>
                    <w:del w:id="40689" w:author="Tran Huan" w:date="2018-11-25T22:53:00Z"/>
                    <w:lang w:val="en-US"/>
                  </w:rPr>
                </w:rPrChange>
              </w:rPr>
              <w:pPrChange w:id="40690" w:author="phuong vu" w:date="2018-11-23T13:48:00Z">
                <w:pPr>
                  <w:spacing w:line="360" w:lineRule="auto"/>
                </w:pPr>
              </w:pPrChange>
            </w:pPr>
          </w:p>
        </w:tc>
        <w:tc>
          <w:tcPr>
            <w:tcW w:w="2970" w:type="dxa"/>
          </w:tcPr>
          <w:p w14:paraId="750CBB3A" w14:textId="2FE140B1" w:rsidR="008833F0" w:rsidRPr="004A3D10" w:rsidDel="00B607D9" w:rsidRDefault="008833F0">
            <w:pPr>
              <w:spacing w:line="276" w:lineRule="auto"/>
              <w:rPr>
                <w:del w:id="40691" w:author="Tran Huan" w:date="2018-11-25T22:53:00Z"/>
                <w:rPrChange w:id="40692" w:author="Tran Huan" w:date="2018-11-25T23:22:00Z">
                  <w:rPr>
                    <w:del w:id="40693" w:author="Tran Huan" w:date="2018-11-25T22:53:00Z"/>
                    <w:lang w:val="en-US"/>
                  </w:rPr>
                </w:rPrChange>
              </w:rPr>
              <w:pPrChange w:id="40694" w:author="phuong vu" w:date="2018-11-23T13:48:00Z">
                <w:pPr>
                  <w:spacing w:line="360" w:lineRule="auto"/>
                </w:pPr>
              </w:pPrChange>
            </w:pPr>
          </w:p>
        </w:tc>
        <w:tc>
          <w:tcPr>
            <w:tcW w:w="1266" w:type="dxa"/>
          </w:tcPr>
          <w:p w14:paraId="047793FD" w14:textId="6F7B87B6" w:rsidR="008833F0" w:rsidRPr="004A3D10" w:rsidDel="00B607D9" w:rsidRDefault="008833F0">
            <w:pPr>
              <w:spacing w:line="276" w:lineRule="auto"/>
              <w:rPr>
                <w:del w:id="40695" w:author="Tran Huan" w:date="2018-11-25T22:53:00Z"/>
                <w:rPrChange w:id="40696" w:author="Tran Huan" w:date="2018-11-25T23:22:00Z">
                  <w:rPr>
                    <w:del w:id="40697" w:author="Tran Huan" w:date="2018-11-25T22:53:00Z"/>
                    <w:lang w:val="en-US"/>
                  </w:rPr>
                </w:rPrChange>
              </w:rPr>
              <w:pPrChange w:id="40698" w:author="phuong vu" w:date="2018-11-23T13:48:00Z">
                <w:pPr>
                  <w:spacing w:line="360" w:lineRule="auto"/>
                </w:pPr>
              </w:pPrChange>
            </w:pPr>
          </w:p>
        </w:tc>
        <w:tc>
          <w:tcPr>
            <w:tcW w:w="1756" w:type="dxa"/>
          </w:tcPr>
          <w:p w14:paraId="7A750462" w14:textId="711240E8" w:rsidR="008833F0" w:rsidRPr="004A3D10" w:rsidDel="00B607D9" w:rsidRDefault="008833F0">
            <w:pPr>
              <w:spacing w:line="276" w:lineRule="auto"/>
              <w:rPr>
                <w:del w:id="40699" w:author="Tran Huan" w:date="2018-11-25T22:53:00Z"/>
                <w:rPrChange w:id="40700" w:author="Tran Huan" w:date="2018-11-25T23:22:00Z">
                  <w:rPr>
                    <w:del w:id="40701" w:author="Tran Huan" w:date="2018-11-25T22:53:00Z"/>
                    <w:lang w:val="en-US"/>
                  </w:rPr>
                </w:rPrChange>
              </w:rPr>
              <w:pPrChange w:id="40702" w:author="phuong vu" w:date="2018-11-23T13:48:00Z">
                <w:pPr>
                  <w:spacing w:line="360" w:lineRule="auto"/>
                </w:pPr>
              </w:pPrChange>
            </w:pPr>
          </w:p>
        </w:tc>
      </w:tr>
      <w:tr w:rsidR="008833F0" w:rsidDel="00B607D9" w14:paraId="25D173B6" w14:textId="24867BE2" w:rsidTr="00A72A60">
        <w:trPr>
          <w:del w:id="40703" w:author="Tran Huan" w:date="2018-11-25T22:53:00Z"/>
        </w:trPr>
        <w:tc>
          <w:tcPr>
            <w:tcW w:w="805" w:type="dxa"/>
          </w:tcPr>
          <w:p w14:paraId="14CF15C2" w14:textId="13315A48" w:rsidR="008833F0" w:rsidRPr="004A3D10" w:rsidDel="00B607D9" w:rsidRDefault="008833F0">
            <w:pPr>
              <w:spacing w:line="276" w:lineRule="auto"/>
              <w:jc w:val="center"/>
              <w:rPr>
                <w:del w:id="40704" w:author="Tran Huan" w:date="2018-11-25T22:53:00Z"/>
                <w:rPrChange w:id="40705" w:author="Tran Huan" w:date="2018-11-25T23:22:00Z">
                  <w:rPr>
                    <w:del w:id="40706" w:author="Tran Huan" w:date="2018-11-25T22:53:00Z"/>
                    <w:lang w:val="en-US"/>
                  </w:rPr>
                </w:rPrChange>
              </w:rPr>
              <w:pPrChange w:id="40707" w:author="phuong vu" w:date="2018-11-23T13:48:00Z">
                <w:pPr>
                  <w:spacing w:line="360" w:lineRule="auto"/>
                  <w:jc w:val="center"/>
                </w:pPr>
              </w:pPrChange>
            </w:pPr>
            <w:del w:id="40708" w:author="Tran Huan" w:date="2018-11-25T22:52:00Z">
              <w:r w:rsidRPr="004A3D10" w:rsidDel="00B607D9">
                <w:rPr>
                  <w:rPrChange w:id="40709" w:author="Tran Huan" w:date="2018-11-25T23:22:00Z">
                    <w:rPr>
                      <w:lang w:val="en-US"/>
                    </w:rPr>
                  </w:rPrChange>
                </w:rPr>
                <w:delText>4</w:delText>
              </w:r>
            </w:del>
          </w:p>
        </w:tc>
        <w:tc>
          <w:tcPr>
            <w:tcW w:w="1980" w:type="dxa"/>
          </w:tcPr>
          <w:p w14:paraId="67826959" w14:textId="676125AA" w:rsidR="008833F0" w:rsidRPr="004A3D10" w:rsidDel="00B607D9" w:rsidRDefault="008833F0">
            <w:pPr>
              <w:spacing w:line="276" w:lineRule="auto"/>
              <w:rPr>
                <w:del w:id="40710" w:author="Tran Huan" w:date="2018-11-25T22:53:00Z"/>
                <w:rPrChange w:id="40711" w:author="Tran Huan" w:date="2018-11-25T23:22:00Z">
                  <w:rPr>
                    <w:del w:id="40712" w:author="Tran Huan" w:date="2018-11-25T22:53:00Z"/>
                    <w:lang w:val="en-US"/>
                  </w:rPr>
                </w:rPrChange>
              </w:rPr>
              <w:pPrChange w:id="40713" w:author="phuong vu" w:date="2018-11-23T13:48:00Z">
                <w:pPr>
                  <w:spacing w:line="360" w:lineRule="auto"/>
                </w:pPr>
              </w:pPrChange>
            </w:pPr>
          </w:p>
        </w:tc>
        <w:tc>
          <w:tcPr>
            <w:tcW w:w="2970" w:type="dxa"/>
          </w:tcPr>
          <w:p w14:paraId="11106C2D" w14:textId="14EEDCBA" w:rsidR="008833F0" w:rsidRPr="004A3D10" w:rsidDel="00B607D9" w:rsidRDefault="008833F0">
            <w:pPr>
              <w:spacing w:line="276" w:lineRule="auto"/>
              <w:rPr>
                <w:del w:id="40714" w:author="Tran Huan" w:date="2018-11-25T22:53:00Z"/>
                <w:rPrChange w:id="40715" w:author="Tran Huan" w:date="2018-11-25T23:22:00Z">
                  <w:rPr>
                    <w:del w:id="40716" w:author="Tran Huan" w:date="2018-11-25T22:53:00Z"/>
                    <w:lang w:val="en-US"/>
                  </w:rPr>
                </w:rPrChange>
              </w:rPr>
              <w:pPrChange w:id="40717" w:author="phuong vu" w:date="2018-11-23T13:48:00Z">
                <w:pPr>
                  <w:spacing w:line="360" w:lineRule="auto"/>
                </w:pPr>
              </w:pPrChange>
            </w:pPr>
          </w:p>
        </w:tc>
        <w:tc>
          <w:tcPr>
            <w:tcW w:w="1266" w:type="dxa"/>
          </w:tcPr>
          <w:p w14:paraId="3E12C2F4" w14:textId="2A96899D" w:rsidR="008833F0" w:rsidRPr="004A3D10" w:rsidDel="00B607D9" w:rsidRDefault="008833F0">
            <w:pPr>
              <w:spacing w:line="276" w:lineRule="auto"/>
              <w:rPr>
                <w:del w:id="40718" w:author="Tran Huan" w:date="2018-11-25T22:53:00Z"/>
                <w:rPrChange w:id="40719" w:author="Tran Huan" w:date="2018-11-25T23:22:00Z">
                  <w:rPr>
                    <w:del w:id="40720" w:author="Tran Huan" w:date="2018-11-25T22:53:00Z"/>
                    <w:lang w:val="en-US"/>
                  </w:rPr>
                </w:rPrChange>
              </w:rPr>
              <w:pPrChange w:id="40721" w:author="phuong vu" w:date="2018-11-23T13:48:00Z">
                <w:pPr>
                  <w:spacing w:line="360" w:lineRule="auto"/>
                </w:pPr>
              </w:pPrChange>
            </w:pPr>
          </w:p>
        </w:tc>
        <w:tc>
          <w:tcPr>
            <w:tcW w:w="1756" w:type="dxa"/>
          </w:tcPr>
          <w:p w14:paraId="70CDE4DA" w14:textId="6C2A0ECB" w:rsidR="008833F0" w:rsidRPr="004A3D10" w:rsidDel="00B607D9" w:rsidRDefault="008833F0">
            <w:pPr>
              <w:spacing w:line="276" w:lineRule="auto"/>
              <w:rPr>
                <w:del w:id="40722" w:author="Tran Huan" w:date="2018-11-25T22:53:00Z"/>
                <w:rPrChange w:id="40723" w:author="Tran Huan" w:date="2018-11-25T23:22:00Z">
                  <w:rPr>
                    <w:del w:id="40724" w:author="Tran Huan" w:date="2018-11-25T22:53:00Z"/>
                    <w:lang w:val="en-US"/>
                  </w:rPr>
                </w:rPrChange>
              </w:rPr>
              <w:pPrChange w:id="40725" w:author="phuong vu" w:date="2018-11-23T13:48:00Z">
                <w:pPr>
                  <w:spacing w:line="360" w:lineRule="auto"/>
                </w:pPr>
              </w:pPrChange>
            </w:pPr>
          </w:p>
        </w:tc>
      </w:tr>
      <w:tr w:rsidR="008833F0" w:rsidDel="00B607D9" w14:paraId="5B28E43D" w14:textId="4D05E25A" w:rsidTr="00A72A60">
        <w:trPr>
          <w:del w:id="40726" w:author="Tran Huan" w:date="2018-11-25T22:53:00Z"/>
        </w:trPr>
        <w:tc>
          <w:tcPr>
            <w:tcW w:w="805" w:type="dxa"/>
          </w:tcPr>
          <w:p w14:paraId="6F50D1F9" w14:textId="564B4393" w:rsidR="008833F0" w:rsidRPr="004A3D10" w:rsidDel="00B607D9" w:rsidRDefault="008833F0">
            <w:pPr>
              <w:spacing w:line="276" w:lineRule="auto"/>
              <w:jc w:val="center"/>
              <w:rPr>
                <w:del w:id="40727" w:author="Tran Huan" w:date="2018-11-25T22:53:00Z"/>
                <w:rPrChange w:id="40728" w:author="Tran Huan" w:date="2018-11-25T23:22:00Z">
                  <w:rPr>
                    <w:del w:id="40729" w:author="Tran Huan" w:date="2018-11-25T22:53:00Z"/>
                    <w:lang w:val="en-US"/>
                  </w:rPr>
                </w:rPrChange>
              </w:rPr>
              <w:pPrChange w:id="40730" w:author="phuong vu" w:date="2018-11-23T13:48:00Z">
                <w:pPr>
                  <w:spacing w:line="360" w:lineRule="auto"/>
                  <w:jc w:val="center"/>
                </w:pPr>
              </w:pPrChange>
            </w:pPr>
            <w:del w:id="40731" w:author="Tran Huan" w:date="2018-11-25T22:52:00Z">
              <w:r w:rsidRPr="004A3D10" w:rsidDel="00B607D9">
                <w:rPr>
                  <w:rPrChange w:id="40732" w:author="Tran Huan" w:date="2018-11-25T23:22:00Z">
                    <w:rPr>
                      <w:lang w:val="en-US"/>
                    </w:rPr>
                  </w:rPrChange>
                </w:rPr>
                <w:delText>5</w:delText>
              </w:r>
            </w:del>
          </w:p>
        </w:tc>
        <w:tc>
          <w:tcPr>
            <w:tcW w:w="1980" w:type="dxa"/>
          </w:tcPr>
          <w:p w14:paraId="0A943AE4" w14:textId="206C3A44" w:rsidR="008833F0" w:rsidRPr="004A3D10" w:rsidDel="00B607D9" w:rsidRDefault="008833F0">
            <w:pPr>
              <w:spacing w:line="276" w:lineRule="auto"/>
              <w:rPr>
                <w:del w:id="40733" w:author="Tran Huan" w:date="2018-11-25T22:53:00Z"/>
                <w:rPrChange w:id="40734" w:author="Tran Huan" w:date="2018-11-25T23:22:00Z">
                  <w:rPr>
                    <w:del w:id="40735" w:author="Tran Huan" w:date="2018-11-25T22:53:00Z"/>
                    <w:lang w:val="en-US"/>
                  </w:rPr>
                </w:rPrChange>
              </w:rPr>
              <w:pPrChange w:id="40736" w:author="phuong vu" w:date="2018-11-23T13:48:00Z">
                <w:pPr>
                  <w:spacing w:line="360" w:lineRule="auto"/>
                </w:pPr>
              </w:pPrChange>
            </w:pPr>
          </w:p>
        </w:tc>
        <w:tc>
          <w:tcPr>
            <w:tcW w:w="2970" w:type="dxa"/>
          </w:tcPr>
          <w:p w14:paraId="73A3F300" w14:textId="730410B3" w:rsidR="008833F0" w:rsidRPr="004A3D10" w:rsidDel="00B607D9" w:rsidRDefault="008833F0">
            <w:pPr>
              <w:spacing w:line="276" w:lineRule="auto"/>
              <w:rPr>
                <w:del w:id="40737" w:author="Tran Huan" w:date="2018-11-25T22:53:00Z"/>
                <w:rPrChange w:id="40738" w:author="Tran Huan" w:date="2018-11-25T23:22:00Z">
                  <w:rPr>
                    <w:del w:id="40739" w:author="Tran Huan" w:date="2018-11-25T22:53:00Z"/>
                    <w:lang w:val="en-US"/>
                  </w:rPr>
                </w:rPrChange>
              </w:rPr>
              <w:pPrChange w:id="40740" w:author="phuong vu" w:date="2018-11-23T13:48:00Z">
                <w:pPr>
                  <w:spacing w:line="360" w:lineRule="auto"/>
                </w:pPr>
              </w:pPrChange>
            </w:pPr>
          </w:p>
        </w:tc>
        <w:tc>
          <w:tcPr>
            <w:tcW w:w="1266" w:type="dxa"/>
          </w:tcPr>
          <w:p w14:paraId="73AE2D59" w14:textId="7E01A699" w:rsidR="008833F0" w:rsidRPr="004A3D10" w:rsidDel="00B607D9" w:rsidRDefault="008833F0">
            <w:pPr>
              <w:spacing w:line="276" w:lineRule="auto"/>
              <w:rPr>
                <w:del w:id="40741" w:author="Tran Huan" w:date="2018-11-25T22:53:00Z"/>
                <w:rPrChange w:id="40742" w:author="Tran Huan" w:date="2018-11-25T23:22:00Z">
                  <w:rPr>
                    <w:del w:id="40743" w:author="Tran Huan" w:date="2018-11-25T22:53:00Z"/>
                    <w:lang w:val="en-US"/>
                  </w:rPr>
                </w:rPrChange>
              </w:rPr>
              <w:pPrChange w:id="40744" w:author="phuong vu" w:date="2018-11-23T13:48:00Z">
                <w:pPr>
                  <w:spacing w:line="360" w:lineRule="auto"/>
                </w:pPr>
              </w:pPrChange>
            </w:pPr>
          </w:p>
        </w:tc>
        <w:tc>
          <w:tcPr>
            <w:tcW w:w="1756" w:type="dxa"/>
          </w:tcPr>
          <w:p w14:paraId="7C0EB454" w14:textId="20613A4A" w:rsidR="008833F0" w:rsidRPr="004A3D10" w:rsidDel="00B607D9" w:rsidRDefault="008833F0">
            <w:pPr>
              <w:spacing w:line="276" w:lineRule="auto"/>
              <w:rPr>
                <w:del w:id="40745" w:author="Tran Huan" w:date="2018-11-25T22:53:00Z"/>
                <w:rPrChange w:id="40746" w:author="Tran Huan" w:date="2018-11-25T23:22:00Z">
                  <w:rPr>
                    <w:del w:id="40747" w:author="Tran Huan" w:date="2018-11-25T22:53:00Z"/>
                    <w:lang w:val="en-US"/>
                  </w:rPr>
                </w:rPrChange>
              </w:rPr>
              <w:pPrChange w:id="40748" w:author="phuong vu" w:date="2018-11-23T13:48:00Z">
                <w:pPr>
                  <w:spacing w:line="360" w:lineRule="auto"/>
                </w:pPr>
              </w:pPrChange>
            </w:pPr>
          </w:p>
        </w:tc>
      </w:tr>
      <w:tr w:rsidR="008833F0" w:rsidDel="00B607D9" w14:paraId="4C3618C9" w14:textId="3A04A9CA" w:rsidTr="00A72A60">
        <w:trPr>
          <w:del w:id="40749" w:author="Tran Huan" w:date="2018-11-25T22:53:00Z"/>
        </w:trPr>
        <w:tc>
          <w:tcPr>
            <w:tcW w:w="805" w:type="dxa"/>
          </w:tcPr>
          <w:p w14:paraId="4AC8DD63" w14:textId="75C97CBF" w:rsidR="008833F0" w:rsidRPr="004A3D10" w:rsidDel="00B607D9" w:rsidRDefault="008833F0">
            <w:pPr>
              <w:spacing w:line="276" w:lineRule="auto"/>
              <w:jc w:val="center"/>
              <w:rPr>
                <w:del w:id="40750" w:author="Tran Huan" w:date="2018-11-25T22:53:00Z"/>
                <w:rPrChange w:id="40751" w:author="Tran Huan" w:date="2018-11-25T23:22:00Z">
                  <w:rPr>
                    <w:del w:id="40752" w:author="Tran Huan" w:date="2018-11-25T22:53:00Z"/>
                    <w:lang w:val="en-US"/>
                  </w:rPr>
                </w:rPrChange>
              </w:rPr>
              <w:pPrChange w:id="40753" w:author="phuong vu" w:date="2018-11-23T13:48:00Z">
                <w:pPr>
                  <w:spacing w:line="360" w:lineRule="auto"/>
                  <w:jc w:val="center"/>
                </w:pPr>
              </w:pPrChange>
            </w:pPr>
            <w:del w:id="40754" w:author="Tran Huan" w:date="2018-11-25T22:52:00Z">
              <w:r w:rsidRPr="004A3D10" w:rsidDel="00B607D9">
                <w:rPr>
                  <w:rPrChange w:id="40755" w:author="Tran Huan" w:date="2018-11-25T23:22:00Z">
                    <w:rPr>
                      <w:lang w:val="en-US"/>
                    </w:rPr>
                  </w:rPrChange>
                </w:rPr>
                <w:delText>6</w:delText>
              </w:r>
            </w:del>
          </w:p>
        </w:tc>
        <w:tc>
          <w:tcPr>
            <w:tcW w:w="1980" w:type="dxa"/>
          </w:tcPr>
          <w:p w14:paraId="16E20804" w14:textId="4DC3945C" w:rsidR="008833F0" w:rsidRPr="004A3D10" w:rsidDel="00B607D9" w:rsidRDefault="008833F0">
            <w:pPr>
              <w:spacing w:line="276" w:lineRule="auto"/>
              <w:rPr>
                <w:del w:id="40756" w:author="Tran Huan" w:date="2018-11-25T22:53:00Z"/>
                <w:rPrChange w:id="40757" w:author="Tran Huan" w:date="2018-11-25T23:22:00Z">
                  <w:rPr>
                    <w:del w:id="40758" w:author="Tran Huan" w:date="2018-11-25T22:53:00Z"/>
                    <w:lang w:val="en-US"/>
                  </w:rPr>
                </w:rPrChange>
              </w:rPr>
              <w:pPrChange w:id="40759" w:author="phuong vu" w:date="2018-11-23T13:48:00Z">
                <w:pPr>
                  <w:spacing w:line="360" w:lineRule="auto"/>
                </w:pPr>
              </w:pPrChange>
            </w:pPr>
          </w:p>
        </w:tc>
        <w:tc>
          <w:tcPr>
            <w:tcW w:w="2970" w:type="dxa"/>
          </w:tcPr>
          <w:p w14:paraId="785A4E40" w14:textId="631F79B1" w:rsidR="008833F0" w:rsidRPr="004A3D10" w:rsidDel="00B607D9" w:rsidRDefault="008833F0">
            <w:pPr>
              <w:spacing w:line="276" w:lineRule="auto"/>
              <w:rPr>
                <w:del w:id="40760" w:author="Tran Huan" w:date="2018-11-25T22:53:00Z"/>
                <w:rPrChange w:id="40761" w:author="Tran Huan" w:date="2018-11-25T23:22:00Z">
                  <w:rPr>
                    <w:del w:id="40762" w:author="Tran Huan" w:date="2018-11-25T22:53:00Z"/>
                    <w:lang w:val="en-US"/>
                  </w:rPr>
                </w:rPrChange>
              </w:rPr>
              <w:pPrChange w:id="40763" w:author="phuong vu" w:date="2018-11-23T13:48:00Z">
                <w:pPr>
                  <w:spacing w:line="360" w:lineRule="auto"/>
                </w:pPr>
              </w:pPrChange>
            </w:pPr>
          </w:p>
        </w:tc>
        <w:tc>
          <w:tcPr>
            <w:tcW w:w="1266" w:type="dxa"/>
          </w:tcPr>
          <w:p w14:paraId="3B78F46C" w14:textId="498C6732" w:rsidR="008833F0" w:rsidRPr="004A3D10" w:rsidDel="00B607D9" w:rsidRDefault="008833F0">
            <w:pPr>
              <w:spacing w:line="276" w:lineRule="auto"/>
              <w:rPr>
                <w:del w:id="40764" w:author="Tran Huan" w:date="2018-11-25T22:53:00Z"/>
                <w:rPrChange w:id="40765" w:author="Tran Huan" w:date="2018-11-25T23:22:00Z">
                  <w:rPr>
                    <w:del w:id="40766" w:author="Tran Huan" w:date="2018-11-25T22:53:00Z"/>
                    <w:lang w:val="en-US"/>
                  </w:rPr>
                </w:rPrChange>
              </w:rPr>
              <w:pPrChange w:id="40767" w:author="phuong vu" w:date="2018-11-23T13:48:00Z">
                <w:pPr>
                  <w:spacing w:line="360" w:lineRule="auto"/>
                </w:pPr>
              </w:pPrChange>
            </w:pPr>
          </w:p>
        </w:tc>
        <w:tc>
          <w:tcPr>
            <w:tcW w:w="1756" w:type="dxa"/>
          </w:tcPr>
          <w:p w14:paraId="2A45A0C9" w14:textId="2A5FD896" w:rsidR="008833F0" w:rsidRPr="004A3D10" w:rsidDel="00B607D9" w:rsidRDefault="008833F0">
            <w:pPr>
              <w:spacing w:line="276" w:lineRule="auto"/>
              <w:rPr>
                <w:del w:id="40768" w:author="Tran Huan" w:date="2018-11-25T22:53:00Z"/>
                <w:rPrChange w:id="40769" w:author="Tran Huan" w:date="2018-11-25T23:22:00Z">
                  <w:rPr>
                    <w:del w:id="40770" w:author="Tran Huan" w:date="2018-11-25T22:53:00Z"/>
                    <w:lang w:val="en-US"/>
                  </w:rPr>
                </w:rPrChange>
              </w:rPr>
              <w:pPrChange w:id="40771" w:author="phuong vu" w:date="2018-11-23T13:48:00Z">
                <w:pPr>
                  <w:spacing w:line="360" w:lineRule="auto"/>
                </w:pPr>
              </w:pPrChange>
            </w:pPr>
          </w:p>
        </w:tc>
      </w:tr>
      <w:tr w:rsidR="008833F0" w:rsidDel="00B607D9" w14:paraId="50857593" w14:textId="6A616F3B" w:rsidTr="00A72A60">
        <w:trPr>
          <w:del w:id="40772" w:author="Tran Huan" w:date="2018-11-25T22:53:00Z"/>
        </w:trPr>
        <w:tc>
          <w:tcPr>
            <w:tcW w:w="805" w:type="dxa"/>
          </w:tcPr>
          <w:p w14:paraId="5261A1B9" w14:textId="5FF2862B" w:rsidR="008833F0" w:rsidRPr="004A3D10" w:rsidDel="00B607D9" w:rsidRDefault="008833F0">
            <w:pPr>
              <w:spacing w:line="276" w:lineRule="auto"/>
              <w:jc w:val="center"/>
              <w:rPr>
                <w:del w:id="40773" w:author="Tran Huan" w:date="2018-11-25T22:53:00Z"/>
                <w:rPrChange w:id="40774" w:author="Tran Huan" w:date="2018-11-25T23:22:00Z">
                  <w:rPr>
                    <w:del w:id="40775" w:author="Tran Huan" w:date="2018-11-25T22:53:00Z"/>
                    <w:lang w:val="en-US"/>
                  </w:rPr>
                </w:rPrChange>
              </w:rPr>
              <w:pPrChange w:id="40776" w:author="phuong vu" w:date="2018-11-23T13:48:00Z">
                <w:pPr>
                  <w:spacing w:line="360" w:lineRule="auto"/>
                  <w:jc w:val="center"/>
                </w:pPr>
              </w:pPrChange>
            </w:pPr>
            <w:del w:id="40777" w:author="Tran Huan" w:date="2018-11-25T22:52:00Z">
              <w:r w:rsidRPr="004A3D10" w:rsidDel="00B607D9">
                <w:rPr>
                  <w:rPrChange w:id="40778" w:author="Tran Huan" w:date="2018-11-25T23:22:00Z">
                    <w:rPr>
                      <w:lang w:val="en-US"/>
                    </w:rPr>
                  </w:rPrChange>
                </w:rPr>
                <w:delText>7</w:delText>
              </w:r>
            </w:del>
          </w:p>
        </w:tc>
        <w:tc>
          <w:tcPr>
            <w:tcW w:w="1980" w:type="dxa"/>
          </w:tcPr>
          <w:p w14:paraId="068613B9" w14:textId="76120D03" w:rsidR="008833F0" w:rsidRPr="004A3D10" w:rsidDel="00B607D9" w:rsidRDefault="008833F0">
            <w:pPr>
              <w:spacing w:line="276" w:lineRule="auto"/>
              <w:rPr>
                <w:del w:id="40779" w:author="Tran Huan" w:date="2018-11-25T22:53:00Z"/>
                <w:rPrChange w:id="40780" w:author="Tran Huan" w:date="2018-11-25T23:22:00Z">
                  <w:rPr>
                    <w:del w:id="40781" w:author="Tran Huan" w:date="2018-11-25T22:53:00Z"/>
                    <w:lang w:val="en-US"/>
                  </w:rPr>
                </w:rPrChange>
              </w:rPr>
              <w:pPrChange w:id="40782" w:author="phuong vu" w:date="2018-11-23T13:48:00Z">
                <w:pPr>
                  <w:spacing w:line="360" w:lineRule="auto"/>
                </w:pPr>
              </w:pPrChange>
            </w:pPr>
          </w:p>
        </w:tc>
        <w:tc>
          <w:tcPr>
            <w:tcW w:w="2970" w:type="dxa"/>
          </w:tcPr>
          <w:p w14:paraId="60AF47B1" w14:textId="2D8A33C9" w:rsidR="008833F0" w:rsidRPr="004A3D10" w:rsidDel="00B607D9" w:rsidRDefault="008833F0">
            <w:pPr>
              <w:spacing w:line="276" w:lineRule="auto"/>
              <w:rPr>
                <w:del w:id="40783" w:author="Tran Huan" w:date="2018-11-25T22:53:00Z"/>
                <w:rPrChange w:id="40784" w:author="Tran Huan" w:date="2018-11-25T23:22:00Z">
                  <w:rPr>
                    <w:del w:id="40785" w:author="Tran Huan" w:date="2018-11-25T22:53:00Z"/>
                    <w:lang w:val="en-US"/>
                  </w:rPr>
                </w:rPrChange>
              </w:rPr>
              <w:pPrChange w:id="40786" w:author="phuong vu" w:date="2018-11-23T13:48:00Z">
                <w:pPr>
                  <w:spacing w:line="360" w:lineRule="auto"/>
                </w:pPr>
              </w:pPrChange>
            </w:pPr>
          </w:p>
        </w:tc>
        <w:tc>
          <w:tcPr>
            <w:tcW w:w="1266" w:type="dxa"/>
          </w:tcPr>
          <w:p w14:paraId="3F5E46F0" w14:textId="29F17E10" w:rsidR="008833F0" w:rsidRPr="004A3D10" w:rsidDel="00B607D9" w:rsidRDefault="008833F0">
            <w:pPr>
              <w:spacing w:line="276" w:lineRule="auto"/>
              <w:rPr>
                <w:del w:id="40787" w:author="Tran Huan" w:date="2018-11-25T22:53:00Z"/>
                <w:rPrChange w:id="40788" w:author="Tran Huan" w:date="2018-11-25T23:22:00Z">
                  <w:rPr>
                    <w:del w:id="40789" w:author="Tran Huan" w:date="2018-11-25T22:53:00Z"/>
                    <w:lang w:val="en-US"/>
                  </w:rPr>
                </w:rPrChange>
              </w:rPr>
              <w:pPrChange w:id="40790" w:author="phuong vu" w:date="2018-11-23T13:48:00Z">
                <w:pPr>
                  <w:spacing w:line="360" w:lineRule="auto"/>
                </w:pPr>
              </w:pPrChange>
            </w:pPr>
          </w:p>
        </w:tc>
        <w:tc>
          <w:tcPr>
            <w:tcW w:w="1756" w:type="dxa"/>
          </w:tcPr>
          <w:p w14:paraId="1ED445C6" w14:textId="307DEFB3" w:rsidR="008833F0" w:rsidRPr="004A3D10" w:rsidDel="00B607D9" w:rsidRDefault="008833F0">
            <w:pPr>
              <w:spacing w:line="276" w:lineRule="auto"/>
              <w:rPr>
                <w:del w:id="40791" w:author="Tran Huan" w:date="2018-11-25T22:53:00Z"/>
                <w:rPrChange w:id="40792" w:author="Tran Huan" w:date="2018-11-25T23:22:00Z">
                  <w:rPr>
                    <w:del w:id="40793" w:author="Tran Huan" w:date="2018-11-25T22:53:00Z"/>
                    <w:lang w:val="en-US"/>
                  </w:rPr>
                </w:rPrChange>
              </w:rPr>
              <w:pPrChange w:id="40794" w:author="phuong vu" w:date="2018-11-23T13:48:00Z">
                <w:pPr>
                  <w:spacing w:line="360" w:lineRule="auto"/>
                </w:pPr>
              </w:pPrChange>
            </w:pPr>
          </w:p>
        </w:tc>
      </w:tr>
      <w:tr w:rsidR="008833F0" w:rsidDel="00B607D9" w14:paraId="66CF4D0F" w14:textId="3E21166B" w:rsidTr="00A72A60">
        <w:trPr>
          <w:del w:id="40795" w:author="Tran Huan" w:date="2018-11-25T22:53:00Z"/>
        </w:trPr>
        <w:tc>
          <w:tcPr>
            <w:tcW w:w="805" w:type="dxa"/>
          </w:tcPr>
          <w:p w14:paraId="2AFC6E88" w14:textId="36F51608" w:rsidR="008833F0" w:rsidRPr="004A3D10" w:rsidDel="00B607D9" w:rsidRDefault="008833F0">
            <w:pPr>
              <w:spacing w:line="276" w:lineRule="auto"/>
              <w:jc w:val="center"/>
              <w:rPr>
                <w:del w:id="40796" w:author="Tran Huan" w:date="2018-11-25T22:53:00Z"/>
                <w:rPrChange w:id="40797" w:author="Tran Huan" w:date="2018-11-25T23:22:00Z">
                  <w:rPr>
                    <w:del w:id="40798" w:author="Tran Huan" w:date="2018-11-25T22:53:00Z"/>
                    <w:lang w:val="en-US"/>
                  </w:rPr>
                </w:rPrChange>
              </w:rPr>
              <w:pPrChange w:id="40799" w:author="phuong vu" w:date="2018-11-23T13:48:00Z">
                <w:pPr>
                  <w:spacing w:line="360" w:lineRule="auto"/>
                  <w:jc w:val="center"/>
                </w:pPr>
              </w:pPrChange>
            </w:pPr>
            <w:del w:id="40800" w:author="Tran Huan" w:date="2018-11-25T22:52:00Z">
              <w:r w:rsidRPr="004A3D10" w:rsidDel="00B607D9">
                <w:rPr>
                  <w:rPrChange w:id="40801" w:author="Tran Huan" w:date="2018-11-25T23:22:00Z">
                    <w:rPr>
                      <w:lang w:val="en-US"/>
                    </w:rPr>
                  </w:rPrChange>
                </w:rPr>
                <w:delText>8</w:delText>
              </w:r>
            </w:del>
          </w:p>
        </w:tc>
        <w:tc>
          <w:tcPr>
            <w:tcW w:w="1980" w:type="dxa"/>
          </w:tcPr>
          <w:p w14:paraId="312920FD" w14:textId="735B0473" w:rsidR="008833F0" w:rsidRPr="004A3D10" w:rsidDel="00B607D9" w:rsidRDefault="008833F0">
            <w:pPr>
              <w:spacing w:line="276" w:lineRule="auto"/>
              <w:rPr>
                <w:del w:id="40802" w:author="Tran Huan" w:date="2018-11-25T22:53:00Z"/>
                <w:rPrChange w:id="40803" w:author="Tran Huan" w:date="2018-11-25T23:22:00Z">
                  <w:rPr>
                    <w:del w:id="40804" w:author="Tran Huan" w:date="2018-11-25T22:53:00Z"/>
                    <w:lang w:val="en-US"/>
                  </w:rPr>
                </w:rPrChange>
              </w:rPr>
              <w:pPrChange w:id="40805" w:author="phuong vu" w:date="2018-11-23T13:48:00Z">
                <w:pPr>
                  <w:spacing w:line="360" w:lineRule="auto"/>
                </w:pPr>
              </w:pPrChange>
            </w:pPr>
          </w:p>
        </w:tc>
        <w:tc>
          <w:tcPr>
            <w:tcW w:w="2970" w:type="dxa"/>
          </w:tcPr>
          <w:p w14:paraId="11E34BA0" w14:textId="05C69DED" w:rsidR="008833F0" w:rsidRPr="004A3D10" w:rsidDel="00B607D9" w:rsidRDefault="008833F0">
            <w:pPr>
              <w:spacing w:line="276" w:lineRule="auto"/>
              <w:rPr>
                <w:del w:id="40806" w:author="Tran Huan" w:date="2018-11-25T22:53:00Z"/>
                <w:rPrChange w:id="40807" w:author="Tran Huan" w:date="2018-11-25T23:22:00Z">
                  <w:rPr>
                    <w:del w:id="40808" w:author="Tran Huan" w:date="2018-11-25T22:53:00Z"/>
                    <w:lang w:val="en-US"/>
                  </w:rPr>
                </w:rPrChange>
              </w:rPr>
              <w:pPrChange w:id="40809" w:author="phuong vu" w:date="2018-11-23T13:48:00Z">
                <w:pPr>
                  <w:spacing w:line="360" w:lineRule="auto"/>
                </w:pPr>
              </w:pPrChange>
            </w:pPr>
          </w:p>
        </w:tc>
        <w:tc>
          <w:tcPr>
            <w:tcW w:w="1266" w:type="dxa"/>
          </w:tcPr>
          <w:p w14:paraId="57D8F810" w14:textId="2FA5412D" w:rsidR="008833F0" w:rsidRPr="004A3D10" w:rsidDel="00B607D9" w:rsidRDefault="008833F0">
            <w:pPr>
              <w:spacing w:line="276" w:lineRule="auto"/>
              <w:rPr>
                <w:del w:id="40810" w:author="Tran Huan" w:date="2018-11-25T22:53:00Z"/>
                <w:rPrChange w:id="40811" w:author="Tran Huan" w:date="2018-11-25T23:22:00Z">
                  <w:rPr>
                    <w:del w:id="40812" w:author="Tran Huan" w:date="2018-11-25T22:53:00Z"/>
                    <w:lang w:val="en-US"/>
                  </w:rPr>
                </w:rPrChange>
              </w:rPr>
              <w:pPrChange w:id="40813" w:author="phuong vu" w:date="2018-11-23T13:48:00Z">
                <w:pPr>
                  <w:spacing w:line="360" w:lineRule="auto"/>
                </w:pPr>
              </w:pPrChange>
            </w:pPr>
          </w:p>
        </w:tc>
        <w:tc>
          <w:tcPr>
            <w:tcW w:w="1756" w:type="dxa"/>
          </w:tcPr>
          <w:p w14:paraId="39B16DD5" w14:textId="71C21809" w:rsidR="008833F0" w:rsidRPr="004A3D10" w:rsidDel="00B607D9" w:rsidRDefault="008833F0">
            <w:pPr>
              <w:spacing w:line="276" w:lineRule="auto"/>
              <w:rPr>
                <w:del w:id="40814" w:author="Tran Huan" w:date="2018-11-25T22:53:00Z"/>
                <w:rPrChange w:id="40815" w:author="Tran Huan" w:date="2018-11-25T23:22:00Z">
                  <w:rPr>
                    <w:del w:id="40816" w:author="Tran Huan" w:date="2018-11-25T22:53:00Z"/>
                    <w:lang w:val="en-US"/>
                  </w:rPr>
                </w:rPrChange>
              </w:rPr>
              <w:pPrChange w:id="40817" w:author="phuong vu" w:date="2018-11-23T13:48:00Z">
                <w:pPr>
                  <w:spacing w:line="360" w:lineRule="auto"/>
                </w:pPr>
              </w:pPrChange>
            </w:pPr>
          </w:p>
        </w:tc>
      </w:tr>
      <w:tr w:rsidR="008833F0" w:rsidDel="00B607D9" w14:paraId="2C28D858" w14:textId="1EDCDA2A" w:rsidTr="00A72A60">
        <w:trPr>
          <w:del w:id="40818" w:author="Tran Huan" w:date="2018-11-25T22:53:00Z"/>
        </w:trPr>
        <w:tc>
          <w:tcPr>
            <w:tcW w:w="805" w:type="dxa"/>
          </w:tcPr>
          <w:p w14:paraId="39CC19A2" w14:textId="1665D82C" w:rsidR="008833F0" w:rsidRPr="004A3D10" w:rsidDel="00B607D9" w:rsidRDefault="008833F0">
            <w:pPr>
              <w:spacing w:line="276" w:lineRule="auto"/>
              <w:jc w:val="center"/>
              <w:rPr>
                <w:del w:id="40819" w:author="Tran Huan" w:date="2018-11-25T22:53:00Z"/>
                <w:rPrChange w:id="40820" w:author="Tran Huan" w:date="2018-11-25T23:22:00Z">
                  <w:rPr>
                    <w:del w:id="40821" w:author="Tran Huan" w:date="2018-11-25T22:53:00Z"/>
                    <w:lang w:val="en-US"/>
                  </w:rPr>
                </w:rPrChange>
              </w:rPr>
              <w:pPrChange w:id="40822" w:author="phuong vu" w:date="2018-11-23T13:48:00Z">
                <w:pPr>
                  <w:spacing w:line="360" w:lineRule="auto"/>
                  <w:jc w:val="center"/>
                </w:pPr>
              </w:pPrChange>
            </w:pPr>
            <w:del w:id="40823" w:author="Tran Huan" w:date="2018-11-25T22:52:00Z">
              <w:r w:rsidRPr="004A3D10" w:rsidDel="00B607D9">
                <w:rPr>
                  <w:rPrChange w:id="40824" w:author="Tran Huan" w:date="2018-11-25T23:22:00Z">
                    <w:rPr>
                      <w:lang w:val="en-US"/>
                    </w:rPr>
                  </w:rPrChange>
                </w:rPr>
                <w:delText>9</w:delText>
              </w:r>
            </w:del>
          </w:p>
        </w:tc>
        <w:tc>
          <w:tcPr>
            <w:tcW w:w="1980" w:type="dxa"/>
          </w:tcPr>
          <w:p w14:paraId="660025E1" w14:textId="5C22C688" w:rsidR="008833F0" w:rsidRPr="004A3D10" w:rsidDel="00B607D9" w:rsidRDefault="008833F0">
            <w:pPr>
              <w:spacing w:line="276" w:lineRule="auto"/>
              <w:rPr>
                <w:del w:id="40825" w:author="Tran Huan" w:date="2018-11-25T22:53:00Z"/>
                <w:rPrChange w:id="40826" w:author="Tran Huan" w:date="2018-11-25T23:22:00Z">
                  <w:rPr>
                    <w:del w:id="40827" w:author="Tran Huan" w:date="2018-11-25T22:53:00Z"/>
                    <w:lang w:val="en-US"/>
                  </w:rPr>
                </w:rPrChange>
              </w:rPr>
              <w:pPrChange w:id="40828" w:author="phuong vu" w:date="2018-11-23T13:48:00Z">
                <w:pPr>
                  <w:spacing w:line="360" w:lineRule="auto"/>
                </w:pPr>
              </w:pPrChange>
            </w:pPr>
          </w:p>
        </w:tc>
        <w:tc>
          <w:tcPr>
            <w:tcW w:w="2970" w:type="dxa"/>
          </w:tcPr>
          <w:p w14:paraId="2EBA1443" w14:textId="3D27323D" w:rsidR="008833F0" w:rsidRPr="004A3D10" w:rsidDel="00B607D9" w:rsidRDefault="008833F0">
            <w:pPr>
              <w:spacing w:line="276" w:lineRule="auto"/>
              <w:rPr>
                <w:del w:id="40829" w:author="Tran Huan" w:date="2018-11-25T22:53:00Z"/>
                <w:rPrChange w:id="40830" w:author="Tran Huan" w:date="2018-11-25T23:22:00Z">
                  <w:rPr>
                    <w:del w:id="40831" w:author="Tran Huan" w:date="2018-11-25T22:53:00Z"/>
                    <w:lang w:val="en-US"/>
                  </w:rPr>
                </w:rPrChange>
              </w:rPr>
              <w:pPrChange w:id="40832" w:author="phuong vu" w:date="2018-11-23T13:48:00Z">
                <w:pPr>
                  <w:spacing w:line="360" w:lineRule="auto"/>
                </w:pPr>
              </w:pPrChange>
            </w:pPr>
          </w:p>
        </w:tc>
        <w:tc>
          <w:tcPr>
            <w:tcW w:w="1266" w:type="dxa"/>
          </w:tcPr>
          <w:p w14:paraId="33A81AEB" w14:textId="23BF180B" w:rsidR="008833F0" w:rsidRPr="004A3D10" w:rsidDel="00B607D9" w:rsidRDefault="008833F0">
            <w:pPr>
              <w:spacing w:line="276" w:lineRule="auto"/>
              <w:jc w:val="center"/>
              <w:rPr>
                <w:del w:id="40833" w:author="Tran Huan" w:date="2018-11-25T22:53:00Z"/>
                <w:rPrChange w:id="40834" w:author="Tran Huan" w:date="2018-11-25T23:22:00Z">
                  <w:rPr>
                    <w:del w:id="40835" w:author="Tran Huan" w:date="2018-11-25T22:53:00Z"/>
                    <w:lang w:val="en-US"/>
                  </w:rPr>
                </w:rPrChange>
              </w:rPr>
              <w:pPrChange w:id="40836" w:author="phuong vu" w:date="2018-11-23T13:48:00Z">
                <w:pPr>
                  <w:spacing w:line="360" w:lineRule="auto"/>
                  <w:jc w:val="center"/>
                </w:pPr>
              </w:pPrChange>
            </w:pPr>
          </w:p>
        </w:tc>
        <w:tc>
          <w:tcPr>
            <w:tcW w:w="1756" w:type="dxa"/>
          </w:tcPr>
          <w:p w14:paraId="531D7546" w14:textId="750A1537" w:rsidR="008833F0" w:rsidRPr="004A3D10" w:rsidDel="00B607D9" w:rsidRDefault="008833F0">
            <w:pPr>
              <w:spacing w:line="276" w:lineRule="auto"/>
              <w:rPr>
                <w:del w:id="40837" w:author="Tran Huan" w:date="2018-11-25T22:53:00Z"/>
                <w:rPrChange w:id="40838" w:author="Tran Huan" w:date="2018-11-25T23:22:00Z">
                  <w:rPr>
                    <w:del w:id="40839" w:author="Tran Huan" w:date="2018-11-25T22:53:00Z"/>
                    <w:lang w:val="en-US"/>
                  </w:rPr>
                </w:rPrChange>
              </w:rPr>
              <w:pPrChange w:id="40840" w:author="phuong vu" w:date="2018-11-23T13:48:00Z">
                <w:pPr>
                  <w:spacing w:line="360" w:lineRule="auto"/>
                </w:pPr>
              </w:pPrChange>
            </w:pPr>
          </w:p>
        </w:tc>
      </w:tr>
      <w:tr w:rsidR="008833F0" w:rsidDel="00B607D9" w14:paraId="7E75F723" w14:textId="55B7B97C" w:rsidTr="00A72A60">
        <w:trPr>
          <w:del w:id="40841" w:author="Tran Huan" w:date="2018-11-25T22:53:00Z"/>
        </w:trPr>
        <w:tc>
          <w:tcPr>
            <w:tcW w:w="805" w:type="dxa"/>
          </w:tcPr>
          <w:p w14:paraId="3600809C" w14:textId="19AA486A" w:rsidR="008833F0" w:rsidRPr="004A3D10" w:rsidDel="00B607D9" w:rsidRDefault="008833F0">
            <w:pPr>
              <w:spacing w:line="276" w:lineRule="auto"/>
              <w:jc w:val="center"/>
              <w:rPr>
                <w:del w:id="40842" w:author="Tran Huan" w:date="2018-11-25T22:53:00Z"/>
                <w:rPrChange w:id="40843" w:author="Tran Huan" w:date="2018-11-25T23:22:00Z">
                  <w:rPr>
                    <w:del w:id="40844" w:author="Tran Huan" w:date="2018-11-25T22:53:00Z"/>
                    <w:lang w:val="en-US"/>
                  </w:rPr>
                </w:rPrChange>
              </w:rPr>
              <w:pPrChange w:id="40845" w:author="phuong vu" w:date="2018-11-23T13:48:00Z">
                <w:pPr>
                  <w:spacing w:line="360" w:lineRule="auto"/>
                  <w:jc w:val="center"/>
                </w:pPr>
              </w:pPrChange>
            </w:pPr>
            <w:del w:id="40846" w:author="Tran Huan" w:date="2018-11-25T22:52:00Z">
              <w:r w:rsidRPr="004A3D10" w:rsidDel="00B607D9">
                <w:rPr>
                  <w:rPrChange w:id="40847" w:author="Tran Huan" w:date="2018-11-25T23:22:00Z">
                    <w:rPr>
                      <w:lang w:val="en-US"/>
                    </w:rPr>
                  </w:rPrChange>
                </w:rPr>
                <w:delText>10</w:delText>
              </w:r>
            </w:del>
          </w:p>
        </w:tc>
        <w:tc>
          <w:tcPr>
            <w:tcW w:w="1980" w:type="dxa"/>
          </w:tcPr>
          <w:p w14:paraId="4C52B5F1" w14:textId="34A8C51A" w:rsidR="008833F0" w:rsidRPr="004A3D10" w:rsidDel="00B607D9" w:rsidRDefault="008833F0">
            <w:pPr>
              <w:spacing w:line="276" w:lineRule="auto"/>
              <w:rPr>
                <w:del w:id="40848" w:author="Tran Huan" w:date="2018-11-25T22:53:00Z"/>
                <w:rPrChange w:id="40849" w:author="Tran Huan" w:date="2018-11-25T23:22:00Z">
                  <w:rPr>
                    <w:del w:id="40850" w:author="Tran Huan" w:date="2018-11-25T22:53:00Z"/>
                    <w:lang w:val="en-US"/>
                  </w:rPr>
                </w:rPrChange>
              </w:rPr>
              <w:pPrChange w:id="40851" w:author="phuong vu" w:date="2018-11-23T13:48:00Z">
                <w:pPr>
                  <w:spacing w:line="360" w:lineRule="auto"/>
                </w:pPr>
              </w:pPrChange>
            </w:pPr>
          </w:p>
        </w:tc>
        <w:tc>
          <w:tcPr>
            <w:tcW w:w="2970" w:type="dxa"/>
          </w:tcPr>
          <w:p w14:paraId="1C1AAD27" w14:textId="499E51EF" w:rsidR="008833F0" w:rsidRPr="004A3D10" w:rsidDel="00B607D9" w:rsidRDefault="008833F0">
            <w:pPr>
              <w:spacing w:line="276" w:lineRule="auto"/>
              <w:rPr>
                <w:del w:id="40852" w:author="Tran Huan" w:date="2018-11-25T22:53:00Z"/>
                <w:rPrChange w:id="40853" w:author="Tran Huan" w:date="2018-11-25T23:22:00Z">
                  <w:rPr>
                    <w:del w:id="40854" w:author="Tran Huan" w:date="2018-11-25T22:53:00Z"/>
                    <w:lang w:val="en-US"/>
                  </w:rPr>
                </w:rPrChange>
              </w:rPr>
              <w:pPrChange w:id="40855" w:author="phuong vu" w:date="2018-11-23T13:48:00Z">
                <w:pPr>
                  <w:spacing w:line="360" w:lineRule="auto"/>
                </w:pPr>
              </w:pPrChange>
            </w:pPr>
          </w:p>
        </w:tc>
        <w:tc>
          <w:tcPr>
            <w:tcW w:w="1266" w:type="dxa"/>
          </w:tcPr>
          <w:p w14:paraId="46717966" w14:textId="59BA0F58" w:rsidR="008833F0" w:rsidRPr="004A3D10" w:rsidDel="00B607D9" w:rsidRDefault="008833F0">
            <w:pPr>
              <w:spacing w:line="276" w:lineRule="auto"/>
              <w:jc w:val="center"/>
              <w:rPr>
                <w:del w:id="40856" w:author="Tran Huan" w:date="2018-11-25T22:53:00Z"/>
                <w:rPrChange w:id="40857" w:author="Tran Huan" w:date="2018-11-25T23:22:00Z">
                  <w:rPr>
                    <w:del w:id="40858" w:author="Tran Huan" w:date="2018-11-25T22:53:00Z"/>
                    <w:lang w:val="en-US"/>
                  </w:rPr>
                </w:rPrChange>
              </w:rPr>
              <w:pPrChange w:id="40859" w:author="phuong vu" w:date="2018-11-23T13:48:00Z">
                <w:pPr>
                  <w:spacing w:line="360" w:lineRule="auto"/>
                  <w:jc w:val="center"/>
                </w:pPr>
              </w:pPrChange>
            </w:pPr>
          </w:p>
        </w:tc>
        <w:tc>
          <w:tcPr>
            <w:tcW w:w="1756" w:type="dxa"/>
          </w:tcPr>
          <w:p w14:paraId="0A4B1BCB" w14:textId="51EB94C9" w:rsidR="008833F0" w:rsidRPr="004A3D10" w:rsidDel="00B607D9" w:rsidRDefault="008833F0">
            <w:pPr>
              <w:spacing w:line="276" w:lineRule="auto"/>
              <w:rPr>
                <w:del w:id="40860" w:author="Tran Huan" w:date="2018-11-25T22:53:00Z"/>
                <w:rPrChange w:id="40861" w:author="Tran Huan" w:date="2018-11-25T23:22:00Z">
                  <w:rPr>
                    <w:del w:id="40862" w:author="Tran Huan" w:date="2018-11-25T22:53:00Z"/>
                    <w:lang w:val="en-US"/>
                  </w:rPr>
                </w:rPrChange>
              </w:rPr>
              <w:pPrChange w:id="40863" w:author="phuong vu" w:date="2018-11-23T13:48:00Z">
                <w:pPr>
                  <w:spacing w:line="360" w:lineRule="auto"/>
                </w:pPr>
              </w:pPrChange>
            </w:pPr>
          </w:p>
        </w:tc>
      </w:tr>
      <w:tr w:rsidR="008833F0" w:rsidDel="00B607D9" w14:paraId="43CBA56F" w14:textId="1FE33286" w:rsidTr="00A72A60">
        <w:trPr>
          <w:del w:id="40864" w:author="Tran Huan" w:date="2018-11-25T22:53:00Z"/>
        </w:trPr>
        <w:tc>
          <w:tcPr>
            <w:tcW w:w="805" w:type="dxa"/>
          </w:tcPr>
          <w:p w14:paraId="0E96E2FE" w14:textId="0453BB6B" w:rsidR="008833F0" w:rsidRPr="004A3D10" w:rsidDel="00B607D9" w:rsidRDefault="008833F0">
            <w:pPr>
              <w:spacing w:line="276" w:lineRule="auto"/>
              <w:jc w:val="center"/>
              <w:rPr>
                <w:del w:id="40865" w:author="Tran Huan" w:date="2018-11-25T22:53:00Z"/>
                <w:rPrChange w:id="40866" w:author="Tran Huan" w:date="2018-11-25T23:22:00Z">
                  <w:rPr>
                    <w:del w:id="40867" w:author="Tran Huan" w:date="2018-11-25T22:53:00Z"/>
                    <w:lang w:val="en-US"/>
                  </w:rPr>
                </w:rPrChange>
              </w:rPr>
              <w:pPrChange w:id="40868" w:author="phuong vu" w:date="2018-11-23T13:48:00Z">
                <w:pPr>
                  <w:spacing w:line="360" w:lineRule="auto"/>
                  <w:jc w:val="center"/>
                </w:pPr>
              </w:pPrChange>
            </w:pPr>
            <w:del w:id="40869" w:author="Tran Huan" w:date="2018-11-25T22:52:00Z">
              <w:r w:rsidRPr="004A3D10" w:rsidDel="00B607D9">
                <w:rPr>
                  <w:rPrChange w:id="40870" w:author="Tran Huan" w:date="2018-11-25T23:22:00Z">
                    <w:rPr>
                      <w:lang w:val="en-US"/>
                    </w:rPr>
                  </w:rPrChange>
                </w:rPr>
                <w:delText>11</w:delText>
              </w:r>
            </w:del>
          </w:p>
        </w:tc>
        <w:tc>
          <w:tcPr>
            <w:tcW w:w="1980" w:type="dxa"/>
          </w:tcPr>
          <w:p w14:paraId="4D8EE5B1" w14:textId="1B49A488" w:rsidR="008833F0" w:rsidRPr="004A3D10" w:rsidDel="00B607D9" w:rsidRDefault="008833F0">
            <w:pPr>
              <w:spacing w:line="276" w:lineRule="auto"/>
              <w:rPr>
                <w:del w:id="40871" w:author="Tran Huan" w:date="2018-11-25T22:53:00Z"/>
                <w:rPrChange w:id="40872" w:author="Tran Huan" w:date="2018-11-25T23:22:00Z">
                  <w:rPr>
                    <w:del w:id="40873" w:author="Tran Huan" w:date="2018-11-25T22:53:00Z"/>
                    <w:lang w:val="en-US"/>
                  </w:rPr>
                </w:rPrChange>
              </w:rPr>
              <w:pPrChange w:id="40874" w:author="phuong vu" w:date="2018-11-23T13:48:00Z">
                <w:pPr>
                  <w:spacing w:line="360" w:lineRule="auto"/>
                </w:pPr>
              </w:pPrChange>
            </w:pPr>
          </w:p>
        </w:tc>
        <w:tc>
          <w:tcPr>
            <w:tcW w:w="2970" w:type="dxa"/>
          </w:tcPr>
          <w:p w14:paraId="7E0E92B6" w14:textId="7339B2C5" w:rsidR="008833F0" w:rsidRPr="004A3D10" w:rsidDel="00B607D9" w:rsidRDefault="008833F0">
            <w:pPr>
              <w:spacing w:line="276" w:lineRule="auto"/>
              <w:rPr>
                <w:del w:id="40875" w:author="Tran Huan" w:date="2018-11-25T22:53:00Z"/>
                <w:rPrChange w:id="40876" w:author="Tran Huan" w:date="2018-11-25T23:22:00Z">
                  <w:rPr>
                    <w:del w:id="40877" w:author="Tran Huan" w:date="2018-11-25T22:53:00Z"/>
                    <w:lang w:val="en-US"/>
                  </w:rPr>
                </w:rPrChange>
              </w:rPr>
              <w:pPrChange w:id="40878" w:author="phuong vu" w:date="2018-11-23T13:48:00Z">
                <w:pPr>
                  <w:spacing w:line="360" w:lineRule="auto"/>
                </w:pPr>
              </w:pPrChange>
            </w:pPr>
          </w:p>
        </w:tc>
        <w:tc>
          <w:tcPr>
            <w:tcW w:w="1266" w:type="dxa"/>
          </w:tcPr>
          <w:p w14:paraId="101F410A" w14:textId="078C26B5" w:rsidR="008833F0" w:rsidRPr="004A3D10" w:rsidDel="00B607D9" w:rsidRDefault="008833F0">
            <w:pPr>
              <w:spacing w:line="276" w:lineRule="auto"/>
              <w:jc w:val="center"/>
              <w:rPr>
                <w:del w:id="40879" w:author="Tran Huan" w:date="2018-11-25T22:53:00Z"/>
                <w:rPrChange w:id="40880" w:author="Tran Huan" w:date="2018-11-25T23:22:00Z">
                  <w:rPr>
                    <w:del w:id="40881" w:author="Tran Huan" w:date="2018-11-25T22:53:00Z"/>
                    <w:lang w:val="en-US"/>
                  </w:rPr>
                </w:rPrChange>
              </w:rPr>
              <w:pPrChange w:id="40882" w:author="phuong vu" w:date="2018-11-23T13:48:00Z">
                <w:pPr>
                  <w:spacing w:line="360" w:lineRule="auto"/>
                  <w:jc w:val="center"/>
                </w:pPr>
              </w:pPrChange>
            </w:pPr>
          </w:p>
        </w:tc>
        <w:tc>
          <w:tcPr>
            <w:tcW w:w="1756" w:type="dxa"/>
          </w:tcPr>
          <w:p w14:paraId="1A0EC5EC" w14:textId="26B59A0A" w:rsidR="008833F0" w:rsidRPr="004A3D10" w:rsidDel="00B607D9" w:rsidRDefault="008833F0">
            <w:pPr>
              <w:spacing w:line="276" w:lineRule="auto"/>
              <w:rPr>
                <w:del w:id="40883" w:author="Tran Huan" w:date="2018-11-25T22:53:00Z"/>
                <w:rPrChange w:id="40884" w:author="Tran Huan" w:date="2018-11-25T23:22:00Z">
                  <w:rPr>
                    <w:del w:id="40885" w:author="Tran Huan" w:date="2018-11-25T22:53:00Z"/>
                    <w:lang w:val="en-US"/>
                  </w:rPr>
                </w:rPrChange>
              </w:rPr>
              <w:pPrChange w:id="40886" w:author="phuong vu" w:date="2018-11-23T13:48:00Z">
                <w:pPr>
                  <w:spacing w:line="360" w:lineRule="auto"/>
                </w:pPr>
              </w:pPrChange>
            </w:pPr>
          </w:p>
        </w:tc>
      </w:tr>
      <w:tr w:rsidR="008833F0" w:rsidDel="00B607D9" w14:paraId="3AC5426C" w14:textId="7E36C3A0" w:rsidTr="00A72A60">
        <w:trPr>
          <w:del w:id="40887" w:author="Tran Huan" w:date="2018-11-25T22:53:00Z"/>
        </w:trPr>
        <w:tc>
          <w:tcPr>
            <w:tcW w:w="805" w:type="dxa"/>
          </w:tcPr>
          <w:p w14:paraId="76965DBA" w14:textId="6A15FDB1" w:rsidR="008833F0" w:rsidRPr="004A3D10" w:rsidDel="00B607D9" w:rsidRDefault="008833F0">
            <w:pPr>
              <w:spacing w:line="276" w:lineRule="auto"/>
              <w:jc w:val="center"/>
              <w:rPr>
                <w:del w:id="40888" w:author="Tran Huan" w:date="2018-11-25T22:53:00Z"/>
                <w:rPrChange w:id="40889" w:author="Tran Huan" w:date="2018-11-25T23:22:00Z">
                  <w:rPr>
                    <w:del w:id="40890" w:author="Tran Huan" w:date="2018-11-25T22:53:00Z"/>
                    <w:lang w:val="en-US"/>
                  </w:rPr>
                </w:rPrChange>
              </w:rPr>
              <w:pPrChange w:id="40891" w:author="phuong vu" w:date="2018-11-23T13:48:00Z">
                <w:pPr>
                  <w:spacing w:line="360" w:lineRule="auto"/>
                  <w:jc w:val="center"/>
                </w:pPr>
              </w:pPrChange>
            </w:pPr>
            <w:del w:id="40892" w:author="Tran Huan" w:date="2018-11-25T22:52:00Z">
              <w:r w:rsidRPr="004A3D10" w:rsidDel="00B607D9">
                <w:rPr>
                  <w:rPrChange w:id="40893" w:author="Tran Huan" w:date="2018-11-25T23:22:00Z">
                    <w:rPr>
                      <w:lang w:val="en-US"/>
                    </w:rPr>
                  </w:rPrChange>
                </w:rPr>
                <w:delText>12</w:delText>
              </w:r>
            </w:del>
          </w:p>
        </w:tc>
        <w:tc>
          <w:tcPr>
            <w:tcW w:w="1980" w:type="dxa"/>
          </w:tcPr>
          <w:p w14:paraId="01969093" w14:textId="68B26649" w:rsidR="008833F0" w:rsidRPr="004A3D10" w:rsidDel="00B607D9" w:rsidRDefault="008833F0">
            <w:pPr>
              <w:spacing w:line="276" w:lineRule="auto"/>
              <w:rPr>
                <w:del w:id="40894" w:author="Tran Huan" w:date="2018-11-25T22:53:00Z"/>
                <w:rPrChange w:id="40895" w:author="Tran Huan" w:date="2018-11-25T23:22:00Z">
                  <w:rPr>
                    <w:del w:id="40896" w:author="Tran Huan" w:date="2018-11-25T22:53:00Z"/>
                    <w:lang w:val="en-US"/>
                  </w:rPr>
                </w:rPrChange>
              </w:rPr>
              <w:pPrChange w:id="40897" w:author="phuong vu" w:date="2018-11-23T13:48:00Z">
                <w:pPr>
                  <w:spacing w:line="360" w:lineRule="auto"/>
                </w:pPr>
              </w:pPrChange>
            </w:pPr>
          </w:p>
        </w:tc>
        <w:tc>
          <w:tcPr>
            <w:tcW w:w="2970" w:type="dxa"/>
          </w:tcPr>
          <w:p w14:paraId="08350F61" w14:textId="1F0AE972" w:rsidR="008833F0" w:rsidRPr="004A3D10" w:rsidDel="00B607D9" w:rsidRDefault="008833F0">
            <w:pPr>
              <w:spacing w:line="276" w:lineRule="auto"/>
              <w:rPr>
                <w:del w:id="40898" w:author="Tran Huan" w:date="2018-11-25T22:53:00Z"/>
                <w:rPrChange w:id="40899" w:author="Tran Huan" w:date="2018-11-25T23:22:00Z">
                  <w:rPr>
                    <w:del w:id="40900" w:author="Tran Huan" w:date="2018-11-25T22:53:00Z"/>
                    <w:lang w:val="en-US"/>
                  </w:rPr>
                </w:rPrChange>
              </w:rPr>
              <w:pPrChange w:id="40901" w:author="phuong vu" w:date="2018-11-23T13:48:00Z">
                <w:pPr>
                  <w:spacing w:line="360" w:lineRule="auto"/>
                </w:pPr>
              </w:pPrChange>
            </w:pPr>
          </w:p>
        </w:tc>
        <w:tc>
          <w:tcPr>
            <w:tcW w:w="1266" w:type="dxa"/>
          </w:tcPr>
          <w:p w14:paraId="769BA3A6" w14:textId="00AA759D" w:rsidR="008833F0" w:rsidRPr="004A3D10" w:rsidDel="00B607D9" w:rsidRDefault="008833F0">
            <w:pPr>
              <w:spacing w:line="276" w:lineRule="auto"/>
              <w:jc w:val="center"/>
              <w:rPr>
                <w:del w:id="40902" w:author="Tran Huan" w:date="2018-11-25T22:53:00Z"/>
                <w:rPrChange w:id="40903" w:author="Tran Huan" w:date="2018-11-25T23:22:00Z">
                  <w:rPr>
                    <w:del w:id="40904" w:author="Tran Huan" w:date="2018-11-25T22:53:00Z"/>
                    <w:lang w:val="en-US"/>
                  </w:rPr>
                </w:rPrChange>
              </w:rPr>
              <w:pPrChange w:id="40905" w:author="phuong vu" w:date="2018-11-23T13:48:00Z">
                <w:pPr>
                  <w:spacing w:line="360" w:lineRule="auto"/>
                  <w:jc w:val="center"/>
                </w:pPr>
              </w:pPrChange>
            </w:pPr>
          </w:p>
        </w:tc>
        <w:tc>
          <w:tcPr>
            <w:tcW w:w="1756" w:type="dxa"/>
          </w:tcPr>
          <w:p w14:paraId="4BE2117A" w14:textId="266EA82E" w:rsidR="008833F0" w:rsidRPr="004A3D10" w:rsidDel="00B607D9" w:rsidRDefault="008833F0">
            <w:pPr>
              <w:spacing w:line="276" w:lineRule="auto"/>
              <w:rPr>
                <w:del w:id="40906" w:author="Tran Huan" w:date="2018-11-25T22:53:00Z"/>
                <w:rPrChange w:id="40907" w:author="Tran Huan" w:date="2018-11-25T23:22:00Z">
                  <w:rPr>
                    <w:del w:id="40908" w:author="Tran Huan" w:date="2018-11-25T22:53:00Z"/>
                    <w:lang w:val="en-US"/>
                  </w:rPr>
                </w:rPrChange>
              </w:rPr>
              <w:pPrChange w:id="40909" w:author="phuong vu" w:date="2018-11-23T13:48:00Z">
                <w:pPr>
                  <w:spacing w:line="360" w:lineRule="auto"/>
                </w:pPr>
              </w:pPrChange>
            </w:pPr>
          </w:p>
        </w:tc>
      </w:tr>
      <w:tr w:rsidR="008833F0" w:rsidDel="00B607D9" w14:paraId="49EE78FE" w14:textId="1368CAD7" w:rsidTr="00A72A60">
        <w:trPr>
          <w:del w:id="40910" w:author="Tran Huan" w:date="2018-11-25T22:53:00Z"/>
        </w:trPr>
        <w:tc>
          <w:tcPr>
            <w:tcW w:w="805" w:type="dxa"/>
          </w:tcPr>
          <w:p w14:paraId="3C91FF8D" w14:textId="15FBD171" w:rsidR="008833F0" w:rsidRPr="004A3D10" w:rsidDel="00B607D9" w:rsidRDefault="008833F0">
            <w:pPr>
              <w:spacing w:line="276" w:lineRule="auto"/>
              <w:jc w:val="center"/>
              <w:rPr>
                <w:del w:id="40911" w:author="Tran Huan" w:date="2018-11-25T22:53:00Z"/>
                <w:rPrChange w:id="40912" w:author="Tran Huan" w:date="2018-11-25T23:22:00Z">
                  <w:rPr>
                    <w:del w:id="40913" w:author="Tran Huan" w:date="2018-11-25T22:53:00Z"/>
                    <w:lang w:val="en-US"/>
                  </w:rPr>
                </w:rPrChange>
              </w:rPr>
              <w:pPrChange w:id="40914" w:author="phuong vu" w:date="2018-11-23T13:48:00Z">
                <w:pPr>
                  <w:spacing w:line="360" w:lineRule="auto"/>
                  <w:jc w:val="center"/>
                </w:pPr>
              </w:pPrChange>
            </w:pPr>
            <w:del w:id="40915" w:author="Tran Huan" w:date="2018-11-25T22:52:00Z">
              <w:r w:rsidRPr="004A3D10" w:rsidDel="00B607D9">
                <w:rPr>
                  <w:rPrChange w:id="40916" w:author="Tran Huan" w:date="2018-11-25T23:22:00Z">
                    <w:rPr>
                      <w:lang w:val="en-US"/>
                    </w:rPr>
                  </w:rPrChange>
                </w:rPr>
                <w:delText>13</w:delText>
              </w:r>
            </w:del>
          </w:p>
        </w:tc>
        <w:tc>
          <w:tcPr>
            <w:tcW w:w="1980" w:type="dxa"/>
          </w:tcPr>
          <w:p w14:paraId="4805A7A7" w14:textId="789EA51A" w:rsidR="008833F0" w:rsidRPr="004A3D10" w:rsidDel="00B607D9" w:rsidRDefault="008833F0">
            <w:pPr>
              <w:spacing w:line="276" w:lineRule="auto"/>
              <w:rPr>
                <w:del w:id="40917" w:author="Tran Huan" w:date="2018-11-25T22:53:00Z"/>
                <w:rPrChange w:id="40918" w:author="Tran Huan" w:date="2018-11-25T23:22:00Z">
                  <w:rPr>
                    <w:del w:id="40919" w:author="Tran Huan" w:date="2018-11-25T22:53:00Z"/>
                    <w:lang w:val="en-US"/>
                  </w:rPr>
                </w:rPrChange>
              </w:rPr>
              <w:pPrChange w:id="40920" w:author="phuong vu" w:date="2018-11-23T13:48:00Z">
                <w:pPr>
                  <w:spacing w:line="360" w:lineRule="auto"/>
                </w:pPr>
              </w:pPrChange>
            </w:pPr>
          </w:p>
        </w:tc>
        <w:tc>
          <w:tcPr>
            <w:tcW w:w="2970" w:type="dxa"/>
          </w:tcPr>
          <w:p w14:paraId="1BFD8CEF" w14:textId="7930DA77" w:rsidR="008833F0" w:rsidRPr="004A3D10" w:rsidDel="00B607D9" w:rsidRDefault="008833F0">
            <w:pPr>
              <w:spacing w:line="276" w:lineRule="auto"/>
              <w:rPr>
                <w:del w:id="40921" w:author="Tran Huan" w:date="2018-11-25T22:53:00Z"/>
                <w:rPrChange w:id="40922" w:author="Tran Huan" w:date="2018-11-25T23:22:00Z">
                  <w:rPr>
                    <w:del w:id="40923" w:author="Tran Huan" w:date="2018-11-25T22:53:00Z"/>
                    <w:lang w:val="en-US"/>
                  </w:rPr>
                </w:rPrChange>
              </w:rPr>
              <w:pPrChange w:id="40924" w:author="phuong vu" w:date="2018-11-23T13:48:00Z">
                <w:pPr>
                  <w:spacing w:line="360" w:lineRule="auto"/>
                </w:pPr>
              </w:pPrChange>
            </w:pPr>
          </w:p>
        </w:tc>
        <w:tc>
          <w:tcPr>
            <w:tcW w:w="1266" w:type="dxa"/>
          </w:tcPr>
          <w:p w14:paraId="69146970" w14:textId="623A0987" w:rsidR="008833F0" w:rsidRPr="004A3D10" w:rsidDel="00B607D9" w:rsidRDefault="008833F0">
            <w:pPr>
              <w:spacing w:line="276" w:lineRule="auto"/>
              <w:jc w:val="center"/>
              <w:rPr>
                <w:del w:id="40925" w:author="Tran Huan" w:date="2018-11-25T22:53:00Z"/>
                <w:rPrChange w:id="40926" w:author="Tran Huan" w:date="2018-11-25T23:22:00Z">
                  <w:rPr>
                    <w:del w:id="40927" w:author="Tran Huan" w:date="2018-11-25T22:53:00Z"/>
                    <w:lang w:val="en-US"/>
                  </w:rPr>
                </w:rPrChange>
              </w:rPr>
              <w:pPrChange w:id="40928" w:author="phuong vu" w:date="2018-11-23T13:48:00Z">
                <w:pPr>
                  <w:spacing w:line="360" w:lineRule="auto"/>
                  <w:jc w:val="center"/>
                </w:pPr>
              </w:pPrChange>
            </w:pPr>
          </w:p>
        </w:tc>
        <w:tc>
          <w:tcPr>
            <w:tcW w:w="1756" w:type="dxa"/>
          </w:tcPr>
          <w:p w14:paraId="4F1DEBDE" w14:textId="678C7B73" w:rsidR="008833F0" w:rsidRPr="004A3D10" w:rsidDel="00B607D9" w:rsidRDefault="008833F0">
            <w:pPr>
              <w:spacing w:line="276" w:lineRule="auto"/>
              <w:rPr>
                <w:del w:id="40929" w:author="Tran Huan" w:date="2018-11-25T22:53:00Z"/>
                <w:rPrChange w:id="40930" w:author="Tran Huan" w:date="2018-11-25T23:22:00Z">
                  <w:rPr>
                    <w:del w:id="40931" w:author="Tran Huan" w:date="2018-11-25T22:53:00Z"/>
                    <w:lang w:val="en-US"/>
                  </w:rPr>
                </w:rPrChange>
              </w:rPr>
              <w:pPrChange w:id="40932" w:author="phuong vu" w:date="2018-11-23T13:48:00Z">
                <w:pPr>
                  <w:spacing w:line="360" w:lineRule="auto"/>
                </w:pPr>
              </w:pPrChange>
            </w:pPr>
          </w:p>
        </w:tc>
      </w:tr>
      <w:tr w:rsidR="008833F0" w:rsidDel="00B607D9" w14:paraId="1F26D030" w14:textId="14E5528A" w:rsidTr="00A72A60">
        <w:trPr>
          <w:del w:id="40933" w:author="Tran Huan" w:date="2018-11-25T22:53:00Z"/>
        </w:trPr>
        <w:tc>
          <w:tcPr>
            <w:tcW w:w="805" w:type="dxa"/>
          </w:tcPr>
          <w:p w14:paraId="5CA47DD7" w14:textId="363A4856" w:rsidR="008833F0" w:rsidRPr="004A3D10" w:rsidDel="00B607D9" w:rsidRDefault="008833F0">
            <w:pPr>
              <w:spacing w:line="276" w:lineRule="auto"/>
              <w:jc w:val="center"/>
              <w:rPr>
                <w:del w:id="40934" w:author="Tran Huan" w:date="2018-11-25T22:53:00Z"/>
                <w:rPrChange w:id="40935" w:author="Tran Huan" w:date="2018-11-25T23:22:00Z">
                  <w:rPr>
                    <w:del w:id="40936" w:author="Tran Huan" w:date="2018-11-25T22:53:00Z"/>
                    <w:lang w:val="en-US"/>
                  </w:rPr>
                </w:rPrChange>
              </w:rPr>
              <w:pPrChange w:id="40937" w:author="phuong vu" w:date="2018-11-23T13:48:00Z">
                <w:pPr>
                  <w:spacing w:line="360" w:lineRule="auto"/>
                  <w:jc w:val="center"/>
                </w:pPr>
              </w:pPrChange>
            </w:pPr>
            <w:del w:id="40938" w:author="Tran Huan" w:date="2018-11-25T22:52:00Z">
              <w:r w:rsidRPr="004A3D10" w:rsidDel="00B607D9">
                <w:rPr>
                  <w:rPrChange w:id="40939" w:author="Tran Huan" w:date="2018-11-25T23:22:00Z">
                    <w:rPr>
                      <w:lang w:val="en-US"/>
                    </w:rPr>
                  </w:rPrChange>
                </w:rPr>
                <w:delText>14</w:delText>
              </w:r>
            </w:del>
          </w:p>
        </w:tc>
        <w:tc>
          <w:tcPr>
            <w:tcW w:w="1980" w:type="dxa"/>
          </w:tcPr>
          <w:p w14:paraId="2D7C8B94" w14:textId="74F5E7DA" w:rsidR="008833F0" w:rsidRPr="004A3D10" w:rsidDel="00B607D9" w:rsidRDefault="008833F0">
            <w:pPr>
              <w:spacing w:line="276" w:lineRule="auto"/>
              <w:rPr>
                <w:del w:id="40940" w:author="Tran Huan" w:date="2018-11-25T22:53:00Z"/>
                <w:rPrChange w:id="40941" w:author="Tran Huan" w:date="2018-11-25T23:22:00Z">
                  <w:rPr>
                    <w:del w:id="40942" w:author="Tran Huan" w:date="2018-11-25T22:53:00Z"/>
                    <w:lang w:val="en-US"/>
                  </w:rPr>
                </w:rPrChange>
              </w:rPr>
              <w:pPrChange w:id="40943" w:author="phuong vu" w:date="2018-11-23T13:48:00Z">
                <w:pPr>
                  <w:spacing w:line="360" w:lineRule="auto"/>
                </w:pPr>
              </w:pPrChange>
            </w:pPr>
          </w:p>
        </w:tc>
        <w:tc>
          <w:tcPr>
            <w:tcW w:w="2970" w:type="dxa"/>
          </w:tcPr>
          <w:p w14:paraId="1E038AE1" w14:textId="18CC8385" w:rsidR="008833F0" w:rsidRPr="004A3D10" w:rsidDel="00B607D9" w:rsidRDefault="008833F0">
            <w:pPr>
              <w:spacing w:line="276" w:lineRule="auto"/>
              <w:rPr>
                <w:del w:id="40944" w:author="Tran Huan" w:date="2018-11-25T22:53:00Z"/>
                <w:rPrChange w:id="40945" w:author="Tran Huan" w:date="2018-11-25T23:22:00Z">
                  <w:rPr>
                    <w:del w:id="40946" w:author="Tran Huan" w:date="2018-11-25T22:53:00Z"/>
                    <w:lang w:val="en-US"/>
                  </w:rPr>
                </w:rPrChange>
              </w:rPr>
              <w:pPrChange w:id="40947" w:author="phuong vu" w:date="2018-11-23T13:48:00Z">
                <w:pPr>
                  <w:spacing w:line="360" w:lineRule="auto"/>
                </w:pPr>
              </w:pPrChange>
            </w:pPr>
          </w:p>
        </w:tc>
        <w:tc>
          <w:tcPr>
            <w:tcW w:w="1266" w:type="dxa"/>
          </w:tcPr>
          <w:p w14:paraId="08F3929D" w14:textId="78DE3963" w:rsidR="008833F0" w:rsidRPr="004A3D10" w:rsidDel="00B607D9" w:rsidRDefault="008833F0">
            <w:pPr>
              <w:spacing w:line="276" w:lineRule="auto"/>
              <w:jc w:val="center"/>
              <w:rPr>
                <w:del w:id="40948" w:author="Tran Huan" w:date="2018-11-25T22:53:00Z"/>
                <w:rPrChange w:id="40949" w:author="Tran Huan" w:date="2018-11-25T23:22:00Z">
                  <w:rPr>
                    <w:del w:id="40950" w:author="Tran Huan" w:date="2018-11-25T22:53:00Z"/>
                    <w:lang w:val="en-US"/>
                  </w:rPr>
                </w:rPrChange>
              </w:rPr>
              <w:pPrChange w:id="40951" w:author="phuong vu" w:date="2018-11-23T13:48:00Z">
                <w:pPr>
                  <w:spacing w:line="360" w:lineRule="auto"/>
                  <w:jc w:val="center"/>
                </w:pPr>
              </w:pPrChange>
            </w:pPr>
          </w:p>
        </w:tc>
        <w:tc>
          <w:tcPr>
            <w:tcW w:w="1756" w:type="dxa"/>
          </w:tcPr>
          <w:p w14:paraId="034C3F58" w14:textId="004C9463" w:rsidR="008833F0" w:rsidRPr="004A3D10" w:rsidDel="00B607D9" w:rsidRDefault="008833F0">
            <w:pPr>
              <w:spacing w:line="276" w:lineRule="auto"/>
              <w:rPr>
                <w:del w:id="40952" w:author="Tran Huan" w:date="2018-11-25T22:53:00Z"/>
                <w:rPrChange w:id="40953" w:author="Tran Huan" w:date="2018-11-25T23:22:00Z">
                  <w:rPr>
                    <w:del w:id="40954" w:author="Tran Huan" w:date="2018-11-25T22:53:00Z"/>
                    <w:lang w:val="en-US"/>
                  </w:rPr>
                </w:rPrChange>
              </w:rPr>
              <w:pPrChange w:id="40955" w:author="phuong vu" w:date="2018-11-23T13:48:00Z">
                <w:pPr>
                  <w:spacing w:line="360" w:lineRule="auto"/>
                </w:pPr>
              </w:pPrChange>
            </w:pPr>
          </w:p>
        </w:tc>
      </w:tr>
      <w:tr w:rsidR="008833F0" w:rsidDel="00B607D9" w14:paraId="1C7EE3D1" w14:textId="5627D7D7" w:rsidTr="00A72A60">
        <w:trPr>
          <w:del w:id="40956" w:author="Tran Huan" w:date="2018-11-25T22:53:00Z"/>
        </w:trPr>
        <w:tc>
          <w:tcPr>
            <w:tcW w:w="805" w:type="dxa"/>
          </w:tcPr>
          <w:p w14:paraId="2F0D8447" w14:textId="3C9C30EE" w:rsidR="008833F0" w:rsidRPr="004A3D10" w:rsidDel="00B607D9" w:rsidRDefault="008833F0">
            <w:pPr>
              <w:spacing w:line="276" w:lineRule="auto"/>
              <w:jc w:val="center"/>
              <w:rPr>
                <w:del w:id="40957" w:author="Tran Huan" w:date="2018-11-25T22:53:00Z"/>
                <w:rPrChange w:id="40958" w:author="Tran Huan" w:date="2018-11-25T23:22:00Z">
                  <w:rPr>
                    <w:del w:id="40959" w:author="Tran Huan" w:date="2018-11-25T22:53:00Z"/>
                    <w:lang w:val="en-US"/>
                  </w:rPr>
                </w:rPrChange>
              </w:rPr>
              <w:pPrChange w:id="40960" w:author="phuong vu" w:date="2018-11-23T13:48:00Z">
                <w:pPr>
                  <w:spacing w:line="360" w:lineRule="auto"/>
                  <w:jc w:val="center"/>
                </w:pPr>
              </w:pPrChange>
            </w:pPr>
            <w:del w:id="40961" w:author="Tran Huan" w:date="2018-11-25T22:52:00Z">
              <w:r w:rsidRPr="004A3D10" w:rsidDel="00B607D9">
                <w:rPr>
                  <w:rPrChange w:id="40962" w:author="Tran Huan" w:date="2018-11-25T23:22:00Z">
                    <w:rPr>
                      <w:lang w:val="en-US"/>
                    </w:rPr>
                  </w:rPrChange>
                </w:rPr>
                <w:delText>15</w:delText>
              </w:r>
            </w:del>
          </w:p>
        </w:tc>
        <w:tc>
          <w:tcPr>
            <w:tcW w:w="1980" w:type="dxa"/>
          </w:tcPr>
          <w:p w14:paraId="3498632C" w14:textId="4F0DF687" w:rsidR="008833F0" w:rsidRPr="004A3D10" w:rsidDel="00B607D9" w:rsidRDefault="008833F0">
            <w:pPr>
              <w:spacing w:line="276" w:lineRule="auto"/>
              <w:rPr>
                <w:del w:id="40963" w:author="Tran Huan" w:date="2018-11-25T22:53:00Z"/>
                <w:rPrChange w:id="40964" w:author="Tran Huan" w:date="2018-11-25T23:22:00Z">
                  <w:rPr>
                    <w:del w:id="40965" w:author="Tran Huan" w:date="2018-11-25T22:53:00Z"/>
                    <w:lang w:val="en-US"/>
                  </w:rPr>
                </w:rPrChange>
              </w:rPr>
              <w:pPrChange w:id="40966" w:author="phuong vu" w:date="2018-11-23T13:48:00Z">
                <w:pPr>
                  <w:spacing w:line="360" w:lineRule="auto"/>
                </w:pPr>
              </w:pPrChange>
            </w:pPr>
          </w:p>
        </w:tc>
        <w:tc>
          <w:tcPr>
            <w:tcW w:w="2970" w:type="dxa"/>
          </w:tcPr>
          <w:p w14:paraId="55215E7B" w14:textId="65B783D0" w:rsidR="008833F0" w:rsidRPr="004A3D10" w:rsidDel="00B607D9" w:rsidRDefault="008833F0">
            <w:pPr>
              <w:spacing w:line="276" w:lineRule="auto"/>
              <w:rPr>
                <w:del w:id="40967" w:author="Tran Huan" w:date="2018-11-25T22:53:00Z"/>
                <w:rPrChange w:id="40968" w:author="Tran Huan" w:date="2018-11-25T23:22:00Z">
                  <w:rPr>
                    <w:del w:id="40969" w:author="Tran Huan" w:date="2018-11-25T22:53:00Z"/>
                    <w:lang w:val="en-US"/>
                  </w:rPr>
                </w:rPrChange>
              </w:rPr>
              <w:pPrChange w:id="40970" w:author="phuong vu" w:date="2018-11-23T13:48:00Z">
                <w:pPr>
                  <w:spacing w:line="360" w:lineRule="auto"/>
                </w:pPr>
              </w:pPrChange>
            </w:pPr>
          </w:p>
        </w:tc>
        <w:tc>
          <w:tcPr>
            <w:tcW w:w="1266" w:type="dxa"/>
          </w:tcPr>
          <w:p w14:paraId="7C328A2B" w14:textId="4C48BC8C" w:rsidR="008833F0" w:rsidRPr="004A3D10" w:rsidDel="00B607D9" w:rsidRDefault="008833F0">
            <w:pPr>
              <w:spacing w:line="276" w:lineRule="auto"/>
              <w:jc w:val="center"/>
              <w:rPr>
                <w:del w:id="40971" w:author="Tran Huan" w:date="2018-11-25T22:53:00Z"/>
                <w:rPrChange w:id="40972" w:author="Tran Huan" w:date="2018-11-25T23:22:00Z">
                  <w:rPr>
                    <w:del w:id="40973" w:author="Tran Huan" w:date="2018-11-25T22:53:00Z"/>
                    <w:lang w:val="en-US"/>
                  </w:rPr>
                </w:rPrChange>
              </w:rPr>
              <w:pPrChange w:id="40974" w:author="phuong vu" w:date="2018-11-23T13:48:00Z">
                <w:pPr>
                  <w:spacing w:line="360" w:lineRule="auto"/>
                  <w:jc w:val="center"/>
                </w:pPr>
              </w:pPrChange>
            </w:pPr>
          </w:p>
        </w:tc>
        <w:tc>
          <w:tcPr>
            <w:tcW w:w="1756" w:type="dxa"/>
          </w:tcPr>
          <w:p w14:paraId="39EB8CA2" w14:textId="1D76159D" w:rsidR="008833F0" w:rsidRPr="004A3D10" w:rsidDel="00B607D9" w:rsidRDefault="008833F0">
            <w:pPr>
              <w:spacing w:line="276" w:lineRule="auto"/>
              <w:rPr>
                <w:del w:id="40975" w:author="Tran Huan" w:date="2018-11-25T22:53:00Z"/>
                <w:rPrChange w:id="40976" w:author="Tran Huan" w:date="2018-11-25T23:22:00Z">
                  <w:rPr>
                    <w:del w:id="40977" w:author="Tran Huan" w:date="2018-11-25T22:53:00Z"/>
                    <w:lang w:val="en-US"/>
                  </w:rPr>
                </w:rPrChange>
              </w:rPr>
              <w:pPrChange w:id="40978" w:author="phuong vu" w:date="2018-11-23T13:48:00Z">
                <w:pPr>
                  <w:spacing w:line="360" w:lineRule="auto"/>
                </w:pPr>
              </w:pPrChange>
            </w:pPr>
          </w:p>
        </w:tc>
      </w:tr>
      <w:tr w:rsidR="008833F0" w:rsidDel="00B607D9" w14:paraId="56955240" w14:textId="58282078" w:rsidTr="00A72A60">
        <w:trPr>
          <w:del w:id="40979" w:author="Tran Huan" w:date="2018-11-25T22:53:00Z"/>
        </w:trPr>
        <w:tc>
          <w:tcPr>
            <w:tcW w:w="805" w:type="dxa"/>
          </w:tcPr>
          <w:p w14:paraId="4AF68EE9" w14:textId="51902899" w:rsidR="008833F0" w:rsidRPr="004A3D10" w:rsidDel="00B607D9" w:rsidRDefault="008833F0">
            <w:pPr>
              <w:spacing w:line="276" w:lineRule="auto"/>
              <w:jc w:val="center"/>
              <w:rPr>
                <w:del w:id="40980" w:author="Tran Huan" w:date="2018-11-25T22:53:00Z"/>
                <w:rPrChange w:id="40981" w:author="Tran Huan" w:date="2018-11-25T23:22:00Z">
                  <w:rPr>
                    <w:del w:id="40982" w:author="Tran Huan" w:date="2018-11-25T22:53:00Z"/>
                    <w:lang w:val="en-US"/>
                  </w:rPr>
                </w:rPrChange>
              </w:rPr>
              <w:pPrChange w:id="40983" w:author="phuong vu" w:date="2018-11-23T13:48:00Z">
                <w:pPr>
                  <w:spacing w:line="360" w:lineRule="auto"/>
                  <w:jc w:val="center"/>
                </w:pPr>
              </w:pPrChange>
            </w:pPr>
            <w:del w:id="40984" w:author="Tran Huan" w:date="2018-11-25T22:52:00Z">
              <w:r w:rsidRPr="004A3D10" w:rsidDel="00B607D9">
                <w:rPr>
                  <w:rPrChange w:id="40985" w:author="Tran Huan" w:date="2018-11-25T23:22:00Z">
                    <w:rPr>
                      <w:lang w:val="en-US"/>
                    </w:rPr>
                  </w:rPrChange>
                </w:rPr>
                <w:delText>16</w:delText>
              </w:r>
            </w:del>
          </w:p>
        </w:tc>
        <w:tc>
          <w:tcPr>
            <w:tcW w:w="1980" w:type="dxa"/>
          </w:tcPr>
          <w:p w14:paraId="6FD54D25" w14:textId="22725917" w:rsidR="008833F0" w:rsidRPr="004A3D10" w:rsidDel="00B607D9" w:rsidRDefault="008833F0">
            <w:pPr>
              <w:spacing w:line="276" w:lineRule="auto"/>
              <w:rPr>
                <w:del w:id="40986" w:author="Tran Huan" w:date="2018-11-25T22:53:00Z"/>
                <w:rPrChange w:id="40987" w:author="Tran Huan" w:date="2018-11-25T23:22:00Z">
                  <w:rPr>
                    <w:del w:id="40988" w:author="Tran Huan" w:date="2018-11-25T22:53:00Z"/>
                    <w:lang w:val="en-US"/>
                  </w:rPr>
                </w:rPrChange>
              </w:rPr>
              <w:pPrChange w:id="40989" w:author="phuong vu" w:date="2018-11-23T13:48:00Z">
                <w:pPr>
                  <w:spacing w:line="360" w:lineRule="auto"/>
                </w:pPr>
              </w:pPrChange>
            </w:pPr>
          </w:p>
        </w:tc>
        <w:tc>
          <w:tcPr>
            <w:tcW w:w="2970" w:type="dxa"/>
          </w:tcPr>
          <w:p w14:paraId="64FD6FBD" w14:textId="17D0833A" w:rsidR="008833F0" w:rsidRPr="004A3D10" w:rsidDel="00B607D9" w:rsidRDefault="008833F0">
            <w:pPr>
              <w:spacing w:line="276" w:lineRule="auto"/>
              <w:rPr>
                <w:del w:id="40990" w:author="Tran Huan" w:date="2018-11-25T22:53:00Z"/>
                <w:rPrChange w:id="40991" w:author="Tran Huan" w:date="2018-11-25T23:22:00Z">
                  <w:rPr>
                    <w:del w:id="40992" w:author="Tran Huan" w:date="2018-11-25T22:53:00Z"/>
                    <w:lang w:val="en-US"/>
                  </w:rPr>
                </w:rPrChange>
              </w:rPr>
              <w:pPrChange w:id="40993" w:author="phuong vu" w:date="2018-11-23T13:48:00Z">
                <w:pPr>
                  <w:spacing w:line="360" w:lineRule="auto"/>
                </w:pPr>
              </w:pPrChange>
            </w:pPr>
          </w:p>
        </w:tc>
        <w:tc>
          <w:tcPr>
            <w:tcW w:w="1266" w:type="dxa"/>
          </w:tcPr>
          <w:p w14:paraId="69B483B1" w14:textId="35470091" w:rsidR="008833F0" w:rsidRPr="004A3D10" w:rsidDel="00B607D9" w:rsidRDefault="008833F0">
            <w:pPr>
              <w:spacing w:line="276" w:lineRule="auto"/>
              <w:jc w:val="center"/>
              <w:rPr>
                <w:del w:id="40994" w:author="Tran Huan" w:date="2018-11-25T22:53:00Z"/>
                <w:rPrChange w:id="40995" w:author="Tran Huan" w:date="2018-11-25T23:22:00Z">
                  <w:rPr>
                    <w:del w:id="40996" w:author="Tran Huan" w:date="2018-11-25T22:53:00Z"/>
                    <w:lang w:val="en-US"/>
                  </w:rPr>
                </w:rPrChange>
              </w:rPr>
              <w:pPrChange w:id="40997" w:author="phuong vu" w:date="2018-11-23T13:48:00Z">
                <w:pPr>
                  <w:spacing w:line="360" w:lineRule="auto"/>
                  <w:jc w:val="center"/>
                </w:pPr>
              </w:pPrChange>
            </w:pPr>
          </w:p>
        </w:tc>
        <w:tc>
          <w:tcPr>
            <w:tcW w:w="1756" w:type="dxa"/>
          </w:tcPr>
          <w:p w14:paraId="4D2D1BEE" w14:textId="7FED92DD" w:rsidR="008833F0" w:rsidRPr="004A3D10" w:rsidDel="00B607D9" w:rsidRDefault="008833F0">
            <w:pPr>
              <w:spacing w:line="276" w:lineRule="auto"/>
              <w:rPr>
                <w:del w:id="40998" w:author="Tran Huan" w:date="2018-11-25T22:53:00Z"/>
                <w:rPrChange w:id="40999" w:author="Tran Huan" w:date="2018-11-25T23:22:00Z">
                  <w:rPr>
                    <w:del w:id="41000" w:author="Tran Huan" w:date="2018-11-25T22:53:00Z"/>
                    <w:lang w:val="en-US"/>
                  </w:rPr>
                </w:rPrChange>
              </w:rPr>
              <w:pPrChange w:id="41001" w:author="phuong vu" w:date="2018-11-23T13:48:00Z">
                <w:pPr>
                  <w:spacing w:line="360" w:lineRule="auto"/>
                </w:pPr>
              </w:pPrChange>
            </w:pPr>
          </w:p>
        </w:tc>
      </w:tr>
      <w:tr w:rsidR="008833F0" w:rsidDel="00B607D9" w14:paraId="5BF5389A" w14:textId="1BE93BEE" w:rsidTr="00A72A60">
        <w:trPr>
          <w:del w:id="41002" w:author="Tran Huan" w:date="2018-11-25T22:53:00Z"/>
        </w:trPr>
        <w:tc>
          <w:tcPr>
            <w:tcW w:w="805" w:type="dxa"/>
          </w:tcPr>
          <w:p w14:paraId="39814475" w14:textId="167282EC" w:rsidR="008833F0" w:rsidRPr="004A3D10" w:rsidDel="00B607D9" w:rsidRDefault="008833F0">
            <w:pPr>
              <w:spacing w:line="276" w:lineRule="auto"/>
              <w:jc w:val="center"/>
              <w:rPr>
                <w:del w:id="41003" w:author="Tran Huan" w:date="2018-11-25T22:53:00Z"/>
                <w:rPrChange w:id="41004" w:author="Tran Huan" w:date="2018-11-25T23:22:00Z">
                  <w:rPr>
                    <w:del w:id="41005" w:author="Tran Huan" w:date="2018-11-25T22:53:00Z"/>
                    <w:lang w:val="en-US"/>
                  </w:rPr>
                </w:rPrChange>
              </w:rPr>
              <w:pPrChange w:id="41006" w:author="phuong vu" w:date="2018-11-23T13:48:00Z">
                <w:pPr>
                  <w:spacing w:line="360" w:lineRule="auto"/>
                  <w:jc w:val="center"/>
                </w:pPr>
              </w:pPrChange>
            </w:pPr>
            <w:del w:id="41007" w:author="Tran Huan" w:date="2018-11-25T22:52:00Z">
              <w:r w:rsidRPr="004A3D10" w:rsidDel="00B607D9">
                <w:rPr>
                  <w:rPrChange w:id="41008" w:author="Tran Huan" w:date="2018-11-25T23:22:00Z">
                    <w:rPr>
                      <w:lang w:val="en-US"/>
                    </w:rPr>
                  </w:rPrChange>
                </w:rPr>
                <w:delText>17</w:delText>
              </w:r>
            </w:del>
          </w:p>
        </w:tc>
        <w:tc>
          <w:tcPr>
            <w:tcW w:w="1980" w:type="dxa"/>
          </w:tcPr>
          <w:p w14:paraId="2F2C02DD" w14:textId="42155DB8" w:rsidR="008833F0" w:rsidRPr="004A3D10" w:rsidDel="00B607D9" w:rsidRDefault="008833F0">
            <w:pPr>
              <w:spacing w:line="276" w:lineRule="auto"/>
              <w:rPr>
                <w:del w:id="41009" w:author="Tran Huan" w:date="2018-11-25T22:53:00Z"/>
                <w:rPrChange w:id="41010" w:author="Tran Huan" w:date="2018-11-25T23:22:00Z">
                  <w:rPr>
                    <w:del w:id="41011" w:author="Tran Huan" w:date="2018-11-25T22:53:00Z"/>
                    <w:lang w:val="en-US"/>
                  </w:rPr>
                </w:rPrChange>
              </w:rPr>
              <w:pPrChange w:id="41012" w:author="phuong vu" w:date="2018-11-23T13:48:00Z">
                <w:pPr>
                  <w:spacing w:line="360" w:lineRule="auto"/>
                </w:pPr>
              </w:pPrChange>
            </w:pPr>
          </w:p>
        </w:tc>
        <w:tc>
          <w:tcPr>
            <w:tcW w:w="2970" w:type="dxa"/>
          </w:tcPr>
          <w:p w14:paraId="4676A144" w14:textId="48B92858" w:rsidR="008833F0" w:rsidRPr="004A3D10" w:rsidDel="00B607D9" w:rsidRDefault="008833F0">
            <w:pPr>
              <w:spacing w:line="276" w:lineRule="auto"/>
              <w:rPr>
                <w:del w:id="41013" w:author="Tran Huan" w:date="2018-11-25T22:53:00Z"/>
                <w:rPrChange w:id="41014" w:author="Tran Huan" w:date="2018-11-25T23:22:00Z">
                  <w:rPr>
                    <w:del w:id="41015" w:author="Tran Huan" w:date="2018-11-25T22:53:00Z"/>
                    <w:lang w:val="en-US"/>
                  </w:rPr>
                </w:rPrChange>
              </w:rPr>
              <w:pPrChange w:id="41016" w:author="phuong vu" w:date="2018-11-23T13:48:00Z">
                <w:pPr>
                  <w:spacing w:line="360" w:lineRule="auto"/>
                </w:pPr>
              </w:pPrChange>
            </w:pPr>
          </w:p>
        </w:tc>
        <w:tc>
          <w:tcPr>
            <w:tcW w:w="1266" w:type="dxa"/>
          </w:tcPr>
          <w:p w14:paraId="50158465" w14:textId="024DA345" w:rsidR="008833F0" w:rsidRPr="004A3D10" w:rsidDel="00B607D9" w:rsidRDefault="008833F0">
            <w:pPr>
              <w:spacing w:line="276" w:lineRule="auto"/>
              <w:jc w:val="center"/>
              <w:rPr>
                <w:del w:id="41017" w:author="Tran Huan" w:date="2018-11-25T22:53:00Z"/>
                <w:rPrChange w:id="41018" w:author="Tran Huan" w:date="2018-11-25T23:22:00Z">
                  <w:rPr>
                    <w:del w:id="41019" w:author="Tran Huan" w:date="2018-11-25T22:53:00Z"/>
                    <w:lang w:val="en-US"/>
                  </w:rPr>
                </w:rPrChange>
              </w:rPr>
              <w:pPrChange w:id="41020" w:author="phuong vu" w:date="2018-11-23T13:48:00Z">
                <w:pPr>
                  <w:spacing w:line="360" w:lineRule="auto"/>
                  <w:jc w:val="center"/>
                </w:pPr>
              </w:pPrChange>
            </w:pPr>
          </w:p>
        </w:tc>
        <w:tc>
          <w:tcPr>
            <w:tcW w:w="1756" w:type="dxa"/>
          </w:tcPr>
          <w:p w14:paraId="6484F699" w14:textId="777D45BC" w:rsidR="008833F0" w:rsidRPr="004A3D10" w:rsidDel="00B607D9" w:rsidRDefault="008833F0">
            <w:pPr>
              <w:spacing w:line="276" w:lineRule="auto"/>
              <w:rPr>
                <w:del w:id="41021" w:author="Tran Huan" w:date="2018-11-25T22:53:00Z"/>
                <w:rPrChange w:id="41022" w:author="Tran Huan" w:date="2018-11-25T23:22:00Z">
                  <w:rPr>
                    <w:del w:id="41023" w:author="Tran Huan" w:date="2018-11-25T22:53:00Z"/>
                    <w:lang w:val="en-US"/>
                  </w:rPr>
                </w:rPrChange>
              </w:rPr>
              <w:pPrChange w:id="41024" w:author="phuong vu" w:date="2018-11-23T13:48:00Z">
                <w:pPr>
                  <w:spacing w:line="360" w:lineRule="auto"/>
                </w:pPr>
              </w:pPrChange>
            </w:pPr>
          </w:p>
        </w:tc>
      </w:tr>
      <w:tr w:rsidR="008833F0" w:rsidDel="00B607D9" w14:paraId="6B07977B" w14:textId="5D66C5AF" w:rsidTr="00A72A60">
        <w:trPr>
          <w:del w:id="41025" w:author="Tran Huan" w:date="2018-11-25T22:53:00Z"/>
        </w:trPr>
        <w:tc>
          <w:tcPr>
            <w:tcW w:w="805" w:type="dxa"/>
          </w:tcPr>
          <w:p w14:paraId="698950CC" w14:textId="5DACE2F7" w:rsidR="008833F0" w:rsidRPr="004A3D10" w:rsidDel="00B607D9" w:rsidRDefault="008833F0">
            <w:pPr>
              <w:spacing w:line="276" w:lineRule="auto"/>
              <w:jc w:val="center"/>
              <w:rPr>
                <w:del w:id="41026" w:author="Tran Huan" w:date="2018-11-25T22:53:00Z"/>
                <w:rPrChange w:id="41027" w:author="Tran Huan" w:date="2018-11-25T23:22:00Z">
                  <w:rPr>
                    <w:del w:id="41028" w:author="Tran Huan" w:date="2018-11-25T22:53:00Z"/>
                    <w:lang w:val="en-US"/>
                  </w:rPr>
                </w:rPrChange>
              </w:rPr>
              <w:pPrChange w:id="41029" w:author="phuong vu" w:date="2018-11-23T13:48:00Z">
                <w:pPr>
                  <w:spacing w:line="360" w:lineRule="auto"/>
                  <w:jc w:val="center"/>
                </w:pPr>
              </w:pPrChange>
            </w:pPr>
            <w:del w:id="41030" w:author="Tran Huan" w:date="2018-11-25T22:52:00Z">
              <w:r w:rsidRPr="004A3D10" w:rsidDel="00B607D9">
                <w:rPr>
                  <w:rPrChange w:id="41031" w:author="Tran Huan" w:date="2018-11-25T23:22:00Z">
                    <w:rPr>
                      <w:lang w:val="en-US"/>
                    </w:rPr>
                  </w:rPrChange>
                </w:rPr>
                <w:delText>18</w:delText>
              </w:r>
            </w:del>
          </w:p>
        </w:tc>
        <w:tc>
          <w:tcPr>
            <w:tcW w:w="1980" w:type="dxa"/>
          </w:tcPr>
          <w:p w14:paraId="53ED8EAE" w14:textId="4C8BFED6" w:rsidR="008833F0" w:rsidRPr="004A3D10" w:rsidDel="00B607D9" w:rsidRDefault="008833F0">
            <w:pPr>
              <w:spacing w:line="276" w:lineRule="auto"/>
              <w:rPr>
                <w:del w:id="41032" w:author="Tran Huan" w:date="2018-11-25T22:53:00Z"/>
                <w:rPrChange w:id="41033" w:author="Tran Huan" w:date="2018-11-25T23:22:00Z">
                  <w:rPr>
                    <w:del w:id="41034" w:author="Tran Huan" w:date="2018-11-25T22:53:00Z"/>
                    <w:lang w:val="en-US"/>
                  </w:rPr>
                </w:rPrChange>
              </w:rPr>
              <w:pPrChange w:id="41035" w:author="phuong vu" w:date="2018-11-23T13:48:00Z">
                <w:pPr>
                  <w:spacing w:line="360" w:lineRule="auto"/>
                </w:pPr>
              </w:pPrChange>
            </w:pPr>
          </w:p>
        </w:tc>
        <w:tc>
          <w:tcPr>
            <w:tcW w:w="2970" w:type="dxa"/>
          </w:tcPr>
          <w:p w14:paraId="5B878A9E" w14:textId="31BC412B" w:rsidR="008833F0" w:rsidRPr="004A3D10" w:rsidDel="00B607D9" w:rsidRDefault="008833F0">
            <w:pPr>
              <w:spacing w:line="276" w:lineRule="auto"/>
              <w:rPr>
                <w:del w:id="41036" w:author="Tran Huan" w:date="2018-11-25T22:53:00Z"/>
                <w:rPrChange w:id="41037" w:author="Tran Huan" w:date="2018-11-25T23:22:00Z">
                  <w:rPr>
                    <w:del w:id="41038" w:author="Tran Huan" w:date="2018-11-25T22:53:00Z"/>
                    <w:lang w:val="en-US"/>
                  </w:rPr>
                </w:rPrChange>
              </w:rPr>
              <w:pPrChange w:id="41039" w:author="phuong vu" w:date="2018-11-23T13:48:00Z">
                <w:pPr>
                  <w:spacing w:line="360" w:lineRule="auto"/>
                </w:pPr>
              </w:pPrChange>
            </w:pPr>
          </w:p>
        </w:tc>
        <w:tc>
          <w:tcPr>
            <w:tcW w:w="1266" w:type="dxa"/>
          </w:tcPr>
          <w:p w14:paraId="79DDAE54" w14:textId="1E1CD7E7" w:rsidR="008833F0" w:rsidRPr="004A3D10" w:rsidDel="00B607D9" w:rsidRDefault="008833F0">
            <w:pPr>
              <w:spacing w:line="276" w:lineRule="auto"/>
              <w:jc w:val="center"/>
              <w:rPr>
                <w:del w:id="41040" w:author="Tran Huan" w:date="2018-11-25T22:53:00Z"/>
                <w:rPrChange w:id="41041" w:author="Tran Huan" w:date="2018-11-25T23:22:00Z">
                  <w:rPr>
                    <w:del w:id="41042" w:author="Tran Huan" w:date="2018-11-25T22:53:00Z"/>
                    <w:lang w:val="en-US"/>
                  </w:rPr>
                </w:rPrChange>
              </w:rPr>
              <w:pPrChange w:id="41043" w:author="phuong vu" w:date="2018-11-23T13:48:00Z">
                <w:pPr>
                  <w:spacing w:line="360" w:lineRule="auto"/>
                  <w:jc w:val="center"/>
                </w:pPr>
              </w:pPrChange>
            </w:pPr>
          </w:p>
        </w:tc>
        <w:tc>
          <w:tcPr>
            <w:tcW w:w="1756" w:type="dxa"/>
          </w:tcPr>
          <w:p w14:paraId="4875D20A" w14:textId="5393851F" w:rsidR="008833F0" w:rsidRPr="004A3D10" w:rsidDel="00B607D9" w:rsidRDefault="008833F0">
            <w:pPr>
              <w:spacing w:line="276" w:lineRule="auto"/>
              <w:rPr>
                <w:del w:id="41044" w:author="Tran Huan" w:date="2018-11-25T22:53:00Z"/>
                <w:rPrChange w:id="41045" w:author="Tran Huan" w:date="2018-11-25T23:22:00Z">
                  <w:rPr>
                    <w:del w:id="41046" w:author="Tran Huan" w:date="2018-11-25T22:53:00Z"/>
                    <w:lang w:val="en-US"/>
                  </w:rPr>
                </w:rPrChange>
              </w:rPr>
              <w:pPrChange w:id="41047" w:author="phuong vu" w:date="2018-11-23T13:48:00Z">
                <w:pPr>
                  <w:spacing w:line="360" w:lineRule="auto"/>
                </w:pPr>
              </w:pPrChange>
            </w:pPr>
          </w:p>
        </w:tc>
      </w:tr>
      <w:tr w:rsidR="008833F0" w:rsidDel="00B607D9" w14:paraId="2B17B8DF" w14:textId="43796F14" w:rsidTr="00A72A60">
        <w:trPr>
          <w:del w:id="41048" w:author="Tran Huan" w:date="2018-11-25T22:53:00Z"/>
        </w:trPr>
        <w:tc>
          <w:tcPr>
            <w:tcW w:w="805" w:type="dxa"/>
          </w:tcPr>
          <w:p w14:paraId="1D4B3F53" w14:textId="4ABAB918" w:rsidR="008833F0" w:rsidRPr="004A3D10" w:rsidDel="00B607D9" w:rsidRDefault="008833F0">
            <w:pPr>
              <w:spacing w:line="276" w:lineRule="auto"/>
              <w:jc w:val="center"/>
              <w:rPr>
                <w:del w:id="41049" w:author="Tran Huan" w:date="2018-11-25T22:53:00Z"/>
                <w:rPrChange w:id="41050" w:author="Tran Huan" w:date="2018-11-25T23:22:00Z">
                  <w:rPr>
                    <w:del w:id="41051" w:author="Tran Huan" w:date="2018-11-25T22:53:00Z"/>
                    <w:lang w:val="en-US"/>
                  </w:rPr>
                </w:rPrChange>
              </w:rPr>
              <w:pPrChange w:id="41052" w:author="phuong vu" w:date="2018-11-23T13:48:00Z">
                <w:pPr>
                  <w:spacing w:line="360" w:lineRule="auto"/>
                  <w:jc w:val="center"/>
                </w:pPr>
              </w:pPrChange>
            </w:pPr>
            <w:del w:id="41053" w:author="Tran Huan" w:date="2018-11-25T22:52:00Z">
              <w:r w:rsidRPr="004A3D10" w:rsidDel="00B607D9">
                <w:rPr>
                  <w:rPrChange w:id="41054" w:author="Tran Huan" w:date="2018-11-25T23:22:00Z">
                    <w:rPr>
                      <w:lang w:val="en-US"/>
                    </w:rPr>
                  </w:rPrChange>
                </w:rPr>
                <w:delText>19</w:delText>
              </w:r>
            </w:del>
          </w:p>
        </w:tc>
        <w:tc>
          <w:tcPr>
            <w:tcW w:w="1980" w:type="dxa"/>
          </w:tcPr>
          <w:p w14:paraId="6AC90D85" w14:textId="785BA47C" w:rsidR="008833F0" w:rsidRPr="004A3D10" w:rsidDel="00B607D9" w:rsidRDefault="008833F0">
            <w:pPr>
              <w:spacing w:line="276" w:lineRule="auto"/>
              <w:rPr>
                <w:del w:id="41055" w:author="Tran Huan" w:date="2018-11-25T22:53:00Z"/>
                <w:rPrChange w:id="41056" w:author="Tran Huan" w:date="2018-11-25T23:22:00Z">
                  <w:rPr>
                    <w:del w:id="41057" w:author="Tran Huan" w:date="2018-11-25T22:53:00Z"/>
                    <w:lang w:val="en-US"/>
                  </w:rPr>
                </w:rPrChange>
              </w:rPr>
              <w:pPrChange w:id="41058" w:author="phuong vu" w:date="2018-11-23T13:48:00Z">
                <w:pPr>
                  <w:spacing w:line="360" w:lineRule="auto"/>
                </w:pPr>
              </w:pPrChange>
            </w:pPr>
          </w:p>
        </w:tc>
        <w:tc>
          <w:tcPr>
            <w:tcW w:w="2970" w:type="dxa"/>
          </w:tcPr>
          <w:p w14:paraId="3E189443" w14:textId="6EC20FEC" w:rsidR="008833F0" w:rsidRPr="004A3D10" w:rsidDel="00B607D9" w:rsidRDefault="008833F0">
            <w:pPr>
              <w:spacing w:line="276" w:lineRule="auto"/>
              <w:rPr>
                <w:del w:id="41059" w:author="Tran Huan" w:date="2018-11-25T22:53:00Z"/>
                <w:rPrChange w:id="41060" w:author="Tran Huan" w:date="2018-11-25T23:22:00Z">
                  <w:rPr>
                    <w:del w:id="41061" w:author="Tran Huan" w:date="2018-11-25T22:53:00Z"/>
                    <w:lang w:val="en-US"/>
                  </w:rPr>
                </w:rPrChange>
              </w:rPr>
              <w:pPrChange w:id="41062" w:author="phuong vu" w:date="2018-11-23T13:48:00Z">
                <w:pPr>
                  <w:spacing w:line="360" w:lineRule="auto"/>
                </w:pPr>
              </w:pPrChange>
            </w:pPr>
          </w:p>
        </w:tc>
        <w:tc>
          <w:tcPr>
            <w:tcW w:w="1266" w:type="dxa"/>
          </w:tcPr>
          <w:p w14:paraId="4FFCAC60" w14:textId="25E9B9B6" w:rsidR="008833F0" w:rsidRPr="004A3D10" w:rsidDel="00B607D9" w:rsidRDefault="008833F0">
            <w:pPr>
              <w:spacing w:line="276" w:lineRule="auto"/>
              <w:jc w:val="center"/>
              <w:rPr>
                <w:del w:id="41063" w:author="Tran Huan" w:date="2018-11-25T22:53:00Z"/>
                <w:rPrChange w:id="41064" w:author="Tran Huan" w:date="2018-11-25T23:22:00Z">
                  <w:rPr>
                    <w:del w:id="41065" w:author="Tran Huan" w:date="2018-11-25T22:53:00Z"/>
                    <w:lang w:val="en-US"/>
                  </w:rPr>
                </w:rPrChange>
              </w:rPr>
              <w:pPrChange w:id="41066" w:author="phuong vu" w:date="2018-11-23T13:48:00Z">
                <w:pPr>
                  <w:spacing w:line="360" w:lineRule="auto"/>
                  <w:jc w:val="center"/>
                </w:pPr>
              </w:pPrChange>
            </w:pPr>
          </w:p>
        </w:tc>
        <w:tc>
          <w:tcPr>
            <w:tcW w:w="1756" w:type="dxa"/>
          </w:tcPr>
          <w:p w14:paraId="2B6DB724" w14:textId="12864107" w:rsidR="008833F0" w:rsidRPr="004A3D10" w:rsidDel="00B607D9" w:rsidRDefault="008833F0">
            <w:pPr>
              <w:keepNext/>
              <w:spacing w:line="276" w:lineRule="auto"/>
              <w:rPr>
                <w:del w:id="41067" w:author="Tran Huan" w:date="2018-11-25T22:53:00Z"/>
                <w:rPrChange w:id="41068" w:author="Tran Huan" w:date="2018-11-25T23:22:00Z">
                  <w:rPr>
                    <w:del w:id="41069" w:author="Tran Huan" w:date="2018-11-25T22:53:00Z"/>
                    <w:lang w:val="en-US"/>
                  </w:rPr>
                </w:rPrChange>
              </w:rPr>
              <w:pPrChange w:id="41070" w:author="phuong vu" w:date="2018-11-23T13:48:00Z">
                <w:pPr>
                  <w:keepNext/>
                  <w:spacing w:line="360" w:lineRule="auto"/>
                </w:pPr>
              </w:pPrChange>
            </w:pPr>
          </w:p>
        </w:tc>
      </w:tr>
    </w:tbl>
    <w:p w14:paraId="05677338" w14:textId="1DF3A17F" w:rsidR="008833F0" w:rsidRPr="000245EB" w:rsidDel="00B607D9" w:rsidRDefault="0049151D">
      <w:pPr>
        <w:pStyle w:val="Caption"/>
        <w:spacing w:line="276" w:lineRule="auto"/>
        <w:rPr>
          <w:del w:id="41071" w:author="Tran Huan" w:date="2018-11-25T22:53:00Z"/>
          <w:szCs w:val="26"/>
          <w:rPrChange w:id="41072" w:author="Tran Huan" w:date="2018-11-25T16:08:00Z">
            <w:rPr>
              <w:del w:id="41073" w:author="Tran Huan" w:date="2018-11-25T22:53:00Z"/>
              <w:lang w:val="en-US"/>
            </w:rPr>
          </w:rPrChange>
        </w:rPr>
      </w:pPr>
      <w:del w:id="41074" w:author="Tran Huan" w:date="2018-11-25T22:53:00Z">
        <w:r w:rsidRPr="00C95C85" w:rsidDel="00B607D9">
          <w:rPr>
            <w:szCs w:val="26"/>
          </w:rPr>
          <w:delText xml:space="preserve">Bảng </w:delText>
        </w:r>
      </w:del>
      <w:ins w:id="41075" w:author="phuong vu" w:date="2018-11-23T15:14:00Z">
        <w:del w:id="41076" w:author="Tran Huan" w:date="2018-11-25T22:53:00Z">
          <w:r w:rsidR="00E95F1B" w:rsidDel="00B607D9">
            <w:fldChar w:fldCharType="begin"/>
          </w:r>
          <w:r w:rsidR="00E95F1B" w:rsidDel="00B607D9">
            <w:rPr>
              <w:szCs w:val="26"/>
            </w:rPr>
            <w:delInstrText xml:space="preserve"> STYLEREF 1 \s </w:delInstrText>
          </w:r>
        </w:del>
      </w:ins>
      <w:del w:id="41077" w:author="Tran Huan" w:date="2018-11-25T22:53:00Z">
        <w:r w:rsidR="00E95F1B" w:rsidDel="00B607D9">
          <w:fldChar w:fldCharType="separate"/>
        </w:r>
        <w:r w:rsidR="00E95F1B" w:rsidDel="00B607D9">
          <w:rPr>
            <w:noProof/>
            <w:szCs w:val="26"/>
          </w:rPr>
          <w:delText>3</w:delText>
        </w:r>
      </w:del>
      <w:ins w:id="41078" w:author="phuong vu" w:date="2018-11-23T15:14:00Z">
        <w:del w:id="41079" w:author="Tran Huan" w:date="2018-11-25T22:53:00Z">
          <w:r w:rsidR="00E95F1B" w:rsidDel="00B607D9">
            <w:fldChar w:fldCharType="end"/>
          </w:r>
          <w:r w:rsidR="00E95F1B" w:rsidDel="00B607D9">
            <w:rPr>
              <w:szCs w:val="26"/>
            </w:rPr>
            <w:delText>.</w:delText>
          </w:r>
          <w:r w:rsidR="00E95F1B" w:rsidDel="00B607D9">
            <w:fldChar w:fldCharType="begin"/>
          </w:r>
          <w:r w:rsidR="00E95F1B" w:rsidDel="00B607D9">
            <w:rPr>
              <w:szCs w:val="26"/>
            </w:rPr>
            <w:delInstrText xml:space="preserve"> SEQ Bảng \* ARABIC \s 1 </w:delInstrText>
          </w:r>
        </w:del>
      </w:ins>
      <w:del w:id="41080" w:author="Tran Huan" w:date="2018-11-25T22:53:00Z">
        <w:r w:rsidR="00E95F1B" w:rsidDel="00B607D9">
          <w:fldChar w:fldCharType="separate"/>
        </w:r>
      </w:del>
      <w:ins w:id="41081" w:author="phuong vu" w:date="2018-11-23T15:14:00Z">
        <w:del w:id="41082" w:author="Tran Huan" w:date="2018-11-25T22:53:00Z">
          <w:r w:rsidR="00E95F1B" w:rsidDel="00B607D9">
            <w:rPr>
              <w:noProof/>
              <w:szCs w:val="26"/>
            </w:rPr>
            <w:delText>31</w:delText>
          </w:r>
          <w:r w:rsidR="00E95F1B" w:rsidDel="00B607D9">
            <w:fldChar w:fldCharType="end"/>
          </w:r>
        </w:del>
      </w:ins>
      <w:del w:id="41083" w:author="Tran Huan" w:date="2018-11-25T22:53:00Z">
        <w:r w:rsidR="002A641F" w:rsidDel="00B607D9">
          <w:fldChar w:fldCharType="begin"/>
        </w:r>
        <w:r w:rsidR="002A641F" w:rsidDel="00B607D9">
          <w:rPr>
            <w:szCs w:val="26"/>
          </w:rPr>
          <w:delInstrText xml:space="preserve"> STYLEREF 1 \s </w:delInstrText>
        </w:r>
        <w:r w:rsidR="002A641F" w:rsidDel="00B607D9">
          <w:fldChar w:fldCharType="separate"/>
        </w:r>
        <w:r w:rsidR="002A641F" w:rsidDel="00B607D9">
          <w:rPr>
            <w:noProof/>
            <w:szCs w:val="26"/>
          </w:rPr>
          <w:delText>3</w:delText>
        </w:r>
        <w:r w:rsidR="002A641F" w:rsidDel="00B607D9">
          <w:fldChar w:fldCharType="end"/>
        </w:r>
        <w:r w:rsidR="002A641F" w:rsidDel="00B607D9">
          <w:rPr>
            <w:szCs w:val="26"/>
          </w:rPr>
          <w:delText>.</w:delText>
        </w:r>
        <w:r w:rsidR="002A641F" w:rsidDel="00B607D9">
          <w:fldChar w:fldCharType="begin"/>
        </w:r>
        <w:r w:rsidR="002A641F" w:rsidDel="00B607D9">
          <w:rPr>
            <w:szCs w:val="26"/>
          </w:rPr>
          <w:delInstrText xml:space="preserve"> SEQ Bảng \* ARABIC \s 1 </w:delInstrText>
        </w:r>
        <w:r w:rsidR="002A641F" w:rsidDel="00B607D9">
          <w:fldChar w:fldCharType="separate"/>
        </w:r>
        <w:r w:rsidR="002A641F" w:rsidDel="00B607D9">
          <w:rPr>
            <w:noProof/>
            <w:szCs w:val="26"/>
          </w:rPr>
          <w:delText>4</w:delText>
        </w:r>
        <w:r w:rsidR="002A641F" w:rsidDel="00B607D9">
          <w:fldChar w:fldCharType="end"/>
        </w:r>
        <w:r w:rsidRPr="000245EB" w:rsidDel="00B607D9">
          <w:rPr>
            <w:szCs w:val="26"/>
            <w:rPrChange w:id="41084" w:author="Tran Huan" w:date="2018-11-25T16:08:00Z">
              <w:rPr>
                <w:lang w:val="en-US"/>
              </w:rPr>
            </w:rPrChange>
          </w:rPr>
          <w:delText xml:space="preserve"> Bảng các thành phần giao diện tạo đơn hàng trên ứng dụng điện thoại</w:delText>
        </w:r>
      </w:del>
    </w:p>
    <w:p w14:paraId="2C39332D" w14:textId="59723438" w:rsidR="00263449" w:rsidRDefault="00980771" w:rsidP="00870304">
      <w:pPr>
        <w:pStyle w:val="Heading5"/>
        <w:numPr>
          <w:ilvl w:val="0"/>
          <w:numId w:val="0"/>
        </w:numPr>
        <w:spacing w:line="276" w:lineRule="auto"/>
        <w:ind w:left="1008" w:hanging="1008"/>
        <w:rPr>
          <w:lang w:val="en-US"/>
        </w:rPr>
        <w:pPrChange w:id="41085" w:author="Tran Huan" w:date="2018-12-03T01:33:00Z">
          <w:pPr>
            <w:pStyle w:val="Heading5"/>
          </w:pPr>
        </w:pPrChange>
      </w:pPr>
      <w:r>
        <w:rPr>
          <w:lang w:val="en-US"/>
        </w:rPr>
        <w:t>Dữ liệu sử dụng</w:t>
      </w:r>
    </w:p>
    <w:tbl>
      <w:tblPr>
        <w:tblStyle w:val="TableGrid"/>
        <w:tblW w:w="0" w:type="auto"/>
        <w:tblLook w:val="04A0" w:firstRow="1" w:lastRow="0" w:firstColumn="1" w:lastColumn="0" w:noHBand="0" w:noVBand="1"/>
      </w:tblPr>
      <w:tblGrid>
        <w:gridCol w:w="797"/>
        <w:gridCol w:w="2368"/>
        <w:gridCol w:w="1414"/>
        <w:gridCol w:w="1395"/>
        <w:gridCol w:w="1397"/>
        <w:gridCol w:w="1406"/>
      </w:tblGrid>
      <w:tr w:rsidR="002175BE" w14:paraId="2E3501F5" w14:textId="77777777" w:rsidTr="002175BE">
        <w:tc>
          <w:tcPr>
            <w:tcW w:w="797" w:type="dxa"/>
            <w:vMerge w:val="restart"/>
            <w:vAlign w:val="center"/>
          </w:tcPr>
          <w:p w14:paraId="705621E6" w14:textId="77777777" w:rsidR="002175BE" w:rsidRPr="007F1EF1" w:rsidRDefault="002175BE">
            <w:pPr>
              <w:spacing w:line="276" w:lineRule="auto"/>
              <w:jc w:val="center"/>
              <w:rPr>
                <w:b/>
                <w:lang w:val="en-US"/>
              </w:rPr>
              <w:pPrChange w:id="41086" w:author="phuong vu" w:date="2018-11-23T13:48:00Z">
                <w:pPr>
                  <w:spacing w:line="360" w:lineRule="auto"/>
                  <w:jc w:val="center"/>
                </w:pPr>
              </w:pPrChange>
            </w:pPr>
            <w:r w:rsidRPr="007F1EF1">
              <w:rPr>
                <w:b/>
                <w:lang w:val="en-US"/>
              </w:rPr>
              <w:t>STT</w:t>
            </w:r>
          </w:p>
        </w:tc>
        <w:tc>
          <w:tcPr>
            <w:tcW w:w="2368" w:type="dxa"/>
            <w:vMerge w:val="restart"/>
            <w:vAlign w:val="center"/>
          </w:tcPr>
          <w:p w14:paraId="335F5537" w14:textId="77777777" w:rsidR="002175BE" w:rsidRPr="007F1EF1" w:rsidRDefault="002175BE">
            <w:pPr>
              <w:spacing w:line="276" w:lineRule="auto"/>
              <w:jc w:val="center"/>
              <w:rPr>
                <w:b/>
                <w:lang w:val="en-US"/>
              </w:rPr>
              <w:pPrChange w:id="41087" w:author="phuong vu" w:date="2018-11-23T13:48:00Z">
                <w:pPr>
                  <w:spacing w:line="360" w:lineRule="auto"/>
                  <w:jc w:val="center"/>
                </w:pPr>
              </w:pPrChange>
            </w:pPr>
            <w:r w:rsidRPr="007F1EF1">
              <w:rPr>
                <w:b/>
                <w:lang w:val="en-US"/>
              </w:rPr>
              <w:t>Tên bảng/</w:t>
            </w:r>
          </w:p>
          <w:p w14:paraId="6B54DEBE" w14:textId="77777777" w:rsidR="002175BE" w:rsidRPr="007F1EF1" w:rsidRDefault="002175BE">
            <w:pPr>
              <w:spacing w:line="276" w:lineRule="auto"/>
              <w:jc w:val="center"/>
              <w:rPr>
                <w:b/>
                <w:lang w:val="en-US"/>
              </w:rPr>
              <w:pPrChange w:id="41088" w:author="phuong vu" w:date="2018-11-23T13:48:00Z">
                <w:pPr>
                  <w:spacing w:line="360" w:lineRule="auto"/>
                  <w:jc w:val="center"/>
                </w:pPr>
              </w:pPrChange>
            </w:pPr>
            <w:r w:rsidRPr="007F1EF1">
              <w:rPr>
                <w:b/>
                <w:lang w:val="en-US"/>
              </w:rPr>
              <w:t>Cấu tr</w:t>
            </w:r>
            <w:r>
              <w:rPr>
                <w:b/>
                <w:lang w:val="en-US"/>
              </w:rPr>
              <w:t>ú</w:t>
            </w:r>
            <w:r w:rsidRPr="007F1EF1">
              <w:rPr>
                <w:b/>
                <w:lang w:val="en-US"/>
              </w:rPr>
              <w:t>c dữ liệu</w:t>
            </w:r>
          </w:p>
        </w:tc>
        <w:tc>
          <w:tcPr>
            <w:tcW w:w="5612" w:type="dxa"/>
            <w:gridSpan w:val="4"/>
            <w:vAlign w:val="center"/>
          </w:tcPr>
          <w:p w14:paraId="31F20EF8" w14:textId="77777777" w:rsidR="002175BE" w:rsidRPr="007F1EF1" w:rsidRDefault="002175BE">
            <w:pPr>
              <w:spacing w:line="276" w:lineRule="auto"/>
              <w:jc w:val="center"/>
              <w:rPr>
                <w:b/>
                <w:lang w:val="en-US"/>
              </w:rPr>
              <w:pPrChange w:id="41089" w:author="phuong vu" w:date="2018-11-23T13:48:00Z">
                <w:pPr>
                  <w:spacing w:line="360" w:lineRule="auto"/>
                  <w:jc w:val="center"/>
                </w:pPr>
              </w:pPrChange>
            </w:pPr>
            <w:r w:rsidRPr="007F1EF1">
              <w:rPr>
                <w:b/>
                <w:lang w:val="en-US"/>
              </w:rPr>
              <w:t>Phương thức</w:t>
            </w:r>
          </w:p>
        </w:tc>
      </w:tr>
      <w:tr w:rsidR="002175BE" w14:paraId="7233E7B1" w14:textId="77777777" w:rsidTr="002175BE">
        <w:tc>
          <w:tcPr>
            <w:tcW w:w="797" w:type="dxa"/>
            <w:vMerge/>
            <w:vAlign w:val="center"/>
          </w:tcPr>
          <w:p w14:paraId="4298E0E1" w14:textId="77777777" w:rsidR="002175BE" w:rsidRPr="007F1EF1" w:rsidRDefault="002175BE">
            <w:pPr>
              <w:spacing w:line="276" w:lineRule="auto"/>
              <w:jc w:val="center"/>
              <w:rPr>
                <w:b/>
                <w:lang w:val="en-US"/>
              </w:rPr>
              <w:pPrChange w:id="41090" w:author="phuong vu" w:date="2018-11-23T13:48:00Z">
                <w:pPr>
                  <w:spacing w:line="360" w:lineRule="auto"/>
                  <w:jc w:val="center"/>
                </w:pPr>
              </w:pPrChange>
            </w:pPr>
          </w:p>
        </w:tc>
        <w:tc>
          <w:tcPr>
            <w:tcW w:w="2368" w:type="dxa"/>
            <w:vMerge/>
            <w:vAlign w:val="center"/>
          </w:tcPr>
          <w:p w14:paraId="7DF7FF83" w14:textId="77777777" w:rsidR="002175BE" w:rsidRPr="007F1EF1" w:rsidRDefault="002175BE">
            <w:pPr>
              <w:spacing w:line="276" w:lineRule="auto"/>
              <w:jc w:val="center"/>
              <w:rPr>
                <w:b/>
                <w:lang w:val="en-US"/>
              </w:rPr>
              <w:pPrChange w:id="41091" w:author="phuong vu" w:date="2018-11-23T13:48:00Z">
                <w:pPr>
                  <w:spacing w:line="360" w:lineRule="auto"/>
                  <w:jc w:val="center"/>
                </w:pPr>
              </w:pPrChange>
            </w:pPr>
          </w:p>
        </w:tc>
        <w:tc>
          <w:tcPr>
            <w:tcW w:w="1414" w:type="dxa"/>
            <w:vAlign w:val="center"/>
          </w:tcPr>
          <w:p w14:paraId="2E123462" w14:textId="77777777" w:rsidR="002175BE" w:rsidRPr="007F1EF1" w:rsidRDefault="002175BE">
            <w:pPr>
              <w:spacing w:line="276" w:lineRule="auto"/>
              <w:jc w:val="center"/>
              <w:rPr>
                <w:b/>
                <w:lang w:val="en-US"/>
              </w:rPr>
              <w:pPrChange w:id="41092" w:author="phuong vu" w:date="2018-11-23T13:48:00Z">
                <w:pPr>
                  <w:spacing w:line="360" w:lineRule="auto"/>
                  <w:jc w:val="center"/>
                </w:pPr>
              </w:pPrChange>
            </w:pPr>
            <w:r w:rsidRPr="007F1EF1">
              <w:rPr>
                <w:b/>
                <w:lang w:val="en-US"/>
              </w:rPr>
              <w:t>Thêm</w:t>
            </w:r>
          </w:p>
        </w:tc>
        <w:tc>
          <w:tcPr>
            <w:tcW w:w="1395" w:type="dxa"/>
            <w:vAlign w:val="center"/>
          </w:tcPr>
          <w:p w14:paraId="0B706DBE" w14:textId="77777777" w:rsidR="002175BE" w:rsidRPr="007F1EF1" w:rsidRDefault="002175BE">
            <w:pPr>
              <w:spacing w:line="276" w:lineRule="auto"/>
              <w:jc w:val="center"/>
              <w:rPr>
                <w:b/>
                <w:lang w:val="en-US"/>
              </w:rPr>
              <w:pPrChange w:id="41093" w:author="phuong vu" w:date="2018-11-23T13:48:00Z">
                <w:pPr>
                  <w:spacing w:line="360" w:lineRule="auto"/>
                  <w:jc w:val="center"/>
                </w:pPr>
              </w:pPrChange>
            </w:pPr>
            <w:r w:rsidRPr="007F1EF1">
              <w:rPr>
                <w:b/>
                <w:lang w:val="en-US"/>
              </w:rPr>
              <w:t>Sửa</w:t>
            </w:r>
          </w:p>
        </w:tc>
        <w:tc>
          <w:tcPr>
            <w:tcW w:w="1397" w:type="dxa"/>
            <w:vAlign w:val="center"/>
          </w:tcPr>
          <w:p w14:paraId="732ED934" w14:textId="77777777" w:rsidR="002175BE" w:rsidRPr="007F1EF1" w:rsidRDefault="002175BE">
            <w:pPr>
              <w:spacing w:line="276" w:lineRule="auto"/>
              <w:jc w:val="center"/>
              <w:rPr>
                <w:b/>
                <w:lang w:val="en-US"/>
              </w:rPr>
              <w:pPrChange w:id="41094" w:author="phuong vu" w:date="2018-11-23T13:48:00Z">
                <w:pPr>
                  <w:spacing w:line="360" w:lineRule="auto"/>
                  <w:jc w:val="center"/>
                </w:pPr>
              </w:pPrChange>
            </w:pPr>
            <w:r w:rsidRPr="007F1EF1">
              <w:rPr>
                <w:b/>
                <w:lang w:val="en-US"/>
              </w:rPr>
              <w:t>Xóa</w:t>
            </w:r>
          </w:p>
        </w:tc>
        <w:tc>
          <w:tcPr>
            <w:tcW w:w="1406" w:type="dxa"/>
            <w:vAlign w:val="center"/>
          </w:tcPr>
          <w:p w14:paraId="674F8F28" w14:textId="77777777" w:rsidR="002175BE" w:rsidRPr="007F1EF1" w:rsidRDefault="002175BE">
            <w:pPr>
              <w:spacing w:line="276" w:lineRule="auto"/>
              <w:jc w:val="center"/>
              <w:rPr>
                <w:b/>
                <w:lang w:val="en-US"/>
              </w:rPr>
              <w:pPrChange w:id="41095" w:author="phuong vu" w:date="2018-11-23T13:48:00Z">
                <w:pPr>
                  <w:spacing w:line="360" w:lineRule="auto"/>
                  <w:jc w:val="center"/>
                </w:pPr>
              </w:pPrChange>
            </w:pPr>
            <w:r w:rsidRPr="007F1EF1">
              <w:rPr>
                <w:b/>
                <w:lang w:val="en-US"/>
              </w:rPr>
              <w:t>Truy vấn</w:t>
            </w:r>
          </w:p>
        </w:tc>
      </w:tr>
      <w:tr w:rsidR="002175BE" w14:paraId="5DDDFA68" w14:textId="77777777" w:rsidTr="002175BE">
        <w:tc>
          <w:tcPr>
            <w:tcW w:w="797" w:type="dxa"/>
          </w:tcPr>
          <w:p w14:paraId="4C4C5C4C" w14:textId="77777777" w:rsidR="002175BE" w:rsidRDefault="002175BE">
            <w:pPr>
              <w:spacing w:line="276" w:lineRule="auto"/>
              <w:jc w:val="center"/>
              <w:rPr>
                <w:lang w:val="en-US"/>
              </w:rPr>
              <w:pPrChange w:id="41096" w:author="phuong vu" w:date="2018-11-23T13:48:00Z">
                <w:pPr>
                  <w:spacing w:line="360" w:lineRule="auto"/>
                  <w:jc w:val="center"/>
                </w:pPr>
              </w:pPrChange>
            </w:pPr>
            <w:r>
              <w:rPr>
                <w:lang w:val="en-US"/>
              </w:rPr>
              <w:t>1</w:t>
            </w:r>
          </w:p>
        </w:tc>
        <w:tc>
          <w:tcPr>
            <w:tcW w:w="2368" w:type="dxa"/>
          </w:tcPr>
          <w:p w14:paraId="287DB823" w14:textId="30C34F6B" w:rsidR="002175BE" w:rsidRDefault="002175BE">
            <w:pPr>
              <w:spacing w:line="276" w:lineRule="auto"/>
              <w:rPr>
                <w:lang w:val="en-US"/>
              </w:rPr>
              <w:pPrChange w:id="41097" w:author="phuong vu" w:date="2018-11-23T13:48:00Z">
                <w:pPr>
                  <w:spacing w:line="360" w:lineRule="auto"/>
                </w:pPr>
              </w:pPrChange>
            </w:pPr>
            <w:r>
              <w:rPr>
                <w:lang w:val="en-US"/>
              </w:rPr>
              <w:t>service_type</w:t>
            </w:r>
          </w:p>
        </w:tc>
        <w:tc>
          <w:tcPr>
            <w:tcW w:w="1414" w:type="dxa"/>
          </w:tcPr>
          <w:p w14:paraId="7A0DD919" w14:textId="77777777" w:rsidR="002175BE" w:rsidRDefault="002175BE">
            <w:pPr>
              <w:spacing w:line="276" w:lineRule="auto"/>
              <w:jc w:val="center"/>
              <w:rPr>
                <w:lang w:val="en-US"/>
              </w:rPr>
              <w:pPrChange w:id="41098" w:author="phuong vu" w:date="2018-11-23T13:48:00Z">
                <w:pPr>
                  <w:spacing w:line="360" w:lineRule="auto"/>
                  <w:jc w:val="center"/>
                </w:pPr>
              </w:pPrChange>
            </w:pPr>
          </w:p>
        </w:tc>
        <w:tc>
          <w:tcPr>
            <w:tcW w:w="1395" w:type="dxa"/>
          </w:tcPr>
          <w:p w14:paraId="004E91BE" w14:textId="0FE8EDFD" w:rsidR="002175BE" w:rsidRDefault="002175BE">
            <w:pPr>
              <w:spacing w:line="276" w:lineRule="auto"/>
              <w:jc w:val="center"/>
              <w:rPr>
                <w:lang w:val="en-US"/>
              </w:rPr>
              <w:pPrChange w:id="41099" w:author="phuong vu" w:date="2018-11-23T13:48:00Z">
                <w:pPr>
                  <w:spacing w:line="360" w:lineRule="auto"/>
                  <w:jc w:val="center"/>
                </w:pPr>
              </w:pPrChange>
            </w:pPr>
          </w:p>
        </w:tc>
        <w:tc>
          <w:tcPr>
            <w:tcW w:w="1397" w:type="dxa"/>
          </w:tcPr>
          <w:p w14:paraId="6139CAA9" w14:textId="77777777" w:rsidR="002175BE" w:rsidRDefault="002175BE">
            <w:pPr>
              <w:spacing w:line="276" w:lineRule="auto"/>
              <w:jc w:val="center"/>
              <w:rPr>
                <w:lang w:val="en-US"/>
              </w:rPr>
              <w:pPrChange w:id="41100" w:author="phuong vu" w:date="2018-11-23T13:48:00Z">
                <w:pPr>
                  <w:spacing w:line="360" w:lineRule="auto"/>
                  <w:jc w:val="center"/>
                </w:pPr>
              </w:pPrChange>
            </w:pPr>
          </w:p>
        </w:tc>
        <w:tc>
          <w:tcPr>
            <w:tcW w:w="1406" w:type="dxa"/>
          </w:tcPr>
          <w:p w14:paraId="0120AEC9" w14:textId="23BC7635" w:rsidR="002175BE" w:rsidRDefault="002175BE">
            <w:pPr>
              <w:spacing w:line="276" w:lineRule="auto"/>
              <w:jc w:val="center"/>
              <w:rPr>
                <w:lang w:val="en-US"/>
              </w:rPr>
              <w:pPrChange w:id="41101" w:author="phuong vu" w:date="2018-11-23T13:48:00Z">
                <w:pPr>
                  <w:jc w:val="center"/>
                </w:pPr>
              </w:pPrChange>
            </w:pPr>
            <w:r>
              <w:rPr>
                <w:lang w:val="en-US"/>
              </w:rPr>
              <w:t>X</w:t>
            </w:r>
          </w:p>
        </w:tc>
      </w:tr>
      <w:tr w:rsidR="002175BE" w14:paraId="4DE10FF7" w14:textId="77777777" w:rsidTr="002175BE">
        <w:tc>
          <w:tcPr>
            <w:tcW w:w="797" w:type="dxa"/>
          </w:tcPr>
          <w:p w14:paraId="27DC5A20" w14:textId="77777777" w:rsidR="002175BE" w:rsidRDefault="002175BE">
            <w:pPr>
              <w:spacing w:line="276" w:lineRule="auto"/>
              <w:jc w:val="center"/>
              <w:rPr>
                <w:lang w:val="en-US"/>
              </w:rPr>
              <w:pPrChange w:id="41102" w:author="phuong vu" w:date="2018-11-23T13:48:00Z">
                <w:pPr>
                  <w:spacing w:line="360" w:lineRule="auto"/>
                  <w:jc w:val="center"/>
                </w:pPr>
              </w:pPrChange>
            </w:pPr>
            <w:r>
              <w:rPr>
                <w:lang w:val="en-US"/>
              </w:rPr>
              <w:t>2</w:t>
            </w:r>
          </w:p>
        </w:tc>
        <w:tc>
          <w:tcPr>
            <w:tcW w:w="2368" w:type="dxa"/>
          </w:tcPr>
          <w:p w14:paraId="4B7A439C" w14:textId="4E751416" w:rsidR="002175BE" w:rsidRDefault="002175BE">
            <w:pPr>
              <w:spacing w:line="276" w:lineRule="auto"/>
              <w:rPr>
                <w:lang w:val="en-US"/>
              </w:rPr>
              <w:pPrChange w:id="41103" w:author="phuong vu" w:date="2018-11-23T13:48:00Z">
                <w:pPr>
                  <w:spacing w:line="360" w:lineRule="auto"/>
                </w:pPr>
              </w:pPrChange>
            </w:pPr>
            <w:r>
              <w:rPr>
                <w:lang w:val="en-US"/>
              </w:rPr>
              <w:t>color</w:t>
            </w:r>
          </w:p>
        </w:tc>
        <w:tc>
          <w:tcPr>
            <w:tcW w:w="1414" w:type="dxa"/>
          </w:tcPr>
          <w:p w14:paraId="2C80842D" w14:textId="54D2367B" w:rsidR="002175BE" w:rsidRDefault="002175BE">
            <w:pPr>
              <w:spacing w:line="276" w:lineRule="auto"/>
              <w:jc w:val="center"/>
              <w:rPr>
                <w:lang w:val="en-US"/>
              </w:rPr>
              <w:pPrChange w:id="41104" w:author="phuong vu" w:date="2018-11-23T13:48:00Z">
                <w:pPr>
                  <w:spacing w:line="360" w:lineRule="auto"/>
                  <w:jc w:val="center"/>
                </w:pPr>
              </w:pPrChange>
            </w:pPr>
          </w:p>
        </w:tc>
        <w:tc>
          <w:tcPr>
            <w:tcW w:w="1395" w:type="dxa"/>
          </w:tcPr>
          <w:p w14:paraId="595B7748" w14:textId="75FEC358" w:rsidR="002175BE" w:rsidRDefault="002175BE">
            <w:pPr>
              <w:spacing w:line="276" w:lineRule="auto"/>
              <w:jc w:val="center"/>
              <w:rPr>
                <w:lang w:val="en-US"/>
              </w:rPr>
              <w:pPrChange w:id="41105" w:author="phuong vu" w:date="2018-11-23T13:48:00Z">
                <w:pPr>
                  <w:spacing w:line="360" w:lineRule="auto"/>
                  <w:jc w:val="center"/>
                </w:pPr>
              </w:pPrChange>
            </w:pPr>
          </w:p>
        </w:tc>
        <w:tc>
          <w:tcPr>
            <w:tcW w:w="1397" w:type="dxa"/>
          </w:tcPr>
          <w:p w14:paraId="24FBE331" w14:textId="77777777" w:rsidR="002175BE" w:rsidRDefault="002175BE">
            <w:pPr>
              <w:spacing w:line="276" w:lineRule="auto"/>
              <w:jc w:val="center"/>
              <w:rPr>
                <w:lang w:val="en-US"/>
              </w:rPr>
              <w:pPrChange w:id="41106" w:author="phuong vu" w:date="2018-11-23T13:48:00Z">
                <w:pPr>
                  <w:spacing w:line="360" w:lineRule="auto"/>
                  <w:jc w:val="center"/>
                </w:pPr>
              </w:pPrChange>
            </w:pPr>
          </w:p>
        </w:tc>
        <w:tc>
          <w:tcPr>
            <w:tcW w:w="1406" w:type="dxa"/>
          </w:tcPr>
          <w:p w14:paraId="6E47A710" w14:textId="100F9265" w:rsidR="002175BE" w:rsidRDefault="002175BE">
            <w:pPr>
              <w:spacing w:line="276" w:lineRule="auto"/>
              <w:jc w:val="center"/>
              <w:rPr>
                <w:lang w:val="en-US"/>
              </w:rPr>
              <w:pPrChange w:id="41107" w:author="phuong vu" w:date="2018-11-23T13:48:00Z">
                <w:pPr>
                  <w:jc w:val="center"/>
                </w:pPr>
              </w:pPrChange>
            </w:pPr>
            <w:r>
              <w:rPr>
                <w:lang w:val="en-US"/>
              </w:rPr>
              <w:t>X</w:t>
            </w:r>
          </w:p>
        </w:tc>
      </w:tr>
      <w:tr w:rsidR="002175BE" w14:paraId="37E2F9D6" w14:textId="77777777" w:rsidTr="002175BE">
        <w:tc>
          <w:tcPr>
            <w:tcW w:w="797" w:type="dxa"/>
          </w:tcPr>
          <w:p w14:paraId="4E2E5A03" w14:textId="77777777" w:rsidR="002175BE" w:rsidRDefault="002175BE">
            <w:pPr>
              <w:spacing w:line="276" w:lineRule="auto"/>
              <w:jc w:val="center"/>
              <w:rPr>
                <w:lang w:val="en-US"/>
              </w:rPr>
              <w:pPrChange w:id="41108" w:author="phuong vu" w:date="2018-11-23T13:48:00Z">
                <w:pPr>
                  <w:spacing w:line="360" w:lineRule="auto"/>
                  <w:jc w:val="center"/>
                </w:pPr>
              </w:pPrChange>
            </w:pPr>
            <w:r>
              <w:rPr>
                <w:lang w:val="en-US"/>
              </w:rPr>
              <w:t>3</w:t>
            </w:r>
          </w:p>
        </w:tc>
        <w:tc>
          <w:tcPr>
            <w:tcW w:w="2368" w:type="dxa"/>
          </w:tcPr>
          <w:p w14:paraId="633FF26A" w14:textId="4B3EA1CB" w:rsidR="002175BE" w:rsidRDefault="002175BE">
            <w:pPr>
              <w:spacing w:line="276" w:lineRule="auto"/>
              <w:rPr>
                <w:lang w:val="en-US"/>
              </w:rPr>
              <w:pPrChange w:id="41109" w:author="phuong vu" w:date="2018-11-23T13:48:00Z">
                <w:pPr>
                  <w:spacing w:line="360" w:lineRule="auto"/>
                </w:pPr>
              </w:pPrChange>
            </w:pPr>
            <w:r>
              <w:rPr>
                <w:lang w:val="en-US"/>
              </w:rPr>
              <w:t>material</w:t>
            </w:r>
          </w:p>
        </w:tc>
        <w:tc>
          <w:tcPr>
            <w:tcW w:w="1414" w:type="dxa"/>
          </w:tcPr>
          <w:p w14:paraId="2743B7BB" w14:textId="77777777" w:rsidR="002175BE" w:rsidRDefault="002175BE">
            <w:pPr>
              <w:spacing w:line="276" w:lineRule="auto"/>
              <w:jc w:val="center"/>
              <w:rPr>
                <w:lang w:val="en-US"/>
              </w:rPr>
              <w:pPrChange w:id="41110" w:author="phuong vu" w:date="2018-11-23T13:48:00Z">
                <w:pPr>
                  <w:spacing w:line="360" w:lineRule="auto"/>
                  <w:jc w:val="center"/>
                </w:pPr>
              </w:pPrChange>
            </w:pPr>
          </w:p>
        </w:tc>
        <w:tc>
          <w:tcPr>
            <w:tcW w:w="1395" w:type="dxa"/>
          </w:tcPr>
          <w:p w14:paraId="6BEC57FF" w14:textId="49990F43" w:rsidR="002175BE" w:rsidRDefault="002175BE">
            <w:pPr>
              <w:spacing w:line="276" w:lineRule="auto"/>
              <w:jc w:val="center"/>
              <w:rPr>
                <w:lang w:val="en-US"/>
              </w:rPr>
              <w:pPrChange w:id="41111" w:author="phuong vu" w:date="2018-11-23T13:48:00Z">
                <w:pPr>
                  <w:spacing w:line="360" w:lineRule="auto"/>
                  <w:jc w:val="center"/>
                </w:pPr>
              </w:pPrChange>
            </w:pPr>
          </w:p>
        </w:tc>
        <w:tc>
          <w:tcPr>
            <w:tcW w:w="1397" w:type="dxa"/>
          </w:tcPr>
          <w:p w14:paraId="64F8D462" w14:textId="77777777" w:rsidR="002175BE" w:rsidRDefault="002175BE">
            <w:pPr>
              <w:spacing w:line="276" w:lineRule="auto"/>
              <w:jc w:val="center"/>
              <w:rPr>
                <w:lang w:val="en-US"/>
              </w:rPr>
              <w:pPrChange w:id="41112" w:author="phuong vu" w:date="2018-11-23T13:48:00Z">
                <w:pPr>
                  <w:spacing w:line="360" w:lineRule="auto"/>
                  <w:jc w:val="center"/>
                </w:pPr>
              </w:pPrChange>
            </w:pPr>
          </w:p>
        </w:tc>
        <w:tc>
          <w:tcPr>
            <w:tcW w:w="1406" w:type="dxa"/>
          </w:tcPr>
          <w:p w14:paraId="38F8B275" w14:textId="406FD694" w:rsidR="002175BE" w:rsidRDefault="002175BE">
            <w:pPr>
              <w:spacing w:line="276" w:lineRule="auto"/>
              <w:jc w:val="center"/>
              <w:rPr>
                <w:lang w:val="en-US"/>
              </w:rPr>
              <w:pPrChange w:id="41113" w:author="phuong vu" w:date="2018-11-23T13:48:00Z">
                <w:pPr>
                  <w:jc w:val="center"/>
                </w:pPr>
              </w:pPrChange>
            </w:pPr>
            <w:r>
              <w:rPr>
                <w:lang w:val="en-US"/>
              </w:rPr>
              <w:t>X</w:t>
            </w:r>
          </w:p>
        </w:tc>
      </w:tr>
      <w:tr w:rsidR="002175BE" w14:paraId="583F809E" w14:textId="77777777" w:rsidTr="002175BE">
        <w:tc>
          <w:tcPr>
            <w:tcW w:w="797" w:type="dxa"/>
          </w:tcPr>
          <w:p w14:paraId="19975D96" w14:textId="77777777" w:rsidR="002175BE" w:rsidRDefault="002175BE">
            <w:pPr>
              <w:spacing w:line="276" w:lineRule="auto"/>
              <w:jc w:val="center"/>
              <w:rPr>
                <w:lang w:val="en-US"/>
              </w:rPr>
              <w:pPrChange w:id="41114" w:author="phuong vu" w:date="2018-11-23T13:48:00Z">
                <w:pPr>
                  <w:spacing w:line="360" w:lineRule="auto"/>
                  <w:jc w:val="center"/>
                </w:pPr>
              </w:pPrChange>
            </w:pPr>
            <w:r>
              <w:rPr>
                <w:lang w:val="en-US"/>
              </w:rPr>
              <w:t>4</w:t>
            </w:r>
          </w:p>
        </w:tc>
        <w:tc>
          <w:tcPr>
            <w:tcW w:w="2368" w:type="dxa"/>
          </w:tcPr>
          <w:p w14:paraId="5EEE0AF9" w14:textId="54D5552A" w:rsidR="002175BE" w:rsidRDefault="002175BE">
            <w:pPr>
              <w:spacing w:line="276" w:lineRule="auto"/>
              <w:rPr>
                <w:lang w:val="en-US"/>
              </w:rPr>
              <w:pPrChange w:id="41115" w:author="phuong vu" w:date="2018-11-23T13:48:00Z">
                <w:pPr>
                  <w:spacing w:line="360" w:lineRule="auto"/>
                </w:pPr>
              </w:pPrChange>
            </w:pPr>
            <w:r>
              <w:rPr>
                <w:lang w:val="en-US"/>
              </w:rPr>
              <w:t>label</w:t>
            </w:r>
          </w:p>
        </w:tc>
        <w:tc>
          <w:tcPr>
            <w:tcW w:w="1414" w:type="dxa"/>
          </w:tcPr>
          <w:p w14:paraId="6D27D73C" w14:textId="77777777" w:rsidR="002175BE" w:rsidRDefault="002175BE">
            <w:pPr>
              <w:spacing w:line="276" w:lineRule="auto"/>
              <w:jc w:val="center"/>
              <w:rPr>
                <w:lang w:val="en-US"/>
              </w:rPr>
              <w:pPrChange w:id="41116" w:author="phuong vu" w:date="2018-11-23T13:48:00Z">
                <w:pPr>
                  <w:spacing w:line="360" w:lineRule="auto"/>
                  <w:jc w:val="center"/>
                </w:pPr>
              </w:pPrChange>
            </w:pPr>
          </w:p>
        </w:tc>
        <w:tc>
          <w:tcPr>
            <w:tcW w:w="1395" w:type="dxa"/>
          </w:tcPr>
          <w:p w14:paraId="2C78FE67" w14:textId="0FEB66C4" w:rsidR="002175BE" w:rsidRDefault="002175BE">
            <w:pPr>
              <w:spacing w:line="276" w:lineRule="auto"/>
              <w:jc w:val="center"/>
              <w:rPr>
                <w:lang w:val="en-US"/>
              </w:rPr>
              <w:pPrChange w:id="41117" w:author="phuong vu" w:date="2018-11-23T13:48:00Z">
                <w:pPr>
                  <w:spacing w:line="360" w:lineRule="auto"/>
                  <w:jc w:val="center"/>
                </w:pPr>
              </w:pPrChange>
            </w:pPr>
          </w:p>
        </w:tc>
        <w:tc>
          <w:tcPr>
            <w:tcW w:w="1397" w:type="dxa"/>
          </w:tcPr>
          <w:p w14:paraId="38C47495" w14:textId="77777777" w:rsidR="002175BE" w:rsidRDefault="002175BE">
            <w:pPr>
              <w:spacing w:line="276" w:lineRule="auto"/>
              <w:jc w:val="center"/>
              <w:rPr>
                <w:lang w:val="en-US"/>
              </w:rPr>
              <w:pPrChange w:id="41118" w:author="phuong vu" w:date="2018-11-23T13:48:00Z">
                <w:pPr>
                  <w:spacing w:line="360" w:lineRule="auto"/>
                  <w:jc w:val="center"/>
                </w:pPr>
              </w:pPrChange>
            </w:pPr>
          </w:p>
        </w:tc>
        <w:tc>
          <w:tcPr>
            <w:tcW w:w="1406" w:type="dxa"/>
          </w:tcPr>
          <w:p w14:paraId="63B956B0" w14:textId="1D87B3D9" w:rsidR="002175BE" w:rsidRDefault="002175BE">
            <w:pPr>
              <w:spacing w:line="276" w:lineRule="auto"/>
              <w:jc w:val="center"/>
              <w:rPr>
                <w:lang w:val="en-US"/>
              </w:rPr>
              <w:pPrChange w:id="41119" w:author="phuong vu" w:date="2018-11-23T13:48:00Z">
                <w:pPr>
                  <w:jc w:val="center"/>
                </w:pPr>
              </w:pPrChange>
            </w:pPr>
            <w:r>
              <w:rPr>
                <w:lang w:val="en-US"/>
              </w:rPr>
              <w:t>X</w:t>
            </w:r>
          </w:p>
        </w:tc>
      </w:tr>
      <w:tr w:rsidR="002175BE" w14:paraId="7D24B1E5" w14:textId="77777777" w:rsidTr="002175BE">
        <w:tc>
          <w:tcPr>
            <w:tcW w:w="797" w:type="dxa"/>
          </w:tcPr>
          <w:p w14:paraId="1AD16CFC" w14:textId="03C99DA6" w:rsidR="002175BE" w:rsidRDefault="002175BE">
            <w:pPr>
              <w:spacing w:line="276" w:lineRule="auto"/>
              <w:jc w:val="center"/>
              <w:rPr>
                <w:lang w:val="en-US"/>
              </w:rPr>
              <w:pPrChange w:id="41120" w:author="phuong vu" w:date="2018-11-23T13:48:00Z">
                <w:pPr>
                  <w:spacing w:line="360" w:lineRule="auto"/>
                  <w:jc w:val="center"/>
                </w:pPr>
              </w:pPrChange>
            </w:pPr>
            <w:r>
              <w:rPr>
                <w:lang w:val="en-US"/>
              </w:rPr>
              <w:t>5</w:t>
            </w:r>
          </w:p>
        </w:tc>
        <w:tc>
          <w:tcPr>
            <w:tcW w:w="2368" w:type="dxa"/>
          </w:tcPr>
          <w:p w14:paraId="6F4EC3BB" w14:textId="5158E102" w:rsidR="002175BE" w:rsidRDefault="002175BE">
            <w:pPr>
              <w:spacing w:line="276" w:lineRule="auto"/>
              <w:rPr>
                <w:lang w:val="en-US"/>
              </w:rPr>
              <w:pPrChange w:id="41121" w:author="phuong vu" w:date="2018-11-23T13:48:00Z">
                <w:pPr>
                  <w:spacing w:line="360" w:lineRule="auto"/>
                </w:pPr>
              </w:pPrChange>
            </w:pPr>
            <w:r>
              <w:rPr>
                <w:lang w:val="en-US"/>
              </w:rPr>
              <w:t>unit</w:t>
            </w:r>
          </w:p>
        </w:tc>
        <w:tc>
          <w:tcPr>
            <w:tcW w:w="1414" w:type="dxa"/>
          </w:tcPr>
          <w:p w14:paraId="3BB7C203" w14:textId="77777777" w:rsidR="002175BE" w:rsidRDefault="002175BE">
            <w:pPr>
              <w:spacing w:line="276" w:lineRule="auto"/>
              <w:jc w:val="center"/>
              <w:rPr>
                <w:lang w:val="en-US"/>
              </w:rPr>
              <w:pPrChange w:id="41122" w:author="phuong vu" w:date="2018-11-23T13:48:00Z">
                <w:pPr>
                  <w:spacing w:line="360" w:lineRule="auto"/>
                  <w:jc w:val="center"/>
                </w:pPr>
              </w:pPrChange>
            </w:pPr>
          </w:p>
        </w:tc>
        <w:tc>
          <w:tcPr>
            <w:tcW w:w="1395" w:type="dxa"/>
          </w:tcPr>
          <w:p w14:paraId="139AC848" w14:textId="77777777" w:rsidR="002175BE" w:rsidRDefault="002175BE">
            <w:pPr>
              <w:spacing w:line="276" w:lineRule="auto"/>
              <w:jc w:val="center"/>
              <w:rPr>
                <w:lang w:val="en-US"/>
              </w:rPr>
              <w:pPrChange w:id="41123" w:author="phuong vu" w:date="2018-11-23T13:48:00Z">
                <w:pPr>
                  <w:spacing w:line="360" w:lineRule="auto"/>
                  <w:jc w:val="center"/>
                </w:pPr>
              </w:pPrChange>
            </w:pPr>
          </w:p>
        </w:tc>
        <w:tc>
          <w:tcPr>
            <w:tcW w:w="1397" w:type="dxa"/>
          </w:tcPr>
          <w:p w14:paraId="340227CE" w14:textId="77777777" w:rsidR="002175BE" w:rsidRDefault="002175BE">
            <w:pPr>
              <w:spacing w:line="276" w:lineRule="auto"/>
              <w:jc w:val="center"/>
              <w:rPr>
                <w:lang w:val="en-US"/>
              </w:rPr>
              <w:pPrChange w:id="41124" w:author="phuong vu" w:date="2018-11-23T13:48:00Z">
                <w:pPr>
                  <w:spacing w:line="360" w:lineRule="auto"/>
                  <w:jc w:val="center"/>
                </w:pPr>
              </w:pPrChange>
            </w:pPr>
          </w:p>
        </w:tc>
        <w:tc>
          <w:tcPr>
            <w:tcW w:w="1406" w:type="dxa"/>
          </w:tcPr>
          <w:p w14:paraId="51BDE5C6" w14:textId="7A0B5BA1" w:rsidR="002175BE" w:rsidRDefault="002175BE">
            <w:pPr>
              <w:spacing w:line="276" w:lineRule="auto"/>
              <w:jc w:val="center"/>
              <w:rPr>
                <w:lang w:val="en-US"/>
              </w:rPr>
              <w:pPrChange w:id="41125" w:author="phuong vu" w:date="2018-11-23T13:48:00Z">
                <w:pPr>
                  <w:jc w:val="center"/>
                </w:pPr>
              </w:pPrChange>
            </w:pPr>
            <w:r>
              <w:rPr>
                <w:lang w:val="en-US"/>
              </w:rPr>
              <w:t>X</w:t>
            </w:r>
          </w:p>
        </w:tc>
      </w:tr>
      <w:tr w:rsidR="002175BE" w14:paraId="406780E5" w14:textId="77777777" w:rsidTr="002175BE">
        <w:tc>
          <w:tcPr>
            <w:tcW w:w="797" w:type="dxa"/>
          </w:tcPr>
          <w:p w14:paraId="114EEFE1" w14:textId="5DC8BB23" w:rsidR="002175BE" w:rsidRDefault="002175BE">
            <w:pPr>
              <w:spacing w:line="276" w:lineRule="auto"/>
              <w:jc w:val="center"/>
              <w:rPr>
                <w:lang w:val="en-US"/>
              </w:rPr>
              <w:pPrChange w:id="41126" w:author="phuong vu" w:date="2018-11-23T13:48:00Z">
                <w:pPr>
                  <w:spacing w:line="360" w:lineRule="auto"/>
                  <w:jc w:val="center"/>
                </w:pPr>
              </w:pPrChange>
            </w:pPr>
            <w:r>
              <w:rPr>
                <w:lang w:val="en-US"/>
              </w:rPr>
              <w:t>6</w:t>
            </w:r>
          </w:p>
        </w:tc>
        <w:tc>
          <w:tcPr>
            <w:tcW w:w="2368" w:type="dxa"/>
          </w:tcPr>
          <w:p w14:paraId="1C553659" w14:textId="4010F0BA" w:rsidR="002175BE" w:rsidRDefault="002175BE">
            <w:pPr>
              <w:spacing w:line="276" w:lineRule="auto"/>
              <w:rPr>
                <w:lang w:val="en-US"/>
              </w:rPr>
              <w:pPrChange w:id="41127" w:author="phuong vu" w:date="2018-11-23T13:48:00Z">
                <w:pPr>
                  <w:spacing w:line="360" w:lineRule="auto"/>
                </w:pPr>
              </w:pPrChange>
            </w:pPr>
            <w:r>
              <w:rPr>
                <w:lang w:val="en-US"/>
              </w:rPr>
              <w:t>product</w:t>
            </w:r>
          </w:p>
        </w:tc>
        <w:tc>
          <w:tcPr>
            <w:tcW w:w="1414" w:type="dxa"/>
          </w:tcPr>
          <w:p w14:paraId="0C12C33C" w14:textId="77777777" w:rsidR="002175BE" w:rsidRDefault="002175BE">
            <w:pPr>
              <w:spacing w:line="276" w:lineRule="auto"/>
              <w:jc w:val="center"/>
              <w:rPr>
                <w:lang w:val="en-US"/>
              </w:rPr>
              <w:pPrChange w:id="41128" w:author="phuong vu" w:date="2018-11-23T13:48:00Z">
                <w:pPr>
                  <w:spacing w:line="360" w:lineRule="auto"/>
                  <w:jc w:val="center"/>
                </w:pPr>
              </w:pPrChange>
            </w:pPr>
          </w:p>
        </w:tc>
        <w:tc>
          <w:tcPr>
            <w:tcW w:w="1395" w:type="dxa"/>
          </w:tcPr>
          <w:p w14:paraId="46D8928A" w14:textId="77777777" w:rsidR="002175BE" w:rsidRDefault="002175BE">
            <w:pPr>
              <w:spacing w:line="276" w:lineRule="auto"/>
              <w:jc w:val="center"/>
              <w:rPr>
                <w:lang w:val="en-US"/>
              </w:rPr>
              <w:pPrChange w:id="41129" w:author="phuong vu" w:date="2018-11-23T13:48:00Z">
                <w:pPr>
                  <w:spacing w:line="360" w:lineRule="auto"/>
                  <w:jc w:val="center"/>
                </w:pPr>
              </w:pPrChange>
            </w:pPr>
          </w:p>
        </w:tc>
        <w:tc>
          <w:tcPr>
            <w:tcW w:w="1397" w:type="dxa"/>
          </w:tcPr>
          <w:p w14:paraId="7D7A8561" w14:textId="77777777" w:rsidR="002175BE" w:rsidRDefault="002175BE">
            <w:pPr>
              <w:spacing w:line="276" w:lineRule="auto"/>
              <w:jc w:val="center"/>
              <w:rPr>
                <w:lang w:val="en-US"/>
              </w:rPr>
              <w:pPrChange w:id="41130" w:author="phuong vu" w:date="2018-11-23T13:48:00Z">
                <w:pPr>
                  <w:spacing w:line="360" w:lineRule="auto"/>
                  <w:jc w:val="center"/>
                </w:pPr>
              </w:pPrChange>
            </w:pPr>
          </w:p>
        </w:tc>
        <w:tc>
          <w:tcPr>
            <w:tcW w:w="1406" w:type="dxa"/>
          </w:tcPr>
          <w:p w14:paraId="605BE4DB" w14:textId="20C71A7D" w:rsidR="002175BE" w:rsidRDefault="002175BE">
            <w:pPr>
              <w:spacing w:line="276" w:lineRule="auto"/>
              <w:jc w:val="center"/>
              <w:rPr>
                <w:lang w:val="en-US"/>
              </w:rPr>
              <w:pPrChange w:id="41131" w:author="phuong vu" w:date="2018-11-23T13:48:00Z">
                <w:pPr>
                  <w:jc w:val="center"/>
                </w:pPr>
              </w:pPrChange>
            </w:pPr>
            <w:r>
              <w:rPr>
                <w:lang w:val="en-US"/>
              </w:rPr>
              <w:t>X</w:t>
            </w:r>
          </w:p>
        </w:tc>
      </w:tr>
      <w:tr w:rsidR="002175BE" w14:paraId="3F9BBE31" w14:textId="77777777" w:rsidTr="002175BE">
        <w:tc>
          <w:tcPr>
            <w:tcW w:w="797" w:type="dxa"/>
          </w:tcPr>
          <w:p w14:paraId="64601FCD" w14:textId="54DC35B1" w:rsidR="002175BE" w:rsidRDefault="002175BE">
            <w:pPr>
              <w:spacing w:line="276" w:lineRule="auto"/>
              <w:jc w:val="center"/>
              <w:rPr>
                <w:lang w:val="en-US"/>
              </w:rPr>
              <w:pPrChange w:id="41132" w:author="phuong vu" w:date="2018-11-23T13:48:00Z">
                <w:pPr>
                  <w:spacing w:line="360" w:lineRule="auto"/>
                  <w:jc w:val="center"/>
                </w:pPr>
              </w:pPrChange>
            </w:pPr>
            <w:r>
              <w:rPr>
                <w:lang w:val="en-US"/>
              </w:rPr>
              <w:t>7</w:t>
            </w:r>
          </w:p>
        </w:tc>
        <w:tc>
          <w:tcPr>
            <w:tcW w:w="2368" w:type="dxa"/>
          </w:tcPr>
          <w:p w14:paraId="56B0E139" w14:textId="3AFF9BF8" w:rsidR="002175BE" w:rsidRDefault="002175BE">
            <w:pPr>
              <w:spacing w:line="276" w:lineRule="auto"/>
              <w:rPr>
                <w:lang w:val="en-US"/>
              </w:rPr>
              <w:pPrChange w:id="41133" w:author="phuong vu" w:date="2018-11-23T13:48:00Z">
                <w:pPr>
                  <w:spacing w:line="360" w:lineRule="auto"/>
                </w:pPr>
              </w:pPrChange>
            </w:pPr>
            <w:r>
              <w:rPr>
                <w:lang w:val="en-US"/>
              </w:rPr>
              <w:t>product_type</w:t>
            </w:r>
          </w:p>
        </w:tc>
        <w:tc>
          <w:tcPr>
            <w:tcW w:w="1414" w:type="dxa"/>
          </w:tcPr>
          <w:p w14:paraId="5ABD3B2C" w14:textId="77777777" w:rsidR="002175BE" w:rsidRDefault="002175BE">
            <w:pPr>
              <w:spacing w:line="276" w:lineRule="auto"/>
              <w:jc w:val="center"/>
              <w:rPr>
                <w:lang w:val="en-US"/>
              </w:rPr>
              <w:pPrChange w:id="41134" w:author="phuong vu" w:date="2018-11-23T13:48:00Z">
                <w:pPr>
                  <w:spacing w:line="360" w:lineRule="auto"/>
                  <w:jc w:val="center"/>
                </w:pPr>
              </w:pPrChange>
            </w:pPr>
          </w:p>
        </w:tc>
        <w:tc>
          <w:tcPr>
            <w:tcW w:w="1395" w:type="dxa"/>
          </w:tcPr>
          <w:p w14:paraId="2893DD4E" w14:textId="77777777" w:rsidR="002175BE" w:rsidRDefault="002175BE">
            <w:pPr>
              <w:spacing w:line="276" w:lineRule="auto"/>
              <w:jc w:val="center"/>
              <w:rPr>
                <w:lang w:val="en-US"/>
              </w:rPr>
              <w:pPrChange w:id="41135" w:author="phuong vu" w:date="2018-11-23T13:48:00Z">
                <w:pPr>
                  <w:spacing w:line="360" w:lineRule="auto"/>
                  <w:jc w:val="center"/>
                </w:pPr>
              </w:pPrChange>
            </w:pPr>
          </w:p>
        </w:tc>
        <w:tc>
          <w:tcPr>
            <w:tcW w:w="1397" w:type="dxa"/>
          </w:tcPr>
          <w:p w14:paraId="4B9DB667" w14:textId="77777777" w:rsidR="002175BE" w:rsidRDefault="002175BE">
            <w:pPr>
              <w:spacing w:line="276" w:lineRule="auto"/>
              <w:jc w:val="center"/>
              <w:rPr>
                <w:lang w:val="en-US"/>
              </w:rPr>
              <w:pPrChange w:id="41136" w:author="phuong vu" w:date="2018-11-23T13:48:00Z">
                <w:pPr>
                  <w:spacing w:line="360" w:lineRule="auto"/>
                  <w:jc w:val="center"/>
                </w:pPr>
              </w:pPrChange>
            </w:pPr>
          </w:p>
        </w:tc>
        <w:tc>
          <w:tcPr>
            <w:tcW w:w="1406" w:type="dxa"/>
          </w:tcPr>
          <w:p w14:paraId="7C6B68AD" w14:textId="114FEF93" w:rsidR="002175BE" w:rsidRDefault="002175BE">
            <w:pPr>
              <w:spacing w:line="276" w:lineRule="auto"/>
              <w:jc w:val="center"/>
              <w:rPr>
                <w:lang w:val="en-US"/>
              </w:rPr>
              <w:pPrChange w:id="41137" w:author="phuong vu" w:date="2018-11-23T13:48:00Z">
                <w:pPr>
                  <w:jc w:val="center"/>
                </w:pPr>
              </w:pPrChange>
            </w:pPr>
            <w:r>
              <w:rPr>
                <w:lang w:val="en-US"/>
              </w:rPr>
              <w:t>X</w:t>
            </w:r>
          </w:p>
        </w:tc>
      </w:tr>
      <w:tr w:rsidR="002175BE" w14:paraId="11A050F6" w14:textId="77777777" w:rsidTr="002175BE">
        <w:tc>
          <w:tcPr>
            <w:tcW w:w="797" w:type="dxa"/>
          </w:tcPr>
          <w:p w14:paraId="30641208" w14:textId="4E4E9993" w:rsidR="002175BE" w:rsidRDefault="002175BE">
            <w:pPr>
              <w:spacing w:line="276" w:lineRule="auto"/>
              <w:jc w:val="center"/>
              <w:rPr>
                <w:lang w:val="en-US"/>
              </w:rPr>
              <w:pPrChange w:id="41138" w:author="phuong vu" w:date="2018-11-23T13:48:00Z">
                <w:pPr>
                  <w:spacing w:line="360" w:lineRule="auto"/>
                  <w:jc w:val="center"/>
                </w:pPr>
              </w:pPrChange>
            </w:pPr>
            <w:r>
              <w:rPr>
                <w:lang w:val="en-US"/>
              </w:rPr>
              <w:t>8</w:t>
            </w:r>
          </w:p>
        </w:tc>
        <w:tc>
          <w:tcPr>
            <w:tcW w:w="2368" w:type="dxa"/>
          </w:tcPr>
          <w:p w14:paraId="0A148B6F" w14:textId="601B8066" w:rsidR="002175BE" w:rsidRDefault="002175BE">
            <w:pPr>
              <w:spacing w:line="276" w:lineRule="auto"/>
              <w:rPr>
                <w:lang w:val="en-US"/>
              </w:rPr>
              <w:pPrChange w:id="41139" w:author="phuong vu" w:date="2018-11-23T13:48:00Z">
                <w:pPr>
                  <w:spacing w:line="360" w:lineRule="auto"/>
                </w:pPr>
              </w:pPrChange>
            </w:pPr>
            <w:r>
              <w:rPr>
                <w:lang w:val="en-US"/>
              </w:rPr>
              <w:t>unit_price</w:t>
            </w:r>
          </w:p>
        </w:tc>
        <w:tc>
          <w:tcPr>
            <w:tcW w:w="1414" w:type="dxa"/>
          </w:tcPr>
          <w:p w14:paraId="5135E296" w14:textId="77777777" w:rsidR="002175BE" w:rsidRDefault="002175BE">
            <w:pPr>
              <w:spacing w:line="276" w:lineRule="auto"/>
              <w:jc w:val="center"/>
              <w:rPr>
                <w:lang w:val="en-US"/>
              </w:rPr>
              <w:pPrChange w:id="41140" w:author="phuong vu" w:date="2018-11-23T13:48:00Z">
                <w:pPr>
                  <w:spacing w:line="360" w:lineRule="auto"/>
                  <w:jc w:val="center"/>
                </w:pPr>
              </w:pPrChange>
            </w:pPr>
          </w:p>
        </w:tc>
        <w:tc>
          <w:tcPr>
            <w:tcW w:w="1395" w:type="dxa"/>
          </w:tcPr>
          <w:p w14:paraId="1B42765A" w14:textId="77777777" w:rsidR="002175BE" w:rsidRDefault="002175BE">
            <w:pPr>
              <w:spacing w:line="276" w:lineRule="auto"/>
              <w:jc w:val="center"/>
              <w:rPr>
                <w:lang w:val="en-US"/>
              </w:rPr>
              <w:pPrChange w:id="41141" w:author="phuong vu" w:date="2018-11-23T13:48:00Z">
                <w:pPr>
                  <w:spacing w:line="360" w:lineRule="auto"/>
                  <w:jc w:val="center"/>
                </w:pPr>
              </w:pPrChange>
            </w:pPr>
          </w:p>
        </w:tc>
        <w:tc>
          <w:tcPr>
            <w:tcW w:w="1397" w:type="dxa"/>
          </w:tcPr>
          <w:p w14:paraId="5FC316B6" w14:textId="77777777" w:rsidR="002175BE" w:rsidRDefault="002175BE">
            <w:pPr>
              <w:spacing w:line="276" w:lineRule="auto"/>
              <w:jc w:val="center"/>
              <w:rPr>
                <w:lang w:val="en-US"/>
              </w:rPr>
              <w:pPrChange w:id="41142" w:author="phuong vu" w:date="2018-11-23T13:48:00Z">
                <w:pPr>
                  <w:spacing w:line="360" w:lineRule="auto"/>
                  <w:jc w:val="center"/>
                </w:pPr>
              </w:pPrChange>
            </w:pPr>
          </w:p>
        </w:tc>
        <w:tc>
          <w:tcPr>
            <w:tcW w:w="1406" w:type="dxa"/>
          </w:tcPr>
          <w:p w14:paraId="5A4B30E9" w14:textId="7E1505DF" w:rsidR="002175BE" w:rsidRDefault="002175BE">
            <w:pPr>
              <w:spacing w:line="276" w:lineRule="auto"/>
              <w:jc w:val="center"/>
              <w:rPr>
                <w:lang w:val="en-US"/>
              </w:rPr>
              <w:pPrChange w:id="41143" w:author="phuong vu" w:date="2018-11-23T13:48:00Z">
                <w:pPr>
                  <w:jc w:val="center"/>
                </w:pPr>
              </w:pPrChange>
            </w:pPr>
            <w:r>
              <w:rPr>
                <w:lang w:val="en-US"/>
              </w:rPr>
              <w:t>X</w:t>
            </w:r>
          </w:p>
        </w:tc>
      </w:tr>
      <w:tr w:rsidR="002175BE" w14:paraId="5AD07FC4" w14:textId="77777777" w:rsidTr="002175BE">
        <w:tc>
          <w:tcPr>
            <w:tcW w:w="797" w:type="dxa"/>
          </w:tcPr>
          <w:p w14:paraId="1CFA2CF7" w14:textId="0BC279F1" w:rsidR="002175BE" w:rsidRDefault="002175BE">
            <w:pPr>
              <w:spacing w:line="276" w:lineRule="auto"/>
              <w:jc w:val="center"/>
              <w:rPr>
                <w:lang w:val="en-US"/>
              </w:rPr>
              <w:pPrChange w:id="41144" w:author="phuong vu" w:date="2018-11-23T13:48:00Z">
                <w:pPr>
                  <w:spacing w:line="360" w:lineRule="auto"/>
                  <w:jc w:val="center"/>
                </w:pPr>
              </w:pPrChange>
            </w:pPr>
            <w:r>
              <w:rPr>
                <w:lang w:val="en-US"/>
              </w:rPr>
              <w:t>9</w:t>
            </w:r>
          </w:p>
        </w:tc>
        <w:tc>
          <w:tcPr>
            <w:tcW w:w="2368" w:type="dxa"/>
          </w:tcPr>
          <w:p w14:paraId="449BC377" w14:textId="234922FA" w:rsidR="002175BE" w:rsidRDefault="002175BE">
            <w:pPr>
              <w:spacing w:line="276" w:lineRule="auto"/>
              <w:rPr>
                <w:lang w:val="en-US"/>
              </w:rPr>
              <w:pPrChange w:id="41145" w:author="phuong vu" w:date="2018-11-23T13:48:00Z">
                <w:pPr>
                  <w:spacing w:line="360" w:lineRule="auto"/>
                </w:pPr>
              </w:pPrChange>
            </w:pPr>
            <w:r>
              <w:rPr>
                <w:lang w:val="en-US"/>
              </w:rPr>
              <w:t>time_schedule</w:t>
            </w:r>
          </w:p>
        </w:tc>
        <w:tc>
          <w:tcPr>
            <w:tcW w:w="1414" w:type="dxa"/>
          </w:tcPr>
          <w:p w14:paraId="26A68DDD" w14:textId="77777777" w:rsidR="002175BE" w:rsidRDefault="002175BE">
            <w:pPr>
              <w:spacing w:line="276" w:lineRule="auto"/>
              <w:jc w:val="center"/>
              <w:rPr>
                <w:lang w:val="en-US"/>
              </w:rPr>
              <w:pPrChange w:id="41146" w:author="phuong vu" w:date="2018-11-23T13:48:00Z">
                <w:pPr>
                  <w:spacing w:line="360" w:lineRule="auto"/>
                  <w:jc w:val="center"/>
                </w:pPr>
              </w:pPrChange>
            </w:pPr>
          </w:p>
        </w:tc>
        <w:tc>
          <w:tcPr>
            <w:tcW w:w="1395" w:type="dxa"/>
          </w:tcPr>
          <w:p w14:paraId="5E9D24C2" w14:textId="77777777" w:rsidR="002175BE" w:rsidRDefault="002175BE">
            <w:pPr>
              <w:spacing w:line="276" w:lineRule="auto"/>
              <w:jc w:val="center"/>
              <w:rPr>
                <w:lang w:val="en-US"/>
              </w:rPr>
              <w:pPrChange w:id="41147" w:author="phuong vu" w:date="2018-11-23T13:48:00Z">
                <w:pPr>
                  <w:spacing w:line="360" w:lineRule="auto"/>
                  <w:jc w:val="center"/>
                </w:pPr>
              </w:pPrChange>
            </w:pPr>
          </w:p>
        </w:tc>
        <w:tc>
          <w:tcPr>
            <w:tcW w:w="1397" w:type="dxa"/>
          </w:tcPr>
          <w:p w14:paraId="4D981FA3" w14:textId="77777777" w:rsidR="002175BE" w:rsidRDefault="002175BE">
            <w:pPr>
              <w:spacing w:line="276" w:lineRule="auto"/>
              <w:jc w:val="center"/>
              <w:rPr>
                <w:lang w:val="en-US"/>
              </w:rPr>
              <w:pPrChange w:id="41148" w:author="phuong vu" w:date="2018-11-23T13:48:00Z">
                <w:pPr>
                  <w:spacing w:line="360" w:lineRule="auto"/>
                  <w:jc w:val="center"/>
                </w:pPr>
              </w:pPrChange>
            </w:pPr>
          </w:p>
        </w:tc>
        <w:tc>
          <w:tcPr>
            <w:tcW w:w="1406" w:type="dxa"/>
          </w:tcPr>
          <w:p w14:paraId="60027F0A" w14:textId="078F3FBD" w:rsidR="002175BE" w:rsidRDefault="002175BE">
            <w:pPr>
              <w:spacing w:line="276" w:lineRule="auto"/>
              <w:jc w:val="center"/>
              <w:rPr>
                <w:lang w:val="en-US"/>
              </w:rPr>
              <w:pPrChange w:id="41149" w:author="phuong vu" w:date="2018-11-23T13:48:00Z">
                <w:pPr>
                  <w:jc w:val="center"/>
                </w:pPr>
              </w:pPrChange>
            </w:pPr>
            <w:r>
              <w:rPr>
                <w:lang w:val="en-US"/>
              </w:rPr>
              <w:t>X</w:t>
            </w:r>
          </w:p>
        </w:tc>
      </w:tr>
      <w:tr w:rsidR="002175BE" w14:paraId="42D0DEAC" w14:textId="77777777" w:rsidTr="002175BE">
        <w:tc>
          <w:tcPr>
            <w:tcW w:w="797" w:type="dxa"/>
          </w:tcPr>
          <w:p w14:paraId="21D9B315" w14:textId="02580937" w:rsidR="002175BE" w:rsidRDefault="002175BE">
            <w:pPr>
              <w:spacing w:line="276" w:lineRule="auto"/>
              <w:jc w:val="center"/>
              <w:rPr>
                <w:lang w:val="en-US"/>
              </w:rPr>
              <w:pPrChange w:id="41150" w:author="phuong vu" w:date="2018-11-23T13:48:00Z">
                <w:pPr>
                  <w:spacing w:line="360" w:lineRule="auto"/>
                  <w:jc w:val="center"/>
                </w:pPr>
              </w:pPrChange>
            </w:pPr>
            <w:r>
              <w:rPr>
                <w:lang w:val="en-US"/>
              </w:rPr>
              <w:t>10</w:t>
            </w:r>
          </w:p>
        </w:tc>
        <w:tc>
          <w:tcPr>
            <w:tcW w:w="2368" w:type="dxa"/>
          </w:tcPr>
          <w:p w14:paraId="37B7EE0B" w14:textId="01FE87A9" w:rsidR="002175BE" w:rsidRDefault="002175BE">
            <w:pPr>
              <w:spacing w:line="276" w:lineRule="auto"/>
              <w:rPr>
                <w:lang w:val="en-US"/>
              </w:rPr>
              <w:pPrChange w:id="41151" w:author="phuong vu" w:date="2018-11-23T13:48:00Z">
                <w:pPr>
                  <w:spacing w:line="360" w:lineRule="auto"/>
                </w:pPr>
              </w:pPrChange>
            </w:pPr>
            <w:r>
              <w:rPr>
                <w:lang w:val="en-US"/>
              </w:rPr>
              <w:t>branch</w:t>
            </w:r>
          </w:p>
        </w:tc>
        <w:tc>
          <w:tcPr>
            <w:tcW w:w="1414" w:type="dxa"/>
          </w:tcPr>
          <w:p w14:paraId="2633E56D" w14:textId="77777777" w:rsidR="002175BE" w:rsidRDefault="002175BE">
            <w:pPr>
              <w:spacing w:line="276" w:lineRule="auto"/>
              <w:jc w:val="center"/>
              <w:rPr>
                <w:lang w:val="en-US"/>
              </w:rPr>
              <w:pPrChange w:id="41152" w:author="phuong vu" w:date="2018-11-23T13:48:00Z">
                <w:pPr>
                  <w:spacing w:line="360" w:lineRule="auto"/>
                  <w:jc w:val="center"/>
                </w:pPr>
              </w:pPrChange>
            </w:pPr>
          </w:p>
        </w:tc>
        <w:tc>
          <w:tcPr>
            <w:tcW w:w="1395" w:type="dxa"/>
          </w:tcPr>
          <w:p w14:paraId="2FF560BD" w14:textId="77777777" w:rsidR="002175BE" w:rsidRDefault="002175BE">
            <w:pPr>
              <w:spacing w:line="276" w:lineRule="auto"/>
              <w:jc w:val="center"/>
              <w:rPr>
                <w:lang w:val="en-US"/>
              </w:rPr>
              <w:pPrChange w:id="41153" w:author="phuong vu" w:date="2018-11-23T13:48:00Z">
                <w:pPr>
                  <w:spacing w:line="360" w:lineRule="auto"/>
                  <w:jc w:val="center"/>
                </w:pPr>
              </w:pPrChange>
            </w:pPr>
          </w:p>
        </w:tc>
        <w:tc>
          <w:tcPr>
            <w:tcW w:w="1397" w:type="dxa"/>
          </w:tcPr>
          <w:p w14:paraId="738CF9D7" w14:textId="77777777" w:rsidR="002175BE" w:rsidRDefault="002175BE">
            <w:pPr>
              <w:spacing w:line="276" w:lineRule="auto"/>
              <w:jc w:val="center"/>
              <w:rPr>
                <w:lang w:val="en-US"/>
              </w:rPr>
              <w:pPrChange w:id="41154" w:author="phuong vu" w:date="2018-11-23T13:48:00Z">
                <w:pPr>
                  <w:spacing w:line="360" w:lineRule="auto"/>
                  <w:jc w:val="center"/>
                </w:pPr>
              </w:pPrChange>
            </w:pPr>
          </w:p>
        </w:tc>
        <w:tc>
          <w:tcPr>
            <w:tcW w:w="1406" w:type="dxa"/>
          </w:tcPr>
          <w:p w14:paraId="02599C61" w14:textId="1D8CF5BA" w:rsidR="002175BE" w:rsidRDefault="002175BE">
            <w:pPr>
              <w:spacing w:line="276" w:lineRule="auto"/>
              <w:jc w:val="center"/>
              <w:rPr>
                <w:lang w:val="en-US"/>
              </w:rPr>
              <w:pPrChange w:id="41155" w:author="phuong vu" w:date="2018-11-23T13:48:00Z">
                <w:pPr>
                  <w:jc w:val="center"/>
                </w:pPr>
              </w:pPrChange>
            </w:pPr>
            <w:r>
              <w:rPr>
                <w:lang w:val="en-US"/>
              </w:rPr>
              <w:t>X</w:t>
            </w:r>
          </w:p>
        </w:tc>
      </w:tr>
      <w:tr w:rsidR="002175BE" w14:paraId="4403EF08" w14:textId="77777777" w:rsidTr="002175BE">
        <w:tc>
          <w:tcPr>
            <w:tcW w:w="797" w:type="dxa"/>
          </w:tcPr>
          <w:p w14:paraId="64F77689" w14:textId="25532B86" w:rsidR="002175BE" w:rsidRDefault="002175BE">
            <w:pPr>
              <w:spacing w:line="276" w:lineRule="auto"/>
              <w:jc w:val="center"/>
              <w:rPr>
                <w:lang w:val="en-US"/>
              </w:rPr>
              <w:pPrChange w:id="41156" w:author="phuong vu" w:date="2018-11-23T13:48:00Z">
                <w:pPr>
                  <w:spacing w:line="360" w:lineRule="auto"/>
                  <w:jc w:val="center"/>
                </w:pPr>
              </w:pPrChange>
            </w:pPr>
            <w:r>
              <w:rPr>
                <w:lang w:val="en-US"/>
              </w:rPr>
              <w:t>11</w:t>
            </w:r>
          </w:p>
        </w:tc>
        <w:tc>
          <w:tcPr>
            <w:tcW w:w="2368" w:type="dxa"/>
          </w:tcPr>
          <w:p w14:paraId="048B4A41" w14:textId="614DBB3D" w:rsidR="002175BE" w:rsidRDefault="002175BE">
            <w:pPr>
              <w:spacing w:line="276" w:lineRule="auto"/>
              <w:rPr>
                <w:lang w:val="en-US"/>
              </w:rPr>
              <w:pPrChange w:id="41157" w:author="phuong vu" w:date="2018-11-23T13:48:00Z">
                <w:pPr>
                  <w:spacing w:line="360" w:lineRule="auto"/>
                </w:pPr>
              </w:pPrChange>
            </w:pPr>
            <w:r>
              <w:rPr>
                <w:lang w:val="en-US"/>
              </w:rPr>
              <w:t>service_type_branch</w:t>
            </w:r>
          </w:p>
        </w:tc>
        <w:tc>
          <w:tcPr>
            <w:tcW w:w="1414" w:type="dxa"/>
          </w:tcPr>
          <w:p w14:paraId="6EAC42FA" w14:textId="77777777" w:rsidR="002175BE" w:rsidRDefault="002175BE">
            <w:pPr>
              <w:spacing w:line="276" w:lineRule="auto"/>
              <w:jc w:val="center"/>
              <w:rPr>
                <w:lang w:val="en-US"/>
              </w:rPr>
              <w:pPrChange w:id="41158" w:author="phuong vu" w:date="2018-11-23T13:48:00Z">
                <w:pPr>
                  <w:spacing w:line="360" w:lineRule="auto"/>
                  <w:jc w:val="center"/>
                </w:pPr>
              </w:pPrChange>
            </w:pPr>
          </w:p>
        </w:tc>
        <w:tc>
          <w:tcPr>
            <w:tcW w:w="1395" w:type="dxa"/>
          </w:tcPr>
          <w:p w14:paraId="619266D5" w14:textId="77777777" w:rsidR="002175BE" w:rsidRDefault="002175BE">
            <w:pPr>
              <w:spacing w:line="276" w:lineRule="auto"/>
              <w:jc w:val="center"/>
              <w:rPr>
                <w:lang w:val="en-US"/>
              </w:rPr>
              <w:pPrChange w:id="41159" w:author="phuong vu" w:date="2018-11-23T13:48:00Z">
                <w:pPr>
                  <w:spacing w:line="360" w:lineRule="auto"/>
                  <w:jc w:val="center"/>
                </w:pPr>
              </w:pPrChange>
            </w:pPr>
          </w:p>
        </w:tc>
        <w:tc>
          <w:tcPr>
            <w:tcW w:w="1397" w:type="dxa"/>
          </w:tcPr>
          <w:p w14:paraId="487FD684" w14:textId="77777777" w:rsidR="002175BE" w:rsidRDefault="002175BE">
            <w:pPr>
              <w:spacing w:line="276" w:lineRule="auto"/>
              <w:jc w:val="center"/>
              <w:rPr>
                <w:lang w:val="en-US"/>
              </w:rPr>
              <w:pPrChange w:id="41160" w:author="phuong vu" w:date="2018-11-23T13:48:00Z">
                <w:pPr>
                  <w:spacing w:line="360" w:lineRule="auto"/>
                  <w:jc w:val="center"/>
                </w:pPr>
              </w:pPrChange>
            </w:pPr>
          </w:p>
        </w:tc>
        <w:tc>
          <w:tcPr>
            <w:tcW w:w="1406" w:type="dxa"/>
          </w:tcPr>
          <w:p w14:paraId="6B555753" w14:textId="43BB9FA9" w:rsidR="002175BE" w:rsidRDefault="002175BE">
            <w:pPr>
              <w:keepNext/>
              <w:spacing w:line="276" w:lineRule="auto"/>
              <w:jc w:val="center"/>
              <w:rPr>
                <w:lang w:val="en-US"/>
              </w:rPr>
              <w:pPrChange w:id="41161" w:author="Tran Huan" w:date="2018-11-25T23:55:00Z">
                <w:pPr>
                  <w:jc w:val="center"/>
                </w:pPr>
              </w:pPrChange>
            </w:pPr>
            <w:r>
              <w:rPr>
                <w:lang w:val="en-US"/>
              </w:rPr>
              <w:t>X</w:t>
            </w:r>
          </w:p>
        </w:tc>
      </w:tr>
    </w:tbl>
    <w:p w14:paraId="0D4A2410" w14:textId="5220BDDE" w:rsidR="002175BE" w:rsidRPr="00CD67F8" w:rsidRDefault="00CD67F8" w:rsidP="00F72AE0">
      <w:pPr>
        <w:pStyle w:val="Caption"/>
        <w:rPr>
          <w:i/>
          <w:rPrChange w:id="41162" w:author="Tran Huan" w:date="2018-11-25T23:56:00Z">
            <w:rPr>
              <w:lang w:val="en-US"/>
            </w:rPr>
          </w:rPrChange>
        </w:rPr>
        <w:pPrChange w:id="41163" w:author="Tran Huan" w:date="2018-12-03T02:05:00Z">
          <w:pPr/>
        </w:pPrChange>
      </w:pPr>
      <w:bookmarkStart w:id="41164" w:name="_Toc530993052"/>
      <w:bookmarkStart w:id="41165" w:name="_Toc531584490"/>
      <w:ins w:id="41166" w:author="Tran Huan" w:date="2018-11-25T23:55:00Z">
        <w:r>
          <w:t xml:space="preserve">Bảng </w:t>
        </w:r>
      </w:ins>
      <w:ins w:id="41167" w:author="Tran Huan" w:date="2018-12-03T02:43:00Z">
        <w:r w:rsidR="00867A6B">
          <w:fldChar w:fldCharType="begin"/>
        </w:r>
        <w:r w:rsidR="00867A6B">
          <w:instrText xml:space="preserve"> STYLEREF 1 \s </w:instrText>
        </w:r>
      </w:ins>
      <w:r w:rsidR="00867A6B">
        <w:fldChar w:fldCharType="separate"/>
      </w:r>
      <w:r w:rsidR="00867A6B">
        <w:rPr>
          <w:noProof/>
        </w:rPr>
        <w:t>3</w:t>
      </w:r>
      <w:ins w:id="41168"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1169" w:author="Tran Huan" w:date="2018-12-03T02:43:00Z">
        <w:r w:rsidR="00867A6B">
          <w:rPr>
            <w:noProof/>
          </w:rPr>
          <w:t>3</w:t>
        </w:r>
        <w:r w:rsidR="00867A6B">
          <w:fldChar w:fldCharType="end"/>
        </w:r>
      </w:ins>
      <w:ins w:id="41170" w:author="Tran Huan" w:date="2018-11-25T23:55:00Z">
        <w:r w:rsidRPr="00CD67F8">
          <w:rPr>
            <w:rPrChange w:id="41171" w:author="Tran Huan" w:date="2018-11-25T23:56:00Z">
              <w:rPr>
                <w:lang w:val="en-US"/>
              </w:rPr>
            </w:rPrChange>
          </w:rPr>
          <w:t xml:space="preserve"> </w:t>
        </w:r>
        <w:r w:rsidRPr="008F40CD">
          <w:rPr>
            <w:i/>
          </w:rPr>
          <w:t xml:space="preserve">Bảng </w:t>
        </w:r>
      </w:ins>
      <w:ins w:id="41172" w:author="Tran Huan" w:date="2018-11-25T23:58:00Z">
        <w:r w:rsidRPr="00CD67F8">
          <w:rPr>
            <w:i/>
            <w:rPrChange w:id="41173" w:author="Tran Huan" w:date="2018-11-25T23:59:00Z">
              <w:rPr>
                <w:i/>
                <w:lang w:val="en-US"/>
              </w:rPr>
            </w:rPrChange>
          </w:rPr>
          <w:t>dữ liệu sử dụng</w:t>
        </w:r>
      </w:ins>
      <w:ins w:id="41174" w:author="Tran Huan" w:date="2018-11-25T23:55:00Z">
        <w:r w:rsidRPr="008F40CD">
          <w:rPr>
            <w:i/>
          </w:rPr>
          <w:t xml:space="preserve"> tạo đơn hàng</w:t>
        </w:r>
      </w:ins>
      <w:bookmarkEnd w:id="41164"/>
      <w:bookmarkEnd w:id="41165"/>
    </w:p>
    <w:p w14:paraId="36F8F4B7" w14:textId="6A477FF1" w:rsidR="008E15BC" w:rsidRDefault="008E15BC" w:rsidP="00870304">
      <w:pPr>
        <w:pStyle w:val="Heading5"/>
        <w:numPr>
          <w:ilvl w:val="0"/>
          <w:numId w:val="0"/>
        </w:numPr>
        <w:spacing w:line="276" w:lineRule="auto"/>
        <w:ind w:left="1008" w:hanging="1008"/>
        <w:rPr>
          <w:ins w:id="41175" w:author="Tran Huan" w:date="2018-11-26T00:26:00Z"/>
          <w:lang w:val="en-US"/>
        </w:rPr>
        <w:pPrChange w:id="41176" w:author="Tran Huan" w:date="2018-12-03T01:33:00Z">
          <w:pPr>
            <w:pStyle w:val="Heading5"/>
          </w:pPr>
        </w:pPrChange>
      </w:pPr>
      <w:r>
        <w:rPr>
          <w:lang w:val="en-US"/>
        </w:rPr>
        <w:t>Cách xử lí</w:t>
      </w:r>
    </w:p>
    <w:p w14:paraId="64DE987E" w14:textId="77777777" w:rsidR="00D651A1" w:rsidRDefault="00D651A1">
      <w:pPr>
        <w:keepNext/>
        <w:jc w:val="center"/>
        <w:rPr>
          <w:ins w:id="41177" w:author="Tran Huan" w:date="2018-11-26T00:28:00Z"/>
        </w:rPr>
        <w:pPrChange w:id="41178" w:author="Tran Huan" w:date="2018-11-26T13:34:00Z">
          <w:pPr/>
        </w:pPrChange>
      </w:pPr>
      <w:ins w:id="41179" w:author="Tran Huan" w:date="2018-11-26T00:28:00Z">
        <w:r>
          <w:rPr>
            <w:noProof/>
            <w:lang w:val="en-US"/>
          </w:rPr>
          <w:drawing>
            <wp:inline distT="0" distB="0" distL="0" distR="0" wp14:anchorId="5508F32F" wp14:editId="6F310CC0">
              <wp:extent cx="3169452" cy="72785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ethongtinhtienAnroid.png"/>
                      <pic:cNvPicPr/>
                    </pic:nvPicPr>
                    <pic:blipFill>
                      <a:blip r:embed="rId103">
                        <a:extLst>
                          <a:ext uri="{28A0092B-C50C-407E-A947-70E740481C1C}">
                            <a14:useLocalDpi xmlns:a14="http://schemas.microsoft.com/office/drawing/2010/main" val="0"/>
                          </a:ext>
                        </a:extLst>
                      </a:blip>
                      <a:stretch>
                        <a:fillRect/>
                      </a:stretch>
                    </pic:blipFill>
                    <pic:spPr>
                      <a:xfrm>
                        <a:off x="0" y="0"/>
                        <a:ext cx="3169452" cy="7278590"/>
                      </a:xfrm>
                      <a:prstGeom prst="rect">
                        <a:avLst/>
                      </a:prstGeom>
                    </pic:spPr>
                  </pic:pic>
                </a:graphicData>
              </a:graphic>
            </wp:inline>
          </w:drawing>
        </w:r>
      </w:ins>
    </w:p>
    <w:p w14:paraId="54043391" w14:textId="2EE1F742" w:rsidR="00D651A1" w:rsidRDefault="00D651A1" w:rsidP="00F72AE0">
      <w:pPr>
        <w:pStyle w:val="Caption"/>
        <w:rPr>
          <w:ins w:id="41180" w:author="Tran Huan" w:date="2018-11-26T01:08:00Z"/>
          <w:i/>
        </w:rPr>
        <w:pPrChange w:id="41181" w:author="Tran Huan" w:date="2018-12-03T02:05:00Z">
          <w:pPr>
            <w:pStyle w:val="Heading5"/>
          </w:pPr>
        </w:pPrChange>
      </w:pPr>
      <w:bookmarkStart w:id="41182" w:name="_Toc531584467"/>
      <w:ins w:id="41183" w:author="Tran Huan" w:date="2018-11-26T00:28:00Z">
        <w:r>
          <w:t xml:space="preserve">Hình </w:t>
        </w:r>
      </w:ins>
      <w:ins w:id="41184" w:author="Tran Huan" w:date="2018-12-03T02:05:00Z">
        <w:r w:rsidR="00F72AE0">
          <w:fldChar w:fldCharType="begin"/>
        </w:r>
        <w:r w:rsidR="00F72AE0">
          <w:instrText xml:space="preserve"> STYLEREF 1 \s </w:instrText>
        </w:r>
      </w:ins>
      <w:r w:rsidR="00F72AE0">
        <w:fldChar w:fldCharType="separate"/>
      </w:r>
      <w:r w:rsidR="00F72AE0">
        <w:rPr>
          <w:noProof/>
        </w:rPr>
        <w:t>3</w:t>
      </w:r>
      <w:ins w:id="41185"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41186" w:author="Tran Huan" w:date="2018-12-03T02:05:00Z">
        <w:r w:rsidR="00F72AE0">
          <w:rPr>
            <w:noProof/>
          </w:rPr>
          <w:t>7</w:t>
        </w:r>
        <w:r w:rsidR="00F72AE0">
          <w:fldChar w:fldCharType="end"/>
        </w:r>
      </w:ins>
      <w:ins w:id="41187" w:author="Tran Huan" w:date="2018-11-26T00:28:00Z">
        <w:r w:rsidRPr="00D651A1">
          <w:rPr>
            <w:rPrChange w:id="41188" w:author="Tran Huan" w:date="2018-11-26T00:28:00Z">
              <w:rPr>
                <w:lang w:val="en-US"/>
              </w:rPr>
            </w:rPrChange>
          </w:rPr>
          <w:t xml:space="preserve"> </w:t>
        </w:r>
        <w:r w:rsidRPr="00D651A1">
          <w:rPr>
            <w:i/>
            <w:rPrChange w:id="41189" w:author="Tran Huan" w:date="2018-11-26T00:28:00Z">
              <w:rPr>
                <w:i/>
                <w:lang w:val="en-US"/>
              </w:rPr>
            </w:rPrChange>
          </w:rPr>
          <w:t>Sơ đồ xử lý t</w:t>
        </w:r>
        <w:r w:rsidRPr="00EA3AB6">
          <w:rPr>
            <w:i/>
          </w:rPr>
          <w:t>ạ</w:t>
        </w:r>
        <w:r>
          <w:rPr>
            <w:i/>
            <w:rPrChange w:id="41190" w:author="Tran Huan" w:date="2018-11-26T00:28:00Z">
              <w:rPr>
                <w:i/>
              </w:rPr>
            </w:rPrChange>
          </w:rPr>
          <w:t>o</w:t>
        </w:r>
        <w:r w:rsidRPr="00D651A1">
          <w:rPr>
            <w:i/>
            <w:rPrChange w:id="41191" w:author="Tran Huan" w:date="2018-11-26T00:28:00Z">
              <w:rPr>
                <w:i/>
                <w:lang w:val="en-US"/>
              </w:rPr>
            </w:rPrChange>
          </w:rPr>
          <w:t xml:space="preserve"> </w:t>
        </w:r>
        <w:r w:rsidRPr="00EA3AB6">
          <w:rPr>
            <w:i/>
          </w:rPr>
          <w:t>đơ</w:t>
        </w:r>
        <w:r w:rsidRPr="00D651A1">
          <w:rPr>
            <w:i/>
            <w:rPrChange w:id="41192" w:author="Tran Huan" w:date="2018-11-26T00:28:00Z">
              <w:rPr>
                <w:i/>
                <w:lang w:val="en-US"/>
              </w:rPr>
            </w:rPrChange>
          </w:rPr>
          <w:t>n h</w:t>
        </w:r>
        <w:r w:rsidRPr="00EA3AB6">
          <w:rPr>
            <w:i/>
          </w:rPr>
          <w:t>àng</w:t>
        </w:r>
      </w:ins>
      <w:bookmarkEnd w:id="41182"/>
    </w:p>
    <w:p w14:paraId="28264B71" w14:textId="3A6B4565" w:rsidR="00C024D2" w:rsidRPr="005A0EBE" w:rsidRDefault="00446D2C" w:rsidP="005A0EBE">
      <w:pPr>
        <w:pStyle w:val="Heading3"/>
        <w:rPr>
          <w:ins w:id="41193" w:author="Tran Huan" w:date="2018-11-26T01:08:00Z"/>
          <w:lang w:val="vi-VN"/>
          <w:rPrChange w:id="41194" w:author="Tran Huan" w:date="2018-12-03T03:00:00Z">
            <w:rPr>
              <w:ins w:id="41195" w:author="Tran Huan" w:date="2018-11-26T01:08:00Z"/>
              <w:lang w:val="en-US"/>
            </w:rPr>
          </w:rPrChange>
        </w:rPr>
        <w:pPrChange w:id="41196" w:author="Tran Huan" w:date="2018-12-03T02:56:00Z">
          <w:pPr>
            <w:pStyle w:val="Heading5"/>
          </w:pPr>
        </w:pPrChange>
      </w:pPr>
      <w:bookmarkStart w:id="41197" w:name="_Toc531584015"/>
      <w:ins w:id="41198" w:author="Tran Huan" w:date="2018-11-26T12:07:00Z">
        <w:r w:rsidRPr="005A0EBE">
          <w:rPr>
            <w:lang w:val="vi-VN"/>
            <w:rPrChange w:id="41199" w:author="Tran Huan" w:date="2018-12-03T03:00:00Z">
              <w:rPr>
                <w:iCs/>
                <w:lang w:val="en-US"/>
              </w:rPr>
            </w:rPrChange>
          </w:rPr>
          <w:t xml:space="preserve">Xem và </w:t>
        </w:r>
      </w:ins>
      <w:ins w:id="41200" w:author="Tran Huan" w:date="2018-11-26T01:08:00Z">
        <w:r w:rsidR="00C024D2" w:rsidRPr="005A0EBE">
          <w:rPr>
            <w:lang w:val="vi-VN"/>
            <w:rPrChange w:id="41201" w:author="Tran Huan" w:date="2018-12-03T03:00:00Z">
              <w:rPr>
                <w:iCs/>
                <w:lang w:val="en-US"/>
              </w:rPr>
            </w:rPrChange>
          </w:rPr>
          <w:t>Cập nhật đơn hàng</w:t>
        </w:r>
        <w:bookmarkEnd w:id="41197"/>
      </w:ins>
    </w:p>
    <w:p w14:paraId="01848367" w14:textId="52021CBB" w:rsidR="00C024D2" w:rsidRPr="00870304" w:rsidRDefault="00C024D2" w:rsidP="00870304">
      <w:pPr>
        <w:pStyle w:val="Heading5"/>
        <w:numPr>
          <w:ilvl w:val="0"/>
          <w:numId w:val="0"/>
        </w:numPr>
        <w:ind w:left="1008" w:hanging="1008"/>
        <w:rPr>
          <w:ins w:id="41202" w:author="Tran Huan" w:date="2018-11-26T01:09:00Z"/>
          <w:rPrChange w:id="41203" w:author="Tran Huan" w:date="2018-12-03T01:41:00Z">
            <w:rPr>
              <w:ins w:id="41204" w:author="Tran Huan" w:date="2018-11-26T01:09:00Z"/>
              <w:lang w:val="en-US"/>
            </w:rPr>
          </w:rPrChange>
        </w:rPr>
        <w:pPrChange w:id="41205" w:author="Tran Huan" w:date="2018-12-03T01:34:00Z">
          <w:pPr>
            <w:pStyle w:val="Heading5"/>
          </w:pPr>
        </w:pPrChange>
      </w:pPr>
      <w:ins w:id="41206" w:author="Tran Huan" w:date="2018-11-26T01:08:00Z">
        <w:r w:rsidRPr="00870304">
          <w:rPr>
            <w:rPrChange w:id="41207" w:author="Tran Huan" w:date="2018-12-03T01:41:00Z">
              <w:rPr>
                <w:lang w:val="en-US"/>
              </w:rPr>
            </w:rPrChange>
          </w:rPr>
          <w:t>Mục đích</w:t>
        </w:r>
      </w:ins>
    </w:p>
    <w:p w14:paraId="36152373" w14:textId="71682438" w:rsidR="00C024D2" w:rsidRPr="00870304" w:rsidRDefault="00C024D2">
      <w:pPr>
        <w:ind w:left="720"/>
        <w:rPr>
          <w:ins w:id="41208" w:author="Tran Huan" w:date="2018-11-26T01:09:00Z"/>
          <w:rPrChange w:id="41209" w:author="Tran Huan" w:date="2018-12-03T01:41:00Z">
            <w:rPr>
              <w:ins w:id="41210" w:author="Tran Huan" w:date="2018-11-26T01:09:00Z"/>
              <w:lang w:val="en-US"/>
            </w:rPr>
          </w:rPrChange>
        </w:rPr>
        <w:pPrChange w:id="41211" w:author="Tran Huan" w:date="2018-11-26T01:09:00Z">
          <w:pPr>
            <w:pStyle w:val="Heading5"/>
          </w:pPr>
        </w:pPrChange>
      </w:pPr>
      <w:ins w:id="41212" w:author="Tran Huan" w:date="2018-11-26T01:09:00Z">
        <w:r w:rsidRPr="00870304">
          <w:rPr>
            <w:rPrChange w:id="41213" w:author="Tran Huan" w:date="2018-12-03T01:41:00Z">
              <w:rPr>
                <w:lang w:val="en-US"/>
              </w:rPr>
            </w:rPrChange>
          </w:rPr>
          <w:t>Giúp cho khách hàng chỉnh sửa đơn hàng mà họ đã tạo.</w:t>
        </w:r>
      </w:ins>
    </w:p>
    <w:p w14:paraId="4342740D" w14:textId="153120D0" w:rsidR="00C024D2" w:rsidRDefault="00C024D2" w:rsidP="00870304">
      <w:pPr>
        <w:pStyle w:val="Heading5"/>
        <w:numPr>
          <w:ilvl w:val="0"/>
          <w:numId w:val="0"/>
        </w:numPr>
        <w:ind w:left="1008" w:hanging="1008"/>
        <w:rPr>
          <w:ins w:id="41214" w:author="Tran Huan" w:date="2018-11-26T01:09:00Z"/>
          <w:lang w:val="en-US"/>
        </w:rPr>
        <w:pPrChange w:id="41215" w:author="Tran Huan" w:date="2018-12-03T01:34:00Z">
          <w:pPr>
            <w:pStyle w:val="Heading5"/>
          </w:pPr>
        </w:pPrChange>
      </w:pPr>
      <w:ins w:id="41216" w:author="Tran Huan" w:date="2018-11-26T01:09:00Z">
        <w:r>
          <w:rPr>
            <w:lang w:val="en-US"/>
          </w:rPr>
          <w:t>Giao diện</w:t>
        </w:r>
      </w:ins>
    </w:p>
    <w:p w14:paraId="18C48C74" w14:textId="5BFFD5F7" w:rsidR="00C024D2" w:rsidRPr="00EA3AB6" w:rsidRDefault="00C024D2">
      <w:pPr>
        <w:rPr>
          <w:ins w:id="41217" w:author="phuong vu" w:date="2018-11-23T08:46:00Z"/>
          <w:lang w:val="en-US"/>
        </w:rPr>
        <w:pPrChange w:id="41218" w:author="Tran Huan" w:date="2018-11-26T01:09:00Z">
          <w:pPr>
            <w:pStyle w:val="Heading5"/>
          </w:pPr>
        </w:pPrChange>
      </w:pPr>
      <w:ins w:id="41219" w:author="Tran Huan" w:date="2018-11-26T01:15:00Z">
        <w:r>
          <w:rPr>
            <w:noProof/>
            <w:lang w:val="en-US"/>
          </w:rPr>
          <mc:AlternateContent>
            <mc:Choice Requires="wps">
              <w:drawing>
                <wp:anchor distT="0" distB="0" distL="114300" distR="114300" simplePos="0" relativeHeight="251668480" behindDoc="0" locked="0" layoutInCell="1" allowOverlap="1" wp14:anchorId="00C045B1" wp14:editId="02B80A5E">
                  <wp:simplePos x="0" y="0"/>
                  <wp:positionH relativeFrom="column">
                    <wp:posOffset>989965</wp:posOffset>
                  </wp:positionH>
                  <wp:positionV relativeFrom="paragraph">
                    <wp:posOffset>3961130</wp:posOffset>
                  </wp:positionV>
                  <wp:extent cx="359981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064E555" w14:textId="013A5A79" w:rsidR="00926A45" w:rsidRPr="00C024D2" w:rsidRDefault="00926A45" w:rsidP="00F72AE0">
                              <w:pPr>
                                <w:pStyle w:val="Caption"/>
                                <w:rPr>
                                  <w:i/>
                                  <w:noProof/>
                                  <w:lang w:val="en-US"/>
                                  <w:rPrChange w:id="41220" w:author="Tran Huan" w:date="2018-11-26T01:15:00Z">
                                    <w:rPr>
                                      <w:noProof/>
                                    </w:rPr>
                                  </w:rPrChange>
                                </w:rPr>
                                <w:pPrChange w:id="41221" w:author="Tran Huan" w:date="2018-12-03T02:05:00Z">
                                  <w:pPr/>
                                </w:pPrChange>
                              </w:pPr>
                              <w:bookmarkStart w:id="41222" w:name="_Toc531584468"/>
                              <w:ins w:id="41223" w:author="Tran Huan" w:date="2018-11-26T01:15:00Z">
                                <w:r>
                                  <w:t xml:space="preserve">Hình </w:t>
                                </w:r>
                              </w:ins>
                              <w:ins w:id="41224" w:author="Tran Huan" w:date="2018-12-03T02:05:00Z">
                                <w:r>
                                  <w:fldChar w:fldCharType="begin"/>
                                </w:r>
                                <w:r>
                                  <w:instrText xml:space="preserve"> STYLEREF 1 \s </w:instrText>
                                </w:r>
                              </w:ins>
                              <w:r>
                                <w:fldChar w:fldCharType="separate"/>
                              </w:r>
                              <w:r>
                                <w:rPr>
                                  <w:noProof/>
                                </w:rPr>
                                <w:t>3</w:t>
                              </w:r>
                              <w:ins w:id="41225" w:author="Tran Huan" w:date="2018-12-03T02:05:00Z">
                                <w:r>
                                  <w:fldChar w:fldCharType="end"/>
                                </w:r>
                                <w:r>
                                  <w:t>.</w:t>
                                </w:r>
                                <w:r>
                                  <w:fldChar w:fldCharType="begin"/>
                                </w:r>
                                <w:r>
                                  <w:instrText xml:space="preserve"> SEQ Hình \* ARABIC \s 1 </w:instrText>
                                </w:r>
                              </w:ins>
                              <w:r>
                                <w:fldChar w:fldCharType="separate"/>
                              </w:r>
                              <w:ins w:id="41226" w:author="Tran Huan" w:date="2018-12-03T02:05:00Z">
                                <w:r>
                                  <w:rPr>
                                    <w:noProof/>
                                  </w:rPr>
                                  <w:t>8</w:t>
                                </w:r>
                                <w:r>
                                  <w:fldChar w:fldCharType="end"/>
                                </w:r>
                              </w:ins>
                              <w:ins w:id="41227" w:author="Tran Huan" w:date="2018-11-26T01:15:00Z">
                                <w:r>
                                  <w:rPr>
                                    <w:lang w:val="en-US"/>
                                  </w:rPr>
                                  <w:t xml:space="preserve"> </w:t>
                                </w:r>
                                <w:r>
                                  <w:rPr>
                                    <w:i/>
                                    <w:lang w:val="en-US"/>
                                  </w:rPr>
                                  <w:t xml:space="preserve">Giao diện </w:t>
                                </w:r>
                              </w:ins>
                              <w:ins w:id="41228" w:author="Tran Huan" w:date="2018-11-26T12:07:00Z">
                                <w:r>
                                  <w:rPr>
                                    <w:i/>
                                    <w:lang w:val="en-US"/>
                                  </w:rPr>
                                  <w:t xml:space="preserve">Xem và </w:t>
                                </w:r>
                              </w:ins>
                              <w:ins w:id="41229" w:author="Tran Huan" w:date="2018-11-26T01:15:00Z">
                                <w:r>
                                  <w:rPr>
                                    <w:i/>
                                    <w:lang w:val="en-US"/>
                                  </w:rPr>
                                  <w:t>cập nhập đ</w:t>
                                </w:r>
                              </w:ins>
                              <w:ins w:id="41230" w:author="Tran Huan" w:date="2018-11-26T01:16:00Z">
                                <w:r>
                                  <w:rPr>
                                    <w:i/>
                                    <w:lang w:val="en-US"/>
                                  </w:rPr>
                                  <w:t>ơn hàng</w:t>
                                </w:r>
                              </w:ins>
                              <w:bookmarkEnd w:id="41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045B1" id="Text Box 116" o:spid="_x0000_s1029" type="#_x0000_t202" style="position:absolute;left:0;text-align:left;margin-left:77.95pt;margin-top:311.9pt;width:283.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" stroked="f">
                  <v:textbox style="mso-fit-shape-to-text:t" inset="0,0,0,0">
                    <w:txbxContent>
                      <w:p w14:paraId="7064E555" w14:textId="013A5A79" w:rsidR="00926A45" w:rsidRPr="00C024D2" w:rsidRDefault="00926A45" w:rsidP="00F72AE0">
                        <w:pPr>
                          <w:pStyle w:val="Caption"/>
                          <w:rPr>
                            <w:i/>
                            <w:noProof/>
                            <w:lang w:val="en-US"/>
                            <w:rPrChange w:id="41231" w:author="Tran Huan" w:date="2018-11-26T01:15:00Z">
                              <w:rPr>
                                <w:noProof/>
                              </w:rPr>
                            </w:rPrChange>
                          </w:rPr>
                          <w:pPrChange w:id="41232" w:author="Tran Huan" w:date="2018-12-03T02:05:00Z">
                            <w:pPr/>
                          </w:pPrChange>
                        </w:pPr>
                        <w:bookmarkStart w:id="41233" w:name="_Toc531584468"/>
                        <w:ins w:id="41234" w:author="Tran Huan" w:date="2018-11-26T01:15:00Z">
                          <w:r>
                            <w:t xml:space="preserve">Hình </w:t>
                          </w:r>
                        </w:ins>
                        <w:ins w:id="41235" w:author="Tran Huan" w:date="2018-12-03T02:05:00Z">
                          <w:r>
                            <w:fldChar w:fldCharType="begin"/>
                          </w:r>
                          <w:r>
                            <w:instrText xml:space="preserve"> STYLEREF 1 \s </w:instrText>
                          </w:r>
                        </w:ins>
                        <w:r>
                          <w:fldChar w:fldCharType="separate"/>
                        </w:r>
                        <w:r>
                          <w:rPr>
                            <w:noProof/>
                          </w:rPr>
                          <w:t>3</w:t>
                        </w:r>
                        <w:ins w:id="41236" w:author="Tran Huan" w:date="2018-12-03T02:05:00Z">
                          <w:r>
                            <w:fldChar w:fldCharType="end"/>
                          </w:r>
                          <w:r>
                            <w:t>.</w:t>
                          </w:r>
                          <w:r>
                            <w:fldChar w:fldCharType="begin"/>
                          </w:r>
                          <w:r>
                            <w:instrText xml:space="preserve"> SEQ Hình \* ARABIC \s 1 </w:instrText>
                          </w:r>
                        </w:ins>
                        <w:r>
                          <w:fldChar w:fldCharType="separate"/>
                        </w:r>
                        <w:ins w:id="41237" w:author="Tran Huan" w:date="2018-12-03T02:05:00Z">
                          <w:r>
                            <w:rPr>
                              <w:noProof/>
                            </w:rPr>
                            <w:t>8</w:t>
                          </w:r>
                          <w:r>
                            <w:fldChar w:fldCharType="end"/>
                          </w:r>
                        </w:ins>
                        <w:ins w:id="41238" w:author="Tran Huan" w:date="2018-11-26T01:15:00Z">
                          <w:r>
                            <w:rPr>
                              <w:lang w:val="en-US"/>
                            </w:rPr>
                            <w:t xml:space="preserve"> </w:t>
                          </w:r>
                          <w:r>
                            <w:rPr>
                              <w:i/>
                              <w:lang w:val="en-US"/>
                            </w:rPr>
                            <w:t xml:space="preserve">Giao diện </w:t>
                          </w:r>
                        </w:ins>
                        <w:ins w:id="41239" w:author="Tran Huan" w:date="2018-11-26T12:07:00Z">
                          <w:r>
                            <w:rPr>
                              <w:i/>
                              <w:lang w:val="en-US"/>
                            </w:rPr>
                            <w:t xml:space="preserve">Xem và </w:t>
                          </w:r>
                        </w:ins>
                        <w:ins w:id="41240" w:author="Tran Huan" w:date="2018-11-26T01:15:00Z">
                          <w:r>
                            <w:rPr>
                              <w:i/>
                              <w:lang w:val="en-US"/>
                            </w:rPr>
                            <w:t>cập nhập đ</w:t>
                          </w:r>
                        </w:ins>
                        <w:ins w:id="41241" w:author="Tran Huan" w:date="2018-11-26T01:16:00Z">
                          <w:r>
                            <w:rPr>
                              <w:i/>
                              <w:lang w:val="en-US"/>
                            </w:rPr>
                            <w:t>ơn hàng</w:t>
                          </w:r>
                        </w:ins>
                        <w:bookmarkEnd w:id="41233"/>
                      </w:p>
                    </w:txbxContent>
                  </v:textbox>
                  <w10:wrap type="topAndBottom"/>
                </v:shape>
              </w:pict>
            </mc:Fallback>
          </mc:AlternateContent>
        </w:r>
        <w:r>
          <w:rPr>
            <w:noProof/>
            <w:lang w:val="en-US"/>
          </w:rPr>
          <mc:AlternateContent>
            <mc:Choice Requires="wpg">
              <w:drawing>
                <wp:anchor distT="0" distB="0" distL="114300" distR="114300" simplePos="0" relativeHeight="251667456" behindDoc="1" locked="0" layoutInCell="1" allowOverlap="1" wp14:anchorId="4F9B9F5E" wp14:editId="60A6EF46">
                  <wp:simplePos x="0" y="0"/>
                  <wp:positionH relativeFrom="margin">
                    <wp:align>center</wp:align>
                  </wp:positionH>
                  <wp:positionV relativeFrom="paragraph">
                    <wp:posOffset>304165</wp:posOffset>
                  </wp:positionV>
                  <wp:extent cx="3599815" cy="3599815"/>
                  <wp:effectExtent l="0" t="0" r="635" b="635"/>
                  <wp:wrapTopAndBottom/>
                  <wp:docPr id="113" name="Group 113"/>
                  <wp:cNvGraphicFramePr/>
                  <a:graphic xmlns:a="http://schemas.openxmlformats.org/drawingml/2006/main">
                    <a:graphicData uri="http://schemas.microsoft.com/office/word/2010/wordprocessingGroup">
                      <wpg:wgp>
                        <wpg:cNvGrpSpPr/>
                        <wpg:grpSpPr>
                          <a:xfrm>
                            <a:off x="0" y="0"/>
                            <a:ext cx="3599815" cy="3599815"/>
                            <a:chOff x="0" y="0"/>
                            <a:chExt cx="3599815" cy="3599815"/>
                          </a:xfrm>
                        </wpg:grpSpPr>
                        <pic:pic xmlns:pic="http://schemas.openxmlformats.org/drawingml/2006/picture">
                          <pic:nvPicPr>
                            <pic:cNvPr id="114" name="Picture 114"/>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99590" cy="3599815"/>
                            </a:xfrm>
                            <a:prstGeom prst="rect">
                              <a:avLst/>
                            </a:prstGeom>
                          </pic:spPr>
                        </pic:pic>
                        <pic:pic xmlns:pic="http://schemas.openxmlformats.org/drawingml/2006/picture">
                          <pic:nvPicPr>
                            <pic:cNvPr id="115" name="Picture 115"/>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1800225" y="0"/>
                              <a:ext cx="1799590" cy="3599815"/>
                            </a:xfrm>
                            <a:prstGeom prst="rect">
                              <a:avLst/>
                            </a:prstGeom>
                          </pic:spPr>
                        </pic:pic>
                      </wpg:wgp>
                    </a:graphicData>
                  </a:graphic>
                </wp:anchor>
              </w:drawing>
            </mc:Choice>
            <mc:Fallback>
              <w:pict>
                <v:group w14:anchorId="252D326C" id="Group 113" o:spid="_x0000_s1026" style="position:absolute;margin-left:0;margin-top:23.95pt;width:283.45pt;height:283.45pt;z-index:-251618304;mso-position-horizontal:center;mso-position-horizontal-relative:margin" coordsize="35998,35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">
                  <v:shape id="Picture 114" o:spid="_x0000_s1027" type="#_x0000_t75" style="position:absolute;width:179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">
                    <v:imagedata r:id="rId106" o:title=""/>
                    <v:path arrowok="t"/>
                  </v:shape>
                  <v:shape id="Picture 115" o:spid="_x0000_s1028" type="#_x0000_t75" style="position:absolute;left:18002;width:179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">
                    <v:imagedata r:id="rId107" o:title=""/>
                    <v:path arrowok="t"/>
                  </v:shape>
                  <w10:wrap type="topAndBottom" anchorx="margin"/>
                </v:group>
              </w:pict>
            </mc:Fallback>
          </mc:AlternateContent>
        </w:r>
      </w:ins>
    </w:p>
    <w:p w14:paraId="5BB91073" w14:textId="1B638DB2" w:rsidR="00A57F49" w:rsidRPr="00D651A1" w:rsidDel="004A3D10" w:rsidRDefault="00A57F49">
      <w:pPr>
        <w:pStyle w:val="Heading4"/>
        <w:spacing w:line="276" w:lineRule="auto"/>
        <w:rPr>
          <w:ins w:id="41242" w:author="phuong vu" w:date="2018-11-23T08:46:00Z"/>
          <w:del w:id="41243" w:author="Tran Huan" w:date="2018-11-25T23:21:00Z"/>
          <w:rPrChange w:id="41244" w:author="Tran Huan" w:date="2018-11-26T00:28:00Z">
            <w:rPr>
              <w:ins w:id="41245" w:author="phuong vu" w:date="2018-11-23T08:46:00Z"/>
              <w:del w:id="41246" w:author="Tran Huan" w:date="2018-11-25T23:21:00Z"/>
              <w:lang w:val="en-US"/>
            </w:rPr>
          </w:rPrChange>
        </w:rPr>
        <w:pPrChange w:id="41247" w:author="phuong vu" w:date="2018-11-23T13:48:00Z">
          <w:pPr>
            <w:pStyle w:val="Heading4"/>
          </w:pPr>
        </w:pPrChange>
      </w:pPr>
      <w:ins w:id="41248" w:author="phuong vu" w:date="2018-11-23T08:46:00Z">
        <w:del w:id="41249" w:author="Tran Huan" w:date="2018-11-25T23:21:00Z">
          <w:r w:rsidRPr="00D651A1" w:rsidDel="004A3D10">
            <w:rPr>
              <w:rPrChange w:id="41250" w:author="Tran Huan" w:date="2018-11-26T00:28:00Z">
                <w:rPr>
                  <w:lang w:val="en-US"/>
                </w:rPr>
              </w:rPrChange>
            </w:rPr>
            <w:delText>Cập nhật đơn hàng</w:delText>
          </w:r>
        </w:del>
      </w:ins>
    </w:p>
    <w:p w14:paraId="64633B84" w14:textId="5141ABFE" w:rsidR="00A57F49" w:rsidRPr="00D651A1" w:rsidDel="004A3D10" w:rsidRDefault="00A57F49">
      <w:pPr>
        <w:pStyle w:val="Heading5"/>
        <w:spacing w:line="276" w:lineRule="auto"/>
        <w:rPr>
          <w:ins w:id="41251" w:author="phuong vu" w:date="2018-11-23T09:34:00Z"/>
          <w:del w:id="41252" w:author="Tran Huan" w:date="2018-11-25T23:21:00Z"/>
          <w:rPrChange w:id="41253" w:author="Tran Huan" w:date="2018-11-26T00:28:00Z">
            <w:rPr>
              <w:ins w:id="41254" w:author="phuong vu" w:date="2018-11-23T09:34:00Z"/>
              <w:del w:id="41255" w:author="Tran Huan" w:date="2018-11-25T23:21:00Z"/>
              <w:lang w:val="en-US"/>
            </w:rPr>
          </w:rPrChange>
        </w:rPr>
        <w:pPrChange w:id="41256" w:author="phuong vu" w:date="2018-11-23T13:48:00Z">
          <w:pPr>
            <w:pStyle w:val="Heading5"/>
          </w:pPr>
        </w:pPrChange>
      </w:pPr>
      <w:ins w:id="41257" w:author="phuong vu" w:date="2018-11-23T08:46:00Z">
        <w:del w:id="41258" w:author="Tran Huan" w:date="2018-11-25T23:21:00Z">
          <w:r w:rsidRPr="00D651A1" w:rsidDel="004A3D10">
            <w:rPr>
              <w:rPrChange w:id="41259" w:author="Tran Huan" w:date="2018-11-26T00:28:00Z">
                <w:rPr>
                  <w:lang w:val="en-US"/>
                </w:rPr>
              </w:rPrChange>
            </w:rPr>
            <w:delText>Mục đích</w:delText>
          </w:r>
        </w:del>
      </w:ins>
    </w:p>
    <w:p w14:paraId="5B015B6B" w14:textId="3DEB64E8" w:rsidR="00D005EC" w:rsidRPr="00D651A1" w:rsidDel="004A3D10" w:rsidRDefault="00D005EC">
      <w:pPr>
        <w:spacing w:line="276" w:lineRule="auto"/>
        <w:ind w:firstLine="720"/>
        <w:rPr>
          <w:ins w:id="41260" w:author="phuong vu" w:date="2018-11-23T08:46:00Z"/>
          <w:del w:id="41261" w:author="Tran Huan" w:date="2018-11-25T23:21:00Z"/>
          <w:rPrChange w:id="41262" w:author="Tran Huan" w:date="2018-11-26T00:28:00Z">
            <w:rPr>
              <w:ins w:id="41263" w:author="phuong vu" w:date="2018-11-23T08:46:00Z"/>
              <w:del w:id="41264" w:author="Tran Huan" w:date="2018-11-25T23:21:00Z"/>
              <w:lang w:val="en-US"/>
            </w:rPr>
          </w:rPrChange>
        </w:rPr>
        <w:pPrChange w:id="41265" w:author="phuong vu" w:date="2018-11-23T13:48:00Z">
          <w:pPr>
            <w:pStyle w:val="Heading5"/>
          </w:pPr>
        </w:pPrChange>
      </w:pPr>
      <w:ins w:id="41266" w:author="phuong vu" w:date="2018-11-23T09:34:00Z">
        <w:del w:id="41267" w:author="Tran Huan" w:date="2018-11-25T23:21:00Z">
          <w:r w:rsidRPr="00D651A1" w:rsidDel="004A3D10">
            <w:rPr>
              <w:rPrChange w:id="41268" w:author="Tran Huan" w:date="2018-11-26T00:28:00Z">
                <w:rPr>
                  <w:lang w:val="en-US"/>
                </w:rPr>
              </w:rPrChange>
            </w:rPr>
            <w:delText xml:space="preserve">Hỗ trợ khách hàng </w:delText>
          </w:r>
        </w:del>
      </w:ins>
      <w:ins w:id="41269" w:author="phuong vu" w:date="2018-11-23T09:37:00Z">
        <w:del w:id="41270" w:author="Tran Huan" w:date="2018-11-25T23:21:00Z">
          <w:r w:rsidRPr="00D651A1" w:rsidDel="004A3D10">
            <w:rPr>
              <w:rPrChange w:id="41271" w:author="Tran Huan" w:date="2018-11-26T00:28:00Z">
                <w:rPr>
                  <w:lang w:val="en-US"/>
                </w:rPr>
              </w:rPrChange>
            </w:rPr>
            <w:delText>thay đổi thông tin đơn hàng đã đặt khi chưa được phía bên cửa hàng xác nhận.</w:delText>
          </w:r>
        </w:del>
      </w:ins>
      <w:ins w:id="41272" w:author="phuong vu" w:date="2018-11-23T09:42:00Z">
        <w:del w:id="41273" w:author="Tran Huan" w:date="2018-11-25T23:21:00Z">
          <w:r w:rsidR="005D03AE" w:rsidRPr="00D651A1" w:rsidDel="004A3D10">
            <w:rPr>
              <w:rPrChange w:id="41274" w:author="Tran Huan" w:date="2018-11-26T00:28:00Z">
                <w:rPr>
                  <w:lang w:val="en-US"/>
                </w:rPr>
              </w:rPrChange>
            </w:rPr>
            <w:delText xml:space="preserve"> C</w:delText>
          </w:r>
        </w:del>
      </w:ins>
      <w:ins w:id="41275" w:author="phuong vu" w:date="2018-11-23T09:43:00Z">
        <w:del w:id="41276" w:author="Tran Huan" w:date="2018-11-25T23:21:00Z">
          <w:r w:rsidR="005D03AE" w:rsidRPr="00D651A1" w:rsidDel="004A3D10">
            <w:rPr>
              <w:rPrChange w:id="41277" w:author="Tran Huan" w:date="2018-11-26T00:28:00Z">
                <w:rPr>
                  <w:lang w:val="en-US"/>
                </w:rPr>
              </w:rPrChange>
            </w:rPr>
            <w:delText>ũng như, hủy đơn hàng nếu không còn nhu cầu.</w:delText>
          </w:r>
        </w:del>
      </w:ins>
    </w:p>
    <w:p w14:paraId="7BCB2C24" w14:textId="567362AD" w:rsidR="007E73AD" w:rsidRPr="00D651A1" w:rsidDel="004A3D10" w:rsidRDefault="007E73AD">
      <w:pPr>
        <w:pStyle w:val="Heading5"/>
        <w:spacing w:line="276" w:lineRule="auto"/>
        <w:rPr>
          <w:ins w:id="41278" w:author="phuong vu" w:date="2018-11-23T08:46:00Z"/>
          <w:del w:id="41279" w:author="Tran Huan" w:date="2018-11-25T23:21:00Z"/>
          <w:rPrChange w:id="41280" w:author="Tran Huan" w:date="2018-11-26T00:28:00Z">
            <w:rPr>
              <w:ins w:id="41281" w:author="phuong vu" w:date="2018-11-23T08:46:00Z"/>
              <w:del w:id="41282" w:author="Tran Huan" w:date="2018-11-25T23:21:00Z"/>
              <w:lang w:val="en-US"/>
            </w:rPr>
          </w:rPrChange>
        </w:rPr>
        <w:pPrChange w:id="41283" w:author="phuong vu" w:date="2018-11-23T13:48:00Z">
          <w:pPr>
            <w:pStyle w:val="Heading5"/>
          </w:pPr>
        </w:pPrChange>
      </w:pPr>
      <w:ins w:id="41284" w:author="phuong vu" w:date="2018-11-23T08:46:00Z">
        <w:del w:id="41285" w:author="Tran Huan" w:date="2018-11-25T23:21:00Z">
          <w:r w:rsidRPr="00D651A1" w:rsidDel="004A3D10">
            <w:rPr>
              <w:rPrChange w:id="41286" w:author="Tran Huan" w:date="2018-11-26T00:28:00Z">
                <w:rPr>
                  <w:lang w:val="en-US"/>
                </w:rPr>
              </w:rPrChange>
            </w:rPr>
            <w:delText>Giao diện</w:delText>
          </w:r>
        </w:del>
      </w:ins>
    </w:p>
    <w:p w14:paraId="6694EB48" w14:textId="601FDCF7" w:rsidR="007E73AD" w:rsidRPr="00D651A1" w:rsidDel="004A3D10" w:rsidRDefault="007E73AD">
      <w:pPr>
        <w:pStyle w:val="Heading5"/>
        <w:spacing w:line="276" w:lineRule="auto"/>
        <w:rPr>
          <w:ins w:id="41287" w:author="phuong vu" w:date="2018-11-23T09:37:00Z"/>
          <w:del w:id="41288" w:author="Tran Huan" w:date="2018-11-25T23:21:00Z"/>
          <w:rPrChange w:id="41289" w:author="Tran Huan" w:date="2018-11-26T00:28:00Z">
            <w:rPr>
              <w:ins w:id="41290" w:author="phuong vu" w:date="2018-11-23T09:37:00Z"/>
              <w:del w:id="41291" w:author="Tran Huan" w:date="2018-11-25T23:21:00Z"/>
              <w:lang w:val="en-US"/>
            </w:rPr>
          </w:rPrChange>
        </w:rPr>
        <w:pPrChange w:id="41292" w:author="phuong vu" w:date="2018-11-23T13:48:00Z">
          <w:pPr>
            <w:pStyle w:val="Heading5"/>
          </w:pPr>
        </w:pPrChange>
      </w:pPr>
      <w:ins w:id="41293" w:author="phuong vu" w:date="2018-11-23T08:46:00Z">
        <w:del w:id="41294" w:author="Tran Huan" w:date="2018-11-25T23:21:00Z">
          <w:r w:rsidRPr="00D651A1" w:rsidDel="004A3D10">
            <w:rPr>
              <w:rPrChange w:id="41295" w:author="Tran Huan" w:date="2018-11-26T00:28:00Z">
                <w:rPr>
                  <w:lang w:val="en-US"/>
                </w:rPr>
              </w:rPrChange>
            </w:rPr>
            <w:delText>Các thành phần xử lí</w:delText>
          </w:r>
        </w:del>
      </w:ins>
    </w:p>
    <w:tbl>
      <w:tblPr>
        <w:tblStyle w:val="TableGrid"/>
        <w:tblW w:w="0" w:type="auto"/>
        <w:tblLook w:val="04A0" w:firstRow="1" w:lastRow="0" w:firstColumn="1" w:lastColumn="0" w:noHBand="0" w:noVBand="1"/>
      </w:tblPr>
      <w:tblGrid>
        <w:gridCol w:w="805"/>
        <w:gridCol w:w="1980"/>
        <w:gridCol w:w="2970"/>
        <w:gridCol w:w="1266"/>
        <w:gridCol w:w="1756"/>
      </w:tblGrid>
      <w:tr w:rsidR="00D005EC" w:rsidDel="004A3D10" w14:paraId="0432921F" w14:textId="62EB8662" w:rsidTr="005D03AE">
        <w:trPr>
          <w:ins w:id="41296" w:author="phuong vu" w:date="2018-11-23T09:38:00Z"/>
          <w:del w:id="41297" w:author="Tran Huan" w:date="2018-11-25T23:21:00Z"/>
        </w:trPr>
        <w:tc>
          <w:tcPr>
            <w:tcW w:w="805" w:type="dxa"/>
            <w:vAlign w:val="center"/>
          </w:tcPr>
          <w:p w14:paraId="61620BF9" w14:textId="416CE79E" w:rsidR="00D005EC" w:rsidRPr="00D651A1" w:rsidDel="004A3D10" w:rsidRDefault="00D005EC">
            <w:pPr>
              <w:spacing w:line="276" w:lineRule="auto"/>
              <w:jc w:val="center"/>
              <w:rPr>
                <w:ins w:id="41298" w:author="phuong vu" w:date="2018-11-23T09:38:00Z"/>
                <w:del w:id="41299" w:author="Tran Huan" w:date="2018-11-25T23:21:00Z"/>
                <w:b/>
                <w:rPrChange w:id="41300" w:author="Tran Huan" w:date="2018-11-26T00:28:00Z">
                  <w:rPr>
                    <w:ins w:id="41301" w:author="phuong vu" w:date="2018-11-23T09:38:00Z"/>
                    <w:del w:id="41302" w:author="Tran Huan" w:date="2018-11-25T23:21:00Z"/>
                    <w:b/>
                    <w:lang w:val="en-US"/>
                  </w:rPr>
                </w:rPrChange>
              </w:rPr>
              <w:pPrChange w:id="41303" w:author="phuong vu" w:date="2018-11-23T13:48:00Z">
                <w:pPr>
                  <w:spacing w:line="360" w:lineRule="auto"/>
                  <w:jc w:val="center"/>
                </w:pPr>
              </w:pPrChange>
            </w:pPr>
            <w:ins w:id="41304" w:author="phuong vu" w:date="2018-11-23T09:38:00Z">
              <w:del w:id="41305" w:author="Tran Huan" w:date="2018-11-25T23:21:00Z">
                <w:r w:rsidRPr="00D651A1" w:rsidDel="004A3D10">
                  <w:rPr>
                    <w:b/>
                    <w:rPrChange w:id="41306" w:author="Tran Huan" w:date="2018-11-26T00:28:00Z">
                      <w:rPr>
                        <w:b/>
                        <w:lang w:val="en-US"/>
                      </w:rPr>
                    </w:rPrChange>
                  </w:rPr>
                  <w:delText>STT</w:delText>
                </w:r>
              </w:del>
            </w:ins>
          </w:p>
        </w:tc>
        <w:tc>
          <w:tcPr>
            <w:tcW w:w="1980" w:type="dxa"/>
            <w:vAlign w:val="center"/>
          </w:tcPr>
          <w:p w14:paraId="09722A33" w14:textId="0BEAF2C1" w:rsidR="00D005EC" w:rsidRPr="00D651A1" w:rsidDel="004A3D10" w:rsidRDefault="00D005EC">
            <w:pPr>
              <w:spacing w:line="276" w:lineRule="auto"/>
              <w:jc w:val="center"/>
              <w:rPr>
                <w:ins w:id="41307" w:author="phuong vu" w:date="2018-11-23T09:38:00Z"/>
                <w:del w:id="41308" w:author="Tran Huan" w:date="2018-11-25T23:21:00Z"/>
                <w:b/>
                <w:rPrChange w:id="41309" w:author="Tran Huan" w:date="2018-11-26T00:28:00Z">
                  <w:rPr>
                    <w:ins w:id="41310" w:author="phuong vu" w:date="2018-11-23T09:38:00Z"/>
                    <w:del w:id="41311" w:author="Tran Huan" w:date="2018-11-25T23:21:00Z"/>
                    <w:b/>
                    <w:lang w:val="en-US"/>
                  </w:rPr>
                </w:rPrChange>
              </w:rPr>
              <w:pPrChange w:id="41312" w:author="phuong vu" w:date="2018-11-23T13:48:00Z">
                <w:pPr>
                  <w:spacing w:line="360" w:lineRule="auto"/>
                  <w:jc w:val="center"/>
                </w:pPr>
              </w:pPrChange>
            </w:pPr>
            <w:ins w:id="41313" w:author="phuong vu" w:date="2018-11-23T09:38:00Z">
              <w:del w:id="41314" w:author="Tran Huan" w:date="2018-11-25T23:21:00Z">
                <w:r w:rsidRPr="00D651A1" w:rsidDel="004A3D10">
                  <w:rPr>
                    <w:b/>
                    <w:rPrChange w:id="41315" w:author="Tran Huan" w:date="2018-11-26T00:28:00Z">
                      <w:rPr>
                        <w:b/>
                        <w:lang w:val="en-US"/>
                      </w:rPr>
                    </w:rPrChange>
                  </w:rPr>
                  <w:delText>Loại điều khiển</w:delText>
                </w:r>
              </w:del>
            </w:ins>
          </w:p>
        </w:tc>
        <w:tc>
          <w:tcPr>
            <w:tcW w:w="2970" w:type="dxa"/>
            <w:vAlign w:val="center"/>
          </w:tcPr>
          <w:p w14:paraId="7BC998BA" w14:textId="66949FA6" w:rsidR="00D005EC" w:rsidRPr="00D651A1" w:rsidDel="004A3D10" w:rsidRDefault="00D005EC">
            <w:pPr>
              <w:spacing w:line="276" w:lineRule="auto"/>
              <w:jc w:val="center"/>
              <w:rPr>
                <w:ins w:id="41316" w:author="phuong vu" w:date="2018-11-23T09:38:00Z"/>
                <w:del w:id="41317" w:author="Tran Huan" w:date="2018-11-25T23:21:00Z"/>
                <w:b/>
                <w:rPrChange w:id="41318" w:author="Tran Huan" w:date="2018-11-26T00:28:00Z">
                  <w:rPr>
                    <w:ins w:id="41319" w:author="phuong vu" w:date="2018-11-23T09:38:00Z"/>
                    <w:del w:id="41320" w:author="Tran Huan" w:date="2018-11-25T23:21:00Z"/>
                    <w:b/>
                    <w:lang w:val="en-US"/>
                  </w:rPr>
                </w:rPrChange>
              </w:rPr>
              <w:pPrChange w:id="41321" w:author="phuong vu" w:date="2018-11-23T13:48:00Z">
                <w:pPr>
                  <w:spacing w:line="360" w:lineRule="auto"/>
                  <w:jc w:val="center"/>
                </w:pPr>
              </w:pPrChange>
            </w:pPr>
            <w:ins w:id="41322" w:author="phuong vu" w:date="2018-11-23T09:38:00Z">
              <w:del w:id="41323" w:author="Tran Huan" w:date="2018-11-25T23:21:00Z">
                <w:r w:rsidRPr="00D651A1" w:rsidDel="004A3D10">
                  <w:rPr>
                    <w:b/>
                    <w:rPrChange w:id="41324" w:author="Tran Huan" w:date="2018-11-26T00:28:00Z">
                      <w:rPr>
                        <w:b/>
                        <w:lang w:val="en-US"/>
                      </w:rPr>
                    </w:rPrChange>
                  </w:rPr>
                  <w:delText>Nội dung thực hiện</w:delText>
                </w:r>
              </w:del>
            </w:ins>
          </w:p>
        </w:tc>
        <w:tc>
          <w:tcPr>
            <w:tcW w:w="1266" w:type="dxa"/>
            <w:vAlign w:val="center"/>
          </w:tcPr>
          <w:p w14:paraId="7FF50C3B" w14:textId="44E86C22" w:rsidR="00D005EC" w:rsidRPr="00D651A1" w:rsidDel="004A3D10" w:rsidRDefault="00D005EC">
            <w:pPr>
              <w:spacing w:line="276" w:lineRule="auto"/>
              <w:jc w:val="center"/>
              <w:rPr>
                <w:ins w:id="41325" w:author="phuong vu" w:date="2018-11-23T09:38:00Z"/>
                <w:del w:id="41326" w:author="Tran Huan" w:date="2018-11-25T23:21:00Z"/>
                <w:b/>
                <w:rPrChange w:id="41327" w:author="Tran Huan" w:date="2018-11-26T00:28:00Z">
                  <w:rPr>
                    <w:ins w:id="41328" w:author="phuong vu" w:date="2018-11-23T09:38:00Z"/>
                    <w:del w:id="41329" w:author="Tran Huan" w:date="2018-11-25T23:21:00Z"/>
                    <w:b/>
                    <w:lang w:val="en-US"/>
                  </w:rPr>
                </w:rPrChange>
              </w:rPr>
              <w:pPrChange w:id="41330" w:author="phuong vu" w:date="2018-11-23T13:48:00Z">
                <w:pPr>
                  <w:spacing w:line="360" w:lineRule="auto"/>
                  <w:jc w:val="center"/>
                </w:pPr>
              </w:pPrChange>
            </w:pPr>
            <w:ins w:id="41331" w:author="phuong vu" w:date="2018-11-23T09:38:00Z">
              <w:del w:id="41332" w:author="Tran Huan" w:date="2018-11-25T23:21:00Z">
                <w:r w:rsidRPr="00D651A1" w:rsidDel="004A3D10">
                  <w:rPr>
                    <w:b/>
                    <w:rPrChange w:id="41333" w:author="Tran Huan" w:date="2018-11-26T00:28:00Z">
                      <w:rPr>
                        <w:b/>
                        <w:lang w:val="en-US"/>
                      </w:rPr>
                    </w:rPrChange>
                  </w:rPr>
                  <w:delText>Giá trị mặc định</w:delText>
                </w:r>
              </w:del>
            </w:ins>
          </w:p>
        </w:tc>
        <w:tc>
          <w:tcPr>
            <w:tcW w:w="1756" w:type="dxa"/>
            <w:vAlign w:val="center"/>
          </w:tcPr>
          <w:p w14:paraId="76E32C97" w14:textId="23893CBB" w:rsidR="00D005EC" w:rsidRPr="00D651A1" w:rsidDel="004A3D10" w:rsidRDefault="00D005EC">
            <w:pPr>
              <w:spacing w:line="276" w:lineRule="auto"/>
              <w:jc w:val="center"/>
              <w:rPr>
                <w:ins w:id="41334" w:author="phuong vu" w:date="2018-11-23T09:38:00Z"/>
                <w:del w:id="41335" w:author="Tran Huan" w:date="2018-11-25T23:21:00Z"/>
                <w:b/>
                <w:rPrChange w:id="41336" w:author="Tran Huan" w:date="2018-11-26T00:28:00Z">
                  <w:rPr>
                    <w:ins w:id="41337" w:author="phuong vu" w:date="2018-11-23T09:38:00Z"/>
                    <w:del w:id="41338" w:author="Tran Huan" w:date="2018-11-25T23:21:00Z"/>
                    <w:b/>
                    <w:lang w:val="en-US"/>
                  </w:rPr>
                </w:rPrChange>
              </w:rPr>
              <w:pPrChange w:id="41339" w:author="phuong vu" w:date="2018-11-23T13:48:00Z">
                <w:pPr>
                  <w:spacing w:line="360" w:lineRule="auto"/>
                  <w:jc w:val="center"/>
                </w:pPr>
              </w:pPrChange>
            </w:pPr>
            <w:ins w:id="41340" w:author="phuong vu" w:date="2018-11-23T09:38:00Z">
              <w:del w:id="41341" w:author="Tran Huan" w:date="2018-11-25T23:21:00Z">
                <w:r w:rsidRPr="00D651A1" w:rsidDel="004A3D10">
                  <w:rPr>
                    <w:b/>
                    <w:rPrChange w:id="41342" w:author="Tran Huan" w:date="2018-11-26T00:28:00Z">
                      <w:rPr>
                        <w:b/>
                        <w:lang w:val="en-US"/>
                      </w:rPr>
                    </w:rPrChange>
                  </w:rPr>
                  <w:delText>Lưu ý</w:delText>
                </w:r>
              </w:del>
            </w:ins>
          </w:p>
        </w:tc>
      </w:tr>
      <w:tr w:rsidR="00D005EC" w:rsidDel="004A3D10" w14:paraId="57BC3B11" w14:textId="0C0A2FCB" w:rsidTr="005D03AE">
        <w:trPr>
          <w:ins w:id="41343" w:author="phuong vu" w:date="2018-11-23T09:38:00Z"/>
          <w:del w:id="41344" w:author="Tran Huan" w:date="2018-11-25T23:21:00Z"/>
        </w:trPr>
        <w:tc>
          <w:tcPr>
            <w:tcW w:w="805" w:type="dxa"/>
          </w:tcPr>
          <w:p w14:paraId="231C6D14" w14:textId="008F3D24" w:rsidR="00D005EC" w:rsidRPr="00D651A1" w:rsidDel="004A3D10" w:rsidRDefault="00D005EC">
            <w:pPr>
              <w:spacing w:line="276" w:lineRule="auto"/>
              <w:jc w:val="center"/>
              <w:rPr>
                <w:ins w:id="41345" w:author="phuong vu" w:date="2018-11-23T09:38:00Z"/>
                <w:del w:id="41346" w:author="Tran Huan" w:date="2018-11-25T23:21:00Z"/>
                <w:rPrChange w:id="41347" w:author="Tran Huan" w:date="2018-11-26T00:28:00Z">
                  <w:rPr>
                    <w:ins w:id="41348" w:author="phuong vu" w:date="2018-11-23T09:38:00Z"/>
                    <w:del w:id="41349" w:author="Tran Huan" w:date="2018-11-25T23:21:00Z"/>
                    <w:lang w:val="en-US"/>
                  </w:rPr>
                </w:rPrChange>
              </w:rPr>
              <w:pPrChange w:id="41350" w:author="phuong vu" w:date="2018-11-23T13:48:00Z">
                <w:pPr>
                  <w:spacing w:line="360" w:lineRule="auto"/>
                  <w:jc w:val="center"/>
                </w:pPr>
              </w:pPrChange>
            </w:pPr>
          </w:p>
        </w:tc>
        <w:tc>
          <w:tcPr>
            <w:tcW w:w="1980" w:type="dxa"/>
          </w:tcPr>
          <w:p w14:paraId="14916C7D" w14:textId="122931E6" w:rsidR="00D005EC" w:rsidRPr="00D651A1" w:rsidDel="004A3D10" w:rsidRDefault="00D005EC">
            <w:pPr>
              <w:spacing w:line="276" w:lineRule="auto"/>
              <w:rPr>
                <w:ins w:id="41351" w:author="phuong vu" w:date="2018-11-23T09:38:00Z"/>
                <w:del w:id="41352" w:author="Tran Huan" w:date="2018-11-25T23:21:00Z"/>
                <w:rPrChange w:id="41353" w:author="Tran Huan" w:date="2018-11-26T00:28:00Z">
                  <w:rPr>
                    <w:ins w:id="41354" w:author="phuong vu" w:date="2018-11-23T09:38:00Z"/>
                    <w:del w:id="41355" w:author="Tran Huan" w:date="2018-11-25T23:21:00Z"/>
                    <w:lang w:val="en-US"/>
                  </w:rPr>
                </w:rPrChange>
              </w:rPr>
              <w:pPrChange w:id="41356" w:author="phuong vu" w:date="2018-11-23T13:48:00Z">
                <w:pPr>
                  <w:spacing w:line="360" w:lineRule="auto"/>
                </w:pPr>
              </w:pPrChange>
            </w:pPr>
          </w:p>
        </w:tc>
        <w:tc>
          <w:tcPr>
            <w:tcW w:w="2970" w:type="dxa"/>
          </w:tcPr>
          <w:p w14:paraId="29FBB12E" w14:textId="516BF14A" w:rsidR="00D005EC" w:rsidRPr="00D651A1" w:rsidDel="004A3D10" w:rsidRDefault="00D005EC">
            <w:pPr>
              <w:spacing w:line="276" w:lineRule="auto"/>
              <w:rPr>
                <w:ins w:id="41357" w:author="phuong vu" w:date="2018-11-23T09:38:00Z"/>
                <w:del w:id="41358" w:author="Tran Huan" w:date="2018-11-25T23:21:00Z"/>
                <w:rPrChange w:id="41359" w:author="Tran Huan" w:date="2018-11-26T00:28:00Z">
                  <w:rPr>
                    <w:ins w:id="41360" w:author="phuong vu" w:date="2018-11-23T09:38:00Z"/>
                    <w:del w:id="41361" w:author="Tran Huan" w:date="2018-11-25T23:21:00Z"/>
                    <w:lang w:val="en-US"/>
                  </w:rPr>
                </w:rPrChange>
              </w:rPr>
              <w:pPrChange w:id="41362" w:author="phuong vu" w:date="2018-11-23T13:48:00Z">
                <w:pPr>
                  <w:spacing w:line="360" w:lineRule="auto"/>
                </w:pPr>
              </w:pPrChange>
            </w:pPr>
          </w:p>
        </w:tc>
        <w:tc>
          <w:tcPr>
            <w:tcW w:w="1266" w:type="dxa"/>
          </w:tcPr>
          <w:p w14:paraId="37C90D46" w14:textId="351473B8" w:rsidR="00D005EC" w:rsidRPr="00D651A1" w:rsidDel="004A3D10" w:rsidRDefault="00D005EC">
            <w:pPr>
              <w:spacing w:line="276" w:lineRule="auto"/>
              <w:rPr>
                <w:ins w:id="41363" w:author="phuong vu" w:date="2018-11-23T09:38:00Z"/>
                <w:del w:id="41364" w:author="Tran Huan" w:date="2018-11-25T23:21:00Z"/>
                <w:rPrChange w:id="41365" w:author="Tran Huan" w:date="2018-11-26T00:28:00Z">
                  <w:rPr>
                    <w:ins w:id="41366" w:author="phuong vu" w:date="2018-11-23T09:38:00Z"/>
                    <w:del w:id="41367" w:author="Tran Huan" w:date="2018-11-25T23:21:00Z"/>
                    <w:lang w:val="en-US"/>
                  </w:rPr>
                </w:rPrChange>
              </w:rPr>
              <w:pPrChange w:id="41368" w:author="phuong vu" w:date="2018-11-23T13:48:00Z">
                <w:pPr>
                  <w:spacing w:line="360" w:lineRule="auto"/>
                </w:pPr>
              </w:pPrChange>
            </w:pPr>
          </w:p>
        </w:tc>
        <w:tc>
          <w:tcPr>
            <w:tcW w:w="1756" w:type="dxa"/>
          </w:tcPr>
          <w:p w14:paraId="370F0EEC" w14:textId="6CA8351B" w:rsidR="00D005EC" w:rsidRPr="00D651A1" w:rsidDel="004A3D10" w:rsidRDefault="00D005EC">
            <w:pPr>
              <w:spacing w:line="276" w:lineRule="auto"/>
              <w:rPr>
                <w:ins w:id="41369" w:author="phuong vu" w:date="2018-11-23T09:38:00Z"/>
                <w:del w:id="41370" w:author="Tran Huan" w:date="2018-11-25T23:21:00Z"/>
                <w:rPrChange w:id="41371" w:author="Tran Huan" w:date="2018-11-26T00:28:00Z">
                  <w:rPr>
                    <w:ins w:id="41372" w:author="phuong vu" w:date="2018-11-23T09:38:00Z"/>
                    <w:del w:id="41373" w:author="Tran Huan" w:date="2018-11-25T23:21:00Z"/>
                    <w:lang w:val="en-US"/>
                  </w:rPr>
                </w:rPrChange>
              </w:rPr>
              <w:pPrChange w:id="41374" w:author="phuong vu" w:date="2018-11-23T13:48:00Z">
                <w:pPr>
                  <w:spacing w:line="360" w:lineRule="auto"/>
                </w:pPr>
              </w:pPrChange>
            </w:pPr>
          </w:p>
        </w:tc>
      </w:tr>
      <w:tr w:rsidR="00D005EC" w:rsidDel="004A3D10" w14:paraId="733045DA" w14:textId="64BF8448" w:rsidTr="005D03AE">
        <w:trPr>
          <w:ins w:id="41375" w:author="phuong vu" w:date="2018-11-23T09:38:00Z"/>
          <w:del w:id="41376" w:author="Tran Huan" w:date="2018-11-25T23:21:00Z"/>
        </w:trPr>
        <w:tc>
          <w:tcPr>
            <w:tcW w:w="805" w:type="dxa"/>
          </w:tcPr>
          <w:p w14:paraId="6B32D204" w14:textId="7DD83045" w:rsidR="00D005EC" w:rsidRPr="00D651A1" w:rsidDel="004A3D10" w:rsidRDefault="00D005EC">
            <w:pPr>
              <w:spacing w:line="276" w:lineRule="auto"/>
              <w:jc w:val="center"/>
              <w:rPr>
                <w:ins w:id="41377" w:author="phuong vu" w:date="2018-11-23T09:38:00Z"/>
                <w:del w:id="41378" w:author="Tran Huan" w:date="2018-11-25T23:21:00Z"/>
                <w:rPrChange w:id="41379" w:author="Tran Huan" w:date="2018-11-26T00:28:00Z">
                  <w:rPr>
                    <w:ins w:id="41380" w:author="phuong vu" w:date="2018-11-23T09:38:00Z"/>
                    <w:del w:id="41381" w:author="Tran Huan" w:date="2018-11-25T23:21:00Z"/>
                    <w:lang w:val="en-US"/>
                  </w:rPr>
                </w:rPrChange>
              </w:rPr>
              <w:pPrChange w:id="41382" w:author="phuong vu" w:date="2018-11-23T13:48:00Z">
                <w:pPr>
                  <w:spacing w:line="360" w:lineRule="auto"/>
                  <w:jc w:val="center"/>
                </w:pPr>
              </w:pPrChange>
            </w:pPr>
          </w:p>
        </w:tc>
        <w:tc>
          <w:tcPr>
            <w:tcW w:w="1980" w:type="dxa"/>
          </w:tcPr>
          <w:p w14:paraId="17AFD14D" w14:textId="69C0C9BD" w:rsidR="00D005EC" w:rsidRPr="00D651A1" w:rsidDel="004A3D10" w:rsidRDefault="00D005EC">
            <w:pPr>
              <w:spacing w:line="276" w:lineRule="auto"/>
              <w:rPr>
                <w:ins w:id="41383" w:author="phuong vu" w:date="2018-11-23T09:38:00Z"/>
                <w:del w:id="41384" w:author="Tran Huan" w:date="2018-11-25T23:21:00Z"/>
                <w:rPrChange w:id="41385" w:author="Tran Huan" w:date="2018-11-26T00:28:00Z">
                  <w:rPr>
                    <w:ins w:id="41386" w:author="phuong vu" w:date="2018-11-23T09:38:00Z"/>
                    <w:del w:id="41387" w:author="Tran Huan" w:date="2018-11-25T23:21:00Z"/>
                    <w:lang w:val="en-US"/>
                  </w:rPr>
                </w:rPrChange>
              </w:rPr>
              <w:pPrChange w:id="41388" w:author="phuong vu" w:date="2018-11-23T13:48:00Z">
                <w:pPr>
                  <w:spacing w:line="360" w:lineRule="auto"/>
                </w:pPr>
              </w:pPrChange>
            </w:pPr>
          </w:p>
        </w:tc>
        <w:tc>
          <w:tcPr>
            <w:tcW w:w="2970" w:type="dxa"/>
          </w:tcPr>
          <w:p w14:paraId="4EFD358A" w14:textId="24084F79" w:rsidR="00D005EC" w:rsidRPr="00D651A1" w:rsidDel="004A3D10" w:rsidRDefault="00D005EC">
            <w:pPr>
              <w:spacing w:line="276" w:lineRule="auto"/>
              <w:rPr>
                <w:ins w:id="41389" w:author="phuong vu" w:date="2018-11-23T09:38:00Z"/>
                <w:del w:id="41390" w:author="Tran Huan" w:date="2018-11-25T23:21:00Z"/>
                <w:rPrChange w:id="41391" w:author="Tran Huan" w:date="2018-11-26T00:28:00Z">
                  <w:rPr>
                    <w:ins w:id="41392" w:author="phuong vu" w:date="2018-11-23T09:38:00Z"/>
                    <w:del w:id="41393" w:author="Tran Huan" w:date="2018-11-25T23:21:00Z"/>
                    <w:lang w:val="en-US"/>
                  </w:rPr>
                </w:rPrChange>
              </w:rPr>
              <w:pPrChange w:id="41394" w:author="phuong vu" w:date="2018-11-23T13:48:00Z">
                <w:pPr>
                  <w:spacing w:line="360" w:lineRule="auto"/>
                </w:pPr>
              </w:pPrChange>
            </w:pPr>
          </w:p>
        </w:tc>
        <w:tc>
          <w:tcPr>
            <w:tcW w:w="1266" w:type="dxa"/>
          </w:tcPr>
          <w:p w14:paraId="62FBBC4F" w14:textId="6DDD9970" w:rsidR="00D005EC" w:rsidRPr="00D651A1" w:rsidDel="004A3D10" w:rsidRDefault="00D005EC">
            <w:pPr>
              <w:spacing w:line="276" w:lineRule="auto"/>
              <w:rPr>
                <w:ins w:id="41395" w:author="phuong vu" w:date="2018-11-23T09:38:00Z"/>
                <w:del w:id="41396" w:author="Tran Huan" w:date="2018-11-25T23:21:00Z"/>
                <w:rPrChange w:id="41397" w:author="Tran Huan" w:date="2018-11-26T00:28:00Z">
                  <w:rPr>
                    <w:ins w:id="41398" w:author="phuong vu" w:date="2018-11-23T09:38:00Z"/>
                    <w:del w:id="41399" w:author="Tran Huan" w:date="2018-11-25T23:21:00Z"/>
                    <w:lang w:val="en-US"/>
                  </w:rPr>
                </w:rPrChange>
              </w:rPr>
              <w:pPrChange w:id="41400" w:author="phuong vu" w:date="2018-11-23T13:48:00Z">
                <w:pPr>
                  <w:spacing w:line="360" w:lineRule="auto"/>
                </w:pPr>
              </w:pPrChange>
            </w:pPr>
          </w:p>
        </w:tc>
        <w:tc>
          <w:tcPr>
            <w:tcW w:w="1756" w:type="dxa"/>
          </w:tcPr>
          <w:p w14:paraId="6E73FFFC" w14:textId="69545EA3" w:rsidR="00D005EC" w:rsidRPr="00D651A1" w:rsidDel="004A3D10" w:rsidRDefault="00D005EC">
            <w:pPr>
              <w:spacing w:line="276" w:lineRule="auto"/>
              <w:rPr>
                <w:ins w:id="41401" w:author="phuong vu" w:date="2018-11-23T09:38:00Z"/>
                <w:del w:id="41402" w:author="Tran Huan" w:date="2018-11-25T23:21:00Z"/>
                <w:rPrChange w:id="41403" w:author="Tran Huan" w:date="2018-11-26T00:28:00Z">
                  <w:rPr>
                    <w:ins w:id="41404" w:author="phuong vu" w:date="2018-11-23T09:38:00Z"/>
                    <w:del w:id="41405" w:author="Tran Huan" w:date="2018-11-25T23:21:00Z"/>
                    <w:lang w:val="en-US"/>
                  </w:rPr>
                </w:rPrChange>
              </w:rPr>
              <w:pPrChange w:id="41406" w:author="phuong vu" w:date="2018-11-23T13:48:00Z">
                <w:pPr>
                  <w:spacing w:line="360" w:lineRule="auto"/>
                </w:pPr>
              </w:pPrChange>
            </w:pPr>
          </w:p>
        </w:tc>
      </w:tr>
      <w:tr w:rsidR="00D005EC" w:rsidDel="004A3D10" w14:paraId="16D74482" w14:textId="43139247" w:rsidTr="005D03AE">
        <w:trPr>
          <w:ins w:id="41407" w:author="phuong vu" w:date="2018-11-23T09:38:00Z"/>
          <w:del w:id="41408" w:author="Tran Huan" w:date="2018-11-25T23:21:00Z"/>
        </w:trPr>
        <w:tc>
          <w:tcPr>
            <w:tcW w:w="805" w:type="dxa"/>
          </w:tcPr>
          <w:p w14:paraId="1DF4BE33" w14:textId="22429BAB" w:rsidR="00D005EC" w:rsidRPr="00D651A1" w:rsidDel="004A3D10" w:rsidRDefault="00D005EC">
            <w:pPr>
              <w:spacing w:line="276" w:lineRule="auto"/>
              <w:jc w:val="center"/>
              <w:rPr>
                <w:ins w:id="41409" w:author="phuong vu" w:date="2018-11-23T09:38:00Z"/>
                <w:del w:id="41410" w:author="Tran Huan" w:date="2018-11-25T23:21:00Z"/>
                <w:rPrChange w:id="41411" w:author="Tran Huan" w:date="2018-11-26T00:28:00Z">
                  <w:rPr>
                    <w:ins w:id="41412" w:author="phuong vu" w:date="2018-11-23T09:38:00Z"/>
                    <w:del w:id="41413" w:author="Tran Huan" w:date="2018-11-25T23:21:00Z"/>
                    <w:lang w:val="en-US"/>
                  </w:rPr>
                </w:rPrChange>
              </w:rPr>
              <w:pPrChange w:id="41414" w:author="phuong vu" w:date="2018-11-23T13:48:00Z">
                <w:pPr>
                  <w:spacing w:line="360" w:lineRule="auto"/>
                  <w:jc w:val="center"/>
                </w:pPr>
              </w:pPrChange>
            </w:pPr>
          </w:p>
        </w:tc>
        <w:tc>
          <w:tcPr>
            <w:tcW w:w="1980" w:type="dxa"/>
          </w:tcPr>
          <w:p w14:paraId="513163B2" w14:textId="705ABCF8" w:rsidR="00D005EC" w:rsidRPr="00D651A1" w:rsidDel="004A3D10" w:rsidRDefault="00D005EC">
            <w:pPr>
              <w:spacing w:line="276" w:lineRule="auto"/>
              <w:rPr>
                <w:ins w:id="41415" w:author="phuong vu" w:date="2018-11-23T09:38:00Z"/>
                <w:del w:id="41416" w:author="Tran Huan" w:date="2018-11-25T23:21:00Z"/>
                <w:rPrChange w:id="41417" w:author="Tran Huan" w:date="2018-11-26T00:28:00Z">
                  <w:rPr>
                    <w:ins w:id="41418" w:author="phuong vu" w:date="2018-11-23T09:38:00Z"/>
                    <w:del w:id="41419" w:author="Tran Huan" w:date="2018-11-25T23:21:00Z"/>
                    <w:lang w:val="en-US"/>
                  </w:rPr>
                </w:rPrChange>
              </w:rPr>
              <w:pPrChange w:id="41420" w:author="phuong vu" w:date="2018-11-23T13:48:00Z">
                <w:pPr>
                  <w:spacing w:line="360" w:lineRule="auto"/>
                </w:pPr>
              </w:pPrChange>
            </w:pPr>
          </w:p>
        </w:tc>
        <w:tc>
          <w:tcPr>
            <w:tcW w:w="2970" w:type="dxa"/>
          </w:tcPr>
          <w:p w14:paraId="6ECA9434" w14:textId="64106BBB" w:rsidR="00D005EC" w:rsidRPr="00D651A1" w:rsidDel="004A3D10" w:rsidRDefault="00D005EC">
            <w:pPr>
              <w:spacing w:line="276" w:lineRule="auto"/>
              <w:rPr>
                <w:ins w:id="41421" w:author="phuong vu" w:date="2018-11-23T09:38:00Z"/>
                <w:del w:id="41422" w:author="Tran Huan" w:date="2018-11-25T23:21:00Z"/>
                <w:rPrChange w:id="41423" w:author="Tran Huan" w:date="2018-11-26T00:28:00Z">
                  <w:rPr>
                    <w:ins w:id="41424" w:author="phuong vu" w:date="2018-11-23T09:38:00Z"/>
                    <w:del w:id="41425" w:author="Tran Huan" w:date="2018-11-25T23:21:00Z"/>
                    <w:lang w:val="en-US"/>
                  </w:rPr>
                </w:rPrChange>
              </w:rPr>
              <w:pPrChange w:id="41426" w:author="phuong vu" w:date="2018-11-23T13:48:00Z">
                <w:pPr>
                  <w:spacing w:line="360" w:lineRule="auto"/>
                </w:pPr>
              </w:pPrChange>
            </w:pPr>
          </w:p>
        </w:tc>
        <w:tc>
          <w:tcPr>
            <w:tcW w:w="1266" w:type="dxa"/>
          </w:tcPr>
          <w:p w14:paraId="6CA48859" w14:textId="6501C5AA" w:rsidR="00D005EC" w:rsidRPr="00D651A1" w:rsidDel="004A3D10" w:rsidRDefault="00D005EC">
            <w:pPr>
              <w:spacing w:line="276" w:lineRule="auto"/>
              <w:rPr>
                <w:ins w:id="41427" w:author="phuong vu" w:date="2018-11-23T09:38:00Z"/>
                <w:del w:id="41428" w:author="Tran Huan" w:date="2018-11-25T23:21:00Z"/>
                <w:rPrChange w:id="41429" w:author="Tran Huan" w:date="2018-11-26T00:28:00Z">
                  <w:rPr>
                    <w:ins w:id="41430" w:author="phuong vu" w:date="2018-11-23T09:38:00Z"/>
                    <w:del w:id="41431" w:author="Tran Huan" w:date="2018-11-25T23:21:00Z"/>
                    <w:lang w:val="en-US"/>
                  </w:rPr>
                </w:rPrChange>
              </w:rPr>
              <w:pPrChange w:id="41432" w:author="phuong vu" w:date="2018-11-23T13:48:00Z">
                <w:pPr>
                  <w:spacing w:line="360" w:lineRule="auto"/>
                </w:pPr>
              </w:pPrChange>
            </w:pPr>
          </w:p>
        </w:tc>
        <w:tc>
          <w:tcPr>
            <w:tcW w:w="1756" w:type="dxa"/>
          </w:tcPr>
          <w:p w14:paraId="7F0FA91A" w14:textId="1008F7B5" w:rsidR="00D005EC" w:rsidRPr="00D651A1" w:rsidDel="004A3D10" w:rsidRDefault="00D005EC">
            <w:pPr>
              <w:spacing w:line="276" w:lineRule="auto"/>
              <w:rPr>
                <w:ins w:id="41433" w:author="phuong vu" w:date="2018-11-23T09:38:00Z"/>
                <w:del w:id="41434" w:author="Tran Huan" w:date="2018-11-25T23:21:00Z"/>
                <w:rPrChange w:id="41435" w:author="Tran Huan" w:date="2018-11-26T00:28:00Z">
                  <w:rPr>
                    <w:ins w:id="41436" w:author="phuong vu" w:date="2018-11-23T09:38:00Z"/>
                    <w:del w:id="41437" w:author="Tran Huan" w:date="2018-11-25T23:21:00Z"/>
                    <w:lang w:val="en-US"/>
                  </w:rPr>
                </w:rPrChange>
              </w:rPr>
              <w:pPrChange w:id="41438" w:author="phuong vu" w:date="2018-11-23T13:48:00Z">
                <w:pPr>
                  <w:spacing w:line="360" w:lineRule="auto"/>
                </w:pPr>
              </w:pPrChange>
            </w:pPr>
          </w:p>
        </w:tc>
      </w:tr>
      <w:tr w:rsidR="00D005EC" w:rsidDel="004A3D10" w14:paraId="3F7EE8B3" w14:textId="57E03821" w:rsidTr="005D03AE">
        <w:trPr>
          <w:ins w:id="41439" w:author="phuong vu" w:date="2018-11-23T09:38:00Z"/>
          <w:del w:id="41440" w:author="Tran Huan" w:date="2018-11-25T23:21:00Z"/>
        </w:trPr>
        <w:tc>
          <w:tcPr>
            <w:tcW w:w="805" w:type="dxa"/>
          </w:tcPr>
          <w:p w14:paraId="5B6BDEA8" w14:textId="60DF781F" w:rsidR="00D005EC" w:rsidRPr="00D651A1" w:rsidDel="004A3D10" w:rsidRDefault="00D005EC">
            <w:pPr>
              <w:spacing w:line="276" w:lineRule="auto"/>
              <w:jc w:val="center"/>
              <w:rPr>
                <w:ins w:id="41441" w:author="phuong vu" w:date="2018-11-23T09:38:00Z"/>
                <w:del w:id="41442" w:author="Tran Huan" w:date="2018-11-25T23:21:00Z"/>
                <w:rPrChange w:id="41443" w:author="Tran Huan" w:date="2018-11-26T00:28:00Z">
                  <w:rPr>
                    <w:ins w:id="41444" w:author="phuong vu" w:date="2018-11-23T09:38:00Z"/>
                    <w:del w:id="41445" w:author="Tran Huan" w:date="2018-11-25T23:21:00Z"/>
                    <w:lang w:val="en-US"/>
                  </w:rPr>
                </w:rPrChange>
              </w:rPr>
              <w:pPrChange w:id="41446" w:author="phuong vu" w:date="2018-11-23T13:48:00Z">
                <w:pPr>
                  <w:spacing w:line="360" w:lineRule="auto"/>
                  <w:jc w:val="center"/>
                </w:pPr>
              </w:pPrChange>
            </w:pPr>
          </w:p>
        </w:tc>
        <w:tc>
          <w:tcPr>
            <w:tcW w:w="1980" w:type="dxa"/>
          </w:tcPr>
          <w:p w14:paraId="5449AC0C" w14:textId="78101E4A" w:rsidR="00D005EC" w:rsidRPr="00D651A1" w:rsidDel="004A3D10" w:rsidRDefault="00D005EC">
            <w:pPr>
              <w:spacing w:line="276" w:lineRule="auto"/>
              <w:rPr>
                <w:ins w:id="41447" w:author="phuong vu" w:date="2018-11-23T09:38:00Z"/>
                <w:del w:id="41448" w:author="Tran Huan" w:date="2018-11-25T23:21:00Z"/>
                <w:rPrChange w:id="41449" w:author="Tran Huan" w:date="2018-11-26T00:28:00Z">
                  <w:rPr>
                    <w:ins w:id="41450" w:author="phuong vu" w:date="2018-11-23T09:38:00Z"/>
                    <w:del w:id="41451" w:author="Tran Huan" w:date="2018-11-25T23:21:00Z"/>
                    <w:lang w:val="en-US"/>
                  </w:rPr>
                </w:rPrChange>
              </w:rPr>
              <w:pPrChange w:id="41452" w:author="phuong vu" w:date="2018-11-23T13:48:00Z">
                <w:pPr>
                  <w:spacing w:line="360" w:lineRule="auto"/>
                </w:pPr>
              </w:pPrChange>
            </w:pPr>
          </w:p>
        </w:tc>
        <w:tc>
          <w:tcPr>
            <w:tcW w:w="2970" w:type="dxa"/>
          </w:tcPr>
          <w:p w14:paraId="295A1A1C" w14:textId="1D6705B4" w:rsidR="00D005EC" w:rsidRPr="00D651A1" w:rsidDel="004A3D10" w:rsidRDefault="00D005EC">
            <w:pPr>
              <w:spacing w:line="276" w:lineRule="auto"/>
              <w:rPr>
                <w:ins w:id="41453" w:author="phuong vu" w:date="2018-11-23T09:38:00Z"/>
                <w:del w:id="41454" w:author="Tran Huan" w:date="2018-11-25T23:21:00Z"/>
                <w:rPrChange w:id="41455" w:author="Tran Huan" w:date="2018-11-26T00:28:00Z">
                  <w:rPr>
                    <w:ins w:id="41456" w:author="phuong vu" w:date="2018-11-23T09:38:00Z"/>
                    <w:del w:id="41457" w:author="Tran Huan" w:date="2018-11-25T23:21:00Z"/>
                    <w:lang w:val="en-US"/>
                  </w:rPr>
                </w:rPrChange>
              </w:rPr>
              <w:pPrChange w:id="41458" w:author="phuong vu" w:date="2018-11-23T13:48:00Z">
                <w:pPr>
                  <w:spacing w:line="360" w:lineRule="auto"/>
                </w:pPr>
              </w:pPrChange>
            </w:pPr>
          </w:p>
        </w:tc>
        <w:tc>
          <w:tcPr>
            <w:tcW w:w="1266" w:type="dxa"/>
          </w:tcPr>
          <w:p w14:paraId="00A85E2C" w14:textId="145297F2" w:rsidR="00D005EC" w:rsidRPr="00D651A1" w:rsidDel="004A3D10" w:rsidRDefault="00D005EC">
            <w:pPr>
              <w:spacing w:line="276" w:lineRule="auto"/>
              <w:rPr>
                <w:ins w:id="41459" w:author="phuong vu" w:date="2018-11-23T09:38:00Z"/>
                <w:del w:id="41460" w:author="Tran Huan" w:date="2018-11-25T23:21:00Z"/>
                <w:rPrChange w:id="41461" w:author="Tran Huan" w:date="2018-11-26T00:28:00Z">
                  <w:rPr>
                    <w:ins w:id="41462" w:author="phuong vu" w:date="2018-11-23T09:38:00Z"/>
                    <w:del w:id="41463" w:author="Tran Huan" w:date="2018-11-25T23:21:00Z"/>
                    <w:lang w:val="en-US"/>
                  </w:rPr>
                </w:rPrChange>
              </w:rPr>
              <w:pPrChange w:id="41464" w:author="phuong vu" w:date="2018-11-23T13:48:00Z">
                <w:pPr>
                  <w:spacing w:line="360" w:lineRule="auto"/>
                </w:pPr>
              </w:pPrChange>
            </w:pPr>
          </w:p>
        </w:tc>
        <w:tc>
          <w:tcPr>
            <w:tcW w:w="1756" w:type="dxa"/>
          </w:tcPr>
          <w:p w14:paraId="563161B9" w14:textId="3F9BD251" w:rsidR="00D005EC" w:rsidRPr="00D651A1" w:rsidDel="004A3D10" w:rsidRDefault="00D005EC">
            <w:pPr>
              <w:spacing w:line="276" w:lineRule="auto"/>
              <w:rPr>
                <w:ins w:id="41465" w:author="phuong vu" w:date="2018-11-23T09:38:00Z"/>
                <w:del w:id="41466" w:author="Tran Huan" w:date="2018-11-25T23:21:00Z"/>
                <w:rPrChange w:id="41467" w:author="Tran Huan" w:date="2018-11-26T00:28:00Z">
                  <w:rPr>
                    <w:ins w:id="41468" w:author="phuong vu" w:date="2018-11-23T09:38:00Z"/>
                    <w:del w:id="41469" w:author="Tran Huan" w:date="2018-11-25T23:21:00Z"/>
                    <w:lang w:val="en-US"/>
                  </w:rPr>
                </w:rPrChange>
              </w:rPr>
              <w:pPrChange w:id="41470" w:author="phuong vu" w:date="2018-11-23T13:48:00Z">
                <w:pPr>
                  <w:spacing w:line="360" w:lineRule="auto"/>
                </w:pPr>
              </w:pPrChange>
            </w:pPr>
          </w:p>
        </w:tc>
      </w:tr>
      <w:tr w:rsidR="00D005EC" w:rsidDel="004A3D10" w14:paraId="2DFB6F3F" w14:textId="12959EB0" w:rsidTr="005D03AE">
        <w:trPr>
          <w:ins w:id="41471" w:author="phuong vu" w:date="2018-11-23T09:38:00Z"/>
          <w:del w:id="41472" w:author="Tran Huan" w:date="2018-11-25T23:21:00Z"/>
        </w:trPr>
        <w:tc>
          <w:tcPr>
            <w:tcW w:w="805" w:type="dxa"/>
          </w:tcPr>
          <w:p w14:paraId="02B1EEF3" w14:textId="4FD62780" w:rsidR="00D005EC" w:rsidRPr="00D651A1" w:rsidDel="004A3D10" w:rsidRDefault="00D005EC">
            <w:pPr>
              <w:spacing w:line="276" w:lineRule="auto"/>
              <w:jc w:val="center"/>
              <w:rPr>
                <w:ins w:id="41473" w:author="phuong vu" w:date="2018-11-23T09:38:00Z"/>
                <w:del w:id="41474" w:author="Tran Huan" w:date="2018-11-25T23:21:00Z"/>
                <w:rPrChange w:id="41475" w:author="Tran Huan" w:date="2018-11-26T00:28:00Z">
                  <w:rPr>
                    <w:ins w:id="41476" w:author="phuong vu" w:date="2018-11-23T09:38:00Z"/>
                    <w:del w:id="41477" w:author="Tran Huan" w:date="2018-11-25T23:21:00Z"/>
                    <w:lang w:val="en-US"/>
                  </w:rPr>
                </w:rPrChange>
              </w:rPr>
              <w:pPrChange w:id="41478" w:author="phuong vu" w:date="2018-11-23T13:48:00Z">
                <w:pPr>
                  <w:spacing w:line="360" w:lineRule="auto"/>
                  <w:jc w:val="center"/>
                </w:pPr>
              </w:pPrChange>
            </w:pPr>
          </w:p>
        </w:tc>
        <w:tc>
          <w:tcPr>
            <w:tcW w:w="1980" w:type="dxa"/>
          </w:tcPr>
          <w:p w14:paraId="7F28A489" w14:textId="65B62759" w:rsidR="00D005EC" w:rsidRPr="00D651A1" w:rsidDel="004A3D10" w:rsidRDefault="00D005EC">
            <w:pPr>
              <w:spacing w:line="276" w:lineRule="auto"/>
              <w:rPr>
                <w:ins w:id="41479" w:author="phuong vu" w:date="2018-11-23T09:38:00Z"/>
                <w:del w:id="41480" w:author="Tran Huan" w:date="2018-11-25T23:21:00Z"/>
                <w:rPrChange w:id="41481" w:author="Tran Huan" w:date="2018-11-26T00:28:00Z">
                  <w:rPr>
                    <w:ins w:id="41482" w:author="phuong vu" w:date="2018-11-23T09:38:00Z"/>
                    <w:del w:id="41483" w:author="Tran Huan" w:date="2018-11-25T23:21:00Z"/>
                    <w:lang w:val="en-US"/>
                  </w:rPr>
                </w:rPrChange>
              </w:rPr>
              <w:pPrChange w:id="41484" w:author="phuong vu" w:date="2018-11-23T13:48:00Z">
                <w:pPr>
                  <w:spacing w:line="360" w:lineRule="auto"/>
                </w:pPr>
              </w:pPrChange>
            </w:pPr>
          </w:p>
        </w:tc>
        <w:tc>
          <w:tcPr>
            <w:tcW w:w="2970" w:type="dxa"/>
          </w:tcPr>
          <w:p w14:paraId="553D07D1" w14:textId="181076F9" w:rsidR="00D005EC" w:rsidRPr="00D651A1" w:rsidDel="004A3D10" w:rsidRDefault="00D005EC">
            <w:pPr>
              <w:spacing w:line="276" w:lineRule="auto"/>
              <w:rPr>
                <w:ins w:id="41485" w:author="phuong vu" w:date="2018-11-23T09:38:00Z"/>
                <w:del w:id="41486" w:author="Tran Huan" w:date="2018-11-25T23:21:00Z"/>
                <w:rPrChange w:id="41487" w:author="Tran Huan" w:date="2018-11-26T00:28:00Z">
                  <w:rPr>
                    <w:ins w:id="41488" w:author="phuong vu" w:date="2018-11-23T09:38:00Z"/>
                    <w:del w:id="41489" w:author="Tran Huan" w:date="2018-11-25T23:21:00Z"/>
                    <w:lang w:val="en-US"/>
                  </w:rPr>
                </w:rPrChange>
              </w:rPr>
              <w:pPrChange w:id="41490" w:author="phuong vu" w:date="2018-11-23T13:48:00Z">
                <w:pPr>
                  <w:spacing w:line="360" w:lineRule="auto"/>
                </w:pPr>
              </w:pPrChange>
            </w:pPr>
          </w:p>
        </w:tc>
        <w:tc>
          <w:tcPr>
            <w:tcW w:w="1266" w:type="dxa"/>
          </w:tcPr>
          <w:p w14:paraId="2161CAFF" w14:textId="4AB0E8AD" w:rsidR="00D005EC" w:rsidRPr="00D651A1" w:rsidDel="004A3D10" w:rsidRDefault="00D005EC">
            <w:pPr>
              <w:spacing w:line="276" w:lineRule="auto"/>
              <w:rPr>
                <w:ins w:id="41491" w:author="phuong vu" w:date="2018-11-23T09:38:00Z"/>
                <w:del w:id="41492" w:author="Tran Huan" w:date="2018-11-25T23:21:00Z"/>
                <w:rPrChange w:id="41493" w:author="Tran Huan" w:date="2018-11-26T00:28:00Z">
                  <w:rPr>
                    <w:ins w:id="41494" w:author="phuong vu" w:date="2018-11-23T09:38:00Z"/>
                    <w:del w:id="41495" w:author="Tran Huan" w:date="2018-11-25T23:21:00Z"/>
                    <w:lang w:val="en-US"/>
                  </w:rPr>
                </w:rPrChange>
              </w:rPr>
              <w:pPrChange w:id="41496" w:author="phuong vu" w:date="2018-11-23T13:48:00Z">
                <w:pPr>
                  <w:spacing w:line="360" w:lineRule="auto"/>
                </w:pPr>
              </w:pPrChange>
            </w:pPr>
          </w:p>
        </w:tc>
        <w:tc>
          <w:tcPr>
            <w:tcW w:w="1756" w:type="dxa"/>
          </w:tcPr>
          <w:p w14:paraId="3FB56BF5" w14:textId="7FDB13DA" w:rsidR="00D005EC" w:rsidRPr="00D651A1" w:rsidDel="004A3D10" w:rsidRDefault="00D005EC">
            <w:pPr>
              <w:spacing w:line="276" w:lineRule="auto"/>
              <w:rPr>
                <w:ins w:id="41497" w:author="phuong vu" w:date="2018-11-23T09:38:00Z"/>
                <w:del w:id="41498" w:author="Tran Huan" w:date="2018-11-25T23:21:00Z"/>
                <w:rPrChange w:id="41499" w:author="Tran Huan" w:date="2018-11-26T00:28:00Z">
                  <w:rPr>
                    <w:ins w:id="41500" w:author="phuong vu" w:date="2018-11-23T09:38:00Z"/>
                    <w:del w:id="41501" w:author="Tran Huan" w:date="2018-11-25T23:21:00Z"/>
                    <w:lang w:val="en-US"/>
                  </w:rPr>
                </w:rPrChange>
              </w:rPr>
              <w:pPrChange w:id="41502" w:author="phuong vu" w:date="2018-11-23T13:48:00Z">
                <w:pPr>
                  <w:spacing w:line="360" w:lineRule="auto"/>
                </w:pPr>
              </w:pPrChange>
            </w:pPr>
          </w:p>
        </w:tc>
      </w:tr>
      <w:tr w:rsidR="00D005EC" w:rsidDel="004A3D10" w14:paraId="56D2731A" w14:textId="7C109071" w:rsidTr="005D03AE">
        <w:trPr>
          <w:ins w:id="41503" w:author="phuong vu" w:date="2018-11-23T09:38:00Z"/>
          <w:del w:id="41504" w:author="Tran Huan" w:date="2018-11-25T23:21:00Z"/>
        </w:trPr>
        <w:tc>
          <w:tcPr>
            <w:tcW w:w="805" w:type="dxa"/>
          </w:tcPr>
          <w:p w14:paraId="21E7842D" w14:textId="10F58F98" w:rsidR="00D005EC" w:rsidRPr="00D651A1" w:rsidDel="004A3D10" w:rsidRDefault="00D005EC">
            <w:pPr>
              <w:spacing w:line="276" w:lineRule="auto"/>
              <w:jc w:val="center"/>
              <w:rPr>
                <w:ins w:id="41505" w:author="phuong vu" w:date="2018-11-23T09:38:00Z"/>
                <w:del w:id="41506" w:author="Tran Huan" w:date="2018-11-25T23:21:00Z"/>
                <w:rPrChange w:id="41507" w:author="Tran Huan" w:date="2018-11-26T00:28:00Z">
                  <w:rPr>
                    <w:ins w:id="41508" w:author="phuong vu" w:date="2018-11-23T09:38:00Z"/>
                    <w:del w:id="41509" w:author="Tran Huan" w:date="2018-11-25T23:21:00Z"/>
                    <w:lang w:val="en-US"/>
                  </w:rPr>
                </w:rPrChange>
              </w:rPr>
              <w:pPrChange w:id="41510" w:author="phuong vu" w:date="2018-11-23T13:48:00Z">
                <w:pPr>
                  <w:spacing w:line="360" w:lineRule="auto"/>
                  <w:jc w:val="center"/>
                </w:pPr>
              </w:pPrChange>
            </w:pPr>
          </w:p>
        </w:tc>
        <w:tc>
          <w:tcPr>
            <w:tcW w:w="1980" w:type="dxa"/>
          </w:tcPr>
          <w:p w14:paraId="49C68658" w14:textId="379282E6" w:rsidR="00D005EC" w:rsidRPr="00D651A1" w:rsidDel="004A3D10" w:rsidRDefault="00D005EC">
            <w:pPr>
              <w:spacing w:line="276" w:lineRule="auto"/>
              <w:rPr>
                <w:ins w:id="41511" w:author="phuong vu" w:date="2018-11-23T09:38:00Z"/>
                <w:del w:id="41512" w:author="Tran Huan" w:date="2018-11-25T23:21:00Z"/>
                <w:rPrChange w:id="41513" w:author="Tran Huan" w:date="2018-11-26T00:28:00Z">
                  <w:rPr>
                    <w:ins w:id="41514" w:author="phuong vu" w:date="2018-11-23T09:38:00Z"/>
                    <w:del w:id="41515" w:author="Tran Huan" w:date="2018-11-25T23:21:00Z"/>
                    <w:lang w:val="en-US"/>
                  </w:rPr>
                </w:rPrChange>
              </w:rPr>
              <w:pPrChange w:id="41516" w:author="phuong vu" w:date="2018-11-23T13:48:00Z">
                <w:pPr>
                  <w:spacing w:line="360" w:lineRule="auto"/>
                </w:pPr>
              </w:pPrChange>
            </w:pPr>
          </w:p>
        </w:tc>
        <w:tc>
          <w:tcPr>
            <w:tcW w:w="2970" w:type="dxa"/>
          </w:tcPr>
          <w:p w14:paraId="601CA932" w14:textId="0AB492BE" w:rsidR="00D005EC" w:rsidRPr="00D651A1" w:rsidDel="004A3D10" w:rsidRDefault="00D005EC">
            <w:pPr>
              <w:spacing w:line="276" w:lineRule="auto"/>
              <w:rPr>
                <w:ins w:id="41517" w:author="phuong vu" w:date="2018-11-23T09:38:00Z"/>
                <w:del w:id="41518" w:author="Tran Huan" w:date="2018-11-25T23:21:00Z"/>
                <w:rPrChange w:id="41519" w:author="Tran Huan" w:date="2018-11-26T00:28:00Z">
                  <w:rPr>
                    <w:ins w:id="41520" w:author="phuong vu" w:date="2018-11-23T09:38:00Z"/>
                    <w:del w:id="41521" w:author="Tran Huan" w:date="2018-11-25T23:21:00Z"/>
                    <w:lang w:val="en-US"/>
                  </w:rPr>
                </w:rPrChange>
              </w:rPr>
              <w:pPrChange w:id="41522" w:author="phuong vu" w:date="2018-11-23T13:48:00Z">
                <w:pPr>
                  <w:spacing w:line="360" w:lineRule="auto"/>
                </w:pPr>
              </w:pPrChange>
            </w:pPr>
          </w:p>
        </w:tc>
        <w:tc>
          <w:tcPr>
            <w:tcW w:w="1266" w:type="dxa"/>
          </w:tcPr>
          <w:p w14:paraId="4693CB17" w14:textId="4C6E26B0" w:rsidR="00D005EC" w:rsidRPr="00D651A1" w:rsidDel="004A3D10" w:rsidRDefault="00D005EC">
            <w:pPr>
              <w:spacing w:line="276" w:lineRule="auto"/>
              <w:rPr>
                <w:ins w:id="41523" w:author="phuong vu" w:date="2018-11-23T09:38:00Z"/>
                <w:del w:id="41524" w:author="Tran Huan" w:date="2018-11-25T23:21:00Z"/>
                <w:rPrChange w:id="41525" w:author="Tran Huan" w:date="2018-11-26T00:28:00Z">
                  <w:rPr>
                    <w:ins w:id="41526" w:author="phuong vu" w:date="2018-11-23T09:38:00Z"/>
                    <w:del w:id="41527" w:author="Tran Huan" w:date="2018-11-25T23:21:00Z"/>
                    <w:lang w:val="en-US"/>
                  </w:rPr>
                </w:rPrChange>
              </w:rPr>
              <w:pPrChange w:id="41528" w:author="phuong vu" w:date="2018-11-23T13:48:00Z">
                <w:pPr>
                  <w:spacing w:line="360" w:lineRule="auto"/>
                </w:pPr>
              </w:pPrChange>
            </w:pPr>
          </w:p>
        </w:tc>
        <w:tc>
          <w:tcPr>
            <w:tcW w:w="1756" w:type="dxa"/>
          </w:tcPr>
          <w:p w14:paraId="2EE308B9" w14:textId="38CF1976" w:rsidR="00D005EC" w:rsidRPr="00D651A1" w:rsidDel="004A3D10" w:rsidRDefault="00D005EC">
            <w:pPr>
              <w:spacing w:line="276" w:lineRule="auto"/>
              <w:rPr>
                <w:ins w:id="41529" w:author="phuong vu" w:date="2018-11-23T09:38:00Z"/>
                <w:del w:id="41530" w:author="Tran Huan" w:date="2018-11-25T23:21:00Z"/>
                <w:rPrChange w:id="41531" w:author="Tran Huan" w:date="2018-11-26T00:28:00Z">
                  <w:rPr>
                    <w:ins w:id="41532" w:author="phuong vu" w:date="2018-11-23T09:38:00Z"/>
                    <w:del w:id="41533" w:author="Tran Huan" w:date="2018-11-25T23:21:00Z"/>
                    <w:lang w:val="en-US"/>
                  </w:rPr>
                </w:rPrChange>
              </w:rPr>
              <w:pPrChange w:id="41534" w:author="phuong vu" w:date="2018-11-23T13:48:00Z">
                <w:pPr>
                  <w:spacing w:line="360" w:lineRule="auto"/>
                </w:pPr>
              </w:pPrChange>
            </w:pPr>
          </w:p>
        </w:tc>
      </w:tr>
      <w:tr w:rsidR="00D005EC" w:rsidDel="004A3D10" w14:paraId="30FF3C0C" w14:textId="61E95AE5" w:rsidTr="005D03AE">
        <w:trPr>
          <w:ins w:id="41535" w:author="phuong vu" w:date="2018-11-23T09:38:00Z"/>
          <w:del w:id="41536" w:author="Tran Huan" w:date="2018-11-25T23:21:00Z"/>
        </w:trPr>
        <w:tc>
          <w:tcPr>
            <w:tcW w:w="805" w:type="dxa"/>
          </w:tcPr>
          <w:p w14:paraId="62969ABD" w14:textId="22823152" w:rsidR="00D005EC" w:rsidRPr="00D651A1" w:rsidDel="004A3D10" w:rsidRDefault="00D005EC">
            <w:pPr>
              <w:spacing w:line="276" w:lineRule="auto"/>
              <w:jc w:val="center"/>
              <w:rPr>
                <w:ins w:id="41537" w:author="phuong vu" w:date="2018-11-23T09:38:00Z"/>
                <w:del w:id="41538" w:author="Tran Huan" w:date="2018-11-25T23:21:00Z"/>
                <w:rPrChange w:id="41539" w:author="Tran Huan" w:date="2018-11-26T00:28:00Z">
                  <w:rPr>
                    <w:ins w:id="41540" w:author="phuong vu" w:date="2018-11-23T09:38:00Z"/>
                    <w:del w:id="41541" w:author="Tran Huan" w:date="2018-11-25T23:21:00Z"/>
                    <w:lang w:val="en-US"/>
                  </w:rPr>
                </w:rPrChange>
              </w:rPr>
              <w:pPrChange w:id="41542" w:author="phuong vu" w:date="2018-11-23T13:48:00Z">
                <w:pPr>
                  <w:spacing w:line="360" w:lineRule="auto"/>
                  <w:jc w:val="center"/>
                </w:pPr>
              </w:pPrChange>
            </w:pPr>
          </w:p>
        </w:tc>
        <w:tc>
          <w:tcPr>
            <w:tcW w:w="1980" w:type="dxa"/>
          </w:tcPr>
          <w:p w14:paraId="46BB2CE3" w14:textId="77AACA69" w:rsidR="00D005EC" w:rsidRPr="00D651A1" w:rsidDel="004A3D10" w:rsidRDefault="00D005EC">
            <w:pPr>
              <w:spacing w:line="276" w:lineRule="auto"/>
              <w:rPr>
                <w:ins w:id="41543" w:author="phuong vu" w:date="2018-11-23T09:38:00Z"/>
                <w:del w:id="41544" w:author="Tran Huan" w:date="2018-11-25T23:21:00Z"/>
                <w:rPrChange w:id="41545" w:author="Tran Huan" w:date="2018-11-26T00:28:00Z">
                  <w:rPr>
                    <w:ins w:id="41546" w:author="phuong vu" w:date="2018-11-23T09:38:00Z"/>
                    <w:del w:id="41547" w:author="Tran Huan" w:date="2018-11-25T23:21:00Z"/>
                    <w:lang w:val="en-US"/>
                  </w:rPr>
                </w:rPrChange>
              </w:rPr>
              <w:pPrChange w:id="41548" w:author="phuong vu" w:date="2018-11-23T13:48:00Z">
                <w:pPr>
                  <w:spacing w:line="360" w:lineRule="auto"/>
                </w:pPr>
              </w:pPrChange>
            </w:pPr>
          </w:p>
        </w:tc>
        <w:tc>
          <w:tcPr>
            <w:tcW w:w="2970" w:type="dxa"/>
          </w:tcPr>
          <w:p w14:paraId="15B5CD58" w14:textId="6E24241D" w:rsidR="00D005EC" w:rsidRPr="00D651A1" w:rsidDel="004A3D10" w:rsidRDefault="00D005EC">
            <w:pPr>
              <w:spacing w:line="276" w:lineRule="auto"/>
              <w:rPr>
                <w:ins w:id="41549" w:author="phuong vu" w:date="2018-11-23T09:38:00Z"/>
                <w:del w:id="41550" w:author="Tran Huan" w:date="2018-11-25T23:21:00Z"/>
                <w:rPrChange w:id="41551" w:author="Tran Huan" w:date="2018-11-26T00:28:00Z">
                  <w:rPr>
                    <w:ins w:id="41552" w:author="phuong vu" w:date="2018-11-23T09:38:00Z"/>
                    <w:del w:id="41553" w:author="Tran Huan" w:date="2018-11-25T23:21:00Z"/>
                    <w:lang w:val="en-US"/>
                  </w:rPr>
                </w:rPrChange>
              </w:rPr>
              <w:pPrChange w:id="41554" w:author="phuong vu" w:date="2018-11-23T13:48:00Z">
                <w:pPr>
                  <w:spacing w:line="360" w:lineRule="auto"/>
                </w:pPr>
              </w:pPrChange>
            </w:pPr>
          </w:p>
        </w:tc>
        <w:tc>
          <w:tcPr>
            <w:tcW w:w="1266" w:type="dxa"/>
          </w:tcPr>
          <w:p w14:paraId="7A936A61" w14:textId="7B8A640B" w:rsidR="00D005EC" w:rsidRPr="00D651A1" w:rsidDel="004A3D10" w:rsidRDefault="00D005EC">
            <w:pPr>
              <w:spacing w:line="276" w:lineRule="auto"/>
              <w:rPr>
                <w:ins w:id="41555" w:author="phuong vu" w:date="2018-11-23T09:38:00Z"/>
                <w:del w:id="41556" w:author="Tran Huan" w:date="2018-11-25T23:21:00Z"/>
                <w:rPrChange w:id="41557" w:author="Tran Huan" w:date="2018-11-26T00:28:00Z">
                  <w:rPr>
                    <w:ins w:id="41558" w:author="phuong vu" w:date="2018-11-23T09:38:00Z"/>
                    <w:del w:id="41559" w:author="Tran Huan" w:date="2018-11-25T23:21:00Z"/>
                    <w:lang w:val="en-US"/>
                  </w:rPr>
                </w:rPrChange>
              </w:rPr>
              <w:pPrChange w:id="41560" w:author="phuong vu" w:date="2018-11-23T13:48:00Z">
                <w:pPr>
                  <w:spacing w:line="360" w:lineRule="auto"/>
                </w:pPr>
              </w:pPrChange>
            </w:pPr>
          </w:p>
        </w:tc>
        <w:tc>
          <w:tcPr>
            <w:tcW w:w="1756" w:type="dxa"/>
          </w:tcPr>
          <w:p w14:paraId="0464FB09" w14:textId="072CEF6A" w:rsidR="00D005EC" w:rsidRPr="00D651A1" w:rsidDel="004A3D10" w:rsidRDefault="00D005EC">
            <w:pPr>
              <w:spacing w:line="276" w:lineRule="auto"/>
              <w:rPr>
                <w:ins w:id="41561" w:author="phuong vu" w:date="2018-11-23T09:38:00Z"/>
                <w:del w:id="41562" w:author="Tran Huan" w:date="2018-11-25T23:21:00Z"/>
                <w:rPrChange w:id="41563" w:author="Tran Huan" w:date="2018-11-26T00:28:00Z">
                  <w:rPr>
                    <w:ins w:id="41564" w:author="phuong vu" w:date="2018-11-23T09:38:00Z"/>
                    <w:del w:id="41565" w:author="Tran Huan" w:date="2018-11-25T23:21:00Z"/>
                    <w:lang w:val="en-US"/>
                  </w:rPr>
                </w:rPrChange>
              </w:rPr>
              <w:pPrChange w:id="41566" w:author="phuong vu" w:date="2018-11-23T13:48:00Z">
                <w:pPr>
                  <w:spacing w:line="360" w:lineRule="auto"/>
                </w:pPr>
              </w:pPrChange>
            </w:pPr>
          </w:p>
        </w:tc>
      </w:tr>
      <w:tr w:rsidR="00D005EC" w:rsidDel="004A3D10" w14:paraId="7FDBEE62" w14:textId="5899EBD1" w:rsidTr="005D03AE">
        <w:trPr>
          <w:ins w:id="41567" w:author="phuong vu" w:date="2018-11-23T09:38:00Z"/>
          <w:del w:id="41568" w:author="Tran Huan" w:date="2018-11-25T23:21:00Z"/>
        </w:trPr>
        <w:tc>
          <w:tcPr>
            <w:tcW w:w="805" w:type="dxa"/>
          </w:tcPr>
          <w:p w14:paraId="4AAF5F8A" w14:textId="5050F588" w:rsidR="00D005EC" w:rsidRPr="00D651A1" w:rsidDel="004A3D10" w:rsidRDefault="00D005EC">
            <w:pPr>
              <w:spacing w:line="276" w:lineRule="auto"/>
              <w:jc w:val="center"/>
              <w:rPr>
                <w:ins w:id="41569" w:author="phuong vu" w:date="2018-11-23T09:38:00Z"/>
                <w:del w:id="41570" w:author="Tran Huan" w:date="2018-11-25T23:21:00Z"/>
                <w:rPrChange w:id="41571" w:author="Tran Huan" w:date="2018-11-26T00:28:00Z">
                  <w:rPr>
                    <w:ins w:id="41572" w:author="phuong vu" w:date="2018-11-23T09:38:00Z"/>
                    <w:del w:id="41573" w:author="Tran Huan" w:date="2018-11-25T23:21:00Z"/>
                    <w:lang w:val="en-US"/>
                  </w:rPr>
                </w:rPrChange>
              </w:rPr>
              <w:pPrChange w:id="41574" w:author="phuong vu" w:date="2018-11-23T13:48:00Z">
                <w:pPr>
                  <w:spacing w:line="360" w:lineRule="auto"/>
                  <w:jc w:val="center"/>
                </w:pPr>
              </w:pPrChange>
            </w:pPr>
          </w:p>
        </w:tc>
        <w:tc>
          <w:tcPr>
            <w:tcW w:w="1980" w:type="dxa"/>
          </w:tcPr>
          <w:p w14:paraId="44F12067" w14:textId="4CE8434A" w:rsidR="00D005EC" w:rsidRPr="00D651A1" w:rsidDel="004A3D10" w:rsidRDefault="00D005EC">
            <w:pPr>
              <w:spacing w:line="276" w:lineRule="auto"/>
              <w:rPr>
                <w:ins w:id="41575" w:author="phuong vu" w:date="2018-11-23T09:38:00Z"/>
                <w:del w:id="41576" w:author="Tran Huan" w:date="2018-11-25T23:21:00Z"/>
                <w:rPrChange w:id="41577" w:author="Tran Huan" w:date="2018-11-26T00:28:00Z">
                  <w:rPr>
                    <w:ins w:id="41578" w:author="phuong vu" w:date="2018-11-23T09:38:00Z"/>
                    <w:del w:id="41579" w:author="Tran Huan" w:date="2018-11-25T23:21:00Z"/>
                    <w:lang w:val="en-US"/>
                  </w:rPr>
                </w:rPrChange>
              </w:rPr>
              <w:pPrChange w:id="41580" w:author="phuong vu" w:date="2018-11-23T13:48:00Z">
                <w:pPr>
                  <w:spacing w:line="360" w:lineRule="auto"/>
                </w:pPr>
              </w:pPrChange>
            </w:pPr>
          </w:p>
        </w:tc>
        <w:tc>
          <w:tcPr>
            <w:tcW w:w="2970" w:type="dxa"/>
          </w:tcPr>
          <w:p w14:paraId="7174DF24" w14:textId="056A4268" w:rsidR="00D005EC" w:rsidRPr="00D651A1" w:rsidDel="004A3D10" w:rsidRDefault="00D005EC">
            <w:pPr>
              <w:spacing w:line="276" w:lineRule="auto"/>
              <w:rPr>
                <w:ins w:id="41581" w:author="phuong vu" w:date="2018-11-23T09:38:00Z"/>
                <w:del w:id="41582" w:author="Tran Huan" w:date="2018-11-25T23:21:00Z"/>
                <w:rPrChange w:id="41583" w:author="Tran Huan" w:date="2018-11-26T00:28:00Z">
                  <w:rPr>
                    <w:ins w:id="41584" w:author="phuong vu" w:date="2018-11-23T09:38:00Z"/>
                    <w:del w:id="41585" w:author="Tran Huan" w:date="2018-11-25T23:21:00Z"/>
                    <w:lang w:val="en-US"/>
                  </w:rPr>
                </w:rPrChange>
              </w:rPr>
              <w:pPrChange w:id="41586" w:author="phuong vu" w:date="2018-11-23T13:48:00Z">
                <w:pPr>
                  <w:spacing w:line="360" w:lineRule="auto"/>
                </w:pPr>
              </w:pPrChange>
            </w:pPr>
          </w:p>
        </w:tc>
        <w:tc>
          <w:tcPr>
            <w:tcW w:w="1266" w:type="dxa"/>
          </w:tcPr>
          <w:p w14:paraId="2BA14C1C" w14:textId="58823F0F" w:rsidR="00D005EC" w:rsidRPr="00D651A1" w:rsidDel="004A3D10" w:rsidRDefault="00D005EC">
            <w:pPr>
              <w:spacing w:line="276" w:lineRule="auto"/>
              <w:rPr>
                <w:ins w:id="41587" w:author="phuong vu" w:date="2018-11-23T09:38:00Z"/>
                <w:del w:id="41588" w:author="Tran Huan" w:date="2018-11-25T23:21:00Z"/>
                <w:rPrChange w:id="41589" w:author="Tran Huan" w:date="2018-11-26T00:28:00Z">
                  <w:rPr>
                    <w:ins w:id="41590" w:author="phuong vu" w:date="2018-11-23T09:38:00Z"/>
                    <w:del w:id="41591" w:author="Tran Huan" w:date="2018-11-25T23:21:00Z"/>
                    <w:lang w:val="en-US"/>
                  </w:rPr>
                </w:rPrChange>
              </w:rPr>
              <w:pPrChange w:id="41592" w:author="phuong vu" w:date="2018-11-23T13:48:00Z">
                <w:pPr>
                  <w:spacing w:line="360" w:lineRule="auto"/>
                </w:pPr>
              </w:pPrChange>
            </w:pPr>
          </w:p>
        </w:tc>
        <w:tc>
          <w:tcPr>
            <w:tcW w:w="1756" w:type="dxa"/>
          </w:tcPr>
          <w:p w14:paraId="65F19487" w14:textId="17BA13E5" w:rsidR="00D005EC" w:rsidRPr="00D651A1" w:rsidDel="004A3D10" w:rsidRDefault="00D005EC">
            <w:pPr>
              <w:spacing w:line="276" w:lineRule="auto"/>
              <w:rPr>
                <w:ins w:id="41593" w:author="phuong vu" w:date="2018-11-23T09:38:00Z"/>
                <w:del w:id="41594" w:author="Tran Huan" w:date="2018-11-25T23:21:00Z"/>
                <w:rPrChange w:id="41595" w:author="Tran Huan" w:date="2018-11-26T00:28:00Z">
                  <w:rPr>
                    <w:ins w:id="41596" w:author="phuong vu" w:date="2018-11-23T09:38:00Z"/>
                    <w:del w:id="41597" w:author="Tran Huan" w:date="2018-11-25T23:21:00Z"/>
                    <w:lang w:val="en-US"/>
                  </w:rPr>
                </w:rPrChange>
              </w:rPr>
              <w:pPrChange w:id="41598" w:author="phuong vu" w:date="2018-11-23T13:48:00Z">
                <w:pPr>
                  <w:spacing w:line="360" w:lineRule="auto"/>
                </w:pPr>
              </w:pPrChange>
            </w:pPr>
          </w:p>
        </w:tc>
      </w:tr>
      <w:tr w:rsidR="00D005EC" w:rsidDel="004A3D10" w14:paraId="10D11A04" w14:textId="0C567C42" w:rsidTr="005D03AE">
        <w:trPr>
          <w:ins w:id="41599" w:author="phuong vu" w:date="2018-11-23T09:38:00Z"/>
          <w:del w:id="41600" w:author="Tran Huan" w:date="2018-11-25T23:21:00Z"/>
        </w:trPr>
        <w:tc>
          <w:tcPr>
            <w:tcW w:w="805" w:type="dxa"/>
          </w:tcPr>
          <w:p w14:paraId="335522A8" w14:textId="23F89089" w:rsidR="00D005EC" w:rsidRPr="00D651A1" w:rsidDel="004A3D10" w:rsidRDefault="00D005EC">
            <w:pPr>
              <w:spacing w:line="276" w:lineRule="auto"/>
              <w:jc w:val="center"/>
              <w:rPr>
                <w:ins w:id="41601" w:author="phuong vu" w:date="2018-11-23T09:38:00Z"/>
                <w:del w:id="41602" w:author="Tran Huan" w:date="2018-11-25T23:21:00Z"/>
                <w:rPrChange w:id="41603" w:author="Tran Huan" w:date="2018-11-26T00:28:00Z">
                  <w:rPr>
                    <w:ins w:id="41604" w:author="phuong vu" w:date="2018-11-23T09:38:00Z"/>
                    <w:del w:id="41605" w:author="Tran Huan" w:date="2018-11-25T23:21:00Z"/>
                    <w:lang w:val="en-US"/>
                  </w:rPr>
                </w:rPrChange>
              </w:rPr>
              <w:pPrChange w:id="41606" w:author="phuong vu" w:date="2018-11-23T13:48:00Z">
                <w:pPr>
                  <w:spacing w:line="360" w:lineRule="auto"/>
                  <w:jc w:val="center"/>
                </w:pPr>
              </w:pPrChange>
            </w:pPr>
          </w:p>
        </w:tc>
        <w:tc>
          <w:tcPr>
            <w:tcW w:w="1980" w:type="dxa"/>
          </w:tcPr>
          <w:p w14:paraId="641F6703" w14:textId="11CDA8EC" w:rsidR="00D005EC" w:rsidRPr="00D651A1" w:rsidDel="004A3D10" w:rsidRDefault="00D005EC">
            <w:pPr>
              <w:spacing w:line="276" w:lineRule="auto"/>
              <w:rPr>
                <w:ins w:id="41607" w:author="phuong vu" w:date="2018-11-23T09:38:00Z"/>
                <w:del w:id="41608" w:author="Tran Huan" w:date="2018-11-25T23:21:00Z"/>
                <w:rPrChange w:id="41609" w:author="Tran Huan" w:date="2018-11-26T00:28:00Z">
                  <w:rPr>
                    <w:ins w:id="41610" w:author="phuong vu" w:date="2018-11-23T09:38:00Z"/>
                    <w:del w:id="41611" w:author="Tran Huan" w:date="2018-11-25T23:21:00Z"/>
                    <w:lang w:val="en-US"/>
                  </w:rPr>
                </w:rPrChange>
              </w:rPr>
              <w:pPrChange w:id="41612" w:author="phuong vu" w:date="2018-11-23T13:48:00Z">
                <w:pPr>
                  <w:spacing w:line="360" w:lineRule="auto"/>
                </w:pPr>
              </w:pPrChange>
            </w:pPr>
          </w:p>
        </w:tc>
        <w:tc>
          <w:tcPr>
            <w:tcW w:w="2970" w:type="dxa"/>
          </w:tcPr>
          <w:p w14:paraId="23BFD215" w14:textId="19D60E59" w:rsidR="00D005EC" w:rsidRPr="00D651A1" w:rsidDel="004A3D10" w:rsidRDefault="00D005EC">
            <w:pPr>
              <w:spacing w:line="276" w:lineRule="auto"/>
              <w:rPr>
                <w:ins w:id="41613" w:author="phuong vu" w:date="2018-11-23T09:38:00Z"/>
                <w:del w:id="41614" w:author="Tran Huan" w:date="2018-11-25T23:21:00Z"/>
                <w:rPrChange w:id="41615" w:author="Tran Huan" w:date="2018-11-26T00:28:00Z">
                  <w:rPr>
                    <w:ins w:id="41616" w:author="phuong vu" w:date="2018-11-23T09:38:00Z"/>
                    <w:del w:id="41617" w:author="Tran Huan" w:date="2018-11-25T23:21:00Z"/>
                    <w:lang w:val="en-US"/>
                  </w:rPr>
                </w:rPrChange>
              </w:rPr>
              <w:pPrChange w:id="41618" w:author="phuong vu" w:date="2018-11-23T13:48:00Z">
                <w:pPr>
                  <w:spacing w:line="360" w:lineRule="auto"/>
                </w:pPr>
              </w:pPrChange>
            </w:pPr>
          </w:p>
        </w:tc>
        <w:tc>
          <w:tcPr>
            <w:tcW w:w="1266" w:type="dxa"/>
          </w:tcPr>
          <w:p w14:paraId="10EB2A00" w14:textId="43F1310B" w:rsidR="00D005EC" w:rsidRPr="00D651A1" w:rsidDel="004A3D10" w:rsidRDefault="00D005EC">
            <w:pPr>
              <w:spacing w:line="276" w:lineRule="auto"/>
              <w:jc w:val="center"/>
              <w:rPr>
                <w:ins w:id="41619" w:author="phuong vu" w:date="2018-11-23T09:38:00Z"/>
                <w:del w:id="41620" w:author="Tran Huan" w:date="2018-11-25T23:21:00Z"/>
                <w:rPrChange w:id="41621" w:author="Tran Huan" w:date="2018-11-26T00:28:00Z">
                  <w:rPr>
                    <w:ins w:id="41622" w:author="phuong vu" w:date="2018-11-23T09:38:00Z"/>
                    <w:del w:id="41623" w:author="Tran Huan" w:date="2018-11-25T23:21:00Z"/>
                    <w:lang w:val="en-US"/>
                  </w:rPr>
                </w:rPrChange>
              </w:rPr>
              <w:pPrChange w:id="41624" w:author="phuong vu" w:date="2018-11-23T13:48:00Z">
                <w:pPr>
                  <w:spacing w:line="360" w:lineRule="auto"/>
                  <w:jc w:val="center"/>
                </w:pPr>
              </w:pPrChange>
            </w:pPr>
          </w:p>
        </w:tc>
        <w:tc>
          <w:tcPr>
            <w:tcW w:w="1756" w:type="dxa"/>
          </w:tcPr>
          <w:p w14:paraId="28B70896" w14:textId="16F33C21" w:rsidR="00D005EC" w:rsidRPr="00D651A1" w:rsidDel="004A3D10" w:rsidRDefault="00D005EC">
            <w:pPr>
              <w:spacing w:line="276" w:lineRule="auto"/>
              <w:rPr>
                <w:ins w:id="41625" w:author="phuong vu" w:date="2018-11-23T09:38:00Z"/>
                <w:del w:id="41626" w:author="Tran Huan" w:date="2018-11-25T23:21:00Z"/>
                <w:rPrChange w:id="41627" w:author="Tran Huan" w:date="2018-11-26T00:28:00Z">
                  <w:rPr>
                    <w:ins w:id="41628" w:author="phuong vu" w:date="2018-11-23T09:38:00Z"/>
                    <w:del w:id="41629" w:author="Tran Huan" w:date="2018-11-25T23:21:00Z"/>
                    <w:lang w:val="en-US"/>
                  </w:rPr>
                </w:rPrChange>
              </w:rPr>
              <w:pPrChange w:id="41630" w:author="phuong vu" w:date="2018-11-23T13:48:00Z">
                <w:pPr>
                  <w:spacing w:line="360" w:lineRule="auto"/>
                </w:pPr>
              </w:pPrChange>
            </w:pPr>
          </w:p>
        </w:tc>
      </w:tr>
    </w:tbl>
    <w:p w14:paraId="6D5B448F" w14:textId="6CE9A147" w:rsidR="00D005EC" w:rsidRPr="00D651A1" w:rsidDel="004A3D10" w:rsidRDefault="00D005EC">
      <w:pPr>
        <w:spacing w:line="276" w:lineRule="auto"/>
        <w:rPr>
          <w:ins w:id="41631" w:author="phuong vu" w:date="2018-11-23T08:46:00Z"/>
          <w:del w:id="41632" w:author="Tran Huan" w:date="2018-11-25T23:21:00Z"/>
          <w:rPrChange w:id="41633" w:author="Tran Huan" w:date="2018-11-26T00:28:00Z">
            <w:rPr>
              <w:ins w:id="41634" w:author="phuong vu" w:date="2018-11-23T08:46:00Z"/>
              <w:del w:id="41635" w:author="Tran Huan" w:date="2018-11-25T23:21:00Z"/>
              <w:lang w:val="en-US"/>
            </w:rPr>
          </w:rPrChange>
        </w:rPr>
        <w:pPrChange w:id="41636" w:author="phuong vu" w:date="2018-11-23T13:48:00Z">
          <w:pPr>
            <w:pStyle w:val="Heading5"/>
          </w:pPr>
        </w:pPrChange>
      </w:pPr>
    </w:p>
    <w:p w14:paraId="0477BB6C" w14:textId="6F0D21E7" w:rsidR="007E73AD" w:rsidRPr="00D651A1" w:rsidDel="004A3D10" w:rsidRDefault="007E73AD">
      <w:pPr>
        <w:pStyle w:val="Heading5"/>
        <w:spacing w:line="276" w:lineRule="auto"/>
        <w:rPr>
          <w:ins w:id="41637" w:author="phuong vu" w:date="2018-11-23T09:38:00Z"/>
          <w:del w:id="41638" w:author="Tran Huan" w:date="2018-11-25T23:21:00Z"/>
          <w:rPrChange w:id="41639" w:author="Tran Huan" w:date="2018-11-26T00:28:00Z">
            <w:rPr>
              <w:ins w:id="41640" w:author="phuong vu" w:date="2018-11-23T09:38:00Z"/>
              <w:del w:id="41641" w:author="Tran Huan" w:date="2018-11-25T23:21:00Z"/>
              <w:lang w:val="en-US"/>
            </w:rPr>
          </w:rPrChange>
        </w:rPr>
        <w:pPrChange w:id="41642" w:author="phuong vu" w:date="2018-11-23T13:48:00Z">
          <w:pPr>
            <w:pStyle w:val="Heading5"/>
          </w:pPr>
        </w:pPrChange>
      </w:pPr>
      <w:ins w:id="41643" w:author="phuong vu" w:date="2018-11-23T08:46:00Z">
        <w:del w:id="41644" w:author="Tran Huan" w:date="2018-11-25T23:21:00Z">
          <w:r w:rsidRPr="00D651A1" w:rsidDel="004A3D10">
            <w:rPr>
              <w:rPrChange w:id="41645" w:author="Tran Huan" w:date="2018-11-26T00:28:00Z">
                <w:rPr>
                  <w:lang w:val="en-US"/>
                </w:rPr>
              </w:rPrChange>
            </w:rPr>
            <w:delText>Dữ liệu sử dụng</w:delText>
          </w:r>
        </w:del>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D005EC" w:rsidDel="004A3D10" w14:paraId="1AB12D96" w14:textId="093C775B" w:rsidTr="005D03AE">
        <w:trPr>
          <w:ins w:id="41646" w:author="phuong vu" w:date="2018-11-23T09:38:00Z"/>
          <w:del w:id="41647" w:author="Tran Huan" w:date="2018-11-25T23:21:00Z"/>
        </w:trPr>
        <w:tc>
          <w:tcPr>
            <w:tcW w:w="805" w:type="dxa"/>
            <w:vMerge w:val="restart"/>
            <w:vAlign w:val="center"/>
          </w:tcPr>
          <w:p w14:paraId="4AB9B8BC" w14:textId="65DA8F48" w:rsidR="00D005EC" w:rsidRPr="00D651A1" w:rsidDel="004A3D10" w:rsidRDefault="00D005EC">
            <w:pPr>
              <w:spacing w:line="276" w:lineRule="auto"/>
              <w:jc w:val="center"/>
              <w:rPr>
                <w:ins w:id="41648" w:author="phuong vu" w:date="2018-11-23T09:38:00Z"/>
                <w:del w:id="41649" w:author="Tran Huan" w:date="2018-11-25T23:21:00Z"/>
                <w:b/>
                <w:rPrChange w:id="41650" w:author="Tran Huan" w:date="2018-11-26T00:28:00Z">
                  <w:rPr>
                    <w:ins w:id="41651" w:author="phuong vu" w:date="2018-11-23T09:38:00Z"/>
                    <w:del w:id="41652" w:author="Tran Huan" w:date="2018-11-25T23:21:00Z"/>
                    <w:b/>
                    <w:lang w:val="en-US"/>
                  </w:rPr>
                </w:rPrChange>
              </w:rPr>
              <w:pPrChange w:id="41653" w:author="phuong vu" w:date="2018-11-23T13:48:00Z">
                <w:pPr>
                  <w:spacing w:line="360" w:lineRule="auto"/>
                  <w:jc w:val="center"/>
                </w:pPr>
              </w:pPrChange>
            </w:pPr>
            <w:ins w:id="41654" w:author="phuong vu" w:date="2018-11-23T09:38:00Z">
              <w:del w:id="41655" w:author="Tran Huan" w:date="2018-11-25T23:21:00Z">
                <w:r w:rsidRPr="00D651A1" w:rsidDel="004A3D10">
                  <w:rPr>
                    <w:b/>
                    <w:rPrChange w:id="41656" w:author="Tran Huan" w:date="2018-11-26T00:28:00Z">
                      <w:rPr>
                        <w:b/>
                        <w:lang w:val="en-US"/>
                      </w:rPr>
                    </w:rPrChange>
                  </w:rPr>
                  <w:delText>STT</w:delText>
                </w:r>
              </w:del>
            </w:ins>
          </w:p>
        </w:tc>
        <w:tc>
          <w:tcPr>
            <w:tcW w:w="2120" w:type="dxa"/>
            <w:vMerge w:val="restart"/>
            <w:vAlign w:val="center"/>
          </w:tcPr>
          <w:p w14:paraId="51F0F118" w14:textId="505C650F" w:rsidR="00D005EC" w:rsidRPr="00D651A1" w:rsidDel="004A3D10" w:rsidRDefault="00D005EC">
            <w:pPr>
              <w:spacing w:line="276" w:lineRule="auto"/>
              <w:jc w:val="center"/>
              <w:rPr>
                <w:ins w:id="41657" w:author="phuong vu" w:date="2018-11-23T09:38:00Z"/>
                <w:del w:id="41658" w:author="Tran Huan" w:date="2018-11-25T23:21:00Z"/>
                <w:b/>
                <w:rPrChange w:id="41659" w:author="Tran Huan" w:date="2018-11-26T00:28:00Z">
                  <w:rPr>
                    <w:ins w:id="41660" w:author="phuong vu" w:date="2018-11-23T09:38:00Z"/>
                    <w:del w:id="41661" w:author="Tran Huan" w:date="2018-11-25T23:21:00Z"/>
                    <w:b/>
                    <w:lang w:val="en-US"/>
                  </w:rPr>
                </w:rPrChange>
              </w:rPr>
              <w:pPrChange w:id="41662" w:author="phuong vu" w:date="2018-11-23T13:48:00Z">
                <w:pPr>
                  <w:spacing w:line="360" w:lineRule="auto"/>
                  <w:jc w:val="center"/>
                </w:pPr>
              </w:pPrChange>
            </w:pPr>
            <w:ins w:id="41663" w:author="phuong vu" w:date="2018-11-23T09:38:00Z">
              <w:del w:id="41664" w:author="Tran Huan" w:date="2018-11-25T23:21:00Z">
                <w:r w:rsidRPr="00D651A1" w:rsidDel="004A3D10">
                  <w:rPr>
                    <w:b/>
                    <w:rPrChange w:id="41665" w:author="Tran Huan" w:date="2018-11-26T00:28:00Z">
                      <w:rPr>
                        <w:b/>
                        <w:lang w:val="en-US"/>
                      </w:rPr>
                    </w:rPrChange>
                  </w:rPr>
                  <w:delText>Tên bảng/</w:delText>
                </w:r>
              </w:del>
            </w:ins>
          </w:p>
          <w:p w14:paraId="235DF5AB" w14:textId="5C43A599" w:rsidR="00D005EC" w:rsidRPr="00D651A1" w:rsidDel="004A3D10" w:rsidRDefault="00D005EC">
            <w:pPr>
              <w:spacing w:line="276" w:lineRule="auto"/>
              <w:jc w:val="center"/>
              <w:rPr>
                <w:ins w:id="41666" w:author="phuong vu" w:date="2018-11-23T09:38:00Z"/>
                <w:del w:id="41667" w:author="Tran Huan" w:date="2018-11-25T23:21:00Z"/>
                <w:b/>
                <w:rPrChange w:id="41668" w:author="Tran Huan" w:date="2018-11-26T00:28:00Z">
                  <w:rPr>
                    <w:ins w:id="41669" w:author="phuong vu" w:date="2018-11-23T09:38:00Z"/>
                    <w:del w:id="41670" w:author="Tran Huan" w:date="2018-11-25T23:21:00Z"/>
                    <w:b/>
                    <w:lang w:val="en-US"/>
                  </w:rPr>
                </w:rPrChange>
              </w:rPr>
              <w:pPrChange w:id="41671" w:author="phuong vu" w:date="2018-11-23T13:48:00Z">
                <w:pPr>
                  <w:spacing w:line="360" w:lineRule="auto"/>
                  <w:jc w:val="center"/>
                </w:pPr>
              </w:pPrChange>
            </w:pPr>
            <w:ins w:id="41672" w:author="phuong vu" w:date="2018-11-23T09:38:00Z">
              <w:del w:id="41673" w:author="Tran Huan" w:date="2018-11-25T23:21:00Z">
                <w:r w:rsidRPr="00D651A1" w:rsidDel="004A3D10">
                  <w:rPr>
                    <w:b/>
                    <w:rPrChange w:id="41674" w:author="Tran Huan" w:date="2018-11-26T00:28:00Z">
                      <w:rPr>
                        <w:b/>
                        <w:lang w:val="en-US"/>
                      </w:rPr>
                    </w:rPrChange>
                  </w:rPr>
                  <w:delText>Cấu trúc dữ liệu</w:delText>
                </w:r>
              </w:del>
            </w:ins>
          </w:p>
        </w:tc>
        <w:tc>
          <w:tcPr>
            <w:tcW w:w="5852" w:type="dxa"/>
            <w:gridSpan w:val="4"/>
            <w:vAlign w:val="center"/>
          </w:tcPr>
          <w:p w14:paraId="66A673B1" w14:textId="13E31229" w:rsidR="00D005EC" w:rsidRPr="00D651A1" w:rsidDel="004A3D10" w:rsidRDefault="00D005EC">
            <w:pPr>
              <w:spacing w:line="276" w:lineRule="auto"/>
              <w:jc w:val="center"/>
              <w:rPr>
                <w:ins w:id="41675" w:author="phuong vu" w:date="2018-11-23T09:38:00Z"/>
                <w:del w:id="41676" w:author="Tran Huan" w:date="2018-11-25T23:21:00Z"/>
                <w:b/>
                <w:rPrChange w:id="41677" w:author="Tran Huan" w:date="2018-11-26T00:28:00Z">
                  <w:rPr>
                    <w:ins w:id="41678" w:author="phuong vu" w:date="2018-11-23T09:38:00Z"/>
                    <w:del w:id="41679" w:author="Tran Huan" w:date="2018-11-25T23:21:00Z"/>
                    <w:b/>
                    <w:lang w:val="en-US"/>
                  </w:rPr>
                </w:rPrChange>
              </w:rPr>
              <w:pPrChange w:id="41680" w:author="phuong vu" w:date="2018-11-23T13:48:00Z">
                <w:pPr>
                  <w:spacing w:line="360" w:lineRule="auto"/>
                  <w:jc w:val="center"/>
                </w:pPr>
              </w:pPrChange>
            </w:pPr>
            <w:ins w:id="41681" w:author="phuong vu" w:date="2018-11-23T09:38:00Z">
              <w:del w:id="41682" w:author="Tran Huan" w:date="2018-11-25T23:21:00Z">
                <w:r w:rsidRPr="00D651A1" w:rsidDel="004A3D10">
                  <w:rPr>
                    <w:b/>
                    <w:rPrChange w:id="41683" w:author="Tran Huan" w:date="2018-11-26T00:28:00Z">
                      <w:rPr>
                        <w:b/>
                        <w:lang w:val="en-US"/>
                      </w:rPr>
                    </w:rPrChange>
                  </w:rPr>
                  <w:delText>Phương thức</w:delText>
                </w:r>
              </w:del>
            </w:ins>
          </w:p>
        </w:tc>
      </w:tr>
      <w:tr w:rsidR="00D005EC" w:rsidDel="004A3D10" w14:paraId="42D096BF" w14:textId="751DFEB6" w:rsidTr="005D03AE">
        <w:trPr>
          <w:ins w:id="41684" w:author="phuong vu" w:date="2018-11-23T09:38:00Z"/>
          <w:del w:id="41685" w:author="Tran Huan" w:date="2018-11-25T23:21:00Z"/>
        </w:trPr>
        <w:tc>
          <w:tcPr>
            <w:tcW w:w="805" w:type="dxa"/>
            <w:vMerge/>
            <w:vAlign w:val="center"/>
          </w:tcPr>
          <w:p w14:paraId="1A2E96A1" w14:textId="6FBB83F8" w:rsidR="00D005EC" w:rsidRPr="00D651A1" w:rsidDel="004A3D10" w:rsidRDefault="00D005EC">
            <w:pPr>
              <w:spacing w:line="276" w:lineRule="auto"/>
              <w:jc w:val="center"/>
              <w:rPr>
                <w:ins w:id="41686" w:author="phuong vu" w:date="2018-11-23T09:38:00Z"/>
                <w:del w:id="41687" w:author="Tran Huan" w:date="2018-11-25T23:21:00Z"/>
                <w:b/>
                <w:rPrChange w:id="41688" w:author="Tran Huan" w:date="2018-11-26T00:28:00Z">
                  <w:rPr>
                    <w:ins w:id="41689" w:author="phuong vu" w:date="2018-11-23T09:38:00Z"/>
                    <w:del w:id="41690" w:author="Tran Huan" w:date="2018-11-25T23:21:00Z"/>
                    <w:b/>
                    <w:lang w:val="en-US"/>
                  </w:rPr>
                </w:rPrChange>
              </w:rPr>
              <w:pPrChange w:id="41691" w:author="phuong vu" w:date="2018-11-23T13:48:00Z">
                <w:pPr>
                  <w:spacing w:line="360" w:lineRule="auto"/>
                  <w:jc w:val="center"/>
                </w:pPr>
              </w:pPrChange>
            </w:pPr>
          </w:p>
        </w:tc>
        <w:tc>
          <w:tcPr>
            <w:tcW w:w="2120" w:type="dxa"/>
            <w:vMerge/>
            <w:vAlign w:val="center"/>
          </w:tcPr>
          <w:p w14:paraId="08556EBD" w14:textId="07C2BDDA" w:rsidR="00D005EC" w:rsidRPr="00D651A1" w:rsidDel="004A3D10" w:rsidRDefault="00D005EC">
            <w:pPr>
              <w:spacing w:line="276" w:lineRule="auto"/>
              <w:jc w:val="center"/>
              <w:rPr>
                <w:ins w:id="41692" w:author="phuong vu" w:date="2018-11-23T09:38:00Z"/>
                <w:del w:id="41693" w:author="Tran Huan" w:date="2018-11-25T23:21:00Z"/>
                <w:b/>
                <w:rPrChange w:id="41694" w:author="Tran Huan" w:date="2018-11-26T00:28:00Z">
                  <w:rPr>
                    <w:ins w:id="41695" w:author="phuong vu" w:date="2018-11-23T09:38:00Z"/>
                    <w:del w:id="41696" w:author="Tran Huan" w:date="2018-11-25T23:21:00Z"/>
                    <w:b/>
                    <w:lang w:val="en-US"/>
                  </w:rPr>
                </w:rPrChange>
              </w:rPr>
              <w:pPrChange w:id="41697" w:author="phuong vu" w:date="2018-11-23T13:48:00Z">
                <w:pPr>
                  <w:spacing w:line="360" w:lineRule="auto"/>
                  <w:jc w:val="center"/>
                </w:pPr>
              </w:pPrChange>
            </w:pPr>
          </w:p>
        </w:tc>
        <w:tc>
          <w:tcPr>
            <w:tcW w:w="1463" w:type="dxa"/>
            <w:vAlign w:val="center"/>
          </w:tcPr>
          <w:p w14:paraId="508610BE" w14:textId="54FA184E" w:rsidR="00D005EC" w:rsidRPr="00D651A1" w:rsidDel="004A3D10" w:rsidRDefault="00D005EC">
            <w:pPr>
              <w:spacing w:line="276" w:lineRule="auto"/>
              <w:jc w:val="center"/>
              <w:rPr>
                <w:ins w:id="41698" w:author="phuong vu" w:date="2018-11-23T09:38:00Z"/>
                <w:del w:id="41699" w:author="Tran Huan" w:date="2018-11-25T23:21:00Z"/>
                <w:b/>
                <w:rPrChange w:id="41700" w:author="Tran Huan" w:date="2018-11-26T00:28:00Z">
                  <w:rPr>
                    <w:ins w:id="41701" w:author="phuong vu" w:date="2018-11-23T09:38:00Z"/>
                    <w:del w:id="41702" w:author="Tran Huan" w:date="2018-11-25T23:21:00Z"/>
                    <w:b/>
                    <w:lang w:val="en-US"/>
                  </w:rPr>
                </w:rPrChange>
              </w:rPr>
              <w:pPrChange w:id="41703" w:author="phuong vu" w:date="2018-11-23T13:48:00Z">
                <w:pPr>
                  <w:spacing w:line="360" w:lineRule="auto"/>
                  <w:jc w:val="center"/>
                </w:pPr>
              </w:pPrChange>
            </w:pPr>
            <w:ins w:id="41704" w:author="phuong vu" w:date="2018-11-23T09:38:00Z">
              <w:del w:id="41705" w:author="Tran Huan" w:date="2018-11-25T23:21:00Z">
                <w:r w:rsidRPr="00D651A1" w:rsidDel="004A3D10">
                  <w:rPr>
                    <w:b/>
                    <w:rPrChange w:id="41706" w:author="Tran Huan" w:date="2018-11-26T00:28:00Z">
                      <w:rPr>
                        <w:b/>
                        <w:lang w:val="en-US"/>
                      </w:rPr>
                    </w:rPrChange>
                  </w:rPr>
                  <w:delText>Thêm</w:delText>
                </w:r>
              </w:del>
            </w:ins>
          </w:p>
        </w:tc>
        <w:tc>
          <w:tcPr>
            <w:tcW w:w="1463" w:type="dxa"/>
            <w:vAlign w:val="center"/>
          </w:tcPr>
          <w:p w14:paraId="423D18D2" w14:textId="13FF4EFA" w:rsidR="00D005EC" w:rsidRPr="00D651A1" w:rsidDel="004A3D10" w:rsidRDefault="00D005EC">
            <w:pPr>
              <w:spacing w:line="276" w:lineRule="auto"/>
              <w:jc w:val="center"/>
              <w:rPr>
                <w:ins w:id="41707" w:author="phuong vu" w:date="2018-11-23T09:38:00Z"/>
                <w:del w:id="41708" w:author="Tran Huan" w:date="2018-11-25T23:21:00Z"/>
                <w:b/>
                <w:rPrChange w:id="41709" w:author="Tran Huan" w:date="2018-11-26T00:28:00Z">
                  <w:rPr>
                    <w:ins w:id="41710" w:author="phuong vu" w:date="2018-11-23T09:38:00Z"/>
                    <w:del w:id="41711" w:author="Tran Huan" w:date="2018-11-25T23:21:00Z"/>
                    <w:b/>
                    <w:lang w:val="en-US"/>
                  </w:rPr>
                </w:rPrChange>
              </w:rPr>
              <w:pPrChange w:id="41712" w:author="phuong vu" w:date="2018-11-23T13:48:00Z">
                <w:pPr>
                  <w:spacing w:line="360" w:lineRule="auto"/>
                  <w:jc w:val="center"/>
                </w:pPr>
              </w:pPrChange>
            </w:pPr>
            <w:ins w:id="41713" w:author="phuong vu" w:date="2018-11-23T09:38:00Z">
              <w:del w:id="41714" w:author="Tran Huan" w:date="2018-11-25T23:21:00Z">
                <w:r w:rsidRPr="00D651A1" w:rsidDel="004A3D10">
                  <w:rPr>
                    <w:b/>
                    <w:rPrChange w:id="41715" w:author="Tran Huan" w:date="2018-11-26T00:28:00Z">
                      <w:rPr>
                        <w:b/>
                        <w:lang w:val="en-US"/>
                      </w:rPr>
                    </w:rPrChange>
                  </w:rPr>
                  <w:delText>Sửa</w:delText>
                </w:r>
              </w:del>
            </w:ins>
          </w:p>
        </w:tc>
        <w:tc>
          <w:tcPr>
            <w:tcW w:w="1463" w:type="dxa"/>
            <w:vAlign w:val="center"/>
          </w:tcPr>
          <w:p w14:paraId="3CEE1B4A" w14:textId="44858A09" w:rsidR="00D005EC" w:rsidRPr="00D651A1" w:rsidDel="004A3D10" w:rsidRDefault="00D005EC">
            <w:pPr>
              <w:spacing w:line="276" w:lineRule="auto"/>
              <w:jc w:val="center"/>
              <w:rPr>
                <w:ins w:id="41716" w:author="phuong vu" w:date="2018-11-23T09:38:00Z"/>
                <w:del w:id="41717" w:author="Tran Huan" w:date="2018-11-25T23:21:00Z"/>
                <w:b/>
                <w:rPrChange w:id="41718" w:author="Tran Huan" w:date="2018-11-26T00:28:00Z">
                  <w:rPr>
                    <w:ins w:id="41719" w:author="phuong vu" w:date="2018-11-23T09:38:00Z"/>
                    <w:del w:id="41720" w:author="Tran Huan" w:date="2018-11-25T23:21:00Z"/>
                    <w:b/>
                    <w:lang w:val="en-US"/>
                  </w:rPr>
                </w:rPrChange>
              </w:rPr>
              <w:pPrChange w:id="41721" w:author="phuong vu" w:date="2018-11-23T13:48:00Z">
                <w:pPr>
                  <w:spacing w:line="360" w:lineRule="auto"/>
                  <w:jc w:val="center"/>
                </w:pPr>
              </w:pPrChange>
            </w:pPr>
            <w:ins w:id="41722" w:author="phuong vu" w:date="2018-11-23T09:38:00Z">
              <w:del w:id="41723" w:author="Tran Huan" w:date="2018-11-25T23:21:00Z">
                <w:r w:rsidRPr="00D651A1" w:rsidDel="004A3D10">
                  <w:rPr>
                    <w:b/>
                    <w:rPrChange w:id="41724" w:author="Tran Huan" w:date="2018-11-26T00:28:00Z">
                      <w:rPr>
                        <w:b/>
                        <w:lang w:val="en-US"/>
                      </w:rPr>
                    </w:rPrChange>
                  </w:rPr>
                  <w:delText>Xóa</w:delText>
                </w:r>
              </w:del>
            </w:ins>
          </w:p>
        </w:tc>
        <w:tc>
          <w:tcPr>
            <w:tcW w:w="1463" w:type="dxa"/>
            <w:vAlign w:val="center"/>
          </w:tcPr>
          <w:p w14:paraId="1599A80C" w14:textId="7468D771" w:rsidR="00D005EC" w:rsidRPr="00D651A1" w:rsidDel="004A3D10" w:rsidRDefault="00D005EC">
            <w:pPr>
              <w:spacing w:line="276" w:lineRule="auto"/>
              <w:jc w:val="center"/>
              <w:rPr>
                <w:ins w:id="41725" w:author="phuong vu" w:date="2018-11-23T09:38:00Z"/>
                <w:del w:id="41726" w:author="Tran Huan" w:date="2018-11-25T23:21:00Z"/>
                <w:b/>
                <w:rPrChange w:id="41727" w:author="Tran Huan" w:date="2018-11-26T00:28:00Z">
                  <w:rPr>
                    <w:ins w:id="41728" w:author="phuong vu" w:date="2018-11-23T09:38:00Z"/>
                    <w:del w:id="41729" w:author="Tran Huan" w:date="2018-11-25T23:21:00Z"/>
                    <w:b/>
                    <w:lang w:val="en-US"/>
                  </w:rPr>
                </w:rPrChange>
              </w:rPr>
              <w:pPrChange w:id="41730" w:author="phuong vu" w:date="2018-11-23T13:48:00Z">
                <w:pPr>
                  <w:spacing w:line="360" w:lineRule="auto"/>
                  <w:jc w:val="center"/>
                </w:pPr>
              </w:pPrChange>
            </w:pPr>
            <w:ins w:id="41731" w:author="phuong vu" w:date="2018-11-23T09:38:00Z">
              <w:del w:id="41732" w:author="Tran Huan" w:date="2018-11-25T23:21:00Z">
                <w:r w:rsidRPr="00D651A1" w:rsidDel="004A3D10">
                  <w:rPr>
                    <w:b/>
                    <w:rPrChange w:id="41733" w:author="Tran Huan" w:date="2018-11-26T00:28:00Z">
                      <w:rPr>
                        <w:b/>
                        <w:lang w:val="en-US"/>
                      </w:rPr>
                    </w:rPrChange>
                  </w:rPr>
                  <w:delText>Truy vấn</w:delText>
                </w:r>
              </w:del>
            </w:ins>
          </w:p>
        </w:tc>
      </w:tr>
      <w:tr w:rsidR="00D005EC" w:rsidDel="004A3D10" w14:paraId="3C7217DD" w14:textId="1F9E7FED" w:rsidTr="005D03AE">
        <w:trPr>
          <w:ins w:id="41734" w:author="phuong vu" w:date="2018-11-23T09:38:00Z"/>
          <w:del w:id="41735" w:author="Tran Huan" w:date="2018-11-25T23:21:00Z"/>
        </w:trPr>
        <w:tc>
          <w:tcPr>
            <w:tcW w:w="805" w:type="dxa"/>
          </w:tcPr>
          <w:p w14:paraId="5733F4AD" w14:textId="1AC18547" w:rsidR="00D005EC" w:rsidRPr="00D651A1" w:rsidDel="004A3D10" w:rsidRDefault="00D005EC">
            <w:pPr>
              <w:spacing w:line="276" w:lineRule="auto"/>
              <w:jc w:val="center"/>
              <w:rPr>
                <w:ins w:id="41736" w:author="phuong vu" w:date="2018-11-23T09:38:00Z"/>
                <w:del w:id="41737" w:author="Tran Huan" w:date="2018-11-25T23:21:00Z"/>
                <w:rPrChange w:id="41738" w:author="Tran Huan" w:date="2018-11-26T00:28:00Z">
                  <w:rPr>
                    <w:ins w:id="41739" w:author="phuong vu" w:date="2018-11-23T09:38:00Z"/>
                    <w:del w:id="41740" w:author="Tran Huan" w:date="2018-11-25T23:21:00Z"/>
                    <w:lang w:val="en-US"/>
                  </w:rPr>
                </w:rPrChange>
              </w:rPr>
              <w:pPrChange w:id="41741" w:author="phuong vu" w:date="2018-11-23T13:48:00Z">
                <w:pPr>
                  <w:spacing w:line="360" w:lineRule="auto"/>
                  <w:jc w:val="center"/>
                </w:pPr>
              </w:pPrChange>
            </w:pPr>
            <w:ins w:id="41742" w:author="phuong vu" w:date="2018-11-23T09:38:00Z">
              <w:del w:id="41743" w:author="Tran Huan" w:date="2018-11-25T23:21:00Z">
                <w:r w:rsidRPr="00D651A1" w:rsidDel="004A3D10">
                  <w:rPr>
                    <w:rPrChange w:id="41744" w:author="Tran Huan" w:date="2018-11-26T00:28:00Z">
                      <w:rPr>
                        <w:lang w:val="en-US"/>
                      </w:rPr>
                    </w:rPrChange>
                  </w:rPr>
                  <w:delText>1</w:delText>
                </w:r>
              </w:del>
            </w:ins>
          </w:p>
        </w:tc>
        <w:tc>
          <w:tcPr>
            <w:tcW w:w="2120" w:type="dxa"/>
          </w:tcPr>
          <w:p w14:paraId="7F3E8223" w14:textId="09BA4169" w:rsidR="00D005EC" w:rsidRPr="00D651A1" w:rsidDel="004A3D10" w:rsidRDefault="005D03AE">
            <w:pPr>
              <w:spacing w:line="276" w:lineRule="auto"/>
              <w:rPr>
                <w:ins w:id="41745" w:author="phuong vu" w:date="2018-11-23T09:38:00Z"/>
                <w:del w:id="41746" w:author="Tran Huan" w:date="2018-11-25T23:21:00Z"/>
                <w:rPrChange w:id="41747" w:author="Tran Huan" w:date="2018-11-26T00:28:00Z">
                  <w:rPr>
                    <w:ins w:id="41748" w:author="phuong vu" w:date="2018-11-23T09:38:00Z"/>
                    <w:del w:id="41749" w:author="Tran Huan" w:date="2018-11-25T23:21:00Z"/>
                    <w:lang w:val="en-US"/>
                  </w:rPr>
                </w:rPrChange>
              </w:rPr>
              <w:pPrChange w:id="41750" w:author="phuong vu" w:date="2018-11-23T13:48:00Z">
                <w:pPr>
                  <w:spacing w:line="360" w:lineRule="auto"/>
                </w:pPr>
              </w:pPrChange>
            </w:pPr>
            <w:ins w:id="41751" w:author="phuong vu" w:date="2018-11-23T09:38:00Z">
              <w:del w:id="41752" w:author="Tran Huan" w:date="2018-11-25T23:21:00Z">
                <w:r w:rsidRPr="00D651A1" w:rsidDel="004A3D10">
                  <w:rPr>
                    <w:rPrChange w:id="41753" w:author="Tran Huan" w:date="2018-11-26T00:28:00Z">
                      <w:rPr>
                        <w:lang w:val="en-US"/>
                      </w:rPr>
                    </w:rPrChange>
                  </w:rPr>
                  <w:delText>customer_order</w:delText>
                </w:r>
              </w:del>
            </w:ins>
          </w:p>
        </w:tc>
        <w:tc>
          <w:tcPr>
            <w:tcW w:w="1463" w:type="dxa"/>
          </w:tcPr>
          <w:p w14:paraId="1C136B22" w14:textId="496C0008" w:rsidR="00D005EC" w:rsidRPr="00D651A1" w:rsidDel="004A3D10" w:rsidRDefault="00D005EC">
            <w:pPr>
              <w:spacing w:line="276" w:lineRule="auto"/>
              <w:jc w:val="center"/>
              <w:rPr>
                <w:ins w:id="41754" w:author="phuong vu" w:date="2018-11-23T09:38:00Z"/>
                <w:del w:id="41755" w:author="Tran Huan" w:date="2018-11-25T23:21:00Z"/>
                <w:rPrChange w:id="41756" w:author="Tran Huan" w:date="2018-11-26T00:28:00Z">
                  <w:rPr>
                    <w:ins w:id="41757" w:author="phuong vu" w:date="2018-11-23T09:38:00Z"/>
                    <w:del w:id="41758" w:author="Tran Huan" w:date="2018-11-25T23:21:00Z"/>
                    <w:lang w:val="en-US"/>
                  </w:rPr>
                </w:rPrChange>
              </w:rPr>
              <w:pPrChange w:id="41759" w:author="phuong vu" w:date="2018-11-23T13:48:00Z">
                <w:pPr>
                  <w:spacing w:line="360" w:lineRule="auto"/>
                  <w:jc w:val="center"/>
                </w:pPr>
              </w:pPrChange>
            </w:pPr>
          </w:p>
        </w:tc>
        <w:tc>
          <w:tcPr>
            <w:tcW w:w="1463" w:type="dxa"/>
          </w:tcPr>
          <w:p w14:paraId="3001B8EA" w14:textId="68675B15" w:rsidR="00D005EC" w:rsidRPr="00D651A1" w:rsidDel="004A3D10" w:rsidRDefault="005D03AE">
            <w:pPr>
              <w:spacing w:line="276" w:lineRule="auto"/>
              <w:jc w:val="center"/>
              <w:rPr>
                <w:ins w:id="41760" w:author="phuong vu" w:date="2018-11-23T09:38:00Z"/>
                <w:del w:id="41761" w:author="Tran Huan" w:date="2018-11-25T23:21:00Z"/>
                <w:rPrChange w:id="41762" w:author="Tran Huan" w:date="2018-11-26T00:28:00Z">
                  <w:rPr>
                    <w:ins w:id="41763" w:author="phuong vu" w:date="2018-11-23T09:38:00Z"/>
                    <w:del w:id="41764" w:author="Tran Huan" w:date="2018-11-25T23:21:00Z"/>
                    <w:lang w:val="en-US"/>
                  </w:rPr>
                </w:rPrChange>
              </w:rPr>
              <w:pPrChange w:id="41765" w:author="phuong vu" w:date="2018-11-23T13:48:00Z">
                <w:pPr>
                  <w:spacing w:line="360" w:lineRule="auto"/>
                  <w:jc w:val="center"/>
                </w:pPr>
              </w:pPrChange>
            </w:pPr>
            <w:ins w:id="41766" w:author="phuong vu" w:date="2018-11-23T09:41:00Z">
              <w:del w:id="41767" w:author="Tran Huan" w:date="2018-11-25T23:21:00Z">
                <w:r w:rsidRPr="00D651A1" w:rsidDel="004A3D10">
                  <w:rPr>
                    <w:rPrChange w:id="41768" w:author="Tran Huan" w:date="2018-11-26T00:28:00Z">
                      <w:rPr>
                        <w:lang w:val="en-US"/>
                      </w:rPr>
                    </w:rPrChange>
                  </w:rPr>
                  <w:delText>X</w:delText>
                </w:r>
              </w:del>
            </w:ins>
          </w:p>
        </w:tc>
        <w:tc>
          <w:tcPr>
            <w:tcW w:w="1463" w:type="dxa"/>
          </w:tcPr>
          <w:p w14:paraId="4D1FC060" w14:textId="601E10A4" w:rsidR="00D005EC" w:rsidRPr="00D651A1" w:rsidDel="004A3D10" w:rsidRDefault="00D005EC">
            <w:pPr>
              <w:spacing w:line="276" w:lineRule="auto"/>
              <w:jc w:val="center"/>
              <w:rPr>
                <w:ins w:id="41769" w:author="phuong vu" w:date="2018-11-23T09:38:00Z"/>
                <w:del w:id="41770" w:author="Tran Huan" w:date="2018-11-25T23:21:00Z"/>
                <w:rPrChange w:id="41771" w:author="Tran Huan" w:date="2018-11-26T00:28:00Z">
                  <w:rPr>
                    <w:ins w:id="41772" w:author="phuong vu" w:date="2018-11-23T09:38:00Z"/>
                    <w:del w:id="41773" w:author="Tran Huan" w:date="2018-11-25T23:21:00Z"/>
                    <w:lang w:val="en-US"/>
                  </w:rPr>
                </w:rPrChange>
              </w:rPr>
              <w:pPrChange w:id="41774" w:author="phuong vu" w:date="2018-11-23T13:48:00Z">
                <w:pPr>
                  <w:spacing w:line="360" w:lineRule="auto"/>
                  <w:jc w:val="center"/>
                </w:pPr>
              </w:pPrChange>
            </w:pPr>
          </w:p>
        </w:tc>
        <w:tc>
          <w:tcPr>
            <w:tcW w:w="1463" w:type="dxa"/>
          </w:tcPr>
          <w:p w14:paraId="5623F4C5" w14:textId="7C713F83" w:rsidR="00D005EC" w:rsidRPr="00D651A1" w:rsidDel="004A3D10" w:rsidRDefault="00D005EC">
            <w:pPr>
              <w:spacing w:line="276" w:lineRule="auto"/>
              <w:jc w:val="center"/>
              <w:rPr>
                <w:ins w:id="41775" w:author="phuong vu" w:date="2018-11-23T09:38:00Z"/>
                <w:del w:id="41776" w:author="Tran Huan" w:date="2018-11-25T23:21:00Z"/>
                <w:rPrChange w:id="41777" w:author="Tran Huan" w:date="2018-11-26T00:28:00Z">
                  <w:rPr>
                    <w:ins w:id="41778" w:author="phuong vu" w:date="2018-11-23T09:38:00Z"/>
                    <w:del w:id="41779" w:author="Tran Huan" w:date="2018-11-25T23:21:00Z"/>
                    <w:lang w:val="en-US"/>
                  </w:rPr>
                </w:rPrChange>
              </w:rPr>
              <w:pPrChange w:id="41780" w:author="phuong vu" w:date="2018-11-23T13:48:00Z">
                <w:pPr>
                  <w:jc w:val="center"/>
                </w:pPr>
              </w:pPrChange>
            </w:pPr>
            <w:ins w:id="41781" w:author="phuong vu" w:date="2018-11-23T09:38:00Z">
              <w:del w:id="41782" w:author="Tran Huan" w:date="2018-11-25T23:21:00Z">
                <w:r w:rsidRPr="00D651A1" w:rsidDel="004A3D10">
                  <w:rPr>
                    <w:rPrChange w:id="41783" w:author="Tran Huan" w:date="2018-11-26T00:28:00Z">
                      <w:rPr>
                        <w:lang w:val="en-US"/>
                      </w:rPr>
                    </w:rPrChange>
                  </w:rPr>
                  <w:delText>X</w:delText>
                </w:r>
              </w:del>
            </w:ins>
          </w:p>
        </w:tc>
      </w:tr>
      <w:tr w:rsidR="00D005EC" w:rsidDel="004A3D10" w14:paraId="3E4FF9D9" w14:textId="36E39115" w:rsidTr="005D03AE">
        <w:trPr>
          <w:ins w:id="41784" w:author="phuong vu" w:date="2018-11-23T09:38:00Z"/>
          <w:del w:id="41785" w:author="Tran Huan" w:date="2018-11-25T23:21:00Z"/>
        </w:trPr>
        <w:tc>
          <w:tcPr>
            <w:tcW w:w="805" w:type="dxa"/>
          </w:tcPr>
          <w:p w14:paraId="000A3B27" w14:textId="1E9E59FA" w:rsidR="00D005EC" w:rsidRPr="00D651A1" w:rsidDel="004A3D10" w:rsidRDefault="00D005EC">
            <w:pPr>
              <w:spacing w:line="276" w:lineRule="auto"/>
              <w:jc w:val="center"/>
              <w:rPr>
                <w:ins w:id="41786" w:author="phuong vu" w:date="2018-11-23T09:38:00Z"/>
                <w:del w:id="41787" w:author="Tran Huan" w:date="2018-11-25T23:21:00Z"/>
                <w:rPrChange w:id="41788" w:author="Tran Huan" w:date="2018-11-26T00:28:00Z">
                  <w:rPr>
                    <w:ins w:id="41789" w:author="phuong vu" w:date="2018-11-23T09:38:00Z"/>
                    <w:del w:id="41790" w:author="Tran Huan" w:date="2018-11-25T23:21:00Z"/>
                    <w:lang w:val="en-US"/>
                  </w:rPr>
                </w:rPrChange>
              </w:rPr>
              <w:pPrChange w:id="41791" w:author="phuong vu" w:date="2018-11-23T13:48:00Z">
                <w:pPr>
                  <w:spacing w:line="360" w:lineRule="auto"/>
                  <w:jc w:val="center"/>
                </w:pPr>
              </w:pPrChange>
            </w:pPr>
            <w:ins w:id="41792" w:author="phuong vu" w:date="2018-11-23T09:38:00Z">
              <w:del w:id="41793" w:author="Tran Huan" w:date="2018-11-25T23:21:00Z">
                <w:r w:rsidRPr="00D651A1" w:rsidDel="004A3D10">
                  <w:rPr>
                    <w:rPrChange w:id="41794" w:author="Tran Huan" w:date="2018-11-26T00:28:00Z">
                      <w:rPr>
                        <w:lang w:val="en-US"/>
                      </w:rPr>
                    </w:rPrChange>
                  </w:rPr>
                  <w:delText>2</w:delText>
                </w:r>
              </w:del>
            </w:ins>
          </w:p>
        </w:tc>
        <w:tc>
          <w:tcPr>
            <w:tcW w:w="2120" w:type="dxa"/>
          </w:tcPr>
          <w:p w14:paraId="238BEDAF" w14:textId="4981E22B" w:rsidR="00D005EC" w:rsidRPr="00D651A1" w:rsidDel="004A3D10" w:rsidRDefault="005D03AE">
            <w:pPr>
              <w:spacing w:line="276" w:lineRule="auto"/>
              <w:rPr>
                <w:ins w:id="41795" w:author="phuong vu" w:date="2018-11-23T09:38:00Z"/>
                <w:del w:id="41796" w:author="Tran Huan" w:date="2018-11-25T23:21:00Z"/>
                <w:rPrChange w:id="41797" w:author="Tran Huan" w:date="2018-11-26T00:28:00Z">
                  <w:rPr>
                    <w:ins w:id="41798" w:author="phuong vu" w:date="2018-11-23T09:38:00Z"/>
                    <w:del w:id="41799" w:author="Tran Huan" w:date="2018-11-25T23:21:00Z"/>
                    <w:lang w:val="en-US"/>
                  </w:rPr>
                </w:rPrChange>
              </w:rPr>
              <w:pPrChange w:id="41800" w:author="phuong vu" w:date="2018-11-23T13:48:00Z">
                <w:pPr>
                  <w:spacing w:line="360" w:lineRule="auto"/>
                </w:pPr>
              </w:pPrChange>
            </w:pPr>
            <w:ins w:id="41801" w:author="phuong vu" w:date="2018-11-23T09:38:00Z">
              <w:del w:id="41802" w:author="Tran Huan" w:date="2018-11-25T23:21:00Z">
                <w:r w:rsidRPr="00D651A1" w:rsidDel="004A3D10">
                  <w:rPr>
                    <w:rPrChange w:id="41803" w:author="Tran Huan" w:date="2018-11-26T00:28:00Z">
                      <w:rPr>
                        <w:lang w:val="en-US"/>
                      </w:rPr>
                    </w:rPrChange>
                  </w:rPr>
                  <w:delText>customer</w:delText>
                </w:r>
              </w:del>
            </w:ins>
          </w:p>
        </w:tc>
        <w:tc>
          <w:tcPr>
            <w:tcW w:w="1463" w:type="dxa"/>
          </w:tcPr>
          <w:p w14:paraId="4A2A13FD" w14:textId="16CE56DA" w:rsidR="00D005EC" w:rsidRPr="00D651A1" w:rsidDel="004A3D10" w:rsidRDefault="00D005EC">
            <w:pPr>
              <w:spacing w:line="276" w:lineRule="auto"/>
              <w:jc w:val="center"/>
              <w:rPr>
                <w:ins w:id="41804" w:author="phuong vu" w:date="2018-11-23T09:38:00Z"/>
                <w:del w:id="41805" w:author="Tran Huan" w:date="2018-11-25T23:21:00Z"/>
                <w:rPrChange w:id="41806" w:author="Tran Huan" w:date="2018-11-26T00:28:00Z">
                  <w:rPr>
                    <w:ins w:id="41807" w:author="phuong vu" w:date="2018-11-23T09:38:00Z"/>
                    <w:del w:id="41808" w:author="Tran Huan" w:date="2018-11-25T23:21:00Z"/>
                    <w:lang w:val="en-US"/>
                  </w:rPr>
                </w:rPrChange>
              </w:rPr>
              <w:pPrChange w:id="41809" w:author="phuong vu" w:date="2018-11-23T13:48:00Z">
                <w:pPr>
                  <w:spacing w:line="360" w:lineRule="auto"/>
                  <w:jc w:val="center"/>
                </w:pPr>
              </w:pPrChange>
            </w:pPr>
          </w:p>
        </w:tc>
        <w:tc>
          <w:tcPr>
            <w:tcW w:w="1463" w:type="dxa"/>
          </w:tcPr>
          <w:p w14:paraId="4B4DA7FA" w14:textId="04E6AAC3" w:rsidR="00D005EC" w:rsidRPr="00D651A1" w:rsidDel="004A3D10" w:rsidRDefault="00D005EC">
            <w:pPr>
              <w:spacing w:line="276" w:lineRule="auto"/>
              <w:jc w:val="center"/>
              <w:rPr>
                <w:ins w:id="41810" w:author="phuong vu" w:date="2018-11-23T09:38:00Z"/>
                <w:del w:id="41811" w:author="Tran Huan" w:date="2018-11-25T23:21:00Z"/>
                <w:rPrChange w:id="41812" w:author="Tran Huan" w:date="2018-11-26T00:28:00Z">
                  <w:rPr>
                    <w:ins w:id="41813" w:author="phuong vu" w:date="2018-11-23T09:38:00Z"/>
                    <w:del w:id="41814" w:author="Tran Huan" w:date="2018-11-25T23:21:00Z"/>
                    <w:lang w:val="en-US"/>
                  </w:rPr>
                </w:rPrChange>
              </w:rPr>
              <w:pPrChange w:id="41815" w:author="phuong vu" w:date="2018-11-23T13:48:00Z">
                <w:pPr>
                  <w:spacing w:line="360" w:lineRule="auto"/>
                  <w:jc w:val="center"/>
                </w:pPr>
              </w:pPrChange>
            </w:pPr>
          </w:p>
        </w:tc>
        <w:tc>
          <w:tcPr>
            <w:tcW w:w="1463" w:type="dxa"/>
          </w:tcPr>
          <w:p w14:paraId="7D31FE34" w14:textId="2031ABD8" w:rsidR="00D005EC" w:rsidRPr="00D651A1" w:rsidDel="004A3D10" w:rsidRDefault="00D005EC">
            <w:pPr>
              <w:spacing w:line="276" w:lineRule="auto"/>
              <w:jc w:val="center"/>
              <w:rPr>
                <w:ins w:id="41816" w:author="phuong vu" w:date="2018-11-23T09:38:00Z"/>
                <w:del w:id="41817" w:author="Tran Huan" w:date="2018-11-25T23:21:00Z"/>
                <w:rPrChange w:id="41818" w:author="Tran Huan" w:date="2018-11-26T00:28:00Z">
                  <w:rPr>
                    <w:ins w:id="41819" w:author="phuong vu" w:date="2018-11-23T09:38:00Z"/>
                    <w:del w:id="41820" w:author="Tran Huan" w:date="2018-11-25T23:21:00Z"/>
                    <w:lang w:val="en-US"/>
                  </w:rPr>
                </w:rPrChange>
              </w:rPr>
              <w:pPrChange w:id="41821" w:author="phuong vu" w:date="2018-11-23T13:48:00Z">
                <w:pPr>
                  <w:spacing w:line="360" w:lineRule="auto"/>
                  <w:jc w:val="center"/>
                </w:pPr>
              </w:pPrChange>
            </w:pPr>
          </w:p>
        </w:tc>
        <w:tc>
          <w:tcPr>
            <w:tcW w:w="1463" w:type="dxa"/>
          </w:tcPr>
          <w:p w14:paraId="01F20FAC" w14:textId="2C9A4F5E" w:rsidR="00D005EC" w:rsidRPr="00D651A1" w:rsidDel="004A3D10" w:rsidRDefault="00D005EC">
            <w:pPr>
              <w:spacing w:line="276" w:lineRule="auto"/>
              <w:jc w:val="center"/>
              <w:rPr>
                <w:ins w:id="41822" w:author="phuong vu" w:date="2018-11-23T09:38:00Z"/>
                <w:del w:id="41823" w:author="Tran Huan" w:date="2018-11-25T23:21:00Z"/>
                <w:rPrChange w:id="41824" w:author="Tran Huan" w:date="2018-11-26T00:28:00Z">
                  <w:rPr>
                    <w:ins w:id="41825" w:author="phuong vu" w:date="2018-11-23T09:38:00Z"/>
                    <w:del w:id="41826" w:author="Tran Huan" w:date="2018-11-25T23:21:00Z"/>
                    <w:lang w:val="en-US"/>
                  </w:rPr>
                </w:rPrChange>
              </w:rPr>
              <w:pPrChange w:id="41827" w:author="phuong vu" w:date="2018-11-23T13:48:00Z">
                <w:pPr>
                  <w:jc w:val="center"/>
                </w:pPr>
              </w:pPrChange>
            </w:pPr>
            <w:ins w:id="41828" w:author="phuong vu" w:date="2018-11-23T09:38:00Z">
              <w:del w:id="41829" w:author="Tran Huan" w:date="2018-11-25T23:21:00Z">
                <w:r w:rsidRPr="00D651A1" w:rsidDel="004A3D10">
                  <w:rPr>
                    <w:rPrChange w:id="41830" w:author="Tran Huan" w:date="2018-11-26T00:28:00Z">
                      <w:rPr>
                        <w:lang w:val="en-US"/>
                      </w:rPr>
                    </w:rPrChange>
                  </w:rPr>
                  <w:delText>X</w:delText>
                </w:r>
              </w:del>
            </w:ins>
          </w:p>
        </w:tc>
      </w:tr>
      <w:tr w:rsidR="00D005EC" w:rsidDel="004A3D10" w14:paraId="11E20209" w14:textId="70450F89" w:rsidTr="005D03AE">
        <w:trPr>
          <w:ins w:id="41831" w:author="phuong vu" w:date="2018-11-23T09:38:00Z"/>
          <w:del w:id="41832" w:author="Tran Huan" w:date="2018-11-25T23:21:00Z"/>
        </w:trPr>
        <w:tc>
          <w:tcPr>
            <w:tcW w:w="805" w:type="dxa"/>
          </w:tcPr>
          <w:p w14:paraId="461542D7" w14:textId="5341947D" w:rsidR="00D005EC" w:rsidRPr="00D651A1" w:rsidDel="004A3D10" w:rsidRDefault="00D005EC">
            <w:pPr>
              <w:spacing w:line="276" w:lineRule="auto"/>
              <w:jc w:val="center"/>
              <w:rPr>
                <w:ins w:id="41833" w:author="phuong vu" w:date="2018-11-23T09:38:00Z"/>
                <w:del w:id="41834" w:author="Tran Huan" w:date="2018-11-25T23:21:00Z"/>
                <w:rPrChange w:id="41835" w:author="Tran Huan" w:date="2018-11-26T00:28:00Z">
                  <w:rPr>
                    <w:ins w:id="41836" w:author="phuong vu" w:date="2018-11-23T09:38:00Z"/>
                    <w:del w:id="41837" w:author="Tran Huan" w:date="2018-11-25T23:21:00Z"/>
                    <w:lang w:val="en-US"/>
                  </w:rPr>
                </w:rPrChange>
              </w:rPr>
              <w:pPrChange w:id="41838" w:author="phuong vu" w:date="2018-11-23T13:48:00Z">
                <w:pPr>
                  <w:spacing w:line="360" w:lineRule="auto"/>
                  <w:jc w:val="center"/>
                </w:pPr>
              </w:pPrChange>
            </w:pPr>
            <w:ins w:id="41839" w:author="phuong vu" w:date="2018-11-23T09:38:00Z">
              <w:del w:id="41840" w:author="Tran Huan" w:date="2018-11-25T23:21:00Z">
                <w:r w:rsidRPr="00D651A1" w:rsidDel="004A3D10">
                  <w:rPr>
                    <w:rPrChange w:id="41841" w:author="Tran Huan" w:date="2018-11-26T00:28:00Z">
                      <w:rPr>
                        <w:lang w:val="en-US"/>
                      </w:rPr>
                    </w:rPrChange>
                  </w:rPr>
                  <w:delText>3</w:delText>
                </w:r>
              </w:del>
            </w:ins>
          </w:p>
        </w:tc>
        <w:tc>
          <w:tcPr>
            <w:tcW w:w="2120" w:type="dxa"/>
          </w:tcPr>
          <w:p w14:paraId="38B20726" w14:textId="6CB7190E" w:rsidR="00D005EC" w:rsidRPr="00D651A1" w:rsidDel="004A3D10" w:rsidRDefault="005D03AE">
            <w:pPr>
              <w:spacing w:line="276" w:lineRule="auto"/>
              <w:rPr>
                <w:ins w:id="41842" w:author="phuong vu" w:date="2018-11-23T09:38:00Z"/>
                <w:del w:id="41843" w:author="Tran Huan" w:date="2018-11-25T23:21:00Z"/>
                <w:rPrChange w:id="41844" w:author="Tran Huan" w:date="2018-11-26T00:28:00Z">
                  <w:rPr>
                    <w:ins w:id="41845" w:author="phuong vu" w:date="2018-11-23T09:38:00Z"/>
                    <w:del w:id="41846" w:author="Tran Huan" w:date="2018-11-25T23:21:00Z"/>
                    <w:lang w:val="en-US"/>
                  </w:rPr>
                </w:rPrChange>
              </w:rPr>
              <w:pPrChange w:id="41847" w:author="phuong vu" w:date="2018-11-23T13:48:00Z">
                <w:pPr>
                  <w:spacing w:line="360" w:lineRule="auto"/>
                </w:pPr>
              </w:pPrChange>
            </w:pPr>
            <w:ins w:id="41848" w:author="phuong vu" w:date="2018-11-23T09:39:00Z">
              <w:del w:id="41849" w:author="Tran Huan" w:date="2018-11-25T23:21:00Z">
                <w:r w:rsidRPr="00D651A1" w:rsidDel="004A3D10">
                  <w:rPr>
                    <w:rPrChange w:id="41850" w:author="Tran Huan" w:date="2018-11-26T00:28:00Z">
                      <w:rPr>
                        <w:lang w:val="en-US"/>
                      </w:rPr>
                    </w:rPrChange>
                  </w:rPr>
                  <w:delText>o</w:delText>
                </w:r>
              </w:del>
            </w:ins>
            <w:ins w:id="41851" w:author="phuong vu" w:date="2018-11-23T09:38:00Z">
              <w:del w:id="41852" w:author="Tran Huan" w:date="2018-11-25T23:21:00Z">
                <w:r w:rsidRPr="00D651A1" w:rsidDel="004A3D10">
                  <w:rPr>
                    <w:rPrChange w:id="41853" w:author="Tran Huan" w:date="2018-11-26T00:28:00Z">
                      <w:rPr>
                        <w:lang w:val="en-US"/>
                      </w:rPr>
                    </w:rPrChange>
                  </w:rPr>
                  <w:delText>rder_detail</w:delText>
                </w:r>
              </w:del>
            </w:ins>
          </w:p>
        </w:tc>
        <w:tc>
          <w:tcPr>
            <w:tcW w:w="1463" w:type="dxa"/>
          </w:tcPr>
          <w:p w14:paraId="20C91CDD" w14:textId="47492E96" w:rsidR="00D005EC" w:rsidRPr="00D651A1" w:rsidDel="004A3D10" w:rsidRDefault="00D005EC">
            <w:pPr>
              <w:spacing w:line="276" w:lineRule="auto"/>
              <w:jc w:val="center"/>
              <w:rPr>
                <w:ins w:id="41854" w:author="phuong vu" w:date="2018-11-23T09:38:00Z"/>
                <w:del w:id="41855" w:author="Tran Huan" w:date="2018-11-25T23:21:00Z"/>
                <w:rPrChange w:id="41856" w:author="Tran Huan" w:date="2018-11-26T00:28:00Z">
                  <w:rPr>
                    <w:ins w:id="41857" w:author="phuong vu" w:date="2018-11-23T09:38:00Z"/>
                    <w:del w:id="41858" w:author="Tran Huan" w:date="2018-11-25T23:21:00Z"/>
                    <w:lang w:val="en-US"/>
                  </w:rPr>
                </w:rPrChange>
              </w:rPr>
              <w:pPrChange w:id="41859" w:author="phuong vu" w:date="2018-11-23T13:48:00Z">
                <w:pPr>
                  <w:spacing w:line="360" w:lineRule="auto"/>
                  <w:jc w:val="center"/>
                </w:pPr>
              </w:pPrChange>
            </w:pPr>
          </w:p>
        </w:tc>
        <w:tc>
          <w:tcPr>
            <w:tcW w:w="1463" w:type="dxa"/>
          </w:tcPr>
          <w:p w14:paraId="5E651EE1" w14:textId="09C90E6A" w:rsidR="00D005EC" w:rsidRPr="00D651A1" w:rsidDel="004A3D10" w:rsidRDefault="005D03AE">
            <w:pPr>
              <w:spacing w:line="276" w:lineRule="auto"/>
              <w:jc w:val="center"/>
              <w:rPr>
                <w:ins w:id="41860" w:author="phuong vu" w:date="2018-11-23T09:38:00Z"/>
                <w:del w:id="41861" w:author="Tran Huan" w:date="2018-11-25T23:21:00Z"/>
                <w:rPrChange w:id="41862" w:author="Tran Huan" w:date="2018-11-26T00:28:00Z">
                  <w:rPr>
                    <w:ins w:id="41863" w:author="phuong vu" w:date="2018-11-23T09:38:00Z"/>
                    <w:del w:id="41864" w:author="Tran Huan" w:date="2018-11-25T23:21:00Z"/>
                    <w:lang w:val="en-US"/>
                  </w:rPr>
                </w:rPrChange>
              </w:rPr>
              <w:pPrChange w:id="41865" w:author="phuong vu" w:date="2018-11-23T13:48:00Z">
                <w:pPr>
                  <w:spacing w:line="360" w:lineRule="auto"/>
                  <w:jc w:val="center"/>
                </w:pPr>
              </w:pPrChange>
            </w:pPr>
            <w:ins w:id="41866" w:author="phuong vu" w:date="2018-11-23T09:41:00Z">
              <w:del w:id="41867" w:author="Tran Huan" w:date="2018-11-25T23:21:00Z">
                <w:r w:rsidRPr="00D651A1" w:rsidDel="004A3D10">
                  <w:rPr>
                    <w:rPrChange w:id="41868" w:author="Tran Huan" w:date="2018-11-26T00:28:00Z">
                      <w:rPr>
                        <w:lang w:val="en-US"/>
                      </w:rPr>
                    </w:rPrChange>
                  </w:rPr>
                  <w:delText>X</w:delText>
                </w:r>
              </w:del>
            </w:ins>
          </w:p>
        </w:tc>
        <w:tc>
          <w:tcPr>
            <w:tcW w:w="1463" w:type="dxa"/>
          </w:tcPr>
          <w:p w14:paraId="685E7A59" w14:textId="40C28CCA" w:rsidR="00D005EC" w:rsidRPr="00D651A1" w:rsidDel="004A3D10" w:rsidRDefault="005D03AE">
            <w:pPr>
              <w:spacing w:line="276" w:lineRule="auto"/>
              <w:jc w:val="center"/>
              <w:rPr>
                <w:ins w:id="41869" w:author="phuong vu" w:date="2018-11-23T09:38:00Z"/>
                <w:del w:id="41870" w:author="Tran Huan" w:date="2018-11-25T23:21:00Z"/>
                <w:rPrChange w:id="41871" w:author="Tran Huan" w:date="2018-11-26T00:28:00Z">
                  <w:rPr>
                    <w:ins w:id="41872" w:author="phuong vu" w:date="2018-11-23T09:38:00Z"/>
                    <w:del w:id="41873" w:author="Tran Huan" w:date="2018-11-25T23:21:00Z"/>
                    <w:lang w:val="en-US"/>
                  </w:rPr>
                </w:rPrChange>
              </w:rPr>
              <w:pPrChange w:id="41874" w:author="phuong vu" w:date="2018-11-23T13:48:00Z">
                <w:pPr>
                  <w:spacing w:line="360" w:lineRule="auto"/>
                  <w:jc w:val="center"/>
                </w:pPr>
              </w:pPrChange>
            </w:pPr>
            <w:ins w:id="41875" w:author="phuong vu" w:date="2018-11-23T09:41:00Z">
              <w:del w:id="41876" w:author="Tran Huan" w:date="2018-11-25T23:21:00Z">
                <w:r w:rsidRPr="00D651A1" w:rsidDel="004A3D10">
                  <w:rPr>
                    <w:rPrChange w:id="41877" w:author="Tran Huan" w:date="2018-11-26T00:28:00Z">
                      <w:rPr>
                        <w:lang w:val="en-US"/>
                      </w:rPr>
                    </w:rPrChange>
                  </w:rPr>
                  <w:delText>X</w:delText>
                </w:r>
              </w:del>
            </w:ins>
          </w:p>
        </w:tc>
        <w:tc>
          <w:tcPr>
            <w:tcW w:w="1463" w:type="dxa"/>
          </w:tcPr>
          <w:p w14:paraId="0B8895A8" w14:textId="50BFFC76" w:rsidR="00D005EC" w:rsidRPr="00D651A1" w:rsidDel="004A3D10" w:rsidRDefault="005D03AE">
            <w:pPr>
              <w:spacing w:line="276" w:lineRule="auto"/>
              <w:jc w:val="center"/>
              <w:rPr>
                <w:ins w:id="41878" w:author="phuong vu" w:date="2018-11-23T09:38:00Z"/>
                <w:del w:id="41879" w:author="Tran Huan" w:date="2018-11-25T23:21:00Z"/>
                <w:rPrChange w:id="41880" w:author="Tran Huan" w:date="2018-11-26T00:28:00Z">
                  <w:rPr>
                    <w:ins w:id="41881" w:author="phuong vu" w:date="2018-11-23T09:38:00Z"/>
                    <w:del w:id="41882" w:author="Tran Huan" w:date="2018-11-25T23:21:00Z"/>
                    <w:lang w:val="en-US"/>
                  </w:rPr>
                </w:rPrChange>
              </w:rPr>
              <w:pPrChange w:id="41883" w:author="phuong vu" w:date="2018-11-23T13:48:00Z">
                <w:pPr>
                  <w:jc w:val="center"/>
                </w:pPr>
              </w:pPrChange>
            </w:pPr>
            <w:ins w:id="41884" w:author="phuong vu" w:date="2018-11-23T09:41:00Z">
              <w:del w:id="41885" w:author="Tran Huan" w:date="2018-11-25T23:21:00Z">
                <w:r w:rsidRPr="00D651A1" w:rsidDel="004A3D10">
                  <w:rPr>
                    <w:rPrChange w:id="41886" w:author="Tran Huan" w:date="2018-11-26T00:28:00Z">
                      <w:rPr>
                        <w:lang w:val="en-US"/>
                      </w:rPr>
                    </w:rPrChange>
                  </w:rPr>
                  <w:delText>X</w:delText>
                </w:r>
              </w:del>
            </w:ins>
          </w:p>
        </w:tc>
      </w:tr>
      <w:tr w:rsidR="005D03AE" w:rsidDel="004A3D10" w14:paraId="7E57B7C1" w14:textId="63A7D178" w:rsidTr="005D03AE">
        <w:trPr>
          <w:ins w:id="41887" w:author="phuong vu" w:date="2018-11-23T09:39:00Z"/>
          <w:del w:id="41888" w:author="Tran Huan" w:date="2018-11-25T23:21:00Z"/>
        </w:trPr>
        <w:tc>
          <w:tcPr>
            <w:tcW w:w="805" w:type="dxa"/>
          </w:tcPr>
          <w:p w14:paraId="78EF9C73" w14:textId="2471F55B" w:rsidR="005D03AE" w:rsidRPr="00D651A1" w:rsidDel="004A3D10" w:rsidRDefault="005D03AE">
            <w:pPr>
              <w:spacing w:line="276" w:lineRule="auto"/>
              <w:jc w:val="center"/>
              <w:rPr>
                <w:ins w:id="41889" w:author="phuong vu" w:date="2018-11-23T09:39:00Z"/>
                <w:del w:id="41890" w:author="Tran Huan" w:date="2018-11-25T23:21:00Z"/>
                <w:rPrChange w:id="41891" w:author="Tran Huan" w:date="2018-11-26T00:28:00Z">
                  <w:rPr>
                    <w:ins w:id="41892" w:author="phuong vu" w:date="2018-11-23T09:39:00Z"/>
                    <w:del w:id="41893" w:author="Tran Huan" w:date="2018-11-25T23:21:00Z"/>
                    <w:lang w:val="en-US"/>
                  </w:rPr>
                </w:rPrChange>
              </w:rPr>
              <w:pPrChange w:id="41894" w:author="phuong vu" w:date="2018-11-23T13:48:00Z">
                <w:pPr>
                  <w:spacing w:line="360" w:lineRule="auto"/>
                  <w:jc w:val="center"/>
                </w:pPr>
              </w:pPrChange>
            </w:pPr>
            <w:ins w:id="41895" w:author="phuong vu" w:date="2018-11-23T09:39:00Z">
              <w:del w:id="41896" w:author="Tran Huan" w:date="2018-11-25T23:21:00Z">
                <w:r w:rsidRPr="00D651A1" w:rsidDel="004A3D10">
                  <w:rPr>
                    <w:rPrChange w:id="41897" w:author="Tran Huan" w:date="2018-11-26T00:28:00Z">
                      <w:rPr>
                        <w:lang w:val="en-US"/>
                      </w:rPr>
                    </w:rPrChange>
                  </w:rPr>
                  <w:delText>4</w:delText>
                </w:r>
              </w:del>
            </w:ins>
          </w:p>
        </w:tc>
        <w:tc>
          <w:tcPr>
            <w:tcW w:w="2120" w:type="dxa"/>
          </w:tcPr>
          <w:p w14:paraId="1B51EE47" w14:textId="42DE5DD4" w:rsidR="005D03AE" w:rsidRPr="00D651A1" w:rsidDel="004A3D10" w:rsidRDefault="005D03AE">
            <w:pPr>
              <w:spacing w:line="276" w:lineRule="auto"/>
              <w:rPr>
                <w:ins w:id="41898" w:author="phuong vu" w:date="2018-11-23T09:39:00Z"/>
                <w:del w:id="41899" w:author="Tran Huan" w:date="2018-11-25T23:21:00Z"/>
                <w:rPrChange w:id="41900" w:author="Tran Huan" w:date="2018-11-26T00:28:00Z">
                  <w:rPr>
                    <w:ins w:id="41901" w:author="phuong vu" w:date="2018-11-23T09:39:00Z"/>
                    <w:del w:id="41902" w:author="Tran Huan" w:date="2018-11-25T23:21:00Z"/>
                    <w:lang w:val="en-US"/>
                  </w:rPr>
                </w:rPrChange>
              </w:rPr>
              <w:pPrChange w:id="41903" w:author="phuong vu" w:date="2018-11-23T13:48:00Z">
                <w:pPr>
                  <w:spacing w:line="360" w:lineRule="auto"/>
                </w:pPr>
              </w:pPrChange>
            </w:pPr>
            <w:ins w:id="41904" w:author="phuong vu" w:date="2018-11-23T09:39:00Z">
              <w:del w:id="41905" w:author="Tran Huan" w:date="2018-11-25T23:21:00Z">
                <w:r w:rsidRPr="00D651A1" w:rsidDel="004A3D10">
                  <w:rPr>
                    <w:rPrChange w:id="41906" w:author="Tran Huan" w:date="2018-11-26T00:28:00Z">
                      <w:rPr>
                        <w:lang w:val="en-US"/>
                      </w:rPr>
                    </w:rPrChange>
                  </w:rPr>
                  <w:delText>service_type</w:delText>
                </w:r>
              </w:del>
            </w:ins>
          </w:p>
        </w:tc>
        <w:tc>
          <w:tcPr>
            <w:tcW w:w="1463" w:type="dxa"/>
          </w:tcPr>
          <w:p w14:paraId="312ECF11" w14:textId="67C26993" w:rsidR="005D03AE" w:rsidRPr="00D651A1" w:rsidDel="004A3D10" w:rsidRDefault="005D03AE">
            <w:pPr>
              <w:spacing w:line="276" w:lineRule="auto"/>
              <w:jc w:val="center"/>
              <w:rPr>
                <w:ins w:id="41907" w:author="phuong vu" w:date="2018-11-23T09:39:00Z"/>
                <w:del w:id="41908" w:author="Tran Huan" w:date="2018-11-25T23:21:00Z"/>
                <w:rPrChange w:id="41909" w:author="Tran Huan" w:date="2018-11-26T00:28:00Z">
                  <w:rPr>
                    <w:ins w:id="41910" w:author="phuong vu" w:date="2018-11-23T09:39:00Z"/>
                    <w:del w:id="41911" w:author="Tran Huan" w:date="2018-11-25T23:21:00Z"/>
                    <w:lang w:val="en-US"/>
                  </w:rPr>
                </w:rPrChange>
              </w:rPr>
              <w:pPrChange w:id="41912" w:author="phuong vu" w:date="2018-11-23T13:48:00Z">
                <w:pPr>
                  <w:spacing w:line="360" w:lineRule="auto"/>
                  <w:jc w:val="center"/>
                </w:pPr>
              </w:pPrChange>
            </w:pPr>
          </w:p>
        </w:tc>
        <w:tc>
          <w:tcPr>
            <w:tcW w:w="1463" w:type="dxa"/>
          </w:tcPr>
          <w:p w14:paraId="6BCA9EA2" w14:textId="28592B42" w:rsidR="005D03AE" w:rsidRPr="00D651A1" w:rsidDel="004A3D10" w:rsidRDefault="005D03AE">
            <w:pPr>
              <w:spacing w:line="276" w:lineRule="auto"/>
              <w:jc w:val="center"/>
              <w:rPr>
                <w:ins w:id="41913" w:author="phuong vu" w:date="2018-11-23T09:39:00Z"/>
                <w:del w:id="41914" w:author="Tran Huan" w:date="2018-11-25T23:21:00Z"/>
                <w:rPrChange w:id="41915" w:author="Tran Huan" w:date="2018-11-26T00:28:00Z">
                  <w:rPr>
                    <w:ins w:id="41916" w:author="phuong vu" w:date="2018-11-23T09:39:00Z"/>
                    <w:del w:id="41917" w:author="Tran Huan" w:date="2018-11-25T23:21:00Z"/>
                    <w:lang w:val="en-US"/>
                  </w:rPr>
                </w:rPrChange>
              </w:rPr>
              <w:pPrChange w:id="41918" w:author="phuong vu" w:date="2018-11-23T13:48:00Z">
                <w:pPr>
                  <w:spacing w:line="360" w:lineRule="auto"/>
                  <w:jc w:val="center"/>
                </w:pPr>
              </w:pPrChange>
            </w:pPr>
          </w:p>
        </w:tc>
        <w:tc>
          <w:tcPr>
            <w:tcW w:w="1463" w:type="dxa"/>
          </w:tcPr>
          <w:p w14:paraId="5734966D" w14:textId="7FDD4A4E" w:rsidR="005D03AE" w:rsidRPr="00D651A1" w:rsidDel="004A3D10" w:rsidRDefault="005D03AE">
            <w:pPr>
              <w:spacing w:line="276" w:lineRule="auto"/>
              <w:jc w:val="center"/>
              <w:rPr>
                <w:ins w:id="41919" w:author="phuong vu" w:date="2018-11-23T09:39:00Z"/>
                <w:del w:id="41920" w:author="Tran Huan" w:date="2018-11-25T23:21:00Z"/>
                <w:rPrChange w:id="41921" w:author="Tran Huan" w:date="2018-11-26T00:28:00Z">
                  <w:rPr>
                    <w:ins w:id="41922" w:author="phuong vu" w:date="2018-11-23T09:39:00Z"/>
                    <w:del w:id="41923" w:author="Tran Huan" w:date="2018-11-25T23:21:00Z"/>
                    <w:lang w:val="en-US"/>
                  </w:rPr>
                </w:rPrChange>
              </w:rPr>
              <w:pPrChange w:id="41924" w:author="phuong vu" w:date="2018-11-23T13:48:00Z">
                <w:pPr>
                  <w:spacing w:line="360" w:lineRule="auto"/>
                  <w:jc w:val="center"/>
                </w:pPr>
              </w:pPrChange>
            </w:pPr>
          </w:p>
        </w:tc>
        <w:tc>
          <w:tcPr>
            <w:tcW w:w="1463" w:type="dxa"/>
          </w:tcPr>
          <w:p w14:paraId="177BAAE4" w14:textId="17278F0E" w:rsidR="005D03AE" w:rsidRPr="00D651A1" w:rsidDel="004A3D10" w:rsidRDefault="005D03AE">
            <w:pPr>
              <w:spacing w:line="276" w:lineRule="auto"/>
              <w:jc w:val="center"/>
              <w:rPr>
                <w:ins w:id="41925" w:author="phuong vu" w:date="2018-11-23T09:39:00Z"/>
                <w:del w:id="41926" w:author="Tran Huan" w:date="2018-11-25T23:21:00Z"/>
                <w:rPrChange w:id="41927" w:author="Tran Huan" w:date="2018-11-26T00:28:00Z">
                  <w:rPr>
                    <w:ins w:id="41928" w:author="phuong vu" w:date="2018-11-23T09:39:00Z"/>
                    <w:del w:id="41929" w:author="Tran Huan" w:date="2018-11-25T23:21:00Z"/>
                    <w:lang w:val="en-US"/>
                  </w:rPr>
                </w:rPrChange>
              </w:rPr>
              <w:pPrChange w:id="41930" w:author="phuong vu" w:date="2018-11-23T13:48:00Z">
                <w:pPr>
                  <w:jc w:val="center"/>
                </w:pPr>
              </w:pPrChange>
            </w:pPr>
            <w:ins w:id="41931" w:author="phuong vu" w:date="2018-11-23T09:41:00Z">
              <w:del w:id="41932" w:author="Tran Huan" w:date="2018-11-25T23:21:00Z">
                <w:r w:rsidRPr="00D651A1" w:rsidDel="004A3D10">
                  <w:rPr>
                    <w:rPrChange w:id="41933" w:author="Tran Huan" w:date="2018-11-26T00:28:00Z">
                      <w:rPr>
                        <w:lang w:val="en-US"/>
                      </w:rPr>
                    </w:rPrChange>
                  </w:rPr>
                  <w:delText>X</w:delText>
                </w:r>
              </w:del>
            </w:ins>
          </w:p>
        </w:tc>
      </w:tr>
      <w:tr w:rsidR="005D03AE" w:rsidDel="004A3D10" w14:paraId="5DC96319" w14:textId="6228439C" w:rsidTr="005D03AE">
        <w:trPr>
          <w:ins w:id="41934" w:author="phuong vu" w:date="2018-11-23T09:39:00Z"/>
          <w:del w:id="41935" w:author="Tran Huan" w:date="2018-11-25T23:21:00Z"/>
        </w:trPr>
        <w:tc>
          <w:tcPr>
            <w:tcW w:w="805" w:type="dxa"/>
          </w:tcPr>
          <w:p w14:paraId="1111247F" w14:textId="381BCA14" w:rsidR="005D03AE" w:rsidRPr="00D651A1" w:rsidDel="004A3D10" w:rsidRDefault="005D03AE">
            <w:pPr>
              <w:spacing w:line="276" w:lineRule="auto"/>
              <w:jc w:val="center"/>
              <w:rPr>
                <w:ins w:id="41936" w:author="phuong vu" w:date="2018-11-23T09:39:00Z"/>
                <w:del w:id="41937" w:author="Tran Huan" w:date="2018-11-25T23:21:00Z"/>
                <w:rPrChange w:id="41938" w:author="Tran Huan" w:date="2018-11-26T00:28:00Z">
                  <w:rPr>
                    <w:ins w:id="41939" w:author="phuong vu" w:date="2018-11-23T09:39:00Z"/>
                    <w:del w:id="41940" w:author="Tran Huan" w:date="2018-11-25T23:21:00Z"/>
                    <w:lang w:val="en-US"/>
                  </w:rPr>
                </w:rPrChange>
              </w:rPr>
              <w:pPrChange w:id="41941" w:author="phuong vu" w:date="2018-11-23T13:48:00Z">
                <w:pPr>
                  <w:spacing w:line="360" w:lineRule="auto"/>
                  <w:jc w:val="center"/>
                </w:pPr>
              </w:pPrChange>
            </w:pPr>
            <w:ins w:id="41942" w:author="phuong vu" w:date="2018-11-23T09:39:00Z">
              <w:del w:id="41943" w:author="Tran Huan" w:date="2018-11-25T23:21:00Z">
                <w:r w:rsidRPr="00D651A1" w:rsidDel="004A3D10">
                  <w:rPr>
                    <w:rPrChange w:id="41944" w:author="Tran Huan" w:date="2018-11-26T00:28:00Z">
                      <w:rPr>
                        <w:lang w:val="en-US"/>
                      </w:rPr>
                    </w:rPrChange>
                  </w:rPr>
                  <w:delText>5</w:delText>
                </w:r>
              </w:del>
            </w:ins>
          </w:p>
        </w:tc>
        <w:tc>
          <w:tcPr>
            <w:tcW w:w="2120" w:type="dxa"/>
          </w:tcPr>
          <w:p w14:paraId="59B1E63D" w14:textId="0E0B59E1" w:rsidR="005D03AE" w:rsidRPr="00D651A1" w:rsidDel="004A3D10" w:rsidRDefault="005D03AE">
            <w:pPr>
              <w:spacing w:line="276" w:lineRule="auto"/>
              <w:rPr>
                <w:ins w:id="41945" w:author="phuong vu" w:date="2018-11-23T09:39:00Z"/>
                <w:del w:id="41946" w:author="Tran Huan" w:date="2018-11-25T23:21:00Z"/>
                <w:rPrChange w:id="41947" w:author="Tran Huan" w:date="2018-11-26T00:28:00Z">
                  <w:rPr>
                    <w:ins w:id="41948" w:author="phuong vu" w:date="2018-11-23T09:39:00Z"/>
                    <w:del w:id="41949" w:author="Tran Huan" w:date="2018-11-25T23:21:00Z"/>
                    <w:lang w:val="en-US"/>
                  </w:rPr>
                </w:rPrChange>
              </w:rPr>
              <w:pPrChange w:id="41950" w:author="phuong vu" w:date="2018-11-23T13:48:00Z">
                <w:pPr>
                  <w:spacing w:line="360" w:lineRule="auto"/>
                </w:pPr>
              </w:pPrChange>
            </w:pPr>
            <w:ins w:id="41951" w:author="phuong vu" w:date="2018-11-23T09:39:00Z">
              <w:del w:id="41952" w:author="Tran Huan" w:date="2018-11-25T23:21:00Z">
                <w:r w:rsidRPr="00D651A1" w:rsidDel="004A3D10">
                  <w:rPr>
                    <w:rPrChange w:id="41953" w:author="Tran Huan" w:date="2018-11-26T00:28:00Z">
                      <w:rPr>
                        <w:lang w:val="en-US"/>
                      </w:rPr>
                    </w:rPrChange>
                  </w:rPr>
                  <w:delText>service_type_branch</w:delText>
                </w:r>
              </w:del>
            </w:ins>
          </w:p>
        </w:tc>
        <w:tc>
          <w:tcPr>
            <w:tcW w:w="1463" w:type="dxa"/>
          </w:tcPr>
          <w:p w14:paraId="18DAA4A7" w14:textId="6483B473" w:rsidR="005D03AE" w:rsidRPr="00D651A1" w:rsidDel="004A3D10" w:rsidRDefault="005D03AE">
            <w:pPr>
              <w:spacing w:line="276" w:lineRule="auto"/>
              <w:jc w:val="center"/>
              <w:rPr>
                <w:ins w:id="41954" w:author="phuong vu" w:date="2018-11-23T09:39:00Z"/>
                <w:del w:id="41955" w:author="Tran Huan" w:date="2018-11-25T23:21:00Z"/>
                <w:rPrChange w:id="41956" w:author="Tran Huan" w:date="2018-11-26T00:28:00Z">
                  <w:rPr>
                    <w:ins w:id="41957" w:author="phuong vu" w:date="2018-11-23T09:39:00Z"/>
                    <w:del w:id="41958" w:author="Tran Huan" w:date="2018-11-25T23:21:00Z"/>
                    <w:lang w:val="en-US"/>
                  </w:rPr>
                </w:rPrChange>
              </w:rPr>
              <w:pPrChange w:id="41959" w:author="phuong vu" w:date="2018-11-23T13:48:00Z">
                <w:pPr>
                  <w:spacing w:line="360" w:lineRule="auto"/>
                  <w:jc w:val="center"/>
                </w:pPr>
              </w:pPrChange>
            </w:pPr>
          </w:p>
        </w:tc>
        <w:tc>
          <w:tcPr>
            <w:tcW w:w="1463" w:type="dxa"/>
          </w:tcPr>
          <w:p w14:paraId="16EB6320" w14:textId="2BAE83F5" w:rsidR="005D03AE" w:rsidRPr="00D651A1" w:rsidDel="004A3D10" w:rsidRDefault="005D03AE">
            <w:pPr>
              <w:spacing w:line="276" w:lineRule="auto"/>
              <w:jc w:val="center"/>
              <w:rPr>
                <w:ins w:id="41960" w:author="phuong vu" w:date="2018-11-23T09:39:00Z"/>
                <w:del w:id="41961" w:author="Tran Huan" w:date="2018-11-25T23:21:00Z"/>
                <w:rPrChange w:id="41962" w:author="Tran Huan" w:date="2018-11-26T00:28:00Z">
                  <w:rPr>
                    <w:ins w:id="41963" w:author="phuong vu" w:date="2018-11-23T09:39:00Z"/>
                    <w:del w:id="41964" w:author="Tran Huan" w:date="2018-11-25T23:21:00Z"/>
                    <w:lang w:val="en-US"/>
                  </w:rPr>
                </w:rPrChange>
              </w:rPr>
              <w:pPrChange w:id="41965" w:author="phuong vu" w:date="2018-11-23T13:48:00Z">
                <w:pPr>
                  <w:spacing w:line="360" w:lineRule="auto"/>
                  <w:jc w:val="center"/>
                </w:pPr>
              </w:pPrChange>
            </w:pPr>
          </w:p>
        </w:tc>
        <w:tc>
          <w:tcPr>
            <w:tcW w:w="1463" w:type="dxa"/>
          </w:tcPr>
          <w:p w14:paraId="5F468EE7" w14:textId="61092239" w:rsidR="005D03AE" w:rsidRPr="00D651A1" w:rsidDel="004A3D10" w:rsidRDefault="005D03AE">
            <w:pPr>
              <w:spacing w:line="276" w:lineRule="auto"/>
              <w:jc w:val="center"/>
              <w:rPr>
                <w:ins w:id="41966" w:author="phuong vu" w:date="2018-11-23T09:39:00Z"/>
                <w:del w:id="41967" w:author="Tran Huan" w:date="2018-11-25T23:21:00Z"/>
                <w:rPrChange w:id="41968" w:author="Tran Huan" w:date="2018-11-26T00:28:00Z">
                  <w:rPr>
                    <w:ins w:id="41969" w:author="phuong vu" w:date="2018-11-23T09:39:00Z"/>
                    <w:del w:id="41970" w:author="Tran Huan" w:date="2018-11-25T23:21:00Z"/>
                    <w:lang w:val="en-US"/>
                  </w:rPr>
                </w:rPrChange>
              </w:rPr>
              <w:pPrChange w:id="41971" w:author="phuong vu" w:date="2018-11-23T13:48:00Z">
                <w:pPr>
                  <w:spacing w:line="360" w:lineRule="auto"/>
                  <w:jc w:val="center"/>
                </w:pPr>
              </w:pPrChange>
            </w:pPr>
          </w:p>
        </w:tc>
        <w:tc>
          <w:tcPr>
            <w:tcW w:w="1463" w:type="dxa"/>
          </w:tcPr>
          <w:p w14:paraId="30E50A50" w14:textId="6BF647AA" w:rsidR="005D03AE" w:rsidRPr="00D651A1" w:rsidDel="004A3D10" w:rsidRDefault="005D03AE">
            <w:pPr>
              <w:spacing w:line="276" w:lineRule="auto"/>
              <w:jc w:val="center"/>
              <w:rPr>
                <w:ins w:id="41972" w:author="phuong vu" w:date="2018-11-23T09:39:00Z"/>
                <w:del w:id="41973" w:author="Tran Huan" w:date="2018-11-25T23:21:00Z"/>
                <w:rPrChange w:id="41974" w:author="Tran Huan" w:date="2018-11-26T00:28:00Z">
                  <w:rPr>
                    <w:ins w:id="41975" w:author="phuong vu" w:date="2018-11-23T09:39:00Z"/>
                    <w:del w:id="41976" w:author="Tran Huan" w:date="2018-11-25T23:21:00Z"/>
                    <w:lang w:val="en-US"/>
                  </w:rPr>
                </w:rPrChange>
              </w:rPr>
              <w:pPrChange w:id="41977" w:author="phuong vu" w:date="2018-11-23T13:48:00Z">
                <w:pPr>
                  <w:jc w:val="center"/>
                </w:pPr>
              </w:pPrChange>
            </w:pPr>
            <w:ins w:id="41978" w:author="phuong vu" w:date="2018-11-23T09:41:00Z">
              <w:del w:id="41979" w:author="Tran Huan" w:date="2018-11-25T23:21:00Z">
                <w:r w:rsidRPr="00D651A1" w:rsidDel="004A3D10">
                  <w:rPr>
                    <w:rPrChange w:id="41980" w:author="Tran Huan" w:date="2018-11-26T00:28:00Z">
                      <w:rPr>
                        <w:lang w:val="en-US"/>
                      </w:rPr>
                    </w:rPrChange>
                  </w:rPr>
                  <w:delText>X</w:delText>
                </w:r>
              </w:del>
            </w:ins>
          </w:p>
        </w:tc>
      </w:tr>
      <w:tr w:rsidR="005D03AE" w:rsidDel="004A3D10" w14:paraId="3D3A3016" w14:textId="7B9B37C5" w:rsidTr="005D03AE">
        <w:trPr>
          <w:ins w:id="41981" w:author="phuong vu" w:date="2018-11-23T09:39:00Z"/>
          <w:del w:id="41982" w:author="Tran Huan" w:date="2018-11-25T23:21:00Z"/>
        </w:trPr>
        <w:tc>
          <w:tcPr>
            <w:tcW w:w="805" w:type="dxa"/>
          </w:tcPr>
          <w:p w14:paraId="29A52066" w14:textId="3DB6A571" w:rsidR="005D03AE" w:rsidRPr="00D651A1" w:rsidDel="004A3D10" w:rsidRDefault="005D03AE">
            <w:pPr>
              <w:spacing w:line="276" w:lineRule="auto"/>
              <w:jc w:val="center"/>
              <w:rPr>
                <w:ins w:id="41983" w:author="phuong vu" w:date="2018-11-23T09:39:00Z"/>
                <w:del w:id="41984" w:author="Tran Huan" w:date="2018-11-25T23:21:00Z"/>
                <w:rPrChange w:id="41985" w:author="Tran Huan" w:date="2018-11-26T00:28:00Z">
                  <w:rPr>
                    <w:ins w:id="41986" w:author="phuong vu" w:date="2018-11-23T09:39:00Z"/>
                    <w:del w:id="41987" w:author="Tran Huan" w:date="2018-11-25T23:21:00Z"/>
                    <w:lang w:val="en-US"/>
                  </w:rPr>
                </w:rPrChange>
              </w:rPr>
              <w:pPrChange w:id="41988" w:author="phuong vu" w:date="2018-11-23T13:48:00Z">
                <w:pPr>
                  <w:spacing w:line="360" w:lineRule="auto"/>
                  <w:jc w:val="center"/>
                </w:pPr>
              </w:pPrChange>
            </w:pPr>
            <w:ins w:id="41989" w:author="phuong vu" w:date="2018-11-23T09:39:00Z">
              <w:del w:id="41990" w:author="Tran Huan" w:date="2018-11-25T23:21:00Z">
                <w:r w:rsidRPr="00D651A1" w:rsidDel="004A3D10">
                  <w:rPr>
                    <w:rPrChange w:id="41991" w:author="Tran Huan" w:date="2018-11-26T00:28:00Z">
                      <w:rPr>
                        <w:lang w:val="en-US"/>
                      </w:rPr>
                    </w:rPrChange>
                  </w:rPr>
                  <w:delText>6</w:delText>
                </w:r>
              </w:del>
            </w:ins>
          </w:p>
        </w:tc>
        <w:tc>
          <w:tcPr>
            <w:tcW w:w="2120" w:type="dxa"/>
          </w:tcPr>
          <w:p w14:paraId="3ED8A466" w14:textId="22F5BDDD" w:rsidR="005D03AE" w:rsidRPr="00D651A1" w:rsidDel="004A3D10" w:rsidRDefault="005D03AE">
            <w:pPr>
              <w:spacing w:line="276" w:lineRule="auto"/>
              <w:rPr>
                <w:ins w:id="41992" w:author="phuong vu" w:date="2018-11-23T09:39:00Z"/>
                <w:del w:id="41993" w:author="Tran Huan" w:date="2018-11-25T23:21:00Z"/>
                <w:rPrChange w:id="41994" w:author="Tran Huan" w:date="2018-11-26T00:28:00Z">
                  <w:rPr>
                    <w:ins w:id="41995" w:author="phuong vu" w:date="2018-11-23T09:39:00Z"/>
                    <w:del w:id="41996" w:author="Tran Huan" w:date="2018-11-25T23:21:00Z"/>
                    <w:lang w:val="en-US"/>
                  </w:rPr>
                </w:rPrChange>
              </w:rPr>
              <w:pPrChange w:id="41997" w:author="phuong vu" w:date="2018-11-23T13:48:00Z">
                <w:pPr>
                  <w:spacing w:line="360" w:lineRule="auto"/>
                </w:pPr>
              </w:pPrChange>
            </w:pPr>
            <w:ins w:id="41998" w:author="phuong vu" w:date="2018-11-23T09:39:00Z">
              <w:del w:id="41999" w:author="Tran Huan" w:date="2018-11-25T23:21:00Z">
                <w:r w:rsidRPr="00D651A1" w:rsidDel="004A3D10">
                  <w:rPr>
                    <w:rPrChange w:id="42000" w:author="Tran Huan" w:date="2018-11-26T00:28:00Z">
                      <w:rPr>
                        <w:lang w:val="en-US"/>
                      </w:rPr>
                    </w:rPrChange>
                  </w:rPr>
                  <w:delText>color</w:delText>
                </w:r>
              </w:del>
            </w:ins>
          </w:p>
        </w:tc>
        <w:tc>
          <w:tcPr>
            <w:tcW w:w="1463" w:type="dxa"/>
          </w:tcPr>
          <w:p w14:paraId="1827B180" w14:textId="48818AA5" w:rsidR="005D03AE" w:rsidRPr="00D651A1" w:rsidDel="004A3D10" w:rsidRDefault="005D03AE">
            <w:pPr>
              <w:spacing w:line="276" w:lineRule="auto"/>
              <w:jc w:val="center"/>
              <w:rPr>
                <w:ins w:id="42001" w:author="phuong vu" w:date="2018-11-23T09:39:00Z"/>
                <w:del w:id="42002" w:author="Tran Huan" w:date="2018-11-25T23:21:00Z"/>
                <w:rPrChange w:id="42003" w:author="Tran Huan" w:date="2018-11-26T00:28:00Z">
                  <w:rPr>
                    <w:ins w:id="42004" w:author="phuong vu" w:date="2018-11-23T09:39:00Z"/>
                    <w:del w:id="42005" w:author="Tran Huan" w:date="2018-11-25T23:21:00Z"/>
                    <w:lang w:val="en-US"/>
                  </w:rPr>
                </w:rPrChange>
              </w:rPr>
              <w:pPrChange w:id="42006" w:author="phuong vu" w:date="2018-11-23T13:48:00Z">
                <w:pPr>
                  <w:spacing w:line="360" w:lineRule="auto"/>
                  <w:jc w:val="center"/>
                </w:pPr>
              </w:pPrChange>
            </w:pPr>
          </w:p>
        </w:tc>
        <w:tc>
          <w:tcPr>
            <w:tcW w:w="1463" w:type="dxa"/>
          </w:tcPr>
          <w:p w14:paraId="45D14A2D" w14:textId="2CB0C119" w:rsidR="005D03AE" w:rsidRPr="00D651A1" w:rsidDel="004A3D10" w:rsidRDefault="005D03AE">
            <w:pPr>
              <w:spacing w:line="276" w:lineRule="auto"/>
              <w:jc w:val="center"/>
              <w:rPr>
                <w:ins w:id="42007" w:author="phuong vu" w:date="2018-11-23T09:39:00Z"/>
                <w:del w:id="42008" w:author="Tran Huan" w:date="2018-11-25T23:21:00Z"/>
                <w:rPrChange w:id="42009" w:author="Tran Huan" w:date="2018-11-26T00:28:00Z">
                  <w:rPr>
                    <w:ins w:id="42010" w:author="phuong vu" w:date="2018-11-23T09:39:00Z"/>
                    <w:del w:id="42011" w:author="Tran Huan" w:date="2018-11-25T23:21:00Z"/>
                    <w:lang w:val="en-US"/>
                  </w:rPr>
                </w:rPrChange>
              </w:rPr>
              <w:pPrChange w:id="42012" w:author="phuong vu" w:date="2018-11-23T13:48:00Z">
                <w:pPr>
                  <w:spacing w:line="360" w:lineRule="auto"/>
                  <w:jc w:val="center"/>
                </w:pPr>
              </w:pPrChange>
            </w:pPr>
          </w:p>
        </w:tc>
        <w:tc>
          <w:tcPr>
            <w:tcW w:w="1463" w:type="dxa"/>
          </w:tcPr>
          <w:p w14:paraId="09176F8D" w14:textId="13EC97CE" w:rsidR="005D03AE" w:rsidRPr="00D651A1" w:rsidDel="004A3D10" w:rsidRDefault="005D03AE">
            <w:pPr>
              <w:spacing w:line="276" w:lineRule="auto"/>
              <w:jc w:val="center"/>
              <w:rPr>
                <w:ins w:id="42013" w:author="phuong vu" w:date="2018-11-23T09:39:00Z"/>
                <w:del w:id="42014" w:author="Tran Huan" w:date="2018-11-25T23:21:00Z"/>
                <w:rPrChange w:id="42015" w:author="Tran Huan" w:date="2018-11-26T00:28:00Z">
                  <w:rPr>
                    <w:ins w:id="42016" w:author="phuong vu" w:date="2018-11-23T09:39:00Z"/>
                    <w:del w:id="42017" w:author="Tran Huan" w:date="2018-11-25T23:21:00Z"/>
                    <w:lang w:val="en-US"/>
                  </w:rPr>
                </w:rPrChange>
              </w:rPr>
              <w:pPrChange w:id="42018" w:author="phuong vu" w:date="2018-11-23T13:48:00Z">
                <w:pPr>
                  <w:spacing w:line="360" w:lineRule="auto"/>
                  <w:jc w:val="center"/>
                </w:pPr>
              </w:pPrChange>
            </w:pPr>
          </w:p>
        </w:tc>
        <w:tc>
          <w:tcPr>
            <w:tcW w:w="1463" w:type="dxa"/>
          </w:tcPr>
          <w:p w14:paraId="631F2779" w14:textId="6980571F" w:rsidR="005D03AE" w:rsidRPr="00D651A1" w:rsidDel="004A3D10" w:rsidRDefault="005D03AE">
            <w:pPr>
              <w:spacing w:line="276" w:lineRule="auto"/>
              <w:jc w:val="center"/>
              <w:rPr>
                <w:ins w:id="42019" w:author="phuong vu" w:date="2018-11-23T09:39:00Z"/>
                <w:del w:id="42020" w:author="Tran Huan" w:date="2018-11-25T23:21:00Z"/>
                <w:rPrChange w:id="42021" w:author="Tran Huan" w:date="2018-11-26T00:28:00Z">
                  <w:rPr>
                    <w:ins w:id="42022" w:author="phuong vu" w:date="2018-11-23T09:39:00Z"/>
                    <w:del w:id="42023" w:author="Tran Huan" w:date="2018-11-25T23:21:00Z"/>
                    <w:lang w:val="en-US"/>
                  </w:rPr>
                </w:rPrChange>
              </w:rPr>
              <w:pPrChange w:id="42024" w:author="phuong vu" w:date="2018-11-23T13:48:00Z">
                <w:pPr>
                  <w:jc w:val="center"/>
                </w:pPr>
              </w:pPrChange>
            </w:pPr>
            <w:ins w:id="42025" w:author="phuong vu" w:date="2018-11-23T09:41:00Z">
              <w:del w:id="42026" w:author="Tran Huan" w:date="2018-11-25T23:21:00Z">
                <w:r w:rsidRPr="00D651A1" w:rsidDel="004A3D10">
                  <w:rPr>
                    <w:rPrChange w:id="42027" w:author="Tran Huan" w:date="2018-11-26T00:28:00Z">
                      <w:rPr>
                        <w:lang w:val="en-US"/>
                      </w:rPr>
                    </w:rPrChange>
                  </w:rPr>
                  <w:delText>X</w:delText>
                </w:r>
              </w:del>
            </w:ins>
          </w:p>
        </w:tc>
      </w:tr>
      <w:tr w:rsidR="005D03AE" w:rsidDel="004A3D10" w14:paraId="20F485F3" w14:textId="3BE3AF4B" w:rsidTr="005D03AE">
        <w:trPr>
          <w:ins w:id="42028" w:author="phuong vu" w:date="2018-11-23T09:39:00Z"/>
          <w:del w:id="42029" w:author="Tran Huan" w:date="2018-11-25T23:21:00Z"/>
        </w:trPr>
        <w:tc>
          <w:tcPr>
            <w:tcW w:w="805" w:type="dxa"/>
          </w:tcPr>
          <w:p w14:paraId="72675848" w14:textId="0CB775E8" w:rsidR="005D03AE" w:rsidRPr="00D651A1" w:rsidDel="004A3D10" w:rsidRDefault="005D03AE">
            <w:pPr>
              <w:spacing w:line="276" w:lineRule="auto"/>
              <w:jc w:val="center"/>
              <w:rPr>
                <w:ins w:id="42030" w:author="phuong vu" w:date="2018-11-23T09:39:00Z"/>
                <w:del w:id="42031" w:author="Tran Huan" w:date="2018-11-25T23:21:00Z"/>
                <w:rPrChange w:id="42032" w:author="Tran Huan" w:date="2018-11-26T00:28:00Z">
                  <w:rPr>
                    <w:ins w:id="42033" w:author="phuong vu" w:date="2018-11-23T09:39:00Z"/>
                    <w:del w:id="42034" w:author="Tran Huan" w:date="2018-11-25T23:21:00Z"/>
                    <w:lang w:val="en-US"/>
                  </w:rPr>
                </w:rPrChange>
              </w:rPr>
              <w:pPrChange w:id="42035" w:author="phuong vu" w:date="2018-11-23T13:48:00Z">
                <w:pPr>
                  <w:spacing w:line="360" w:lineRule="auto"/>
                  <w:jc w:val="center"/>
                </w:pPr>
              </w:pPrChange>
            </w:pPr>
            <w:ins w:id="42036" w:author="phuong vu" w:date="2018-11-23T09:39:00Z">
              <w:del w:id="42037" w:author="Tran Huan" w:date="2018-11-25T23:21:00Z">
                <w:r w:rsidRPr="00D651A1" w:rsidDel="004A3D10">
                  <w:rPr>
                    <w:rPrChange w:id="42038" w:author="Tran Huan" w:date="2018-11-26T00:28:00Z">
                      <w:rPr>
                        <w:lang w:val="en-US"/>
                      </w:rPr>
                    </w:rPrChange>
                  </w:rPr>
                  <w:delText>7</w:delText>
                </w:r>
              </w:del>
            </w:ins>
          </w:p>
        </w:tc>
        <w:tc>
          <w:tcPr>
            <w:tcW w:w="2120" w:type="dxa"/>
          </w:tcPr>
          <w:p w14:paraId="01B2A6DD" w14:textId="4218DE25" w:rsidR="005D03AE" w:rsidRPr="00D651A1" w:rsidDel="004A3D10" w:rsidRDefault="005D03AE">
            <w:pPr>
              <w:spacing w:line="276" w:lineRule="auto"/>
              <w:rPr>
                <w:ins w:id="42039" w:author="phuong vu" w:date="2018-11-23T09:39:00Z"/>
                <w:del w:id="42040" w:author="Tran Huan" w:date="2018-11-25T23:21:00Z"/>
                <w:rPrChange w:id="42041" w:author="Tran Huan" w:date="2018-11-26T00:28:00Z">
                  <w:rPr>
                    <w:ins w:id="42042" w:author="phuong vu" w:date="2018-11-23T09:39:00Z"/>
                    <w:del w:id="42043" w:author="Tran Huan" w:date="2018-11-25T23:21:00Z"/>
                    <w:lang w:val="en-US"/>
                  </w:rPr>
                </w:rPrChange>
              </w:rPr>
              <w:pPrChange w:id="42044" w:author="phuong vu" w:date="2018-11-23T13:48:00Z">
                <w:pPr>
                  <w:spacing w:line="360" w:lineRule="auto"/>
                </w:pPr>
              </w:pPrChange>
            </w:pPr>
            <w:ins w:id="42045" w:author="phuong vu" w:date="2018-11-23T09:41:00Z">
              <w:del w:id="42046" w:author="Tran Huan" w:date="2018-11-25T23:21:00Z">
                <w:r w:rsidRPr="00D651A1" w:rsidDel="004A3D10">
                  <w:rPr>
                    <w:rPrChange w:id="42047" w:author="Tran Huan" w:date="2018-11-26T00:28:00Z">
                      <w:rPr>
                        <w:lang w:val="en-US"/>
                      </w:rPr>
                    </w:rPrChange>
                  </w:rPr>
                  <w:delText>product</w:delText>
                </w:r>
              </w:del>
            </w:ins>
          </w:p>
        </w:tc>
        <w:tc>
          <w:tcPr>
            <w:tcW w:w="1463" w:type="dxa"/>
          </w:tcPr>
          <w:p w14:paraId="3DB8248F" w14:textId="4F0F0DFA" w:rsidR="005D03AE" w:rsidRPr="00D651A1" w:rsidDel="004A3D10" w:rsidRDefault="005D03AE">
            <w:pPr>
              <w:spacing w:line="276" w:lineRule="auto"/>
              <w:jc w:val="center"/>
              <w:rPr>
                <w:ins w:id="42048" w:author="phuong vu" w:date="2018-11-23T09:39:00Z"/>
                <w:del w:id="42049" w:author="Tran Huan" w:date="2018-11-25T23:21:00Z"/>
                <w:rPrChange w:id="42050" w:author="Tran Huan" w:date="2018-11-26T00:28:00Z">
                  <w:rPr>
                    <w:ins w:id="42051" w:author="phuong vu" w:date="2018-11-23T09:39:00Z"/>
                    <w:del w:id="42052" w:author="Tran Huan" w:date="2018-11-25T23:21:00Z"/>
                    <w:lang w:val="en-US"/>
                  </w:rPr>
                </w:rPrChange>
              </w:rPr>
              <w:pPrChange w:id="42053" w:author="phuong vu" w:date="2018-11-23T13:48:00Z">
                <w:pPr>
                  <w:spacing w:line="360" w:lineRule="auto"/>
                  <w:jc w:val="center"/>
                </w:pPr>
              </w:pPrChange>
            </w:pPr>
          </w:p>
        </w:tc>
        <w:tc>
          <w:tcPr>
            <w:tcW w:w="1463" w:type="dxa"/>
          </w:tcPr>
          <w:p w14:paraId="5C5F453C" w14:textId="0F98162D" w:rsidR="005D03AE" w:rsidRPr="00D651A1" w:rsidDel="004A3D10" w:rsidRDefault="005D03AE">
            <w:pPr>
              <w:spacing w:line="276" w:lineRule="auto"/>
              <w:jc w:val="center"/>
              <w:rPr>
                <w:ins w:id="42054" w:author="phuong vu" w:date="2018-11-23T09:39:00Z"/>
                <w:del w:id="42055" w:author="Tran Huan" w:date="2018-11-25T23:21:00Z"/>
                <w:rPrChange w:id="42056" w:author="Tran Huan" w:date="2018-11-26T00:28:00Z">
                  <w:rPr>
                    <w:ins w:id="42057" w:author="phuong vu" w:date="2018-11-23T09:39:00Z"/>
                    <w:del w:id="42058" w:author="Tran Huan" w:date="2018-11-25T23:21:00Z"/>
                    <w:lang w:val="en-US"/>
                  </w:rPr>
                </w:rPrChange>
              </w:rPr>
              <w:pPrChange w:id="42059" w:author="phuong vu" w:date="2018-11-23T13:48:00Z">
                <w:pPr>
                  <w:spacing w:line="360" w:lineRule="auto"/>
                  <w:jc w:val="center"/>
                </w:pPr>
              </w:pPrChange>
            </w:pPr>
          </w:p>
        </w:tc>
        <w:tc>
          <w:tcPr>
            <w:tcW w:w="1463" w:type="dxa"/>
          </w:tcPr>
          <w:p w14:paraId="4DF003FC" w14:textId="58977478" w:rsidR="005D03AE" w:rsidRPr="00D651A1" w:rsidDel="004A3D10" w:rsidRDefault="005D03AE">
            <w:pPr>
              <w:spacing w:line="276" w:lineRule="auto"/>
              <w:jc w:val="center"/>
              <w:rPr>
                <w:ins w:id="42060" w:author="phuong vu" w:date="2018-11-23T09:39:00Z"/>
                <w:del w:id="42061" w:author="Tran Huan" w:date="2018-11-25T23:21:00Z"/>
                <w:rPrChange w:id="42062" w:author="Tran Huan" w:date="2018-11-26T00:28:00Z">
                  <w:rPr>
                    <w:ins w:id="42063" w:author="phuong vu" w:date="2018-11-23T09:39:00Z"/>
                    <w:del w:id="42064" w:author="Tran Huan" w:date="2018-11-25T23:21:00Z"/>
                    <w:lang w:val="en-US"/>
                  </w:rPr>
                </w:rPrChange>
              </w:rPr>
              <w:pPrChange w:id="42065" w:author="phuong vu" w:date="2018-11-23T13:48:00Z">
                <w:pPr>
                  <w:spacing w:line="360" w:lineRule="auto"/>
                  <w:jc w:val="center"/>
                </w:pPr>
              </w:pPrChange>
            </w:pPr>
          </w:p>
        </w:tc>
        <w:tc>
          <w:tcPr>
            <w:tcW w:w="1463" w:type="dxa"/>
          </w:tcPr>
          <w:p w14:paraId="0BD5B7B0" w14:textId="74C4C5C3" w:rsidR="005D03AE" w:rsidRPr="00D651A1" w:rsidDel="004A3D10" w:rsidRDefault="005D03AE">
            <w:pPr>
              <w:spacing w:line="276" w:lineRule="auto"/>
              <w:jc w:val="center"/>
              <w:rPr>
                <w:ins w:id="42066" w:author="phuong vu" w:date="2018-11-23T09:39:00Z"/>
                <w:del w:id="42067" w:author="Tran Huan" w:date="2018-11-25T23:21:00Z"/>
                <w:rPrChange w:id="42068" w:author="Tran Huan" w:date="2018-11-26T00:28:00Z">
                  <w:rPr>
                    <w:ins w:id="42069" w:author="phuong vu" w:date="2018-11-23T09:39:00Z"/>
                    <w:del w:id="42070" w:author="Tran Huan" w:date="2018-11-25T23:21:00Z"/>
                    <w:lang w:val="en-US"/>
                  </w:rPr>
                </w:rPrChange>
              </w:rPr>
              <w:pPrChange w:id="42071" w:author="phuong vu" w:date="2018-11-23T13:48:00Z">
                <w:pPr>
                  <w:jc w:val="center"/>
                </w:pPr>
              </w:pPrChange>
            </w:pPr>
            <w:ins w:id="42072" w:author="phuong vu" w:date="2018-11-23T09:41:00Z">
              <w:del w:id="42073" w:author="Tran Huan" w:date="2018-11-25T23:21:00Z">
                <w:r w:rsidRPr="00D651A1" w:rsidDel="004A3D10">
                  <w:rPr>
                    <w:rPrChange w:id="42074" w:author="Tran Huan" w:date="2018-11-26T00:28:00Z">
                      <w:rPr>
                        <w:lang w:val="en-US"/>
                      </w:rPr>
                    </w:rPrChange>
                  </w:rPr>
                  <w:delText>X</w:delText>
                </w:r>
              </w:del>
            </w:ins>
          </w:p>
        </w:tc>
      </w:tr>
      <w:tr w:rsidR="005D03AE" w:rsidDel="004A3D10" w14:paraId="1E54C8F6" w14:textId="20C68012" w:rsidTr="005D03AE">
        <w:trPr>
          <w:ins w:id="42075" w:author="phuong vu" w:date="2018-11-23T09:41:00Z"/>
          <w:del w:id="42076" w:author="Tran Huan" w:date="2018-11-25T23:21:00Z"/>
        </w:trPr>
        <w:tc>
          <w:tcPr>
            <w:tcW w:w="805" w:type="dxa"/>
          </w:tcPr>
          <w:p w14:paraId="7E2D8CA6" w14:textId="28C8A7FD" w:rsidR="005D03AE" w:rsidRPr="00D651A1" w:rsidDel="004A3D10" w:rsidRDefault="005D03AE">
            <w:pPr>
              <w:spacing w:line="276" w:lineRule="auto"/>
              <w:jc w:val="center"/>
              <w:rPr>
                <w:ins w:id="42077" w:author="phuong vu" w:date="2018-11-23T09:41:00Z"/>
                <w:del w:id="42078" w:author="Tran Huan" w:date="2018-11-25T23:21:00Z"/>
                <w:rPrChange w:id="42079" w:author="Tran Huan" w:date="2018-11-26T00:28:00Z">
                  <w:rPr>
                    <w:ins w:id="42080" w:author="phuong vu" w:date="2018-11-23T09:41:00Z"/>
                    <w:del w:id="42081" w:author="Tran Huan" w:date="2018-11-25T23:21:00Z"/>
                    <w:lang w:val="en-US"/>
                  </w:rPr>
                </w:rPrChange>
              </w:rPr>
              <w:pPrChange w:id="42082" w:author="phuong vu" w:date="2018-11-23T13:48:00Z">
                <w:pPr>
                  <w:spacing w:line="360" w:lineRule="auto"/>
                  <w:jc w:val="center"/>
                </w:pPr>
              </w:pPrChange>
            </w:pPr>
            <w:ins w:id="42083" w:author="phuong vu" w:date="2018-11-23T09:41:00Z">
              <w:del w:id="42084" w:author="Tran Huan" w:date="2018-11-25T23:21:00Z">
                <w:r w:rsidRPr="00D651A1" w:rsidDel="004A3D10">
                  <w:rPr>
                    <w:rPrChange w:id="42085" w:author="Tran Huan" w:date="2018-11-26T00:28:00Z">
                      <w:rPr>
                        <w:lang w:val="en-US"/>
                      </w:rPr>
                    </w:rPrChange>
                  </w:rPr>
                  <w:delText>8</w:delText>
                </w:r>
              </w:del>
            </w:ins>
          </w:p>
        </w:tc>
        <w:tc>
          <w:tcPr>
            <w:tcW w:w="2120" w:type="dxa"/>
          </w:tcPr>
          <w:p w14:paraId="3479B5EA" w14:textId="34E16349" w:rsidR="005D03AE" w:rsidRPr="00D651A1" w:rsidDel="004A3D10" w:rsidRDefault="005D03AE">
            <w:pPr>
              <w:spacing w:line="276" w:lineRule="auto"/>
              <w:rPr>
                <w:ins w:id="42086" w:author="phuong vu" w:date="2018-11-23T09:41:00Z"/>
                <w:del w:id="42087" w:author="Tran Huan" w:date="2018-11-25T23:21:00Z"/>
                <w:rPrChange w:id="42088" w:author="Tran Huan" w:date="2018-11-26T00:28:00Z">
                  <w:rPr>
                    <w:ins w:id="42089" w:author="phuong vu" w:date="2018-11-23T09:41:00Z"/>
                    <w:del w:id="42090" w:author="Tran Huan" w:date="2018-11-25T23:21:00Z"/>
                    <w:lang w:val="en-US"/>
                  </w:rPr>
                </w:rPrChange>
              </w:rPr>
              <w:pPrChange w:id="42091" w:author="phuong vu" w:date="2018-11-23T13:48:00Z">
                <w:pPr>
                  <w:spacing w:line="360" w:lineRule="auto"/>
                </w:pPr>
              </w:pPrChange>
            </w:pPr>
            <w:ins w:id="42092" w:author="phuong vu" w:date="2018-11-23T09:41:00Z">
              <w:del w:id="42093" w:author="Tran Huan" w:date="2018-11-25T23:21:00Z">
                <w:r w:rsidRPr="00D651A1" w:rsidDel="004A3D10">
                  <w:rPr>
                    <w:rPrChange w:id="42094" w:author="Tran Huan" w:date="2018-11-26T00:28:00Z">
                      <w:rPr>
                        <w:lang w:val="en-US"/>
                      </w:rPr>
                    </w:rPrChange>
                  </w:rPr>
                  <w:delText>product_type</w:delText>
                </w:r>
              </w:del>
            </w:ins>
          </w:p>
        </w:tc>
        <w:tc>
          <w:tcPr>
            <w:tcW w:w="1463" w:type="dxa"/>
          </w:tcPr>
          <w:p w14:paraId="3C44A45B" w14:textId="45AAC135" w:rsidR="005D03AE" w:rsidRPr="00D651A1" w:rsidDel="004A3D10" w:rsidRDefault="005D03AE">
            <w:pPr>
              <w:spacing w:line="276" w:lineRule="auto"/>
              <w:jc w:val="center"/>
              <w:rPr>
                <w:ins w:id="42095" w:author="phuong vu" w:date="2018-11-23T09:41:00Z"/>
                <w:del w:id="42096" w:author="Tran Huan" w:date="2018-11-25T23:21:00Z"/>
                <w:rPrChange w:id="42097" w:author="Tran Huan" w:date="2018-11-26T00:28:00Z">
                  <w:rPr>
                    <w:ins w:id="42098" w:author="phuong vu" w:date="2018-11-23T09:41:00Z"/>
                    <w:del w:id="42099" w:author="Tran Huan" w:date="2018-11-25T23:21:00Z"/>
                    <w:lang w:val="en-US"/>
                  </w:rPr>
                </w:rPrChange>
              </w:rPr>
              <w:pPrChange w:id="42100" w:author="phuong vu" w:date="2018-11-23T13:48:00Z">
                <w:pPr>
                  <w:spacing w:line="360" w:lineRule="auto"/>
                  <w:jc w:val="center"/>
                </w:pPr>
              </w:pPrChange>
            </w:pPr>
          </w:p>
        </w:tc>
        <w:tc>
          <w:tcPr>
            <w:tcW w:w="1463" w:type="dxa"/>
          </w:tcPr>
          <w:p w14:paraId="30620270" w14:textId="42C2F85A" w:rsidR="005D03AE" w:rsidRPr="00D651A1" w:rsidDel="004A3D10" w:rsidRDefault="005D03AE">
            <w:pPr>
              <w:spacing w:line="276" w:lineRule="auto"/>
              <w:jc w:val="center"/>
              <w:rPr>
                <w:ins w:id="42101" w:author="phuong vu" w:date="2018-11-23T09:41:00Z"/>
                <w:del w:id="42102" w:author="Tran Huan" w:date="2018-11-25T23:21:00Z"/>
                <w:rPrChange w:id="42103" w:author="Tran Huan" w:date="2018-11-26T00:28:00Z">
                  <w:rPr>
                    <w:ins w:id="42104" w:author="phuong vu" w:date="2018-11-23T09:41:00Z"/>
                    <w:del w:id="42105" w:author="Tran Huan" w:date="2018-11-25T23:21:00Z"/>
                    <w:lang w:val="en-US"/>
                  </w:rPr>
                </w:rPrChange>
              </w:rPr>
              <w:pPrChange w:id="42106" w:author="phuong vu" w:date="2018-11-23T13:48:00Z">
                <w:pPr>
                  <w:spacing w:line="360" w:lineRule="auto"/>
                  <w:jc w:val="center"/>
                </w:pPr>
              </w:pPrChange>
            </w:pPr>
          </w:p>
        </w:tc>
        <w:tc>
          <w:tcPr>
            <w:tcW w:w="1463" w:type="dxa"/>
          </w:tcPr>
          <w:p w14:paraId="3B045230" w14:textId="4CBE7654" w:rsidR="005D03AE" w:rsidRPr="00D651A1" w:rsidDel="004A3D10" w:rsidRDefault="005D03AE">
            <w:pPr>
              <w:spacing w:line="276" w:lineRule="auto"/>
              <w:jc w:val="center"/>
              <w:rPr>
                <w:ins w:id="42107" w:author="phuong vu" w:date="2018-11-23T09:41:00Z"/>
                <w:del w:id="42108" w:author="Tran Huan" w:date="2018-11-25T23:21:00Z"/>
                <w:rPrChange w:id="42109" w:author="Tran Huan" w:date="2018-11-26T00:28:00Z">
                  <w:rPr>
                    <w:ins w:id="42110" w:author="phuong vu" w:date="2018-11-23T09:41:00Z"/>
                    <w:del w:id="42111" w:author="Tran Huan" w:date="2018-11-25T23:21:00Z"/>
                    <w:lang w:val="en-US"/>
                  </w:rPr>
                </w:rPrChange>
              </w:rPr>
              <w:pPrChange w:id="42112" w:author="phuong vu" w:date="2018-11-23T13:48:00Z">
                <w:pPr>
                  <w:spacing w:line="360" w:lineRule="auto"/>
                  <w:jc w:val="center"/>
                </w:pPr>
              </w:pPrChange>
            </w:pPr>
          </w:p>
        </w:tc>
        <w:tc>
          <w:tcPr>
            <w:tcW w:w="1463" w:type="dxa"/>
          </w:tcPr>
          <w:p w14:paraId="2FD1CA90" w14:textId="41CE41FE" w:rsidR="005D03AE" w:rsidRPr="00D651A1" w:rsidDel="004A3D10" w:rsidRDefault="005D03AE">
            <w:pPr>
              <w:spacing w:line="276" w:lineRule="auto"/>
              <w:jc w:val="center"/>
              <w:rPr>
                <w:ins w:id="42113" w:author="phuong vu" w:date="2018-11-23T09:41:00Z"/>
                <w:del w:id="42114" w:author="Tran Huan" w:date="2018-11-25T23:21:00Z"/>
                <w:rPrChange w:id="42115" w:author="Tran Huan" w:date="2018-11-26T00:28:00Z">
                  <w:rPr>
                    <w:ins w:id="42116" w:author="phuong vu" w:date="2018-11-23T09:41:00Z"/>
                    <w:del w:id="42117" w:author="Tran Huan" w:date="2018-11-25T23:21:00Z"/>
                    <w:lang w:val="en-US"/>
                  </w:rPr>
                </w:rPrChange>
              </w:rPr>
              <w:pPrChange w:id="42118" w:author="phuong vu" w:date="2018-11-23T13:48:00Z">
                <w:pPr>
                  <w:jc w:val="center"/>
                </w:pPr>
              </w:pPrChange>
            </w:pPr>
            <w:ins w:id="42119" w:author="phuong vu" w:date="2018-11-23T09:41:00Z">
              <w:del w:id="42120" w:author="Tran Huan" w:date="2018-11-25T23:21:00Z">
                <w:r w:rsidRPr="00D651A1" w:rsidDel="004A3D10">
                  <w:rPr>
                    <w:rPrChange w:id="42121" w:author="Tran Huan" w:date="2018-11-26T00:28:00Z">
                      <w:rPr>
                        <w:lang w:val="en-US"/>
                      </w:rPr>
                    </w:rPrChange>
                  </w:rPr>
                  <w:delText>X</w:delText>
                </w:r>
              </w:del>
            </w:ins>
          </w:p>
        </w:tc>
      </w:tr>
    </w:tbl>
    <w:p w14:paraId="3C70B417" w14:textId="0056E757" w:rsidR="00D005EC" w:rsidDel="002C38C7" w:rsidRDefault="00D005EC">
      <w:pPr>
        <w:rPr>
          <w:del w:id="42122" w:author="Tran Huan" w:date="2018-11-25T23:21:00Z"/>
        </w:rPr>
        <w:pPrChange w:id="42123" w:author="Tran Huan" w:date="2018-11-26T01:22:00Z">
          <w:pPr>
            <w:pStyle w:val="Heading5"/>
          </w:pPr>
        </w:pPrChange>
      </w:pPr>
    </w:p>
    <w:p w14:paraId="20F59234" w14:textId="77777777" w:rsidR="002C38C7" w:rsidRPr="002C38C7" w:rsidRDefault="002C38C7">
      <w:pPr>
        <w:rPr>
          <w:ins w:id="42124" w:author="Tran Huan" w:date="2018-11-26T01:22:00Z"/>
          <w:rPrChange w:id="42125" w:author="Tran Huan" w:date="2018-11-26T01:22:00Z">
            <w:rPr>
              <w:ins w:id="42126" w:author="Tran Huan" w:date="2018-11-26T01:22:00Z"/>
              <w:lang w:val="en-US"/>
            </w:rPr>
          </w:rPrChange>
        </w:rPr>
        <w:pPrChange w:id="42127" w:author="Tran Huan" w:date="2018-11-26T01:22:00Z">
          <w:pPr>
            <w:pStyle w:val="Heading5"/>
          </w:pPr>
        </w:pPrChange>
      </w:pPr>
    </w:p>
    <w:p w14:paraId="71114A66" w14:textId="75DF5932" w:rsidR="00C024D2" w:rsidRDefault="002C38C7" w:rsidP="00870304">
      <w:pPr>
        <w:pStyle w:val="Heading5"/>
        <w:numPr>
          <w:ilvl w:val="0"/>
          <w:numId w:val="0"/>
        </w:numPr>
        <w:ind w:left="1008" w:hanging="1008"/>
        <w:rPr>
          <w:ins w:id="42128" w:author="Tran Huan" w:date="2018-11-26T01:18:00Z"/>
          <w:lang w:val="en-US"/>
        </w:rPr>
        <w:pPrChange w:id="42129" w:author="Tran Huan" w:date="2018-12-03T01:34:00Z">
          <w:pPr>
            <w:pStyle w:val="Heading5"/>
          </w:pPr>
        </w:pPrChange>
      </w:pPr>
      <w:ins w:id="42130" w:author="Tran Huan" w:date="2018-11-26T01:22:00Z">
        <w:r>
          <w:rPr>
            <w:lang w:val="en-US"/>
          </w:rPr>
          <w:t>Các thành phần giao diện</w:t>
        </w:r>
      </w:ins>
    </w:p>
    <w:tbl>
      <w:tblPr>
        <w:tblStyle w:val="TableGrid"/>
        <w:tblW w:w="8778" w:type="dxa"/>
        <w:tblLook w:val="04A0" w:firstRow="1" w:lastRow="0" w:firstColumn="1" w:lastColumn="0" w:noHBand="0" w:noVBand="1"/>
        <w:tblPrChange w:id="42131" w:author="Tran Huan" w:date="2018-11-26T01:34:00Z">
          <w:tblPr>
            <w:tblStyle w:val="TableGrid"/>
            <w:tblW w:w="0" w:type="auto"/>
            <w:tblLook w:val="04A0" w:firstRow="1" w:lastRow="0" w:firstColumn="1" w:lastColumn="0" w:noHBand="0" w:noVBand="1"/>
          </w:tblPr>
        </w:tblPrChange>
      </w:tblPr>
      <w:tblGrid>
        <w:gridCol w:w="742"/>
        <w:gridCol w:w="2797"/>
        <w:gridCol w:w="3260"/>
        <w:gridCol w:w="912"/>
        <w:gridCol w:w="1067"/>
        <w:tblGridChange w:id="42132">
          <w:tblGrid>
            <w:gridCol w:w="742"/>
            <w:gridCol w:w="2503"/>
            <w:gridCol w:w="1674"/>
            <w:gridCol w:w="912"/>
            <w:gridCol w:w="1067"/>
          </w:tblGrid>
        </w:tblGridChange>
      </w:tblGrid>
      <w:tr w:rsidR="005817D4" w14:paraId="2A02658E" w14:textId="77777777" w:rsidTr="005817D4">
        <w:trPr>
          <w:ins w:id="42133" w:author="Tran Huan" w:date="2018-11-26T01:18:00Z"/>
        </w:trPr>
        <w:tc>
          <w:tcPr>
            <w:tcW w:w="742" w:type="dxa"/>
            <w:vAlign w:val="center"/>
            <w:tcPrChange w:id="42134" w:author="Tran Huan" w:date="2018-11-26T01:34:00Z">
              <w:tcPr>
                <w:tcW w:w="742" w:type="dxa"/>
                <w:vAlign w:val="center"/>
              </w:tcPr>
            </w:tcPrChange>
          </w:tcPr>
          <w:p w14:paraId="72C52DAA" w14:textId="77777777" w:rsidR="005817D4" w:rsidRPr="007F1EF1" w:rsidRDefault="005817D4" w:rsidP="002C38C7">
            <w:pPr>
              <w:spacing w:line="276" w:lineRule="auto"/>
              <w:jc w:val="center"/>
              <w:rPr>
                <w:ins w:id="42135" w:author="Tran Huan" w:date="2018-11-26T01:18:00Z"/>
                <w:b/>
                <w:lang w:val="en-US"/>
              </w:rPr>
            </w:pPr>
            <w:ins w:id="42136" w:author="Tran Huan" w:date="2018-11-26T01:18:00Z">
              <w:r w:rsidRPr="007F1EF1">
                <w:rPr>
                  <w:b/>
                  <w:lang w:val="en-US"/>
                </w:rPr>
                <w:t>STT</w:t>
              </w:r>
            </w:ins>
          </w:p>
        </w:tc>
        <w:tc>
          <w:tcPr>
            <w:tcW w:w="2797" w:type="dxa"/>
            <w:vAlign w:val="center"/>
            <w:tcPrChange w:id="42137" w:author="Tran Huan" w:date="2018-11-26T01:34:00Z">
              <w:tcPr>
                <w:tcW w:w="2503" w:type="dxa"/>
                <w:vAlign w:val="center"/>
              </w:tcPr>
            </w:tcPrChange>
          </w:tcPr>
          <w:p w14:paraId="1175CFE4" w14:textId="2B46A18A" w:rsidR="005817D4" w:rsidRPr="007F1EF1" w:rsidRDefault="005817D4" w:rsidP="002C38C7">
            <w:pPr>
              <w:spacing w:line="276" w:lineRule="auto"/>
              <w:jc w:val="center"/>
              <w:rPr>
                <w:ins w:id="42138" w:author="Tran Huan" w:date="2018-11-26T01:18:00Z"/>
                <w:b/>
                <w:lang w:val="en-US"/>
              </w:rPr>
            </w:pPr>
            <w:ins w:id="42139" w:author="Tran Huan" w:date="2018-11-26T01:18:00Z">
              <w:r w:rsidRPr="007F1EF1">
                <w:rPr>
                  <w:b/>
                  <w:lang w:val="en-US"/>
                </w:rPr>
                <w:t>Loại điều khiển</w:t>
              </w:r>
            </w:ins>
          </w:p>
        </w:tc>
        <w:tc>
          <w:tcPr>
            <w:tcW w:w="3260" w:type="dxa"/>
            <w:vAlign w:val="center"/>
            <w:tcPrChange w:id="42140" w:author="Tran Huan" w:date="2018-11-26T01:34:00Z">
              <w:tcPr>
                <w:tcW w:w="1674" w:type="dxa"/>
                <w:vAlign w:val="center"/>
              </w:tcPr>
            </w:tcPrChange>
          </w:tcPr>
          <w:p w14:paraId="6FB51E7D" w14:textId="77777777" w:rsidR="005817D4" w:rsidRPr="007F1EF1" w:rsidRDefault="005817D4" w:rsidP="002C38C7">
            <w:pPr>
              <w:spacing w:line="276" w:lineRule="auto"/>
              <w:jc w:val="center"/>
              <w:rPr>
                <w:ins w:id="42141" w:author="Tran Huan" w:date="2018-11-26T01:18:00Z"/>
                <w:b/>
                <w:lang w:val="en-US"/>
              </w:rPr>
            </w:pPr>
            <w:ins w:id="42142" w:author="Tran Huan" w:date="2018-11-26T01:18:00Z">
              <w:r w:rsidRPr="007F1EF1">
                <w:rPr>
                  <w:b/>
                  <w:lang w:val="en-US"/>
                </w:rPr>
                <w:t>Nội dung thực hiện</w:t>
              </w:r>
            </w:ins>
          </w:p>
        </w:tc>
        <w:tc>
          <w:tcPr>
            <w:tcW w:w="912" w:type="dxa"/>
            <w:vAlign w:val="center"/>
            <w:tcPrChange w:id="42143" w:author="Tran Huan" w:date="2018-11-26T01:34:00Z">
              <w:tcPr>
                <w:tcW w:w="912" w:type="dxa"/>
                <w:vAlign w:val="center"/>
              </w:tcPr>
            </w:tcPrChange>
          </w:tcPr>
          <w:p w14:paraId="125F9840" w14:textId="77777777" w:rsidR="005817D4" w:rsidRPr="007F1EF1" w:rsidRDefault="005817D4" w:rsidP="002C38C7">
            <w:pPr>
              <w:spacing w:line="276" w:lineRule="auto"/>
              <w:jc w:val="center"/>
              <w:rPr>
                <w:ins w:id="42144" w:author="Tran Huan" w:date="2018-11-26T01:18:00Z"/>
                <w:b/>
                <w:lang w:val="en-US"/>
              </w:rPr>
            </w:pPr>
            <w:ins w:id="42145" w:author="Tran Huan" w:date="2018-11-26T01:18:00Z">
              <w:r w:rsidRPr="007F1EF1">
                <w:rPr>
                  <w:b/>
                  <w:lang w:val="en-US"/>
                </w:rPr>
                <w:t>Giá trị mặc định</w:t>
              </w:r>
            </w:ins>
          </w:p>
        </w:tc>
        <w:tc>
          <w:tcPr>
            <w:tcW w:w="1067" w:type="dxa"/>
            <w:vAlign w:val="center"/>
            <w:tcPrChange w:id="42146" w:author="Tran Huan" w:date="2018-11-26T01:34:00Z">
              <w:tcPr>
                <w:tcW w:w="1067" w:type="dxa"/>
                <w:vAlign w:val="center"/>
              </w:tcPr>
            </w:tcPrChange>
          </w:tcPr>
          <w:p w14:paraId="78608605" w14:textId="77777777" w:rsidR="005817D4" w:rsidRPr="007F1EF1" w:rsidRDefault="005817D4" w:rsidP="002C38C7">
            <w:pPr>
              <w:spacing w:line="276" w:lineRule="auto"/>
              <w:jc w:val="center"/>
              <w:rPr>
                <w:ins w:id="42147" w:author="Tran Huan" w:date="2018-11-26T01:18:00Z"/>
                <w:b/>
                <w:lang w:val="en-US"/>
              </w:rPr>
            </w:pPr>
            <w:ins w:id="42148" w:author="Tran Huan" w:date="2018-11-26T01:18:00Z">
              <w:r w:rsidRPr="007F1EF1">
                <w:rPr>
                  <w:b/>
                  <w:lang w:val="en-US"/>
                </w:rPr>
                <w:t>Lưu ý</w:t>
              </w:r>
            </w:ins>
          </w:p>
        </w:tc>
      </w:tr>
      <w:tr w:rsidR="005817D4" w14:paraId="20B08B18" w14:textId="77777777" w:rsidTr="005817D4">
        <w:trPr>
          <w:ins w:id="42149" w:author="Tran Huan" w:date="2018-11-26T01:18:00Z"/>
        </w:trPr>
        <w:tc>
          <w:tcPr>
            <w:tcW w:w="742" w:type="dxa"/>
            <w:tcPrChange w:id="42150" w:author="Tran Huan" w:date="2018-11-26T01:34:00Z">
              <w:tcPr>
                <w:tcW w:w="742" w:type="dxa"/>
              </w:tcPr>
            </w:tcPrChange>
          </w:tcPr>
          <w:p w14:paraId="38FEB641" w14:textId="77777777" w:rsidR="005817D4" w:rsidRDefault="005817D4" w:rsidP="002C38C7">
            <w:pPr>
              <w:spacing w:line="276" w:lineRule="auto"/>
              <w:jc w:val="center"/>
              <w:rPr>
                <w:ins w:id="42151" w:author="Tran Huan" w:date="2018-11-26T01:18:00Z"/>
                <w:lang w:val="en-US"/>
              </w:rPr>
            </w:pPr>
            <w:ins w:id="42152" w:author="Tran Huan" w:date="2018-11-26T01:18:00Z">
              <w:r>
                <w:rPr>
                  <w:lang w:val="en-US"/>
                </w:rPr>
                <w:t>1</w:t>
              </w:r>
            </w:ins>
          </w:p>
        </w:tc>
        <w:tc>
          <w:tcPr>
            <w:tcW w:w="2797" w:type="dxa"/>
            <w:tcPrChange w:id="42153" w:author="Tran Huan" w:date="2018-11-26T01:34:00Z">
              <w:tcPr>
                <w:tcW w:w="2503" w:type="dxa"/>
              </w:tcPr>
            </w:tcPrChange>
          </w:tcPr>
          <w:p w14:paraId="1EA2A1E6" w14:textId="2B2C5F20" w:rsidR="005817D4" w:rsidRDefault="005817D4" w:rsidP="002C38C7">
            <w:pPr>
              <w:spacing w:line="276" w:lineRule="auto"/>
              <w:rPr>
                <w:ins w:id="42154" w:author="Tran Huan" w:date="2018-11-26T01:18:00Z"/>
                <w:lang w:val="en-US"/>
              </w:rPr>
            </w:pPr>
            <w:ins w:id="42155" w:author="Tran Huan" w:date="2018-11-26T01:18:00Z">
              <w:r>
                <w:rPr>
                  <w:lang w:val="en-US"/>
                </w:rPr>
                <w:t>RecycleView</w:t>
              </w:r>
            </w:ins>
          </w:p>
        </w:tc>
        <w:tc>
          <w:tcPr>
            <w:tcW w:w="3260" w:type="dxa"/>
            <w:tcPrChange w:id="42156" w:author="Tran Huan" w:date="2018-11-26T01:34:00Z">
              <w:tcPr>
                <w:tcW w:w="1674" w:type="dxa"/>
              </w:tcPr>
            </w:tcPrChange>
          </w:tcPr>
          <w:p w14:paraId="6029B691" w14:textId="3C6ACAB1" w:rsidR="005817D4" w:rsidRDefault="005817D4">
            <w:pPr>
              <w:spacing w:line="276" w:lineRule="auto"/>
              <w:rPr>
                <w:ins w:id="42157" w:author="Tran Huan" w:date="2018-11-26T01:18:00Z"/>
                <w:lang w:val="en-US"/>
              </w:rPr>
            </w:pPr>
            <w:ins w:id="42158" w:author="Tran Huan" w:date="2018-11-26T01:18:00Z">
              <w:r>
                <w:rPr>
                  <w:lang w:val="en-US"/>
                </w:rPr>
                <w:t>Danh sách các đơn hàng</w:t>
              </w:r>
            </w:ins>
          </w:p>
        </w:tc>
        <w:tc>
          <w:tcPr>
            <w:tcW w:w="912" w:type="dxa"/>
            <w:tcPrChange w:id="42159" w:author="Tran Huan" w:date="2018-11-26T01:34:00Z">
              <w:tcPr>
                <w:tcW w:w="912" w:type="dxa"/>
              </w:tcPr>
            </w:tcPrChange>
          </w:tcPr>
          <w:p w14:paraId="3B4DB37D" w14:textId="77777777" w:rsidR="005817D4" w:rsidRDefault="005817D4" w:rsidP="002C38C7">
            <w:pPr>
              <w:spacing w:line="276" w:lineRule="auto"/>
              <w:rPr>
                <w:ins w:id="42160" w:author="Tran Huan" w:date="2018-11-26T01:18:00Z"/>
                <w:lang w:val="en-US"/>
              </w:rPr>
            </w:pPr>
          </w:p>
        </w:tc>
        <w:tc>
          <w:tcPr>
            <w:tcW w:w="1067" w:type="dxa"/>
            <w:tcPrChange w:id="42161" w:author="Tran Huan" w:date="2018-11-26T01:34:00Z">
              <w:tcPr>
                <w:tcW w:w="1067" w:type="dxa"/>
              </w:tcPr>
            </w:tcPrChange>
          </w:tcPr>
          <w:p w14:paraId="2EEBA1F2" w14:textId="77777777" w:rsidR="005817D4" w:rsidRDefault="005817D4" w:rsidP="002C38C7">
            <w:pPr>
              <w:spacing w:line="276" w:lineRule="auto"/>
              <w:rPr>
                <w:ins w:id="42162" w:author="Tran Huan" w:date="2018-11-26T01:18:00Z"/>
                <w:lang w:val="en-US"/>
              </w:rPr>
            </w:pPr>
          </w:p>
        </w:tc>
      </w:tr>
      <w:tr w:rsidR="005817D4" w14:paraId="112314D1" w14:textId="77777777" w:rsidTr="005817D4">
        <w:trPr>
          <w:ins w:id="42163" w:author="Tran Huan" w:date="2018-11-26T01:18:00Z"/>
        </w:trPr>
        <w:tc>
          <w:tcPr>
            <w:tcW w:w="742" w:type="dxa"/>
            <w:tcPrChange w:id="42164" w:author="Tran Huan" w:date="2018-11-26T01:34:00Z">
              <w:tcPr>
                <w:tcW w:w="742" w:type="dxa"/>
              </w:tcPr>
            </w:tcPrChange>
          </w:tcPr>
          <w:p w14:paraId="2FD4EAD1" w14:textId="77777777" w:rsidR="005817D4" w:rsidRDefault="005817D4" w:rsidP="002C38C7">
            <w:pPr>
              <w:spacing w:line="276" w:lineRule="auto"/>
              <w:jc w:val="center"/>
              <w:rPr>
                <w:ins w:id="42165" w:author="Tran Huan" w:date="2018-11-26T01:18:00Z"/>
                <w:lang w:val="en-US"/>
              </w:rPr>
            </w:pPr>
            <w:ins w:id="42166" w:author="Tran Huan" w:date="2018-11-26T01:18:00Z">
              <w:r>
                <w:rPr>
                  <w:lang w:val="en-US"/>
                </w:rPr>
                <w:t>2</w:t>
              </w:r>
            </w:ins>
          </w:p>
        </w:tc>
        <w:tc>
          <w:tcPr>
            <w:tcW w:w="2797" w:type="dxa"/>
            <w:tcPrChange w:id="42167" w:author="Tran Huan" w:date="2018-11-26T01:34:00Z">
              <w:tcPr>
                <w:tcW w:w="2503" w:type="dxa"/>
              </w:tcPr>
            </w:tcPrChange>
          </w:tcPr>
          <w:p w14:paraId="16411843" w14:textId="183B8C30" w:rsidR="005817D4" w:rsidRDefault="005817D4" w:rsidP="002C38C7">
            <w:pPr>
              <w:spacing w:line="276" w:lineRule="auto"/>
              <w:rPr>
                <w:ins w:id="42168" w:author="Tran Huan" w:date="2018-11-26T01:18:00Z"/>
                <w:lang w:val="en-US"/>
              </w:rPr>
            </w:pPr>
            <w:ins w:id="42169" w:author="Tran Huan" w:date="2018-11-26T01:18:00Z">
              <w:r>
                <w:rPr>
                  <w:lang w:val="en-US"/>
                </w:rPr>
                <w:t>TextView</w:t>
              </w:r>
            </w:ins>
          </w:p>
        </w:tc>
        <w:tc>
          <w:tcPr>
            <w:tcW w:w="3260" w:type="dxa"/>
            <w:tcPrChange w:id="42170" w:author="Tran Huan" w:date="2018-11-26T01:34:00Z">
              <w:tcPr>
                <w:tcW w:w="1674" w:type="dxa"/>
              </w:tcPr>
            </w:tcPrChange>
          </w:tcPr>
          <w:p w14:paraId="5A4C8EFD" w14:textId="0FA6B0E6" w:rsidR="005817D4" w:rsidRDefault="005817D4" w:rsidP="002C38C7">
            <w:pPr>
              <w:spacing w:line="276" w:lineRule="auto"/>
              <w:rPr>
                <w:ins w:id="42171" w:author="Tran Huan" w:date="2018-11-26T01:18:00Z"/>
                <w:lang w:val="en-US"/>
              </w:rPr>
            </w:pPr>
            <w:ins w:id="42172" w:author="Tran Huan" w:date="2018-11-26T01:18:00Z">
              <w:r>
                <w:rPr>
                  <w:lang w:val="en-US"/>
                </w:rPr>
                <w:t xml:space="preserve">Tên </w:t>
              </w:r>
            </w:ins>
            <w:ins w:id="42173" w:author="Tran Huan" w:date="2018-11-26T01:19:00Z">
              <w:r>
                <w:rPr>
                  <w:lang w:val="en-US"/>
                </w:rPr>
                <w:t>khách hàng</w:t>
              </w:r>
            </w:ins>
          </w:p>
        </w:tc>
        <w:tc>
          <w:tcPr>
            <w:tcW w:w="912" w:type="dxa"/>
            <w:tcPrChange w:id="42174" w:author="Tran Huan" w:date="2018-11-26T01:34:00Z">
              <w:tcPr>
                <w:tcW w:w="912" w:type="dxa"/>
              </w:tcPr>
            </w:tcPrChange>
          </w:tcPr>
          <w:p w14:paraId="46167925" w14:textId="77777777" w:rsidR="005817D4" w:rsidRDefault="005817D4" w:rsidP="002C38C7">
            <w:pPr>
              <w:spacing w:line="276" w:lineRule="auto"/>
              <w:rPr>
                <w:ins w:id="42175" w:author="Tran Huan" w:date="2018-11-26T01:18:00Z"/>
                <w:lang w:val="en-US"/>
              </w:rPr>
            </w:pPr>
          </w:p>
        </w:tc>
        <w:tc>
          <w:tcPr>
            <w:tcW w:w="1067" w:type="dxa"/>
            <w:tcPrChange w:id="42176" w:author="Tran Huan" w:date="2018-11-26T01:34:00Z">
              <w:tcPr>
                <w:tcW w:w="1067" w:type="dxa"/>
              </w:tcPr>
            </w:tcPrChange>
          </w:tcPr>
          <w:p w14:paraId="6732563B" w14:textId="77777777" w:rsidR="005817D4" w:rsidRDefault="005817D4" w:rsidP="002C38C7">
            <w:pPr>
              <w:spacing w:line="276" w:lineRule="auto"/>
              <w:rPr>
                <w:ins w:id="42177" w:author="Tran Huan" w:date="2018-11-26T01:18:00Z"/>
                <w:lang w:val="en-US"/>
              </w:rPr>
            </w:pPr>
          </w:p>
        </w:tc>
      </w:tr>
      <w:tr w:rsidR="005817D4" w14:paraId="319F5377" w14:textId="77777777" w:rsidTr="005817D4">
        <w:trPr>
          <w:ins w:id="42178" w:author="Tran Huan" w:date="2018-11-26T01:18:00Z"/>
        </w:trPr>
        <w:tc>
          <w:tcPr>
            <w:tcW w:w="742" w:type="dxa"/>
            <w:tcPrChange w:id="42179" w:author="Tran Huan" w:date="2018-11-26T01:34:00Z">
              <w:tcPr>
                <w:tcW w:w="742" w:type="dxa"/>
              </w:tcPr>
            </w:tcPrChange>
          </w:tcPr>
          <w:p w14:paraId="09E24150" w14:textId="77777777" w:rsidR="005817D4" w:rsidRDefault="005817D4" w:rsidP="002C38C7">
            <w:pPr>
              <w:spacing w:line="276" w:lineRule="auto"/>
              <w:jc w:val="center"/>
              <w:rPr>
                <w:ins w:id="42180" w:author="Tran Huan" w:date="2018-11-26T01:18:00Z"/>
                <w:lang w:val="en-US"/>
              </w:rPr>
            </w:pPr>
            <w:ins w:id="42181" w:author="Tran Huan" w:date="2018-11-26T01:18:00Z">
              <w:r>
                <w:rPr>
                  <w:lang w:val="en-US"/>
                </w:rPr>
                <w:t>3</w:t>
              </w:r>
            </w:ins>
          </w:p>
        </w:tc>
        <w:tc>
          <w:tcPr>
            <w:tcW w:w="2797" w:type="dxa"/>
            <w:tcPrChange w:id="42182" w:author="Tran Huan" w:date="2018-11-26T01:34:00Z">
              <w:tcPr>
                <w:tcW w:w="2503" w:type="dxa"/>
              </w:tcPr>
            </w:tcPrChange>
          </w:tcPr>
          <w:p w14:paraId="47F0540F" w14:textId="5A94922E" w:rsidR="005817D4" w:rsidRDefault="005817D4" w:rsidP="002C38C7">
            <w:pPr>
              <w:spacing w:line="276" w:lineRule="auto"/>
              <w:rPr>
                <w:ins w:id="42183" w:author="Tran Huan" w:date="2018-11-26T01:18:00Z"/>
                <w:lang w:val="en-US"/>
              </w:rPr>
            </w:pPr>
            <w:ins w:id="42184" w:author="Tran Huan" w:date="2018-11-26T01:19:00Z">
              <w:r>
                <w:rPr>
                  <w:lang w:val="en-US"/>
                </w:rPr>
                <w:t>Button</w:t>
              </w:r>
            </w:ins>
          </w:p>
        </w:tc>
        <w:tc>
          <w:tcPr>
            <w:tcW w:w="3260" w:type="dxa"/>
            <w:tcPrChange w:id="42185" w:author="Tran Huan" w:date="2018-11-26T01:34:00Z">
              <w:tcPr>
                <w:tcW w:w="1674" w:type="dxa"/>
              </w:tcPr>
            </w:tcPrChange>
          </w:tcPr>
          <w:p w14:paraId="69D58D8D" w14:textId="05DA4A22" w:rsidR="005817D4" w:rsidRDefault="005817D4" w:rsidP="002C38C7">
            <w:pPr>
              <w:spacing w:line="276" w:lineRule="auto"/>
              <w:rPr>
                <w:ins w:id="42186" w:author="Tran Huan" w:date="2018-11-26T01:18:00Z"/>
                <w:lang w:val="en-US"/>
              </w:rPr>
            </w:pPr>
            <w:ins w:id="42187" w:author="Tran Huan" w:date="2018-11-26T01:19:00Z">
              <w:r>
                <w:rPr>
                  <w:lang w:val="en-US"/>
                </w:rPr>
                <w:t>Sửa, Lưu, Hủy đơn hàng</w:t>
              </w:r>
            </w:ins>
          </w:p>
        </w:tc>
        <w:tc>
          <w:tcPr>
            <w:tcW w:w="912" w:type="dxa"/>
            <w:tcPrChange w:id="42188" w:author="Tran Huan" w:date="2018-11-26T01:34:00Z">
              <w:tcPr>
                <w:tcW w:w="912" w:type="dxa"/>
              </w:tcPr>
            </w:tcPrChange>
          </w:tcPr>
          <w:p w14:paraId="40A44CB7" w14:textId="77777777" w:rsidR="005817D4" w:rsidRDefault="005817D4" w:rsidP="002C38C7">
            <w:pPr>
              <w:spacing w:line="276" w:lineRule="auto"/>
              <w:rPr>
                <w:ins w:id="42189" w:author="Tran Huan" w:date="2018-11-26T01:18:00Z"/>
                <w:lang w:val="en-US"/>
              </w:rPr>
            </w:pPr>
          </w:p>
        </w:tc>
        <w:tc>
          <w:tcPr>
            <w:tcW w:w="1067" w:type="dxa"/>
            <w:tcPrChange w:id="42190" w:author="Tran Huan" w:date="2018-11-26T01:34:00Z">
              <w:tcPr>
                <w:tcW w:w="1067" w:type="dxa"/>
              </w:tcPr>
            </w:tcPrChange>
          </w:tcPr>
          <w:p w14:paraId="7A1FD0EF" w14:textId="77777777" w:rsidR="005817D4" w:rsidRDefault="005817D4">
            <w:pPr>
              <w:keepNext/>
              <w:spacing w:line="276" w:lineRule="auto"/>
              <w:rPr>
                <w:ins w:id="42191" w:author="Tran Huan" w:date="2018-11-26T01:18:00Z"/>
                <w:lang w:val="en-US"/>
              </w:rPr>
              <w:pPrChange w:id="42192" w:author="Tran Huan" w:date="2018-11-26T01:20:00Z">
                <w:pPr>
                  <w:spacing w:line="276" w:lineRule="auto"/>
                </w:pPr>
              </w:pPrChange>
            </w:pPr>
          </w:p>
        </w:tc>
      </w:tr>
    </w:tbl>
    <w:p w14:paraId="4C125F04" w14:textId="16CEA4FA" w:rsidR="002C38C7" w:rsidRPr="002C38C7" w:rsidRDefault="002C38C7" w:rsidP="00F72AE0">
      <w:pPr>
        <w:pStyle w:val="Caption"/>
        <w:rPr>
          <w:ins w:id="42193" w:author="Tran Huan" w:date="2018-11-26T01:20:00Z"/>
          <w:i/>
          <w:rPrChange w:id="42194" w:author="Tran Huan" w:date="2018-11-26T01:21:00Z">
            <w:rPr>
              <w:ins w:id="42195" w:author="Tran Huan" w:date="2018-11-26T01:20:00Z"/>
            </w:rPr>
          </w:rPrChange>
        </w:rPr>
        <w:pPrChange w:id="42196" w:author="Tran Huan" w:date="2018-12-03T02:05:00Z">
          <w:pPr>
            <w:pStyle w:val="Caption"/>
          </w:pPr>
        </w:pPrChange>
      </w:pPr>
      <w:bookmarkStart w:id="42197" w:name="_Toc530993053"/>
      <w:bookmarkStart w:id="42198" w:name="_Toc531584491"/>
      <w:ins w:id="42199" w:author="Tran Huan" w:date="2018-11-26T01:20:00Z">
        <w:r>
          <w:t xml:space="preserve">Bảng </w:t>
        </w:r>
      </w:ins>
      <w:ins w:id="42200" w:author="Tran Huan" w:date="2018-12-03T02:43:00Z">
        <w:r w:rsidR="00867A6B">
          <w:fldChar w:fldCharType="begin"/>
        </w:r>
        <w:r w:rsidR="00867A6B">
          <w:instrText xml:space="preserve"> STYLEREF 1 \s </w:instrText>
        </w:r>
      </w:ins>
      <w:r w:rsidR="00867A6B">
        <w:fldChar w:fldCharType="separate"/>
      </w:r>
      <w:r w:rsidR="00867A6B">
        <w:rPr>
          <w:noProof/>
        </w:rPr>
        <w:t>3</w:t>
      </w:r>
      <w:ins w:id="42201"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2202" w:author="Tran Huan" w:date="2018-12-03T02:43:00Z">
        <w:r w:rsidR="00867A6B">
          <w:rPr>
            <w:noProof/>
          </w:rPr>
          <w:t>4</w:t>
        </w:r>
        <w:r w:rsidR="00867A6B">
          <w:fldChar w:fldCharType="end"/>
        </w:r>
      </w:ins>
      <w:ins w:id="42203" w:author="Tran Huan" w:date="2018-11-26T01:20:00Z">
        <w:r w:rsidRPr="002C38C7">
          <w:rPr>
            <w:rPrChange w:id="42204" w:author="Tran Huan" w:date="2018-11-26T01:20:00Z">
              <w:rPr>
                <w:lang w:val="en-US"/>
              </w:rPr>
            </w:rPrChange>
          </w:rPr>
          <w:t xml:space="preserve"> </w:t>
        </w:r>
        <w:r w:rsidRPr="002C38C7">
          <w:rPr>
            <w:i/>
            <w:rPrChange w:id="42205" w:author="Tran Huan" w:date="2018-11-26T01:20:00Z">
              <w:rPr>
                <w:i/>
                <w:lang w:val="en-US"/>
              </w:rPr>
            </w:rPrChange>
          </w:rPr>
          <w:t xml:space="preserve">Bảng </w:t>
        </w:r>
        <w:r w:rsidRPr="002C38C7">
          <w:rPr>
            <w:i/>
            <w:rPrChange w:id="42206" w:author="Tran Huan" w:date="2018-11-26T01:21:00Z">
              <w:rPr>
                <w:i/>
                <w:lang w:val="en-US"/>
              </w:rPr>
            </w:rPrChange>
          </w:rPr>
          <w:t xml:space="preserve">các thành phần giao diện </w:t>
        </w:r>
      </w:ins>
      <w:ins w:id="42207" w:author="Tran Huan" w:date="2018-11-26T12:07:00Z">
        <w:r w:rsidR="00446D2C" w:rsidRPr="00446D2C">
          <w:rPr>
            <w:i/>
            <w:rPrChange w:id="42208" w:author="Tran Huan" w:date="2018-11-26T12:07:00Z">
              <w:rPr>
                <w:i/>
                <w:lang w:val="en-US"/>
              </w:rPr>
            </w:rPrChange>
          </w:rPr>
          <w:t xml:space="preserve">xem và </w:t>
        </w:r>
      </w:ins>
      <w:ins w:id="42209" w:author="Tran Huan" w:date="2018-11-26T01:20:00Z">
        <w:r w:rsidRPr="002C38C7">
          <w:rPr>
            <w:i/>
            <w:rPrChange w:id="42210" w:author="Tran Huan" w:date="2018-11-26T01:21:00Z">
              <w:rPr>
                <w:i/>
                <w:lang w:val="en-US"/>
              </w:rPr>
            </w:rPrChange>
          </w:rPr>
          <w:t>cập nhật đơn hàng</w:t>
        </w:r>
        <w:bookmarkEnd w:id="42197"/>
        <w:bookmarkEnd w:id="42198"/>
      </w:ins>
    </w:p>
    <w:p w14:paraId="3BACCE14" w14:textId="5425D81F" w:rsidR="002C38C7" w:rsidRDefault="002C38C7" w:rsidP="00870304">
      <w:pPr>
        <w:pStyle w:val="Heading5"/>
        <w:numPr>
          <w:ilvl w:val="0"/>
          <w:numId w:val="0"/>
        </w:numPr>
        <w:ind w:left="1008" w:hanging="1008"/>
        <w:rPr>
          <w:ins w:id="42211" w:author="Tran Huan" w:date="2018-11-26T01:21:00Z"/>
          <w:lang w:val="en-US"/>
        </w:rPr>
        <w:pPrChange w:id="42212" w:author="Tran Huan" w:date="2018-12-03T01:34:00Z">
          <w:pPr>
            <w:pStyle w:val="Heading5"/>
          </w:pPr>
        </w:pPrChange>
      </w:pPr>
      <w:ins w:id="42213" w:author="Tran Huan" w:date="2018-11-26T01:19:00Z">
        <w:r>
          <w:rPr>
            <w:lang w:val="en-US"/>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2C38C7" w14:paraId="38926E67" w14:textId="77777777" w:rsidTr="002C38C7">
        <w:trPr>
          <w:ins w:id="42214" w:author="Tran Huan" w:date="2018-11-26T01:23:00Z"/>
        </w:trPr>
        <w:tc>
          <w:tcPr>
            <w:tcW w:w="797" w:type="dxa"/>
            <w:vMerge w:val="restart"/>
            <w:vAlign w:val="center"/>
          </w:tcPr>
          <w:p w14:paraId="0402152C" w14:textId="77777777" w:rsidR="002C38C7" w:rsidRPr="007F1EF1" w:rsidRDefault="002C38C7" w:rsidP="002C38C7">
            <w:pPr>
              <w:spacing w:line="276" w:lineRule="auto"/>
              <w:jc w:val="center"/>
              <w:rPr>
                <w:ins w:id="42215" w:author="Tran Huan" w:date="2018-11-26T01:23:00Z"/>
                <w:b/>
                <w:lang w:val="en-US"/>
              </w:rPr>
            </w:pPr>
            <w:ins w:id="42216" w:author="Tran Huan" w:date="2018-11-26T01:23:00Z">
              <w:r w:rsidRPr="007F1EF1">
                <w:rPr>
                  <w:b/>
                  <w:lang w:val="en-US"/>
                </w:rPr>
                <w:t>STT</w:t>
              </w:r>
            </w:ins>
          </w:p>
        </w:tc>
        <w:tc>
          <w:tcPr>
            <w:tcW w:w="2368" w:type="dxa"/>
            <w:vMerge w:val="restart"/>
            <w:vAlign w:val="center"/>
          </w:tcPr>
          <w:p w14:paraId="5EF2F9F2" w14:textId="77777777" w:rsidR="002C38C7" w:rsidRPr="007F1EF1" w:rsidRDefault="002C38C7" w:rsidP="002C38C7">
            <w:pPr>
              <w:spacing w:line="276" w:lineRule="auto"/>
              <w:jc w:val="center"/>
              <w:rPr>
                <w:ins w:id="42217" w:author="Tran Huan" w:date="2018-11-26T01:23:00Z"/>
                <w:b/>
                <w:lang w:val="en-US"/>
              </w:rPr>
            </w:pPr>
            <w:ins w:id="42218" w:author="Tran Huan" w:date="2018-11-26T01:23:00Z">
              <w:r w:rsidRPr="007F1EF1">
                <w:rPr>
                  <w:b/>
                  <w:lang w:val="en-US"/>
                </w:rPr>
                <w:t>Tên bảng/</w:t>
              </w:r>
            </w:ins>
          </w:p>
          <w:p w14:paraId="2A6BA543" w14:textId="77777777" w:rsidR="002C38C7" w:rsidRPr="007F1EF1" w:rsidRDefault="002C38C7" w:rsidP="002C38C7">
            <w:pPr>
              <w:spacing w:line="276" w:lineRule="auto"/>
              <w:jc w:val="center"/>
              <w:rPr>
                <w:ins w:id="42219" w:author="Tran Huan" w:date="2018-11-26T01:23:00Z"/>
                <w:b/>
                <w:lang w:val="en-US"/>
              </w:rPr>
            </w:pPr>
            <w:ins w:id="42220" w:author="Tran Huan" w:date="2018-11-26T01:23:00Z">
              <w:r w:rsidRPr="007F1EF1">
                <w:rPr>
                  <w:b/>
                  <w:lang w:val="en-US"/>
                </w:rPr>
                <w:t>Cấu tr</w:t>
              </w:r>
              <w:r>
                <w:rPr>
                  <w:b/>
                  <w:lang w:val="en-US"/>
                </w:rPr>
                <w:t>ú</w:t>
              </w:r>
              <w:r w:rsidRPr="007F1EF1">
                <w:rPr>
                  <w:b/>
                  <w:lang w:val="en-US"/>
                </w:rPr>
                <w:t>c dữ liệu</w:t>
              </w:r>
            </w:ins>
          </w:p>
        </w:tc>
        <w:tc>
          <w:tcPr>
            <w:tcW w:w="5612" w:type="dxa"/>
            <w:gridSpan w:val="4"/>
            <w:vAlign w:val="center"/>
          </w:tcPr>
          <w:p w14:paraId="7EAFC7D7" w14:textId="77777777" w:rsidR="002C38C7" w:rsidRPr="007F1EF1" w:rsidRDefault="002C38C7" w:rsidP="002C38C7">
            <w:pPr>
              <w:spacing w:line="276" w:lineRule="auto"/>
              <w:jc w:val="center"/>
              <w:rPr>
                <w:ins w:id="42221" w:author="Tran Huan" w:date="2018-11-26T01:23:00Z"/>
                <w:b/>
                <w:lang w:val="en-US"/>
              </w:rPr>
            </w:pPr>
            <w:ins w:id="42222" w:author="Tran Huan" w:date="2018-11-26T01:23:00Z">
              <w:r w:rsidRPr="007F1EF1">
                <w:rPr>
                  <w:b/>
                  <w:lang w:val="en-US"/>
                </w:rPr>
                <w:t>Phương thức</w:t>
              </w:r>
            </w:ins>
          </w:p>
        </w:tc>
      </w:tr>
      <w:tr w:rsidR="002C38C7" w14:paraId="34E4F558" w14:textId="77777777" w:rsidTr="002C38C7">
        <w:trPr>
          <w:ins w:id="42223" w:author="Tran Huan" w:date="2018-11-26T01:23:00Z"/>
        </w:trPr>
        <w:tc>
          <w:tcPr>
            <w:tcW w:w="797" w:type="dxa"/>
            <w:vMerge/>
            <w:vAlign w:val="center"/>
          </w:tcPr>
          <w:p w14:paraId="64A24373" w14:textId="77777777" w:rsidR="002C38C7" w:rsidRPr="007F1EF1" w:rsidRDefault="002C38C7" w:rsidP="002C38C7">
            <w:pPr>
              <w:spacing w:line="276" w:lineRule="auto"/>
              <w:jc w:val="center"/>
              <w:rPr>
                <w:ins w:id="42224" w:author="Tran Huan" w:date="2018-11-26T01:23:00Z"/>
                <w:b/>
                <w:lang w:val="en-US"/>
              </w:rPr>
            </w:pPr>
          </w:p>
        </w:tc>
        <w:tc>
          <w:tcPr>
            <w:tcW w:w="2368" w:type="dxa"/>
            <w:vMerge/>
            <w:vAlign w:val="center"/>
          </w:tcPr>
          <w:p w14:paraId="40029168" w14:textId="77777777" w:rsidR="002C38C7" w:rsidRPr="007F1EF1" w:rsidRDefault="002C38C7" w:rsidP="002C38C7">
            <w:pPr>
              <w:spacing w:line="276" w:lineRule="auto"/>
              <w:jc w:val="center"/>
              <w:rPr>
                <w:ins w:id="42225" w:author="Tran Huan" w:date="2018-11-26T01:23:00Z"/>
                <w:b/>
                <w:lang w:val="en-US"/>
              </w:rPr>
            </w:pPr>
          </w:p>
        </w:tc>
        <w:tc>
          <w:tcPr>
            <w:tcW w:w="1414" w:type="dxa"/>
            <w:vAlign w:val="center"/>
          </w:tcPr>
          <w:p w14:paraId="3D911B92" w14:textId="77777777" w:rsidR="002C38C7" w:rsidRPr="007F1EF1" w:rsidRDefault="002C38C7" w:rsidP="002C38C7">
            <w:pPr>
              <w:spacing w:line="276" w:lineRule="auto"/>
              <w:jc w:val="center"/>
              <w:rPr>
                <w:ins w:id="42226" w:author="Tran Huan" w:date="2018-11-26T01:23:00Z"/>
                <w:b/>
                <w:lang w:val="en-US"/>
              </w:rPr>
            </w:pPr>
            <w:ins w:id="42227" w:author="Tran Huan" w:date="2018-11-26T01:23:00Z">
              <w:r w:rsidRPr="007F1EF1">
                <w:rPr>
                  <w:b/>
                  <w:lang w:val="en-US"/>
                </w:rPr>
                <w:t>Thêm</w:t>
              </w:r>
            </w:ins>
          </w:p>
        </w:tc>
        <w:tc>
          <w:tcPr>
            <w:tcW w:w="1395" w:type="dxa"/>
            <w:vAlign w:val="center"/>
          </w:tcPr>
          <w:p w14:paraId="02DB9340" w14:textId="77777777" w:rsidR="002C38C7" w:rsidRPr="007F1EF1" w:rsidRDefault="002C38C7" w:rsidP="002C38C7">
            <w:pPr>
              <w:spacing w:line="276" w:lineRule="auto"/>
              <w:jc w:val="center"/>
              <w:rPr>
                <w:ins w:id="42228" w:author="Tran Huan" w:date="2018-11-26T01:23:00Z"/>
                <w:b/>
                <w:lang w:val="en-US"/>
              </w:rPr>
            </w:pPr>
            <w:ins w:id="42229" w:author="Tran Huan" w:date="2018-11-26T01:23:00Z">
              <w:r w:rsidRPr="007F1EF1">
                <w:rPr>
                  <w:b/>
                  <w:lang w:val="en-US"/>
                </w:rPr>
                <w:t>Sửa</w:t>
              </w:r>
            </w:ins>
          </w:p>
        </w:tc>
        <w:tc>
          <w:tcPr>
            <w:tcW w:w="1397" w:type="dxa"/>
            <w:vAlign w:val="center"/>
          </w:tcPr>
          <w:p w14:paraId="3CAC9E3F" w14:textId="77777777" w:rsidR="002C38C7" w:rsidRPr="007F1EF1" w:rsidRDefault="002C38C7" w:rsidP="002C38C7">
            <w:pPr>
              <w:spacing w:line="276" w:lineRule="auto"/>
              <w:jc w:val="center"/>
              <w:rPr>
                <w:ins w:id="42230" w:author="Tran Huan" w:date="2018-11-26T01:23:00Z"/>
                <w:b/>
                <w:lang w:val="en-US"/>
              </w:rPr>
            </w:pPr>
            <w:ins w:id="42231" w:author="Tran Huan" w:date="2018-11-26T01:23:00Z">
              <w:r w:rsidRPr="007F1EF1">
                <w:rPr>
                  <w:b/>
                  <w:lang w:val="en-US"/>
                </w:rPr>
                <w:t>Xóa</w:t>
              </w:r>
            </w:ins>
          </w:p>
        </w:tc>
        <w:tc>
          <w:tcPr>
            <w:tcW w:w="1406" w:type="dxa"/>
            <w:vAlign w:val="center"/>
          </w:tcPr>
          <w:p w14:paraId="453F9FDF" w14:textId="77777777" w:rsidR="002C38C7" w:rsidRPr="007F1EF1" w:rsidRDefault="002C38C7" w:rsidP="002C38C7">
            <w:pPr>
              <w:spacing w:line="276" w:lineRule="auto"/>
              <w:jc w:val="center"/>
              <w:rPr>
                <w:ins w:id="42232" w:author="Tran Huan" w:date="2018-11-26T01:23:00Z"/>
                <w:b/>
                <w:lang w:val="en-US"/>
              </w:rPr>
            </w:pPr>
            <w:ins w:id="42233" w:author="Tran Huan" w:date="2018-11-26T01:23:00Z">
              <w:r w:rsidRPr="007F1EF1">
                <w:rPr>
                  <w:b/>
                  <w:lang w:val="en-US"/>
                </w:rPr>
                <w:t>Truy vấn</w:t>
              </w:r>
            </w:ins>
          </w:p>
        </w:tc>
      </w:tr>
      <w:tr w:rsidR="002C38C7" w14:paraId="49064048" w14:textId="77777777" w:rsidTr="002C38C7">
        <w:trPr>
          <w:ins w:id="42234" w:author="Tran Huan" w:date="2018-11-26T01:23:00Z"/>
        </w:trPr>
        <w:tc>
          <w:tcPr>
            <w:tcW w:w="797" w:type="dxa"/>
          </w:tcPr>
          <w:p w14:paraId="4EA507CF" w14:textId="77777777" w:rsidR="002C38C7" w:rsidRDefault="002C38C7" w:rsidP="002C38C7">
            <w:pPr>
              <w:spacing w:line="276" w:lineRule="auto"/>
              <w:jc w:val="center"/>
              <w:rPr>
                <w:ins w:id="42235" w:author="Tran Huan" w:date="2018-11-26T01:23:00Z"/>
                <w:lang w:val="en-US"/>
              </w:rPr>
            </w:pPr>
            <w:ins w:id="42236" w:author="Tran Huan" w:date="2018-11-26T01:23:00Z">
              <w:r>
                <w:rPr>
                  <w:lang w:val="en-US"/>
                </w:rPr>
                <w:t>1</w:t>
              </w:r>
            </w:ins>
          </w:p>
        </w:tc>
        <w:tc>
          <w:tcPr>
            <w:tcW w:w="2368" w:type="dxa"/>
          </w:tcPr>
          <w:p w14:paraId="2C297E0C" w14:textId="3AE3C1C3" w:rsidR="002C38C7" w:rsidRDefault="002C38C7" w:rsidP="002C38C7">
            <w:pPr>
              <w:spacing w:line="276" w:lineRule="auto"/>
              <w:rPr>
                <w:ins w:id="42237" w:author="Tran Huan" w:date="2018-11-26T01:23:00Z"/>
                <w:lang w:val="en-US"/>
              </w:rPr>
            </w:pPr>
            <w:ins w:id="42238" w:author="Tran Huan" w:date="2018-11-26T01:23:00Z">
              <w:r>
                <w:rPr>
                  <w:lang w:val="en-US"/>
                </w:rPr>
                <w:t>customer_order</w:t>
              </w:r>
            </w:ins>
          </w:p>
        </w:tc>
        <w:tc>
          <w:tcPr>
            <w:tcW w:w="1414" w:type="dxa"/>
          </w:tcPr>
          <w:p w14:paraId="4ED550C6" w14:textId="09D3B754" w:rsidR="002C38C7" w:rsidRDefault="002C38C7" w:rsidP="002C38C7">
            <w:pPr>
              <w:spacing w:line="276" w:lineRule="auto"/>
              <w:jc w:val="center"/>
              <w:rPr>
                <w:ins w:id="42239" w:author="Tran Huan" w:date="2018-11-26T01:23:00Z"/>
                <w:lang w:val="en-US"/>
              </w:rPr>
            </w:pPr>
          </w:p>
        </w:tc>
        <w:tc>
          <w:tcPr>
            <w:tcW w:w="1395" w:type="dxa"/>
          </w:tcPr>
          <w:p w14:paraId="6888A188" w14:textId="60141025" w:rsidR="002C38C7" w:rsidRDefault="002C38C7" w:rsidP="002C38C7">
            <w:pPr>
              <w:spacing w:line="276" w:lineRule="auto"/>
              <w:jc w:val="center"/>
              <w:rPr>
                <w:ins w:id="42240" w:author="Tran Huan" w:date="2018-11-26T01:23:00Z"/>
                <w:lang w:val="en-US"/>
              </w:rPr>
            </w:pPr>
            <w:ins w:id="42241" w:author="Tran Huan" w:date="2018-11-26T01:23:00Z">
              <w:r>
                <w:rPr>
                  <w:lang w:val="en-US"/>
                </w:rPr>
                <w:t>X</w:t>
              </w:r>
            </w:ins>
          </w:p>
        </w:tc>
        <w:tc>
          <w:tcPr>
            <w:tcW w:w="1397" w:type="dxa"/>
          </w:tcPr>
          <w:p w14:paraId="5CA9C3EF" w14:textId="77777777" w:rsidR="002C38C7" w:rsidRDefault="002C38C7" w:rsidP="002C38C7">
            <w:pPr>
              <w:spacing w:line="276" w:lineRule="auto"/>
              <w:jc w:val="center"/>
              <w:rPr>
                <w:ins w:id="42242" w:author="Tran Huan" w:date="2018-11-26T01:23:00Z"/>
                <w:lang w:val="en-US"/>
              </w:rPr>
            </w:pPr>
          </w:p>
        </w:tc>
        <w:tc>
          <w:tcPr>
            <w:tcW w:w="1406" w:type="dxa"/>
          </w:tcPr>
          <w:p w14:paraId="77CE8661" w14:textId="77777777" w:rsidR="002C38C7" w:rsidRDefault="002C38C7" w:rsidP="002C38C7">
            <w:pPr>
              <w:spacing w:line="276" w:lineRule="auto"/>
              <w:jc w:val="center"/>
              <w:rPr>
                <w:ins w:id="42243" w:author="Tran Huan" w:date="2018-11-26T01:23:00Z"/>
                <w:lang w:val="en-US"/>
              </w:rPr>
            </w:pPr>
            <w:ins w:id="42244" w:author="Tran Huan" w:date="2018-11-26T01:23:00Z">
              <w:r>
                <w:rPr>
                  <w:lang w:val="en-US"/>
                </w:rPr>
                <w:t>X</w:t>
              </w:r>
            </w:ins>
          </w:p>
        </w:tc>
      </w:tr>
      <w:tr w:rsidR="002C38C7" w14:paraId="285D0DC2" w14:textId="77777777" w:rsidTr="002C38C7">
        <w:trPr>
          <w:ins w:id="42245" w:author="Tran Huan" w:date="2018-11-26T01:23:00Z"/>
        </w:trPr>
        <w:tc>
          <w:tcPr>
            <w:tcW w:w="797" w:type="dxa"/>
          </w:tcPr>
          <w:p w14:paraId="0FDCEC8A" w14:textId="77777777" w:rsidR="002C38C7" w:rsidRDefault="002C38C7" w:rsidP="002C38C7">
            <w:pPr>
              <w:spacing w:line="276" w:lineRule="auto"/>
              <w:jc w:val="center"/>
              <w:rPr>
                <w:ins w:id="42246" w:author="Tran Huan" w:date="2018-11-26T01:23:00Z"/>
                <w:lang w:val="en-US"/>
              </w:rPr>
            </w:pPr>
            <w:ins w:id="42247" w:author="Tran Huan" w:date="2018-11-26T01:23:00Z">
              <w:r>
                <w:rPr>
                  <w:lang w:val="en-US"/>
                </w:rPr>
                <w:t>2</w:t>
              </w:r>
            </w:ins>
          </w:p>
        </w:tc>
        <w:tc>
          <w:tcPr>
            <w:tcW w:w="2368" w:type="dxa"/>
          </w:tcPr>
          <w:p w14:paraId="296B3091" w14:textId="7DE93CD0" w:rsidR="002C38C7" w:rsidRDefault="002C38C7" w:rsidP="002C38C7">
            <w:pPr>
              <w:spacing w:line="276" w:lineRule="auto"/>
              <w:rPr>
                <w:ins w:id="42248" w:author="Tran Huan" w:date="2018-11-26T01:23:00Z"/>
                <w:lang w:val="en-US"/>
              </w:rPr>
            </w:pPr>
            <w:ins w:id="42249" w:author="Tran Huan" w:date="2018-11-26T01:23:00Z">
              <w:r>
                <w:rPr>
                  <w:lang w:val="en-US"/>
                </w:rPr>
                <w:t>branch</w:t>
              </w:r>
            </w:ins>
          </w:p>
        </w:tc>
        <w:tc>
          <w:tcPr>
            <w:tcW w:w="1414" w:type="dxa"/>
          </w:tcPr>
          <w:p w14:paraId="1032FAA1" w14:textId="77777777" w:rsidR="002C38C7" w:rsidRDefault="002C38C7" w:rsidP="002C38C7">
            <w:pPr>
              <w:spacing w:line="276" w:lineRule="auto"/>
              <w:jc w:val="center"/>
              <w:rPr>
                <w:ins w:id="42250" w:author="Tran Huan" w:date="2018-11-26T01:23:00Z"/>
                <w:lang w:val="en-US"/>
              </w:rPr>
            </w:pPr>
          </w:p>
        </w:tc>
        <w:tc>
          <w:tcPr>
            <w:tcW w:w="1395" w:type="dxa"/>
          </w:tcPr>
          <w:p w14:paraId="0EC59EB3" w14:textId="77777777" w:rsidR="002C38C7" w:rsidRDefault="002C38C7" w:rsidP="002C38C7">
            <w:pPr>
              <w:spacing w:line="276" w:lineRule="auto"/>
              <w:jc w:val="center"/>
              <w:rPr>
                <w:ins w:id="42251" w:author="Tran Huan" w:date="2018-11-26T01:23:00Z"/>
                <w:lang w:val="en-US"/>
              </w:rPr>
            </w:pPr>
          </w:p>
        </w:tc>
        <w:tc>
          <w:tcPr>
            <w:tcW w:w="1397" w:type="dxa"/>
          </w:tcPr>
          <w:p w14:paraId="4E65F2F2" w14:textId="77777777" w:rsidR="002C38C7" w:rsidRDefault="002C38C7" w:rsidP="002C38C7">
            <w:pPr>
              <w:spacing w:line="276" w:lineRule="auto"/>
              <w:jc w:val="center"/>
              <w:rPr>
                <w:ins w:id="42252" w:author="Tran Huan" w:date="2018-11-26T01:23:00Z"/>
                <w:lang w:val="en-US"/>
              </w:rPr>
            </w:pPr>
          </w:p>
        </w:tc>
        <w:tc>
          <w:tcPr>
            <w:tcW w:w="1406" w:type="dxa"/>
          </w:tcPr>
          <w:p w14:paraId="3826176A" w14:textId="77777777" w:rsidR="002C38C7" w:rsidRDefault="002C38C7" w:rsidP="002C38C7">
            <w:pPr>
              <w:spacing w:line="276" w:lineRule="auto"/>
              <w:jc w:val="center"/>
              <w:rPr>
                <w:ins w:id="42253" w:author="Tran Huan" w:date="2018-11-26T01:23:00Z"/>
                <w:lang w:val="en-US"/>
              </w:rPr>
            </w:pPr>
            <w:ins w:id="42254" w:author="Tran Huan" w:date="2018-11-26T01:23:00Z">
              <w:r>
                <w:rPr>
                  <w:lang w:val="en-US"/>
                </w:rPr>
                <w:t>X</w:t>
              </w:r>
            </w:ins>
          </w:p>
        </w:tc>
      </w:tr>
      <w:tr w:rsidR="002C38C7" w14:paraId="4971188D" w14:textId="77777777" w:rsidTr="002C38C7">
        <w:trPr>
          <w:ins w:id="42255" w:author="Tran Huan" w:date="2018-11-26T01:23:00Z"/>
        </w:trPr>
        <w:tc>
          <w:tcPr>
            <w:tcW w:w="797" w:type="dxa"/>
          </w:tcPr>
          <w:p w14:paraId="14E5938F" w14:textId="77777777" w:rsidR="002C38C7" w:rsidRDefault="002C38C7" w:rsidP="002C38C7">
            <w:pPr>
              <w:spacing w:line="276" w:lineRule="auto"/>
              <w:jc w:val="center"/>
              <w:rPr>
                <w:ins w:id="42256" w:author="Tran Huan" w:date="2018-11-26T01:23:00Z"/>
                <w:lang w:val="en-US"/>
              </w:rPr>
            </w:pPr>
            <w:ins w:id="42257" w:author="Tran Huan" w:date="2018-11-26T01:23:00Z">
              <w:r>
                <w:rPr>
                  <w:lang w:val="en-US"/>
                </w:rPr>
                <w:t>3</w:t>
              </w:r>
            </w:ins>
          </w:p>
        </w:tc>
        <w:tc>
          <w:tcPr>
            <w:tcW w:w="2368" w:type="dxa"/>
          </w:tcPr>
          <w:p w14:paraId="465AA4BF" w14:textId="77777777" w:rsidR="002C38C7" w:rsidRDefault="002C38C7" w:rsidP="002C38C7">
            <w:pPr>
              <w:spacing w:line="276" w:lineRule="auto"/>
              <w:rPr>
                <w:ins w:id="42258" w:author="Tran Huan" w:date="2018-11-26T01:23:00Z"/>
                <w:lang w:val="en-US"/>
              </w:rPr>
            </w:pPr>
            <w:ins w:id="42259" w:author="Tran Huan" w:date="2018-11-26T01:23:00Z">
              <w:r>
                <w:rPr>
                  <w:lang w:val="en-US"/>
                </w:rPr>
                <w:t>color</w:t>
              </w:r>
            </w:ins>
          </w:p>
        </w:tc>
        <w:tc>
          <w:tcPr>
            <w:tcW w:w="1414" w:type="dxa"/>
          </w:tcPr>
          <w:p w14:paraId="1E6F1E63" w14:textId="77777777" w:rsidR="002C38C7" w:rsidRDefault="002C38C7" w:rsidP="002C38C7">
            <w:pPr>
              <w:spacing w:line="276" w:lineRule="auto"/>
              <w:jc w:val="center"/>
              <w:rPr>
                <w:ins w:id="42260" w:author="Tran Huan" w:date="2018-11-26T01:23:00Z"/>
                <w:lang w:val="en-US"/>
              </w:rPr>
            </w:pPr>
          </w:p>
        </w:tc>
        <w:tc>
          <w:tcPr>
            <w:tcW w:w="1395" w:type="dxa"/>
          </w:tcPr>
          <w:p w14:paraId="27ED7E21" w14:textId="77777777" w:rsidR="002C38C7" w:rsidRDefault="002C38C7" w:rsidP="002C38C7">
            <w:pPr>
              <w:spacing w:line="276" w:lineRule="auto"/>
              <w:jc w:val="center"/>
              <w:rPr>
                <w:ins w:id="42261" w:author="Tran Huan" w:date="2018-11-26T01:23:00Z"/>
                <w:lang w:val="en-US"/>
              </w:rPr>
            </w:pPr>
          </w:p>
        </w:tc>
        <w:tc>
          <w:tcPr>
            <w:tcW w:w="1397" w:type="dxa"/>
          </w:tcPr>
          <w:p w14:paraId="5D0C7A60" w14:textId="77777777" w:rsidR="002C38C7" w:rsidRDefault="002C38C7" w:rsidP="002C38C7">
            <w:pPr>
              <w:spacing w:line="276" w:lineRule="auto"/>
              <w:jc w:val="center"/>
              <w:rPr>
                <w:ins w:id="42262" w:author="Tran Huan" w:date="2018-11-26T01:23:00Z"/>
                <w:lang w:val="en-US"/>
              </w:rPr>
            </w:pPr>
          </w:p>
        </w:tc>
        <w:tc>
          <w:tcPr>
            <w:tcW w:w="1406" w:type="dxa"/>
          </w:tcPr>
          <w:p w14:paraId="42BF8C2B" w14:textId="77777777" w:rsidR="002C38C7" w:rsidRDefault="002C38C7" w:rsidP="002C38C7">
            <w:pPr>
              <w:spacing w:line="276" w:lineRule="auto"/>
              <w:jc w:val="center"/>
              <w:rPr>
                <w:ins w:id="42263" w:author="Tran Huan" w:date="2018-11-26T01:23:00Z"/>
                <w:lang w:val="en-US"/>
              </w:rPr>
            </w:pPr>
            <w:ins w:id="42264" w:author="Tran Huan" w:date="2018-11-26T01:23:00Z">
              <w:r>
                <w:rPr>
                  <w:lang w:val="en-US"/>
                </w:rPr>
                <w:t>X</w:t>
              </w:r>
            </w:ins>
          </w:p>
        </w:tc>
      </w:tr>
      <w:tr w:rsidR="002C38C7" w14:paraId="1336688A" w14:textId="77777777" w:rsidTr="002C38C7">
        <w:trPr>
          <w:ins w:id="42265" w:author="Tran Huan" w:date="2018-11-26T01:23:00Z"/>
        </w:trPr>
        <w:tc>
          <w:tcPr>
            <w:tcW w:w="797" w:type="dxa"/>
          </w:tcPr>
          <w:p w14:paraId="12C7A547" w14:textId="77777777" w:rsidR="002C38C7" w:rsidRDefault="002C38C7" w:rsidP="002C38C7">
            <w:pPr>
              <w:spacing w:line="276" w:lineRule="auto"/>
              <w:jc w:val="center"/>
              <w:rPr>
                <w:ins w:id="42266" w:author="Tran Huan" w:date="2018-11-26T01:23:00Z"/>
                <w:lang w:val="en-US"/>
              </w:rPr>
            </w:pPr>
            <w:ins w:id="42267" w:author="Tran Huan" w:date="2018-11-26T01:23:00Z">
              <w:r>
                <w:rPr>
                  <w:lang w:val="en-US"/>
                </w:rPr>
                <w:t>4</w:t>
              </w:r>
            </w:ins>
          </w:p>
        </w:tc>
        <w:tc>
          <w:tcPr>
            <w:tcW w:w="2368" w:type="dxa"/>
          </w:tcPr>
          <w:p w14:paraId="101C5649" w14:textId="77777777" w:rsidR="002C38C7" w:rsidRDefault="002C38C7" w:rsidP="002C38C7">
            <w:pPr>
              <w:spacing w:line="276" w:lineRule="auto"/>
              <w:rPr>
                <w:ins w:id="42268" w:author="Tran Huan" w:date="2018-11-26T01:23:00Z"/>
                <w:lang w:val="en-US"/>
              </w:rPr>
            </w:pPr>
            <w:ins w:id="42269" w:author="Tran Huan" w:date="2018-11-26T01:23:00Z">
              <w:r>
                <w:rPr>
                  <w:lang w:val="en-US"/>
                </w:rPr>
                <w:t>product</w:t>
              </w:r>
            </w:ins>
          </w:p>
        </w:tc>
        <w:tc>
          <w:tcPr>
            <w:tcW w:w="1414" w:type="dxa"/>
          </w:tcPr>
          <w:p w14:paraId="2A26D88E" w14:textId="77777777" w:rsidR="002C38C7" w:rsidRDefault="002C38C7" w:rsidP="002C38C7">
            <w:pPr>
              <w:spacing w:line="276" w:lineRule="auto"/>
              <w:jc w:val="center"/>
              <w:rPr>
                <w:ins w:id="42270" w:author="Tran Huan" w:date="2018-11-26T01:23:00Z"/>
                <w:lang w:val="en-US"/>
              </w:rPr>
            </w:pPr>
          </w:p>
        </w:tc>
        <w:tc>
          <w:tcPr>
            <w:tcW w:w="1395" w:type="dxa"/>
          </w:tcPr>
          <w:p w14:paraId="2F4E959B" w14:textId="77777777" w:rsidR="002C38C7" w:rsidRDefault="002C38C7" w:rsidP="002C38C7">
            <w:pPr>
              <w:spacing w:line="276" w:lineRule="auto"/>
              <w:jc w:val="center"/>
              <w:rPr>
                <w:ins w:id="42271" w:author="Tran Huan" w:date="2018-11-26T01:23:00Z"/>
                <w:lang w:val="en-US"/>
              </w:rPr>
            </w:pPr>
          </w:p>
        </w:tc>
        <w:tc>
          <w:tcPr>
            <w:tcW w:w="1397" w:type="dxa"/>
          </w:tcPr>
          <w:p w14:paraId="74CE22DD" w14:textId="77777777" w:rsidR="002C38C7" w:rsidRDefault="002C38C7" w:rsidP="002C38C7">
            <w:pPr>
              <w:spacing w:line="276" w:lineRule="auto"/>
              <w:jc w:val="center"/>
              <w:rPr>
                <w:ins w:id="42272" w:author="Tran Huan" w:date="2018-11-26T01:23:00Z"/>
                <w:lang w:val="en-US"/>
              </w:rPr>
            </w:pPr>
          </w:p>
        </w:tc>
        <w:tc>
          <w:tcPr>
            <w:tcW w:w="1406" w:type="dxa"/>
          </w:tcPr>
          <w:p w14:paraId="231C6409" w14:textId="77777777" w:rsidR="002C38C7" w:rsidRDefault="002C38C7" w:rsidP="002C38C7">
            <w:pPr>
              <w:spacing w:line="276" w:lineRule="auto"/>
              <w:jc w:val="center"/>
              <w:rPr>
                <w:ins w:id="42273" w:author="Tran Huan" w:date="2018-11-26T01:23:00Z"/>
                <w:lang w:val="en-US"/>
              </w:rPr>
            </w:pPr>
            <w:ins w:id="42274" w:author="Tran Huan" w:date="2018-11-26T01:23:00Z">
              <w:r>
                <w:rPr>
                  <w:lang w:val="en-US"/>
                </w:rPr>
                <w:t>X</w:t>
              </w:r>
            </w:ins>
          </w:p>
        </w:tc>
      </w:tr>
      <w:tr w:rsidR="002C38C7" w14:paraId="2A1F4E14" w14:textId="77777777" w:rsidTr="002C38C7">
        <w:trPr>
          <w:ins w:id="42275" w:author="Tran Huan" w:date="2018-11-26T01:23:00Z"/>
        </w:trPr>
        <w:tc>
          <w:tcPr>
            <w:tcW w:w="797" w:type="dxa"/>
          </w:tcPr>
          <w:p w14:paraId="2955439C" w14:textId="77777777" w:rsidR="002C38C7" w:rsidRDefault="002C38C7" w:rsidP="002C38C7">
            <w:pPr>
              <w:spacing w:line="276" w:lineRule="auto"/>
              <w:jc w:val="center"/>
              <w:rPr>
                <w:ins w:id="42276" w:author="Tran Huan" w:date="2018-11-26T01:23:00Z"/>
                <w:lang w:val="en-US"/>
              </w:rPr>
            </w:pPr>
            <w:ins w:id="42277" w:author="Tran Huan" w:date="2018-11-26T01:23:00Z">
              <w:r>
                <w:rPr>
                  <w:lang w:val="en-US"/>
                </w:rPr>
                <w:t>5</w:t>
              </w:r>
            </w:ins>
          </w:p>
        </w:tc>
        <w:tc>
          <w:tcPr>
            <w:tcW w:w="2368" w:type="dxa"/>
          </w:tcPr>
          <w:p w14:paraId="470F8A78" w14:textId="43192EDE" w:rsidR="002C38C7" w:rsidRDefault="002C38C7" w:rsidP="002C38C7">
            <w:pPr>
              <w:spacing w:line="276" w:lineRule="auto"/>
              <w:rPr>
                <w:ins w:id="42278" w:author="Tran Huan" w:date="2018-11-26T01:23:00Z"/>
                <w:lang w:val="en-US"/>
              </w:rPr>
            </w:pPr>
            <w:ins w:id="42279" w:author="Tran Huan" w:date="2018-11-26T01:24:00Z">
              <w:r>
                <w:rPr>
                  <w:lang w:val="en-US"/>
                </w:rPr>
                <w:t>customer</w:t>
              </w:r>
            </w:ins>
          </w:p>
        </w:tc>
        <w:tc>
          <w:tcPr>
            <w:tcW w:w="1414" w:type="dxa"/>
          </w:tcPr>
          <w:p w14:paraId="3A3FEC6B" w14:textId="77777777" w:rsidR="002C38C7" w:rsidRDefault="002C38C7" w:rsidP="002C38C7">
            <w:pPr>
              <w:spacing w:line="276" w:lineRule="auto"/>
              <w:jc w:val="center"/>
              <w:rPr>
                <w:ins w:id="42280" w:author="Tran Huan" w:date="2018-11-26T01:23:00Z"/>
                <w:lang w:val="en-US"/>
              </w:rPr>
            </w:pPr>
          </w:p>
        </w:tc>
        <w:tc>
          <w:tcPr>
            <w:tcW w:w="1395" w:type="dxa"/>
          </w:tcPr>
          <w:p w14:paraId="415DA202" w14:textId="77777777" w:rsidR="002C38C7" w:rsidRDefault="002C38C7" w:rsidP="002C38C7">
            <w:pPr>
              <w:spacing w:line="276" w:lineRule="auto"/>
              <w:jc w:val="center"/>
              <w:rPr>
                <w:ins w:id="42281" w:author="Tran Huan" w:date="2018-11-26T01:23:00Z"/>
                <w:lang w:val="en-US"/>
              </w:rPr>
            </w:pPr>
          </w:p>
        </w:tc>
        <w:tc>
          <w:tcPr>
            <w:tcW w:w="1397" w:type="dxa"/>
          </w:tcPr>
          <w:p w14:paraId="401CF819" w14:textId="77777777" w:rsidR="002C38C7" w:rsidRDefault="002C38C7" w:rsidP="002C38C7">
            <w:pPr>
              <w:spacing w:line="276" w:lineRule="auto"/>
              <w:jc w:val="center"/>
              <w:rPr>
                <w:ins w:id="42282" w:author="Tran Huan" w:date="2018-11-26T01:23:00Z"/>
                <w:lang w:val="en-US"/>
              </w:rPr>
            </w:pPr>
          </w:p>
        </w:tc>
        <w:tc>
          <w:tcPr>
            <w:tcW w:w="1406" w:type="dxa"/>
          </w:tcPr>
          <w:p w14:paraId="3266BAF6" w14:textId="77777777" w:rsidR="002C38C7" w:rsidRDefault="002C38C7" w:rsidP="002C38C7">
            <w:pPr>
              <w:keepNext/>
              <w:spacing w:line="276" w:lineRule="auto"/>
              <w:jc w:val="center"/>
              <w:rPr>
                <w:ins w:id="42283" w:author="Tran Huan" w:date="2018-11-26T01:23:00Z"/>
                <w:lang w:val="en-US"/>
              </w:rPr>
            </w:pPr>
            <w:ins w:id="42284" w:author="Tran Huan" w:date="2018-11-26T01:23:00Z">
              <w:r>
                <w:rPr>
                  <w:lang w:val="en-US"/>
                </w:rPr>
                <w:t>X</w:t>
              </w:r>
            </w:ins>
          </w:p>
        </w:tc>
      </w:tr>
      <w:tr w:rsidR="002C38C7" w14:paraId="4A26C720" w14:textId="77777777" w:rsidTr="002C38C7">
        <w:trPr>
          <w:ins w:id="42285" w:author="Tran Huan" w:date="2018-11-26T01:24:00Z"/>
        </w:trPr>
        <w:tc>
          <w:tcPr>
            <w:tcW w:w="797" w:type="dxa"/>
          </w:tcPr>
          <w:p w14:paraId="6446AB9C" w14:textId="0F60C34F" w:rsidR="002C38C7" w:rsidRDefault="002C38C7" w:rsidP="002C38C7">
            <w:pPr>
              <w:spacing w:line="276" w:lineRule="auto"/>
              <w:jc w:val="center"/>
              <w:rPr>
                <w:ins w:id="42286" w:author="Tran Huan" w:date="2018-11-26T01:24:00Z"/>
                <w:lang w:val="en-US"/>
              </w:rPr>
            </w:pPr>
            <w:ins w:id="42287" w:author="Tran Huan" w:date="2018-11-26T01:24:00Z">
              <w:r>
                <w:rPr>
                  <w:lang w:val="en-US"/>
                </w:rPr>
                <w:t>6</w:t>
              </w:r>
            </w:ins>
          </w:p>
        </w:tc>
        <w:tc>
          <w:tcPr>
            <w:tcW w:w="2368" w:type="dxa"/>
          </w:tcPr>
          <w:p w14:paraId="06325A57" w14:textId="1B4D3B95" w:rsidR="002C38C7" w:rsidRDefault="002C38C7" w:rsidP="002C38C7">
            <w:pPr>
              <w:spacing w:line="276" w:lineRule="auto"/>
              <w:rPr>
                <w:ins w:id="42288" w:author="Tran Huan" w:date="2018-11-26T01:24:00Z"/>
                <w:lang w:val="en-US"/>
              </w:rPr>
            </w:pPr>
            <w:ins w:id="42289" w:author="Tran Huan" w:date="2018-11-26T01:25:00Z">
              <w:r>
                <w:rPr>
                  <w:lang w:val="en-US"/>
                </w:rPr>
                <w:t>time_schedule</w:t>
              </w:r>
            </w:ins>
          </w:p>
        </w:tc>
        <w:tc>
          <w:tcPr>
            <w:tcW w:w="1414" w:type="dxa"/>
          </w:tcPr>
          <w:p w14:paraId="54C066D7" w14:textId="77777777" w:rsidR="002C38C7" w:rsidRDefault="002C38C7" w:rsidP="002C38C7">
            <w:pPr>
              <w:spacing w:line="276" w:lineRule="auto"/>
              <w:jc w:val="center"/>
              <w:rPr>
                <w:ins w:id="42290" w:author="Tran Huan" w:date="2018-11-26T01:24:00Z"/>
                <w:lang w:val="en-US"/>
              </w:rPr>
            </w:pPr>
          </w:p>
        </w:tc>
        <w:tc>
          <w:tcPr>
            <w:tcW w:w="1395" w:type="dxa"/>
          </w:tcPr>
          <w:p w14:paraId="74361886" w14:textId="77777777" w:rsidR="002C38C7" w:rsidRDefault="002C38C7" w:rsidP="002C38C7">
            <w:pPr>
              <w:spacing w:line="276" w:lineRule="auto"/>
              <w:jc w:val="center"/>
              <w:rPr>
                <w:ins w:id="42291" w:author="Tran Huan" w:date="2018-11-26T01:24:00Z"/>
                <w:lang w:val="en-US"/>
              </w:rPr>
            </w:pPr>
          </w:p>
        </w:tc>
        <w:tc>
          <w:tcPr>
            <w:tcW w:w="1397" w:type="dxa"/>
          </w:tcPr>
          <w:p w14:paraId="5A57C563" w14:textId="77777777" w:rsidR="002C38C7" w:rsidRDefault="002C38C7" w:rsidP="002C38C7">
            <w:pPr>
              <w:spacing w:line="276" w:lineRule="auto"/>
              <w:jc w:val="center"/>
              <w:rPr>
                <w:ins w:id="42292" w:author="Tran Huan" w:date="2018-11-26T01:24:00Z"/>
                <w:lang w:val="en-US"/>
              </w:rPr>
            </w:pPr>
          </w:p>
        </w:tc>
        <w:tc>
          <w:tcPr>
            <w:tcW w:w="1406" w:type="dxa"/>
          </w:tcPr>
          <w:p w14:paraId="743C58C7" w14:textId="4FD537CC" w:rsidR="002C38C7" w:rsidRDefault="002C38C7" w:rsidP="002C38C7">
            <w:pPr>
              <w:keepNext/>
              <w:spacing w:line="276" w:lineRule="auto"/>
              <w:jc w:val="center"/>
              <w:rPr>
                <w:ins w:id="42293" w:author="Tran Huan" w:date="2018-11-26T01:24:00Z"/>
                <w:lang w:val="en-US"/>
              </w:rPr>
            </w:pPr>
            <w:ins w:id="42294" w:author="Tran Huan" w:date="2018-11-26T01:25:00Z">
              <w:r>
                <w:rPr>
                  <w:lang w:val="en-US"/>
                </w:rPr>
                <w:t>X</w:t>
              </w:r>
            </w:ins>
          </w:p>
        </w:tc>
      </w:tr>
      <w:tr w:rsidR="002C38C7" w14:paraId="797C665E" w14:textId="77777777" w:rsidTr="002C38C7">
        <w:trPr>
          <w:ins w:id="42295" w:author="Tran Huan" w:date="2018-11-26T01:25:00Z"/>
        </w:trPr>
        <w:tc>
          <w:tcPr>
            <w:tcW w:w="797" w:type="dxa"/>
          </w:tcPr>
          <w:p w14:paraId="30D64C60" w14:textId="4A56E77E" w:rsidR="002C38C7" w:rsidRDefault="002C38C7" w:rsidP="002C38C7">
            <w:pPr>
              <w:spacing w:line="276" w:lineRule="auto"/>
              <w:jc w:val="center"/>
              <w:rPr>
                <w:ins w:id="42296" w:author="Tran Huan" w:date="2018-11-26T01:25:00Z"/>
                <w:lang w:val="en-US"/>
              </w:rPr>
            </w:pPr>
            <w:ins w:id="42297" w:author="Tran Huan" w:date="2018-11-26T01:25:00Z">
              <w:r>
                <w:rPr>
                  <w:lang w:val="en-US"/>
                </w:rPr>
                <w:t>7</w:t>
              </w:r>
            </w:ins>
          </w:p>
        </w:tc>
        <w:tc>
          <w:tcPr>
            <w:tcW w:w="2368" w:type="dxa"/>
          </w:tcPr>
          <w:p w14:paraId="283CCFF3" w14:textId="493CB798" w:rsidR="002C38C7" w:rsidRDefault="002C38C7" w:rsidP="002C38C7">
            <w:pPr>
              <w:spacing w:line="276" w:lineRule="auto"/>
              <w:rPr>
                <w:ins w:id="42298" w:author="Tran Huan" w:date="2018-11-26T01:25:00Z"/>
                <w:lang w:val="en-US"/>
              </w:rPr>
            </w:pPr>
            <w:ins w:id="42299" w:author="Tran Huan" w:date="2018-11-26T01:25:00Z">
              <w:r>
                <w:rPr>
                  <w:lang w:val="en-US"/>
                </w:rPr>
                <w:t>unit_price</w:t>
              </w:r>
            </w:ins>
          </w:p>
        </w:tc>
        <w:tc>
          <w:tcPr>
            <w:tcW w:w="1414" w:type="dxa"/>
          </w:tcPr>
          <w:p w14:paraId="40026549" w14:textId="77777777" w:rsidR="002C38C7" w:rsidRDefault="002C38C7" w:rsidP="002C38C7">
            <w:pPr>
              <w:spacing w:line="276" w:lineRule="auto"/>
              <w:jc w:val="center"/>
              <w:rPr>
                <w:ins w:id="42300" w:author="Tran Huan" w:date="2018-11-26T01:25:00Z"/>
                <w:lang w:val="en-US"/>
              </w:rPr>
            </w:pPr>
          </w:p>
        </w:tc>
        <w:tc>
          <w:tcPr>
            <w:tcW w:w="1395" w:type="dxa"/>
          </w:tcPr>
          <w:p w14:paraId="36F46A5A" w14:textId="77777777" w:rsidR="002C38C7" w:rsidRDefault="002C38C7" w:rsidP="002C38C7">
            <w:pPr>
              <w:spacing w:line="276" w:lineRule="auto"/>
              <w:jc w:val="center"/>
              <w:rPr>
                <w:ins w:id="42301" w:author="Tran Huan" w:date="2018-11-26T01:25:00Z"/>
                <w:lang w:val="en-US"/>
              </w:rPr>
            </w:pPr>
          </w:p>
        </w:tc>
        <w:tc>
          <w:tcPr>
            <w:tcW w:w="1397" w:type="dxa"/>
          </w:tcPr>
          <w:p w14:paraId="59A0C773" w14:textId="77777777" w:rsidR="002C38C7" w:rsidRDefault="002C38C7" w:rsidP="002C38C7">
            <w:pPr>
              <w:spacing w:line="276" w:lineRule="auto"/>
              <w:jc w:val="center"/>
              <w:rPr>
                <w:ins w:id="42302" w:author="Tran Huan" w:date="2018-11-26T01:25:00Z"/>
                <w:lang w:val="en-US"/>
              </w:rPr>
            </w:pPr>
          </w:p>
        </w:tc>
        <w:tc>
          <w:tcPr>
            <w:tcW w:w="1406" w:type="dxa"/>
          </w:tcPr>
          <w:p w14:paraId="08106EEE" w14:textId="60214CD9" w:rsidR="002C38C7" w:rsidRDefault="002C38C7" w:rsidP="002C38C7">
            <w:pPr>
              <w:keepNext/>
              <w:spacing w:line="276" w:lineRule="auto"/>
              <w:jc w:val="center"/>
              <w:rPr>
                <w:ins w:id="42303" w:author="Tran Huan" w:date="2018-11-26T01:25:00Z"/>
                <w:lang w:val="en-US"/>
              </w:rPr>
            </w:pPr>
            <w:ins w:id="42304" w:author="Tran Huan" w:date="2018-11-26T01:26:00Z">
              <w:r>
                <w:rPr>
                  <w:lang w:val="en-US"/>
                </w:rPr>
                <w:t>X</w:t>
              </w:r>
            </w:ins>
          </w:p>
        </w:tc>
      </w:tr>
      <w:tr w:rsidR="002C38C7" w14:paraId="1AC30F8E" w14:textId="77777777" w:rsidTr="002C38C7">
        <w:trPr>
          <w:ins w:id="42305" w:author="Tran Huan" w:date="2018-11-26T01:25:00Z"/>
        </w:trPr>
        <w:tc>
          <w:tcPr>
            <w:tcW w:w="797" w:type="dxa"/>
          </w:tcPr>
          <w:p w14:paraId="01F48303" w14:textId="075BFF2C" w:rsidR="002C38C7" w:rsidRDefault="002C38C7" w:rsidP="002C38C7">
            <w:pPr>
              <w:spacing w:line="276" w:lineRule="auto"/>
              <w:jc w:val="center"/>
              <w:rPr>
                <w:ins w:id="42306" w:author="Tran Huan" w:date="2018-11-26T01:25:00Z"/>
                <w:lang w:val="en-US"/>
              </w:rPr>
            </w:pPr>
            <w:ins w:id="42307" w:author="Tran Huan" w:date="2018-11-26T01:25:00Z">
              <w:r>
                <w:rPr>
                  <w:lang w:val="en-US"/>
                </w:rPr>
                <w:t>8</w:t>
              </w:r>
            </w:ins>
          </w:p>
        </w:tc>
        <w:tc>
          <w:tcPr>
            <w:tcW w:w="2368" w:type="dxa"/>
          </w:tcPr>
          <w:p w14:paraId="1C52C8BB" w14:textId="3256853F" w:rsidR="002C38C7" w:rsidRDefault="002C38C7" w:rsidP="002C38C7">
            <w:pPr>
              <w:spacing w:line="276" w:lineRule="auto"/>
              <w:rPr>
                <w:ins w:id="42308" w:author="Tran Huan" w:date="2018-11-26T01:25:00Z"/>
                <w:lang w:val="en-US"/>
              </w:rPr>
            </w:pPr>
            <w:ins w:id="42309" w:author="Tran Huan" w:date="2018-11-26T01:25:00Z">
              <w:r>
                <w:rPr>
                  <w:lang w:val="en-US"/>
                </w:rPr>
                <w:t>unit</w:t>
              </w:r>
            </w:ins>
          </w:p>
        </w:tc>
        <w:tc>
          <w:tcPr>
            <w:tcW w:w="1414" w:type="dxa"/>
          </w:tcPr>
          <w:p w14:paraId="2EEB8215" w14:textId="77777777" w:rsidR="002C38C7" w:rsidRDefault="002C38C7" w:rsidP="002C38C7">
            <w:pPr>
              <w:spacing w:line="276" w:lineRule="auto"/>
              <w:jc w:val="center"/>
              <w:rPr>
                <w:ins w:id="42310" w:author="Tran Huan" w:date="2018-11-26T01:25:00Z"/>
                <w:lang w:val="en-US"/>
              </w:rPr>
            </w:pPr>
          </w:p>
        </w:tc>
        <w:tc>
          <w:tcPr>
            <w:tcW w:w="1395" w:type="dxa"/>
          </w:tcPr>
          <w:p w14:paraId="1BEA2970" w14:textId="77777777" w:rsidR="002C38C7" w:rsidRDefault="002C38C7" w:rsidP="002C38C7">
            <w:pPr>
              <w:spacing w:line="276" w:lineRule="auto"/>
              <w:jc w:val="center"/>
              <w:rPr>
                <w:ins w:id="42311" w:author="Tran Huan" w:date="2018-11-26T01:25:00Z"/>
                <w:lang w:val="en-US"/>
              </w:rPr>
            </w:pPr>
          </w:p>
        </w:tc>
        <w:tc>
          <w:tcPr>
            <w:tcW w:w="1397" w:type="dxa"/>
          </w:tcPr>
          <w:p w14:paraId="01445DF2" w14:textId="77777777" w:rsidR="002C38C7" w:rsidRDefault="002C38C7" w:rsidP="002C38C7">
            <w:pPr>
              <w:spacing w:line="276" w:lineRule="auto"/>
              <w:jc w:val="center"/>
              <w:rPr>
                <w:ins w:id="42312" w:author="Tran Huan" w:date="2018-11-26T01:25:00Z"/>
                <w:lang w:val="en-US"/>
              </w:rPr>
            </w:pPr>
          </w:p>
        </w:tc>
        <w:tc>
          <w:tcPr>
            <w:tcW w:w="1406" w:type="dxa"/>
          </w:tcPr>
          <w:p w14:paraId="36D4BF7E" w14:textId="2DB12E58" w:rsidR="002C38C7" w:rsidRDefault="002C38C7" w:rsidP="002C38C7">
            <w:pPr>
              <w:keepNext/>
              <w:spacing w:line="276" w:lineRule="auto"/>
              <w:jc w:val="center"/>
              <w:rPr>
                <w:ins w:id="42313" w:author="Tran Huan" w:date="2018-11-26T01:25:00Z"/>
                <w:lang w:val="en-US"/>
              </w:rPr>
            </w:pPr>
            <w:ins w:id="42314" w:author="Tran Huan" w:date="2018-11-26T01:26:00Z">
              <w:r>
                <w:rPr>
                  <w:lang w:val="en-US"/>
                </w:rPr>
                <w:t>X</w:t>
              </w:r>
            </w:ins>
          </w:p>
        </w:tc>
      </w:tr>
      <w:tr w:rsidR="002C38C7" w14:paraId="0DE490C8" w14:textId="77777777" w:rsidTr="002C38C7">
        <w:trPr>
          <w:ins w:id="42315" w:author="Tran Huan" w:date="2018-11-26T01:26:00Z"/>
        </w:trPr>
        <w:tc>
          <w:tcPr>
            <w:tcW w:w="797" w:type="dxa"/>
          </w:tcPr>
          <w:p w14:paraId="7A4928A6" w14:textId="1AA5B909" w:rsidR="002C38C7" w:rsidRDefault="002C38C7" w:rsidP="002C38C7">
            <w:pPr>
              <w:spacing w:line="276" w:lineRule="auto"/>
              <w:jc w:val="center"/>
              <w:rPr>
                <w:ins w:id="42316" w:author="Tran Huan" w:date="2018-11-26T01:26:00Z"/>
                <w:lang w:val="en-US"/>
              </w:rPr>
            </w:pPr>
            <w:ins w:id="42317" w:author="Tran Huan" w:date="2018-11-26T01:26:00Z">
              <w:r>
                <w:rPr>
                  <w:lang w:val="en-US"/>
                </w:rPr>
                <w:t>9</w:t>
              </w:r>
            </w:ins>
          </w:p>
        </w:tc>
        <w:tc>
          <w:tcPr>
            <w:tcW w:w="2368" w:type="dxa"/>
          </w:tcPr>
          <w:p w14:paraId="63A94EF4" w14:textId="57485F15" w:rsidR="002C38C7" w:rsidRDefault="002C38C7" w:rsidP="002C38C7">
            <w:pPr>
              <w:spacing w:line="276" w:lineRule="auto"/>
              <w:rPr>
                <w:ins w:id="42318" w:author="Tran Huan" w:date="2018-11-26T01:26:00Z"/>
                <w:lang w:val="en-US"/>
              </w:rPr>
            </w:pPr>
            <w:ins w:id="42319" w:author="Tran Huan" w:date="2018-11-26T01:26:00Z">
              <w:r>
                <w:rPr>
                  <w:lang w:val="en-US"/>
                </w:rPr>
                <w:t>promotion</w:t>
              </w:r>
            </w:ins>
          </w:p>
        </w:tc>
        <w:tc>
          <w:tcPr>
            <w:tcW w:w="1414" w:type="dxa"/>
          </w:tcPr>
          <w:p w14:paraId="7146E125" w14:textId="77777777" w:rsidR="002C38C7" w:rsidRDefault="002C38C7" w:rsidP="002C38C7">
            <w:pPr>
              <w:spacing w:line="276" w:lineRule="auto"/>
              <w:jc w:val="center"/>
              <w:rPr>
                <w:ins w:id="42320" w:author="Tran Huan" w:date="2018-11-26T01:26:00Z"/>
                <w:lang w:val="en-US"/>
              </w:rPr>
            </w:pPr>
          </w:p>
        </w:tc>
        <w:tc>
          <w:tcPr>
            <w:tcW w:w="1395" w:type="dxa"/>
          </w:tcPr>
          <w:p w14:paraId="473847F8" w14:textId="77777777" w:rsidR="002C38C7" w:rsidRDefault="002C38C7" w:rsidP="002C38C7">
            <w:pPr>
              <w:spacing w:line="276" w:lineRule="auto"/>
              <w:jc w:val="center"/>
              <w:rPr>
                <w:ins w:id="42321" w:author="Tran Huan" w:date="2018-11-26T01:26:00Z"/>
                <w:lang w:val="en-US"/>
              </w:rPr>
            </w:pPr>
          </w:p>
        </w:tc>
        <w:tc>
          <w:tcPr>
            <w:tcW w:w="1397" w:type="dxa"/>
          </w:tcPr>
          <w:p w14:paraId="552DD4ED" w14:textId="77777777" w:rsidR="002C38C7" w:rsidRDefault="002C38C7" w:rsidP="002C38C7">
            <w:pPr>
              <w:spacing w:line="276" w:lineRule="auto"/>
              <w:jc w:val="center"/>
              <w:rPr>
                <w:ins w:id="42322" w:author="Tran Huan" w:date="2018-11-26T01:26:00Z"/>
                <w:lang w:val="en-US"/>
              </w:rPr>
            </w:pPr>
          </w:p>
        </w:tc>
        <w:tc>
          <w:tcPr>
            <w:tcW w:w="1406" w:type="dxa"/>
          </w:tcPr>
          <w:p w14:paraId="5A4E6E26" w14:textId="6CC12D75" w:rsidR="002C38C7" w:rsidRDefault="002C38C7">
            <w:pPr>
              <w:keepNext/>
              <w:spacing w:line="276" w:lineRule="auto"/>
              <w:jc w:val="center"/>
              <w:rPr>
                <w:ins w:id="42323" w:author="Tran Huan" w:date="2018-11-26T01:26:00Z"/>
                <w:lang w:val="en-US"/>
              </w:rPr>
            </w:pPr>
            <w:ins w:id="42324" w:author="Tran Huan" w:date="2018-11-26T01:26:00Z">
              <w:r>
                <w:rPr>
                  <w:lang w:val="en-US"/>
                </w:rPr>
                <w:t>X</w:t>
              </w:r>
            </w:ins>
          </w:p>
        </w:tc>
      </w:tr>
      <w:tr w:rsidR="00BA6170" w14:paraId="7438F674" w14:textId="77777777" w:rsidTr="002C38C7">
        <w:trPr>
          <w:ins w:id="42325" w:author="Tran Huan" w:date="2018-11-26T01:40:00Z"/>
        </w:trPr>
        <w:tc>
          <w:tcPr>
            <w:tcW w:w="797" w:type="dxa"/>
          </w:tcPr>
          <w:p w14:paraId="0306C2BC" w14:textId="7C6E4C6A" w:rsidR="00BA6170" w:rsidRDefault="00BA6170" w:rsidP="002C38C7">
            <w:pPr>
              <w:spacing w:line="276" w:lineRule="auto"/>
              <w:jc w:val="center"/>
              <w:rPr>
                <w:ins w:id="42326" w:author="Tran Huan" w:date="2018-11-26T01:40:00Z"/>
                <w:lang w:val="en-US"/>
              </w:rPr>
            </w:pPr>
            <w:ins w:id="42327" w:author="Tran Huan" w:date="2018-11-26T01:40:00Z">
              <w:r>
                <w:rPr>
                  <w:lang w:val="en-US"/>
                </w:rPr>
                <w:t>10</w:t>
              </w:r>
            </w:ins>
          </w:p>
        </w:tc>
        <w:tc>
          <w:tcPr>
            <w:tcW w:w="2368" w:type="dxa"/>
          </w:tcPr>
          <w:p w14:paraId="35694C23" w14:textId="30D39336" w:rsidR="00BA6170" w:rsidRDefault="00BA6170" w:rsidP="002C38C7">
            <w:pPr>
              <w:spacing w:line="276" w:lineRule="auto"/>
              <w:rPr>
                <w:ins w:id="42328" w:author="Tran Huan" w:date="2018-11-26T01:40:00Z"/>
                <w:lang w:val="en-US"/>
              </w:rPr>
            </w:pPr>
            <w:ins w:id="42329" w:author="Tran Huan" w:date="2018-11-26T01:40:00Z">
              <w:r>
                <w:rPr>
                  <w:lang w:val="en-US"/>
                </w:rPr>
                <w:t>order_detail</w:t>
              </w:r>
            </w:ins>
          </w:p>
        </w:tc>
        <w:tc>
          <w:tcPr>
            <w:tcW w:w="1414" w:type="dxa"/>
          </w:tcPr>
          <w:p w14:paraId="239AAA25" w14:textId="77777777" w:rsidR="00BA6170" w:rsidRDefault="00BA6170" w:rsidP="002C38C7">
            <w:pPr>
              <w:spacing w:line="276" w:lineRule="auto"/>
              <w:jc w:val="center"/>
              <w:rPr>
                <w:ins w:id="42330" w:author="Tran Huan" w:date="2018-11-26T01:40:00Z"/>
                <w:lang w:val="en-US"/>
              </w:rPr>
            </w:pPr>
          </w:p>
        </w:tc>
        <w:tc>
          <w:tcPr>
            <w:tcW w:w="1395" w:type="dxa"/>
          </w:tcPr>
          <w:p w14:paraId="7F7E063C" w14:textId="162295D2" w:rsidR="00BA6170" w:rsidRDefault="00BA6170" w:rsidP="002C38C7">
            <w:pPr>
              <w:spacing w:line="276" w:lineRule="auto"/>
              <w:jc w:val="center"/>
              <w:rPr>
                <w:ins w:id="42331" w:author="Tran Huan" w:date="2018-11-26T01:40:00Z"/>
                <w:lang w:val="en-US"/>
              </w:rPr>
            </w:pPr>
            <w:ins w:id="42332" w:author="Tran Huan" w:date="2018-11-26T01:40:00Z">
              <w:r>
                <w:rPr>
                  <w:lang w:val="en-US"/>
                </w:rPr>
                <w:t>X</w:t>
              </w:r>
            </w:ins>
          </w:p>
        </w:tc>
        <w:tc>
          <w:tcPr>
            <w:tcW w:w="1397" w:type="dxa"/>
          </w:tcPr>
          <w:p w14:paraId="20C21FDD" w14:textId="77777777" w:rsidR="00BA6170" w:rsidRDefault="00BA6170" w:rsidP="002C38C7">
            <w:pPr>
              <w:spacing w:line="276" w:lineRule="auto"/>
              <w:jc w:val="center"/>
              <w:rPr>
                <w:ins w:id="42333" w:author="Tran Huan" w:date="2018-11-26T01:40:00Z"/>
                <w:lang w:val="en-US"/>
              </w:rPr>
            </w:pPr>
          </w:p>
        </w:tc>
        <w:tc>
          <w:tcPr>
            <w:tcW w:w="1406" w:type="dxa"/>
          </w:tcPr>
          <w:p w14:paraId="524D22B2" w14:textId="18B5F118" w:rsidR="00BA6170" w:rsidRDefault="00BA6170" w:rsidP="002C38C7">
            <w:pPr>
              <w:keepNext/>
              <w:spacing w:line="276" w:lineRule="auto"/>
              <w:jc w:val="center"/>
              <w:rPr>
                <w:ins w:id="42334" w:author="Tran Huan" w:date="2018-11-26T01:40:00Z"/>
                <w:lang w:val="en-US"/>
              </w:rPr>
            </w:pPr>
            <w:ins w:id="42335" w:author="Tran Huan" w:date="2018-11-26T01:40:00Z">
              <w:r>
                <w:rPr>
                  <w:lang w:val="en-US"/>
                </w:rPr>
                <w:t>X</w:t>
              </w:r>
            </w:ins>
          </w:p>
        </w:tc>
      </w:tr>
    </w:tbl>
    <w:p w14:paraId="4AE0F275" w14:textId="7A50B1F5" w:rsidR="002C38C7" w:rsidRDefault="002C38C7" w:rsidP="00F72AE0">
      <w:pPr>
        <w:pStyle w:val="Caption"/>
        <w:rPr>
          <w:ins w:id="42336" w:author="Tran Huan" w:date="2018-11-26T01:27:00Z"/>
          <w:i/>
        </w:rPr>
        <w:pPrChange w:id="42337" w:author="Tran Huan" w:date="2018-12-03T02:05:00Z">
          <w:pPr>
            <w:pStyle w:val="Heading5"/>
          </w:pPr>
        </w:pPrChange>
      </w:pPr>
      <w:bookmarkStart w:id="42338" w:name="_Toc530993054"/>
      <w:bookmarkStart w:id="42339" w:name="_Toc531584492"/>
      <w:ins w:id="42340" w:author="Tran Huan" w:date="2018-11-26T01:26:00Z">
        <w:r>
          <w:t xml:space="preserve">Bảng </w:t>
        </w:r>
      </w:ins>
      <w:ins w:id="42341" w:author="Tran Huan" w:date="2018-12-03T02:43:00Z">
        <w:r w:rsidR="00867A6B">
          <w:fldChar w:fldCharType="begin"/>
        </w:r>
        <w:r w:rsidR="00867A6B">
          <w:instrText xml:space="preserve"> STYLEREF 1 \s </w:instrText>
        </w:r>
      </w:ins>
      <w:r w:rsidR="00867A6B">
        <w:fldChar w:fldCharType="separate"/>
      </w:r>
      <w:r w:rsidR="00867A6B">
        <w:rPr>
          <w:noProof/>
        </w:rPr>
        <w:t>3</w:t>
      </w:r>
      <w:ins w:id="42342"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2343" w:author="Tran Huan" w:date="2018-12-03T02:43:00Z">
        <w:r w:rsidR="00867A6B">
          <w:rPr>
            <w:noProof/>
          </w:rPr>
          <w:t>5</w:t>
        </w:r>
        <w:r w:rsidR="00867A6B">
          <w:fldChar w:fldCharType="end"/>
        </w:r>
      </w:ins>
      <w:ins w:id="42344" w:author="Tran Huan" w:date="2018-11-26T01:26:00Z">
        <w:r w:rsidRPr="002C38C7">
          <w:rPr>
            <w:rPrChange w:id="42345" w:author="Tran Huan" w:date="2018-11-26T01:27:00Z">
              <w:rPr>
                <w:lang w:val="en-US"/>
              </w:rPr>
            </w:rPrChange>
          </w:rPr>
          <w:t xml:space="preserve"> </w:t>
        </w:r>
        <w:r w:rsidRPr="002C38C7">
          <w:rPr>
            <w:i/>
            <w:rPrChange w:id="42346" w:author="Tran Huan" w:date="2018-11-26T01:27:00Z">
              <w:rPr>
                <w:i/>
                <w:lang w:val="en-US"/>
              </w:rPr>
            </w:rPrChange>
          </w:rPr>
          <w:t>Bảng dữ liệu sử dụ</w:t>
        </w:r>
        <w:r w:rsidRPr="00EA3AB6">
          <w:rPr>
            <w:i/>
          </w:rPr>
          <w:t>ng</w:t>
        </w:r>
      </w:ins>
      <w:ins w:id="42347" w:author="Tran Huan" w:date="2018-11-26T01:27:00Z">
        <w:r>
          <w:rPr>
            <w:i/>
            <w:rPrChange w:id="42348" w:author="Tran Huan" w:date="2018-11-26T01:27:00Z">
              <w:rPr>
                <w:i/>
              </w:rPr>
            </w:rPrChange>
          </w:rPr>
          <w:t xml:space="preserve"> </w:t>
        </w:r>
      </w:ins>
      <w:ins w:id="42349" w:author="Tran Huan" w:date="2018-11-26T12:07:00Z">
        <w:r w:rsidR="00446D2C" w:rsidRPr="00446D2C">
          <w:rPr>
            <w:i/>
            <w:rPrChange w:id="42350" w:author="Tran Huan" w:date="2018-11-26T12:07:00Z">
              <w:rPr>
                <w:b w:val="0"/>
                <w:i/>
                <w:iCs/>
                <w:lang w:val="en-US"/>
              </w:rPr>
            </w:rPrChange>
          </w:rPr>
          <w:t xml:space="preserve">xem và </w:t>
        </w:r>
      </w:ins>
      <w:ins w:id="42351" w:author="Tran Huan" w:date="2018-11-26T01:27:00Z">
        <w:r>
          <w:rPr>
            <w:i/>
            <w:rPrChange w:id="42352" w:author="Tran Huan" w:date="2018-11-26T01:27:00Z">
              <w:rPr>
                <w:i/>
              </w:rPr>
            </w:rPrChange>
          </w:rPr>
          <w:t>cậ</w:t>
        </w:r>
        <w:r w:rsidRPr="002C38C7">
          <w:rPr>
            <w:i/>
            <w:rPrChange w:id="42353" w:author="Tran Huan" w:date="2018-11-26T01:27:00Z">
              <w:rPr>
                <w:i/>
                <w:lang w:val="en-US"/>
              </w:rPr>
            </w:rPrChange>
          </w:rPr>
          <w:t>p n</w:t>
        </w:r>
        <w:r w:rsidRPr="00EA3AB6">
          <w:rPr>
            <w:i/>
          </w:rPr>
          <w:t>h</w:t>
        </w:r>
        <w:r>
          <w:rPr>
            <w:i/>
            <w:rPrChange w:id="42354" w:author="Tran Huan" w:date="2018-11-26T01:27:00Z">
              <w:rPr>
                <w:i/>
              </w:rPr>
            </w:rPrChange>
          </w:rPr>
          <w:t>ật</w:t>
        </w:r>
        <w:r w:rsidRPr="002C38C7">
          <w:rPr>
            <w:i/>
            <w:rPrChange w:id="42355" w:author="Tran Huan" w:date="2018-11-26T01:27:00Z">
              <w:rPr>
                <w:i/>
                <w:lang w:val="en-US"/>
              </w:rPr>
            </w:rPrChange>
          </w:rPr>
          <w:t xml:space="preserve"> </w:t>
        </w:r>
        <w:r w:rsidRPr="00EA3AB6">
          <w:rPr>
            <w:i/>
          </w:rPr>
          <w:t>đơ</w:t>
        </w:r>
        <w:r w:rsidRPr="002C38C7">
          <w:rPr>
            <w:i/>
            <w:rPrChange w:id="42356" w:author="Tran Huan" w:date="2018-11-26T01:27:00Z">
              <w:rPr>
                <w:i/>
                <w:lang w:val="en-US"/>
              </w:rPr>
            </w:rPrChange>
          </w:rPr>
          <w:t xml:space="preserve">n </w:t>
        </w:r>
        <w:r w:rsidRPr="00EA3AB6">
          <w:rPr>
            <w:i/>
          </w:rPr>
          <w:t>hàng</w:t>
        </w:r>
        <w:bookmarkEnd w:id="42338"/>
        <w:bookmarkEnd w:id="42339"/>
      </w:ins>
    </w:p>
    <w:p w14:paraId="66270BF0" w14:textId="2E5EBCDB" w:rsidR="002C38C7" w:rsidRDefault="002C38C7" w:rsidP="00870304">
      <w:pPr>
        <w:pStyle w:val="Heading5"/>
        <w:numPr>
          <w:ilvl w:val="0"/>
          <w:numId w:val="0"/>
        </w:numPr>
        <w:ind w:left="1008" w:hanging="1008"/>
        <w:rPr>
          <w:ins w:id="42357" w:author="Tran Huan" w:date="2018-11-26T01:27:00Z"/>
          <w:lang w:val="en-US"/>
        </w:rPr>
        <w:pPrChange w:id="42358" w:author="Tran Huan" w:date="2018-12-03T01:34:00Z">
          <w:pPr>
            <w:pStyle w:val="Heading5"/>
          </w:pPr>
        </w:pPrChange>
      </w:pPr>
      <w:ins w:id="42359" w:author="Tran Huan" w:date="2018-11-26T01:27:00Z">
        <w:r>
          <w:rPr>
            <w:lang w:val="en-US"/>
          </w:rPr>
          <w:t>Cách xử lý</w:t>
        </w:r>
      </w:ins>
    </w:p>
    <w:p w14:paraId="12AF239C" w14:textId="77777777" w:rsidR="002C38C7" w:rsidRDefault="002C38C7">
      <w:pPr>
        <w:keepNext/>
        <w:jc w:val="center"/>
        <w:rPr>
          <w:ins w:id="42360" w:author="Tran Huan" w:date="2018-11-26T01:27:00Z"/>
        </w:rPr>
        <w:pPrChange w:id="42361" w:author="Tran Huan" w:date="2018-11-26T12:40:00Z">
          <w:pPr/>
        </w:pPrChange>
      </w:pPr>
      <w:ins w:id="42362" w:author="Tran Huan" w:date="2018-11-26T01:27:00Z">
        <w:r>
          <w:rPr>
            <w:noProof/>
            <w:lang w:val="en-US"/>
          </w:rPr>
          <w:drawing>
            <wp:inline distT="0" distB="0" distL="0" distR="0" wp14:anchorId="046C9485" wp14:editId="35676450">
              <wp:extent cx="4245997" cy="5826816"/>
              <wp:effectExtent l="0" t="0" r="254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ethongtinhtienAnroid.png"/>
                      <pic:cNvPicPr/>
                    </pic:nvPicPr>
                    <pic:blipFill>
                      <a:blip r:embed="rId108">
                        <a:extLst>
                          <a:ext uri="{28A0092B-C50C-407E-A947-70E740481C1C}">
                            <a14:useLocalDpi xmlns:a14="http://schemas.microsoft.com/office/drawing/2010/main" val="0"/>
                          </a:ext>
                        </a:extLst>
                      </a:blip>
                      <a:stretch>
                        <a:fillRect/>
                      </a:stretch>
                    </pic:blipFill>
                    <pic:spPr>
                      <a:xfrm>
                        <a:off x="0" y="0"/>
                        <a:ext cx="4253295" cy="5836831"/>
                      </a:xfrm>
                      <a:prstGeom prst="rect">
                        <a:avLst/>
                      </a:prstGeom>
                    </pic:spPr>
                  </pic:pic>
                </a:graphicData>
              </a:graphic>
            </wp:inline>
          </w:drawing>
        </w:r>
      </w:ins>
    </w:p>
    <w:p w14:paraId="037FEF29" w14:textId="1971F19F" w:rsidR="002C38C7" w:rsidRPr="002C38C7" w:rsidRDefault="002C38C7" w:rsidP="00F72AE0">
      <w:pPr>
        <w:pStyle w:val="Caption"/>
        <w:rPr>
          <w:ins w:id="42363" w:author="Tran Huan" w:date="2018-11-26T01:17:00Z"/>
          <w:i/>
          <w:rPrChange w:id="42364" w:author="Tran Huan" w:date="2018-11-26T01:28:00Z">
            <w:rPr>
              <w:ins w:id="42365" w:author="Tran Huan" w:date="2018-11-26T01:17:00Z"/>
              <w:lang w:val="en-US"/>
            </w:rPr>
          </w:rPrChange>
        </w:rPr>
        <w:pPrChange w:id="42366" w:author="Tran Huan" w:date="2018-12-03T02:05:00Z">
          <w:pPr>
            <w:pStyle w:val="Heading5"/>
          </w:pPr>
        </w:pPrChange>
      </w:pPr>
      <w:bookmarkStart w:id="42367" w:name="_Toc531584469"/>
      <w:ins w:id="42368" w:author="Tran Huan" w:date="2018-11-26T01:27:00Z">
        <w:r>
          <w:t xml:space="preserve">Hình </w:t>
        </w:r>
      </w:ins>
      <w:ins w:id="42369" w:author="Tran Huan" w:date="2018-12-03T02:05:00Z">
        <w:r w:rsidR="00F72AE0">
          <w:fldChar w:fldCharType="begin"/>
        </w:r>
        <w:r w:rsidR="00F72AE0">
          <w:instrText xml:space="preserve"> STYLEREF 1 \s </w:instrText>
        </w:r>
      </w:ins>
      <w:r w:rsidR="00F72AE0">
        <w:fldChar w:fldCharType="separate"/>
      </w:r>
      <w:r w:rsidR="00F72AE0">
        <w:rPr>
          <w:noProof/>
        </w:rPr>
        <w:t>3</w:t>
      </w:r>
      <w:ins w:id="42370"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42371" w:author="Tran Huan" w:date="2018-12-03T02:05:00Z">
        <w:r w:rsidR="00F72AE0">
          <w:rPr>
            <w:noProof/>
          </w:rPr>
          <w:t>9</w:t>
        </w:r>
        <w:r w:rsidR="00F72AE0">
          <w:fldChar w:fldCharType="end"/>
        </w:r>
      </w:ins>
      <w:ins w:id="42372" w:author="Tran Huan" w:date="2018-11-26T01:28:00Z">
        <w:r w:rsidRPr="002C38C7">
          <w:rPr>
            <w:rPrChange w:id="42373" w:author="Tran Huan" w:date="2018-11-26T01:28:00Z">
              <w:rPr>
                <w:lang w:val="en-US"/>
              </w:rPr>
            </w:rPrChange>
          </w:rPr>
          <w:t xml:space="preserve"> </w:t>
        </w:r>
        <w:r w:rsidRPr="002C38C7">
          <w:rPr>
            <w:i/>
            <w:rPrChange w:id="42374" w:author="Tran Huan" w:date="2018-11-26T01:28:00Z">
              <w:rPr>
                <w:i/>
                <w:lang w:val="en-US"/>
              </w:rPr>
            </w:rPrChange>
          </w:rPr>
          <w:t>Sơ đồ cách xử lý</w:t>
        </w:r>
      </w:ins>
      <w:ins w:id="42375" w:author="Tran Huan" w:date="2018-11-26T12:07:00Z">
        <w:r w:rsidR="00446D2C" w:rsidRPr="00446D2C">
          <w:rPr>
            <w:i/>
            <w:rPrChange w:id="42376" w:author="Tran Huan" w:date="2018-11-26T12:07:00Z">
              <w:rPr>
                <w:b w:val="0"/>
                <w:i/>
                <w:iCs/>
                <w:lang w:val="en-US"/>
              </w:rPr>
            </w:rPrChange>
          </w:rPr>
          <w:t xml:space="preserve"> xem và</w:t>
        </w:r>
      </w:ins>
      <w:ins w:id="42377" w:author="Tran Huan" w:date="2018-11-26T01:28:00Z">
        <w:r w:rsidRPr="002C38C7">
          <w:rPr>
            <w:i/>
            <w:rPrChange w:id="42378" w:author="Tran Huan" w:date="2018-11-26T01:28:00Z">
              <w:rPr>
                <w:i/>
                <w:lang w:val="en-US"/>
              </w:rPr>
            </w:rPrChange>
          </w:rPr>
          <w:t xml:space="preserve"> c</w:t>
        </w:r>
        <w:r w:rsidRPr="00EA3AB6">
          <w:rPr>
            <w:i/>
          </w:rPr>
          <w:t>ậ</w:t>
        </w:r>
        <w:r>
          <w:rPr>
            <w:i/>
            <w:rPrChange w:id="42379" w:author="Tran Huan" w:date="2018-11-26T01:28:00Z">
              <w:rPr>
                <w:i/>
              </w:rPr>
            </w:rPrChange>
          </w:rPr>
          <w:t>p</w:t>
        </w:r>
        <w:r w:rsidRPr="002C38C7">
          <w:rPr>
            <w:i/>
            <w:rPrChange w:id="42380" w:author="Tran Huan" w:date="2018-11-26T01:28:00Z">
              <w:rPr>
                <w:i/>
                <w:lang w:val="en-US"/>
              </w:rPr>
            </w:rPrChange>
          </w:rPr>
          <w:t xml:space="preserve"> nh</w:t>
        </w:r>
        <w:r w:rsidRPr="00EA3AB6">
          <w:rPr>
            <w:i/>
          </w:rPr>
          <w:t>ậ</w:t>
        </w:r>
        <w:r w:rsidRPr="002C38C7">
          <w:rPr>
            <w:i/>
            <w:rPrChange w:id="42381" w:author="Tran Huan" w:date="2018-11-26T01:28:00Z">
              <w:rPr>
                <w:i/>
                <w:lang w:val="en-US"/>
              </w:rPr>
            </w:rPrChange>
          </w:rPr>
          <w:t xml:space="preserve">t </w:t>
        </w:r>
        <w:r w:rsidRPr="00EA3AB6">
          <w:rPr>
            <w:i/>
          </w:rPr>
          <w:t>đơn</w:t>
        </w:r>
        <w:r w:rsidRPr="002C38C7">
          <w:rPr>
            <w:i/>
            <w:rPrChange w:id="42382" w:author="Tran Huan" w:date="2018-11-26T01:28:00Z">
              <w:rPr>
                <w:i/>
                <w:lang w:val="en-US"/>
              </w:rPr>
            </w:rPrChange>
          </w:rPr>
          <w:t xml:space="preserve"> </w:t>
        </w:r>
        <w:r w:rsidRPr="00EA3AB6">
          <w:rPr>
            <w:i/>
          </w:rPr>
          <w:t>hàng</w:t>
        </w:r>
      </w:ins>
      <w:bookmarkEnd w:id="42367"/>
    </w:p>
    <w:p w14:paraId="5FE05159" w14:textId="0BD02F8B" w:rsidR="007E73AD" w:rsidRPr="007E73AD" w:rsidDel="004A3D10" w:rsidRDefault="007E73AD">
      <w:pPr>
        <w:pStyle w:val="Heading5"/>
        <w:spacing w:line="276" w:lineRule="auto"/>
        <w:rPr>
          <w:del w:id="42383" w:author="Tran Huan" w:date="2018-11-25T23:21:00Z"/>
          <w:lang w:val="en-US"/>
        </w:rPr>
        <w:pPrChange w:id="42384" w:author="phuong vu" w:date="2018-11-23T13:48:00Z">
          <w:pPr>
            <w:pStyle w:val="Heading5"/>
          </w:pPr>
        </w:pPrChange>
      </w:pPr>
      <w:ins w:id="42385" w:author="phuong vu" w:date="2018-11-23T08:46:00Z">
        <w:del w:id="42386" w:author="Tran Huan" w:date="2018-11-25T23:21:00Z">
          <w:r w:rsidDel="004A3D10">
            <w:rPr>
              <w:lang w:val="en-US"/>
            </w:rPr>
            <w:delText>Cách x</w:delText>
          </w:r>
        </w:del>
      </w:ins>
      <w:ins w:id="42387" w:author="phuong vu" w:date="2018-11-23T08:47:00Z">
        <w:del w:id="42388" w:author="Tran Huan" w:date="2018-11-25T23:21:00Z">
          <w:r w:rsidDel="004A3D10">
            <w:rPr>
              <w:lang w:val="en-US"/>
            </w:rPr>
            <w:delText>ử lí</w:delText>
          </w:r>
        </w:del>
      </w:ins>
      <w:bookmarkStart w:id="42389" w:name="_Toc531004779"/>
      <w:bookmarkStart w:id="42390" w:name="_Toc531006696"/>
      <w:bookmarkStart w:id="42391" w:name="_Toc531572689"/>
      <w:bookmarkStart w:id="42392" w:name="_Toc531576537"/>
      <w:bookmarkStart w:id="42393" w:name="_Toc531580278"/>
      <w:bookmarkStart w:id="42394" w:name="_Toc531584016"/>
      <w:bookmarkEnd w:id="42389"/>
      <w:bookmarkEnd w:id="42390"/>
      <w:bookmarkEnd w:id="42391"/>
      <w:bookmarkEnd w:id="42392"/>
      <w:bookmarkEnd w:id="42393"/>
      <w:bookmarkEnd w:id="42394"/>
    </w:p>
    <w:p w14:paraId="12307A97" w14:textId="56DE3FDA" w:rsidR="00A61DB2" w:rsidDel="004A3D10" w:rsidRDefault="00A61DB2">
      <w:pPr>
        <w:pStyle w:val="Heading4"/>
        <w:spacing w:line="276" w:lineRule="auto"/>
        <w:rPr>
          <w:del w:id="42395" w:author="Tran Huan" w:date="2018-11-25T23:21:00Z"/>
        </w:rPr>
        <w:pPrChange w:id="42396" w:author="phuong vu" w:date="2018-11-23T13:48:00Z">
          <w:pPr>
            <w:pStyle w:val="Heading4"/>
          </w:pPr>
        </w:pPrChange>
      </w:pPr>
      <w:del w:id="42397" w:author="Tran Huan" w:date="2018-11-25T23:21:00Z">
        <w:r w:rsidDel="004A3D10">
          <w:delText>Tìm kiếm chi nhánh gần nhất, có đủ các dịch vụ theo yêu cầu</w:delText>
        </w:r>
        <w:bookmarkStart w:id="42398" w:name="_Toc530605715"/>
        <w:bookmarkStart w:id="42399" w:name="_Toc530657421"/>
        <w:bookmarkStart w:id="42400" w:name="_Toc530658709"/>
        <w:bookmarkStart w:id="42401" w:name="_Toc530662433"/>
        <w:bookmarkStart w:id="42402" w:name="_Toc530662900"/>
        <w:bookmarkStart w:id="42403" w:name="_Toc531004780"/>
        <w:bookmarkStart w:id="42404" w:name="_Toc531006697"/>
        <w:bookmarkStart w:id="42405" w:name="_Toc531572690"/>
        <w:bookmarkStart w:id="42406" w:name="_Toc531576538"/>
        <w:bookmarkStart w:id="42407" w:name="_Toc531580279"/>
        <w:bookmarkStart w:id="42408" w:name="_Toc531584017"/>
        <w:bookmarkEnd w:id="42398"/>
        <w:bookmarkEnd w:id="42399"/>
        <w:bookmarkEnd w:id="42400"/>
        <w:bookmarkEnd w:id="42401"/>
        <w:bookmarkEnd w:id="42402"/>
        <w:bookmarkEnd w:id="42403"/>
        <w:bookmarkEnd w:id="42404"/>
        <w:bookmarkEnd w:id="42405"/>
        <w:bookmarkEnd w:id="42406"/>
        <w:bookmarkEnd w:id="42407"/>
        <w:bookmarkEnd w:id="42408"/>
      </w:del>
    </w:p>
    <w:p w14:paraId="5D0ABA59" w14:textId="72684D10" w:rsidR="00123B96" w:rsidDel="004A3D10" w:rsidRDefault="00123B96">
      <w:pPr>
        <w:pStyle w:val="Heading5"/>
        <w:spacing w:line="276" w:lineRule="auto"/>
        <w:rPr>
          <w:del w:id="42409" w:author="Tran Huan" w:date="2018-11-25T23:21:00Z"/>
          <w:lang w:val="en-US"/>
        </w:rPr>
        <w:pPrChange w:id="42410" w:author="phuong vu" w:date="2018-11-23T13:48:00Z">
          <w:pPr>
            <w:pStyle w:val="Heading5"/>
          </w:pPr>
        </w:pPrChange>
      </w:pPr>
      <w:del w:id="42411" w:author="Tran Huan" w:date="2018-11-25T23:21:00Z">
        <w:r w:rsidDel="004A3D10">
          <w:rPr>
            <w:lang w:val="en-US"/>
          </w:rPr>
          <w:delText>Mục đích</w:delText>
        </w:r>
        <w:bookmarkStart w:id="42412" w:name="_Toc530605716"/>
        <w:bookmarkStart w:id="42413" w:name="_Toc530657422"/>
        <w:bookmarkStart w:id="42414" w:name="_Toc530658710"/>
        <w:bookmarkStart w:id="42415" w:name="_Toc530662434"/>
        <w:bookmarkStart w:id="42416" w:name="_Toc530662901"/>
        <w:bookmarkStart w:id="42417" w:name="_Toc531004781"/>
        <w:bookmarkStart w:id="42418" w:name="_Toc531006698"/>
        <w:bookmarkStart w:id="42419" w:name="_Toc531572691"/>
        <w:bookmarkStart w:id="42420" w:name="_Toc531576539"/>
        <w:bookmarkStart w:id="42421" w:name="_Toc531580280"/>
        <w:bookmarkStart w:id="42422" w:name="_Toc531584018"/>
        <w:bookmarkEnd w:id="42412"/>
        <w:bookmarkEnd w:id="42413"/>
        <w:bookmarkEnd w:id="42414"/>
        <w:bookmarkEnd w:id="42415"/>
        <w:bookmarkEnd w:id="42416"/>
        <w:bookmarkEnd w:id="42417"/>
        <w:bookmarkEnd w:id="42418"/>
        <w:bookmarkEnd w:id="42419"/>
        <w:bookmarkEnd w:id="42420"/>
        <w:bookmarkEnd w:id="42421"/>
        <w:bookmarkEnd w:id="42422"/>
      </w:del>
    </w:p>
    <w:p w14:paraId="4A01A01D" w14:textId="4435DA60" w:rsidR="00123B96" w:rsidDel="004A3D10" w:rsidRDefault="00123B96">
      <w:pPr>
        <w:pStyle w:val="Heading5"/>
        <w:spacing w:line="276" w:lineRule="auto"/>
        <w:rPr>
          <w:del w:id="42423" w:author="Tran Huan" w:date="2018-11-25T23:21:00Z"/>
          <w:lang w:val="en-US"/>
        </w:rPr>
        <w:pPrChange w:id="42424" w:author="phuong vu" w:date="2018-11-23T13:48:00Z">
          <w:pPr>
            <w:pStyle w:val="Heading5"/>
          </w:pPr>
        </w:pPrChange>
      </w:pPr>
      <w:del w:id="42425" w:author="Tran Huan" w:date="2018-11-25T23:21:00Z">
        <w:r w:rsidDel="004A3D10">
          <w:rPr>
            <w:lang w:val="en-US"/>
          </w:rPr>
          <w:delText>Giao diện</w:delText>
        </w:r>
        <w:bookmarkStart w:id="42426" w:name="_Toc530605717"/>
        <w:bookmarkStart w:id="42427" w:name="_Toc530657423"/>
        <w:bookmarkStart w:id="42428" w:name="_Toc530658711"/>
        <w:bookmarkStart w:id="42429" w:name="_Toc530662435"/>
        <w:bookmarkStart w:id="42430" w:name="_Toc530662902"/>
        <w:bookmarkStart w:id="42431" w:name="_Toc531004782"/>
        <w:bookmarkStart w:id="42432" w:name="_Toc531006699"/>
        <w:bookmarkStart w:id="42433" w:name="_Toc531572692"/>
        <w:bookmarkStart w:id="42434" w:name="_Toc531576540"/>
        <w:bookmarkStart w:id="42435" w:name="_Toc531580281"/>
        <w:bookmarkStart w:id="42436" w:name="_Toc531584019"/>
        <w:bookmarkEnd w:id="42426"/>
        <w:bookmarkEnd w:id="42427"/>
        <w:bookmarkEnd w:id="42428"/>
        <w:bookmarkEnd w:id="42429"/>
        <w:bookmarkEnd w:id="42430"/>
        <w:bookmarkEnd w:id="42431"/>
        <w:bookmarkEnd w:id="42432"/>
        <w:bookmarkEnd w:id="42433"/>
        <w:bookmarkEnd w:id="42434"/>
        <w:bookmarkEnd w:id="42435"/>
        <w:bookmarkEnd w:id="42436"/>
      </w:del>
    </w:p>
    <w:p w14:paraId="4AFBB2A3" w14:textId="48F5F9B8" w:rsidR="00123B96" w:rsidDel="004A3D10" w:rsidRDefault="00123B96">
      <w:pPr>
        <w:pStyle w:val="Heading5"/>
        <w:spacing w:line="276" w:lineRule="auto"/>
        <w:rPr>
          <w:del w:id="42437" w:author="Tran Huan" w:date="2018-11-25T23:21:00Z"/>
          <w:lang w:val="en-US"/>
        </w:rPr>
        <w:pPrChange w:id="42438" w:author="phuong vu" w:date="2018-11-23T13:48:00Z">
          <w:pPr>
            <w:pStyle w:val="Heading5"/>
          </w:pPr>
        </w:pPrChange>
      </w:pPr>
      <w:del w:id="42439" w:author="Tran Huan" w:date="2018-11-25T23:21:00Z">
        <w:r w:rsidDel="004A3D10">
          <w:rPr>
            <w:lang w:val="en-US"/>
          </w:rPr>
          <w:delText>Các thành phần giao diện</w:delText>
        </w:r>
        <w:bookmarkStart w:id="42440" w:name="_Toc530605718"/>
        <w:bookmarkStart w:id="42441" w:name="_Toc530657424"/>
        <w:bookmarkStart w:id="42442" w:name="_Toc530658712"/>
        <w:bookmarkStart w:id="42443" w:name="_Toc530662436"/>
        <w:bookmarkStart w:id="42444" w:name="_Toc530662903"/>
        <w:bookmarkStart w:id="42445" w:name="_Toc531004783"/>
        <w:bookmarkStart w:id="42446" w:name="_Toc531006700"/>
        <w:bookmarkStart w:id="42447" w:name="_Toc531572693"/>
        <w:bookmarkStart w:id="42448" w:name="_Toc531576541"/>
        <w:bookmarkStart w:id="42449" w:name="_Toc531580282"/>
        <w:bookmarkStart w:id="42450" w:name="_Toc531584020"/>
        <w:bookmarkEnd w:id="42440"/>
        <w:bookmarkEnd w:id="42441"/>
        <w:bookmarkEnd w:id="42442"/>
        <w:bookmarkEnd w:id="42443"/>
        <w:bookmarkEnd w:id="42444"/>
        <w:bookmarkEnd w:id="42445"/>
        <w:bookmarkEnd w:id="42446"/>
        <w:bookmarkEnd w:id="42447"/>
        <w:bookmarkEnd w:id="42448"/>
        <w:bookmarkEnd w:id="42449"/>
        <w:bookmarkEnd w:id="42450"/>
      </w:del>
    </w:p>
    <w:p w14:paraId="5BF80CDF" w14:textId="6F011CD3" w:rsidR="00123B96" w:rsidDel="004A3D10" w:rsidRDefault="00123B96">
      <w:pPr>
        <w:pStyle w:val="Heading5"/>
        <w:spacing w:line="276" w:lineRule="auto"/>
        <w:rPr>
          <w:del w:id="42451" w:author="Tran Huan" w:date="2018-11-25T23:21:00Z"/>
          <w:lang w:val="en-US"/>
        </w:rPr>
        <w:pPrChange w:id="42452" w:author="phuong vu" w:date="2018-11-23T13:48:00Z">
          <w:pPr>
            <w:pStyle w:val="Heading5"/>
          </w:pPr>
        </w:pPrChange>
      </w:pPr>
      <w:del w:id="42453" w:author="Tran Huan" w:date="2018-11-25T23:21:00Z">
        <w:r w:rsidDel="004A3D10">
          <w:rPr>
            <w:lang w:val="en-US"/>
          </w:rPr>
          <w:delText>Dữ liệu sử dụng</w:delText>
        </w:r>
        <w:bookmarkStart w:id="42454" w:name="_Toc530605719"/>
        <w:bookmarkStart w:id="42455" w:name="_Toc530657425"/>
        <w:bookmarkStart w:id="42456" w:name="_Toc530658713"/>
        <w:bookmarkStart w:id="42457" w:name="_Toc530662437"/>
        <w:bookmarkStart w:id="42458" w:name="_Toc530662904"/>
        <w:bookmarkStart w:id="42459" w:name="_Toc531004784"/>
        <w:bookmarkStart w:id="42460" w:name="_Toc531006701"/>
        <w:bookmarkStart w:id="42461" w:name="_Toc531572694"/>
        <w:bookmarkStart w:id="42462" w:name="_Toc531576542"/>
        <w:bookmarkStart w:id="42463" w:name="_Toc531580283"/>
        <w:bookmarkStart w:id="42464" w:name="_Toc531584021"/>
        <w:bookmarkEnd w:id="42454"/>
        <w:bookmarkEnd w:id="42455"/>
        <w:bookmarkEnd w:id="42456"/>
        <w:bookmarkEnd w:id="42457"/>
        <w:bookmarkEnd w:id="42458"/>
        <w:bookmarkEnd w:id="42459"/>
        <w:bookmarkEnd w:id="42460"/>
        <w:bookmarkEnd w:id="42461"/>
        <w:bookmarkEnd w:id="42462"/>
        <w:bookmarkEnd w:id="42463"/>
        <w:bookmarkEnd w:id="42464"/>
      </w:del>
    </w:p>
    <w:p w14:paraId="460F06ED" w14:textId="35D06653" w:rsidR="00123B96" w:rsidRPr="00C95C85" w:rsidDel="004A3D10" w:rsidRDefault="00123B96">
      <w:pPr>
        <w:pStyle w:val="Heading5"/>
        <w:spacing w:line="276" w:lineRule="auto"/>
        <w:rPr>
          <w:del w:id="42465" w:author="Tran Huan" w:date="2018-11-25T23:21:00Z"/>
          <w:lang w:val="en-US"/>
        </w:rPr>
        <w:pPrChange w:id="42466" w:author="phuong vu" w:date="2018-11-23T13:48:00Z">
          <w:pPr>
            <w:pStyle w:val="Heading5"/>
          </w:pPr>
        </w:pPrChange>
      </w:pPr>
      <w:del w:id="42467" w:author="Tran Huan" w:date="2018-11-25T23:21:00Z">
        <w:r w:rsidDel="004A3D10">
          <w:rPr>
            <w:lang w:val="en-US"/>
          </w:rPr>
          <w:delText>Cách xử lí</w:delText>
        </w:r>
        <w:bookmarkStart w:id="42468" w:name="_Toc530605720"/>
        <w:bookmarkStart w:id="42469" w:name="_Toc530657426"/>
        <w:bookmarkStart w:id="42470" w:name="_Toc530658714"/>
        <w:bookmarkStart w:id="42471" w:name="_Toc530662438"/>
        <w:bookmarkStart w:id="42472" w:name="_Toc530662905"/>
        <w:bookmarkStart w:id="42473" w:name="_Toc531004785"/>
        <w:bookmarkStart w:id="42474" w:name="_Toc531006702"/>
        <w:bookmarkStart w:id="42475" w:name="_Toc531572695"/>
        <w:bookmarkStart w:id="42476" w:name="_Toc531576543"/>
        <w:bookmarkStart w:id="42477" w:name="_Toc531580284"/>
        <w:bookmarkStart w:id="42478" w:name="_Toc531584022"/>
        <w:bookmarkEnd w:id="42468"/>
        <w:bookmarkEnd w:id="42469"/>
        <w:bookmarkEnd w:id="42470"/>
        <w:bookmarkEnd w:id="42471"/>
        <w:bookmarkEnd w:id="42472"/>
        <w:bookmarkEnd w:id="42473"/>
        <w:bookmarkEnd w:id="42474"/>
        <w:bookmarkEnd w:id="42475"/>
        <w:bookmarkEnd w:id="42476"/>
        <w:bookmarkEnd w:id="42477"/>
        <w:bookmarkEnd w:id="42478"/>
      </w:del>
    </w:p>
    <w:p w14:paraId="4A961718" w14:textId="59F03CEB" w:rsidR="00A61DB2" w:rsidRDefault="00A61DB2" w:rsidP="005A0EBE">
      <w:pPr>
        <w:pStyle w:val="Heading3"/>
        <w:rPr>
          <w:ins w:id="42479" w:author="phuong vu" w:date="2018-11-15T17:59:00Z"/>
        </w:rPr>
        <w:pPrChange w:id="42480" w:author="Tran Huan" w:date="2018-12-03T02:56:00Z">
          <w:pPr>
            <w:pStyle w:val="Heading4"/>
          </w:pPr>
        </w:pPrChange>
      </w:pPr>
      <w:bookmarkStart w:id="42481" w:name="_Toc529744440"/>
      <w:bookmarkStart w:id="42482" w:name="_Toc531584023"/>
      <w:bookmarkEnd w:id="42481"/>
      <w:r>
        <w:t>Tìm kiếm và lọc quần áo theo loại có sẵn</w:t>
      </w:r>
      <w:bookmarkEnd w:id="42482"/>
    </w:p>
    <w:p w14:paraId="5CCE08D9" w14:textId="278CCF37" w:rsidR="00C95C85" w:rsidRPr="00870304" w:rsidRDefault="00C95C85" w:rsidP="00870304">
      <w:pPr>
        <w:pStyle w:val="Heading5"/>
        <w:numPr>
          <w:ilvl w:val="0"/>
          <w:numId w:val="0"/>
        </w:numPr>
        <w:spacing w:line="276" w:lineRule="auto"/>
        <w:ind w:left="1008" w:hanging="1008"/>
        <w:rPr>
          <w:ins w:id="42483" w:author="Tran Huan" w:date="2018-11-26T00:07:00Z"/>
          <w:rPrChange w:id="42484" w:author="Tran Huan" w:date="2018-12-03T01:41:00Z">
            <w:rPr>
              <w:ins w:id="42485" w:author="Tran Huan" w:date="2018-11-26T00:07:00Z"/>
              <w:lang w:val="en-US"/>
            </w:rPr>
          </w:rPrChange>
        </w:rPr>
        <w:pPrChange w:id="42486" w:author="Tran Huan" w:date="2018-12-03T01:34:00Z">
          <w:pPr>
            <w:pStyle w:val="Heading5"/>
          </w:pPr>
        </w:pPrChange>
      </w:pPr>
      <w:ins w:id="42487" w:author="phuong vu" w:date="2018-11-15T17:59:00Z">
        <w:r w:rsidRPr="00870304">
          <w:rPr>
            <w:rPrChange w:id="42488" w:author="Tran Huan" w:date="2018-12-03T01:41:00Z">
              <w:rPr>
                <w:lang w:val="en-US"/>
              </w:rPr>
            </w:rPrChange>
          </w:rPr>
          <w:t>Mục đích</w:t>
        </w:r>
      </w:ins>
    </w:p>
    <w:p w14:paraId="5FF62DF8" w14:textId="51F6E22A" w:rsidR="007F0695" w:rsidRPr="00870304" w:rsidRDefault="007F0695">
      <w:pPr>
        <w:ind w:left="720"/>
        <w:rPr>
          <w:ins w:id="42489" w:author="phuong vu" w:date="2018-11-15T17:59:00Z"/>
          <w:rPrChange w:id="42490" w:author="Tran Huan" w:date="2018-12-03T01:41:00Z">
            <w:rPr>
              <w:ins w:id="42491" w:author="phuong vu" w:date="2018-11-15T17:59:00Z"/>
              <w:lang w:val="en-US"/>
            </w:rPr>
          </w:rPrChange>
        </w:rPr>
        <w:pPrChange w:id="42492" w:author="Tran Huan" w:date="2018-11-26T00:08:00Z">
          <w:pPr>
            <w:pStyle w:val="Heading5"/>
          </w:pPr>
        </w:pPrChange>
      </w:pPr>
      <w:ins w:id="42493" w:author="Tran Huan" w:date="2018-11-26T00:08:00Z">
        <w:r w:rsidRPr="00870304">
          <w:rPr>
            <w:rPrChange w:id="42494" w:author="Tran Huan" w:date="2018-12-03T01:41:00Z">
              <w:rPr>
                <w:lang w:val="en-US"/>
              </w:rPr>
            </w:rPrChange>
          </w:rPr>
          <w:t>Giúp khách hàng dễ dàng chọn quần áo mà họ muốn.</w:t>
        </w:r>
      </w:ins>
    </w:p>
    <w:p w14:paraId="67364C5D" w14:textId="7D633120" w:rsidR="00C95C85" w:rsidRPr="00870304" w:rsidRDefault="00865EDB" w:rsidP="00870304">
      <w:pPr>
        <w:pStyle w:val="Heading5"/>
        <w:numPr>
          <w:ilvl w:val="0"/>
          <w:numId w:val="0"/>
        </w:numPr>
        <w:spacing w:line="276" w:lineRule="auto"/>
        <w:ind w:left="1008" w:hanging="1008"/>
        <w:rPr>
          <w:ins w:id="42495" w:author="Tran Huan" w:date="2018-11-26T00:08:00Z"/>
          <w:rPrChange w:id="42496" w:author="Tran Huan" w:date="2018-12-03T01:41:00Z">
            <w:rPr>
              <w:ins w:id="42497" w:author="Tran Huan" w:date="2018-11-26T00:08:00Z"/>
              <w:lang w:val="en-US"/>
            </w:rPr>
          </w:rPrChange>
        </w:rPr>
        <w:pPrChange w:id="42498" w:author="Tran Huan" w:date="2018-12-03T01:34:00Z">
          <w:pPr>
            <w:pStyle w:val="Heading5"/>
          </w:pPr>
        </w:pPrChange>
      </w:pPr>
      <w:r>
        <w:rPr>
          <w:noProof/>
          <w:lang w:val="en-US"/>
        </w:rPr>
        <mc:AlternateContent>
          <mc:Choice Requires="wpg">
            <w:drawing>
              <wp:anchor distT="0" distB="0" distL="114300" distR="114300" simplePos="0" relativeHeight="251660288" behindDoc="0" locked="0" layoutInCell="1" allowOverlap="1" wp14:anchorId="3D600AC4" wp14:editId="23561CEC">
                <wp:simplePos x="0" y="0"/>
                <wp:positionH relativeFrom="column">
                  <wp:posOffset>644525</wp:posOffset>
                </wp:positionH>
                <wp:positionV relativeFrom="paragraph">
                  <wp:posOffset>372745</wp:posOffset>
                </wp:positionV>
                <wp:extent cx="3599180" cy="3599815"/>
                <wp:effectExtent l="0" t="0" r="1270" b="635"/>
                <wp:wrapTopAndBottom/>
                <wp:docPr id="97" name="Group 97"/>
                <wp:cNvGraphicFramePr/>
                <a:graphic xmlns:a="http://schemas.openxmlformats.org/drawingml/2006/main">
                  <a:graphicData uri="http://schemas.microsoft.com/office/word/2010/wordprocessingGroup">
                    <wpg:wgp>
                      <wpg:cNvGrpSpPr/>
                      <wpg:grpSpPr>
                        <a:xfrm>
                          <a:off x="0" y="0"/>
                          <a:ext cx="3599180" cy="3599815"/>
                          <a:chOff x="0" y="0"/>
                          <a:chExt cx="3599180" cy="3599815"/>
                        </a:xfrm>
                      </wpg:grpSpPr>
                      <pic:pic xmlns:pic="http://schemas.openxmlformats.org/drawingml/2006/picture">
                        <pic:nvPicPr>
                          <pic:cNvPr id="96" name="Picture 96"/>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1799590" y="0"/>
                            <a:ext cx="1799590" cy="3599815"/>
                          </a:xfrm>
                          <a:prstGeom prst="rect">
                            <a:avLst/>
                          </a:prstGeom>
                        </pic:spPr>
                      </pic:pic>
                      <pic:pic xmlns:pic="http://schemas.openxmlformats.org/drawingml/2006/picture">
                        <pic:nvPicPr>
                          <pic:cNvPr id="95" name="Picture 95"/>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99590" cy="3599815"/>
                          </a:xfrm>
                          <a:prstGeom prst="rect">
                            <a:avLst/>
                          </a:prstGeom>
                        </pic:spPr>
                      </pic:pic>
                    </wpg:wgp>
                  </a:graphicData>
                </a:graphic>
                <wp14:sizeRelH relativeFrom="margin">
                  <wp14:pctWidth>0</wp14:pctWidth>
                </wp14:sizeRelH>
              </wp:anchor>
            </w:drawing>
          </mc:Choice>
          <mc:Fallback>
            <w:pict>
              <v:group w14:anchorId="1E8FC557" id="Group 97" o:spid="_x0000_s1026" style="position:absolute;margin-left:50.75pt;margin-top:29.35pt;width:283.4pt;height:283.45pt;z-index:251682816;mso-width-relative:margin" coordsize="35991,35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&#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">
                <v:shape id="Picture 96" o:spid="_x0000_s1027" type="#_x0000_t75" style="position:absolute;left:17995;width:179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">
                  <v:imagedata r:id="rId111" o:title=""/>
                  <v:path arrowok="t"/>
                </v:shape>
                <v:shape id="Picture 95" o:spid="_x0000_s1028" type="#_x0000_t75" style="position:absolute;width:179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">
                  <v:imagedata r:id="rId112" o:title=""/>
                  <v:path arrowok="t"/>
                </v:shape>
                <w10:wrap type="topAndBottom"/>
              </v:group>
            </w:pict>
          </mc:Fallback>
        </mc:AlternateContent>
      </w:r>
      <w:ins w:id="42499" w:author="phuong vu" w:date="2018-11-15T17:59:00Z">
        <w:r w:rsidR="00C95C85" w:rsidRPr="00870304">
          <w:rPr>
            <w:rPrChange w:id="42500" w:author="Tran Huan" w:date="2018-12-03T01:41:00Z">
              <w:rPr>
                <w:lang w:val="en-US"/>
              </w:rPr>
            </w:rPrChange>
          </w:rPr>
          <w:t>Giao diện</w:t>
        </w:r>
      </w:ins>
    </w:p>
    <w:p w14:paraId="02A9EA7F" w14:textId="5939118D" w:rsidR="007F0695" w:rsidRDefault="007F0695">
      <w:pPr>
        <w:keepNext/>
        <w:rPr>
          <w:ins w:id="42501" w:author="Tran Huan" w:date="2018-11-26T00:10:00Z"/>
        </w:rPr>
        <w:pPrChange w:id="42502" w:author="Tran Huan" w:date="2018-11-26T00:17:00Z">
          <w:pPr>
            <w:jc w:val="center"/>
          </w:pPr>
        </w:pPrChange>
      </w:pPr>
    </w:p>
    <w:p w14:paraId="7AC0CAF7" w14:textId="74FF77FC" w:rsidR="007F0695" w:rsidRPr="007F0695" w:rsidRDefault="007F0695" w:rsidP="00F72AE0">
      <w:pPr>
        <w:pStyle w:val="Caption"/>
        <w:rPr>
          <w:ins w:id="42503" w:author="phuong vu" w:date="2018-11-15T17:59:00Z"/>
          <w:i/>
          <w:rPrChange w:id="42504" w:author="Tran Huan" w:date="2018-11-26T00:11:00Z">
            <w:rPr>
              <w:ins w:id="42505" w:author="phuong vu" w:date="2018-11-15T17:59:00Z"/>
              <w:lang w:val="en-US"/>
            </w:rPr>
          </w:rPrChange>
        </w:rPr>
        <w:pPrChange w:id="42506" w:author="Tran Huan" w:date="2018-12-03T02:05:00Z">
          <w:pPr>
            <w:pStyle w:val="Heading5"/>
          </w:pPr>
        </w:pPrChange>
      </w:pPr>
      <w:bookmarkStart w:id="42507" w:name="_Toc531584470"/>
      <w:ins w:id="42508" w:author="Tran Huan" w:date="2018-11-26T00:10:00Z">
        <w:r>
          <w:t xml:space="preserve">Hình </w:t>
        </w:r>
      </w:ins>
      <w:ins w:id="42509" w:author="Tran Huan" w:date="2018-12-03T02:05:00Z">
        <w:r w:rsidR="00F72AE0">
          <w:fldChar w:fldCharType="begin"/>
        </w:r>
        <w:r w:rsidR="00F72AE0">
          <w:instrText xml:space="preserve"> STYLEREF 1 \s </w:instrText>
        </w:r>
      </w:ins>
      <w:r w:rsidR="00F72AE0">
        <w:fldChar w:fldCharType="separate"/>
      </w:r>
      <w:r w:rsidR="00F72AE0">
        <w:rPr>
          <w:noProof/>
        </w:rPr>
        <w:t>3</w:t>
      </w:r>
      <w:ins w:id="42510"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42511" w:author="Tran Huan" w:date="2018-12-03T02:05:00Z">
        <w:r w:rsidR="00F72AE0">
          <w:rPr>
            <w:noProof/>
          </w:rPr>
          <w:t>10</w:t>
        </w:r>
        <w:r w:rsidR="00F72AE0">
          <w:fldChar w:fldCharType="end"/>
        </w:r>
      </w:ins>
      <w:ins w:id="42512" w:author="Tran Huan" w:date="2018-11-26T00:10:00Z">
        <w:r w:rsidRPr="007F0695">
          <w:rPr>
            <w:rPrChange w:id="42513" w:author="Tran Huan" w:date="2018-11-26T00:11:00Z">
              <w:rPr>
                <w:lang w:val="en-US"/>
              </w:rPr>
            </w:rPrChange>
          </w:rPr>
          <w:t xml:space="preserve"> </w:t>
        </w:r>
      </w:ins>
      <w:ins w:id="42514" w:author="Tran Huan" w:date="2018-11-26T00:11:00Z">
        <w:r w:rsidRPr="007F0695">
          <w:rPr>
            <w:i/>
            <w:rPrChange w:id="42515" w:author="Tran Huan" w:date="2018-11-26T00:11:00Z">
              <w:rPr>
                <w:i/>
                <w:lang w:val="en-US"/>
              </w:rPr>
            </w:rPrChange>
          </w:rPr>
          <w:t>Giao diện lọc và tìm kiếm sản phẩm</w:t>
        </w:r>
      </w:ins>
      <w:bookmarkEnd w:id="42507"/>
    </w:p>
    <w:p w14:paraId="291C7C54" w14:textId="44EDC4FD" w:rsidR="00C95C85" w:rsidRDefault="00C95C85" w:rsidP="00870304">
      <w:pPr>
        <w:pStyle w:val="Heading5"/>
        <w:numPr>
          <w:ilvl w:val="0"/>
          <w:numId w:val="0"/>
        </w:numPr>
        <w:spacing w:line="276" w:lineRule="auto"/>
        <w:ind w:left="1008" w:hanging="1008"/>
        <w:rPr>
          <w:ins w:id="42516" w:author="phuong vu" w:date="2018-11-23T09:43:00Z"/>
          <w:lang w:val="en-US"/>
        </w:rPr>
        <w:pPrChange w:id="42517" w:author="Tran Huan" w:date="2018-12-03T01:34:00Z">
          <w:pPr>
            <w:pStyle w:val="Heading5"/>
          </w:pPr>
        </w:pPrChange>
      </w:pPr>
      <w:ins w:id="42518" w:author="phuong vu" w:date="2018-11-15T17:59:00Z">
        <w:r>
          <w:rPr>
            <w:lang w:val="en-US"/>
          </w:rPr>
          <w:t>Các thành phần giao diện</w:t>
        </w:r>
      </w:ins>
    </w:p>
    <w:tbl>
      <w:tblPr>
        <w:tblStyle w:val="TableGrid"/>
        <w:tblW w:w="0" w:type="auto"/>
        <w:tblLook w:val="04A0" w:firstRow="1" w:lastRow="0" w:firstColumn="1" w:lastColumn="0" w:noHBand="0" w:noVBand="1"/>
      </w:tblPr>
      <w:tblGrid>
        <w:gridCol w:w="805"/>
        <w:gridCol w:w="1980"/>
        <w:gridCol w:w="2970"/>
        <w:gridCol w:w="1266"/>
        <w:gridCol w:w="1756"/>
      </w:tblGrid>
      <w:tr w:rsidR="005D03AE" w14:paraId="6188A0B5" w14:textId="77777777" w:rsidTr="005D03AE">
        <w:trPr>
          <w:ins w:id="42519" w:author="phuong vu" w:date="2018-11-23T09:43:00Z"/>
        </w:trPr>
        <w:tc>
          <w:tcPr>
            <w:tcW w:w="805" w:type="dxa"/>
            <w:vAlign w:val="center"/>
          </w:tcPr>
          <w:p w14:paraId="68BBC042" w14:textId="77777777" w:rsidR="005D03AE" w:rsidRPr="007F1EF1" w:rsidRDefault="005D03AE">
            <w:pPr>
              <w:spacing w:line="276" w:lineRule="auto"/>
              <w:jc w:val="center"/>
              <w:rPr>
                <w:ins w:id="42520" w:author="phuong vu" w:date="2018-11-23T09:43:00Z"/>
                <w:b/>
                <w:lang w:val="en-US"/>
              </w:rPr>
              <w:pPrChange w:id="42521" w:author="phuong vu" w:date="2018-11-23T13:48:00Z">
                <w:pPr>
                  <w:spacing w:line="360" w:lineRule="auto"/>
                  <w:jc w:val="center"/>
                </w:pPr>
              </w:pPrChange>
            </w:pPr>
            <w:ins w:id="42522" w:author="phuong vu" w:date="2018-11-23T09:43:00Z">
              <w:r w:rsidRPr="007F1EF1">
                <w:rPr>
                  <w:b/>
                  <w:lang w:val="en-US"/>
                </w:rPr>
                <w:t>STT</w:t>
              </w:r>
            </w:ins>
          </w:p>
        </w:tc>
        <w:tc>
          <w:tcPr>
            <w:tcW w:w="1980" w:type="dxa"/>
            <w:vAlign w:val="center"/>
          </w:tcPr>
          <w:p w14:paraId="05CB9067" w14:textId="77777777" w:rsidR="005D03AE" w:rsidRPr="007F1EF1" w:rsidRDefault="005D03AE">
            <w:pPr>
              <w:spacing w:line="276" w:lineRule="auto"/>
              <w:jc w:val="center"/>
              <w:rPr>
                <w:ins w:id="42523" w:author="phuong vu" w:date="2018-11-23T09:43:00Z"/>
                <w:b/>
                <w:lang w:val="en-US"/>
              </w:rPr>
              <w:pPrChange w:id="42524" w:author="phuong vu" w:date="2018-11-23T13:48:00Z">
                <w:pPr>
                  <w:spacing w:line="360" w:lineRule="auto"/>
                  <w:jc w:val="center"/>
                </w:pPr>
              </w:pPrChange>
            </w:pPr>
            <w:ins w:id="42525" w:author="phuong vu" w:date="2018-11-23T09:43:00Z">
              <w:r w:rsidRPr="007F1EF1">
                <w:rPr>
                  <w:b/>
                  <w:lang w:val="en-US"/>
                </w:rPr>
                <w:t>Loại điều khiển</w:t>
              </w:r>
            </w:ins>
          </w:p>
        </w:tc>
        <w:tc>
          <w:tcPr>
            <w:tcW w:w="2970" w:type="dxa"/>
            <w:vAlign w:val="center"/>
          </w:tcPr>
          <w:p w14:paraId="6D6F6C86" w14:textId="77777777" w:rsidR="005D03AE" w:rsidRPr="007F1EF1" w:rsidRDefault="005D03AE">
            <w:pPr>
              <w:spacing w:line="276" w:lineRule="auto"/>
              <w:jc w:val="center"/>
              <w:rPr>
                <w:ins w:id="42526" w:author="phuong vu" w:date="2018-11-23T09:43:00Z"/>
                <w:b/>
                <w:lang w:val="en-US"/>
              </w:rPr>
              <w:pPrChange w:id="42527" w:author="phuong vu" w:date="2018-11-23T13:48:00Z">
                <w:pPr>
                  <w:spacing w:line="360" w:lineRule="auto"/>
                  <w:jc w:val="center"/>
                </w:pPr>
              </w:pPrChange>
            </w:pPr>
            <w:ins w:id="42528" w:author="phuong vu" w:date="2018-11-23T09:43:00Z">
              <w:r w:rsidRPr="007F1EF1">
                <w:rPr>
                  <w:b/>
                  <w:lang w:val="en-US"/>
                </w:rPr>
                <w:t>Nội dung thực hiện</w:t>
              </w:r>
            </w:ins>
          </w:p>
        </w:tc>
        <w:tc>
          <w:tcPr>
            <w:tcW w:w="1266" w:type="dxa"/>
            <w:vAlign w:val="center"/>
          </w:tcPr>
          <w:p w14:paraId="66A337DB" w14:textId="77777777" w:rsidR="005D03AE" w:rsidRPr="007F1EF1" w:rsidRDefault="005D03AE">
            <w:pPr>
              <w:spacing w:line="276" w:lineRule="auto"/>
              <w:jc w:val="center"/>
              <w:rPr>
                <w:ins w:id="42529" w:author="phuong vu" w:date="2018-11-23T09:43:00Z"/>
                <w:b/>
                <w:lang w:val="en-US"/>
              </w:rPr>
              <w:pPrChange w:id="42530" w:author="phuong vu" w:date="2018-11-23T13:48:00Z">
                <w:pPr>
                  <w:spacing w:line="360" w:lineRule="auto"/>
                  <w:jc w:val="center"/>
                </w:pPr>
              </w:pPrChange>
            </w:pPr>
            <w:ins w:id="42531" w:author="phuong vu" w:date="2018-11-23T09:43:00Z">
              <w:r w:rsidRPr="007F1EF1">
                <w:rPr>
                  <w:b/>
                  <w:lang w:val="en-US"/>
                </w:rPr>
                <w:t>Giá trị mặc định</w:t>
              </w:r>
            </w:ins>
          </w:p>
        </w:tc>
        <w:tc>
          <w:tcPr>
            <w:tcW w:w="1756" w:type="dxa"/>
            <w:vAlign w:val="center"/>
          </w:tcPr>
          <w:p w14:paraId="1EA2AB0C" w14:textId="77777777" w:rsidR="005D03AE" w:rsidRPr="007F1EF1" w:rsidRDefault="005D03AE">
            <w:pPr>
              <w:spacing w:line="276" w:lineRule="auto"/>
              <w:jc w:val="center"/>
              <w:rPr>
                <w:ins w:id="42532" w:author="phuong vu" w:date="2018-11-23T09:43:00Z"/>
                <w:b/>
                <w:lang w:val="en-US"/>
              </w:rPr>
              <w:pPrChange w:id="42533" w:author="phuong vu" w:date="2018-11-23T13:48:00Z">
                <w:pPr>
                  <w:spacing w:line="360" w:lineRule="auto"/>
                  <w:jc w:val="center"/>
                </w:pPr>
              </w:pPrChange>
            </w:pPr>
            <w:ins w:id="42534" w:author="phuong vu" w:date="2018-11-23T09:43:00Z">
              <w:r w:rsidRPr="007F1EF1">
                <w:rPr>
                  <w:b/>
                  <w:lang w:val="en-US"/>
                </w:rPr>
                <w:t>Lưu ý</w:t>
              </w:r>
            </w:ins>
          </w:p>
        </w:tc>
      </w:tr>
      <w:tr w:rsidR="005D03AE" w14:paraId="456D2F01" w14:textId="77777777" w:rsidTr="005D03AE">
        <w:trPr>
          <w:ins w:id="42535" w:author="phuong vu" w:date="2018-11-23T09:43:00Z"/>
        </w:trPr>
        <w:tc>
          <w:tcPr>
            <w:tcW w:w="805" w:type="dxa"/>
          </w:tcPr>
          <w:p w14:paraId="518A262E" w14:textId="0BB6F436" w:rsidR="005D03AE" w:rsidRDefault="00865EDB">
            <w:pPr>
              <w:spacing w:line="276" w:lineRule="auto"/>
              <w:jc w:val="center"/>
              <w:rPr>
                <w:ins w:id="42536" w:author="phuong vu" w:date="2018-11-23T09:43:00Z"/>
                <w:lang w:val="en-US"/>
              </w:rPr>
              <w:pPrChange w:id="42537" w:author="phuong vu" w:date="2018-11-23T13:48:00Z">
                <w:pPr>
                  <w:spacing w:line="360" w:lineRule="auto"/>
                  <w:jc w:val="center"/>
                </w:pPr>
              </w:pPrChange>
            </w:pPr>
            <w:ins w:id="42538" w:author="Tran Huan" w:date="2018-11-26T00:13:00Z">
              <w:r>
                <w:rPr>
                  <w:lang w:val="en-US"/>
                </w:rPr>
                <w:t>1</w:t>
              </w:r>
            </w:ins>
          </w:p>
        </w:tc>
        <w:tc>
          <w:tcPr>
            <w:tcW w:w="1980" w:type="dxa"/>
          </w:tcPr>
          <w:p w14:paraId="3BE7982A" w14:textId="7600A470" w:rsidR="005D03AE" w:rsidRDefault="00865EDB">
            <w:pPr>
              <w:spacing w:line="276" w:lineRule="auto"/>
              <w:rPr>
                <w:ins w:id="42539" w:author="phuong vu" w:date="2018-11-23T09:43:00Z"/>
                <w:lang w:val="en-US"/>
              </w:rPr>
              <w:pPrChange w:id="42540" w:author="phuong vu" w:date="2018-11-23T13:48:00Z">
                <w:pPr>
                  <w:spacing w:line="360" w:lineRule="auto"/>
                </w:pPr>
              </w:pPrChange>
            </w:pPr>
            <w:ins w:id="42541" w:author="Tran Huan" w:date="2018-11-26T00:13:00Z">
              <w:r>
                <w:rPr>
                  <w:lang w:val="en-US"/>
                </w:rPr>
                <w:t>SearchView</w:t>
              </w:r>
            </w:ins>
          </w:p>
        </w:tc>
        <w:tc>
          <w:tcPr>
            <w:tcW w:w="2970" w:type="dxa"/>
          </w:tcPr>
          <w:p w14:paraId="3EC55AD9" w14:textId="5F362E84" w:rsidR="005D03AE" w:rsidRDefault="00865EDB">
            <w:pPr>
              <w:spacing w:line="276" w:lineRule="auto"/>
              <w:rPr>
                <w:ins w:id="42542" w:author="phuong vu" w:date="2018-11-23T09:43:00Z"/>
                <w:lang w:val="en-US"/>
              </w:rPr>
              <w:pPrChange w:id="42543" w:author="phuong vu" w:date="2018-11-23T13:48:00Z">
                <w:pPr>
                  <w:spacing w:line="360" w:lineRule="auto"/>
                </w:pPr>
              </w:pPrChange>
            </w:pPr>
            <w:ins w:id="42544" w:author="Tran Huan" w:date="2018-11-26T00:13:00Z">
              <w:r>
                <w:rPr>
                  <w:lang w:val="en-US"/>
                </w:rPr>
                <w:t>Thanh tìm kiếm theo tên</w:t>
              </w:r>
            </w:ins>
          </w:p>
        </w:tc>
        <w:tc>
          <w:tcPr>
            <w:tcW w:w="1266" w:type="dxa"/>
          </w:tcPr>
          <w:p w14:paraId="343B1DA2" w14:textId="77777777" w:rsidR="005D03AE" w:rsidRDefault="005D03AE">
            <w:pPr>
              <w:spacing w:line="276" w:lineRule="auto"/>
              <w:rPr>
                <w:ins w:id="42545" w:author="phuong vu" w:date="2018-11-23T09:43:00Z"/>
                <w:lang w:val="en-US"/>
              </w:rPr>
              <w:pPrChange w:id="42546" w:author="phuong vu" w:date="2018-11-23T13:48:00Z">
                <w:pPr>
                  <w:spacing w:line="360" w:lineRule="auto"/>
                </w:pPr>
              </w:pPrChange>
            </w:pPr>
          </w:p>
        </w:tc>
        <w:tc>
          <w:tcPr>
            <w:tcW w:w="1756" w:type="dxa"/>
          </w:tcPr>
          <w:p w14:paraId="5AECB1C8" w14:textId="77777777" w:rsidR="005D03AE" w:rsidRDefault="005D03AE">
            <w:pPr>
              <w:spacing w:line="276" w:lineRule="auto"/>
              <w:rPr>
                <w:ins w:id="42547" w:author="phuong vu" w:date="2018-11-23T09:43:00Z"/>
                <w:lang w:val="en-US"/>
              </w:rPr>
              <w:pPrChange w:id="42548" w:author="phuong vu" w:date="2018-11-23T13:48:00Z">
                <w:pPr>
                  <w:spacing w:line="360" w:lineRule="auto"/>
                </w:pPr>
              </w:pPrChange>
            </w:pPr>
          </w:p>
        </w:tc>
      </w:tr>
      <w:tr w:rsidR="005D03AE" w14:paraId="33D4AB9F" w14:textId="77777777" w:rsidTr="005D03AE">
        <w:trPr>
          <w:ins w:id="42549" w:author="phuong vu" w:date="2018-11-23T09:43:00Z"/>
        </w:trPr>
        <w:tc>
          <w:tcPr>
            <w:tcW w:w="805" w:type="dxa"/>
          </w:tcPr>
          <w:p w14:paraId="08B1220B" w14:textId="4F1B9613" w:rsidR="005D03AE" w:rsidRPr="00865EDB" w:rsidRDefault="00865EDB">
            <w:pPr>
              <w:spacing w:line="276" w:lineRule="auto"/>
              <w:jc w:val="center"/>
              <w:rPr>
                <w:ins w:id="42550" w:author="phuong vu" w:date="2018-11-23T09:43:00Z"/>
                <w:lang w:val="en-US"/>
              </w:rPr>
              <w:pPrChange w:id="42551" w:author="phuong vu" w:date="2018-11-23T13:48:00Z">
                <w:pPr>
                  <w:spacing w:line="360" w:lineRule="auto"/>
                  <w:jc w:val="center"/>
                </w:pPr>
              </w:pPrChange>
            </w:pPr>
            <w:ins w:id="42552" w:author="Tran Huan" w:date="2018-11-26T00:14:00Z">
              <w:r>
                <w:rPr>
                  <w:lang w:val="en-US"/>
                </w:rPr>
                <w:t>2</w:t>
              </w:r>
            </w:ins>
          </w:p>
        </w:tc>
        <w:tc>
          <w:tcPr>
            <w:tcW w:w="1980" w:type="dxa"/>
          </w:tcPr>
          <w:p w14:paraId="0E73A9F6" w14:textId="0F8E71BC" w:rsidR="005D03AE" w:rsidRDefault="00865EDB">
            <w:pPr>
              <w:spacing w:line="276" w:lineRule="auto"/>
              <w:rPr>
                <w:ins w:id="42553" w:author="phuong vu" w:date="2018-11-23T09:43:00Z"/>
                <w:lang w:val="en-US"/>
              </w:rPr>
              <w:pPrChange w:id="42554" w:author="phuong vu" w:date="2018-11-23T13:48:00Z">
                <w:pPr>
                  <w:spacing w:line="360" w:lineRule="auto"/>
                </w:pPr>
              </w:pPrChange>
            </w:pPr>
            <w:ins w:id="42555" w:author="Tran Huan" w:date="2018-11-26T00:14:00Z">
              <w:r>
                <w:rPr>
                  <w:lang w:val="en-US"/>
                </w:rPr>
                <w:t>RecycleView</w:t>
              </w:r>
            </w:ins>
          </w:p>
        </w:tc>
        <w:tc>
          <w:tcPr>
            <w:tcW w:w="2970" w:type="dxa"/>
          </w:tcPr>
          <w:p w14:paraId="064BEB0F" w14:textId="417BA28B" w:rsidR="005D03AE" w:rsidRDefault="00865EDB">
            <w:pPr>
              <w:spacing w:line="276" w:lineRule="auto"/>
              <w:rPr>
                <w:ins w:id="42556" w:author="phuong vu" w:date="2018-11-23T09:43:00Z"/>
                <w:lang w:val="en-US"/>
              </w:rPr>
              <w:pPrChange w:id="42557" w:author="phuong vu" w:date="2018-11-23T13:48:00Z">
                <w:pPr>
                  <w:spacing w:line="360" w:lineRule="auto"/>
                </w:pPr>
              </w:pPrChange>
            </w:pPr>
            <w:ins w:id="42558" w:author="Tran Huan" w:date="2018-11-26T00:14:00Z">
              <w:r>
                <w:rPr>
                  <w:lang w:val="en-US"/>
                </w:rPr>
                <w:t>Danh sách loại sản phẩm</w:t>
              </w:r>
            </w:ins>
          </w:p>
        </w:tc>
        <w:tc>
          <w:tcPr>
            <w:tcW w:w="1266" w:type="dxa"/>
          </w:tcPr>
          <w:p w14:paraId="298543C4" w14:textId="77777777" w:rsidR="005D03AE" w:rsidRDefault="005D03AE">
            <w:pPr>
              <w:spacing w:line="276" w:lineRule="auto"/>
              <w:rPr>
                <w:ins w:id="42559" w:author="phuong vu" w:date="2018-11-23T09:43:00Z"/>
                <w:lang w:val="en-US"/>
              </w:rPr>
              <w:pPrChange w:id="42560" w:author="phuong vu" w:date="2018-11-23T13:48:00Z">
                <w:pPr>
                  <w:spacing w:line="360" w:lineRule="auto"/>
                </w:pPr>
              </w:pPrChange>
            </w:pPr>
          </w:p>
        </w:tc>
        <w:tc>
          <w:tcPr>
            <w:tcW w:w="1756" w:type="dxa"/>
          </w:tcPr>
          <w:p w14:paraId="78857B35" w14:textId="77777777" w:rsidR="005D03AE" w:rsidRDefault="005D03AE">
            <w:pPr>
              <w:spacing w:line="276" w:lineRule="auto"/>
              <w:rPr>
                <w:ins w:id="42561" w:author="phuong vu" w:date="2018-11-23T09:43:00Z"/>
                <w:lang w:val="en-US"/>
              </w:rPr>
              <w:pPrChange w:id="42562" w:author="phuong vu" w:date="2018-11-23T13:48:00Z">
                <w:pPr>
                  <w:spacing w:line="360" w:lineRule="auto"/>
                </w:pPr>
              </w:pPrChange>
            </w:pPr>
          </w:p>
        </w:tc>
      </w:tr>
      <w:tr w:rsidR="005D03AE" w14:paraId="590B18E7" w14:textId="77777777" w:rsidTr="005D03AE">
        <w:trPr>
          <w:ins w:id="42563" w:author="phuong vu" w:date="2018-11-23T09:43:00Z"/>
        </w:trPr>
        <w:tc>
          <w:tcPr>
            <w:tcW w:w="805" w:type="dxa"/>
          </w:tcPr>
          <w:p w14:paraId="00C8C6E9" w14:textId="61238544" w:rsidR="005D03AE" w:rsidRDefault="00865EDB">
            <w:pPr>
              <w:spacing w:line="276" w:lineRule="auto"/>
              <w:jc w:val="center"/>
              <w:rPr>
                <w:ins w:id="42564" w:author="phuong vu" w:date="2018-11-23T09:43:00Z"/>
                <w:lang w:val="en-US"/>
              </w:rPr>
              <w:pPrChange w:id="42565" w:author="phuong vu" w:date="2018-11-23T13:48:00Z">
                <w:pPr>
                  <w:spacing w:line="360" w:lineRule="auto"/>
                  <w:jc w:val="center"/>
                </w:pPr>
              </w:pPrChange>
            </w:pPr>
            <w:ins w:id="42566" w:author="Tran Huan" w:date="2018-11-26T00:14:00Z">
              <w:r>
                <w:rPr>
                  <w:lang w:val="en-US"/>
                </w:rPr>
                <w:t>3</w:t>
              </w:r>
            </w:ins>
          </w:p>
        </w:tc>
        <w:tc>
          <w:tcPr>
            <w:tcW w:w="1980" w:type="dxa"/>
          </w:tcPr>
          <w:p w14:paraId="31838B72" w14:textId="33B1DC3B" w:rsidR="005D03AE" w:rsidRDefault="00865EDB">
            <w:pPr>
              <w:spacing w:line="276" w:lineRule="auto"/>
              <w:rPr>
                <w:ins w:id="42567" w:author="phuong vu" w:date="2018-11-23T09:43:00Z"/>
                <w:lang w:val="en-US"/>
              </w:rPr>
              <w:pPrChange w:id="42568" w:author="phuong vu" w:date="2018-11-23T13:48:00Z">
                <w:pPr>
                  <w:spacing w:line="360" w:lineRule="auto"/>
                </w:pPr>
              </w:pPrChange>
            </w:pPr>
            <w:ins w:id="42569" w:author="Tran Huan" w:date="2018-11-26T00:14:00Z">
              <w:r>
                <w:rPr>
                  <w:lang w:val="en-US"/>
                </w:rPr>
                <w:t>RecycleView</w:t>
              </w:r>
            </w:ins>
          </w:p>
        </w:tc>
        <w:tc>
          <w:tcPr>
            <w:tcW w:w="2970" w:type="dxa"/>
          </w:tcPr>
          <w:p w14:paraId="1E89741A" w14:textId="31B2025D" w:rsidR="005D03AE" w:rsidRDefault="00865EDB">
            <w:pPr>
              <w:spacing w:line="276" w:lineRule="auto"/>
              <w:rPr>
                <w:ins w:id="42570" w:author="phuong vu" w:date="2018-11-23T09:43:00Z"/>
                <w:lang w:val="en-US"/>
              </w:rPr>
              <w:pPrChange w:id="42571" w:author="phuong vu" w:date="2018-11-23T13:48:00Z">
                <w:pPr>
                  <w:spacing w:line="360" w:lineRule="auto"/>
                </w:pPr>
              </w:pPrChange>
            </w:pPr>
            <w:ins w:id="42572" w:author="Tran Huan" w:date="2018-11-26T00:14:00Z">
              <w:r>
                <w:rPr>
                  <w:lang w:val="en-US"/>
                </w:rPr>
                <w:t>Danh sách sản phẩm</w:t>
              </w:r>
            </w:ins>
          </w:p>
        </w:tc>
        <w:tc>
          <w:tcPr>
            <w:tcW w:w="1266" w:type="dxa"/>
          </w:tcPr>
          <w:p w14:paraId="1A37C6B4" w14:textId="77777777" w:rsidR="005D03AE" w:rsidRDefault="005D03AE">
            <w:pPr>
              <w:spacing w:line="276" w:lineRule="auto"/>
              <w:rPr>
                <w:ins w:id="42573" w:author="phuong vu" w:date="2018-11-23T09:43:00Z"/>
                <w:lang w:val="en-US"/>
              </w:rPr>
              <w:pPrChange w:id="42574" w:author="phuong vu" w:date="2018-11-23T13:48:00Z">
                <w:pPr>
                  <w:spacing w:line="360" w:lineRule="auto"/>
                </w:pPr>
              </w:pPrChange>
            </w:pPr>
          </w:p>
        </w:tc>
        <w:tc>
          <w:tcPr>
            <w:tcW w:w="1756" w:type="dxa"/>
          </w:tcPr>
          <w:p w14:paraId="68CE9A87" w14:textId="77777777" w:rsidR="005D03AE" w:rsidRDefault="005D03AE">
            <w:pPr>
              <w:spacing w:line="276" w:lineRule="auto"/>
              <w:rPr>
                <w:ins w:id="42575" w:author="phuong vu" w:date="2018-11-23T09:43:00Z"/>
                <w:lang w:val="en-US"/>
              </w:rPr>
              <w:pPrChange w:id="42576" w:author="phuong vu" w:date="2018-11-23T13:48:00Z">
                <w:pPr>
                  <w:spacing w:line="360" w:lineRule="auto"/>
                </w:pPr>
              </w:pPrChange>
            </w:pPr>
          </w:p>
        </w:tc>
      </w:tr>
    </w:tbl>
    <w:p w14:paraId="70AAEFBB" w14:textId="26C10F2A" w:rsidR="005D03AE" w:rsidRPr="00865EDB" w:rsidRDefault="007F0695" w:rsidP="00F72AE0">
      <w:pPr>
        <w:pStyle w:val="Caption"/>
        <w:rPr>
          <w:ins w:id="42577" w:author="phuong vu" w:date="2018-11-15T17:59:00Z"/>
          <w:rPrChange w:id="42578" w:author="Tran Huan" w:date="2018-11-26T00:13:00Z">
            <w:rPr>
              <w:ins w:id="42579" w:author="phuong vu" w:date="2018-11-15T17:59:00Z"/>
              <w:lang w:val="en-US"/>
            </w:rPr>
          </w:rPrChange>
        </w:rPr>
        <w:pPrChange w:id="42580" w:author="Tran Huan" w:date="2018-12-03T02:05:00Z">
          <w:pPr>
            <w:pStyle w:val="Heading5"/>
          </w:pPr>
        </w:pPrChange>
      </w:pPr>
      <w:bookmarkStart w:id="42581" w:name="_Toc530993055"/>
      <w:bookmarkStart w:id="42582" w:name="_Toc531584493"/>
      <w:ins w:id="42583" w:author="Tran Huan" w:date="2018-11-26T00:11:00Z">
        <w:r>
          <w:t xml:space="preserve">Bảng </w:t>
        </w:r>
      </w:ins>
      <w:ins w:id="42584" w:author="Tran Huan" w:date="2018-12-03T02:43:00Z">
        <w:r w:rsidR="00867A6B">
          <w:fldChar w:fldCharType="begin"/>
        </w:r>
        <w:r w:rsidR="00867A6B">
          <w:instrText xml:space="preserve"> STYLEREF 1 \s </w:instrText>
        </w:r>
      </w:ins>
      <w:r w:rsidR="00867A6B">
        <w:fldChar w:fldCharType="separate"/>
      </w:r>
      <w:r w:rsidR="00867A6B">
        <w:rPr>
          <w:noProof/>
        </w:rPr>
        <w:t>3</w:t>
      </w:r>
      <w:ins w:id="42585"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2586" w:author="Tran Huan" w:date="2018-12-03T02:43:00Z">
        <w:r w:rsidR="00867A6B">
          <w:rPr>
            <w:noProof/>
          </w:rPr>
          <w:t>6</w:t>
        </w:r>
        <w:r w:rsidR="00867A6B">
          <w:fldChar w:fldCharType="end"/>
        </w:r>
      </w:ins>
      <w:ins w:id="42587" w:author="Tran Huan" w:date="2018-11-26T00:11:00Z">
        <w:r w:rsidRPr="007F0695">
          <w:rPr>
            <w:rPrChange w:id="42588" w:author="Tran Huan" w:date="2018-11-26T00:12:00Z">
              <w:rPr>
                <w:lang w:val="en-US"/>
              </w:rPr>
            </w:rPrChange>
          </w:rPr>
          <w:t xml:space="preserve"> </w:t>
        </w:r>
      </w:ins>
      <w:ins w:id="42589" w:author="Tran Huan" w:date="2018-11-26T00:12:00Z">
        <w:r w:rsidRPr="00926A45">
          <w:rPr>
            <w:i/>
            <w:rPrChange w:id="42590" w:author="Tran Huan" w:date="2018-12-03T03:01:00Z">
              <w:rPr>
                <w:i/>
                <w:lang w:val="en-US"/>
              </w:rPr>
            </w:rPrChange>
          </w:rPr>
          <w:t xml:space="preserve">Bảng các thành phần giao diện </w:t>
        </w:r>
      </w:ins>
      <w:ins w:id="42591" w:author="Tran Huan" w:date="2018-11-26T00:13:00Z">
        <w:r w:rsidR="00865EDB" w:rsidRPr="00926A45">
          <w:rPr>
            <w:i/>
            <w:rPrChange w:id="42592" w:author="Tran Huan" w:date="2018-12-03T03:01:00Z">
              <w:rPr>
                <w:i/>
                <w:lang w:val="en-US"/>
              </w:rPr>
            </w:rPrChange>
          </w:rPr>
          <w:t>tìm kiếm và lọc quần áo theo loại có sẵn</w:t>
        </w:r>
      </w:ins>
      <w:bookmarkEnd w:id="42581"/>
      <w:bookmarkEnd w:id="42582"/>
    </w:p>
    <w:p w14:paraId="44DA759C" w14:textId="071B69E9" w:rsidR="00C95C85" w:rsidRDefault="00C95C85" w:rsidP="00870304">
      <w:pPr>
        <w:pStyle w:val="Heading5"/>
        <w:numPr>
          <w:ilvl w:val="0"/>
          <w:numId w:val="0"/>
        </w:numPr>
        <w:spacing w:line="276" w:lineRule="auto"/>
        <w:ind w:left="1008" w:hanging="1008"/>
        <w:rPr>
          <w:ins w:id="42593" w:author="phuong vu" w:date="2018-11-23T09:44:00Z"/>
          <w:lang w:val="en-US"/>
        </w:rPr>
        <w:pPrChange w:id="42594" w:author="Tran Huan" w:date="2018-12-03T01:34:00Z">
          <w:pPr>
            <w:pStyle w:val="Heading5"/>
          </w:pPr>
        </w:pPrChange>
      </w:pPr>
      <w:ins w:id="42595" w:author="phuong vu" w:date="2018-11-15T17:59:00Z">
        <w:r>
          <w:rPr>
            <w:lang w:val="en-US"/>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5D03AE" w14:paraId="53DB2881" w14:textId="77777777" w:rsidTr="005D03AE">
        <w:trPr>
          <w:ins w:id="42596" w:author="phuong vu" w:date="2018-11-23T09:44:00Z"/>
        </w:trPr>
        <w:tc>
          <w:tcPr>
            <w:tcW w:w="797" w:type="dxa"/>
            <w:vMerge w:val="restart"/>
            <w:vAlign w:val="center"/>
          </w:tcPr>
          <w:p w14:paraId="342A15F4" w14:textId="77777777" w:rsidR="005D03AE" w:rsidRPr="007F1EF1" w:rsidRDefault="005D03AE">
            <w:pPr>
              <w:spacing w:line="276" w:lineRule="auto"/>
              <w:jc w:val="center"/>
              <w:rPr>
                <w:ins w:id="42597" w:author="phuong vu" w:date="2018-11-23T09:44:00Z"/>
                <w:b/>
                <w:lang w:val="en-US"/>
              </w:rPr>
              <w:pPrChange w:id="42598" w:author="phuong vu" w:date="2018-11-23T13:48:00Z">
                <w:pPr>
                  <w:spacing w:line="360" w:lineRule="auto"/>
                  <w:jc w:val="center"/>
                </w:pPr>
              </w:pPrChange>
            </w:pPr>
            <w:ins w:id="42599" w:author="phuong vu" w:date="2018-11-23T09:44:00Z">
              <w:r w:rsidRPr="007F1EF1">
                <w:rPr>
                  <w:b/>
                  <w:lang w:val="en-US"/>
                </w:rPr>
                <w:t>STT</w:t>
              </w:r>
            </w:ins>
          </w:p>
        </w:tc>
        <w:tc>
          <w:tcPr>
            <w:tcW w:w="2368" w:type="dxa"/>
            <w:vMerge w:val="restart"/>
            <w:vAlign w:val="center"/>
          </w:tcPr>
          <w:p w14:paraId="4D98FDFE" w14:textId="77777777" w:rsidR="005D03AE" w:rsidRPr="007F1EF1" w:rsidRDefault="005D03AE">
            <w:pPr>
              <w:spacing w:line="276" w:lineRule="auto"/>
              <w:jc w:val="center"/>
              <w:rPr>
                <w:ins w:id="42600" w:author="phuong vu" w:date="2018-11-23T09:44:00Z"/>
                <w:b/>
                <w:lang w:val="en-US"/>
              </w:rPr>
              <w:pPrChange w:id="42601" w:author="phuong vu" w:date="2018-11-23T13:48:00Z">
                <w:pPr>
                  <w:spacing w:line="360" w:lineRule="auto"/>
                  <w:jc w:val="center"/>
                </w:pPr>
              </w:pPrChange>
            </w:pPr>
            <w:ins w:id="42602" w:author="phuong vu" w:date="2018-11-23T09:44:00Z">
              <w:r w:rsidRPr="007F1EF1">
                <w:rPr>
                  <w:b/>
                  <w:lang w:val="en-US"/>
                </w:rPr>
                <w:t>Tên bảng/</w:t>
              </w:r>
            </w:ins>
          </w:p>
          <w:p w14:paraId="0154D6A3" w14:textId="77777777" w:rsidR="005D03AE" w:rsidRPr="007F1EF1" w:rsidRDefault="005D03AE">
            <w:pPr>
              <w:spacing w:line="276" w:lineRule="auto"/>
              <w:jc w:val="center"/>
              <w:rPr>
                <w:ins w:id="42603" w:author="phuong vu" w:date="2018-11-23T09:44:00Z"/>
                <w:b/>
                <w:lang w:val="en-US"/>
              </w:rPr>
              <w:pPrChange w:id="42604" w:author="phuong vu" w:date="2018-11-23T13:48:00Z">
                <w:pPr>
                  <w:spacing w:line="360" w:lineRule="auto"/>
                  <w:jc w:val="center"/>
                </w:pPr>
              </w:pPrChange>
            </w:pPr>
            <w:ins w:id="42605" w:author="phuong vu" w:date="2018-11-23T09:44:00Z">
              <w:r w:rsidRPr="007F1EF1">
                <w:rPr>
                  <w:b/>
                  <w:lang w:val="en-US"/>
                </w:rPr>
                <w:t>Cấu tr</w:t>
              </w:r>
              <w:r>
                <w:rPr>
                  <w:b/>
                  <w:lang w:val="en-US"/>
                </w:rPr>
                <w:t>ú</w:t>
              </w:r>
              <w:r w:rsidRPr="007F1EF1">
                <w:rPr>
                  <w:b/>
                  <w:lang w:val="en-US"/>
                </w:rPr>
                <w:t>c dữ liệu</w:t>
              </w:r>
            </w:ins>
          </w:p>
        </w:tc>
        <w:tc>
          <w:tcPr>
            <w:tcW w:w="5612" w:type="dxa"/>
            <w:gridSpan w:val="4"/>
            <w:vAlign w:val="center"/>
          </w:tcPr>
          <w:p w14:paraId="2EBAEB21" w14:textId="77777777" w:rsidR="005D03AE" w:rsidRPr="007F1EF1" w:rsidRDefault="005D03AE">
            <w:pPr>
              <w:spacing w:line="276" w:lineRule="auto"/>
              <w:jc w:val="center"/>
              <w:rPr>
                <w:ins w:id="42606" w:author="phuong vu" w:date="2018-11-23T09:44:00Z"/>
                <w:b/>
                <w:lang w:val="en-US"/>
              </w:rPr>
              <w:pPrChange w:id="42607" w:author="phuong vu" w:date="2018-11-23T13:48:00Z">
                <w:pPr>
                  <w:spacing w:line="360" w:lineRule="auto"/>
                  <w:jc w:val="center"/>
                </w:pPr>
              </w:pPrChange>
            </w:pPr>
            <w:ins w:id="42608" w:author="phuong vu" w:date="2018-11-23T09:44:00Z">
              <w:r w:rsidRPr="007F1EF1">
                <w:rPr>
                  <w:b/>
                  <w:lang w:val="en-US"/>
                </w:rPr>
                <w:t>Phương thức</w:t>
              </w:r>
            </w:ins>
          </w:p>
        </w:tc>
      </w:tr>
      <w:tr w:rsidR="005D03AE" w14:paraId="15608558" w14:textId="77777777" w:rsidTr="005D03AE">
        <w:trPr>
          <w:ins w:id="42609" w:author="phuong vu" w:date="2018-11-23T09:44:00Z"/>
        </w:trPr>
        <w:tc>
          <w:tcPr>
            <w:tcW w:w="797" w:type="dxa"/>
            <w:vMerge/>
            <w:vAlign w:val="center"/>
          </w:tcPr>
          <w:p w14:paraId="19ADC833" w14:textId="77777777" w:rsidR="005D03AE" w:rsidRPr="007F1EF1" w:rsidRDefault="005D03AE">
            <w:pPr>
              <w:spacing w:line="276" w:lineRule="auto"/>
              <w:jc w:val="center"/>
              <w:rPr>
                <w:ins w:id="42610" w:author="phuong vu" w:date="2018-11-23T09:44:00Z"/>
                <w:b/>
                <w:lang w:val="en-US"/>
              </w:rPr>
              <w:pPrChange w:id="42611" w:author="phuong vu" w:date="2018-11-23T13:48:00Z">
                <w:pPr>
                  <w:spacing w:line="360" w:lineRule="auto"/>
                  <w:jc w:val="center"/>
                </w:pPr>
              </w:pPrChange>
            </w:pPr>
          </w:p>
        </w:tc>
        <w:tc>
          <w:tcPr>
            <w:tcW w:w="2368" w:type="dxa"/>
            <w:vMerge/>
            <w:vAlign w:val="center"/>
          </w:tcPr>
          <w:p w14:paraId="3AE61AE7" w14:textId="77777777" w:rsidR="005D03AE" w:rsidRPr="007F1EF1" w:rsidRDefault="005D03AE">
            <w:pPr>
              <w:spacing w:line="276" w:lineRule="auto"/>
              <w:jc w:val="center"/>
              <w:rPr>
                <w:ins w:id="42612" w:author="phuong vu" w:date="2018-11-23T09:44:00Z"/>
                <w:b/>
                <w:lang w:val="en-US"/>
              </w:rPr>
              <w:pPrChange w:id="42613" w:author="phuong vu" w:date="2018-11-23T13:48:00Z">
                <w:pPr>
                  <w:spacing w:line="360" w:lineRule="auto"/>
                  <w:jc w:val="center"/>
                </w:pPr>
              </w:pPrChange>
            </w:pPr>
          </w:p>
        </w:tc>
        <w:tc>
          <w:tcPr>
            <w:tcW w:w="1414" w:type="dxa"/>
            <w:vAlign w:val="center"/>
          </w:tcPr>
          <w:p w14:paraId="28A2E99C" w14:textId="77777777" w:rsidR="005D03AE" w:rsidRPr="007F1EF1" w:rsidRDefault="005D03AE">
            <w:pPr>
              <w:spacing w:line="276" w:lineRule="auto"/>
              <w:jc w:val="center"/>
              <w:rPr>
                <w:ins w:id="42614" w:author="phuong vu" w:date="2018-11-23T09:44:00Z"/>
                <w:b/>
                <w:lang w:val="en-US"/>
              </w:rPr>
              <w:pPrChange w:id="42615" w:author="phuong vu" w:date="2018-11-23T13:48:00Z">
                <w:pPr>
                  <w:spacing w:line="360" w:lineRule="auto"/>
                  <w:jc w:val="center"/>
                </w:pPr>
              </w:pPrChange>
            </w:pPr>
            <w:ins w:id="42616" w:author="phuong vu" w:date="2018-11-23T09:44:00Z">
              <w:r w:rsidRPr="007F1EF1">
                <w:rPr>
                  <w:b/>
                  <w:lang w:val="en-US"/>
                </w:rPr>
                <w:t>Thêm</w:t>
              </w:r>
            </w:ins>
          </w:p>
        </w:tc>
        <w:tc>
          <w:tcPr>
            <w:tcW w:w="1395" w:type="dxa"/>
            <w:vAlign w:val="center"/>
          </w:tcPr>
          <w:p w14:paraId="0CE8C969" w14:textId="77777777" w:rsidR="005D03AE" w:rsidRPr="007F1EF1" w:rsidRDefault="005D03AE">
            <w:pPr>
              <w:spacing w:line="276" w:lineRule="auto"/>
              <w:jc w:val="center"/>
              <w:rPr>
                <w:ins w:id="42617" w:author="phuong vu" w:date="2018-11-23T09:44:00Z"/>
                <w:b/>
                <w:lang w:val="en-US"/>
              </w:rPr>
              <w:pPrChange w:id="42618" w:author="phuong vu" w:date="2018-11-23T13:48:00Z">
                <w:pPr>
                  <w:spacing w:line="360" w:lineRule="auto"/>
                  <w:jc w:val="center"/>
                </w:pPr>
              </w:pPrChange>
            </w:pPr>
            <w:ins w:id="42619" w:author="phuong vu" w:date="2018-11-23T09:44:00Z">
              <w:r w:rsidRPr="007F1EF1">
                <w:rPr>
                  <w:b/>
                  <w:lang w:val="en-US"/>
                </w:rPr>
                <w:t>Sửa</w:t>
              </w:r>
            </w:ins>
          </w:p>
        </w:tc>
        <w:tc>
          <w:tcPr>
            <w:tcW w:w="1397" w:type="dxa"/>
            <w:vAlign w:val="center"/>
          </w:tcPr>
          <w:p w14:paraId="59837C69" w14:textId="77777777" w:rsidR="005D03AE" w:rsidRPr="007F1EF1" w:rsidRDefault="005D03AE">
            <w:pPr>
              <w:spacing w:line="276" w:lineRule="auto"/>
              <w:jc w:val="center"/>
              <w:rPr>
                <w:ins w:id="42620" w:author="phuong vu" w:date="2018-11-23T09:44:00Z"/>
                <w:b/>
                <w:lang w:val="en-US"/>
              </w:rPr>
              <w:pPrChange w:id="42621" w:author="phuong vu" w:date="2018-11-23T13:48:00Z">
                <w:pPr>
                  <w:spacing w:line="360" w:lineRule="auto"/>
                  <w:jc w:val="center"/>
                </w:pPr>
              </w:pPrChange>
            </w:pPr>
            <w:ins w:id="42622" w:author="phuong vu" w:date="2018-11-23T09:44:00Z">
              <w:r w:rsidRPr="007F1EF1">
                <w:rPr>
                  <w:b/>
                  <w:lang w:val="en-US"/>
                </w:rPr>
                <w:t>Xóa</w:t>
              </w:r>
            </w:ins>
          </w:p>
        </w:tc>
        <w:tc>
          <w:tcPr>
            <w:tcW w:w="1406" w:type="dxa"/>
            <w:vAlign w:val="center"/>
          </w:tcPr>
          <w:p w14:paraId="2448BBFC" w14:textId="77777777" w:rsidR="005D03AE" w:rsidRPr="007F1EF1" w:rsidRDefault="005D03AE">
            <w:pPr>
              <w:spacing w:line="276" w:lineRule="auto"/>
              <w:jc w:val="center"/>
              <w:rPr>
                <w:ins w:id="42623" w:author="phuong vu" w:date="2018-11-23T09:44:00Z"/>
                <w:b/>
                <w:lang w:val="en-US"/>
              </w:rPr>
              <w:pPrChange w:id="42624" w:author="phuong vu" w:date="2018-11-23T13:48:00Z">
                <w:pPr>
                  <w:spacing w:line="360" w:lineRule="auto"/>
                  <w:jc w:val="center"/>
                </w:pPr>
              </w:pPrChange>
            </w:pPr>
            <w:ins w:id="42625" w:author="phuong vu" w:date="2018-11-23T09:44:00Z">
              <w:r w:rsidRPr="007F1EF1">
                <w:rPr>
                  <w:b/>
                  <w:lang w:val="en-US"/>
                </w:rPr>
                <w:t>Truy vấn</w:t>
              </w:r>
            </w:ins>
          </w:p>
        </w:tc>
      </w:tr>
      <w:tr w:rsidR="005D03AE" w14:paraId="14D328BD" w14:textId="77777777" w:rsidTr="005D03AE">
        <w:trPr>
          <w:ins w:id="42626" w:author="phuong vu" w:date="2018-11-23T09:44:00Z"/>
        </w:trPr>
        <w:tc>
          <w:tcPr>
            <w:tcW w:w="797" w:type="dxa"/>
          </w:tcPr>
          <w:p w14:paraId="538F5223" w14:textId="0BBFF411" w:rsidR="005D03AE" w:rsidRDefault="005D03AE">
            <w:pPr>
              <w:spacing w:line="276" w:lineRule="auto"/>
              <w:jc w:val="center"/>
              <w:rPr>
                <w:ins w:id="42627" w:author="phuong vu" w:date="2018-11-23T09:44:00Z"/>
                <w:lang w:val="en-US"/>
              </w:rPr>
              <w:pPrChange w:id="42628" w:author="phuong vu" w:date="2018-11-23T13:48:00Z">
                <w:pPr>
                  <w:spacing w:line="360" w:lineRule="auto"/>
                  <w:jc w:val="center"/>
                </w:pPr>
              </w:pPrChange>
            </w:pPr>
            <w:ins w:id="42629" w:author="phuong vu" w:date="2018-11-23T09:49:00Z">
              <w:r>
                <w:rPr>
                  <w:lang w:val="en-US"/>
                </w:rPr>
                <w:t>1</w:t>
              </w:r>
            </w:ins>
          </w:p>
        </w:tc>
        <w:tc>
          <w:tcPr>
            <w:tcW w:w="2368" w:type="dxa"/>
          </w:tcPr>
          <w:p w14:paraId="3C4EEA59" w14:textId="77777777" w:rsidR="005D03AE" w:rsidRDefault="005D03AE">
            <w:pPr>
              <w:spacing w:line="276" w:lineRule="auto"/>
              <w:rPr>
                <w:ins w:id="42630" w:author="phuong vu" w:date="2018-11-23T09:44:00Z"/>
                <w:lang w:val="en-US"/>
              </w:rPr>
              <w:pPrChange w:id="42631" w:author="phuong vu" w:date="2018-11-23T13:48:00Z">
                <w:pPr>
                  <w:spacing w:line="360" w:lineRule="auto"/>
                </w:pPr>
              </w:pPrChange>
            </w:pPr>
            <w:ins w:id="42632" w:author="phuong vu" w:date="2018-11-23T09:44:00Z">
              <w:r>
                <w:rPr>
                  <w:lang w:val="en-US"/>
                </w:rPr>
                <w:t>service_type</w:t>
              </w:r>
            </w:ins>
          </w:p>
        </w:tc>
        <w:tc>
          <w:tcPr>
            <w:tcW w:w="1414" w:type="dxa"/>
          </w:tcPr>
          <w:p w14:paraId="3A8125CF" w14:textId="77777777" w:rsidR="005D03AE" w:rsidRDefault="005D03AE">
            <w:pPr>
              <w:spacing w:line="276" w:lineRule="auto"/>
              <w:jc w:val="center"/>
              <w:rPr>
                <w:ins w:id="42633" w:author="phuong vu" w:date="2018-11-23T09:44:00Z"/>
                <w:lang w:val="en-US"/>
              </w:rPr>
              <w:pPrChange w:id="42634" w:author="phuong vu" w:date="2018-11-23T13:48:00Z">
                <w:pPr>
                  <w:spacing w:line="360" w:lineRule="auto"/>
                  <w:jc w:val="center"/>
                </w:pPr>
              </w:pPrChange>
            </w:pPr>
          </w:p>
        </w:tc>
        <w:tc>
          <w:tcPr>
            <w:tcW w:w="1395" w:type="dxa"/>
          </w:tcPr>
          <w:p w14:paraId="07944900" w14:textId="77777777" w:rsidR="005D03AE" w:rsidRDefault="005D03AE">
            <w:pPr>
              <w:spacing w:line="276" w:lineRule="auto"/>
              <w:jc w:val="center"/>
              <w:rPr>
                <w:ins w:id="42635" w:author="phuong vu" w:date="2018-11-23T09:44:00Z"/>
                <w:lang w:val="en-US"/>
              </w:rPr>
              <w:pPrChange w:id="42636" w:author="phuong vu" w:date="2018-11-23T13:48:00Z">
                <w:pPr>
                  <w:spacing w:line="360" w:lineRule="auto"/>
                  <w:jc w:val="center"/>
                </w:pPr>
              </w:pPrChange>
            </w:pPr>
          </w:p>
        </w:tc>
        <w:tc>
          <w:tcPr>
            <w:tcW w:w="1397" w:type="dxa"/>
          </w:tcPr>
          <w:p w14:paraId="5EC12D76" w14:textId="77777777" w:rsidR="005D03AE" w:rsidRDefault="005D03AE">
            <w:pPr>
              <w:spacing w:line="276" w:lineRule="auto"/>
              <w:jc w:val="center"/>
              <w:rPr>
                <w:ins w:id="42637" w:author="phuong vu" w:date="2018-11-23T09:44:00Z"/>
                <w:lang w:val="en-US"/>
              </w:rPr>
              <w:pPrChange w:id="42638" w:author="phuong vu" w:date="2018-11-23T13:48:00Z">
                <w:pPr>
                  <w:spacing w:line="360" w:lineRule="auto"/>
                  <w:jc w:val="center"/>
                </w:pPr>
              </w:pPrChange>
            </w:pPr>
          </w:p>
        </w:tc>
        <w:tc>
          <w:tcPr>
            <w:tcW w:w="1406" w:type="dxa"/>
          </w:tcPr>
          <w:p w14:paraId="33F9E501" w14:textId="77777777" w:rsidR="005D03AE" w:rsidRDefault="005D03AE">
            <w:pPr>
              <w:spacing w:line="276" w:lineRule="auto"/>
              <w:jc w:val="center"/>
              <w:rPr>
                <w:ins w:id="42639" w:author="phuong vu" w:date="2018-11-23T09:44:00Z"/>
                <w:lang w:val="en-US"/>
              </w:rPr>
              <w:pPrChange w:id="42640" w:author="phuong vu" w:date="2018-11-23T13:48:00Z">
                <w:pPr>
                  <w:jc w:val="center"/>
                </w:pPr>
              </w:pPrChange>
            </w:pPr>
            <w:ins w:id="42641" w:author="phuong vu" w:date="2018-11-23T09:44:00Z">
              <w:r>
                <w:rPr>
                  <w:lang w:val="en-US"/>
                </w:rPr>
                <w:t>X</w:t>
              </w:r>
            </w:ins>
          </w:p>
        </w:tc>
      </w:tr>
      <w:tr w:rsidR="005D03AE" w14:paraId="0786EE5D" w14:textId="77777777" w:rsidTr="005D03AE">
        <w:trPr>
          <w:ins w:id="42642" w:author="phuong vu" w:date="2018-11-23T09:44:00Z"/>
        </w:trPr>
        <w:tc>
          <w:tcPr>
            <w:tcW w:w="797" w:type="dxa"/>
          </w:tcPr>
          <w:p w14:paraId="03CE982E" w14:textId="2DE4A65C" w:rsidR="005D03AE" w:rsidRDefault="005D03AE">
            <w:pPr>
              <w:spacing w:line="276" w:lineRule="auto"/>
              <w:jc w:val="center"/>
              <w:rPr>
                <w:ins w:id="42643" w:author="phuong vu" w:date="2018-11-23T09:44:00Z"/>
                <w:lang w:val="en-US"/>
              </w:rPr>
              <w:pPrChange w:id="42644" w:author="phuong vu" w:date="2018-11-23T13:48:00Z">
                <w:pPr>
                  <w:spacing w:line="360" w:lineRule="auto"/>
                  <w:jc w:val="center"/>
                </w:pPr>
              </w:pPrChange>
            </w:pPr>
            <w:ins w:id="42645" w:author="phuong vu" w:date="2018-11-23T09:49:00Z">
              <w:r>
                <w:rPr>
                  <w:lang w:val="en-US"/>
                </w:rPr>
                <w:t>2</w:t>
              </w:r>
            </w:ins>
          </w:p>
        </w:tc>
        <w:tc>
          <w:tcPr>
            <w:tcW w:w="2368" w:type="dxa"/>
          </w:tcPr>
          <w:p w14:paraId="27B0D50F" w14:textId="77777777" w:rsidR="005D03AE" w:rsidRDefault="005D03AE">
            <w:pPr>
              <w:spacing w:line="276" w:lineRule="auto"/>
              <w:rPr>
                <w:ins w:id="42646" w:author="phuong vu" w:date="2018-11-23T09:44:00Z"/>
                <w:lang w:val="en-US"/>
              </w:rPr>
              <w:pPrChange w:id="42647" w:author="phuong vu" w:date="2018-11-23T13:48:00Z">
                <w:pPr>
                  <w:spacing w:line="360" w:lineRule="auto"/>
                </w:pPr>
              </w:pPrChange>
            </w:pPr>
            <w:ins w:id="42648" w:author="phuong vu" w:date="2018-11-23T09:44:00Z">
              <w:r>
                <w:rPr>
                  <w:lang w:val="en-US"/>
                </w:rPr>
                <w:t>service_type_branch</w:t>
              </w:r>
            </w:ins>
          </w:p>
        </w:tc>
        <w:tc>
          <w:tcPr>
            <w:tcW w:w="1414" w:type="dxa"/>
          </w:tcPr>
          <w:p w14:paraId="45EA6AB4" w14:textId="77777777" w:rsidR="005D03AE" w:rsidRDefault="005D03AE">
            <w:pPr>
              <w:spacing w:line="276" w:lineRule="auto"/>
              <w:jc w:val="center"/>
              <w:rPr>
                <w:ins w:id="42649" w:author="phuong vu" w:date="2018-11-23T09:44:00Z"/>
                <w:lang w:val="en-US"/>
              </w:rPr>
              <w:pPrChange w:id="42650" w:author="phuong vu" w:date="2018-11-23T13:48:00Z">
                <w:pPr>
                  <w:spacing w:line="360" w:lineRule="auto"/>
                  <w:jc w:val="center"/>
                </w:pPr>
              </w:pPrChange>
            </w:pPr>
          </w:p>
        </w:tc>
        <w:tc>
          <w:tcPr>
            <w:tcW w:w="1395" w:type="dxa"/>
          </w:tcPr>
          <w:p w14:paraId="4D0C5574" w14:textId="77777777" w:rsidR="005D03AE" w:rsidRDefault="005D03AE">
            <w:pPr>
              <w:spacing w:line="276" w:lineRule="auto"/>
              <w:jc w:val="center"/>
              <w:rPr>
                <w:ins w:id="42651" w:author="phuong vu" w:date="2018-11-23T09:44:00Z"/>
                <w:lang w:val="en-US"/>
              </w:rPr>
              <w:pPrChange w:id="42652" w:author="phuong vu" w:date="2018-11-23T13:48:00Z">
                <w:pPr>
                  <w:spacing w:line="360" w:lineRule="auto"/>
                  <w:jc w:val="center"/>
                </w:pPr>
              </w:pPrChange>
            </w:pPr>
          </w:p>
        </w:tc>
        <w:tc>
          <w:tcPr>
            <w:tcW w:w="1397" w:type="dxa"/>
          </w:tcPr>
          <w:p w14:paraId="6D3729B7" w14:textId="77777777" w:rsidR="005D03AE" w:rsidRDefault="005D03AE">
            <w:pPr>
              <w:spacing w:line="276" w:lineRule="auto"/>
              <w:jc w:val="center"/>
              <w:rPr>
                <w:ins w:id="42653" w:author="phuong vu" w:date="2018-11-23T09:44:00Z"/>
                <w:lang w:val="en-US"/>
              </w:rPr>
              <w:pPrChange w:id="42654" w:author="phuong vu" w:date="2018-11-23T13:48:00Z">
                <w:pPr>
                  <w:spacing w:line="360" w:lineRule="auto"/>
                  <w:jc w:val="center"/>
                </w:pPr>
              </w:pPrChange>
            </w:pPr>
          </w:p>
        </w:tc>
        <w:tc>
          <w:tcPr>
            <w:tcW w:w="1406" w:type="dxa"/>
          </w:tcPr>
          <w:p w14:paraId="784844DE" w14:textId="77777777" w:rsidR="005D03AE" w:rsidRDefault="005D03AE">
            <w:pPr>
              <w:spacing w:line="276" w:lineRule="auto"/>
              <w:jc w:val="center"/>
              <w:rPr>
                <w:ins w:id="42655" w:author="phuong vu" w:date="2018-11-23T09:44:00Z"/>
                <w:lang w:val="en-US"/>
              </w:rPr>
              <w:pPrChange w:id="42656" w:author="phuong vu" w:date="2018-11-23T13:48:00Z">
                <w:pPr>
                  <w:jc w:val="center"/>
                </w:pPr>
              </w:pPrChange>
            </w:pPr>
            <w:ins w:id="42657" w:author="phuong vu" w:date="2018-11-23T09:44:00Z">
              <w:r>
                <w:rPr>
                  <w:lang w:val="en-US"/>
                </w:rPr>
                <w:t>X</w:t>
              </w:r>
            </w:ins>
          </w:p>
        </w:tc>
      </w:tr>
      <w:tr w:rsidR="005D03AE" w14:paraId="22C6C863" w14:textId="77777777" w:rsidTr="005D03AE">
        <w:trPr>
          <w:ins w:id="42658" w:author="phuong vu" w:date="2018-11-23T09:44:00Z"/>
        </w:trPr>
        <w:tc>
          <w:tcPr>
            <w:tcW w:w="797" w:type="dxa"/>
          </w:tcPr>
          <w:p w14:paraId="5E73270C" w14:textId="19AB61C6" w:rsidR="005D03AE" w:rsidRDefault="005D03AE">
            <w:pPr>
              <w:spacing w:line="276" w:lineRule="auto"/>
              <w:jc w:val="center"/>
              <w:rPr>
                <w:ins w:id="42659" w:author="phuong vu" w:date="2018-11-23T09:44:00Z"/>
                <w:lang w:val="en-US"/>
              </w:rPr>
              <w:pPrChange w:id="42660" w:author="phuong vu" w:date="2018-11-23T13:48:00Z">
                <w:pPr>
                  <w:spacing w:line="360" w:lineRule="auto"/>
                  <w:jc w:val="center"/>
                </w:pPr>
              </w:pPrChange>
            </w:pPr>
            <w:ins w:id="42661" w:author="phuong vu" w:date="2018-11-23T09:49:00Z">
              <w:r>
                <w:rPr>
                  <w:lang w:val="en-US"/>
                </w:rPr>
                <w:t>3</w:t>
              </w:r>
            </w:ins>
          </w:p>
        </w:tc>
        <w:tc>
          <w:tcPr>
            <w:tcW w:w="2368" w:type="dxa"/>
          </w:tcPr>
          <w:p w14:paraId="02ADD938" w14:textId="77777777" w:rsidR="005D03AE" w:rsidRDefault="005D03AE">
            <w:pPr>
              <w:spacing w:line="276" w:lineRule="auto"/>
              <w:rPr>
                <w:ins w:id="42662" w:author="phuong vu" w:date="2018-11-23T09:44:00Z"/>
                <w:lang w:val="en-US"/>
              </w:rPr>
              <w:pPrChange w:id="42663" w:author="phuong vu" w:date="2018-11-23T13:48:00Z">
                <w:pPr>
                  <w:spacing w:line="360" w:lineRule="auto"/>
                </w:pPr>
              </w:pPrChange>
            </w:pPr>
            <w:ins w:id="42664" w:author="phuong vu" w:date="2018-11-23T09:44:00Z">
              <w:r>
                <w:rPr>
                  <w:lang w:val="en-US"/>
                </w:rPr>
                <w:t>color</w:t>
              </w:r>
            </w:ins>
          </w:p>
        </w:tc>
        <w:tc>
          <w:tcPr>
            <w:tcW w:w="1414" w:type="dxa"/>
          </w:tcPr>
          <w:p w14:paraId="6272F55C" w14:textId="77777777" w:rsidR="005D03AE" w:rsidRDefault="005D03AE">
            <w:pPr>
              <w:spacing w:line="276" w:lineRule="auto"/>
              <w:jc w:val="center"/>
              <w:rPr>
                <w:ins w:id="42665" w:author="phuong vu" w:date="2018-11-23T09:44:00Z"/>
                <w:lang w:val="en-US"/>
              </w:rPr>
              <w:pPrChange w:id="42666" w:author="phuong vu" w:date="2018-11-23T13:48:00Z">
                <w:pPr>
                  <w:spacing w:line="360" w:lineRule="auto"/>
                  <w:jc w:val="center"/>
                </w:pPr>
              </w:pPrChange>
            </w:pPr>
          </w:p>
        </w:tc>
        <w:tc>
          <w:tcPr>
            <w:tcW w:w="1395" w:type="dxa"/>
          </w:tcPr>
          <w:p w14:paraId="6F3BB738" w14:textId="77777777" w:rsidR="005D03AE" w:rsidRDefault="005D03AE">
            <w:pPr>
              <w:spacing w:line="276" w:lineRule="auto"/>
              <w:jc w:val="center"/>
              <w:rPr>
                <w:ins w:id="42667" w:author="phuong vu" w:date="2018-11-23T09:44:00Z"/>
                <w:lang w:val="en-US"/>
              </w:rPr>
              <w:pPrChange w:id="42668" w:author="phuong vu" w:date="2018-11-23T13:48:00Z">
                <w:pPr>
                  <w:spacing w:line="360" w:lineRule="auto"/>
                  <w:jc w:val="center"/>
                </w:pPr>
              </w:pPrChange>
            </w:pPr>
          </w:p>
        </w:tc>
        <w:tc>
          <w:tcPr>
            <w:tcW w:w="1397" w:type="dxa"/>
          </w:tcPr>
          <w:p w14:paraId="60F0C64B" w14:textId="77777777" w:rsidR="005D03AE" w:rsidRDefault="005D03AE">
            <w:pPr>
              <w:spacing w:line="276" w:lineRule="auto"/>
              <w:jc w:val="center"/>
              <w:rPr>
                <w:ins w:id="42669" w:author="phuong vu" w:date="2018-11-23T09:44:00Z"/>
                <w:lang w:val="en-US"/>
              </w:rPr>
              <w:pPrChange w:id="42670" w:author="phuong vu" w:date="2018-11-23T13:48:00Z">
                <w:pPr>
                  <w:spacing w:line="360" w:lineRule="auto"/>
                  <w:jc w:val="center"/>
                </w:pPr>
              </w:pPrChange>
            </w:pPr>
          </w:p>
        </w:tc>
        <w:tc>
          <w:tcPr>
            <w:tcW w:w="1406" w:type="dxa"/>
          </w:tcPr>
          <w:p w14:paraId="0FF41B44" w14:textId="77777777" w:rsidR="005D03AE" w:rsidRDefault="005D03AE">
            <w:pPr>
              <w:spacing w:line="276" w:lineRule="auto"/>
              <w:jc w:val="center"/>
              <w:rPr>
                <w:ins w:id="42671" w:author="phuong vu" w:date="2018-11-23T09:44:00Z"/>
                <w:lang w:val="en-US"/>
              </w:rPr>
              <w:pPrChange w:id="42672" w:author="phuong vu" w:date="2018-11-23T13:48:00Z">
                <w:pPr>
                  <w:jc w:val="center"/>
                </w:pPr>
              </w:pPrChange>
            </w:pPr>
            <w:ins w:id="42673" w:author="phuong vu" w:date="2018-11-23T09:44:00Z">
              <w:r>
                <w:rPr>
                  <w:lang w:val="en-US"/>
                </w:rPr>
                <w:t>X</w:t>
              </w:r>
            </w:ins>
          </w:p>
        </w:tc>
      </w:tr>
      <w:tr w:rsidR="005D03AE" w14:paraId="74DC3B6A" w14:textId="77777777" w:rsidTr="005D03AE">
        <w:trPr>
          <w:ins w:id="42674" w:author="phuong vu" w:date="2018-11-23T09:44:00Z"/>
        </w:trPr>
        <w:tc>
          <w:tcPr>
            <w:tcW w:w="797" w:type="dxa"/>
          </w:tcPr>
          <w:p w14:paraId="3F0238C9" w14:textId="509ED543" w:rsidR="005D03AE" w:rsidRDefault="005D03AE">
            <w:pPr>
              <w:spacing w:line="276" w:lineRule="auto"/>
              <w:jc w:val="center"/>
              <w:rPr>
                <w:ins w:id="42675" w:author="phuong vu" w:date="2018-11-23T09:44:00Z"/>
                <w:lang w:val="en-US"/>
              </w:rPr>
              <w:pPrChange w:id="42676" w:author="phuong vu" w:date="2018-11-23T13:48:00Z">
                <w:pPr>
                  <w:spacing w:line="360" w:lineRule="auto"/>
                  <w:jc w:val="center"/>
                </w:pPr>
              </w:pPrChange>
            </w:pPr>
            <w:ins w:id="42677" w:author="phuong vu" w:date="2018-11-23T09:49:00Z">
              <w:r>
                <w:rPr>
                  <w:lang w:val="en-US"/>
                </w:rPr>
                <w:t>4</w:t>
              </w:r>
            </w:ins>
          </w:p>
        </w:tc>
        <w:tc>
          <w:tcPr>
            <w:tcW w:w="2368" w:type="dxa"/>
          </w:tcPr>
          <w:p w14:paraId="5349410C" w14:textId="77777777" w:rsidR="005D03AE" w:rsidRDefault="005D03AE">
            <w:pPr>
              <w:spacing w:line="276" w:lineRule="auto"/>
              <w:rPr>
                <w:ins w:id="42678" w:author="phuong vu" w:date="2018-11-23T09:44:00Z"/>
                <w:lang w:val="en-US"/>
              </w:rPr>
              <w:pPrChange w:id="42679" w:author="phuong vu" w:date="2018-11-23T13:48:00Z">
                <w:pPr>
                  <w:spacing w:line="360" w:lineRule="auto"/>
                </w:pPr>
              </w:pPrChange>
            </w:pPr>
            <w:ins w:id="42680" w:author="phuong vu" w:date="2018-11-23T09:44:00Z">
              <w:r>
                <w:rPr>
                  <w:lang w:val="en-US"/>
                </w:rPr>
                <w:t>product</w:t>
              </w:r>
            </w:ins>
          </w:p>
        </w:tc>
        <w:tc>
          <w:tcPr>
            <w:tcW w:w="1414" w:type="dxa"/>
          </w:tcPr>
          <w:p w14:paraId="3C5154E2" w14:textId="77777777" w:rsidR="005D03AE" w:rsidRDefault="005D03AE">
            <w:pPr>
              <w:spacing w:line="276" w:lineRule="auto"/>
              <w:jc w:val="center"/>
              <w:rPr>
                <w:ins w:id="42681" w:author="phuong vu" w:date="2018-11-23T09:44:00Z"/>
                <w:lang w:val="en-US"/>
              </w:rPr>
              <w:pPrChange w:id="42682" w:author="phuong vu" w:date="2018-11-23T13:48:00Z">
                <w:pPr>
                  <w:spacing w:line="360" w:lineRule="auto"/>
                  <w:jc w:val="center"/>
                </w:pPr>
              </w:pPrChange>
            </w:pPr>
          </w:p>
        </w:tc>
        <w:tc>
          <w:tcPr>
            <w:tcW w:w="1395" w:type="dxa"/>
          </w:tcPr>
          <w:p w14:paraId="17322EAE" w14:textId="77777777" w:rsidR="005D03AE" w:rsidRDefault="005D03AE">
            <w:pPr>
              <w:spacing w:line="276" w:lineRule="auto"/>
              <w:jc w:val="center"/>
              <w:rPr>
                <w:ins w:id="42683" w:author="phuong vu" w:date="2018-11-23T09:44:00Z"/>
                <w:lang w:val="en-US"/>
              </w:rPr>
              <w:pPrChange w:id="42684" w:author="phuong vu" w:date="2018-11-23T13:48:00Z">
                <w:pPr>
                  <w:spacing w:line="360" w:lineRule="auto"/>
                  <w:jc w:val="center"/>
                </w:pPr>
              </w:pPrChange>
            </w:pPr>
          </w:p>
        </w:tc>
        <w:tc>
          <w:tcPr>
            <w:tcW w:w="1397" w:type="dxa"/>
          </w:tcPr>
          <w:p w14:paraId="7B35951C" w14:textId="77777777" w:rsidR="005D03AE" w:rsidRDefault="005D03AE">
            <w:pPr>
              <w:spacing w:line="276" w:lineRule="auto"/>
              <w:jc w:val="center"/>
              <w:rPr>
                <w:ins w:id="42685" w:author="phuong vu" w:date="2018-11-23T09:44:00Z"/>
                <w:lang w:val="en-US"/>
              </w:rPr>
              <w:pPrChange w:id="42686" w:author="phuong vu" w:date="2018-11-23T13:48:00Z">
                <w:pPr>
                  <w:spacing w:line="360" w:lineRule="auto"/>
                  <w:jc w:val="center"/>
                </w:pPr>
              </w:pPrChange>
            </w:pPr>
          </w:p>
        </w:tc>
        <w:tc>
          <w:tcPr>
            <w:tcW w:w="1406" w:type="dxa"/>
          </w:tcPr>
          <w:p w14:paraId="51A65373" w14:textId="77777777" w:rsidR="005D03AE" w:rsidRDefault="005D03AE">
            <w:pPr>
              <w:spacing w:line="276" w:lineRule="auto"/>
              <w:jc w:val="center"/>
              <w:rPr>
                <w:ins w:id="42687" w:author="phuong vu" w:date="2018-11-23T09:44:00Z"/>
                <w:lang w:val="en-US"/>
              </w:rPr>
              <w:pPrChange w:id="42688" w:author="phuong vu" w:date="2018-11-23T13:48:00Z">
                <w:pPr>
                  <w:jc w:val="center"/>
                </w:pPr>
              </w:pPrChange>
            </w:pPr>
            <w:ins w:id="42689" w:author="phuong vu" w:date="2018-11-23T09:44:00Z">
              <w:r>
                <w:rPr>
                  <w:lang w:val="en-US"/>
                </w:rPr>
                <w:t>X</w:t>
              </w:r>
            </w:ins>
          </w:p>
        </w:tc>
      </w:tr>
      <w:tr w:rsidR="005D03AE" w14:paraId="63879F68" w14:textId="77777777" w:rsidTr="005D03AE">
        <w:trPr>
          <w:ins w:id="42690" w:author="phuong vu" w:date="2018-11-23T09:44:00Z"/>
        </w:trPr>
        <w:tc>
          <w:tcPr>
            <w:tcW w:w="797" w:type="dxa"/>
          </w:tcPr>
          <w:p w14:paraId="3FE04D24" w14:textId="560726CB" w:rsidR="005D03AE" w:rsidRDefault="005D03AE">
            <w:pPr>
              <w:spacing w:line="276" w:lineRule="auto"/>
              <w:jc w:val="center"/>
              <w:rPr>
                <w:ins w:id="42691" w:author="phuong vu" w:date="2018-11-23T09:44:00Z"/>
                <w:lang w:val="en-US"/>
              </w:rPr>
              <w:pPrChange w:id="42692" w:author="phuong vu" w:date="2018-11-23T13:48:00Z">
                <w:pPr>
                  <w:spacing w:line="360" w:lineRule="auto"/>
                  <w:jc w:val="center"/>
                </w:pPr>
              </w:pPrChange>
            </w:pPr>
            <w:ins w:id="42693" w:author="phuong vu" w:date="2018-11-23T09:49:00Z">
              <w:r>
                <w:rPr>
                  <w:lang w:val="en-US"/>
                </w:rPr>
                <w:t>5</w:t>
              </w:r>
            </w:ins>
          </w:p>
        </w:tc>
        <w:tc>
          <w:tcPr>
            <w:tcW w:w="2368" w:type="dxa"/>
          </w:tcPr>
          <w:p w14:paraId="1AFC2CD5" w14:textId="77777777" w:rsidR="005D03AE" w:rsidRDefault="005D03AE">
            <w:pPr>
              <w:spacing w:line="276" w:lineRule="auto"/>
              <w:rPr>
                <w:ins w:id="42694" w:author="phuong vu" w:date="2018-11-23T09:44:00Z"/>
                <w:lang w:val="en-US"/>
              </w:rPr>
              <w:pPrChange w:id="42695" w:author="phuong vu" w:date="2018-11-23T13:48:00Z">
                <w:pPr>
                  <w:spacing w:line="360" w:lineRule="auto"/>
                </w:pPr>
              </w:pPrChange>
            </w:pPr>
            <w:ins w:id="42696" w:author="phuong vu" w:date="2018-11-23T09:44:00Z">
              <w:r>
                <w:rPr>
                  <w:lang w:val="en-US"/>
                </w:rPr>
                <w:t>product_type</w:t>
              </w:r>
            </w:ins>
          </w:p>
        </w:tc>
        <w:tc>
          <w:tcPr>
            <w:tcW w:w="1414" w:type="dxa"/>
          </w:tcPr>
          <w:p w14:paraId="5750972F" w14:textId="77777777" w:rsidR="005D03AE" w:rsidRDefault="005D03AE">
            <w:pPr>
              <w:spacing w:line="276" w:lineRule="auto"/>
              <w:jc w:val="center"/>
              <w:rPr>
                <w:ins w:id="42697" w:author="phuong vu" w:date="2018-11-23T09:44:00Z"/>
                <w:lang w:val="en-US"/>
              </w:rPr>
              <w:pPrChange w:id="42698" w:author="phuong vu" w:date="2018-11-23T13:48:00Z">
                <w:pPr>
                  <w:spacing w:line="360" w:lineRule="auto"/>
                  <w:jc w:val="center"/>
                </w:pPr>
              </w:pPrChange>
            </w:pPr>
          </w:p>
        </w:tc>
        <w:tc>
          <w:tcPr>
            <w:tcW w:w="1395" w:type="dxa"/>
          </w:tcPr>
          <w:p w14:paraId="49C4BB91" w14:textId="77777777" w:rsidR="005D03AE" w:rsidRDefault="005D03AE">
            <w:pPr>
              <w:spacing w:line="276" w:lineRule="auto"/>
              <w:jc w:val="center"/>
              <w:rPr>
                <w:ins w:id="42699" w:author="phuong vu" w:date="2018-11-23T09:44:00Z"/>
                <w:lang w:val="en-US"/>
              </w:rPr>
              <w:pPrChange w:id="42700" w:author="phuong vu" w:date="2018-11-23T13:48:00Z">
                <w:pPr>
                  <w:spacing w:line="360" w:lineRule="auto"/>
                  <w:jc w:val="center"/>
                </w:pPr>
              </w:pPrChange>
            </w:pPr>
          </w:p>
        </w:tc>
        <w:tc>
          <w:tcPr>
            <w:tcW w:w="1397" w:type="dxa"/>
          </w:tcPr>
          <w:p w14:paraId="1B5C8D2F" w14:textId="77777777" w:rsidR="005D03AE" w:rsidRDefault="005D03AE">
            <w:pPr>
              <w:spacing w:line="276" w:lineRule="auto"/>
              <w:jc w:val="center"/>
              <w:rPr>
                <w:ins w:id="42701" w:author="phuong vu" w:date="2018-11-23T09:44:00Z"/>
                <w:lang w:val="en-US"/>
              </w:rPr>
              <w:pPrChange w:id="42702" w:author="phuong vu" w:date="2018-11-23T13:48:00Z">
                <w:pPr>
                  <w:spacing w:line="360" w:lineRule="auto"/>
                  <w:jc w:val="center"/>
                </w:pPr>
              </w:pPrChange>
            </w:pPr>
          </w:p>
        </w:tc>
        <w:tc>
          <w:tcPr>
            <w:tcW w:w="1406" w:type="dxa"/>
          </w:tcPr>
          <w:p w14:paraId="48A0FFF1" w14:textId="77777777" w:rsidR="005D03AE" w:rsidRDefault="005D03AE">
            <w:pPr>
              <w:keepNext/>
              <w:spacing w:line="276" w:lineRule="auto"/>
              <w:jc w:val="center"/>
              <w:rPr>
                <w:ins w:id="42703" w:author="phuong vu" w:date="2018-11-23T09:44:00Z"/>
                <w:lang w:val="en-US"/>
              </w:rPr>
              <w:pPrChange w:id="42704" w:author="Tran Huan" w:date="2018-11-26T00:15:00Z">
                <w:pPr>
                  <w:jc w:val="center"/>
                </w:pPr>
              </w:pPrChange>
            </w:pPr>
            <w:ins w:id="42705" w:author="phuong vu" w:date="2018-11-23T09:44:00Z">
              <w:r>
                <w:rPr>
                  <w:lang w:val="en-US"/>
                </w:rPr>
                <w:t>X</w:t>
              </w:r>
            </w:ins>
          </w:p>
        </w:tc>
      </w:tr>
    </w:tbl>
    <w:p w14:paraId="41BABE7A" w14:textId="6414F878" w:rsidR="005D03AE" w:rsidRPr="00865EDB" w:rsidRDefault="00865EDB" w:rsidP="00F72AE0">
      <w:pPr>
        <w:pStyle w:val="Caption"/>
        <w:rPr>
          <w:ins w:id="42706" w:author="phuong vu" w:date="2018-11-15T17:59:00Z"/>
          <w:i/>
          <w:rPrChange w:id="42707" w:author="Tran Huan" w:date="2018-11-26T00:16:00Z">
            <w:rPr>
              <w:ins w:id="42708" w:author="phuong vu" w:date="2018-11-15T17:59:00Z"/>
              <w:lang w:val="en-US"/>
            </w:rPr>
          </w:rPrChange>
        </w:rPr>
        <w:pPrChange w:id="42709" w:author="Tran Huan" w:date="2018-12-03T02:05:00Z">
          <w:pPr>
            <w:pStyle w:val="Heading5"/>
          </w:pPr>
        </w:pPrChange>
      </w:pPr>
      <w:bookmarkStart w:id="42710" w:name="_Toc530993056"/>
      <w:bookmarkStart w:id="42711" w:name="_Toc531584494"/>
      <w:ins w:id="42712" w:author="Tran Huan" w:date="2018-11-26T00:15:00Z">
        <w:r>
          <w:t xml:space="preserve">Bảng </w:t>
        </w:r>
      </w:ins>
      <w:ins w:id="42713" w:author="Tran Huan" w:date="2018-12-03T02:43:00Z">
        <w:r w:rsidR="00867A6B">
          <w:fldChar w:fldCharType="begin"/>
        </w:r>
        <w:r w:rsidR="00867A6B">
          <w:instrText xml:space="preserve"> STYLEREF 1 \s </w:instrText>
        </w:r>
      </w:ins>
      <w:r w:rsidR="00867A6B">
        <w:fldChar w:fldCharType="separate"/>
      </w:r>
      <w:r w:rsidR="00867A6B">
        <w:rPr>
          <w:noProof/>
        </w:rPr>
        <w:t>3</w:t>
      </w:r>
      <w:ins w:id="42714"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2715" w:author="Tran Huan" w:date="2018-12-03T02:43:00Z">
        <w:r w:rsidR="00867A6B">
          <w:rPr>
            <w:noProof/>
          </w:rPr>
          <w:t>7</w:t>
        </w:r>
        <w:r w:rsidR="00867A6B">
          <w:fldChar w:fldCharType="end"/>
        </w:r>
      </w:ins>
      <w:ins w:id="42716" w:author="Tran Huan" w:date="2018-11-26T00:15:00Z">
        <w:r w:rsidRPr="00865EDB">
          <w:rPr>
            <w:rPrChange w:id="42717" w:author="Tran Huan" w:date="2018-11-26T00:16:00Z">
              <w:rPr>
                <w:lang w:val="en-US"/>
              </w:rPr>
            </w:rPrChange>
          </w:rPr>
          <w:t xml:space="preserve"> </w:t>
        </w:r>
        <w:r w:rsidRPr="00865EDB">
          <w:rPr>
            <w:i/>
            <w:rPrChange w:id="42718" w:author="Tran Huan" w:date="2018-11-26T00:16:00Z">
              <w:rPr>
                <w:i/>
                <w:lang w:val="en-US"/>
              </w:rPr>
            </w:rPrChange>
          </w:rPr>
          <w:t>Bảng dữ liệu sử dụng Tìm kiếm và lọc sản phẩm</w:t>
        </w:r>
      </w:ins>
      <w:bookmarkEnd w:id="42710"/>
      <w:bookmarkEnd w:id="42711"/>
    </w:p>
    <w:p w14:paraId="705DE2AD" w14:textId="5792EB08" w:rsidR="00C95C85" w:rsidRDefault="00C95C85" w:rsidP="00870304">
      <w:pPr>
        <w:pStyle w:val="Heading5"/>
        <w:numPr>
          <w:ilvl w:val="0"/>
          <w:numId w:val="0"/>
        </w:numPr>
        <w:spacing w:line="276" w:lineRule="auto"/>
        <w:ind w:left="1008" w:hanging="1008"/>
        <w:rPr>
          <w:ins w:id="42719" w:author="Tran Huan" w:date="2018-11-26T00:29:00Z"/>
          <w:lang w:val="en-US"/>
        </w:rPr>
        <w:pPrChange w:id="42720" w:author="Tran Huan" w:date="2018-12-03T01:34:00Z">
          <w:pPr>
            <w:pStyle w:val="Heading4"/>
          </w:pPr>
        </w:pPrChange>
      </w:pPr>
      <w:ins w:id="42721" w:author="phuong vu" w:date="2018-11-15T17:59:00Z">
        <w:r>
          <w:rPr>
            <w:lang w:val="en-US"/>
          </w:rPr>
          <w:t>Cách xử lí</w:t>
        </w:r>
      </w:ins>
    </w:p>
    <w:p w14:paraId="34895514" w14:textId="77777777" w:rsidR="00D651A1" w:rsidRDefault="00D651A1">
      <w:pPr>
        <w:keepNext/>
        <w:jc w:val="center"/>
        <w:rPr>
          <w:ins w:id="42722" w:author="Tran Huan" w:date="2018-11-26T00:29:00Z"/>
        </w:rPr>
        <w:pPrChange w:id="42723" w:author="Tran Huan" w:date="2018-11-26T13:22:00Z">
          <w:pPr/>
        </w:pPrChange>
      </w:pPr>
      <w:ins w:id="42724" w:author="Tran Huan" w:date="2018-11-26T00:29:00Z">
        <w:r>
          <w:rPr>
            <w:noProof/>
            <w:lang w:val="en-US"/>
          </w:rPr>
          <w:drawing>
            <wp:inline distT="0" distB="0" distL="0" distR="0" wp14:anchorId="02EAE517" wp14:editId="1D291384">
              <wp:extent cx="3722770" cy="44748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ethongtinhtienAnroid.png"/>
                      <pic:cNvPicPr/>
                    </pic:nvPicPr>
                    <pic:blipFill>
                      <a:blip r:embed="rId113">
                        <a:extLst>
                          <a:ext uri="{28A0092B-C50C-407E-A947-70E740481C1C}">
                            <a14:useLocalDpi xmlns:a14="http://schemas.microsoft.com/office/drawing/2010/main" val="0"/>
                          </a:ext>
                        </a:extLst>
                      </a:blip>
                      <a:stretch>
                        <a:fillRect/>
                      </a:stretch>
                    </pic:blipFill>
                    <pic:spPr>
                      <a:xfrm>
                        <a:off x="0" y="0"/>
                        <a:ext cx="3722770" cy="4474845"/>
                      </a:xfrm>
                      <a:prstGeom prst="rect">
                        <a:avLst/>
                      </a:prstGeom>
                    </pic:spPr>
                  </pic:pic>
                </a:graphicData>
              </a:graphic>
            </wp:inline>
          </w:drawing>
        </w:r>
      </w:ins>
    </w:p>
    <w:p w14:paraId="3A4F89B8" w14:textId="6D753D41" w:rsidR="00D651A1" w:rsidRPr="00D651A1" w:rsidRDefault="00D651A1" w:rsidP="00F72AE0">
      <w:pPr>
        <w:pStyle w:val="Caption"/>
        <w:rPr>
          <w:i/>
          <w:rPrChange w:id="42725" w:author="Tran Huan" w:date="2018-11-26T00:30:00Z">
            <w:rPr/>
          </w:rPrChange>
        </w:rPr>
        <w:pPrChange w:id="42726" w:author="Tran Huan" w:date="2018-12-03T02:05:00Z">
          <w:pPr>
            <w:pStyle w:val="Heading4"/>
          </w:pPr>
        </w:pPrChange>
      </w:pPr>
      <w:bookmarkStart w:id="42727" w:name="_Toc531584471"/>
      <w:ins w:id="42728" w:author="Tran Huan" w:date="2018-11-26T00:29:00Z">
        <w:r>
          <w:t xml:space="preserve">Hình </w:t>
        </w:r>
      </w:ins>
      <w:ins w:id="42729" w:author="Tran Huan" w:date="2018-12-03T02:05:00Z">
        <w:r w:rsidR="00F72AE0">
          <w:fldChar w:fldCharType="begin"/>
        </w:r>
        <w:r w:rsidR="00F72AE0">
          <w:instrText xml:space="preserve"> STYLEREF 1 \s </w:instrText>
        </w:r>
      </w:ins>
      <w:r w:rsidR="00F72AE0">
        <w:fldChar w:fldCharType="separate"/>
      </w:r>
      <w:r w:rsidR="00F72AE0">
        <w:rPr>
          <w:noProof/>
        </w:rPr>
        <w:t>3</w:t>
      </w:r>
      <w:ins w:id="42730"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42731" w:author="Tran Huan" w:date="2018-12-03T02:05:00Z">
        <w:r w:rsidR="00F72AE0">
          <w:rPr>
            <w:noProof/>
          </w:rPr>
          <w:t>11</w:t>
        </w:r>
        <w:r w:rsidR="00F72AE0">
          <w:fldChar w:fldCharType="end"/>
        </w:r>
      </w:ins>
      <w:ins w:id="42732" w:author="Tran Huan" w:date="2018-11-26T00:30:00Z">
        <w:r w:rsidRPr="00D651A1">
          <w:rPr>
            <w:rPrChange w:id="42733" w:author="Tran Huan" w:date="2018-11-26T00:30:00Z">
              <w:rPr>
                <w:lang w:val="en-US"/>
              </w:rPr>
            </w:rPrChange>
          </w:rPr>
          <w:t xml:space="preserve"> </w:t>
        </w:r>
        <w:r w:rsidRPr="00D651A1">
          <w:rPr>
            <w:i/>
            <w:rPrChange w:id="42734" w:author="Tran Huan" w:date="2018-11-26T00:30:00Z">
              <w:rPr>
                <w:i/>
                <w:lang w:val="en-US"/>
              </w:rPr>
            </w:rPrChange>
          </w:rPr>
          <w:t xml:space="preserve">Sơ đồ xử lý tìm kiếm </w:t>
        </w:r>
        <w:r w:rsidRPr="00EA3AB6">
          <w:rPr>
            <w:i/>
          </w:rPr>
          <w:t>và</w:t>
        </w:r>
        <w:r w:rsidRPr="00D651A1">
          <w:rPr>
            <w:i/>
            <w:rPrChange w:id="42735" w:author="Tran Huan" w:date="2018-11-26T00:30:00Z">
              <w:rPr>
                <w:i/>
                <w:lang w:val="en-US"/>
              </w:rPr>
            </w:rPrChange>
          </w:rPr>
          <w:t xml:space="preserve"> lọc quần áo có sẵn</w:t>
        </w:r>
      </w:ins>
      <w:bookmarkEnd w:id="42727"/>
    </w:p>
    <w:p w14:paraId="69A9AF4F" w14:textId="4D1D3561" w:rsidR="00A61DB2" w:rsidRPr="00C243D6" w:rsidDel="004A3D10" w:rsidRDefault="00A61DB2">
      <w:pPr>
        <w:pStyle w:val="Heading4"/>
        <w:spacing w:line="276" w:lineRule="auto"/>
        <w:rPr>
          <w:del w:id="42736" w:author="Tran Huan" w:date="2018-11-25T23:20:00Z"/>
          <w:rPrChange w:id="42737" w:author="Tran Huan" w:date="2018-12-03T03:10:00Z">
            <w:rPr>
              <w:del w:id="42738" w:author="Tran Huan" w:date="2018-11-25T23:20:00Z"/>
            </w:rPr>
          </w:rPrChange>
        </w:rPr>
        <w:pPrChange w:id="42739" w:author="phuong vu" w:date="2018-11-23T13:48:00Z">
          <w:pPr>
            <w:pStyle w:val="Heading4"/>
          </w:pPr>
        </w:pPrChange>
      </w:pPr>
      <w:del w:id="42740" w:author="Tran Huan" w:date="2018-11-25T23:20:00Z">
        <w:r w:rsidRPr="00C243D6" w:rsidDel="004A3D10">
          <w:rPr>
            <w:rPrChange w:id="42741" w:author="Tran Huan" w:date="2018-12-03T03:10:00Z">
              <w:rPr/>
            </w:rPrChange>
          </w:rPr>
          <w:delText>Tìm kiếm đơn hàng</w:delText>
        </w:r>
        <w:bookmarkStart w:id="42742" w:name="_Toc531004787"/>
        <w:bookmarkStart w:id="42743" w:name="_Toc531006704"/>
        <w:bookmarkStart w:id="42744" w:name="_Toc531572697"/>
        <w:bookmarkStart w:id="42745" w:name="_Toc531576545"/>
        <w:bookmarkStart w:id="42746" w:name="_Toc531580286"/>
        <w:bookmarkStart w:id="42747" w:name="_Toc531584024"/>
        <w:bookmarkEnd w:id="42742"/>
        <w:bookmarkEnd w:id="42743"/>
        <w:bookmarkEnd w:id="42744"/>
        <w:bookmarkEnd w:id="42745"/>
        <w:bookmarkEnd w:id="42746"/>
        <w:bookmarkEnd w:id="42747"/>
      </w:del>
    </w:p>
    <w:p w14:paraId="3727CB41" w14:textId="5EC38D92" w:rsidR="00EC45DD" w:rsidRPr="00D651A1" w:rsidDel="004A3D10" w:rsidRDefault="00EC45DD">
      <w:pPr>
        <w:pStyle w:val="Heading5"/>
        <w:spacing w:line="276" w:lineRule="auto"/>
        <w:rPr>
          <w:del w:id="42748" w:author="Tran Huan" w:date="2018-11-25T23:20:00Z"/>
          <w:rPrChange w:id="42749" w:author="Tran Huan" w:date="2018-11-26T00:30:00Z">
            <w:rPr>
              <w:del w:id="42750" w:author="Tran Huan" w:date="2018-11-25T23:20:00Z"/>
              <w:lang w:val="en-US"/>
            </w:rPr>
          </w:rPrChange>
        </w:rPr>
        <w:pPrChange w:id="42751" w:author="phuong vu" w:date="2018-11-23T13:48:00Z">
          <w:pPr>
            <w:pStyle w:val="Heading5"/>
          </w:pPr>
        </w:pPrChange>
      </w:pPr>
      <w:del w:id="42752" w:author="Tran Huan" w:date="2018-11-25T23:20:00Z">
        <w:r w:rsidRPr="00D651A1" w:rsidDel="004A3D10">
          <w:rPr>
            <w:rPrChange w:id="42753" w:author="Tran Huan" w:date="2018-11-26T00:30:00Z">
              <w:rPr>
                <w:lang w:val="en-US"/>
              </w:rPr>
            </w:rPrChange>
          </w:rPr>
          <w:delText>Mục đích</w:delText>
        </w:r>
        <w:bookmarkStart w:id="42754" w:name="_Toc531004788"/>
        <w:bookmarkStart w:id="42755" w:name="_Toc531006705"/>
        <w:bookmarkStart w:id="42756" w:name="_Toc531572698"/>
        <w:bookmarkStart w:id="42757" w:name="_Toc531576546"/>
        <w:bookmarkStart w:id="42758" w:name="_Toc531580287"/>
        <w:bookmarkStart w:id="42759" w:name="_Toc531584025"/>
        <w:bookmarkEnd w:id="42754"/>
        <w:bookmarkEnd w:id="42755"/>
        <w:bookmarkEnd w:id="42756"/>
        <w:bookmarkEnd w:id="42757"/>
        <w:bookmarkEnd w:id="42758"/>
        <w:bookmarkEnd w:id="42759"/>
      </w:del>
    </w:p>
    <w:p w14:paraId="25FB8A66" w14:textId="61AEDB10" w:rsidR="00EC45DD" w:rsidRPr="00D651A1" w:rsidDel="004A3D10" w:rsidRDefault="00EC45DD">
      <w:pPr>
        <w:spacing w:line="276" w:lineRule="auto"/>
        <w:ind w:firstLine="720"/>
        <w:rPr>
          <w:del w:id="42760" w:author="Tran Huan" w:date="2018-11-25T23:20:00Z"/>
          <w:rPrChange w:id="42761" w:author="Tran Huan" w:date="2018-11-26T00:30:00Z">
            <w:rPr>
              <w:del w:id="42762" w:author="Tran Huan" w:date="2018-11-25T23:20:00Z"/>
              <w:lang w:val="en-US"/>
            </w:rPr>
          </w:rPrChange>
        </w:rPr>
        <w:pPrChange w:id="42763" w:author="phuong vu" w:date="2018-11-23T13:48:00Z">
          <w:pPr>
            <w:ind w:firstLine="720"/>
          </w:pPr>
        </w:pPrChange>
      </w:pPr>
      <w:del w:id="42764" w:author="Tran Huan" w:date="2018-11-25T23:20:00Z">
        <w:r w:rsidRPr="00D651A1" w:rsidDel="004A3D10">
          <w:rPr>
            <w:rPrChange w:id="42765" w:author="Tran Huan" w:date="2018-11-26T00:30:00Z">
              <w:rPr>
                <w:lang w:val="en-US"/>
              </w:rPr>
            </w:rPrChange>
          </w:rPr>
          <w:delText>Chức năng tìm kiếm đơn hàng hỗ trờ người dùng nhận viên tìm kiếm các đơn hàng trong trường hợp họ không thể được trong danh sách các đơn hàng. Bên cạnh đó, nó còn được sử dụng trong trường hợp hỗ trợ người dùng nhận viên tìm kiếm ngay khi có yêu cầu từ người dùng khách hàng.</w:delText>
        </w:r>
        <w:bookmarkStart w:id="42766" w:name="_Toc531004789"/>
        <w:bookmarkStart w:id="42767" w:name="_Toc531006706"/>
        <w:bookmarkStart w:id="42768" w:name="_Toc531572699"/>
        <w:bookmarkStart w:id="42769" w:name="_Toc531576547"/>
        <w:bookmarkStart w:id="42770" w:name="_Toc531580288"/>
        <w:bookmarkStart w:id="42771" w:name="_Toc531584026"/>
        <w:bookmarkEnd w:id="42766"/>
        <w:bookmarkEnd w:id="42767"/>
        <w:bookmarkEnd w:id="42768"/>
        <w:bookmarkEnd w:id="42769"/>
        <w:bookmarkEnd w:id="42770"/>
        <w:bookmarkEnd w:id="42771"/>
      </w:del>
    </w:p>
    <w:p w14:paraId="4E51B6CA" w14:textId="40C4B4DA" w:rsidR="00EC45DD" w:rsidRPr="00D651A1" w:rsidDel="004A3D10" w:rsidRDefault="00EC45DD">
      <w:pPr>
        <w:pStyle w:val="Heading5"/>
        <w:spacing w:line="276" w:lineRule="auto"/>
        <w:rPr>
          <w:del w:id="42772" w:author="Tran Huan" w:date="2018-11-25T23:20:00Z"/>
          <w:rPrChange w:id="42773" w:author="Tran Huan" w:date="2018-11-26T00:30:00Z">
            <w:rPr>
              <w:del w:id="42774" w:author="Tran Huan" w:date="2018-11-25T23:20:00Z"/>
              <w:lang w:val="en-US"/>
            </w:rPr>
          </w:rPrChange>
        </w:rPr>
        <w:pPrChange w:id="42775" w:author="phuong vu" w:date="2018-11-23T13:48:00Z">
          <w:pPr>
            <w:pStyle w:val="Heading5"/>
          </w:pPr>
        </w:pPrChange>
      </w:pPr>
      <w:del w:id="42776" w:author="Tran Huan" w:date="2018-11-25T23:20:00Z">
        <w:r w:rsidRPr="00D651A1" w:rsidDel="004A3D10">
          <w:rPr>
            <w:rPrChange w:id="42777" w:author="Tran Huan" w:date="2018-11-26T00:30:00Z">
              <w:rPr>
                <w:lang w:val="en-US"/>
              </w:rPr>
            </w:rPrChange>
          </w:rPr>
          <w:delText>Giao diện</w:delText>
        </w:r>
        <w:bookmarkStart w:id="42778" w:name="_Toc531004790"/>
        <w:bookmarkStart w:id="42779" w:name="_Toc531006707"/>
        <w:bookmarkStart w:id="42780" w:name="_Toc531572700"/>
        <w:bookmarkStart w:id="42781" w:name="_Toc531576548"/>
        <w:bookmarkStart w:id="42782" w:name="_Toc531580289"/>
        <w:bookmarkStart w:id="42783" w:name="_Toc531584027"/>
        <w:bookmarkEnd w:id="42778"/>
        <w:bookmarkEnd w:id="42779"/>
        <w:bookmarkEnd w:id="42780"/>
        <w:bookmarkEnd w:id="42781"/>
        <w:bookmarkEnd w:id="42782"/>
        <w:bookmarkEnd w:id="42783"/>
      </w:del>
    </w:p>
    <w:p w14:paraId="2B344533" w14:textId="192F8C86" w:rsidR="00523613" w:rsidRPr="00C243D6" w:rsidDel="004A3D10" w:rsidRDefault="00523613">
      <w:pPr>
        <w:keepNext/>
        <w:spacing w:line="276" w:lineRule="auto"/>
        <w:rPr>
          <w:del w:id="42784" w:author="Tran Huan" w:date="2018-11-25T23:20:00Z"/>
          <w:rPrChange w:id="42785" w:author="Tran Huan" w:date="2018-12-03T03:10:00Z">
            <w:rPr>
              <w:del w:id="42786" w:author="Tran Huan" w:date="2018-11-25T23:20:00Z"/>
            </w:rPr>
          </w:rPrChange>
        </w:rPr>
        <w:pPrChange w:id="42787" w:author="phuong vu" w:date="2018-11-23T13:48:00Z">
          <w:pPr>
            <w:keepNext/>
          </w:pPr>
        </w:pPrChange>
      </w:pPr>
      <w:del w:id="42788" w:author="Tran Huan" w:date="2018-11-25T23:20:00Z">
        <w:r w:rsidDel="004A3D10">
          <w:rPr>
            <w:noProof/>
            <w:lang w:val="en-US"/>
          </w:rPr>
          <w:drawing>
            <wp:inline distT="0" distB="0" distL="0" distR="0" wp14:anchorId="563529CF" wp14:editId="39A05796">
              <wp:extent cx="5579745" cy="23856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2385695"/>
                      </a:xfrm>
                      <a:prstGeom prst="rect">
                        <a:avLst/>
                      </a:prstGeom>
                    </pic:spPr>
                  </pic:pic>
                </a:graphicData>
              </a:graphic>
            </wp:inline>
          </w:drawing>
        </w:r>
        <w:bookmarkStart w:id="42789" w:name="_Toc531004791"/>
        <w:bookmarkStart w:id="42790" w:name="_Toc531006708"/>
        <w:bookmarkStart w:id="42791" w:name="_Toc531572701"/>
        <w:bookmarkStart w:id="42792" w:name="_Toc531576549"/>
        <w:bookmarkStart w:id="42793" w:name="_Toc531580290"/>
        <w:bookmarkStart w:id="42794" w:name="_Toc531584028"/>
        <w:bookmarkEnd w:id="42789"/>
        <w:bookmarkEnd w:id="42790"/>
        <w:bookmarkEnd w:id="42791"/>
        <w:bookmarkEnd w:id="42792"/>
        <w:bookmarkEnd w:id="42793"/>
        <w:bookmarkEnd w:id="42794"/>
      </w:del>
    </w:p>
    <w:p w14:paraId="3AD25041" w14:textId="408F62C2" w:rsidR="00523613" w:rsidRPr="0041406B" w:rsidDel="004A3D10" w:rsidRDefault="00523613">
      <w:pPr>
        <w:pStyle w:val="Caption"/>
        <w:spacing w:line="276" w:lineRule="auto"/>
        <w:rPr>
          <w:del w:id="42795" w:author="Tran Huan" w:date="2018-11-25T23:20:00Z"/>
          <w:szCs w:val="26"/>
          <w:rPrChange w:id="42796" w:author="Tran Huan" w:date="2018-11-25T16:29:00Z">
            <w:rPr>
              <w:del w:id="42797" w:author="Tran Huan" w:date="2018-11-25T23:20:00Z"/>
              <w:lang w:val="en-US"/>
            </w:rPr>
          </w:rPrChange>
        </w:rPr>
      </w:pPr>
      <w:del w:id="42798" w:author="Tran Huan" w:date="2018-11-25T23:20:00Z">
        <w:r w:rsidRPr="00C243D6" w:rsidDel="004A3D10">
          <w:rPr>
            <w:szCs w:val="26"/>
            <w:rPrChange w:id="42799" w:author="Tran Huan" w:date="2018-12-03T03:10:00Z">
              <w:rPr>
                <w:szCs w:val="26"/>
              </w:rPr>
            </w:rPrChange>
          </w:rPr>
          <w:delText xml:space="preserve">Hình </w:delText>
        </w:r>
      </w:del>
      <w:ins w:id="42800" w:author="phuong vu" w:date="2018-11-22T18:14:00Z">
        <w:del w:id="42801" w:author="Tran Huan" w:date="2018-11-25T23:20:00Z">
          <w:r w:rsidR="00627671" w:rsidDel="004A3D10">
            <w:fldChar w:fldCharType="begin"/>
          </w:r>
          <w:r w:rsidR="00627671" w:rsidRPr="00C243D6" w:rsidDel="004A3D10">
            <w:rPr>
              <w:szCs w:val="26"/>
              <w:rPrChange w:id="42802" w:author="Tran Huan" w:date="2018-12-03T03:10:00Z">
                <w:rPr>
                  <w:szCs w:val="26"/>
                </w:rPr>
              </w:rPrChange>
            </w:rPr>
            <w:delInstrText xml:space="preserve"> STYLEREF 1 \s </w:delInstrText>
          </w:r>
        </w:del>
      </w:ins>
      <w:del w:id="42803" w:author="Tran Huan" w:date="2018-11-25T23:20:00Z">
        <w:r w:rsidR="00627671" w:rsidDel="004A3D10">
          <w:fldChar w:fldCharType="separate"/>
        </w:r>
        <w:r w:rsidR="00627671" w:rsidRPr="00C243D6" w:rsidDel="004A3D10">
          <w:rPr>
            <w:noProof/>
            <w:szCs w:val="26"/>
            <w:rPrChange w:id="42804" w:author="Tran Huan" w:date="2018-12-03T03:10:00Z">
              <w:rPr>
                <w:noProof/>
                <w:szCs w:val="26"/>
              </w:rPr>
            </w:rPrChange>
          </w:rPr>
          <w:delText>3</w:delText>
        </w:r>
      </w:del>
      <w:ins w:id="42805" w:author="phuong vu" w:date="2018-11-22T18:14:00Z">
        <w:del w:id="42806" w:author="Tran Huan" w:date="2018-11-25T23:20:00Z">
          <w:r w:rsidR="00627671" w:rsidDel="004A3D10">
            <w:fldChar w:fldCharType="end"/>
          </w:r>
          <w:r w:rsidR="00627671" w:rsidRPr="00C243D6" w:rsidDel="004A3D10">
            <w:rPr>
              <w:szCs w:val="26"/>
              <w:rPrChange w:id="42807" w:author="Tran Huan" w:date="2018-12-03T03:10:00Z">
                <w:rPr>
                  <w:szCs w:val="26"/>
                </w:rPr>
              </w:rPrChange>
            </w:rPr>
            <w:delText>.</w:delText>
          </w:r>
          <w:r w:rsidR="00627671" w:rsidDel="004A3D10">
            <w:fldChar w:fldCharType="begin"/>
          </w:r>
          <w:r w:rsidR="00627671" w:rsidRPr="00C243D6" w:rsidDel="004A3D10">
            <w:rPr>
              <w:szCs w:val="26"/>
              <w:rPrChange w:id="42808" w:author="Tran Huan" w:date="2018-12-03T03:10:00Z">
                <w:rPr>
                  <w:szCs w:val="26"/>
                </w:rPr>
              </w:rPrChange>
            </w:rPr>
            <w:delInstrText xml:space="preserve"> SEQ Hình \* ARABIC \s 1 </w:delInstrText>
          </w:r>
        </w:del>
      </w:ins>
      <w:del w:id="42809" w:author="Tran Huan" w:date="2018-11-25T23:20:00Z">
        <w:r w:rsidR="00627671" w:rsidDel="004A3D10">
          <w:fldChar w:fldCharType="separate"/>
        </w:r>
      </w:del>
      <w:ins w:id="42810" w:author="phuong vu" w:date="2018-11-22T18:14:00Z">
        <w:del w:id="42811" w:author="Tran Huan" w:date="2018-11-25T23:20:00Z">
          <w:r w:rsidR="00627671" w:rsidRPr="00C243D6" w:rsidDel="004A3D10">
            <w:rPr>
              <w:noProof/>
              <w:szCs w:val="26"/>
              <w:rPrChange w:id="42812" w:author="Tran Huan" w:date="2018-12-03T03:10:00Z">
                <w:rPr>
                  <w:noProof/>
                  <w:szCs w:val="26"/>
                </w:rPr>
              </w:rPrChange>
            </w:rPr>
            <w:delText>25</w:delText>
          </w:r>
          <w:r w:rsidR="00627671" w:rsidDel="004A3D10">
            <w:fldChar w:fldCharType="end"/>
          </w:r>
        </w:del>
      </w:ins>
      <w:del w:id="42813" w:author="Tran Huan" w:date="2018-11-25T23:20:00Z">
        <w:r w:rsidR="006C103E" w:rsidDel="004A3D10">
          <w:fldChar w:fldCharType="begin"/>
        </w:r>
        <w:r w:rsidR="006C103E" w:rsidRPr="00C243D6" w:rsidDel="004A3D10">
          <w:rPr>
            <w:szCs w:val="26"/>
            <w:rPrChange w:id="42814" w:author="Tran Huan" w:date="2018-12-03T03:10:00Z">
              <w:rPr>
                <w:szCs w:val="26"/>
              </w:rPr>
            </w:rPrChange>
          </w:rPr>
          <w:delInstrText xml:space="preserve"> STYLEREF 1 \s </w:delInstrText>
        </w:r>
        <w:r w:rsidR="006C103E" w:rsidDel="004A3D10">
          <w:fldChar w:fldCharType="separate"/>
        </w:r>
        <w:r w:rsidR="006C103E" w:rsidRPr="00C243D6" w:rsidDel="004A3D10">
          <w:rPr>
            <w:noProof/>
            <w:szCs w:val="26"/>
            <w:rPrChange w:id="42815" w:author="Tran Huan" w:date="2018-12-03T03:10:00Z">
              <w:rPr>
                <w:noProof/>
                <w:szCs w:val="26"/>
              </w:rPr>
            </w:rPrChange>
          </w:rPr>
          <w:delText>3</w:delText>
        </w:r>
        <w:r w:rsidR="006C103E" w:rsidDel="004A3D10">
          <w:fldChar w:fldCharType="end"/>
        </w:r>
        <w:r w:rsidR="006C103E" w:rsidRPr="00C243D6" w:rsidDel="004A3D10">
          <w:rPr>
            <w:szCs w:val="26"/>
            <w:rPrChange w:id="42816" w:author="Tran Huan" w:date="2018-12-03T03:10:00Z">
              <w:rPr>
                <w:szCs w:val="26"/>
              </w:rPr>
            </w:rPrChange>
          </w:rPr>
          <w:delText>.</w:delText>
        </w:r>
        <w:r w:rsidR="006C103E" w:rsidDel="004A3D10">
          <w:fldChar w:fldCharType="begin"/>
        </w:r>
        <w:r w:rsidR="006C103E" w:rsidRPr="00C243D6" w:rsidDel="004A3D10">
          <w:rPr>
            <w:szCs w:val="26"/>
            <w:rPrChange w:id="42817" w:author="Tran Huan" w:date="2018-12-03T03:10:00Z">
              <w:rPr>
                <w:szCs w:val="26"/>
              </w:rPr>
            </w:rPrChange>
          </w:rPr>
          <w:delInstrText xml:space="preserve"> SEQ Hình \* ARABIC \s 1 </w:delInstrText>
        </w:r>
        <w:r w:rsidR="006C103E" w:rsidDel="004A3D10">
          <w:fldChar w:fldCharType="separate"/>
        </w:r>
        <w:r w:rsidR="006C103E" w:rsidRPr="00C243D6" w:rsidDel="004A3D10">
          <w:rPr>
            <w:noProof/>
            <w:szCs w:val="26"/>
            <w:rPrChange w:id="42818" w:author="Tran Huan" w:date="2018-12-03T03:10:00Z">
              <w:rPr>
                <w:noProof/>
                <w:szCs w:val="26"/>
              </w:rPr>
            </w:rPrChange>
          </w:rPr>
          <w:delText>17</w:delText>
        </w:r>
        <w:r w:rsidR="006C103E" w:rsidDel="004A3D10">
          <w:fldChar w:fldCharType="end"/>
        </w:r>
        <w:r w:rsidRPr="0041406B" w:rsidDel="004A3D10">
          <w:rPr>
            <w:szCs w:val="26"/>
            <w:rPrChange w:id="42819" w:author="Tran Huan" w:date="2018-11-25T16:29:00Z">
              <w:rPr>
                <w:lang w:val="en-US"/>
              </w:rPr>
            </w:rPrChange>
          </w:rPr>
          <w:delText xml:space="preserve"> Giao diện tìm kiếm</w:delText>
        </w:r>
        <w:bookmarkStart w:id="42820" w:name="_Toc531004792"/>
        <w:bookmarkStart w:id="42821" w:name="_Toc531006709"/>
        <w:bookmarkStart w:id="42822" w:name="_Toc531572702"/>
        <w:bookmarkStart w:id="42823" w:name="_Toc531576550"/>
        <w:bookmarkStart w:id="42824" w:name="_Toc531580291"/>
        <w:bookmarkStart w:id="42825" w:name="_Toc531584029"/>
        <w:bookmarkEnd w:id="42820"/>
        <w:bookmarkEnd w:id="42821"/>
        <w:bookmarkEnd w:id="42822"/>
        <w:bookmarkEnd w:id="42823"/>
        <w:bookmarkEnd w:id="42824"/>
        <w:bookmarkEnd w:id="42825"/>
      </w:del>
    </w:p>
    <w:p w14:paraId="3114B308" w14:textId="0BACAD49" w:rsidR="00EC45DD" w:rsidRPr="00C243D6" w:rsidDel="004A3D10" w:rsidRDefault="00EC45DD">
      <w:pPr>
        <w:keepNext/>
        <w:spacing w:line="276" w:lineRule="auto"/>
        <w:rPr>
          <w:del w:id="42826" w:author="Tran Huan" w:date="2018-11-25T23:20:00Z"/>
          <w:rPrChange w:id="42827" w:author="Tran Huan" w:date="2018-12-03T03:10:00Z">
            <w:rPr>
              <w:del w:id="42828" w:author="Tran Huan" w:date="2018-11-25T23:20:00Z"/>
            </w:rPr>
          </w:rPrChange>
        </w:rPr>
        <w:pPrChange w:id="42829" w:author="phuong vu" w:date="2018-11-23T13:48:00Z">
          <w:pPr>
            <w:keepNext/>
          </w:pPr>
        </w:pPrChange>
      </w:pPr>
      <w:del w:id="42830" w:author="Tran Huan" w:date="2018-11-25T23:20:00Z">
        <w:r w:rsidDel="004A3D10">
          <w:rPr>
            <w:noProof/>
            <w:lang w:val="en-US"/>
          </w:rPr>
          <w:drawing>
            <wp:inline distT="0" distB="0" distL="0" distR="0" wp14:anchorId="6BC0C324" wp14:editId="574CE4C4">
              <wp:extent cx="5579745" cy="25584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2558415"/>
                      </a:xfrm>
                      <a:prstGeom prst="rect">
                        <a:avLst/>
                      </a:prstGeom>
                    </pic:spPr>
                  </pic:pic>
                </a:graphicData>
              </a:graphic>
            </wp:inline>
          </w:drawing>
        </w:r>
        <w:bookmarkStart w:id="42831" w:name="_Toc531004793"/>
        <w:bookmarkStart w:id="42832" w:name="_Toc531006710"/>
        <w:bookmarkStart w:id="42833" w:name="_Toc531572703"/>
        <w:bookmarkStart w:id="42834" w:name="_Toc531576551"/>
        <w:bookmarkStart w:id="42835" w:name="_Toc531580292"/>
        <w:bookmarkStart w:id="42836" w:name="_Toc531584030"/>
        <w:bookmarkEnd w:id="42831"/>
        <w:bookmarkEnd w:id="42832"/>
        <w:bookmarkEnd w:id="42833"/>
        <w:bookmarkEnd w:id="42834"/>
        <w:bookmarkEnd w:id="42835"/>
        <w:bookmarkEnd w:id="42836"/>
      </w:del>
    </w:p>
    <w:p w14:paraId="780455C0" w14:textId="3F2C709B" w:rsidR="00EC45DD" w:rsidRPr="000245EB" w:rsidDel="004A3D10" w:rsidRDefault="00EC45DD">
      <w:pPr>
        <w:pStyle w:val="Caption"/>
        <w:spacing w:line="276" w:lineRule="auto"/>
        <w:rPr>
          <w:del w:id="42837" w:author="Tran Huan" w:date="2018-11-25T23:20:00Z"/>
          <w:szCs w:val="26"/>
          <w:rPrChange w:id="42838" w:author="Tran Huan" w:date="2018-11-25T16:08:00Z">
            <w:rPr>
              <w:del w:id="42839" w:author="Tran Huan" w:date="2018-11-25T23:20:00Z"/>
              <w:lang w:val="en-US"/>
            </w:rPr>
          </w:rPrChange>
        </w:rPr>
      </w:pPr>
      <w:del w:id="42840" w:author="Tran Huan" w:date="2018-11-25T23:20:00Z">
        <w:r w:rsidRPr="00C243D6" w:rsidDel="004A3D10">
          <w:rPr>
            <w:szCs w:val="26"/>
            <w:rPrChange w:id="42841" w:author="Tran Huan" w:date="2018-12-03T03:10:00Z">
              <w:rPr>
                <w:szCs w:val="26"/>
              </w:rPr>
            </w:rPrChange>
          </w:rPr>
          <w:delText xml:space="preserve">Hình </w:delText>
        </w:r>
      </w:del>
      <w:ins w:id="42842" w:author="phuong vu" w:date="2018-11-22T18:14:00Z">
        <w:del w:id="42843" w:author="Tran Huan" w:date="2018-11-25T23:20:00Z">
          <w:r w:rsidR="00627671" w:rsidDel="004A3D10">
            <w:fldChar w:fldCharType="begin"/>
          </w:r>
          <w:r w:rsidR="00627671" w:rsidRPr="00C243D6" w:rsidDel="004A3D10">
            <w:rPr>
              <w:szCs w:val="26"/>
              <w:rPrChange w:id="42844" w:author="Tran Huan" w:date="2018-12-03T03:10:00Z">
                <w:rPr>
                  <w:szCs w:val="26"/>
                </w:rPr>
              </w:rPrChange>
            </w:rPr>
            <w:delInstrText xml:space="preserve"> STYLEREF 1 \s </w:delInstrText>
          </w:r>
        </w:del>
      </w:ins>
      <w:del w:id="42845" w:author="Tran Huan" w:date="2018-11-25T23:20:00Z">
        <w:r w:rsidR="00627671" w:rsidDel="004A3D10">
          <w:fldChar w:fldCharType="separate"/>
        </w:r>
        <w:r w:rsidR="00627671" w:rsidRPr="00C243D6" w:rsidDel="004A3D10">
          <w:rPr>
            <w:noProof/>
            <w:szCs w:val="26"/>
            <w:rPrChange w:id="42846" w:author="Tran Huan" w:date="2018-12-03T03:10:00Z">
              <w:rPr>
                <w:noProof/>
                <w:szCs w:val="26"/>
              </w:rPr>
            </w:rPrChange>
          </w:rPr>
          <w:delText>3</w:delText>
        </w:r>
      </w:del>
      <w:ins w:id="42847" w:author="phuong vu" w:date="2018-11-22T18:14:00Z">
        <w:del w:id="42848" w:author="Tran Huan" w:date="2018-11-25T23:20:00Z">
          <w:r w:rsidR="00627671" w:rsidDel="004A3D10">
            <w:fldChar w:fldCharType="end"/>
          </w:r>
          <w:r w:rsidR="00627671" w:rsidRPr="00C243D6" w:rsidDel="004A3D10">
            <w:rPr>
              <w:szCs w:val="26"/>
              <w:rPrChange w:id="42849" w:author="Tran Huan" w:date="2018-12-03T03:10:00Z">
                <w:rPr>
                  <w:szCs w:val="26"/>
                </w:rPr>
              </w:rPrChange>
            </w:rPr>
            <w:delText>.</w:delText>
          </w:r>
          <w:r w:rsidR="00627671" w:rsidDel="004A3D10">
            <w:fldChar w:fldCharType="begin"/>
          </w:r>
          <w:r w:rsidR="00627671" w:rsidRPr="00C243D6" w:rsidDel="004A3D10">
            <w:rPr>
              <w:szCs w:val="26"/>
              <w:rPrChange w:id="42850" w:author="Tran Huan" w:date="2018-12-03T03:10:00Z">
                <w:rPr>
                  <w:szCs w:val="26"/>
                </w:rPr>
              </w:rPrChange>
            </w:rPr>
            <w:delInstrText xml:space="preserve"> SEQ Hình \* ARABIC \s 1 </w:delInstrText>
          </w:r>
        </w:del>
      </w:ins>
      <w:del w:id="42851" w:author="Tran Huan" w:date="2018-11-25T23:20:00Z">
        <w:r w:rsidR="00627671" w:rsidDel="004A3D10">
          <w:fldChar w:fldCharType="separate"/>
        </w:r>
      </w:del>
      <w:ins w:id="42852" w:author="phuong vu" w:date="2018-11-22T18:14:00Z">
        <w:del w:id="42853" w:author="Tran Huan" w:date="2018-11-25T23:20:00Z">
          <w:r w:rsidR="00627671" w:rsidRPr="00C243D6" w:rsidDel="004A3D10">
            <w:rPr>
              <w:noProof/>
              <w:szCs w:val="26"/>
              <w:rPrChange w:id="42854" w:author="Tran Huan" w:date="2018-12-03T03:10:00Z">
                <w:rPr>
                  <w:noProof/>
                  <w:szCs w:val="26"/>
                </w:rPr>
              </w:rPrChange>
            </w:rPr>
            <w:delText>26</w:delText>
          </w:r>
          <w:r w:rsidR="00627671" w:rsidDel="004A3D10">
            <w:fldChar w:fldCharType="end"/>
          </w:r>
        </w:del>
      </w:ins>
      <w:del w:id="42855" w:author="Tran Huan" w:date="2018-11-25T23:20:00Z">
        <w:r w:rsidR="006C103E" w:rsidDel="004A3D10">
          <w:fldChar w:fldCharType="begin"/>
        </w:r>
        <w:r w:rsidR="006C103E" w:rsidRPr="00C243D6" w:rsidDel="004A3D10">
          <w:rPr>
            <w:szCs w:val="26"/>
            <w:rPrChange w:id="42856" w:author="Tran Huan" w:date="2018-12-03T03:10:00Z">
              <w:rPr>
                <w:szCs w:val="26"/>
              </w:rPr>
            </w:rPrChange>
          </w:rPr>
          <w:delInstrText xml:space="preserve"> STYLEREF 1 \s </w:delInstrText>
        </w:r>
        <w:r w:rsidR="006C103E" w:rsidDel="004A3D10">
          <w:fldChar w:fldCharType="separate"/>
        </w:r>
        <w:r w:rsidR="006C103E" w:rsidRPr="00C243D6" w:rsidDel="004A3D10">
          <w:rPr>
            <w:noProof/>
            <w:szCs w:val="26"/>
            <w:rPrChange w:id="42857" w:author="Tran Huan" w:date="2018-12-03T03:10:00Z">
              <w:rPr>
                <w:noProof/>
                <w:szCs w:val="26"/>
              </w:rPr>
            </w:rPrChange>
          </w:rPr>
          <w:delText>3</w:delText>
        </w:r>
        <w:r w:rsidR="006C103E" w:rsidDel="004A3D10">
          <w:fldChar w:fldCharType="end"/>
        </w:r>
        <w:r w:rsidR="006C103E" w:rsidRPr="00C243D6" w:rsidDel="004A3D10">
          <w:rPr>
            <w:szCs w:val="26"/>
            <w:rPrChange w:id="42858" w:author="Tran Huan" w:date="2018-12-03T03:10:00Z">
              <w:rPr>
                <w:szCs w:val="26"/>
              </w:rPr>
            </w:rPrChange>
          </w:rPr>
          <w:delText>.</w:delText>
        </w:r>
        <w:r w:rsidR="006C103E" w:rsidDel="004A3D10">
          <w:fldChar w:fldCharType="begin"/>
        </w:r>
        <w:r w:rsidR="006C103E" w:rsidRPr="00C243D6" w:rsidDel="004A3D10">
          <w:rPr>
            <w:szCs w:val="26"/>
            <w:rPrChange w:id="42859" w:author="Tran Huan" w:date="2018-12-03T03:10:00Z">
              <w:rPr>
                <w:szCs w:val="26"/>
              </w:rPr>
            </w:rPrChange>
          </w:rPr>
          <w:delInstrText xml:space="preserve"> SEQ Hình \* ARABIC \s 1 </w:delInstrText>
        </w:r>
        <w:r w:rsidR="006C103E" w:rsidDel="004A3D10">
          <w:fldChar w:fldCharType="separate"/>
        </w:r>
        <w:r w:rsidR="006C103E" w:rsidRPr="00C243D6" w:rsidDel="004A3D10">
          <w:rPr>
            <w:noProof/>
            <w:szCs w:val="26"/>
            <w:rPrChange w:id="42860" w:author="Tran Huan" w:date="2018-12-03T03:10:00Z">
              <w:rPr>
                <w:noProof/>
                <w:szCs w:val="26"/>
              </w:rPr>
            </w:rPrChange>
          </w:rPr>
          <w:delText>18</w:delText>
        </w:r>
        <w:r w:rsidR="006C103E" w:rsidDel="004A3D10">
          <w:fldChar w:fldCharType="end"/>
        </w:r>
        <w:r w:rsidRPr="000245EB" w:rsidDel="004A3D10">
          <w:rPr>
            <w:szCs w:val="26"/>
            <w:rPrChange w:id="42861" w:author="Tran Huan" w:date="2018-11-25T16:08:00Z">
              <w:rPr>
                <w:lang w:val="en-US"/>
              </w:rPr>
            </w:rPrChange>
          </w:rPr>
          <w:delText xml:space="preserve"> Giao diện tìm kiếm đơn hàng</w:delText>
        </w:r>
        <w:r w:rsidR="00523613" w:rsidRPr="000245EB" w:rsidDel="004A3D10">
          <w:rPr>
            <w:szCs w:val="26"/>
            <w:rPrChange w:id="42862" w:author="Tran Huan" w:date="2018-11-25T16:08:00Z">
              <w:rPr>
                <w:lang w:val="en-US"/>
              </w:rPr>
            </w:rPrChange>
          </w:rPr>
          <w:delText xml:space="preserve"> khi có kêt quả</w:delText>
        </w:r>
        <w:bookmarkStart w:id="42863" w:name="_Toc531004794"/>
        <w:bookmarkStart w:id="42864" w:name="_Toc531006711"/>
        <w:bookmarkStart w:id="42865" w:name="_Toc531572704"/>
        <w:bookmarkStart w:id="42866" w:name="_Toc531576552"/>
        <w:bookmarkStart w:id="42867" w:name="_Toc531580293"/>
        <w:bookmarkStart w:id="42868" w:name="_Toc531584031"/>
        <w:bookmarkEnd w:id="42863"/>
        <w:bookmarkEnd w:id="42864"/>
        <w:bookmarkEnd w:id="42865"/>
        <w:bookmarkEnd w:id="42866"/>
        <w:bookmarkEnd w:id="42867"/>
        <w:bookmarkEnd w:id="42868"/>
      </w:del>
    </w:p>
    <w:p w14:paraId="3B7F4ACE" w14:textId="4BA1B4B5" w:rsidR="00E4365A" w:rsidRPr="00C243D6" w:rsidDel="004A3D10" w:rsidRDefault="00E4365A">
      <w:pPr>
        <w:keepNext/>
        <w:spacing w:line="276" w:lineRule="auto"/>
        <w:rPr>
          <w:del w:id="42869" w:author="Tran Huan" w:date="2018-11-25T23:20:00Z"/>
          <w:rPrChange w:id="42870" w:author="Tran Huan" w:date="2018-12-03T03:10:00Z">
            <w:rPr>
              <w:del w:id="42871" w:author="Tran Huan" w:date="2018-11-25T23:20:00Z"/>
            </w:rPr>
          </w:rPrChange>
        </w:rPr>
        <w:pPrChange w:id="42872" w:author="phuong vu" w:date="2018-11-23T13:48:00Z">
          <w:pPr>
            <w:keepNext/>
          </w:pPr>
        </w:pPrChange>
      </w:pPr>
      <w:del w:id="42873" w:author="Tran Huan" w:date="2018-11-25T23:20:00Z">
        <w:r w:rsidDel="004A3D10">
          <w:rPr>
            <w:noProof/>
            <w:lang w:val="en-US"/>
          </w:rPr>
          <w:drawing>
            <wp:inline distT="0" distB="0" distL="0" distR="0" wp14:anchorId="2F743D6A" wp14:editId="3BF113C9">
              <wp:extent cx="5579745" cy="31153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9745" cy="3115310"/>
                      </a:xfrm>
                      <a:prstGeom prst="rect">
                        <a:avLst/>
                      </a:prstGeom>
                    </pic:spPr>
                  </pic:pic>
                </a:graphicData>
              </a:graphic>
            </wp:inline>
          </w:drawing>
        </w:r>
        <w:bookmarkStart w:id="42874" w:name="_Toc531004795"/>
        <w:bookmarkStart w:id="42875" w:name="_Toc531006712"/>
        <w:bookmarkStart w:id="42876" w:name="_Toc531572705"/>
        <w:bookmarkStart w:id="42877" w:name="_Toc531576553"/>
        <w:bookmarkStart w:id="42878" w:name="_Toc531580294"/>
        <w:bookmarkStart w:id="42879" w:name="_Toc531584032"/>
        <w:bookmarkEnd w:id="42874"/>
        <w:bookmarkEnd w:id="42875"/>
        <w:bookmarkEnd w:id="42876"/>
        <w:bookmarkEnd w:id="42877"/>
        <w:bookmarkEnd w:id="42878"/>
        <w:bookmarkEnd w:id="42879"/>
      </w:del>
    </w:p>
    <w:p w14:paraId="7FFBDCFD" w14:textId="7690A87A" w:rsidR="00E4365A" w:rsidRPr="000245EB" w:rsidDel="004A3D10" w:rsidRDefault="00E4365A">
      <w:pPr>
        <w:pStyle w:val="Caption"/>
        <w:spacing w:line="276" w:lineRule="auto"/>
        <w:rPr>
          <w:del w:id="42880" w:author="Tran Huan" w:date="2018-11-25T23:20:00Z"/>
          <w:szCs w:val="26"/>
          <w:rPrChange w:id="42881" w:author="Tran Huan" w:date="2018-11-25T16:08:00Z">
            <w:rPr>
              <w:del w:id="42882" w:author="Tran Huan" w:date="2018-11-25T23:20:00Z"/>
              <w:lang w:val="en-US"/>
            </w:rPr>
          </w:rPrChange>
        </w:rPr>
      </w:pPr>
      <w:del w:id="42883" w:author="Tran Huan" w:date="2018-11-25T23:20:00Z">
        <w:r w:rsidRPr="00C243D6" w:rsidDel="004A3D10">
          <w:rPr>
            <w:szCs w:val="26"/>
            <w:rPrChange w:id="42884" w:author="Tran Huan" w:date="2018-12-03T03:10:00Z">
              <w:rPr>
                <w:szCs w:val="26"/>
              </w:rPr>
            </w:rPrChange>
          </w:rPr>
          <w:delText xml:space="preserve">Hình </w:delText>
        </w:r>
      </w:del>
      <w:ins w:id="42885" w:author="phuong vu" w:date="2018-11-22T18:14:00Z">
        <w:del w:id="42886" w:author="Tran Huan" w:date="2018-11-25T23:20:00Z">
          <w:r w:rsidR="00627671" w:rsidDel="004A3D10">
            <w:fldChar w:fldCharType="begin"/>
          </w:r>
          <w:r w:rsidR="00627671" w:rsidRPr="00C243D6" w:rsidDel="004A3D10">
            <w:rPr>
              <w:szCs w:val="26"/>
              <w:rPrChange w:id="42887" w:author="Tran Huan" w:date="2018-12-03T03:10:00Z">
                <w:rPr>
                  <w:szCs w:val="26"/>
                </w:rPr>
              </w:rPrChange>
            </w:rPr>
            <w:delInstrText xml:space="preserve"> STYLEREF 1 \s </w:delInstrText>
          </w:r>
        </w:del>
      </w:ins>
      <w:del w:id="42888" w:author="Tran Huan" w:date="2018-11-25T23:20:00Z">
        <w:r w:rsidR="00627671" w:rsidDel="004A3D10">
          <w:fldChar w:fldCharType="separate"/>
        </w:r>
        <w:r w:rsidR="00627671" w:rsidRPr="00C243D6" w:rsidDel="004A3D10">
          <w:rPr>
            <w:noProof/>
            <w:szCs w:val="26"/>
            <w:rPrChange w:id="42889" w:author="Tran Huan" w:date="2018-12-03T03:10:00Z">
              <w:rPr>
                <w:noProof/>
                <w:szCs w:val="26"/>
              </w:rPr>
            </w:rPrChange>
          </w:rPr>
          <w:delText>3</w:delText>
        </w:r>
      </w:del>
      <w:ins w:id="42890" w:author="phuong vu" w:date="2018-11-22T18:14:00Z">
        <w:del w:id="42891" w:author="Tran Huan" w:date="2018-11-25T23:20:00Z">
          <w:r w:rsidR="00627671" w:rsidDel="004A3D10">
            <w:fldChar w:fldCharType="end"/>
          </w:r>
          <w:r w:rsidR="00627671" w:rsidRPr="00C243D6" w:rsidDel="004A3D10">
            <w:rPr>
              <w:szCs w:val="26"/>
              <w:rPrChange w:id="42892" w:author="Tran Huan" w:date="2018-12-03T03:10:00Z">
                <w:rPr>
                  <w:szCs w:val="26"/>
                </w:rPr>
              </w:rPrChange>
            </w:rPr>
            <w:delText>.</w:delText>
          </w:r>
          <w:r w:rsidR="00627671" w:rsidDel="004A3D10">
            <w:fldChar w:fldCharType="begin"/>
          </w:r>
          <w:r w:rsidR="00627671" w:rsidRPr="00C243D6" w:rsidDel="004A3D10">
            <w:rPr>
              <w:szCs w:val="26"/>
              <w:rPrChange w:id="42893" w:author="Tran Huan" w:date="2018-12-03T03:10:00Z">
                <w:rPr>
                  <w:szCs w:val="26"/>
                </w:rPr>
              </w:rPrChange>
            </w:rPr>
            <w:delInstrText xml:space="preserve"> SEQ Hình \* ARABIC \s 1 </w:delInstrText>
          </w:r>
        </w:del>
      </w:ins>
      <w:del w:id="42894" w:author="Tran Huan" w:date="2018-11-25T23:20:00Z">
        <w:r w:rsidR="00627671" w:rsidDel="004A3D10">
          <w:fldChar w:fldCharType="separate"/>
        </w:r>
      </w:del>
      <w:ins w:id="42895" w:author="phuong vu" w:date="2018-11-22T18:14:00Z">
        <w:del w:id="42896" w:author="Tran Huan" w:date="2018-11-25T23:20:00Z">
          <w:r w:rsidR="00627671" w:rsidRPr="00C243D6" w:rsidDel="004A3D10">
            <w:rPr>
              <w:noProof/>
              <w:szCs w:val="26"/>
              <w:rPrChange w:id="42897" w:author="Tran Huan" w:date="2018-12-03T03:10:00Z">
                <w:rPr>
                  <w:noProof/>
                  <w:szCs w:val="26"/>
                </w:rPr>
              </w:rPrChange>
            </w:rPr>
            <w:delText>27</w:delText>
          </w:r>
          <w:r w:rsidR="00627671" w:rsidDel="004A3D10">
            <w:fldChar w:fldCharType="end"/>
          </w:r>
        </w:del>
      </w:ins>
      <w:del w:id="42898" w:author="Tran Huan" w:date="2018-11-25T23:20:00Z">
        <w:r w:rsidR="006C103E" w:rsidDel="004A3D10">
          <w:fldChar w:fldCharType="begin"/>
        </w:r>
        <w:r w:rsidR="006C103E" w:rsidRPr="00C243D6" w:rsidDel="004A3D10">
          <w:rPr>
            <w:szCs w:val="26"/>
            <w:rPrChange w:id="42899" w:author="Tran Huan" w:date="2018-12-03T03:10:00Z">
              <w:rPr>
                <w:szCs w:val="26"/>
              </w:rPr>
            </w:rPrChange>
          </w:rPr>
          <w:delInstrText xml:space="preserve"> STYLEREF 1 \s </w:delInstrText>
        </w:r>
        <w:r w:rsidR="006C103E" w:rsidDel="004A3D10">
          <w:fldChar w:fldCharType="separate"/>
        </w:r>
        <w:r w:rsidR="006C103E" w:rsidRPr="00C243D6" w:rsidDel="004A3D10">
          <w:rPr>
            <w:noProof/>
            <w:szCs w:val="26"/>
            <w:rPrChange w:id="42900" w:author="Tran Huan" w:date="2018-12-03T03:10:00Z">
              <w:rPr>
                <w:noProof/>
                <w:szCs w:val="26"/>
              </w:rPr>
            </w:rPrChange>
          </w:rPr>
          <w:delText>3</w:delText>
        </w:r>
        <w:r w:rsidR="006C103E" w:rsidDel="004A3D10">
          <w:fldChar w:fldCharType="end"/>
        </w:r>
        <w:r w:rsidR="006C103E" w:rsidRPr="00C243D6" w:rsidDel="004A3D10">
          <w:rPr>
            <w:szCs w:val="26"/>
            <w:rPrChange w:id="42901" w:author="Tran Huan" w:date="2018-12-03T03:10:00Z">
              <w:rPr>
                <w:szCs w:val="26"/>
              </w:rPr>
            </w:rPrChange>
          </w:rPr>
          <w:delText>.</w:delText>
        </w:r>
        <w:r w:rsidR="006C103E" w:rsidDel="004A3D10">
          <w:fldChar w:fldCharType="begin"/>
        </w:r>
        <w:r w:rsidR="006C103E" w:rsidRPr="00C243D6" w:rsidDel="004A3D10">
          <w:rPr>
            <w:szCs w:val="26"/>
            <w:rPrChange w:id="42902" w:author="Tran Huan" w:date="2018-12-03T03:10:00Z">
              <w:rPr>
                <w:szCs w:val="26"/>
              </w:rPr>
            </w:rPrChange>
          </w:rPr>
          <w:delInstrText xml:space="preserve"> SEQ Hình \* ARABIC \s 1 </w:delInstrText>
        </w:r>
        <w:r w:rsidR="006C103E" w:rsidDel="004A3D10">
          <w:fldChar w:fldCharType="separate"/>
        </w:r>
        <w:r w:rsidR="006C103E" w:rsidRPr="00C243D6" w:rsidDel="004A3D10">
          <w:rPr>
            <w:noProof/>
            <w:szCs w:val="26"/>
            <w:rPrChange w:id="42903" w:author="Tran Huan" w:date="2018-12-03T03:10:00Z">
              <w:rPr>
                <w:noProof/>
                <w:szCs w:val="26"/>
              </w:rPr>
            </w:rPrChange>
          </w:rPr>
          <w:delText>19</w:delText>
        </w:r>
        <w:r w:rsidR="006C103E" w:rsidDel="004A3D10">
          <w:fldChar w:fldCharType="end"/>
        </w:r>
        <w:r w:rsidRPr="000245EB" w:rsidDel="004A3D10">
          <w:rPr>
            <w:szCs w:val="26"/>
            <w:rPrChange w:id="42904" w:author="Tran Huan" w:date="2018-11-25T16:08:00Z">
              <w:rPr>
                <w:lang w:val="en-US"/>
              </w:rPr>
            </w:rPrChange>
          </w:rPr>
          <w:delText xml:space="preserve"> Giao diện tìm kiếm khi QR Code được bật</w:delText>
        </w:r>
        <w:bookmarkStart w:id="42905" w:name="_Toc531004796"/>
        <w:bookmarkStart w:id="42906" w:name="_Toc531006713"/>
        <w:bookmarkStart w:id="42907" w:name="_Toc531572706"/>
        <w:bookmarkStart w:id="42908" w:name="_Toc531576554"/>
        <w:bookmarkStart w:id="42909" w:name="_Toc531580295"/>
        <w:bookmarkStart w:id="42910" w:name="_Toc531584033"/>
        <w:bookmarkEnd w:id="42905"/>
        <w:bookmarkEnd w:id="42906"/>
        <w:bookmarkEnd w:id="42907"/>
        <w:bookmarkEnd w:id="42908"/>
        <w:bookmarkEnd w:id="42909"/>
        <w:bookmarkEnd w:id="42910"/>
      </w:del>
    </w:p>
    <w:p w14:paraId="7BFE403F" w14:textId="009A6BDB" w:rsidR="00EC45DD" w:rsidRPr="00D651A1" w:rsidDel="004A3D10" w:rsidRDefault="00EC45DD">
      <w:pPr>
        <w:pStyle w:val="Heading5"/>
        <w:spacing w:line="276" w:lineRule="auto"/>
        <w:rPr>
          <w:del w:id="42911" w:author="Tran Huan" w:date="2018-11-25T23:20:00Z"/>
          <w:rPrChange w:id="42912" w:author="Tran Huan" w:date="2018-11-26T00:30:00Z">
            <w:rPr>
              <w:del w:id="42913" w:author="Tran Huan" w:date="2018-11-25T23:20:00Z"/>
              <w:lang w:val="en-US"/>
            </w:rPr>
          </w:rPrChange>
        </w:rPr>
        <w:pPrChange w:id="42914" w:author="phuong vu" w:date="2018-11-23T13:48:00Z">
          <w:pPr>
            <w:pStyle w:val="Heading5"/>
          </w:pPr>
        </w:pPrChange>
      </w:pPr>
      <w:del w:id="42915" w:author="Tran Huan" w:date="2018-11-25T23:20:00Z">
        <w:r w:rsidRPr="00D651A1" w:rsidDel="004A3D10">
          <w:rPr>
            <w:rPrChange w:id="42916" w:author="Tran Huan" w:date="2018-11-26T00:30:00Z">
              <w:rPr>
                <w:lang w:val="en-US"/>
              </w:rPr>
            </w:rPrChange>
          </w:rPr>
          <w:delText>Các thành phần giao diện</w:delText>
        </w:r>
        <w:bookmarkStart w:id="42917" w:name="_Toc531004797"/>
        <w:bookmarkStart w:id="42918" w:name="_Toc531006714"/>
        <w:bookmarkStart w:id="42919" w:name="_Toc531572707"/>
        <w:bookmarkStart w:id="42920" w:name="_Toc531576555"/>
        <w:bookmarkStart w:id="42921" w:name="_Toc531580296"/>
        <w:bookmarkStart w:id="42922" w:name="_Toc531584034"/>
        <w:bookmarkEnd w:id="42917"/>
        <w:bookmarkEnd w:id="42918"/>
        <w:bookmarkEnd w:id="42919"/>
        <w:bookmarkEnd w:id="42920"/>
        <w:bookmarkEnd w:id="42921"/>
        <w:bookmarkEnd w:id="42922"/>
      </w:del>
    </w:p>
    <w:tbl>
      <w:tblPr>
        <w:tblStyle w:val="TableGrid"/>
        <w:tblW w:w="0" w:type="auto"/>
        <w:tblLook w:val="04A0" w:firstRow="1" w:lastRow="0" w:firstColumn="1" w:lastColumn="0" w:noHBand="0" w:noVBand="1"/>
      </w:tblPr>
      <w:tblGrid>
        <w:gridCol w:w="805"/>
        <w:gridCol w:w="1980"/>
        <w:gridCol w:w="2970"/>
        <w:gridCol w:w="1266"/>
        <w:gridCol w:w="1756"/>
      </w:tblGrid>
      <w:tr w:rsidR="00A604BA" w:rsidRPr="00C243D6" w:rsidDel="004A3D10" w14:paraId="4842BF5B" w14:textId="5B01779F" w:rsidTr="00E4365A">
        <w:trPr>
          <w:del w:id="42923" w:author="Tran Huan" w:date="2018-11-25T23:20:00Z"/>
        </w:trPr>
        <w:tc>
          <w:tcPr>
            <w:tcW w:w="805" w:type="dxa"/>
            <w:vAlign w:val="center"/>
          </w:tcPr>
          <w:p w14:paraId="71E5988C" w14:textId="3F285A25" w:rsidR="00A604BA" w:rsidRPr="00D651A1" w:rsidDel="004A3D10" w:rsidRDefault="00A604BA">
            <w:pPr>
              <w:spacing w:line="276" w:lineRule="auto"/>
              <w:jc w:val="center"/>
              <w:rPr>
                <w:del w:id="42924" w:author="Tran Huan" w:date="2018-11-25T23:20:00Z"/>
                <w:b/>
                <w:rPrChange w:id="42925" w:author="Tran Huan" w:date="2018-11-26T00:30:00Z">
                  <w:rPr>
                    <w:del w:id="42926" w:author="Tran Huan" w:date="2018-11-25T23:20:00Z"/>
                    <w:b/>
                    <w:lang w:val="en-US"/>
                  </w:rPr>
                </w:rPrChange>
              </w:rPr>
              <w:pPrChange w:id="42927" w:author="phuong vu" w:date="2018-11-23T13:48:00Z">
                <w:pPr>
                  <w:spacing w:line="360" w:lineRule="auto"/>
                  <w:jc w:val="center"/>
                </w:pPr>
              </w:pPrChange>
            </w:pPr>
            <w:del w:id="42928" w:author="Tran Huan" w:date="2018-11-25T23:20:00Z">
              <w:r w:rsidRPr="00D651A1" w:rsidDel="004A3D10">
                <w:rPr>
                  <w:b/>
                  <w:rPrChange w:id="42929" w:author="Tran Huan" w:date="2018-11-26T00:30:00Z">
                    <w:rPr>
                      <w:b/>
                      <w:lang w:val="en-US"/>
                    </w:rPr>
                  </w:rPrChange>
                </w:rPr>
                <w:delText>STT</w:delText>
              </w:r>
              <w:bookmarkStart w:id="42930" w:name="_Toc531004798"/>
              <w:bookmarkStart w:id="42931" w:name="_Toc531006715"/>
              <w:bookmarkStart w:id="42932" w:name="_Toc531572708"/>
              <w:bookmarkStart w:id="42933" w:name="_Toc531576556"/>
              <w:bookmarkStart w:id="42934" w:name="_Toc531580297"/>
              <w:bookmarkStart w:id="42935" w:name="_Toc531584035"/>
              <w:bookmarkEnd w:id="42930"/>
              <w:bookmarkEnd w:id="42931"/>
              <w:bookmarkEnd w:id="42932"/>
              <w:bookmarkEnd w:id="42933"/>
              <w:bookmarkEnd w:id="42934"/>
              <w:bookmarkEnd w:id="42935"/>
            </w:del>
          </w:p>
        </w:tc>
        <w:tc>
          <w:tcPr>
            <w:tcW w:w="1980" w:type="dxa"/>
            <w:vAlign w:val="center"/>
          </w:tcPr>
          <w:p w14:paraId="101A24C1" w14:textId="05A7FBFC" w:rsidR="00A604BA" w:rsidRPr="00D651A1" w:rsidDel="004A3D10" w:rsidRDefault="00A604BA">
            <w:pPr>
              <w:spacing w:line="276" w:lineRule="auto"/>
              <w:jc w:val="center"/>
              <w:rPr>
                <w:del w:id="42936" w:author="Tran Huan" w:date="2018-11-25T23:20:00Z"/>
                <w:b/>
                <w:rPrChange w:id="42937" w:author="Tran Huan" w:date="2018-11-26T00:30:00Z">
                  <w:rPr>
                    <w:del w:id="42938" w:author="Tran Huan" w:date="2018-11-25T23:20:00Z"/>
                    <w:b/>
                    <w:lang w:val="en-US"/>
                  </w:rPr>
                </w:rPrChange>
              </w:rPr>
              <w:pPrChange w:id="42939" w:author="phuong vu" w:date="2018-11-23T13:48:00Z">
                <w:pPr>
                  <w:spacing w:line="360" w:lineRule="auto"/>
                  <w:jc w:val="center"/>
                </w:pPr>
              </w:pPrChange>
            </w:pPr>
            <w:del w:id="42940" w:author="Tran Huan" w:date="2018-11-25T23:20:00Z">
              <w:r w:rsidRPr="00D651A1" w:rsidDel="004A3D10">
                <w:rPr>
                  <w:b/>
                  <w:rPrChange w:id="42941" w:author="Tran Huan" w:date="2018-11-26T00:30:00Z">
                    <w:rPr>
                      <w:b/>
                      <w:lang w:val="en-US"/>
                    </w:rPr>
                  </w:rPrChange>
                </w:rPr>
                <w:delText>Loại điều khiển</w:delText>
              </w:r>
              <w:bookmarkStart w:id="42942" w:name="_Toc531004799"/>
              <w:bookmarkStart w:id="42943" w:name="_Toc531006716"/>
              <w:bookmarkStart w:id="42944" w:name="_Toc531572709"/>
              <w:bookmarkStart w:id="42945" w:name="_Toc531576557"/>
              <w:bookmarkStart w:id="42946" w:name="_Toc531580298"/>
              <w:bookmarkStart w:id="42947" w:name="_Toc531584036"/>
              <w:bookmarkEnd w:id="42942"/>
              <w:bookmarkEnd w:id="42943"/>
              <w:bookmarkEnd w:id="42944"/>
              <w:bookmarkEnd w:id="42945"/>
              <w:bookmarkEnd w:id="42946"/>
              <w:bookmarkEnd w:id="42947"/>
            </w:del>
          </w:p>
        </w:tc>
        <w:tc>
          <w:tcPr>
            <w:tcW w:w="2970" w:type="dxa"/>
            <w:vAlign w:val="center"/>
          </w:tcPr>
          <w:p w14:paraId="5600B72F" w14:textId="30BBD340" w:rsidR="00A604BA" w:rsidRPr="00D651A1" w:rsidDel="004A3D10" w:rsidRDefault="00A604BA">
            <w:pPr>
              <w:spacing w:line="276" w:lineRule="auto"/>
              <w:jc w:val="center"/>
              <w:rPr>
                <w:del w:id="42948" w:author="Tran Huan" w:date="2018-11-25T23:20:00Z"/>
                <w:b/>
                <w:rPrChange w:id="42949" w:author="Tran Huan" w:date="2018-11-26T00:30:00Z">
                  <w:rPr>
                    <w:del w:id="42950" w:author="Tran Huan" w:date="2018-11-25T23:20:00Z"/>
                    <w:b/>
                    <w:lang w:val="en-US"/>
                  </w:rPr>
                </w:rPrChange>
              </w:rPr>
              <w:pPrChange w:id="42951" w:author="phuong vu" w:date="2018-11-23T13:48:00Z">
                <w:pPr>
                  <w:spacing w:line="360" w:lineRule="auto"/>
                  <w:jc w:val="center"/>
                </w:pPr>
              </w:pPrChange>
            </w:pPr>
            <w:del w:id="42952" w:author="Tran Huan" w:date="2018-11-25T23:20:00Z">
              <w:r w:rsidRPr="00D651A1" w:rsidDel="004A3D10">
                <w:rPr>
                  <w:b/>
                  <w:rPrChange w:id="42953" w:author="Tran Huan" w:date="2018-11-26T00:30:00Z">
                    <w:rPr>
                      <w:b/>
                      <w:lang w:val="en-US"/>
                    </w:rPr>
                  </w:rPrChange>
                </w:rPr>
                <w:delText>Nội dung thực hiện</w:delText>
              </w:r>
              <w:bookmarkStart w:id="42954" w:name="_Toc531004800"/>
              <w:bookmarkStart w:id="42955" w:name="_Toc531006717"/>
              <w:bookmarkStart w:id="42956" w:name="_Toc531572710"/>
              <w:bookmarkStart w:id="42957" w:name="_Toc531576558"/>
              <w:bookmarkStart w:id="42958" w:name="_Toc531580299"/>
              <w:bookmarkStart w:id="42959" w:name="_Toc531584037"/>
              <w:bookmarkEnd w:id="42954"/>
              <w:bookmarkEnd w:id="42955"/>
              <w:bookmarkEnd w:id="42956"/>
              <w:bookmarkEnd w:id="42957"/>
              <w:bookmarkEnd w:id="42958"/>
              <w:bookmarkEnd w:id="42959"/>
            </w:del>
          </w:p>
        </w:tc>
        <w:tc>
          <w:tcPr>
            <w:tcW w:w="1266" w:type="dxa"/>
            <w:vAlign w:val="center"/>
          </w:tcPr>
          <w:p w14:paraId="74807351" w14:textId="7C412DBD" w:rsidR="00A604BA" w:rsidRPr="00D651A1" w:rsidDel="004A3D10" w:rsidRDefault="00A604BA">
            <w:pPr>
              <w:spacing w:line="276" w:lineRule="auto"/>
              <w:jc w:val="center"/>
              <w:rPr>
                <w:del w:id="42960" w:author="Tran Huan" w:date="2018-11-25T23:20:00Z"/>
                <w:b/>
                <w:rPrChange w:id="42961" w:author="Tran Huan" w:date="2018-11-26T00:30:00Z">
                  <w:rPr>
                    <w:del w:id="42962" w:author="Tran Huan" w:date="2018-11-25T23:20:00Z"/>
                    <w:b/>
                    <w:lang w:val="en-US"/>
                  </w:rPr>
                </w:rPrChange>
              </w:rPr>
              <w:pPrChange w:id="42963" w:author="phuong vu" w:date="2018-11-23T13:48:00Z">
                <w:pPr>
                  <w:spacing w:line="360" w:lineRule="auto"/>
                  <w:jc w:val="center"/>
                </w:pPr>
              </w:pPrChange>
            </w:pPr>
            <w:del w:id="42964" w:author="Tran Huan" w:date="2018-11-25T23:20:00Z">
              <w:r w:rsidRPr="00D651A1" w:rsidDel="004A3D10">
                <w:rPr>
                  <w:b/>
                  <w:rPrChange w:id="42965" w:author="Tran Huan" w:date="2018-11-26T00:30:00Z">
                    <w:rPr>
                      <w:b/>
                      <w:lang w:val="en-US"/>
                    </w:rPr>
                  </w:rPrChange>
                </w:rPr>
                <w:delText>Giá trị mặc định</w:delText>
              </w:r>
              <w:bookmarkStart w:id="42966" w:name="_Toc531004801"/>
              <w:bookmarkStart w:id="42967" w:name="_Toc531006718"/>
              <w:bookmarkStart w:id="42968" w:name="_Toc531572711"/>
              <w:bookmarkStart w:id="42969" w:name="_Toc531576559"/>
              <w:bookmarkStart w:id="42970" w:name="_Toc531580300"/>
              <w:bookmarkStart w:id="42971" w:name="_Toc531584038"/>
              <w:bookmarkEnd w:id="42966"/>
              <w:bookmarkEnd w:id="42967"/>
              <w:bookmarkEnd w:id="42968"/>
              <w:bookmarkEnd w:id="42969"/>
              <w:bookmarkEnd w:id="42970"/>
              <w:bookmarkEnd w:id="42971"/>
            </w:del>
          </w:p>
        </w:tc>
        <w:tc>
          <w:tcPr>
            <w:tcW w:w="1756" w:type="dxa"/>
            <w:vAlign w:val="center"/>
          </w:tcPr>
          <w:p w14:paraId="7ED4E42E" w14:textId="6B84A6D7" w:rsidR="00A604BA" w:rsidRPr="00D651A1" w:rsidDel="004A3D10" w:rsidRDefault="00A604BA">
            <w:pPr>
              <w:spacing w:line="276" w:lineRule="auto"/>
              <w:jc w:val="center"/>
              <w:rPr>
                <w:del w:id="42972" w:author="Tran Huan" w:date="2018-11-25T23:20:00Z"/>
                <w:b/>
                <w:rPrChange w:id="42973" w:author="Tran Huan" w:date="2018-11-26T00:30:00Z">
                  <w:rPr>
                    <w:del w:id="42974" w:author="Tran Huan" w:date="2018-11-25T23:20:00Z"/>
                    <w:b/>
                    <w:lang w:val="en-US"/>
                  </w:rPr>
                </w:rPrChange>
              </w:rPr>
              <w:pPrChange w:id="42975" w:author="phuong vu" w:date="2018-11-23T13:48:00Z">
                <w:pPr>
                  <w:spacing w:line="360" w:lineRule="auto"/>
                  <w:jc w:val="center"/>
                </w:pPr>
              </w:pPrChange>
            </w:pPr>
            <w:del w:id="42976" w:author="Tran Huan" w:date="2018-11-25T23:20:00Z">
              <w:r w:rsidRPr="00D651A1" w:rsidDel="004A3D10">
                <w:rPr>
                  <w:b/>
                  <w:rPrChange w:id="42977" w:author="Tran Huan" w:date="2018-11-26T00:30:00Z">
                    <w:rPr>
                      <w:b/>
                      <w:lang w:val="en-US"/>
                    </w:rPr>
                  </w:rPrChange>
                </w:rPr>
                <w:delText>Lưu ý</w:delText>
              </w:r>
              <w:bookmarkStart w:id="42978" w:name="_Toc531004802"/>
              <w:bookmarkStart w:id="42979" w:name="_Toc531006719"/>
              <w:bookmarkStart w:id="42980" w:name="_Toc531572712"/>
              <w:bookmarkStart w:id="42981" w:name="_Toc531576560"/>
              <w:bookmarkStart w:id="42982" w:name="_Toc531580301"/>
              <w:bookmarkStart w:id="42983" w:name="_Toc531584039"/>
              <w:bookmarkEnd w:id="42978"/>
              <w:bookmarkEnd w:id="42979"/>
              <w:bookmarkEnd w:id="42980"/>
              <w:bookmarkEnd w:id="42981"/>
              <w:bookmarkEnd w:id="42982"/>
              <w:bookmarkEnd w:id="42983"/>
            </w:del>
          </w:p>
        </w:tc>
        <w:bookmarkStart w:id="42984" w:name="_Toc531004803"/>
        <w:bookmarkStart w:id="42985" w:name="_Toc531006720"/>
        <w:bookmarkStart w:id="42986" w:name="_Toc531572713"/>
        <w:bookmarkStart w:id="42987" w:name="_Toc531576561"/>
        <w:bookmarkStart w:id="42988" w:name="_Toc531580302"/>
        <w:bookmarkStart w:id="42989" w:name="_Toc531584040"/>
        <w:bookmarkEnd w:id="42984"/>
        <w:bookmarkEnd w:id="42985"/>
        <w:bookmarkEnd w:id="42986"/>
        <w:bookmarkEnd w:id="42987"/>
        <w:bookmarkEnd w:id="42988"/>
        <w:bookmarkEnd w:id="42989"/>
      </w:tr>
      <w:tr w:rsidR="00A604BA" w:rsidRPr="00C243D6" w:rsidDel="004A3D10" w14:paraId="6A65765D" w14:textId="7B340582" w:rsidTr="00E4365A">
        <w:trPr>
          <w:del w:id="42990" w:author="Tran Huan" w:date="2018-11-25T23:20:00Z"/>
        </w:trPr>
        <w:tc>
          <w:tcPr>
            <w:tcW w:w="805" w:type="dxa"/>
          </w:tcPr>
          <w:p w14:paraId="7FD26624" w14:textId="1D18954B" w:rsidR="00A604BA" w:rsidRPr="00D651A1" w:rsidDel="004A3D10" w:rsidRDefault="00EA673D">
            <w:pPr>
              <w:spacing w:line="276" w:lineRule="auto"/>
              <w:jc w:val="center"/>
              <w:rPr>
                <w:del w:id="42991" w:author="Tran Huan" w:date="2018-11-25T23:20:00Z"/>
                <w:rPrChange w:id="42992" w:author="Tran Huan" w:date="2018-11-26T00:30:00Z">
                  <w:rPr>
                    <w:del w:id="42993" w:author="Tran Huan" w:date="2018-11-25T23:20:00Z"/>
                    <w:lang w:val="en-US"/>
                  </w:rPr>
                </w:rPrChange>
              </w:rPr>
              <w:pPrChange w:id="42994" w:author="phuong vu" w:date="2018-11-23T13:48:00Z">
                <w:pPr>
                  <w:spacing w:line="360" w:lineRule="auto"/>
                  <w:jc w:val="center"/>
                </w:pPr>
              </w:pPrChange>
            </w:pPr>
            <w:ins w:id="42995" w:author="phuong vu" w:date="2018-11-23T09:50:00Z">
              <w:del w:id="42996" w:author="Tran Huan" w:date="2018-11-25T23:20:00Z">
                <w:r w:rsidRPr="00D651A1" w:rsidDel="004A3D10">
                  <w:rPr>
                    <w:rPrChange w:id="42997" w:author="Tran Huan" w:date="2018-11-26T00:30:00Z">
                      <w:rPr>
                        <w:lang w:val="en-US"/>
                      </w:rPr>
                    </w:rPrChange>
                  </w:rPr>
                  <w:delText>1</w:delText>
                </w:r>
              </w:del>
            </w:ins>
            <w:del w:id="42998" w:author="Tran Huan" w:date="2018-11-25T23:20:00Z">
              <w:r w:rsidR="00A604BA" w:rsidRPr="00D651A1" w:rsidDel="004A3D10">
                <w:rPr>
                  <w:rPrChange w:id="42999" w:author="Tran Huan" w:date="2018-11-26T00:30:00Z">
                    <w:rPr>
                      <w:lang w:val="en-US"/>
                    </w:rPr>
                  </w:rPrChange>
                </w:rPr>
                <w:delText>2</w:delText>
              </w:r>
              <w:bookmarkStart w:id="43000" w:name="_Toc531004804"/>
              <w:bookmarkStart w:id="43001" w:name="_Toc531006721"/>
              <w:bookmarkStart w:id="43002" w:name="_Toc531572714"/>
              <w:bookmarkStart w:id="43003" w:name="_Toc531576562"/>
              <w:bookmarkStart w:id="43004" w:name="_Toc531580303"/>
              <w:bookmarkStart w:id="43005" w:name="_Toc531584041"/>
              <w:bookmarkEnd w:id="43000"/>
              <w:bookmarkEnd w:id="43001"/>
              <w:bookmarkEnd w:id="43002"/>
              <w:bookmarkEnd w:id="43003"/>
              <w:bookmarkEnd w:id="43004"/>
              <w:bookmarkEnd w:id="43005"/>
            </w:del>
          </w:p>
        </w:tc>
        <w:tc>
          <w:tcPr>
            <w:tcW w:w="1980" w:type="dxa"/>
          </w:tcPr>
          <w:p w14:paraId="45A55F20" w14:textId="53242A13" w:rsidR="00A604BA" w:rsidRPr="00D651A1" w:rsidDel="004A3D10" w:rsidRDefault="00A604BA">
            <w:pPr>
              <w:spacing w:line="276" w:lineRule="auto"/>
              <w:rPr>
                <w:del w:id="43006" w:author="Tran Huan" w:date="2018-11-25T23:20:00Z"/>
                <w:rPrChange w:id="43007" w:author="Tran Huan" w:date="2018-11-26T00:30:00Z">
                  <w:rPr>
                    <w:del w:id="43008" w:author="Tran Huan" w:date="2018-11-25T23:20:00Z"/>
                    <w:lang w:val="en-US"/>
                  </w:rPr>
                </w:rPrChange>
              </w:rPr>
              <w:pPrChange w:id="43009" w:author="phuong vu" w:date="2018-11-23T13:48:00Z">
                <w:pPr>
                  <w:spacing w:line="360" w:lineRule="auto"/>
                </w:pPr>
              </w:pPrChange>
            </w:pPr>
            <w:del w:id="43010" w:author="Tran Huan" w:date="2018-11-25T23:20:00Z">
              <w:r w:rsidRPr="00D651A1" w:rsidDel="004A3D10">
                <w:rPr>
                  <w:rPrChange w:id="43011" w:author="Tran Huan" w:date="2018-11-26T00:30:00Z">
                    <w:rPr>
                      <w:lang w:val="en-US"/>
                    </w:rPr>
                  </w:rPrChange>
                </w:rPr>
                <w:delText>inputText</w:delText>
              </w:r>
              <w:bookmarkStart w:id="43012" w:name="_Toc531004805"/>
              <w:bookmarkStart w:id="43013" w:name="_Toc531006722"/>
              <w:bookmarkStart w:id="43014" w:name="_Toc531572715"/>
              <w:bookmarkStart w:id="43015" w:name="_Toc531576563"/>
              <w:bookmarkStart w:id="43016" w:name="_Toc531580304"/>
              <w:bookmarkStart w:id="43017" w:name="_Toc531584042"/>
              <w:bookmarkEnd w:id="43012"/>
              <w:bookmarkEnd w:id="43013"/>
              <w:bookmarkEnd w:id="43014"/>
              <w:bookmarkEnd w:id="43015"/>
              <w:bookmarkEnd w:id="43016"/>
              <w:bookmarkEnd w:id="43017"/>
            </w:del>
          </w:p>
        </w:tc>
        <w:tc>
          <w:tcPr>
            <w:tcW w:w="2970" w:type="dxa"/>
          </w:tcPr>
          <w:p w14:paraId="743F25C4" w14:textId="1B16EE1D" w:rsidR="00A604BA" w:rsidRPr="00D651A1" w:rsidDel="004A3D10" w:rsidRDefault="00A604BA">
            <w:pPr>
              <w:spacing w:line="276" w:lineRule="auto"/>
              <w:rPr>
                <w:del w:id="43018" w:author="Tran Huan" w:date="2018-11-25T23:20:00Z"/>
                <w:rPrChange w:id="43019" w:author="Tran Huan" w:date="2018-11-26T00:30:00Z">
                  <w:rPr>
                    <w:del w:id="43020" w:author="Tran Huan" w:date="2018-11-25T23:20:00Z"/>
                    <w:lang w:val="en-US"/>
                  </w:rPr>
                </w:rPrChange>
              </w:rPr>
              <w:pPrChange w:id="43021" w:author="phuong vu" w:date="2018-11-23T13:48:00Z">
                <w:pPr>
                  <w:spacing w:line="360" w:lineRule="auto"/>
                </w:pPr>
              </w:pPrChange>
            </w:pPr>
            <w:del w:id="43022" w:author="Tran Huan" w:date="2018-11-25T23:20:00Z">
              <w:r w:rsidRPr="00D651A1" w:rsidDel="004A3D10">
                <w:rPr>
                  <w:rPrChange w:id="43023" w:author="Tran Huan" w:date="2018-11-26T00:30:00Z">
                    <w:rPr>
                      <w:lang w:val="en-US"/>
                    </w:rPr>
                  </w:rPrChange>
                </w:rPr>
                <w:delText>Nhập tên khách hàng</w:delText>
              </w:r>
              <w:bookmarkStart w:id="43024" w:name="_Toc531004806"/>
              <w:bookmarkStart w:id="43025" w:name="_Toc531006723"/>
              <w:bookmarkStart w:id="43026" w:name="_Toc531572716"/>
              <w:bookmarkStart w:id="43027" w:name="_Toc531576564"/>
              <w:bookmarkStart w:id="43028" w:name="_Toc531580305"/>
              <w:bookmarkStart w:id="43029" w:name="_Toc531584043"/>
              <w:bookmarkEnd w:id="43024"/>
              <w:bookmarkEnd w:id="43025"/>
              <w:bookmarkEnd w:id="43026"/>
              <w:bookmarkEnd w:id="43027"/>
              <w:bookmarkEnd w:id="43028"/>
              <w:bookmarkEnd w:id="43029"/>
            </w:del>
          </w:p>
        </w:tc>
        <w:tc>
          <w:tcPr>
            <w:tcW w:w="1266" w:type="dxa"/>
          </w:tcPr>
          <w:p w14:paraId="3598B38F" w14:textId="59B9A0A8" w:rsidR="00A604BA" w:rsidRPr="00D651A1" w:rsidDel="004A3D10" w:rsidRDefault="00A604BA">
            <w:pPr>
              <w:spacing w:line="276" w:lineRule="auto"/>
              <w:rPr>
                <w:del w:id="43030" w:author="Tran Huan" w:date="2018-11-25T23:20:00Z"/>
                <w:rPrChange w:id="43031" w:author="Tran Huan" w:date="2018-11-26T00:30:00Z">
                  <w:rPr>
                    <w:del w:id="43032" w:author="Tran Huan" w:date="2018-11-25T23:20:00Z"/>
                    <w:lang w:val="en-US"/>
                  </w:rPr>
                </w:rPrChange>
              </w:rPr>
              <w:pPrChange w:id="43033" w:author="phuong vu" w:date="2018-11-23T13:48:00Z">
                <w:pPr>
                  <w:spacing w:line="360" w:lineRule="auto"/>
                </w:pPr>
              </w:pPrChange>
            </w:pPr>
            <w:bookmarkStart w:id="43034" w:name="_Toc531004807"/>
            <w:bookmarkStart w:id="43035" w:name="_Toc531006724"/>
            <w:bookmarkStart w:id="43036" w:name="_Toc531572717"/>
            <w:bookmarkStart w:id="43037" w:name="_Toc531576565"/>
            <w:bookmarkStart w:id="43038" w:name="_Toc531580306"/>
            <w:bookmarkStart w:id="43039" w:name="_Toc531584044"/>
            <w:bookmarkEnd w:id="43034"/>
            <w:bookmarkEnd w:id="43035"/>
            <w:bookmarkEnd w:id="43036"/>
            <w:bookmarkEnd w:id="43037"/>
            <w:bookmarkEnd w:id="43038"/>
            <w:bookmarkEnd w:id="43039"/>
          </w:p>
        </w:tc>
        <w:tc>
          <w:tcPr>
            <w:tcW w:w="1756" w:type="dxa"/>
          </w:tcPr>
          <w:p w14:paraId="3E2D4965" w14:textId="415529DE" w:rsidR="00A604BA" w:rsidRPr="00D651A1" w:rsidDel="004A3D10" w:rsidRDefault="00A604BA">
            <w:pPr>
              <w:spacing w:line="276" w:lineRule="auto"/>
              <w:rPr>
                <w:del w:id="43040" w:author="Tran Huan" w:date="2018-11-25T23:20:00Z"/>
                <w:rPrChange w:id="43041" w:author="Tran Huan" w:date="2018-11-26T00:30:00Z">
                  <w:rPr>
                    <w:del w:id="43042" w:author="Tran Huan" w:date="2018-11-25T23:20:00Z"/>
                    <w:lang w:val="en-US"/>
                  </w:rPr>
                </w:rPrChange>
              </w:rPr>
              <w:pPrChange w:id="43043" w:author="phuong vu" w:date="2018-11-23T13:48:00Z">
                <w:pPr>
                  <w:spacing w:line="360" w:lineRule="auto"/>
                </w:pPr>
              </w:pPrChange>
            </w:pPr>
            <w:bookmarkStart w:id="43044" w:name="_Toc531004808"/>
            <w:bookmarkStart w:id="43045" w:name="_Toc531006725"/>
            <w:bookmarkStart w:id="43046" w:name="_Toc531572718"/>
            <w:bookmarkStart w:id="43047" w:name="_Toc531576566"/>
            <w:bookmarkStart w:id="43048" w:name="_Toc531580307"/>
            <w:bookmarkStart w:id="43049" w:name="_Toc531584045"/>
            <w:bookmarkEnd w:id="43044"/>
            <w:bookmarkEnd w:id="43045"/>
            <w:bookmarkEnd w:id="43046"/>
            <w:bookmarkEnd w:id="43047"/>
            <w:bookmarkEnd w:id="43048"/>
            <w:bookmarkEnd w:id="43049"/>
          </w:p>
        </w:tc>
        <w:bookmarkStart w:id="43050" w:name="_Toc531004809"/>
        <w:bookmarkStart w:id="43051" w:name="_Toc531006726"/>
        <w:bookmarkStart w:id="43052" w:name="_Toc531572719"/>
        <w:bookmarkStart w:id="43053" w:name="_Toc531576567"/>
        <w:bookmarkStart w:id="43054" w:name="_Toc531580308"/>
        <w:bookmarkStart w:id="43055" w:name="_Toc531584046"/>
        <w:bookmarkEnd w:id="43050"/>
        <w:bookmarkEnd w:id="43051"/>
        <w:bookmarkEnd w:id="43052"/>
        <w:bookmarkEnd w:id="43053"/>
        <w:bookmarkEnd w:id="43054"/>
        <w:bookmarkEnd w:id="43055"/>
      </w:tr>
      <w:tr w:rsidR="00A604BA" w:rsidRPr="00C243D6" w:rsidDel="004A3D10" w14:paraId="7FD8A145" w14:textId="34ADEBFA" w:rsidTr="00E4365A">
        <w:trPr>
          <w:del w:id="43056" w:author="Tran Huan" w:date="2018-11-25T23:20:00Z"/>
        </w:trPr>
        <w:tc>
          <w:tcPr>
            <w:tcW w:w="805" w:type="dxa"/>
          </w:tcPr>
          <w:p w14:paraId="517AC359" w14:textId="76014A62" w:rsidR="00A604BA" w:rsidRPr="00D651A1" w:rsidDel="004A3D10" w:rsidRDefault="00EA673D">
            <w:pPr>
              <w:spacing w:line="276" w:lineRule="auto"/>
              <w:jc w:val="center"/>
              <w:rPr>
                <w:del w:id="43057" w:author="Tran Huan" w:date="2018-11-25T23:20:00Z"/>
                <w:rPrChange w:id="43058" w:author="Tran Huan" w:date="2018-11-26T00:30:00Z">
                  <w:rPr>
                    <w:del w:id="43059" w:author="Tran Huan" w:date="2018-11-25T23:20:00Z"/>
                    <w:lang w:val="en-US"/>
                  </w:rPr>
                </w:rPrChange>
              </w:rPr>
              <w:pPrChange w:id="43060" w:author="phuong vu" w:date="2018-11-23T13:48:00Z">
                <w:pPr>
                  <w:spacing w:line="360" w:lineRule="auto"/>
                  <w:jc w:val="center"/>
                </w:pPr>
              </w:pPrChange>
            </w:pPr>
            <w:ins w:id="43061" w:author="phuong vu" w:date="2018-11-23T09:50:00Z">
              <w:del w:id="43062" w:author="Tran Huan" w:date="2018-11-25T23:20:00Z">
                <w:r w:rsidRPr="00D651A1" w:rsidDel="004A3D10">
                  <w:rPr>
                    <w:rPrChange w:id="43063" w:author="Tran Huan" w:date="2018-11-26T00:30:00Z">
                      <w:rPr>
                        <w:lang w:val="en-US"/>
                      </w:rPr>
                    </w:rPrChange>
                  </w:rPr>
                  <w:delText>2</w:delText>
                </w:r>
              </w:del>
            </w:ins>
            <w:del w:id="43064" w:author="Tran Huan" w:date="2018-11-25T23:20:00Z">
              <w:r w:rsidR="00A604BA" w:rsidRPr="00D651A1" w:rsidDel="004A3D10">
                <w:rPr>
                  <w:rPrChange w:id="43065" w:author="Tran Huan" w:date="2018-11-26T00:30:00Z">
                    <w:rPr>
                      <w:lang w:val="en-US"/>
                    </w:rPr>
                  </w:rPrChange>
                </w:rPr>
                <w:delText>3</w:delText>
              </w:r>
              <w:bookmarkStart w:id="43066" w:name="_Toc531004810"/>
              <w:bookmarkStart w:id="43067" w:name="_Toc531006727"/>
              <w:bookmarkStart w:id="43068" w:name="_Toc531572720"/>
              <w:bookmarkStart w:id="43069" w:name="_Toc531576568"/>
              <w:bookmarkStart w:id="43070" w:name="_Toc531580309"/>
              <w:bookmarkStart w:id="43071" w:name="_Toc531584047"/>
              <w:bookmarkEnd w:id="43066"/>
              <w:bookmarkEnd w:id="43067"/>
              <w:bookmarkEnd w:id="43068"/>
              <w:bookmarkEnd w:id="43069"/>
              <w:bookmarkEnd w:id="43070"/>
              <w:bookmarkEnd w:id="43071"/>
            </w:del>
          </w:p>
        </w:tc>
        <w:tc>
          <w:tcPr>
            <w:tcW w:w="1980" w:type="dxa"/>
          </w:tcPr>
          <w:p w14:paraId="6DA506F2" w14:textId="2A8F939B" w:rsidR="00A604BA" w:rsidRPr="00D651A1" w:rsidDel="004A3D10" w:rsidRDefault="00A604BA">
            <w:pPr>
              <w:spacing w:line="276" w:lineRule="auto"/>
              <w:rPr>
                <w:del w:id="43072" w:author="Tran Huan" w:date="2018-11-25T23:20:00Z"/>
                <w:rPrChange w:id="43073" w:author="Tran Huan" w:date="2018-11-26T00:30:00Z">
                  <w:rPr>
                    <w:del w:id="43074" w:author="Tran Huan" w:date="2018-11-25T23:20:00Z"/>
                    <w:lang w:val="en-US"/>
                  </w:rPr>
                </w:rPrChange>
              </w:rPr>
              <w:pPrChange w:id="43075" w:author="phuong vu" w:date="2018-11-23T13:48:00Z">
                <w:pPr>
                  <w:spacing w:line="360" w:lineRule="auto"/>
                </w:pPr>
              </w:pPrChange>
            </w:pPr>
            <w:del w:id="43076" w:author="Tran Huan" w:date="2018-11-25T23:20:00Z">
              <w:r w:rsidRPr="00D651A1" w:rsidDel="004A3D10">
                <w:rPr>
                  <w:rPrChange w:id="43077" w:author="Tran Huan" w:date="2018-11-26T00:30:00Z">
                    <w:rPr>
                      <w:lang w:val="en-US"/>
                    </w:rPr>
                  </w:rPrChange>
                </w:rPr>
                <w:delText>inputText</w:delText>
              </w:r>
              <w:bookmarkStart w:id="43078" w:name="_Toc531004811"/>
              <w:bookmarkStart w:id="43079" w:name="_Toc531006728"/>
              <w:bookmarkStart w:id="43080" w:name="_Toc531572721"/>
              <w:bookmarkStart w:id="43081" w:name="_Toc531576569"/>
              <w:bookmarkStart w:id="43082" w:name="_Toc531580310"/>
              <w:bookmarkStart w:id="43083" w:name="_Toc531584048"/>
              <w:bookmarkEnd w:id="43078"/>
              <w:bookmarkEnd w:id="43079"/>
              <w:bookmarkEnd w:id="43080"/>
              <w:bookmarkEnd w:id="43081"/>
              <w:bookmarkEnd w:id="43082"/>
              <w:bookmarkEnd w:id="43083"/>
            </w:del>
          </w:p>
        </w:tc>
        <w:tc>
          <w:tcPr>
            <w:tcW w:w="2970" w:type="dxa"/>
          </w:tcPr>
          <w:p w14:paraId="6F08550B" w14:textId="671BF361" w:rsidR="00A604BA" w:rsidRPr="00D651A1" w:rsidDel="004A3D10" w:rsidRDefault="00A604BA">
            <w:pPr>
              <w:spacing w:line="276" w:lineRule="auto"/>
              <w:rPr>
                <w:del w:id="43084" w:author="Tran Huan" w:date="2018-11-25T23:20:00Z"/>
                <w:rPrChange w:id="43085" w:author="Tran Huan" w:date="2018-11-26T00:30:00Z">
                  <w:rPr>
                    <w:del w:id="43086" w:author="Tran Huan" w:date="2018-11-25T23:20:00Z"/>
                    <w:lang w:val="en-US"/>
                  </w:rPr>
                </w:rPrChange>
              </w:rPr>
              <w:pPrChange w:id="43087" w:author="phuong vu" w:date="2018-11-23T13:48:00Z">
                <w:pPr>
                  <w:spacing w:line="360" w:lineRule="auto"/>
                </w:pPr>
              </w:pPrChange>
            </w:pPr>
            <w:del w:id="43088" w:author="Tran Huan" w:date="2018-11-25T23:20:00Z">
              <w:r w:rsidRPr="00D651A1" w:rsidDel="004A3D10">
                <w:rPr>
                  <w:rPrChange w:id="43089" w:author="Tran Huan" w:date="2018-11-26T00:30:00Z">
                    <w:rPr>
                      <w:lang w:val="en-US"/>
                    </w:rPr>
                  </w:rPrChange>
                </w:rPr>
                <w:delText>Nhập ID đơn hàng</w:delText>
              </w:r>
              <w:bookmarkStart w:id="43090" w:name="_Toc531004812"/>
              <w:bookmarkStart w:id="43091" w:name="_Toc531006729"/>
              <w:bookmarkStart w:id="43092" w:name="_Toc531572722"/>
              <w:bookmarkStart w:id="43093" w:name="_Toc531576570"/>
              <w:bookmarkStart w:id="43094" w:name="_Toc531580311"/>
              <w:bookmarkStart w:id="43095" w:name="_Toc531584049"/>
              <w:bookmarkEnd w:id="43090"/>
              <w:bookmarkEnd w:id="43091"/>
              <w:bookmarkEnd w:id="43092"/>
              <w:bookmarkEnd w:id="43093"/>
              <w:bookmarkEnd w:id="43094"/>
              <w:bookmarkEnd w:id="43095"/>
            </w:del>
          </w:p>
        </w:tc>
        <w:tc>
          <w:tcPr>
            <w:tcW w:w="1266" w:type="dxa"/>
          </w:tcPr>
          <w:p w14:paraId="2DB36CD3" w14:textId="3654BAF0" w:rsidR="00A604BA" w:rsidRPr="00D651A1" w:rsidDel="004A3D10" w:rsidRDefault="00A604BA">
            <w:pPr>
              <w:spacing w:line="276" w:lineRule="auto"/>
              <w:rPr>
                <w:del w:id="43096" w:author="Tran Huan" w:date="2018-11-25T23:20:00Z"/>
                <w:rPrChange w:id="43097" w:author="Tran Huan" w:date="2018-11-26T00:30:00Z">
                  <w:rPr>
                    <w:del w:id="43098" w:author="Tran Huan" w:date="2018-11-25T23:20:00Z"/>
                    <w:lang w:val="en-US"/>
                  </w:rPr>
                </w:rPrChange>
              </w:rPr>
              <w:pPrChange w:id="43099" w:author="phuong vu" w:date="2018-11-23T13:48:00Z">
                <w:pPr>
                  <w:spacing w:line="360" w:lineRule="auto"/>
                </w:pPr>
              </w:pPrChange>
            </w:pPr>
            <w:bookmarkStart w:id="43100" w:name="_Toc531004813"/>
            <w:bookmarkStart w:id="43101" w:name="_Toc531006730"/>
            <w:bookmarkStart w:id="43102" w:name="_Toc531572723"/>
            <w:bookmarkStart w:id="43103" w:name="_Toc531576571"/>
            <w:bookmarkStart w:id="43104" w:name="_Toc531580312"/>
            <w:bookmarkStart w:id="43105" w:name="_Toc531584050"/>
            <w:bookmarkEnd w:id="43100"/>
            <w:bookmarkEnd w:id="43101"/>
            <w:bookmarkEnd w:id="43102"/>
            <w:bookmarkEnd w:id="43103"/>
            <w:bookmarkEnd w:id="43104"/>
            <w:bookmarkEnd w:id="43105"/>
          </w:p>
        </w:tc>
        <w:tc>
          <w:tcPr>
            <w:tcW w:w="1756" w:type="dxa"/>
          </w:tcPr>
          <w:p w14:paraId="5762AECC" w14:textId="6B9455D6" w:rsidR="00A604BA" w:rsidRPr="00D651A1" w:rsidDel="004A3D10" w:rsidRDefault="00A604BA">
            <w:pPr>
              <w:spacing w:line="276" w:lineRule="auto"/>
              <w:rPr>
                <w:del w:id="43106" w:author="Tran Huan" w:date="2018-11-25T23:20:00Z"/>
                <w:rPrChange w:id="43107" w:author="Tran Huan" w:date="2018-11-26T00:30:00Z">
                  <w:rPr>
                    <w:del w:id="43108" w:author="Tran Huan" w:date="2018-11-25T23:20:00Z"/>
                    <w:lang w:val="en-US"/>
                  </w:rPr>
                </w:rPrChange>
              </w:rPr>
              <w:pPrChange w:id="43109" w:author="phuong vu" w:date="2018-11-23T13:48:00Z">
                <w:pPr>
                  <w:spacing w:line="360" w:lineRule="auto"/>
                </w:pPr>
              </w:pPrChange>
            </w:pPr>
            <w:bookmarkStart w:id="43110" w:name="_Toc531004814"/>
            <w:bookmarkStart w:id="43111" w:name="_Toc531006731"/>
            <w:bookmarkStart w:id="43112" w:name="_Toc531572724"/>
            <w:bookmarkStart w:id="43113" w:name="_Toc531576572"/>
            <w:bookmarkStart w:id="43114" w:name="_Toc531580313"/>
            <w:bookmarkStart w:id="43115" w:name="_Toc531584051"/>
            <w:bookmarkEnd w:id="43110"/>
            <w:bookmarkEnd w:id="43111"/>
            <w:bookmarkEnd w:id="43112"/>
            <w:bookmarkEnd w:id="43113"/>
            <w:bookmarkEnd w:id="43114"/>
            <w:bookmarkEnd w:id="43115"/>
          </w:p>
        </w:tc>
        <w:bookmarkStart w:id="43116" w:name="_Toc531004815"/>
        <w:bookmarkStart w:id="43117" w:name="_Toc531006732"/>
        <w:bookmarkStart w:id="43118" w:name="_Toc531572725"/>
        <w:bookmarkStart w:id="43119" w:name="_Toc531576573"/>
        <w:bookmarkStart w:id="43120" w:name="_Toc531580314"/>
        <w:bookmarkStart w:id="43121" w:name="_Toc531584052"/>
        <w:bookmarkEnd w:id="43116"/>
        <w:bookmarkEnd w:id="43117"/>
        <w:bookmarkEnd w:id="43118"/>
        <w:bookmarkEnd w:id="43119"/>
        <w:bookmarkEnd w:id="43120"/>
        <w:bookmarkEnd w:id="43121"/>
      </w:tr>
      <w:tr w:rsidR="00A604BA" w:rsidRPr="00C243D6" w:rsidDel="004A3D10" w14:paraId="5FCC861B" w14:textId="503A2FC1" w:rsidTr="00E4365A">
        <w:trPr>
          <w:del w:id="43122" w:author="Tran Huan" w:date="2018-11-25T23:20:00Z"/>
        </w:trPr>
        <w:tc>
          <w:tcPr>
            <w:tcW w:w="805" w:type="dxa"/>
          </w:tcPr>
          <w:p w14:paraId="42D989A3" w14:textId="02A9BB41" w:rsidR="00A604BA" w:rsidRPr="00D651A1" w:rsidDel="004A3D10" w:rsidRDefault="00EA673D">
            <w:pPr>
              <w:spacing w:line="276" w:lineRule="auto"/>
              <w:jc w:val="center"/>
              <w:rPr>
                <w:del w:id="43123" w:author="Tran Huan" w:date="2018-11-25T23:20:00Z"/>
                <w:rPrChange w:id="43124" w:author="Tran Huan" w:date="2018-11-26T00:30:00Z">
                  <w:rPr>
                    <w:del w:id="43125" w:author="Tran Huan" w:date="2018-11-25T23:20:00Z"/>
                    <w:lang w:val="en-US"/>
                  </w:rPr>
                </w:rPrChange>
              </w:rPr>
              <w:pPrChange w:id="43126" w:author="phuong vu" w:date="2018-11-23T13:48:00Z">
                <w:pPr>
                  <w:spacing w:line="360" w:lineRule="auto"/>
                  <w:jc w:val="center"/>
                </w:pPr>
              </w:pPrChange>
            </w:pPr>
            <w:ins w:id="43127" w:author="phuong vu" w:date="2018-11-23T09:50:00Z">
              <w:del w:id="43128" w:author="Tran Huan" w:date="2018-11-25T23:20:00Z">
                <w:r w:rsidRPr="00D651A1" w:rsidDel="004A3D10">
                  <w:rPr>
                    <w:rPrChange w:id="43129" w:author="Tran Huan" w:date="2018-11-26T00:30:00Z">
                      <w:rPr>
                        <w:lang w:val="en-US"/>
                      </w:rPr>
                    </w:rPrChange>
                  </w:rPr>
                  <w:delText>3</w:delText>
                </w:r>
              </w:del>
            </w:ins>
            <w:del w:id="43130" w:author="Tran Huan" w:date="2018-11-25T23:20:00Z">
              <w:r w:rsidR="00A604BA" w:rsidRPr="00D651A1" w:rsidDel="004A3D10">
                <w:rPr>
                  <w:rPrChange w:id="43131" w:author="Tran Huan" w:date="2018-11-26T00:30:00Z">
                    <w:rPr>
                      <w:lang w:val="en-US"/>
                    </w:rPr>
                  </w:rPrChange>
                </w:rPr>
                <w:delText>4</w:delText>
              </w:r>
              <w:bookmarkStart w:id="43132" w:name="_Toc531004816"/>
              <w:bookmarkStart w:id="43133" w:name="_Toc531006733"/>
              <w:bookmarkStart w:id="43134" w:name="_Toc531572726"/>
              <w:bookmarkStart w:id="43135" w:name="_Toc531576574"/>
              <w:bookmarkStart w:id="43136" w:name="_Toc531580315"/>
              <w:bookmarkStart w:id="43137" w:name="_Toc531584053"/>
              <w:bookmarkEnd w:id="43132"/>
              <w:bookmarkEnd w:id="43133"/>
              <w:bookmarkEnd w:id="43134"/>
              <w:bookmarkEnd w:id="43135"/>
              <w:bookmarkEnd w:id="43136"/>
              <w:bookmarkEnd w:id="43137"/>
            </w:del>
          </w:p>
        </w:tc>
        <w:tc>
          <w:tcPr>
            <w:tcW w:w="1980" w:type="dxa"/>
          </w:tcPr>
          <w:p w14:paraId="2E821978" w14:textId="4481675B" w:rsidR="00A604BA" w:rsidRPr="00D651A1" w:rsidDel="004A3D10" w:rsidRDefault="00A604BA">
            <w:pPr>
              <w:spacing w:line="276" w:lineRule="auto"/>
              <w:rPr>
                <w:del w:id="43138" w:author="Tran Huan" w:date="2018-11-25T23:20:00Z"/>
                <w:rPrChange w:id="43139" w:author="Tran Huan" w:date="2018-11-26T00:30:00Z">
                  <w:rPr>
                    <w:del w:id="43140" w:author="Tran Huan" w:date="2018-11-25T23:20:00Z"/>
                    <w:lang w:val="en-US"/>
                  </w:rPr>
                </w:rPrChange>
              </w:rPr>
              <w:pPrChange w:id="43141" w:author="phuong vu" w:date="2018-11-23T13:48:00Z">
                <w:pPr>
                  <w:spacing w:line="360" w:lineRule="auto"/>
                </w:pPr>
              </w:pPrChange>
            </w:pPr>
            <w:del w:id="43142" w:author="Tran Huan" w:date="2018-11-25T23:20:00Z">
              <w:r w:rsidRPr="00D651A1" w:rsidDel="004A3D10">
                <w:rPr>
                  <w:rPrChange w:id="43143" w:author="Tran Huan" w:date="2018-11-26T00:30:00Z">
                    <w:rPr>
                      <w:lang w:val="en-US"/>
                    </w:rPr>
                  </w:rPrChange>
                </w:rPr>
                <w:delText>Button</w:delText>
              </w:r>
              <w:bookmarkStart w:id="43144" w:name="_Toc531004817"/>
              <w:bookmarkStart w:id="43145" w:name="_Toc531006734"/>
              <w:bookmarkStart w:id="43146" w:name="_Toc531572727"/>
              <w:bookmarkStart w:id="43147" w:name="_Toc531576575"/>
              <w:bookmarkStart w:id="43148" w:name="_Toc531580316"/>
              <w:bookmarkStart w:id="43149" w:name="_Toc531584054"/>
              <w:bookmarkEnd w:id="43144"/>
              <w:bookmarkEnd w:id="43145"/>
              <w:bookmarkEnd w:id="43146"/>
              <w:bookmarkEnd w:id="43147"/>
              <w:bookmarkEnd w:id="43148"/>
              <w:bookmarkEnd w:id="43149"/>
            </w:del>
          </w:p>
        </w:tc>
        <w:tc>
          <w:tcPr>
            <w:tcW w:w="2970" w:type="dxa"/>
          </w:tcPr>
          <w:p w14:paraId="5017DDFE" w14:textId="4A17F004" w:rsidR="00A604BA" w:rsidRPr="00D651A1" w:rsidDel="004A3D10" w:rsidRDefault="00A604BA">
            <w:pPr>
              <w:spacing w:line="276" w:lineRule="auto"/>
              <w:rPr>
                <w:del w:id="43150" w:author="Tran Huan" w:date="2018-11-25T23:20:00Z"/>
                <w:rPrChange w:id="43151" w:author="Tran Huan" w:date="2018-11-26T00:30:00Z">
                  <w:rPr>
                    <w:del w:id="43152" w:author="Tran Huan" w:date="2018-11-25T23:20:00Z"/>
                    <w:lang w:val="en-US"/>
                  </w:rPr>
                </w:rPrChange>
              </w:rPr>
              <w:pPrChange w:id="43153" w:author="phuong vu" w:date="2018-11-23T13:48:00Z">
                <w:pPr>
                  <w:spacing w:line="360" w:lineRule="auto"/>
                </w:pPr>
              </w:pPrChange>
            </w:pPr>
            <w:del w:id="43154" w:author="Tran Huan" w:date="2018-11-25T23:20:00Z">
              <w:r w:rsidRPr="00D651A1" w:rsidDel="004A3D10">
                <w:rPr>
                  <w:rPrChange w:id="43155" w:author="Tran Huan" w:date="2018-11-26T00:30:00Z">
                    <w:rPr>
                      <w:lang w:val="en-US"/>
                    </w:rPr>
                  </w:rPrChange>
                </w:rPr>
                <w:delText>Tìm kiếm</w:delText>
              </w:r>
              <w:bookmarkStart w:id="43156" w:name="_Toc531004818"/>
              <w:bookmarkStart w:id="43157" w:name="_Toc531006735"/>
              <w:bookmarkStart w:id="43158" w:name="_Toc531572728"/>
              <w:bookmarkStart w:id="43159" w:name="_Toc531576576"/>
              <w:bookmarkStart w:id="43160" w:name="_Toc531580317"/>
              <w:bookmarkStart w:id="43161" w:name="_Toc531584055"/>
              <w:bookmarkEnd w:id="43156"/>
              <w:bookmarkEnd w:id="43157"/>
              <w:bookmarkEnd w:id="43158"/>
              <w:bookmarkEnd w:id="43159"/>
              <w:bookmarkEnd w:id="43160"/>
              <w:bookmarkEnd w:id="43161"/>
            </w:del>
          </w:p>
        </w:tc>
        <w:tc>
          <w:tcPr>
            <w:tcW w:w="1266" w:type="dxa"/>
          </w:tcPr>
          <w:p w14:paraId="3EAC4B77" w14:textId="135F99B4" w:rsidR="00A604BA" w:rsidRPr="00D651A1" w:rsidDel="004A3D10" w:rsidRDefault="00A604BA">
            <w:pPr>
              <w:spacing w:line="276" w:lineRule="auto"/>
              <w:rPr>
                <w:del w:id="43162" w:author="Tran Huan" w:date="2018-11-25T23:20:00Z"/>
                <w:rPrChange w:id="43163" w:author="Tran Huan" w:date="2018-11-26T00:30:00Z">
                  <w:rPr>
                    <w:del w:id="43164" w:author="Tran Huan" w:date="2018-11-25T23:20:00Z"/>
                    <w:lang w:val="en-US"/>
                  </w:rPr>
                </w:rPrChange>
              </w:rPr>
              <w:pPrChange w:id="43165" w:author="phuong vu" w:date="2018-11-23T13:48:00Z">
                <w:pPr>
                  <w:spacing w:line="360" w:lineRule="auto"/>
                </w:pPr>
              </w:pPrChange>
            </w:pPr>
            <w:bookmarkStart w:id="43166" w:name="_Toc531004819"/>
            <w:bookmarkStart w:id="43167" w:name="_Toc531006736"/>
            <w:bookmarkStart w:id="43168" w:name="_Toc531572729"/>
            <w:bookmarkStart w:id="43169" w:name="_Toc531576577"/>
            <w:bookmarkStart w:id="43170" w:name="_Toc531580318"/>
            <w:bookmarkStart w:id="43171" w:name="_Toc531584056"/>
            <w:bookmarkEnd w:id="43166"/>
            <w:bookmarkEnd w:id="43167"/>
            <w:bookmarkEnd w:id="43168"/>
            <w:bookmarkEnd w:id="43169"/>
            <w:bookmarkEnd w:id="43170"/>
            <w:bookmarkEnd w:id="43171"/>
          </w:p>
        </w:tc>
        <w:tc>
          <w:tcPr>
            <w:tcW w:w="1756" w:type="dxa"/>
          </w:tcPr>
          <w:p w14:paraId="72D7E72C" w14:textId="55985678" w:rsidR="00A604BA" w:rsidRPr="00D651A1" w:rsidDel="004A3D10" w:rsidRDefault="00A604BA">
            <w:pPr>
              <w:spacing w:line="276" w:lineRule="auto"/>
              <w:rPr>
                <w:del w:id="43172" w:author="Tran Huan" w:date="2018-11-25T23:20:00Z"/>
                <w:rPrChange w:id="43173" w:author="Tran Huan" w:date="2018-11-26T00:30:00Z">
                  <w:rPr>
                    <w:del w:id="43174" w:author="Tran Huan" w:date="2018-11-25T23:20:00Z"/>
                    <w:lang w:val="en-US"/>
                  </w:rPr>
                </w:rPrChange>
              </w:rPr>
              <w:pPrChange w:id="43175" w:author="phuong vu" w:date="2018-11-23T13:48:00Z">
                <w:pPr>
                  <w:spacing w:line="360" w:lineRule="auto"/>
                </w:pPr>
              </w:pPrChange>
            </w:pPr>
            <w:bookmarkStart w:id="43176" w:name="_Toc531004820"/>
            <w:bookmarkStart w:id="43177" w:name="_Toc531006737"/>
            <w:bookmarkStart w:id="43178" w:name="_Toc531572730"/>
            <w:bookmarkStart w:id="43179" w:name="_Toc531576578"/>
            <w:bookmarkStart w:id="43180" w:name="_Toc531580319"/>
            <w:bookmarkStart w:id="43181" w:name="_Toc531584057"/>
            <w:bookmarkEnd w:id="43176"/>
            <w:bookmarkEnd w:id="43177"/>
            <w:bookmarkEnd w:id="43178"/>
            <w:bookmarkEnd w:id="43179"/>
            <w:bookmarkEnd w:id="43180"/>
            <w:bookmarkEnd w:id="43181"/>
          </w:p>
        </w:tc>
        <w:bookmarkStart w:id="43182" w:name="_Toc531004821"/>
        <w:bookmarkStart w:id="43183" w:name="_Toc531006738"/>
        <w:bookmarkStart w:id="43184" w:name="_Toc531572731"/>
        <w:bookmarkStart w:id="43185" w:name="_Toc531576579"/>
        <w:bookmarkStart w:id="43186" w:name="_Toc531580320"/>
        <w:bookmarkStart w:id="43187" w:name="_Toc531584058"/>
        <w:bookmarkEnd w:id="43182"/>
        <w:bookmarkEnd w:id="43183"/>
        <w:bookmarkEnd w:id="43184"/>
        <w:bookmarkEnd w:id="43185"/>
        <w:bookmarkEnd w:id="43186"/>
        <w:bookmarkEnd w:id="43187"/>
      </w:tr>
      <w:tr w:rsidR="00A604BA" w:rsidRPr="00C243D6" w:rsidDel="004A3D10" w14:paraId="1556CB6D" w14:textId="0EB8F4F7" w:rsidTr="00E4365A">
        <w:trPr>
          <w:del w:id="43188" w:author="Tran Huan" w:date="2018-11-25T23:20:00Z"/>
        </w:trPr>
        <w:tc>
          <w:tcPr>
            <w:tcW w:w="805" w:type="dxa"/>
          </w:tcPr>
          <w:p w14:paraId="16E8581B" w14:textId="5DA9C16A" w:rsidR="00A604BA" w:rsidRPr="00D651A1" w:rsidDel="004A3D10" w:rsidRDefault="00EA673D">
            <w:pPr>
              <w:spacing w:line="276" w:lineRule="auto"/>
              <w:jc w:val="center"/>
              <w:rPr>
                <w:del w:id="43189" w:author="Tran Huan" w:date="2018-11-25T23:20:00Z"/>
                <w:rPrChange w:id="43190" w:author="Tran Huan" w:date="2018-11-26T00:30:00Z">
                  <w:rPr>
                    <w:del w:id="43191" w:author="Tran Huan" w:date="2018-11-25T23:20:00Z"/>
                    <w:lang w:val="en-US"/>
                  </w:rPr>
                </w:rPrChange>
              </w:rPr>
              <w:pPrChange w:id="43192" w:author="phuong vu" w:date="2018-11-23T13:48:00Z">
                <w:pPr>
                  <w:spacing w:line="360" w:lineRule="auto"/>
                  <w:jc w:val="center"/>
                </w:pPr>
              </w:pPrChange>
            </w:pPr>
            <w:ins w:id="43193" w:author="phuong vu" w:date="2018-11-23T09:50:00Z">
              <w:del w:id="43194" w:author="Tran Huan" w:date="2018-11-25T23:20:00Z">
                <w:r w:rsidRPr="00D651A1" w:rsidDel="004A3D10">
                  <w:rPr>
                    <w:rPrChange w:id="43195" w:author="Tran Huan" w:date="2018-11-26T00:30:00Z">
                      <w:rPr>
                        <w:lang w:val="en-US"/>
                      </w:rPr>
                    </w:rPrChange>
                  </w:rPr>
                  <w:delText>4</w:delText>
                </w:r>
              </w:del>
            </w:ins>
            <w:del w:id="43196" w:author="Tran Huan" w:date="2018-11-25T23:20:00Z">
              <w:r w:rsidR="00A604BA" w:rsidRPr="00D651A1" w:rsidDel="004A3D10">
                <w:rPr>
                  <w:rPrChange w:id="43197" w:author="Tran Huan" w:date="2018-11-26T00:30:00Z">
                    <w:rPr>
                      <w:lang w:val="en-US"/>
                    </w:rPr>
                  </w:rPrChange>
                </w:rPr>
                <w:delText>5</w:delText>
              </w:r>
              <w:bookmarkStart w:id="43198" w:name="_Toc531004822"/>
              <w:bookmarkStart w:id="43199" w:name="_Toc531006739"/>
              <w:bookmarkStart w:id="43200" w:name="_Toc531572732"/>
              <w:bookmarkStart w:id="43201" w:name="_Toc531576580"/>
              <w:bookmarkStart w:id="43202" w:name="_Toc531580321"/>
              <w:bookmarkStart w:id="43203" w:name="_Toc531584059"/>
              <w:bookmarkEnd w:id="43198"/>
              <w:bookmarkEnd w:id="43199"/>
              <w:bookmarkEnd w:id="43200"/>
              <w:bookmarkEnd w:id="43201"/>
              <w:bookmarkEnd w:id="43202"/>
              <w:bookmarkEnd w:id="43203"/>
            </w:del>
          </w:p>
        </w:tc>
        <w:tc>
          <w:tcPr>
            <w:tcW w:w="1980" w:type="dxa"/>
          </w:tcPr>
          <w:p w14:paraId="6A88CEA9" w14:textId="546DD6CC" w:rsidR="00A604BA" w:rsidRPr="00D651A1" w:rsidDel="004A3D10" w:rsidRDefault="00A604BA">
            <w:pPr>
              <w:spacing w:line="276" w:lineRule="auto"/>
              <w:rPr>
                <w:del w:id="43204" w:author="Tran Huan" w:date="2018-11-25T23:20:00Z"/>
                <w:rPrChange w:id="43205" w:author="Tran Huan" w:date="2018-11-26T00:30:00Z">
                  <w:rPr>
                    <w:del w:id="43206" w:author="Tran Huan" w:date="2018-11-25T23:20:00Z"/>
                    <w:lang w:val="en-US"/>
                  </w:rPr>
                </w:rPrChange>
              </w:rPr>
              <w:pPrChange w:id="43207" w:author="phuong vu" w:date="2018-11-23T13:48:00Z">
                <w:pPr>
                  <w:spacing w:line="360" w:lineRule="auto"/>
                </w:pPr>
              </w:pPrChange>
            </w:pPr>
            <w:del w:id="43208" w:author="Tran Huan" w:date="2018-11-25T23:20:00Z">
              <w:r w:rsidRPr="00D651A1" w:rsidDel="004A3D10">
                <w:rPr>
                  <w:rPrChange w:id="43209" w:author="Tran Huan" w:date="2018-11-26T00:30:00Z">
                    <w:rPr>
                      <w:lang w:val="en-US"/>
                    </w:rPr>
                  </w:rPrChange>
                </w:rPr>
                <w:delText>textView</w:delText>
              </w:r>
              <w:bookmarkStart w:id="43210" w:name="_Toc531004823"/>
              <w:bookmarkStart w:id="43211" w:name="_Toc531006740"/>
              <w:bookmarkStart w:id="43212" w:name="_Toc531572733"/>
              <w:bookmarkStart w:id="43213" w:name="_Toc531576581"/>
              <w:bookmarkStart w:id="43214" w:name="_Toc531580322"/>
              <w:bookmarkStart w:id="43215" w:name="_Toc531584060"/>
              <w:bookmarkEnd w:id="43210"/>
              <w:bookmarkEnd w:id="43211"/>
              <w:bookmarkEnd w:id="43212"/>
              <w:bookmarkEnd w:id="43213"/>
              <w:bookmarkEnd w:id="43214"/>
              <w:bookmarkEnd w:id="43215"/>
            </w:del>
          </w:p>
        </w:tc>
        <w:tc>
          <w:tcPr>
            <w:tcW w:w="2970" w:type="dxa"/>
          </w:tcPr>
          <w:p w14:paraId="1D6D14D8" w14:textId="14D64167" w:rsidR="00A604BA" w:rsidRPr="00D651A1" w:rsidDel="004A3D10" w:rsidRDefault="00A604BA">
            <w:pPr>
              <w:spacing w:line="276" w:lineRule="auto"/>
              <w:rPr>
                <w:del w:id="43216" w:author="Tran Huan" w:date="2018-11-25T23:20:00Z"/>
                <w:rPrChange w:id="43217" w:author="Tran Huan" w:date="2018-11-26T00:30:00Z">
                  <w:rPr>
                    <w:del w:id="43218" w:author="Tran Huan" w:date="2018-11-25T23:20:00Z"/>
                    <w:lang w:val="en-US"/>
                  </w:rPr>
                </w:rPrChange>
              </w:rPr>
              <w:pPrChange w:id="43219" w:author="phuong vu" w:date="2018-11-23T13:48:00Z">
                <w:pPr>
                  <w:spacing w:line="360" w:lineRule="auto"/>
                </w:pPr>
              </w:pPrChange>
            </w:pPr>
            <w:del w:id="43220" w:author="Tran Huan" w:date="2018-11-25T23:20:00Z">
              <w:r w:rsidRPr="00D651A1" w:rsidDel="004A3D10">
                <w:rPr>
                  <w:rPrChange w:id="43221" w:author="Tran Huan" w:date="2018-11-26T00:30:00Z">
                    <w:rPr>
                      <w:lang w:val="en-US"/>
                    </w:rPr>
                  </w:rPrChange>
                </w:rPr>
                <w:delText>Tên khách hàng</w:delText>
              </w:r>
              <w:bookmarkStart w:id="43222" w:name="_Toc531004824"/>
              <w:bookmarkStart w:id="43223" w:name="_Toc531006741"/>
              <w:bookmarkStart w:id="43224" w:name="_Toc531572734"/>
              <w:bookmarkStart w:id="43225" w:name="_Toc531576582"/>
              <w:bookmarkStart w:id="43226" w:name="_Toc531580323"/>
              <w:bookmarkStart w:id="43227" w:name="_Toc531584061"/>
              <w:bookmarkEnd w:id="43222"/>
              <w:bookmarkEnd w:id="43223"/>
              <w:bookmarkEnd w:id="43224"/>
              <w:bookmarkEnd w:id="43225"/>
              <w:bookmarkEnd w:id="43226"/>
              <w:bookmarkEnd w:id="43227"/>
            </w:del>
          </w:p>
        </w:tc>
        <w:tc>
          <w:tcPr>
            <w:tcW w:w="1266" w:type="dxa"/>
          </w:tcPr>
          <w:p w14:paraId="7CC56813" w14:textId="7A97D878" w:rsidR="00A604BA" w:rsidRPr="00D651A1" w:rsidDel="004A3D10" w:rsidRDefault="00A604BA">
            <w:pPr>
              <w:spacing w:line="276" w:lineRule="auto"/>
              <w:rPr>
                <w:del w:id="43228" w:author="Tran Huan" w:date="2018-11-25T23:20:00Z"/>
                <w:rPrChange w:id="43229" w:author="Tran Huan" w:date="2018-11-26T00:30:00Z">
                  <w:rPr>
                    <w:del w:id="43230" w:author="Tran Huan" w:date="2018-11-25T23:20:00Z"/>
                    <w:lang w:val="en-US"/>
                  </w:rPr>
                </w:rPrChange>
              </w:rPr>
              <w:pPrChange w:id="43231" w:author="phuong vu" w:date="2018-11-23T13:48:00Z">
                <w:pPr>
                  <w:spacing w:line="360" w:lineRule="auto"/>
                </w:pPr>
              </w:pPrChange>
            </w:pPr>
            <w:bookmarkStart w:id="43232" w:name="_Toc531004825"/>
            <w:bookmarkStart w:id="43233" w:name="_Toc531006742"/>
            <w:bookmarkStart w:id="43234" w:name="_Toc531572735"/>
            <w:bookmarkStart w:id="43235" w:name="_Toc531576583"/>
            <w:bookmarkStart w:id="43236" w:name="_Toc531580324"/>
            <w:bookmarkStart w:id="43237" w:name="_Toc531584062"/>
            <w:bookmarkEnd w:id="43232"/>
            <w:bookmarkEnd w:id="43233"/>
            <w:bookmarkEnd w:id="43234"/>
            <w:bookmarkEnd w:id="43235"/>
            <w:bookmarkEnd w:id="43236"/>
            <w:bookmarkEnd w:id="43237"/>
          </w:p>
        </w:tc>
        <w:tc>
          <w:tcPr>
            <w:tcW w:w="1756" w:type="dxa"/>
          </w:tcPr>
          <w:p w14:paraId="3C36974A" w14:textId="2E585B72" w:rsidR="00A604BA" w:rsidRPr="00D651A1" w:rsidDel="004A3D10" w:rsidRDefault="00A604BA">
            <w:pPr>
              <w:spacing w:line="276" w:lineRule="auto"/>
              <w:rPr>
                <w:del w:id="43238" w:author="Tran Huan" w:date="2018-11-25T23:20:00Z"/>
                <w:rPrChange w:id="43239" w:author="Tran Huan" w:date="2018-11-26T00:30:00Z">
                  <w:rPr>
                    <w:del w:id="43240" w:author="Tran Huan" w:date="2018-11-25T23:20:00Z"/>
                    <w:lang w:val="en-US"/>
                  </w:rPr>
                </w:rPrChange>
              </w:rPr>
              <w:pPrChange w:id="43241" w:author="phuong vu" w:date="2018-11-23T13:48:00Z">
                <w:pPr>
                  <w:spacing w:line="360" w:lineRule="auto"/>
                </w:pPr>
              </w:pPrChange>
            </w:pPr>
            <w:bookmarkStart w:id="43242" w:name="_Toc531004826"/>
            <w:bookmarkStart w:id="43243" w:name="_Toc531006743"/>
            <w:bookmarkStart w:id="43244" w:name="_Toc531572736"/>
            <w:bookmarkStart w:id="43245" w:name="_Toc531576584"/>
            <w:bookmarkStart w:id="43246" w:name="_Toc531580325"/>
            <w:bookmarkStart w:id="43247" w:name="_Toc531584063"/>
            <w:bookmarkEnd w:id="43242"/>
            <w:bookmarkEnd w:id="43243"/>
            <w:bookmarkEnd w:id="43244"/>
            <w:bookmarkEnd w:id="43245"/>
            <w:bookmarkEnd w:id="43246"/>
            <w:bookmarkEnd w:id="43247"/>
          </w:p>
        </w:tc>
        <w:bookmarkStart w:id="43248" w:name="_Toc531004827"/>
        <w:bookmarkStart w:id="43249" w:name="_Toc531006744"/>
        <w:bookmarkStart w:id="43250" w:name="_Toc531572737"/>
        <w:bookmarkStart w:id="43251" w:name="_Toc531576585"/>
        <w:bookmarkStart w:id="43252" w:name="_Toc531580326"/>
        <w:bookmarkStart w:id="43253" w:name="_Toc531584064"/>
        <w:bookmarkEnd w:id="43248"/>
        <w:bookmarkEnd w:id="43249"/>
        <w:bookmarkEnd w:id="43250"/>
        <w:bookmarkEnd w:id="43251"/>
        <w:bookmarkEnd w:id="43252"/>
        <w:bookmarkEnd w:id="43253"/>
      </w:tr>
      <w:tr w:rsidR="00A604BA" w:rsidRPr="00C243D6" w:rsidDel="004A3D10" w14:paraId="1B2C8F28" w14:textId="6E9022C9" w:rsidTr="00E4365A">
        <w:trPr>
          <w:del w:id="43254" w:author="Tran Huan" w:date="2018-11-25T23:20:00Z"/>
        </w:trPr>
        <w:tc>
          <w:tcPr>
            <w:tcW w:w="805" w:type="dxa"/>
          </w:tcPr>
          <w:p w14:paraId="492C55A5" w14:textId="290921BA" w:rsidR="00A604BA" w:rsidRPr="00D651A1" w:rsidDel="004A3D10" w:rsidRDefault="00EA673D">
            <w:pPr>
              <w:spacing w:line="276" w:lineRule="auto"/>
              <w:jc w:val="center"/>
              <w:rPr>
                <w:del w:id="43255" w:author="Tran Huan" w:date="2018-11-25T23:20:00Z"/>
                <w:rPrChange w:id="43256" w:author="Tran Huan" w:date="2018-11-26T00:30:00Z">
                  <w:rPr>
                    <w:del w:id="43257" w:author="Tran Huan" w:date="2018-11-25T23:20:00Z"/>
                    <w:lang w:val="en-US"/>
                  </w:rPr>
                </w:rPrChange>
              </w:rPr>
              <w:pPrChange w:id="43258" w:author="phuong vu" w:date="2018-11-23T13:48:00Z">
                <w:pPr>
                  <w:spacing w:line="360" w:lineRule="auto"/>
                  <w:jc w:val="center"/>
                </w:pPr>
              </w:pPrChange>
            </w:pPr>
            <w:ins w:id="43259" w:author="phuong vu" w:date="2018-11-23T09:50:00Z">
              <w:del w:id="43260" w:author="Tran Huan" w:date="2018-11-25T23:20:00Z">
                <w:r w:rsidRPr="00D651A1" w:rsidDel="004A3D10">
                  <w:rPr>
                    <w:rPrChange w:id="43261" w:author="Tran Huan" w:date="2018-11-26T00:30:00Z">
                      <w:rPr>
                        <w:lang w:val="en-US"/>
                      </w:rPr>
                    </w:rPrChange>
                  </w:rPr>
                  <w:delText>5</w:delText>
                </w:r>
              </w:del>
            </w:ins>
            <w:del w:id="43262" w:author="Tran Huan" w:date="2018-11-25T23:20:00Z">
              <w:r w:rsidR="00A604BA" w:rsidRPr="00D651A1" w:rsidDel="004A3D10">
                <w:rPr>
                  <w:rPrChange w:id="43263" w:author="Tran Huan" w:date="2018-11-26T00:30:00Z">
                    <w:rPr>
                      <w:lang w:val="en-US"/>
                    </w:rPr>
                  </w:rPrChange>
                </w:rPr>
                <w:delText>6</w:delText>
              </w:r>
              <w:bookmarkStart w:id="43264" w:name="_Toc531004828"/>
              <w:bookmarkStart w:id="43265" w:name="_Toc531006745"/>
              <w:bookmarkStart w:id="43266" w:name="_Toc531572738"/>
              <w:bookmarkStart w:id="43267" w:name="_Toc531576586"/>
              <w:bookmarkStart w:id="43268" w:name="_Toc531580327"/>
              <w:bookmarkStart w:id="43269" w:name="_Toc531584065"/>
              <w:bookmarkEnd w:id="43264"/>
              <w:bookmarkEnd w:id="43265"/>
              <w:bookmarkEnd w:id="43266"/>
              <w:bookmarkEnd w:id="43267"/>
              <w:bookmarkEnd w:id="43268"/>
              <w:bookmarkEnd w:id="43269"/>
            </w:del>
          </w:p>
        </w:tc>
        <w:tc>
          <w:tcPr>
            <w:tcW w:w="1980" w:type="dxa"/>
          </w:tcPr>
          <w:p w14:paraId="44DE693E" w14:textId="18FCAAC9" w:rsidR="00A604BA" w:rsidRPr="00D651A1" w:rsidDel="004A3D10" w:rsidRDefault="00295CFF">
            <w:pPr>
              <w:spacing w:line="276" w:lineRule="auto"/>
              <w:rPr>
                <w:del w:id="43270" w:author="Tran Huan" w:date="2018-11-25T23:20:00Z"/>
                <w:rPrChange w:id="43271" w:author="Tran Huan" w:date="2018-11-26T00:30:00Z">
                  <w:rPr>
                    <w:del w:id="43272" w:author="Tran Huan" w:date="2018-11-25T23:20:00Z"/>
                    <w:lang w:val="en-US"/>
                  </w:rPr>
                </w:rPrChange>
              </w:rPr>
              <w:pPrChange w:id="43273" w:author="phuong vu" w:date="2018-11-23T13:48:00Z">
                <w:pPr>
                  <w:spacing w:line="360" w:lineRule="auto"/>
                </w:pPr>
              </w:pPrChange>
            </w:pPr>
            <w:del w:id="43274" w:author="Tran Huan" w:date="2018-11-25T23:20:00Z">
              <w:r w:rsidRPr="00D651A1" w:rsidDel="004A3D10">
                <w:rPr>
                  <w:rPrChange w:id="43275" w:author="Tran Huan" w:date="2018-11-26T00:30:00Z">
                    <w:rPr>
                      <w:lang w:val="en-US"/>
                    </w:rPr>
                  </w:rPrChange>
                </w:rPr>
                <w:delText>textView</w:delText>
              </w:r>
              <w:bookmarkStart w:id="43276" w:name="_Toc531004829"/>
              <w:bookmarkStart w:id="43277" w:name="_Toc531006746"/>
              <w:bookmarkStart w:id="43278" w:name="_Toc531572739"/>
              <w:bookmarkStart w:id="43279" w:name="_Toc531576587"/>
              <w:bookmarkStart w:id="43280" w:name="_Toc531580328"/>
              <w:bookmarkStart w:id="43281" w:name="_Toc531584066"/>
              <w:bookmarkEnd w:id="43276"/>
              <w:bookmarkEnd w:id="43277"/>
              <w:bookmarkEnd w:id="43278"/>
              <w:bookmarkEnd w:id="43279"/>
              <w:bookmarkEnd w:id="43280"/>
              <w:bookmarkEnd w:id="43281"/>
            </w:del>
          </w:p>
        </w:tc>
        <w:tc>
          <w:tcPr>
            <w:tcW w:w="2970" w:type="dxa"/>
          </w:tcPr>
          <w:p w14:paraId="2378423F" w14:textId="6D7D0776" w:rsidR="00A604BA" w:rsidRPr="00D651A1" w:rsidDel="004A3D10" w:rsidRDefault="00295CFF">
            <w:pPr>
              <w:spacing w:line="276" w:lineRule="auto"/>
              <w:rPr>
                <w:del w:id="43282" w:author="Tran Huan" w:date="2018-11-25T23:20:00Z"/>
                <w:rPrChange w:id="43283" w:author="Tran Huan" w:date="2018-11-26T00:30:00Z">
                  <w:rPr>
                    <w:del w:id="43284" w:author="Tran Huan" w:date="2018-11-25T23:20:00Z"/>
                    <w:lang w:val="en-US"/>
                  </w:rPr>
                </w:rPrChange>
              </w:rPr>
              <w:pPrChange w:id="43285" w:author="phuong vu" w:date="2018-11-23T13:48:00Z">
                <w:pPr>
                  <w:spacing w:line="360" w:lineRule="auto"/>
                </w:pPr>
              </w:pPrChange>
            </w:pPr>
            <w:del w:id="43286" w:author="Tran Huan" w:date="2018-11-25T23:20:00Z">
              <w:r w:rsidRPr="00D651A1" w:rsidDel="004A3D10">
                <w:rPr>
                  <w:rPrChange w:id="43287" w:author="Tran Huan" w:date="2018-11-26T00:30:00Z">
                    <w:rPr>
                      <w:lang w:val="en-US"/>
                    </w:rPr>
                  </w:rPrChange>
                </w:rPr>
                <w:delText>Trạng thái đơn hàng</w:delText>
              </w:r>
              <w:bookmarkStart w:id="43288" w:name="_Toc531004830"/>
              <w:bookmarkStart w:id="43289" w:name="_Toc531006747"/>
              <w:bookmarkStart w:id="43290" w:name="_Toc531572740"/>
              <w:bookmarkStart w:id="43291" w:name="_Toc531576588"/>
              <w:bookmarkStart w:id="43292" w:name="_Toc531580329"/>
              <w:bookmarkStart w:id="43293" w:name="_Toc531584067"/>
              <w:bookmarkEnd w:id="43288"/>
              <w:bookmarkEnd w:id="43289"/>
              <w:bookmarkEnd w:id="43290"/>
              <w:bookmarkEnd w:id="43291"/>
              <w:bookmarkEnd w:id="43292"/>
              <w:bookmarkEnd w:id="43293"/>
            </w:del>
          </w:p>
        </w:tc>
        <w:tc>
          <w:tcPr>
            <w:tcW w:w="1266" w:type="dxa"/>
          </w:tcPr>
          <w:p w14:paraId="579232BE" w14:textId="709429BC" w:rsidR="00A604BA" w:rsidRPr="00D651A1" w:rsidDel="004A3D10" w:rsidRDefault="00A604BA">
            <w:pPr>
              <w:spacing w:line="276" w:lineRule="auto"/>
              <w:rPr>
                <w:del w:id="43294" w:author="Tran Huan" w:date="2018-11-25T23:20:00Z"/>
                <w:rPrChange w:id="43295" w:author="Tran Huan" w:date="2018-11-26T00:30:00Z">
                  <w:rPr>
                    <w:del w:id="43296" w:author="Tran Huan" w:date="2018-11-25T23:20:00Z"/>
                    <w:lang w:val="en-US"/>
                  </w:rPr>
                </w:rPrChange>
              </w:rPr>
              <w:pPrChange w:id="43297" w:author="phuong vu" w:date="2018-11-23T13:48:00Z">
                <w:pPr>
                  <w:spacing w:line="360" w:lineRule="auto"/>
                </w:pPr>
              </w:pPrChange>
            </w:pPr>
            <w:bookmarkStart w:id="43298" w:name="_Toc531004831"/>
            <w:bookmarkStart w:id="43299" w:name="_Toc531006748"/>
            <w:bookmarkStart w:id="43300" w:name="_Toc531572741"/>
            <w:bookmarkStart w:id="43301" w:name="_Toc531576589"/>
            <w:bookmarkStart w:id="43302" w:name="_Toc531580330"/>
            <w:bookmarkStart w:id="43303" w:name="_Toc531584068"/>
            <w:bookmarkEnd w:id="43298"/>
            <w:bookmarkEnd w:id="43299"/>
            <w:bookmarkEnd w:id="43300"/>
            <w:bookmarkEnd w:id="43301"/>
            <w:bookmarkEnd w:id="43302"/>
            <w:bookmarkEnd w:id="43303"/>
          </w:p>
        </w:tc>
        <w:tc>
          <w:tcPr>
            <w:tcW w:w="1756" w:type="dxa"/>
          </w:tcPr>
          <w:p w14:paraId="1EB18448" w14:textId="7F11F27A" w:rsidR="00A604BA" w:rsidRPr="00D651A1" w:rsidDel="004A3D10" w:rsidRDefault="00A604BA">
            <w:pPr>
              <w:spacing w:line="276" w:lineRule="auto"/>
              <w:rPr>
                <w:del w:id="43304" w:author="Tran Huan" w:date="2018-11-25T23:20:00Z"/>
                <w:rPrChange w:id="43305" w:author="Tran Huan" w:date="2018-11-26T00:30:00Z">
                  <w:rPr>
                    <w:del w:id="43306" w:author="Tran Huan" w:date="2018-11-25T23:20:00Z"/>
                    <w:lang w:val="en-US"/>
                  </w:rPr>
                </w:rPrChange>
              </w:rPr>
              <w:pPrChange w:id="43307" w:author="phuong vu" w:date="2018-11-23T13:48:00Z">
                <w:pPr>
                  <w:spacing w:line="360" w:lineRule="auto"/>
                </w:pPr>
              </w:pPrChange>
            </w:pPr>
            <w:bookmarkStart w:id="43308" w:name="_Toc531004832"/>
            <w:bookmarkStart w:id="43309" w:name="_Toc531006749"/>
            <w:bookmarkStart w:id="43310" w:name="_Toc531572742"/>
            <w:bookmarkStart w:id="43311" w:name="_Toc531576590"/>
            <w:bookmarkStart w:id="43312" w:name="_Toc531580331"/>
            <w:bookmarkStart w:id="43313" w:name="_Toc531584069"/>
            <w:bookmarkEnd w:id="43308"/>
            <w:bookmarkEnd w:id="43309"/>
            <w:bookmarkEnd w:id="43310"/>
            <w:bookmarkEnd w:id="43311"/>
            <w:bookmarkEnd w:id="43312"/>
            <w:bookmarkEnd w:id="43313"/>
          </w:p>
        </w:tc>
        <w:bookmarkStart w:id="43314" w:name="_Toc531004833"/>
        <w:bookmarkStart w:id="43315" w:name="_Toc531006750"/>
        <w:bookmarkStart w:id="43316" w:name="_Toc531572743"/>
        <w:bookmarkStart w:id="43317" w:name="_Toc531576591"/>
        <w:bookmarkStart w:id="43318" w:name="_Toc531580332"/>
        <w:bookmarkStart w:id="43319" w:name="_Toc531584070"/>
        <w:bookmarkEnd w:id="43314"/>
        <w:bookmarkEnd w:id="43315"/>
        <w:bookmarkEnd w:id="43316"/>
        <w:bookmarkEnd w:id="43317"/>
        <w:bookmarkEnd w:id="43318"/>
        <w:bookmarkEnd w:id="43319"/>
      </w:tr>
      <w:tr w:rsidR="00295CFF" w:rsidRPr="00C243D6" w:rsidDel="004A3D10" w14:paraId="264F410B" w14:textId="35E1863C" w:rsidTr="00E4365A">
        <w:trPr>
          <w:del w:id="43320" w:author="Tran Huan" w:date="2018-11-25T23:20:00Z"/>
        </w:trPr>
        <w:tc>
          <w:tcPr>
            <w:tcW w:w="805" w:type="dxa"/>
          </w:tcPr>
          <w:p w14:paraId="435055FB" w14:textId="4C986766" w:rsidR="00295CFF" w:rsidRPr="00D651A1" w:rsidDel="004A3D10" w:rsidRDefault="00EA673D">
            <w:pPr>
              <w:spacing w:line="276" w:lineRule="auto"/>
              <w:jc w:val="center"/>
              <w:rPr>
                <w:del w:id="43321" w:author="Tran Huan" w:date="2018-11-25T23:20:00Z"/>
                <w:rPrChange w:id="43322" w:author="Tran Huan" w:date="2018-11-26T00:30:00Z">
                  <w:rPr>
                    <w:del w:id="43323" w:author="Tran Huan" w:date="2018-11-25T23:20:00Z"/>
                    <w:lang w:val="en-US"/>
                  </w:rPr>
                </w:rPrChange>
              </w:rPr>
              <w:pPrChange w:id="43324" w:author="phuong vu" w:date="2018-11-23T13:48:00Z">
                <w:pPr>
                  <w:spacing w:line="360" w:lineRule="auto"/>
                  <w:jc w:val="center"/>
                </w:pPr>
              </w:pPrChange>
            </w:pPr>
            <w:ins w:id="43325" w:author="phuong vu" w:date="2018-11-23T09:50:00Z">
              <w:del w:id="43326" w:author="Tran Huan" w:date="2018-11-25T23:20:00Z">
                <w:r w:rsidRPr="00D651A1" w:rsidDel="004A3D10">
                  <w:rPr>
                    <w:rPrChange w:id="43327" w:author="Tran Huan" w:date="2018-11-26T00:30:00Z">
                      <w:rPr>
                        <w:lang w:val="en-US"/>
                      </w:rPr>
                    </w:rPrChange>
                  </w:rPr>
                  <w:delText>6</w:delText>
                </w:r>
              </w:del>
            </w:ins>
            <w:del w:id="43328" w:author="Tran Huan" w:date="2018-11-25T23:20:00Z">
              <w:r w:rsidR="00295CFF" w:rsidRPr="00D651A1" w:rsidDel="004A3D10">
                <w:rPr>
                  <w:rPrChange w:id="43329" w:author="Tran Huan" w:date="2018-11-26T00:30:00Z">
                    <w:rPr>
                      <w:lang w:val="en-US"/>
                    </w:rPr>
                  </w:rPrChange>
                </w:rPr>
                <w:delText>7</w:delText>
              </w:r>
              <w:bookmarkStart w:id="43330" w:name="_Toc531004834"/>
              <w:bookmarkStart w:id="43331" w:name="_Toc531006751"/>
              <w:bookmarkStart w:id="43332" w:name="_Toc531572744"/>
              <w:bookmarkStart w:id="43333" w:name="_Toc531576592"/>
              <w:bookmarkStart w:id="43334" w:name="_Toc531580333"/>
              <w:bookmarkStart w:id="43335" w:name="_Toc531584071"/>
              <w:bookmarkEnd w:id="43330"/>
              <w:bookmarkEnd w:id="43331"/>
              <w:bookmarkEnd w:id="43332"/>
              <w:bookmarkEnd w:id="43333"/>
              <w:bookmarkEnd w:id="43334"/>
              <w:bookmarkEnd w:id="43335"/>
            </w:del>
          </w:p>
        </w:tc>
        <w:tc>
          <w:tcPr>
            <w:tcW w:w="1980" w:type="dxa"/>
          </w:tcPr>
          <w:p w14:paraId="7BFF6249" w14:textId="0DC386B4" w:rsidR="00295CFF" w:rsidRPr="00D651A1" w:rsidDel="004A3D10" w:rsidRDefault="00295CFF">
            <w:pPr>
              <w:spacing w:line="276" w:lineRule="auto"/>
              <w:rPr>
                <w:del w:id="43336" w:author="Tran Huan" w:date="2018-11-25T23:20:00Z"/>
                <w:rPrChange w:id="43337" w:author="Tran Huan" w:date="2018-11-26T00:30:00Z">
                  <w:rPr>
                    <w:del w:id="43338" w:author="Tran Huan" w:date="2018-11-25T23:20:00Z"/>
                    <w:lang w:val="en-US"/>
                  </w:rPr>
                </w:rPrChange>
              </w:rPr>
              <w:pPrChange w:id="43339" w:author="phuong vu" w:date="2018-11-23T13:48:00Z">
                <w:pPr>
                  <w:spacing w:line="360" w:lineRule="auto"/>
                </w:pPr>
              </w:pPrChange>
            </w:pPr>
            <w:del w:id="43340" w:author="Tran Huan" w:date="2018-11-25T23:20:00Z">
              <w:r w:rsidRPr="00D651A1" w:rsidDel="004A3D10">
                <w:rPr>
                  <w:rPrChange w:id="43341" w:author="Tran Huan" w:date="2018-11-26T00:30:00Z">
                    <w:rPr>
                      <w:lang w:val="en-US"/>
                    </w:rPr>
                  </w:rPrChange>
                </w:rPr>
                <w:delText>textView</w:delText>
              </w:r>
              <w:bookmarkStart w:id="43342" w:name="_Toc531004835"/>
              <w:bookmarkStart w:id="43343" w:name="_Toc531006752"/>
              <w:bookmarkStart w:id="43344" w:name="_Toc531572745"/>
              <w:bookmarkStart w:id="43345" w:name="_Toc531576593"/>
              <w:bookmarkStart w:id="43346" w:name="_Toc531580334"/>
              <w:bookmarkStart w:id="43347" w:name="_Toc531584072"/>
              <w:bookmarkEnd w:id="43342"/>
              <w:bookmarkEnd w:id="43343"/>
              <w:bookmarkEnd w:id="43344"/>
              <w:bookmarkEnd w:id="43345"/>
              <w:bookmarkEnd w:id="43346"/>
              <w:bookmarkEnd w:id="43347"/>
            </w:del>
          </w:p>
        </w:tc>
        <w:tc>
          <w:tcPr>
            <w:tcW w:w="2970" w:type="dxa"/>
          </w:tcPr>
          <w:p w14:paraId="0F6A7E23" w14:textId="21136848" w:rsidR="00295CFF" w:rsidRPr="00D651A1" w:rsidDel="004A3D10" w:rsidRDefault="00295CFF">
            <w:pPr>
              <w:spacing w:line="276" w:lineRule="auto"/>
              <w:rPr>
                <w:del w:id="43348" w:author="Tran Huan" w:date="2018-11-25T23:20:00Z"/>
                <w:rPrChange w:id="43349" w:author="Tran Huan" w:date="2018-11-26T00:30:00Z">
                  <w:rPr>
                    <w:del w:id="43350" w:author="Tran Huan" w:date="2018-11-25T23:20:00Z"/>
                    <w:lang w:val="en-US"/>
                  </w:rPr>
                </w:rPrChange>
              </w:rPr>
              <w:pPrChange w:id="43351" w:author="phuong vu" w:date="2018-11-23T13:48:00Z">
                <w:pPr>
                  <w:spacing w:line="360" w:lineRule="auto"/>
                </w:pPr>
              </w:pPrChange>
            </w:pPr>
            <w:del w:id="43352" w:author="Tran Huan" w:date="2018-11-25T23:20:00Z">
              <w:r w:rsidRPr="00D651A1" w:rsidDel="004A3D10">
                <w:rPr>
                  <w:rPrChange w:id="43353" w:author="Tran Huan" w:date="2018-11-26T00:30:00Z">
                    <w:rPr>
                      <w:lang w:val="en-US"/>
                    </w:rPr>
                  </w:rPrChange>
                </w:rPr>
                <w:delText>Email khách hàng</w:delText>
              </w:r>
              <w:bookmarkStart w:id="43354" w:name="_Toc531004836"/>
              <w:bookmarkStart w:id="43355" w:name="_Toc531006753"/>
              <w:bookmarkStart w:id="43356" w:name="_Toc531572746"/>
              <w:bookmarkStart w:id="43357" w:name="_Toc531576594"/>
              <w:bookmarkStart w:id="43358" w:name="_Toc531580335"/>
              <w:bookmarkStart w:id="43359" w:name="_Toc531584073"/>
              <w:bookmarkEnd w:id="43354"/>
              <w:bookmarkEnd w:id="43355"/>
              <w:bookmarkEnd w:id="43356"/>
              <w:bookmarkEnd w:id="43357"/>
              <w:bookmarkEnd w:id="43358"/>
              <w:bookmarkEnd w:id="43359"/>
            </w:del>
          </w:p>
        </w:tc>
        <w:tc>
          <w:tcPr>
            <w:tcW w:w="1266" w:type="dxa"/>
          </w:tcPr>
          <w:p w14:paraId="0375C2AF" w14:textId="0094512D" w:rsidR="00295CFF" w:rsidRPr="00D651A1" w:rsidDel="004A3D10" w:rsidRDefault="00295CFF">
            <w:pPr>
              <w:spacing w:line="276" w:lineRule="auto"/>
              <w:rPr>
                <w:del w:id="43360" w:author="Tran Huan" w:date="2018-11-25T23:20:00Z"/>
                <w:rPrChange w:id="43361" w:author="Tran Huan" w:date="2018-11-26T00:30:00Z">
                  <w:rPr>
                    <w:del w:id="43362" w:author="Tran Huan" w:date="2018-11-25T23:20:00Z"/>
                    <w:lang w:val="en-US"/>
                  </w:rPr>
                </w:rPrChange>
              </w:rPr>
              <w:pPrChange w:id="43363" w:author="phuong vu" w:date="2018-11-23T13:48:00Z">
                <w:pPr>
                  <w:spacing w:line="360" w:lineRule="auto"/>
                </w:pPr>
              </w:pPrChange>
            </w:pPr>
            <w:bookmarkStart w:id="43364" w:name="_Toc531004837"/>
            <w:bookmarkStart w:id="43365" w:name="_Toc531006754"/>
            <w:bookmarkStart w:id="43366" w:name="_Toc531572747"/>
            <w:bookmarkStart w:id="43367" w:name="_Toc531576595"/>
            <w:bookmarkStart w:id="43368" w:name="_Toc531580336"/>
            <w:bookmarkStart w:id="43369" w:name="_Toc531584074"/>
            <w:bookmarkEnd w:id="43364"/>
            <w:bookmarkEnd w:id="43365"/>
            <w:bookmarkEnd w:id="43366"/>
            <w:bookmarkEnd w:id="43367"/>
            <w:bookmarkEnd w:id="43368"/>
            <w:bookmarkEnd w:id="43369"/>
          </w:p>
        </w:tc>
        <w:tc>
          <w:tcPr>
            <w:tcW w:w="1756" w:type="dxa"/>
          </w:tcPr>
          <w:p w14:paraId="57BA6F5E" w14:textId="54FAD59B" w:rsidR="00295CFF" w:rsidRPr="00D651A1" w:rsidDel="004A3D10" w:rsidRDefault="00295CFF">
            <w:pPr>
              <w:spacing w:line="276" w:lineRule="auto"/>
              <w:rPr>
                <w:del w:id="43370" w:author="Tran Huan" w:date="2018-11-25T23:20:00Z"/>
                <w:rPrChange w:id="43371" w:author="Tran Huan" w:date="2018-11-26T00:30:00Z">
                  <w:rPr>
                    <w:del w:id="43372" w:author="Tran Huan" w:date="2018-11-25T23:20:00Z"/>
                    <w:lang w:val="en-US"/>
                  </w:rPr>
                </w:rPrChange>
              </w:rPr>
              <w:pPrChange w:id="43373" w:author="phuong vu" w:date="2018-11-23T13:48:00Z">
                <w:pPr>
                  <w:spacing w:line="360" w:lineRule="auto"/>
                </w:pPr>
              </w:pPrChange>
            </w:pPr>
            <w:bookmarkStart w:id="43374" w:name="_Toc531004838"/>
            <w:bookmarkStart w:id="43375" w:name="_Toc531006755"/>
            <w:bookmarkStart w:id="43376" w:name="_Toc531572748"/>
            <w:bookmarkStart w:id="43377" w:name="_Toc531576596"/>
            <w:bookmarkStart w:id="43378" w:name="_Toc531580337"/>
            <w:bookmarkStart w:id="43379" w:name="_Toc531584075"/>
            <w:bookmarkEnd w:id="43374"/>
            <w:bookmarkEnd w:id="43375"/>
            <w:bookmarkEnd w:id="43376"/>
            <w:bookmarkEnd w:id="43377"/>
            <w:bookmarkEnd w:id="43378"/>
            <w:bookmarkEnd w:id="43379"/>
          </w:p>
        </w:tc>
        <w:bookmarkStart w:id="43380" w:name="_Toc531004839"/>
        <w:bookmarkStart w:id="43381" w:name="_Toc531006756"/>
        <w:bookmarkStart w:id="43382" w:name="_Toc531572749"/>
        <w:bookmarkStart w:id="43383" w:name="_Toc531576597"/>
        <w:bookmarkStart w:id="43384" w:name="_Toc531580338"/>
        <w:bookmarkStart w:id="43385" w:name="_Toc531584076"/>
        <w:bookmarkEnd w:id="43380"/>
        <w:bookmarkEnd w:id="43381"/>
        <w:bookmarkEnd w:id="43382"/>
        <w:bookmarkEnd w:id="43383"/>
        <w:bookmarkEnd w:id="43384"/>
        <w:bookmarkEnd w:id="43385"/>
      </w:tr>
      <w:tr w:rsidR="00295CFF" w:rsidRPr="00C243D6" w:rsidDel="004A3D10" w14:paraId="360786D1" w14:textId="04915D59" w:rsidTr="00E4365A">
        <w:trPr>
          <w:del w:id="43386" w:author="Tran Huan" w:date="2018-11-25T23:20:00Z"/>
        </w:trPr>
        <w:tc>
          <w:tcPr>
            <w:tcW w:w="805" w:type="dxa"/>
          </w:tcPr>
          <w:p w14:paraId="790931A5" w14:textId="3578ECD8" w:rsidR="00295CFF" w:rsidRPr="00D651A1" w:rsidDel="004A3D10" w:rsidRDefault="00EA673D">
            <w:pPr>
              <w:spacing w:line="276" w:lineRule="auto"/>
              <w:jc w:val="center"/>
              <w:rPr>
                <w:del w:id="43387" w:author="Tran Huan" w:date="2018-11-25T23:20:00Z"/>
                <w:rPrChange w:id="43388" w:author="Tran Huan" w:date="2018-11-26T00:30:00Z">
                  <w:rPr>
                    <w:del w:id="43389" w:author="Tran Huan" w:date="2018-11-25T23:20:00Z"/>
                    <w:lang w:val="en-US"/>
                  </w:rPr>
                </w:rPrChange>
              </w:rPr>
              <w:pPrChange w:id="43390" w:author="phuong vu" w:date="2018-11-23T13:48:00Z">
                <w:pPr>
                  <w:spacing w:line="360" w:lineRule="auto"/>
                  <w:jc w:val="center"/>
                </w:pPr>
              </w:pPrChange>
            </w:pPr>
            <w:ins w:id="43391" w:author="phuong vu" w:date="2018-11-23T09:50:00Z">
              <w:del w:id="43392" w:author="Tran Huan" w:date="2018-11-25T23:20:00Z">
                <w:r w:rsidRPr="00D651A1" w:rsidDel="004A3D10">
                  <w:rPr>
                    <w:rPrChange w:id="43393" w:author="Tran Huan" w:date="2018-11-26T00:30:00Z">
                      <w:rPr>
                        <w:lang w:val="en-US"/>
                      </w:rPr>
                    </w:rPrChange>
                  </w:rPr>
                  <w:delText>7</w:delText>
                </w:r>
              </w:del>
            </w:ins>
            <w:del w:id="43394" w:author="Tran Huan" w:date="2018-11-25T23:20:00Z">
              <w:r w:rsidR="00295CFF" w:rsidRPr="00D651A1" w:rsidDel="004A3D10">
                <w:rPr>
                  <w:rPrChange w:id="43395" w:author="Tran Huan" w:date="2018-11-26T00:30:00Z">
                    <w:rPr>
                      <w:lang w:val="en-US"/>
                    </w:rPr>
                  </w:rPrChange>
                </w:rPr>
                <w:delText>8</w:delText>
              </w:r>
              <w:bookmarkStart w:id="43396" w:name="_Toc531004840"/>
              <w:bookmarkStart w:id="43397" w:name="_Toc531006757"/>
              <w:bookmarkStart w:id="43398" w:name="_Toc531572750"/>
              <w:bookmarkStart w:id="43399" w:name="_Toc531576598"/>
              <w:bookmarkStart w:id="43400" w:name="_Toc531580339"/>
              <w:bookmarkStart w:id="43401" w:name="_Toc531584077"/>
              <w:bookmarkEnd w:id="43396"/>
              <w:bookmarkEnd w:id="43397"/>
              <w:bookmarkEnd w:id="43398"/>
              <w:bookmarkEnd w:id="43399"/>
              <w:bookmarkEnd w:id="43400"/>
              <w:bookmarkEnd w:id="43401"/>
            </w:del>
          </w:p>
        </w:tc>
        <w:tc>
          <w:tcPr>
            <w:tcW w:w="1980" w:type="dxa"/>
          </w:tcPr>
          <w:p w14:paraId="70C28E09" w14:textId="7B22FBF2" w:rsidR="00295CFF" w:rsidRPr="00D651A1" w:rsidDel="004A3D10" w:rsidRDefault="00295CFF">
            <w:pPr>
              <w:spacing w:line="276" w:lineRule="auto"/>
              <w:rPr>
                <w:del w:id="43402" w:author="Tran Huan" w:date="2018-11-25T23:20:00Z"/>
                <w:rPrChange w:id="43403" w:author="Tran Huan" w:date="2018-11-26T00:30:00Z">
                  <w:rPr>
                    <w:del w:id="43404" w:author="Tran Huan" w:date="2018-11-25T23:20:00Z"/>
                    <w:lang w:val="en-US"/>
                  </w:rPr>
                </w:rPrChange>
              </w:rPr>
              <w:pPrChange w:id="43405" w:author="phuong vu" w:date="2018-11-23T13:48:00Z">
                <w:pPr>
                  <w:spacing w:line="360" w:lineRule="auto"/>
                </w:pPr>
              </w:pPrChange>
            </w:pPr>
            <w:del w:id="43406" w:author="Tran Huan" w:date="2018-11-25T23:20:00Z">
              <w:r w:rsidRPr="00D651A1" w:rsidDel="004A3D10">
                <w:rPr>
                  <w:rPrChange w:id="43407" w:author="Tran Huan" w:date="2018-11-26T00:30:00Z">
                    <w:rPr>
                      <w:lang w:val="en-US"/>
                    </w:rPr>
                  </w:rPrChange>
                </w:rPr>
                <w:delText>textView</w:delText>
              </w:r>
              <w:bookmarkStart w:id="43408" w:name="_Toc531004841"/>
              <w:bookmarkStart w:id="43409" w:name="_Toc531006758"/>
              <w:bookmarkStart w:id="43410" w:name="_Toc531572751"/>
              <w:bookmarkStart w:id="43411" w:name="_Toc531576599"/>
              <w:bookmarkStart w:id="43412" w:name="_Toc531580340"/>
              <w:bookmarkStart w:id="43413" w:name="_Toc531584078"/>
              <w:bookmarkEnd w:id="43408"/>
              <w:bookmarkEnd w:id="43409"/>
              <w:bookmarkEnd w:id="43410"/>
              <w:bookmarkEnd w:id="43411"/>
              <w:bookmarkEnd w:id="43412"/>
              <w:bookmarkEnd w:id="43413"/>
            </w:del>
          </w:p>
        </w:tc>
        <w:tc>
          <w:tcPr>
            <w:tcW w:w="2970" w:type="dxa"/>
          </w:tcPr>
          <w:p w14:paraId="72CFDC4A" w14:textId="623AC8E1" w:rsidR="00295CFF" w:rsidRPr="00D651A1" w:rsidDel="004A3D10" w:rsidRDefault="00295CFF">
            <w:pPr>
              <w:spacing w:line="276" w:lineRule="auto"/>
              <w:rPr>
                <w:del w:id="43414" w:author="Tran Huan" w:date="2018-11-25T23:20:00Z"/>
                <w:rPrChange w:id="43415" w:author="Tran Huan" w:date="2018-11-26T00:30:00Z">
                  <w:rPr>
                    <w:del w:id="43416" w:author="Tran Huan" w:date="2018-11-25T23:20:00Z"/>
                    <w:lang w:val="en-US"/>
                  </w:rPr>
                </w:rPrChange>
              </w:rPr>
              <w:pPrChange w:id="43417" w:author="phuong vu" w:date="2018-11-23T13:48:00Z">
                <w:pPr>
                  <w:spacing w:line="360" w:lineRule="auto"/>
                </w:pPr>
              </w:pPrChange>
            </w:pPr>
            <w:del w:id="43418" w:author="Tran Huan" w:date="2018-11-25T23:20:00Z">
              <w:r w:rsidRPr="00D651A1" w:rsidDel="004A3D10">
                <w:rPr>
                  <w:rPrChange w:id="43419" w:author="Tran Huan" w:date="2018-11-26T00:30:00Z">
                    <w:rPr>
                      <w:lang w:val="en-US"/>
                    </w:rPr>
                  </w:rPrChange>
                </w:rPr>
                <w:delText>Số điện thoại</w:delText>
              </w:r>
              <w:bookmarkStart w:id="43420" w:name="_Toc531004842"/>
              <w:bookmarkStart w:id="43421" w:name="_Toc531006759"/>
              <w:bookmarkStart w:id="43422" w:name="_Toc531572752"/>
              <w:bookmarkStart w:id="43423" w:name="_Toc531576600"/>
              <w:bookmarkStart w:id="43424" w:name="_Toc531580341"/>
              <w:bookmarkStart w:id="43425" w:name="_Toc531584079"/>
              <w:bookmarkEnd w:id="43420"/>
              <w:bookmarkEnd w:id="43421"/>
              <w:bookmarkEnd w:id="43422"/>
              <w:bookmarkEnd w:id="43423"/>
              <w:bookmarkEnd w:id="43424"/>
              <w:bookmarkEnd w:id="43425"/>
            </w:del>
          </w:p>
        </w:tc>
        <w:tc>
          <w:tcPr>
            <w:tcW w:w="1266" w:type="dxa"/>
          </w:tcPr>
          <w:p w14:paraId="2B42E7D0" w14:textId="04393B74" w:rsidR="00295CFF" w:rsidRPr="00D651A1" w:rsidDel="004A3D10" w:rsidRDefault="00295CFF">
            <w:pPr>
              <w:spacing w:line="276" w:lineRule="auto"/>
              <w:rPr>
                <w:del w:id="43426" w:author="Tran Huan" w:date="2018-11-25T23:20:00Z"/>
                <w:rPrChange w:id="43427" w:author="Tran Huan" w:date="2018-11-26T00:30:00Z">
                  <w:rPr>
                    <w:del w:id="43428" w:author="Tran Huan" w:date="2018-11-25T23:20:00Z"/>
                    <w:lang w:val="en-US"/>
                  </w:rPr>
                </w:rPrChange>
              </w:rPr>
              <w:pPrChange w:id="43429" w:author="phuong vu" w:date="2018-11-23T13:48:00Z">
                <w:pPr>
                  <w:spacing w:line="360" w:lineRule="auto"/>
                </w:pPr>
              </w:pPrChange>
            </w:pPr>
            <w:bookmarkStart w:id="43430" w:name="_Toc531004843"/>
            <w:bookmarkStart w:id="43431" w:name="_Toc531006760"/>
            <w:bookmarkStart w:id="43432" w:name="_Toc531572753"/>
            <w:bookmarkStart w:id="43433" w:name="_Toc531576601"/>
            <w:bookmarkStart w:id="43434" w:name="_Toc531580342"/>
            <w:bookmarkStart w:id="43435" w:name="_Toc531584080"/>
            <w:bookmarkEnd w:id="43430"/>
            <w:bookmarkEnd w:id="43431"/>
            <w:bookmarkEnd w:id="43432"/>
            <w:bookmarkEnd w:id="43433"/>
            <w:bookmarkEnd w:id="43434"/>
            <w:bookmarkEnd w:id="43435"/>
          </w:p>
        </w:tc>
        <w:tc>
          <w:tcPr>
            <w:tcW w:w="1756" w:type="dxa"/>
          </w:tcPr>
          <w:p w14:paraId="40C3E3D0" w14:textId="22AA9135" w:rsidR="00295CFF" w:rsidRPr="00D651A1" w:rsidDel="004A3D10" w:rsidRDefault="00295CFF">
            <w:pPr>
              <w:spacing w:line="276" w:lineRule="auto"/>
              <w:rPr>
                <w:del w:id="43436" w:author="Tran Huan" w:date="2018-11-25T23:20:00Z"/>
                <w:rPrChange w:id="43437" w:author="Tran Huan" w:date="2018-11-26T00:30:00Z">
                  <w:rPr>
                    <w:del w:id="43438" w:author="Tran Huan" w:date="2018-11-25T23:20:00Z"/>
                    <w:lang w:val="en-US"/>
                  </w:rPr>
                </w:rPrChange>
              </w:rPr>
              <w:pPrChange w:id="43439" w:author="phuong vu" w:date="2018-11-23T13:48:00Z">
                <w:pPr>
                  <w:spacing w:line="360" w:lineRule="auto"/>
                </w:pPr>
              </w:pPrChange>
            </w:pPr>
            <w:bookmarkStart w:id="43440" w:name="_Toc531004844"/>
            <w:bookmarkStart w:id="43441" w:name="_Toc531006761"/>
            <w:bookmarkStart w:id="43442" w:name="_Toc531572754"/>
            <w:bookmarkStart w:id="43443" w:name="_Toc531576602"/>
            <w:bookmarkStart w:id="43444" w:name="_Toc531580343"/>
            <w:bookmarkStart w:id="43445" w:name="_Toc531584081"/>
            <w:bookmarkEnd w:id="43440"/>
            <w:bookmarkEnd w:id="43441"/>
            <w:bookmarkEnd w:id="43442"/>
            <w:bookmarkEnd w:id="43443"/>
            <w:bookmarkEnd w:id="43444"/>
            <w:bookmarkEnd w:id="43445"/>
          </w:p>
        </w:tc>
        <w:bookmarkStart w:id="43446" w:name="_Toc531004845"/>
        <w:bookmarkStart w:id="43447" w:name="_Toc531006762"/>
        <w:bookmarkStart w:id="43448" w:name="_Toc531572755"/>
        <w:bookmarkStart w:id="43449" w:name="_Toc531576603"/>
        <w:bookmarkStart w:id="43450" w:name="_Toc531580344"/>
        <w:bookmarkStart w:id="43451" w:name="_Toc531584082"/>
        <w:bookmarkEnd w:id="43446"/>
        <w:bookmarkEnd w:id="43447"/>
        <w:bookmarkEnd w:id="43448"/>
        <w:bookmarkEnd w:id="43449"/>
        <w:bookmarkEnd w:id="43450"/>
        <w:bookmarkEnd w:id="43451"/>
      </w:tr>
      <w:tr w:rsidR="00295CFF" w:rsidRPr="00C243D6" w:rsidDel="004A3D10" w14:paraId="2D77F47B" w14:textId="39B69E4E" w:rsidTr="00E4365A">
        <w:trPr>
          <w:del w:id="43452" w:author="Tran Huan" w:date="2018-11-25T23:20:00Z"/>
        </w:trPr>
        <w:tc>
          <w:tcPr>
            <w:tcW w:w="805" w:type="dxa"/>
          </w:tcPr>
          <w:p w14:paraId="70430645" w14:textId="15337BAF" w:rsidR="00295CFF" w:rsidRPr="00D651A1" w:rsidDel="004A3D10" w:rsidRDefault="00EA673D">
            <w:pPr>
              <w:spacing w:line="276" w:lineRule="auto"/>
              <w:jc w:val="center"/>
              <w:rPr>
                <w:del w:id="43453" w:author="Tran Huan" w:date="2018-11-25T23:20:00Z"/>
                <w:rPrChange w:id="43454" w:author="Tran Huan" w:date="2018-11-26T00:30:00Z">
                  <w:rPr>
                    <w:del w:id="43455" w:author="Tran Huan" w:date="2018-11-25T23:20:00Z"/>
                    <w:lang w:val="en-US"/>
                  </w:rPr>
                </w:rPrChange>
              </w:rPr>
              <w:pPrChange w:id="43456" w:author="phuong vu" w:date="2018-11-23T13:48:00Z">
                <w:pPr>
                  <w:spacing w:line="360" w:lineRule="auto"/>
                  <w:jc w:val="center"/>
                </w:pPr>
              </w:pPrChange>
            </w:pPr>
            <w:ins w:id="43457" w:author="phuong vu" w:date="2018-11-23T09:50:00Z">
              <w:del w:id="43458" w:author="Tran Huan" w:date="2018-11-25T23:20:00Z">
                <w:r w:rsidRPr="00D651A1" w:rsidDel="004A3D10">
                  <w:rPr>
                    <w:rPrChange w:id="43459" w:author="Tran Huan" w:date="2018-11-26T00:30:00Z">
                      <w:rPr>
                        <w:lang w:val="en-US"/>
                      </w:rPr>
                    </w:rPrChange>
                  </w:rPr>
                  <w:delText>8</w:delText>
                </w:r>
              </w:del>
            </w:ins>
            <w:del w:id="43460" w:author="Tran Huan" w:date="2018-11-25T23:20:00Z">
              <w:r w:rsidR="00295CFF" w:rsidRPr="00D651A1" w:rsidDel="004A3D10">
                <w:rPr>
                  <w:rPrChange w:id="43461" w:author="Tran Huan" w:date="2018-11-26T00:30:00Z">
                    <w:rPr>
                      <w:lang w:val="en-US"/>
                    </w:rPr>
                  </w:rPrChange>
                </w:rPr>
                <w:delText>9</w:delText>
              </w:r>
              <w:bookmarkStart w:id="43462" w:name="_Toc531004846"/>
              <w:bookmarkStart w:id="43463" w:name="_Toc531006763"/>
              <w:bookmarkStart w:id="43464" w:name="_Toc531572756"/>
              <w:bookmarkStart w:id="43465" w:name="_Toc531576604"/>
              <w:bookmarkStart w:id="43466" w:name="_Toc531580345"/>
              <w:bookmarkStart w:id="43467" w:name="_Toc531584083"/>
              <w:bookmarkEnd w:id="43462"/>
              <w:bookmarkEnd w:id="43463"/>
              <w:bookmarkEnd w:id="43464"/>
              <w:bookmarkEnd w:id="43465"/>
              <w:bookmarkEnd w:id="43466"/>
              <w:bookmarkEnd w:id="43467"/>
            </w:del>
          </w:p>
        </w:tc>
        <w:tc>
          <w:tcPr>
            <w:tcW w:w="1980" w:type="dxa"/>
          </w:tcPr>
          <w:p w14:paraId="56547BFA" w14:textId="731CAB8F" w:rsidR="00295CFF" w:rsidRPr="00D651A1" w:rsidDel="004A3D10" w:rsidRDefault="00295CFF">
            <w:pPr>
              <w:spacing w:line="276" w:lineRule="auto"/>
              <w:rPr>
                <w:del w:id="43468" w:author="Tran Huan" w:date="2018-11-25T23:20:00Z"/>
                <w:rPrChange w:id="43469" w:author="Tran Huan" w:date="2018-11-26T00:30:00Z">
                  <w:rPr>
                    <w:del w:id="43470" w:author="Tran Huan" w:date="2018-11-25T23:20:00Z"/>
                    <w:lang w:val="en-US"/>
                  </w:rPr>
                </w:rPrChange>
              </w:rPr>
              <w:pPrChange w:id="43471" w:author="phuong vu" w:date="2018-11-23T13:48:00Z">
                <w:pPr>
                  <w:spacing w:line="360" w:lineRule="auto"/>
                </w:pPr>
              </w:pPrChange>
            </w:pPr>
            <w:del w:id="43472" w:author="Tran Huan" w:date="2018-11-25T23:20:00Z">
              <w:r w:rsidRPr="00D651A1" w:rsidDel="004A3D10">
                <w:rPr>
                  <w:rPrChange w:id="43473" w:author="Tran Huan" w:date="2018-11-26T00:30:00Z">
                    <w:rPr>
                      <w:lang w:val="en-US"/>
                    </w:rPr>
                  </w:rPrChange>
                </w:rPr>
                <w:delText>textView</w:delText>
              </w:r>
              <w:bookmarkStart w:id="43474" w:name="_Toc531004847"/>
              <w:bookmarkStart w:id="43475" w:name="_Toc531006764"/>
              <w:bookmarkStart w:id="43476" w:name="_Toc531572757"/>
              <w:bookmarkStart w:id="43477" w:name="_Toc531576605"/>
              <w:bookmarkStart w:id="43478" w:name="_Toc531580346"/>
              <w:bookmarkStart w:id="43479" w:name="_Toc531584084"/>
              <w:bookmarkEnd w:id="43474"/>
              <w:bookmarkEnd w:id="43475"/>
              <w:bookmarkEnd w:id="43476"/>
              <w:bookmarkEnd w:id="43477"/>
              <w:bookmarkEnd w:id="43478"/>
              <w:bookmarkEnd w:id="43479"/>
            </w:del>
          </w:p>
        </w:tc>
        <w:tc>
          <w:tcPr>
            <w:tcW w:w="2970" w:type="dxa"/>
          </w:tcPr>
          <w:p w14:paraId="022509DB" w14:textId="4CD7425B" w:rsidR="00295CFF" w:rsidRPr="00D651A1" w:rsidDel="004A3D10" w:rsidRDefault="00295CFF">
            <w:pPr>
              <w:spacing w:line="276" w:lineRule="auto"/>
              <w:rPr>
                <w:del w:id="43480" w:author="Tran Huan" w:date="2018-11-25T23:20:00Z"/>
                <w:rPrChange w:id="43481" w:author="Tran Huan" w:date="2018-11-26T00:30:00Z">
                  <w:rPr>
                    <w:del w:id="43482" w:author="Tran Huan" w:date="2018-11-25T23:20:00Z"/>
                    <w:lang w:val="en-US"/>
                  </w:rPr>
                </w:rPrChange>
              </w:rPr>
              <w:pPrChange w:id="43483" w:author="phuong vu" w:date="2018-11-23T13:48:00Z">
                <w:pPr>
                  <w:spacing w:line="360" w:lineRule="auto"/>
                </w:pPr>
              </w:pPrChange>
            </w:pPr>
            <w:del w:id="43484" w:author="Tran Huan" w:date="2018-11-25T23:20:00Z">
              <w:r w:rsidRPr="00D651A1" w:rsidDel="004A3D10">
                <w:rPr>
                  <w:rPrChange w:id="43485" w:author="Tran Huan" w:date="2018-11-26T00:30:00Z">
                    <w:rPr>
                      <w:lang w:val="en-US"/>
                    </w:rPr>
                  </w:rPrChange>
                </w:rPr>
                <w:delText>Số lượng kết quả</w:delText>
              </w:r>
              <w:bookmarkStart w:id="43486" w:name="_Toc531004848"/>
              <w:bookmarkStart w:id="43487" w:name="_Toc531006765"/>
              <w:bookmarkStart w:id="43488" w:name="_Toc531572758"/>
              <w:bookmarkStart w:id="43489" w:name="_Toc531576606"/>
              <w:bookmarkStart w:id="43490" w:name="_Toc531580347"/>
              <w:bookmarkStart w:id="43491" w:name="_Toc531584085"/>
              <w:bookmarkEnd w:id="43486"/>
              <w:bookmarkEnd w:id="43487"/>
              <w:bookmarkEnd w:id="43488"/>
              <w:bookmarkEnd w:id="43489"/>
              <w:bookmarkEnd w:id="43490"/>
              <w:bookmarkEnd w:id="43491"/>
            </w:del>
          </w:p>
        </w:tc>
        <w:tc>
          <w:tcPr>
            <w:tcW w:w="1266" w:type="dxa"/>
          </w:tcPr>
          <w:p w14:paraId="61F7B67A" w14:textId="79198162" w:rsidR="00295CFF" w:rsidRPr="00D651A1" w:rsidDel="004A3D10" w:rsidRDefault="00295CFF">
            <w:pPr>
              <w:spacing w:line="276" w:lineRule="auto"/>
              <w:jc w:val="center"/>
              <w:rPr>
                <w:del w:id="43492" w:author="Tran Huan" w:date="2018-11-25T23:20:00Z"/>
                <w:rPrChange w:id="43493" w:author="Tran Huan" w:date="2018-11-26T00:30:00Z">
                  <w:rPr>
                    <w:del w:id="43494" w:author="Tran Huan" w:date="2018-11-25T23:20:00Z"/>
                    <w:lang w:val="en-US"/>
                  </w:rPr>
                </w:rPrChange>
              </w:rPr>
              <w:pPrChange w:id="43495" w:author="phuong vu" w:date="2018-11-23T13:48:00Z">
                <w:pPr>
                  <w:spacing w:line="360" w:lineRule="auto"/>
                  <w:jc w:val="center"/>
                </w:pPr>
              </w:pPrChange>
            </w:pPr>
            <w:del w:id="43496" w:author="Tran Huan" w:date="2018-11-25T23:20:00Z">
              <w:r w:rsidRPr="00D651A1" w:rsidDel="004A3D10">
                <w:rPr>
                  <w:rPrChange w:id="43497" w:author="Tran Huan" w:date="2018-11-26T00:30:00Z">
                    <w:rPr>
                      <w:lang w:val="en-US"/>
                    </w:rPr>
                  </w:rPrChange>
                </w:rPr>
                <w:delText>0</w:delText>
              </w:r>
              <w:bookmarkStart w:id="43498" w:name="_Toc531004849"/>
              <w:bookmarkStart w:id="43499" w:name="_Toc531006766"/>
              <w:bookmarkStart w:id="43500" w:name="_Toc531572759"/>
              <w:bookmarkStart w:id="43501" w:name="_Toc531576607"/>
              <w:bookmarkStart w:id="43502" w:name="_Toc531580348"/>
              <w:bookmarkStart w:id="43503" w:name="_Toc531584086"/>
              <w:bookmarkEnd w:id="43498"/>
              <w:bookmarkEnd w:id="43499"/>
              <w:bookmarkEnd w:id="43500"/>
              <w:bookmarkEnd w:id="43501"/>
              <w:bookmarkEnd w:id="43502"/>
              <w:bookmarkEnd w:id="43503"/>
            </w:del>
          </w:p>
        </w:tc>
        <w:tc>
          <w:tcPr>
            <w:tcW w:w="1756" w:type="dxa"/>
          </w:tcPr>
          <w:p w14:paraId="77204EB2" w14:textId="6285951E" w:rsidR="00295CFF" w:rsidRPr="00D651A1" w:rsidDel="004A3D10" w:rsidRDefault="00295CFF">
            <w:pPr>
              <w:spacing w:line="276" w:lineRule="auto"/>
              <w:rPr>
                <w:del w:id="43504" w:author="Tran Huan" w:date="2018-11-25T23:20:00Z"/>
                <w:rPrChange w:id="43505" w:author="Tran Huan" w:date="2018-11-26T00:30:00Z">
                  <w:rPr>
                    <w:del w:id="43506" w:author="Tran Huan" w:date="2018-11-25T23:20:00Z"/>
                    <w:lang w:val="en-US"/>
                  </w:rPr>
                </w:rPrChange>
              </w:rPr>
              <w:pPrChange w:id="43507" w:author="phuong vu" w:date="2018-11-23T13:48:00Z">
                <w:pPr>
                  <w:spacing w:line="360" w:lineRule="auto"/>
                </w:pPr>
              </w:pPrChange>
            </w:pPr>
            <w:bookmarkStart w:id="43508" w:name="_Toc531004850"/>
            <w:bookmarkStart w:id="43509" w:name="_Toc531006767"/>
            <w:bookmarkStart w:id="43510" w:name="_Toc531572760"/>
            <w:bookmarkStart w:id="43511" w:name="_Toc531576608"/>
            <w:bookmarkStart w:id="43512" w:name="_Toc531580349"/>
            <w:bookmarkStart w:id="43513" w:name="_Toc531584087"/>
            <w:bookmarkEnd w:id="43508"/>
            <w:bookmarkEnd w:id="43509"/>
            <w:bookmarkEnd w:id="43510"/>
            <w:bookmarkEnd w:id="43511"/>
            <w:bookmarkEnd w:id="43512"/>
            <w:bookmarkEnd w:id="43513"/>
          </w:p>
        </w:tc>
        <w:bookmarkStart w:id="43514" w:name="_Toc531004851"/>
        <w:bookmarkStart w:id="43515" w:name="_Toc531006768"/>
        <w:bookmarkStart w:id="43516" w:name="_Toc531572761"/>
        <w:bookmarkStart w:id="43517" w:name="_Toc531576609"/>
        <w:bookmarkStart w:id="43518" w:name="_Toc531580350"/>
        <w:bookmarkStart w:id="43519" w:name="_Toc531584088"/>
        <w:bookmarkEnd w:id="43514"/>
        <w:bookmarkEnd w:id="43515"/>
        <w:bookmarkEnd w:id="43516"/>
        <w:bookmarkEnd w:id="43517"/>
        <w:bookmarkEnd w:id="43518"/>
        <w:bookmarkEnd w:id="43519"/>
      </w:tr>
    </w:tbl>
    <w:p w14:paraId="169875A2" w14:textId="2DE3DA39" w:rsidR="00A604BA" w:rsidRPr="00D651A1" w:rsidDel="004A3D10" w:rsidRDefault="00A604BA">
      <w:pPr>
        <w:spacing w:line="276" w:lineRule="auto"/>
        <w:rPr>
          <w:del w:id="43520" w:author="Tran Huan" w:date="2018-11-25T23:20:00Z"/>
          <w:rPrChange w:id="43521" w:author="Tran Huan" w:date="2018-11-26T00:30:00Z">
            <w:rPr>
              <w:del w:id="43522" w:author="Tran Huan" w:date="2018-11-25T23:20:00Z"/>
              <w:lang w:val="en-US"/>
            </w:rPr>
          </w:rPrChange>
        </w:rPr>
        <w:pPrChange w:id="43523" w:author="phuong vu" w:date="2018-11-23T13:48:00Z">
          <w:pPr/>
        </w:pPrChange>
      </w:pPr>
      <w:bookmarkStart w:id="43524" w:name="_Toc531004852"/>
      <w:bookmarkStart w:id="43525" w:name="_Toc531006769"/>
      <w:bookmarkStart w:id="43526" w:name="_Toc531572762"/>
      <w:bookmarkStart w:id="43527" w:name="_Toc531576610"/>
      <w:bookmarkStart w:id="43528" w:name="_Toc531580351"/>
      <w:bookmarkStart w:id="43529" w:name="_Toc531584089"/>
      <w:bookmarkEnd w:id="43524"/>
      <w:bookmarkEnd w:id="43525"/>
      <w:bookmarkEnd w:id="43526"/>
      <w:bookmarkEnd w:id="43527"/>
      <w:bookmarkEnd w:id="43528"/>
      <w:bookmarkEnd w:id="43529"/>
    </w:p>
    <w:p w14:paraId="61EB96DE" w14:textId="4E0591A2" w:rsidR="00EC45DD" w:rsidRPr="00D651A1" w:rsidDel="004A3D10" w:rsidRDefault="00EC45DD">
      <w:pPr>
        <w:pStyle w:val="Heading5"/>
        <w:spacing w:line="276" w:lineRule="auto"/>
        <w:rPr>
          <w:del w:id="43530" w:author="Tran Huan" w:date="2018-11-25T23:20:00Z"/>
          <w:rPrChange w:id="43531" w:author="Tran Huan" w:date="2018-11-26T00:30:00Z">
            <w:rPr>
              <w:del w:id="43532" w:author="Tran Huan" w:date="2018-11-25T23:20:00Z"/>
              <w:lang w:val="en-US"/>
            </w:rPr>
          </w:rPrChange>
        </w:rPr>
        <w:pPrChange w:id="43533" w:author="phuong vu" w:date="2018-11-23T13:48:00Z">
          <w:pPr>
            <w:pStyle w:val="Heading5"/>
          </w:pPr>
        </w:pPrChange>
      </w:pPr>
      <w:del w:id="43534" w:author="Tran Huan" w:date="2018-11-25T23:20:00Z">
        <w:r w:rsidRPr="00D651A1" w:rsidDel="004A3D10">
          <w:rPr>
            <w:rPrChange w:id="43535" w:author="Tran Huan" w:date="2018-11-26T00:30:00Z">
              <w:rPr>
                <w:lang w:val="en-US"/>
              </w:rPr>
            </w:rPrChange>
          </w:rPr>
          <w:delText>Dữ liệu sử dụng</w:delText>
        </w:r>
        <w:bookmarkStart w:id="43536" w:name="_Toc531004853"/>
        <w:bookmarkStart w:id="43537" w:name="_Toc531006770"/>
        <w:bookmarkStart w:id="43538" w:name="_Toc531572763"/>
        <w:bookmarkStart w:id="43539" w:name="_Toc531576611"/>
        <w:bookmarkStart w:id="43540" w:name="_Toc531580352"/>
        <w:bookmarkStart w:id="43541" w:name="_Toc531584090"/>
        <w:bookmarkEnd w:id="43536"/>
        <w:bookmarkEnd w:id="43537"/>
        <w:bookmarkEnd w:id="43538"/>
        <w:bookmarkEnd w:id="43539"/>
        <w:bookmarkEnd w:id="43540"/>
        <w:bookmarkEnd w:id="43541"/>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295CFF" w:rsidRPr="00C243D6" w:rsidDel="004A3D10" w14:paraId="3DDD64A5" w14:textId="288F5106" w:rsidTr="00E4365A">
        <w:trPr>
          <w:del w:id="43542" w:author="Tran Huan" w:date="2018-11-25T23:20:00Z"/>
        </w:trPr>
        <w:tc>
          <w:tcPr>
            <w:tcW w:w="805" w:type="dxa"/>
            <w:vMerge w:val="restart"/>
            <w:vAlign w:val="center"/>
          </w:tcPr>
          <w:p w14:paraId="21EC09B6" w14:textId="46B0E1C5" w:rsidR="00295CFF" w:rsidRPr="00D651A1" w:rsidDel="004A3D10" w:rsidRDefault="00295CFF">
            <w:pPr>
              <w:spacing w:line="276" w:lineRule="auto"/>
              <w:jc w:val="center"/>
              <w:rPr>
                <w:del w:id="43543" w:author="Tran Huan" w:date="2018-11-25T23:20:00Z"/>
                <w:b/>
                <w:rPrChange w:id="43544" w:author="Tran Huan" w:date="2018-11-26T00:30:00Z">
                  <w:rPr>
                    <w:del w:id="43545" w:author="Tran Huan" w:date="2018-11-25T23:20:00Z"/>
                    <w:b/>
                    <w:lang w:val="en-US"/>
                  </w:rPr>
                </w:rPrChange>
              </w:rPr>
              <w:pPrChange w:id="43546" w:author="phuong vu" w:date="2018-11-23T13:48:00Z">
                <w:pPr>
                  <w:spacing w:line="360" w:lineRule="auto"/>
                  <w:jc w:val="center"/>
                </w:pPr>
              </w:pPrChange>
            </w:pPr>
            <w:del w:id="43547" w:author="Tran Huan" w:date="2018-11-25T23:20:00Z">
              <w:r w:rsidRPr="00D651A1" w:rsidDel="004A3D10">
                <w:rPr>
                  <w:b/>
                  <w:rPrChange w:id="43548" w:author="Tran Huan" w:date="2018-11-26T00:30:00Z">
                    <w:rPr>
                      <w:b/>
                      <w:lang w:val="en-US"/>
                    </w:rPr>
                  </w:rPrChange>
                </w:rPr>
                <w:delText>STT</w:delText>
              </w:r>
              <w:bookmarkStart w:id="43549" w:name="_Toc531004854"/>
              <w:bookmarkStart w:id="43550" w:name="_Toc531006771"/>
              <w:bookmarkStart w:id="43551" w:name="_Toc531572764"/>
              <w:bookmarkStart w:id="43552" w:name="_Toc531576612"/>
              <w:bookmarkStart w:id="43553" w:name="_Toc531580353"/>
              <w:bookmarkStart w:id="43554" w:name="_Toc531584091"/>
              <w:bookmarkEnd w:id="43549"/>
              <w:bookmarkEnd w:id="43550"/>
              <w:bookmarkEnd w:id="43551"/>
              <w:bookmarkEnd w:id="43552"/>
              <w:bookmarkEnd w:id="43553"/>
              <w:bookmarkEnd w:id="43554"/>
            </w:del>
          </w:p>
        </w:tc>
        <w:tc>
          <w:tcPr>
            <w:tcW w:w="2120" w:type="dxa"/>
            <w:vMerge w:val="restart"/>
            <w:vAlign w:val="center"/>
          </w:tcPr>
          <w:p w14:paraId="773D3EAA" w14:textId="211A7E67" w:rsidR="00295CFF" w:rsidRPr="00D651A1" w:rsidDel="004A3D10" w:rsidRDefault="00295CFF">
            <w:pPr>
              <w:spacing w:line="276" w:lineRule="auto"/>
              <w:jc w:val="center"/>
              <w:rPr>
                <w:del w:id="43555" w:author="Tran Huan" w:date="2018-11-25T23:20:00Z"/>
                <w:b/>
                <w:rPrChange w:id="43556" w:author="Tran Huan" w:date="2018-11-26T00:30:00Z">
                  <w:rPr>
                    <w:del w:id="43557" w:author="Tran Huan" w:date="2018-11-25T23:20:00Z"/>
                    <w:b/>
                    <w:lang w:val="en-US"/>
                  </w:rPr>
                </w:rPrChange>
              </w:rPr>
              <w:pPrChange w:id="43558" w:author="phuong vu" w:date="2018-11-23T13:48:00Z">
                <w:pPr>
                  <w:spacing w:line="360" w:lineRule="auto"/>
                  <w:jc w:val="center"/>
                </w:pPr>
              </w:pPrChange>
            </w:pPr>
            <w:del w:id="43559" w:author="Tran Huan" w:date="2018-11-25T23:20:00Z">
              <w:r w:rsidRPr="00D651A1" w:rsidDel="004A3D10">
                <w:rPr>
                  <w:b/>
                  <w:rPrChange w:id="43560" w:author="Tran Huan" w:date="2018-11-26T00:30:00Z">
                    <w:rPr>
                      <w:b/>
                      <w:lang w:val="en-US"/>
                    </w:rPr>
                  </w:rPrChange>
                </w:rPr>
                <w:delText>Tên bảng/</w:delText>
              </w:r>
              <w:bookmarkStart w:id="43561" w:name="_Toc531004855"/>
              <w:bookmarkStart w:id="43562" w:name="_Toc531006772"/>
              <w:bookmarkStart w:id="43563" w:name="_Toc531572765"/>
              <w:bookmarkStart w:id="43564" w:name="_Toc531576613"/>
              <w:bookmarkStart w:id="43565" w:name="_Toc531580354"/>
              <w:bookmarkStart w:id="43566" w:name="_Toc531584092"/>
              <w:bookmarkEnd w:id="43561"/>
              <w:bookmarkEnd w:id="43562"/>
              <w:bookmarkEnd w:id="43563"/>
              <w:bookmarkEnd w:id="43564"/>
              <w:bookmarkEnd w:id="43565"/>
              <w:bookmarkEnd w:id="43566"/>
            </w:del>
          </w:p>
          <w:p w14:paraId="0399FEC4" w14:textId="6CA52169" w:rsidR="00295CFF" w:rsidRPr="00D651A1" w:rsidDel="004A3D10" w:rsidRDefault="00295CFF">
            <w:pPr>
              <w:spacing w:line="276" w:lineRule="auto"/>
              <w:jc w:val="center"/>
              <w:rPr>
                <w:del w:id="43567" w:author="Tran Huan" w:date="2018-11-25T23:20:00Z"/>
                <w:b/>
                <w:rPrChange w:id="43568" w:author="Tran Huan" w:date="2018-11-26T00:30:00Z">
                  <w:rPr>
                    <w:del w:id="43569" w:author="Tran Huan" w:date="2018-11-25T23:20:00Z"/>
                    <w:b/>
                    <w:lang w:val="en-US"/>
                  </w:rPr>
                </w:rPrChange>
              </w:rPr>
              <w:pPrChange w:id="43570" w:author="phuong vu" w:date="2018-11-23T13:48:00Z">
                <w:pPr>
                  <w:spacing w:line="360" w:lineRule="auto"/>
                  <w:jc w:val="center"/>
                </w:pPr>
              </w:pPrChange>
            </w:pPr>
            <w:del w:id="43571" w:author="Tran Huan" w:date="2018-11-25T23:20:00Z">
              <w:r w:rsidRPr="00D651A1" w:rsidDel="004A3D10">
                <w:rPr>
                  <w:b/>
                  <w:rPrChange w:id="43572" w:author="Tran Huan" w:date="2018-11-26T00:30:00Z">
                    <w:rPr>
                      <w:b/>
                      <w:lang w:val="en-US"/>
                    </w:rPr>
                  </w:rPrChange>
                </w:rPr>
                <w:delText>Cấu trúc dữ liệu</w:delText>
              </w:r>
              <w:bookmarkStart w:id="43573" w:name="_Toc531004856"/>
              <w:bookmarkStart w:id="43574" w:name="_Toc531006773"/>
              <w:bookmarkStart w:id="43575" w:name="_Toc531572766"/>
              <w:bookmarkStart w:id="43576" w:name="_Toc531576614"/>
              <w:bookmarkStart w:id="43577" w:name="_Toc531580355"/>
              <w:bookmarkStart w:id="43578" w:name="_Toc531584093"/>
              <w:bookmarkEnd w:id="43573"/>
              <w:bookmarkEnd w:id="43574"/>
              <w:bookmarkEnd w:id="43575"/>
              <w:bookmarkEnd w:id="43576"/>
              <w:bookmarkEnd w:id="43577"/>
              <w:bookmarkEnd w:id="43578"/>
            </w:del>
          </w:p>
        </w:tc>
        <w:tc>
          <w:tcPr>
            <w:tcW w:w="5852" w:type="dxa"/>
            <w:gridSpan w:val="4"/>
            <w:vAlign w:val="center"/>
          </w:tcPr>
          <w:p w14:paraId="45CF542F" w14:textId="258CE08D" w:rsidR="00295CFF" w:rsidRPr="00D651A1" w:rsidDel="004A3D10" w:rsidRDefault="00295CFF">
            <w:pPr>
              <w:spacing w:line="276" w:lineRule="auto"/>
              <w:jc w:val="center"/>
              <w:rPr>
                <w:del w:id="43579" w:author="Tran Huan" w:date="2018-11-25T23:20:00Z"/>
                <w:b/>
                <w:rPrChange w:id="43580" w:author="Tran Huan" w:date="2018-11-26T00:30:00Z">
                  <w:rPr>
                    <w:del w:id="43581" w:author="Tran Huan" w:date="2018-11-25T23:20:00Z"/>
                    <w:b/>
                    <w:lang w:val="en-US"/>
                  </w:rPr>
                </w:rPrChange>
              </w:rPr>
              <w:pPrChange w:id="43582" w:author="phuong vu" w:date="2018-11-23T13:48:00Z">
                <w:pPr>
                  <w:spacing w:line="360" w:lineRule="auto"/>
                  <w:jc w:val="center"/>
                </w:pPr>
              </w:pPrChange>
            </w:pPr>
            <w:del w:id="43583" w:author="Tran Huan" w:date="2018-11-25T23:20:00Z">
              <w:r w:rsidRPr="00D651A1" w:rsidDel="004A3D10">
                <w:rPr>
                  <w:b/>
                  <w:rPrChange w:id="43584" w:author="Tran Huan" w:date="2018-11-26T00:30:00Z">
                    <w:rPr>
                      <w:b/>
                      <w:lang w:val="en-US"/>
                    </w:rPr>
                  </w:rPrChange>
                </w:rPr>
                <w:delText>Phương thức</w:delText>
              </w:r>
              <w:bookmarkStart w:id="43585" w:name="_Toc531004857"/>
              <w:bookmarkStart w:id="43586" w:name="_Toc531006774"/>
              <w:bookmarkStart w:id="43587" w:name="_Toc531572767"/>
              <w:bookmarkStart w:id="43588" w:name="_Toc531576615"/>
              <w:bookmarkStart w:id="43589" w:name="_Toc531580356"/>
              <w:bookmarkStart w:id="43590" w:name="_Toc531584094"/>
              <w:bookmarkEnd w:id="43585"/>
              <w:bookmarkEnd w:id="43586"/>
              <w:bookmarkEnd w:id="43587"/>
              <w:bookmarkEnd w:id="43588"/>
              <w:bookmarkEnd w:id="43589"/>
              <w:bookmarkEnd w:id="43590"/>
            </w:del>
          </w:p>
        </w:tc>
        <w:bookmarkStart w:id="43591" w:name="_Toc531004858"/>
        <w:bookmarkStart w:id="43592" w:name="_Toc531006775"/>
        <w:bookmarkStart w:id="43593" w:name="_Toc531572768"/>
        <w:bookmarkStart w:id="43594" w:name="_Toc531576616"/>
        <w:bookmarkStart w:id="43595" w:name="_Toc531580357"/>
        <w:bookmarkStart w:id="43596" w:name="_Toc531584095"/>
        <w:bookmarkEnd w:id="43591"/>
        <w:bookmarkEnd w:id="43592"/>
        <w:bookmarkEnd w:id="43593"/>
        <w:bookmarkEnd w:id="43594"/>
        <w:bookmarkEnd w:id="43595"/>
        <w:bookmarkEnd w:id="43596"/>
      </w:tr>
      <w:tr w:rsidR="00295CFF" w:rsidRPr="00C243D6" w:rsidDel="004A3D10" w14:paraId="78FC7DFB" w14:textId="1F6A1C27" w:rsidTr="00E4365A">
        <w:trPr>
          <w:del w:id="43597" w:author="Tran Huan" w:date="2018-11-25T23:20:00Z"/>
        </w:trPr>
        <w:tc>
          <w:tcPr>
            <w:tcW w:w="805" w:type="dxa"/>
            <w:vMerge/>
            <w:vAlign w:val="center"/>
          </w:tcPr>
          <w:p w14:paraId="716AD20C" w14:textId="1D2417D1" w:rsidR="00295CFF" w:rsidRPr="00D651A1" w:rsidDel="004A3D10" w:rsidRDefault="00295CFF">
            <w:pPr>
              <w:spacing w:line="276" w:lineRule="auto"/>
              <w:jc w:val="center"/>
              <w:rPr>
                <w:del w:id="43598" w:author="Tran Huan" w:date="2018-11-25T23:20:00Z"/>
                <w:b/>
                <w:rPrChange w:id="43599" w:author="Tran Huan" w:date="2018-11-26T00:30:00Z">
                  <w:rPr>
                    <w:del w:id="43600" w:author="Tran Huan" w:date="2018-11-25T23:20:00Z"/>
                    <w:b/>
                    <w:lang w:val="en-US"/>
                  </w:rPr>
                </w:rPrChange>
              </w:rPr>
              <w:pPrChange w:id="43601" w:author="phuong vu" w:date="2018-11-23T13:48:00Z">
                <w:pPr>
                  <w:spacing w:line="360" w:lineRule="auto"/>
                  <w:jc w:val="center"/>
                </w:pPr>
              </w:pPrChange>
            </w:pPr>
            <w:bookmarkStart w:id="43602" w:name="_Toc531004859"/>
            <w:bookmarkStart w:id="43603" w:name="_Toc531006776"/>
            <w:bookmarkStart w:id="43604" w:name="_Toc531572769"/>
            <w:bookmarkStart w:id="43605" w:name="_Toc531576617"/>
            <w:bookmarkStart w:id="43606" w:name="_Toc531580358"/>
            <w:bookmarkStart w:id="43607" w:name="_Toc531584096"/>
            <w:bookmarkEnd w:id="43602"/>
            <w:bookmarkEnd w:id="43603"/>
            <w:bookmarkEnd w:id="43604"/>
            <w:bookmarkEnd w:id="43605"/>
            <w:bookmarkEnd w:id="43606"/>
            <w:bookmarkEnd w:id="43607"/>
          </w:p>
        </w:tc>
        <w:tc>
          <w:tcPr>
            <w:tcW w:w="2120" w:type="dxa"/>
            <w:vMerge/>
            <w:vAlign w:val="center"/>
          </w:tcPr>
          <w:p w14:paraId="2A091AD6" w14:textId="0CB26F17" w:rsidR="00295CFF" w:rsidRPr="00D651A1" w:rsidDel="004A3D10" w:rsidRDefault="00295CFF">
            <w:pPr>
              <w:spacing w:line="276" w:lineRule="auto"/>
              <w:jc w:val="center"/>
              <w:rPr>
                <w:del w:id="43608" w:author="Tran Huan" w:date="2018-11-25T23:20:00Z"/>
                <w:b/>
                <w:rPrChange w:id="43609" w:author="Tran Huan" w:date="2018-11-26T00:30:00Z">
                  <w:rPr>
                    <w:del w:id="43610" w:author="Tran Huan" w:date="2018-11-25T23:20:00Z"/>
                    <w:b/>
                    <w:lang w:val="en-US"/>
                  </w:rPr>
                </w:rPrChange>
              </w:rPr>
              <w:pPrChange w:id="43611" w:author="phuong vu" w:date="2018-11-23T13:48:00Z">
                <w:pPr>
                  <w:spacing w:line="360" w:lineRule="auto"/>
                  <w:jc w:val="center"/>
                </w:pPr>
              </w:pPrChange>
            </w:pPr>
            <w:bookmarkStart w:id="43612" w:name="_Toc531004860"/>
            <w:bookmarkStart w:id="43613" w:name="_Toc531006777"/>
            <w:bookmarkStart w:id="43614" w:name="_Toc531572770"/>
            <w:bookmarkStart w:id="43615" w:name="_Toc531576618"/>
            <w:bookmarkStart w:id="43616" w:name="_Toc531580359"/>
            <w:bookmarkStart w:id="43617" w:name="_Toc531584097"/>
            <w:bookmarkEnd w:id="43612"/>
            <w:bookmarkEnd w:id="43613"/>
            <w:bookmarkEnd w:id="43614"/>
            <w:bookmarkEnd w:id="43615"/>
            <w:bookmarkEnd w:id="43616"/>
            <w:bookmarkEnd w:id="43617"/>
          </w:p>
        </w:tc>
        <w:tc>
          <w:tcPr>
            <w:tcW w:w="1463" w:type="dxa"/>
            <w:vAlign w:val="center"/>
          </w:tcPr>
          <w:p w14:paraId="3A573C9D" w14:textId="345C87BE" w:rsidR="00295CFF" w:rsidRPr="00D651A1" w:rsidDel="004A3D10" w:rsidRDefault="00295CFF">
            <w:pPr>
              <w:spacing w:line="276" w:lineRule="auto"/>
              <w:jc w:val="center"/>
              <w:rPr>
                <w:del w:id="43618" w:author="Tran Huan" w:date="2018-11-25T23:20:00Z"/>
                <w:b/>
                <w:rPrChange w:id="43619" w:author="Tran Huan" w:date="2018-11-26T00:30:00Z">
                  <w:rPr>
                    <w:del w:id="43620" w:author="Tran Huan" w:date="2018-11-25T23:20:00Z"/>
                    <w:b/>
                    <w:lang w:val="en-US"/>
                  </w:rPr>
                </w:rPrChange>
              </w:rPr>
              <w:pPrChange w:id="43621" w:author="phuong vu" w:date="2018-11-23T13:48:00Z">
                <w:pPr>
                  <w:spacing w:line="360" w:lineRule="auto"/>
                  <w:jc w:val="center"/>
                </w:pPr>
              </w:pPrChange>
            </w:pPr>
            <w:del w:id="43622" w:author="Tran Huan" w:date="2018-11-25T23:20:00Z">
              <w:r w:rsidRPr="00D651A1" w:rsidDel="004A3D10">
                <w:rPr>
                  <w:b/>
                  <w:rPrChange w:id="43623" w:author="Tran Huan" w:date="2018-11-26T00:30:00Z">
                    <w:rPr>
                      <w:b/>
                      <w:lang w:val="en-US"/>
                    </w:rPr>
                  </w:rPrChange>
                </w:rPr>
                <w:delText>Thêm</w:delText>
              </w:r>
              <w:bookmarkStart w:id="43624" w:name="_Toc531004861"/>
              <w:bookmarkStart w:id="43625" w:name="_Toc531006778"/>
              <w:bookmarkStart w:id="43626" w:name="_Toc531572771"/>
              <w:bookmarkStart w:id="43627" w:name="_Toc531576619"/>
              <w:bookmarkStart w:id="43628" w:name="_Toc531580360"/>
              <w:bookmarkStart w:id="43629" w:name="_Toc531584098"/>
              <w:bookmarkEnd w:id="43624"/>
              <w:bookmarkEnd w:id="43625"/>
              <w:bookmarkEnd w:id="43626"/>
              <w:bookmarkEnd w:id="43627"/>
              <w:bookmarkEnd w:id="43628"/>
              <w:bookmarkEnd w:id="43629"/>
            </w:del>
          </w:p>
        </w:tc>
        <w:tc>
          <w:tcPr>
            <w:tcW w:w="1463" w:type="dxa"/>
            <w:vAlign w:val="center"/>
          </w:tcPr>
          <w:p w14:paraId="3FBD27B4" w14:textId="3E43581C" w:rsidR="00295CFF" w:rsidRPr="00D651A1" w:rsidDel="004A3D10" w:rsidRDefault="00295CFF">
            <w:pPr>
              <w:spacing w:line="276" w:lineRule="auto"/>
              <w:jc w:val="center"/>
              <w:rPr>
                <w:del w:id="43630" w:author="Tran Huan" w:date="2018-11-25T23:20:00Z"/>
                <w:b/>
                <w:rPrChange w:id="43631" w:author="Tran Huan" w:date="2018-11-26T00:30:00Z">
                  <w:rPr>
                    <w:del w:id="43632" w:author="Tran Huan" w:date="2018-11-25T23:20:00Z"/>
                    <w:b/>
                    <w:lang w:val="en-US"/>
                  </w:rPr>
                </w:rPrChange>
              </w:rPr>
              <w:pPrChange w:id="43633" w:author="phuong vu" w:date="2018-11-23T13:48:00Z">
                <w:pPr>
                  <w:spacing w:line="360" w:lineRule="auto"/>
                  <w:jc w:val="center"/>
                </w:pPr>
              </w:pPrChange>
            </w:pPr>
            <w:del w:id="43634" w:author="Tran Huan" w:date="2018-11-25T23:20:00Z">
              <w:r w:rsidRPr="00D651A1" w:rsidDel="004A3D10">
                <w:rPr>
                  <w:b/>
                  <w:rPrChange w:id="43635" w:author="Tran Huan" w:date="2018-11-26T00:30:00Z">
                    <w:rPr>
                      <w:b/>
                      <w:lang w:val="en-US"/>
                    </w:rPr>
                  </w:rPrChange>
                </w:rPr>
                <w:delText>Sửa</w:delText>
              </w:r>
              <w:bookmarkStart w:id="43636" w:name="_Toc531004862"/>
              <w:bookmarkStart w:id="43637" w:name="_Toc531006779"/>
              <w:bookmarkStart w:id="43638" w:name="_Toc531572772"/>
              <w:bookmarkStart w:id="43639" w:name="_Toc531576620"/>
              <w:bookmarkStart w:id="43640" w:name="_Toc531580361"/>
              <w:bookmarkStart w:id="43641" w:name="_Toc531584099"/>
              <w:bookmarkEnd w:id="43636"/>
              <w:bookmarkEnd w:id="43637"/>
              <w:bookmarkEnd w:id="43638"/>
              <w:bookmarkEnd w:id="43639"/>
              <w:bookmarkEnd w:id="43640"/>
              <w:bookmarkEnd w:id="43641"/>
            </w:del>
          </w:p>
        </w:tc>
        <w:tc>
          <w:tcPr>
            <w:tcW w:w="1463" w:type="dxa"/>
            <w:vAlign w:val="center"/>
          </w:tcPr>
          <w:p w14:paraId="56A907F8" w14:textId="38981206" w:rsidR="00295CFF" w:rsidRPr="00D651A1" w:rsidDel="004A3D10" w:rsidRDefault="00295CFF">
            <w:pPr>
              <w:spacing w:line="276" w:lineRule="auto"/>
              <w:jc w:val="center"/>
              <w:rPr>
                <w:del w:id="43642" w:author="Tran Huan" w:date="2018-11-25T23:20:00Z"/>
                <w:b/>
                <w:rPrChange w:id="43643" w:author="Tran Huan" w:date="2018-11-26T00:30:00Z">
                  <w:rPr>
                    <w:del w:id="43644" w:author="Tran Huan" w:date="2018-11-25T23:20:00Z"/>
                    <w:b/>
                    <w:lang w:val="en-US"/>
                  </w:rPr>
                </w:rPrChange>
              </w:rPr>
              <w:pPrChange w:id="43645" w:author="phuong vu" w:date="2018-11-23T13:48:00Z">
                <w:pPr>
                  <w:spacing w:line="360" w:lineRule="auto"/>
                  <w:jc w:val="center"/>
                </w:pPr>
              </w:pPrChange>
            </w:pPr>
            <w:del w:id="43646" w:author="Tran Huan" w:date="2018-11-25T23:20:00Z">
              <w:r w:rsidRPr="00D651A1" w:rsidDel="004A3D10">
                <w:rPr>
                  <w:b/>
                  <w:rPrChange w:id="43647" w:author="Tran Huan" w:date="2018-11-26T00:30:00Z">
                    <w:rPr>
                      <w:b/>
                      <w:lang w:val="en-US"/>
                    </w:rPr>
                  </w:rPrChange>
                </w:rPr>
                <w:delText>Xóa</w:delText>
              </w:r>
              <w:bookmarkStart w:id="43648" w:name="_Toc531004863"/>
              <w:bookmarkStart w:id="43649" w:name="_Toc531006780"/>
              <w:bookmarkStart w:id="43650" w:name="_Toc531572773"/>
              <w:bookmarkStart w:id="43651" w:name="_Toc531576621"/>
              <w:bookmarkStart w:id="43652" w:name="_Toc531580362"/>
              <w:bookmarkStart w:id="43653" w:name="_Toc531584100"/>
              <w:bookmarkEnd w:id="43648"/>
              <w:bookmarkEnd w:id="43649"/>
              <w:bookmarkEnd w:id="43650"/>
              <w:bookmarkEnd w:id="43651"/>
              <w:bookmarkEnd w:id="43652"/>
              <w:bookmarkEnd w:id="43653"/>
            </w:del>
          </w:p>
        </w:tc>
        <w:tc>
          <w:tcPr>
            <w:tcW w:w="1463" w:type="dxa"/>
            <w:vAlign w:val="center"/>
          </w:tcPr>
          <w:p w14:paraId="2DA39E4B" w14:textId="0F7F3D94" w:rsidR="00295CFF" w:rsidRPr="00D651A1" w:rsidDel="004A3D10" w:rsidRDefault="00295CFF">
            <w:pPr>
              <w:spacing w:line="276" w:lineRule="auto"/>
              <w:jc w:val="center"/>
              <w:rPr>
                <w:del w:id="43654" w:author="Tran Huan" w:date="2018-11-25T23:20:00Z"/>
                <w:b/>
                <w:rPrChange w:id="43655" w:author="Tran Huan" w:date="2018-11-26T00:30:00Z">
                  <w:rPr>
                    <w:del w:id="43656" w:author="Tran Huan" w:date="2018-11-25T23:20:00Z"/>
                    <w:b/>
                    <w:lang w:val="en-US"/>
                  </w:rPr>
                </w:rPrChange>
              </w:rPr>
              <w:pPrChange w:id="43657" w:author="phuong vu" w:date="2018-11-23T13:48:00Z">
                <w:pPr>
                  <w:spacing w:line="360" w:lineRule="auto"/>
                  <w:jc w:val="center"/>
                </w:pPr>
              </w:pPrChange>
            </w:pPr>
            <w:del w:id="43658" w:author="Tran Huan" w:date="2018-11-25T23:20:00Z">
              <w:r w:rsidRPr="00D651A1" w:rsidDel="004A3D10">
                <w:rPr>
                  <w:b/>
                  <w:rPrChange w:id="43659" w:author="Tran Huan" w:date="2018-11-26T00:30:00Z">
                    <w:rPr>
                      <w:b/>
                      <w:lang w:val="en-US"/>
                    </w:rPr>
                  </w:rPrChange>
                </w:rPr>
                <w:delText>Truy vấn</w:delText>
              </w:r>
              <w:bookmarkStart w:id="43660" w:name="_Toc531004864"/>
              <w:bookmarkStart w:id="43661" w:name="_Toc531006781"/>
              <w:bookmarkStart w:id="43662" w:name="_Toc531572774"/>
              <w:bookmarkStart w:id="43663" w:name="_Toc531576622"/>
              <w:bookmarkStart w:id="43664" w:name="_Toc531580363"/>
              <w:bookmarkStart w:id="43665" w:name="_Toc531584101"/>
              <w:bookmarkEnd w:id="43660"/>
              <w:bookmarkEnd w:id="43661"/>
              <w:bookmarkEnd w:id="43662"/>
              <w:bookmarkEnd w:id="43663"/>
              <w:bookmarkEnd w:id="43664"/>
              <w:bookmarkEnd w:id="43665"/>
            </w:del>
          </w:p>
        </w:tc>
        <w:bookmarkStart w:id="43666" w:name="_Toc531004865"/>
        <w:bookmarkStart w:id="43667" w:name="_Toc531006782"/>
        <w:bookmarkStart w:id="43668" w:name="_Toc531572775"/>
        <w:bookmarkStart w:id="43669" w:name="_Toc531576623"/>
        <w:bookmarkStart w:id="43670" w:name="_Toc531580364"/>
        <w:bookmarkStart w:id="43671" w:name="_Toc531584102"/>
        <w:bookmarkEnd w:id="43666"/>
        <w:bookmarkEnd w:id="43667"/>
        <w:bookmarkEnd w:id="43668"/>
        <w:bookmarkEnd w:id="43669"/>
        <w:bookmarkEnd w:id="43670"/>
        <w:bookmarkEnd w:id="43671"/>
      </w:tr>
      <w:tr w:rsidR="00295CFF" w:rsidRPr="00C243D6" w:rsidDel="004A3D10" w14:paraId="57C8DB19" w14:textId="78A80F18" w:rsidTr="00E4365A">
        <w:trPr>
          <w:del w:id="43672" w:author="Tran Huan" w:date="2018-11-25T23:20:00Z"/>
        </w:trPr>
        <w:tc>
          <w:tcPr>
            <w:tcW w:w="805" w:type="dxa"/>
          </w:tcPr>
          <w:p w14:paraId="097A051E" w14:textId="44C6BF49" w:rsidR="00295CFF" w:rsidRPr="00D651A1" w:rsidDel="004A3D10" w:rsidRDefault="00295CFF">
            <w:pPr>
              <w:spacing w:line="276" w:lineRule="auto"/>
              <w:jc w:val="center"/>
              <w:rPr>
                <w:del w:id="43673" w:author="Tran Huan" w:date="2018-11-25T23:20:00Z"/>
                <w:rPrChange w:id="43674" w:author="Tran Huan" w:date="2018-11-26T00:30:00Z">
                  <w:rPr>
                    <w:del w:id="43675" w:author="Tran Huan" w:date="2018-11-25T23:20:00Z"/>
                    <w:lang w:val="en-US"/>
                  </w:rPr>
                </w:rPrChange>
              </w:rPr>
              <w:pPrChange w:id="43676" w:author="phuong vu" w:date="2018-11-23T13:48:00Z">
                <w:pPr>
                  <w:spacing w:line="360" w:lineRule="auto"/>
                  <w:jc w:val="center"/>
                </w:pPr>
              </w:pPrChange>
            </w:pPr>
            <w:del w:id="43677" w:author="Tran Huan" w:date="2018-11-25T23:20:00Z">
              <w:r w:rsidRPr="00D651A1" w:rsidDel="004A3D10">
                <w:rPr>
                  <w:rPrChange w:id="43678" w:author="Tran Huan" w:date="2018-11-26T00:30:00Z">
                    <w:rPr>
                      <w:lang w:val="en-US"/>
                    </w:rPr>
                  </w:rPrChange>
                </w:rPr>
                <w:delText>1</w:delText>
              </w:r>
              <w:bookmarkStart w:id="43679" w:name="_Toc531004866"/>
              <w:bookmarkStart w:id="43680" w:name="_Toc531006783"/>
              <w:bookmarkStart w:id="43681" w:name="_Toc531572776"/>
              <w:bookmarkStart w:id="43682" w:name="_Toc531576624"/>
              <w:bookmarkStart w:id="43683" w:name="_Toc531580365"/>
              <w:bookmarkStart w:id="43684" w:name="_Toc531584103"/>
              <w:bookmarkEnd w:id="43679"/>
              <w:bookmarkEnd w:id="43680"/>
              <w:bookmarkEnd w:id="43681"/>
              <w:bookmarkEnd w:id="43682"/>
              <w:bookmarkEnd w:id="43683"/>
              <w:bookmarkEnd w:id="43684"/>
            </w:del>
          </w:p>
        </w:tc>
        <w:tc>
          <w:tcPr>
            <w:tcW w:w="2120" w:type="dxa"/>
          </w:tcPr>
          <w:p w14:paraId="2922F7FD" w14:textId="3898BF46" w:rsidR="00295CFF" w:rsidRPr="00D651A1" w:rsidDel="004A3D10" w:rsidRDefault="00295CFF">
            <w:pPr>
              <w:spacing w:line="276" w:lineRule="auto"/>
              <w:rPr>
                <w:del w:id="43685" w:author="Tran Huan" w:date="2018-11-25T23:20:00Z"/>
                <w:rPrChange w:id="43686" w:author="Tran Huan" w:date="2018-11-26T00:30:00Z">
                  <w:rPr>
                    <w:del w:id="43687" w:author="Tran Huan" w:date="2018-11-25T23:20:00Z"/>
                    <w:lang w:val="en-US"/>
                  </w:rPr>
                </w:rPrChange>
              </w:rPr>
              <w:pPrChange w:id="43688" w:author="phuong vu" w:date="2018-11-23T13:48:00Z">
                <w:pPr>
                  <w:spacing w:line="360" w:lineRule="auto"/>
                </w:pPr>
              </w:pPrChange>
            </w:pPr>
            <w:del w:id="43689" w:author="Tran Huan" w:date="2018-11-25T23:20:00Z">
              <w:r w:rsidRPr="00D651A1" w:rsidDel="004A3D10">
                <w:rPr>
                  <w:rPrChange w:id="43690" w:author="Tran Huan" w:date="2018-11-26T00:30:00Z">
                    <w:rPr>
                      <w:lang w:val="en-US"/>
                    </w:rPr>
                  </w:rPrChange>
                </w:rPr>
                <w:delText>customer_order</w:delText>
              </w:r>
              <w:bookmarkStart w:id="43691" w:name="_Toc531004867"/>
              <w:bookmarkStart w:id="43692" w:name="_Toc531006784"/>
              <w:bookmarkStart w:id="43693" w:name="_Toc531572777"/>
              <w:bookmarkStart w:id="43694" w:name="_Toc531576625"/>
              <w:bookmarkStart w:id="43695" w:name="_Toc531580366"/>
              <w:bookmarkStart w:id="43696" w:name="_Toc531584104"/>
              <w:bookmarkEnd w:id="43691"/>
              <w:bookmarkEnd w:id="43692"/>
              <w:bookmarkEnd w:id="43693"/>
              <w:bookmarkEnd w:id="43694"/>
              <w:bookmarkEnd w:id="43695"/>
              <w:bookmarkEnd w:id="43696"/>
            </w:del>
          </w:p>
        </w:tc>
        <w:tc>
          <w:tcPr>
            <w:tcW w:w="1463" w:type="dxa"/>
          </w:tcPr>
          <w:p w14:paraId="3D905F34" w14:textId="56EEAE81" w:rsidR="00295CFF" w:rsidRPr="00D651A1" w:rsidDel="004A3D10" w:rsidRDefault="00295CFF">
            <w:pPr>
              <w:spacing w:line="276" w:lineRule="auto"/>
              <w:jc w:val="center"/>
              <w:rPr>
                <w:del w:id="43697" w:author="Tran Huan" w:date="2018-11-25T23:20:00Z"/>
                <w:rPrChange w:id="43698" w:author="Tran Huan" w:date="2018-11-26T00:30:00Z">
                  <w:rPr>
                    <w:del w:id="43699" w:author="Tran Huan" w:date="2018-11-25T23:20:00Z"/>
                    <w:lang w:val="en-US"/>
                  </w:rPr>
                </w:rPrChange>
              </w:rPr>
              <w:pPrChange w:id="43700" w:author="phuong vu" w:date="2018-11-23T13:48:00Z">
                <w:pPr>
                  <w:spacing w:line="360" w:lineRule="auto"/>
                  <w:jc w:val="center"/>
                </w:pPr>
              </w:pPrChange>
            </w:pPr>
            <w:bookmarkStart w:id="43701" w:name="_Toc531004868"/>
            <w:bookmarkStart w:id="43702" w:name="_Toc531006785"/>
            <w:bookmarkStart w:id="43703" w:name="_Toc531572778"/>
            <w:bookmarkStart w:id="43704" w:name="_Toc531576626"/>
            <w:bookmarkStart w:id="43705" w:name="_Toc531580367"/>
            <w:bookmarkStart w:id="43706" w:name="_Toc531584105"/>
            <w:bookmarkEnd w:id="43701"/>
            <w:bookmarkEnd w:id="43702"/>
            <w:bookmarkEnd w:id="43703"/>
            <w:bookmarkEnd w:id="43704"/>
            <w:bookmarkEnd w:id="43705"/>
            <w:bookmarkEnd w:id="43706"/>
          </w:p>
        </w:tc>
        <w:tc>
          <w:tcPr>
            <w:tcW w:w="1463" w:type="dxa"/>
          </w:tcPr>
          <w:p w14:paraId="66A133DE" w14:textId="1DA96F0B" w:rsidR="00295CFF" w:rsidRPr="00D651A1" w:rsidDel="004A3D10" w:rsidRDefault="00295CFF">
            <w:pPr>
              <w:spacing w:line="276" w:lineRule="auto"/>
              <w:jc w:val="center"/>
              <w:rPr>
                <w:del w:id="43707" w:author="Tran Huan" w:date="2018-11-25T23:20:00Z"/>
                <w:rPrChange w:id="43708" w:author="Tran Huan" w:date="2018-11-26T00:30:00Z">
                  <w:rPr>
                    <w:del w:id="43709" w:author="Tran Huan" w:date="2018-11-25T23:20:00Z"/>
                    <w:lang w:val="en-US"/>
                  </w:rPr>
                </w:rPrChange>
              </w:rPr>
              <w:pPrChange w:id="43710" w:author="phuong vu" w:date="2018-11-23T13:48:00Z">
                <w:pPr>
                  <w:spacing w:line="360" w:lineRule="auto"/>
                  <w:jc w:val="center"/>
                </w:pPr>
              </w:pPrChange>
            </w:pPr>
            <w:bookmarkStart w:id="43711" w:name="_Toc531004869"/>
            <w:bookmarkStart w:id="43712" w:name="_Toc531006786"/>
            <w:bookmarkStart w:id="43713" w:name="_Toc531572779"/>
            <w:bookmarkStart w:id="43714" w:name="_Toc531576627"/>
            <w:bookmarkStart w:id="43715" w:name="_Toc531580368"/>
            <w:bookmarkStart w:id="43716" w:name="_Toc531584106"/>
            <w:bookmarkEnd w:id="43711"/>
            <w:bookmarkEnd w:id="43712"/>
            <w:bookmarkEnd w:id="43713"/>
            <w:bookmarkEnd w:id="43714"/>
            <w:bookmarkEnd w:id="43715"/>
            <w:bookmarkEnd w:id="43716"/>
          </w:p>
        </w:tc>
        <w:tc>
          <w:tcPr>
            <w:tcW w:w="1463" w:type="dxa"/>
          </w:tcPr>
          <w:p w14:paraId="514FADA7" w14:textId="0815CD38" w:rsidR="00295CFF" w:rsidRPr="00D651A1" w:rsidDel="004A3D10" w:rsidRDefault="00295CFF">
            <w:pPr>
              <w:spacing w:line="276" w:lineRule="auto"/>
              <w:jc w:val="center"/>
              <w:rPr>
                <w:del w:id="43717" w:author="Tran Huan" w:date="2018-11-25T23:20:00Z"/>
                <w:rPrChange w:id="43718" w:author="Tran Huan" w:date="2018-11-26T00:30:00Z">
                  <w:rPr>
                    <w:del w:id="43719" w:author="Tran Huan" w:date="2018-11-25T23:20:00Z"/>
                    <w:lang w:val="en-US"/>
                  </w:rPr>
                </w:rPrChange>
              </w:rPr>
              <w:pPrChange w:id="43720" w:author="phuong vu" w:date="2018-11-23T13:48:00Z">
                <w:pPr>
                  <w:spacing w:line="360" w:lineRule="auto"/>
                  <w:jc w:val="center"/>
                </w:pPr>
              </w:pPrChange>
            </w:pPr>
            <w:bookmarkStart w:id="43721" w:name="_Toc531004870"/>
            <w:bookmarkStart w:id="43722" w:name="_Toc531006787"/>
            <w:bookmarkStart w:id="43723" w:name="_Toc531572780"/>
            <w:bookmarkStart w:id="43724" w:name="_Toc531576628"/>
            <w:bookmarkStart w:id="43725" w:name="_Toc531580369"/>
            <w:bookmarkStart w:id="43726" w:name="_Toc531584107"/>
            <w:bookmarkEnd w:id="43721"/>
            <w:bookmarkEnd w:id="43722"/>
            <w:bookmarkEnd w:id="43723"/>
            <w:bookmarkEnd w:id="43724"/>
            <w:bookmarkEnd w:id="43725"/>
            <w:bookmarkEnd w:id="43726"/>
          </w:p>
        </w:tc>
        <w:tc>
          <w:tcPr>
            <w:tcW w:w="1463" w:type="dxa"/>
          </w:tcPr>
          <w:p w14:paraId="78C5CFFB" w14:textId="476E971D" w:rsidR="00295CFF" w:rsidRPr="00D651A1" w:rsidDel="004A3D10" w:rsidRDefault="00295CFF">
            <w:pPr>
              <w:spacing w:line="276" w:lineRule="auto"/>
              <w:jc w:val="center"/>
              <w:rPr>
                <w:del w:id="43727" w:author="Tran Huan" w:date="2018-11-25T23:20:00Z"/>
                <w:rPrChange w:id="43728" w:author="Tran Huan" w:date="2018-11-26T00:30:00Z">
                  <w:rPr>
                    <w:del w:id="43729" w:author="Tran Huan" w:date="2018-11-25T23:20:00Z"/>
                    <w:lang w:val="en-US"/>
                  </w:rPr>
                </w:rPrChange>
              </w:rPr>
              <w:pPrChange w:id="43730" w:author="phuong vu" w:date="2018-11-23T13:48:00Z">
                <w:pPr>
                  <w:jc w:val="center"/>
                </w:pPr>
              </w:pPrChange>
            </w:pPr>
            <w:del w:id="43731" w:author="Tran Huan" w:date="2018-11-25T23:20:00Z">
              <w:r w:rsidRPr="00D651A1" w:rsidDel="004A3D10">
                <w:rPr>
                  <w:rPrChange w:id="43732" w:author="Tran Huan" w:date="2018-11-26T00:30:00Z">
                    <w:rPr>
                      <w:lang w:val="en-US"/>
                    </w:rPr>
                  </w:rPrChange>
                </w:rPr>
                <w:delText>X</w:delText>
              </w:r>
              <w:bookmarkStart w:id="43733" w:name="_Toc531004871"/>
              <w:bookmarkStart w:id="43734" w:name="_Toc531006788"/>
              <w:bookmarkStart w:id="43735" w:name="_Toc531572781"/>
              <w:bookmarkStart w:id="43736" w:name="_Toc531576629"/>
              <w:bookmarkStart w:id="43737" w:name="_Toc531580370"/>
              <w:bookmarkStart w:id="43738" w:name="_Toc531584108"/>
              <w:bookmarkEnd w:id="43733"/>
              <w:bookmarkEnd w:id="43734"/>
              <w:bookmarkEnd w:id="43735"/>
              <w:bookmarkEnd w:id="43736"/>
              <w:bookmarkEnd w:id="43737"/>
              <w:bookmarkEnd w:id="43738"/>
            </w:del>
          </w:p>
        </w:tc>
        <w:bookmarkStart w:id="43739" w:name="_Toc531004872"/>
        <w:bookmarkStart w:id="43740" w:name="_Toc531006789"/>
        <w:bookmarkStart w:id="43741" w:name="_Toc531572782"/>
        <w:bookmarkStart w:id="43742" w:name="_Toc531576630"/>
        <w:bookmarkStart w:id="43743" w:name="_Toc531580371"/>
        <w:bookmarkStart w:id="43744" w:name="_Toc531584109"/>
        <w:bookmarkEnd w:id="43739"/>
        <w:bookmarkEnd w:id="43740"/>
        <w:bookmarkEnd w:id="43741"/>
        <w:bookmarkEnd w:id="43742"/>
        <w:bookmarkEnd w:id="43743"/>
        <w:bookmarkEnd w:id="43744"/>
      </w:tr>
      <w:tr w:rsidR="00295CFF" w:rsidRPr="00C243D6" w:rsidDel="004A3D10" w14:paraId="7622EAD6" w14:textId="32A8B27F" w:rsidTr="00E4365A">
        <w:trPr>
          <w:del w:id="43745" w:author="Tran Huan" w:date="2018-11-25T23:20:00Z"/>
        </w:trPr>
        <w:tc>
          <w:tcPr>
            <w:tcW w:w="805" w:type="dxa"/>
          </w:tcPr>
          <w:p w14:paraId="4F8A454B" w14:textId="62580A92" w:rsidR="00295CFF" w:rsidRPr="00D651A1" w:rsidDel="004A3D10" w:rsidRDefault="00295CFF">
            <w:pPr>
              <w:spacing w:line="276" w:lineRule="auto"/>
              <w:jc w:val="center"/>
              <w:rPr>
                <w:del w:id="43746" w:author="Tran Huan" w:date="2018-11-25T23:20:00Z"/>
                <w:rPrChange w:id="43747" w:author="Tran Huan" w:date="2018-11-26T00:30:00Z">
                  <w:rPr>
                    <w:del w:id="43748" w:author="Tran Huan" w:date="2018-11-25T23:20:00Z"/>
                    <w:lang w:val="en-US"/>
                  </w:rPr>
                </w:rPrChange>
              </w:rPr>
              <w:pPrChange w:id="43749" w:author="phuong vu" w:date="2018-11-23T13:48:00Z">
                <w:pPr>
                  <w:spacing w:line="360" w:lineRule="auto"/>
                  <w:jc w:val="center"/>
                </w:pPr>
              </w:pPrChange>
            </w:pPr>
            <w:del w:id="43750" w:author="Tran Huan" w:date="2018-11-25T23:20:00Z">
              <w:r w:rsidRPr="00D651A1" w:rsidDel="004A3D10">
                <w:rPr>
                  <w:rPrChange w:id="43751" w:author="Tran Huan" w:date="2018-11-26T00:30:00Z">
                    <w:rPr>
                      <w:lang w:val="en-US"/>
                    </w:rPr>
                  </w:rPrChange>
                </w:rPr>
                <w:delText>2</w:delText>
              </w:r>
              <w:bookmarkStart w:id="43752" w:name="_Toc531004873"/>
              <w:bookmarkStart w:id="43753" w:name="_Toc531006790"/>
              <w:bookmarkStart w:id="43754" w:name="_Toc531572783"/>
              <w:bookmarkStart w:id="43755" w:name="_Toc531576631"/>
              <w:bookmarkStart w:id="43756" w:name="_Toc531580372"/>
              <w:bookmarkStart w:id="43757" w:name="_Toc531584110"/>
              <w:bookmarkEnd w:id="43752"/>
              <w:bookmarkEnd w:id="43753"/>
              <w:bookmarkEnd w:id="43754"/>
              <w:bookmarkEnd w:id="43755"/>
              <w:bookmarkEnd w:id="43756"/>
              <w:bookmarkEnd w:id="43757"/>
            </w:del>
          </w:p>
        </w:tc>
        <w:tc>
          <w:tcPr>
            <w:tcW w:w="2120" w:type="dxa"/>
          </w:tcPr>
          <w:p w14:paraId="069127B7" w14:textId="669A70CF" w:rsidR="00295CFF" w:rsidRPr="00D651A1" w:rsidDel="004A3D10" w:rsidRDefault="00295CFF">
            <w:pPr>
              <w:spacing w:line="276" w:lineRule="auto"/>
              <w:rPr>
                <w:del w:id="43758" w:author="Tran Huan" w:date="2018-11-25T23:20:00Z"/>
                <w:rPrChange w:id="43759" w:author="Tran Huan" w:date="2018-11-26T00:30:00Z">
                  <w:rPr>
                    <w:del w:id="43760" w:author="Tran Huan" w:date="2018-11-25T23:20:00Z"/>
                    <w:lang w:val="en-US"/>
                  </w:rPr>
                </w:rPrChange>
              </w:rPr>
              <w:pPrChange w:id="43761" w:author="phuong vu" w:date="2018-11-23T13:48:00Z">
                <w:pPr>
                  <w:spacing w:line="360" w:lineRule="auto"/>
                </w:pPr>
              </w:pPrChange>
            </w:pPr>
            <w:del w:id="43762" w:author="Tran Huan" w:date="2018-11-25T23:20:00Z">
              <w:r w:rsidRPr="00D651A1" w:rsidDel="004A3D10">
                <w:rPr>
                  <w:rPrChange w:id="43763" w:author="Tran Huan" w:date="2018-11-26T00:30:00Z">
                    <w:rPr>
                      <w:lang w:val="en-US"/>
                    </w:rPr>
                  </w:rPrChange>
                </w:rPr>
                <w:delText>customer</w:delText>
              </w:r>
              <w:bookmarkStart w:id="43764" w:name="_Toc531004874"/>
              <w:bookmarkStart w:id="43765" w:name="_Toc531006791"/>
              <w:bookmarkStart w:id="43766" w:name="_Toc531572784"/>
              <w:bookmarkStart w:id="43767" w:name="_Toc531576632"/>
              <w:bookmarkStart w:id="43768" w:name="_Toc531580373"/>
              <w:bookmarkStart w:id="43769" w:name="_Toc531584111"/>
              <w:bookmarkEnd w:id="43764"/>
              <w:bookmarkEnd w:id="43765"/>
              <w:bookmarkEnd w:id="43766"/>
              <w:bookmarkEnd w:id="43767"/>
              <w:bookmarkEnd w:id="43768"/>
              <w:bookmarkEnd w:id="43769"/>
            </w:del>
          </w:p>
        </w:tc>
        <w:tc>
          <w:tcPr>
            <w:tcW w:w="1463" w:type="dxa"/>
          </w:tcPr>
          <w:p w14:paraId="09AD4650" w14:textId="4DE69302" w:rsidR="00295CFF" w:rsidRPr="00D651A1" w:rsidDel="004A3D10" w:rsidRDefault="00295CFF">
            <w:pPr>
              <w:spacing w:line="276" w:lineRule="auto"/>
              <w:jc w:val="center"/>
              <w:rPr>
                <w:del w:id="43770" w:author="Tran Huan" w:date="2018-11-25T23:20:00Z"/>
                <w:rPrChange w:id="43771" w:author="Tran Huan" w:date="2018-11-26T00:30:00Z">
                  <w:rPr>
                    <w:del w:id="43772" w:author="Tran Huan" w:date="2018-11-25T23:20:00Z"/>
                    <w:lang w:val="en-US"/>
                  </w:rPr>
                </w:rPrChange>
              </w:rPr>
              <w:pPrChange w:id="43773" w:author="phuong vu" w:date="2018-11-23T13:48:00Z">
                <w:pPr>
                  <w:spacing w:line="360" w:lineRule="auto"/>
                  <w:jc w:val="center"/>
                </w:pPr>
              </w:pPrChange>
            </w:pPr>
            <w:bookmarkStart w:id="43774" w:name="_Toc531004875"/>
            <w:bookmarkStart w:id="43775" w:name="_Toc531006792"/>
            <w:bookmarkStart w:id="43776" w:name="_Toc531572785"/>
            <w:bookmarkStart w:id="43777" w:name="_Toc531576633"/>
            <w:bookmarkStart w:id="43778" w:name="_Toc531580374"/>
            <w:bookmarkStart w:id="43779" w:name="_Toc531584112"/>
            <w:bookmarkEnd w:id="43774"/>
            <w:bookmarkEnd w:id="43775"/>
            <w:bookmarkEnd w:id="43776"/>
            <w:bookmarkEnd w:id="43777"/>
            <w:bookmarkEnd w:id="43778"/>
            <w:bookmarkEnd w:id="43779"/>
          </w:p>
        </w:tc>
        <w:tc>
          <w:tcPr>
            <w:tcW w:w="1463" w:type="dxa"/>
          </w:tcPr>
          <w:p w14:paraId="576F32B1" w14:textId="21A29D74" w:rsidR="00295CFF" w:rsidRPr="00D651A1" w:rsidDel="004A3D10" w:rsidRDefault="00295CFF">
            <w:pPr>
              <w:spacing w:line="276" w:lineRule="auto"/>
              <w:jc w:val="center"/>
              <w:rPr>
                <w:del w:id="43780" w:author="Tran Huan" w:date="2018-11-25T23:20:00Z"/>
                <w:rPrChange w:id="43781" w:author="Tran Huan" w:date="2018-11-26T00:30:00Z">
                  <w:rPr>
                    <w:del w:id="43782" w:author="Tran Huan" w:date="2018-11-25T23:20:00Z"/>
                    <w:lang w:val="en-US"/>
                  </w:rPr>
                </w:rPrChange>
              </w:rPr>
              <w:pPrChange w:id="43783" w:author="phuong vu" w:date="2018-11-23T13:48:00Z">
                <w:pPr>
                  <w:spacing w:line="360" w:lineRule="auto"/>
                  <w:jc w:val="center"/>
                </w:pPr>
              </w:pPrChange>
            </w:pPr>
            <w:bookmarkStart w:id="43784" w:name="_Toc531004876"/>
            <w:bookmarkStart w:id="43785" w:name="_Toc531006793"/>
            <w:bookmarkStart w:id="43786" w:name="_Toc531572786"/>
            <w:bookmarkStart w:id="43787" w:name="_Toc531576634"/>
            <w:bookmarkStart w:id="43788" w:name="_Toc531580375"/>
            <w:bookmarkStart w:id="43789" w:name="_Toc531584113"/>
            <w:bookmarkEnd w:id="43784"/>
            <w:bookmarkEnd w:id="43785"/>
            <w:bookmarkEnd w:id="43786"/>
            <w:bookmarkEnd w:id="43787"/>
            <w:bookmarkEnd w:id="43788"/>
            <w:bookmarkEnd w:id="43789"/>
          </w:p>
        </w:tc>
        <w:tc>
          <w:tcPr>
            <w:tcW w:w="1463" w:type="dxa"/>
          </w:tcPr>
          <w:p w14:paraId="5FF8A304" w14:textId="767F29ED" w:rsidR="00295CFF" w:rsidRPr="00D651A1" w:rsidDel="004A3D10" w:rsidRDefault="00295CFF">
            <w:pPr>
              <w:spacing w:line="276" w:lineRule="auto"/>
              <w:jc w:val="center"/>
              <w:rPr>
                <w:del w:id="43790" w:author="Tran Huan" w:date="2018-11-25T23:20:00Z"/>
                <w:rPrChange w:id="43791" w:author="Tran Huan" w:date="2018-11-26T00:30:00Z">
                  <w:rPr>
                    <w:del w:id="43792" w:author="Tran Huan" w:date="2018-11-25T23:20:00Z"/>
                    <w:lang w:val="en-US"/>
                  </w:rPr>
                </w:rPrChange>
              </w:rPr>
              <w:pPrChange w:id="43793" w:author="phuong vu" w:date="2018-11-23T13:48:00Z">
                <w:pPr>
                  <w:spacing w:line="360" w:lineRule="auto"/>
                  <w:jc w:val="center"/>
                </w:pPr>
              </w:pPrChange>
            </w:pPr>
            <w:bookmarkStart w:id="43794" w:name="_Toc531004877"/>
            <w:bookmarkStart w:id="43795" w:name="_Toc531006794"/>
            <w:bookmarkStart w:id="43796" w:name="_Toc531572787"/>
            <w:bookmarkStart w:id="43797" w:name="_Toc531576635"/>
            <w:bookmarkStart w:id="43798" w:name="_Toc531580376"/>
            <w:bookmarkStart w:id="43799" w:name="_Toc531584114"/>
            <w:bookmarkEnd w:id="43794"/>
            <w:bookmarkEnd w:id="43795"/>
            <w:bookmarkEnd w:id="43796"/>
            <w:bookmarkEnd w:id="43797"/>
            <w:bookmarkEnd w:id="43798"/>
            <w:bookmarkEnd w:id="43799"/>
          </w:p>
        </w:tc>
        <w:tc>
          <w:tcPr>
            <w:tcW w:w="1463" w:type="dxa"/>
          </w:tcPr>
          <w:p w14:paraId="6092ADD0" w14:textId="0778718C" w:rsidR="00295CFF" w:rsidRPr="00D651A1" w:rsidDel="004A3D10" w:rsidRDefault="00295CFF">
            <w:pPr>
              <w:spacing w:line="276" w:lineRule="auto"/>
              <w:jc w:val="center"/>
              <w:rPr>
                <w:del w:id="43800" w:author="Tran Huan" w:date="2018-11-25T23:20:00Z"/>
                <w:rPrChange w:id="43801" w:author="Tran Huan" w:date="2018-11-26T00:30:00Z">
                  <w:rPr>
                    <w:del w:id="43802" w:author="Tran Huan" w:date="2018-11-25T23:20:00Z"/>
                    <w:lang w:val="en-US"/>
                  </w:rPr>
                </w:rPrChange>
              </w:rPr>
              <w:pPrChange w:id="43803" w:author="phuong vu" w:date="2018-11-23T13:48:00Z">
                <w:pPr>
                  <w:jc w:val="center"/>
                </w:pPr>
              </w:pPrChange>
            </w:pPr>
            <w:del w:id="43804" w:author="Tran Huan" w:date="2018-11-25T23:20:00Z">
              <w:r w:rsidRPr="00D651A1" w:rsidDel="004A3D10">
                <w:rPr>
                  <w:rPrChange w:id="43805" w:author="Tran Huan" w:date="2018-11-26T00:30:00Z">
                    <w:rPr>
                      <w:lang w:val="en-US"/>
                    </w:rPr>
                  </w:rPrChange>
                </w:rPr>
                <w:delText>X</w:delText>
              </w:r>
              <w:bookmarkStart w:id="43806" w:name="_Toc531004878"/>
              <w:bookmarkStart w:id="43807" w:name="_Toc531006795"/>
              <w:bookmarkStart w:id="43808" w:name="_Toc531572788"/>
              <w:bookmarkStart w:id="43809" w:name="_Toc531576636"/>
              <w:bookmarkStart w:id="43810" w:name="_Toc531580377"/>
              <w:bookmarkStart w:id="43811" w:name="_Toc531584115"/>
              <w:bookmarkEnd w:id="43806"/>
              <w:bookmarkEnd w:id="43807"/>
              <w:bookmarkEnd w:id="43808"/>
              <w:bookmarkEnd w:id="43809"/>
              <w:bookmarkEnd w:id="43810"/>
              <w:bookmarkEnd w:id="43811"/>
            </w:del>
          </w:p>
        </w:tc>
        <w:bookmarkStart w:id="43812" w:name="_Toc531004879"/>
        <w:bookmarkStart w:id="43813" w:name="_Toc531006796"/>
        <w:bookmarkStart w:id="43814" w:name="_Toc531572789"/>
        <w:bookmarkStart w:id="43815" w:name="_Toc531576637"/>
        <w:bookmarkStart w:id="43816" w:name="_Toc531580378"/>
        <w:bookmarkStart w:id="43817" w:name="_Toc531584116"/>
        <w:bookmarkEnd w:id="43812"/>
        <w:bookmarkEnd w:id="43813"/>
        <w:bookmarkEnd w:id="43814"/>
        <w:bookmarkEnd w:id="43815"/>
        <w:bookmarkEnd w:id="43816"/>
        <w:bookmarkEnd w:id="43817"/>
      </w:tr>
    </w:tbl>
    <w:p w14:paraId="04693793" w14:textId="0CD4732E" w:rsidR="00295CFF" w:rsidRPr="00E4365A" w:rsidDel="004A3D10" w:rsidRDefault="00295CFF">
      <w:pPr>
        <w:spacing w:line="276" w:lineRule="auto"/>
        <w:rPr>
          <w:del w:id="43818" w:author="Tran Huan" w:date="2018-11-25T23:20:00Z"/>
          <w:lang w:val="en-US"/>
        </w:rPr>
        <w:pPrChange w:id="43819" w:author="phuong vu" w:date="2018-11-23T13:48:00Z">
          <w:pPr/>
        </w:pPrChange>
      </w:pPr>
      <w:bookmarkStart w:id="43820" w:name="_Toc531004880"/>
      <w:bookmarkStart w:id="43821" w:name="_Toc531006797"/>
      <w:bookmarkStart w:id="43822" w:name="_Toc531572790"/>
      <w:bookmarkStart w:id="43823" w:name="_Toc531576638"/>
      <w:bookmarkStart w:id="43824" w:name="_Toc531580379"/>
      <w:bookmarkStart w:id="43825" w:name="_Toc531584117"/>
      <w:bookmarkEnd w:id="43820"/>
      <w:bookmarkEnd w:id="43821"/>
      <w:bookmarkEnd w:id="43822"/>
      <w:bookmarkEnd w:id="43823"/>
      <w:bookmarkEnd w:id="43824"/>
      <w:bookmarkEnd w:id="43825"/>
    </w:p>
    <w:p w14:paraId="52BEEBF0" w14:textId="7711945D" w:rsidR="00EC45DD" w:rsidDel="004A3D10" w:rsidRDefault="00EC45DD">
      <w:pPr>
        <w:pStyle w:val="Heading5"/>
        <w:spacing w:line="276" w:lineRule="auto"/>
        <w:rPr>
          <w:del w:id="43826" w:author="Tran Huan" w:date="2018-11-25T23:20:00Z"/>
          <w:lang w:val="en-US"/>
        </w:rPr>
        <w:pPrChange w:id="43827" w:author="phuong vu" w:date="2018-11-23T13:48:00Z">
          <w:pPr>
            <w:pStyle w:val="Heading5"/>
          </w:pPr>
        </w:pPrChange>
      </w:pPr>
      <w:del w:id="43828" w:author="Tran Huan" w:date="2018-11-25T23:20:00Z">
        <w:r w:rsidDel="004A3D10">
          <w:rPr>
            <w:lang w:val="en-US"/>
          </w:rPr>
          <w:delText>Cách xử lí</w:delText>
        </w:r>
        <w:bookmarkStart w:id="43829" w:name="_Toc531004881"/>
        <w:bookmarkStart w:id="43830" w:name="_Toc531006798"/>
        <w:bookmarkStart w:id="43831" w:name="_Toc531572791"/>
        <w:bookmarkStart w:id="43832" w:name="_Toc531576639"/>
        <w:bookmarkStart w:id="43833" w:name="_Toc531580380"/>
        <w:bookmarkStart w:id="43834" w:name="_Toc531584118"/>
        <w:bookmarkEnd w:id="43829"/>
        <w:bookmarkEnd w:id="43830"/>
        <w:bookmarkEnd w:id="43831"/>
        <w:bookmarkEnd w:id="43832"/>
        <w:bookmarkEnd w:id="43833"/>
        <w:bookmarkEnd w:id="43834"/>
      </w:del>
    </w:p>
    <w:p w14:paraId="64C7CB21" w14:textId="56A0A16B" w:rsidR="009F114E" w:rsidDel="004A3D10" w:rsidRDefault="00B467D9">
      <w:pPr>
        <w:keepNext/>
        <w:spacing w:line="276" w:lineRule="auto"/>
        <w:jc w:val="center"/>
        <w:rPr>
          <w:del w:id="43835" w:author="Tran Huan" w:date="2018-11-25T23:20:00Z"/>
        </w:rPr>
        <w:pPrChange w:id="43836" w:author="phuong vu" w:date="2018-11-23T13:48:00Z">
          <w:pPr>
            <w:keepNext/>
            <w:jc w:val="center"/>
          </w:pPr>
        </w:pPrChange>
      </w:pPr>
      <w:del w:id="43837" w:author="Tran Huan" w:date="2018-11-25T23:20:00Z">
        <w:r w:rsidRPr="00B467D9" w:rsidDel="004A3D10">
          <w:rPr>
            <w:noProof/>
            <w:lang w:val="en-US"/>
          </w:rPr>
          <w:drawing>
            <wp:inline distT="0" distB="0" distL="0" distR="0" wp14:anchorId="7A9C52EB" wp14:editId="2A90E508">
              <wp:extent cx="5082363" cy="793384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93808" cy="7951715"/>
                      </a:xfrm>
                      <a:prstGeom prst="rect">
                        <a:avLst/>
                      </a:prstGeom>
                      <a:noFill/>
                      <a:ln>
                        <a:noFill/>
                      </a:ln>
                    </pic:spPr>
                  </pic:pic>
                </a:graphicData>
              </a:graphic>
            </wp:inline>
          </w:drawing>
        </w:r>
        <w:bookmarkStart w:id="43838" w:name="_Toc531004882"/>
        <w:bookmarkStart w:id="43839" w:name="_Toc531006799"/>
        <w:bookmarkStart w:id="43840" w:name="_Toc531572792"/>
        <w:bookmarkStart w:id="43841" w:name="_Toc531576640"/>
        <w:bookmarkStart w:id="43842" w:name="_Toc531580381"/>
        <w:bookmarkStart w:id="43843" w:name="_Toc531584119"/>
        <w:bookmarkEnd w:id="43838"/>
        <w:bookmarkEnd w:id="43839"/>
        <w:bookmarkEnd w:id="43840"/>
        <w:bookmarkEnd w:id="43841"/>
        <w:bookmarkEnd w:id="43842"/>
        <w:bookmarkEnd w:id="43843"/>
      </w:del>
    </w:p>
    <w:p w14:paraId="50AABFC0" w14:textId="76BA6764" w:rsidR="00EB7385" w:rsidRPr="0047465B" w:rsidDel="004A3D10" w:rsidRDefault="009F114E">
      <w:pPr>
        <w:pStyle w:val="Caption"/>
        <w:spacing w:line="276" w:lineRule="auto"/>
        <w:rPr>
          <w:del w:id="43844" w:author="Tran Huan" w:date="2018-11-25T23:20:00Z"/>
          <w:szCs w:val="26"/>
        </w:rPr>
      </w:pPr>
      <w:del w:id="43845" w:author="Tran Huan" w:date="2018-11-25T23:20:00Z">
        <w:r w:rsidRPr="0047465B" w:rsidDel="004A3D10">
          <w:rPr>
            <w:szCs w:val="26"/>
          </w:rPr>
          <w:delText xml:space="preserve">Hình </w:delText>
        </w:r>
      </w:del>
      <w:ins w:id="43846" w:author="phuong vu" w:date="2018-11-22T18:14:00Z">
        <w:del w:id="43847" w:author="Tran Huan" w:date="2018-11-25T23:20:00Z">
          <w:r w:rsidR="00627671" w:rsidDel="004A3D10">
            <w:fldChar w:fldCharType="begin"/>
          </w:r>
          <w:r w:rsidR="00627671" w:rsidDel="004A3D10">
            <w:rPr>
              <w:szCs w:val="26"/>
            </w:rPr>
            <w:delInstrText xml:space="preserve"> STYLEREF 1 \s </w:delInstrText>
          </w:r>
        </w:del>
      </w:ins>
      <w:del w:id="43848" w:author="Tran Huan" w:date="2018-11-25T23:20:00Z">
        <w:r w:rsidR="00627671" w:rsidDel="004A3D10">
          <w:fldChar w:fldCharType="separate"/>
        </w:r>
        <w:r w:rsidR="00627671" w:rsidDel="004A3D10">
          <w:rPr>
            <w:noProof/>
            <w:szCs w:val="26"/>
          </w:rPr>
          <w:delText>3</w:delText>
        </w:r>
      </w:del>
      <w:ins w:id="43849" w:author="phuong vu" w:date="2018-11-22T18:14:00Z">
        <w:del w:id="43850" w:author="Tran Huan" w:date="2018-11-25T23:20:00Z">
          <w:r w:rsidR="00627671" w:rsidDel="004A3D10">
            <w:fldChar w:fldCharType="end"/>
          </w:r>
          <w:r w:rsidR="00627671" w:rsidDel="004A3D10">
            <w:rPr>
              <w:szCs w:val="26"/>
            </w:rPr>
            <w:delText>.</w:delText>
          </w:r>
          <w:r w:rsidR="00627671" w:rsidDel="004A3D10">
            <w:fldChar w:fldCharType="begin"/>
          </w:r>
          <w:r w:rsidR="00627671" w:rsidDel="004A3D10">
            <w:rPr>
              <w:szCs w:val="26"/>
            </w:rPr>
            <w:delInstrText xml:space="preserve"> SEQ Hình \* ARABIC \s 1 </w:delInstrText>
          </w:r>
        </w:del>
      </w:ins>
      <w:del w:id="43851" w:author="Tran Huan" w:date="2018-11-25T23:20:00Z">
        <w:r w:rsidR="00627671" w:rsidDel="004A3D10">
          <w:fldChar w:fldCharType="separate"/>
        </w:r>
      </w:del>
      <w:ins w:id="43852" w:author="phuong vu" w:date="2018-11-22T18:14:00Z">
        <w:del w:id="43853" w:author="Tran Huan" w:date="2018-11-25T23:20:00Z">
          <w:r w:rsidR="00627671" w:rsidDel="004A3D10">
            <w:rPr>
              <w:noProof/>
              <w:szCs w:val="26"/>
            </w:rPr>
            <w:delText>28</w:delText>
          </w:r>
          <w:r w:rsidR="00627671" w:rsidDel="004A3D10">
            <w:fldChar w:fldCharType="end"/>
          </w:r>
        </w:del>
      </w:ins>
      <w:del w:id="43854" w:author="Tran Huan" w:date="2018-11-25T23:20:00Z">
        <w:r w:rsidR="006C103E" w:rsidDel="004A3D10">
          <w:fldChar w:fldCharType="begin"/>
        </w:r>
        <w:r w:rsidR="006C103E" w:rsidDel="004A3D10">
          <w:rPr>
            <w:szCs w:val="26"/>
          </w:rPr>
          <w:delInstrText xml:space="preserve"> STYLEREF 1 \s </w:delInstrText>
        </w:r>
        <w:r w:rsidR="006C103E" w:rsidDel="004A3D10">
          <w:fldChar w:fldCharType="separate"/>
        </w:r>
        <w:r w:rsidR="006C103E" w:rsidDel="004A3D10">
          <w:rPr>
            <w:noProof/>
            <w:szCs w:val="26"/>
          </w:rPr>
          <w:delText>3</w:delText>
        </w:r>
        <w:r w:rsidR="006C103E" w:rsidDel="004A3D10">
          <w:fldChar w:fldCharType="end"/>
        </w:r>
        <w:r w:rsidR="006C103E" w:rsidDel="004A3D10">
          <w:rPr>
            <w:szCs w:val="26"/>
          </w:rPr>
          <w:delText>.</w:delText>
        </w:r>
        <w:r w:rsidR="006C103E" w:rsidDel="004A3D10">
          <w:fldChar w:fldCharType="begin"/>
        </w:r>
        <w:r w:rsidR="006C103E" w:rsidDel="004A3D10">
          <w:rPr>
            <w:szCs w:val="26"/>
          </w:rPr>
          <w:delInstrText xml:space="preserve"> SEQ Hình \* ARABIC \s 1 </w:delInstrText>
        </w:r>
        <w:r w:rsidR="006C103E" w:rsidDel="004A3D10">
          <w:fldChar w:fldCharType="separate"/>
        </w:r>
        <w:r w:rsidR="006C103E" w:rsidDel="004A3D10">
          <w:rPr>
            <w:noProof/>
            <w:szCs w:val="26"/>
          </w:rPr>
          <w:delText>20</w:delText>
        </w:r>
        <w:r w:rsidR="006C103E" w:rsidDel="004A3D10">
          <w:fldChar w:fldCharType="end"/>
        </w:r>
        <w:r w:rsidRPr="000245EB" w:rsidDel="004A3D10">
          <w:rPr>
            <w:szCs w:val="26"/>
            <w:rPrChange w:id="43855" w:author="Tran Huan" w:date="2018-11-25T16:08:00Z">
              <w:rPr>
                <w:lang w:val="en-US"/>
              </w:rPr>
            </w:rPrChange>
          </w:rPr>
          <w:delText xml:space="preserve"> Sơ đồ cách xử lí tìm kiếm đơn hàng</w:delText>
        </w:r>
        <w:bookmarkStart w:id="43856" w:name="_Toc531004883"/>
        <w:bookmarkStart w:id="43857" w:name="_Toc531006800"/>
        <w:bookmarkStart w:id="43858" w:name="_Toc531572793"/>
        <w:bookmarkStart w:id="43859" w:name="_Toc531576641"/>
        <w:bookmarkStart w:id="43860" w:name="_Toc531580382"/>
        <w:bookmarkStart w:id="43861" w:name="_Toc531584120"/>
        <w:bookmarkEnd w:id="43856"/>
        <w:bookmarkEnd w:id="43857"/>
        <w:bookmarkEnd w:id="43858"/>
        <w:bookmarkEnd w:id="43859"/>
        <w:bookmarkEnd w:id="43860"/>
        <w:bookmarkEnd w:id="43861"/>
      </w:del>
    </w:p>
    <w:p w14:paraId="6C2245BB" w14:textId="7CB5AF5A" w:rsidR="00A61DB2" w:rsidRDefault="00A61DB2" w:rsidP="005A0EBE">
      <w:pPr>
        <w:pStyle w:val="Heading3"/>
        <w:pPrChange w:id="43862" w:author="Tran Huan" w:date="2018-12-03T02:57:00Z">
          <w:pPr>
            <w:pStyle w:val="Heading4"/>
          </w:pPr>
        </w:pPrChange>
      </w:pPr>
      <w:bookmarkStart w:id="43863" w:name="_Toc531584121"/>
      <w:r>
        <w:t>Đăng nhập hệ thống</w:t>
      </w:r>
      <w:bookmarkEnd w:id="43863"/>
    </w:p>
    <w:p w14:paraId="5CB4352B" w14:textId="12A0D91C" w:rsidR="00CF3985" w:rsidRDefault="00CF3985" w:rsidP="00870304">
      <w:pPr>
        <w:pStyle w:val="Heading5"/>
        <w:numPr>
          <w:ilvl w:val="0"/>
          <w:numId w:val="0"/>
        </w:numPr>
        <w:spacing w:line="276" w:lineRule="auto"/>
        <w:ind w:left="1008" w:hanging="1008"/>
        <w:rPr>
          <w:lang w:val="en-US"/>
        </w:rPr>
        <w:pPrChange w:id="43864" w:author="Tran Huan" w:date="2018-12-03T01:34:00Z">
          <w:pPr>
            <w:pStyle w:val="Heading5"/>
          </w:pPr>
        </w:pPrChange>
      </w:pPr>
      <w:r>
        <w:rPr>
          <w:lang w:val="en-US"/>
        </w:rPr>
        <w:t>Mục đích</w:t>
      </w:r>
    </w:p>
    <w:p w14:paraId="0B511C8B" w14:textId="18F7707D" w:rsidR="00B07F23" w:rsidRDefault="00B07F23">
      <w:pPr>
        <w:spacing w:line="276" w:lineRule="auto"/>
        <w:ind w:firstLine="720"/>
        <w:rPr>
          <w:lang w:val="en-US"/>
        </w:rPr>
        <w:pPrChange w:id="43865" w:author="phuong vu" w:date="2018-11-23T13:48:00Z">
          <w:pPr>
            <w:ind w:firstLine="720"/>
          </w:pPr>
        </w:pPrChange>
      </w:pPr>
      <w:r>
        <w:rPr>
          <w:lang w:val="en-US"/>
        </w:rPr>
        <w:t>Xác thực quyền truy cập của người dùng vào các tài nguyên của hệ thống. Việc xác thực được trên phuong thức xác thực bằng token (JWT). Chuỗi xác thực bao gồm: loại tài khoản + ID người dùng + loại người dùng.</w:t>
      </w:r>
    </w:p>
    <w:p w14:paraId="657A1FEA" w14:textId="0BEBF5FF" w:rsidR="00B07F23" w:rsidRDefault="00B07F23">
      <w:pPr>
        <w:spacing w:line="276" w:lineRule="auto"/>
        <w:ind w:firstLine="720"/>
        <w:rPr>
          <w:lang w:val="en-US"/>
        </w:rPr>
        <w:pPrChange w:id="43866" w:author="phuong vu" w:date="2018-11-23T13:48:00Z">
          <w:pPr>
            <w:ind w:firstLine="720"/>
          </w:pPr>
        </w:pPrChange>
      </w:pPr>
      <w:r>
        <w:rPr>
          <w:lang w:val="en-US"/>
        </w:rPr>
        <w:t>Loại tài khoản được chia làm hai loại: Tài khoản vô danh và tài khoản đã được xác thực.</w:t>
      </w:r>
    </w:p>
    <w:p w14:paraId="7648F779" w14:textId="0E373CF8" w:rsidR="004A26FE" w:rsidRDefault="004A26FE">
      <w:pPr>
        <w:spacing w:line="276" w:lineRule="auto"/>
        <w:ind w:firstLine="720"/>
        <w:rPr>
          <w:lang w:val="en-US"/>
        </w:rPr>
        <w:pPrChange w:id="43867" w:author="phuong vu" w:date="2018-11-23T13:48:00Z">
          <w:pPr>
            <w:ind w:firstLine="720"/>
          </w:pPr>
        </w:pPrChange>
      </w:pPr>
      <w:r>
        <w:rPr>
          <w:lang w:val="en-US"/>
        </w:rPr>
        <w:t>Loại người dùng gồm hai loại: người dùng khách hàng (customer_type), người dùng nhận viên (staff_type).</w:t>
      </w:r>
    </w:p>
    <w:p w14:paraId="303EA976" w14:textId="057E2AD0" w:rsidR="00B07F23" w:rsidRPr="006A2C8A" w:rsidRDefault="00B07F23">
      <w:pPr>
        <w:spacing w:line="276" w:lineRule="auto"/>
        <w:ind w:left="720"/>
        <w:rPr>
          <w:lang w:val="en-US"/>
        </w:rPr>
        <w:pPrChange w:id="43868" w:author="phuong vu" w:date="2018-11-23T13:48:00Z">
          <w:pPr>
            <w:ind w:left="720"/>
          </w:pPr>
        </w:pPrChange>
      </w:pPr>
    </w:p>
    <w:p w14:paraId="352541C2" w14:textId="6412EE59" w:rsidR="00CF3985" w:rsidRDefault="00405A7C" w:rsidP="00870304">
      <w:pPr>
        <w:pStyle w:val="Heading5"/>
        <w:numPr>
          <w:ilvl w:val="0"/>
          <w:numId w:val="0"/>
        </w:numPr>
        <w:spacing w:line="276" w:lineRule="auto"/>
        <w:ind w:left="1008" w:hanging="1008"/>
        <w:rPr>
          <w:lang w:val="en-US"/>
        </w:rPr>
        <w:pPrChange w:id="43869" w:author="Tran Huan" w:date="2018-12-03T01:34:00Z">
          <w:pPr>
            <w:pStyle w:val="Heading5"/>
          </w:pPr>
        </w:pPrChange>
      </w:pPr>
      <w:r>
        <w:rPr>
          <w:lang w:val="en-US"/>
        </w:rPr>
        <w:t>Giao diện</w:t>
      </w:r>
    </w:p>
    <w:p w14:paraId="4CA1230C" w14:textId="5FA57946" w:rsidR="00405A7C" w:rsidRPr="006A2C8A" w:rsidRDefault="00D651A1">
      <w:pPr>
        <w:spacing w:line="276" w:lineRule="auto"/>
        <w:rPr>
          <w:lang w:val="en-US"/>
        </w:rPr>
        <w:pPrChange w:id="43870" w:author="phuong vu" w:date="2018-11-23T13:48:00Z">
          <w:pPr/>
        </w:pPrChange>
      </w:pPr>
      <w:ins w:id="43871" w:author="Tran Huan" w:date="2018-11-26T00:29:00Z">
        <w:r>
          <w:rPr>
            <w:noProof/>
            <w:lang w:val="en-US"/>
          </w:rPr>
          <mc:AlternateContent>
            <mc:Choice Requires="wps">
              <w:drawing>
                <wp:anchor distT="0" distB="0" distL="114300" distR="114300" simplePos="0" relativeHeight="251664384" behindDoc="0" locked="0" layoutInCell="1" allowOverlap="1" wp14:anchorId="6A2A667E" wp14:editId="2FE2E09E">
                  <wp:simplePos x="0" y="0"/>
                  <wp:positionH relativeFrom="margin">
                    <wp:align>center</wp:align>
                  </wp:positionH>
                  <wp:positionV relativeFrom="paragraph">
                    <wp:posOffset>3851275</wp:posOffset>
                  </wp:positionV>
                  <wp:extent cx="2362200" cy="635"/>
                  <wp:effectExtent l="0" t="0" r="0" b="6985"/>
                  <wp:wrapTopAndBottom/>
                  <wp:docPr id="108" name="Text Box 108"/>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0E0844FE" w14:textId="0D23EBE0" w:rsidR="00926A45" w:rsidRPr="00D651A1" w:rsidRDefault="00926A45" w:rsidP="00F72AE0">
                              <w:pPr>
                                <w:pStyle w:val="Caption"/>
                                <w:rPr>
                                  <w:i/>
                                  <w:noProof/>
                                  <w:lang w:val="en-US"/>
                                  <w:rPrChange w:id="43872" w:author="Tran Huan" w:date="2018-11-26T00:29:00Z">
                                    <w:rPr>
                                      <w:noProof/>
                                    </w:rPr>
                                  </w:rPrChange>
                                </w:rPr>
                                <w:pPrChange w:id="43873" w:author="Tran Huan" w:date="2018-12-03T02:05:00Z">
                                  <w:pPr>
                                    <w:spacing w:line="276" w:lineRule="auto"/>
                                  </w:pPr>
                                </w:pPrChange>
                              </w:pPr>
                              <w:bookmarkStart w:id="43874" w:name="_Toc531584472"/>
                              <w:ins w:id="43875" w:author="Tran Huan" w:date="2018-11-26T00:29:00Z">
                                <w:r>
                                  <w:t xml:space="preserve">Hình </w:t>
                                </w:r>
                              </w:ins>
                              <w:ins w:id="43876" w:author="Tran Huan" w:date="2018-12-03T02:05:00Z">
                                <w:r>
                                  <w:fldChar w:fldCharType="begin"/>
                                </w:r>
                                <w:r>
                                  <w:instrText xml:space="preserve"> STYLEREF 1 \s </w:instrText>
                                </w:r>
                              </w:ins>
                              <w:r>
                                <w:fldChar w:fldCharType="separate"/>
                              </w:r>
                              <w:r>
                                <w:rPr>
                                  <w:noProof/>
                                </w:rPr>
                                <w:t>3</w:t>
                              </w:r>
                              <w:ins w:id="43877" w:author="Tran Huan" w:date="2018-12-03T02:05:00Z">
                                <w:r>
                                  <w:fldChar w:fldCharType="end"/>
                                </w:r>
                                <w:r>
                                  <w:t>.</w:t>
                                </w:r>
                                <w:r>
                                  <w:fldChar w:fldCharType="begin"/>
                                </w:r>
                                <w:r>
                                  <w:instrText xml:space="preserve"> SEQ Hình \* ARABIC \s 1 </w:instrText>
                                </w:r>
                              </w:ins>
                              <w:r>
                                <w:fldChar w:fldCharType="separate"/>
                              </w:r>
                              <w:ins w:id="43878" w:author="Tran Huan" w:date="2018-12-03T02:05:00Z">
                                <w:r>
                                  <w:rPr>
                                    <w:noProof/>
                                  </w:rPr>
                                  <w:t>12</w:t>
                                </w:r>
                                <w:r>
                                  <w:fldChar w:fldCharType="end"/>
                                </w:r>
                              </w:ins>
                              <w:ins w:id="43879" w:author="Tran Huan" w:date="2018-11-26T00:29:00Z">
                                <w:r>
                                  <w:rPr>
                                    <w:lang w:val="en-US"/>
                                  </w:rPr>
                                  <w:t xml:space="preserve"> </w:t>
                                </w:r>
                                <w:r>
                                  <w:rPr>
                                    <w:i/>
                                    <w:lang w:val="en-US"/>
                                  </w:rPr>
                                  <w:t>Giao diện đăng nhập</w:t>
                                </w:r>
                              </w:ins>
                              <w:bookmarkEnd w:id="438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2A667E" id="Text Box 108" o:spid="_x0000_s1030" type="#_x0000_t202" style="position:absolute;left:0;text-align:left;margin-left:0;margin-top:303.25pt;width:186pt;height:.0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" stroked="f">
                  <v:textbox style="mso-fit-shape-to-text:t" inset="0,0,0,0">
                    <w:txbxContent>
                      <w:p w14:paraId="0E0844FE" w14:textId="0D23EBE0" w:rsidR="00926A45" w:rsidRPr="00D651A1" w:rsidRDefault="00926A45" w:rsidP="00F72AE0">
                        <w:pPr>
                          <w:pStyle w:val="Caption"/>
                          <w:rPr>
                            <w:i/>
                            <w:noProof/>
                            <w:lang w:val="en-US"/>
                            <w:rPrChange w:id="43880" w:author="Tran Huan" w:date="2018-11-26T00:29:00Z">
                              <w:rPr>
                                <w:noProof/>
                              </w:rPr>
                            </w:rPrChange>
                          </w:rPr>
                          <w:pPrChange w:id="43881" w:author="Tran Huan" w:date="2018-12-03T02:05:00Z">
                            <w:pPr>
                              <w:spacing w:line="276" w:lineRule="auto"/>
                            </w:pPr>
                          </w:pPrChange>
                        </w:pPr>
                        <w:bookmarkStart w:id="43882" w:name="_Toc531584472"/>
                        <w:ins w:id="43883" w:author="Tran Huan" w:date="2018-11-26T00:29:00Z">
                          <w:r>
                            <w:t xml:space="preserve">Hình </w:t>
                          </w:r>
                        </w:ins>
                        <w:ins w:id="43884" w:author="Tran Huan" w:date="2018-12-03T02:05:00Z">
                          <w:r>
                            <w:fldChar w:fldCharType="begin"/>
                          </w:r>
                          <w:r>
                            <w:instrText xml:space="preserve"> STYLEREF 1 \s </w:instrText>
                          </w:r>
                        </w:ins>
                        <w:r>
                          <w:fldChar w:fldCharType="separate"/>
                        </w:r>
                        <w:r>
                          <w:rPr>
                            <w:noProof/>
                          </w:rPr>
                          <w:t>3</w:t>
                        </w:r>
                        <w:ins w:id="43885" w:author="Tran Huan" w:date="2018-12-03T02:05:00Z">
                          <w:r>
                            <w:fldChar w:fldCharType="end"/>
                          </w:r>
                          <w:r>
                            <w:t>.</w:t>
                          </w:r>
                          <w:r>
                            <w:fldChar w:fldCharType="begin"/>
                          </w:r>
                          <w:r>
                            <w:instrText xml:space="preserve"> SEQ Hình \* ARABIC \s 1 </w:instrText>
                          </w:r>
                        </w:ins>
                        <w:r>
                          <w:fldChar w:fldCharType="separate"/>
                        </w:r>
                        <w:ins w:id="43886" w:author="Tran Huan" w:date="2018-12-03T02:05:00Z">
                          <w:r>
                            <w:rPr>
                              <w:noProof/>
                            </w:rPr>
                            <w:t>12</w:t>
                          </w:r>
                          <w:r>
                            <w:fldChar w:fldCharType="end"/>
                          </w:r>
                        </w:ins>
                        <w:ins w:id="43887" w:author="Tran Huan" w:date="2018-11-26T00:29:00Z">
                          <w:r>
                            <w:rPr>
                              <w:lang w:val="en-US"/>
                            </w:rPr>
                            <w:t xml:space="preserve"> </w:t>
                          </w:r>
                          <w:r>
                            <w:rPr>
                              <w:i/>
                              <w:lang w:val="en-US"/>
                            </w:rPr>
                            <w:t>Giao diện đăng nhập</w:t>
                          </w:r>
                        </w:ins>
                        <w:bookmarkEnd w:id="43882"/>
                      </w:p>
                    </w:txbxContent>
                  </v:textbox>
                  <w10:wrap type="topAndBottom" anchorx="margin"/>
                </v:shape>
              </w:pict>
            </mc:Fallback>
          </mc:AlternateContent>
        </w:r>
      </w:ins>
      <w:ins w:id="43888" w:author="Tran Huan" w:date="2018-11-26T00:25:00Z">
        <w:r>
          <w:rPr>
            <w:noProof/>
            <w:lang w:val="en-US"/>
          </w:rPr>
          <w:drawing>
            <wp:anchor distT="0" distB="0" distL="114300" distR="114300" simplePos="0" relativeHeight="251644928" behindDoc="0" locked="0" layoutInCell="1" allowOverlap="1" wp14:anchorId="3BF95553" wp14:editId="0AF9A903">
              <wp:simplePos x="0" y="0"/>
              <wp:positionH relativeFrom="margin">
                <wp:align>center</wp:align>
              </wp:positionH>
              <wp:positionV relativeFrom="paragraph">
                <wp:posOffset>196215</wp:posOffset>
              </wp:positionV>
              <wp:extent cx="1799590" cy="359981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99590" cy="3599815"/>
                      </a:xfrm>
                      <a:prstGeom prst="rect">
                        <a:avLst/>
                      </a:prstGeom>
                    </pic:spPr>
                  </pic:pic>
                </a:graphicData>
              </a:graphic>
            </wp:anchor>
          </w:drawing>
        </w:r>
      </w:ins>
      <w:del w:id="43889" w:author="Tran Huan" w:date="2018-11-26T00:25:00Z">
        <w:r w:rsidDel="00D651A1">
          <w:rPr>
            <w:noProof/>
            <w:lang w:val="en-US"/>
          </w:rPr>
          <mc:AlternateContent>
            <mc:Choice Requires="wpg">
              <w:drawing>
                <wp:anchor distT="0" distB="0" distL="114300" distR="114300" simplePos="0" relativeHeight="251645952" behindDoc="0" locked="0" layoutInCell="1" allowOverlap="1" wp14:anchorId="1B7F4940" wp14:editId="26D59037">
                  <wp:simplePos x="0" y="0"/>
                  <wp:positionH relativeFrom="margin">
                    <wp:align>left</wp:align>
                  </wp:positionH>
                  <wp:positionV relativeFrom="paragraph">
                    <wp:posOffset>198274</wp:posOffset>
                  </wp:positionV>
                  <wp:extent cx="5332095" cy="3599815"/>
                  <wp:effectExtent l="0" t="0" r="1905" b="635"/>
                  <wp:wrapTopAndBottom/>
                  <wp:docPr id="7" name="Group 7"/>
                  <wp:cNvGraphicFramePr/>
                  <a:graphic xmlns:a="http://schemas.openxmlformats.org/drawingml/2006/main">
                    <a:graphicData uri="http://schemas.microsoft.com/office/word/2010/wordprocessingGroup">
                      <wpg:wgp>
                        <wpg:cNvGrpSpPr/>
                        <wpg:grpSpPr>
                          <a:xfrm>
                            <a:off x="0" y="0"/>
                            <a:ext cx="1799682" cy="3600000"/>
                            <a:chOff x="-1" y="-1"/>
                            <a:chExt cx="1799682" cy="3600000"/>
                          </a:xfrm>
                        </wpg:grpSpPr>
                        <pic:pic xmlns:pic="http://schemas.openxmlformats.org/drawingml/2006/picture">
                          <pic:nvPicPr>
                            <pic:cNvPr id="2" name="Picture 5"/>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99682" cy="3600000"/>
                            </a:xfrm>
                            <a:prstGeom prst="rect">
                              <a:avLst/>
                            </a:prstGeom>
                          </pic:spPr>
                        </pic:pic>
                      </wpg:wgp>
                    </a:graphicData>
                  </a:graphic>
                  <wp14:sizeRelV relativeFrom="margin">
                    <wp14:pctHeight>0</wp14:pctHeight>
                  </wp14:sizeRelV>
                </wp:anchor>
              </w:drawing>
            </mc:Choice>
            <mc:Fallback>
              <w:pict>
                <v:group w14:anchorId="535C288E" id="Group 7" o:spid="_x0000_s1026" style="position:absolute;margin-left:0;margin-top:15.6pt;width:419.85pt;height:283.45pt;z-index:251652096;mso-position-horizontal:left;mso-position-horizontal-relative:margin;mso-height-relative:margin" coordorigin="" coordsize="17996,3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">
                  <v:shape id="Picture 5" o:spid="_x0000_s1027" type="#_x0000_t75" style="position:absolute;width:17996;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">
                    <v:imagedata r:id="rId119" o:title=""/>
                    <v:path arrowok="t"/>
                  </v:shape>
                  <w10:wrap type="topAndBottom" anchorx="margin"/>
                </v:group>
              </w:pict>
            </mc:Fallback>
          </mc:AlternateContent>
        </w:r>
      </w:del>
      <w:r w:rsidR="00635A50">
        <w:rPr>
          <w:noProof/>
          <w:lang w:val="en-US"/>
        </w:rPr>
        <mc:AlternateContent>
          <mc:Choice Requires="wps">
            <w:drawing>
              <wp:anchor distT="0" distB="0" distL="114300" distR="114300" simplePos="0" relativeHeight="251646976" behindDoc="0" locked="0" layoutInCell="1" allowOverlap="1" wp14:anchorId="0D78D20D" wp14:editId="6A0A4354">
                <wp:simplePos x="0" y="0"/>
                <wp:positionH relativeFrom="column">
                  <wp:posOffset>0</wp:posOffset>
                </wp:positionH>
                <wp:positionV relativeFrom="paragraph">
                  <wp:posOffset>3846830</wp:posOffset>
                </wp:positionV>
                <wp:extent cx="53320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4B7323F1" w14:textId="30648063" w:rsidR="00926A45" w:rsidRPr="006A2C8A" w:rsidRDefault="00926A45" w:rsidP="00F72AE0">
                            <w:pPr>
                              <w:pStyle w:val="Caption"/>
                              <w:rPr>
                                <w:noProof/>
                              </w:rPr>
                              <w:pPrChange w:id="43890" w:author="Tran Huan" w:date="2018-12-03T02:05:00Z">
                                <w:pPr>
                                  <w:pStyle w:val="Caption"/>
                                </w:pPr>
                              </w:pPrChange>
                            </w:pPr>
                            <w:del w:id="43891" w:author="Tran Huan" w:date="2018-11-26T00:26:00Z">
                              <w:r w:rsidRPr="00E4365A" w:rsidDel="00D651A1">
                                <w:delText xml:space="preserve">Hình </w:delText>
                              </w:r>
                            </w:del>
                            <w:ins w:id="43892" w:author="phuong vu" w:date="2018-11-22T18:14:00Z">
                              <w:del w:id="43893" w:author="Tran Huan" w:date="2018-11-26T00:26:00Z">
                                <w:r w:rsidDel="00D651A1">
                                  <w:fldChar w:fldCharType="begin"/>
                                </w:r>
                                <w:r w:rsidDel="00D651A1">
                                  <w:delInstrText xml:space="preserve"> STYLEREF 1 \s </w:delInstrText>
                                </w:r>
                              </w:del>
                            </w:ins>
                            <w:del w:id="43894" w:author="Tran Huan" w:date="2018-11-26T00:26:00Z">
                              <w:r w:rsidDel="00D651A1">
                                <w:fldChar w:fldCharType="separate"/>
                              </w:r>
                              <w:r w:rsidDel="00D651A1">
                                <w:rPr>
                                  <w:noProof/>
                                </w:rPr>
                                <w:delText>3</w:delText>
                              </w:r>
                            </w:del>
                            <w:ins w:id="43895" w:author="phuong vu" w:date="2018-11-22T18:14:00Z">
                              <w:del w:id="43896" w:author="Tran Huan" w:date="2018-11-26T00:26:00Z">
                                <w:r w:rsidDel="00D651A1">
                                  <w:fldChar w:fldCharType="end"/>
                                </w:r>
                                <w:r w:rsidDel="00D651A1">
                                  <w:delText>.</w:delText>
                                </w:r>
                                <w:r w:rsidDel="00D651A1">
                                  <w:fldChar w:fldCharType="begin"/>
                                </w:r>
                                <w:r w:rsidDel="00D651A1">
                                  <w:delInstrText xml:space="preserve"> SEQ Hình \* ARABIC \s 1 </w:delInstrText>
                                </w:r>
                              </w:del>
                            </w:ins>
                            <w:del w:id="43897" w:author="Tran Huan" w:date="2018-11-26T00:26:00Z">
                              <w:r w:rsidDel="00D651A1">
                                <w:fldChar w:fldCharType="separate"/>
                              </w:r>
                            </w:del>
                            <w:ins w:id="43898" w:author="phuong vu" w:date="2018-11-22T18:14:00Z">
                              <w:del w:id="43899" w:author="Tran Huan" w:date="2018-11-26T00:26:00Z">
                                <w:r w:rsidDel="00D651A1">
                                  <w:rPr>
                                    <w:noProof/>
                                  </w:rPr>
                                  <w:delText>29</w:delText>
                                </w:r>
                                <w:r w:rsidDel="00D651A1">
                                  <w:fldChar w:fldCharType="end"/>
                                </w:r>
                              </w:del>
                            </w:ins>
                            <w:ins w:id="43900" w:author="phuong vu" w:date="2018-11-23T09:50:00Z">
                              <w:del w:id="43901" w:author="Tran Huan" w:date="2018-11-26T00:26:00Z">
                                <w:r w:rsidDel="00D651A1">
                                  <w:rPr>
                                    <w:lang w:val="en-US"/>
                                  </w:rPr>
                                  <w:delText xml:space="preserve"> </w:delText>
                                </w:r>
                              </w:del>
                            </w:ins>
                            <w:del w:id="43902" w:author="Tran Huan" w:date="2018-11-26T00:26:00Z">
                              <w:r w:rsidRPr="00D651A1" w:rsidDel="00D651A1">
                                <w:rPr>
                                  <w:rPrChange w:id="43903" w:author="Tran Huan" w:date="2018-11-26T00:26:00Z">
                                    <w:rPr/>
                                  </w:rPrChange>
                                </w:rPr>
                                <w:fldChar w:fldCharType="begin"/>
                              </w:r>
                              <w:r w:rsidRPr="00D651A1" w:rsidDel="00D651A1">
                                <w:delInstrText xml:space="preserve"> STYLEREF 1 \s </w:delInstrText>
                              </w:r>
                              <w:r w:rsidRPr="00D651A1" w:rsidDel="00D651A1">
                                <w:rPr>
                                  <w:rPrChange w:id="43904" w:author="Tran Huan" w:date="2018-11-26T00:26:00Z">
                                    <w:rPr/>
                                  </w:rPrChange>
                                </w:rPr>
                                <w:fldChar w:fldCharType="separate"/>
                              </w:r>
                              <w:r w:rsidRPr="00D651A1" w:rsidDel="00D651A1">
                                <w:rPr>
                                  <w:noProof/>
                                </w:rPr>
                                <w:delText>3</w:delText>
                              </w:r>
                              <w:r w:rsidRPr="00D651A1" w:rsidDel="00D651A1">
                                <w:rPr>
                                  <w:rPrChange w:id="43905" w:author="Tran Huan" w:date="2018-11-26T00:26:00Z">
                                    <w:rPr/>
                                  </w:rPrChange>
                                </w:rPr>
                                <w:fldChar w:fldCharType="end"/>
                              </w:r>
                              <w:r w:rsidRPr="00D651A1" w:rsidDel="00D651A1">
                                <w:delText>.</w:delText>
                              </w:r>
                              <w:r w:rsidRPr="00D651A1" w:rsidDel="00D651A1">
                                <w:rPr>
                                  <w:rPrChange w:id="43906" w:author="Tran Huan" w:date="2018-11-26T00:26:00Z">
                                    <w:rPr/>
                                  </w:rPrChange>
                                </w:rPr>
                                <w:fldChar w:fldCharType="begin"/>
                              </w:r>
                              <w:r w:rsidRPr="00D651A1" w:rsidDel="00D651A1">
                                <w:delInstrText xml:space="preserve"> SEQ Hình \* ARABIC \s 1 </w:delInstrText>
                              </w:r>
                              <w:r w:rsidRPr="00D651A1" w:rsidDel="00D651A1">
                                <w:rPr>
                                  <w:rPrChange w:id="43907" w:author="Tran Huan" w:date="2018-11-26T00:26:00Z">
                                    <w:rPr/>
                                  </w:rPrChange>
                                </w:rPr>
                                <w:fldChar w:fldCharType="separate"/>
                              </w:r>
                              <w:r w:rsidRPr="00D651A1" w:rsidDel="00D651A1">
                                <w:rPr>
                                  <w:noProof/>
                                </w:rPr>
                                <w:delText>21</w:delText>
                              </w:r>
                              <w:r w:rsidRPr="00D651A1" w:rsidDel="00D651A1">
                                <w:rPr>
                                  <w:rPrChange w:id="43908" w:author="Tran Huan" w:date="2018-11-26T00:26:00Z">
                                    <w:rPr/>
                                  </w:rPrChange>
                                </w:rPr>
                                <w:fldChar w:fldCharType="end"/>
                              </w:r>
                              <w:r w:rsidRPr="00D651A1" w:rsidDel="00D651A1">
                                <w:rPr>
                                  <w:lang w:val="en-US"/>
                                </w:rPr>
                                <w:delText>Giao diện đăng nhập trên điện thoại và trên web</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8D20D" id="Text Box 8" o:spid="_x0000_s1031" type="#_x0000_t202" style="position:absolute;left:0;text-align:left;margin-left:0;margin-top:302.9pt;width:419.8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" stroked="f">
                <v:textbox style="mso-fit-shape-to-text:t" inset="0,0,0,0">
                  <w:txbxContent>
                    <w:p w14:paraId="4B7323F1" w14:textId="30648063" w:rsidR="00926A45" w:rsidRPr="006A2C8A" w:rsidRDefault="00926A45" w:rsidP="00F72AE0">
                      <w:pPr>
                        <w:pStyle w:val="Caption"/>
                        <w:rPr>
                          <w:noProof/>
                        </w:rPr>
                        <w:pPrChange w:id="43909" w:author="Tran Huan" w:date="2018-12-03T02:05:00Z">
                          <w:pPr>
                            <w:pStyle w:val="Caption"/>
                          </w:pPr>
                        </w:pPrChange>
                      </w:pPr>
                      <w:del w:id="43910" w:author="Tran Huan" w:date="2018-11-26T00:26:00Z">
                        <w:r w:rsidRPr="00E4365A" w:rsidDel="00D651A1">
                          <w:delText xml:space="preserve">Hình </w:delText>
                        </w:r>
                      </w:del>
                      <w:ins w:id="43911" w:author="phuong vu" w:date="2018-11-22T18:14:00Z">
                        <w:del w:id="43912" w:author="Tran Huan" w:date="2018-11-26T00:26:00Z">
                          <w:r w:rsidDel="00D651A1">
                            <w:fldChar w:fldCharType="begin"/>
                          </w:r>
                          <w:r w:rsidDel="00D651A1">
                            <w:delInstrText xml:space="preserve"> STYLEREF 1 \s </w:delInstrText>
                          </w:r>
                        </w:del>
                      </w:ins>
                      <w:del w:id="43913" w:author="Tran Huan" w:date="2018-11-26T00:26:00Z">
                        <w:r w:rsidDel="00D651A1">
                          <w:fldChar w:fldCharType="separate"/>
                        </w:r>
                        <w:r w:rsidDel="00D651A1">
                          <w:rPr>
                            <w:noProof/>
                          </w:rPr>
                          <w:delText>3</w:delText>
                        </w:r>
                      </w:del>
                      <w:ins w:id="43914" w:author="phuong vu" w:date="2018-11-22T18:14:00Z">
                        <w:del w:id="43915" w:author="Tran Huan" w:date="2018-11-26T00:26:00Z">
                          <w:r w:rsidDel="00D651A1">
                            <w:fldChar w:fldCharType="end"/>
                          </w:r>
                          <w:r w:rsidDel="00D651A1">
                            <w:delText>.</w:delText>
                          </w:r>
                          <w:r w:rsidDel="00D651A1">
                            <w:fldChar w:fldCharType="begin"/>
                          </w:r>
                          <w:r w:rsidDel="00D651A1">
                            <w:delInstrText xml:space="preserve"> SEQ Hình \* ARABIC \s 1 </w:delInstrText>
                          </w:r>
                        </w:del>
                      </w:ins>
                      <w:del w:id="43916" w:author="Tran Huan" w:date="2018-11-26T00:26:00Z">
                        <w:r w:rsidDel="00D651A1">
                          <w:fldChar w:fldCharType="separate"/>
                        </w:r>
                      </w:del>
                      <w:ins w:id="43917" w:author="phuong vu" w:date="2018-11-22T18:14:00Z">
                        <w:del w:id="43918" w:author="Tran Huan" w:date="2018-11-26T00:26:00Z">
                          <w:r w:rsidDel="00D651A1">
                            <w:rPr>
                              <w:noProof/>
                            </w:rPr>
                            <w:delText>29</w:delText>
                          </w:r>
                          <w:r w:rsidDel="00D651A1">
                            <w:fldChar w:fldCharType="end"/>
                          </w:r>
                        </w:del>
                      </w:ins>
                      <w:ins w:id="43919" w:author="phuong vu" w:date="2018-11-23T09:50:00Z">
                        <w:del w:id="43920" w:author="Tran Huan" w:date="2018-11-26T00:26:00Z">
                          <w:r w:rsidDel="00D651A1">
                            <w:rPr>
                              <w:lang w:val="en-US"/>
                            </w:rPr>
                            <w:delText xml:space="preserve"> </w:delText>
                          </w:r>
                        </w:del>
                      </w:ins>
                      <w:del w:id="43921" w:author="Tran Huan" w:date="2018-11-26T00:26:00Z">
                        <w:r w:rsidRPr="00D651A1" w:rsidDel="00D651A1">
                          <w:rPr>
                            <w:rPrChange w:id="43922" w:author="Tran Huan" w:date="2018-11-26T00:26:00Z">
                              <w:rPr/>
                            </w:rPrChange>
                          </w:rPr>
                          <w:fldChar w:fldCharType="begin"/>
                        </w:r>
                        <w:r w:rsidRPr="00D651A1" w:rsidDel="00D651A1">
                          <w:delInstrText xml:space="preserve"> STYLEREF 1 \s </w:delInstrText>
                        </w:r>
                        <w:r w:rsidRPr="00D651A1" w:rsidDel="00D651A1">
                          <w:rPr>
                            <w:rPrChange w:id="43923" w:author="Tran Huan" w:date="2018-11-26T00:26:00Z">
                              <w:rPr/>
                            </w:rPrChange>
                          </w:rPr>
                          <w:fldChar w:fldCharType="separate"/>
                        </w:r>
                        <w:r w:rsidRPr="00D651A1" w:rsidDel="00D651A1">
                          <w:rPr>
                            <w:noProof/>
                          </w:rPr>
                          <w:delText>3</w:delText>
                        </w:r>
                        <w:r w:rsidRPr="00D651A1" w:rsidDel="00D651A1">
                          <w:rPr>
                            <w:rPrChange w:id="43924" w:author="Tran Huan" w:date="2018-11-26T00:26:00Z">
                              <w:rPr/>
                            </w:rPrChange>
                          </w:rPr>
                          <w:fldChar w:fldCharType="end"/>
                        </w:r>
                        <w:r w:rsidRPr="00D651A1" w:rsidDel="00D651A1">
                          <w:delText>.</w:delText>
                        </w:r>
                        <w:r w:rsidRPr="00D651A1" w:rsidDel="00D651A1">
                          <w:rPr>
                            <w:rPrChange w:id="43925" w:author="Tran Huan" w:date="2018-11-26T00:26:00Z">
                              <w:rPr/>
                            </w:rPrChange>
                          </w:rPr>
                          <w:fldChar w:fldCharType="begin"/>
                        </w:r>
                        <w:r w:rsidRPr="00D651A1" w:rsidDel="00D651A1">
                          <w:delInstrText xml:space="preserve"> SEQ Hình \* ARABIC \s 1 </w:delInstrText>
                        </w:r>
                        <w:r w:rsidRPr="00D651A1" w:rsidDel="00D651A1">
                          <w:rPr>
                            <w:rPrChange w:id="43926" w:author="Tran Huan" w:date="2018-11-26T00:26:00Z">
                              <w:rPr/>
                            </w:rPrChange>
                          </w:rPr>
                          <w:fldChar w:fldCharType="separate"/>
                        </w:r>
                        <w:r w:rsidRPr="00D651A1" w:rsidDel="00D651A1">
                          <w:rPr>
                            <w:noProof/>
                          </w:rPr>
                          <w:delText>21</w:delText>
                        </w:r>
                        <w:r w:rsidRPr="00D651A1" w:rsidDel="00D651A1">
                          <w:rPr>
                            <w:rPrChange w:id="43927" w:author="Tran Huan" w:date="2018-11-26T00:26:00Z">
                              <w:rPr/>
                            </w:rPrChange>
                          </w:rPr>
                          <w:fldChar w:fldCharType="end"/>
                        </w:r>
                        <w:r w:rsidRPr="00D651A1" w:rsidDel="00D651A1">
                          <w:rPr>
                            <w:lang w:val="en-US"/>
                          </w:rPr>
                          <w:delText>Giao diện đăng nhập trên điện thoại và trên web</w:delText>
                        </w:r>
                      </w:del>
                    </w:p>
                  </w:txbxContent>
                </v:textbox>
                <w10:wrap type="topAndBottom"/>
              </v:shape>
            </w:pict>
          </mc:Fallback>
        </mc:AlternateContent>
      </w:r>
      <w:r w:rsidR="00405A7C" w:rsidRPr="00405A7C">
        <w:rPr>
          <w:noProof/>
        </w:rPr>
        <w:t xml:space="preserve"> </w:t>
      </w:r>
    </w:p>
    <w:p w14:paraId="7C9E9F2D" w14:textId="77AAE486" w:rsidR="00405A7C" w:rsidRDefault="00405A7C" w:rsidP="00870304">
      <w:pPr>
        <w:pStyle w:val="Heading5"/>
        <w:numPr>
          <w:ilvl w:val="0"/>
          <w:numId w:val="0"/>
        </w:numPr>
        <w:spacing w:line="276" w:lineRule="auto"/>
        <w:ind w:left="1008" w:hanging="1008"/>
        <w:rPr>
          <w:lang w:val="en-US"/>
        </w:rPr>
        <w:pPrChange w:id="43928" w:author="Tran Huan" w:date="2018-12-03T01:34:00Z">
          <w:pPr>
            <w:pStyle w:val="Heading5"/>
          </w:pPr>
        </w:pPrChange>
      </w:pPr>
      <w:r w:rsidRPr="00405A7C">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635A50" w14:paraId="1456FC93" w14:textId="77777777" w:rsidTr="00E4365A">
        <w:tc>
          <w:tcPr>
            <w:tcW w:w="805" w:type="dxa"/>
            <w:vAlign w:val="center"/>
          </w:tcPr>
          <w:p w14:paraId="22C62E7E" w14:textId="41C47054" w:rsidR="00635A50" w:rsidRPr="00E4365A" w:rsidRDefault="00635A50">
            <w:pPr>
              <w:spacing w:line="276" w:lineRule="auto"/>
              <w:jc w:val="center"/>
              <w:rPr>
                <w:b/>
                <w:lang w:val="en-US"/>
              </w:rPr>
              <w:pPrChange w:id="43929" w:author="phuong vu" w:date="2018-11-23T13:48:00Z">
                <w:pPr>
                  <w:spacing w:line="360" w:lineRule="auto"/>
                  <w:jc w:val="center"/>
                </w:pPr>
              </w:pPrChange>
            </w:pPr>
            <w:r w:rsidRPr="00E4365A">
              <w:rPr>
                <w:b/>
                <w:lang w:val="en-US"/>
              </w:rPr>
              <w:t>STT</w:t>
            </w:r>
          </w:p>
        </w:tc>
        <w:tc>
          <w:tcPr>
            <w:tcW w:w="1980" w:type="dxa"/>
            <w:vAlign w:val="center"/>
          </w:tcPr>
          <w:p w14:paraId="27F257C4" w14:textId="5BD98C38" w:rsidR="00635A50" w:rsidRPr="00E4365A" w:rsidRDefault="00635A50">
            <w:pPr>
              <w:spacing w:line="276" w:lineRule="auto"/>
              <w:jc w:val="center"/>
              <w:rPr>
                <w:b/>
                <w:lang w:val="en-US"/>
              </w:rPr>
              <w:pPrChange w:id="43930" w:author="phuong vu" w:date="2018-11-23T13:48:00Z">
                <w:pPr>
                  <w:spacing w:line="360" w:lineRule="auto"/>
                  <w:jc w:val="center"/>
                </w:pPr>
              </w:pPrChange>
            </w:pPr>
            <w:r w:rsidRPr="00E4365A">
              <w:rPr>
                <w:b/>
                <w:lang w:val="en-US"/>
              </w:rPr>
              <w:t>Loại điều khiển</w:t>
            </w:r>
          </w:p>
        </w:tc>
        <w:tc>
          <w:tcPr>
            <w:tcW w:w="2970" w:type="dxa"/>
            <w:vAlign w:val="center"/>
          </w:tcPr>
          <w:p w14:paraId="171DB254" w14:textId="1561C98F" w:rsidR="00635A50" w:rsidRPr="00E4365A" w:rsidRDefault="00635A50">
            <w:pPr>
              <w:spacing w:line="276" w:lineRule="auto"/>
              <w:jc w:val="center"/>
              <w:rPr>
                <w:b/>
                <w:lang w:val="en-US"/>
              </w:rPr>
              <w:pPrChange w:id="43931" w:author="phuong vu" w:date="2018-11-23T13:48:00Z">
                <w:pPr>
                  <w:spacing w:line="360" w:lineRule="auto"/>
                  <w:jc w:val="center"/>
                </w:pPr>
              </w:pPrChange>
            </w:pPr>
            <w:r w:rsidRPr="00E4365A">
              <w:rPr>
                <w:b/>
                <w:lang w:val="en-US"/>
              </w:rPr>
              <w:t>Nội dung thực hiện</w:t>
            </w:r>
          </w:p>
        </w:tc>
        <w:tc>
          <w:tcPr>
            <w:tcW w:w="1266" w:type="dxa"/>
            <w:vAlign w:val="center"/>
          </w:tcPr>
          <w:p w14:paraId="694EF5DD" w14:textId="2E39E0CA" w:rsidR="00635A50" w:rsidRPr="00E4365A" w:rsidRDefault="00635A50">
            <w:pPr>
              <w:spacing w:line="276" w:lineRule="auto"/>
              <w:jc w:val="center"/>
              <w:rPr>
                <w:b/>
                <w:lang w:val="en-US"/>
              </w:rPr>
              <w:pPrChange w:id="43932" w:author="phuong vu" w:date="2018-11-23T13:48:00Z">
                <w:pPr>
                  <w:spacing w:line="360" w:lineRule="auto"/>
                  <w:jc w:val="center"/>
                </w:pPr>
              </w:pPrChange>
            </w:pPr>
            <w:r w:rsidRPr="00E4365A">
              <w:rPr>
                <w:b/>
                <w:lang w:val="en-US"/>
              </w:rPr>
              <w:t>Giá trị mặc định</w:t>
            </w:r>
          </w:p>
        </w:tc>
        <w:tc>
          <w:tcPr>
            <w:tcW w:w="1756" w:type="dxa"/>
            <w:vAlign w:val="center"/>
          </w:tcPr>
          <w:p w14:paraId="153B05B7" w14:textId="06DEC515" w:rsidR="00635A50" w:rsidRPr="00E4365A" w:rsidRDefault="00635A50">
            <w:pPr>
              <w:spacing w:line="276" w:lineRule="auto"/>
              <w:jc w:val="center"/>
              <w:rPr>
                <w:b/>
                <w:lang w:val="en-US"/>
              </w:rPr>
              <w:pPrChange w:id="43933" w:author="phuong vu" w:date="2018-11-23T13:48:00Z">
                <w:pPr>
                  <w:spacing w:line="360" w:lineRule="auto"/>
                  <w:jc w:val="center"/>
                </w:pPr>
              </w:pPrChange>
            </w:pPr>
            <w:r w:rsidRPr="00E4365A">
              <w:rPr>
                <w:b/>
                <w:lang w:val="en-US"/>
              </w:rPr>
              <w:t>Lưu ý</w:t>
            </w:r>
          </w:p>
        </w:tc>
      </w:tr>
      <w:tr w:rsidR="00635A50" w14:paraId="4E591DCE" w14:textId="77777777" w:rsidTr="00E4365A">
        <w:tc>
          <w:tcPr>
            <w:tcW w:w="805" w:type="dxa"/>
          </w:tcPr>
          <w:p w14:paraId="17C21D90" w14:textId="628C2428" w:rsidR="00635A50" w:rsidRDefault="00443B37">
            <w:pPr>
              <w:spacing w:line="276" w:lineRule="auto"/>
              <w:jc w:val="center"/>
              <w:rPr>
                <w:lang w:val="en-US"/>
              </w:rPr>
              <w:pPrChange w:id="43934" w:author="phuong vu" w:date="2018-11-23T13:48:00Z">
                <w:pPr>
                  <w:spacing w:line="360" w:lineRule="auto"/>
                  <w:jc w:val="center"/>
                </w:pPr>
              </w:pPrChange>
            </w:pPr>
            <w:r>
              <w:rPr>
                <w:lang w:val="en-US"/>
              </w:rPr>
              <w:t>1</w:t>
            </w:r>
          </w:p>
        </w:tc>
        <w:tc>
          <w:tcPr>
            <w:tcW w:w="1980" w:type="dxa"/>
          </w:tcPr>
          <w:p w14:paraId="0CF4CE65" w14:textId="2015419E" w:rsidR="00635A50" w:rsidRDefault="00443B37">
            <w:pPr>
              <w:spacing w:line="276" w:lineRule="auto"/>
              <w:rPr>
                <w:lang w:val="en-US"/>
              </w:rPr>
              <w:pPrChange w:id="43935" w:author="phuong vu" w:date="2018-11-23T13:48:00Z">
                <w:pPr>
                  <w:spacing w:line="360" w:lineRule="auto"/>
                </w:pPr>
              </w:pPrChange>
            </w:pPr>
            <w:r>
              <w:rPr>
                <w:lang w:val="en-US"/>
              </w:rPr>
              <w:t>inputText</w:t>
            </w:r>
          </w:p>
        </w:tc>
        <w:tc>
          <w:tcPr>
            <w:tcW w:w="2970" w:type="dxa"/>
          </w:tcPr>
          <w:p w14:paraId="269EAB32" w14:textId="2C98A1F8" w:rsidR="00635A50" w:rsidRDefault="005D2D32">
            <w:pPr>
              <w:spacing w:line="276" w:lineRule="auto"/>
              <w:rPr>
                <w:lang w:val="en-US"/>
              </w:rPr>
              <w:pPrChange w:id="43936" w:author="phuong vu" w:date="2018-11-23T13:48:00Z">
                <w:pPr>
                  <w:spacing w:line="360" w:lineRule="auto"/>
                </w:pPr>
              </w:pPrChange>
            </w:pPr>
            <w:r>
              <w:rPr>
                <w:lang w:val="en-US"/>
              </w:rPr>
              <w:t>Nhập địa chỉ email</w:t>
            </w:r>
          </w:p>
        </w:tc>
        <w:tc>
          <w:tcPr>
            <w:tcW w:w="1266" w:type="dxa"/>
          </w:tcPr>
          <w:p w14:paraId="301A60FA" w14:textId="77777777" w:rsidR="00635A50" w:rsidRDefault="00635A50">
            <w:pPr>
              <w:spacing w:line="276" w:lineRule="auto"/>
              <w:rPr>
                <w:lang w:val="en-US"/>
              </w:rPr>
              <w:pPrChange w:id="43937" w:author="phuong vu" w:date="2018-11-23T13:48:00Z">
                <w:pPr>
                  <w:spacing w:line="360" w:lineRule="auto"/>
                </w:pPr>
              </w:pPrChange>
            </w:pPr>
          </w:p>
        </w:tc>
        <w:tc>
          <w:tcPr>
            <w:tcW w:w="1756" w:type="dxa"/>
          </w:tcPr>
          <w:p w14:paraId="7F07190E" w14:textId="77777777" w:rsidR="00635A50" w:rsidRDefault="00635A50">
            <w:pPr>
              <w:spacing w:line="276" w:lineRule="auto"/>
              <w:rPr>
                <w:lang w:val="en-US"/>
              </w:rPr>
              <w:pPrChange w:id="43938" w:author="phuong vu" w:date="2018-11-23T13:48:00Z">
                <w:pPr>
                  <w:spacing w:line="360" w:lineRule="auto"/>
                </w:pPr>
              </w:pPrChange>
            </w:pPr>
          </w:p>
        </w:tc>
      </w:tr>
      <w:tr w:rsidR="00443B37" w14:paraId="6F72BE58" w14:textId="77777777" w:rsidTr="00E4365A">
        <w:tc>
          <w:tcPr>
            <w:tcW w:w="805" w:type="dxa"/>
          </w:tcPr>
          <w:p w14:paraId="1266287B" w14:textId="3553F01E" w:rsidR="00443B37" w:rsidRDefault="00443B37">
            <w:pPr>
              <w:spacing w:line="276" w:lineRule="auto"/>
              <w:jc w:val="center"/>
              <w:rPr>
                <w:lang w:val="en-US"/>
              </w:rPr>
              <w:pPrChange w:id="43939" w:author="phuong vu" w:date="2018-11-23T13:48:00Z">
                <w:pPr>
                  <w:spacing w:line="360" w:lineRule="auto"/>
                  <w:jc w:val="center"/>
                </w:pPr>
              </w:pPrChange>
            </w:pPr>
            <w:r>
              <w:rPr>
                <w:lang w:val="en-US"/>
              </w:rPr>
              <w:t>2</w:t>
            </w:r>
          </w:p>
        </w:tc>
        <w:tc>
          <w:tcPr>
            <w:tcW w:w="1980" w:type="dxa"/>
          </w:tcPr>
          <w:p w14:paraId="742BBADE" w14:textId="76BB4F89" w:rsidR="00443B37" w:rsidRDefault="00443B37">
            <w:pPr>
              <w:spacing w:line="276" w:lineRule="auto"/>
              <w:rPr>
                <w:lang w:val="en-US"/>
              </w:rPr>
              <w:pPrChange w:id="43940" w:author="phuong vu" w:date="2018-11-23T13:48:00Z">
                <w:pPr>
                  <w:spacing w:line="360" w:lineRule="auto"/>
                </w:pPr>
              </w:pPrChange>
            </w:pPr>
            <w:r>
              <w:rPr>
                <w:lang w:val="en-US"/>
              </w:rPr>
              <w:t>inputText</w:t>
            </w:r>
          </w:p>
        </w:tc>
        <w:tc>
          <w:tcPr>
            <w:tcW w:w="2970" w:type="dxa"/>
          </w:tcPr>
          <w:p w14:paraId="4CACBBBA" w14:textId="7D2F95B3" w:rsidR="00443B37" w:rsidRDefault="005D2D32">
            <w:pPr>
              <w:spacing w:line="276" w:lineRule="auto"/>
              <w:rPr>
                <w:lang w:val="en-US"/>
              </w:rPr>
              <w:pPrChange w:id="43941" w:author="phuong vu" w:date="2018-11-23T13:48:00Z">
                <w:pPr>
                  <w:spacing w:line="360" w:lineRule="auto"/>
                </w:pPr>
              </w:pPrChange>
            </w:pPr>
            <w:r>
              <w:rPr>
                <w:lang w:val="en-US"/>
              </w:rPr>
              <w:t>Nhập mật khẩu</w:t>
            </w:r>
          </w:p>
        </w:tc>
        <w:tc>
          <w:tcPr>
            <w:tcW w:w="1266" w:type="dxa"/>
          </w:tcPr>
          <w:p w14:paraId="19AAA9C3" w14:textId="77777777" w:rsidR="00443B37" w:rsidRDefault="00443B37">
            <w:pPr>
              <w:spacing w:line="276" w:lineRule="auto"/>
              <w:rPr>
                <w:lang w:val="en-US"/>
              </w:rPr>
              <w:pPrChange w:id="43942" w:author="phuong vu" w:date="2018-11-23T13:48:00Z">
                <w:pPr>
                  <w:spacing w:line="360" w:lineRule="auto"/>
                </w:pPr>
              </w:pPrChange>
            </w:pPr>
          </w:p>
        </w:tc>
        <w:tc>
          <w:tcPr>
            <w:tcW w:w="1756" w:type="dxa"/>
          </w:tcPr>
          <w:p w14:paraId="433F537D" w14:textId="77777777" w:rsidR="00443B37" w:rsidRDefault="00443B37">
            <w:pPr>
              <w:spacing w:line="276" w:lineRule="auto"/>
              <w:rPr>
                <w:lang w:val="en-US"/>
              </w:rPr>
              <w:pPrChange w:id="43943" w:author="phuong vu" w:date="2018-11-23T13:48:00Z">
                <w:pPr>
                  <w:spacing w:line="360" w:lineRule="auto"/>
                </w:pPr>
              </w:pPrChange>
            </w:pPr>
          </w:p>
        </w:tc>
      </w:tr>
      <w:tr w:rsidR="00443B37" w14:paraId="7603998A" w14:textId="77777777" w:rsidTr="00E4365A">
        <w:tc>
          <w:tcPr>
            <w:tcW w:w="805" w:type="dxa"/>
          </w:tcPr>
          <w:p w14:paraId="575BDB53" w14:textId="702F83B7" w:rsidR="00443B37" w:rsidRDefault="00443B37">
            <w:pPr>
              <w:spacing w:line="276" w:lineRule="auto"/>
              <w:jc w:val="center"/>
              <w:rPr>
                <w:lang w:val="en-US"/>
              </w:rPr>
              <w:pPrChange w:id="43944" w:author="phuong vu" w:date="2018-11-23T13:48:00Z">
                <w:pPr>
                  <w:spacing w:line="360" w:lineRule="auto"/>
                  <w:jc w:val="center"/>
                </w:pPr>
              </w:pPrChange>
            </w:pPr>
            <w:r>
              <w:rPr>
                <w:lang w:val="en-US"/>
              </w:rPr>
              <w:t>3</w:t>
            </w:r>
          </w:p>
        </w:tc>
        <w:tc>
          <w:tcPr>
            <w:tcW w:w="1980" w:type="dxa"/>
          </w:tcPr>
          <w:p w14:paraId="79F9F589" w14:textId="414F7F81" w:rsidR="00443B37" w:rsidRDefault="00443B37">
            <w:pPr>
              <w:spacing w:line="276" w:lineRule="auto"/>
              <w:rPr>
                <w:lang w:val="en-US"/>
              </w:rPr>
              <w:pPrChange w:id="43945" w:author="phuong vu" w:date="2018-11-23T13:48:00Z">
                <w:pPr>
                  <w:spacing w:line="360" w:lineRule="auto"/>
                </w:pPr>
              </w:pPrChange>
            </w:pPr>
            <w:r>
              <w:rPr>
                <w:lang w:val="en-US"/>
              </w:rPr>
              <w:t>button</w:t>
            </w:r>
          </w:p>
        </w:tc>
        <w:tc>
          <w:tcPr>
            <w:tcW w:w="2970" w:type="dxa"/>
          </w:tcPr>
          <w:p w14:paraId="054D88AD" w14:textId="60FF05EA" w:rsidR="00443B37" w:rsidRDefault="005D2D32">
            <w:pPr>
              <w:spacing w:line="276" w:lineRule="auto"/>
              <w:rPr>
                <w:lang w:val="en-US"/>
              </w:rPr>
              <w:pPrChange w:id="43946" w:author="phuong vu" w:date="2018-11-23T13:48:00Z">
                <w:pPr>
                  <w:spacing w:line="360" w:lineRule="auto"/>
                </w:pPr>
              </w:pPrChange>
            </w:pPr>
            <w:r>
              <w:rPr>
                <w:lang w:val="en-US"/>
              </w:rPr>
              <w:t>Đăng nhập</w:t>
            </w:r>
          </w:p>
        </w:tc>
        <w:tc>
          <w:tcPr>
            <w:tcW w:w="1266" w:type="dxa"/>
          </w:tcPr>
          <w:p w14:paraId="0A810ABA" w14:textId="77777777" w:rsidR="00443B37" w:rsidRDefault="00443B37">
            <w:pPr>
              <w:spacing w:line="276" w:lineRule="auto"/>
              <w:rPr>
                <w:lang w:val="en-US"/>
              </w:rPr>
              <w:pPrChange w:id="43947" w:author="phuong vu" w:date="2018-11-23T13:48:00Z">
                <w:pPr>
                  <w:spacing w:line="360" w:lineRule="auto"/>
                </w:pPr>
              </w:pPrChange>
            </w:pPr>
          </w:p>
        </w:tc>
        <w:tc>
          <w:tcPr>
            <w:tcW w:w="1756" w:type="dxa"/>
          </w:tcPr>
          <w:p w14:paraId="138525B0" w14:textId="77777777" w:rsidR="00443B37" w:rsidRDefault="00443B37">
            <w:pPr>
              <w:spacing w:line="276" w:lineRule="auto"/>
              <w:rPr>
                <w:lang w:val="en-US"/>
              </w:rPr>
              <w:pPrChange w:id="43948" w:author="phuong vu" w:date="2018-11-23T13:48:00Z">
                <w:pPr>
                  <w:spacing w:line="360" w:lineRule="auto"/>
                </w:pPr>
              </w:pPrChange>
            </w:pPr>
          </w:p>
        </w:tc>
      </w:tr>
    </w:tbl>
    <w:p w14:paraId="720DECDA" w14:textId="77777777" w:rsidR="00635A50" w:rsidRPr="006A2C8A" w:rsidRDefault="00635A50">
      <w:pPr>
        <w:spacing w:line="276" w:lineRule="auto"/>
        <w:rPr>
          <w:lang w:val="en-US"/>
        </w:rPr>
        <w:pPrChange w:id="43949" w:author="phuong vu" w:date="2018-11-23T13:48:00Z">
          <w:pPr/>
        </w:pPrChange>
      </w:pPr>
    </w:p>
    <w:p w14:paraId="240F99B1" w14:textId="3292BCE6" w:rsidR="00405A7C" w:rsidRDefault="00405A7C" w:rsidP="00870304">
      <w:pPr>
        <w:pStyle w:val="Heading5"/>
        <w:numPr>
          <w:ilvl w:val="0"/>
          <w:numId w:val="0"/>
        </w:numPr>
        <w:spacing w:line="276" w:lineRule="auto"/>
        <w:ind w:left="1008" w:hanging="1008"/>
        <w:rPr>
          <w:lang w:val="en-US"/>
        </w:rPr>
        <w:pPrChange w:id="43950" w:author="Tran Huan" w:date="2018-12-03T01:34:00Z">
          <w:pPr>
            <w:pStyle w:val="Heading5"/>
          </w:pPr>
        </w:pPrChange>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3718D" w14:paraId="012FC871" w14:textId="77777777" w:rsidTr="00E4365A">
        <w:tc>
          <w:tcPr>
            <w:tcW w:w="805" w:type="dxa"/>
            <w:vMerge w:val="restart"/>
            <w:vAlign w:val="center"/>
          </w:tcPr>
          <w:p w14:paraId="5B475C45" w14:textId="1175652D" w:rsidR="00D3718D" w:rsidRPr="00E4365A" w:rsidRDefault="00D3718D">
            <w:pPr>
              <w:spacing w:line="276" w:lineRule="auto"/>
              <w:jc w:val="center"/>
              <w:rPr>
                <w:b/>
                <w:lang w:val="en-US"/>
              </w:rPr>
              <w:pPrChange w:id="43951" w:author="phuong vu" w:date="2018-11-23T13:48:00Z">
                <w:pPr>
                  <w:spacing w:line="360" w:lineRule="auto"/>
                  <w:jc w:val="center"/>
                </w:pPr>
              </w:pPrChange>
            </w:pPr>
            <w:r w:rsidRPr="00E4365A">
              <w:rPr>
                <w:b/>
                <w:lang w:val="en-US"/>
              </w:rPr>
              <w:t>STT</w:t>
            </w:r>
          </w:p>
        </w:tc>
        <w:tc>
          <w:tcPr>
            <w:tcW w:w="2120" w:type="dxa"/>
            <w:vMerge w:val="restart"/>
            <w:vAlign w:val="center"/>
          </w:tcPr>
          <w:p w14:paraId="5703658E" w14:textId="77777777" w:rsidR="00D3718D" w:rsidRPr="00E4365A" w:rsidRDefault="00D3718D">
            <w:pPr>
              <w:spacing w:line="276" w:lineRule="auto"/>
              <w:jc w:val="center"/>
              <w:rPr>
                <w:b/>
                <w:lang w:val="en-US"/>
              </w:rPr>
              <w:pPrChange w:id="43952" w:author="phuong vu" w:date="2018-11-23T13:48:00Z">
                <w:pPr>
                  <w:spacing w:line="360" w:lineRule="auto"/>
                  <w:jc w:val="center"/>
                </w:pPr>
              </w:pPrChange>
            </w:pPr>
            <w:r w:rsidRPr="00E4365A">
              <w:rPr>
                <w:b/>
                <w:lang w:val="en-US"/>
              </w:rPr>
              <w:t>Tên bảng/</w:t>
            </w:r>
          </w:p>
          <w:p w14:paraId="5BABB39B" w14:textId="57D70C5E" w:rsidR="00D3718D" w:rsidRPr="00E4365A" w:rsidRDefault="00D3718D">
            <w:pPr>
              <w:spacing w:line="276" w:lineRule="auto"/>
              <w:jc w:val="center"/>
              <w:rPr>
                <w:b/>
                <w:lang w:val="en-US"/>
              </w:rPr>
              <w:pPrChange w:id="43953" w:author="phuong vu" w:date="2018-11-23T13:48:00Z">
                <w:pPr>
                  <w:spacing w:line="360" w:lineRule="auto"/>
                  <w:jc w:val="center"/>
                </w:pPr>
              </w:pPrChange>
            </w:pPr>
            <w:r w:rsidRPr="00E4365A">
              <w:rPr>
                <w:b/>
                <w:lang w:val="en-US"/>
              </w:rPr>
              <w:t>Cấu tr</w:t>
            </w:r>
            <w:r w:rsidR="00755C63">
              <w:rPr>
                <w:b/>
                <w:lang w:val="en-US"/>
              </w:rPr>
              <w:t>ú</w:t>
            </w:r>
            <w:r w:rsidRPr="00E4365A">
              <w:rPr>
                <w:b/>
                <w:lang w:val="en-US"/>
              </w:rPr>
              <w:t>c dữ liệu</w:t>
            </w:r>
          </w:p>
        </w:tc>
        <w:tc>
          <w:tcPr>
            <w:tcW w:w="5852" w:type="dxa"/>
            <w:gridSpan w:val="4"/>
            <w:vAlign w:val="center"/>
          </w:tcPr>
          <w:p w14:paraId="2CEFA8E9" w14:textId="69D6F63D" w:rsidR="00D3718D" w:rsidRPr="00E4365A" w:rsidRDefault="00D3718D">
            <w:pPr>
              <w:spacing w:line="276" w:lineRule="auto"/>
              <w:jc w:val="center"/>
              <w:rPr>
                <w:b/>
                <w:lang w:val="en-US"/>
              </w:rPr>
              <w:pPrChange w:id="43954" w:author="phuong vu" w:date="2018-11-23T13:48:00Z">
                <w:pPr>
                  <w:spacing w:line="360" w:lineRule="auto"/>
                  <w:jc w:val="center"/>
                </w:pPr>
              </w:pPrChange>
            </w:pPr>
            <w:r w:rsidRPr="00E4365A">
              <w:rPr>
                <w:b/>
                <w:lang w:val="en-US"/>
              </w:rPr>
              <w:t>Phương thức</w:t>
            </w:r>
          </w:p>
        </w:tc>
      </w:tr>
      <w:tr w:rsidR="00D3718D" w14:paraId="2F72B8C5" w14:textId="77777777" w:rsidTr="00E4365A">
        <w:tc>
          <w:tcPr>
            <w:tcW w:w="805" w:type="dxa"/>
            <w:vMerge/>
            <w:vAlign w:val="center"/>
          </w:tcPr>
          <w:p w14:paraId="212949B4" w14:textId="77777777" w:rsidR="00D3718D" w:rsidRPr="00E4365A" w:rsidRDefault="00D3718D">
            <w:pPr>
              <w:spacing w:line="276" w:lineRule="auto"/>
              <w:jc w:val="center"/>
              <w:rPr>
                <w:b/>
                <w:lang w:val="en-US"/>
              </w:rPr>
              <w:pPrChange w:id="43955" w:author="phuong vu" w:date="2018-11-23T13:48:00Z">
                <w:pPr>
                  <w:spacing w:line="360" w:lineRule="auto"/>
                  <w:jc w:val="center"/>
                </w:pPr>
              </w:pPrChange>
            </w:pPr>
          </w:p>
        </w:tc>
        <w:tc>
          <w:tcPr>
            <w:tcW w:w="2120" w:type="dxa"/>
            <w:vMerge/>
            <w:vAlign w:val="center"/>
          </w:tcPr>
          <w:p w14:paraId="47FD5023" w14:textId="77777777" w:rsidR="00D3718D" w:rsidRPr="00E4365A" w:rsidRDefault="00D3718D">
            <w:pPr>
              <w:spacing w:line="276" w:lineRule="auto"/>
              <w:jc w:val="center"/>
              <w:rPr>
                <w:b/>
                <w:lang w:val="en-US"/>
              </w:rPr>
              <w:pPrChange w:id="43956" w:author="phuong vu" w:date="2018-11-23T13:48:00Z">
                <w:pPr>
                  <w:spacing w:line="360" w:lineRule="auto"/>
                  <w:jc w:val="center"/>
                </w:pPr>
              </w:pPrChange>
            </w:pPr>
          </w:p>
        </w:tc>
        <w:tc>
          <w:tcPr>
            <w:tcW w:w="1463" w:type="dxa"/>
            <w:vAlign w:val="center"/>
          </w:tcPr>
          <w:p w14:paraId="5BF83A93" w14:textId="7F619BB1" w:rsidR="00D3718D" w:rsidRPr="00E4365A" w:rsidRDefault="00D3718D">
            <w:pPr>
              <w:spacing w:line="276" w:lineRule="auto"/>
              <w:jc w:val="center"/>
              <w:rPr>
                <w:b/>
                <w:lang w:val="en-US"/>
              </w:rPr>
              <w:pPrChange w:id="43957" w:author="phuong vu" w:date="2018-11-23T13:48:00Z">
                <w:pPr>
                  <w:spacing w:line="360" w:lineRule="auto"/>
                  <w:jc w:val="center"/>
                </w:pPr>
              </w:pPrChange>
            </w:pPr>
            <w:r w:rsidRPr="00E4365A">
              <w:rPr>
                <w:b/>
                <w:lang w:val="en-US"/>
              </w:rPr>
              <w:t>Thêm</w:t>
            </w:r>
          </w:p>
        </w:tc>
        <w:tc>
          <w:tcPr>
            <w:tcW w:w="1463" w:type="dxa"/>
            <w:vAlign w:val="center"/>
          </w:tcPr>
          <w:p w14:paraId="5CEBF21E" w14:textId="79E4FC9A" w:rsidR="00D3718D" w:rsidRPr="00E4365A" w:rsidRDefault="00D3718D">
            <w:pPr>
              <w:spacing w:line="276" w:lineRule="auto"/>
              <w:jc w:val="center"/>
              <w:rPr>
                <w:b/>
                <w:lang w:val="en-US"/>
              </w:rPr>
              <w:pPrChange w:id="43958" w:author="phuong vu" w:date="2018-11-23T13:48:00Z">
                <w:pPr>
                  <w:spacing w:line="360" w:lineRule="auto"/>
                  <w:jc w:val="center"/>
                </w:pPr>
              </w:pPrChange>
            </w:pPr>
            <w:r w:rsidRPr="00E4365A">
              <w:rPr>
                <w:b/>
                <w:lang w:val="en-US"/>
              </w:rPr>
              <w:t>Sửa</w:t>
            </w:r>
          </w:p>
        </w:tc>
        <w:tc>
          <w:tcPr>
            <w:tcW w:w="1463" w:type="dxa"/>
            <w:vAlign w:val="center"/>
          </w:tcPr>
          <w:p w14:paraId="62B44522" w14:textId="2A654DAD" w:rsidR="00D3718D" w:rsidRPr="00E4365A" w:rsidRDefault="00D3718D">
            <w:pPr>
              <w:spacing w:line="276" w:lineRule="auto"/>
              <w:jc w:val="center"/>
              <w:rPr>
                <w:b/>
                <w:lang w:val="en-US"/>
              </w:rPr>
              <w:pPrChange w:id="43959" w:author="phuong vu" w:date="2018-11-23T13:48:00Z">
                <w:pPr>
                  <w:spacing w:line="360" w:lineRule="auto"/>
                  <w:jc w:val="center"/>
                </w:pPr>
              </w:pPrChange>
            </w:pPr>
            <w:r w:rsidRPr="00E4365A">
              <w:rPr>
                <w:b/>
                <w:lang w:val="en-US"/>
              </w:rPr>
              <w:t>Xóa</w:t>
            </w:r>
          </w:p>
        </w:tc>
        <w:tc>
          <w:tcPr>
            <w:tcW w:w="1463" w:type="dxa"/>
            <w:vAlign w:val="center"/>
          </w:tcPr>
          <w:p w14:paraId="38CD1A32" w14:textId="1296246B" w:rsidR="00D3718D" w:rsidRPr="00E4365A" w:rsidRDefault="00D3718D">
            <w:pPr>
              <w:spacing w:line="276" w:lineRule="auto"/>
              <w:jc w:val="center"/>
              <w:rPr>
                <w:b/>
                <w:lang w:val="en-US"/>
              </w:rPr>
              <w:pPrChange w:id="43960" w:author="phuong vu" w:date="2018-11-23T13:48:00Z">
                <w:pPr>
                  <w:spacing w:line="360" w:lineRule="auto"/>
                  <w:jc w:val="center"/>
                </w:pPr>
              </w:pPrChange>
            </w:pPr>
            <w:r w:rsidRPr="00E4365A">
              <w:rPr>
                <w:b/>
                <w:lang w:val="en-US"/>
              </w:rPr>
              <w:t>Truy vấn</w:t>
            </w:r>
          </w:p>
        </w:tc>
      </w:tr>
      <w:tr w:rsidR="00D3718D" w14:paraId="6ABA1252" w14:textId="77777777" w:rsidTr="00E4365A">
        <w:tc>
          <w:tcPr>
            <w:tcW w:w="805" w:type="dxa"/>
          </w:tcPr>
          <w:p w14:paraId="5F2737C7" w14:textId="3EA0470E" w:rsidR="00D3718D" w:rsidRDefault="00D3718D">
            <w:pPr>
              <w:spacing w:line="276" w:lineRule="auto"/>
              <w:jc w:val="center"/>
              <w:rPr>
                <w:lang w:val="en-US"/>
              </w:rPr>
              <w:pPrChange w:id="43961" w:author="phuong vu" w:date="2018-11-23T13:48:00Z">
                <w:pPr>
                  <w:spacing w:line="360" w:lineRule="auto"/>
                  <w:jc w:val="center"/>
                </w:pPr>
              </w:pPrChange>
            </w:pPr>
            <w:r>
              <w:rPr>
                <w:lang w:val="en-US"/>
              </w:rPr>
              <w:t>1</w:t>
            </w:r>
          </w:p>
        </w:tc>
        <w:tc>
          <w:tcPr>
            <w:tcW w:w="2120" w:type="dxa"/>
          </w:tcPr>
          <w:p w14:paraId="7E93C1CE" w14:textId="6E6E9F2B" w:rsidR="00D3718D" w:rsidRDefault="00D3718D">
            <w:pPr>
              <w:spacing w:line="276" w:lineRule="auto"/>
              <w:rPr>
                <w:lang w:val="en-US"/>
              </w:rPr>
              <w:pPrChange w:id="43962" w:author="phuong vu" w:date="2018-11-23T13:48:00Z">
                <w:pPr>
                  <w:spacing w:line="360" w:lineRule="auto"/>
                </w:pPr>
              </w:pPrChange>
            </w:pPr>
            <w:r>
              <w:rPr>
                <w:lang w:val="en-US"/>
              </w:rPr>
              <w:t>user</w:t>
            </w:r>
          </w:p>
        </w:tc>
        <w:tc>
          <w:tcPr>
            <w:tcW w:w="1463" w:type="dxa"/>
          </w:tcPr>
          <w:p w14:paraId="057EE6FD" w14:textId="77777777" w:rsidR="00D3718D" w:rsidRDefault="00D3718D">
            <w:pPr>
              <w:spacing w:line="276" w:lineRule="auto"/>
              <w:jc w:val="center"/>
              <w:rPr>
                <w:lang w:val="en-US"/>
              </w:rPr>
              <w:pPrChange w:id="43963" w:author="phuong vu" w:date="2018-11-23T13:48:00Z">
                <w:pPr>
                  <w:spacing w:line="360" w:lineRule="auto"/>
                  <w:jc w:val="center"/>
                </w:pPr>
              </w:pPrChange>
            </w:pPr>
          </w:p>
        </w:tc>
        <w:tc>
          <w:tcPr>
            <w:tcW w:w="1463" w:type="dxa"/>
          </w:tcPr>
          <w:p w14:paraId="707021CB" w14:textId="77777777" w:rsidR="00D3718D" w:rsidRDefault="00D3718D">
            <w:pPr>
              <w:spacing w:line="276" w:lineRule="auto"/>
              <w:jc w:val="center"/>
              <w:rPr>
                <w:lang w:val="en-US"/>
              </w:rPr>
              <w:pPrChange w:id="43964" w:author="phuong vu" w:date="2018-11-23T13:48:00Z">
                <w:pPr>
                  <w:spacing w:line="360" w:lineRule="auto"/>
                  <w:jc w:val="center"/>
                </w:pPr>
              </w:pPrChange>
            </w:pPr>
          </w:p>
        </w:tc>
        <w:tc>
          <w:tcPr>
            <w:tcW w:w="1463" w:type="dxa"/>
          </w:tcPr>
          <w:p w14:paraId="18CD5731" w14:textId="77777777" w:rsidR="00D3718D" w:rsidRDefault="00D3718D">
            <w:pPr>
              <w:spacing w:line="276" w:lineRule="auto"/>
              <w:jc w:val="center"/>
              <w:rPr>
                <w:lang w:val="en-US"/>
              </w:rPr>
              <w:pPrChange w:id="43965" w:author="phuong vu" w:date="2018-11-23T13:48:00Z">
                <w:pPr>
                  <w:spacing w:line="360" w:lineRule="auto"/>
                  <w:jc w:val="center"/>
                </w:pPr>
              </w:pPrChange>
            </w:pPr>
          </w:p>
        </w:tc>
        <w:tc>
          <w:tcPr>
            <w:tcW w:w="1463" w:type="dxa"/>
          </w:tcPr>
          <w:p w14:paraId="1896C2C1" w14:textId="0C44E69D" w:rsidR="00D3718D" w:rsidRDefault="00D3718D">
            <w:pPr>
              <w:spacing w:line="276" w:lineRule="auto"/>
              <w:jc w:val="center"/>
              <w:rPr>
                <w:lang w:val="en-US"/>
              </w:rPr>
              <w:pPrChange w:id="43966" w:author="phuong vu" w:date="2018-11-23T13:48:00Z">
                <w:pPr>
                  <w:jc w:val="center"/>
                </w:pPr>
              </w:pPrChange>
            </w:pPr>
            <w:r>
              <w:rPr>
                <w:lang w:val="en-US"/>
              </w:rPr>
              <w:t>X</w:t>
            </w:r>
          </w:p>
        </w:tc>
      </w:tr>
      <w:tr w:rsidR="00D3718D" w14:paraId="12A95A41" w14:textId="77777777" w:rsidTr="00E4365A">
        <w:tc>
          <w:tcPr>
            <w:tcW w:w="805" w:type="dxa"/>
          </w:tcPr>
          <w:p w14:paraId="7F5DB412" w14:textId="25D2BBD4" w:rsidR="00D3718D" w:rsidRDefault="00D3718D">
            <w:pPr>
              <w:spacing w:line="276" w:lineRule="auto"/>
              <w:jc w:val="center"/>
              <w:rPr>
                <w:lang w:val="en-US"/>
              </w:rPr>
              <w:pPrChange w:id="43967" w:author="phuong vu" w:date="2018-11-23T13:48:00Z">
                <w:pPr>
                  <w:spacing w:line="360" w:lineRule="auto"/>
                  <w:jc w:val="center"/>
                </w:pPr>
              </w:pPrChange>
            </w:pPr>
            <w:r>
              <w:rPr>
                <w:lang w:val="en-US"/>
              </w:rPr>
              <w:t>2</w:t>
            </w:r>
          </w:p>
        </w:tc>
        <w:tc>
          <w:tcPr>
            <w:tcW w:w="2120" w:type="dxa"/>
          </w:tcPr>
          <w:p w14:paraId="48D2000A" w14:textId="2AAEA3C8" w:rsidR="00D3718D" w:rsidRDefault="00D3718D">
            <w:pPr>
              <w:spacing w:line="276" w:lineRule="auto"/>
              <w:rPr>
                <w:lang w:val="en-US"/>
              </w:rPr>
              <w:pPrChange w:id="43968" w:author="phuong vu" w:date="2018-11-23T13:48:00Z">
                <w:pPr>
                  <w:spacing w:line="360" w:lineRule="auto"/>
                </w:pPr>
              </w:pPrChange>
            </w:pPr>
            <w:r>
              <w:rPr>
                <w:lang w:val="en-US"/>
              </w:rPr>
              <w:t>customer</w:t>
            </w:r>
          </w:p>
        </w:tc>
        <w:tc>
          <w:tcPr>
            <w:tcW w:w="1463" w:type="dxa"/>
          </w:tcPr>
          <w:p w14:paraId="3B584FE2" w14:textId="77777777" w:rsidR="00D3718D" w:rsidRDefault="00D3718D">
            <w:pPr>
              <w:spacing w:line="276" w:lineRule="auto"/>
              <w:jc w:val="center"/>
              <w:rPr>
                <w:lang w:val="en-US"/>
              </w:rPr>
              <w:pPrChange w:id="43969" w:author="phuong vu" w:date="2018-11-23T13:48:00Z">
                <w:pPr>
                  <w:spacing w:line="360" w:lineRule="auto"/>
                  <w:jc w:val="center"/>
                </w:pPr>
              </w:pPrChange>
            </w:pPr>
          </w:p>
        </w:tc>
        <w:tc>
          <w:tcPr>
            <w:tcW w:w="1463" w:type="dxa"/>
          </w:tcPr>
          <w:p w14:paraId="45FD592F" w14:textId="77777777" w:rsidR="00D3718D" w:rsidRDefault="00D3718D">
            <w:pPr>
              <w:spacing w:line="276" w:lineRule="auto"/>
              <w:jc w:val="center"/>
              <w:rPr>
                <w:lang w:val="en-US"/>
              </w:rPr>
              <w:pPrChange w:id="43970" w:author="phuong vu" w:date="2018-11-23T13:48:00Z">
                <w:pPr>
                  <w:spacing w:line="360" w:lineRule="auto"/>
                  <w:jc w:val="center"/>
                </w:pPr>
              </w:pPrChange>
            </w:pPr>
          </w:p>
        </w:tc>
        <w:tc>
          <w:tcPr>
            <w:tcW w:w="1463" w:type="dxa"/>
          </w:tcPr>
          <w:p w14:paraId="23532FE0" w14:textId="77777777" w:rsidR="00D3718D" w:rsidRDefault="00D3718D">
            <w:pPr>
              <w:spacing w:line="276" w:lineRule="auto"/>
              <w:jc w:val="center"/>
              <w:rPr>
                <w:lang w:val="en-US"/>
              </w:rPr>
              <w:pPrChange w:id="43971" w:author="phuong vu" w:date="2018-11-23T13:48:00Z">
                <w:pPr>
                  <w:spacing w:line="360" w:lineRule="auto"/>
                  <w:jc w:val="center"/>
                </w:pPr>
              </w:pPrChange>
            </w:pPr>
          </w:p>
        </w:tc>
        <w:tc>
          <w:tcPr>
            <w:tcW w:w="1463" w:type="dxa"/>
          </w:tcPr>
          <w:p w14:paraId="49606902" w14:textId="63D6FD39" w:rsidR="00D3718D" w:rsidRDefault="00D3718D">
            <w:pPr>
              <w:spacing w:line="276" w:lineRule="auto"/>
              <w:jc w:val="center"/>
              <w:rPr>
                <w:lang w:val="en-US"/>
              </w:rPr>
              <w:pPrChange w:id="43972" w:author="phuong vu" w:date="2018-11-23T13:48:00Z">
                <w:pPr>
                  <w:jc w:val="center"/>
                </w:pPr>
              </w:pPrChange>
            </w:pPr>
            <w:r>
              <w:rPr>
                <w:lang w:val="en-US"/>
              </w:rPr>
              <w:t>X</w:t>
            </w:r>
          </w:p>
        </w:tc>
      </w:tr>
      <w:tr w:rsidR="00D3718D" w14:paraId="24614304" w14:textId="77777777" w:rsidTr="00D3718D">
        <w:tc>
          <w:tcPr>
            <w:tcW w:w="805" w:type="dxa"/>
          </w:tcPr>
          <w:p w14:paraId="11AC8182" w14:textId="4254C1AD" w:rsidR="00D3718D" w:rsidRDefault="00D3718D">
            <w:pPr>
              <w:spacing w:line="276" w:lineRule="auto"/>
              <w:jc w:val="center"/>
              <w:rPr>
                <w:lang w:val="en-US"/>
              </w:rPr>
              <w:pPrChange w:id="43973" w:author="phuong vu" w:date="2018-11-23T13:48:00Z">
                <w:pPr>
                  <w:spacing w:line="360" w:lineRule="auto"/>
                  <w:jc w:val="center"/>
                </w:pPr>
              </w:pPrChange>
            </w:pPr>
            <w:r>
              <w:rPr>
                <w:lang w:val="en-US"/>
              </w:rPr>
              <w:t>3</w:t>
            </w:r>
          </w:p>
        </w:tc>
        <w:tc>
          <w:tcPr>
            <w:tcW w:w="2120" w:type="dxa"/>
          </w:tcPr>
          <w:p w14:paraId="21F115D2" w14:textId="498B8D71" w:rsidR="00D3718D" w:rsidRDefault="00D3718D">
            <w:pPr>
              <w:spacing w:line="276" w:lineRule="auto"/>
              <w:rPr>
                <w:lang w:val="en-US"/>
              </w:rPr>
              <w:pPrChange w:id="43974" w:author="phuong vu" w:date="2018-11-23T13:48:00Z">
                <w:pPr>
                  <w:spacing w:line="360" w:lineRule="auto"/>
                </w:pPr>
              </w:pPrChange>
            </w:pPr>
            <w:r>
              <w:rPr>
                <w:lang w:val="en-US"/>
              </w:rPr>
              <w:t>staff</w:t>
            </w:r>
          </w:p>
        </w:tc>
        <w:tc>
          <w:tcPr>
            <w:tcW w:w="1463" w:type="dxa"/>
          </w:tcPr>
          <w:p w14:paraId="38DED89B" w14:textId="77777777" w:rsidR="00D3718D" w:rsidRDefault="00D3718D">
            <w:pPr>
              <w:spacing w:line="276" w:lineRule="auto"/>
              <w:jc w:val="center"/>
              <w:rPr>
                <w:lang w:val="en-US"/>
              </w:rPr>
              <w:pPrChange w:id="43975" w:author="phuong vu" w:date="2018-11-23T13:48:00Z">
                <w:pPr>
                  <w:spacing w:line="360" w:lineRule="auto"/>
                  <w:jc w:val="center"/>
                </w:pPr>
              </w:pPrChange>
            </w:pPr>
          </w:p>
        </w:tc>
        <w:tc>
          <w:tcPr>
            <w:tcW w:w="1463" w:type="dxa"/>
          </w:tcPr>
          <w:p w14:paraId="58287871" w14:textId="77777777" w:rsidR="00D3718D" w:rsidRDefault="00D3718D">
            <w:pPr>
              <w:spacing w:line="276" w:lineRule="auto"/>
              <w:jc w:val="center"/>
              <w:rPr>
                <w:lang w:val="en-US"/>
              </w:rPr>
              <w:pPrChange w:id="43976" w:author="phuong vu" w:date="2018-11-23T13:48:00Z">
                <w:pPr>
                  <w:spacing w:line="360" w:lineRule="auto"/>
                  <w:jc w:val="center"/>
                </w:pPr>
              </w:pPrChange>
            </w:pPr>
          </w:p>
        </w:tc>
        <w:tc>
          <w:tcPr>
            <w:tcW w:w="1463" w:type="dxa"/>
          </w:tcPr>
          <w:p w14:paraId="23A1617E" w14:textId="77777777" w:rsidR="00D3718D" w:rsidRDefault="00D3718D">
            <w:pPr>
              <w:spacing w:line="276" w:lineRule="auto"/>
              <w:jc w:val="center"/>
              <w:rPr>
                <w:lang w:val="en-US"/>
              </w:rPr>
              <w:pPrChange w:id="43977" w:author="phuong vu" w:date="2018-11-23T13:48:00Z">
                <w:pPr>
                  <w:spacing w:line="360" w:lineRule="auto"/>
                  <w:jc w:val="center"/>
                </w:pPr>
              </w:pPrChange>
            </w:pPr>
          </w:p>
        </w:tc>
        <w:tc>
          <w:tcPr>
            <w:tcW w:w="1463" w:type="dxa"/>
          </w:tcPr>
          <w:p w14:paraId="0125DB78" w14:textId="49BD6AC5" w:rsidR="00D3718D" w:rsidRDefault="00D3718D">
            <w:pPr>
              <w:spacing w:line="276" w:lineRule="auto"/>
              <w:jc w:val="center"/>
              <w:rPr>
                <w:lang w:val="en-US"/>
              </w:rPr>
              <w:pPrChange w:id="43978" w:author="phuong vu" w:date="2018-11-23T13:48:00Z">
                <w:pPr>
                  <w:jc w:val="center"/>
                </w:pPr>
              </w:pPrChange>
            </w:pPr>
            <w:r>
              <w:rPr>
                <w:lang w:val="en-US"/>
              </w:rPr>
              <w:t>X</w:t>
            </w:r>
          </w:p>
        </w:tc>
      </w:tr>
      <w:tr w:rsidR="00D3718D" w14:paraId="51BC0CDE" w14:textId="77777777" w:rsidTr="00D3718D">
        <w:tc>
          <w:tcPr>
            <w:tcW w:w="805" w:type="dxa"/>
          </w:tcPr>
          <w:p w14:paraId="57CD55CF" w14:textId="3646729F" w:rsidR="00D3718D" w:rsidRDefault="00D3718D">
            <w:pPr>
              <w:spacing w:line="276" w:lineRule="auto"/>
              <w:jc w:val="center"/>
              <w:rPr>
                <w:lang w:val="en-US"/>
              </w:rPr>
              <w:pPrChange w:id="43979" w:author="phuong vu" w:date="2018-11-23T13:48:00Z">
                <w:pPr>
                  <w:spacing w:line="360" w:lineRule="auto"/>
                  <w:jc w:val="center"/>
                </w:pPr>
              </w:pPrChange>
            </w:pPr>
            <w:r>
              <w:rPr>
                <w:lang w:val="en-US"/>
              </w:rPr>
              <w:t>4</w:t>
            </w:r>
          </w:p>
        </w:tc>
        <w:tc>
          <w:tcPr>
            <w:tcW w:w="2120" w:type="dxa"/>
          </w:tcPr>
          <w:p w14:paraId="7B61D072" w14:textId="03AF129C" w:rsidR="00D3718D" w:rsidRDefault="00D3718D">
            <w:pPr>
              <w:spacing w:line="276" w:lineRule="auto"/>
              <w:rPr>
                <w:lang w:val="en-US"/>
              </w:rPr>
              <w:pPrChange w:id="43980" w:author="phuong vu" w:date="2018-11-23T13:48:00Z">
                <w:pPr>
                  <w:spacing w:line="360" w:lineRule="auto"/>
                </w:pPr>
              </w:pPrChange>
            </w:pPr>
            <w:r>
              <w:rPr>
                <w:lang w:val="en-US"/>
              </w:rPr>
              <w:t>staff_type</w:t>
            </w:r>
          </w:p>
        </w:tc>
        <w:tc>
          <w:tcPr>
            <w:tcW w:w="1463" w:type="dxa"/>
          </w:tcPr>
          <w:p w14:paraId="728694FB" w14:textId="77777777" w:rsidR="00D3718D" w:rsidRDefault="00D3718D">
            <w:pPr>
              <w:spacing w:line="276" w:lineRule="auto"/>
              <w:jc w:val="center"/>
              <w:rPr>
                <w:lang w:val="en-US"/>
              </w:rPr>
              <w:pPrChange w:id="43981" w:author="phuong vu" w:date="2018-11-23T13:48:00Z">
                <w:pPr>
                  <w:spacing w:line="360" w:lineRule="auto"/>
                  <w:jc w:val="center"/>
                </w:pPr>
              </w:pPrChange>
            </w:pPr>
          </w:p>
        </w:tc>
        <w:tc>
          <w:tcPr>
            <w:tcW w:w="1463" w:type="dxa"/>
          </w:tcPr>
          <w:p w14:paraId="300E4CDB" w14:textId="77777777" w:rsidR="00D3718D" w:rsidRDefault="00D3718D">
            <w:pPr>
              <w:spacing w:line="276" w:lineRule="auto"/>
              <w:jc w:val="center"/>
              <w:rPr>
                <w:lang w:val="en-US"/>
              </w:rPr>
              <w:pPrChange w:id="43982" w:author="phuong vu" w:date="2018-11-23T13:48:00Z">
                <w:pPr>
                  <w:spacing w:line="360" w:lineRule="auto"/>
                  <w:jc w:val="center"/>
                </w:pPr>
              </w:pPrChange>
            </w:pPr>
          </w:p>
        </w:tc>
        <w:tc>
          <w:tcPr>
            <w:tcW w:w="1463" w:type="dxa"/>
          </w:tcPr>
          <w:p w14:paraId="2FA74826" w14:textId="77777777" w:rsidR="00D3718D" w:rsidRDefault="00D3718D">
            <w:pPr>
              <w:spacing w:line="276" w:lineRule="auto"/>
              <w:jc w:val="center"/>
              <w:rPr>
                <w:lang w:val="en-US"/>
              </w:rPr>
              <w:pPrChange w:id="43983" w:author="phuong vu" w:date="2018-11-23T13:48:00Z">
                <w:pPr>
                  <w:spacing w:line="360" w:lineRule="auto"/>
                  <w:jc w:val="center"/>
                </w:pPr>
              </w:pPrChange>
            </w:pPr>
          </w:p>
        </w:tc>
        <w:tc>
          <w:tcPr>
            <w:tcW w:w="1463" w:type="dxa"/>
          </w:tcPr>
          <w:p w14:paraId="3F87A46F" w14:textId="02B5D319" w:rsidR="00D3718D" w:rsidRDefault="00D3718D">
            <w:pPr>
              <w:spacing w:line="276" w:lineRule="auto"/>
              <w:jc w:val="center"/>
              <w:rPr>
                <w:lang w:val="en-US"/>
              </w:rPr>
              <w:pPrChange w:id="43984" w:author="phuong vu" w:date="2018-11-23T13:48:00Z">
                <w:pPr>
                  <w:jc w:val="center"/>
                </w:pPr>
              </w:pPrChange>
            </w:pPr>
            <w:r>
              <w:rPr>
                <w:lang w:val="en-US"/>
              </w:rPr>
              <w:t>X</w:t>
            </w:r>
          </w:p>
        </w:tc>
      </w:tr>
    </w:tbl>
    <w:p w14:paraId="38C9CA11" w14:textId="44C63D42" w:rsidR="00405A7C" w:rsidRDefault="00405A7C" w:rsidP="00870304">
      <w:pPr>
        <w:pStyle w:val="Heading5"/>
        <w:numPr>
          <w:ilvl w:val="0"/>
          <w:numId w:val="0"/>
        </w:numPr>
        <w:spacing w:line="276" w:lineRule="auto"/>
        <w:ind w:left="1008" w:hanging="1008"/>
        <w:rPr>
          <w:lang w:val="en-US"/>
        </w:rPr>
        <w:pPrChange w:id="43985" w:author="Tran Huan" w:date="2018-12-03T01:34:00Z">
          <w:pPr>
            <w:pStyle w:val="Heading5"/>
          </w:pPr>
        </w:pPrChange>
      </w:pPr>
      <w:r>
        <w:rPr>
          <w:lang w:val="en-US"/>
        </w:rPr>
        <w:t>Cách xử lí</w:t>
      </w:r>
    </w:p>
    <w:p w14:paraId="7F0B50FD" w14:textId="77777777" w:rsidR="00D651A1" w:rsidRDefault="008F226C">
      <w:pPr>
        <w:keepNext/>
        <w:spacing w:line="276" w:lineRule="auto"/>
        <w:jc w:val="center"/>
        <w:rPr>
          <w:ins w:id="43986" w:author="Tran Huan" w:date="2018-11-26T00:31:00Z"/>
        </w:rPr>
      </w:pPr>
      <w:r w:rsidRPr="008F226C">
        <w:rPr>
          <w:noProof/>
          <w:lang w:val="en-US"/>
        </w:rPr>
        <w:drawing>
          <wp:inline distT="0" distB="0" distL="0" distR="0" wp14:anchorId="7BBF50E8" wp14:editId="26C5D3F2">
            <wp:extent cx="4098555" cy="7874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04758" cy="7886677"/>
                    </a:xfrm>
                    <a:prstGeom prst="rect">
                      <a:avLst/>
                    </a:prstGeom>
                    <a:noFill/>
                    <a:ln>
                      <a:noFill/>
                    </a:ln>
                  </pic:spPr>
                </pic:pic>
              </a:graphicData>
            </a:graphic>
          </wp:inline>
        </w:drawing>
      </w:r>
    </w:p>
    <w:p w14:paraId="12DA4868" w14:textId="0582ABB6" w:rsidR="00744A90" w:rsidDel="00870304" w:rsidRDefault="00D651A1" w:rsidP="00F72AE0">
      <w:pPr>
        <w:pStyle w:val="Caption"/>
        <w:rPr>
          <w:del w:id="43987" w:author="Tran Huan" w:date="2018-12-03T01:34:00Z"/>
        </w:rPr>
        <w:pPrChange w:id="43988" w:author="Tran Huan" w:date="2018-12-03T02:05:00Z">
          <w:pPr>
            <w:keepNext/>
            <w:jc w:val="center"/>
          </w:pPr>
        </w:pPrChange>
      </w:pPr>
      <w:bookmarkStart w:id="43989" w:name="_Toc531584473"/>
      <w:ins w:id="43990" w:author="Tran Huan" w:date="2018-11-26T00:31:00Z">
        <w:r>
          <w:t xml:space="preserve">Hình </w:t>
        </w:r>
      </w:ins>
      <w:ins w:id="43991" w:author="Tran Huan" w:date="2018-12-03T02:05:00Z">
        <w:r w:rsidR="00F72AE0">
          <w:fldChar w:fldCharType="begin"/>
        </w:r>
        <w:r w:rsidR="00F72AE0">
          <w:instrText xml:space="preserve"> STYLEREF 1 \s </w:instrText>
        </w:r>
      </w:ins>
      <w:r w:rsidR="00F72AE0">
        <w:fldChar w:fldCharType="separate"/>
      </w:r>
      <w:r w:rsidR="00F72AE0">
        <w:rPr>
          <w:noProof/>
        </w:rPr>
        <w:t>3</w:t>
      </w:r>
      <w:ins w:id="43992"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43993" w:author="Tran Huan" w:date="2018-12-03T02:05:00Z">
        <w:r w:rsidR="00F72AE0">
          <w:rPr>
            <w:noProof/>
          </w:rPr>
          <w:t>13</w:t>
        </w:r>
        <w:r w:rsidR="00F72AE0">
          <w:fldChar w:fldCharType="end"/>
        </w:r>
      </w:ins>
      <w:ins w:id="43994" w:author="Tran Huan" w:date="2018-11-26T00:31:00Z">
        <w:r w:rsidRPr="00D651A1">
          <w:rPr>
            <w:rPrChange w:id="43995" w:author="Tran Huan" w:date="2018-11-26T00:31:00Z">
              <w:rPr>
                <w:lang w:val="en-US"/>
              </w:rPr>
            </w:rPrChange>
          </w:rPr>
          <w:t xml:space="preserve"> </w:t>
        </w:r>
        <w:r w:rsidRPr="00D651A1">
          <w:rPr>
            <w:i/>
            <w:rPrChange w:id="43996" w:author="Tran Huan" w:date="2018-11-26T00:31:00Z">
              <w:rPr/>
            </w:rPrChange>
          </w:rPr>
          <w:t>Sơ đồ xử lí đăng nhập</w:t>
        </w:r>
      </w:ins>
      <w:bookmarkEnd w:id="43989"/>
      <w:del w:id="43997" w:author="Tran Huan" w:date="2018-12-03T01:34:00Z">
        <w:r w:rsidR="008F226C" w:rsidRPr="00D651A1" w:rsidDel="00870304">
          <w:rPr>
            <w:noProof/>
            <w:rPrChange w:id="43998" w:author="Tran Huan" w:date="2018-11-26T00:31:00Z">
              <w:rPr>
                <w:noProof/>
                <w:lang w:val="en-US"/>
              </w:rPr>
            </w:rPrChange>
          </w:rPr>
          <w:delText xml:space="preserve"> </w:delText>
        </w:r>
      </w:del>
    </w:p>
    <w:p w14:paraId="0428E027" w14:textId="6D9D92DC" w:rsidR="00744A90" w:rsidRPr="000245EB" w:rsidDel="00D651A1" w:rsidRDefault="00744A90" w:rsidP="00F72AE0">
      <w:pPr>
        <w:pStyle w:val="Caption"/>
        <w:rPr>
          <w:del w:id="43999" w:author="Tran Huan" w:date="2018-11-26T00:30:00Z"/>
          <w:rPrChange w:id="44000" w:author="Tran Huan" w:date="2018-11-25T16:08:00Z">
            <w:rPr>
              <w:del w:id="44001" w:author="Tran Huan" w:date="2018-11-26T00:30:00Z"/>
              <w:lang w:val="en-US"/>
            </w:rPr>
          </w:rPrChange>
        </w:rPr>
        <w:pPrChange w:id="44002" w:author="Tran Huan" w:date="2018-12-03T02:05:00Z">
          <w:pPr>
            <w:pStyle w:val="Caption"/>
          </w:pPr>
        </w:pPrChange>
      </w:pPr>
      <w:del w:id="44003" w:author="Tran Huan" w:date="2018-11-26T00:30:00Z">
        <w:r w:rsidRPr="00E4365A" w:rsidDel="00D651A1">
          <w:delText xml:space="preserve">Hình </w:delText>
        </w:r>
      </w:del>
      <w:ins w:id="44004" w:author="phuong vu" w:date="2018-11-22T18:14:00Z">
        <w:del w:id="44005" w:author="Tran Huan" w:date="2018-11-26T00:30:00Z">
          <w:r w:rsidR="00627671" w:rsidDel="00D651A1">
            <w:fldChar w:fldCharType="begin"/>
          </w:r>
          <w:r w:rsidR="00627671" w:rsidDel="00D651A1">
            <w:delInstrText xml:space="preserve"> STYLEREF 1 \s </w:delInstrText>
          </w:r>
        </w:del>
      </w:ins>
      <w:del w:id="44006" w:author="Tran Huan" w:date="2018-11-26T00:30:00Z">
        <w:r w:rsidR="00627671" w:rsidDel="00D651A1">
          <w:fldChar w:fldCharType="separate"/>
        </w:r>
        <w:r w:rsidR="00627671" w:rsidDel="00D651A1">
          <w:rPr>
            <w:noProof/>
          </w:rPr>
          <w:delText>3</w:delText>
        </w:r>
      </w:del>
      <w:ins w:id="44007" w:author="phuong vu" w:date="2018-11-22T18:14:00Z">
        <w:del w:id="44008" w:author="Tran Huan" w:date="2018-11-26T00:30:00Z">
          <w:r w:rsidR="00627671" w:rsidDel="00D651A1">
            <w:fldChar w:fldCharType="end"/>
          </w:r>
          <w:r w:rsidR="00627671" w:rsidDel="00D651A1">
            <w:delText>.</w:delText>
          </w:r>
          <w:r w:rsidR="00627671" w:rsidDel="00D651A1">
            <w:fldChar w:fldCharType="begin"/>
          </w:r>
          <w:r w:rsidR="00627671" w:rsidDel="00D651A1">
            <w:delInstrText xml:space="preserve"> SEQ Hình \* ARABIC \s 1 </w:delInstrText>
          </w:r>
        </w:del>
      </w:ins>
      <w:del w:id="44009" w:author="Tran Huan" w:date="2018-11-26T00:30:00Z">
        <w:r w:rsidR="00627671" w:rsidDel="00D651A1">
          <w:fldChar w:fldCharType="separate"/>
        </w:r>
      </w:del>
      <w:ins w:id="44010" w:author="phuong vu" w:date="2018-11-22T18:14:00Z">
        <w:del w:id="44011" w:author="Tran Huan" w:date="2018-11-26T00:30:00Z">
          <w:r w:rsidR="00627671" w:rsidDel="00D651A1">
            <w:rPr>
              <w:noProof/>
            </w:rPr>
            <w:delText>30</w:delText>
          </w:r>
          <w:r w:rsidR="00627671" w:rsidDel="00D651A1">
            <w:fldChar w:fldCharType="end"/>
          </w:r>
        </w:del>
      </w:ins>
      <w:del w:id="44012" w:author="Tran Huan" w:date="2018-11-26T00:30:00Z">
        <w:r w:rsidR="006C103E" w:rsidDel="00D651A1">
          <w:fldChar w:fldCharType="begin"/>
        </w:r>
        <w:r w:rsidR="006C103E" w:rsidDel="00D651A1">
          <w:delInstrText xml:space="preserve"> STYLEREF 1 \s </w:delInstrText>
        </w:r>
        <w:r w:rsidR="006C103E" w:rsidDel="00D651A1">
          <w:fldChar w:fldCharType="separate"/>
        </w:r>
        <w:r w:rsidR="006C103E" w:rsidDel="00D651A1">
          <w:rPr>
            <w:noProof/>
          </w:rPr>
          <w:delText>3</w:delText>
        </w:r>
        <w:r w:rsidR="006C103E" w:rsidDel="00D651A1">
          <w:fldChar w:fldCharType="end"/>
        </w:r>
        <w:r w:rsidR="006C103E" w:rsidDel="00D651A1">
          <w:delText>.</w:delText>
        </w:r>
        <w:r w:rsidR="006C103E" w:rsidDel="00D651A1">
          <w:fldChar w:fldCharType="begin"/>
        </w:r>
        <w:r w:rsidR="006C103E" w:rsidDel="00D651A1">
          <w:delInstrText xml:space="preserve"> SEQ Hình \* ARABIC \s 1 </w:delInstrText>
        </w:r>
        <w:r w:rsidR="006C103E" w:rsidDel="00D651A1">
          <w:fldChar w:fldCharType="separate"/>
        </w:r>
        <w:r w:rsidR="006C103E" w:rsidDel="00D651A1">
          <w:rPr>
            <w:noProof/>
          </w:rPr>
          <w:delText>22</w:delText>
        </w:r>
        <w:r w:rsidR="006C103E" w:rsidDel="00D651A1">
          <w:fldChar w:fldCharType="end"/>
        </w:r>
        <w:r w:rsidRPr="000245EB" w:rsidDel="00D651A1">
          <w:rPr>
            <w:rPrChange w:id="44013" w:author="Tran Huan" w:date="2018-11-25T16:08:00Z">
              <w:rPr>
                <w:lang w:val="en-US"/>
              </w:rPr>
            </w:rPrChange>
          </w:rPr>
          <w:delText xml:space="preserve"> Sơ đồ xử lí đăng nhập</w:delText>
        </w:r>
      </w:del>
    </w:p>
    <w:p w14:paraId="0AD7EF50" w14:textId="77777777" w:rsidR="00E114E4" w:rsidRPr="000245EB" w:rsidRDefault="00E114E4" w:rsidP="00F72AE0">
      <w:pPr>
        <w:pStyle w:val="Caption"/>
        <w:rPr>
          <w:rPrChange w:id="44014" w:author="Tran Huan" w:date="2018-11-25T16:08:00Z">
            <w:rPr>
              <w:lang w:val="en-US"/>
            </w:rPr>
          </w:rPrChange>
        </w:rPr>
        <w:pPrChange w:id="44015" w:author="Tran Huan" w:date="2018-12-03T02:05:00Z">
          <w:pPr/>
        </w:pPrChange>
      </w:pPr>
    </w:p>
    <w:p w14:paraId="44D29F39" w14:textId="1BC24A39" w:rsidR="00A61DB2" w:rsidRDefault="00A61DB2" w:rsidP="005A0EBE">
      <w:pPr>
        <w:pStyle w:val="Heading3"/>
        <w:pPrChange w:id="44016" w:author="Tran Huan" w:date="2018-12-03T02:57:00Z">
          <w:pPr>
            <w:pStyle w:val="Heading4"/>
          </w:pPr>
        </w:pPrChange>
      </w:pPr>
      <w:bookmarkStart w:id="44017" w:name="_Toc531584122"/>
      <w:r>
        <w:t>Đăng xuất hệ thống</w:t>
      </w:r>
      <w:bookmarkEnd w:id="44017"/>
    </w:p>
    <w:p w14:paraId="07A63252" w14:textId="1D210B82" w:rsidR="003D3E6A" w:rsidRDefault="003D3E6A" w:rsidP="00870304">
      <w:pPr>
        <w:pStyle w:val="Heading5"/>
        <w:numPr>
          <w:ilvl w:val="0"/>
          <w:numId w:val="0"/>
        </w:numPr>
        <w:spacing w:line="276" w:lineRule="auto"/>
        <w:ind w:left="1008" w:hanging="1008"/>
        <w:rPr>
          <w:ins w:id="44018" w:author="phuong vu" w:date="2018-11-23T09:51:00Z"/>
          <w:lang w:val="en-US"/>
        </w:rPr>
        <w:pPrChange w:id="44019" w:author="Tran Huan" w:date="2018-12-03T01:34:00Z">
          <w:pPr>
            <w:pStyle w:val="Heading5"/>
          </w:pPr>
        </w:pPrChange>
      </w:pPr>
      <w:r>
        <w:rPr>
          <w:lang w:val="en-US"/>
        </w:rPr>
        <w:t>Mục đích</w:t>
      </w:r>
    </w:p>
    <w:p w14:paraId="17C32D2E" w14:textId="41580E01" w:rsidR="00EA673D" w:rsidRPr="000245EB" w:rsidRDefault="00EA673D">
      <w:pPr>
        <w:spacing w:line="276" w:lineRule="auto"/>
        <w:ind w:firstLine="720"/>
        <w:rPr>
          <w:lang w:val="en-US"/>
        </w:rPr>
        <w:pPrChange w:id="44020" w:author="phuong vu" w:date="2018-11-23T13:48:00Z">
          <w:pPr>
            <w:pStyle w:val="Heading5"/>
          </w:pPr>
        </w:pPrChange>
      </w:pPr>
      <w:ins w:id="44021" w:author="phuong vu" w:date="2018-11-23T09:51:00Z">
        <w:r>
          <w:rPr>
            <w:lang w:val="en-US"/>
          </w:rPr>
          <w:t>Nhằm giúp người dùng</w:t>
        </w:r>
      </w:ins>
      <w:ins w:id="44022" w:author="phuong vu" w:date="2018-11-23T09:52:00Z">
        <w:r>
          <w:rPr>
            <w:lang w:val="en-US"/>
          </w:rPr>
          <w:t xml:space="preserve"> thoát khỏi hệ thống khi không còn </w:t>
        </w:r>
      </w:ins>
      <w:ins w:id="44023" w:author="phuong vu" w:date="2018-11-23T09:55:00Z">
        <w:r>
          <w:rPr>
            <w:lang w:val="en-US"/>
          </w:rPr>
          <w:t>nhu cầu sử dụng hệ thống.</w:t>
        </w:r>
      </w:ins>
    </w:p>
    <w:p w14:paraId="6279BE24" w14:textId="69DEE694" w:rsidR="0070756E" w:rsidRPr="00D3179D" w:rsidRDefault="00D651A1" w:rsidP="00870304">
      <w:pPr>
        <w:pStyle w:val="Heading5"/>
        <w:numPr>
          <w:ilvl w:val="0"/>
          <w:numId w:val="0"/>
        </w:numPr>
        <w:spacing w:line="276" w:lineRule="auto"/>
        <w:ind w:left="1008" w:hanging="1008"/>
        <w:rPr>
          <w:lang w:val="en-US"/>
        </w:rPr>
        <w:pPrChange w:id="44024" w:author="Tran Huan" w:date="2018-12-03T01:34:00Z">
          <w:pPr>
            <w:pStyle w:val="Heading5"/>
          </w:pPr>
        </w:pPrChange>
      </w:pPr>
      <w:ins w:id="44025" w:author="Tran Huan" w:date="2018-11-26T00:32:00Z">
        <w:r>
          <w:rPr>
            <w:noProof/>
            <w:lang w:val="en-US"/>
          </w:rPr>
          <mc:AlternateContent>
            <mc:Choice Requires="wps">
              <w:drawing>
                <wp:anchor distT="0" distB="0" distL="114300" distR="114300" simplePos="0" relativeHeight="251665408" behindDoc="0" locked="0" layoutInCell="1" allowOverlap="1" wp14:anchorId="2740BE11" wp14:editId="0FBBDC5C">
                  <wp:simplePos x="0" y="0"/>
                  <wp:positionH relativeFrom="margin">
                    <wp:align>center</wp:align>
                  </wp:positionH>
                  <wp:positionV relativeFrom="paragraph">
                    <wp:posOffset>4850130</wp:posOffset>
                  </wp:positionV>
                  <wp:extent cx="2714625" cy="635"/>
                  <wp:effectExtent l="0" t="0" r="9525" b="6985"/>
                  <wp:wrapTopAndBottom/>
                  <wp:docPr id="110" name="Text Box 110"/>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02C0BD49" w14:textId="3DA30EB9" w:rsidR="00926A45" w:rsidRPr="00D651A1" w:rsidRDefault="00926A45" w:rsidP="00F72AE0">
                              <w:pPr>
                                <w:pStyle w:val="Caption"/>
                                <w:rPr>
                                  <w:i/>
                                  <w:noProof/>
                                  <w:lang w:val="en-US"/>
                                  <w:rPrChange w:id="44026" w:author="Tran Huan" w:date="2018-11-26T00:32:00Z">
                                    <w:rPr>
                                      <w:noProof/>
                                    </w:rPr>
                                  </w:rPrChange>
                                </w:rPr>
                                <w:pPrChange w:id="44027" w:author="Tran Huan" w:date="2018-12-03T02:05:00Z">
                                  <w:pPr>
                                    <w:pStyle w:val="Heading5"/>
                                    <w:spacing w:line="276" w:lineRule="auto"/>
                                  </w:pPr>
                                </w:pPrChange>
                              </w:pPr>
                              <w:bookmarkStart w:id="44028" w:name="_Toc531584474"/>
                              <w:ins w:id="44029" w:author="Tran Huan" w:date="2018-11-26T00:32:00Z">
                                <w:r>
                                  <w:t xml:space="preserve">Hình </w:t>
                                </w:r>
                              </w:ins>
                              <w:ins w:id="44030" w:author="Tran Huan" w:date="2018-12-03T02:05:00Z">
                                <w:r>
                                  <w:fldChar w:fldCharType="begin"/>
                                </w:r>
                                <w:r>
                                  <w:instrText xml:space="preserve"> STYLEREF 1 \s </w:instrText>
                                </w:r>
                              </w:ins>
                              <w:r>
                                <w:fldChar w:fldCharType="separate"/>
                              </w:r>
                              <w:r>
                                <w:rPr>
                                  <w:noProof/>
                                </w:rPr>
                                <w:t>3</w:t>
                              </w:r>
                              <w:ins w:id="44031" w:author="Tran Huan" w:date="2018-12-03T02:05:00Z">
                                <w:r>
                                  <w:fldChar w:fldCharType="end"/>
                                </w:r>
                                <w:r>
                                  <w:t>.</w:t>
                                </w:r>
                                <w:r>
                                  <w:fldChar w:fldCharType="begin"/>
                                </w:r>
                                <w:r>
                                  <w:instrText xml:space="preserve"> SEQ Hình \* ARABIC \s 1 </w:instrText>
                                </w:r>
                              </w:ins>
                              <w:r>
                                <w:fldChar w:fldCharType="separate"/>
                              </w:r>
                              <w:ins w:id="44032" w:author="Tran Huan" w:date="2018-12-03T02:05:00Z">
                                <w:r>
                                  <w:rPr>
                                    <w:noProof/>
                                  </w:rPr>
                                  <w:t>14</w:t>
                                </w:r>
                                <w:r>
                                  <w:fldChar w:fldCharType="end"/>
                                </w:r>
                              </w:ins>
                              <w:ins w:id="44033" w:author="Tran Huan" w:date="2018-11-26T00:32:00Z">
                                <w:r>
                                  <w:rPr>
                                    <w:lang w:val="en-US"/>
                                  </w:rPr>
                                  <w:t xml:space="preserve"> </w:t>
                                </w:r>
                                <w:r w:rsidRPr="00D651A1">
                                  <w:rPr>
                                    <w:i/>
                                    <w:lang w:val="en-US"/>
                                    <w:rPrChange w:id="44034" w:author="Tran Huan" w:date="2018-11-26T00:32:00Z">
                                      <w:rPr>
                                        <w:lang w:val="en-US"/>
                                      </w:rPr>
                                    </w:rPrChange>
                                  </w:rPr>
                                  <w:t>Giao diện xử lí đăng xuất</w:t>
                                </w:r>
                              </w:ins>
                              <w:bookmarkEnd w:id="440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0BE11" id="Text Box 110" o:spid="_x0000_s1032" type="#_x0000_t202" style="position:absolute;left:0;text-align:left;margin-left:0;margin-top:381.9pt;width:213.75pt;height:.0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" stroked="f">
                  <v:textbox style="mso-fit-shape-to-text:t" inset="0,0,0,0">
                    <w:txbxContent>
                      <w:p w14:paraId="02C0BD49" w14:textId="3DA30EB9" w:rsidR="00926A45" w:rsidRPr="00D651A1" w:rsidRDefault="00926A45" w:rsidP="00F72AE0">
                        <w:pPr>
                          <w:pStyle w:val="Caption"/>
                          <w:rPr>
                            <w:i/>
                            <w:noProof/>
                            <w:lang w:val="en-US"/>
                            <w:rPrChange w:id="44035" w:author="Tran Huan" w:date="2018-11-26T00:32:00Z">
                              <w:rPr>
                                <w:noProof/>
                              </w:rPr>
                            </w:rPrChange>
                          </w:rPr>
                          <w:pPrChange w:id="44036" w:author="Tran Huan" w:date="2018-12-03T02:05:00Z">
                            <w:pPr>
                              <w:pStyle w:val="Heading5"/>
                              <w:spacing w:line="276" w:lineRule="auto"/>
                            </w:pPr>
                          </w:pPrChange>
                        </w:pPr>
                        <w:bookmarkStart w:id="44037" w:name="_Toc531584474"/>
                        <w:ins w:id="44038" w:author="Tran Huan" w:date="2018-11-26T00:32:00Z">
                          <w:r>
                            <w:t xml:space="preserve">Hình </w:t>
                          </w:r>
                        </w:ins>
                        <w:ins w:id="44039" w:author="Tran Huan" w:date="2018-12-03T02:05:00Z">
                          <w:r>
                            <w:fldChar w:fldCharType="begin"/>
                          </w:r>
                          <w:r>
                            <w:instrText xml:space="preserve"> STYLEREF 1 \s </w:instrText>
                          </w:r>
                        </w:ins>
                        <w:r>
                          <w:fldChar w:fldCharType="separate"/>
                        </w:r>
                        <w:r>
                          <w:rPr>
                            <w:noProof/>
                          </w:rPr>
                          <w:t>3</w:t>
                        </w:r>
                        <w:ins w:id="44040" w:author="Tran Huan" w:date="2018-12-03T02:05:00Z">
                          <w:r>
                            <w:fldChar w:fldCharType="end"/>
                          </w:r>
                          <w:r>
                            <w:t>.</w:t>
                          </w:r>
                          <w:r>
                            <w:fldChar w:fldCharType="begin"/>
                          </w:r>
                          <w:r>
                            <w:instrText xml:space="preserve"> SEQ Hình \* ARABIC \s 1 </w:instrText>
                          </w:r>
                        </w:ins>
                        <w:r>
                          <w:fldChar w:fldCharType="separate"/>
                        </w:r>
                        <w:ins w:id="44041" w:author="Tran Huan" w:date="2018-12-03T02:05:00Z">
                          <w:r>
                            <w:rPr>
                              <w:noProof/>
                            </w:rPr>
                            <w:t>14</w:t>
                          </w:r>
                          <w:r>
                            <w:fldChar w:fldCharType="end"/>
                          </w:r>
                        </w:ins>
                        <w:ins w:id="44042" w:author="Tran Huan" w:date="2018-11-26T00:32:00Z">
                          <w:r>
                            <w:rPr>
                              <w:lang w:val="en-US"/>
                            </w:rPr>
                            <w:t xml:space="preserve"> </w:t>
                          </w:r>
                          <w:r w:rsidRPr="00D651A1">
                            <w:rPr>
                              <w:i/>
                              <w:lang w:val="en-US"/>
                              <w:rPrChange w:id="44043" w:author="Tran Huan" w:date="2018-11-26T00:32:00Z">
                                <w:rPr>
                                  <w:lang w:val="en-US"/>
                                </w:rPr>
                              </w:rPrChange>
                            </w:rPr>
                            <w:t>Giao diện xử lí đăng xuất</w:t>
                          </w:r>
                        </w:ins>
                        <w:bookmarkEnd w:id="44037"/>
                      </w:p>
                    </w:txbxContent>
                  </v:textbox>
                  <w10:wrap type="topAndBottom" anchorx="margin"/>
                </v:shape>
              </w:pict>
            </mc:Fallback>
          </mc:AlternateContent>
        </w:r>
        <w:r>
          <w:rPr>
            <w:noProof/>
            <w:lang w:val="en-US"/>
          </w:rPr>
          <mc:AlternateContent>
            <mc:Choice Requires="wpg">
              <w:drawing>
                <wp:anchor distT="0" distB="0" distL="114300" distR="114300" simplePos="0" relativeHeight="251648000" behindDoc="0" locked="0" layoutInCell="1" allowOverlap="1" wp14:anchorId="147C5A55" wp14:editId="540381AF">
                  <wp:simplePos x="0" y="0"/>
                  <wp:positionH relativeFrom="margin">
                    <wp:align>center</wp:align>
                  </wp:positionH>
                  <wp:positionV relativeFrom="paragraph">
                    <wp:posOffset>411480</wp:posOffset>
                  </wp:positionV>
                  <wp:extent cx="2190750" cy="4381500"/>
                  <wp:effectExtent l="0" t="0" r="0" b="0"/>
                  <wp:wrapTopAndBottom/>
                  <wp:docPr id="11" name="Group 11"/>
                  <wp:cNvGraphicFramePr/>
                  <a:graphic xmlns:a="http://schemas.openxmlformats.org/drawingml/2006/main">
                    <a:graphicData uri="http://schemas.microsoft.com/office/word/2010/wordprocessingGroup">
                      <wpg:wgp>
                        <wpg:cNvGrpSpPr/>
                        <wpg:grpSpPr>
                          <a:xfrm>
                            <a:off x="0" y="0"/>
                            <a:ext cx="2190750" cy="4381500"/>
                            <a:chOff x="0" y="0"/>
                            <a:chExt cx="2190750" cy="4381500"/>
                          </a:xfrm>
                        </wpg:grpSpPr>
                        <pic:pic xmlns:pic="http://schemas.openxmlformats.org/drawingml/2006/picture">
                          <pic:nvPicPr>
                            <pic:cNvPr id="6" name="Picture 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190750" cy="4381500"/>
                            </a:xfrm>
                            <a:prstGeom prst="rect">
                              <a:avLst/>
                            </a:prstGeom>
                          </pic:spPr>
                        </pic:pic>
                        <wps:wsp>
                          <wps:cNvPr id="10" name="Rectangle 10"/>
                          <wps:cNvSpPr/>
                          <wps:spPr>
                            <a:xfrm>
                              <a:off x="704850" y="3429000"/>
                              <a:ext cx="800100" cy="438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BDCF4E" id="Group 11" o:spid="_x0000_s1026" style="position:absolute;margin-left:0;margin-top:32.4pt;width:172.5pt;height:345pt;z-index:251660288;mso-position-horizontal:center;mso-position-horizontal-relative:margin" coordsize="21907,438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">
                  <v:shape id="Picture 2" o:spid="_x0000_s1027" type="#_x0000_t75" style="position:absolute;width:21907;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">
                    <v:imagedata r:id="rId122" o:title=""/>
                    <v:path arrowok="t"/>
                  </v:shape>
                  <v:rect id="Rectangle 10" o:spid="_x0000_s1028" style="position:absolute;left:7048;top:34290;width:800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" filled="f" strokecolor="#70ad47 [3209]" strokeweight="1pt"/>
                  <w10:wrap type="topAndBottom" anchorx="margin"/>
                </v:group>
              </w:pict>
            </mc:Fallback>
          </mc:AlternateContent>
        </w:r>
      </w:ins>
      <w:r w:rsidR="0070756E">
        <w:rPr>
          <w:noProof/>
          <w:lang w:val="en-US"/>
        </w:rPr>
        <mc:AlternateContent>
          <mc:Choice Requires="wps">
            <w:drawing>
              <wp:anchor distT="0" distB="0" distL="114300" distR="114300" simplePos="0" relativeHeight="251650048" behindDoc="0" locked="0" layoutInCell="1" allowOverlap="1" wp14:anchorId="0E6B47CE" wp14:editId="521C8B57">
                <wp:simplePos x="0" y="0"/>
                <wp:positionH relativeFrom="column">
                  <wp:posOffset>-3175</wp:posOffset>
                </wp:positionH>
                <wp:positionV relativeFrom="paragraph">
                  <wp:posOffset>4845685</wp:posOffset>
                </wp:positionV>
                <wp:extent cx="54381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0DC24B9C" w14:textId="7CB3FE11" w:rsidR="00926A45" w:rsidRPr="00E4365A" w:rsidRDefault="00926A45" w:rsidP="00F72AE0">
                            <w:pPr>
                              <w:pStyle w:val="Caption"/>
                              <w:rPr>
                                <w:b/>
                                <w:noProof/>
                              </w:rPr>
                              <w:pPrChange w:id="44044" w:author="Tran Huan" w:date="2018-12-03T02:05:00Z">
                                <w:pPr>
                                  <w:pStyle w:val="Caption"/>
                                </w:pPr>
                              </w:pPrChange>
                            </w:pPr>
                            <w:del w:id="44045" w:author="Tran Huan" w:date="2018-11-26T00:32:00Z">
                              <w:r w:rsidRPr="00E4365A" w:rsidDel="00D651A1">
                                <w:delText xml:space="preserve">Hình </w:delText>
                              </w:r>
                            </w:del>
                            <w:ins w:id="44046" w:author="phuong vu" w:date="2018-11-22T18:14:00Z">
                              <w:del w:id="44047" w:author="Tran Huan" w:date="2018-11-26T00:32:00Z">
                                <w:r w:rsidDel="00D651A1">
                                  <w:fldChar w:fldCharType="begin"/>
                                </w:r>
                                <w:r w:rsidDel="00D651A1">
                                  <w:delInstrText xml:space="preserve"> STYLEREF 1 \s </w:delInstrText>
                                </w:r>
                              </w:del>
                            </w:ins>
                            <w:del w:id="44048" w:author="Tran Huan" w:date="2018-11-26T00:32:00Z">
                              <w:r w:rsidDel="00D651A1">
                                <w:fldChar w:fldCharType="separate"/>
                              </w:r>
                              <w:r w:rsidDel="00D651A1">
                                <w:rPr>
                                  <w:noProof/>
                                </w:rPr>
                                <w:delText>3</w:delText>
                              </w:r>
                            </w:del>
                            <w:ins w:id="44049" w:author="phuong vu" w:date="2018-11-22T18:14:00Z">
                              <w:del w:id="44050" w:author="Tran Huan" w:date="2018-11-26T00:32:00Z">
                                <w:r w:rsidDel="00D651A1">
                                  <w:fldChar w:fldCharType="end"/>
                                </w:r>
                                <w:r w:rsidDel="00D651A1">
                                  <w:delText>.</w:delText>
                                </w:r>
                                <w:r w:rsidDel="00D651A1">
                                  <w:fldChar w:fldCharType="begin"/>
                                </w:r>
                                <w:r w:rsidDel="00D651A1">
                                  <w:delInstrText xml:space="preserve"> SEQ Hình \* ARABIC \s 1 </w:delInstrText>
                                </w:r>
                              </w:del>
                            </w:ins>
                            <w:del w:id="44051" w:author="Tran Huan" w:date="2018-11-26T00:32:00Z">
                              <w:r w:rsidDel="00D651A1">
                                <w:fldChar w:fldCharType="separate"/>
                              </w:r>
                            </w:del>
                            <w:ins w:id="44052" w:author="phuong vu" w:date="2018-11-22T18:14:00Z">
                              <w:del w:id="44053" w:author="Tran Huan" w:date="2018-11-26T00:32:00Z">
                                <w:r w:rsidDel="00D651A1">
                                  <w:rPr>
                                    <w:noProof/>
                                  </w:rPr>
                                  <w:delText>31</w:delText>
                                </w:r>
                                <w:r w:rsidDel="00D651A1">
                                  <w:fldChar w:fldCharType="end"/>
                                </w:r>
                              </w:del>
                            </w:ins>
                            <w:del w:id="44054" w:author="Tran Huan" w:date="2018-11-26T00:32:00Z">
                              <w:r w:rsidDel="00D651A1">
                                <w:fldChar w:fldCharType="begin"/>
                              </w:r>
                              <w:r w:rsidDel="00D651A1">
                                <w:delInstrText xml:space="preserve"> STYLEREF 1 \s </w:delInstrText>
                              </w:r>
                              <w:r w:rsidDel="00D651A1">
                                <w:fldChar w:fldCharType="separate"/>
                              </w:r>
                              <w:r w:rsidDel="00D651A1">
                                <w:rPr>
                                  <w:noProof/>
                                </w:rPr>
                                <w:delText>3</w:delText>
                              </w:r>
                              <w:r w:rsidDel="00D651A1">
                                <w:fldChar w:fldCharType="end"/>
                              </w:r>
                              <w:r w:rsidDel="00D651A1">
                                <w:delText>.</w:delText>
                              </w:r>
                              <w:r w:rsidDel="00D651A1">
                                <w:fldChar w:fldCharType="begin"/>
                              </w:r>
                              <w:r w:rsidDel="00D651A1">
                                <w:delInstrText xml:space="preserve"> SEQ Hình \* ARABIC \s 1 </w:delInstrText>
                              </w:r>
                              <w:r w:rsidDel="00D651A1">
                                <w:fldChar w:fldCharType="separate"/>
                              </w:r>
                              <w:r w:rsidDel="00D651A1">
                                <w:rPr>
                                  <w:noProof/>
                                </w:rPr>
                                <w:delText>23</w:delText>
                              </w:r>
                              <w:r w:rsidDel="00D651A1">
                                <w:fldChar w:fldCharType="end"/>
                              </w:r>
                              <w:r w:rsidRPr="00E4365A" w:rsidDel="00D651A1">
                                <w:rPr>
                                  <w:lang w:val="en-US"/>
                                </w:rPr>
                                <w:delText xml:space="preserve"> Giao diện xử lí đăng xuất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B47CE" id="Text Box 16" o:spid="_x0000_s1033" type="#_x0000_t202" style="position:absolute;left:0;text-align:left;margin-left:-.25pt;margin-top:381.55pt;width:428.2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" stroked="f">
                <v:textbox style="mso-fit-shape-to-text:t" inset="0,0,0,0">
                  <w:txbxContent>
                    <w:p w14:paraId="0DC24B9C" w14:textId="7CB3FE11" w:rsidR="00926A45" w:rsidRPr="00E4365A" w:rsidRDefault="00926A45" w:rsidP="00F72AE0">
                      <w:pPr>
                        <w:pStyle w:val="Caption"/>
                        <w:rPr>
                          <w:b/>
                          <w:noProof/>
                        </w:rPr>
                        <w:pPrChange w:id="44055" w:author="Tran Huan" w:date="2018-12-03T02:05:00Z">
                          <w:pPr>
                            <w:pStyle w:val="Caption"/>
                          </w:pPr>
                        </w:pPrChange>
                      </w:pPr>
                      <w:del w:id="44056" w:author="Tran Huan" w:date="2018-11-26T00:32:00Z">
                        <w:r w:rsidRPr="00E4365A" w:rsidDel="00D651A1">
                          <w:delText xml:space="preserve">Hình </w:delText>
                        </w:r>
                      </w:del>
                      <w:ins w:id="44057" w:author="phuong vu" w:date="2018-11-22T18:14:00Z">
                        <w:del w:id="44058" w:author="Tran Huan" w:date="2018-11-26T00:32:00Z">
                          <w:r w:rsidDel="00D651A1">
                            <w:fldChar w:fldCharType="begin"/>
                          </w:r>
                          <w:r w:rsidDel="00D651A1">
                            <w:delInstrText xml:space="preserve"> STYLEREF 1 \s </w:delInstrText>
                          </w:r>
                        </w:del>
                      </w:ins>
                      <w:del w:id="44059" w:author="Tran Huan" w:date="2018-11-26T00:32:00Z">
                        <w:r w:rsidDel="00D651A1">
                          <w:fldChar w:fldCharType="separate"/>
                        </w:r>
                        <w:r w:rsidDel="00D651A1">
                          <w:rPr>
                            <w:noProof/>
                          </w:rPr>
                          <w:delText>3</w:delText>
                        </w:r>
                      </w:del>
                      <w:ins w:id="44060" w:author="phuong vu" w:date="2018-11-22T18:14:00Z">
                        <w:del w:id="44061" w:author="Tran Huan" w:date="2018-11-26T00:32:00Z">
                          <w:r w:rsidDel="00D651A1">
                            <w:fldChar w:fldCharType="end"/>
                          </w:r>
                          <w:r w:rsidDel="00D651A1">
                            <w:delText>.</w:delText>
                          </w:r>
                          <w:r w:rsidDel="00D651A1">
                            <w:fldChar w:fldCharType="begin"/>
                          </w:r>
                          <w:r w:rsidDel="00D651A1">
                            <w:delInstrText xml:space="preserve"> SEQ Hình \* ARABIC \s 1 </w:delInstrText>
                          </w:r>
                        </w:del>
                      </w:ins>
                      <w:del w:id="44062" w:author="Tran Huan" w:date="2018-11-26T00:32:00Z">
                        <w:r w:rsidDel="00D651A1">
                          <w:fldChar w:fldCharType="separate"/>
                        </w:r>
                      </w:del>
                      <w:ins w:id="44063" w:author="phuong vu" w:date="2018-11-22T18:14:00Z">
                        <w:del w:id="44064" w:author="Tran Huan" w:date="2018-11-26T00:32:00Z">
                          <w:r w:rsidDel="00D651A1">
                            <w:rPr>
                              <w:noProof/>
                            </w:rPr>
                            <w:delText>31</w:delText>
                          </w:r>
                          <w:r w:rsidDel="00D651A1">
                            <w:fldChar w:fldCharType="end"/>
                          </w:r>
                        </w:del>
                      </w:ins>
                      <w:del w:id="44065" w:author="Tran Huan" w:date="2018-11-26T00:32:00Z">
                        <w:r w:rsidDel="00D651A1">
                          <w:fldChar w:fldCharType="begin"/>
                        </w:r>
                        <w:r w:rsidDel="00D651A1">
                          <w:delInstrText xml:space="preserve"> STYLEREF 1 \s </w:delInstrText>
                        </w:r>
                        <w:r w:rsidDel="00D651A1">
                          <w:fldChar w:fldCharType="separate"/>
                        </w:r>
                        <w:r w:rsidDel="00D651A1">
                          <w:rPr>
                            <w:noProof/>
                          </w:rPr>
                          <w:delText>3</w:delText>
                        </w:r>
                        <w:r w:rsidDel="00D651A1">
                          <w:fldChar w:fldCharType="end"/>
                        </w:r>
                        <w:r w:rsidDel="00D651A1">
                          <w:delText>.</w:delText>
                        </w:r>
                        <w:r w:rsidDel="00D651A1">
                          <w:fldChar w:fldCharType="begin"/>
                        </w:r>
                        <w:r w:rsidDel="00D651A1">
                          <w:delInstrText xml:space="preserve"> SEQ Hình \* ARABIC \s 1 </w:delInstrText>
                        </w:r>
                        <w:r w:rsidDel="00D651A1">
                          <w:fldChar w:fldCharType="separate"/>
                        </w:r>
                        <w:r w:rsidDel="00D651A1">
                          <w:rPr>
                            <w:noProof/>
                          </w:rPr>
                          <w:delText>23</w:delText>
                        </w:r>
                        <w:r w:rsidDel="00D651A1">
                          <w:fldChar w:fldCharType="end"/>
                        </w:r>
                        <w:r w:rsidRPr="00E4365A" w:rsidDel="00D651A1">
                          <w:rPr>
                            <w:lang w:val="en-US"/>
                          </w:rPr>
                          <w:delText xml:space="preserve"> Giao diện xử lí đăng xuất</w:delText>
                        </w:r>
                      </w:del>
                    </w:p>
                  </w:txbxContent>
                </v:textbox>
                <w10:wrap type="topAndBottom"/>
              </v:shape>
            </w:pict>
          </mc:Fallback>
        </mc:AlternateContent>
      </w:r>
      <w:del w:id="44066" w:author="Tran Huan" w:date="2018-11-26T00:32:00Z">
        <w:r w:rsidR="0070756E" w:rsidDel="00D651A1">
          <w:rPr>
            <w:noProof/>
            <w:lang w:val="en-US"/>
          </w:rPr>
          <mc:AlternateContent>
            <mc:Choice Requires="wpg">
              <w:drawing>
                <wp:anchor distT="0" distB="0" distL="114300" distR="114300" simplePos="0" relativeHeight="251649024" behindDoc="0" locked="0" layoutInCell="1" allowOverlap="1" wp14:anchorId="7C821D81" wp14:editId="5ABD77EA">
                  <wp:simplePos x="0" y="0"/>
                  <wp:positionH relativeFrom="column">
                    <wp:posOffset>-3175</wp:posOffset>
                  </wp:positionH>
                  <wp:positionV relativeFrom="paragraph">
                    <wp:posOffset>407035</wp:posOffset>
                  </wp:positionV>
                  <wp:extent cx="5438140" cy="43815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2190750" cy="4381500"/>
                            <a:chOff x="0" y="0"/>
                            <a:chExt cx="2190750" cy="4381500"/>
                          </a:xfrm>
                        </wpg:grpSpPr>
                        <wpg:grpSp>
                          <wpg:cNvPr id="12" name="Group 11"/>
                          <wpg:cNvGrpSpPr/>
                          <wpg:grpSpPr>
                            <a:xfrm>
                              <a:off x="0" y="0"/>
                              <a:ext cx="2190750" cy="4381500"/>
                              <a:chOff x="0" y="0"/>
                              <a:chExt cx="2190750" cy="4381500"/>
                            </a:xfrm>
                          </wpg:grpSpPr>
                          <pic:pic xmlns:pic="http://schemas.openxmlformats.org/drawingml/2006/picture">
                            <pic:nvPicPr>
                              <pic:cNvPr id="17" name="Picture 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190750" cy="4381500"/>
                              </a:xfrm>
                              <a:prstGeom prst="rect">
                                <a:avLst/>
                              </a:prstGeom>
                            </pic:spPr>
                          </pic:pic>
                          <wps:wsp>
                            <wps:cNvPr id="18" name="Rectangle 10"/>
                            <wps:cNvSpPr/>
                            <wps:spPr>
                              <a:xfrm>
                                <a:off x="704850" y="3429000"/>
                                <a:ext cx="800100" cy="438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B0471C2" id="Group 15" o:spid="_x0000_s1026" style="position:absolute;margin-left:-.25pt;margin-top:32.05pt;width:428.2pt;height:345pt;z-index:251660288" coordsize="21907,438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">
                  <v:group id="Group 11" o:spid="_x0000_s1027" style="position:absolute;width:21907;height:43815" coordsize="21907,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2" o:spid="_x0000_s1028" type="#_x0000_t75" style="position:absolute;width:21907;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">
                      <v:imagedata r:id="rId122" o:title=""/>
                      <v:path arrowok="t"/>
                    </v:shape>
                    <v:rect id="Rectangle 10" o:spid="_x0000_s1029" style="position:absolute;left:7048;top:34290;width:800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" filled="f" strokecolor="#70ad47 [3209]" strokeweight="1pt"/>
                  </v:group>
                  <w10:wrap type="topAndBottom"/>
                </v:group>
              </w:pict>
            </mc:Fallback>
          </mc:AlternateContent>
        </w:r>
      </w:del>
      <w:r w:rsidR="003D3E6A">
        <w:rPr>
          <w:lang w:val="en-US"/>
        </w:rPr>
        <w:t>Giao diện</w:t>
      </w:r>
    </w:p>
    <w:p w14:paraId="3B90F156" w14:textId="0A979654" w:rsidR="003D3E6A" w:rsidRDefault="0070756E" w:rsidP="00870304">
      <w:pPr>
        <w:pStyle w:val="Heading5"/>
        <w:numPr>
          <w:ilvl w:val="0"/>
          <w:numId w:val="0"/>
        </w:numPr>
        <w:spacing w:line="276" w:lineRule="auto"/>
        <w:ind w:left="1008" w:hanging="1008"/>
        <w:rPr>
          <w:lang w:val="en-US"/>
        </w:rPr>
        <w:pPrChange w:id="44067" w:author="Tran Huan" w:date="2018-12-03T01:34:00Z">
          <w:pPr>
            <w:pStyle w:val="Heading5"/>
          </w:pPr>
        </w:pPrChange>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3D5A3C" w14:paraId="381BF050" w14:textId="77777777" w:rsidTr="00E4365A">
        <w:tc>
          <w:tcPr>
            <w:tcW w:w="805" w:type="dxa"/>
            <w:vAlign w:val="center"/>
          </w:tcPr>
          <w:p w14:paraId="50DDDA88" w14:textId="77777777" w:rsidR="003D5A3C" w:rsidRPr="007F1EF1" w:rsidRDefault="003D5A3C">
            <w:pPr>
              <w:spacing w:line="276" w:lineRule="auto"/>
              <w:jc w:val="center"/>
              <w:rPr>
                <w:b/>
                <w:lang w:val="en-US"/>
              </w:rPr>
              <w:pPrChange w:id="44068" w:author="phuong vu" w:date="2018-11-23T13:48:00Z">
                <w:pPr>
                  <w:spacing w:line="360" w:lineRule="auto"/>
                  <w:jc w:val="center"/>
                </w:pPr>
              </w:pPrChange>
            </w:pPr>
            <w:r w:rsidRPr="007F1EF1">
              <w:rPr>
                <w:b/>
                <w:lang w:val="en-US"/>
              </w:rPr>
              <w:t>STT</w:t>
            </w:r>
          </w:p>
        </w:tc>
        <w:tc>
          <w:tcPr>
            <w:tcW w:w="1980" w:type="dxa"/>
            <w:vAlign w:val="center"/>
          </w:tcPr>
          <w:p w14:paraId="6A15696C" w14:textId="77777777" w:rsidR="003D5A3C" w:rsidRPr="007F1EF1" w:rsidRDefault="003D5A3C">
            <w:pPr>
              <w:spacing w:line="276" w:lineRule="auto"/>
              <w:jc w:val="center"/>
              <w:rPr>
                <w:b/>
                <w:lang w:val="en-US"/>
              </w:rPr>
              <w:pPrChange w:id="44069" w:author="phuong vu" w:date="2018-11-23T13:48:00Z">
                <w:pPr>
                  <w:spacing w:line="360" w:lineRule="auto"/>
                  <w:jc w:val="center"/>
                </w:pPr>
              </w:pPrChange>
            </w:pPr>
            <w:r w:rsidRPr="007F1EF1">
              <w:rPr>
                <w:b/>
                <w:lang w:val="en-US"/>
              </w:rPr>
              <w:t>Loại điều khiển</w:t>
            </w:r>
          </w:p>
        </w:tc>
        <w:tc>
          <w:tcPr>
            <w:tcW w:w="2970" w:type="dxa"/>
            <w:vAlign w:val="center"/>
          </w:tcPr>
          <w:p w14:paraId="527A4227" w14:textId="77777777" w:rsidR="003D5A3C" w:rsidRPr="007F1EF1" w:rsidRDefault="003D5A3C">
            <w:pPr>
              <w:spacing w:line="276" w:lineRule="auto"/>
              <w:jc w:val="center"/>
              <w:rPr>
                <w:b/>
                <w:lang w:val="en-US"/>
              </w:rPr>
              <w:pPrChange w:id="44070" w:author="phuong vu" w:date="2018-11-23T13:48:00Z">
                <w:pPr>
                  <w:spacing w:line="360" w:lineRule="auto"/>
                  <w:jc w:val="center"/>
                </w:pPr>
              </w:pPrChange>
            </w:pPr>
            <w:r w:rsidRPr="007F1EF1">
              <w:rPr>
                <w:b/>
                <w:lang w:val="en-US"/>
              </w:rPr>
              <w:t>Nội dung thực hiện</w:t>
            </w:r>
          </w:p>
        </w:tc>
        <w:tc>
          <w:tcPr>
            <w:tcW w:w="1266" w:type="dxa"/>
            <w:vAlign w:val="center"/>
          </w:tcPr>
          <w:p w14:paraId="3748BDEA" w14:textId="77777777" w:rsidR="003D5A3C" w:rsidRPr="007F1EF1" w:rsidRDefault="003D5A3C">
            <w:pPr>
              <w:spacing w:line="276" w:lineRule="auto"/>
              <w:jc w:val="center"/>
              <w:rPr>
                <w:b/>
                <w:lang w:val="en-US"/>
              </w:rPr>
              <w:pPrChange w:id="44071" w:author="phuong vu" w:date="2018-11-23T13:48:00Z">
                <w:pPr>
                  <w:spacing w:line="360" w:lineRule="auto"/>
                  <w:jc w:val="center"/>
                </w:pPr>
              </w:pPrChange>
            </w:pPr>
            <w:r w:rsidRPr="007F1EF1">
              <w:rPr>
                <w:b/>
                <w:lang w:val="en-US"/>
              </w:rPr>
              <w:t>Giá trị mặc định</w:t>
            </w:r>
          </w:p>
        </w:tc>
        <w:tc>
          <w:tcPr>
            <w:tcW w:w="1756" w:type="dxa"/>
            <w:vAlign w:val="center"/>
          </w:tcPr>
          <w:p w14:paraId="7CAA9B7C" w14:textId="77777777" w:rsidR="003D5A3C" w:rsidRPr="007F1EF1" w:rsidRDefault="003D5A3C">
            <w:pPr>
              <w:spacing w:line="276" w:lineRule="auto"/>
              <w:jc w:val="center"/>
              <w:rPr>
                <w:b/>
                <w:lang w:val="en-US"/>
              </w:rPr>
              <w:pPrChange w:id="44072" w:author="phuong vu" w:date="2018-11-23T13:48:00Z">
                <w:pPr>
                  <w:spacing w:line="360" w:lineRule="auto"/>
                  <w:jc w:val="center"/>
                </w:pPr>
              </w:pPrChange>
            </w:pPr>
            <w:r w:rsidRPr="007F1EF1">
              <w:rPr>
                <w:b/>
                <w:lang w:val="en-US"/>
              </w:rPr>
              <w:t>Lưu ý</w:t>
            </w:r>
          </w:p>
        </w:tc>
      </w:tr>
      <w:tr w:rsidR="003D5A3C" w14:paraId="4D4D2B70" w14:textId="77777777" w:rsidTr="00E4365A">
        <w:tc>
          <w:tcPr>
            <w:tcW w:w="805" w:type="dxa"/>
          </w:tcPr>
          <w:p w14:paraId="22DF081A" w14:textId="77777777" w:rsidR="003D5A3C" w:rsidRDefault="003D5A3C">
            <w:pPr>
              <w:spacing w:line="276" w:lineRule="auto"/>
              <w:jc w:val="center"/>
              <w:rPr>
                <w:lang w:val="en-US"/>
              </w:rPr>
              <w:pPrChange w:id="44073" w:author="phuong vu" w:date="2018-11-23T13:48:00Z">
                <w:pPr>
                  <w:spacing w:line="360" w:lineRule="auto"/>
                  <w:jc w:val="center"/>
                </w:pPr>
              </w:pPrChange>
            </w:pPr>
            <w:r>
              <w:rPr>
                <w:lang w:val="en-US"/>
              </w:rPr>
              <w:t>1</w:t>
            </w:r>
          </w:p>
        </w:tc>
        <w:tc>
          <w:tcPr>
            <w:tcW w:w="1980" w:type="dxa"/>
          </w:tcPr>
          <w:p w14:paraId="61469B85" w14:textId="0FB80F43" w:rsidR="003D5A3C" w:rsidRDefault="003D5A3C">
            <w:pPr>
              <w:spacing w:line="276" w:lineRule="auto"/>
              <w:rPr>
                <w:lang w:val="en-US"/>
              </w:rPr>
              <w:pPrChange w:id="44074" w:author="phuong vu" w:date="2018-11-23T13:48:00Z">
                <w:pPr>
                  <w:spacing w:line="360" w:lineRule="auto"/>
                </w:pPr>
              </w:pPrChange>
            </w:pPr>
            <w:r>
              <w:rPr>
                <w:lang w:val="en-US"/>
              </w:rPr>
              <w:t>floatingButon</w:t>
            </w:r>
          </w:p>
        </w:tc>
        <w:tc>
          <w:tcPr>
            <w:tcW w:w="2970" w:type="dxa"/>
          </w:tcPr>
          <w:p w14:paraId="6CC9217E" w14:textId="002FB544" w:rsidR="003D5A3C" w:rsidRDefault="003D5A3C">
            <w:pPr>
              <w:spacing w:line="276" w:lineRule="auto"/>
              <w:rPr>
                <w:lang w:val="en-US"/>
              </w:rPr>
              <w:pPrChange w:id="44075" w:author="phuong vu" w:date="2018-11-23T13:48:00Z">
                <w:pPr>
                  <w:spacing w:line="360" w:lineRule="auto"/>
                </w:pPr>
              </w:pPrChange>
            </w:pPr>
            <w:r>
              <w:rPr>
                <w:lang w:val="en-US"/>
              </w:rPr>
              <w:t>Đăng xuất</w:t>
            </w:r>
          </w:p>
        </w:tc>
        <w:tc>
          <w:tcPr>
            <w:tcW w:w="1266" w:type="dxa"/>
          </w:tcPr>
          <w:p w14:paraId="7B16D95A" w14:textId="77777777" w:rsidR="003D5A3C" w:rsidRDefault="003D5A3C">
            <w:pPr>
              <w:spacing w:line="276" w:lineRule="auto"/>
              <w:rPr>
                <w:lang w:val="en-US"/>
              </w:rPr>
              <w:pPrChange w:id="44076" w:author="phuong vu" w:date="2018-11-23T13:48:00Z">
                <w:pPr>
                  <w:spacing w:line="360" w:lineRule="auto"/>
                </w:pPr>
              </w:pPrChange>
            </w:pPr>
          </w:p>
        </w:tc>
        <w:tc>
          <w:tcPr>
            <w:tcW w:w="1756" w:type="dxa"/>
          </w:tcPr>
          <w:p w14:paraId="369D5831" w14:textId="77777777" w:rsidR="003D5A3C" w:rsidRDefault="003D5A3C">
            <w:pPr>
              <w:spacing w:line="276" w:lineRule="auto"/>
              <w:rPr>
                <w:lang w:val="en-US"/>
              </w:rPr>
              <w:pPrChange w:id="44077" w:author="phuong vu" w:date="2018-11-23T13:48:00Z">
                <w:pPr>
                  <w:spacing w:line="360" w:lineRule="auto"/>
                </w:pPr>
              </w:pPrChange>
            </w:pPr>
          </w:p>
        </w:tc>
      </w:tr>
      <w:tr w:rsidR="003D5A3C" w:rsidDel="00D651A1" w14:paraId="465A3CD7" w14:textId="40E34DEB" w:rsidTr="00E4365A">
        <w:trPr>
          <w:del w:id="44078" w:author="Tran Huan" w:date="2018-11-26T00:32:00Z"/>
        </w:trPr>
        <w:tc>
          <w:tcPr>
            <w:tcW w:w="805" w:type="dxa"/>
          </w:tcPr>
          <w:p w14:paraId="24884726" w14:textId="61D3D226" w:rsidR="003D5A3C" w:rsidDel="00D651A1" w:rsidRDefault="003D5A3C">
            <w:pPr>
              <w:spacing w:line="276" w:lineRule="auto"/>
              <w:jc w:val="center"/>
              <w:rPr>
                <w:del w:id="44079" w:author="Tran Huan" w:date="2018-11-26T00:32:00Z"/>
                <w:lang w:val="en-US"/>
              </w:rPr>
              <w:pPrChange w:id="44080" w:author="phuong vu" w:date="2018-11-23T13:48:00Z">
                <w:pPr>
                  <w:spacing w:line="360" w:lineRule="auto"/>
                  <w:jc w:val="center"/>
                </w:pPr>
              </w:pPrChange>
            </w:pPr>
            <w:del w:id="44081" w:author="Tran Huan" w:date="2018-11-26T00:32:00Z">
              <w:r w:rsidDel="00D651A1">
                <w:rPr>
                  <w:lang w:val="en-US"/>
                </w:rPr>
                <w:delText>2</w:delText>
              </w:r>
            </w:del>
          </w:p>
        </w:tc>
        <w:tc>
          <w:tcPr>
            <w:tcW w:w="1980" w:type="dxa"/>
          </w:tcPr>
          <w:p w14:paraId="1B1E4005" w14:textId="1631E18F" w:rsidR="003D5A3C" w:rsidDel="00D651A1" w:rsidRDefault="003D5A3C">
            <w:pPr>
              <w:spacing w:line="276" w:lineRule="auto"/>
              <w:rPr>
                <w:del w:id="44082" w:author="Tran Huan" w:date="2018-11-26T00:32:00Z"/>
                <w:lang w:val="en-US"/>
              </w:rPr>
              <w:pPrChange w:id="44083" w:author="phuong vu" w:date="2018-11-23T13:48:00Z">
                <w:pPr>
                  <w:spacing w:line="360" w:lineRule="auto"/>
                </w:pPr>
              </w:pPrChange>
            </w:pPr>
            <w:del w:id="44084" w:author="Tran Huan" w:date="2018-11-26T00:32:00Z">
              <w:r w:rsidDel="00D651A1">
                <w:rPr>
                  <w:lang w:val="en-US"/>
                </w:rPr>
                <w:delText>Link</w:delText>
              </w:r>
            </w:del>
          </w:p>
        </w:tc>
        <w:tc>
          <w:tcPr>
            <w:tcW w:w="2970" w:type="dxa"/>
          </w:tcPr>
          <w:p w14:paraId="728AB0AB" w14:textId="13742011" w:rsidR="003D5A3C" w:rsidDel="00D651A1" w:rsidRDefault="003D5A3C">
            <w:pPr>
              <w:spacing w:line="276" w:lineRule="auto"/>
              <w:rPr>
                <w:del w:id="44085" w:author="Tran Huan" w:date="2018-11-26T00:32:00Z"/>
                <w:lang w:val="en-US"/>
              </w:rPr>
              <w:pPrChange w:id="44086" w:author="phuong vu" w:date="2018-11-23T13:48:00Z">
                <w:pPr>
                  <w:spacing w:line="360" w:lineRule="auto"/>
                </w:pPr>
              </w:pPrChange>
            </w:pPr>
            <w:del w:id="44087" w:author="Tran Huan" w:date="2018-11-26T00:32:00Z">
              <w:r w:rsidDel="00D651A1">
                <w:rPr>
                  <w:lang w:val="en-US"/>
                </w:rPr>
                <w:delText>Đăng xuất</w:delText>
              </w:r>
            </w:del>
          </w:p>
        </w:tc>
        <w:tc>
          <w:tcPr>
            <w:tcW w:w="1266" w:type="dxa"/>
          </w:tcPr>
          <w:p w14:paraId="4DA87A72" w14:textId="68FEE113" w:rsidR="003D5A3C" w:rsidDel="00D651A1" w:rsidRDefault="003D5A3C">
            <w:pPr>
              <w:spacing w:line="276" w:lineRule="auto"/>
              <w:rPr>
                <w:del w:id="44088" w:author="Tran Huan" w:date="2018-11-26T00:32:00Z"/>
                <w:lang w:val="en-US"/>
              </w:rPr>
              <w:pPrChange w:id="44089" w:author="phuong vu" w:date="2018-11-23T13:48:00Z">
                <w:pPr>
                  <w:spacing w:line="360" w:lineRule="auto"/>
                </w:pPr>
              </w:pPrChange>
            </w:pPr>
          </w:p>
        </w:tc>
        <w:tc>
          <w:tcPr>
            <w:tcW w:w="1756" w:type="dxa"/>
          </w:tcPr>
          <w:p w14:paraId="536E37A9" w14:textId="150D78E3" w:rsidR="003D5A3C" w:rsidDel="00D651A1" w:rsidRDefault="003D5A3C">
            <w:pPr>
              <w:spacing w:line="276" w:lineRule="auto"/>
              <w:rPr>
                <w:del w:id="44090" w:author="Tran Huan" w:date="2018-11-26T00:32:00Z"/>
                <w:lang w:val="en-US"/>
              </w:rPr>
              <w:pPrChange w:id="44091" w:author="phuong vu" w:date="2018-11-23T13:48:00Z">
                <w:pPr>
                  <w:spacing w:line="360" w:lineRule="auto"/>
                </w:pPr>
              </w:pPrChange>
            </w:pPr>
          </w:p>
        </w:tc>
      </w:tr>
    </w:tbl>
    <w:p w14:paraId="746ECECF" w14:textId="77777777" w:rsidR="003D5A3C" w:rsidRPr="00D3179D" w:rsidRDefault="003D5A3C">
      <w:pPr>
        <w:spacing w:line="276" w:lineRule="auto"/>
        <w:rPr>
          <w:lang w:val="en-US"/>
        </w:rPr>
        <w:pPrChange w:id="44092" w:author="phuong vu" w:date="2018-11-23T13:48:00Z">
          <w:pPr/>
        </w:pPrChange>
      </w:pPr>
    </w:p>
    <w:p w14:paraId="44FA1B3B" w14:textId="57BCA9E0" w:rsidR="00755C63" w:rsidRDefault="00755C63" w:rsidP="00870304">
      <w:pPr>
        <w:pStyle w:val="Heading5"/>
        <w:numPr>
          <w:ilvl w:val="0"/>
          <w:numId w:val="0"/>
        </w:numPr>
        <w:spacing w:line="276" w:lineRule="auto"/>
        <w:ind w:left="1008" w:hanging="1008"/>
        <w:rPr>
          <w:lang w:val="en-US"/>
        </w:rPr>
        <w:pPrChange w:id="44093" w:author="Tran Huan" w:date="2018-12-03T01:34:00Z">
          <w:pPr>
            <w:pStyle w:val="Heading5"/>
          </w:pPr>
        </w:pPrChange>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755C63" w14:paraId="52BD1F2F" w14:textId="77777777" w:rsidTr="00E4365A">
        <w:tc>
          <w:tcPr>
            <w:tcW w:w="805" w:type="dxa"/>
            <w:vMerge w:val="restart"/>
            <w:vAlign w:val="center"/>
          </w:tcPr>
          <w:p w14:paraId="7119C398" w14:textId="77777777" w:rsidR="00755C63" w:rsidRPr="007F1EF1" w:rsidRDefault="00755C63">
            <w:pPr>
              <w:spacing w:line="276" w:lineRule="auto"/>
              <w:jc w:val="center"/>
              <w:rPr>
                <w:b/>
                <w:lang w:val="en-US"/>
              </w:rPr>
              <w:pPrChange w:id="44094" w:author="phuong vu" w:date="2018-11-23T13:48:00Z">
                <w:pPr>
                  <w:spacing w:line="360" w:lineRule="auto"/>
                  <w:jc w:val="center"/>
                </w:pPr>
              </w:pPrChange>
            </w:pPr>
            <w:r w:rsidRPr="007F1EF1">
              <w:rPr>
                <w:b/>
                <w:lang w:val="en-US"/>
              </w:rPr>
              <w:t>STT</w:t>
            </w:r>
          </w:p>
        </w:tc>
        <w:tc>
          <w:tcPr>
            <w:tcW w:w="2120" w:type="dxa"/>
            <w:vMerge w:val="restart"/>
            <w:vAlign w:val="center"/>
          </w:tcPr>
          <w:p w14:paraId="04719330" w14:textId="77777777" w:rsidR="00755C63" w:rsidRPr="007F1EF1" w:rsidRDefault="00755C63">
            <w:pPr>
              <w:spacing w:line="276" w:lineRule="auto"/>
              <w:jc w:val="center"/>
              <w:rPr>
                <w:b/>
                <w:lang w:val="en-US"/>
              </w:rPr>
              <w:pPrChange w:id="44095" w:author="phuong vu" w:date="2018-11-23T13:48:00Z">
                <w:pPr>
                  <w:spacing w:line="360" w:lineRule="auto"/>
                  <w:jc w:val="center"/>
                </w:pPr>
              </w:pPrChange>
            </w:pPr>
            <w:r w:rsidRPr="007F1EF1">
              <w:rPr>
                <w:b/>
                <w:lang w:val="en-US"/>
              </w:rPr>
              <w:t>Tên bảng/</w:t>
            </w:r>
          </w:p>
          <w:p w14:paraId="14283A62" w14:textId="77777777" w:rsidR="00755C63" w:rsidRPr="007F1EF1" w:rsidRDefault="00755C63">
            <w:pPr>
              <w:spacing w:line="276" w:lineRule="auto"/>
              <w:jc w:val="center"/>
              <w:rPr>
                <w:b/>
                <w:lang w:val="en-US"/>
              </w:rPr>
              <w:pPrChange w:id="44096" w:author="phuong vu" w:date="2018-11-23T13:48:00Z">
                <w:pPr>
                  <w:spacing w:line="360" w:lineRule="auto"/>
                  <w:jc w:val="center"/>
                </w:pPr>
              </w:pPrChange>
            </w:pPr>
            <w:r w:rsidRPr="007F1EF1">
              <w:rPr>
                <w:b/>
                <w:lang w:val="en-US"/>
              </w:rPr>
              <w:t>Cấu tr</w:t>
            </w:r>
            <w:r>
              <w:rPr>
                <w:b/>
                <w:lang w:val="en-US"/>
              </w:rPr>
              <w:t>ú</w:t>
            </w:r>
            <w:r w:rsidRPr="007F1EF1">
              <w:rPr>
                <w:b/>
                <w:lang w:val="en-US"/>
              </w:rPr>
              <w:t>c dữ liệu</w:t>
            </w:r>
          </w:p>
        </w:tc>
        <w:tc>
          <w:tcPr>
            <w:tcW w:w="5852" w:type="dxa"/>
            <w:gridSpan w:val="4"/>
            <w:vAlign w:val="center"/>
          </w:tcPr>
          <w:p w14:paraId="66547FF1" w14:textId="77777777" w:rsidR="00755C63" w:rsidRPr="007F1EF1" w:rsidRDefault="00755C63">
            <w:pPr>
              <w:spacing w:line="276" w:lineRule="auto"/>
              <w:jc w:val="center"/>
              <w:rPr>
                <w:b/>
                <w:lang w:val="en-US"/>
              </w:rPr>
              <w:pPrChange w:id="44097" w:author="phuong vu" w:date="2018-11-23T13:48:00Z">
                <w:pPr>
                  <w:spacing w:line="360" w:lineRule="auto"/>
                  <w:jc w:val="center"/>
                </w:pPr>
              </w:pPrChange>
            </w:pPr>
            <w:r w:rsidRPr="007F1EF1">
              <w:rPr>
                <w:b/>
                <w:lang w:val="en-US"/>
              </w:rPr>
              <w:t>Phương thức</w:t>
            </w:r>
          </w:p>
        </w:tc>
      </w:tr>
      <w:tr w:rsidR="00755C63" w14:paraId="66C9D894" w14:textId="77777777" w:rsidTr="00E4365A">
        <w:tc>
          <w:tcPr>
            <w:tcW w:w="805" w:type="dxa"/>
            <w:vMerge/>
            <w:vAlign w:val="center"/>
          </w:tcPr>
          <w:p w14:paraId="3C6237B9" w14:textId="77777777" w:rsidR="00755C63" w:rsidRPr="007F1EF1" w:rsidRDefault="00755C63">
            <w:pPr>
              <w:spacing w:line="276" w:lineRule="auto"/>
              <w:jc w:val="center"/>
              <w:rPr>
                <w:b/>
                <w:lang w:val="en-US"/>
              </w:rPr>
              <w:pPrChange w:id="44098" w:author="phuong vu" w:date="2018-11-23T13:48:00Z">
                <w:pPr>
                  <w:spacing w:line="360" w:lineRule="auto"/>
                  <w:jc w:val="center"/>
                </w:pPr>
              </w:pPrChange>
            </w:pPr>
          </w:p>
        </w:tc>
        <w:tc>
          <w:tcPr>
            <w:tcW w:w="2120" w:type="dxa"/>
            <w:vMerge/>
            <w:vAlign w:val="center"/>
          </w:tcPr>
          <w:p w14:paraId="1F009265" w14:textId="77777777" w:rsidR="00755C63" w:rsidRPr="007F1EF1" w:rsidRDefault="00755C63">
            <w:pPr>
              <w:spacing w:line="276" w:lineRule="auto"/>
              <w:jc w:val="center"/>
              <w:rPr>
                <w:b/>
                <w:lang w:val="en-US"/>
              </w:rPr>
              <w:pPrChange w:id="44099" w:author="phuong vu" w:date="2018-11-23T13:48:00Z">
                <w:pPr>
                  <w:spacing w:line="360" w:lineRule="auto"/>
                  <w:jc w:val="center"/>
                </w:pPr>
              </w:pPrChange>
            </w:pPr>
          </w:p>
        </w:tc>
        <w:tc>
          <w:tcPr>
            <w:tcW w:w="1463" w:type="dxa"/>
            <w:vAlign w:val="center"/>
          </w:tcPr>
          <w:p w14:paraId="73FCEC87" w14:textId="77777777" w:rsidR="00755C63" w:rsidRPr="007F1EF1" w:rsidRDefault="00755C63">
            <w:pPr>
              <w:spacing w:line="276" w:lineRule="auto"/>
              <w:jc w:val="center"/>
              <w:rPr>
                <w:b/>
                <w:lang w:val="en-US"/>
              </w:rPr>
              <w:pPrChange w:id="44100" w:author="phuong vu" w:date="2018-11-23T13:48:00Z">
                <w:pPr>
                  <w:spacing w:line="360" w:lineRule="auto"/>
                  <w:jc w:val="center"/>
                </w:pPr>
              </w:pPrChange>
            </w:pPr>
            <w:r w:rsidRPr="007F1EF1">
              <w:rPr>
                <w:b/>
                <w:lang w:val="en-US"/>
              </w:rPr>
              <w:t>Thêm</w:t>
            </w:r>
          </w:p>
        </w:tc>
        <w:tc>
          <w:tcPr>
            <w:tcW w:w="1463" w:type="dxa"/>
            <w:vAlign w:val="center"/>
          </w:tcPr>
          <w:p w14:paraId="490AEDF4" w14:textId="77777777" w:rsidR="00755C63" w:rsidRPr="007F1EF1" w:rsidRDefault="00755C63">
            <w:pPr>
              <w:spacing w:line="276" w:lineRule="auto"/>
              <w:jc w:val="center"/>
              <w:rPr>
                <w:b/>
                <w:lang w:val="en-US"/>
              </w:rPr>
              <w:pPrChange w:id="44101" w:author="phuong vu" w:date="2018-11-23T13:48:00Z">
                <w:pPr>
                  <w:spacing w:line="360" w:lineRule="auto"/>
                  <w:jc w:val="center"/>
                </w:pPr>
              </w:pPrChange>
            </w:pPr>
            <w:r w:rsidRPr="007F1EF1">
              <w:rPr>
                <w:b/>
                <w:lang w:val="en-US"/>
              </w:rPr>
              <w:t>Sửa</w:t>
            </w:r>
          </w:p>
        </w:tc>
        <w:tc>
          <w:tcPr>
            <w:tcW w:w="1463" w:type="dxa"/>
            <w:vAlign w:val="center"/>
          </w:tcPr>
          <w:p w14:paraId="43578DAC" w14:textId="77777777" w:rsidR="00755C63" w:rsidRPr="007F1EF1" w:rsidRDefault="00755C63">
            <w:pPr>
              <w:spacing w:line="276" w:lineRule="auto"/>
              <w:jc w:val="center"/>
              <w:rPr>
                <w:b/>
                <w:lang w:val="en-US"/>
              </w:rPr>
              <w:pPrChange w:id="44102" w:author="phuong vu" w:date="2018-11-23T13:48:00Z">
                <w:pPr>
                  <w:spacing w:line="360" w:lineRule="auto"/>
                  <w:jc w:val="center"/>
                </w:pPr>
              </w:pPrChange>
            </w:pPr>
            <w:r w:rsidRPr="007F1EF1">
              <w:rPr>
                <w:b/>
                <w:lang w:val="en-US"/>
              </w:rPr>
              <w:t>Xóa</w:t>
            </w:r>
          </w:p>
        </w:tc>
        <w:tc>
          <w:tcPr>
            <w:tcW w:w="1463" w:type="dxa"/>
            <w:vAlign w:val="center"/>
          </w:tcPr>
          <w:p w14:paraId="10E2C5C5" w14:textId="77777777" w:rsidR="00755C63" w:rsidRPr="007F1EF1" w:rsidRDefault="00755C63">
            <w:pPr>
              <w:spacing w:line="276" w:lineRule="auto"/>
              <w:jc w:val="center"/>
              <w:rPr>
                <w:b/>
                <w:lang w:val="en-US"/>
              </w:rPr>
              <w:pPrChange w:id="44103" w:author="phuong vu" w:date="2018-11-23T13:48:00Z">
                <w:pPr>
                  <w:spacing w:line="360" w:lineRule="auto"/>
                  <w:jc w:val="center"/>
                </w:pPr>
              </w:pPrChange>
            </w:pPr>
            <w:r w:rsidRPr="007F1EF1">
              <w:rPr>
                <w:b/>
                <w:lang w:val="en-US"/>
              </w:rPr>
              <w:t>Truy vấn</w:t>
            </w:r>
          </w:p>
        </w:tc>
      </w:tr>
      <w:tr w:rsidR="00755C63" w:rsidDel="00D651A1" w14:paraId="38383064" w14:textId="1B6E2227" w:rsidTr="00E4365A">
        <w:trPr>
          <w:del w:id="44104" w:author="Tran Huan" w:date="2018-11-26T00:33:00Z"/>
        </w:trPr>
        <w:tc>
          <w:tcPr>
            <w:tcW w:w="805" w:type="dxa"/>
          </w:tcPr>
          <w:p w14:paraId="68868094" w14:textId="73DE4A86" w:rsidR="00755C63" w:rsidDel="00D651A1" w:rsidRDefault="00755C63">
            <w:pPr>
              <w:spacing w:line="276" w:lineRule="auto"/>
              <w:jc w:val="center"/>
              <w:rPr>
                <w:del w:id="44105" w:author="Tran Huan" w:date="2018-11-26T00:33:00Z"/>
                <w:lang w:val="en-US"/>
              </w:rPr>
              <w:pPrChange w:id="44106" w:author="phuong vu" w:date="2018-11-23T13:48:00Z">
                <w:pPr>
                  <w:spacing w:line="360" w:lineRule="auto"/>
                  <w:jc w:val="center"/>
                </w:pPr>
              </w:pPrChange>
            </w:pPr>
            <w:del w:id="44107" w:author="Tran Huan" w:date="2018-11-26T00:33:00Z">
              <w:r w:rsidDel="00D651A1">
                <w:rPr>
                  <w:lang w:val="en-US"/>
                </w:rPr>
                <w:delText>1</w:delText>
              </w:r>
            </w:del>
          </w:p>
        </w:tc>
        <w:tc>
          <w:tcPr>
            <w:tcW w:w="2120" w:type="dxa"/>
          </w:tcPr>
          <w:p w14:paraId="0AFF8D4E" w14:textId="31DDF323" w:rsidR="00755C63" w:rsidDel="00D651A1" w:rsidRDefault="00755C63">
            <w:pPr>
              <w:spacing w:line="276" w:lineRule="auto"/>
              <w:rPr>
                <w:del w:id="44108" w:author="Tran Huan" w:date="2018-11-26T00:33:00Z"/>
                <w:lang w:val="en-US"/>
              </w:rPr>
              <w:pPrChange w:id="44109" w:author="phuong vu" w:date="2018-11-23T13:48:00Z">
                <w:pPr>
                  <w:spacing w:line="360" w:lineRule="auto"/>
                </w:pPr>
              </w:pPrChange>
            </w:pPr>
            <w:del w:id="44110" w:author="Tran Huan" w:date="2018-11-26T00:33:00Z">
              <w:r w:rsidDel="00D651A1">
                <w:rPr>
                  <w:lang w:val="en-US"/>
                </w:rPr>
                <w:delText>Local Storage</w:delText>
              </w:r>
            </w:del>
          </w:p>
        </w:tc>
        <w:tc>
          <w:tcPr>
            <w:tcW w:w="1463" w:type="dxa"/>
          </w:tcPr>
          <w:p w14:paraId="08DC8D28" w14:textId="2AC55451" w:rsidR="00755C63" w:rsidDel="00D651A1" w:rsidRDefault="00755C63">
            <w:pPr>
              <w:spacing w:line="276" w:lineRule="auto"/>
              <w:jc w:val="center"/>
              <w:rPr>
                <w:del w:id="44111" w:author="Tran Huan" w:date="2018-11-26T00:33:00Z"/>
                <w:lang w:val="en-US"/>
              </w:rPr>
              <w:pPrChange w:id="44112" w:author="phuong vu" w:date="2018-11-23T13:48:00Z">
                <w:pPr>
                  <w:spacing w:line="360" w:lineRule="auto"/>
                  <w:jc w:val="center"/>
                </w:pPr>
              </w:pPrChange>
            </w:pPr>
          </w:p>
        </w:tc>
        <w:tc>
          <w:tcPr>
            <w:tcW w:w="1463" w:type="dxa"/>
          </w:tcPr>
          <w:p w14:paraId="101FE444" w14:textId="6F406FA7" w:rsidR="00755C63" w:rsidDel="00D651A1" w:rsidRDefault="00755C63">
            <w:pPr>
              <w:spacing w:line="276" w:lineRule="auto"/>
              <w:jc w:val="center"/>
              <w:rPr>
                <w:del w:id="44113" w:author="Tran Huan" w:date="2018-11-26T00:33:00Z"/>
                <w:lang w:val="en-US"/>
              </w:rPr>
              <w:pPrChange w:id="44114" w:author="phuong vu" w:date="2018-11-23T13:48:00Z">
                <w:pPr>
                  <w:spacing w:line="360" w:lineRule="auto"/>
                  <w:jc w:val="center"/>
                </w:pPr>
              </w:pPrChange>
            </w:pPr>
          </w:p>
        </w:tc>
        <w:tc>
          <w:tcPr>
            <w:tcW w:w="1463" w:type="dxa"/>
          </w:tcPr>
          <w:p w14:paraId="3284C90A" w14:textId="16085DC5" w:rsidR="00755C63" w:rsidDel="00D651A1" w:rsidRDefault="00755C63">
            <w:pPr>
              <w:spacing w:line="276" w:lineRule="auto"/>
              <w:jc w:val="center"/>
              <w:rPr>
                <w:del w:id="44115" w:author="Tran Huan" w:date="2018-11-26T00:33:00Z"/>
                <w:lang w:val="en-US"/>
              </w:rPr>
              <w:pPrChange w:id="44116" w:author="phuong vu" w:date="2018-11-23T13:48:00Z">
                <w:pPr>
                  <w:spacing w:line="360" w:lineRule="auto"/>
                  <w:jc w:val="center"/>
                </w:pPr>
              </w:pPrChange>
            </w:pPr>
            <w:del w:id="44117" w:author="Tran Huan" w:date="2018-11-26T00:33:00Z">
              <w:r w:rsidDel="00D651A1">
                <w:rPr>
                  <w:lang w:val="en-US"/>
                </w:rPr>
                <w:delText>X</w:delText>
              </w:r>
            </w:del>
          </w:p>
        </w:tc>
        <w:tc>
          <w:tcPr>
            <w:tcW w:w="1463" w:type="dxa"/>
          </w:tcPr>
          <w:p w14:paraId="2B215149" w14:textId="5A020B08" w:rsidR="00755C63" w:rsidDel="00D651A1" w:rsidRDefault="00755C63">
            <w:pPr>
              <w:spacing w:line="276" w:lineRule="auto"/>
              <w:jc w:val="center"/>
              <w:rPr>
                <w:del w:id="44118" w:author="Tran Huan" w:date="2018-11-26T00:33:00Z"/>
                <w:lang w:val="en-US"/>
              </w:rPr>
              <w:pPrChange w:id="44119" w:author="phuong vu" w:date="2018-11-23T13:48:00Z">
                <w:pPr>
                  <w:jc w:val="center"/>
                </w:pPr>
              </w:pPrChange>
            </w:pPr>
          </w:p>
        </w:tc>
      </w:tr>
      <w:tr w:rsidR="00755C63" w14:paraId="74F329F9" w14:textId="77777777" w:rsidTr="00E4365A">
        <w:tc>
          <w:tcPr>
            <w:tcW w:w="805" w:type="dxa"/>
          </w:tcPr>
          <w:p w14:paraId="5EA5421F" w14:textId="498139B0" w:rsidR="00755C63" w:rsidRDefault="00755C63">
            <w:pPr>
              <w:spacing w:line="276" w:lineRule="auto"/>
              <w:jc w:val="center"/>
              <w:rPr>
                <w:lang w:val="en-US"/>
              </w:rPr>
              <w:pPrChange w:id="44120" w:author="phuong vu" w:date="2018-11-23T13:48:00Z">
                <w:pPr>
                  <w:spacing w:line="360" w:lineRule="auto"/>
                  <w:jc w:val="center"/>
                </w:pPr>
              </w:pPrChange>
            </w:pPr>
            <w:del w:id="44121" w:author="Tran Huan" w:date="2018-11-26T00:33:00Z">
              <w:r w:rsidDel="00D651A1">
                <w:rPr>
                  <w:lang w:val="en-US"/>
                </w:rPr>
                <w:delText>2</w:delText>
              </w:r>
            </w:del>
            <w:ins w:id="44122" w:author="Tran Huan" w:date="2018-11-26T00:33:00Z">
              <w:r w:rsidR="00D651A1">
                <w:rPr>
                  <w:lang w:val="en-US"/>
                </w:rPr>
                <w:t>1</w:t>
              </w:r>
            </w:ins>
          </w:p>
        </w:tc>
        <w:tc>
          <w:tcPr>
            <w:tcW w:w="2120" w:type="dxa"/>
          </w:tcPr>
          <w:p w14:paraId="04E67848" w14:textId="78C94A5F" w:rsidR="00755C63" w:rsidRDefault="00755C63">
            <w:pPr>
              <w:spacing w:line="276" w:lineRule="auto"/>
              <w:rPr>
                <w:lang w:val="en-US"/>
              </w:rPr>
              <w:pPrChange w:id="44123" w:author="phuong vu" w:date="2018-11-23T13:48:00Z">
                <w:pPr>
                  <w:spacing w:line="360" w:lineRule="auto"/>
                </w:pPr>
              </w:pPrChange>
            </w:pPr>
            <w:r>
              <w:rPr>
                <w:lang w:val="en-US"/>
              </w:rPr>
              <w:t>Share Preferences</w:t>
            </w:r>
          </w:p>
        </w:tc>
        <w:tc>
          <w:tcPr>
            <w:tcW w:w="1463" w:type="dxa"/>
          </w:tcPr>
          <w:p w14:paraId="18A10D8B" w14:textId="77777777" w:rsidR="00755C63" w:rsidRDefault="00755C63">
            <w:pPr>
              <w:spacing w:line="276" w:lineRule="auto"/>
              <w:jc w:val="center"/>
              <w:rPr>
                <w:lang w:val="en-US"/>
              </w:rPr>
              <w:pPrChange w:id="44124" w:author="phuong vu" w:date="2018-11-23T13:48:00Z">
                <w:pPr>
                  <w:spacing w:line="360" w:lineRule="auto"/>
                  <w:jc w:val="center"/>
                </w:pPr>
              </w:pPrChange>
            </w:pPr>
          </w:p>
        </w:tc>
        <w:tc>
          <w:tcPr>
            <w:tcW w:w="1463" w:type="dxa"/>
          </w:tcPr>
          <w:p w14:paraId="7591477D" w14:textId="77777777" w:rsidR="00755C63" w:rsidRDefault="00755C63">
            <w:pPr>
              <w:spacing w:line="276" w:lineRule="auto"/>
              <w:jc w:val="center"/>
              <w:rPr>
                <w:lang w:val="en-US"/>
              </w:rPr>
              <w:pPrChange w:id="44125" w:author="phuong vu" w:date="2018-11-23T13:48:00Z">
                <w:pPr>
                  <w:spacing w:line="360" w:lineRule="auto"/>
                  <w:jc w:val="center"/>
                </w:pPr>
              </w:pPrChange>
            </w:pPr>
          </w:p>
        </w:tc>
        <w:tc>
          <w:tcPr>
            <w:tcW w:w="1463" w:type="dxa"/>
          </w:tcPr>
          <w:p w14:paraId="617076E0" w14:textId="2213F894" w:rsidR="00755C63" w:rsidRDefault="00755C63">
            <w:pPr>
              <w:spacing w:line="276" w:lineRule="auto"/>
              <w:jc w:val="center"/>
              <w:rPr>
                <w:lang w:val="en-US"/>
              </w:rPr>
              <w:pPrChange w:id="44126" w:author="phuong vu" w:date="2018-11-23T13:48:00Z">
                <w:pPr>
                  <w:spacing w:line="360" w:lineRule="auto"/>
                  <w:jc w:val="center"/>
                </w:pPr>
              </w:pPrChange>
            </w:pPr>
            <w:r>
              <w:rPr>
                <w:lang w:val="en-US"/>
              </w:rPr>
              <w:t>X</w:t>
            </w:r>
          </w:p>
        </w:tc>
        <w:tc>
          <w:tcPr>
            <w:tcW w:w="1463" w:type="dxa"/>
          </w:tcPr>
          <w:p w14:paraId="328D61F1" w14:textId="5574029D" w:rsidR="00755C63" w:rsidRDefault="00755C63">
            <w:pPr>
              <w:spacing w:line="276" w:lineRule="auto"/>
              <w:jc w:val="center"/>
              <w:rPr>
                <w:lang w:val="en-US"/>
              </w:rPr>
              <w:pPrChange w:id="44127" w:author="phuong vu" w:date="2018-11-23T13:48:00Z">
                <w:pPr>
                  <w:jc w:val="center"/>
                </w:pPr>
              </w:pPrChange>
            </w:pPr>
          </w:p>
        </w:tc>
      </w:tr>
    </w:tbl>
    <w:p w14:paraId="7BCDE8F0" w14:textId="265A87AF" w:rsidR="00755C63" w:rsidRPr="00D3179D" w:rsidDel="00870304" w:rsidRDefault="00755C63">
      <w:pPr>
        <w:spacing w:line="276" w:lineRule="auto"/>
        <w:rPr>
          <w:del w:id="44128" w:author="Tran Huan" w:date="2018-12-03T01:35:00Z"/>
          <w:lang w:val="en-US"/>
        </w:rPr>
        <w:pPrChange w:id="44129" w:author="phuong vu" w:date="2018-11-23T13:48:00Z">
          <w:pPr/>
        </w:pPrChange>
      </w:pPr>
    </w:p>
    <w:p w14:paraId="1466F76B" w14:textId="04978C9D" w:rsidR="0070756E" w:rsidRDefault="0070756E" w:rsidP="00870304">
      <w:pPr>
        <w:pStyle w:val="Heading5"/>
        <w:numPr>
          <w:ilvl w:val="0"/>
          <w:numId w:val="0"/>
        </w:numPr>
        <w:spacing w:line="276" w:lineRule="auto"/>
        <w:ind w:left="1008" w:hanging="1008"/>
        <w:rPr>
          <w:lang w:val="en-US"/>
        </w:rPr>
        <w:pPrChange w:id="44130" w:author="Tran Huan" w:date="2018-12-03T01:34:00Z">
          <w:pPr>
            <w:pStyle w:val="Heading5"/>
          </w:pPr>
        </w:pPrChange>
      </w:pPr>
      <w:r>
        <w:rPr>
          <w:lang w:val="en-US"/>
        </w:rPr>
        <w:t>Cách xử lí</w:t>
      </w:r>
    </w:p>
    <w:p w14:paraId="40054FBF" w14:textId="77777777" w:rsidR="00D651A1" w:rsidRDefault="00282E77">
      <w:pPr>
        <w:keepNext/>
        <w:spacing w:line="276" w:lineRule="auto"/>
        <w:jc w:val="center"/>
        <w:rPr>
          <w:ins w:id="44131" w:author="Tran Huan" w:date="2018-11-26T00:33:00Z"/>
        </w:rPr>
      </w:pPr>
      <w:r w:rsidRPr="00282E77">
        <w:rPr>
          <w:noProof/>
          <w:lang w:val="en-US"/>
        </w:rPr>
        <w:drawing>
          <wp:inline distT="0" distB="0" distL="0" distR="0" wp14:anchorId="4D01AB39" wp14:editId="53BF6F76">
            <wp:extent cx="1619250" cy="3419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619250" cy="3419475"/>
                    </a:xfrm>
                    <a:prstGeom prst="rect">
                      <a:avLst/>
                    </a:prstGeom>
                    <a:noFill/>
                    <a:ln>
                      <a:noFill/>
                    </a:ln>
                  </pic:spPr>
                </pic:pic>
              </a:graphicData>
            </a:graphic>
          </wp:inline>
        </w:drawing>
      </w:r>
    </w:p>
    <w:p w14:paraId="7A54B7D0" w14:textId="19E27A12" w:rsidR="00282E77" w:rsidRPr="00D651A1" w:rsidRDefault="00D651A1" w:rsidP="00F72AE0">
      <w:pPr>
        <w:pStyle w:val="Caption"/>
        <w:rPr>
          <w:i/>
          <w:rPrChange w:id="44132" w:author="Tran Huan" w:date="2018-11-26T00:33:00Z">
            <w:rPr/>
          </w:rPrChange>
        </w:rPr>
        <w:pPrChange w:id="44133" w:author="Tran Huan" w:date="2018-12-03T02:05:00Z">
          <w:pPr>
            <w:keepNext/>
            <w:jc w:val="center"/>
          </w:pPr>
        </w:pPrChange>
      </w:pPr>
      <w:bookmarkStart w:id="44134" w:name="_Toc531584475"/>
      <w:ins w:id="44135" w:author="Tran Huan" w:date="2018-11-26T00:33:00Z">
        <w:r>
          <w:t xml:space="preserve">Hình </w:t>
        </w:r>
      </w:ins>
      <w:ins w:id="44136" w:author="Tran Huan" w:date="2018-12-03T02:05:00Z">
        <w:r w:rsidR="00F72AE0">
          <w:fldChar w:fldCharType="begin"/>
        </w:r>
        <w:r w:rsidR="00F72AE0">
          <w:instrText xml:space="preserve"> STYLEREF 1 \s </w:instrText>
        </w:r>
      </w:ins>
      <w:r w:rsidR="00F72AE0">
        <w:fldChar w:fldCharType="separate"/>
      </w:r>
      <w:r w:rsidR="00F72AE0">
        <w:rPr>
          <w:noProof/>
        </w:rPr>
        <w:t>3</w:t>
      </w:r>
      <w:ins w:id="44137"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44138" w:author="Tran Huan" w:date="2018-12-03T02:05:00Z">
        <w:r w:rsidR="00F72AE0">
          <w:rPr>
            <w:noProof/>
          </w:rPr>
          <w:t>15</w:t>
        </w:r>
        <w:r w:rsidR="00F72AE0">
          <w:fldChar w:fldCharType="end"/>
        </w:r>
      </w:ins>
      <w:ins w:id="44139" w:author="Tran Huan" w:date="2018-11-26T00:33:00Z">
        <w:r w:rsidRPr="00D651A1">
          <w:rPr>
            <w:rPrChange w:id="44140" w:author="Tran Huan" w:date="2018-11-26T00:33:00Z">
              <w:rPr>
                <w:lang w:val="en-US"/>
              </w:rPr>
            </w:rPrChange>
          </w:rPr>
          <w:t xml:space="preserve"> </w:t>
        </w:r>
        <w:r w:rsidRPr="008F40CD">
          <w:rPr>
            <w:i/>
          </w:rPr>
          <w:t>Sơ đồ xử lí đăng xuất</w:t>
        </w:r>
      </w:ins>
      <w:bookmarkEnd w:id="44134"/>
    </w:p>
    <w:p w14:paraId="69F1FC2A" w14:textId="2FD56D50" w:rsidR="006F77C5" w:rsidRPr="000245EB" w:rsidDel="00D651A1" w:rsidRDefault="00282E77">
      <w:pPr>
        <w:pStyle w:val="Caption"/>
        <w:rPr>
          <w:del w:id="44141" w:author="Tran Huan" w:date="2018-11-26T00:33:00Z"/>
          <w:rPrChange w:id="44142" w:author="Tran Huan" w:date="2018-11-25T16:08:00Z">
            <w:rPr>
              <w:del w:id="44143" w:author="Tran Huan" w:date="2018-11-26T00:33:00Z"/>
              <w:lang w:val="en-US"/>
            </w:rPr>
          </w:rPrChange>
        </w:rPr>
      </w:pPr>
      <w:del w:id="44144" w:author="Tran Huan" w:date="2018-11-26T00:33:00Z">
        <w:r w:rsidRPr="00E4365A" w:rsidDel="00D651A1">
          <w:delText xml:space="preserve">Hình </w:delText>
        </w:r>
      </w:del>
      <w:ins w:id="44145" w:author="phuong vu" w:date="2018-11-22T18:14:00Z">
        <w:del w:id="44146" w:author="Tran Huan" w:date="2018-11-26T00:33:00Z">
          <w:r w:rsidR="00627671" w:rsidDel="00D651A1">
            <w:fldChar w:fldCharType="begin"/>
          </w:r>
          <w:r w:rsidR="00627671" w:rsidDel="00D651A1">
            <w:delInstrText xml:space="preserve"> STYLEREF 1 \s </w:delInstrText>
          </w:r>
        </w:del>
      </w:ins>
      <w:del w:id="44147" w:author="Tran Huan" w:date="2018-11-26T00:33:00Z">
        <w:r w:rsidR="00627671" w:rsidDel="00D651A1">
          <w:fldChar w:fldCharType="separate"/>
        </w:r>
        <w:r w:rsidR="00627671" w:rsidDel="00D651A1">
          <w:rPr>
            <w:noProof/>
          </w:rPr>
          <w:delText>3</w:delText>
        </w:r>
      </w:del>
      <w:ins w:id="44148" w:author="phuong vu" w:date="2018-11-22T18:14:00Z">
        <w:del w:id="44149" w:author="Tran Huan" w:date="2018-11-26T00:33:00Z">
          <w:r w:rsidR="00627671" w:rsidDel="00D651A1">
            <w:fldChar w:fldCharType="end"/>
          </w:r>
          <w:r w:rsidR="00627671" w:rsidDel="00D651A1">
            <w:delText>.</w:delText>
          </w:r>
          <w:r w:rsidR="00627671" w:rsidDel="00D651A1">
            <w:fldChar w:fldCharType="begin"/>
          </w:r>
          <w:r w:rsidR="00627671" w:rsidDel="00D651A1">
            <w:delInstrText xml:space="preserve"> SEQ Hình \* ARABIC \s 1 </w:delInstrText>
          </w:r>
        </w:del>
      </w:ins>
      <w:del w:id="44150" w:author="Tran Huan" w:date="2018-11-26T00:33:00Z">
        <w:r w:rsidR="00627671" w:rsidDel="00D651A1">
          <w:fldChar w:fldCharType="separate"/>
        </w:r>
      </w:del>
      <w:ins w:id="44151" w:author="phuong vu" w:date="2018-11-22T18:14:00Z">
        <w:del w:id="44152" w:author="Tran Huan" w:date="2018-11-26T00:33:00Z">
          <w:r w:rsidR="00627671" w:rsidDel="00D651A1">
            <w:rPr>
              <w:noProof/>
            </w:rPr>
            <w:delText>32</w:delText>
          </w:r>
          <w:r w:rsidR="00627671" w:rsidDel="00D651A1">
            <w:fldChar w:fldCharType="end"/>
          </w:r>
        </w:del>
      </w:ins>
      <w:del w:id="44153" w:author="Tran Huan" w:date="2018-11-26T00:33:00Z">
        <w:r w:rsidR="006C103E" w:rsidDel="00D651A1">
          <w:fldChar w:fldCharType="begin"/>
        </w:r>
        <w:r w:rsidR="006C103E" w:rsidDel="00D651A1">
          <w:delInstrText xml:space="preserve"> STYLEREF 1 \s </w:delInstrText>
        </w:r>
        <w:r w:rsidR="006C103E" w:rsidDel="00D651A1">
          <w:fldChar w:fldCharType="separate"/>
        </w:r>
        <w:r w:rsidR="006C103E" w:rsidDel="00D651A1">
          <w:rPr>
            <w:noProof/>
          </w:rPr>
          <w:delText>3</w:delText>
        </w:r>
        <w:r w:rsidR="006C103E" w:rsidDel="00D651A1">
          <w:fldChar w:fldCharType="end"/>
        </w:r>
        <w:r w:rsidR="006C103E" w:rsidDel="00D651A1">
          <w:delText>.</w:delText>
        </w:r>
        <w:r w:rsidR="006C103E" w:rsidDel="00D651A1">
          <w:fldChar w:fldCharType="begin"/>
        </w:r>
        <w:r w:rsidR="006C103E" w:rsidDel="00D651A1">
          <w:delInstrText xml:space="preserve"> SEQ Hình \* ARABIC \s 1 </w:delInstrText>
        </w:r>
        <w:r w:rsidR="006C103E" w:rsidDel="00D651A1">
          <w:fldChar w:fldCharType="separate"/>
        </w:r>
        <w:r w:rsidR="006C103E" w:rsidDel="00D651A1">
          <w:rPr>
            <w:noProof/>
          </w:rPr>
          <w:delText>24</w:delText>
        </w:r>
        <w:r w:rsidR="006C103E" w:rsidDel="00D651A1">
          <w:fldChar w:fldCharType="end"/>
        </w:r>
        <w:r w:rsidRPr="000245EB" w:rsidDel="00D651A1">
          <w:rPr>
            <w:rPrChange w:id="44154" w:author="Tran Huan" w:date="2018-11-25T16:08:00Z">
              <w:rPr>
                <w:lang w:val="en-US"/>
              </w:rPr>
            </w:rPrChange>
          </w:rPr>
          <w:delText xml:space="preserve"> </w:delText>
        </w:r>
        <w:r w:rsidRPr="00D651A1" w:rsidDel="00D651A1">
          <w:rPr>
            <w:i/>
            <w:rPrChange w:id="44155" w:author="Tran Huan" w:date="2018-11-26T00:33:00Z">
              <w:rPr>
                <w:lang w:val="en-US"/>
              </w:rPr>
            </w:rPrChange>
          </w:rPr>
          <w:delText>Sơ đồ xử lí đăng xuất</w:delText>
        </w:r>
        <w:bookmarkStart w:id="44156" w:name="_Toc531004886"/>
        <w:bookmarkStart w:id="44157" w:name="_Toc531006803"/>
        <w:bookmarkStart w:id="44158" w:name="_Toc531572796"/>
        <w:bookmarkStart w:id="44159" w:name="_Toc531576644"/>
        <w:bookmarkStart w:id="44160" w:name="_Toc531580385"/>
        <w:bookmarkStart w:id="44161" w:name="_Toc531584123"/>
        <w:bookmarkEnd w:id="44156"/>
        <w:bookmarkEnd w:id="44157"/>
        <w:bookmarkEnd w:id="44158"/>
        <w:bookmarkEnd w:id="44159"/>
        <w:bookmarkEnd w:id="44160"/>
        <w:bookmarkEnd w:id="44161"/>
      </w:del>
    </w:p>
    <w:p w14:paraId="4CDC644F" w14:textId="6DF1E2B1" w:rsidR="00A61DB2" w:rsidRPr="005A0EBE" w:rsidRDefault="00A61DB2" w:rsidP="005A0EBE">
      <w:pPr>
        <w:pStyle w:val="Heading3"/>
        <w:rPr>
          <w:lang w:val="vi-VN"/>
          <w:rPrChange w:id="44162" w:author="Tran Huan" w:date="2018-12-03T03:00:00Z">
            <w:rPr>
              <w:lang w:val="en-US"/>
            </w:rPr>
          </w:rPrChange>
        </w:rPr>
        <w:pPrChange w:id="44163" w:author="Tran Huan" w:date="2018-12-03T02:57:00Z">
          <w:pPr>
            <w:pStyle w:val="Heading4"/>
          </w:pPr>
        </w:pPrChange>
      </w:pPr>
      <w:bookmarkStart w:id="44164" w:name="_Toc531584124"/>
      <w:r w:rsidRPr="005A0EBE">
        <w:rPr>
          <w:lang w:val="vi-VN"/>
          <w:rPrChange w:id="44165" w:author="Tran Huan" w:date="2018-12-03T03:00:00Z">
            <w:rPr>
              <w:lang w:val="en-US"/>
            </w:rPr>
          </w:rPrChange>
        </w:rPr>
        <w:t>Đăng kí tài khoản khách hàng</w:t>
      </w:r>
      <w:bookmarkEnd w:id="44164"/>
    </w:p>
    <w:p w14:paraId="27B05813" w14:textId="0678A1D4" w:rsidR="00755C63" w:rsidRPr="00870304" w:rsidRDefault="00755C63" w:rsidP="00870304">
      <w:pPr>
        <w:pStyle w:val="Heading5"/>
        <w:numPr>
          <w:ilvl w:val="0"/>
          <w:numId w:val="0"/>
        </w:numPr>
        <w:spacing w:line="276" w:lineRule="auto"/>
        <w:ind w:left="1008" w:hanging="1008"/>
        <w:rPr>
          <w:rPrChange w:id="44166" w:author="Tran Huan" w:date="2018-12-03T01:41:00Z">
            <w:rPr>
              <w:lang w:val="en-US"/>
            </w:rPr>
          </w:rPrChange>
        </w:rPr>
        <w:pPrChange w:id="44167" w:author="Tran Huan" w:date="2018-12-03T01:35:00Z">
          <w:pPr>
            <w:pStyle w:val="Heading5"/>
          </w:pPr>
        </w:pPrChange>
      </w:pPr>
      <w:r w:rsidRPr="00870304">
        <w:rPr>
          <w:rPrChange w:id="44168" w:author="Tran Huan" w:date="2018-12-03T01:41:00Z">
            <w:rPr>
              <w:lang w:val="en-US"/>
            </w:rPr>
          </w:rPrChange>
        </w:rPr>
        <w:t>Mục đích</w:t>
      </w:r>
    </w:p>
    <w:p w14:paraId="5CE4E920" w14:textId="372AEA54" w:rsidR="00C86E94" w:rsidRPr="00870304" w:rsidRDefault="00510604">
      <w:pPr>
        <w:spacing w:line="276" w:lineRule="auto"/>
        <w:ind w:firstLine="720"/>
        <w:rPr>
          <w:rPrChange w:id="44169" w:author="Tran Huan" w:date="2018-12-03T01:41:00Z">
            <w:rPr>
              <w:lang w:val="en-US"/>
            </w:rPr>
          </w:rPrChange>
        </w:rPr>
        <w:pPrChange w:id="44170" w:author="phuong vu" w:date="2018-11-23T13:48:00Z">
          <w:pPr>
            <w:ind w:firstLine="720"/>
          </w:pPr>
        </w:pPrChange>
      </w:pPr>
      <w:r w:rsidRPr="00870304">
        <w:rPr>
          <w:rPrChange w:id="44171" w:author="Tran Huan" w:date="2018-12-03T01:41:00Z">
            <w:rPr>
              <w:lang w:val="en-US"/>
            </w:rPr>
          </w:rPrChange>
        </w:rPr>
        <w:t>Chức năng đ</w:t>
      </w:r>
      <w:ins w:id="44172" w:author="Tran Huan" w:date="2018-11-26T00:33:00Z">
        <w:r w:rsidR="00D651A1" w:rsidRPr="00870304">
          <w:rPr>
            <w:rPrChange w:id="44173" w:author="Tran Huan" w:date="2018-12-03T01:41:00Z">
              <w:rPr>
                <w:lang w:val="en-US"/>
              </w:rPr>
            </w:rPrChange>
          </w:rPr>
          <w:t>ă</w:t>
        </w:r>
      </w:ins>
      <w:del w:id="44174" w:author="Tran Huan" w:date="2018-11-26T00:33:00Z">
        <w:r w:rsidRPr="00870304" w:rsidDel="00D651A1">
          <w:rPr>
            <w:rPrChange w:id="44175" w:author="Tran Huan" w:date="2018-12-03T01:41:00Z">
              <w:rPr>
                <w:lang w:val="en-US"/>
              </w:rPr>
            </w:rPrChange>
          </w:rPr>
          <w:delText>a</w:delText>
        </w:r>
      </w:del>
      <w:r w:rsidRPr="00870304">
        <w:rPr>
          <w:rPrChange w:id="44176" w:author="Tran Huan" w:date="2018-12-03T01:41:00Z">
            <w:rPr>
              <w:lang w:val="en-US"/>
            </w:rPr>
          </w:rPrChange>
        </w:rPr>
        <w:t>ng kí tài khoản khách hàng được xây dựng nhằm mục đích hỗ trợ những khách hàng mới có nhu cầu muốn sử dụng dịch vụ. Việc đăng kí tài khoản hỗ trợ đăng kí bằng địa chỉ email. Sau khi, khách hàng đăng kí thành công buộc phải cập nhật thông tin cần thiết trước khi sử dụng dịch vụ.</w:t>
      </w:r>
    </w:p>
    <w:p w14:paraId="35337C2C" w14:textId="3508915F" w:rsidR="00C86E94" w:rsidRPr="00870304" w:rsidRDefault="00C967D6" w:rsidP="00870304">
      <w:pPr>
        <w:pStyle w:val="Heading5"/>
        <w:numPr>
          <w:ilvl w:val="0"/>
          <w:numId w:val="0"/>
        </w:numPr>
        <w:spacing w:line="276" w:lineRule="auto"/>
        <w:ind w:left="1008" w:hanging="1008"/>
        <w:rPr>
          <w:rPrChange w:id="44177" w:author="Tran Huan" w:date="2018-12-03T01:41:00Z">
            <w:rPr>
              <w:lang w:val="en-US"/>
            </w:rPr>
          </w:rPrChange>
        </w:rPr>
        <w:pPrChange w:id="44178" w:author="Tran Huan" w:date="2018-12-03T01:35:00Z">
          <w:pPr>
            <w:pStyle w:val="Heading5"/>
          </w:pPr>
        </w:pPrChange>
      </w:pPr>
      <w:ins w:id="44179" w:author="Tran Huan" w:date="2018-11-26T01:01:00Z">
        <w:r>
          <w:rPr>
            <w:noProof/>
            <w:lang w:val="en-US"/>
          </w:rPr>
          <mc:AlternateContent>
            <mc:Choice Requires="wps">
              <w:drawing>
                <wp:anchor distT="0" distB="0" distL="114300" distR="114300" simplePos="0" relativeHeight="251666432" behindDoc="0" locked="0" layoutInCell="1" allowOverlap="1" wp14:anchorId="24BDB7D0" wp14:editId="04587281">
                  <wp:simplePos x="0" y="0"/>
                  <wp:positionH relativeFrom="column">
                    <wp:posOffset>758825</wp:posOffset>
                  </wp:positionH>
                  <wp:positionV relativeFrom="paragraph">
                    <wp:posOffset>3879850</wp:posOffset>
                  </wp:positionV>
                  <wp:extent cx="3599180"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3599180" cy="635"/>
                          </a:xfrm>
                          <a:prstGeom prst="rect">
                            <a:avLst/>
                          </a:prstGeom>
                          <a:solidFill>
                            <a:prstClr val="white"/>
                          </a:solidFill>
                          <a:ln>
                            <a:noFill/>
                          </a:ln>
                        </wps:spPr>
                        <wps:txbx>
                          <w:txbxContent>
                            <w:p w14:paraId="3A04C17D" w14:textId="5CE83300" w:rsidR="00926A45" w:rsidRPr="00C967D6" w:rsidRDefault="00926A45" w:rsidP="00F72AE0">
                              <w:pPr>
                                <w:pStyle w:val="Caption"/>
                                <w:rPr>
                                  <w:i/>
                                  <w:noProof/>
                                  <w:lang w:val="en-US"/>
                                  <w:rPrChange w:id="44180" w:author="Tran Huan" w:date="2018-11-26T01:01:00Z">
                                    <w:rPr>
                                      <w:noProof/>
                                    </w:rPr>
                                  </w:rPrChange>
                                </w:rPr>
                                <w:pPrChange w:id="44181" w:author="Tran Huan" w:date="2018-12-03T02:05:00Z">
                                  <w:pPr>
                                    <w:pStyle w:val="Heading5"/>
                                    <w:spacing w:line="276" w:lineRule="auto"/>
                                  </w:pPr>
                                </w:pPrChange>
                              </w:pPr>
                              <w:bookmarkStart w:id="44182" w:name="_Toc531584476"/>
                              <w:ins w:id="44183" w:author="Tran Huan" w:date="2018-11-26T01:01:00Z">
                                <w:r>
                                  <w:t xml:space="preserve">Hình </w:t>
                                </w:r>
                              </w:ins>
                              <w:ins w:id="44184" w:author="Tran Huan" w:date="2018-12-03T02:05:00Z">
                                <w:r>
                                  <w:fldChar w:fldCharType="begin"/>
                                </w:r>
                                <w:r>
                                  <w:instrText xml:space="preserve"> STYLEREF 1 \s </w:instrText>
                                </w:r>
                              </w:ins>
                              <w:r>
                                <w:fldChar w:fldCharType="separate"/>
                              </w:r>
                              <w:r>
                                <w:rPr>
                                  <w:noProof/>
                                </w:rPr>
                                <w:t>3</w:t>
                              </w:r>
                              <w:ins w:id="44185" w:author="Tran Huan" w:date="2018-12-03T02:05:00Z">
                                <w:r>
                                  <w:fldChar w:fldCharType="end"/>
                                </w:r>
                                <w:r>
                                  <w:t>.</w:t>
                                </w:r>
                                <w:r>
                                  <w:fldChar w:fldCharType="begin"/>
                                </w:r>
                                <w:r>
                                  <w:instrText xml:space="preserve"> SEQ Hình \* ARABIC \s 1 </w:instrText>
                                </w:r>
                              </w:ins>
                              <w:r>
                                <w:fldChar w:fldCharType="separate"/>
                              </w:r>
                              <w:ins w:id="44186" w:author="Tran Huan" w:date="2018-12-03T02:05:00Z">
                                <w:r>
                                  <w:rPr>
                                    <w:noProof/>
                                  </w:rPr>
                                  <w:t>16</w:t>
                                </w:r>
                                <w:r>
                                  <w:fldChar w:fldCharType="end"/>
                                </w:r>
                              </w:ins>
                              <w:ins w:id="44187" w:author="Tran Huan" w:date="2018-11-26T01:01:00Z">
                                <w:r>
                                  <w:rPr>
                                    <w:lang w:val="en-US"/>
                                  </w:rPr>
                                  <w:t xml:space="preserve"> </w:t>
                                </w:r>
                                <w:r>
                                  <w:rPr>
                                    <w:i/>
                                    <w:lang w:val="en-US"/>
                                  </w:rPr>
                                  <w:t>Giao diện đăng ký tài khoản khách hàng</w:t>
                                </w:r>
                              </w:ins>
                              <w:bookmarkEnd w:id="44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DB7D0" id="Text Box 111" o:spid="_x0000_s1034" type="#_x0000_t202" style="position:absolute;left:0;text-align:left;margin-left:59.75pt;margin-top:305.5pt;width:283.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" stroked="f">
                  <v:textbox style="mso-fit-shape-to-text:t" inset="0,0,0,0">
                    <w:txbxContent>
                      <w:p w14:paraId="3A04C17D" w14:textId="5CE83300" w:rsidR="00926A45" w:rsidRPr="00C967D6" w:rsidRDefault="00926A45" w:rsidP="00F72AE0">
                        <w:pPr>
                          <w:pStyle w:val="Caption"/>
                          <w:rPr>
                            <w:i/>
                            <w:noProof/>
                            <w:lang w:val="en-US"/>
                            <w:rPrChange w:id="44188" w:author="Tran Huan" w:date="2018-11-26T01:01:00Z">
                              <w:rPr>
                                <w:noProof/>
                              </w:rPr>
                            </w:rPrChange>
                          </w:rPr>
                          <w:pPrChange w:id="44189" w:author="Tran Huan" w:date="2018-12-03T02:05:00Z">
                            <w:pPr>
                              <w:pStyle w:val="Heading5"/>
                              <w:spacing w:line="276" w:lineRule="auto"/>
                            </w:pPr>
                          </w:pPrChange>
                        </w:pPr>
                        <w:bookmarkStart w:id="44190" w:name="_Toc531584476"/>
                        <w:ins w:id="44191" w:author="Tran Huan" w:date="2018-11-26T01:01:00Z">
                          <w:r>
                            <w:t xml:space="preserve">Hình </w:t>
                          </w:r>
                        </w:ins>
                        <w:ins w:id="44192" w:author="Tran Huan" w:date="2018-12-03T02:05:00Z">
                          <w:r>
                            <w:fldChar w:fldCharType="begin"/>
                          </w:r>
                          <w:r>
                            <w:instrText xml:space="preserve"> STYLEREF 1 \s </w:instrText>
                          </w:r>
                        </w:ins>
                        <w:r>
                          <w:fldChar w:fldCharType="separate"/>
                        </w:r>
                        <w:r>
                          <w:rPr>
                            <w:noProof/>
                          </w:rPr>
                          <w:t>3</w:t>
                        </w:r>
                        <w:ins w:id="44193" w:author="Tran Huan" w:date="2018-12-03T02:05:00Z">
                          <w:r>
                            <w:fldChar w:fldCharType="end"/>
                          </w:r>
                          <w:r>
                            <w:t>.</w:t>
                          </w:r>
                          <w:r>
                            <w:fldChar w:fldCharType="begin"/>
                          </w:r>
                          <w:r>
                            <w:instrText xml:space="preserve"> SEQ Hình \* ARABIC \s 1 </w:instrText>
                          </w:r>
                        </w:ins>
                        <w:r>
                          <w:fldChar w:fldCharType="separate"/>
                        </w:r>
                        <w:ins w:id="44194" w:author="Tran Huan" w:date="2018-12-03T02:05:00Z">
                          <w:r>
                            <w:rPr>
                              <w:noProof/>
                            </w:rPr>
                            <w:t>16</w:t>
                          </w:r>
                          <w:r>
                            <w:fldChar w:fldCharType="end"/>
                          </w:r>
                        </w:ins>
                        <w:ins w:id="44195" w:author="Tran Huan" w:date="2018-11-26T01:01:00Z">
                          <w:r>
                            <w:rPr>
                              <w:lang w:val="en-US"/>
                            </w:rPr>
                            <w:t xml:space="preserve"> </w:t>
                          </w:r>
                          <w:r>
                            <w:rPr>
                              <w:i/>
                              <w:lang w:val="en-US"/>
                            </w:rPr>
                            <w:t>Giao diện đăng ký tài khoản khách hàng</w:t>
                          </w:r>
                        </w:ins>
                        <w:bookmarkEnd w:id="44190"/>
                      </w:p>
                    </w:txbxContent>
                  </v:textbox>
                  <w10:wrap type="topAndBottom"/>
                </v:shape>
              </w:pict>
            </mc:Fallback>
          </mc:AlternateContent>
        </w:r>
      </w:ins>
      <w:r>
        <w:rPr>
          <w:noProof/>
          <w:lang w:val="en-US"/>
        </w:rPr>
        <mc:AlternateContent>
          <mc:Choice Requires="wpg">
            <w:drawing>
              <wp:anchor distT="0" distB="0" distL="114300" distR="114300" simplePos="0" relativeHeight="251651072" behindDoc="0" locked="0" layoutInCell="1" allowOverlap="1" wp14:anchorId="131903C4" wp14:editId="45D44011">
                <wp:simplePos x="0" y="0"/>
                <wp:positionH relativeFrom="page">
                  <wp:posOffset>2019300</wp:posOffset>
                </wp:positionH>
                <wp:positionV relativeFrom="paragraph">
                  <wp:posOffset>222885</wp:posOffset>
                </wp:positionV>
                <wp:extent cx="3599180" cy="3599815"/>
                <wp:effectExtent l="0" t="0" r="1270" b="635"/>
                <wp:wrapTopAndBottom/>
                <wp:docPr id="20" name="Group 20"/>
                <wp:cNvGraphicFramePr/>
                <a:graphic xmlns:a="http://schemas.openxmlformats.org/drawingml/2006/main">
                  <a:graphicData uri="http://schemas.microsoft.com/office/word/2010/wordprocessingGroup">
                    <wpg:wgp>
                      <wpg:cNvGrpSpPr/>
                      <wpg:grpSpPr>
                        <a:xfrm>
                          <a:off x="0" y="0"/>
                          <a:ext cx="3599180" cy="3599815"/>
                          <a:chOff x="0" y="0"/>
                          <a:chExt cx="3600000" cy="3600000"/>
                        </a:xfrm>
                      </wpg:grpSpPr>
                      <pic:pic xmlns:pic="http://schemas.openxmlformats.org/drawingml/2006/picture">
                        <pic:nvPicPr>
                          <pic:cNvPr id="19" name="Picture 18"/>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pic:pic xmlns:pic="http://schemas.openxmlformats.org/drawingml/2006/picture">
                        <pic:nvPicPr>
                          <pic:cNvPr id="21" name="Picture 1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1800000" y="317"/>
                            <a:ext cx="1800000" cy="35993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95B221" id="Group 20" o:spid="_x0000_s1026" style="position:absolute;margin-left:159pt;margin-top:17.55pt;width:283.4pt;height:283.45pt;z-index:251665408;mso-position-horizontal-relative:page;mso-width-relative:margin;mso-height-relative:margin" coordsize="36000,360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&#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">
                <v:shape id="Picture 18" o:spid="_x0000_s1027" type="#_x0000_t75" style="position:absolute;width:180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">
                  <v:imagedata r:id="rId126" o:title=""/>
                  <v:path arrowok="t"/>
                </v:shape>
                <v:shape id="Picture 19" o:spid="_x0000_s1028" type="#_x0000_t75" style="position:absolute;left:18000;top:3;width:18000;height:35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">
                  <v:imagedata r:id="rId127" o:title=""/>
                  <v:path arrowok="t"/>
                </v:shape>
                <w10:wrap type="topAndBottom" anchorx="page"/>
              </v:group>
            </w:pict>
          </mc:Fallback>
        </mc:AlternateContent>
      </w:r>
      <w:r w:rsidR="00755C63" w:rsidRPr="00870304">
        <w:rPr>
          <w:rPrChange w:id="44196" w:author="Tran Huan" w:date="2018-12-03T01:41:00Z">
            <w:rPr>
              <w:lang w:val="en-US"/>
            </w:rPr>
          </w:rPrChange>
        </w:rPr>
        <w:t>Giao diện</w:t>
      </w:r>
    </w:p>
    <w:p w14:paraId="657648A7" w14:textId="18728F61" w:rsidR="00755C63" w:rsidRPr="00870304" w:rsidRDefault="00C86E94" w:rsidP="00870304">
      <w:pPr>
        <w:pStyle w:val="Heading5"/>
        <w:numPr>
          <w:ilvl w:val="0"/>
          <w:numId w:val="0"/>
        </w:numPr>
        <w:spacing w:line="276" w:lineRule="auto"/>
        <w:ind w:left="1008" w:hanging="1008"/>
        <w:rPr>
          <w:rPrChange w:id="44197" w:author="Tran Huan" w:date="2018-12-03T01:41:00Z">
            <w:rPr>
              <w:lang w:val="en-US"/>
            </w:rPr>
          </w:rPrChange>
        </w:rPr>
        <w:pPrChange w:id="44198" w:author="Tran Huan" w:date="2018-12-03T01:35:00Z">
          <w:pPr>
            <w:pStyle w:val="Heading5"/>
          </w:pPr>
        </w:pPrChange>
      </w:pPr>
      <w:del w:id="44199" w:author="Tran Huan" w:date="2018-11-26T01:01:00Z">
        <w:r w:rsidDel="00C967D6">
          <w:rPr>
            <w:noProof/>
            <w:lang w:val="en-US"/>
          </w:rPr>
          <mc:AlternateContent>
            <mc:Choice Requires="wps">
              <w:drawing>
                <wp:anchor distT="0" distB="0" distL="114300" distR="114300" simplePos="0" relativeHeight="251652096" behindDoc="0" locked="0" layoutInCell="1" allowOverlap="1" wp14:anchorId="1F46D7F4" wp14:editId="7DF33EB2">
                  <wp:simplePos x="0" y="0"/>
                  <wp:positionH relativeFrom="column">
                    <wp:posOffset>381635</wp:posOffset>
                  </wp:positionH>
                  <wp:positionV relativeFrom="paragraph">
                    <wp:posOffset>4664710</wp:posOffset>
                  </wp:positionV>
                  <wp:extent cx="471360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13605" cy="635"/>
                          </a:xfrm>
                          <a:prstGeom prst="rect">
                            <a:avLst/>
                          </a:prstGeom>
                          <a:solidFill>
                            <a:prstClr val="white"/>
                          </a:solidFill>
                          <a:ln>
                            <a:noFill/>
                          </a:ln>
                        </wps:spPr>
                        <wps:txbx>
                          <w:txbxContent>
                            <w:p w14:paraId="0541E0FC" w14:textId="2A6D3DBE" w:rsidR="00926A45" w:rsidRPr="00E4365A" w:rsidRDefault="00926A45" w:rsidP="00F72AE0">
                              <w:pPr>
                                <w:pStyle w:val="Caption"/>
                                <w:rPr>
                                  <w:b/>
                                  <w:noProof/>
                                </w:rPr>
                                <w:pPrChange w:id="44200" w:author="Tran Huan" w:date="2018-12-03T02:05:00Z">
                                  <w:pPr>
                                    <w:pStyle w:val="Caption"/>
                                  </w:pPr>
                                </w:pPrChange>
                              </w:pPr>
                              <w:del w:id="44201" w:author="Tran Huan" w:date="2018-11-26T01:01:00Z">
                                <w:r w:rsidRPr="00E4365A" w:rsidDel="00C967D6">
                                  <w:delText xml:space="preserve">Hình </w:delText>
                                </w:r>
                              </w:del>
                              <w:ins w:id="44202" w:author="phuong vu" w:date="2018-11-22T18:14:00Z">
                                <w:del w:id="44203" w:author="Tran Huan" w:date="2018-11-26T01:01:00Z">
                                  <w:r w:rsidDel="00C967D6">
                                    <w:fldChar w:fldCharType="begin"/>
                                  </w:r>
                                  <w:r w:rsidDel="00C967D6">
                                    <w:delInstrText xml:space="preserve"> STYLEREF 1 \s </w:delInstrText>
                                  </w:r>
                                </w:del>
                              </w:ins>
                              <w:del w:id="44204" w:author="Tran Huan" w:date="2018-11-26T01:01:00Z">
                                <w:r w:rsidDel="00C967D6">
                                  <w:fldChar w:fldCharType="separate"/>
                                </w:r>
                                <w:r w:rsidDel="00C967D6">
                                  <w:rPr>
                                    <w:noProof/>
                                  </w:rPr>
                                  <w:delText>3</w:delText>
                                </w:r>
                              </w:del>
                              <w:ins w:id="44205" w:author="phuong vu" w:date="2018-11-22T18:14:00Z">
                                <w:del w:id="44206" w:author="Tran Huan" w:date="2018-11-26T01:01:00Z">
                                  <w:r w:rsidDel="00C967D6">
                                    <w:fldChar w:fldCharType="end"/>
                                  </w:r>
                                  <w:r w:rsidDel="00C967D6">
                                    <w:delText>.</w:delText>
                                  </w:r>
                                  <w:r w:rsidDel="00C967D6">
                                    <w:fldChar w:fldCharType="begin"/>
                                  </w:r>
                                  <w:r w:rsidDel="00C967D6">
                                    <w:delInstrText xml:space="preserve"> SEQ Hình \* ARABIC \s 1 </w:delInstrText>
                                  </w:r>
                                </w:del>
                              </w:ins>
                              <w:del w:id="44207" w:author="Tran Huan" w:date="2018-11-26T01:01:00Z">
                                <w:r w:rsidDel="00C967D6">
                                  <w:fldChar w:fldCharType="separate"/>
                                </w:r>
                              </w:del>
                              <w:ins w:id="44208" w:author="phuong vu" w:date="2018-11-22T18:14:00Z">
                                <w:del w:id="44209" w:author="Tran Huan" w:date="2018-11-26T01:01:00Z">
                                  <w:r w:rsidDel="00C967D6">
                                    <w:rPr>
                                      <w:noProof/>
                                    </w:rPr>
                                    <w:delText>33</w:delText>
                                  </w:r>
                                  <w:r w:rsidDel="00C967D6">
                                    <w:fldChar w:fldCharType="end"/>
                                  </w:r>
                                </w:del>
                              </w:ins>
                              <w:del w:id="44210" w:author="Tran Huan" w:date="2018-11-26T01:01:00Z">
                                <w:r w:rsidDel="00C967D6">
                                  <w:fldChar w:fldCharType="begin"/>
                                </w:r>
                                <w:r w:rsidDel="00C967D6">
                                  <w:delInstrText xml:space="preserve"> STYLEREF 1 \s </w:delInstrText>
                                </w:r>
                                <w:r w:rsidDel="00C967D6">
                                  <w:fldChar w:fldCharType="separate"/>
                                </w:r>
                                <w:r w:rsidDel="00C967D6">
                                  <w:rPr>
                                    <w:noProof/>
                                  </w:rPr>
                                  <w:delText>3</w:delText>
                                </w:r>
                                <w:r w:rsidDel="00C967D6">
                                  <w:fldChar w:fldCharType="end"/>
                                </w:r>
                                <w:r w:rsidDel="00C967D6">
                                  <w:delText>.</w:delText>
                                </w:r>
                                <w:r w:rsidDel="00C967D6">
                                  <w:fldChar w:fldCharType="begin"/>
                                </w:r>
                                <w:r w:rsidDel="00C967D6">
                                  <w:delInstrText xml:space="preserve"> SEQ Hình \* ARABIC \s 1 </w:delInstrText>
                                </w:r>
                                <w:r w:rsidDel="00C967D6">
                                  <w:fldChar w:fldCharType="separate"/>
                                </w:r>
                                <w:r w:rsidDel="00C967D6">
                                  <w:rPr>
                                    <w:noProof/>
                                  </w:rPr>
                                  <w:delText>25</w:delText>
                                </w:r>
                                <w:r w:rsidDel="00C967D6">
                                  <w:fldChar w:fldCharType="end"/>
                                </w:r>
                                <w:r w:rsidRPr="00E4365A" w:rsidDel="00C967D6">
                                  <w:rPr>
                                    <w:lang w:val="en-US"/>
                                  </w:rPr>
                                  <w:delText xml:space="preserve"> Giao diện đăng kí và cập nhật thông tin tài khoản</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D7F4" id="Text Box 21" o:spid="_x0000_s1035" type="#_x0000_t202" style="position:absolute;left:0;text-align:left;margin-left:30.05pt;margin-top:367.3pt;width:371.1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waFMAIAAGY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" stroked="f">
                  <v:textbox style="mso-fit-shape-to-text:t" inset="0,0,0,0">
                    <w:txbxContent>
                      <w:p w14:paraId="0541E0FC" w14:textId="2A6D3DBE" w:rsidR="00926A45" w:rsidRPr="00E4365A" w:rsidRDefault="00926A45" w:rsidP="00F72AE0">
                        <w:pPr>
                          <w:pStyle w:val="Caption"/>
                          <w:rPr>
                            <w:b/>
                            <w:noProof/>
                          </w:rPr>
                          <w:pPrChange w:id="44211" w:author="Tran Huan" w:date="2018-12-03T02:05:00Z">
                            <w:pPr>
                              <w:pStyle w:val="Caption"/>
                            </w:pPr>
                          </w:pPrChange>
                        </w:pPr>
                        <w:del w:id="44212" w:author="Tran Huan" w:date="2018-11-26T01:01:00Z">
                          <w:r w:rsidRPr="00E4365A" w:rsidDel="00C967D6">
                            <w:delText xml:space="preserve">Hình </w:delText>
                          </w:r>
                        </w:del>
                        <w:ins w:id="44213" w:author="phuong vu" w:date="2018-11-22T18:14:00Z">
                          <w:del w:id="44214" w:author="Tran Huan" w:date="2018-11-26T01:01:00Z">
                            <w:r w:rsidDel="00C967D6">
                              <w:fldChar w:fldCharType="begin"/>
                            </w:r>
                            <w:r w:rsidDel="00C967D6">
                              <w:delInstrText xml:space="preserve"> STYLEREF 1 \s </w:delInstrText>
                            </w:r>
                          </w:del>
                        </w:ins>
                        <w:del w:id="44215" w:author="Tran Huan" w:date="2018-11-26T01:01:00Z">
                          <w:r w:rsidDel="00C967D6">
                            <w:fldChar w:fldCharType="separate"/>
                          </w:r>
                          <w:r w:rsidDel="00C967D6">
                            <w:rPr>
                              <w:noProof/>
                            </w:rPr>
                            <w:delText>3</w:delText>
                          </w:r>
                        </w:del>
                        <w:ins w:id="44216" w:author="phuong vu" w:date="2018-11-22T18:14:00Z">
                          <w:del w:id="44217" w:author="Tran Huan" w:date="2018-11-26T01:01:00Z">
                            <w:r w:rsidDel="00C967D6">
                              <w:fldChar w:fldCharType="end"/>
                            </w:r>
                            <w:r w:rsidDel="00C967D6">
                              <w:delText>.</w:delText>
                            </w:r>
                            <w:r w:rsidDel="00C967D6">
                              <w:fldChar w:fldCharType="begin"/>
                            </w:r>
                            <w:r w:rsidDel="00C967D6">
                              <w:delInstrText xml:space="preserve"> SEQ Hình \* ARABIC \s 1 </w:delInstrText>
                            </w:r>
                          </w:del>
                        </w:ins>
                        <w:del w:id="44218" w:author="Tran Huan" w:date="2018-11-26T01:01:00Z">
                          <w:r w:rsidDel="00C967D6">
                            <w:fldChar w:fldCharType="separate"/>
                          </w:r>
                        </w:del>
                        <w:ins w:id="44219" w:author="phuong vu" w:date="2018-11-22T18:14:00Z">
                          <w:del w:id="44220" w:author="Tran Huan" w:date="2018-11-26T01:01:00Z">
                            <w:r w:rsidDel="00C967D6">
                              <w:rPr>
                                <w:noProof/>
                              </w:rPr>
                              <w:delText>33</w:delText>
                            </w:r>
                            <w:r w:rsidDel="00C967D6">
                              <w:fldChar w:fldCharType="end"/>
                            </w:r>
                          </w:del>
                        </w:ins>
                        <w:del w:id="44221" w:author="Tran Huan" w:date="2018-11-26T01:01:00Z">
                          <w:r w:rsidDel="00C967D6">
                            <w:fldChar w:fldCharType="begin"/>
                          </w:r>
                          <w:r w:rsidDel="00C967D6">
                            <w:delInstrText xml:space="preserve"> STYLEREF 1 \s </w:delInstrText>
                          </w:r>
                          <w:r w:rsidDel="00C967D6">
                            <w:fldChar w:fldCharType="separate"/>
                          </w:r>
                          <w:r w:rsidDel="00C967D6">
                            <w:rPr>
                              <w:noProof/>
                            </w:rPr>
                            <w:delText>3</w:delText>
                          </w:r>
                          <w:r w:rsidDel="00C967D6">
                            <w:fldChar w:fldCharType="end"/>
                          </w:r>
                          <w:r w:rsidDel="00C967D6">
                            <w:delText>.</w:delText>
                          </w:r>
                          <w:r w:rsidDel="00C967D6">
                            <w:fldChar w:fldCharType="begin"/>
                          </w:r>
                          <w:r w:rsidDel="00C967D6">
                            <w:delInstrText xml:space="preserve"> SEQ Hình \* ARABIC \s 1 </w:delInstrText>
                          </w:r>
                          <w:r w:rsidDel="00C967D6">
                            <w:fldChar w:fldCharType="separate"/>
                          </w:r>
                          <w:r w:rsidDel="00C967D6">
                            <w:rPr>
                              <w:noProof/>
                            </w:rPr>
                            <w:delText>25</w:delText>
                          </w:r>
                          <w:r w:rsidDel="00C967D6">
                            <w:fldChar w:fldCharType="end"/>
                          </w:r>
                          <w:r w:rsidRPr="00E4365A" w:rsidDel="00C967D6">
                            <w:rPr>
                              <w:lang w:val="en-US"/>
                            </w:rPr>
                            <w:delText xml:space="preserve"> Giao diện đăng kí và cập nhật thông tin tài khoản</w:delText>
                          </w:r>
                        </w:del>
                      </w:p>
                    </w:txbxContent>
                  </v:textbox>
                  <w10:wrap type="topAndBottom"/>
                </v:shape>
              </w:pict>
            </mc:Fallback>
          </mc:AlternateContent>
        </w:r>
      </w:del>
      <w:r w:rsidR="00755C63" w:rsidRPr="00870304">
        <w:rPr>
          <w:rPrChange w:id="44222" w:author="Tran Huan" w:date="2018-12-03T01:41:00Z">
            <w:rPr>
              <w:lang w:val="en-US"/>
            </w:rPr>
          </w:rPrChange>
        </w:rPr>
        <w:t>Các thành phần giao diện</w:t>
      </w:r>
    </w:p>
    <w:tbl>
      <w:tblPr>
        <w:tblStyle w:val="TableGrid"/>
        <w:tblW w:w="0" w:type="auto"/>
        <w:tblLook w:val="04A0" w:firstRow="1" w:lastRow="0" w:firstColumn="1" w:lastColumn="0" w:noHBand="0" w:noVBand="1"/>
      </w:tblPr>
      <w:tblGrid>
        <w:gridCol w:w="801"/>
        <w:gridCol w:w="1624"/>
        <w:gridCol w:w="3060"/>
        <w:gridCol w:w="1585"/>
        <w:gridCol w:w="1707"/>
      </w:tblGrid>
      <w:tr w:rsidR="00820B56" w14:paraId="3C122060" w14:textId="77777777" w:rsidTr="00E4365A">
        <w:tc>
          <w:tcPr>
            <w:tcW w:w="801" w:type="dxa"/>
            <w:vAlign w:val="center"/>
          </w:tcPr>
          <w:p w14:paraId="1AE79D3F" w14:textId="77777777" w:rsidR="00510604" w:rsidRPr="007F1EF1" w:rsidRDefault="00510604">
            <w:pPr>
              <w:spacing w:line="276" w:lineRule="auto"/>
              <w:jc w:val="center"/>
              <w:rPr>
                <w:b/>
                <w:lang w:val="en-US"/>
              </w:rPr>
              <w:pPrChange w:id="44223" w:author="phuong vu" w:date="2018-11-23T13:48:00Z">
                <w:pPr>
                  <w:spacing w:line="360" w:lineRule="auto"/>
                  <w:jc w:val="center"/>
                </w:pPr>
              </w:pPrChange>
            </w:pPr>
            <w:r w:rsidRPr="007F1EF1">
              <w:rPr>
                <w:b/>
                <w:lang w:val="en-US"/>
              </w:rPr>
              <w:t>STT</w:t>
            </w:r>
          </w:p>
        </w:tc>
        <w:tc>
          <w:tcPr>
            <w:tcW w:w="1624" w:type="dxa"/>
            <w:vAlign w:val="center"/>
          </w:tcPr>
          <w:p w14:paraId="42882BB7" w14:textId="77777777" w:rsidR="00510604" w:rsidRPr="007F1EF1" w:rsidRDefault="00510604">
            <w:pPr>
              <w:spacing w:line="276" w:lineRule="auto"/>
              <w:jc w:val="center"/>
              <w:rPr>
                <w:b/>
                <w:lang w:val="en-US"/>
              </w:rPr>
              <w:pPrChange w:id="44224" w:author="phuong vu" w:date="2018-11-23T13:48:00Z">
                <w:pPr>
                  <w:spacing w:line="360" w:lineRule="auto"/>
                  <w:jc w:val="center"/>
                </w:pPr>
              </w:pPrChange>
            </w:pPr>
            <w:r w:rsidRPr="007F1EF1">
              <w:rPr>
                <w:b/>
                <w:lang w:val="en-US"/>
              </w:rPr>
              <w:t>Loại điều khiển</w:t>
            </w:r>
          </w:p>
        </w:tc>
        <w:tc>
          <w:tcPr>
            <w:tcW w:w="3060" w:type="dxa"/>
            <w:vAlign w:val="center"/>
          </w:tcPr>
          <w:p w14:paraId="7D01DD4C" w14:textId="77777777" w:rsidR="00510604" w:rsidRPr="007F1EF1" w:rsidRDefault="00510604">
            <w:pPr>
              <w:spacing w:line="276" w:lineRule="auto"/>
              <w:jc w:val="center"/>
              <w:rPr>
                <w:b/>
                <w:lang w:val="en-US"/>
              </w:rPr>
              <w:pPrChange w:id="44225" w:author="phuong vu" w:date="2018-11-23T13:48:00Z">
                <w:pPr>
                  <w:spacing w:line="360" w:lineRule="auto"/>
                  <w:jc w:val="center"/>
                </w:pPr>
              </w:pPrChange>
            </w:pPr>
            <w:r w:rsidRPr="007F1EF1">
              <w:rPr>
                <w:b/>
                <w:lang w:val="en-US"/>
              </w:rPr>
              <w:t>Nội dung thực hiện</w:t>
            </w:r>
          </w:p>
        </w:tc>
        <w:tc>
          <w:tcPr>
            <w:tcW w:w="1585" w:type="dxa"/>
            <w:vAlign w:val="center"/>
          </w:tcPr>
          <w:p w14:paraId="4B93BA4C" w14:textId="77777777" w:rsidR="00510604" w:rsidRPr="007F1EF1" w:rsidRDefault="00510604">
            <w:pPr>
              <w:spacing w:line="276" w:lineRule="auto"/>
              <w:jc w:val="center"/>
              <w:rPr>
                <w:b/>
                <w:lang w:val="en-US"/>
              </w:rPr>
              <w:pPrChange w:id="44226" w:author="phuong vu" w:date="2018-11-23T13:48:00Z">
                <w:pPr>
                  <w:spacing w:line="360" w:lineRule="auto"/>
                  <w:jc w:val="center"/>
                </w:pPr>
              </w:pPrChange>
            </w:pPr>
            <w:r w:rsidRPr="007F1EF1">
              <w:rPr>
                <w:b/>
                <w:lang w:val="en-US"/>
              </w:rPr>
              <w:t>Giá trị mặc định</w:t>
            </w:r>
          </w:p>
        </w:tc>
        <w:tc>
          <w:tcPr>
            <w:tcW w:w="1707" w:type="dxa"/>
            <w:vAlign w:val="center"/>
          </w:tcPr>
          <w:p w14:paraId="7D5EE207" w14:textId="77777777" w:rsidR="00510604" w:rsidRPr="007F1EF1" w:rsidRDefault="00510604">
            <w:pPr>
              <w:spacing w:line="276" w:lineRule="auto"/>
              <w:jc w:val="center"/>
              <w:rPr>
                <w:b/>
                <w:lang w:val="en-US"/>
              </w:rPr>
              <w:pPrChange w:id="44227" w:author="phuong vu" w:date="2018-11-23T13:48:00Z">
                <w:pPr>
                  <w:spacing w:line="360" w:lineRule="auto"/>
                  <w:jc w:val="center"/>
                </w:pPr>
              </w:pPrChange>
            </w:pPr>
            <w:r w:rsidRPr="007F1EF1">
              <w:rPr>
                <w:b/>
                <w:lang w:val="en-US"/>
              </w:rPr>
              <w:t>Lưu ý</w:t>
            </w:r>
          </w:p>
        </w:tc>
      </w:tr>
      <w:tr w:rsidR="00820B56" w14:paraId="3F7E2379" w14:textId="77777777" w:rsidTr="00E4365A">
        <w:tc>
          <w:tcPr>
            <w:tcW w:w="801" w:type="dxa"/>
          </w:tcPr>
          <w:p w14:paraId="1E70EA34" w14:textId="77777777" w:rsidR="00510604" w:rsidRDefault="00510604">
            <w:pPr>
              <w:spacing w:line="276" w:lineRule="auto"/>
              <w:jc w:val="center"/>
              <w:rPr>
                <w:lang w:val="en-US"/>
              </w:rPr>
              <w:pPrChange w:id="44228" w:author="phuong vu" w:date="2018-11-23T13:48:00Z">
                <w:pPr>
                  <w:spacing w:line="360" w:lineRule="auto"/>
                  <w:jc w:val="center"/>
                </w:pPr>
              </w:pPrChange>
            </w:pPr>
            <w:r>
              <w:rPr>
                <w:lang w:val="en-US"/>
              </w:rPr>
              <w:t>1</w:t>
            </w:r>
          </w:p>
        </w:tc>
        <w:tc>
          <w:tcPr>
            <w:tcW w:w="1624" w:type="dxa"/>
          </w:tcPr>
          <w:p w14:paraId="6CD592DF" w14:textId="4CDA90B1" w:rsidR="00510604" w:rsidRDefault="00820B56">
            <w:pPr>
              <w:spacing w:line="276" w:lineRule="auto"/>
              <w:rPr>
                <w:lang w:val="en-US"/>
              </w:rPr>
              <w:pPrChange w:id="44229" w:author="phuong vu" w:date="2018-11-23T13:48:00Z">
                <w:pPr>
                  <w:spacing w:line="360" w:lineRule="auto"/>
                </w:pPr>
              </w:pPrChange>
            </w:pPr>
            <w:r>
              <w:rPr>
                <w:lang w:val="en-US"/>
              </w:rPr>
              <w:t>editText</w:t>
            </w:r>
          </w:p>
        </w:tc>
        <w:tc>
          <w:tcPr>
            <w:tcW w:w="3060" w:type="dxa"/>
          </w:tcPr>
          <w:p w14:paraId="587067E0" w14:textId="1E61FCFF" w:rsidR="00510604" w:rsidRDefault="00820B56">
            <w:pPr>
              <w:spacing w:line="276" w:lineRule="auto"/>
              <w:rPr>
                <w:lang w:val="en-US"/>
              </w:rPr>
              <w:pPrChange w:id="44230" w:author="phuong vu" w:date="2018-11-23T13:48:00Z">
                <w:pPr>
                  <w:spacing w:line="360" w:lineRule="auto"/>
                </w:pPr>
              </w:pPrChange>
            </w:pPr>
            <w:r>
              <w:rPr>
                <w:lang w:val="en-US"/>
              </w:rPr>
              <w:t>Nhập họ</w:t>
            </w:r>
          </w:p>
        </w:tc>
        <w:tc>
          <w:tcPr>
            <w:tcW w:w="1585" w:type="dxa"/>
          </w:tcPr>
          <w:p w14:paraId="6B4DE7BF" w14:textId="77777777" w:rsidR="00510604" w:rsidRDefault="00510604">
            <w:pPr>
              <w:spacing w:line="276" w:lineRule="auto"/>
              <w:rPr>
                <w:lang w:val="en-US"/>
              </w:rPr>
              <w:pPrChange w:id="44231" w:author="phuong vu" w:date="2018-11-23T13:48:00Z">
                <w:pPr>
                  <w:spacing w:line="360" w:lineRule="auto"/>
                </w:pPr>
              </w:pPrChange>
            </w:pPr>
          </w:p>
        </w:tc>
        <w:tc>
          <w:tcPr>
            <w:tcW w:w="1707" w:type="dxa"/>
          </w:tcPr>
          <w:p w14:paraId="26C06F64" w14:textId="60BEA221" w:rsidR="00510604" w:rsidRDefault="005E033B">
            <w:pPr>
              <w:spacing w:line="276" w:lineRule="auto"/>
              <w:rPr>
                <w:lang w:val="en-US"/>
              </w:rPr>
              <w:pPrChange w:id="44232" w:author="phuong vu" w:date="2018-11-23T13:48:00Z">
                <w:pPr>
                  <w:spacing w:line="360" w:lineRule="auto"/>
                </w:pPr>
              </w:pPrChange>
            </w:pPr>
            <w:r>
              <w:rPr>
                <w:lang w:val="en-US"/>
              </w:rPr>
              <w:t>Bắt buộc</w:t>
            </w:r>
          </w:p>
        </w:tc>
      </w:tr>
      <w:tr w:rsidR="00820B56" w14:paraId="7DC5F1B4" w14:textId="77777777" w:rsidTr="00E4365A">
        <w:tc>
          <w:tcPr>
            <w:tcW w:w="801" w:type="dxa"/>
          </w:tcPr>
          <w:p w14:paraId="6523B21F" w14:textId="77777777" w:rsidR="00510604" w:rsidRDefault="00510604">
            <w:pPr>
              <w:spacing w:line="276" w:lineRule="auto"/>
              <w:jc w:val="center"/>
              <w:rPr>
                <w:lang w:val="en-US"/>
              </w:rPr>
              <w:pPrChange w:id="44233" w:author="phuong vu" w:date="2018-11-23T13:48:00Z">
                <w:pPr>
                  <w:spacing w:line="360" w:lineRule="auto"/>
                  <w:jc w:val="center"/>
                </w:pPr>
              </w:pPrChange>
            </w:pPr>
            <w:r>
              <w:rPr>
                <w:lang w:val="en-US"/>
              </w:rPr>
              <w:t>2</w:t>
            </w:r>
          </w:p>
        </w:tc>
        <w:tc>
          <w:tcPr>
            <w:tcW w:w="1624" w:type="dxa"/>
          </w:tcPr>
          <w:p w14:paraId="25752EF2" w14:textId="7479E786" w:rsidR="00510604" w:rsidRDefault="00820B56">
            <w:pPr>
              <w:spacing w:line="276" w:lineRule="auto"/>
              <w:rPr>
                <w:lang w:val="en-US"/>
              </w:rPr>
              <w:pPrChange w:id="44234" w:author="phuong vu" w:date="2018-11-23T13:48:00Z">
                <w:pPr>
                  <w:spacing w:line="360" w:lineRule="auto"/>
                </w:pPr>
              </w:pPrChange>
            </w:pPr>
            <w:r>
              <w:rPr>
                <w:lang w:val="en-US"/>
              </w:rPr>
              <w:t>editText</w:t>
            </w:r>
          </w:p>
        </w:tc>
        <w:tc>
          <w:tcPr>
            <w:tcW w:w="3060" w:type="dxa"/>
          </w:tcPr>
          <w:p w14:paraId="1B96D208" w14:textId="7AFA4C88" w:rsidR="00510604" w:rsidRDefault="00820B56">
            <w:pPr>
              <w:spacing w:line="276" w:lineRule="auto"/>
              <w:rPr>
                <w:lang w:val="en-US"/>
              </w:rPr>
              <w:pPrChange w:id="44235" w:author="phuong vu" w:date="2018-11-23T13:48:00Z">
                <w:pPr>
                  <w:spacing w:line="360" w:lineRule="auto"/>
                </w:pPr>
              </w:pPrChange>
            </w:pPr>
            <w:r>
              <w:rPr>
                <w:lang w:val="en-US"/>
              </w:rPr>
              <w:t>Nhập tên</w:t>
            </w:r>
          </w:p>
        </w:tc>
        <w:tc>
          <w:tcPr>
            <w:tcW w:w="1585" w:type="dxa"/>
          </w:tcPr>
          <w:p w14:paraId="040447C3" w14:textId="77777777" w:rsidR="00510604" w:rsidRDefault="00510604">
            <w:pPr>
              <w:spacing w:line="276" w:lineRule="auto"/>
              <w:rPr>
                <w:lang w:val="en-US"/>
              </w:rPr>
              <w:pPrChange w:id="44236" w:author="phuong vu" w:date="2018-11-23T13:48:00Z">
                <w:pPr>
                  <w:spacing w:line="360" w:lineRule="auto"/>
                </w:pPr>
              </w:pPrChange>
            </w:pPr>
          </w:p>
        </w:tc>
        <w:tc>
          <w:tcPr>
            <w:tcW w:w="1707" w:type="dxa"/>
          </w:tcPr>
          <w:p w14:paraId="3341C8ED" w14:textId="4DAB2990" w:rsidR="00510604" w:rsidRDefault="005E033B">
            <w:pPr>
              <w:spacing w:line="276" w:lineRule="auto"/>
              <w:rPr>
                <w:lang w:val="en-US"/>
              </w:rPr>
              <w:pPrChange w:id="44237" w:author="phuong vu" w:date="2018-11-23T13:48:00Z">
                <w:pPr>
                  <w:spacing w:line="360" w:lineRule="auto"/>
                </w:pPr>
              </w:pPrChange>
            </w:pPr>
            <w:r>
              <w:rPr>
                <w:lang w:val="en-US"/>
              </w:rPr>
              <w:t>Bắt buộc</w:t>
            </w:r>
          </w:p>
        </w:tc>
      </w:tr>
      <w:tr w:rsidR="00820B56" w14:paraId="0A284FB0" w14:textId="77777777" w:rsidTr="00E4365A">
        <w:tc>
          <w:tcPr>
            <w:tcW w:w="801" w:type="dxa"/>
          </w:tcPr>
          <w:p w14:paraId="22B50571" w14:textId="4785BA93" w:rsidR="00820B56" w:rsidRDefault="00820B56">
            <w:pPr>
              <w:spacing w:line="276" w:lineRule="auto"/>
              <w:jc w:val="center"/>
              <w:rPr>
                <w:lang w:val="en-US"/>
              </w:rPr>
              <w:pPrChange w:id="44238" w:author="phuong vu" w:date="2018-11-23T13:48:00Z">
                <w:pPr>
                  <w:spacing w:line="360" w:lineRule="auto"/>
                  <w:jc w:val="center"/>
                </w:pPr>
              </w:pPrChange>
            </w:pPr>
            <w:r>
              <w:rPr>
                <w:lang w:val="en-US"/>
              </w:rPr>
              <w:t>3</w:t>
            </w:r>
          </w:p>
        </w:tc>
        <w:tc>
          <w:tcPr>
            <w:tcW w:w="1624" w:type="dxa"/>
          </w:tcPr>
          <w:p w14:paraId="159E7E18" w14:textId="24106610" w:rsidR="00820B56" w:rsidRDefault="00820B56">
            <w:pPr>
              <w:spacing w:line="276" w:lineRule="auto"/>
              <w:rPr>
                <w:lang w:val="en-US"/>
              </w:rPr>
              <w:pPrChange w:id="44239" w:author="phuong vu" w:date="2018-11-23T13:48:00Z">
                <w:pPr>
                  <w:spacing w:line="360" w:lineRule="auto"/>
                </w:pPr>
              </w:pPrChange>
            </w:pPr>
            <w:r>
              <w:rPr>
                <w:lang w:val="en-US"/>
              </w:rPr>
              <w:t>editText</w:t>
            </w:r>
          </w:p>
        </w:tc>
        <w:tc>
          <w:tcPr>
            <w:tcW w:w="3060" w:type="dxa"/>
          </w:tcPr>
          <w:p w14:paraId="7C58217A" w14:textId="3FBF49B7" w:rsidR="00820B56" w:rsidRDefault="00820B56">
            <w:pPr>
              <w:spacing w:line="276" w:lineRule="auto"/>
              <w:rPr>
                <w:lang w:val="en-US"/>
              </w:rPr>
              <w:pPrChange w:id="44240" w:author="phuong vu" w:date="2018-11-23T13:48:00Z">
                <w:pPr>
                  <w:spacing w:line="360" w:lineRule="auto"/>
                </w:pPr>
              </w:pPrChange>
            </w:pPr>
            <w:r>
              <w:rPr>
                <w:lang w:val="en-US"/>
              </w:rPr>
              <w:t>Nhập email</w:t>
            </w:r>
          </w:p>
        </w:tc>
        <w:tc>
          <w:tcPr>
            <w:tcW w:w="1585" w:type="dxa"/>
          </w:tcPr>
          <w:p w14:paraId="5C093F74" w14:textId="77777777" w:rsidR="00820B56" w:rsidRDefault="00820B56">
            <w:pPr>
              <w:spacing w:line="276" w:lineRule="auto"/>
              <w:rPr>
                <w:lang w:val="en-US"/>
              </w:rPr>
              <w:pPrChange w:id="44241" w:author="phuong vu" w:date="2018-11-23T13:48:00Z">
                <w:pPr>
                  <w:spacing w:line="360" w:lineRule="auto"/>
                </w:pPr>
              </w:pPrChange>
            </w:pPr>
          </w:p>
        </w:tc>
        <w:tc>
          <w:tcPr>
            <w:tcW w:w="1707" w:type="dxa"/>
          </w:tcPr>
          <w:p w14:paraId="69D421F9" w14:textId="3A664A29" w:rsidR="00820B56" w:rsidRDefault="005E033B">
            <w:pPr>
              <w:spacing w:line="276" w:lineRule="auto"/>
              <w:rPr>
                <w:lang w:val="en-US"/>
              </w:rPr>
              <w:pPrChange w:id="44242" w:author="phuong vu" w:date="2018-11-23T13:48:00Z">
                <w:pPr>
                  <w:spacing w:line="360" w:lineRule="auto"/>
                </w:pPr>
              </w:pPrChange>
            </w:pPr>
            <w:r>
              <w:rPr>
                <w:lang w:val="en-US"/>
              </w:rPr>
              <w:t>Bắt buộc</w:t>
            </w:r>
          </w:p>
        </w:tc>
      </w:tr>
      <w:tr w:rsidR="00820B56" w14:paraId="740AC7B4" w14:textId="77777777" w:rsidTr="00E4365A">
        <w:tc>
          <w:tcPr>
            <w:tcW w:w="801" w:type="dxa"/>
          </w:tcPr>
          <w:p w14:paraId="00A42DB2" w14:textId="5C9C2F50" w:rsidR="00820B56" w:rsidRDefault="00820B56">
            <w:pPr>
              <w:spacing w:line="276" w:lineRule="auto"/>
              <w:jc w:val="center"/>
              <w:rPr>
                <w:lang w:val="en-US"/>
              </w:rPr>
              <w:pPrChange w:id="44243" w:author="phuong vu" w:date="2018-11-23T13:48:00Z">
                <w:pPr>
                  <w:spacing w:line="360" w:lineRule="auto"/>
                  <w:jc w:val="center"/>
                </w:pPr>
              </w:pPrChange>
            </w:pPr>
            <w:r>
              <w:rPr>
                <w:lang w:val="en-US"/>
              </w:rPr>
              <w:t>4</w:t>
            </w:r>
          </w:p>
        </w:tc>
        <w:tc>
          <w:tcPr>
            <w:tcW w:w="1624" w:type="dxa"/>
          </w:tcPr>
          <w:p w14:paraId="3579A85B" w14:textId="4D1C1DC2" w:rsidR="00820B56" w:rsidRDefault="00820B56">
            <w:pPr>
              <w:spacing w:line="276" w:lineRule="auto"/>
              <w:rPr>
                <w:lang w:val="en-US"/>
              </w:rPr>
              <w:pPrChange w:id="44244" w:author="phuong vu" w:date="2018-11-23T13:48:00Z">
                <w:pPr>
                  <w:spacing w:line="360" w:lineRule="auto"/>
                </w:pPr>
              </w:pPrChange>
            </w:pPr>
            <w:r>
              <w:rPr>
                <w:lang w:val="en-US"/>
              </w:rPr>
              <w:t>editText</w:t>
            </w:r>
          </w:p>
        </w:tc>
        <w:tc>
          <w:tcPr>
            <w:tcW w:w="3060" w:type="dxa"/>
          </w:tcPr>
          <w:p w14:paraId="173C88B9" w14:textId="1CC9A917" w:rsidR="00820B56" w:rsidRDefault="00820B56">
            <w:pPr>
              <w:spacing w:line="276" w:lineRule="auto"/>
              <w:rPr>
                <w:lang w:val="en-US"/>
              </w:rPr>
              <w:pPrChange w:id="44245" w:author="phuong vu" w:date="2018-11-23T13:48:00Z">
                <w:pPr>
                  <w:spacing w:line="360" w:lineRule="auto"/>
                </w:pPr>
              </w:pPrChange>
            </w:pPr>
            <w:r>
              <w:rPr>
                <w:lang w:val="en-US"/>
              </w:rPr>
              <w:t>Nhập mật khẩu</w:t>
            </w:r>
          </w:p>
        </w:tc>
        <w:tc>
          <w:tcPr>
            <w:tcW w:w="1585" w:type="dxa"/>
          </w:tcPr>
          <w:p w14:paraId="0855E219" w14:textId="77777777" w:rsidR="00820B56" w:rsidRDefault="00820B56">
            <w:pPr>
              <w:spacing w:line="276" w:lineRule="auto"/>
              <w:rPr>
                <w:lang w:val="en-US"/>
              </w:rPr>
              <w:pPrChange w:id="44246" w:author="phuong vu" w:date="2018-11-23T13:48:00Z">
                <w:pPr>
                  <w:spacing w:line="360" w:lineRule="auto"/>
                </w:pPr>
              </w:pPrChange>
            </w:pPr>
          </w:p>
        </w:tc>
        <w:tc>
          <w:tcPr>
            <w:tcW w:w="1707" w:type="dxa"/>
          </w:tcPr>
          <w:p w14:paraId="61CF9818" w14:textId="0137E05D" w:rsidR="00820B56" w:rsidRDefault="005E033B">
            <w:pPr>
              <w:spacing w:line="276" w:lineRule="auto"/>
              <w:rPr>
                <w:lang w:val="en-US"/>
              </w:rPr>
              <w:pPrChange w:id="44247" w:author="phuong vu" w:date="2018-11-23T13:48:00Z">
                <w:pPr>
                  <w:spacing w:line="360" w:lineRule="auto"/>
                </w:pPr>
              </w:pPrChange>
            </w:pPr>
            <w:r>
              <w:rPr>
                <w:lang w:val="en-US"/>
              </w:rPr>
              <w:t>Bắt buộc</w:t>
            </w:r>
          </w:p>
        </w:tc>
      </w:tr>
      <w:tr w:rsidR="00820B56" w14:paraId="7874E752" w14:textId="77777777" w:rsidTr="00E4365A">
        <w:tc>
          <w:tcPr>
            <w:tcW w:w="801" w:type="dxa"/>
          </w:tcPr>
          <w:p w14:paraId="2F124779" w14:textId="011C1A3B" w:rsidR="00820B56" w:rsidRDefault="00820B56">
            <w:pPr>
              <w:spacing w:line="276" w:lineRule="auto"/>
              <w:jc w:val="center"/>
              <w:rPr>
                <w:lang w:val="en-US"/>
              </w:rPr>
              <w:pPrChange w:id="44248" w:author="phuong vu" w:date="2018-11-23T13:48:00Z">
                <w:pPr>
                  <w:spacing w:line="360" w:lineRule="auto"/>
                  <w:jc w:val="center"/>
                </w:pPr>
              </w:pPrChange>
            </w:pPr>
            <w:r>
              <w:rPr>
                <w:lang w:val="en-US"/>
              </w:rPr>
              <w:t>5</w:t>
            </w:r>
          </w:p>
        </w:tc>
        <w:tc>
          <w:tcPr>
            <w:tcW w:w="1624" w:type="dxa"/>
          </w:tcPr>
          <w:p w14:paraId="6B4CAB72" w14:textId="01519234" w:rsidR="00820B56" w:rsidRDefault="00820B56">
            <w:pPr>
              <w:spacing w:line="276" w:lineRule="auto"/>
              <w:rPr>
                <w:lang w:val="en-US"/>
              </w:rPr>
              <w:pPrChange w:id="44249" w:author="phuong vu" w:date="2018-11-23T13:48:00Z">
                <w:pPr>
                  <w:spacing w:line="360" w:lineRule="auto"/>
                </w:pPr>
              </w:pPrChange>
            </w:pPr>
            <w:r>
              <w:rPr>
                <w:lang w:val="en-US"/>
              </w:rPr>
              <w:t>imageView</w:t>
            </w:r>
          </w:p>
        </w:tc>
        <w:tc>
          <w:tcPr>
            <w:tcW w:w="3060" w:type="dxa"/>
          </w:tcPr>
          <w:p w14:paraId="775A20FB" w14:textId="0A3ECA81" w:rsidR="00820B56" w:rsidRDefault="00820B56">
            <w:pPr>
              <w:spacing w:line="276" w:lineRule="auto"/>
              <w:rPr>
                <w:lang w:val="en-US"/>
              </w:rPr>
              <w:pPrChange w:id="44250" w:author="phuong vu" w:date="2018-11-23T13:48:00Z">
                <w:pPr>
                  <w:spacing w:line="360" w:lineRule="auto"/>
                </w:pPr>
              </w:pPrChange>
            </w:pPr>
            <w:r>
              <w:rPr>
                <w:lang w:val="en-US"/>
              </w:rPr>
              <w:t>Nhập hình ảnh khách hàng</w:t>
            </w:r>
          </w:p>
        </w:tc>
        <w:tc>
          <w:tcPr>
            <w:tcW w:w="1585" w:type="dxa"/>
          </w:tcPr>
          <w:p w14:paraId="57B04507" w14:textId="77777777" w:rsidR="00820B56" w:rsidRDefault="00820B56">
            <w:pPr>
              <w:spacing w:line="276" w:lineRule="auto"/>
              <w:rPr>
                <w:lang w:val="en-US"/>
              </w:rPr>
              <w:pPrChange w:id="44251" w:author="phuong vu" w:date="2018-11-23T13:48:00Z">
                <w:pPr>
                  <w:spacing w:line="360" w:lineRule="auto"/>
                </w:pPr>
              </w:pPrChange>
            </w:pPr>
          </w:p>
        </w:tc>
        <w:tc>
          <w:tcPr>
            <w:tcW w:w="1707" w:type="dxa"/>
          </w:tcPr>
          <w:p w14:paraId="20550386" w14:textId="18F86190" w:rsidR="00820B56" w:rsidRDefault="00820B56">
            <w:pPr>
              <w:spacing w:line="276" w:lineRule="auto"/>
              <w:rPr>
                <w:lang w:val="en-US"/>
              </w:rPr>
              <w:pPrChange w:id="44252" w:author="phuong vu" w:date="2018-11-23T13:48:00Z">
                <w:pPr>
                  <w:spacing w:line="360" w:lineRule="auto"/>
                </w:pPr>
              </w:pPrChange>
            </w:pPr>
          </w:p>
        </w:tc>
      </w:tr>
      <w:tr w:rsidR="00820B56" w14:paraId="2D48CB9C" w14:textId="77777777" w:rsidTr="00E4365A">
        <w:tc>
          <w:tcPr>
            <w:tcW w:w="801" w:type="dxa"/>
          </w:tcPr>
          <w:p w14:paraId="55CB2ED2" w14:textId="5CB7EF2B" w:rsidR="00820B56" w:rsidRDefault="00820B56">
            <w:pPr>
              <w:spacing w:line="276" w:lineRule="auto"/>
              <w:jc w:val="center"/>
              <w:rPr>
                <w:lang w:val="en-US"/>
              </w:rPr>
              <w:pPrChange w:id="44253" w:author="phuong vu" w:date="2018-11-23T13:48:00Z">
                <w:pPr>
                  <w:spacing w:line="360" w:lineRule="auto"/>
                  <w:jc w:val="center"/>
                </w:pPr>
              </w:pPrChange>
            </w:pPr>
            <w:r>
              <w:rPr>
                <w:lang w:val="en-US"/>
              </w:rPr>
              <w:t>6</w:t>
            </w:r>
          </w:p>
        </w:tc>
        <w:tc>
          <w:tcPr>
            <w:tcW w:w="1624" w:type="dxa"/>
          </w:tcPr>
          <w:p w14:paraId="6ED00C06" w14:textId="39B0DA5D" w:rsidR="00820B56" w:rsidRDefault="00820B56">
            <w:pPr>
              <w:spacing w:line="276" w:lineRule="auto"/>
              <w:rPr>
                <w:lang w:val="en-US"/>
              </w:rPr>
              <w:pPrChange w:id="44254" w:author="phuong vu" w:date="2018-11-23T13:48:00Z">
                <w:pPr>
                  <w:spacing w:line="360" w:lineRule="auto"/>
                </w:pPr>
              </w:pPrChange>
            </w:pPr>
            <w:r>
              <w:rPr>
                <w:lang w:val="en-US"/>
              </w:rPr>
              <w:t>editText</w:t>
            </w:r>
          </w:p>
        </w:tc>
        <w:tc>
          <w:tcPr>
            <w:tcW w:w="3060" w:type="dxa"/>
          </w:tcPr>
          <w:p w14:paraId="3E6A24F0" w14:textId="4649BF86" w:rsidR="00820B56" w:rsidRDefault="00820B56">
            <w:pPr>
              <w:spacing w:line="276" w:lineRule="auto"/>
              <w:rPr>
                <w:lang w:val="en-US"/>
              </w:rPr>
              <w:pPrChange w:id="44255" w:author="phuong vu" w:date="2018-11-23T13:48:00Z">
                <w:pPr>
                  <w:spacing w:line="360" w:lineRule="auto"/>
                </w:pPr>
              </w:pPrChange>
            </w:pPr>
            <w:r>
              <w:rPr>
                <w:lang w:val="en-US"/>
              </w:rPr>
              <w:t>Nhập giới tính</w:t>
            </w:r>
          </w:p>
        </w:tc>
        <w:tc>
          <w:tcPr>
            <w:tcW w:w="1585" w:type="dxa"/>
          </w:tcPr>
          <w:p w14:paraId="42BCE994" w14:textId="39E773F9" w:rsidR="00820B56" w:rsidRPr="00C967D6" w:rsidDel="00C967D6" w:rsidRDefault="00820B56">
            <w:pPr>
              <w:spacing w:line="276" w:lineRule="auto"/>
              <w:rPr>
                <w:del w:id="44256" w:author="Tran Huan" w:date="2018-11-26T01:06:00Z"/>
                <w:lang w:val="en-US"/>
              </w:rPr>
              <w:pPrChange w:id="44257" w:author="Tran Huan" w:date="2018-11-26T01:06:00Z">
                <w:pPr>
                  <w:pStyle w:val="ListParagraph"/>
                  <w:numPr>
                    <w:numId w:val="39"/>
                  </w:numPr>
                  <w:spacing w:line="360" w:lineRule="auto"/>
                  <w:ind w:hanging="360"/>
                </w:pPr>
              </w:pPrChange>
            </w:pPr>
            <w:del w:id="44258" w:author="Tran Huan" w:date="2018-11-26T01:06:00Z">
              <w:r w:rsidRPr="00C967D6" w:rsidDel="00C967D6">
                <w:rPr>
                  <w:lang w:val="en-US"/>
                </w:rPr>
                <w:delText>Nam</w:delText>
              </w:r>
            </w:del>
          </w:p>
          <w:p w14:paraId="0917CE41" w14:textId="12EB79C0" w:rsidR="00820B56" w:rsidRPr="00D3179D" w:rsidRDefault="00820B56">
            <w:pPr>
              <w:rPr>
                <w:lang w:val="en-US"/>
              </w:rPr>
              <w:pPrChange w:id="44259" w:author="Tran Huan" w:date="2018-11-26T01:06:00Z">
                <w:pPr>
                  <w:pStyle w:val="ListParagraph"/>
                  <w:numPr>
                    <w:numId w:val="39"/>
                  </w:numPr>
                  <w:spacing w:line="360" w:lineRule="auto"/>
                  <w:ind w:hanging="360"/>
                </w:pPr>
              </w:pPrChange>
            </w:pPr>
            <w:del w:id="44260" w:author="Tran Huan" w:date="2018-11-26T01:06:00Z">
              <w:r w:rsidDel="00C967D6">
                <w:rPr>
                  <w:lang w:val="en-US"/>
                </w:rPr>
                <w:delText>Nữ</w:delText>
              </w:r>
            </w:del>
          </w:p>
        </w:tc>
        <w:tc>
          <w:tcPr>
            <w:tcW w:w="1707" w:type="dxa"/>
          </w:tcPr>
          <w:p w14:paraId="71503687" w14:textId="3C82BB08" w:rsidR="00820B56" w:rsidRDefault="005E033B">
            <w:pPr>
              <w:spacing w:line="276" w:lineRule="auto"/>
              <w:rPr>
                <w:lang w:val="en-US"/>
              </w:rPr>
              <w:pPrChange w:id="44261" w:author="phuong vu" w:date="2018-11-23T13:48:00Z">
                <w:pPr>
                  <w:spacing w:line="360" w:lineRule="auto"/>
                </w:pPr>
              </w:pPrChange>
            </w:pPr>
            <w:r>
              <w:rPr>
                <w:lang w:val="en-US"/>
              </w:rPr>
              <w:t>Bắt buộc</w:t>
            </w:r>
          </w:p>
        </w:tc>
      </w:tr>
      <w:tr w:rsidR="00820B56" w14:paraId="27C30DEE" w14:textId="77777777" w:rsidTr="00E4365A">
        <w:tc>
          <w:tcPr>
            <w:tcW w:w="801" w:type="dxa"/>
          </w:tcPr>
          <w:p w14:paraId="4D8C08CF" w14:textId="3B4516D2" w:rsidR="00820B56" w:rsidRDefault="00820B56">
            <w:pPr>
              <w:spacing w:line="276" w:lineRule="auto"/>
              <w:jc w:val="center"/>
              <w:rPr>
                <w:lang w:val="en-US"/>
              </w:rPr>
              <w:pPrChange w:id="44262" w:author="phuong vu" w:date="2018-11-23T13:48:00Z">
                <w:pPr>
                  <w:spacing w:line="360" w:lineRule="auto"/>
                  <w:jc w:val="center"/>
                </w:pPr>
              </w:pPrChange>
            </w:pPr>
            <w:r>
              <w:rPr>
                <w:lang w:val="en-US"/>
              </w:rPr>
              <w:t>7</w:t>
            </w:r>
          </w:p>
        </w:tc>
        <w:tc>
          <w:tcPr>
            <w:tcW w:w="1624" w:type="dxa"/>
          </w:tcPr>
          <w:p w14:paraId="103ADD98" w14:textId="3C8B9A7F" w:rsidR="00820B56" w:rsidRDefault="00820B56">
            <w:pPr>
              <w:spacing w:line="276" w:lineRule="auto"/>
              <w:rPr>
                <w:lang w:val="en-US"/>
              </w:rPr>
              <w:pPrChange w:id="44263" w:author="phuong vu" w:date="2018-11-23T13:48:00Z">
                <w:pPr>
                  <w:spacing w:line="360" w:lineRule="auto"/>
                </w:pPr>
              </w:pPrChange>
            </w:pPr>
            <w:r>
              <w:rPr>
                <w:lang w:val="en-US"/>
              </w:rPr>
              <w:t>editText</w:t>
            </w:r>
          </w:p>
        </w:tc>
        <w:tc>
          <w:tcPr>
            <w:tcW w:w="3060" w:type="dxa"/>
          </w:tcPr>
          <w:p w14:paraId="3D53D561" w14:textId="7A86B647" w:rsidR="00820B56" w:rsidRDefault="00820B56">
            <w:pPr>
              <w:spacing w:line="276" w:lineRule="auto"/>
              <w:rPr>
                <w:lang w:val="en-US"/>
              </w:rPr>
              <w:pPrChange w:id="44264" w:author="phuong vu" w:date="2018-11-23T13:48:00Z">
                <w:pPr>
                  <w:spacing w:line="360" w:lineRule="auto"/>
                </w:pPr>
              </w:pPrChange>
            </w:pPr>
            <w:r>
              <w:rPr>
                <w:lang w:val="en-US"/>
              </w:rPr>
              <w:t>Nhập số điện thoại</w:t>
            </w:r>
          </w:p>
        </w:tc>
        <w:tc>
          <w:tcPr>
            <w:tcW w:w="1585" w:type="dxa"/>
          </w:tcPr>
          <w:p w14:paraId="542DB6D0" w14:textId="77777777" w:rsidR="00820B56" w:rsidRDefault="00820B56">
            <w:pPr>
              <w:spacing w:line="276" w:lineRule="auto"/>
              <w:rPr>
                <w:lang w:val="en-US"/>
              </w:rPr>
              <w:pPrChange w:id="44265" w:author="phuong vu" w:date="2018-11-23T13:48:00Z">
                <w:pPr>
                  <w:spacing w:line="360" w:lineRule="auto"/>
                </w:pPr>
              </w:pPrChange>
            </w:pPr>
          </w:p>
        </w:tc>
        <w:tc>
          <w:tcPr>
            <w:tcW w:w="1707" w:type="dxa"/>
          </w:tcPr>
          <w:p w14:paraId="78CB3BD3" w14:textId="0BC39606" w:rsidR="00820B56" w:rsidRDefault="005E033B">
            <w:pPr>
              <w:spacing w:line="276" w:lineRule="auto"/>
              <w:rPr>
                <w:lang w:val="en-US"/>
              </w:rPr>
              <w:pPrChange w:id="44266" w:author="phuong vu" w:date="2018-11-23T13:48:00Z">
                <w:pPr>
                  <w:spacing w:line="360" w:lineRule="auto"/>
                </w:pPr>
              </w:pPrChange>
            </w:pPr>
            <w:r>
              <w:rPr>
                <w:lang w:val="en-US"/>
              </w:rPr>
              <w:t>Bắt buộc</w:t>
            </w:r>
          </w:p>
        </w:tc>
      </w:tr>
      <w:tr w:rsidR="00820B56" w14:paraId="68A7B0C3" w14:textId="77777777" w:rsidTr="00E4365A">
        <w:tc>
          <w:tcPr>
            <w:tcW w:w="801" w:type="dxa"/>
          </w:tcPr>
          <w:p w14:paraId="59C6FE6F" w14:textId="7F169EB9" w:rsidR="00820B56" w:rsidRDefault="00820B56">
            <w:pPr>
              <w:spacing w:line="276" w:lineRule="auto"/>
              <w:jc w:val="center"/>
              <w:rPr>
                <w:lang w:val="en-US"/>
              </w:rPr>
              <w:pPrChange w:id="44267" w:author="phuong vu" w:date="2018-11-23T13:48:00Z">
                <w:pPr>
                  <w:spacing w:line="360" w:lineRule="auto"/>
                  <w:jc w:val="center"/>
                </w:pPr>
              </w:pPrChange>
            </w:pPr>
            <w:r>
              <w:rPr>
                <w:lang w:val="en-US"/>
              </w:rPr>
              <w:t>8</w:t>
            </w:r>
          </w:p>
        </w:tc>
        <w:tc>
          <w:tcPr>
            <w:tcW w:w="1624" w:type="dxa"/>
          </w:tcPr>
          <w:p w14:paraId="421BC04A" w14:textId="615BC5A3" w:rsidR="00820B56" w:rsidRDefault="00820B56">
            <w:pPr>
              <w:spacing w:line="276" w:lineRule="auto"/>
              <w:rPr>
                <w:lang w:val="en-US"/>
              </w:rPr>
              <w:pPrChange w:id="44268" w:author="phuong vu" w:date="2018-11-23T13:48:00Z">
                <w:pPr>
                  <w:spacing w:line="360" w:lineRule="auto"/>
                </w:pPr>
              </w:pPrChange>
            </w:pPr>
            <w:r>
              <w:rPr>
                <w:lang w:val="en-US"/>
              </w:rPr>
              <w:t>editText</w:t>
            </w:r>
          </w:p>
        </w:tc>
        <w:tc>
          <w:tcPr>
            <w:tcW w:w="3060" w:type="dxa"/>
          </w:tcPr>
          <w:p w14:paraId="3DACBA2A" w14:textId="760ADB2D" w:rsidR="00820B56" w:rsidRDefault="00820B56">
            <w:pPr>
              <w:spacing w:line="276" w:lineRule="auto"/>
              <w:rPr>
                <w:lang w:val="en-US"/>
              </w:rPr>
              <w:pPrChange w:id="44269" w:author="phuong vu" w:date="2018-11-23T13:48:00Z">
                <w:pPr>
                  <w:spacing w:line="360" w:lineRule="auto"/>
                </w:pPr>
              </w:pPrChange>
            </w:pPr>
            <w:r>
              <w:rPr>
                <w:lang w:val="en-US"/>
              </w:rPr>
              <w:t>Nhập địa chỉ khách hàng</w:t>
            </w:r>
          </w:p>
        </w:tc>
        <w:tc>
          <w:tcPr>
            <w:tcW w:w="1585" w:type="dxa"/>
          </w:tcPr>
          <w:p w14:paraId="266EAA96" w14:textId="77777777" w:rsidR="00820B56" w:rsidRDefault="00820B56">
            <w:pPr>
              <w:spacing w:line="276" w:lineRule="auto"/>
              <w:rPr>
                <w:lang w:val="en-US"/>
              </w:rPr>
              <w:pPrChange w:id="44270" w:author="phuong vu" w:date="2018-11-23T13:48:00Z">
                <w:pPr>
                  <w:spacing w:line="360" w:lineRule="auto"/>
                </w:pPr>
              </w:pPrChange>
            </w:pPr>
          </w:p>
        </w:tc>
        <w:tc>
          <w:tcPr>
            <w:tcW w:w="1707" w:type="dxa"/>
          </w:tcPr>
          <w:p w14:paraId="7E930159" w14:textId="695F2D4F" w:rsidR="00820B56" w:rsidRDefault="005E033B">
            <w:pPr>
              <w:keepNext/>
              <w:spacing w:line="276" w:lineRule="auto"/>
              <w:rPr>
                <w:lang w:val="en-US"/>
              </w:rPr>
              <w:pPrChange w:id="44271" w:author="Tran Huan" w:date="2018-11-26T01:03:00Z">
                <w:pPr>
                  <w:spacing w:line="360" w:lineRule="auto"/>
                </w:pPr>
              </w:pPrChange>
            </w:pPr>
            <w:r>
              <w:rPr>
                <w:lang w:val="en-US"/>
              </w:rPr>
              <w:t>Bắt buộc</w:t>
            </w:r>
          </w:p>
        </w:tc>
      </w:tr>
    </w:tbl>
    <w:p w14:paraId="4CD4CDCA" w14:textId="35006775" w:rsidR="00510604" w:rsidRPr="00C967D6" w:rsidRDefault="00C967D6" w:rsidP="00F72AE0">
      <w:pPr>
        <w:pStyle w:val="Caption"/>
        <w:rPr>
          <w:i/>
          <w:rPrChange w:id="44272" w:author="Tran Huan" w:date="2018-11-26T01:04:00Z">
            <w:rPr>
              <w:lang w:val="en-US"/>
            </w:rPr>
          </w:rPrChange>
        </w:rPr>
        <w:pPrChange w:id="44273" w:author="Tran Huan" w:date="2018-12-03T02:05:00Z">
          <w:pPr/>
        </w:pPrChange>
      </w:pPr>
      <w:bookmarkStart w:id="44274" w:name="_Toc530993057"/>
      <w:bookmarkStart w:id="44275" w:name="_Toc531584495"/>
      <w:ins w:id="44276" w:author="Tran Huan" w:date="2018-11-26T01:03:00Z">
        <w:r>
          <w:t xml:space="preserve">Bảng </w:t>
        </w:r>
      </w:ins>
      <w:ins w:id="44277" w:author="Tran Huan" w:date="2018-12-03T02:43:00Z">
        <w:r w:rsidR="00867A6B">
          <w:fldChar w:fldCharType="begin"/>
        </w:r>
        <w:r w:rsidR="00867A6B">
          <w:instrText xml:space="preserve"> STYLEREF 1 \s </w:instrText>
        </w:r>
      </w:ins>
      <w:r w:rsidR="00867A6B">
        <w:fldChar w:fldCharType="separate"/>
      </w:r>
      <w:r w:rsidR="00867A6B">
        <w:rPr>
          <w:noProof/>
        </w:rPr>
        <w:t>3</w:t>
      </w:r>
      <w:ins w:id="44278"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4279" w:author="Tran Huan" w:date="2018-12-03T02:43:00Z">
        <w:r w:rsidR="00867A6B">
          <w:rPr>
            <w:noProof/>
          </w:rPr>
          <w:t>8</w:t>
        </w:r>
        <w:r w:rsidR="00867A6B">
          <w:fldChar w:fldCharType="end"/>
        </w:r>
      </w:ins>
      <w:ins w:id="44280" w:author="Tran Huan" w:date="2018-11-26T01:03:00Z">
        <w:r w:rsidRPr="00C967D6">
          <w:rPr>
            <w:rPrChange w:id="44281" w:author="Tran Huan" w:date="2018-11-26T01:04:00Z">
              <w:rPr>
                <w:lang w:val="en-US"/>
              </w:rPr>
            </w:rPrChange>
          </w:rPr>
          <w:t xml:space="preserve"> </w:t>
        </w:r>
        <w:r w:rsidRPr="00C967D6">
          <w:rPr>
            <w:i/>
            <w:rPrChange w:id="44282" w:author="Tran Huan" w:date="2018-11-26T01:04:00Z">
              <w:rPr>
                <w:i/>
                <w:lang w:val="en-US"/>
              </w:rPr>
            </w:rPrChange>
          </w:rPr>
          <w:t xml:space="preserve">Bảng </w:t>
        </w:r>
      </w:ins>
      <w:ins w:id="44283" w:author="Tran Huan" w:date="2018-11-26T01:04:00Z">
        <w:r w:rsidRPr="00C967D6">
          <w:rPr>
            <w:i/>
            <w:rPrChange w:id="44284" w:author="Tran Huan" w:date="2018-11-26T01:04:00Z">
              <w:rPr>
                <w:i/>
                <w:lang w:val="en-US"/>
              </w:rPr>
            </w:rPrChange>
          </w:rPr>
          <w:t>các thành phần giao diện</w:t>
        </w:r>
      </w:ins>
      <w:bookmarkEnd w:id="44274"/>
      <w:bookmarkEnd w:id="44275"/>
    </w:p>
    <w:p w14:paraId="18984A8E" w14:textId="416A44AA" w:rsidR="00755C63" w:rsidRDefault="00755C63" w:rsidP="00870304">
      <w:pPr>
        <w:pStyle w:val="Heading5"/>
        <w:numPr>
          <w:ilvl w:val="0"/>
          <w:numId w:val="0"/>
        </w:numPr>
        <w:spacing w:line="276" w:lineRule="auto"/>
        <w:ind w:left="1008" w:hanging="1008"/>
        <w:rPr>
          <w:lang w:val="en-US"/>
        </w:rPr>
        <w:pPrChange w:id="44285" w:author="Tran Huan" w:date="2018-12-03T01:35:00Z">
          <w:pPr>
            <w:pStyle w:val="Heading5"/>
          </w:pPr>
        </w:pPrChange>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510604" w14:paraId="2828DD16" w14:textId="77777777" w:rsidTr="00E4365A">
        <w:tc>
          <w:tcPr>
            <w:tcW w:w="805" w:type="dxa"/>
            <w:vMerge w:val="restart"/>
            <w:vAlign w:val="center"/>
          </w:tcPr>
          <w:p w14:paraId="32CF03BB" w14:textId="77777777" w:rsidR="00510604" w:rsidRPr="007F1EF1" w:rsidRDefault="00510604">
            <w:pPr>
              <w:spacing w:line="276" w:lineRule="auto"/>
              <w:jc w:val="center"/>
              <w:rPr>
                <w:b/>
                <w:lang w:val="en-US"/>
              </w:rPr>
              <w:pPrChange w:id="44286" w:author="phuong vu" w:date="2018-11-23T13:48:00Z">
                <w:pPr>
                  <w:spacing w:line="360" w:lineRule="auto"/>
                  <w:jc w:val="center"/>
                </w:pPr>
              </w:pPrChange>
            </w:pPr>
            <w:r w:rsidRPr="007F1EF1">
              <w:rPr>
                <w:b/>
                <w:lang w:val="en-US"/>
              </w:rPr>
              <w:t>STT</w:t>
            </w:r>
          </w:p>
        </w:tc>
        <w:tc>
          <w:tcPr>
            <w:tcW w:w="2120" w:type="dxa"/>
            <w:vMerge w:val="restart"/>
            <w:vAlign w:val="center"/>
          </w:tcPr>
          <w:p w14:paraId="4ACEFC8B" w14:textId="77777777" w:rsidR="00510604" w:rsidRPr="007F1EF1" w:rsidRDefault="00510604">
            <w:pPr>
              <w:spacing w:line="276" w:lineRule="auto"/>
              <w:jc w:val="center"/>
              <w:rPr>
                <w:b/>
                <w:lang w:val="en-US"/>
              </w:rPr>
              <w:pPrChange w:id="44287" w:author="phuong vu" w:date="2018-11-23T13:48:00Z">
                <w:pPr>
                  <w:spacing w:line="360" w:lineRule="auto"/>
                  <w:jc w:val="center"/>
                </w:pPr>
              </w:pPrChange>
            </w:pPr>
            <w:r w:rsidRPr="007F1EF1">
              <w:rPr>
                <w:b/>
                <w:lang w:val="en-US"/>
              </w:rPr>
              <w:t>Tên bảng/</w:t>
            </w:r>
          </w:p>
          <w:p w14:paraId="01BB31A6" w14:textId="77777777" w:rsidR="00510604" w:rsidRPr="007F1EF1" w:rsidRDefault="00510604">
            <w:pPr>
              <w:spacing w:line="276" w:lineRule="auto"/>
              <w:jc w:val="center"/>
              <w:rPr>
                <w:b/>
                <w:lang w:val="en-US"/>
              </w:rPr>
              <w:pPrChange w:id="44288" w:author="phuong vu" w:date="2018-11-23T13:48:00Z">
                <w:pPr>
                  <w:spacing w:line="360" w:lineRule="auto"/>
                  <w:jc w:val="center"/>
                </w:pPr>
              </w:pPrChange>
            </w:pPr>
            <w:r w:rsidRPr="007F1EF1">
              <w:rPr>
                <w:b/>
                <w:lang w:val="en-US"/>
              </w:rPr>
              <w:t>Cấu tr</w:t>
            </w:r>
            <w:r>
              <w:rPr>
                <w:b/>
                <w:lang w:val="en-US"/>
              </w:rPr>
              <w:t>ú</w:t>
            </w:r>
            <w:r w:rsidRPr="007F1EF1">
              <w:rPr>
                <w:b/>
                <w:lang w:val="en-US"/>
              </w:rPr>
              <w:t>c dữ liệu</w:t>
            </w:r>
          </w:p>
        </w:tc>
        <w:tc>
          <w:tcPr>
            <w:tcW w:w="5852" w:type="dxa"/>
            <w:gridSpan w:val="4"/>
            <w:vAlign w:val="center"/>
          </w:tcPr>
          <w:p w14:paraId="056C55EB" w14:textId="77777777" w:rsidR="00510604" w:rsidRPr="007F1EF1" w:rsidRDefault="00510604">
            <w:pPr>
              <w:spacing w:line="276" w:lineRule="auto"/>
              <w:jc w:val="center"/>
              <w:rPr>
                <w:b/>
                <w:lang w:val="en-US"/>
              </w:rPr>
              <w:pPrChange w:id="44289" w:author="phuong vu" w:date="2018-11-23T13:48:00Z">
                <w:pPr>
                  <w:spacing w:line="360" w:lineRule="auto"/>
                  <w:jc w:val="center"/>
                </w:pPr>
              </w:pPrChange>
            </w:pPr>
            <w:r w:rsidRPr="007F1EF1">
              <w:rPr>
                <w:b/>
                <w:lang w:val="en-US"/>
              </w:rPr>
              <w:t>Phương thức</w:t>
            </w:r>
          </w:p>
        </w:tc>
      </w:tr>
      <w:tr w:rsidR="00510604" w14:paraId="50A344F7" w14:textId="77777777" w:rsidTr="00E4365A">
        <w:tc>
          <w:tcPr>
            <w:tcW w:w="805" w:type="dxa"/>
            <w:vMerge/>
            <w:vAlign w:val="center"/>
          </w:tcPr>
          <w:p w14:paraId="42B64EC1" w14:textId="77777777" w:rsidR="00510604" w:rsidRPr="007F1EF1" w:rsidRDefault="00510604">
            <w:pPr>
              <w:spacing w:line="276" w:lineRule="auto"/>
              <w:jc w:val="center"/>
              <w:rPr>
                <w:b/>
                <w:lang w:val="en-US"/>
              </w:rPr>
              <w:pPrChange w:id="44290" w:author="phuong vu" w:date="2018-11-23T13:48:00Z">
                <w:pPr>
                  <w:spacing w:line="360" w:lineRule="auto"/>
                  <w:jc w:val="center"/>
                </w:pPr>
              </w:pPrChange>
            </w:pPr>
          </w:p>
        </w:tc>
        <w:tc>
          <w:tcPr>
            <w:tcW w:w="2120" w:type="dxa"/>
            <w:vMerge/>
            <w:vAlign w:val="center"/>
          </w:tcPr>
          <w:p w14:paraId="66F80E6D" w14:textId="77777777" w:rsidR="00510604" w:rsidRPr="007F1EF1" w:rsidRDefault="00510604">
            <w:pPr>
              <w:spacing w:line="276" w:lineRule="auto"/>
              <w:jc w:val="center"/>
              <w:rPr>
                <w:b/>
                <w:lang w:val="en-US"/>
              </w:rPr>
              <w:pPrChange w:id="44291" w:author="phuong vu" w:date="2018-11-23T13:48:00Z">
                <w:pPr>
                  <w:spacing w:line="360" w:lineRule="auto"/>
                  <w:jc w:val="center"/>
                </w:pPr>
              </w:pPrChange>
            </w:pPr>
          </w:p>
        </w:tc>
        <w:tc>
          <w:tcPr>
            <w:tcW w:w="1463" w:type="dxa"/>
            <w:vAlign w:val="center"/>
          </w:tcPr>
          <w:p w14:paraId="554E58B1" w14:textId="77777777" w:rsidR="00510604" w:rsidRPr="007F1EF1" w:rsidRDefault="00510604">
            <w:pPr>
              <w:spacing w:line="276" w:lineRule="auto"/>
              <w:jc w:val="center"/>
              <w:rPr>
                <w:b/>
                <w:lang w:val="en-US"/>
              </w:rPr>
              <w:pPrChange w:id="44292" w:author="phuong vu" w:date="2018-11-23T13:48:00Z">
                <w:pPr>
                  <w:spacing w:line="360" w:lineRule="auto"/>
                  <w:jc w:val="center"/>
                </w:pPr>
              </w:pPrChange>
            </w:pPr>
            <w:r w:rsidRPr="007F1EF1">
              <w:rPr>
                <w:b/>
                <w:lang w:val="en-US"/>
              </w:rPr>
              <w:t>Thêm</w:t>
            </w:r>
          </w:p>
        </w:tc>
        <w:tc>
          <w:tcPr>
            <w:tcW w:w="1463" w:type="dxa"/>
            <w:vAlign w:val="center"/>
          </w:tcPr>
          <w:p w14:paraId="39AD6A20" w14:textId="77777777" w:rsidR="00510604" w:rsidRPr="007F1EF1" w:rsidRDefault="00510604">
            <w:pPr>
              <w:spacing w:line="276" w:lineRule="auto"/>
              <w:jc w:val="center"/>
              <w:rPr>
                <w:b/>
                <w:lang w:val="en-US"/>
              </w:rPr>
              <w:pPrChange w:id="44293" w:author="phuong vu" w:date="2018-11-23T13:48:00Z">
                <w:pPr>
                  <w:spacing w:line="360" w:lineRule="auto"/>
                  <w:jc w:val="center"/>
                </w:pPr>
              </w:pPrChange>
            </w:pPr>
            <w:r w:rsidRPr="007F1EF1">
              <w:rPr>
                <w:b/>
                <w:lang w:val="en-US"/>
              </w:rPr>
              <w:t>Sửa</w:t>
            </w:r>
          </w:p>
        </w:tc>
        <w:tc>
          <w:tcPr>
            <w:tcW w:w="1463" w:type="dxa"/>
            <w:vAlign w:val="center"/>
          </w:tcPr>
          <w:p w14:paraId="4CCD0FB6" w14:textId="77777777" w:rsidR="00510604" w:rsidRPr="007F1EF1" w:rsidRDefault="00510604">
            <w:pPr>
              <w:spacing w:line="276" w:lineRule="auto"/>
              <w:jc w:val="center"/>
              <w:rPr>
                <w:b/>
                <w:lang w:val="en-US"/>
              </w:rPr>
              <w:pPrChange w:id="44294" w:author="phuong vu" w:date="2018-11-23T13:48:00Z">
                <w:pPr>
                  <w:spacing w:line="360" w:lineRule="auto"/>
                  <w:jc w:val="center"/>
                </w:pPr>
              </w:pPrChange>
            </w:pPr>
            <w:r w:rsidRPr="007F1EF1">
              <w:rPr>
                <w:b/>
                <w:lang w:val="en-US"/>
              </w:rPr>
              <w:t>Xóa</w:t>
            </w:r>
          </w:p>
        </w:tc>
        <w:tc>
          <w:tcPr>
            <w:tcW w:w="1463" w:type="dxa"/>
            <w:vAlign w:val="center"/>
          </w:tcPr>
          <w:p w14:paraId="71E09AE5" w14:textId="77777777" w:rsidR="00510604" w:rsidRPr="007F1EF1" w:rsidRDefault="00510604">
            <w:pPr>
              <w:spacing w:line="276" w:lineRule="auto"/>
              <w:jc w:val="center"/>
              <w:rPr>
                <w:b/>
                <w:lang w:val="en-US"/>
              </w:rPr>
              <w:pPrChange w:id="44295" w:author="phuong vu" w:date="2018-11-23T13:48:00Z">
                <w:pPr>
                  <w:spacing w:line="360" w:lineRule="auto"/>
                  <w:jc w:val="center"/>
                </w:pPr>
              </w:pPrChange>
            </w:pPr>
            <w:r w:rsidRPr="007F1EF1">
              <w:rPr>
                <w:b/>
                <w:lang w:val="en-US"/>
              </w:rPr>
              <w:t>Truy vấn</w:t>
            </w:r>
          </w:p>
        </w:tc>
      </w:tr>
      <w:tr w:rsidR="00510604" w14:paraId="64365F47" w14:textId="77777777" w:rsidTr="00E4365A">
        <w:tc>
          <w:tcPr>
            <w:tcW w:w="805" w:type="dxa"/>
          </w:tcPr>
          <w:p w14:paraId="2299A8A6" w14:textId="77777777" w:rsidR="00510604" w:rsidRDefault="00510604">
            <w:pPr>
              <w:spacing w:line="276" w:lineRule="auto"/>
              <w:jc w:val="center"/>
              <w:rPr>
                <w:lang w:val="en-US"/>
              </w:rPr>
              <w:pPrChange w:id="44296" w:author="phuong vu" w:date="2018-11-23T13:48:00Z">
                <w:pPr>
                  <w:spacing w:line="360" w:lineRule="auto"/>
                  <w:jc w:val="center"/>
                </w:pPr>
              </w:pPrChange>
            </w:pPr>
            <w:r>
              <w:rPr>
                <w:lang w:val="en-US"/>
              </w:rPr>
              <w:t>1</w:t>
            </w:r>
          </w:p>
        </w:tc>
        <w:tc>
          <w:tcPr>
            <w:tcW w:w="2120" w:type="dxa"/>
          </w:tcPr>
          <w:p w14:paraId="7BE7B7E0" w14:textId="16700DBC" w:rsidR="00510604" w:rsidRDefault="00A76989">
            <w:pPr>
              <w:spacing w:line="276" w:lineRule="auto"/>
              <w:rPr>
                <w:lang w:val="en-US"/>
              </w:rPr>
              <w:pPrChange w:id="44297" w:author="phuong vu" w:date="2018-11-23T13:48:00Z">
                <w:pPr>
                  <w:spacing w:line="360" w:lineRule="auto"/>
                </w:pPr>
              </w:pPrChange>
            </w:pPr>
            <w:r>
              <w:rPr>
                <w:lang w:val="en-US"/>
              </w:rPr>
              <w:t>user</w:t>
            </w:r>
          </w:p>
        </w:tc>
        <w:tc>
          <w:tcPr>
            <w:tcW w:w="1463" w:type="dxa"/>
          </w:tcPr>
          <w:p w14:paraId="038608D6" w14:textId="01FA00F5" w:rsidR="00510604" w:rsidRDefault="00A76989">
            <w:pPr>
              <w:spacing w:line="276" w:lineRule="auto"/>
              <w:jc w:val="center"/>
              <w:rPr>
                <w:lang w:val="en-US"/>
              </w:rPr>
              <w:pPrChange w:id="44298" w:author="phuong vu" w:date="2018-11-23T13:48:00Z">
                <w:pPr>
                  <w:spacing w:line="360" w:lineRule="auto"/>
                  <w:jc w:val="center"/>
                </w:pPr>
              </w:pPrChange>
            </w:pPr>
            <w:r>
              <w:rPr>
                <w:lang w:val="en-US"/>
              </w:rPr>
              <w:t>X</w:t>
            </w:r>
          </w:p>
        </w:tc>
        <w:tc>
          <w:tcPr>
            <w:tcW w:w="1463" w:type="dxa"/>
          </w:tcPr>
          <w:p w14:paraId="480DA1FB" w14:textId="77777777" w:rsidR="00510604" w:rsidRDefault="00510604">
            <w:pPr>
              <w:spacing w:line="276" w:lineRule="auto"/>
              <w:jc w:val="center"/>
              <w:rPr>
                <w:lang w:val="en-US"/>
              </w:rPr>
              <w:pPrChange w:id="44299" w:author="phuong vu" w:date="2018-11-23T13:48:00Z">
                <w:pPr>
                  <w:spacing w:line="360" w:lineRule="auto"/>
                  <w:jc w:val="center"/>
                </w:pPr>
              </w:pPrChange>
            </w:pPr>
          </w:p>
        </w:tc>
        <w:tc>
          <w:tcPr>
            <w:tcW w:w="1463" w:type="dxa"/>
          </w:tcPr>
          <w:p w14:paraId="4E0BE26A" w14:textId="44368DA2" w:rsidR="00510604" w:rsidRDefault="00510604">
            <w:pPr>
              <w:spacing w:line="276" w:lineRule="auto"/>
              <w:jc w:val="center"/>
              <w:rPr>
                <w:lang w:val="en-US"/>
              </w:rPr>
              <w:pPrChange w:id="44300" w:author="phuong vu" w:date="2018-11-23T13:48:00Z">
                <w:pPr>
                  <w:spacing w:line="360" w:lineRule="auto"/>
                  <w:jc w:val="center"/>
                </w:pPr>
              </w:pPrChange>
            </w:pPr>
          </w:p>
        </w:tc>
        <w:tc>
          <w:tcPr>
            <w:tcW w:w="1463" w:type="dxa"/>
          </w:tcPr>
          <w:p w14:paraId="38F9DA3E" w14:textId="7D5853A8" w:rsidR="00510604" w:rsidRDefault="00820B56">
            <w:pPr>
              <w:spacing w:line="276" w:lineRule="auto"/>
              <w:jc w:val="center"/>
              <w:rPr>
                <w:lang w:val="en-US"/>
              </w:rPr>
              <w:pPrChange w:id="44301" w:author="phuong vu" w:date="2018-11-23T13:48:00Z">
                <w:pPr>
                  <w:jc w:val="center"/>
                </w:pPr>
              </w:pPrChange>
            </w:pPr>
            <w:r>
              <w:rPr>
                <w:lang w:val="en-US"/>
              </w:rPr>
              <w:t>X</w:t>
            </w:r>
          </w:p>
        </w:tc>
      </w:tr>
      <w:tr w:rsidR="00510604" w14:paraId="4ED557E3" w14:textId="77777777" w:rsidTr="00E4365A">
        <w:tc>
          <w:tcPr>
            <w:tcW w:w="805" w:type="dxa"/>
          </w:tcPr>
          <w:p w14:paraId="14F21012" w14:textId="77777777" w:rsidR="00510604" w:rsidRDefault="00510604">
            <w:pPr>
              <w:spacing w:line="276" w:lineRule="auto"/>
              <w:jc w:val="center"/>
              <w:rPr>
                <w:lang w:val="en-US"/>
              </w:rPr>
              <w:pPrChange w:id="44302" w:author="phuong vu" w:date="2018-11-23T13:48:00Z">
                <w:pPr>
                  <w:spacing w:line="360" w:lineRule="auto"/>
                  <w:jc w:val="center"/>
                </w:pPr>
              </w:pPrChange>
            </w:pPr>
            <w:r>
              <w:rPr>
                <w:lang w:val="en-US"/>
              </w:rPr>
              <w:t>2</w:t>
            </w:r>
          </w:p>
        </w:tc>
        <w:tc>
          <w:tcPr>
            <w:tcW w:w="2120" w:type="dxa"/>
          </w:tcPr>
          <w:p w14:paraId="255F3DE2" w14:textId="1F817372" w:rsidR="00510604" w:rsidRDefault="00A76989">
            <w:pPr>
              <w:spacing w:line="276" w:lineRule="auto"/>
              <w:rPr>
                <w:lang w:val="en-US"/>
              </w:rPr>
              <w:pPrChange w:id="44303" w:author="phuong vu" w:date="2018-11-23T13:48:00Z">
                <w:pPr>
                  <w:spacing w:line="360" w:lineRule="auto"/>
                </w:pPr>
              </w:pPrChange>
            </w:pPr>
            <w:r>
              <w:rPr>
                <w:lang w:val="en-US"/>
              </w:rPr>
              <w:t>customer</w:t>
            </w:r>
          </w:p>
        </w:tc>
        <w:tc>
          <w:tcPr>
            <w:tcW w:w="1463" w:type="dxa"/>
          </w:tcPr>
          <w:p w14:paraId="51D5DB8C" w14:textId="6F037844" w:rsidR="00510604" w:rsidRDefault="00A76989">
            <w:pPr>
              <w:spacing w:line="276" w:lineRule="auto"/>
              <w:jc w:val="center"/>
              <w:rPr>
                <w:lang w:val="en-US"/>
              </w:rPr>
              <w:pPrChange w:id="44304" w:author="phuong vu" w:date="2018-11-23T13:48:00Z">
                <w:pPr>
                  <w:spacing w:line="360" w:lineRule="auto"/>
                  <w:jc w:val="center"/>
                </w:pPr>
              </w:pPrChange>
            </w:pPr>
            <w:r>
              <w:rPr>
                <w:lang w:val="en-US"/>
              </w:rPr>
              <w:t>X</w:t>
            </w:r>
          </w:p>
        </w:tc>
        <w:tc>
          <w:tcPr>
            <w:tcW w:w="1463" w:type="dxa"/>
          </w:tcPr>
          <w:p w14:paraId="14545889" w14:textId="6E0E587E" w:rsidR="00510604" w:rsidRDefault="005E033B">
            <w:pPr>
              <w:spacing w:line="276" w:lineRule="auto"/>
              <w:jc w:val="center"/>
              <w:rPr>
                <w:lang w:val="en-US"/>
              </w:rPr>
              <w:pPrChange w:id="44305" w:author="phuong vu" w:date="2018-11-23T13:48:00Z">
                <w:pPr>
                  <w:spacing w:line="360" w:lineRule="auto"/>
                  <w:jc w:val="center"/>
                </w:pPr>
              </w:pPrChange>
            </w:pPr>
            <w:r>
              <w:rPr>
                <w:lang w:val="en-US"/>
              </w:rPr>
              <w:t>X</w:t>
            </w:r>
          </w:p>
        </w:tc>
        <w:tc>
          <w:tcPr>
            <w:tcW w:w="1463" w:type="dxa"/>
          </w:tcPr>
          <w:p w14:paraId="02D54EF9" w14:textId="7BE45767" w:rsidR="00510604" w:rsidRDefault="00510604">
            <w:pPr>
              <w:spacing w:line="276" w:lineRule="auto"/>
              <w:jc w:val="center"/>
              <w:rPr>
                <w:lang w:val="en-US"/>
              </w:rPr>
              <w:pPrChange w:id="44306" w:author="phuong vu" w:date="2018-11-23T13:48:00Z">
                <w:pPr>
                  <w:spacing w:line="360" w:lineRule="auto"/>
                  <w:jc w:val="center"/>
                </w:pPr>
              </w:pPrChange>
            </w:pPr>
          </w:p>
        </w:tc>
        <w:tc>
          <w:tcPr>
            <w:tcW w:w="1463" w:type="dxa"/>
          </w:tcPr>
          <w:p w14:paraId="4C4359B5" w14:textId="408E51E9" w:rsidR="00510604" w:rsidRDefault="00820B56">
            <w:pPr>
              <w:spacing w:line="276" w:lineRule="auto"/>
              <w:jc w:val="center"/>
              <w:rPr>
                <w:lang w:val="en-US"/>
              </w:rPr>
              <w:pPrChange w:id="44307" w:author="phuong vu" w:date="2018-11-23T13:48:00Z">
                <w:pPr>
                  <w:jc w:val="center"/>
                </w:pPr>
              </w:pPrChange>
            </w:pPr>
            <w:r>
              <w:rPr>
                <w:lang w:val="en-US"/>
              </w:rPr>
              <w:t>X</w:t>
            </w:r>
          </w:p>
        </w:tc>
      </w:tr>
      <w:tr w:rsidR="00A76989" w14:paraId="3F6FD0A4" w14:textId="77777777" w:rsidTr="00E4365A">
        <w:tc>
          <w:tcPr>
            <w:tcW w:w="805" w:type="dxa"/>
          </w:tcPr>
          <w:p w14:paraId="08817EE7" w14:textId="3FA40C67" w:rsidR="00A76989" w:rsidRDefault="00A76989">
            <w:pPr>
              <w:spacing w:line="276" w:lineRule="auto"/>
              <w:jc w:val="center"/>
              <w:rPr>
                <w:lang w:val="en-US"/>
              </w:rPr>
              <w:pPrChange w:id="44308" w:author="phuong vu" w:date="2018-11-23T13:48:00Z">
                <w:pPr>
                  <w:spacing w:line="360" w:lineRule="auto"/>
                  <w:jc w:val="center"/>
                </w:pPr>
              </w:pPrChange>
            </w:pPr>
            <w:r>
              <w:rPr>
                <w:lang w:val="en-US"/>
              </w:rPr>
              <w:t>3</w:t>
            </w:r>
          </w:p>
        </w:tc>
        <w:tc>
          <w:tcPr>
            <w:tcW w:w="2120" w:type="dxa"/>
          </w:tcPr>
          <w:p w14:paraId="6AEE210F" w14:textId="682CC646" w:rsidR="00A76989" w:rsidRDefault="00820B56">
            <w:pPr>
              <w:spacing w:line="276" w:lineRule="auto"/>
              <w:rPr>
                <w:lang w:val="en-US"/>
              </w:rPr>
              <w:pPrChange w:id="44309" w:author="phuong vu" w:date="2018-11-23T13:48:00Z">
                <w:pPr>
                  <w:spacing w:line="360" w:lineRule="auto"/>
                </w:pPr>
              </w:pPrChange>
            </w:pPr>
            <w:r>
              <w:rPr>
                <w:lang w:val="en-US"/>
              </w:rPr>
              <w:t>staff</w:t>
            </w:r>
          </w:p>
        </w:tc>
        <w:tc>
          <w:tcPr>
            <w:tcW w:w="1463" w:type="dxa"/>
          </w:tcPr>
          <w:p w14:paraId="4C771EAE" w14:textId="18BF48CB" w:rsidR="00A76989" w:rsidRDefault="00820B56">
            <w:pPr>
              <w:spacing w:line="276" w:lineRule="auto"/>
              <w:jc w:val="center"/>
              <w:rPr>
                <w:lang w:val="en-US"/>
              </w:rPr>
              <w:pPrChange w:id="44310" w:author="phuong vu" w:date="2018-11-23T13:48:00Z">
                <w:pPr>
                  <w:spacing w:line="360" w:lineRule="auto"/>
                  <w:jc w:val="center"/>
                </w:pPr>
              </w:pPrChange>
            </w:pPr>
            <w:r>
              <w:rPr>
                <w:lang w:val="en-US"/>
              </w:rPr>
              <w:t>X</w:t>
            </w:r>
          </w:p>
        </w:tc>
        <w:tc>
          <w:tcPr>
            <w:tcW w:w="1463" w:type="dxa"/>
          </w:tcPr>
          <w:p w14:paraId="10E0D826" w14:textId="3765C380" w:rsidR="00A76989" w:rsidRDefault="005E033B">
            <w:pPr>
              <w:spacing w:line="276" w:lineRule="auto"/>
              <w:jc w:val="center"/>
              <w:rPr>
                <w:lang w:val="en-US"/>
              </w:rPr>
              <w:pPrChange w:id="44311" w:author="phuong vu" w:date="2018-11-23T13:48:00Z">
                <w:pPr>
                  <w:spacing w:line="360" w:lineRule="auto"/>
                  <w:jc w:val="center"/>
                </w:pPr>
              </w:pPrChange>
            </w:pPr>
            <w:r>
              <w:rPr>
                <w:lang w:val="en-US"/>
              </w:rPr>
              <w:t>X</w:t>
            </w:r>
          </w:p>
        </w:tc>
        <w:tc>
          <w:tcPr>
            <w:tcW w:w="1463" w:type="dxa"/>
          </w:tcPr>
          <w:p w14:paraId="1CD0E29A" w14:textId="77777777" w:rsidR="00A76989" w:rsidRDefault="00A76989">
            <w:pPr>
              <w:spacing w:line="276" w:lineRule="auto"/>
              <w:jc w:val="center"/>
              <w:rPr>
                <w:lang w:val="en-US"/>
              </w:rPr>
              <w:pPrChange w:id="44312" w:author="phuong vu" w:date="2018-11-23T13:48:00Z">
                <w:pPr>
                  <w:spacing w:line="360" w:lineRule="auto"/>
                  <w:jc w:val="center"/>
                </w:pPr>
              </w:pPrChange>
            </w:pPr>
          </w:p>
        </w:tc>
        <w:tc>
          <w:tcPr>
            <w:tcW w:w="1463" w:type="dxa"/>
          </w:tcPr>
          <w:p w14:paraId="1491FBA6" w14:textId="2EE9377B" w:rsidR="00A76989" w:rsidRDefault="00820B56">
            <w:pPr>
              <w:spacing w:line="276" w:lineRule="auto"/>
              <w:jc w:val="center"/>
              <w:rPr>
                <w:lang w:val="en-US"/>
              </w:rPr>
              <w:pPrChange w:id="44313" w:author="phuong vu" w:date="2018-11-23T13:48:00Z">
                <w:pPr>
                  <w:jc w:val="center"/>
                </w:pPr>
              </w:pPrChange>
            </w:pPr>
            <w:r>
              <w:rPr>
                <w:lang w:val="en-US"/>
              </w:rPr>
              <w:t>X</w:t>
            </w:r>
          </w:p>
        </w:tc>
      </w:tr>
    </w:tbl>
    <w:p w14:paraId="24D8F8D7" w14:textId="06C07156" w:rsidR="00510604" w:rsidRPr="00D3179D" w:rsidDel="00C967D6" w:rsidRDefault="00510604" w:rsidP="00870304">
      <w:pPr>
        <w:spacing w:line="276" w:lineRule="auto"/>
        <w:ind w:left="1008" w:hanging="1008"/>
        <w:rPr>
          <w:del w:id="44314" w:author="Tran Huan" w:date="2018-11-26T01:07:00Z"/>
          <w:lang w:val="en-US"/>
        </w:rPr>
        <w:pPrChange w:id="44315" w:author="Tran Huan" w:date="2018-12-03T01:35:00Z">
          <w:pPr/>
        </w:pPrChange>
      </w:pPr>
    </w:p>
    <w:p w14:paraId="785F24A4" w14:textId="31CAB22F" w:rsidR="00755C63" w:rsidRDefault="00755C63" w:rsidP="00870304">
      <w:pPr>
        <w:pStyle w:val="Heading5"/>
        <w:numPr>
          <w:ilvl w:val="0"/>
          <w:numId w:val="0"/>
        </w:numPr>
        <w:spacing w:line="276" w:lineRule="auto"/>
        <w:ind w:left="1008" w:hanging="1008"/>
        <w:rPr>
          <w:lang w:val="en-US"/>
        </w:rPr>
        <w:pPrChange w:id="44316" w:author="Tran Huan" w:date="2018-12-03T01:35:00Z">
          <w:pPr>
            <w:pStyle w:val="Heading5"/>
          </w:pPr>
        </w:pPrChange>
      </w:pPr>
      <w:r>
        <w:rPr>
          <w:lang w:val="en-US"/>
        </w:rPr>
        <w:t>Cách xử lí</w:t>
      </w:r>
    </w:p>
    <w:p w14:paraId="0A119599" w14:textId="77777777" w:rsidR="00C967D6" w:rsidRDefault="003A795F">
      <w:pPr>
        <w:keepNext/>
        <w:spacing w:line="276" w:lineRule="auto"/>
        <w:jc w:val="center"/>
        <w:rPr>
          <w:ins w:id="44317" w:author="Tran Huan" w:date="2018-11-26T01:02:00Z"/>
        </w:rPr>
      </w:pPr>
      <w:r w:rsidRPr="003A795F">
        <w:rPr>
          <w:noProof/>
          <w:lang w:val="en-US"/>
        </w:rPr>
        <w:drawing>
          <wp:inline distT="0" distB="0" distL="0" distR="0" wp14:anchorId="1CFA965A" wp14:editId="37CDF195">
            <wp:extent cx="4410075" cy="784402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12976" cy="7849184"/>
                    </a:xfrm>
                    <a:prstGeom prst="rect">
                      <a:avLst/>
                    </a:prstGeom>
                    <a:noFill/>
                    <a:ln>
                      <a:noFill/>
                    </a:ln>
                  </pic:spPr>
                </pic:pic>
              </a:graphicData>
            </a:graphic>
          </wp:inline>
        </w:drawing>
      </w:r>
    </w:p>
    <w:p w14:paraId="02D55CBC" w14:textId="4D957C5B" w:rsidR="003A795F" w:rsidRPr="00EA3AB6" w:rsidDel="00C967D6" w:rsidRDefault="00C967D6" w:rsidP="00F72AE0">
      <w:pPr>
        <w:pStyle w:val="Caption"/>
        <w:rPr>
          <w:del w:id="44318" w:author="Tran Huan" w:date="2018-11-26T01:02:00Z"/>
        </w:rPr>
        <w:pPrChange w:id="44319" w:author="Tran Huan" w:date="2018-12-03T02:05:00Z">
          <w:pPr>
            <w:keepNext/>
            <w:jc w:val="center"/>
          </w:pPr>
        </w:pPrChange>
      </w:pPr>
      <w:bookmarkStart w:id="44320" w:name="_Toc531584477"/>
      <w:ins w:id="44321" w:author="Tran Huan" w:date="2018-11-26T01:02:00Z">
        <w:r>
          <w:t xml:space="preserve">Hình </w:t>
        </w:r>
      </w:ins>
      <w:ins w:id="44322" w:author="Tran Huan" w:date="2018-12-03T02:05:00Z">
        <w:r w:rsidR="00F72AE0">
          <w:fldChar w:fldCharType="begin"/>
        </w:r>
        <w:r w:rsidR="00F72AE0">
          <w:instrText xml:space="preserve"> STYLEREF 1 \s </w:instrText>
        </w:r>
      </w:ins>
      <w:r w:rsidR="00F72AE0">
        <w:fldChar w:fldCharType="separate"/>
      </w:r>
      <w:r w:rsidR="00F72AE0">
        <w:rPr>
          <w:noProof/>
        </w:rPr>
        <w:t>3</w:t>
      </w:r>
      <w:ins w:id="44323"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44324" w:author="Tran Huan" w:date="2018-12-03T02:05:00Z">
        <w:r w:rsidR="00F72AE0">
          <w:rPr>
            <w:noProof/>
          </w:rPr>
          <w:t>17</w:t>
        </w:r>
        <w:r w:rsidR="00F72AE0">
          <w:fldChar w:fldCharType="end"/>
        </w:r>
      </w:ins>
      <w:ins w:id="44325" w:author="Tran Huan" w:date="2018-11-26T01:02:00Z">
        <w:r w:rsidRPr="00C967D6">
          <w:rPr>
            <w:rPrChange w:id="44326" w:author="Tran Huan" w:date="2018-11-26T01:02:00Z">
              <w:rPr>
                <w:lang w:val="en-US"/>
              </w:rPr>
            </w:rPrChange>
          </w:rPr>
          <w:t xml:space="preserve"> </w:t>
        </w:r>
        <w:r w:rsidRPr="008F40CD">
          <w:rPr>
            <w:i/>
          </w:rPr>
          <w:t>Sơ đồ xử lí đăng kí tài khoản khách hàng</w:t>
        </w:r>
      </w:ins>
      <w:bookmarkEnd w:id="44320"/>
    </w:p>
    <w:p w14:paraId="0B849D57" w14:textId="3B0252C3" w:rsidR="00377FBF" w:rsidRPr="000245EB" w:rsidRDefault="003A795F" w:rsidP="00F72AE0">
      <w:pPr>
        <w:pStyle w:val="Caption"/>
        <w:rPr>
          <w:noProof/>
          <w:rPrChange w:id="44327" w:author="Tran Huan" w:date="2018-11-25T16:08:00Z">
            <w:rPr>
              <w:noProof/>
              <w:lang w:val="en-US"/>
            </w:rPr>
          </w:rPrChange>
        </w:rPr>
        <w:pPrChange w:id="44328" w:author="Tran Huan" w:date="2018-12-03T02:05:00Z">
          <w:pPr>
            <w:pStyle w:val="Caption"/>
          </w:pPr>
        </w:pPrChange>
      </w:pPr>
      <w:del w:id="44329" w:author="Tran Huan" w:date="2018-11-26T01:02:00Z">
        <w:r w:rsidRPr="00E4365A" w:rsidDel="00C967D6">
          <w:delText xml:space="preserve">Hình </w:delText>
        </w:r>
      </w:del>
      <w:ins w:id="44330" w:author="phuong vu" w:date="2018-11-22T18:14:00Z">
        <w:del w:id="44331" w:author="Tran Huan" w:date="2018-11-26T01:02:00Z">
          <w:r w:rsidR="00627671" w:rsidDel="00C967D6">
            <w:fldChar w:fldCharType="begin"/>
          </w:r>
          <w:r w:rsidR="00627671" w:rsidDel="00C967D6">
            <w:delInstrText xml:space="preserve"> STYLEREF 1 \s </w:delInstrText>
          </w:r>
        </w:del>
      </w:ins>
      <w:del w:id="44332" w:author="Tran Huan" w:date="2018-11-26T01:02:00Z">
        <w:r w:rsidR="00627671" w:rsidDel="00C967D6">
          <w:fldChar w:fldCharType="separate"/>
        </w:r>
        <w:r w:rsidR="00627671" w:rsidDel="00C967D6">
          <w:rPr>
            <w:noProof/>
          </w:rPr>
          <w:delText>3</w:delText>
        </w:r>
      </w:del>
      <w:ins w:id="44333" w:author="phuong vu" w:date="2018-11-22T18:14:00Z">
        <w:del w:id="44334" w:author="Tran Huan" w:date="2018-11-26T01:02:00Z">
          <w:r w:rsidR="00627671" w:rsidDel="00C967D6">
            <w:fldChar w:fldCharType="end"/>
          </w:r>
          <w:r w:rsidR="00627671" w:rsidDel="00C967D6">
            <w:delText>.</w:delText>
          </w:r>
          <w:r w:rsidR="00627671" w:rsidDel="00C967D6">
            <w:fldChar w:fldCharType="begin"/>
          </w:r>
          <w:r w:rsidR="00627671" w:rsidDel="00C967D6">
            <w:delInstrText xml:space="preserve"> SEQ Hình \* ARABIC \s 1 </w:delInstrText>
          </w:r>
        </w:del>
      </w:ins>
      <w:del w:id="44335" w:author="Tran Huan" w:date="2018-11-26T01:02:00Z">
        <w:r w:rsidR="00627671" w:rsidDel="00C967D6">
          <w:fldChar w:fldCharType="separate"/>
        </w:r>
      </w:del>
      <w:ins w:id="44336" w:author="phuong vu" w:date="2018-11-22T18:14:00Z">
        <w:del w:id="44337" w:author="Tran Huan" w:date="2018-11-26T01:02:00Z">
          <w:r w:rsidR="00627671" w:rsidDel="00C967D6">
            <w:rPr>
              <w:noProof/>
            </w:rPr>
            <w:delText>34</w:delText>
          </w:r>
          <w:r w:rsidR="00627671" w:rsidDel="00C967D6">
            <w:fldChar w:fldCharType="end"/>
          </w:r>
        </w:del>
      </w:ins>
      <w:del w:id="44338" w:author="Tran Huan" w:date="2018-11-26T01:02:00Z">
        <w:r w:rsidR="006C103E" w:rsidDel="00C967D6">
          <w:fldChar w:fldCharType="begin"/>
        </w:r>
        <w:r w:rsidR="006C103E" w:rsidDel="00C967D6">
          <w:delInstrText xml:space="preserve"> STYLEREF 1 \s </w:delInstrText>
        </w:r>
        <w:r w:rsidR="006C103E" w:rsidDel="00C967D6">
          <w:fldChar w:fldCharType="separate"/>
        </w:r>
        <w:r w:rsidR="006C103E" w:rsidDel="00C967D6">
          <w:rPr>
            <w:noProof/>
          </w:rPr>
          <w:delText>3</w:delText>
        </w:r>
        <w:r w:rsidR="006C103E" w:rsidDel="00C967D6">
          <w:fldChar w:fldCharType="end"/>
        </w:r>
        <w:r w:rsidR="006C103E" w:rsidDel="00C967D6">
          <w:delText>.</w:delText>
        </w:r>
        <w:r w:rsidR="006C103E" w:rsidDel="00C967D6">
          <w:fldChar w:fldCharType="begin"/>
        </w:r>
        <w:r w:rsidR="006C103E" w:rsidDel="00C967D6">
          <w:delInstrText xml:space="preserve"> SEQ Hình \* ARABIC \s 1 </w:delInstrText>
        </w:r>
        <w:r w:rsidR="006C103E" w:rsidDel="00C967D6">
          <w:fldChar w:fldCharType="separate"/>
        </w:r>
        <w:r w:rsidR="006C103E" w:rsidDel="00C967D6">
          <w:rPr>
            <w:noProof/>
          </w:rPr>
          <w:delText>26</w:delText>
        </w:r>
        <w:r w:rsidR="006C103E" w:rsidDel="00C967D6">
          <w:fldChar w:fldCharType="end"/>
        </w:r>
        <w:r w:rsidRPr="000245EB" w:rsidDel="00C967D6">
          <w:rPr>
            <w:rPrChange w:id="44339" w:author="Tran Huan" w:date="2018-11-25T16:08:00Z">
              <w:rPr>
                <w:lang w:val="en-US"/>
              </w:rPr>
            </w:rPrChange>
          </w:rPr>
          <w:delText xml:space="preserve"> </w:delText>
        </w:r>
        <w:r w:rsidRPr="00C967D6" w:rsidDel="00C967D6">
          <w:rPr>
            <w:i/>
            <w:rPrChange w:id="44340" w:author="Tran Huan" w:date="2018-11-26T01:02:00Z">
              <w:rPr>
                <w:lang w:val="en-US"/>
              </w:rPr>
            </w:rPrChange>
          </w:rPr>
          <w:delText>Sơ đồ xử lí đăng kí tài khoản khách hàng</w:delText>
        </w:r>
        <w:r w:rsidRPr="000245EB" w:rsidDel="00C967D6">
          <w:rPr>
            <w:noProof/>
            <w:rPrChange w:id="44341" w:author="Tran Huan" w:date="2018-11-25T16:08:00Z">
              <w:rPr>
                <w:noProof/>
                <w:lang w:val="en-US"/>
              </w:rPr>
            </w:rPrChange>
          </w:rPr>
          <w:delText xml:space="preserve"> </w:delText>
        </w:r>
      </w:del>
    </w:p>
    <w:p w14:paraId="03964D9C" w14:textId="77777777" w:rsidR="00C967D6" w:rsidRDefault="00896415">
      <w:pPr>
        <w:keepNext/>
        <w:spacing w:line="276" w:lineRule="auto"/>
        <w:jc w:val="center"/>
        <w:rPr>
          <w:ins w:id="44342" w:author="Tran Huan" w:date="2018-11-26T01:03:00Z"/>
        </w:rPr>
      </w:pPr>
      <w:r w:rsidRPr="00896415">
        <w:rPr>
          <w:noProof/>
          <w:lang w:val="en-US"/>
        </w:rPr>
        <w:drawing>
          <wp:inline distT="0" distB="0" distL="0" distR="0" wp14:anchorId="2632096B" wp14:editId="505FFBCD">
            <wp:extent cx="4867275" cy="80766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70366" cy="8081788"/>
                    </a:xfrm>
                    <a:prstGeom prst="rect">
                      <a:avLst/>
                    </a:prstGeom>
                    <a:noFill/>
                    <a:ln>
                      <a:noFill/>
                    </a:ln>
                  </pic:spPr>
                </pic:pic>
              </a:graphicData>
            </a:graphic>
          </wp:inline>
        </w:drawing>
      </w:r>
    </w:p>
    <w:p w14:paraId="5038B1EC" w14:textId="397800DC" w:rsidR="00896415" w:rsidRDefault="00C967D6" w:rsidP="00F72AE0">
      <w:pPr>
        <w:pStyle w:val="Caption"/>
        <w:rPr>
          <w:ins w:id="44343" w:author="Tran Huan" w:date="2018-11-26T01:28:00Z"/>
        </w:rPr>
        <w:pPrChange w:id="44344" w:author="Tran Huan" w:date="2018-12-03T02:05:00Z">
          <w:pPr>
            <w:keepNext/>
            <w:jc w:val="center"/>
          </w:pPr>
        </w:pPrChange>
      </w:pPr>
      <w:bookmarkStart w:id="44345" w:name="_Toc531584478"/>
      <w:ins w:id="44346" w:author="Tran Huan" w:date="2018-11-26T01:03:00Z">
        <w:r>
          <w:t xml:space="preserve">Hình </w:t>
        </w:r>
      </w:ins>
      <w:ins w:id="44347" w:author="Tran Huan" w:date="2018-12-03T02:05:00Z">
        <w:r w:rsidR="00F72AE0">
          <w:fldChar w:fldCharType="begin"/>
        </w:r>
        <w:r w:rsidR="00F72AE0">
          <w:instrText xml:space="preserve"> STYLEREF 1 \s </w:instrText>
        </w:r>
      </w:ins>
      <w:r w:rsidR="00F72AE0">
        <w:fldChar w:fldCharType="separate"/>
      </w:r>
      <w:r w:rsidR="00F72AE0">
        <w:rPr>
          <w:noProof/>
        </w:rPr>
        <w:t>3</w:t>
      </w:r>
      <w:ins w:id="44348"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44349" w:author="Tran Huan" w:date="2018-12-03T02:05:00Z">
        <w:r w:rsidR="00F72AE0">
          <w:rPr>
            <w:noProof/>
          </w:rPr>
          <w:t>18</w:t>
        </w:r>
        <w:r w:rsidR="00F72AE0">
          <w:fldChar w:fldCharType="end"/>
        </w:r>
      </w:ins>
      <w:ins w:id="44350" w:author="Tran Huan" w:date="2018-11-26T01:03:00Z">
        <w:r w:rsidRPr="00C967D6">
          <w:rPr>
            <w:rPrChange w:id="44351" w:author="Tran Huan" w:date="2018-11-26T01:03:00Z">
              <w:rPr>
                <w:lang w:val="en-US"/>
              </w:rPr>
            </w:rPrChange>
          </w:rPr>
          <w:t xml:space="preserve"> </w:t>
        </w:r>
        <w:r w:rsidRPr="00926A45">
          <w:rPr>
            <w:i/>
            <w:rPrChange w:id="44352" w:author="Tran Huan" w:date="2018-12-03T03:02:00Z">
              <w:rPr/>
            </w:rPrChange>
          </w:rPr>
          <w:t>Sơ đồ xử lí cập nhật thông tin người dùng sau khi đăng kí</w:t>
        </w:r>
      </w:ins>
      <w:bookmarkEnd w:id="44345"/>
    </w:p>
    <w:p w14:paraId="743688CB" w14:textId="5B518DB3" w:rsidR="005817D4" w:rsidRDefault="005817D4" w:rsidP="005A0EBE">
      <w:pPr>
        <w:pStyle w:val="Heading3"/>
        <w:rPr>
          <w:ins w:id="44353" w:author="Tran Huan" w:date="2018-11-26T01:29:00Z"/>
        </w:rPr>
        <w:pPrChange w:id="44354" w:author="Tran Huan" w:date="2018-12-03T02:57:00Z">
          <w:pPr>
            <w:keepNext/>
            <w:jc w:val="center"/>
          </w:pPr>
        </w:pPrChange>
      </w:pPr>
      <w:bookmarkStart w:id="44355" w:name="_Toc531584125"/>
      <w:ins w:id="44356" w:author="Tran Huan" w:date="2018-11-26T01:29:00Z">
        <w:r>
          <w:t>Xem biên nhận</w:t>
        </w:r>
        <w:bookmarkEnd w:id="44355"/>
      </w:ins>
    </w:p>
    <w:p w14:paraId="62B5E5F1" w14:textId="60F266F4" w:rsidR="005817D4" w:rsidRDefault="005817D4" w:rsidP="00870304">
      <w:pPr>
        <w:pStyle w:val="Heading5"/>
        <w:numPr>
          <w:ilvl w:val="0"/>
          <w:numId w:val="0"/>
        </w:numPr>
        <w:ind w:left="1008" w:hanging="1008"/>
        <w:rPr>
          <w:ins w:id="44357" w:author="Tran Huan" w:date="2018-11-26T01:29:00Z"/>
          <w:lang w:val="en-US"/>
        </w:rPr>
        <w:pPrChange w:id="44358" w:author="Tran Huan" w:date="2018-12-03T01:35:00Z">
          <w:pPr>
            <w:keepNext/>
            <w:jc w:val="center"/>
          </w:pPr>
        </w:pPrChange>
      </w:pPr>
      <w:ins w:id="44359" w:author="Tran Huan" w:date="2018-11-26T01:29:00Z">
        <w:r>
          <w:rPr>
            <w:lang w:val="en-US"/>
          </w:rPr>
          <w:t>Giao diện</w:t>
        </w:r>
      </w:ins>
    </w:p>
    <w:p w14:paraId="4E6487EA" w14:textId="6BD75E95" w:rsidR="005817D4" w:rsidRPr="005817D4" w:rsidRDefault="005817D4">
      <w:pPr>
        <w:rPr>
          <w:ins w:id="44360" w:author="Tran Huan" w:date="2018-11-26T01:07:00Z"/>
          <w:lang w:val="en-US"/>
          <w:rPrChange w:id="44361" w:author="Tran Huan" w:date="2018-11-26T01:29:00Z">
            <w:rPr>
              <w:ins w:id="44362" w:author="Tran Huan" w:date="2018-11-26T01:07:00Z"/>
              <w:i/>
            </w:rPr>
          </w:rPrChange>
        </w:rPr>
        <w:pPrChange w:id="44363" w:author="Tran Huan" w:date="2018-11-26T01:29:00Z">
          <w:pPr>
            <w:keepNext/>
            <w:jc w:val="center"/>
          </w:pPr>
        </w:pPrChange>
      </w:pPr>
      <w:ins w:id="44364" w:author="Tran Huan" w:date="2018-11-26T01:32:00Z">
        <w:r>
          <w:rPr>
            <w:noProof/>
            <w:lang w:val="en-US"/>
          </w:rPr>
          <mc:AlternateContent>
            <mc:Choice Requires="wps">
              <w:drawing>
                <wp:anchor distT="0" distB="0" distL="114300" distR="114300" simplePos="0" relativeHeight="251670528" behindDoc="0" locked="0" layoutInCell="1" allowOverlap="1" wp14:anchorId="40545C96" wp14:editId="4ED4C3BF">
                  <wp:simplePos x="0" y="0"/>
                  <wp:positionH relativeFrom="column">
                    <wp:posOffset>989965</wp:posOffset>
                  </wp:positionH>
                  <wp:positionV relativeFrom="paragraph">
                    <wp:posOffset>3961130</wp:posOffset>
                  </wp:positionV>
                  <wp:extent cx="359981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2B54B62" w14:textId="278772C4" w:rsidR="00926A45" w:rsidRPr="005817D4" w:rsidRDefault="00926A45" w:rsidP="00F72AE0">
                              <w:pPr>
                                <w:pStyle w:val="Caption"/>
                                <w:rPr>
                                  <w:i/>
                                  <w:noProof/>
                                  <w:lang w:val="en-US"/>
                                  <w:rPrChange w:id="44365" w:author="Tran Huan" w:date="2018-11-26T01:32:00Z">
                                    <w:rPr>
                                      <w:noProof/>
                                    </w:rPr>
                                  </w:rPrChange>
                                </w:rPr>
                                <w:pPrChange w:id="44366" w:author="Tran Huan" w:date="2018-12-03T02:05:00Z">
                                  <w:pPr/>
                                </w:pPrChange>
                              </w:pPr>
                              <w:bookmarkStart w:id="44367" w:name="_Toc531584479"/>
                              <w:ins w:id="44368" w:author="Tran Huan" w:date="2018-11-26T01:32:00Z">
                                <w:r>
                                  <w:t xml:space="preserve">Hình </w:t>
                                </w:r>
                              </w:ins>
                              <w:ins w:id="44369" w:author="Tran Huan" w:date="2018-12-03T02:05:00Z">
                                <w:r>
                                  <w:fldChar w:fldCharType="begin"/>
                                </w:r>
                                <w:r>
                                  <w:instrText xml:space="preserve"> STYLEREF 1 \s </w:instrText>
                                </w:r>
                              </w:ins>
                              <w:r>
                                <w:fldChar w:fldCharType="separate"/>
                              </w:r>
                              <w:r>
                                <w:rPr>
                                  <w:noProof/>
                                </w:rPr>
                                <w:t>3</w:t>
                              </w:r>
                              <w:ins w:id="44370" w:author="Tran Huan" w:date="2018-12-03T02:05:00Z">
                                <w:r>
                                  <w:fldChar w:fldCharType="end"/>
                                </w:r>
                                <w:r>
                                  <w:t>.</w:t>
                                </w:r>
                                <w:r>
                                  <w:fldChar w:fldCharType="begin"/>
                                </w:r>
                                <w:r>
                                  <w:instrText xml:space="preserve"> SEQ Hình \* ARABIC \s 1 </w:instrText>
                                </w:r>
                              </w:ins>
                              <w:r>
                                <w:fldChar w:fldCharType="separate"/>
                              </w:r>
                              <w:ins w:id="44371" w:author="Tran Huan" w:date="2018-12-03T02:05:00Z">
                                <w:r>
                                  <w:rPr>
                                    <w:noProof/>
                                  </w:rPr>
                                  <w:t>19</w:t>
                                </w:r>
                                <w:r>
                                  <w:fldChar w:fldCharType="end"/>
                                </w:r>
                              </w:ins>
                              <w:ins w:id="44372" w:author="Tran Huan" w:date="2018-11-26T01:32:00Z">
                                <w:r>
                                  <w:rPr>
                                    <w:lang w:val="en-US"/>
                                  </w:rPr>
                                  <w:t xml:space="preserve"> </w:t>
                                </w:r>
                                <w:r>
                                  <w:rPr>
                                    <w:i/>
                                    <w:lang w:val="en-US"/>
                                  </w:rPr>
                                  <w:t>Giao diện xem biên nhận</w:t>
                                </w:r>
                              </w:ins>
                              <w:bookmarkEnd w:id="44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45C96" id="Text Box 121" o:spid="_x0000_s1036" type="#_x0000_t202" style="position:absolute;left:0;text-align:left;margin-left:77.95pt;margin-top:311.9pt;width:283.4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" stroked="f">
                  <v:textbox style="mso-fit-shape-to-text:t" inset="0,0,0,0">
                    <w:txbxContent>
                      <w:p w14:paraId="72B54B62" w14:textId="278772C4" w:rsidR="00926A45" w:rsidRPr="005817D4" w:rsidRDefault="00926A45" w:rsidP="00F72AE0">
                        <w:pPr>
                          <w:pStyle w:val="Caption"/>
                          <w:rPr>
                            <w:i/>
                            <w:noProof/>
                            <w:lang w:val="en-US"/>
                            <w:rPrChange w:id="44373" w:author="Tran Huan" w:date="2018-11-26T01:32:00Z">
                              <w:rPr>
                                <w:noProof/>
                              </w:rPr>
                            </w:rPrChange>
                          </w:rPr>
                          <w:pPrChange w:id="44374" w:author="Tran Huan" w:date="2018-12-03T02:05:00Z">
                            <w:pPr/>
                          </w:pPrChange>
                        </w:pPr>
                        <w:bookmarkStart w:id="44375" w:name="_Toc531584479"/>
                        <w:ins w:id="44376" w:author="Tran Huan" w:date="2018-11-26T01:32:00Z">
                          <w:r>
                            <w:t xml:space="preserve">Hình </w:t>
                          </w:r>
                        </w:ins>
                        <w:ins w:id="44377" w:author="Tran Huan" w:date="2018-12-03T02:05:00Z">
                          <w:r>
                            <w:fldChar w:fldCharType="begin"/>
                          </w:r>
                          <w:r>
                            <w:instrText xml:space="preserve"> STYLEREF 1 \s </w:instrText>
                          </w:r>
                        </w:ins>
                        <w:r>
                          <w:fldChar w:fldCharType="separate"/>
                        </w:r>
                        <w:r>
                          <w:rPr>
                            <w:noProof/>
                          </w:rPr>
                          <w:t>3</w:t>
                        </w:r>
                        <w:ins w:id="44378" w:author="Tran Huan" w:date="2018-12-03T02:05:00Z">
                          <w:r>
                            <w:fldChar w:fldCharType="end"/>
                          </w:r>
                          <w:r>
                            <w:t>.</w:t>
                          </w:r>
                          <w:r>
                            <w:fldChar w:fldCharType="begin"/>
                          </w:r>
                          <w:r>
                            <w:instrText xml:space="preserve"> SEQ Hình \* ARABIC \s 1 </w:instrText>
                          </w:r>
                        </w:ins>
                        <w:r>
                          <w:fldChar w:fldCharType="separate"/>
                        </w:r>
                        <w:ins w:id="44379" w:author="Tran Huan" w:date="2018-12-03T02:05:00Z">
                          <w:r>
                            <w:rPr>
                              <w:noProof/>
                            </w:rPr>
                            <w:t>19</w:t>
                          </w:r>
                          <w:r>
                            <w:fldChar w:fldCharType="end"/>
                          </w:r>
                        </w:ins>
                        <w:ins w:id="44380" w:author="Tran Huan" w:date="2018-11-26T01:32:00Z">
                          <w:r>
                            <w:rPr>
                              <w:lang w:val="en-US"/>
                            </w:rPr>
                            <w:t xml:space="preserve"> </w:t>
                          </w:r>
                          <w:r>
                            <w:rPr>
                              <w:i/>
                              <w:lang w:val="en-US"/>
                            </w:rPr>
                            <w:t>Giao diện xem biên nhận</w:t>
                          </w:r>
                        </w:ins>
                        <w:bookmarkEnd w:id="44375"/>
                      </w:p>
                    </w:txbxContent>
                  </v:textbox>
                  <w10:wrap type="topAndBottom"/>
                </v:shape>
              </w:pict>
            </mc:Fallback>
          </mc:AlternateContent>
        </w:r>
        <w:r>
          <w:rPr>
            <w:noProof/>
            <w:lang w:val="en-US"/>
          </w:rPr>
          <mc:AlternateContent>
            <mc:Choice Requires="wpg">
              <w:drawing>
                <wp:anchor distT="0" distB="0" distL="114300" distR="114300" simplePos="0" relativeHeight="251669504" behindDoc="0" locked="0" layoutInCell="1" allowOverlap="1" wp14:anchorId="5D385B31" wp14:editId="4C3EF244">
                  <wp:simplePos x="0" y="0"/>
                  <wp:positionH relativeFrom="margin">
                    <wp:align>center</wp:align>
                  </wp:positionH>
                  <wp:positionV relativeFrom="paragraph">
                    <wp:posOffset>304165</wp:posOffset>
                  </wp:positionV>
                  <wp:extent cx="3599815" cy="3599815"/>
                  <wp:effectExtent l="0" t="0" r="635" b="635"/>
                  <wp:wrapTopAndBottom/>
                  <wp:docPr id="118" name="Group 118"/>
                  <wp:cNvGraphicFramePr/>
                  <a:graphic xmlns:a="http://schemas.openxmlformats.org/drawingml/2006/main">
                    <a:graphicData uri="http://schemas.microsoft.com/office/word/2010/wordprocessingGroup">
                      <wpg:wgp>
                        <wpg:cNvGrpSpPr/>
                        <wpg:grpSpPr>
                          <a:xfrm>
                            <a:off x="0" y="0"/>
                            <a:ext cx="3599815" cy="3599815"/>
                            <a:chOff x="0" y="0"/>
                            <a:chExt cx="3599815" cy="3599815"/>
                          </a:xfrm>
                        </wpg:grpSpPr>
                        <pic:pic xmlns:pic="http://schemas.openxmlformats.org/drawingml/2006/picture">
                          <pic:nvPicPr>
                            <pic:cNvPr id="119" name="Picture 119"/>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99590" cy="3599815"/>
                            </a:xfrm>
                            <a:prstGeom prst="rect">
                              <a:avLst/>
                            </a:prstGeom>
                          </pic:spPr>
                        </pic:pic>
                        <pic:pic xmlns:pic="http://schemas.openxmlformats.org/drawingml/2006/picture">
                          <pic:nvPicPr>
                            <pic:cNvPr id="120" name="Picture 120"/>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1800225" y="0"/>
                              <a:ext cx="1799590" cy="3599815"/>
                            </a:xfrm>
                            <a:prstGeom prst="rect">
                              <a:avLst/>
                            </a:prstGeom>
                          </pic:spPr>
                        </pic:pic>
                      </wpg:wgp>
                    </a:graphicData>
                  </a:graphic>
                </wp:anchor>
              </w:drawing>
            </mc:Choice>
            <mc:Fallback>
              <w:pict>
                <v:group w14:anchorId="77EE59C4" id="Group 118" o:spid="_x0000_s1026" style="position:absolute;margin-left:0;margin-top:23.95pt;width:283.45pt;height:283.45pt;z-index:251702272;mso-position-horizontal:center;mso-position-horizontal-relative:margin" coordsize="35998,35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">
                  <v:shape id="Picture 119" o:spid="_x0000_s1027" type="#_x0000_t75" style="position:absolute;width:179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">
                    <v:imagedata r:id="rId106" o:title=""/>
                    <v:path arrowok="t"/>
                  </v:shape>
                  <v:shape id="Picture 120" o:spid="_x0000_s1028" type="#_x0000_t75" style="position:absolute;left:18002;width:179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">
                    <v:imagedata r:id="rId131" o:title=""/>
                    <v:path arrowok="t"/>
                  </v:shape>
                  <w10:wrap type="topAndBottom" anchorx="margin"/>
                </v:group>
              </w:pict>
            </mc:Fallback>
          </mc:AlternateContent>
        </w:r>
      </w:ins>
    </w:p>
    <w:p w14:paraId="0B59B208" w14:textId="7F0A1F70" w:rsidR="00C967D6" w:rsidRDefault="005817D4" w:rsidP="00870304">
      <w:pPr>
        <w:pStyle w:val="Heading5"/>
        <w:numPr>
          <w:ilvl w:val="0"/>
          <w:numId w:val="0"/>
        </w:numPr>
        <w:ind w:left="1008" w:hanging="1008"/>
        <w:rPr>
          <w:ins w:id="44381" w:author="Tran Huan" w:date="2018-11-26T01:33:00Z"/>
          <w:lang w:val="en-US"/>
        </w:rPr>
        <w:pPrChange w:id="44382" w:author="Tran Huan" w:date="2018-12-03T01:35:00Z">
          <w:pPr>
            <w:keepNext/>
            <w:jc w:val="center"/>
          </w:pPr>
        </w:pPrChange>
      </w:pPr>
      <w:ins w:id="44383" w:author="Tran Huan" w:date="2018-11-26T01:33:00Z">
        <w:r>
          <w:rPr>
            <w:lang w:val="en-US"/>
          </w:rPr>
          <w:t>Các thành phần giao diện</w:t>
        </w:r>
      </w:ins>
    </w:p>
    <w:tbl>
      <w:tblPr>
        <w:tblStyle w:val="TableGrid"/>
        <w:tblW w:w="0" w:type="auto"/>
        <w:tblLook w:val="04A0" w:firstRow="1" w:lastRow="0" w:firstColumn="1" w:lastColumn="0" w:noHBand="0" w:noVBand="1"/>
        <w:tblPrChange w:id="44384" w:author="Tran Huan" w:date="2018-11-26T01:35:00Z">
          <w:tblPr>
            <w:tblStyle w:val="TableGrid"/>
            <w:tblW w:w="0" w:type="auto"/>
            <w:tblLook w:val="04A0" w:firstRow="1" w:lastRow="0" w:firstColumn="1" w:lastColumn="0" w:noHBand="0" w:noVBand="1"/>
          </w:tblPr>
        </w:tblPrChange>
      </w:tblPr>
      <w:tblGrid>
        <w:gridCol w:w="742"/>
        <w:gridCol w:w="2503"/>
        <w:gridCol w:w="3129"/>
        <w:gridCol w:w="912"/>
        <w:gridCol w:w="1067"/>
        <w:tblGridChange w:id="44385">
          <w:tblGrid>
            <w:gridCol w:w="742"/>
            <w:gridCol w:w="2503"/>
            <w:gridCol w:w="1674"/>
            <w:gridCol w:w="912"/>
            <w:gridCol w:w="1067"/>
          </w:tblGrid>
        </w:tblGridChange>
      </w:tblGrid>
      <w:tr w:rsidR="005817D4" w14:paraId="4FD54B86" w14:textId="77777777" w:rsidTr="005817D4">
        <w:trPr>
          <w:ins w:id="44386" w:author="Tran Huan" w:date="2018-11-26T01:33:00Z"/>
        </w:trPr>
        <w:tc>
          <w:tcPr>
            <w:tcW w:w="742" w:type="dxa"/>
            <w:vAlign w:val="center"/>
            <w:tcPrChange w:id="44387" w:author="Tran Huan" w:date="2018-11-26T01:35:00Z">
              <w:tcPr>
                <w:tcW w:w="742" w:type="dxa"/>
                <w:vAlign w:val="center"/>
              </w:tcPr>
            </w:tcPrChange>
          </w:tcPr>
          <w:p w14:paraId="0BE12394" w14:textId="77777777" w:rsidR="005817D4" w:rsidRPr="007F1EF1" w:rsidRDefault="005817D4" w:rsidP="005817D4">
            <w:pPr>
              <w:spacing w:line="276" w:lineRule="auto"/>
              <w:jc w:val="center"/>
              <w:rPr>
                <w:ins w:id="44388" w:author="Tran Huan" w:date="2018-11-26T01:33:00Z"/>
                <w:b/>
                <w:lang w:val="en-US"/>
              </w:rPr>
            </w:pPr>
            <w:ins w:id="44389" w:author="Tran Huan" w:date="2018-11-26T01:33:00Z">
              <w:r w:rsidRPr="007F1EF1">
                <w:rPr>
                  <w:b/>
                  <w:lang w:val="en-US"/>
                </w:rPr>
                <w:t>STT</w:t>
              </w:r>
            </w:ins>
          </w:p>
        </w:tc>
        <w:tc>
          <w:tcPr>
            <w:tcW w:w="2503" w:type="dxa"/>
            <w:vAlign w:val="center"/>
            <w:tcPrChange w:id="44390" w:author="Tran Huan" w:date="2018-11-26T01:35:00Z">
              <w:tcPr>
                <w:tcW w:w="2503" w:type="dxa"/>
                <w:vAlign w:val="center"/>
              </w:tcPr>
            </w:tcPrChange>
          </w:tcPr>
          <w:p w14:paraId="4BA0D5BF" w14:textId="77777777" w:rsidR="005817D4" w:rsidRPr="007F1EF1" w:rsidRDefault="005817D4" w:rsidP="005817D4">
            <w:pPr>
              <w:spacing w:line="276" w:lineRule="auto"/>
              <w:jc w:val="center"/>
              <w:rPr>
                <w:ins w:id="44391" w:author="Tran Huan" w:date="2018-11-26T01:33:00Z"/>
                <w:b/>
                <w:lang w:val="en-US"/>
              </w:rPr>
            </w:pPr>
            <w:ins w:id="44392" w:author="Tran Huan" w:date="2018-11-26T01:33:00Z">
              <w:r w:rsidRPr="007F1EF1">
                <w:rPr>
                  <w:b/>
                  <w:lang w:val="en-US"/>
                </w:rPr>
                <w:t>Loại điều khiển</w:t>
              </w:r>
            </w:ins>
          </w:p>
        </w:tc>
        <w:tc>
          <w:tcPr>
            <w:tcW w:w="3129" w:type="dxa"/>
            <w:vAlign w:val="center"/>
            <w:tcPrChange w:id="44393" w:author="Tran Huan" w:date="2018-11-26T01:35:00Z">
              <w:tcPr>
                <w:tcW w:w="1674" w:type="dxa"/>
                <w:vAlign w:val="center"/>
              </w:tcPr>
            </w:tcPrChange>
          </w:tcPr>
          <w:p w14:paraId="7434E4DD" w14:textId="77777777" w:rsidR="005817D4" w:rsidRPr="007F1EF1" w:rsidRDefault="005817D4" w:rsidP="005817D4">
            <w:pPr>
              <w:spacing w:line="276" w:lineRule="auto"/>
              <w:jc w:val="center"/>
              <w:rPr>
                <w:ins w:id="44394" w:author="Tran Huan" w:date="2018-11-26T01:33:00Z"/>
                <w:b/>
                <w:lang w:val="en-US"/>
              </w:rPr>
            </w:pPr>
            <w:ins w:id="44395" w:author="Tran Huan" w:date="2018-11-26T01:33:00Z">
              <w:r w:rsidRPr="007F1EF1">
                <w:rPr>
                  <w:b/>
                  <w:lang w:val="en-US"/>
                </w:rPr>
                <w:t>Nội dung thực hiện</w:t>
              </w:r>
            </w:ins>
          </w:p>
        </w:tc>
        <w:tc>
          <w:tcPr>
            <w:tcW w:w="912" w:type="dxa"/>
            <w:vAlign w:val="center"/>
            <w:tcPrChange w:id="44396" w:author="Tran Huan" w:date="2018-11-26T01:35:00Z">
              <w:tcPr>
                <w:tcW w:w="912" w:type="dxa"/>
                <w:vAlign w:val="center"/>
              </w:tcPr>
            </w:tcPrChange>
          </w:tcPr>
          <w:p w14:paraId="2C3CE261" w14:textId="77777777" w:rsidR="005817D4" w:rsidRPr="007F1EF1" w:rsidRDefault="005817D4" w:rsidP="005817D4">
            <w:pPr>
              <w:spacing w:line="276" w:lineRule="auto"/>
              <w:jc w:val="center"/>
              <w:rPr>
                <w:ins w:id="44397" w:author="Tran Huan" w:date="2018-11-26T01:33:00Z"/>
                <w:b/>
                <w:lang w:val="en-US"/>
              </w:rPr>
            </w:pPr>
            <w:ins w:id="44398" w:author="Tran Huan" w:date="2018-11-26T01:33:00Z">
              <w:r w:rsidRPr="007F1EF1">
                <w:rPr>
                  <w:b/>
                  <w:lang w:val="en-US"/>
                </w:rPr>
                <w:t>Giá trị mặc định</w:t>
              </w:r>
            </w:ins>
          </w:p>
        </w:tc>
        <w:tc>
          <w:tcPr>
            <w:tcW w:w="1067" w:type="dxa"/>
            <w:vAlign w:val="center"/>
            <w:tcPrChange w:id="44399" w:author="Tran Huan" w:date="2018-11-26T01:35:00Z">
              <w:tcPr>
                <w:tcW w:w="1067" w:type="dxa"/>
                <w:vAlign w:val="center"/>
              </w:tcPr>
            </w:tcPrChange>
          </w:tcPr>
          <w:p w14:paraId="36C572E3" w14:textId="77777777" w:rsidR="005817D4" w:rsidRPr="007F1EF1" w:rsidRDefault="005817D4" w:rsidP="005817D4">
            <w:pPr>
              <w:spacing w:line="276" w:lineRule="auto"/>
              <w:jc w:val="center"/>
              <w:rPr>
                <w:ins w:id="44400" w:author="Tran Huan" w:date="2018-11-26T01:33:00Z"/>
                <w:b/>
                <w:lang w:val="en-US"/>
              </w:rPr>
            </w:pPr>
            <w:ins w:id="44401" w:author="Tran Huan" w:date="2018-11-26T01:33:00Z">
              <w:r w:rsidRPr="007F1EF1">
                <w:rPr>
                  <w:b/>
                  <w:lang w:val="en-US"/>
                </w:rPr>
                <w:t>Lưu ý</w:t>
              </w:r>
            </w:ins>
          </w:p>
        </w:tc>
      </w:tr>
      <w:tr w:rsidR="005817D4" w14:paraId="7BAD89B3" w14:textId="77777777" w:rsidTr="005817D4">
        <w:trPr>
          <w:ins w:id="44402" w:author="Tran Huan" w:date="2018-11-26T01:33:00Z"/>
        </w:trPr>
        <w:tc>
          <w:tcPr>
            <w:tcW w:w="742" w:type="dxa"/>
            <w:tcPrChange w:id="44403" w:author="Tran Huan" w:date="2018-11-26T01:35:00Z">
              <w:tcPr>
                <w:tcW w:w="742" w:type="dxa"/>
              </w:tcPr>
            </w:tcPrChange>
          </w:tcPr>
          <w:p w14:paraId="44BF4472" w14:textId="77777777" w:rsidR="005817D4" w:rsidRDefault="005817D4" w:rsidP="005817D4">
            <w:pPr>
              <w:spacing w:line="276" w:lineRule="auto"/>
              <w:jc w:val="center"/>
              <w:rPr>
                <w:ins w:id="44404" w:author="Tran Huan" w:date="2018-11-26T01:33:00Z"/>
                <w:lang w:val="en-US"/>
              </w:rPr>
            </w:pPr>
            <w:ins w:id="44405" w:author="Tran Huan" w:date="2018-11-26T01:33:00Z">
              <w:r>
                <w:rPr>
                  <w:lang w:val="en-US"/>
                </w:rPr>
                <w:t>1</w:t>
              </w:r>
            </w:ins>
          </w:p>
        </w:tc>
        <w:tc>
          <w:tcPr>
            <w:tcW w:w="2503" w:type="dxa"/>
            <w:tcPrChange w:id="44406" w:author="Tran Huan" w:date="2018-11-26T01:35:00Z">
              <w:tcPr>
                <w:tcW w:w="2503" w:type="dxa"/>
              </w:tcPr>
            </w:tcPrChange>
          </w:tcPr>
          <w:p w14:paraId="53F00DD7" w14:textId="77777777" w:rsidR="005817D4" w:rsidRDefault="005817D4" w:rsidP="005817D4">
            <w:pPr>
              <w:spacing w:line="276" w:lineRule="auto"/>
              <w:rPr>
                <w:ins w:id="44407" w:author="Tran Huan" w:date="2018-11-26T01:33:00Z"/>
                <w:lang w:val="en-US"/>
              </w:rPr>
            </w:pPr>
            <w:ins w:id="44408" w:author="Tran Huan" w:date="2018-11-26T01:33:00Z">
              <w:r>
                <w:rPr>
                  <w:lang w:val="en-US"/>
                </w:rPr>
                <w:t>RecycleView</w:t>
              </w:r>
            </w:ins>
          </w:p>
        </w:tc>
        <w:tc>
          <w:tcPr>
            <w:tcW w:w="3129" w:type="dxa"/>
            <w:tcPrChange w:id="44409" w:author="Tran Huan" w:date="2018-11-26T01:35:00Z">
              <w:tcPr>
                <w:tcW w:w="1674" w:type="dxa"/>
              </w:tcPr>
            </w:tcPrChange>
          </w:tcPr>
          <w:p w14:paraId="3B4FE552" w14:textId="77777777" w:rsidR="005817D4" w:rsidRDefault="005817D4" w:rsidP="005817D4">
            <w:pPr>
              <w:spacing w:line="276" w:lineRule="auto"/>
              <w:rPr>
                <w:ins w:id="44410" w:author="Tran Huan" w:date="2018-11-26T01:33:00Z"/>
                <w:lang w:val="en-US"/>
              </w:rPr>
            </w:pPr>
            <w:ins w:id="44411" w:author="Tran Huan" w:date="2018-11-26T01:33:00Z">
              <w:r>
                <w:rPr>
                  <w:lang w:val="en-US"/>
                </w:rPr>
                <w:t>Danh sách các đơn hàng</w:t>
              </w:r>
            </w:ins>
          </w:p>
        </w:tc>
        <w:tc>
          <w:tcPr>
            <w:tcW w:w="912" w:type="dxa"/>
            <w:tcPrChange w:id="44412" w:author="Tran Huan" w:date="2018-11-26T01:35:00Z">
              <w:tcPr>
                <w:tcW w:w="912" w:type="dxa"/>
              </w:tcPr>
            </w:tcPrChange>
          </w:tcPr>
          <w:p w14:paraId="031D4A11" w14:textId="77777777" w:rsidR="005817D4" w:rsidRDefault="005817D4" w:rsidP="005817D4">
            <w:pPr>
              <w:spacing w:line="276" w:lineRule="auto"/>
              <w:rPr>
                <w:ins w:id="44413" w:author="Tran Huan" w:date="2018-11-26T01:33:00Z"/>
                <w:lang w:val="en-US"/>
              </w:rPr>
            </w:pPr>
          </w:p>
        </w:tc>
        <w:tc>
          <w:tcPr>
            <w:tcW w:w="1067" w:type="dxa"/>
            <w:tcPrChange w:id="44414" w:author="Tran Huan" w:date="2018-11-26T01:35:00Z">
              <w:tcPr>
                <w:tcW w:w="1067" w:type="dxa"/>
              </w:tcPr>
            </w:tcPrChange>
          </w:tcPr>
          <w:p w14:paraId="15AF2866" w14:textId="77777777" w:rsidR="005817D4" w:rsidRDefault="005817D4" w:rsidP="005817D4">
            <w:pPr>
              <w:spacing w:line="276" w:lineRule="auto"/>
              <w:rPr>
                <w:ins w:id="44415" w:author="Tran Huan" w:date="2018-11-26T01:33:00Z"/>
                <w:lang w:val="en-US"/>
              </w:rPr>
            </w:pPr>
          </w:p>
        </w:tc>
      </w:tr>
      <w:tr w:rsidR="005817D4" w14:paraId="7CFA957C" w14:textId="77777777" w:rsidTr="005817D4">
        <w:trPr>
          <w:ins w:id="44416" w:author="Tran Huan" w:date="2018-11-26T01:33:00Z"/>
        </w:trPr>
        <w:tc>
          <w:tcPr>
            <w:tcW w:w="742" w:type="dxa"/>
            <w:tcPrChange w:id="44417" w:author="Tran Huan" w:date="2018-11-26T01:35:00Z">
              <w:tcPr>
                <w:tcW w:w="742" w:type="dxa"/>
              </w:tcPr>
            </w:tcPrChange>
          </w:tcPr>
          <w:p w14:paraId="4B889528" w14:textId="77777777" w:rsidR="005817D4" w:rsidRDefault="005817D4" w:rsidP="005817D4">
            <w:pPr>
              <w:spacing w:line="276" w:lineRule="auto"/>
              <w:jc w:val="center"/>
              <w:rPr>
                <w:ins w:id="44418" w:author="Tran Huan" w:date="2018-11-26T01:33:00Z"/>
                <w:lang w:val="en-US"/>
              </w:rPr>
            </w:pPr>
            <w:ins w:id="44419" w:author="Tran Huan" w:date="2018-11-26T01:33:00Z">
              <w:r>
                <w:rPr>
                  <w:lang w:val="en-US"/>
                </w:rPr>
                <w:t>2</w:t>
              </w:r>
            </w:ins>
          </w:p>
        </w:tc>
        <w:tc>
          <w:tcPr>
            <w:tcW w:w="2503" w:type="dxa"/>
            <w:tcPrChange w:id="44420" w:author="Tran Huan" w:date="2018-11-26T01:35:00Z">
              <w:tcPr>
                <w:tcW w:w="2503" w:type="dxa"/>
              </w:tcPr>
            </w:tcPrChange>
          </w:tcPr>
          <w:p w14:paraId="0E3B6C6D" w14:textId="77777777" w:rsidR="005817D4" w:rsidRDefault="005817D4" w:rsidP="005817D4">
            <w:pPr>
              <w:spacing w:line="276" w:lineRule="auto"/>
              <w:rPr>
                <w:ins w:id="44421" w:author="Tran Huan" w:date="2018-11-26T01:33:00Z"/>
                <w:lang w:val="en-US"/>
              </w:rPr>
            </w:pPr>
            <w:ins w:id="44422" w:author="Tran Huan" w:date="2018-11-26T01:33:00Z">
              <w:r>
                <w:rPr>
                  <w:lang w:val="en-US"/>
                </w:rPr>
                <w:t>TextView</w:t>
              </w:r>
            </w:ins>
          </w:p>
        </w:tc>
        <w:tc>
          <w:tcPr>
            <w:tcW w:w="3129" w:type="dxa"/>
            <w:tcPrChange w:id="44423" w:author="Tran Huan" w:date="2018-11-26T01:35:00Z">
              <w:tcPr>
                <w:tcW w:w="1674" w:type="dxa"/>
              </w:tcPr>
            </w:tcPrChange>
          </w:tcPr>
          <w:p w14:paraId="18BB4839" w14:textId="77777777" w:rsidR="005817D4" w:rsidRDefault="005817D4" w:rsidP="005817D4">
            <w:pPr>
              <w:spacing w:line="276" w:lineRule="auto"/>
              <w:rPr>
                <w:ins w:id="44424" w:author="Tran Huan" w:date="2018-11-26T01:33:00Z"/>
                <w:lang w:val="en-US"/>
              </w:rPr>
            </w:pPr>
            <w:ins w:id="44425" w:author="Tran Huan" w:date="2018-11-26T01:33:00Z">
              <w:r>
                <w:rPr>
                  <w:lang w:val="en-US"/>
                </w:rPr>
                <w:t>Tên khách hàng</w:t>
              </w:r>
            </w:ins>
          </w:p>
        </w:tc>
        <w:tc>
          <w:tcPr>
            <w:tcW w:w="912" w:type="dxa"/>
            <w:tcPrChange w:id="44426" w:author="Tran Huan" w:date="2018-11-26T01:35:00Z">
              <w:tcPr>
                <w:tcW w:w="912" w:type="dxa"/>
              </w:tcPr>
            </w:tcPrChange>
          </w:tcPr>
          <w:p w14:paraId="63CE7624" w14:textId="77777777" w:rsidR="005817D4" w:rsidRDefault="005817D4" w:rsidP="005817D4">
            <w:pPr>
              <w:spacing w:line="276" w:lineRule="auto"/>
              <w:rPr>
                <w:ins w:id="44427" w:author="Tran Huan" w:date="2018-11-26T01:33:00Z"/>
                <w:lang w:val="en-US"/>
              </w:rPr>
            </w:pPr>
          </w:p>
        </w:tc>
        <w:tc>
          <w:tcPr>
            <w:tcW w:w="1067" w:type="dxa"/>
            <w:tcPrChange w:id="44428" w:author="Tran Huan" w:date="2018-11-26T01:35:00Z">
              <w:tcPr>
                <w:tcW w:w="1067" w:type="dxa"/>
              </w:tcPr>
            </w:tcPrChange>
          </w:tcPr>
          <w:p w14:paraId="02972F34" w14:textId="77777777" w:rsidR="005817D4" w:rsidRDefault="005817D4" w:rsidP="005817D4">
            <w:pPr>
              <w:spacing w:line="276" w:lineRule="auto"/>
              <w:rPr>
                <w:ins w:id="44429" w:author="Tran Huan" w:date="2018-11-26T01:33:00Z"/>
                <w:lang w:val="en-US"/>
              </w:rPr>
            </w:pPr>
          </w:p>
        </w:tc>
      </w:tr>
      <w:tr w:rsidR="005817D4" w14:paraId="12398977" w14:textId="77777777" w:rsidTr="005817D4">
        <w:trPr>
          <w:ins w:id="44430" w:author="Tran Huan" w:date="2018-11-26T01:33:00Z"/>
        </w:trPr>
        <w:tc>
          <w:tcPr>
            <w:tcW w:w="742" w:type="dxa"/>
            <w:tcPrChange w:id="44431" w:author="Tran Huan" w:date="2018-11-26T01:35:00Z">
              <w:tcPr>
                <w:tcW w:w="742" w:type="dxa"/>
              </w:tcPr>
            </w:tcPrChange>
          </w:tcPr>
          <w:p w14:paraId="3445ADB6" w14:textId="77777777" w:rsidR="005817D4" w:rsidRDefault="005817D4" w:rsidP="005817D4">
            <w:pPr>
              <w:spacing w:line="276" w:lineRule="auto"/>
              <w:jc w:val="center"/>
              <w:rPr>
                <w:ins w:id="44432" w:author="Tran Huan" w:date="2018-11-26T01:33:00Z"/>
                <w:lang w:val="en-US"/>
              </w:rPr>
            </w:pPr>
            <w:ins w:id="44433" w:author="Tran Huan" w:date="2018-11-26T01:33:00Z">
              <w:r>
                <w:rPr>
                  <w:lang w:val="en-US"/>
                </w:rPr>
                <w:t>3</w:t>
              </w:r>
            </w:ins>
          </w:p>
        </w:tc>
        <w:tc>
          <w:tcPr>
            <w:tcW w:w="2503" w:type="dxa"/>
            <w:tcPrChange w:id="44434" w:author="Tran Huan" w:date="2018-11-26T01:35:00Z">
              <w:tcPr>
                <w:tcW w:w="2503" w:type="dxa"/>
              </w:tcPr>
            </w:tcPrChange>
          </w:tcPr>
          <w:p w14:paraId="79F535E2" w14:textId="77777777" w:rsidR="005817D4" w:rsidRDefault="005817D4" w:rsidP="005817D4">
            <w:pPr>
              <w:spacing w:line="276" w:lineRule="auto"/>
              <w:rPr>
                <w:ins w:id="44435" w:author="Tran Huan" w:date="2018-11-26T01:33:00Z"/>
                <w:lang w:val="en-US"/>
              </w:rPr>
            </w:pPr>
            <w:ins w:id="44436" w:author="Tran Huan" w:date="2018-11-26T01:33:00Z">
              <w:r>
                <w:rPr>
                  <w:lang w:val="en-US"/>
                </w:rPr>
                <w:t>Button</w:t>
              </w:r>
            </w:ins>
          </w:p>
        </w:tc>
        <w:tc>
          <w:tcPr>
            <w:tcW w:w="3129" w:type="dxa"/>
            <w:tcPrChange w:id="44437" w:author="Tran Huan" w:date="2018-11-26T01:35:00Z">
              <w:tcPr>
                <w:tcW w:w="1674" w:type="dxa"/>
              </w:tcPr>
            </w:tcPrChange>
          </w:tcPr>
          <w:p w14:paraId="4F211051" w14:textId="3F828E20" w:rsidR="005817D4" w:rsidRDefault="005817D4" w:rsidP="005817D4">
            <w:pPr>
              <w:spacing w:line="276" w:lineRule="auto"/>
              <w:rPr>
                <w:ins w:id="44438" w:author="Tran Huan" w:date="2018-11-26T01:33:00Z"/>
                <w:lang w:val="en-US"/>
              </w:rPr>
            </w:pPr>
            <w:ins w:id="44439" w:author="Tran Huan" w:date="2018-11-26T01:35:00Z">
              <w:r>
                <w:rPr>
                  <w:lang w:val="en-US"/>
                </w:rPr>
                <w:t>Xem biên nhận</w:t>
              </w:r>
            </w:ins>
          </w:p>
        </w:tc>
        <w:tc>
          <w:tcPr>
            <w:tcW w:w="912" w:type="dxa"/>
            <w:tcPrChange w:id="44440" w:author="Tran Huan" w:date="2018-11-26T01:35:00Z">
              <w:tcPr>
                <w:tcW w:w="912" w:type="dxa"/>
              </w:tcPr>
            </w:tcPrChange>
          </w:tcPr>
          <w:p w14:paraId="427BDEF3" w14:textId="77777777" w:rsidR="005817D4" w:rsidRDefault="005817D4" w:rsidP="005817D4">
            <w:pPr>
              <w:spacing w:line="276" w:lineRule="auto"/>
              <w:rPr>
                <w:ins w:id="44441" w:author="Tran Huan" w:date="2018-11-26T01:33:00Z"/>
                <w:lang w:val="en-US"/>
              </w:rPr>
            </w:pPr>
          </w:p>
        </w:tc>
        <w:tc>
          <w:tcPr>
            <w:tcW w:w="1067" w:type="dxa"/>
            <w:tcPrChange w:id="44442" w:author="Tran Huan" w:date="2018-11-26T01:35:00Z">
              <w:tcPr>
                <w:tcW w:w="1067" w:type="dxa"/>
              </w:tcPr>
            </w:tcPrChange>
          </w:tcPr>
          <w:p w14:paraId="2524DCDB" w14:textId="77777777" w:rsidR="005817D4" w:rsidRDefault="005817D4">
            <w:pPr>
              <w:keepNext/>
              <w:spacing w:line="276" w:lineRule="auto"/>
              <w:rPr>
                <w:ins w:id="44443" w:author="Tran Huan" w:date="2018-11-26T01:33:00Z"/>
                <w:lang w:val="en-US"/>
              </w:rPr>
            </w:pPr>
          </w:p>
        </w:tc>
      </w:tr>
    </w:tbl>
    <w:p w14:paraId="42650FDC" w14:textId="0B012460" w:rsidR="005817D4" w:rsidRDefault="005817D4" w:rsidP="00F72AE0">
      <w:pPr>
        <w:pStyle w:val="Caption"/>
        <w:rPr>
          <w:ins w:id="44444" w:author="Tran Huan" w:date="2018-11-26T01:35:00Z"/>
          <w:i/>
        </w:rPr>
        <w:pPrChange w:id="44445" w:author="Tran Huan" w:date="2018-12-03T02:05:00Z">
          <w:pPr>
            <w:keepNext/>
            <w:jc w:val="center"/>
          </w:pPr>
        </w:pPrChange>
      </w:pPr>
      <w:bookmarkStart w:id="44446" w:name="_Toc530993058"/>
      <w:bookmarkStart w:id="44447" w:name="_Toc531584496"/>
      <w:ins w:id="44448" w:author="Tran Huan" w:date="2018-11-26T01:35:00Z">
        <w:r>
          <w:t xml:space="preserve">Bảng </w:t>
        </w:r>
      </w:ins>
      <w:ins w:id="44449" w:author="Tran Huan" w:date="2018-12-03T02:43:00Z">
        <w:r w:rsidR="00867A6B">
          <w:fldChar w:fldCharType="begin"/>
        </w:r>
        <w:r w:rsidR="00867A6B">
          <w:instrText xml:space="preserve"> STYLEREF 1 \s </w:instrText>
        </w:r>
      </w:ins>
      <w:r w:rsidR="00867A6B">
        <w:fldChar w:fldCharType="separate"/>
      </w:r>
      <w:r w:rsidR="00867A6B">
        <w:rPr>
          <w:noProof/>
        </w:rPr>
        <w:t>3</w:t>
      </w:r>
      <w:ins w:id="44450"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4451" w:author="Tran Huan" w:date="2018-12-03T02:43:00Z">
        <w:r w:rsidR="00867A6B">
          <w:rPr>
            <w:noProof/>
          </w:rPr>
          <w:t>9</w:t>
        </w:r>
        <w:r w:rsidR="00867A6B">
          <w:fldChar w:fldCharType="end"/>
        </w:r>
      </w:ins>
      <w:ins w:id="44452" w:author="Tran Huan" w:date="2018-11-26T01:35:00Z">
        <w:r w:rsidRPr="005817D4">
          <w:rPr>
            <w:rPrChange w:id="44453" w:author="Tran Huan" w:date="2018-11-26T01:35:00Z">
              <w:rPr>
                <w:lang w:val="en-US"/>
              </w:rPr>
            </w:rPrChange>
          </w:rPr>
          <w:t xml:space="preserve"> </w:t>
        </w:r>
        <w:r w:rsidRPr="005817D4">
          <w:rPr>
            <w:i/>
            <w:rPrChange w:id="44454" w:author="Tran Huan" w:date="2018-11-26T01:35:00Z">
              <w:rPr>
                <w:i/>
                <w:lang w:val="en-US"/>
              </w:rPr>
            </w:rPrChange>
          </w:rPr>
          <w:t>Bảng các thành phần giao diện xem bi</w:t>
        </w:r>
        <w:r w:rsidRPr="00EA3AB6">
          <w:rPr>
            <w:i/>
          </w:rPr>
          <w:t>ên</w:t>
        </w:r>
        <w:r w:rsidRPr="005817D4">
          <w:rPr>
            <w:i/>
            <w:rPrChange w:id="44455" w:author="Tran Huan" w:date="2018-11-26T01:35:00Z">
              <w:rPr>
                <w:i/>
                <w:lang w:val="en-US"/>
              </w:rPr>
            </w:rPrChange>
          </w:rPr>
          <w:t xml:space="preserve"> nhận</w:t>
        </w:r>
        <w:bookmarkEnd w:id="44446"/>
        <w:bookmarkEnd w:id="44447"/>
      </w:ins>
    </w:p>
    <w:p w14:paraId="7B5E1AEB" w14:textId="5AD764A9" w:rsidR="005817D4" w:rsidRDefault="005817D4" w:rsidP="00870304">
      <w:pPr>
        <w:pStyle w:val="Heading5"/>
        <w:numPr>
          <w:ilvl w:val="0"/>
          <w:numId w:val="0"/>
        </w:numPr>
        <w:ind w:left="1008" w:hanging="1008"/>
        <w:rPr>
          <w:ins w:id="44456" w:author="Tran Huan" w:date="2018-11-26T01:35:00Z"/>
          <w:lang w:val="en-US"/>
        </w:rPr>
        <w:pPrChange w:id="44457" w:author="Tran Huan" w:date="2018-12-03T01:35:00Z">
          <w:pPr>
            <w:keepNext/>
            <w:jc w:val="center"/>
          </w:pPr>
        </w:pPrChange>
      </w:pPr>
      <w:ins w:id="44458" w:author="Tran Huan" w:date="2018-11-26T01:35:00Z">
        <w:r>
          <w:rPr>
            <w:lang w:val="en-US"/>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5817D4" w14:paraId="7E196EE4" w14:textId="77777777" w:rsidTr="005817D4">
        <w:trPr>
          <w:ins w:id="44459" w:author="Tran Huan" w:date="2018-11-26T01:36:00Z"/>
        </w:trPr>
        <w:tc>
          <w:tcPr>
            <w:tcW w:w="797" w:type="dxa"/>
            <w:vMerge w:val="restart"/>
            <w:vAlign w:val="center"/>
          </w:tcPr>
          <w:p w14:paraId="5409BB62" w14:textId="77777777" w:rsidR="005817D4" w:rsidRPr="007F1EF1" w:rsidRDefault="005817D4" w:rsidP="005817D4">
            <w:pPr>
              <w:spacing w:line="276" w:lineRule="auto"/>
              <w:jc w:val="center"/>
              <w:rPr>
                <w:ins w:id="44460" w:author="Tran Huan" w:date="2018-11-26T01:36:00Z"/>
                <w:b/>
                <w:lang w:val="en-US"/>
              </w:rPr>
            </w:pPr>
            <w:ins w:id="44461" w:author="Tran Huan" w:date="2018-11-26T01:36:00Z">
              <w:r w:rsidRPr="007F1EF1">
                <w:rPr>
                  <w:b/>
                  <w:lang w:val="en-US"/>
                </w:rPr>
                <w:t>STT</w:t>
              </w:r>
            </w:ins>
          </w:p>
        </w:tc>
        <w:tc>
          <w:tcPr>
            <w:tcW w:w="2368" w:type="dxa"/>
            <w:vMerge w:val="restart"/>
            <w:vAlign w:val="center"/>
          </w:tcPr>
          <w:p w14:paraId="1466907F" w14:textId="77777777" w:rsidR="005817D4" w:rsidRPr="007F1EF1" w:rsidRDefault="005817D4" w:rsidP="005817D4">
            <w:pPr>
              <w:spacing w:line="276" w:lineRule="auto"/>
              <w:jc w:val="center"/>
              <w:rPr>
                <w:ins w:id="44462" w:author="Tran Huan" w:date="2018-11-26T01:36:00Z"/>
                <w:b/>
                <w:lang w:val="en-US"/>
              </w:rPr>
            </w:pPr>
            <w:ins w:id="44463" w:author="Tran Huan" w:date="2018-11-26T01:36:00Z">
              <w:r w:rsidRPr="007F1EF1">
                <w:rPr>
                  <w:b/>
                  <w:lang w:val="en-US"/>
                </w:rPr>
                <w:t>Tên bảng/</w:t>
              </w:r>
            </w:ins>
          </w:p>
          <w:p w14:paraId="3DC20F36" w14:textId="77777777" w:rsidR="005817D4" w:rsidRPr="007F1EF1" w:rsidRDefault="005817D4" w:rsidP="005817D4">
            <w:pPr>
              <w:spacing w:line="276" w:lineRule="auto"/>
              <w:jc w:val="center"/>
              <w:rPr>
                <w:ins w:id="44464" w:author="Tran Huan" w:date="2018-11-26T01:36:00Z"/>
                <w:b/>
                <w:lang w:val="en-US"/>
              </w:rPr>
            </w:pPr>
            <w:ins w:id="44465" w:author="Tran Huan" w:date="2018-11-26T01:36:00Z">
              <w:r w:rsidRPr="007F1EF1">
                <w:rPr>
                  <w:b/>
                  <w:lang w:val="en-US"/>
                </w:rPr>
                <w:t>Cấu tr</w:t>
              </w:r>
              <w:r>
                <w:rPr>
                  <w:b/>
                  <w:lang w:val="en-US"/>
                </w:rPr>
                <w:t>ú</w:t>
              </w:r>
              <w:r w:rsidRPr="007F1EF1">
                <w:rPr>
                  <w:b/>
                  <w:lang w:val="en-US"/>
                </w:rPr>
                <w:t>c dữ liệu</w:t>
              </w:r>
            </w:ins>
          </w:p>
        </w:tc>
        <w:tc>
          <w:tcPr>
            <w:tcW w:w="5612" w:type="dxa"/>
            <w:gridSpan w:val="4"/>
            <w:vAlign w:val="center"/>
          </w:tcPr>
          <w:p w14:paraId="58CE5180" w14:textId="77777777" w:rsidR="005817D4" w:rsidRPr="007F1EF1" w:rsidRDefault="005817D4" w:rsidP="005817D4">
            <w:pPr>
              <w:spacing w:line="276" w:lineRule="auto"/>
              <w:jc w:val="center"/>
              <w:rPr>
                <w:ins w:id="44466" w:author="Tran Huan" w:date="2018-11-26T01:36:00Z"/>
                <w:b/>
                <w:lang w:val="en-US"/>
              </w:rPr>
            </w:pPr>
            <w:ins w:id="44467" w:author="Tran Huan" w:date="2018-11-26T01:36:00Z">
              <w:r w:rsidRPr="007F1EF1">
                <w:rPr>
                  <w:b/>
                  <w:lang w:val="en-US"/>
                </w:rPr>
                <w:t>Phương thức</w:t>
              </w:r>
            </w:ins>
          </w:p>
        </w:tc>
      </w:tr>
      <w:tr w:rsidR="005817D4" w14:paraId="70788F27" w14:textId="77777777" w:rsidTr="005817D4">
        <w:trPr>
          <w:ins w:id="44468" w:author="Tran Huan" w:date="2018-11-26T01:36:00Z"/>
        </w:trPr>
        <w:tc>
          <w:tcPr>
            <w:tcW w:w="797" w:type="dxa"/>
            <w:vMerge/>
            <w:vAlign w:val="center"/>
          </w:tcPr>
          <w:p w14:paraId="30C02767" w14:textId="77777777" w:rsidR="005817D4" w:rsidRPr="007F1EF1" w:rsidRDefault="005817D4" w:rsidP="005817D4">
            <w:pPr>
              <w:spacing w:line="276" w:lineRule="auto"/>
              <w:jc w:val="center"/>
              <w:rPr>
                <w:ins w:id="44469" w:author="Tran Huan" w:date="2018-11-26T01:36:00Z"/>
                <w:b/>
                <w:lang w:val="en-US"/>
              </w:rPr>
            </w:pPr>
          </w:p>
        </w:tc>
        <w:tc>
          <w:tcPr>
            <w:tcW w:w="2368" w:type="dxa"/>
            <w:vMerge/>
            <w:vAlign w:val="center"/>
          </w:tcPr>
          <w:p w14:paraId="56B45696" w14:textId="77777777" w:rsidR="005817D4" w:rsidRPr="007F1EF1" w:rsidRDefault="005817D4" w:rsidP="005817D4">
            <w:pPr>
              <w:spacing w:line="276" w:lineRule="auto"/>
              <w:jc w:val="center"/>
              <w:rPr>
                <w:ins w:id="44470" w:author="Tran Huan" w:date="2018-11-26T01:36:00Z"/>
                <w:b/>
                <w:lang w:val="en-US"/>
              </w:rPr>
            </w:pPr>
          </w:p>
        </w:tc>
        <w:tc>
          <w:tcPr>
            <w:tcW w:w="1414" w:type="dxa"/>
            <w:vAlign w:val="center"/>
          </w:tcPr>
          <w:p w14:paraId="5F6A8CDC" w14:textId="77777777" w:rsidR="005817D4" w:rsidRPr="007F1EF1" w:rsidRDefault="005817D4" w:rsidP="005817D4">
            <w:pPr>
              <w:spacing w:line="276" w:lineRule="auto"/>
              <w:jc w:val="center"/>
              <w:rPr>
                <w:ins w:id="44471" w:author="Tran Huan" w:date="2018-11-26T01:36:00Z"/>
                <w:b/>
                <w:lang w:val="en-US"/>
              </w:rPr>
            </w:pPr>
            <w:ins w:id="44472" w:author="Tran Huan" w:date="2018-11-26T01:36:00Z">
              <w:r w:rsidRPr="007F1EF1">
                <w:rPr>
                  <w:b/>
                  <w:lang w:val="en-US"/>
                </w:rPr>
                <w:t>Thêm</w:t>
              </w:r>
            </w:ins>
          </w:p>
        </w:tc>
        <w:tc>
          <w:tcPr>
            <w:tcW w:w="1395" w:type="dxa"/>
            <w:vAlign w:val="center"/>
          </w:tcPr>
          <w:p w14:paraId="15AAC1FF" w14:textId="77777777" w:rsidR="005817D4" w:rsidRPr="007F1EF1" w:rsidRDefault="005817D4" w:rsidP="005817D4">
            <w:pPr>
              <w:spacing w:line="276" w:lineRule="auto"/>
              <w:jc w:val="center"/>
              <w:rPr>
                <w:ins w:id="44473" w:author="Tran Huan" w:date="2018-11-26T01:36:00Z"/>
                <w:b/>
                <w:lang w:val="en-US"/>
              </w:rPr>
            </w:pPr>
            <w:ins w:id="44474" w:author="Tran Huan" w:date="2018-11-26T01:36:00Z">
              <w:r w:rsidRPr="007F1EF1">
                <w:rPr>
                  <w:b/>
                  <w:lang w:val="en-US"/>
                </w:rPr>
                <w:t>Sửa</w:t>
              </w:r>
            </w:ins>
          </w:p>
        </w:tc>
        <w:tc>
          <w:tcPr>
            <w:tcW w:w="1397" w:type="dxa"/>
            <w:vAlign w:val="center"/>
          </w:tcPr>
          <w:p w14:paraId="52E10098" w14:textId="77777777" w:rsidR="005817D4" w:rsidRPr="007F1EF1" w:rsidRDefault="005817D4" w:rsidP="005817D4">
            <w:pPr>
              <w:spacing w:line="276" w:lineRule="auto"/>
              <w:jc w:val="center"/>
              <w:rPr>
                <w:ins w:id="44475" w:author="Tran Huan" w:date="2018-11-26T01:36:00Z"/>
                <w:b/>
                <w:lang w:val="en-US"/>
              </w:rPr>
            </w:pPr>
            <w:ins w:id="44476" w:author="Tran Huan" w:date="2018-11-26T01:36:00Z">
              <w:r w:rsidRPr="007F1EF1">
                <w:rPr>
                  <w:b/>
                  <w:lang w:val="en-US"/>
                </w:rPr>
                <w:t>Xóa</w:t>
              </w:r>
            </w:ins>
          </w:p>
        </w:tc>
        <w:tc>
          <w:tcPr>
            <w:tcW w:w="1406" w:type="dxa"/>
            <w:vAlign w:val="center"/>
          </w:tcPr>
          <w:p w14:paraId="1CE0A076" w14:textId="77777777" w:rsidR="005817D4" w:rsidRPr="007F1EF1" w:rsidRDefault="005817D4" w:rsidP="005817D4">
            <w:pPr>
              <w:spacing w:line="276" w:lineRule="auto"/>
              <w:jc w:val="center"/>
              <w:rPr>
                <w:ins w:id="44477" w:author="Tran Huan" w:date="2018-11-26T01:36:00Z"/>
                <w:b/>
                <w:lang w:val="en-US"/>
              </w:rPr>
            </w:pPr>
            <w:ins w:id="44478" w:author="Tran Huan" w:date="2018-11-26T01:36:00Z">
              <w:r w:rsidRPr="007F1EF1">
                <w:rPr>
                  <w:b/>
                  <w:lang w:val="en-US"/>
                </w:rPr>
                <w:t>Truy vấn</w:t>
              </w:r>
            </w:ins>
          </w:p>
        </w:tc>
      </w:tr>
      <w:tr w:rsidR="005817D4" w14:paraId="62314C46" w14:textId="77777777" w:rsidTr="005817D4">
        <w:trPr>
          <w:ins w:id="44479" w:author="Tran Huan" w:date="2018-11-26T01:36:00Z"/>
        </w:trPr>
        <w:tc>
          <w:tcPr>
            <w:tcW w:w="797" w:type="dxa"/>
          </w:tcPr>
          <w:p w14:paraId="5C18C586" w14:textId="77777777" w:rsidR="005817D4" w:rsidRDefault="005817D4" w:rsidP="005817D4">
            <w:pPr>
              <w:spacing w:line="276" w:lineRule="auto"/>
              <w:jc w:val="center"/>
              <w:rPr>
                <w:ins w:id="44480" w:author="Tran Huan" w:date="2018-11-26T01:36:00Z"/>
                <w:lang w:val="en-US"/>
              </w:rPr>
            </w:pPr>
            <w:ins w:id="44481" w:author="Tran Huan" w:date="2018-11-26T01:36:00Z">
              <w:r>
                <w:rPr>
                  <w:lang w:val="en-US"/>
                </w:rPr>
                <w:t>1</w:t>
              </w:r>
            </w:ins>
          </w:p>
        </w:tc>
        <w:tc>
          <w:tcPr>
            <w:tcW w:w="2368" w:type="dxa"/>
          </w:tcPr>
          <w:p w14:paraId="3D5E9759" w14:textId="65F3CA59" w:rsidR="005817D4" w:rsidRDefault="005817D4" w:rsidP="005817D4">
            <w:pPr>
              <w:spacing w:line="276" w:lineRule="auto"/>
              <w:rPr>
                <w:ins w:id="44482" w:author="Tran Huan" w:date="2018-11-26T01:36:00Z"/>
                <w:lang w:val="en-US"/>
              </w:rPr>
            </w:pPr>
            <w:ins w:id="44483" w:author="Tran Huan" w:date="2018-11-26T01:36:00Z">
              <w:r>
                <w:rPr>
                  <w:lang w:val="en-US"/>
                </w:rPr>
                <w:t>receipt</w:t>
              </w:r>
            </w:ins>
          </w:p>
        </w:tc>
        <w:tc>
          <w:tcPr>
            <w:tcW w:w="1414" w:type="dxa"/>
          </w:tcPr>
          <w:p w14:paraId="70E0F9DC" w14:textId="77777777" w:rsidR="005817D4" w:rsidRDefault="005817D4" w:rsidP="005817D4">
            <w:pPr>
              <w:spacing w:line="276" w:lineRule="auto"/>
              <w:jc w:val="center"/>
              <w:rPr>
                <w:ins w:id="44484" w:author="Tran Huan" w:date="2018-11-26T01:36:00Z"/>
                <w:lang w:val="en-US"/>
              </w:rPr>
            </w:pPr>
          </w:p>
        </w:tc>
        <w:tc>
          <w:tcPr>
            <w:tcW w:w="1395" w:type="dxa"/>
          </w:tcPr>
          <w:p w14:paraId="01DE6689" w14:textId="25F5BED8" w:rsidR="005817D4" w:rsidRDefault="005817D4" w:rsidP="005817D4">
            <w:pPr>
              <w:spacing w:line="276" w:lineRule="auto"/>
              <w:jc w:val="center"/>
              <w:rPr>
                <w:ins w:id="44485" w:author="Tran Huan" w:date="2018-11-26T01:36:00Z"/>
                <w:lang w:val="en-US"/>
              </w:rPr>
            </w:pPr>
          </w:p>
        </w:tc>
        <w:tc>
          <w:tcPr>
            <w:tcW w:w="1397" w:type="dxa"/>
          </w:tcPr>
          <w:p w14:paraId="4C1041C1" w14:textId="77777777" w:rsidR="005817D4" w:rsidRDefault="005817D4" w:rsidP="005817D4">
            <w:pPr>
              <w:spacing w:line="276" w:lineRule="auto"/>
              <w:jc w:val="center"/>
              <w:rPr>
                <w:ins w:id="44486" w:author="Tran Huan" w:date="2018-11-26T01:36:00Z"/>
                <w:lang w:val="en-US"/>
              </w:rPr>
            </w:pPr>
          </w:p>
        </w:tc>
        <w:tc>
          <w:tcPr>
            <w:tcW w:w="1406" w:type="dxa"/>
          </w:tcPr>
          <w:p w14:paraId="26B7547F" w14:textId="77777777" w:rsidR="005817D4" w:rsidRDefault="005817D4" w:rsidP="005817D4">
            <w:pPr>
              <w:spacing w:line="276" w:lineRule="auto"/>
              <w:jc w:val="center"/>
              <w:rPr>
                <w:ins w:id="44487" w:author="Tran Huan" w:date="2018-11-26T01:36:00Z"/>
                <w:lang w:val="en-US"/>
              </w:rPr>
            </w:pPr>
            <w:ins w:id="44488" w:author="Tran Huan" w:date="2018-11-26T01:36:00Z">
              <w:r>
                <w:rPr>
                  <w:lang w:val="en-US"/>
                </w:rPr>
                <w:t>X</w:t>
              </w:r>
            </w:ins>
          </w:p>
        </w:tc>
      </w:tr>
      <w:tr w:rsidR="005817D4" w14:paraId="7550A674" w14:textId="77777777" w:rsidTr="005817D4">
        <w:trPr>
          <w:ins w:id="44489" w:author="Tran Huan" w:date="2018-11-26T01:37:00Z"/>
        </w:trPr>
        <w:tc>
          <w:tcPr>
            <w:tcW w:w="797" w:type="dxa"/>
          </w:tcPr>
          <w:p w14:paraId="657DA4CD" w14:textId="63A24554" w:rsidR="005817D4" w:rsidRDefault="005817D4" w:rsidP="005817D4">
            <w:pPr>
              <w:spacing w:line="276" w:lineRule="auto"/>
              <w:jc w:val="center"/>
              <w:rPr>
                <w:ins w:id="44490" w:author="Tran Huan" w:date="2018-11-26T01:37:00Z"/>
                <w:lang w:val="en-US"/>
              </w:rPr>
            </w:pPr>
            <w:ins w:id="44491" w:author="Tran Huan" w:date="2018-11-26T01:38:00Z">
              <w:r>
                <w:rPr>
                  <w:lang w:val="en-US"/>
                </w:rPr>
                <w:t>2</w:t>
              </w:r>
            </w:ins>
          </w:p>
        </w:tc>
        <w:tc>
          <w:tcPr>
            <w:tcW w:w="2368" w:type="dxa"/>
          </w:tcPr>
          <w:p w14:paraId="2028391F" w14:textId="4B84D922" w:rsidR="005817D4" w:rsidRDefault="005817D4" w:rsidP="005817D4">
            <w:pPr>
              <w:spacing w:line="276" w:lineRule="auto"/>
              <w:rPr>
                <w:ins w:id="44492" w:author="Tran Huan" w:date="2018-11-26T01:37:00Z"/>
                <w:lang w:val="en-US"/>
              </w:rPr>
            </w:pPr>
            <w:ins w:id="44493" w:author="Tran Huan" w:date="2018-11-26T01:37:00Z">
              <w:r>
                <w:rPr>
                  <w:lang w:val="en-US"/>
                </w:rPr>
                <w:t>receipt_detail</w:t>
              </w:r>
            </w:ins>
          </w:p>
        </w:tc>
        <w:tc>
          <w:tcPr>
            <w:tcW w:w="1414" w:type="dxa"/>
          </w:tcPr>
          <w:p w14:paraId="42241C46" w14:textId="77777777" w:rsidR="005817D4" w:rsidRDefault="005817D4" w:rsidP="005817D4">
            <w:pPr>
              <w:spacing w:line="276" w:lineRule="auto"/>
              <w:jc w:val="center"/>
              <w:rPr>
                <w:ins w:id="44494" w:author="Tran Huan" w:date="2018-11-26T01:37:00Z"/>
                <w:lang w:val="en-US"/>
              </w:rPr>
            </w:pPr>
          </w:p>
        </w:tc>
        <w:tc>
          <w:tcPr>
            <w:tcW w:w="1395" w:type="dxa"/>
          </w:tcPr>
          <w:p w14:paraId="7E5D843D" w14:textId="77777777" w:rsidR="005817D4" w:rsidRDefault="005817D4" w:rsidP="005817D4">
            <w:pPr>
              <w:spacing w:line="276" w:lineRule="auto"/>
              <w:jc w:val="center"/>
              <w:rPr>
                <w:ins w:id="44495" w:author="Tran Huan" w:date="2018-11-26T01:37:00Z"/>
                <w:lang w:val="en-US"/>
              </w:rPr>
            </w:pPr>
          </w:p>
        </w:tc>
        <w:tc>
          <w:tcPr>
            <w:tcW w:w="1397" w:type="dxa"/>
          </w:tcPr>
          <w:p w14:paraId="64A71E0E" w14:textId="77777777" w:rsidR="005817D4" w:rsidRDefault="005817D4" w:rsidP="005817D4">
            <w:pPr>
              <w:spacing w:line="276" w:lineRule="auto"/>
              <w:jc w:val="center"/>
              <w:rPr>
                <w:ins w:id="44496" w:author="Tran Huan" w:date="2018-11-26T01:37:00Z"/>
                <w:lang w:val="en-US"/>
              </w:rPr>
            </w:pPr>
          </w:p>
        </w:tc>
        <w:tc>
          <w:tcPr>
            <w:tcW w:w="1406" w:type="dxa"/>
          </w:tcPr>
          <w:p w14:paraId="7A38EFB3" w14:textId="0D63A610" w:rsidR="005817D4" w:rsidRDefault="005817D4" w:rsidP="005817D4">
            <w:pPr>
              <w:keepNext/>
              <w:spacing w:line="276" w:lineRule="auto"/>
              <w:jc w:val="center"/>
              <w:rPr>
                <w:ins w:id="44497" w:author="Tran Huan" w:date="2018-11-26T01:37:00Z"/>
                <w:lang w:val="en-US"/>
              </w:rPr>
            </w:pPr>
            <w:ins w:id="44498" w:author="Tran Huan" w:date="2018-11-26T01:37:00Z">
              <w:r>
                <w:rPr>
                  <w:lang w:val="en-US"/>
                </w:rPr>
                <w:t>X</w:t>
              </w:r>
            </w:ins>
          </w:p>
        </w:tc>
      </w:tr>
      <w:tr w:rsidR="00BA6170" w14:paraId="126CC4EE" w14:textId="77777777" w:rsidTr="005817D4">
        <w:trPr>
          <w:ins w:id="44499" w:author="Tran Huan" w:date="2018-11-26T01:38:00Z"/>
        </w:trPr>
        <w:tc>
          <w:tcPr>
            <w:tcW w:w="797" w:type="dxa"/>
          </w:tcPr>
          <w:p w14:paraId="3B8BBF73" w14:textId="22B27A0C" w:rsidR="00BA6170" w:rsidRDefault="00BA6170" w:rsidP="005817D4">
            <w:pPr>
              <w:spacing w:line="276" w:lineRule="auto"/>
              <w:jc w:val="center"/>
              <w:rPr>
                <w:ins w:id="44500" w:author="Tran Huan" w:date="2018-11-26T01:38:00Z"/>
                <w:lang w:val="en-US"/>
              </w:rPr>
            </w:pPr>
            <w:ins w:id="44501" w:author="Tran Huan" w:date="2018-11-26T01:38:00Z">
              <w:r>
                <w:rPr>
                  <w:lang w:val="en-US"/>
                </w:rPr>
                <w:t>3</w:t>
              </w:r>
            </w:ins>
          </w:p>
        </w:tc>
        <w:tc>
          <w:tcPr>
            <w:tcW w:w="2368" w:type="dxa"/>
          </w:tcPr>
          <w:p w14:paraId="7B3C68E1" w14:textId="4FE67D44" w:rsidR="00BA6170" w:rsidRDefault="00BA6170" w:rsidP="005817D4">
            <w:pPr>
              <w:spacing w:line="276" w:lineRule="auto"/>
              <w:rPr>
                <w:ins w:id="44502" w:author="Tran Huan" w:date="2018-11-26T01:38:00Z"/>
                <w:lang w:val="en-US"/>
              </w:rPr>
            </w:pPr>
            <w:ins w:id="44503" w:author="Tran Huan" w:date="2018-11-26T01:38:00Z">
              <w:r>
                <w:rPr>
                  <w:lang w:val="en-US"/>
                </w:rPr>
                <w:t>unit_price</w:t>
              </w:r>
            </w:ins>
          </w:p>
        </w:tc>
        <w:tc>
          <w:tcPr>
            <w:tcW w:w="1414" w:type="dxa"/>
          </w:tcPr>
          <w:p w14:paraId="5790723A" w14:textId="77777777" w:rsidR="00BA6170" w:rsidRDefault="00BA6170" w:rsidP="005817D4">
            <w:pPr>
              <w:spacing w:line="276" w:lineRule="auto"/>
              <w:jc w:val="center"/>
              <w:rPr>
                <w:ins w:id="44504" w:author="Tran Huan" w:date="2018-11-26T01:38:00Z"/>
                <w:lang w:val="en-US"/>
              </w:rPr>
            </w:pPr>
          </w:p>
        </w:tc>
        <w:tc>
          <w:tcPr>
            <w:tcW w:w="1395" w:type="dxa"/>
          </w:tcPr>
          <w:p w14:paraId="5B7B09E3" w14:textId="77777777" w:rsidR="00BA6170" w:rsidRDefault="00BA6170" w:rsidP="005817D4">
            <w:pPr>
              <w:spacing w:line="276" w:lineRule="auto"/>
              <w:jc w:val="center"/>
              <w:rPr>
                <w:ins w:id="44505" w:author="Tran Huan" w:date="2018-11-26T01:38:00Z"/>
                <w:lang w:val="en-US"/>
              </w:rPr>
            </w:pPr>
          </w:p>
        </w:tc>
        <w:tc>
          <w:tcPr>
            <w:tcW w:w="1397" w:type="dxa"/>
          </w:tcPr>
          <w:p w14:paraId="1A373C1C" w14:textId="77777777" w:rsidR="00BA6170" w:rsidRDefault="00BA6170" w:rsidP="005817D4">
            <w:pPr>
              <w:spacing w:line="276" w:lineRule="auto"/>
              <w:jc w:val="center"/>
              <w:rPr>
                <w:ins w:id="44506" w:author="Tran Huan" w:date="2018-11-26T01:38:00Z"/>
                <w:lang w:val="en-US"/>
              </w:rPr>
            </w:pPr>
          </w:p>
        </w:tc>
        <w:tc>
          <w:tcPr>
            <w:tcW w:w="1406" w:type="dxa"/>
          </w:tcPr>
          <w:p w14:paraId="5409AE33" w14:textId="0598F528" w:rsidR="00BA6170" w:rsidRDefault="00BA6170" w:rsidP="005817D4">
            <w:pPr>
              <w:keepNext/>
              <w:spacing w:line="276" w:lineRule="auto"/>
              <w:jc w:val="center"/>
              <w:rPr>
                <w:ins w:id="44507" w:author="Tran Huan" w:date="2018-11-26T01:38:00Z"/>
                <w:lang w:val="en-US"/>
              </w:rPr>
            </w:pPr>
            <w:ins w:id="44508" w:author="Tran Huan" w:date="2018-11-26T01:39:00Z">
              <w:r>
                <w:rPr>
                  <w:lang w:val="en-US"/>
                </w:rPr>
                <w:t>X</w:t>
              </w:r>
            </w:ins>
          </w:p>
        </w:tc>
      </w:tr>
      <w:tr w:rsidR="00BA6170" w14:paraId="74419116" w14:textId="77777777" w:rsidTr="005817D4">
        <w:trPr>
          <w:ins w:id="44509" w:author="Tran Huan" w:date="2018-11-26T01:39:00Z"/>
        </w:trPr>
        <w:tc>
          <w:tcPr>
            <w:tcW w:w="797" w:type="dxa"/>
          </w:tcPr>
          <w:p w14:paraId="57621734" w14:textId="4ABB6130" w:rsidR="00BA6170" w:rsidRDefault="00BA6170" w:rsidP="005817D4">
            <w:pPr>
              <w:spacing w:line="276" w:lineRule="auto"/>
              <w:jc w:val="center"/>
              <w:rPr>
                <w:ins w:id="44510" w:author="Tran Huan" w:date="2018-11-26T01:39:00Z"/>
                <w:lang w:val="en-US"/>
              </w:rPr>
            </w:pPr>
            <w:ins w:id="44511" w:author="Tran Huan" w:date="2018-11-26T01:39:00Z">
              <w:r>
                <w:rPr>
                  <w:lang w:val="en-US"/>
                </w:rPr>
                <w:t>4</w:t>
              </w:r>
            </w:ins>
          </w:p>
        </w:tc>
        <w:tc>
          <w:tcPr>
            <w:tcW w:w="2368" w:type="dxa"/>
          </w:tcPr>
          <w:p w14:paraId="69211562" w14:textId="1C72CFC8" w:rsidR="00BA6170" w:rsidRDefault="00BA6170" w:rsidP="005817D4">
            <w:pPr>
              <w:spacing w:line="276" w:lineRule="auto"/>
              <w:rPr>
                <w:ins w:id="44512" w:author="Tran Huan" w:date="2018-11-26T01:39:00Z"/>
                <w:lang w:val="en-US"/>
              </w:rPr>
            </w:pPr>
            <w:ins w:id="44513" w:author="Tran Huan" w:date="2018-11-26T01:39:00Z">
              <w:r>
                <w:rPr>
                  <w:lang w:val="en-US"/>
                </w:rPr>
                <w:t>product</w:t>
              </w:r>
            </w:ins>
          </w:p>
        </w:tc>
        <w:tc>
          <w:tcPr>
            <w:tcW w:w="1414" w:type="dxa"/>
          </w:tcPr>
          <w:p w14:paraId="353E353B" w14:textId="77777777" w:rsidR="00BA6170" w:rsidRDefault="00BA6170" w:rsidP="005817D4">
            <w:pPr>
              <w:spacing w:line="276" w:lineRule="auto"/>
              <w:jc w:val="center"/>
              <w:rPr>
                <w:ins w:id="44514" w:author="Tran Huan" w:date="2018-11-26T01:39:00Z"/>
                <w:lang w:val="en-US"/>
              </w:rPr>
            </w:pPr>
          </w:p>
        </w:tc>
        <w:tc>
          <w:tcPr>
            <w:tcW w:w="1395" w:type="dxa"/>
          </w:tcPr>
          <w:p w14:paraId="2E8CF01A" w14:textId="77777777" w:rsidR="00BA6170" w:rsidRDefault="00BA6170" w:rsidP="005817D4">
            <w:pPr>
              <w:spacing w:line="276" w:lineRule="auto"/>
              <w:jc w:val="center"/>
              <w:rPr>
                <w:ins w:id="44515" w:author="Tran Huan" w:date="2018-11-26T01:39:00Z"/>
                <w:lang w:val="en-US"/>
              </w:rPr>
            </w:pPr>
          </w:p>
        </w:tc>
        <w:tc>
          <w:tcPr>
            <w:tcW w:w="1397" w:type="dxa"/>
          </w:tcPr>
          <w:p w14:paraId="6FE3DCD9" w14:textId="77777777" w:rsidR="00BA6170" w:rsidRDefault="00BA6170" w:rsidP="005817D4">
            <w:pPr>
              <w:spacing w:line="276" w:lineRule="auto"/>
              <w:jc w:val="center"/>
              <w:rPr>
                <w:ins w:id="44516" w:author="Tran Huan" w:date="2018-11-26T01:39:00Z"/>
                <w:lang w:val="en-US"/>
              </w:rPr>
            </w:pPr>
          </w:p>
        </w:tc>
        <w:tc>
          <w:tcPr>
            <w:tcW w:w="1406" w:type="dxa"/>
          </w:tcPr>
          <w:p w14:paraId="139C7502" w14:textId="053A2999" w:rsidR="00BA6170" w:rsidRDefault="00BA6170" w:rsidP="005817D4">
            <w:pPr>
              <w:keepNext/>
              <w:spacing w:line="276" w:lineRule="auto"/>
              <w:jc w:val="center"/>
              <w:rPr>
                <w:ins w:id="44517" w:author="Tran Huan" w:date="2018-11-26T01:39:00Z"/>
                <w:lang w:val="en-US"/>
              </w:rPr>
            </w:pPr>
            <w:ins w:id="44518" w:author="Tran Huan" w:date="2018-11-26T01:40:00Z">
              <w:r>
                <w:rPr>
                  <w:lang w:val="en-US"/>
                </w:rPr>
                <w:t>X</w:t>
              </w:r>
            </w:ins>
          </w:p>
        </w:tc>
      </w:tr>
      <w:tr w:rsidR="00BA6170" w14:paraId="5165201A" w14:textId="77777777" w:rsidTr="005817D4">
        <w:trPr>
          <w:ins w:id="44519" w:author="Tran Huan" w:date="2018-11-26T01:39:00Z"/>
        </w:trPr>
        <w:tc>
          <w:tcPr>
            <w:tcW w:w="797" w:type="dxa"/>
          </w:tcPr>
          <w:p w14:paraId="495E028B" w14:textId="0C1851C4" w:rsidR="00BA6170" w:rsidRDefault="00BA6170" w:rsidP="005817D4">
            <w:pPr>
              <w:spacing w:line="276" w:lineRule="auto"/>
              <w:jc w:val="center"/>
              <w:rPr>
                <w:ins w:id="44520" w:author="Tran Huan" w:date="2018-11-26T01:39:00Z"/>
                <w:lang w:val="en-US"/>
              </w:rPr>
            </w:pPr>
            <w:ins w:id="44521" w:author="Tran Huan" w:date="2018-11-26T01:39:00Z">
              <w:r>
                <w:rPr>
                  <w:lang w:val="en-US"/>
                </w:rPr>
                <w:t>5</w:t>
              </w:r>
            </w:ins>
          </w:p>
        </w:tc>
        <w:tc>
          <w:tcPr>
            <w:tcW w:w="2368" w:type="dxa"/>
          </w:tcPr>
          <w:p w14:paraId="36946CC2" w14:textId="3E9A11C8" w:rsidR="00BA6170" w:rsidRDefault="00BA6170" w:rsidP="005817D4">
            <w:pPr>
              <w:spacing w:line="276" w:lineRule="auto"/>
              <w:rPr>
                <w:ins w:id="44522" w:author="Tran Huan" w:date="2018-11-26T01:39:00Z"/>
                <w:lang w:val="en-US"/>
              </w:rPr>
            </w:pPr>
            <w:ins w:id="44523" w:author="Tran Huan" w:date="2018-11-26T01:39:00Z">
              <w:r>
                <w:rPr>
                  <w:lang w:val="en-US"/>
                </w:rPr>
                <w:t>unit</w:t>
              </w:r>
            </w:ins>
          </w:p>
        </w:tc>
        <w:tc>
          <w:tcPr>
            <w:tcW w:w="1414" w:type="dxa"/>
          </w:tcPr>
          <w:p w14:paraId="771D1548" w14:textId="77777777" w:rsidR="00BA6170" w:rsidRDefault="00BA6170" w:rsidP="005817D4">
            <w:pPr>
              <w:spacing w:line="276" w:lineRule="auto"/>
              <w:jc w:val="center"/>
              <w:rPr>
                <w:ins w:id="44524" w:author="Tran Huan" w:date="2018-11-26T01:39:00Z"/>
                <w:lang w:val="en-US"/>
              </w:rPr>
            </w:pPr>
          </w:p>
        </w:tc>
        <w:tc>
          <w:tcPr>
            <w:tcW w:w="1395" w:type="dxa"/>
          </w:tcPr>
          <w:p w14:paraId="31C65DF3" w14:textId="77777777" w:rsidR="00BA6170" w:rsidRDefault="00BA6170" w:rsidP="005817D4">
            <w:pPr>
              <w:spacing w:line="276" w:lineRule="auto"/>
              <w:jc w:val="center"/>
              <w:rPr>
                <w:ins w:id="44525" w:author="Tran Huan" w:date="2018-11-26T01:39:00Z"/>
                <w:lang w:val="en-US"/>
              </w:rPr>
            </w:pPr>
          </w:p>
        </w:tc>
        <w:tc>
          <w:tcPr>
            <w:tcW w:w="1397" w:type="dxa"/>
          </w:tcPr>
          <w:p w14:paraId="220EF13F" w14:textId="77777777" w:rsidR="00BA6170" w:rsidRDefault="00BA6170" w:rsidP="005817D4">
            <w:pPr>
              <w:spacing w:line="276" w:lineRule="auto"/>
              <w:jc w:val="center"/>
              <w:rPr>
                <w:ins w:id="44526" w:author="Tran Huan" w:date="2018-11-26T01:39:00Z"/>
                <w:lang w:val="en-US"/>
              </w:rPr>
            </w:pPr>
          </w:p>
        </w:tc>
        <w:tc>
          <w:tcPr>
            <w:tcW w:w="1406" w:type="dxa"/>
          </w:tcPr>
          <w:p w14:paraId="3249B9AE" w14:textId="563116C2" w:rsidR="00BA6170" w:rsidRDefault="00BA6170" w:rsidP="005817D4">
            <w:pPr>
              <w:keepNext/>
              <w:spacing w:line="276" w:lineRule="auto"/>
              <w:jc w:val="center"/>
              <w:rPr>
                <w:ins w:id="44527" w:author="Tran Huan" w:date="2018-11-26T01:39:00Z"/>
                <w:lang w:val="en-US"/>
              </w:rPr>
            </w:pPr>
            <w:ins w:id="44528" w:author="Tran Huan" w:date="2018-11-26T01:40:00Z">
              <w:r>
                <w:rPr>
                  <w:lang w:val="en-US"/>
                </w:rPr>
                <w:t>X</w:t>
              </w:r>
            </w:ins>
          </w:p>
        </w:tc>
      </w:tr>
      <w:tr w:rsidR="00BA6170" w14:paraId="6758B032" w14:textId="77777777" w:rsidTr="005817D4">
        <w:trPr>
          <w:ins w:id="44529" w:author="Tran Huan" w:date="2018-11-26T01:39:00Z"/>
        </w:trPr>
        <w:tc>
          <w:tcPr>
            <w:tcW w:w="797" w:type="dxa"/>
          </w:tcPr>
          <w:p w14:paraId="485EF17A" w14:textId="721EA36F" w:rsidR="00BA6170" w:rsidRDefault="00BA6170" w:rsidP="005817D4">
            <w:pPr>
              <w:spacing w:line="276" w:lineRule="auto"/>
              <w:jc w:val="center"/>
              <w:rPr>
                <w:ins w:id="44530" w:author="Tran Huan" w:date="2018-11-26T01:39:00Z"/>
                <w:lang w:val="en-US"/>
              </w:rPr>
            </w:pPr>
            <w:ins w:id="44531" w:author="Tran Huan" w:date="2018-11-26T01:39:00Z">
              <w:r>
                <w:rPr>
                  <w:lang w:val="en-US"/>
                </w:rPr>
                <w:t>6</w:t>
              </w:r>
            </w:ins>
          </w:p>
        </w:tc>
        <w:tc>
          <w:tcPr>
            <w:tcW w:w="2368" w:type="dxa"/>
          </w:tcPr>
          <w:p w14:paraId="7D62AB2F" w14:textId="09DA84EC" w:rsidR="00BA6170" w:rsidRDefault="00BA6170" w:rsidP="005817D4">
            <w:pPr>
              <w:spacing w:line="276" w:lineRule="auto"/>
              <w:rPr>
                <w:ins w:id="44532" w:author="Tran Huan" w:date="2018-11-26T01:39:00Z"/>
                <w:lang w:val="en-US"/>
              </w:rPr>
            </w:pPr>
            <w:ins w:id="44533" w:author="Tran Huan" w:date="2018-11-26T01:39:00Z">
              <w:r>
                <w:rPr>
                  <w:lang w:val="en-US"/>
                </w:rPr>
                <w:t>service</w:t>
              </w:r>
            </w:ins>
          </w:p>
        </w:tc>
        <w:tc>
          <w:tcPr>
            <w:tcW w:w="1414" w:type="dxa"/>
          </w:tcPr>
          <w:p w14:paraId="4D4E306C" w14:textId="77777777" w:rsidR="00BA6170" w:rsidRDefault="00BA6170" w:rsidP="005817D4">
            <w:pPr>
              <w:spacing w:line="276" w:lineRule="auto"/>
              <w:jc w:val="center"/>
              <w:rPr>
                <w:ins w:id="44534" w:author="Tran Huan" w:date="2018-11-26T01:39:00Z"/>
                <w:lang w:val="en-US"/>
              </w:rPr>
            </w:pPr>
          </w:p>
        </w:tc>
        <w:tc>
          <w:tcPr>
            <w:tcW w:w="1395" w:type="dxa"/>
          </w:tcPr>
          <w:p w14:paraId="4BA46CEF" w14:textId="77777777" w:rsidR="00BA6170" w:rsidRDefault="00BA6170" w:rsidP="005817D4">
            <w:pPr>
              <w:spacing w:line="276" w:lineRule="auto"/>
              <w:jc w:val="center"/>
              <w:rPr>
                <w:ins w:id="44535" w:author="Tran Huan" w:date="2018-11-26T01:39:00Z"/>
                <w:lang w:val="en-US"/>
              </w:rPr>
            </w:pPr>
          </w:p>
        </w:tc>
        <w:tc>
          <w:tcPr>
            <w:tcW w:w="1397" w:type="dxa"/>
          </w:tcPr>
          <w:p w14:paraId="7DF3F486" w14:textId="77777777" w:rsidR="00BA6170" w:rsidRDefault="00BA6170" w:rsidP="005817D4">
            <w:pPr>
              <w:spacing w:line="276" w:lineRule="auto"/>
              <w:jc w:val="center"/>
              <w:rPr>
                <w:ins w:id="44536" w:author="Tran Huan" w:date="2018-11-26T01:39:00Z"/>
                <w:lang w:val="en-US"/>
              </w:rPr>
            </w:pPr>
          </w:p>
        </w:tc>
        <w:tc>
          <w:tcPr>
            <w:tcW w:w="1406" w:type="dxa"/>
          </w:tcPr>
          <w:p w14:paraId="12F8A182" w14:textId="2E65F5A4" w:rsidR="00BA6170" w:rsidRDefault="00BA6170" w:rsidP="005817D4">
            <w:pPr>
              <w:keepNext/>
              <w:spacing w:line="276" w:lineRule="auto"/>
              <w:jc w:val="center"/>
              <w:rPr>
                <w:ins w:id="44537" w:author="Tran Huan" w:date="2018-11-26T01:39:00Z"/>
                <w:lang w:val="en-US"/>
              </w:rPr>
            </w:pPr>
            <w:ins w:id="44538" w:author="Tran Huan" w:date="2018-11-26T01:40:00Z">
              <w:r>
                <w:rPr>
                  <w:lang w:val="en-US"/>
                </w:rPr>
                <w:t>X</w:t>
              </w:r>
            </w:ins>
          </w:p>
        </w:tc>
      </w:tr>
    </w:tbl>
    <w:p w14:paraId="143D93AB" w14:textId="35D0FC86" w:rsidR="005817D4" w:rsidRDefault="00BA6170" w:rsidP="00870304">
      <w:pPr>
        <w:pStyle w:val="Heading5"/>
        <w:numPr>
          <w:ilvl w:val="0"/>
          <w:numId w:val="0"/>
        </w:numPr>
        <w:ind w:left="1008" w:hanging="1008"/>
        <w:rPr>
          <w:ins w:id="44539" w:author="Tran Huan" w:date="2018-11-26T01:41:00Z"/>
          <w:lang w:val="en-US"/>
        </w:rPr>
        <w:pPrChange w:id="44540" w:author="Tran Huan" w:date="2018-12-03T01:36:00Z">
          <w:pPr>
            <w:keepNext/>
            <w:jc w:val="center"/>
          </w:pPr>
        </w:pPrChange>
      </w:pPr>
      <w:ins w:id="44541" w:author="Tran Huan" w:date="2018-11-26T01:41:00Z">
        <w:r>
          <w:rPr>
            <w:lang w:val="en-US"/>
          </w:rPr>
          <w:t>Cách xử lý</w:t>
        </w:r>
      </w:ins>
    </w:p>
    <w:p w14:paraId="3DFAA967" w14:textId="77777777" w:rsidR="00BA6170" w:rsidRDefault="00BA6170">
      <w:pPr>
        <w:keepNext/>
        <w:jc w:val="center"/>
        <w:rPr>
          <w:ins w:id="44542" w:author="Tran Huan" w:date="2018-11-26T01:41:00Z"/>
        </w:rPr>
        <w:pPrChange w:id="44543" w:author="Tran Huan" w:date="2018-11-26T12:52:00Z">
          <w:pPr/>
        </w:pPrChange>
      </w:pPr>
      <w:ins w:id="44544" w:author="Tran Huan" w:date="2018-11-26T01:41:00Z">
        <w:r>
          <w:rPr>
            <w:noProof/>
            <w:lang w:val="en-US"/>
          </w:rPr>
          <w:drawing>
            <wp:inline distT="0" distB="0" distL="0" distR="0" wp14:anchorId="2485E191" wp14:editId="0061ECFD">
              <wp:extent cx="3396587" cy="422727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ethongtinhtienAnroid.png"/>
                      <pic:cNvPicPr/>
                    </pic:nvPicPr>
                    <pic:blipFill>
                      <a:blip r:embed="rId132">
                        <a:extLst>
                          <a:ext uri="{28A0092B-C50C-407E-A947-70E740481C1C}">
                            <a14:useLocalDpi xmlns:a14="http://schemas.microsoft.com/office/drawing/2010/main" val="0"/>
                          </a:ext>
                        </a:extLst>
                      </a:blip>
                      <a:stretch>
                        <a:fillRect/>
                      </a:stretch>
                    </pic:blipFill>
                    <pic:spPr>
                      <a:xfrm>
                        <a:off x="0" y="0"/>
                        <a:ext cx="3406517" cy="4239633"/>
                      </a:xfrm>
                      <a:prstGeom prst="rect">
                        <a:avLst/>
                      </a:prstGeom>
                    </pic:spPr>
                  </pic:pic>
                </a:graphicData>
              </a:graphic>
            </wp:inline>
          </w:drawing>
        </w:r>
      </w:ins>
    </w:p>
    <w:p w14:paraId="2D748071" w14:textId="15E64C80" w:rsidR="00BA6170" w:rsidRDefault="00BA6170" w:rsidP="00F72AE0">
      <w:pPr>
        <w:pStyle w:val="Caption"/>
        <w:rPr>
          <w:ins w:id="44545" w:author="Tran Huan" w:date="2018-11-26T12:52:00Z"/>
          <w:i/>
        </w:rPr>
        <w:pPrChange w:id="44546" w:author="Tran Huan" w:date="2018-12-03T02:05:00Z">
          <w:pPr>
            <w:keepNext/>
            <w:jc w:val="center"/>
          </w:pPr>
        </w:pPrChange>
      </w:pPr>
      <w:bookmarkStart w:id="44547" w:name="_Toc531584480"/>
      <w:ins w:id="44548" w:author="Tran Huan" w:date="2018-11-26T01:41:00Z">
        <w:r>
          <w:t xml:space="preserve">Hình </w:t>
        </w:r>
      </w:ins>
      <w:ins w:id="44549" w:author="Tran Huan" w:date="2018-12-03T02:05:00Z">
        <w:r w:rsidR="00F72AE0">
          <w:fldChar w:fldCharType="begin"/>
        </w:r>
        <w:r w:rsidR="00F72AE0">
          <w:instrText xml:space="preserve"> STYLEREF 1 \s </w:instrText>
        </w:r>
      </w:ins>
      <w:r w:rsidR="00F72AE0">
        <w:fldChar w:fldCharType="separate"/>
      </w:r>
      <w:r w:rsidR="00F72AE0">
        <w:rPr>
          <w:noProof/>
        </w:rPr>
        <w:t>3</w:t>
      </w:r>
      <w:ins w:id="44550"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44551" w:author="Tran Huan" w:date="2018-12-03T02:05:00Z">
        <w:r w:rsidR="00F72AE0">
          <w:rPr>
            <w:noProof/>
          </w:rPr>
          <w:t>20</w:t>
        </w:r>
        <w:r w:rsidR="00F72AE0">
          <w:fldChar w:fldCharType="end"/>
        </w:r>
      </w:ins>
      <w:ins w:id="44552" w:author="Tran Huan" w:date="2018-11-26T01:41:00Z">
        <w:r w:rsidRPr="00BA6170">
          <w:rPr>
            <w:rPrChange w:id="44553" w:author="Tran Huan" w:date="2018-11-26T01:42:00Z">
              <w:rPr>
                <w:lang w:val="en-US"/>
              </w:rPr>
            </w:rPrChange>
          </w:rPr>
          <w:t xml:space="preserve"> </w:t>
        </w:r>
      </w:ins>
      <w:ins w:id="44554" w:author="Tran Huan" w:date="2018-11-26T01:42:00Z">
        <w:r w:rsidRPr="00BA6170">
          <w:rPr>
            <w:i/>
            <w:rPrChange w:id="44555" w:author="Tran Huan" w:date="2018-11-26T01:42:00Z">
              <w:rPr>
                <w:i/>
                <w:lang w:val="en-US"/>
              </w:rPr>
            </w:rPrChange>
          </w:rPr>
          <w:t>Sơ đồ xử lý xem bi</w:t>
        </w:r>
        <w:r w:rsidRPr="00EA3AB6">
          <w:rPr>
            <w:i/>
          </w:rPr>
          <w:t xml:space="preserve">ên </w:t>
        </w:r>
        <w:r w:rsidRPr="00BA6170">
          <w:rPr>
            <w:i/>
            <w:rPrChange w:id="44556" w:author="Tran Huan" w:date="2018-11-26T01:42:00Z">
              <w:rPr>
                <w:i/>
                <w:lang w:val="en-US"/>
              </w:rPr>
            </w:rPrChange>
          </w:rPr>
          <w:t>n</w:t>
        </w:r>
        <w:r w:rsidRPr="00EA3AB6">
          <w:rPr>
            <w:i/>
          </w:rPr>
          <w:t>hậ</w:t>
        </w:r>
        <w:r>
          <w:rPr>
            <w:i/>
            <w:rPrChange w:id="44557" w:author="Tran Huan" w:date="2018-11-26T01:42:00Z">
              <w:rPr>
                <w:i/>
              </w:rPr>
            </w:rPrChange>
          </w:rPr>
          <w:t>n</w:t>
        </w:r>
      </w:ins>
      <w:bookmarkEnd w:id="44547"/>
    </w:p>
    <w:p w14:paraId="076C2E1D" w14:textId="0694A207" w:rsidR="00C066F2" w:rsidRPr="005A0EBE" w:rsidRDefault="00870304" w:rsidP="005A0EBE">
      <w:pPr>
        <w:pStyle w:val="Heading3"/>
        <w:rPr>
          <w:ins w:id="44558" w:author="Tran Huan" w:date="2018-12-03T01:37:00Z"/>
          <w:lang w:val="vi-VN"/>
          <w:rPrChange w:id="44559" w:author="Tran Huan" w:date="2018-12-03T03:00:00Z">
            <w:rPr>
              <w:ins w:id="44560" w:author="Tran Huan" w:date="2018-12-03T01:37:00Z"/>
              <w:lang w:val="en-US"/>
            </w:rPr>
          </w:rPrChange>
        </w:rPr>
        <w:pPrChange w:id="44561" w:author="Tran Huan" w:date="2018-12-03T02:57:00Z">
          <w:pPr>
            <w:keepNext/>
            <w:jc w:val="center"/>
          </w:pPr>
        </w:pPrChange>
      </w:pPr>
      <w:bookmarkStart w:id="44562" w:name="_Toc531584126"/>
      <w:ins w:id="44563" w:author="Tran Huan" w:date="2018-12-03T01:37:00Z">
        <w:r w:rsidRPr="005A0EBE">
          <w:rPr>
            <w:lang w:val="vi-VN"/>
            <w:rPrChange w:id="44564" w:author="Tran Huan" w:date="2018-12-03T03:00:00Z">
              <w:rPr>
                <w:lang w:val="en-US"/>
              </w:rPr>
            </w:rPrChange>
          </w:rPr>
          <w:t>Xem thông báo về trạng thái đơn hàng</w:t>
        </w:r>
        <w:bookmarkEnd w:id="44562"/>
      </w:ins>
    </w:p>
    <w:p w14:paraId="0F18A02B" w14:textId="43B4F933" w:rsidR="00870304" w:rsidRPr="00870304" w:rsidRDefault="00870304" w:rsidP="00870304">
      <w:pPr>
        <w:pStyle w:val="Heading5"/>
        <w:numPr>
          <w:ilvl w:val="0"/>
          <w:numId w:val="0"/>
        </w:numPr>
        <w:ind w:left="1008" w:hanging="1008"/>
        <w:rPr>
          <w:ins w:id="44565" w:author="Tran Huan" w:date="2018-12-03T01:37:00Z"/>
          <w:rPrChange w:id="44566" w:author="Tran Huan" w:date="2018-12-03T01:41:00Z">
            <w:rPr>
              <w:ins w:id="44567" w:author="Tran Huan" w:date="2018-12-03T01:37:00Z"/>
              <w:lang w:val="en-US"/>
            </w:rPr>
          </w:rPrChange>
        </w:rPr>
        <w:pPrChange w:id="44568" w:author="Tran Huan" w:date="2018-12-03T01:37:00Z">
          <w:pPr>
            <w:keepNext/>
            <w:jc w:val="center"/>
          </w:pPr>
        </w:pPrChange>
      </w:pPr>
      <w:ins w:id="44569" w:author="Tran Huan" w:date="2018-12-03T01:37:00Z">
        <w:r w:rsidRPr="00870304">
          <w:rPr>
            <w:rPrChange w:id="44570" w:author="Tran Huan" w:date="2018-12-03T01:41:00Z">
              <w:rPr>
                <w:lang w:val="en-US"/>
              </w:rPr>
            </w:rPrChange>
          </w:rPr>
          <w:t>Mục đích</w:t>
        </w:r>
      </w:ins>
    </w:p>
    <w:p w14:paraId="10C90188" w14:textId="7D622C63" w:rsidR="00870304" w:rsidRPr="00870304" w:rsidRDefault="00870304" w:rsidP="00870304">
      <w:pPr>
        <w:rPr>
          <w:ins w:id="44571" w:author="Tran Huan" w:date="2018-12-03T01:37:00Z"/>
          <w:rPrChange w:id="44572" w:author="Tran Huan" w:date="2018-12-03T01:41:00Z">
            <w:rPr>
              <w:ins w:id="44573" w:author="Tran Huan" w:date="2018-12-03T01:37:00Z"/>
              <w:lang w:val="en-US"/>
            </w:rPr>
          </w:rPrChange>
        </w:rPr>
        <w:pPrChange w:id="44574" w:author="Tran Huan" w:date="2018-12-03T01:37:00Z">
          <w:pPr>
            <w:keepNext/>
            <w:jc w:val="center"/>
          </w:pPr>
        </w:pPrChange>
      </w:pPr>
      <w:ins w:id="44575" w:author="Tran Huan" w:date="2018-12-03T01:37:00Z">
        <w:r w:rsidRPr="00870304">
          <w:rPr>
            <w:rPrChange w:id="44576" w:author="Tran Huan" w:date="2018-12-03T01:41:00Z">
              <w:rPr>
                <w:lang w:val="en-US"/>
              </w:rPr>
            </w:rPrChange>
          </w:rPr>
          <w:tab/>
          <w:t>Giúp người dùng theo dõi về trạng thái đơn hàng của họ, đồng thời giúp họ nhận được nhận thông báo về thời gian giao và nhận đồ để họ sắp xếp thời gian để giao và nhận đồ.</w:t>
        </w:r>
      </w:ins>
    </w:p>
    <w:p w14:paraId="3A4DC92D" w14:textId="32A5407F" w:rsidR="00870304" w:rsidRPr="00870304" w:rsidRDefault="00870304" w:rsidP="00870304">
      <w:pPr>
        <w:pStyle w:val="Heading5"/>
        <w:numPr>
          <w:ilvl w:val="0"/>
          <w:numId w:val="0"/>
        </w:numPr>
        <w:ind w:left="1008" w:hanging="1008"/>
        <w:rPr>
          <w:ins w:id="44577" w:author="Tran Huan" w:date="2018-11-26T12:52:00Z"/>
          <w:lang w:val="en-US"/>
          <w:rPrChange w:id="44578" w:author="Tran Huan" w:date="2018-12-03T01:37:00Z">
            <w:rPr>
              <w:ins w:id="44579" w:author="Tran Huan" w:date="2018-11-26T12:52:00Z"/>
            </w:rPr>
          </w:rPrChange>
        </w:rPr>
        <w:pPrChange w:id="44580" w:author="Tran Huan" w:date="2018-12-03T01:39:00Z">
          <w:pPr>
            <w:keepNext/>
            <w:jc w:val="center"/>
          </w:pPr>
        </w:pPrChange>
      </w:pPr>
      <w:ins w:id="44581" w:author="Tran Huan" w:date="2018-12-03T01:39:00Z">
        <w:r>
          <w:rPr>
            <w:lang w:val="en-US"/>
          </w:rPr>
          <w:t>Giao diện</w:t>
        </w:r>
      </w:ins>
    </w:p>
    <w:p w14:paraId="4BB47D82" w14:textId="77777777" w:rsidR="00870304" w:rsidRDefault="00870304" w:rsidP="00870304">
      <w:pPr>
        <w:keepNext/>
        <w:jc w:val="center"/>
        <w:rPr>
          <w:ins w:id="44582" w:author="Tran Huan" w:date="2018-12-03T01:41:00Z"/>
        </w:rPr>
        <w:pPrChange w:id="44583" w:author="Tran Huan" w:date="2018-12-03T01:41:00Z">
          <w:pPr>
            <w:jc w:val="center"/>
          </w:pPr>
        </w:pPrChange>
      </w:pPr>
      <w:ins w:id="44584" w:author="Tran Huan" w:date="2018-12-03T01:40:00Z">
        <w:r>
          <w:rPr>
            <w:noProof/>
            <w:lang w:val="en-US"/>
          </w:rPr>
          <w:drawing>
            <wp:inline distT="0" distB="0" distL="0" distR="0" wp14:anchorId="535A0E8C" wp14:editId="2E8A96B1">
              <wp:extent cx="1800000" cy="3600000"/>
              <wp:effectExtent l="0" t="0" r="0" b="63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Screenshot_20181125-203552.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inline>
          </w:drawing>
        </w:r>
      </w:ins>
    </w:p>
    <w:p w14:paraId="032C1F13" w14:textId="4813A9B6" w:rsidR="00A17B16" w:rsidRPr="00A17B16" w:rsidRDefault="00870304" w:rsidP="00F72AE0">
      <w:pPr>
        <w:pStyle w:val="Caption"/>
        <w:rPr>
          <w:ins w:id="44585" w:author="Tran Huan" w:date="2018-11-26T12:52:00Z"/>
          <w:i/>
          <w:rPrChange w:id="44586" w:author="Tran Huan" w:date="2018-12-03T01:57:00Z">
            <w:rPr>
              <w:ins w:id="44587" w:author="Tran Huan" w:date="2018-11-26T12:52:00Z"/>
            </w:rPr>
          </w:rPrChange>
        </w:rPr>
        <w:pPrChange w:id="44588" w:author="Tran Huan" w:date="2018-12-03T02:05:00Z">
          <w:pPr>
            <w:keepNext/>
            <w:jc w:val="center"/>
          </w:pPr>
        </w:pPrChange>
      </w:pPr>
      <w:bookmarkStart w:id="44589" w:name="_Toc531584481"/>
      <w:ins w:id="44590" w:author="Tran Huan" w:date="2018-12-03T01:41:00Z">
        <w:r>
          <w:t xml:space="preserve">Hình </w:t>
        </w:r>
      </w:ins>
      <w:ins w:id="44591" w:author="Tran Huan" w:date="2018-12-03T02:05:00Z">
        <w:r w:rsidR="00F72AE0">
          <w:fldChar w:fldCharType="begin"/>
        </w:r>
        <w:r w:rsidR="00F72AE0">
          <w:instrText xml:space="preserve"> STYLEREF 1 \s </w:instrText>
        </w:r>
      </w:ins>
      <w:r w:rsidR="00F72AE0">
        <w:fldChar w:fldCharType="separate"/>
      </w:r>
      <w:r w:rsidR="00F72AE0">
        <w:rPr>
          <w:noProof/>
        </w:rPr>
        <w:t>3</w:t>
      </w:r>
      <w:ins w:id="44592"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44593" w:author="Tran Huan" w:date="2018-12-03T02:05:00Z">
        <w:r w:rsidR="00F72AE0">
          <w:rPr>
            <w:noProof/>
          </w:rPr>
          <w:t>21</w:t>
        </w:r>
        <w:r w:rsidR="00F72AE0">
          <w:fldChar w:fldCharType="end"/>
        </w:r>
      </w:ins>
      <w:ins w:id="44594" w:author="Tran Huan" w:date="2018-12-03T01:41:00Z">
        <w:r w:rsidRPr="00870304">
          <w:rPr>
            <w:rPrChange w:id="44595" w:author="Tran Huan" w:date="2018-12-03T01:41:00Z">
              <w:rPr>
                <w:lang w:val="en-US"/>
              </w:rPr>
            </w:rPrChange>
          </w:rPr>
          <w:t xml:space="preserve"> </w:t>
        </w:r>
        <w:r w:rsidRPr="00870304">
          <w:rPr>
            <w:i/>
            <w:rPrChange w:id="44596" w:author="Tran Huan" w:date="2018-12-03T01:41:00Z">
              <w:rPr>
                <w:i/>
                <w:lang w:val="en-US"/>
              </w:rPr>
            </w:rPrChange>
          </w:rPr>
          <w:t xml:space="preserve">Giao diện Xem thông báo </w:t>
        </w:r>
        <w:r>
          <w:rPr>
            <w:i/>
            <w:rPrChange w:id="44597" w:author="Tran Huan" w:date="2018-12-03T01:41:00Z">
              <w:rPr>
                <w:i/>
              </w:rPr>
            </w:rPrChange>
          </w:rPr>
          <w:t>về</w:t>
        </w:r>
        <w:r w:rsidRPr="00870304">
          <w:rPr>
            <w:i/>
            <w:rPrChange w:id="44598" w:author="Tran Huan" w:date="2018-12-03T01:41:00Z">
              <w:rPr>
                <w:i/>
                <w:lang w:val="en-US"/>
              </w:rPr>
            </w:rPrChange>
          </w:rPr>
          <w:t xml:space="preserve"> </w:t>
        </w:r>
        <w:r>
          <w:rPr>
            <w:i/>
            <w:rPrChange w:id="44599" w:author="Tran Huan" w:date="2018-12-03T01:41:00Z">
              <w:rPr>
                <w:i/>
              </w:rPr>
            </w:rPrChange>
          </w:rPr>
          <w:t xml:space="preserve">trạng </w:t>
        </w:r>
        <w:r w:rsidRPr="00870304">
          <w:rPr>
            <w:i/>
            <w:rPrChange w:id="44600" w:author="Tran Huan" w:date="2018-12-03T01:41:00Z">
              <w:rPr>
                <w:i/>
                <w:lang w:val="en-US"/>
              </w:rPr>
            </w:rPrChange>
          </w:rPr>
          <w:t>t</w:t>
        </w:r>
        <w:r>
          <w:rPr>
            <w:i/>
            <w:rPrChange w:id="44601" w:author="Tran Huan" w:date="2018-12-03T01:41:00Z">
              <w:rPr>
                <w:i/>
              </w:rPr>
            </w:rPrChange>
          </w:rPr>
          <w:t>hái</w:t>
        </w:r>
        <w:r w:rsidRPr="00870304">
          <w:rPr>
            <w:i/>
            <w:rPrChange w:id="44602" w:author="Tran Huan" w:date="2018-12-03T01:41:00Z">
              <w:rPr>
                <w:i/>
                <w:lang w:val="en-US"/>
              </w:rPr>
            </w:rPrChange>
          </w:rPr>
          <w:t xml:space="preserve"> </w:t>
        </w:r>
        <w:r>
          <w:rPr>
            <w:i/>
            <w:rPrChange w:id="44603" w:author="Tran Huan" w:date="2018-12-03T01:41:00Z">
              <w:rPr>
                <w:i/>
              </w:rPr>
            </w:rPrChange>
          </w:rPr>
          <w:t>đơ</w:t>
        </w:r>
        <w:r w:rsidRPr="00870304">
          <w:rPr>
            <w:i/>
            <w:rPrChange w:id="44604" w:author="Tran Huan" w:date="2018-12-03T01:41:00Z">
              <w:rPr>
                <w:i/>
                <w:lang w:val="en-US"/>
              </w:rPr>
            </w:rPrChange>
          </w:rPr>
          <w:t xml:space="preserve">n </w:t>
        </w:r>
      </w:ins>
      <w:ins w:id="44605" w:author="Tran Huan" w:date="2018-12-03T01:42:00Z">
        <w:r w:rsidRPr="00870304">
          <w:rPr>
            <w:i/>
            <w:rPrChange w:id="44606" w:author="Tran Huan" w:date="2018-12-03T01:42:00Z">
              <w:rPr>
                <w:i/>
                <w:lang w:val="en-US"/>
              </w:rPr>
            </w:rPrChange>
          </w:rPr>
          <w:t>hàng</w:t>
        </w:r>
      </w:ins>
      <w:bookmarkEnd w:id="44589"/>
    </w:p>
    <w:p w14:paraId="12B95807" w14:textId="4AD0EFCF" w:rsidR="00287508" w:rsidRPr="00F72AE0" w:rsidRDefault="00287508" w:rsidP="00287508">
      <w:pPr>
        <w:pStyle w:val="Heading5"/>
        <w:numPr>
          <w:ilvl w:val="0"/>
          <w:numId w:val="0"/>
        </w:numPr>
        <w:ind w:left="1008" w:hanging="1008"/>
        <w:rPr>
          <w:ins w:id="44607" w:author="Tran Huan" w:date="2018-12-03T01:43:00Z"/>
          <w:rPrChange w:id="44608" w:author="Tran Huan" w:date="2018-12-03T02:05:00Z">
            <w:rPr>
              <w:ins w:id="44609" w:author="Tran Huan" w:date="2018-12-03T01:43:00Z"/>
              <w:lang w:val="en-US"/>
            </w:rPr>
          </w:rPrChange>
        </w:rPr>
        <w:pPrChange w:id="44610" w:author="Tran Huan" w:date="2018-12-03T01:43:00Z">
          <w:pPr>
            <w:keepNext/>
            <w:jc w:val="center"/>
          </w:pPr>
        </w:pPrChange>
      </w:pPr>
      <w:ins w:id="44611" w:author="Tran Huan" w:date="2018-12-03T01:43:00Z">
        <w:r w:rsidRPr="00F72AE0">
          <w:rPr>
            <w:rPrChange w:id="44612" w:author="Tran Huan" w:date="2018-12-03T02:05:00Z">
              <w:rPr>
                <w:lang w:val="en-US"/>
              </w:rPr>
            </w:rPrChange>
          </w:rPr>
          <w:t>Các thành phần giao diện</w:t>
        </w:r>
      </w:ins>
    </w:p>
    <w:p w14:paraId="7A1ABA20" w14:textId="0DB95237" w:rsidR="00A17B16" w:rsidRPr="00F72AE0" w:rsidRDefault="00A17B16" w:rsidP="00A17B16">
      <w:pPr>
        <w:pStyle w:val="Heading5"/>
        <w:numPr>
          <w:ilvl w:val="0"/>
          <w:numId w:val="0"/>
        </w:numPr>
        <w:ind w:left="1008" w:hanging="1008"/>
        <w:rPr>
          <w:ins w:id="44613" w:author="Tran Huan" w:date="2018-12-03T01:59:00Z"/>
          <w:rPrChange w:id="44614" w:author="Tran Huan" w:date="2018-12-03T02:05:00Z">
            <w:rPr>
              <w:ins w:id="44615" w:author="Tran Huan" w:date="2018-12-03T01:59:00Z"/>
              <w:lang w:val="en-US"/>
            </w:rPr>
          </w:rPrChange>
        </w:rPr>
        <w:pPrChange w:id="44616" w:author="Tran Huan" w:date="2018-12-03T01:59:00Z">
          <w:pPr>
            <w:pStyle w:val="Heading5"/>
          </w:pPr>
        </w:pPrChange>
      </w:pPr>
      <w:ins w:id="44617" w:author="Tran Huan" w:date="2018-12-03T01:59:00Z">
        <w:r w:rsidRPr="00F72AE0">
          <w:rPr>
            <w:rPrChange w:id="44618" w:author="Tran Huan" w:date="2018-12-03T02:05:00Z">
              <w:rPr>
                <w:lang w:val="en-US"/>
              </w:rPr>
            </w:rPrChange>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A17B16" w14:paraId="13070F80" w14:textId="77777777" w:rsidTr="00F72AE0">
        <w:trPr>
          <w:ins w:id="44619" w:author="Tran Huan" w:date="2018-12-03T01:59:00Z"/>
        </w:trPr>
        <w:tc>
          <w:tcPr>
            <w:tcW w:w="797" w:type="dxa"/>
            <w:vMerge w:val="restart"/>
            <w:vAlign w:val="center"/>
          </w:tcPr>
          <w:p w14:paraId="5B416F70" w14:textId="77777777" w:rsidR="00A17B16" w:rsidRPr="007F1EF1" w:rsidRDefault="00A17B16" w:rsidP="00F72AE0">
            <w:pPr>
              <w:spacing w:line="276" w:lineRule="auto"/>
              <w:jc w:val="center"/>
              <w:rPr>
                <w:ins w:id="44620" w:author="Tran Huan" w:date="2018-12-03T01:59:00Z"/>
                <w:b/>
                <w:lang w:val="en-US"/>
              </w:rPr>
            </w:pPr>
            <w:ins w:id="44621" w:author="Tran Huan" w:date="2018-12-03T01:59:00Z">
              <w:r w:rsidRPr="007F1EF1">
                <w:rPr>
                  <w:b/>
                  <w:lang w:val="en-US"/>
                </w:rPr>
                <w:t>STT</w:t>
              </w:r>
            </w:ins>
          </w:p>
        </w:tc>
        <w:tc>
          <w:tcPr>
            <w:tcW w:w="2368" w:type="dxa"/>
            <w:vMerge w:val="restart"/>
            <w:vAlign w:val="center"/>
          </w:tcPr>
          <w:p w14:paraId="785D075B" w14:textId="77777777" w:rsidR="00A17B16" w:rsidRPr="007F1EF1" w:rsidRDefault="00A17B16" w:rsidP="00F72AE0">
            <w:pPr>
              <w:spacing w:line="276" w:lineRule="auto"/>
              <w:jc w:val="center"/>
              <w:rPr>
                <w:ins w:id="44622" w:author="Tran Huan" w:date="2018-12-03T01:59:00Z"/>
                <w:b/>
                <w:lang w:val="en-US"/>
              </w:rPr>
            </w:pPr>
            <w:ins w:id="44623" w:author="Tran Huan" w:date="2018-12-03T01:59:00Z">
              <w:r w:rsidRPr="007F1EF1">
                <w:rPr>
                  <w:b/>
                  <w:lang w:val="en-US"/>
                </w:rPr>
                <w:t>Tên bảng/</w:t>
              </w:r>
            </w:ins>
          </w:p>
          <w:p w14:paraId="23F02EF0" w14:textId="77777777" w:rsidR="00A17B16" w:rsidRPr="007F1EF1" w:rsidRDefault="00A17B16" w:rsidP="00F72AE0">
            <w:pPr>
              <w:spacing w:line="276" w:lineRule="auto"/>
              <w:jc w:val="center"/>
              <w:rPr>
                <w:ins w:id="44624" w:author="Tran Huan" w:date="2018-12-03T01:59:00Z"/>
                <w:b/>
                <w:lang w:val="en-US"/>
              </w:rPr>
            </w:pPr>
            <w:ins w:id="44625" w:author="Tran Huan" w:date="2018-12-03T01:59:00Z">
              <w:r w:rsidRPr="007F1EF1">
                <w:rPr>
                  <w:b/>
                  <w:lang w:val="en-US"/>
                </w:rPr>
                <w:t>Cấu tr</w:t>
              </w:r>
              <w:r>
                <w:rPr>
                  <w:b/>
                  <w:lang w:val="en-US"/>
                </w:rPr>
                <w:t>ú</w:t>
              </w:r>
              <w:r w:rsidRPr="007F1EF1">
                <w:rPr>
                  <w:b/>
                  <w:lang w:val="en-US"/>
                </w:rPr>
                <w:t>c dữ liệu</w:t>
              </w:r>
            </w:ins>
          </w:p>
        </w:tc>
        <w:tc>
          <w:tcPr>
            <w:tcW w:w="5612" w:type="dxa"/>
            <w:gridSpan w:val="4"/>
            <w:vAlign w:val="center"/>
          </w:tcPr>
          <w:p w14:paraId="504570D9" w14:textId="77777777" w:rsidR="00A17B16" w:rsidRPr="007F1EF1" w:rsidRDefault="00A17B16" w:rsidP="00F72AE0">
            <w:pPr>
              <w:spacing w:line="276" w:lineRule="auto"/>
              <w:jc w:val="center"/>
              <w:rPr>
                <w:ins w:id="44626" w:author="Tran Huan" w:date="2018-12-03T01:59:00Z"/>
                <w:b/>
                <w:lang w:val="en-US"/>
              </w:rPr>
            </w:pPr>
            <w:ins w:id="44627" w:author="Tran Huan" w:date="2018-12-03T01:59:00Z">
              <w:r w:rsidRPr="007F1EF1">
                <w:rPr>
                  <w:b/>
                  <w:lang w:val="en-US"/>
                </w:rPr>
                <w:t>Phương thức</w:t>
              </w:r>
            </w:ins>
          </w:p>
        </w:tc>
      </w:tr>
      <w:tr w:rsidR="00A17B16" w14:paraId="32B7E3AC" w14:textId="77777777" w:rsidTr="00F72AE0">
        <w:trPr>
          <w:ins w:id="44628" w:author="Tran Huan" w:date="2018-12-03T01:59:00Z"/>
        </w:trPr>
        <w:tc>
          <w:tcPr>
            <w:tcW w:w="797" w:type="dxa"/>
            <w:vMerge/>
            <w:vAlign w:val="center"/>
          </w:tcPr>
          <w:p w14:paraId="10EA4CBD" w14:textId="77777777" w:rsidR="00A17B16" w:rsidRPr="007F1EF1" w:rsidRDefault="00A17B16" w:rsidP="00F72AE0">
            <w:pPr>
              <w:spacing w:line="276" w:lineRule="auto"/>
              <w:jc w:val="center"/>
              <w:rPr>
                <w:ins w:id="44629" w:author="Tran Huan" w:date="2018-12-03T01:59:00Z"/>
                <w:b/>
                <w:lang w:val="en-US"/>
              </w:rPr>
            </w:pPr>
          </w:p>
        </w:tc>
        <w:tc>
          <w:tcPr>
            <w:tcW w:w="2368" w:type="dxa"/>
            <w:vMerge/>
            <w:vAlign w:val="center"/>
          </w:tcPr>
          <w:p w14:paraId="078E9AB9" w14:textId="77777777" w:rsidR="00A17B16" w:rsidRPr="007F1EF1" w:rsidRDefault="00A17B16" w:rsidP="00F72AE0">
            <w:pPr>
              <w:spacing w:line="276" w:lineRule="auto"/>
              <w:jc w:val="center"/>
              <w:rPr>
                <w:ins w:id="44630" w:author="Tran Huan" w:date="2018-12-03T01:59:00Z"/>
                <w:b/>
                <w:lang w:val="en-US"/>
              </w:rPr>
            </w:pPr>
          </w:p>
        </w:tc>
        <w:tc>
          <w:tcPr>
            <w:tcW w:w="1414" w:type="dxa"/>
            <w:vAlign w:val="center"/>
          </w:tcPr>
          <w:p w14:paraId="04D25732" w14:textId="77777777" w:rsidR="00A17B16" w:rsidRPr="007F1EF1" w:rsidRDefault="00A17B16" w:rsidP="00F72AE0">
            <w:pPr>
              <w:spacing w:line="276" w:lineRule="auto"/>
              <w:jc w:val="center"/>
              <w:rPr>
                <w:ins w:id="44631" w:author="Tran Huan" w:date="2018-12-03T01:59:00Z"/>
                <w:b/>
                <w:lang w:val="en-US"/>
              </w:rPr>
            </w:pPr>
            <w:ins w:id="44632" w:author="Tran Huan" w:date="2018-12-03T01:59:00Z">
              <w:r w:rsidRPr="007F1EF1">
                <w:rPr>
                  <w:b/>
                  <w:lang w:val="en-US"/>
                </w:rPr>
                <w:t>Thêm</w:t>
              </w:r>
            </w:ins>
          </w:p>
        </w:tc>
        <w:tc>
          <w:tcPr>
            <w:tcW w:w="1395" w:type="dxa"/>
            <w:vAlign w:val="center"/>
          </w:tcPr>
          <w:p w14:paraId="1467BE2E" w14:textId="77777777" w:rsidR="00A17B16" w:rsidRPr="007F1EF1" w:rsidRDefault="00A17B16" w:rsidP="00F72AE0">
            <w:pPr>
              <w:spacing w:line="276" w:lineRule="auto"/>
              <w:jc w:val="center"/>
              <w:rPr>
                <w:ins w:id="44633" w:author="Tran Huan" w:date="2018-12-03T01:59:00Z"/>
                <w:b/>
                <w:lang w:val="en-US"/>
              </w:rPr>
            </w:pPr>
            <w:ins w:id="44634" w:author="Tran Huan" w:date="2018-12-03T01:59:00Z">
              <w:r w:rsidRPr="007F1EF1">
                <w:rPr>
                  <w:b/>
                  <w:lang w:val="en-US"/>
                </w:rPr>
                <w:t>Sửa</w:t>
              </w:r>
            </w:ins>
          </w:p>
        </w:tc>
        <w:tc>
          <w:tcPr>
            <w:tcW w:w="1397" w:type="dxa"/>
            <w:vAlign w:val="center"/>
          </w:tcPr>
          <w:p w14:paraId="6AF7BA35" w14:textId="77777777" w:rsidR="00A17B16" w:rsidRPr="007F1EF1" w:rsidRDefault="00A17B16" w:rsidP="00F72AE0">
            <w:pPr>
              <w:spacing w:line="276" w:lineRule="auto"/>
              <w:jc w:val="center"/>
              <w:rPr>
                <w:ins w:id="44635" w:author="Tran Huan" w:date="2018-12-03T01:59:00Z"/>
                <w:b/>
                <w:lang w:val="en-US"/>
              </w:rPr>
            </w:pPr>
            <w:ins w:id="44636" w:author="Tran Huan" w:date="2018-12-03T01:59:00Z">
              <w:r w:rsidRPr="007F1EF1">
                <w:rPr>
                  <w:b/>
                  <w:lang w:val="en-US"/>
                </w:rPr>
                <w:t>Xóa</w:t>
              </w:r>
            </w:ins>
          </w:p>
        </w:tc>
        <w:tc>
          <w:tcPr>
            <w:tcW w:w="1406" w:type="dxa"/>
            <w:vAlign w:val="center"/>
          </w:tcPr>
          <w:p w14:paraId="3CAF78BE" w14:textId="77777777" w:rsidR="00A17B16" w:rsidRPr="007F1EF1" w:rsidRDefault="00A17B16" w:rsidP="00F72AE0">
            <w:pPr>
              <w:spacing w:line="276" w:lineRule="auto"/>
              <w:jc w:val="center"/>
              <w:rPr>
                <w:ins w:id="44637" w:author="Tran Huan" w:date="2018-12-03T01:59:00Z"/>
                <w:b/>
                <w:lang w:val="en-US"/>
              </w:rPr>
            </w:pPr>
            <w:ins w:id="44638" w:author="Tran Huan" w:date="2018-12-03T01:59:00Z">
              <w:r w:rsidRPr="007F1EF1">
                <w:rPr>
                  <w:b/>
                  <w:lang w:val="en-US"/>
                </w:rPr>
                <w:t>Truy vấn</w:t>
              </w:r>
            </w:ins>
          </w:p>
        </w:tc>
      </w:tr>
      <w:tr w:rsidR="00A17B16" w14:paraId="721FCBFD" w14:textId="77777777" w:rsidTr="00F72AE0">
        <w:trPr>
          <w:ins w:id="44639" w:author="Tran Huan" w:date="2018-12-03T01:59:00Z"/>
        </w:trPr>
        <w:tc>
          <w:tcPr>
            <w:tcW w:w="797" w:type="dxa"/>
          </w:tcPr>
          <w:p w14:paraId="53A5FE5F" w14:textId="77777777" w:rsidR="00A17B16" w:rsidRDefault="00A17B16" w:rsidP="00F72AE0">
            <w:pPr>
              <w:spacing w:line="276" w:lineRule="auto"/>
              <w:jc w:val="center"/>
              <w:rPr>
                <w:ins w:id="44640" w:author="Tran Huan" w:date="2018-12-03T01:59:00Z"/>
                <w:lang w:val="en-US"/>
              </w:rPr>
            </w:pPr>
            <w:ins w:id="44641" w:author="Tran Huan" w:date="2018-12-03T01:59:00Z">
              <w:r>
                <w:rPr>
                  <w:lang w:val="en-US"/>
                </w:rPr>
                <w:t>1</w:t>
              </w:r>
            </w:ins>
          </w:p>
        </w:tc>
        <w:tc>
          <w:tcPr>
            <w:tcW w:w="2368" w:type="dxa"/>
          </w:tcPr>
          <w:p w14:paraId="221C67E4" w14:textId="3B20D229" w:rsidR="00A17B16" w:rsidRDefault="00A17B16" w:rsidP="00F72AE0">
            <w:pPr>
              <w:spacing w:line="276" w:lineRule="auto"/>
              <w:rPr>
                <w:ins w:id="44642" w:author="Tran Huan" w:date="2018-12-03T01:59:00Z"/>
                <w:lang w:val="en-US"/>
              </w:rPr>
            </w:pPr>
            <w:ins w:id="44643" w:author="Tran Huan" w:date="2018-12-03T01:59:00Z">
              <w:r>
                <w:rPr>
                  <w:lang w:val="en-US"/>
                </w:rPr>
                <w:t>task</w:t>
              </w:r>
            </w:ins>
          </w:p>
        </w:tc>
        <w:tc>
          <w:tcPr>
            <w:tcW w:w="1414" w:type="dxa"/>
          </w:tcPr>
          <w:p w14:paraId="36CA6674" w14:textId="77777777" w:rsidR="00A17B16" w:rsidRDefault="00A17B16" w:rsidP="00F72AE0">
            <w:pPr>
              <w:spacing w:line="276" w:lineRule="auto"/>
              <w:jc w:val="center"/>
              <w:rPr>
                <w:ins w:id="44644" w:author="Tran Huan" w:date="2018-12-03T01:59:00Z"/>
                <w:lang w:val="en-US"/>
              </w:rPr>
            </w:pPr>
          </w:p>
        </w:tc>
        <w:tc>
          <w:tcPr>
            <w:tcW w:w="1395" w:type="dxa"/>
          </w:tcPr>
          <w:p w14:paraId="0DC934B4" w14:textId="77777777" w:rsidR="00A17B16" w:rsidRDefault="00A17B16" w:rsidP="00F72AE0">
            <w:pPr>
              <w:spacing w:line="276" w:lineRule="auto"/>
              <w:jc w:val="center"/>
              <w:rPr>
                <w:ins w:id="44645" w:author="Tran Huan" w:date="2018-12-03T01:59:00Z"/>
                <w:lang w:val="en-US"/>
              </w:rPr>
            </w:pPr>
          </w:p>
        </w:tc>
        <w:tc>
          <w:tcPr>
            <w:tcW w:w="1397" w:type="dxa"/>
          </w:tcPr>
          <w:p w14:paraId="7AF79895" w14:textId="77777777" w:rsidR="00A17B16" w:rsidRDefault="00A17B16" w:rsidP="00F72AE0">
            <w:pPr>
              <w:spacing w:line="276" w:lineRule="auto"/>
              <w:jc w:val="center"/>
              <w:rPr>
                <w:ins w:id="44646" w:author="Tran Huan" w:date="2018-12-03T01:59:00Z"/>
                <w:lang w:val="en-US"/>
              </w:rPr>
            </w:pPr>
          </w:p>
        </w:tc>
        <w:tc>
          <w:tcPr>
            <w:tcW w:w="1406" w:type="dxa"/>
          </w:tcPr>
          <w:p w14:paraId="07A57901" w14:textId="77777777" w:rsidR="00A17B16" w:rsidRDefault="00A17B16" w:rsidP="00F72AE0">
            <w:pPr>
              <w:spacing w:line="276" w:lineRule="auto"/>
              <w:jc w:val="center"/>
              <w:rPr>
                <w:ins w:id="44647" w:author="Tran Huan" w:date="2018-12-03T01:59:00Z"/>
                <w:lang w:val="en-US"/>
              </w:rPr>
            </w:pPr>
            <w:ins w:id="44648" w:author="Tran Huan" w:date="2018-12-03T01:59:00Z">
              <w:r>
                <w:rPr>
                  <w:lang w:val="en-US"/>
                </w:rPr>
                <w:t>X</w:t>
              </w:r>
            </w:ins>
          </w:p>
        </w:tc>
      </w:tr>
      <w:tr w:rsidR="00A17B16" w14:paraId="2BD33CDB" w14:textId="77777777" w:rsidTr="00F72AE0">
        <w:trPr>
          <w:ins w:id="44649" w:author="Tran Huan" w:date="2018-12-03T01:59:00Z"/>
        </w:trPr>
        <w:tc>
          <w:tcPr>
            <w:tcW w:w="797" w:type="dxa"/>
          </w:tcPr>
          <w:p w14:paraId="48E1A4B1" w14:textId="77777777" w:rsidR="00A17B16" w:rsidRDefault="00A17B16" w:rsidP="00F72AE0">
            <w:pPr>
              <w:spacing w:line="276" w:lineRule="auto"/>
              <w:jc w:val="center"/>
              <w:rPr>
                <w:ins w:id="44650" w:author="Tran Huan" w:date="2018-12-03T01:59:00Z"/>
                <w:lang w:val="en-US"/>
              </w:rPr>
            </w:pPr>
            <w:ins w:id="44651" w:author="Tran Huan" w:date="2018-12-03T01:59:00Z">
              <w:r>
                <w:rPr>
                  <w:lang w:val="en-US"/>
                </w:rPr>
                <w:t>2</w:t>
              </w:r>
            </w:ins>
          </w:p>
        </w:tc>
        <w:tc>
          <w:tcPr>
            <w:tcW w:w="2368" w:type="dxa"/>
          </w:tcPr>
          <w:p w14:paraId="1377F6D7" w14:textId="6BEF6F62" w:rsidR="00A17B16" w:rsidRDefault="00A17B16" w:rsidP="00A17B16">
            <w:pPr>
              <w:spacing w:line="276" w:lineRule="auto"/>
              <w:rPr>
                <w:ins w:id="44652" w:author="Tran Huan" w:date="2018-12-03T01:59:00Z"/>
                <w:lang w:val="en-US"/>
              </w:rPr>
              <w:pPrChange w:id="44653" w:author="Tran Huan" w:date="2018-12-03T01:59:00Z">
                <w:pPr>
                  <w:spacing w:line="276" w:lineRule="auto"/>
                </w:pPr>
              </w:pPrChange>
            </w:pPr>
            <w:ins w:id="44654" w:author="Tran Huan" w:date="2018-12-03T01:59:00Z">
              <w:r>
                <w:rPr>
                  <w:lang w:val="en-US"/>
                </w:rPr>
                <w:t>receipt</w:t>
              </w:r>
            </w:ins>
          </w:p>
        </w:tc>
        <w:tc>
          <w:tcPr>
            <w:tcW w:w="1414" w:type="dxa"/>
          </w:tcPr>
          <w:p w14:paraId="7C455617" w14:textId="77777777" w:rsidR="00A17B16" w:rsidRDefault="00A17B16" w:rsidP="00F72AE0">
            <w:pPr>
              <w:spacing w:line="276" w:lineRule="auto"/>
              <w:jc w:val="center"/>
              <w:rPr>
                <w:ins w:id="44655" w:author="Tran Huan" w:date="2018-12-03T01:59:00Z"/>
                <w:lang w:val="en-US"/>
              </w:rPr>
            </w:pPr>
          </w:p>
        </w:tc>
        <w:tc>
          <w:tcPr>
            <w:tcW w:w="1395" w:type="dxa"/>
          </w:tcPr>
          <w:p w14:paraId="0B04B535" w14:textId="77777777" w:rsidR="00A17B16" w:rsidRDefault="00A17B16" w:rsidP="00F72AE0">
            <w:pPr>
              <w:spacing w:line="276" w:lineRule="auto"/>
              <w:jc w:val="center"/>
              <w:rPr>
                <w:ins w:id="44656" w:author="Tran Huan" w:date="2018-12-03T01:59:00Z"/>
                <w:lang w:val="en-US"/>
              </w:rPr>
            </w:pPr>
          </w:p>
        </w:tc>
        <w:tc>
          <w:tcPr>
            <w:tcW w:w="1397" w:type="dxa"/>
          </w:tcPr>
          <w:p w14:paraId="4EA867AD" w14:textId="77777777" w:rsidR="00A17B16" w:rsidRDefault="00A17B16" w:rsidP="00F72AE0">
            <w:pPr>
              <w:spacing w:line="276" w:lineRule="auto"/>
              <w:jc w:val="center"/>
              <w:rPr>
                <w:ins w:id="44657" w:author="Tran Huan" w:date="2018-12-03T01:59:00Z"/>
                <w:lang w:val="en-US"/>
              </w:rPr>
            </w:pPr>
          </w:p>
        </w:tc>
        <w:tc>
          <w:tcPr>
            <w:tcW w:w="1406" w:type="dxa"/>
          </w:tcPr>
          <w:p w14:paraId="2D9E453F" w14:textId="77777777" w:rsidR="00A17B16" w:rsidRDefault="00A17B16" w:rsidP="00F72AE0">
            <w:pPr>
              <w:keepNext/>
              <w:spacing w:line="276" w:lineRule="auto"/>
              <w:jc w:val="center"/>
              <w:rPr>
                <w:ins w:id="44658" w:author="Tran Huan" w:date="2018-12-03T01:59:00Z"/>
                <w:lang w:val="en-US"/>
              </w:rPr>
            </w:pPr>
            <w:ins w:id="44659" w:author="Tran Huan" w:date="2018-12-03T01:59:00Z">
              <w:r>
                <w:rPr>
                  <w:lang w:val="en-US"/>
                </w:rPr>
                <w:t>X</w:t>
              </w:r>
            </w:ins>
          </w:p>
        </w:tc>
      </w:tr>
      <w:tr w:rsidR="00A17B16" w14:paraId="055ACD59" w14:textId="77777777" w:rsidTr="00F72AE0">
        <w:trPr>
          <w:ins w:id="44660" w:author="Tran Huan" w:date="2018-12-03T01:59:00Z"/>
        </w:trPr>
        <w:tc>
          <w:tcPr>
            <w:tcW w:w="797" w:type="dxa"/>
          </w:tcPr>
          <w:p w14:paraId="61D27586" w14:textId="77777777" w:rsidR="00A17B16" w:rsidRDefault="00A17B16" w:rsidP="00F72AE0">
            <w:pPr>
              <w:spacing w:line="276" w:lineRule="auto"/>
              <w:jc w:val="center"/>
              <w:rPr>
                <w:ins w:id="44661" w:author="Tran Huan" w:date="2018-12-03T01:59:00Z"/>
                <w:lang w:val="en-US"/>
              </w:rPr>
            </w:pPr>
            <w:ins w:id="44662" w:author="Tran Huan" w:date="2018-12-03T01:59:00Z">
              <w:r>
                <w:rPr>
                  <w:lang w:val="en-US"/>
                </w:rPr>
                <w:t>3</w:t>
              </w:r>
            </w:ins>
          </w:p>
        </w:tc>
        <w:tc>
          <w:tcPr>
            <w:tcW w:w="2368" w:type="dxa"/>
          </w:tcPr>
          <w:p w14:paraId="61F378F5" w14:textId="5BE84C31" w:rsidR="00A17B16" w:rsidRDefault="00A17B16" w:rsidP="00F72AE0">
            <w:pPr>
              <w:spacing w:line="276" w:lineRule="auto"/>
              <w:rPr>
                <w:ins w:id="44663" w:author="Tran Huan" w:date="2018-12-03T01:59:00Z"/>
                <w:lang w:val="en-US"/>
              </w:rPr>
            </w:pPr>
            <w:ins w:id="44664" w:author="Tran Huan" w:date="2018-12-03T01:59:00Z">
              <w:r>
                <w:rPr>
                  <w:lang w:val="en-US"/>
                </w:rPr>
                <w:t>customer_order</w:t>
              </w:r>
            </w:ins>
          </w:p>
        </w:tc>
        <w:tc>
          <w:tcPr>
            <w:tcW w:w="1414" w:type="dxa"/>
          </w:tcPr>
          <w:p w14:paraId="547442B1" w14:textId="77777777" w:rsidR="00A17B16" w:rsidRDefault="00A17B16" w:rsidP="00F72AE0">
            <w:pPr>
              <w:spacing w:line="276" w:lineRule="auto"/>
              <w:jc w:val="center"/>
              <w:rPr>
                <w:ins w:id="44665" w:author="Tran Huan" w:date="2018-12-03T01:59:00Z"/>
                <w:lang w:val="en-US"/>
              </w:rPr>
            </w:pPr>
          </w:p>
        </w:tc>
        <w:tc>
          <w:tcPr>
            <w:tcW w:w="1395" w:type="dxa"/>
          </w:tcPr>
          <w:p w14:paraId="0B2F6B87" w14:textId="77777777" w:rsidR="00A17B16" w:rsidRDefault="00A17B16" w:rsidP="00F72AE0">
            <w:pPr>
              <w:spacing w:line="276" w:lineRule="auto"/>
              <w:jc w:val="center"/>
              <w:rPr>
                <w:ins w:id="44666" w:author="Tran Huan" w:date="2018-12-03T01:59:00Z"/>
                <w:lang w:val="en-US"/>
              </w:rPr>
            </w:pPr>
          </w:p>
        </w:tc>
        <w:tc>
          <w:tcPr>
            <w:tcW w:w="1397" w:type="dxa"/>
          </w:tcPr>
          <w:p w14:paraId="353CCABF" w14:textId="77777777" w:rsidR="00A17B16" w:rsidRDefault="00A17B16" w:rsidP="00F72AE0">
            <w:pPr>
              <w:spacing w:line="276" w:lineRule="auto"/>
              <w:jc w:val="center"/>
              <w:rPr>
                <w:ins w:id="44667" w:author="Tran Huan" w:date="2018-12-03T01:59:00Z"/>
                <w:lang w:val="en-US"/>
              </w:rPr>
            </w:pPr>
          </w:p>
        </w:tc>
        <w:tc>
          <w:tcPr>
            <w:tcW w:w="1406" w:type="dxa"/>
          </w:tcPr>
          <w:p w14:paraId="783ADDC5" w14:textId="77777777" w:rsidR="00A17B16" w:rsidRDefault="00A17B16" w:rsidP="00F72AE0">
            <w:pPr>
              <w:keepNext/>
              <w:spacing w:line="276" w:lineRule="auto"/>
              <w:jc w:val="center"/>
              <w:rPr>
                <w:ins w:id="44668" w:author="Tran Huan" w:date="2018-12-03T01:59:00Z"/>
                <w:lang w:val="en-US"/>
              </w:rPr>
            </w:pPr>
            <w:ins w:id="44669" w:author="Tran Huan" w:date="2018-12-03T01:59:00Z">
              <w:r>
                <w:rPr>
                  <w:lang w:val="en-US"/>
                </w:rPr>
                <w:t>X</w:t>
              </w:r>
            </w:ins>
          </w:p>
        </w:tc>
      </w:tr>
    </w:tbl>
    <w:p w14:paraId="1993BE88" w14:textId="77777777" w:rsidR="00A17B16" w:rsidRPr="00A17B16" w:rsidRDefault="00A17B16" w:rsidP="00A17B16">
      <w:pPr>
        <w:rPr>
          <w:ins w:id="44670" w:author="Tran Huan" w:date="2018-12-03T01:59:00Z"/>
          <w:lang w:val="en-US"/>
          <w:rPrChange w:id="44671" w:author="Tran Huan" w:date="2018-12-03T01:59:00Z">
            <w:rPr>
              <w:ins w:id="44672" w:author="Tran Huan" w:date="2018-12-03T01:59:00Z"/>
            </w:rPr>
          </w:rPrChange>
        </w:rPr>
        <w:pPrChange w:id="44673" w:author="Tran Huan" w:date="2018-12-03T01:59:00Z">
          <w:pPr>
            <w:pStyle w:val="Heading5"/>
          </w:pPr>
        </w:pPrChange>
      </w:pPr>
    </w:p>
    <w:p w14:paraId="43E7295D" w14:textId="5E29B7F6" w:rsidR="00C066F2" w:rsidRDefault="00287508" w:rsidP="00A17B16">
      <w:pPr>
        <w:pStyle w:val="Heading5"/>
        <w:numPr>
          <w:ilvl w:val="0"/>
          <w:numId w:val="0"/>
        </w:numPr>
        <w:rPr>
          <w:ins w:id="44674" w:author="Tran Huan" w:date="2018-12-03T01:53:00Z"/>
          <w:lang w:val="en-US"/>
        </w:rPr>
        <w:pPrChange w:id="44675" w:author="Tran Huan" w:date="2018-12-03T01:58:00Z">
          <w:pPr>
            <w:keepNext/>
            <w:jc w:val="center"/>
          </w:pPr>
        </w:pPrChange>
      </w:pPr>
      <w:ins w:id="44676" w:author="Tran Huan" w:date="2018-12-03T01:44:00Z">
        <w:r>
          <w:rPr>
            <w:lang w:val="en-US"/>
          </w:rPr>
          <w:t>Cách xử lý</w:t>
        </w:r>
      </w:ins>
    </w:p>
    <w:p w14:paraId="0E28E057" w14:textId="77777777" w:rsidR="00A17B16" w:rsidRDefault="00A17B16" w:rsidP="00A17B16">
      <w:pPr>
        <w:keepNext/>
        <w:jc w:val="center"/>
        <w:rPr>
          <w:ins w:id="44677" w:author="Tran Huan" w:date="2018-12-03T01:54:00Z"/>
        </w:rPr>
        <w:pPrChange w:id="44678" w:author="Tran Huan" w:date="2018-12-03T01:54:00Z">
          <w:pPr>
            <w:jc w:val="center"/>
          </w:pPr>
        </w:pPrChange>
      </w:pPr>
      <w:ins w:id="44679" w:author="Tran Huan" w:date="2018-12-03T01:53:00Z">
        <w:r>
          <w:rPr>
            <w:noProof/>
            <w:lang w:val="en-US"/>
          </w:rPr>
          <w:drawing>
            <wp:inline distT="0" distB="0" distL="0" distR="0" wp14:anchorId="3D598416" wp14:editId="25A5C783">
              <wp:extent cx="3025693" cy="4270075"/>
              <wp:effectExtent l="0" t="0" r="381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48797" cy="4302681"/>
                      </a:xfrm>
                      <a:prstGeom prst="rect">
                        <a:avLst/>
                      </a:prstGeom>
                      <a:noFill/>
                    </pic:spPr>
                  </pic:pic>
                </a:graphicData>
              </a:graphic>
            </wp:inline>
          </w:drawing>
        </w:r>
      </w:ins>
    </w:p>
    <w:p w14:paraId="7D6FC009" w14:textId="5B074BA5" w:rsidR="00A17B16" w:rsidRPr="00A17B16" w:rsidRDefault="00A17B16" w:rsidP="00F72AE0">
      <w:pPr>
        <w:pStyle w:val="Caption"/>
        <w:rPr>
          <w:ins w:id="44680" w:author="Tran Huan" w:date="2018-12-03T01:44:00Z"/>
          <w:i/>
          <w:rPrChange w:id="44681" w:author="Tran Huan" w:date="2018-12-03T01:54:00Z">
            <w:rPr>
              <w:ins w:id="44682" w:author="Tran Huan" w:date="2018-12-03T01:44:00Z"/>
              <w:lang w:val="en-US"/>
            </w:rPr>
          </w:rPrChange>
        </w:rPr>
        <w:pPrChange w:id="44683" w:author="Tran Huan" w:date="2018-12-03T02:05:00Z">
          <w:pPr>
            <w:keepNext/>
            <w:jc w:val="center"/>
          </w:pPr>
        </w:pPrChange>
      </w:pPr>
      <w:bookmarkStart w:id="44684" w:name="_Toc531584482"/>
      <w:ins w:id="44685" w:author="Tran Huan" w:date="2018-12-03T01:54:00Z">
        <w:r>
          <w:t xml:space="preserve">Hình </w:t>
        </w:r>
      </w:ins>
      <w:ins w:id="44686" w:author="Tran Huan" w:date="2018-12-03T02:05:00Z">
        <w:r w:rsidR="00F72AE0">
          <w:fldChar w:fldCharType="begin"/>
        </w:r>
        <w:r w:rsidR="00F72AE0">
          <w:instrText xml:space="preserve"> STYLEREF 1 \s </w:instrText>
        </w:r>
      </w:ins>
      <w:r w:rsidR="00F72AE0">
        <w:fldChar w:fldCharType="separate"/>
      </w:r>
      <w:r w:rsidR="00F72AE0">
        <w:rPr>
          <w:noProof/>
        </w:rPr>
        <w:t>3</w:t>
      </w:r>
      <w:ins w:id="44687"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44688" w:author="Tran Huan" w:date="2018-12-03T02:05:00Z">
        <w:r w:rsidR="00F72AE0">
          <w:rPr>
            <w:noProof/>
          </w:rPr>
          <w:t>22</w:t>
        </w:r>
        <w:r w:rsidR="00F72AE0">
          <w:fldChar w:fldCharType="end"/>
        </w:r>
      </w:ins>
      <w:ins w:id="44689" w:author="Tran Huan" w:date="2018-12-03T01:54:00Z">
        <w:r w:rsidRPr="00A17B16">
          <w:rPr>
            <w:rPrChange w:id="44690" w:author="Tran Huan" w:date="2018-12-03T01:54:00Z">
              <w:rPr>
                <w:lang w:val="en-US"/>
              </w:rPr>
            </w:rPrChange>
          </w:rPr>
          <w:t xml:space="preserve"> </w:t>
        </w:r>
        <w:r w:rsidRPr="00A17B16">
          <w:rPr>
            <w:i/>
            <w:rPrChange w:id="44691" w:author="Tran Huan" w:date="2018-12-03T01:54:00Z">
              <w:rPr>
                <w:i/>
                <w:lang w:val="en-US"/>
              </w:rPr>
            </w:rPrChange>
          </w:rPr>
          <w:t>Sơ đồ xử lí xem thông báo về trạng thái đơn h</w:t>
        </w:r>
        <w:r>
          <w:rPr>
            <w:i/>
            <w:rPrChange w:id="44692" w:author="Tran Huan" w:date="2018-12-03T01:54:00Z">
              <w:rPr>
                <w:i/>
              </w:rPr>
            </w:rPrChange>
          </w:rPr>
          <w:t>àng</w:t>
        </w:r>
      </w:ins>
      <w:bookmarkEnd w:id="44684"/>
    </w:p>
    <w:p w14:paraId="031A6D77" w14:textId="669EEFA3" w:rsidR="00287508" w:rsidRDefault="00A17B16" w:rsidP="005A0EBE">
      <w:pPr>
        <w:pStyle w:val="Heading3"/>
        <w:rPr>
          <w:ins w:id="44693" w:author="Tran Huan" w:date="2018-12-03T01:55:00Z"/>
        </w:rPr>
        <w:pPrChange w:id="44694" w:author="Tran Huan" w:date="2018-12-03T02:57:00Z">
          <w:pPr>
            <w:keepNext/>
            <w:jc w:val="center"/>
          </w:pPr>
        </w:pPrChange>
      </w:pPr>
      <w:bookmarkStart w:id="44695" w:name="_Toc531584127"/>
      <w:ins w:id="44696" w:author="Tran Huan" w:date="2018-12-03T01:55:00Z">
        <w:r>
          <w:t>Xem hóa đơn</w:t>
        </w:r>
        <w:bookmarkEnd w:id="44695"/>
      </w:ins>
    </w:p>
    <w:p w14:paraId="7A5C2823" w14:textId="6CA7B96C" w:rsidR="00A17B16" w:rsidRDefault="00A17B16" w:rsidP="00A17B16">
      <w:pPr>
        <w:pStyle w:val="Heading5"/>
        <w:numPr>
          <w:ilvl w:val="0"/>
          <w:numId w:val="0"/>
        </w:numPr>
        <w:ind w:left="1008" w:hanging="1008"/>
        <w:rPr>
          <w:ins w:id="44697" w:author="Tran Huan" w:date="2018-12-03T01:55:00Z"/>
          <w:lang w:val="en-US"/>
        </w:rPr>
        <w:pPrChange w:id="44698" w:author="Tran Huan" w:date="2018-12-03T01:55:00Z">
          <w:pPr>
            <w:keepNext/>
            <w:jc w:val="center"/>
          </w:pPr>
        </w:pPrChange>
      </w:pPr>
      <w:ins w:id="44699" w:author="Tran Huan" w:date="2018-12-03T01:55:00Z">
        <w:r>
          <w:rPr>
            <w:lang w:val="en-US"/>
          </w:rPr>
          <w:t>Mục đích</w:t>
        </w:r>
      </w:ins>
    </w:p>
    <w:p w14:paraId="798150F4" w14:textId="67FFB2F9" w:rsidR="00A17B16" w:rsidRDefault="00A17B16" w:rsidP="00A17B16">
      <w:pPr>
        <w:rPr>
          <w:ins w:id="44700" w:author="Tran Huan" w:date="2018-12-03T03:47:00Z"/>
          <w:lang w:val="en-US"/>
        </w:rPr>
        <w:pPrChange w:id="44701" w:author="Tran Huan" w:date="2018-12-03T01:55:00Z">
          <w:pPr>
            <w:keepNext/>
            <w:jc w:val="center"/>
          </w:pPr>
        </w:pPrChange>
      </w:pPr>
      <w:ins w:id="44702" w:author="Tran Huan" w:date="2018-12-03T01:55:00Z">
        <w:r>
          <w:rPr>
            <w:lang w:val="en-US"/>
          </w:rPr>
          <w:tab/>
          <w:t>Giúp khách hàng xem hóa đơn chi tiết của đơn hàng của họ.</w:t>
        </w:r>
      </w:ins>
    </w:p>
    <w:p w14:paraId="186EEF20" w14:textId="26F5128B" w:rsidR="00A17B16" w:rsidRDefault="00AB54FD" w:rsidP="00AB54FD">
      <w:pPr>
        <w:pStyle w:val="Heading5"/>
        <w:numPr>
          <w:ilvl w:val="0"/>
          <w:numId w:val="0"/>
        </w:numPr>
        <w:rPr>
          <w:ins w:id="44703" w:author="Tran Huan" w:date="2018-12-03T01:56:00Z"/>
          <w:lang w:val="en-US"/>
        </w:rPr>
        <w:pPrChange w:id="44704" w:author="Tran Huan" w:date="2018-12-03T03:47:00Z">
          <w:pPr>
            <w:keepNext/>
            <w:jc w:val="center"/>
          </w:pPr>
        </w:pPrChange>
      </w:pPr>
      <w:ins w:id="44705" w:author="Tran Huan" w:date="2018-12-03T03:47:00Z">
        <w:r>
          <w:rPr>
            <w:lang w:val="en-US"/>
          </w:rPr>
          <w:t>G</w:t>
        </w:r>
      </w:ins>
      <w:ins w:id="44706" w:author="Tran Huan" w:date="2018-12-03T01:56:00Z">
        <w:r w:rsidR="00A17B16">
          <w:rPr>
            <w:lang w:val="en-US"/>
          </w:rPr>
          <w:t>iao diện</w:t>
        </w:r>
      </w:ins>
    </w:p>
    <w:p w14:paraId="350CFC80" w14:textId="77777777" w:rsidR="00A17B16" w:rsidRDefault="00A17B16" w:rsidP="00A17B16">
      <w:pPr>
        <w:keepNext/>
        <w:jc w:val="center"/>
        <w:rPr>
          <w:ins w:id="44707" w:author="Tran Huan" w:date="2018-12-03T01:56:00Z"/>
        </w:rPr>
        <w:pPrChange w:id="44708" w:author="Tran Huan" w:date="2018-12-03T01:56:00Z">
          <w:pPr>
            <w:jc w:val="center"/>
          </w:pPr>
        </w:pPrChange>
      </w:pPr>
      <w:ins w:id="44709" w:author="Tran Huan" w:date="2018-12-03T01:56:00Z">
        <w:r>
          <w:rPr>
            <w:noProof/>
            <w:lang w:val="en-US"/>
          </w:rPr>
          <w:drawing>
            <wp:inline distT="0" distB="0" distL="0" distR="0" wp14:anchorId="6836AC15" wp14:editId="26B12E7E">
              <wp:extent cx="1800000" cy="360000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Screenshot_20181202-202343.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inline>
          </w:drawing>
        </w:r>
      </w:ins>
    </w:p>
    <w:p w14:paraId="636D75CD" w14:textId="6D3C4B0F" w:rsidR="00A17B16" w:rsidRDefault="00A17B16" w:rsidP="00F72AE0">
      <w:pPr>
        <w:pStyle w:val="Caption"/>
        <w:rPr>
          <w:ins w:id="44710" w:author="Tran Huan" w:date="2018-12-03T01:56:00Z"/>
          <w:i/>
        </w:rPr>
        <w:pPrChange w:id="44711" w:author="Tran Huan" w:date="2018-12-03T02:05:00Z">
          <w:pPr>
            <w:keepNext/>
            <w:jc w:val="center"/>
          </w:pPr>
        </w:pPrChange>
      </w:pPr>
      <w:bookmarkStart w:id="44712" w:name="_Toc531584483"/>
      <w:ins w:id="44713" w:author="Tran Huan" w:date="2018-12-03T01:56:00Z">
        <w:r>
          <w:t xml:space="preserve">Hình </w:t>
        </w:r>
      </w:ins>
      <w:ins w:id="44714" w:author="Tran Huan" w:date="2018-12-03T02:05:00Z">
        <w:r w:rsidR="00F72AE0">
          <w:fldChar w:fldCharType="begin"/>
        </w:r>
        <w:r w:rsidR="00F72AE0">
          <w:instrText xml:space="preserve"> STYLEREF 1 \s </w:instrText>
        </w:r>
      </w:ins>
      <w:r w:rsidR="00F72AE0">
        <w:fldChar w:fldCharType="separate"/>
      </w:r>
      <w:r w:rsidR="00F72AE0">
        <w:rPr>
          <w:noProof/>
        </w:rPr>
        <w:t>3</w:t>
      </w:r>
      <w:ins w:id="44715" w:author="Tran Huan" w:date="2018-12-03T02:05:00Z">
        <w:r w:rsidR="00F72AE0">
          <w:fldChar w:fldCharType="end"/>
        </w:r>
        <w:r w:rsidR="00F72AE0">
          <w:t>.</w:t>
        </w:r>
        <w:r w:rsidR="00F72AE0">
          <w:fldChar w:fldCharType="begin"/>
        </w:r>
        <w:r w:rsidR="00F72AE0">
          <w:instrText xml:space="preserve"> SEQ Hình \* ARABIC \s 1 </w:instrText>
        </w:r>
      </w:ins>
      <w:r w:rsidR="00F72AE0">
        <w:fldChar w:fldCharType="separate"/>
      </w:r>
      <w:ins w:id="44716" w:author="Tran Huan" w:date="2018-12-03T02:05:00Z">
        <w:r w:rsidR="00F72AE0">
          <w:rPr>
            <w:noProof/>
          </w:rPr>
          <w:t>23</w:t>
        </w:r>
        <w:r w:rsidR="00F72AE0">
          <w:fldChar w:fldCharType="end"/>
        </w:r>
      </w:ins>
      <w:ins w:id="44717" w:author="Tran Huan" w:date="2018-12-03T01:56:00Z">
        <w:r w:rsidRPr="00A17B16">
          <w:rPr>
            <w:rPrChange w:id="44718" w:author="Tran Huan" w:date="2018-12-03T01:56:00Z">
              <w:rPr>
                <w:lang w:val="en-US"/>
              </w:rPr>
            </w:rPrChange>
          </w:rPr>
          <w:t xml:space="preserve"> </w:t>
        </w:r>
        <w:r w:rsidRPr="00A17B16">
          <w:rPr>
            <w:i/>
            <w:rPrChange w:id="44719" w:author="Tran Huan" w:date="2018-12-03T01:56:00Z">
              <w:rPr>
                <w:i/>
                <w:lang w:val="en-US"/>
              </w:rPr>
            </w:rPrChange>
          </w:rPr>
          <w:t xml:space="preserve">Giao diện xem hóa </w:t>
        </w:r>
        <w:r>
          <w:rPr>
            <w:i/>
            <w:rPrChange w:id="44720" w:author="Tran Huan" w:date="2018-12-03T01:56:00Z">
              <w:rPr>
                <w:i/>
              </w:rPr>
            </w:rPrChange>
          </w:rPr>
          <w:t>đơ</w:t>
        </w:r>
        <w:r w:rsidRPr="00A17B16">
          <w:rPr>
            <w:i/>
            <w:rPrChange w:id="44721" w:author="Tran Huan" w:date="2018-12-03T01:56:00Z">
              <w:rPr>
                <w:i/>
                <w:lang w:val="en-US"/>
              </w:rPr>
            </w:rPrChange>
          </w:rPr>
          <w:t>n</w:t>
        </w:r>
        <w:bookmarkEnd w:id="44712"/>
      </w:ins>
    </w:p>
    <w:p w14:paraId="157D6544" w14:textId="3A27B9AB" w:rsidR="00A17B16" w:rsidRDefault="00A17B16" w:rsidP="00A17B16">
      <w:pPr>
        <w:pStyle w:val="Heading5"/>
        <w:numPr>
          <w:ilvl w:val="0"/>
          <w:numId w:val="0"/>
        </w:numPr>
        <w:ind w:left="1008" w:hanging="1008"/>
        <w:rPr>
          <w:ins w:id="44722" w:author="Tran Huan" w:date="2018-12-03T02:01:00Z"/>
          <w:lang w:val="en-US"/>
        </w:rPr>
        <w:pPrChange w:id="44723" w:author="Tran Huan" w:date="2018-12-03T02:00:00Z">
          <w:pPr>
            <w:keepNext/>
            <w:jc w:val="center"/>
          </w:pPr>
        </w:pPrChange>
      </w:pPr>
      <w:ins w:id="44724" w:author="Tran Huan" w:date="2018-12-03T01:57:00Z">
        <w:r>
          <w:rPr>
            <w:lang w:val="en-US"/>
          </w:rPr>
          <w:t>Các thành phần giao diện</w:t>
        </w:r>
      </w:ins>
    </w:p>
    <w:tbl>
      <w:tblPr>
        <w:tblStyle w:val="TableGrid"/>
        <w:tblW w:w="0" w:type="auto"/>
        <w:tblLook w:val="04A0" w:firstRow="1" w:lastRow="0" w:firstColumn="1" w:lastColumn="0" w:noHBand="0" w:noVBand="1"/>
      </w:tblPr>
      <w:tblGrid>
        <w:gridCol w:w="742"/>
        <w:gridCol w:w="2503"/>
        <w:gridCol w:w="3129"/>
        <w:gridCol w:w="912"/>
        <w:gridCol w:w="1067"/>
      </w:tblGrid>
      <w:tr w:rsidR="00A17B16" w14:paraId="45F72273" w14:textId="77777777" w:rsidTr="00F72AE0">
        <w:trPr>
          <w:ins w:id="44725" w:author="Tran Huan" w:date="2018-12-03T02:01:00Z"/>
        </w:trPr>
        <w:tc>
          <w:tcPr>
            <w:tcW w:w="742" w:type="dxa"/>
            <w:vAlign w:val="center"/>
          </w:tcPr>
          <w:p w14:paraId="312149E2" w14:textId="77777777" w:rsidR="00A17B16" w:rsidRPr="007F1EF1" w:rsidRDefault="00A17B16" w:rsidP="00F72AE0">
            <w:pPr>
              <w:spacing w:line="276" w:lineRule="auto"/>
              <w:jc w:val="center"/>
              <w:rPr>
                <w:ins w:id="44726" w:author="Tran Huan" w:date="2018-12-03T02:01:00Z"/>
                <w:b/>
                <w:lang w:val="en-US"/>
              </w:rPr>
            </w:pPr>
            <w:ins w:id="44727" w:author="Tran Huan" w:date="2018-12-03T02:01:00Z">
              <w:r w:rsidRPr="007F1EF1">
                <w:rPr>
                  <w:b/>
                  <w:lang w:val="en-US"/>
                </w:rPr>
                <w:t>STT</w:t>
              </w:r>
            </w:ins>
          </w:p>
        </w:tc>
        <w:tc>
          <w:tcPr>
            <w:tcW w:w="2503" w:type="dxa"/>
            <w:vAlign w:val="center"/>
          </w:tcPr>
          <w:p w14:paraId="651C32F9" w14:textId="77777777" w:rsidR="00A17B16" w:rsidRPr="007F1EF1" w:rsidRDefault="00A17B16" w:rsidP="00F72AE0">
            <w:pPr>
              <w:spacing w:line="276" w:lineRule="auto"/>
              <w:jc w:val="center"/>
              <w:rPr>
                <w:ins w:id="44728" w:author="Tran Huan" w:date="2018-12-03T02:01:00Z"/>
                <w:b/>
                <w:lang w:val="en-US"/>
              </w:rPr>
            </w:pPr>
            <w:ins w:id="44729" w:author="Tran Huan" w:date="2018-12-03T02:01:00Z">
              <w:r w:rsidRPr="007F1EF1">
                <w:rPr>
                  <w:b/>
                  <w:lang w:val="en-US"/>
                </w:rPr>
                <w:t>Loại điều khiển</w:t>
              </w:r>
            </w:ins>
          </w:p>
        </w:tc>
        <w:tc>
          <w:tcPr>
            <w:tcW w:w="3129" w:type="dxa"/>
            <w:vAlign w:val="center"/>
          </w:tcPr>
          <w:p w14:paraId="05DC6C6D" w14:textId="77777777" w:rsidR="00A17B16" w:rsidRPr="007F1EF1" w:rsidRDefault="00A17B16" w:rsidP="00F72AE0">
            <w:pPr>
              <w:spacing w:line="276" w:lineRule="auto"/>
              <w:jc w:val="center"/>
              <w:rPr>
                <w:ins w:id="44730" w:author="Tran Huan" w:date="2018-12-03T02:01:00Z"/>
                <w:b/>
                <w:lang w:val="en-US"/>
              </w:rPr>
            </w:pPr>
            <w:ins w:id="44731" w:author="Tran Huan" w:date="2018-12-03T02:01:00Z">
              <w:r w:rsidRPr="007F1EF1">
                <w:rPr>
                  <w:b/>
                  <w:lang w:val="en-US"/>
                </w:rPr>
                <w:t>Nội dung thực hiện</w:t>
              </w:r>
            </w:ins>
          </w:p>
        </w:tc>
        <w:tc>
          <w:tcPr>
            <w:tcW w:w="912" w:type="dxa"/>
            <w:vAlign w:val="center"/>
          </w:tcPr>
          <w:p w14:paraId="74384FA3" w14:textId="77777777" w:rsidR="00A17B16" w:rsidRPr="007F1EF1" w:rsidRDefault="00A17B16" w:rsidP="00F72AE0">
            <w:pPr>
              <w:spacing w:line="276" w:lineRule="auto"/>
              <w:jc w:val="center"/>
              <w:rPr>
                <w:ins w:id="44732" w:author="Tran Huan" w:date="2018-12-03T02:01:00Z"/>
                <w:b/>
                <w:lang w:val="en-US"/>
              </w:rPr>
            </w:pPr>
            <w:ins w:id="44733" w:author="Tran Huan" w:date="2018-12-03T02:01:00Z">
              <w:r w:rsidRPr="007F1EF1">
                <w:rPr>
                  <w:b/>
                  <w:lang w:val="en-US"/>
                </w:rPr>
                <w:t>Giá trị mặc định</w:t>
              </w:r>
            </w:ins>
          </w:p>
        </w:tc>
        <w:tc>
          <w:tcPr>
            <w:tcW w:w="1067" w:type="dxa"/>
            <w:vAlign w:val="center"/>
          </w:tcPr>
          <w:p w14:paraId="2F540957" w14:textId="77777777" w:rsidR="00A17B16" w:rsidRPr="007F1EF1" w:rsidRDefault="00A17B16" w:rsidP="00F72AE0">
            <w:pPr>
              <w:spacing w:line="276" w:lineRule="auto"/>
              <w:jc w:val="center"/>
              <w:rPr>
                <w:ins w:id="44734" w:author="Tran Huan" w:date="2018-12-03T02:01:00Z"/>
                <w:b/>
                <w:lang w:val="en-US"/>
              </w:rPr>
            </w:pPr>
            <w:ins w:id="44735" w:author="Tran Huan" w:date="2018-12-03T02:01:00Z">
              <w:r w:rsidRPr="007F1EF1">
                <w:rPr>
                  <w:b/>
                  <w:lang w:val="en-US"/>
                </w:rPr>
                <w:t>Lưu ý</w:t>
              </w:r>
            </w:ins>
          </w:p>
        </w:tc>
      </w:tr>
      <w:tr w:rsidR="00A17B16" w14:paraId="36936EE5" w14:textId="77777777" w:rsidTr="00F72AE0">
        <w:trPr>
          <w:ins w:id="44736" w:author="Tran Huan" w:date="2018-12-03T02:01:00Z"/>
        </w:trPr>
        <w:tc>
          <w:tcPr>
            <w:tcW w:w="742" w:type="dxa"/>
          </w:tcPr>
          <w:p w14:paraId="34F1796F" w14:textId="77777777" w:rsidR="00A17B16" w:rsidRDefault="00A17B16" w:rsidP="00F72AE0">
            <w:pPr>
              <w:spacing w:line="276" w:lineRule="auto"/>
              <w:jc w:val="center"/>
              <w:rPr>
                <w:ins w:id="44737" w:author="Tran Huan" w:date="2018-12-03T02:01:00Z"/>
                <w:lang w:val="en-US"/>
              </w:rPr>
            </w:pPr>
            <w:ins w:id="44738" w:author="Tran Huan" w:date="2018-12-03T02:01:00Z">
              <w:r>
                <w:rPr>
                  <w:lang w:val="en-US"/>
                </w:rPr>
                <w:t>1</w:t>
              </w:r>
            </w:ins>
          </w:p>
        </w:tc>
        <w:tc>
          <w:tcPr>
            <w:tcW w:w="2503" w:type="dxa"/>
          </w:tcPr>
          <w:p w14:paraId="2ECC6121" w14:textId="77777777" w:rsidR="00A17B16" w:rsidRDefault="00A17B16" w:rsidP="00F72AE0">
            <w:pPr>
              <w:spacing w:line="276" w:lineRule="auto"/>
              <w:rPr>
                <w:ins w:id="44739" w:author="Tran Huan" w:date="2018-12-03T02:01:00Z"/>
                <w:lang w:val="en-US"/>
              </w:rPr>
            </w:pPr>
            <w:ins w:id="44740" w:author="Tran Huan" w:date="2018-12-03T02:01:00Z">
              <w:r>
                <w:rPr>
                  <w:lang w:val="en-US"/>
                </w:rPr>
                <w:t>RecycleView</w:t>
              </w:r>
            </w:ins>
          </w:p>
        </w:tc>
        <w:tc>
          <w:tcPr>
            <w:tcW w:w="3129" w:type="dxa"/>
          </w:tcPr>
          <w:p w14:paraId="71B7059A" w14:textId="68FD6867" w:rsidR="00A17B16" w:rsidRDefault="00A17B16" w:rsidP="00A17B16">
            <w:pPr>
              <w:spacing w:line="276" w:lineRule="auto"/>
              <w:rPr>
                <w:ins w:id="44741" w:author="Tran Huan" w:date="2018-12-03T02:01:00Z"/>
                <w:lang w:val="en-US"/>
              </w:rPr>
              <w:pPrChange w:id="44742" w:author="Tran Huan" w:date="2018-12-03T02:01:00Z">
                <w:pPr>
                  <w:spacing w:line="276" w:lineRule="auto"/>
                </w:pPr>
              </w:pPrChange>
            </w:pPr>
            <w:ins w:id="44743" w:author="Tran Huan" w:date="2018-12-03T02:01:00Z">
              <w:r>
                <w:rPr>
                  <w:lang w:val="en-US"/>
                </w:rPr>
                <w:t>Danh sách đồ</w:t>
              </w:r>
            </w:ins>
          </w:p>
        </w:tc>
        <w:tc>
          <w:tcPr>
            <w:tcW w:w="912" w:type="dxa"/>
          </w:tcPr>
          <w:p w14:paraId="155EE440" w14:textId="77777777" w:rsidR="00A17B16" w:rsidRDefault="00A17B16" w:rsidP="00F72AE0">
            <w:pPr>
              <w:spacing w:line="276" w:lineRule="auto"/>
              <w:rPr>
                <w:ins w:id="44744" w:author="Tran Huan" w:date="2018-12-03T02:01:00Z"/>
                <w:lang w:val="en-US"/>
              </w:rPr>
            </w:pPr>
          </w:p>
        </w:tc>
        <w:tc>
          <w:tcPr>
            <w:tcW w:w="1067" w:type="dxa"/>
          </w:tcPr>
          <w:p w14:paraId="7467361A" w14:textId="77777777" w:rsidR="00A17B16" w:rsidRDefault="00A17B16" w:rsidP="00F72AE0">
            <w:pPr>
              <w:spacing w:line="276" w:lineRule="auto"/>
              <w:rPr>
                <w:ins w:id="44745" w:author="Tran Huan" w:date="2018-12-03T02:01:00Z"/>
                <w:lang w:val="en-US"/>
              </w:rPr>
            </w:pPr>
          </w:p>
        </w:tc>
      </w:tr>
      <w:tr w:rsidR="00A17B16" w14:paraId="70B3A5CB" w14:textId="77777777" w:rsidTr="00F72AE0">
        <w:trPr>
          <w:ins w:id="44746" w:author="Tran Huan" w:date="2018-12-03T02:01:00Z"/>
        </w:trPr>
        <w:tc>
          <w:tcPr>
            <w:tcW w:w="742" w:type="dxa"/>
          </w:tcPr>
          <w:p w14:paraId="419CB568" w14:textId="5CFDED0B" w:rsidR="00A17B16" w:rsidRDefault="00A17B16" w:rsidP="00F72AE0">
            <w:pPr>
              <w:spacing w:line="276" w:lineRule="auto"/>
              <w:jc w:val="center"/>
              <w:rPr>
                <w:ins w:id="44747" w:author="Tran Huan" w:date="2018-12-03T02:01:00Z"/>
                <w:lang w:val="en-US"/>
              </w:rPr>
            </w:pPr>
            <w:ins w:id="44748" w:author="Tran Huan" w:date="2018-12-03T02:01:00Z">
              <w:r>
                <w:rPr>
                  <w:lang w:val="en-US"/>
                </w:rPr>
                <w:t>2</w:t>
              </w:r>
            </w:ins>
          </w:p>
        </w:tc>
        <w:tc>
          <w:tcPr>
            <w:tcW w:w="2503" w:type="dxa"/>
          </w:tcPr>
          <w:p w14:paraId="33E8412E" w14:textId="2BEF2D9E" w:rsidR="00A17B16" w:rsidRDefault="00A17B16" w:rsidP="00F72AE0">
            <w:pPr>
              <w:spacing w:line="276" w:lineRule="auto"/>
              <w:rPr>
                <w:ins w:id="44749" w:author="Tran Huan" w:date="2018-12-03T02:01:00Z"/>
                <w:lang w:val="en-US"/>
              </w:rPr>
            </w:pPr>
            <w:ins w:id="44750" w:author="Tran Huan" w:date="2018-12-03T02:01:00Z">
              <w:r>
                <w:rPr>
                  <w:lang w:val="en-US"/>
                </w:rPr>
                <w:t>TextView</w:t>
              </w:r>
            </w:ins>
          </w:p>
        </w:tc>
        <w:tc>
          <w:tcPr>
            <w:tcW w:w="3129" w:type="dxa"/>
          </w:tcPr>
          <w:p w14:paraId="701958DA" w14:textId="72E69B5A" w:rsidR="00A17B16" w:rsidRDefault="00A17B16" w:rsidP="00A17B16">
            <w:pPr>
              <w:spacing w:line="276" w:lineRule="auto"/>
              <w:rPr>
                <w:ins w:id="44751" w:author="Tran Huan" w:date="2018-12-03T02:01:00Z"/>
                <w:lang w:val="en-US"/>
              </w:rPr>
            </w:pPr>
            <w:ins w:id="44752" w:author="Tran Huan" w:date="2018-12-03T02:01:00Z">
              <w:r>
                <w:rPr>
                  <w:lang w:val="en-US"/>
                </w:rPr>
                <w:t>Thông tin hóa đơn</w:t>
              </w:r>
            </w:ins>
          </w:p>
        </w:tc>
        <w:tc>
          <w:tcPr>
            <w:tcW w:w="912" w:type="dxa"/>
          </w:tcPr>
          <w:p w14:paraId="1772868E" w14:textId="77777777" w:rsidR="00A17B16" w:rsidRDefault="00A17B16" w:rsidP="00F72AE0">
            <w:pPr>
              <w:spacing w:line="276" w:lineRule="auto"/>
              <w:rPr>
                <w:ins w:id="44753" w:author="Tran Huan" w:date="2018-12-03T02:01:00Z"/>
                <w:lang w:val="en-US"/>
              </w:rPr>
            </w:pPr>
          </w:p>
        </w:tc>
        <w:tc>
          <w:tcPr>
            <w:tcW w:w="1067" w:type="dxa"/>
          </w:tcPr>
          <w:p w14:paraId="1FA0A3AB" w14:textId="77777777" w:rsidR="00A17B16" w:rsidRDefault="00A17B16" w:rsidP="00F72AE0">
            <w:pPr>
              <w:spacing w:line="276" w:lineRule="auto"/>
              <w:rPr>
                <w:ins w:id="44754" w:author="Tran Huan" w:date="2018-12-03T02:01:00Z"/>
                <w:lang w:val="en-US"/>
              </w:rPr>
            </w:pPr>
          </w:p>
        </w:tc>
      </w:tr>
    </w:tbl>
    <w:p w14:paraId="1A3E329F" w14:textId="16E70A11" w:rsidR="00A17B16" w:rsidRPr="00A17B16" w:rsidRDefault="00A17B16" w:rsidP="00A17B16">
      <w:pPr>
        <w:pStyle w:val="Heading5"/>
        <w:numPr>
          <w:ilvl w:val="0"/>
          <w:numId w:val="0"/>
        </w:numPr>
        <w:ind w:left="1008" w:hanging="1008"/>
        <w:rPr>
          <w:ins w:id="44755" w:author="Tran Huan" w:date="2018-11-26T12:52:00Z"/>
          <w:rPrChange w:id="44756" w:author="Tran Huan" w:date="2018-12-03T02:01:00Z">
            <w:rPr>
              <w:ins w:id="44757" w:author="Tran Huan" w:date="2018-11-26T12:52:00Z"/>
            </w:rPr>
          </w:rPrChange>
        </w:rPr>
        <w:pPrChange w:id="44758" w:author="Tran Huan" w:date="2018-12-03T02:02:00Z">
          <w:pPr>
            <w:keepNext/>
            <w:jc w:val="center"/>
          </w:pPr>
        </w:pPrChange>
      </w:pPr>
      <w:ins w:id="44759" w:author="Tran Huan" w:date="2018-12-03T02:02:00Z">
        <w:r>
          <w:rPr>
            <w:lang w:val="en-US"/>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A17B16" w14:paraId="464E8C81" w14:textId="77777777" w:rsidTr="00F72AE0">
        <w:trPr>
          <w:ins w:id="44760" w:author="Tran Huan" w:date="2018-12-03T02:02:00Z"/>
        </w:trPr>
        <w:tc>
          <w:tcPr>
            <w:tcW w:w="797" w:type="dxa"/>
            <w:vMerge w:val="restart"/>
            <w:vAlign w:val="center"/>
          </w:tcPr>
          <w:p w14:paraId="1FCDB801" w14:textId="77777777" w:rsidR="00A17B16" w:rsidRPr="007F1EF1" w:rsidRDefault="00A17B16" w:rsidP="00F72AE0">
            <w:pPr>
              <w:spacing w:line="276" w:lineRule="auto"/>
              <w:jc w:val="center"/>
              <w:rPr>
                <w:ins w:id="44761" w:author="Tran Huan" w:date="2018-12-03T02:02:00Z"/>
                <w:b/>
                <w:lang w:val="en-US"/>
              </w:rPr>
            </w:pPr>
            <w:ins w:id="44762" w:author="Tran Huan" w:date="2018-12-03T02:02:00Z">
              <w:r w:rsidRPr="007F1EF1">
                <w:rPr>
                  <w:b/>
                  <w:lang w:val="en-US"/>
                </w:rPr>
                <w:t>STT</w:t>
              </w:r>
            </w:ins>
          </w:p>
        </w:tc>
        <w:tc>
          <w:tcPr>
            <w:tcW w:w="2368" w:type="dxa"/>
            <w:vMerge w:val="restart"/>
            <w:vAlign w:val="center"/>
          </w:tcPr>
          <w:p w14:paraId="3218BD87" w14:textId="77777777" w:rsidR="00A17B16" w:rsidRPr="007F1EF1" w:rsidRDefault="00A17B16" w:rsidP="00F72AE0">
            <w:pPr>
              <w:spacing w:line="276" w:lineRule="auto"/>
              <w:jc w:val="center"/>
              <w:rPr>
                <w:ins w:id="44763" w:author="Tran Huan" w:date="2018-12-03T02:02:00Z"/>
                <w:b/>
                <w:lang w:val="en-US"/>
              </w:rPr>
            </w:pPr>
            <w:ins w:id="44764" w:author="Tran Huan" w:date="2018-12-03T02:02:00Z">
              <w:r w:rsidRPr="007F1EF1">
                <w:rPr>
                  <w:b/>
                  <w:lang w:val="en-US"/>
                </w:rPr>
                <w:t>Tên bảng/</w:t>
              </w:r>
            </w:ins>
          </w:p>
          <w:p w14:paraId="7A2BC299" w14:textId="77777777" w:rsidR="00A17B16" w:rsidRPr="007F1EF1" w:rsidRDefault="00A17B16" w:rsidP="00F72AE0">
            <w:pPr>
              <w:spacing w:line="276" w:lineRule="auto"/>
              <w:jc w:val="center"/>
              <w:rPr>
                <w:ins w:id="44765" w:author="Tran Huan" w:date="2018-12-03T02:02:00Z"/>
                <w:b/>
                <w:lang w:val="en-US"/>
              </w:rPr>
            </w:pPr>
            <w:ins w:id="44766" w:author="Tran Huan" w:date="2018-12-03T02:02:00Z">
              <w:r w:rsidRPr="007F1EF1">
                <w:rPr>
                  <w:b/>
                  <w:lang w:val="en-US"/>
                </w:rPr>
                <w:t>Cấu tr</w:t>
              </w:r>
              <w:r>
                <w:rPr>
                  <w:b/>
                  <w:lang w:val="en-US"/>
                </w:rPr>
                <w:t>ú</w:t>
              </w:r>
              <w:r w:rsidRPr="007F1EF1">
                <w:rPr>
                  <w:b/>
                  <w:lang w:val="en-US"/>
                </w:rPr>
                <w:t>c dữ liệu</w:t>
              </w:r>
            </w:ins>
          </w:p>
        </w:tc>
        <w:tc>
          <w:tcPr>
            <w:tcW w:w="5612" w:type="dxa"/>
            <w:gridSpan w:val="4"/>
            <w:vAlign w:val="center"/>
          </w:tcPr>
          <w:p w14:paraId="7BD5709F" w14:textId="77777777" w:rsidR="00A17B16" w:rsidRPr="007F1EF1" w:rsidRDefault="00A17B16" w:rsidP="00F72AE0">
            <w:pPr>
              <w:spacing w:line="276" w:lineRule="auto"/>
              <w:jc w:val="center"/>
              <w:rPr>
                <w:ins w:id="44767" w:author="Tran Huan" w:date="2018-12-03T02:02:00Z"/>
                <w:b/>
                <w:lang w:val="en-US"/>
              </w:rPr>
            </w:pPr>
            <w:ins w:id="44768" w:author="Tran Huan" w:date="2018-12-03T02:02:00Z">
              <w:r w:rsidRPr="007F1EF1">
                <w:rPr>
                  <w:b/>
                  <w:lang w:val="en-US"/>
                </w:rPr>
                <w:t>Phương thức</w:t>
              </w:r>
            </w:ins>
          </w:p>
        </w:tc>
      </w:tr>
      <w:tr w:rsidR="00A17B16" w14:paraId="4BA9FB0E" w14:textId="77777777" w:rsidTr="00F72AE0">
        <w:trPr>
          <w:ins w:id="44769" w:author="Tran Huan" w:date="2018-12-03T02:02:00Z"/>
        </w:trPr>
        <w:tc>
          <w:tcPr>
            <w:tcW w:w="797" w:type="dxa"/>
            <w:vMerge/>
            <w:vAlign w:val="center"/>
          </w:tcPr>
          <w:p w14:paraId="4E711DBC" w14:textId="77777777" w:rsidR="00A17B16" w:rsidRPr="007F1EF1" w:rsidRDefault="00A17B16" w:rsidP="00F72AE0">
            <w:pPr>
              <w:spacing w:line="276" w:lineRule="auto"/>
              <w:jc w:val="center"/>
              <w:rPr>
                <w:ins w:id="44770" w:author="Tran Huan" w:date="2018-12-03T02:02:00Z"/>
                <w:b/>
                <w:lang w:val="en-US"/>
              </w:rPr>
            </w:pPr>
          </w:p>
        </w:tc>
        <w:tc>
          <w:tcPr>
            <w:tcW w:w="2368" w:type="dxa"/>
            <w:vMerge/>
            <w:vAlign w:val="center"/>
          </w:tcPr>
          <w:p w14:paraId="648E8C36" w14:textId="77777777" w:rsidR="00A17B16" w:rsidRPr="007F1EF1" w:rsidRDefault="00A17B16" w:rsidP="00F72AE0">
            <w:pPr>
              <w:spacing w:line="276" w:lineRule="auto"/>
              <w:jc w:val="center"/>
              <w:rPr>
                <w:ins w:id="44771" w:author="Tran Huan" w:date="2018-12-03T02:02:00Z"/>
                <w:b/>
                <w:lang w:val="en-US"/>
              </w:rPr>
            </w:pPr>
          </w:p>
        </w:tc>
        <w:tc>
          <w:tcPr>
            <w:tcW w:w="1414" w:type="dxa"/>
            <w:vAlign w:val="center"/>
          </w:tcPr>
          <w:p w14:paraId="4BA5E86E" w14:textId="77777777" w:rsidR="00A17B16" w:rsidRPr="007F1EF1" w:rsidRDefault="00A17B16" w:rsidP="00F72AE0">
            <w:pPr>
              <w:spacing w:line="276" w:lineRule="auto"/>
              <w:jc w:val="center"/>
              <w:rPr>
                <w:ins w:id="44772" w:author="Tran Huan" w:date="2018-12-03T02:02:00Z"/>
                <w:b/>
                <w:lang w:val="en-US"/>
              </w:rPr>
            </w:pPr>
            <w:ins w:id="44773" w:author="Tran Huan" w:date="2018-12-03T02:02:00Z">
              <w:r w:rsidRPr="007F1EF1">
                <w:rPr>
                  <w:b/>
                  <w:lang w:val="en-US"/>
                </w:rPr>
                <w:t>Thêm</w:t>
              </w:r>
            </w:ins>
          </w:p>
        </w:tc>
        <w:tc>
          <w:tcPr>
            <w:tcW w:w="1395" w:type="dxa"/>
            <w:vAlign w:val="center"/>
          </w:tcPr>
          <w:p w14:paraId="36D2A49F" w14:textId="77777777" w:rsidR="00A17B16" w:rsidRPr="007F1EF1" w:rsidRDefault="00A17B16" w:rsidP="00F72AE0">
            <w:pPr>
              <w:spacing w:line="276" w:lineRule="auto"/>
              <w:jc w:val="center"/>
              <w:rPr>
                <w:ins w:id="44774" w:author="Tran Huan" w:date="2018-12-03T02:02:00Z"/>
                <w:b/>
                <w:lang w:val="en-US"/>
              </w:rPr>
            </w:pPr>
            <w:ins w:id="44775" w:author="Tran Huan" w:date="2018-12-03T02:02:00Z">
              <w:r w:rsidRPr="007F1EF1">
                <w:rPr>
                  <w:b/>
                  <w:lang w:val="en-US"/>
                </w:rPr>
                <w:t>Sửa</w:t>
              </w:r>
            </w:ins>
          </w:p>
        </w:tc>
        <w:tc>
          <w:tcPr>
            <w:tcW w:w="1397" w:type="dxa"/>
            <w:vAlign w:val="center"/>
          </w:tcPr>
          <w:p w14:paraId="4A022760" w14:textId="77777777" w:rsidR="00A17B16" w:rsidRPr="007F1EF1" w:rsidRDefault="00A17B16" w:rsidP="00F72AE0">
            <w:pPr>
              <w:spacing w:line="276" w:lineRule="auto"/>
              <w:jc w:val="center"/>
              <w:rPr>
                <w:ins w:id="44776" w:author="Tran Huan" w:date="2018-12-03T02:02:00Z"/>
                <w:b/>
                <w:lang w:val="en-US"/>
              </w:rPr>
            </w:pPr>
            <w:ins w:id="44777" w:author="Tran Huan" w:date="2018-12-03T02:02:00Z">
              <w:r w:rsidRPr="007F1EF1">
                <w:rPr>
                  <w:b/>
                  <w:lang w:val="en-US"/>
                </w:rPr>
                <w:t>Xóa</w:t>
              </w:r>
            </w:ins>
          </w:p>
        </w:tc>
        <w:tc>
          <w:tcPr>
            <w:tcW w:w="1406" w:type="dxa"/>
            <w:vAlign w:val="center"/>
          </w:tcPr>
          <w:p w14:paraId="4FAD6FE1" w14:textId="77777777" w:rsidR="00A17B16" w:rsidRPr="007F1EF1" w:rsidRDefault="00A17B16" w:rsidP="00F72AE0">
            <w:pPr>
              <w:spacing w:line="276" w:lineRule="auto"/>
              <w:jc w:val="center"/>
              <w:rPr>
                <w:ins w:id="44778" w:author="Tran Huan" w:date="2018-12-03T02:02:00Z"/>
                <w:b/>
                <w:lang w:val="en-US"/>
              </w:rPr>
            </w:pPr>
            <w:ins w:id="44779" w:author="Tran Huan" w:date="2018-12-03T02:02:00Z">
              <w:r w:rsidRPr="007F1EF1">
                <w:rPr>
                  <w:b/>
                  <w:lang w:val="en-US"/>
                </w:rPr>
                <w:t>Truy vấn</w:t>
              </w:r>
            </w:ins>
          </w:p>
        </w:tc>
      </w:tr>
      <w:tr w:rsidR="00A17B16" w14:paraId="70C83E8D" w14:textId="77777777" w:rsidTr="00F72AE0">
        <w:trPr>
          <w:ins w:id="44780" w:author="Tran Huan" w:date="2018-12-03T02:02:00Z"/>
        </w:trPr>
        <w:tc>
          <w:tcPr>
            <w:tcW w:w="797" w:type="dxa"/>
          </w:tcPr>
          <w:p w14:paraId="53112CA4" w14:textId="77777777" w:rsidR="00A17B16" w:rsidRDefault="00A17B16" w:rsidP="00F72AE0">
            <w:pPr>
              <w:spacing w:line="276" w:lineRule="auto"/>
              <w:jc w:val="center"/>
              <w:rPr>
                <w:ins w:id="44781" w:author="Tran Huan" w:date="2018-12-03T02:02:00Z"/>
                <w:lang w:val="en-US"/>
              </w:rPr>
            </w:pPr>
            <w:ins w:id="44782" w:author="Tran Huan" w:date="2018-12-03T02:02:00Z">
              <w:r>
                <w:rPr>
                  <w:lang w:val="en-US"/>
                </w:rPr>
                <w:t>1</w:t>
              </w:r>
            </w:ins>
          </w:p>
        </w:tc>
        <w:tc>
          <w:tcPr>
            <w:tcW w:w="2368" w:type="dxa"/>
          </w:tcPr>
          <w:p w14:paraId="54EA6046" w14:textId="12AC811B" w:rsidR="00A17B16" w:rsidRDefault="00A17B16" w:rsidP="00A17B16">
            <w:pPr>
              <w:spacing w:line="276" w:lineRule="auto"/>
              <w:rPr>
                <w:ins w:id="44783" w:author="Tran Huan" w:date="2018-12-03T02:02:00Z"/>
                <w:lang w:val="en-US"/>
              </w:rPr>
              <w:pPrChange w:id="44784" w:author="Tran Huan" w:date="2018-12-03T02:02:00Z">
                <w:pPr>
                  <w:spacing w:line="276" w:lineRule="auto"/>
                </w:pPr>
              </w:pPrChange>
            </w:pPr>
            <w:ins w:id="44785" w:author="Tran Huan" w:date="2018-12-03T02:02:00Z">
              <w:r>
                <w:rPr>
                  <w:lang w:val="en-US"/>
                </w:rPr>
                <w:t>bill</w:t>
              </w:r>
            </w:ins>
          </w:p>
        </w:tc>
        <w:tc>
          <w:tcPr>
            <w:tcW w:w="1414" w:type="dxa"/>
          </w:tcPr>
          <w:p w14:paraId="3E7C4F52" w14:textId="77777777" w:rsidR="00A17B16" w:rsidRDefault="00A17B16" w:rsidP="00F72AE0">
            <w:pPr>
              <w:spacing w:line="276" w:lineRule="auto"/>
              <w:jc w:val="center"/>
              <w:rPr>
                <w:ins w:id="44786" w:author="Tran Huan" w:date="2018-12-03T02:02:00Z"/>
                <w:lang w:val="en-US"/>
              </w:rPr>
            </w:pPr>
          </w:p>
        </w:tc>
        <w:tc>
          <w:tcPr>
            <w:tcW w:w="1395" w:type="dxa"/>
          </w:tcPr>
          <w:p w14:paraId="41FBDA3A" w14:textId="77777777" w:rsidR="00A17B16" w:rsidRDefault="00A17B16" w:rsidP="00F72AE0">
            <w:pPr>
              <w:spacing w:line="276" w:lineRule="auto"/>
              <w:jc w:val="center"/>
              <w:rPr>
                <w:ins w:id="44787" w:author="Tran Huan" w:date="2018-12-03T02:02:00Z"/>
                <w:lang w:val="en-US"/>
              </w:rPr>
            </w:pPr>
          </w:p>
        </w:tc>
        <w:tc>
          <w:tcPr>
            <w:tcW w:w="1397" w:type="dxa"/>
          </w:tcPr>
          <w:p w14:paraId="75EFA9F3" w14:textId="77777777" w:rsidR="00A17B16" w:rsidRDefault="00A17B16" w:rsidP="00F72AE0">
            <w:pPr>
              <w:spacing w:line="276" w:lineRule="auto"/>
              <w:jc w:val="center"/>
              <w:rPr>
                <w:ins w:id="44788" w:author="Tran Huan" w:date="2018-12-03T02:02:00Z"/>
                <w:lang w:val="en-US"/>
              </w:rPr>
            </w:pPr>
          </w:p>
        </w:tc>
        <w:tc>
          <w:tcPr>
            <w:tcW w:w="1406" w:type="dxa"/>
          </w:tcPr>
          <w:p w14:paraId="0657C90A" w14:textId="77777777" w:rsidR="00A17B16" w:rsidRDefault="00A17B16" w:rsidP="00F72AE0">
            <w:pPr>
              <w:spacing w:line="276" w:lineRule="auto"/>
              <w:jc w:val="center"/>
              <w:rPr>
                <w:ins w:id="44789" w:author="Tran Huan" w:date="2018-12-03T02:02:00Z"/>
                <w:lang w:val="en-US"/>
              </w:rPr>
            </w:pPr>
            <w:ins w:id="44790" w:author="Tran Huan" w:date="2018-12-03T02:02:00Z">
              <w:r>
                <w:rPr>
                  <w:lang w:val="en-US"/>
                </w:rPr>
                <w:t>X</w:t>
              </w:r>
            </w:ins>
          </w:p>
        </w:tc>
      </w:tr>
      <w:tr w:rsidR="00A17B16" w14:paraId="24F18317" w14:textId="77777777" w:rsidTr="00F72AE0">
        <w:trPr>
          <w:ins w:id="44791" w:author="Tran Huan" w:date="2018-12-03T02:02:00Z"/>
        </w:trPr>
        <w:tc>
          <w:tcPr>
            <w:tcW w:w="797" w:type="dxa"/>
          </w:tcPr>
          <w:p w14:paraId="4D1490B9" w14:textId="77777777" w:rsidR="00A17B16" w:rsidRDefault="00A17B16" w:rsidP="00F72AE0">
            <w:pPr>
              <w:spacing w:line="276" w:lineRule="auto"/>
              <w:jc w:val="center"/>
              <w:rPr>
                <w:ins w:id="44792" w:author="Tran Huan" w:date="2018-12-03T02:02:00Z"/>
                <w:lang w:val="en-US"/>
              </w:rPr>
            </w:pPr>
            <w:ins w:id="44793" w:author="Tran Huan" w:date="2018-12-03T02:02:00Z">
              <w:r>
                <w:rPr>
                  <w:lang w:val="en-US"/>
                </w:rPr>
                <w:t>2</w:t>
              </w:r>
            </w:ins>
          </w:p>
        </w:tc>
        <w:tc>
          <w:tcPr>
            <w:tcW w:w="2368" w:type="dxa"/>
          </w:tcPr>
          <w:p w14:paraId="2900D975" w14:textId="76D17ABD" w:rsidR="00A17B16" w:rsidRDefault="00A17B16" w:rsidP="00F72AE0">
            <w:pPr>
              <w:spacing w:line="276" w:lineRule="auto"/>
              <w:rPr>
                <w:ins w:id="44794" w:author="Tran Huan" w:date="2018-12-03T02:02:00Z"/>
                <w:lang w:val="en-US"/>
              </w:rPr>
            </w:pPr>
            <w:ins w:id="44795" w:author="Tran Huan" w:date="2018-12-03T02:02:00Z">
              <w:r>
                <w:rPr>
                  <w:lang w:val="en-US"/>
                </w:rPr>
                <w:t>bill_detail</w:t>
              </w:r>
            </w:ins>
          </w:p>
        </w:tc>
        <w:tc>
          <w:tcPr>
            <w:tcW w:w="1414" w:type="dxa"/>
          </w:tcPr>
          <w:p w14:paraId="20A32596" w14:textId="77777777" w:rsidR="00A17B16" w:rsidRDefault="00A17B16" w:rsidP="00F72AE0">
            <w:pPr>
              <w:spacing w:line="276" w:lineRule="auto"/>
              <w:jc w:val="center"/>
              <w:rPr>
                <w:ins w:id="44796" w:author="Tran Huan" w:date="2018-12-03T02:02:00Z"/>
                <w:lang w:val="en-US"/>
              </w:rPr>
            </w:pPr>
          </w:p>
        </w:tc>
        <w:tc>
          <w:tcPr>
            <w:tcW w:w="1395" w:type="dxa"/>
          </w:tcPr>
          <w:p w14:paraId="2DE5BB4B" w14:textId="77777777" w:rsidR="00A17B16" w:rsidRDefault="00A17B16" w:rsidP="00F72AE0">
            <w:pPr>
              <w:spacing w:line="276" w:lineRule="auto"/>
              <w:jc w:val="center"/>
              <w:rPr>
                <w:ins w:id="44797" w:author="Tran Huan" w:date="2018-12-03T02:02:00Z"/>
                <w:lang w:val="en-US"/>
              </w:rPr>
            </w:pPr>
          </w:p>
        </w:tc>
        <w:tc>
          <w:tcPr>
            <w:tcW w:w="1397" w:type="dxa"/>
          </w:tcPr>
          <w:p w14:paraId="614EF0E1" w14:textId="77777777" w:rsidR="00A17B16" w:rsidRDefault="00A17B16" w:rsidP="00F72AE0">
            <w:pPr>
              <w:spacing w:line="276" w:lineRule="auto"/>
              <w:jc w:val="center"/>
              <w:rPr>
                <w:ins w:id="44798" w:author="Tran Huan" w:date="2018-12-03T02:02:00Z"/>
                <w:lang w:val="en-US"/>
              </w:rPr>
            </w:pPr>
          </w:p>
        </w:tc>
        <w:tc>
          <w:tcPr>
            <w:tcW w:w="1406" w:type="dxa"/>
          </w:tcPr>
          <w:p w14:paraId="2C7BD044" w14:textId="77777777" w:rsidR="00A17B16" w:rsidRDefault="00A17B16" w:rsidP="00F72AE0">
            <w:pPr>
              <w:keepNext/>
              <w:spacing w:line="276" w:lineRule="auto"/>
              <w:jc w:val="center"/>
              <w:rPr>
                <w:ins w:id="44799" w:author="Tran Huan" w:date="2018-12-03T02:02:00Z"/>
                <w:lang w:val="en-US"/>
              </w:rPr>
            </w:pPr>
            <w:ins w:id="44800" w:author="Tran Huan" w:date="2018-12-03T02:02:00Z">
              <w:r>
                <w:rPr>
                  <w:lang w:val="en-US"/>
                </w:rPr>
                <w:t>X</w:t>
              </w:r>
            </w:ins>
          </w:p>
        </w:tc>
      </w:tr>
      <w:tr w:rsidR="00A17B16" w14:paraId="32C869E2" w14:textId="77777777" w:rsidTr="00F72AE0">
        <w:trPr>
          <w:ins w:id="44801" w:author="Tran Huan" w:date="2018-12-03T02:02:00Z"/>
        </w:trPr>
        <w:tc>
          <w:tcPr>
            <w:tcW w:w="797" w:type="dxa"/>
          </w:tcPr>
          <w:p w14:paraId="603EE0A5" w14:textId="77777777" w:rsidR="00A17B16" w:rsidRDefault="00A17B16" w:rsidP="00F72AE0">
            <w:pPr>
              <w:spacing w:line="276" w:lineRule="auto"/>
              <w:jc w:val="center"/>
              <w:rPr>
                <w:ins w:id="44802" w:author="Tran Huan" w:date="2018-12-03T02:02:00Z"/>
                <w:lang w:val="en-US"/>
              </w:rPr>
            </w:pPr>
            <w:ins w:id="44803" w:author="Tran Huan" w:date="2018-12-03T02:02:00Z">
              <w:r>
                <w:rPr>
                  <w:lang w:val="en-US"/>
                </w:rPr>
                <w:t>3</w:t>
              </w:r>
            </w:ins>
          </w:p>
        </w:tc>
        <w:tc>
          <w:tcPr>
            <w:tcW w:w="2368" w:type="dxa"/>
          </w:tcPr>
          <w:p w14:paraId="673D0B3B" w14:textId="77777777" w:rsidR="00A17B16" w:rsidRDefault="00A17B16" w:rsidP="00F72AE0">
            <w:pPr>
              <w:spacing w:line="276" w:lineRule="auto"/>
              <w:rPr>
                <w:ins w:id="44804" w:author="Tran Huan" w:date="2018-12-03T02:02:00Z"/>
                <w:lang w:val="en-US"/>
              </w:rPr>
            </w:pPr>
            <w:ins w:id="44805" w:author="Tran Huan" w:date="2018-12-03T02:02:00Z">
              <w:r>
                <w:rPr>
                  <w:lang w:val="en-US"/>
                </w:rPr>
                <w:t>customer_order</w:t>
              </w:r>
            </w:ins>
          </w:p>
        </w:tc>
        <w:tc>
          <w:tcPr>
            <w:tcW w:w="1414" w:type="dxa"/>
          </w:tcPr>
          <w:p w14:paraId="2BE4C8DA" w14:textId="77777777" w:rsidR="00A17B16" w:rsidRDefault="00A17B16" w:rsidP="00F72AE0">
            <w:pPr>
              <w:spacing w:line="276" w:lineRule="auto"/>
              <w:jc w:val="center"/>
              <w:rPr>
                <w:ins w:id="44806" w:author="Tran Huan" w:date="2018-12-03T02:02:00Z"/>
                <w:lang w:val="en-US"/>
              </w:rPr>
            </w:pPr>
          </w:p>
        </w:tc>
        <w:tc>
          <w:tcPr>
            <w:tcW w:w="1395" w:type="dxa"/>
          </w:tcPr>
          <w:p w14:paraId="02FA14B0" w14:textId="77777777" w:rsidR="00A17B16" w:rsidRDefault="00A17B16" w:rsidP="00F72AE0">
            <w:pPr>
              <w:spacing w:line="276" w:lineRule="auto"/>
              <w:jc w:val="center"/>
              <w:rPr>
                <w:ins w:id="44807" w:author="Tran Huan" w:date="2018-12-03T02:02:00Z"/>
                <w:lang w:val="en-US"/>
              </w:rPr>
            </w:pPr>
          </w:p>
        </w:tc>
        <w:tc>
          <w:tcPr>
            <w:tcW w:w="1397" w:type="dxa"/>
          </w:tcPr>
          <w:p w14:paraId="4EF84DF9" w14:textId="77777777" w:rsidR="00A17B16" w:rsidRDefault="00A17B16" w:rsidP="00F72AE0">
            <w:pPr>
              <w:spacing w:line="276" w:lineRule="auto"/>
              <w:jc w:val="center"/>
              <w:rPr>
                <w:ins w:id="44808" w:author="Tran Huan" w:date="2018-12-03T02:02:00Z"/>
                <w:lang w:val="en-US"/>
              </w:rPr>
            </w:pPr>
          </w:p>
        </w:tc>
        <w:tc>
          <w:tcPr>
            <w:tcW w:w="1406" w:type="dxa"/>
          </w:tcPr>
          <w:p w14:paraId="26D41F7B" w14:textId="77777777" w:rsidR="00A17B16" w:rsidRDefault="00A17B16" w:rsidP="00F72AE0">
            <w:pPr>
              <w:keepNext/>
              <w:spacing w:line="276" w:lineRule="auto"/>
              <w:jc w:val="center"/>
              <w:rPr>
                <w:ins w:id="44809" w:author="Tran Huan" w:date="2018-12-03T02:02:00Z"/>
                <w:lang w:val="en-US"/>
              </w:rPr>
            </w:pPr>
            <w:ins w:id="44810" w:author="Tran Huan" w:date="2018-12-03T02:02:00Z">
              <w:r>
                <w:rPr>
                  <w:lang w:val="en-US"/>
                </w:rPr>
                <w:t>X</w:t>
              </w:r>
            </w:ins>
          </w:p>
        </w:tc>
      </w:tr>
      <w:tr w:rsidR="00F72AE0" w14:paraId="537B8D42" w14:textId="77777777" w:rsidTr="00F72AE0">
        <w:trPr>
          <w:ins w:id="44811" w:author="Tran Huan" w:date="2018-12-03T02:03:00Z"/>
        </w:trPr>
        <w:tc>
          <w:tcPr>
            <w:tcW w:w="797" w:type="dxa"/>
          </w:tcPr>
          <w:p w14:paraId="0BCBE933" w14:textId="7F3DB31D" w:rsidR="00F72AE0" w:rsidRDefault="00F72AE0" w:rsidP="00F72AE0">
            <w:pPr>
              <w:spacing w:line="276" w:lineRule="auto"/>
              <w:jc w:val="center"/>
              <w:rPr>
                <w:ins w:id="44812" w:author="Tran Huan" w:date="2018-12-03T02:03:00Z"/>
                <w:lang w:val="en-US"/>
              </w:rPr>
            </w:pPr>
            <w:ins w:id="44813" w:author="Tran Huan" w:date="2018-12-03T02:03:00Z">
              <w:r>
                <w:rPr>
                  <w:lang w:val="en-US"/>
                </w:rPr>
                <w:t>4</w:t>
              </w:r>
            </w:ins>
          </w:p>
        </w:tc>
        <w:tc>
          <w:tcPr>
            <w:tcW w:w="2368" w:type="dxa"/>
          </w:tcPr>
          <w:p w14:paraId="28BE0625" w14:textId="31D1AEE8" w:rsidR="00F72AE0" w:rsidRDefault="00F72AE0" w:rsidP="00F72AE0">
            <w:pPr>
              <w:spacing w:line="276" w:lineRule="auto"/>
              <w:rPr>
                <w:ins w:id="44814" w:author="Tran Huan" w:date="2018-12-03T02:03:00Z"/>
                <w:lang w:val="en-US"/>
              </w:rPr>
            </w:pPr>
            <w:ins w:id="44815" w:author="Tran Huan" w:date="2018-12-03T02:03:00Z">
              <w:r>
                <w:rPr>
                  <w:lang w:val="en-US"/>
                </w:rPr>
                <w:t>receipt</w:t>
              </w:r>
            </w:ins>
          </w:p>
        </w:tc>
        <w:tc>
          <w:tcPr>
            <w:tcW w:w="1414" w:type="dxa"/>
          </w:tcPr>
          <w:p w14:paraId="1CFE9143" w14:textId="77777777" w:rsidR="00F72AE0" w:rsidRDefault="00F72AE0" w:rsidP="00F72AE0">
            <w:pPr>
              <w:spacing w:line="276" w:lineRule="auto"/>
              <w:jc w:val="center"/>
              <w:rPr>
                <w:ins w:id="44816" w:author="Tran Huan" w:date="2018-12-03T02:03:00Z"/>
                <w:lang w:val="en-US"/>
              </w:rPr>
            </w:pPr>
          </w:p>
        </w:tc>
        <w:tc>
          <w:tcPr>
            <w:tcW w:w="1395" w:type="dxa"/>
          </w:tcPr>
          <w:p w14:paraId="6D176651" w14:textId="77777777" w:rsidR="00F72AE0" w:rsidRDefault="00F72AE0" w:rsidP="00F72AE0">
            <w:pPr>
              <w:spacing w:line="276" w:lineRule="auto"/>
              <w:jc w:val="center"/>
              <w:rPr>
                <w:ins w:id="44817" w:author="Tran Huan" w:date="2018-12-03T02:03:00Z"/>
                <w:lang w:val="en-US"/>
              </w:rPr>
            </w:pPr>
          </w:p>
        </w:tc>
        <w:tc>
          <w:tcPr>
            <w:tcW w:w="1397" w:type="dxa"/>
          </w:tcPr>
          <w:p w14:paraId="35BD2D5C" w14:textId="77777777" w:rsidR="00F72AE0" w:rsidRDefault="00F72AE0" w:rsidP="00F72AE0">
            <w:pPr>
              <w:spacing w:line="276" w:lineRule="auto"/>
              <w:jc w:val="center"/>
              <w:rPr>
                <w:ins w:id="44818" w:author="Tran Huan" w:date="2018-12-03T02:03:00Z"/>
                <w:lang w:val="en-US"/>
              </w:rPr>
            </w:pPr>
          </w:p>
        </w:tc>
        <w:tc>
          <w:tcPr>
            <w:tcW w:w="1406" w:type="dxa"/>
          </w:tcPr>
          <w:p w14:paraId="3581E6AF" w14:textId="78F31959" w:rsidR="00F72AE0" w:rsidRDefault="00F72AE0" w:rsidP="00F72AE0">
            <w:pPr>
              <w:keepNext/>
              <w:spacing w:line="276" w:lineRule="auto"/>
              <w:jc w:val="center"/>
              <w:rPr>
                <w:ins w:id="44819" w:author="Tran Huan" w:date="2018-12-03T02:03:00Z"/>
                <w:lang w:val="en-US"/>
              </w:rPr>
            </w:pPr>
            <w:ins w:id="44820" w:author="Tran Huan" w:date="2018-12-03T02:03:00Z">
              <w:r>
                <w:rPr>
                  <w:lang w:val="en-US"/>
                </w:rPr>
                <w:t>X</w:t>
              </w:r>
            </w:ins>
          </w:p>
        </w:tc>
      </w:tr>
      <w:tr w:rsidR="00F72AE0" w14:paraId="57D27125" w14:textId="77777777" w:rsidTr="00F72AE0">
        <w:trPr>
          <w:ins w:id="44821" w:author="Tran Huan" w:date="2018-12-03T02:03:00Z"/>
        </w:trPr>
        <w:tc>
          <w:tcPr>
            <w:tcW w:w="797" w:type="dxa"/>
          </w:tcPr>
          <w:p w14:paraId="2B9B6227" w14:textId="176D02A6" w:rsidR="00F72AE0" w:rsidRDefault="00F72AE0" w:rsidP="00F72AE0">
            <w:pPr>
              <w:spacing w:line="276" w:lineRule="auto"/>
              <w:jc w:val="center"/>
              <w:rPr>
                <w:ins w:id="44822" w:author="Tran Huan" w:date="2018-12-03T02:03:00Z"/>
                <w:lang w:val="en-US"/>
              </w:rPr>
            </w:pPr>
            <w:ins w:id="44823" w:author="Tran Huan" w:date="2018-12-03T02:03:00Z">
              <w:r>
                <w:rPr>
                  <w:lang w:val="en-US"/>
                </w:rPr>
                <w:t>5</w:t>
              </w:r>
            </w:ins>
          </w:p>
        </w:tc>
        <w:tc>
          <w:tcPr>
            <w:tcW w:w="2368" w:type="dxa"/>
          </w:tcPr>
          <w:p w14:paraId="03112C17" w14:textId="1707526F" w:rsidR="00F72AE0" w:rsidRDefault="00F72AE0" w:rsidP="00F72AE0">
            <w:pPr>
              <w:spacing w:line="276" w:lineRule="auto"/>
              <w:rPr>
                <w:ins w:id="44824" w:author="Tran Huan" w:date="2018-12-03T02:03:00Z"/>
                <w:lang w:val="en-US"/>
              </w:rPr>
            </w:pPr>
            <w:ins w:id="44825" w:author="Tran Huan" w:date="2018-12-03T02:03:00Z">
              <w:r>
                <w:rPr>
                  <w:lang w:val="en-US"/>
                </w:rPr>
                <w:t>branch</w:t>
              </w:r>
            </w:ins>
          </w:p>
        </w:tc>
        <w:tc>
          <w:tcPr>
            <w:tcW w:w="1414" w:type="dxa"/>
          </w:tcPr>
          <w:p w14:paraId="44D5317E" w14:textId="77777777" w:rsidR="00F72AE0" w:rsidRDefault="00F72AE0" w:rsidP="00F72AE0">
            <w:pPr>
              <w:spacing w:line="276" w:lineRule="auto"/>
              <w:jc w:val="center"/>
              <w:rPr>
                <w:ins w:id="44826" w:author="Tran Huan" w:date="2018-12-03T02:03:00Z"/>
                <w:lang w:val="en-US"/>
              </w:rPr>
            </w:pPr>
          </w:p>
        </w:tc>
        <w:tc>
          <w:tcPr>
            <w:tcW w:w="1395" w:type="dxa"/>
          </w:tcPr>
          <w:p w14:paraId="41D87F06" w14:textId="77777777" w:rsidR="00F72AE0" w:rsidRDefault="00F72AE0" w:rsidP="00F72AE0">
            <w:pPr>
              <w:spacing w:line="276" w:lineRule="auto"/>
              <w:jc w:val="center"/>
              <w:rPr>
                <w:ins w:id="44827" w:author="Tran Huan" w:date="2018-12-03T02:03:00Z"/>
                <w:lang w:val="en-US"/>
              </w:rPr>
            </w:pPr>
          </w:p>
        </w:tc>
        <w:tc>
          <w:tcPr>
            <w:tcW w:w="1397" w:type="dxa"/>
          </w:tcPr>
          <w:p w14:paraId="298DE844" w14:textId="77777777" w:rsidR="00F72AE0" w:rsidRDefault="00F72AE0" w:rsidP="00F72AE0">
            <w:pPr>
              <w:spacing w:line="276" w:lineRule="auto"/>
              <w:jc w:val="center"/>
              <w:rPr>
                <w:ins w:id="44828" w:author="Tran Huan" w:date="2018-12-03T02:03:00Z"/>
                <w:lang w:val="en-US"/>
              </w:rPr>
            </w:pPr>
          </w:p>
        </w:tc>
        <w:tc>
          <w:tcPr>
            <w:tcW w:w="1406" w:type="dxa"/>
          </w:tcPr>
          <w:p w14:paraId="44143F6F" w14:textId="715C3623" w:rsidR="00F72AE0" w:rsidRDefault="00F72AE0" w:rsidP="00F72AE0">
            <w:pPr>
              <w:keepNext/>
              <w:spacing w:line="276" w:lineRule="auto"/>
              <w:jc w:val="center"/>
              <w:rPr>
                <w:ins w:id="44829" w:author="Tran Huan" w:date="2018-12-03T02:03:00Z"/>
                <w:lang w:val="en-US"/>
              </w:rPr>
            </w:pPr>
            <w:ins w:id="44830" w:author="Tran Huan" w:date="2018-12-03T02:03:00Z">
              <w:r>
                <w:rPr>
                  <w:lang w:val="en-US"/>
                </w:rPr>
                <w:t>X</w:t>
              </w:r>
            </w:ins>
          </w:p>
        </w:tc>
      </w:tr>
      <w:tr w:rsidR="00F72AE0" w14:paraId="586EDA98" w14:textId="77777777" w:rsidTr="00F72AE0">
        <w:trPr>
          <w:ins w:id="44831" w:author="Tran Huan" w:date="2018-12-03T02:03:00Z"/>
        </w:trPr>
        <w:tc>
          <w:tcPr>
            <w:tcW w:w="797" w:type="dxa"/>
          </w:tcPr>
          <w:p w14:paraId="2DE9E060" w14:textId="21D7DC86" w:rsidR="00F72AE0" w:rsidRDefault="00F72AE0" w:rsidP="00F72AE0">
            <w:pPr>
              <w:spacing w:line="276" w:lineRule="auto"/>
              <w:jc w:val="center"/>
              <w:rPr>
                <w:ins w:id="44832" w:author="Tran Huan" w:date="2018-12-03T02:03:00Z"/>
                <w:lang w:val="en-US"/>
              </w:rPr>
            </w:pPr>
            <w:ins w:id="44833" w:author="Tran Huan" w:date="2018-12-03T02:03:00Z">
              <w:r>
                <w:rPr>
                  <w:lang w:val="en-US"/>
                </w:rPr>
                <w:t>6</w:t>
              </w:r>
            </w:ins>
          </w:p>
        </w:tc>
        <w:tc>
          <w:tcPr>
            <w:tcW w:w="2368" w:type="dxa"/>
          </w:tcPr>
          <w:p w14:paraId="00517BC0" w14:textId="44736F3E" w:rsidR="00F72AE0" w:rsidRDefault="00F72AE0" w:rsidP="00F72AE0">
            <w:pPr>
              <w:spacing w:line="276" w:lineRule="auto"/>
              <w:rPr>
                <w:ins w:id="44834" w:author="Tran Huan" w:date="2018-12-03T02:03:00Z"/>
                <w:lang w:val="en-US"/>
              </w:rPr>
            </w:pPr>
            <w:ins w:id="44835" w:author="Tran Huan" w:date="2018-12-03T02:03:00Z">
              <w:r>
                <w:rPr>
                  <w:lang w:val="en-US"/>
                </w:rPr>
                <w:t>service_type</w:t>
              </w:r>
            </w:ins>
          </w:p>
        </w:tc>
        <w:tc>
          <w:tcPr>
            <w:tcW w:w="1414" w:type="dxa"/>
          </w:tcPr>
          <w:p w14:paraId="5105230E" w14:textId="77777777" w:rsidR="00F72AE0" w:rsidRDefault="00F72AE0" w:rsidP="00F72AE0">
            <w:pPr>
              <w:spacing w:line="276" w:lineRule="auto"/>
              <w:jc w:val="center"/>
              <w:rPr>
                <w:ins w:id="44836" w:author="Tran Huan" w:date="2018-12-03T02:03:00Z"/>
                <w:lang w:val="en-US"/>
              </w:rPr>
            </w:pPr>
          </w:p>
        </w:tc>
        <w:tc>
          <w:tcPr>
            <w:tcW w:w="1395" w:type="dxa"/>
          </w:tcPr>
          <w:p w14:paraId="4D1EB3AB" w14:textId="77777777" w:rsidR="00F72AE0" w:rsidRDefault="00F72AE0" w:rsidP="00F72AE0">
            <w:pPr>
              <w:spacing w:line="276" w:lineRule="auto"/>
              <w:jc w:val="center"/>
              <w:rPr>
                <w:ins w:id="44837" w:author="Tran Huan" w:date="2018-12-03T02:03:00Z"/>
                <w:lang w:val="en-US"/>
              </w:rPr>
            </w:pPr>
          </w:p>
        </w:tc>
        <w:tc>
          <w:tcPr>
            <w:tcW w:w="1397" w:type="dxa"/>
          </w:tcPr>
          <w:p w14:paraId="2DDF7858" w14:textId="77777777" w:rsidR="00F72AE0" w:rsidRDefault="00F72AE0" w:rsidP="00F72AE0">
            <w:pPr>
              <w:spacing w:line="276" w:lineRule="auto"/>
              <w:jc w:val="center"/>
              <w:rPr>
                <w:ins w:id="44838" w:author="Tran Huan" w:date="2018-12-03T02:03:00Z"/>
                <w:lang w:val="en-US"/>
              </w:rPr>
            </w:pPr>
          </w:p>
        </w:tc>
        <w:tc>
          <w:tcPr>
            <w:tcW w:w="1406" w:type="dxa"/>
          </w:tcPr>
          <w:p w14:paraId="71189DE9" w14:textId="20A21F48" w:rsidR="00F72AE0" w:rsidRDefault="00F72AE0" w:rsidP="00F72AE0">
            <w:pPr>
              <w:keepNext/>
              <w:spacing w:line="276" w:lineRule="auto"/>
              <w:jc w:val="center"/>
              <w:rPr>
                <w:ins w:id="44839" w:author="Tran Huan" w:date="2018-12-03T02:03:00Z"/>
                <w:lang w:val="en-US"/>
              </w:rPr>
            </w:pPr>
            <w:ins w:id="44840" w:author="Tran Huan" w:date="2018-12-03T02:03:00Z">
              <w:r>
                <w:rPr>
                  <w:lang w:val="en-US"/>
                </w:rPr>
                <w:t>X</w:t>
              </w:r>
            </w:ins>
          </w:p>
        </w:tc>
      </w:tr>
      <w:tr w:rsidR="00F72AE0" w14:paraId="386136DD" w14:textId="77777777" w:rsidTr="00F72AE0">
        <w:trPr>
          <w:ins w:id="44841" w:author="Tran Huan" w:date="2018-12-03T02:03:00Z"/>
        </w:trPr>
        <w:tc>
          <w:tcPr>
            <w:tcW w:w="797" w:type="dxa"/>
          </w:tcPr>
          <w:p w14:paraId="4C15E445" w14:textId="0E512602" w:rsidR="00F72AE0" w:rsidRDefault="00F72AE0" w:rsidP="00F72AE0">
            <w:pPr>
              <w:spacing w:line="276" w:lineRule="auto"/>
              <w:jc w:val="center"/>
              <w:rPr>
                <w:ins w:id="44842" w:author="Tran Huan" w:date="2018-12-03T02:03:00Z"/>
                <w:lang w:val="en-US"/>
              </w:rPr>
            </w:pPr>
            <w:ins w:id="44843" w:author="Tran Huan" w:date="2018-12-03T02:04:00Z">
              <w:r>
                <w:rPr>
                  <w:lang w:val="en-US"/>
                </w:rPr>
                <w:t>7</w:t>
              </w:r>
            </w:ins>
          </w:p>
        </w:tc>
        <w:tc>
          <w:tcPr>
            <w:tcW w:w="2368" w:type="dxa"/>
          </w:tcPr>
          <w:p w14:paraId="7EE30A72" w14:textId="1EECBFA3" w:rsidR="00F72AE0" w:rsidRDefault="00F72AE0" w:rsidP="00F72AE0">
            <w:pPr>
              <w:spacing w:line="276" w:lineRule="auto"/>
              <w:rPr>
                <w:ins w:id="44844" w:author="Tran Huan" w:date="2018-12-03T02:03:00Z"/>
                <w:lang w:val="en-US"/>
              </w:rPr>
            </w:pPr>
            <w:ins w:id="44845" w:author="Tran Huan" w:date="2018-12-03T02:04:00Z">
              <w:r>
                <w:rPr>
                  <w:lang w:val="en-US"/>
                </w:rPr>
                <w:t>product</w:t>
              </w:r>
            </w:ins>
          </w:p>
        </w:tc>
        <w:tc>
          <w:tcPr>
            <w:tcW w:w="1414" w:type="dxa"/>
          </w:tcPr>
          <w:p w14:paraId="6714C062" w14:textId="77777777" w:rsidR="00F72AE0" w:rsidRDefault="00F72AE0" w:rsidP="00F72AE0">
            <w:pPr>
              <w:spacing w:line="276" w:lineRule="auto"/>
              <w:jc w:val="center"/>
              <w:rPr>
                <w:ins w:id="44846" w:author="Tran Huan" w:date="2018-12-03T02:03:00Z"/>
                <w:lang w:val="en-US"/>
              </w:rPr>
            </w:pPr>
          </w:p>
        </w:tc>
        <w:tc>
          <w:tcPr>
            <w:tcW w:w="1395" w:type="dxa"/>
          </w:tcPr>
          <w:p w14:paraId="22254AF1" w14:textId="77777777" w:rsidR="00F72AE0" w:rsidRDefault="00F72AE0" w:rsidP="00F72AE0">
            <w:pPr>
              <w:spacing w:line="276" w:lineRule="auto"/>
              <w:jc w:val="center"/>
              <w:rPr>
                <w:ins w:id="44847" w:author="Tran Huan" w:date="2018-12-03T02:03:00Z"/>
                <w:lang w:val="en-US"/>
              </w:rPr>
            </w:pPr>
          </w:p>
        </w:tc>
        <w:tc>
          <w:tcPr>
            <w:tcW w:w="1397" w:type="dxa"/>
          </w:tcPr>
          <w:p w14:paraId="0BB8C324" w14:textId="77777777" w:rsidR="00F72AE0" w:rsidRDefault="00F72AE0" w:rsidP="00F72AE0">
            <w:pPr>
              <w:spacing w:line="276" w:lineRule="auto"/>
              <w:jc w:val="center"/>
              <w:rPr>
                <w:ins w:id="44848" w:author="Tran Huan" w:date="2018-12-03T02:03:00Z"/>
                <w:lang w:val="en-US"/>
              </w:rPr>
            </w:pPr>
          </w:p>
        </w:tc>
        <w:tc>
          <w:tcPr>
            <w:tcW w:w="1406" w:type="dxa"/>
          </w:tcPr>
          <w:p w14:paraId="4A22E969" w14:textId="0B114D5B" w:rsidR="00F72AE0" w:rsidRDefault="00F72AE0" w:rsidP="00F72AE0">
            <w:pPr>
              <w:keepNext/>
              <w:spacing w:line="276" w:lineRule="auto"/>
              <w:jc w:val="center"/>
              <w:rPr>
                <w:ins w:id="44849" w:author="Tran Huan" w:date="2018-12-03T02:03:00Z"/>
                <w:lang w:val="en-US"/>
              </w:rPr>
            </w:pPr>
            <w:ins w:id="44850" w:author="Tran Huan" w:date="2018-12-03T02:03:00Z">
              <w:r>
                <w:rPr>
                  <w:lang w:val="en-US"/>
                </w:rPr>
                <w:t>X</w:t>
              </w:r>
            </w:ins>
          </w:p>
        </w:tc>
      </w:tr>
      <w:tr w:rsidR="00F72AE0" w14:paraId="438FF6DF" w14:textId="77777777" w:rsidTr="00F72AE0">
        <w:trPr>
          <w:ins w:id="44851" w:author="Tran Huan" w:date="2018-12-03T02:04:00Z"/>
        </w:trPr>
        <w:tc>
          <w:tcPr>
            <w:tcW w:w="797" w:type="dxa"/>
          </w:tcPr>
          <w:p w14:paraId="569046C4" w14:textId="7C337BD0" w:rsidR="00F72AE0" w:rsidRDefault="00F72AE0" w:rsidP="00F72AE0">
            <w:pPr>
              <w:spacing w:line="276" w:lineRule="auto"/>
              <w:jc w:val="center"/>
              <w:rPr>
                <w:ins w:id="44852" w:author="Tran Huan" w:date="2018-12-03T02:04:00Z"/>
                <w:lang w:val="en-US"/>
              </w:rPr>
            </w:pPr>
            <w:ins w:id="44853" w:author="Tran Huan" w:date="2018-12-03T02:04:00Z">
              <w:r>
                <w:rPr>
                  <w:lang w:val="en-US"/>
                </w:rPr>
                <w:t>8</w:t>
              </w:r>
            </w:ins>
          </w:p>
        </w:tc>
        <w:tc>
          <w:tcPr>
            <w:tcW w:w="2368" w:type="dxa"/>
          </w:tcPr>
          <w:p w14:paraId="77F7A5C4" w14:textId="5C7EBB7D" w:rsidR="00F72AE0" w:rsidRDefault="00F72AE0" w:rsidP="00F72AE0">
            <w:pPr>
              <w:spacing w:line="276" w:lineRule="auto"/>
              <w:rPr>
                <w:ins w:id="44854" w:author="Tran Huan" w:date="2018-12-03T02:04:00Z"/>
                <w:lang w:val="en-US"/>
              </w:rPr>
            </w:pPr>
            <w:ins w:id="44855" w:author="Tran Huan" w:date="2018-12-03T02:04:00Z">
              <w:r>
                <w:rPr>
                  <w:lang w:val="en-US"/>
                </w:rPr>
                <w:t>unit_price</w:t>
              </w:r>
            </w:ins>
          </w:p>
        </w:tc>
        <w:tc>
          <w:tcPr>
            <w:tcW w:w="1414" w:type="dxa"/>
          </w:tcPr>
          <w:p w14:paraId="729F44DD" w14:textId="77777777" w:rsidR="00F72AE0" w:rsidRDefault="00F72AE0" w:rsidP="00F72AE0">
            <w:pPr>
              <w:spacing w:line="276" w:lineRule="auto"/>
              <w:jc w:val="center"/>
              <w:rPr>
                <w:ins w:id="44856" w:author="Tran Huan" w:date="2018-12-03T02:04:00Z"/>
                <w:lang w:val="en-US"/>
              </w:rPr>
            </w:pPr>
          </w:p>
        </w:tc>
        <w:tc>
          <w:tcPr>
            <w:tcW w:w="1395" w:type="dxa"/>
          </w:tcPr>
          <w:p w14:paraId="6321CB71" w14:textId="77777777" w:rsidR="00F72AE0" w:rsidRDefault="00F72AE0" w:rsidP="00F72AE0">
            <w:pPr>
              <w:spacing w:line="276" w:lineRule="auto"/>
              <w:jc w:val="center"/>
              <w:rPr>
                <w:ins w:id="44857" w:author="Tran Huan" w:date="2018-12-03T02:04:00Z"/>
                <w:lang w:val="en-US"/>
              </w:rPr>
            </w:pPr>
          </w:p>
        </w:tc>
        <w:tc>
          <w:tcPr>
            <w:tcW w:w="1397" w:type="dxa"/>
          </w:tcPr>
          <w:p w14:paraId="2286A351" w14:textId="77777777" w:rsidR="00F72AE0" w:rsidRDefault="00F72AE0" w:rsidP="00F72AE0">
            <w:pPr>
              <w:spacing w:line="276" w:lineRule="auto"/>
              <w:jc w:val="center"/>
              <w:rPr>
                <w:ins w:id="44858" w:author="Tran Huan" w:date="2018-12-03T02:04:00Z"/>
                <w:lang w:val="en-US"/>
              </w:rPr>
            </w:pPr>
          </w:p>
        </w:tc>
        <w:tc>
          <w:tcPr>
            <w:tcW w:w="1406" w:type="dxa"/>
          </w:tcPr>
          <w:p w14:paraId="2234182B" w14:textId="77777777" w:rsidR="00F72AE0" w:rsidRDefault="00F72AE0" w:rsidP="00F72AE0">
            <w:pPr>
              <w:keepNext/>
              <w:spacing w:line="276" w:lineRule="auto"/>
              <w:jc w:val="center"/>
              <w:rPr>
                <w:ins w:id="44859" w:author="Tran Huan" w:date="2018-12-03T02:04:00Z"/>
                <w:lang w:val="en-US"/>
              </w:rPr>
            </w:pPr>
          </w:p>
        </w:tc>
      </w:tr>
    </w:tbl>
    <w:p w14:paraId="4116CC0F" w14:textId="23EB12D1" w:rsidR="00C066F2" w:rsidRDefault="00F72AE0" w:rsidP="00F72AE0">
      <w:pPr>
        <w:pStyle w:val="Heading5"/>
        <w:numPr>
          <w:ilvl w:val="0"/>
          <w:numId w:val="0"/>
        </w:numPr>
        <w:ind w:left="1008" w:hanging="1008"/>
        <w:rPr>
          <w:ins w:id="44860" w:author="Tran Huan" w:date="2018-12-03T02:04:00Z"/>
          <w:lang w:val="en-US"/>
        </w:rPr>
        <w:pPrChange w:id="44861" w:author="Tran Huan" w:date="2018-12-03T02:04:00Z">
          <w:pPr>
            <w:keepNext/>
            <w:jc w:val="center"/>
          </w:pPr>
        </w:pPrChange>
      </w:pPr>
      <w:ins w:id="44862" w:author="Tran Huan" w:date="2018-12-03T02:04:00Z">
        <w:r>
          <w:rPr>
            <w:lang w:val="en-US"/>
          </w:rPr>
          <w:t>Cách xử lý</w:t>
        </w:r>
      </w:ins>
    </w:p>
    <w:p w14:paraId="54BEE455" w14:textId="77777777" w:rsidR="00F72AE0" w:rsidRDefault="00F72AE0" w:rsidP="00F72AE0">
      <w:pPr>
        <w:keepNext/>
        <w:jc w:val="center"/>
        <w:rPr>
          <w:ins w:id="44863" w:author="Tran Huan" w:date="2018-12-03T02:05:00Z"/>
        </w:rPr>
        <w:pPrChange w:id="44864" w:author="Tran Huan" w:date="2018-12-03T02:05:00Z">
          <w:pPr/>
        </w:pPrChange>
      </w:pPr>
      <w:ins w:id="44865" w:author="Tran Huan" w:date="2018-12-03T02:04:00Z">
        <w:r>
          <w:rPr>
            <w:noProof/>
            <w:lang w:val="en-US"/>
          </w:rPr>
          <w:drawing>
            <wp:inline distT="0" distB="0" distL="0" distR="0" wp14:anchorId="09E5516B" wp14:editId="5E2FF980">
              <wp:extent cx="3334215" cy="4706007"/>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xemhoadon.png"/>
                      <pic:cNvPicPr/>
                    </pic:nvPicPr>
                    <pic:blipFill>
                      <a:blip r:embed="rId136">
                        <a:extLst>
                          <a:ext uri="{28A0092B-C50C-407E-A947-70E740481C1C}">
                            <a14:useLocalDpi xmlns:a14="http://schemas.microsoft.com/office/drawing/2010/main" val="0"/>
                          </a:ext>
                        </a:extLst>
                      </a:blip>
                      <a:stretch>
                        <a:fillRect/>
                      </a:stretch>
                    </pic:blipFill>
                    <pic:spPr>
                      <a:xfrm>
                        <a:off x="0" y="0"/>
                        <a:ext cx="3334215" cy="4706007"/>
                      </a:xfrm>
                      <a:prstGeom prst="rect">
                        <a:avLst/>
                      </a:prstGeom>
                    </pic:spPr>
                  </pic:pic>
                </a:graphicData>
              </a:graphic>
            </wp:inline>
          </w:drawing>
        </w:r>
      </w:ins>
    </w:p>
    <w:p w14:paraId="0C3DAE80" w14:textId="0BC5E2C8" w:rsidR="00F72AE0" w:rsidRDefault="00F72AE0" w:rsidP="00F72AE0">
      <w:pPr>
        <w:pStyle w:val="Caption"/>
        <w:rPr>
          <w:ins w:id="44866" w:author="Tran Huan" w:date="2018-12-03T02:05:00Z"/>
          <w:i/>
        </w:rPr>
        <w:pPrChange w:id="44867" w:author="Tran Huan" w:date="2018-12-03T02:05:00Z">
          <w:pPr>
            <w:keepNext/>
            <w:jc w:val="center"/>
          </w:pPr>
        </w:pPrChange>
      </w:pPr>
      <w:bookmarkStart w:id="44868" w:name="_Toc531584484"/>
      <w:ins w:id="44869" w:author="Tran Huan" w:date="2018-12-03T02:05:00Z">
        <w:r>
          <w:t xml:space="preserve">Hình </w:t>
        </w:r>
        <w:r>
          <w:fldChar w:fldCharType="begin"/>
        </w:r>
        <w:r>
          <w:instrText xml:space="preserve"> STYLEREF 1 \s </w:instrText>
        </w:r>
      </w:ins>
      <w:r>
        <w:fldChar w:fldCharType="separate"/>
      </w:r>
      <w:r>
        <w:rPr>
          <w:noProof/>
        </w:rPr>
        <w:t>3</w:t>
      </w:r>
      <w:ins w:id="44870" w:author="Tran Huan" w:date="2018-12-03T02:05:00Z">
        <w:r>
          <w:fldChar w:fldCharType="end"/>
        </w:r>
        <w:r>
          <w:t>.</w:t>
        </w:r>
        <w:r>
          <w:fldChar w:fldCharType="begin"/>
        </w:r>
        <w:r>
          <w:instrText xml:space="preserve"> SEQ Hình \* ARABIC \s 1 </w:instrText>
        </w:r>
      </w:ins>
      <w:r>
        <w:fldChar w:fldCharType="separate"/>
      </w:r>
      <w:ins w:id="44871" w:author="Tran Huan" w:date="2018-12-03T02:05:00Z">
        <w:r>
          <w:rPr>
            <w:noProof/>
          </w:rPr>
          <w:t>24</w:t>
        </w:r>
        <w:r>
          <w:fldChar w:fldCharType="end"/>
        </w:r>
        <w:r w:rsidRPr="00F72AE0">
          <w:rPr>
            <w:rPrChange w:id="44872" w:author="Tran Huan" w:date="2018-12-03T02:05:00Z">
              <w:rPr>
                <w:lang w:val="en-US"/>
              </w:rPr>
            </w:rPrChange>
          </w:rPr>
          <w:t xml:space="preserve"> </w:t>
        </w:r>
        <w:r w:rsidRPr="00F72AE0">
          <w:rPr>
            <w:i/>
            <w:rPrChange w:id="44873" w:author="Tran Huan" w:date="2018-12-03T02:05:00Z">
              <w:rPr>
                <w:i/>
                <w:lang w:val="en-US"/>
              </w:rPr>
            </w:rPrChange>
          </w:rPr>
          <w:t xml:space="preserve">Sơ đồ xử lí xem </w:t>
        </w:r>
        <w:r>
          <w:rPr>
            <w:i/>
            <w:rPrChange w:id="44874" w:author="Tran Huan" w:date="2018-12-03T02:05:00Z">
              <w:rPr>
                <w:i/>
              </w:rPr>
            </w:rPrChange>
          </w:rPr>
          <w:t>hóa đơn</w:t>
        </w:r>
        <w:bookmarkEnd w:id="44868"/>
      </w:ins>
    </w:p>
    <w:p w14:paraId="4199D92A" w14:textId="34F3FFBE" w:rsidR="00F72AE0" w:rsidRDefault="00F72AE0" w:rsidP="00F72AE0">
      <w:pPr>
        <w:rPr>
          <w:ins w:id="44875" w:author="Tran Huan" w:date="2018-12-03T02:05:00Z"/>
        </w:rPr>
        <w:pPrChange w:id="44876" w:author="Tran Huan" w:date="2018-12-03T02:05:00Z">
          <w:pPr>
            <w:keepNext/>
            <w:jc w:val="center"/>
          </w:pPr>
        </w:pPrChange>
      </w:pPr>
    </w:p>
    <w:p w14:paraId="0FA6E53B" w14:textId="4E32AE8E" w:rsidR="00F72AE0" w:rsidRDefault="00F72AE0" w:rsidP="00F72AE0">
      <w:pPr>
        <w:rPr>
          <w:ins w:id="44877" w:author="Tran Huan" w:date="2018-12-03T02:05:00Z"/>
        </w:rPr>
        <w:pPrChange w:id="44878" w:author="Tran Huan" w:date="2018-12-03T02:05:00Z">
          <w:pPr>
            <w:keepNext/>
            <w:jc w:val="center"/>
          </w:pPr>
        </w:pPrChange>
      </w:pPr>
    </w:p>
    <w:p w14:paraId="095F55EE" w14:textId="61E85C6B" w:rsidR="00F72AE0" w:rsidRDefault="00F72AE0" w:rsidP="00F72AE0">
      <w:pPr>
        <w:rPr>
          <w:ins w:id="44879" w:author="Tran Huan" w:date="2018-12-03T02:05:00Z"/>
        </w:rPr>
        <w:pPrChange w:id="44880" w:author="Tran Huan" w:date="2018-12-03T02:05:00Z">
          <w:pPr>
            <w:keepNext/>
            <w:jc w:val="center"/>
          </w:pPr>
        </w:pPrChange>
      </w:pPr>
    </w:p>
    <w:p w14:paraId="2A2E55AE" w14:textId="48D2A0B3" w:rsidR="00F72AE0" w:rsidRDefault="00F72AE0" w:rsidP="00F72AE0">
      <w:pPr>
        <w:rPr>
          <w:ins w:id="44881" w:author="Tran Huan" w:date="2018-12-03T02:05:00Z"/>
        </w:rPr>
        <w:pPrChange w:id="44882" w:author="Tran Huan" w:date="2018-12-03T02:05:00Z">
          <w:pPr>
            <w:keepNext/>
            <w:jc w:val="center"/>
          </w:pPr>
        </w:pPrChange>
      </w:pPr>
    </w:p>
    <w:p w14:paraId="536BBC3B" w14:textId="1118B237" w:rsidR="00F72AE0" w:rsidRDefault="00F72AE0" w:rsidP="00F72AE0">
      <w:pPr>
        <w:rPr>
          <w:ins w:id="44883" w:author="Tran Huan" w:date="2018-12-03T02:05:00Z"/>
        </w:rPr>
        <w:pPrChange w:id="44884" w:author="Tran Huan" w:date="2018-12-03T02:05:00Z">
          <w:pPr>
            <w:keepNext/>
            <w:jc w:val="center"/>
          </w:pPr>
        </w:pPrChange>
      </w:pPr>
    </w:p>
    <w:p w14:paraId="7B79B587" w14:textId="77777777" w:rsidR="00F72AE0" w:rsidRPr="00F72AE0" w:rsidRDefault="00F72AE0" w:rsidP="00F72AE0">
      <w:pPr>
        <w:rPr>
          <w:rPrChange w:id="44885" w:author="Tran Huan" w:date="2018-12-03T02:05:00Z">
            <w:rPr/>
          </w:rPrChange>
        </w:rPr>
        <w:pPrChange w:id="44886" w:author="Tran Huan" w:date="2018-12-03T02:05:00Z">
          <w:pPr>
            <w:keepNext/>
            <w:jc w:val="center"/>
          </w:pPr>
        </w:pPrChange>
      </w:pPr>
    </w:p>
    <w:p w14:paraId="46CF4262" w14:textId="1BF86CB6" w:rsidR="00896415" w:rsidRPr="000245EB" w:rsidDel="00C967D6" w:rsidRDefault="00896415">
      <w:pPr>
        <w:pStyle w:val="Caption"/>
        <w:rPr>
          <w:del w:id="44887" w:author="Tran Huan" w:date="2018-11-26T01:02:00Z"/>
          <w:rPrChange w:id="44888" w:author="Tran Huan" w:date="2018-11-25T16:08:00Z">
            <w:rPr>
              <w:del w:id="44889" w:author="Tran Huan" w:date="2018-11-26T01:02:00Z"/>
              <w:lang w:val="en-US"/>
            </w:rPr>
          </w:rPrChange>
        </w:rPr>
      </w:pPr>
      <w:del w:id="44890" w:author="Tran Huan" w:date="2018-11-26T01:02:00Z">
        <w:r w:rsidRPr="00E4365A" w:rsidDel="00C967D6">
          <w:delText xml:space="preserve">Hình </w:delText>
        </w:r>
      </w:del>
      <w:ins w:id="44891" w:author="phuong vu" w:date="2018-11-22T18:14:00Z">
        <w:del w:id="44892" w:author="Tran Huan" w:date="2018-11-26T01:02:00Z">
          <w:r w:rsidR="00627671" w:rsidDel="00C967D6">
            <w:fldChar w:fldCharType="begin"/>
          </w:r>
          <w:r w:rsidR="00627671" w:rsidDel="00C967D6">
            <w:delInstrText xml:space="preserve"> STYLEREF 1 \s </w:delInstrText>
          </w:r>
        </w:del>
      </w:ins>
      <w:del w:id="44893" w:author="Tran Huan" w:date="2018-11-26T01:02:00Z">
        <w:r w:rsidR="00627671" w:rsidDel="00C967D6">
          <w:fldChar w:fldCharType="separate"/>
        </w:r>
        <w:r w:rsidR="00627671" w:rsidDel="00C967D6">
          <w:rPr>
            <w:noProof/>
          </w:rPr>
          <w:delText>3</w:delText>
        </w:r>
      </w:del>
      <w:ins w:id="44894" w:author="phuong vu" w:date="2018-11-22T18:14:00Z">
        <w:del w:id="44895" w:author="Tran Huan" w:date="2018-11-26T01:02:00Z">
          <w:r w:rsidR="00627671" w:rsidDel="00C967D6">
            <w:fldChar w:fldCharType="end"/>
          </w:r>
          <w:r w:rsidR="00627671" w:rsidDel="00C967D6">
            <w:delText>.</w:delText>
          </w:r>
          <w:r w:rsidR="00627671" w:rsidDel="00C967D6">
            <w:fldChar w:fldCharType="begin"/>
          </w:r>
          <w:r w:rsidR="00627671" w:rsidDel="00C967D6">
            <w:delInstrText xml:space="preserve"> SEQ Hình \* ARABIC \s 1 </w:delInstrText>
          </w:r>
        </w:del>
      </w:ins>
      <w:del w:id="44896" w:author="Tran Huan" w:date="2018-11-26T01:02:00Z">
        <w:r w:rsidR="00627671" w:rsidDel="00C967D6">
          <w:fldChar w:fldCharType="separate"/>
        </w:r>
      </w:del>
      <w:ins w:id="44897" w:author="phuong vu" w:date="2018-11-22T18:14:00Z">
        <w:del w:id="44898" w:author="Tran Huan" w:date="2018-11-26T01:02:00Z">
          <w:r w:rsidR="00627671" w:rsidDel="00C967D6">
            <w:rPr>
              <w:noProof/>
            </w:rPr>
            <w:delText>35</w:delText>
          </w:r>
          <w:r w:rsidR="00627671" w:rsidDel="00C967D6">
            <w:fldChar w:fldCharType="end"/>
          </w:r>
        </w:del>
      </w:ins>
      <w:del w:id="44899" w:author="Tran Huan" w:date="2018-11-26T01:02:00Z">
        <w:r w:rsidR="006C103E" w:rsidDel="00C967D6">
          <w:fldChar w:fldCharType="begin"/>
        </w:r>
        <w:r w:rsidR="006C103E" w:rsidDel="00C967D6">
          <w:delInstrText xml:space="preserve"> STYLEREF 1 \s </w:delInstrText>
        </w:r>
        <w:r w:rsidR="006C103E" w:rsidDel="00C967D6">
          <w:fldChar w:fldCharType="separate"/>
        </w:r>
        <w:r w:rsidR="006C103E" w:rsidDel="00C967D6">
          <w:rPr>
            <w:noProof/>
          </w:rPr>
          <w:delText>3</w:delText>
        </w:r>
        <w:r w:rsidR="006C103E" w:rsidDel="00C967D6">
          <w:fldChar w:fldCharType="end"/>
        </w:r>
        <w:r w:rsidR="006C103E" w:rsidDel="00C967D6">
          <w:delText>.</w:delText>
        </w:r>
        <w:r w:rsidR="006C103E" w:rsidDel="00C967D6">
          <w:fldChar w:fldCharType="begin"/>
        </w:r>
        <w:r w:rsidR="006C103E" w:rsidDel="00C967D6">
          <w:delInstrText xml:space="preserve"> SEQ Hình \* ARABIC \s 1 </w:delInstrText>
        </w:r>
        <w:r w:rsidR="006C103E" w:rsidDel="00C967D6">
          <w:fldChar w:fldCharType="separate"/>
        </w:r>
        <w:r w:rsidR="006C103E" w:rsidDel="00C967D6">
          <w:rPr>
            <w:noProof/>
          </w:rPr>
          <w:delText>27</w:delText>
        </w:r>
        <w:r w:rsidR="006C103E" w:rsidDel="00C967D6">
          <w:fldChar w:fldCharType="end"/>
        </w:r>
        <w:r w:rsidRPr="000245EB" w:rsidDel="00C967D6">
          <w:rPr>
            <w:rPrChange w:id="44900" w:author="Tran Huan" w:date="2018-11-25T16:08:00Z">
              <w:rPr>
                <w:lang w:val="en-US"/>
              </w:rPr>
            </w:rPrChange>
          </w:rPr>
          <w:delText xml:space="preserve"> </w:delText>
        </w:r>
        <w:r w:rsidRPr="00C967D6" w:rsidDel="00C967D6">
          <w:rPr>
            <w:i/>
            <w:rPrChange w:id="44901" w:author="Tran Huan" w:date="2018-11-26T01:02:00Z">
              <w:rPr>
                <w:lang w:val="en-US"/>
              </w:rPr>
            </w:rPrChange>
          </w:rPr>
          <w:delText>Sơ đồ xử lí cập nhật thông tin người dùng sau khi đăng kí</w:delText>
        </w:r>
        <w:bookmarkStart w:id="44902" w:name="_Toc531004889"/>
        <w:bookmarkStart w:id="44903" w:name="_Toc531006806"/>
        <w:bookmarkStart w:id="44904" w:name="_Toc531572801"/>
        <w:bookmarkStart w:id="44905" w:name="_Toc531576649"/>
        <w:bookmarkStart w:id="44906" w:name="_Toc531580390"/>
        <w:bookmarkStart w:id="44907" w:name="_Toc531584128"/>
        <w:bookmarkEnd w:id="44902"/>
        <w:bookmarkEnd w:id="44903"/>
        <w:bookmarkEnd w:id="44904"/>
        <w:bookmarkEnd w:id="44905"/>
        <w:bookmarkEnd w:id="44906"/>
        <w:bookmarkEnd w:id="44907"/>
      </w:del>
    </w:p>
    <w:p w14:paraId="7B2CB665" w14:textId="232762C3" w:rsidR="00C557CE" w:rsidRDefault="00463867">
      <w:pPr>
        <w:pStyle w:val="Heading1"/>
        <w:spacing w:line="276" w:lineRule="auto"/>
        <w:ind w:left="450"/>
        <w:pPrChange w:id="44908" w:author="phuong vu" w:date="2018-11-23T13:48:00Z">
          <w:pPr>
            <w:pStyle w:val="Heading2"/>
          </w:pPr>
        </w:pPrChange>
      </w:pPr>
      <w:bookmarkStart w:id="44909" w:name="_Toc531584129"/>
      <w:r>
        <w:t>KIỂM THỬ</w:t>
      </w:r>
      <w:bookmarkEnd w:id="44909"/>
    </w:p>
    <w:p w14:paraId="19FA80FD" w14:textId="25F7120B" w:rsidR="004A77C2" w:rsidRDefault="004A77C2">
      <w:pPr>
        <w:pStyle w:val="Heading2"/>
        <w:spacing w:line="276" w:lineRule="auto"/>
        <w:rPr>
          <w:ins w:id="44910" w:author="phuong vu" w:date="2018-11-22T20:56:00Z"/>
        </w:rPr>
        <w:pPrChange w:id="44911" w:author="phuong vu" w:date="2018-11-23T13:48:00Z">
          <w:pPr>
            <w:pStyle w:val="Heading2"/>
          </w:pPr>
        </w:pPrChange>
      </w:pPr>
      <w:bookmarkStart w:id="44912" w:name="_Toc531584130"/>
      <w:r>
        <w:t>Giới thiệu</w:t>
      </w:r>
      <w:bookmarkEnd w:id="44912"/>
    </w:p>
    <w:p w14:paraId="127BEAE5" w14:textId="74F8A442" w:rsidR="001D2492" w:rsidRDefault="001D2492">
      <w:pPr>
        <w:pStyle w:val="Heading3"/>
        <w:spacing w:line="276" w:lineRule="auto"/>
        <w:rPr>
          <w:ins w:id="44913" w:author="phuong vu" w:date="2018-11-22T20:57:00Z"/>
        </w:rPr>
        <w:pPrChange w:id="44914" w:author="phuong vu" w:date="2018-11-23T13:48:00Z">
          <w:pPr>
            <w:pStyle w:val="Heading3"/>
          </w:pPr>
        </w:pPrChange>
      </w:pPr>
      <w:bookmarkStart w:id="44915" w:name="_Toc531584131"/>
      <w:ins w:id="44916" w:author="phuong vu" w:date="2018-11-22T20:56:00Z">
        <w:r>
          <w:t>M</w:t>
        </w:r>
      </w:ins>
      <w:ins w:id="44917" w:author="phuong vu" w:date="2018-11-22T20:57:00Z">
        <w:r>
          <w:t>ục tiêu</w:t>
        </w:r>
        <w:bookmarkEnd w:id="44915"/>
      </w:ins>
    </w:p>
    <w:p w14:paraId="5440F9D3" w14:textId="674CE501" w:rsidR="001D2492" w:rsidRDefault="00924D77">
      <w:pPr>
        <w:spacing w:line="276" w:lineRule="auto"/>
        <w:ind w:firstLine="629"/>
        <w:rPr>
          <w:ins w:id="44918" w:author="phuong vu" w:date="2018-11-22T20:59:00Z"/>
          <w:lang w:val="es-ES"/>
        </w:rPr>
        <w:pPrChange w:id="44919" w:author="phuong vu" w:date="2018-11-23T13:48:00Z">
          <w:pPr>
            <w:ind w:firstLine="629"/>
          </w:pPr>
        </w:pPrChange>
      </w:pPr>
      <w:ins w:id="44920" w:author="phuong vu" w:date="2018-11-22T20:57:00Z">
        <w:r>
          <w:rPr>
            <w:lang w:val="es-ES"/>
          </w:rPr>
          <w:t>Nhằm tìm ra những lỗi tồn đọng chưa phát hiện được trong thời gian phát triển phần mềm. Đ</w:t>
        </w:r>
      </w:ins>
      <w:ins w:id="44921" w:author="phuong vu" w:date="2018-11-22T20:58:00Z">
        <w:r>
          <w:rPr>
            <w:lang w:val="es-ES"/>
          </w:rPr>
          <w:t xml:space="preserve">ánh giá được các lỗi có thể sửa lỗi được về lỗi lập trình hay sai về các mục tiêu đã </w:t>
        </w:r>
      </w:ins>
      <w:ins w:id="44922" w:author="phuong vu" w:date="2018-11-22T20:59:00Z">
        <w:r>
          <w:rPr>
            <w:lang w:val="es-ES"/>
          </w:rPr>
          <w:t>đặt ra.</w:t>
        </w:r>
      </w:ins>
    </w:p>
    <w:p w14:paraId="71C493B1" w14:textId="52B83E59" w:rsidR="00924D77" w:rsidRDefault="00924D77">
      <w:pPr>
        <w:pStyle w:val="Heading3"/>
        <w:spacing w:line="276" w:lineRule="auto"/>
        <w:rPr>
          <w:ins w:id="44923" w:author="phuong vu" w:date="2018-11-22T20:59:00Z"/>
        </w:rPr>
        <w:pPrChange w:id="44924" w:author="phuong vu" w:date="2018-11-23T13:48:00Z">
          <w:pPr>
            <w:pStyle w:val="Heading3"/>
          </w:pPr>
        </w:pPrChange>
      </w:pPr>
      <w:bookmarkStart w:id="44925" w:name="_Toc531584132"/>
      <w:ins w:id="44926" w:author="phuong vu" w:date="2018-11-22T20:59:00Z">
        <w:r>
          <w:t>Phạm vi kiểm thử</w:t>
        </w:r>
        <w:bookmarkEnd w:id="44925"/>
      </w:ins>
    </w:p>
    <w:p w14:paraId="01C278B5" w14:textId="0652FBA1" w:rsidR="001D2492" w:rsidRPr="000245EB" w:rsidRDefault="00924D77">
      <w:pPr>
        <w:spacing w:line="276" w:lineRule="auto"/>
        <w:ind w:firstLine="576"/>
        <w:pPrChange w:id="44927" w:author="phuong vu" w:date="2018-11-23T13:48:00Z">
          <w:pPr>
            <w:pStyle w:val="Heading3"/>
          </w:pPr>
        </w:pPrChange>
      </w:pPr>
      <w:ins w:id="44928" w:author="phuong vu" w:date="2018-11-22T20:59:00Z">
        <w:r>
          <w:rPr>
            <w:lang w:val="en-US"/>
          </w:rPr>
          <w:t>Kiểm thử theo từng chức năng đã được nêu ra. Do một số chức năng tương tự nha</w:t>
        </w:r>
      </w:ins>
      <w:ins w:id="44929" w:author="phuong vu" w:date="2018-11-22T21:00:00Z">
        <w:r>
          <w:rPr>
            <w:lang w:val="en-US"/>
          </w:rPr>
          <w:t>u nên sẽ được kiểm thử cùng với nhau.</w:t>
        </w:r>
      </w:ins>
    </w:p>
    <w:p w14:paraId="25625FD6" w14:textId="1466D4B9" w:rsidR="004A77C2" w:rsidRDefault="004A77C2">
      <w:pPr>
        <w:pStyle w:val="Heading2"/>
        <w:spacing w:line="276" w:lineRule="auto"/>
        <w:rPr>
          <w:ins w:id="44930" w:author="phuong vu" w:date="2018-11-22T21:01:00Z"/>
        </w:rPr>
        <w:pPrChange w:id="44931" w:author="phuong vu" w:date="2018-11-23T13:48:00Z">
          <w:pPr>
            <w:pStyle w:val="Heading2"/>
          </w:pPr>
        </w:pPrChange>
      </w:pPr>
      <w:bookmarkStart w:id="44932" w:name="_Toc531584133"/>
      <w:r>
        <w:t>Chi tiết kế hoạch kiểm thử</w:t>
      </w:r>
      <w:bookmarkEnd w:id="44932"/>
    </w:p>
    <w:p w14:paraId="47FB87D6" w14:textId="78CF84E6" w:rsidR="00924D77" w:rsidRDefault="00924D77">
      <w:pPr>
        <w:pStyle w:val="Heading3"/>
        <w:spacing w:line="276" w:lineRule="auto"/>
        <w:rPr>
          <w:ins w:id="44933" w:author="phuong vu" w:date="2018-11-23T10:00:00Z"/>
        </w:rPr>
        <w:pPrChange w:id="44934" w:author="phuong vu" w:date="2018-11-23T13:48:00Z">
          <w:pPr>
            <w:pStyle w:val="Heading3"/>
          </w:pPr>
        </w:pPrChange>
      </w:pPr>
      <w:bookmarkStart w:id="44935" w:name="_Toc531584134"/>
      <w:ins w:id="44936" w:author="phuong vu" w:date="2018-11-22T21:01:00Z">
        <w:r>
          <w:t>Các chức năng kiểm thử</w:t>
        </w:r>
      </w:ins>
      <w:bookmarkEnd w:id="44935"/>
    </w:p>
    <w:tbl>
      <w:tblPr>
        <w:tblStyle w:val="TableGrid"/>
        <w:tblW w:w="0" w:type="auto"/>
        <w:tblInd w:w="85" w:type="dxa"/>
        <w:tblLook w:val="04A0" w:firstRow="1" w:lastRow="0" w:firstColumn="1" w:lastColumn="0" w:noHBand="0" w:noVBand="1"/>
      </w:tblPr>
      <w:tblGrid>
        <w:gridCol w:w="708"/>
        <w:gridCol w:w="1992"/>
        <w:gridCol w:w="5979"/>
      </w:tblGrid>
      <w:tr w:rsidR="00EF420B" w14:paraId="12DF84E5" w14:textId="77777777" w:rsidTr="00BF4BED">
        <w:trPr>
          <w:ins w:id="44937" w:author="phuong vu" w:date="2018-11-23T10:00:00Z"/>
        </w:trPr>
        <w:tc>
          <w:tcPr>
            <w:tcW w:w="708" w:type="dxa"/>
            <w:vAlign w:val="center"/>
          </w:tcPr>
          <w:p w14:paraId="0FEB2074" w14:textId="77777777" w:rsidR="00EF420B" w:rsidRPr="007C127C" w:rsidRDefault="00EF420B">
            <w:pPr>
              <w:pStyle w:val="ListParagraph"/>
              <w:spacing w:line="276" w:lineRule="auto"/>
              <w:ind w:left="0"/>
              <w:jc w:val="center"/>
              <w:rPr>
                <w:ins w:id="44938" w:author="phuong vu" w:date="2018-11-23T10:00:00Z"/>
                <w:b w:val="0"/>
              </w:rPr>
              <w:pPrChange w:id="44939" w:author="phuong vu" w:date="2018-11-23T13:48:00Z">
                <w:pPr>
                  <w:pStyle w:val="ListParagraph"/>
                  <w:ind w:left="0"/>
                  <w:jc w:val="center"/>
                </w:pPr>
              </w:pPrChange>
            </w:pPr>
            <w:ins w:id="44940" w:author="phuong vu" w:date="2018-11-23T10:00:00Z">
              <w:r w:rsidRPr="007C127C">
                <w:rPr>
                  <w:b w:val="0"/>
                </w:rPr>
                <w:t>STT</w:t>
              </w:r>
            </w:ins>
          </w:p>
        </w:tc>
        <w:tc>
          <w:tcPr>
            <w:tcW w:w="1992" w:type="dxa"/>
            <w:vAlign w:val="center"/>
          </w:tcPr>
          <w:p w14:paraId="4A48C6C6" w14:textId="77777777" w:rsidR="00EF420B" w:rsidRPr="007C127C" w:rsidRDefault="00EF420B">
            <w:pPr>
              <w:pStyle w:val="ListParagraph"/>
              <w:spacing w:line="276" w:lineRule="auto"/>
              <w:ind w:left="0"/>
              <w:jc w:val="center"/>
              <w:rPr>
                <w:ins w:id="44941" w:author="phuong vu" w:date="2018-11-23T10:00:00Z"/>
                <w:b w:val="0"/>
              </w:rPr>
              <w:pPrChange w:id="44942" w:author="phuong vu" w:date="2018-11-23T13:48:00Z">
                <w:pPr>
                  <w:pStyle w:val="ListParagraph"/>
                  <w:ind w:left="0"/>
                  <w:jc w:val="center"/>
                </w:pPr>
              </w:pPrChange>
            </w:pPr>
            <w:ins w:id="44943" w:author="phuong vu" w:date="2018-11-23T10:00:00Z">
              <w:r w:rsidRPr="007C127C">
                <w:rPr>
                  <w:b w:val="0"/>
                </w:rPr>
                <w:t>Mã chức năng</w:t>
              </w:r>
            </w:ins>
          </w:p>
        </w:tc>
        <w:tc>
          <w:tcPr>
            <w:tcW w:w="5979" w:type="dxa"/>
            <w:vAlign w:val="center"/>
          </w:tcPr>
          <w:p w14:paraId="64FE8274" w14:textId="77777777" w:rsidR="00EF420B" w:rsidRPr="007C127C" w:rsidRDefault="00EF420B">
            <w:pPr>
              <w:pStyle w:val="ListParagraph"/>
              <w:spacing w:line="276" w:lineRule="auto"/>
              <w:ind w:left="0"/>
              <w:jc w:val="center"/>
              <w:rPr>
                <w:ins w:id="44944" w:author="phuong vu" w:date="2018-11-23T10:00:00Z"/>
                <w:b w:val="0"/>
              </w:rPr>
              <w:pPrChange w:id="44945" w:author="phuong vu" w:date="2018-11-23T13:48:00Z">
                <w:pPr>
                  <w:pStyle w:val="ListParagraph"/>
                  <w:ind w:left="0"/>
                  <w:jc w:val="center"/>
                </w:pPr>
              </w:pPrChange>
            </w:pPr>
            <w:ins w:id="44946" w:author="phuong vu" w:date="2018-11-23T10:00:00Z">
              <w:r w:rsidRPr="007C127C">
                <w:rPr>
                  <w:b w:val="0"/>
                </w:rPr>
                <w:t>Tên chức năng</w:t>
              </w:r>
            </w:ins>
          </w:p>
        </w:tc>
      </w:tr>
      <w:tr w:rsidR="00EF420B" w:rsidDel="00BA6170" w14:paraId="5D23080B" w14:textId="388CE4EF" w:rsidTr="00BF4BED">
        <w:trPr>
          <w:ins w:id="44947" w:author="phuong vu" w:date="2018-11-23T10:00:00Z"/>
          <w:del w:id="44948" w:author="Tran Huan" w:date="2018-11-26T01:42:00Z"/>
        </w:trPr>
        <w:tc>
          <w:tcPr>
            <w:tcW w:w="708" w:type="dxa"/>
          </w:tcPr>
          <w:p w14:paraId="23F9F61F" w14:textId="28963EF0" w:rsidR="00EF420B" w:rsidDel="00BA6170" w:rsidRDefault="00EF420B">
            <w:pPr>
              <w:pStyle w:val="ListParagraph"/>
              <w:spacing w:line="276" w:lineRule="auto"/>
              <w:ind w:left="0"/>
              <w:jc w:val="center"/>
              <w:rPr>
                <w:ins w:id="44949" w:author="phuong vu" w:date="2018-11-23T10:00:00Z"/>
                <w:del w:id="44950" w:author="Tran Huan" w:date="2018-11-26T01:42:00Z"/>
              </w:rPr>
              <w:pPrChange w:id="44951" w:author="phuong vu" w:date="2018-11-23T13:48:00Z">
                <w:pPr>
                  <w:pStyle w:val="ListParagraph"/>
                  <w:spacing w:line="360" w:lineRule="auto"/>
                  <w:ind w:left="0"/>
                  <w:jc w:val="center"/>
                </w:pPr>
              </w:pPrChange>
            </w:pPr>
            <w:ins w:id="44952" w:author="phuong vu" w:date="2018-11-23T10:00:00Z">
              <w:del w:id="44953" w:author="Tran Huan" w:date="2018-11-26T01:42:00Z">
                <w:r w:rsidDel="00BA6170">
                  <w:delText>1</w:delText>
                </w:r>
              </w:del>
            </w:ins>
          </w:p>
        </w:tc>
        <w:tc>
          <w:tcPr>
            <w:tcW w:w="1992" w:type="dxa"/>
          </w:tcPr>
          <w:p w14:paraId="4763CE31" w14:textId="452AE91F" w:rsidR="00EF420B" w:rsidRPr="007C127C" w:rsidDel="00BA6170" w:rsidRDefault="00EF420B">
            <w:pPr>
              <w:pStyle w:val="ListParagraph"/>
              <w:spacing w:line="276" w:lineRule="auto"/>
              <w:ind w:left="0"/>
              <w:rPr>
                <w:ins w:id="44954" w:author="phuong vu" w:date="2018-11-23T10:00:00Z"/>
                <w:del w:id="44955" w:author="Tran Huan" w:date="2018-11-26T01:42:00Z"/>
                <w:lang w:val="en-US"/>
              </w:rPr>
              <w:pPrChange w:id="44956" w:author="phuong vu" w:date="2018-11-23T13:48:00Z">
                <w:pPr>
                  <w:pStyle w:val="ListParagraph"/>
                  <w:spacing w:line="360" w:lineRule="auto"/>
                  <w:ind w:left="0"/>
                </w:pPr>
              </w:pPrChange>
            </w:pPr>
            <w:ins w:id="44957" w:author="phuong vu" w:date="2018-11-23T10:00:00Z">
              <w:del w:id="44958" w:author="Tran Huan" w:date="2018-11-26T01:42:00Z">
                <w:r w:rsidDel="00BA6170">
                  <w:rPr>
                    <w:lang w:val="en-US"/>
                  </w:rPr>
                  <w:delText>GU_01</w:delText>
                </w:r>
              </w:del>
            </w:ins>
          </w:p>
        </w:tc>
        <w:tc>
          <w:tcPr>
            <w:tcW w:w="5979" w:type="dxa"/>
          </w:tcPr>
          <w:p w14:paraId="5AE9F9DA" w14:textId="32BA84FE" w:rsidR="00EF420B" w:rsidRPr="007C127C" w:rsidDel="00BA6170" w:rsidRDefault="00EF420B">
            <w:pPr>
              <w:pStyle w:val="ListParagraph"/>
              <w:spacing w:line="276" w:lineRule="auto"/>
              <w:ind w:left="0"/>
              <w:rPr>
                <w:ins w:id="44959" w:author="phuong vu" w:date="2018-11-23T10:00:00Z"/>
                <w:del w:id="44960" w:author="Tran Huan" w:date="2018-11-26T01:42:00Z"/>
                <w:lang w:val="en-US"/>
              </w:rPr>
              <w:pPrChange w:id="44961" w:author="phuong vu" w:date="2018-11-23T13:48:00Z">
                <w:pPr>
                  <w:pStyle w:val="ListParagraph"/>
                  <w:spacing w:line="360" w:lineRule="auto"/>
                  <w:ind w:left="0"/>
                </w:pPr>
              </w:pPrChange>
            </w:pPr>
            <w:ins w:id="44962" w:author="phuong vu" w:date="2018-11-23T10:00:00Z">
              <w:del w:id="44963" w:author="Tran Huan" w:date="2018-11-26T01:42:00Z">
                <w:r w:rsidDel="00BA6170">
                  <w:rPr>
                    <w:lang w:val="en-US"/>
                  </w:rPr>
                  <w:delText>Quản lí đơn hàng</w:delText>
                </w:r>
              </w:del>
            </w:ins>
          </w:p>
        </w:tc>
      </w:tr>
      <w:tr w:rsidR="00EF420B" w:rsidDel="00BA6170" w14:paraId="3199610D" w14:textId="02D1954B" w:rsidTr="00BF4BED">
        <w:trPr>
          <w:ins w:id="44964" w:author="phuong vu" w:date="2018-11-23T10:00:00Z"/>
          <w:del w:id="44965" w:author="Tran Huan" w:date="2018-11-26T01:42:00Z"/>
        </w:trPr>
        <w:tc>
          <w:tcPr>
            <w:tcW w:w="708" w:type="dxa"/>
          </w:tcPr>
          <w:p w14:paraId="23F884C2" w14:textId="6A1E9BA1" w:rsidR="00EF420B" w:rsidRPr="00467A14" w:rsidDel="00BA6170" w:rsidRDefault="00EF420B">
            <w:pPr>
              <w:pStyle w:val="ListParagraph"/>
              <w:spacing w:line="276" w:lineRule="auto"/>
              <w:ind w:left="0"/>
              <w:jc w:val="center"/>
              <w:rPr>
                <w:ins w:id="44966" w:author="phuong vu" w:date="2018-11-23T10:00:00Z"/>
                <w:del w:id="44967" w:author="Tran Huan" w:date="2018-11-26T01:42:00Z"/>
                <w:lang w:val="en-US"/>
              </w:rPr>
              <w:pPrChange w:id="44968" w:author="phuong vu" w:date="2018-11-23T13:48:00Z">
                <w:pPr>
                  <w:pStyle w:val="ListParagraph"/>
                  <w:spacing w:line="360" w:lineRule="auto"/>
                  <w:ind w:left="0"/>
                  <w:jc w:val="center"/>
                </w:pPr>
              </w:pPrChange>
            </w:pPr>
            <w:ins w:id="44969" w:author="phuong vu" w:date="2018-11-23T10:00:00Z">
              <w:del w:id="44970" w:author="Tran Huan" w:date="2018-11-26T01:42:00Z">
                <w:r w:rsidDel="00BA6170">
                  <w:delText>2</w:delText>
                </w:r>
              </w:del>
            </w:ins>
          </w:p>
        </w:tc>
        <w:tc>
          <w:tcPr>
            <w:tcW w:w="1992" w:type="dxa"/>
          </w:tcPr>
          <w:p w14:paraId="1009DC7F" w14:textId="0F377081" w:rsidR="00EF420B" w:rsidRPr="007C127C" w:rsidDel="00BA6170" w:rsidRDefault="00EF420B">
            <w:pPr>
              <w:pStyle w:val="ListParagraph"/>
              <w:spacing w:line="276" w:lineRule="auto"/>
              <w:ind w:left="0"/>
              <w:rPr>
                <w:ins w:id="44971" w:author="phuong vu" w:date="2018-11-23T10:00:00Z"/>
                <w:del w:id="44972" w:author="Tran Huan" w:date="2018-11-26T01:42:00Z"/>
                <w:lang w:val="en-US"/>
              </w:rPr>
              <w:pPrChange w:id="44973" w:author="phuong vu" w:date="2018-11-23T13:48:00Z">
                <w:pPr>
                  <w:pStyle w:val="ListParagraph"/>
                  <w:spacing w:line="360" w:lineRule="auto"/>
                  <w:ind w:left="0"/>
                </w:pPr>
              </w:pPrChange>
            </w:pPr>
            <w:ins w:id="44974" w:author="phuong vu" w:date="2018-11-23T10:00:00Z">
              <w:del w:id="44975" w:author="Tran Huan" w:date="2018-11-26T01:42:00Z">
                <w:r w:rsidDel="00BA6170">
                  <w:rPr>
                    <w:lang w:val="en-US"/>
                  </w:rPr>
                  <w:delText>GU_02</w:delText>
                </w:r>
              </w:del>
            </w:ins>
          </w:p>
        </w:tc>
        <w:tc>
          <w:tcPr>
            <w:tcW w:w="5979" w:type="dxa"/>
          </w:tcPr>
          <w:p w14:paraId="655CBBB1" w14:textId="7451D7D2" w:rsidR="00EF420B" w:rsidDel="00BA6170" w:rsidRDefault="00EF420B">
            <w:pPr>
              <w:pStyle w:val="ListParagraph"/>
              <w:spacing w:line="276" w:lineRule="auto"/>
              <w:ind w:left="0"/>
              <w:rPr>
                <w:ins w:id="44976" w:author="phuong vu" w:date="2018-11-23T10:00:00Z"/>
                <w:del w:id="44977" w:author="Tran Huan" w:date="2018-11-26T01:42:00Z"/>
              </w:rPr>
              <w:pPrChange w:id="44978" w:author="phuong vu" w:date="2018-11-23T13:48:00Z">
                <w:pPr>
                  <w:pStyle w:val="ListParagraph"/>
                  <w:spacing w:line="360" w:lineRule="auto"/>
                  <w:ind w:left="0"/>
                </w:pPr>
              </w:pPrChange>
            </w:pPr>
            <w:ins w:id="44979" w:author="phuong vu" w:date="2018-11-23T10:00:00Z">
              <w:del w:id="44980" w:author="Tran Huan" w:date="2018-11-26T01:42:00Z">
                <w:r w:rsidDel="00BA6170">
                  <w:rPr>
                    <w:lang w:val="en-US"/>
                  </w:rPr>
                  <w:delText>Quản lí biên nhận</w:delText>
                </w:r>
              </w:del>
            </w:ins>
          </w:p>
        </w:tc>
      </w:tr>
      <w:tr w:rsidR="00EF420B" w:rsidDel="00BA6170" w14:paraId="53FE7847" w14:textId="7CE8417D" w:rsidTr="00BF4BED">
        <w:trPr>
          <w:ins w:id="44981" w:author="phuong vu" w:date="2018-11-23T10:00:00Z"/>
          <w:del w:id="44982" w:author="Tran Huan" w:date="2018-11-26T01:42:00Z"/>
        </w:trPr>
        <w:tc>
          <w:tcPr>
            <w:tcW w:w="708" w:type="dxa"/>
          </w:tcPr>
          <w:p w14:paraId="642CEAD7" w14:textId="002F61F4" w:rsidR="00EF420B" w:rsidRPr="00467A14" w:rsidDel="00BA6170" w:rsidRDefault="00EF420B">
            <w:pPr>
              <w:pStyle w:val="ListParagraph"/>
              <w:spacing w:line="276" w:lineRule="auto"/>
              <w:ind w:left="0"/>
              <w:jc w:val="center"/>
              <w:rPr>
                <w:ins w:id="44983" w:author="phuong vu" w:date="2018-11-23T10:00:00Z"/>
                <w:del w:id="44984" w:author="Tran Huan" w:date="2018-11-26T01:42:00Z"/>
                <w:lang w:val="en-US"/>
              </w:rPr>
              <w:pPrChange w:id="44985" w:author="phuong vu" w:date="2018-11-23T13:48:00Z">
                <w:pPr>
                  <w:pStyle w:val="ListParagraph"/>
                  <w:spacing w:line="360" w:lineRule="auto"/>
                  <w:ind w:left="0"/>
                  <w:jc w:val="center"/>
                </w:pPr>
              </w:pPrChange>
            </w:pPr>
            <w:ins w:id="44986" w:author="phuong vu" w:date="2018-11-23T10:00:00Z">
              <w:del w:id="44987" w:author="Tran Huan" w:date="2018-11-26T01:42:00Z">
                <w:r w:rsidDel="00BA6170">
                  <w:delText>3</w:delText>
                </w:r>
              </w:del>
            </w:ins>
          </w:p>
        </w:tc>
        <w:tc>
          <w:tcPr>
            <w:tcW w:w="1992" w:type="dxa"/>
          </w:tcPr>
          <w:p w14:paraId="2A3A2002" w14:textId="4A1E963C" w:rsidR="00EF420B" w:rsidRPr="007C127C" w:rsidDel="00BA6170" w:rsidRDefault="00EF420B">
            <w:pPr>
              <w:pStyle w:val="ListParagraph"/>
              <w:spacing w:line="276" w:lineRule="auto"/>
              <w:ind w:left="0"/>
              <w:rPr>
                <w:ins w:id="44988" w:author="phuong vu" w:date="2018-11-23T10:00:00Z"/>
                <w:del w:id="44989" w:author="Tran Huan" w:date="2018-11-26T01:42:00Z"/>
                <w:lang w:val="en-US"/>
              </w:rPr>
              <w:pPrChange w:id="44990" w:author="phuong vu" w:date="2018-11-23T13:48:00Z">
                <w:pPr>
                  <w:pStyle w:val="ListParagraph"/>
                  <w:spacing w:line="360" w:lineRule="auto"/>
                  <w:ind w:left="0"/>
                </w:pPr>
              </w:pPrChange>
            </w:pPr>
            <w:ins w:id="44991" w:author="phuong vu" w:date="2018-11-23T10:00:00Z">
              <w:del w:id="44992" w:author="Tran Huan" w:date="2018-11-26T01:42:00Z">
                <w:r w:rsidDel="00BA6170">
                  <w:rPr>
                    <w:lang w:val="en-US"/>
                  </w:rPr>
                  <w:delText>GU_03</w:delText>
                </w:r>
              </w:del>
            </w:ins>
          </w:p>
        </w:tc>
        <w:tc>
          <w:tcPr>
            <w:tcW w:w="5979" w:type="dxa"/>
          </w:tcPr>
          <w:p w14:paraId="12EAC7C4" w14:textId="1E3BF30F" w:rsidR="00EF420B" w:rsidDel="00BA6170" w:rsidRDefault="00EF420B">
            <w:pPr>
              <w:pStyle w:val="ListParagraph"/>
              <w:spacing w:line="276" w:lineRule="auto"/>
              <w:ind w:left="0"/>
              <w:rPr>
                <w:ins w:id="44993" w:author="phuong vu" w:date="2018-11-23T10:00:00Z"/>
                <w:del w:id="44994" w:author="Tran Huan" w:date="2018-11-26T01:42:00Z"/>
              </w:rPr>
              <w:pPrChange w:id="44995" w:author="phuong vu" w:date="2018-11-23T13:48:00Z">
                <w:pPr>
                  <w:pStyle w:val="ListParagraph"/>
                  <w:spacing w:line="360" w:lineRule="auto"/>
                  <w:ind w:left="0"/>
                </w:pPr>
              </w:pPrChange>
            </w:pPr>
            <w:ins w:id="44996" w:author="phuong vu" w:date="2018-11-23T10:00:00Z">
              <w:del w:id="44997" w:author="Tran Huan" w:date="2018-11-26T01:42:00Z">
                <w:r w:rsidDel="00BA6170">
                  <w:rPr>
                    <w:lang w:val="en-US"/>
                  </w:rPr>
                  <w:delText>Quản lí phân công xử lí đơn hàng</w:delText>
                </w:r>
              </w:del>
            </w:ins>
          </w:p>
        </w:tc>
      </w:tr>
      <w:tr w:rsidR="00EF420B" w14:paraId="187A73C0" w14:textId="77777777" w:rsidTr="00BF4BED">
        <w:trPr>
          <w:ins w:id="44998" w:author="phuong vu" w:date="2018-11-23T10:00:00Z"/>
        </w:trPr>
        <w:tc>
          <w:tcPr>
            <w:tcW w:w="708" w:type="dxa"/>
          </w:tcPr>
          <w:p w14:paraId="64591FF8" w14:textId="57AC7298" w:rsidR="00EF420B" w:rsidRPr="00BA6170" w:rsidRDefault="00EF420B">
            <w:pPr>
              <w:pStyle w:val="ListParagraph"/>
              <w:spacing w:line="276" w:lineRule="auto"/>
              <w:ind w:left="0"/>
              <w:jc w:val="center"/>
              <w:rPr>
                <w:ins w:id="44999" w:author="phuong vu" w:date="2018-11-23T10:00:00Z"/>
                <w:lang w:val="en-US"/>
                <w:rPrChange w:id="45000" w:author="Tran Huan" w:date="2018-11-26T01:43:00Z">
                  <w:rPr>
                    <w:ins w:id="45001" w:author="phuong vu" w:date="2018-11-23T10:00:00Z"/>
                  </w:rPr>
                </w:rPrChange>
              </w:rPr>
              <w:pPrChange w:id="45002" w:author="phuong vu" w:date="2018-11-23T13:48:00Z">
                <w:pPr>
                  <w:pStyle w:val="ListParagraph"/>
                  <w:spacing w:line="360" w:lineRule="auto"/>
                  <w:ind w:left="0"/>
                  <w:jc w:val="center"/>
                </w:pPr>
              </w:pPrChange>
            </w:pPr>
            <w:ins w:id="45003" w:author="phuong vu" w:date="2018-11-23T10:00:00Z">
              <w:del w:id="45004" w:author="Tran Huan" w:date="2018-11-26T01:43:00Z">
                <w:r w:rsidDel="00BA6170">
                  <w:delText>4</w:delText>
                </w:r>
              </w:del>
            </w:ins>
            <w:ins w:id="45005" w:author="Tran Huan" w:date="2018-11-26T01:43:00Z">
              <w:r w:rsidR="00BA6170">
                <w:rPr>
                  <w:lang w:val="en-US"/>
                </w:rPr>
                <w:t>1</w:t>
              </w:r>
            </w:ins>
          </w:p>
        </w:tc>
        <w:tc>
          <w:tcPr>
            <w:tcW w:w="1992" w:type="dxa"/>
          </w:tcPr>
          <w:p w14:paraId="4A2C67AD" w14:textId="77777777" w:rsidR="00EF420B" w:rsidRPr="007C127C" w:rsidRDefault="00EF420B">
            <w:pPr>
              <w:pStyle w:val="ListParagraph"/>
              <w:spacing w:line="276" w:lineRule="auto"/>
              <w:ind w:left="0"/>
              <w:rPr>
                <w:ins w:id="45006" w:author="phuong vu" w:date="2018-11-23T10:00:00Z"/>
                <w:lang w:val="en-US"/>
              </w:rPr>
              <w:pPrChange w:id="45007" w:author="phuong vu" w:date="2018-11-23T13:48:00Z">
                <w:pPr>
                  <w:pStyle w:val="ListParagraph"/>
                  <w:spacing w:line="360" w:lineRule="auto"/>
                  <w:ind w:left="0"/>
                </w:pPr>
              </w:pPrChange>
            </w:pPr>
            <w:ins w:id="45008" w:author="phuong vu" w:date="2018-11-23T10:00:00Z">
              <w:r>
                <w:rPr>
                  <w:lang w:val="en-US"/>
                </w:rPr>
                <w:t>GU_04</w:t>
              </w:r>
            </w:ins>
          </w:p>
        </w:tc>
        <w:tc>
          <w:tcPr>
            <w:tcW w:w="5979" w:type="dxa"/>
          </w:tcPr>
          <w:p w14:paraId="249237FC" w14:textId="77777777" w:rsidR="00EF420B" w:rsidRDefault="00EF420B">
            <w:pPr>
              <w:pStyle w:val="ListParagraph"/>
              <w:spacing w:line="276" w:lineRule="auto"/>
              <w:ind w:left="0"/>
              <w:rPr>
                <w:ins w:id="45009" w:author="phuong vu" w:date="2018-11-23T10:00:00Z"/>
              </w:rPr>
              <w:pPrChange w:id="45010" w:author="phuong vu" w:date="2018-11-23T13:48:00Z">
                <w:pPr>
                  <w:pStyle w:val="ListParagraph"/>
                  <w:spacing w:line="360" w:lineRule="auto"/>
                  <w:ind w:left="0"/>
                </w:pPr>
              </w:pPrChange>
            </w:pPr>
            <w:ins w:id="45011" w:author="phuong vu" w:date="2018-11-23T10:00:00Z">
              <w:r>
                <w:rPr>
                  <w:lang w:val="en-US"/>
                </w:rPr>
                <w:t>Tạo đơn hàng</w:t>
              </w:r>
            </w:ins>
          </w:p>
        </w:tc>
      </w:tr>
      <w:tr w:rsidR="00EF420B" w14:paraId="4C5F2915" w14:textId="77777777" w:rsidTr="00BF4BED">
        <w:trPr>
          <w:ins w:id="45012" w:author="phuong vu" w:date="2018-11-23T10:00:00Z"/>
        </w:trPr>
        <w:tc>
          <w:tcPr>
            <w:tcW w:w="708" w:type="dxa"/>
          </w:tcPr>
          <w:p w14:paraId="2CB73EE1" w14:textId="6C4A0E72" w:rsidR="00EF420B" w:rsidRPr="00FD2760" w:rsidRDefault="00EF420B">
            <w:pPr>
              <w:pStyle w:val="ListParagraph"/>
              <w:spacing w:line="276" w:lineRule="auto"/>
              <w:ind w:left="0"/>
              <w:jc w:val="center"/>
              <w:rPr>
                <w:ins w:id="45013" w:author="phuong vu" w:date="2018-11-23T10:00:00Z"/>
                <w:lang w:val="en-US"/>
              </w:rPr>
              <w:pPrChange w:id="45014" w:author="phuong vu" w:date="2018-11-23T13:48:00Z">
                <w:pPr>
                  <w:pStyle w:val="ListParagraph"/>
                  <w:spacing w:line="360" w:lineRule="auto"/>
                  <w:ind w:left="0"/>
                  <w:jc w:val="center"/>
                </w:pPr>
              </w:pPrChange>
            </w:pPr>
            <w:ins w:id="45015" w:author="phuong vu" w:date="2018-11-23T10:00:00Z">
              <w:del w:id="45016" w:author="Tran Huan" w:date="2018-11-26T01:43:00Z">
                <w:r w:rsidDel="00BA6170">
                  <w:rPr>
                    <w:lang w:val="en-US"/>
                  </w:rPr>
                  <w:delText>5</w:delText>
                </w:r>
              </w:del>
            </w:ins>
            <w:ins w:id="45017" w:author="Tran Huan" w:date="2018-11-26T01:43:00Z">
              <w:r w:rsidR="00BA6170">
                <w:rPr>
                  <w:lang w:val="en-US"/>
                </w:rPr>
                <w:t>2</w:t>
              </w:r>
            </w:ins>
          </w:p>
        </w:tc>
        <w:tc>
          <w:tcPr>
            <w:tcW w:w="1992" w:type="dxa"/>
          </w:tcPr>
          <w:p w14:paraId="0CF40513" w14:textId="77777777" w:rsidR="00EF420B" w:rsidRDefault="00EF420B">
            <w:pPr>
              <w:pStyle w:val="ListParagraph"/>
              <w:spacing w:line="276" w:lineRule="auto"/>
              <w:ind w:left="0"/>
              <w:rPr>
                <w:ins w:id="45018" w:author="phuong vu" w:date="2018-11-23T10:00:00Z"/>
                <w:lang w:val="en-US"/>
              </w:rPr>
              <w:pPrChange w:id="45019" w:author="phuong vu" w:date="2018-11-23T13:48:00Z">
                <w:pPr>
                  <w:pStyle w:val="ListParagraph"/>
                  <w:spacing w:line="360" w:lineRule="auto"/>
                  <w:ind w:left="0"/>
                </w:pPr>
              </w:pPrChange>
            </w:pPr>
            <w:ins w:id="45020" w:author="phuong vu" w:date="2018-11-23T10:00:00Z">
              <w:r>
                <w:rPr>
                  <w:lang w:val="en-US"/>
                </w:rPr>
                <w:t>GU_05</w:t>
              </w:r>
            </w:ins>
          </w:p>
        </w:tc>
        <w:tc>
          <w:tcPr>
            <w:tcW w:w="5979" w:type="dxa"/>
          </w:tcPr>
          <w:p w14:paraId="08735A62" w14:textId="77777777" w:rsidR="00EF420B" w:rsidRDefault="00EF420B">
            <w:pPr>
              <w:pStyle w:val="ListParagraph"/>
              <w:spacing w:line="276" w:lineRule="auto"/>
              <w:ind w:left="0"/>
              <w:rPr>
                <w:ins w:id="45021" w:author="phuong vu" w:date="2018-11-23T10:00:00Z"/>
                <w:lang w:val="en-US"/>
              </w:rPr>
              <w:pPrChange w:id="45022" w:author="phuong vu" w:date="2018-11-23T13:48:00Z">
                <w:pPr>
                  <w:pStyle w:val="ListParagraph"/>
                  <w:spacing w:line="360" w:lineRule="auto"/>
                  <w:ind w:left="0"/>
                </w:pPr>
              </w:pPrChange>
            </w:pPr>
            <w:ins w:id="45023" w:author="phuong vu" w:date="2018-11-23T10:00:00Z">
              <w:r>
                <w:rPr>
                  <w:lang w:val="en-US"/>
                </w:rPr>
                <w:t>Cập nhật đơn hàng</w:t>
              </w:r>
            </w:ins>
          </w:p>
        </w:tc>
      </w:tr>
      <w:tr w:rsidR="00EF420B" w:rsidDel="00BA6170" w14:paraId="31B02F8D" w14:textId="703B6896" w:rsidTr="00BF4BED">
        <w:trPr>
          <w:ins w:id="45024" w:author="phuong vu" w:date="2018-11-23T10:00:00Z"/>
          <w:del w:id="45025" w:author="Tran Huan" w:date="2018-11-26T01:42:00Z"/>
        </w:trPr>
        <w:tc>
          <w:tcPr>
            <w:tcW w:w="708" w:type="dxa"/>
          </w:tcPr>
          <w:p w14:paraId="79B7EF67" w14:textId="5B2CFA27" w:rsidR="00EF420B" w:rsidRPr="00747972" w:rsidDel="00BA6170" w:rsidRDefault="00EF420B">
            <w:pPr>
              <w:pStyle w:val="ListParagraph"/>
              <w:spacing w:line="276" w:lineRule="auto"/>
              <w:ind w:left="0"/>
              <w:jc w:val="center"/>
              <w:rPr>
                <w:ins w:id="45026" w:author="phuong vu" w:date="2018-11-23T10:00:00Z"/>
                <w:del w:id="45027" w:author="Tran Huan" w:date="2018-11-26T01:42:00Z"/>
                <w:lang w:val="en-US"/>
              </w:rPr>
              <w:pPrChange w:id="45028" w:author="phuong vu" w:date="2018-11-23T13:48:00Z">
                <w:pPr>
                  <w:pStyle w:val="ListParagraph"/>
                  <w:spacing w:line="360" w:lineRule="auto"/>
                  <w:ind w:left="0"/>
                  <w:jc w:val="center"/>
                </w:pPr>
              </w:pPrChange>
            </w:pPr>
            <w:ins w:id="45029" w:author="phuong vu" w:date="2018-11-23T10:00:00Z">
              <w:del w:id="45030" w:author="Tran Huan" w:date="2018-11-26T01:42:00Z">
                <w:r w:rsidDel="00BA6170">
                  <w:rPr>
                    <w:lang w:val="en-US"/>
                  </w:rPr>
                  <w:delText>6</w:delText>
                </w:r>
              </w:del>
            </w:ins>
          </w:p>
        </w:tc>
        <w:tc>
          <w:tcPr>
            <w:tcW w:w="1992" w:type="dxa"/>
          </w:tcPr>
          <w:p w14:paraId="20684E63" w14:textId="6785A2CD" w:rsidR="00EF420B" w:rsidDel="00BA6170" w:rsidRDefault="00EF420B">
            <w:pPr>
              <w:pStyle w:val="ListParagraph"/>
              <w:spacing w:line="276" w:lineRule="auto"/>
              <w:ind w:left="0"/>
              <w:rPr>
                <w:ins w:id="45031" w:author="phuong vu" w:date="2018-11-23T10:00:00Z"/>
                <w:del w:id="45032" w:author="Tran Huan" w:date="2018-11-26T01:42:00Z"/>
                <w:lang w:val="en-US"/>
              </w:rPr>
              <w:pPrChange w:id="45033" w:author="phuong vu" w:date="2018-11-23T13:48:00Z">
                <w:pPr>
                  <w:pStyle w:val="ListParagraph"/>
                  <w:spacing w:line="360" w:lineRule="auto"/>
                  <w:ind w:left="0"/>
                </w:pPr>
              </w:pPrChange>
            </w:pPr>
            <w:ins w:id="45034" w:author="phuong vu" w:date="2018-11-23T10:00:00Z">
              <w:del w:id="45035" w:author="Tran Huan" w:date="2018-11-26T01:42:00Z">
                <w:r w:rsidDel="00BA6170">
                  <w:rPr>
                    <w:lang w:val="en-US"/>
                  </w:rPr>
                  <w:delText>GU_06</w:delText>
                </w:r>
              </w:del>
            </w:ins>
          </w:p>
        </w:tc>
        <w:tc>
          <w:tcPr>
            <w:tcW w:w="5979" w:type="dxa"/>
          </w:tcPr>
          <w:p w14:paraId="5C93EB21" w14:textId="60CB3EF7" w:rsidR="00EF420B" w:rsidDel="00BA6170" w:rsidRDefault="00EF420B">
            <w:pPr>
              <w:pStyle w:val="ListParagraph"/>
              <w:spacing w:line="276" w:lineRule="auto"/>
              <w:ind w:left="0"/>
              <w:rPr>
                <w:ins w:id="45036" w:author="phuong vu" w:date="2018-11-23T10:00:00Z"/>
                <w:del w:id="45037" w:author="Tran Huan" w:date="2018-11-26T01:42:00Z"/>
                <w:lang w:val="en-US"/>
              </w:rPr>
              <w:pPrChange w:id="45038" w:author="phuong vu" w:date="2018-11-23T13:48:00Z">
                <w:pPr>
                  <w:pStyle w:val="ListParagraph"/>
                  <w:spacing w:line="360" w:lineRule="auto"/>
                  <w:ind w:left="0"/>
                </w:pPr>
              </w:pPrChange>
            </w:pPr>
            <w:ins w:id="45039" w:author="phuong vu" w:date="2018-11-23T10:00:00Z">
              <w:del w:id="45040" w:author="Tran Huan" w:date="2018-11-26T01:42:00Z">
                <w:r w:rsidDel="00BA6170">
                  <w:rPr>
                    <w:lang w:val="en-US"/>
                  </w:rPr>
                  <w:delText>Quản lí trạng thái máy giặt</w:delText>
                </w:r>
              </w:del>
            </w:ins>
          </w:p>
        </w:tc>
      </w:tr>
      <w:tr w:rsidR="00EF420B" w14:paraId="58779206" w14:textId="77777777" w:rsidTr="00BF4BED">
        <w:trPr>
          <w:ins w:id="45041" w:author="phuong vu" w:date="2018-11-23T10:00:00Z"/>
        </w:trPr>
        <w:tc>
          <w:tcPr>
            <w:tcW w:w="708" w:type="dxa"/>
          </w:tcPr>
          <w:p w14:paraId="4F1CF08A" w14:textId="42EE685C" w:rsidR="00EF420B" w:rsidRPr="00FD2760" w:rsidRDefault="00EF420B">
            <w:pPr>
              <w:pStyle w:val="ListParagraph"/>
              <w:spacing w:line="276" w:lineRule="auto"/>
              <w:ind w:left="0"/>
              <w:jc w:val="center"/>
              <w:rPr>
                <w:ins w:id="45042" w:author="phuong vu" w:date="2018-11-23T10:00:00Z"/>
                <w:lang w:val="en-US"/>
              </w:rPr>
              <w:pPrChange w:id="45043" w:author="phuong vu" w:date="2018-11-23T13:48:00Z">
                <w:pPr>
                  <w:pStyle w:val="ListParagraph"/>
                  <w:spacing w:line="360" w:lineRule="auto"/>
                  <w:ind w:left="0"/>
                  <w:jc w:val="center"/>
                </w:pPr>
              </w:pPrChange>
            </w:pPr>
            <w:ins w:id="45044" w:author="phuong vu" w:date="2018-11-23T10:00:00Z">
              <w:del w:id="45045" w:author="Tran Huan" w:date="2018-11-26T01:43:00Z">
                <w:r w:rsidDel="00BA6170">
                  <w:rPr>
                    <w:lang w:val="en-US"/>
                  </w:rPr>
                  <w:delText>7</w:delText>
                </w:r>
              </w:del>
            </w:ins>
            <w:ins w:id="45046" w:author="Tran Huan" w:date="2018-11-26T01:43:00Z">
              <w:r w:rsidR="00BA6170">
                <w:rPr>
                  <w:lang w:val="en-US"/>
                </w:rPr>
                <w:t>3</w:t>
              </w:r>
            </w:ins>
          </w:p>
        </w:tc>
        <w:tc>
          <w:tcPr>
            <w:tcW w:w="1992" w:type="dxa"/>
          </w:tcPr>
          <w:p w14:paraId="2444C071" w14:textId="77777777" w:rsidR="00EF420B" w:rsidRPr="007C127C" w:rsidRDefault="00EF420B">
            <w:pPr>
              <w:pStyle w:val="ListParagraph"/>
              <w:spacing w:line="276" w:lineRule="auto"/>
              <w:ind w:left="0"/>
              <w:rPr>
                <w:ins w:id="45047" w:author="phuong vu" w:date="2018-11-23T10:00:00Z"/>
                <w:lang w:val="en-US"/>
              </w:rPr>
              <w:pPrChange w:id="45048" w:author="phuong vu" w:date="2018-11-23T13:48:00Z">
                <w:pPr>
                  <w:pStyle w:val="ListParagraph"/>
                  <w:spacing w:line="360" w:lineRule="auto"/>
                  <w:ind w:left="0"/>
                </w:pPr>
              </w:pPrChange>
            </w:pPr>
            <w:ins w:id="45049" w:author="phuong vu" w:date="2018-11-23T10:00:00Z">
              <w:r>
                <w:rPr>
                  <w:lang w:val="en-US"/>
                </w:rPr>
                <w:t>GU_07</w:t>
              </w:r>
            </w:ins>
          </w:p>
        </w:tc>
        <w:tc>
          <w:tcPr>
            <w:tcW w:w="5979" w:type="dxa"/>
          </w:tcPr>
          <w:p w14:paraId="7C976E83" w14:textId="77777777" w:rsidR="00EF420B" w:rsidRDefault="00EF420B">
            <w:pPr>
              <w:pStyle w:val="ListParagraph"/>
              <w:spacing w:line="276" w:lineRule="auto"/>
              <w:ind w:left="0"/>
              <w:rPr>
                <w:ins w:id="45050" w:author="phuong vu" w:date="2018-11-23T10:00:00Z"/>
              </w:rPr>
              <w:pPrChange w:id="45051" w:author="phuong vu" w:date="2018-11-23T13:48:00Z">
                <w:pPr>
                  <w:pStyle w:val="ListParagraph"/>
                  <w:spacing w:line="360" w:lineRule="auto"/>
                  <w:ind w:left="0"/>
                </w:pPr>
              </w:pPrChange>
            </w:pPr>
            <w:ins w:id="45052" w:author="phuong vu" w:date="2018-11-23T10:00:00Z">
              <w:r>
                <w:rPr>
                  <w:lang w:val="en-US"/>
                </w:rPr>
                <w:t>Tìm kiếm và lọc quần áo theo loại có sẵn</w:t>
              </w:r>
            </w:ins>
          </w:p>
        </w:tc>
      </w:tr>
      <w:tr w:rsidR="00EF420B" w:rsidDel="00BA6170" w14:paraId="67278129" w14:textId="619E202F" w:rsidTr="00BF4BED">
        <w:trPr>
          <w:ins w:id="45053" w:author="phuong vu" w:date="2018-11-23T10:00:00Z"/>
          <w:del w:id="45054" w:author="Tran Huan" w:date="2018-11-26T01:43:00Z"/>
        </w:trPr>
        <w:tc>
          <w:tcPr>
            <w:tcW w:w="708" w:type="dxa"/>
          </w:tcPr>
          <w:p w14:paraId="7E29C286" w14:textId="2ECC8E2F" w:rsidR="00EF420B" w:rsidRPr="00FD2760" w:rsidDel="00BA6170" w:rsidRDefault="00EF420B">
            <w:pPr>
              <w:pStyle w:val="ListParagraph"/>
              <w:spacing w:line="276" w:lineRule="auto"/>
              <w:ind w:left="0"/>
              <w:jc w:val="center"/>
              <w:rPr>
                <w:ins w:id="45055" w:author="phuong vu" w:date="2018-11-23T10:00:00Z"/>
                <w:del w:id="45056" w:author="Tran Huan" w:date="2018-11-26T01:43:00Z"/>
                <w:lang w:val="en-US"/>
              </w:rPr>
              <w:pPrChange w:id="45057" w:author="phuong vu" w:date="2018-11-23T13:48:00Z">
                <w:pPr>
                  <w:pStyle w:val="ListParagraph"/>
                  <w:spacing w:line="360" w:lineRule="auto"/>
                  <w:ind w:left="0"/>
                  <w:jc w:val="center"/>
                </w:pPr>
              </w:pPrChange>
            </w:pPr>
            <w:ins w:id="45058" w:author="phuong vu" w:date="2018-11-23T10:00:00Z">
              <w:del w:id="45059" w:author="Tran Huan" w:date="2018-11-26T01:43:00Z">
                <w:r w:rsidDel="00BA6170">
                  <w:rPr>
                    <w:lang w:val="en-US"/>
                  </w:rPr>
                  <w:delText>8</w:delText>
                </w:r>
              </w:del>
            </w:ins>
          </w:p>
        </w:tc>
        <w:tc>
          <w:tcPr>
            <w:tcW w:w="1992" w:type="dxa"/>
          </w:tcPr>
          <w:p w14:paraId="2318806C" w14:textId="185A6FB6" w:rsidR="00EF420B" w:rsidRPr="007C127C" w:rsidDel="00BA6170" w:rsidRDefault="00EF420B">
            <w:pPr>
              <w:pStyle w:val="ListParagraph"/>
              <w:spacing w:line="276" w:lineRule="auto"/>
              <w:ind w:left="0"/>
              <w:rPr>
                <w:ins w:id="45060" w:author="phuong vu" w:date="2018-11-23T10:00:00Z"/>
                <w:del w:id="45061" w:author="Tran Huan" w:date="2018-11-26T01:43:00Z"/>
                <w:lang w:val="en-US"/>
              </w:rPr>
              <w:pPrChange w:id="45062" w:author="phuong vu" w:date="2018-11-23T13:48:00Z">
                <w:pPr>
                  <w:pStyle w:val="ListParagraph"/>
                  <w:spacing w:line="360" w:lineRule="auto"/>
                  <w:ind w:left="0"/>
                </w:pPr>
              </w:pPrChange>
            </w:pPr>
            <w:ins w:id="45063" w:author="phuong vu" w:date="2018-11-23T10:00:00Z">
              <w:del w:id="45064" w:author="Tran Huan" w:date="2018-11-26T01:43:00Z">
                <w:r w:rsidDel="00BA6170">
                  <w:rPr>
                    <w:lang w:val="en-US"/>
                  </w:rPr>
                  <w:delText>GU_08</w:delText>
                </w:r>
              </w:del>
            </w:ins>
          </w:p>
        </w:tc>
        <w:tc>
          <w:tcPr>
            <w:tcW w:w="5979" w:type="dxa"/>
          </w:tcPr>
          <w:p w14:paraId="7E037EE1" w14:textId="7F184864" w:rsidR="00EF420B" w:rsidDel="00BA6170" w:rsidRDefault="00EF420B">
            <w:pPr>
              <w:pStyle w:val="ListParagraph"/>
              <w:spacing w:line="276" w:lineRule="auto"/>
              <w:ind w:left="0"/>
              <w:rPr>
                <w:ins w:id="45065" w:author="phuong vu" w:date="2018-11-23T10:00:00Z"/>
                <w:del w:id="45066" w:author="Tran Huan" w:date="2018-11-26T01:43:00Z"/>
              </w:rPr>
              <w:pPrChange w:id="45067" w:author="phuong vu" w:date="2018-11-23T13:48:00Z">
                <w:pPr>
                  <w:pStyle w:val="ListParagraph"/>
                  <w:spacing w:line="360" w:lineRule="auto"/>
                  <w:ind w:left="0"/>
                </w:pPr>
              </w:pPrChange>
            </w:pPr>
            <w:ins w:id="45068" w:author="phuong vu" w:date="2018-11-23T10:00:00Z">
              <w:del w:id="45069" w:author="Tran Huan" w:date="2018-11-26T01:43:00Z">
                <w:r w:rsidDel="00BA6170">
                  <w:rPr>
                    <w:lang w:val="en-US"/>
                  </w:rPr>
                  <w:delText>Tìm kiếm đơn hàng</w:delText>
                </w:r>
              </w:del>
            </w:ins>
          </w:p>
        </w:tc>
      </w:tr>
      <w:tr w:rsidR="00EF420B" w14:paraId="2D80A478" w14:textId="77777777" w:rsidTr="00BF4BED">
        <w:trPr>
          <w:ins w:id="45070" w:author="phuong vu" w:date="2018-11-23T10:00:00Z"/>
        </w:trPr>
        <w:tc>
          <w:tcPr>
            <w:tcW w:w="708" w:type="dxa"/>
          </w:tcPr>
          <w:p w14:paraId="7192F2CF" w14:textId="0C9CE7D7" w:rsidR="00EF420B" w:rsidRPr="007C127C" w:rsidRDefault="00EF420B">
            <w:pPr>
              <w:pStyle w:val="ListParagraph"/>
              <w:spacing w:line="276" w:lineRule="auto"/>
              <w:ind w:left="0"/>
              <w:jc w:val="center"/>
              <w:rPr>
                <w:ins w:id="45071" w:author="phuong vu" w:date="2018-11-23T10:00:00Z"/>
                <w:lang w:val="en-US"/>
              </w:rPr>
              <w:pPrChange w:id="45072" w:author="phuong vu" w:date="2018-11-23T13:48:00Z">
                <w:pPr>
                  <w:pStyle w:val="ListParagraph"/>
                  <w:spacing w:line="360" w:lineRule="auto"/>
                  <w:ind w:left="0"/>
                  <w:jc w:val="center"/>
                </w:pPr>
              </w:pPrChange>
            </w:pPr>
            <w:ins w:id="45073" w:author="phuong vu" w:date="2018-11-23T10:00:00Z">
              <w:del w:id="45074" w:author="Tran Huan" w:date="2018-11-26T01:43:00Z">
                <w:r w:rsidDel="00BA6170">
                  <w:rPr>
                    <w:lang w:val="en-US"/>
                  </w:rPr>
                  <w:delText>9</w:delText>
                </w:r>
              </w:del>
            </w:ins>
            <w:ins w:id="45075" w:author="Tran Huan" w:date="2018-11-26T01:43:00Z">
              <w:r w:rsidR="00BA6170">
                <w:rPr>
                  <w:lang w:val="en-US"/>
                </w:rPr>
                <w:t>4</w:t>
              </w:r>
            </w:ins>
          </w:p>
        </w:tc>
        <w:tc>
          <w:tcPr>
            <w:tcW w:w="1992" w:type="dxa"/>
          </w:tcPr>
          <w:p w14:paraId="2D79E523" w14:textId="77777777" w:rsidR="00EF420B" w:rsidRPr="007C127C" w:rsidRDefault="00EF420B">
            <w:pPr>
              <w:pStyle w:val="ListParagraph"/>
              <w:spacing w:line="276" w:lineRule="auto"/>
              <w:ind w:left="0"/>
              <w:rPr>
                <w:ins w:id="45076" w:author="phuong vu" w:date="2018-11-23T10:00:00Z"/>
                <w:lang w:val="en-US"/>
              </w:rPr>
              <w:pPrChange w:id="45077" w:author="phuong vu" w:date="2018-11-23T13:48:00Z">
                <w:pPr>
                  <w:pStyle w:val="ListParagraph"/>
                  <w:spacing w:line="360" w:lineRule="auto"/>
                  <w:ind w:left="0"/>
                </w:pPr>
              </w:pPrChange>
            </w:pPr>
            <w:ins w:id="45078" w:author="phuong vu" w:date="2018-11-23T10:00:00Z">
              <w:r>
                <w:rPr>
                  <w:lang w:val="en-US"/>
                </w:rPr>
                <w:t>GU_09</w:t>
              </w:r>
            </w:ins>
          </w:p>
        </w:tc>
        <w:tc>
          <w:tcPr>
            <w:tcW w:w="5979" w:type="dxa"/>
          </w:tcPr>
          <w:p w14:paraId="385845F5" w14:textId="77777777" w:rsidR="00EF420B" w:rsidRDefault="00EF420B">
            <w:pPr>
              <w:pStyle w:val="ListParagraph"/>
              <w:spacing w:line="276" w:lineRule="auto"/>
              <w:ind w:left="0"/>
              <w:rPr>
                <w:ins w:id="45079" w:author="phuong vu" w:date="2018-11-23T10:00:00Z"/>
              </w:rPr>
              <w:pPrChange w:id="45080" w:author="phuong vu" w:date="2018-11-23T13:48:00Z">
                <w:pPr>
                  <w:pStyle w:val="ListParagraph"/>
                  <w:spacing w:line="360" w:lineRule="auto"/>
                  <w:ind w:left="0"/>
                </w:pPr>
              </w:pPrChange>
            </w:pPr>
            <w:ins w:id="45081" w:author="phuong vu" w:date="2018-11-23T10:00:00Z">
              <w:r>
                <w:t>Đăng nhập</w:t>
              </w:r>
            </w:ins>
          </w:p>
        </w:tc>
      </w:tr>
      <w:tr w:rsidR="00EF420B" w14:paraId="5673C9F5" w14:textId="77777777" w:rsidTr="00BF4BED">
        <w:trPr>
          <w:ins w:id="45082" w:author="phuong vu" w:date="2018-11-23T10:00:00Z"/>
        </w:trPr>
        <w:tc>
          <w:tcPr>
            <w:tcW w:w="708" w:type="dxa"/>
          </w:tcPr>
          <w:p w14:paraId="3B32489D" w14:textId="20C6FDD0" w:rsidR="00EF420B" w:rsidRPr="007C127C" w:rsidRDefault="00EF420B">
            <w:pPr>
              <w:pStyle w:val="ListParagraph"/>
              <w:spacing w:line="276" w:lineRule="auto"/>
              <w:ind w:left="0"/>
              <w:jc w:val="center"/>
              <w:rPr>
                <w:ins w:id="45083" w:author="phuong vu" w:date="2018-11-23T10:00:00Z"/>
                <w:lang w:val="en-US"/>
              </w:rPr>
              <w:pPrChange w:id="45084" w:author="phuong vu" w:date="2018-11-23T13:48:00Z">
                <w:pPr>
                  <w:pStyle w:val="ListParagraph"/>
                  <w:spacing w:line="360" w:lineRule="auto"/>
                  <w:ind w:left="0"/>
                  <w:jc w:val="center"/>
                </w:pPr>
              </w:pPrChange>
            </w:pPr>
            <w:ins w:id="45085" w:author="phuong vu" w:date="2018-11-23T10:00:00Z">
              <w:del w:id="45086" w:author="Tran Huan" w:date="2018-11-26T01:43:00Z">
                <w:r w:rsidDel="00BA6170">
                  <w:rPr>
                    <w:lang w:val="en-US"/>
                  </w:rPr>
                  <w:delText>10</w:delText>
                </w:r>
              </w:del>
            </w:ins>
            <w:ins w:id="45087" w:author="Tran Huan" w:date="2018-11-26T01:43:00Z">
              <w:r w:rsidR="00BA6170">
                <w:rPr>
                  <w:lang w:val="en-US"/>
                </w:rPr>
                <w:t>5</w:t>
              </w:r>
            </w:ins>
          </w:p>
        </w:tc>
        <w:tc>
          <w:tcPr>
            <w:tcW w:w="1992" w:type="dxa"/>
          </w:tcPr>
          <w:p w14:paraId="131891A5" w14:textId="77777777" w:rsidR="00EF420B" w:rsidRPr="007C127C" w:rsidRDefault="00EF420B">
            <w:pPr>
              <w:pStyle w:val="ListParagraph"/>
              <w:spacing w:line="276" w:lineRule="auto"/>
              <w:ind w:left="0"/>
              <w:rPr>
                <w:ins w:id="45088" w:author="phuong vu" w:date="2018-11-23T10:00:00Z"/>
                <w:lang w:val="en-US"/>
              </w:rPr>
              <w:pPrChange w:id="45089" w:author="phuong vu" w:date="2018-11-23T13:48:00Z">
                <w:pPr>
                  <w:pStyle w:val="ListParagraph"/>
                  <w:spacing w:line="360" w:lineRule="auto"/>
                  <w:ind w:left="0"/>
                </w:pPr>
              </w:pPrChange>
            </w:pPr>
            <w:ins w:id="45090" w:author="phuong vu" w:date="2018-11-23T10:00:00Z">
              <w:r>
                <w:rPr>
                  <w:lang w:val="en-US"/>
                </w:rPr>
                <w:t>GU_10</w:t>
              </w:r>
            </w:ins>
          </w:p>
        </w:tc>
        <w:tc>
          <w:tcPr>
            <w:tcW w:w="5979" w:type="dxa"/>
          </w:tcPr>
          <w:p w14:paraId="30981BEB" w14:textId="77777777" w:rsidR="00EF420B" w:rsidRDefault="00EF420B">
            <w:pPr>
              <w:pStyle w:val="ListParagraph"/>
              <w:keepNext/>
              <w:spacing w:line="276" w:lineRule="auto"/>
              <w:ind w:left="0"/>
              <w:rPr>
                <w:ins w:id="45091" w:author="phuong vu" w:date="2018-11-23T10:00:00Z"/>
              </w:rPr>
              <w:pPrChange w:id="45092" w:author="phuong vu" w:date="2018-11-23T13:48:00Z">
                <w:pPr>
                  <w:pStyle w:val="ListParagraph"/>
                  <w:keepNext/>
                  <w:spacing w:line="360" w:lineRule="auto"/>
                  <w:ind w:left="0"/>
                </w:pPr>
              </w:pPrChange>
            </w:pPr>
            <w:ins w:id="45093" w:author="phuong vu" w:date="2018-11-23T10:00:00Z">
              <w:r>
                <w:t>Đăng xuất</w:t>
              </w:r>
            </w:ins>
          </w:p>
        </w:tc>
      </w:tr>
      <w:tr w:rsidR="00EF420B" w14:paraId="554A3831" w14:textId="77777777" w:rsidTr="00BF4BED">
        <w:trPr>
          <w:ins w:id="45094" w:author="phuong vu" w:date="2018-11-23T10:00:00Z"/>
        </w:trPr>
        <w:tc>
          <w:tcPr>
            <w:tcW w:w="708" w:type="dxa"/>
          </w:tcPr>
          <w:p w14:paraId="33178FB3" w14:textId="4D8274FF" w:rsidR="00EF420B" w:rsidRDefault="00EF420B">
            <w:pPr>
              <w:pStyle w:val="ListParagraph"/>
              <w:spacing w:line="276" w:lineRule="auto"/>
              <w:ind w:left="0"/>
              <w:jc w:val="center"/>
              <w:rPr>
                <w:ins w:id="45095" w:author="phuong vu" w:date="2018-11-23T10:00:00Z"/>
                <w:lang w:val="en-US"/>
              </w:rPr>
              <w:pPrChange w:id="45096" w:author="phuong vu" w:date="2018-11-23T13:48:00Z">
                <w:pPr>
                  <w:pStyle w:val="ListParagraph"/>
                  <w:spacing w:line="360" w:lineRule="auto"/>
                  <w:ind w:left="0"/>
                  <w:jc w:val="center"/>
                </w:pPr>
              </w:pPrChange>
            </w:pPr>
            <w:ins w:id="45097" w:author="phuong vu" w:date="2018-11-23T10:00:00Z">
              <w:del w:id="45098" w:author="Tran Huan" w:date="2018-11-26T01:43:00Z">
                <w:r w:rsidDel="00BA6170">
                  <w:rPr>
                    <w:lang w:val="en-US"/>
                  </w:rPr>
                  <w:delText>11</w:delText>
                </w:r>
              </w:del>
            </w:ins>
            <w:ins w:id="45099" w:author="Tran Huan" w:date="2018-11-26T01:43:00Z">
              <w:r w:rsidR="00BA6170">
                <w:rPr>
                  <w:lang w:val="en-US"/>
                </w:rPr>
                <w:t>6</w:t>
              </w:r>
            </w:ins>
          </w:p>
        </w:tc>
        <w:tc>
          <w:tcPr>
            <w:tcW w:w="1992" w:type="dxa"/>
          </w:tcPr>
          <w:p w14:paraId="29F09BBF" w14:textId="77777777" w:rsidR="00EF420B" w:rsidRDefault="00EF420B">
            <w:pPr>
              <w:pStyle w:val="ListParagraph"/>
              <w:spacing w:line="276" w:lineRule="auto"/>
              <w:ind w:left="0"/>
              <w:rPr>
                <w:ins w:id="45100" w:author="phuong vu" w:date="2018-11-23T10:00:00Z"/>
                <w:lang w:val="en-US"/>
              </w:rPr>
              <w:pPrChange w:id="45101" w:author="phuong vu" w:date="2018-11-23T13:48:00Z">
                <w:pPr>
                  <w:pStyle w:val="ListParagraph"/>
                  <w:spacing w:line="360" w:lineRule="auto"/>
                  <w:ind w:left="0"/>
                </w:pPr>
              </w:pPrChange>
            </w:pPr>
            <w:ins w:id="45102" w:author="phuong vu" w:date="2018-11-23T10:00:00Z">
              <w:r>
                <w:rPr>
                  <w:lang w:val="en-US"/>
                </w:rPr>
                <w:t>GU_11</w:t>
              </w:r>
            </w:ins>
          </w:p>
        </w:tc>
        <w:tc>
          <w:tcPr>
            <w:tcW w:w="5979" w:type="dxa"/>
          </w:tcPr>
          <w:p w14:paraId="0E93C070" w14:textId="77777777" w:rsidR="00EF420B" w:rsidRPr="007C127C" w:rsidRDefault="00EF420B">
            <w:pPr>
              <w:pStyle w:val="ListParagraph"/>
              <w:keepNext/>
              <w:spacing w:line="276" w:lineRule="auto"/>
              <w:ind w:left="0"/>
              <w:rPr>
                <w:ins w:id="45103" w:author="phuong vu" w:date="2018-11-23T10:00:00Z"/>
                <w:lang w:val="en-US"/>
              </w:rPr>
              <w:pPrChange w:id="45104" w:author="phuong vu" w:date="2018-11-23T13:48:00Z">
                <w:pPr>
                  <w:pStyle w:val="ListParagraph"/>
                  <w:keepNext/>
                  <w:spacing w:line="360" w:lineRule="auto"/>
                  <w:ind w:left="0"/>
                </w:pPr>
              </w:pPrChange>
            </w:pPr>
            <w:ins w:id="45105" w:author="phuong vu" w:date="2018-11-23T10:00:00Z">
              <w:r>
                <w:rPr>
                  <w:lang w:val="en-US"/>
                </w:rPr>
                <w:t>Đăng kí tài khoản khách hàng</w:t>
              </w:r>
            </w:ins>
          </w:p>
        </w:tc>
      </w:tr>
    </w:tbl>
    <w:p w14:paraId="7C613DE6" w14:textId="238EF08F" w:rsidR="00BA6170" w:rsidRPr="00BA6170" w:rsidRDefault="00BA6170" w:rsidP="00F72AE0">
      <w:pPr>
        <w:pStyle w:val="Caption"/>
        <w:rPr>
          <w:ins w:id="45106" w:author="Tran Huan" w:date="2018-11-26T01:45:00Z"/>
        </w:rPr>
        <w:pPrChange w:id="45107" w:author="Tran Huan" w:date="2018-12-03T02:05:00Z">
          <w:pPr>
            <w:pStyle w:val="Caption"/>
          </w:pPr>
        </w:pPrChange>
      </w:pPr>
      <w:bookmarkStart w:id="45108" w:name="_Toc530993059"/>
      <w:bookmarkStart w:id="45109" w:name="_Toc531584497"/>
      <w:ins w:id="45110" w:author="Tran Huan" w:date="2018-11-26T01:45:00Z">
        <w:r>
          <w:t xml:space="preserve">Bảng </w:t>
        </w:r>
      </w:ins>
      <w:ins w:id="45111" w:author="Tran Huan" w:date="2018-12-03T02:43:00Z">
        <w:r w:rsidR="00867A6B">
          <w:fldChar w:fldCharType="begin"/>
        </w:r>
        <w:r w:rsidR="00867A6B">
          <w:instrText xml:space="preserve"> STYLEREF 1 \s </w:instrText>
        </w:r>
      </w:ins>
      <w:r w:rsidR="00867A6B">
        <w:fldChar w:fldCharType="separate"/>
      </w:r>
      <w:r w:rsidR="00867A6B">
        <w:rPr>
          <w:noProof/>
        </w:rPr>
        <w:t>4</w:t>
      </w:r>
      <w:ins w:id="45112"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5113" w:author="Tran Huan" w:date="2018-12-03T02:43:00Z">
        <w:r w:rsidR="00867A6B">
          <w:rPr>
            <w:noProof/>
          </w:rPr>
          <w:t>1</w:t>
        </w:r>
        <w:r w:rsidR="00867A6B">
          <w:fldChar w:fldCharType="end"/>
        </w:r>
      </w:ins>
      <w:ins w:id="45114" w:author="Tran Huan" w:date="2018-11-26T01:45:00Z">
        <w:r w:rsidRPr="00BA6170">
          <w:rPr>
            <w:rPrChange w:id="45115" w:author="Tran Huan" w:date="2018-11-26T01:45:00Z">
              <w:rPr>
                <w:lang w:val="en-US"/>
              </w:rPr>
            </w:rPrChange>
          </w:rPr>
          <w:t xml:space="preserve"> </w:t>
        </w:r>
        <w:r w:rsidRPr="008F40CD">
          <w:rPr>
            <w:i/>
          </w:rPr>
          <w:t>Các chức năng được kiểm thử</w:t>
        </w:r>
        <w:bookmarkEnd w:id="45108"/>
        <w:bookmarkEnd w:id="45109"/>
      </w:ins>
    </w:p>
    <w:p w14:paraId="564ACC89" w14:textId="45F69A54" w:rsidR="00924D77" w:rsidRPr="006D4C69" w:rsidDel="00BA6170" w:rsidRDefault="00924D77">
      <w:pPr>
        <w:pStyle w:val="Caption"/>
        <w:rPr>
          <w:ins w:id="45116" w:author="phuong vu" w:date="2018-11-22T21:00:00Z"/>
          <w:del w:id="45117" w:author="Tran Huan" w:date="2018-11-26T01:45:00Z"/>
        </w:rPr>
        <w:pPrChange w:id="45118" w:author="Tran Huan" w:date="2018-11-25T23:36:00Z">
          <w:pPr>
            <w:pStyle w:val="Heading2"/>
          </w:pPr>
        </w:pPrChange>
      </w:pPr>
      <w:ins w:id="45119" w:author="phuong vu" w:date="2018-11-22T21:02:00Z">
        <w:del w:id="45120" w:author="Tran Huan" w:date="2018-11-26T01:45:00Z">
          <w:r w:rsidDel="00BA6170">
            <w:delText xml:space="preserve">Bảng </w:delText>
          </w:r>
        </w:del>
      </w:ins>
      <w:ins w:id="45121" w:author="phuong vu" w:date="2018-11-23T15:14:00Z">
        <w:del w:id="45122" w:author="Tran Huan" w:date="2018-11-26T01:45:00Z">
          <w:r w:rsidR="00E95F1B" w:rsidDel="00BA6170">
            <w:fldChar w:fldCharType="begin"/>
          </w:r>
          <w:r w:rsidR="00E95F1B" w:rsidDel="00BA6170">
            <w:delInstrText xml:space="preserve"> STYLEREF 1 \s </w:delInstrText>
          </w:r>
        </w:del>
      </w:ins>
      <w:del w:id="45123" w:author="Tran Huan" w:date="2018-11-26T01:45:00Z">
        <w:r w:rsidR="00E95F1B" w:rsidDel="00BA6170">
          <w:fldChar w:fldCharType="separate"/>
        </w:r>
        <w:r w:rsidR="00E95F1B" w:rsidDel="00BA6170">
          <w:rPr>
            <w:noProof/>
          </w:rPr>
          <w:delText>4</w:delText>
        </w:r>
      </w:del>
      <w:ins w:id="45124" w:author="phuong vu" w:date="2018-11-23T15:14:00Z">
        <w:del w:id="45125" w:author="Tran Huan" w:date="2018-11-26T01:45:00Z">
          <w:r w:rsidR="00E95F1B" w:rsidDel="00BA6170">
            <w:fldChar w:fldCharType="end"/>
          </w:r>
          <w:r w:rsidR="00E95F1B" w:rsidDel="00BA6170">
            <w:delText>.</w:delText>
          </w:r>
          <w:r w:rsidR="00E95F1B" w:rsidDel="00BA6170">
            <w:fldChar w:fldCharType="begin"/>
          </w:r>
          <w:r w:rsidR="00E95F1B" w:rsidDel="00BA6170">
            <w:delInstrText xml:space="preserve"> SEQ Bảng \* ARABIC \s 1 </w:delInstrText>
          </w:r>
        </w:del>
      </w:ins>
      <w:del w:id="45126" w:author="Tran Huan" w:date="2018-11-26T01:45:00Z">
        <w:r w:rsidR="00E95F1B" w:rsidDel="00BA6170">
          <w:fldChar w:fldCharType="separate"/>
        </w:r>
      </w:del>
      <w:ins w:id="45127" w:author="phuong vu" w:date="2018-11-23T15:14:00Z">
        <w:del w:id="45128" w:author="Tran Huan" w:date="2018-11-26T01:45:00Z">
          <w:r w:rsidR="00E95F1B" w:rsidDel="00BA6170">
            <w:rPr>
              <w:noProof/>
            </w:rPr>
            <w:delText>1</w:delText>
          </w:r>
          <w:r w:rsidR="00E95F1B" w:rsidDel="00BA6170">
            <w:fldChar w:fldCharType="end"/>
          </w:r>
        </w:del>
      </w:ins>
      <w:ins w:id="45129" w:author="phuong vu" w:date="2018-11-22T21:02:00Z">
        <w:del w:id="45130" w:author="Tran Huan" w:date="2018-11-26T01:45:00Z">
          <w:r w:rsidRPr="000245EB" w:rsidDel="00BA6170">
            <w:rPr>
              <w:i/>
              <w:iCs w:val="0"/>
              <w:rPrChange w:id="45131" w:author="Tran Huan" w:date="2018-11-25T16:08:00Z">
                <w:rPr>
                  <w:b w:val="0"/>
                  <w:i/>
                  <w:iCs/>
                  <w:lang w:val="en-US"/>
                </w:rPr>
              </w:rPrChange>
            </w:rPr>
            <w:delText xml:space="preserve"> Các chức năng được kiểm thử</w:delText>
          </w:r>
        </w:del>
      </w:ins>
      <w:bookmarkStart w:id="45132" w:name="_Toc531004896"/>
      <w:bookmarkStart w:id="45133" w:name="_Toc531006813"/>
      <w:bookmarkStart w:id="45134" w:name="_Toc531572808"/>
      <w:bookmarkStart w:id="45135" w:name="_Toc531576656"/>
      <w:bookmarkStart w:id="45136" w:name="_Toc531580397"/>
      <w:bookmarkStart w:id="45137" w:name="_Toc531584135"/>
      <w:bookmarkEnd w:id="45132"/>
      <w:bookmarkEnd w:id="45133"/>
      <w:bookmarkEnd w:id="45134"/>
      <w:bookmarkEnd w:id="45135"/>
      <w:bookmarkEnd w:id="45136"/>
      <w:bookmarkEnd w:id="45137"/>
    </w:p>
    <w:p w14:paraId="6E774E1B" w14:textId="414CC859" w:rsidR="00924D77" w:rsidRDefault="00924D77">
      <w:pPr>
        <w:pStyle w:val="Heading3"/>
        <w:spacing w:line="276" w:lineRule="auto"/>
        <w:rPr>
          <w:ins w:id="45138" w:author="phuong vu" w:date="2018-11-22T21:02:00Z"/>
        </w:rPr>
        <w:pPrChange w:id="45139" w:author="phuong vu" w:date="2018-11-23T13:48:00Z">
          <w:pPr>
            <w:pStyle w:val="Heading3"/>
          </w:pPr>
        </w:pPrChange>
      </w:pPr>
      <w:bookmarkStart w:id="45140" w:name="_Toc531584136"/>
      <w:ins w:id="45141" w:author="phuong vu" w:date="2018-11-22T21:01:00Z">
        <w:r>
          <w:t>Tiêu chí kiểm thử</w:t>
        </w:r>
      </w:ins>
      <w:bookmarkEnd w:id="45140"/>
    </w:p>
    <w:p w14:paraId="39AEDB18" w14:textId="703ED986" w:rsidR="00924D77" w:rsidRDefault="00924D77">
      <w:pPr>
        <w:spacing w:line="276" w:lineRule="auto"/>
        <w:ind w:firstLine="576"/>
        <w:rPr>
          <w:ins w:id="45142" w:author="phuong vu" w:date="2018-11-22T21:02:00Z"/>
          <w:lang w:val="en-US"/>
        </w:rPr>
        <w:pPrChange w:id="45143" w:author="phuong vu" w:date="2018-11-23T13:48:00Z">
          <w:pPr>
            <w:ind w:left="576"/>
          </w:pPr>
        </w:pPrChange>
      </w:pPr>
      <w:ins w:id="45144" w:author="phuong vu" w:date="2018-11-22T21:02:00Z">
        <w:r>
          <w:rPr>
            <w:lang w:val="en-US"/>
          </w:rPr>
          <w:t>Kiểm thử thành công:</w:t>
        </w:r>
      </w:ins>
      <w:ins w:id="45145" w:author="phuong vu" w:date="2018-11-22T21:03:00Z">
        <w:r>
          <w:rPr>
            <w:lang w:val="en-US"/>
          </w:rPr>
          <w:t xml:space="preserve"> Đáp ứng các yêu cầu đặt ra, chức năng hoạt động đúng với đặc tả, thiết kế.</w:t>
        </w:r>
      </w:ins>
    </w:p>
    <w:p w14:paraId="1506505C" w14:textId="0049CD6C" w:rsidR="00924D77" w:rsidRPr="000245EB" w:rsidRDefault="00924D77">
      <w:pPr>
        <w:spacing w:line="276" w:lineRule="auto"/>
        <w:ind w:firstLine="576"/>
        <w:pPrChange w:id="45146" w:author="phuong vu" w:date="2018-11-23T13:48:00Z">
          <w:pPr>
            <w:pStyle w:val="Heading3"/>
          </w:pPr>
        </w:pPrChange>
      </w:pPr>
      <w:ins w:id="45147" w:author="phuong vu" w:date="2018-11-22T21:02:00Z">
        <w:r>
          <w:rPr>
            <w:lang w:val="en-US"/>
          </w:rPr>
          <w:t xml:space="preserve">Kiểm thử thất bại: </w:t>
        </w:r>
      </w:ins>
      <w:ins w:id="45148" w:author="phuong vu" w:date="2018-11-22T21:04:00Z">
        <w:r>
          <w:rPr>
            <w:lang w:val="en-US"/>
          </w:rPr>
          <w:t>Hoạt động không đúng với đặc tả, thiết kế đề ra. H</w:t>
        </w:r>
      </w:ins>
      <w:ins w:id="45149" w:author="phuong vu" w:date="2018-11-22T21:05:00Z">
        <w:r>
          <w:rPr>
            <w:lang w:val="en-US"/>
          </w:rPr>
          <w:t>oặc xảy ra các lỗi về lập trình.</w:t>
        </w:r>
      </w:ins>
    </w:p>
    <w:p w14:paraId="497841D4" w14:textId="2A5A4A8E" w:rsidR="004A77C2" w:rsidRDefault="004A77C2">
      <w:pPr>
        <w:pStyle w:val="Heading2"/>
        <w:spacing w:line="276" w:lineRule="auto"/>
        <w:rPr>
          <w:ins w:id="45150" w:author="phuong vu" w:date="2018-11-22T21:06:00Z"/>
        </w:rPr>
        <w:pPrChange w:id="45151" w:author="phuong vu" w:date="2018-11-23T13:48:00Z">
          <w:pPr>
            <w:pStyle w:val="Heading2"/>
          </w:pPr>
        </w:pPrChange>
      </w:pPr>
      <w:bookmarkStart w:id="45152" w:name="_Toc531584137"/>
      <w:r>
        <w:t>Quản lí kiểm thử</w:t>
      </w:r>
      <w:bookmarkEnd w:id="45152"/>
    </w:p>
    <w:p w14:paraId="64EAE467" w14:textId="41A7D1FA" w:rsidR="00924D77" w:rsidRDefault="00924D77">
      <w:pPr>
        <w:pStyle w:val="Heading3"/>
        <w:spacing w:line="276" w:lineRule="auto"/>
        <w:rPr>
          <w:ins w:id="45153" w:author="phuong vu" w:date="2018-11-23T08:34:00Z"/>
        </w:rPr>
        <w:pPrChange w:id="45154" w:author="phuong vu" w:date="2018-11-23T13:48:00Z">
          <w:pPr>
            <w:pStyle w:val="Heading3"/>
          </w:pPr>
        </w:pPrChange>
      </w:pPr>
      <w:bookmarkStart w:id="45155" w:name="_Toc531584138"/>
      <w:ins w:id="45156" w:author="phuong vu" w:date="2018-11-22T21:06:00Z">
        <w:r>
          <w:t>Tiến hành kiểm thử</w:t>
        </w:r>
      </w:ins>
      <w:bookmarkEnd w:id="45155"/>
    </w:p>
    <w:p w14:paraId="55D048E4" w14:textId="30946414" w:rsidR="00CE15B0" w:rsidRDefault="00CE15B0">
      <w:pPr>
        <w:spacing w:after="0" w:line="276" w:lineRule="auto"/>
        <w:ind w:left="774"/>
        <w:rPr>
          <w:ins w:id="45157" w:author="phuong vu" w:date="2018-11-23T08:34:00Z"/>
          <w:rFonts w:ascii="Times New Roman" w:hAnsi="Times New Roman" w:cs="Times New Roman"/>
          <w:lang w:val="es-ES"/>
        </w:rPr>
        <w:pPrChange w:id="45158" w:author="phuong vu" w:date="2018-11-23T13:48:00Z">
          <w:pPr>
            <w:numPr>
              <w:numId w:val="62"/>
            </w:numPr>
            <w:spacing w:after="0" w:line="240" w:lineRule="auto"/>
            <w:ind w:left="1134" w:hanging="360"/>
          </w:pPr>
        </w:pPrChange>
      </w:pPr>
      <w:ins w:id="45159" w:author="phuong vu" w:date="2018-11-23T08:34:00Z">
        <w:r>
          <w:rPr>
            <w:lang w:val="es-ES"/>
          </w:rPr>
          <w:t>- Lập kế hoạch kiểm thử</w:t>
        </w:r>
      </w:ins>
    </w:p>
    <w:p w14:paraId="32894731" w14:textId="1798DF68" w:rsidR="00CE15B0" w:rsidRDefault="00CE15B0">
      <w:pPr>
        <w:spacing w:after="0" w:line="276" w:lineRule="auto"/>
        <w:ind w:left="774"/>
        <w:rPr>
          <w:ins w:id="45160" w:author="phuong vu" w:date="2018-11-23T08:34:00Z"/>
          <w:lang w:val="es-ES"/>
        </w:rPr>
        <w:pPrChange w:id="45161" w:author="phuong vu" w:date="2018-11-23T13:48:00Z">
          <w:pPr>
            <w:numPr>
              <w:numId w:val="62"/>
            </w:numPr>
            <w:spacing w:after="0" w:line="240" w:lineRule="auto"/>
            <w:ind w:left="1134" w:hanging="360"/>
          </w:pPr>
        </w:pPrChange>
      </w:pPr>
      <w:ins w:id="45162" w:author="phuong vu" w:date="2018-11-23T08:34:00Z">
        <w:r>
          <w:rPr>
            <w:lang w:val="es-ES"/>
          </w:rPr>
          <w:t>- Tạo test case</w:t>
        </w:r>
      </w:ins>
    </w:p>
    <w:p w14:paraId="577D0003" w14:textId="6E2A9722" w:rsidR="00CE15B0" w:rsidRDefault="00CE15B0">
      <w:pPr>
        <w:spacing w:after="0" w:line="276" w:lineRule="auto"/>
        <w:ind w:left="774"/>
        <w:rPr>
          <w:ins w:id="45163" w:author="phuong vu" w:date="2018-11-23T08:34:00Z"/>
          <w:lang w:val="es-ES"/>
        </w:rPr>
        <w:pPrChange w:id="45164" w:author="phuong vu" w:date="2018-11-23T13:48:00Z">
          <w:pPr>
            <w:numPr>
              <w:numId w:val="62"/>
            </w:numPr>
            <w:spacing w:after="0" w:line="240" w:lineRule="auto"/>
            <w:ind w:left="1134" w:hanging="360"/>
          </w:pPr>
        </w:pPrChange>
      </w:pPr>
      <w:ins w:id="45165" w:author="phuong vu" w:date="2018-11-23T08:34:00Z">
        <w:r>
          <w:rPr>
            <w:lang w:val="es-ES"/>
          </w:rPr>
          <w:t>- Tiến hành kiểm thử</w:t>
        </w:r>
      </w:ins>
    </w:p>
    <w:p w14:paraId="5E2F40A8" w14:textId="1A42550B" w:rsidR="00CE15B0" w:rsidRPr="00CE15B0" w:rsidRDefault="00CE15B0">
      <w:pPr>
        <w:spacing w:after="0" w:line="276" w:lineRule="auto"/>
        <w:ind w:left="774"/>
        <w:rPr>
          <w:ins w:id="45166" w:author="phuong vu" w:date="2018-11-22T21:06:00Z"/>
          <w:lang w:val="es-ES"/>
          <w:rPrChange w:id="45167" w:author="phuong vu" w:date="2018-11-23T08:34:00Z">
            <w:rPr>
              <w:ins w:id="45168" w:author="phuong vu" w:date="2018-11-22T21:06:00Z"/>
            </w:rPr>
          </w:rPrChange>
        </w:rPr>
        <w:pPrChange w:id="45169" w:author="phuong vu" w:date="2018-11-23T13:48:00Z">
          <w:pPr>
            <w:pStyle w:val="Heading3"/>
          </w:pPr>
        </w:pPrChange>
      </w:pPr>
      <w:ins w:id="45170" w:author="phuong vu" w:date="2018-11-23T08:34:00Z">
        <w:r>
          <w:rPr>
            <w:lang w:val="es-ES"/>
          </w:rPr>
          <w:t>- Tạo kết quả kiểm thử</w:t>
        </w:r>
      </w:ins>
    </w:p>
    <w:p w14:paraId="7CFE1ED3" w14:textId="624F6084" w:rsidR="00924D77" w:rsidRDefault="00924D77">
      <w:pPr>
        <w:pStyle w:val="Heading3"/>
        <w:spacing w:line="276" w:lineRule="auto"/>
        <w:rPr>
          <w:ins w:id="45171" w:author="phuong vu" w:date="2018-11-23T08:36:00Z"/>
        </w:rPr>
        <w:pPrChange w:id="45172" w:author="phuong vu" w:date="2018-11-23T13:48:00Z">
          <w:pPr>
            <w:pStyle w:val="Heading3"/>
          </w:pPr>
        </w:pPrChange>
      </w:pPr>
      <w:bookmarkStart w:id="45173" w:name="_Toc531584139"/>
      <w:ins w:id="45174" w:author="phuong vu" w:date="2018-11-22T21:06:00Z">
        <w:r>
          <w:t>Môi trường kiểm thử</w:t>
        </w:r>
      </w:ins>
      <w:bookmarkEnd w:id="45173"/>
    </w:p>
    <w:p w14:paraId="4C4E06E9" w14:textId="4810FBED" w:rsidR="00A57F49" w:rsidRDefault="00A57F49">
      <w:pPr>
        <w:numPr>
          <w:ilvl w:val="0"/>
          <w:numId w:val="63"/>
        </w:numPr>
        <w:spacing w:after="0" w:line="276" w:lineRule="auto"/>
        <w:ind w:left="1134"/>
        <w:rPr>
          <w:ins w:id="45175" w:author="phuong vu" w:date="2018-11-23T08:36:00Z"/>
          <w:rFonts w:ascii="Times New Roman" w:hAnsi="Times New Roman" w:cs="Times New Roman"/>
          <w:lang w:val="es-ES"/>
        </w:rPr>
        <w:pPrChange w:id="45176" w:author="phuong vu" w:date="2018-11-23T13:48:00Z">
          <w:pPr>
            <w:numPr>
              <w:numId w:val="63"/>
            </w:numPr>
            <w:spacing w:after="0" w:line="240" w:lineRule="auto"/>
            <w:ind w:left="1134" w:hanging="360"/>
          </w:pPr>
        </w:pPrChange>
      </w:pPr>
      <w:ins w:id="45177" w:author="phuong vu" w:date="2018-11-23T08:36:00Z">
        <w:r>
          <w:rPr>
            <w:lang w:val="es-ES"/>
          </w:rPr>
          <w:t xml:space="preserve">Hệ điều hành Window </w:t>
        </w:r>
      </w:ins>
      <w:ins w:id="45178" w:author="phuong vu" w:date="2018-11-23T08:37:00Z">
        <w:r>
          <w:rPr>
            <w:lang w:val="es-ES"/>
          </w:rPr>
          <w:t>10</w:t>
        </w:r>
      </w:ins>
      <w:ins w:id="45179" w:author="phuong vu" w:date="2018-11-23T08:36:00Z">
        <w:r>
          <w:rPr>
            <w:lang w:val="es-ES"/>
          </w:rPr>
          <w:t xml:space="preserve"> 64 bit</w:t>
        </w:r>
      </w:ins>
    </w:p>
    <w:p w14:paraId="1A36877D" w14:textId="62A9FE33" w:rsidR="00A57F49" w:rsidRDefault="00A57F49">
      <w:pPr>
        <w:numPr>
          <w:ilvl w:val="0"/>
          <w:numId w:val="63"/>
        </w:numPr>
        <w:spacing w:after="0" w:line="276" w:lineRule="auto"/>
        <w:ind w:left="1134"/>
        <w:rPr>
          <w:ins w:id="45180" w:author="Tran Huan" w:date="2018-11-26T12:53:00Z"/>
          <w:lang w:val="es-ES"/>
        </w:rPr>
        <w:pPrChange w:id="45181" w:author="phuong vu" w:date="2018-11-23T13:48:00Z">
          <w:pPr>
            <w:pStyle w:val="Heading3"/>
          </w:pPr>
        </w:pPrChange>
      </w:pPr>
      <w:ins w:id="45182" w:author="phuong vu" w:date="2018-11-23T08:36:00Z">
        <w:r>
          <w:rPr>
            <w:lang w:val="es-ES"/>
          </w:rPr>
          <w:t>Trình duyệt: Chrome</w:t>
        </w:r>
      </w:ins>
    </w:p>
    <w:p w14:paraId="2E89E09E" w14:textId="4D048CDD" w:rsidR="00C066F2" w:rsidRPr="00A57F49" w:rsidRDefault="00C066F2">
      <w:pPr>
        <w:numPr>
          <w:ilvl w:val="0"/>
          <w:numId w:val="63"/>
        </w:numPr>
        <w:spacing w:after="0" w:line="276" w:lineRule="auto"/>
        <w:ind w:left="1134"/>
        <w:rPr>
          <w:ins w:id="45183" w:author="phuong vu" w:date="2018-11-23T08:30:00Z"/>
          <w:lang w:val="es-ES"/>
          <w:rPrChange w:id="45184" w:author="phuong vu" w:date="2018-11-23T08:36:00Z">
            <w:rPr>
              <w:ins w:id="45185" w:author="phuong vu" w:date="2018-11-23T08:30:00Z"/>
            </w:rPr>
          </w:rPrChange>
        </w:rPr>
        <w:pPrChange w:id="45186" w:author="phuong vu" w:date="2018-11-23T13:48:00Z">
          <w:pPr>
            <w:pStyle w:val="Heading3"/>
          </w:pPr>
        </w:pPrChange>
      </w:pPr>
      <w:ins w:id="45187" w:author="Tran Huan" w:date="2018-11-26T12:53:00Z">
        <w:r>
          <w:rPr>
            <w:lang w:val="es-ES"/>
          </w:rPr>
          <w:t>Hệ điều hành android 8.0</w:t>
        </w:r>
      </w:ins>
    </w:p>
    <w:p w14:paraId="17C1A080" w14:textId="6762039A" w:rsidR="00924D77" w:rsidRPr="000245EB" w:rsidRDefault="00924D77">
      <w:pPr>
        <w:pStyle w:val="Heading3"/>
        <w:spacing w:line="276" w:lineRule="auto"/>
        <w:rPr>
          <w:ins w:id="45188" w:author="phuong vu" w:date="2018-11-22T21:07:00Z"/>
          <w:lang w:val="es-ES"/>
          <w:rPrChange w:id="45189" w:author="Tran Huan" w:date="2018-11-25T16:08:00Z">
            <w:rPr>
              <w:ins w:id="45190" w:author="phuong vu" w:date="2018-11-22T21:07:00Z"/>
            </w:rPr>
          </w:rPrChange>
        </w:rPr>
        <w:pPrChange w:id="45191" w:author="phuong vu" w:date="2018-11-23T13:48:00Z">
          <w:pPr>
            <w:pStyle w:val="Heading3"/>
          </w:pPr>
        </w:pPrChange>
      </w:pPr>
      <w:bookmarkStart w:id="45192" w:name="_Toc531584140"/>
      <w:ins w:id="45193" w:author="phuong vu" w:date="2018-11-22T21:07:00Z">
        <w:r w:rsidRPr="000245EB">
          <w:rPr>
            <w:lang w:val="es-ES"/>
            <w:rPrChange w:id="45194" w:author="Tran Huan" w:date="2018-11-25T16:08:00Z">
              <w:rPr/>
            </w:rPrChange>
          </w:rPr>
          <w:t>Kế hoạch dự đoán và chi phí</w:t>
        </w:r>
        <w:bookmarkEnd w:id="45192"/>
      </w:ins>
    </w:p>
    <w:p w14:paraId="363121EF" w14:textId="3BB197C2" w:rsidR="00924D77" w:rsidRDefault="00924D77">
      <w:pPr>
        <w:pStyle w:val="Heading3"/>
        <w:spacing w:line="276" w:lineRule="auto"/>
        <w:rPr>
          <w:ins w:id="45195" w:author="phuong vu" w:date="2018-11-22T21:08:00Z"/>
        </w:rPr>
        <w:pPrChange w:id="45196" w:author="phuong vu" w:date="2018-11-23T13:48:00Z">
          <w:pPr>
            <w:pStyle w:val="Heading3"/>
          </w:pPr>
        </w:pPrChange>
      </w:pPr>
      <w:bookmarkStart w:id="45197" w:name="_Toc531584141"/>
      <w:ins w:id="45198" w:author="phuong vu" w:date="2018-11-22T21:07:00Z">
        <w:r>
          <w:t>Các rủi ro</w:t>
        </w:r>
      </w:ins>
      <w:bookmarkEnd w:id="451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5199" w:author="phuong vu" w:date="2018-11-22T21:09: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65"/>
        <w:gridCol w:w="3800"/>
        <w:gridCol w:w="4012"/>
        <w:tblGridChange w:id="45200">
          <w:tblGrid>
            <w:gridCol w:w="965"/>
            <w:gridCol w:w="4877"/>
            <w:gridCol w:w="2935"/>
          </w:tblGrid>
        </w:tblGridChange>
      </w:tblGrid>
      <w:tr w:rsidR="00924D77" w14:paraId="2E7503AC" w14:textId="77777777" w:rsidTr="00104646">
        <w:trPr>
          <w:ins w:id="45201"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45202"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398E13A4" w14:textId="77777777" w:rsidR="00924D77" w:rsidRDefault="00924D77">
            <w:pPr>
              <w:spacing w:line="276" w:lineRule="auto"/>
              <w:jc w:val="center"/>
              <w:rPr>
                <w:ins w:id="45203" w:author="phuong vu" w:date="2018-11-22T21:08:00Z"/>
                <w:rFonts w:ascii="Times New Roman" w:hAnsi="Times New Roman" w:cs="Times New Roman"/>
                <w:b/>
                <w:bCs/>
                <w:lang w:val="es-ES"/>
              </w:rPr>
              <w:pPrChange w:id="45204" w:author="phuong vu" w:date="2018-11-23T13:48:00Z">
                <w:pPr>
                  <w:jc w:val="center"/>
                </w:pPr>
              </w:pPrChange>
            </w:pPr>
            <w:ins w:id="45205" w:author="phuong vu" w:date="2018-11-22T21:08:00Z">
              <w:r>
                <w:rPr>
                  <w:b/>
                  <w:bCs/>
                  <w:lang w:val="es-ES"/>
                </w:rPr>
                <w:t>STT</w:t>
              </w:r>
            </w:ins>
          </w:p>
        </w:tc>
        <w:tc>
          <w:tcPr>
            <w:tcW w:w="3800" w:type="dxa"/>
            <w:tcBorders>
              <w:top w:val="single" w:sz="4" w:space="0" w:color="auto"/>
              <w:left w:val="single" w:sz="4" w:space="0" w:color="auto"/>
              <w:bottom w:val="single" w:sz="4" w:space="0" w:color="auto"/>
              <w:right w:val="single" w:sz="4" w:space="0" w:color="auto"/>
            </w:tcBorders>
            <w:hideMark/>
            <w:tcPrChange w:id="45206"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1A943D44" w14:textId="77777777" w:rsidR="00924D77" w:rsidRDefault="00924D77">
            <w:pPr>
              <w:spacing w:line="276" w:lineRule="auto"/>
              <w:rPr>
                <w:ins w:id="45207" w:author="phuong vu" w:date="2018-11-22T21:08:00Z"/>
                <w:b/>
                <w:bCs/>
                <w:lang w:val="es-ES"/>
              </w:rPr>
              <w:pPrChange w:id="45208" w:author="phuong vu" w:date="2018-11-23T13:48:00Z">
                <w:pPr/>
              </w:pPrChange>
            </w:pPr>
            <w:ins w:id="45209" w:author="phuong vu" w:date="2018-11-22T21:08:00Z">
              <w:r>
                <w:rPr>
                  <w:b/>
                  <w:bCs/>
                  <w:lang w:val="es-ES"/>
                </w:rPr>
                <w:t>Các rủi ro có thể xảy ra</w:t>
              </w:r>
            </w:ins>
          </w:p>
        </w:tc>
        <w:tc>
          <w:tcPr>
            <w:tcW w:w="4012" w:type="dxa"/>
            <w:tcBorders>
              <w:top w:val="single" w:sz="4" w:space="0" w:color="auto"/>
              <w:left w:val="single" w:sz="4" w:space="0" w:color="auto"/>
              <w:bottom w:val="single" w:sz="4" w:space="0" w:color="auto"/>
              <w:right w:val="single" w:sz="4" w:space="0" w:color="auto"/>
            </w:tcBorders>
            <w:hideMark/>
            <w:tcPrChange w:id="45210"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43FF2681" w14:textId="77777777" w:rsidR="00924D77" w:rsidRDefault="00924D77">
            <w:pPr>
              <w:spacing w:line="276" w:lineRule="auto"/>
              <w:rPr>
                <w:ins w:id="45211" w:author="phuong vu" w:date="2018-11-22T21:08:00Z"/>
                <w:b/>
                <w:bCs/>
                <w:lang w:val="es-ES"/>
              </w:rPr>
              <w:pPrChange w:id="45212" w:author="phuong vu" w:date="2018-11-23T13:48:00Z">
                <w:pPr/>
              </w:pPrChange>
            </w:pPr>
            <w:ins w:id="45213" w:author="phuong vu" w:date="2018-11-22T21:08:00Z">
              <w:r>
                <w:rPr>
                  <w:b/>
                  <w:bCs/>
                  <w:lang w:val="es-ES"/>
                </w:rPr>
                <w:t>Kế hoạch làm giảm bớt hoặc tránh</w:t>
              </w:r>
            </w:ins>
          </w:p>
        </w:tc>
      </w:tr>
      <w:tr w:rsidR="00924D77" w14:paraId="587146F7" w14:textId="77777777" w:rsidTr="00104646">
        <w:trPr>
          <w:ins w:id="45214"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45215"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5A1AAB09" w14:textId="77777777" w:rsidR="00924D77" w:rsidRDefault="00924D77">
            <w:pPr>
              <w:spacing w:line="276" w:lineRule="auto"/>
              <w:jc w:val="center"/>
              <w:rPr>
                <w:ins w:id="45216" w:author="phuong vu" w:date="2018-11-22T21:08:00Z"/>
                <w:b/>
                <w:bCs/>
                <w:lang w:val="es-ES"/>
              </w:rPr>
              <w:pPrChange w:id="45217" w:author="phuong vu" w:date="2018-11-23T13:48:00Z">
                <w:pPr>
                  <w:jc w:val="center"/>
                </w:pPr>
              </w:pPrChange>
            </w:pPr>
            <w:ins w:id="45218" w:author="phuong vu" w:date="2018-11-22T21:08:00Z">
              <w:r>
                <w:rPr>
                  <w:b/>
                  <w:bCs/>
                  <w:lang w:val="es-ES"/>
                </w:rPr>
                <w:t>1</w:t>
              </w:r>
            </w:ins>
          </w:p>
        </w:tc>
        <w:tc>
          <w:tcPr>
            <w:tcW w:w="3800" w:type="dxa"/>
            <w:tcBorders>
              <w:top w:val="single" w:sz="4" w:space="0" w:color="auto"/>
              <w:left w:val="single" w:sz="4" w:space="0" w:color="auto"/>
              <w:bottom w:val="single" w:sz="4" w:space="0" w:color="auto"/>
              <w:right w:val="single" w:sz="4" w:space="0" w:color="auto"/>
            </w:tcBorders>
            <w:hideMark/>
            <w:tcPrChange w:id="45219"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4C205209" w14:textId="77777777" w:rsidR="00924D77" w:rsidRDefault="00924D77">
            <w:pPr>
              <w:spacing w:line="276" w:lineRule="auto"/>
              <w:rPr>
                <w:ins w:id="45220" w:author="phuong vu" w:date="2018-11-22T21:08:00Z"/>
                <w:lang w:val="es-ES"/>
              </w:rPr>
              <w:pPrChange w:id="45221" w:author="phuong vu" w:date="2018-11-23T13:48:00Z">
                <w:pPr/>
              </w:pPrChange>
            </w:pPr>
            <w:ins w:id="45222" w:author="phuong vu" w:date="2018-11-22T21:08:00Z">
              <w:r>
                <w:rPr>
                  <w:lang w:val="es-ES"/>
                </w:rPr>
                <w:t>Thời gian kiểm thử thực tế dài hơn thời gian dự đoán</w:t>
              </w:r>
            </w:ins>
          </w:p>
        </w:tc>
        <w:tc>
          <w:tcPr>
            <w:tcW w:w="4012" w:type="dxa"/>
            <w:tcBorders>
              <w:top w:val="single" w:sz="4" w:space="0" w:color="auto"/>
              <w:left w:val="single" w:sz="4" w:space="0" w:color="auto"/>
              <w:bottom w:val="single" w:sz="4" w:space="0" w:color="auto"/>
              <w:right w:val="single" w:sz="4" w:space="0" w:color="auto"/>
            </w:tcBorders>
            <w:hideMark/>
            <w:tcPrChange w:id="45223"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0EF7EDFA" w14:textId="47E94CBF" w:rsidR="00924D77" w:rsidRDefault="00924D77">
            <w:pPr>
              <w:spacing w:line="276" w:lineRule="auto"/>
              <w:rPr>
                <w:ins w:id="45224" w:author="phuong vu" w:date="2018-11-22T21:08:00Z"/>
                <w:lang w:val="es-ES"/>
              </w:rPr>
              <w:pPrChange w:id="45225" w:author="phuong vu" w:date="2018-11-23T13:48:00Z">
                <w:pPr/>
              </w:pPrChange>
            </w:pPr>
            <w:ins w:id="45226" w:author="phuong vu" w:date="2018-11-22T21:08:00Z">
              <w:r>
                <w:rPr>
                  <w:lang w:val="es-ES"/>
                </w:rPr>
                <w:t>Tăng thời gian thảo luận nhóm, phân chia lại công việc</w:t>
              </w:r>
            </w:ins>
            <w:ins w:id="45227" w:author="phuong vu" w:date="2018-11-22T21:11:00Z">
              <w:r w:rsidR="00104646">
                <w:rPr>
                  <w:lang w:val="es-ES"/>
                </w:rPr>
                <w:t>.</w:t>
              </w:r>
            </w:ins>
          </w:p>
        </w:tc>
      </w:tr>
      <w:tr w:rsidR="00924D77" w14:paraId="5B290CD3" w14:textId="77777777" w:rsidTr="00104646">
        <w:trPr>
          <w:ins w:id="45228"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45229"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0CBC65F3" w14:textId="77777777" w:rsidR="00924D77" w:rsidRDefault="00924D77">
            <w:pPr>
              <w:spacing w:line="276" w:lineRule="auto"/>
              <w:jc w:val="center"/>
              <w:rPr>
                <w:ins w:id="45230" w:author="phuong vu" w:date="2018-11-22T21:08:00Z"/>
                <w:b/>
                <w:bCs/>
                <w:lang w:val="es-ES"/>
              </w:rPr>
              <w:pPrChange w:id="45231" w:author="phuong vu" w:date="2018-11-23T13:48:00Z">
                <w:pPr>
                  <w:jc w:val="center"/>
                </w:pPr>
              </w:pPrChange>
            </w:pPr>
            <w:ins w:id="45232" w:author="phuong vu" w:date="2018-11-22T21:08:00Z">
              <w:r>
                <w:rPr>
                  <w:b/>
                  <w:bCs/>
                  <w:lang w:val="es-ES"/>
                </w:rPr>
                <w:t>2</w:t>
              </w:r>
            </w:ins>
          </w:p>
        </w:tc>
        <w:tc>
          <w:tcPr>
            <w:tcW w:w="3800" w:type="dxa"/>
            <w:tcBorders>
              <w:top w:val="single" w:sz="4" w:space="0" w:color="auto"/>
              <w:left w:val="single" w:sz="4" w:space="0" w:color="auto"/>
              <w:bottom w:val="single" w:sz="4" w:space="0" w:color="auto"/>
              <w:right w:val="single" w:sz="4" w:space="0" w:color="auto"/>
            </w:tcBorders>
            <w:hideMark/>
            <w:tcPrChange w:id="45233"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329FC430" w14:textId="77777777" w:rsidR="00924D77" w:rsidRDefault="00924D77">
            <w:pPr>
              <w:spacing w:line="276" w:lineRule="auto"/>
              <w:rPr>
                <w:ins w:id="45234" w:author="phuong vu" w:date="2018-11-22T21:08:00Z"/>
                <w:lang w:val="es-ES"/>
              </w:rPr>
              <w:pPrChange w:id="45235" w:author="phuong vu" w:date="2018-11-23T13:48:00Z">
                <w:pPr/>
              </w:pPrChange>
            </w:pPr>
            <w:ins w:id="45236" w:author="phuong vu" w:date="2018-11-22T21:08:00Z">
              <w:r>
                <w:rPr>
                  <w:lang w:val="es-ES"/>
                </w:rPr>
                <w:t>Lỗi hệ điều hành</w:t>
              </w:r>
            </w:ins>
          </w:p>
        </w:tc>
        <w:tc>
          <w:tcPr>
            <w:tcW w:w="4012" w:type="dxa"/>
            <w:tcBorders>
              <w:top w:val="single" w:sz="4" w:space="0" w:color="auto"/>
              <w:left w:val="single" w:sz="4" w:space="0" w:color="auto"/>
              <w:bottom w:val="single" w:sz="4" w:space="0" w:color="auto"/>
              <w:right w:val="single" w:sz="4" w:space="0" w:color="auto"/>
            </w:tcBorders>
            <w:hideMark/>
            <w:tcPrChange w:id="45237"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36364605" w14:textId="79F0DD98" w:rsidR="00924D77" w:rsidRDefault="00104646">
            <w:pPr>
              <w:spacing w:line="276" w:lineRule="auto"/>
              <w:rPr>
                <w:ins w:id="45238" w:author="phuong vu" w:date="2018-11-22T21:08:00Z"/>
                <w:lang w:val="es-ES"/>
              </w:rPr>
              <w:pPrChange w:id="45239" w:author="phuong vu" w:date="2018-11-23T13:48:00Z">
                <w:pPr/>
              </w:pPrChange>
            </w:pPr>
            <w:ins w:id="45240" w:author="phuong vu" w:date="2018-11-22T21:08:00Z">
              <w:r>
                <w:rPr>
                  <w:lang w:val="es-ES"/>
                </w:rPr>
                <w:t xml:space="preserve">Sao lưu dữ liệu tất </w:t>
              </w:r>
            </w:ins>
            <w:ins w:id="45241" w:author="phuong vu" w:date="2018-11-22T21:09:00Z">
              <w:r>
                <w:rPr>
                  <w:lang w:val="es-ES"/>
                </w:rPr>
                <w:t>cả trước khi kiểm thử. Khôi phục kịp thời</w:t>
              </w:r>
            </w:ins>
          </w:p>
        </w:tc>
      </w:tr>
      <w:tr w:rsidR="00924D77" w14:paraId="61423363" w14:textId="77777777" w:rsidTr="00C071D6">
        <w:trPr>
          <w:trHeight w:val="2576"/>
          <w:ins w:id="45242"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45243" w:author="Tran Huan" w:date="2018-12-03T02:46:00Z">
              <w:tcPr>
                <w:tcW w:w="990" w:type="dxa"/>
                <w:tcBorders>
                  <w:top w:val="single" w:sz="4" w:space="0" w:color="auto"/>
                  <w:left w:val="single" w:sz="4" w:space="0" w:color="auto"/>
                  <w:bottom w:val="single" w:sz="4" w:space="0" w:color="auto"/>
                  <w:right w:val="single" w:sz="4" w:space="0" w:color="auto"/>
                </w:tcBorders>
                <w:hideMark/>
              </w:tcPr>
            </w:tcPrChange>
          </w:tcPr>
          <w:p w14:paraId="50DDE0C7" w14:textId="77777777" w:rsidR="00924D77" w:rsidRDefault="00924D77">
            <w:pPr>
              <w:spacing w:line="276" w:lineRule="auto"/>
              <w:jc w:val="center"/>
              <w:rPr>
                <w:ins w:id="45244" w:author="phuong vu" w:date="2018-11-22T21:08:00Z"/>
                <w:b/>
                <w:bCs/>
                <w:lang w:val="es-ES"/>
              </w:rPr>
              <w:pPrChange w:id="45245" w:author="phuong vu" w:date="2018-11-23T13:48:00Z">
                <w:pPr>
                  <w:jc w:val="center"/>
                </w:pPr>
              </w:pPrChange>
            </w:pPr>
            <w:ins w:id="45246" w:author="phuong vu" w:date="2018-11-22T21:08:00Z">
              <w:r>
                <w:rPr>
                  <w:b/>
                  <w:bCs/>
                  <w:lang w:val="es-ES"/>
                </w:rPr>
                <w:t>3</w:t>
              </w:r>
            </w:ins>
          </w:p>
        </w:tc>
        <w:tc>
          <w:tcPr>
            <w:tcW w:w="3800" w:type="dxa"/>
            <w:tcBorders>
              <w:top w:val="single" w:sz="4" w:space="0" w:color="auto"/>
              <w:left w:val="single" w:sz="4" w:space="0" w:color="auto"/>
              <w:bottom w:val="single" w:sz="4" w:space="0" w:color="auto"/>
              <w:right w:val="single" w:sz="4" w:space="0" w:color="auto"/>
            </w:tcBorders>
            <w:hideMark/>
            <w:tcPrChange w:id="45247" w:author="Tran Huan" w:date="2018-12-03T02:46:00Z">
              <w:tcPr>
                <w:tcW w:w="5250" w:type="dxa"/>
                <w:tcBorders>
                  <w:top w:val="single" w:sz="4" w:space="0" w:color="auto"/>
                  <w:left w:val="single" w:sz="4" w:space="0" w:color="auto"/>
                  <w:bottom w:val="single" w:sz="4" w:space="0" w:color="auto"/>
                  <w:right w:val="single" w:sz="4" w:space="0" w:color="auto"/>
                </w:tcBorders>
                <w:hideMark/>
              </w:tcPr>
            </w:tcPrChange>
          </w:tcPr>
          <w:p w14:paraId="6B05223C" w14:textId="77777777" w:rsidR="00924D77" w:rsidRDefault="00924D77">
            <w:pPr>
              <w:spacing w:line="276" w:lineRule="auto"/>
              <w:rPr>
                <w:ins w:id="45248" w:author="phuong vu" w:date="2018-11-22T21:08:00Z"/>
                <w:lang w:val="es-ES"/>
              </w:rPr>
              <w:pPrChange w:id="45249" w:author="phuong vu" w:date="2018-11-23T13:48:00Z">
                <w:pPr/>
              </w:pPrChange>
            </w:pPr>
            <w:ins w:id="45250" w:author="phuong vu" w:date="2018-11-22T21:08:00Z">
              <w:r>
                <w:rPr>
                  <w:lang w:val="es-ES"/>
                </w:rPr>
                <w:t>Chưa có nhiều kinh nghiệm trong việc kiểm thử</w:t>
              </w:r>
            </w:ins>
          </w:p>
        </w:tc>
        <w:tc>
          <w:tcPr>
            <w:tcW w:w="4012" w:type="dxa"/>
            <w:tcBorders>
              <w:top w:val="single" w:sz="4" w:space="0" w:color="auto"/>
              <w:left w:val="single" w:sz="4" w:space="0" w:color="auto"/>
              <w:bottom w:val="single" w:sz="4" w:space="0" w:color="auto"/>
              <w:right w:val="single" w:sz="4" w:space="0" w:color="auto"/>
            </w:tcBorders>
            <w:hideMark/>
            <w:tcPrChange w:id="45251" w:author="Tran Huan" w:date="2018-12-03T02:46:00Z">
              <w:tcPr>
                <w:tcW w:w="3120" w:type="dxa"/>
                <w:tcBorders>
                  <w:top w:val="single" w:sz="4" w:space="0" w:color="auto"/>
                  <w:left w:val="single" w:sz="4" w:space="0" w:color="auto"/>
                  <w:bottom w:val="single" w:sz="4" w:space="0" w:color="auto"/>
                  <w:right w:val="single" w:sz="4" w:space="0" w:color="auto"/>
                </w:tcBorders>
                <w:hideMark/>
              </w:tcPr>
            </w:tcPrChange>
          </w:tcPr>
          <w:p w14:paraId="3EFF3FDF" w14:textId="5C321CF1" w:rsidR="00924D77" w:rsidRDefault="00924D77">
            <w:pPr>
              <w:keepNext/>
              <w:spacing w:line="276" w:lineRule="auto"/>
              <w:rPr>
                <w:ins w:id="45252" w:author="phuong vu" w:date="2018-11-22T21:08:00Z"/>
                <w:lang w:val="es-ES"/>
              </w:rPr>
              <w:pPrChange w:id="45253" w:author="Tran Huan" w:date="2018-11-26T10:54:00Z">
                <w:pPr/>
              </w:pPrChange>
            </w:pPr>
            <w:ins w:id="45254" w:author="phuong vu" w:date="2018-11-22T21:08:00Z">
              <w:r>
                <w:rPr>
                  <w:lang w:val="es-ES"/>
                </w:rPr>
                <w:t>Tham khảo thêm từ các tài liệu liên quan trên diễn đàn, website chuyên về kiểm thử chức năng</w:t>
              </w:r>
            </w:ins>
            <w:ins w:id="45255" w:author="phuong vu" w:date="2018-11-22T21:11:00Z">
              <w:r w:rsidR="00104646">
                <w:rPr>
                  <w:lang w:val="es-ES"/>
                </w:rPr>
                <w:t>.</w:t>
              </w:r>
            </w:ins>
          </w:p>
        </w:tc>
      </w:tr>
    </w:tbl>
    <w:p w14:paraId="12CDFD5D" w14:textId="407BDE98" w:rsidR="00C94048" w:rsidRPr="00C94048" w:rsidRDefault="00C94048" w:rsidP="00F72AE0">
      <w:pPr>
        <w:pStyle w:val="Caption"/>
        <w:rPr>
          <w:ins w:id="45256" w:author="Tran Huan" w:date="2018-11-26T10:54:00Z"/>
        </w:rPr>
        <w:pPrChange w:id="45257" w:author="Tran Huan" w:date="2018-12-03T02:05:00Z">
          <w:pPr>
            <w:pStyle w:val="Caption"/>
          </w:pPr>
        </w:pPrChange>
      </w:pPr>
      <w:bookmarkStart w:id="45258" w:name="_Toc530993060"/>
      <w:bookmarkStart w:id="45259" w:name="_Toc531584498"/>
      <w:ins w:id="45260" w:author="Tran Huan" w:date="2018-11-26T10:54:00Z">
        <w:r>
          <w:t xml:space="preserve">Bảng </w:t>
        </w:r>
      </w:ins>
      <w:ins w:id="45261" w:author="Tran Huan" w:date="2018-12-03T02:43:00Z">
        <w:r w:rsidR="00867A6B">
          <w:fldChar w:fldCharType="begin"/>
        </w:r>
        <w:r w:rsidR="00867A6B">
          <w:instrText xml:space="preserve"> STYLEREF 1 \s </w:instrText>
        </w:r>
      </w:ins>
      <w:r w:rsidR="00867A6B">
        <w:fldChar w:fldCharType="separate"/>
      </w:r>
      <w:r w:rsidR="00867A6B">
        <w:rPr>
          <w:noProof/>
        </w:rPr>
        <w:t>4</w:t>
      </w:r>
      <w:ins w:id="45262"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5263" w:author="Tran Huan" w:date="2018-12-03T02:43:00Z">
        <w:r w:rsidR="00867A6B">
          <w:rPr>
            <w:noProof/>
          </w:rPr>
          <w:t>2</w:t>
        </w:r>
        <w:r w:rsidR="00867A6B">
          <w:fldChar w:fldCharType="end"/>
        </w:r>
      </w:ins>
      <w:ins w:id="45264" w:author="Tran Huan" w:date="2018-11-26T10:54:00Z">
        <w:r w:rsidRPr="00C94048">
          <w:rPr>
            <w:rPrChange w:id="45265" w:author="Tran Huan" w:date="2018-11-26T10:54:00Z">
              <w:rPr>
                <w:lang w:val="en-US"/>
              </w:rPr>
            </w:rPrChange>
          </w:rPr>
          <w:t xml:space="preserve"> </w:t>
        </w:r>
        <w:r w:rsidRPr="00AB2AEF">
          <w:rPr>
            <w:i/>
          </w:rPr>
          <w:t>Các rủi ro có thể xảy ra khi kiểm thử</w:t>
        </w:r>
        <w:bookmarkEnd w:id="45258"/>
        <w:bookmarkEnd w:id="45259"/>
      </w:ins>
    </w:p>
    <w:p w14:paraId="2717B76F" w14:textId="58E59912" w:rsidR="00924D77" w:rsidRPr="000245EB" w:rsidDel="00C94048" w:rsidRDefault="00104646">
      <w:pPr>
        <w:pStyle w:val="Caption"/>
        <w:rPr>
          <w:del w:id="45266" w:author="Tran Huan" w:date="2018-11-26T10:54:00Z"/>
        </w:rPr>
        <w:pPrChange w:id="45267" w:author="Tran Huan" w:date="2018-11-26T10:51:00Z">
          <w:pPr>
            <w:pStyle w:val="Heading3"/>
          </w:pPr>
        </w:pPrChange>
      </w:pPr>
      <w:ins w:id="45268" w:author="phuong vu" w:date="2018-11-22T21:13:00Z">
        <w:del w:id="45269" w:author="Tran Huan" w:date="2018-11-26T10:54:00Z">
          <w:r w:rsidDel="00C94048">
            <w:delText xml:space="preserve">Bảng </w:delText>
          </w:r>
        </w:del>
      </w:ins>
      <w:ins w:id="45270" w:author="phuong vu" w:date="2018-11-23T15:14:00Z">
        <w:del w:id="45271" w:author="Tran Huan" w:date="2018-11-26T10:54:00Z">
          <w:r w:rsidR="00E95F1B" w:rsidDel="00C94048">
            <w:rPr>
              <w:iCs w:val="0"/>
            </w:rPr>
            <w:fldChar w:fldCharType="begin"/>
          </w:r>
          <w:r w:rsidR="00E95F1B" w:rsidDel="00C94048">
            <w:delInstrText xml:space="preserve"> STYLEREF 1 \s </w:delInstrText>
          </w:r>
        </w:del>
      </w:ins>
      <w:del w:id="45272" w:author="Tran Huan" w:date="2018-11-26T10:54:00Z">
        <w:r w:rsidR="00E95F1B" w:rsidDel="00C94048">
          <w:rPr>
            <w:iCs w:val="0"/>
          </w:rPr>
          <w:fldChar w:fldCharType="separate"/>
        </w:r>
        <w:r w:rsidR="00E95F1B" w:rsidDel="00C94048">
          <w:rPr>
            <w:noProof/>
          </w:rPr>
          <w:delText>4</w:delText>
        </w:r>
      </w:del>
      <w:ins w:id="45273" w:author="phuong vu" w:date="2018-11-23T15:14:00Z">
        <w:del w:id="45274" w:author="Tran Huan" w:date="2018-11-26T10:54:00Z">
          <w:r w:rsidR="00E95F1B" w:rsidDel="00C94048">
            <w:rPr>
              <w:iCs w:val="0"/>
            </w:rPr>
            <w:fldChar w:fldCharType="end"/>
          </w:r>
          <w:r w:rsidR="00E95F1B" w:rsidDel="00C94048">
            <w:delText>.</w:delText>
          </w:r>
          <w:r w:rsidR="00E95F1B" w:rsidDel="00C94048">
            <w:rPr>
              <w:iCs w:val="0"/>
            </w:rPr>
            <w:fldChar w:fldCharType="begin"/>
          </w:r>
          <w:r w:rsidR="00E95F1B" w:rsidDel="00C94048">
            <w:delInstrText xml:space="preserve"> SEQ Bảng \* ARABIC \s 1 </w:delInstrText>
          </w:r>
        </w:del>
      </w:ins>
      <w:del w:id="45275" w:author="Tran Huan" w:date="2018-11-26T10:54:00Z">
        <w:r w:rsidR="00E95F1B" w:rsidDel="00C94048">
          <w:rPr>
            <w:iCs w:val="0"/>
          </w:rPr>
          <w:fldChar w:fldCharType="separate"/>
        </w:r>
      </w:del>
      <w:ins w:id="45276" w:author="phuong vu" w:date="2018-11-23T15:14:00Z">
        <w:del w:id="45277" w:author="Tran Huan" w:date="2018-11-26T10:54:00Z">
          <w:r w:rsidR="00E95F1B" w:rsidDel="00C94048">
            <w:rPr>
              <w:noProof/>
            </w:rPr>
            <w:delText>2</w:delText>
          </w:r>
          <w:r w:rsidR="00E95F1B" w:rsidDel="00C94048">
            <w:rPr>
              <w:iCs w:val="0"/>
            </w:rPr>
            <w:fldChar w:fldCharType="end"/>
          </w:r>
        </w:del>
      </w:ins>
      <w:ins w:id="45278" w:author="phuong vu" w:date="2018-11-22T21:13:00Z">
        <w:del w:id="45279" w:author="Tran Huan" w:date="2018-11-26T10:54:00Z">
          <w:r w:rsidRPr="006D4C69" w:rsidDel="00C94048">
            <w:delText xml:space="preserve"> </w:delText>
          </w:r>
          <w:r w:rsidRPr="00C94048" w:rsidDel="00C94048">
            <w:rPr>
              <w:i/>
              <w:rPrChange w:id="45280" w:author="Tran Huan" w:date="2018-11-26T10:54:00Z">
                <w:rPr>
                  <w:b w:val="0"/>
                </w:rPr>
              </w:rPrChange>
            </w:rPr>
            <w:delText>Các r</w:delText>
          </w:r>
          <w:r w:rsidRPr="00C94048" w:rsidDel="00C94048">
            <w:rPr>
              <w:i/>
              <w:rPrChange w:id="45281" w:author="Tran Huan" w:date="2018-11-26T10:54:00Z">
                <w:rPr>
                  <w:b w:val="0"/>
                  <w:i/>
                </w:rPr>
              </w:rPrChange>
            </w:rPr>
            <w:delText>ủi ro có thể xảy ra khi kiểm thử</w:delText>
          </w:r>
        </w:del>
      </w:ins>
      <w:bookmarkStart w:id="45282" w:name="_Toc531004903"/>
      <w:bookmarkStart w:id="45283" w:name="_Toc531006820"/>
      <w:bookmarkStart w:id="45284" w:name="_Toc531572815"/>
      <w:bookmarkStart w:id="45285" w:name="_Toc531576663"/>
      <w:bookmarkStart w:id="45286" w:name="_Toc531580404"/>
      <w:bookmarkStart w:id="45287" w:name="_Toc531584142"/>
      <w:bookmarkEnd w:id="45282"/>
      <w:bookmarkEnd w:id="45283"/>
      <w:bookmarkEnd w:id="45284"/>
      <w:bookmarkEnd w:id="45285"/>
      <w:bookmarkEnd w:id="45286"/>
      <w:bookmarkEnd w:id="45287"/>
    </w:p>
    <w:p w14:paraId="2CCA3230" w14:textId="2A13C9D6" w:rsidR="00C557CE" w:rsidRDefault="004A77C2">
      <w:pPr>
        <w:pStyle w:val="Heading2"/>
        <w:spacing w:line="276" w:lineRule="auto"/>
        <w:pPrChange w:id="45288" w:author="phuong vu" w:date="2018-11-23T13:48:00Z">
          <w:pPr>
            <w:pStyle w:val="Heading3"/>
          </w:pPr>
        </w:pPrChange>
      </w:pPr>
      <w:bookmarkStart w:id="45289" w:name="_Toc531584143"/>
      <w:r>
        <w:t>Các trường hợp kiểm thử</w:t>
      </w:r>
      <w:bookmarkEnd w:id="45289"/>
    </w:p>
    <w:p w14:paraId="78573932" w14:textId="1651C2DA" w:rsidR="00C557CE" w:rsidRPr="00C94048" w:rsidDel="00EA3AB6" w:rsidRDefault="00287281">
      <w:pPr>
        <w:pStyle w:val="Heading3"/>
        <w:spacing w:line="276" w:lineRule="auto"/>
        <w:rPr>
          <w:ins w:id="45290" w:author="phuong vu" w:date="2018-11-23T10:12:00Z"/>
          <w:del w:id="45291" w:author="Tran Huan" w:date="2018-11-26T09:48:00Z"/>
          <w:lang w:val="vi-VN"/>
          <w:rPrChange w:id="45292" w:author="Tran Huan" w:date="2018-11-26T10:54:00Z">
            <w:rPr>
              <w:ins w:id="45293" w:author="phuong vu" w:date="2018-11-23T10:12:00Z"/>
              <w:del w:id="45294" w:author="Tran Huan" w:date="2018-11-26T09:48:00Z"/>
            </w:rPr>
          </w:rPrChange>
        </w:rPr>
        <w:pPrChange w:id="45295" w:author="phuong vu" w:date="2018-11-23T13:48:00Z">
          <w:pPr>
            <w:pStyle w:val="Heading3"/>
          </w:pPr>
        </w:pPrChange>
      </w:pPr>
      <w:ins w:id="45296" w:author="phuong vu" w:date="2018-11-23T10:02:00Z">
        <w:del w:id="45297" w:author="Tran Huan" w:date="2018-11-26T09:48:00Z">
          <w:r w:rsidRPr="00C94048" w:rsidDel="00EA3AB6">
            <w:rPr>
              <w:b w:val="0"/>
              <w:lang w:val="vi-VN"/>
              <w:rPrChange w:id="45298" w:author="Tran Huan" w:date="2018-11-26T10:54:00Z">
                <w:rPr>
                  <w:b w:val="0"/>
                </w:rPr>
              </w:rPrChange>
            </w:rPr>
            <w:delText>Quản lí đơn hàng</w:delText>
          </w:r>
        </w:del>
      </w:ins>
      <w:del w:id="45299" w:author="Tran Huan" w:date="2018-11-26T09:48:00Z">
        <w:r w:rsidR="00C557CE" w:rsidRPr="00C94048" w:rsidDel="00EA3AB6">
          <w:rPr>
            <w:b w:val="0"/>
            <w:lang w:val="vi-VN"/>
            <w:rPrChange w:id="45300" w:author="Tran Huan" w:date="2018-11-26T10:54:00Z">
              <w:rPr>
                <w:b w:val="0"/>
              </w:rPr>
            </w:rPrChange>
          </w:rPr>
          <w:br w:type="page"/>
        </w:r>
      </w:del>
      <w:bookmarkStart w:id="45301" w:name="_Toc531004905"/>
      <w:bookmarkStart w:id="45302" w:name="_Toc531006822"/>
      <w:bookmarkStart w:id="45303" w:name="_Toc531572817"/>
      <w:bookmarkStart w:id="45304" w:name="_Toc531576665"/>
      <w:bookmarkStart w:id="45305" w:name="_Toc531580406"/>
      <w:bookmarkStart w:id="45306" w:name="_Toc531584144"/>
      <w:bookmarkEnd w:id="45301"/>
      <w:bookmarkEnd w:id="45302"/>
      <w:bookmarkEnd w:id="45303"/>
      <w:bookmarkEnd w:id="45304"/>
      <w:bookmarkEnd w:id="45305"/>
      <w:bookmarkEnd w:id="45306"/>
    </w:p>
    <w:p w14:paraId="77828985" w14:textId="38DB9565" w:rsidR="0077093A" w:rsidRPr="00C94048" w:rsidDel="00EA3AB6" w:rsidRDefault="0077093A">
      <w:pPr>
        <w:spacing w:line="276" w:lineRule="auto"/>
        <w:rPr>
          <w:ins w:id="45307" w:author="phuong vu" w:date="2018-11-23T10:12:00Z"/>
          <w:del w:id="45308" w:author="Tran Huan" w:date="2018-11-26T09:48:00Z"/>
          <w:rPrChange w:id="45309" w:author="Tran Huan" w:date="2018-11-26T10:54:00Z">
            <w:rPr>
              <w:ins w:id="45310" w:author="phuong vu" w:date="2018-11-23T10:12:00Z"/>
              <w:del w:id="45311" w:author="Tran Huan" w:date="2018-11-26T09:48:00Z"/>
              <w:lang w:val="en-US"/>
            </w:rPr>
          </w:rPrChange>
        </w:rPr>
        <w:pPrChange w:id="45312" w:author="phuong vu" w:date="2018-11-23T13:48:00Z">
          <w:pPr/>
        </w:pPrChange>
      </w:pPr>
      <w:ins w:id="45313" w:author="phuong vu" w:date="2018-11-23T10:12:00Z">
        <w:del w:id="45314" w:author="Tran Huan" w:date="2018-11-26T09:48:00Z">
          <w:r w:rsidRPr="00C94048" w:rsidDel="00EA3AB6">
            <w:rPr>
              <w:rPrChange w:id="45315" w:author="Tran Huan" w:date="2018-11-26T10:54:00Z">
                <w:rPr>
                  <w:lang w:val="en-US"/>
                </w:rPr>
              </w:rPrChange>
            </w:rPr>
            <w:delText>Mục đích</w:delText>
          </w:r>
          <w:bookmarkStart w:id="45316" w:name="_Toc531004906"/>
          <w:bookmarkStart w:id="45317" w:name="_Toc531006823"/>
          <w:bookmarkStart w:id="45318" w:name="_Toc531572818"/>
          <w:bookmarkStart w:id="45319" w:name="_Toc531576666"/>
          <w:bookmarkStart w:id="45320" w:name="_Toc531580407"/>
          <w:bookmarkStart w:id="45321" w:name="_Toc531584145"/>
          <w:bookmarkEnd w:id="45316"/>
          <w:bookmarkEnd w:id="45317"/>
          <w:bookmarkEnd w:id="45318"/>
          <w:bookmarkEnd w:id="45319"/>
          <w:bookmarkEnd w:id="45320"/>
          <w:bookmarkEnd w:id="45321"/>
        </w:del>
      </w:ins>
    </w:p>
    <w:p w14:paraId="18ACD92D" w14:textId="3DCB25DD" w:rsidR="0077093A" w:rsidRPr="00C94048" w:rsidDel="00EA3AB6" w:rsidRDefault="0077093A">
      <w:pPr>
        <w:spacing w:line="276" w:lineRule="auto"/>
        <w:rPr>
          <w:ins w:id="45322" w:author="phuong vu" w:date="2018-11-23T10:12:00Z"/>
          <w:del w:id="45323" w:author="Tran Huan" w:date="2018-11-26T09:48:00Z"/>
          <w:rPrChange w:id="45324" w:author="Tran Huan" w:date="2018-11-26T10:54:00Z">
            <w:rPr>
              <w:ins w:id="45325" w:author="phuong vu" w:date="2018-11-23T10:12:00Z"/>
              <w:del w:id="45326" w:author="Tran Huan" w:date="2018-11-26T09:48:00Z"/>
              <w:lang w:val="en-US"/>
            </w:rPr>
          </w:rPrChange>
        </w:rPr>
        <w:pPrChange w:id="45327" w:author="phuong vu" w:date="2018-11-23T13:48:00Z">
          <w:pPr/>
        </w:pPrChange>
      </w:pPr>
      <w:ins w:id="45328" w:author="phuong vu" w:date="2018-11-23T10:12:00Z">
        <w:del w:id="45329" w:author="Tran Huan" w:date="2018-11-26T09:48:00Z">
          <w:r w:rsidRPr="00C94048" w:rsidDel="00EA3AB6">
            <w:rPr>
              <w:rPrChange w:id="45330" w:author="Tran Huan" w:date="2018-11-26T10:54:00Z">
                <w:rPr>
                  <w:lang w:val="en-US"/>
                </w:rPr>
              </w:rPrChange>
            </w:rPr>
            <w:delText>Tiền điều kiện</w:delText>
          </w:r>
          <w:bookmarkStart w:id="45331" w:name="_Toc531004907"/>
          <w:bookmarkStart w:id="45332" w:name="_Toc531006824"/>
          <w:bookmarkStart w:id="45333" w:name="_Toc531572819"/>
          <w:bookmarkStart w:id="45334" w:name="_Toc531576667"/>
          <w:bookmarkStart w:id="45335" w:name="_Toc531580408"/>
          <w:bookmarkStart w:id="45336" w:name="_Toc531584146"/>
          <w:bookmarkEnd w:id="45331"/>
          <w:bookmarkEnd w:id="45332"/>
          <w:bookmarkEnd w:id="45333"/>
          <w:bookmarkEnd w:id="45334"/>
          <w:bookmarkEnd w:id="45335"/>
          <w:bookmarkEnd w:id="45336"/>
        </w:del>
      </w:ins>
    </w:p>
    <w:p w14:paraId="0FE7EA12" w14:textId="2C06B9DF" w:rsidR="0077093A" w:rsidRPr="00C94048" w:rsidDel="00EA3AB6" w:rsidRDefault="0077093A">
      <w:pPr>
        <w:spacing w:line="276" w:lineRule="auto"/>
        <w:rPr>
          <w:ins w:id="45337" w:author="phuong vu" w:date="2018-11-23T10:13:00Z"/>
          <w:del w:id="45338" w:author="Tran Huan" w:date="2018-11-26T09:48:00Z"/>
          <w:rPrChange w:id="45339" w:author="Tran Huan" w:date="2018-11-26T10:54:00Z">
            <w:rPr>
              <w:ins w:id="45340" w:author="phuong vu" w:date="2018-11-23T10:13:00Z"/>
              <w:del w:id="45341" w:author="Tran Huan" w:date="2018-11-26T09:48:00Z"/>
              <w:lang w:val="en-US"/>
            </w:rPr>
          </w:rPrChange>
        </w:rPr>
        <w:pPrChange w:id="45342" w:author="phuong vu" w:date="2018-11-23T13:48:00Z">
          <w:pPr/>
        </w:pPrChange>
      </w:pPr>
      <w:ins w:id="45343" w:author="phuong vu" w:date="2018-11-23T10:12:00Z">
        <w:del w:id="45344" w:author="Tran Huan" w:date="2018-11-26T09:48:00Z">
          <w:r w:rsidRPr="00C94048" w:rsidDel="00EA3AB6">
            <w:rPr>
              <w:rPrChange w:id="45345" w:author="Tran Huan" w:date="2018-11-26T10:54:00Z">
                <w:rPr>
                  <w:lang w:val="en-US"/>
                </w:rPr>
              </w:rPrChange>
            </w:rPr>
            <w:delText>M</w:delText>
          </w:r>
        </w:del>
      </w:ins>
      <w:ins w:id="45346" w:author="phuong vu" w:date="2018-11-23T10:13:00Z">
        <w:del w:id="45347" w:author="Tran Huan" w:date="2018-11-26T09:48:00Z">
          <w:r w:rsidRPr="00C94048" w:rsidDel="00EA3AB6">
            <w:rPr>
              <w:rPrChange w:id="45348" w:author="Tran Huan" w:date="2018-11-26T10:54:00Z">
                <w:rPr>
                  <w:lang w:val="en-US"/>
                </w:rPr>
              </w:rPrChange>
            </w:rPr>
            <w:delText>ô tả</w:delText>
          </w:r>
          <w:bookmarkStart w:id="45349" w:name="_Toc531004908"/>
          <w:bookmarkStart w:id="45350" w:name="_Toc531006825"/>
          <w:bookmarkStart w:id="45351" w:name="_Toc531572820"/>
          <w:bookmarkStart w:id="45352" w:name="_Toc531576668"/>
          <w:bookmarkStart w:id="45353" w:name="_Toc531580409"/>
          <w:bookmarkStart w:id="45354" w:name="_Toc531584147"/>
          <w:bookmarkEnd w:id="45349"/>
          <w:bookmarkEnd w:id="45350"/>
          <w:bookmarkEnd w:id="45351"/>
          <w:bookmarkEnd w:id="45352"/>
          <w:bookmarkEnd w:id="45353"/>
          <w:bookmarkEnd w:id="45354"/>
        </w:del>
      </w:ins>
    </w:p>
    <w:p w14:paraId="77CFF555" w14:textId="51F041D7" w:rsidR="0077093A" w:rsidRPr="00C94048" w:rsidDel="00EA3AB6" w:rsidRDefault="0077093A">
      <w:pPr>
        <w:spacing w:line="276" w:lineRule="auto"/>
        <w:rPr>
          <w:ins w:id="45355" w:author="phuong vu" w:date="2018-11-23T10:14:00Z"/>
          <w:del w:id="45356" w:author="Tran Huan" w:date="2018-11-26T09:48:00Z"/>
          <w:rPrChange w:id="45357" w:author="Tran Huan" w:date="2018-11-26T10:54:00Z">
            <w:rPr>
              <w:ins w:id="45358" w:author="phuong vu" w:date="2018-11-23T10:14:00Z"/>
              <w:del w:id="45359" w:author="Tran Huan" w:date="2018-11-26T09:48:00Z"/>
              <w:lang w:val="en-US"/>
            </w:rPr>
          </w:rPrChange>
        </w:rPr>
        <w:pPrChange w:id="45360" w:author="phuong vu" w:date="2018-11-23T13:48:00Z">
          <w:pPr/>
        </w:pPrChange>
      </w:pPr>
      <w:ins w:id="45361" w:author="phuong vu" w:date="2018-11-23T10:13:00Z">
        <w:del w:id="45362" w:author="Tran Huan" w:date="2018-11-26T09:48:00Z">
          <w:r w:rsidRPr="00C94048" w:rsidDel="00EA3AB6">
            <w:rPr>
              <w:rPrChange w:id="45363" w:author="Tran Huan" w:date="2018-11-26T10:54:00Z">
                <w:rPr>
                  <w:lang w:val="en-US"/>
                </w:rPr>
              </w:rPrChange>
            </w:rPr>
            <w:delText>Kịch bản</w:delText>
          </w:r>
        </w:del>
      </w:ins>
      <w:bookmarkStart w:id="45364" w:name="_Toc531004909"/>
      <w:bookmarkStart w:id="45365" w:name="_Toc531006826"/>
      <w:bookmarkStart w:id="45366" w:name="_Toc531572821"/>
      <w:bookmarkStart w:id="45367" w:name="_Toc531576669"/>
      <w:bookmarkStart w:id="45368" w:name="_Toc531580410"/>
      <w:bookmarkStart w:id="45369" w:name="_Toc531584148"/>
      <w:bookmarkEnd w:id="45364"/>
      <w:bookmarkEnd w:id="45365"/>
      <w:bookmarkEnd w:id="45366"/>
      <w:bookmarkEnd w:id="45367"/>
      <w:bookmarkEnd w:id="45368"/>
      <w:bookmarkEnd w:id="453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5370" w:author="phuong vu" w:date="2018-11-23T10:14: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708"/>
        <w:gridCol w:w="2591"/>
        <w:gridCol w:w="1978"/>
        <w:gridCol w:w="1736"/>
        <w:gridCol w:w="1764"/>
        <w:tblGridChange w:id="45371">
          <w:tblGrid>
            <w:gridCol w:w="708"/>
            <w:gridCol w:w="2591"/>
            <w:gridCol w:w="236"/>
            <w:gridCol w:w="1742"/>
            <w:gridCol w:w="160"/>
            <w:gridCol w:w="1576"/>
            <w:gridCol w:w="136"/>
            <w:gridCol w:w="1628"/>
          </w:tblGrid>
        </w:tblGridChange>
      </w:tblGrid>
      <w:tr w:rsidR="0077093A" w:rsidRPr="00C94048" w:rsidDel="00EA3AB6" w14:paraId="34D21302" w14:textId="53207259" w:rsidTr="0077093A">
        <w:trPr>
          <w:ins w:id="45372" w:author="phuong vu" w:date="2018-11-23T10:14:00Z"/>
          <w:del w:id="45373" w:author="Tran Huan" w:date="2018-11-26T09:48:00Z"/>
        </w:trPr>
        <w:tc>
          <w:tcPr>
            <w:tcW w:w="615" w:type="dxa"/>
            <w:tcBorders>
              <w:top w:val="single" w:sz="4" w:space="0" w:color="auto"/>
              <w:left w:val="single" w:sz="4" w:space="0" w:color="auto"/>
              <w:bottom w:val="single" w:sz="4" w:space="0" w:color="auto"/>
              <w:right w:val="single" w:sz="4" w:space="0" w:color="auto"/>
            </w:tcBorders>
            <w:vAlign w:val="center"/>
            <w:hideMark/>
            <w:tcPrChange w:id="45374" w:author="phuong vu" w:date="2018-11-23T10:14:00Z">
              <w:tcPr>
                <w:tcW w:w="615" w:type="dxa"/>
                <w:tcBorders>
                  <w:top w:val="single" w:sz="4" w:space="0" w:color="auto"/>
                  <w:left w:val="single" w:sz="4" w:space="0" w:color="auto"/>
                  <w:bottom w:val="single" w:sz="4" w:space="0" w:color="auto"/>
                  <w:right w:val="single" w:sz="4" w:space="0" w:color="auto"/>
                </w:tcBorders>
                <w:hideMark/>
              </w:tcPr>
            </w:tcPrChange>
          </w:tcPr>
          <w:p w14:paraId="0FD86A31" w14:textId="62B5C90E" w:rsidR="0077093A" w:rsidDel="00EA3AB6" w:rsidRDefault="0077093A">
            <w:pPr>
              <w:spacing w:line="276" w:lineRule="auto"/>
              <w:jc w:val="center"/>
              <w:rPr>
                <w:ins w:id="45375" w:author="phuong vu" w:date="2018-11-23T10:14:00Z"/>
                <w:del w:id="45376" w:author="Tran Huan" w:date="2018-11-26T09:48:00Z"/>
                <w:rFonts w:ascii="Times New Roman" w:hAnsi="Times New Roman" w:cs="Times New Roman"/>
                <w:b/>
                <w:bCs/>
                <w:lang w:val="es-ES"/>
              </w:rPr>
              <w:pPrChange w:id="45377" w:author="phuong vu" w:date="2018-11-23T13:48:00Z">
                <w:pPr/>
              </w:pPrChange>
            </w:pPr>
            <w:ins w:id="45378" w:author="phuong vu" w:date="2018-11-23T10:14:00Z">
              <w:del w:id="45379" w:author="Tran Huan" w:date="2018-11-26T09:48:00Z">
                <w:r w:rsidDel="00EA3AB6">
                  <w:rPr>
                    <w:b/>
                    <w:bCs/>
                    <w:lang w:val="es-ES"/>
                  </w:rPr>
                  <w:delText>STT</w:delText>
                </w:r>
                <w:bookmarkStart w:id="45380" w:name="_Toc531004910"/>
                <w:bookmarkStart w:id="45381" w:name="_Toc531006827"/>
                <w:bookmarkStart w:id="45382" w:name="_Toc531572822"/>
                <w:bookmarkStart w:id="45383" w:name="_Toc531576670"/>
                <w:bookmarkStart w:id="45384" w:name="_Toc531580411"/>
                <w:bookmarkStart w:id="45385" w:name="_Toc531584149"/>
                <w:bookmarkEnd w:id="45380"/>
                <w:bookmarkEnd w:id="45381"/>
                <w:bookmarkEnd w:id="45382"/>
                <w:bookmarkEnd w:id="45383"/>
                <w:bookmarkEnd w:id="45384"/>
                <w:bookmarkEnd w:id="45385"/>
              </w:del>
            </w:ins>
          </w:p>
        </w:tc>
        <w:tc>
          <w:tcPr>
            <w:tcW w:w="2835" w:type="dxa"/>
            <w:tcBorders>
              <w:top w:val="single" w:sz="4" w:space="0" w:color="auto"/>
              <w:left w:val="single" w:sz="4" w:space="0" w:color="auto"/>
              <w:bottom w:val="single" w:sz="4" w:space="0" w:color="auto"/>
              <w:right w:val="single" w:sz="4" w:space="0" w:color="auto"/>
            </w:tcBorders>
            <w:vAlign w:val="center"/>
            <w:hideMark/>
            <w:tcPrChange w:id="45386" w:author="phuong vu" w:date="2018-11-23T10:14:00Z">
              <w:tcPr>
                <w:tcW w:w="2835" w:type="dxa"/>
                <w:tcBorders>
                  <w:top w:val="single" w:sz="4" w:space="0" w:color="auto"/>
                  <w:left w:val="single" w:sz="4" w:space="0" w:color="auto"/>
                  <w:bottom w:val="single" w:sz="4" w:space="0" w:color="auto"/>
                  <w:right w:val="single" w:sz="4" w:space="0" w:color="auto"/>
                </w:tcBorders>
                <w:hideMark/>
              </w:tcPr>
            </w:tcPrChange>
          </w:tcPr>
          <w:p w14:paraId="7C6E9ECE" w14:textId="188F6DCF" w:rsidR="0077093A" w:rsidDel="00EA3AB6" w:rsidRDefault="0077093A">
            <w:pPr>
              <w:spacing w:line="276" w:lineRule="auto"/>
              <w:jc w:val="center"/>
              <w:rPr>
                <w:ins w:id="45387" w:author="phuong vu" w:date="2018-11-23T10:14:00Z"/>
                <w:del w:id="45388" w:author="Tran Huan" w:date="2018-11-26T09:48:00Z"/>
                <w:b/>
                <w:bCs/>
                <w:lang w:val="es-ES"/>
              </w:rPr>
              <w:pPrChange w:id="45389" w:author="phuong vu" w:date="2018-11-23T13:48:00Z">
                <w:pPr/>
              </w:pPrChange>
            </w:pPr>
            <w:ins w:id="45390" w:author="phuong vu" w:date="2018-11-23T10:14:00Z">
              <w:del w:id="45391" w:author="Tran Huan" w:date="2018-11-26T09:48:00Z">
                <w:r w:rsidDel="00EA3AB6">
                  <w:rPr>
                    <w:b/>
                    <w:bCs/>
                    <w:lang w:val="es-ES"/>
                  </w:rPr>
                  <w:delText>Mô tả dữ liệu kiểm thử</w:delText>
                </w:r>
                <w:bookmarkStart w:id="45392" w:name="_Toc531004911"/>
                <w:bookmarkStart w:id="45393" w:name="_Toc531006828"/>
                <w:bookmarkStart w:id="45394" w:name="_Toc531572823"/>
                <w:bookmarkStart w:id="45395" w:name="_Toc531576671"/>
                <w:bookmarkStart w:id="45396" w:name="_Toc531580412"/>
                <w:bookmarkStart w:id="45397" w:name="_Toc531584150"/>
                <w:bookmarkEnd w:id="45392"/>
                <w:bookmarkEnd w:id="45393"/>
                <w:bookmarkEnd w:id="45394"/>
                <w:bookmarkEnd w:id="45395"/>
                <w:bookmarkEnd w:id="45396"/>
                <w:bookmarkEnd w:id="45397"/>
              </w:del>
            </w:ins>
          </w:p>
        </w:tc>
        <w:tc>
          <w:tcPr>
            <w:tcW w:w="2130" w:type="dxa"/>
            <w:tcBorders>
              <w:top w:val="single" w:sz="4" w:space="0" w:color="auto"/>
              <w:left w:val="single" w:sz="4" w:space="0" w:color="auto"/>
              <w:bottom w:val="single" w:sz="4" w:space="0" w:color="auto"/>
              <w:right w:val="single" w:sz="4" w:space="0" w:color="auto"/>
            </w:tcBorders>
            <w:vAlign w:val="center"/>
            <w:hideMark/>
            <w:tcPrChange w:id="45398" w:author="phuong vu" w:date="2018-11-23T10:14:00Z">
              <w:tcPr>
                <w:tcW w:w="2130" w:type="dxa"/>
                <w:gridSpan w:val="2"/>
                <w:tcBorders>
                  <w:top w:val="single" w:sz="4" w:space="0" w:color="auto"/>
                  <w:left w:val="single" w:sz="4" w:space="0" w:color="auto"/>
                  <w:bottom w:val="single" w:sz="4" w:space="0" w:color="auto"/>
                  <w:right w:val="single" w:sz="4" w:space="0" w:color="auto"/>
                </w:tcBorders>
                <w:hideMark/>
              </w:tcPr>
            </w:tcPrChange>
          </w:tcPr>
          <w:p w14:paraId="3ACF5034" w14:textId="60873AAC" w:rsidR="0077093A" w:rsidDel="00EA3AB6" w:rsidRDefault="0077093A">
            <w:pPr>
              <w:spacing w:line="276" w:lineRule="auto"/>
              <w:jc w:val="center"/>
              <w:rPr>
                <w:ins w:id="45399" w:author="phuong vu" w:date="2018-11-23T10:14:00Z"/>
                <w:del w:id="45400" w:author="Tran Huan" w:date="2018-11-26T09:48:00Z"/>
                <w:b/>
                <w:bCs/>
                <w:lang w:val="es-ES"/>
              </w:rPr>
              <w:pPrChange w:id="45401" w:author="phuong vu" w:date="2018-11-23T13:48:00Z">
                <w:pPr/>
              </w:pPrChange>
            </w:pPr>
            <w:ins w:id="45402" w:author="phuong vu" w:date="2018-11-23T10:14:00Z">
              <w:del w:id="45403" w:author="Tran Huan" w:date="2018-11-26T09:48:00Z">
                <w:r w:rsidDel="00EA3AB6">
                  <w:rPr>
                    <w:b/>
                    <w:bCs/>
                    <w:lang w:val="es-ES"/>
                  </w:rPr>
                  <w:delText>Kết quả mong đợi</w:delText>
                </w:r>
                <w:bookmarkStart w:id="45404" w:name="_Toc531004912"/>
                <w:bookmarkStart w:id="45405" w:name="_Toc531006829"/>
                <w:bookmarkStart w:id="45406" w:name="_Toc531572824"/>
                <w:bookmarkStart w:id="45407" w:name="_Toc531576672"/>
                <w:bookmarkStart w:id="45408" w:name="_Toc531580413"/>
                <w:bookmarkStart w:id="45409" w:name="_Toc531584151"/>
                <w:bookmarkEnd w:id="45404"/>
                <w:bookmarkEnd w:id="45405"/>
                <w:bookmarkEnd w:id="45406"/>
                <w:bookmarkEnd w:id="45407"/>
                <w:bookmarkEnd w:id="45408"/>
                <w:bookmarkEnd w:id="45409"/>
              </w:del>
            </w:ins>
          </w:p>
        </w:tc>
        <w:tc>
          <w:tcPr>
            <w:tcW w:w="1872" w:type="dxa"/>
            <w:tcBorders>
              <w:top w:val="single" w:sz="4" w:space="0" w:color="auto"/>
              <w:left w:val="single" w:sz="4" w:space="0" w:color="auto"/>
              <w:bottom w:val="single" w:sz="4" w:space="0" w:color="auto"/>
              <w:right w:val="single" w:sz="4" w:space="0" w:color="auto"/>
            </w:tcBorders>
            <w:vAlign w:val="center"/>
            <w:hideMark/>
            <w:tcPrChange w:id="45410" w:author="phuong vu" w:date="2018-11-23T10:14:00Z">
              <w:tcPr>
                <w:tcW w:w="1872" w:type="dxa"/>
                <w:gridSpan w:val="2"/>
                <w:tcBorders>
                  <w:top w:val="single" w:sz="4" w:space="0" w:color="auto"/>
                  <w:left w:val="single" w:sz="4" w:space="0" w:color="auto"/>
                  <w:bottom w:val="single" w:sz="4" w:space="0" w:color="auto"/>
                  <w:right w:val="single" w:sz="4" w:space="0" w:color="auto"/>
                </w:tcBorders>
                <w:hideMark/>
              </w:tcPr>
            </w:tcPrChange>
          </w:tcPr>
          <w:p w14:paraId="3E44AF09" w14:textId="26AD6DD3" w:rsidR="0077093A" w:rsidDel="00EA3AB6" w:rsidRDefault="0077093A">
            <w:pPr>
              <w:spacing w:line="276" w:lineRule="auto"/>
              <w:jc w:val="center"/>
              <w:rPr>
                <w:ins w:id="45411" w:author="phuong vu" w:date="2018-11-23T10:14:00Z"/>
                <w:del w:id="45412" w:author="Tran Huan" w:date="2018-11-26T09:48:00Z"/>
                <w:b/>
                <w:bCs/>
                <w:lang w:val="es-ES"/>
              </w:rPr>
              <w:pPrChange w:id="45413" w:author="phuong vu" w:date="2018-11-23T13:48:00Z">
                <w:pPr/>
              </w:pPrChange>
            </w:pPr>
            <w:ins w:id="45414" w:author="phuong vu" w:date="2018-11-23T10:14:00Z">
              <w:del w:id="45415" w:author="Tran Huan" w:date="2018-11-26T09:48:00Z">
                <w:r w:rsidDel="00EA3AB6">
                  <w:rPr>
                    <w:b/>
                    <w:bCs/>
                    <w:lang w:val="es-ES"/>
                  </w:rPr>
                  <w:delText>Kết quả thực tế</w:delText>
                </w:r>
                <w:bookmarkStart w:id="45416" w:name="_Toc531004913"/>
                <w:bookmarkStart w:id="45417" w:name="_Toc531006830"/>
                <w:bookmarkStart w:id="45418" w:name="_Toc531572825"/>
                <w:bookmarkStart w:id="45419" w:name="_Toc531576673"/>
                <w:bookmarkStart w:id="45420" w:name="_Toc531580414"/>
                <w:bookmarkStart w:id="45421" w:name="_Toc531584152"/>
                <w:bookmarkEnd w:id="45416"/>
                <w:bookmarkEnd w:id="45417"/>
                <w:bookmarkEnd w:id="45418"/>
                <w:bookmarkEnd w:id="45419"/>
                <w:bookmarkEnd w:id="45420"/>
                <w:bookmarkEnd w:id="45421"/>
              </w:del>
            </w:ins>
          </w:p>
        </w:tc>
        <w:tc>
          <w:tcPr>
            <w:tcW w:w="1872" w:type="dxa"/>
            <w:tcBorders>
              <w:top w:val="single" w:sz="4" w:space="0" w:color="auto"/>
              <w:left w:val="single" w:sz="4" w:space="0" w:color="auto"/>
              <w:bottom w:val="single" w:sz="4" w:space="0" w:color="auto"/>
              <w:right w:val="single" w:sz="4" w:space="0" w:color="auto"/>
            </w:tcBorders>
            <w:vAlign w:val="center"/>
            <w:hideMark/>
            <w:tcPrChange w:id="45422" w:author="phuong vu" w:date="2018-11-23T10:14:00Z">
              <w:tcPr>
                <w:tcW w:w="1872" w:type="dxa"/>
                <w:gridSpan w:val="2"/>
                <w:tcBorders>
                  <w:top w:val="single" w:sz="4" w:space="0" w:color="auto"/>
                  <w:left w:val="single" w:sz="4" w:space="0" w:color="auto"/>
                  <w:bottom w:val="single" w:sz="4" w:space="0" w:color="auto"/>
                  <w:right w:val="single" w:sz="4" w:space="0" w:color="auto"/>
                </w:tcBorders>
                <w:hideMark/>
              </w:tcPr>
            </w:tcPrChange>
          </w:tcPr>
          <w:p w14:paraId="6BFBC56F" w14:textId="0CFCA3B1" w:rsidR="0077093A" w:rsidDel="00EA3AB6" w:rsidRDefault="0077093A">
            <w:pPr>
              <w:spacing w:line="276" w:lineRule="auto"/>
              <w:jc w:val="center"/>
              <w:rPr>
                <w:ins w:id="45423" w:author="phuong vu" w:date="2018-11-23T10:14:00Z"/>
                <w:del w:id="45424" w:author="Tran Huan" w:date="2018-11-26T09:48:00Z"/>
                <w:b/>
                <w:bCs/>
                <w:lang w:val="es-ES"/>
              </w:rPr>
              <w:pPrChange w:id="45425" w:author="phuong vu" w:date="2018-11-23T13:48:00Z">
                <w:pPr/>
              </w:pPrChange>
            </w:pPr>
            <w:ins w:id="45426" w:author="phuong vu" w:date="2018-11-23T10:14:00Z">
              <w:del w:id="45427" w:author="Tran Huan" w:date="2018-11-26T09:48:00Z">
                <w:r w:rsidDel="00EA3AB6">
                  <w:rPr>
                    <w:b/>
                    <w:bCs/>
                    <w:lang w:val="es-ES"/>
                  </w:rPr>
                  <w:delText>Thành công/ Thât bại</w:delText>
                </w:r>
                <w:bookmarkStart w:id="45428" w:name="_Toc531004914"/>
                <w:bookmarkStart w:id="45429" w:name="_Toc531006831"/>
                <w:bookmarkStart w:id="45430" w:name="_Toc531572826"/>
                <w:bookmarkStart w:id="45431" w:name="_Toc531576674"/>
                <w:bookmarkStart w:id="45432" w:name="_Toc531580415"/>
                <w:bookmarkStart w:id="45433" w:name="_Toc531584153"/>
                <w:bookmarkEnd w:id="45428"/>
                <w:bookmarkEnd w:id="45429"/>
                <w:bookmarkEnd w:id="45430"/>
                <w:bookmarkEnd w:id="45431"/>
                <w:bookmarkEnd w:id="45432"/>
                <w:bookmarkEnd w:id="45433"/>
              </w:del>
            </w:ins>
          </w:p>
        </w:tc>
        <w:bookmarkStart w:id="45434" w:name="_Toc531004915"/>
        <w:bookmarkStart w:id="45435" w:name="_Toc531006832"/>
        <w:bookmarkStart w:id="45436" w:name="_Toc531572827"/>
        <w:bookmarkStart w:id="45437" w:name="_Toc531576675"/>
        <w:bookmarkStart w:id="45438" w:name="_Toc531580416"/>
        <w:bookmarkStart w:id="45439" w:name="_Toc531584154"/>
        <w:bookmarkEnd w:id="45434"/>
        <w:bookmarkEnd w:id="45435"/>
        <w:bookmarkEnd w:id="45436"/>
        <w:bookmarkEnd w:id="45437"/>
        <w:bookmarkEnd w:id="45438"/>
        <w:bookmarkEnd w:id="45439"/>
      </w:tr>
      <w:tr w:rsidR="0077093A" w:rsidRPr="00C94048" w:rsidDel="00EA3AB6" w14:paraId="3FCBBD22" w14:textId="69B67EEC" w:rsidTr="0077093A">
        <w:trPr>
          <w:ins w:id="45440" w:author="phuong vu" w:date="2018-11-23T10:14:00Z"/>
          <w:del w:id="45441" w:author="Tran Huan" w:date="2018-11-26T09:48:00Z"/>
        </w:trPr>
        <w:tc>
          <w:tcPr>
            <w:tcW w:w="615" w:type="dxa"/>
            <w:tcBorders>
              <w:top w:val="single" w:sz="4" w:space="0" w:color="auto"/>
              <w:left w:val="single" w:sz="4" w:space="0" w:color="auto"/>
              <w:bottom w:val="single" w:sz="4" w:space="0" w:color="auto"/>
              <w:right w:val="single" w:sz="4" w:space="0" w:color="auto"/>
            </w:tcBorders>
            <w:tcPrChange w:id="45442" w:author="phuong vu" w:date="2018-11-23T10:14:00Z">
              <w:tcPr>
                <w:tcW w:w="615" w:type="dxa"/>
                <w:tcBorders>
                  <w:top w:val="single" w:sz="4" w:space="0" w:color="auto"/>
                  <w:left w:val="single" w:sz="4" w:space="0" w:color="auto"/>
                  <w:bottom w:val="single" w:sz="4" w:space="0" w:color="auto"/>
                  <w:right w:val="single" w:sz="4" w:space="0" w:color="auto"/>
                </w:tcBorders>
              </w:tcPr>
            </w:tcPrChange>
          </w:tcPr>
          <w:p w14:paraId="7A300BEA" w14:textId="1ECFB140" w:rsidR="0077093A" w:rsidDel="00EA3AB6" w:rsidRDefault="0077093A">
            <w:pPr>
              <w:spacing w:line="276" w:lineRule="auto"/>
              <w:rPr>
                <w:ins w:id="45443" w:author="phuong vu" w:date="2018-11-23T10:14:00Z"/>
                <w:del w:id="45444" w:author="Tran Huan" w:date="2018-11-26T09:48:00Z"/>
                <w:b/>
                <w:bCs/>
                <w:lang w:val="es-ES"/>
              </w:rPr>
              <w:pPrChange w:id="45445" w:author="phuong vu" w:date="2018-11-23T13:48:00Z">
                <w:pPr/>
              </w:pPrChange>
            </w:pPr>
            <w:bookmarkStart w:id="45446" w:name="_Toc531004916"/>
            <w:bookmarkStart w:id="45447" w:name="_Toc531006833"/>
            <w:bookmarkStart w:id="45448" w:name="_Toc531572828"/>
            <w:bookmarkStart w:id="45449" w:name="_Toc531576676"/>
            <w:bookmarkStart w:id="45450" w:name="_Toc531580417"/>
            <w:bookmarkStart w:id="45451" w:name="_Toc531584155"/>
            <w:bookmarkEnd w:id="45446"/>
            <w:bookmarkEnd w:id="45447"/>
            <w:bookmarkEnd w:id="45448"/>
            <w:bookmarkEnd w:id="45449"/>
            <w:bookmarkEnd w:id="45450"/>
            <w:bookmarkEnd w:id="45451"/>
          </w:p>
        </w:tc>
        <w:tc>
          <w:tcPr>
            <w:tcW w:w="2835" w:type="dxa"/>
            <w:tcBorders>
              <w:top w:val="single" w:sz="4" w:space="0" w:color="auto"/>
              <w:left w:val="single" w:sz="4" w:space="0" w:color="auto"/>
              <w:bottom w:val="single" w:sz="4" w:space="0" w:color="auto"/>
              <w:right w:val="single" w:sz="4" w:space="0" w:color="auto"/>
            </w:tcBorders>
            <w:tcPrChange w:id="45452" w:author="phuong vu" w:date="2018-11-23T10:14:00Z">
              <w:tcPr>
                <w:tcW w:w="2835" w:type="dxa"/>
                <w:gridSpan w:val="2"/>
                <w:tcBorders>
                  <w:top w:val="single" w:sz="4" w:space="0" w:color="auto"/>
                  <w:left w:val="single" w:sz="4" w:space="0" w:color="auto"/>
                  <w:bottom w:val="single" w:sz="4" w:space="0" w:color="auto"/>
                  <w:right w:val="single" w:sz="4" w:space="0" w:color="auto"/>
                </w:tcBorders>
              </w:tcPr>
            </w:tcPrChange>
          </w:tcPr>
          <w:p w14:paraId="036F3545" w14:textId="20CFB3D3" w:rsidR="0077093A" w:rsidDel="00EA3AB6" w:rsidRDefault="0077093A">
            <w:pPr>
              <w:spacing w:line="276" w:lineRule="auto"/>
              <w:rPr>
                <w:ins w:id="45453" w:author="phuong vu" w:date="2018-11-23T10:14:00Z"/>
                <w:del w:id="45454" w:author="Tran Huan" w:date="2018-11-26T09:48:00Z"/>
                <w:lang w:val="es-ES"/>
              </w:rPr>
              <w:pPrChange w:id="45455" w:author="phuong vu" w:date="2018-11-23T13:48:00Z">
                <w:pPr/>
              </w:pPrChange>
            </w:pPr>
            <w:bookmarkStart w:id="45456" w:name="_Toc531004917"/>
            <w:bookmarkStart w:id="45457" w:name="_Toc531006834"/>
            <w:bookmarkStart w:id="45458" w:name="_Toc531572829"/>
            <w:bookmarkStart w:id="45459" w:name="_Toc531576677"/>
            <w:bookmarkStart w:id="45460" w:name="_Toc531580418"/>
            <w:bookmarkStart w:id="45461" w:name="_Toc531584156"/>
            <w:bookmarkEnd w:id="45456"/>
            <w:bookmarkEnd w:id="45457"/>
            <w:bookmarkEnd w:id="45458"/>
            <w:bookmarkEnd w:id="45459"/>
            <w:bookmarkEnd w:id="45460"/>
            <w:bookmarkEnd w:id="45461"/>
          </w:p>
        </w:tc>
        <w:tc>
          <w:tcPr>
            <w:tcW w:w="2130" w:type="dxa"/>
            <w:tcBorders>
              <w:top w:val="single" w:sz="4" w:space="0" w:color="auto"/>
              <w:left w:val="single" w:sz="4" w:space="0" w:color="auto"/>
              <w:bottom w:val="single" w:sz="4" w:space="0" w:color="auto"/>
              <w:right w:val="single" w:sz="4" w:space="0" w:color="auto"/>
            </w:tcBorders>
            <w:tcPrChange w:id="45462" w:author="phuong vu" w:date="2018-11-23T10:14:00Z">
              <w:tcPr>
                <w:tcW w:w="2130" w:type="dxa"/>
                <w:gridSpan w:val="2"/>
                <w:tcBorders>
                  <w:top w:val="single" w:sz="4" w:space="0" w:color="auto"/>
                  <w:left w:val="single" w:sz="4" w:space="0" w:color="auto"/>
                  <w:bottom w:val="single" w:sz="4" w:space="0" w:color="auto"/>
                  <w:right w:val="single" w:sz="4" w:space="0" w:color="auto"/>
                </w:tcBorders>
              </w:tcPr>
            </w:tcPrChange>
          </w:tcPr>
          <w:p w14:paraId="5C5B5163" w14:textId="5B327BBE" w:rsidR="0077093A" w:rsidDel="00EA3AB6" w:rsidRDefault="0077093A">
            <w:pPr>
              <w:spacing w:line="276" w:lineRule="auto"/>
              <w:rPr>
                <w:ins w:id="45463" w:author="phuong vu" w:date="2018-11-23T10:14:00Z"/>
                <w:del w:id="45464" w:author="Tran Huan" w:date="2018-11-26T09:48:00Z"/>
                <w:lang w:val="es-ES"/>
              </w:rPr>
              <w:pPrChange w:id="45465" w:author="phuong vu" w:date="2018-11-23T13:48:00Z">
                <w:pPr/>
              </w:pPrChange>
            </w:pPr>
            <w:bookmarkStart w:id="45466" w:name="_Toc531004918"/>
            <w:bookmarkStart w:id="45467" w:name="_Toc531006835"/>
            <w:bookmarkStart w:id="45468" w:name="_Toc531572830"/>
            <w:bookmarkStart w:id="45469" w:name="_Toc531576678"/>
            <w:bookmarkStart w:id="45470" w:name="_Toc531580419"/>
            <w:bookmarkStart w:id="45471" w:name="_Toc531584157"/>
            <w:bookmarkEnd w:id="45466"/>
            <w:bookmarkEnd w:id="45467"/>
            <w:bookmarkEnd w:id="45468"/>
            <w:bookmarkEnd w:id="45469"/>
            <w:bookmarkEnd w:id="45470"/>
            <w:bookmarkEnd w:id="45471"/>
          </w:p>
        </w:tc>
        <w:tc>
          <w:tcPr>
            <w:tcW w:w="1872" w:type="dxa"/>
            <w:tcBorders>
              <w:top w:val="single" w:sz="4" w:space="0" w:color="auto"/>
              <w:left w:val="single" w:sz="4" w:space="0" w:color="auto"/>
              <w:bottom w:val="single" w:sz="4" w:space="0" w:color="auto"/>
              <w:right w:val="single" w:sz="4" w:space="0" w:color="auto"/>
            </w:tcBorders>
            <w:tcPrChange w:id="45472" w:author="phuong vu" w:date="2018-11-23T10:14:00Z">
              <w:tcPr>
                <w:tcW w:w="1872" w:type="dxa"/>
                <w:gridSpan w:val="2"/>
                <w:tcBorders>
                  <w:top w:val="single" w:sz="4" w:space="0" w:color="auto"/>
                  <w:left w:val="single" w:sz="4" w:space="0" w:color="auto"/>
                  <w:bottom w:val="single" w:sz="4" w:space="0" w:color="auto"/>
                  <w:right w:val="single" w:sz="4" w:space="0" w:color="auto"/>
                </w:tcBorders>
              </w:tcPr>
            </w:tcPrChange>
          </w:tcPr>
          <w:p w14:paraId="364E1B15" w14:textId="3AC21CEA" w:rsidR="0077093A" w:rsidDel="00EA3AB6" w:rsidRDefault="0077093A">
            <w:pPr>
              <w:spacing w:line="276" w:lineRule="auto"/>
              <w:rPr>
                <w:ins w:id="45473" w:author="phuong vu" w:date="2018-11-23T10:14:00Z"/>
                <w:del w:id="45474" w:author="Tran Huan" w:date="2018-11-26T09:48:00Z"/>
                <w:lang w:val="es-ES"/>
              </w:rPr>
              <w:pPrChange w:id="45475" w:author="phuong vu" w:date="2018-11-23T13:48:00Z">
                <w:pPr/>
              </w:pPrChange>
            </w:pPr>
            <w:bookmarkStart w:id="45476" w:name="_Toc531004919"/>
            <w:bookmarkStart w:id="45477" w:name="_Toc531006836"/>
            <w:bookmarkStart w:id="45478" w:name="_Toc531572831"/>
            <w:bookmarkStart w:id="45479" w:name="_Toc531576679"/>
            <w:bookmarkStart w:id="45480" w:name="_Toc531580420"/>
            <w:bookmarkStart w:id="45481" w:name="_Toc531584158"/>
            <w:bookmarkEnd w:id="45476"/>
            <w:bookmarkEnd w:id="45477"/>
            <w:bookmarkEnd w:id="45478"/>
            <w:bookmarkEnd w:id="45479"/>
            <w:bookmarkEnd w:id="45480"/>
            <w:bookmarkEnd w:id="45481"/>
          </w:p>
        </w:tc>
        <w:tc>
          <w:tcPr>
            <w:tcW w:w="1872" w:type="dxa"/>
            <w:tcBorders>
              <w:top w:val="single" w:sz="4" w:space="0" w:color="auto"/>
              <w:left w:val="single" w:sz="4" w:space="0" w:color="auto"/>
              <w:bottom w:val="single" w:sz="4" w:space="0" w:color="auto"/>
              <w:right w:val="single" w:sz="4" w:space="0" w:color="auto"/>
            </w:tcBorders>
            <w:tcPrChange w:id="45482" w:author="phuong vu" w:date="2018-11-23T10:14:00Z">
              <w:tcPr>
                <w:tcW w:w="1872" w:type="dxa"/>
                <w:tcBorders>
                  <w:top w:val="single" w:sz="4" w:space="0" w:color="auto"/>
                  <w:left w:val="single" w:sz="4" w:space="0" w:color="auto"/>
                  <w:bottom w:val="single" w:sz="4" w:space="0" w:color="auto"/>
                  <w:right w:val="single" w:sz="4" w:space="0" w:color="auto"/>
                </w:tcBorders>
              </w:tcPr>
            </w:tcPrChange>
          </w:tcPr>
          <w:p w14:paraId="6D71BF7B" w14:textId="43DBFE45" w:rsidR="0077093A" w:rsidDel="00EA3AB6" w:rsidRDefault="0077093A">
            <w:pPr>
              <w:spacing w:line="276" w:lineRule="auto"/>
              <w:rPr>
                <w:ins w:id="45483" w:author="phuong vu" w:date="2018-11-23T10:14:00Z"/>
                <w:del w:id="45484" w:author="Tran Huan" w:date="2018-11-26T09:48:00Z"/>
                <w:lang w:val="es-ES"/>
              </w:rPr>
              <w:pPrChange w:id="45485" w:author="phuong vu" w:date="2018-11-23T13:48:00Z">
                <w:pPr/>
              </w:pPrChange>
            </w:pPr>
            <w:bookmarkStart w:id="45486" w:name="_Toc531004920"/>
            <w:bookmarkStart w:id="45487" w:name="_Toc531006837"/>
            <w:bookmarkStart w:id="45488" w:name="_Toc531572832"/>
            <w:bookmarkStart w:id="45489" w:name="_Toc531576680"/>
            <w:bookmarkStart w:id="45490" w:name="_Toc531580421"/>
            <w:bookmarkStart w:id="45491" w:name="_Toc531584159"/>
            <w:bookmarkEnd w:id="45486"/>
            <w:bookmarkEnd w:id="45487"/>
            <w:bookmarkEnd w:id="45488"/>
            <w:bookmarkEnd w:id="45489"/>
            <w:bookmarkEnd w:id="45490"/>
            <w:bookmarkEnd w:id="45491"/>
          </w:p>
        </w:tc>
        <w:bookmarkStart w:id="45492" w:name="_Toc531004921"/>
        <w:bookmarkStart w:id="45493" w:name="_Toc531006838"/>
        <w:bookmarkStart w:id="45494" w:name="_Toc531572833"/>
        <w:bookmarkStart w:id="45495" w:name="_Toc531576681"/>
        <w:bookmarkStart w:id="45496" w:name="_Toc531580422"/>
        <w:bookmarkStart w:id="45497" w:name="_Toc531584160"/>
        <w:bookmarkEnd w:id="45492"/>
        <w:bookmarkEnd w:id="45493"/>
        <w:bookmarkEnd w:id="45494"/>
        <w:bookmarkEnd w:id="45495"/>
        <w:bookmarkEnd w:id="45496"/>
        <w:bookmarkEnd w:id="45497"/>
      </w:tr>
      <w:tr w:rsidR="0077093A" w:rsidRPr="00C94048" w:rsidDel="00EA3AB6" w14:paraId="538A9271" w14:textId="5775756D" w:rsidTr="0077093A">
        <w:trPr>
          <w:ins w:id="45498" w:author="phuong vu" w:date="2018-11-23T10:14:00Z"/>
          <w:del w:id="45499" w:author="Tran Huan" w:date="2018-11-26T09:48:00Z"/>
        </w:trPr>
        <w:tc>
          <w:tcPr>
            <w:tcW w:w="615" w:type="dxa"/>
            <w:tcBorders>
              <w:top w:val="single" w:sz="4" w:space="0" w:color="auto"/>
              <w:left w:val="single" w:sz="4" w:space="0" w:color="auto"/>
              <w:bottom w:val="single" w:sz="4" w:space="0" w:color="auto"/>
              <w:right w:val="single" w:sz="4" w:space="0" w:color="auto"/>
            </w:tcBorders>
            <w:tcPrChange w:id="45500" w:author="phuong vu" w:date="2018-11-23T10:14:00Z">
              <w:tcPr>
                <w:tcW w:w="615" w:type="dxa"/>
                <w:tcBorders>
                  <w:top w:val="single" w:sz="4" w:space="0" w:color="auto"/>
                  <w:left w:val="single" w:sz="4" w:space="0" w:color="auto"/>
                  <w:bottom w:val="single" w:sz="4" w:space="0" w:color="auto"/>
                  <w:right w:val="single" w:sz="4" w:space="0" w:color="auto"/>
                </w:tcBorders>
              </w:tcPr>
            </w:tcPrChange>
          </w:tcPr>
          <w:p w14:paraId="0623871D" w14:textId="1930061E" w:rsidR="0077093A" w:rsidDel="00EA3AB6" w:rsidRDefault="0077093A">
            <w:pPr>
              <w:spacing w:line="276" w:lineRule="auto"/>
              <w:rPr>
                <w:ins w:id="45501" w:author="phuong vu" w:date="2018-11-23T10:14:00Z"/>
                <w:del w:id="45502" w:author="Tran Huan" w:date="2018-11-26T09:48:00Z"/>
                <w:b/>
                <w:bCs/>
                <w:lang w:val="es-ES"/>
              </w:rPr>
              <w:pPrChange w:id="45503" w:author="phuong vu" w:date="2018-11-23T13:48:00Z">
                <w:pPr/>
              </w:pPrChange>
            </w:pPr>
            <w:bookmarkStart w:id="45504" w:name="_Toc531004922"/>
            <w:bookmarkStart w:id="45505" w:name="_Toc531006839"/>
            <w:bookmarkStart w:id="45506" w:name="_Toc531572834"/>
            <w:bookmarkStart w:id="45507" w:name="_Toc531576682"/>
            <w:bookmarkStart w:id="45508" w:name="_Toc531580423"/>
            <w:bookmarkStart w:id="45509" w:name="_Toc531584161"/>
            <w:bookmarkEnd w:id="45504"/>
            <w:bookmarkEnd w:id="45505"/>
            <w:bookmarkEnd w:id="45506"/>
            <w:bookmarkEnd w:id="45507"/>
            <w:bookmarkEnd w:id="45508"/>
            <w:bookmarkEnd w:id="45509"/>
          </w:p>
        </w:tc>
        <w:tc>
          <w:tcPr>
            <w:tcW w:w="2835" w:type="dxa"/>
            <w:tcBorders>
              <w:top w:val="single" w:sz="4" w:space="0" w:color="auto"/>
              <w:left w:val="single" w:sz="4" w:space="0" w:color="auto"/>
              <w:bottom w:val="single" w:sz="4" w:space="0" w:color="auto"/>
              <w:right w:val="single" w:sz="4" w:space="0" w:color="auto"/>
            </w:tcBorders>
            <w:tcPrChange w:id="45510" w:author="phuong vu" w:date="2018-11-23T10:14:00Z">
              <w:tcPr>
                <w:tcW w:w="2835" w:type="dxa"/>
                <w:gridSpan w:val="2"/>
                <w:tcBorders>
                  <w:top w:val="single" w:sz="4" w:space="0" w:color="auto"/>
                  <w:left w:val="single" w:sz="4" w:space="0" w:color="auto"/>
                  <w:bottom w:val="single" w:sz="4" w:space="0" w:color="auto"/>
                  <w:right w:val="single" w:sz="4" w:space="0" w:color="auto"/>
                </w:tcBorders>
              </w:tcPr>
            </w:tcPrChange>
          </w:tcPr>
          <w:p w14:paraId="1C031B22" w14:textId="62677354" w:rsidR="0077093A" w:rsidDel="00EA3AB6" w:rsidRDefault="0077093A">
            <w:pPr>
              <w:spacing w:line="276" w:lineRule="auto"/>
              <w:rPr>
                <w:ins w:id="45511" w:author="phuong vu" w:date="2018-11-23T10:14:00Z"/>
                <w:del w:id="45512" w:author="Tran Huan" w:date="2018-11-26T09:48:00Z"/>
                <w:lang w:val="es-ES"/>
              </w:rPr>
              <w:pPrChange w:id="45513" w:author="phuong vu" w:date="2018-11-23T13:48:00Z">
                <w:pPr/>
              </w:pPrChange>
            </w:pPr>
            <w:bookmarkStart w:id="45514" w:name="_Toc531004923"/>
            <w:bookmarkStart w:id="45515" w:name="_Toc531006840"/>
            <w:bookmarkStart w:id="45516" w:name="_Toc531572835"/>
            <w:bookmarkStart w:id="45517" w:name="_Toc531576683"/>
            <w:bookmarkStart w:id="45518" w:name="_Toc531580424"/>
            <w:bookmarkStart w:id="45519" w:name="_Toc531584162"/>
            <w:bookmarkEnd w:id="45514"/>
            <w:bookmarkEnd w:id="45515"/>
            <w:bookmarkEnd w:id="45516"/>
            <w:bookmarkEnd w:id="45517"/>
            <w:bookmarkEnd w:id="45518"/>
            <w:bookmarkEnd w:id="45519"/>
          </w:p>
        </w:tc>
        <w:tc>
          <w:tcPr>
            <w:tcW w:w="2130" w:type="dxa"/>
            <w:tcBorders>
              <w:top w:val="single" w:sz="4" w:space="0" w:color="auto"/>
              <w:left w:val="single" w:sz="4" w:space="0" w:color="auto"/>
              <w:bottom w:val="single" w:sz="4" w:space="0" w:color="auto"/>
              <w:right w:val="single" w:sz="4" w:space="0" w:color="auto"/>
            </w:tcBorders>
            <w:tcPrChange w:id="45520" w:author="phuong vu" w:date="2018-11-23T10:14:00Z">
              <w:tcPr>
                <w:tcW w:w="2130" w:type="dxa"/>
                <w:gridSpan w:val="2"/>
                <w:tcBorders>
                  <w:top w:val="single" w:sz="4" w:space="0" w:color="auto"/>
                  <w:left w:val="single" w:sz="4" w:space="0" w:color="auto"/>
                  <w:bottom w:val="single" w:sz="4" w:space="0" w:color="auto"/>
                  <w:right w:val="single" w:sz="4" w:space="0" w:color="auto"/>
                </w:tcBorders>
              </w:tcPr>
            </w:tcPrChange>
          </w:tcPr>
          <w:p w14:paraId="3E34B8A6" w14:textId="35C053D4" w:rsidR="0077093A" w:rsidDel="00EA3AB6" w:rsidRDefault="0077093A">
            <w:pPr>
              <w:spacing w:line="276" w:lineRule="auto"/>
              <w:rPr>
                <w:ins w:id="45521" w:author="phuong vu" w:date="2018-11-23T10:14:00Z"/>
                <w:del w:id="45522" w:author="Tran Huan" w:date="2018-11-26T09:48:00Z"/>
                <w:lang w:val="es-ES"/>
              </w:rPr>
              <w:pPrChange w:id="45523" w:author="phuong vu" w:date="2018-11-23T13:48:00Z">
                <w:pPr/>
              </w:pPrChange>
            </w:pPr>
            <w:bookmarkStart w:id="45524" w:name="_Toc531004924"/>
            <w:bookmarkStart w:id="45525" w:name="_Toc531006841"/>
            <w:bookmarkStart w:id="45526" w:name="_Toc531572836"/>
            <w:bookmarkStart w:id="45527" w:name="_Toc531576684"/>
            <w:bookmarkStart w:id="45528" w:name="_Toc531580425"/>
            <w:bookmarkStart w:id="45529" w:name="_Toc531584163"/>
            <w:bookmarkEnd w:id="45524"/>
            <w:bookmarkEnd w:id="45525"/>
            <w:bookmarkEnd w:id="45526"/>
            <w:bookmarkEnd w:id="45527"/>
            <w:bookmarkEnd w:id="45528"/>
            <w:bookmarkEnd w:id="45529"/>
          </w:p>
        </w:tc>
        <w:tc>
          <w:tcPr>
            <w:tcW w:w="1872" w:type="dxa"/>
            <w:tcBorders>
              <w:top w:val="single" w:sz="4" w:space="0" w:color="auto"/>
              <w:left w:val="single" w:sz="4" w:space="0" w:color="auto"/>
              <w:bottom w:val="single" w:sz="4" w:space="0" w:color="auto"/>
              <w:right w:val="single" w:sz="4" w:space="0" w:color="auto"/>
            </w:tcBorders>
            <w:tcPrChange w:id="45530" w:author="phuong vu" w:date="2018-11-23T10:14:00Z">
              <w:tcPr>
                <w:tcW w:w="1872" w:type="dxa"/>
                <w:gridSpan w:val="2"/>
                <w:tcBorders>
                  <w:top w:val="single" w:sz="4" w:space="0" w:color="auto"/>
                  <w:left w:val="single" w:sz="4" w:space="0" w:color="auto"/>
                  <w:bottom w:val="single" w:sz="4" w:space="0" w:color="auto"/>
                  <w:right w:val="single" w:sz="4" w:space="0" w:color="auto"/>
                </w:tcBorders>
              </w:tcPr>
            </w:tcPrChange>
          </w:tcPr>
          <w:p w14:paraId="079C9538" w14:textId="2E5CBE97" w:rsidR="0077093A" w:rsidDel="00EA3AB6" w:rsidRDefault="0077093A">
            <w:pPr>
              <w:spacing w:line="276" w:lineRule="auto"/>
              <w:rPr>
                <w:ins w:id="45531" w:author="phuong vu" w:date="2018-11-23T10:14:00Z"/>
                <w:del w:id="45532" w:author="Tran Huan" w:date="2018-11-26T09:48:00Z"/>
                <w:lang w:val="es-ES"/>
              </w:rPr>
              <w:pPrChange w:id="45533" w:author="phuong vu" w:date="2018-11-23T13:48:00Z">
                <w:pPr/>
              </w:pPrChange>
            </w:pPr>
            <w:bookmarkStart w:id="45534" w:name="_Toc531004925"/>
            <w:bookmarkStart w:id="45535" w:name="_Toc531006842"/>
            <w:bookmarkStart w:id="45536" w:name="_Toc531572837"/>
            <w:bookmarkStart w:id="45537" w:name="_Toc531576685"/>
            <w:bookmarkStart w:id="45538" w:name="_Toc531580426"/>
            <w:bookmarkStart w:id="45539" w:name="_Toc531584164"/>
            <w:bookmarkEnd w:id="45534"/>
            <w:bookmarkEnd w:id="45535"/>
            <w:bookmarkEnd w:id="45536"/>
            <w:bookmarkEnd w:id="45537"/>
            <w:bookmarkEnd w:id="45538"/>
            <w:bookmarkEnd w:id="45539"/>
          </w:p>
        </w:tc>
        <w:tc>
          <w:tcPr>
            <w:tcW w:w="1872" w:type="dxa"/>
            <w:tcBorders>
              <w:top w:val="single" w:sz="4" w:space="0" w:color="auto"/>
              <w:left w:val="single" w:sz="4" w:space="0" w:color="auto"/>
              <w:bottom w:val="single" w:sz="4" w:space="0" w:color="auto"/>
              <w:right w:val="single" w:sz="4" w:space="0" w:color="auto"/>
            </w:tcBorders>
            <w:tcPrChange w:id="45540" w:author="phuong vu" w:date="2018-11-23T10:14:00Z">
              <w:tcPr>
                <w:tcW w:w="1872" w:type="dxa"/>
                <w:tcBorders>
                  <w:top w:val="single" w:sz="4" w:space="0" w:color="auto"/>
                  <w:left w:val="single" w:sz="4" w:space="0" w:color="auto"/>
                  <w:bottom w:val="single" w:sz="4" w:space="0" w:color="auto"/>
                  <w:right w:val="single" w:sz="4" w:space="0" w:color="auto"/>
                </w:tcBorders>
              </w:tcPr>
            </w:tcPrChange>
          </w:tcPr>
          <w:p w14:paraId="1D1541D0" w14:textId="370860C7" w:rsidR="0077093A" w:rsidDel="00EA3AB6" w:rsidRDefault="0077093A">
            <w:pPr>
              <w:spacing w:line="276" w:lineRule="auto"/>
              <w:rPr>
                <w:ins w:id="45541" w:author="phuong vu" w:date="2018-11-23T10:14:00Z"/>
                <w:del w:id="45542" w:author="Tran Huan" w:date="2018-11-26T09:48:00Z"/>
                <w:lang w:val="es-ES"/>
              </w:rPr>
              <w:pPrChange w:id="45543" w:author="phuong vu" w:date="2018-11-23T13:48:00Z">
                <w:pPr/>
              </w:pPrChange>
            </w:pPr>
            <w:bookmarkStart w:id="45544" w:name="_Toc531004926"/>
            <w:bookmarkStart w:id="45545" w:name="_Toc531006843"/>
            <w:bookmarkStart w:id="45546" w:name="_Toc531572838"/>
            <w:bookmarkStart w:id="45547" w:name="_Toc531576686"/>
            <w:bookmarkStart w:id="45548" w:name="_Toc531580427"/>
            <w:bookmarkStart w:id="45549" w:name="_Toc531584165"/>
            <w:bookmarkEnd w:id="45544"/>
            <w:bookmarkEnd w:id="45545"/>
            <w:bookmarkEnd w:id="45546"/>
            <w:bookmarkEnd w:id="45547"/>
            <w:bookmarkEnd w:id="45548"/>
            <w:bookmarkEnd w:id="45549"/>
          </w:p>
        </w:tc>
        <w:bookmarkStart w:id="45550" w:name="_Toc531004927"/>
        <w:bookmarkStart w:id="45551" w:name="_Toc531006844"/>
        <w:bookmarkStart w:id="45552" w:name="_Toc531572839"/>
        <w:bookmarkStart w:id="45553" w:name="_Toc531576687"/>
        <w:bookmarkStart w:id="45554" w:name="_Toc531580428"/>
        <w:bookmarkStart w:id="45555" w:name="_Toc531584166"/>
        <w:bookmarkEnd w:id="45550"/>
        <w:bookmarkEnd w:id="45551"/>
        <w:bookmarkEnd w:id="45552"/>
        <w:bookmarkEnd w:id="45553"/>
        <w:bookmarkEnd w:id="45554"/>
        <w:bookmarkEnd w:id="45555"/>
      </w:tr>
      <w:tr w:rsidR="0077093A" w:rsidRPr="00C94048" w:rsidDel="00EA3AB6" w14:paraId="3AE2683C" w14:textId="5E8A52A8" w:rsidTr="0077093A">
        <w:trPr>
          <w:ins w:id="45556" w:author="phuong vu" w:date="2018-11-23T10:14:00Z"/>
          <w:del w:id="45557" w:author="Tran Huan" w:date="2018-11-26T09:48:00Z"/>
        </w:trPr>
        <w:tc>
          <w:tcPr>
            <w:tcW w:w="615" w:type="dxa"/>
            <w:tcBorders>
              <w:top w:val="single" w:sz="4" w:space="0" w:color="auto"/>
              <w:left w:val="single" w:sz="4" w:space="0" w:color="auto"/>
              <w:bottom w:val="single" w:sz="4" w:space="0" w:color="auto"/>
              <w:right w:val="single" w:sz="4" w:space="0" w:color="auto"/>
            </w:tcBorders>
            <w:tcPrChange w:id="45558" w:author="phuong vu" w:date="2018-11-23T10:14:00Z">
              <w:tcPr>
                <w:tcW w:w="615" w:type="dxa"/>
                <w:tcBorders>
                  <w:top w:val="single" w:sz="4" w:space="0" w:color="auto"/>
                  <w:left w:val="single" w:sz="4" w:space="0" w:color="auto"/>
                  <w:bottom w:val="single" w:sz="4" w:space="0" w:color="auto"/>
                  <w:right w:val="single" w:sz="4" w:space="0" w:color="auto"/>
                </w:tcBorders>
              </w:tcPr>
            </w:tcPrChange>
          </w:tcPr>
          <w:p w14:paraId="0620D6A4" w14:textId="5026CD35" w:rsidR="0077093A" w:rsidDel="00EA3AB6" w:rsidRDefault="0077093A">
            <w:pPr>
              <w:spacing w:line="276" w:lineRule="auto"/>
              <w:rPr>
                <w:ins w:id="45559" w:author="phuong vu" w:date="2018-11-23T10:14:00Z"/>
                <w:del w:id="45560" w:author="Tran Huan" w:date="2018-11-26T09:48:00Z"/>
                <w:b/>
                <w:bCs/>
                <w:lang w:val="es-ES"/>
              </w:rPr>
              <w:pPrChange w:id="45561" w:author="phuong vu" w:date="2018-11-23T13:48:00Z">
                <w:pPr/>
              </w:pPrChange>
            </w:pPr>
            <w:bookmarkStart w:id="45562" w:name="_Toc531004928"/>
            <w:bookmarkStart w:id="45563" w:name="_Toc531006845"/>
            <w:bookmarkStart w:id="45564" w:name="_Toc531572840"/>
            <w:bookmarkStart w:id="45565" w:name="_Toc531576688"/>
            <w:bookmarkStart w:id="45566" w:name="_Toc531580429"/>
            <w:bookmarkStart w:id="45567" w:name="_Toc531584167"/>
            <w:bookmarkEnd w:id="45562"/>
            <w:bookmarkEnd w:id="45563"/>
            <w:bookmarkEnd w:id="45564"/>
            <w:bookmarkEnd w:id="45565"/>
            <w:bookmarkEnd w:id="45566"/>
            <w:bookmarkEnd w:id="45567"/>
          </w:p>
        </w:tc>
        <w:tc>
          <w:tcPr>
            <w:tcW w:w="2835" w:type="dxa"/>
            <w:tcBorders>
              <w:top w:val="single" w:sz="4" w:space="0" w:color="auto"/>
              <w:left w:val="single" w:sz="4" w:space="0" w:color="auto"/>
              <w:bottom w:val="single" w:sz="4" w:space="0" w:color="auto"/>
              <w:right w:val="single" w:sz="4" w:space="0" w:color="auto"/>
            </w:tcBorders>
            <w:tcPrChange w:id="45568" w:author="phuong vu" w:date="2018-11-23T10:14:00Z">
              <w:tcPr>
                <w:tcW w:w="2835" w:type="dxa"/>
                <w:gridSpan w:val="2"/>
                <w:tcBorders>
                  <w:top w:val="single" w:sz="4" w:space="0" w:color="auto"/>
                  <w:left w:val="single" w:sz="4" w:space="0" w:color="auto"/>
                  <w:bottom w:val="single" w:sz="4" w:space="0" w:color="auto"/>
                  <w:right w:val="single" w:sz="4" w:space="0" w:color="auto"/>
                </w:tcBorders>
              </w:tcPr>
            </w:tcPrChange>
          </w:tcPr>
          <w:p w14:paraId="3729246C" w14:textId="7B9B58B2" w:rsidR="0077093A" w:rsidDel="00EA3AB6" w:rsidRDefault="0077093A">
            <w:pPr>
              <w:spacing w:line="276" w:lineRule="auto"/>
              <w:rPr>
                <w:ins w:id="45569" w:author="phuong vu" w:date="2018-11-23T10:14:00Z"/>
                <w:del w:id="45570" w:author="Tran Huan" w:date="2018-11-26T09:48:00Z"/>
                <w:lang w:val="es-ES"/>
              </w:rPr>
              <w:pPrChange w:id="45571" w:author="phuong vu" w:date="2018-11-23T13:48:00Z">
                <w:pPr/>
              </w:pPrChange>
            </w:pPr>
            <w:bookmarkStart w:id="45572" w:name="_Toc531004929"/>
            <w:bookmarkStart w:id="45573" w:name="_Toc531006846"/>
            <w:bookmarkStart w:id="45574" w:name="_Toc531572841"/>
            <w:bookmarkStart w:id="45575" w:name="_Toc531576689"/>
            <w:bookmarkStart w:id="45576" w:name="_Toc531580430"/>
            <w:bookmarkStart w:id="45577" w:name="_Toc531584168"/>
            <w:bookmarkEnd w:id="45572"/>
            <w:bookmarkEnd w:id="45573"/>
            <w:bookmarkEnd w:id="45574"/>
            <w:bookmarkEnd w:id="45575"/>
            <w:bookmarkEnd w:id="45576"/>
            <w:bookmarkEnd w:id="45577"/>
          </w:p>
        </w:tc>
        <w:tc>
          <w:tcPr>
            <w:tcW w:w="2130" w:type="dxa"/>
            <w:tcBorders>
              <w:top w:val="single" w:sz="4" w:space="0" w:color="auto"/>
              <w:left w:val="single" w:sz="4" w:space="0" w:color="auto"/>
              <w:bottom w:val="single" w:sz="4" w:space="0" w:color="auto"/>
              <w:right w:val="single" w:sz="4" w:space="0" w:color="auto"/>
            </w:tcBorders>
            <w:tcPrChange w:id="45578" w:author="phuong vu" w:date="2018-11-23T10:14:00Z">
              <w:tcPr>
                <w:tcW w:w="2130" w:type="dxa"/>
                <w:gridSpan w:val="2"/>
                <w:tcBorders>
                  <w:top w:val="single" w:sz="4" w:space="0" w:color="auto"/>
                  <w:left w:val="single" w:sz="4" w:space="0" w:color="auto"/>
                  <w:bottom w:val="single" w:sz="4" w:space="0" w:color="auto"/>
                  <w:right w:val="single" w:sz="4" w:space="0" w:color="auto"/>
                </w:tcBorders>
              </w:tcPr>
            </w:tcPrChange>
          </w:tcPr>
          <w:p w14:paraId="40672431" w14:textId="11A69AD4" w:rsidR="0077093A" w:rsidDel="00EA3AB6" w:rsidRDefault="0077093A">
            <w:pPr>
              <w:spacing w:line="276" w:lineRule="auto"/>
              <w:rPr>
                <w:ins w:id="45579" w:author="phuong vu" w:date="2018-11-23T10:14:00Z"/>
                <w:del w:id="45580" w:author="Tran Huan" w:date="2018-11-26T09:48:00Z"/>
                <w:lang w:val="es-ES"/>
              </w:rPr>
              <w:pPrChange w:id="45581" w:author="phuong vu" w:date="2018-11-23T13:48:00Z">
                <w:pPr/>
              </w:pPrChange>
            </w:pPr>
            <w:bookmarkStart w:id="45582" w:name="_Toc531004930"/>
            <w:bookmarkStart w:id="45583" w:name="_Toc531006847"/>
            <w:bookmarkStart w:id="45584" w:name="_Toc531572842"/>
            <w:bookmarkStart w:id="45585" w:name="_Toc531576690"/>
            <w:bookmarkStart w:id="45586" w:name="_Toc531580431"/>
            <w:bookmarkStart w:id="45587" w:name="_Toc531584169"/>
            <w:bookmarkEnd w:id="45582"/>
            <w:bookmarkEnd w:id="45583"/>
            <w:bookmarkEnd w:id="45584"/>
            <w:bookmarkEnd w:id="45585"/>
            <w:bookmarkEnd w:id="45586"/>
            <w:bookmarkEnd w:id="45587"/>
          </w:p>
        </w:tc>
        <w:tc>
          <w:tcPr>
            <w:tcW w:w="1872" w:type="dxa"/>
            <w:tcBorders>
              <w:top w:val="single" w:sz="4" w:space="0" w:color="auto"/>
              <w:left w:val="single" w:sz="4" w:space="0" w:color="auto"/>
              <w:bottom w:val="single" w:sz="4" w:space="0" w:color="auto"/>
              <w:right w:val="single" w:sz="4" w:space="0" w:color="auto"/>
            </w:tcBorders>
            <w:tcPrChange w:id="45588" w:author="phuong vu" w:date="2018-11-23T10:14:00Z">
              <w:tcPr>
                <w:tcW w:w="1872" w:type="dxa"/>
                <w:gridSpan w:val="2"/>
                <w:tcBorders>
                  <w:top w:val="single" w:sz="4" w:space="0" w:color="auto"/>
                  <w:left w:val="single" w:sz="4" w:space="0" w:color="auto"/>
                  <w:bottom w:val="single" w:sz="4" w:space="0" w:color="auto"/>
                  <w:right w:val="single" w:sz="4" w:space="0" w:color="auto"/>
                </w:tcBorders>
              </w:tcPr>
            </w:tcPrChange>
          </w:tcPr>
          <w:p w14:paraId="4FE4474A" w14:textId="3F8E7BBA" w:rsidR="0077093A" w:rsidDel="00EA3AB6" w:rsidRDefault="0077093A">
            <w:pPr>
              <w:spacing w:line="276" w:lineRule="auto"/>
              <w:rPr>
                <w:ins w:id="45589" w:author="phuong vu" w:date="2018-11-23T10:14:00Z"/>
                <w:del w:id="45590" w:author="Tran Huan" w:date="2018-11-26T09:48:00Z"/>
                <w:lang w:val="es-ES"/>
              </w:rPr>
              <w:pPrChange w:id="45591" w:author="phuong vu" w:date="2018-11-23T13:48:00Z">
                <w:pPr/>
              </w:pPrChange>
            </w:pPr>
            <w:bookmarkStart w:id="45592" w:name="_Toc531004931"/>
            <w:bookmarkStart w:id="45593" w:name="_Toc531006848"/>
            <w:bookmarkStart w:id="45594" w:name="_Toc531572843"/>
            <w:bookmarkStart w:id="45595" w:name="_Toc531576691"/>
            <w:bookmarkStart w:id="45596" w:name="_Toc531580432"/>
            <w:bookmarkStart w:id="45597" w:name="_Toc531584170"/>
            <w:bookmarkEnd w:id="45592"/>
            <w:bookmarkEnd w:id="45593"/>
            <w:bookmarkEnd w:id="45594"/>
            <w:bookmarkEnd w:id="45595"/>
            <w:bookmarkEnd w:id="45596"/>
            <w:bookmarkEnd w:id="45597"/>
          </w:p>
        </w:tc>
        <w:tc>
          <w:tcPr>
            <w:tcW w:w="1872" w:type="dxa"/>
            <w:tcBorders>
              <w:top w:val="single" w:sz="4" w:space="0" w:color="auto"/>
              <w:left w:val="single" w:sz="4" w:space="0" w:color="auto"/>
              <w:bottom w:val="single" w:sz="4" w:space="0" w:color="auto"/>
              <w:right w:val="single" w:sz="4" w:space="0" w:color="auto"/>
            </w:tcBorders>
            <w:tcPrChange w:id="45598" w:author="phuong vu" w:date="2018-11-23T10:14:00Z">
              <w:tcPr>
                <w:tcW w:w="1872" w:type="dxa"/>
                <w:tcBorders>
                  <w:top w:val="single" w:sz="4" w:space="0" w:color="auto"/>
                  <w:left w:val="single" w:sz="4" w:space="0" w:color="auto"/>
                  <w:bottom w:val="single" w:sz="4" w:space="0" w:color="auto"/>
                  <w:right w:val="single" w:sz="4" w:space="0" w:color="auto"/>
                </w:tcBorders>
              </w:tcPr>
            </w:tcPrChange>
          </w:tcPr>
          <w:p w14:paraId="038FB369" w14:textId="582D57B3" w:rsidR="0077093A" w:rsidRPr="00C94048" w:rsidDel="00EA3AB6" w:rsidRDefault="0077093A">
            <w:pPr>
              <w:spacing w:line="276" w:lineRule="auto"/>
              <w:rPr>
                <w:ins w:id="45599" w:author="phuong vu" w:date="2018-11-23T10:14:00Z"/>
                <w:del w:id="45600" w:author="Tran Huan" w:date="2018-11-26T09:48:00Z"/>
                <w:rPrChange w:id="45601" w:author="Tran Huan" w:date="2018-11-26T10:54:00Z">
                  <w:rPr>
                    <w:ins w:id="45602" w:author="phuong vu" w:date="2018-11-23T10:14:00Z"/>
                    <w:del w:id="45603" w:author="Tran Huan" w:date="2018-11-26T09:48:00Z"/>
                    <w:lang w:val="en-US"/>
                  </w:rPr>
                </w:rPrChange>
              </w:rPr>
              <w:pPrChange w:id="45604" w:author="phuong vu" w:date="2018-11-23T13:48:00Z">
                <w:pPr/>
              </w:pPrChange>
            </w:pPr>
            <w:bookmarkStart w:id="45605" w:name="_Toc531004932"/>
            <w:bookmarkStart w:id="45606" w:name="_Toc531006849"/>
            <w:bookmarkStart w:id="45607" w:name="_Toc531572844"/>
            <w:bookmarkStart w:id="45608" w:name="_Toc531576692"/>
            <w:bookmarkStart w:id="45609" w:name="_Toc531580433"/>
            <w:bookmarkStart w:id="45610" w:name="_Toc531584171"/>
            <w:bookmarkEnd w:id="45605"/>
            <w:bookmarkEnd w:id="45606"/>
            <w:bookmarkEnd w:id="45607"/>
            <w:bookmarkEnd w:id="45608"/>
            <w:bookmarkEnd w:id="45609"/>
            <w:bookmarkEnd w:id="45610"/>
          </w:p>
        </w:tc>
        <w:bookmarkStart w:id="45611" w:name="_Toc531004933"/>
        <w:bookmarkStart w:id="45612" w:name="_Toc531006850"/>
        <w:bookmarkStart w:id="45613" w:name="_Toc531572845"/>
        <w:bookmarkStart w:id="45614" w:name="_Toc531576693"/>
        <w:bookmarkStart w:id="45615" w:name="_Toc531580434"/>
        <w:bookmarkStart w:id="45616" w:name="_Toc531584172"/>
        <w:bookmarkEnd w:id="45611"/>
        <w:bookmarkEnd w:id="45612"/>
        <w:bookmarkEnd w:id="45613"/>
        <w:bookmarkEnd w:id="45614"/>
        <w:bookmarkEnd w:id="45615"/>
        <w:bookmarkEnd w:id="45616"/>
      </w:tr>
      <w:tr w:rsidR="0077093A" w:rsidRPr="00C94048" w:rsidDel="00EA3AB6" w14:paraId="0BDD4837" w14:textId="3F06D35F" w:rsidTr="0077093A">
        <w:trPr>
          <w:ins w:id="45617" w:author="phuong vu" w:date="2018-11-23T10:14:00Z"/>
          <w:del w:id="45618" w:author="Tran Huan" w:date="2018-11-26T09:48:00Z"/>
        </w:trPr>
        <w:tc>
          <w:tcPr>
            <w:tcW w:w="615" w:type="dxa"/>
            <w:tcBorders>
              <w:top w:val="single" w:sz="4" w:space="0" w:color="auto"/>
              <w:left w:val="single" w:sz="4" w:space="0" w:color="auto"/>
              <w:bottom w:val="single" w:sz="4" w:space="0" w:color="auto"/>
              <w:right w:val="single" w:sz="4" w:space="0" w:color="auto"/>
            </w:tcBorders>
            <w:tcPrChange w:id="45619" w:author="phuong vu" w:date="2018-11-23T10:14:00Z">
              <w:tcPr>
                <w:tcW w:w="615" w:type="dxa"/>
                <w:tcBorders>
                  <w:top w:val="single" w:sz="4" w:space="0" w:color="auto"/>
                  <w:left w:val="single" w:sz="4" w:space="0" w:color="auto"/>
                  <w:bottom w:val="single" w:sz="4" w:space="0" w:color="auto"/>
                  <w:right w:val="single" w:sz="4" w:space="0" w:color="auto"/>
                </w:tcBorders>
              </w:tcPr>
            </w:tcPrChange>
          </w:tcPr>
          <w:p w14:paraId="1AC59C44" w14:textId="7B91CEB2" w:rsidR="0077093A" w:rsidDel="00EA3AB6" w:rsidRDefault="0077093A">
            <w:pPr>
              <w:spacing w:line="276" w:lineRule="auto"/>
              <w:rPr>
                <w:ins w:id="45620" w:author="phuong vu" w:date="2018-11-23T10:14:00Z"/>
                <w:del w:id="45621" w:author="Tran Huan" w:date="2018-11-26T09:48:00Z"/>
                <w:b/>
                <w:bCs/>
                <w:lang w:val="es-ES"/>
              </w:rPr>
              <w:pPrChange w:id="45622" w:author="phuong vu" w:date="2018-11-23T13:48:00Z">
                <w:pPr/>
              </w:pPrChange>
            </w:pPr>
            <w:bookmarkStart w:id="45623" w:name="_Toc531004934"/>
            <w:bookmarkStart w:id="45624" w:name="_Toc531006851"/>
            <w:bookmarkStart w:id="45625" w:name="_Toc531572846"/>
            <w:bookmarkStart w:id="45626" w:name="_Toc531576694"/>
            <w:bookmarkStart w:id="45627" w:name="_Toc531580435"/>
            <w:bookmarkStart w:id="45628" w:name="_Toc531584173"/>
            <w:bookmarkEnd w:id="45623"/>
            <w:bookmarkEnd w:id="45624"/>
            <w:bookmarkEnd w:id="45625"/>
            <w:bookmarkEnd w:id="45626"/>
            <w:bookmarkEnd w:id="45627"/>
            <w:bookmarkEnd w:id="45628"/>
          </w:p>
        </w:tc>
        <w:tc>
          <w:tcPr>
            <w:tcW w:w="2835" w:type="dxa"/>
            <w:tcBorders>
              <w:top w:val="single" w:sz="4" w:space="0" w:color="auto"/>
              <w:left w:val="single" w:sz="4" w:space="0" w:color="auto"/>
              <w:bottom w:val="single" w:sz="4" w:space="0" w:color="auto"/>
              <w:right w:val="single" w:sz="4" w:space="0" w:color="auto"/>
            </w:tcBorders>
            <w:tcPrChange w:id="45629" w:author="phuong vu" w:date="2018-11-23T10:14:00Z">
              <w:tcPr>
                <w:tcW w:w="2835" w:type="dxa"/>
                <w:gridSpan w:val="2"/>
                <w:tcBorders>
                  <w:top w:val="single" w:sz="4" w:space="0" w:color="auto"/>
                  <w:left w:val="single" w:sz="4" w:space="0" w:color="auto"/>
                  <w:bottom w:val="single" w:sz="4" w:space="0" w:color="auto"/>
                  <w:right w:val="single" w:sz="4" w:space="0" w:color="auto"/>
                </w:tcBorders>
              </w:tcPr>
            </w:tcPrChange>
          </w:tcPr>
          <w:p w14:paraId="29169DC7" w14:textId="23B37070" w:rsidR="0077093A" w:rsidDel="00EA3AB6" w:rsidRDefault="0077093A">
            <w:pPr>
              <w:spacing w:line="276" w:lineRule="auto"/>
              <w:rPr>
                <w:ins w:id="45630" w:author="phuong vu" w:date="2018-11-23T10:14:00Z"/>
                <w:del w:id="45631" w:author="Tran Huan" w:date="2018-11-26T09:48:00Z"/>
                <w:lang w:val="es-ES"/>
              </w:rPr>
              <w:pPrChange w:id="45632" w:author="phuong vu" w:date="2018-11-23T13:48:00Z">
                <w:pPr/>
              </w:pPrChange>
            </w:pPr>
            <w:bookmarkStart w:id="45633" w:name="_Toc531004935"/>
            <w:bookmarkStart w:id="45634" w:name="_Toc531006852"/>
            <w:bookmarkStart w:id="45635" w:name="_Toc531572847"/>
            <w:bookmarkStart w:id="45636" w:name="_Toc531576695"/>
            <w:bookmarkStart w:id="45637" w:name="_Toc531580436"/>
            <w:bookmarkStart w:id="45638" w:name="_Toc531584174"/>
            <w:bookmarkEnd w:id="45633"/>
            <w:bookmarkEnd w:id="45634"/>
            <w:bookmarkEnd w:id="45635"/>
            <w:bookmarkEnd w:id="45636"/>
            <w:bookmarkEnd w:id="45637"/>
            <w:bookmarkEnd w:id="45638"/>
          </w:p>
        </w:tc>
        <w:tc>
          <w:tcPr>
            <w:tcW w:w="2130" w:type="dxa"/>
            <w:tcBorders>
              <w:top w:val="single" w:sz="4" w:space="0" w:color="auto"/>
              <w:left w:val="single" w:sz="4" w:space="0" w:color="auto"/>
              <w:bottom w:val="single" w:sz="4" w:space="0" w:color="auto"/>
              <w:right w:val="single" w:sz="4" w:space="0" w:color="auto"/>
            </w:tcBorders>
            <w:tcPrChange w:id="45639" w:author="phuong vu" w:date="2018-11-23T10:14:00Z">
              <w:tcPr>
                <w:tcW w:w="2130" w:type="dxa"/>
                <w:gridSpan w:val="2"/>
                <w:tcBorders>
                  <w:top w:val="single" w:sz="4" w:space="0" w:color="auto"/>
                  <w:left w:val="single" w:sz="4" w:space="0" w:color="auto"/>
                  <w:bottom w:val="single" w:sz="4" w:space="0" w:color="auto"/>
                  <w:right w:val="single" w:sz="4" w:space="0" w:color="auto"/>
                </w:tcBorders>
              </w:tcPr>
            </w:tcPrChange>
          </w:tcPr>
          <w:p w14:paraId="63AF98A8" w14:textId="35ED3036" w:rsidR="0077093A" w:rsidDel="00EA3AB6" w:rsidRDefault="0077093A">
            <w:pPr>
              <w:spacing w:line="276" w:lineRule="auto"/>
              <w:rPr>
                <w:ins w:id="45640" w:author="phuong vu" w:date="2018-11-23T10:14:00Z"/>
                <w:del w:id="45641" w:author="Tran Huan" w:date="2018-11-26T09:48:00Z"/>
                <w:lang w:val="es-ES"/>
              </w:rPr>
              <w:pPrChange w:id="45642" w:author="phuong vu" w:date="2018-11-23T13:48:00Z">
                <w:pPr/>
              </w:pPrChange>
            </w:pPr>
            <w:bookmarkStart w:id="45643" w:name="_Toc531004936"/>
            <w:bookmarkStart w:id="45644" w:name="_Toc531006853"/>
            <w:bookmarkStart w:id="45645" w:name="_Toc531572848"/>
            <w:bookmarkStart w:id="45646" w:name="_Toc531576696"/>
            <w:bookmarkStart w:id="45647" w:name="_Toc531580437"/>
            <w:bookmarkStart w:id="45648" w:name="_Toc531584175"/>
            <w:bookmarkEnd w:id="45643"/>
            <w:bookmarkEnd w:id="45644"/>
            <w:bookmarkEnd w:id="45645"/>
            <w:bookmarkEnd w:id="45646"/>
            <w:bookmarkEnd w:id="45647"/>
            <w:bookmarkEnd w:id="45648"/>
          </w:p>
        </w:tc>
        <w:tc>
          <w:tcPr>
            <w:tcW w:w="1872" w:type="dxa"/>
            <w:tcBorders>
              <w:top w:val="single" w:sz="4" w:space="0" w:color="auto"/>
              <w:left w:val="single" w:sz="4" w:space="0" w:color="auto"/>
              <w:bottom w:val="single" w:sz="4" w:space="0" w:color="auto"/>
              <w:right w:val="single" w:sz="4" w:space="0" w:color="auto"/>
            </w:tcBorders>
            <w:tcPrChange w:id="45649" w:author="phuong vu" w:date="2018-11-23T10:14:00Z">
              <w:tcPr>
                <w:tcW w:w="1872" w:type="dxa"/>
                <w:gridSpan w:val="2"/>
                <w:tcBorders>
                  <w:top w:val="single" w:sz="4" w:space="0" w:color="auto"/>
                  <w:left w:val="single" w:sz="4" w:space="0" w:color="auto"/>
                  <w:bottom w:val="single" w:sz="4" w:space="0" w:color="auto"/>
                  <w:right w:val="single" w:sz="4" w:space="0" w:color="auto"/>
                </w:tcBorders>
              </w:tcPr>
            </w:tcPrChange>
          </w:tcPr>
          <w:p w14:paraId="62805C2A" w14:textId="675F51F2" w:rsidR="0077093A" w:rsidDel="00EA3AB6" w:rsidRDefault="0077093A">
            <w:pPr>
              <w:spacing w:line="276" w:lineRule="auto"/>
              <w:rPr>
                <w:ins w:id="45650" w:author="phuong vu" w:date="2018-11-23T10:14:00Z"/>
                <w:del w:id="45651" w:author="Tran Huan" w:date="2018-11-26T09:48:00Z"/>
                <w:lang w:val="es-ES"/>
              </w:rPr>
              <w:pPrChange w:id="45652" w:author="phuong vu" w:date="2018-11-23T13:48:00Z">
                <w:pPr/>
              </w:pPrChange>
            </w:pPr>
            <w:bookmarkStart w:id="45653" w:name="_Toc531004937"/>
            <w:bookmarkStart w:id="45654" w:name="_Toc531006854"/>
            <w:bookmarkStart w:id="45655" w:name="_Toc531572849"/>
            <w:bookmarkStart w:id="45656" w:name="_Toc531576697"/>
            <w:bookmarkStart w:id="45657" w:name="_Toc531580438"/>
            <w:bookmarkStart w:id="45658" w:name="_Toc531584176"/>
            <w:bookmarkEnd w:id="45653"/>
            <w:bookmarkEnd w:id="45654"/>
            <w:bookmarkEnd w:id="45655"/>
            <w:bookmarkEnd w:id="45656"/>
            <w:bookmarkEnd w:id="45657"/>
            <w:bookmarkEnd w:id="45658"/>
          </w:p>
        </w:tc>
        <w:tc>
          <w:tcPr>
            <w:tcW w:w="1872" w:type="dxa"/>
            <w:tcBorders>
              <w:top w:val="single" w:sz="4" w:space="0" w:color="auto"/>
              <w:left w:val="single" w:sz="4" w:space="0" w:color="auto"/>
              <w:bottom w:val="single" w:sz="4" w:space="0" w:color="auto"/>
              <w:right w:val="single" w:sz="4" w:space="0" w:color="auto"/>
            </w:tcBorders>
            <w:tcPrChange w:id="45659" w:author="phuong vu" w:date="2018-11-23T10:14:00Z">
              <w:tcPr>
                <w:tcW w:w="1872" w:type="dxa"/>
                <w:tcBorders>
                  <w:top w:val="single" w:sz="4" w:space="0" w:color="auto"/>
                  <w:left w:val="single" w:sz="4" w:space="0" w:color="auto"/>
                  <w:bottom w:val="single" w:sz="4" w:space="0" w:color="auto"/>
                  <w:right w:val="single" w:sz="4" w:space="0" w:color="auto"/>
                </w:tcBorders>
              </w:tcPr>
            </w:tcPrChange>
          </w:tcPr>
          <w:p w14:paraId="715CB01D" w14:textId="4ED791F2" w:rsidR="0077093A" w:rsidDel="00EA3AB6" w:rsidRDefault="0077093A">
            <w:pPr>
              <w:spacing w:line="276" w:lineRule="auto"/>
              <w:rPr>
                <w:ins w:id="45660" w:author="phuong vu" w:date="2018-11-23T10:14:00Z"/>
                <w:del w:id="45661" w:author="Tran Huan" w:date="2018-11-26T09:48:00Z"/>
                <w:lang w:val="es-ES"/>
              </w:rPr>
              <w:pPrChange w:id="45662" w:author="phuong vu" w:date="2018-11-23T13:48:00Z">
                <w:pPr/>
              </w:pPrChange>
            </w:pPr>
            <w:bookmarkStart w:id="45663" w:name="_Toc531004938"/>
            <w:bookmarkStart w:id="45664" w:name="_Toc531006855"/>
            <w:bookmarkStart w:id="45665" w:name="_Toc531572850"/>
            <w:bookmarkStart w:id="45666" w:name="_Toc531576698"/>
            <w:bookmarkStart w:id="45667" w:name="_Toc531580439"/>
            <w:bookmarkStart w:id="45668" w:name="_Toc531584177"/>
            <w:bookmarkEnd w:id="45663"/>
            <w:bookmarkEnd w:id="45664"/>
            <w:bookmarkEnd w:id="45665"/>
            <w:bookmarkEnd w:id="45666"/>
            <w:bookmarkEnd w:id="45667"/>
            <w:bookmarkEnd w:id="45668"/>
          </w:p>
        </w:tc>
        <w:bookmarkStart w:id="45669" w:name="_Toc531004939"/>
        <w:bookmarkStart w:id="45670" w:name="_Toc531006856"/>
        <w:bookmarkStart w:id="45671" w:name="_Toc531572851"/>
        <w:bookmarkStart w:id="45672" w:name="_Toc531576699"/>
        <w:bookmarkStart w:id="45673" w:name="_Toc531580440"/>
        <w:bookmarkStart w:id="45674" w:name="_Toc531584178"/>
        <w:bookmarkEnd w:id="45669"/>
        <w:bookmarkEnd w:id="45670"/>
        <w:bookmarkEnd w:id="45671"/>
        <w:bookmarkEnd w:id="45672"/>
        <w:bookmarkEnd w:id="45673"/>
        <w:bookmarkEnd w:id="45674"/>
      </w:tr>
      <w:tr w:rsidR="0077093A" w:rsidRPr="00C94048" w:rsidDel="00EA3AB6" w14:paraId="166EDB84" w14:textId="44D0F6DB" w:rsidTr="0077093A">
        <w:trPr>
          <w:ins w:id="45675" w:author="phuong vu" w:date="2018-11-23T10:14:00Z"/>
          <w:del w:id="45676" w:author="Tran Huan" w:date="2018-11-26T09:48:00Z"/>
        </w:trPr>
        <w:tc>
          <w:tcPr>
            <w:tcW w:w="615" w:type="dxa"/>
            <w:tcBorders>
              <w:top w:val="single" w:sz="4" w:space="0" w:color="auto"/>
              <w:left w:val="single" w:sz="4" w:space="0" w:color="auto"/>
              <w:bottom w:val="single" w:sz="4" w:space="0" w:color="auto"/>
              <w:right w:val="single" w:sz="4" w:space="0" w:color="auto"/>
            </w:tcBorders>
            <w:tcPrChange w:id="45677" w:author="phuong vu" w:date="2018-11-23T10:14:00Z">
              <w:tcPr>
                <w:tcW w:w="615" w:type="dxa"/>
                <w:tcBorders>
                  <w:top w:val="single" w:sz="4" w:space="0" w:color="auto"/>
                  <w:left w:val="single" w:sz="4" w:space="0" w:color="auto"/>
                  <w:bottom w:val="single" w:sz="4" w:space="0" w:color="auto"/>
                  <w:right w:val="single" w:sz="4" w:space="0" w:color="auto"/>
                </w:tcBorders>
              </w:tcPr>
            </w:tcPrChange>
          </w:tcPr>
          <w:p w14:paraId="43282D3D" w14:textId="03E7B0EB" w:rsidR="0077093A" w:rsidDel="00EA3AB6" w:rsidRDefault="0077093A">
            <w:pPr>
              <w:spacing w:line="276" w:lineRule="auto"/>
              <w:rPr>
                <w:ins w:id="45678" w:author="phuong vu" w:date="2018-11-23T10:14:00Z"/>
                <w:del w:id="45679" w:author="Tran Huan" w:date="2018-11-26T09:48:00Z"/>
                <w:b/>
                <w:bCs/>
                <w:lang w:val="es-ES"/>
              </w:rPr>
              <w:pPrChange w:id="45680" w:author="phuong vu" w:date="2018-11-23T13:48:00Z">
                <w:pPr/>
              </w:pPrChange>
            </w:pPr>
            <w:bookmarkStart w:id="45681" w:name="_Toc531004940"/>
            <w:bookmarkStart w:id="45682" w:name="_Toc531006857"/>
            <w:bookmarkStart w:id="45683" w:name="_Toc531572852"/>
            <w:bookmarkStart w:id="45684" w:name="_Toc531576700"/>
            <w:bookmarkStart w:id="45685" w:name="_Toc531580441"/>
            <w:bookmarkStart w:id="45686" w:name="_Toc531584179"/>
            <w:bookmarkEnd w:id="45681"/>
            <w:bookmarkEnd w:id="45682"/>
            <w:bookmarkEnd w:id="45683"/>
            <w:bookmarkEnd w:id="45684"/>
            <w:bookmarkEnd w:id="45685"/>
            <w:bookmarkEnd w:id="45686"/>
          </w:p>
        </w:tc>
        <w:tc>
          <w:tcPr>
            <w:tcW w:w="2835" w:type="dxa"/>
            <w:tcBorders>
              <w:top w:val="single" w:sz="4" w:space="0" w:color="auto"/>
              <w:left w:val="single" w:sz="4" w:space="0" w:color="auto"/>
              <w:bottom w:val="single" w:sz="4" w:space="0" w:color="auto"/>
              <w:right w:val="single" w:sz="4" w:space="0" w:color="auto"/>
            </w:tcBorders>
            <w:tcPrChange w:id="45687" w:author="phuong vu" w:date="2018-11-23T10:14:00Z">
              <w:tcPr>
                <w:tcW w:w="2835" w:type="dxa"/>
                <w:gridSpan w:val="2"/>
                <w:tcBorders>
                  <w:top w:val="single" w:sz="4" w:space="0" w:color="auto"/>
                  <w:left w:val="single" w:sz="4" w:space="0" w:color="auto"/>
                  <w:bottom w:val="single" w:sz="4" w:space="0" w:color="auto"/>
                  <w:right w:val="single" w:sz="4" w:space="0" w:color="auto"/>
                </w:tcBorders>
              </w:tcPr>
            </w:tcPrChange>
          </w:tcPr>
          <w:p w14:paraId="775C4D08" w14:textId="6A7ACCD5" w:rsidR="0077093A" w:rsidDel="00EA3AB6" w:rsidRDefault="0077093A">
            <w:pPr>
              <w:spacing w:line="276" w:lineRule="auto"/>
              <w:rPr>
                <w:ins w:id="45688" w:author="phuong vu" w:date="2018-11-23T10:14:00Z"/>
                <w:del w:id="45689" w:author="Tran Huan" w:date="2018-11-26T09:48:00Z"/>
                <w:lang w:val="es-ES"/>
              </w:rPr>
              <w:pPrChange w:id="45690" w:author="phuong vu" w:date="2018-11-23T13:48:00Z">
                <w:pPr/>
              </w:pPrChange>
            </w:pPr>
            <w:bookmarkStart w:id="45691" w:name="_Toc531004941"/>
            <w:bookmarkStart w:id="45692" w:name="_Toc531006858"/>
            <w:bookmarkStart w:id="45693" w:name="_Toc531572853"/>
            <w:bookmarkStart w:id="45694" w:name="_Toc531576701"/>
            <w:bookmarkStart w:id="45695" w:name="_Toc531580442"/>
            <w:bookmarkStart w:id="45696" w:name="_Toc531584180"/>
            <w:bookmarkEnd w:id="45691"/>
            <w:bookmarkEnd w:id="45692"/>
            <w:bookmarkEnd w:id="45693"/>
            <w:bookmarkEnd w:id="45694"/>
            <w:bookmarkEnd w:id="45695"/>
            <w:bookmarkEnd w:id="45696"/>
          </w:p>
        </w:tc>
        <w:tc>
          <w:tcPr>
            <w:tcW w:w="2130" w:type="dxa"/>
            <w:tcBorders>
              <w:top w:val="single" w:sz="4" w:space="0" w:color="auto"/>
              <w:left w:val="single" w:sz="4" w:space="0" w:color="auto"/>
              <w:bottom w:val="single" w:sz="4" w:space="0" w:color="auto"/>
              <w:right w:val="single" w:sz="4" w:space="0" w:color="auto"/>
            </w:tcBorders>
            <w:tcPrChange w:id="45697" w:author="phuong vu" w:date="2018-11-23T10:14:00Z">
              <w:tcPr>
                <w:tcW w:w="2130" w:type="dxa"/>
                <w:gridSpan w:val="2"/>
                <w:tcBorders>
                  <w:top w:val="single" w:sz="4" w:space="0" w:color="auto"/>
                  <w:left w:val="single" w:sz="4" w:space="0" w:color="auto"/>
                  <w:bottom w:val="single" w:sz="4" w:space="0" w:color="auto"/>
                  <w:right w:val="single" w:sz="4" w:space="0" w:color="auto"/>
                </w:tcBorders>
              </w:tcPr>
            </w:tcPrChange>
          </w:tcPr>
          <w:p w14:paraId="2B041DE0" w14:textId="041100B1" w:rsidR="0077093A" w:rsidDel="00EA3AB6" w:rsidRDefault="0077093A">
            <w:pPr>
              <w:spacing w:line="276" w:lineRule="auto"/>
              <w:rPr>
                <w:ins w:id="45698" w:author="phuong vu" w:date="2018-11-23T10:14:00Z"/>
                <w:del w:id="45699" w:author="Tran Huan" w:date="2018-11-26T09:48:00Z"/>
                <w:lang w:val="es-ES"/>
              </w:rPr>
              <w:pPrChange w:id="45700" w:author="phuong vu" w:date="2018-11-23T13:48:00Z">
                <w:pPr/>
              </w:pPrChange>
            </w:pPr>
            <w:bookmarkStart w:id="45701" w:name="_Toc531004942"/>
            <w:bookmarkStart w:id="45702" w:name="_Toc531006859"/>
            <w:bookmarkStart w:id="45703" w:name="_Toc531572854"/>
            <w:bookmarkStart w:id="45704" w:name="_Toc531576702"/>
            <w:bookmarkStart w:id="45705" w:name="_Toc531580443"/>
            <w:bookmarkStart w:id="45706" w:name="_Toc531584181"/>
            <w:bookmarkEnd w:id="45701"/>
            <w:bookmarkEnd w:id="45702"/>
            <w:bookmarkEnd w:id="45703"/>
            <w:bookmarkEnd w:id="45704"/>
            <w:bookmarkEnd w:id="45705"/>
            <w:bookmarkEnd w:id="45706"/>
          </w:p>
        </w:tc>
        <w:tc>
          <w:tcPr>
            <w:tcW w:w="1872" w:type="dxa"/>
            <w:tcBorders>
              <w:top w:val="single" w:sz="4" w:space="0" w:color="auto"/>
              <w:left w:val="single" w:sz="4" w:space="0" w:color="auto"/>
              <w:bottom w:val="single" w:sz="4" w:space="0" w:color="auto"/>
              <w:right w:val="single" w:sz="4" w:space="0" w:color="auto"/>
            </w:tcBorders>
            <w:tcPrChange w:id="45707" w:author="phuong vu" w:date="2018-11-23T10:14:00Z">
              <w:tcPr>
                <w:tcW w:w="1872" w:type="dxa"/>
                <w:gridSpan w:val="2"/>
                <w:tcBorders>
                  <w:top w:val="single" w:sz="4" w:space="0" w:color="auto"/>
                  <w:left w:val="single" w:sz="4" w:space="0" w:color="auto"/>
                  <w:bottom w:val="single" w:sz="4" w:space="0" w:color="auto"/>
                  <w:right w:val="single" w:sz="4" w:space="0" w:color="auto"/>
                </w:tcBorders>
              </w:tcPr>
            </w:tcPrChange>
          </w:tcPr>
          <w:p w14:paraId="57FAD87D" w14:textId="1B543CB4" w:rsidR="0077093A" w:rsidDel="00EA3AB6" w:rsidRDefault="0077093A">
            <w:pPr>
              <w:spacing w:line="276" w:lineRule="auto"/>
              <w:rPr>
                <w:ins w:id="45708" w:author="phuong vu" w:date="2018-11-23T10:14:00Z"/>
                <w:del w:id="45709" w:author="Tran Huan" w:date="2018-11-26T09:48:00Z"/>
                <w:lang w:val="es-ES"/>
              </w:rPr>
              <w:pPrChange w:id="45710" w:author="phuong vu" w:date="2018-11-23T13:48:00Z">
                <w:pPr/>
              </w:pPrChange>
            </w:pPr>
            <w:bookmarkStart w:id="45711" w:name="_Toc531004943"/>
            <w:bookmarkStart w:id="45712" w:name="_Toc531006860"/>
            <w:bookmarkStart w:id="45713" w:name="_Toc531572855"/>
            <w:bookmarkStart w:id="45714" w:name="_Toc531576703"/>
            <w:bookmarkStart w:id="45715" w:name="_Toc531580444"/>
            <w:bookmarkStart w:id="45716" w:name="_Toc531584182"/>
            <w:bookmarkEnd w:id="45711"/>
            <w:bookmarkEnd w:id="45712"/>
            <w:bookmarkEnd w:id="45713"/>
            <w:bookmarkEnd w:id="45714"/>
            <w:bookmarkEnd w:id="45715"/>
            <w:bookmarkEnd w:id="45716"/>
          </w:p>
        </w:tc>
        <w:tc>
          <w:tcPr>
            <w:tcW w:w="1872" w:type="dxa"/>
            <w:tcBorders>
              <w:top w:val="single" w:sz="4" w:space="0" w:color="auto"/>
              <w:left w:val="single" w:sz="4" w:space="0" w:color="auto"/>
              <w:bottom w:val="single" w:sz="4" w:space="0" w:color="auto"/>
              <w:right w:val="single" w:sz="4" w:space="0" w:color="auto"/>
            </w:tcBorders>
            <w:tcPrChange w:id="45717" w:author="phuong vu" w:date="2018-11-23T10:14:00Z">
              <w:tcPr>
                <w:tcW w:w="1872" w:type="dxa"/>
                <w:tcBorders>
                  <w:top w:val="single" w:sz="4" w:space="0" w:color="auto"/>
                  <w:left w:val="single" w:sz="4" w:space="0" w:color="auto"/>
                  <w:bottom w:val="single" w:sz="4" w:space="0" w:color="auto"/>
                  <w:right w:val="single" w:sz="4" w:space="0" w:color="auto"/>
                </w:tcBorders>
              </w:tcPr>
            </w:tcPrChange>
          </w:tcPr>
          <w:p w14:paraId="4D502381" w14:textId="09A973ED" w:rsidR="0077093A" w:rsidDel="00EA3AB6" w:rsidRDefault="0077093A">
            <w:pPr>
              <w:spacing w:line="276" w:lineRule="auto"/>
              <w:rPr>
                <w:ins w:id="45718" w:author="phuong vu" w:date="2018-11-23T10:14:00Z"/>
                <w:del w:id="45719" w:author="Tran Huan" w:date="2018-11-26T09:48:00Z"/>
                <w:lang w:val="es-ES"/>
              </w:rPr>
              <w:pPrChange w:id="45720" w:author="phuong vu" w:date="2018-11-23T13:48:00Z">
                <w:pPr/>
              </w:pPrChange>
            </w:pPr>
            <w:bookmarkStart w:id="45721" w:name="_Toc531004944"/>
            <w:bookmarkStart w:id="45722" w:name="_Toc531006861"/>
            <w:bookmarkStart w:id="45723" w:name="_Toc531572856"/>
            <w:bookmarkStart w:id="45724" w:name="_Toc531576704"/>
            <w:bookmarkStart w:id="45725" w:name="_Toc531580445"/>
            <w:bookmarkStart w:id="45726" w:name="_Toc531584183"/>
            <w:bookmarkEnd w:id="45721"/>
            <w:bookmarkEnd w:id="45722"/>
            <w:bookmarkEnd w:id="45723"/>
            <w:bookmarkEnd w:id="45724"/>
            <w:bookmarkEnd w:id="45725"/>
            <w:bookmarkEnd w:id="45726"/>
          </w:p>
        </w:tc>
        <w:bookmarkStart w:id="45727" w:name="_Toc531004945"/>
        <w:bookmarkStart w:id="45728" w:name="_Toc531006862"/>
        <w:bookmarkStart w:id="45729" w:name="_Toc531572857"/>
        <w:bookmarkStart w:id="45730" w:name="_Toc531576705"/>
        <w:bookmarkStart w:id="45731" w:name="_Toc531580446"/>
        <w:bookmarkStart w:id="45732" w:name="_Toc531584184"/>
        <w:bookmarkEnd w:id="45727"/>
        <w:bookmarkEnd w:id="45728"/>
        <w:bookmarkEnd w:id="45729"/>
        <w:bookmarkEnd w:id="45730"/>
        <w:bookmarkEnd w:id="45731"/>
        <w:bookmarkEnd w:id="45732"/>
      </w:tr>
    </w:tbl>
    <w:p w14:paraId="6107DADC" w14:textId="1F9B0C66" w:rsidR="0077093A" w:rsidRPr="00C94048" w:rsidDel="00EA3AB6" w:rsidRDefault="0077093A">
      <w:pPr>
        <w:spacing w:line="276" w:lineRule="auto"/>
        <w:rPr>
          <w:ins w:id="45733" w:author="phuong vu" w:date="2018-11-23T10:02:00Z"/>
          <w:del w:id="45734" w:author="Tran Huan" w:date="2018-11-26T09:48:00Z"/>
          <w:rPrChange w:id="45735" w:author="Tran Huan" w:date="2018-11-26T10:54:00Z">
            <w:rPr>
              <w:ins w:id="45736" w:author="phuong vu" w:date="2018-11-23T10:02:00Z"/>
              <w:del w:id="45737" w:author="Tran Huan" w:date="2018-11-26T09:48:00Z"/>
            </w:rPr>
          </w:rPrChange>
        </w:rPr>
        <w:pPrChange w:id="45738" w:author="phuong vu" w:date="2018-11-23T13:48:00Z">
          <w:pPr>
            <w:pStyle w:val="Heading3"/>
          </w:pPr>
        </w:pPrChange>
      </w:pPr>
      <w:bookmarkStart w:id="45739" w:name="_Toc531004946"/>
      <w:bookmarkStart w:id="45740" w:name="_Toc531006863"/>
      <w:bookmarkStart w:id="45741" w:name="_Toc531572858"/>
      <w:bookmarkStart w:id="45742" w:name="_Toc531576706"/>
      <w:bookmarkStart w:id="45743" w:name="_Toc531580447"/>
      <w:bookmarkStart w:id="45744" w:name="_Toc531584185"/>
      <w:bookmarkEnd w:id="45739"/>
      <w:bookmarkEnd w:id="45740"/>
      <w:bookmarkEnd w:id="45741"/>
      <w:bookmarkEnd w:id="45742"/>
      <w:bookmarkEnd w:id="45743"/>
      <w:bookmarkEnd w:id="45744"/>
    </w:p>
    <w:p w14:paraId="25E534AA" w14:textId="323E98EC" w:rsidR="00287281" w:rsidRPr="00C94048" w:rsidDel="00EA3AB6" w:rsidRDefault="00287281">
      <w:pPr>
        <w:pStyle w:val="Heading3"/>
        <w:spacing w:line="276" w:lineRule="auto"/>
        <w:rPr>
          <w:ins w:id="45745" w:author="phuong vu" w:date="2018-11-23T10:14:00Z"/>
          <w:del w:id="45746" w:author="Tran Huan" w:date="2018-11-26T09:48:00Z"/>
          <w:lang w:val="vi-VN"/>
          <w:rPrChange w:id="45747" w:author="Tran Huan" w:date="2018-11-26T10:54:00Z">
            <w:rPr>
              <w:ins w:id="45748" w:author="phuong vu" w:date="2018-11-23T10:14:00Z"/>
              <w:del w:id="45749" w:author="Tran Huan" w:date="2018-11-26T09:48:00Z"/>
            </w:rPr>
          </w:rPrChange>
        </w:rPr>
        <w:pPrChange w:id="45750" w:author="phuong vu" w:date="2018-11-23T13:48:00Z">
          <w:pPr>
            <w:pStyle w:val="Heading3"/>
          </w:pPr>
        </w:pPrChange>
      </w:pPr>
      <w:ins w:id="45751" w:author="phuong vu" w:date="2018-11-23T10:02:00Z">
        <w:del w:id="45752" w:author="Tran Huan" w:date="2018-11-26T09:48:00Z">
          <w:r w:rsidRPr="00C94048" w:rsidDel="00EA3AB6">
            <w:rPr>
              <w:b w:val="0"/>
              <w:lang w:val="vi-VN"/>
              <w:rPrChange w:id="45753" w:author="Tran Huan" w:date="2018-11-26T10:54:00Z">
                <w:rPr>
                  <w:b w:val="0"/>
                </w:rPr>
              </w:rPrChange>
            </w:rPr>
            <w:delText>Quản lí biên nhận</w:delText>
          </w:r>
        </w:del>
      </w:ins>
      <w:bookmarkStart w:id="45754" w:name="_Toc531004947"/>
      <w:bookmarkStart w:id="45755" w:name="_Toc531006864"/>
      <w:bookmarkStart w:id="45756" w:name="_Toc531572859"/>
      <w:bookmarkStart w:id="45757" w:name="_Toc531576707"/>
      <w:bookmarkStart w:id="45758" w:name="_Toc531580448"/>
      <w:bookmarkStart w:id="45759" w:name="_Toc531584186"/>
      <w:bookmarkEnd w:id="45754"/>
      <w:bookmarkEnd w:id="45755"/>
      <w:bookmarkEnd w:id="45756"/>
      <w:bookmarkEnd w:id="45757"/>
      <w:bookmarkEnd w:id="45758"/>
      <w:bookmarkEnd w:id="45759"/>
    </w:p>
    <w:p w14:paraId="206203BD" w14:textId="66AF88C5" w:rsidR="0077093A" w:rsidRPr="00C94048" w:rsidDel="00EA3AB6" w:rsidRDefault="0077093A">
      <w:pPr>
        <w:spacing w:line="276" w:lineRule="auto"/>
        <w:rPr>
          <w:ins w:id="45760" w:author="phuong vu" w:date="2018-11-23T10:14:00Z"/>
          <w:del w:id="45761" w:author="Tran Huan" w:date="2018-11-26T09:48:00Z"/>
          <w:rPrChange w:id="45762" w:author="Tran Huan" w:date="2018-11-26T10:54:00Z">
            <w:rPr>
              <w:ins w:id="45763" w:author="phuong vu" w:date="2018-11-23T10:14:00Z"/>
              <w:del w:id="45764" w:author="Tran Huan" w:date="2018-11-26T09:48:00Z"/>
              <w:lang w:val="en-US"/>
            </w:rPr>
          </w:rPrChange>
        </w:rPr>
        <w:pPrChange w:id="45765" w:author="phuong vu" w:date="2018-11-23T13:48:00Z">
          <w:pPr/>
        </w:pPrChange>
      </w:pPr>
      <w:ins w:id="45766" w:author="phuong vu" w:date="2018-11-23T10:14:00Z">
        <w:del w:id="45767" w:author="Tran Huan" w:date="2018-11-26T09:48:00Z">
          <w:r w:rsidRPr="00C94048" w:rsidDel="00EA3AB6">
            <w:rPr>
              <w:rPrChange w:id="45768" w:author="Tran Huan" w:date="2018-11-26T10:54:00Z">
                <w:rPr>
                  <w:lang w:val="en-US"/>
                </w:rPr>
              </w:rPrChange>
            </w:rPr>
            <w:delText>Mục đích</w:delText>
          </w:r>
          <w:bookmarkStart w:id="45769" w:name="_Toc531004948"/>
          <w:bookmarkStart w:id="45770" w:name="_Toc531006865"/>
          <w:bookmarkStart w:id="45771" w:name="_Toc531572860"/>
          <w:bookmarkStart w:id="45772" w:name="_Toc531576708"/>
          <w:bookmarkStart w:id="45773" w:name="_Toc531580449"/>
          <w:bookmarkStart w:id="45774" w:name="_Toc531584187"/>
          <w:bookmarkEnd w:id="45769"/>
          <w:bookmarkEnd w:id="45770"/>
          <w:bookmarkEnd w:id="45771"/>
          <w:bookmarkEnd w:id="45772"/>
          <w:bookmarkEnd w:id="45773"/>
          <w:bookmarkEnd w:id="45774"/>
        </w:del>
      </w:ins>
    </w:p>
    <w:p w14:paraId="6B362141" w14:textId="54B67933" w:rsidR="0077093A" w:rsidRPr="00C94048" w:rsidDel="00EA3AB6" w:rsidRDefault="0077093A">
      <w:pPr>
        <w:spacing w:line="276" w:lineRule="auto"/>
        <w:rPr>
          <w:ins w:id="45775" w:author="phuong vu" w:date="2018-11-23T10:14:00Z"/>
          <w:del w:id="45776" w:author="Tran Huan" w:date="2018-11-26T09:48:00Z"/>
          <w:rPrChange w:id="45777" w:author="Tran Huan" w:date="2018-11-26T10:54:00Z">
            <w:rPr>
              <w:ins w:id="45778" w:author="phuong vu" w:date="2018-11-23T10:14:00Z"/>
              <w:del w:id="45779" w:author="Tran Huan" w:date="2018-11-26T09:48:00Z"/>
              <w:lang w:val="en-US"/>
            </w:rPr>
          </w:rPrChange>
        </w:rPr>
        <w:pPrChange w:id="45780" w:author="phuong vu" w:date="2018-11-23T13:48:00Z">
          <w:pPr/>
        </w:pPrChange>
      </w:pPr>
      <w:ins w:id="45781" w:author="phuong vu" w:date="2018-11-23T10:14:00Z">
        <w:del w:id="45782" w:author="Tran Huan" w:date="2018-11-26T09:48:00Z">
          <w:r w:rsidRPr="00C94048" w:rsidDel="00EA3AB6">
            <w:rPr>
              <w:rPrChange w:id="45783" w:author="Tran Huan" w:date="2018-11-26T10:54:00Z">
                <w:rPr>
                  <w:lang w:val="en-US"/>
                </w:rPr>
              </w:rPrChange>
            </w:rPr>
            <w:delText>Tiền điều kiện</w:delText>
          </w:r>
          <w:bookmarkStart w:id="45784" w:name="_Toc531004949"/>
          <w:bookmarkStart w:id="45785" w:name="_Toc531006866"/>
          <w:bookmarkStart w:id="45786" w:name="_Toc531572861"/>
          <w:bookmarkStart w:id="45787" w:name="_Toc531576709"/>
          <w:bookmarkStart w:id="45788" w:name="_Toc531580450"/>
          <w:bookmarkStart w:id="45789" w:name="_Toc531584188"/>
          <w:bookmarkEnd w:id="45784"/>
          <w:bookmarkEnd w:id="45785"/>
          <w:bookmarkEnd w:id="45786"/>
          <w:bookmarkEnd w:id="45787"/>
          <w:bookmarkEnd w:id="45788"/>
          <w:bookmarkEnd w:id="45789"/>
        </w:del>
      </w:ins>
    </w:p>
    <w:p w14:paraId="16A6B247" w14:textId="62C6AE1E" w:rsidR="0077093A" w:rsidRPr="00C94048" w:rsidDel="00EA3AB6" w:rsidRDefault="0077093A">
      <w:pPr>
        <w:spacing w:line="276" w:lineRule="auto"/>
        <w:rPr>
          <w:ins w:id="45790" w:author="phuong vu" w:date="2018-11-23T10:14:00Z"/>
          <w:del w:id="45791" w:author="Tran Huan" w:date="2018-11-26T09:48:00Z"/>
          <w:rPrChange w:id="45792" w:author="Tran Huan" w:date="2018-11-26T10:54:00Z">
            <w:rPr>
              <w:ins w:id="45793" w:author="phuong vu" w:date="2018-11-23T10:14:00Z"/>
              <w:del w:id="45794" w:author="Tran Huan" w:date="2018-11-26T09:48:00Z"/>
              <w:lang w:val="en-US"/>
            </w:rPr>
          </w:rPrChange>
        </w:rPr>
        <w:pPrChange w:id="45795" w:author="phuong vu" w:date="2018-11-23T13:48:00Z">
          <w:pPr/>
        </w:pPrChange>
      </w:pPr>
      <w:ins w:id="45796" w:author="phuong vu" w:date="2018-11-23T10:14:00Z">
        <w:del w:id="45797" w:author="Tran Huan" w:date="2018-11-26T09:48:00Z">
          <w:r w:rsidRPr="00C94048" w:rsidDel="00EA3AB6">
            <w:rPr>
              <w:rPrChange w:id="45798" w:author="Tran Huan" w:date="2018-11-26T10:54:00Z">
                <w:rPr>
                  <w:lang w:val="en-US"/>
                </w:rPr>
              </w:rPrChange>
            </w:rPr>
            <w:delText>Mô tả</w:delText>
          </w:r>
          <w:bookmarkStart w:id="45799" w:name="_Toc531004950"/>
          <w:bookmarkStart w:id="45800" w:name="_Toc531006867"/>
          <w:bookmarkStart w:id="45801" w:name="_Toc531572862"/>
          <w:bookmarkStart w:id="45802" w:name="_Toc531576710"/>
          <w:bookmarkStart w:id="45803" w:name="_Toc531580451"/>
          <w:bookmarkStart w:id="45804" w:name="_Toc531584189"/>
          <w:bookmarkEnd w:id="45799"/>
          <w:bookmarkEnd w:id="45800"/>
          <w:bookmarkEnd w:id="45801"/>
          <w:bookmarkEnd w:id="45802"/>
          <w:bookmarkEnd w:id="45803"/>
          <w:bookmarkEnd w:id="45804"/>
        </w:del>
      </w:ins>
    </w:p>
    <w:p w14:paraId="1412046B" w14:textId="188C02B2" w:rsidR="0077093A" w:rsidRPr="00C94048" w:rsidDel="00EA3AB6" w:rsidRDefault="0077093A">
      <w:pPr>
        <w:spacing w:line="276" w:lineRule="auto"/>
        <w:rPr>
          <w:ins w:id="45805" w:author="phuong vu" w:date="2018-11-23T10:14:00Z"/>
          <w:del w:id="45806" w:author="Tran Huan" w:date="2018-11-26T09:48:00Z"/>
          <w:rPrChange w:id="45807" w:author="Tran Huan" w:date="2018-11-26T10:54:00Z">
            <w:rPr>
              <w:ins w:id="45808" w:author="phuong vu" w:date="2018-11-23T10:14:00Z"/>
              <w:del w:id="45809" w:author="Tran Huan" w:date="2018-11-26T09:48:00Z"/>
              <w:lang w:val="en-US"/>
            </w:rPr>
          </w:rPrChange>
        </w:rPr>
        <w:pPrChange w:id="45810" w:author="phuong vu" w:date="2018-11-23T13:48:00Z">
          <w:pPr/>
        </w:pPrChange>
      </w:pPr>
      <w:ins w:id="45811" w:author="phuong vu" w:date="2018-11-23T10:14:00Z">
        <w:del w:id="45812" w:author="Tran Huan" w:date="2018-11-26T09:48:00Z">
          <w:r w:rsidRPr="00C94048" w:rsidDel="00EA3AB6">
            <w:rPr>
              <w:rPrChange w:id="45813" w:author="Tran Huan" w:date="2018-11-26T10:54:00Z">
                <w:rPr>
                  <w:lang w:val="en-US"/>
                </w:rPr>
              </w:rPrChange>
            </w:rPr>
            <w:delText>Kịch bản</w:delText>
          </w:r>
          <w:bookmarkStart w:id="45814" w:name="_Toc531004951"/>
          <w:bookmarkStart w:id="45815" w:name="_Toc531006868"/>
          <w:bookmarkStart w:id="45816" w:name="_Toc531572863"/>
          <w:bookmarkStart w:id="45817" w:name="_Toc531576711"/>
          <w:bookmarkStart w:id="45818" w:name="_Toc531580452"/>
          <w:bookmarkStart w:id="45819" w:name="_Toc531584190"/>
          <w:bookmarkEnd w:id="45814"/>
          <w:bookmarkEnd w:id="45815"/>
          <w:bookmarkEnd w:id="45816"/>
          <w:bookmarkEnd w:id="45817"/>
          <w:bookmarkEnd w:id="45818"/>
          <w:bookmarkEnd w:id="45819"/>
        </w:del>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rsidRPr="00C94048" w:rsidDel="00EA3AB6" w14:paraId="18DDBE79" w14:textId="2251E129" w:rsidTr="00BF4BED">
        <w:trPr>
          <w:ins w:id="45820" w:author="phuong vu" w:date="2018-11-23T10:14:00Z"/>
          <w:del w:id="45821" w:author="Tran Huan" w:date="2018-11-26T09:48:00Z"/>
        </w:trPr>
        <w:tc>
          <w:tcPr>
            <w:tcW w:w="615" w:type="dxa"/>
            <w:tcBorders>
              <w:top w:val="single" w:sz="4" w:space="0" w:color="auto"/>
              <w:left w:val="single" w:sz="4" w:space="0" w:color="auto"/>
              <w:bottom w:val="single" w:sz="4" w:space="0" w:color="auto"/>
              <w:right w:val="single" w:sz="4" w:space="0" w:color="auto"/>
            </w:tcBorders>
            <w:vAlign w:val="center"/>
            <w:hideMark/>
          </w:tcPr>
          <w:p w14:paraId="1240404F" w14:textId="72B420FD" w:rsidR="0077093A" w:rsidDel="00EA3AB6" w:rsidRDefault="0077093A">
            <w:pPr>
              <w:spacing w:line="276" w:lineRule="auto"/>
              <w:jc w:val="center"/>
              <w:rPr>
                <w:ins w:id="45822" w:author="phuong vu" w:date="2018-11-23T10:14:00Z"/>
                <w:del w:id="45823" w:author="Tran Huan" w:date="2018-11-26T09:48:00Z"/>
                <w:rFonts w:ascii="Times New Roman" w:hAnsi="Times New Roman" w:cs="Times New Roman"/>
                <w:b/>
                <w:bCs/>
                <w:lang w:val="es-ES"/>
              </w:rPr>
              <w:pPrChange w:id="45824" w:author="phuong vu" w:date="2018-11-23T13:48:00Z">
                <w:pPr>
                  <w:jc w:val="center"/>
                </w:pPr>
              </w:pPrChange>
            </w:pPr>
            <w:ins w:id="45825" w:author="phuong vu" w:date="2018-11-23T10:14:00Z">
              <w:del w:id="45826" w:author="Tran Huan" w:date="2018-11-26T09:48:00Z">
                <w:r w:rsidDel="00EA3AB6">
                  <w:rPr>
                    <w:b/>
                    <w:bCs/>
                    <w:lang w:val="es-ES"/>
                  </w:rPr>
                  <w:delText>STT</w:delText>
                </w:r>
                <w:bookmarkStart w:id="45827" w:name="_Toc531004952"/>
                <w:bookmarkStart w:id="45828" w:name="_Toc531006869"/>
                <w:bookmarkStart w:id="45829" w:name="_Toc531572864"/>
                <w:bookmarkStart w:id="45830" w:name="_Toc531576712"/>
                <w:bookmarkStart w:id="45831" w:name="_Toc531580453"/>
                <w:bookmarkStart w:id="45832" w:name="_Toc531584191"/>
                <w:bookmarkEnd w:id="45827"/>
                <w:bookmarkEnd w:id="45828"/>
                <w:bookmarkEnd w:id="45829"/>
                <w:bookmarkEnd w:id="45830"/>
                <w:bookmarkEnd w:id="45831"/>
                <w:bookmarkEnd w:id="45832"/>
              </w:del>
            </w:ins>
          </w:p>
        </w:tc>
        <w:tc>
          <w:tcPr>
            <w:tcW w:w="2835" w:type="dxa"/>
            <w:tcBorders>
              <w:top w:val="single" w:sz="4" w:space="0" w:color="auto"/>
              <w:left w:val="single" w:sz="4" w:space="0" w:color="auto"/>
              <w:bottom w:val="single" w:sz="4" w:space="0" w:color="auto"/>
              <w:right w:val="single" w:sz="4" w:space="0" w:color="auto"/>
            </w:tcBorders>
            <w:vAlign w:val="center"/>
            <w:hideMark/>
          </w:tcPr>
          <w:p w14:paraId="45EFDC75" w14:textId="6BB6CEBA" w:rsidR="0077093A" w:rsidDel="00EA3AB6" w:rsidRDefault="0077093A">
            <w:pPr>
              <w:spacing w:line="276" w:lineRule="auto"/>
              <w:jc w:val="center"/>
              <w:rPr>
                <w:ins w:id="45833" w:author="phuong vu" w:date="2018-11-23T10:14:00Z"/>
                <w:del w:id="45834" w:author="Tran Huan" w:date="2018-11-26T09:48:00Z"/>
                <w:b/>
                <w:bCs/>
                <w:lang w:val="es-ES"/>
              </w:rPr>
              <w:pPrChange w:id="45835" w:author="phuong vu" w:date="2018-11-23T13:48:00Z">
                <w:pPr>
                  <w:jc w:val="center"/>
                </w:pPr>
              </w:pPrChange>
            </w:pPr>
            <w:ins w:id="45836" w:author="phuong vu" w:date="2018-11-23T10:14:00Z">
              <w:del w:id="45837" w:author="Tran Huan" w:date="2018-11-26T09:48:00Z">
                <w:r w:rsidDel="00EA3AB6">
                  <w:rPr>
                    <w:b/>
                    <w:bCs/>
                    <w:lang w:val="es-ES"/>
                  </w:rPr>
                  <w:delText>Mô tả dữ liệu kiểm thử</w:delText>
                </w:r>
                <w:bookmarkStart w:id="45838" w:name="_Toc531004953"/>
                <w:bookmarkStart w:id="45839" w:name="_Toc531006870"/>
                <w:bookmarkStart w:id="45840" w:name="_Toc531572865"/>
                <w:bookmarkStart w:id="45841" w:name="_Toc531576713"/>
                <w:bookmarkStart w:id="45842" w:name="_Toc531580454"/>
                <w:bookmarkStart w:id="45843" w:name="_Toc531584192"/>
                <w:bookmarkEnd w:id="45838"/>
                <w:bookmarkEnd w:id="45839"/>
                <w:bookmarkEnd w:id="45840"/>
                <w:bookmarkEnd w:id="45841"/>
                <w:bookmarkEnd w:id="45842"/>
                <w:bookmarkEnd w:id="45843"/>
              </w:del>
            </w:ins>
          </w:p>
        </w:tc>
        <w:tc>
          <w:tcPr>
            <w:tcW w:w="2130" w:type="dxa"/>
            <w:tcBorders>
              <w:top w:val="single" w:sz="4" w:space="0" w:color="auto"/>
              <w:left w:val="single" w:sz="4" w:space="0" w:color="auto"/>
              <w:bottom w:val="single" w:sz="4" w:space="0" w:color="auto"/>
              <w:right w:val="single" w:sz="4" w:space="0" w:color="auto"/>
            </w:tcBorders>
            <w:vAlign w:val="center"/>
            <w:hideMark/>
          </w:tcPr>
          <w:p w14:paraId="1DE95277" w14:textId="056210BF" w:rsidR="0077093A" w:rsidDel="00EA3AB6" w:rsidRDefault="0077093A">
            <w:pPr>
              <w:spacing w:line="276" w:lineRule="auto"/>
              <w:jc w:val="center"/>
              <w:rPr>
                <w:ins w:id="45844" w:author="phuong vu" w:date="2018-11-23T10:14:00Z"/>
                <w:del w:id="45845" w:author="Tran Huan" w:date="2018-11-26T09:48:00Z"/>
                <w:b/>
                <w:bCs/>
                <w:lang w:val="es-ES"/>
              </w:rPr>
              <w:pPrChange w:id="45846" w:author="phuong vu" w:date="2018-11-23T13:48:00Z">
                <w:pPr>
                  <w:jc w:val="center"/>
                </w:pPr>
              </w:pPrChange>
            </w:pPr>
            <w:ins w:id="45847" w:author="phuong vu" w:date="2018-11-23T10:14:00Z">
              <w:del w:id="45848" w:author="Tran Huan" w:date="2018-11-26T09:48:00Z">
                <w:r w:rsidDel="00EA3AB6">
                  <w:rPr>
                    <w:b/>
                    <w:bCs/>
                    <w:lang w:val="es-ES"/>
                  </w:rPr>
                  <w:delText>Kết quả mong đợi</w:delText>
                </w:r>
                <w:bookmarkStart w:id="45849" w:name="_Toc531004954"/>
                <w:bookmarkStart w:id="45850" w:name="_Toc531006871"/>
                <w:bookmarkStart w:id="45851" w:name="_Toc531572866"/>
                <w:bookmarkStart w:id="45852" w:name="_Toc531576714"/>
                <w:bookmarkStart w:id="45853" w:name="_Toc531580455"/>
                <w:bookmarkStart w:id="45854" w:name="_Toc531584193"/>
                <w:bookmarkEnd w:id="45849"/>
                <w:bookmarkEnd w:id="45850"/>
                <w:bookmarkEnd w:id="45851"/>
                <w:bookmarkEnd w:id="45852"/>
                <w:bookmarkEnd w:id="45853"/>
                <w:bookmarkEnd w:id="45854"/>
              </w:del>
            </w:ins>
          </w:p>
        </w:tc>
        <w:tc>
          <w:tcPr>
            <w:tcW w:w="1872" w:type="dxa"/>
            <w:tcBorders>
              <w:top w:val="single" w:sz="4" w:space="0" w:color="auto"/>
              <w:left w:val="single" w:sz="4" w:space="0" w:color="auto"/>
              <w:bottom w:val="single" w:sz="4" w:space="0" w:color="auto"/>
              <w:right w:val="single" w:sz="4" w:space="0" w:color="auto"/>
            </w:tcBorders>
            <w:vAlign w:val="center"/>
            <w:hideMark/>
          </w:tcPr>
          <w:p w14:paraId="1B0D7088" w14:textId="6A1EAF45" w:rsidR="0077093A" w:rsidDel="00EA3AB6" w:rsidRDefault="0077093A">
            <w:pPr>
              <w:spacing w:line="276" w:lineRule="auto"/>
              <w:jc w:val="center"/>
              <w:rPr>
                <w:ins w:id="45855" w:author="phuong vu" w:date="2018-11-23T10:14:00Z"/>
                <w:del w:id="45856" w:author="Tran Huan" w:date="2018-11-26T09:48:00Z"/>
                <w:b/>
                <w:bCs/>
                <w:lang w:val="es-ES"/>
              </w:rPr>
              <w:pPrChange w:id="45857" w:author="phuong vu" w:date="2018-11-23T13:48:00Z">
                <w:pPr>
                  <w:jc w:val="center"/>
                </w:pPr>
              </w:pPrChange>
            </w:pPr>
            <w:ins w:id="45858" w:author="phuong vu" w:date="2018-11-23T10:14:00Z">
              <w:del w:id="45859" w:author="Tran Huan" w:date="2018-11-26T09:48:00Z">
                <w:r w:rsidDel="00EA3AB6">
                  <w:rPr>
                    <w:b/>
                    <w:bCs/>
                    <w:lang w:val="es-ES"/>
                  </w:rPr>
                  <w:delText>Kết quả thực tế</w:delText>
                </w:r>
                <w:bookmarkStart w:id="45860" w:name="_Toc531004955"/>
                <w:bookmarkStart w:id="45861" w:name="_Toc531006872"/>
                <w:bookmarkStart w:id="45862" w:name="_Toc531572867"/>
                <w:bookmarkStart w:id="45863" w:name="_Toc531576715"/>
                <w:bookmarkStart w:id="45864" w:name="_Toc531580456"/>
                <w:bookmarkStart w:id="45865" w:name="_Toc531584194"/>
                <w:bookmarkEnd w:id="45860"/>
                <w:bookmarkEnd w:id="45861"/>
                <w:bookmarkEnd w:id="45862"/>
                <w:bookmarkEnd w:id="45863"/>
                <w:bookmarkEnd w:id="45864"/>
                <w:bookmarkEnd w:id="45865"/>
              </w:del>
            </w:ins>
          </w:p>
        </w:tc>
        <w:tc>
          <w:tcPr>
            <w:tcW w:w="1872" w:type="dxa"/>
            <w:tcBorders>
              <w:top w:val="single" w:sz="4" w:space="0" w:color="auto"/>
              <w:left w:val="single" w:sz="4" w:space="0" w:color="auto"/>
              <w:bottom w:val="single" w:sz="4" w:space="0" w:color="auto"/>
              <w:right w:val="single" w:sz="4" w:space="0" w:color="auto"/>
            </w:tcBorders>
            <w:vAlign w:val="center"/>
            <w:hideMark/>
          </w:tcPr>
          <w:p w14:paraId="6DA2C7F4" w14:textId="470EEAC8" w:rsidR="0077093A" w:rsidDel="00EA3AB6" w:rsidRDefault="0077093A">
            <w:pPr>
              <w:spacing w:line="276" w:lineRule="auto"/>
              <w:jc w:val="center"/>
              <w:rPr>
                <w:ins w:id="45866" w:author="phuong vu" w:date="2018-11-23T10:14:00Z"/>
                <w:del w:id="45867" w:author="Tran Huan" w:date="2018-11-26T09:48:00Z"/>
                <w:b/>
                <w:bCs/>
                <w:lang w:val="es-ES"/>
              </w:rPr>
              <w:pPrChange w:id="45868" w:author="phuong vu" w:date="2018-11-23T13:48:00Z">
                <w:pPr>
                  <w:jc w:val="center"/>
                </w:pPr>
              </w:pPrChange>
            </w:pPr>
            <w:ins w:id="45869" w:author="phuong vu" w:date="2018-11-23T10:14:00Z">
              <w:del w:id="45870" w:author="Tran Huan" w:date="2018-11-26T09:48:00Z">
                <w:r w:rsidDel="00EA3AB6">
                  <w:rPr>
                    <w:b/>
                    <w:bCs/>
                    <w:lang w:val="es-ES"/>
                  </w:rPr>
                  <w:delText>Thành công/ Thât bại</w:delText>
                </w:r>
                <w:bookmarkStart w:id="45871" w:name="_Toc531004956"/>
                <w:bookmarkStart w:id="45872" w:name="_Toc531006873"/>
                <w:bookmarkStart w:id="45873" w:name="_Toc531572868"/>
                <w:bookmarkStart w:id="45874" w:name="_Toc531576716"/>
                <w:bookmarkStart w:id="45875" w:name="_Toc531580457"/>
                <w:bookmarkStart w:id="45876" w:name="_Toc531584195"/>
                <w:bookmarkEnd w:id="45871"/>
                <w:bookmarkEnd w:id="45872"/>
                <w:bookmarkEnd w:id="45873"/>
                <w:bookmarkEnd w:id="45874"/>
                <w:bookmarkEnd w:id="45875"/>
                <w:bookmarkEnd w:id="45876"/>
              </w:del>
            </w:ins>
          </w:p>
        </w:tc>
        <w:bookmarkStart w:id="45877" w:name="_Toc531004957"/>
        <w:bookmarkStart w:id="45878" w:name="_Toc531006874"/>
        <w:bookmarkStart w:id="45879" w:name="_Toc531572869"/>
        <w:bookmarkStart w:id="45880" w:name="_Toc531576717"/>
        <w:bookmarkStart w:id="45881" w:name="_Toc531580458"/>
        <w:bookmarkStart w:id="45882" w:name="_Toc531584196"/>
        <w:bookmarkEnd w:id="45877"/>
        <w:bookmarkEnd w:id="45878"/>
        <w:bookmarkEnd w:id="45879"/>
        <w:bookmarkEnd w:id="45880"/>
        <w:bookmarkEnd w:id="45881"/>
        <w:bookmarkEnd w:id="45882"/>
      </w:tr>
      <w:tr w:rsidR="0077093A" w:rsidRPr="00C94048" w:rsidDel="00EA3AB6" w14:paraId="03F506B4" w14:textId="5D25D2C0" w:rsidTr="00BF4BED">
        <w:trPr>
          <w:ins w:id="45883" w:author="phuong vu" w:date="2018-11-23T10:14:00Z"/>
          <w:del w:id="45884" w:author="Tran Huan" w:date="2018-11-26T09:48:00Z"/>
        </w:trPr>
        <w:tc>
          <w:tcPr>
            <w:tcW w:w="615" w:type="dxa"/>
            <w:tcBorders>
              <w:top w:val="single" w:sz="4" w:space="0" w:color="auto"/>
              <w:left w:val="single" w:sz="4" w:space="0" w:color="auto"/>
              <w:bottom w:val="single" w:sz="4" w:space="0" w:color="auto"/>
              <w:right w:val="single" w:sz="4" w:space="0" w:color="auto"/>
            </w:tcBorders>
          </w:tcPr>
          <w:p w14:paraId="0DE0F1EA" w14:textId="3A37A7F4" w:rsidR="0077093A" w:rsidDel="00EA3AB6" w:rsidRDefault="0077093A">
            <w:pPr>
              <w:spacing w:line="276" w:lineRule="auto"/>
              <w:rPr>
                <w:ins w:id="45885" w:author="phuong vu" w:date="2018-11-23T10:14:00Z"/>
                <w:del w:id="45886" w:author="Tran Huan" w:date="2018-11-26T09:48:00Z"/>
                <w:b/>
                <w:bCs/>
                <w:lang w:val="es-ES"/>
              </w:rPr>
              <w:pPrChange w:id="45887" w:author="phuong vu" w:date="2018-11-23T13:48:00Z">
                <w:pPr/>
              </w:pPrChange>
            </w:pPr>
            <w:bookmarkStart w:id="45888" w:name="_Toc531004958"/>
            <w:bookmarkStart w:id="45889" w:name="_Toc531006875"/>
            <w:bookmarkStart w:id="45890" w:name="_Toc531572870"/>
            <w:bookmarkStart w:id="45891" w:name="_Toc531576718"/>
            <w:bookmarkStart w:id="45892" w:name="_Toc531580459"/>
            <w:bookmarkStart w:id="45893" w:name="_Toc531584197"/>
            <w:bookmarkEnd w:id="45888"/>
            <w:bookmarkEnd w:id="45889"/>
            <w:bookmarkEnd w:id="45890"/>
            <w:bookmarkEnd w:id="45891"/>
            <w:bookmarkEnd w:id="45892"/>
            <w:bookmarkEnd w:id="45893"/>
          </w:p>
        </w:tc>
        <w:tc>
          <w:tcPr>
            <w:tcW w:w="2835" w:type="dxa"/>
            <w:tcBorders>
              <w:top w:val="single" w:sz="4" w:space="0" w:color="auto"/>
              <w:left w:val="single" w:sz="4" w:space="0" w:color="auto"/>
              <w:bottom w:val="single" w:sz="4" w:space="0" w:color="auto"/>
              <w:right w:val="single" w:sz="4" w:space="0" w:color="auto"/>
            </w:tcBorders>
          </w:tcPr>
          <w:p w14:paraId="09AD5C34" w14:textId="04330F1D" w:rsidR="0077093A" w:rsidDel="00EA3AB6" w:rsidRDefault="0077093A">
            <w:pPr>
              <w:spacing w:line="276" w:lineRule="auto"/>
              <w:rPr>
                <w:ins w:id="45894" w:author="phuong vu" w:date="2018-11-23T10:14:00Z"/>
                <w:del w:id="45895" w:author="Tran Huan" w:date="2018-11-26T09:48:00Z"/>
                <w:lang w:val="es-ES"/>
              </w:rPr>
              <w:pPrChange w:id="45896" w:author="phuong vu" w:date="2018-11-23T13:48:00Z">
                <w:pPr/>
              </w:pPrChange>
            </w:pPr>
            <w:bookmarkStart w:id="45897" w:name="_Toc531004959"/>
            <w:bookmarkStart w:id="45898" w:name="_Toc531006876"/>
            <w:bookmarkStart w:id="45899" w:name="_Toc531572871"/>
            <w:bookmarkStart w:id="45900" w:name="_Toc531576719"/>
            <w:bookmarkStart w:id="45901" w:name="_Toc531580460"/>
            <w:bookmarkStart w:id="45902" w:name="_Toc531584198"/>
            <w:bookmarkEnd w:id="45897"/>
            <w:bookmarkEnd w:id="45898"/>
            <w:bookmarkEnd w:id="45899"/>
            <w:bookmarkEnd w:id="45900"/>
            <w:bookmarkEnd w:id="45901"/>
            <w:bookmarkEnd w:id="45902"/>
          </w:p>
        </w:tc>
        <w:tc>
          <w:tcPr>
            <w:tcW w:w="2130" w:type="dxa"/>
            <w:tcBorders>
              <w:top w:val="single" w:sz="4" w:space="0" w:color="auto"/>
              <w:left w:val="single" w:sz="4" w:space="0" w:color="auto"/>
              <w:bottom w:val="single" w:sz="4" w:space="0" w:color="auto"/>
              <w:right w:val="single" w:sz="4" w:space="0" w:color="auto"/>
            </w:tcBorders>
          </w:tcPr>
          <w:p w14:paraId="5AB6E139" w14:textId="35D78C59" w:rsidR="0077093A" w:rsidDel="00EA3AB6" w:rsidRDefault="0077093A">
            <w:pPr>
              <w:spacing w:line="276" w:lineRule="auto"/>
              <w:rPr>
                <w:ins w:id="45903" w:author="phuong vu" w:date="2018-11-23T10:14:00Z"/>
                <w:del w:id="45904" w:author="Tran Huan" w:date="2018-11-26T09:48:00Z"/>
                <w:lang w:val="es-ES"/>
              </w:rPr>
              <w:pPrChange w:id="45905" w:author="phuong vu" w:date="2018-11-23T13:48:00Z">
                <w:pPr/>
              </w:pPrChange>
            </w:pPr>
            <w:bookmarkStart w:id="45906" w:name="_Toc531004960"/>
            <w:bookmarkStart w:id="45907" w:name="_Toc531006877"/>
            <w:bookmarkStart w:id="45908" w:name="_Toc531572872"/>
            <w:bookmarkStart w:id="45909" w:name="_Toc531576720"/>
            <w:bookmarkStart w:id="45910" w:name="_Toc531580461"/>
            <w:bookmarkStart w:id="45911" w:name="_Toc531584199"/>
            <w:bookmarkEnd w:id="45906"/>
            <w:bookmarkEnd w:id="45907"/>
            <w:bookmarkEnd w:id="45908"/>
            <w:bookmarkEnd w:id="45909"/>
            <w:bookmarkEnd w:id="45910"/>
            <w:bookmarkEnd w:id="45911"/>
          </w:p>
        </w:tc>
        <w:tc>
          <w:tcPr>
            <w:tcW w:w="1872" w:type="dxa"/>
            <w:tcBorders>
              <w:top w:val="single" w:sz="4" w:space="0" w:color="auto"/>
              <w:left w:val="single" w:sz="4" w:space="0" w:color="auto"/>
              <w:bottom w:val="single" w:sz="4" w:space="0" w:color="auto"/>
              <w:right w:val="single" w:sz="4" w:space="0" w:color="auto"/>
            </w:tcBorders>
          </w:tcPr>
          <w:p w14:paraId="34EB3999" w14:textId="293010BE" w:rsidR="0077093A" w:rsidDel="00EA3AB6" w:rsidRDefault="0077093A">
            <w:pPr>
              <w:spacing w:line="276" w:lineRule="auto"/>
              <w:rPr>
                <w:ins w:id="45912" w:author="phuong vu" w:date="2018-11-23T10:14:00Z"/>
                <w:del w:id="45913" w:author="Tran Huan" w:date="2018-11-26T09:48:00Z"/>
                <w:lang w:val="es-ES"/>
              </w:rPr>
              <w:pPrChange w:id="45914" w:author="phuong vu" w:date="2018-11-23T13:48:00Z">
                <w:pPr/>
              </w:pPrChange>
            </w:pPr>
            <w:bookmarkStart w:id="45915" w:name="_Toc531004961"/>
            <w:bookmarkStart w:id="45916" w:name="_Toc531006878"/>
            <w:bookmarkStart w:id="45917" w:name="_Toc531572873"/>
            <w:bookmarkStart w:id="45918" w:name="_Toc531576721"/>
            <w:bookmarkStart w:id="45919" w:name="_Toc531580462"/>
            <w:bookmarkStart w:id="45920" w:name="_Toc531584200"/>
            <w:bookmarkEnd w:id="45915"/>
            <w:bookmarkEnd w:id="45916"/>
            <w:bookmarkEnd w:id="45917"/>
            <w:bookmarkEnd w:id="45918"/>
            <w:bookmarkEnd w:id="45919"/>
            <w:bookmarkEnd w:id="45920"/>
          </w:p>
        </w:tc>
        <w:tc>
          <w:tcPr>
            <w:tcW w:w="1872" w:type="dxa"/>
            <w:tcBorders>
              <w:top w:val="single" w:sz="4" w:space="0" w:color="auto"/>
              <w:left w:val="single" w:sz="4" w:space="0" w:color="auto"/>
              <w:bottom w:val="single" w:sz="4" w:space="0" w:color="auto"/>
              <w:right w:val="single" w:sz="4" w:space="0" w:color="auto"/>
            </w:tcBorders>
          </w:tcPr>
          <w:p w14:paraId="3F0D8005" w14:textId="33FF1DC5" w:rsidR="0077093A" w:rsidDel="00EA3AB6" w:rsidRDefault="0077093A">
            <w:pPr>
              <w:spacing w:line="276" w:lineRule="auto"/>
              <w:rPr>
                <w:ins w:id="45921" w:author="phuong vu" w:date="2018-11-23T10:14:00Z"/>
                <w:del w:id="45922" w:author="Tran Huan" w:date="2018-11-26T09:48:00Z"/>
                <w:lang w:val="es-ES"/>
              </w:rPr>
              <w:pPrChange w:id="45923" w:author="phuong vu" w:date="2018-11-23T13:48:00Z">
                <w:pPr/>
              </w:pPrChange>
            </w:pPr>
            <w:bookmarkStart w:id="45924" w:name="_Toc531004962"/>
            <w:bookmarkStart w:id="45925" w:name="_Toc531006879"/>
            <w:bookmarkStart w:id="45926" w:name="_Toc531572874"/>
            <w:bookmarkStart w:id="45927" w:name="_Toc531576722"/>
            <w:bookmarkStart w:id="45928" w:name="_Toc531580463"/>
            <w:bookmarkStart w:id="45929" w:name="_Toc531584201"/>
            <w:bookmarkEnd w:id="45924"/>
            <w:bookmarkEnd w:id="45925"/>
            <w:bookmarkEnd w:id="45926"/>
            <w:bookmarkEnd w:id="45927"/>
            <w:bookmarkEnd w:id="45928"/>
            <w:bookmarkEnd w:id="45929"/>
          </w:p>
        </w:tc>
        <w:bookmarkStart w:id="45930" w:name="_Toc531004963"/>
        <w:bookmarkStart w:id="45931" w:name="_Toc531006880"/>
        <w:bookmarkStart w:id="45932" w:name="_Toc531572875"/>
        <w:bookmarkStart w:id="45933" w:name="_Toc531576723"/>
        <w:bookmarkStart w:id="45934" w:name="_Toc531580464"/>
        <w:bookmarkStart w:id="45935" w:name="_Toc531584202"/>
        <w:bookmarkEnd w:id="45930"/>
        <w:bookmarkEnd w:id="45931"/>
        <w:bookmarkEnd w:id="45932"/>
        <w:bookmarkEnd w:id="45933"/>
        <w:bookmarkEnd w:id="45934"/>
        <w:bookmarkEnd w:id="45935"/>
      </w:tr>
      <w:tr w:rsidR="0077093A" w:rsidRPr="00C94048" w:rsidDel="00EA3AB6" w14:paraId="44612293" w14:textId="3CFC0D95" w:rsidTr="00BF4BED">
        <w:trPr>
          <w:ins w:id="45936" w:author="phuong vu" w:date="2018-11-23T10:14:00Z"/>
          <w:del w:id="45937" w:author="Tran Huan" w:date="2018-11-26T09:48:00Z"/>
        </w:trPr>
        <w:tc>
          <w:tcPr>
            <w:tcW w:w="615" w:type="dxa"/>
            <w:tcBorders>
              <w:top w:val="single" w:sz="4" w:space="0" w:color="auto"/>
              <w:left w:val="single" w:sz="4" w:space="0" w:color="auto"/>
              <w:bottom w:val="single" w:sz="4" w:space="0" w:color="auto"/>
              <w:right w:val="single" w:sz="4" w:space="0" w:color="auto"/>
            </w:tcBorders>
          </w:tcPr>
          <w:p w14:paraId="6A0ED46C" w14:textId="0F12F4D5" w:rsidR="0077093A" w:rsidDel="00EA3AB6" w:rsidRDefault="0077093A">
            <w:pPr>
              <w:spacing w:line="276" w:lineRule="auto"/>
              <w:rPr>
                <w:ins w:id="45938" w:author="phuong vu" w:date="2018-11-23T10:14:00Z"/>
                <w:del w:id="45939" w:author="Tran Huan" w:date="2018-11-26T09:48:00Z"/>
                <w:b/>
                <w:bCs/>
                <w:lang w:val="es-ES"/>
              </w:rPr>
              <w:pPrChange w:id="45940" w:author="phuong vu" w:date="2018-11-23T13:48:00Z">
                <w:pPr/>
              </w:pPrChange>
            </w:pPr>
            <w:bookmarkStart w:id="45941" w:name="_Toc531004964"/>
            <w:bookmarkStart w:id="45942" w:name="_Toc531006881"/>
            <w:bookmarkStart w:id="45943" w:name="_Toc531572876"/>
            <w:bookmarkStart w:id="45944" w:name="_Toc531576724"/>
            <w:bookmarkStart w:id="45945" w:name="_Toc531580465"/>
            <w:bookmarkStart w:id="45946" w:name="_Toc531584203"/>
            <w:bookmarkEnd w:id="45941"/>
            <w:bookmarkEnd w:id="45942"/>
            <w:bookmarkEnd w:id="45943"/>
            <w:bookmarkEnd w:id="45944"/>
            <w:bookmarkEnd w:id="45945"/>
            <w:bookmarkEnd w:id="45946"/>
          </w:p>
        </w:tc>
        <w:tc>
          <w:tcPr>
            <w:tcW w:w="2835" w:type="dxa"/>
            <w:tcBorders>
              <w:top w:val="single" w:sz="4" w:space="0" w:color="auto"/>
              <w:left w:val="single" w:sz="4" w:space="0" w:color="auto"/>
              <w:bottom w:val="single" w:sz="4" w:space="0" w:color="auto"/>
              <w:right w:val="single" w:sz="4" w:space="0" w:color="auto"/>
            </w:tcBorders>
          </w:tcPr>
          <w:p w14:paraId="55F81371" w14:textId="65474420" w:rsidR="0077093A" w:rsidDel="00EA3AB6" w:rsidRDefault="0077093A">
            <w:pPr>
              <w:spacing w:line="276" w:lineRule="auto"/>
              <w:rPr>
                <w:ins w:id="45947" w:author="phuong vu" w:date="2018-11-23T10:14:00Z"/>
                <w:del w:id="45948" w:author="Tran Huan" w:date="2018-11-26T09:48:00Z"/>
                <w:lang w:val="es-ES"/>
              </w:rPr>
              <w:pPrChange w:id="45949" w:author="phuong vu" w:date="2018-11-23T13:48:00Z">
                <w:pPr/>
              </w:pPrChange>
            </w:pPr>
            <w:bookmarkStart w:id="45950" w:name="_Toc531004965"/>
            <w:bookmarkStart w:id="45951" w:name="_Toc531006882"/>
            <w:bookmarkStart w:id="45952" w:name="_Toc531572877"/>
            <w:bookmarkStart w:id="45953" w:name="_Toc531576725"/>
            <w:bookmarkStart w:id="45954" w:name="_Toc531580466"/>
            <w:bookmarkStart w:id="45955" w:name="_Toc531584204"/>
            <w:bookmarkEnd w:id="45950"/>
            <w:bookmarkEnd w:id="45951"/>
            <w:bookmarkEnd w:id="45952"/>
            <w:bookmarkEnd w:id="45953"/>
            <w:bookmarkEnd w:id="45954"/>
            <w:bookmarkEnd w:id="45955"/>
          </w:p>
        </w:tc>
        <w:tc>
          <w:tcPr>
            <w:tcW w:w="2130" w:type="dxa"/>
            <w:tcBorders>
              <w:top w:val="single" w:sz="4" w:space="0" w:color="auto"/>
              <w:left w:val="single" w:sz="4" w:space="0" w:color="auto"/>
              <w:bottom w:val="single" w:sz="4" w:space="0" w:color="auto"/>
              <w:right w:val="single" w:sz="4" w:space="0" w:color="auto"/>
            </w:tcBorders>
          </w:tcPr>
          <w:p w14:paraId="290EB895" w14:textId="7A0D7B07" w:rsidR="0077093A" w:rsidDel="00EA3AB6" w:rsidRDefault="0077093A">
            <w:pPr>
              <w:spacing w:line="276" w:lineRule="auto"/>
              <w:rPr>
                <w:ins w:id="45956" w:author="phuong vu" w:date="2018-11-23T10:14:00Z"/>
                <w:del w:id="45957" w:author="Tran Huan" w:date="2018-11-26T09:48:00Z"/>
                <w:lang w:val="es-ES"/>
              </w:rPr>
              <w:pPrChange w:id="45958" w:author="phuong vu" w:date="2018-11-23T13:48:00Z">
                <w:pPr/>
              </w:pPrChange>
            </w:pPr>
            <w:bookmarkStart w:id="45959" w:name="_Toc531004966"/>
            <w:bookmarkStart w:id="45960" w:name="_Toc531006883"/>
            <w:bookmarkStart w:id="45961" w:name="_Toc531572878"/>
            <w:bookmarkStart w:id="45962" w:name="_Toc531576726"/>
            <w:bookmarkStart w:id="45963" w:name="_Toc531580467"/>
            <w:bookmarkStart w:id="45964" w:name="_Toc531584205"/>
            <w:bookmarkEnd w:id="45959"/>
            <w:bookmarkEnd w:id="45960"/>
            <w:bookmarkEnd w:id="45961"/>
            <w:bookmarkEnd w:id="45962"/>
            <w:bookmarkEnd w:id="45963"/>
            <w:bookmarkEnd w:id="45964"/>
          </w:p>
        </w:tc>
        <w:tc>
          <w:tcPr>
            <w:tcW w:w="1872" w:type="dxa"/>
            <w:tcBorders>
              <w:top w:val="single" w:sz="4" w:space="0" w:color="auto"/>
              <w:left w:val="single" w:sz="4" w:space="0" w:color="auto"/>
              <w:bottom w:val="single" w:sz="4" w:space="0" w:color="auto"/>
              <w:right w:val="single" w:sz="4" w:space="0" w:color="auto"/>
            </w:tcBorders>
          </w:tcPr>
          <w:p w14:paraId="34CC0080" w14:textId="7235C1F6" w:rsidR="0077093A" w:rsidDel="00EA3AB6" w:rsidRDefault="0077093A">
            <w:pPr>
              <w:spacing w:line="276" w:lineRule="auto"/>
              <w:rPr>
                <w:ins w:id="45965" w:author="phuong vu" w:date="2018-11-23T10:14:00Z"/>
                <w:del w:id="45966" w:author="Tran Huan" w:date="2018-11-26T09:48:00Z"/>
                <w:lang w:val="es-ES"/>
              </w:rPr>
              <w:pPrChange w:id="45967" w:author="phuong vu" w:date="2018-11-23T13:48:00Z">
                <w:pPr/>
              </w:pPrChange>
            </w:pPr>
            <w:bookmarkStart w:id="45968" w:name="_Toc531004967"/>
            <w:bookmarkStart w:id="45969" w:name="_Toc531006884"/>
            <w:bookmarkStart w:id="45970" w:name="_Toc531572879"/>
            <w:bookmarkStart w:id="45971" w:name="_Toc531576727"/>
            <w:bookmarkStart w:id="45972" w:name="_Toc531580468"/>
            <w:bookmarkStart w:id="45973" w:name="_Toc531584206"/>
            <w:bookmarkEnd w:id="45968"/>
            <w:bookmarkEnd w:id="45969"/>
            <w:bookmarkEnd w:id="45970"/>
            <w:bookmarkEnd w:id="45971"/>
            <w:bookmarkEnd w:id="45972"/>
            <w:bookmarkEnd w:id="45973"/>
          </w:p>
        </w:tc>
        <w:tc>
          <w:tcPr>
            <w:tcW w:w="1872" w:type="dxa"/>
            <w:tcBorders>
              <w:top w:val="single" w:sz="4" w:space="0" w:color="auto"/>
              <w:left w:val="single" w:sz="4" w:space="0" w:color="auto"/>
              <w:bottom w:val="single" w:sz="4" w:space="0" w:color="auto"/>
              <w:right w:val="single" w:sz="4" w:space="0" w:color="auto"/>
            </w:tcBorders>
          </w:tcPr>
          <w:p w14:paraId="113BF636" w14:textId="135EF57A" w:rsidR="0077093A" w:rsidDel="00EA3AB6" w:rsidRDefault="0077093A">
            <w:pPr>
              <w:spacing w:line="276" w:lineRule="auto"/>
              <w:rPr>
                <w:ins w:id="45974" w:author="phuong vu" w:date="2018-11-23T10:14:00Z"/>
                <w:del w:id="45975" w:author="Tran Huan" w:date="2018-11-26T09:48:00Z"/>
                <w:lang w:val="es-ES"/>
              </w:rPr>
              <w:pPrChange w:id="45976" w:author="phuong vu" w:date="2018-11-23T13:48:00Z">
                <w:pPr/>
              </w:pPrChange>
            </w:pPr>
            <w:bookmarkStart w:id="45977" w:name="_Toc531004968"/>
            <w:bookmarkStart w:id="45978" w:name="_Toc531006885"/>
            <w:bookmarkStart w:id="45979" w:name="_Toc531572880"/>
            <w:bookmarkStart w:id="45980" w:name="_Toc531576728"/>
            <w:bookmarkStart w:id="45981" w:name="_Toc531580469"/>
            <w:bookmarkStart w:id="45982" w:name="_Toc531584207"/>
            <w:bookmarkEnd w:id="45977"/>
            <w:bookmarkEnd w:id="45978"/>
            <w:bookmarkEnd w:id="45979"/>
            <w:bookmarkEnd w:id="45980"/>
            <w:bookmarkEnd w:id="45981"/>
            <w:bookmarkEnd w:id="45982"/>
          </w:p>
        </w:tc>
        <w:bookmarkStart w:id="45983" w:name="_Toc531004969"/>
        <w:bookmarkStart w:id="45984" w:name="_Toc531006886"/>
        <w:bookmarkStart w:id="45985" w:name="_Toc531572881"/>
        <w:bookmarkStart w:id="45986" w:name="_Toc531576729"/>
        <w:bookmarkStart w:id="45987" w:name="_Toc531580470"/>
        <w:bookmarkStart w:id="45988" w:name="_Toc531584208"/>
        <w:bookmarkEnd w:id="45983"/>
        <w:bookmarkEnd w:id="45984"/>
        <w:bookmarkEnd w:id="45985"/>
        <w:bookmarkEnd w:id="45986"/>
        <w:bookmarkEnd w:id="45987"/>
        <w:bookmarkEnd w:id="45988"/>
      </w:tr>
      <w:tr w:rsidR="0077093A" w:rsidRPr="00C94048" w:rsidDel="00EA3AB6" w14:paraId="701E3E26" w14:textId="75F89AC3" w:rsidTr="00BF4BED">
        <w:trPr>
          <w:ins w:id="45989" w:author="phuong vu" w:date="2018-11-23T10:14:00Z"/>
          <w:del w:id="45990" w:author="Tran Huan" w:date="2018-11-26T09:48:00Z"/>
        </w:trPr>
        <w:tc>
          <w:tcPr>
            <w:tcW w:w="615" w:type="dxa"/>
            <w:tcBorders>
              <w:top w:val="single" w:sz="4" w:space="0" w:color="auto"/>
              <w:left w:val="single" w:sz="4" w:space="0" w:color="auto"/>
              <w:bottom w:val="single" w:sz="4" w:space="0" w:color="auto"/>
              <w:right w:val="single" w:sz="4" w:space="0" w:color="auto"/>
            </w:tcBorders>
          </w:tcPr>
          <w:p w14:paraId="5D783AA4" w14:textId="2CA1D2D0" w:rsidR="0077093A" w:rsidDel="00EA3AB6" w:rsidRDefault="0077093A">
            <w:pPr>
              <w:spacing w:line="276" w:lineRule="auto"/>
              <w:rPr>
                <w:ins w:id="45991" w:author="phuong vu" w:date="2018-11-23T10:14:00Z"/>
                <w:del w:id="45992" w:author="Tran Huan" w:date="2018-11-26T09:48:00Z"/>
                <w:b/>
                <w:bCs/>
                <w:lang w:val="es-ES"/>
              </w:rPr>
              <w:pPrChange w:id="45993" w:author="phuong vu" w:date="2018-11-23T13:48:00Z">
                <w:pPr/>
              </w:pPrChange>
            </w:pPr>
            <w:bookmarkStart w:id="45994" w:name="_Toc531004970"/>
            <w:bookmarkStart w:id="45995" w:name="_Toc531006887"/>
            <w:bookmarkStart w:id="45996" w:name="_Toc531572882"/>
            <w:bookmarkStart w:id="45997" w:name="_Toc531576730"/>
            <w:bookmarkStart w:id="45998" w:name="_Toc531580471"/>
            <w:bookmarkStart w:id="45999" w:name="_Toc531584209"/>
            <w:bookmarkEnd w:id="45994"/>
            <w:bookmarkEnd w:id="45995"/>
            <w:bookmarkEnd w:id="45996"/>
            <w:bookmarkEnd w:id="45997"/>
            <w:bookmarkEnd w:id="45998"/>
            <w:bookmarkEnd w:id="45999"/>
          </w:p>
        </w:tc>
        <w:tc>
          <w:tcPr>
            <w:tcW w:w="2835" w:type="dxa"/>
            <w:tcBorders>
              <w:top w:val="single" w:sz="4" w:space="0" w:color="auto"/>
              <w:left w:val="single" w:sz="4" w:space="0" w:color="auto"/>
              <w:bottom w:val="single" w:sz="4" w:space="0" w:color="auto"/>
              <w:right w:val="single" w:sz="4" w:space="0" w:color="auto"/>
            </w:tcBorders>
          </w:tcPr>
          <w:p w14:paraId="686E8C3A" w14:textId="57214C8E" w:rsidR="0077093A" w:rsidDel="00EA3AB6" w:rsidRDefault="0077093A">
            <w:pPr>
              <w:spacing w:line="276" w:lineRule="auto"/>
              <w:rPr>
                <w:ins w:id="46000" w:author="phuong vu" w:date="2018-11-23T10:14:00Z"/>
                <w:del w:id="46001" w:author="Tran Huan" w:date="2018-11-26T09:48:00Z"/>
                <w:lang w:val="es-ES"/>
              </w:rPr>
              <w:pPrChange w:id="46002" w:author="phuong vu" w:date="2018-11-23T13:48:00Z">
                <w:pPr/>
              </w:pPrChange>
            </w:pPr>
            <w:bookmarkStart w:id="46003" w:name="_Toc531004971"/>
            <w:bookmarkStart w:id="46004" w:name="_Toc531006888"/>
            <w:bookmarkStart w:id="46005" w:name="_Toc531572883"/>
            <w:bookmarkStart w:id="46006" w:name="_Toc531576731"/>
            <w:bookmarkStart w:id="46007" w:name="_Toc531580472"/>
            <w:bookmarkStart w:id="46008" w:name="_Toc531584210"/>
            <w:bookmarkEnd w:id="46003"/>
            <w:bookmarkEnd w:id="46004"/>
            <w:bookmarkEnd w:id="46005"/>
            <w:bookmarkEnd w:id="46006"/>
            <w:bookmarkEnd w:id="46007"/>
            <w:bookmarkEnd w:id="46008"/>
          </w:p>
        </w:tc>
        <w:tc>
          <w:tcPr>
            <w:tcW w:w="2130" w:type="dxa"/>
            <w:tcBorders>
              <w:top w:val="single" w:sz="4" w:space="0" w:color="auto"/>
              <w:left w:val="single" w:sz="4" w:space="0" w:color="auto"/>
              <w:bottom w:val="single" w:sz="4" w:space="0" w:color="auto"/>
              <w:right w:val="single" w:sz="4" w:space="0" w:color="auto"/>
            </w:tcBorders>
          </w:tcPr>
          <w:p w14:paraId="7406876D" w14:textId="3382B901" w:rsidR="0077093A" w:rsidDel="00EA3AB6" w:rsidRDefault="0077093A">
            <w:pPr>
              <w:spacing w:line="276" w:lineRule="auto"/>
              <w:rPr>
                <w:ins w:id="46009" w:author="phuong vu" w:date="2018-11-23T10:14:00Z"/>
                <w:del w:id="46010" w:author="Tran Huan" w:date="2018-11-26T09:48:00Z"/>
                <w:lang w:val="es-ES"/>
              </w:rPr>
              <w:pPrChange w:id="46011" w:author="phuong vu" w:date="2018-11-23T13:48:00Z">
                <w:pPr/>
              </w:pPrChange>
            </w:pPr>
            <w:bookmarkStart w:id="46012" w:name="_Toc531004972"/>
            <w:bookmarkStart w:id="46013" w:name="_Toc531006889"/>
            <w:bookmarkStart w:id="46014" w:name="_Toc531572884"/>
            <w:bookmarkStart w:id="46015" w:name="_Toc531576732"/>
            <w:bookmarkStart w:id="46016" w:name="_Toc531580473"/>
            <w:bookmarkStart w:id="46017" w:name="_Toc531584211"/>
            <w:bookmarkEnd w:id="46012"/>
            <w:bookmarkEnd w:id="46013"/>
            <w:bookmarkEnd w:id="46014"/>
            <w:bookmarkEnd w:id="46015"/>
            <w:bookmarkEnd w:id="46016"/>
            <w:bookmarkEnd w:id="46017"/>
          </w:p>
        </w:tc>
        <w:tc>
          <w:tcPr>
            <w:tcW w:w="1872" w:type="dxa"/>
            <w:tcBorders>
              <w:top w:val="single" w:sz="4" w:space="0" w:color="auto"/>
              <w:left w:val="single" w:sz="4" w:space="0" w:color="auto"/>
              <w:bottom w:val="single" w:sz="4" w:space="0" w:color="auto"/>
              <w:right w:val="single" w:sz="4" w:space="0" w:color="auto"/>
            </w:tcBorders>
          </w:tcPr>
          <w:p w14:paraId="39865231" w14:textId="390037E7" w:rsidR="0077093A" w:rsidDel="00EA3AB6" w:rsidRDefault="0077093A">
            <w:pPr>
              <w:spacing w:line="276" w:lineRule="auto"/>
              <w:rPr>
                <w:ins w:id="46018" w:author="phuong vu" w:date="2018-11-23T10:14:00Z"/>
                <w:del w:id="46019" w:author="Tran Huan" w:date="2018-11-26T09:48:00Z"/>
                <w:lang w:val="es-ES"/>
              </w:rPr>
              <w:pPrChange w:id="46020" w:author="phuong vu" w:date="2018-11-23T13:48:00Z">
                <w:pPr/>
              </w:pPrChange>
            </w:pPr>
            <w:bookmarkStart w:id="46021" w:name="_Toc531004973"/>
            <w:bookmarkStart w:id="46022" w:name="_Toc531006890"/>
            <w:bookmarkStart w:id="46023" w:name="_Toc531572885"/>
            <w:bookmarkStart w:id="46024" w:name="_Toc531576733"/>
            <w:bookmarkStart w:id="46025" w:name="_Toc531580474"/>
            <w:bookmarkStart w:id="46026" w:name="_Toc531584212"/>
            <w:bookmarkEnd w:id="46021"/>
            <w:bookmarkEnd w:id="46022"/>
            <w:bookmarkEnd w:id="46023"/>
            <w:bookmarkEnd w:id="46024"/>
            <w:bookmarkEnd w:id="46025"/>
            <w:bookmarkEnd w:id="46026"/>
          </w:p>
        </w:tc>
        <w:tc>
          <w:tcPr>
            <w:tcW w:w="1872" w:type="dxa"/>
            <w:tcBorders>
              <w:top w:val="single" w:sz="4" w:space="0" w:color="auto"/>
              <w:left w:val="single" w:sz="4" w:space="0" w:color="auto"/>
              <w:bottom w:val="single" w:sz="4" w:space="0" w:color="auto"/>
              <w:right w:val="single" w:sz="4" w:space="0" w:color="auto"/>
            </w:tcBorders>
          </w:tcPr>
          <w:p w14:paraId="710BE35C" w14:textId="586D58E8" w:rsidR="0077093A" w:rsidRPr="00C94048" w:rsidDel="00EA3AB6" w:rsidRDefault="0077093A">
            <w:pPr>
              <w:spacing w:line="276" w:lineRule="auto"/>
              <w:rPr>
                <w:ins w:id="46027" w:author="phuong vu" w:date="2018-11-23T10:14:00Z"/>
                <w:del w:id="46028" w:author="Tran Huan" w:date="2018-11-26T09:48:00Z"/>
                <w:rPrChange w:id="46029" w:author="Tran Huan" w:date="2018-11-26T10:54:00Z">
                  <w:rPr>
                    <w:ins w:id="46030" w:author="phuong vu" w:date="2018-11-23T10:14:00Z"/>
                    <w:del w:id="46031" w:author="Tran Huan" w:date="2018-11-26T09:48:00Z"/>
                    <w:lang w:val="en-US"/>
                  </w:rPr>
                </w:rPrChange>
              </w:rPr>
              <w:pPrChange w:id="46032" w:author="phuong vu" w:date="2018-11-23T13:48:00Z">
                <w:pPr/>
              </w:pPrChange>
            </w:pPr>
            <w:bookmarkStart w:id="46033" w:name="_Toc531004974"/>
            <w:bookmarkStart w:id="46034" w:name="_Toc531006891"/>
            <w:bookmarkStart w:id="46035" w:name="_Toc531572886"/>
            <w:bookmarkStart w:id="46036" w:name="_Toc531576734"/>
            <w:bookmarkStart w:id="46037" w:name="_Toc531580475"/>
            <w:bookmarkStart w:id="46038" w:name="_Toc531584213"/>
            <w:bookmarkEnd w:id="46033"/>
            <w:bookmarkEnd w:id="46034"/>
            <w:bookmarkEnd w:id="46035"/>
            <w:bookmarkEnd w:id="46036"/>
            <w:bookmarkEnd w:id="46037"/>
            <w:bookmarkEnd w:id="46038"/>
          </w:p>
        </w:tc>
        <w:bookmarkStart w:id="46039" w:name="_Toc531004975"/>
        <w:bookmarkStart w:id="46040" w:name="_Toc531006892"/>
        <w:bookmarkStart w:id="46041" w:name="_Toc531572887"/>
        <w:bookmarkStart w:id="46042" w:name="_Toc531576735"/>
        <w:bookmarkStart w:id="46043" w:name="_Toc531580476"/>
        <w:bookmarkStart w:id="46044" w:name="_Toc531584214"/>
        <w:bookmarkEnd w:id="46039"/>
        <w:bookmarkEnd w:id="46040"/>
        <w:bookmarkEnd w:id="46041"/>
        <w:bookmarkEnd w:id="46042"/>
        <w:bookmarkEnd w:id="46043"/>
        <w:bookmarkEnd w:id="46044"/>
      </w:tr>
      <w:tr w:rsidR="0077093A" w:rsidRPr="00C94048" w:rsidDel="00EA3AB6" w14:paraId="0029EFF6" w14:textId="2C346ADA" w:rsidTr="00BF4BED">
        <w:trPr>
          <w:ins w:id="46045" w:author="phuong vu" w:date="2018-11-23T10:14:00Z"/>
          <w:del w:id="46046" w:author="Tran Huan" w:date="2018-11-26T09:48:00Z"/>
        </w:trPr>
        <w:tc>
          <w:tcPr>
            <w:tcW w:w="615" w:type="dxa"/>
            <w:tcBorders>
              <w:top w:val="single" w:sz="4" w:space="0" w:color="auto"/>
              <w:left w:val="single" w:sz="4" w:space="0" w:color="auto"/>
              <w:bottom w:val="single" w:sz="4" w:space="0" w:color="auto"/>
              <w:right w:val="single" w:sz="4" w:space="0" w:color="auto"/>
            </w:tcBorders>
          </w:tcPr>
          <w:p w14:paraId="53433037" w14:textId="5D562CEA" w:rsidR="0077093A" w:rsidDel="00EA3AB6" w:rsidRDefault="0077093A">
            <w:pPr>
              <w:spacing w:line="276" w:lineRule="auto"/>
              <w:rPr>
                <w:ins w:id="46047" w:author="phuong vu" w:date="2018-11-23T10:14:00Z"/>
                <w:del w:id="46048" w:author="Tran Huan" w:date="2018-11-26T09:48:00Z"/>
                <w:b/>
                <w:bCs/>
                <w:lang w:val="es-ES"/>
              </w:rPr>
              <w:pPrChange w:id="46049" w:author="phuong vu" w:date="2018-11-23T13:48:00Z">
                <w:pPr/>
              </w:pPrChange>
            </w:pPr>
            <w:bookmarkStart w:id="46050" w:name="_Toc531004976"/>
            <w:bookmarkStart w:id="46051" w:name="_Toc531006893"/>
            <w:bookmarkStart w:id="46052" w:name="_Toc531572888"/>
            <w:bookmarkStart w:id="46053" w:name="_Toc531576736"/>
            <w:bookmarkStart w:id="46054" w:name="_Toc531580477"/>
            <w:bookmarkStart w:id="46055" w:name="_Toc531584215"/>
            <w:bookmarkEnd w:id="46050"/>
            <w:bookmarkEnd w:id="46051"/>
            <w:bookmarkEnd w:id="46052"/>
            <w:bookmarkEnd w:id="46053"/>
            <w:bookmarkEnd w:id="46054"/>
            <w:bookmarkEnd w:id="46055"/>
          </w:p>
        </w:tc>
        <w:tc>
          <w:tcPr>
            <w:tcW w:w="2835" w:type="dxa"/>
            <w:tcBorders>
              <w:top w:val="single" w:sz="4" w:space="0" w:color="auto"/>
              <w:left w:val="single" w:sz="4" w:space="0" w:color="auto"/>
              <w:bottom w:val="single" w:sz="4" w:space="0" w:color="auto"/>
              <w:right w:val="single" w:sz="4" w:space="0" w:color="auto"/>
            </w:tcBorders>
          </w:tcPr>
          <w:p w14:paraId="539D83EC" w14:textId="4E05F36F" w:rsidR="0077093A" w:rsidDel="00EA3AB6" w:rsidRDefault="0077093A">
            <w:pPr>
              <w:spacing w:line="276" w:lineRule="auto"/>
              <w:rPr>
                <w:ins w:id="46056" w:author="phuong vu" w:date="2018-11-23T10:14:00Z"/>
                <w:del w:id="46057" w:author="Tran Huan" w:date="2018-11-26T09:48:00Z"/>
                <w:lang w:val="es-ES"/>
              </w:rPr>
              <w:pPrChange w:id="46058" w:author="phuong vu" w:date="2018-11-23T13:48:00Z">
                <w:pPr/>
              </w:pPrChange>
            </w:pPr>
            <w:bookmarkStart w:id="46059" w:name="_Toc531004977"/>
            <w:bookmarkStart w:id="46060" w:name="_Toc531006894"/>
            <w:bookmarkStart w:id="46061" w:name="_Toc531572889"/>
            <w:bookmarkStart w:id="46062" w:name="_Toc531576737"/>
            <w:bookmarkStart w:id="46063" w:name="_Toc531580478"/>
            <w:bookmarkStart w:id="46064" w:name="_Toc531584216"/>
            <w:bookmarkEnd w:id="46059"/>
            <w:bookmarkEnd w:id="46060"/>
            <w:bookmarkEnd w:id="46061"/>
            <w:bookmarkEnd w:id="46062"/>
            <w:bookmarkEnd w:id="46063"/>
            <w:bookmarkEnd w:id="46064"/>
          </w:p>
        </w:tc>
        <w:tc>
          <w:tcPr>
            <w:tcW w:w="2130" w:type="dxa"/>
            <w:tcBorders>
              <w:top w:val="single" w:sz="4" w:space="0" w:color="auto"/>
              <w:left w:val="single" w:sz="4" w:space="0" w:color="auto"/>
              <w:bottom w:val="single" w:sz="4" w:space="0" w:color="auto"/>
              <w:right w:val="single" w:sz="4" w:space="0" w:color="auto"/>
            </w:tcBorders>
          </w:tcPr>
          <w:p w14:paraId="5CDADBAF" w14:textId="5558CEC7" w:rsidR="0077093A" w:rsidDel="00EA3AB6" w:rsidRDefault="0077093A">
            <w:pPr>
              <w:spacing w:line="276" w:lineRule="auto"/>
              <w:rPr>
                <w:ins w:id="46065" w:author="phuong vu" w:date="2018-11-23T10:14:00Z"/>
                <w:del w:id="46066" w:author="Tran Huan" w:date="2018-11-26T09:48:00Z"/>
                <w:lang w:val="es-ES"/>
              </w:rPr>
              <w:pPrChange w:id="46067" w:author="phuong vu" w:date="2018-11-23T13:48:00Z">
                <w:pPr/>
              </w:pPrChange>
            </w:pPr>
            <w:bookmarkStart w:id="46068" w:name="_Toc531004978"/>
            <w:bookmarkStart w:id="46069" w:name="_Toc531006895"/>
            <w:bookmarkStart w:id="46070" w:name="_Toc531572890"/>
            <w:bookmarkStart w:id="46071" w:name="_Toc531576738"/>
            <w:bookmarkStart w:id="46072" w:name="_Toc531580479"/>
            <w:bookmarkStart w:id="46073" w:name="_Toc531584217"/>
            <w:bookmarkEnd w:id="46068"/>
            <w:bookmarkEnd w:id="46069"/>
            <w:bookmarkEnd w:id="46070"/>
            <w:bookmarkEnd w:id="46071"/>
            <w:bookmarkEnd w:id="46072"/>
            <w:bookmarkEnd w:id="46073"/>
          </w:p>
        </w:tc>
        <w:tc>
          <w:tcPr>
            <w:tcW w:w="1872" w:type="dxa"/>
            <w:tcBorders>
              <w:top w:val="single" w:sz="4" w:space="0" w:color="auto"/>
              <w:left w:val="single" w:sz="4" w:space="0" w:color="auto"/>
              <w:bottom w:val="single" w:sz="4" w:space="0" w:color="auto"/>
              <w:right w:val="single" w:sz="4" w:space="0" w:color="auto"/>
            </w:tcBorders>
          </w:tcPr>
          <w:p w14:paraId="532AB871" w14:textId="4B017FE2" w:rsidR="0077093A" w:rsidDel="00EA3AB6" w:rsidRDefault="0077093A">
            <w:pPr>
              <w:spacing w:line="276" w:lineRule="auto"/>
              <w:rPr>
                <w:ins w:id="46074" w:author="phuong vu" w:date="2018-11-23T10:14:00Z"/>
                <w:del w:id="46075" w:author="Tran Huan" w:date="2018-11-26T09:48:00Z"/>
                <w:lang w:val="es-ES"/>
              </w:rPr>
              <w:pPrChange w:id="46076" w:author="phuong vu" w:date="2018-11-23T13:48:00Z">
                <w:pPr/>
              </w:pPrChange>
            </w:pPr>
            <w:bookmarkStart w:id="46077" w:name="_Toc531004979"/>
            <w:bookmarkStart w:id="46078" w:name="_Toc531006896"/>
            <w:bookmarkStart w:id="46079" w:name="_Toc531572891"/>
            <w:bookmarkStart w:id="46080" w:name="_Toc531576739"/>
            <w:bookmarkStart w:id="46081" w:name="_Toc531580480"/>
            <w:bookmarkStart w:id="46082" w:name="_Toc531584218"/>
            <w:bookmarkEnd w:id="46077"/>
            <w:bookmarkEnd w:id="46078"/>
            <w:bookmarkEnd w:id="46079"/>
            <w:bookmarkEnd w:id="46080"/>
            <w:bookmarkEnd w:id="46081"/>
            <w:bookmarkEnd w:id="46082"/>
          </w:p>
        </w:tc>
        <w:tc>
          <w:tcPr>
            <w:tcW w:w="1872" w:type="dxa"/>
            <w:tcBorders>
              <w:top w:val="single" w:sz="4" w:space="0" w:color="auto"/>
              <w:left w:val="single" w:sz="4" w:space="0" w:color="auto"/>
              <w:bottom w:val="single" w:sz="4" w:space="0" w:color="auto"/>
              <w:right w:val="single" w:sz="4" w:space="0" w:color="auto"/>
            </w:tcBorders>
          </w:tcPr>
          <w:p w14:paraId="28F2A829" w14:textId="1393E7E8" w:rsidR="0077093A" w:rsidDel="00EA3AB6" w:rsidRDefault="0077093A">
            <w:pPr>
              <w:spacing w:line="276" w:lineRule="auto"/>
              <w:rPr>
                <w:ins w:id="46083" w:author="phuong vu" w:date="2018-11-23T10:14:00Z"/>
                <w:del w:id="46084" w:author="Tran Huan" w:date="2018-11-26T09:48:00Z"/>
                <w:lang w:val="es-ES"/>
              </w:rPr>
              <w:pPrChange w:id="46085" w:author="phuong vu" w:date="2018-11-23T13:48:00Z">
                <w:pPr/>
              </w:pPrChange>
            </w:pPr>
            <w:bookmarkStart w:id="46086" w:name="_Toc531004980"/>
            <w:bookmarkStart w:id="46087" w:name="_Toc531006897"/>
            <w:bookmarkStart w:id="46088" w:name="_Toc531572892"/>
            <w:bookmarkStart w:id="46089" w:name="_Toc531576740"/>
            <w:bookmarkStart w:id="46090" w:name="_Toc531580481"/>
            <w:bookmarkStart w:id="46091" w:name="_Toc531584219"/>
            <w:bookmarkEnd w:id="46086"/>
            <w:bookmarkEnd w:id="46087"/>
            <w:bookmarkEnd w:id="46088"/>
            <w:bookmarkEnd w:id="46089"/>
            <w:bookmarkEnd w:id="46090"/>
            <w:bookmarkEnd w:id="46091"/>
          </w:p>
        </w:tc>
        <w:bookmarkStart w:id="46092" w:name="_Toc531004981"/>
        <w:bookmarkStart w:id="46093" w:name="_Toc531006898"/>
        <w:bookmarkStart w:id="46094" w:name="_Toc531572893"/>
        <w:bookmarkStart w:id="46095" w:name="_Toc531576741"/>
        <w:bookmarkStart w:id="46096" w:name="_Toc531580482"/>
        <w:bookmarkStart w:id="46097" w:name="_Toc531584220"/>
        <w:bookmarkEnd w:id="46092"/>
        <w:bookmarkEnd w:id="46093"/>
        <w:bookmarkEnd w:id="46094"/>
        <w:bookmarkEnd w:id="46095"/>
        <w:bookmarkEnd w:id="46096"/>
        <w:bookmarkEnd w:id="46097"/>
      </w:tr>
      <w:tr w:rsidR="0077093A" w:rsidRPr="00C94048" w:rsidDel="00EA3AB6" w14:paraId="75AA6894" w14:textId="6405C513" w:rsidTr="00BF4BED">
        <w:trPr>
          <w:ins w:id="46098" w:author="phuong vu" w:date="2018-11-23T10:14:00Z"/>
          <w:del w:id="46099" w:author="Tran Huan" w:date="2018-11-26T09:48:00Z"/>
        </w:trPr>
        <w:tc>
          <w:tcPr>
            <w:tcW w:w="615" w:type="dxa"/>
            <w:tcBorders>
              <w:top w:val="single" w:sz="4" w:space="0" w:color="auto"/>
              <w:left w:val="single" w:sz="4" w:space="0" w:color="auto"/>
              <w:bottom w:val="single" w:sz="4" w:space="0" w:color="auto"/>
              <w:right w:val="single" w:sz="4" w:space="0" w:color="auto"/>
            </w:tcBorders>
          </w:tcPr>
          <w:p w14:paraId="63E75348" w14:textId="71F3F02E" w:rsidR="0077093A" w:rsidDel="00EA3AB6" w:rsidRDefault="0077093A">
            <w:pPr>
              <w:spacing w:line="276" w:lineRule="auto"/>
              <w:rPr>
                <w:ins w:id="46100" w:author="phuong vu" w:date="2018-11-23T10:14:00Z"/>
                <w:del w:id="46101" w:author="Tran Huan" w:date="2018-11-26T09:48:00Z"/>
                <w:b/>
                <w:bCs/>
                <w:lang w:val="es-ES"/>
              </w:rPr>
              <w:pPrChange w:id="46102" w:author="phuong vu" w:date="2018-11-23T13:48:00Z">
                <w:pPr/>
              </w:pPrChange>
            </w:pPr>
            <w:bookmarkStart w:id="46103" w:name="_Toc531004982"/>
            <w:bookmarkStart w:id="46104" w:name="_Toc531006899"/>
            <w:bookmarkStart w:id="46105" w:name="_Toc531572894"/>
            <w:bookmarkStart w:id="46106" w:name="_Toc531576742"/>
            <w:bookmarkStart w:id="46107" w:name="_Toc531580483"/>
            <w:bookmarkStart w:id="46108" w:name="_Toc531584221"/>
            <w:bookmarkEnd w:id="46103"/>
            <w:bookmarkEnd w:id="46104"/>
            <w:bookmarkEnd w:id="46105"/>
            <w:bookmarkEnd w:id="46106"/>
            <w:bookmarkEnd w:id="46107"/>
            <w:bookmarkEnd w:id="46108"/>
          </w:p>
        </w:tc>
        <w:tc>
          <w:tcPr>
            <w:tcW w:w="2835" w:type="dxa"/>
            <w:tcBorders>
              <w:top w:val="single" w:sz="4" w:space="0" w:color="auto"/>
              <w:left w:val="single" w:sz="4" w:space="0" w:color="auto"/>
              <w:bottom w:val="single" w:sz="4" w:space="0" w:color="auto"/>
              <w:right w:val="single" w:sz="4" w:space="0" w:color="auto"/>
            </w:tcBorders>
          </w:tcPr>
          <w:p w14:paraId="3C72E3B9" w14:textId="3651FD63" w:rsidR="0077093A" w:rsidDel="00EA3AB6" w:rsidRDefault="0077093A">
            <w:pPr>
              <w:spacing w:line="276" w:lineRule="auto"/>
              <w:rPr>
                <w:ins w:id="46109" w:author="phuong vu" w:date="2018-11-23T10:14:00Z"/>
                <w:del w:id="46110" w:author="Tran Huan" w:date="2018-11-26T09:48:00Z"/>
                <w:lang w:val="es-ES"/>
              </w:rPr>
              <w:pPrChange w:id="46111" w:author="phuong vu" w:date="2018-11-23T13:48:00Z">
                <w:pPr/>
              </w:pPrChange>
            </w:pPr>
            <w:bookmarkStart w:id="46112" w:name="_Toc531004983"/>
            <w:bookmarkStart w:id="46113" w:name="_Toc531006900"/>
            <w:bookmarkStart w:id="46114" w:name="_Toc531572895"/>
            <w:bookmarkStart w:id="46115" w:name="_Toc531576743"/>
            <w:bookmarkStart w:id="46116" w:name="_Toc531580484"/>
            <w:bookmarkStart w:id="46117" w:name="_Toc531584222"/>
            <w:bookmarkEnd w:id="46112"/>
            <w:bookmarkEnd w:id="46113"/>
            <w:bookmarkEnd w:id="46114"/>
            <w:bookmarkEnd w:id="46115"/>
            <w:bookmarkEnd w:id="46116"/>
            <w:bookmarkEnd w:id="46117"/>
          </w:p>
        </w:tc>
        <w:tc>
          <w:tcPr>
            <w:tcW w:w="2130" w:type="dxa"/>
            <w:tcBorders>
              <w:top w:val="single" w:sz="4" w:space="0" w:color="auto"/>
              <w:left w:val="single" w:sz="4" w:space="0" w:color="auto"/>
              <w:bottom w:val="single" w:sz="4" w:space="0" w:color="auto"/>
              <w:right w:val="single" w:sz="4" w:space="0" w:color="auto"/>
            </w:tcBorders>
          </w:tcPr>
          <w:p w14:paraId="1E970E05" w14:textId="02728F5E" w:rsidR="0077093A" w:rsidDel="00EA3AB6" w:rsidRDefault="0077093A">
            <w:pPr>
              <w:spacing w:line="276" w:lineRule="auto"/>
              <w:rPr>
                <w:ins w:id="46118" w:author="phuong vu" w:date="2018-11-23T10:14:00Z"/>
                <w:del w:id="46119" w:author="Tran Huan" w:date="2018-11-26T09:48:00Z"/>
                <w:lang w:val="es-ES"/>
              </w:rPr>
              <w:pPrChange w:id="46120" w:author="phuong vu" w:date="2018-11-23T13:48:00Z">
                <w:pPr/>
              </w:pPrChange>
            </w:pPr>
            <w:bookmarkStart w:id="46121" w:name="_Toc531004984"/>
            <w:bookmarkStart w:id="46122" w:name="_Toc531006901"/>
            <w:bookmarkStart w:id="46123" w:name="_Toc531572896"/>
            <w:bookmarkStart w:id="46124" w:name="_Toc531576744"/>
            <w:bookmarkStart w:id="46125" w:name="_Toc531580485"/>
            <w:bookmarkStart w:id="46126" w:name="_Toc531584223"/>
            <w:bookmarkEnd w:id="46121"/>
            <w:bookmarkEnd w:id="46122"/>
            <w:bookmarkEnd w:id="46123"/>
            <w:bookmarkEnd w:id="46124"/>
            <w:bookmarkEnd w:id="46125"/>
            <w:bookmarkEnd w:id="46126"/>
          </w:p>
        </w:tc>
        <w:tc>
          <w:tcPr>
            <w:tcW w:w="1872" w:type="dxa"/>
            <w:tcBorders>
              <w:top w:val="single" w:sz="4" w:space="0" w:color="auto"/>
              <w:left w:val="single" w:sz="4" w:space="0" w:color="auto"/>
              <w:bottom w:val="single" w:sz="4" w:space="0" w:color="auto"/>
              <w:right w:val="single" w:sz="4" w:space="0" w:color="auto"/>
            </w:tcBorders>
          </w:tcPr>
          <w:p w14:paraId="2401992E" w14:textId="7FF2B8CD" w:rsidR="0077093A" w:rsidDel="00EA3AB6" w:rsidRDefault="0077093A">
            <w:pPr>
              <w:spacing w:line="276" w:lineRule="auto"/>
              <w:rPr>
                <w:ins w:id="46127" w:author="phuong vu" w:date="2018-11-23T10:14:00Z"/>
                <w:del w:id="46128" w:author="Tran Huan" w:date="2018-11-26T09:48:00Z"/>
                <w:lang w:val="es-ES"/>
              </w:rPr>
              <w:pPrChange w:id="46129" w:author="phuong vu" w:date="2018-11-23T13:48:00Z">
                <w:pPr/>
              </w:pPrChange>
            </w:pPr>
            <w:bookmarkStart w:id="46130" w:name="_Toc531004985"/>
            <w:bookmarkStart w:id="46131" w:name="_Toc531006902"/>
            <w:bookmarkStart w:id="46132" w:name="_Toc531572897"/>
            <w:bookmarkStart w:id="46133" w:name="_Toc531576745"/>
            <w:bookmarkStart w:id="46134" w:name="_Toc531580486"/>
            <w:bookmarkStart w:id="46135" w:name="_Toc531584224"/>
            <w:bookmarkEnd w:id="46130"/>
            <w:bookmarkEnd w:id="46131"/>
            <w:bookmarkEnd w:id="46132"/>
            <w:bookmarkEnd w:id="46133"/>
            <w:bookmarkEnd w:id="46134"/>
            <w:bookmarkEnd w:id="46135"/>
          </w:p>
        </w:tc>
        <w:tc>
          <w:tcPr>
            <w:tcW w:w="1872" w:type="dxa"/>
            <w:tcBorders>
              <w:top w:val="single" w:sz="4" w:space="0" w:color="auto"/>
              <w:left w:val="single" w:sz="4" w:space="0" w:color="auto"/>
              <w:bottom w:val="single" w:sz="4" w:space="0" w:color="auto"/>
              <w:right w:val="single" w:sz="4" w:space="0" w:color="auto"/>
            </w:tcBorders>
          </w:tcPr>
          <w:p w14:paraId="6C5E3880" w14:textId="1DA87E66" w:rsidR="0077093A" w:rsidDel="00EA3AB6" w:rsidRDefault="0077093A">
            <w:pPr>
              <w:spacing w:line="276" w:lineRule="auto"/>
              <w:rPr>
                <w:ins w:id="46136" w:author="phuong vu" w:date="2018-11-23T10:14:00Z"/>
                <w:del w:id="46137" w:author="Tran Huan" w:date="2018-11-26T09:48:00Z"/>
                <w:lang w:val="es-ES"/>
              </w:rPr>
              <w:pPrChange w:id="46138" w:author="phuong vu" w:date="2018-11-23T13:48:00Z">
                <w:pPr/>
              </w:pPrChange>
            </w:pPr>
            <w:bookmarkStart w:id="46139" w:name="_Toc531004986"/>
            <w:bookmarkStart w:id="46140" w:name="_Toc531006903"/>
            <w:bookmarkStart w:id="46141" w:name="_Toc531572898"/>
            <w:bookmarkStart w:id="46142" w:name="_Toc531576746"/>
            <w:bookmarkStart w:id="46143" w:name="_Toc531580487"/>
            <w:bookmarkStart w:id="46144" w:name="_Toc531584225"/>
            <w:bookmarkEnd w:id="46139"/>
            <w:bookmarkEnd w:id="46140"/>
            <w:bookmarkEnd w:id="46141"/>
            <w:bookmarkEnd w:id="46142"/>
            <w:bookmarkEnd w:id="46143"/>
            <w:bookmarkEnd w:id="46144"/>
          </w:p>
        </w:tc>
        <w:bookmarkStart w:id="46145" w:name="_Toc531004987"/>
        <w:bookmarkStart w:id="46146" w:name="_Toc531006904"/>
        <w:bookmarkStart w:id="46147" w:name="_Toc531572899"/>
        <w:bookmarkStart w:id="46148" w:name="_Toc531576747"/>
        <w:bookmarkStart w:id="46149" w:name="_Toc531580488"/>
        <w:bookmarkStart w:id="46150" w:name="_Toc531584226"/>
        <w:bookmarkEnd w:id="46145"/>
        <w:bookmarkEnd w:id="46146"/>
        <w:bookmarkEnd w:id="46147"/>
        <w:bookmarkEnd w:id="46148"/>
        <w:bookmarkEnd w:id="46149"/>
        <w:bookmarkEnd w:id="46150"/>
      </w:tr>
    </w:tbl>
    <w:p w14:paraId="37CF2242" w14:textId="4C6668AE" w:rsidR="0077093A" w:rsidRPr="00C94048" w:rsidDel="00EA3AB6" w:rsidRDefault="0077093A">
      <w:pPr>
        <w:spacing w:line="276" w:lineRule="auto"/>
        <w:rPr>
          <w:ins w:id="46151" w:author="phuong vu" w:date="2018-11-23T10:02:00Z"/>
          <w:del w:id="46152" w:author="Tran Huan" w:date="2018-11-26T09:48:00Z"/>
          <w:rPrChange w:id="46153" w:author="Tran Huan" w:date="2018-11-26T10:54:00Z">
            <w:rPr>
              <w:ins w:id="46154" w:author="phuong vu" w:date="2018-11-23T10:02:00Z"/>
              <w:del w:id="46155" w:author="Tran Huan" w:date="2018-11-26T09:48:00Z"/>
            </w:rPr>
          </w:rPrChange>
        </w:rPr>
        <w:pPrChange w:id="46156" w:author="phuong vu" w:date="2018-11-23T13:48:00Z">
          <w:pPr>
            <w:pStyle w:val="Heading3"/>
          </w:pPr>
        </w:pPrChange>
      </w:pPr>
      <w:bookmarkStart w:id="46157" w:name="_Toc531004988"/>
      <w:bookmarkStart w:id="46158" w:name="_Toc531006905"/>
      <w:bookmarkStart w:id="46159" w:name="_Toc531572900"/>
      <w:bookmarkStart w:id="46160" w:name="_Toc531576748"/>
      <w:bookmarkStart w:id="46161" w:name="_Toc531580489"/>
      <w:bookmarkStart w:id="46162" w:name="_Toc531584227"/>
      <w:bookmarkEnd w:id="46157"/>
      <w:bookmarkEnd w:id="46158"/>
      <w:bookmarkEnd w:id="46159"/>
      <w:bookmarkEnd w:id="46160"/>
      <w:bookmarkEnd w:id="46161"/>
      <w:bookmarkEnd w:id="46162"/>
    </w:p>
    <w:p w14:paraId="1D9E6C81" w14:textId="3AB9DCE9" w:rsidR="00287281" w:rsidRPr="000245EB" w:rsidDel="00EA3AB6" w:rsidRDefault="00287281">
      <w:pPr>
        <w:pStyle w:val="Heading3"/>
        <w:spacing w:line="276" w:lineRule="auto"/>
        <w:rPr>
          <w:ins w:id="46163" w:author="phuong vu" w:date="2018-11-23T10:14:00Z"/>
          <w:del w:id="46164" w:author="Tran Huan" w:date="2018-11-26T09:48:00Z"/>
          <w:lang w:val="vi-VN"/>
          <w:rPrChange w:id="46165" w:author="Tran Huan" w:date="2018-11-25T16:08:00Z">
            <w:rPr>
              <w:ins w:id="46166" w:author="phuong vu" w:date="2018-11-23T10:14:00Z"/>
              <w:del w:id="46167" w:author="Tran Huan" w:date="2018-11-26T09:48:00Z"/>
            </w:rPr>
          </w:rPrChange>
        </w:rPr>
        <w:pPrChange w:id="46168" w:author="phuong vu" w:date="2018-11-23T13:48:00Z">
          <w:pPr>
            <w:pStyle w:val="Heading3"/>
          </w:pPr>
        </w:pPrChange>
      </w:pPr>
      <w:ins w:id="46169" w:author="phuong vu" w:date="2018-11-23T10:02:00Z">
        <w:del w:id="46170" w:author="Tran Huan" w:date="2018-11-26T09:48:00Z">
          <w:r w:rsidRPr="000245EB" w:rsidDel="00EA3AB6">
            <w:rPr>
              <w:b w:val="0"/>
              <w:lang w:val="vi-VN"/>
              <w:rPrChange w:id="46171" w:author="Tran Huan" w:date="2018-11-25T16:08:00Z">
                <w:rPr>
                  <w:b w:val="0"/>
                </w:rPr>
              </w:rPrChange>
            </w:rPr>
            <w:delText>Quản lí phân công xử lí đơn hàng</w:delText>
          </w:r>
        </w:del>
      </w:ins>
      <w:bookmarkStart w:id="46172" w:name="_Toc531004989"/>
      <w:bookmarkStart w:id="46173" w:name="_Toc531006906"/>
      <w:bookmarkStart w:id="46174" w:name="_Toc531572901"/>
      <w:bookmarkStart w:id="46175" w:name="_Toc531576749"/>
      <w:bookmarkStart w:id="46176" w:name="_Toc531580490"/>
      <w:bookmarkStart w:id="46177" w:name="_Toc531584228"/>
      <w:bookmarkEnd w:id="46172"/>
      <w:bookmarkEnd w:id="46173"/>
      <w:bookmarkEnd w:id="46174"/>
      <w:bookmarkEnd w:id="46175"/>
      <w:bookmarkEnd w:id="46176"/>
      <w:bookmarkEnd w:id="46177"/>
    </w:p>
    <w:p w14:paraId="128DD55E" w14:textId="07958C5E" w:rsidR="0077093A" w:rsidRPr="000245EB" w:rsidDel="00EA3AB6" w:rsidRDefault="0077093A">
      <w:pPr>
        <w:spacing w:line="276" w:lineRule="auto"/>
        <w:rPr>
          <w:ins w:id="46178" w:author="phuong vu" w:date="2018-11-23T10:14:00Z"/>
          <w:del w:id="46179" w:author="Tran Huan" w:date="2018-11-26T09:48:00Z"/>
          <w:rPrChange w:id="46180" w:author="Tran Huan" w:date="2018-11-25T16:08:00Z">
            <w:rPr>
              <w:ins w:id="46181" w:author="phuong vu" w:date="2018-11-23T10:14:00Z"/>
              <w:del w:id="46182" w:author="Tran Huan" w:date="2018-11-26T09:48:00Z"/>
              <w:lang w:val="en-US"/>
            </w:rPr>
          </w:rPrChange>
        </w:rPr>
        <w:pPrChange w:id="46183" w:author="phuong vu" w:date="2018-11-23T13:48:00Z">
          <w:pPr/>
        </w:pPrChange>
      </w:pPr>
      <w:ins w:id="46184" w:author="phuong vu" w:date="2018-11-23T10:14:00Z">
        <w:del w:id="46185" w:author="Tran Huan" w:date="2018-11-26T09:48:00Z">
          <w:r w:rsidRPr="000245EB" w:rsidDel="00EA3AB6">
            <w:rPr>
              <w:rPrChange w:id="46186" w:author="Tran Huan" w:date="2018-11-25T16:08:00Z">
                <w:rPr>
                  <w:lang w:val="en-US"/>
                </w:rPr>
              </w:rPrChange>
            </w:rPr>
            <w:delText>Mục đích</w:delText>
          </w:r>
          <w:bookmarkStart w:id="46187" w:name="_Toc531004990"/>
          <w:bookmarkStart w:id="46188" w:name="_Toc531006907"/>
          <w:bookmarkStart w:id="46189" w:name="_Toc531572902"/>
          <w:bookmarkStart w:id="46190" w:name="_Toc531576750"/>
          <w:bookmarkStart w:id="46191" w:name="_Toc531580491"/>
          <w:bookmarkStart w:id="46192" w:name="_Toc531584229"/>
          <w:bookmarkEnd w:id="46187"/>
          <w:bookmarkEnd w:id="46188"/>
          <w:bookmarkEnd w:id="46189"/>
          <w:bookmarkEnd w:id="46190"/>
          <w:bookmarkEnd w:id="46191"/>
          <w:bookmarkEnd w:id="46192"/>
        </w:del>
      </w:ins>
    </w:p>
    <w:p w14:paraId="663F3B68" w14:textId="7AC3F87E" w:rsidR="0077093A" w:rsidRPr="000245EB" w:rsidDel="00EA3AB6" w:rsidRDefault="0077093A">
      <w:pPr>
        <w:spacing w:line="276" w:lineRule="auto"/>
        <w:rPr>
          <w:ins w:id="46193" w:author="phuong vu" w:date="2018-11-23T10:14:00Z"/>
          <w:del w:id="46194" w:author="Tran Huan" w:date="2018-11-26T09:48:00Z"/>
          <w:rPrChange w:id="46195" w:author="Tran Huan" w:date="2018-11-25T16:08:00Z">
            <w:rPr>
              <w:ins w:id="46196" w:author="phuong vu" w:date="2018-11-23T10:14:00Z"/>
              <w:del w:id="46197" w:author="Tran Huan" w:date="2018-11-26T09:48:00Z"/>
              <w:lang w:val="en-US"/>
            </w:rPr>
          </w:rPrChange>
        </w:rPr>
        <w:pPrChange w:id="46198" w:author="phuong vu" w:date="2018-11-23T13:48:00Z">
          <w:pPr/>
        </w:pPrChange>
      </w:pPr>
      <w:ins w:id="46199" w:author="phuong vu" w:date="2018-11-23T10:14:00Z">
        <w:del w:id="46200" w:author="Tran Huan" w:date="2018-11-26T09:48:00Z">
          <w:r w:rsidRPr="000245EB" w:rsidDel="00EA3AB6">
            <w:rPr>
              <w:rPrChange w:id="46201" w:author="Tran Huan" w:date="2018-11-25T16:08:00Z">
                <w:rPr>
                  <w:lang w:val="en-US"/>
                </w:rPr>
              </w:rPrChange>
            </w:rPr>
            <w:delText>Tiền điều kiện</w:delText>
          </w:r>
          <w:bookmarkStart w:id="46202" w:name="_Toc531004991"/>
          <w:bookmarkStart w:id="46203" w:name="_Toc531006908"/>
          <w:bookmarkStart w:id="46204" w:name="_Toc531572903"/>
          <w:bookmarkStart w:id="46205" w:name="_Toc531576751"/>
          <w:bookmarkStart w:id="46206" w:name="_Toc531580492"/>
          <w:bookmarkStart w:id="46207" w:name="_Toc531584230"/>
          <w:bookmarkEnd w:id="46202"/>
          <w:bookmarkEnd w:id="46203"/>
          <w:bookmarkEnd w:id="46204"/>
          <w:bookmarkEnd w:id="46205"/>
          <w:bookmarkEnd w:id="46206"/>
          <w:bookmarkEnd w:id="46207"/>
        </w:del>
      </w:ins>
    </w:p>
    <w:p w14:paraId="22D6F0D4" w14:textId="5D7329B4" w:rsidR="0077093A" w:rsidRPr="000245EB" w:rsidDel="00EA3AB6" w:rsidRDefault="0077093A">
      <w:pPr>
        <w:spacing w:line="276" w:lineRule="auto"/>
        <w:rPr>
          <w:ins w:id="46208" w:author="phuong vu" w:date="2018-11-23T10:14:00Z"/>
          <w:del w:id="46209" w:author="Tran Huan" w:date="2018-11-26T09:48:00Z"/>
          <w:rPrChange w:id="46210" w:author="Tran Huan" w:date="2018-11-25T16:08:00Z">
            <w:rPr>
              <w:ins w:id="46211" w:author="phuong vu" w:date="2018-11-23T10:14:00Z"/>
              <w:del w:id="46212" w:author="Tran Huan" w:date="2018-11-26T09:48:00Z"/>
              <w:lang w:val="en-US"/>
            </w:rPr>
          </w:rPrChange>
        </w:rPr>
        <w:pPrChange w:id="46213" w:author="phuong vu" w:date="2018-11-23T13:48:00Z">
          <w:pPr/>
        </w:pPrChange>
      </w:pPr>
      <w:ins w:id="46214" w:author="phuong vu" w:date="2018-11-23T10:14:00Z">
        <w:del w:id="46215" w:author="Tran Huan" w:date="2018-11-26T09:48:00Z">
          <w:r w:rsidRPr="000245EB" w:rsidDel="00EA3AB6">
            <w:rPr>
              <w:rPrChange w:id="46216" w:author="Tran Huan" w:date="2018-11-25T16:08:00Z">
                <w:rPr>
                  <w:lang w:val="en-US"/>
                </w:rPr>
              </w:rPrChange>
            </w:rPr>
            <w:delText>Mô tả</w:delText>
          </w:r>
          <w:bookmarkStart w:id="46217" w:name="_Toc531004992"/>
          <w:bookmarkStart w:id="46218" w:name="_Toc531006909"/>
          <w:bookmarkStart w:id="46219" w:name="_Toc531572904"/>
          <w:bookmarkStart w:id="46220" w:name="_Toc531576752"/>
          <w:bookmarkStart w:id="46221" w:name="_Toc531580493"/>
          <w:bookmarkStart w:id="46222" w:name="_Toc531584231"/>
          <w:bookmarkEnd w:id="46217"/>
          <w:bookmarkEnd w:id="46218"/>
          <w:bookmarkEnd w:id="46219"/>
          <w:bookmarkEnd w:id="46220"/>
          <w:bookmarkEnd w:id="46221"/>
          <w:bookmarkEnd w:id="46222"/>
        </w:del>
      </w:ins>
    </w:p>
    <w:p w14:paraId="2AE1CC02" w14:textId="67F39755" w:rsidR="0077093A" w:rsidRPr="00C94048" w:rsidDel="00EA3AB6" w:rsidRDefault="0077093A">
      <w:pPr>
        <w:spacing w:line="276" w:lineRule="auto"/>
        <w:rPr>
          <w:ins w:id="46223" w:author="phuong vu" w:date="2018-11-23T10:14:00Z"/>
          <w:del w:id="46224" w:author="Tran Huan" w:date="2018-11-26T09:48:00Z"/>
          <w:rPrChange w:id="46225" w:author="Tran Huan" w:date="2018-11-26T10:54:00Z">
            <w:rPr>
              <w:ins w:id="46226" w:author="phuong vu" w:date="2018-11-23T10:14:00Z"/>
              <w:del w:id="46227" w:author="Tran Huan" w:date="2018-11-26T09:48:00Z"/>
              <w:lang w:val="en-US"/>
            </w:rPr>
          </w:rPrChange>
        </w:rPr>
        <w:pPrChange w:id="46228" w:author="phuong vu" w:date="2018-11-23T13:48:00Z">
          <w:pPr/>
        </w:pPrChange>
      </w:pPr>
      <w:ins w:id="46229" w:author="phuong vu" w:date="2018-11-23T10:14:00Z">
        <w:del w:id="46230" w:author="Tran Huan" w:date="2018-11-26T09:48:00Z">
          <w:r w:rsidRPr="00C94048" w:rsidDel="00EA3AB6">
            <w:rPr>
              <w:rPrChange w:id="46231" w:author="Tran Huan" w:date="2018-11-26T10:54:00Z">
                <w:rPr>
                  <w:lang w:val="en-US"/>
                </w:rPr>
              </w:rPrChange>
            </w:rPr>
            <w:delText>Kịch bản</w:delText>
          </w:r>
          <w:bookmarkStart w:id="46232" w:name="_Toc531004993"/>
          <w:bookmarkStart w:id="46233" w:name="_Toc531006910"/>
          <w:bookmarkStart w:id="46234" w:name="_Toc531572905"/>
          <w:bookmarkStart w:id="46235" w:name="_Toc531576753"/>
          <w:bookmarkStart w:id="46236" w:name="_Toc531580494"/>
          <w:bookmarkStart w:id="46237" w:name="_Toc531584232"/>
          <w:bookmarkEnd w:id="46232"/>
          <w:bookmarkEnd w:id="46233"/>
          <w:bookmarkEnd w:id="46234"/>
          <w:bookmarkEnd w:id="46235"/>
          <w:bookmarkEnd w:id="46236"/>
          <w:bookmarkEnd w:id="46237"/>
        </w:del>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rsidRPr="00C94048" w:rsidDel="00EA3AB6" w14:paraId="6731798B" w14:textId="432BF847" w:rsidTr="00BF4BED">
        <w:trPr>
          <w:ins w:id="46238" w:author="phuong vu" w:date="2018-11-23T10:14:00Z"/>
          <w:del w:id="46239" w:author="Tran Huan" w:date="2018-11-26T09:48:00Z"/>
        </w:trPr>
        <w:tc>
          <w:tcPr>
            <w:tcW w:w="615" w:type="dxa"/>
            <w:tcBorders>
              <w:top w:val="single" w:sz="4" w:space="0" w:color="auto"/>
              <w:left w:val="single" w:sz="4" w:space="0" w:color="auto"/>
              <w:bottom w:val="single" w:sz="4" w:space="0" w:color="auto"/>
              <w:right w:val="single" w:sz="4" w:space="0" w:color="auto"/>
            </w:tcBorders>
            <w:vAlign w:val="center"/>
            <w:hideMark/>
          </w:tcPr>
          <w:p w14:paraId="335C3E25" w14:textId="60A4CCC9" w:rsidR="0077093A" w:rsidDel="00EA3AB6" w:rsidRDefault="0077093A">
            <w:pPr>
              <w:spacing w:line="276" w:lineRule="auto"/>
              <w:jc w:val="center"/>
              <w:rPr>
                <w:ins w:id="46240" w:author="phuong vu" w:date="2018-11-23T10:14:00Z"/>
                <w:del w:id="46241" w:author="Tran Huan" w:date="2018-11-26T09:48:00Z"/>
                <w:rFonts w:ascii="Times New Roman" w:hAnsi="Times New Roman" w:cs="Times New Roman"/>
                <w:b/>
                <w:bCs/>
                <w:lang w:val="es-ES"/>
              </w:rPr>
              <w:pPrChange w:id="46242" w:author="phuong vu" w:date="2018-11-23T13:48:00Z">
                <w:pPr>
                  <w:jc w:val="center"/>
                </w:pPr>
              </w:pPrChange>
            </w:pPr>
            <w:ins w:id="46243" w:author="phuong vu" w:date="2018-11-23T10:14:00Z">
              <w:del w:id="46244" w:author="Tran Huan" w:date="2018-11-26T09:48:00Z">
                <w:r w:rsidDel="00EA3AB6">
                  <w:rPr>
                    <w:b/>
                    <w:bCs/>
                    <w:lang w:val="es-ES"/>
                  </w:rPr>
                  <w:delText>STT</w:delText>
                </w:r>
                <w:bookmarkStart w:id="46245" w:name="_Toc531004994"/>
                <w:bookmarkStart w:id="46246" w:name="_Toc531006911"/>
                <w:bookmarkStart w:id="46247" w:name="_Toc531572906"/>
                <w:bookmarkStart w:id="46248" w:name="_Toc531576754"/>
                <w:bookmarkStart w:id="46249" w:name="_Toc531580495"/>
                <w:bookmarkStart w:id="46250" w:name="_Toc531584233"/>
                <w:bookmarkEnd w:id="46245"/>
                <w:bookmarkEnd w:id="46246"/>
                <w:bookmarkEnd w:id="46247"/>
                <w:bookmarkEnd w:id="46248"/>
                <w:bookmarkEnd w:id="46249"/>
                <w:bookmarkEnd w:id="46250"/>
              </w:del>
            </w:ins>
          </w:p>
        </w:tc>
        <w:tc>
          <w:tcPr>
            <w:tcW w:w="2835" w:type="dxa"/>
            <w:tcBorders>
              <w:top w:val="single" w:sz="4" w:space="0" w:color="auto"/>
              <w:left w:val="single" w:sz="4" w:space="0" w:color="auto"/>
              <w:bottom w:val="single" w:sz="4" w:space="0" w:color="auto"/>
              <w:right w:val="single" w:sz="4" w:space="0" w:color="auto"/>
            </w:tcBorders>
            <w:vAlign w:val="center"/>
            <w:hideMark/>
          </w:tcPr>
          <w:p w14:paraId="74C8EDFA" w14:textId="3EF584C9" w:rsidR="0077093A" w:rsidDel="00EA3AB6" w:rsidRDefault="0077093A">
            <w:pPr>
              <w:spacing w:line="276" w:lineRule="auto"/>
              <w:jc w:val="center"/>
              <w:rPr>
                <w:ins w:id="46251" w:author="phuong vu" w:date="2018-11-23T10:14:00Z"/>
                <w:del w:id="46252" w:author="Tran Huan" w:date="2018-11-26T09:48:00Z"/>
                <w:b/>
                <w:bCs/>
                <w:lang w:val="es-ES"/>
              </w:rPr>
              <w:pPrChange w:id="46253" w:author="phuong vu" w:date="2018-11-23T13:48:00Z">
                <w:pPr>
                  <w:jc w:val="center"/>
                </w:pPr>
              </w:pPrChange>
            </w:pPr>
            <w:ins w:id="46254" w:author="phuong vu" w:date="2018-11-23T10:14:00Z">
              <w:del w:id="46255" w:author="Tran Huan" w:date="2018-11-26T09:48:00Z">
                <w:r w:rsidDel="00EA3AB6">
                  <w:rPr>
                    <w:b/>
                    <w:bCs/>
                    <w:lang w:val="es-ES"/>
                  </w:rPr>
                  <w:delText>Mô tả dữ liệu kiểm thử</w:delText>
                </w:r>
                <w:bookmarkStart w:id="46256" w:name="_Toc531004995"/>
                <w:bookmarkStart w:id="46257" w:name="_Toc531006912"/>
                <w:bookmarkStart w:id="46258" w:name="_Toc531572907"/>
                <w:bookmarkStart w:id="46259" w:name="_Toc531576755"/>
                <w:bookmarkStart w:id="46260" w:name="_Toc531580496"/>
                <w:bookmarkStart w:id="46261" w:name="_Toc531584234"/>
                <w:bookmarkEnd w:id="46256"/>
                <w:bookmarkEnd w:id="46257"/>
                <w:bookmarkEnd w:id="46258"/>
                <w:bookmarkEnd w:id="46259"/>
                <w:bookmarkEnd w:id="46260"/>
                <w:bookmarkEnd w:id="46261"/>
              </w:del>
            </w:ins>
          </w:p>
        </w:tc>
        <w:tc>
          <w:tcPr>
            <w:tcW w:w="2130" w:type="dxa"/>
            <w:tcBorders>
              <w:top w:val="single" w:sz="4" w:space="0" w:color="auto"/>
              <w:left w:val="single" w:sz="4" w:space="0" w:color="auto"/>
              <w:bottom w:val="single" w:sz="4" w:space="0" w:color="auto"/>
              <w:right w:val="single" w:sz="4" w:space="0" w:color="auto"/>
            </w:tcBorders>
            <w:vAlign w:val="center"/>
            <w:hideMark/>
          </w:tcPr>
          <w:p w14:paraId="5B5E762C" w14:textId="53234428" w:rsidR="0077093A" w:rsidDel="00EA3AB6" w:rsidRDefault="0077093A">
            <w:pPr>
              <w:spacing w:line="276" w:lineRule="auto"/>
              <w:jc w:val="center"/>
              <w:rPr>
                <w:ins w:id="46262" w:author="phuong vu" w:date="2018-11-23T10:14:00Z"/>
                <w:del w:id="46263" w:author="Tran Huan" w:date="2018-11-26T09:48:00Z"/>
                <w:b/>
                <w:bCs/>
                <w:lang w:val="es-ES"/>
              </w:rPr>
              <w:pPrChange w:id="46264" w:author="phuong vu" w:date="2018-11-23T13:48:00Z">
                <w:pPr>
                  <w:jc w:val="center"/>
                </w:pPr>
              </w:pPrChange>
            </w:pPr>
            <w:ins w:id="46265" w:author="phuong vu" w:date="2018-11-23T10:14:00Z">
              <w:del w:id="46266" w:author="Tran Huan" w:date="2018-11-26T09:48:00Z">
                <w:r w:rsidDel="00EA3AB6">
                  <w:rPr>
                    <w:b/>
                    <w:bCs/>
                    <w:lang w:val="es-ES"/>
                  </w:rPr>
                  <w:delText>Kết quả mong đợi</w:delText>
                </w:r>
                <w:bookmarkStart w:id="46267" w:name="_Toc531004996"/>
                <w:bookmarkStart w:id="46268" w:name="_Toc531006913"/>
                <w:bookmarkStart w:id="46269" w:name="_Toc531572908"/>
                <w:bookmarkStart w:id="46270" w:name="_Toc531576756"/>
                <w:bookmarkStart w:id="46271" w:name="_Toc531580497"/>
                <w:bookmarkStart w:id="46272" w:name="_Toc531584235"/>
                <w:bookmarkEnd w:id="46267"/>
                <w:bookmarkEnd w:id="46268"/>
                <w:bookmarkEnd w:id="46269"/>
                <w:bookmarkEnd w:id="46270"/>
                <w:bookmarkEnd w:id="46271"/>
                <w:bookmarkEnd w:id="46272"/>
              </w:del>
            </w:ins>
          </w:p>
        </w:tc>
        <w:tc>
          <w:tcPr>
            <w:tcW w:w="1872" w:type="dxa"/>
            <w:tcBorders>
              <w:top w:val="single" w:sz="4" w:space="0" w:color="auto"/>
              <w:left w:val="single" w:sz="4" w:space="0" w:color="auto"/>
              <w:bottom w:val="single" w:sz="4" w:space="0" w:color="auto"/>
              <w:right w:val="single" w:sz="4" w:space="0" w:color="auto"/>
            </w:tcBorders>
            <w:vAlign w:val="center"/>
            <w:hideMark/>
          </w:tcPr>
          <w:p w14:paraId="51E8549E" w14:textId="04C41CBC" w:rsidR="0077093A" w:rsidDel="00EA3AB6" w:rsidRDefault="0077093A">
            <w:pPr>
              <w:spacing w:line="276" w:lineRule="auto"/>
              <w:jc w:val="center"/>
              <w:rPr>
                <w:ins w:id="46273" w:author="phuong vu" w:date="2018-11-23T10:14:00Z"/>
                <w:del w:id="46274" w:author="Tran Huan" w:date="2018-11-26T09:48:00Z"/>
                <w:b/>
                <w:bCs/>
                <w:lang w:val="es-ES"/>
              </w:rPr>
              <w:pPrChange w:id="46275" w:author="phuong vu" w:date="2018-11-23T13:48:00Z">
                <w:pPr>
                  <w:jc w:val="center"/>
                </w:pPr>
              </w:pPrChange>
            </w:pPr>
            <w:ins w:id="46276" w:author="phuong vu" w:date="2018-11-23T10:14:00Z">
              <w:del w:id="46277" w:author="Tran Huan" w:date="2018-11-26T09:48:00Z">
                <w:r w:rsidDel="00EA3AB6">
                  <w:rPr>
                    <w:b/>
                    <w:bCs/>
                    <w:lang w:val="es-ES"/>
                  </w:rPr>
                  <w:delText>Kết quả thực tế</w:delText>
                </w:r>
                <w:bookmarkStart w:id="46278" w:name="_Toc531004997"/>
                <w:bookmarkStart w:id="46279" w:name="_Toc531006914"/>
                <w:bookmarkStart w:id="46280" w:name="_Toc531572909"/>
                <w:bookmarkStart w:id="46281" w:name="_Toc531576757"/>
                <w:bookmarkStart w:id="46282" w:name="_Toc531580498"/>
                <w:bookmarkStart w:id="46283" w:name="_Toc531584236"/>
                <w:bookmarkEnd w:id="46278"/>
                <w:bookmarkEnd w:id="46279"/>
                <w:bookmarkEnd w:id="46280"/>
                <w:bookmarkEnd w:id="46281"/>
                <w:bookmarkEnd w:id="46282"/>
                <w:bookmarkEnd w:id="46283"/>
              </w:del>
            </w:ins>
          </w:p>
        </w:tc>
        <w:tc>
          <w:tcPr>
            <w:tcW w:w="1872" w:type="dxa"/>
            <w:tcBorders>
              <w:top w:val="single" w:sz="4" w:space="0" w:color="auto"/>
              <w:left w:val="single" w:sz="4" w:space="0" w:color="auto"/>
              <w:bottom w:val="single" w:sz="4" w:space="0" w:color="auto"/>
              <w:right w:val="single" w:sz="4" w:space="0" w:color="auto"/>
            </w:tcBorders>
            <w:vAlign w:val="center"/>
            <w:hideMark/>
          </w:tcPr>
          <w:p w14:paraId="59031B0C" w14:textId="674AFF2B" w:rsidR="0077093A" w:rsidDel="00EA3AB6" w:rsidRDefault="0077093A">
            <w:pPr>
              <w:spacing w:line="276" w:lineRule="auto"/>
              <w:jc w:val="center"/>
              <w:rPr>
                <w:ins w:id="46284" w:author="phuong vu" w:date="2018-11-23T10:14:00Z"/>
                <w:del w:id="46285" w:author="Tran Huan" w:date="2018-11-26T09:48:00Z"/>
                <w:b/>
                <w:bCs/>
                <w:lang w:val="es-ES"/>
              </w:rPr>
              <w:pPrChange w:id="46286" w:author="phuong vu" w:date="2018-11-23T13:48:00Z">
                <w:pPr>
                  <w:jc w:val="center"/>
                </w:pPr>
              </w:pPrChange>
            </w:pPr>
            <w:ins w:id="46287" w:author="phuong vu" w:date="2018-11-23T10:14:00Z">
              <w:del w:id="46288" w:author="Tran Huan" w:date="2018-11-26T09:48:00Z">
                <w:r w:rsidDel="00EA3AB6">
                  <w:rPr>
                    <w:b/>
                    <w:bCs/>
                    <w:lang w:val="es-ES"/>
                  </w:rPr>
                  <w:delText>Thành công/ Thât bại</w:delText>
                </w:r>
                <w:bookmarkStart w:id="46289" w:name="_Toc531004998"/>
                <w:bookmarkStart w:id="46290" w:name="_Toc531006915"/>
                <w:bookmarkStart w:id="46291" w:name="_Toc531572910"/>
                <w:bookmarkStart w:id="46292" w:name="_Toc531576758"/>
                <w:bookmarkStart w:id="46293" w:name="_Toc531580499"/>
                <w:bookmarkStart w:id="46294" w:name="_Toc531584237"/>
                <w:bookmarkEnd w:id="46289"/>
                <w:bookmarkEnd w:id="46290"/>
                <w:bookmarkEnd w:id="46291"/>
                <w:bookmarkEnd w:id="46292"/>
                <w:bookmarkEnd w:id="46293"/>
                <w:bookmarkEnd w:id="46294"/>
              </w:del>
            </w:ins>
          </w:p>
        </w:tc>
        <w:bookmarkStart w:id="46295" w:name="_Toc531004999"/>
        <w:bookmarkStart w:id="46296" w:name="_Toc531006916"/>
        <w:bookmarkStart w:id="46297" w:name="_Toc531572911"/>
        <w:bookmarkStart w:id="46298" w:name="_Toc531576759"/>
        <w:bookmarkStart w:id="46299" w:name="_Toc531580500"/>
        <w:bookmarkStart w:id="46300" w:name="_Toc531584238"/>
        <w:bookmarkEnd w:id="46295"/>
        <w:bookmarkEnd w:id="46296"/>
        <w:bookmarkEnd w:id="46297"/>
        <w:bookmarkEnd w:id="46298"/>
        <w:bookmarkEnd w:id="46299"/>
        <w:bookmarkEnd w:id="46300"/>
      </w:tr>
      <w:tr w:rsidR="0077093A" w:rsidRPr="00C94048" w:rsidDel="00EA3AB6" w14:paraId="5C5FC363" w14:textId="53C98601" w:rsidTr="00BF4BED">
        <w:trPr>
          <w:ins w:id="46301" w:author="phuong vu" w:date="2018-11-23T10:14:00Z"/>
          <w:del w:id="46302" w:author="Tran Huan" w:date="2018-11-26T09:48:00Z"/>
        </w:trPr>
        <w:tc>
          <w:tcPr>
            <w:tcW w:w="615" w:type="dxa"/>
            <w:tcBorders>
              <w:top w:val="single" w:sz="4" w:space="0" w:color="auto"/>
              <w:left w:val="single" w:sz="4" w:space="0" w:color="auto"/>
              <w:bottom w:val="single" w:sz="4" w:space="0" w:color="auto"/>
              <w:right w:val="single" w:sz="4" w:space="0" w:color="auto"/>
            </w:tcBorders>
          </w:tcPr>
          <w:p w14:paraId="7010AFB2" w14:textId="08E0859A" w:rsidR="0077093A" w:rsidDel="00EA3AB6" w:rsidRDefault="0077093A">
            <w:pPr>
              <w:spacing w:line="276" w:lineRule="auto"/>
              <w:rPr>
                <w:ins w:id="46303" w:author="phuong vu" w:date="2018-11-23T10:14:00Z"/>
                <w:del w:id="46304" w:author="Tran Huan" w:date="2018-11-26T09:48:00Z"/>
                <w:b/>
                <w:bCs/>
                <w:lang w:val="es-ES"/>
              </w:rPr>
              <w:pPrChange w:id="46305" w:author="phuong vu" w:date="2018-11-23T13:48:00Z">
                <w:pPr/>
              </w:pPrChange>
            </w:pPr>
            <w:bookmarkStart w:id="46306" w:name="_Toc531005000"/>
            <w:bookmarkStart w:id="46307" w:name="_Toc531006917"/>
            <w:bookmarkStart w:id="46308" w:name="_Toc531572912"/>
            <w:bookmarkStart w:id="46309" w:name="_Toc531576760"/>
            <w:bookmarkStart w:id="46310" w:name="_Toc531580501"/>
            <w:bookmarkStart w:id="46311" w:name="_Toc531584239"/>
            <w:bookmarkEnd w:id="46306"/>
            <w:bookmarkEnd w:id="46307"/>
            <w:bookmarkEnd w:id="46308"/>
            <w:bookmarkEnd w:id="46309"/>
            <w:bookmarkEnd w:id="46310"/>
            <w:bookmarkEnd w:id="46311"/>
          </w:p>
        </w:tc>
        <w:tc>
          <w:tcPr>
            <w:tcW w:w="2835" w:type="dxa"/>
            <w:tcBorders>
              <w:top w:val="single" w:sz="4" w:space="0" w:color="auto"/>
              <w:left w:val="single" w:sz="4" w:space="0" w:color="auto"/>
              <w:bottom w:val="single" w:sz="4" w:space="0" w:color="auto"/>
              <w:right w:val="single" w:sz="4" w:space="0" w:color="auto"/>
            </w:tcBorders>
          </w:tcPr>
          <w:p w14:paraId="4B313693" w14:textId="28721533" w:rsidR="0077093A" w:rsidDel="00EA3AB6" w:rsidRDefault="0077093A">
            <w:pPr>
              <w:spacing w:line="276" w:lineRule="auto"/>
              <w:rPr>
                <w:ins w:id="46312" w:author="phuong vu" w:date="2018-11-23T10:14:00Z"/>
                <w:del w:id="46313" w:author="Tran Huan" w:date="2018-11-26T09:48:00Z"/>
                <w:lang w:val="es-ES"/>
              </w:rPr>
              <w:pPrChange w:id="46314" w:author="phuong vu" w:date="2018-11-23T13:48:00Z">
                <w:pPr/>
              </w:pPrChange>
            </w:pPr>
            <w:bookmarkStart w:id="46315" w:name="_Toc531005001"/>
            <w:bookmarkStart w:id="46316" w:name="_Toc531006918"/>
            <w:bookmarkStart w:id="46317" w:name="_Toc531572913"/>
            <w:bookmarkStart w:id="46318" w:name="_Toc531576761"/>
            <w:bookmarkStart w:id="46319" w:name="_Toc531580502"/>
            <w:bookmarkStart w:id="46320" w:name="_Toc531584240"/>
            <w:bookmarkEnd w:id="46315"/>
            <w:bookmarkEnd w:id="46316"/>
            <w:bookmarkEnd w:id="46317"/>
            <w:bookmarkEnd w:id="46318"/>
            <w:bookmarkEnd w:id="46319"/>
            <w:bookmarkEnd w:id="46320"/>
          </w:p>
        </w:tc>
        <w:tc>
          <w:tcPr>
            <w:tcW w:w="2130" w:type="dxa"/>
            <w:tcBorders>
              <w:top w:val="single" w:sz="4" w:space="0" w:color="auto"/>
              <w:left w:val="single" w:sz="4" w:space="0" w:color="auto"/>
              <w:bottom w:val="single" w:sz="4" w:space="0" w:color="auto"/>
              <w:right w:val="single" w:sz="4" w:space="0" w:color="auto"/>
            </w:tcBorders>
          </w:tcPr>
          <w:p w14:paraId="3A07896F" w14:textId="3BA41E78" w:rsidR="0077093A" w:rsidDel="00EA3AB6" w:rsidRDefault="0077093A">
            <w:pPr>
              <w:spacing w:line="276" w:lineRule="auto"/>
              <w:rPr>
                <w:ins w:id="46321" w:author="phuong vu" w:date="2018-11-23T10:14:00Z"/>
                <w:del w:id="46322" w:author="Tran Huan" w:date="2018-11-26T09:48:00Z"/>
                <w:lang w:val="es-ES"/>
              </w:rPr>
              <w:pPrChange w:id="46323" w:author="phuong vu" w:date="2018-11-23T13:48:00Z">
                <w:pPr/>
              </w:pPrChange>
            </w:pPr>
            <w:bookmarkStart w:id="46324" w:name="_Toc531005002"/>
            <w:bookmarkStart w:id="46325" w:name="_Toc531006919"/>
            <w:bookmarkStart w:id="46326" w:name="_Toc531572914"/>
            <w:bookmarkStart w:id="46327" w:name="_Toc531576762"/>
            <w:bookmarkStart w:id="46328" w:name="_Toc531580503"/>
            <w:bookmarkStart w:id="46329" w:name="_Toc531584241"/>
            <w:bookmarkEnd w:id="46324"/>
            <w:bookmarkEnd w:id="46325"/>
            <w:bookmarkEnd w:id="46326"/>
            <w:bookmarkEnd w:id="46327"/>
            <w:bookmarkEnd w:id="46328"/>
            <w:bookmarkEnd w:id="46329"/>
          </w:p>
        </w:tc>
        <w:tc>
          <w:tcPr>
            <w:tcW w:w="1872" w:type="dxa"/>
            <w:tcBorders>
              <w:top w:val="single" w:sz="4" w:space="0" w:color="auto"/>
              <w:left w:val="single" w:sz="4" w:space="0" w:color="auto"/>
              <w:bottom w:val="single" w:sz="4" w:space="0" w:color="auto"/>
              <w:right w:val="single" w:sz="4" w:space="0" w:color="auto"/>
            </w:tcBorders>
          </w:tcPr>
          <w:p w14:paraId="4E302D9B" w14:textId="2231AC60" w:rsidR="0077093A" w:rsidDel="00EA3AB6" w:rsidRDefault="0077093A">
            <w:pPr>
              <w:spacing w:line="276" w:lineRule="auto"/>
              <w:rPr>
                <w:ins w:id="46330" w:author="phuong vu" w:date="2018-11-23T10:14:00Z"/>
                <w:del w:id="46331" w:author="Tran Huan" w:date="2018-11-26T09:48:00Z"/>
                <w:lang w:val="es-ES"/>
              </w:rPr>
              <w:pPrChange w:id="46332" w:author="phuong vu" w:date="2018-11-23T13:48:00Z">
                <w:pPr/>
              </w:pPrChange>
            </w:pPr>
            <w:bookmarkStart w:id="46333" w:name="_Toc531005003"/>
            <w:bookmarkStart w:id="46334" w:name="_Toc531006920"/>
            <w:bookmarkStart w:id="46335" w:name="_Toc531572915"/>
            <w:bookmarkStart w:id="46336" w:name="_Toc531576763"/>
            <w:bookmarkStart w:id="46337" w:name="_Toc531580504"/>
            <w:bookmarkStart w:id="46338" w:name="_Toc531584242"/>
            <w:bookmarkEnd w:id="46333"/>
            <w:bookmarkEnd w:id="46334"/>
            <w:bookmarkEnd w:id="46335"/>
            <w:bookmarkEnd w:id="46336"/>
            <w:bookmarkEnd w:id="46337"/>
            <w:bookmarkEnd w:id="46338"/>
          </w:p>
        </w:tc>
        <w:tc>
          <w:tcPr>
            <w:tcW w:w="1872" w:type="dxa"/>
            <w:tcBorders>
              <w:top w:val="single" w:sz="4" w:space="0" w:color="auto"/>
              <w:left w:val="single" w:sz="4" w:space="0" w:color="auto"/>
              <w:bottom w:val="single" w:sz="4" w:space="0" w:color="auto"/>
              <w:right w:val="single" w:sz="4" w:space="0" w:color="auto"/>
            </w:tcBorders>
          </w:tcPr>
          <w:p w14:paraId="29527BAF" w14:textId="66AE9CFD" w:rsidR="0077093A" w:rsidDel="00EA3AB6" w:rsidRDefault="0077093A">
            <w:pPr>
              <w:spacing w:line="276" w:lineRule="auto"/>
              <w:rPr>
                <w:ins w:id="46339" w:author="phuong vu" w:date="2018-11-23T10:14:00Z"/>
                <w:del w:id="46340" w:author="Tran Huan" w:date="2018-11-26T09:48:00Z"/>
                <w:lang w:val="es-ES"/>
              </w:rPr>
              <w:pPrChange w:id="46341" w:author="phuong vu" w:date="2018-11-23T13:48:00Z">
                <w:pPr/>
              </w:pPrChange>
            </w:pPr>
            <w:bookmarkStart w:id="46342" w:name="_Toc531005004"/>
            <w:bookmarkStart w:id="46343" w:name="_Toc531006921"/>
            <w:bookmarkStart w:id="46344" w:name="_Toc531572916"/>
            <w:bookmarkStart w:id="46345" w:name="_Toc531576764"/>
            <w:bookmarkStart w:id="46346" w:name="_Toc531580505"/>
            <w:bookmarkStart w:id="46347" w:name="_Toc531584243"/>
            <w:bookmarkEnd w:id="46342"/>
            <w:bookmarkEnd w:id="46343"/>
            <w:bookmarkEnd w:id="46344"/>
            <w:bookmarkEnd w:id="46345"/>
            <w:bookmarkEnd w:id="46346"/>
            <w:bookmarkEnd w:id="46347"/>
          </w:p>
        </w:tc>
        <w:bookmarkStart w:id="46348" w:name="_Toc531005005"/>
        <w:bookmarkStart w:id="46349" w:name="_Toc531006922"/>
        <w:bookmarkStart w:id="46350" w:name="_Toc531572917"/>
        <w:bookmarkStart w:id="46351" w:name="_Toc531576765"/>
        <w:bookmarkStart w:id="46352" w:name="_Toc531580506"/>
        <w:bookmarkStart w:id="46353" w:name="_Toc531584244"/>
        <w:bookmarkEnd w:id="46348"/>
        <w:bookmarkEnd w:id="46349"/>
        <w:bookmarkEnd w:id="46350"/>
        <w:bookmarkEnd w:id="46351"/>
        <w:bookmarkEnd w:id="46352"/>
        <w:bookmarkEnd w:id="46353"/>
      </w:tr>
      <w:tr w:rsidR="0077093A" w:rsidRPr="00C94048" w:rsidDel="00EA3AB6" w14:paraId="3842E69B" w14:textId="65B68046" w:rsidTr="00BF4BED">
        <w:trPr>
          <w:ins w:id="46354" w:author="phuong vu" w:date="2018-11-23T10:14:00Z"/>
          <w:del w:id="46355" w:author="Tran Huan" w:date="2018-11-26T09:48:00Z"/>
        </w:trPr>
        <w:tc>
          <w:tcPr>
            <w:tcW w:w="615" w:type="dxa"/>
            <w:tcBorders>
              <w:top w:val="single" w:sz="4" w:space="0" w:color="auto"/>
              <w:left w:val="single" w:sz="4" w:space="0" w:color="auto"/>
              <w:bottom w:val="single" w:sz="4" w:space="0" w:color="auto"/>
              <w:right w:val="single" w:sz="4" w:space="0" w:color="auto"/>
            </w:tcBorders>
          </w:tcPr>
          <w:p w14:paraId="60D78C7F" w14:textId="7526A402" w:rsidR="0077093A" w:rsidDel="00EA3AB6" w:rsidRDefault="0077093A">
            <w:pPr>
              <w:spacing w:line="276" w:lineRule="auto"/>
              <w:rPr>
                <w:ins w:id="46356" w:author="phuong vu" w:date="2018-11-23T10:14:00Z"/>
                <w:del w:id="46357" w:author="Tran Huan" w:date="2018-11-26T09:48:00Z"/>
                <w:b/>
                <w:bCs/>
                <w:lang w:val="es-ES"/>
              </w:rPr>
              <w:pPrChange w:id="46358" w:author="phuong vu" w:date="2018-11-23T13:48:00Z">
                <w:pPr/>
              </w:pPrChange>
            </w:pPr>
            <w:bookmarkStart w:id="46359" w:name="_Toc531005006"/>
            <w:bookmarkStart w:id="46360" w:name="_Toc531006923"/>
            <w:bookmarkStart w:id="46361" w:name="_Toc531572918"/>
            <w:bookmarkStart w:id="46362" w:name="_Toc531576766"/>
            <w:bookmarkStart w:id="46363" w:name="_Toc531580507"/>
            <w:bookmarkStart w:id="46364" w:name="_Toc531584245"/>
            <w:bookmarkEnd w:id="46359"/>
            <w:bookmarkEnd w:id="46360"/>
            <w:bookmarkEnd w:id="46361"/>
            <w:bookmarkEnd w:id="46362"/>
            <w:bookmarkEnd w:id="46363"/>
            <w:bookmarkEnd w:id="46364"/>
          </w:p>
        </w:tc>
        <w:tc>
          <w:tcPr>
            <w:tcW w:w="2835" w:type="dxa"/>
            <w:tcBorders>
              <w:top w:val="single" w:sz="4" w:space="0" w:color="auto"/>
              <w:left w:val="single" w:sz="4" w:space="0" w:color="auto"/>
              <w:bottom w:val="single" w:sz="4" w:space="0" w:color="auto"/>
              <w:right w:val="single" w:sz="4" w:space="0" w:color="auto"/>
            </w:tcBorders>
          </w:tcPr>
          <w:p w14:paraId="4835D4AE" w14:textId="666EE426" w:rsidR="0077093A" w:rsidDel="00EA3AB6" w:rsidRDefault="0077093A">
            <w:pPr>
              <w:spacing w:line="276" w:lineRule="auto"/>
              <w:rPr>
                <w:ins w:id="46365" w:author="phuong vu" w:date="2018-11-23T10:14:00Z"/>
                <w:del w:id="46366" w:author="Tran Huan" w:date="2018-11-26T09:48:00Z"/>
                <w:lang w:val="es-ES"/>
              </w:rPr>
              <w:pPrChange w:id="46367" w:author="phuong vu" w:date="2018-11-23T13:48:00Z">
                <w:pPr/>
              </w:pPrChange>
            </w:pPr>
            <w:bookmarkStart w:id="46368" w:name="_Toc531005007"/>
            <w:bookmarkStart w:id="46369" w:name="_Toc531006924"/>
            <w:bookmarkStart w:id="46370" w:name="_Toc531572919"/>
            <w:bookmarkStart w:id="46371" w:name="_Toc531576767"/>
            <w:bookmarkStart w:id="46372" w:name="_Toc531580508"/>
            <w:bookmarkStart w:id="46373" w:name="_Toc531584246"/>
            <w:bookmarkEnd w:id="46368"/>
            <w:bookmarkEnd w:id="46369"/>
            <w:bookmarkEnd w:id="46370"/>
            <w:bookmarkEnd w:id="46371"/>
            <w:bookmarkEnd w:id="46372"/>
            <w:bookmarkEnd w:id="46373"/>
          </w:p>
        </w:tc>
        <w:tc>
          <w:tcPr>
            <w:tcW w:w="2130" w:type="dxa"/>
            <w:tcBorders>
              <w:top w:val="single" w:sz="4" w:space="0" w:color="auto"/>
              <w:left w:val="single" w:sz="4" w:space="0" w:color="auto"/>
              <w:bottom w:val="single" w:sz="4" w:space="0" w:color="auto"/>
              <w:right w:val="single" w:sz="4" w:space="0" w:color="auto"/>
            </w:tcBorders>
          </w:tcPr>
          <w:p w14:paraId="542CEA4E" w14:textId="473376B9" w:rsidR="0077093A" w:rsidDel="00EA3AB6" w:rsidRDefault="0077093A">
            <w:pPr>
              <w:spacing w:line="276" w:lineRule="auto"/>
              <w:rPr>
                <w:ins w:id="46374" w:author="phuong vu" w:date="2018-11-23T10:14:00Z"/>
                <w:del w:id="46375" w:author="Tran Huan" w:date="2018-11-26T09:48:00Z"/>
                <w:lang w:val="es-ES"/>
              </w:rPr>
              <w:pPrChange w:id="46376" w:author="phuong vu" w:date="2018-11-23T13:48:00Z">
                <w:pPr/>
              </w:pPrChange>
            </w:pPr>
            <w:bookmarkStart w:id="46377" w:name="_Toc531005008"/>
            <w:bookmarkStart w:id="46378" w:name="_Toc531006925"/>
            <w:bookmarkStart w:id="46379" w:name="_Toc531572920"/>
            <w:bookmarkStart w:id="46380" w:name="_Toc531576768"/>
            <w:bookmarkStart w:id="46381" w:name="_Toc531580509"/>
            <w:bookmarkStart w:id="46382" w:name="_Toc531584247"/>
            <w:bookmarkEnd w:id="46377"/>
            <w:bookmarkEnd w:id="46378"/>
            <w:bookmarkEnd w:id="46379"/>
            <w:bookmarkEnd w:id="46380"/>
            <w:bookmarkEnd w:id="46381"/>
            <w:bookmarkEnd w:id="46382"/>
          </w:p>
        </w:tc>
        <w:tc>
          <w:tcPr>
            <w:tcW w:w="1872" w:type="dxa"/>
            <w:tcBorders>
              <w:top w:val="single" w:sz="4" w:space="0" w:color="auto"/>
              <w:left w:val="single" w:sz="4" w:space="0" w:color="auto"/>
              <w:bottom w:val="single" w:sz="4" w:space="0" w:color="auto"/>
              <w:right w:val="single" w:sz="4" w:space="0" w:color="auto"/>
            </w:tcBorders>
          </w:tcPr>
          <w:p w14:paraId="5A259D08" w14:textId="1C5E66C9" w:rsidR="0077093A" w:rsidDel="00EA3AB6" w:rsidRDefault="0077093A">
            <w:pPr>
              <w:spacing w:line="276" w:lineRule="auto"/>
              <w:rPr>
                <w:ins w:id="46383" w:author="phuong vu" w:date="2018-11-23T10:14:00Z"/>
                <w:del w:id="46384" w:author="Tran Huan" w:date="2018-11-26T09:48:00Z"/>
                <w:lang w:val="es-ES"/>
              </w:rPr>
              <w:pPrChange w:id="46385" w:author="phuong vu" w:date="2018-11-23T13:48:00Z">
                <w:pPr/>
              </w:pPrChange>
            </w:pPr>
            <w:bookmarkStart w:id="46386" w:name="_Toc531005009"/>
            <w:bookmarkStart w:id="46387" w:name="_Toc531006926"/>
            <w:bookmarkStart w:id="46388" w:name="_Toc531572921"/>
            <w:bookmarkStart w:id="46389" w:name="_Toc531576769"/>
            <w:bookmarkStart w:id="46390" w:name="_Toc531580510"/>
            <w:bookmarkStart w:id="46391" w:name="_Toc531584248"/>
            <w:bookmarkEnd w:id="46386"/>
            <w:bookmarkEnd w:id="46387"/>
            <w:bookmarkEnd w:id="46388"/>
            <w:bookmarkEnd w:id="46389"/>
            <w:bookmarkEnd w:id="46390"/>
            <w:bookmarkEnd w:id="46391"/>
          </w:p>
        </w:tc>
        <w:tc>
          <w:tcPr>
            <w:tcW w:w="1872" w:type="dxa"/>
            <w:tcBorders>
              <w:top w:val="single" w:sz="4" w:space="0" w:color="auto"/>
              <w:left w:val="single" w:sz="4" w:space="0" w:color="auto"/>
              <w:bottom w:val="single" w:sz="4" w:space="0" w:color="auto"/>
              <w:right w:val="single" w:sz="4" w:space="0" w:color="auto"/>
            </w:tcBorders>
          </w:tcPr>
          <w:p w14:paraId="70062EEB" w14:textId="6C99DCBF" w:rsidR="0077093A" w:rsidDel="00EA3AB6" w:rsidRDefault="0077093A">
            <w:pPr>
              <w:spacing w:line="276" w:lineRule="auto"/>
              <w:rPr>
                <w:ins w:id="46392" w:author="phuong vu" w:date="2018-11-23T10:14:00Z"/>
                <w:del w:id="46393" w:author="Tran Huan" w:date="2018-11-26T09:48:00Z"/>
                <w:lang w:val="es-ES"/>
              </w:rPr>
              <w:pPrChange w:id="46394" w:author="phuong vu" w:date="2018-11-23T13:48:00Z">
                <w:pPr/>
              </w:pPrChange>
            </w:pPr>
            <w:bookmarkStart w:id="46395" w:name="_Toc531005010"/>
            <w:bookmarkStart w:id="46396" w:name="_Toc531006927"/>
            <w:bookmarkStart w:id="46397" w:name="_Toc531572922"/>
            <w:bookmarkStart w:id="46398" w:name="_Toc531576770"/>
            <w:bookmarkStart w:id="46399" w:name="_Toc531580511"/>
            <w:bookmarkStart w:id="46400" w:name="_Toc531584249"/>
            <w:bookmarkEnd w:id="46395"/>
            <w:bookmarkEnd w:id="46396"/>
            <w:bookmarkEnd w:id="46397"/>
            <w:bookmarkEnd w:id="46398"/>
            <w:bookmarkEnd w:id="46399"/>
            <w:bookmarkEnd w:id="46400"/>
          </w:p>
        </w:tc>
        <w:bookmarkStart w:id="46401" w:name="_Toc531005011"/>
        <w:bookmarkStart w:id="46402" w:name="_Toc531006928"/>
        <w:bookmarkStart w:id="46403" w:name="_Toc531572923"/>
        <w:bookmarkStart w:id="46404" w:name="_Toc531576771"/>
        <w:bookmarkStart w:id="46405" w:name="_Toc531580512"/>
        <w:bookmarkStart w:id="46406" w:name="_Toc531584250"/>
        <w:bookmarkEnd w:id="46401"/>
        <w:bookmarkEnd w:id="46402"/>
        <w:bookmarkEnd w:id="46403"/>
        <w:bookmarkEnd w:id="46404"/>
        <w:bookmarkEnd w:id="46405"/>
        <w:bookmarkEnd w:id="46406"/>
      </w:tr>
      <w:tr w:rsidR="0077093A" w:rsidRPr="00C94048" w:rsidDel="00EA3AB6" w14:paraId="6BE46D58" w14:textId="2C4702AC" w:rsidTr="00BF4BED">
        <w:trPr>
          <w:ins w:id="46407" w:author="phuong vu" w:date="2018-11-23T10:14:00Z"/>
          <w:del w:id="46408" w:author="Tran Huan" w:date="2018-11-26T09:48:00Z"/>
        </w:trPr>
        <w:tc>
          <w:tcPr>
            <w:tcW w:w="615" w:type="dxa"/>
            <w:tcBorders>
              <w:top w:val="single" w:sz="4" w:space="0" w:color="auto"/>
              <w:left w:val="single" w:sz="4" w:space="0" w:color="auto"/>
              <w:bottom w:val="single" w:sz="4" w:space="0" w:color="auto"/>
              <w:right w:val="single" w:sz="4" w:space="0" w:color="auto"/>
            </w:tcBorders>
          </w:tcPr>
          <w:p w14:paraId="79959E40" w14:textId="2563E50F" w:rsidR="0077093A" w:rsidDel="00EA3AB6" w:rsidRDefault="0077093A">
            <w:pPr>
              <w:spacing w:line="276" w:lineRule="auto"/>
              <w:rPr>
                <w:ins w:id="46409" w:author="phuong vu" w:date="2018-11-23T10:14:00Z"/>
                <w:del w:id="46410" w:author="Tran Huan" w:date="2018-11-26T09:48:00Z"/>
                <w:b/>
                <w:bCs/>
                <w:lang w:val="es-ES"/>
              </w:rPr>
              <w:pPrChange w:id="46411" w:author="phuong vu" w:date="2018-11-23T13:48:00Z">
                <w:pPr/>
              </w:pPrChange>
            </w:pPr>
            <w:bookmarkStart w:id="46412" w:name="_Toc531005012"/>
            <w:bookmarkStart w:id="46413" w:name="_Toc531006929"/>
            <w:bookmarkStart w:id="46414" w:name="_Toc531572924"/>
            <w:bookmarkStart w:id="46415" w:name="_Toc531576772"/>
            <w:bookmarkStart w:id="46416" w:name="_Toc531580513"/>
            <w:bookmarkStart w:id="46417" w:name="_Toc531584251"/>
            <w:bookmarkEnd w:id="46412"/>
            <w:bookmarkEnd w:id="46413"/>
            <w:bookmarkEnd w:id="46414"/>
            <w:bookmarkEnd w:id="46415"/>
            <w:bookmarkEnd w:id="46416"/>
            <w:bookmarkEnd w:id="46417"/>
          </w:p>
        </w:tc>
        <w:tc>
          <w:tcPr>
            <w:tcW w:w="2835" w:type="dxa"/>
            <w:tcBorders>
              <w:top w:val="single" w:sz="4" w:space="0" w:color="auto"/>
              <w:left w:val="single" w:sz="4" w:space="0" w:color="auto"/>
              <w:bottom w:val="single" w:sz="4" w:space="0" w:color="auto"/>
              <w:right w:val="single" w:sz="4" w:space="0" w:color="auto"/>
            </w:tcBorders>
          </w:tcPr>
          <w:p w14:paraId="7BE4E433" w14:textId="04572BF2" w:rsidR="0077093A" w:rsidDel="00EA3AB6" w:rsidRDefault="0077093A">
            <w:pPr>
              <w:spacing w:line="276" w:lineRule="auto"/>
              <w:rPr>
                <w:ins w:id="46418" w:author="phuong vu" w:date="2018-11-23T10:14:00Z"/>
                <w:del w:id="46419" w:author="Tran Huan" w:date="2018-11-26T09:48:00Z"/>
                <w:lang w:val="es-ES"/>
              </w:rPr>
              <w:pPrChange w:id="46420" w:author="phuong vu" w:date="2018-11-23T13:48:00Z">
                <w:pPr/>
              </w:pPrChange>
            </w:pPr>
            <w:bookmarkStart w:id="46421" w:name="_Toc531005013"/>
            <w:bookmarkStart w:id="46422" w:name="_Toc531006930"/>
            <w:bookmarkStart w:id="46423" w:name="_Toc531572925"/>
            <w:bookmarkStart w:id="46424" w:name="_Toc531576773"/>
            <w:bookmarkStart w:id="46425" w:name="_Toc531580514"/>
            <w:bookmarkStart w:id="46426" w:name="_Toc531584252"/>
            <w:bookmarkEnd w:id="46421"/>
            <w:bookmarkEnd w:id="46422"/>
            <w:bookmarkEnd w:id="46423"/>
            <w:bookmarkEnd w:id="46424"/>
            <w:bookmarkEnd w:id="46425"/>
            <w:bookmarkEnd w:id="46426"/>
          </w:p>
        </w:tc>
        <w:tc>
          <w:tcPr>
            <w:tcW w:w="2130" w:type="dxa"/>
            <w:tcBorders>
              <w:top w:val="single" w:sz="4" w:space="0" w:color="auto"/>
              <w:left w:val="single" w:sz="4" w:space="0" w:color="auto"/>
              <w:bottom w:val="single" w:sz="4" w:space="0" w:color="auto"/>
              <w:right w:val="single" w:sz="4" w:space="0" w:color="auto"/>
            </w:tcBorders>
          </w:tcPr>
          <w:p w14:paraId="1713688C" w14:textId="1F3D9EEF" w:rsidR="0077093A" w:rsidDel="00EA3AB6" w:rsidRDefault="0077093A">
            <w:pPr>
              <w:spacing w:line="276" w:lineRule="auto"/>
              <w:rPr>
                <w:ins w:id="46427" w:author="phuong vu" w:date="2018-11-23T10:14:00Z"/>
                <w:del w:id="46428" w:author="Tran Huan" w:date="2018-11-26T09:48:00Z"/>
                <w:lang w:val="es-ES"/>
              </w:rPr>
              <w:pPrChange w:id="46429" w:author="phuong vu" w:date="2018-11-23T13:48:00Z">
                <w:pPr/>
              </w:pPrChange>
            </w:pPr>
            <w:bookmarkStart w:id="46430" w:name="_Toc531005014"/>
            <w:bookmarkStart w:id="46431" w:name="_Toc531006931"/>
            <w:bookmarkStart w:id="46432" w:name="_Toc531572926"/>
            <w:bookmarkStart w:id="46433" w:name="_Toc531576774"/>
            <w:bookmarkStart w:id="46434" w:name="_Toc531580515"/>
            <w:bookmarkStart w:id="46435" w:name="_Toc531584253"/>
            <w:bookmarkEnd w:id="46430"/>
            <w:bookmarkEnd w:id="46431"/>
            <w:bookmarkEnd w:id="46432"/>
            <w:bookmarkEnd w:id="46433"/>
            <w:bookmarkEnd w:id="46434"/>
            <w:bookmarkEnd w:id="46435"/>
          </w:p>
        </w:tc>
        <w:tc>
          <w:tcPr>
            <w:tcW w:w="1872" w:type="dxa"/>
            <w:tcBorders>
              <w:top w:val="single" w:sz="4" w:space="0" w:color="auto"/>
              <w:left w:val="single" w:sz="4" w:space="0" w:color="auto"/>
              <w:bottom w:val="single" w:sz="4" w:space="0" w:color="auto"/>
              <w:right w:val="single" w:sz="4" w:space="0" w:color="auto"/>
            </w:tcBorders>
          </w:tcPr>
          <w:p w14:paraId="5E9E8B9D" w14:textId="1A06FD42" w:rsidR="0077093A" w:rsidDel="00EA3AB6" w:rsidRDefault="0077093A">
            <w:pPr>
              <w:spacing w:line="276" w:lineRule="auto"/>
              <w:rPr>
                <w:ins w:id="46436" w:author="phuong vu" w:date="2018-11-23T10:14:00Z"/>
                <w:del w:id="46437" w:author="Tran Huan" w:date="2018-11-26T09:48:00Z"/>
                <w:lang w:val="es-ES"/>
              </w:rPr>
              <w:pPrChange w:id="46438" w:author="phuong vu" w:date="2018-11-23T13:48:00Z">
                <w:pPr/>
              </w:pPrChange>
            </w:pPr>
            <w:bookmarkStart w:id="46439" w:name="_Toc531005015"/>
            <w:bookmarkStart w:id="46440" w:name="_Toc531006932"/>
            <w:bookmarkStart w:id="46441" w:name="_Toc531572927"/>
            <w:bookmarkStart w:id="46442" w:name="_Toc531576775"/>
            <w:bookmarkStart w:id="46443" w:name="_Toc531580516"/>
            <w:bookmarkStart w:id="46444" w:name="_Toc531584254"/>
            <w:bookmarkEnd w:id="46439"/>
            <w:bookmarkEnd w:id="46440"/>
            <w:bookmarkEnd w:id="46441"/>
            <w:bookmarkEnd w:id="46442"/>
            <w:bookmarkEnd w:id="46443"/>
            <w:bookmarkEnd w:id="46444"/>
          </w:p>
        </w:tc>
        <w:tc>
          <w:tcPr>
            <w:tcW w:w="1872" w:type="dxa"/>
            <w:tcBorders>
              <w:top w:val="single" w:sz="4" w:space="0" w:color="auto"/>
              <w:left w:val="single" w:sz="4" w:space="0" w:color="auto"/>
              <w:bottom w:val="single" w:sz="4" w:space="0" w:color="auto"/>
              <w:right w:val="single" w:sz="4" w:space="0" w:color="auto"/>
            </w:tcBorders>
          </w:tcPr>
          <w:p w14:paraId="035EEE31" w14:textId="192E9CEE" w:rsidR="0077093A" w:rsidRPr="00C94048" w:rsidDel="00EA3AB6" w:rsidRDefault="0077093A">
            <w:pPr>
              <w:spacing w:line="276" w:lineRule="auto"/>
              <w:rPr>
                <w:ins w:id="46445" w:author="phuong vu" w:date="2018-11-23T10:14:00Z"/>
                <w:del w:id="46446" w:author="Tran Huan" w:date="2018-11-26T09:48:00Z"/>
                <w:rPrChange w:id="46447" w:author="Tran Huan" w:date="2018-11-26T10:54:00Z">
                  <w:rPr>
                    <w:ins w:id="46448" w:author="phuong vu" w:date="2018-11-23T10:14:00Z"/>
                    <w:del w:id="46449" w:author="Tran Huan" w:date="2018-11-26T09:48:00Z"/>
                    <w:lang w:val="en-US"/>
                  </w:rPr>
                </w:rPrChange>
              </w:rPr>
              <w:pPrChange w:id="46450" w:author="phuong vu" w:date="2018-11-23T13:48:00Z">
                <w:pPr/>
              </w:pPrChange>
            </w:pPr>
            <w:bookmarkStart w:id="46451" w:name="_Toc531005016"/>
            <w:bookmarkStart w:id="46452" w:name="_Toc531006933"/>
            <w:bookmarkStart w:id="46453" w:name="_Toc531572928"/>
            <w:bookmarkStart w:id="46454" w:name="_Toc531576776"/>
            <w:bookmarkStart w:id="46455" w:name="_Toc531580517"/>
            <w:bookmarkStart w:id="46456" w:name="_Toc531584255"/>
            <w:bookmarkEnd w:id="46451"/>
            <w:bookmarkEnd w:id="46452"/>
            <w:bookmarkEnd w:id="46453"/>
            <w:bookmarkEnd w:id="46454"/>
            <w:bookmarkEnd w:id="46455"/>
            <w:bookmarkEnd w:id="46456"/>
          </w:p>
        </w:tc>
        <w:bookmarkStart w:id="46457" w:name="_Toc531005017"/>
        <w:bookmarkStart w:id="46458" w:name="_Toc531006934"/>
        <w:bookmarkStart w:id="46459" w:name="_Toc531572929"/>
        <w:bookmarkStart w:id="46460" w:name="_Toc531576777"/>
        <w:bookmarkStart w:id="46461" w:name="_Toc531580518"/>
        <w:bookmarkStart w:id="46462" w:name="_Toc531584256"/>
        <w:bookmarkEnd w:id="46457"/>
        <w:bookmarkEnd w:id="46458"/>
        <w:bookmarkEnd w:id="46459"/>
        <w:bookmarkEnd w:id="46460"/>
        <w:bookmarkEnd w:id="46461"/>
        <w:bookmarkEnd w:id="46462"/>
      </w:tr>
      <w:tr w:rsidR="0077093A" w:rsidRPr="00C94048" w:rsidDel="00EA3AB6" w14:paraId="3A3E3B0C" w14:textId="7DA931B3" w:rsidTr="00BF4BED">
        <w:trPr>
          <w:ins w:id="46463" w:author="phuong vu" w:date="2018-11-23T10:14:00Z"/>
          <w:del w:id="46464" w:author="Tran Huan" w:date="2018-11-26T09:48:00Z"/>
        </w:trPr>
        <w:tc>
          <w:tcPr>
            <w:tcW w:w="615" w:type="dxa"/>
            <w:tcBorders>
              <w:top w:val="single" w:sz="4" w:space="0" w:color="auto"/>
              <w:left w:val="single" w:sz="4" w:space="0" w:color="auto"/>
              <w:bottom w:val="single" w:sz="4" w:space="0" w:color="auto"/>
              <w:right w:val="single" w:sz="4" w:space="0" w:color="auto"/>
            </w:tcBorders>
          </w:tcPr>
          <w:p w14:paraId="3543B4DE" w14:textId="3B3E3A68" w:rsidR="0077093A" w:rsidDel="00EA3AB6" w:rsidRDefault="0077093A">
            <w:pPr>
              <w:spacing w:line="276" w:lineRule="auto"/>
              <w:rPr>
                <w:ins w:id="46465" w:author="phuong vu" w:date="2018-11-23T10:14:00Z"/>
                <w:del w:id="46466" w:author="Tran Huan" w:date="2018-11-26T09:48:00Z"/>
                <w:b/>
                <w:bCs/>
                <w:lang w:val="es-ES"/>
              </w:rPr>
              <w:pPrChange w:id="46467" w:author="phuong vu" w:date="2018-11-23T13:48:00Z">
                <w:pPr/>
              </w:pPrChange>
            </w:pPr>
            <w:bookmarkStart w:id="46468" w:name="_Toc531005018"/>
            <w:bookmarkStart w:id="46469" w:name="_Toc531006935"/>
            <w:bookmarkStart w:id="46470" w:name="_Toc531572930"/>
            <w:bookmarkStart w:id="46471" w:name="_Toc531576778"/>
            <w:bookmarkStart w:id="46472" w:name="_Toc531580519"/>
            <w:bookmarkStart w:id="46473" w:name="_Toc531584257"/>
            <w:bookmarkEnd w:id="46468"/>
            <w:bookmarkEnd w:id="46469"/>
            <w:bookmarkEnd w:id="46470"/>
            <w:bookmarkEnd w:id="46471"/>
            <w:bookmarkEnd w:id="46472"/>
            <w:bookmarkEnd w:id="46473"/>
          </w:p>
        </w:tc>
        <w:tc>
          <w:tcPr>
            <w:tcW w:w="2835" w:type="dxa"/>
            <w:tcBorders>
              <w:top w:val="single" w:sz="4" w:space="0" w:color="auto"/>
              <w:left w:val="single" w:sz="4" w:space="0" w:color="auto"/>
              <w:bottom w:val="single" w:sz="4" w:space="0" w:color="auto"/>
              <w:right w:val="single" w:sz="4" w:space="0" w:color="auto"/>
            </w:tcBorders>
          </w:tcPr>
          <w:p w14:paraId="017E71B5" w14:textId="5D536AEA" w:rsidR="0077093A" w:rsidDel="00EA3AB6" w:rsidRDefault="0077093A">
            <w:pPr>
              <w:spacing w:line="276" w:lineRule="auto"/>
              <w:rPr>
                <w:ins w:id="46474" w:author="phuong vu" w:date="2018-11-23T10:14:00Z"/>
                <w:del w:id="46475" w:author="Tran Huan" w:date="2018-11-26T09:48:00Z"/>
                <w:lang w:val="es-ES"/>
              </w:rPr>
              <w:pPrChange w:id="46476" w:author="phuong vu" w:date="2018-11-23T13:48:00Z">
                <w:pPr/>
              </w:pPrChange>
            </w:pPr>
            <w:bookmarkStart w:id="46477" w:name="_Toc531005019"/>
            <w:bookmarkStart w:id="46478" w:name="_Toc531006936"/>
            <w:bookmarkStart w:id="46479" w:name="_Toc531572931"/>
            <w:bookmarkStart w:id="46480" w:name="_Toc531576779"/>
            <w:bookmarkStart w:id="46481" w:name="_Toc531580520"/>
            <w:bookmarkStart w:id="46482" w:name="_Toc531584258"/>
            <w:bookmarkEnd w:id="46477"/>
            <w:bookmarkEnd w:id="46478"/>
            <w:bookmarkEnd w:id="46479"/>
            <w:bookmarkEnd w:id="46480"/>
            <w:bookmarkEnd w:id="46481"/>
            <w:bookmarkEnd w:id="46482"/>
          </w:p>
        </w:tc>
        <w:tc>
          <w:tcPr>
            <w:tcW w:w="2130" w:type="dxa"/>
            <w:tcBorders>
              <w:top w:val="single" w:sz="4" w:space="0" w:color="auto"/>
              <w:left w:val="single" w:sz="4" w:space="0" w:color="auto"/>
              <w:bottom w:val="single" w:sz="4" w:space="0" w:color="auto"/>
              <w:right w:val="single" w:sz="4" w:space="0" w:color="auto"/>
            </w:tcBorders>
          </w:tcPr>
          <w:p w14:paraId="6ADCE40C" w14:textId="6439899E" w:rsidR="0077093A" w:rsidDel="00EA3AB6" w:rsidRDefault="0077093A">
            <w:pPr>
              <w:spacing w:line="276" w:lineRule="auto"/>
              <w:rPr>
                <w:ins w:id="46483" w:author="phuong vu" w:date="2018-11-23T10:14:00Z"/>
                <w:del w:id="46484" w:author="Tran Huan" w:date="2018-11-26T09:48:00Z"/>
                <w:lang w:val="es-ES"/>
              </w:rPr>
              <w:pPrChange w:id="46485" w:author="phuong vu" w:date="2018-11-23T13:48:00Z">
                <w:pPr/>
              </w:pPrChange>
            </w:pPr>
            <w:bookmarkStart w:id="46486" w:name="_Toc531005020"/>
            <w:bookmarkStart w:id="46487" w:name="_Toc531006937"/>
            <w:bookmarkStart w:id="46488" w:name="_Toc531572932"/>
            <w:bookmarkStart w:id="46489" w:name="_Toc531576780"/>
            <w:bookmarkStart w:id="46490" w:name="_Toc531580521"/>
            <w:bookmarkStart w:id="46491" w:name="_Toc531584259"/>
            <w:bookmarkEnd w:id="46486"/>
            <w:bookmarkEnd w:id="46487"/>
            <w:bookmarkEnd w:id="46488"/>
            <w:bookmarkEnd w:id="46489"/>
            <w:bookmarkEnd w:id="46490"/>
            <w:bookmarkEnd w:id="46491"/>
          </w:p>
        </w:tc>
        <w:tc>
          <w:tcPr>
            <w:tcW w:w="1872" w:type="dxa"/>
            <w:tcBorders>
              <w:top w:val="single" w:sz="4" w:space="0" w:color="auto"/>
              <w:left w:val="single" w:sz="4" w:space="0" w:color="auto"/>
              <w:bottom w:val="single" w:sz="4" w:space="0" w:color="auto"/>
              <w:right w:val="single" w:sz="4" w:space="0" w:color="auto"/>
            </w:tcBorders>
          </w:tcPr>
          <w:p w14:paraId="3725A283" w14:textId="0E6160D9" w:rsidR="0077093A" w:rsidDel="00EA3AB6" w:rsidRDefault="0077093A">
            <w:pPr>
              <w:spacing w:line="276" w:lineRule="auto"/>
              <w:rPr>
                <w:ins w:id="46492" w:author="phuong vu" w:date="2018-11-23T10:14:00Z"/>
                <w:del w:id="46493" w:author="Tran Huan" w:date="2018-11-26T09:48:00Z"/>
                <w:lang w:val="es-ES"/>
              </w:rPr>
              <w:pPrChange w:id="46494" w:author="phuong vu" w:date="2018-11-23T13:48:00Z">
                <w:pPr/>
              </w:pPrChange>
            </w:pPr>
            <w:bookmarkStart w:id="46495" w:name="_Toc531005021"/>
            <w:bookmarkStart w:id="46496" w:name="_Toc531006938"/>
            <w:bookmarkStart w:id="46497" w:name="_Toc531572933"/>
            <w:bookmarkStart w:id="46498" w:name="_Toc531576781"/>
            <w:bookmarkStart w:id="46499" w:name="_Toc531580522"/>
            <w:bookmarkStart w:id="46500" w:name="_Toc531584260"/>
            <w:bookmarkEnd w:id="46495"/>
            <w:bookmarkEnd w:id="46496"/>
            <w:bookmarkEnd w:id="46497"/>
            <w:bookmarkEnd w:id="46498"/>
            <w:bookmarkEnd w:id="46499"/>
            <w:bookmarkEnd w:id="46500"/>
          </w:p>
        </w:tc>
        <w:tc>
          <w:tcPr>
            <w:tcW w:w="1872" w:type="dxa"/>
            <w:tcBorders>
              <w:top w:val="single" w:sz="4" w:space="0" w:color="auto"/>
              <w:left w:val="single" w:sz="4" w:space="0" w:color="auto"/>
              <w:bottom w:val="single" w:sz="4" w:space="0" w:color="auto"/>
              <w:right w:val="single" w:sz="4" w:space="0" w:color="auto"/>
            </w:tcBorders>
          </w:tcPr>
          <w:p w14:paraId="39D84E3D" w14:textId="48CD0E44" w:rsidR="0077093A" w:rsidDel="00EA3AB6" w:rsidRDefault="0077093A">
            <w:pPr>
              <w:spacing w:line="276" w:lineRule="auto"/>
              <w:rPr>
                <w:ins w:id="46501" w:author="phuong vu" w:date="2018-11-23T10:14:00Z"/>
                <w:del w:id="46502" w:author="Tran Huan" w:date="2018-11-26T09:48:00Z"/>
                <w:lang w:val="es-ES"/>
              </w:rPr>
              <w:pPrChange w:id="46503" w:author="phuong vu" w:date="2018-11-23T13:48:00Z">
                <w:pPr/>
              </w:pPrChange>
            </w:pPr>
            <w:bookmarkStart w:id="46504" w:name="_Toc531005022"/>
            <w:bookmarkStart w:id="46505" w:name="_Toc531006939"/>
            <w:bookmarkStart w:id="46506" w:name="_Toc531572934"/>
            <w:bookmarkStart w:id="46507" w:name="_Toc531576782"/>
            <w:bookmarkStart w:id="46508" w:name="_Toc531580523"/>
            <w:bookmarkStart w:id="46509" w:name="_Toc531584261"/>
            <w:bookmarkEnd w:id="46504"/>
            <w:bookmarkEnd w:id="46505"/>
            <w:bookmarkEnd w:id="46506"/>
            <w:bookmarkEnd w:id="46507"/>
            <w:bookmarkEnd w:id="46508"/>
            <w:bookmarkEnd w:id="46509"/>
          </w:p>
        </w:tc>
        <w:bookmarkStart w:id="46510" w:name="_Toc531005023"/>
        <w:bookmarkStart w:id="46511" w:name="_Toc531006940"/>
        <w:bookmarkStart w:id="46512" w:name="_Toc531572935"/>
        <w:bookmarkStart w:id="46513" w:name="_Toc531576783"/>
        <w:bookmarkStart w:id="46514" w:name="_Toc531580524"/>
        <w:bookmarkStart w:id="46515" w:name="_Toc531584262"/>
        <w:bookmarkEnd w:id="46510"/>
        <w:bookmarkEnd w:id="46511"/>
        <w:bookmarkEnd w:id="46512"/>
        <w:bookmarkEnd w:id="46513"/>
        <w:bookmarkEnd w:id="46514"/>
        <w:bookmarkEnd w:id="46515"/>
      </w:tr>
      <w:tr w:rsidR="0077093A" w:rsidRPr="00C94048" w:rsidDel="00EA3AB6" w14:paraId="72409214" w14:textId="2A57C7BB" w:rsidTr="00BF4BED">
        <w:trPr>
          <w:ins w:id="46516" w:author="phuong vu" w:date="2018-11-23T10:14:00Z"/>
          <w:del w:id="46517" w:author="Tran Huan" w:date="2018-11-26T09:48:00Z"/>
        </w:trPr>
        <w:tc>
          <w:tcPr>
            <w:tcW w:w="615" w:type="dxa"/>
            <w:tcBorders>
              <w:top w:val="single" w:sz="4" w:space="0" w:color="auto"/>
              <w:left w:val="single" w:sz="4" w:space="0" w:color="auto"/>
              <w:bottom w:val="single" w:sz="4" w:space="0" w:color="auto"/>
              <w:right w:val="single" w:sz="4" w:space="0" w:color="auto"/>
            </w:tcBorders>
          </w:tcPr>
          <w:p w14:paraId="006C20BE" w14:textId="5EE4888D" w:rsidR="0077093A" w:rsidDel="00EA3AB6" w:rsidRDefault="0077093A">
            <w:pPr>
              <w:spacing w:line="276" w:lineRule="auto"/>
              <w:rPr>
                <w:ins w:id="46518" w:author="phuong vu" w:date="2018-11-23T10:14:00Z"/>
                <w:del w:id="46519" w:author="Tran Huan" w:date="2018-11-26T09:48:00Z"/>
                <w:b/>
                <w:bCs/>
                <w:lang w:val="es-ES"/>
              </w:rPr>
              <w:pPrChange w:id="46520" w:author="phuong vu" w:date="2018-11-23T13:48:00Z">
                <w:pPr/>
              </w:pPrChange>
            </w:pPr>
            <w:bookmarkStart w:id="46521" w:name="_Toc531005024"/>
            <w:bookmarkStart w:id="46522" w:name="_Toc531006941"/>
            <w:bookmarkStart w:id="46523" w:name="_Toc531572936"/>
            <w:bookmarkStart w:id="46524" w:name="_Toc531576784"/>
            <w:bookmarkStart w:id="46525" w:name="_Toc531580525"/>
            <w:bookmarkStart w:id="46526" w:name="_Toc531584263"/>
            <w:bookmarkEnd w:id="46521"/>
            <w:bookmarkEnd w:id="46522"/>
            <w:bookmarkEnd w:id="46523"/>
            <w:bookmarkEnd w:id="46524"/>
            <w:bookmarkEnd w:id="46525"/>
            <w:bookmarkEnd w:id="46526"/>
          </w:p>
        </w:tc>
        <w:tc>
          <w:tcPr>
            <w:tcW w:w="2835" w:type="dxa"/>
            <w:tcBorders>
              <w:top w:val="single" w:sz="4" w:space="0" w:color="auto"/>
              <w:left w:val="single" w:sz="4" w:space="0" w:color="auto"/>
              <w:bottom w:val="single" w:sz="4" w:space="0" w:color="auto"/>
              <w:right w:val="single" w:sz="4" w:space="0" w:color="auto"/>
            </w:tcBorders>
          </w:tcPr>
          <w:p w14:paraId="4F30C348" w14:textId="0057720D" w:rsidR="0077093A" w:rsidDel="00EA3AB6" w:rsidRDefault="0077093A">
            <w:pPr>
              <w:spacing w:line="276" w:lineRule="auto"/>
              <w:rPr>
                <w:ins w:id="46527" w:author="phuong vu" w:date="2018-11-23T10:14:00Z"/>
                <w:del w:id="46528" w:author="Tran Huan" w:date="2018-11-26T09:48:00Z"/>
                <w:lang w:val="es-ES"/>
              </w:rPr>
              <w:pPrChange w:id="46529" w:author="phuong vu" w:date="2018-11-23T13:48:00Z">
                <w:pPr/>
              </w:pPrChange>
            </w:pPr>
            <w:bookmarkStart w:id="46530" w:name="_Toc531005025"/>
            <w:bookmarkStart w:id="46531" w:name="_Toc531006942"/>
            <w:bookmarkStart w:id="46532" w:name="_Toc531572937"/>
            <w:bookmarkStart w:id="46533" w:name="_Toc531576785"/>
            <w:bookmarkStart w:id="46534" w:name="_Toc531580526"/>
            <w:bookmarkStart w:id="46535" w:name="_Toc531584264"/>
            <w:bookmarkEnd w:id="46530"/>
            <w:bookmarkEnd w:id="46531"/>
            <w:bookmarkEnd w:id="46532"/>
            <w:bookmarkEnd w:id="46533"/>
            <w:bookmarkEnd w:id="46534"/>
            <w:bookmarkEnd w:id="46535"/>
          </w:p>
        </w:tc>
        <w:tc>
          <w:tcPr>
            <w:tcW w:w="2130" w:type="dxa"/>
            <w:tcBorders>
              <w:top w:val="single" w:sz="4" w:space="0" w:color="auto"/>
              <w:left w:val="single" w:sz="4" w:space="0" w:color="auto"/>
              <w:bottom w:val="single" w:sz="4" w:space="0" w:color="auto"/>
              <w:right w:val="single" w:sz="4" w:space="0" w:color="auto"/>
            </w:tcBorders>
          </w:tcPr>
          <w:p w14:paraId="1CC08C15" w14:textId="35BF149F" w:rsidR="0077093A" w:rsidDel="00EA3AB6" w:rsidRDefault="0077093A">
            <w:pPr>
              <w:spacing w:line="276" w:lineRule="auto"/>
              <w:rPr>
                <w:ins w:id="46536" w:author="phuong vu" w:date="2018-11-23T10:14:00Z"/>
                <w:del w:id="46537" w:author="Tran Huan" w:date="2018-11-26T09:48:00Z"/>
                <w:lang w:val="es-ES"/>
              </w:rPr>
              <w:pPrChange w:id="46538" w:author="phuong vu" w:date="2018-11-23T13:48:00Z">
                <w:pPr/>
              </w:pPrChange>
            </w:pPr>
            <w:bookmarkStart w:id="46539" w:name="_Toc531005026"/>
            <w:bookmarkStart w:id="46540" w:name="_Toc531006943"/>
            <w:bookmarkStart w:id="46541" w:name="_Toc531572938"/>
            <w:bookmarkStart w:id="46542" w:name="_Toc531576786"/>
            <w:bookmarkStart w:id="46543" w:name="_Toc531580527"/>
            <w:bookmarkStart w:id="46544" w:name="_Toc531584265"/>
            <w:bookmarkEnd w:id="46539"/>
            <w:bookmarkEnd w:id="46540"/>
            <w:bookmarkEnd w:id="46541"/>
            <w:bookmarkEnd w:id="46542"/>
            <w:bookmarkEnd w:id="46543"/>
            <w:bookmarkEnd w:id="46544"/>
          </w:p>
        </w:tc>
        <w:tc>
          <w:tcPr>
            <w:tcW w:w="1872" w:type="dxa"/>
            <w:tcBorders>
              <w:top w:val="single" w:sz="4" w:space="0" w:color="auto"/>
              <w:left w:val="single" w:sz="4" w:space="0" w:color="auto"/>
              <w:bottom w:val="single" w:sz="4" w:space="0" w:color="auto"/>
              <w:right w:val="single" w:sz="4" w:space="0" w:color="auto"/>
            </w:tcBorders>
          </w:tcPr>
          <w:p w14:paraId="21CAC84A" w14:textId="7E86DE91" w:rsidR="0077093A" w:rsidDel="00EA3AB6" w:rsidRDefault="0077093A">
            <w:pPr>
              <w:spacing w:line="276" w:lineRule="auto"/>
              <w:rPr>
                <w:ins w:id="46545" w:author="phuong vu" w:date="2018-11-23T10:14:00Z"/>
                <w:del w:id="46546" w:author="Tran Huan" w:date="2018-11-26T09:48:00Z"/>
                <w:lang w:val="es-ES"/>
              </w:rPr>
              <w:pPrChange w:id="46547" w:author="phuong vu" w:date="2018-11-23T13:48:00Z">
                <w:pPr/>
              </w:pPrChange>
            </w:pPr>
            <w:bookmarkStart w:id="46548" w:name="_Toc531005027"/>
            <w:bookmarkStart w:id="46549" w:name="_Toc531006944"/>
            <w:bookmarkStart w:id="46550" w:name="_Toc531572939"/>
            <w:bookmarkStart w:id="46551" w:name="_Toc531576787"/>
            <w:bookmarkStart w:id="46552" w:name="_Toc531580528"/>
            <w:bookmarkStart w:id="46553" w:name="_Toc531584266"/>
            <w:bookmarkEnd w:id="46548"/>
            <w:bookmarkEnd w:id="46549"/>
            <w:bookmarkEnd w:id="46550"/>
            <w:bookmarkEnd w:id="46551"/>
            <w:bookmarkEnd w:id="46552"/>
            <w:bookmarkEnd w:id="46553"/>
          </w:p>
        </w:tc>
        <w:tc>
          <w:tcPr>
            <w:tcW w:w="1872" w:type="dxa"/>
            <w:tcBorders>
              <w:top w:val="single" w:sz="4" w:space="0" w:color="auto"/>
              <w:left w:val="single" w:sz="4" w:space="0" w:color="auto"/>
              <w:bottom w:val="single" w:sz="4" w:space="0" w:color="auto"/>
              <w:right w:val="single" w:sz="4" w:space="0" w:color="auto"/>
            </w:tcBorders>
          </w:tcPr>
          <w:p w14:paraId="7B727D5F" w14:textId="171561DB" w:rsidR="0077093A" w:rsidDel="00EA3AB6" w:rsidRDefault="0077093A">
            <w:pPr>
              <w:spacing w:line="276" w:lineRule="auto"/>
              <w:rPr>
                <w:ins w:id="46554" w:author="phuong vu" w:date="2018-11-23T10:14:00Z"/>
                <w:del w:id="46555" w:author="Tran Huan" w:date="2018-11-26T09:48:00Z"/>
                <w:lang w:val="es-ES"/>
              </w:rPr>
              <w:pPrChange w:id="46556" w:author="phuong vu" w:date="2018-11-23T13:48:00Z">
                <w:pPr/>
              </w:pPrChange>
            </w:pPr>
            <w:bookmarkStart w:id="46557" w:name="_Toc531005028"/>
            <w:bookmarkStart w:id="46558" w:name="_Toc531006945"/>
            <w:bookmarkStart w:id="46559" w:name="_Toc531572940"/>
            <w:bookmarkStart w:id="46560" w:name="_Toc531576788"/>
            <w:bookmarkStart w:id="46561" w:name="_Toc531580529"/>
            <w:bookmarkStart w:id="46562" w:name="_Toc531584267"/>
            <w:bookmarkEnd w:id="46557"/>
            <w:bookmarkEnd w:id="46558"/>
            <w:bookmarkEnd w:id="46559"/>
            <w:bookmarkEnd w:id="46560"/>
            <w:bookmarkEnd w:id="46561"/>
            <w:bookmarkEnd w:id="46562"/>
          </w:p>
        </w:tc>
        <w:bookmarkStart w:id="46563" w:name="_Toc531005029"/>
        <w:bookmarkStart w:id="46564" w:name="_Toc531006946"/>
        <w:bookmarkStart w:id="46565" w:name="_Toc531572941"/>
        <w:bookmarkStart w:id="46566" w:name="_Toc531576789"/>
        <w:bookmarkStart w:id="46567" w:name="_Toc531580530"/>
        <w:bookmarkStart w:id="46568" w:name="_Toc531584268"/>
        <w:bookmarkEnd w:id="46563"/>
        <w:bookmarkEnd w:id="46564"/>
        <w:bookmarkEnd w:id="46565"/>
        <w:bookmarkEnd w:id="46566"/>
        <w:bookmarkEnd w:id="46567"/>
        <w:bookmarkEnd w:id="46568"/>
      </w:tr>
    </w:tbl>
    <w:p w14:paraId="77E7CC19" w14:textId="04961B1E" w:rsidR="0077093A" w:rsidRPr="000245EB" w:rsidDel="00EA3AB6" w:rsidRDefault="0077093A">
      <w:pPr>
        <w:spacing w:line="276" w:lineRule="auto"/>
        <w:rPr>
          <w:ins w:id="46569" w:author="phuong vu" w:date="2018-11-23T10:02:00Z"/>
          <w:del w:id="46570" w:author="Tran Huan" w:date="2018-11-26T09:48:00Z"/>
        </w:rPr>
        <w:pPrChange w:id="46571" w:author="phuong vu" w:date="2018-11-23T13:48:00Z">
          <w:pPr>
            <w:pStyle w:val="Heading3"/>
          </w:pPr>
        </w:pPrChange>
      </w:pPr>
      <w:bookmarkStart w:id="46572" w:name="_Toc531005030"/>
      <w:bookmarkStart w:id="46573" w:name="_Toc531006947"/>
      <w:bookmarkStart w:id="46574" w:name="_Toc531572942"/>
      <w:bookmarkStart w:id="46575" w:name="_Toc531576790"/>
      <w:bookmarkStart w:id="46576" w:name="_Toc531580531"/>
      <w:bookmarkStart w:id="46577" w:name="_Toc531584269"/>
      <w:bookmarkEnd w:id="46572"/>
      <w:bookmarkEnd w:id="46573"/>
      <w:bookmarkEnd w:id="46574"/>
      <w:bookmarkEnd w:id="46575"/>
      <w:bookmarkEnd w:id="46576"/>
      <w:bookmarkEnd w:id="46577"/>
    </w:p>
    <w:p w14:paraId="0FC8B64C" w14:textId="3231111D" w:rsidR="00287281" w:rsidRDefault="00287281">
      <w:pPr>
        <w:pStyle w:val="Heading3"/>
        <w:spacing w:line="276" w:lineRule="auto"/>
        <w:rPr>
          <w:ins w:id="46578" w:author="phuong vu" w:date="2018-11-23T10:15:00Z"/>
        </w:rPr>
        <w:pPrChange w:id="46579" w:author="phuong vu" w:date="2018-11-23T13:48:00Z">
          <w:pPr>
            <w:pStyle w:val="Heading3"/>
          </w:pPr>
        </w:pPrChange>
      </w:pPr>
      <w:bookmarkStart w:id="46580" w:name="_Toc531584270"/>
      <w:ins w:id="46581" w:author="phuong vu" w:date="2018-11-23T10:02:00Z">
        <w:r>
          <w:t>Tạo đơn hàng</w:t>
        </w:r>
      </w:ins>
      <w:bookmarkEnd w:id="46580"/>
    </w:p>
    <w:p w14:paraId="4AEBA4D0" w14:textId="112865C3" w:rsidR="0077093A" w:rsidRDefault="0077093A">
      <w:pPr>
        <w:spacing w:line="276" w:lineRule="auto"/>
        <w:rPr>
          <w:ins w:id="46582" w:author="phuong vu" w:date="2018-11-23T10:15:00Z"/>
          <w:lang w:val="en-US"/>
        </w:rPr>
        <w:pPrChange w:id="46583" w:author="phuong vu" w:date="2018-11-23T13:48:00Z">
          <w:pPr/>
        </w:pPrChange>
      </w:pPr>
      <w:ins w:id="46584" w:author="phuong vu" w:date="2018-11-23T10:15:00Z">
        <w:r w:rsidRPr="00EA3AB6">
          <w:rPr>
            <w:b/>
            <w:lang w:val="en-US"/>
            <w:rPrChange w:id="46585" w:author="Tran Huan" w:date="2018-11-26T09:51:00Z">
              <w:rPr>
                <w:lang w:val="en-US"/>
              </w:rPr>
            </w:rPrChange>
          </w:rPr>
          <w:t>Mục đích</w:t>
        </w:r>
      </w:ins>
      <w:ins w:id="46586" w:author="Tran Huan" w:date="2018-11-26T09:49:00Z">
        <w:r w:rsidR="00EA3AB6">
          <w:rPr>
            <w:lang w:val="en-US"/>
          </w:rPr>
          <w:t xml:space="preserve">: </w:t>
        </w:r>
      </w:ins>
      <w:ins w:id="46587" w:author="Tran Huan" w:date="2018-11-26T09:50:00Z">
        <w:r w:rsidR="00EA3AB6">
          <w:rPr>
            <w:lang w:val="en-US"/>
          </w:rPr>
          <w:t>Kiểm tra chức năng tạo đơn hàng có hoạt động tốt hay không, có phát sinh lỗi trong lúc hoạt động hay không.</w:t>
        </w:r>
      </w:ins>
    </w:p>
    <w:p w14:paraId="4D1E8984" w14:textId="151D1958" w:rsidR="0077093A" w:rsidRDefault="0077093A">
      <w:pPr>
        <w:spacing w:line="276" w:lineRule="auto"/>
        <w:rPr>
          <w:ins w:id="46588" w:author="phuong vu" w:date="2018-11-23T10:15:00Z"/>
          <w:lang w:val="en-US"/>
        </w:rPr>
        <w:pPrChange w:id="46589" w:author="phuong vu" w:date="2018-11-23T13:48:00Z">
          <w:pPr/>
        </w:pPrChange>
      </w:pPr>
      <w:ins w:id="46590" w:author="phuong vu" w:date="2018-11-23T10:15:00Z">
        <w:r w:rsidRPr="00EA3AB6">
          <w:rPr>
            <w:b/>
            <w:lang w:val="en-US"/>
            <w:rPrChange w:id="46591" w:author="Tran Huan" w:date="2018-11-26T09:52:00Z">
              <w:rPr>
                <w:lang w:val="en-US"/>
              </w:rPr>
            </w:rPrChange>
          </w:rPr>
          <w:t>Tiền điều kiện</w:t>
        </w:r>
      </w:ins>
      <w:ins w:id="46592" w:author="Tran Huan" w:date="2018-11-26T09:50:00Z">
        <w:r w:rsidR="00EA3AB6">
          <w:rPr>
            <w:lang w:val="en-US"/>
          </w:rPr>
          <w:t>: Đăng nhập thành công</w:t>
        </w:r>
      </w:ins>
    </w:p>
    <w:p w14:paraId="278E7182" w14:textId="09E0CC48" w:rsidR="0077093A" w:rsidRDefault="0077093A">
      <w:pPr>
        <w:spacing w:line="276" w:lineRule="auto"/>
        <w:rPr>
          <w:ins w:id="46593" w:author="Tran Huan" w:date="2018-11-26T09:52:00Z"/>
          <w:lang w:val="en-US"/>
        </w:rPr>
        <w:pPrChange w:id="46594" w:author="phuong vu" w:date="2018-11-23T13:48:00Z">
          <w:pPr/>
        </w:pPrChange>
      </w:pPr>
      <w:ins w:id="46595" w:author="phuong vu" w:date="2018-11-23T10:15:00Z">
        <w:r w:rsidRPr="00EA3AB6">
          <w:rPr>
            <w:b/>
            <w:lang w:val="en-US"/>
            <w:rPrChange w:id="46596" w:author="Tran Huan" w:date="2018-11-26T09:52:00Z">
              <w:rPr>
                <w:lang w:val="en-US"/>
              </w:rPr>
            </w:rPrChange>
          </w:rPr>
          <w:t>Mô tả</w:t>
        </w:r>
      </w:ins>
      <w:ins w:id="46597" w:author="Tran Huan" w:date="2018-11-26T09:51:00Z">
        <w:r w:rsidR="00EA3AB6">
          <w:rPr>
            <w:lang w:val="en-US"/>
          </w:rPr>
          <w:t xml:space="preserve">: </w:t>
        </w:r>
      </w:ins>
    </w:p>
    <w:p w14:paraId="10098C39" w14:textId="19BDC441" w:rsidR="00EA3AB6" w:rsidRPr="00323DD2" w:rsidRDefault="00EA3AB6">
      <w:pPr>
        <w:pStyle w:val="ListParagraph"/>
        <w:numPr>
          <w:ilvl w:val="0"/>
          <w:numId w:val="65"/>
        </w:numPr>
        <w:spacing w:line="276" w:lineRule="auto"/>
        <w:rPr>
          <w:ins w:id="46598" w:author="Tran Huan" w:date="2018-11-26T09:52:00Z"/>
          <w:lang w:val="en-US"/>
        </w:rPr>
        <w:pPrChange w:id="46599" w:author="Tran Huan" w:date="2018-11-26T11:09:00Z">
          <w:pPr/>
        </w:pPrChange>
      </w:pPr>
      <w:ins w:id="46600" w:author="Tran Huan" w:date="2018-11-26T09:52:00Z">
        <w:r w:rsidRPr="00323DD2">
          <w:rPr>
            <w:lang w:val="en-US"/>
          </w:rPr>
          <w:t xml:space="preserve">Bước 1: Chọn dịch vụ </w:t>
        </w:r>
      </w:ins>
    </w:p>
    <w:p w14:paraId="201EAE28" w14:textId="6389DE89" w:rsidR="00EA3AB6" w:rsidRPr="00323DD2" w:rsidRDefault="00EA3AB6">
      <w:pPr>
        <w:pStyle w:val="ListParagraph"/>
        <w:numPr>
          <w:ilvl w:val="0"/>
          <w:numId w:val="65"/>
        </w:numPr>
        <w:spacing w:line="276" w:lineRule="auto"/>
        <w:rPr>
          <w:ins w:id="46601" w:author="Tran Huan" w:date="2018-11-26T09:53:00Z"/>
          <w:lang w:val="en-US"/>
        </w:rPr>
        <w:pPrChange w:id="46602" w:author="Tran Huan" w:date="2018-11-26T11:09:00Z">
          <w:pPr/>
        </w:pPrChange>
      </w:pPr>
      <w:ins w:id="46603" w:author="Tran Huan" w:date="2018-11-26T09:52:00Z">
        <w:r w:rsidRPr="00323DD2">
          <w:rPr>
            <w:lang w:val="en-US"/>
          </w:rPr>
          <w:t xml:space="preserve">Bước 2: Chọn </w:t>
        </w:r>
      </w:ins>
      <w:ins w:id="46604" w:author="Tran Huan" w:date="2018-11-26T09:53:00Z">
        <w:r w:rsidRPr="00323DD2">
          <w:rPr>
            <w:lang w:val="en-US"/>
          </w:rPr>
          <w:t>quần áo</w:t>
        </w:r>
      </w:ins>
      <w:ins w:id="46605" w:author="Tran Huan" w:date="2018-11-26T09:52:00Z">
        <w:r w:rsidRPr="00323DD2">
          <w:rPr>
            <w:lang w:val="en-US"/>
          </w:rPr>
          <w:t xml:space="preserve">. </w:t>
        </w:r>
      </w:ins>
      <w:ins w:id="46606" w:author="Tran Huan" w:date="2018-11-26T09:53:00Z">
        <w:r w:rsidRPr="00323DD2">
          <w:rPr>
            <w:lang w:val="en-US"/>
          </w:rPr>
          <w:t>Chọn những thông tin cần thiết cho quần áo</w:t>
        </w:r>
        <w:r w:rsidR="00054631" w:rsidRPr="00323DD2">
          <w:rPr>
            <w:lang w:val="en-US"/>
          </w:rPr>
          <w:t>.</w:t>
        </w:r>
      </w:ins>
    </w:p>
    <w:p w14:paraId="47478578" w14:textId="77777777" w:rsidR="00054631" w:rsidRPr="00323DD2" w:rsidRDefault="00054631">
      <w:pPr>
        <w:pStyle w:val="ListParagraph"/>
        <w:numPr>
          <w:ilvl w:val="0"/>
          <w:numId w:val="65"/>
        </w:numPr>
        <w:spacing w:line="276" w:lineRule="auto"/>
        <w:rPr>
          <w:ins w:id="46607" w:author="Tran Huan" w:date="2018-11-26T09:54:00Z"/>
          <w:lang w:val="en-US"/>
        </w:rPr>
        <w:pPrChange w:id="46608" w:author="Tran Huan" w:date="2018-11-26T11:09:00Z">
          <w:pPr/>
        </w:pPrChange>
      </w:pPr>
      <w:ins w:id="46609" w:author="Tran Huan" w:date="2018-11-26T09:53:00Z">
        <w:r w:rsidRPr="00323DD2">
          <w:rPr>
            <w:lang w:val="en-US"/>
          </w:rPr>
          <w:t>Bước 3:</w:t>
        </w:r>
      </w:ins>
      <w:ins w:id="46610" w:author="Tran Huan" w:date="2018-11-26T09:54:00Z">
        <w:r w:rsidRPr="00323DD2">
          <w:rPr>
            <w:lang w:val="en-US"/>
          </w:rPr>
          <w:t xml:space="preserve"> </w:t>
        </w:r>
      </w:ins>
      <w:ins w:id="46611" w:author="Tran Huan" w:date="2018-11-26T09:53:00Z">
        <w:r w:rsidRPr="00323DD2">
          <w:rPr>
            <w:lang w:val="en-US"/>
          </w:rPr>
          <w:t>Xem và cập nhật giỏ đồ</w:t>
        </w:r>
      </w:ins>
      <w:ins w:id="46612" w:author="Tran Huan" w:date="2018-11-26T09:54:00Z">
        <w:r w:rsidRPr="00323DD2">
          <w:rPr>
            <w:lang w:val="en-US"/>
          </w:rPr>
          <w:t>.</w:t>
        </w:r>
      </w:ins>
    </w:p>
    <w:p w14:paraId="79D98238" w14:textId="77777777" w:rsidR="00054631" w:rsidRPr="00323DD2" w:rsidRDefault="00054631">
      <w:pPr>
        <w:pStyle w:val="ListParagraph"/>
        <w:numPr>
          <w:ilvl w:val="0"/>
          <w:numId w:val="65"/>
        </w:numPr>
        <w:spacing w:line="276" w:lineRule="auto"/>
        <w:rPr>
          <w:ins w:id="46613" w:author="Tran Huan" w:date="2018-11-26T09:54:00Z"/>
          <w:lang w:val="en-US"/>
        </w:rPr>
        <w:pPrChange w:id="46614" w:author="Tran Huan" w:date="2018-11-26T11:09:00Z">
          <w:pPr/>
        </w:pPrChange>
      </w:pPr>
      <w:ins w:id="46615" w:author="Tran Huan" w:date="2018-11-26T09:54:00Z">
        <w:r w:rsidRPr="00323DD2">
          <w:rPr>
            <w:lang w:val="en-US"/>
          </w:rPr>
          <w:t>Bước 4: Xác nhận hoàn thành giỏ đồ.</w:t>
        </w:r>
      </w:ins>
    </w:p>
    <w:p w14:paraId="713106BB" w14:textId="77777777" w:rsidR="00054631" w:rsidRPr="00323DD2" w:rsidRDefault="00054631">
      <w:pPr>
        <w:pStyle w:val="ListParagraph"/>
        <w:numPr>
          <w:ilvl w:val="0"/>
          <w:numId w:val="65"/>
        </w:numPr>
        <w:spacing w:line="276" w:lineRule="auto"/>
        <w:rPr>
          <w:ins w:id="46616" w:author="Tran Huan" w:date="2018-11-26T09:54:00Z"/>
          <w:lang w:val="en-US"/>
        </w:rPr>
        <w:pPrChange w:id="46617" w:author="Tran Huan" w:date="2018-11-26T11:09:00Z">
          <w:pPr/>
        </w:pPrChange>
      </w:pPr>
      <w:ins w:id="46618" w:author="Tran Huan" w:date="2018-11-26T09:54:00Z">
        <w:r w:rsidRPr="00323DD2">
          <w:rPr>
            <w:lang w:val="en-US"/>
          </w:rPr>
          <w:t>Bước 5: Chọn chi nhánh của cửa hàng giặt ủi</w:t>
        </w:r>
      </w:ins>
    </w:p>
    <w:p w14:paraId="3B2B1373" w14:textId="321E41C1" w:rsidR="00054631" w:rsidRPr="00323DD2" w:rsidRDefault="00054631">
      <w:pPr>
        <w:pStyle w:val="ListParagraph"/>
        <w:numPr>
          <w:ilvl w:val="0"/>
          <w:numId w:val="65"/>
        </w:numPr>
        <w:spacing w:line="276" w:lineRule="auto"/>
        <w:rPr>
          <w:ins w:id="46619" w:author="Tran Huan" w:date="2018-11-26T09:55:00Z"/>
          <w:lang w:val="en-US"/>
        </w:rPr>
        <w:pPrChange w:id="46620" w:author="Tran Huan" w:date="2018-11-26T11:09:00Z">
          <w:pPr/>
        </w:pPrChange>
      </w:pPr>
      <w:ins w:id="46621" w:author="Tran Huan" w:date="2018-11-26T09:54:00Z">
        <w:r w:rsidRPr="00323DD2">
          <w:rPr>
            <w:lang w:val="en-US"/>
          </w:rPr>
          <w:t xml:space="preserve">Bước 6: Chọn thời gian giao </w:t>
        </w:r>
      </w:ins>
      <w:ins w:id="46622" w:author="Tran Huan" w:date="2018-11-26T09:53:00Z">
        <w:r w:rsidRPr="00323DD2">
          <w:rPr>
            <w:lang w:val="en-US"/>
          </w:rPr>
          <w:t xml:space="preserve"> </w:t>
        </w:r>
      </w:ins>
      <w:ins w:id="46623" w:author="Tran Huan" w:date="2018-11-26T09:55:00Z">
        <w:r w:rsidRPr="00323DD2">
          <w:rPr>
            <w:lang w:val="en-US"/>
          </w:rPr>
          <w:t xml:space="preserve">và nhận đồ và sửa lại thông tin </w:t>
        </w:r>
      </w:ins>
      <w:ins w:id="46624" w:author="Tran Huan" w:date="2018-11-26T09:57:00Z">
        <w:r w:rsidRPr="00323DD2">
          <w:rPr>
            <w:lang w:val="en-US"/>
          </w:rPr>
          <w:t>chi tiết về quần áo.</w:t>
        </w:r>
      </w:ins>
    </w:p>
    <w:p w14:paraId="3305C0CC" w14:textId="6142BDC6" w:rsidR="00054631" w:rsidRPr="00323DD2" w:rsidRDefault="00054631">
      <w:pPr>
        <w:pStyle w:val="ListParagraph"/>
        <w:numPr>
          <w:ilvl w:val="0"/>
          <w:numId w:val="65"/>
        </w:numPr>
        <w:spacing w:line="276" w:lineRule="auto"/>
        <w:rPr>
          <w:ins w:id="46625" w:author="phuong vu" w:date="2018-11-23T10:15:00Z"/>
          <w:lang w:val="en-US"/>
        </w:rPr>
        <w:pPrChange w:id="46626" w:author="Tran Huan" w:date="2018-11-26T11:09:00Z">
          <w:pPr/>
        </w:pPrChange>
      </w:pPr>
      <w:ins w:id="46627" w:author="Tran Huan" w:date="2018-11-26T09:55:00Z">
        <w:r w:rsidRPr="00323DD2">
          <w:rPr>
            <w:lang w:val="en-US"/>
          </w:rPr>
          <w:t>Bước 7: Xác nhận hoàm tất đơn hàng.</w:t>
        </w:r>
      </w:ins>
    </w:p>
    <w:p w14:paraId="1EA558ED" w14:textId="77777777" w:rsidR="0077093A" w:rsidRPr="00EA3AB6" w:rsidRDefault="0077093A">
      <w:pPr>
        <w:spacing w:line="276" w:lineRule="auto"/>
        <w:rPr>
          <w:ins w:id="46628" w:author="phuong vu" w:date="2018-11-23T10:15:00Z"/>
          <w:b/>
          <w:lang w:val="en-US"/>
          <w:rPrChange w:id="46629" w:author="Tran Huan" w:date="2018-11-26T09:52:00Z">
            <w:rPr>
              <w:ins w:id="46630" w:author="phuong vu" w:date="2018-11-23T10:15:00Z"/>
              <w:lang w:val="en-US"/>
            </w:rPr>
          </w:rPrChange>
        </w:rPr>
        <w:pPrChange w:id="46631" w:author="phuong vu" w:date="2018-11-23T13:48:00Z">
          <w:pPr/>
        </w:pPrChange>
      </w:pPr>
      <w:ins w:id="46632" w:author="phuong vu" w:date="2018-11-23T10:15:00Z">
        <w:r w:rsidRPr="00EA3AB6">
          <w:rPr>
            <w:b/>
            <w:lang w:val="en-US"/>
            <w:rPrChange w:id="46633" w:author="Tran Huan" w:date="2018-11-26T09:52: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6634" w:author="Tran Huan" w:date="2018-11-26T09:59: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708"/>
        <w:gridCol w:w="2598"/>
        <w:gridCol w:w="1973"/>
        <w:gridCol w:w="1740"/>
        <w:gridCol w:w="1758"/>
        <w:tblGridChange w:id="46635">
          <w:tblGrid>
            <w:gridCol w:w="709"/>
            <w:gridCol w:w="2591"/>
            <w:gridCol w:w="1974"/>
            <w:gridCol w:w="1742"/>
            <w:gridCol w:w="1761"/>
          </w:tblGrid>
        </w:tblGridChange>
      </w:tblGrid>
      <w:tr w:rsidR="0077093A" w14:paraId="3D25ACD8" w14:textId="77777777" w:rsidTr="00446BC6">
        <w:trPr>
          <w:ins w:id="46636"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hideMark/>
            <w:tcPrChange w:id="46637" w:author="Tran Huan" w:date="2018-11-26T09:59:00Z">
              <w:tcPr>
                <w:tcW w:w="615" w:type="dxa"/>
                <w:tcBorders>
                  <w:top w:val="single" w:sz="4" w:space="0" w:color="auto"/>
                  <w:left w:val="single" w:sz="4" w:space="0" w:color="auto"/>
                  <w:bottom w:val="single" w:sz="4" w:space="0" w:color="auto"/>
                  <w:right w:val="single" w:sz="4" w:space="0" w:color="auto"/>
                </w:tcBorders>
                <w:vAlign w:val="center"/>
                <w:hideMark/>
              </w:tcPr>
            </w:tcPrChange>
          </w:tcPr>
          <w:p w14:paraId="485147A0" w14:textId="77777777" w:rsidR="0077093A" w:rsidRDefault="0077093A">
            <w:pPr>
              <w:spacing w:line="276" w:lineRule="auto"/>
              <w:jc w:val="center"/>
              <w:rPr>
                <w:ins w:id="46638" w:author="phuong vu" w:date="2018-11-23T10:15:00Z"/>
                <w:rFonts w:ascii="Times New Roman" w:hAnsi="Times New Roman" w:cs="Times New Roman"/>
                <w:b/>
                <w:bCs/>
                <w:lang w:val="es-ES"/>
              </w:rPr>
              <w:pPrChange w:id="46639" w:author="Tran Huan" w:date="2018-11-26T09:59:00Z">
                <w:pPr>
                  <w:jc w:val="center"/>
                </w:pPr>
              </w:pPrChange>
            </w:pPr>
            <w:ins w:id="46640" w:author="phuong vu" w:date="2018-11-23T10:15:00Z">
              <w:r>
                <w:rPr>
                  <w:b/>
                  <w:bCs/>
                  <w:lang w:val="es-ES"/>
                </w:rPr>
                <w:t>STT</w:t>
              </w:r>
            </w:ins>
          </w:p>
        </w:tc>
        <w:tc>
          <w:tcPr>
            <w:tcW w:w="2598" w:type="dxa"/>
            <w:tcBorders>
              <w:top w:val="single" w:sz="4" w:space="0" w:color="auto"/>
              <w:left w:val="single" w:sz="4" w:space="0" w:color="auto"/>
              <w:bottom w:val="single" w:sz="4" w:space="0" w:color="auto"/>
              <w:right w:val="single" w:sz="4" w:space="0" w:color="auto"/>
            </w:tcBorders>
            <w:vAlign w:val="center"/>
            <w:hideMark/>
            <w:tcPrChange w:id="46641" w:author="Tran Huan" w:date="2018-11-26T09:59:00Z">
              <w:tcPr>
                <w:tcW w:w="2835" w:type="dxa"/>
                <w:tcBorders>
                  <w:top w:val="single" w:sz="4" w:space="0" w:color="auto"/>
                  <w:left w:val="single" w:sz="4" w:space="0" w:color="auto"/>
                  <w:bottom w:val="single" w:sz="4" w:space="0" w:color="auto"/>
                  <w:right w:val="single" w:sz="4" w:space="0" w:color="auto"/>
                </w:tcBorders>
                <w:vAlign w:val="center"/>
                <w:hideMark/>
              </w:tcPr>
            </w:tcPrChange>
          </w:tcPr>
          <w:p w14:paraId="7135A28F" w14:textId="77777777" w:rsidR="0077093A" w:rsidRDefault="0077093A">
            <w:pPr>
              <w:spacing w:line="276" w:lineRule="auto"/>
              <w:jc w:val="center"/>
              <w:rPr>
                <w:ins w:id="46642" w:author="phuong vu" w:date="2018-11-23T10:15:00Z"/>
                <w:b/>
                <w:bCs/>
                <w:lang w:val="es-ES"/>
              </w:rPr>
              <w:pPrChange w:id="46643" w:author="phuong vu" w:date="2018-11-23T13:48:00Z">
                <w:pPr>
                  <w:jc w:val="center"/>
                </w:pPr>
              </w:pPrChange>
            </w:pPr>
            <w:ins w:id="46644" w:author="phuong vu" w:date="2018-11-23T10:15:00Z">
              <w:r>
                <w:rPr>
                  <w:b/>
                  <w:bCs/>
                  <w:lang w:val="es-ES"/>
                </w:rPr>
                <w:t>Mô tả dữ liệu kiểm thử</w:t>
              </w:r>
            </w:ins>
          </w:p>
        </w:tc>
        <w:tc>
          <w:tcPr>
            <w:tcW w:w="1973" w:type="dxa"/>
            <w:tcBorders>
              <w:top w:val="single" w:sz="4" w:space="0" w:color="auto"/>
              <w:left w:val="single" w:sz="4" w:space="0" w:color="auto"/>
              <w:bottom w:val="single" w:sz="4" w:space="0" w:color="auto"/>
              <w:right w:val="single" w:sz="4" w:space="0" w:color="auto"/>
            </w:tcBorders>
            <w:vAlign w:val="center"/>
            <w:hideMark/>
            <w:tcPrChange w:id="46645" w:author="Tran Huan" w:date="2018-11-26T09:59:00Z">
              <w:tcPr>
                <w:tcW w:w="2130" w:type="dxa"/>
                <w:tcBorders>
                  <w:top w:val="single" w:sz="4" w:space="0" w:color="auto"/>
                  <w:left w:val="single" w:sz="4" w:space="0" w:color="auto"/>
                  <w:bottom w:val="single" w:sz="4" w:space="0" w:color="auto"/>
                  <w:right w:val="single" w:sz="4" w:space="0" w:color="auto"/>
                </w:tcBorders>
                <w:vAlign w:val="center"/>
                <w:hideMark/>
              </w:tcPr>
            </w:tcPrChange>
          </w:tcPr>
          <w:p w14:paraId="31AA3532" w14:textId="77777777" w:rsidR="0077093A" w:rsidRDefault="0077093A">
            <w:pPr>
              <w:spacing w:line="276" w:lineRule="auto"/>
              <w:jc w:val="center"/>
              <w:rPr>
                <w:ins w:id="46646" w:author="phuong vu" w:date="2018-11-23T10:15:00Z"/>
                <w:b/>
                <w:bCs/>
                <w:lang w:val="es-ES"/>
              </w:rPr>
              <w:pPrChange w:id="46647" w:author="phuong vu" w:date="2018-11-23T13:48:00Z">
                <w:pPr>
                  <w:jc w:val="center"/>
                </w:pPr>
              </w:pPrChange>
            </w:pPr>
            <w:ins w:id="46648" w:author="phuong vu" w:date="2018-11-23T10:15:00Z">
              <w:r>
                <w:rPr>
                  <w:b/>
                  <w:bCs/>
                  <w:lang w:val="es-ES"/>
                </w:rPr>
                <w:t>Kết quả mong đợi</w:t>
              </w:r>
            </w:ins>
          </w:p>
        </w:tc>
        <w:tc>
          <w:tcPr>
            <w:tcW w:w="1740" w:type="dxa"/>
            <w:tcBorders>
              <w:top w:val="single" w:sz="4" w:space="0" w:color="auto"/>
              <w:left w:val="single" w:sz="4" w:space="0" w:color="auto"/>
              <w:bottom w:val="single" w:sz="4" w:space="0" w:color="auto"/>
              <w:right w:val="single" w:sz="4" w:space="0" w:color="auto"/>
            </w:tcBorders>
            <w:vAlign w:val="center"/>
            <w:hideMark/>
            <w:tcPrChange w:id="46649" w:author="Tran Huan" w:date="2018-11-26T09:59:00Z">
              <w:tcPr>
                <w:tcW w:w="1872" w:type="dxa"/>
                <w:tcBorders>
                  <w:top w:val="single" w:sz="4" w:space="0" w:color="auto"/>
                  <w:left w:val="single" w:sz="4" w:space="0" w:color="auto"/>
                  <w:bottom w:val="single" w:sz="4" w:space="0" w:color="auto"/>
                  <w:right w:val="single" w:sz="4" w:space="0" w:color="auto"/>
                </w:tcBorders>
                <w:vAlign w:val="center"/>
                <w:hideMark/>
              </w:tcPr>
            </w:tcPrChange>
          </w:tcPr>
          <w:p w14:paraId="69C792B5" w14:textId="77777777" w:rsidR="0077093A" w:rsidRDefault="0077093A">
            <w:pPr>
              <w:spacing w:line="276" w:lineRule="auto"/>
              <w:jc w:val="center"/>
              <w:rPr>
                <w:ins w:id="46650" w:author="phuong vu" w:date="2018-11-23T10:15:00Z"/>
                <w:b/>
                <w:bCs/>
                <w:lang w:val="es-ES"/>
              </w:rPr>
              <w:pPrChange w:id="46651" w:author="phuong vu" w:date="2018-11-23T13:48:00Z">
                <w:pPr>
                  <w:jc w:val="center"/>
                </w:pPr>
              </w:pPrChange>
            </w:pPr>
            <w:ins w:id="46652" w:author="phuong vu" w:date="2018-11-23T10:15:00Z">
              <w:r>
                <w:rPr>
                  <w:b/>
                  <w:bCs/>
                  <w:lang w:val="es-ES"/>
                </w:rPr>
                <w:t>Kết quả thực tế</w:t>
              </w:r>
            </w:ins>
          </w:p>
        </w:tc>
        <w:tc>
          <w:tcPr>
            <w:tcW w:w="1758" w:type="dxa"/>
            <w:tcBorders>
              <w:top w:val="single" w:sz="4" w:space="0" w:color="auto"/>
              <w:left w:val="single" w:sz="4" w:space="0" w:color="auto"/>
              <w:bottom w:val="single" w:sz="4" w:space="0" w:color="auto"/>
              <w:right w:val="single" w:sz="4" w:space="0" w:color="auto"/>
            </w:tcBorders>
            <w:vAlign w:val="center"/>
            <w:hideMark/>
            <w:tcPrChange w:id="46653" w:author="Tran Huan" w:date="2018-11-26T09:59:00Z">
              <w:tcPr>
                <w:tcW w:w="1872" w:type="dxa"/>
                <w:tcBorders>
                  <w:top w:val="single" w:sz="4" w:space="0" w:color="auto"/>
                  <w:left w:val="single" w:sz="4" w:space="0" w:color="auto"/>
                  <w:bottom w:val="single" w:sz="4" w:space="0" w:color="auto"/>
                  <w:right w:val="single" w:sz="4" w:space="0" w:color="auto"/>
                </w:tcBorders>
                <w:vAlign w:val="center"/>
                <w:hideMark/>
              </w:tcPr>
            </w:tcPrChange>
          </w:tcPr>
          <w:p w14:paraId="285417E6" w14:textId="77777777" w:rsidR="0077093A" w:rsidRDefault="0077093A">
            <w:pPr>
              <w:spacing w:line="276" w:lineRule="auto"/>
              <w:jc w:val="center"/>
              <w:rPr>
                <w:ins w:id="46654" w:author="phuong vu" w:date="2018-11-23T10:15:00Z"/>
                <w:b/>
                <w:bCs/>
                <w:lang w:val="es-ES"/>
              </w:rPr>
              <w:pPrChange w:id="46655" w:author="phuong vu" w:date="2018-11-23T13:48:00Z">
                <w:pPr>
                  <w:jc w:val="center"/>
                </w:pPr>
              </w:pPrChange>
            </w:pPr>
            <w:ins w:id="46656" w:author="phuong vu" w:date="2018-11-23T10:15:00Z">
              <w:r>
                <w:rPr>
                  <w:b/>
                  <w:bCs/>
                  <w:lang w:val="es-ES"/>
                </w:rPr>
                <w:t>Thành công/ Thât bại</w:t>
              </w:r>
            </w:ins>
          </w:p>
        </w:tc>
      </w:tr>
      <w:tr w:rsidR="0077093A" w14:paraId="2F886F09" w14:textId="77777777" w:rsidTr="00446BC6">
        <w:trPr>
          <w:ins w:id="46657"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46658" w:author="Tran Huan" w:date="2018-11-26T09:59:00Z">
              <w:tcPr>
                <w:tcW w:w="615" w:type="dxa"/>
                <w:tcBorders>
                  <w:top w:val="single" w:sz="4" w:space="0" w:color="auto"/>
                  <w:left w:val="single" w:sz="4" w:space="0" w:color="auto"/>
                  <w:bottom w:val="single" w:sz="4" w:space="0" w:color="auto"/>
                  <w:right w:val="single" w:sz="4" w:space="0" w:color="auto"/>
                </w:tcBorders>
              </w:tcPr>
            </w:tcPrChange>
          </w:tcPr>
          <w:p w14:paraId="6964AF96" w14:textId="45A49805" w:rsidR="0077093A" w:rsidRDefault="00054631">
            <w:pPr>
              <w:spacing w:line="276" w:lineRule="auto"/>
              <w:jc w:val="center"/>
              <w:rPr>
                <w:ins w:id="46659" w:author="phuong vu" w:date="2018-11-23T10:15:00Z"/>
                <w:b/>
                <w:bCs/>
                <w:lang w:val="es-ES"/>
              </w:rPr>
              <w:pPrChange w:id="46660" w:author="Tran Huan" w:date="2018-11-26T09:59:00Z">
                <w:pPr/>
              </w:pPrChange>
            </w:pPr>
            <w:ins w:id="46661" w:author="Tran Huan" w:date="2018-11-26T09:57:00Z">
              <w:r>
                <w:rPr>
                  <w:b/>
                  <w:bCs/>
                  <w:lang w:val="es-ES"/>
                </w:rPr>
                <w:t>1</w:t>
              </w:r>
            </w:ins>
          </w:p>
        </w:tc>
        <w:tc>
          <w:tcPr>
            <w:tcW w:w="2598" w:type="dxa"/>
            <w:tcBorders>
              <w:top w:val="single" w:sz="4" w:space="0" w:color="auto"/>
              <w:left w:val="single" w:sz="4" w:space="0" w:color="auto"/>
              <w:bottom w:val="single" w:sz="4" w:space="0" w:color="auto"/>
              <w:right w:val="single" w:sz="4" w:space="0" w:color="auto"/>
            </w:tcBorders>
            <w:vAlign w:val="center"/>
            <w:tcPrChange w:id="46662" w:author="Tran Huan" w:date="2018-11-26T09:59:00Z">
              <w:tcPr>
                <w:tcW w:w="2835" w:type="dxa"/>
                <w:tcBorders>
                  <w:top w:val="single" w:sz="4" w:space="0" w:color="auto"/>
                  <w:left w:val="single" w:sz="4" w:space="0" w:color="auto"/>
                  <w:bottom w:val="single" w:sz="4" w:space="0" w:color="auto"/>
                  <w:right w:val="single" w:sz="4" w:space="0" w:color="auto"/>
                </w:tcBorders>
              </w:tcPr>
            </w:tcPrChange>
          </w:tcPr>
          <w:p w14:paraId="56B0F484" w14:textId="7077C33D" w:rsidR="0077093A" w:rsidRDefault="00054631">
            <w:pPr>
              <w:spacing w:line="276" w:lineRule="auto"/>
              <w:jc w:val="left"/>
              <w:rPr>
                <w:ins w:id="46663" w:author="phuong vu" w:date="2018-11-23T10:15:00Z"/>
                <w:lang w:val="es-ES"/>
              </w:rPr>
              <w:pPrChange w:id="46664" w:author="Tran Huan" w:date="2018-11-26T09:59:00Z">
                <w:pPr/>
              </w:pPrChange>
            </w:pPr>
            <w:ins w:id="46665" w:author="Tran Huan" w:date="2018-11-26T09:58:00Z">
              <w:r>
                <w:rPr>
                  <w:lang w:val="es-ES"/>
                </w:rPr>
                <w:t>Nhập đầy đủ các thông tin bắt buộc</w:t>
              </w:r>
            </w:ins>
          </w:p>
        </w:tc>
        <w:tc>
          <w:tcPr>
            <w:tcW w:w="1973" w:type="dxa"/>
            <w:tcBorders>
              <w:top w:val="single" w:sz="4" w:space="0" w:color="auto"/>
              <w:left w:val="single" w:sz="4" w:space="0" w:color="auto"/>
              <w:bottom w:val="single" w:sz="4" w:space="0" w:color="auto"/>
              <w:right w:val="single" w:sz="4" w:space="0" w:color="auto"/>
            </w:tcBorders>
            <w:vAlign w:val="center"/>
            <w:tcPrChange w:id="46666" w:author="Tran Huan" w:date="2018-11-26T09:59:00Z">
              <w:tcPr>
                <w:tcW w:w="2130" w:type="dxa"/>
                <w:tcBorders>
                  <w:top w:val="single" w:sz="4" w:space="0" w:color="auto"/>
                  <w:left w:val="single" w:sz="4" w:space="0" w:color="auto"/>
                  <w:bottom w:val="single" w:sz="4" w:space="0" w:color="auto"/>
                  <w:right w:val="single" w:sz="4" w:space="0" w:color="auto"/>
                </w:tcBorders>
              </w:tcPr>
            </w:tcPrChange>
          </w:tcPr>
          <w:p w14:paraId="5DA162CA" w14:textId="3E2F9071" w:rsidR="0077093A" w:rsidRDefault="00054631">
            <w:pPr>
              <w:spacing w:line="276" w:lineRule="auto"/>
              <w:jc w:val="left"/>
              <w:rPr>
                <w:ins w:id="46667" w:author="phuong vu" w:date="2018-11-23T10:15:00Z"/>
                <w:lang w:val="es-ES"/>
              </w:rPr>
              <w:pPrChange w:id="46668" w:author="Tran Huan" w:date="2018-11-26T09:59:00Z">
                <w:pPr/>
              </w:pPrChange>
            </w:pPr>
            <w:ins w:id="46669" w:author="Tran Huan" w:date="2018-11-26T09:58:00Z">
              <w:r>
                <w:rPr>
                  <w:lang w:val="es-ES"/>
                </w:rPr>
                <w:t>Tạo đơn hàng thành công</w:t>
              </w:r>
            </w:ins>
          </w:p>
        </w:tc>
        <w:tc>
          <w:tcPr>
            <w:tcW w:w="1740" w:type="dxa"/>
            <w:tcBorders>
              <w:top w:val="single" w:sz="4" w:space="0" w:color="auto"/>
              <w:left w:val="single" w:sz="4" w:space="0" w:color="auto"/>
              <w:bottom w:val="single" w:sz="4" w:space="0" w:color="auto"/>
              <w:right w:val="single" w:sz="4" w:space="0" w:color="auto"/>
            </w:tcBorders>
            <w:vAlign w:val="center"/>
            <w:tcPrChange w:id="46670" w:author="Tran Huan" w:date="2018-11-26T09:59:00Z">
              <w:tcPr>
                <w:tcW w:w="1872" w:type="dxa"/>
                <w:tcBorders>
                  <w:top w:val="single" w:sz="4" w:space="0" w:color="auto"/>
                  <w:left w:val="single" w:sz="4" w:space="0" w:color="auto"/>
                  <w:bottom w:val="single" w:sz="4" w:space="0" w:color="auto"/>
                  <w:right w:val="single" w:sz="4" w:space="0" w:color="auto"/>
                </w:tcBorders>
              </w:tcPr>
            </w:tcPrChange>
          </w:tcPr>
          <w:p w14:paraId="1357BC5F" w14:textId="6D6600CF" w:rsidR="0077093A" w:rsidRDefault="00054631">
            <w:pPr>
              <w:spacing w:line="276" w:lineRule="auto"/>
              <w:jc w:val="left"/>
              <w:rPr>
                <w:ins w:id="46671" w:author="phuong vu" w:date="2018-11-23T10:15:00Z"/>
                <w:lang w:val="es-ES"/>
              </w:rPr>
              <w:pPrChange w:id="46672" w:author="Tran Huan" w:date="2018-11-26T09:59:00Z">
                <w:pPr/>
              </w:pPrChange>
            </w:pPr>
            <w:ins w:id="46673" w:author="Tran Huan" w:date="2018-11-26T09:58:00Z">
              <w:r>
                <w:rPr>
                  <w:lang w:val="es-ES"/>
                </w:rPr>
                <w:t>Tạo đơn hàng thành công</w:t>
              </w:r>
            </w:ins>
          </w:p>
        </w:tc>
        <w:tc>
          <w:tcPr>
            <w:tcW w:w="1758" w:type="dxa"/>
            <w:tcBorders>
              <w:top w:val="single" w:sz="4" w:space="0" w:color="auto"/>
              <w:left w:val="single" w:sz="4" w:space="0" w:color="auto"/>
              <w:bottom w:val="single" w:sz="4" w:space="0" w:color="auto"/>
              <w:right w:val="single" w:sz="4" w:space="0" w:color="auto"/>
            </w:tcBorders>
            <w:vAlign w:val="center"/>
            <w:tcPrChange w:id="46674" w:author="Tran Huan" w:date="2018-11-26T09:59:00Z">
              <w:tcPr>
                <w:tcW w:w="1872" w:type="dxa"/>
                <w:tcBorders>
                  <w:top w:val="single" w:sz="4" w:space="0" w:color="auto"/>
                  <w:left w:val="single" w:sz="4" w:space="0" w:color="auto"/>
                  <w:bottom w:val="single" w:sz="4" w:space="0" w:color="auto"/>
                  <w:right w:val="single" w:sz="4" w:space="0" w:color="auto"/>
                </w:tcBorders>
              </w:tcPr>
            </w:tcPrChange>
          </w:tcPr>
          <w:p w14:paraId="27E24BF3" w14:textId="3B84B1FB" w:rsidR="0077093A" w:rsidRDefault="00054631">
            <w:pPr>
              <w:spacing w:line="276" w:lineRule="auto"/>
              <w:jc w:val="left"/>
              <w:rPr>
                <w:ins w:id="46675" w:author="phuong vu" w:date="2018-11-23T10:15:00Z"/>
                <w:lang w:val="es-ES"/>
              </w:rPr>
              <w:pPrChange w:id="46676" w:author="Tran Huan" w:date="2018-11-26T09:59:00Z">
                <w:pPr/>
              </w:pPrChange>
            </w:pPr>
            <w:ins w:id="46677" w:author="Tran Huan" w:date="2018-11-26T09:58:00Z">
              <w:r>
                <w:rPr>
                  <w:lang w:val="es-ES"/>
                </w:rPr>
                <w:t>Thành công</w:t>
              </w:r>
            </w:ins>
          </w:p>
        </w:tc>
      </w:tr>
      <w:tr w:rsidR="0077093A" w14:paraId="678FECA6" w14:textId="77777777" w:rsidTr="00446BC6">
        <w:trPr>
          <w:ins w:id="46678"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46679" w:author="Tran Huan" w:date="2018-11-26T09:59:00Z">
              <w:tcPr>
                <w:tcW w:w="615" w:type="dxa"/>
                <w:tcBorders>
                  <w:top w:val="single" w:sz="4" w:space="0" w:color="auto"/>
                  <w:left w:val="single" w:sz="4" w:space="0" w:color="auto"/>
                  <w:bottom w:val="single" w:sz="4" w:space="0" w:color="auto"/>
                  <w:right w:val="single" w:sz="4" w:space="0" w:color="auto"/>
                </w:tcBorders>
              </w:tcPr>
            </w:tcPrChange>
          </w:tcPr>
          <w:p w14:paraId="20188A3B" w14:textId="658B3640" w:rsidR="0077093A" w:rsidRDefault="00054631">
            <w:pPr>
              <w:spacing w:line="276" w:lineRule="auto"/>
              <w:jc w:val="center"/>
              <w:rPr>
                <w:ins w:id="46680" w:author="phuong vu" w:date="2018-11-23T10:15:00Z"/>
                <w:b/>
                <w:bCs/>
                <w:lang w:val="es-ES"/>
              </w:rPr>
              <w:pPrChange w:id="46681" w:author="Tran Huan" w:date="2018-11-26T09:59:00Z">
                <w:pPr/>
              </w:pPrChange>
            </w:pPr>
            <w:ins w:id="46682" w:author="Tran Huan" w:date="2018-11-26T09:59:00Z">
              <w:r>
                <w:rPr>
                  <w:b/>
                  <w:bCs/>
                  <w:lang w:val="es-ES"/>
                </w:rPr>
                <w:t>2</w:t>
              </w:r>
            </w:ins>
          </w:p>
        </w:tc>
        <w:tc>
          <w:tcPr>
            <w:tcW w:w="2598" w:type="dxa"/>
            <w:tcBorders>
              <w:top w:val="single" w:sz="4" w:space="0" w:color="auto"/>
              <w:left w:val="single" w:sz="4" w:space="0" w:color="auto"/>
              <w:bottom w:val="single" w:sz="4" w:space="0" w:color="auto"/>
              <w:right w:val="single" w:sz="4" w:space="0" w:color="auto"/>
            </w:tcBorders>
            <w:vAlign w:val="center"/>
            <w:tcPrChange w:id="46683" w:author="Tran Huan" w:date="2018-11-26T09:59:00Z">
              <w:tcPr>
                <w:tcW w:w="2835" w:type="dxa"/>
                <w:tcBorders>
                  <w:top w:val="single" w:sz="4" w:space="0" w:color="auto"/>
                  <w:left w:val="single" w:sz="4" w:space="0" w:color="auto"/>
                  <w:bottom w:val="single" w:sz="4" w:space="0" w:color="auto"/>
                  <w:right w:val="single" w:sz="4" w:space="0" w:color="auto"/>
                </w:tcBorders>
              </w:tcPr>
            </w:tcPrChange>
          </w:tcPr>
          <w:p w14:paraId="687BCABB" w14:textId="12C7ECB9" w:rsidR="0077093A" w:rsidRDefault="00054631">
            <w:pPr>
              <w:spacing w:line="276" w:lineRule="auto"/>
              <w:jc w:val="left"/>
              <w:rPr>
                <w:ins w:id="46684" w:author="phuong vu" w:date="2018-11-23T10:15:00Z"/>
                <w:lang w:val="es-ES"/>
              </w:rPr>
              <w:pPrChange w:id="46685" w:author="Tran Huan" w:date="2018-11-26T09:59:00Z">
                <w:pPr/>
              </w:pPrChange>
            </w:pPr>
            <w:ins w:id="46686" w:author="Tran Huan" w:date="2018-11-26T09:59:00Z">
              <w:r>
                <w:rPr>
                  <w:lang w:val="es-ES"/>
                </w:rPr>
                <w:t>Không chọn đơn vị tính</w:t>
              </w:r>
            </w:ins>
            <w:ins w:id="46687" w:author="Tran Huan" w:date="2018-11-26T10:00:00Z">
              <w:r>
                <w:rPr>
                  <w:lang w:val="es-ES"/>
                </w:rPr>
                <w:t>. Nhấn “Thêm vào giỏ đồ”</w:t>
              </w:r>
            </w:ins>
          </w:p>
        </w:tc>
        <w:tc>
          <w:tcPr>
            <w:tcW w:w="1973" w:type="dxa"/>
            <w:tcBorders>
              <w:top w:val="single" w:sz="4" w:space="0" w:color="auto"/>
              <w:left w:val="single" w:sz="4" w:space="0" w:color="auto"/>
              <w:bottom w:val="single" w:sz="4" w:space="0" w:color="auto"/>
              <w:right w:val="single" w:sz="4" w:space="0" w:color="auto"/>
            </w:tcBorders>
            <w:vAlign w:val="center"/>
            <w:tcPrChange w:id="46688" w:author="Tran Huan" w:date="2018-11-26T09:59:00Z">
              <w:tcPr>
                <w:tcW w:w="2130" w:type="dxa"/>
                <w:tcBorders>
                  <w:top w:val="single" w:sz="4" w:space="0" w:color="auto"/>
                  <w:left w:val="single" w:sz="4" w:space="0" w:color="auto"/>
                  <w:bottom w:val="single" w:sz="4" w:space="0" w:color="auto"/>
                  <w:right w:val="single" w:sz="4" w:space="0" w:color="auto"/>
                </w:tcBorders>
              </w:tcPr>
            </w:tcPrChange>
          </w:tcPr>
          <w:p w14:paraId="701D44D8" w14:textId="114284AE" w:rsidR="0077093A" w:rsidRDefault="00054631">
            <w:pPr>
              <w:spacing w:line="276" w:lineRule="auto"/>
              <w:jc w:val="left"/>
              <w:rPr>
                <w:ins w:id="46689" w:author="phuong vu" w:date="2018-11-23T10:15:00Z"/>
                <w:lang w:val="es-ES"/>
              </w:rPr>
              <w:pPrChange w:id="46690" w:author="Tran Huan" w:date="2018-11-26T09:59:00Z">
                <w:pPr/>
              </w:pPrChange>
            </w:pPr>
            <w:ins w:id="46691" w:author="Tran Huan" w:date="2018-11-26T09:59:00Z">
              <w:r>
                <w:rPr>
                  <w:lang w:val="es-ES"/>
                </w:rPr>
                <w:t>Hiện thông báo lỗi</w:t>
              </w:r>
            </w:ins>
          </w:p>
        </w:tc>
        <w:tc>
          <w:tcPr>
            <w:tcW w:w="1740" w:type="dxa"/>
            <w:tcBorders>
              <w:top w:val="single" w:sz="4" w:space="0" w:color="auto"/>
              <w:left w:val="single" w:sz="4" w:space="0" w:color="auto"/>
              <w:bottom w:val="single" w:sz="4" w:space="0" w:color="auto"/>
              <w:right w:val="single" w:sz="4" w:space="0" w:color="auto"/>
            </w:tcBorders>
            <w:vAlign w:val="center"/>
            <w:tcPrChange w:id="46692" w:author="Tran Huan" w:date="2018-11-26T09:59:00Z">
              <w:tcPr>
                <w:tcW w:w="1872" w:type="dxa"/>
                <w:tcBorders>
                  <w:top w:val="single" w:sz="4" w:space="0" w:color="auto"/>
                  <w:left w:val="single" w:sz="4" w:space="0" w:color="auto"/>
                  <w:bottom w:val="single" w:sz="4" w:space="0" w:color="auto"/>
                  <w:right w:val="single" w:sz="4" w:space="0" w:color="auto"/>
                </w:tcBorders>
              </w:tcPr>
            </w:tcPrChange>
          </w:tcPr>
          <w:p w14:paraId="2DE6F54D" w14:textId="605A570A" w:rsidR="0077093A" w:rsidRDefault="00054631">
            <w:pPr>
              <w:spacing w:line="276" w:lineRule="auto"/>
              <w:jc w:val="left"/>
              <w:rPr>
                <w:ins w:id="46693" w:author="phuong vu" w:date="2018-11-23T10:15:00Z"/>
                <w:lang w:val="es-ES"/>
              </w:rPr>
              <w:pPrChange w:id="46694" w:author="Tran Huan" w:date="2018-11-26T09:59:00Z">
                <w:pPr/>
              </w:pPrChange>
            </w:pPr>
            <w:ins w:id="46695" w:author="Tran Huan" w:date="2018-11-26T09:59:00Z">
              <w:r>
                <w:rPr>
                  <w:lang w:val="es-ES"/>
                </w:rPr>
                <w:t>Hiện thông báo: “Vui lòng</w:t>
              </w:r>
            </w:ins>
            <w:ins w:id="46696" w:author="Tran Huan" w:date="2018-11-26T10:02:00Z">
              <w:r>
                <w:rPr>
                  <w:lang w:val="es-ES"/>
                </w:rPr>
                <w:t xml:space="preserve"> chọn đơn vị tính”</w:t>
              </w:r>
            </w:ins>
            <w:ins w:id="46697" w:author="Tran Huan" w:date="2018-11-26T09:59:00Z">
              <w:r>
                <w:rPr>
                  <w:lang w:val="es-ES"/>
                </w:rPr>
                <w:t xml:space="preserve"> </w:t>
              </w:r>
            </w:ins>
          </w:p>
        </w:tc>
        <w:tc>
          <w:tcPr>
            <w:tcW w:w="1758" w:type="dxa"/>
            <w:tcBorders>
              <w:top w:val="single" w:sz="4" w:space="0" w:color="auto"/>
              <w:left w:val="single" w:sz="4" w:space="0" w:color="auto"/>
              <w:bottom w:val="single" w:sz="4" w:space="0" w:color="auto"/>
              <w:right w:val="single" w:sz="4" w:space="0" w:color="auto"/>
            </w:tcBorders>
            <w:vAlign w:val="center"/>
            <w:tcPrChange w:id="46698" w:author="Tran Huan" w:date="2018-11-26T09:59:00Z">
              <w:tcPr>
                <w:tcW w:w="1872" w:type="dxa"/>
                <w:tcBorders>
                  <w:top w:val="single" w:sz="4" w:space="0" w:color="auto"/>
                  <w:left w:val="single" w:sz="4" w:space="0" w:color="auto"/>
                  <w:bottom w:val="single" w:sz="4" w:space="0" w:color="auto"/>
                  <w:right w:val="single" w:sz="4" w:space="0" w:color="auto"/>
                </w:tcBorders>
              </w:tcPr>
            </w:tcPrChange>
          </w:tcPr>
          <w:p w14:paraId="105D54EE" w14:textId="6FBA2362" w:rsidR="0077093A" w:rsidRDefault="00054631">
            <w:pPr>
              <w:spacing w:line="276" w:lineRule="auto"/>
              <w:jc w:val="left"/>
              <w:rPr>
                <w:ins w:id="46699" w:author="phuong vu" w:date="2018-11-23T10:15:00Z"/>
                <w:lang w:val="es-ES"/>
              </w:rPr>
              <w:pPrChange w:id="46700" w:author="Tran Huan" w:date="2018-11-26T09:59:00Z">
                <w:pPr/>
              </w:pPrChange>
            </w:pPr>
            <w:ins w:id="46701" w:author="Tran Huan" w:date="2018-11-26T10:02:00Z">
              <w:r>
                <w:rPr>
                  <w:lang w:val="es-ES"/>
                </w:rPr>
                <w:t>Thành công</w:t>
              </w:r>
            </w:ins>
          </w:p>
        </w:tc>
      </w:tr>
      <w:tr w:rsidR="00446BC6" w14:paraId="12BA6ED9" w14:textId="77777777" w:rsidTr="00446BC6">
        <w:trPr>
          <w:ins w:id="46702"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46703" w:author="Tran Huan" w:date="2018-11-26T09:59:00Z">
              <w:tcPr>
                <w:tcW w:w="615" w:type="dxa"/>
                <w:tcBorders>
                  <w:top w:val="single" w:sz="4" w:space="0" w:color="auto"/>
                  <w:left w:val="single" w:sz="4" w:space="0" w:color="auto"/>
                  <w:bottom w:val="single" w:sz="4" w:space="0" w:color="auto"/>
                  <w:right w:val="single" w:sz="4" w:space="0" w:color="auto"/>
                </w:tcBorders>
              </w:tcPr>
            </w:tcPrChange>
          </w:tcPr>
          <w:p w14:paraId="1776935E" w14:textId="641ED710" w:rsidR="00446BC6" w:rsidRDefault="00446BC6">
            <w:pPr>
              <w:spacing w:line="276" w:lineRule="auto"/>
              <w:jc w:val="center"/>
              <w:rPr>
                <w:ins w:id="46704" w:author="phuong vu" w:date="2018-11-23T10:15:00Z"/>
                <w:b/>
                <w:bCs/>
                <w:lang w:val="es-ES"/>
              </w:rPr>
              <w:pPrChange w:id="46705" w:author="Tran Huan" w:date="2018-11-26T09:59:00Z">
                <w:pPr/>
              </w:pPrChange>
            </w:pPr>
            <w:ins w:id="46706" w:author="Tran Huan" w:date="2018-11-26T10:02:00Z">
              <w:r>
                <w:rPr>
                  <w:b/>
                  <w:bCs/>
                  <w:lang w:val="es-ES"/>
                </w:rPr>
                <w:t>3</w:t>
              </w:r>
            </w:ins>
          </w:p>
        </w:tc>
        <w:tc>
          <w:tcPr>
            <w:tcW w:w="2598" w:type="dxa"/>
            <w:tcBorders>
              <w:top w:val="single" w:sz="4" w:space="0" w:color="auto"/>
              <w:left w:val="single" w:sz="4" w:space="0" w:color="auto"/>
              <w:bottom w:val="single" w:sz="4" w:space="0" w:color="auto"/>
              <w:right w:val="single" w:sz="4" w:space="0" w:color="auto"/>
            </w:tcBorders>
            <w:vAlign w:val="center"/>
            <w:tcPrChange w:id="46707" w:author="Tran Huan" w:date="2018-11-26T09:59:00Z">
              <w:tcPr>
                <w:tcW w:w="2835" w:type="dxa"/>
                <w:tcBorders>
                  <w:top w:val="single" w:sz="4" w:space="0" w:color="auto"/>
                  <w:left w:val="single" w:sz="4" w:space="0" w:color="auto"/>
                  <w:bottom w:val="single" w:sz="4" w:space="0" w:color="auto"/>
                  <w:right w:val="single" w:sz="4" w:space="0" w:color="auto"/>
                </w:tcBorders>
              </w:tcPr>
            </w:tcPrChange>
          </w:tcPr>
          <w:p w14:paraId="3B0048AD" w14:textId="15822FA8" w:rsidR="00446BC6" w:rsidRDefault="00446BC6">
            <w:pPr>
              <w:spacing w:line="276" w:lineRule="auto"/>
              <w:jc w:val="left"/>
              <w:rPr>
                <w:ins w:id="46708" w:author="phuong vu" w:date="2018-11-23T10:15:00Z"/>
                <w:lang w:val="es-ES"/>
              </w:rPr>
              <w:pPrChange w:id="46709" w:author="Tran Huan" w:date="2018-11-26T09:59:00Z">
                <w:pPr/>
              </w:pPrChange>
            </w:pPr>
            <w:ins w:id="46710" w:author="Tran Huan" w:date="2018-11-26T10:03:00Z">
              <w:r>
                <w:rPr>
                  <w:lang w:val="es-ES"/>
                </w:rPr>
                <w:t>Giỏ đồ rỗng và nhấn “Hoàn tất</w:t>
              </w:r>
            </w:ins>
            <w:ins w:id="46711" w:author="Tran Huan" w:date="2018-11-26T10:04:00Z">
              <w:r>
                <w:rPr>
                  <w:lang w:val="es-ES"/>
                </w:rPr>
                <w:t>”</w:t>
              </w:r>
            </w:ins>
          </w:p>
        </w:tc>
        <w:tc>
          <w:tcPr>
            <w:tcW w:w="1973" w:type="dxa"/>
            <w:tcBorders>
              <w:top w:val="single" w:sz="4" w:space="0" w:color="auto"/>
              <w:left w:val="single" w:sz="4" w:space="0" w:color="auto"/>
              <w:bottom w:val="single" w:sz="4" w:space="0" w:color="auto"/>
              <w:right w:val="single" w:sz="4" w:space="0" w:color="auto"/>
            </w:tcBorders>
            <w:vAlign w:val="center"/>
            <w:tcPrChange w:id="46712" w:author="Tran Huan" w:date="2018-11-26T09:59:00Z">
              <w:tcPr>
                <w:tcW w:w="2130" w:type="dxa"/>
                <w:tcBorders>
                  <w:top w:val="single" w:sz="4" w:space="0" w:color="auto"/>
                  <w:left w:val="single" w:sz="4" w:space="0" w:color="auto"/>
                  <w:bottom w:val="single" w:sz="4" w:space="0" w:color="auto"/>
                  <w:right w:val="single" w:sz="4" w:space="0" w:color="auto"/>
                </w:tcBorders>
              </w:tcPr>
            </w:tcPrChange>
          </w:tcPr>
          <w:p w14:paraId="14F0F249" w14:textId="5744FB8E" w:rsidR="00446BC6" w:rsidRDefault="00446BC6">
            <w:pPr>
              <w:spacing w:line="276" w:lineRule="auto"/>
              <w:jc w:val="left"/>
              <w:rPr>
                <w:ins w:id="46713" w:author="phuong vu" w:date="2018-11-23T10:15:00Z"/>
                <w:lang w:val="es-ES"/>
              </w:rPr>
              <w:pPrChange w:id="46714" w:author="Tran Huan" w:date="2018-11-26T09:59:00Z">
                <w:pPr/>
              </w:pPrChange>
            </w:pPr>
            <w:ins w:id="46715" w:author="Tran Huan" w:date="2018-11-26T10:04:00Z">
              <w:r>
                <w:rPr>
                  <w:lang w:val="es-ES"/>
                </w:rPr>
                <w:t>Hiện thông báo “Giỏ đồ rỗng”. Yêu cầu chọn chọn đồ và dịch vu lại</w:t>
              </w:r>
            </w:ins>
          </w:p>
        </w:tc>
        <w:tc>
          <w:tcPr>
            <w:tcW w:w="1740" w:type="dxa"/>
            <w:tcBorders>
              <w:top w:val="single" w:sz="4" w:space="0" w:color="auto"/>
              <w:left w:val="single" w:sz="4" w:space="0" w:color="auto"/>
              <w:bottom w:val="single" w:sz="4" w:space="0" w:color="auto"/>
              <w:right w:val="single" w:sz="4" w:space="0" w:color="auto"/>
            </w:tcBorders>
            <w:vAlign w:val="center"/>
            <w:tcPrChange w:id="46716" w:author="Tran Huan" w:date="2018-11-26T09:59:00Z">
              <w:tcPr>
                <w:tcW w:w="1872" w:type="dxa"/>
                <w:tcBorders>
                  <w:top w:val="single" w:sz="4" w:space="0" w:color="auto"/>
                  <w:left w:val="single" w:sz="4" w:space="0" w:color="auto"/>
                  <w:bottom w:val="single" w:sz="4" w:space="0" w:color="auto"/>
                  <w:right w:val="single" w:sz="4" w:space="0" w:color="auto"/>
                </w:tcBorders>
              </w:tcPr>
            </w:tcPrChange>
          </w:tcPr>
          <w:p w14:paraId="7A8BA166" w14:textId="2D64F2B1" w:rsidR="00446BC6" w:rsidRDefault="00446BC6">
            <w:pPr>
              <w:spacing w:line="276" w:lineRule="auto"/>
              <w:jc w:val="left"/>
              <w:rPr>
                <w:ins w:id="46717" w:author="phuong vu" w:date="2018-11-23T10:15:00Z"/>
                <w:lang w:val="es-ES"/>
              </w:rPr>
              <w:pPrChange w:id="46718" w:author="Tran Huan" w:date="2018-11-26T09:59:00Z">
                <w:pPr/>
              </w:pPrChange>
            </w:pPr>
            <w:ins w:id="46719" w:author="Tran Huan" w:date="2018-11-26T10:05:00Z">
              <w:r>
                <w:rPr>
                  <w:lang w:val="es-ES"/>
                </w:rPr>
                <w:t>Hiện thông báo “Giỏ đồ rỗng”. Yêu cầu chọn chọn đồ và dịch vu lại</w:t>
              </w:r>
            </w:ins>
          </w:p>
        </w:tc>
        <w:tc>
          <w:tcPr>
            <w:tcW w:w="1758" w:type="dxa"/>
            <w:tcBorders>
              <w:top w:val="single" w:sz="4" w:space="0" w:color="auto"/>
              <w:left w:val="single" w:sz="4" w:space="0" w:color="auto"/>
              <w:bottom w:val="single" w:sz="4" w:space="0" w:color="auto"/>
              <w:right w:val="single" w:sz="4" w:space="0" w:color="auto"/>
            </w:tcBorders>
            <w:vAlign w:val="center"/>
            <w:tcPrChange w:id="46720" w:author="Tran Huan" w:date="2018-11-26T09:59:00Z">
              <w:tcPr>
                <w:tcW w:w="1872" w:type="dxa"/>
                <w:tcBorders>
                  <w:top w:val="single" w:sz="4" w:space="0" w:color="auto"/>
                  <w:left w:val="single" w:sz="4" w:space="0" w:color="auto"/>
                  <w:bottom w:val="single" w:sz="4" w:space="0" w:color="auto"/>
                  <w:right w:val="single" w:sz="4" w:space="0" w:color="auto"/>
                </w:tcBorders>
              </w:tcPr>
            </w:tcPrChange>
          </w:tcPr>
          <w:p w14:paraId="59BBBFD0" w14:textId="131ADE9D" w:rsidR="00446BC6" w:rsidRPr="00054631" w:rsidRDefault="00446BC6">
            <w:pPr>
              <w:spacing w:line="276" w:lineRule="auto"/>
              <w:jc w:val="left"/>
              <w:rPr>
                <w:ins w:id="46721" w:author="phuong vu" w:date="2018-11-23T10:15:00Z"/>
                <w:lang w:val="es-ES"/>
                <w:rPrChange w:id="46722" w:author="Tran Huan" w:date="2018-11-26T09:58:00Z">
                  <w:rPr>
                    <w:ins w:id="46723" w:author="phuong vu" w:date="2018-11-23T10:15:00Z"/>
                    <w:lang w:val="en-US"/>
                  </w:rPr>
                </w:rPrChange>
              </w:rPr>
              <w:pPrChange w:id="46724" w:author="Tran Huan" w:date="2018-11-26T09:59:00Z">
                <w:pPr/>
              </w:pPrChange>
            </w:pPr>
            <w:ins w:id="46725" w:author="Tran Huan" w:date="2018-11-26T10:05:00Z">
              <w:r>
                <w:rPr>
                  <w:lang w:val="es-ES"/>
                </w:rPr>
                <w:t>Thành công</w:t>
              </w:r>
            </w:ins>
          </w:p>
        </w:tc>
      </w:tr>
      <w:tr w:rsidR="00446BC6" w14:paraId="1F567797" w14:textId="77777777" w:rsidTr="00446BC6">
        <w:trPr>
          <w:ins w:id="46726"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46727" w:author="Tran Huan" w:date="2018-11-26T09:59:00Z">
              <w:tcPr>
                <w:tcW w:w="615" w:type="dxa"/>
                <w:tcBorders>
                  <w:top w:val="single" w:sz="4" w:space="0" w:color="auto"/>
                  <w:left w:val="single" w:sz="4" w:space="0" w:color="auto"/>
                  <w:bottom w:val="single" w:sz="4" w:space="0" w:color="auto"/>
                  <w:right w:val="single" w:sz="4" w:space="0" w:color="auto"/>
                </w:tcBorders>
              </w:tcPr>
            </w:tcPrChange>
          </w:tcPr>
          <w:p w14:paraId="153B3DF9" w14:textId="73783736" w:rsidR="00446BC6" w:rsidRDefault="00446BC6">
            <w:pPr>
              <w:spacing w:line="276" w:lineRule="auto"/>
              <w:jc w:val="center"/>
              <w:rPr>
                <w:ins w:id="46728" w:author="phuong vu" w:date="2018-11-23T10:15:00Z"/>
                <w:b/>
                <w:bCs/>
                <w:lang w:val="es-ES"/>
              </w:rPr>
              <w:pPrChange w:id="46729" w:author="Tran Huan" w:date="2018-11-26T09:59:00Z">
                <w:pPr/>
              </w:pPrChange>
            </w:pPr>
            <w:ins w:id="46730" w:author="Tran Huan" w:date="2018-11-26T10:05:00Z">
              <w:r>
                <w:rPr>
                  <w:b/>
                  <w:bCs/>
                  <w:lang w:val="es-ES"/>
                </w:rPr>
                <w:t>4</w:t>
              </w:r>
            </w:ins>
          </w:p>
        </w:tc>
        <w:tc>
          <w:tcPr>
            <w:tcW w:w="2598" w:type="dxa"/>
            <w:tcBorders>
              <w:top w:val="single" w:sz="4" w:space="0" w:color="auto"/>
              <w:left w:val="single" w:sz="4" w:space="0" w:color="auto"/>
              <w:bottom w:val="single" w:sz="4" w:space="0" w:color="auto"/>
              <w:right w:val="single" w:sz="4" w:space="0" w:color="auto"/>
            </w:tcBorders>
            <w:vAlign w:val="center"/>
            <w:tcPrChange w:id="46731" w:author="Tran Huan" w:date="2018-11-26T09:59:00Z">
              <w:tcPr>
                <w:tcW w:w="2835" w:type="dxa"/>
                <w:tcBorders>
                  <w:top w:val="single" w:sz="4" w:space="0" w:color="auto"/>
                  <w:left w:val="single" w:sz="4" w:space="0" w:color="auto"/>
                  <w:bottom w:val="single" w:sz="4" w:space="0" w:color="auto"/>
                  <w:right w:val="single" w:sz="4" w:space="0" w:color="auto"/>
                </w:tcBorders>
              </w:tcPr>
            </w:tcPrChange>
          </w:tcPr>
          <w:p w14:paraId="1CC52358" w14:textId="2D36275C" w:rsidR="00446BC6" w:rsidRDefault="00446BC6">
            <w:pPr>
              <w:spacing w:line="276" w:lineRule="auto"/>
              <w:jc w:val="left"/>
              <w:rPr>
                <w:ins w:id="46732" w:author="phuong vu" w:date="2018-11-23T10:15:00Z"/>
                <w:lang w:val="es-ES"/>
              </w:rPr>
              <w:pPrChange w:id="46733" w:author="Tran Huan" w:date="2018-11-26T09:59:00Z">
                <w:pPr/>
              </w:pPrChange>
            </w:pPr>
            <w:ins w:id="46734" w:author="Tran Huan" w:date="2018-11-26T10:05:00Z">
              <w:r>
                <w:rPr>
                  <w:lang w:val="es-ES"/>
                </w:rPr>
                <w:t>Không chọn chi nhánh trên bản đồ và nhấn xác nhận</w:t>
              </w:r>
            </w:ins>
          </w:p>
        </w:tc>
        <w:tc>
          <w:tcPr>
            <w:tcW w:w="1973" w:type="dxa"/>
            <w:tcBorders>
              <w:top w:val="single" w:sz="4" w:space="0" w:color="auto"/>
              <w:left w:val="single" w:sz="4" w:space="0" w:color="auto"/>
              <w:bottom w:val="single" w:sz="4" w:space="0" w:color="auto"/>
              <w:right w:val="single" w:sz="4" w:space="0" w:color="auto"/>
            </w:tcBorders>
            <w:vAlign w:val="center"/>
            <w:tcPrChange w:id="46735" w:author="Tran Huan" w:date="2018-11-26T09:59:00Z">
              <w:tcPr>
                <w:tcW w:w="2130" w:type="dxa"/>
                <w:tcBorders>
                  <w:top w:val="single" w:sz="4" w:space="0" w:color="auto"/>
                  <w:left w:val="single" w:sz="4" w:space="0" w:color="auto"/>
                  <w:bottom w:val="single" w:sz="4" w:space="0" w:color="auto"/>
                  <w:right w:val="single" w:sz="4" w:space="0" w:color="auto"/>
                </w:tcBorders>
              </w:tcPr>
            </w:tcPrChange>
          </w:tcPr>
          <w:p w14:paraId="51E9AF0D" w14:textId="2F17DEEF" w:rsidR="00446BC6" w:rsidRDefault="00446BC6">
            <w:pPr>
              <w:spacing w:line="276" w:lineRule="auto"/>
              <w:jc w:val="left"/>
              <w:rPr>
                <w:ins w:id="46736" w:author="phuong vu" w:date="2018-11-23T10:15:00Z"/>
                <w:lang w:val="es-ES"/>
              </w:rPr>
              <w:pPrChange w:id="46737" w:author="Tran Huan" w:date="2018-11-26T09:59:00Z">
                <w:pPr/>
              </w:pPrChange>
            </w:pPr>
            <w:ins w:id="46738" w:author="Tran Huan" w:date="2018-11-26T10:05:00Z">
              <w:r>
                <w:rPr>
                  <w:lang w:val="es-ES"/>
                </w:rPr>
                <w:t>Hiện thông báo: “</w:t>
              </w:r>
            </w:ins>
            <w:ins w:id="46739" w:author="Tran Huan" w:date="2018-11-26T10:09:00Z">
              <w:r w:rsidRPr="00446BC6">
                <w:rPr>
                  <w:lang w:val="es-ES"/>
                </w:rPr>
                <w:t>Vui lòng chọn cửa hàng trên bản đồ</w:t>
              </w:r>
            </w:ins>
            <w:ins w:id="46740" w:author="Tran Huan" w:date="2018-11-26T10:07:00Z">
              <w:r>
                <w:rPr>
                  <w:lang w:val="es-ES"/>
                </w:rPr>
                <w:t>”</w:t>
              </w:r>
            </w:ins>
          </w:p>
        </w:tc>
        <w:tc>
          <w:tcPr>
            <w:tcW w:w="1740" w:type="dxa"/>
            <w:tcBorders>
              <w:top w:val="single" w:sz="4" w:space="0" w:color="auto"/>
              <w:left w:val="single" w:sz="4" w:space="0" w:color="auto"/>
              <w:bottom w:val="single" w:sz="4" w:space="0" w:color="auto"/>
              <w:right w:val="single" w:sz="4" w:space="0" w:color="auto"/>
            </w:tcBorders>
            <w:vAlign w:val="center"/>
            <w:tcPrChange w:id="46741" w:author="Tran Huan" w:date="2018-11-26T09:59:00Z">
              <w:tcPr>
                <w:tcW w:w="1872" w:type="dxa"/>
                <w:tcBorders>
                  <w:top w:val="single" w:sz="4" w:space="0" w:color="auto"/>
                  <w:left w:val="single" w:sz="4" w:space="0" w:color="auto"/>
                  <w:bottom w:val="single" w:sz="4" w:space="0" w:color="auto"/>
                  <w:right w:val="single" w:sz="4" w:space="0" w:color="auto"/>
                </w:tcBorders>
              </w:tcPr>
            </w:tcPrChange>
          </w:tcPr>
          <w:p w14:paraId="0CED5586" w14:textId="38CBE0FA" w:rsidR="00446BC6" w:rsidRDefault="00446BC6">
            <w:pPr>
              <w:spacing w:line="276" w:lineRule="auto"/>
              <w:jc w:val="left"/>
              <w:rPr>
                <w:ins w:id="46742" w:author="phuong vu" w:date="2018-11-23T10:15:00Z"/>
                <w:lang w:val="es-ES"/>
              </w:rPr>
              <w:pPrChange w:id="46743" w:author="Tran Huan" w:date="2018-11-26T09:59:00Z">
                <w:pPr/>
              </w:pPrChange>
            </w:pPr>
            <w:ins w:id="46744" w:author="Tran Huan" w:date="2018-11-26T10:07:00Z">
              <w:r>
                <w:rPr>
                  <w:lang w:val="es-ES"/>
                </w:rPr>
                <w:t>Hiện thông báo: “</w:t>
              </w:r>
            </w:ins>
            <w:ins w:id="46745" w:author="Tran Huan" w:date="2018-11-26T10:10:00Z">
              <w:r w:rsidRPr="00446BC6">
                <w:rPr>
                  <w:lang w:val="es-ES"/>
                </w:rPr>
                <w:t>Vui lòng chọn cửa hàng trên bản đồ</w:t>
              </w:r>
            </w:ins>
            <w:ins w:id="46746" w:author="Tran Huan" w:date="2018-11-26T10:07:00Z">
              <w:r>
                <w:rPr>
                  <w:lang w:val="es-ES"/>
                </w:rPr>
                <w:t>”</w:t>
              </w:r>
            </w:ins>
          </w:p>
        </w:tc>
        <w:tc>
          <w:tcPr>
            <w:tcW w:w="1758" w:type="dxa"/>
            <w:tcBorders>
              <w:top w:val="single" w:sz="4" w:space="0" w:color="auto"/>
              <w:left w:val="single" w:sz="4" w:space="0" w:color="auto"/>
              <w:bottom w:val="single" w:sz="4" w:space="0" w:color="auto"/>
              <w:right w:val="single" w:sz="4" w:space="0" w:color="auto"/>
            </w:tcBorders>
            <w:vAlign w:val="center"/>
            <w:tcPrChange w:id="46747" w:author="Tran Huan" w:date="2018-11-26T09:59:00Z">
              <w:tcPr>
                <w:tcW w:w="1872" w:type="dxa"/>
                <w:tcBorders>
                  <w:top w:val="single" w:sz="4" w:space="0" w:color="auto"/>
                  <w:left w:val="single" w:sz="4" w:space="0" w:color="auto"/>
                  <w:bottom w:val="single" w:sz="4" w:space="0" w:color="auto"/>
                  <w:right w:val="single" w:sz="4" w:space="0" w:color="auto"/>
                </w:tcBorders>
              </w:tcPr>
            </w:tcPrChange>
          </w:tcPr>
          <w:p w14:paraId="07F6BA51" w14:textId="6E5EFB91" w:rsidR="00446BC6" w:rsidRDefault="00446BC6">
            <w:pPr>
              <w:spacing w:line="276" w:lineRule="auto"/>
              <w:jc w:val="left"/>
              <w:rPr>
                <w:ins w:id="46748" w:author="phuong vu" w:date="2018-11-23T10:15:00Z"/>
                <w:lang w:val="es-ES"/>
              </w:rPr>
              <w:pPrChange w:id="46749" w:author="Tran Huan" w:date="2018-11-26T09:59:00Z">
                <w:pPr/>
              </w:pPrChange>
            </w:pPr>
            <w:ins w:id="46750" w:author="Tran Huan" w:date="2018-11-26T10:07:00Z">
              <w:r>
                <w:rPr>
                  <w:lang w:val="es-ES"/>
                </w:rPr>
                <w:t>Thành công</w:t>
              </w:r>
            </w:ins>
          </w:p>
        </w:tc>
      </w:tr>
      <w:tr w:rsidR="00446BC6" w14:paraId="40651514" w14:textId="77777777" w:rsidTr="00446BC6">
        <w:trPr>
          <w:ins w:id="46751"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46752" w:author="Tran Huan" w:date="2018-11-26T09:59:00Z">
              <w:tcPr>
                <w:tcW w:w="615" w:type="dxa"/>
                <w:tcBorders>
                  <w:top w:val="single" w:sz="4" w:space="0" w:color="auto"/>
                  <w:left w:val="single" w:sz="4" w:space="0" w:color="auto"/>
                  <w:bottom w:val="single" w:sz="4" w:space="0" w:color="auto"/>
                  <w:right w:val="single" w:sz="4" w:space="0" w:color="auto"/>
                </w:tcBorders>
              </w:tcPr>
            </w:tcPrChange>
          </w:tcPr>
          <w:p w14:paraId="53369E3E" w14:textId="1A5F412C" w:rsidR="00446BC6" w:rsidRDefault="00446BC6">
            <w:pPr>
              <w:spacing w:line="276" w:lineRule="auto"/>
              <w:jc w:val="center"/>
              <w:rPr>
                <w:ins w:id="46753" w:author="phuong vu" w:date="2018-11-23T10:15:00Z"/>
                <w:b/>
                <w:bCs/>
                <w:lang w:val="es-ES"/>
              </w:rPr>
              <w:pPrChange w:id="46754" w:author="Tran Huan" w:date="2018-11-26T09:59:00Z">
                <w:pPr/>
              </w:pPrChange>
            </w:pPr>
            <w:ins w:id="46755" w:author="Tran Huan" w:date="2018-11-26T10:07:00Z">
              <w:r>
                <w:rPr>
                  <w:b/>
                  <w:bCs/>
                  <w:lang w:val="es-ES"/>
                </w:rPr>
                <w:t>5</w:t>
              </w:r>
            </w:ins>
          </w:p>
        </w:tc>
        <w:tc>
          <w:tcPr>
            <w:tcW w:w="2598" w:type="dxa"/>
            <w:tcBorders>
              <w:top w:val="single" w:sz="4" w:space="0" w:color="auto"/>
              <w:left w:val="single" w:sz="4" w:space="0" w:color="auto"/>
              <w:bottom w:val="single" w:sz="4" w:space="0" w:color="auto"/>
              <w:right w:val="single" w:sz="4" w:space="0" w:color="auto"/>
            </w:tcBorders>
            <w:vAlign w:val="center"/>
            <w:tcPrChange w:id="46756" w:author="Tran Huan" w:date="2018-11-26T09:59:00Z">
              <w:tcPr>
                <w:tcW w:w="2835" w:type="dxa"/>
                <w:tcBorders>
                  <w:top w:val="single" w:sz="4" w:space="0" w:color="auto"/>
                  <w:left w:val="single" w:sz="4" w:space="0" w:color="auto"/>
                  <w:bottom w:val="single" w:sz="4" w:space="0" w:color="auto"/>
                  <w:right w:val="single" w:sz="4" w:space="0" w:color="auto"/>
                </w:tcBorders>
              </w:tcPr>
            </w:tcPrChange>
          </w:tcPr>
          <w:p w14:paraId="716187D0" w14:textId="0115962E" w:rsidR="00446BC6" w:rsidRDefault="00446BC6">
            <w:pPr>
              <w:spacing w:line="276" w:lineRule="auto"/>
              <w:jc w:val="left"/>
              <w:rPr>
                <w:ins w:id="46757" w:author="phuong vu" w:date="2018-11-23T10:15:00Z"/>
                <w:lang w:val="es-ES"/>
              </w:rPr>
              <w:pPrChange w:id="46758" w:author="Tran Huan" w:date="2018-11-26T09:59:00Z">
                <w:pPr/>
              </w:pPrChange>
            </w:pPr>
            <w:ins w:id="46759" w:author="Tran Huan" w:date="2018-11-26T10:07:00Z">
              <w:r>
                <w:rPr>
                  <w:lang w:val="es-ES"/>
                </w:rPr>
                <w:t>Không chọn thời gian nhận và giao đồ</w:t>
              </w:r>
            </w:ins>
            <w:ins w:id="46760" w:author="Tran Huan" w:date="2018-11-26T10:11:00Z">
              <w:r>
                <w:rPr>
                  <w:lang w:val="es-ES"/>
                </w:rPr>
                <w:t xml:space="preserve"> vàn nhấn hoàn thành</w:t>
              </w:r>
            </w:ins>
          </w:p>
        </w:tc>
        <w:tc>
          <w:tcPr>
            <w:tcW w:w="1973" w:type="dxa"/>
            <w:tcBorders>
              <w:top w:val="single" w:sz="4" w:space="0" w:color="auto"/>
              <w:left w:val="single" w:sz="4" w:space="0" w:color="auto"/>
              <w:bottom w:val="single" w:sz="4" w:space="0" w:color="auto"/>
              <w:right w:val="single" w:sz="4" w:space="0" w:color="auto"/>
            </w:tcBorders>
            <w:vAlign w:val="center"/>
            <w:tcPrChange w:id="46761" w:author="Tran Huan" w:date="2018-11-26T09:59:00Z">
              <w:tcPr>
                <w:tcW w:w="2130" w:type="dxa"/>
                <w:tcBorders>
                  <w:top w:val="single" w:sz="4" w:space="0" w:color="auto"/>
                  <w:left w:val="single" w:sz="4" w:space="0" w:color="auto"/>
                  <w:bottom w:val="single" w:sz="4" w:space="0" w:color="auto"/>
                  <w:right w:val="single" w:sz="4" w:space="0" w:color="auto"/>
                </w:tcBorders>
              </w:tcPr>
            </w:tcPrChange>
          </w:tcPr>
          <w:p w14:paraId="45A427DB" w14:textId="2E22F140" w:rsidR="00446BC6" w:rsidRDefault="00446BC6">
            <w:pPr>
              <w:spacing w:line="276" w:lineRule="auto"/>
              <w:jc w:val="left"/>
              <w:rPr>
                <w:ins w:id="46762" w:author="phuong vu" w:date="2018-11-23T10:15:00Z"/>
                <w:lang w:val="es-ES"/>
              </w:rPr>
              <w:pPrChange w:id="46763" w:author="Tran Huan" w:date="2018-11-26T10:11:00Z">
                <w:pPr/>
              </w:pPrChange>
            </w:pPr>
            <w:ins w:id="46764" w:author="Tran Huan" w:date="2018-11-26T10:11:00Z">
              <w:r>
                <w:rPr>
                  <w:lang w:val="es-ES"/>
                </w:rPr>
                <w:t>Hiện thông báo: “</w:t>
              </w:r>
              <w:r w:rsidRPr="00446BC6">
                <w:rPr>
                  <w:lang w:val="es-ES"/>
                </w:rPr>
                <w:t xml:space="preserve">Vui lòng chọn </w:t>
              </w:r>
              <w:r>
                <w:rPr>
                  <w:lang w:val="es-ES"/>
                </w:rPr>
                <w:t>thời gian giao và nhận đồ”</w:t>
              </w:r>
            </w:ins>
          </w:p>
        </w:tc>
        <w:tc>
          <w:tcPr>
            <w:tcW w:w="1740" w:type="dxa"/>
            <w:tcBorders>
              <w:top w:val="single" w:sz="4" w:space="0" w:color="auto"/>
              <w:left w:val="single" w:sz="4" w:space="0" w:color="auto"/>
              <w:bottom w:val="single" w:sz="4" w:space="0" w:color="auto"/>
              <w:right w:val="single" w:sz="4" w:space="0" w:color="auto"/>
            </w:tcBorders>
            <w:vAlign w:val="center"/>
            <w:tcPrChange w:id="46765" w:author="Tran Huan" w:date="2018-11-26T09:59:00Z">
              <w:tcPr>
                <w:tcW w:w="1872" w:type="dxa"/>
                <w:tcBorders>
                  <w:top w:val="single" w:sz="4" w:space="0" w:color="auto"/>
                  <w:left w:val="single" w:sz="4" w:space="0" w:color="auto"/>
                  <w:bottom w:val="single" w:sz="4" w:space="0" w:color="auto"/>
                  <w:right w:val="single" w:sz="4" w:space="0" w:color="auto"/>
                </w:tcBorders>
              </w:tcPr>
            </w:tcPrChange>
          </w:tcPr>
          <w:p w14:paraId="4599C89C" w14:textId="6F38F99C" w:rsidR="00446BC6" w:rsidRDefault="00446BC6">
            <w:pPr>
              <w:spacing w:line="276" w:lineRule="auto"/>
              <w:jc w:val="left"/>
              <w:rPr>
                <w:ins w:id="46766" w:author="phuong vu" w:date="2018-11-23T10:15:00Z"/>
                <w:lang w:val="es-ES"/>
              </w:rPr>
              <w:pPrChange w:id="46767" w:author="Tran Huan" w:date="2018-11-26T09:59:00Z">
                <w:pPr/>
              </w:pPrChange>
            </w:pPr>
            <w:ins w:id="46768" w:author="Tran Huan" w:date="2018-11-26T10:11:00Z">
              <w:r>
                <w:rPr>
                  <w:lang w:val="es-ES"/>
                </w:rPr>
                <w:t>Hiện thông báo: “</w:t>
              </w:r>
              <w:r w:rsidRPr="00446BC6">
                <w:rPr>
                  <w:lang w:val="es-ES"/>
                </w:rPr>
                <w:t xml:space="preserve">Vui lòng chọn </w:t>
              </w:r>
              <w:r>
                <w:rPr>
                  <w:lang w:val="es-ES"/>
                </w:rPr>
                <w:t>thời gian giao và nhận đồ”</w:t>
              </w:r>
            </w:ins>
          </w:p>
        </w:tc>
        <w:tc>
          <w:tcPr>
            <w:tcW w:w="1758" w:type="dxa"/>
            <w:tcBorders>
              <w:top w:val="single" w:sz="4" w:space="0" w:color="auto"/>
              <w:left w:val="single" w:sz="4" w:space="0" w:color="auto"/>
              <w:bottom w:val="single" w:sz="4" w:space="0" w:color="auto"/>
              <w:right w:val="single" w:sz="4" w:space="0" w:color="auto"/>
            </w:tcBorders>
            <w:vAlign w:val="center"/>
            <w:tcPrChange w:id="46769" w:author="Tran Huan" w:date="2018-11-26T09:59:00Z">
              <w:tcPr>
                <w:tcW w:w="1872" w:type="dxa"/>
                <w:tcBorders>
                  <w:top w:val="single" w:sz="4" w:space="0" w:color="auto"/>
                  <w:left w:val="single" w:sz="4" w:space="0" w:color="auto"/>
                  <w:bottom w:val="single" w:sz="4" w:space="0" w:color="auto"/>
                  <w:right w:val="single" w:sz="4" w:space="0" w:color="auto"/>
                </w:tcBorders>
              </w:tcPr>
            </w:tcPrChange>
          </w:tcPr>
          <w:p w14:paraId="37B1F086" w14:textId="1CAFDC56" w:rsidR="00446BC6" w:rsidRDefault="00446BC6">
            <w:pPr>
              <w:spacing w:line="276" w:lineRule="auto"/>
              <w:jc w:val="left"/>
              <w:rPr>
                <w:ins w:id="46770" w:author="phuong vu" w:date="2018-11-23T10:15:00Z"/>
                <w:lang w:val="es-ES"/>
              </w:rPr>
              <w:pPrChange w:id="46771" w:author="Tran Huan" w:date="2018-11-26T09:59:00Z">
                <w:pPr/>
              </w:pPrChange>
            </w:pPr>
            <w:ins w:id="46772" w:author="Tran Huan" w:date="2018-11-26T10:11:00Z">
              <w:r>
                <w:rPr>
                  <w:lang w:val="es-ES"/>
                </w:rPr>
                <w:t>Thành công</w:t>
              </w:r>
            </w:ins>
          </w:p>
        </w:tc>
      </w:tr>
    </w:tbl>
    <w:p w14:paraId="1F6A4527" w14:textId="77777777" w:rsidR="0077093A" w:rsidRPr="000245EB" w:rsidRDefault="0077093A">
      <w:pPr>
        <w:spacing w:line="276" w:lineRule="auto"/>
        <w:rPr>
          <w:ins w:id="46773" w:author="phuong vu" w:date="2018-11-23T10:02:00Z"/>
        </w:rPr>
        <w:pPrChange w:id="46774" w:author="phuong vu" w:date="2018-11-23T13:48:00Z">
          <w:pPr>
            <w:pStyle w:val="Heading3"/>
          </w:pPr>
        </w:pPrChange>
      </w:pPr>
    </w:p>
    <w:p w14:paraId="1957A8D4" w14:textId="00E6764A" w:rsidR="00287281" w:rsidRPr="00054631" w:rsidRDefault="00287281">
      <w:pPr>
        <w:pStyle w:val="Heading3"/>
        <w:spacing w:line="276" w:lineRule="auto"/>
        <w:rPr>
          <w:ins w:id="46775" w:author="phuong vu" w:date="2018-11-23T10:15:00Z"/>
          <w:lang w:val="es-ES"/>
          <w:rPrChange w:id="46776" w:author="Tran Huan" w:date="2018-11-26T10:00:00Z">
            <w:rPr>
              <w:ins w:id="46777" w:author="phuong vu" w:date="2018-11-23T10:15:00Z"/>
            </w:rPr>
          </w:rPrChange>
        </w:rPr>
        <w:pPrChange w:id="46778" w:author="phuong vu" w:date="2018-11-23T13:48:00Z">
          <w:pPr>
            <w:pStyle w:val="Heading3"/>
          </w:pPr>
        </w:pPrChange>
      </w:pPr>
      <w:bookmarkStart w:id="46779" w:name="_Toc531584271"/>
      <w:ins w:id="46780" w:author="phuong vu" w:date="2018-11-23T10:02:00Z">
        <w:r w:rsidRPr="00054631">
          <w:rPr>
            <w:lang w:val="es-ES"/>
            <w:rPrChange w:id="46781" w:author="Tran Huan" w:date="2018-11-26T10:00:00Z">
              <w:rPr/>
            </w:rPrChange>
          </w:rPr>
          <w:t>Cập nhật đơn hàng</w:t>
        </w:r>
      </w:ins>
      <w:bookmarkEnd w:id="46779"/>
    </w:p>
    <w:p w14:paraId="5C0E42A6" w14:textId="6C42B4CA" w:rsidR="0077093A" w:rsidRPr="00446BC6" w:rsidRDefault="0077093A">
      <w:pPr>
        <w:spacing w:line="276" w:lineRule="auto"/>
        <w:rPr>
          <w:ins w:id="46782" w:author="phuong vu" w:date="2018-11-23T10:15:00Z"/>
          <w:lang w:val="es-ES"/>
          <w:rPrChange w:id="46783" w:author="Tran Huan" w:date="2018-11-26T10:12:00Z">
            <w:rPr>
              <w:ins w:id="46784" w:author="phuong vu" w:date="2018-11-23T10:15:00Z"/>
              <w:lang w:val="en-US"/>
            </w:rPr>
          </w:rPrChange>
        </w:rPr>
        <w:pPrChange w:id="46785" w:author="phuong vu" w:date="2018-11-23T13:48:00Z">
          <w:pPr/>
        </w:pPrChange>
      </w:pPr>
      <w:ins w:id="46786" w:author="phuong vu" w:date="2018-11-23T10:15:00Z">
        <w:r w:rsidRPr="00323DD2">
          <w:rPr>
            <w:b/>
            <w:lang w:val="es-ES"/>
            <w:rPrChange w:id="46787" w:author="Tran Huan" w:date="2018-11-26T11:10:00Z">
              <w:rPr>
                <w:lang w:val="en-US"/>
              </w:rPr>
            </w:rPrChange>
          </w:rPr>
          <w:t>Mục đích</w:t>
        </w:r>
      </w:ins>
      <w:ins w:id="46788" w:author="Tran Huan" w:date="2018-11-26T10:11:00Z">
        <w:r w:rsidR="00446BC6">
          <w:rPr>
            <w:lang w:val="es-ES"/>
          </w:rPr>
          <w:t xml:space="preserve">: </w:t>
        </w:r>
      </w:ins>
      <w:ins w:id="46789" w:author="Tran Huan" w:date="2018-11-26T10:12:00Z">
        <w:r w:rsidR="00446BC6" w:rsidRPr="00446BC6">
          <w:rPr>
            <w:lang w:val="es-ES"/>
            <w:rPrChange w:id="46790" w:author="Tran Huan" w:date="2018-11-26T10:12:00Z">
              <w:rPr>
                <w:lang w:val="en-US"/>
              </w:rPr>
            </w:rPrChange>
          </w:rPr>
          <w:t xml:space="preserve">Kiểm tra chức năng </w:t>
        </w:r>
        <w:r w:rsidR="00446BC6">
          <w:rPr>
            <w:lang w:val="es-ES"/>
          </w:rPr>
          <w:t>cập nhật</w:t>
        </w:r>
        <w:r w:rsidR="00446BC6" w:rsidRPr="00446BC6">
          <w:rPr>
            <w:lang w:val="es-ES"/>
            <w:rPrChange w:id="46791" w:author="Tran Huan" w:date="2018-11-26T10:12:00Z">
              <w:rPr>
                <w:lang w:val="en-US"/>
              </w:rPr>
            </w:rPrChange>
          </w:rPr>
          <w:t xml:space="preserve"> đơn hàng có hoạt động tốt hay không, có phát sinh lỗi trong lúc hoạt động hay không</w:t>
        </w:r>
      </w:ins>
    </w:p>
    <w:p w14:paraId="2A1FC74A" w14:textId="13501988" w:rsidR="0077093A" w:rsidRPr="00054631" w:rsidRDefault="0077093A">
      <w:pPr>
        <w:spacing w:line="276" w:lineRule="auto"/>
        <w:rPr>
          <w:ins w:id="46792" w:author="phuong vu" w:date="2018-11-23T10:15:00Z"/>
          <w:lang w:val="es-ES"/>
          <w:rPrChange w:id="46793" w:author="Tran Huan" w:date="2018-11-26T10:00:00Z">
            <w:rPr>
              <w:ins w:id="46794" w:author="phuong vu" w:date="2018-11-23T10:15:00Z"/>
              <w:lang w:val="en-US"/>
            </w:rPr>
          </w:rPrChange>
        </w:rPr>
        <w:pPrChange w:id="46795" w:author="phuong vu" w:date="2018-11-23T13:48:00Z">
          <w:pPr/>
        </w:pPrChange>
      </w:pPr>
      <w:ins w:id="46796" w:author="phuong vu" w:date="2018-11-23T10:15:00Z">
        <w:r w:rsidRPr="00323DD2">
          <w:rPr>
            <w:b/>
            <w:lang w:val="es-ES"/>
            <w:rPrChange w:id="46797" w:author="Tran Huan" w:date="2018-11-26T11:10:00Z">
              <w:rPr>
                <w:lang w:val="en-US"/>
              </w:rPr>
            </w:rPrChange>
          </w:rPr>
          <w:t>Tiền điều kiện</w:t>
        </w:r>
      </w:ins>
      <w:ins w:id="46798" w:author="Tran Huan" w:date="2018-11-26T10:12:00Z">
        <w:r w:rsidR="00446BC6">
          <w:rPr>
            <w:lang w:val="es-ES"/>
          </w:rPr>
          <w:t>: đơn hàng đã được tạo hoặc phải đang ở trang chi tiết đơn hàng</w:t>
        </w:r>
      </w:ins>
    </w:p>
    <w:p w14:paraId="6E560D6F" w14:textId="269F8DC9" w:rsidR="00446BC6" w:rsidRPr="00054631" w:rsidRDefault="0077093A">
      <w:pPr>
        <w:spacing w:line="276" w:lineRule="auto"/>
        <w:rPr>
          <w:ins w:id="46799" w:author="phuong vu" w:date="2018-11-23T10:15:00Z"/>
          <w:lang w:val="es-ES"/>
          <w:rPrChange w:id="46800" w:author="Tran Huan" w:date="2018-11-26T10:00:00Z">
            <w:rPr>
              <w:ins w:id="46801" w:author="phuong vu" w:date="2018-11-23T10:15:00Z"/>
              <w:lang w:val="en-US"/>
            </w:rPr>
          </w:rPrChange>
        </w:rPr>
        <w:pPrChange w:id="46802" w:author="phuong vu" w:date="2018-11-23T13:48:00Z">
          <w:pPr/>
        </w:pPrChange>
      </w:pPr>
      <w:ins w:id="46803" w:author="phuong vu" w:date="2018-11-23T10:15:00Z">
        <w:r w:rsidRPr="00323DD2">
          <w:rPr>
            <w:b/>
            <w:lang w:val="es-ES"/>
            <w:rPrChange w:id="46804" w:author="Tran Huan" w:date="2018-11-26T11:10:00Z">
              <w:rPr>
                <w:lang w:val="en-US"/>
              </w:rPr>
            </w:rPrChange>
          </w:rPr>
          <w:t>Mô tả</w:t>
        </w:r>
      </w:ins>
      <w:ins w:id="46805" w:author="Tran Huan" w:date="2018-11-26T10:13:00Z">
        <w:r w:rsidR="00446BC6">
          <w:rPr>
            <w:lang w:val="es-ES"/>
          </w:rPr>
          <w:t xml:space="preserve">: Kiểm tra chỉnh sửa phần chọn </w:t>
        </w:r>
      </w:ins>
      <w:ins w:id="46806" w:author="Tran Huan" w:date="2018-11-26T10:14:00Z">
        <w:r w:rsidR="00446BC6">
          <w:rPr>
            <w:lang w:val="es-ES"/>
          </w:rPr>
          <w:t>thời gian giao và nhận đồ</w:t>
        </w:r>
        <w:r w:rsidR="00C92682">
          <w:rPr>
            <w:lang w:val="es-ES"/>
          </w:rPr>
          <w:t>, kiểm tra chỉnh sửa phần chi tiết quần áo.</w:t>
        </w:r>
      </w:ins>
    </w:p>
    <w:p w14:paraId="009B6DEE" w14:textId="77777777" w:rsidR="0077093A" w:rsidRPr="00323DD2" w:rsidRDefault="0077093A">
      <w:pPr>
        <w:spacing w:line="276" w:lineRule="auto"/>
        <w:rPr>
          <w:ins w:id="46807" w:author="phuong vu" w:date="2018-11-23T10:15:00Z"/>
          <w:b/>
          <w:lang w:val="es-ES"/>
          <w:rPrChange w:id="46808" w:author="Tran Huan" w:date="2018-11-26T11:10:00Z">
            <w:rPr>
              <w:ins w:id="46809" w:author="phuong vu" w:date="2018-11-23T10:15:00Z"/>
              <w:lang w:val="en-US"/>
            </w:rPr>
          </w:rPrChange>
        </w:rPr>
        <w:pPrChange w:id="46810" w:author="phuong vu" w:date="2018-11-23T13:48:00Z">
          <w:pPr/>
        </w:pPrChange>
      </w:pPr>
      <w:ins w:id="46811" w:author="phuong vu" w:date="2018-11-23T10:15:00Z">
        <w:r w:rsidRPr="00323DD2">
          <w:rPr>
            <w:b/>
            <w:lang w:val="es-ES"/>
            <w:rPrChange w:id="46812" w:author="Tran Huan" w:date="2018-11-26T11:10: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6"/>
        <w:gridCol w:w="1971"/>
        <w:gridCol w:w="1743"/>
        <w:gridCol w:w="1759"/>
      </w:tblGrid>
      <w:tr w:rsidR="00C92682" w14:paraId="76B26685" w14:textId="77777777" w:rsidTr="00C92682">
        <w:trPr>
          <w:ins w:id="46813"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hideMark/>
          </w:tcPr>
          <w:p w14:paraId="65D4E913" w14:textId="77777777" w:rsidR="0077093A" w:rsidRDefault="0077093A">
            <w:pPr>
              <w:spacing w:line="276" w:lineRule="auto"/>
              <w:jc w:val="center"/>
              <w:rPr>
                <w:ins w:id="46814" w:author="phuong vu" w:date="2018-11-23T10:15:00Z"/>
                <w:rFonts w:ascii="Times New Roman" w:hAnsi="Times New Roman" w:cs="Times New Roman"/>
                <w:b/>
                <w:bCs/>
                <w:lang w:val="es-ES"/>
              </w:rPr>
              <w:pPrChange w:id="46815" w:author="Tran Huan" w:date="2018-11-26T10:16:00Z">
                <w:pPr>
                  <w:jc w:val="center"/>
                </w:pPr>
              </w:pPrChange>
            </w:pPr>
            <w:ins w:id="46816" w:author="phuong vu" w:date="2018-11-23T10:15:00Z">
              <w:r>
                <w:rPr>
                  <w:b/>
                  <w:bCs/>
                  <w:lang w:val="es-ES"/>
                </w:rPr>
                <w:t>STT</w:t>
              </w:r>
            </w:ins>
          </w:p>
        </w:tc>
        <w:tc>
          <w:tcPr>
            <w:tcW w:w="2596" w:type="dxa"/>
            <w:tcBorders>
              <w:top w:val="single" w:sz="4" w:space="0" w:color="auto"/>
              <w:left w:val="single" w:sz="4" w:space="0" w:color="auto"/>
              <w:bottom w:val="single" w:sz="4" w:space="0" w:color="auto"/>
              <w:right w:val="single" w:sz="4" w:space="0" w:color="auto"/>
            </w:tcBorders>
            <w:vAlign w:val="center"/>
            <w:hideMark/>
          </w:tcPr>
          <w:p w14:paraId="33FE5EC9" w14:textId="77777777" w:rsidR="0077093A" w:rsidRDefault="0077093A">
            <w:pPr>
              <w:spacing w:line="276" w:lineRule="auto"/>
              <w:jc w:val="center"/>
              <w:rPr>
                <w:ins w:id="46817" w:author="phuong vu" w:date="2018-11-23T10:15:00Z"/>
                <w:b/>
                <w:bCs/>
                <w:lang w:val="es-ES"/>
              </w:rPr>
              <w:pPrChange w:id="46818" w:author="phuong vu" w:date="2018-11-23T13:48:00Z">
                <w:pPr>
                  <w:jc w:val="center"/>
                </w:pPr>
              </w:pPrChange>
            </w:pPr>
            <w:ins w:id="46819" w:author="phuong vu" w:date="2018-11-23T10:15:00Z">
              <w:r>
                <w:rPr>
                  <w:b/>
                  <w:bCs/>
                  <w:lang w:val="es-ES"/>
                </w:rPr>
                <w:t>Mô tả dữ liệu kiểm thử</w:t>
              </w:r>
            </w:ins>
          </w:p>
        </w:tc>
        <w:tc>
          <w:tcPr>
            <w:tcW w:w="1971" w:type="dxa"/>
            <w:tcBorders>
              <w:top w:val="single" w:sz="4" w:space="0" w:color="auto"/>
              <w:left w:val="single" w:sz="4" w:space="0" w:color="auto"/>
              <w:bottom w:val="single" w:sz="4" w:space="0" w:color="auto"/>
              <w:right w:val="single" w:sz="4" w:space="0" w:color="auto"/>
            </w:tcBorders>
            <w:vAlign w:val="center"/>
            <w:hideMark/>
          </w:tcPr>
          <w:p w14:paraId="40872501" w14:textId="77777777" w:rsidR="0077093A" w:rsidRDefault="0077093A">
            <w:pPr>
              <w:spacing w:line="276" w:lineRule="auto"/>
              <w:jc w:val="center"/>
              <w:rPr>
                <w:ins w:id="46820" w:author="phuong vu" w:date="2018-11-23T10:15:00Z"/>
                <w:b/>
                <w:bCs/>
                <w:lang w:val="es-ES"/>
              </w:rPr>
              <w:pPrChange w:id="46821" w:author="phuong vu" w:date="2018-11-23T13:48:00Z">
                <w:pPr>
                  <w:jc w:val="center"/>
                </w:pPr>
              </w:pPrChange>
            </w:pPr>
            <w:ins w:id="46822" w:author="phuong vu" w:date="2018-11-23T10:15:00Z">
              <w:r>
                <w:rPr>
                  <w:b/>
                  <w:bCs/>
                  <w:lang w:val="es-ES"/>
                </w:rPr>
                <w:t>Kết quả mong đợi</w:t>
              </w:r>
            </w:ins>
          </w:p>
        </w:tc>
        <w:tc>
          <w:tcPr>
            <w:tcW w:w="1743" w:type="dxa"/>
            <w:tcBorders>
              <w:top w:val="single" w:sz="4" w:space="0" w:color="auto"/>
              <w:left w:val="single" w:sz="4" w:space="0" w:color="auto"/>
              <w:bottom w:val="single" w:sz="4" w:space="0" w:color="auto"/>
              <w:right w:val="single" w:sz="4" w:space="0" w:color="auto"/>
            </w:tcBorders>
            <w:vAlign w:val="center"/>
            <w:hideMark/>
          </w:tcPr>
          <w:p w14:paraId="1BA364FE" w14:textId="77777777" w:rsidR="0077093A" w:rsidRDefault="0077093A">
            <w:pPr>
              <w:spacing w:line="276" w:lineRule="auto"/>
              <w:jc w:val="center"/>
              <w:rPr>
                <w:ins w:id="46823" w:author="phuong vu" w:date="2018-11-23T10:15:00Z"/>
                <w:b/>
                <w:bCs/>
                <w:lang w:val="es-ES"/>
              </w:rPr>
              <w:pPrChange w:id="46824" w:author="phuong vu" w:date="2018-11-23T13:48:00Z">
                <w:pPr>
                  <w:jc w:val="center"/>
                </w:pPr>
              </w:pPrChange>
            </w:pPr>
            <w:ins w:id="46825" w:author="phuong vu" w:date="2018-11-23T10:15:00Z">
              <w:r>
                <w:rPr>
                  <w:b/>
                  <w:bCs/>
                  <w:lang w:val="es-ES"/>
                </w:rPr>
                <w:t>Kết quả thực tế</w:t>
              </w:r>
            </w:ins>
          </w:p>
        </w:tc>
        <w:tc>
          <w:tcPr>
            <w:tcW w:w="1759" w:type="dxa"/>
            <w:tcBorders>
              <w:top w:val="single" w:sz="4" w:space="0" w:color="auto"/>
              <w:left w:val="single" w:sz="4" w:space="0" w:color="auto"/>
              <w:bottom w:val="single" w:sz="4" w:space="0" w:color="auto"/>
              <w:right w:val="single" w:sz="4" w:space="0" w:color="auto"/>
            </w:tcBorders>
            <w:vAlign w:val="center"/>
            <w:hideMark/>
          </w:tcPr>
          <w:p w14:paraId="66661EA4" w14:textId="77777777" w:rsidR="0077093A" w:rsidRDefault="0077093A">
            <w:pPr>
              <w:spacing w:line="276" w:lineRule="auto"/>
              <w:jc w:val="center"/>
              <w:rPr>
                <w:ins w:id="46826" w:author="phuong vu" w:date="2018-11-23T10:15:00Z"/>
                <w:b/>
                <w:bCs/>
                <w:lang w:val="es-ES"/>
              </w:rPr>
              <w:pPrChange w:id="46827" w:author="phuong vu" w:date="2018-11-23T13:48:00Z">
                <w:pPr>
                  <w:jc w:val="center"/>
                </w:pPr>
              </w:pPrChange>
            </w:pPr>
            <w:ins w:id="46828" w:author="phuong vu" w:date="2018-11-23T10:15:00Z">
              <w:r>
                <w:rPr>
                  <w:b/>
                  <w:bCs/>
                  <w:lang w:val="es-ES"/>
                </w:rPr>
                <w:t>Thành công/ Thât bại</w:t>
              </w:r>
            </w:ins>
          </w:p>
        </w:tc>
      </w:tr>
      <w:tr w:rsidR="00C92682" w14:paraId="61E75C99" w14:textId="77777777" w:rsidTr="00C92682">
        <w:trPr>
          <w:ins w:id="46829"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
          <w:p w14:paraId="35140091" w14:textId="71F33850" w:rsidR="0077093A" w:rsidRDefault="00C92682">
            <w:pPr>
              <w:spacing w:line="276" w:lineRule="auto"/>
              <w:jc w:val="center"/>
              <w:rPr>
                <w:ins w:id="46830" w:author="phuong vu" w:date="2018-11-23T10:15:00Z"/>
                <w:b/>
                <w:bCs/>
                <w:lang w:val="es-ES"/>
              </w:rPr>
              <w:pPrChange w:id="46831" w:author="Tran Huan" w:date="2018-11-26T10:16:00Z">
                <w:pPr/>
              </w:pPrChange>
            </w:pPr>
            <w:ins w:id="46832" w:author="Tran Huan" w:date="2018-11-26T10:16:00Z">
              <w:r>
                <w:rPr>
                  <w:b/>
                  <w:bCs/>
                  <w:lang w:val="es-ES"/>
                </w:rPr>
                <w:t>1</w:t>
              </w:r>
            </w:ins>
          </w:p>
        </w:tc>
        <w:tc>
          <w:tcPr>
            <w:tcW w:w="2596" w:type="dxa"/>
            <w:tcBorders>
              <w:top w:val="single" w:sz="4" w:space="0" w:color="auto"/>
              <w:left w:val="single" w:sz="4" w:space="0" w:color="auto"/>
              <w:bottom w:val="single" w:sz="4" w:space="0" w:color="auto"/>
              <w:right w:val="single" w:sz="4" w:space="0" w:color="auto"/>
            </w:tcBorders>
            <w:vAlign w:val="center"/>
          </w:tcPr>
          <w:p w14:paraId="1A3C905F" w14:textId="77777777" w:rsidR="00C92682" w:rsidRDefault="00C92682">
            <w:pPr>
              <w:spacing w:line="276" w:lineRule="auto"/>
              <w:jc w:val="left"/>
              <w:rPr>
                <w:ins w:id="46833" w:author="Tran Huan" w:date="2018-11-26T10:17:00Z"/>
                <w:lang w:val="es-ES"/>
              </w:rPr>
              <w:pPrChange w:id="46834" w:author="Tran Huan" w:date="2018-11-26T10:19:00Z">
                <w:pPr/>
              </w:pPrChange>
            </w:pPr>
            <w:ins w:id="46835" w:author="Tran Huan" w:date="2018-11-26T10:17:00Z">
              <w:r>
                <w:rPr>
                  <w:lang w:val="es-ES"/>
                </w:rPr>
                <w:t>Nhấn vào chọn thời gian giao và nhận đồ.</w:t>
              </w:r>
            </w:ins>
          </w:p>
          <w:p w14:paraId="5B668514" w14:textId="731EC715" w:rsidR="00C92682" w:rsidRDefault="00C92682">
            <w:pPr>
              <w:spacing w:line="276" w:lineRule="auto"/>
              <w:jc w:val="left"/>
              <w:rPr>
                <w:ins w:id="46836" w:author="phuong vu" w:date="2018-11-23T10:15:00Z"/>
                <w:lang w:val="es-ES"/>
              </w:rPr>
              <w:pPrChange w:id="46837" w:author="Tran Huan" w:date="2018-11-26T10:19:00Z">
                <w:pPr/>
              </w:pPrChange>
            </w:pPr>
            <w:ins w:id="46838" w:author="Tran Huan" w:date="2018-11-26T10:17:00Z">
              <w:r>
                <w:rPr>
                  <w:lang w:val="es-ES"/>
                </w:rPr>
                <w:t>C</w:t>
              </w:r>
            </w:ins>
            <w:ins w:id="46839" w:author="Tran Huan" w:date="2018-11-26T10:18:00Z">
              <w:r>
                <w:rPr>
                  <w:lang w:val="es-ES"/>
                </w:rPr>
                <w:t>họn mốc thời gian giao nhận đồ mới.</w:t>
              </w:r>
            </w:ins>
          </w:p>
        </w:tc>
        <w:tc>
          <w:tcPr>
            <w:tcW w:w="1971" w:type="dxa"/>
            <w:tcBorders>
              <w:top w:val="single" w:sz="4" w:space="0" w:color="auto"/>
              <w:left w:val="single" w:sz="4" w:space="0" w:color="auto"/>
              <w:bottom w:val="single" w:sz="4" w:space="0" w:color="auto"/>
              <w:right w:val="single" w:sz="4" w:space="0" w:color="auto"/>
            </w:tcBorders>
            <w:vAlign w:val="center"/>
          </w:tcPr>
          <w:p w14:paraId="070C3845" w14:textId="541370C4" w:rsidR="0077093A" w:rsidRDefault="00C92682">
            <w:pPr>
              <w:spacing w:line="276" w:lineRule="auto"/>
              <w:jc w:val="left"/>
              <w:rPr>
                <w:ins w:id="46840" w:author="phuong vu" w:date="2018-11-23T10:15:00Z"/>
                <w:lang w:val="es-ES"/>
              </w:rPr>
              <w:pPrChange w:id="46841" w:author="Tran Huan" w:date="2018-11-26T10:19:00Z">
                <w:pPr/>
              </w:pPrChange>
            </w:pPr>
            <w:ins w:id="46842" w:author="Tran Huan" w:date="2018-11-26T10:18:00Z">
              <w:r>
                <w:rPr>
                  <w:lang w:val="es-ES"/>
                </w:rPr>
                <w:t>Thời gian giao nhận đồ được cập nhật thành công</w:t>
              </w:r>
            </w:ins>
          </w:p>
        </w:tc>
        <w:tc>
          <w:tcPr>
            <w:tcW w:w="1743" w:type="dxa"/>
            <w:tcBorders>
              <w:top w:val="single" w:sz="4" w:space="0" w:color="auto"/>
              <w:left w:val="single" w:sz="4" w:space="0" w:color="auto"/>
              <w:bottom w:val="single" w:sz="4" w:space="0" w:color="auto"/>
              <w:right w:val="single" w:sz="4" w:space="0" w:color="auto"/>
            </w:tcBorders>
            <w:vAlign w:val="center"/>
          </w:tcPr>
          <w:p w14:paraId="7AD76709" w14:textId="62DB370C" w:rsidR="0077093A" w:rsidRDefault="00C92682">
            <w:pPr>
              <w:spacing w:line="276" w:lineRule="auto"/>
              <w:jc w:val="left"/>
              <w:rPr>
                <w:ins w:id="46843" w:author="phuong vu" w:date="2018-11-23T10:15:00Z"/>
                <w:lang w:val="es-ES"/>
              </w:rPr>
              <w:pPrChange w:id="46844" w:author="Tran Huan" w:date="2018-11-26T10:19:00Z">
                <w:pPr/>
              </w:pPrChange>
            </w:pPr>
            <w:ins w:id="46845" w:author="Tran Huan" w:date="2018-11-26T10:19:00Z">
              <w:r>
                <w:rPr>
                  <w:lang w:val="es-ES"/>
                </w:rPr>
                <w:t>Thời gian giao nhận đồ được cập nhật thành công</w:t>
              </w:r>
            </w:ins>
          </w:p>
        </w:tc>
        <w:tc>
          <w:tcPr>
            <w:tcW w:w="1759" w:type="dxa"/>
            <w:tcBorders>
              <w:top w:val="single" w:sz="4" w:space="0" w:color="auto"/>
              <w:left w:val="single" w:sz="4" w:space="0" w:color="auto"/>
              <w:bottom w:val="single" w:sz="4" w:space="0" w:color="auto"/>
              <w:right w:val="single" w:sz="4" w:space="0" w:color="auto"/>
            </w:tcBorders>
            <w:vAlign w:val="center"/>
          </w:tcPr>
          <w:p w14:paraId="3498B869" w14:textId="27EB6AA7" w:rsidR="0077093A" w:rsidRDefault="00C92682">
            <w:pPr>
              <w:spacing w:line="276" w:lineRule="auto"/>
              <w:jc w:val="left"/>
              <w:rPr>
                <w:ins w:id="46846" w:author="phuong vu" w:date="2018-11-23T10:15:00Z"/>
                <w:lang w:val="es-ES"/>
              </w:rPr>
              <w:pPrChange w:id="46847" w:author="Tran Huan" w:date="2018-11-26T10:19:00Z">
                <w:pPr/>
              </w:pPrChange>
            </w:pPr>
            <w:ins w:id="46848" w:author="Tran Huan" w:date="2018-11-26T10:19:00Z">
              <w:r>
                <w:rPr>
                  <w:lang w:val="es-ES"/>
                </w:rPr>
                <w:t>Thành công</w:t>
              </w:r>
            </w:ins>
          </w:p>
        </w:tc>
      </w:tr>
      <w:tr w:rsidR="00C92682" w14:paraId="2DE76206" w14:textId="77777777" w:rsidTr="00C92682">
        <w:trPr>
          <w:ins w:id="46849"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
          <w:p w14:paraId="03D84C3A" w14:textId="545210DA" w:rsidR="0077093A" w:rsidRDefault="00C92682">
            <w:pPr>
              <w:spacing w:line="276" w:lineRule="auto"/>
              <w:jc w:val="center"/>
              <w:rPr>
                <w:ins w:id="46850" w:author="phuong vu" w:date="2018-11-23T10:15:00Z"/>
                <w:b/>
                <w:bCs/>
                <w:lang w:val="es-ES"/>
              </w:rPr>
              <w:pPrChange w:id="46851" w:author="Tran Huan" w:date="2018-11-26T10:16:00Z">
                <w:pPr/>
              </w:pPrChange>
            </w:pPr>
            <w:ins w:id="46852" w:author="Tran Huan" w:date="2018-11-26T10:19:00Z">
              <w:r>
                <w:rPr>
                  <w:b/>
                  <w:bCs/>
                  <w:lang w:val="es-ES"/>
                </w:rPr>
                <w:t>2</w:t>
              </w:r>
            </w:ins>
          </w:p>
        </w:tc>
        <w:tc>
          <w:tcPr>
            <w:tcW w:w="2596" w:type="dxa"/>
            <w:tcBorders>
              <w:top w:val="single" w:sz="4" w:space="0" w:color="auto"/>
              <w:left w:val="single" w:sz="4" w:space="0" w:color="auto"/>
              <w:bottom w:val="single" w:sz="4" w:space="0" w:color="auto"/>
              <w:right w:val="single" w:sz="4" w:space="0" w:color="auto"/>
            </w:tcBorders>
            <w:vAlign w:val="center"/>
          </w:tcPr>
          <w:p w14:paraId="1BF0FD1A" w14:textId="062A9BE2" w:rsidR="0077093A" w:rsidRDefault="00C92682">
            <w:pPr>
              <w:spacing w:line="276" w:lineRule="auto"/>
              <w:jc w:val="left"/>
              <w:rPr>
                <w:ins w:id="46853" w:author="phuong vu" w:date="2018-11-23T10:15:00Z"/>
                <w:lang w:val="es-ES"/>
              </w:rPr>
              <w:pPrChange w:id="46854" w:author="Tran Huan" w:date="2018-11-26T10:19:00Z">
                <w:pPr/>
              </w:pPrChange>
            </w:pPr>
            <w:ins w:id="46855" w:author="Tran Huan" w:date="2018-11-26T10:20:00Z">
              <w:r>
                <w:rPr>
                  <w:lang w:val="es-ES"/>
                </w:rPr>
                <w:t>Nhấn vào đồ muốn sửa. Chọn đơn vị tính là cái nhưng không chọn số lượng</w:t>
              </w:r>
            </w:ins>
            <w:ins w:id="46856" w:author="Tran Huan" w:date="2018-11-26T10:21:00Z">
              <w:r>
                <w:rPr>
                  <w:lang w:val="es-ES"/>
                </w:rPr>
                <w:t xml:space="preserve">. </w:t>
              </w:r>
            </w:ins>
          </w:p>
        </w:tc>
        <w:tc>
          <w:tcPr>
            <w:tcW w:w="1971" w:type="dxa"/>
            <w:tcBorders>
              <w:top w:val="single" w:sz="4" w:space="0" w:color="auto"/>
              <w:left w:val="single" w:sz="4" w:space="0" w:color="auto"/>
              <w:bottom w:val="single" w:sz="4" w:space="0" w:color="auto"/>
              <w:right w:val="single" w:sz="4" w:space="0" w:color="auto"/>
            </w:tcBorders>
            <w:vAlign w:val="center"/>
          </w:tcPr>
          <w:p w14:paraId="072A927C" w14:textId="48301370" w:rsidR="0077093A" w:rsidRDefault="00C92682">
            <w:pPr>
              <w:spacing w:line="276" w:lineRule="auto"/>
              <w:jc w:val="left"/>
              <w:rPr>
                <w:ins w:id="46857" w:author="phuong vu" w:date="2018-11-23T10:15:00Z"/>
                <w:lang w:val="es-ES"/>
              </w:rPr>
              <w:pPrChange w:id="46858" w:author="Tran Huan" w:date="2018-11-26T10:19:00Z">
                <w:pPr/>
              </w:pPrChange>
            </w:pPr>
            <w:ins w:id="46859" w:author="Tran Huan" w:date="2018-11-26T10:21:00Z">
              <w:r>
                <w:rPr>
                  <w:lang w:val="es-ES"/>
                </w:rPr>
                <w:t>Số lượng được gán mặc định là 1</w:t>
              </w:r>
            </w:ins>
          </w:p>
        </w:tc>
        <w:tc>
          <w:tcPr>
            <w:tcW w:w="1743" w:type="dxa"/>
            <w:tcBorders>
              <w:top w:val="single" w:sz="4" w:space="0" w:color="auto"/>
              <w:left w:val="single" w:sz="4" w:space="0" w:color="auto"/>
              <w:bottom w:val="single" w:sz="4" w:space="0" w:color="auto"/>
              <w:right w:val="single" w:sz="4" w:space="0" w:color="auto"/>
            </w:tcBorders>
            <w:vAlign w:val="center"/>
          </w:tcPr>
          <w:p w14:paraId="07424FD4" w14:textId="0FBA540F" w:rsidR="0077093A" w:rsidRDefault="00C92682">
            <w:pPr>
              <w:spacing w:line="276" w:lineRule="auto"/>
              <w:jc w:val="left"/>
              <w:rPr>
                <w:ins w:id="46860" w:author="phuong vu" w:date="2018-11-23T10:15:00Z"/>
                <w:lang w:val="es-ES"/>
              </w:rPr>
              <w:pPrChange w:id="46861" w:author="Tran Huan" w:date="2018-11-26T10:19:00Z">
                <w:pPr/>
              </w:pPrChange>
            </w:pPr>
            <w:ins w:id="46862" w:author="Tran Huan" w:date="2018-11-26T10:21:00Z">
              <w:r>
                <w:rPr>
                  <w:lang w:val="es-ES"/>
                </w:rPr>
                <w:t>Số lượng được gán mặc định là 1</w:t>
              </w:r>
            </w:ins>
          </w:p>
        </w:tc>
        <w:tc>
          <w:tcPr>
            <w:tcW w:w="1759" w:type="dxa"/>
            <w:tcBorders>
              <w:top w:val="single" w:sz="4" w:space="0" w:color="auto"/>
              <w:left w:val="single" w:sz="4" w:space="0" w:color="auto"/>
              <w:bottom w:val="single" w:sz="4" w:space="0" w:color="auto"/>
              <w:right w:val="single" w:sz="4" w:space="0" w:color="auto"/>
            </w:tcBorders>
            <w:vAlign w:val="center"/>
          </w:tcPr>
          <w:p w14:paraId="15FD3503" w14:textId="52722963" w:rsidR="0077093A" w:rsidRDefault="00C92682">
            <w:pPr>
              <w:spacing w:line="276" w:lineRule="auto"/>
              <w:jc w:val="left"/>
              <w:rPr>
                <w:ins w:id="46863" w:author="phuong vu" w:date="2018-11-23T10:15:00Z"/>
                <w:lang w:val="es-ES"/>
              </w:rPr>
              <w:pPrChange w:id="46864" w:author="Tran Huan" w:date="2018-11-26T10:19:00Z">
                <w:pPr/>
              </w:pPrChange>
            </w:pPr>
            <w:ins w:id="46865" w:author="Tran Huan" w:date="2018-11-26T10:21:00Z">
              <w:r>
                <w:rPr>
                  <w:lang w:val="es-ES"/>
                </w:rPr>
                <w:t>Thành công</w:t>
              </w:r>
            </w:ins>
          </w:p>
        </w:tc>
      </w:tr>
      <w:tr w:rsidR="00C92682" w14:paraId="4E743DC2" w14:textId="77777777" w:rsidTr="00C92682">
        <w:trPr>
          <w:ins w:id="46866"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
          <w:p w14:paraId="20A840EC" w14:textId="79D58B1C" w:rsidR="0077093A" w:rsidRDefault="00C92682">
            <w:pPr>
              <w:spacing w:line="276" w:lineRule="auto"/>
              <w:jc w:val="center"/>
              <w:rPr>
                <w:ins w:id="46867" w:author="phuong vu" w:date="2018-11-23T10:15:00Z"/>
                <w:b/>
                <w:bCs/>
                <w:lang w:val="es-ES"/>
              </w:rPr>
              <w:pPrChange w:id="46868" w:author="Tran Huan" w:date="2018-11-26T10:16:00Z">
                <w:pPr/>
              </w:pPrChange>
            </w:pPr>
            <w:ins w:id="46869" w:author="Tran Huan" w:date="2018-11-26T10:21:00Z">
              <w:r>
                <w:rPr>
                  <w:b/>
                  <w:bCs/>
                  <w:lang w:val="es-ES"/>
                </w:rPr>
                <w:t>3</w:t>
              </w:r>
            </w:ins>
          </w:p>
        </w:tc>
        <w:tc>
          <w:tcPr>
            <w:tcW w:w="2596" w:type="dxa"/>
            <w:tcBorders>
              <w:top w:val="single" w:sz="4" w:space="0" w:color="auto"/>
              <w:left w:val="single" w:sz="4" w:space="0" w:color="auto"/>
              <w:bottom w:val="single" w:sz="4" w:space="0" w:color="auto"/>
              <w:right w:val="single" w:sz="4" w:space="0" w:color="auto"/>
            </w:tcBorders>
            <w:vAlign w:val="center"/>
          </w:tcPr>
          <w:p w14:paraId="71CF4ECF" w14:textId="24F01C11" w:rsidR="0077093A" w:rsidRDefault="00C92682">
            <w:pPr>
              <w:spacing w:line="276" w:lineRule="auto"/>
              <w:jc w:val="left"/>
              <w:rPr>
                <w:ins w:id="46870" w:author="phuong vu" w:date="2018-11-23T10:15:00Z"/>
                <w:lang w:val="es-ES"/>
              </w:rPr>
              <w:pPrChange w:id="46871" w:author="Tran Huan" w:date="2018-11-26T10:19:00Z">
                <w:pPr/>
              </w:pPrChange>
            </w:pPr>
            <w:ins w:id="46872" w:author="Tran Huan" w:date="2018-11-26T10:21:00Z">
              <w:r>
                <w:rPr>
                  <w:lang w:val="es-ES"/>
                </w:rPr>
                <w:t xml:space="preserve">Nhấn vào đồ muốn sửa. </w:t>
              </w:r>
            </w:ins>
            <w:ins w:id="46873" w:author="Tran Huan" w:date="2018-11-26T10:22:00Z">
              <w:r>
                <w:rPr>
                  <w:lang w:val="es-ES"/>
                </w:rPr>
                <w:t>Chọn màu sắc khác</w:t>
              </w:r>
            </w:ins>
          </w:p>
        </w:tc>
        <w:tc>
          <w:tcPr>
            <w:tcW w:w="1971" w:type="dxa"/>
            <w:tcBorders>
              <w:top w:val="single" w:sz="4" w:space="0" w:color="auto"/>
              <w:left w:val="single" w:sz="4" w:space="0" w:color="auto"/>
              <w:bottom w:val="single" w:sz="4" w:space="0" w:color="auto"/>
              <w:right w:val="single" w:sz="4" w:space="0" w:color="auto"/>
            </w:tcBorders>
            <w:vAlign w:val="center"/>
          </w:tcPr>
          <w:p w14:paraId="390F5A6E" w14:textId="16D6BE83" w:rsidR="0077093A" w:rsidRDefault="00C92682">
            <w:pPr>
              <w:spacing w:line="276" w:lineRule="auto"/>
              <w:jc w:val="left"/>
              <w:rPr>
                <w:ins w:id="46874" w:author="phuong vu" w:date="2018-11-23T10:15:00Z"/>
                <w:lang w:val="es-ES"/>
              </w:rPr>
              <w:pPrChange w:id="46875" w:author="Tran Huan" w:date="2018-11-26T10:19:00Z">
                <w:pPr/>
              </w:pPrChange>
            </w:pPr>
            <w:ins w:id="46876" w:author="Tran Huan" w:date="2018-11-26T10:22:00Z">
              <w:r>
                <w:rPr>
                  <w:lang w:val="es-ES"/>
                </w:rPr>
                <w:t>Thêm quần áo mới vào danh sách quần áo.</w:t>
              </w:r>
            </w:ins>
          </w:p>
        </w:tc>
        <w:tc>
          <w:tcPr>
            <w:tcW w:w="1743" w:type="dxa"/>
            <w:tcBorders>
              <w:top w:val="single" w:sz="4" w:space="0" w:color="auto"/>
              <w:left w:val="single" w:sz="4" w:space="0" w:color="auto"/>
              <w:bottom w:val="single" w:sz="4" w:space="0" w:color="auto"/>
              <w:right w:val="single" w:sz="4" w:space="0" w:color="auto"/>
            </w:tcBorders>
            <w:vAlign w:val="center"/>
          </w:tcPr>
          <w:p w14:paraId="1D0CF1EC" w14:textId="3BAE6BBC" w:rsidR="0077093A" w:rsidRDefault="00C92682">
            <w:pPr>
              <w:spacing w:line="276" w:lineRule="auto"/>
              <w:jc w:val="left"/>
              <w:rPr>
                <w:ins w:id="46877" w:author="phuong vu" w:date="2018-11-23T10:15:00Z"/>
                <w:lang w:val="es-ES"/>
              </w:rPr>
              <w:pPrChange w:id="46878" w:author="Tran Huan" w:date="2018-11-26T10:19:00Z">
                <w:pPr/>
              </w:pPrChange>
            </w:pPr>
            <w:ins w:id="46879" w:author="Tran Huan" w:date="2018-11-26T10:22:00Z">
              <w:r>
                <w:rPr>
                  <w:lang w:val="es-ES"/>
                </w:rPr>
                <w:t>Thêm quần áo mới vào danh sách quần áo.</w:t>
              </w:r>
            </w:ins>
          </w:p>
        </w:tc>
        <w:tc>
          <w:tcPr>
            <w:tcW w:w="1759" w:type="dxa"/>
            <w:tcBorders>
              <w:top w:val="single" w:sz="4" w:space="0" w:color="auto"/>
              <w:left w:val="single" w:sz="4" w:space="0" w:color="auto"/>
              <w:bottom w:val="single" w:sz="4" w:space="0" w:color="auto"/>
              <w:right w:val="single" w:sz="4" w:space="0" w:color="auto"/>
            </w:tcBorders>
            <w:vAlign w:val="center"/>
          </w:tcPr>
          <w:p w14:paraId="14A9BAE9" w14:textId="266BF1F6" w:rsidR="0077093A" w:rsidRPr="00C92682" w:rsidRDefault="00C92682">
            <w:pPr>
              <w:spacing w:line="276" w:lineRule="auto"/>
              <w:jc w:val="left"/>
              <w:rPr>
                <w:ins w:id="46880" w:author="phuong vu" w:date="2018-11-23T10:15:00Z"/>
                <w:lang w:val="es-ES"/>
                <w:rPrChange w:id="46881" w:author="Tran Huan" w:date="2018-11-26T10:17:00Z">
                  <w:rPr>
                    <w:ins w:id="46882" w:author="phuong vu" w:date="2018-11-23T10:15:00Z"/>
                    <w:lang w:val="en-US"/>
                  </w:rPr>
                </w:rPrChange>
              </w:rPr>
              <w:pPrChange w:id="46883" w:author="Tran Huan" w:date="2018-11-26T10:19:00Z">
                <w:pPr/>
              </w:pPrChange>
            </w:pPr>
            <w:ins w:id="46884" w:author="Tran Huan" w:date="2018-11-26T10:22:00Z">
              <w:r>
                <w:rPr>
                  <w:lang w:val="es-ES"/>
                </w:rPr>
                <w:t>Thành công</w:t>
              </w:r>
            </w:ins>
          </w:p>
        </w:tc>
      </w:tr>
    </w:tbl>
    <w:p w14:paraId="24549614" w14:textId="77777777" w:rsidR="0077093A" w:rsidRPr="000245EB" w:rsidRDefault="0077093A">
      <w:pPr>
        <w:spacing w:line="276" w:lineRule="auto"/>
        <w:rPr>
          <w:ins w:id="46885" w:author="phuong vu" w:date="2018-11-23T10:02:00Z"/>
        </w:rPr>
        <w:pPrChange w:id="46886" w:author="phuong vu" w:date="2018-11-23T13:48:00Z">
          <w:pPr>
            <w:pStyle w:val="Heading3"/>
          </w:pPr>
        </w:pPrChange>
      </w:pPr>
    </w:p>
    <w:p w14:paraId="08D9CF24" w14:textId="28DDB0EB" w:rsidR="00287281" w:rsidRPr="000245EB" w:rsidDel="00C92682" w:rsidRDefault="00287281">
      <w:pPr>
        <w:pStyle w:val="Heading3"/>
        <w:spacing w:line="276" w:lineRule="auto"/>
        <w:rPr>
          <w:ins w:id="46887" w:author="phuong vu" w:date="2018-11-23T10:15:00Z"/>
          <w:del w:id="46888" w:author="Tran Huan" w:date="2018-11-26T10:23:00Z"/>
          <w:lang w:val="vi-VN"/>
          <w:rPrChange w:id="46889" w:author="Tran Huan" w:date="2018-11-25T16:08:00Z">
            <w:rPr>
              <w:ins w:id="46890" w:author="phuong vu" w:date="2018-11-23T10:15:00Z"/>
              <w:del w:id="46891" w:author="Tran Huan" w:date="2018-11-26T10:23:00Z"/>
            </w:rPr>
          </w:rPrChange>
        </w:rPr>
        <w:pPrChange w:id="46892" w:author="phuong vu" w:date="2018-11-23T13:48:00Z">
          <w:pPr>
            <w:pStyle w:val="Heading3"/>
          </w:pPr>
        </w:pPrChange>
      </w:pPr>
      <w:ins w:id="46893" w:author="phuong vu" w:date="2018-11-23T10:03:00Z">
        <w:del w:id="46894" w:author="Tran Huan" w:date="2018-11-26T10:23:00Z">
          <w:r w:rsidRPr="000245EB" w:rsidDel="00C92682">
            <w:rPr>
              <w:b w:val="0"/>
              <w:lang w:val="vi-VN"/>
              <w:rPrChange w:id="46895" w:author="Tran Huan" w:date="2018-11-25T16:08:00Z">
                <w:rPr>
                  <w:b w:val="0"/>
                </w:rPr>
              </w:rPrChange>
            </w:rPr>
            <w:delText>Quản lí trạng thái máy giặt</w:delText>
          </w:r>
        </w:del>
      </w:ins>
      <w:bookmarkStart w:id="46896" w:name="_Toc531005033"/>
      <w:bookmarkStart w:id="46897" w:name="_Toc531006950"/>
      <w:bookmarkStart w:id="46898" w:name="_Toc531572945"/>
      <w:bookmarkStart w:id="46899" w:name="_Toc531576793"/>
      <w:bookmarkStart w:id="46900" w:name="_Toc531580534"/>
      <w:bookmarkStart w:id="46901" w:name="_Toc531584272"/>
      <w:bookmarkEnd w:id="46896"/>
      <w:bookmarkEnd w:id="46897"/>
      <w:bookmarkEnd w:id="46898"/>
      <w:bookmarkEnd w:id="46899"/>
      <w:bookmarkEnd w:id="46900"/>
      <w:bookmarkEnd w:id="46901"/>
    </w:p>
    <w:p w14:paraId="425FB993" w14:textId="34884E0B" w:rsidR="0077093A" w:rsidRPr="000245EB" w:rsidDel="00C92682" w:rsidRDefault="0077093A">
      <w:pPr>
        <w:spacing w:line="276" w:lineRule="auto"/>
        <w:rPr>
          <w:ins w:id="46902" w:author="phuong vu" w:date="2018-11-23T10:15:00Z"/>
          <w:del w:id="46903" w:author="Tran Huan" w:date="2018-11-26T10:23:00Z"/>
          <w:rPrChange w:id="46904" w:author="Tran Huan" w:date="2018-11-25T16:08:00Z">
            <w:rPr>
              <w:ins w:id="46905" w:author="phuong vu" w:date="2018-11-23T10:15:00Z"/>
              <w:del w:id="46906" w:author="Tran Huan" w:date="2018-11-26T10:23:00Z"/>
              <w:lang w:val="en-US"/>
            </w:rPr>
          </w:rPrChange>
        </w:rPr>
        <w:pPrChange w:id="46907" w:author="phuong vu" w:date="2018-11-23T13:48:00Z">
          <w:pPr/>
        </w:pPrChange>
      </w:pPr>
      <w:ins w:id="46908" w:author="phuong vu" w:date="2018-11-23T10:15:00Z">
        <w:del w:id="46909" w:author="Tran Huan" w:date="2018-11-26T10:23:00Z">
          <w:r w:rsidRPr="000245EB" w:rsidDel="00C92682">
            <w:rPr>
              <w:rPrChange w:id="46910" w:author="Tran Huan" w:date="2018-11-25T16:08:00Z">
                <w:rPr>
                  <w:lang w:val="en-US"/>
                </w:rPr>
              </w:rPrChange>
            </w:rPr>
            <w:delText>Mục đích</w:delText>
          </w:r>
          <w:bookmarkStart w:id="46911" w:name="_Toc531005034"/>
          <w:bookmarkStart w:id="46912" w:name="_Toc531006951"/>
          <w:bookmarkStart w:id="46913" w:name="_Toc531572946"/>
          <w:bookmarkStart w:id="46914" w:name="_Toc531576794"/>
          <w:bookmarkStart w:id="46915" w:name="_Toc531580535"/>
          <w:bookmarkStart w:id="46916" w:name="_Toc531584273"/>
          <w:bookmarkEnd w:id="46911"/>
          <w:bookmarkEnd w:id="46912"/>
          <w:bookmarkEnd w:id="46913"/>
          <w:bookmarkEnd w:id="46914"/>
          <w:bookmarkEnd w:id="46915"/>
          <w:bookmarkEnd w:id="46916"/>
        </w:del>
      </w:ins>
    </w:p>
    <w:p w14:paraId="6D5F16D7" w14:textId="4E2CD287" w:rsidR="0077093A" w:rsidRPr="000245EB" w:rsidDel="00C92682" w:rsidRDefault="0077093A">
      <w:pPr>
        <w:spacing w:line="276" w:lineRule="auto"/>
        <w:rPr>
          <w:ins w:id="46917" w:author="phuong vu" w:date="2018-11-23T10:15:00Z"/>
          <w:del w:id="46918" w:author="Tran Huan" w:date="2018-11-26T10:23:00Z"/>
          <w:rPrChange w:id="46919" w:author="Tran Huan" w:date="2018-11-25T16:08:00Z">
            <w:rPr>
              <w:ins w:id="46920" w:author="phuong vu" w:date="2018-11-23T10:15:00Z"/>
              <w:del w:id="46921" w:author="Tran Huan" w:date="2018-11-26T10:23:00Z"/>
              <w:lang w:val="en-US"/>
            </w:rPr>
          </w:rPrChange>
        </w:rPr>
        <w:pPrChange w:id="46922" w:author="phuong vu" w:date="2018-11-23T13:48:00Z">
          <w:pPr/>
        </w:pPrChange>
      </w:pPr>
      <w:ins w:id="46923" w:author="phuong vu" w:date="2018-11-23T10:15:00Z">
        <w:del w:id="46924" w:author="Tran Huan" w:date="2018-11-26T10:23:00Z">
          <w:r w:rsidRPr="000245EB" w:rsidDel="00C92682">
            <w:rPr>
              <w:rPrChange w:id="46925" w:author="Tran Huan" w:date="2018-11-25T16:08:00Z">
                <w:rPr>
                  <w:lang w:val="en-US"/>
                </w:rPr>
              </w:rPrChange>
            </w:rPr>
            <w:delText>Tiền điều kiện</w:delText>
          </w:r>
          <w:bookmarkStart w:id="46926" w:name="_Toc531005035"/>
          <w:bookmarkStart w:id="46927" w:name="_Toc531006952"/>
          <w:bookmarkStart w:id="46928" w:name="_Toc531572947"/>
          <w:bookmarkStart w:id="46929" w:name="_Toc531576795"/>
          <w:bookmarkStart w:id="46930" w:name="_Toc531580536"/>
          <w:bookmarkStart w:id="46931" w:name="_Toc531584274"/>
          <w:bookmarkEnd w:id="46926"/>
          <w:bookmarkEnd w:id="46927"/>
          <w:bookmarkEnd w:id="46928"/>
          <w:bookmarkEnd w:id="46929"/>
          <w:bookmarkEnd w:id="46930"/>
          <w:bookmarkEnd w:id="46931"/>
        </w:del>
      </w:ins>
    </w:p>
    <w:p w14:paraId="73FC1928" w14:textId="20BBFB3C" w:rsidR="0077093A" w:rsidRPr="000245EB" w:rsidDel="00C92682" w:rsidRDefault="0077093A">
      <w:pPr>
        <w:spacing w:line="276" w:lineRule="auto"/>
        <w:rPr>
          <w:ins w:id="46932" w:author="phuong vu" w:date="2018-11-23T10:15:00Z"/>
          <w:del w:id="46933" w:author="Tran Huan" w:date="2018-11-26T10:23:00Z"/>
          <w:rPrChange w:id="46934" w:author="Tran Huan" w:date="2018-11-25T16:08:00Z">
            <w:rPr>
              <w:ins w:id="46935" w:author="phuong vu" w:date="2018-11-23T10:15:00Z"/>
              <w:del w:id="46936" w:author="Tran Huan" w:date="2018-11-26T10:23:00Z"/>
              <w:lang w:val="en-US"/>
            </w:rPr>
          </w:rPrChange>
        </w:rPr>
        <w:pPrChange w:id="46937" w:author="phuong vu" w:date="2018-11-23T13:48:00Z">
          <w:pPr/>
        </w:pPrChange>
      </w:pPr>
      <w:ins w:id="46938" w:author="phuong vu" w:date="2018-11-23T10:15:00Z">
        <w:del w:id="46939" w:author="Tran Huan" w:date="2018-11-26T10:23:00Z">
          <w:r w:rsidRPr="000245EB" w:rsidDel="00C92682">
            <w:rPr>
              <w:rPrChange w:id="46940" w:author="Tran Huan" w:date="2018-11-25T16:08:00Z">
                <w:rPr>
                  <w:lang w:val="en-US"/>
                </w:rPr>
              </w:rPrChange>
            </w:rPr>
            <w:delText>Mô tả</w:delText>
          </w:r>
          <w:bookmarkStart w:id="46941" w:name="_Toc531005036"/>
          <w:bookmarkStart w:id="46942" w:name="_Toc531006953"/>
          <w:bookmarkStart w:id="46943" w:name="_Toc531572948"/>
          <w:bookmarkStart w:id="46944" w:name="_Toc531576796"/>
          <w:bookmarkStart w:id="46945" w:name="_Toc531580537"/>
          <w:bookmarkStart w:id="46946" w:name="_Toc531584275"/>
          <w:bookmarkEnd w:id="46941"/>
          <w:bookmarkEnd w:id="46942"/>
          <w:bookmarkEnd w:id="46943"/>
          <w:bookmarkEnd w:id="46944"/>
          <w:bookmarkEnd w:id="46945"/>
          <w:bookmarkEnd w:id="46946"/>
        </w:del>
      </w:ins>
    </w:p>
    <w:p w14:paraId="295E18D5" w14:textId="5FEBEB55" w:rsidR="0077093A" w:rsidRPr="00C92682" w:rsidDel="00C92682" w:rsidRDefault="0077093A">
      <w:pPr>
        <w:spacing w:line="276" w:lineRule="auto"/>
        <w:rPr>
          <w:ins w:id="46947" w:author="phuong vu" w:date="2018-11-23T10:15:00Z"/>
          <w:del w:id="46948" w:author="Tran Huan" w:date="2018-11-26T10:23:00Z"/>
          <w:lang w:val="es-ES"/>
          <w:rPrChange w:id="46949" w:author="Tran Huan" w:date="2018-11-26T10:20:00Z">
            <w:rPr>
              <w:ins w:id="46950" w:author="phuong vu" w:date="2018-11-23T10:15:00Z"/>
              <w:del w:id="46951" w:author="Tran Huan" w:date="2018-11-26T10:23:00Z"/>
              <w:lang w:val="en-US"/>
            </w:rPr>
          </w:rPrChange>
        </w:rPr>
        <w:pPrChange w:id="46952" w:author="phuong vu" w:date="2018-11-23T13:48:00Z">
          <w:pPr/>
        </w:pPrChange>
      </w:pPr>
      <w:ins w:id="46953" w:author="phuong vu" w:date="2018-11-23T10:15:00Z">
        <w:del w:id="46954" w:author="Tran Huan" w:date="2018-11-26T10:23:00Z">
          <w:r w:rsidRPr="00C92682" w:rsidDel="00C92682">
            <w:rPr>
              <w:lang w:val="es-ES"/>
              <w:rPrChange w:id="46955" w:author="Tran Huan" w:date="2018-11-26T10:20:00Z">
                <w:rPr>
                  <w:lang w:val="en-US"/>
                </w:rPr>
              </w:rPrChange>
            </w:rPr>
            <w:delText>Kịch bản</w:delText>
          </w:r>
          <w:bookmarkStart w:id="46956" w:name="_Toc531005037"/>
          <w:bookmarkStart w:id="46957" w:name="_Toc531006954"/>
          <w:bookmarkStart w:id="46958" w:name="_Toc531572949"/>
          <w:bookmarkStart w:id="46959" w:name="_Toc531576797"/>
          <w:bookmarkStart w:id="46960" w:name="_Toc531580538"/>
          <w:bookmarkStart w:id="46961" w:name="_Toc531584276"/>
          <w:bookmarkEnd w:id="46956"/>
          <w:bookmarkEnd w:id="46957"/>
          <w:bookmarkEnd w:id="46958"/>
          <w:bookmarkEnd w:id="46959"/>
          <w:bookmarkEnd w:id="46960"/>
          <w:bookmarkEnd w:id="46961"/>
        </w:del>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rsidDel="00C92682" w14:paraId="1EE76CE8" w14:textId="1450D155" w:rsidTr="00BF4BED">
        <w:trPr>
          <w:ins w:id="46962" w:author="phuong vu" w:date="2018-11-23T10:15:00Z"/>
          <w:del w:id="46963" w:author="Tran Huan" w:date="2018-11-26T10:23:00Z"/>
        </w:trPr>
        <w:tc>
          <w:tcPr>
            <w:tcW w:w="615" w:type="dxa"/>
            <w:tcBorders>
              <w:top w:val="single" w:sz="4" w:space="0" w:color="auto"/>
              <w:left w:val="single" w:sz="4" w:space="0" w:color="auto"/>
              <w:bottom w:val="single" w:sz="4" w:space="0" w:color="auto"/>
              <w:right w:val="single" w:sz="4" w:space="0" w:color="auto"/>
            </w:tcBorders>
            <w:vAlign w:val="center"/>
            <w:hideMark/>
          </w:tcPr>
          <w:p w14:paraId="19EB5C41" w14:textId="131612A3" w:rsidR="0077093A" w:rsidDel="00C92682" w:rsidRDefault="0077093A">
            <w:pPr>
              <w:spacing w:line="276" w:lineRule="auto"/>
              <w:jc w:val="center"/>
              <w:rPr>
                <w:ins w:id="46964" w:author="phuong vu" w:date="2018-11-23T10:15:00Z"/>
                <w:del w:id="46965" w:author="Tran Huan" w:date="2018-11-26T10:23:00Z"/>
                <w:rFonts w:ascii="Times New Roman" w:hAnsi="Times New Roman" w:cs="Times New Roman"/>
                <w:b/>
                <w:bCs/>
                <w:lang w:val="es-ES"/>
              </w:rPr>
              <w:pPrChange w:id="46966" w:author="phuong vu" w:date="2018-11-23T13:48:00Z">
                <w:pPr>
                  <w:jc w:val="center"/>
                </w:pPr>
              </w:pPrChange>
            </w:pPr>
            <w:ins w:id="46967" w:author="phuong vu" w:date="2018-11-23T10:15:00Z">
              <w:del w:id="46968" w:author="Tran Huan" w:date="2018-11-26T10:23:00Z">
                <w:r w:rsidDel="00C92682">
                  <w:rPr>
                    <w:b/>
                    <w:bCs/>
                    <w:lang w:val="es-ES"/>
                  </w:rPr>
                  <w:delText>STT</w:delText>
                </w:r>
                <w:bookmarkStart w:id="46969" w:name="_Toc531005038"/>
                <w:bookmarkStart w:id="46970" w:name="_Toc531006955"/>
                <w:bookmarkStart w:id="46971" w:name="_Toc531572950"/>
                <w:bookmarkStart w:id="46972" w:name="_Toc531576798"/>
                <w:bookmarkStart w:id="46973" w:name="_Toc531580539"/>
                <w:bookmarkStart w:id="46974" w:name="_Toc531584277"/>
                <w:bookmarkEnd w:id="46969"/>
                <w:bookmarkEnd w:id="46970"/>
                <w:bookmarkEnd w:id="46971"/>
                <w:bookmarkEnd w:id="46972"/>
                <w:bookmarkEnd w:id="46973"/>
                <w:bookmarkEnd w:id="46974"/>
              </w:del>
            </w:ins>
          </w:p>
        </w:tc>
        <w:tc>
          <w:tcPr>
            <w:tcW w:w="2835" w:type="dxa"/>
            <w:tcBorders>
              <w:top w:val="single" w:sz="4" w:space="0" w:color="auto"/>
              <w:left w:val="single" w:sz="4" w:space="0" w:color="auto"/>
              <w:bottom w:val="single" w:sz="4" w:space="0" w:color="auto"/>
              <w:right w:val="single" w:sz="4" w:space="0" w:color="auto"/>
            </w:tcBorders>
            <w:vAlign w:val="center"/>
            <w:hideMark/>
          </w:tcPr>
          <w:p w14:paraId="753ED7EB" w14:textId="18AE8D65" w:rsidR="0077093A" w:rsidDel="00C92682" w:rsidRDefault="0077093A">
            <w:pPr>
              <w:spacing w:line="276" w:lineRule="auto"/>
              <w:jc w:val="center"/>
              <w:rPr>
                <w:ins w:id="46975" w:author="phuong vu" w:date="2018-11-23T10:15:00Z"/>
                <w:del w:id="46976" w:author="Tran Huan" w:date="2018-11-26T10:23:00Z"/>
                <w:b/>
                <w:bCs/>
                <w:lang w:val="es-ES"/>
              </w:rPr>
              <w:pPrChange w:id="46977" w:author="phuong vu" w:date="2018-11-23T13:48:00Z">
                <w:pPr>
                  <w:jc w:val="center"/>
                </w:pPr>
              </w:pPrChange>
            </w:pPr>
            <w:ins w:id="46978" w:author="phuong vu" w:date="2018-11-23T10:15:00Z">
              <w:del w:id="46979" w:author="Tran Huan" w:date="2018-11-26T10:23:00Z">
                <w:r w:rsidDel="00C92682">
                  <w:rPr>
                    <w:b/>
                    <w:bCs/>
                    <w:lang w:val="es-ES"/>
                  </w:rPr>
                  <w:delText>Mô tả dữ liệu kiểm thử</w:delText>
                </w:r>
                <w:bookmarkStart w:id="46980" w:name="_Toc531005039"/>
                <w:bookmarkStart w:id="46981" w:name="_Toc531006956"/>
                <w:bookmarkStart w:id="46982" w:name="_Toc531572951"/>
                <w:bookmarkStart w:id="46983" w:name="_Toc531576799"/>
                <w:bookmarkStart w:id="46984" w:name="_Toc531580540"/>
                <w:bookmarkStart w:id="46985" w:name="_Toc531584278"/>
                <w:bookmarkEnd w:id="46980"/>
                <w:bookmarkEnd w:id="46981"/>
                <w:bookmarkEnd w:id="46982"/>
                <w:bookmarkEnd w:id="46983"/>
                <w:bookmarkEnd w:id="46984"/>
                <w:bookmarkEnd w:id="46985"/>
              </w:del>
            </w:ins>
          </w:p>
        </w:tc>
        <w:tc>
          <w:tcPr>
            <w:tcW w:w="2130" w:type="dxa"/>
            <w:tcBorders>
              <w:top w:val="single" w:sz="4" w:space="0" w:color="auto"/>
              <w:left w:val="single" w:sz="4" w:space="0" w:color="auto"/>
              <w:bottom w:val="single" w:sz="4" w:space="0" w:color="auto"/>
              <w:right w:val="single" w:sz="4" w:space="0" w:color="auto"/>
            </w:tcBorders>
            <w:vAlign w:val="center"/>
            <w:hideMark/>
          </w:tcPr>
          <w:p w14:paraId="06EE35F4" w14:textId="36F40C34" w:rsidR="0077093A" w:rsidDel="00C92682" w:rsidRDefault="0077093A">
            <w:pPr>
              <w:spacing w:line="276" w:lineRule="auto"/>
              <w:jc w:val="center"/>
              <w:rPr>
                <w:ins w:id="46986" w:author="phuong vu" w:date="2018-11-23T10:15:00Z"/>
                <w:del w:id="46987" w:author="Tran Huan" w:date="2018-11-26T10:23:00Z"/>
                <w:b/>
                <w:bCs/>
                <w:lang w:val="es-ES"/>
              </w:rPr>
              <w:pPrChange w:id="46988" w:author="phuong vu" w:date="2018-11-23T13:48:00Z">
                <w:pPr>
                  <w:jc w:val="center"/>
                </w:pPr>
              </w:pPrChange>
            </w:pPr>
            <w:ins w:id="46989" w:author="phuong vu" w:date="2018-11-23T10:15:00Z">
              <w:del w:id="46990" w:author="Tran Huan" w:date="2018-11-26T10:23:00Z">
                <w:r w:rsidDel="00C92682">
                  <w:rPr>
                    <w:b/>
                    <w:bCs/>
                    <w:lang w:val="es-ES"/>
                  </w:rPr>
                  <w:delText>Kết quả mong đợi</w:delText>
                </w:r>
                <w:bookmarkStart w:id="46991" w:name="_Toc531005040"/>
                <w:bookmarkStart w:id="46992" w:name="_Toc531006957"/>
                <w:bookmarkStart w:id="46993" w:name="_Toc531572952"/>
                <w:bookmarkStart w:id="46994" w:name="_Toc531576800"/>
                <w:bookmarkStart w:id="46995" w:name="_Toc531580541"/>
                <w:bookmarkStart w:id="46996" w:name="_Toc531584279"/>
                <w:bookmarkEnd w:id="46991"/>
                <w:bookmarkEnd w:id="46992"/>
                <w:bookmarkEnd w:id="46993"/>
                <w:bookmarkEnd w:id="46994"/>
                <w:bookmarkEnd w:id="46995"/>
                <w:bookmarkEnd w:id="46996"/>
              </w:del>
            </w:ins>
          </w:p>
        </w:tc>
        <w:tc>
          <w:tcPr>
            <w:tcW w:w="1872" w:type="dxa"/>
            <w:tcBorders>
              <w:top w:val="single" w:sz="4" w:space="0" w:color="auto"/>
              <w:left w:val="single" w:sz="4" w:space="0" w:color="auto"/>
              <w:bottom w:val="single" w:sz="4" w:space="0" w:color="auto"/>
              <w:right w:val="single" w:sz="4" w:space="0" w:color="auto"/>
            </w:tcBorders>
            <w:vAlign w:val="center"/>
            <w:hideMark/>
          </w:tcPr>
          <w:p w14:paraId="7B98948C" w14:textId="6433F186" w:rsidR="0077093A" w:rsidDel="00C92682" w:rsidRDefault="0077093A">
            <w:pPr>
              <w:spacing w:line="276" w:lineRule="auto"/>
              <w:jc w:val="center"/>
              <w:rPr>
                <w:ins w:id="46997" w:author="phuong vu" w:date="2018-11-23T10:15:00Z"/>
                <w:del w:id="46998" w:author="Tran Huan" w:date="2018-11-26T10:23:00Z"/>
                <w:b/>
                <w:bCs/>
                <w:lang w:val="es-ES"/>
              </w:rPr>
              <w:pPrChange w:id="46999" w:author="phuong vu" w:date="2018-11-23T13:48:00Z">
                <w:pPr>
                  <w:jc w:val="center"/>
                </w:pPr>
              </w:pPrChange>
            </w:pPr>
            <w:ins w:id="47000" w:author="phuong vu" w:date="2018-11-23T10:15:00Z">
              <w:del w:id="47001" w:author="Tran Huan" w:date="2018-11-26T10:23:00Z">
                <w:r w:rsidDel="00C92682">
                  <w:rPr>
                    <w:b/>
                    <w:bCs/>
                    <w:lang w:val="es-ES"/>
                  </w:rPr>
                  <w:delText>Kết quả thực tế</w:delText>
                </w:r>
                <w:bookmarkStart w:id="47002" w:name="_Toc531005041"/>
                <w:bookmarkStart w:id="47003" w:name="_Toc531006958"/>
                <w:bookmarkStart w:id="47004" w:name="_Toc531572953"/>
                <w:bookmarkStart w:id="47005" w:name="_Toc531576801"/>
                <w:bookmarkStart w:id="47006" w:name="_Toc531580542"/>
                <w:bookmarkStart w:id="47007" w:name="_Toc531584280"/>
                <w:bookmarkEnd w:id="47002"/>
                <w:bookmarkEnd w:id="47003"/>
                <w:bookmarkEnd w:id="47004"/>
                <w:bookmarkEnd w:id="47005"/>
                <w:bookmarkEnd w:id="47006"/>
                <w:bookmarkEnd w:id="47007"/>
              </w:del>
            </w:ins>
          </w:p>
        </w:tc>
        <w:tc>
          <w:tcPr>
            <w:tcW w:w="1872" w:type="dxa"/>
            <w:tcBorders>
              <w:top w:val="single" w:sz="4" w:space="0" w:color="auto"/>
              <w:left w:val="single" w:sz="4" w:space="0" w:color="auto"/>
              <w:bottom w:val="single" w:sz="4" w:space="0" w:color="auto"/>
              <w:right w:val="single" w:sz="4" w:space="0" w:color="auto"/>
            </w:tcBorders>
            <w:vAlign w:val="center"/>
            <w:hideMark/>
          </w:tcPr>
          <w:p w14:paraId="2787C6EE" w14:textId="69B9B48F" w:rsidR="0077093A" w:rsidDel="00C92682" w:rsidRDefault="0077093A">
            <w:pPr>
              <w:spacing w:line="276" w:lineRule="auto"/>
              <w:jc w:val="center"/>
              <w:rPr>
                <w:ins w:id="47008" w:author="phuong vu" w:date="2018-11-23T10:15:00Z"/>
                <w:del w:id="47009" w:author="Tran Huan" w:date="2018-11-26T10:23:00Z"/>
                <w:b/>
                <w:bCs/>
                <w:lang w:val="es-ES"/>
              </w:rPr>
              <w:pPrChange w:id="47010" w:author="phuong vu" w:date="2018-11-23T13:48:00Z">
                <w:pPr>
                  <w:jc w:val="center"/>
                </w:pPr>
              </w:pPrChange>
            </w:pPr>
            <w:ins w:id="47011" w:author="phuong vu" w:date="2018-11-23T10:15:00Z">
              <w:del w:id="47012" w:author="Tran Huan" w:date="2018-11-26T10:23:00Z">
                <w:r w:rsidDel="00C92682">
                  <w:rPr>
                    <w:b/>
                    <w:bCs/>
                    <w:lang w:val="es-ES"/>
                  </w:rPr>
                  <w:delText>Thành công/ Thât bại</w:delText>
                </w:r>
                <w:bookmarkStart w:id="47013" w:name="_Toc531005042"/>
                <w:bookmarkStart w:id="47014" w:name="_Toc531006959"/>
                <w:bookmarkStart w:id="47015" w:name="_Toc531572954"/>
                <w:bookmarkStart w:id="47016" w:name="_Toc531576802"/>
                <w:bookmarkStart w:id="47017" w:name="_Toc531580543"/>
                <w:bookmarkStart w:id="47018" w:name="_Toc531584281"/>
                <w:bookmarkEnd w:id="47013"/>
                <w:bookmarkEnd w:id="47014"/>
                <w:bookmarkEnd w:id="47015"/>
                <w:bookmarkEnd w:id="47016"/>
                <w:bookmarkEnd w:id="47017"/>
                <w:bookmarkEnd w:id="47018"/>
              </w:del>
            </w:ins>
          </w:p>
        </w:tc>
        <w:bookmarkStart w:id="47019" w:name="_Toc531005043"/>
        <w:bookmarkStart w:id="47020" w:name="_Toc531006960"/>
        <w:bookmarkStart w:id="47021" w:name="_Toc531572955"/>
        <w:bookmarkStart w:id="47022" w:name="_Toc531576803"/>
        <w:bookmarkStart w:id="47023" w:name="_Toc531580544"/>
        <w:bookmarkStart w:id="47024" w:name="_Toc531584282"/>
        <w:bookmarkEnd w:id="47019"/>
        <w:bookmarkEnd w:id="47020"/>
        <w:bookmarkEnd w:id="47021"/>
        <w:bookmarkEnd w:id="47022"/>
        <w:bookmarkEnd w:id="47023"/>
        <w:bookmarkEnd w:id="47024"/>
      </w:tr>
      <w:tr w:rsidR="0077093A" w:rsidDel="00C92682" w14:paraId="5D76B6A5" w14:textId="516E9CD6" w:rsidTr="00BF4BED">
        <w:trPr>
          <w:ins w:id="47025" w:author="phuong vu" w:date="2018-11-23T10:15:00Z"/>
          <w:del w:id="47026" w:author="Tran Huan" w:date="2018-11-26T10:23:00Z"/>
        </w:trPr>
        <w:tc>
          <w:tcPr>
            <w:tcW w:w="615" w:type="dxa"/>
            <w:tcBorders>
              <w:top w:val="single" w:sz="4" w:space="0" w:color="auto"/>
              <w:left w:val="single" w:sz="4" w:space="0" w:color="auto"/>
              <w:bottom w:val="single" w:sz="4" w:space="0" w:color="auto"/>
              <w:right w:val="single" w:sz="4" w:space="0" w:color="auto"/>
            </w:tcBorders>
          </w:tcPr>
          <w:p w14:paraId="2F49CEF5" w14:textId="7B7B5542" w:rsidR="0077093A" w:rsidDel="00C92682" w:rsidRDefault="0077093A">
            <w:pPr>
              <w:spacing w:line="276" w:lineRule="auto"/>
              <w:rPr>
                <w:ins w:id="47027" w:author="phuong vu" w:date="2018-11-23T10:15:00Z"/>
                <w:del w:id="47028" w:author="Tran Huan" w:date="2018-11-26T10:23:00Z"/>
                <w:b/>
                <w:bCs/>
                <w:lang w:val="es-ES"/>
              </w:rPr>
              <w:pPrChange w:id="47029" w:author="phuong vu" w:date="2018-11-23T13:48:00Z">
                <w:pPr/>
              </w:pPrChange>
            </w:pPr>
            <w:bookmarkStart w:id="47030" w:name="_Toc531005044"/>
            <w:bookmarkStart w:id="47031" w:name="_Toc531006961"/>
            <w:bookmarkStart w:id="47032" w:name="_Toc531572956"/>
            <w:bookmarkStart w:id="47033" w:name="_Toc531576804"/>
            <w:bookmarkStart w:id="47034" w:name="_Toc531580545"/>
            <w:bookmarkStart w:id="47035" w:name="_Toc531584283"/>
            <w:bookmarkEnd w:id="47030"/>
            <w:bookmarkEnd w:id="47031"/>
            <w:bookmarkEnd w:id="47032"/>
            <w:bookmarkEnd w:id="47033"/>
            <w:bookmarkEnd w:id="47034"/>
            <w:bookmarkEnd w:id="47035"/>
          </w:p>
        </w:tc>
        <w:tc>
          <w:tcPr>
            <w:tcW w:w="2835" w:type="dxa"/>
            <w:tcBorders>
              <w:top w:val="single" w:sz="4" w:space="0" w:color="auto"/>
              <w:left w:val="single" w:sz="4" w:space="0" w:color="auto"/>
              <w:bottom w:val="single" w:sz="4" w:space="0" w:color="auto"/>
              <w:right w:val="single" w:sz="4" w:space="0" w:color="auto"/>
            </w:tcBorders>
          </w:tcPr>
          <w:p w14:paraId="3D955C34" w14:textId="4582CBB3" w:rsidR="0077093A" w:rsidDel="00C92682" w:rsidRDefault="0077093A">
            <w:pPr>
              <w:spacing w:line="276" w:lineRule="auto"/>
              <w:rPr>
                <w:ins w:id="47036" w:author="phuong vu" w:date="2018-11-23T10:15:00Z"/>
                <w:del w:id="47037" w:author="Tran Huan" w:date="2018-11-26T10:23:00Z"/>
                <w:lang w:val="es-ES"/>
              </w:rPr>
              <w:pPrChange w:id="47038" w:author="phuong vu" w:date="2018-11-23T13:48:00Z">
                <w:pPr/>
              </w:pPrChange>
            </w:pPr>
            <w:bookmarkStart w:id="47039" w:name="_Toc531005045"/>
            <w:bookmarkStart w:id="47040" w:name="_Toc531006962"/>
            <w:bookmarkStart w:id="47041" w:name="_Toc531572957"/>
            <w:bookmarkStart w:id="47042" w:name="_Toc531576805"/>
            <w:bookmarkStart w:id="47043" w:name="_Toc531580546"/>
            <w:bookmarkStart w:id="47044" w:name="_Toc531584284"/>
            <w:bookmarkEnd w:id="47039"/>
            <w:bookmarkEnd w:id="47040"/>
            <w:bookmarkEnd w:id="47041"/>
            <w:bookmarkEnd w:id="47042"/>
            <w:bookmarkEnd w:id="47043"/>
            <w:bookmarkEnd w:id="47044"/>
          </w:p>
        </w:tc>
        <w:tc>
          <w:tcPr>
            <w:tcW w:w="2130" w:type="dxa"/>
            <w:tcBorders>
              <w:top w:val="single" w:sz="4" w:space="0" w:color="auto"/>
              <w:left w:val="single" w:sz="4" w:space="0" w:color="auto"/>
              <w:bottom w:val="single" w:sz="4" w:space="0" w:color="auto"/>
              <w:right w:val="single" w:sz="4" w:space="0" w:color="auto"/>
            </w:tcBorders>
          </w:tcPr>
          <w:p w14:paraId="25FF1082" w14:textId="45CD5C48" w:rsidR="0077093A" w:rsidDel="00C92682" w:rsidRDefault="0077093A">
            <w:pPr>
              <w:spacing w:line="276" w:lineRule="auto"/>
              <w:rPr>
                <w:ins w:id="47045" w:author="phuong vu" w:date="2018-11-23T10:15:00Z"/>
                <w:del w:id="47046" w:author="Tran Huan" w:date="2018-11-26T10:23:00Z"/>
                <w:lang w:val="es-ES"/>
              </w:rPr>
              <w:pPrChange w:id="47047" w:author="phuong vu" w:date="2018-11-23T13:48:00Z">
                <w:pPr/>
              </w:pPrChange>
            </w:pPr>
            <w:bookmarkStart w:id="47048" w:name="_Toc531005046"/>
            <w:bookmarkStart w:id="47049" w:name="_Toc531006963"/>
            <w:bookmarkStart w:id="47050" w:name="_Toc531572958"/>
            <w:bookmarkStart w:id="47051" w:name="_Toc531576806"/>
            <w:bookmarkStart w:id="47052" w:name="_Toc531580547"/>
            <w:bookmarkStart w:id="47053" w:name="_Toc531584285"/>
            <w:bookmarkEnd w:id="47048"/>
            <w:bookmarkEnd w:id="47049"/>
            <w:bookmarkEnd w:id="47050"/>
            <w:bookmarkEnd w:id="47051"/>
            <w:bookmarkEnd w:id="47052"/>
            <w:bookmarkEnd w:id="47053"/>
          </w:p>
        </w:tc>
        <w:tc>
          <w:tcPr>
            <w:tcW w:w="1872" w:type="dxa"/>
            <w:tcBorders>
              <w:top w:val="single" w:sz="4" w:space="0" w:color="auto"/>
              <w:left w:val="single" w:sz="4" w:space="0" w:color="auto"/>
              <w:bottom w:val="single" w:sz="4" w:space="0" w:color="auto"/>
              <w:right w:val="single" w:sz="4" w:space="0" w:color="auto"/>
            </w:tcBorders>
          </w:tcPr>
          <w:p w14:paraId="452907FE" w14:textId="725A1038" w:rsidR="0077093A" w:rsidDel="00C92682" w:rsidRDefault="0077093A">
            <w:pPr>
              <w:spacing w:line="276" w:lineRule="auto"/>
              <w:rPr>
                <w:ins w:id="47054" w:author="phuong vu" w:date="2018-11-23T10:15:00Z"/>
                <w:del w:id="47055" w:author="Tran Huan" w:date="2018-11-26T10:23:00Z"/>
                <w:lang w:val="es-ES"/>
              </w:rPr>
              <w:pPrChange w:id="47056" w:author="phuong vu" w:date="2018-11-23T13:48:00Z">
                <w:pPr/>
              </w:pPrChange>
            </w:pPr>
            <w:bookmarkStart w:id="47057" w:name="_Toc531005047"/>
            <w:bookmarkStart w:id="47058" w:name="_Toc531006964"/>
            <w:bookmarkStart w:id="47059" w:name="_Toc531572959"/>
            <w:bookmarkStart w:id="47060" w:name="_Toc531576807"/>
            <w:bookmarkStart w:id="47061" w:name="_Toc531580548"/>
            <w:bookmarkStart w:id="47062" w:name="_Toc531584286"/>
            <w:bookmarkEnd w:id="47057"/>
            <w:bookmarkEnd w:id="47058"/>
            <w:bookmarkEnd w:id="47059"/>
            <w:bookmarkEnd w:id="47060"/>
            <w:bookmarkEnd w:id="47061"/>
            <w:bookmarkEnd w:id="47062"/>
          </w:p>
        </w:tc>
        <w:tc>
          <w:tcPr>
            <w:tcW w:w="1872" w:type="dxa"/>
            <w:tcBorders>
              <w:top w:val="single" w:sz="4" w:space="0" w:color="auto"/>
              <w:left w:val="single" w:sz="4" w:space="0" w:color="auto"/>
              <w:bottom w:val="single" w:sz="4" w:space="0" w:color="auto"/>
              <w:right w:val="single" w:sz="4" w:space="0" w:color="auto"/>
            </w:tcBorders>
          </w:tcPr>
          <w:p w14:paraId="52248106" w14:textId="042D1AED" w:rsidR="0077093A" w:rsidDel="00C92682" w:rsidRDefault="0077093A">
            <w:pPr>
              <w:spacing w:line="276" w:lineRule="auto"/>
              <w:rPr>
                <w:ins w:id="47063" w:author="phuong vu" w:date="2018-11-23T10:15:00Z"/>
                <w:del w:id="47064" w:author="Tran Huan" w:date="2018-11-26T10:23:00Z"/>
                <w:lang w:val="es-ES"/>
              </w:rPr>
              <w:pPrChange w:id="47065" w:author="phuong vu" w:date="2018-11-23T13:48:00Z">
                <w:pPr/>
              </w:pPrChange>
            </w:pPr>
            <w:bookmarkStart w:id="47066" w:name="_Toc531005048"/>
            <w:bookmarkStart w:id="47067" w:name="_Toc531006965"/>
            <w:bookmarkStart w:id="47068" w:name="_Toc531572960"/>
            <w:bookmarkStart w:id="47069" w:name="_Toc531576808"/>
            <w:bookmarkStart w:id="47070" w:name="_Toc531580549"/>
            <w:bookmarkStart w:id="47071" w:name="_Toc531584287"/>
            <w:bookmarkEnd w:id="47066"/>
            <w:bookmarkEnd w:id="47067"/>
            <w:bookmarkEnd w:id="47068"/>
            <w:bookmarkEnd w:id="47069"/>
            <w:bookmarkEnd w:id="47070"/>
            <w:bookmarkEnd w:id="47071"/>
          </w:p>
        </w:tc>
        <w:bookmarkStart w:id="47072" w:name="_Toc531005049"/>
        <w:bookmarkStart w:id="47073" w:name="_Toc531006966"/>
        <w:bookmarkStart w:id="47074" w:name="_Toc531572961"/>
        <w:bookmarkStart w:id="47075" w:name="_Toc531576809"/>
        <w:bookmarkStart w:id="47076" w:name="_Toc531580550"/>
        <w:bookmarkStart w:id="47077" w:name="_Toc531584288"/>
        <w:bookmarkEnd w:id="47072"/>
        <w:bookmarkEnd w:id="47073"/>
        <w:bookmarkEnd w:id="47074"/>
        <w:bookmarkEnd w:id="47075"/>
        <w:bookmarkEnd w:id="47076"/>
        <w:bookmarkEnd w:id="47077"/>
      </w:tr>
      <w:tr w:rsidR="0077093A" w:rsidDel="00C92682" w14:paraId="294E228F" w14:textId="0B006D59" w:rsidTr="00BF4BED">
        <w:trPr>
          <w:ins w:id="47078" w:author="phuong vu" w:date="2018-11-23T10:15:00Z"/>
          <w:del w:id="47079" w:author="Tran Huan" w:date="2018-11-26T10:23:00Z"/>
        </w:trPr>
        <w:tc>
          <w:tcPr>
            <w:tcW w:w="615" w:type="dxa"/>
            <w:tcBorders>
              <w:top w:val="single" w:sz="4" w:space="0" w:color="auto"/>
              <w:left w:val="single" w:sz="4" w:space="0" w:color="auto"/>
              <w:bottom w:val="single" w:sz="4" w:space="0" w:color="auto"/>
              <w:right w:val="single" w:sz="4" w:space="0" w:color="auto"/>
            </w:tcBorders>
          </w:tcPr>
          <w:p w14:paraId="2E49AE43" w14:textId="1B839410" w:rsidR="0077093A" w:rsidDel="00C92682" w:rsidRDefault="0077093A">
            <w:pPr>
              <w:spacing w:line="276" w:lineRule="auto"/>
              <w:rPr>
                <w:ins w:id="47080" w:author="phuong vu" w:date="2018-11-23T10:15:00Z"/>
                <w:del w:id="47081" w:author="Tran Huan" w:date="2018-11-26T10:23:00Z"/>
                <w:b/>
                <w:bCs/>
                <w:lang w:val="es-ES"/>
              </w:rPr>
              <w:pPrChange w:id="47082" w:author="phuong vu" w:date="2018-11-23T13:48:00Z">
                <w:pPr/>
              </w:pPrChange>
            </w:pPr>
            <w:bookmarkStart w:id="47083" w:name="_Toc531005050"/>
            <w:bookmarkStart w:id="47084" w:name="_Toc531006967"/>
            <w:bookmarkStart w:id="47085" w:name="_Toc531572962"/>
            <w:bookmarkStart w:id="47086" w:name="_Toc531576810"/>
            <w:bookmarkStart w:id="47087" w:name="_Toc531580551"/>
            <w:bookmarkStart w:id="47088" w:name="_Toc531584289"/>
            <w:bookmarkEnd w:id="47083"/>
            <w:bookmarkEnd w:id="47084"/>
            <w:bookmarkEnd w:id="47085"/>
            <w:bookmarkEnd w:id="47086"/>
            <w:bookmarkEnd w:id="47087"/>
            <w:bookmarkEnd w:id="47088"/>
          </w:p>
        </w:tc>
        <w:tc>
          <w:tcPr>
            <w:tcW w:w="2835" w:type="dxa"/>
            <w:tcBorders>
              <w:top w:val="single" w:sz="4" w:space="0" w:color="auto"/>
              <w:left w:val="single" w:sz="4" w:space="0" w:color="auto"/>
              <w:bottom w:val="single" w:sz="4" w:space="0" w:color="auto"/>
              <w:right w:val="single" w:sz="4" w:space="0" w:color="auto"/>
            </w:tcBorders>
          </w:tcPr>
          <w:p w14:paraId="5BAEFD68" w14:textId="21D3E6E2" w:rsidR="0077093A" w:rsidDel="00C92682" w:rsidRDefault="0077093A">
            <w:pPr>
              <w:spacing w:line="276" w:lineRule="auto"/>
              <w:rPr>
                <w:ins w:id="47089" w:author="phuong vu" w:date="2018-11-23T10:15:00Z"/>
                <w:del w:id="47090" w:author="Tran Huan" w:date="2018-11-26T10:23:00Z"/>
                <w:lang w:val="es-ES"/>
              </w:rPr>
              <w:pPrChange w:id="47091" w:author="phuong vu" w:date="2018-11-23T13:48:00Z">
                <w:pPr/>
              </w:pPrChange>
            </w:pPr>
            <w:bookmarkStart w:id="47092" w:name="_Toc531005051"/>
            <w:bookmarkStart w:id="47093" w:name="_Toc531006968"/>
            <w:bookmarkStart w:id="47094" w:name="_Toc531572963"/>
            <w:bookmarkStart w:id="47095" w:name="_Toc531576811"/>
            <w:bookmarkStart w:id="47096" w:name="_Toc531580552"/>
            <w:bookmarkStart w:id="47097" w:name="_Toc531584290"/>
            <w:bookmarkEnd w:id="47092"/>
            <w:bookmarkEnd w:id="47093"/>
            <w:bookmarkEnd w:id="47094"/>
            <w:bookmarkEnd w:id="47095"/>
            <w:bookmarkEnd w:id="47096"/>
            <w:bookmarkEnd w:id="47097"/>
          </w:p>
        </w:tc>
        <w:tc>
          <w:tcPr>
            <w:tcW w:w="2130" w:type="dxa"/>
            <w:tcBorders>
              <w:top w:val="single" w:sz="4" w:space="0" w:color="auto"/>
              <w:left w:val="single" w:sz="4" w:space="0" w:color="auto"/>
              <w:bottom w:val="single" w:sz="4" w:space="0" w:color="auto"/>
              <w:right w:val="single" w:sz="4" w:space="0" w:color="auto"/>
            </w:tcBorders>
          </w:tcPr>
          <w:p w14:paraId="633C5A0B" w14:textId="594D2100" w:rsidR="0077093A" w:rsidDel="00C92682" w:rsidRDefault="0077093A">
            <w:pPr>
              <w:spacing w:line="276" w:lineRule="auto"/>
              <w:rPr>
                <w:ins w:id="47098" w:author="phuong vu" w:date="2018-11-23T10:15:00Z"/>
                <w:del w:id="47099" w:author="Tran Huan" w:date="2018-11-26T10:23:00Z"/>
                <w:lang w:val="es-ES"/>
              </w:rPr>
              <w:pPrChange w:id="47100" w:author="phuong vu" w:date="2018-11-23T13:48:00Z">
                <w:pPr/>
              </w:pPrChange>
            </w:pPr>
            <w:bookmarkStart w:id="47101" w:name="_Toc531005052"/>
            <w:bookmarkStart w:id="47102" w:name="_Toc531006969"/>
            <w:bookmarkStart w:id="47103" w:name="_Toc531572964"/>
            <w:bookmarkStart w:id="47104" w:name="_Toc531576812"/>
            <w:bookmarkStart w:id="47105" w:name="_Toc531580553"/>
            <w:bookmarkStart w:id="47106" w:name="_Toc531584291"/>
            <w:bookmarkEnd w:id="47101"/>
            <w:bookmarkEnd w:id="47102"/>
            <w:bookmarkEnd w:id="47103"/>
            <w:bookmarkEnd w:id="47104"/>
            <w:bookmarkEnd w:id="47105"/>
            <w:bookmarkEnd w:id="47106"/>
          </w:p>
        </w:tc>
        <w:tc>
          <w:tcPr>
            <w:tcW w:w="1872" w:type="dxa"/>
            <w:tcBorders>
              <w:top w:val="single" w:sz="4" w:space="0" w:color="auto"/>
              <w:left w:val="single" w:sz="4" w:space="0" w:color="auto"/>
              <w:bottom w:val="single" w:sz="4" w:space="0" w:color="auto"/>
              <w:right w:val="single" w:sz="4" w:space="0" w:color="auto"/>
            </w:tcBorders>
          </w:tcPr>
          <w:p w14:paraId="1D573AFB" w14:textId="7EF7DFFA" w:rsidR="0077093A" w:rsidDel="00C92682" w:rsidRDefault="0077093A">
            <w:pPr>
              <w:spacing w:line="276" w:lineRule="auto"/>
              <w:rPr>
                <w:ins w:id="47107" w:author="phuong vu" w:date="2018-11-23T10:15:00Z"/>
                <w:del w:id="47108" w:author="Tran Huan" w:date="2018-11-26T10:23:00Z"/>
                <w:lang w:val="es-ES"/>
              </w:rPr>
              <w:pPrChange w:id="47109" w:author="phuong vu" w:date="2018-11-23T13:48:00Z">
                <w:pPr/>
              </w:pPrChange>
            </w:pPr>
            <w:bookmarkStart w:id="47110" w:name="_Toc531005053"/>
            <w:bookmarkStart w:id="47111" w:name="_Toc531006970"/>
            <w:bookmarkStart w:id="47112" w:name="_Toc531572965"/>
            <w:bookmarkStart w:id="47113" w:name="_Toc531576813"/>
            <w:bookmarkStart w:id="47114" w:name="_Toc531580554"/>
            <w:bookmarkStart w:id="47115" w:name="_Toc531584292"/>
            <w:bookmarkEnd w:id="47110"/>
            <w:bookmarkEnd w:id="47111"/>
            <w:bookmarkEnd w:id="47112"/>
            <w:bookmarkEnd w:id="47113"/>
            <w:bookmarkEnd w:id="47114"/>
            <w:bookmarkEnd w:id="47115"/>
          </w:p>
        </w:tc>
        <w:tc>
          <w:tcPr>
            <w:tcW w:w="1872" w:type="dxa"/>
            <w:tcBorders>
              <w:top w:val="single" w:sz="4" w:space="0" w:color="auto"/>
              <w:left w:val="single" w:sz="4" w:space="0" w:color="auto"/>
              <w:bottom w:val="single" w:sz="4" w:space="0" w:color="auto"/>
              <w:right w:val="single" w:sz="4" w:space="0" w:color="auto"/>
            </w:tcBorders>
          </w:tcPr>
          <w:p w14:paraId="367E60A3" w14:textId="06587801" w:rsidR="0077093A" w:rsidDel="00C92682" w:rsidRDefault="0077093A">
            <w:pPr>
              <w:spacing w:line="276" w:lineRule="auto"/>
              <w:rPr>
                <w:ins w:id="47116" w:author="phuong vu" w:date="2018-11-23T10:15:00Z"/>
                <w:del w:id="47117" w:author="Tran Huan" w:date="2018-11-26T10:23:00Z"/>
                <w:lang w:val="es-ES"/>
              </w:rPr>
              <w:pPrChange w:id="47118" w:author="phuong vu" w:date="2018-11-23T13:48:00Z">
                <w:pPr/>
              </w:pPrChange>
            </w:pPr>
            <w:bookmarkStart w:id="47119" w:name="_Toc531005054"/>
            <w:bookmarkStart w:id="47120" w:name="_Toc531006971"/>
            <w:bookmarkStart w:id="47121" w:name="_Toc531572966"/>
            <w:bookmarkStart w:id="47122" w:name="_Toc531576814"/>
            <w:bookmarkStart w:id="47123" w:name="_Toc531580555"/>
            <w:bookmarkStart w:id="47124" w:name="_Toc531584293"/>
            <w:bookmarkEnd w:id="47119"/>
            <w:bookmarkEnd w:id="47120"/>
            <w:bookmarkEnd w:id="47121"/>
            <w:bookmarkEnd w:id="47122"/>
            <w:bookmarkEnd w:id="47123"/>
            <w:bookmarkEnd w:id="47124"/>
          </w:p>
        </w:tc>
        <w:bookmarkStart w:id="47125" w:name="_Toc531005055"/>
        <w:bookmarkStart w:id="47126" w:name="_Toc531006972"/>
        <w:bookmarkStart w:id="47127" w:name="_Toc531572967"/>
        <w:bookmarkStart w:id="47128" w:name="_Toc531576815"/>
        <w:bookmarkStart w:id="47129" w:name="_Toc531580556"/>
        <w:bookmarkStart w:id="47130" w:name="_Toc531584294"/>
        <w:bookmarkEnd w:id="47125"/>
        <w:bookmarkEnd w:id="47126"/>
        <w:bookmarkEnd w:id="47127"/>
        <w:bookmarkEnd w:id="47128"/>
        <w:bookmarkEnd w:id="47129"/>
        <w:bookmarkEnd w:id="47130"/>
      </w:tr>
      <w:tr w:rsidR="0077093A" w:rsidDel="00C92682" w14:paraId="4D992F7F" w14:textId="3B32CCFA" w:rsidTr="00BF4BED">
        <w:trPr>
          <w:ins w:id="47131" w:author="phuong vu" w:date="2018-11-23T10:15:00Z"/>
          <w:del w:id="47132" w:author="Tran Huan" w:date="2018-11-26T10:23:00Z"/>
        </w:trPr>
        <w:tc>
          <w:tcPr>
            <w:tcW w:w="615" w:type="dxa"/>
            <w:tcBorders>
              <w:top w:val="single" w:sz="4" w:space="0" w:color="auto"/>
              <w:left w:val="single" w:sz="4" w:space="0" w:color="auto"/>
              <w:bottom w:val="single" w:sz="4" w:space="0" w:color="auto"/>
              <w:right w:val="single" w:sz="4" w:space="0" w:color="auto"/>
            </w:tcBorders>
          </w:tcPr>
          <w:p w14:paraId="35909D85" w14:textId="2A6F9E8A" w:rsidR="0077093A" w:rsidDel="00C92682" w:rsidRDefault="0077093A">
            <w:pPr>
              <w:spacing w:line="276" w:lineRule="auto"/>
              <w:rPr>
                <w:ins w:id="47133" w:author="phuong vu" w:date="2018-11-23T10:15:00Z"/>
                <w:del w:id="47134" w:author="Tran Huan" w:date="2018-11-26T10:23:00Z"/>
                <w:b/>
                <w:bCs/>
                <w:lang w:val="es-ES"/>
              </w:rPr>
              <w:pPrChange w:id="47135" w:author="phuong vu" w:date="2018-11-23T13:48:00Z">
                <w:pPr/>
              </w:pPrChange>
            </w:pPr>
            <w:bookmarkStart w:id="47136" w:name="_Toc531005056"/>
            <w:bookmarkStart w:id="47137" w:name="_Toc531006973"/>
            <w:bookmarkStart w:id="47138" w:name="_Toc531572968"/>
            <w:bookmarkStart w:id="47139" w:name="_Toc531576816"/>
            <w:bookmarkStart w:id="47140" w:name="_Toc531580557"/>
            <w:bookmarkStart w:id="47141" w:name="_Toc531584295"/>
            <w:bookmarkEnd w:id="47136"/>
            <w:bookmarkEnd w:id="47137"/>
            <w:bookmarkEnd w:id="47138"/>
            <w:bookmarkEnd w:id="47139"/>
            <w:bookmarkEnd w:id="47140"/>
            <w:bookmarkEnd w:id="47141"/>
          </w:p>
        </w:tc>
        <w:tc>
          <w:tcPr>
            <w:tcW w:w="2835" w:type="dxa"/>
            <w:tcBorders>
              <w:top w:val="single" w:sz="4" w:space="0" w:color="auto"/>
              <w:left w:val="single" w:sz="4" w:space="0" w:color="auto"/>
              <w:bottom w:val="single" w:sz="4" w:space="0" w:color="auto"/>
              <w:right w:val="single" w:sz="4" w:space="0" w:color="auto"/>
            </w:tcBorders>
          </w:tcPr>
          <w:p w14:paraId="07F7BB6E" w14:textId="1721D83F" w:rsidR="0077093A" w:rsidDel="00C92682" w:rsidRDefault="0077093A">
            <w:pPr>
              <w:spacing w:line="276" w:lineRule="auto"/>
              <w:rPr>
                <w:ins w:id="47142" w:author="phuong vu" w:date="2018-11-23T10:15:00Z"/>
                <w:del w:id="47143" w:author="Tran Huan" w:date="2018-11-26T10:23:00Z"/>
                <w:lang w:val="es-ES"/>
              </w:rPr>
              <w:pPrChange w:id="47144" w:author="phuong vu" w:date="2018-11-23T13:48:00Z">
                <w:pPr/>
              </w:pPrChange>
            </w:pPr>
            <w:bookmarkStart w:id="47145" w:name="_Toc531005057"/>
            <w:bookmarkStart w:id="47146" w:name="_Toc531006974"/>
            <w:bookmarkStart w:id="47147" w:name="_Toc531572969"/>
            <w:bookmarkStart w:id="47148" w:name="_Toc531576817"/>
            <w:bookmarkStart w:id="47149" w:name="_Toc531580558"/>
            <w:bookmarkStart w:id="47150" w:name="_Toc531584296"/>
            <w:bookmarkEnd w:id="47145"/>
            <w:bookmarkEnd w:id="47146"/>
            <w:bookmarkEnd w:id="47147"/>
            <w:bookmarkEnd w:id="47148"/>
            <w:bookmarkEnd w:id="47149"/>
            <w:bookmarkEnd w:id="47150"/>
          </w:p>
        </w:tc>
        <w:tc>
          <w:tcPr>
            <w:tcW w:w="2130" w:type="dxa"/>
            <w:tcBorders>
              <w:top w:val="single" w:sz="4" w:space="0" w:color="auto"/>
              <w:left w:val="single" w:sz="4" w:space="0" w:color="auto"/>
              <w:bottom w:val="single" w:sz="4" w:space="0" w:color="auto"/>
              <w:right w:val="single" w:sz="4" w:space="0" w:color="auto"/>
            </w:tcBorders>
          </w:tcPr>
          <w:p w14:paraId="45DE22B5" w14:textId="0871A0A3" w:rsidR="0077093A" w:rsidDel="00C92682" w:rsidRDefault="0077093A">
            <w:pPr>
              <w:spacing w:line="276" w:lineRule="auto"/>
              <w:rPr>
                <w:ins w:id="47151" w:author="phuong vu" w:date="2018-11-23T10:15:00Z"/>
                <w:del w:id="47152" w:author="Tran Huan" w:date="2018-11-26T10:23:00Z"/>
                <w:lang w:val="es-ES"/>
              </w:rPr>
              <w:pPrChange w:id="47153" w:author="phuong vu" w:date="2018-11-23T13:48:00Z">
                <w:pPr/>
              </w:pPrChange>
            </w:pPr>
            <w:bookmarkStart w:id="47154" w:name="_Toc531005058"/>
            <w:bookmarkStart w:id="47155" w:name="_Toc531006975"/>
            <w:bookmarkStart w:id="47156" w:name="_Toc531572970"/>
            <w:bookmarkStart w:id="47157" w:name="_Toc531576818"/>
            <w:bookmarkStart w:id="47158" w:name="_Toc531580559"/>
            <w:bookmarkStart w:id="47159" w:name="_Toc531584297"/>
            <w:bookmarkEnd w:id="47154"/>
            <w:bookmarkEnd w:id="47155"/>
            <w:bookmarkEnd w:id="47156"/>
            <w:bookmarkEnd w:id="47157"/>
            <w:bookmarkEnd w:id="47158"/>
            <w:bookmarkEnd w:id="47159"/>
          </w:p>
        </w:tc>
        <w:tc>
          <w:tcPr>
            <w:tcW w:w="1872" w:type="dxa"/>
            <w:tcBorders>
              <w:top w:val="single" w:sz="4" w:space="0" w:color="auto"/>
              <w:left w:val="single" w:sz="4" w:space="0" w:color="auto"/>
              <w:bottom w:val="single" w:sz="4" w:space="0" w:color="auto"/>
              <w:right w:val="single" w:sz="4" w:space="0" w:color="auto"/>
            </w:tcBorders>
          </w:tcPr>
          <w:p w14:paraId="75E658FC" w14:textId="0A2C4617" w:rsidR="0077093A" w:rsidDel="00C92682" w:rsidRDefault="0077093A">
            <w:pPr>
              <w:spacing w:line="276" w:lineRule="auto"/>
              <w:rPr>
                <w:ins w:id="47160" w:author="phuong vu" w:date="2018-11-23T10:15:00Z"/>
                <w:del w:id="47161" w:author="Tran Huan" w:date="2018-11-26T10:23:00Z"/>
                <w:lang w:val="es-ES"/>
              </w:rPr>
              <w:pPrChange w:id="47162" w:author="phuong vu" w:date="2018-11-23T13:48:00Z">
                <w:pPr/>
              </w:pPrChange>
            </w:pPr>
            <w:bookmarkStart w:id="47163" w:name="_Toc531005059"/>
            <w:bookmarkStart w:id="47164" w:name="_Toc531006976"/>
            <w:bookmarkStart w:id="47165" w:name="_Toc531572971"/>
            <w:bookmarkStart w:id="47166" w:name="_Toc531576819"/>
            <w:bookmarkStart w:id="47167" w:name="_Toc531580560"/>
            <w:bookmarkStart w:id="47168" w:name="_Toc531584298"/>
            <w:bookmarkEnd w:id="47163"/>
            <w:bookmarkEnd w:id="47164"/>
            <w:bookmarkEnd w:id="47165"/>
            <w:bookmarkEnd w:id="47166"/>
            <w:bookmarkEnd w:id="47167"/>
            <w:bookmarkEnd w:id="47168"/>
          </w:p>
        </w:tc>
        <w:tc>
          <w:tcPr>
            <w:tcW w:w="1872" w:type="dxa"/>
            <w:tcBorders>
              <w:top w:val="single" w:sz="4" w:space="0" w:color="auto"/>
              <w:left w:val="single" w:sz="4" w:space="0" w:color="auto"/>
              <w:bottom w:val="single" w:sz="4" w:space="0" w:color="auto"/>
              <w:right w:val="single" w:sz="4" w:space="0" w:color="auto"/>
            </w:tcBorders>
          </w:tcPr>
          <w:p w14:paraId="20F0B695" w14:textId="5F898EA9" w:rsidR="0077093A" w:rsidDel="00C92682" w:rsidRDefault="0077093A">
            <w:pPr>
              <w:spacing w:line="276" w:lineRule="auto"/>
              <w:rPr>
                <w:ins w:id="47169" w:author="phuong vu" w:date="2018-11-23T10:15:00Z"/>
                <w:del w:id="47170" w:author="Tran Huan" w:date="2018-11-26T10:23:00Z"/>
                <w:lang w:val="en-US"/>
              </w:rPr>
              <w:pPrChange w:id="47171" w:author="phuong vu" w:date="2018-11-23T13:48:00Z">
                <w:pPr/>
              </w:pPrChange>
            </w:pPr>
            <w:bookmarkStart w:id="47172" w:name="_Toc531005060"/>
            <w:bookmarkStart w:id="47173" w:name="_Toc531006977"/>
            <w:bookmarkStart w:id="47174" w:name="_Toc531572972"/>
            <w:bookmarkStart w:id="47175" w:name="_Toc531576820"/>
            <w:bookmarkStart w:id="47176" w:name="_Toc531580561"/>
            <w:bookmarkStart w:id="47177" w:name="_Toc531584299"/>
            <w:bookmarkEnd w:id="47172"/>
            <w:bookmarkEnd w:id="47173"/>
            <w:bookmarkEnd w:id="47174"/>
            <w:bookmarkEnd w:id="47175"/>
            <w:bookmarkEnd w:id="47176"/>
            <w:bookmarkEnd w:id="47177"/>
          </w:p>
        </w:tc>
        <w:bookmarkStart w:id="47178" w:name="_Toc531005061"/>
        <w:bookmarkStart w:id="47179" w:name="_Toc531006978"/>
        <w:bookmarkStart w:id="47180" w:name="_Toc531572973"/>
        <w:bookmarkStart w:id="47181" w:name="_Toc531576821"/>
        <w:bookmarkStart w:id="47182" w:name="_Toc531580562"/>
        <w:bookmarkStart w:id="47183" w:name="_Toc531584300"/>
        <w:bookmarkEnd w:id="47178"/>
        <w:bookmarkEnd w:id="47179"/>
        <w:bookmarkEnd w:id="47180"/>
        <w:bookmarkEnd w:id="47181"/>
        <w:bookmarkEnd w:id="47182"/>
        <w:bookmarkEnd w:id="47183"/>
      </w:tr>
      <w:tr w:rsidR="0077093A" w:rsidDel="00C92682" w14:paraId="329298A4" w14:textId="711E6D2F" w:rsidTr="00BF4BED">
        <w:trPr>
          <w:ins w:id="47184" w:author="phuong vu" w:date="2018-11-23T10:15:00Z"/>
          <w:del w:id="47185" w:author="Tran Huan" w:date="2018-11-26T10:23:00Z"/>
        </w:trPr>
        <w:tc>
          <w:tcPr>
            <w:tcW w:w="615" w:type="dxa"/>
            <w:tcBorders>
              <w:top w:val="single" w:sz="4" w:space="0" w:color="auto"/>
              <w:left w:val="single" w:sz="4" w:space="0" w:color="auto"/>
              <w:bottom w:val="single" w:sz="4" w:space="0" w:color="auto"/>
              <w:right w:val="single" w:sz="4" w:space="0" w:color="auto"/>
            </w:tcBorders>
          </w:tcPr>
          <w:p w14:paraId="08BFEBEA" w14:textId="26EE55A9" w:rsidR="0077093A" w:rsidDel="00C92682" w:rsidRDefault="0077093A">
            <w:pPr>
              <w:spacing w:line="276" w:lineRule="auto"/>
              <w:rPr>
                <w:ins w:id="47186" w:author="phuong vu" w:date="2018-11-23T10:15:00Z"/>
                <w:del w:id="47187" w:author="Tran Huan" w:date="2018-11-26T10:23:00Z"/>
                <w:b/>
                <w:bCs/>
                <w:lang w:val="es-ES"/>
              </w:rPr>
              <w:pPrChange w:id="47188" w:author="phuong vu" w:date="2018-11-23T13:48:00Z">
                <w:pPr/>
              </w:pPrChange>
            </w:pPr>
            <w:bookmarkStart w:id="47189" w:name="_Toc531005062"/>
            <w:bookmarkStart w:id="47190" w:name="_Toc531006979"/>
            <w:bookmarkStart w:id="47191" w:name="_Toc531572974"/>
            <w:bookmarkStart w:id="47192" w:name="_Toc531576822"/>
            <w:bookmarkStart w:id="47193" w:name="_Toc531580563"/>
            <w:bookmarkStart w:id="47194" w:name="_Toc531584301"/>
            <w:bookmarkEnd w:id="47189"/>
            <w:bookmarkEnd w:id="47190"/>
            <w:bookmarkEnd w:id="47191"/>
            <w:bookmarkEnd w:id="47192"/>
            <w:bookmarkEnd w:id="47193"/>
            <w:bookmarkEnd w:id="47194"/>
          </w:p>
        </w:tc>
        <w:tc>
          <w:tcPr>
            <w:tcW w:w="2835" w:type="dxa"/>
            <w:tcBorders>
              <w:top w:val="single" w:sz="4" w:space="0" w:color="auto"/>
              <w:left w:val="single" w:sz="4" w:space="0" w:color="auto"/>
              <w:bottom w:val="single" w:sz="4" w:space="0" w:color="auto"/>
              <w:right w:val="single" w:sz="4" w:space="0" w:color="auto"/>
            </w:tcBorders>
          </w:tcPr>
          <w:p w14:paraId="45CA1C24" w14:textId="2058E8C6" w:rsidR="0077093A" w:rsidDel="00C92682" w:rsidRDefault="0077093A">
            <w:pPr>
              <w:spacing w:line="276" w:lineRule="auto"/>
              <w:rPr>
                <w:ins w:id="47195" w:author="phuong vu" w:date="2018-11-23T10:15:00Z"/>
                <w:del w:id="47196" w:author="Tran Huan" w:date="2018-11-26T10:23:00Z"/>
                <w:lang w:val="es-ES"/>
              </w:rPr>
              <w:pPrChange w:id="47197" w:author="phuong vu" w:date="2018-11-23T13:48:00Z">
                <w:pPr/>
              </w:pPrChange>
            </w:pPr>
            <w:bookmarkStart w:id="47198" w:name="_Toc531005063"/>
            <w:bookmarkStart w:id="47199" w:name="_Toc531006980"/>
            <w:bookmarkStart w:id="47200" w:name="_Toc531572975"/>
            <w:bookmarkStart w:id="47201" w:name="_Toc531576823"/>
            <w:bookmarkStart w:id="47202" w:name="_Toc531580564"/>
            <w:bookmarkStart w:id="47203" w:name="_Toc531584302"/>
            <w:bookmarkEnd w:id="47198"/>
            <w:bookmarkEnd w:id="47199"/>
            <w:bookmarkEnd w:id="47200"/>
            <w:bookmarkEnd w:id="47201"/>
            <w:bookmarkEnd w:id="47202"/>
            <w:bookmarkEnd w:id="47203"/>
          </w:p>
        </w:tc>
        <w:tc>
          <w:tcPr>
            <w:tcW w:w="2130" w:type="dxa"/>
            <w:tcBorders>
              <w:top w:val="single" w:sz="4" w:space="0" w:color="auto"/>
              <w:left w:val="single" w:sz="4" w:space="0" w:color="auto"/>
              <w:bottom w:val="single" w:sz="4" w:space="0" w:color="auto"/>
              <w:right w:val="single" w:sz="4" w:space="0" w:color="auto"/>
            </w:tcBorders>
          </w:tcPr>
          <w:p w14:paraId="75A66A64" w14:textId="0DE6A623" w:rsidR="0077093A" w:rsidDel="00C92682" w:rsidRDefault="0077093A">
            <w:pPr>
              <w:spacing w:line="276" w:lineRule="auto"/>
              <w:rPr>
                <w:ins w:id="47204" w:author="phuong vu" w:date="2018-11-23T10:15:00Z"/>
                <w:del w:id="47205" w:author="Tran Huan" w:date="2018-11-26T10:23:00Z"/>
                <w:lang w:val="es-ES"/>
              </w:rPr>
              <w:pPrChange w:id="47206" w:author="phuong vu" w:date="2018-11-23T13:48:00Z">
                <w:pPr/>
              </w:pPrChange>
            </w:pPr>
            <w:bookmarkStart w:id="47207" w:name="_Toc531005064"/>
            <w:bookmarkStart w:id="47208" w:name="_Toc531006981"/>
            <w:bookmarkStart w:id="47209" w:name="_Toc531572976"/>
            <w:bookmarkStart w:id="47210" w:name="_Toc531576824"/>
            <w:bookmarkStart w:id="47211" w:name="_Toc531580565"/>
            <w:bookmarkStart w:id="47212" w:name="_Toc531584303"/>
            <w:bookmarkEnd w:id="47207"/>
            <w:bookmarkEnd w:id="47208"/>
            <w:bookmarkEnd w:id="47209"/>
            <w:bookmarkEnd w:id="47210"/>
            <w:bookmarkEnd w:id="47211"/>
            <w:bookmarkEnd w:id="47212"/>
          </w:p>
        </w:tc>
        <w:tc>
          <w:tcPr>
            <w:tcW w:w="1872" w:type="dxa"/>
            <w:tcBorders>
              <w:top w:val="single" w:sz="4" w:space="0" w:color="auto"/>
              <w:left w:val="single" w:sz="4" w:space="0" w:color="auto"/>
              <w:bottom w:val="single" w:sz="4" w:space="0" w:color="auto"/>
              <w:right w:val="single" w:sz="4" w:space="0" w:color="auto"/>
            </w:tcBorders>
          </w:tcPr>
          <w:p w14:paraId="0C4C6BF4" w14:textId="648034A6" w:rsidR="0077093A" w:rsidDel="00C92682" w:rsidRDefault="0077093A">
            <w:pPr>
              <w:spacing w:line="276" w:lineRule="auto"/>
              <w:rPr>
                <w:ins w:id="47213" w:author="phuong vu" w:date="2018-11-23T10:15:00Z"/>
                <w:del w:id="47214" w:author="Tran Huan" w:date="2018-11-26T10:23:00Z"/>
                <w:lang w:val="es-ES"/>
              </w:rPr>
              <w:pPrChange w:id="47215" w:author="phuong vu" w:date="2018-11-23T13:48:00Z">
                <w:pPr/>
              </w:pPrChange>
            </w:pPr>
            <w:bookmarkStart w:id="47216" w:name="_Toc531005065"/>
            <w:bookmarkStart w:id="47217" w:name="_Toc531006982"/>
            <w:bookmarkStart w:id="47218" w:name="_Toc531572977"/>
            <w:bookmarkStart w:id="47219" w:name="_Toc531576825"/>
            <w:bookmarkStart w:id="47220" w:name="_Toc531580566"/>
            <w:bookmarkStart w:id="47221" w:name="_Toc531584304"/>
            <w:bookmarkEnd w:id="47216"/>
            <w:bookmarkEnd w:id="47217"/>
            <w:bookmarkEnd w:id="47218"/>
            <w:bookmarkEnd w:id="47219"/>
            <w:bookmarkEnd w:id="47220"/>
            <w:bookmarkEnd w:id="47221"/>
          </w:p>
        </w:tc>
        <w:tc>
          <w:tcPr>
            <w:tcW w:w="1872" w:type="dxa"/>
            <w:tcBorders>
              <w:top w:val="single" w:sz="4" w:space="0" w:color="auto"/>
              <w:left w:val="single" w:sz="4" w:space="0" w:color="auto"/>
              <w:bottom w:val="single" w:sz="4" w:space="0" w:color="auto"/>
              <w:right w:val="single" w:sz="4" w:space="0" w:color="auto"/>
            </w:tcBorders>
          </w:tcPr>
          <w:p w14:paraId="6AD61939" w14:textId="2570BD64" w:rsidR="0077093A" w:rsidDel="00C92682" w:rsidRDefault="0077093A">
            <w:pPr>
              <w:spacing w:line="276" w:lineRule="auto"/>
              <w:rPr>
                <w:ins w:id="47222" w:author="phuong vu" w:date="2018-11-23T10:15:00Z"/>
                <w:del w:id="47223" w:author="Tran Huan" w:date="2018-11-26T10:23:00Z"/>
                <w:lang w:val="es-ES"/>
              </w:rPr>
              <w:pPrChange w:id="47224" w:author="phuong vu" w:date="2018-11-23T13:48:00Z">
                <w:pPr/>
              </w:pPrChange>
            </w:pPr>
            <w:bookmarkStart w:id="47225" w:name="_Toc531005066"/>
            <w:bookmarkStart w:id="47226" w:name="_Toc531006983"/>
            <w:bookmarkStart w:id="47227" w:name="_Toc531572978"/>
            <w:bookmarkStart w:id="47228" w:name="_Toc531576826"/>
            <w:bookmarkStart w:id="47229" w:name="_Toc531580567"/>
            <w:bookmarkStart w:id="47230" w:name="_Toc531584305"/>
            <w:bookmarkEnd w:id="47225"/>
            <w:bookmarkEnd w:id="47226"/>
            <w:bookmarkEnd w:id="47227"/>
            <w:bookmarkEnd w:id="47228"/>
            <w:bookmarkEnd w:id="47229"/>
            <w:bookmarkEnd w:id="47230"/>
          </w:p>
        </w:tc>
        <w:bookmarkStart w:id="47231" w:name="_Toc531005067"/>
        <w:bookmarkStart w:id="47232" w:name="_Toc531006984"/>
        <w:bookmarkStart w:id="47233" w:name="_Toc531572979"/>
        <w:bookmarkStart w:id="47234" w:name="_Toc531576827"/>
        <w:bookmarkStart w:id="47235" w:name="_Toc531580568"/>
        <w:bookmarkStart w:id="47236" w:name="_Toc531584306"/>
        <w:bookmarkEnd w:id="47231"/>
        <w:bookmarkEnd w:id="47232"/>
        <w:bookmarkEnd w:id="47233"/>
        <w:bookmarkEnd w:id="47234"/>
        <w:bookmarkEnd w:id="47235"/>
        <w:bookmarkEnd w:id="47236"/>
      </w:tr>
      <w:tr w:rsidR="0077093A" w:rsidDel="00C92682" w14:paraId="6C0EACD4" w14:textId="7FFE2938" w:rsidTr="00BF4BED">
        <w:trPr>
          <w:ins w:id="47237" w:author="phuong vu" w:date="2018-11-23T10:15:00Z"/>
          <w:del w:id="47238" w:author="Tran Huan" w:date="2018-11-26T10:23:00Z"/>
        </w:trPr>
        <w:tc>
          <w:tcPr>
            <w:tcW w:w="615" w:type="dxa"/>
            <w:tcBorders>
              <w:top w:val="single" w:sz="4" w:space="0" w:color="auto"/>
              <w:left w:val="single" w:sz="4" w:space="0" w:color="auto"/>
              <w:bottom w:val="single" w:sz="4" w:space="0" w:color="auto"/>
              <w:right w:val="single" w:sz="4" w:space="0" w:color="auto"/>
            </w:tcBorders>
          </w:tcPr>
          <w:p w14:paraId="3CF6AC03" w14:textId="374F8555" w:rsidR="0077093A" w:rsidDel="00C92682" w:rsidRDefault="0077093A">
            <w:pPr>
              <w:spacing w:line="276" w:lineRule="auto"/>
              <w:rPr>
                <w:ins w:id="47239" w:author="phuong vu" w:date="2018-11-23T10:15:00Z"/>
                <w:del w:id="47240" w:author="Tran Huan" w:date="2018-11-26T10:23:00Z"/>
                <w:b/>
                <w:bCs/>
                <w:lang w:val="es-ES"/>
              </w:rPr>
              <w:pPrChange w:id="47241" w:author="phuong vu" w:date="2018-11-23T13:48:00Z">
                <w:pPr/>
              </w:pPrChange>
            </w:pPr>
            <w:bookmarkStart w:id="47242" w:name="_Toc531005068"/>
            <w:bookmarkStart w:id="47243" w:name="_Toc531006985"/>
            <w:bookmarkStart w:id="47244" w:name="_Toc531572980"/>
            <w:bookmarkStart w:id="47245" w:name="_Toc531576828"/>
            <w:bookmarkStart w:id="47246" w:name="_Toc531580569"/>
            <w:bookmarkStart w:id="47247" w:name="_Toc531584307"/>
            <w:bookmarkEnd w:id="47242"/>
            <w:bookmarkEnd w:id="47243"/>
            <w:bookmarkEnd w:id="47244"/>
            <w:bookmarkEnd w:id="47245"/>
            <w:bookmarkEnd w:id="47246"/>
            <w:bookmarkEnd w:id="47247"/>
          </w:p>
        </w:tc>
        <w:tc>
          <w:tcPr>
            <w:tcW w:w="2835" w:type="dxa"/>
            <w:tcBorders>
              <w:top w:val="single" w:sz="4" w:space="0" w:color="auto"/>
              <w:left w:val="single" w:sz="4" w:space="0" w:color="auto"/>
              <w:bottom w:val="single" w:sz="4" w:space="0" w:color="auto"/>
              <w:right w:val="single" w:sz="4" w:space="0" w:color="auto"/>
            </w:tcBorders>
          </w:tcPr>
          <w:p w14:paraId="5E31C029" w14:textId="00BADF08" w:rsidR="0077093A" w:rsidDel="00C92682" w:rsidRDefault="0077093A">
            <w:pPr>
              <w:spacing w:line="276" w:lineRule="auto"/>
              <w:rPr>
                <w:ins w:id="47248" w:author="phuong vu" w:date="2018-11-23T10:15:00Z"/>
                <w:del w:id="47249" w:author="Tran Huan" w:date="2018-11-26T10:23:00Z"/>
                <w:lang w:val="es-ES"/>
              </w:rPr>
              <w:pPrChange w:id="47250" w:author="phuong vu" w:date="2018-11-23T13:48:00Z">
                <w:pPr/>
              </w:pPrChange>
            </w:pPr>
            <w:bookmarkStart w:id="47251" w:name="_Toc531005069"/>
            <w:bookmarkStart w:id="47252" w:name="_Toc531006986"/>
            <w:bookmarkStart w:id="47253" w:name="_Toc531572981"/>
            <w:bookmarkStart w:id="47254" w:name="_Toc531576829"/>
            <w:bookmarkStart w:id="47255" w:name="_Toc531580570"/>
            <w:bookmarkStart w:id="47256" w:name="_Toc531584308"/>
            <w:bookmarkEnd w:id="47251"/>
            <w:bookmarkEnd w:id="47252"/>
            <w:bookmarkEnd w:id="47253"/>
            <w:bookmarkEnd w:id="47254"/>
            <w:bookmarkEnd w:id="47255"/>
            <w:bookmarkEnd w:id="47256"/>
          </w:p>
        </w:tc>
        <w:tc>
          <w:tcPr>
            <w:tcW w:w="2130" w:type="dxa"/>
            <w:tcBorders>
              <w:top w:val="single" w:sz="4" w:space="0" w:color="auto"/>
              <w:left w:val="single" w:sz="4" w:space="0" w:color="auto"/>
              <w:bottom w:val="single" w:sz="4" w:space="0" w:color="auto"/>
              <w:right w:val="single" w:sz="4" w:space="0" w:color="auto"/>
            </w:tcBorders>
          </w:tcPr>
          <w:p w14:paraId="35A5D344" w14:textId="1C0ADE85" w:rsidR="0077093A" w:rsidDel="00C92682" w:rsidRDefault="0077093A">
            <w:pPr>
              <w:spacing w:line="276" w:lineRule="auto"/>
              <w:rPr>
                <w:ins w:id="47257" w:author="phuong vu" w:date="2018-11-23T10:15:00Z"/>
                <w:del w:id="47258" w:author="Tran Huan" w:date="2018-11-26T10:23:00Z"/>
                <w:lang w:val="es-ES"/>
              </w:rPr>
              <w:pPrChange w:id="47259" w:author="phuong vu" w:date="2018-11-23T13:48:00Z">
                <w:pPr/>
              </w:pPrChange>
            </w:pPr>
            <w:bookmarkStart w:id="47260" w:name="_Toc531005070"/>
            <w:bookmarkStart w:id="47261" w:name="_Toc531006987"/>
            <w:bookmarkStart w:id="47262" w:name="_Toc531572982"/>
            <w:bookmarkStart w:id="47263" w:name="_Toc531576830"/>
            <w:bookmarkStart w:id="47264" w:name="_Toc531580571"/>
            <w:bookmarkStart w:id="47265" w:name="_Toc531584309"/>
            <w:bookmarkEnd w:id="47260"/>
            <w:bookmarkEnd w:id="47261"/>
            <w:bookmarkEnd w:id="47262"/>
            <w:bookmarkEnd w:id="47263"/>
            <w:bookmarkEnd w:id="47264"/>
            <w:bookmarkEnd w:id="47265"/>
          </w:p>
        </w:tc>
        <w:tc>
          <w:tcPr>
            <w:tcW w:w="1872" w:type="dxa"/>
            <w:tcBorders>
              <w:top w:val="single" w:sz="4" w:space="0" w:color="auto"/>
              <w:left w:val="single" w:sz="4" w:space="0" w:color="auto"/>
              <w:bottom w:val="single" w:sz="4" w:space="0" w:color="auto"/>
              <w:right w:val="single" w:sz="4" w:space="0" w:color="auto"/>
            </w:tcBorders>
          </w:tcPr>
          <w:p w14:paraId="35A6A089" w14:textId="68075906" w:rsidR="0077093A" w:rsidDel="00C92682" w:rsidRDefault="0077093A">
            <w:pPr>
              <w:spacing w:line="276" w:lineRule="auto"/>
              <w:rPr>
                <w:ins w:id="47266" w:author="phuong vu" w:date="2018-11-23T10:15:00Z"/>
                <w:del w:id="47267" w:author="Tran Huan" w:date="2018-11-26T10:23:00Z"/>
                <w:lang w:val="es-ES"/>
              </w:rPr>
              <w:pPrChange w:id="47268" w:author="phuong vu" w:date="2018-11-23T13:48:00Z">
                <w:pPr/>
              </w:pPrChange>
            </w:pPr>
            <w:bookmarkStart w:id="47269" w:name="_Toc531005071"/>
            <w:bookmarkStart w:id="47270" w:name="_Toc531006988"/>
            <w:bookmarkStart w:id="47271" w:name="_Toc531572983"/>
            <w:bookmarkStart w:id="47272" w:name="_Toc531576831"/>
            <w:bookmarkStart w:id="47273" w:name="_Toc531580572"/>
            <w:bookmarkStart w:id="47274" w:name="_Toc531584310"/>
            <w:bookmarkEnd w:id="47269"/>
            <w:bookmarkEnd w:id="47270"/>
            <w:bookmarkEnd w:id="47271"/>
            <w:bookmarkEnd w:id="47272"/>
            <w:bookmarkEnd w:id="47273"/>
            <w:bookmarkEnd w:id="47274"/>
          </w:p>
        </w:tc>
        <w:tc>
          <w:tcPr>
            <w:tcW w:w="1872" w:type="dxa"/>
            <w:tcBorders>
              <w:top w:val="single" w:sz="4" w:space="0" w:color="auto"/>
              <w:left w:val="single" w:sz="4" w:space="0" w:color="auto"/>
              <w:bottom w:val="single" w:sz="4" w:space="0" w:color="auto"/>
              <w:right w:val="single" w:sz="4" w:space="0" w:color="auto"/>
            </w:tcBorders>
          </w:tcPr>
          <w:p w14:paraId="54697086" w14:textId="7CEF362C" w:rsidR="0077093A" w:rsidDel="00C92682" w:rsidRDefault="0077093A">
            <w:pPr>
              <w:spacing w:line="276" w:lineRule="auto"/>
              <w:rPr>
                <w:ins w:id="47275" w:author="phuong vu" w:date="2018-11-23T10:15:00Z"/>
                <w:del w:id="47276" w:author="Tran Huan" w:date="2018-11-26T10:23:00Z"/>
                <w:lang w:val="es-ES"/>
              </w:rPr>
              <w:pPrChange w:id="47277" w:author="phuong vu" w:date="2018-11-23T13:48:00Z">
                <w:pPr/>
              </w:pPrChange>
            </w:pPr>
            <w:bookmarkStart w:id="47278" w:name="_Toc531005072"/>
            <w:bookmarkStart w:id="47279" w:name="_Toc531006989"/>
            <w:bookmarkStart w:id="47280" w:name="_Toc531572984"/>
            <w:bookmarkStart w:id="47281" w:name="_Toc531576832"/>
            <w:bookmarkStart w:id="47282" w:name="_Toc531580573"/>
            <w:bookmarkStart w:id="47283" w:name="_Toc531584311"/>
            <w:bookmarkEnd w:id="47278"/>
            <w:bookmarkEnd w:id="47279"/>
            <w:bookmarkEnd w:id="47280"/>
            <w:bookmarkEnd w:id="47281"/>
            <w:bookmarkEnd w:id="47282"/>
            <w:bookmarkEnd w:id="47283"/>
          </w:p>
        </w:tc>
        <w:bookmarkStart w:id="47284" w:name="_Toc531005073"/>
        <w:bookmarkStart w:id="47285" w:name="_Toc531006990"/>
        <w:bookmarkStart w:id="47286" w:name="_Toc531572985"/>
        <w:bookmarkStart w:id="47287" w:name="_Toc531576833"/>
        <w:bookmarkStart w:id="47288" w:name="_Toc531580574"/>
        <w:bookmarkStart w:id="47289" w:name="_Toc531584312"/>
        <w:bookmarkEnd w:id="47284"/>
        <w:bookmarkEnd w:id="47285"/>
        <w:bookmarkEnd w:id="47286"/>
        <w:bookmarkEnd w:id="47287"/>
        <w:bookmarkEnd w:id="47288"/>
        <w:bookmarkEnd w:id="47289"/>
      </w:tr>
    </w:tbl>
    <w:p w14:paraId="57DC8824" w14:textId="548057A2" w:rsidR="0077093A" w:rsidRPr="000245EB" w:rsidDel="00C92682" w:rsidRDefault="0077093A">
      <w:pPr>
        <w:spacing w:line="276" w:lineRule="auto"/>
        <w:rPr>
          <w:ins w:id="47290" w:author="phuong vu" w:date="2018-11-23T10:03:00Z"/>
          <w:del w:id="47291" w:author="Tran Huan" w:date="2018-11-26T10:23:00Z"/>
        </w:rPr>
        <w:pPrChange w:id="47292" w:author="phuong vu" w:date="2018-11-23T13:48:00Z">
          <w:pPr>
            <w:pStyle w:val="Heading3"/>
          </w:pPr>
        </w:pPrChange>
      </w:pPr>
      <w:bookmarkStart w:id="47293" w:name="_Toc531005074"/>
      <w:bookmarkStart w:id="47294" w:name="_Toc531006991"/>
      <w:bookmarkStart w:id="47295" w:name="_Toc531572986"/>
      <w:bookmarkStart w:id="47296" w:name="_Toc531576834"/>
      <w:bookmarkStart w:id="47297" w:name="_Toc531580575"/>
      <w:bookmarkStart w:id="47298" w:name="_Toc531584313"/>
      <w:bookmarkEnd w:id="47293"/>
      <w:bookmarkEnd w:id="47294"/>
      <w:bookmarkEnd w:id="47295"/>
      <w:bookmarkEnd w:id="47296"/>
      <w:bookmarkEnd w:id="47297"/>
      <w:bookmarkEnd w:id="47298"/>
    </w:p>
    <w:p w14:paraId="1F684C7F" w14:textId="0A092D4A" w:rsidR="00287281" w:rsidRPr="000245EB" w:rsidRDefault="00287281">
      <w:pPr>
        <w:pStyle w:val="Heading3"/>
        <w:spacing w:line="276" w:lineRule="auto"/>
        <w:rPr>
          <w:ins w:id="47299" w:author="phuong vu" w:date="2018-11-23T10:15:00Z"/>
          <w:lang w:val="vi-VN"/>
          <w:rPrChange w:id="47300" w:author="Tran Huan" w:date="2018-11-25T16:08:00Z">
            <w:rPr>
              <w:ins w:id="47301" w:author="phuong vu" w:date="2018-11-23T10:15:00Z"/>
            </w:rPr>
          </w:rPrChange>
        </w:rPr>
        <w:pPrChange w:id="47302" w:author="phuong vu" w:date="2018-11-23T13:48:00Z">
          <w:pPr>
            <w:pStyle w:val="Heading3"/>
          </w:pPr>
        </w:pPrChange>
      </w:pPr>
      <w:bookmarkStart w:id="47303" w:name="_Toc531584314"/>
      <w:ins w:id="47304" w:author="phuong vu" w:date="2018-11-23T10:03:00Z">
        <w:r w:rsidRPr="000245EB">
          <w:rPr>
            <w:lang w:val="vi-VN"/>
            <w:rPrChange w:id="47305" w:author="Tran Huan" w:date="2018-11-25T16:08:00Z">
              <w:rPr/>
            </w:rPrChange>
          </w:rPr>
          <w:t>Tìm kiếm và lọc quần áo theo loại có sẵn</w:t>
        </w:r>
      </w:ins>
      <w:bookmarkEnd w:id="47303"/>
    </w:p>
    <w:p w14:paraId="37DFF2CC" w14:textId="74CB4CAA" w:rsidR="0077093A" w:rsidRPr="00C92682" w:rsidRDefault="0077093A">
      <w:pPr>
        <w:spacing w:line="276" w:lineRule="auto"/>
        <w:rPr>
          <w:ins w:id="47306" w:author="phuong vu" w:date="2018-11-23T10:15:00Z"/>
          <w:rPrChange w:id="47307" w:author="Tran Huan" w:date="2018-11-26T10:23:00Z">
            <w:rPr>
              <w:ins w:id="47308" w:author="phuong vu" w:date="2018-11-23T10:15:00Z"/>
              <w:lang w:val="en-US"/>
            </w:rPr>
          </w:rPrChange>
        </w:rPr>
        <w:pPrChange w:id="47309" w:author="phuong vu" w:date="2018-11-23T13:48:00Z">
          <w:pPr/>
        </w:pPrChange>
      </w:pPr>
      <w:ins w:id="47310" w:author="phuong vu" w:date="2018-11-23T10:15:00Z">
        <w:r w:rsidRPr="00323DD2">
          <w:rPr>
            <w:b/>
            <w:rPrChange w:id="47311" w:author="Tran Huan" w:date="2018-11-26T11:10:00Z">
              <w:rPr>
                <w:lang w:val="en-US"/>
              </w:rPr>
            </w:rPrChange>
          </w:rPr>
          <w:t>Mục đích</w:t>
        </w:r>
      </w:ins>
      <w:ins w:id="47312" w:author="Tran Huan" w:date="2018-11-26T10:23:00Z">
        <w:r w:rsidR="00C92682" w:rsidRPr="00C92682">
          <w:rPr>
            <w:rPrChange w:id="47313" w:author="Tran Huan" w:date="2018-11-26T10:23:00Z">
              <w:rPr>
                <w:lang w:val="en-US"/>
              </w:rPr>
            </w:rPrChange>
          </w:rPr>
          <w:t>: Kiểm tra chức năng tìm kiếm và lọc quần áo có tìm kiếm có hiển thị kết quả tố</w:t>
        </w:r>
        <w:r w:rsidR="00C92682">
          <w:t>t và có phát sinh lỗi hay không.</w:t>
        </w:r>
      </w:ins>
    </w:p>
    <w:p w14:paraId="257255A7" w14:textId="5C12AB20" w:rsidR="0077093A" w:rsidRPr="00BE73FF" w:rsidRDefault="0077093A">
      <w:pPr>
        <w:spacing w:line="276" w:lineRule="auto"/>
        <w:rPr>
          <w:ins w:id="47314" w:author="phuong vu" w:date="2018-11-23T10:15:00Z"/>
          <w:rPrChange w:id="47315" w:author="Tran Huan" w:date="2018-11-26T10:25:00Z">
            <w:rPr>
              <w:ins w:id="47316" w:author="phuong vu" w:date="2018-11-23T10:15:00Z"/>
              <w:lang w:val="en-US"/>
            </w:rPr>
          </w:rPrChange>
        </w:rPr>
        <w:pPrChange w:id="47317" w:author="phuong vu" w:date="2018-11-23T13:48:00Z">
          <w:pPr/>
        </w:pPrChange>
      </w:pPr>
      <w:ins w:id="47318" w:author="phuong vu" w:date="2018-11-23T10:15:00Z">
        <w:r w:rsidRPr="00323DD2">
          <w:rPr>
            <w:b/>
            <w:rPrChange w:id="47319" w:author="Tran Huan" w:date="2018-11-26T11:10:00Z">
              <w:rPr>
                <w:lang w:val="en-US"/>
              </w:rPr>
            </w:rPrChange>
          </w:rPr>
          <w:t>Tiền điều kiện</w:t>
        </w:r>
      </w:ins>
      <w:ins w:id="47320" w:author="Tran Huan" w:date="2018-11-26T10:24:00Z">
        <w:r w:rsidR="00C92682" w:rsidRPr="00C92682">
          <w:rPr>
            <w:rPrChange w:id="47321" w:author="Tran Huan" w:date="2018-11-26T10:24:00Z">
              <w:rPr>
                <w:lang w:val="en-US"/>
              </w:rPr>
            </w:rPrChange>
          </w:rPr>
          <w:t xml:space="preserve">: Phải đăng nhập thành công và ở trang màn hình Chọn </w:t>
        </w:r>
      </w:ins>
      <w:ins w:id="47322" w:author="Tran Huan" w:date="2018-11-26T10:25:00Z">
        <w:r w:rsidR="00BE73FF" w:rsidRPr="00BE73FF">
          <w:rPr>
            <w:rPrChange w:id="47323" w:author="Tran Huan" w:date="2018-11-26T10:25:00Z">
              <w:rPr>
                <w:lang w:val="en-US"/>
              </w:rPr>
            </w:rPrChange>
          </w:rPr>
          <w:t>đồ.</w:t>
        </w:r>
      </w:ins>
    </w:p>
    <w:p w14:paraId="2E4C9D78" w14:textId="267E96F7" w:rsidR="0077093A" w:rsidRPr="00BE73FF" w:rsidRDefault="0077093A">
      <w:pPr>
        <w:spacing w:line="276" w:lineRule="auto"/>
        <w:rPr>
          <w:ins w:id="47324" w:author="phuong vu" w:date="2018-11-23T10:15:00Z"/>
          <w:rPrChange w:id="47325" w:author="Tran Huan" w:date="2018-11-26T10:25:00Z">
            <w:rPr>
              <w:ins w:id="47326" w:author="phuong vu" w:date="2018-11-23T10:15:00Z"/>
              <w:lang w:val="en-US"/>
            </w:rPr>
          </w:rPrChange>
        </w:rPr>
        <w:pPrChange w:id="47327" w:author="phuong vu" w:date="2018-11-23T13:48:00Z">
          <w:pPr/>
        </w:pPrChange>
      </w:pPr>
      <w:ins w:id="47328" w:author="phuong vu" w:date="2018-11-23T10:15:00Z">
        <w:r w:rsidRPr="000245EB">
          <w:rPr>
            <w:rPrChange w:id="47329" w:author="Tran Huan" w:date="2018-11-25T16:08:00Z">
              <w:rPr>
                <w:lang w:val="en-US"/>
              </w:rPr>
            </w:rPrChange>
          </w:rPr>
          <w:t>Mô tả</w:t>
        </w:r>
      </w:ins>
      <w:ins w:id="47330" w:author="Tran Huan" w:date="2018-11-26T10:25:00Z">
        <w:r w:rsidR="00BE73FF" w:rsidRPr="00BE73FF">
          <w:rPr>
            <w:rPrChange w:id="47331" w:author="Tran Huan" w:date="2018-11-26T10:25:00Z">
              <w:rPr>
                <w:lang w:val="en-US"/>
              </w:rPr>
            </w:rPrChange>
          </w:rPr>
          <w:t xml:space="preserve">: Chọn một trong hai chức năng tìm kiếm hoặc lọc. </w:t>
        </w:r>
      </w:ins>
    </w:p>
    <w:p w14:paraId="4C41C81B" w14:textId="77777777" w:rsidR="0077093A" w:rsidRPr="00323DD2" w:rsidRDefault="0077093A">
      <w:pPr>
        <w:spacing w:line="276" w:lineRule="auto"/>
        <w:rPr>
          <w:ins w:id="47332" w:author="phuong vu" w:date="2018-11-23T10:15:00Z"/>
          <w:b/>
          <w:lang w:val="en-US"/>
          <w:rPrChange w:id="47333" w:author="Tran Huan" w:date="2018-11-26T11:10:00Z">
            <w:rPr>
              <w:ins w:id="47334" w:author="phuong vu" w:date="2018-11-23T10:15:00Z"/>
              <w:lang w:val="en-US"/>
            </w:rPr>
          </w:rPrChange>
        </w:rPr>
        <w:pPrChange w:id="47335" w:author="phuong vu" w:date="2018-11-23T13:48:00Z">
          <w:pPr/>
        </w:pPrChange>
      </w:pPr>
      <w:ins w:id="47336" w:author="phuong vu" w:date="2018-11-23T10:15:00Z">
        <w:r w:rsidRPr="00323DD2">
          <w:rPr>
            <w:b/>
            <w:lang w:val="en-US"/>
            <w:rPrChange w:id="47337" w:author="Tran Huan" w:date="2018-11-26T11:10: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83"/>
        <w:gridCol w:w="1977"/>
        <w:gridCol w:w="1751"/>
        <w:gridCol w:w="1758"/>
        <w:tblGridChange w:id="47338">
          <w:tblGrid>
            <w:gridCol w:w="708"/>
            <w:gridCol w:w="2583"/>
            <w:gridCol w:w="1977"/>
            <w:gridCol w:w="1751"/>
            <w:gridCol w:w="1758"/>
          </w:tblGrid>
        </w:tblGridChange>
      </w:tblGrid>
      <w:tr w:rsidR="0077093A" w14:paraId="608222ED" w14:textId="77777777" w:rsidTr="00BE73FF">
        <w:trPr>
          <w:ins w:id="47339"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hideMark/>
          </w:tcPr>
          <w:p w14:paraId="12A6808A" w14:textId="77777777" w:rsidR="0077093A" w:rsidRDefault="0077093A">
            <w:pPr>
              <w:spacing w:line="276" w:lineRule="auto"/>
              <w:jc w:val="center"/>
              <w:rPr>
                <w:ins w:id="47340" w:author="phuong vu" w:date="2018-11-23T10:15:00Z"/>
                <w:rFonts w:ascii="Times New Roman" w:hAnsi="Times New Roman" w:cs="Times New Roman"/>
                <w:b/>
                <w:bCs/>
                <w:lang w:val="es-ES"/>
              </w:rPr>
              <w:pPrChange w:id="47341" w:author="phuong vu" w:date="2018-11-23T13:48:00Z">
                <w:pPr>
                  <w:jc w:val="center"/>
                </w:pPr>
              </w:pPrChange>
            </w:pPr>
            <w:ins w:id="47342" w:author="phuong vu" w:date="2018-11-23T10:15:00Z">
              <w:r>
                <w:rPr>
                  <w:b/>
                  <w:bCs/>
                  <w:lang w:val="es-ES"/>
                </w:rPr>
                <w:t>STT</w:t>
              </w:r>
            </w:ins>
          </w:p>
        </w:tc>
        <w:tc>
          <w:tcPr>
            <w:tcW w:w="2583" w:type="dxa"/>
            <w:tcBorders>
              <w:top w:val="single" w:sz="4" w:space="0" w:color="auto"/>
              <w:left w:val="single" w:sz="4" w:space="0" w:color="auto"/>
              <w:bottom w:val="single" w:sz="4" w:space="0" w:color="auto"/>
              <w:right w:val="single" w:sz="4" w:space="0" w:color="auto"/>
            </w:tcBorders>
            <w:vAlign w:val="center"/>
            <w:hideMark/>
          </w:tcPr>
          <w:p w14:paraId="189DE19C" w14:textId="77777777" w:rsidR="0077093A" w:rsidRDefault="0077093A">
            <w:pPr>
              <w:spacing w:line="276" w:lineRule="auto"/>
              <w:jc w:val="center"/>
              <w:rPr>
                <w:ins w:id="47343" w:author="phuong vu" w:date="2018-11-23T10:15:00Z"/>
                <w:b/>
                <w:bCs/>
                <w:lang w:val="es-ES"/>
              </w:rPr>
              <w:pPrChange w:id="47344" w:author="phuong vu" w:date="2018-11-23T13:48:00Z">
                <w:pPr>
                  <w:jc w:val="center"/>
                </w:pPr>
              </w:pPrChange>
            </w:pPr>
            <w:ins w:id="47345" w:author="phuong vu" w:date="2018-11-23T10:15:00Z">
              <w:r>
                <w:rPr>
                  <w:b/>
                  <w:bCs/>
                  <w:lang w:val="es-ES"/>
                </w:rPr>
                <w:t>Mô tả dữ liệu kiểm thử</w:t>
              </w:r>
            </w:ins>
          </w:p>
        </w:tc>
        <w:tc>
          <w:tcPr>
            <w:tcW w:w="1977" w:type="dxa"/>
            <w:tcBorders>
              <w:top w:val="single" w:sz="4" w:space="0" w:color="auto"/>
              <w:left w:val="single" w:sz="4" w:space="0" w:color="auto"/>
              <w:bottom w:val="single" w:sz="4" w:space="0" w:color="auto"/>
              <w:right w:val="single" w:sz="4" w:space="0" w:color="auto"/>
            </w:tcBorders>
            <w:vAlign w:val="center"/>
            <w:hideMark/>
          </w:tcPr>
          <w:p w14:paraId="7BE4EF57" w14:textId="77777777" w:rsidR="0077093A" w:rsidRDefault="0077093A">
            <w:pPr>
              <w:spacing w:line="276" w:lineRule="auto"/>
              <w:jc w:val="center"/>
              <w:rPr>
                <w:ins w:id="47346" w:author="phuong vu" w:date="2018-11-23T10:15:00Z"/>
                <w:b/>
                <w:bCs/>
                <w:lang w:val="es-ES"/>
              </w:rPr>
              <w:pPrChange w:id="47347" w:author="phuong vu" w:date="2018-11-23T13:48:00Z">
                <w:pPr>
                  <w:jc w:val="center"/>
                </w:pPr>
              </w:pPrChange>
            </w:pPr>
            <w:ins w:id="47348" w:author="phuong vu" w:date="2018-11-23T10:15:00Z">
              <w:r>
                <w:rPr>
                  <w:b/>
                  <w:bCs/>
                  <w:lang w:val="es-ES"/>
                </w:rPr>
                <w:t>Kết quả mong đợi</w:t>
              </w:r>
            </w:ins>
          </w:p>
        </w:tc>
        <w:tc>
          <w:tcPr>
            <w:tcW w:w="1751" w:type="dxa"/>
            <w:tcBorders>
              <w:top w:val="single" w:sz="4" w:space="0" w:color="auto"/>
              <w:left w:val="single" w:sz="4" w:space="0" w:color="auto"/>
              <w:bottom w:val="single" w:sz="4" w:space="0" w:color="auto"/>
              <w:right w:val="single" w:sz="4" w:space="0" w:color="auto"/>
            </w:tcBorders>
            <w:vAlign w:val="center"/>
            <w:hideMark/>
          </w:tcPr>
          <w:p w14:paraId="18BEDC5C" w14:textId="77777777" w:rsidR="0077093A" w:rsidRDefault="0077093A">
            <w:pPr>
              <w:spacing w:line="276" w:lineRule="auto"/>
              <w:jc w:val="center"/>
              <w:rPr>
                <w:ins w:id="47349" w:author="phuong vu" w:date="2018-11-23T10:15:00Z"/>
                <w:b/>
                <w:bCs/>
                <w:lang w:val="es-ES"/>
              </w:rPr>
              <w:pPrChange w:id="47350" w:author="phuong vu" w:date="2018-11-23T13:48:00Z">
                <w:pPr>
                  <w:jc w:val="center"/>
                </w:pPr>
              </w:pPrChange>
            </w:pPr>
            <w:ins w:id="47351" w:author="phuong vu" w:date="2018-11-23T10:15:00Z">
              <w:r>
                <w:rPr>
                  <w:b/>
                  <w:bCs/>
                  <w:lang w:val="es-ES"/>
                </w:rPr>
                <w:t>Kết quả thực tế</w:t>
              </w:r>
            </w:ins>
          </w:p>
        </w:tc>
        <w:tc>
          <w:tcPr>
            <w:tcW w:w="1758" w:type="dxa"/>
            <w:tcBorders>
              <w:top w:val="single" w:sz="4" w:space="0" w:color="auto"/>
              <w:left w:val="single" w:sz="4" w:space="0" w:color="auto"/>
              <w:bottom w:val="single" w:sz="4" w:space="0" w:color="auto"/>
              <w:right w:val="single" w:sz="4" w:space="0" w:color="auto"/>
            </w:tcBorders>
            <w:vAlign w:val="center"/>
            <w:hideMark/>
          </w:tcPr>
          <w:p w14:paraId="6D1883B8" w14:textId="77777777" w:rsidR="0077093A" w:rsidRDefault="0077093A">
            <w:pPr>
              <w:spacing w:line="276" w:lineRule="auto"/>
              <w:jc w:val="center"/>
              <w:rPr>
                <w:ins w:id="47352" w:author="phuong vu" w:date="2018-11-23T10:15:00Z"/>
                <w:b/>
                <w:bCs/>
                <w:lang w:val="es-ES"/>
              </w:rPr>
              <w:pPrChange w:id="47353" w:author="phuong vu" w:date="2018-11-23T13:48:00Z">
                <w:pPr>
                  <w:jc w:val="center"/>
                </w:pPr>
              </w:pPrChange>
            </w:pPr>
            <w:ins w:id="47354" w:author="phuong vu" w:date="2018-11-23T10:15:00Z">
              <w:r>
                <w:rPr>
                  <w:b/>
                  <w:bCs/>
                  <w:lang w:val="es-ES"/>
                </w:rPr>
                <w:t>Thành công/ Thât bại</w:t>
              </w:r>
            </w:ins>
          </w:p>
        </w:tc>
      </w:tr>
      <w:tr w:rsidR="0077093A" w14:paraId="1CD43527" w14:textId="77777777" w:rsidTr="00BE73FF">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47355" w:author="Tran Huan" w:date="2018-11-26T10:2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7356"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47357" w:author="Tran Huan" w:date="2018-11-26T10:28:00Z">
              <w:tcPr>
                <w:tcW w:w="615" w:type="dxa"/>
                <w:tcBorders>
                  <w:top w:val="single" w:sz="4" w:space="0" w:color="auto"/>
                  <w:left w:val="single" w:sz="4" w:space="0" w:color="auto"/>
                  <w:bottom w:val="single" w:sz="4" w:space="0" w:color="auto"/>
                  <w:right w:val="single" w:sz="4" w:space="0" w:color="auto"/>
                </w:tcBorders>
              </w:tcPr>
            </w:tcPrChange>
          </w:tcPr>
          <w:p w14:paraId="7B82CC50" w14:textId="4F2200B8" w:rsidR="0077093A" w:rsidRDefault="00BE73FF">
            <w:pPr>
              <w:spacing w:line="276" w:lineRule="auto"/>
              <w:jc w:val="center"/>
              <w:rPr>
                <w:ins w:id="47358" w:author="phuong vu" w:date="2018-11-23T10:15:00Z"/>
                <w:b/>
                <w:bCs/>
                <w:lang w:val="es-ES"/>
              </w:rPr>
              <w:pPrChange w:id="47359" w:author="Tran Huan" w:date="2018-11-26T10:28:00Z">
                <w:pPr/>
              </w:pPrChange>
            </w:pPr>
            <w:ins w:id="47360" w:author="Tran Huan" w:date="2018-11-26T10:25:00Z">
              <w:r>
                <w:rPr>
                  <w:b/>
                  <w:bCs/>
                  <w:lang w:val="es-ES"/>
                </w:rPr>
                <w:t>1</w:t>
              </w:r>
            </w:ins>
          </w:p>
        </w:tc>
        <w:tc>
          <w:tcPr>
            <w:tcW w:w="2583" w:type="dxa"/>
            <w:tcBorders>
              <w:top w:val="single" w:sz="4" w:space="0" w:color="auto"/>
              <w:left w:val="single" w:sz="4" w:space="0" w:color="auto"/>
              <w:bottom w:val="single" w:sz="4" w:space="0" w:color="auto"/>
              <w:right w:val="single" w:sz="4" w:space="0" w:color="auto"/>
            </w:tcBorders>
            <w:vAlign w:val="center"/>
            <w:tcPrChange w:id="47361" w:author="Tran Huan" w:date="2018-11-26T10:28:00Z">
              <w:tcPr>
                <w:tcW w:w="2835" w:type="dxa"/>
                <w:tcBorders>
                  <w:top w:val="single" w:sz="4" w:space="0" w:color="auto"/>
                  <w:left w:val="single" w:sz="4" w:space="0" w:color="auto"/>
                  <w:bottom w:val="single" w:sz="4" w:space="0" w:color="auto"/>
                  <w:right w:val="single" w:sz="4" w:space="0" w:color="auto"/>
                </w:tcBorders>
              </w:tcPr>
            </w:tcPrChange>
          </w:tcPr>
          <w:p w14:paraId="63E520AE" w14:textId="7F26C91D" w:rsidR="0077093A" w:rsidRDefault="00BE73FF">
            <w:pPr>
              <w:spacing w:line="276" w:lineRule="auto"/>
              <w:jc w:val="left"/>
              <w:rPr>
                <w:ins w:id="47362" w:author="phuong vu" w:date="2018-11-23T10:15:00Z"/>
                <w:lang w:val="es-ES"/>
              </w:rPr>
              <w:pPrChange w:id="47363" w:author="Tran Huan" w:date="2018-11-26T10:28:00Z">
                <w:pPr/>
              </w:pPrChange>
            </w:pPr>
            <w:ins w:id="47364" w:author="Tran Huan" w:date="2018-11-26T10:26:00Z">
              <w:r>
                <w:rPr>
                  <w:lang w:val="es-ES"/>
                </w:rPr>
                <w:t>Nhập từ “test” vào thanh tìm kiếm</w:t>
              </w:r>
            </w:ins>
          </w:p>
        </w:tc>
        <w:tc>
          <w:tcPr>
            <w:tcW w:w="1977" w:type="dxa"/>
            <w:tcBorders>
              <w:top w:val="single" w:sz="4" w:space="0" w:color="auto"/>
              <w:left w:val="single" w:sz="4" w:space="0" w:color="auto"/>
              <w:bottom w:val="single" w:sz="4" w:space="0" w:color="auto"/>
              <w:right w:val="single" w:sz="4" w:space="0" w:color="auto"/>
            </w:tcBorders>
            <w:vAlign w:val="center"/>
            <w:tcPrChange w:id="47365" w:author="Tran Huan" w:date="2018-11-26T10:28:00Z">
              <w:tcPr>
                <w:tcW w:w="2130" w:type="dxa"/>
                <w:tcBorders>
                  <w:top w:val="single" w:sz="4" w:space="0" w:color="auto"/>
                  <w:left w:val="single" w:sz="4" w:space="0" w:color="auto"/>
                  <w:bottom w:val="single" w:sz="4" w:space="0" w:color="auto"/>
                  <w:right w:val="single" w:sz="4" w:space="0" w:color="auto"/>
                </w:tcBorders>
              </w:tcPr>
            </w:tcPrChange>
          </w:tcPr>
          <w:p w14:paraId="6823AAB8" w14:textId="6FAE112D" w:rsidR="0077093A" w:rsidRDefault="00BE73FF">
            <w:pPr>
              <w:spacing w:line="276" w:lineRule="auto"/>
              <w:jc w:val="left"/>
              <w:rPr>
                <w:ins w:id="47366" w:author="phuong vu" w:date="2018-11-23T10:15:00Z"/>
                <w:lang w:val="es-ES"/>
              </w:rPr>
              <w:pPrChange w:id="47367" w:author="Tran Huan" w:date="2018-11-26T10:28:00Z">
                <w:pPr/>
              </w:pPrChange>
            </w:pPr>
            <w:ins w:id="47368" w:author="Tran Huan" w:date="2018-11-26T10:26:00Z">
              <w:r>
                <w:rPr>
                  <w:lang w:val="es-ES"/>
                </w:rPr>
                <w:t xml:space="preserve">Hiện danh sách rỗng </w:t>
              </w:r>
            </w:ins>
          </w:p>
        </w:tc>
        <w:tc>
          <w:tcPr>
            <w:tcW w:w="1751" w:type="dxa"/>
            <w:tcBorders>
              <w:top w:val="single" w:sz="4" w:space="0" w:color="auto"/>
              <w:left w:val="single" w:sz="4" w:space="0" w:color="auto"/>
              <w:bottom w:val="single" w:sz="4" w:space="0" w:color="auto"/>
              <w:right w:val="single" w:sz="4" w:space="0" w:color="auto"/>
            </w:tcBorders>
            <w:vAlign w:val="center"/>
            <w:tcPrChange w:id="47369" w:author="Tran Huan" w:date="2018-11-26T10:28:00Z">
              <w:tcPr>
                <w:tcW w:w="1872" w:type="dxa"/>
                <w:tcBorders>
                  <w:top w:val="single" w:sz="4" w:space="0" w:color="auto"/>
                  <w:left w:val="single" w:sz="4" w:space="0" w:color="auto"/>
                  <w:bottom w:val="single" w:sz="4" w:space="0" w:color="auto"/>
                  <w:right w:val="single" w:sz="4" w:space="0" w:color="auto"/>
                </w:tcBorders>
              </w:tcPr>
            </w:tcPrChange>
          </w:tcPr>
          <w:p w14:paraId="3B594A2F" w14:textId="1EB11795" w:rsidR="0077093A" w:rsidRDefault="00BE73FF">
            <w:pPr>
              <w:spacing w:line="276" w:lineRule="auto"/>
              <w:jc w:val="left"/>
              <w:rPr>
                <w:ins w:id="47370" w:author="phuong vu" w:date="2018-11-23T10:15:00Z"/>
                <w:lang w:val="es-ES"/>
              </w:rPr>
              <w:pPrChange w:id="47371" w:author="Tran Huan" w:date="2018-11-26T10:28:00Z">
                <w:pPr/>
              </w:pPrChange>
            </w:pPr>
            <w:ins w:id="47372" w:author="Tran Huan" w:date="2018-11-26T10:26:00Z">
              <w:r>
                <w:rPr>
                  <w:lang w:val="es-ES"/>
                </w:rPr>
                <w:t>Hiện danh sách rỗng</w:t>
              </w:r>
            </w:ins>
          </w:p>
        </w:tc>
        <w:tc>
          <w:tcPr>
            <w:tcW w:w="1758" w:type="dxa"/>
            <w:tcBorders>
              <w:top w:val="single" w:sz="4" w:space="0" w:color="auto"/>
              <w:left w:val="single" w:sz="4" w:space="0" w:color="auto"/>
              <w:bottom w:val="single" w:sz="4" w:space="0" w:color="auto"/>
              <w:right w:val="single" w:sz="4" w:space="0" w:color="auto"/>
            </w:tcBorders>
            <w:vAlign w:val="center"/>
            <w:tcPrChange w:id="47373" w:author="Tran Huan" w:date="2018-11-26T10:28:00Z">
              <w:tcPr>
                <w:tcW w:w="1872" w:type="dxa"/>
                <w:tcBorders>
                  <w:top w:val="single" w:sz="4" w:space="0" w:color="auto"/>
                  <w:left w:val="single" w:sz="4" w:space="0" w:color="auto"/>
                  <w:bottom w:val="single" w:sz="4" w:space="0" w:color="auto"/>
                  <w:right w:val="single" w:sz="4" w:space="0" w:color="auto"/>
                </w:tcBorders>
              </w:tcPr>
            </w:tcPrChange>
          </w:tcPr>
          <w:p w14:paraId="6B7FB1C8" w14:textId="63D0180F" w:rsidR="0077093A" w:rsidRDefault="00BE73FF">
            <w:pPr>
              <w:spacing w:line="276" w:lineRule="auto"/>
              <w:jc w:val="left"/>
              <w:rPr>
                <w:ins w:id="47374" w:author="phuong vu" w:date="2018-11-23T10:15:00Z"/>
                <w:lang w:val="es-ES"/>
              </w:rPr>
              <w:pPrChange w:id="47375" w:author="Tran Huan" w:date="2018-11-26T10:28:00Z">
                <w:pPr/>
              </w:pPrChange>
            </w:pPr>
            <w:ins w:id="47376" w:author="Tran Huan" w:date="2018-11-26T10:26:00Z">
              <w:r>
                <w:rPr>
                  <w:lang w:val="es-ES"/>
                </w:rPr>
                <w:t>Thành công</w:t>
              </w:r>
            </w:ins>
          </w:p>
        </w:tc>
      </w:tr>
      <w:tr w:rsidR="0077093A" w14:paraId="59893849" w14:textId="77777777" w:rsidTr="00BE73FF">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47377" w:author="Tran Huan" w:date="2018-11-26T10:2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7378"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47379" w:author="Tran Huan" w:date="2018-11-26T10:28:00Z">
              <w:tcPr>
                <w:tcW w:w="615" w:type="dxa"/>
                <w:tcBorders>
                  <w:top w:val="single" w:sz="4" w:space="0" w:color="auto"/>
                  <w:left w:val="single" w:sz="4" w:space="0" w:color="auto"/>
                  <w:bottom w:val="single" w:sz="4" w:space="0" w:color="auto"/>
                  <w:right w:val="single" w:sz="4" w:space="0" w:color="auto"/>
                </w:tcBorders>
              </w:tcPr>
            </w:tcPrChange>
          </w:tcPr>
          <w:p w14:paraId="1407D770" w14:textId="3617434F" w:rsidR="0077093A" w:rsidRDefault="00BE73FF">
            <w:pPr>
              <w:spacing w:line="276" w:lineRule="auto"/>
              <w:jc w:val="center"/>
              <w:rPr>
                <w:ins w:id="47380" w:author="phuong vu" w:date="2018-11-23T10:15:00Z"/>
                <w:b/>
                <w:bCs/>
                <w:lang w:val="es-ES"/>
              </w:rPr>
              <w:pPrChange w:id="47381" w:author="Tran Huan" w:date="2018-11-26T10:28:00Z">
                <w:pPr/>
              </w:pPrChange>
            </w:pPr>
            <w:ins w:id="47382" w:author="Tran Huan" w:date="2018-11-26T10:26:00Z">
              <w:r>
                <w:rPr>
                  <w:b/>
                  <w:bCs/>
                  <w:lang w:val="es-ES"/>
                </w:rPr>
                <w:t>2</w:t>
              </w:r>
            </w:ins>
          </w:p>
        </w:tc>
        <w:tc>
          <w:tcPr>
            <w:tcW w:w="2583" w:type="dxa"/>
            <w:tcBorders>
              <w:top w:val="single" w:sz="4" w:space="0" w:color="auto"/>
              <w:left w:val="single" w:sz="4" w:space="0" w:color="auto"/>
              <w:bottom w:val="single" w:sz="4" w:space="0" w:color="auto"/>
              <w:right w:val="single" w:sz="4" w:space="0" w:color="auto"/>
            </w:tcBorders>
            <w:vAlign w:val="center"/>
            <w:tcPrChange w:id="47383" w:author="Tran Huan" w:date="2018-11-26T10:28:00Z">
              <w:tcPr>
                <w:tcW w:w="2835" w:type="dxa"/>
                <w:tcBorders>
                  <w:top w:val="single" w:sz="4" w:space="0" w:color="auto"/>
                  <w:left w:val="single" w:sz="4" w:space="0" w:color="auto"/>
                  <w:bottom w:val="single" w:sz="4" w:space="0" w:color="auto"/>
                  <w:right w:val="single" w:sz="4" w:space="0" w:color="auto"/>
                </w:tcBorders>
              </w:tcPr>
            </w:tcPrChange>
          </w:tcPr>
          <w:p w14:paraId="0BE094FE" w14:textId="44849D26" w:rsidR="0077093A" w:rsidRDefault="00BE73FF">
            <w:pPr>
              <w:spacing w:line="276" w:lineRule="auto"/>
              <w:jc w:val="left"/>
              <w:rPr>
                <w:ins w:id="47384" w:author="phuong vu" w:date="2018-11-23T10:15:00Z"/>
                <w:lang w:val="es-ES"/>
              </w:rPr>
              <w:pPrChange w:id="47385" w:author="Tran Huan" w:date="2018-11-26T10:28:00Z">
                <w:pPr/>
              </w:pPrChange>
            </w:pPr>
            <w:ins w:id="47386" w:author="Tran Huan" w:date="2018-11-26T10:27:00Z">
              <w:r>
                <w:rPr>
                  <w:lang w:val="es-ES"/>
                </w:rPr>
                <w:t>Nhập từ “áo” vào thanh tìm kiếm</w:t>
              </w:r>
            </w:ins>
          </w:p>
        </w:tc>
        <w:tc>
          <w:tcPr>
            <w:tcW w:w="1977" w:type="dxa"/>
            <w:tcBorders>
              <w:top w:val="single" w:sz="4" w:space="0" w:color="auto"/>
              <w:left w:val="single" w:sz="4" w:space="0" w:color="auto"/>
              <w:bottom w:val="single" w:sz="4" w:space="0" w:color="auto"/>
              <w:right w:val="single" w:sz="4" w:space="0" w:color="auto"/>
            </w:tcBorders>
            <w:vAlign w:val="center"/>
            <w:tcPrChange w:id="47387" w:author="Tran Huan" w:date="2018-11-26T10:28:00Z">
              <w:tcPr>
                <w:tcW w:w="2130" w:type="dxa"/>
                <w:tcBorders>
                  <w:top w:val="single" w:sz="4" w:space="0" w:color="auto"/>
                  <w:left w:val="single" w:sz="4" w:space="0" w:color="auto"/>
                  <w:bottom w:val="single" w:sz="4" w:space="0" w:color="auto"/>
                  <w:right w:val="single" w:sz="4" w:space="0" w:color="auto"/>
                </w:tcBorders>
              </w:tcPr>
            </w:tcPrChange>
          </w:tcPr>
          <w:p w14:paraId="676F620A" w14:textId="77777777" w:rsidR="0077093A" w:rsidRDefault="00BE73FF">
            <w:pPr>
              <w:spacing w:line="276" w:lineRule="auto"/>
              <w:jc w:val="left"/>
              <w:rPr>
                <w:ins w:id="47388" w:author="Tran Huan" w:date="2018-11-26T10:27:00Z"/>
                <w:lang w:val="es-ES"/>
              </w:rPr>
              <w:pPrChange w:id="47389" w:author="Tran Huan" w:date="2018-11-26T10:28:00Z">
                <w:pPr/>
              </w:pPrChange>
            </w:pPr>
            <w:ins w:id="47390" w:author="Tran Huan" w:date="2018-11-26T10:27:00Z">
              <w:r>
                <w:rPr>
                  <w:lang w:val="es-ES"/>
                </w:rPr>
                <w:t>Hiện danh sách :</w:t>
              </w:r>
            </w:ins>
          </w:p>
          <w:p w14:paraId="41C09BAE" w14:textId="7B167F36" w:rsidR="00BE73FF" w:rsidRDefault="00BE73FF">
            <w:pPr>
              <w:spacing w:line="276" w:lineRule="auto"/>
              <w:jc w:val="left"/>
              <w:rPr>
                <w:ins w:id="47391" w:author="phuong vu" w:date="2018-11-23T10:15:00Z"/>
                <w:lang w:val="es-ES"/>
              </w:rPr>
              <w:pPrChange w:id="47392" w:author="Tran Huan" w:date="2018-11-26T10:28:00Z">
                <w:pPr/>
              </w:pPrChange>
            </w:pPr>
            <w:ins w:id="47393" w:author="Tran Huan" w:date="2018-11-26T10:27:00Z">
              <w:r>
                <w:rPr>
                  <w:lang w:val="es-ES"/>
                </w:rPr>
                <w:t>Áo sơ mi, Áo khoác.</w:t>
              </w:r>
            </w:ins>
          </w:p>
        </w:tc>
        <w:tc>
          <w:tcPr>
            <w:tcW w:w="1751" w:type="dxa"/>
            <w:tcBorders>
              <w:top w:val="single" w:sz="4" w:space="0" w:color="auto"/>
              <w:left w:val="single" w:sz="4" w:space="0" w:color="auto"/>
              <w:bottom w:val="single" w:sz="4" w:space="0" w:color="auto"/>
              <w:right w:val="single" w:sz="4" w:space="0" w:color="auto"/>
            </w:tcBorders>
            <w:vAlign w:val="center"/>
            <w:tcPrChange w:id="47394" w:author="Tran Huan" w:date="2018-11-26T10:28:00Z">
              <w:tcPr>
                <w:tcW w:w="1872" w:type="dxa"/>
                <w:tcBorders>
                  <w:top w:val="single" w:sz="4" w:space="0" w:color="auto"/>
                  <w:left w:val="single" w:sz="4" w:space="0" w:color="auto"/>
                  <w:bottom w:val="single" w:sz="4" w:space="0" w:color="auto"/>
                  <w:right w:val="single" w:sz="4" w:space="0" w:color="auto"/>
                </w:tcBorders>
              </w:tcPr>
            </w:tcPrChange>
          </w:tcPr>
          <w:p w14:paraId="0D509D53" w14:textId="77777777" w:rsidR="00BE73FF" w:rsidRDefault="00BE73FF">
            <w:pPr>
              <w:spacing w:line="276" w:lineRule="auto"/>
              <w:jc w:val="left"/>
              <w:rPr>
                <w:ins w:id="47395" w:author="Tran Huan" w:date="2018-11-26T10:27:00Z"/>
                <w:lang w:val="es-ES"/>
              </w:rPr>
              <w:pPrChange w:id="47396" w:author="Tran Huan" w:date="2018-11-26T10:28:00Z">
                <w:pPr>
                  <w:spacing w:line="276" w:lineRule="auto"/>
                </w:pPr>
              </w:pPrChange>
            </w:pPr>
            <w:ins w:id="47397" w:author="Tran Huan" w:date="2018-11-26T10:27:00Z">
              <w:r>
                <w:rPr>
                  <w:lang w:val="es-ES"/>
                </w:rPr>
                <w:t>Hiện danh sách :</w:t>
              </w:r>
            </w:ins>
          </w:p>
          <w:p w14:paraId="15214006" w14:textId="68B028F4" w:rsidR="0077093A" w:rsidRDefault="00BE73FF">
            <w:pPr>
              <w:spacing w:line="276" w:lineRule="auto"/>
              <w:jc w:val="left"/>
              <w:rPr>
                <w:ins w:id="47398" w:author="phuong vu" w:date="2018-11-23T10:15:00Z"/>
                <w:lang w:val="es-ES"/>
              </w:rPr>
              <w:pPrChange w:id="47399" w:author="Tran Huan" w:date="2018-11-26T10:28:00Z">
                <w:pPr/>
              </w:pPrChange>
            </w:pPr>
            <w:ins w:id="47400" w:author="Tran Huan" w:date="2018-11-26T10:27:00Z">
              <w:r>
                <w:rPr>
                  <w:lang w:val="es-ES"/>
                </w:rPr>
                <w:t>Áo sơ mi, Áo khoác.</w:t>
              </w:r>
            </w:ins>
          </w:p>
        </w:tc>
        <w:tc>
          <w:tcPr>
            <w:tcW w:w="1758" w:type="dxa"/>
            <w:tcBorders>
              <w:top w:val="single" w:sz="4" w:space="0" w:color="auto"/>
              <w:left w:val="single" w:sz="4" w:space="0" w:color="auto"/>
              <w:bottom w:val="single" w:sz="4" w:space="0" w:color="auto"/>
              <w:right w:val="single" w:sz="4" w:space="0" w:color="auto"/>
            </w:tcBorders>
            <w:vAlign w:val="center"/>
            <w:tcPrChange w:id="47401" w:author="Tran Huan" w:date="2018-11-26T10:28:00Z">
              <w:tcPr>
                <w:tcW w:w="1872" w:type="dxa"/>
                <w:tcBorders>
                  <w:top w:val="single" w:sz="4" w:space="0" w:color="auto"/>
                  <w:left w:val="single" w:sz="4" w:space="0" w:color="auto"/>
                  <w:bottom w:val="single" w:sz="4" w:space="0" w:color="auto"/>
                  <w:right w:val="single" w:sz="4" w:space="0" w:color="auto"/>
                </w:tcBorders>
              </w:tcPr>
            </w:tcPrChange>
          </w:tcPr>
          <w:p w14:paraId="37A1E98B" w14:textId="4B0A4F10" w:rsidR="0077093A" w:rsidRDefault="00BE73FF">
            <w:pPr>
              <w:spacing w:line="276" w:lineRule="auto"/>
              <w:jc w:val="left"/>
              <w:rPr>
                <w:ins w:id="47402" w:author="phuong vu" w:date="2018-11-23T10:15:00Z"/>
                <w:lang w:val="es-ES"/>
              </w:rPr>
              <w:pPrChange w:id="47403" w:author="Tran Huan" w:date="2018-11-26T10:28:00Z">
                <w:pPr/>
              </w:pPrChange>
            </w:pPr>
            <w:ins w:id="47404" w:author="Tran Huan" w:date="2018-11-26T10:27:00Z">
              <w:r>
                <w:rPr>
                  <w:lang w:val="es-ES"/>
                </w:rPr>
                <w:t>Thành công</w:t>
              </w:r>
            </w:ins>
          </w:p>
        </w:tc>
      </w:tr>
      <w:tr w:rsidR="0077093A" w14:paraId="76323EA1" w14:textId="77777777" w:rsidTr="00BE73FF">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47405" w:author="Tran Huan" w:date="2018-11-26T10:2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7406"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47407" w:author="Tran Huan" w:date="2018-11-26T10:28:00Z">
              <w:tcPr>
                <w:tcW w:w="615" w:type="dxa"/>
                <w:tcBorders>
                  <w:top w:val="single" w:sz="4" w:space="0" w:color="auto"/>
                  <w:left w:val="single" w:sz="4" w:space="0" w:color="auto"/>
                  <w:bottom w:val="single" w:sz="4" w:space="0" w:color="auto"/>
                  <w:right w:val="single" w:sz="4" w:space="0" w:color="auto"/>
                </w:tcBorders>
              </w:tcPr>
            </w:tcPrChange>
          </w:tcPr>
          <w:p w14:paraId="00412A9B" w14:textId="4A62315D" w:rsidR="0077093A" w:rsidRDefault="00BE73FF">
            <w:pPr>
              <w:spacing w:line="276" w:lineRule="auto"/>
              <w:jc w:val="center"/>
              <w:rPr>
                <w:ins w:id="47408" w:author="phuong vu" w:date="2018-11-23T10:15:00Z"/>
                <w:b/>
                <w:bCs/>
                <w:lang w:val="es-ES"/>
              </w:rPr>
              <w:pPrChange w:id="47409" w:author="Tran Huan" w:date="2018-11-26T10:28:00Z">
                <w:pPr/>
              </w:pPrChange>
            </w:pPr>
            <w:ins w:id="47410" w:author="Tran Huan" w:date="2018-11-26T10:27:00Z">
              <w:r>
                <w:rPr>
                  <w:b/>
                  <w:bCs/>
                  <w:lang w:val="es-ES"/>
                </w:rPr>
                <w:t>3</w:t>
              </w:r>
            </w:ins>
          </w:p>
        </w:tc>
        <w:tc>
          <w:tcPr>
            <w:tcW w:w="2583" w:type="dxa"/>
            <w:tcBorders>
              <w:top w:val="single" w:sz="4" w:space="0" w:color="auto"/>
              <w:left w:val="single" w:sz="4" w:space="0" w:color="auto"/>
              <w:bottom w:val="single" w:sz="4" w:space="0" w:color="auto"/>
              <w:right w:val="single" w:sz="4" w:space="0" w:color="auto"/>
            </w:tcBorders>
            <w:vAlign w:val="center"/>
            <w:tcPrChange w:id="47411" w:author="Tran Huan" w:date="2018-11-26T10:28:00Z">
              <w:tcPr>
                <w:tcW w:w="2835" w:type="dxa"/>
                <w:tcBorders>
                  <w:top w:val="single" w:sz="4" w:space="0" w:color="auto"/>
                  <w:left w:val="single" w:sz="4" w:space="0" w:color="auto"/>
                  <w:bottom w:val="single" w:sz="4" w:space="0" w:color="auto"/>
                  <w:right w:val="single" w:sz="4" w:space="0" w:color="auto"/>
                </w:tcBorders>
              </w:tcPr>
            </w:tcPrChange>
          </w:tcPr>
          <w:p w14:paraId="5F0C26DE" w14:textId="585AA015" w:rsidR="0077093A" w:rsidRDefault="00BE73FF">
            <w:pPr>
              <w:spacing w:line="276" w:lineRule="auto"/>
              <w:jc w:val="left"/>
              <w:rPr>
                <w:ins w:id="47412" w:author="phuong vu" w:date="2018-11-23T10:15:00Z"/>
                <w:lang w:val="es-ES"/>
              </w:rPr>
              <w:pPrChange w:id="47413" w:author="Tran Huan" w:date="2018-11-26T10:28:00Z">
                <w:pPr/>
              </w:pPrChange>
            </w:pPr>
            <w:ins w:id="47414" w:author="Tran Huan" w:date="2018-11-26T10:27:00Z">
              <w:r>
                <w:rPr>
                  <w:lang w:val="es-ES"/>
                </w:rPr>
                <w:t>Chọn lọc theo áo</w:t>
              </w:r>
            </w:ins>
          </w:p>
        </w:tc>
        <w:tc>
          <w:tcPr>
            <w:tcW w:w="1977" w:type="dxa"/>
            <w:tcBorders>
              <w:top w:val="single" w:sz="4" w:space="0" w:color="auto"/>
              <w:left w:val="single" w:sz="4" w:space="0" w:color="auto"/>
              <w:bottom w:val="single" w:sz="4" w:space="0" w:color="auto"/>
              <w:right w:val="single" w:sz="4" w:space="0" w:color="auto"/>
            </w:tcBorders>
            <w:vAlign w:val="center"/>
            <w:tcPrChange w:id="47415" w:author="Tran Huan" w:date="2018-11-26T10:28:00Z">
              <w:tcPr>
                <w:tcW w:w="2130" w:type="dxa"/>
                <w:tcBorders>
                  <w:top w:val="single" w:sz="4" w:space="0" w:color="auto"/>
                  <w:left w:val="single" w:sz="4" w:space="0" w:color="auto"/>
                  <w:bottom w:val="single" w:sz="4" w:space="0" w:color="auto"/>
                  <w:right w:val="single" w:sz="4" w:space="0" w:color="auto"/>
                </w:tcBorders>
              </w:tcPr>
            </w:tcPrChange>
          </w:tcPr>
          <w:p w14:paraId="11758F53" w14:textId="77777777" w:rsidR="00BE73FF" w:rsidRDefault="00BE73FF">
            <w:pPr>
              <w:spacing w:line="276" w:lineRule="auto"/>
              <w:jc w:val="left"/>
              <w:rPr>
                <w:ins w:id="47416" w:author="Tran Huan" w:date="2018-11-26T10:28:00Z"/>
                <w:lang w:val="es-ES"/>
              </w:rPr>
              <w:pPrChange w:id="47417" w:author="Tran Huan" w:date="2018-11-26T10:28:00Z">
                <w:pPr>
                  <w:spacing w:line="276" w:lineRule="auto"/>
                </w:pPr>
              </w:pPrChange>
            </w:pPr>
            <w:ins w:id="47418" w:author="Tran Huan" w:date="2018-11-26T10:28:00Z">
              <w:r>
                <w:rPr>
                  <w:lang w:val="es-ES"/>
                </w:rPr>
                <w:t>Hiện danh sách :</w:t>
              </w:r>
            </w:ins>
          </w:p>
          <w:p w14:paraId="703BF314" w14:textId="66082709" w:rsidR="0077093A" w:rsidRDefault="00BE73FF">
            <w:pPr>
              <w:spacing w:line="276" w:lineRule="auto"/>
              <w:jc w:val="left"/>
              <w:rPr>
                <w:ins w:id="47419" w:author="phuong vu" w:date="2018-11-23T10:15:00Z"/>
                <w:lang w:val="es-ES"/>
              </w:rPr>
              <w:pPrChange w:id="47420" w:author="Tran Huan" w:date="2018-11-26T10:28:00Z">
                <w:pPr/>
              </w:pPrChange>
            </w:pPr>
            <w:ins w:id="47421" w:author="Tran Huan" w:date="2018-11-26T10:28:00Z">
              <w:r>
                <w:rPr>
                  <w:lang w:val="es-ES"/>
                </w:rPr>
                <w:t>Áo sơ mi, Áo khoác.</w:t>
              </w:r>
            </w:ins>
          </w:p>
        </w:tc>
        <w:tc>
          <w:tcPr>
            <w:tcW w:w="1751" w:type="dxa"/>
            <w:tcBorders>
              <w:top w:val="single" w:sz="4" w:space="0" w:color="auto"/>
              <w:left w:val="single" w:sz="4" w:space="0" w:color="auto"/>
              <w:bottom w:val="single" w:sz="4" w:space="0" w:color="auto"/>
              <w:right w:val="single" w:sz="4" w:space="0" w:color="auto"/>
            </w:tcBorders>
            <w:vAlign w:val="center"/>
            <w:tcPrChange w:id="47422" w:author="Tran Huan" w:date="2018-11-26T10:28:00Z">
              <w:tcPr>
                <w:tcW w:w="1872" w:type="dxa"/>
                <w:tcBorders>
                  <w:top w:val="single" w:sz="4" w:space="0" w:color="auto"/>
                  <w:left w:val="single" w:sz="4" w:space="0" w:color="auto"/>
                  <w:bottom w:val="single" w:sz="4" w:space="0" w:color="auto"/>
                  <w:right w:val="single" w:sz="4" w:space="0" w:color="auto"/>
                </w:tcBorders>
              </w:tcPr>
            </w:tcPrChange>
          </w:tcPr>
          <w:p w14:paraId="1BEEB528" w14:textId="77777777" w:rsidR="00BE73FF" w:rsidRDefault="00BE73FF">
            <w:pPr>
              <w:spacing w:line="276" w:lineRule="auto"/>
              <w:jc w:val="left"/>
              <w:rPr>
                <w:ins w:id="47423" w:author="Tran Huan" w:date="2018-11-26T10:28:00Z"/>
                <w:lang w:val="es-ES"/>
              </w:rPr>
              <w:pPrChange w:id="47424" w:author="Tran Huan" w:date="2018-11-26T10:28:00Z">
                <w:pPr>
                  <w:spacing w:line="276" w:lineRule="auto"/>
                </w:pPr>
              </w:pPrChange>
            </w:pPr>
            <w:ins w:id="47425" w:author="Tran Huan" w:date="2018-11-26T10:28:00Z">
              <w:r>
                <w:rPr>
                  <w:lang w:val="es-ES"/>
                </w:rPr>
                <w:t>Hiện danh sách :</w:t>
              </w:r>
            </w:ins>
          </w:p>
          <w:p w14:paraId="46E94C16" w14:textId="2FA88CDC" w:rsidR="0077093A" w:rsidRDefault="00BE73FF">
            <w:pPr>
              <w:spacing w:line="276" w:lineRule="auto"/>
              <w:jc w:val="left"/>
              <w:rPr>
                <w:ins w:id="47426" w:author="phuong vu" w:date="2018-11-23T10:15:00Z"/>
                <w:lang w:val="es-ES"/>
              </w:rPr>
              <w:pPrChange w:id="47427" w:author="Tran Huan" w:date="2018-11-26T10:28:00Z">
                <w:pPr/>
              </w:pPrChange>
            </w:pPr>
            <w:ins w:id="47428" w:author="Tran Huan" w:date="2018-11-26T10:28:00Z">
              <w:r>
                <w:rPr>
                  <w:lang w:val="es-ES"/>
                </w:rPr>
                <w:t>Áo sơ mi, Áo khoác.</w:t>
              </w:r>
            </w:ins>
          </w:p>
        </w:tc>
        <w:tc>
          <w:tcPr>
            <w:tcW w:w="1758" w:type="dxa"/>
            <w:tcBorders>
              <w:top w:val="single" w:sz="4" w:space="0" w:color="auto"/>
              <w:left w:val="single" w:sz="4" w:space="0" w:color="auto"/>
              <w:bottom w:val="single" w:sz="4" w:space="0" w:color="auto"/>
              <w:right w:val="single" w:sz="4" w:space="0" w:color="auto"/>
            </w:tcBorders>
            <w:vAlign w:val="center"/>
            <w:tcPrChange w:id="47429" w:author="Tran Huan" w:date="2018-11-26T10:28:00Z">
              <w:tcPr>
                <w:tcW w:w="1872" w:type="dxa"/>
                <w:tcBorders>
                  <w:top w:val="single" w:sz="4" w:space="0" w:color="auto"/>
                  <w:left w:val="single" w:sz="4" w:space="0" w:color="auto"/>
                  <w:bottom w:val="single" w:sz="4" w:space="0" w:color="auto"/>
                  <w:right w:val="single" w:sz="4" w:space="0" w:color="auto"/>
                </w:tcBorders>
              </w:tcPr>
            </w:tcPrChange>
          </w:tcPr>
          <w:p w14:paraId="7F18D1B6" w14:textId="0DCD0D84" w:rsidR="0077093A" w:rsidRPr="00BE73FF" w:rsidRDefault="00BE73FF">
            <w:pPr>
              <w:spacing w:line="276" w:lineRule="auto"/>
              <w:jc w:val="left"/>
              <w:rPr>
                <w:ins w:id="47430" w:author="phuong vu" w:date="2018-11-23T10:15:00Z"/>
                <w:lang w:val="es-ES"/>
                <w:rPrChange w:id="47431" w:author="Tran Huan" w:date="2018-11-26T10:27:00Z">
                  <w:rPr>
                    <w:ins w:id="47432" w:author="phuong vu" w:date="2018-11-23T10:15:00Z"/>
                    <w:lang w:val="en-US"/>
                  </w:rPr>
                </w:rPrChange>
              </w:rPr>
              <w:pPrChange w:id="47433" w:author="Tran Huan" w:date="2018-11-26T10:28:00Z">
                <w:pPr/>
              </w:pPrChange>
            </w:pPr>
            <w:ins w:id="47434" w:author="Tran Huan" w:date="2018-11-26T10:28:00Z">
              <w:r>
                <w:rPr>
                  <w:lang w:val="es-ES"/>
                </w:rPr>
                <w:t>Thành công</w:t>
              </w:r>
            </w:ins>
          </w:p>
        </w:tc>
      </w:tr>
    </w:tbl>
    <w:p w14:paraId="1D1B357E" w14:textId="77777777" w:rsidR="0077093A" w:rsidRPr="000245EB" w:rsidRDefault="0077093A">
      <w:pPr>
        <w:spacing w:line="276" w:lineRule="auto"/>
        <w:rPr>
          <w:ins w:id="47435" w:author="phuong vu" w:date="2018-11-23T10:03:00Z"/>
        </w:rPr>
        <w:pPrChange w:id="47436" w:author="phuong vu" w:date="2018-11-23T13:48:00Z">
          <w:pPr>
            <w:pStyle w:val="Heading3"/>
          </w:pPr>
        </w:pPrChange>
      </w:pPr>
    </w:p>
    <w:p w14:paraId="09E0E175" w14:textId="0CDA4D43" w:rsidR="00287281" w:rsidDel="00BE73FF" w:rsidRDefault="00287281">
      <w:pPr>
        <w:pStyle w:val="Heading3"/>
        <w:spacing w:line="276" w:lineRule="auto"/>
        <w:rPr>
          <w:ins w:id="47437" w:author="phuong vu" w:date="2018-11-23T10:15:00Z"/>
          <w:del w:id="47438" w:author="Tran Huan" w:date="2018-11-26T10:28:00Z"/>
        </w:rPr>
        <w:pPrChange w:id="47439" w:author="phuong vu" w:date="2018-11-23T13:48:00Z">
          <w:pPr>
            <w:pStyle w:val="Heading3"/>
          </w:pPr>
        </w:pPrChange>
      </w:pPr>
      <w:ins w:id="47440" w:author="phuong vu" w:date="2018-11-23T10:03:00Z">
        <w:del w:id="47441" w:author="Tran Huan" w:date="2018-11-26T10:28:00Z">
          <w:r w:rsidDel="00BE73FF">
            <w:delText>Tìm kiếm đơn hàng</w:delText>
          </w:r>
        </w:del>
      </w:ins>
      <w:bookmarkStart w:id="47442" w:name="_Toc531005076"/>
      <w:bookmarkStart w:id="47443" w:name="_Toc531006993"/>
      <w:bookmarkStart w:id="47444" w:name="_Toc531572988"/>
      <w:bookmarkStart w:id="47445" w:name="_Toc531576836"/>
      <w:bookmarkStart w:id="47446" w:name="_Toc531580577"/>
      <w:bookmarkStart w:id="47447" w:name="_Toc531584315"/>
      <w:bookmarkEnd w:id="47442"/>
      <w:bookmarkEnd w:id="47443"/>
      <w:bookmarkEnd w:id="47444"/>
      <w:bookmarkEnd w:id="47445"/>
      <w:bookmarkEnd w:id="47446"/>
      <w:bookmarkEnd w:id="47447"/>
    </w:p>
    <w:p w14:paraId="5FD66324" w14:textId="75DFE1A7" w:rsidR="0077093A" w:rsidDel="00BE73FF" w:rsidRDefault="0077093A">
      <w:pPr>
        <w:spacing w:line="276" w:lineRule="auto"/>
        <w:rPr>
          <w:ins w:id="47448" w:author="phuong vu" w:date="2018-11-23T10:15:00Z"/>
          <w:del w:id="47449" w:author="Tran Huan" w:date="2018-11-26T10:28:00Z"/>
          <w:lang w:val="en-US"/>
        </w:rPr>
        <w:pPrChange w:id="47450" w:author="phuong vu" w:date="2018-11-23T13:48:00Z">
          <w:pPr/>
        </w:pPrChange>
      </w:pPr>
      <w:ins w:id="47451" w:author="phuong vu" w:date="2018-11-23T10:15:00Z">
        <w:del w:id="47452" w:author="Tran Huan" w:date="2018-11-26T10:28:00Z">
          <w:r w:rsidDel="00BE73FF">
            <w:rPr>
              <w:lang w:val="en-US"/>
            </w:rPr>
            <w:delText>Mục đích</w:delText>
          </w:r>
          <w:bookmarkStart w:id="47453" w:name="_Toc531005077"/>
          <w:bookmarkStart w:id="47454" w:name="_Toc531006994"/>
          <w:bookmarkStart w:id="47455" w:name="_Toc531572989"/>
          <w:bookmarkStart w:id="47456" w:name="_Toc531576837"/>
          <w:bookmarkStart w:id="47457" w:name="_Toc531580578"/>
          <w:bookmarkStart w:id="47458" w:name="_Toc531584316"/>
          <w:bookmarkEnd w:id="47453"/>
          <w:bookmarkEnd w:id="47454"/>
          <w:bookmarkEnd w:id="47455"/>
          <w:bookmarkEnd w:id="47456"/>
          <w:bookmarkEnd w:id="47457"/>
          <w:bookmarkEnd w:id="47458"/>
        </w:del>
      </w:ins>
    </w:p>
    <w:p w14:paraId="3EA63CF6" w14:textId="62A32801" w:rsidR="0077093A" w:rsidDel="00BE73FF" w:rsidRDefault="0077093A">
      <w:pPr>
        <w:spacing w:line="276" w:lineRule="auto"/>
        <w:rPr>
          <w:ins w:id="47459" w:author="phuong vu" w:date="2018-11-23T10:15:00Z"/>
          <w:del w:id="47460" w:author="Tran Huan" w:date="2018-11-26T10:28:00Z"/>
          <w:lang w:val="en-US"/>
        </w:rPr>
        <w:pPrChange w:id="47461" w:author="phuong vu" w:date="2018-11-23T13:48:00Z">
          <w:pPr/>
        </w:pPrChange>
      </w:pPr>
      <w:ins w:id="47462" w:author="phuong vu" w:date="2018-11-23T10:15:00Z">
        <w:del w:id="47463" w:author="Tran Huan" w:date="2018-11-26T10:28:00Z">
          <w:r w:rsidDel="00BE73FF">
            <w:rPr>
              <w:lang w:val="en-US"/>
            </w:rPr>
            <w:delText>Tiền điều kiện</w:delText>
          </w:r>
          <w:bookmarkStart w:id="47464" w:name="_Toc531005078"/>
          <w:bookmarkStart w:id="47465" w:name="_Toc531006995"/>
          <w:bookmarkStart w:id="47466" w:name="_Toc531572990"/>
          <w:bookmarkStart w:id="47467" w:name="_Toc531576838"/>
          <w:bookmarkStart w:id="47468" w:name="_Toc531580579"/>
          <w:bookmarkStart w:id="47469" w:name="_Toc531584317"/>
          <w:bookmarkEnd w:id="47464"/>
          <w:bookmarkEnd w:id="47465"/>
          <w:bookmarkEnd w:id="47466"/>
          <w:bookmarkEnd w:id="47467"/>
          <w:bookmarkEnd w:id="47468"/>
          <w:bookmarkEnd w:id="47469"/>
        </w:del>
      </w:ins>
    </w:p>
    <w:p w14:paraId="0A7D7DE4" w14:textId="03D4AE76" w:rsidR="0077093A" w:rsidDel="00BE73FF" w:rsidRDefault="0077093A">
      <w:pPr>
        <w:spacing w:line="276" w:lineRule="auto"/>
        <w:rPr>
          <w:ins w:id="47470" w:author="phuong vu" w:date="2018-11-23T10:15:00Z"/>
          <w:del w:id="47471" w:author="Tran Huan" w:date="2018-11-26T10:28:00Z"/>
          <w:lang w:val="en-US"/>
        </w:rPr>
        <w:pPrChange w:id="47472" w:author="phuong vu" w:date="2018-11-23T13:48:00Z">
          <w:pPr/>
        </w:pPrChange>
      </w:pPr>
      <w:ins w:id="47473" w:author="phuong vu" w:date="2018-11-23T10:15:00Z">
        <w:del w:id="47474" w:author="Tran Huan" w:date="2018-11-26T10:28:00Z">
          <w:r w:rsidDel="00BE73FF">
            <w:rPr>
              <w:lang w:val="en-US"/>
            </w:rPr>
            <w:delText>Mô tả</w:delText>
          </w:r>
          <w:bookmarkStart w:id="47475" w:name="_Toc531005079"/>
          <w:bookmarkStart w:id="47476" w:name="_Toc531006996"/>
          <w:bookmarkStart w:id="47477" w:name="_Toc531572991"/>
          <w:bookmarkStart w:id="47478" w:name="_Toc531576839"/>
          <w:bookmarkStart w:id="47479" w:name="_Toc531580580"/>
          <w:bookmarkStart w:id="47480" w:name="_Toc531584318"/>
          <w:bookmarkEnd w:id="47475"/>
          <w:bookmarkEnd w:id="47476"/>
          <w:bookmarkEnd w:id="47477"/>
          <w:bookmarkEnd w:id="47478"/>
          <w:bookmarkEnd w:id="47479"/>
          <w:bookmarkEnd w:id="47480"/>
        </w:del>
      </w:ins>
    </w:p>
    <w:p w14:paraId="0B53431D" w14:textId="38344823" w:rsidR="0077093A" w:rsidDel="00BE73FF" w:rsidRDefault="0077093A">
      <w:pPr>
        <w:spacing w:line="276" w:lineRule="auto"/>
        <w:rPr>
          <w:ins w:id="47481" w:author="phuong vu" w:date="2018-11-23T10:15:00Z"/>
          <w:del w:id="47482" w:author="Tran Huan" w:date="2018-11-26T10:28:00Z"/>
          <w:lang w:val="en-US"/>
        </w:rPr>
        <w:pPrChange w:id="47483" w:author="phuong vu" w:date="2018-11-23T13:48:00Z">
          <w:pPr/>
        </w:pPrChange>
      </w:pPr>
      <w:ins w:id="47484" w:author="phuong vu" w:date="2018-11-23T10:15:00Z">
        <w:del w:id="47485" w:author="Tran Huan" w:date="2018-11-26T10:28:00Z">
          <w:r w:rsidDel="00BE73FF">
            <w:rPr>
              <w:lang w:val="en-US"/>
            </w:rPr>
            <w:delText>Kịch bản</w:delText>
          </w:r>
          <w:bookmarkStart w:id="47486" w:name="_Toc531005080"/>
          <w:bookmarkStart w:id="47487" w:name="_Toc531006997"/>
          <w:bookmarkStart w:id="47488" w:name="_Toc531572992"/>
          <w:bookmarkStart w:id="47489" w:name="_Toc531576840"/>
          <w:bookmarkStart w:id="47490" w:name="_Toc531580581"/>
          <w:bookmarkStart w:id="47491" w:name="_Toc531584319"/>
          <w:bookmarkEnd w:id="47486"/>
          <w:bookmarkEnd w:id="47487"/>
          <w:bookmarkEnd w:id="47488"/>
          <w:bookmarkEnd w:id="47489"/>
          <w:bookmarkEnd w:id="47490"/>
          <w:bookmarkEnd w:id="47491"/>
        </w:del>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rsidDel="00BE73FF" w14:paraId="37E05637" w14:textId="6844709B" w:rsidTr="00BF4BED">
        <w:trPr>
          <w:ins w:id="47492" w:author="phuong vu" w:date="2018-11-23T10:15:00Z"/>
          <w:del w:id="47493" w:author="Tran Huan" w:date="2018-11-26T10:28:00Z"/>
        </w:trPr>
        <w:tc>
          <w:tcPr>
            <w:tcW w:w="615" w:type="dxa"/>
            <w:tcBorders>
              <w:top w:val="single" w:sz="4" w:space="0" w:color="auto"/>
              <w:left w:val="single" w:sz="4" w:space="0" w:color="auto"/>
              <w:bottom w:val="single" w:sz="4" w:space="0" w:color="auto"/>
              <w:right w:val="single" w:sz="4" w:space="0" w:color="auto"/>
            </w:tcBorders>
            <w:vAlign w:val="center"/>
            <w:hideMark/>
          </w:tcPr>
          <w:p w14:paraId="14425441" w14:textId="13D249BE" w:rsidR="0077093A" w:rsidDel="00BE73FF" w:rsidRDefault="0077093A">
            <w:pPr>
              <w:spacing w:line="276" w:lineRule="auto"/>
              <w:jc w:val="center"/>
              <w:rPr>
                <w:ins w:id="47494" w:author="phuong vu" w:date="2018-11-23T10:15:00Z"/>
                <w:del w:id="47495" w:author="Tran Huan" w:date="2018-11-26T10:28:00Z"/>
                <w:rFonts w:ascii="Times New Roman" w:hAnsi="Times New Roman" w:cs="Times New Roman"/>
                <w:b/>
                <w:bCs/>
                <w:lang w:val="es-ES"/>
              </w:rPr>
              <w:pPrChange w:id="47496" w:author="phuong vu" w:date="2018-11-23T13:48:00Z">
                <w:pPr>
                  <w:jc w:val="center"/>
                </w:pPr>
              </w:pPrChange>
            </w:pPr>
            <w:ins w:id="47497" w:author="phuong vu" w:date="2018-11-23T10:15:00Z">
              <w:del w:id="47498" w:author="Tran Huan" w:date="2018-11-26T10:28:00Z">
                <w:r w:rsidDel="00BE73FF">
                  <w:rPr>
                    <w:b/>
                    <w:bCs/>
                    <w:lang w:val="es-ES"/>
                  </w:rPr>
                  <w:delText>STT</w:delText>
                </w:r>
                <w:bookmarkStart w:id="47499" w:name="_Toc531005081"/>
                <w:bookmarkStart w:id="47500" w:name="_Toc531006998"/>
                <w:bookmarkStart w:id="47501" w:name="_Toc531572993"/>
                <w:bookmarkStart w:id="47502" w:name="_Toc531576841"/>
                <w:bookmarkStart w:id="47503" w:name="_Toc531580582"/>
                <w:bookmarkStart w:id="47504" w:name="_Toc531584320"/>
                <w:bookmarkEnd w:id="47499"/>
                <w:bookmarkEnd w:id="47500"/>
                <w:bookmarkEnd w:id="47501"/>
                <w:bookmarkEnd w:id="47502"/>
                <w:bookmarkEnd w:id="47503"/>
                <w:bookmarkEnd w:id="47504"/>
              </w:del>
            </w:ins>
          </w:p>
        </w:tc>
        <w:tc>
          <w:tcPr>
            <w:tcW w:w="2835" w:type="dxa"/>
            <w:tcBorders>
              <w:top w:val="single" w:sz="4" w:space="0" w:color="auto"/>
              <w:left w:val="single" w:sz="4" w:space="0" w:color="auto"/>
              <w:bottom w:val="single" w:sz="4" w:space="0" w:color="auto"/>
              <w:right w:val="single" w:sz="4" w:space="0" w:color="auto"/>
            </w:tcBorders>
            <w:vAlign w:val="center"/>
            <w:hideMark/>
          </w:tcPr>
          <w:p w14:paraId="4FA6F53D" w14:textId="1C9AAE4C" w:rsidR="0077093A" w:rsidDel="00BE73FF" w:rsidRDefault="0077093A">
            <w:pPr>
              <w:spacing w:line="276" w:lineRule="auto"/>
              <w:jc w:val="center"/>
              <w:rPr>
                <w:ins w:id="47505" w:author="phuong vu" w:date="2018-11-23T10:15:00Z"/>
                <w:del w:id="47506" w:author="Tran Huan" w:date="2018-11-26T10:28:00Z"/>
                <w:b/>
                <w:bCs/>
                <w:lang w:val="es-ES"/>
              </w:rPr>
              <w:pPrChange w:id="47507" w:author="phuong vu" w:date="2018-11-23T13:48:00Z">
                <w:pPr>
                  <w:jc w:val="center"/>
                </w:pPr>
              </w:pPrChange>
            </w:pPr>
            <w:ins w:id="47508" w:author="phuong vu" w:date="2018-11-23T10:15:00Z">
              <w:del w:id="47509" w:author="Tran Huan" w:date="2018-11-26T10:28:00Z">
                <w:r w:rsidDel="00BE73FF">
                  <w:rPr>
                    <w:b/>
                    <w:bCs/>
                    <w:lang w:val="es-ES"/>
                  </w:rPr>
                  <w:delText>Mô tả dữ liệu kiểm thử</w:delText>
                </w:r>
                <w:bookmarkStart w:id="47510" w:name="_Toc531005082"/>
                <w:bookmarkStart w:id="47511" w:name="_Toc531006999"/>
                <w:bookmarkStart w:id="47512" w:name="_Toc531572994"/>
                <w:bookmarkStart w:id="47513" w:name="_Toc531576842"/>
                <w:bookmarkStart w:id="47514" w:name="_Toc531580583"/>
                <w:bookmarkStart w:id="47515" w:name="_Toc531584321"/>
                <w:bookmarkEnd w:id="47510"/>
                <w:bookmarkEnd w:id="47511"/>
                <w:bookmarkEnd w:id="47512"/>
                <w:bookmarkEnd w:id="47513"/>
                <w:bookmarkEnd w:id="47514"/>
                <w:bookmarkEnd w:id="47515"/>
              </w:del>
            </w:ins>
          </w:p>
        </w:tc>
        <w:tc>
          <w:tcPr>
            <w:tcW w:w="2130" w:type="dxa"/>
            <w:tcBorders>
              <w:top w:val="single" w:sz="4" w:space="0" w:color="auto"/>
              <w:left w:val="single" w:sz="4" w:space="0" w:color="auto"/>
              <w:bottom w:val="single" w:sz="4" w:space="0" w:color="auto"/>
              <w:right w:val="single" w:sz="4" w:space="0" w:color="auto"/>
            </w:tcBorders>
            <w:vAlign w:val="center"/>
            <w:hideMark/>
          </w:tcPr>
          <w:p w14:paraId="531B04C5" w14:textId="58CB24D6" w:rsidR="0077093A" w:rsidDel="00BE73FF" w:rsidRDefault="0077093A">
            <w:pPr>
              <w:spacing w:line="276" w:lineRule="auto"/>
              <w:jc w:val="center"/>
              <w:rPr>
                <w:ins w:id="47516" w:author="phuong vu" w:date="2018-11-23T10:15:00Z"/>
                <w:del w:id="47517" w:author="Tran Huan" w:date="2018-11-26T10:28:00Z"/>
                <w:b/>
                <w:bCs/>
                <w:lang w:val="es-ES"/>
              </w:rPr>
              <w:pPrChange w:id="47518" w:author="phuong vu" w:date="2018-11-23T13:48:00Z">
                <w:pPr>
                  <w:jc w:val="center"/>
                </w:pPr>
              </w:pPrChange>
            </w:pPr>
            <w:ins w:id="47519" w:author="phuong vu" w:date="2018-11-23T10:15:00Z">
              <w:del w:id="47520" w:author="Tran Huan" w:date="2018-11-26T10:28:00Z">
                <w:r w:rsidDel="00BE73FF">
                  <w:rPr>
                    <w:b/>
                    <w:bCs/>
                    <w:lang w:val="es-ES"/>
                  </w:rPr>
                  <w:delText>Kết quả mong đợi</w:delText>
                </w:r>
                <w:bookmarkStart w:id="47521" w:name="_Toc531005083"/>
                <w:bookmarkStart w:id="47522" w:name="_Toc531007000"/>
                <w:bookmarkStart w:id="47523" w:name="_Toc531572995"/>
                <w:bookmarkStart w:id="47524" w:name="_Toc531576843"/>
                <w:bookmarkStart w:id="47525" w:name="_Toc531580584"/>
                <w:bookmarkStart w:id="47526" w:name="_Toc531584322"/>
                <w:bookmarkEnd w:id="47521"/>
                <w:bookmarkEnd w:id="47522"/>
                <w:bookmarkEnd w:id="47523"/>
                <w:bookmarkEnd w:id="47524"/>
                <w:bookmarkEnd w:id="47525"/>
                <w:bookmarkEnd w:id="47526"/>
              </w:del>
            </w:ins>
          </w:p>
        </w:tc>
        <w:tc>
          <w:tcPr>
            <w:tcW w:w="1872" w:type="dxa"/>
            <w:tcBorders>
              <w:top w:val="single" w:sz="4" w:space="0" w:color="auto"/>
              <w:left w:val="single" w:sz="4" w:space="0" w:color="auto"/>
              <w:bottom w:val="single" w:sz="4" w:space="0" w:color="auto"/>
              <w:right w:val="single" w:sz="4" w:space="0" w:color="auto"/>
            </w:tcBorders>
            <w:vAlign w:val="center"/>
            <w:hideMark/>
          </w:tcPr>
          <w:p w14:paraId="4E92CAB7" w14:textId="743A75AB" w:rsidR="0077093A" w:rsidDel="00BE73FF" w:rsidRDefault="0077093A">
            <w:pPr>
              <w:spacing w:line="276" w:lineRule="auto"/>
              <w:jc w:val="center"/>
              <w:rPr>
                <w:ins w:id="47527" w:author="phuong vu" w:date="2018-11-23T10:15:00Z"/>
                <w:del w:id="47528" w:author="Tran Huan" w:date="2018-11-26T10:28:00Z"/>
                <w:b/>
                <w:bCs/>
                <w:lang w:val="es-ES"/>
              </w:rPr>
              <w:pPrChange w:id="47529" w:author="phuong vu" w:date="2018-11-23T13:48:00Z">
                <w:pPr>
                  <w:jc w:val="center"/>
                </w:pPr>
              </w:pPrChange>
            </w:pPr>
            <w:ins w:id="47530" w:author="phuong vu" w:date="2018-11-23T10:15:00Z">
              <w:del w:id="47531" w:author="Tran Huan" w:date="2018-11-26T10:28:00Z">
                <w:r w:rsidDel="00BE73FF">
                  <w:rPr>
                    <w:b/>
                    <w:bCs/>
                    <w:lang w:val="es-ES"/>
                  </w:rPr>
                  <w:delText>Kết quả thực tế</w:delText>
                </w:r>
                <w:bookmarkStart w:id="47532" w:name="_Toc531005084"/>
                <w:bookmarkStart w:id="47533" w:name="_Toc531007001"/>
                <w:bookmarkStart w:id="47534" w:name="_Toc531572996"/>
                <w:bookmarkStart w:id="47535" w:name="_Toc531576844"/>
                <w:bookmarkStart w:id="47536" w:name="_Toc531580585"/>
                <w:bookmarkStart w:id="47537" w:name="_Toc531584323"/>
                <w:bookmarkEnd w:id="47532"/>
                <w:bookmarkEnd w:id="47533"/>
                <w:bookmarkEnd w:id="47534"/>
                <w:bookmarkEnd w:id="47535"/>
                <w:bookmarkEnd w:id="47536"/>
                <w:bookmarkEnd w:id="47537"/>
              </w:del>
            </w:ins>
          </w:p>
        </w:tc>
        <w:tc>
          <w:tcPr>
            <w:tcW w:w="1872" w:type="dxa"/>
            <w:tcBorders>
              <w:top w:val="single" w:sz="4" w:space="0" w:color="auto"/>
              <w:left w:val="single" w:sz="4" w:space="0" w:color="auto"/>
              <w:bottom w:val="single" w:sz="4" w:space="0" w:color="auto"/>
              <w:right w:val="single" w:sz="4" w:space="0" w:color="auto"/>
            </w:tcBorders>
            <w:vAlign w:val="center"/>
            <w:hideMark/>
          </w:tcPr>
          <w:p w14:paraId="70779D74" w14:textId="7129B653" w:rsidR="0077093A" w:rsidDel="00BE73FF" w:rsidRDefault="0077093A">
            <w:pPr>
              <w:spacing w:line="276" w:lineRule="auto"/>
              <w:jc w:val="center"/>
              <w:rPr>
                <w:ins w:id="47538" w:author="phuong vu" w:date="2018-11-23T10:15:00Z"/>
                <w:del w:id="47539" w:author="Tran Huan" w:date="2018-11-26T10:28:00Z"/>
                <w:b/>
                <w:bCs/>
                <w:lang w:val="es-ES"/>
              </w:rPr>
              <w:pPrChange w:id="47540" w:author="phuong vu" w:date="2018-11-23T13:48:00Z">
                <w:pPr>
                  <w:jc w:val="center"/>
                </w:pPr>
              </w:pPrChange>
            </w:pPr>
            <w:ins w:id="47541" w:author="phuong vu" w:date="2018-11-23T10:15:00Z">
              <w:del w:id="47542" w:author="Tran Huan" w:date="2018-11-26T10:28:00Z">
                <w:r w:rsidDel="00BE73FF">
                  <w:rPr>
                    <w:b/>
                    <w:bCs/>
                    <w:lang w:val="es-ES"/>
                  </w:rPr>
                  <w:delText>Thành công/ Thât bại</w:delText>
                </w:r>
                <w:bookmarkStart w:id="47543" w:name="_Toc531005085"/>
                <w:bookmarkStart w:id="47544" w:name="_Toc531007002"/>
                <w:bookmarkStart w:id="47545" w:name="_Toc531572997"/>
                <w:bookmarkStart w:id="47546" w:name="_Toc531576845"/>
                <w:bookmarkStart w:id="47547" w:name="_Toc531580586"/>
                <w:bookmarkStart w:id="47548" w:name="_Toc531584324"/>
                <w:bookmarkEnd w:id="47543"/>
                <w:bookmarkEnd w:id="47544"/>
                <w:bookmarkEnd w:id="47545"/>
                <w:bookmarkEnd w:id="47546"/>
                <w:bookmarkEnd w:id="47547"/>
                <w:bookmarkEnd w:id="47548"/>
              </w:del>
            </w:ins>
          </w:p>
        </w:tc>
        <w:bookmarkStart w:id="47549" w:name="_Toc531005086"/>
        <w:bookmarkStart w:id="47550" w:name="_Toc531007003"/>
        <w:bookmarkStart w:id="47551" w:name="_Toc531572998"/>
        <w:bookmarkStart w:id="47552" w:name="_Toc531576846"/>
        <w:bookmarkStart w:id="47553" w:name="_Toc531580587"/>
        <w:bookmarkStart w:id="47554" w:name="_Toc531584325"/>
        <w:bookmarkEnd w:id="47549"/>
        <w:bookmarkEnd w:id="47550"/>
        <w:bookmarkEnd w:id="47551"/>
        <w:bookmarkEnd w:id="47552"/>
        <w:bookmarkEnd w:id="47553"/>
        <w:bookmarkEnd w:id="47554"/>
      </w:tr>
      <w:tr w:rsidR="0077093A" w:rsidDel="00BE73FF" w14:paraId="10379B31" w14:textId="391467A0" w:rsidTr="00BF4BED">
        <w:trPr>
          <w:ins w:id="47555" w:author="phuong vu" w:date="2018-11-23T10:15:00Z"/>
          <w:del w:id="47556" w:author="Tran Huan" w:date="2018-11-26T10:28:00Z"/>
        </w:trPr>
        <w:tc>
          <w:tcPr>
            <w:tcW w:w="615" w:type="dxa"/>
            <w:tcBorders>
              <w:top w:val="single" w:sz="4" w:space="0" w:color="auto"/>
              <w:left w:val="single" w:sz="4" w:space="0" w:color="auto"/>
              <w:bottom w:val="single" w:sz="4" w:space="0" w:color="auto"/>
              <w:right w:val="single" w:sz="4" w:space="0" w:color="auto"/>
            </w:tcBorders>
          </w:tcPr>
          <w:p w14:paraId="34584530" w14:textId="24A0DE3A" w:rsidR="0077093A" w:rsidDel="00BE73FF" w:rsidRDefault="0077093A">
            <w:pPr>
              <w:spacing w:line="276" w:lineRule="auto"/>
              <w:rPr>
                <w:ins w:id="47557" w:author="phuong vu" w:date="2018-11-23T10:15:00Z"/>
                <w:del w:id="47558" w:author="Tran Huan" w:date="2018-11-26T10:28:00Z"/>
                <w:b/>
                <w:bCs/>
                <w:lang w:val="es-ES"/>
              </w:rPr>
              <w:pPrChange w:id="47559" w:author="phuong vu" w:date="2018-11-23T13:48:00Z">
                <w:pPr/>
              </w:pPrChange>
            </w:pPr>
            <w:bookmarkStart w:id="47560" w:name="_Toc531005087"/>
            <w:bookmarkStart w:id="47561" w:name="_Toc531007004"/>
            <w:bookmarkStart w:id="47562" w:name="_Toc531572999"/>
            <w:bookmarkStart w:id="47563" w:name="_Toc531576847"/>
            <w:bookmarkStart w:id="47564" w:name="_Toc531580588"/>
            <w:bookmarkStart w:id="47565" w:name="_Toc531584326"/>
            <w:bookmarkEnd w:id="47560"/>
            <w:bookmarkEnd w:id="47561"/>
            <w:bookmarkEnd w:id="47562"/>
            <w:bookmarkEnd w:id="47563"/>
            <w:bookmarkEnd w:id="47564"/>
            <w:bookmarkEnd w:id="47565"/>
          </w:p>
        </w:tc>
        <w:tc>
          <w:tcPr>
            <w:tcW w:w="2835" w:type="dxa"/>
            <w:tcBorders>
              <w:top w:val="single" w:sz="4" w:space="0" w:color="auto"/>
              <w:left w:val="single" w:sz="4" w:space="0" w:color="auto"/>
              <w:bottom w:val="single" w:sz="4" w:space="0" w:color="auto"/>
              <w:right w:val="single" w:sz="4" w:space="0" w:color="auto"/>
            </w:tcBorders>
          </w:tcPr>
          <w:p w14:paraId="396307AC" w14:textId="4A7A0A79" w:rsidR="0077093A" w:rsidDel="00BE73FF" w:rsidRDefault="0077093A">
            <w:pPr>
              <w:spacing w:line="276" w:lineRule="auto"/>
              <w:rPr>
                <w:ins w:id="47566" w:author="phuong vu" w:date="2018-11-23T10:15:00Z"/>
                <w:del w:id="47567" w:author="Tran Huan" w:date="2018-11-26T10:28:00Z"/>
                <w:lang w:val="es-ES"/>
              </w:rPr>
              <w:pPrChange w:id="47568" w:author="phuong vu" w:date="2018-11-23T13:48:00Z">
                <w:pPr/>
              </w:pPrChange>
            </w:pPr>
            <w:bookmarkStart w:id="47569" w:name="_Toc531005088"/>
            <w:bookmarkStart w:id="47570" w:name="_Toc531007005"/>
            <w:bookmarkStart w:id="47571" w:name="_Toc531573000"/>
            <w:bookmarkStart w:id="47572" w:name="_Toc531576848"/>
            <w:bookmarkStart w:id="47573" w:name="_Toc531580589"/>
            <w:bookmarkStart w:id="47574" w:name="_Toc531584327"/>
            <w:bookmarkEnd w:id="47569"/>
            <w:bookmarkEnd w:id="47570"/>
            <w:bookmarkEnd w:id="47571"/>
            <w:bookmarkEnd w:id="47572"/>
            <w:bookmarkEnd w:id="47573"/>
            <w:bookmarkEnd w:id="47574"/>
          </w:p>
        </w:tc>
        <w:tc>
          <w:tcPr>
            <w:tcW w:w="2130" w:type="dxa"/>
            <w:tcBorders>
              <w:top w:val="single" w:sz="4" w:space="0" w:color="auto"/>
              <w:left w:val="single" w:sz="4" w:space="0" w:color="auto"/>
              <w:bottom w:val="single" w:sz="4" w:space="0" w:color="auto"/>
              <w:right w:val="single" w:sz="4" w:space="0" w:color="auto"/>
            </w:tcBorders>
          </w:tcPr>
          <w:p w14:paraId="272A2508" w14:textId="46F08EA9" w:rsidR="0077093A" w:rsidDel="00BE73FF" w:rsidRDefault="0077093A">
            <w:pPr>
              <w:spacing w:line="276" w:lineRule="auto"/>
              <w:rPr>
                <w:ins w:id="47575" w:author="phuong vu" w:date="2018-11-23T10:15:00Z"/>
                <w:del w:id="47576" w:author="Tran Huan" w:date="2018-11-26T10:28:00Z"/>
                <w:lang w:val="es-ES"/>
              </w:rPr>
              <w:pPrChange w:id="47577" w:author="phuong vu" w:date="2018-11-23T13:48:00Z">
                <w:pPr/>
              </w:pPrChange>
            </w:pPr>
            <w:bookmarkStart w:id="47578" w:name="_Toc531005089"/>
            <w:bookmarkStart w:id="47579" w:name="_Toc531007006"/>
            <w:bookmarkStart w:id="47580" w:name="_Toc531573001"/>
            <w:bookmarkStart w:id="47581" w:name="_Toc531576849"/>
            <w:bookmarkStart w:id="47582" w:name="_Toc531580590"/>
            <w:bookmarkStart w:id="47583" w:name="_Toc531584328"/>
            <w:bookmarkEnd w:id="47578"/>
            <w:bookmarkEnd w:id="47579"/>
            <w:bookmarkEnd w:id="47580"/>
            <w:bookmarkEnd w:id="47581"/>
            <w:bookmarkEnd w:id="47582"/>
            <w:bookmarkEnd w:id="47583"/>
          </w:p>
        </w:tc>
        <w:tc>
          <w:tcPr>
            <w:tcW w:w="1872" w:type="dxa"/>
            <w:tcBorders>
              <w:top w:val="single" w:sz="4" w:space="0" w:color="auto"/>
              <w:left w:val="single" w:sz="4" w:space="0" w:color="auto"/>
              <w:bottom w:val="single" w:sz="4" w:space="0" w:color="auto"/>
              <w:right w:val="single" w:sz="4" w:space="0" w:color="auto"/>
            </w:tcBorders>
          </w:tcPr>
          <w:p w14:paraId="16DB6BB1" w14:textId="159DC6E8" w:rsidR="0077093A" w:rsidDel="00BE73FF" w:rsidRDefault="0077093A">
            <w:pPr>
              <w:spacing w:line="276" w:lineRule="auto"/>
              <w:rPr>
                <w:ins w:id="47584" w:author="phuong vu" w:date="2018-11-23T10:15:00Z"/>
                <w:del w:id="47585" w:author="Tran Huan" w:date="2018-11-26T10:28:00Z"/>
                <w:lang w:val="es-ES"/>
              </w:rPr>
              <w:pPrChange w:id="47586" w:author="phuong vu" w:date="2018-11-23T13:48:00Z">
                <w:pPr/>
              </w:pPrChange>
            </w:pPr>
            <w:bookmarkStart w:id="47587" w:name="_Toc531005090"/>
            <w:bookmarkStart w:id="47588" w:name="_Toc531007007"/>
            <w:bookmarkStart w:id="47589" w:name="_Toc531573002"/>
            <w:bookmarkStart w:id="47590" w:name="_Toc531576850"/>
            <w:bookmarkStart w:id="47591" w:name="_Toc531580591"/>
            <w:bookmarkStart w:id="47592" w:name="_Toc531584329"/>
            <w:bookmarkEnd w:id="47587"/>
            <w:bookmarkEnd w:id="47588"/>
            <w:bookmarkEnd w:id="47589"/>
            <w:bookmarkEnd w:id="47590"/>
            <w:bookmarkEnd w:id="47591"/>
            <w:bookmarkEnd w:id="47592"/>
          </w:p>
        </w:tc>
        <w:tc>
          <w:tcPr>
            <w:tcW w:w="1872" w:type="dxa"/>
            <w:tcBorders>
              <w:top w:val="single" w:sz="4" w:space="0" w:color="auto"/>
              <w:left w:val="single" w:sz="4" w:space="0" w:color="auto"/>
              <w:bottom w:val="single" w:sz="4" w:space="0" w:color="auto"/>
              <w:right w:val="single" w:sz="4" w:space="0" w:color="auto"/>
            </w:tcBorders>
          </w:tcPr>
          <w:p w14:paraId="7ABF1939" w14:textId="60E48021" w:rsidR="0077093A" w:rsidDel="00BE73FF" w:rsidRDefault="0077093A">
            <w:pPr>
              <w:spacing w:line="276" w:lineRule="auto"/>
              <w:rPr>
                <w:ins w:id="47593" w:author="phuong vu" w:date="2018-11-23T10:15:00Z"/>
                <w:del w:id="47594" w:author="Tran Huan" w:date="2018-11-26T10:28:00Z"/>
                <w:lang w:val="es-ES"/>
              </w:rPr>
              <w:pPrChange w:id="47595" w:author="phuong vu" w:date="2018-11-23T13:48:00Z">
                <w:pPr/>
              </w:pPrChange>
            </w:pPr>
            <w:bookmarkStart w:id="47596" w:name="_Toc531005091"/>
            <w:bookmarkStart w:id="47597" w:name="_Toc531007008"/>
            <w:bookmarkStart w:id="47598" w:name="_Toc531573003"/>
            <w:bookmarkStart w:id="47599" w:name="_Toc531576851"/>
            <w:bookmarkStart w:id="47600" w:name="_Toc531580592"/>
            <w:bookmarkStart w:id="47601" w:name="_Toc531584330"/>
            <w:bookmarkEnd w:id="47596"/>
            <w:bookmarkEnd w:id="47597"/>
            <w:bookmarkEnd w:id="47598"/>
            <w:bookmarkEnd w:id="47599"/>
            <w:bookmarkEnd w:id="47600"/>
            <w:bookmarkEnd w:id="47601"/>
          </w:p>
        </w:tc>
        <w:bookmarkStart w:id="47602" w:name="_Toc531005092"/>
        <w:bookmarkStart w:id="47603" w:name="_Toc531007009"/>
        <w:bookmarkStart w:id="47604" w:name="_Toc531573004"/>
        <w:bookmarkStart w:id="47605" w:name="_Toc531576852"/>
        <w:bookmarkStart w:id="47606" w:name="_Toc531580593"/>
        <w:bookmarkStart w:id="47607" w:name="_Toc531584331"/>
        <w:bookmarkEnd w:id="47602"/>
        <w:bookmarkEnd w:id="47603"/>
        <w:bookmarkEnd w:id="47604"/>
        <w:bookmarkEnd w:id="47605"/>
        <w:bookmarkEnd w:id="47606"/>
        <w:bookmarkEnd w:id="47607"/>
      </w:tr>
      <w:tr w:rsidR="0077093A" w:rsidDel="00BE73FF" w14:paraId="6920AC44" w14:textId="70A12940" w:rsidTr="00BF4BED">
        <w:trPr>
          <w:ins w:id="47608" w:author="phuong vu" w:date="2018-11-23T10:15:00Z"/>
          <w:del w:id="47609" w:author="Tran Huan" w:date="2018-11-26T10:28:00Z"/>
        </w:trPr>
        <w:tc>
          <w:tcPr>
            <w:tcW w:w="615" w:type="dxa"/>
            <w:tcBorders>
              <w:top w:val="single" w:sz="4" w:space="0" w:color="auto"/>
              <w:left w:val="single" w:sz="4" w:space="0" w:color="auto"/>
              <w:bottom w:val="single" w:sz="4" w:space="0" w:color="auto"/>
              <w:right w:val="single" w:sz="4" w:space="0" w:color="auto"/>
            </w:tcBorders>
          </w:tcPr>
          <w:p w14:paraId="40496777" w14:textId="5ED845B5" w:rsidR="0077093A" w:rsidDel="00BE73FF" w:rsidRDefault="0077093A">
            <w:pPr>
              <w:spacing w:line="276" w:lineRule="auto"/>
              <w:rPr>
                <w:ins w:id="47610" w:author="phuong vu" w:date="2018-11-23T10:15:00Z"/>
                <w:del w:id="47611" w:author="Tran Huan" w:date="2018-11-26T10:28:00Z"/>
                <w:b/>
                <w:bCs/>
                <w:lang w:val="es-ES"/>
              </w:rPr>
              <w:pPrChange w:id="47612" w:author="phuong vu" w:date="2018-11-23T13:48:00Z">
                <w:pPr/>
              </w:pPrChange>
            </w:pPr>
            <w:bookmarkStart w:id="47613" w:name="_Toc531005093"/>
            <w:bookmarkStart w:id="47614" w:name="_Toc531007010"/>
            <w:bookmarkStart w:id="47615" w:name="_Toc531573005"/>
            <w:bookmarkStart w:id="47616" w:name="_Toc531576853"/>
            <w:bookmarkStart w:id="47617" w:name="_Toc531580594"/>
            <w:bookmarkStart w:id="47618" w:name="_Toc531584332"/>
            <w:bookmarkEnd w:id="47613"/>
            <w:bookmarkEnd w:id="47614"/>
            <w:bookmarkEnd w:id="47615"/>
            <w:bookmarkEnd w:id="47616"/>
            <w:bookmarkEnd w:id="47617"/>
            <w:bookmarkEnd w:id="47618"/>
          </w:p>
        </w:tc>
        <w:tc>
          <w:tcPr>
            <w:tcW w:w="2835" w:type="dxa"/>
            <w:tcBorders>
              <w:top w:val="single" w:sz="4" w:space="0" w:color="auto"/>
              <w:left w:val="single" w:sz="4" w:space="0" w:color="auto"/>
              <w:bottom w:val="single" w:sz="4" w:space="0" w:color="auto"/>
              <w:right w:val="single" w:sz="4" w:space="0" w:color="auto"/>
            </w:tcBorders>
          </w:tcPr>
          <w:p w14:paraId="5B1310B4" w14:textId="29F70FC4" w:rsidR="0077093A" w:rsidDel="00BE73FF" w:rsidRDefault="0077093A">
            <w:pPr>
              <w:spacing w:line="276" w:lineRule="auto"/>
              <w:rPr>
                <w:ins w:id="47619" w:author="phuong vu" w:date="2018-11-23T10:15:00Z"/>
                <w:del w:id="47620" w:author="Tran Huan" w:date="2018-11-26T10:28:00Z"/>
                <w:lang w:val="es-ES"/>
              </w:rPr>
              <w:pPrChange w:id="47621" w:author="phuong vu" w:date="2018-11-23T13:48:00Z">
                <w:pPr/>
              </w:pPrChange>
            </w:pPr>
            <w:bookmarkStart w:id="47622" w:name="_Toc531005094"/>
            <w:bookmarkStart w:id="47623" w:name="_Toc531007011"/>
            <w:bookmarkStart w:id="47624" w:name="_Toc531573006"/>
            <w:bookmarkStart w:id="47625" w:name="_Toc531576854"/>
            <w:bookmarkStart w:id="47626" w:name="_Toc531580595"/>
            <w:bookmarkStart w:id="47627" w:name="_Toc531584333"/>
            <w:bookmarkEnd w:id="47622"/>
            <w:bookmarkEnd w:id="47623"/>
            <w:bookmarkEnd w:id="47624"/>
            <w:bookmarkEnd w:id="47625"/>
            <w:bookmarkEnd w:id="47626"/>
            <w:bookmarkEnd w:id="47627"/>
          </w:p>
        </w:tc>
        <w:tc>
          <w:tcPr>
            <w:tcW w:w="2130" w:type="dxa"/>
            <w:tcBorders>
              <w:top w:val="single" w:sz="4" w:space="0" w:color="auto"/>
              <w:left w:val="single" w:sz="4" w:space="0" w:color="auto"/>
              <w:bottom w:val="single" w:sz="4" w:space="0" w:color="auto"/>
              <w:right w:val="single" w:sz="4" w:space="0" w:color="auto"/>
            </w:tcBorders>
          </w:tcPr>
          <w:p w14:paraId="0574A661" w14:textId="062491F9" w:rsidR="0077093A" w:rsidDel="00BE73FF" w:rsidRDefault="0077093A">
            <w:pPr>
              <w:spacing w:line="276" w:lineRule="auto"/>
              <w:rPr>
                <w:ins w:id="47628" w:author="phuong vu" w:date="2018-11-23T10:15:00Z"/>
                <w:del w:id="47629" w:author="Tran Huan" w:date="2018-11-26T10:28:00Z"/>
                <w:lang w:val="es-ES"/>
              </w:rPr>
              <w:pPrChange w:id="47630" w:author="phuong vu" w:date="2018-11-23T13:48:00Z">
                <w:pPr/>
              </w:pPrChange>
            </w:pPr>
            <w:bookmarkStart w:id="47631" w:name="_Toc531005095"/>
            <w:bookmarkStart w:id="47632" w:name="_Toc531007012"/>
            <w:bookmarkStart w:id="47633" w:name="_Toc531573007"/>
            <w:bookmarkStart w:id="47634" w:name="_Toc531576855"/>
            <w:bookmarkStart w:id="47635" w:name="_Toc531580596"/>
            <w:bookmarkStart w:id="47636" w:name="_Toc531584334"/>
            <w:bookmarkEnd w:id="47631"/>
            <w:bookmarkEnd w:id="47632"/>
            <w:bookmarkEnd w:id="47633"/>
            <w:bookmarkEnd w:id="47634"/>
            <w:bookmarkEnd w:id="47635"/>
            <w:bookmarkEnd w:id="47636"/>
          </w:p>
        </w:tc>
        <w:tc>
          <w:tcPr>
            <w:tcW w:w="1872" w:type="dxa"/>
            <w:tcBorders>
              <w:top w:val="single" w:sz="4" w:space="0" w:color="auto"/>
              <w:left w:val="single" w:sz="4" w:space="0" w:color="auto"/>
              <w:bottom w:val="single" w:sz="4" w:space="0" w:color="auto"/>
              <w:right w:val="single" w:sz="4" w:space="0" w:color="auto"/>
            </w:tcBorders>
          </w:tcPr>
          <w:p w14:paraId="671F9AAC" w14:textId="4400A0AC" w:rsidR="0077093A" w:rsidDel="00BE73FF" w:rsidRDefault="0077093A">
            <w:pPr>
              <w:spacing w:line="276" w:lineRule="auto"/>
              <w:rPr>
                <w:ins w:id="47637" w:author="phuong vu" w:date="2018-11-23T10:15:00Z"/>
                <w:del w:id="47638" w:author="Tran Huan" w:date="2018-11-26T10:28:00Z"/>
                <w:lang w:val="es-ES"/>
              </w:rPr>
              <w:pPrChange w:id="47639" w:author="phuong vu" w:date="2018-11-23T13:48:00Z">
                <w:pPr/>
              </w:pPrChange>
            </w:pPr>
            <w:bookmarkStart w:id="47640" w:name="_Toc531005096"/>
            <w:bookmarkStart w:id="47641" w:name="_Toc531007013"/>
            <w:bookmarkStart w:id="47642" w:name="_Toc531573008"/>
            <w:bookmarkStart w:id="47643" w:name="_Toc531576856"/>
            <w:bookmarkStart w:id="47644" w:name="_Toc531580597"/>
            <w:bookmarkStart w:id="47645" w:name="_Toc531584335"/>
            <w:bookmarkEnd w:id="47640"/>
            <w:bookmarkEnd w:id="47641"/>
            <w:bookmarkEnd w:id="47642"/>
            <w:bookmarkEnd w:id="47643"/>
            <w:bookmarkEnd w:id="47644"/>
            <w:bookmarkEnd w:id="47645"/>
          </w:p>
        </w:tc>
        <w:tc>
          <w:tcPr>
            <w:tcW w:w="1872" w:type="dxa"/>
            <w:tcBorders>
              <w:top w:val="single" w:sz="4" w:space="0" w:color="auto"/>
              <w:left w:val="single" w:sz="4" w:space="0" w:color="auto"/>
              <w:bottom w:val="single" w:sz="4" w:space="0" w:color="auto"/>
              <w:right w:val="single" w:sz="4" w:space="0" w:color="auto"/>
            </w:tcBorders>
          </w:tcPr>
          <w:p w14:paraId="427DA49B" w14:textId="6720CE8F" w:rsidR="0077093A" w:rsidDel="00BE73FF" w:rsidRDefault="0077093A">
            <w:pPr>
              <w:spacing w:line="276" w:lineRule="auto"/>
              <w:rPr>
                <w:ins w:id="47646" w:author="phuong vu" w:date="2018-11-23T10:15:00Z"/>
                <w:del w:id="47647" w:author="Tran Huan" w:date="2018-11-26T10:28:00Z"/>
                <w:lang w:val="es-ES"/>
              </w:rPr>
              <w:pPrChange w:id="47648" w:author="phuong vu" w:date="2018-11-23T13:48:00Z">
                <w:pPr/>
              </w:pPrChange>
            </w:pPr>
            <w:bookmarkStart w:id="47649" w:name="_Toc531005097"/>
            <w:bookmarkStart w:id="47650" w:name="_Toc531007014"/>
            <w:bookmarkStart w:id="47651" w:name="_Toc531573009"/>
            <w:bookmarkStart w:id="47652" w:name="_Toc531576857"/>
            <w:bookmarkStart w:id="47653" w:name="_Toc531580598"/>
            <w:bookmarkStart w:id="47654" w:name="_Toc531584336"/>
            <w:bookmarkEnd w:id="47649"/>
            <w:bookmarkEnd w:id="47650"/>
            <w:bookmarkEnd w:id="47651"/>
            <w:bookmarkEnd w:id="47652"/>
            <w:bookmarkEnd w:id="47653"/>
            <w:bookmarkEnd w:id="47654"/>
          </w:p>
        </w:tc>
        <w:bookmarkStart w:id="47655" w:name="_Toc531005098"/>
        <w:bookmarkStart w:id="47656" w:name="_Toc531007015"/>
        <w:bookmarkStart w:id="47657" w:name="_Toc531573010"/>
        <w:bookmarkStart w:id="47658" w:name="_Toc531576858"/>
        <w:bookmarkStart w:id="47659" w:name="_Toc531580599"/>
        <w:bookmarkStart w:id="47660" w:name="_Toc531584337"/>
        <w:bookmarkEnd w:id="47655"/>
        <w:bookmarkEnd w:id="47656"/>
        <w:bookmarkEnd w:id="47657"/>
        <w:bookmarkEnd w:id="47658"/>
        <w:bookmarkEnd w:id="47659"/>
        <w:bookmarkEnd w:id="47660"/>
      </w:tr>
      <w:tr w:rsidR="0077093A" w:rsidDel="00BE73FF" w14:paraId="0DDB5C32" w14:textId="1F09102E" w:rsidTr="00BF4BED">
        <w:trPr>
          <w:ins w:id="47661" w:author="phuong vu" w:date="2018-11-23T10:15:00Z"/>
          <w:del w:id="47662" w:author="Tran Huan" w:date="2018-11-26T10:28:00Z"/>
        </w:trPr>
        <w:tc>
          <w:tcPr>
            <w:tcW w:w="615" w:type="dxa"/>
            <w:tcBorders>
              <w:top w:val="single" w:sz="4" w:space="0" w:color="auto"/>
              <w:left w:val="single" w:sz="4" w:space="0" w:color="auto"/>
              <w:bottom w:val="single" w:sz="4" w:space="0" w:color="auto"/>
              <w:right w:val="single" w:sz="4" w:space="0" w:color="auto"/>
            </w:tcBorders>
          </w:tcPr>
          <w:p w14:paraId="257DA45E" w14:textId="71B86C44" w:rsidR="0077093A" w:rsidDel="00BE73FF" w:rsidRDefault="0077093A">
            <w:pPr>
              <w:spacing w:line="276" w:lineRule="auto"/>
              <w:rPr>
                <w:ins w:id="47663" w:author="phuong vu" w:date="2018-11-23T10:15:00Z"/>
                <w:del w:id="47664" w:author="Tran Huan" w:date="2018-11-26T10:28:00Z"/>
                <w:b/>
                <w:bCs/>
                <w:lang w:val="es-ES"/>
              </w:rPr>
              <w:pPrChange w:id="47665" w:author="phuong vu" w:date="2018-11-23T13:48:00Z">
                <w:pPr/>
              </w:pPrChange>
            </w:pPr>
            <w:bookmarkStart w:id="47666" w:name="_Toc531005099"/>
            <w:bookmarkStart w:id="47667" w:name="_Toc531007016"/>
            <w:bookmarkStart w:id="47668" w:name="_Toc531573011"/>
            <w:bookmarkStart w:id="47669" w:name="_Toc531576859"/>
            <w:bookmarkStart w:id="47670" w:name="_Toc531580600"/>
            <w:bookmarkStart w:id="47671" w:name="_Toc531584338"/>
            <w:bookmarkEnd w:id="47666"/>
            <w:bookmarkEnd w:id="47667"/>
            <w:bookmarkEnd w:id="47668"/>
            <w:bookmarkEnd w:id="47669"/>
            <w:bookmarkEnd w:id="47670"/>
            <w:bookmarkEnd w:id="47671"/>
          </w:p>
        </w:tc>
        <w:tc>
          <w:tcPr>
            <w:tcW w:w="2835" w:type="dxa"/>
            <w:tcBorders>
              <w:top w:val="single" w:sz="4" w:space="0" w:color="auto"/>
              <w:left w:val="single" w:sz="4" w:space="0" w:color="auto"/>
              <w:bottom w:val="single" w:sz="4" w:space="0" w:color="auto"/>
              <w:right w:val="single" w:sz="4" w:space="0" w:color="auto"/>
            </w:tcBorders>
          </w:tcPr>
          <w:p w14:paraId="601760B2" w14:textId="4B1E5BD2" w:rsidR="0077093A" w:rsidDel="00BE73FF" w:rsidRDefault="0077093A">
            <w:pPr>
              <w:spacing w:line="276" w:lineRule="auto"/>
              <w:rPr>
                <w:ins w:id="47672" w:author="phuong vu" w:date="2018-11-23T10:15:00Z"/>
                <w:del w:id="47673" w:author="Tran Huan" w:date="2018-11-26T10:28:00Z"/>
                <w:lang w:val="es-ES"/>
              </w:rPr>
              <w:pPrChange w:id="47674" w:author="phuong vu" w:date="2018-11-23T13:48:00Z">
                <w:pPr/>
              </w:pPrChange>
            </w:pPr>
            <w:bookmarkStart w:id="47675" w:name="_Toc531005100"/>
            <w:bookmarkStart w:id="47676" w:name="_Toc531007017"/>
            <w:bookmarkStart w:id="47677" w:name="_Toc531573012"/>
            <w:bookmarkStart w:id="47678" w:name="_Toc531576860"/>
            <w:bookmarkStart w:id="47679" w:name="_Toc531580601"/>
            <w:bookmarkStart w:id="47680" w:name="_Toc531584339"/>
            <w:bookmarkEnd w:id="47675"/>
            <w:bookmarkEnd w:id="47676"/>
            <w:bookmarkEnd w:id="47677"/>
            <w:bookmarkEnd w:id="47678"/>
            <w:bookmarkEnd w:id="47679"/>
            <w:bookmarkEnd w:id="47680"/>
          </w:p>
        </w:tc>
        <w:tc>
          <w:tcPr>
            <w:tcW w:w="2130" w:type="dxa"/>
            <w:tcBorders>
              <w:top w:val="single" w:sz="4" w:space="0" w:color="auto"/>
              <w:left w:val="single" w:sz="4" w:space="0" w:color="auto"/>
              <w:bottom w:val="single" w:sz="4" w:space="0" w:color="auto"/>
              <w:right w:val="single" w:sz="4" w:space="0" w:color="auto"/>
            </w:tcBorders>
          </w:tcPr>
          <w:p w14:paraId="7BE56F7E" w14:textId="66B56F83" w:rsidR="0077093A" w:rsidDel="00BE73FF" w:rsidRDefault="0077093A">
            <w:pPr>
              <w:spacing w:line="276" w:lineRule="auto"/>
              <w:rPr>
                <w:ins w:id="47681" w:author="phuong vu" w:date="2018-11-23T10:15:00Z"/>
                <w:del w:id="47682" w:author="Tran Huan" w:date="2018-11-26T10:28:00Z"/>
                <w:lang w:val="es-ES"/>
              </w:rPr>
              <w:pPrChange w:id="47683" w:author="phuong vu" w:date="2018-11-23T13:48:00Z">
                <w:pPr/>
              </w:pPrChange>
            </w:pPr>
            <w:bookmarkStart w:id="47684" w:name="_Toc531005101"/>
            <w:bookmarkStart w:id="47685" w:name="_Toc531007018"/>
            <w:bookmarkStart w:id="47686" w:name="_Toc531573013"/>
            <w:bookmarkStart w:id="47687" w:name="_Toc531576861"/>
            <w:bookmarkStart w:id="47688" w:name="_Toc531580602"/>
            <w:bookmarkStart w:id="47689" w:name="_Toc531584340"/>
            <w:bookmarkEnd w:id="47684"/>
            <w:bookmarkEnd w:id="47685"/>
            <w:bookmarkEnd w:id="47686"/>
            <w:bookmarkEnd w:id="47687"/>
            <w:bookmarkEnd w:id="47688"/>
            <w:bookmarkEnd w:id="47689"/>
          </w:p>
        </w:tc>
        <w:tc>
          <w:tcPr>
            <w:tcW w:w="1872" w:type="dxa"/>
            <w:tcBorders>
              <w:top w:val="single" w:sz="4" w:space="0" w:color="auto"/>
              <w:left w:val="single" w:sz="4" w:space="0" w:color="auto"/>
              <w:bottom w:val="single" w:sz="4" w:space="0" w:color="auto"/>
              <w:right w:val="single" w:sz="4" w:space="0" w:color="auto"/>
            </w:tcBorders>
          </w:tcPr>
          <w:p w14:paraId="2BF32505" w14:textId="5983E7D4" w:rsidR="0077093A" w:rsidDel="00BE73FF" w:rsidRDefault="0077093A">
            <w:pPr>
              <w:spacing w:line="276" w:lineRule="auto"/>
              <w:rPr>
                <w:ins w:id="47690" w:author="phuong vu" w:date="2018-11-23T10:15:00Z"/>
                <w:del w:id="47691" w:author="Tran Huan" w:date="2018-11-26T10:28:00Z"/>
                <w:lang w:val="es-ES"/>
              </w:rPr>
              <w:pPrChange w:id="47692" w:author="phuong vu" w:date="2018-11-23T13:48:00Z">
                <w:pPr/>
              </w:pPrChange>
            </w:pPr>
            <w:bookmarkStart w:id="47693" w:name="_Toc531005102"/>
            <w:bookmarkStart w:id="47694" w:name="_Toc531007019"/>
            <w:bookmarkStart w:id="47695" w:name="_Toc531573014"/>
            <w:bookmarkStart w:id="47696" w:name="_Toc531576862"/>
            <w:bookmarkStart w:id="47697" w:name="_Toc531580603"/>
            <w:bookmarkStart w:id="47698" w:name="_Toc531584341"/>
            <w:bookmarkEnd w:id="47693"/>
            <w:bookmarkEnd w:id="47694"/>
            <w:bookmarkEnd w:id="47695"/>
            <w:bookmarkEnd w:id="47696"/>
            <w:bookmarkEnd w:id="47697"/>
            <w:bookmarkEnd w:id="47698"/>
          </w:p>
        </w:tc>
        <w:tc>
          <w:tcPr>
            <w:tcW w:w="1872" w:type="dxa"/>
            <w:tcBorders>
              <w:top w:val="single" w:sz="4" w:space="0" w:color="auto"/>
              <w:left w:val="single" w:sz="4" w:space="0" w:color="auto"/>
              <w:bottom w:val="single" w:sz="4" w:space="0" w:color="auto"/>
              <w:right w:val="single" w:sz="4" w:space="0" w:color="auto"/>
            </w:tcBorders>
          </w:tcPr>
          <w:p w14:paraId="29DFE831" w14:textId="346197CB" w:rsidR="0077093A" w:rsidDel="00BE73FF" w:rsidRDefault="0077093A">
            <w:pPr>
              <w:spacing w:line="276" w:lineRule="auto"/>
              <w:rPr>
                <w:ins w:id="47699" w:author="phuong vu" w:date="2018-11-23T10:15:00Z"/>
                <w:del w:id="47700" w:author="Tran Huan" w:date="2018-11-26T10:28:00Z"/>
                <w:lang w:val="en-US"/>
              </w:rPr>
              <w:pPrChange w:id="47701" w:author="phuong vu" w:date="2018-11-23T13:48:00Z">
                <w:pPr/>
              </w:pPrChange>
            </w:pPr>
            <w:bookmarkStart w:id="47702" w:name="_Toc531005103"/>
            <w:bookmarkStart w:id="47703" w:name="_Toc531007020"/>
            <w:bookmarkStart w:id="47704" w:name="_Toc531573015"/>
            <w:bookmarkStart w:id="47705" w:name="_Toc531576863"/>
            <w:bookmarkStart w:id="47706" w:name="_Toc531580604"/>
            <w:bookmarkStart w:id="47707" w:name="_Toc531584342"/>
            <w:bookmarkEnd w:id="47702"/>
            <w:bookmarkEnd w:id="47703"/>
            <w:bookmarkEnd w:id="47704"/>
            <w:bookmarkEnd w:id="47705"/>
            <w:bookmarkEnd w:id="47706"/>
            <w:bookmarkEnd w:id="47707"/>
          </w:p>
        </w:tc>
        <w:bookmarkStart w:id="47708" w:name="_Toc531005104"/>
        <w:bookmarkStart w:id="47709" w:name="_Toc531007021"/>
        <w:bookmarkStart w:id="47710" w:name="_Toc531573016"/>
        <w:bookmarkStart w:id="47711" w:name="_Toc531576864"/>
        <w:bookmarkStart w:id="47712" w:name="_Toc531580605"/>
        <w:bookmarkStart w:id="47713" w:name="_Toc531584343"/>
        <w:bookmarkEnd w:id="47708"/>
        <w:bookmarkEnd w:id="47709"/>
        <w:bookmarkEnd w:id="47710"/>
        <w:bookmarkEnd w:id="47711"/>
        <w:bookmarkEnd w:id="47712"/>
        <w:bookmarkEnd w:id="47713"/>
      </w:tr>
      <w:tr w:rsidR="0077093A" w:rsidDel="00BE73FF" w14:paraId="36B97666" w14:textId="495EB511" w:rsidTr="00BF4BED">
        <w:trPr>
          <w:ins w:id="47714" w:author="phuong vu" w:date="2018-11-23T10:15:00Z"/>
          <w:del w:id="47715" w:author="Tran Huan" w:date="2018-11-26T10:28:00Z"/>
        </w:trPr>
        <w:tc>
          <w:tcPr>
            <w:tcW w:w="615" w:type="dxa"/>
            <w:tcBorders>
              <w:top w:val="single" w:sz="4" w:space="0" w:color="auto"/>
              <w:left w:val="single" w:sz="4" w:space="0" w:color="auto"/>
              <w:bottom w:val="single" w:sz="4" w:space="0" w:color="auto"/>
              <w:right w:val="single" w:sz="4" w:space="0" w:color="auto"/>
            </w:tcBorders>
          </w:tcPr>
          <w:p w14:paraId="336CAD13" w14:textId="39BE687D" w:rsidR="0077093A" w:rsidDel="00BE73FF" w:rsidRDefault="0077093A">
            <w:pPr>
              <w:spacing w:line="276" w:lineRule="auto"/>
              <w:rPr>
                <w:ins w:id="47716" w:author="phuong vu" w:date="2018-11-23T10:15:00Z"/>
                <w:del w:id="47717" w:author="Tran Huan" w:date="2018-11-26T10:28:00Z"/>
                <w:b/>
                <w:bCs/>
                <w:lang w:val="es-ES"/>
              </w:rPr>
              <w:pPrChange w:id="47718" w:author="phuong vu" w:date="2018-11-23T13:48:00Z">
                <w:pPr/>
              </w:pPrChange>
            </w:pPr>
            <w:bookmarkStart w:id="47719" w:name="_Toc531005105"/>
            <w:bookmarkStart w:id="47720" w:name="_Toc531007022"/>
            <w:bookmarkStart w:id="47721" w:name="_Toc531573017"/>
            <w:bookmarkStart w:id="47722" w:name="_Toc531576865"/>
            <w:bookmarkStart w:id="47723" w:name="_Toc531580606"/>
            <w:bookmarkStart w:id="47724" w:name="_Toc531584344"/>
            <w:bookmarkEnd w:id="47719"/>
            <w:bookmarkEnd w:id="47720"/>
            <w:bookmarkEnd w:id="47721"/>
            <w:bookmarkEnd w:id="47722"/>
            <w:bookmarkEnd w:id="47723"/>
            <w:bookmarkEnd w:id="47724"/>
          </w:p>
        </w:tc>
        <w:tc>
          <w:tcPr>
            <w:tcW w:w="2835" w:type="dxa"/>
            <w:tcBorders>
              <w:top w:val="single" w:sz="4" w:space="0" w:color="auto"/>
              <w:left w:val="single" w:sz="4" w:space="0" w:color="auto"/>
              <w:bottom w:val="single" w:sz="4" w:space="0" w:color="auto"/>
              <w:right w:val="single" w:sz="4" w:space="0" w:color="auto"/>
            </w:tcBorders>
          </w:tcPr>
          <w:p w14:paraId="6B38939B" w14:textId="58BB4A97" w:rsidR="0077093A" w:rsidDel="00BE73FF" w:rsidRDefault="0077093A">
            <w:pPr>
              <w:spacing w:line="276" w:lineRule="auto"/>
              <w:rPr>
                <w:ins w:id="47725" w:author="phuong vu" w:date="2018-11-23T10:15:00Z"/>
                <w:del w:id="47726" w:author="Tran Huan" w:date="2018-11-26T10:28:00Z"/>
                <w:lang w:val="es-ES"/>
              </w:rPr>
              <w:pPrChange w:id="47727" w:author="phuong vu" w:date="2018-11-23T13:48:00Z">
                <w:pPr/>
              </w:pPrChange>
            </w:pPr>
            <w:bookmarkStart w:id="47728" w:name="_Toc531005106"/>
            <w:bookmarkStart w:id="47729" w:name="_Toc531007023"/>
            <w:bookmarkStart w:id="47730" w:name="_Toc531573018"/>
            <w:bookmarkStart w:id="47731" w:name="_Toc531576866"/>
            <w:bookmarkStart w:id="47732" w:name="_Toc531580607"/>
            <w:bookmarkStart w:id="47733" w:name="_Toc531584345"/>
            <w:bookmarkEnd w:id="47728"/>
            <w:bookmarkEnd w:id="47729"/>
            <w:bookmarkEnd w:id="47730"/>
            <w:bookmarkEnd w:id="47731"/>
            <w:bookmarkEnd w:id="47732"/>
            <w:bookmarkEnd w:id="47733"/>
          </w:p>
        </w:tc>
        <w:tc>
          <w:tcPr>
            <w:tcW w:w="2130" w:type="dxa"/>
            <w:tcBorders>
              <w:top w:val="single" w:sz="4" w:space="0" w:color="auto"/>
              <w:left w:val="single" w:sz="4" w:space="0" w:color="auto"/>
              <w:bottom w:val="single" w:sz="4" w:space="0" w:color="auto"/>
              <w:right w:val="single" w:sz="4" w:space="0" w:color="auto"/>
            </w:tcBorders>
          </w:tcPr>
          <w:p w14:paraId="74839C1D" w14:textId="24297220" w:rsidR="0077093A" w:rsidDel="00BE73FF" w:rsidRDefault="0077093A">
            <w:pPr>
              <w:spacing w:line="276" w:lineRule="auto"/>
              <w:rPr>
                <w:ins w:id="47734" w:author="phuong vu" w:date="2018-11-23T10:15:00Z"/>
                <w:del w:id="47735" w:author="Tran Huan" w:date="2018-11-26T10:28:00Z"/>
                <w:lang w:val="es-ES"/>
              </w:rPr>
              <w:pPrChange w:id="47736" w:author="phuong vu" w:date="2018-11-23T13:48:00Z">
                <w:pPr/>
              </w:pPrChange>
            </w:pPr>
            <w:bookmarkStart w:id="47737" w:name="_Toc531005107"/>
            <w:bookmarkStart w:id="47738" w:name="_Toc531007024"/>
            <w:bookmarkStart w:id="47739" w:name="_Toc531573019"/>
            <w:bookmarkStart w:id="47740" w:name="_Toc531576867"/>
            <w:bookmarkStart w:id="47741" w:name="_Toc531580608"/>
            <w:bookmarkStart w:id="47742" w:name="_Toc531584346"/>
            <w:bookmarkEnd w:id="47737"/>
            <w:bookmarkEnd w:id="47738"/>
            <w:bookmarkEnd w:id="47739"/>
            <w:bookmarkEnd w:id="47740"/>
            <w:bookmarkEnd w:id="47741"/>
            <w:bookmarkEnd w:id="47742"/>
          </w:p>
        </w:tc>
        <w:tc>
          <w:tcPr>
            <w:tcW w:w="1872" w:type="dxa"/>
            <w:tcBorders>
              <w:top w:val="single" w:sz="4" w:space="0" w:color="auto"/>
              <w:left w:val="single" w:sz="4" w:space="0" w:color="auto"/>
              <w:bottom w:val="single" w:sz="4" w:space="0" w:color="auto"/>
              <w:right w:val="single" w:sz="4" w:space="0" w:color="auto"/>
            </w:tcBorders>
          </w:tcPr>
          <w:p w14:paraId="7808F9A5" w14:textId="650C0559" w:rsidR="0077093A" w:rsidDel="00BE73FF" w:rsidRDefault="0077093A">
            <w:pPr>
              <w:spacing w:line="276" w:lineRule="auto"/>
              <w:rPr>
                <w:ins w:id="47743" w:author="phuong vu" w:date="2018-11-23T10:15:00Z"/>
                <w:del w:id="47744" w:author="Tran Huan" w:date="2018-11-26T10:28:00Z"/>
                <w:lang w:val="es-ES"/>
              </w:rPr>
              <w:pPrChange w:id="47745" w:author="phuong vu" w:date="2018-11-23T13:48:00Z">
                <w:pPr/>
              </w:pPrChange>
            </w:pPr>
            <w:bookmarkStart w:id="47746" w:name="_Toc531005108"/>
            <w:bookmarkStart w:id="47747" w:name="_Toc531007025"/>
            <w:bookmarkStart w:id="47748" w:name="_Toc531573020"/>
            <w:bookmarkStart w:id="47749" w:name="_Toc531576868"/>
            <w:bookmarkStart w:id="47750" w:name="_Toc531580609"/>
            <w:bookmarkStart w:id="47751" w:name="_Toc531584347"/>
            <w:bookmarkEnd w:id="47746"/>
            <w:bookmarkEnd w:id="47747"/>
            <w:bookmarkEnd w:id="47748"/>
            <w:bookmarkEnd w:id="47749"/>
            <w:bookmarkEnd w:id="47750"/>
            <w:bookmarkEnd w:id="47751"/>
          </w:p>
        </w:tc>
        <w:tc>
          <w:tcPr>
            <w:tcW w:w="1872" w:type="dxa"/>
            <w:tcBorders>
              <w:top w:val="single" w:sz="4" w:space="0" w:color="auto"/>
              <w:left w:val="single" w:sz="4" w:space="0" w:color="auto"/>
              <w:bottom w:val="single" w:sz="4" w:space="0" w:color="auto"/>
              <w:right w:val="single" w:sz="4" w:space="0" w:color="auto"/>
            </w:tcBorders>
          </w:tcPr>
          <w:p w14:paraId="0B5E2B8D" w14:textId="19360B5D" w:rsidR="0077093A" w:rsidDel="00BE73FF" w:rsidRDefault="0077093A">
            <w:pPr>
              <w:spacing w:line="276" w:lineRule="auto"/>
              <w:rPr>
                <w:ins w:id="47752" w:author="phuong vu" w:date="2018-11-23T10:15:00Z"/>
                <w:del w:id="47753" w:author="Tran Huan" w:date="2018-11-26T10:28:00Z"/>
                <w:lang w:val="es-ES"/>
              </w:rPr>
              <w:pPrChange w:id="47754" w:author="phuong vu" w:date="2018-11-23T13:48:00Z">
                <w:pPr/>
              </w:pPrChange>
            </w:pPr>
            <w:bookmarkStart w:id="47755" w:name="_Toc531005109"/>
            <w:bookmarkStart w:id="47756" w:name="_Toc531007026"/>
            <w:bookmarkStart w:id="47757" w:name="_Toc531573021"/>
            <w:bookmarkStart w:id="47758" w:name="_Toc531576869"/>
            <w:bookmarkStart w:id="47759" w:name="_Toc531580610"/>
            <w:bookmarkStart w:id="47760" w:name="_Toc531584348"/>
            <w:bookmarkEnd w:id="47755"/>
            <w:bookmarkEnd w:id="47756"/>
            <w:bookmarkEnd w:id="47757"/>
            <w:bookmarkEnd w:id="47758"/>
            <w:bookmarkEnd w:id="47759"/>
            <w:bookmarkEnd w:id="47760"/>
          </w:p>
        </w:tc>
        <w:bookmarkStart w:id="47761" w:name="_Toc531005110"/>
        <w:bookmarkStart w:id="47762" w:name="_Toc531007027"/>
        <w:bookmarkStart w:id="47763" w:name="_Toc531573022"/>
        <w:bookmarkStart w:id="47764" w:name="_Toc531576870"/>
        <w:bookmarkStart w:id="47765" w:name="_Toc531580611"/>
        <w:bookmarkStart w:id="47766" w:name="_Toc531584349"/>
        <w:bookmarkEnd w:id="47761"/>
        <w:bookmarkEnd w:id="47762"/>
        <w:bookmarkEnd w:id="47763"/>
        <w:bookmarkEnd w:id="47764"/>
        <w:bookmarkEnd w:id="47765"/>
        <w:bookmarkEnd w:id="47766"/>
      </w:tr>
      <w:tr w:rsidR="0077093A" w:rsidDel="00BE73FF" w14:paraId="40DAD5D3" w14:textId="180EB78F" w:rsidTr="00BF4BED">
        <w:trPr>
          <w:ins w:id="47767" w:author="phuong vu" w:date="2018-11-23T10:15:00Z"/>
          <w:del w:id="47768" w:author="Tran Huan" w:date="2018-11-26T10:28:00Z"/>
        </w:trPr>
        <w:tc>
          <w:tcPr>
            <w:tcW w:w="615" w:type="dxa"/>
            <w:tcBorders>
              <w:top w:val="single" w:sz="4" w:space="0" w:color="auto"/>
              <w:left w:val="single" w:sz="4" w:space="0" w:color="auto"/>
              <w:bottom w:val="single" w:sz="4" w:space="0" w:color="auto"/>
              <w:right w:val="single" w:sz="4" w:space="0" w:color="auto"/>
            </w:tcBorders>
          </w:tcPr>
          <w:p w14:paraId="03FFE70C" w14:textId="5155358D" w:rsidR="0077093A" w:rsidDel="00BE73FF" w:rsidRDefault="0077093A">
            <w:pPr>
              <w:spacing w:line="276" w:lineRule="auto"/>
              <w:rPr>
                <w:ins w:id="47769" w:author="phuong vu" w:date="2018-11-23T10:15:00Z"/>
                <w:del w:id="47770" w:author="Tran Huan" w:date="2018-11-26T10:28:00Z"/>
                <w:b/>
                <w:bCs/>
                <w:lang w:val="es-ES"/>
              </w:rPr>
              <w:pPrChange w:id="47771" w:author="phuong vu" w:date="2018-11-23T13:48:00Z">
                <w:pPr/>
              </w:pPrChange>
            </w:pPr>
            <w:bookmarkStart w:id="47772" w:name="_Toc531005111"/>
            <w:bookmarkStart w:id="47773" w:name="_Toc531007028"/>
            <w:bookmarkStart w:id="47774" w:name="_Toc531573023"/>
            <w:bookmarkStart w:id="47775" w:name="_Toc531576871"/>
            <w:bookmarkStart w:id="47776" w:name="_Toc531580612"/>
            <w:bookmarkStart w:id="47777" w:name="_Toc531584350"/>
            <w:bookmarkEnd w:id="47772"/>
            <w:bookmarkEnd w:id="47773"/>
            <w:bookmarkEnd w:id="47774"/>
            <w:bookmarkEnd w:id="47775"/>
            <w:bookmarkEnd w:id="47776"/>
            <w:bookmarkEnd w:id="47777"/>
          </w:p>
        </w:tc>
        <w:tc>
          <w:tcPr>
            <w:tcW w:w="2835" w:type="dxa"/>
            <w:tcBorders>
              <w:top w:val="single" w:sz="4" w:space="0" w:color="auto"/>
              <w:left w:val="single" w:sz="4" w:space="0" w:color="auto"/>
              <w:bottom w:val="single" w:sz="4" w:space="0" w:color="auto"/>
              <w:right w:val="single" w:sz="4" w:space="0" w:color="auto"/>
            </w:tcBorders>
          </w:tcPr>
          <w:p w14:paraId="0B4F6F7C" w14:textId="4CF43D09" w:rsidR="0077093A" w:rsidDel="00BE73FF" w:rsidRDefault="0077093A">
            <w:pPr>
              <w:spacing w:line="276" w:lineRule="auto"/>
              <w:rPr>
                <w:ins w:id="47778" w:author="phuong vu" w:date="2018-11-23T10:15:00Z"/>
                <w:del w:id="47779" w:author="Tran Huan" w:date="2018-11-26T10:28:00Z"/>
                <w:lang w:val="es-ES"/>
              </w:rPr>
              <w:pPrChange w:id="47780" w:author="phuong vu" w:date="2018-11-23T13:48:00Z">
                <w:pPr/>
              </w:pPrChange>
            </w:pPr>
            <w:bookmarkStart w:id="47781" w:name="_Toc531005112"/>
            <w:bookmarkStart w:id="47782" w:name="_Toc531007029"/>
            <w:bookmarkStart w:id="47783" w:name="_Toc531573024"/>
            <w:bookmarkStart w:id="47784" w:name="_Toc531576872"/>
            <w:bookmarkStart w:id="47785" w:name="_Toc531580613"/>
            <w:bookmarkStart w:id="47786" w:name="_Toc531584351"/>
            <w:bookmarkEnd w:id="47781"/>
            <w:bookmarkEnd w:id="47782"/>
            <w:bookmarkEnd w:id="47783"/>
            <w:bookmarkEnd w:id="47784"/>
            <w:bookmarkEnd w:id="47785"/>
            <w:bookmarkEnd w:id="47786"/>
          </w:p>
        </w:tc>
        <w:tc>
          <w:tcPr>
            <w:tcW w:w="2130" w:type="dxa"/>
            <w:tcBorders>
              <w:top w:val="single" w:sz="4" w:space="0" w:color="auto"/>
              <w:left w:val="single" w:sz="4" w:space="0" w:color="auto"/>
              <w:bottom w:val="single" w:sz="4" w:space="0" w:color="auto"/>
              <w:right w:val="single" w:sz="4" w:space="0" w:color="auto"/>
            </w:tcBorders>
          </w:tcPr>
          <w:p w14:paraId="01749D66" w14:textId="50D661CD" w:rsidR="0077093A" w:rsidDel="00BE73FF" w:rsidRDefault="0077093A">
            <w:pPr>
              <w:spacing w:line="276" w:lineRule="auto"/>
              <w:rPr>
                <w:ins w:id="47787" w:author="phuong vu" w:date="2018-11-23T10:15:00Z"/>
                <w:del w:id="47788" w:author="Tran Huan" w:date="2018-11-26T10:28:00Z"/>
                <w:lang w:val="es-ES"/>
              </w:rPr>
              <w:pPrChange w:id="47789" w:author="phuong vu" w:date="2018-11-23T13:48:00Z">
                <w:pPr/>
              </w:pPrChange>
            </w:pPr>
            <w:bookmarkStart w:id="47790" w:name="_Toc531005113"/>
            <w:bookmarkStart w:id="47791" w:name="_Toc531007030"/>
            <w:bookmarkStart w:id="47792" w:name="_Toc531573025"/>
            <w:bookmarkStart w:id="47793" w:name="_Toc531576873"/>
            <w:bookmarkStart w:id="47794" w:name="_Toc531580614"/>
            <w:bookmarkStart w:id="47795" w:name="_Toc531584352"/>
            <w:bookmarkEnd w:id="47790"/>
            <w:bookmarkEnd w:id="47791"/>
            <w:bookmarkEnd w:id="47792"/>
            <w:bookmarkEnd w:id="47793"/>
            <w:bookmarkEnd w:id="47794"/>
            <w:bookmarkEnd w:id="47795"/>
          </w:p>
        </w:tc>
        <w:tc>
          <w:tcPr>
            <w:tcW w:w="1872" w:type="dxa"/>
            <w:tcBorders>
              <w:top w:val="single" w:sz="4" w:space="0" w:color="auto"/>
              <w:left w:val="single" w:sz="4" w:space="0" w:color="auto"/>
              <w:bottom w:val="single" w:sz="4" w:space="0" w:color="auto"/>
              <w:right w:val="single" w:sz="4" w:space="0" w:color="auto"/>
            </w:tcBorders>
          </w:tcPr>
          <w:p w14:paraId="71C7121E" w14:textId="4B72E604" w:rsidR="0077093A" w:rsidDel="00BE73FF" w:rsidRDefault="0077093A">
            <w:pPr>
              <w:spacing w:line="276" w:lineRule="auto"/>
              <w:rPr>
                <w:ins w:id="47796" w:author="phuong vu" w:date="2018-11-23T10:15:00Z"/>
                <w:del w:id="47797" w:author="Tran Huan" w:date="2018-11-26T10:28:00Z"/>
                <w:lang w:val="es-ES"/>
              </w:rPr>
              <w:pPrChange w:id="47798" w:author="phuong vu" w:date="2018-11-23T13:48:00Z">
                <w:pPr/>
              </w:pPrChange>
            </w:pPr>
            <w:bookmarkStart w:id="47799" w:name="_Toc531005114"/>
            <w:bookmarkStart w:id="47800" w:name="_Toc531007031"/>
            <w:bookmarkStart w:id="47801" w:name="_Toc531573026"/>
            <w:bookmarkStart w:id="47802" w:name="_Toc531576874"/>
            <w:bookmarkStart w:id="47803" w:name="_Toc531580615"/>
            <w:bookmarkStart w:id="47804" w:name="_Toc531584353"/>
            <w:bookmarkEnd w:id="47799"/>
            <w:bookmarkEnd w:id="47800"/>
            <w:bookmarkEnd w:id="47801"/>
            <w:bookmarkEnd w:id="47802"/>
            <w:bookmarkEnd w:id="47803"/>
            <w:bookmarkEnd w:id="47804"/>
          </w:p>
        </w:tc>
        <w:tc>
          <w:tcPr>
            <w:tcW w:w="1872" w:type="dxa"/>
            <w:tcBorders>
              <w:top w:val="single" w:sz="4" w:space="0" w:color="auto"/>
              <w:left w:val="single" w:sz="4" w:space="0" w:color="auto"/>
              <w:bottom w:val="single" w:sz="4" w:space="0" w:color="auto"/>
              <w:right w:val="single" w:sz="4" w:space="0" w:color="auto"/>
            </w:tcBorders>
          </w:tcPr>
          <w:p w14:paraId="7D0EEE59" w14:textId="11EEFA8D" w:rsidR="0077093A" w:rsidDel="00BE73FF" w:rsidRDefault="0077093A">
            <w:pPr>
              <w:spacing w:line="276" w:lineRule="auto"/>
              <w:rPr>
                <w:ins w:id="47805" w:author="phuong vu" w:date="2018-11-23T10:15:00Z"/>
                <w:del w:id="47806" w:author="Tran Huan" w:date="2018-11-26T10:28:00Z"/>
                <w:lang w:val="es-ES"/>
              </w:rPr>
              <w:pPrChange w:id="47807" w:author="phuong vu" w:date="2018-11-23T13:48:00Z">
                <w:pPr/>
              </w:pPrChange>
            </w:pPr>
            <w:bookmarkStart w:id="47808" w:name="_Toc531005115"/>
            <w:bookmarkStart w:id="47809" w:name="_Toc531007032"/>
            <w:bookmarkStart w:id="47810" w:name="_Toc531573027"/>
            <w:bookmarkStart w:id="47811" w:name="_Toc531576875"/>
            <w:bookmarkStart w:id="47812" w:name="_Toc531580616"/>
            <w:bookmarkStart w:id="47813" w:name="_Toc531584354"/>
            <w:bookmarkEnd w:id="47808"/>
            <w:bookmarkEnd w:id="47809"/>
            <w:bookmarkEnd w:id="47810"/>
            <w:bookmarkEnd w:id="47811"/>
            <w:bookmarkEnd w:id="47812"/>
            <w:bookmarkEnd w:id="47813"/>
          </w:p>
        </w:tc>
        <w:bookmarkStart w:id="47814" w:name="_Toc531005116"/>
        <w:bookmarkStart w:id="47815" w:name="_Toc531007033"/>
        <w:bookmarkStart w:id="47816" w:name="_Toc531573028"/>
        <w:bookmarkStart w:id="47817" w:name="_Toc531576876"/>
        <w:bookmarkStart w:id="47818" w:name="_Toc531580617"/>
        <w:bookmarkStart w:id="47819" w:name="_Toc531584355"/>
        <w:bookmarkEnd w:id="47814"/>
        <w:bookmarkEnd w:id="47815"/>
        <w:bookmarkEnd w:id="47816"/>
        <w:bookmarkEnd w:id="47817"/>
        <w:bookmarkEnd w:id="47818"/>
        <w:bookmarkEnd w:id="47819"/>
      </w:tr>
    </w:tbl>
    <w:p w14:paraId="5656ED31" w14:textId="07A4B59B" w:rsidR="0077093A" w:rsidRPr="000245EB" w:rsidDel="00BE73FF" w:rsidRDefault="0077093A">
      <w:pPr>
        <w:spacing w:line="276" w:lineRule="auto"/>
        <w:rPr>
          <w:ins w:id="47820" w:author="phuong vu" w:date="2018-11-23T10:03:00Z"/>
          <w:del w:id="47821" w:author="Tran Huan" w:date="2018-11-26T10:28:00Z"/>
        </w:rPr>
        <w:pPrChange w:id="47822" w:author="phuong vu" w:date="2018-11-23T13:48:00Z">
          <w:pPr>
            <w:pStyle w:val="Heading3"/>
          </w:pPr>
        </w:pPrChange>
      </w:pPr>
      <w:bookmarkStart w:id="47823" w:name="_Toc531005117"/>
      <w:bookmarkStart w:id="47824" w:name="_Toc531007034"/>
      <w:bookmarkStart w:id="47825" w:name="_Toc531573029"/>
      <w:bookmarkStart w:id="47826" w:name="_Toc531576877"/>
      <w:bookmarkStart w:id="47827" w:name="_Toc531580618"/>
      <w:bookmarkStart w:id="47828" w:name="_Toc531584356"/>
      <w:bookmarkEnd w:id="47823"/>
      <w:bookmarkEnd w:id="47824"/>
      <w:bookmarkEnd w:id="47825"/>
      <w:bookmarkEnd w:id="47826"/>
      <w:bookmarkEnd w:id="47827"/>
      <w:bookmarkEnd w:id="47828"/>
    </w:p>
    <w:p w14:paraId="711C6080" w14:textId="2649E57B" w:rsidR="00287281" w:rsidRDefault="00287281">
      <w:pPr>
        <w:pStyle w:val="Heading3"/>
        <w:spacing w:line="276" w:lineRule="auto"/>
        <w:rPr>
          <w:ins w:id="47829" w:author="phuong vu" w:date="2018-11-23T10:15:00Z"/>
        </w:rPr>
        <w:pPrChange w:id="47830" w:author="phuong vu" w:date="2018-11-23T13:48:00Z">
          <w:pPr>
            <w:pStyle w:val="Heading3"/>
          </w:pPr>
        </w:pPrChange>
      </w:pPr>
      <w:bookmarkStart w:id="47831" w:name="_Toc531584357"/>
      <w:ins w:id="47832" w:author="phuong vu" w:date="2018-11-23T10:03:00Z">
        <w:r>
          <w:t>Đăng nhập, đăng xuất</w:t>
        </w:r>
      </w:ins>
      <w:bookmarkEnd w:id="47831"/>
    </w:p>
    <w:p w14:paraId="01BC917A" w14:textId="1A9DC7F0" w:rsidR="00BE73FF" w:rsidRDefault="0077093A">
      <w:pPr>
        <w:spacing w:line="276" w:lineRule="auto"/>
        <w:rPr>
          <w:ins w:id="47833" w:author="phuong vu" w:date="2018-11-23T10:15:00Z"/>
          <w:lang w:val="en-US"/>
        </w:rPr>
        <w:pPrChange w:id="47834" w:author="phuong vu" w:date="2018-11-23T13:48:00Z">
          <w:pPr/>
        </w:pPrChange>
      </w:pPr>
      <w:ins w:id="47835" w:author="phuong vu" w:date="2018-11-23T10:15:00Z">
        <w:r w:rsidRPr="00323DD2">
          <w:rPr>
            <w:b/>
            <w:lang w:val="en-US"/>
            <w:rPrChange w:id="47836" w:author="Tran Huan" w:date="2018-11-26T11:10:00Z">
              <w:rPr>
                <w:lang w:val="en-US"/>
              </w:rPr>
            </w:rPrChange>
          </w:rPr>
          <w:t>Mục đích</w:t>
        </w:r>
      </w:ins>
      <w:ins w:id="47837" w:author="Tran Huan" w:date="2018-11-26T10:28:00Z">
        <w:r w:rsidR="00BE73FF">
          <w:rPr>
            <w:lang w:val="en-US"/>
          </w:rPr>
          <w:t>: Kiểm tra chức năng đăng nhập, đăng xuất có hoạt động tốt hay không.</w:t>
        </w:r>
      </w:ins>
    </w:p>
    <w:p w14:paraId="02150B95" w14:textId="5C5818FB" w:rsidR="0077093A" w:rsidRDefault="0077093A">
      <w:pPr>
        <w:spacing w:line="276" w:lineRule="auto"/>
        <w:rPr>
          <w:ins w:id="47838" w:author="phuong vu" w:date="2018-11-23T10:15:00Z"/>
          <w:lang w:val="en-US"/>
        </w:rPr>
        <w:pPrChange w:id="47839" w:author="phuong vu" w:date="2018-11-23T13:48:00Z">
          <w:pPr/>
        </w:pPrChange>
      </w:pPr>
      <w:ins w:id="47840" w:author="phuong vu" w:date="2018-11-23T10:15:00Z">
        <w:r>
          <w:rPr>
            <w:lang w:val="en-US"/>
          </w:rPr>
          <w:t>Tiền điều kiện</w:t>
        </w:r>
      </w:ins>
      <w:ins w:id="47841" w:author="Tran Huan" w:date="2018-11-26T10:29:00Z">
        <w:r w:rsidR="00BE73FF">
          <w:rPr>
            <w:lang w:val="en-US"/>
          </w:rPr>
          <w:t>: Phải đăng nhập thành công (Đối với đăng xuất)</w:t>
        </w:r>
      </w:ins>
    </w:p>
    <w:p w14:paraId="47F07864" w14:textId="2B9F56E3" w:rsidR="00BE73FF" w:rsidRPr="00323DD2" w:rsidRDefault="0077093A">
      <w:pPr>
        <w:spacing w:line="276" w:lineRule="auto"/>
        <w:rPr>
          <w:ins w:id="47842" w:author="Tran Huan" w:date="2018-11-26T10:30:00Z"/>
          <w:b/>
          <w:lang w:val="en-US"/>
          <w:rPrChange w:id="47843" w:author="Tran Huan" w:date="2018-11-26T11:10:00Z">
            <w:rPr>
              <w:ins w:id="47844" w:author="Tran Huan" w:date="2018-11-26T10:30:00Z"/>
              <w:lang w:val="en-US"/>
            </w:rPr>
          </w:rPrChange>
        </w:rPr>
        <w:pPrChange w:id="47845" w:author="phuong vu" w:date="2018-11-23T13:48:00Z">
          <w:pPr/>
        </w:pPrChange>
      </w:pPr>
      <w:ins w:id="47846" w:author="phuong vu" w:date="2018-11-23T10:15:00Z">
        <w:r w:rsidRPr="00323DD2">
          <w:rPr>
            <w:b/>
            <w:lang w:val="en-US"/>
            <w:rPrChange w:id="47847" w:author="Tran Huan" w:date="2018-11-26T11:10:00Z">
              <w:rPr>
                <w:lang w:val="en-US"/>
              </w:rPr>
            </w:rPrChange>
          </w:rPr>
          <w:t>Mô tả</w:t>
        </w:r>
      </w:ins>
      <w:ins w:id="47848" w:author="Tran Huan" w:date="2018-11-26T10:30:00Z">
        <w:r w:rsidR="00BE73FF" w:rsidRPr="00323DD2">
          <w:rPr>
            <w:b/>
            <w:lang w:val="en-US"/>
            <w:rPrChange w:id="47849" w:author="Tran Huan" w:date="2018-11-26T11:10:00Z">
              <w:rPr>
                <w:lang w:val="en-US"/>
              </w:rPr>
            </w:rPrChange>
          </w:rPr>
          <w:t xml:space="preserve">: </w:t>
        </w:r>
      </w:ins>
    </w:p>
    <w:p w14:paraId="55010877" w14:textId="6D21C845" w:rsidR="00BE73FF" w:rsidRPr="00323DD2" w:rsidRDefault="00BE73FF">
      <w:pPr>
        <w:pStyle w:val="ListParagraph"/>
        <w:numPr>
          <w:ilvl w:val="0"/>
          <w:numId w:val="66"/>
        </w:numPr>
        <w:spacing w:line="276" w:lineRule="auto"/>
        <w:rPr>
          <w:ins w:id="47850" w:author="Tran Huan" w:date="2018-11-26T10:30:00Z"/>
          <w:lang w:val="en-US"/>
        </w:rPr>
        <w:pPrChange w:id="47851" w:author="Tran Huan" w:date="2018-11-26T11:10:00Z">
          <w:pPr/>
        </w:pPrChange>
      </w:pPr>
      <w:ins w:id="47852" w:author="Tran Huan" w:date="2018-11-26T10:30:00Z">
        <w:r w:rsidRPr="00323DD2">
          <w:rPr>
            <w:lang w:val="en-US"/>
          </w:rPr>
          <w:t>Đăng nhập: nhập email và password</w:t>
        </w:r>
      </w:ins>
    </w:p>
    <w:p w14:paraId="440CF54E" w14:textId="31C61990" w:rsidR="00BE73FF" w:rsidRPr="00323DD2" w:rsidRDefault="00BE73FF">
      <w:pPr>
        <w:pStyle w:val="ListParagraph"/>
        <w:numPr>
          <w:ilvl w:val="0"/>
          <w:numId w:val="66"/>
        </w:numPr>
        <w:spacing w:line="276" w:lineRule="auto"/>
        <w:rPr>
          <w:ins w:id="47853" w:author="phuong vu" w:date="2018-11-23T10:15:00Z"/>
          <w:lang w:val="en-US"/>
        </w:rPr>
        <w:pPrChange w:id="47854" w:author="Tran Huan" w:date="2018-11-26T11:10:00Z">
          <w:pPr/>
        </w:pPrChange>
      </w:pPr>
      <w:ins w:id="47855" w:author="Tran Huan" w:date="2018-11-26T10:30:00Z">
        <w:r w:rsidRPr="00323DD2">
          <w:rPr>
            <w:lang w:val="en-US"/>
          </w:rPr>
          <w:t>Đăng xuất: Chọn đăng xuất ở màn hình tài khoản của tôi.</w:t>
        </w:r>
      </w:ins>
    </w:p>
    <w:p w14:paraId="0B471195" w14:textId="77777777" w:rsidR="0077093A" w:rsidRPr="00323DD2" w:rsidRDefault="0077093A">
      <w:pPr>
        <w:spacing w:line="276" w:lineRule="auto"/>
        <w:rPr>
          <w:ins w:id="47856" w:author="phuong vu" w:date="2018-11-23T10:15:00Z"/>
          <w:b/>
          <w:lang w:val="en-US"/>
          <w:rPrChange w:id="47857" w:author="Tran Huan" w:date="2018-11-26T11:10:00Z">
            <w:rPr>
              <w:ins w:id="47858" w:author="phuong vu" w:date="2018-11-23T10:15:00Z"/>
              <w:lang w:val="en-US"/>
            </w:rPr>
          </w:rPrChange>
        </w:rPr>
        <w:pPrChange w:id="47859" w:author="phuong vu" w:date="2018-11-23T13:48:00Z">
          <w:pPr/>
        </w:pPrChange>
      </w:pPr>
      <w:ins w:id="47860" w:author="phuong vu" w:date="2018-11-23T10:15:00Z">
        <w:r w:rsidRPr="00323DD2">
          <w:rPr>
            <w:b/>
            <w:lang w:val="en-US"/>
            <w:rPrChange w:id="47861" w:author="Tran Huan" w:date="2018-11-26T11:10:00Z">
              <w:rPr>
                <w:lang w:val="en-US"/>
              </w:rPr>
            </w:rPrChange>
          </w:rPr>
          <w:t>Kịch bản</w:t>
        </w:r>
      </w:ins>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7862" w:author="Tran Huan" w:date="2018-11-26T10:3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708"/>
        <w:gridCol w:w="2673"/>
        <w:gridCol w:w="1859"/>
        <w:gridCol w:w="1985"/>
        <w:gridCol w:w="1701"/>
        <w:tblGridChange w:id="47863">
          <w:tblGrid>
            <w:gridCol w:w="708"/>
            <w:gridCol w:w="4131"/>
            <w:gridCol w:w="1368"/>
            <w:gridCol w:w="1271"/>
            <w:gridCol w:w="1299"/>
          </w:tblGrid>
        </w:tblGridChange>
      </w:tblGrid>
      <w:tr w:rsidR="006B56EB" w14:paraId="48CF7124" w14:textId="77777777" w:rsidTr="006B56EB">
        <w:trPr>
          <w:ins w:id="47864"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hideMark/>
            <w:tcPrChange w:id="47865" w:author="Tran Huan" w:date="2018-11-26T10:37:00Z">
              <w:tcPr>
                <w:tcW w:w="615" w:type="dxa"/>
                <w:tcBorders>
                  <w:top w:val="single" w:sz="4" w:space="0" w:color="auto"/>
                  <w:left w:val="single" w:sz="4" w:space="0" w:color="auto"/>
                  <w:bottom w:val="single" w:sz="4" w:space="0" w:color="auto"/>
                  <w:right w:val="single" w:sz="4" w:space="0" w:color="auto"/>
                </w:tcBorders>
                <w:vAlign w:val="center"/>
                <w:hideMark/>
              </w:tcPr>
            </w:tcPrChange>
          </w:tcPr>
          <w:p w14:paraId="407A2578" w14:textId="77777777" w:rsidR="0077093A" w:rsidRDefault="0077093A">
            <w:pPr>
              <w:spacing w:line="276" w:lineRule="auto"/>
              <w:jc w:val="center"/>
              <w:rPr>
                <w:ins w:id="47866" w:author="phuong vu" w:date="2018-11-23T10:15:00Z"/>
                <w:rFonts w:ascii="Times New Roman" w:hAnsi="Times New Roman" w:cs="Times New Roman"/>
                <w:b/>
                <w:bCs/>
                <w:lang w:val="es-ES"/>
              </w:rPr>
              <w:pPrChange w:id="47867" w:author="phuong vu" w:date="2018-11-23T13:48:00Z">
                <w:pPr>
                  <w:jc w:val="center"/>
                </w:pPr>
              </w:pPrChange>
            </w:pPr>
            <w:ins w:id="47868" w:author="phuong vu" w:date="2018-11-23T10:15:00Z">
              <w:r>
                <w:rPr>
                  <w:b/>
                  <w:bCs/>
                  <w:lang w:val="es-ES"/>
                </w:rPr>
                <w:t>STT</w:t>
              </w:r>
            </w:ins>
          </w:p>
        </w:tc>
        <w:tc>
          <w:tcPr>
            <w:tcW w:w="2673" w:type="dxa"/>
            <w:tcBorders>
              <w:top w:val="single" w:sz="4" w:space="0" w:color="auto"/>
              <w:left w:val="single" w:sz="4" w:space="0" w:color="auto"/>
              <w:bottom w:val="single" w:sz="4" w:space="0" w:color="auto"/>
              <w:right w:val="single" w:sz="4" w:space="0" w:color="auto"/>
            </w:tcBorders>
            <w:vAlign w:val="center"/>
            <w:hideMark/>
            <w:tcPrChange w:id="47869" w:author="Tran Huan" w:date="2018-11-26T10:37:00Z">
              <w:tcPr>
                <w:tcW w:w="2835" w:type="dxa"/>
                <w:tcBorders>
                  <w:top w:val="single" w:sz="4" w:space="0" w:color="auto"/>
                  <w:left w:val="single" w:sz="4" w:space="0" w:color="auto"/>
                  <w:bottom w:val="single" w:sz="4" w:space="0" w:color="auto"/>
                  <w:right w:val="single" w:sz="4" w:space="0" w:color="auto"/>
                </w:tcBorders>
                <w:vAlign w:val="center"/>
                <w:hideMark/>
              </w:tcPr>
            </w:tcPrChange>
          </w:tcPr>
          <w:p w14:paraId="28FC4A1B" w14:textId="77777777" w:rsidR="0077093A" w:rsidRDefault="0077093A">
            <w:pPr>
              <w:spacing w:line="276" w:lineRule="auto"/>
              <w:jc w:val="center"/>
              <w:rPr>
                <w:ins w:id="47870" w:author="phuong vu" w:date="2018-11-23T10:15:00Z"/>
                <w:b/>
                <w:bCs/>
                <w:lang w:val="es-ES"/>
              </w:rPr>
              <w:pPrChange w:id="47871" w:author="phuong vu" w:date="2018-11-23T13:48:00Z">
                <w:pPr>
                  <w:jc w:val="center"/>
                </w:pPr>
              </w:pPrChange>
            </w:pPr>
            <w:ins w:id="47872" w:author="phuong vu" w:date="2018-11-23T10:15:00Z">
              <w:r>
                <w:rPr>
                  <w:b/>
                  <w:bCs/>
                  <w:lang w:val="es-ES"/>
                </w:rPr>
                <w:t>Mô tả dữ liệu kiểm thử</w:t>
              </w:r>
            </w:ins>
          </w:p>
        </w:tc>
        <w:tc>
          <w:tcPr>
            <w:tcW w:w="1859" w:type="dxa"/>
            <w:tcBorders>
              <w:top w:val="single" w:sz="4" w:space="0" w:color="auto"/>
              <w:left w:val="single" w:sz="4" w:space="0" w:color="auto"/>
              <w:bottom w:val="single" w:sz="4" w:space="0" w:color="auto"/>
              <w:right w:val="single" w:sz="4" w:space="0" w:color="auto"/>
            </w:tcBorders>
            <w:vAlign w:val="center"/>
            <w:hideMark/>
            <w:tcPrChange w:id="47873" w:author="Tran Huan" w:date="2018-11-26T10:37:00Z">
              <w:tcPr>
                <w:tcW w:w="2130" w:type="dxa"/>
                <w:tcBorders>
                  <w:top w:val="single" w:sz="4" w:space="0" w:color="auto"/>
                  <w:left w:val="single" w:sz="4" w:space="0" w:color="auto"/>
                  <w:bottom w:val="single" w:sz="4" w:space="0" w:color="auto"/>
                  <w:right w:val="single" w:sz="4" w:space="0" w:color="auto"/>
                </w:tcBorders>
                <w:vAlign w:val="center"/>
                <w:hideMark/>
              </w:tcPr>
            </w:tcPrChange>
          </w:tcPr>
          <w:p w14:paraId="71B3BBA8" w14:textId="77777777" w:rsidR="0077093A" w:rsidRDefault="0077093A">
            <w:pPr>
              <w:spacing w:line="276" w:lineRule="auto"/>
              <w:jc w:val="center"/>
              <w:rPr>
                <w:ins w:id="47874" w:author="phuong vu" w:date="2018-11-23T10:15:00Z"/>
                <w:b/>
                <w:bCs/>
                <w:lang w:val="es-ES"/>
              </w:rPr>
              <w:pPrChange w:id="47875" w:author="phuong vu" w:date="2018-11-23T13:48:00Z">
                <w:pPr>
                  <w:jc w:val="center"/>
                </w:pPr>
              </w:pPrChange>
            </w:pPr>
            <w:ins w:id="47876" w:author="phuong vu" w:date="2018-11-23T10:15:00Z">
              <w:r>
                <w:rPr>
                  <w:b/>
                  <w:bCs/>
                  <w:lang w:val="es-ES"/>
                </w:rPr>
                <w:t>Kết quả mong đợi</w:t>
              </w:r>
            </w:ins>
          </w:p>
        </w:tc>
        <w:tc>
          <w:tcPr>
            <w:tcW w:w="1985" w:type="dxa"/>
            <w:tcBorders>
              <w:top w:val="single" w:sz="4" w:space="0" w:color="auto"/>
              <w:left w:val="single" w:sz="4" w:space="0" w:color="auto"/>
              <w:bottom w:val="single" w:sz="4" w:space="0" w:color="auto"/>
              <w:right w:val="single" w:sz="4" w:space="0" w:color="auto"/>
            </w:tcBorders>
            <w:vAlign w:val="center"/>
            <w:hideMark/>
            <w:tcPrChange w:id="47877" w:author="Tran Huan" w:date="2018-11-26T10:37:00Z">
              <w:tcPr>
                <w:tcW w:w="1872" w:type="dxa"/>
                <w:tcBorders>
                  <w:top w:val="single" w:sz="4" w:space="0" w:color="auto"/>
                  <w:left w:val="single" w:sz="4" w:space="0" w:color="auto"/>
                  <w:bottom w:val="single" w:sz="4" w:space="0" w:color="auto"/>
                  <w:right w:val="single" w:sz="4" w:space="0" w:color="auto"/>
                </w:tcBorders>
                <w:vAlign w:val="center"/>
                <w:hideMark/>
              </w:tcPr>
            </w:tcPrChange>
          </w:tcPr>
          <w:p w14:paraId="173311AC" w14:textId="77777777" w:rsidR="0077093A" w:rsidRDefault="0077093A">
            <w:pPr>
              <w:spacing w:line="276" w:lineRule="auto"/>
              <w:jc w:val="center"/>
              <w:rPr>
                <w:ins w:id="47878" w:author="phuong vu" w:date="2018-11-23T10:15:00Z"/>
                <w:b/>
                <w:bCs/>
                <w:lang w:val="es-ES"/>
              </w:rPr>
              <w:pPrChange w:id="47879" w:author="phuong vu" w:date="2018-11-23T13:48:00Z">
                <w:pPr>
                  <w:jc w:val="center"/>
                </w:pPr>
              </w:pPrChange>
            </w:pPr>
            <w:ins w:id="47880" w:author="phuong vu" w:date="2018-11-23T10:15:00Z">
              <w:r>
                <w:rPr>
                  <w:b/>
                  <w:bCs/>
                  <w:lang w:val="es-ES"/>
                </w:rPr>
                <w:t>Kết quả thực tế</w:t>
              </w:r>
            </w:ins>
          </w:p>
        </w:tc>
        <w:tc>
          <w:tcPr>
            <w:tcW w:w="1701" w:type="dxa"/>
            <w:tcBorders>
              <w:top w:val="single" w:sz="4" w:space="0" w:color="auto"/>
              <w:left w:val="single" w:sz="4" w:space="0" w:color="auto"/>
              <w:bottom w:val="single" w:sz="4" w:space="0" w:color="auto"/>
              <w:right w:val="single" w:sz="4" w:space="0" w:color="auto"/>
            </w:tcBorders>
            <w:vAlign w:val="center"/>
            <w:hideMark/>
            <w:tcPrChange w:id="47881" w:author="Tran Huan" w:date="2018-11-26T10:37:00Z">
              <w:tcPr>
                <w:tcW w:w="1872" w:type="dxa"/>
                <w:tcBorders>
                  <w:top w:val="single" w:sz="4" w:space="0" w:color="auto"/>
                  <w:left w:val="single" w:sz="4" w:space="0" w:color="auto"/>
                  <w:bottom w:val="single" w:sz="4" w:space="0" w:color="auto"/>
                  <w:right w:val="single" w:sz="4" w:space="0" w:color="auto"/>
                </w:tcBorders>
                <w:vAlign w:val="center"/>
                <w:hideMark/>
              </w:tcPr>
            </w:tcPrChange>
          </w:tcPr>
          <w:p w14:paraId="1D39ADDB" w14:textId="77777777" w:rsidR="0077093A" w:rsidRDefault="0077093A">
            <w:pPr>
              <w:spacing w:line="276" w:lineRule="auto"/>
              <w:jc w:val="center"/>
              <w:rPr>
                <w:ins w:id="47882" w:author="phuong vu" w:date="2018-11-23T10:15:00Z"/>
                <w:b/>
                <w:bCs/>
                <w:lang w:val="es-ES"/>
              </w:rPr>
              <w:pPrChange w:id="47883" w:author="phuong vu" w:date="2018-11-23T13:48:00Z">
                <w:pPr>
                  <w:jc w:val="center"/>
                </w:pPr>
              </w:pPrChange>
            </w:pPr>
            <w:ins w:id="47884" w:author="phuong vu" w:date="2018-11-23T10:15:00Z">
              <w:r>
                <w:rPr>
                  <w:b/>
                  <w:bCs/>
                  <w:lang w:val="es-ES"/>
                </w:rPr>
                <w:t>Thành công/ Thât bại</w:t>
              </w:r>
            </w:ins>
          </w:p>
        </w:tc>
      </w:tr>
      <w:tr w:rsidR="006B56EB" w14:paraId="64D8AE40" w14:textId="77777777" w:rsidTr="006B56EB">
        <w:trPr>
          <w:ins w:id="47885"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47886" w:author="Tran Huan" w:date="2018-11-26T10:37:00Z">
              <w:tcPr>
                <w:tcW w:w="615" w:type="dxa"/>
                <w:tcBorders>
                  <w:top w:val="single" w:sz="4" w:space="0" w:color="auto"/>
                  <w:left w:val="single" w:sz="4" w:space="0" w:color="auto"/>
                  <w:bottom w:val="single" w:sz="4" w:space="0" w:color="auto"/>
                  <w:right w:val="single" w:sz="4" w:space="0" w:color="auto"/>
                </w:tcBorders>
                <w:vAlign w:val="center"/>
              </w:tcPr>
            </w:tcPrChange>
          </w:tcPr>
          <w:p w14:paraId="59344FF6" w14:textId="140173AD" w:rsidR="0077093A" w:rsidRDefault="00BE73FF">
            <w:pPr>
              <w:spacing w:line="276" w:lineRule="auto"/>
              <w:jc w:val="center"/>
              <w:rPr>
                <w:ins w:id="47887" w:author="phuong vu" w:date="2018-11-23T10:15:00Z"/>
                <w:b/>
                <w:bCs/>
                <w:lang w:val="es-ES"/>
              </w:rPr>
              <w:pPrChange w:id="47888" w:author="Tran Huan" w:date="2018-11-26T10:34:00Z">
                <w:pPr/>
              </w:pPrChange>
            </w:pPr>
            <w:ins w:id="47889" w:author="Tran Huan" w:date="2018-11-26T10:31:00Z">
              <w:r>
                <w:rPr>
                  <w:b/>
                  <w:bCs/>
                  <w:lang w:val="es-ES"/>
                </w:rPr>
                <w:t>1</w:t>
              </w:r>
            </w:ins>
          </w:p>
        </w:tc>
        <w:tc>
          <w:tcPr>
            <w:tcW w:w="2673" w:type="dxa"/>
            <w:tcBorders>
              <w:top w:val="single" w:sz="4" w:space="0" w:color="auto"/>
              <w:left w:val="single" w:sz="4" w:space="0" w:color="auto"/>
              <w:bottom w:val="single" w:sz="4" w:space="0" w:color="auto"/>
              <w:right w:val="single" w:sz="4" w:space="0" w:color="auto"/>
            </w:tcBorders>
            <w:vAlign w:val="center"/>
            <w:tcPrChange w:id="47890" w:author="Tran Huan" w:date="2018-11-26T10:37:00Z">
              <w:tcPr>
                <w:tcW w:w="2835" w:type="dxa"/>
                <w:tcBorders>
                  <w:top w:val="single" w:sz="4" w:space="0" w:color="auto"/>
                  <w:left w:val="single" w:sz="4" w:space="0" w:color="auto"/>
                  <w:bottom w:val="single" w:sz="4" w:space="0" w:color="auto"/>
                  <w:right w:val="single" w:sz="4" w:space="0" w:color="auto"/>
                </w:tcBorders>
                <w:vAlign w:val="center"/>
              </w:tcPr>
            </w:tcPrChange>
          </w:tcPr>
          <w:p w14:paraId="28EAC548" w14:textId="36ADA2DA" w:rsidR="0077093A" w:rsidRDefault="006B56EB">
            <w:pPr>
              <w:spacing w:line="276" w:lineRule="auto"/>
              <w:jc w:val="left"/>
              <w:rPr>
                <w:ins w:id="47891" w:author="Tran Huan" w:date="2018-11-26T10:32:00Z"/>
                <w:lang w:val="es-ES"/>
              </w:rPr>
              <w:pPrChange w:id="47892" w:author="Tran Huan" w:date="2018-11-26T10:34:00Z">
                <w:pPr/>
              </w:pPrChange>
            </w:pPr>
            <w:ins w:id="47893" w:author="Tran Huan" w:date="2018-11-26T10:35:00Z">
              <w:r>
                <w:rPr>
                  <w:lang w:val="es-ES"/>
                </w:rPr>
                <w:t>e</w:t>
              </w:r>
            </w:ins>
            <w:ins w:id="47894" w:author="Tran Huan" w:date="2018-11-26T10:31:00Z">
              <w:r w:rsidR="00BE73FF">
                <w:rPr>
                  <w:lang w:val="es-ES"/>
                </w:rPr>
                <w:t xml:space="preserve">mail: </w:t>
              </w:r>
            </w:ins>
            <w:ins w:id="47895" w:author="Tran Huan" w:date="2018-11-26T10:35:00Z">
              <w:r>
                <w:rPr>
                  <w:lang w:val="es-ES"/>
                </w:rPr>
                <w:t>“</w:t>
              </w:r>
            </w:ins>
            <w:ins w:id="47896" w:author="Tran Huan" w:date="2018-11-26T10:36:00Z">
              <w:r w:rsidRPr="006B56EB">
                <w:rPr>
                  <w:rPrChange w:id="47897" w:author="Tran Huan" w:date="2018-11-26T10:36:00Z">
                    <w:rPr>
                      <w:rStyle w:val="Hyperlink"/>
                      <w:lang w:val="es-ES"/>
                    </w:rPr>
                  </w:rPrChange>
                </w:rPr>
                <w:t>test1234@gmail.com</w:t>
              </w:r>
            </w:ins>
            <w:ins w:id="47898" w:author="Tran Huan" w:date="2018-11-26T10:35:00Z">
              <w:r>
                <w:rPr>
                  <w:lang w:val="es-ES"/>
                </w:rPr>
                <w:t>”</w:t>
              </w:r>
            </w:ins>
          </w:p>
          <w:p w14:paraId="46EC810F" w14:textId="5777BE63" w:rsidR="00BE73FF" w:rsidRDefault="006B56EB">
            <w:pPr>
              <w:spacing w:line="276" w:lineRule="auto"/>
              <w:jc w:val="left"/>
              <w:rPr>
                <w:ins w:id="47899" w:author="phuong vu" w:date="2018-11-23T10:15:00Z"/>
                <w:lang w:val="es-ES"/>
              </w:rPr>
              <w:pPrChange w:id="47900" w:author="Tran Huan" w:date="2018-11-26T10:34:00Z">
                <w:pPr/>
              </w:pPrChange>
            </w:pPr>
            <w:ins w:id="47901" w:author="Tran Huan" w:date="2018-11-26T10:32:00Z">
              <w:r>
                <w:rPr>
                  <w:lang w:val="es-ES"/>
                </w:rPr>
                <w:t>p</w:t>
              </w:r>
              <w:r w:rsidR="00BE73FF">
                <w:rPr>
                  <w:lang w:val="es-ES"/>
                </w:rPr>
                <w:t>assword: “123456”</w:t>
              </w:r>
            </w:ins>
          </w:p>
        </w:tc>
        <w:tc>
          <w:tcPr>
            <w:tcW w:w="1859" w:type="dxa"/>
            <w:tcBorders>
              <w:top w:val="single" w:sz="4" w:space="0" w:color="auto"/>
              <w:left w:val="single" w:sz="4" w:space="0" w:color="auto"/>
              <w:bottom w:val="single" w:sz="4" w:space="0" w:color="auto"/>
              <w:right w:val="single" w:sz="4" w:space="0" w:color="auto"/>
            </w:tcBorders>
            <w:vAlign w:val="center"/>
            <w:tcPrChange w:id="47902" w:author="Tran Huan" w:date="2018-11-26T10:37:00Z">
              <w:tcPr>
                <w:tcW w:w="2130" w:type="dxa"/>
                <w:tcBorders>
                  <w:top w:val="single" w:sz="4" w:space="0" w:color="auto"/>
                  <w:left w:val="single" w:sz="4" w:space="0" w:color="auto"/>
                  <w:bottom w:val="single" w:sz="4" w:space="0" w:color="auto"/>
                  <w:right w:val="single" w:sz="4" w:space="0" w:color="auto"/>
                </w:tcBorders>
                <w:vAlign w:val="center"/>
              </w:tcPr>
            </w:tcPrChange>
          </w:tcPr>
          <w:p w14:paraId="7A1FFD7A" w14:textId="2A27D022" w:rsidR="0077093A" w:rsidRDefault="00BE73FF">
            <w:pPr>
              <w:spacing w:line="276" w:lineRule="auto"/>
              <w:jc w:val="left"/>
              <w:rPr>
                <w:ins w:id="47903" w:author="phuong vu" w:date="2018-11-23T10:15:00Z"/>
                <w:lang w:val="es-ES"/>
              </w:rPr>
              <w:pPrChange w:id="47904" w:author="Tran Huan" w:date="2018-11-26T10:35:00Z">
                <w:pPr/>
              </w:pPrChange>
            </w:pPr>
            <w:ins w:id="47905" w:author="Tran Huan" w:date="2018-11-26T10:32:00Z">
              <w:r>
                <w:rPr>
                  <w:lang w:val="es-ES"/>
                </w:rPr>
                <w:t>Thông báo: “email hoặc mật khẩu</w:t>
              </w:r>
            </w:ins>
            <w:ins w:id="47906" w:author="Tran Huan" w:date="2018-11-26T10:35:00Z">
              <w:r w:rsidR="006B56EB">
                <w:rPr>
                  <w:lang w:val="es-ES"/>
                </w:rPr>
                <w:t xml:space="preserve"> không đúng”</w:t>
              </w:r>
            </w:ins>
          </w:p>
        </w:tc>
        <w:tc>
          <w:tcPr>
            <w:tcW w:w="1985" w:type="dxa"/>
            <w:tcBorders>
              <w:top w:val="single" w:sz="4" w:space="0" w:color="auto"/>
              <w:left w:val="single" w:sz="4" w:space="0" w:color="auto"/>
              <w:bottom w:val="single" w:sz="4" w:space="0" w:color="auto"/>
              <w:right w:val="single" w:sz="4" w:space="0" w:color="auto"/>
            </w:tcBorders>
            <w:vAlign w:val="center"/>
            <w:tcPrChange w:id="47907" w:author="Tran Huan" w:date="2018-11-26T10:37:00Z">
              <w:tcPr>
                <w:tcW w:w="1872" w:type="dxa"/>
                <w:tcBorders>
                  <w:top w:val="single" w:sz="4" w:space="0" w:color="auto"/>
                  <w:left w:val="single" w:sz="4" w:space="0" w:color="auto"/>
                  <w:bottom w:val="single" w:sz="4" w:space="0" w:color="auto"/>
                  <w:right w:val="single" w:sz="4" w:space="0" w:color="auto"/>
                </w:tcBorders>
                <w:vAlign w:val="center"/>
              </w:tcPr>
            </w:tcPrChange>
          </w:tcPr>
          <w:p w14:paraId="384C3A24" w14:textId="2FCB0D86" w:rsidR="0077093A" w:rsidRDefault="006B56EB">
            <w:pPr>
              <w:spacing w:line="276" w:lineRule="auto"/>
              <w:jc w:val="left"/>
              <w:rPr>
                <w:ins w:id="47908" w:author="phuong vu" w:date="2018-11-23T10:15:00Z"/>
                <w:lang w:val="es-ES"/>
              </w:rPr>
              <w:pPrChange w:id="47909" w:author="Tran Huan" w:date="2018-11-26T10:34:00Z">
                <w:pPr/>
              </w:pPrChange>
            </w:pPr>
            <w:ins w:id="47910" w:author="Tran Huan" w:date="2018-11-26T10:35:00Z">
              <w:r>
                <w:rPr>
                  <w:lang w:val="es-ES"/>
                </w:rPr>
                <w:t>Thông báo: “email hoặc mật khẩu không đúng”</w:t>
              </w:r>
            </w:ins>
          </w:p>
        </w:tc>
        <w:tc>
          <w:tcPr>
            <w:tcW w:w="1701" w:type="dxa"/>
            <w:tcBorders>
              <w:top w:val="single" w:sz="4" w:space="0" w:color="auto"/>
              <w:left w:val="single" w:sz="4" w:space="0" w:color="auto"/>
              <w:bottom w:val="single" w:sz="4" w:space="0" w:color="auto"/>
              <w:right w:val="single" w:sz="4" w:space="0" w:color="auto"/>
            </w:tcBorders>
            <w:vAlign w:val="center"/>
            <w:tcPrChange w:id="47911" w:author="Tran Huan" w:date="2018-11-26T10:37:00Z">
              <w:tcPr>
                <w:tcW w:w="1872" w:type="dxa"/>
                <w:tcBorders>
                  <w:top w:val="single" w:sz="4" w:space="0" w:color="auto"/>
                  <w:left w:val="single" w:sz="4" w:space="0" w:color="auto"/>
                  <w:bottom w:val="single" w:sz="4" w:space="0" w:color="auto"/>
                  <w:right w:val="single" w:sz="4" w:space="0" w:color="auto"/>
                </w:tcBorders>
                <w:vAlign w:val="center"/>
              </w:tcPr>
            </w:tcPrChange>
          </w:tcPr>
          <w:p w14:paraId="5F5F44A1" w14:textId="260AC332" w:rsidR="0077093A" w:rsidRDefault="00BE73FF">
            <w:pPr>
              <w:spacing w:line="276" w:lineRule="auto"/>
              <w:jc w:val="left"/>
              <w:rPr>
                <w:ins w:id="47912" w:author="phuong vu" w:date="2018-11-23T10:15:00Z"/>
                <w:lang w:val="es-ES"/>
              </w:rPr>
              <w:pPrChange w:id="47913" w:author="Tran Huan" w:date="2018-11-26T10:34:00Z">
                <w:pPr/>
              </w:pPrChange>
            </w:pPr>
            <w:ins w:id="47914" w:author="Tran Huan" w:date="2018-11-26T10:34:00Z">
              <w:r>
                <w:rPr>
                  <w:lang w:val="es-ES"/>
                </w:rPr>
                <w:t>Thành công</w:t>
              </w:r>
            </w:ins>
          </w:p>
        </w:tc>
      </w:tr>
      <w:tr w:rsidR="006B56EB" w14:paraId="192F8E5F" w14:textId="77777777" w:rsidTr="006B56EB">
        <w:trPr>
          <w:ins w:id="47915"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47916" w:author="Tran Huan" w:date="2018-11-26T10:37:00Z">
              <w:tcPr>
                <w:tcW w:w="615" w:type="dxa"/>
                <w:tcBorders>
                  <w:top w:val="single" w:sz="4" w:space="0" w:color="auto"/>
                  <w:left w:val="single" w:sz="4" w:space="0" w:color="auto"/>
                  <w:bottom w:val="single" w:sz="4" w:space="0" w:color="auto"/>
                  <w:right w:val="single" w:sz="4" w:space="0" w:color="auto"/>
                </w:tcBorders>
                <w:vAlign w:val="center"/>
              </w:tcPr>
            </w:tcPrChange>
          </w:tcPr>
          <w:p w14:paraId="67A1BE51" w14:textId="7CBB1C49" w:rsidR="0077093A" w:rsidRDefault="006B56EB">
            <w:pPr>
              <w:spacing w:line="276" w:lineRule="auto"/>
              <w:jc w:val="center"/>
              <w:rPr>
                <w:ins w:id="47917" w:author="phuong vu" w:date="2018-11-23T10:15:00Z"/>
                <w:b/>
                <w:bCs/>
                <w:lang w:val="es-ES"/>
              </w:rPr>
              <w:pPrChange w:id="47918" w:author="Tran Huan" w:date="2018-11-26T10:34:00Z">
                <w:pPr/>
              </w:pPrChange>
            </w:pPr>
            <w:ins w:id="47919" w:author="Tran Huan" w:date="2018-11-26T10:35:00Z">
              <w:r>
                <w:rPr>
                  <w:b/>
                  <w:bCs/>
                  <w:lang w:val="es-ES"/>
                </w:rPr>
                <w:t>2</w:t>
              </w:r>
            </w:ins>
          </w:p>
        </w:tc>
        <w:tc>
          <w:tcPr>
            <w:tcW w:w="2673" w:type="dxa"/>
            <w:tcBorders>
              <w:top w:val="single" w:sz="4" w:space="0" w:color="auto"/>
              <w:left w:val="single" w:sz="4" w:space="0" w:color="auto"/>
              <w:bottom w:val="single" w:sz="4" w:space="0" w:color="auto"/>
              <w:right w:val="single" w:sz="4" w:space="0" w:color="auto"/>
            </w:tcBorders>
            <w:vAlign w:val="center"/>
            <w:tcPrChange w:id="47920" w:author="Tran Huan" w:date="2018-11-26T10:37:00Z">
              <w:tcPr>
                <w:tcW w:w="2835" w:type="dxa"/>
                <w:tcBorders>
                  <w:top w:val="single" w:sz="4" w:space="0" w:color="auto"/>
                  <w:left w:val="single" w:sz="4" w:space="0" w:color="auto"/>
                  <w:bottom w:val="single" w:sz="4" w:space="0" w:color="auto"/>
                  <w:right w:val="single" w:sz="4" w:space="0" w:color="auto"/>
                </w:tcBorders>
                <w:vAlign w:val="center"/>
              </w:tcPr>
            </w:tcPrChange>
          </w:tcPr>
          <w:p w14:paraId="0D4AC08F" w14:textId="401D28CB" w:rsidR="006B56EB" w:rsidRDefault="006B56EB" w:rsidP="006B56EB">
            <w:pPr>
              <w:spacing w:line="276" w:lineRule="auto"/>
              <w:jc w:val="left"/>
              <w:rPr>
                <w:ins w:id="47921" w:author="Tran Huan" w:date="2018-11-26T10:35:00Z"/>
                <w:lang w:val="es-ES"/>
              </w:rPr>
            </w:pPr>
            <w:ins w:id="47922" w:author="Tran Huan" w:date="2018-11-26T10:35:00Z">
              <w:r>
                <w:rPr>
                  <w:lang w:val="es-ES"/>
                </w:rPr>
                <w:t xml:space="preserve">email: </w:t>
              </w:r>
            </w:ins>
            <w:ins w:id="47923" w:author="Tran Huan" w:date="2018-11-26T10:36:00Z">
              <w:r>
                <w:rPr>
                  <w:lang w:val="es-ES"/>
                </w:rPr>
                <w:t>“</w:t>
              </w:r>
              <w:r w:rsidRPr="006B56EB">
                <w:rPr>
                  <w:rPrChange w:id="47924" w:author="Tran Huan" w:date="2018-11-26T10:36:00Z">
                    <w:rPr>
                      <w:rStyle w:val="Hyperlink"/>
                      <w:lang w:val="es-ES"/>
                    </w:rPr>
                  </w:rPrChange>
                </w:rPr>
                <w:t>hua</w:t>
              </w:r>
              <w:r>
                <w:rPr>
                  <w:lang w:val="es-ES"/>
                </w:rPr>
                <w:t>n@</w:t>
              </w:r>
            </w:ins>
            <w:ins w:id="47925" w:author="Tran Huan" w:date="2018-11-26T10:37:00Z">
              <w:r>
                <w:rPr>
                  <w:lang w:val="es-ES"/>
                </w:rPr>
                <w:t>gmail.com</w:t>
              </w:r>
            </w:ins>
            <w:ins w:id="47926" w:author="Tran Huan" w:date="2018-11-26T10:36:00Z">
              <w:r>
                <w:rPr>
                  <w:lang w:val="es-ES"/>
                </w:rPr>
                <w:t>”</w:t>
              </w:r>
            </w:ins>
          </w:p>
          <w:p w14:paraId="430F06F0" w14:textId="3FC0BED0" w:rsidR="0077093A" w:rsidRDefault="006B56EB">
            <w:pPr>
              <w:spacing w:line="276" w:lineRule="auto"/>
              <w:jc w:val="left"/>
              <w:rPr>
                <w:ins w:id="47927" w:author="phuong vu" w:date="2018-11-23T10:15:00Z"/>
                <w:lang w:val="es-ES"/>
              </w:rPr>
              <w:pPrChange w:id="47928" w:author="Tran Huan" w:date="2018-11-26T10:34:00Z">
                <w:pPr/>
              </w:pPrChange>
            </w:pPr>
            <w:ins w:id="47929" w:author="Tran Huan" w:date="2018-11-26T10:35:00Z">
              <w:r>
                <w:rPr>
                  <w:lang w:val="es-ES"/>
                </w:rPr>
                <w:t>password: “123456”</w:t>
              </w:r>
            </w:ins>
          </w:p>
        </w:tc>
        <w:tc>
          <w:tcPr>
            <w:tcW w:w="1859" w:type="dxa"/>
            <w:tcBorders>
              <w:top w:val="single" w:sz="4" w:space="0" w:color="auto"/>
              <w:left w:val="single" w:sz="4" w:space="0" w:color="auto"/>
              <w:bottom w:val="single" w:sz="4" w:space="0" w:color="auto"/>
              <w:right w:val="single" w:sz="4" w:space="0" w:color="auto"/>
            </w:tcBorders>
            <w:vAlign w:val="center"/>
            <w:tcPrChange w:id="47930" w:author="Tran Huan" w:date="2018-11-26T10:37:00Z">
              <w:tcPr>
                <w:tcW w:w="2130" w:type="dxa"/>
                <w:tcBorders>
                  <w:top w:val="single" w:sz="4" w:space="0" w:color="auto"/>
                  <w:left w:val="single" w:sz="4" w:space="0" w:color="auto"/>
                  <w:bottom w:val="single" w:sz="4" w:space="0" w:color="auto"/>
                  <w:right w:val="single" w:sz="4" w:space="0" w:color="auto"/>
                </w:tcBorders>
                <w:vAlign w:val="center"/>
              </w:tcPr>
            </w:tcPrChange>
          </w:tcPr>
          <w:p w14:paraId="508CB67C" w14:textId="77777777" w:rsidR="0077093A" w:rsidRDefault="006B56EB">
            <w:pPr>
              <w:spacing w:line="276" w:lineRule="auto"/>
              <w:jc w:val="left"/>
              <w:rPr>
                <w:ins w:id="47931" w:author="Tran Huan" w:date="2018-11-26T15:17:00Z"/>
                <w:lang w:val="es-ES"/>
              </w:rPr>
              <w:pPrChange w:id="47932" w:author="Tran Huan" w:date="2018-11-26T10:34:00Z">
                <w:pPr/>
              </w:pPrChange>
            </w:pPr>
            <w:ins w:id="47933" w:author="Tran Huan" w:date="2018-11-26T10:36:00Z">
              <w:r>
                <w:rPr>
                  <w:lang w:val="es-ES"/>
                </w:rPr>
                <w:t>Thông báo “đăng nhập thành công”</w:t>
              </w:r>
            </w:ins>
          </w:p>
          <w:p w14:paraId="3289F30A" w14:textId="29ABDAE4" w:rsidR="00897EE4" w:rsidRDefault="00897EE4">
            <w:pPr>
              <w:spacing w:line="276" w:lineRule="auto"/>
              <w:jc w:val="left"/>
              <w:rPr>
                <w:ins w:id="47934" w:author="phuong vu" w:date="2018-11-23T10:15:00Z"/>
                <w:lang w:val="es-ES"/>
              </w:rPr>
              <w:pPrChange w:id="47935" w:author="Tran Huan" w:date="2018-11-26T10:34:00Z">
                <w:pPr/>
              </w:pPrChange>
            </w:pPr>
            <w:ins w:id="47936" w:author="Tran Huan" w:date="2018-11-26T15:17:00Z">
              <w:r>
                <w:rPr>
                  <w:lang w:val="es-ES"/>
                </w:rPr>
                <w:t>Chuyển sang màn hình chính</w:t>
              </w:r>
            </w:ins>
          </w:p>
        </w:tc>
        <w:tc>
          <w:tcPr>
            <w:tcW w:w="1985" w:type="dxa"/>
            <w:tcBorders>
              <w:top w:val="single" w:sz="4" w:space="0" w:color="auto"/>
              <w:left w:val="single" w:sz="4" w:space="0" w:color="auto"/>
              <w:bottom w:val="single" w:sz="4" w:space="0" w:color="auto"/>
              <w:right w:val="single" w:sz="4" w:space="0" w:color="auto"/>
            </w:tcBorders>
            <w:vAlign w:val="center"/>
            <w:tcPrChange w:id="47937" w:author="Tran Huan" w:date="2018-11-26T10:37:00Z">
              <w:tcPr>
                <w:tcW w:w="1872" w:type="dxa"/>
                <w:tcBorders>
                  <w:top w:val="single" w:sz="4" w:space="0" w:color="auto"/>
                  <w:left w:val="single" w:sz="4" w:space="0" w:color="auto"/>
                  <w:bottom w:val="single" w:sz="4" w:space="0" w:color="auto"/>
                  <w:right w:val="single" w:sz="4" w:space="0" w:color="auto"/>
                </w:tcBorders>
                <w:vAlign w:val="center"/>
              </w:tcPr>
            </w:tcPrChange>
          </w:tcPr>
          <w:p w14:paraId="69A29726" w14:textId="77777777" w:rsidR="0077093A" w:rsidRDefault="006B56EB">
            <w:pPr>
              <w:spacing w:line="276" w:lineRule="auto"/>
              <w:jc w:val="left"/>
              <w:rPr>
                <w:ins w:id="47938" w:author="Tran Huan" w:date="2018-11-26T15:18:00Z"/>
                <w:lang w:val="es-ES"/>
              </w:rPr>
              <w:pPrChange w:id="47939" w:author="Tran Huan" w:date="2018-11-26T10:34:00Z">
                <w:pPr/>
              </w:pPrChange>
            </w:pPr>
            <w:ins w:id="47940" w:author="Tran Huan" w:date="2018-11-26T10:36:00Z">
              <w:r>
                <w:rPr>
                  <w:lang w:val="es-ES"/>
                </w:rPr>
                <w:t>Thông báo “đăng nhập thành công”</w:t>
              </w:r>
            </w:ins>
          </w:p>
          <w:p w14:paraId="713D95E7" w14:textId="4011766D" w:rsidR="00897EE4" w:rsidRDefault="00897EE4">
            <w:pPr>
              <w:spacing w:line="276" w:lineRule="auto"/>
              <w:jc w:val="left"/>
              <w:rPr>
                <w:ins w:id="47941" w:author="phuong vu" w:date="2018-11-23T10:15:00Z"/>
                <w:lang w:val="es-ES"/>
              </w:rPr>
              <w:pPrChange w:id="47942" w:author="Tran Huan" w:date="2018-11-26T10:34:00Z">
                <w:pPr/>
              </w:pPrChange>
            </w:pPr>
            <w:ins w:id="47943" w:author="Tran Huan" w:date="2018-11-26T15:18:00Z">
              <w:r>
                <w:rPr>
                  <w:lang w:val="es-ES"/>
                </w:rPr>
                <w:t>Chuyển sang màn hình chính</w:t>
              </w:r>
            </w:ins>
          </w:p>
        </w:tc>
        <w:tc>
          <w:tcPr>
            <w:tcW w:w="1701" w:type="dxa"/>
            <w:tcBorders>
              <w:top w:val="single" w:sz="4" w:space="0" w:color="auto"/>
              <w:left w:val="single" w:sz="4" w:space="0" w:color="auto"/>
              <w:bottom w:val="single" w:sz="4" w:space="0" w:color="auto"/>
              <w:right w:val="single" w:sz="4" w:space="0" w:color="auto"/>
            </w:tcBorders>
            <w:vAlign w:val="center"/>
            <w:tcPrChange w:id="47944" w:author="Tran Huan" w:date="2018-11-26T10:37:00Z">
              <w:tcPr>
                <w:tcW w:w="1872" w:type="dxa"/>
                <w:tcBorders>
                  <w:top w:val="single" w:sz="4" w:space="0" w:color="auto"/>
                  <w:left w:val="single" w:sz="4" w:space="0" w:color="auto"/>
                  <w:bottom w:val="single" w:sz="4" w:space="0" w:color="auto"/>
                  <w:right w:val="single" w:sz="4" w:space="0" w:color="auto"/>
                </w:tcBorders>
                <w:vAlign w:val="center"/>
              </w:tcPr>
            </w:tcPrChange>
          </w:tcPr>
          <w:p w14:paraId="62ACC5DD" w14:textId="4CAEB346" w:rsidR="0077093A" w:rsidRDefault="006B56EB">
            <w:pPr>
              <w:spacing w:line="276" w:lineRule="auto"/>
              <w:jc w:val="left"/>
              <w:rPr>
                <w:ins w:id="47945" w:author="phuong vu" w:date="2018-11-23T10:15:00Z"/>
                <w:lang w:val="es-ES"/>
              </w:rPr>
              <w:pPrChange w:id="47946" w:author="Tran Huan" w:date="2018-11-26T10:34:00Z">
                <w:pPr/>
              </w:pPrChange>
            </w:pPr>
            <w:ins w:id="47947" w:author="Tran Huan" w:date="2018-11-26T10:37:00Z">
              <w:r>
                <w:rPr>
                  <w:lang w:val="es-ES"/>
                </w:rPr>
                <w:t>Thành công</w:t>
              </w:r>
            </w:ins>
          </w:p>
        </w:tc>
      </w:tr>
      <w:tr w:rsidR="006B56EB" w14:paraId="262DF72F" w14:textId="77777777" w:rsidTr="006B56EB">
        <w:trPr>
          <w:ins w:id="47948"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47949" w:author="Tran Huan" w:date="2018-11-26T10:37:00Z">
              <w:tcPr>
                <w:tcW w:w="615" w:type="dxa"/>
                <w:tcBorders>
                  <w:top w:val="single" w:sz="4" w:space="0" w:color="auto"/>
                  <w:left w:val="single" w:sz="4" w:space="0" w:color="auto"/>
                  <w:bottom w:val="single" w:sz="4" w:space="0" w:color="auto"/>
                  <w:right w:val="single" w:sz="4" w:space="0" w:color="auto"/>
                </w:tcBorders>
                <w:vAlign w:val="center"/>
              </w:tcPr>
            </w:tcPrChange>
          </w:tcPr>
          <w:p w14:paraId="5075993E" w14:textId="1D8AD070" w:rsidR="0077093A" w:rsidRDefault="006B56EB">
            <w:pPr>
              <w:spacing w:line="276" w:lineRule="auto"/>
              <w:jc w:val="center"/>
              <w:rPr>
                <w:ins w:id="47950" w:author="phuong vu" w:date="2018-11-23T10:15:00Z"/>
                <w:b/>
                <w:bCs/>
                <w:lang w:val="es-ES"/>
              </w:rPr>
              <w:pPrChange w:id="47951" w:author="Tran Huan" w:date="2018-11-26T10:34:00Z">
                <w:pPr/>
              </w:pPrChange>
            </w:pPr>
            <w:ins w:id="47952" w:author="Tran Huan" w:date="2018-11-26T10:38:00Z">
              <w:r>
                <w:rPr>
                  <w:b/>
                  <w:bCs/>
                  <w:lang w:val="es-ES"/>
                </w:rPr>
                <w:t>3</w:t>
              </w:r>
            </w:ins>
          </w:p>
        </w:tc>
        <w:tc>
          <w:tcPr>
            <w:tcW w:w="2673" w:type="dxa"/>
            <w:tcBorders>
              <w:top w:val="single" w:sz="4" w:space="0" w:color="auto"/>
              <w:left w:val="single" w:sz="4" w:space="0" w:color="auto"/>
              <w:bottom w:val="single" w:sz="4" w:space="0" w:color="auto"/>
              <w:right w:val="single" w:sz="4" w:space="0" w:color="auto"/>
            </w:tcBorders>
            <w:vAlign w:val="center"/>
            <w:tcPrChange w:id="47953" w:author="Tran Huan" w:date="2018-11-26T10:37:00Z">
              <w:tcPr>
                <w:tcW w:w="2835" w:type="dxa"/>
                <w:tcBorders>
                  <w:top w:val="single" w:sz="4" w:space="0" w:color="auto"/>
                  <w:left w:val="single" w:sz="4" w:space="0" w:color="auto"/>
                  <w:bottom w:val="single" w:sz="4" w:space="0" w:color="auto"/>
                  <w:right w:val="single" w:sz="4" w:space="0" w:color="auto"/>
                </w:tcBorders>
                <w:vAlign w:val="center"/>
              </w:tcPr>
            </w:tcPrChange>
          </w:tcPr>
          <w:p w14:paraId="4A84CB58" w14:textId="761196F3" w:rsidR="0077093A" w:rsidRDefault="006B56EB">
            <w:pPr>
              <w:spacing w:line="276" w:lineRule="auto"/>
              <w:jc w:val="left"/>
              <w:rPr>
                <w:ins w:id="47954" w:author="phuong vu" w:date="2018-11-23T10:15:00Z"/>
                <w:lang w:val="es-ES"/>
              </w:rPr>
              <w:pPrChange w:id="47955" w:author="Tran Huan" w:date="2018-11-26T10:34:00Z">
                <w:pPr/>
              </w:pPrChange>
            </w:pPr>
            <w:ins w:id="47956" w:author="Tran Huan" w:date="2018-11-26T10:38:00Z">
              <w:r>
                <w:rPr>
                  <w:lang w:val="es-ES"/>
                </w:rPr>
                <w:t>Nhấn vào nút đăng xuất ở màn hình tài khoản của tôi</w:t>
              </w:r>
            </w:ins>
          </w:p>
        </w:tc>
        <w:tc>
          <w:tcPr>
            <w:tcW w:w="1859" w:type="dxa"/>
            <w:tcBorders>
              <w:top w:val="single" w:sz="4" w:space="0" w:color="auto"/>
              <w:left w:val="single" w:sz="4" w:space="0" w:color="auto"/>
              <w:bottom w:val="single" w:sz="4" w:space="0" w:color="auto"/>
              <w:right w:val="single" w:sz="4" w:space="0" w:color="auto"/>
            </w:tcBorders>
            <w:vAlign w:val="center"/>
            <w:tcPrChange w:id="47957" w:author="Tran Huan" w:date="2018-11-26T10:37:00Z">
              <w:tcPr>
                <w:tcW w:w="2130" w:type="dxa"/>
                <w:tcBorders>
                  <w:top w:val="single" w:sz="4" w:space="0" w:color="auto"/>
                  <w:left w:val="single" w:sz="4" w:space="0" w:color="auto"/>
                  <w:bottom w:val="single" w:sz="4" w:space="0" w:color="auto"/>
                  <w:right w:val="single" w:sz="4" w:space="0" w:color="auto"/>
                </w:tcBorders>
                <w:vAlign w:val="center"/>
              </w:tcPr>
            </w:tcPrChange>
          </w:tcPr>
          <w:p w14:paraId="6379D76B" w14:textId="4DE9F11A" w:rsidR="0077093A" w:rsidRDefault="006B56EB">
            <w:pPr>
              <w:spacing w:line="276" w:lineRule="auto"/>
              <w:jc w:val="left"/>
              <w:rPr>
                <w:ins w:id="47958" w:author="phuong vu" w:date="2018-11-23T10:15:00Z"/>
                <w:lang w:val="es-ES"/>
              </w:rPr>
              <w:pPrChange w:id="47959" w:author="Tran Huan" w:date="2018-11-26T10:34:00Z">
                <w:pPr/>
              </w:pPrChange>
            </w:pPr>
            <w:ins w:id="47960" w:author="Tran Huan" w:date="2018-11-26T10:38:00Z">
              <w:r>
                <w:rPr>
                  <w:lang w:val="es-ES"/>
                </w:rPr>
                <w:t xml:space="preserve">Chuyển sang màn hình đăng nhập, dữ liệu trong </w:t>
              </w:r>
            </w:ins>
            <w:ins w:id="47961" w:author="Tran Huan" w:date="2018-11-26T10:39:00Z">
              <w:r w:rsidRPr="00897EE4">
                <w:rPr>
                  <w:lang w:val="es-ES"/>
                  <w:rPrChange w:id="47962" w:author="Tran Huan" w:date="2018-11-26T15:17:00Z">
                    <w:rPr>
                      <w:lang w:val="en-US"/>
                    </w:rPr>
                  </w:rPrChange>
                </w:rPr>
                <w:t>Share Preferences</w:t>
              </w:r>
            </w:ins>
            <w:ins w:id="47963" w:author="Tran Huan" w:date="2018-11-26T15:17:00Z">
              <w:r w:rsidR="00897EE4" w:rsidRPr="00897EE4">
                <w:rPr>
                  <w:lang w:val="es-ES"/>
                  <w:rPrChange w:id="47964" w:author="Tran Huan" w:date="2018-11-26T15:17:00Z">
                    <w:rPr>
                      <w:lang w:val="en-US"/>
                    </w:rPr>
                  </w:rPrChange>
                </w:rPr>
                <w:t xml:space="preserve"> được xóa</w:t>
              </w:r>
            </w:ins>
          </w:p>
        </w:tc>
        <w:tc>
          <w:tcPr>
            <w:tcW w:w="1985" w:type="dxa"/>
            <w:tcBorders>
              <w:top w:val="single" w:sz="4" w:space="0" w:color="auto"/>
              <w:left w:val="single" w:sz="4" w:space="0" w:color="auto"/>
              <w:bottom w:val="single" w:sz="4" w:space="0" w:color="auto"/>
              <w:right w:val="single" w:sz="4" w:space="0" w:color="auto"/>
            </w:tcBorders>
            <w:vAlign w:val="center"/>
            <w:tcPrChange w:id="47965" w:author="Tran Huan" w:date="2018-11-26T10:37:00Z">
              <w:tcPr>
                <w:tcW w:w="1872" w:type="dxa"/>
                <w:tcBorders>
                  <w:top w:val="single" w:sz="4" w:space="0" w:color="auto"/>
                  <w:left w:val="single" w:sz="4" w:space="0" w:color="auto"/>
                  <w:bottom w:val="single" w:sz="4" w:space="0" w:color="auto"/>
                  <w:right w:val="single" w:sz="4" w:space="0" w:color="auto"/>
                </w:tcBorders>
                <w:vAlign w:val="center"/>
              </w:tcPr>
            </w:tcPrChange>
          </w:tcPr>
          <w:p w14:paraId="544A05A7" w14:textId="2103D4CE" w:rsidR="00897EE4" w:rsidRPr="00897EE4" w:rsidRDefault="006B56EB">
            <w:pPr>
              <w:spacing w:line="276" w:lineRule="auto"/>
              <w:jc w:val="left"/>
              <w:rPr>
                <w:ins w:id="47966" w:author="phuong vu" w:date="2018-11-23T10:15:00Z"/>
                <w:lang w:val="es-ES"/>
              </w:rPr>
              <w:pPrChange w:id="47967" w:author="Tran Huan" w:date="2018-11-26T10:34:00Z">
                <w:pPr/>
              </w:pPrChange>
            </w:pPr>
            <w:ins w:id="47968" w:author="Tran Huan" w:date="2018-11-26T10:40:00Z">
              <w:r>
                <w:rPr>
                  <w:lang w:val="es-ES"/>
                </w:rPr>
                <w:t xml:space="preserve">Chuyển sang màn hình đăng nhập, dữ liệu trong </w:t>
              </w:r>
              <w:r w:rsidRPr="00897EE4">
                <w:rPr>
                  <w:lang w:val="es-ES"/>
                  <w:rPrChange w:id="47969" w:author="Tran Huan" w:date="2018-11-26T15:17:00Z">
                    <w:rPr>
                      <w:lang w:val="en-US"/>
                    </w:rPr>
                  </w:rPrChange>
                </w:rPr>
                <w:t>Share Preferences</w:t>
              </w:r>
            </w:ins>
            <w:ins w:id="47970" w:author="Tran Huan" w:date="2018-11-26T15:17:00Z">
              <w:r w:rsidR="00897EE4" w:rsidRPr="00897EE4">
                <w:rPr>
                  <w:lang w:val="es-ES"/>
                  <w:rPrChange w:id="47971" w:author="Tran Huan" w:date="2018-11-26T15:17:00Z">
                    <w:rPr>
                      <w:lang w:val="en-US"/>
                    </w:rPr>
                  </w:rPrChange>
                </w:rPr>
                <w:t xml:space="preserve"> được xóa</w:t>
              </w:r>
            </w:ins>
          </w:p>
        </w:tc>
        <w:tc>
          <w:tcPr>
            <w:tcW w:w="1701" w:type="dxa"/>
            <w:tcBorders>
              <w:top w:val="single" w:sz="4" w:space="0" w:color="auto"/>
              <w:left w:val="single" w:sz="4" w:space="0" w:color="auto"/>
              <w:bottom w:val="single" w:sz="4" w:space="0" w:color="auto"/>
              <w:right w:val="single" w:sz="4" w:space="0" w:color="auto"/>
            </w:tcBorders>
            <w:vAlign w:val="center"/>
            <w:tcPrChange w:id="47972" w:author="Tran Huan" w:date="2018-11-26T10:37:00Z">
              <w:tcPr>
                <w:tcW w:w="1872" w:type="dxa"/>
                <w:tcBorders>
                  <w:top w:val="single" w:sz="4" w:space="0" w:color="auto"/>
                  <w:left w:val="single" w:sz="4" w:space="0" w:color="auto"/>
                  <w:bottom w:val="single" w:sz="4" w:space="0" w:color="auto"/>
                  <w:right w:val="single" w:sz="4" w:space="0" w:color="auto"/>
                </w:tcBorders>
                <w:vAlign w:val="center"/>
              </w:tcPr>
            </w:tcPrChange>
          </w:tcPr>
          <w:p w14:paraId="36C7B315" w14:textId="57F1E830" w:rsidR="0077093A" w:rsidRPr="006B56EB" w:rsidRDefault="006B56EB">
            <w:pPr>
              <w:spacing w:line="276" w:lineRule="auto"/>
              <w:jc w:val="left"/>
              <w:rPr>
                <w:ins w:id="47973" w:author="phuong vu" w:date="2018-11-23T10:15:00Z"/>
                <w:lang w:val="es-ES"/>
                <w:rPrChange w:id="47974" w:author="Tran Huan" w:date="2018-11-26T10:36:00Z">
                  <w:rPr>
                    <w:ins w:id="47975" w:author="phuong vu" w:date="2018-11-23T10:15:00Z"/>
                    <w:lang w:val="en-US"/>
                  </w:rPr>
                </w:rPrChange>
              </w:rPr>
              <w:pPrChange w:id="47976" w:author="Tran Huan" w:date="2018-11-26T10:34:00Z">
                <w:pPr/>
              </w:pPrChange>
            </w:pPr>
            <w:ins w:id="47977" w:author="Tran Huan" w:date="2018-11-26T10:40:00Z">
              <w:r>
                <w:rPr>
                  <w:lang w:val="es-ES"/>
                </w:rPr>
                <w:t>Thành công</w:t>
              </w:r>
            </w:ins>
          </w:p>
        </w:tc>
      </w:tr>
    </w:tbl>
    <w:p w14:paraId="7BF573C0" w14:textId="77777777" w:rsidR="0077093A" w:rsidRPr="000245EB" w:rsidRDefault="0077093A">
      <w:pPr>
        <w:spacing w:line="276" w:lineRule="auto"/>
        <w:rPr>
          <w:ins w:id="47978" w:author="phuong vu" w:date="2018-11-23T10:03:00Z"/>
        </w:rPr>
        <w:pPrChange w:id="47979" w:author="phuong vu" w:date="2018-11-23T13:48:00Z">
          <w:pPr>
            <w:pStyle w:val="Heading3"/>
          </w:pPr>
        </w:pPrChange>
      </w:pPr>
    </w:p>
    <w:p w14:paraId="70B47D2D" w14:textId="19D2F6BA" w:rsidR="00287281" w:rsidRPr="000245EB" w:rsidRDefault="00287281">
      <w:pPr>
        <w:pStyle w:val="Heading3"/>
        <w:spacing w:line="276" w:lineRule="auto"/>
        <w:rPr>
          <w:ins w:id="47980" w:author="phuong vu" w:date="2018-11-23T10:15:00Z"/>
          <w:lang w:val="vi-VN"/>
          <w:rPrChange w:id="47981" w:author="Tran Huan" w:date="2018-11-25T16:08:00Z">
            <w:rPr>
              <w:ins w:id="47982" w:author="phuong vu" w:date="2018-11-23T10:15:00Z"/>
            </w:rPr>
          </w:rPrChange>
        </w:rPr>
        <w:pPrChange w:id="47983" w:author="phuong vu" w:date="2018-11-23T13:48:00Z">
          <w:pPr>
            <w:pStyle w:val="Heading3"/>
          </w:pPr>
        </w:pPrChange>
      </w:pPr>
      <w:bookmarkStart w:id="47984" w:name="_Toc531584358"/>
      <w:ins w:id="47985" w:author="phuong vu" w:date="2018-11-23T10:04:00Z">
        <w:r w:rsidRPr="000245EB">
          <w:rPr>
            <w:lang w:val="vi-VN"/>
            <w:rPrChange w:id="47986" w:author="Tran Huan" w:date="2018-11-25T16:08:00Z">
              <w:rPr/>
            </w:rPrChange>
          </w:rPr>
          <w:t>Đăng kí tài khoản khách hàng</w:t>
        </w:r>
      </w:ins>
      <w:bookmarkEnd w:id="47984"/>
    </w:p>
    <w:p w14:paraId="132C1981" w14:textId="754CA516" w:rsidR="0077093A" w:rsidRPr="006B56EB" w:rsidRDefault="0077093A">
      <w:pPr>
        <w:spacing w:line="276" w:lineRule="auto"/>
        <w:rPr>
          <w:ins w:id="47987" w:author="phuong vu" w:date="2018-11-23T10:15:00Z"/>
          <w:rPrChange w:id="47988" w:author="Tran Huan" w:date="2018-11-26T10:41:00Z">
            <w:rPr>
              <w:ins w:id="47989" w:author="phuong vu" w:date="2018-11-23T10:15:00Z"/>
              <w:lang w:val="en-US"/>
            </w:rPr>
          </w:rPrChange>
        </w:rPr>
        <w:pPrChange w:id="47990" w:author="phuong vu" w:date="2018-11-23T13:48:00Z">
          <w:pPr/>
        </w:pPrChange>
      </w:pPr>
      <w:ins w:id="47991" w:author="phuong vu" w:date="2018-11-23T10:15:00Z">
        <w:r w:rsidRPr="00323DD2">
          <w:rPr>
            <w:b/>
            <w:rPrChange w:id="47992" w:author="Tran Huan" w:date="2018-11-26T11:10:00Z">
              <w:rPr>
                <w:lang w:val="en-US"/>
              </w:rPr>
            </w:rPrChange>
          </w:rPr>
          <w:t>Mục đích</w:t>
        </w:r>
      </w:ins>
      <w:ins w:id="47993" w:author="Tran Huan" w:date="2018-11-26T10:40:00Z">
        <w:r w:rsidR="006B56EB" w:rsidRPr="006B56EB">
          <w:rPr>
            <w:rPrChange w:id="47994" w:author="Tran Huan" w:date="2018-11-26T10:41:00Z">
              <w:rPr>
                <w:lang w:val="en-US"/>
              </w:rPr>
            </w:rPrChange>
          </w:rPr>
          <w:t>: Kiểm tra chức năng đăng ký tài khoản có hoạt động tốt h</w:t>
        </w:r>
      </w:ins>
      <w:ins w:id="47995" w:author="Tran Huan" w:date="2018-11-26T10:41:00Z">
        <w:r w:rsidR="006B56EB" w:rsidRPr="006B56EB">
          <w:rPr>
            <w:rPrChange w:id="47996" w:author="Tran Huan" w:date="2018-11-26T10:41:00Z">
              <w:rPr>
                <w:lang w:val="en-US"/>
              </w:rPr>
            </w:rPrChange>
          </w:rPr>
          <w:t>ay không.</w:t>
        </w:r>
      </w:ins>
    </w:p>
    <w:p w14:paraId="1DDB176C" w14:textId="7EF0E054" w:rsidR="0077093A" w:rsidRPr="006B56EB" w:rsidRDefault="0077093A">
      <w:pPr>
        <w:spacing w:line="276" w:lineRule="auto"/>
        <w:rPr>
          <w:ins w:id="47997" w:author="phuong vu" w:date="2018-11-23T10:15:00Z"/>
          <w:rPrChange w:id="47998" w:author="Tran Huan" w:date="2018-11-26T10:42:00Z">
            <w:rPr>
              <w:ins w:id="47999" w:author="phuong vu" w:date="2018-11-23T10:15:00Z"/>
              <w:lang w:val="en-US"/>
            </w:rPr>
          </w:rPrChange>
        </w:rPr>
        <w:pPrChange w:id="48000" w:author="phuong vu" w:date="2018-11-23T13:48:00Z">
          <w:pPr/>
        </w:pPrChange>
      </w:pPr>
      <w:ins w:id="48001" w:author="phuong vu" w:date="2018-11-23T10:15:00Z">
        <w:r w:rsidRPr="00323DD2">
          <w:rPr>
            <w:b/>
            <w:rPrChange w:id="48002" w:author="Tran Huan" w:date="2018-11-26T11:10:00Z">
              <w:rPr>
                <w:lang w:val="en-US"/>
              </w:rPr>
            </w:rPrChange>
          </w:rPr>
          <w:t>Tiền điều kiện</w:t>
        </w:r>
      </w:ins>
      <w:ins w:id="48003" w:author="Tran Huan" w:date="2018-11-26T10:41:00Z">
        <w:r w:rsidR="006B56EB" w:rsidRPr="006B56EB">
          <w:rPr>
            <w:rPrChange w:id="48004" w:author="Tran Huan" w:date="2018-11-26T10:42:00Z">
              <w:rPr>
                <w:lang w:val="en-US"/>
              </w:rPr>
            </w:rPrChange>
          </w:rPr>
          <w:t>: không có</w:t>
        </w:r>
      </w:ins>
    </w:p>
    <w:p w14:paraId="791E4E7E" w14:textId="6912FB1E" w:rsidR="0077093A" w:rsidRPr="006B56EB" w:rsidRDefault="0077093A">
      <w:pPr>
        <w:spacing w:line="276" w:lineRule="auto"/>
        <w:rPr>
          <w:ins w:id="48005" w:author="phuong vu" w:date="2018-11-23T10:15:00Z"/>
          <w:rPrChange w:id="48006" w:author="Tran Huan" w:date="2018-11-26T10:42:00Z">
            <w:rPr>
              <w:ins w:id="48007" w:author="phuong vu" w:date="2018-11-23T10:15:00Z"/>
              <w:lang w:val="en-US"/>
            </w:rPr>
          </w:rPrChange>
        </w:rPr>
        <w:pPrChange w:id="48008" w:author="phuong vu" w:date="2018-11-23T13:48:00Z">
          <w:pPr/>
        </w:pPrChange>
      </w:pPr>
      <w:ins w:id="48009" w:author="phuong vu" w:date="2018-11-23T10:15:00Z">
        <w:r w:rsidRPr="00323DD2">
          <w:rPr>
            <w:b/>
            <w:rPrChange w:id="48010" w:author="Tran Huan" w:date="2018-11-26T11:10:00Z">
              <w:rPr>
                <w:lang w:val="en-US"/>
              </w:rPr>
            </w:rPrChange>
          </w:rPr>
          <w:t>Mô tả</w:t>
        </w:r>
      </w:ins>
      <w:ins w:id="48011" w:author="Tran Huan" w:date="2018-11-26T10:41:00Z">
        <w:r w:rsidR="006B56EB" w:rsidRPr="006B56EB">
          <w:rPr>
            <w:rPrChange w:id="48012" w:author="Tran Huan" w:date="2018-11-26T10:42:00Z">
              <w:rPr>
                <w:lang w:val="en-US"/>
              </w:rPr>
            </w:rPrChange>
          </w:rPr>
          <w:t xml:space="preserve">: Nhập thônng tin cho các trường: </w:t>
        </w:r>
      </w:ins>
      <w:ins w:id="48013" w:author="Tran Huan" w:date="2018-11-26T10:42:00Z">
        <w:r w:rsidR="006B56EB" w:rsidRPr="006B56EB">
          <w:rPr>
            <w:rPrChange w:id="48014" w:author="Tran Huan" w:date="2018-11-26T10:42:00Z">
              <w:rPr>
                <w:lang w:val="en-US"/>
              </w:rPr>
            </w:rPrChange>
          </w:rPr>
          <w:t>tên, họ, email, mật khẩu.</w:t>
        </w:r>
      </w:ins>
    </w:p>
    <w:p w14:paraId="1AB623D3" w14:textId="77777777" w:rsidR="0077093A" w:rsidRPr="00323DD2" w:rsidRDefault="0077093A">
      <w:pPr>
        <w:spacing w:line="276" w:lineRule="auto"/>
        <w:rPr>
          <w:ins w:id="48015" w:author="phuong vu" w:date="2018-11-23T10:15:00Z"/>
          <w:b/>
          <w:lang w:val="en-US"/>
          <w:rPrChange w:id="48016" w:author="Tran Huan" w:date="2018-11-26T11:10:00Z">
            <w:rPr>
              <w:ins w:id="48017" w:author="phuong vu" w:date="2018-11-23T10:15:00Z"/>
              <w:lang w:val="en-US"/>
            </w:rPr>
          </w:rPrChange>
        </w:rPr>
        <w:pPrChange w:id="48018" w:author="phuong vu" w:date="2018-11-23T13:48:00Z">
          <w:pPr/>
        </w:pPrChange>
      </w:pPr>
      <w:ins w:id="48019" w:author="phuong vu" w:date="2018-11-23T10:15:00Z">
        <w:r w:rsidRPr="00323DD2">
          <w:rPr>
            <w:b/>
            <w:lang w:val="en-US"/>
            <w:rPrChange w:id="48020" w:author="Tran Huan" w:date="2018-11-26T11:10: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58"/>
        <w:gridCol w:w="1946"/>
        <w:gridCol w:w="1724"/>
        <w:gridCol w:w="1741"/>
        <w:tblGridChange w:id="48021">
          <w:tblGrid>
            <w:gridCol w:w="708"/>
            <w:gridCol w:w="2627"/>
            <w:gridCol w:w="31"/>
            <w:gridCol w:w="1927"/>
            <w:gridCol w:w="19"/>
            <w:gridCol w:w="1715"/>
            <w:gridCol w:w="9"/>
            <w:gridCol w:w="1741"/>
          </w:tblGrid>
        </w:tblGridChange>
      </w:tblGrid>
      <w:tr w:rsidR="006B56EB" w14:paraId="5DFA3BEC" w14:textId="77777777" w:rsidTr="002D1A6F">
        <w:trPr>
          <w:ins w:id="48022"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hideMark/>
          </w:tcPr>
          <w:p w14:paraId="5889066E" w14:textId="77777777" w:rsidR="0077093A" w:rsidRDefault="0077093A">
            <w:pPr>
              <w:spacing w:line="276" w:lineRule="auto"/>
              <w:jc w:val="center"/>
              <w:rPr>
                <w:ins w:id="48023" w:author="phuong vu" w:date="2018-11-23T10:15:00Z"/>
                <w:rFonts w:ascii="Times New Roman" w:hAnsi="Times New Roman" w:cs="Times New Roman"/>
                <w:b/>
                <w:bCs/>
                <w:lang w:val="es-ES"/>
              </w:rPr>
              <w:pPrChange w:id="48024" w:author="phuong vu" w:date="2018-11-23T13:48:00Z">
                <w:pPr>
                  <w:jc w:val="center"/>
                </w:pPr>
              </w:pPrChange>
            </w:pPr>
            <w:ins w:id="48025" w:author="phuong vu" w:date="2018-11-23T10:15:00Z">
              <w:r>
                <w:rPr>
                  <w:b/>
                  <w:bCs/>
                  <w:lang w:val="es-ES"/>
                </w:rPr>
                <w:t>STT</w:t>
              </w:r>
            </w:ins>
          </w:p>
        </w:tc>
        <w:tc>
          <w:tcPr>
            <w:tcW w:w="2658" w:type="dxa"/>
            <w:tcBorders>
              <w:top w:val="single" w:sz="4" w:space="0" w:color="auto"/>
              <w:left w:val="single" w:sz="4" w:space="0" w:color="auto"/>
              <w:bottom w:val="single" w:sz="4" w:space="0" w:color="auto"/>
              <w:right w:val="single" w:sz="4" w:space="0" w:color="auto"/>
            </w:tcBorders>
            <w:vAlign w:val="center"/>
            <w:hideMark/>
          </w:tcPr>
          <w:p w14:paraId="1BC88D52" w14:textId="77777777" w:rsidR="0077093A" w:rsidRDefault="0077093A">
            <w:pPr>
              <w:spacing w:line="276" w:lineRule="auto"/>
              <w:jc w:val="center"/>
              <w:rPr>
                <w:ins w:id="48026" w:author="phuong vu" w:date="2018-11-23T10:15:00Z"/>
                <w:b/>
                <w:bCs/>
                <w:lang w:val="es-ES"/>
              </w:rPr>
              <w:pPrChange w:id="48027" w:author="phuong vu" w:date="2018-11-23T13:48:00Z">
                <w:pPr>
                  <w:jc w:val="center"/>
                </w:pPr>
              </w:pPrChange>
            </w:pPr>
            <w:ins w:id="48028" w:author="phuong vu" w:date="2018-11-23T10:15:00Z">
              <w:r>
                <w:rPr>
                  <w:b/>
                  <w:bCs/>
                  <w:lang w:val="es-ES"/>
                </w:rPr>
                <w:t>Mô tả dữ liệu kiểm thử</w:t>
              </w:r>
            </w:ins>
          </w:p>
        </w:tc>
        <w:tc>
          <w:tcPr>
            <w:tcW w:w="1946" w:type="dxa"/>
            <w:tcBorders>
              <w:top w:val="single" w:sz="4" w:space="0" w:color="auto"/>
              <w:left w:val="single" w:sz="4" w:space="0" w:color="auto"/>
              <w:bottom w:val="single" w:sz="4" w:space="0" w:color="auto"/>
              <w:right w:val="single" w:sz="4" w:space="0" w:color="auto"/>
            </w:tcBorders>
            <w:vAlign w:val="center"/>
            <w:hideMark/>
          </w:tcPr>
          <w:p w14:paraId="77E230B8" w14:textId="77777777" w:rsidR="0077093A" w:rsidRDefault="0077093A">
            <w:pPr>
              <w:spacing w:line="276" w:lineRule="auto"/>
              <w:jc w:val="center"/>
              <w:rPr>
                <w:ins w:id="48029" w:author="phuong vu" w:date="2018-11-23T10:15:00Z"/>
                <w:b/>
                <w:bCs/>
                <w:lang w:val="es-ES"/>
              </w:rPr>
              <w:pPrChange w:id="48030" w:author="phuong vu" w:date="2018-11-23T13:48:00Z">
                <w:pPr>
                  <w:jc w:val="center"/>
                </w:pPr>
              </w:pPrChange>
            </w:pPr>
            <w:ins w:id="48031" w:author="phuong vu" w:date="2018-11-23T10:15:00Z">
              <w:r>
                <w:rPr>
                  <w:b/>
                  <w:bCs/>
                  <w:lang w:val="es-ES"/>
                </w:rPr>
                <w:t>Kết quả mong đợi</w:t>
              </w:r>
            </w:ins>
          </w:p>
        </w:tc>
        <w:tc>
          <w:tcPr>
            <w:tcW w:w="1724" w:type="dxa"/>
            <w:tcBorders>
              <w:top w:val="single" w:sz="4" w:space="0" w:color="auto"/>
              <w:left w:val="single" w:sz="4" w:space="0" w:color="auto"/>
              <w:bottom w:val="single" w:sz="4" w:space="0" w:color="auto"/>
              <w:right w:val="single" w:sz="4" w:space="0" w:color="auto"/>
            </w:tcBorders>
            <w:vAlign w:val="center"/>
            <w:hideMark/>
          </w:tcPr>
          <w:p w14:paraId="3B73E9F2" w14:textId="77777777" w:rsidR="0077093A" w:rsidRDefault="0077093A">
            <w:pPr>
              <w:spacing w:line="276" w:lineRule="auto"/>
              <w:jc w:val="center"/>
              <w:rPr>
                <w:ins w:id="48032" w:author="phuong vu" w:date="2018-11-23T10:15:00Z"/>
                <w:b/>
                <w:bCs/>
                <w:lang w:val="es-ES"/>
              </w:rPr>
              <w:pPrChange w:id="48033" w:author="phuong vu" w:date="2018-11-23T13:48:00Z">
                <w:pPr>
                  <w:jc w:val="center"/>
                </w:pPr>
              </w:pPrChange>
            </w:pPr>
            <w:ins w:id="48034" w:author="phuong vu" w:date="2018-11-23T10:15:00Z">
              <w:r>
                <w:rPr>
                  <w:b/>
                  <w:bCs/>
                  <w:lang w:val="es-ES"/>
                </w:rPr>
                <w:t>Kết quả thực tế</w:t>
              </w:r>
            </w:ins>
          </w:p>
        </w:tc>
        <w:tc>
          <w:tcPr>
            <w:tcW w:w="1741" w:type="dxa"/>
            <w:tcBorders>
              <w:top w:val="single" w:sz="4" w:space="0" w:color="auto"/>
              <w:left w:val="single" w:sz="4" w:space="0" w:color="auto"/>
              <w:bottom w:val="single" w:sz="4" w:space="0" w:color="auto"/>
              <w:right w:val="single" w:sz="4" w:space="0" w:color="auto"/>
            </w:tcBorders>
            <w:vAlign w:val="center"/>
            <w:hideMark/>
          </w:tcPr>
          <w:p w14:paraId="68E2C05A" w14:textId="77777777" w:rsidR="0077093A" w:rsidRDefault="0077093A">
            <w:pPr>
              <w:spacing w:line="276" w:lineRule="auto"/>
              <w:jc w:val="center"/>
              <w:rPr>
                <w:ins w:id="48035" w:author="phuong vu" w:date="2018-11-23T10:15:00Z"/>
                <w:b/>
                <w:bCs/>
                <w:lang w:val="es-ES"/>
              </w:rPr>
              <w:pPrChange w:id="48036" w:author="phuong vu" w:date="2018-11-23T13:48:00Z">
                <w:pPr>
                  <w:jc w:val="center"/>
                </w:pPr>
              </w:pPrChange>
            </w:pPr>
            <w:ins w:id="48037" w:author="phuong vu" w:date="2018-11-23T10:15:00Z">
              <w:r>
                <w:rPr>
                  <w:b/>
                  <w:bCs/>
                  <w:lang w:val="es-ES"/>
                </w:rPr>
                <w:t>Thành công/ Thât bại</w:t>
              </w:r>
            </w:ins>
          </w:p>
        </w:tc>
      </w:tr>
      <w:tr w:rsidR="006B56EB" w14:paraId="5633D870" w14:textId="77777777" w:rsidTr="002D1A6F">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48038" w:author="Tran Huan" w:date="2018-11-26T10:44: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8039"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48040" w:author="Tran Huan" w:date="2018-11-26T10:44:00Z">
              <w:tcPr>
                <w:tcW w:w="615" w:type="dxa"/>
                <w:tcBorders>
                  <w:top w:val="single" w:sz="4" w:space="0" w:color="auto"/>
                  <w:left w:val="single" w:sz="4" w:space="0" w:color="auto"/>
                  <w:bottom w:val="single" w:sz="4" w:space="0" w:color="auto"/>
                  <w:right w:val="single" w:sz="4" w:space="0" w:color="auto"/>
                </w:tcBorders>
              </w:tcPr>
            </w:tcPrChange>
          </w:tcPr>
          <w:p w14:paraId="63D9B6E8" w14:textId="34280118" w:rsidR="0077093A" w:rsidRDefault="006B56EB">
            <w:pPr>
              <w:spacing w:line="276" w:lineRule="auto"/>
              <w:jc w:val="center"/>
              <w:rPr>
                <w:ins w:id="48041" w:author="phuong vu" w:date="2018-11-23T10:15:00Z"/>
                <w:b/>
                <w:bCs/>
                <w:lang w:val="es-ES"/>
              </w:rPr>
              <w:pPrChange w:id="48042" w:author="Tran Huan" w:date="2018-11-26T10:44:00Z">
                <w:pPr/>
              </w:pPrChange>
            </w:pPr>
            <w:ins w:id="48043" w:author="Tran Huan" w:date="2018-11-26T10:42:00Z">
              <w:r>
                <w:rPr>
                  <w:b/>
                  <w:bCs/>
                  <w:lang w:val="es-ES"/>
                </w:rPr>
                <w:t>1</w:t>
              </w:r>
            </w:ins>
          </w:p>
        </w:tc>
        <w:tc>
          <w:tcPr>
            <w:tcW w:w="2658" w:type="dxa"/>
            <w:tcBorders>
              <w:top w:val="single" w:sz="4" w:space="0" w:color="auto"/>
              <w:left w:val="single" w:sz="4" w:space="0" w:color="auto"/>
              <w:bottom w:val="single" w:sz="4" w:space="0" w:color="auto"/>
              <w:right w:val="single" w:sz="4" w:space="0" w:color="auto"/>
            </w:tcBorders>
            <w:vAlign w:val="center"/>
            <w:tcPrChange w:id="48044" w:author="Tran Huan" w:date="2018-11-26T10:44:00Z">
              <w:tcPr>
                <w:tcW w:w="2835" w:type="dxa"/>
                <w:tcBorders>
                  <w:top w:val="single" w:sz="4" w:space="0" w:color="auto"/>
                  <w:left w:val="single" w:sz="4" w:space="0" w:color="auto"/>
                  <w:bottom w:val="single" w:sz="4" w:space="0" w:color="auto"/>
                  <w:right w:val="single" w:sz="4" w:space="0" w:color="auto"/>
                </w:tcBorders>
              </w:tcPr>
            </w:tcPrChange>
          </w:tcPr>
          <w:p w14:paraId="55E10C9D" w14:textId="77777777" w:rsidR="0077093A" w:rsidRDefault="006B56EB">
            <w:pPr>
              <w:spacing w:line="276" w:lineRule="auto"/>
              <w:jc w:val="left"/>
              <w:rPr>
                <w:ins w:id="48045" w:author="Tran Huan" w:date="2018-11-26T10:42:00Z"/>
                <w:lang w:val="es-ES"/>
              </w:rPr>
              <w:pPrChange w:id="48046" w:author="Tran Huan" w:date="2018-11-26T10:44:00Z">
                <w:pPr/>
              </w:pPrChange>
            </w:pPr>
            <w:ins w:id="48047" w:author="Tran Huan" w:date="2018-11-26T10:42:00Z">
              <w:r>
                <w:rPr>
                  <w:lang w:val="es-ES"/>
                </w:rPr>
                <w:t>tên: “A”</w:t>
              </w:r>
            </w:ins>
          </w:p>
          <w:p w14:paraId="44F2C34C" w14:textId="77777777" w:rsidR="006B56EB" w:rsidRDefault="006B56EB">
            <w:pPr>
              <w:spacing w:line="276" w:lineRule="auto"/>
              <w:jc w:val="left"/>
              <w:rPr>
                <w:ins w:id="48048" w:author="Tran Huan" w:date="2018-11-26T10:43:00Z"/>
                <w:lang w:val="es-ES"/>
              </w:rPr>
              <w:pPrChange w:id="48049" w:author="Tran Huan" w:date="2018-11-26T10:44:00Z">
                <w:pPr/>
              </w:pPrChange>
            </w:pPr>
            <w:ins w:id="48050" w:author="Tran Huan" w:date="2018-11-26T10:42:00Z">
              <w:r>
                <w:rPr>
                  <w:lang w:val="es-ES"/>
                </w:rPr>
                <w:t>họ: “Nguyễn</w:t>
              </w:r>
            </w:ins>
            <w:ins w:id="48051" w:author="Tran Huan" w:date="2018-11-26T10:43:00Z">
              <w:r>
                <w:rPr>
                  <w:lang w:val="es-ES"/>
                </w:rPr>
                <w:t>”</w:t>
              </w:r>
            </w:ins>
          </w:p>
          <w:p w14:paraId="072D8BA7" w14:textId="77777777" w:rsidR="006B56EB" w:rsidRDefault="006B56EB">
            <w:pPr>
              <w:spacing w:line="276" w:lineRule="auto"/>
              <w:jc w:val="left"/>
              <w:rPr>
                <w:ins w:id="48052" w:author="Tran Huan" w:date="2018-11-26T10:43:00Z"/>
                <w:lang w:val="es-ES"/>
              </w:rPr>
              <w:pPrChange w:id="48053" w:author="Tran Huan" w:date="2018-11-26T10:44:00Z">
                <w:pPr/>
              </w:pPrChange>
            </w:pPr>
            <w:ins w:id="48054" w:author="Tran Huan" w:date="2018-11-26T10:43:00Z">
              <w:r>
                <w:rPr>
                  <w:lang w:val="es-ES"/>
                </w:rPr>
                <w:t>email: “”</w:t>
              </w:r>
            </w:ins>
          </w:p>
          <w:p w14:paraId="324ACAE2" w14:textId="00ECA4ED" w:rsidR="006B56EB" w:rsidRDefault="006B56EB">
            <w:pPr>
              <w:spacing w:line="276" w:lineRule="auto"/>
              <w:jc w:val="left"/>
              <w:rPr>
                <w:ins w:id="48055" w:author="phuong vu" w:date="2018-11-23T10:15:00Z"/>
                <w:lang w:val="es-ES"/>
              </w:rPr>
              <w:pPrChange w:id="48056" w:author="Tran Huan" w:date="2018-11-26T10:44:00Z">
                <w:pPr/>
              </w:pPrChange>
            </w:pPr>
            <w:ins w:id="48057" w:author="Tran Huan" w:date="2018-11-26T10:43:00Z">
              <w:r>
                <w:rPr>
                  <w:lang w:val="es-ES"/>
                </w:rPr>
                <w:t xml:space="preserve">mật khẩu: </w:t>
              </w:r>
            </w:ins>
            <w:ins w:id="48058" w:author="Tran Huan" w:date="2018-11-26T10:44:00Z">
              <w:r>
                <w:rPr>
                  <w:lang w:val="es-ES"/>
                </w:rPr>
                <w:t>“123456”</w:t>
              </w:r>
            </w:ins>
          </w:p>
        </w:tc>
        <w:tc>
          <w:tcPr>
            <w:tcW w:w="1946" w:type="dxa"/>
            <w:tcBorders>
              <w:top w:val="single" w:sz="4" w:space="0" w:color="auto"/>
              <w:left w:val="single" w:sz="4" w:space="0" w:color="auto"/>
              <w:bottom w:val="single" w:sz="4" w:space="0" w:color="auto"/>
              <w:right w:val="single" w:sz="4" w:space="0" w:color="auto"/>
            </w:tcBorders>
            <w:vAlign w:val="center"/>
            <w:tcPrChange w:id="48059" w:author="Tran Huan" w:date="2018-11-26T10:44:00Z">
              <w:tcPr>
                <w:tcW w:w="2130" w:type="dxa"/>
                <w:gridSpan w:val="2"/>
                <w:tcBorders>
                  <w:top w:val="single" w:sz="4" w:space="0" w:color="auto"/>
                  <w:left w:val="single" w:sz="4" w:space="0" w:color="auto"/>
                  <w:bottom w:val="single" w:sz="4" w:space="0" w:color="auto"/>
                  <w:right w:val="single" w:sz="4" w:space="0" w:color="auto"/>
                </w:tcBorders>
              </w:tcPr>
            </w:tcPrChange>
          </w:tcPr>
          <w:p w14:paraId="7A560974" w14:textId="4AFD1052" w:rsidR="0077093A" w:rsidRDefault="006B56EB">
            <w:pPr>
              <w:spacing w:line="276" w:lineRule="auto"/>
              <w:jc w:val="left"/>
              <w:rPr>
                <w:ins w:id="48060" w:author="phuong vu" w:date="2018-11-23T10:15:00Z"/>
                <w:lang w:val="es-ES"/>
              </w:rPr>
              <w:pPrChange w:id="48061" w:author="Tran Huan" w:date="2018-11-26T10:45:00Z">
                <w:pPr/>
              </w:pPrChange>
            </w:pPr>
            <w:ins w:id="48062" w:author="Tran Huan" w:date="2018-11-26T10:44:00Z">
              <w:r>
                <w:rPr>
                  <w:lang w:val="es-ES"/>
                </w:rPr>
                <w:t>Hiện thông báo: “nhập email”</w:t>
              </w:r>
            </w:ins>
          </w:p>
        </w:tc>
        <w:tc>
          <w:tcPr>
            <w:tcW w:w="1724" w:type="dxa"/>
            <w:tcBorders>
              <w:top w:val="single" w:sz="4" w:space="0" w:color="auto"/>
              <w:left w:val="single" w:sz="4" w:space="0" w:color="auto"/>
              <w:bottom w:val="single" w:sz="4" w:space="0" w:color="auto"/>
              <w:right w:val="single" w:sz="4" w:space="0" w:color="auto"/>
            </w:tcBorders>
            <w:vAlign w:val="center"/>
            <w:tcPrChange w:id="48063" w:author="Tran Huan" w:date="2018-11-26T10:44:00Z">
              <w:tcPr>
                <w:tcW w:w="1872" w:type="dxa"/>
                <w:gridSpan w:val="2"/>
                <w:tcBorders>
                  <w:top w:val="single" w:sz="4" w:space="0" w:color="auto"/>
                  <w:left w:val="single" w:sz="4" w:space="0" w:color="auto"/>
                  <w:bottom w:val="single" w:sz="4" w:space="0" w:color="auto"/>
                  <w:right w:val="single" w:sz="4" w:space="0" w:color="auto"/>
                </w:tcBorders>
              </w:tcPr>
            </w:tcPrChange>
          </w:tcPr>
          <w:p w14:paraId="51B5A0AC" w14:textId="34860D68" w:rsidR="0077093A" w:rsidRDefault="006B56EB">
            <w:pPr>
              <w:spacing w:line="276" w:lineRule="auto"/>
              <w:jc w:val="left"/>
              <w:rPr>
                <w:ins w:id="48064" w:author="phuong vu" w:date="2018-11-23T10:15:00Z"/>
                <w:lang w:val="es-ES"/>
              </w:rPr>
              <w:pPrChange w:id="48065" w:author="Tran Huan" w:date="2018-11-26T10:44:00Z">
                <w:pPr/>
              </w:pPrChange>
            </w:pPr>
            <w:ins w:id="48066" w:author="Tran Huan" w:date="2018-11-26T10:44:00Z">
              <w:r>
                <w:rPr>
                  <w:lang w:val="es-ES"/>
                </w:rPr>
                <w:t>Hiện thông báo: “nhập email của bạn”</w:t>
              </w:r>
            </w:ins>
          </w:p>
        </w:tc>
        <w:tc>
          <w:tcPr>
            <w:tcW w:w="1741" w:type="dxa"/>
            <w:tcBorders>
              <w:top w:val="single" w:sz="4" w:space="0" w:color="auto"/>
              <w:left w:val="single" w:sz="4" w:space="0" w:color="auto"/>
              <w:bottom w:val="single" w:sz="4" w:space="0" w:color="auto"/>
              <w:right w:val="single" w:sz="4" w:space="0" w:color="auto"/>
            </w:tcBorders>
            <w:vAlign w:val="center"/>
            <w:tcPrChange w:id="48067" w:author="Tran Huan" w:date="2018-11-26T10:44:00Z">
              <w:tcPr>
                <w:tcW w:w="1872" w:type="dxa"/>
                <w:gridSpan w:val="2"/>
                <w:tcBorders>
                  <w:top w:val="single" w:sz="4" w:space="0" w:color="auto"/>
                  <w:left w:val="single" w:sz="4" w:space="0" w:color="auto"/>
                  <w:bottom w:val="single" w:sz="4" w:space="0" w:color="auto"/>
                  <w:right w:val="single" w:sz="4" w:space="0" w:color="auto"/>
                </w:tcBorders>
              </w:tcPr>
            </w:tcPrChange>
          </w:tcPr>
          <w:p w14:paraId="3FE1D84D" w14:textId="31745B30" w:rsidR="0077093A" w:rsidRDefault="006B56EB">
            <w:pPr>
              <w:spacing w:line="276" w:lineRule="auto"/>
              <w:jc w:val="left"/>
              <w:rPr>
                <w:ins w:id="48068" w:author="phuong vu" w:date="2018-11-23T10:15:00Z"/>
                <w:lang w:val="es-ES"/>
              </w:rPr>
              <w:pPrChange w:id="48069" w:author="Tran Huan" w:date="2018-11-26T10:44:00Z">
                <w:pPr/>
              </w:pPrChange>
            </w:pPr>
            <w:ins w:id="48070" w:author="Tran Huan" w:date="2018-11-26T10:44:00Z">
              <w:r>
                <w:rPr>
                  <w:lang w:val="es-ES"/>
                </w:rPr>
                <w:t>Thành công</w:t>
              </w:r>
            </w:ins>
          </w:p>
        </w:tc>
      </w:tr>
      <w:tr w:rsidR="006B56EB" w14:paraId="782D227F" w14:textId="77777777" w:rsidTr="002D1A6F">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48071" w:author="Tran Huan" w:date="2018-11-26T10:44: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8072"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48073" w:author="Tran Huan" w:date="2018-11-26T10:44:00Z">
              <w:tcPr>
                <w:tcW w:w="615" w:type="dxa"/>
                <w:tcBorders>
                  <w:top w:val="single" w:sz="4" w:space="0" w:color="auto"/>
                  <w:left w:val="single" w:sz="4" w:space="0" w:color="auto"/>
                  <w:bottom w:val="single" w:sz="4" w:space="0" w:color="auto"/>
                  <w:right w:val="single" w:sz="4" w:space="0" w:color="auto"/>
                </w:tcBorders>
              </w:tcPr>
            </w:tcPrChange>
          </w:tcPr>
          <w:p w14:paraId="1E03320E" w14:textId="013AADE1" w:rsidR="006B56EB" w:rsidRDefault="002D1A6F">
            <w:pPr>
              <w:spacing w:line="276" w:lineRule="auto"/>
              <w:jc w:val="center"/>
              <w:rPr>
                <w:ins w:id="48074" w:author="phuong vu" w:date="2018-11-23T10:15:00Z"/>
                <w:b/>
                <w:bCs/>
                <w:lang w:val="es-ES"/>
              </w:rPr>
              <w:pPrChange w:id="48075" w:author="Tran Huan" w:date="2018-11-26T10:44:00Z">
                <w:pPr/>
              </w:pPrChange>
            </w:pPr>
            <w:ins w:id="48076" w:author="Tran Huan" w:date="2018-11-26T10:45:00Z">
              <w:r>
                <w:rPr>
                  <w:b/>
                  <w:bCs/>
                  <w:lang w:val="es-ES"/>
                </w:rPr>
                <w:t>2</w:t>
              </w:r>
            </w:ins>
          </w:p>
        </w:tc>
        <w:tc>
          <w:tcPr>
            <w:tcW w:w="2658" w:type="dxa"/>
            <w:tcBorders>
              <w:top w:val="single" w:sz="4" w:space="0" w:color="auto"/>
              <w:left w:val="single" w:sz="4" w:space="0" w:color="auto"/>
              <w:bottom w:val="single" w:sz="4" w:space="0" w:color="auto"/>
              <w:right w:val="single" w:sz="4" w:space="0" w:color="auto"/>
            </w:tcBorders>
            <w:vAlign w:val="center"/>
            <w:tcPrChange w:id="48077" w:author="Tran Huan" w:date="2018-11-26T10:44:00Z">
              <w:tcPr>
                <w:tcW w:w="2835" w:type="dxa"/>
                <w:tcBorders>
                  <w:top w:val="single" w:sz="4" w:space="0" w:color="auto"/>
                  <w:left w:val="single" w:sz="4" w:space="0" w:color="auto"/>
                  <w:bottom w:val="single" w:sz="4" w:space="0" w:color="auto"/>
                  <w:right w:val="single" w:sz="4" w:space="0" w:color="auto"/>
                </w:tcBorders>
              </w:tcPr>
            </w:tcPrChange>
          </w:tcPr>
          <w:p w14:paraId="1F1C6932" w14:textId="77777777" w:rsidR="006B56EB" w:rsidRDefault="006B56EB" w:rsidP="006B56EB">
            <w:pPr>
              <w:spacing w:line="276" w:lineRule="auto"/>
              <w:jc w:val="left"/>
              <w:rPr>
                <w:ins w:id="48078" w:author="Tran Huan" w:date="2018-11-26T10:44:00Z"/>
                <w:lang w:val="es-ES"/>
              </w:rPr>
            </w:pPr>
            <w:ins w:id="48079" w:author="Tran Huan" w:date="2018-11-26T10:44:00Z">
              <w:r>
                <w:rPr>
                  <w:lang w:val="es-ES"/>
                </w:rPr>
                <w:t>tên: “A”</w:t>
              </w:r>
            </w:ins>
          </w:p>
          <w:p w14:paraId="1FFC5BF6" w14:textId="77777777" w:rsidR="006B56EB" w:rsidRDefault="006B56EB" w:rsidP="006B56EB">
            <w:pPr>
              <w:spacing w:line="276" w:lineRule="auto"/>
              <w:jc w:val="left"/>
              <w:rPr>
                <w:ins w:id="48080" w:author="Tran Huan" w:date="2018-11-26T10:44:00Z"/>
                <w:lang w:val="es-ES"/>
              </w:rPr>
            </w:pPr>
            <w:ins w:id="48081" w:author="Tran Huan" w:date="2018-11-26T10:44:00Z">
              <w:r>
                <w:rPr>
                  <w:lang w:val="es-ES"/>
                </w:rPr>
                <w:t>họ: “Nguyễn”</w:t>
              </w:r>
            </w:ins>
          </w:p>
          <w:p w14:paraId="2F60BA12" w14:textId="1DE38899" w:rsidR="006B56EB" w:rsidRDefault="006B56EB" w:rsidP="006B56EB">
            <w:pPr>
              <w:spacing w:line="276" w:lineRule="auto"/>
              <w:jc w:val="left"/>
              <w:rPr>
                <w:ins w:id="48082" w:author="Tran Huan" w:date="2018-11-26T10:44:00Z"/>
                <w:lang w:val="es-ES"/>
              </w:rPr>
            </w:pPr>
            <w:ins w:id="48083" w:author="Tran Huan" w:date="2018-11-26T10:44:00Z">
              <w:r>
                <w:rPr>
                  <w:lang w:val="es-ES"/>
                </w:rPr>
                <w:t>email: “</w:t>
              </w:r>
              <w:r w:rsidR="002D1A6F">
                <w:rPr>
                  <w:lang w:val="es-ES"/>
                </w:rPr>
                <w:t>huan@gmail.com</w:t>
              </w:r>
              <w:r>
                <w:rPr>
                  <w:lang w:val="es-ES"/>
                </w:rPr>
                <w:t>”</w:t>
              </w:r>
            </w:ins>
          </w:p>
          <w:p w14:paraId="7BA4161A" w14:textId="1F8EF7A7" w:rsidR="006B56EB" w:rsidRDefault="006B56EB">
            <w:pPr>
              <w:spacing w:line="276" w:lineRule="auto"/>
              <w:jc w:val="left"/>
              <w:rPr>
                <w:ins w:id="48084" w:author="phuong vu" w:date="2018-11-23T10:15:00Z"/>
                <w:lang w:val="es-ES"/>
              </w:rPr>
              <w:pPrChange w:id="48085" w:author="Tran Huan" w:date="2018-11-26T10:45:00Z">
                <w:pPr/>
              </w:pPrChange>
            </w:pPr>
            <w:ins w:id="48086" w:author="Tran Huan" w:date="2018-11-26T10:44:00Z">
              <w:r>
                <w:rPr>
                  <w:lang w:val="es-ES"/>
                </w:rPr>
                <w:t>mật khẩu: “”</w:t>
              </w:r>
            </w:ins>
          </w:p>
        </w:tc>
        <w:tc>
          <w:tcPr>
            <w:tcW w:w="1946" w:type="dxa"/>
            <w:tcBorders>
              <w:top w:val="single" w:sz="4" w:space="0" w:color="auto"/>
              <w:left w:val="single" w:sz="4" w:space="0" w:color="auto"/>
              <w:bottom w:val="single" w:sz="4" w:space="0" w:color="auto"/>
              <w:right w:val="single" w:sz="4" w:space="0" w:color="auto"/>
            </w:tcBorders>
            <w:vAlign w:val="center"/>
            <w:tcPrChange w:id="48087" w:author="Tran Huan" w:date="2018-11-26T10:44:00Z">
              <w:tcPr>
                <w:tcW w:w="2130" w:type="dxa"/>
                <w:gridSpan w:val="2"/>
                <w:tcBorders>
                  <w:top w:val="single" w:sz="4" w:space="0" w:color="auto"/>
                  <w:left w:val="single" w:sz="4" w:space="0" w:color="auto"/>
                  <w:bottom w:val="single" w:sz="4" w:space="0" w:color="auto"/>
                  <w:right w:val="single" w:sz="4" w:space="0" w:color="auto"/>
                </w:tcBorders>
              </w:tcPr>
            </w:tcPrChange>
          </w:tcPr>
          <w:p w14:paraId="60F0ED89" w14:textId="7FF9A523" w:rsidR="006B56EB" w:rsidRDefault="002D1A6F">
            <w:pPr>
              <w:spacing w:line="276" w:lineRule="auto"/>
              <w:jc w:val="left"/>
              <w:rPr>
                <w:ins w:id="48088" w:author="phuong vu" w:date="2018-11-23T10:15:00Z"/>
                <w:lang w:val="es-ES"/>
              </w:rPr>
              <w:pPrChange w:id="48089" w:author="Tran Huan" w:date="2018-11-26T10:45:00Z">
                <w:pPr/>
              </w:pPrChange>
            </w:pPr>
            <w:ins w:id="48090" w:author="Tran Huan" w:date="2018-11-26T10:45:00Z">
              <w:r>
                <w:rPr>
                  <w:lang w:val="es-ES"/>
                </w:rPr>
                <w:t>Hiện thông báo: “nhập mật khẩu”</w:t>
              </w:r>
            </w:ins>
          </w:p>
        </w:tc>
        <w:tc>
          <w:tcPr>
            <w:tcW w:w="1724" w:type="dxa"/>
            <w:tcBorders>
              <w:top w:val="single" w:sz="4" w:space="0" w:color="auto"/>
              <w:left w:val="single" w:sz="4" w:space="0" w:color="auto"/>
              <w:bottom w:val="single" w:sz="4" w:space="0" w:color="auto"/>
              <w:right w:val="single" w:sz="4" w:space="0" w:color="auto"/>
            </w:tcBorders>
            <w:vAlign w:val="center"/>
            <w:tcPrChange w:id="48091" w:author="Tran Huan" w:date="2018-11-26T10:44:00Z">
              <w:tcPr>
                <w:tcW w:w="1872" w:type="dxa"/>
                <w:gridSpan w:val="2"/>
                <w:tcBorders>
                  <w:top w:val="single" w:sz="4" w:space="0" w:color="auto"/>
                  <w:left w:val="single" w:sz="4" w:space="0" w:color="auto"/>
                  <w:bottom w:val="single" w:sz="4" w:space="0" w:color="auto"/>
                  <w:right w:val="single" w:sz="4" w:space="0" w:color="auto"/>
                </w:tcBorders>
              </w:tcPr>
            </w:tcPrChange>
          </w:tcPr>
          <w:p w14:paraId="15D597FC" w14:textId="3D3267F5" w:rsidR="006B56EB" w:rsidRDefault="002D1A6F">
            <w:pPr>
              <w:spacing w:line="276" w:lineRule="auto"/>
              <w:jc w:val="left"/>
              <w:rPr>
                <w:ins w:id="48092" w:author="phuong vu" w:date="2018-11-23T10:15:00Z"/>
                <w:lang w:val="es-ES"/>
              </w:rPr>
              <w:pPrChange w:id="48093" w:author="Tran Huan" w:date="2018-11-26T10:44:00Z">
                <w:pPr/>
              </w:pPrChange>
            </w:pPr>
            <w:ins w:id="48094" w:author="Tran Huan" w:date="2018-11-26T10:45:00Z">
              <w:r>
                <w:rPr>
                  <w:lang w:val="es-ES"/>
                </w:rPr>
                <w:t>Hiện thông báo: “nhập mật khẩu”</w:t>
              </w:r>
            </w:ins>
          </w:p>
        </w:tc>
        <w:tc>
          <w:tcPr>
            <w:tcW w:w="1741" w:type="dxa"/>
            <w:tcBorders>
              <w:top w:val="single" w:sz="4" w:space="0" w:color="auto"/>
              <w:left w:val="single" w:sz="4" w:space="0" w:color="auto"/>
              <w:bottom w:val="single" w:sz="4" w:space="0" w:color="auto"/>
              <w:right w:val="single" w:sz="4" w:space="0" w:color="auto"/>
            </w:tcBorders>
            <w:vAlign w:val="center"/>
            <w:tcPrChange w:id="48095" w:author="Tran Huan" w:date="2018-11-26T10:44:00Z">
              <w:tcPr>
                <w:tcW w:w="1872" w:type="dxa"/>
                <w:gridSpan w:val="2"/>
                <w:tcBorders>
                  <w:top w:val="single" w:sz="4" w:space="0" w:color="auto"/>
                  <w:left w:val="single" w:sz="4" w:space="0" w:color="auto"/>
                  <w:bottom w:val="single" w:sz="4" w:space="0" w:color="auto"/>
                  <w:right w:val="single" w:sz="4" w:space="0" w:color="auto"/>
                </w:tcBorders>
              </w:tcPr>
            </w:tcPrChange>
          </w:tcPr>
          <w:p w14:paraId="3E3451A6" w14:textId="0A1EC249" w:rsidR="006B56EB" w:rsidRDefault="002D1A6F">
            <w:pPr>
              <w:spacing w:line="276" w:lineRule="auto"/>
              <w:jc w:val="left"/>
              <w:rPr>
                <w:ins w:id="48096" w:author="phuong vu" w:date="2018-11-23T10:15:00Z"/>
                <w:lang w:val="es-ES"/>
              </w:rPr>
              <w:pPrChange w:id="48097" w:author="Tran Huan" w:date="2018-11-26T10:44:00Z">
                <w:pPr/>
              </w:pPrChange>
            </w:pPr>
            <w:ins w:id="48098" w:author="Tran Huan" w:date="2018-11-26T10:45:00Z">
              <w:r>
                <w:rPr>
                  <w:lang w:val="es-ES"/>
                </w:rPr>
                <w:t>Thành công</w:t>
              </w:r>
            </w:ins>
          </w:p>
        </w:tc>
      </w:tr>
      <w:tr w:rsidR="002D1A6F" w14:paraId="1E88B17D" w14:textId="77777777" w:rsidTr="002D1A6F">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48099" w:author="Tran Huan" w:date="2018-11-26T10:44: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8100"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48101" w:author="Tran Huan" w:date="2018-11-26T10:44:00Z">
              <w:tcPr>
                <w:tcW w:w="615" w:type="dxa"/>
                <w:tcBorders>
                  <w:top w:val="single" w:sz="4" w:space="0" w:color="auto"/>
                  <w:left w:val="single" w:sz="4" w:space="0" w:color="auto"/>
                  <w:bottom w:val="single" w:sz="4" w:space="0" w:color="auto"/>
                  <w:right w:val="single" w:sz="4" w:space="0" w:color="auto"/>
                </w:tcBorders>
              </w:tcPr>
            </w:tcPrChange>
          </w:tcPr>
          <w:p w14:paraId="76915021" w14:textId="0F310F07" w:rsidR="002D1A6F" w:rsidRDefault="002D1A6F">
            <w:pPr>
              <w:spacing w:line="276" w:lineRule="auto"/>
              <w:jc w:val="center"/>
              <w:rPr>
                <w:ins w:id="48102" w:author="phuong vu" w:date="2018-11-23T10:15:00Z"/>
                <w:b/>
                <w:bCs/>
                <w:lang w:val="es-ES"/>
              </w:rPr>
              <w:pPrChange w:id="48103" w:author="Tran Huan" w:date="2018-11-26T10:44:00Z">
                <w:pPr/>
              </w:pPrChange>
            </w:pPr>
            <w:ins w:id="48104" w:author="Tran Huan" w:date="2018-11-26T10:45:00Z">
              <w:r>
                <w:rPr>
                  <w:b/>
                  <w:bCs/>
                  <w:lang w:val="es-ES"/>
                </w:rPr>
                <w:t>3</w:t>
              </w:r>
            </w:ins>
          </w:p>
        </w:tc>
        <w:tc>
          <w:tcPr>
            <w:tcW w:w="2658" w:type="dxa"/>
            <w:tcBorders>
              <w:top w:val="single" w:sz="4" w:space="0" w:color="auto"/>
              <w:left w:val="single" w:sz="4" w:space="0" w:color="auto"/>
              <w:bottom w:val="single" w:sz="4" w:space="0" w:color="auto"/>
              <w:right w:val="single" w:sz="4" w:space="0" w:color="auto"/>
            </w:tcBorders>
            <w:vAlign w:val="center"/>
            <w:tcPrChange w:id="48105" w:author="Tran Huan" w:date="2018-11-26T10:44:00Z">
              <w:tcPr>
                <w:tcW w:w="2835" w:type="dxa"/>
                <w:tcBorders>
                  <w:top w:val="single" w:sz="4" w:space="0" w:color="auto"/>
                  <w:left w:val="single" w:sz="4" w:space="0" w:color="auto"/>
                  <w:bottom w:val="single" w:sz="4" w:space="0" w:color="auto"/>
                  <w:right w:val="single" w:sz="4" w:space="0" w:color="auto"/>
                </w:tcBorders>
              </w:tcPr>
            </w:tcPrChange>
          </w:tcPr>
          <w:p w14:paraId="7B003D9A" w14:textId="019E402B" w:rsidR="002D1A6F" w:rsidRDefault="002D1A6F" w:rsidP="002D1A6F">
            <w:pPr>
              <w:spacing w:line="276" w:lineRule="auto"/>
              <w:jc w:val="left"/>
              <w:rPr>
                <w:ins w:id="48106" w:author="Tran Huan" w:date="2018-11-26T10:45:00Z"/>
                <w:lang w:val="es-ES"/>
              </w:rPr>
            </w:pPr>
            <w:ins w:id="48107" w:author="Tran Huan" w:date="2018-11-26T10:45:00Z">
              <w:r>
                <w:rPr>
                  <w:lang w:val="es-ES"/>
                </w:rPr>
                <w:t>tên: “”</w:t>
              </w:r>
            </w:ins>
          </w:p>
          <w:p w14:paraId="534823BF" w14:textId="77777777" w:rsidR="002D1A6F" w:rsidRDefault="002D1A6F" w:rsidP="002D1A6F">
            <w:pPr>
              <w:spacing w:line="276" w:lineRule="auto"/>
              <w:jc w:val="left"/>
              <w:rPr>
                <w:ins w:id="48108" w:author="Tran Huan" w:date="2018-11-26T10:45:00Z"/>
                <w:lang w:val="es-ES"/>
              </w:rPr>
            </w:pPr>
            <w:ins w:id="48109" w:author="Tran Huan" w:date="2018-11-26T10:45:00Z">
              <w:r>
                <w:rPr>
                  <w:lang w:val="es-ES"/>
                </w:rPr>
                <w:t>họ: “Nguyễn”</w:t>
              </w:r>
            </w:ins>
          </w:p>
          <w:p w14:paraId="11903852" w14:textId="77777777" w:rsidR="002D1A6F" w:rsidRDefault="002D1A6F" w:rsidP="002D1A6F">
            <w:pPr>
              <w:spacing w:line="276" w:lineRule="auto"/>
              <w:jc w:val="left"/>
              <w:rPr>
                <w:ins w:id="48110" w:author="Tran Huan" w:date="2018-11-26T10:45:00Z"/>
                <w:lang w:val="es-ES"/>
              </w:rPr>
            </w:pPr>
            <w:ins w:id="48111" w:author="Tran Huan" w:date="2018-11-26T10:45:00Z">
              <w:r>
                <w:rPr>
                  <w:lang w:val="es-ES"/>
                </w:rPr>
                <w:t>email: “huan@gmail.com”</w:t>
              </w:r>
            </w:ins>
          </w:p>
          <w:p w14:paraId="3FBBF4B4" w14:textId="181747BF" w:rsidR="002D1A6F" w:rsidRDefault="002D1A6F">
            <w:pPr>
              <w:spacing w:line="276" w:lineRule="auto"/>
              <w:jc w:val="left"/>
              <w:rPr>
                <w:ins w:id="48112" w:author="phuong vu" w:date="2018-11-23T10:15:00Z"/>
                <w:lang w:val="es-ES"/>
              </w:rPr>
              <w:pPrChange w:id="48113" w:author="Tran Huan" w:date="2018-11-26T10:44:00Z">
                <w:pPr/>
              </w:pPrChange>
            </w:pPr>
            <w:ins w:id="48114" w:author="Tran Huan" w:date="2018-11-26T10:45:00Z">
              <w:r>
                <w:rPr>
                  <w:lang w:val="es-ES"/>
                </w:rPr>
                <w:t>mật khẩu: “</w:t>
              </w:r>
            </w:ins>
            <w:ins w:id="48115" w:author="Tran Huan" w:date="2018-11-26T10:46:00Z">
              <w:r>
                <w:rPr>
                  <w:lang w:val="es-ES"/>
                </w:rPr>
                <w:t>123456</w:t>
              </w:r>
            </w:ins>
            <w:ins w:id="48116" w:author="Tran Huan" w:date="2018-11-26T10:45:00Z">
              <w:r>
                <w:rPr>
                  <w:lang w:val="es-ES"/>
                </w:rPr>
                <w:t>”</w:t>
              </w:r>
            </w:ins>
          </w:p>
        </w:tc>
        <w:tc>
          <w:tcPr>
            <w:tcW w:w="1946" w:type="dxa"/>
            <w:tcBorders>
              <w:top w:val="single" w:sz="4" w:space="0" w:color="auto"/>
              <w:left w:val="single" w:sz="4" w:space="0" w:color="auto"/>
              <w:bottom w:val="single" w:sz="4" w:space="0" w:color="auto"/>
              <w:right w:val="single" w:sz="4" w:space="0" w:color="auto"/>
            </w:tcBorders>
            <w:vAlign w:val="center"/>
            <w:tcPrChange w:id="48117" w:author="Tran Huan" w:date="2018-11-26T10:44:00Z">
              <w:tcPr>
                <w:tcW w:w="2130" w:type="dxa"/>
                <w:gridSpan w:val="2"/>
                <w:tcBorders>
                  <w:top w:val="single" w:sz="4" w:space="0" w:color="auto"/>
                  <w:left w:val="single" w:sz="4" w:space="0" w:color="auto"/>
                  <w:bottom w:val="single" w:sz="4" w:space="0" w:color="auto"/>
                  <w:right w:val="single" w:sz="4" w:space="0" w:color="auto"/>
                </w:tcBorders>
              </w:tcPr>
            </w:tcPrChange>
          </w:tcPr>
          <w:p w14:paraId="28A77AD4" w14:textId="5155D8D3" w:rsidR="002D1A6F" w:rsidRDefault="002D1A6F">
            <w:pPr>
              <w:spacing w:line="276" w:lineRule="auto"/>
              <w:jc w:val="left"/>
              <w:rPr>
                <w:ins w:id="48118" w:author="phuong vu" w:date="2018-11-23T10:15:00Z"/>
                <w:lang w:val="es-ES"/>
              </w:rPr>
              <w:pPrChange w:id="48119" w:author="Tran Huan" w:date="2018-11-26T10:45:00Z">
                <w:pPr/>
              </w:pPrChange>
            </w:pPr>
            <w:ins w:id="48120" w:author="Tran Huan" w:date="2018-11-26T10:45:00Z">
              <w:r>
                <w:rPr>
                  <w:lang w:val="es-ES"/>
                </w:rPr>
                <w:t>Hiện thông báo: “nhập tên của bạn”</w:t>
              </w:r>
            </w:ins>
          </w:p>
        </w:tc>
        <w:tc>
          <w:tcPr>
            <w:tcW w:w="1724" w:type="dxa"/>
            <w:tcBorders>
              <w:top w:val="single" w:sz="4" w:space="0" w:color="auto"/>
              <w:left w:val="single" w:sz="4" w:space="0" w:color="auto"/>
              <w:bottom w:val="single" w:sz="4" w:space="0" w:color="auto"/>
              <w:right w:val="single" w:sz="4" w:space="0" w:color="auto"/>
            </w:tcBorders>
            <w:vAlign w:val="center"/>
            <w:tcPrChange w:id="48121" w:author="Tran Huan" w:date="2018-11-26T10:44:00Z">
              <w:tcPr>
                <w:tcW w:w="1872" w:type="dxa"/>
                <w:gridSpan w:val="2"/>
                <w:tcBorders>
                  <w:top w:val="single" w:sz="4" w:space="0" w:color="auto"/>
                  <w:left w:val="single" w:sz="4" w:space="0" w:color="auto"/>
                  <w:bottom w:val="single" w:sz="4" w:space="0" w:color="auto"/>
                  <w:right w:val="single" w:sz="4" w:space="0" w:color="auto"/>
                </w:tcBorders>
              </w:tcPr>
            </w:tcPrChange>
          </w:tcPr>
          <w:p w14:paraId="3C1FDDE6" w14:textId="6116E9B9" w:rsidR="002D1A6F" w:rsidRDefault="002D1A6F">
            <w:pPr>
              <w:spacing w:line="276" w:lineRule="auto"/>
              <w:jc w:val="left"/>
              <w:rPr>
                <w:ins w:id="48122" w:author="phuong vu" w:date="2018-11-23T10:15:00Z"/>
                <w:lang w:val="es-ES"/>
              </w:rPr>
              <w:pPrChange w:id="48123" w:author="Tran Huan" w:date="2018-11-26T10:44:00Z">
                <w:pPr/>
              </w:pPrChange>
            </w:pPr>
            <w:ins w:id="48124" w:author="Tran Huan" w:date="2018-11-26T10:46:00Z">
              <w:r>
                <w:rPr>
                  <w:lang w:val="es-ES"/>
                </w:rPr>
                <w:t>Hiện thông báo: “nhập tên của bạn”</w:t>
              </w:r>
            </w:ins>
          </w:p>
        </w:tc>
        <w:tc>
          <w:tcPr>
            <w:tcW w:w="1741" w:type="dxa"/>
            <w:tcBorders>
              <w:top w:val="single" w:sz="4" w:space="0" w:color="auto"/>
              <w:left w:val="single" w:sz="4" w:space="0" w:color="auto"/>
              <w:bottom w:val="single" w:sz="4" w:space="0" w:color="auto"/>
              <w:right w:val="single" w:sz="4" w:space="0" w:color="auto"/>
            </w:tcBorders>
            <w:vAlign w:val="center"/>
            <w:tcPrChange w:id="48125" w:author="Tran Huan" w:date="2018-11-26T10:44:00Z">
              <w:tcPr>
                <w:tcW w:w="1872" w:type="dxa"/>
                <w:gridSpan w:val="2"/>
                <w:tcBorders>
                  <w:top w:val="single" w:sz="4" w:space="0" w:color="auto"/>
                  <w:left w:val="single" w:sz="4" w:space="0" w:color="auto"/>
                  <w:bottom w:val="single" w:sz="4" w:space="0" w:color="auto"/>
                  <w:right w:val="single" w:sz="4" w:space="0" w:color="auto"/>
                </w:tcBorders>
              </w:tcPr>
            </w:tcPrChange>
          </w:tcPr>
          <w:p w14:paraId="2D9093F4" w14:textId="5A8DDFE6" w:rsidR="002D1A6F" w:rsidRPr="006B56EB" w:rsidRDefault="002D1A6F">
            <w:pPr>
              <w:spacing w:line="276" w:lineRule="auto"/>
              <w:jc w:val="left"/>
              <w:rPr>
                <w:ins w:id="48126" w:author="phuong vu" w:date="2018-11-23T10:15:00Z"/>
                <w:lang w:val="es-ES"/>
                <w:rPrChange w:id="48127" w:author="Tran Huan" w:date="2018-11-26T10:44:00Z">
                  <w:rPr>
                    <w:ins w:id="48128" w:author="phuong vu" w:date="2018-11-23T10:15:00Z"/>
                    <w:lang w:val="en-US"/>
                  </w:rPr>
                </w:rPrChange>
              </w:rPr>
              <w:pPrChange w:id="48129" w:author="Tran Huan" w:date="2018-11-26T10:44:00Z">
                <w:pPr/>
              </w:pPrChange>
            </w:pPr>
            <w:ins w:id="48130" w:author="Tran Huan" w:date="2018-11-26T10:45:00Z">
              <w:r>
                <w:rPr>
                  <w:lang w:val="es-ES"/>
                </w:rPr>
                <w:t>Thành công</w:t>
              </w:r>
            </w:ins>
          </w:p>
        </w:tc>
      </w:tr>
      <w:tr w:rsidR="002D1A6F" w14:paraId="65468BB5" w14:textId="77777777" w:rsidTr="002D1A6F">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48131" w:author="Tran Huan" w:date="2018-11-26T10:44: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8132"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48133" w:author="Tran Huan" w:date="2018-11-26T10:44:00Z">
              <w:tcPr>
                <w:tcW w:w="615" w:type="dxa"/>
                <w:tcBorders>
                  <w:top w:val="single" w:sz="4" w:space="0" w:color="auto"/>
                  <w:left w:val="single" w:sz="4" w:space="0" w:color="auto"/>
                  <w:bottom w:val="single" w:sz="4" w:space="0" w:color="auto"/>
                  <w:right w:val="single" w:sz="4" w:space="0" w:color="auto"/>
                </w:tcBorders>
              </w:tcPr>
            </w:tcPrChange>
          </w:tcPr>
          <w:p w14:paraId="7D0DC493" w14:textId="5309A5AD" w:rsidR="002D1A6F" w:rsidRDefault="002D1A6F">
            <w:pPr>
              <w:spacing w:line="276" w:lineRule="auto"/>
              <w:jc w:val="center"/>
              <w:rPr>
                <w:ins w:id="48134" w:author="phuong vu" w:date="2018-11-23T10:15:00Z"/>
                <w:b/>
                <w:bCs/>
                <w:lang w:val="es-ES"/>
              </w:rPr>
              <w:pPrChange w:id="48135" w:author="Tran Huan" w:date="2018-11-26T10:44:00Z">
                <w:pPr/>
              </w:pPrChange>
            </w:pPr>
            <w:ins w:id="48136" w:author="Tran Huan" w:date="2018-11-26T10:46:00Z">
              <w:r>
                <w:rPr>
                  <w:b/>
                  <w:bCs/>
                  <w:lang w:val="es-ES"/>
                </w:rPr>
                <w:t>4</w:t>
              </w:r>
            </w:ins>
          </w:p>
        </w:tc>
        <w:tc>
          <w:tcPr>
            <w:tcW w:w="2658" w:type="dxa"/>
            <w:tcBorders>
              <w:top w:val="single" w:sz="4" w:space="0" w:color="auto"/>
              <w:left w:val="single" w:sz="4" w:space="0" w:color="auto"/>
              <w:bottom w:val="single" w:sz="4" w:space="0" w:color="auto"/>
              <w:right w:val="single" w:sz="4" w:space="0" w:color="auto"/>
            </w:tcBorders>
            <w:vAlign w:val="center"/>
            <w:tcPrChange w:id="48137" w:author="Tran Huan" w:date="2018-11-26T10:44:00Z">
              <w:tcPr>
                <w:tcW w:w="2835" w:type="dxa"/>
                <w:tcBorders>
                  <w:top w:val="single" w:sz="4" w:space="0" w:color="auto"/>
                  <w:left w:val="single" w:sz="4" w:space="0" w:color="auto"/>
                  <w:bottom w:val="single" w:sz="4" w:space="0" w:color="auto"/>
                  <w:right w:val="single" w:sz="4" w:space="0" w:color="auto"/>
                </w:tcBorders>
              </w:tcPr>
            </w:tcPrChange>
          </w:tcPr>
          <w:p w14:paraId="63B24F31" w14:textId="7B348F6F" w:rsidR="002D1A6F" w:rsidRDefault="002D1A6F" w:rsidP="002D1A6F">
            <w:pPr>
              <w:spacing w:line="276" w:lineRule="auto"/>
              <w:jc w:val="left"/>
              <w:rPr>
                <w:ins w:id="48138" w:author="Tran Huan" w:date="2018-11-26T10:46:00Z"/>
                <w:lang w:val="es-ES"/>
              </w:rPr>
            </w:pPr>
            <w:ins w:id="48139" w:author="Tran Huan" w:date="2018-11-26T10:46:00Z">
              <w:r>
                <w:rPr>
                  <w:lang w:val="es-ES"/>
                </w:rPr>
                <w:t>tên: “A”</w:t>
              </w:r>
            </w:ins>
          </w:p>
          <w:p w14:paraId="4A94FDF7" w14:textId="27389648" w:rsidR="002D1A6F" w:rsidRDefault="002D1A6F" w:rsidP="002D1A6F">
            <w:pPr>
              <w:spacing w:line="276" w:lineRule="auto"/>
              <w:jc w:val="left"/>
              <w:rPr>
                <w:ins w:id="48140" w:author="Tran Huan" w:date="2018-11-26T10:46:00Z"/>
                <w:lang w:val="es-ES"/>
              </w:rPr>
            </w:pPr>
            <w:ins w:id="48141" w:author="Tran Huan" w:date="2018-11-26T10:46:00Z">
              <w:r>
                <w:rPr>
                  <w:lang w:val="es-ES"/>
                </w:rPr>
                <w:t>họ: “”</w:t>
              </w:r>
            </w:ins>
          </w:p>
          <w:p w14:paraId="50DFCD8A" w14:textId="77777777" w:rsidR="002D1A6F" w:rsidRDefault="002D1A6F" w:rsidP="002D1A6F">
            <w:pPr>
              <w:spacing w:line="276" w:lineRule="auto"/>
              <w:jc w:val="left"/>
              <w:rPr>
                <w:ins w:id="48142" w:author="Tran Huan" w:date="2018-11-26T10:46:00Z"/>
                <w:lang w:val="es-ES"/>
              </w:rPr>
            </w:pPr>
            <w:ins w:id="48143" w:author="Tran Huan" w:date="2018-11-26T10:46:00Z">
              <w:r>
                <w:rPr>
                  <w:lang w:val="es-ES"/>
                </w:rPr>
                <w:t>email: “huan@gmail.com”</w:t>
              </w:r>
            </w:ins>
          </w:p>
          <w:p w14:paraId="143B3623" w14:textId="1C1C791C" w:rsidR="002D1A6F" w:rsidRDefault="002D1A6F">
            <w:pPr>
              <w:spacing w:line="276" w:lineRule="auto"/>
              <w:jc w:val="left"/>
              <w:rPr>
                <w:ins w:id="48144" w:author="phuong vu" w:date="2018-11-23T10:15:00Z"/>
                <w:lang w:val="es-ES"/>
              </w:rPr>
              <w:pPrChange w:id="48145" w:author="Tran Huan" w:date="2018-11-26T10:44:00Z">
                <w:pPr/>
              </w:pPrChange>
            </w:pPr>
            <w:ins w:id="48146" w:author="Tran Huan" w:date="2018-11-26T10:46:00Z">
              <w:r>
                <w:rPr>
                  <w:lang w:val="es-ES"/>
                </w:rPr>
                <w:t>mật khẩu: “123456”</w:t>
              </w:r>
            </w:ins>
          </w:p>
        </w:tc>
        <w:tc>
          <w:tcPr>
            <w:tcW w:w="1946" w:type="dxa"/>
            <w:tcBorders>
              <w:top w:val="single" w:sz="4" w:space="0" w:color="auto"/>
              <w:left w:val="single" w:sz="4" w:space="0" w:color="auto"/>
              <w:bottom w:val="single" w:sz="4" w:space="0" w:color="auto"/>
              <w:right w:val="single" w:sz="4" w:space="0" w:color="auto"/>
            </w:tcBorders>
            <w:vAlign w:val="center"/>
            <w:tcPrChange w:id="48147" w:author="Tran Huan" w:date="2018-11-26T10:44:00Z">
              <w:tcPr>
                <w:tcW w:w="2130" w:type="dxa"/>
                <w:gridSpan w:val="2"/>
                <w:tcBorders>
                  <w:top w:val="single" w:sz="4" w:space="0" w:color="auto"/>
                  <w:left w:val="single" w:sz="4" w:space="0" w:color="auto"/>
                  <w:bottom w:val="single" w:sz="4" w:space="0" w:color="auto"/>
                  <w:right w:val="single" w:sz="4" w:space="0" w:color="auto"/>
                </w:tcBorders>
              </w:tcPr>
            </w:tcPrChange>
          </w:tcPr>
          <w:p w14:paraId="3E98A492" w14:textId="15EAEB96" w:rsidR="002D1A6F" w:rsidRDefault="002D1A6F">
            <w:pPr>
              <w:spacing w:line="276" w:lineRule="auto"/>
              <w:jc w:val="left"/>
              <w:rPr>
                <w:ins w:id="48148" w:author="phuong vu" w:date="2018-11-23T10:15:00Z"/>
                <w:lang w:val="es-ES"/>
              </w:rPr>
              <w:pPrChange w:id="48149" w:author="Tran Huan" w:date="2018-11-26T10:44:00Z">
                <w:pPr/>
              </w:pPrChange>
            </w:pPr>
            <w:ins w:id="48150" w:author="Tran Huan" w:date="2018-11-26T10:46:00Z">
              <w:r>
                <w:rPr>
                  <w:lang w:val="es-ES"/>
                </w:rPr>
                <w:t>Hiện thông báo: “nhập họ của bạn”</w:t>
              </w:r>
            </w:ins>
          </w:p>
        </w:tc>
        <w:tc>
          <w:tcPr>
            <w:tcW w:w="1724" w:type="dxa"/>
            <w:tcBorders>
              <w:top w:val="single" w:sz="4" w:space="0" w:color="auto"/>
              <w:left w:val="single" w:sz="4" w:space="0" w:color="auto"/>
              <w:bottom w:val="single" w:sz="4" w:space="0" w:color="auto"/>
              <w:right w:val="single" w:sz="4" w:space="0" w:color="auto"/>
            </w:tcBorders>
            <w:vAlign w:val="center"/>
            <w:tcPrChange w:id="48151" w:author="Tran Huan" w:date="2018-11-26T10:44:00Z">
              <w:tcPr>
                <w:tcW w:w="1872" w:type="dxa"/>
                <w:gridSpan w:val="2"/>
                <w:tcBorders>
                  <w:top w:val="single" w:sz="4" w:space="0" w:color="auto"/>
                  <w:left w:val="single" w:sz="4" w:space="0" w:color="auto"/>
                  <w:bottom w:val="single" w:sz="4" w:space="0" w:color="auto"/>
                  <w:right w:val="single" w:sz="4" w:space="0" w:color="auto"/>
                </w:tcBorders>
              </w:tcPr>
            </w:tcPrChange>
          </w:tcPr>
          <w:p w14:paraId="00EE564D" w14:textId="2DF20C20" w:rsidR="002D1A6F" w:rsidRDefault="002D1A6F">
            <w:pPr>
              <w:spacing w:line="276" w:lineRule="auto"/>
              <w:jc w:val="left"/>
              <w:rPr>
                <w:ins w:id="48152" w:author="phuong vu" w:date="2018-11-23T10:15:00Z"/>
                <w:lang w:val="es-ES"/>
              </w:rPr>
              <w:pPrChange w:id="48153" w:author="Tran Huan" w:date="2018-11-26T10:46:00Z">
                <w:pPr/>
              </w:pPrChange>
            </w:pPr>
            <w:ins w:id="48154" w:author="Tran Huan" w:date="2018-11-26T10:46:00Z">
              <w:r>
                <w:rPr>
                  <w:lang w:val="es-ES"/>
                </w:rPr>
                <w:t>Hiện thông báo: “nhập họ của bạn”</w:t>
              </w:r>
            </w:ins>
          </w:p>
        </w:tc>
        <w:tc>
          <w:tcPr>
            <w:tcW w:w="1741" w:type="dxa"/>
            <w:tcBorders>
              <w:top w:val="single" w:sz="4" w:space="0" w:color="auto"/>
              <w:left w:val="single" w:sz="4" w:space="0" w:color="auto"/>
              <w:bottom w:val="single" w:sz="4" w:space="0" w:color="auto"/>
              <w:right w:val="single" w:sz="4" w:space="0" w:color="auto"/>
            </w:tcBorders>
            <w:vAlign w:val="center"/>
            <w:tcPrChange w:id="48155" w:author="Tran Huan" w:date="2018-11-26T10:44:00Z">
              <w:tcPr>
                <w:tcW w:w="1872" w:type="dxa"/>
                <w:gridSpan w:val="2"/>
                <w:tcBorders>
                  <w:top w:val="single" w:sz="4" w:space="0" w:color="auto"/>
                  <w:left w:val="single" w:sz="4" w:space="0" w:color="auto"/>
                  <w:bottom w:val="single" w:sz="4" w:space="0" w:color="auto"/>
                  <w:right w:val="single" w:sz="4" w:space="0" w:color="auto"/>
                </w:tcBorders>
              </w:tcPr>
            </w:tcPrChange>
          </w:tcPr>
          <w:p w14:paraId="5271729B" w14:textId="63986735" w:rsidR="002D1A6F" w:rsidRDefault="002D1A6F">
            <w:pPr>
              <w:spacing w:line="276" w:lineRule="auto"/>
              <w:jc w:val="left"/>
              <w:rPr>
                <w:ins w:id="48156" w:author="phuong vu" w:date="2018-11-23T10:15:00Z"/>
                <w:lang w:val="es-ES"/>
              </w:rPr>
              <w:pPrChange w:id="48157" w:author="Tran Huan" w:date="2018-11-26T10:44:00Z">
                <w:pPr/>
              </w:pPrChange>
            </w:pPr>
            <w:ins w:id="48158" w:author="Tran Huan" w:date="2018-11-26T10:46:00Z">
              <w:r>
                <w:rPr>
                  <w:lang w:val="es-ES"/>
                </w:rPr>
                <w:t>Thành công</w:t>
              </w:r>
            </w:ins>
          </w:p>
        </w:tc>
      </w:tr>
      <w:tr w:rsidR="002D1A6F" w14:paraId="72BC1299" w14:textId="77777777" w:rsidTr="002D1A6F">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48159" w:author="Tran Huan" w:date="2018-11-26T10:44: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8160"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48161" w:author="Tran Huan" w:date="2018-11-26T10:44:00Z">
              <w:tcPr>
                <w:tcW w:w="615" w:type="dxa"/>
                <w:tcBorders>
                  <w:top w:val="single" w:sz="4" w:space="0" w:color="auto"/>
                  <w:left w:val="single" w:sz="4" w:space="0" w:color="auto"/>
                  <w:bottom w:val="single" w:sz="4" w:space="0" w:color="auto"/>
                  <w:right w:val="single" w:sz="4" w:space="0" w:color="auto"/>
                </w:tcBorders>
              </w:tcPr>
            </w:tcPrChange>
          </w:tcPr>
          <w:p w14:paraId="5E6A9D88" w14:textId="0E8E19DE" w:rsidR="002D1A6F" w:rsidRDefault="002D1A6F">
            <w:pPr>
              <w:spacing w:line="276" w:lineRule="auto"/>
              <w:jc w:val="center"/>
              <w:rPr>
                <w:ins w:id="48162" w:author="phuong vu" w:date="2018-11-23T10:15:00Z"/>
                <w:b/>
                <w:bCs/>
                <w:lang w:val="es-ES"/>
              </w:rPr>
              <w:pPrChange w:id="48163" w:author="Tran Huan" w:date="2018-11-26T10:44:00Z">
                <w:pPr/>
              </w:pPrChange>
            </w:pPr>
            <w:ins w:id="48164" w:author="Tran Huan" w:date="2018-11-26T10:46:00Z">
              <w:r>
                <w:rPr>
                  <w:b/>
                  <w:bCs/>
                  <w:lang w:val="es-ES"/>
                </w:rPr>
                <w:t>5</w:t>
              </w:r>
            </w:ins>
          </w:p>
        </w:tc>
        <w:tc>
          <w:tcPr>
            <w:tcW w:w="2658" w:type="dxa"/>
            <w:tcBorders>
              <w:top w:val="single" w:sz="4" w:space="0" w:color="auto"/>
              <w:left w:val="single" w:sz="4" w:space="0" w:color="auto"/>
              <w:bottom w:val="single" w:sz="4" w:space="0" w:color="auto"/>
              <w:right w:val="single" w:sz="4" w:space="0" w:color="auto"/>
            </w:tcBorders>
            <w:vAlign w:val="center"/>
            <w:tcPrChange w:id="48165" w:author="Tran Huan" w:date="2018-11-26T10:44:00Z">
              <w:tcPr>
                <w:tcW w:w="2835" w:type="dxa"/>
                <w:tcBorders>
                  <w:top w:val="single" w:sz="4" w:space="0" w:color="auto"/>
                  <w:left w:val="single" w:sz="4" w:space="0" w:color="auto"/>
                  <w:bottom w:val="single" w:sz="4" w:space="0" w:color="auto"/>
                  <w:right w:val="single" w:sz="4" w:space="0" w:color="auto"/>
                </w:tcBorders>
              </w:tcPr>
            </w:tcPrChange>
          </w:tcPr>
          <w:p w14:paraId="054E9518" w14:textId="77777777" w:rsidR="002D1A6F" w:rsidRDefault="002D1A6F" w:rsidP="002D1A6F">
            <w:pPr>
              <w:spacing w:line="276" w:lineRule="auto"/>
              <w:jc w:val="left"/>
              <w:rPr>
                <w:ins w:id="48166" w:author="Tran Huan" w:date="2018-11-26T10:46:00Z"/>
                <w:lang w:val="es-ES"/>
              </w:rPr>
            </w:pPr>
            <w:ins w:id="48167" w:author="Tran Huan" w:date="2018-11-26T10:46:00Z">
              <w:r>
                <w:rPr>
                  <w:lang w:val="es-ES"/>
                </w:rPr>
                <w:t>tên: “A”</w:t>
              </w:r>
            </w:ins>
          </w:p>
          <w:p w14:paraId="32BA6567" w14:textId="50ACA00A" w:rsidR="002D1A6F" w:rsidRDefault="002D1A6F" w:rsidP="002D1A6F">
            <w:pPr>
              <w:spacing w:line="276" w:lineRule="auto"/>
              <w:jc w:val="left"/>
              <w:rPr>
                <w:ins w:id="48168" w:author="Tran Huan" w:date="2018-11-26T10:46:00Z"/>
                <w:lang w:val="es-ES"/>
              </w:rPr>
            </w:pPr>
            <w:ins w:id="48169" w:author="Tran Huan" w:date="2018-11-26T10:46:00Z">
              <w:r>
                <w:rPr>
                  <w:lang w:val="es-ES"/>
                </w:rPr>
                <w:t>họ: “Văn”</w:t>
              </w:r>
            </w:ins>
          </w:p>
          <w:p w14:paraId="33D0F649" w14:textId="6E6AE167" w:rsidR="002D1A6F" w:rsidRDefault="002D1A6F" w:rsidP="002D1A6F">
            <w:pPr>
              <w:spacing w:line="276" w:lineRule="auto"/>
              <w:jc w:val="left"/>
              <w:rPr>
                <w:ins w:id="48170" w:author="Tran Huan" w:date="2018-11-26T10:46:00Z"/>
                <w:lang w:val="es-ES"/>
              </w:rPr>
            </w:pPr>
            <w:ins w:id="48171" w:author="Tran Huan" w:date="2018-11-26T10:46:00Z">
              <w:r>
                <w:rPr>
                  <w:lang w:val="es-ES"/>
                </w:rPr>
                <w:t>email: “huan</w:t>
              </w:r>
            </w:ins>
            <w:ins w:id="48172" w:author="Tran Huan" w:date="2018-11-26T10:47:00Z">
              <w:r>
                <w:rPr>
                  <w:lang w:val="es-ES"/>
                </w:rPr>
                <w:t>test</w:t>
              </w:r>
            </w:ins>
            <w:ins w:id="48173" w:author="Tran Huan" w:date="2018-11-26T10:46:00Z">
              <w:r>
                <w:rPr>
                  <w:lang w:val="es-ES"/>
                </w:rPr>
                <w:t>@gmail.com”</w:t>
              </w:r>
            </w:ins>
          </w:p>
          <w:p w14:paraId="3B2A5122" w14:textId="72852E80" w:rsidR="002D1A6F" w:rsidRDefault="002D1A6F">
            <w:pPr>
              <w:spacing w:line="276" w:lineRule="auto"/>
              <w:jc w:val="left"/>
              <w:rPr>
                <w:ins w:id="48174" w:author="phuong vu" w:date="2018-11-23T10:15:00Z"/>
                <w:lang w:val="es-ES"/>
              </w:rPr>
              <w:pPrChange w:id="48175" w:author="Tran Huan" w:date="2018-11-26T10:44:00Z">
                <w:pPr/>
              </w:pPrChange>
            </w:pPr>
            <w:ins w:id="48176" w:author="Tran Huan" w:date="2018-11-26T10:46:00Z">
              <w:r>
                <w:rPr>
                  <w:lang w:val="es-ES"/>
                </w:rPr>
                <w:t>mật khẩu: “123456”</w:t>
              </w:r>
            </w:ins>
          </w:p>
        </w:tc>
        <w:tc>
          <w:tcPr>
            <w:tcW w:w="1946" w:type="dxa"/>
            <w:tcBorders>
              <w:top w:val="single" w:sz="4" w:space="0" w:color="auto"/>
              <w:left w:val="single" w:sz="4" w:space="0" w:color="auto"/>
              <w:bottom w:val="single" w:sz="4" w:space="0" w:color="auto"/>
              <w:right w:val="single" w:sz="4" w:space="0" w:color="auto"/>
            </w:tcBorders>
            <w:vAlign w:val="center"/>
            <w:tcPrChange w:id="48177" w:author="Tran Huan" w:date="2018-11-26T10:44:00Z">
              <w:tcPr>
                <w:tcW w:w="2130" w:type="dxa"/>
                <w:gridSpan w:val="2"/>
                <w:tcBorders>
                  <w:top w:val="single" w:sz="4" w:space="0" w:color="auto"/>
                  <w:left w:val="single" w:sz="4" w:space="0" w:color="auto"/>
                  <w:bottom w:val="single" w:sz="4" w:space="0" w:color="auto"/>
                  <w:right w:val="single" w:sz="4" w:space="0" w:color="auto"/>
                </w:tcBorders>
              </w:tcPr>
            </w:tcPrChange>
          </w:tcPr>
          <w:p w14:paraId="61776050" w14:textId="03C34883" w:rsidR="002D1A6F" w:rsidRDefault="002D1A6F">
            <w:pPr>
              <w:spacing w:line="276" w:lineRule="auto"/>
              <w:jc w:val="left"/>
              <w:rPr>
                <w:ins w:id="48178" w:author="phuong vu" w:date="2018-11-23T10:15:00Z"/>
                <w:lang w:val="es-ES"/>
              </w:rPr>
              <w:pPrChange w:id="48179" w:author="Tran Huan" w:date="2018-11-26T10:47:00Z">
                <w:pPr/>
              </w:pPrChange>
            </w:pPr>
            <w:ins w:id="48180" w:author="Tran Huan" w:date="2018-11-26T10:46:00Z">
              <w:r>
                <w:rPr>
                  <w:lang w:val="es-ES"/>
                </w:rPr>
                <w:t>Hiện thông báo: “</w:t>
              </w:r>
            </w:ins>
            <w:ins w:id="48181" w:author="Tran Huan" w:date="2018-11-26T10:47:00Z">
              <w:r>
                <w:rPr>
                  <w:lang w:val="es-ES"/>
                </w:rPr>
                <w:t>email đã tồn tại</w:t>
              </w:r>
            </w:ins>
            <w:ins w:id="48182" w:author="Tran Huan" w:date="2018-11-26T10:46:00Z">
              <w:r>
                <w:rPr>
                  <w:lang w:val="es-ES"/>
                </w:rPr>
                <w:t>”</w:t>
              </w:r>
            </w:ins>
          </w:p>
        </w:tc>
        <w:tc>
          <w:tcPr>
            <w:tcW w:w="1724" w:type="dxa"/>
            <w:tcBorders>
              <w:top w:val="single" w:sz="4" w:space="0" w:color="auto"/>
              <w:left w:val="single" w:sz="4" w:space="0" w:color="auto"/>
              <w:bottom w:val="single" w:sz="4" w:space="0" w:color="auto"/>
              <w:right w:val="single" w:sz="4" w:space="0" w:color="auto"/>
            </w:tcBorders>
            <w:vAlign w:val="center"/>
            <w:tcPrChange w:id="48183" w:author="Tran Huan" w:date="2018-11-26T10:44:00Z">
              <w:tcPr>
                <w:tcW w:w="1872" w:type="dxa"/>
                <w:gridSpan w:val="2"/>
                <w:tcBorders>
                  <w:top w:val="single" w:sz="4" w:space="0" w:color="auto"/>
                  <w:left w:val="single" w:sz="4" w:space="0" w:color="auto"/>
                  <w:bottom w:val="single" w:sz="4" w:space="0" w:color="auto"/>
                  <w:right w:val="single" w:sz="4" w:space="0" w:color="auto"/>
                </w:tcBorders>
              </w:tcPr>
            </w:tcPrChange>
          </w:tcPr>
          <w:p w14:paraId="3BB6CA89" w14:textId="50F63546" w:rsidR="002D1A6F" w:rsidRDefault="002D1A6F">
            <w:pPr>
              <w:spacing w:line="276" w:lineRule="auto"/>
              <w:jc w:val="left"/>
              <w:rPr>
                <w:ins w:id="48184" w:author="phuong vu" w:date="2018-11-23T10:15:00Z"/>
                <w:lang w:val="es-ES"/>
              </w:rPr>
              <w:pPrChange w:id="48185" w:author="Tran Huan" w:date="2018-11-26T10:44:00Z">
                <w:pPr/>
              </w:pPrChange>
            </w:pPr>
            <w:ins w:id="48186" w:author="Tran Huan" w:date="2018-11-26T10:47:00Z">
              <w:r>
                <w:rPr>
                  <w:lang w:val="es-ES"/>
                </w:rPr>
                <w:t>Hiện thông báo: “email đã tồn tại”</w:t>
              </w:r>
            </w:ins>
          </w:p>
        </w:tc>
        <w:tc>
          <w:tcPr>
            <w:tcW w:w="1741" w:type="dxa"/>
            <w:tcBorders>
              <w:top w:val="single" w:sz="4" w:space="0" w:color="auto"/>
              <w:left w:val="single" w:sz="4" w:space="0" w:color="auto"/>
              <w:bottom w:val="single" w:sz="4" w:space="0" w:color="auto"/>
              <w:right w:val="single" w:sz="4" w:space="0" w:color="auto"/>
            </w:tcBorders>
            <w:vAlign w:val="center"/>
            <w:tcPrChange w:id="48187" w:author="Tran Huan" w:date="2018-11-26T10:44:00Z">
              <w:tcPr>
                <w:tcW w:w="1872" w:type="dxa"/>
                <w:gridSpan w:val="2"/>
                <w:tcBorders>
                  <w:top w:val="single" w:sz="4" w:space="0" w:color="auto"/>
                  <w:left w:val="single" w:sz="4" w:space="0" w:color="auto"/>
                  <w:bottom w:val="single" w:sz="4" w:space="0" w:color="auto"/>
                  <w:right w:val="single" w:sz="4" w:space="0" w:color="auto"/>
                </w:tcBorders>
              </w:tcPr>
            </w:tcPrChange>
          </w:tcPr>
          <w:p w14:paraId="6E84ABB4" w14:textId="3C949619" w:rsidR="002D1A6F" w:rsidRDefault="002D1A6F">
            <w:pPr>
              <w:spacing w:line="276" w:lineRule="auto"/>
              <w:jc w:val="left"/>
              <w:rPr>
                <w:ins w:id="48188" w:author="phuong vu" w:date="2018-11-23T10:15:00Z"/>
                <w:lang w:val="es-ES"/>
              </w:rPr>
              <w:pPrChange w:id="48189" w:author="Tran Huan" w:date="2018-11-26T10:44:00Z">
                <w:pPr/>
              </w:pPrChange>
            </w:pPr>
            <w:ins w:id="48190" w:author="Tran Huan" w:date="2018-11-26T10:46:00Z">
              <w:r>
                <w:rPr>
                  <w:lang w:val="es-ES"/>
                </w:rPr>
                <w:t>Thành công</w:t>
              </w:r>
            </w:ins>
          </w:p>
        </w:tc>
      </w:tr>
    </w:tbl>
    <w:p w14:paraId="4D500DBE" w14:textId="77777777" w:rsidR="0077093A" w:rsidRPr="000245EB" w:rsidRDefault="0077093A">
      <w:pPr>
        <w:spacing w:line="276" w:lineRule="auto"/>
        <w:rPr>
          <w:ins w:id="48191" w:author="phuong vu" w:date="2018-11-23T10:04:00Z"/>
        </w:rPr>
        <w:pPrChange w:id="48192" w:author="phuong vu" w:date="2018-11-23T13:48:00Z">
          <w:pPr>
            <w:pStyle w:val="Heading3"/>
          </w:pPr>
        </w:pPrChange>
      </w:pPr>
    </w:p>
    <w:p w14:paraId="54DCD0A2" w14:textId="363CBBC8" w:rsidR="00287281" w:rsidRPr="006B56EB" w:rsidRDefault="00287281">
      <w:pPr>
        <w:spacing w:line="276" w:lineRule="auto"/>
        <w:jc w:val="left"/>
        <w:rPr>
          <w:ins w:id="48193" w:author="phuong vu" w:date="2018-11-23T10:04:00Z"/>
          <w:lang w:val="es-ES"/>
          <w:rPrChange w:id="48194" w:author="Tran Huan" w:date="2018-11-26T10:44:00Z">
            <w:rPr>
              <w:ins w:id="48195" w:author="phuong vu" w:date="2018-11-23T10:04:00Z"/>
              <w:lang w:val="en-US"/>
            </w:rPr>
          </w:rPrChange>
        </w:rPr>
        <w:pPrChange w:id="48196" w:author="phuong vu" w:date="2018-11-23T13:48:00Z">
          <w:pPr>
            <w:jc w:val="left"/>
          </w:pPr>
        </w:pPrChange>
      </w:pPr>
      <w:ins w:id="48197" w:author="phuong vu" w:date="2018-11-23T10:04:00Z">
        <w:r w:rsidRPr="006B56EB">
          <w:rPr>
            <w:lang w:val="es-ES"/>
            <w:rPrChange w:id="48198" w:author="Tran Huan" w:date="2018-11-26T10:44:00Z">
              <w:rPr>
                <w:lang w:val="en-US"/>
              </w:rPr>
            </w:rPrChange>
          </w:rPr>
          <w:br w:type="page"/>
        </w:r>
      </w:ins>
    </w:p>
    <w:p w14:paraId="6776F833" w14:textId="43B22CAA" w:rsidR="00287281" w:rsidRPr="00287281" w:rsidDel="00287281" w:rsidRDefault="00287281">
      <w:pPr>
        <w:spacing w:line="276" w:lineRule="auto"/>
        <w:rPr>
          <w:del w:id="48199" w:author="phuong vu" w:date="2018-11-23T10:04:00Z"/>
          <w:lang w:val="en-US"/>
          <w:rPrChange w:id="48200" w:author="phuong vu" w:date="2018-11-23T10:02:00Z">
            <w:rPr>
              <w:del w:id="48201" w:author="phuong vu" w:date="2018-11-23T10:04:00Z"/>
            </w:rPr>
          </w:rPrChange>
        </w:rPr>
        <w:pPrChange w:id="48202" w:author="phuong vu" w:date="2018-11-23T13:48:00Z">
          <w:pPr>
            <w:jc w:val="left"/>
          </w:pPr>
        </w:pPrChange>
      </w:pPr>
      <w:bookmarkStart w:id="48203" w:name="_Toc531005120"/>
      <w:bookmarkStart w:id="48204" w:name="_Toc531007037"/>
      <w:bookmarkEnd w:id="48203"/>
      <w:bookmarkEnd w:id="48204"/>
    </w:p>
    <w:p w14:paraId="7D0AFA77" w14:textId="77777777" w:rsidR="00F72AE0" w:rsidRPr="00CF739D" w:rsidRDefault="00F72AE0" w:rsidP="00F72AE0">
      <w:pPr>
        <w:pStyle w:val="Style1"/>
        <w:spacing w:line="0" w:lineRule="atLeast"/>
        <w:rPr>
          <w:ins w:id="48205" w:author="Tran Huan" w:date="2018-12-03T02:13:00Z"/>
        </w:rPr>
      </w:pPr>
      <w:bookmarkStart w:id="48206" w:name="_Toc484566666"/>
      <w:bookmarkStart w:id="48207" w:name="_Toc531502298"/>
      <w:bookmarkStart w:id="48208" w:name="_Toc531584359"/>
      <w:ins w:id="48209" w:author="Tran Huan" w:date="2018-12-03T02:13:00Z">
        <w:r w:rsidRPr="00CF739D">
          <w:t>PHẦN KẾT LUẬN</w:t>
        </w:r>
        <w:bookmarkEnd w:id="48207"/>
        <w:bookmarkEnd w:id="48208"/>
      </w:ins>
    </w:p>
    <w:p w14:paraId="4797AEAE" w14:textId="0DDD4775" w:rsidR="00F72AE0" w:rsidDel="00F72AE0" w:rsidRDefault="00C557CE" w:rsidP="006549D5">
      <w:pPr>
        <w:pStyle w:val="Style1"/>
        <w:numPr>
          <w:ilvl w:val="1"/>
          <w:numId w:val="74"/>
        </w:numPr>
        <w:spacing w:line="288" w:lineRule="auto"/>
        <w:contextualSpacing/>
        <w:rPr>
          <w:del w:id="48210" w:author="Tran Huan" w:date="2018-12-03T02:13:00Z"/>
        </w:rPr>
        <w:pPrChange w:id="48211" w:author="Tran Huan" w:date="2018-12-03T02:55:00Z">
          <w:pPr>
            <w:pStyle w:val="Heading1"/>
            <w:numPr>
              <w:numId w:val="0"/>
            </w:numPr>
            <w:ind w:left="0" w:firstLine="0"/>
          </w:pPr>
        </w:pPrChange>
      </w:pPr>
      <w:del w:id="48212" w:author="Tran Huan" w:date="2018-12-03T02:13:00Z">
        <w:r w:rsidRPr="00C557CE" w:rsidDel="00F72AE0">
          <w:delText>KẾT QUẢ, THẢO LUẬN VÀ HƯỚNG PHÁT TRIỂN</w:delText>
        </w:r>
      </w:del>
      <w:ins w:id="48213" w:author="phuong vu" w:date="2018-11-22T15:00:00Z">
        <w:del w:id="48214" w:author="Tran Huan" w:date="2018-12-03T02:13:00Z">
          <w:r w:rsidR="00463867" w:rsidDel="00F72AE0">
            <w:delText>LUẬN</w:delText>
          </w:r>
        </w:del>
      </w:ins>
      <w:bookmarkStart w:id="48215" w:name="_Toc531573033"/>
      <w:bookmarkStart w:id="48216" w:name="_Toc531576881"/>
      <w:bookmarkStart w:id="48217" w:name="_Toc531580622"/>
      <w:bookmarkStart w:id="48218" w:name="_Toc531584360"/>
      <w:bookmarkEnd w:id="48215"/>
      <w:bookmarkEnd w:id="48216"/>
      <w:bookmarkEnd w:id="48217"/>
      <w:bookmarkEnd w:id="48218"/>
    </w:p>
    <w:p w14:paraId="23B7AD42" w14:textId="31779B37" w:rsidR="006549D5" w:rsidRPr="006549D5" w:rsidRDefault="006549D5" w:rsidP="005A0EBE">
      <w:pPr>
        <w:pStyle w:val="ListParagraph"/>
        <w:numPr>
          <w:ilvl w:val="0"/>
          <w:numId w:val="75"/>
        </w:numPr>
        <w:spacing w:after="0" w:line="288" w:lineRule="auto"/>
        <w:outlineLvl w:val="1"/>
        <w:rPr>
          <w:ins w:id="48219" w:author="Tran Huan" w:date="2018-12-03T02:48:00Z"/>
          <w:lang w:val="en-US"/>
          <w:rPrChange w:id="48220" w:author="Tran Huan" w:date="2018-12-03T02:52:00Z">
            <w:rPr>
              <w:ins w:id="48221" w:author="Tran Huan" w:date="2018-12-03T02:48:00Z"/>
              <w:lang w:val="en-US"/>
            </w:rPr>
          </w:rPrChange>
        </w:rPr>
        <w:pPrChange w:id="48222" w:author="Tran Huan" w:date="2018-12-03T02:57:00Z">
          <w:pPr>
            <w:pStyle w:val="Heading2"/>
            <w:numPr>
              <w:numId w:val="73"/>
            </w:numPr>
            <w:spacing w:line="276" w:lineRule="auto"/>
          </w:pPr>
        </w:pPrChange>
      </w:pPr>
      <w:bookmarkStart w:id="48223" w:name="_Toc531584361"/>
      <w:bookmarkEnd w:id="48206"/>
      <w:ins w:id="48224" w:author="Tran Huan" w:date="2018-12-03T02:49:00Z">
        <w:r w:rsidRPr="006549D5">
          <w:rPr>
            <w:lang w:val="en-US"/>
            <w:rPrChange w:id="48225" w:author="Tran Huan" w:date="2018-12-03T02:52:00Z">
              <w:rPr>
                <w:lang w:val="en-US"/>
              </w:rPr>
            </w:rPrChange>
          </w:rPr>
          <w:t>Kết quả đạt được</w:t>
        </w:r>
      </w:ins>
      <w:bookmarkEnd w:id="48223"/>
    </w:p>
    <w:p w14:paraId="13905E6D" w14:textId="03BD8247" w:rsidR="00EB1083" w:rsidRPr="00F72AE0" w:rsidDel="00F72AE0" w:rsidRDefault="00EB1083" w:rsidP="00AB54FD">
      <w:pPr>
        <w:pStyle w:val="Heading2"/>
        <w:spacing w:line="288" w:lineRule="auto"/>
        <w:ind w:left="426"/>
        <w:contextualSpacing/>
        <w:rPr>
          <w:ins w:id="48226" w:author="phuong vu" w:date="2018-11-23T10:04:00Z"/>
          <w:del w:id="48227" w:author="Tran Huan" w:date="2018-12-03T02:14:00Z"/>
          <w:rPrChange w:id="48228" w:author="Tran Huan" w:date="2018-12-03T02:07:00Z">
            <w:rPr>
              <w:ins w:id="48229" w:author="phuong vu" w:date="2018-11-23T10:04:00Z"/>
              <w:del w:id="48230" w:author="Tran Huan" w:date="2018-12-03T02:14:00Z"/>
              <w:lang w:val="en-US"/>
            </w:rPr>
          </w:rPrChange>
        </w:rPr>
        <w:pPrChange w:id="48231" w:author="Tran Huan" w:date="2018-12-03T02:55:00Z">
          <w:pPr>
            <w:pStyle w:val="Heading2"/>
          </w:pPr>
        </w:pPrChange>
      </w:pPr>
      <w:del w:id="48232" w:author="Tran Huan" w:date="2018-12-03T02:14:00Z">
        <w:r w:rsidRPr="00F72AE0" w:rsidDel="00F72AE0">
          <w:rPr>
            <w:rPrChange w:id="48233" w:author="Tran Huan" w:date="2018-12-03T02:07:00Z">
              <w:rPr/>
            </w:rPrChange>
          </w:rPr>
          <w:delText>Đạt được</w:delText>
        </w:r>
      </w:del>
      <w:ins w:id="48234" w:author="phuong vu" w:date="2018-11-22T15:00:00Z">
        <w:del w:id="48235" w:author="Tran Huan" w:date="2018-12-03T02:14:00Z">
          <w:r w:rsidR="00775F06" w:rsidRPr="00F72AE0" w:rsidDel="00F72AE0">
            <w:rPr>
              <w:rPrChange w:id="48236" w:author="Tran Huan" w:date="2018-12-03T02:07:00Z">
                <w:rPr>
                  <w:lang w:val="en-US"/>
                </w:rPr>
              </w:rPrChange>
            </w:rPr>
            <w:delText xml:space="preserve">Kết quả </w:delText>
          </w:r>
          <w:r w:rsidR="00775F06" w:rsidRPr="00F72AE0" w:rsidDel="00F72AE0">
            <w:rPr>
              <w:rPrChange w:id="48237" w:author="Tran Huan" w:date="2018-12-03T02:13:00Z">
                <w:rPr>
                  <w:lang w:val="en-US"/>
                </w:rPr>
              </w:rPrChange>
            </w:rPr>
            <w:delText>đạt</w:delText>
          </w:r>
          <w:r w:rsidR="00775F06" w:rsidRPr="00F72AE0" w:rsidDel="00F72AE0">
            <w:rPr>
              <w:rPrChange w:id="48238" w:author="Tran Huan" w:date="2018-12-03T02:07:00Z">
                <w:rPr>
                  <w:lang w:val="en-US"/>
                </w:rPr>
              </w:rPrChange>
            </w:rPr>
            <w:delText xml:space="preserve"> được</w:delText>
          </w:r>
        </w:del>
      </w:ins>
      <w:bookmarkStart w:id="48239" w:name="_Toc531573035"/>
      <w:bookmarkStart w:id="48240" w:name="_Toc531576883"/>
      <w:bookmarkStart w:id="48241" w:name="_Toc531580624"/>
      <w:bookmarkStart w:id="48242" w:name="_Toc531584362"/>
      <w:bookmarkEnd w:id="48239"/>
      <w:bookmarkEnd w:id="48240"/>
      <w:bookmarkEnd w:id="48241"/>
      <w:bookmarkEnd w:id="48242"/>
    </w:p>
    <w:p w14:paraId="221B2A9B" w14:textId="7289435E" w:rsidR="006549D5" w:rsidRPr="00C72765" w:rsidRDefault="006549D5" w:rsidP="00AB54FD">
      <w:pPr>
        <w:pStyle w:val="ListParagraph"/>
        <w:numPr>
          <w:ilvl w:val="1"/>
          <w:numId w:val="75"/>
        </w:numPr>
        <w:spacing w:after="0" w:line="288" w:lineRule="auto"/>
        <w:ind w:left="426"/>
        <w:outlineLvl w:val="2"/>
        <w:rPr>
          <w:ins w:id="48243" w:author="Tran Huan" w:date="2018-12-03T02:54:00Z"/>
          <w:lang w:val="en-US"/>
        </w:rPr>
        <w:pPrChange w:id="48244" w:author="Tran Huan" w:date="2018-12-03T02:57:00Z">
          <w:pPr>
            <w:pStyle w:val="ListParagraph"/>
            <w:numPr>
              <w:numId w:val="75"/>
            </w:numPr>
            <w:ind w:left="360" w:hanging="360"/>
          </w:pPr>
        </w:pPrChange>
      </w:pPr>
      <w:bookmarkStart w:id="48245" w:name="_Toc531584363"/>
      <w:ins w:id="48246" w:author="Tran Huan" w:date="2018-12-03T02:54:00Z">
        <w:r>
          <w:rPr>
            <w:lang w:val="en-US"/>
          </w:rPr>
          <w:t>Về lý thuyết</w:t>
        </w:r>
        <w:bookmarkEnd w:id="48245"/>
      </w:ins>
    </w:p>
    <w:p w14:paraId="2E9448D1" w14:textId="5355EABD" w:rsidR="00287281" w:rsidDel="006549D5" w:rsidRDefault="0077093A" w:rsidP="00AB54FD">
      <w:pPr>
        <w:pStyle w:val="ListParagraph"/>
        <w:numPr>
          <w:ilvl w:val="1"/>
          <w:numId w:val="76"/>
        </w:numPr>
        <w:spacing w:after="0" w:line="288" w:lineRule="auto"/>
        <w:ind w:left="0"/>
        <w:rPr>
          <w:ins w:id="48247" w:author="phuong vu" w:date="2018-11-23T10:15:00Z"/>
          <w:del w:id="48248" w:author="Tran Huan" w:date="2018-12-03T02:54:00Z"/>
        </w:rPr>
        <w:pPrChange w:id="48249" w:author="Tran Huan" w:date="2018-12-03T03:47:00Z">
          <w:pPr/>
        </w:pPrChange>
      </w:pPr>
      <w:ins w:id="48250" w:author="phuong vu" w:date="2018-11-23T10:15:00Z">
        <w:del w:id="48251" w:author="Tran Huan" w:date="2018-12-03T02:54:00Z">
          <w:r w:rsidDel="006549D5">
            <w:delText>Về lí thuyết</w:delText>
          </w:r>
        </w:del>
      </w:ins>
    </w:p>
    <w:p w14:paraId="13A572C0" w14:textId="497E40D4" w:rsidR="0077093A" w:rsidRPr="00926A45" w:rsidRDefault="0077093A" w:rsidP="00AB54FD">
      <w:pPr>
        <w:spacing w:after="0" w:line="288" w:lineRule="auto"/>
        <w:contextualSpacing/>
        <w:rPr>
          <w:ins w:id="48252" w:author="phuong vu" w:date="2018-11-23T10:17:00Z"/>
          <w:rPrChange w:id="48253" w:author="Tran Huan" w:date="2018-12-03T03:01:00Z">
            <w:rPr>
              <w:ins w:id="48254" w:author="phuong vu" w:date="2018-11-23T10:17:00Z"/>
              <w:lang w:val="en-US"/>
            </w:rPr>
          </w:rPrChange>
        </w:rPr>
        <w:pPrChange w:id="48255" w:author="Tran Huan" w:date="2018-12-03T03:47:00Z">
          <w:pPr/>
        </w:pPrChange>
      </w:pPr>
      <w:ins w:id="48256" w:author="phuong vu" w:date="2018-11-23T10:15:00Z">
        <w:del w:id="48257" w:author="Tran Huan" w:date="2018-12-03T02:30:00Z">
          <w:r w:rsidRPr="006549D5" w:rsidDel="00F640CB">
            <w:rPr>
              <w:rPrChange w:id="48258" w:author="Tran Huan" w:date="2018-12-03T02:51:00Z">
                <w:rPr>
                  <w:lang w:val="en-US"/>
                </w:rPr>
              </w:rPrChange>
            </w:rPr>
            <w:tab/>
          </w:r>
        </w:del>
      </w:ins>
      <w:ins w:id="48259" w:author="phuong vu" w:date="2018-11-23T10:16:00Z">
        <w:r w:rsidRPr="006549D5">
          <w:rPr>
            <w:rPrChange w:id="48260" w:author="Tran Huan" w:date="2018-12-03T02:51:00Z">
              <w:rPr>
                <w:lang w:val="en-US"/>
              </w:rPr>
            </w:rPrChange>
          </w:rPr>
          <w:t>Bổ sung các kiến thức về phân tích, thiết kế</w:t>
        </w:r>
      </w:ins>
      <w:ins w:id="48261" w:author="Tran Huan" w:date="2018-12-03T02:15:00Z">
        <w:r w:rsidR="00E6271E" w:rsidRPr="006549D5">
          <w:rPr>
            <w:rPrChange w:id="48262" w:author="Tran Huan" w:date="2018-12-03T02:51:00Z">
              <w:rPr>
                <w:lang w:val="en-US"/>
              </w:rPr>
            </w:rPrChange>
          </w:rPr>
          <w:t xml:space="preserve"> hệ</w:t>
        </w:r>
      </w:ins>
      <w:ins w:id="48263" w:author="Tran Huan" w:date="2018-12-03T02:18:00Z">
        <w:r w:rsidR="00E6271E" w:rsidRPr="006549D5">
          <w:rPr>
            <w:rPrChange w:id="48264" w:author="Tran Huan" w:date="2018-12-03T02:51:00Z">
              <w:rPr>
                <w:lang w:val="en-US"/>
              </w:rPr>
            </w:rPrChange>
          </w:rPr>
          <w:t xml:space="preserve"> thống</w:t>
        </w:r>
      </w:ins>
      <w:ins w:id="48265" w:author="Tran Huan" w:date="2018-12-03T02:15:00Z">
        <w:r w:rsidR="00E6271E" w:rsidRPr="006549D5">
          <w:rPr>
            <w:rPrChange w:id="48266" w:author="Tran Huan" w:date="2018-12-03T02:51:00Z">
              <w:rPr>
                <w:lang w:val="en-US"/>
              </w:rPr>
            </w:rPrChange>
          </w:rPr>
          <w:t xml:space="preserve"> thông tin</w:t>
        </w:r>
      </w:ins>
      <w:ins w:id="48267" w:author="phuong vu" w:date="2018-11-23T10:16:00Z">
        <w:del w:id="48268" w:author="Tran Huan" w:date="2018-12-03T02:15:00Z">
          <w:r w:rsidRPr="006549D5" w:rsidDel="00E6271E">
            <w:rPr>
              <w:rPrChange w:id="48269" w:author="Tran Huan" w:date="2018-12-03T02:51:00Z">
                <w:rPr>
                  <w:lang w:val="en-US"/>
                </w:rPr>
              </w:rPrChange>
            </w:rPr>
            <w:delText xml:space="preserve"> phần mềm</w:delText>
          </w:r>
        </w:del>
        <w:r w:rsidRPr="006549D5">
          <w:rPr>
            <w:rPrChange w:id="48270" w:author="Tran Huan" w:date="2018-12-03T02:51:00Z">
              <w:rPr>
                <w:lang w:val="en-US"/>
              </w:rPr>
            </w:rPrChange>
          </w:rPr>
          <w:t xml:space="preserve">. </w:t>
        </w:r>
        <w:r w:rsidRPr="00926A45">
          <w:rPr>
            <w:rPrChange w:id="48271" w:author="Tran Huan" w:date="2018-12-03T03:01:00Z">
              <w:rPr>
                <w:lang w:val="en-US"/>
              </w:rPr>
            </w:rPrChange>
          </w:rPr>
          <w:t>Nhận biết được những vấn đề cần giải quyết khi có bài toán đặt ra</w:t>
        </w:r>
      </w:ins>
      <w:ins w:id="48272" w:author="phuong vu" w:date="2018-11-23T10:17:00Z">
        <w:r w:rsidRPr="00926A45">
          <w:rPr>
            <w:rPrChange w:id="48273" w:author="Tran Huan" w:date="2018-12-03T03:01:00Z">
              <w:rPr>
                <w:lang w:val="en-US"/>
              </w:rPr>
            </w:rPrChange>
          </w:rPr>
          <w:t xml:space="preserve"> và nhắm được vấn đề trọng tâm của cả bài toán.</w:t>
        </w:r>
      </w:ins>
    </w:p>
    <w:p w14:paraId="664D4E42" w14:textId="3C90BC01" w:rsidR="0077093A" w:rsidRPr="00926A45" w:rsidDel="00F640CB" w:rsidRDefault="0077093A" w:rsidP="006549D5">
      <w:pPr>
        <w:spacing w:after="0" w:line="288" w:lineRule="auto"/>
        <w:contextualSpacing/>
        <w:rPr>
          <w:ins w:id="48274" w:author="phuong vu" w:date="2018-11-23T10:18:00Z"/>
          <w:del w:id="48275" w:author="Tran Huan" w:date="2018-12-03T02:31:00Z"/>
          <w:rPrChange w:id="48276" w:author="Tran Huan" w:date="2018-12-03T03:01:00Z">
            <w:rPr>
              <w:ins w:id="48277" w:author="phuong vu" w:date="2018-11-23T10:18:00Z"/>
              <w:del w:id="48278" w:author="Tran Huan" w:date="2018-12-03T02:31:00Z"/>
              <w:lang w:val="en-US"/>
            </w:rPr>
          </w:rPrChange>
        </w:rPr>
        <w:pPrChange w:id="48279" w:author="Tran Huan" w:date="2018-12-03T02:55:00Z">
          <w:pPr/>
        </w:pPrChange>
      </w:pPr>
      <w:ins w:id="48280" w:author="phuong vu" w:date="2018-11-23T10:17:00Z">
        <w:r w:rsidRPr="00926A45">
          <w:rPr>
            <w:rPrChange w:id="48281" w:author="Tran Huan" w:date="2018-12-03T03:01:00Z">
              <w:rPr>
                <w:lang w:val="en-US"/>
              </w:rPr>
            </w:rPrChange>
          </w:rPr>
          <w:tab/>
          <w:t>Củng cố các kiến th</w:t>
        </w:r>
      </w:ins>
      <w:ins w:id="48282" w:author="phuong vu" w:date="2018-11-23T10:18:00Z">
        <w:r w:rsidRPr="00926A45">
          <w:rPr>
            <w:rPrChange w:id="48283" w:author="Tran Huan" w:date="2018-12-03T03:01:00Z">
              <w:rPr>
                <w:lang w:val="en-US"/>
              </w:rPr>
            </w:rPrChange>
          </w:rPr>
          <w:t xml:space="preserve">ức về lập trình ứng dụng </w:t>
        </w:r>
      </w:ins>
      <w:ins w:id="48284" w:author="phuong vu" w:date="2018-11-23T10:26:00Z">
        <w:del w:id="48285" w:author="Tran Huan" w:date="2018-12-02T21:47:00Z">
          <w:r w:rsidR="001E6F11" w:rsidRPr="00926A45" w:rsidDel="00C10B1E">
            <w:rPr>
              <w:rPrChange w:id="48286" w:author="Tran Huan" w:date="2018-12-03T03:01:00Z">
                <w:rPr>
                  <w:lang w:val="en-US"/>
                </w:rPr>
              </w:rPrChange>
            </w:rPr>
            <w:delText>di động</w:delText>
          </w:r>
        </w:del>
      </w:ins>
      <w:ins w:id="48287" w:author="Tran Huan" w:date="2018-12-02T21:47:00Z">
        <w:r w:rsidR="00C10B1E" w:rsidRPr="00926A45">
          <w:rPr>
            <w:rPrChange w:id="48288" w:author="Tran Huan" w:date="2018-12-03T03:01:00Z">
              <w:rPr>
                <w:lang w:val="en-US"/>
              </w:rPr>
            </w:rPrChange>
          </w:rPr>
          <w:t>Android</w:t>
        </w:r>
      </w:ins>
      <w:ins w:id="48289" w:author="phuong vu" w:date="2018-11-23T10:18:00Z">
        <w:del w:id="48290" w:author="Tran Huan" w:date="2018-11-26T01:47:00Z">
          <w:r w:rsidRPr="00926A45" w:rsidDel="00BA6170">
            <w:rPr>
              <w:rPrChange w:id="48291" w:author="Tran Huan" w:date="2018-12-03T03:01:00Z">
                <w:rPr>
                  <w:lang w:val="en-US"/>
                </w:rPr>
              </w:rPrChange>
            </w:rPr>
            <w:delText>, lập trình web</w:delText>
          </w:r>
        </w:del>
        <w:r w:rsidRPr="00926A45">
          <w:rPr>
            <w:rPrChange w:id="48292" w:author="Tran Huan" w:date="2018-12-03T03:01:00Z">
              <w:rPr>
                <w:lang w:val="en-US"/>
              </w:rPr>
            </w:rPrChange>
          </w:rPr>
          <w:t xml:space="preserve"> cũng như </w:t>
        </w:r>
      </w:ins>
      <w:ins w:id="48293" w:author="Tran Huan" w:date="2018-12-03T02:16:00Z">
        <w:r w:rsidR="00E6271E" w:rsidRPr="00926A45">
          <w:rPr>
            <w:rPrChange w:id="48294" w:author="Tran Huan" w:date="2018-12-03T03:01:00Z">
              <w:rPr>
                <w:lang w:val="en-US"/>
              </w:rPr>
            </w:rPrChange>
          </w:rPr>
          <w:t xml:space="preserve">việc </w:t>
        </w:r>
      </w:ins>
      <w:ins w:id="48295" w:author="phuong vu" w:date="2018-11-23T10:18:00Z">
        <w:del w:id="48296" w:author="Tran Huan" w:date="2018-12-03T02:16:00Z">
          <w:r w:rsidRPr="00926A45" w:rsidDel="00E6271E">
            <w:rPr>
              <w:rPrChange w:id="48297" w:author="Tran Huan" w:date="2018-12-03T03:01:00Z">
                <w:rPr>
                  <w:lang w:val="en-US"/>
                </w:rPr>
              </w:rPrChange>
            </w:rPr>
            <w:delText>sử dụng</w:delText>
          </w:r>
        </w:del>
      </w:ins>
      <w:ins w:id="48298" w:author="Tran Huan" w:date="2018-12-03T02:16:00Z">
        <w:r w:rsidR="00E6271E" w:rsidRPr="00926A45">
          <w:rPr>
            <w:rPrChange w:id="48299" w:author="Tran Huan" w:date="2018-12-03T03:01:00Z">
              <w:rPr>
                <w:lang w:val="en-US"/>
              </w:rPr>
            </w:rPrChange>
          </w:rPr>
          <w:t>tạo và truy xuất</w:t>
        </w:r>
      </w:ins>
      <w:ins w:id="48300" w:author="phuong vu" w:date="2018-11-23T10:18:00Z">
        <w:r w:rsidRPr="00926A45">
          <w:rPr>
            <w:rPrChange w:id="48301" w:author="Tran Huan" w:date="2018-12-03T03:01:00Z">
              <w:rPr>
                <w:lang w:val="en-US"/>
              </w:rPr>
            </w:rPrChange>
          </w:rPr>
          <w:t xml:space="preserve"> cơ sở dữ liệu.</w:t>
        </w:r>
      </w:ins>
      <w:ins w:id="48302" w:author="Tran Huan" w:date="2018-12-03T02:19:00Z">
        <w:r w:rsidR="00E6271E" w:rsidRPr="00926A45">
          <w:rPr>
            <w:rPrChange w:id="48303" w:author="Tran Huan" w:date="2018-12-03T03:01:00Z">
              <w:rPr>
                <w:lang w:val="en-US"/>
              </w:rPr>
            </w:rPrChange>
          </w:rPr>
          <w:t xml:space="preserve"> Đặc biệt, tìm hiểu và sử dụng một hệ quản trị cơ sở dữ liệu mới là PostgreSQL</w:t>
        </w:r>
        <w:r w:rsidR="00F640CB" w:rsidRPr="00926A45">
          <w:rPr>
            <w:rPrChange w:id="48304" w:author="Tran Huan" w:date="2018-12-03T03:01:00Z">
              <w:rPr>
                <w:lang w:val="en-US"/>
              </w:rPr>
            </w:rPrChange>
          </w:rPr>
          <w:t xml:space="preserve"> </w:t>
        </w:r>
      </w:ins>
      <w:ins w:id="48305" w:author="Tran Huan" w:date="2018-12-03T02:31:00Z">
        <w:r w:rsidR="00F640CB" w:rsidRPr="00926A45">
          <w:rPr>
            <w:rPrChange w:id="48306" w:author="Tran Huan" w:date="2018-12-03T03:01:00Z">
              <w:rPr>
                <w:lang w:val="en-US"/>
              </w:rPr>
            </w:rPrChange>
          </w:rPr>
          <w:t xml:space="preserve">cũng như </w:t>
        </w:r>
      </w:ins>
    </w:p>
    <w:p w14:paraId="7A3EF874" w14:textId="55751FB3" w:rsidR="0077093A" w:rsidRPr="00926A45" w:rsidRDefault="0077093A" w:rsidP="006549D5">
      <w:pPr>
        <w:spacing w:after="0" w:line="288" w:lineRule="auto"/>
        <w:contextualSpacing/>
        <w:rPr>
          <w:ins w:id="48307" w:author="phuong vu" w:date="2018-11-23T10:19:00Z"/>
          <w:rPrChange w:id="48308" w:author="Tran Huan" w:date="2018-12-03T03:01:00Z">
            <w:rPr>
              <w:ins w:id="48309" w:author="phuong vu" w:date="2018-11-23T10:19:00Z"/>
              <w:lang w:val="en-US"/>
            </w:rPr>
          </w:rPrChange>
        </w:rPr>
        <w:pPrChange w:id="48310" w:author="Tran Huan" w:date="2018-12-03T02:55:00Z">
          <w:pPr/>
        </w:pPrChange>
      </w:pPr>
      <w:ins w:id="48311" w:author="phuong vu" w:date="2018-11-23T10:18:00Z">
        <w:del w:id="48312" w:author="Tran Huan" w:date="2018-12-03T02:31:00Z">
          <w:r w:rsidRPr="00926A45" w:rsidDel="00F640CB">
            <w:rPr>
              <w:rPrChange w:id="48313" w:author="Tran Huan" w:date="2018-12-03T03:01:00Z">
                <w:rPr>
                  <w:lang w:val="en-US"/>
                </w:rPr>
              </w:rPrChange>
            </w:rPr>
            <w:tab/>
          </w:r>
        </w:del>
      </w:ins>
      <w:ins w:id="48314" w:author="Tran Huan" w:date="2018-12-03T02:31:00Z">
        <w:r w:rsidR="00F640CB" w:rsidRPr="00926A45">
          <w:rPr>
            <w:rPrChange w:id="48315" w:author="Tran Huan" w:date="2018-12-03T03:01:00Z">
              <w:rPr>
                <w:lang w:val="en-US"/>
              </w:rPr>
            </w:rPrChange>
          </w:rPr>
          <w:t>b</w:t>
        </w:r>
      </w:ins>
      <w:ins w:id="48316" w:author="phuong vu" w:date="2018-11-23T10:18:00Z">
        <w:del w:id="48317" w:author="Tran Huan" w:date="2018-12-03T02:31:00Z">
          <w:r w:rsidRPr="00926A45" w:rsidDel="00F640CB">
            <w:rPr>
              <w:rPrChange w:id="48318" w:author="Tran Huan" w:date="2018-12-03T03:01:00Z">
                <w:rPr>
                  <w:lang w:val="en-US"/>
                </w:rPr>
              </w:rPrChange>
            </w:rPr>
            <w:delText>B</w:delText>
          </w:r>
        </w:del>
        <w:r w:rsidRPr="00926A45">
          <w:rPr>
            <w:rPrChange w:id="48319" w:author="Tran Huan" w:date="2018-12-03T03:01:00Z">
              <w:rPr>
                <w:lang w:val="en-US"/>
              </w:rPr>
            </w:rPrChange>
          </w:rPr>
          <w:t>ổ sung các kiến thức mới về xây d</w:t>
        </w:r>
      </w:ins>
      <w:ins w:id="48320" w:author="phuong vu" w:date="2018-11-23T10:19:00Z">
        <w:r w:rsidRPr="00926A45">
          <w:rPr>
            <w:rPrChange w:id="48321" w:author="Tran Huan" w:date="2018-12-03T03:01:00Z">
              <w:rPr>
                <w:lang w:val="en-US"/>
              </w:rPr>
            </w:rPrChange>
          </w:rPr>
          <w:t>ựng API</w:t>
        </w:r>
        <w:del w:id="48322" w:author="Tran Huan" w:date="2018-12-03T02:16:00Z">
          <w:r w:rsidRPr="00926A45" w:rsidDel="00E6271E">
            <w:rPr>
              <w:rPrChange w:id="48323" w:author="Tran Huan" w:date="2018-12-03T03:01:00Z">
                <w:rPr>
                  <w:lang w:val="en-US"/>
                </w:rPr>
              </w:rPrChange>
            </w:rPr>
            <w:delText xml:space="preserve"> </w:delText>
          </w:r>
        </w:del>
      </w:ins>
      <w:ins w:id="48324" w:author="Tran Huan" w:date="2018-12-03T02:16:00Z">
        <w:r w:rsidR="00E6271E" w:rsidRPr="00926A45">
          <w:rPr>
            <w:rPrChange w:id="48325" w:author="Tran Huan" w:date="2018-12-03T03:01:00Z">
              <w:rPr>
                <w:lang w:val="en-US"/>
              </w:rPr>
            </w:rPrChange>
          </w:rPr>
          <w:t xml:space="preserve"> </w:t>
        </w:r>
      </w:ins>
      <w:ins w:id="48326" w:author="phuong vu" w:date="2018-11-23T10:19:00Z">
        <w:del w:id="48327" w:author="Tran Huan" w:date="2018-12-03T02:16:00Z">
          <w:r w:rsidRPr="00926A45" w:rsidDel="00E6271E">
            <w:rPr>
              <w:rPrChange w:id="48328" w:author="Tran Huan" w:date="2018-12-03T03:01:00Z">
                <w:rPr>
                  <w:lang w:val="en-US"/>
                </w:rPr>
              </w:rPrChange>
            </w:rPr>
            <w:delText>một endpoint</w:delText>
          </w:r>
        </w:del>
      </w:ins>
      <w:ins w:id="48329" w:author="Tran Huan" w:date="2018-11-26T01:47:00Z">
        <w:r w:rsidR="00BA6170" w:rsidRPr="00926A45">
          <w:rPr>
            <w:rPrChange w:id="48330" w:author="Tran Huan" w:date="2018-12-03T03:01:00Z">
              <w:rPr>
                <w:lang w:val="en-US"/>
              </w:rPr>
            </w:rPrChange>
          </w:rPr>
          <w:t>.</w:t>
        </w:r>
      </w:ins>
      <w:ins w:id="48331" w:author="phuong vu" w:date="2018-11-23T10:19:00Z">
        <w:del w:id="48332" w:author="Tran Huan" w:date="2018-11-26T01:47:00Z">
          <w:r w:rsidR="001E6F11" w:rsidRPr="00926A45" w:rsidDel="00BA6170">
            <w:rPr>
              <w:rPrChange w:id="48333" w:author="Tran Huan" w:date="2018-12-03T03:01:00Z">
                <w:rPr>
                  <w:lang w:val="en-US"/>
                </w:rPr>
              </w:rPrChange>
            </w:rPr>
            <w:delText>, xây dựng website bằng ReactJS.</w:delText>
          </w:r>
        </w:del>
      </w:ins>
    </w:p>
    <w:p w14:paraId="233405F3" w14:textId="6BDB7881" w:rsidR="006549D5" w:rsidRPr="00C72765" w:rsidRDefault="006549D5" w:rsidP="00AB54FD">
      <w:pPr>
        <w:pStyle w:val="ListParagraph"/>
        <w:numPr>
          <w:ilvl w:val="1"/>
          <w:numId w:val="75"/>
        </w:numPr>
        <w:spacing w:after="0" w:line="288" w:lineRule="auto"/>
        <w:ind w:left="426"/>
        <w:outlineLvl w:val="2"/>
        <w:rPr>
          <w:ins w:id="48334" w:author="Tran Huan" w:date="2018-12-03T02:54:00Z"/>
          <w:lang w:val="en-US"/>
        </w:rPr>
        <w:pPrChange w:id="48335" w:author="Tran Huan" w:date="2018-12-03T02:57:00Z">
          <w:pPr>
            <w:pStyle w:val="ListParagraph"/>
            <w:numPr>
              <w:numId w:val="75"/>
            </w:numPr>
            <w:ind w:left="360" w:hanging="360"/>
          </w:pPr>
        </w:pPrChange>
      </w:pPr>
      <w:bookmarkStart w:id="48336" w:name="_Toc531584364"/>
      <w:bookmarkStart w:id="48337" w:name="_GoBack"/>
      <w:bookmarkEnd w:id="48337"/>
      <w:ins w:id="48338" w:author="Tran Huan" w:date="2018-12-03T02:54:00Z">
        <w:r>
          <w:rPr>
            <w:lang w:val="en-US"/>
          </w:rPr>
          <w:t>Về chức năng</w:t>
        </w:r>
        <w:bookmarkEnd w:id="48336"/>
      </w:ins>
    </w:p>
    <w:p w14:paraId="56B022FA" w14:textId="478A643B" w:rsidR="00F640CB" w:rsidRPr="00F640CB" w:rsidDel="006549D5" w:rsidRDefault="001E6F11" w:rsidP="006549D5">
      <w:pPr>
        <w:spacing w:after="0" w:line="288" w:lineRule="auto"/>
        <w:contextualSpacing/>
        <w:rPr>
          <w:ins w:id="48339" w:author="phuong vu" w:date="2018-11-23T10:19:00Z"/>
          <w:del w:id="48340" w:author="Tran Huan" w:date="2018-12-03T02:55:00Z"/>
          <w:lang w:val="en-US"/>
          <w:rPrChange w:id="48341" w:author="Tran Huan" w:date="2018-12-03T02:32:00Z">
            <w:rPr>
              <w:ins w:id="48342" w:author="phuong vu" w:date="2018-11-23T10:19:00Z"/>
              <w:del w:id="48343" w:author="Tran Huan" w:date="2018-12-03T02:55:00Z"/>
            </w:rPr>
          </w:rPrChange>
        </w:rPr>
        <w:pPrChange w:id="48344" w:author="Tran Huan" w:date="2018-12-03T02:55:00Z">
          <w:pPr/>
        </w:pPrChange>
      </w:pPr>
      <w:ins w:id="48345" w:author="phuong vu" w:date="2018-11-23T10:19:00Z">
        <w:del w:id="48346" w:author="Tran Huan" w:date="2018-12-03T02:54:00Z">
          <w:r w:rsidDel="006549D5">
            <w:delText xml:space="preserve">Về </w:delText>
          </w:r>
        </w:del>
      </w:ins>
      <w:ins w:id="48347" w:author="phuong vu" w:date="2018-11-23T10:20:00Z">
        <w:del w:id="48348" w:author="Tran Huan" w:date="2018-12-03T02:54:00Z">
          <w:r w:rsidDel="006549D5">
            <w:delText>chức năng</w:delText>
          </w:r>
        </w:del>
      </w:ins>
      <w:ins w:id="48349" w:author="Tran Huan" w:date="2018-12-03T02:32:00Z">
        <w:r w:rsidR="00F640CB">
          <w:rPr>
            <w:lang w:val="en-US"/>
          </w:rPr>
          <w:t xml:space="preserve">Xây dựng ứng dụng hỗ trợ các chức năng </w:t>
        </w:r>
      </w:ins>
      <w:ins w:id="48350" w:author="Tran Huan" w:date="2018-12-03T02:33:00Z">
        <w:r w:rsidR="00F640CB">
          <w:rPr>
            <w:lang w:val="en-US"/>
          </w:rPr>
          <w:t xml:space="preserve">đã đề ra, đáp ứng nhu cầu cơ bản của khách hàng. </w:t>
        </w:r>
      </w:ins>
      <w:ins w:id="48351" w:author="Tran Huan" w:date="2018-12-03T02:34:00Z">
        <w:r w:rsidR="00F640CB">
          <w:rPr>
            <w:lang w:val="en-US"/>
          </w:rPr>
          <w:t>Hỗ trợ khách hàng theo dõi</w:t>
        </w:r>
      </w:ins>
      <w:ins w:id="48352" w:author="Tran Huan" w:date="2018-12-03T02:35:00Z">
        <w:r w:rsidR="00867A6B">
          <w:rPr>
            <w:lang w:val="en-US"/>
          </w:rPr>
          <w:t xml:space="preserve"> đơn hàng của họ</w:t>
        </w:r>
      </w:ins>
      <w:ins w:id="48353" w:author="Tran Huan" w:date="2018-12-03T02:34:00Z">
        <w:r w:rsidR="00F640CB">
          <w:rPr>
            <w:lang w:val="en-US"/>
          </w:rPr>
          <w:t xml:space="preserve"> cũng như gợi ý cửa hàng, thời gian</w:t>
        </w:r>
      </w:ins>
      <w:ins w:id="48354" w:author="Tran Huan" w:date="2018-12-03T02:35:00Z">
        <w:r w:rsidR="00F640CB">
          <w:rPr>
            <w:lang w:val="en-US"/>
          </w:rPr>
          <w:t xml:space="preserve"> giao và nhận đồ</w:t>
        </w:r>
        <w:r w:rsidR="00867A6B">
          <w:rPr>
            <w:lang w:val="en-US"/>
          </w:rPr>
          <w:t xml:space="preserve"> hợp lý</w:t>
        </w:r>
        <w:r w:rsidR="00F640CB">
          <w:rPr>
            <w:lang w:val="en-US"/>
          </w:rPr>
          <w:t>.</w:t>
        </w:r>
      </w:ins>
    </w:p>
    <w:p w14:paraId="367ABB95" w14:textId="4FF83842" w:rsidR="001E6F11" w:rsidDel="00F640CB" w:rsidRDefault="001E6F11" w:rsidP="006549D5">
      <w:pPr>
        <w:spacing w:after="0" w:line="288" w:lineRule="auto"/>
        <w:contextualSpacing/>
        <w:rPr>
          <w:ins w:id="48355" w:author="phuong vu" w:date="2018-11-23T10:21:00Z"/>
          <w:del w:id="48356" w:author="Tran Huan" w:date="2018-12-03T02:32:00Z"/>
          <w:lang w:val="en-US"/>
        </w:rPr>
        <w:pPrChange w:id="48357" w:author="Tran Huan" w:date="2018-12-03T02:55:00Z">
          <w:pPr/>
        </w:pPrChange>
      </w:pPr>
      <w:ins w:id="48358" w:author="phuong vu" w:date="2018-11-23T10:19:00Z">
        <w:del w:id="48359" w:author="Tran Huan" w:date="2018-12-03T02:32:00Z">
          <w:r w:rsidDel="00F640CB">
            <w:rPr>
              <w:lang w:val="en-US"/>
            </w:rPr>
            <w:tab/>
          </w:r>
        </w:del>
      </w:ins>
      <w:ins w:id="48360" w:author="phuong vu" w:date="2018-11-23T10:20:00Z">
        <w:del w:id="48361" w:author="Tran Huan" w:date="2018-12-03T02:32:00Z">
          <w:r w:rsidDel="00F640CB">
            <w:rPr>
              <w:lang w:val="en-US"/>
            </w:rPr>
            <w:delText>Xây dựng được các chức năng đã đề ra hoạt động đúng với đặc tả.</w:delText>
          </w:r>
        </w:del>
      </w:ins>
    </w:p>
    <w:p w14:paraId="7A56AE65" w14:textId="6980B1F4" w:rsidR="001E6F11" w:rsidDel="00F640CB" w:rsidRDefault="001E6F11" w:rsidP="006549D5">
      <w:pPr>
        <w:spacing w:after="0" w:line="288" w:lineRule="auto"/>
        <w:contextualSpacing/>
        <w:rPr>
          <w:ins w:id="48362" w:author="phuong vu" w:date="2018-11-23T10:21:00Z"/>
          <w:del w:id="48363" w:author="Tran Huan" w:date="2018-12-03T02:32:00Z"/>
          <w:lang w:val="en-US"/>
        </w:rPr>
        <w:pPrChange w:id="48364" w:author="Tran Huan" w:date="2018-12-03T02:55:00Z">
          <w:pPr/>
        </w:pPrChange>
      </w:pPr>
      <w:ins w:id="48365" w:author="phuong vu" w:date="2018-11-23T10:21:00Z">
        <w:del w:id="48366" w:author="Tran Huan" w:date="2018-12-03T02:32:00Z">
          <w:r w:rsidDel="00F640CB">
            <w:rPr>
              <w:lang w:val="en-US"/>
            </w:rPr>
            <w:delText>Giao diện sử dụng nhìn đơn giản, tạo thiện cảm.</w:delText>
          </w:r>
        </w:del>
      </w:ins>
    </w:p>
    <w:p w14:paraId="4D841827" w14:textId="3E22BF75" w:rsidR="001E6F11" w:rsidRPr="00287281" w:rsidDel="00F640CB" w:rsidRDefault="001E6F11" w:rsidP="006549D5">
      <w:pPr>
        <w:spacing w:after="0" w:line="288" w:lineRule="auto"/>
        <w:contextualSpacing/>
        <w:rPr>
          <w:del w:id="48367" w:author="Tran Huan" w:date="2018-12-03T02:32:00Z"/>
          <w:lang w:val="en-US"/>
          <w:rPrChange w:id="48368" w:author="phuong vu" w:date="2018-11-23T10:04:00Z">
            <w:rPr>
              <w:del w:id="48369" w:author="Tran Huan" w:date="2018-12-03T02:32:00Z"/>
            </w:rPr>
          </w:rPrChange>
        </w:rPr>
        <w:pPrChange w:id="48370" w:author="Tran Huan" w:date="2018-12-03T02:55:00Z">
          <w:pPr>
            <w:spacing w:line="360" w:lineRule="auto"/>
          </w:pPr>
        </w:pPrChange>
      </w:pPr>
      <w:ins w:id="48371" w:author="phuong vu" w:date="2018-11-23T10:21:00Z">
        <w:del w:id="48372" w:author="Tran Huan" w:date="2018-12-03T02:32:00Z">
          <w:r w:rsidDel="00F640CB">
            <w:rPr>
              <w:lang w:val="en-US"/>
            </w:rPr>
            <w:tab/>
          </w:r>
        </w:del>
      </w:ins>
      <w:ins w:id="48373" w:author="phuong vu" w:date="2018-11-23T10:32:00Z">
        <w:del w:id="48374" w:author="Tran Huan" w:date="2018-12-03T02:32:00Z">
          <w:r w:rsidR="00BF4BED" w:rsidDel="00F640CB">
            <w:rPr>
              <w:lang w:val="en-US"/>
            </w:rPr>
            <w:delText>Đáp ứng được nhu cầu cần thiết trong thực tiễn.</w:delText>
          </w:r>
        </w:del>
      </w:ins>
    </w:p>
    <w:p w14:paraId="065256AD" w14:textId="77777777" w:rsidR="006549D5" w:rsidRDefault="006549D5" w:rsidP="006549D5">
      <w:pPr>
        <w:spacing w:after="0" w:line="288" w:lineRule="auto"/>
        <w:contextualSpacing/>
        <w:rPr>
          <w:ins w:id="48375" w:author="Tran Huan" w:date="2018-12-03T02:50:00Z"/>
        </w:rPr>
        <w:pPrChange w:id="48376" w:author="Tran Huan" w:date="2018-12-03T02:55:00Z">
          <w:pPr>
            <w:pStyle w:val="Heading2"/>
          </w:pPr>
        </w:pPrChange>
      </w:pPr>
    </w:p>
    <w:p w14:paraId="6CA5C3D4" w14:textId="785B7EF3" w:rsidR="006549D5" w:rsidRPr="00C72765" w:rsidRDefault="006549D5" w:rsidP="005A0EBE">
      <w:pPr>
        <w:pStyle w:val="ListParagraph"/>
        <w:numPr>
          <w:ilvl w:val="0"/>
          <w:numId w:val="75"/>
        </w:numPr>
        <w:spacing w:after="0" w:line="288" w:lineRule="auto"/>
        <w:outlineLvl w:val="1"/>
        <w:rPr>
          <w:ins w:id="48377" w:author="Tran Huan" w:date="2018-12-03T02:55:00Z"/>
          <w:lang w:val="en-US"/>
        </w:rPr>
        <w:pPrChange w:id="48378" w:author="Tran Huan" w:date="2018-12-03T02:58:00Z">
          <w:pPr>
            <w:pStyle w:val="ListParagraph"/>
            <w:numPr>
              <w:numId w:val="75"/>
            </w:numPr>
            <w:ind w:left="360" w:hanging="360"/>
          </w:pPr>
        </w:pPrChange>
      </w:pPr>
      <w:bookmarkStart w:id="48379" w:name="_Toc531584365"/>
      <w:ins w:id="48380" w:author="Tran Huan" w:date="2018-12-03T02:55:00Z">
        <w:r>
          <w:rPr>
            <w:lang w:val="en-US"/>
          </w:rPr>
          <w:t>Hạn chế</w:t>
        </w:r>
        <w:bookmarkEnd w:id="48379"/>
      </w:ins>
    </w:p>
    <w:p w14:paraId="0949B25F" w14:textId="5DD91920" w:rsidR="00E6271E" w:rsidRPr="00867A6B" w:rsidRDefault="00EB1083" w:rsidP="006549D5">
      <w:pPr>
        <w:spacing w:after="0" w:line="288" w:lineRule="auto"/>
        <w:contextualSpacing/>
        <w:rPr>
          <w:ins w:id="48381" w:author="phuong vu" w:date="2018-11-23T10:36:00Z"/>
          <w:rPrChange w:id="48382" w:author="Tran Huan" w:date="2018-12-03T02:41:00Z">
            <w:rPr>
              <w:ins w:id="48383" w:author="phuong vu" w:date="2018-11-23T10:36:00Z"/>
            </w:rPr>
          </w:rPrChange>
        </w:rPr>
        <w:pPrChange w:id="48384" w:author="Tran Huan" w:date="2018-12-03T02:55:00Z">
          <w:pPr>
            <w:pStyle w:val="Heading2"/>
          </w:pPr>
        </w:pPrChange>
      </w:pPr>
      <w:del w:id="48385" w:author="Tran Huan" w:date="2018-12-03T02:55:00Z">
        <w:r w:rsidRPr="00B04AB8" w:rsidDel="006549D5">
          <w:delText>Hạn chế</w:delText>
        </w:r>
      </w:del>
      <w:ins w:id="48386" w:author="Tran Huan" w:date="2018-12-03T02:21:00Z">
        <w:r w:rsidR="00E6271E" w:rsidRPr="00E6271E">
          <w:rPr>
            <w:rPrChange w:id="48387" w:author="Tran Huan" w:date="2018-12-03T02:22:00Z">
              <w:rPr>
                <w:lang w:val="en-US"/>
              </w:rPr>
            </w:rPrChange>
          </w:rPr>
          <w:t xml:space="preserve">Ứng dụng chưa hỗ trợ thông báo </w:t>
        </w:r>
      </w:ins>
      <w:ins w:id="48388" w:author="Tran Huan" w:date="2018-12-03T02:22:00Z">
        <w:r w:rsidR="00E6271E" w:rsidRPr="00E6271E">
          <w:rPr>
            <w:rPrChange w:id="48389" w:author="Tran Huan" w:date="2018-12-03T02:22:00Z">
              <w:rPr>
                <w:lang w:val="en-US"/>
              </w:rPr>
            </w:rPrChange>
          </w:rPr>
          <w:t xml:space="preserve">thời gian thực </w:t>
        </w:r>
      </w:ins>
      <w:ins w:id="48390" w:author="Tran Huan" w:date="2018-12-03T02:21:00Z">
        <w:r w:rsidR="00E6271E" w:rsidRPr="00E6271E">
          <w:rPr>
            <w:rPrChange w:id="48391" w:author="Tran Huan" w:date="2018-12-03T02:22:00Z">
              <w:rPr>
                <w:lang w:val="en-US"/>
              </w:rPr>
            </w:rPrChange>
          </w:rPr>
          <w:t>ở ngoài màn hình điện thoại</w:t>
        </w:r>
        <w:r w:rsidR="00E6271E">
          <w:rPr>
            <w:rPrChange w:id="48392" w:author="Tran Huan" w:date="2018-12-03T02:22:00Z">
              <w:rPr/>
            </w:rPrChange>
          </w:rPr>
          <w:t xml:space="preserve"> mà chỉ thông báo ở trong ứng dụng.</w:t>
        </w:r>
      </w:ins>
      <w:ins w:id="48393" w:author="Tran Huan" w:date="2018-12-03T02:24:00Z">
        <w:r w:rsidR="00E6271E">
          <w:rPr>
            <w:rPrChange w:id="48394" w:author="Tran Huan" w:date="2018-12-03T02:24:00Z">
              <w:rPr/>
            </w:rPrChange>
          </w:rPr>
          <w:t xml:space="preserve"> </w:t>
        </w:r>
      </w:ins>
      <w:ins w:id="48395" w:author="Tran Huan" w:date="2018-12-03T02:28:00Z">
        <w:r w:rsidR="00F640CB" w:rsidRPr="00F640CB">
          <w:rPr>
            <w:rPrChange w:id="48396" w:author="Tran Huan" w:date="2018-12-03T02:28:00Z">
              <w:rPr>
                <w:lang w:val="en-US"/>
              </w:rPr>
            </w:rPrChange>
          </w:rPr>
          <w:t>Ngoài ra ứng dụng còn c</w:t>
        </w:r>
      </w:ins>
      <w:ins w:id="48397" w:author="Tran Huan" w:date="2018-12-03T02:25:00Z">
        <w:r w:rsidR="00F640CB" w:rsidRPr="00F640CB">
          <w:rPr>
            <w:rPrChange w:id="48398" w:author="Tran Huan" w:date="2018-12-03T02:26:00Z">
              <w:rPr>
                <w:lang w:val="en-US"/>
              </w:rPr>
            </w:rPrChange>
          </w:rPr>
          <w:t xml:space="preserve">hưa xử </w:t>
        </w:r>
      </w:ins>
      <w:ins w:id="48399" w:author="Tran Huan" w:date="2018-12-03T02:28:00Z">
        <w:r w:rsidR="00F640CB" w:rsidRPr="00F640CB">
          <w:rPr>
            <w:rPrChange w:id="48400" w:author="Tran Huan" w:date="2018-12-03T02:28:00Z">
              <w:rPr>
                <w:lang w:val="en-US"/>
              </w:rPr>
            </w:rPrChange>
          </w:rPr>
          <w:t xml:space="preserve">lý </w:t>
        </w:r>
      </w:ins>
      <w:ins w:id="48401" w:author="Tran Huan" w:date="2018-12-03T02:25:00Z">
        <w:r w:rsidR="00F640CB" w:rsidRPr="00F640CB">
          <w:rPr>
            <w:rPrChange w:id="48402" w:author="Tran Huan" w:date="2018-12-03T02:26:00Z">
              <w:rPr>
                <w:lang w:val="en-US"/>
              </w:rPr>
            </w:rPrChange>
          </w:rPr>
          <w:t>tốt vấn đề bất đồng bộ của việc lấy dữ liệu từ máy chủ về.</w:t>
        </w:r>
      </w:ins>
      <w:ins w:id="48403" w:author="Tran Huan" w:date="2018-12-03T02:28:00Z">
        <w:r w:rsidR="00F640CB">
          <w:rPr>
            <w:rPrChange w:id="48404" w:author="Tran Huan" w:date="2018-12-03T02:28:00Z">
              <w:rPr/>
            </w:rPrChange>
          </w:rPr>
          <w:t xml:space="preserve"> </w:t>
        </w:r>
        <w:r w:rsidR="00F640CB" w:rsidRPr="00F640CB">
          <w:rPr>
            <w:rPrChange w:id="48405" w:author="Tran Huan" w:date="2018-12-03T02:28:00Z">
              <w:rPr>
                <w:lang w:val="en-US"/>
              </w:rPr>
            </w:rPrChange>
          </w:rPr>
          <w:t>E</w:t>
        </w:r>
        <w:r w:rsidR="00F640CB" w:rsidRPr="00F640CB">
          <w:rPr>
            <w:rPrChange w:id="48406" w:author="Tran Huan" w:date="2018-12-03T02:29:00Z">
              <w:rPr>
                <w:lang w:val="en-US"/>
              </w:rPr>
            </w:rPrChange>
          </w:rPr>
          <w:t xml:space="preserve">mail đăng ký tài khoản chưa được xác thực chính chủ. </w:t>
        </w:r>
      </w:ins>
      <w:ins w:id="48407" w:author="Tran Huan" w:date="2018-12-03T02:29:00Z">
        <w:r w:rsidR="00F640CB">
          <w:rPr>
            <w:rPrChange w:id="48408" w:author="Tran Huan" w:date="2018-12-03T02:29:00Z">
              <w:rPr/>
            </w:rPrChange>
          </w:rPr>
          <w:t>H</w:t>
        </w:r>
        <w:r w:rsidR="00F640CB" w:rsidRPr="00F640CB">
          <w:rPr>
            <w:rPrChange w:id="48409" w:author="Tran Huan" w:date="2018-12-03T02:30:00Z">
              <w:rPr>
                <w:lang w:val="en-US"/>
              </w:rPr>
            </w:rPrChange>
          </w:rPr>
          <w:t xml:space="preserve">iệu năng ứng dụng còn chậm ở một số </w:t>
        </w:r>
      </w:ins>
      <w:ins w:id="48410" w:author="Tran Huan" w:date="2018-12-03T02:30:00Z">
        <w:r w:rsidR="00F640CB" w:rsidRPr="00F640CB">
          <w:rPr>
            <w:rPrChange w:id="48411" w:author="Tran Huan" w:date="2018-12-03T02:30:00Z">
              <w:rPr>
                <w:lang w:val="en-US"/>
              </w:rPr>
            </w:rPrChange>
          </w:rPr>
          <w:t>màn hình</w:t>
        </w:r>
      </w:ins>
      <w:ins w:id="48412" w:author="Tran Huan" w:date="2018-12-03T02:29:00Z">
        <w:r w:rsidR="00F640CB" w:rsidRPr="00F640CB">
          <w:rPr>
            <w:rPrChange w:id="48413" w:author="Tran Huan" w:date="2018-12-03T02:30:00Z">
              <w:rPr>
                <w:lang w:val="en-US"/>
              </w:rPr>
            </w:rPrChange>
          </w:rPr>
          <w:t>.</w:t>
        </w:r>
      </w:ins>
      <w:ins w:id="48414" w:author="Tran Huan" w:date="2018-12-03T02:40:00Z">
        <w:r w:rsidR="00867A6B" w:rsidRPr="00867A6B">
          <w:rPr>
            <w:rPrChange w:id="48415" w:author="Tran Huan" w:date="2018-12-03T02:40:00Z">
              <w:rPr>
                <w:lang w:val="en-US"/>
              </w:rPr>
            </w:rPrChange>
          </w:rPr>
          <w:t xml:space="preserve"> C</w:t>
        </w:r>
        <w:r w:rsidR="00867A6B" w:rsidRPr="00867A6B">
          <w:rPr>
            <w:rPrChange w:id="48416" w:author="Tran Huan" w:date="2018-12-03T02:41:00Z">
              <w:rPr>
                <w:lang w:val="en-US"/>
              </w:rPr>
            </w:rPrChange>
          </w:rPr>
          <w:t>hưa hỗ trợ trò chuyện giữa khách hàng với cửa hàng.</w:t>
        </w:r>
      </w:ins>
      <w:ins w:id="48417" w:author="Tran Huan" w:date="2018-12-03T02:36:00Z">
        <w:r w:rsidR="00867A6B" w:rsidRPr="00867A6B">
          <w:rPr>
            <w:rPrChange w:id="48418" w:author="Tran Huan" w:date="2018-12-03T02:36:00Z">
              <w:rPr>
                <w:lang w:val="en-US"/>
              </w:rPr>
            </w:rPrChange>
          </w:rPr>
          <w:t xml:space="preserve"> </w:t>
        </w:r>
      </w:ins>
      <w:ins w:id="48419" w:author="Tran Huan" w:date="2018-12-03T02:37:00Z">
        <w:r w:rsidR="00867A6B" w:rsidRPr="00867A6B">
          <w:rPr>
            <w:rPrChange w:id="48420" w:author="Tran Huan" w:date="2018-12-03T02:37:00Z">
              <w:rPr>
                <w:lang w:val="en-US"/>
              </w:rPr>
            </w:rPrChange>
          </w:rPr>
          <w:t>Giao diện của ứng dụng còn nhiều điểm chưa họp lý.</w:t>
        </w:r>
      </w:ins>
    </w:p>
    <w:p w14:paraId="0B563AF1" w14:textId="67FADA9B" w:rsidR="00BF4BED" w:rsidRPr="000245EB" w:rsidDel="00E6271E" w:rsidRDefault="00BF4BED" w:rsidP="006549D5">
      <w:pPr>
        <w:spacing w:after="0" w:line="288" w:lineRule="auto"/>
        <w:ind w:left="576"/>
        <w:contextualSpacing/>
        <w:rPr>
          <w:ins w:id="48421" w:author="phuong vu" w:date="2018-11-23T10:44:00Z"/>
          <w:del w:id="48422" w:author="Tran Huan" w:date="2018-12-03T02:21:00Z"/>
          <w:rPrChange w:id="48423" w:author="Tran Huan" w:date="2018-11-25T16:08:00Z">
            <w:rPr>
              <w:ins w:id="48424" w:author="phuong vu" w:date="2018-11-23T10:44:00Z"/>
              <w:del w:id="48425" w:author="Tran Huan" w:date="2018-12-03T02:21:00Z"/>
              <w:lang w:val="en-US"/>
            </w:rPr>
          </w:rPrChange>
        </w:rPr>
        <w:pPrChange w:id="48426" w:author="Tran Huan" w:date="2018-12-03T02:55:00Z">
          <w:pPr>
            <w:ind w:left="576"/>
          </w:pPr>
        </w:pPrChange>
      </w:pPr>
      <w:ins w:id="48427" w:author="phuong vu" w:date="2018-11-23T10:32:00Z">
        <w:del w:id="48428" w:author="Tran Huan" w:date="2018-12-03T02:21:00Z">
          <w:r w:rsidRPr="000245EB" w:rsidDel="00E6271E">
            <w:rPr>
              <w:rPrChange w:id="48429" w:author="Tran Huan" w:date="2018-11-25T16:08:00Z">
                <w:rPr>
                  <w:lang w:val="en-US"/>
                </w:rPr>
              </w:rPrChange>
            </w:rPr>
            <w:delText xml:space="preserve">Đối với ứng dụng </w:delText>
          </w:r>
        </w:del>
        <w:del w:id="48430" w:author="Tran Huan" w:date="2018-12-02T21:47:00Z">
          <w:r w:rsidRPr="000245EB" w:rsidDel="00C10B1E">
            <w:rPr>
              <w:rPrChange w:id="48431" w:author="Tran Huan" w:date="2018-11-25T16:08:00Z">
                <w:rPr>
                  <w:lang w:val="en-US"/>
                </w:rPr>
              </w:rPrChange>
            </w:rPr>
            <w:delText xml:space="preserve">di </w:delText>
          </w:r>
        </w:del>
      </w:ins>
      <w:ins w:id="48432" w:author="phuong vu" w:date="2018-11-23T10:33:00Z">
        <w:del w:id="48433" w:author="Tran Huan" w:date="2018-12-02T21:47:00Z">
          <w:r w:rsidRPr="000245EB" w:rsidDel="00C10B1E">
            <w:rPr>
              <w:rPrChange w:id="48434" w:author="Tran Huan" w:date="2018-11-25T16:08:00Z">
                <w:rPr>
                  <w:lang w:val="en-US"/>
                </w:rPr>
              </w:rPrChange>
            </w:rPr>
            <w:delText>động</w:delText>
          </w:r>
        </w:del>
        <w:del w:id="48435" w:author="Tran Huan" w:date="2018-12-03T02:21:00Z">
          <w:r w:rsidRPr="000245EB" w:rsidDel="00E6271E">
            <w:rPr>
              <w:rPrChange w:id="48436" w:author="Tran Huan" w:date="2018-11-25T16:08:00Z">
                <w:rPr>
                  <w:lang w:val="en-US"/>
                </w:rPr>
              </w:rPrChange>
            </w:rPr>
            <w:delText>:</w:delText>
          </w:r>
        </w:del>
      </w:ins>
      <w:bookmarkStart w:id="48437" w:name="_Toc531573039"/>
      <w:bookmarkStart w:id="48438" w:name="_Toc531576887"/>
      <w:bookmarkStart w:id="48439" w:name="_Toc531580628"/>
      <w:bookmarkStart w:id="48440" w:name="_Toc531584366"/>
      <w:bookmarkEnd w:id="48437"/>
      <w:bookmarkEnd w:id="48438"/>
      <w:bookmarkEnd w:id="48439"/>
      <w:bookmarkEnd w:id="48440"/>
    </w:p>
    <w:p w14:paraId="2D985CF5" w14:textId="30582F19" w:rsidR="00E47CDB" w:rsidRPr="000245EB" w:rsidDel="00E6271E" w:rsidRDefault="00E47CDB" w:rsidP="006549D5">
      <w:pPr>
        <w:spacing w:after="0" w:line="288" w:lineRule="auto"/>
        <w:ind w:left="576"/>
        <w:contextualSpacing/>
        <w:rPr>
          <w:ins w:id="48441" w:author="phuong vu" w:date="2018-11-23T10:33:00Z"/>
          <w:del w:id="48442" w:author="Tran Huan" w:date="2018-12-03T02:21:00Z"/>
          <w:rPrChange w:id="48443" w:author="Tran Huan" w:date="2018-11-25T16:08:00Z">
            <w:rPr>
              <w:ins w:id="48444" w:author="phuong vu" w:date="2018-11-23T10:33:00Z"/>
              <w:del w:id="48445" w:author="Tran Huan" w:date="2018-12-03T02:21:00Z"/>
              <w:lang w:val="en-US"/>
            </w:rPr>
          </w:rPrChange>
        </w:rPr>
        <w:pPrChange w:id="48446" w:author="Tran Huan" w:date="2018-12-03T02:55:00Z">
          <w:pPr>
            <w:ind w:left="576"/>
          </w:pPr>
        </w:pPrChange>
      </w:pPr>
      <w:ins w:id="48447" w:author="phuong vu" w:date="2018-11-23T10:44:00Z">
        <w:del w:id="48448" w:author="Tran Huan" w:date="2018-12-03T02:21:00Z">
          <w:r w:rsidRPr="000245EB" w:rsidDel="00E6271E">
            <w:rPr>
              <w:rPrChange w:id="48449" w:author="Tran Huan" w:date="2018-11-25T16:08:00Z">
                <w:rPr>
                  <w:lang w:val="en-US"/>
                </w:rPr>
              </w:rPrChange>
            </w:rPr>
            <w:delText>- Giao diện chưa tối ưu để người dùng sử dụng nhanh chóng.</w:delText>
          </w:r>
        </w:del>
      </w:ins>
      <w:bookmarkStart w:id="48450" w:name="_Toc531573040"/>
      <w:bookmarkStart w:id="48451" w:name="_Toc531576888"/>
      <w:bookmarkStart w:id="48452" w:name="_Toc531580629"/>
      <w:bookmarkStart w:id="48453" w:name="_Toc531584367"/>
      <w:bookmarkEnd w:id="48450"/>
      <w:bookmarkEnd w:id="48451"/>
      <w:bookmarkEnd w:id="48452"/>
      <w:bookmarkEnd w:id="48453"/>
    </w:p>
    <w:p w14:paraId="5D3308D2" w14:textId="1DAE90BF" w:rsidR="00BF4BED" w:rsidRPr="000245EB" w:rsidDel="00BA6170" w:rsidRDefault="00BF4BED" w:rsidP="006549D5">
      <w:pPr>
        <w:spacing w:after="0" w:line="288" w:lineRule="auto"/>
        <w:ind w:left="576"/>
        <w:contextualSpacing/>
        <w:rPr>
          <w:ins w:id="48454" w:author="phuong vu" w:date="2018-11-23T10:36:00Z"/>
          <w:del w:id="48455" w:author="Tran Huan" w:date="2018-11-26T01:48:00Z"/>
          <w:rPrChange w:id="48456" w:author="Tran Huan" w:date="2018-11-25T16:08:00Z">
            <w:rPr>
              <w:ins w:id="48457" w:author="phuong vu" w:date="2018-11-23T10:36:00Z"/>
              <w:del w:id="48458" w:author="Tran Huan" w:date="2018-11-26T01:48:00Z"/>
              <w:lang w:val="en-US"/>
            </w:rPr>
          </w:rPrChange>
        </w:rPr>
        <w:pPrChange w:id="48459" w:author="Tran Huan" w:date="2018-12-03T02:55:00Z">
          <w:pPr>
            <w:ind w:left="576"/>
          </w:pPr>
        </w:pPrChange>
      </w:pPr>
      <w:ins w:id="48460" w:author="phuong vu" w:date="2018-11-23T10:36:00Z">
        <w:del w:id="48461" w:author="Tran Huan" w:date="2018-11-26T01:48:00Z">
          <w:r w:rsidRPr="000245EB" w:rsidDel="00BA6170">
            <w:rPr>
              <w:rPrChange w:id="48462" w:author="Tran Huan" w:date="2018-11-25T16:08:00Z">
                <w:rPr>
                  <w:lang w:val="en-US"/>
                </w:rPr>
              </w:rPrChange>
            </w:rPr>
            <w:delText>Đối với trang web quản lí:</w:delText>
          </w:r>
          <w:bookmarkStart w:id="48463" w:name="_Toc531005126"/>
          <w:bookmarkStart w:id="48464" w:name="_Toc531007043"/>
          <w:bookmarkStart w:id="48465" w:name="_Toc531573041"/>
          <w:bookmarkStart w:id="48466" w:name="_Toc531576889"/>
          <w:bookmarkStart w:id="48467" w:name="_Toc531580630"/>
          <w:bookmarkStart w:id="48468" w:name="_Toc531584368"/>
          <w:bookmarkEnd w:id="48463"/>
          <w:bookmarkEnd w:id="48464"/>
          <w:bookmarkEnd w:id="48465"/>
          <w:bookmarkEnd w:id="48466"/>
          <w:bookmarkEnd w:id="48467"/>
          <w:bookmarkEnd w:id="48468"/>
        </w:del>
      </w:ins>
    </w:p>
    <w:p w14:paraId="1E245EAE" w14:textId="7772EC80" w:rsidR="00BF4BED" w:rsidRPr="000245EB" w:rsidDel="00BA6170" w:rsidRDefault="00BF4BED" w:rsidP="006549D5">
      <w:pPr>
        <w:spacing w:after="0" w:line="288" w:lineRule="auto"/>
        <w:ind w:left="576"/>
        <w:contextualSpacing/>
        <w:rPr>
          <w:ins w:id="48469" w:author="phuong vu" w:date="2018-11-23T10:38:00Z"/>
          <w:del w:id="48470" w:author="Tran Huan" w:date="2018-11-26T01:48:00Z"/>
          <w:rPrChange w:id="48471" w:author="Tran Huan" w:date="2018-11-25T16:08:00Z">
            <w:rPr>
              <w:ins w:id="48472" w:author="phuong vu" w:date="2018-11-23T10:38:00Z"/>
              <w:del w:id="48473" w:author="Tran Huan" w:date="2018-11-26T01:48:00Z"/>
              <w:lang w:val="en-US"/>
            </w:rPr>
          </w:rPrChange>
        </w:rPr>
        <w:pPrChange w:id="48474" w:author="Tran Huan" w:date="2018-12-03T02:55:00Z">
          <w:pPr>
            <w:ind w:left="576"/>
          </w:pPr>
        </w:pPrChange>
      </w:pPr>
      <w:ins w:id="48475" w:author="phuong vu" w:date="2018-11-23T10:36:00Z">
        <w:del w:id="48476" w:author="Tran Huan" w:date="2018-11-26T01:48:00Z">
          <w:r w:rsidRPr="000245EB" w:rsidDel="00BA6170">
            <w:rPr>
              <w:rPrChange w:id="48477" w:author="Tran Huan" w:date="2018-11-25T16:08:00Z">
                <w:rPr>
                  <w:lang w:val="en-US"/>
                </w:rPr>
              </w:rPrChange>
            </w:rPr>
            <w:delText xml:space="preserve">- </w:delText>
          </w:r>
        </w:del>
      </w:ins>
      <w:ins w:id="48478" w:author="phuong vu" w:date="2018-11-23T10:39:00Z">
        <w:del w:id="48479" w:author="Tran Huan" w:date="2018-11-26T01:48:00Z">
          <w:r w:rsidRPr="000245EB" w:rsidDel="00BA6170">
            <w:rPr>
              <w:rPrChange w:id="48480" w:author="Tran Huan" w:date="2018-11-25T16:08:00Z">
                <w:rPr>
                  <w:lang w:val="en-US"/>
                </w:rPr>
              </w:rPrChange>
            </w:rPr>
            <w:delText xml:space="preserve">Thông tin hiển thị không đảm bảo được là đủ </w:delText>
          </w:r>
          <w:r w:rsidR="00E47CDB" w:rsidRPr="000245EB" w:rsidDel="00BA6170">
            <w:rPr>
              <w:rPrChange w:id="48481" w:author="Tran Huan" w:date="2018-11-25T16:08:00Z">
                <w:rPr>
                  <w:lang w:val="en-US"/>
                </w:rPr>
              </w:rPrChange>
            </w:rPr>
            <w:delText>với người dùng.</w:delText>
          </w:r>
        </w:del>
      </w:ins>
      <w:bookmarkStart w:id="48482" w:name="_Toc531005127"/>
      <w:bookmarkStart w:id="48483" w:name="_Toc531007044"/>
      <w:bookmarkStart w:id="48484" w:name="_Toc531573042"/>
      <w:bookmarkStart w:id="48485" w:name="_Toc531576890"/>
      <w:bookmarkStart w:id="48486" w:name="_Toc531580631"/>
      <w:bookmarkStart w:id="48487" w:name="_Toc531584369"/>
      <w:bookmarkEnd w:id="48482"/>
      <w:bookmarkEnd w:id="48483"/>
      <w:bookmarkEnd w:id="48484"/>
      <w:bookmarkEnd w:id="48485"/>
      <w:bookmarkEnd w:id="48486"/>
      <w:bookmarkEnd w:id="48487"/>
    </w:p>
    <w:p w14:paraId="6EAD44B5" w14:textId="24EB1504" w:rsidR="00E47CDB" w:rsidRPr="006D4C69" w:rsidDel="00BA6170" w:rsidRDefault="00BF4BED" w:rsidP="006549D5">
      <w:pPr>
        <w:spacing w:after="0" w:line="288" w:lineRule="auto"/>
        <w:ind w:left="576"/>
        <w:contextualSpacing/>
        <w:rPr>
          <w:del w:id="48488" w:author="Tran Huan" w:date="2018-11-26T01:48:00Z"/>
        </w:rPr>
        <w:pPrChange w:id="48489" w:author="Tran Huan" w:date="2018-12-03T02:55:00Z">
          <w:pPr>
            <w:spacing w:line="360" w:lineRule="auto"/>
          </w:pPr>
        </w:pPrChange>
      </w:pPr>
      <w:ins w:id="48490" w:author="phuong vu" w:date="2018-11-23T10:38:00Z">
        <w:del w:id="48491" w:author="Tran Huan" w:date="2018-11-26T01:48:00Z">
          <w:r w:rsidRPr="000245EB" w:rsidDel="00BA6170">
            <w:rPr>
              <w:rPrChange w:id="48492" w:author="Tran Huan" w:date="2018-11-25T16:08:00Z">
                <w:rPr>
                  <w:lang w:val="en-US"/>
                </w:rPr>
              </w:rPrChange>
            </w:rPr>
            <w:delText>- K</w:delText>
          </w:r>
        </w:del>
      </w:ins>
      <w:ins w:id="48493" w:author="phuong vu" w:date="2018-11-23T10:39:00Z">
        <w:del w:id="48494" w:author="Tran Huan" w:date="2018-11-26T01:48:00Z">
          <w:r w:rsidRPr="000245EB" w:rsidDel="00BA6170">
            <w:rPr>
              <w:rPrChange w:id="48495" w:author="Tran Huan" w:date="2018-11-25T16:08:00Z">
                <w:rPr>
                  <w:lang w:val="en-US"/>
                </w:rPr>
              </w:rPrChange>
            </w:rPr>
            <w:delText xml:space="preserve">hông </w:delText>
          </w:r>
        </w:del>
      </w:ins>
      <w:ins w:id="48496" w:author="phuong vu" w:date="2018-11-23T10:40:00Z">
        <w:del w:id="48497" w:author="Tran Huan" w:date="2018-11-26T01:48:00Z">
          <w:r w:rsidR="00E47CDB" w:rsidRPr="000245EB" w:rsidDel="00BA6170">
            <w:rPr>
              <w:rPrChange w:id="48498" w:author="Tran Huan" w:date="2018-11-25T16:08:00Z">
                <w:rPr>
                  <w:lang w:val="en-US"/>
                </w:rPr>
              </w:rPrChange>
            </w:rPr>
            <w:delText>hỗ trợ tối ưu khi truy cập bằng điện thoại.</w:delText>
          </w:r>
        </w:del>
      </w:ins>
      <w:bookmarkStart w:id="48499" w:name="_Toc531005128"/>
      <w:bookmarkStart w:id="48500" w:name="_Toc531007045"/>
      <w:bookmarkStart w:id="48501" w:name="_Toc531573043"/>
      <w:bookmarkStart w:id="48502" w:name="_Toc531576891"/>
      <w:bookmarkStart w:id="48503" w:name="_Toc531580632"/>
      <w:bookmarkStart w:id="48504" w:name="_Toc531584370"/>
      <w:bookmarkEnd w:id="48499"/>
      <w:bookmarkEnd w:id="48500"/>
      <w:bookmarkEnd w:id="48501"/>
      <w:bookmarkEnd w:id="48502"/>
      <w:bookmarkEnd w:id="48503"/>
      <w:bookmarkEnd w:id="48504"/>
    </w:p>
    <w:p w14:paraId="65A2365D" w14:textId="2680393B" w:rsidR="006549D5" w:rsidRPr="00C72765" w:rsidRDefault="006549D5" w:rsidP="005A0EBE">
      <w:pPr>
        <w:pStyle w:val="ListParagraph"/>
        <w:numPr>
          <w:ilvl w:val="0"/>
          <w:numId w:val="75"/>
        </w:numPr>
        <w:spacing w:after="0" w:line="288" w:lineRule="auto"/>
        <w:outlineLvl w:val="1"/>
        <w:rPr>
          <w:ins w:id="48505" w:author="Tran Huan" w:date="2018-12-03T02:55:00Z"/>
          <w:lang w:val="en-US"/>
        </w:rPr>
        <w:pPrChange w:id="48506" w:author="Tran Huan" w:date="2018-12-03T02:58:00Z">
          <w:pPr>
            <w:pStyle w:val="ListParagraph"/>
            <w:numPr>
              <w:numId w:val="75"/>
            </w:numPr>
            <w:ind w:left="360" w:hanging="360"/>
          </w:pPr>
        </w:pPrChange>
      </w:pPr>
      <w:bookmarkStart w:id="48507" w:name="_Toc531584371"/>
      <w:ins w:id="48508" w:author="Tran Huan" w:date="2018-12-03T02:55:00Z">
        <w:r>
          <w:rPr>
            <w:lang w:val="en-US"/>
          </w:rPr>
          <w:t>Hướng phát triển</w:t>
        </w:r>
        <w:bookmarkEnd w:id="48507"/>
      </w:ins>
    </w:p>
    <w:p w14:paraId="79C0A3A5" w14:textId="491C8189" w:rsidR="00867A6B" w:rsidRPr="00867A6B" w:rsidDel="006549D5" w:rsidRDefault="00EB1083" w:rsidP="006549D5">
      <w:pPr>
        <w:spacing w:after="0" w:line="288" w:lineRule="auto"/>
        <w:contextualSpacing/>
        <w:rPr>
          <w:ins w:id="48509" w:author="phuong vu" w:date="2018-11-23T10:41:00Z"/>
          <w:del w:id="48510" w:author="Tran Huan" w:date="2018-12-03T02:55:00Z"/>
          <w:rPrChange w:id="48511" w:author="Tran Huan" w:date="2018-12-03T02:36:00Z">
            <w:rPr>
              <w:ins w:id="48512" w:author="phuong vu" w:date="2018-11-23T10:41:00Z"/>
              <w:del w:id="48513" w:author="Tran Huan" w:date="2018-12-03T02:55:00Z"/>
            </w:rPr>
          </w:rPrChange>
        </w:rPr>
        <w:pPrChange w:id="48514" w:author="Tran Huan" w:date="2018-12-03T02:55:00Z">
          <w:pPr>
            <w:pStyle w:val="Heading2"/>
          </w:pPr>
        </w:pPrChange>
      </w:pPr>
      <w:del w:id="48515" w:author="Tran Huan" w:date="2018-12-03T02:55:00Z">
        <w:r w:rsidRPr="008904F6" w:rsidDel="006549D5">
          <w:delText>Hướng phát triển</w:delText>
        </w:r>
      </w:del>
    </w:p>
    <w:p w14:paraId="3838F570" w14:textId="207CFF6A" w:rsidR="00E47CDB" w:rsidRPr="00867A6B" w:rsidRDefault="00E47CDB" w:rsidP="006549D5">
      <w:pPr>
        <w:spacing w:after="0" w:line="288" w:lineRule="auto"/>
        <w:contextualSpacing/>
        <w:rPr>
          <w:ins w:id="48516" w:author="phuong vu" w:date="2018-11-23T10:48:00Z"/>
          <w:rPrChange w:id="48517" w:author="Tran Huan" w:date="2018-12-03T02:41:00Z">
            <w:rPr>
              <w:ins w:id="48518" w:author="phuong vu" w:date="2018-11-23T10:48:00Z"/>
              <w:lang w:val="en-US"/>
            </w:rPr>
          </w:rPrChange>
        </w:rPr>
        <w:pPrChange w:id="48519" w:author="Tran Huan" w:date="2018-12-03T02:55:00Z">
          <w:pPr>
            <w:ind w:left="576"/>
          </w:pPr>
        </w:pPrChange>
      </w:pPr>
      <w:ins w:id="48520" w:author="phuong vu" w:date="2018-11-23T10:46:00Z">
        <w:r w:rsidRPr="000245EB">
          <w:rPr>
            <w:rPrChange w:id="48521" w:author="Tran Huan" w:date="2018-11-25T16:08:00Z">
              <w:rPr>
                <w:lang w:val="en-US"/>
              </w:rPr>
            </w:rPrChange>
          </w:rPr>
          <w:t>Tối ưu về giao diện, hạn chế các chi tiết thừa trong thiết kế giao diện.</w:t>
        </w:r>
      </w:ins>
      <w:ins w:id="48522" w:author="phuong vu" w:date="2018-11-23T10:48:00Z">
        <w:r w:rsidRPr="000245EB">
          <w:rPr>
            <w:rPrChange w:id="48523" w:author="Tran Huan" w:date="2018-11-25T16:08:00Z">
              <w:rPr>
                <w:lang w:val="en-US"/>
              </w:rPr>
            </w:rPrChange>
          </w:rPr>
          <w:t xml:space="preserve"> </w:t>
        </w:r>
      </w:ins>
      <w:ins w:id="48524" w:author="Tran Huan" w:date="2018-12-03T02:38:00Z">
        <w:r w:rsidR="00867A6B" w:rsidRPr="00867A6B">
          <w:rPr>
            <w:rPrChange w:id="48525" w:author="Tran Huan" w:date="2018-12-03T02:38:00Z">
              <w:rPr>
                <w:lang w:val="en-US"/>
              </w:rPr>
            </w:rPrChange>
          </w:rPr>
          <w:t>Xử lý tốt vấn đề bất đồng bộ giúp t</w:t>
        </w:r>
      </w:ins>
      <w:ins w:id="48526" w:author="phuong vu" w:date="2018-11-23T10:48:00Z">
        <w:del w:id="48527" w:author="Tran Huan" w:date="2018-12-03T02:38:00Z">
          <w:r w:rsidRPr="000245EB" w:rsidDel="00867A6B">
            <w:rPr>
              <w:rPrChange w:id="48528" w:author="Tran Huan" w:date="2018-11-25T16:08:00Z">
                <w:rPr>
                  <w:lang w:val="en-US"/>
                </w:rPr>
              </w:rPrChange>
            </w:rPr>
            <w:delText>T</w:delText>
          </w:r>
        </w:del>
        <w:r w:rsidRPr="000245EB">
          <w:rPr>
            <w:rPrChange w:id="48529" w:author="Tran Huan" w:date="2018-11-25T16:08:00Z">
              <w:rPr>
                <w:lang w:val="en-US"/>
              </w:rPr>
            </w:rPrChange>
          </w:rPr>
          <w:t>ăng tốc độ xử lí các chức năng</w:t>
        </w:r>
        <w:del w:id="48530" w:author="Tran Huan" w:date="2018-12-03T02:38:00Z">
          <w:r w:rsidRPr="000245EB" w:rsidDel="00867A6B">
            <w:rPr>
              <w:rPrChange w:id="48531" w:author="Tran Huan" w:date="2018-11-25T16:08:00Z">
                <w:rPr>
                  <w:lang w:val="en-US"/>
                </w:rPr>
              </w:rPrChange>
            </w:rPr>
            <w:delText>.</w:delText>
          </w:r>
        </w:del>
      </w:ins>
      <w:ins w:id="48532" w:author="phuong vu" w:date="2018-11-23T10:51:00Z">
        <w:del w:id="48533" w:author="Tran Huan" w:date="2018-12-03T02:38:00Z">
          <w:r w:rsidR="00492B70" w:rsidRPr="000245EB" w:rsidDel="00867A6B">
            <w:rPr>
              <w:rPrChange w:id="48534" w:author="Tran Huan" w:date="2018-11-25T16:08:00Z">
                <w:rPr>
                  <w:lang w:val="en-US"/>
                </w:rPr>
              </w:rPrChange>
            </w:rPr>
            <w:delText xml:space="preserve"> Triển khai đề tài lên đám mây</w:delText>
          </w:r>
        </w:del>
        <w:r w:rsidR="00492B70" w:rsidRPr="000245EB">
          <w:rPr>
            <w:rPrChange w:id="48535" w:author="Tran Huan" w:date="2018-11-25T16:08:00Z">
              <w:rPr>
                <w:lang w:val="en-US"/>
              </w:rPr>
            </w:rPrChange>
          </w:rPr>
          <w:t>.</w:t>
        </w:r>
      </w:ins>
      <w:ins w:id="48536" w:author="Tran Huan" w:date="2018-12-03T02:38:00Z">
        <w:r w:rsidR="00867A6B" w:rsidRPr="00867A6B">
          <w:rPr>
            <w:rPrChange w:id="48537" w:author="Tran Huan" w:date="2018-12-03T02:38:00Z">
              <w:rPr>
                <w:lang w:val="en-US"/>
              </w:rPr>
            </w:rPrChange>
          </w:rPr>
          <w:t xml:space="preserve"> </w:t>
        </w:r>
      </w:ins>
      <w:ins w:id="48538" w:author="Tran Huan" w:date="2018-12-03T02:39:00Z">
        <w:r w:rsidR="00867A6B" w:rsidRPr="00867A6B">
          <w:rPr>
            <w:rPrChange w:id="48539" w:author="Tran Huan" w:date="2018-12-03T02:39:00Z">
              <w:rPr>
                <w:lang w:val="en-US"/>
              </w:rPr>
            </w:rPrChange>
          </w:rPr>
          <w:t xml:space="preserve">Hỗ trợ thông báo thời gian thực ngoài màn hình điện thoại. </w:t>
        </w:r>
        <w:r w:rsidR="00867A6B" w:rsidRPr="00867A6B">
          <w:rPr>
            <w:rPrChange w:id="48540" w:author="Tran Huan" w:date="2018-12-03T02:40:00Z">
              <w:rPr>
                <w:lang w:val="en-US"/>
              </w:rPr>
            </w:rPrChange>
          </w:rPr>
          <w:t>Ngoài ra còn xác thực tài khoản email khách hàng bằng email xác thực hoặc mã OTP.</w:t>
        </w:r>
      </w:ins>
      <w:ins w:id="48541" w:author="Tran Huan" w:date="2018-12-03T02:41:00Z">
        <w:r w:rsidR="00867A6B">
          <w:rPr>
            <w:rPrChange w:id="48542" w:author="Tran Huan" w:date="2018-12-03T02:41:00Z">
              <w:rPr/>
            </w:rPrChange>
          </w:rPr>
          <w:t xml:space="preserve"> ứng dụng hỗ trợ trò chuyện trao đổi giữa khách hàng và cửa hàng.</w:t>
        </w:r>
      </w:ins>
    </w:p>
    <w:p w14:paraId="2E4C0EB0" w14:textId="38DAAF1F" w:rsidR="00E47CDB" w:rsidRPr="000245EB" w:rsidDel="00867A6B" w:rsidRDefault="00E47CDB">
      <w:pPr>
        <w:spacing w:line="276" w:lineRule="auto"/>
        <w:ind w:firstLine="576"/>
        <w:rPr>
          <w:ins w:id="48543" w:author="phuong vu" w:date="2018-11-23T10:49:00Z"/>
          <w:del w:id="48544" w:author="Tran Huan" w:date="2018-12-03T02:40:00Z"/>
          <w:rPrChange w:id="48545" w:author="Tran Huan" w:date="2018-11-25T16:08:00Z">
            <w:rPr>
              <w:ins w:id="48546" w:author="phuong vu" w:date="2018-11-23T10:49:00Z"/>
              <w:del w:id="48547" w:author="Tran Huan" w:date="2018-12-03T02:40:00Z"/>
              <w:lang w:val="en-US"/>
            </w:rPr>
          </w:rPrChange>
        </w:rPr>
        <w:pPrChange w:id="48548" w:author="phuong vu" w:date="2018-11-23T13:48:00Z">
          <w:pPr>
            <w:ind w:left="576"/>
          </w:pPr>
        </w:pPrChange>
      </w:pPr>
      <w:ins w:id="48549" w:author="phuong vu" w:date="2018-11-23T10:48:00Z">
        <w:del w:id="48550" w:author="Tran Huan" w:date="2018-12-03T02:40:00Z">
          <w:r w:rsidRPr="000245EB" w:rsidDel="00867A6B">
            <w:rPr>
              <w:rPrChange w:id="48551" w:author="Tran Huan" w:date="2018-11-25T16:08:00Z">
                <w:rPr>
                  <w:lang w:val="en-US"/>
                </w:rPr>
              </w:rPrChange>
            </w:rPr>
            <w:delText>Xây dựng trang quản trị các thông tin cho cửa hàng bao gồm: tài khoản nhân viên, thông tin dịch vụ</w:delText>
          </w:r>
        </w:del>
      </w:ins>
      <w:ins w:id="48552" w:author="phuong vu" w:date="2018-11-23T10:49:00Z">
        <w:del w:id="48553" w:author="Tran Huan" w:date="2018-12-03T02:40:00Z">
          <w:r w:rsidRPr="000245EB" w:rsidDel="00867A6B">
            <w:rPr>
              <w:rPrChange w:id="48554" w:author="Tran Huan" w:date="2018-11-25T16:08:00Z">
                <w:rPr>
                  <w:lang w:val="en-US"/>
                </w:rPr>
              </w:rPrChange>
            </w:rPr>
            <w:delText xml:space="preserve"> hỗ trợ, quản lí tài khoản người dùng, …</w:delText>
          </w:r>
        </w:del>
      </w:ins>
    </w:p>
    <w:p w14:paraId="1AACD500" w14:textId="68EBA4DB" w:rsidR="00E47CDB" w:rsidRPr="006D4C69" w:rsidDel="00492B70" w:rsidRDefault="00E47CDB">
      <w:pPr>
        <w:spacing w:line="276" w:lineRule="auto"/>
        <w:ind w:left="576"/>
        <w:rPr>
          <w:del w:id="48555" w:author="phuong vu" w:date="2018-11-23T10:51:00Z"/>
        </w:rPr>
        <w:pPrChange w:id="48556" w:author="phuong vu" w:date="2018-11-23T13:48:00Z">
          <w:pPr/>
        </w:pPrChange>
      </w:pPr>
    </w:p>
    <w:p w14:paraId="17EDC801" w14:textId="181E96BF" w:rsidR="00AE5480" w:rsidRDefault="00AE5480">
      <w:pPr>
        <w:spacing w:line="276" w:lineRule="auto"/>
        <w:jc w:val="left"/>
        <w:pPrChange w:id="48557" w:author="phuong vu" w:date="2018-11-23T13:48:00Z">
          <w:pPr>
            <w:jc w:val="left"/>
          </w:pPr>
        </w:pPrChange>
      </w:pPr>
      <w:r>
        <w:br w:type="page"/>
      </w:r>
    </w:p>
    <w:p w14:paraId="3694A0A6" w14:textId="52737D13" w:rsidR="00AE5480" w:rsidRDefault="00AE5480">
      <w:pPr>
        <w:pStyle w:val="Style1"/>
        <w:spacing w:line="276" w:lineRule="auto"/>
        <w:pPrChange w:id="48558" w:author="phuong vu" w:date="2018-11-23T13:48:00Z">
          <w:pPr>
            <w:pStyle w:val="Heading1"/>
            <w:numPr>
              <w:numId w:val="0"/>
            </w:numPr>
            <w:ind w:left="0" w:firstLine="0"/>
          </w:pPr>
        </w:pPrChange>
      </w:pPr>
      <w:bookmarkStart w:id="48559" w:name="_Toc531584372"/>
      <w:r>
        <w:t>PHỤ LỤC</w:t>
      </w:r>
      <w:bookmarkEnd w:id="48559"/>
    </w:p>
    <w:p w14:paraId="33921320" w14:textId="0676D7E6" w:rsidR="008904F6" w:rsidRPr="00D10B12" w:rsidRDefault="008904F6" w:rsidP="00D10B12">
      <w:pPr>
        <w:pStyle w:val="ListParagraph"/>
        <w:numPr>
          <w:ilvl w:val="0"/>
          <w:numId w:val="71"/>
        </w:numPr>
        <w:spacing w:line="276" w:lineRule="auto"/>
        <w:rPr>
          <w:lang w:val="en-US"/>
          <w:rPrChange w:id="48560" w:author="Tran Huan" w:date="2018-12-03T01:24:00Z">
            <w:rPr>
              <w:lang w:val="en-US"/>
            </w:rPr>
          </w:rPrChange>
        </w:rPr>
        <w:pPrChange w:id="48561" w:author="Tran Huan" w:date="2018-12-03T01:24:00Z">
          <w:pPr/>
        </w:pPrChange>
      </w:pPr>
      <w:bookmarkStart w:id="48562" w:name="sá"/>
      <w:bookmarkEnd w:id="48562"/>
      <w:r w:rsidRPr="00D10B12">
        <w:rPr>
          <w:lang w:val="en-US"/>
          <w:rPrChange w:id="48563" w:author="Tran Huan" w:date="2018-12-03T01:24:00Z">
            <w:rPr>
              <w:lang w:val="en-US"/>
            </w:rPr>
          </w:rPrChange>
        </w:rPr>
        <w:t xml:space="preserve">Sơ đồ </w:t>
      </w:r>
      <w:ins w:id="48564" w:author="Tran Huan" w:date="2018-12-03T01:23:00Z">
        <w:r w:rsidR="00D10B12" w:rsidRPr="00D10B12">
          <w:rPr>
            <w:lang w:val="en-US"/>
            <w:rPrChange w:id="48565" w:author="Tran Huan" w:date="2018-12-03T01:24:00Z">
              <w:rPr>
                <w:lang w:val="en-US"/>
              </w:rPr>
            </w:rPrChange>
          </w:rPr>
          <w:t>P</w:t>
        </w:r>
      </w:ins>
      <w:del w:id="48566" w:author="Tran Huan" w:date="2018-12-03T01:23:00Z">
        <w:r w:rsidRPr="00D10B12" w:rsidDel="00D10B12">
          <w:rPr>
            <w:lang w:val="en-US"/>
            <w:rPrChange w:id="48567" w:author="Tran Huan" w:date="2018-12-03T01:24:00Z">
              <w:rPr>
                <w:lang w:val="en-US"/>
              </w:rPr>
            </w:rPrChange>
          </w:rPr>
          <w:delText>L</w:delText>
        </w:r>
      </w:del>
      <w:r w:rsidRPr="00D10B12">
        <w:rPr>
          <w:lang w:val="en-US"/>
          <w:rPrChange w:id="48568" w:author="Tran Huan" w:date="2018-12-03T01:24:00Z">
            <w:rPr>
              <w:lang w:val="en-US"/>
            </w:rPr>
          </w:rPrChange>
        </w:rPr>
        <w:t>DM</w:t>
      </w:r>
    </w:p>
    <w:p w14:paraId="764E4B9E" w14:textId="77777777" w:rsidR="00D10B12" w:rsidRDefault="00D10B12" w:rsidP="00D10B12">
      <w:pPr>
        <w:spacing w:line="276" w:lineRule="auto"/>
        <w:rPr>
          <w:ins w:id="48569" w:author="Tran Huan" w:date="2018-12-03T01:24:00Z"/>
          <w:b/>
          <w:lang w:val="en-US"/>
        </w:rPr>
      </w:pPr>
      <w:bookmarkStart w:id="48570" w:name="_Ref530053515"/>
      <w:ins w:id="48571" w:author="Tran Huan" w:date="2018-12-03T01:24:00Z">
        <w:r w:rsidRPr="00C72765">
          <w:rPr>
            <w:b/>
            <w:lang w:val="en-US"/>
          </w:rPr>
          <w:t>BẢNG BILL</w:t>
        </w:r>
      </w:ins>
    </w:p>
    <w:tbl>
      <w:tblPr>
        <w:tblStyle w:val="TableGrid"/>
        <w:tblW w:w="9265" w:type="dxa"/>
        <w:tblLook w:val="04A0" w:firstRow="1" w:lastRow="0" w:firstColumn="1" w:lastColumn="0" w:noHBand="0" w:noVBand="1"/>
      </w:tblPr>
      <w:tblGrid>
        <w:gridCol w:w="708"/>
        <w:gridCol w:w="1646"/>
        <w:gridCol w:w="1414"/>
        <w:gridCol w:w="1188"/>
        <w:gridCol w:w="838"/>
        <w:gridCol w:w="823"/>
        <w:gridCol w:w="2648"/>
      </w:tblGrid>
      <w:tr w:rsidR="00D10B12" w:rsidRPr="00CF0C7E" w14:paraId="7F293EA6" w14:textId="77777777" w:rsidTr="00870304">
        <w:trPr>
          <w:trHeight w:val="300"/>
          <w:ins w:id="48572" w:author="Tran Huan" w:date="2018-12-03T01:24:00Z"/>
        </w:trPr>
        <w:tc>
          <w:tcPr>
            <w:tcW w:w="708" w:type="dxa"/>
            <w:noWrap/>
            <w:vAlign w:val="center"/>
            <w:hideMark/>
          </w:tcPr>
          <w:p w14:paraId="34B7EA34" w14:textId="77777777" w:rsidR="00D10B12" w:rsidRPr="00CF0C7E" w:rsidRDefault="00D10B12" w:rsidP="00870304">
            <w:pPr>
              <w:spacing w:line="276" w:lineRule="auto"/>
              <w:jc w:val="center"/>
              <w:rPr>
                <w:ins w:id="48573" w:author="Tran Huan" w:date="2018-12-03T01:24:00Z"/>
                <w:b/>
                <w:bCs/>
              </w:rPr>
            </w:pPr>
            <w:ins w:id="48574" w:author="Tran Huan" w:date="2018-12-03T01:24:00Z">
              <w:r w:rsidRPr="00CF0C7E">
                <w:rPr>
                  <w:b/>
                  <w:bCs/>
                  <w:lang w:val="da-DK"/>
                </w:rPr>
                <w:t>STT</w:t>
              </w:r>
            </w:ins>
          </w:p>
        </w:tc>
        <w:tc>
          <w:tcPr>
            <w:tcW w:w="1646" w:type="dxa"/>
            <w:noWrap/>
            <w:vAlign w:val="center"/>
            <w:hideMark/>
          </w:tcPr>
          <w:p w14:paraId="0EA0A5D5" w14:textId="77777777" w:rsidR="00D10B12" w:rsidRPr="00CF0C7E" w:rsidRDefault="00D10B12" w:rsidP="00870304">
            <w:pPr>
              <w:spacing w:line="276" w:lineRule="auto"/>
              <w:jc w:val="center"/>
              <w:rPr>
                <w:ins w:id="48575" w:author="Tran Huan" w:date="2018-12-03T01:24:00Z"/>
                <w:b/>
                <w:bCs/>
              </w:rPr>
            </w:pPr>
            <w:ins w:id="48576" w:author="Tran Huan" w:date="2018-12-03T01:24:00Z">
              <w:r w:rsidRPr="00CF0C7E">
                <w:rPr>
                  <w:b/>
                  <w:bCs/>
                  <w:lang w:val="da-DK"/>
                </w:rPr>
                <w:t>Tên trường</w:t>
              </w:r>
            </w:ins>
          </w:p>
        </w:tc>
        <w:tc>
          <w:tcPr>
            <w:tcW w:w="1414" w:type="dxa"/>
            <w:noWrap/>
            <w:vAlign w:val="center"/>
            <w:hideMark/>
          </w:tcPr>
          <w:p w14:paraId="4406A728" w14:textId="77777777" w:rsidR="00D10B12" w:rsidRPr="00CF0C7E" w:rsidRDefault="00D10B12" w:rsidP="00870304">
            <w:pPr>
              <w:spacing w:line="276" w:lineRule="auto"/>
              <w:jc w:val="center"/>
              <w:rPr>
                <w:ins w:id="48577" w:author="Tran Huan" w:date="2018-12-03T01:24:00Z"/>
                <w:b/>
                <w:bCs/>
              </w:rPr>
            </w:pPr>
            <w:ins w:id="48578" w:author="Tran Huan" w:date="2018-12-03T01:24:00Z">
              <w:r w:rsidRPr="00CF0C7E">
                <w:rPr>
                  <w:b/>
                  <w:bCs/>
                  <w:lang w:val="da-DK"/>
                </w:rPr>
                <w:t>Kiểu</w:t>
              </w:r>
            </w:ins>
          </w:p>
        </w:tc>
        <w:tc>
          <w:tcPr>
            <w:tcW w:w="1188" w:type="dxa"/>
            <w:noWrap/>
            <w:vAlign w:val="center"/>
            <w:hideMark/>
          </w:tcPr>
          <w:p w14:paraId="4E478E02" w14:textId="77777777" w:rsidR="00D10B12" w:rsidRPr="00CF0C7E" w:rsidRDefault="00D10B12" w:rsidP="00870304">
            <w:pPr>
              <w:spacing w:line="276" w:lineRule="auto"/>
              <w:jc w:val="center"/>
              <w:rPr>
                <w:ins w:id="48579" w:author="Tran Huan" w:date="2018-12-03T01:24:00Z"/>
                <w:b/>
                <w:bCs/>
              </w:rPr>
            </w:pPr>
            <w:ins w:id="48580" w:author="Tran Huan" w:date="2018-12-03T01:24:00Z">
              <w:r w:rsidRPr="00CF0C7E">
                <w:rPr>
                  <w:b/>
                  <w:bCs/>
                  <w:lang w:val="da-DK"/>
                </w:rPr>
                <w:t>Chấp nhận Null</w:t>
              </w:r>
            </w:ins>
          </w:p>
        </w:tc>
        <w:tc>
          <w:tcPr>
            <w:tcW w:w="838" w:type="dxa"/>
            <w:noWrap/>
            <w:vAlign w:val="center"/>
            <w:hideMark/>
          </w:tcPr>
          <w:p w14:paraId="2A1FD2D2" w14:textId="77777777" w:rsidR="00D10B12" w:rsidRPr="00CF0C7E" w:rsidRDefault="00D10B12" w:rsidP="00870304">
            <w:pPr>
              <w:spacing w:line="276" w:lineRule="auto"/>
              <w:jc w:val="center"/>
              <w:rPr>
                <w:ins w:id="48581" w:author="Tran Huan" w:date="2018-12-03T01:24:00Z"/>
                <w:b/>
                <w:bCs/>
              </w:rPr>
            </w:pPr>
            <w:ins w:id="48582" w:author="Tran Huan" w:date="2018-12-03T01:24:00Z">
              <w:r w:rsidRPr="00CF0C7E">
                <w:rPr>
                  <w:b/>
                  <w:bCs/>
                  <w:lang w:val="da-DK"/>
                </w:rPr>
                <w:t>Khóa chính</w:t>
              </w:r>
            </w:ins>
          </w:p>
        </w:tc>
        <w:tc>
          <w:tcPr>
            <w:tcW w:w="823" w:type="dxa"/>
            <w:noWrap/>
            <w:vAlign w:val="center"/>
            <w:hideMark/>
          </w:tcPr>
          <w:p w14:paraId="21E791F1" w14:textId="77777777" w:rsidR="00D10B12" w:rsidRPr="00CF0C7E" w:rsidRDefault="00D10B12" w:rsidP="00870304">
            <w:pPr>
              <w:spacing w:line="276" w:lineRule="auto"/>
              <w:jc w:val="center"/>
              <w:rPr>
                <w:ins w:id="48583" w:author="Tran Huan" w:date="2018-12-03T01:24:00Z"/>
                <w:b/>
                <w:bCs/>
              </w:rPr>
            </w:pPr>
            <w:ins w:id="48584" w:author="Tran Huan" w:date="2018-12-03T01:24:00Z">
              <w:r w:rsidRPr="00CF0C7E">
                <w:rPr>
                  <w:b/>
                  <w:bCs/>
                  <w:lang w:val="da-DK"/>
                </w:rPr>
                <w:t>Khóa ngoại</w:t>
              </w:r>
            </w:ins>
          </w:p>
        </w:tc>
        <w:tc>
          <w:tcPr>
            <w:tcW w:w="2648" w:type="dxa"/>
            <w:noWrap/>
            <w:vAlign w:val="center"/>
            <w:hideMark/>
          </w:tcPr>
          <w:p w14:paraId="4BD6813F" w14:textId="77777777" w:rsidR="00D10B12" w:rsidRPr="00CF0C7E" w:rsidRDefault="00D10B12" w:rsidP="00870304">
            <w:pPr>
              <w:spacing w:line="276" w:lineRule="auto"/>
              <w:jc w:val="center"/>
              <w:rPr>
                <w:ins w:id="48585" w:author="Tran Huan" w:date="2018-12-03T01:24:00Z"/>
                <w:b/>
                <w:bCs/>
              </w:rPr>
            </w:pPr>
            <w:ins w:id="48586" w:author="Tran Huan" w:date="2018-12-03T01:24:00Z">
              <w:r w:rsidRPr="00CF0C7E">
                <w:rPr>
                  <w:b/>
                  <w:bCs/>
                  <w:lang w:val="da-DK"/>
                </w:rPr>
                <w:t>Mô tả</w:t>
              </w:r>
            </w:ins>
          </w:p>
        </w:tc>
      </w:tr>
      <w:tr w:rsidR="00D10B12" w:rsidRPr="00CF0C7E" w14:paraId="5D8CB86F" w14:textId="77777777" w:rsidTr="00870304">
        <w:trPr>
          <w:trHeight w:val="300"/>
          <w:ins w:id="48587" w:author="Tran Huan" w:date="2018-12-03T01:24:00Z"/>
        </w:trPr>
        <w:tc>
          <w:tcPr>
            <w:tcW w:w="708" w:type="dxa"/>
            <w:noWrap/>
            <w:hideMark/>
          </w:tcPr>
          <w:p w14:paraId="6C5574AB" w14:textId="77777777" w:rsidR="00D10B12" w:rsidRPr="00C72765" w:rsidRDefault="00D10B12" w:rsidP="00870304">
            <w:pPr>
              <w:spacing w:line="276" w:lineRule="auto"/>
              <w:rPr>
                <w:ins w:id="48588" w:author="Tran Huan" w:date="2018-12-03T01:24:00Z"/>
              </w:rPr>
            </w:pPr>
            <w:ins w:id="48589" w:author="Tran Huan" w:date="2018-12-03T01:24:00Z">
              <w:r w:rsidRPr="00C72765">
                <w:t>1</w:t>
              </w:r>
            </w:ins>
          </w:p>
        </w:tc>
        <w:tc>
          <w:tcPr>
            <w:tcW w:w="1646" w:type="dxa"/>
            <w:noWrap/>
            <w:hideMark/>
          </w:tcPr>
          <w:p w14:paraId="2569A275" w14:textId="77777777" w:rsidR="00D10B12" w:rsidRPr="00C72765" w:rsidRDefault="00D10B12" w:rsidP="00870304">
            <w:pPr>
              <w:spacing w:line="276" w:lineRule="auto"/>
              <w:rPr>
                <w:ins w:id="48590" w:author="Tran Huan" w:date="2018-12-03T01:24:00Z"/>
              </w:rPr>
            </w:pPr>
            <w:ins w:id="48591" w:author="Tran Huan" w:date="2018-12-03T01:24:00Z">
              <w:r w:rsidRPr="00C72765">
                <w:t>id</w:t>
              </w:r>
            </w:ins>
          </w:p>
        </w:tc>
        <w:tc>
          <w:tcPr>
            <w:tcW w:w="1414" w:type="dxa"/>
            <w:noWrap/>
            <w:hideMark/>
          </w:tcPr>
          <w:p w14:paraId="608A305A" w14:textId="77777777" w:rsidR="00D10B12" w:rsidRPr="00C72765" w:rsidRDefault="00D10B12" w:rsidP="00870304">
            <w:pPr>
              <w:spacing w:line="276" w:lineRule="auto"/>
              <w:rPr>
                <w:ins w:id="48592" w:author="Tran Huan" w:date="2018-12-03T01:24:00Z"/>
              </w:rPr>
            </w:pPr>
            <w:ins w:id="48593" w:author="Tran Huan" w:date="2018-12-03T01:24:00Z">
              <w:r w:rsidRPr="00C72765">
                <w:t>numeric</w:t>
              </w:r>
            </w:ins>
          </w:p>
        </w:tc>
        <w:tc>
          <w:tcPr>
            <w:tcW w:w="1188" w:type="dxa"/>
            <w:noWrap/>
            <w:hideMark/>
          </w:tcPr>
          <w:p w14:paraId="306DE256" w14:textId="77777777" w:rsidR="00D10B12" w:rsidRPr="00C72765" w:rsidRDefault="00D10B12" w:rsidP="00870304">
            <w:pPr>
              <w:spacing w:line="276" w:lineRule="auto"/>
              <w:jc w:val="center"/>
              <w:rPr>
                <w:ins w:id="48594" w:author="Tran Huan" w:date="2018-12-03T01:24:00Z"/>
              </w:rPr>
            </w:pPr>
          </w:p>
        </w:tc>
        <w:tc>
          <w:tcPr>
            <w:tcW w:w="838" w:type="dxa"/>
            <w:noWrap/>
            <w:hideMark/>
          </w:tcPr>
          <w:p w14:paraId="0290B777" w14:textId="77777777" w:rsidR="00D10B12" w:rsidRPr="00C72765" w:rsidRDefault="00D10B12" w:rsidP="00870304">
            <w:pPr>
              <w:spacing w:line="276" w:lineRule="auto"/>
              <w:jc w:val="center"/>
              <w:rPr>
                <w:ins w:id="48595" w:author="Tran Huan" w:date="2018-12-03T01:24:00Z"/>
              </w:rPr>
            </w:pPr>
            <w:ins w:id="48596" w:author="Tran Huan" w:date="2018-12-03T01:24:00Z">
              <w:r w:rsidRPr="00C72765">
                <w:t>X</w:t>
              </w:r>
            </w:ins>
          </w:p>
        </w:tc>
        <w:tc>
          <w:tcPr>
            <w:tcW w:w="823" w:type="dxa"/>
            <w:noWrap/>
            <w:hideMark/>
          </w:tcPr>
          <w:p w14:paraId="04DB08E1" w14:textId="77777777" w:rsidR="00D10B12" w:rsidRPr="00C72765" w:rsidRDefault="00D10B12" w:rsidP="00870304">
            <w:pPr>
              <w:spacing w:line="276" w:lineRule="auto"/>
              <w:jc w:val="center"/>
              <w:rPr>
                <w:ins w:id="48597" w:author="Tran Huan" w:date="2018-12-03T01:24:00Z"/>
              </w:rPr>
            </w:pPr>
          </w:p>
        </w:tc>
        <w:tc>
          <w:tcPr>
            <w:tcW w:w="2648" w:type="dxa"/>
            <w:noWrap/>
            <w:hideMark/>
          </w:tcPr>
          <w:p w14:paraId="61F05F81" w14:textId="77777777" w:rsidR="00D10B12" w:rsidRPr="00C72765" w:rsidRDefault="00D10B12" w:rsidP="00870304">
            <w:pPr>
              <w:spacing w:line="276" w:lineRule="auto"/>
              <w:rPr>
                <w:ins w:id="48598" w:author="Tran Huan" w:date="2018-12-03T01:24:00Z"/>
              </w:rPr>
            </w:pPr>
            <w:ins w:id="48599" w:author="Tran Huan" w:date="2018-12-03T01:24:00Z">
              <w:r w:rsidRPr="00C72765">
                <w:t>ID hóa đơn</w:t>
              </w:r>
            </w:ins>
          </w:p>
        </w:tc>
      </w:tr>
      <w:tr w:rsidR="00D10B12" w:rsidRPr="00CF0C7E" w14:paraId="5D88CD23" w14:textId="77777777" w:rsidTr="00870304">
        <w:trPr>
          <w:trHeight w:val="300"/>
          <w:ins w:id="48600" w:author="Tran Huan" w:date="2018-12-03T01:24:00Z"/>
        </w:trPr>
        <w:tc>
          <w:tcPr>
            <w:tcW w:w="708" w:type="dxa"/>
            <w:noWrap/>
            <w:hideMark/>
          </w:tcPr>
          <w:p w14:paraId="7A8C7068" w14:textId="77777777" w:rsidR="00D10B12" w:rsidRPr="00C72765" w:rsidRDefault="00D10B12" w:rsidP="00870304">
            <w:pPr>
              <w:spacing w:line="276" w:lineRule="auto"/>
              <w:rPr>
                <w:ins w:id="48601" w:author="Tran Huan" w:date="2018-12-03T01:24:00Z"/>
              </w:rPr>
            </w:pPr>
            <w:ins w:id="48602" w:author="Tran Huan" w:date="2018-12-03T01:24:00Z">
              <w:r w:rsidRPr="00C72765">
                <w:t>2</w:t>
              </w:r>
            </w:ins>
          </w:p>
        </w:tc>
        <w:tc>
          <w:tcPr>
            <w:tcW w:w="1646" w:type="dxa"/>
            <w:noWrap/>
            <w:hideMark/>
          </w:tcPr>
          <w:p w14:paraId="78C1502C" w14:textId="77777777" w:rsidR="00D10B12" w:rsidRPr="00C72765" w:rsidRDefault="00D10B12" w:rsidP="00870304">
            <w:pPr>
              <w:spacing w:line="276" w:lineRule="auto"/>
              <w:rPr>
                <w:ins w:id="48603" w:author="Tran Huan" w:date="2018-12-03T01:24:00Z"/>
              </w:rPr>
            </w:pPr>
            <w:ins w:id="48604" w:author="Tran Huan" w:date="2018-12-03T01:24:00Z">
              <w:r w:rsidRPr="00C72765">
                <w:t>receipt_id</w:t>
              </w:r>
            </w:ins>
          </w:p>
        </w:tc>
        <w:tc>
          <w:tcPr>
            <w:tcW w:w="1414" w:type="dxa"/>
            <w:noWrap/>
            <w:hideMark/>
          </w:tcPr>
          <w:p w14:paraId="2B2D94B5" w14:textId="77777777" w:rsidR="00D10B12" w:rsidRPr="00C72765" w:rsidRDefault="00D10B12" w:rsidP="00870304">
            <w:pPr>
              <w:spacing w:line="276" w:lineRule="auto"/>
              <w:rPr>
                <w:ins w:id="48605" w:author="Tran Huan" w:date="2018-12-03T01:24:00Z"/>
              </w:rPr>
            </w:pPr>
            <w:ins w:id="48606" w:author="Tran Huan" w:date="2018-12-03T01:24:00Z">
              <w:r w:rsidRPr="00C72765">
                <w:t>numeric</w:t>
              </w:r>
            </w:ins>
          </w:p>
        </w:tc>
        <w:tc>
          <w:tcPr>
            <w:tcW w:w="1188" w:type="dxa"/>
            <w:noWrap/>
            <w:hideMark/>
          </w:tcPr>
          <w:p w14:paraId="0EAEACD0" w14:textId="77777777" w:rsidR="00D10B12" w:rsidRPr="00C72765" w:rsidRDefault="00D10B12" w:rsidP="00870304">
            <w:pPr>
              <w:spacing w:line="276" w:lineRule="auto"/>
              <w:jc w:val="center"/>
              <w:rPr>
                <w:ins w:id="48607" w:author="Tran Huan" w:date="2018-12-03T01:24:00Z"/>
              </w:rPr>
            </w:pPr>
            <w:ins w:id="48608" w:author="Tran Huan" w:date="2018-12-03T01:24:00Z">
              <w:r w:rsidRPr="00C72765">
                <w:t>X</w:t>
              </w:r>
            </w:ins>
          </w:p>
        </w:tc>
        <w:tc>
          <w:tcPr>
            <w:tcW w:w="838" w:type="dxa"/>
            <w:noWrap/>
            <w:hideMark/>
          </w:tcPr>
          <w:p w14:paraId="5E285EDC" w14:textId="77777777" w:rsidR="00D10B12" w:rsidRPr="00C72765" w:rsidRDefault="00D10B12" w:rsidP="00870304">
            <w:pPr>
              <w:spacing w:line="276" w:lineRule="auto"/>
              <w:jc w:val="center"/>
              <w:rPr>
                <w:ins w:id="48609" w:author="Tran Huan" w:date="2018-12-03T01:24:00Z"/>
              </w:rPr>
            </w:pPr>
          </w:p>
        </w:tc>
        <w:tc>
          <w:tcPr>
            <w:tcW w:w="823" w:type="dxa"/>
            <w:noWrap/>
            <w:hideMark/>
          </w:tcPr>
          <w:p w14:paraId="4DCBF9B5" w14:textId="77777777" w:rsidR="00D10B12" w:rsidRPr="00C72765" w:rsidRDefault="00D10B12" w:rsidP="00870304">
            <w:pPr>
              <w:spacing w:line="276" w:lineRule="auto"/>
              <w:jc w:val="center"/>
              <w:rPr>
                <w:ins w:id="48610" w:author="Tran Huan" w:date="2018-12-03T01:24:00Z"/>
              </w:rPr>
            </w:pPr>
            <w:ins w:id="48611" w:author="Tran Huan" w:date="2018-12-03T01:24:00Z">
              <w:r w:rsidRPr="00C72765">
                <w:t>X</w:t>
              </w:r>
            </w:ins>
          </w:p>
        </w:tc>
        <w:tc>
          <w:tcPr>
            <w:tcW w:w="2648" w:type="dxa"/>
            <w:noWrap/>
            <w:hideMark/>
          </w:tcPr>
          <w:p w14:paraId="25378227" w14:textId="77777777" w:rsidR="00D10B12" w:rsidRPr="00C72765" w:rsidRDefault="00D10B12" w:rsidP="00870304">
            <w:pPr>
              <w:spacing w:line="276" w:lineRule="auto"/>
              <w:rPr>
                <w:ins w:id="48612" w:author="Tran Huan" w:date="2018-12-03T01:24:00Z"/>
              </w:rPr>
            </w:pPr>
            <w:ins w:id="48613" w:author="Tran Huan" w:date="2018-12-03T01:24:00Z">
              <w:r w:rsidRPr="00C72765">
                <w:t>ID biên nhận. Liên kết với bảng RECEIPT</w:t>
              </w:r>
            </w:ins>
          </w:p>
        </w:tc>
      </w:tr>
      <w:tr w:rsidR="00D10B12" w:rsidRPr="00CF0C7E" w14:paraId="51FD3B3A" w14:textId="77777777" w:rsidTr="00870304">
        <w:trPr>
          <w:trHeight w:val="300"/>
          <w:ins w:id="48614" w:author="Tran Huan" w:date="2018-12-03T01:24:00Z"/>
        </w:trPr>
        <w:tc>
          <w:tcPr>
            <w:tcW w:w="708" w:type="dxa"/>
            <w:noWrap/>
            <w:hideMark/>
          </w:tcPr>
          <w:p w14:paraId="64328FAE" w14:textId="77777777" w:rsidR="00D10B12" w:rsidRPr="00C72765" w:rsidRDefault="00D10B12" w:rsidP="00870304">
            <w:pPr>
              <w:spacing w:line="276" w:lineRule="auto"/>
              <w:rPr>
                <w:ins w:id="48615" w:author="Tran Huan" w:date="2018-12-03T01:24:00Z"/>
              </w:rPr>
            </w:pPr>
            <w:ins w:id="48616" w:author="Tran Huan" w:date="2018-12-03T01:24:00Z">
              <w:r w:rsidRPr="00C72765">
                <w:t>3</w:t>
              </w:r>
            </w:ins>
          </w:p>
        </w:tc>
        <w:tc>
          <w:tcPr>
            <w:tcW w:w="1646" w:type="dxa"/>
            <w:noWrap/>
            <w:hideMark/>
          </w:tcPr>
          <w:p w14:paraId="02BEE97F" w14:textId="77777777" w:rsidR="00D10B12" w:rsidRPr="00C72765" w:rsidRDefault="00D10B12" w:rsidP="00870304">
            <w:pPr>
              <w:spacing w:line="276" w:lineRule="auto"/>
              <w:rPr>
                <w:ins w:id="48617" w:author="Tran Huan" w:date="2018-12-03T01:24:00Z"/>
              </w:rPr>
            </w:pPr>
            <w:ins w:id="48618" w:author="Tran Huan" w:date="2018-12-03T01:24:00Z">
              <w:r w:rsidRPr="00C72765">
                <w:t>create_by</w:t>
              </w:r>
            </w:ins>
          </w:p>
        </w:tc>
        <w:tc>
          <w:tcPr>
            <w:tcW w:w="1414" w:type="dxa"/>
            <w:noWrap/>
            <w:hideMark/>
          </w:tcPr>
          <w:p w14:paraId="71105419" w14:textId="77777777" w:rsidR="00D10B12" w:rsidRPr="00C72765" w:rsidRDefault="00D10B12" w:rsidP="00870304">
            <w:pPr>
              <w:spacing w:line="276" w:lineRule="auto"/>
              <w:rPr>
                <w:ins w:id="48619" w:author="Tran Huan" w:date="2018-12-03T01:24:00Z"/>
              </w:rPr>
            </w:pPr>
            <w:ins w:id="48620" w:author="Tran Huan" w:date="2018-12-03T01:24:00Z">
              <w:r w:rsidRPr="00C72765">
                <w:t>numeric</w:t>
              </w:r>
            </w:ins>
          </w:p>
        </w:tc>
        <w:tc>
          <w:tcPr>
            <w:tcW w:w="1188" w:type="dxa"/>
            <w:noWrap/>
            <w:hideMark/>
          </w:tcPr>
          <w:p w14:paraId="1A772E4F" w14:textId="77777777" w:rsidR="00D10B12" w:rsidRPr="00C72765" w:rsidRDefault="00D10B12" w:rsidP="00870304">
            <w:pPr>
              <w:spacing w:line="276" w:lineRule="auto"/>
              <w:rPr>
                <w:ins w:id="48621" w:author="Tran Huan" w:date="2018-12-03T01:24:00Z"/>
              </w:rPr>
            </w:pPr>
            <w:ins w:id="48622" w:author="Tran Huan" w:date="2018-12-03T01:24:00Z">
              <w:r w:rsidRPr="00C72765">
                <w:t>X</w:t>
              </w:r>
            </w:ins>
          </w:p>
        </w:tc>
        <w:tc>
          <w:tcPr>
            <w:tcW w:w="838" w:type="dxa"/>
            <w:noWrap/>
            <w:hideMark/>
          </w:tcPr>
          <w:p w14:paraId="69385467" w14:textId="77777777" w:rsidR="00D10B12" w:rsidRPr="00C72765" w:rsidRDefault="00D10B12" w:rsidP="00870304">
            <w:pPr>
              <w:spacing w:line="276" w:lineRule="auto"/>
              <w:rPr>
                <w:ins w:id="48623" w:author="Tran Huan" w:date="2018-12-03T01:24:00Z"/>
              </w:rPr>
            </w:pPr>
          </w:p>
        </w:tc>
        <w:tc>
          <w:tcPr>
            <w:tcW w:w="823" w:type="dxa"/>
            <w:noWrap/>
            <w:hideMark/>
          </w:tcPr>
          <w:p w14:paraId="310AED1A" w14:textId="77777777" w:rsidR="00D10B12" w:rsidRPr="00C72765" w:rsidRDefault="00D10B12" w:rsidP="00870304">
            <w:pPr>
              <w:spacing w:line="276" w:lineRule="auto"/>
              <w:rPr>
                <w:ins w:id="48624" w:author="Tran Huan" w:date="2018-12-03T01:24:00Z"/>
              </w:rPr>
            </w:pPr>
            <w:ins w:id="48625" w:author="Tran Huan" w:date="2018-12-03T01:24:00Z">
              <w:r w:rsidRPr="00C72765">
                <w:t>X</w:t>
              </w:r>
            </w:ins>
          </w:p>
        </w:tc>
        <w:tc>
          <w:tcPr>
            <w:tcW w:w="2648" w:type="dxa"/>
            <w:noWrap/>
            <w:hideMark/>
          </w:tcPr>
          <w:p w14:paraId="0B36D7B0" w14:textId="77777777" w:rsidR="00D10B12" w:rsidRPr="00C72765" w:rsidRDefault="00D10B12" w:rsidP="00870304">
            <w:pPr>
              <w:spacing w:line="276" w:lineRule="auto"/>
              <w:rPr>
                <w:ins w:id="48626" w:author="Tran Huan" w:date="2018-12-03T01:24:00Z"/>
              </w:rPr>
            </w:pPr>
            <w:ins w:id="48627" w:author="Tran Huan" w:date="2018-12-03T01:24:00Z">
              <w:r w:rsidRPr="00C72765">
                <w:t xml:space="preserve">Người tạo hóa đơn. </w:t>
              </w:r>
            </w:ins>
          </w:p>
        </w:tc>
      </w:tr>
      <w:tr w:rsidR="00D10B12" w:rsidRPr="00CF0C7E" w14:paraId="62F6BBE2" w14:textId="77777777" w:rsidTr="00870304">
        <w:trPr>
          <w:trHeight w:val="300"/>
          <w:ins w:id="48628" w:author="Tran Huan" w:date="2018-12-03T01:24:00Z"/>
        </w:trPr>
        <w:tc>
          <w:tcPr>
            <w:tcW w:w="708" w:type="dxa"/>
            <w:noWrap/>
            <w:hideMark/>
          </w:tcPr>
          <w:p w14:paraId="7AD5F410" w14:textId="77777777" w:rsidR="00D10B12" w:rsidRPr="00C72765" w:rsidRDefault="00D10B12" w:rsidP="00870304">
            <w:pPr>
              <w:spacing w:line="276" w:lineRule="auto"/>
              <w:rPr>
                <w:ins w:id="48629" w:author="Tran Huan" w:date="2018-12-03T01:24:00Z"/>
              </w:rPr>
            </w:pPr>
            <w:ins w:id="48630" w:author="Tran Huan" w:date="2018-12-03T01:24:00Z">
              <w:r w:rsidRPr="00C72765">
                <w:t>4</w:t>
              </w:r>
            </w:ins>
          </w:p>
        </w:tc>
        <w:tc>
          <w:tcPr>
            <w:tcW w:w="1646" w:type="dxa"/>
            <w:noWrap/>
            <w:hideMark/>
          </w:tcPr>
          <w:p w14:paraId="7D00FB66" w14:textId="77777777" w:rsidR="00D10B12" w:rsidRPr="00C72765" w:rsidRDefault="00D10B12" w:rsidP="00870304">
            <w:pPr>
              <w:spacing w:line="276" w:lineRule="auto"/>
              <w:rPr>
                <w:ins w:id="48631" w:author="Tran Huan" w:date="2018-12-03T01:24:00Z"/>
              </w:rPr>
            </w:pPr>
            <w:ins w:id="48632" w:author="Tran Huan" w:date="2018-12-03T01:24:00Z">
              <w:r w:rsidRPr="00C72765">
                <w:t>update_by</w:t>
              </w:r>
            </w:ins>
          </w:p>
        </w:tc>
        <w:tc>
          <w:tcPr>
            <w:tcW w:w="1414" w:type="dxa"/>
            <w:noWrap/>
            <w:hideMark/>
          </w:tcPr>
          <w:p w14:paraId="29B98658" w14:textId="77777777" w:rsidR="00D10B12" w:rsidRPr="00C72765" w:rsidRDefault="00D10B12" w:rsidP="00870304">
            <w:pPr>
              <w:spacing w:line="276" w:lineRule="auto"/>
              <w:rPr>
                <w:ins w:id="48633" w:author="Tran Huan" w:date="2018-12-03T01:24:00Z"/>
              </w:rPr>
            </w:pPr>
            <w:ins w:id="48634" w:author="Tran Huan" w:date="2018-12-03T01:24:00Z">
              <w:r w:rsidRPr="00C72765">
                <w:t>numeric</w:t>
              </w:r>
            </w:ins>
          </w:p>
        </w:tc>
        <w:tc>
          <w:tcPr>
            <w:tcW w:w="1188" w:type="dxa"/>
            <w:noWrap/>
            <w:hideMark/>
          </w:tcPr>
          <w:p w14:paraId="4D63B569" w14:textId="77777777" w:rsidR="00D10B12" w:rsidRPr="00C72765" w:rsidRDefault="00D10B12" w:rsidP="00870304">
            <w:pPr>
              <w:spacing w:line="276" w:lineRule="auto"/>
              <w:rPr>
                <w:ins w:id="48635" w:author="Tran Huan" w:date="2018-12-03T01:24:00Z"/>
              </w:rPr>
            </w:pPr>
            <w:ins w:id="48636" w:author="Tran Huan" w:date="2018-12-03T01:24:00Z">
              <w:r w:rsidRPr="00C72765">
                <w:t>X</w:t>
              </w:r>
            </w:ins>
          </w:p>
        </w:tc>
        <w:tc>
          <w:tcPr>
            <w:tcW w:w="838" w:type="dxa"/>
            <w:noWrap/>
            <w:hideMark/>
          </w:tcPr>
          <w:p w14:paraId="05335603" w14:textId="77777777" w:rsidR="00D10B12" w:rsidRPr="00C72765" w:rsidRDefault="00D10B12" w:rsidP="00870304">
            <w:pPr>
              <w:spacing w:line="276" w:lineRule="auto"/>
              <w:rPr>
                <w:ins w:id="48637" w:author="Tran Huan" w:date="2018-12-03T01:24:00Z"/>
              </w:rPr>
            </w:pPr>
          </w:p>
        </w:tc>
        <w:tc>
          <w:tcPr>
            <w:tcW w:w="823" w:type="dxa"/>
            <w:noWrap/>
            <w:hideMark/>
          </w:tcPr>
          <w:p w14:paraId="1D7774E7" w14:textId="77777777" w:rsidR="00D10B12" w:rsidRPr="00C72765" w:rsidRDefault="00D10B12" w:rsidP="00870304">
            <w:pPr>
              <w:spacing w:line="276" w:lineRule="auto"/>
              <w:rPr>
                <w:ins w:id="48638" w:author="Tran Huan" w:date="2018-12-03T01:24:00Z"/>
              </w:rPr>
            </w:pPr>
            <w:ins w:id="48639" w:author="Tran Huan" w:date="2018-12-03T01:24:00Z">
              <w:r w:rsidRPr="00C72765">
                <w:t>X</w:t>
              </w:r>
            </w:ins>
          </w:p>
        </w:tc>
        <w:tc>
          <w:tcPr>
            <w:tcW w:w="2648" w:type="dxa"/>
            <w:noWrap/>
            <w:hideMark/>
          </w:tcPr>
          <w:p w14:paraId="0ACC8428" w14:textId="77777777" w:rsidR="00D10B12" w:rsidRPr="00C72765" w:rsidRDefault="00D10B12" w:rsidP="00870304">
            <w:pPr>
              <w:spacing w:line="276" w:lineRule="auto"/>
              <w:rPr>
                <w:ins w:id="48640" w:author="Tran Huan" w:date="2018-12-03T01:24:00Z"/>
              </w:rPr>
            </w:pPr>
            <w:ins w:id="48641" w:author="Tran Huan" w:date="2018-12-03T01:24:00Z">
              <w:r w:rsidRPr="00C72765">
                <w:t>Người cập nhật hóa đơn.</w:t>
              </w:r>
            </w:ins>
          </w:p>
        </w:tc>
      </w:tr>
      <w:tr w:rsidR="00D10B12" w:rsidRPr="00CF0C7E" w14:paraId="05E2F8A7" w14:textId="77777777" w:rsidTr="00870304">
        <w:trPr>
          <w:trHeight w:val="300"/>
          <w:ins w:id="48642" w:author="Tran Huan" w:date="2018-12-03T01:24:00Z"/>
        </w:trPr>
        <w:tc>
          <w:tcPr>
            <w:tcW w:w="708" w:type="dxa"/>
            <w:noWrap/>
            <w:hideMark/>
          </w:tcPr>
          <w:p w14:paraId="2E92C6A3" w14:textId="77777777" w:rsidR="00D10B12" w:rsidRPr="00C72765" w:rsidRDefault="00D10B12" w:rsidP="00870304">
            <w:pPr>
              <w:spacing w:line="276" w:lineRule="auto"/>
              <w:rPr>
                <w:ins w:id="48643" w:author="Tran Huan" w:date="2018-12-03T01:24:00Z"/>
              </w:rPr>
            </w:pPr>
            <w:ins w:id="48644" w:author="Tran Huan" w:date="2018-12-03T01:24:00Z">
              <w:r w:rsidRPr="00C72765">
                <w:t>5</w:t>
              </w:r>
            </w:ins>
          </w:p>
        </w:tc>
        <w:tc>
          <w:tcPr>
            <w:tcW w:w="1646" w:type="dxa"/>
            <w:noWrap/>
            <w:hideMark/>
          </w:tcPr>
          <w:p w14:paraId="4FDB2684" w14:textId="77777777" w:rsidR="00D10B12" w:rsidRPr="00C72765" w:rsidRDefault="00D10B12" w:rsidP="00870304">
            <w:pPr>
              <w:spacing w:line="276" w:lineRule="auto"/>
              <w:rPr>
                <w:ins w:id="48645" w:author="Tran Huan" w:date="2018-12-03T01:24:00Z"/>
              </w:rPr>
            </w:pPr>
            <w:ins w:id="48646" w:author="Tran Huan" w:date="2018-12-03T01:24:00Z">
              <w:r w:rsidRPr="00C72765">
                <w:t>create_date</w:t>
              </w:r>
            </w:ins>
          </w:p>
        </w:tc>
        <w:tc>
          <w:tcPr>
            <w:tcW w:w="1414" w:type="dxa"/>
            <w:noWrap/>
            <w:hideMark/>
          </w:tcPr>
          <w:p w14:paraId="256184D9" w14:textId="77777777" w:rsidR="00D10B12" w:rsidRPr="00C72765" w:rsidRDefault="00D10B12" w:rsidP="00870304">
            <w:pPr>
              <w:spacing w:line="276" w:lineRule="auto"/>
              <w:rPr>
                <w:ins w:id="48647" w:author="Tran Huan" w:date="2018-12-03T01:24:00Z"/>
              </w:rPr>
            </w:pPr>
            <w:ins w:id="48648" w:author="Tran Huan" w:date="2018-12-03T01:24:00Z">
              <w:r w:rsidRPr="00C72765">
                <w:t xml:space="preserve">timestamp </w:t>
              </w:r>
            </w:ins>
          </w:p>
        </w:tc>
        <w:tc>
          <w:tcPr>
            <w:tcW w:w="1188" w:type="dxa"/>
            <w:noWrap/>
            <w:hideMark/>
          </w:tcPr>
          <w:p w14:paraId="29324C14" w14:textId="77777777" w:rsidR="00D10B12" w:rsidRPr="00C72765" w:rsidRDefault="00D10B12" w:rsidP="00870304">
            <w:pPr>
              <w:spacing w:line="276" w:lineRule="auto"/>
              <w:rPr>
                <w:ins w:id="48649" w:author="Tran Huan" w:date="2018-12-03T01:24:00Z"/>
              </w:rPr>
            </w:pPr>
            <w:ins w:id="48650" w:author="Tran Huan" w:date="2018-12-03T01:24:00Z">
              <w:r w:rsidRPr="00C72765">
                <w:t>X</w:t>
              </w:r>
            </w:ins>
          </w:p>
        </w:tc>
        <w:tc>
          <w:tcPr>
            <w:tcW w:w="838" w:type="dxa"/>
            <w:noWrap/>
            <w:hideMark/>
          </w:tcPr>
          <w:p w14:paraId="099D6D8A" w14:textId="77777777" w:rsidR="00D10B12" w:rsidRPr="00C72765" w:rsidRDefault="00D10B12" w:rsidP="00870304">
            <w:pPr>
              <w:spacing w:line="276" w:lineRule="auto"/>
              <w:rPr>
                <w:ins w:id="48651" w:author="Tran Huan" w:date="2018-12-03T01:24:00Z"/>
              </w:rPr>
            </w:pPr>
          </w:p>
        </w:tc>
        <w:tc>
          <w:tcPr>
            <w:tcW w:w="823" w:type="dxa"/>
            <w:noWrap/>
            <w:hideMark/>
          </w:tcPr>
          <w:p w14:paraId="77800B8A" w14:textId="77777777" w:rsidR="00D10B12" w:rsidRPr="00C72765" w:rsidRDefault="00D10B12" w:rsidP="00870304">
            <w:pPr>
              <w:spacing w:line="276" w:lineRule="auto"/>
              <w:rPr>
                <w:ins w:id="48652" w:author="Tran Huan" w:date="2018-12-03T01:24:00Z"/>
              </w:rPr>
            </w:pPr>
          </w:p>
        </w:tc>
        <w:tc>
          <w:tcPr>
            <w:tcW w:w="2648" w:type="dxa"/>
            <w:noWrap/>
            <w:hideMark/>
          </w:tcPr>
          <w:p w14:paraId="0647A71F" w14:textId="77777777" w:rsidR="00D10B12" w:rsidRPr="00C72765" w:rsidRDefault="00D10B12" w:rsidP="00870304">
            <w:pPr>
              <w:spacing w:line="276" w:lineRule="auto"/>
              <w:rPr>
                <w:ins w:id="48653" w:author="Tran Huan" w:date="2018-12-03T01:24:00Z"/>
              </w:rPr>
            </w:pPr>
            <w:ins w:id="48654" w:author="Tran Huan" w:date="2018-12-03T01:24:00Z">
              <w:r w:rsidRPr="00C72765">
                <w:t>Ngày tạo hóa đơn</w:t>
              </w:r>
            </w:ins>
          </w:p>
        </w:tc>
      </w:tr>
      <w:tr w:rsidR="00D10B12" w:rsidRPr="00CF0C7E" w14:paraId="7DA46901" w14:textId="77777777" w:rsidTr="00870304">
        <w:trPr>
          <w:trHeight w:val="300"/>
          <w:ins w:id="48655" w:author="Tran Huan" w:date="2018-12-03T01:24:00Z"/>
        </w:trPr>
        <w:tc>
          <w:tcPr>
            <w:tcW w:w="708" w:type="dxa"/>
            <w:noWrap/>
            <w:hideMark/>
          </w:tcPr>
          <w:p w14:paraId="6F69CE78" w14:textId="77777777" w:rsidR="00D10B12" w:rsidRPr="00C72765" w:rsidRDefault="00D10B12" w:rsidP="00870304">
            <w:pPr>
              <w:spacing w:line="276" w:lineRule="auto"/>
              <w:rPr>
                <w:ins w:id="48656" w:author="Tran Huan" w:date="2018-12-03T01:24:00Z"/>
              </w:rPr>
            </w:pPr>
            <w:ins w:id="48657" w:author="Tran Huan" w:date="2018-12-03T01:24:00Z">
              <w:r w:rsidRPr="00C72765">
                <w:t>6</w:t>
              </w:r>
            </w:ins>
          </w:p>
        </w:tc>
        <w:tc>
          <w:tcPr>
            <w:tcW w:w="1646" w:type="dxa"/>
            <w:noWrap/>
            <w:hideMark/>
          </w:tcPr>
          <w:p w14:paraId="4922CD73" w14:textId="77777777" w:rsidR="00D10B12" w:rsidRPr="00C72765" w:rsidRDefault="00D10B12" w:rsidP="00870304">
            <w:pPr>
              <w:spacing w:line="276" w:lineRule="auto"/>
              <w:rPr>
                <w:ins w:id="48658" w:author="Tran Huan" w:date="2018-12-03T01:24:00Z"/>
              </w:rPr>
            </w:pPr>
            <w:ins w:id="48659" w:author="Tran Huan" w:date="2018-12-03T01:24:00Z">
              <w:r w:rsidRPr="00C72765">
                <w:t>update_date</w:t>
              </w:r>
            </w:ins>
          </w:p>
        </w:tc>
        <w:tc>
          <w:tcPr>
            <w:tcW w:w="1414" w:type="dxa"/>
            <w:noWrap/>
            <w:hideMark/>
          </w:tcPr>
          <w:p w14:paraId="5730985B" w14:textId="77777777" w:rsidR="00D10B12" w:rsidRPr="00C72765" w:rsidRDefault="00D10B12" w:rsidP="00870304">
            <w:pPr>
              <w:spacing w:line="276" w:lineRule="auto"/>
              <w:rPr>
                <w:ins w:id="48660" w:author="Tran Huan" w:date="2018-12-03T01:24:00Z"/>
              </w:rPr>
            </w:pPr>
            <w:ins w:id="48661" w:author="Tran Huan" w:date="2018-12-03T01:24:00Z">
              <w:r w:rsidRPr="00C72765">
                <w:t xml:space="preserve">timestamp </w:t>
              </w:r>
            </w:ins>
          </w:p>
        </w:tc>
        <w:tc>
          <w:tcPr>
            <w:tcW w:w="1188" w:type="dxa"/>
            <w:noWrap/>
            <w:hideMark/>
          </w:tcPr>
          <w:p w14:paraId="7E51C441" w14:textId="77777777" w:rsidR="00D10B12" w:rsidRPr="00C72765" w:rsidRDefault="00D10B12" w:rsidP="00870304">
            <w:pPr>
              <w:spacing w:line="276" w:lineRule="auto"/>
              <w:rPr>
                <w:ins w:id="48662" w:author="Tran Huan" w:date="2018-12-03T01:24:00Z"/>
              </w:rPr>
            </w:pPr>
            <w:ins w:id="48663" w:author="Tran Huan" w:date="2018-12-03T01:24:00Z">
              <w:r w:rsidRPr="00C72765">
                <w:t>X</w:t>
              </w:r>
            </w:ins>
          </w:p>
        </w:tc>
        <w:tc>
          <w:tcPr>
            <w:tcW w:w="838" w:type="dxa"/>
            <w:noWrap/>
            <w:hideMark/>
          </w:tcPr>
          <w:p w14:paraId="21E2F2B8" w14:textId="77777777" w:rsidR="00D10B12" w:rsidRPr="00C72765" w:rsidRDefault="00D10B12" w:rsidP="00870304">
            <w:pPr>
              <w:spacing w:line="276" w:lineRule="auto"/>
              <w:rPr>
                <w:ins w:id="48664" w:author="Tran Huan" w:date="2018-12-03T01:24:00Z"/>
              </w:rPr>
            </w:pPr>
          </w:p>
        </w:tc>
        <w:tc>
          <w:tcPr>
            <w:tcW w:w="823" w:type="dxa"/>
            <w:noWrap/>
            <w:hideMark/>
          </w:tcPr>
          <w:p w14:paraId="1A862F20" w14:textId="77777777" w:rsidR="00D10B12" w:rsidRPr="00C72765" w:rsidRDefault="00D10B12" w:rsidP="00870304">
            <w:pPr>
              <w:spacing w:line="276" w:lineRule="auto"/>
              <w:rPr>
                <w:ins w:id="48665" w:author="Tran Huan" w:date="2018-12-03T01:24:00Z"/>
              </w:rPr>
            </w:pPr>
          </w:p>
        </w:tc>
        <w:tc>
          <w:tcPr>
            <w:tcW w:w="2648" w:type="dxa"/>
            <w:noWrap/>
            <w:hideMark/>
          </w:tcPr>
          <w:p w14:paraId="28CA8D88" w14:textId="77777777" w:rsidR="00D10B12" w:rsidRPr="00C72765" w:rsidRDefault="00D10B12" w:rsidP="00870304">
            <w:pPr>
              <w:spacing w:line="276" w:lineRule="auto"/>
              <w:rPr>
                <w:ins w:id="48666" w:author="Tran Huan" w:date="2018-12-03T01:24:00Z"/>
              </w:rPr>
            </w:pPr>
            <w:ins w:id="48667" w:author="Tran Huan" w:date="2018-12-03T01:24:00Z">
              <w:r w:rsidRPr="00C72765">
                <w:t>Ngày cập nhật hóa đơn</w:t>
              </w:r>
            </w:ins>
          </w:p>
        </w:tc>
      </w:tr>
      <w:tr w:rsidR="00D10B12" w:rsidRPr="00CF0C7E" w14:paraId="7905625E" w14:textId="77777777" w:rsidTr="00870304">
        <w:trPr>
          <w:trHeight w:val="300"/>
          <w:ins w:id="48668" w:author="Tran Huan" w:date="2018-12-03T01:24:00Z"/>
        </w:trPr>
        <w:tc>
          <w:tcPr>
            <w:tcW w:w="708" w:type="dxa"/>
            <w:noWrap/>
            <w:hideMark/>
          </w:tcPr>
          <w:p w14:paraId="275D39F6" w14:textId="77777777" w:rsidR="00D10B12" w:rsidRPr="00C72765" w:rsidRDefault="00D10B12" w:rsidP="00870304">
            <w:pPr>
              <w:spacing w:line="276" w:lineRule="auto"/>
              <w:rPr>
                <w:ins w:id="48669" w:author="Tran Huan" w:date="2018-12-03T01:24:00Z"/>
              </w:rPr>
            </w:pPr>
            <w:ins w:id="48670" w:author="Tran Huan" w:date="2018-12-03T01:24:00Z">
              <w:r w:rsidRPr="00C72765">
                <w:t>7</w:t>
              </w:r>
            </w:ins>
          </w:p>
        </w:tc>
        <w:tc>
          <w:tcPr>
            <w:tcW w:w="1646" w:type="dxa"/>
            <w:noWrap/>
            <w:hideMark/>
          </w:tcPr>
          <w:p w14:paraId="3E8549BD" w14:textId="77777777" w:rsidR="00D10B12" w:rsidRPr="00C72765" w:rsidRDefault="00D10B12" w:rsidP="00870304">
            <w:pPr>
              <w:spacing w:line="276" w:lineRule="auto"/>
              <w:rPr>
                <w:ins w:id="48671" w:author="Tran Huan" w:date="2018-12-03T01:24:00Z"/>
              </w:rPr>
            </w:pPr>
            <w:ins w:id="48672" w:author="Tran Huan" w:date="2018-12-03T01:24:00Z">
              <w:r w:rsidRPr="00C72765">
                <w:t>status</w:t>
              </w:r>
            </w:ins>
          </w:p>
        </w:tc>
        <w:tc>
          <w:tcPr>
            <w:tcW w:w="1414" w:type="dxa"/>
            <w:noWrap/>
            <w:hideMark/>
          </w:tcPr>
          <w:p w14:paraId="1A6ABA6B" w14:textId="77777777" w:rsidR="00D10B12" w:rsidRPr="00C72765" w:rsidRDefault="00D10B12" w:rsidP="00870304">
            <w:pPr>
              <w:spacing w:line="276" w:lineRule="auto"/>
              <w:rPr>
                <w:ins w:id="48673" w:author="Tran Huan" w:date="2018-12-03T01:24:00Z"/>
                <w:lang w:val="en-US"/>
              </w:rPr>
            </w:pPr>
            <w:ins w:id="48674" w:author="Tran Huan" w:date="2018-12-03T01:24:00Z">
              <w:r w:rsidRPr="00C72765">
                <w:t>character varying</w:t>
              </w:r>
            </w:ins>
          </w:p>
        </w:tc>
        <w:tc>
          <w:tcPr>
            <w:tcW w:w="1188" w:type="dxa"/>
            <w:noWrap/>
            <w:hideMark/>
          </w:tcPr>
          <w:p w14:paraId="0B7E5DC9" w14:textId="77777777" w:rsidR="00D10B12" w:rsidRPr="00C72765" w:rsidRDefault="00D10B12" w:rsidP="00870304">
            <w:pPr>
              <w:spacing w:line="276" w:lineRule="auto"/>
              <w:jc w:val="center"/>
              <w:rPr>
                <w:ins w:id="48675" w:author="Tran Huan" w:date="2018-12-03T01:24:00Z"/>
              </w:rPr>
            </w:pPr>
            <w:ins w:id="48676" w:author="Tran Huan" w:date="2018-12-03T01:24:00Z">
              <w:r w:rsidRPr="00C72765">
                <w:t>X</w:t>
              </w:r>
            </w:ins>
          </w:p>
        </w:tc>
        <w:tc>
          <w:tcPr>
            <w:tcW w:w="838" w:type="dxa"/>
            <w:noWrap/>
            <w:hideMark/>
          </w:tcPr>
          <w:p w14:paraId="09E0A35E" w14:textId="77777777" w:rsidR="00D10B12" w:rsidRPr="00C72765" w:rsidRDefault="00D10B12" w:rsidP="00870304">
            <w:pPr>
              <w:spacing w:line="276" w:lineRule="auto"/>
              <w:jc w:val="center"/>
              <w:rPr>
                <w:ins w:id="48677" w:author="Tran Huan" w:date="2018-12-03T01:24:00Z"/>
              </w:rPr>
            </w:pPr>
          </w:p>
        </w:tc>
        <w:tc>
          <w:tcPr>
            <w:tcW w:w="823" w:type="dxa"/>
            <w:noWrap/>
            <w:hideMark/>
          </w:tcPr>
          <w:p w14:paraId="09E7FB3C" w14:textId="77777777" w:rsidR="00D10B12" w:rsidRPr="00C72765" w:rsidRDefault="00D10B12" w:rsidP="00870304">
            <w:pPr>
              <w:spacing w:line="276" w:lineRule="auto"/>
              <w:jc w:val="center"/>
              <w:rPr>
                <w:ins w:id="48678" w:author="Tran Huan" w:date="2018-12-03T01:24:00Z"/>
              </w:rPr>
            </w:pPr>
          </w:p>
        </w:tc>
        <w:tc>
          <w:tcPr>
            <w:tcW w:w="2648" w:type="dxa"/>
            <w:noWrap/>
            <w:hideMark/>
          </w:tcPr>
          <w:p w14:paraId="239DD51C" w14:textId="77777777" w:rsidR="00D10B12" w:rsidRPr="00C72765" w:rsidRDefault="00D10B12" w:rsidP="00870304">
            <w:pPr>
              <w:keepNext/>
              <w:spacing w:line="276" w:lineRule="auto"/>
              <w:rPr>
                <w:ins w:id="48679" w:author="Tran Huan" w:date="2018-12-03T01:24:00Z"/>
              </w:rPr>
            </w:pPr>
            <w:ins w:id="48680" w:author="Tran Huan" w:date="2018-12-03T01:24:00Z">
              <w:r w:rsidRPr="00C72765">
                <w:t>Trạng thái hóa đơn</w:t>
              </w:r>
            </w:ins>
          </w:p>
        </w:tc>
      </w:tr>
    </w:tbl>
    <w:p w14:paraId="5E9BB020" w14:textId="03A76CCF" w:rsidR="00D10B12" w:rsidRPr="000D1FDC" w:rsidRDefault="00D10B12" w:rsidP="00F72AE0">
      <w:pPr>
        <w:pStyle w:val="Caption"/>
        <w:rPr>
          <w:ins w:id="48681" w:author="Tran Huan" w:date="2018-12-03T01:24:00Z"/>
        </w:rPr>
        <w:pPrChange w:id="48682" w:author="Tran Huan" w:date="2018-12-03T02:05:00Z">
          <w:pPr>
            <w:pStyle w:val="Caption"/>
          </w:pPr>
        </w:pPrChange>
      </w:pPr>
      <w:bookmarkStart w:id="48683" w:name="_Toc530993021"/>
      <w:bookmarkStart w:id="48684" w:name="_Toc531584499"/>
      <w:ins w:id="48685" w:author="Tran Huan" w:date="2018-12-03T01:24:00Z">
        <w:r>
          <w:t xml:space="preserve">Bảng </w:t>
        </w:r>
      </w:ins>
      <w:ins w:id="48686" w:author="Tran Huan" w:date="2018-12-03T02:43:00Z">
        <w:r w:rsidR="00867A6B">
          <w:fldChar w:fldCharType="begin"/>
        </w:r>
        <w:r w:rsidR="00867A6B">
          <w:instrText xml:space="preserve"> STYLEREF 1 \s </w:instrText>
        </w:r>
      </w:ins>
      <w:r w:rsidR="00867A6B">
        <w:fldChar w:fldCharType="separate"/>
      </w:r>
      <w:r w:rsidR="00867A6B">
        <w:rPr>
          <w:noProof/>
        </w:rPr>
        <w:t>4</w:t>
      </w:r>
      <w:ins w:id="48687"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8688" w:author="Tran Huan" w:date="2018-12-03T02:43:00Z">
        <w:r w:rsidR="00867A6B">
          <w:rPr>
            <w:noProof/>
          </w:rPr>
          <w:t>3</w:t>
        </w:r>
        <w:r w:rsidR="00867A6B">
          <w:fldChar w:fldCharType="end"/>
        </w:r>
      </w:ins>
      <w:ins w:id="48689" w:author="Tran Huan" w:date="2018-12-03T01:24:00Z">
        <w:r w:rsidRPr="00C72765">
          <w:t xml:space="preserve"> </w:t>
        </w:r>
        <w:r w:rsidRPr="008F40CD">
          <w:rPr>
            <w:i/>
            <w:noProof/>
          </w:rPr>
          <w:t>Bảng dữ liệu hóa đơn</w:t>
        </w:r>
        <w:bookmarkEnd w:id="48683"/>
        <w:bookmarkEnd w:id="48684"/>
      </w:ins>
    </w:p>
    <w:p w14:paraId="15C09EC2" w14:textId="77777777" w:rsidR="00D10B12" w:rsidRDefault="00D10B12" w:rsidP="00D10B12">
      <w:pPr>
        <w:spacing w:line="276" w:lineRule="auto"/>
        <w:rPr>
          <w:ins w:id="48690" w:author="Tran Huan" w:date="2018-12-03T01:24:00Z"/>
          <w:b/>
          <w:lang w:val="en-US"/>
        </w:rPr>
      </w:pPr>
      <w:ins w:id="48691" w:author="Tran Huan" w:date="2018-12-03T01:24:00Z">
        <w:r>
          <w:rPr>
            <w:b/>
            <w:lang w:val="en-US"/>
          </w:rPr>
          <w:t>BẢNG BILL_DETAIL</w:t>
        </w:r>
      </w:ins>
    </w:p>
    <w:tbl>
      <w:tblPr>
        <w:tblStyle w:val="TableGrid"/>
        <w:tblW w:w="8725" w:type="dxa"/>
        <w:tblLook w:val="04A0" w:firstRow="1" w:lastRow="0" w:firstColumn="1" w:lastColumn="0" w:noHBand="0" w:noVBand="1"/>
      </w:tblPr>
      <w:tblGrid>
        <w:gridCol w:w="708"/>
        <w:gridCol w:w="1863"/>
        <w:gridCol w:w="1300"/>
        <w:gridCol w:w="991"/>
        <w:gridCol w:w="838"/>
        <w:gridCol w:w="1414"/>
        <w:gridCol w:w="1611"/>
      </w:tblGrid>
      <w:tr w:rsidR="00D10B12" w:rsidRPr="00CF0C7E" w14:paraId="46A37B32" w14:textId="77777777" w:rsidTr="00870304">
        <w:trPr>
          <w:trHeight w:val="300"/>
          <w:ins w:id="48692" w:author="Tran Huan" w:date="2018-12-03T01:24:00Z"/>
        </w:trPr>
        <w:tc>
          <w:tcPr>
            <w:tcW w:w="708" w:type="dxa"/>
            <w:noWrap/>
            <w:vAlign w:val="center"/>
            <w:hideMark/>
          </w:tcPr>
          <w:p w14:paraId="199737DE" w14:textId="77777777" w:rsidR="00D10B12" w:rsidRPr="00CF0C7E" w:rsidRDefault="00D10B12" w:rsidP="00870304">
            <w:pPr>
              <w:spacing w:line="276" w:lineRule="auto"/>
              <w:jc w:val="center"/>
              <w:rPr>
                <w:ins w:id="48693" w:author="Tran Huan" w:date="2018-12-03T01:24:00Z"/>
                <w:b/>
                <w:bCs/>
              </w:rPr>
            </w:pPr>
            <w:ins w:id="48694" w:author="Tran Huan" w:date="2018-12-03T01:24:00Z">
              <w:r w:rsidRPr="00CF0C7E">
                <w:rPr>
                  <w:b/>
                  <w:bCs/>
                  <w:lang w:val="da-DK"/>
                </w:rPr>
                <w:t>STT</w:t>
              </w:r>
            </w:ins>
          </w:p>
        </w:tc>
        <w:tc>
          <w:tcPr>
            <w:tcW w:w="1863" w:type="dxa"/>
            <w:noWrap/>
            <w:vAlign w:val="center"/>
            <w:hideMark/>
          </w:tcPr>
          <w:p w14:paraId="59470CC0" w14:textId="77777777" w:rsidR="00D10B12" w:rsidRPr="00CF0C7E" w:rsidRDefault="00D10B12" w:rsidP="00870304">
            <w:pPr>
              <w:spacing w:line="276" w:lineRule="auto"/>
              <w:jc w:val="center"/>
              <w:rPr>
                <w:ins w:id="48695" w:author="Tran Huan" w:date="2018-12-03T01:24:00Z"/>
                <w:b/>
                <w:bCs/>
              </w:rPr>
            </w:pPr>
            <w:ins w:id="48696" w:author="Tran Huan" w:date="2018-12-03T01:24:00Z">
              <w:r w:rsidRPr="00CF0C7E">
                <w:rPr>
                  <w:b/>
                  <w:bCs/>
                  <w:lang w:val="da-DK"/>
                </w:rPr>
                <w:t>Tên trường</w:t>
              </w:r>
            </w:ins>
          </w:p>
        </w:tc>
        <w:tc>
          <w:tcPr>
            <w:tcW w:w="1300" w:type="dxa"/>
            <w:noWrap/>
            <w:vAlign w:val="center"/>
            <w:hideMark/>
          </w:tcPr>
          <w:p w14:paraId="15C0F812" w14:textId="77777777" w:rsidR="00D10B12" w:rsidRPr="00CF0C7E" w:rsidRDefault="00D10B12" w:rsidP="00870304">
            <w:pPr>
              <w:spacing w:line="276" w:lineRule="auto"/>
              <w:jc w:val="center"/>
              <w:rPr>
                <w:ins w:id="48697" w:author="Tran Huan" w:date="2018-12-03T01:24:00Z"/>
                <w:b/>
                <w:bCs/>
              </w:rPr>
            </w:pPr>
            <w:ins w:id="48698" w:author="Tran Huan" w:date="2018-12-03T01:24:00Z">
              <w:r w:rsidRPr="00CF0C7E">
                <w:rPr>
                  <w:b/>
                  <w:bCs/>
                  <w:lang w:val="da-DK"/>
                </w:rPr>
                <w:t>Kiểu</w:t>
              </w:r>
            </w:ins>
          </w:p>
        </w:tc>
        <w:tc>
          <w:tcPr>
            <w:tcW w:w="991" w:type="dxa"/>
            <w:noWrap/>
            <w:vAlign w:val="center"/>
            <w:hideMark/>
          </w:tcPr>
          <w:p w14:paraId="26F9879C" w14:textId="77777777" w:rsidR="00D10B12" w:rsidRPr="00CF0C7E" w:rsidRDefault="00D10B12" w:rsidP="00870304">
            <w:pPr>
              <w:spacing w:line="276" w:lineRule="auto"/>
              <w:jc w:val="center"/>
              <w:rPr>
                <w:ins w:id="48699" w:author="Tran Huan" w:date="2018-12-03T01:24:00Z"/>
                <w:b/>
                <w:bCs/>
              </w:rPr>
            </w:pPr>
            <w:ins w:id="48700" w:author="Tran Huan" w:date="2018-12-03T01:24:00Z">
              <w:r w:rsidRPr="00CF0C7E">
                <w:rPr>
                  <w:b/>
                  <w:bCs/>
                  <w:lang w:val="da-DK"/>
                </w:rPr>
                <w:t>Chấp nhận Null</w:t>
              </w:r>
            </w:ins>
          </w:p>
        </w:tc>
        <w:tc>
          <w:tcPr>
            <w:tcW w:w="838" w:type="dxa"/>
            <w:noWrap/>
            <w:vAlign w:val="center"/>
            <w:hideMark/>
          </w:tcPr>
          <w:p w14:paraId="4DD42092" w14:textId="77777777" w:rsidR="00D10B12" w:rsidRPr="00CF0C7E" w:rsidRDefault="00D10B12" w:rsidP="00870304">
            <w:pPr>
              <w:spacing w:line="276" w:lineRule="auto"/>
              <w:jc w:val="center"/>
              <w:rPr>
                <w:ins w:id="48701" w:author="Tran Huan" w:date="2018-12-03T01:24:00Z"/>
                <w:b/>
                <w:bCs/>
              </w:rPr>
            </w:pPr>
            <w:ins w:id="48702" w:author="Tran Huan" w:date="2018-12-03T01:24:00Z">
              <w:r w:rsidRPr="00CF0C7E">
                <w:rPr>
                  <w:b/>
                  <w:bCs/>
                  <w:lang w:val="da-DK"/>
                </w:rPr>
                <w:t>Khóa chính</w:t>
              </w:r>
            </w:ins>
          </w:p>
        </w:tc>
        <w:tc>
          <w:tcPr>
            <w:tcW w:w="1414" w:type="dxa"/>
            <w:noWrap/>
            <w:vAlign w:val="center"/>
            <w:hideMark/>
          </w:tcPr>
          <w:p w14:paraId="5DF26405" w14:textId="77777777" w:rsidR="00D10B12" w:rsidRPr="00CF0C7E" w:rsidRDefault="00D10B12" w:rsidP="00870304">
            <w:pPr>
              <w:spacing w:line="276" w:lineRule="auto"/>
              <w:jc w:val="center"/>
              <w:rPr>
                <w:ins w:id="48703" w:author="Tran Huan" w:date="2018-12-03T01:24:00Z"/>
                <w:b/>
                <w:bCs/>
              </w:rPr>
            </w:pPr>
            <w:ins w:id="48704" w:author="Tran Huan" w:date="2018-12-03T01:24:00Z">
              <w:r w:rsidRPr="00CF0C7E">
                <w:rPr>
                  <w:b/>
                  <w:bCs/>
                  <w:lang w:val="da-DK"/>
                </w:rPr>
                <w:t>Khóa ngoại</w:t>
              </w:r>
            </w:ins>
          </w:p>
        </w:tc>
        <w:tc>
          <w:tcPr>
            <w:tcW w:w="1611" w:type="dxa"/>
            <w:noWrap/>
            <w:vAlign w:val="center"/>
            <w:hideMark/>
          </w:tcPr>
          <w:p w14:paraId="36F3EBA2" w14:textId="77777777" w:rsidR="00D10B12" w:rsidRPr="00CF0C7E" w:rsidRDefault="00D10B12" w:rsidP="00870304">
            <w:pPr>
              <w:spacing w:line="276" w:lineRule="auto"/>
              <w:jc w:val="center"/>
              <w:rPr>
                <w:ins w:id="48705" w:author="Tran Huan" w:date="2018-12-03T01:24:00Z"/>
                <w:b/>
                <w:bCs/>
              </w:rPr>
            </w:pPr>
            <w:ins w:id="48706" w:author="Tran Huan" w:date="2018-12-03T01:24:00Z">
              <w:r w:rsidRPr="00CF0C7E">
                <w:rPr>
                  <w:b/>
                  <w:bCs/>
                  <w:lang w:val="da-DK"/>
                </w:rPr>
                <w:t>Mô tả</w:t>
              </w:r>
            </w:ins>
          </w:p>
        </w:tc>
      </w:tr>
      <w:tr w:rsidR="00D10B12" w:rsidRPr="00CF0C7E" w14:paraId="48EB62CD" w14:textId="77777777" w:rsidTr="00870304">
        <w:trPr>
          <w:trHeight w:val="300"/>
          <w:ins w:id="48707" w:author="Tran Huan" w:date="2018-12-03T01:24:00Z"/>
        </w:trPr>
        <w:tc>
          <w:tcPr>
            <w:tcW w:w="708" w:type="dxa"/>
            <w:noWrap/>
            <w:hideMark/>
          </w:tcPr>
          <w:p w14:paraId="08BA02BC" w14:textId="77777777" w:rsidR="00D10B12" w:rsidRPr="00C72765" w:rsidRDefault="00D10B12" w:rsidP="00870304">
            <w:pPr>
              <w:spacing w:line="276" w:lineRule="auto"/>
              <w:rPr>
                <w:ins w:id="48708" w:author="Tran Huan" w:date="2018-12-03T01:24:00Z"/>
              </w:rPr>
            </w:pPr>
            <w:ins w:id="48709" w:author="Tran Huan" w:date="2018-12-03T01:24:00Z">
              <w:r w:rsidRPr="00C72765">
                <w:t>1</w:t>
              </w:r>
            </w:ins>
          </w:p>
        </w:tc>
        <w:tc>
          <w:tcPr>
            <w:tcW w:w="1863" w:type="dxa"/>
            <w:noWrap/>
            <w:hideMark/>
          </w:tcPr>
          <w:p w14:paraId="6307AA68" w14:textId="77777777" w:rsidR="00D10B12" w:rsidRPr="00C72765" w:rsidRDefault="00D10B12" w:rsidP="00870304">
            <w:pPr>
              <w:spacing w:line="276" w:lineRule="auto"/>
              <w:rPr>
                <w:ins w:id="48710" w:author="Tran Huan" w:date="2018-12-03T01:24:00Z"/>
              </w:rPr>
            </w:pPr>
            <w:ins w:id="48711" w:author="Tran Huan" w:date="2018-12-03T01:24:00Z">
              <w:r w:rsidRPr="00C72765">
                <w:t>id</w:t>
              </w:r>
            </w:ins>
          </w:p>
        </w:tc>
        <w:tc>
          <w:tcPr>
            <w:tcW w:w="1300" w:type="dxa"/>
            <w:noWrap/>
            <w:hideMark/>
          </w:tcPr>
          <w:p w14:paraId="382135E4" w14:textId="77777777" w:rsidR="00D10B12" w:rsidRPr="00C72765" w:rsidRDefault="00D10B12" w:rsidP="00870304">
            <w:pPr>
              <w:spacing w:line="276" w:lineRule="auto"/>
              <w:rPr>
                <w:ins w:id="48712" w:author="Tran Huan" w:date="2018-12-03T01:24:00Z"/>
              </w:rPr>
            </w:pPr>
            <w:ins w:id="48713" w:author="Tran Huan" w:date="2018-12-03T01:24:00Z">
              <w:r w:rsidRPr="00C72765">
                <w:t>numeric</w:t>
              </w:r>
            </w:ins>
          </w:p>
        </w:tc>
        <w:tc>
          <w:tcPr>
            <w:tcW w:w="991" w:type="dxa"/>
            <w:noWrap/>
            <w:vAlign w:val="center"/>
            <w:hideMark/>
          </w:tcPr>
          <w:p w14:paraId="6D1D4B0F" w14:textId="77777777" w:rsidR="00D10B12" w:rsidRPr="00C72765" w:rsidRDefault="00D10B12" w:rsidP="00870304">
            <w:pPr>
              <w:spacing w:line="276" w:lineRule="auto"/>
              <w:jc w:val="center"/>
              <w:rPr>
                <w:ins w:id="48714" w:author="Tran Huan" w:date="2018-12-03T01:24:00Z"/>
              </w:rPr>
            </w:pPr>
          </w:p>
        </w:tc>
        <w:tc>
          <w:tcPr>
            <w:tcW w:w="838" w:type="dxa"/>
            <w:noWrap/>
            <w:vAlign w:val="center"/>
            <w:hideMark/>
          </w:tcPr>
          <w:p w14:paraId="17D5797C" w14:textId="77777777" w:rsidR="00D10B12" w:rsidRPr="00C72765" w:rsidRDefault="00D10B12" w:rsidP="00870304">
            <w:pPr>
              <w:spacing w:line="276" w:lineRule="auto"/>
              <w:jc w:val="center"/>
              <w:rPr>
                <w:ins w:id="48715" w:author="Tran Huan" w:date="2018-12-03T01:24:00Z"/>
              </w:rPr>
            </w:pPr>
            <w:ins w:id="48716" w:author="Tran Huan" w:date="2018-12-03T01:24:00Z">
              <w:r w:rsidRPr="00C72765">
                <w:t>X</w:t>
              </w:r>
            </w:ins>
          </w:p>
        </w:tc>
        <w:tc>
          <w:tcPr>
            <w:tcW w:w="1414" w:type="dxa"/>
            <w:noWrap/>
            <w:vAlign w:val="center"/>
            <w:hideMark/>
          </w:tcPr>
          <w:p w14:paraId="73A24769" w14:textId="77777777" w:rsidR="00D10B12" w:rsidRPr="00C72765" w:rsidRDefault="00D10B12" w:rsidP="00870304">
            <w:pPr>
              <w:spacing w:line="276" w:lineRule="auto"/>
              <w:jc w:val="center"/>
              <w:rPr>
                <w:ins w:id="48717" w:author="Tran Huan" w:date="2018-12-03T01:24:00Z"/>
              </w:rPr>
            </w:pPr>
          </w:p>
        </w:tc>
        <w:tc>
          <w:tcPr>
            <w:tcW w:w="1611" w:type="dxa"/>
            <w:noWrap/>
            <w:hideMark/>
          </w:tcPr>
          <w:p w14:paraId="339A7E48" w14:textId="77777777" w:rsidR="00D10B12" w:rsidRPr="00C72765" w:rsidRDefault="00D10B12" w:rsidP="00870304">
            <w:pPr>
              <w:spacing w:line="276" w:lineRule="auto"/>
              <w:rPr>
                <w:ins w:id="48718" w:author="Tran Huan" w:date="2018-12-03T01:24:00Z"/>
              </w:rPr>
            </w:pPr>
            <w:ins w:id="48719" w:author="Tran Huan" w:date="2018-12-03T01:24:00Z">
              <w:r w:rsidRPr="00C72765">
                <w:t>ID chi tiết hóa đơn</w:t>
              </w:r>
            </w:ins>
          </w:p>
        </w:tc>
      </w:tr>
      <w:tr w:rsidR="00D10B12" w:rsidRPr="00CF0C7E" w14:paraId="03586935" w14:textId="77777777" w:rsidTr="00870304">
        <w:trPr>
          <w:trHeight w:val="300"/>
          <w:ins w:id="48720" w:author="Tran Huan" w:date="2018-12-03T01:24:00Z"/>
        </w:trPr>
        <w:tc>
          <w:tcPr>
            <w:tcW w:w="708" w:type="dxa"/>
            <w:noWrap/>
            <w:hideMark/>
          </w:tcPr>
          <w:p w14:paraId="093A39BA" w14:textId="77777777" w:rsidR="00D10B12" w:rsidRPr="00C72765" w:rsidRDefault="00D10B12" w:rsidP="00870304">
            <w:pPr>
              <w:spacing w:line="276" w:lineRule="auto"/>
              <w:rPr>
                <w:ins w:id="48721" w:author="Tran Huan" w:date="2018-12-03T01:24:00Z"/>
              </w:rPr>
            </w:pPr>
            <w:ins w:id="48722" w:author="Tran Huan" w:date="2018-12-03T01:24:00Z">
              <w:r w:rsidRPr="00C72765">
                <w:t>2</w:t>
              </w:r>
            </w:ins>
          </w:p>
        </w:tc>
        <w:tc>
          <w:tcPr>
            <w:tcW w:w="1863" w:type="dxa"/>
            <w:noWrap/>
            <w:hideMark/>
          </w:tcPr>
          <w:p w14:paraId="19C55396" w14:textId="77777777" w:rsidR="00D10B12" w:rsidRPr="00C72765" w:rsidRDefault="00D10B12" w:rsidP="00870304">
            <w:pPr>
              <w:spacing w:line="276" w:lineRule="auto"/>
              <w:rPr>
                <w:ins w:id="48723" w:author="Tran Huan" w:date="2018-12-03T01:24:00Z"/>
              </w:rPr>
            </w:pPr>
            <w:ins w:id="48724" w:author="Tran Huan" w:date="2018-12-03T01:24:00Z">
              <w:r w:rsidRPr="00C72765">
                <w:t>bill_id</w:t>
              </w:r>
            </w:ins>
          </w:p>
        </w:tc>
        <w:tc>
          <w:tcPr>
            <w:tcW w:w="1300" w:type="dxa"/>
            <w:noWrap/>
            <w:hideMark/>
          </w:tcPr>
          <w:p w14:paraId="4224721D" w14:textId="77777777" w:rsidR="00D10B12" w:rsidRPr="00C72765" w:rsidRDefault="00D10B12" w:rsidP="00870304">
            <w:pPr>
              <w:spacing w:line="276" w:lineRule="auto"/>
              <w:rPr>
                <w:ins w:id="48725" w:author="Tran Huan" w:date="2018-12-03T01:24:00Z"/>
              </w:rPr>
            </w:pPr>
            <w:ins w:id="48726" w:author="Tran Huan" w:date="2018-12-03T01:24:00Z">
              <w:r w:rsidRPr="00C72765">
                <w:t>numeric</w:t>
              </w:r>
            </w:ins>
          </w:p>
        </w:tc>
        <w:tc>
          <w:tcPr>
            <w:tcW w:w="991" w:type="dxa"/>
            <w:noWrap/>
            <w:vAlign w:val="center"/>
            <w:hideMark/>
          </w:tcPr>
          <w:p w14:paraId="0B3AAD76" w14:textId="77777777" w:rsidR="00D10B12" w:rsidRPr="00C72765" w:rsidRDefault="00D10B12" w:rsidP="00870304">
            <w:pPr>
              <w:spacing w:line="276" w:lineRule="auto"/>
              <w:jc w:val="center"/>
              <w:rPr>
                <w:ins w:id="48727" w:author="Tran Huan" w:date="2018-12-03T01:24:00Z"/>
              </w:rPr>
            </w:pPr>
          </w:p>
        </w:tc>
        <w:tc>
          <w:tcPr>
            <w:tcW w:w="838" w:type="dxa"/>
            <w:noWrap/>
            <w:vAlign w:val="center"/>
            <w:hideMark/>
          </w:tcPr>
          <w:p w14:paraId="651D430F" w14:textId="77777777" w:rsidR="00D10B12" w:rsidRPr="00C72765" w:rsidRDefault="00D10B12" w:rsidP="00870304">
            <w:pPr>
              <w:spacing w:line="276" w:lineRule="auto"/>
              <w:jc w:val="center"/>
              <w:rPr>
                <w:ins w:id="48728" w:author="Tran Huan" w:date="2018-12-03T01:24:00Z"/>
              </w:rPr>
            </w:pPr>
          </w:p>
        </w:tc>
        <w:tc>
          <w:tcPr>
            <w:tcW w:w="1414" w:type="dxa"/>
            <w:noWrap/>
            <w:vAlign w:val="center"/>
            <w:hideMark/>
          </w:tcPr>
          <w:p w14:paraId="2EA28352" w14:textId="77777777" w:rsidR="00D10B12" w:rsidRPr="00C72765" w:rsidRDefault="00D10B12" w:rsidP="00870304">
            <w:pPr>
              <w:spacing w:line="276" w:lineRule="auto"/>
              <w:jc w:val="center"/>
              <w:rPr>
                <w:ins w:id="48729" w:author="Tran Huan" w:date="2018-12-03T01:24:00Z"/>
              </w:rPr>
            </w:pPr>
            <w:ins w:id="48730" w:author="Tran Huan" w:date="2018-12-03T01:24:00Z">
              <w:r w:rsidRPr="00C72765">
                <w:t>X</w:t>
              </w:r>
            </w:ins>
          </w:p>
        </w:tc>
        <w:tc>
          <w:tcPr>
            <w:tcW w:w="1611" w:type="dxa"/>
            <w:noWrap/>
            <w:hideMark/>
          </w:tcPr>
          <w:p w14:paraId="2B94B7B5" w14:textId="77777777" w:rsidR="00D10B12" w:rsidRPr="00C72765" w:rsidRDefault="00D10B12" w:rsidP="00870304">
            <w:pPr>
              <w:spacing w:line="276" w:lineRule="auto"/>
              <w:rPr>
                <w:ins w:id="48731" w:author="Tran Huan" w:date="2018-12-03T01:24:00Z"/>
              </w:rPr>
            </w:pPr>
            <w:ins w:id="48732" w:author="Tran Huan" w:date="2018-12-03T01:24:00Z">
              <w:r w:rsidRPr="00C72765">
                <w:t>ID hóa đơn</w:t>
              </w:r>
            </w:ins>
          </w:p>
        </w:tc>
      </w:tr>
      <w:tr w:rsidR="00D10B12" w:rsidRPr="00CF0C7E" w14:paraId="6D2229A7" w14:textId="77777777" w:rsidTr="00870304">
        <w:trPr>
          <w:trHeight w:val="300"/>
          <w:ins w:id="48733" w:author="Tran Huan" w:date="2018-12-03T01:24:00Z"/>
        </w:trPr>
        <w:tc>
          <w:tcPr>
            <w:tcW w:w="708" w:type="dxa"/>
            <w:noWrap/>
            <w:hideMark/>
          </w:tcPr>
          <w:p w14:paraId="71C8D08C" w14:textId="77777777" w:rsidR="00D10B12" w:rsidRPr="00C72765" w:rsidRDefault="00D10B12" w:rsidP="00870304">
            <w:pPr>
              <w:spacing w:line="276" w:lineRule="auto"/>
              <w:rPr>
                <w:ins w:id="48734" w:author="Tran Huan" w:date="2018-12-03T01:24:00Z"/>
              </w:rPr>
            </w:pPr>
            <w:ins w:id="48735" w:author="Tran Huan" w:date="2018-12-03T01:24:00Z">
              <w:r w:rsidRPr="00C72765">
                <w:t>3</w:t>
              </w:r>
            </w:ins>
          </w:p>
        </w:tc>
        <w:tc>
          <w:tcPr>
            <w:tcW w:w="1863" w:type="dxa"/>
            <w:noWrap/>
            <w:hideMark/>
          </w:tcPr>
          <w:p w14:paraId="3FF570D6" w14:textId="77777777" w:rsidR="00D10B12" w:rsidRPr="00C72765" w:rsidRDefault="00D10B12" w:rsidP="00870304">
            <w:pPr>
              <w:spacing w:line="276" w:lineRule="auto"/>
              <w:rPr>
                <w:ins w:id="48736" w:author="Tran Huan" w:date="2018-12-03T01:24:00Z"/>
              </w:rPr>
            </w:pPr>
            <w:ins w:id="48737" w:author="Tran Huan" w:date="2018-12-03T01:24:00Z">
              <w:r w:rsidRPr="00C72765">
                <w:t>service_type_id</w:t>
              </w:r>
            </w:ins>
          </w:p>
        </w:tc>
        <w:tc>
          <w:tcPr>
            <w:tcW w:w="1300" w:type="dxa"/>
            <w:noWrap/>
            <w:hideMark/>
          </w:tcPr>
          <w:p w14:paraId="45F6A3D3" w14:textId="77777777" w:rsidR="00D10B12" w:rsidRPr="00C72765" w:rsidRDefault="00D10B12" w:rsidP="00870304">
            <w:pPr>
              <w:spacing w:line="276" w:lineRule="auto"/>
              <w:rPr>
                <w:ins w:id="48738" w:author="Tran Huan" w:date="2018-12-03T01:24:00Z"/>
              </w:rPr>
            </w:pPr>
            <w:ins w:id="48739" w:author="Tran Huan" w:date="2018-12-03T01:24:00Z">
              <w:r w:rsidRPr="00C72765">
                <w:t>numeric</w:t>
              </w:r>
            </w:ins>
          </w:p>
        </w:tc>
        <w:tc>
          <w:tcPr>
            <w:tcW w:w="991" w:type="dxa"/>
            <w:noWrap/>
            <w:vAlign w:val="center"/>
            <w:hideMark/>
          </w:tcPr>
          <w:p w14:paraId="21F7A694" w14:textId="77777777" w:rsidR="00D10B12" w:rsidRPr="00C72765" w:rsidRDefault="00D10B12" w:rsidP="00870304">
            <w:pPr>
              <w:spacing w:line="276" w:lineRule="auto"/>
              <w:jc w:val="center"/>
              <w:rPr>
                <w:ins w:id="48740" w:author="Tran Huan" w:date="2018-12-03T01:24:00Z"/>
              </w:rPr>
            </w:pPr>
          </w:p>
        </w:tc>
        <w:tc>
          <w:tcPr>
            <w:tcW w:w="838" w:type="dxa"/>
            <w:noWrap/>
            <w:vAlign w:val="center"/>
            <w:hideMark/>
          </w:tcPr>
          <w:p w14:paraId="34BE35D6" w14:textId="77777777" w:rsidR="00D10B12" w:rsidRPr="00C72765" w:rsidRDefault="00D10B12" w:rsidP="00870304">
            <w:pPr>
              <w:spacing w:line="276" w:lineRule="auto"/>
              <w:jc w:val="center"/>
              <w:rPr>
                <w:ins w:id="48741" w:author="Tran Huan" w:date="2018-12-03T01:24:00Z"/>
              </w:rPr>
            </w:pPr>
          </w:p>
        </w:tc>
        <w:tc>
          <w:tcPr>
            <w:tcW w:w="1414" w:type="dxa"/>
            <w:noWrap/>
            <w:vAlign w:val="center"/>
            <w:hideMark/>
          </w:tcPr>
          <w:p w14:paraId="002423D2" w14:textId="77777777" w:rsidR="00D10B12" w:rsidRPr="00C72765" w:rsidRDefault="00D10B12" w:rsidP="00870304">
            <w:pPr>
              <w:spacing w:line="276" w:lineRule="auto"/>
              <w:jc w:val="center"/>
              <w:rPr>
                <w:ins w:id="48742" w:author="Tran Huan" w:date="2018-12-03T01:24:00Z"/>
              </w:rPr>
            </w:pPr>
            <w:ins w:id="48743" w:author="Tran Huan" w:date="2018-12-03T01:24:00Z">
              <w:r w:rsidRPr="00C72765">
                <w:t>X</w:t>
              </w:r>
            </w:ins>
          </w:p>
        </w:tc>
        <w:tc>
          <w:tcPr>
            <w:tcW w:w="1611" w:type="dxa"/>
            <w:noWrap/>
            <w:hideMark/>
          </w:tcPr>
          <w:p w14:paraId="057ED0F0" w14:textId="77777777" w:rsidR="00D10B12" w:rsidRPr="00C72765" w:rsidRDefault="00D10B12" w:rsidP="00870304">
            <w:pPr>
              <w:spacing w:line="276" w:lineRule="auto"/>
              <w:rPr>
                <w:ins w:id="48744" w:author="Tran Huan" w:date="2018-12-03T01:24:00Z"/>
              </w:rPr>
            </w:pPr>
            <w:ins w:id="48745" w:author="Tran Huan" w:date="2018-12-03T01:24:00Z">
              <w:r w:rsidRPr="00C72765">
                <w:t xml:space="preserve">ID loại dịch vụ. </w:t>
              </w:r>
            </w:ins>
          </w:p>
        </w:tc>
      </w:tr>
      <w:tr w:rsidR="00D10B12" w:rsidRPr="00CF0C7E" w14:paraId="7E532A1C" w14:textId="77777777" w:rsidTr="00870304">
        <w:trPr>
          <w:trHeight w:val="300"/>
          <w:ins w:id="48746" w:author="Tran Huan" w:date="2018-12-03T01:24:00Z"/>
        </w:trPr>
        <w:tc>
          <w:tcPr>
            <w:tcW w:w="708" w:type="dxa"/>
            <w:noWrap/>
            <w:hideMark/>
          </w:tcPr>
          <w:p w14:paraId="52A4E928" w14:textId="77777777" w:rsidR="00D10B12" w:rsidRPr="00C72765" w:rsidRDefault="00D10B12" w:rsidP="00870304">
            <w:pPr>
              <w:spacing w:line="276" w:lineRule="auto"/>
              <w:rPr>
                <w:ins w:id="48747" w:author="Tran Huan" w:date="2018-12-03T01:24:00Z"/>
              </w:rPr>
            </w:pPr>
            <w:ins w:id="48748" w:author="Tran Huan" w:date="2018-12-03T01:24:00Z">
              <w:r w:rsidRPr="00C72765">
                <w:t>4</w:t>
              </w:r>
            </w:ins>
          </w:p>
        </w:tc>
        <w:tc>
          <w:tcPr>
            <w:tcW w:w="1863" w:type="dxa"/>
            <w:noWrap/>
            <w:hideMark/>
          </w:tcPr>
          <w:p w14:paraId="1B919666" w14:textId="77777777" w:rsidR="00D10B12" w:rsidRPr="00C72765" w:rsidRDefault="00D10B12" w:rsidP="00870304">
            <w:pPr>
              <w:spacing w:line="276" w:lineRule="auto"/>
              <w:rPr>
                <w:ins w:id="48749" w:author="Tran Huan" w:date="2018-12-03T01:24:00Z"/>
              </w:rPr>
            </w:pPr>
            <w:ins w:id="48750" w:author="Tran Huan" w:date="2018-12-03T01:24:00Z">
              <w:r w:rsidRPr="00C72765">
                <w:t>unit_id</w:t>
              </w:r>
            </w:ins>
          </w:p>
        </w:tc>
        <w:tc>
          <w:tcPr>
            <w:tcW w:w="1300" w:type="dxa"/>
            <w:noWrap/>
            <w:hideMark/>
          </w:tcPr>
          <w:p w14:paraId="3B438BFD" w14:textId="77777777" w:rsidR="00D10B12" w:rsidRPr="00C72765" w:rsidRDefault="00D10B12" w:rsidP="00870304">
            <w:pPr>
              <w:spacing w:line="276" w:lineRule="auto"/>
              <w:rPr>
                <w:ins w:id="48751" w:author="Tran Huan" w:date="2018-12-03T01:24:00Z"/>
              </w:rPr>
            </w:pPr>
            <w:ins w:id="48752" w:author="Tran Huan" w:date="2018-12-03T01:24:00Z">
              <w:r w:rsidRPr="00C72765">
                <w:t>numeric</w:t>
              </w:r>
            </w:ins>
          </w:p>
        </w:tc>
        <w:tc>
          <w:tcPr>
            <w:tcW w:w="991" w:type="dxa"/>
            <w:noWrap/>
            <w:vAlign w:val="center"/>
            <w:hideMark/>
          </w:tcPr>
          <w:p w14:paraId="295E46F2" w14:textId="77777777" w:rsidR="00D10B12" w:rsidRPr="00C72765" w:rsidRDefault="00D10B12" w:rsidP="00870304">
            <w:pPr>
              <w:spacing w:line="276" w:lineRule="auto"/>
              <w:jc w:val="center"/>
              <w:rPr>
                <w:ins w:id="48753" w:author="Tran Huan" w:date="2018-12-03T01:24:00Z"/>
              </w:rPr>
            </w:pPr>
          </w:p>
        </w:tc>
        <w:tc>
          <w:tcPr>
            <w:tcW w:w="838" w:type="dxa"/>
            <w:noWrap/>
            <w:vAlign w:val="center"/>
            <w:hideMark/>
          </w:tcPr>
          <w:p w14:paraId="20D48A2F" w14:textId="77777777" w:rsidR="00D10B12" w:rsidRPr="00C72765" w:rsidRDefault="00D10B12" w:rsidP="00870304">
            <w:pPr>
              <w:spacing w:line="276" w:lineRule="auto"/>
              <w:jc w:val="center"/>
              <w:rPr>
                <w:ins w:id="48754" w:author="Tran Huan" w:date="2018-12-03T01:24:00Z"/>
              </w:rPr>
            </w:pPr>
          </w:p>
        </w:tc>
        <w:tc>
          <w:tcPr>
            <w:tcW w:w="1414" w:type="dxa"/>
            <w:noWrap/>
            <w:vAlign w:val="center"/>
            <w:hideMark/>
          </w:tcPr>
          <w:p w14:paraId="14C5DF81" w14:textId="77777777" w:rsidR="00D10B12" w:rsidRPr="00C72765" w:rsidRDefault="00D10B12" w:rsidP="00870304">
            <w:pPr>
              <w:spacing w:line="276" w:lineRule="auto"/>
              <w:jc w:val="center"/>
              <w:rPr>
                <w:ins w:id="48755" w:author="Tran Huan" w:date="2018-12-03T01:24:00Z"/>
              </w:rPr>
            </w:pPr>
            <w:ins w:id="48756" w:author="Tran Huan" w:date="2018-12-03T01:24:00Z">
              <w:r w:rsidRPr="00C72765">
                <w:t>X</w:t>
              </w:r>
            </w:ins>
          </w:p>
        </w:tc>
        <w:tc>
          <w:tcPr>
            <w:tcW w:w="1611" w:type="dxa"/>
            <w:noWrap/>
            <w:hideMark/>
          </w:tcPr>
          <w:p w14:paraId="061C14B5" w14:textId="77777777" w:rsidR="00D10B12" w:rsidRPr="00C72765" w:rsidRDefault="00D10B12" w:rsidP="00870304">
            <w:pPr>
              <w:spacing w:line="276" w:lineRule="auto"/>
              <w:rPr>
                <w:ins w:id="48757" w:author="Tran Huan" w:date="2018-12-03T01:24:00Z"/>
              </w:rPr>
            </w:pPr>
            <w:ins w:id="48758" w:author="Tran Huan" w:date="2018-12-03T01:24:00Z">
              <w:r w:rsidRPr="00C72765">
                <w:t xml:space="preserve">ID đơn vị tính. </w:t>
              </w:r>
            </w:ins>
          </w:p>
        </w:tc>
      </w:tr>
      <w:tr w:rsidR="00D10B12" w:rsidRPr="00CF0C7E" w14:paraId="2604DDE5" w14:textId="77777777" w:rsidTr="00870304">
        <w:trPr>
          <w:trHeight w:val="300"/>
          <w:ins w:id="48759" w:author="Tran Huan" w:date="2018-12-03T01:24:00Z"/>
        </w:trPr>
        <w:tc>
          <w:tcPr>
            <w:tcW w:w="708" w:type="dxa"/>
            <w:noWrap/>
            <w:hideMark/>
          </w:tcPr>
          <w:p w14:paraId="57836384" w14:textId="77777777" w:rsidR="00D10B12" w:rsidRPr="00C72765" w:rsidRDefault="00D10B12" w:rsidP="00870304">
            <w:pPr>
              <w:spacing w:line="276" w:lineRule="auto"/>
              <w:rPr>
                <w:ins w:id="48760" w:author="Tran Huan" w:date="2018-12-03T01:24:00Z"/>
              </w:rPr>
            </w:pPr>
            <w:ins w:id="48761" w:author="Tran Huan" w:date="2018-12-03T01:24:00Z">
              <w:r w:rsidRPr="00C72765">
                <w:t>5</w:t>
              </w:r>
            </w:ins>
          </w:p>
        </w:tc>
        <w:tc>
          <w:tcPr>
            <w:tcW w:w="1863" w:type="dxa"/>
            <w:noWrap/>
            <w:hideMark/>
          </w:tcPr>
          <w:p w14:paraId="668D95CB" w14:textId="77777777" w:rsidR="00D10B12" w:rsidRPr="00C72765" w:rsidRDefault="00D10B12" w:rsidP="00870304">
            <w:pPr>
              <w:spacing w:line="276" w:lineRule="auto"/>
              <w:rPr>
                <w:ins w:id="48762" w:author="Tran Huan" w:date="2018-12-03T01:24:00Z"/>
              </w:rPr>
            </w:pPr>
            <w:ins w:id="48763" w:author="Tran Huan" w:date="2018-12-03T01:24:00Z">
              <w:r w:rsidRPr="00C72765">
                <w:t>label_id</w:t>
              </w:r>
            </w:ins>
          </w:p>
        </w:tc>
        <w:tc>
          <w:tcPr>
            <w:tcW w:w="1300" w:type="dxa"/>
            <w:noWrap/>
            <w:hideMark/>
          </w:tcPr>
          <w:p w14:paraId="60B87A97" w14:textId="77777777" w:rsidR="00D10B12" w:rsidRPr="00C72765" w:rsidRDefault="00D10B12" w:rsidP="00870304">
            <w:pPr>
              <w:spacing w:line="276" w:lineRule="auto"/>
              <w:rPr>
                <w:ins w:id="48764" w:author="Tran Huan" w:date="2018-12-03T01:24:00Z"/>
              </w:rPr>
            </w:pPr>
            <w:ins w:id="48765" w:author="Tran Huan" w:date="2018-12-03T01:24:00Z">
              <w:r w:rsidRPr="00C72765">
                <w:t>numeric</w:t>
              </w:r>
            </w:ins>
          </w:p>
        </w:tc>
        <w:tc>
          <w:tcPr>
            <w:tcW w:w="991" w:type="dxa"/>
            <w:noWrap/>
            <w:vAlign w:val="center"/>
            <w:hideMark/>
          </w:tcPr>
          <w:p w14:paraId="2043D7A3" w14:textId="77777777" w:rsidR="00D10B12" w:rsidRPr="00C72765" w:rsidRDefault="00D10B12" w:rsidP="00870304">
            <w:pPr>
              <w:spacing w:line="276" w:lineRule="auto"/>
              <w:jc w:val="center"/>
              <w:rPr>
                <w:ins w:id="48766" w:author="Tran Huan" w:date="2018-12-03T01:24:00Z"/>
              </w:rPr>
            </w:pPr>
          </w:p>
        </w:tc>
        <w:tc>
          <w:tcPr>
            <w:tcW w:w="838" w:type="dxa"/>
            <w:noWrap/>
            <w:vAlign w:val="center"/>
            <w:hideMark/>
          </w:tcPr>
          <w:p w14:paraId="65B44774" w14:textId="77777777" w:rsidR="00D10B12" w:rsidRPr="00C72765" w:rsidRDefault="00D10B12" w:rsidP="00870304">
            <w:pPr>
              <w:spacing w:line="276" w:lineRule="auto"/>
              <w:jc w:val="center"/>
              <w:rPr>
                <w:ins w:id="48767" w:author="Tran Huan" w:date="2018-12-03T01:24:00Z"/>
              </w:rPr>
            </w:pPr>
          </w:p>
        </w:tc>
        <w:tc>
          <w:tcPr>
            <w:tcW w:w="1414" w:type="dxa"/>
            <w:noWrap/>
            <w:vAlign w:val="center"/>
            <w:hideMark/>
          </w:tcPr>
          <w:p w14:paraId="502612AB" w14:textId="77777777" w:rsidR="00D10B12" w:rsidRPr="00C72765" w:rsidRDefault="00D10B12" w:rsidP="00870304">
            <w:pPr>
              <w:spacing w:line="276" w:lineRule="auto"/>
              <w:jc w:val="center"/>
              <w:rPr>
                <w:ins w:id="48768" w:author="Tran Huan" w:date="2018-12-03T01:24:00Z"/>
              </w:rPr>
            </w:pPr>
            <w:ins w:id="48769" w:author="Tran Huan" w:date="2018-12-03T01:24:00Z">
              <w:r w:rsidRPr="00C72765">
                <w:t>X</w:t>
              </w:r>
            </w:ins>
          </w:p>
        </w:tc>
        <w:tc>
          <w:tcPr>
            <w:tcW w:w="1611" w:type="dxa"/>
            <w:noWrap/>
            <w:hideMark/>
          </w:tcPr>
          <w:p w14:paraId="5FA708AE" w14:textId="77777777" w:rsidR="00D10B12" w:rsidRPr="00C72765" w:rsidRDefault="00D10B12" w:rsidP="00870304">
            <w:pPr>
              <w:spacing w:line="276" w:lineRule="auto"/>
              <w:rPr>
                <w:ins w:id="48770" w:author="Tran Huan" w:date="2018-12-03T01:24:00Z"/>
              </w:rPr>
            </w:pPr>
            <w:ins w:id="48771" w:author="Tran Huan" w:date="2018-12-03T01:24:00Z">
              <w:r w:rsidRPr="00C72765">
                <w:t>ID nhãn hiệu.</w:t>
              </w:r>
            </w:ins>
          </w:p>
        </w:tc>
      </w:tr>
      <w:tr w:rsidR="00D10B12" w:rsidRPr="00CF0C7E" w14:paraId="4A2EA5BE" w14:textId="77777777" w:rsidTr="00870304">
        <w:trPr>
          <w:trHeight w:val="300"/>
          <w:ins w:id="48772" w:author="Tran Huan" w:date="2018-12-03T01:24:00Z"/>
        </w:trPr>
        <w:tc>
          <w:tcPr>
            <w:tcW w:w="708" w:type="dxa"/>
            <w:noWrap/>
            <w:hideMark/>
          </w:tcPr>
          <w:p w14:paraId="23C15623" w14:textId="77777777" w:rsidR="00D10B12" w:rsidRPr="00C72765" w:rsidRDefault="00D10B12" w:rsidP="00870304">
            <w:pPr>
              <w:spacing w:line="276" w:lineRule="auto"/>
              <w:rPr>
                <w:ins w:id="48773" w:author="Tran Huan" w:date="2018-12-03T01:24:00Z"/>
              </w:rPr>
            </w:pPr>
            <w:ins w:id="48774" w:author="Tran Huan" w:date="2018-12-03T01:24:00Z">
              <w:r w:rsidRPr="00C72765">
                <w:t>6</w:t>
              </w:r>
            </w:ins>
          </w:p>
        </w:tc>
        <w:tc>
          <w:tcPr>
            <w:tcW w:w="1863" w:type="dxa"/>
            <w:noWrap/>
            <w:hideMark/>
          </w:tcPr>
          <w:p w14:paraId="4B123C2E" w14:textId="77777777" w:rsidR="00D10B12" w:rsidRPr="00C72765" w:rsidRDefault="00D10B12" w:rsidP="00870304">
            <w:pPr>
              <w:spacing w:line="276" w:lineRule="auto"/>
              <w:rPr>
                <w:ins w:id="48775" w:author="Tran Huan" w:date="2018-12-03T01:24:00Z"/>
              </w:rPr>
            </w:pPr>
            <w:ins w:id="48776" w:author="Tran Huan" w:date="2018-12-03T01:24:00Z">
              <w:r w:rsidRPr="00C72765">
                <w:t>color_id</w:t>
              </w:r>
            </w:ins>
          </w:p>
        </w:tc>
        <w:tc>
          <w:tcPr>
            <w:tcW w:w="1300" w:type="dxa"/>
            <w:noWrap/>
            <w:hideMark/>
          </w:tcPr>
          <w:p w14:paraId="159B84C9" w14:textId="77777777" w:rsidR="00D10B12" w:rsidRPr="00C72765" w:rsidRDefault="00D10B12" w:rsidP="00870304">
            <w:pPr>
              <w:spacing w:line="276" w:lineRule="auto"/>
              <w:rPr>
                <w:ins w:id="48777" w:author="Tran Huan" w:date="2018-12-03T01:24:00Z"/>
              </w:rPr>
            </w:pPr>
            <w:ins w:id="48778" w:author="Tran Huan" w:date="2018-12-03T01:24:00Z">
              <w:r w:rsidRPr="00C72765">
                <w:t>numeric</w:t>
              </w:r>
            </w:ins>
          </w:p>
        </w:tc>
        <w:tc>
          <w:tcPr>
            <w:tcW w:w="991" w:type="dxa"/>
            <w:noWrap/>
            <w:vAlign w:val="center"/>
            <w:hideMark/>
          </w:tcPr>
          <w:p w14:paraId="0A41BEDB" w14:textId="77777777" w:rsidR="00D10B12" w:rsidRPr="00C72765" w:rsidRDefault="00D10B12" w:rsidP="00870304">
            <w:pPr>
              <w:spacing w:line="276" w:lineRule="auto"/>
              <w:jc w:val="center"/>
              <w:rPr>
                <w:ins w:id="48779" w:author="Tran Huan" w:date="2018-12-03T01:24:00Z"/>
              </w:rPr>
            </w:pPr>
          </w:p>
        </w:tc>
        <w:tc>
          <w:tcPr>
            <w:tcW w:w="838" w:type="dxa"/>
            <w:noWrap/>
            <w:vAlign w:val="center"/>
            <w:hideMark/>
          </w:tcPr>
          <w:p w14:paraId="17439501" w14:textId="77777777" w:rsidR="00D10B12" w:rsidRPr="00C72765" w:rsidRDefault="00D10B12" w:rsidP="00870304">
            <w:pPr>
              <w:spacing w:line="276" w:lineRule="auto"/>
              <w:jc w:val="center"/>
              <w:rPr>
                <w:ins w:id="48780" w:author="Tran Huan" w:date="2018-12-03T01:24:00Z"/>
              </w:rPr>
            </w:pPr>
          </w:p>
        </w:tc>
        <w:tc>
          <w:tcPr>
            <w:tcW w:w="1414" w:type="dxa"/>
            <w:noWrap/>
            <w:vAlign w:val="center"/>
            <w:hideMark/>
          </w:tcPr>
          <w:p w14:paraId="16B7F8BE" w14:textId="77777777" w:rsidR="00D10B12" w:rsidRPr="00C72765" w:rsidRDefault="00D10B12" w:rsidP="00870304">
            <w:pPr>
              <w:spacing w:line="276" w:lineRule="auto"/>
              <w:jc w:val="center"/>
              <w:rPr>
                <w:ins w:id="48781" w:author="Tran Huan" w:date="2018-12-03T01:24:00Z"/>
              </w:rPr>
            </w:pPr>
            <w:ins w:id="48782" w:author="Tran Huan" w:date="2018-12-03T01:24:00Z">
              <w:r w:rsidRPr="00C72765">
                <w:t>X</w:t>
              </w:r>
            </w:ins>
          </w:p>
        </w:tc>
        <w:tc>
          <w:tcPr>
            <w:tcW w:w="1611" w:type="dxa"/>
            <w:noWrap/>
            <w:hideMark/>
          </w:tcPr>
          <w:p w14:paraId="2ACE5F66" w14:textId="77777777" w:rsidR="00D10B12" w:rsidRPr="00C72765" w:rsidRDefault="00D10B12" w:rsidP="00870304">
            <w:pPr>
              <w:spacing w:line="276" w:lineRule="auto"/>
              <w:rPr>
                <w:ins w:id="48783" w:author="Tran Huan" w:date="2018-12-03T01:24:00Z"/>
              </w:rPr>
            </w:pPr>
            <w:ins w:id="48784" w:author="Tran Huan" w:date="2018-12-03T01:24:00Z">
              <w:r w:rsidRPr="00C72765">
                <w:t xml:space="preserve">ID màu sắc. </w:t>
              </w:r>
            </w:ins>
          </w:p>
        </w:tc>
      </w:tr>
      <w:tr w:rsidR="00D10B12" w:rsidRPr="00CF0C7E" w14:paraId="70A3C8C1" w14:textId="77777777" w:rsidTr="00870304">
        <w:trPr>
          <w:trHeight w:val="300"/>
          <w:ins w:id="48785" w:author="Tran Huan" w:date="2018-12-03T01:24:00Z"/>
        </w:trPr>
        <w:tc>
          <w:tcPr>
            <w:tcW w:w="708" w:type="dxa"/>
            <w:noWrap/>
            <w:hideMark/>
          </w:tcPr>
          <w:p w14:paraId="7A99541E" w14:textId="77777777" w:rsidR="00D10B12" w:rsidRPr="00C72765" w:rsidRDefault="00D10B12" w:rsidP="00870304">
            <w:pPr>
              <w:spacing w:line="276" w:lineRule="auto"/>
              <w:rPr>
                <w:ins w:id="48786" w:author="Tran Huan" w:date="2018-12-03T01:24:00Z"/>
              </w:rPr>
            </w:pPr>
            <w:ins w:id="48787" w:author="Tran Huan" w:date="2018-12-03T01:24:00Z">
              <w:r w:rsidRPr="00C72765">
                <w:t>7</w:t>
              </w:r>
            </w:ins>
          </w:p>
        </w:tc>
        <w:tc>
          <w:tcPr>
            <w:tcW w:w="1863" w:type="dxa"/>
            <w:noWrap/>
            <w:hideMark/>
          </w:tcPr>
          <w:p w14:paraId="673D0AE4" w14:textId="77777777" w:rsidR="00D10B12" w:rsidRPr="00C72765" w:rsidRDefault="00D10B12" w:rsidP="00870304">
            <w:pPr>
              <w:spacing w:line="276" w:lineRule="auto"/>
              <w:rPr>
                <w:ins w:id="48788" w:author="Tran Huan" w:date="2018-12-03T01:24:00Z"/>
              </w:rPr>
            </w:pPr>
            <w:ins w:id="48789" w:author="Tran Huan" w:date="2018-12-03T01:24:00Z">
              <w:r w:rsidRPr="00C72765">
                <w:t>product_id</w:t>
              </w:r>
            </w:ins>
          </w:p>
        </w:tc>
        <w:tc>
          <w:tcPr>
            <w:tcW w:w="1300" w:type="dxa"/>
            <w:noWrap/>
            <w:hideMark/>
          </w:tcPr>
          <w:p w14:paraId="2BD7C0BE" w14:textId="77777777" w:rsidR="00D10B12" w:rsidRPr="00C72765" w:rsidRDefault="00D10B12" w:rsidP="00870304">
            <w:pPr>
              <w:spacing w:line="276" w:lineRule="auto"/>
              <w:rPr>
                <w:ins w:id="48790" w:author="Tran Huan" w:date="2018-12-03T01:24:00Z"/>
              </w:rPr>
            </w:pPr>
            <w:ins w:id="48791" w:author="Tran Huan" w:date="2018-12-03T01:24:00Z">
              <w:r w:rsidRPr="00C72765">
                <w:t>numeric</w:t>
              </w:r>
            </w:ins>
          </w:p>
        </w:tc>
        <w:tc>
          <w:tcPr>
            <w:tcW w:w="991" w:type="dxa"/>
            <w:noWrap/>
            <w:vAlign w:val="center"/>
            <w:hideMark/>
          </w:tcPr>
          <w:p w14:paraId="0F0A12CA" w14:textId="77777777" w:rsidR="00D10B12" w:rsidRPr="00C72765" w:rsidRDefault="00D10B12" w:rsidP="00870304">
            <w:pPr>
              <w:spacing w:line="276" w:lineRule="auto"/>
              <w:jc w:val="center"/>
              <w:rPr>
                <w:ins w:id="48792" w:author="Tran Huan" w:date="2018-12-03T01:24:00Z"/>
              </w:rPr>
            </w:pPr>
          </w:p>
        </w:tc>
        <w:tc>
          <w:tcPr>
            <w:tcW w:w="838" w:type="dxa"/>
            <w:noWrap/>
            <w:vAlign w:val="center"/>
            <w:hideMark/>
          </w:tcPr>
          <w:p w14:paraId="107F9A17" w14:textId="77777777" w:rsidR="00D10B12" w:rsidRPr="00C72765" w:rsidRDefault="00D10B12" w:rsidP="00870304">
            <w:pPr>
              <w:spacing w:line="276" w:lineRule="auto"/>
              <w:jc w:val="center"/>
              <w:rPr>
                <w:ins w:id="48793" w:author="Tran Huan" w:date="2018-12-03T01:24:00Z"/>
              </w:rPr>
            </w:pPr>
          </w:p>
        </w:tc>
        <w:tc>
          <w:tcPr>
            <w:tcW w:w="1414" w:type="dxa"/>
            <w:noWrap/>
            <w:vAlign w:val="center"/>
            <w:hideMark/>
          </w:tcPr>
          <w:p w14:paraId="0A471B82" w14:textId="77777777" w:rsidR="00D10B12" w:rsidRPr="00C72765" w:rsidRDefault="00D10B12" w:rsidP="00870304">
            <w:pPr>
              <w:spacing w:line="276" w:lineRule="auto"/>
              <w:jc w:val="center"/>
              <w:rPr>
                <w:ins w:id="48794" w:author="Tran Huan" w:date="2018-12-03T01:24:00Z"/>
              </w:rPr>
            </w:pPr>
            <w:ins w:id="48795" w:author="Tran Huan" w:date="2018-12-03T01:24:00Z">
              <w:r w:rsidRPr="00C72765">
                <w:t>X</w:t>
              </w:r>
            </w:ins>
          </w:p>
        </w:tc>
        <w:tc>
          <w:tcPr>
            <w:tcW w:w="1611" w:type="dxa"/>
            <w:noWrap/>
            <w:hideMark/>
          </w:tcPr>
          <w:p w14:paraId="64F6F1B6" w14:textId="77777777" w:rsidR="00D10B12" w:rsidRPr="00C72765" w:rsidRDefault="00D10B12" w:rsidP="00870304">
            <w:pPr>
              <w:spacing w:line="276" w:lineRule="auto"/>
              <w:rPr>
                <w:ins w:id="48796" w:author="Tran Huan" w:date="2018-12-03T01:24:00Z"/>
              </w:rPr>
            </w:pPr>
            <w:ins w:id="48797" w:author="Tran Huan" w:date="2018-12-03T01:24:00Z">
              <w:r w:rsidRPr="00C72765">
                <w:t>ID quần áo</w:t>
              </w:r>
            </w:ins>
          </w:p>
        </w:tc>
      </w:tr>
      <w:tr w:rsidR="00D10B12" w:rsidRPr="00CF0C7E" w14:paraId="74CC09A7" w14:textId="77777777" w:rsidTr="00870304">
        <w:trPr>
          <w:trHeight w:val="300"/>
          <w:ins w:id="48798" w:author="Tran Huan" w:date="2018-12-03T01:24:00Z"/>
        </w:trPr>
        <w:tc>
          <w:tcPr>
            <w:tcW w:w="708" w:type="dxa"/>
            <w:noWrap/>
            <w:hideMark/>
          </w:tcPr>
          <w:p w14:paraId="565974B2" w14:textId="77777777" w:rsidR="00D10B12" w:rsidRPr="00C72765" w:rsidRDefault="00D10B12" w:rsidP="00870304">
            <w:pPr>
              <w:spacing w:line="276" w:lineRule="auto"/>
              <w:rPr>
                <w:ins w:id="48799" w:author="Tran Huan" w:date="2018-12-03T01:24:00Z"/>
              </w:rPr>
            </w:pPr>
            <w:ins w:id="48800" w:author="Tran Huan" w:date="2018-12-03T01:24:00Z">
              <w:r w:rsidRPr="00C72765">
                <w:t>8</w:t>
              </w:r>
            </w:ins>
          </w:p>
        </w:tc>
        <w:tc>
          <w:tcPr>
            <w:tcW w:w="1863" w:type="dxa"/>
            <w:noWrap/>
            <w:hideMark/>
          </w:tcPr>
          <w:p w14:paraId="40DEAFC0" w14:textId="77777777" w:rsidR="00D10B12" w:rsidRPr="00C72765" w:rsidRDefault="00D10B12" w:rsidP="00870304">
            <w:pPr>
              <w:spacing w:line="276" w:lineRule="auto"/>
              <w:rPr>
                <w:ins w:id="48801" w:author="Tran Huan" w:date="2018-12-03T01:24:00Z"/>
              </w:rPr>
            </w:pPr>
            <w:ins w:id="48802" w:author="Tran Huan" w:date="2018-12-03T01:24:00Z">
              <w:r w:rsidRPr="00C72765">
                <w:t>material_id</w:t>
              </w:r>
            </w:ins>
          </w:p>
        </w:tc>
        <w:tc>
          <w:tcPr>
            <w:tcW w:w="1300" w:type="dxa"/>
            <w:noWrap/>
            <w:hideMark/>
          </w:tcPr>
          <w:p w14:paraId="3A091F7C" w14:textId="77777777" w:rsidR="00D10B12" w:rsidRPr="00C72765" w:rsidRDefault="00D10B12" w:rsidP="00870304">
            <w:pPr>
              <w:spacing w:line="276" w:lineRule="auto"/>
              <w:rPr>
                <w:ins w:id="48803" w:author="Tran Huan" w:date="2018-12-03T01:24:00Z"/>
              </w:rPr>
            </w:pPr>
            <w:ins w:id="48804" w:author="Tran Huan" w:date="2018-12-03T01:24:00Z">
              <w:r w:rsidRPr="00C72765">
                <w:t>numeric</w:t>
              </w:r>
            </w:ins>
          </w:p>
        </w:tc>
        <w:tc>
          <w:tcPr>
            <w:tcW w:w="991" w:type="dxa"/>
            <w:noWrap/>
            <w:vAlign w:val="center"/>
            <w:hideMark/>
          </w:tcPr>
          <w:p w14:paraId="0B099D82" w14:textId="77777777" w:rsidR="00D10B12" w:rsidRPr="00C72765" w:rsidRDefault="00D10B12" w:rsidP="00870304">
            <w:pPr>
              <w:spacing w:line="276" w:lineRule="auto"/>
              <w:jc w:val="center"/>
              <w:rPr>
                <w:ins w:id="48805" w:author="Tran Huan" w:date="2018-12-03T01:24:00Z"/>
              </w:rPr>
            </w:pPr>
          </w:p>
        </w:tc>
        <w:tc>
          <w:tcPr>
            <w:tcW w:w="838" w:type="dxa"/>
            <w:noWrap/>
            <w:vAlign w:val="center"/>
            <w:hideMark/>
          </w:tcPr>
          <w:p w14:paraId="0AEC4651" w14:textId="77777777" w:rsidR="00D10B12" w:rsidRPr="00C72765" w:rsidRDefault="00D10B12" w:rsidP="00870304">
            <w:pPr>
              <w:spacing w:line="276" w:lineRule="auto"/>
              <w:jc w:val="center"/>
              <w:rPr>
                <w:ins w:id="48806" w:author="Tran Huan" w:date="2018-12-03T01:24:00Z"/>
              </w:rPr>
            </w:pPr>
          </w:p>
        </w:tc>
        <w:tc>
          <w:tcPr>
            <w:tcW w:w="1414" w:type="dxa"/>
            <w:noWrap/>
            <w:vAlign w:val="center"/>
            <w:hideMark/>
          </w:tcPr>
          <w:p w14:paraId="25524CD9" w14:textId="77777777" w:rsidR="00D10B12" w:rsidRPr="00C72765" w:rsidRDefault="00D10B12" w:rsidP="00870304">
            <w:pPr>
              <w:spacing w:line="276" w:lineRule="auto"/>
              <w:jc w:val="center"/>
              <w:rPr>
                <w:ins w:id="48807" w:author="Tran Huan" w:date="2018-12-03T01:24:00Z"/>
              </w:rPr>
            </w:pPr>
            <w:ins w:id="48808" w:author="Tran Huan" w:date="2018-12-03T01:24:00Z">
              <w:r w:rsidRPr="00C72765">
                <w:t>X</w:t>
              </w:r>
            </w:ins>
          </w:p>
        </w:tc>
        <w:tc>
          <w:tcPr>
            <w:tcW w:w="1611" w:type="dxa"/>
            <w:noWrap/>
            <w:hideMark/>
          </w:tcPr>
          <w:p w14:paraId="615AD5E1" w14:textId="77777777" w:rsidR="00D10B12" w:rsidRPr="00C72765" w:rsidRDefault="00D10B12" w:rsidP="00870304">
            <w:pPr>
              <w:spacing w:line="276" w:lineRule="auto"/>
              <w:rPr>
                <w:ins w:id="48809" w:author="Tran Huan" w:date="2018-12-03T01:24:00Z"/>
              </w:rPr>
            </w:pPr>
            <w:ins w:id="48810" w:author="Tran Huan" w:date="2018-12-03T01:24:00Z">
              <w:r w:rsidRPr="00C72765">
                <w:t xml:space="preserve">ID chất liệu. </w:t>
              </w:r>
            </w:ins>
          </w:p>
        </w:tc>
      </w:tr>
      <w:tr w:rsidR="00D10B12" w:rsidRPr="00CF0C7E" w14:paraId="7E5D2D8A" w14:textId="77777777" w:rsidTr="00870304">
        <w:trPr>
          <w:trHeight w:val="300"/>
          <w:ins w:id="48811" w:author="Tran Huan" w:date="2018-12-03T01:24:00Z"/>
        </w:trPr>
        <w:tc>
          <w:tcPr>
            <w:tcW w:w="708" w:type="dxa"/>
            <w:noWrap/>
            <w:hideMark/>
          </w:tcPr>
          <w:p w14:paraId="529B419B" w14:textId="77777777" w:rsidR="00D10B12" w:rsidRPr="00C72765" w:rsidRDefault="00D10B12" w:rsidP="00870304">
            <w:pPr>
              <w:spacing w:line="276" w:lineRule="auto"/>
              <w:rPr>
                <w:ins w:id="48812" w:author="Tran Huan" w:date="2018-12-03T01:24:00Z"/>
              </w:rPr>
            </w:pPr>
            <w:ins w:id="48813" w:author="Tran Huan" w:date="2018-12-03T01:24:00Z">
              <w:r w:rsidRPr="00C72765">
                <w:t>9</w:t>
              </w:r>
            </w:ins>
          </w:p>
        </w:tc>
        <w:tc>
          <w:tcPr>
            <w:tcW w:w="1863" w:type="dxa"/>
            <w:noWrap/>
            <w:hideMark/>
          </w:tcPr>
          <w:p w14:paraId="2930AD8E" w14:textId="77777777" w:rsidR="00D10B12" w:rsidRPr="00C72765" w:rsidRDefault="00D10B12" w:rsidP="00870304">
            <w:pPr>
              <w:spacing w:line="276" w:lineRule="auto"/>
              <w:rPr>
                <w:ins w:id="48814" w:author="Tran Huan" w:date="2018-12-03T01:24:00Z"/>
              </w:rPr>
            </w:pPr>
            <w:ins w:id="48815" w:author="Tran Huan" w:date="2018-12-03T01:24:00Z">
              <w:r w:rsidRPr="00C72765">
                <w:t>amount</w:t>
              </w:r>
            </w:ins>
          </w:p>
        </w:tc>
        <w:tc>
          <w:tcPr>
            <w:tcW w:w="1300" w:type="dxa"/>
            <w:noWrap/>
            <w:hideMark/>
          </w:tcPr>
          <w:p w14:paraId="4B7ED6AF" w14:textId="77777777" w:rsidR="00D10B12" w:rsidRPr="00C72765" w:rsidRDefault="00D10B12" w:rsidP="00870304">
            <w:pPr>
              <w:spacing w:line="276" w:lineRule="auto"/>
              <w:rPr>
                <w:ins w:id="48816" w:author="Tran Huan" w:date="2018-12-03T01:24:00Z"/>
              </w:rPr>
            </w:pPr>
            <w:ins w:id="48817" w:author="Tran Huan" w:date="2018-12-03T01:24:00Z">
              <w:r>
                <w:rPr>
                  <w:lang w:val="en-US"/>
                </w:rPr>
                <w:t>double</w:t>
              </w:r>
            </w:ins>
          </w:p>
        </w:tc>
        <w:tc>
          <w:tcPr>
            <w:tcW w:w="991" w:type="dxa"/>
            <w:noWrap/>
            <w:vAlign w:val="center"/>
            <w:hideMark/>
          </w:tcPr>
          <w:p w14:paraId="5BFED6F5" w14:textId="77777777" w:rsidR="00D10B12" w:rsidRPr="00C72765" w:rsidRDefault="00D10B12" w:rsidP="00870304">
            <w:pPr>
              <w:spacing w:line="276" w:lineRule="auto"/>
              <w:jc w:val="center"/>
              <w:rPr>
                <w:ins w:id="48818" w:author="Tran Huan" w:date="2018-12-03T01:24:00Z"/>
              </w:rPr>
            </w:pPr>
          </w:p>
        </w:tc>
        <w:tc>
          <w:tcPr>
            <w:tcW w:w="838" w:type="dxa"/>
            <w:noWrap/>
            <w:vAlign w:val="center"/>
            <w:hideMark/>
          </w:tcPr>
          <w:p w14:paraId="5A89579C" w14:textId="77777777" w:rsidR="00D10B12" w:rsidRPr="00C72765" w:rsidRDefault="00D10B12" w:rsidP="00870304">
            <w:pPr>
              <w:spacing w:line="276" w:lineRule="auto"/>
              <w:jc w:val="center"/>
              <w:rPr>
                <w:ins w:id="48819" w:author="Tran Huan" w:date="2018-12-03T01:24:00Z"/>
              </w:rPr>
            </w:pPr>
          </w:p>
        </w:tc>
        <w:tc>
          <w:tcPr>
            <w:tcW w:w="1414" w:type="dxa"/>
            <w:noWrap/>
            <w:vAlign w:val="center"/>
            <w:hideMark/>
          </w:tcPr>
          <w:p w14:paraId="61F2D702" w14:textId="77777777" w:rsidR="00D10B12" w:rsidRPr="00C72765" w:rsidRDefault="00D10B12" w:rsidP="00870304">
            <w:pPr>
              <w:spacing w:line="276" w:lineRule="auto"/>
              <w:jc w:val="center"/>
              <w:rPr>
                <w:ins w:id="48820" w:author="Tran Huan" w:date="2018-12-03T01:24:00Z"/>
              </w:rPr>
            </w:pPr>
          </w:p>
        </w:tc>
        <w:tc>
          <w:tcPr>
            <w:tcW w:w="1611" w:type="dxa"/>
            <w:noWrap/>
            <w:hideMark/>
          </w:tcPr>
          <w:p w14:paraId="3C2F51AD" w14:textId="77777777" w:rsidR="00D10B12" w:rsidRPr="00C72765" w:rsidRDefault="00D10B12" w:rsidP="00870304">
            <w:pPr>
              <w:spacing w:line="276" w:lineRule="auto"/>
              <w:rPr>
                <w:ins w:id="48821" w:author="Tran Huan" w:date="2018-12-03T01:24:00Z"/>
              </w:rPr>
            </w:pPr>
            <w:ins w:id="48822" w:author="Tran Huan" w:date="2018-12-03T01:24:00Z">
              <w:r w:rsidRPr="00C72765">
                <w:t>Số lượng quần</w:t>
              </w:r>
            </w:ins>
          </w:p>
        </w:tc>
      </w:tr>
      <w:tr w:rsidR="00D10B12" w:rsidRPr="00CF0C7E" w14:paraId="04B60A91" w14:textId="77777777" w:rsidTr="00870304">
        <w:trPr>
          <w:trHeight w:val="300"/>
          <w:ins w:id="48823" w:author="Tran Huan" w:date="2018-12-03T01:24:00Z"/>
        </w:trPr>
        <w:tc>
          <w:tcPr>
            <w:tcW w:w="708" w:type="dxa"/>
            <w:noWrap/>
            <w:hideMark/>
          </w:tcPr>
          <w:p w14:paraId="57A90337" w14:textId="77777777" w:rsidR="00D10B12" w:rsidRPr="00C72765" w:rsidRDefault="00D10B12" w:rsidP="00870304">
            <w:pPr>
              <w:spacing w:line="276" w:lineRule="auto"/>
              <w:rPr>
                <w:ins w:id="48824" w:author="Tran Huan" w:date="2018-12-03T01:24:00Z"/>
              </w:rPr>
            </w:pPr>
            <w:ins w:id="48825" w:author="Tran Huan" w:date="2018-12-03T01:24:00Z">
              <w:r w:rsidRPr="00C72765">
                <w:t>10</w:t>
              </w:r>
            </w:ins>
          </w:p>
        </w:tc>
        <w:tc>
          <w:tcPr>
            <w:tcW w:w="1863" w:type="dxa"/>
            <w:noWrap/>
            <w:hideMark/>
          </w:tcPr>
          <w:p w14:paraId="09ED2708" w14:textId="77777777" w:rsidR="00D10B12" w:rsidRPr="00C72765" w:rsidRDefault="00D10B12" w:rsidP="00870304">
            <w:pPr>
              <w:spacing w:line="276" w:lineRule="auto"/>
              <w:rPr>
                <w:ins w:id="48826" w:author="Tran Huan" w:date="2018-12-03T01:24:00Z"/>
              </w:rPr>
            </w:pPr>
            <w:ins w:id="48827" w:author="Tran Huan" w:date="2018-12-03T01:24:00Z">
              <w:r w:rsidRPr="00C72765">
                <w:t>note</w:t>
              </w:r>
            </w:ins>
          </w:p>
        </w:tc>
        <w:tc>
          <w:tcPr>
            <w:tcW w:w="1300" w:type="dxa"/>
            <w:noWrap/>
            <w:hideMark/>
          </w:tcPr>
          <w:p w14:paraId="69FF0D69" w14:textId="77777777" w:rsidR="00D10B12" w:rsidRPr="00C72765" w:rsidRDefault="00D10B12" w:rsidP="00870304">
            <w:pPr>
              <w:spacing w:line="276" w:lineRule="auto"/>
              <w:rPr>
                <w:ins w:id="48828" w:author="Tran Huan" w:date="2018-12-03T01:24:00Z"/>
              </w:rPr>
            </w:pPr>
            <w:ins w:id="48829" w:author="Tran Huan" w:date="2018-12-03T01:24:00Z">
              <w:r w:rsidRPr="00C72765">
                <w:t>character varying</w:t>
              </w:r>
            </w:ins>
          </w:p>
        </w:tc>
        <w:tc>
          <w:tcPr>
            <w:tcW w:w="991" w:type="dxa"/>
            <w:noWrap/>
            <w:vAlign w:val="center"/>
            <w:hideMark/>
          </w:tcPr>
          <w:p w14:paraId="78B25520" w14:textId="77777777" w:rsidR="00D10B12" w:rsidRPr="00C72765" w:rsidRDefault="00D10B12" w:rsidP="00870304">
            <w:pPr>
              <w:spacing w:line="276" w:lineRule="auto"/>
              <w:jc w:val="center"/>
              <w:rPr>
                <w:ins w:id="48830" w:author="Tran Huan" w:date="2018-12-03T01:24:00Z"/>
              </w:rPr>
            </w:pPr>
            <w:ins w:id="48831" w:author="Tran Huan" w:date="2018-12-03T01:24:00Z">
              <w:r w:rsidRPr="00C72765">
                <w:t>X</w:t>
              </w:r>
            </w:ins>
          </w:p>
        </w:tc>
        <w:tc>
          <w:tcPr>
            <w:tcW w:w="838" w:type="dxa"/>
            <w:noWrap/>
            <w:vAlign w:val="center"/>
            <w:hideMark/>
          </w:tcPr>
          <w:p w14:paraId="6C78A09D" w14:textId="77777777" w:rsidR="00D10B12" w:rsidRPr="00C72765" w:rsidRDefault="00D10B12" w:rsidP="00870304">
            <w:pPr>
              <w:spacing w:line="276" w:lineRule="auto"/>
              <w:jc w:val="center"/>
              <w:rPr>
                <w:ins w:id="48832" w:author="Tran Huan" w:date="2018-12-03T01:24:00Z"/>
              </w:rPr>
            </w:pPr>
          </w:p>
        </w:tc>
        <w:tc>
          <w:tcPr>
            <w:tcW w:w="1414" w:type="dxa"/>
            <w:noWrap/>
            <w:vAlign w:val="center"/>
            <w:hideMark/>
          </w:tcPr>
          <w:p w14:paraId="6AB687C4" w14:textId="77777777" w:rsidR="00D10B12" w:rsidRPr="00C72765" w:rsidRDefault="00D10B12" w:rsidP="00870304">
            <w:pPr>
              <w:spacing w:line="276" w:lineRule="auto"/>
              <w:jc w:val="center"/>
              <w:rPr>
                <w:ins w:id="48833" w:author="Tran Huan" w:date="2018-12-03T01:24:00Z"/>
              </w:rPr>
            </w:pPr>
          </w:p>
        </w:tc>
        <w:tc>
          <w:tcPr>
            <w:tcW w:w="1611" w:type="dxa"/>
            <w:noWrap/>
            <w:hideMark/>
          </w:tcPr>
          <w:p w14:paraId="77835739" w14:textId="77777777" w:rsidR="00D10B12" w:rsidRPr="00C72765" w:rsidRDefault="00D10B12" w:rsidP="00870304">
            <w:pPr>
              <w:spacing w:line="276" w:lineRule="auto"/>
              <w:rPr>
                <w:ins w:id="48834" w:author="Tran Huan" w:date="2018-12-03T01:24:00Z"/>
              </w:rPr>
            </w:pPr>
            <w:ins w:id="48835" w:author="Tran Huan" w:date="2018-12-03T01:24:00Z">
              <w:r w:rsidRPr="00C72765">
                <w:t>Ghi chú</w:t>
              </w:r>
            </w:ins>
          </w:p>
        </w:tc>
      </w:tr>
      <w:tr w:rsidR="00D10B12" w:rsidRPr="00CF0C7E" w14:paraId="5341E999" w14:textId="77777777" w:rsidTr="00870304">
        <w:trPr>
          <w:trHeight w:val="300"/>
          <w:ins w:id="48836" w:author="Tran Huan" w:date="2018-12-03T01:24:00Z"/>
        </w:trPr>
        <w:tc>
          <w:tcPr>
            <w:tcW w:w="708" w:type="dxa"/>
            <w:noWrap/>
            <w:hideMark/>
          </w:tcPr>
          <w:p w14:paraId="56BFFCAB" w14:textId="77777777" w:rsidR="00D10B12" w:rsidRPr="00C72765" w:rsidRDefault="00D10B12" w:rsidP="00870304">
            <w:pPr>
              <w:spacing w:line="276" w:lineRule="auto"/>
              <w:rPr>
                <w:ins w:id="48837" w:author="Tran Huan" w:date="2018-12-03T01:24:00Z"/>
                <w:lang w:val="en-US"/>
              </w:rPr>
            </w:pPr>
            <w:ins w:id="48838" w:author="Tran Huan" w:date="2018-12-03T01:24:00Z">
              <w:r>
                <w:rPr>
                  <w:lang w:val="en-US"/>
                </w:rPr>
                <w:t>11</w:t>
              </w:r>
            </w:ins>
          </w:p>
        </w:tc>
        <w:tc>
          <w:tcPr>
            <w:tcW w:w="1863" w:type="dxa"/>
            <w:noWrap/>
            <w:hideMark/>
          </w:tcPr>
          <w:p w14:paraId="1E4D1B78" w14:textId="77777777" w:rsidR="00D10B12" w:rsidRPr="00C72765" w:rsidRDefault="00D10B12" w:rsidP="00870304">
            <w:pPr>
              <w:spacing w:line="276" w:lineRule="auto"/>
              <w:rPr>
                <w:ins w:id="48839" w:author="Tran Huan" w:date="2018-12-03T01:24:00Z"/>
              </w:rPr>
            </w:pPr>
            <w:ins w:id="48840" w:author="Tran Huan" w:date="2018-12-03T01:24:00Z">
              <w:r w:rsidRPr="00C72765">
                <w:t>unit_price</w:t>
              </w:r>
            </w:ins>
          </w:p>
        </w:tc>
        <w:tc>
          <w:tcPr>
            <w:tcW w:w="1300" w:type="dxa"/>
            <w:noWrap/>
            <w:hideMark/>
          </w:tcPr>
          <w:p w14:paraId="0F237AED" w14:textId="77777777" w:rsidR="00D10B12" w:rsidRPr="00C72765" w:rsidRDefault="00D10B12" w:rsidP="00870304">
            <w:pPr>
              <w:spacing w:line="276" w:lineRule="auto"/>
              <w:rPr>
                <w:ins w:id="48841" w:author="Tran Huan" w:date="2018-12-03T01:24:00Z"/>
              </w:rPr>
            </w:pPr>
            <w:ins w:id="48842" w:author="Tran Huan" w:date="2018-12-03T01:24:00Z">
              <w:r w:rsidRPr="00C72765">
                <w:t>numeric</w:t>
              </w:r>
            </w:ins>
          </w:p>
        </w:tc>
        <w:tc>
          <w:tcPr>
            <w:tcW w:w="991" w:type="dxa"/>
            <w:noWrap/>
            <w:vAlign w:val="center"/>
            <w:hideMark/>
          </w:tcPr>
          <w:p w14:paraId="5F2F8FA4" w14:textId="77777777" w:rsidR="00D10B12" w:rsidRPr="00C72765" w:rsidRDefault="00D10B12" w:rsidP="00870304">
            <w:pPr>
              <w:spacing w:line="276" w:lineRule="auto"/>
              <w:jc w:val="center"/>
              <w:rPr>
                <w:ins w:id="48843" w:author="Tran Huan" w:date="2018-12-03T01:24:00Z"/>
              </w:rPr>
            </w:pPr>
          </w:p>
        </w:tc>
        <w:tc>
          <w:tcPr>
            <w:tcW w:w="838" w:type="dxa"/>
            <w:noWrap/>
            <w:vAlign w:val="center"/>
            <w:hideMark/>
          </w:tcPr>
          <w:p w14:paraId="3EA67399" w14:textId="77777777" w:rsidR="00D10B12" w:rsidRPr="00C72765" w:rsidRDefault="00D10B12" w:rsidP="00870304">
            <w:pPr>
              <w:spacing w:line="276" w:lineRule="auto"/>
              <w:jc w:val="center"/>
              <w:rPr>
                <w:ins w:id="48844" w:author="Tran Huan" w:date="2018-12-03T01:24:00Z"/>
              </w:rPr>
            </w:pPr>
          </w:p>
        </w:tc>
        <w:tc>
          <w:tcPr>
            <w:tcW w:w="1414" w:type="dxa"/>
            <w:noWrap/>
            <w:vAlign w:val="center"/>
            <w:hideMark/>
          </w:tcPr>
          <w:p w14:paraId="12AD9970" w14:textId="77777777" w:rsidR="00D10B12" w:rsidRPr="00C72765" w:rsidRDefault="00D10B12" w:rsidP="00870304">
            <w:pPr>
              <w:spacing w:line="276" w:lineRule="auto"/>
              <w:jc w:val="center"/>
              <w:rPr>
                <w:ins w:id="48845" w:author="Tran Huan" w:date="2018-12-03T01:24:00Z"/>
              </w:rPr>
            </w:pPr>
            <w:ins w:id="48846" w:author="Tran Huan" w:date="2018-12-03T01:24:00Z">
              <w:r w:rsidRPr="00C72765">
                <w:t>X</w:t>
              </w:r>
            </w:ins>
          </w:p>
        </w:tc>
        <w:tc>
          <w:tcPr>
            <w:tcW w:w="1611" w:type="dxa"/>
            <w:noWrap/>
            <w:hideMark/>
          </w:tcPr>
          <w:p w14:paraId="28E423E6" w14:textId="77777777" w:rsidR="00D10B12" w:rsidRPr="00C72765" w:rsidRDefault="00D10B12" w:rsidP="00870304">
            <w:pPr>
              <w:keepNext/>
              <w:spacing w:line="276" w:lineRule="auto"/>
              <w:rPr>
                <w:ins w:id="48847" w:author="Tran Huan" w:date="2018-12-03T01:24:00Z"/>
              </w:rPr>
            </w:pPr>
            <w:ins w:id="48848" w:author="Tran Huan" w:date="2018-12-03T01:24:00Z">
              <w:r w:rsidRPr="00C72765">
                <w:t>ID đơn giá</w:t>
              </w:r>
            </w:ins>
          </w:p>
        </w:tc>
      </w:tr>
    </w:tbl>
    <w:p w14:paraId="22AB7185" w14:textId="2434C3A7" w:rsidR="00D10B12" w:rsidRPr="000D1FDC" w:rsidRDefault="00D10B12" w:rsidP="00F72AE0">
      <w:pPr>
        <w:pStyle w:val="Caption"/>
        <w:rPr>
          <w:ins w:id="48849" w:author="Tran Huan" w:date="2018-12-03T01:24:00Z"/>
        </w:rPr>
        <w:pPrChange w:id="48850" w:author="Tran Huan" w:date="2018-12-03T02:05:00Z">
          <w:pPr>
            <w:pStyle w:val="Caption"/>
          </w:pPr>
        </w:pPrChange>
      </w:pPr>
      <w:bookmarkStart w:id="48851" w:name="_Toc530993022"/>
      <w:bookmarkStart w:id="48852" w:name="_Toc531584500"/>
      <w:ins w:id="48853" w:author="Tran Huan" w:date="2018-12-03T01:24:00Z">
        <w:r>
          <w:t xml:space="preserve">Bảng </w:t>
        </w:r>
      </w:ins>
      <w:ins w:id="48854" w:author="Tran Huan" w:date="2018-12-03T02:43:00Z">
        <w:r w:rsidR="00867A6B">
          <w:fldChar w:fldCharType="begin"/>
        </w:r>
        <w:r w:rsidR="00867A6B">
          <w:instrText xml:space="preserve"> STYLEREF 1 \s </w:instrText>
        </w:r>
      </w:ins>
      <w:r w:rsidR="00867A6B">
        <w:fldChar w:fldCharType="separate"/>
      </w:r>
      <w:r w:rsidR="00867A6B">
        <w:rPr>
          <w:noProof/>
        </w:rPr>
        <w:t>4</w:t>
      </w:r>
      <w:ins w:id="48855"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8856" w:author="Tran Huan" w:date="2018-12-03T02:43:00Z">
        <w:r w:rsidR="00867A6B">
          <w:rPr>
            <w:noProof/>
          </w:rPr>
          <w:t>4</w:t>
        </w:r>
        <w:r w:rsidR="00867A6B">
          <w:fldChar w:fldCharType="end"/>
        </w:r>
      </w:ins>
      <w:ins w:id="48857" w:author="Tran Huan" w:date="2018-12-03T01:24:00Z">
        <w:r w:rsidRPr="00C72765">
          <w:t xml:space="preserve"> </w:t>
        </w:r>
        <w:r w:rsidRPr="008F40CD">
          <w:rPr>
            <w:i/>
          </w:rPr>
          <w:t>Bảng dữ liệu chi tiết hóa đơn</w:t>
        </w:r>
        <w:bookmarkEnd w:id="48851"/>
        <w:bookmarkEnd w:id="48852"/>
      </w:ins>
    </w:p>
    <w:p w14:paraId="262EB41D" w14:textId="77777777" w:rsidR="00D10B12" w:rsidRPr="001856AA" w:rsidRDefault="00D10B12" w:rsidP="00D10B12">
      <w:pPr>
        <w:spacing w:line="276" w:lineRule="auto"/>
        <w:rPr>
          <w:ins w:id="48858" w:author="Tran Huan" w:date="2018-12-03T01:24:00Z"/>
          <w:b/>
        </w:rPr>
      </w:pPr>
      <w:ins w:id="48859" w:author="Tran Huan" w:date="2018-12-03T01:24:00Z">
        <w:r>
          <w:rPr>
            <w:b/>
            <w:lang w:val="en-US"/>
          </w:rPr>
          <w:t xml:space="preserve">BẢNG </w:t>
        </w:r>
        <w:r w:rsidRPr="001856AA">
          <w:rPr>
            <w:b/>
          </w:rPr>
          <w:t>BRANCH</w:t>
        </w:r>
      </w:ins>
    </w:p>
    <w:tbl>
      <w:tblPr>
        <w:tblStyle w:val="TableGrid"/>
        <w:tblW w:w="8725" w:type="dxa"/>
        <w:tblLook w:val="04A0" w:firstRow="1" w:lastRow="0" w:firstColumn="1" w:lastColumn="0" w:noHBand="0" w:noVBand="1"/>
      </w:tblPr>
      <w:tblGrid>
        <w:gridCol w:w="708"/>
        <w:gridCol w:w="1689"/>
        <w:gridCol w:w="1300"/>
        <w:gridCol w:w="1098"/>
        <w:gridCol w:w="838"/>
        <w:gridCol w:w="823"/>
        <w:gridCol w:w="2269"/>
      </w:tblGrid>
      <w:tr w:rsidR="00D10B12" w:rsidRPr="001856AA" w14:paraId="7038B5BC" w14:textId="77777777" w:rsidTr="00870304">
        <w:trPr>
          <w:trHeight w:val="300"/>
          <w:ins w:id="48860" w:author="Tran Huan" w:date="2018-12-03T01:24:00Z"/>
        </w:trPr>
        <w:tc>
          <w:tcPr>
            <w:tcW w:w="708" w:type="dxa"/>
            <w:noWrap/>
            <w:vAlign w:val="center"/>
            <w:hideMark/>
          </w:tcPr>
          <w:p w14:paraId="68C08A3C" w14:textId="77777777" w:rsidR="00D10B12" w:rsidRPr="001856AA" w:rsidRDefault="00D10B12" w:rsidP="00870304">
            <w:pPr>
              <w:spacing w:line="276" w:lineRule="auto"/>
              <w:jc w:val="center"/>
              <w:rPr>
                <w:ins w:id="48861" w:author="Tran Huan" w:date="2018-12-03T01:24:00Z"/>
                <w:b/>
                <w:bCs/>
              </w:rPr>
            </w:pPr>
            <w:ins w:id="48862" w:author="Tran Huan" w:date="2018-12-03T01:24:00Z">
              <w:r w:rsidRPr="001856AA">
                <w:rPr>
                  <w:b/>
                  <w:bCs/>
                  <w:lang w:val="da-DK"/>
                </w:rPr>
                <w:t>STT</w:t>
              </w:r>
            </w:ins>
          </w:p>
        </w:tc>
        <w:tc>
          <w:tcPr>
            <w:tcW w:w="1689" w:type="dxa"/>
            <w:noWrap/>
            <w:vAlign w:val="center"/>
            <w:hideMark/>
          </w:tcPr>
          <w:p w14:paraId="3D840780" w14:textId="77777777" w:rsidR="00D10B12" w:rsidRPr="001856AA" w:rsidRDefault="00D10B12" w:rsidP="00870304">
            <w:pPr>
              <w:spacing w:line="276" w:lineRule="auto"/>
              <w:jc w:val="center"/>
              <w:rPr>
                <w:ins w:id="48863" w:author="Tran Huan" w:date="2018-12-03T01:24:00Z"/>
                <w:b/>
                <w:bCs/>
              </w:rPr>
            </w:pPr>
            <w:ins w:id="48864" w:author="Tran Huan" w:date="2018-12-03T01:24:00Z">
              <w:r w:rsidRPr="001856AA">
                <w:rPr>
                  <w:b/>
                  <w:bCs/>
                  <w:lang w:val="da-DK"/>
                </w:rPr>
                <w:t>Tên trường</w:t>
              </w:r>
            </w:ins>
          </w:p>
        </w:tc>
        <w:tc>
          <w:tcPr>
            <w:tcW w:w="1300" w:type="dxa"/>
            <w:noWrap/>
            <w:vAlign w:val="center"/>
            <w:hideMark/>
          </w:tcPr>
          <w:p w14:paraId="0D207BF7" w14:textId="77777777" w:rsidR="00D10B12" w:rsidRPr="001856AA" w:rsidRDefault="00D10B12" w:rsidP="00870304">
            <w:pPr>
              <w:spacing w:line="276" w:lineRule="auto"/>
              <w:jc w:val="center"/>
              <w:rPr>
                <w:ins w:id="48865" w:author="Tran Huan" w:date="2018-12-03T01:24:00Z"/>
                <w:b/>
                <w:bCs/>
              </w:rPr>
            </w:pPr>
            <w:ins w:id="48866" w:author="Tran Huan" w:date="2018-12-03T01:24:00Z">
              <w:r w:rsidRPr="001856AA">
                <w:rPr>
                  <w:b/>
                  <w:bCs/>
                  <w:lang w:val="da-DK"/>
                </w:rPr>
                <w:t>Kiểu</w:t>
              </w:r>
            </w:ins>
          </w:p>
        </w:tc>
        <w:tc>
          <w:tcPr>
            <w:tcW w:w="1098" w:type="dxa"/>
            <w:noWrap/>
            <w:vAlign w:val="center"/>
            <w:hideMark/>
          </w:tcPr>
          <w:p w14:paraId="32406AA1" w14:textId="77777777" w:rsidR="00D10B12" w:rsidRPr="001856AA" w:rsidRDefault="00D10B12" w:rsidP="00870304">
            <w:pPr>
              <w:spacing w:line="276" w:lineRule="auto"/>
              <w:jc w:val="center"/>
              <w:rPr>
                <w:ins w:id="48867" w:author="Tran Huan" w:date="2018-12-03T01:24:00Z"/>
                <w:b/>
                <w:bCs/>
              </w:rPr>
            </w:pPr>
            <w:ins w:id="48868" w:author="Tran Huan" w:date="2018-12-03T01:24:00Z">
              <w:r w:rsidRPr="001856AA">
                <w:rPr>
                  <w:b/>
                  <w:bCs/>
                  <w:lang w:val="da-DK"/>
                </w:rPr>
                <w:t>Chấp nhận Null</w:t>
              </w:r>
            </w:ins>
          </w:p>
        </w:tc>
        <w:tc>
          <w:tcPr>
            <w:tcW w:w="838" w:type="dxa"/>
            <w:noWrap/>
            <w:vAlign w:val="center"/>
            <w:hideMark/>
          </w:tcPr>
          <w:p w14:paraId="6C47694B" w14:textId="77777777" w:rsidR="00D10B12" w:rsidRPr="001856AA" w:rsidRDefault="00D10B12" w:rsidP="00870304">
            <w:pPr>
              <w:spacing w:line="276" w:lineRule="auto"/>
              <w:jc w:val="center"/>
              <w:rPr>
                <w:ins w:id="48869" w:author="Tran Huan" w:date="2018-12-03T01:24:00Z"/>
                <w:b/>
                <w:bCs/>
              </w:rPr>
            </w:pPr>
            <w:ins w:id="48870" w:author="Tran Huan" w:date="2018-12-03T01:24:00Z">
              <w:r w:rsidRPr="001856AA">
                <w:rPr>
                  <w:b/>
                  <w:bCs/>
                  <w:lang w:val="da-DK"/>
                </w:rPr>
                <w:t>Khóa chính</w:t>
              </w:r>
            </w:ins>
          </w:p>
        </w:tc>
        <w:tc>
          <w:tcPr>
            <w:tcW w:w="823" w:type="dxa"/>
            <w:noWrap/>
            <w:vAlign w:val="center"/>
            <w:hideMark/>
          </w:tcPr>
          <w:p w14:paraId="0A9F550A" w14:textId="77777777" w:rsidR="00D10B12" w:rsidRPr="001856AA" w:rsidRDefault="00D10B12" w:rsidP="00870304">
            <w:pPr>
              <w:spacing w:line="276" w:lineRule="auto"/>
              <w:jc w:val="center"/>
              <w:rPr>
                <w:ins w:id="48871" w:author="Tran Huan" w:date="2018-12-03T01:24:00Z"/>
                <w:b/>
                <w:bCs/>
              </w:rPr>
            </w:pPr>
            <w:ins w:id="48872" w:author="Tran Huan" w:date="2018-12-03T01:24:00Z">
              <w:r w:rsidRPr="001856AA">
                <w:rPr>
                  <w:b/>
                  <w:bCs/>
                  <w:lang w:val="da-DK"/>
                </w:rPr>
                <w:t>Khóa ngoại</w:t>
              </w:r>
            </w:ins>
          </w:p>
        </w:tc>
        <w:tc>
          <w:tcPr>
            <w:tcW w:w="2269" w:type="dxa"/>
            <w:noWrap/>
            <w:vAlign w:val="center"/>
            <w:hideMark/>
          </w:tcPr>
          <w:p w14:paraId="1D8E1E9A" w14:textId="77777777" w:rsidR="00D10B12" w:rsidRPr="001856AA" w:rsidRDefault="00D10B12" w:rsidP="00870304">
            <w:pPr>
              <w:spacing w:line="276" w:lineRule="auto"/>
              <w:ind w:right="226"/>
              <w:jc w:val="center"/>
              <w:rPr>
                <w:ins w:id="48873" w:author="Tran Huan" w:date="2018-12-03T01:24:00Z"/>
                <w:b/>
                <w:bCs/>
              </w:rPr>
            </w:pPr>
            <w:ins w:id="48874" w:author="Tran Huan" w:date="2018-12-03T01:24:00Z">
              <w:r w:rsidRPr="001856AA">
                <w:rPr>
                  <w:b/>
                  <w:bCs/>
                  <w:lang w:val="da-DK"/>
                </w:rPr>
                <w:t>Mô tả</w:t>
              </w:r>
            </w:ins>
          </w:p>
        </w:tc>
      </w:tr>
      <w:tr w:rsidR="00D10B12" w:rsidRPr="001856AA" w14:paraId="3DEB590F" w14:textId="77777777" w:rsidTr="00870304">
        <w:trPr>
          <w:trHeight w:val="300"/>
          <w:ins w:id="48875" w:author="Tran Huan" w:date="2018-12-03T01:24:00Z"/>
        </w:trPr>
        <w:tc>
          <w:tcPr>
            <w:tcW w:w="708" w:type="dxa"/>
            <w:noWrap/>
            <w:vAlign w:val="center"/>
            <w:hideMark/>
          </w:tcPr>
          <w:p w14:paraId="4AA0EB8D" w14:textId="77777777" w:rsidR="00D10B12" w:rsidRPr="00C72765" w:rsidRDefault="00D10B12" w:rsidP="00870304">
            <w:pPr>
              <w:spacing w:line="276" w:lineRule="auto"/>
              <w:jc w:val="center"/>
              <w:rPr>
                <w:ins w:id="48876" w:author="Tran Huan" w:date="2018-12-03T01:24:00Z"/>
              </w:rPr>
            </w:pPr>
            <w:ins w:id="48877" w:author="Tran Huan" w:date="2018-12-03T01:24:00Z">
              <w:r w:rsidRPr="00C72765">
                <w:t>1</w:t>
              </w:r>
            </w:ins>
          </w:p>
        </w:tc>
        <w:tc>
          <w:tcPr>
            <w:tcW w:w="1689" w:type="dxa"/>
            <w:noWrap/>
            <w:hideMark/>
          </w:tcPr>
          <w:p w14:paraId="1A795C9D" w14:textId="77777777" w:rsidR="00D10B12" w:rsidRPr="00C72765" w:rsidRDefault="00D10B12" w:rsidP="00870304">
            <w:pPr>
              <w:spacing w:line="276" w:lineRule="auto"/>
              <w:rPr>
                <w:ins w:id="48878" w:author="Tran Huan" w:date="2018-12-03T01:24:00Z"/>
              </w:rPr>
            </w:pPr>
            <w:ins w:id="48879" w:author="Tran Huan" w:date="2018-12-03T01:24:00Z">
              <w:r w:rsidRPr="00C72765">
                <w:t>id</w:t>
              </w:r>
            </w:ins>
          </w:p>
        </w:tc>
        <w:tc>
          <w:tcPr>
            <w:tcW w:w="1300" w:type="dxa"/>
            <w:noWrap/>
            <w:hideMark/>
          </w:tcPr>
          <w:p w14:paraId="3CE2A516" w14:textId="77777777" w:rsidR="00D10B12" w:rsidRPr="00C72765" w:rsidRDefault="00D10B12" w:rsidP="00870304">
            <w:pPr>
              <w:spacing w:line="276" w:lineRule="auto"/>
              <w:rPr>
                <w:ins w:id="48880" w:author="Tran Huan" w:date="2018-12-03T01:24:00Z"/>
              </w:rPr>
            </w:pPr>
            <w:ins w:id="48881" w:author="Tran Huan" w:date="2018-12-03T01:24:00Z">
              <w:r w:rsidRPr="00C72765">
                <w:t>numeric</w:t>
              </w:r>
            </w:ins>
          </w:p>
        </w:tc>
        <w:tc>
          <w:tcPr>
            <w:tcW w:w="1098" w:type="dxa"/>
            <w:noWrap/>
            <w:vAlign w:val="center"/>
            <w:hideMark/>
          </w:tcPr>
          <w:p w14:paraId="5DE423B8" w14:textId="77777777" w:rsidR="00D10B12" w:rsidRPr="00C72765" w:rsidRDefault="00D10B12" w:rsidP="00870304">
            <w:pPr>
              <w:spacing w:line="276" w:lineRule="auto"/>
              <w:jc w:val="center"/>
              <w:rPr>
                <w:ins w:id="48882" w:author="Tran Huan" w:date="2018-12-03T01:24:00Z"/>
              </w:rPr>
            </w:pPr>
          </w:p>
        </w:tc>
        <w:tc>
          <w:tcPr>
            <w:tcW w:w="838" w:type="dxa"/>
            <w:noWrap/>
            <w:vAlign w:val="center"/>
            <w:hideMark/>
          </w:tcPr>
          <w:p w14:paraId="143B24CF" w14:textId="77777777" w:rsidR="00D10B12" w:rsidRPr="00C72765" w:rsidRDefault="00D10B12" w:rsidP="00870304">
            <w:pPr>
              <w:spacing w:line="276" w:lineRule="auto"/>
              <w:jc w:val="center"/>
              <w:rPr>
                <w:ins w:id="48883" w:author="Tran Huan" w:date="2018-12-03T01:24:00Z"/>
              </w:rPr>
            </w:pPr>
            <w:ins w:id="48884" w:author="Tran Huan" w:date="2018-12-03T01:24:00Z">
              <w:r w:rsidRPr="00C72765">
                <w:t>X</w:t>
              </w:r>
            </w:ins>
          </w:p>
        </w:tc>
        <w:tc>
          <w:tcPr>
            <w:tcW w:w="823" w:type="dxa"/>
            <w:noWrap/>
            <w:vAlign w:val="center"/>
            <w:hideMark/>
          </w:tcPr>
          <w:p w14:paraId="3BFFE04F" w14:textId="77777777" w:rsidR="00D10B12" w:rsidRPr="00C72765" w:rsidRDefault="00D10B12" w:rsidP="00870304">
            <w:pPr>
              <w:spacing w:line="276" w:lineRule="auto"/>
              <w:jc w:val="center"/>
              <w:rPr>
                <w:ins w:id="48885" w:author="Tran Huan" w:date="2018-12-03T01:24:00Z"/>
              </w:rPr>
            </w:pPr>
          </w:p>
        </w:tc>
        <w:tc>
          <w:tcPr>
            <w:tcW w:w="2269" w:type="dxa"/>
            <w:noWrap/>
            <w:hideMark/>
          </w:tcPr>
          <w:p w14:paraId="624CF8A2" w14:textId="77777777" w:rsidR="00D10B12" w:rsidRPr="00C72765" w:rsidRDefault="00D10B12" w:rsidP="00870304">
            <w:pPr>
              <w:spacing w:line="276" w:lineRule="auto"/>
              <w:rPr>
                <w:ins w:id="48886" w:author="Tran Huan" w:date="2018-12-03T01:24:00Z"/>
              </w:rPr>
            </w:pPr>
            <w:ins w:id="48887" w:author="Tran Huan" w:date="2018-12-03T01:24:00Z">
              <w:r w:rsidRPr="00C72765">
                <w:t>ID chi nhánh</w:t>
              </w:r>
            </w:ins>
          </w:p>
        </w:tc>
      </w:tr>
      <w:tr w:rsidR="00D10B12" w:rsidRPr="001856AA" w14:paraId="181B8C68" w14:textId="77777777" w:rsidTr="00870304">
        <w:trPr>
          <w:trHeight w:val="300"/>
          <w:ins w:id="48888" w:author="Tran Huan" w:date="2018-12-03T01:24:00Z"/>
        </w:trPr>
        <w:tc>
          <w:tcPr>
            <w:tcW w:w="708" w:type="dxa"/>
            <w:noWrap/>
            <w:vAlign w:val="center"/>
            <w:hideMark/>
          </w:tcPr>
          <w:p w14:paraId="08C4781C" w14:textId="77777777" w:rsidR="00D10B12" w:rsidRPr="00C72765" w:rsidRDefault="00D10B12" w:rsidP="00870304">
            <w:pPr>
              <w:spacing w:line="276" w:lineRule="auto"/>
              <w:jc w:val="center"/>
              <w:rPr>
                <w:ins w:id="48889" w:author="Tran Huan" w:date="2018-12-03T01:24:00Z"/>
              </w:rPr>
            </w:pPr>
            <w:ins w:id="48890" w:author="Tran Huan" w:date="2018-12-03T01:24:00Z">
              <w:r w:rsidRPr="00C72765">
                <w:t>2</w:t>
              </w:r>
            </w:ins>
          </w:p>
        </w:tc>
        <w:tc>
          <w:tcPr>
            <w:tcW w:w="1689" w:type="dxa"/>
            <w:noWrap/>
            <w:hideMark/>
          </w:tcPr>
          <w:p w14:paraId="74406D9C" w14:textId="77777777" w:rsidR="00D10B12" w:rsidRPr="00C72765" w:rsidRDefault="00D10B12" w:rsidP="00870304">
            <w:pPr>
              <w:spacing w:line="276" w:lineRule="auto"/>
              <w:rPr>
                <w:ins w:id="48891" w:author="Tran Huan" w:date="2018-12-03T01:24:00Z"/>
              </w:rPr>
            </w:pPr>
            <w:ins w:id="48892" w:author="Tran Huan" w:date="2018-12-03T01:24:00Z">
              <w:r w:rsidRPr="00C72765">
                <w:t>branch_name</w:t>
              </w:r>
            </w:ins>
          </w:p>
        </w:tc>
        <w:tc>
          <w:tcPr>
            <w:tcW w:w="1300" w:type="dxa"/>
            <w:noWrap/>
            <w:hideMark/>
          </w:tcPr>
          <w:p w14:paraId="66B9F6A6" w14:textId="77777777" w:rsidR="00D10B12" w:rsidRPr="00C72765" w:rsidRDefault="00D10B12" w:rsidP="00870304">
            <w:pPr>
              <w:spacing w:line="276" w:lineRule="auto"/>
              <w:rPr>
                <w:ins w:id="48893" w:author="Tran Huan" w:date="2018-12-03T01:24:00Z"/>
              </w:rPr>
            </w:pPr>
            <w:ins w:id="48894" w:author="Tran Huan" w:date="2018-12-03T01:24:00Z">
              <w:r w:rsidRPr="00C72765">
                <w:t>character varying</w:t>
              </w:r>
            </w:ins>
          </w:p>
        </w:tc>
        <w:tc>
          <w:tcPr>
            <w:tcW w:w="1098" w:type="dxa"/>
            <w:noWrap/>
            <w:vAlign w:val="center"/>
            <w:hideMark/>
          </w:tcPr>
          <w:p w14:paraId="07383D9D" w14:textId="77777777" w:rsidR="00D10B12" w:rsidRPr="00C72765" w:rsidRDefault="00D10B12" w:rsidP="00870304">
            <w:pPr>
              <w:spacing w:line="276" w:lineRule="auto"/>
              <w:jc w:val="center"/>
              <w:rPr>
                <w:ins w:id="48895" w:author="Tran Huan" w:date="2018-12-03T01:24:00Z"/>
              </w:rPr>
            </w:pPr>
          </w:p>
        </w:tc>
        <w:tc>
          <w:tcPr>
            <w:tcW w:w="838" w:type="dxa"/>
            <w:noWrap/>
            <w:vAlign w:val="center"/>
            <w:hideMark/>
          </w:tcPr>
          <w:p w14:paraId="13A05474" w14:textId="77777777" w:rsidR="00D10B12" w:rsidRPr="00C72765" w:rsidRDefault="00D10B12" w:rsidP="00870304">
            <w:pPr>
              <w:spacing w:line="276" w:lineRule="auto"/>
              <w:jc w:val="center"/>
              <w:rPr>
                <w:ins w:id="48896" w:author="Tran Huan" w:date="2018-12-03T01:24:00Z"/>
              </w:rPr>
            </w:pPr>
          </w:p>
        </w:tc>
        <w:tc>
          <w:tcPr>
            <w:tcW w:w="823" w:type="dxa"/>
            <w:noWrap/>
            <w:vAlign w:val="center"/>
            <w:hideMark/>
          </w:tcPr>
          <w:p w14:paraId="08D4A443" w14:textId="77777777" w:rsidR="00D10B12" w:rsidRPr="00C72765" w:rsidRDefault="00D10B12" w:rsidP="00870304">
            <w:pPr>
              <w:spacing w:line="276" w:lineRule="auto"/>
              <w:jc w:val="center"/>
              <w:rPr>
                <w:ins w:id="48897" w:author="Tran Huan" w:date="2018-12-03T01:24:00Z"/>
              </w:rPr>
            </w:pPr>
            <w:ins w:id="48898" w:author="Tran Huan" w:date="2018-12-03T01:24:00Z">
              <w:r w:rsidRPr="00C72765">
                <w:t>X</w:t>
              </w:r>
            </w:ins>
          </w:p>
        </w:tc>
        <w:tc>
          <w:tcPr>
            <w:tcW w:w="2269" w:type="dxa"/>
            <w:noWrap/>
            <w:hideMark/>
          </w:tcPr>
          <w:p w14:paraId="60AE41B4" w14:textId="77777777" w:rsidR="00D10B12" w:rsidRPr="00C72765" w:rsidRDefault="00D10B12" w:rsidP="00870304">
            <w:pPr>
              <w:spacing w:line="276" w:lineRule="auto"/>
              <w:rPr>
                <w:ins w:id="48899" w:author="Tran Huan" w:date="2018-12-03T01:24:00Z"/>
              </w:rPr>
            </w:pPr>
            <w:ins w:id="48900" w:author="Tran Huan" w:date="2018-12-03T01:24:00Z">
              <w:r w:rsidRPr="00C72765">
                <w:t>Tên chi nhánh</w:t>
              </w:r>
            </w:ins>
          </w:p>
        </w:tc>
      </w:tr>
      <w:tr w:rsidR="00D10B12" w:rsidRPr="001856AA" w14:paraId="7858E87E" w14:textId="77777777" w:rsidTr="00870304">
        <w:trPr>
          <w:trHeight w:val="300"/>
          <w:ins w:id="48901" w:author="Tran Huan" w:date="2018-12-03T01:24:00Z"/>
        </w:trPr>
        <w:tc>
          <w:tcPr>
            <w:tcW w:w="708" w:type="dxa"/>
            <w:noWrap/>
            <w:vAlign w:val="center"/>
            <w:hideMark/>
          </w:tcPr>
          <w:p w14:paraId="73E6287A" w14:textId="77777777" w:rsidR="00D10B12" w:rsidRPr="00C72765" w:rsidRDefault="00D10B12" w:rsidP="00870304">
            <w:pPr>
              <w:spacing w:line="276" w:lineRule="auto"/>
              <w:jc w:val="center"/>
              <w:rPr>
                <w:ins w:id="48902" w:author="Tran Huan" w:date="2018-12-03T01:24:00Z"/>
              </w:rPr>
            </w:pPr>
            <w:ins w:id="48903" w:author="Tran Huan" w:date="2018-12-03T01:24:00Z">
              <w:r w:rsidRPr="00C72765">
                <w:t>3</w:t>
              </w:r>
            </w:ins>
          </w:p>
        </w:tc>
        <w:tc>
          <w:tcPr>
            <w:tcW w:w="1689" w:type="dxa"/>
            <w:noWrap/>
            <w:hideMark/>
          </w:tcPr>
          <w:p w14:paraId="5FABC116" w14:textId="77777777" w:rsidR="00D10B12" w:rsidRPr="00C72765" w:rsidRDefault="00D10B12" w:rsidP="00870304">
            <w:pPr>
              <w:spacing w:line="276" w:lineRule="auto"/>
              <w:rPr>
                <w:ins w:id="48904" w:author="Tran Huan" w:date="2018-12-03T01:24:00Z"/>
              </w:rPr>
            </w:pPr>
            <w:ins w:id="48905" w:author="Tran Huan" w:date="2018-12-03T01:24:00Z">
              <w:r w:rsidRPr="00C72765">
                <w:t>address</w:t>
              </w:r>
            </w:ins>
          </w:p>
        </w:tc>
        <w:tc>
          <w:tcPr>
            <w:tcW w:w="1300" w:type="dxa"/>
            <w:noWrap/>
            <w:hideMark/>
          </w:tcPr>
          <w:p w14:paraId="5B1B5111" w14:textId="77777777" w:rsidR="00D10B12" w:rsidRPr="00C72765" w:rsidRDefault="00D10B12" w:rsidP="00870304">
            <w:pPr>
              <w:spacing w:line="276" w:lineRule="auto"/>
              <w:rPr>
                <w:ins w:id="48906" w:author="Tran Huan" w:date="2018-12-03T01:24:00Z"/>
              </w:rPr>
            </w:pPr>
            <w:ins w:id="48907" w:author="Tran Huan" w:date="2018-12-03T01:24:00Z">
              <w:r w:rsidRPr="00C72765">
                <w:t>character varying</w:t>
              </w:r>
            </w:ins>
          </w:p>
        </w:tc>
        <w:tc>
          <w:tcPr>
            <w:tcW w:w="1098" w:type="dxa"/>
            <w:noWrap/>
            <w:vAlign w:val="center"/>
            <w:hideMark/>
          </w:tcPr>
          <w:p w14:paraId="4201DE7B" w14:textId="77777777" w:rsidR="00D10B12" w:rsidRPr="00C72765" w:rsidRDefault="00D10B12" w:rsidP="00870304">
            <w:pPr>
              <w:spacing w:line="276" w:lineRule="auto"/>
              <w:jc w:val="center"/>
              <w:rPr>
                <w:ins w:id="48908" w:author="Tran Huan" w:date="2018-12-03T01:24:00Z"/>
              </w:rPr>
            </w:pPr>
            <w:ins w:id="48909" w:author="Tran Huan" w:date="2018-12-03T01:24:00Z">
              <w:r w:rsidRPr="00C72765">
                <w:t>X</w:t>
              </w:r>
            </w:ins>
          </w:p>
        </w:tc>
        <w:tc>
          <w:tcPr>
            <w:tcW w:w="838" w:type="dxa"/>
            <w:noWrap/>
            <w:vAlign w:val="center"/>
            <w:hideMark/>
          </w:tcPr>
          <w:p w14:paraId="5CC0DE56" w14:textId="77777777" w:rsidR="00D10B12" w:rsidRPr="00C72765" w:rsidRDefault="00D10B12" w:rsidP="00870304">
            <w:pPr>
              <w:spacing w:line="276" w:lineRule="auto"/>
              <w:jc w:val="center"/>
              <w:rPr>
                <w:ins w:id="48910" w:author="Tran Huan" w:date="2018-12-03T01:24:00Z"/>
              </w:rPr>
            </w:pPr>
          </w:p>
        </w:tc>
        <w:tc>
          <w:tcPr>
            <w:tcW w:w="823" w:type="dxa"/>
            <w:noWrap/>
            <w:vAlign w:val="center"/>
            <w:hideMark/>
          </w:tcPr>
          <w:p w14:paraId="6E1E7849" w14:textId="77777777" w:rsidR="00D10B12" w:rsidRPr="00C72765" w:rsidRDefault="00D10B12" w:rsidP="00870304">
            <w:pPr>
              <w:spacing w:line="276" w:lineRule="auto"/>
              <w:jc w:val="center"/>
              <w:rPr>
                <w:ins w:id="48911" w:author="Tran Huan" w:date="2018-12-03T01:24:00Z"/>
              </w:rPr>
            </w:pPr>
            <w:ins w:id="48912" w:author="Tran Huan" w:date="2018-12-03T01:24:00Z">
              <w:r w:rsidRPr="00C72765">
                <w:t>X</w:t>
              </w:r>
            </w:ins>
          </w:p>
        </w:tc>
        <w:tc>
          <w:tcPr>
            <w:tcW w:w="2269" w:type="dxa"/>
            <w:noWrap/>
            <w:hideMark/>
          </w:tcPr>
          <w:p w14:paraId="21F969B4" w14:textId="77777777" w:rsidR="00D10B12" w:rsidRPr="00C72765" w:rsidRDefault="00D10B12" w:rsidP="00870304">
            <w:pPr>
              <w:spacing w:line="276" w:lineRule="auto"/>
              <w:rPr>
                <w:ins w:id="48913" w:author="Tran Huan" w:date="2018-12-03T01:24:00Z"/>
              </w:rPr>
            </w:pPr>
            <w:ins w:id="48914" w:author="Tran Huan" w:date="2018-12-03T01:24:00Z">
              <w:r w:rsidRPr="00C72765">
                <w:t>Địa chỉ chi nhánh</w:t>
              </w:r>
            </w:ins>
          </w:p>
        </w:tc>
      </w:tr>
      <w:tr w:rsidR="00D10B12" w:rsidRPr="001856AA" w14:paraId="24C207DC" w14:textId="77777777" w:rsidTr="00870304">
        <w:trPr>
          <w:trHeight w:val="300"/>
          <w:ins w:id="48915" w:author="Tran Huan" w:date="2018-12-03T01:24:00Z"/>
        </w:trPr>
        <w:tc>
          <w:tcPr>
            <w:tcW w:w="708" w:type="dxa"/>
            <w:noWrap/>
            <w:vAlign w:val="center"/>
            <w:hideMark/>
          </w:tcPr>
          <w:p w14:paraId="05DC1C45" w14:textId="77777777" w:rsidR="00D10B12" w:rsidRPr="00C72765" w:rsidRDefault="00D10B12" w:rsidP="00870304">
            <w:pPr>
              <w:spacing w:line="276" w:lineRule="auto"/>
              <w:jc w:val="center"/>
              <w:rPr>
                <w:ins w:id="48916" w:author="Tran Huan" w:date="2018-12-03T01:24:00Z"/>
                <w:lang w:val="en-US"/>
              </w:rPr>
            </w:pPr>
            <w:ins w:id="48917" w:author="Tran Huan" w:date="2018-12-03T01:24:00Z">
              <w:r>
                <w:rPr>
                  <w:lang w:val="en-US"/>
                </w:rPr>
                <w:t>4</w:t>
              </w:r>
            </w:ins>
          </w:p>
        </w:tc>
        <w:tc>
          <w:tcPr>
            <w:tcW w:w="1689" w:type="dxa"/>
            <w:noWrap/>
            <w:hideMark/>
          </w:tcPr>
          <w:p w14:paraId="68352528" w14:textId="77777777" w:rsidR="00D10B12" w:rsidRPr="00C72765" w:rsidRDefault="00D10B12" w:rsidP="00870304">
            <w:pPr>
              <w:spacing w:line="276" w:lineRule="auto"/>
              <w:rPr>
                <w:ins w:id="48918" w:author="Tran Huan" w:date="2018-12-03T01:24:00Z"/>
              </w:rPr>
            </w:pPr>
            <w:ins w:id="48919" w:author="Tran Huan" w:date="2018-12-03T01:24:00Z">
              <w:r w:rsidRPr="00C72765">
                <w:t>status</w:t>
              </w:r>
            </w:ins>
          </w:p>
        </w:tc>
        <w:tc>
          <w:tcPr>
            <w:tcW w:w="1300" w:type="dxa"/>
            <w:noWrap/>
            <w:hideMark/>
          </w:tcPr>
          <w:p w14:paraId="59DF622C" w14:textId="77777777" w:rsidR="00D10B12" w:rsidRPr="00C72765" w:rsidRDefault="00D10B12" w:rsidP="00870304">
            <w:pPr>
              <w:spacing w:line="276" w:lineRule="auto"/>
              <w:rPr>
                <w:ins w:id="48920" w:author="Tran Huan" w:date="2018-12-03T01:24:00Z"/>
              </w:rPr>
            </w:pPr>
            <w:ins w:id="48921" w:author="Tran Huan" w:date="2018-12-03T01:24:00Z">
              <w:r w:rsidRPr="00C72765">
                <w:t>character varying</w:t>
              </w:r>
            </w:ins>
          </w:p>
        </w:tc>
        <w:tc>
          <w:tcPr>
            <w:tcW w:w="1098" w:type="dxa"/>
            <w:noWrap/>
            <w:vAlign w:val="center"/>
            <w:hideMark/>
          </w:tcPr>
          <w:p w14:paraId="69C60860" w14:textId="77777777" w:rsidR="00D10B12" w:rsidRPr="00C72765" w:rsidRDefault="00D10B12" w:rsidP="00870304">
            <w:pPr>
              <w:spacing w:line="276" w:lineRule="auto"/>
              <w:jc w:val="center"/>
              <w:rPr>
                <w:ins w:id="48922" w:author="Tran Huan" w:date="2018-12-03T01:24:00Z"/>
              </w:rPr>
            </w:pPr>
            <w:ins w:id="48923" w:author="Tran Huan" w:date="2018-12-03T01:24:00Z">
              <w:r w:rsidRPr="00C72765">
                <w:t>X</w:t>
              </w:r>
            </w:ins>
          </w:p>
        </w:tc>
        <w:tc>
          <w:tcPr>
            <w:tcW w:w="838" w:type="dxa"/>
            <w:noWrap/>
            <w:vAlign w:val="center"/>
            <w:hideMark/>
          </w:tcPr>
          <w:p w14:paraId="6D3C3545" w14:textId="77777777" w:rsidR="00D10B12" w:rsidRPr="00C72765" w:rsidRDefault="00D10B12" w:rsidP="00870304">
            <w:pPr>
              <w:spacing w:line="276" w:lineRule="auto"/>
              <w:jc w:val="center"/>
              <w:rPr>
                <w:ins w:id="48924" w:author="Tran Huan" w:date="2018-12-03T01:24:00Z"/>
              </w:rPr>
            </w:pPr>
          </w:p>
        </w:tc>
        <w:tc>
          <w:tcPr>
            <w:tcW w:w="823" w:type="dxa"/>
            <w:noWrap/>
            <w:vAlign w:val="center"/>
            <w:hideMark/>
          </w:tcPr>
          <w:p w14:paraId="39D49592" w14:textId="77777777" w:rsidR="00D10B12" w:rsidRPr="00C72765" w:rsidRDefault="00D10B12" w:rsidP="00870304">
            <w:pPr>
              <w:spacing w:line="276" w:lineRule="auto"/>
              <w:jc w:val="center"/>
              <w:rPr>
                <w:ins w:id="48925" w:author="Tran Huan" w:date="2018-12-03T01:24:00Z"/>
              </w:rPr>
            </w:pPr>
          </w:p>
        </w:tc>
        <w:tc>
          <w:tcPr>
            <w:tcW w:w="2269" w:type="dxa"/>
            <w:noWrap/>
            <w:hideMark/>
          </w:tcPr>
          <w:p w14:paraId="2B7AE578" w14:textId="77777777" w:rsidR="00D10B12" w:rsidRPr="00C72765" w:rsidRDefault="00D10B12" w:rsidP="00870304">
            <w:pPr>
              <w:spacing w:line="276" w:lineRule="auto"/>
              <w:rPr>
                <w:ins w:id="48926" w:author="Tran Huan" w:date="2018-12-03T01:24:00Z"/>
              </w:rPr>
            </w:pPr>
            <w:ins w:id="48927" w:author="Tran Huan" w:date="2018-12-03T01:24:00Z">
              <w:r w:rsidRPr="00C72765">
                <w:t>Trạng thái</w:t>
              </w:r>
            </w:ins>
          </w:p>
        </w:tc>
      </w:tr>
      <w:tr w:rsidR="00D10B12" w:rsidRPr="001856AA" w14:paraId="3DFA8664" w14:textId="77777777" w:rsidTr="00870304">
        <w:trPr>
          <w:trHeight w:val="300"/>
          <w:ins w:id="48928" w:author="Tran Huan" w:date="2018-12-03T01:24:00Z"/>
        </w:trPr>
        <w:tc>
          <w:tcPr>
            <w:tcW w:w="708" w:type="dxa"/>
            <w:noWrap/>
            <w:vAlign w:val="center"/>
            <w:hideMark/>
          </w:tcPr>
          <w:p w14:paraId="42B43F8A" w14:textId="77777777" w:rsidR="00D10B12" w:rsidRPr="00C72765" w:rsidRDefault="00D10B12" w:rsidP="00870304">
            <w:pPr>
              <w:spacing w:line="276" w:lineRule="auto"/>
              <w:jc w:val="center"/>
              <w:rPr>
                <w:ins w:id="48929" w:author="Tran Huan" w:date="2018-12-03T01:24:00Z"/>
                <w:lang w:val="en-US"/>
              </w:rPr>
            </w:pPr>
            <w:ins w:id="48930" w:author="Tran Huan" w:date="2018-12-03T01:24:00Z">
              <w:r>
                <w:rPr>
                  <w:lang w:val="en-US"/>
                </w:rPr>
                <w:t>5</w:t>
              </w:r>
            </w:ins>
          </w:p>
        </w:tc>
        <w:tc>
          <w:tcPr>
            <w:tcW w:w="1689" w:type="dxa"/>
            <w:noWrap/>
            <w:hideMark/>
          </w:tcPr>
          <w:p w14:paraId="17F668F4" w14:textId="77777777" w:rsidR="00D10B12" w:rsidRPr="00C72765" w:rsidRDefault="00D10B12" w:rsidP="00870304">
            <w:pPr>
              <w:spacing w:line="276" w:lineRule="auto"/>
              <w:rPr>
                <w:ins w:id="48931" w:author="Tran Huan" w:date="2018-12-03T01:24:00Z"/>
              </w:rPr>
            </w:pPr>
            <w:ins w:id="48932" w:author="Tran Huan" w:date="2018-12-03T01:24:00Z">
              <w:r w:rsidRPr="00C72765">
                <w:t>branch_avatar</w:t>
              </w:r>
            </w:ins>
          </w:p>
        </w:tc>
        <w:tc>
          <w:tcPr>
            <w:tcW w:w="1300" w:type="dxa"/>
            <w:noWrap/>
            <w:hideMark/>
          </w:tcPr>
          <w:p w14:paraId="6325079E" w14:textId="77777777" w:rsidR="00D10B12" w:rsidRPr="00C72765" w:rsidRDefault="00D10B12" w:rsidP="00870304">
            <w:pPr>
              <w:spacing w:line="276" w:lineRule="auto"/>
              <w:rPr>
                <w:ins w:id="48933" w:author="Tran Huan" w:date="2018-12-03T01:24:00Z"/>
              </w:rPr>
            </w:pPr>
            <w:ins w:id="48934" w:author="Tran Huan" w:date="2018-12-03T01:24:00Z">
              <w:r w:rsidRPr="00C72765">
                <w:t>integer</w:t>
              </w:r>
            </w:ins>
          </w:p>
        </w:tc>
        <w:tc>
          <w:tcPr>
            <w:tcW w:w="1098" w:type="dxa"/>
            <w:noWrap/>
            <w:vAlign w:val="center"/>
            <w:hideMark/>
          </w:tcPr>
          <w:p w14:paraId="1EA23455" w14:textId="77777777" w:rsidR="00D10B12" w:rsidRPr="00C72765" w:rsidRDefault="00D10B12" w:rsidP="00870304">
            <w:pPr>
              <w:spacing w:line="276" w:lineRule="auto"/>
              <w:jc w:val="center"/>
              <w:rPr>
                <w:ins w:id="48935" w:author="Tran Huan" w:date="2018-12-03T01:24:00Z"/>
              </w:rPr>
            </w:pPr>
            <w:ins w:id="48936" w:author="Tran Huan" w:date="2018-12-03T01:24:00Z">
              <w:r w:rsidRPr="00C72765">
                <w:t>X</w:t>
              </w:r>
            </w:ins>
          </w:p>
        </w:tc>
        <w:tc>
          <w:tcPr>
            <w:tcW w:w="838" w:type="dxa"/>
            <w:noWrap/>
            <w:vAlign w:val="center"/>
            <w:hideMark/>
          </w:tcPr>
          <w:p w14:paraId="4FBE64FD" w14:textId="77777777" w:rsidR="00D10B12" w:rsidRPr="00C72765" w:rsidRDefault="00D10B12" w:rsidP="00870304">
            <w:pPr>
              <w:spacing w:line="276" w:lineRule="auto"/>
              <w:jc w:val="center"/>
              <w:rPr>
                <w:ins w:id="48937" w:author="Tran Huan" w:date="2018-12-03T01:24:00Z"/>
              </w:rPr>
            </w:pPr>
          </w:p>
        </w:tc>
        <w:tc>
          <w:tcPr>
            <w:tcW w:w="823" w:type="dxa"/>
            <w:noWrap/>
            <w:vAlign w:val="center"/>
            <w:hideMark/>
          </w:tcPr>
          <w:p w14:paraId="56351C05" w14:textId="77777777" w:rsidR="00D10B12" w:rsidRPr="00C72765" w:rsidRDefault="00D10B12" w:rsidP="00870304">
            <w:pPr>
              <w:spacing w:line="276" w:lineRule="auto"/>
              <w:jc w:val="center"/>
              <w:rPr>
                <w:ins w:id="48938" w:author="Tran Huan" w:date="2018-12-03T01:24:00Z"/>
              </w:rPr>
            </w:pPr>
          </w:p>
        </w:tc>
        <w:tc>
          <w:tcPr>
            <w:tcW w:w="2269" w:type="dxa"/>
            <w:noWrap/>
            <w:hideMark/>
          </w:tcPr>
          <w:p w14:paraId="4E80CB0D" w14:textId="77777777" w:rsidR="00D10B12" w:rsidRPr="00C72765" w:rsidRDefault="00D10B12" w:rsidP="00870304">
            <w:pPr>
              <w:spacing w:line="276" w:lineRule="auto"/>
              <w:rPr>
                <w:ins w:id="48939" w:author="Tran Huan" w:date="2018-12-03T01:24:00Z"/>
              </w:rPr>
            </w:pPr>
            <w:ins w:id="48940" w:author="Tran Huan" w:date="2018-12-03T01:24:00Z">
              <w:r w:rsidRPr="00C72765">
                <w:t>Ảnh chi nhánh</w:t>
              </w:r>
            </w:ins>
          </w:p>
        </w:tc>
      </w:tr>
      <w:tr w:rsidR="00D10B12" w:rsidRPr="001856AA" w14:paraId="20AA83D4" w14:textId="77777777" w:rsidTr="00870304">
        <w:trPr>
          <w:trHeight w:val="300"/>
          <w:ins w:id="48941" w:author="Tran Huan" w:date="2018-12-03T01:24:00Z"/>
        </w:trPr>
        <w:tc>
          <w:tcPr>
            <w:tcW w:w="708" w:type="dxa"/>
            <w:noWrap/>
            <w:vAlign w:val="center"/>
            <w:hideMark/>
          </w:tcPr>
          <w:p w14:paraId="4F028DE8" w14:textId="77777777" w:rsidR="00D10B12" w:rsidRPr="00C72765" w:rsidRDefault="00D10B12" w:rsidP="00870304">
            <w:pPr>
              <w:spacing w:line="276" w:lineRule="auto"/>
              <w:jc w:val="center"/>
              <w:rPr>
                <w:ins w:id="48942" w:author="Tran Huan" w:date="2018-12-03T01:24:00Z"/>
                <w:lang w:val="en-US"/>
              </w:rPr>
            </w:pPr>
            <w:ins w:id="48943" w:author="Tran Huan" w:date="2018-12-03T01:24:00Z">
              <w:r>
                <w:rPr>
                  <w:lang w:val="en-US"/>
                </w:rPr>
                <w:t>6</w:t>
              </w:r>
            </w:ins>
          </w:p>
        </w:tc>
        <w:tc>
          <w:tcPr>
            <w:tcW w:w="1689" w:type="dxa"/>
            <w:noWrap/>
            <w:hideMark/>
          </w:tcPr>
          <w:p w14:paraId="300AE67B" w14:textId="77777777" w:rsidR="00D10B12" w:rsidRPr="00C72765" w:rsidRDefault="00D10B12" w:rsidP="00870304">
            <w:pPr>
              <w:spacing w:line="276" w:lineRule="auto"/>
              <w:rPr>
                <w:ins w:id="48944" w:author="Tran Huan" w:date="2018-12-03T01:24:00Z"/>
              </w:rPr>
            </w:pPr>
            <w:ins w:id="48945" w:author="Tran Huan" w:date="2018-12-03T01:24:00Z">
              <w:r w:rsidRPr="00C72765">
                <w:t>latidute</w:t>
              </w:r>
            </w:ins>
          </w:p>
        </w:tc>
        <w:tc>
          <w:tcPr>
            <w:tcW w:w="1300" w:type="dxa"/>
            <w:noWrap/>
            <w:hideMark/>
          </w:tcPr>
          <w:p w14:paraId="2D38D76C" w14:textId="77777777" w:rsidR="00D10B12" w:rsidRPr="00C72765" w:rsidRDefault="00D10B12" w:rsidP="00870304">
            <w:pPr>
              <w:spacing w:line="276" w:lineRule="auto"/>
              <w:rPr>
                <w:ins w:id="48946" w:author="Tran Huan" w:date="2018-12-03T01:24:00Z"/>
              </w:rPr>
            </w:pPr>
            <w:ins w:id="48947" w:author="Tran Huan" w:date="2018-12-03T01:24:00Z">
              <w:r w:rsidRPr="00C72765">
                <w:t>character varying</w:t>
              </w:r>
            </w:ins>
          </w:p>
        </w:tc>
        <w:tc>
          <w:tcPr>
            <w:tcW w:w="1098" w:type="dxa"/>
            <w:noWrap/>
            <w:vAlign w:val="center"/>
            <w:hideMark/>
          </w:tcPr>
          <w:p w14:paraId="78AD22CC" w14:textId="77777777" w:rsidR="00D10B12" w:rsidRPr="00C72765" w:rsidRDefault="00D10B12" w:rsidP="00870304">
            <w:pPr>
              <w:spacing w:line="276" w:lineRule="auto"/>
              <w:jc w:val="center"/>
              <w:rPr>
                <w:ins w:id="48948" w:author="Tran Huan" w:date="2018-12-03T01:24:00Z"/>
              </w:rPr>
            </w:pPr>
            <w:ins w:id="48949" w:author="Tran Huan" w:date="2018-12-03T01:24:00Z">
              <w:r w:rsidRPr="00C72765">
                <w:t>X</w:t>
              </w:r>
            </w:ins>
          </w:p>
        </w:tc>
        <w:tc>
          <w:tcPr>
            <w:tcW w:w="838" w:type="dxa"/>
            <w:noWrap/>
            <w:vAlign w:val="center"/>
            <w:hideMark/>
          </w:tcPr>
          <w:p w14:paraId="251CE0C6" w14:textId="77777777" w:rsidR="00D10B12" w:rsidRPr="00C72765" w:rsidRDefault="00D10B12" w:rsidP="00870304">
            <w:pPr>
              <w:spacing w:line="276" w:lineRule="auto"/>
              <w:jc w:val="center"/>
              <w:rPr>
                <w:ins w:id="48950" w:author="Tran Huan" w:date="2018-12-03T01:24:00Z"/>
              </w:rPr>
            </w:pPr>
          </w:p>
        </w:tc>
        <w:tc>
          <w:tcPr>
            <w:tcW w:w="823" w:type="dxa"/>
            <w:noWrap/>
            <w:vAlign w:val="center"/>
            <w:hideMark/>
          </w:tcPr>
          <w:p w14:paraId="5FE7DEB9" w14:textId="77777777" w:rsidR="00D10B12" w:rsidRPr="00C72765" w:rsidRDefault="00D10B12" w:rsidP="00870304">
            <w:pPr>
              <w:spacing w:line="276" w:lineRule="auto"/>
              <w:jc w:val="center"/>
              <w:rPr>
                <w:ins w:id="48951" w:author="Tran Huan" w:date="2018-12-03T01:24:00Z"/>
              </w:rPr>
            </w:pPr>
          </w:p>
        </w:tc>
        <w:tc>
          <w:tcPr>
            <w:tcW w:w="2269" w:type="dxa"/>
            <w:noWrap/>
            <w:hideMark/>
          </w:tcPr>
          <w:p w14:paraId="5D585465" w14:textId="77777777" w:rsidR="00D10B12" w:rsidRPr="00C72765" w:rsidRDefault="00D10B12" w:rsidP="00870304">
            <w:pPr>
              <w:spacing w:line="276" w:lineRule="auto"/>
              <w:rPr>
                <w:ins w:id="48952" w:author="Tran Huan" w:date="2018-12-03T01:24:00Z"/>
              </w:rPr>
            </w:pPr>
            <w:ins w:id="48953" w:author="Tran Huan" w:date="2018-12-03T01:24:00Z">
              <w:r w:rsidRPr="00C72765">
                <w:t>Vĩ độ</w:t>
              </w:r>
            </w:ins>
          </w:p>
        </w:tc>
      </w:tr>
      <w:tr w:rsidR="00D10B12" w:rsidRPr="001856AA" w14:paraId="2CF7D910" w14:textId="77777777" w:rsidTr="00870304">
        <w:trPr>
          <w:trHeight w:val="300"/>
          <w:ins w:id="48954" w:author="Tran Huan" w:date="2018-12-03T01:24:00Z"/>
        </w:trPr>
        <w:tc>
          <w:tcPr>
            <w:tcW w:w="708" w:type="dxa"/>
            <w:noWrap/>
            <w:vAlign w:val="center"/>
            <w:hideMark/>
          </w:tcPr>
          <w:p w14:paraId="48902D63" w14:textId="77777777" w:rsidR="00D10B12" w:rsidRPr="00C72765" w:rsidRDefault="00D10B12" w:rsidP="00870304">
            <w:pPr>
              <w:spacing w:line="276" w:lineRule="auto"/>
              <w:jc w:val="center"/>
              <w:rPr>
                <w:ins w:id="48955" w:author="Tran Huan" w:date="2018-12-03T01:24:00Z"/>
                <w:lang w:val="en-US"/>
              </w:rPr>
            </w:pPr>
            <w:ins w:id="48956" w:author="Tran Huan" w:date="2018-12-03T01:24:00Z">
              <w:r>
                <w:rPr>
                  <w:lang w:val="en-US"/>
                </w:rPr>
                <w:t>7</w:t>
              </w:r>
            </w:ins>
          </w:p>
        </w:tc>
        <w:tc>
          <w:tcPr>
            <w:tcW w:w="1689" w:type="dxa"/>
            <w:noWrap/>
            <w:hideMark/>
          </w:tcPr>
          <w:p w14:paraId="5E2A12D8" w14:textId="77777777" w:rsidR="00D10B12" w:rsidRPr="00C72765" w:rsidRDefault="00D10B12" w:rsidP="00870304">
            <w:pPr>
              <w:spacing w:line="276" w:lineRule="auto"/>
              <w:rPr>
                <w:ins w:id="48957" w:author="Tran Huan" w:date="2018-12-03T01:24:00Z"/>
              </w:rPr>
            </w:pPr>
            <w:ins w:id="48958" w:author="Tran Huan" w:date="2018-12-03T01:24:00Z">
              <w:r w:rsidRPr="00C72765">
                <w:t>longtidute</w:t>
              </w:r>
            </w:ins>
          </w:p>
        </w:tc>
        <w:tc>
          <w:tcPr>
            <w:tcW w:w="1300" w:type="dxa"/>
            <w:noWrap/>
            <w:hideMark/>
          </w:tcPr>
          <w:p w14:paraId="0F21C72E" w14:textId="77777777" w:rsidR="00D10B12" w:rsidRPr="00C72765" w:rsidRDefault="00D10B12" w:rsidP="00870304">
            <w:pPr>
              <w:spacing w:line="276" w:lineRule="auto"/>
              <w:rPr>
                <w:ins w:id="48959" w:author="Tran Huan" w:date="2018-12-03T01:24:00Z"/>
              </w:rPr>
            </w:pPr>
            <w:ins w:id="48960" w:author="Tran Huan" w:date="2018-12-03T01:24:00Z">
              <w:r w:rsidRPr="00C72765">
                <w:t>character varying</w:t>
              </w:r>
            </w:ins>
          </w:p>
        </w:tc>
        <w:tc>
          <w:tcPr>
            <w:tcW w:w="1098" w:type="dxa"/>
            <w:noWrap/>
            <w:vAlign w:val="center"/>
            <w:hideMark/>
          </w:tcPr>
          <w:p w14:paraId="1DE2F9F8" w14:textId="77777777" w:rsidR="00D10B12" w:rsidRPr="00C72765" w:rsidRDefault="00D10B12" w:rsidP="00870304">
            <w:pPr>
              <w:spacing w:line="276" w:lineRule="auto"/>
              <w:jc w:val="center"/>
              <w:rPr>
                <w:ins w:id="48961" w:author="Tran Huan" w:date="2018-12-03T01:24:00Z"/>
              </w:rPr>
            </w:pPr>
            <w:ins w:id="48962" w:author="Tran Huan" w:date="2018-12-03T01:24:00Z">
              <w:r w:rsidRPr="00C72765">
                <w:t>X</w:t>
              </w:r>
            </w:ins>
          </w:p>
        </w:tc>
        <w:tc>
          <w:tcPr>
            <w:tcW w:w="838" w:type="dxa"/>
            <w:noWrap/>
            <w:vAlign w:val="center"/>
            <w:hideMark/>
          </w:tcPr>
          <w:p w14:paraId="279C52CC" w14:textId="77777777" w:rsidR="00D10B12" w:rsidRPr="00C72765" w:rsidRDefault="00D10B12" w:rsidP="00870304">
            <w:pPr>
              <w:spacing w:line="276" w:lineRule="auto"/>
              <w:jc w:val="center"/>
              <w:rPr>
                <w:ins w:id="48963" w:author="Tran Huan" w:date="2018-12-03T01:24:00Z"/>
              </w:rPr>
            </w:pPr>
          </w:p>
        </w:tc>
        <w:tc>
          <w:tcPr>
            <w:tcW w:w="823" w:type="dxa"/>
            <w:noWrap/>
            <w:vAlign w:val="center"/>
            <w:hideMark/>
          </w:tcPr>
          <w:p w14:paraId="33211C53" w14:textId="77777777" w:rsidR="00D10B12" w:rsidRPr="00C72765" w:rsidRDefault="00D10B12" w:rsidP="00870304">
            <w:pPr>
              <w:spacing w:line="276" w:lineRule="auto"/>
              <w:jc w:val="center"/>
              <w:rPr>
                <w:ins w:id="48964" w:author="Tran Huan" w:date="2018-12-03T01:24:00Z"/>
              </w:rPr>
            </w:pPr>
          </w:p>
        </w:tc>
        <w:tc>
          <w:tcPr>
            <w:tcW w:w="2269" w:type="dxa"/>
            <w:noWrap/>
            <w:hideMark/>
          </w:tcPr>
          <w:p w14:paraId="1848692E" w14:textId="77777777" w:rsidR="00D10B12" w:rsidRPr="00C72765" w:rsidRDefault="00D10B12" w:rsidP="00870304">
            <w:pPr>
              <w:keepNext/>
              <w:spacing w:line="276" w:lineRule="auto"/>
              <w:rPr>
                <w:ins w:id="48965" w:author="Tran Huan" w:date="2018-12-03T01:24:00Z"/>
              </w:rPr>
            </w:pPr>
            <w:ins w:id="48966" w:author="Tran Huan" w:date="2018-12-03T01:24:00Z">
              <w:r w:rsidRPr="00C72765">
                <w:t>Kinh độ</w:t>
              </w:r>
            </w:ins>
          </w:p>
        </w:tc>
      </w:tr>
    </w:tbl>
    <w:p w14:paraId="3B4EFC00" w14:textId="73B67588" w:rsidR="00D10B12" w:rsidRPr="000D1FDC" w:rsidRDefault="00D10B12" w:rsidP="00F72AE0">
      <w:pPr>
        <w:pStyle w:val="Caption"/>
        <w:rPr>
          <w:ins w:id="48967" w:author="Tran Huan" w:date="2018-12-03T01:24:00Z"/>
        </w:rPr>
        <w:pPrChange w:id="48968" w:author="Tran Huan" w:date="2018-12-03T02:05:00Z">
          <w:pPr>
            <w:pStyle w:val="Caption"/>
          </w:pPr>
        </w:pPrChange>
      </w:pPr>
      <w:bookmarkStart w:id="48969" w:name="_Toc530993023"/>
      <w:bookmarkStart w:id="48970" w:name="_Toc531584501"/>
      <w:ins w:id="48971" w:author="Tran Huan" w:date="2018-12-03T01:24:00Z">
        <w:r>
          <w:t xml:space="preserve">Bảng </w:t>
        </w:r>
      </w:ins>
      <w:ins w:id="48972" w:author="Tran Huan" w:date="2018-12-03T02:43:00Z">
        <w:r w:rsidR="00867A6B">
          <w:fldChar w:fldCharType="begin"/>
        </w:r>
        <w:r w:rsidR="00867A6B">
          <w:instrText xml:space="preserve"> STYLEREF 1 \s </w:instrText>
        </w:r>
      </w:ins>
      <w:r w:rsidR="00867A6B">
        <w:fldChar w:fldCharType="separate"/>
      </w:r>
      <w:r w:rsidR="00867A6B">
        <w:rPr>
          <w:noProof/>
        </w:rPr>
        <w:t>4</w:t>
      </w:r>
      <w:ins w:id="48973"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8974" w:author="Tran Huan" w:date="2018-12-03T02:43:00Z">
        <w:r w:rsidR="00867A6B">
          <w:rPr>
            <w:noProof/>
          </w:rPr>
          <w:t>5</w:t>
        </w:r>
        <w:r w:rsidR="00867A6B">
          <w:fldChar w:fldCharType="end"/>
        </w:r>
      </w:ins>
      <w:ins w:id="48975" w:author="Tran Huan" w:date="2018-12-03T01:24:00Z">
        <w:r w:rsidRPr="00C72765">
          <w:t xml:space="preserve"> </w:t>
        </w:r>
        <w:r w:rsidRPr="008F40CD">
          <w:rPr>
            <w:i/>
          </w:rPr>
          <w:t>Bảng dữ liệu chi nhánh</w:t>
        </w:r>
        <w:bookmarkEnd w:id="48969"/>
        <w:bookmarkEnd w:id="48970"/>
      </w:ins>
    </w:p>
    <w:p w14:paraId="602666E3" w14:textId="77777777" w:rsidR="00D10B12" w:rsidRDefault="00D10B12" w:rsidP="00D10B12">
      <w:pPr>
        <w:spacing w:line="276" w:lineRule="auto"/>
        <w:rPr>
          <w:ins w:id="48976" w:author="Tran Huan" w:date="2018-12-03T01:24:00Z"/>
          <w:b/>
          <w:lang w:val="en-US"/>
        </w:rPr>
      </w:pPr>
      <w:ins w:id="48977" w:author="Tran Huan" w:date="2018-12-03T01:24:00Z">
        <w:r>
          <w:rPr>
            <w:b/>
            <w:lang w:val="en-US"/>
          </w:rPr>
          <w:t>BẢNG COLOR</w:t>
        </w:r>
      </w:ins>
    </w:p>
    <w:tbl>
      <w:tblPr>
        <w:tblStyle w:val="TableGrid"/>
        <w:tblW w:w="9486" w:type="dxa"/>
        <w:tblLook w:val="04A0" w:firstRow="1" w:lastRow="0" w:firstColumn="1" w:lastColumn="0" w:noHBand="0" w:noVBand="1"/>
      </w:tblPr>
      <w:tblGrid>
        <w:gridCol w:w="708"/>
        <w:gridCol w:w="1820"/>
        <w:gridCol w:w="1300"/>
        <w:gridCol w:w="1098"/>
        <w:gridCol w:w="838"/>
        <w:gridCol w:w="823"/>
        <w:gridCol w:w="2899"/>
      </w:tblGrid>
      <w:tr w:rsidR="00D10B12" w:rsidRPr="001856AA" w14:paraId="11F1C9D0" w14:textId="77777777" w:rsidTr="00870304">
        <w:trPr>
          <w:trHeight w:val="300"/>
          <w:ins w:id="48978" w:author="Tran Huan" w:date="2018-12-03T01:24:00Z"/>
        </w:trPr>
        <w:tc>
          <w:tcPr>
            <w:tcW w:w="708" w:type="dxa"/>
            <w:noWrap/>
            <w:vAlign w:val="center"/>
            <w:hideMark/>
          </w:tcPr>
          <w:p w14:paraId="3C45F8F8" w14:textId="77777777" w:rsidR="00D10B12" w:rsidRPr="001856AA" w:rsidRDefault="00D10B12" w:rsidP="00870304">
            <w:pPr>
              <w:spacing w:line="276" w:lineRule="auto"/>
              <w:jc w:val="center"/>
              <w:rPr>
                <w:ins w:id="48979" w:author="Tran Huan" w:date="2018-12-03T01:24:00Z"/>
                <w:b/>
                <w:bCs/>
              </w:rPr>
            </w:pPr>
            <w:ins w:id="48980" w:author="Tran Huan" w:date="2018-12-03T01:24:00Z">
              <w:r w:rsidRPr="001856AA">
                <w:rPr>
                  <w:b/>
                  <w:bCs/>
                  <w:lang w:val="da-DK"/>
                </w:rPr>
                <w:t>STT</w:t>
              </w:r>
            </w:ins>
          </w:p>
        </w:tc>
        <w:tc>
          <w:tcPr>
            <w:tcW w:w="1820" w:type="dxa"/>
            <w:noWrap/>
            <w:vAlign w:val="center"/>
            <w:hideMark/>
          </w:tcPr>
          <w:p w14:paraId="636D0826" w14:textId="77777777" w:rsidR="00D10B12" w:rsidRPr="001856AA" w:rsidRDefault="00D10B12" w:rsidP="00870304">
            <w:pPr>
              <w:spacing w:line="276" w:lineRule="auto"/>
              <w:jc w:val="center"/>
              <w:rPr>
                <w:ins w:id="48981" w:author="Tran Huan" w:date="2018-12-03T01:24:00Z"/>
                <w:b/>
                <w:bCs/>
              </w:rPr>
            </w:pPr>
            <w:ins w:id="48982" w:author="Tran Huan" w:date="2018-12-03T01:24:00Z">
              <w:r w:rsidRPr="001856AA">
                <w:rPr>
                  <w:b/>
                  <w:bCs/>
                  <w:lang w:val="da-DK"/>
                </w:rPr>
                <w:t>Tên trường</w:t>
              </w:r>
            </w:ins>
          </w:p>
        </w:tc>
        <w:tc>
          <w:tcPr>
            <w:tcW w:w="1300" w:type="dxa"/>
            <w:noWrap/>
            <w:vAlign w:val="center"/>
            <w:hideMark/>
          </w:tcPr>
          <w:p w14:paraId="68DE93A3" w14:textId="77777777" w:rsidR="00D10B12" w:rsidRPr="001856AA" w:rsidRDefault="00D10B12" w:rsidP="00870304">
            <w:pPr>
              <w:spacing w:line="276" w:lineRule="auto"/>
              <w:jc w:val="center"/>
              <w:rPr>
                <w:ins w:id="48983" w:author="Tran Huan" w:date="2018-12-03T01:24:00Z"/>
                <w:b/>
                <w:bCs/>
              </w:rPr>
            </w:pPr>
            <w:ins w:id="48984" w:author="Tran Huan" w:date="2018-12-03T01:24:00Z">
              <w:r w:rsidRPr="001856AA">
                <w:rPr>
                  <w:b/>
                  <w:bCs/>
                  <w:lang w:val="da-DK"/>
                </w:rPr>
                <w:t>Kiểu</w:t>
              </w:r>
            </w:ins>
          </w:p>
        </w:tc>
        <w:tc>
          <w:tcPr>
            <w:tcW w:w="1098" w:type="dxa"/>
            <w:noWrap/>
            <w:vAlign w:val="center"/>
            <w:hideMark/>
          </w:tcPr>
          <w:p w14:paraId="3DD2BB64" w14:textId="77777777" w:rsidR="00D10B12" w:rsidRPr="001856AA" w:rsidRDefault="00D10B12" w:rsidP="00870304">
            <w:pPr>
              <w:spacing w:line="276" w:lineRule="auto"/>
              <w:jc w:val="center"/>
              <w:rPr>
                <w:ins w:id="48985" w:author="Tran Huan" w:date="2018-12-03T01:24:00Z"/>
                <w:b/>
                <w:bCs/>
              </w:rPr>
            </w:pPr>
            <w:ins w:id="48986" w:author="Tran Huan" w:date="2018-12-03T01:24:00Z">
              <w:r w:rsidRPr="001856AA">
                <w:rPr>
                  <w:b/>
                  <w:bCs/>
                  <w:lang w:val="da-DK"/>
                </w:rPr>
                <w:t>Chấp nhận Null</w:t>
              </w:r>
            </w:ins>
          </w:p>
        </w:tc>
        <w:tc>
          <w:tcPr>
            <w:tcW w:w="838" w:type="dxa"/>
            <w:noWrap/>
            <w:vAlign w:val="center"/>
            <w:hideMark/>
          </w:tcPr>
          <w:p w14:paraId="586BC9BD" w14:textId="77777777" w:rsidR="00D10B12" w:rsidRPr="001856AA" w:rsidRDefault="00D10B12" w:rsidP="00870304">
            <w:pPr>
              <w:spacing w:line="276" w:lineRule="auto"/>
              <w:jc w:val="center"/>
              <w:rPr>
                <w:ins w:id="48987" w:author="Tran Huan" w:date="2018-12-03T01:24:00Z"/>
                <w:b/>
                <w:bCs/>
              </w:rPr>
            </w:pPr>
            <w:ins w:id="48988" w:author="Tran Huan" w:date="2018-12-03T01:24:00Z">
              <w:r w:rsidRPr="001856AA">
                <w:rPr>
                  <w:b/>
                  <w:bCs/>
                  <w:lang w:val="da-DK"/>
                </w:rPr>
                <w:t>Khóa chính</w:t>
              </w:r>
            </w:ins>
          </w:p>
        </w:tc>
        <w:tc>
          <w:tcPr>
            <w:tcW w:w="823" w:type="dxa"/>
            <w:noWrap/>
            <w:vAlign w:val="center"/>
            <w:hideMark/>
          </w:tcPr>
          <w:p w14:paraId="3A272C68" w14:textId="77777777" w:rsidR="00D10B12" w:rsidRPr="001856AA" w:rsidRDefault="00D10B12" w:rsidP="00870304">
            <w:pPr>
              <w:spacing w:line="276" w:lineRule="auto"/>
              <w:jc w:val="center"/>
              <w:rPr>
                <w:ins w:id="48989" w:author="Tran Huan" w:date="2018-12-03T01:24:00Z"/>
                <w:b/>
                <w:bCs/>
              </w:rPr>
            </w:pPr>
            <w:ins w:id="48990" w:author="Tran Huan" w:date="2018-12-03T01:24:00Z">
              <w:r w:rsidRPr="001856AA">
                <w:rPr>
                  <w:b/>
                  <w:bCs/>
                  <w:lang w:val="da-DK"/>
                </w:rPr>
                <w:t>Khóa ngoại</w:t>
              </w:r>
            </w:ins>
          </w:p>
        </w:tc>
        <w:tc>
          <w:tcPr>
            <w:tcW w:w="2899" w:type="dxa"/>
            <w:noWrap/>
            <w:vAlign w:val="center"/>
            <w:hideMark/>
          </w:tcPr>
          <w:p w14:paraId="0BDF55F8" w14:textId="77777777" w:rsidR="00D10B12" w:rsidRPr="001856AA" w:rsidRDefault="00D10B12" w:rsidP="00870304">
            <w:pPr>
              <w:spacing w:line="276" w:lineRule="auto"/>
              <w:ind w:right="226"/>
              <w:jc w:val="center"/>
              <w:rPr>
                <w:ins w:id="48991" w:author="Tran Huan" w:date="2018-12-03T01:24:00Z"/>
                <w:b/>
                <w:bCs/>
              </w:rPr>
            </w:pPr>
            <w:ins w:id="48992" w:author="Tran Huan" w:date="2018-12-03T01:24:00Z">
              <w:r w:rsidRPr="001856AA">
                <w:rPr>
                  <w:b/>
                  <w:bCs/>
                  <w:lang w:val="da-DK"/>
                </w:rPr>
                <w:t>Mô tả</w:t>
              </w:r>
            </w:ins>
          </w:p>
        </w:tc>
      </w:tr>
      <w:tr w:rsidR="00D10B12" w:rsidRPr="001856AA" w14:paraId="650F73EB" w14:textId="77777777" w:rsidTr="00870304">
        <w:trPr>
          <w:trHeight w:val="300"/>
          <w:ins w:id="48993" w:author="Tran Huan" w:date="2018-12-03T01:24:00Z"/>
        </w:trPr>
        <w:tc>
          <w:tcPr>
            <w:tcW w:w="708" w:type="dxa"/>
            <w:noWrap/>
            <w:vAlign w:val="center"/>
            <w:hideMark/>
          </w:tcPr>
          <w:p w14:paraId="03D7E551" w14:textId="77777777" w:rsidR="00D10B12" w:rsidRPr="00FD2760" w:rsidRDefault="00D10B12" w:rsidP="00870304">
            <w:pPr>
              <w:spacing w:line="276" w:lineRule="auto"/>
              <w:jc w:val="center"/>
              <w:rPr>
                <w:ins w:id="48994" w:author="Tran Huan" w:date="2018-12-03T01:24:00Z"/>
              </w:rPr>
            </w:pPr>
            <w:ins w:id="48995" w:author="Tran Huan" w:date="2018-12-03T01:24:00Z">
              <w:r w:rsidRPr="00FD2760">
                <w:t>1</w:t>
              </w:r>
            </w:ins>
          </w:p>
        </w:tc>
        <w:tc>
          <w:tcPr>
            <w:tcW w:w="1820" w:type="dxa"/>
            <w:noWrap/>
            <w:hideMark/>
          </w:tcPr>
          <w:p w14:paraId="0C85031C" w14:textId="77777777" w:rsidR="00D10B12" w:rsidRPr="00FD2760" w:rsidRDefault="00D10B12" w:rsidP="00870304">
            <w:pPr>
              <w:spacing w:line="276" w:lineRule="auto"/>
              <w:rPr>
                <w:ins w:id="48996" w:author="Tran Huan" w:date="2018-12-03T01:24:00Z"/>
              </w:rPr>
            </w:pPr>
            <w:ins w:id="48997" w:author="Tran Huan" w:date="2018-12-03T01:24:00Z">
              <w:r w:rsidRPr="00FD2760">
                <w:t>id</w:t>
              </w:r>
            </w:ins>
          </w:p>
        </w:tc>
        <w:tc>
          <w:tcPr>
            <w:tcW w:w="1300" w:type="dxa"/>
            <w:noWrap/>
            <w:hideMark/>
          </w:tcPr>
          <w:p w14:paraId="65D502DD" w14:textId="77777777" w:rsidR="00D10B12" w:rsidRPr="00FD2760" w:rsidRDefault="00D10B12" w:rsidP="00870304">
            <w:pPr>
              <w:spacing w:line="276" w:lineRule="auto"/>
              <w:rPr>
                <w:ins w:id="48998" w:author="Tran Huan" w:date="2018-12-03T01:24:00Z"/>
              </w:rPr>
            </w:pPr>
            <w:ins w:id="48999" w:author="Tran Huan" w:date="2018-12-03T01:24:00Z">
              <w:r w:rsidRPr="00FD2760">
                <w:t>numeric</w:t>
              </w:r>
            </w:ins>
          </w:p>
        </w:tc>
        <w:tc>
          <w:tcPr>
            <w:tcW w:w="1098" w:type="dxa"/>
            <w:noWrap/>
            <w:vAlign w:val="center"/>
            <w:hideMark/>
          </w:tcPr>
          <w:p w14:paraId="37DBD33E" w14:textId="77777777" w:rsidR="00D10B12" w:rsidRPr="00FD2760" w:rsidRDefault="00D10B12" w:rsidP="00870304">
            <w:pPr>
              <w:spacing w:line="276" w:lineRule="auto"/>
              <w:jc w:val="center"/>
              <w:rPr>
                <w:ins w:id="49000" w:author="Tran Huan" w:date="2018-12-03T01:24:00Z"/>
              </w:rPr>
            </w:pPr>
          </w:p>
        </w:tc>
        <w:tc>
          <w:tcPr>
            <w:tcW w:w="838" w:type="dxa"/>
            <w:noWrap/>
            <w:vAlign w:val="center"/>
            <w:hideMark/>
          </w:tcPr>
          <w:p w14:paraId="0743CE23" w14:textId="77777777" w:rsidR="00D10B12" w:rsidRPr="00FD2760" w:rsidRDefault="00D10B12" w:rsidP="00870304">
            <w:pPr>
              <w:spacing w:line="276" w:lineRule="auto"/>
              <w:jc w:val="center"/>
              <w:rPr>
                <w:ins w:id="49001" w:author="Tran Huan" w:date="2018-12-03T01:24:00Z"/>
              </w:rPr>
            </w:pPr>
            <w:ins w:id="49002" w:author="Tran Huan" w:date="2018-12-03T01:24:00Z">
              <w:r w:rsidRPr="00FD2760">
                <w:t>X</w:t>
              </w:r>
            </w:ins>
          </w:p>
        </w:tc>
        <w:tc>
          <w:tcPr>
            <w:tcW w:w="823" w:type="dxa"/>
            <w:noWrap/>
            <w:vAlign w:val="center"/>
            <w:hideMark/>
          </w:tcPr>
          <w:p w14:paraId="4F47DBAC" w14:textId="77777777" w:rsidR="00D10B12" w:rsidRPr="00FD2760" w:rsidRDefault="00D10B12" w:rsidP="00870304">
            <w:pPr>
              <w:spacing w:line="276" w:lineRule="auto"/>
              <w:jc w:val="center"/>
              <w:rPr>
                <w:ins w:id="49003" w:author="Tran Huan" w:date="2018-12-03T01:24:00Z"/>
              </w:rPr>
            </w:pPr>
          </w:p>
        </w:tc>
        <w:tc>
          <w:tcPr>
            <w:tcW w:w="2899" w:type="dxa"/>
            <w:noWrap/>
            <w:hideMark/>
          </w:tcPr>
          <w:p w14:paraId="12C32FDA" w14:textId="77777777" w:rsidR="00D10B12" w:rsidRPr="00C72765" w:rsidRDefault="00D10B12" w:rsidP="00870304">
            <w:pPr>
              <w:spacing w:line="276" w:lineRule="auto"/>
              <w:rPr>
                <w:ins w:id="49004" w:author="Tran Huan" w:date="2018-12-03T01:24:00Z"/>
                <w:lang w:val="en-US"/>
              </w:rPr>
            </w:pPr>
            <w:ins w:id="49005" w:author="Tran Huan" w:date="2018-12-03T01:24:00Z">
              <w:r w:rsidRPr="00FD2760">
                <w:t xml:space="preserve">ID </w:t>
              </w:r>
              <w:r>
                <w:rPr>
                  <w:lang w:val="en-US"/>
                </w:rPr>
                <w:t>màu sắc</w:t>
              </w:r>
            </w:ins>
          </w:p>
        </w:tc>
      </w:tr>
      <w:tr w:rsidR="00D10B12" w:rsidRPr="001856AA" w14:paraId="38594F88" w14:textId="77777777" w:rsidTr="00870304">
        <w:trPr>
          <w:trHeight w:val="300"/>
          <w:ins w:id="49006" w:author="Tran Huan" w:date="2018-12-03T01:24:00Z"/>
        </w:trPr>
        <w:tc>
          <w:tcPr>
            <w:tcW w:w="708" w:type="dxa"/>
            <w:noWrap/>
            <w:vAlign w:val="center"/>
            <w:hideMark/>
          </w:tcPr>
          <w:p w14:paraId="1CDEE147" w14:textId="77777777" w:rsidR="00D10B12" w:rsidRPr="00FD2760" w:rsidRDefault="00D10B12" w:rsidP="00870304">
            <w:pPr>
              <w:spacing w:line="276" w:lineRule="auto"/>
              <w:jc w:val="center"/>
              <w:rPr>
                <w:ins w:id="49007" w:author="Tran Huan" w:date="2018-12-03T01:24:00Z"/>
              </w:rPr>
            </w:pPr>
            <w:ins w:id="49008" w:author="Tran Huan" w:date="2018-12-03T01:24:00Z">
              <w:r w:rsidRPr="00FD2760">
                <w:t>2</w:t>
              </w:r>
            </w:ins>
          </w:p>
        </w:tc>
        <w:tc>
          <w:tcPr>
            <w:tcW w:w="1820" w:type="dxa"/>
            <w:noWrap/>
            <w:hideMark/>
          </w:tcPr>
          <w:p w14:paraId="2D7531A4" w14:textId="77777777" w:rsidR="00D10B12" w:rsidRPr="00FD2760" w:rsidRDefault="00D10B12" w:rsidP="00870304">
            <w:pPr>
              <w:spacing w:line="276" w:lineRule="auto"/>
              <w:rPr>
                <w:ins w:id="49009" w:author="Tran Huan" w:date="2018-12-03T01:24:00Z"/>
              </w:rPr>
            </w:pPr>
            <w:ins w:id="49010" w:author="Tran Huan" w:date="2018-12-03T01:24:00Z">
              <w:r>
                <w:rPr>
                  <w:lang w:val="en-US"/>
                </w:rPr>
                <w:t>color</w:t>
              </w:r>
              <w:r w:rsidRPr="00FD2760">
                <w:t>_name</w:t>
              </w:r>
            </w:ins>
          </w:p>
        </w:tc>
        <w:tc>
          <w:tcPr>
            <w:tcW w:w="1300" w:type="dxa"/>
            <w:noWrap/>
            <w:hideMark/>
          </w:tcPr>
          <w:p w14:paraId="03FE3A0C" w14:textId="77777777" w:rsidR="00D10B12" w:rsidRPr="00FD2760" w:rsidRDefault="00D10B12" w:rsidP="00870304">
            <w:pPr>
              <w:spacing w:line="276" w:lineRule="auto"/>
              <w:rPr>
                <w:ins w:id="49011" w:author="Tran Huan" w:date="2018-12-03T01:24:00Z"/>
              </w:rPr>
            </w:pPr>
            <w:ins w:id="49012" w:author="Tran Huan" w:date="2018-12-03T01:24:00Z">
              <w:r w:rsidRPr="00FD2760">
                <w:t>character varying</w:t>
              </w:r>
            </w:ins>
          </w:p>
        </w:tc>
        <w:tc>
          <w:tcPr>
            <w:tcW w:w="1098" w:type="dxa"/>
            <w:noWrap/>
            <w:vAlign w:val="center"/>
            <w:hideMark/>
          </w:tcPr>
          <w:p w14:paraId="4B058D30" w14:textId="77777777" w:rsidR="00D10B12" w:rsidRPr="00FD2760" w:rsidRDefault="00D10B12" w:rsidP="00870304">
            <w:pPr>
              <w:spacing w:line="276" w:lineRule="auto"/>
              <w:jc w:val="center"/>
              <w:rPr>
                <w:ins w:id="49013" w:author="Tran Huan" w:date="2018-12-03T01:24:00Z"/>
              </w:rPr>
            </w:pPr>
          </w:p>
        </w:tc>
        <w:tc>
          <w:tcPr>
            <w:tcW w:w="838" w:type="dxa"/>
            <w:noWrap/>
            <w:vAlign w:val="center"/>
            <w:hideMark/>
          </w:tcPr>
          <w:p w14:paraId="2F06586F" w14:textId="77777777" w:rsidR="00D10B12" w:rsidRPr="00FD2760" w:rsidRDefault="00D10B12" w:rsidP="00870304">
            <w:pPr>
              <w:spacing w:line="276" w:lineRule="auto"/>
              <w:jc w:val="center"/>
              <w:rPr>
                <w:ins w:id="49014" w:author="Tran Huan" w:date="2018-12-03T01:24:00Z"/>
              </w:rPr>
            </w:pPr>
          </w:p>
        </w:tc>
        <w:tc>
          <w:tcPr>
            <w:tcW w:w="823" w:type="dxa"/>
            <w:noWrap/>
            <w:vAlign w:val="center"/>
            <w:hideMark/>
          </w:tcPr>
          <w:p w14:paraId="217B66AE" w14:textId="77777777" w:rsidR="00D10B12" w:rsidRPr="00FD2760" w:rsidRDefault="00D10B12" w:rsidP="00870304">
            <w:pPr>
              <w:spacing w:line="276" w:lineRule="auto"/>
              <w:jc w:val="center"/>
              <w:rPr>
                <w:ins w:id="49015" w:author="Tran Huan" w:date="2018-12-03T01:24:00Z"/>
              </w:rPr>
            </w:pPr>
          </w:p>
        </w:tc>
        <w:tc>
          <w:tcPr>
            <w:tcW w:w="2899" w:type="dxa"/>
            <w:noWrap/>
            <w:hideMark/>
          </w:tcPr>
          <w:p w14:paraId="161ED836" w14:textId="77777777" w:rsidR="00D10B12" w:rsidRPr="00C72765" w:rsidRDefault="00D10B12" w:rsidP="00870304">
            <w:pPr>
              <w:spacing w:line="276" w:lineRule="auto"/>
              <w:rPr>
                <w:ins w:id="49016" w:author="Tran Huan" w:date="2018-12-03T01:24:00Z"/>
                <w:lang w:val="en-US"/>
              </w:rPr>
            </w:pPr>
            <w:ins w:id="49017" w:author="Tran Huan" w:date="2018-12-03T01:24:00Z">
              <w:r>
                <w:rPr>
                  <w:lang w:val="en-US"/>
                </w:rPr>
                <w:t>Màu sắc</w:t>
              </w:r>
            </w:ins>
          </w:p>
        </w:tc>
      </w:tr>
      <w:tr w:rsidR="00D10B12" w:rsidRPr="001856AA" w14:paraId="2AE36736" w14:textId="77777777" w:rsidTr="00870304">
        <w:trPr>
          <w:trHeight w:val="300"/>
          <w:ins w:id="49018" w:author="Tran Huan" w:date="2018-12-03T01:24:00Z"/>
        </w:trPr>
        <w:tc>
          <w:tcPr>
            <w:tcW w:w="708" w:type="dxa"/>
            <w:noWrap/>
            <w:vAlign w:val="center"/>
            <w:hideMark/>
          </w:tcPr>
          <w:p w14:paraId="554CEBEC" w14:textId="77777777" w:rsidR="00D10B12" w:rsidRPr="00C72765" w:rsidRDefault="00D10B12" w:rsidP="00870304">
            <w:pPr>
              <w:spacing w:line="276" w:lineRule="auto"/>
              <w:jc w:val="center"/>
              <w:rPr>
                <w:ins w:id="49019" w:author="Tran Huan" w:date="2018-12-03T01:24:00Z"/>
                <w:lang w:val="en-US"/>
              </w:rPr>
            </w:pPr>
            <w:ins w:id="49020" w:author="Tran Huan" w:date="2018-12-03T01:24:00Z">
              <w:r>
                <w:rPr>
                  <w:lang w:val="en-US"/>
                </w:rPr>
                <w:t>3</w:t>
              </w:r>
            </w:ins>
          </w:p>
        </w:tc>
        <w:tc>
          <w:tcPr>
            <w:tcW w:w="1820" w:type="dxa"/>
            <w:noWrap/>
            <w:hideMark/>
          </w:tcPr>
          <w:p w14:paraId="03039C92" w14:textId="77777777" w:rsidR="00D10B12" w:rsidRPr="00FD2760" w:rsidRDefault="00D10B12" w:rsidP="00870304">
            <w:pPr>
              <w:spacing w:line="276" w:lineRule="auto"/>
              <w:rPr>
                <w:ins w:id="49021" w:author="Tran Huan" w:date="2018-12-03T01:24:00Z"/>
              </w:rPr>
            </w:pPr>
            <w:ins w:id="49022" w:author="Tran Huan" w:date="2018-12-03T01:24:00Z">
              <w:r w:rsidRPr="00FD2760">
                <w:t>status</w:t>
              </w:r>
            </w:ins>
          </w:p>
        </w:tc>
        <w:tc>
          <w:tcPr>
            <w:tcW w:w="1300" w:type="dxa"/>
            <w:noWrap/>
            <w:hideMark/>
          </w:tcPr>
          <w:p w14:paraId="3C9A4CBB" w14:textId="77777777" w:rsidR="00D10B12" w:rsidRPr="00FD2760" w:rsidRDefault="00D10B12" w:rsidP="00870304">
            <w:pPr>
              <w:spacing w:line="276" w:lineRule="auto"/>
              <w:rPr>
                <w:ins w:id="49023" w:author="Tran Huan" w:date="2018-12-03T01:24:00Z"/>
              </w:rPr>
            </w:pPr>
            <w:ins w:id="49024" w:author="Tran Huan" w:date="2018-12-03T01:24:00Z">
              <w:r w:rsidRPr="00FD2760">
                <w:t>character varying</w:t>
              </w:r>
            </w:ins>
          </w:p>
        </w:tc>
        <w:tc>
          <w:tcPr>
            <w:tcW w:w="1098" w:type="dxa"/>
            <w:noWrap/>
            <w:vAlign w:val="center"/>
            <w:hideMark/>
          </w:tcPr>
          <w:p w14:paraId="067E648D" w14:textId="77777777" w:rsidR="00D10B12" w:rsidRPr="00FD2760" w:rsidRDefault="00D10B12" w:rsidP="00870304">
            <w:pPr>
              <w:spacing w:line="276" w:lineRule="auto"/>
              <w:jc w:val="center"/>
              <w:rPr>
                <w:ins w:id="49025" w:author="Tran Huan" w:date="2018-12-03T01:24:00Z"/>
              </w:rPr>
            </w:pPr>
            <w:ins w:id="49026" w:author="Tran Huan" w:date="2018-12-03T01:24:00Z">
              <w:r w:rsidRPr="00FD2760">
                <w:t>X</w:t>
              </w:r>
            </w:ins>
          </w:p>
        </w:tc>
        <w:tc>
          <w:tcPr>
            <w:tcW w:w="838" w:type="dxa"/>
            <w:noWrap/>
            <w:vAlign w:val="center"/>
            <w:hideMark/>
          </w:tcPr>
          <w:p w14:paraId="39E42BB2" w14:textId="77777777" w:rsidR="00D10B12" w:rsidRPr="00FD2760" w:rsidRDefault="00D10B12" w:rsidP="00870304">
            <w:pPr>
              <w:spacing w:line="276" w:lineRule="auto"/>
              <w:jc w:val="center"/>
              <w:rPr>
                <w:ins w:id="49027" w:author="Tran Huan" w:date="2018-12-03T01:24:00Z"/>
              </w:rPr>
            </w:pPr>
          </w:p>
        </w:tc>
        <w:tc>
          <w:tcPr>
            <w:tcW w:w="823" w:type="dxa"/>
            <w:noWrap/>
            <w:vAlign w:val="center"/>
            <w:hideMark/>
          </w:tcPr>
          <w:p w14:paraId="016D2788" w14:textId="77777777" w:rsidR="00D10B12" w:rsidRPr="00FD2760" w:rsidRDefault="00D10B12" w:rsidP="00870304">
            <w:pPr>
              <w:spacing w:line="276" w:lineRule="auto"/>
              <w:jc w:val="center"/>
              <w:rPr>
                <w:ins w:id="49028" w:author="Tran Huan" w:date="2018-12-03T01:24:00Z"/>
              </w:rPr>
            </w:pPr>
          </w:p>
        </w:tc>
        <w:tc>
          <w:tcPr>
            <w:tcW w:w="2899" w:type="dxa"/>
            <w:noWrap/>
            <w:hideMark/>
          </w:tcPr>
          <w:p w14:paraId="5392340B" w14:textId="77777777" w:rsidR="00D10B12" w:rsidRPr="00FD2760" w:rsidRDefault="00D10B12" w:rsidP="00870304">
            <w:pPr>
              <w:keepNext/>
              <w:spacing w:line="276" w:lineRule="auto"/>
              <w:rPr>
                <w:ins w:id="49029" w:author="Tran Huan" w:date="2018-12-03T01:24:00Z"/>
              </w:rPr>
            </w:pPr>
            <w:ins w:id="49030" w:author="Tran Huan" w:date="2018-12-03T01:24:00Z">
              <w:r w:rsidRPr="00FD2760">
                <w:t>Trạng thái</w:t>
              </w:r>
            </w:ins>
          </w:p>
        </w:tc>
      </w:tr>
    </w:tbl>
    <w:p w14:paraId="70FB400E" w14:textId="7B8A79C9" w:rsidR="00D10B12" w:rsidRPr="000D1FDC" w:rsidRDefault="00D10B12" w:rsidP="00F72AE0">
      <w:pPr>
        <w:pStyle w:val="Caption"/>
        <w:rPr>
          <w:ins w:id="49031" w:author="Tran Huan" w:date="2018-12-03T01:24:00Z"/>
        </w:rPr>
        <w:pPrChange w:id="49032" w:author="Tran Huan" w:date="2018-12-03T02:05:00Z">
          <w:pPr>
            <w:pStyle w:val="Caption"/>
          </w:pPr>
        </w:pPrChange>
      </w:pPr>
      <w:bookmarkStart w:id="49033" w:name="_Toc530993024"/>
      <w:bookmarkStart w:id="49034" w:name="_Toc531584502"/>
      <w:ins w:id="49035" w:author="Tran Huan" w:date="2018-12-03T01:24:00Z">
        <w:r>
          <w:t xml:space="preserve">Bảng </w:t>
        </w:r>
      </w:ins>
      <w:ins w:id="49036" w:author="Tran Huan" w:date="2018-12-03T02:43:00Z">
        <w:r w:rsidR="00867A6B">
          <w:fldChar w:fldCharType="begin"/>
        </w:r>
        <w:r w:rsidR="00867A6B">
          <w:instrText xml:space="preserve"> STYLEREF 1 \s </w:instrText>
        </w:r>
      </w:ins>
      <w:r w:rsidR="00867A6B">
        <w:fldChar w:fldCharType="separate"/>
      </w:r>
      <w:r w:rsidR="00867A6B">
        <w:rPr>
          <w:noProof/>
        </w:rPr>
        <w:t>4</w:t>
      </w:r>
      <w:ins w:id="49037"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9038" w:author="Tran Huan" w:date="2018-12-03T02:43:00Z">
        <w:r w:rsidR="00867A6B">
          <w:rPr>
            <w:noProof/>
          </w:rPr>
          <w:t>6</w:t>
        </w:r>
        <w:r w:rsidR="00867A6B">
          <w:fldChar w:fldCharType="end"/>
        </w:r>
      </w:ins>
      <w:ins w:id="49039" w:author="Tran Huan" w:date="2018-12-03T01:24:00Z">
        <w:r w:rsidRPr="00C72765">
          <w:t xml:space="preserve"> </w:t>
        </w:r>
        <w:r w:rsidRPr="008F40CD">
          <w:rPr>
            <w:i/>
          </w:rPr>
          <w:t>Bảng dữ liệu màu sắc</w:t>
        </w:r>
        <w:bookmarkEnd w:id="49033"/>
        <w:bookmarkEnd w:id="49034"/>
      </w:ins>
    </w:p>
    <w:p w14:paraId="71D55730" w14:textId="77777777" w:rsidR="00D10B12" w:rsidRDefault="00D10B12" w:rsidP="00D10B12">
      <w:pPr>
        <w:spacing w:line="276" w:lineRule="auto"/>
        <w:rPr>
          <w:ins w:id="49040" w:author="Tran Huan" w:date="2018-12-03T01:24:00Z"/>
          <w:b/>
          <w:lang w:val="en-US"/>
        </w:rPr>
      </w:pPr>
      <w:ins w:id="49041" w:author="Tran Huan" w:date="2018-12-03T01:24:00Z">
        <w:r>
          <w:rPr>
            <w:b/>
            <w:lang w:val="en-US"/>
          </w:rPr>
          <w:t>BẢNG COLOR_GROUP</w:t>
        </w:r>
      </w:ins>
    </w:p>
    <w:tbl>
      <w:tblPr>
        <w:tblStyle w:val="TableGrid"/>
        <w:tblW w:w="9486" w:type="dxa"/>
        <w:tblLook w:val="04A0" w:firstRow="1" w:lastRow="0" w:firstColumn="1" w:lastColumn="0" w:noHBand="0" w:noVBand="1"/>
      </w:tblPr>
      <w:tblGrid>
        <w:gridCol w:w="708"/>
        <w:gridCol w:w="1820"/>
        <w:gridCol w:w="1300"/>
        <w:gridCol w:w="1098"/>
        <w:gridCol w:w="838"/>
        <w:gridCol w:w="823"/>
        <w:gridCol w:w="2899"/>
      </w:tblGrid>
      <w:tr w:rsidR="00D10B12" w:rsidRPr="001856AA" w14:paraId="2543A6B4" w14:textId="77777777" w:rsidTr="00870304">
        <w:trPr>
          <w:trHeight w:val="300"/>
          <w:ins w:id="49042" w:author="Tran Huan" w:date="2018-12-03T01:24:00Z"/>
        </w:trPr>
        <w:tc>
          <w:tcPr>
            <w:tcW w:w="708" w:type="dxa"/>
            <w:noWrap/>
            <w:vAlign w:val="center"/>
            <w:hideMark/>
          </w:tcPr>
          <w:p w14:paraId="207EC141" w14:textId="77777777" w:rsidR="00D10B12" w:rsidRPr="001856AA" w:rsidRDefault="00D10B12" w:rsidP="00870304">
            <w:pPr>
              <w:spacing w:line="276" w:lineRule="auto"/>
              <w:jc w:val="center"/>
              <w:rPr>
                <w:ins w:id="49043" w:author="Tran Huan" w:date="2018-12-03T01:24:00Z"/>
                <w:b/>
                <w:bCs/>
              </w:rPr>
            </w:pPr>
            <w:ins w:id="49044" w:author="Tran Huan" w:date="2018-12-03T01:24:00Z">
              <w:r w:rsidRPr="001856AA">
                <w:rPr>
                  <w:b/>
                  <w:bCs/>
                  <w:lang w:val="da-DK"/>
                </w:rPr>
                <w:t>STT</w:t>
              </w:r>
            </w:ins>
          </w:p>
        </w:tc>
        <w:tc>
          <w:tcPr>
            <w:tcW w:w="1820" w:type="dxa"/>
            <w:noWrap/>
            <w:vAlign w:val="center"/>
            <w:hideMark/>
          </w:tcPr>
          <w:p w14:paraId="39C894FC" w14:textId="77777777" w:rsidR="00D10B12" w:rsidRPr="001856AA" w:rsidRDefault="00D10B12" w:rsidP="00870304">
            <w:pPr>
              <w:spacing w:line="276" w:lineRule="auto"/>
              <w:jc w:val="center"/>
              <w:rPr>
                <w:ins w:id="49045" w:author="Tran Huan" w:date="2018-12-03T01:24:00Z"/>
                <w:b/>
                <w:bCs/>
              </w:rPr>
            </w:pPr>
            <w:ins w:id="49046" w:author="Tran Huan" w:date="2018-12-03T01:24:00Z">
              <w:r w:rsidRPr="001856AA">
                <w:rPr>
                  <w:b/>
                  <w:bCs/>
                  <w:lang w:val="da-DK"/>
                </w:rPr>
                <w:t>Tên trường</w:t>
              </w:r>
            </w:ins>
          </w:p>
        </w:tc>
        <w:tc>
          <w:tcPr>
            <w:tcW w:w="1300" w:type="dxa"/>
            <w:noWrap/>
            <w:vAlign w:val="center"/>
            <w:hideMark/>
          </w:tcPr>
          <w:p w14:paraId="5F084E21" w14:textId="77777777" w:rsidR="00D10B12" w:rsidRPr="001856AA" w:rsidRDefault="00D10B12" w:rsidP="00870304">
            <w:pPr>
              <w:spacing w:line="276" w:lineRule="auto"/>
              <w:jc w:val="center"/>
              <w:rPr>
                <w:ins w:id="49047" w:author="Tran Huan" w:date="2018-12-03T01:24:00Z"/>
                <w:b/>
                <w:bCs/>
              </w:rPr>
            </w:pPr>
            <w:ins w:id="49048" w:author="Tran Huan" w:date="2018-12-03T01:24:00Z">
              <w:r w:rsidRPr="001856AA">
                <w:rPr>
                  <w:b/>
                  <w:bCs/>
                  <w:lang w:val="da-DK"/>
                </w:rPr>
                <w:t>Kiểu</w:t>
              </w:r>
            </w:ins>
          </w:p>
        </w:tc>
        <w:tc>
          <w:tcPr>
            <w:tcW w:w="1098" w:type="dxa"/>
            <w:noWrap/>
            <w:vAlign w:val="center"/>
            <w:hideMark/>
          </w:tcPr>
          <w:p w14:paraId="5CAA25DF" w14:textId="77777777" w:rsidR="00D10B12" w:rsidRPr="001856AA" w:rsidRDefault="00D10B12" w:rsidP="00870304">
            <w:pPr>
              <w:spacing w:line="276" w:lineRule="auto"/>
              <w:jc w:val="center"/>
              <w:rPr>
                <w:ins w:id="49049" w:author="Tran Huan" w:date="2018-12-03T01:24:00Z"/>
                <w:b/>
                <w:bCs/>
              </w:rPr>
            </w:pPr>
            <w:ins w:id="49050" w:author="Tran Huan" w:date="2018-12-03T01:24:00Z">
              <w:r w:rsidRPr="001856AA">
                <w:rPr>
                  <w:b/>
                  <w:bCs/>
                  <w:lang w:val="da-DK"/>
                </w:rPr>
                <w:t>Chấp nhận Null</w:t>
              </w:r>
            </w:ins>
          </w:p>
        </w:tc>
        <w:tc>
          <w:tcPr>
            <w:tcW w:w="838" w:type="dxa"/>
            <w:noWrap/>
            <w:vAlign w:val="center"/>
            <w:hideMark/>
          </w:tcPr>
          <w:p w14:paraId="067BCCB5" w14:textId="77777777" w:rsidR="00D10B12" w:rsidRPr="001856AA" w:rsidRDefault="00D10B12" w:rsidP="00870304">
            <w:pPr>
              <w:spacing w:line="276" w:lineRule="auto"/>
              <w:jc w:val="center"/>
              <w:rPr>
                <w:ins w:id="49051" w:author="Tran Huan" w:date="2018-12-03T01:24:00Z"/>
                <w:b/>
                <w:bCs/>
              </w:rPr>
            </w:pPr>
            <w:ins w:id="49052" w:author="Tran Huan" w:date="2018-12-03T01:24:00Z">
              <w:r w:rsidRPr="001856AA">
                <w:rPr>
                  <w:b/>
                  <w:bCs/>
                  <w:lang w:val="da-DK"/>
                </w:rPr>
                <w:t>Khóa chính</w:t>
              </w:r>
            </w:ins>
          </w:p>
        </w:tc>
        <w:tc>
          <w:tcPr>
            <w:tcW w:w="823" w:type="dxa"/>
            <w:noWrap/>
            <w:vAlign w:val="center"/>
            <w:hideMark/>
          </w:tcPr>
          <w:p w14:paraId="5668F66C" w14:textId="77777777" w:rsidR="00D10B12" w:rsidRPr="001856AA" w:rsidRDefault="00D10B12" w:rsidP="00870304">
            <w:pPr>
              <w:spacing w:line="276" w:lineRule="auto"/>
              <w:jc w:val="center"/>
              <w:rPr>
                <w:ins w:id="49053" w:author="Tran Huan" w:date="2018-12-03T01:24:00Z"/>
                <w:b/>
                <w:bCs/>
              </w:rPr>
            </w:pPr>
            <w:ins w:id="49054" w:author="Tran Huan" w:date="2018-12-03T01:24:00Z">
              <w:r w:rsidRPr="001856AA">
                <w:rPr>
                  <w:b/>
                  <w:bCs/>
                  <w:lang w:val="da-DK"/>
                </w:rPr>
                <w:t>Khóa ngoại</w:t>
              </w:r>
            </w:ins>
          </w:p>
        </w:tc>
        <w:tc>
          <w:tcPr>
            <w:tcW w:w="2899" w:type="dxa"/>
            <w:noWrap/>
            <w:vAlign w:val="center"/>
            <w:hideMark/>
          </w:tcPr>
          <w:p w14:paraId="13C26FB1" w14:textId="77777777" w:rsidR="00D10B12" w:rsidRPr="001856AA" w:rsidRDefault="00D10B12" w:rsidP="00870304">
            <w:pPr>
              <w:spacing w:line="276" w:lineRule="auto"/>
              <w:ind w:right="226"/>
              <w:jc w:val="center"/>
              <w:rPr>
                <w:ins w:id="49055" w:author="Tran Huan" w:date="2018-12-03T01:24:00Z"/>
                <w:b/>
                <w:bCs/>
              </w:rPr>
            </w:pPr>
            <w:ins w:id="49056" w:author="Tran Huan" w:date="2018-12-03T01:24:00Z">
              <w:r w:rsidRPr="001856AA">
                <w:rPr>
                  <w:b/>
                  <w:bCs/>
                  <w:lang w:val="da-DK"/>
                </w:rPr>
                <w:t>Mô tả</w:t>
              </w:r>
            </w:ins>
          </w:p>
        </w:tc>
      </w:tr>
      <w:tr w:rsidR="00D10B12" w:rsidRPr="001856AA" w14:paraId="614D7A5D" w14:textId="77777777" w:rsidTr="00870304">
        <w:trPr>
          <w:trHeight w:val="300"/>
          <w:ins w:id="49057" w:author="Tran Huan" w:date="2018-12-03T01:24:00Z"/>
        </w:trPr>
        <w:tc>
          <w:tcPr>
            <w:tcW w:w="708" w:type="dxa"/>
            <w:noWrap/>
            <w:vAlign w:val="center"/>
            <w:hideMark/>
          </w:tcPr>
          <w:p w14:paraId="2F5F1338" w14:textId="77777777" w:rsidR="00D10B12" w:rsidRPr="00FD2760" w:rsidRDefault="00D10B12" w:rsidP="00870304">
            <w:pPr>
              <w:spacing w:line="276" w:lineRule="auto"/>
              <w:jc w:val="center"/>
              <w:rPr>
                <w:ins w:id="49058" w:author="Tran Huan" w:date="2018-12-03T01:24:00Z"/>
              </w:rPr>
            </w:pPr>
            <w:ins w:id="49059" w:author="Tran Huan" w:date="2018-12-03T01:24:00Z">
              <w:r w:rsidRPr="00FD2760">
                <w:t>1</w:t>
              </w:r>
            </w:ins>
          </w:p>
        </w:tc>
        <w:tc>
          <w:tcPr>
            <w:tcW w:w="1820" w:type="dxa"/>
            <w:noWrap/>
            <w:hideMark/>
          </w:tcPr>
          <w:p w14:paraId="6D711E49" w14:textId="77777777" w:rsidR="00D10B12" w:rsidRPr="00FD2760" w:rsidRDefault="00D10B12" w:rsidP="00870304">
            <w:pPr>
              <w:spacing w:line="276" w:lineRule="auto"/>
              <w:rPr>
                <w:ins w:id="49060" w:author="Tran Huan" w:date="2018-12-03T01:24:00Z"/>
              </w:rPr>
            </w:pPr>
            <w:ins w:id="49061" w:author="Tran Huan" w:date="2018-12-03T01:24:00Z">
              <w:r w:rsidRPr="00FD2760">
                <w:t>id</w:t>
              </w:r>
            </w:ins>
          </w:p>
        </w:tc>
        <w:tc>
          <w:tcPr>
            <w:tcW w:w="1300" w:type="dxa"/>
            <w:noWrap/>
            <w:hideMark/>
          </w:tcPr>
          <w:p w14:paraId="27A3D9A5" w14:textId="77777777" w:rsidR="00D10B12" w:rsidRPr="00FD2760" w:rsidRDefault="00D10B12" w:rsidP="00870304">
            <w:pPr>
              <w:spacing w:line="276" w:lineRule="auto"/>
              <w:rPr>
                <w:ins w:id="49062" w:author="Tran Huan" w:date="2018-12-03T01:24:00Z"/>
              </w:rPr>
            </w:pPr>
            <w:ins w:id="49063" w:author="Tran Huan" w:date="2018-12-03T01:24:00Z">
              <w:r w:rsidRPr="00FD2760">
                <w:t>numeric</w:t>
              </w:r>
            </w:ins>
          </w:p>
        </w:tc>
        <w:tc>
          <w:tcPr>
            <w:tcW w:w="1098" w:type="dxa"/>
            <w:noWrap/>
            <w:vAlign w:val="center"/>
            <w:hideMark/>
          </w:tcPr>
          <w:p w14:paraId="53E163FC" w14:textId="77777777" w:rsidR="00D10B12" w:rsidRPr="00FD2760" w:rsidRDefault="00D10B12" w:rsidP="00870304">
            <w:pPr>
              <w:spacing w:line="276" w:lineRule="auto"/>
              <w:jc w:val="center"/>
              <w:rPr>
                <w:ins w:id="49064" w:author="Tran Huan" w:date="2018-12-03T01:24:00Z"/>
              </w:rPr>
            </w:pPr>
          </w:p>
        </w:tc>
        <w:tc>
          <w:tcPr>
            <w:tcW w:w="838" w:type="dxa"/>
            <w:noWrap/>
            <w:vAlign w:val="center"/>
            <w:hideMark/>
          </w:tcPr>
          <w:p w14:paraId="08C59A9C" w14:textId="77777777" w:rsidR="00D10B12" w:rsidRPr="00FD2760" w:rsidRDefault="00D10B12" w:rsidP="00870304">
            <w:pPr>
              <w:spacing w:line="276" w:lineRule="auto"/>
              <w:jc w:val="center"/>
              <w:rPr>
                <w:ins w:id="49065" w:author="Tran Huan" w:date="2018-12-03T01:24:00Z"/>
              </w:rPr>
            </w:pPr>
            <w:ins w:id="49066" w:author="Tran Huan" w:date="2018-12-03T01:24:00Z">
              <w:r w:rsidRPr="00FD2760">
                <w:t>X</w:t>
              </w:r>
            </w:ins>
          </w:p>
        </w:tc>
        <w:tc>
          <w:tcPr>
            <w:tcW w:w="823" w:type="dxa"/>
            <w:noWrap/>
            <w:vAlign w:val="center"/>
            <w:hideMark/>
          </w:tcPr>
          <w:p w14:paraId="1FC900E8" w14:textId="77777777" w:rsidR="00D10B12" w:rsidRPr="00FD2760" w:rsidRDefault="00D10B12" w:rsidP="00870304">
            <w:pPr>
              <w:spacing w:line="276" w:lineRule="auto"/>
              <w:jc w:val="center"/>
              <w:rPr>
                <w:ins w:id="49067" w:author="Tran Huan" w:date="2018-12-03T01:24:00Z"/>
              </w:rPr>
            </w:pPr>
          </w:p>
        </w:tc>
        <w:tc>
          <w:tcPr>
            <w:tcW w:w="2899" w:type="dxa"/>
            <w:noWrap/>
            <w:hideMark/>
          </w:tcPr>
          <w:p w14:paraId="7D347A87" w14:textId="77777777" w:rsidR="00D10B12" w:rsidRPr="00C72765" w:rsidRDefault="00D10B12" w:rsidP="00870304">
            <w:pPr>
              <w:spacing w:line="276" w:lineRule="auto"/>
              <w:rPr>
                <w:ins w:id="49068" w:author="Tran Huan" w:date="2018-12-03T01:24:00Z"/>
                <w:lang w:val="en-US"/>
              </w:rPr>
            </w:pPr>
            <w:ins w:id="49069" w:author="Tran Huan" w:date="2018-12-03T01:24:00Z">
              <w:r w:rsidRPr="00FD2760">
                <w:t xml:space="preserve">ID </w:t>
              </w:r>
              <w:r>
                <w:rPr>
                  <w:lang w:val="en-US"/>
                </w:rPr>
                <w:t>nhóm màu</w:t>
              </w:r>
            </w:ins>
          </w:p>
        </w:tc>
      </w:tr>
      <w:tr w:rsidR="00D10B12" w:rsidRPr="001856AA" w14:paraId="1995289F" w14:textId="77777777" w:rsidTr="00870304">
        <w:trPr>
          <w:trHeight w:val="300"/>
          <w:ins w:id="49070" w:author="Tran Huan" w:date="2018-12-03T01:24:00Z"/>
        </w:trPr>
        <w:tc>
          <w:tcPr>
            <w:tcW w:w="708" w:type="dxa"/>
            <w:noWrap/>
            <w:vAlign w:val="center"/>
            <w:hideMark/>
          </w:tcPr>
          <w:p w14:paraId="745C1C39" w14:textId="77777777" w:rsidR="00D10B12" w:rsidRPr="00FD2760" w:rsidRDefault="00D10B12" w:rsidP="00870304">
            <w:pPr>
              <w:spacing w:line="276" w:lineRule="auto"/>
              <w:jc w:val="center"/>
              <w:rPr>
                <w:ins w:id="49071" w:author="Tran Huan" w:date="2018-12-03T01:24:00Z"/>
              </w:rPr>
            </w:pPr>
            <w:ins w:id="49072" w:author="Tran Huan" w:date="2018-12-03T01:24:00Z">
              <w:r w:rsidRPr="00FD2760">
                <w:t>2</w:t>
              </w:r>
            </w:ins>
          </w:p>
        </w:tc>
        <w:tc>
          <w:tcPr>
            <w:tcW w:w="1820" w:type="dxa"/>
            <w:noWrap/>
            <w:hideMark/>
          </w:tcPr>
          <w:p w14:paraId="0CB399C4" w14:textId="77777777" w:rsidR="00D10B12" w:rsidRPr="00FD2760" w:rsidRDefault="00D10B12" w:rsidP="00870304">
            <w:pPr>
              <w:spacing w:line="276" w:lineRule="auto"/>
              <w:rPr>
                <w:ins w:id="49073" w:author="Tran Huan" w:date="2018-12-03T01:24:00Z"/>
              </w:rPr>
            </w:pPr>
            <w:ins w:id="49074" w:author="Tran Huan" w:date="2018-12-03T01:24:00Z">
              <w:r>
                <w:rPr>
                  <w:lang w:val="en-US"/>
                </w:rPr>
                <w:t>color</w:t>
              </w:r>
              <w:r w:rsidRPr="00FD2760">
                <w:t>_name</w:t>
              </w:r>
            </w:ins>
          </w:p>
        </w:tc>
        <w:tc>
          <w:tcPr>
            <w:tcW w:w="1300" w:type="dxa"/>
            <w:noWrap/>
            <w:hideMark/>
          </w:tcPr>
          <w:p w14:paraId="611EACC6" w14:textId="77777777" w:rsidR="00D10B12" w:rsidRPr="00FD2760" w:rsidRDefault="00D10B12" w:rsidP="00870304">
            <w:pPr>
              <w:spacing w:line="276" w:lineRule="auto"/>
              <w:rPr>
                <w:ins w:id="49075" w:author="Tran Huan" w:date="2018-12-03T01:24:00Z"/>
              </w:rPr>
            </w:pPr>
            <w:ins w:id="49076" w:author="Tran Huan" w:date="2018-12-03T01:24:00Z">
              <w:r w:rsidRPr="00FD2760">
                <w:t>character varying</w:t>
              </w:r>
            </w:ins>
          </w:p>
        </w:tc>
        <w:tc>
          <w:tcPr>
            <w:tcW w:w="1098" w:type="dxa"/>
            <w:noWrap/>
            <w:vAlign w:val="center"/>
            <w:hideMark/>
          </w:tcPr>
          <w:p w14:paraId="70D70716" w14:textId="77777777" w:rsidR="00D10B12" w:rsidRPr="00FD2760" w:rsidRDefault="00D10B12" w:rsidP="00870304">
            <w:pPr>
              <w:spacing w:line="276" w:lineRule="auto"/>
              <w:jc w:val="center"/>
              <w:rPr>
                <w:ins w:id="49077" w:author="Tran Huan" w:date="2018-12-03T01:24:00Z"/>
              </w:rPr>
            </w:pPr>
          </w:p>
        </w:tc>
        <w:tc>
          <w:tcPr>
            <w:tcW w:w="838" w:type="dxa"/>
            <w:noWrap/>
            <w:vAlign w:val="center"/>
            <w:hideMark/>
          </w:tcPr>
          <w:p w14:paraId="0437CB0F" w14:textId="77777777" w:rsidR="00D10B12" w:rsidRPr="00FD2760" w:rsidRDefault="00D10B12" w:rsidP="00870304">
            <w:pPr>
              <w:spacing w:line="276" w:lineRule="auto"/>
              <w:jc w:val="center"/>
              <w:rPr>
                <w:ins w:id="49078" w:author="Tran Huan" w:date="2018-12-03T01:24:00Z"/>
              </w:rPr>
            </w:pPr>
          </w:p>
        </w:tc>
        <w:tc>
          <w:tcPr>
            <w:tcW w:w="823" w:type="dxa"/>
            <w:noWrap/>
            <w:vAlign w:val="center"/>
            <w:hideMark/>
          </w:tcPr>
          <w:p w14:paraId="6B75BFDC" w14:textId="77777777" w:rsidR="00D10B12" w:rsidRPr="00FD2760" w:rsidRDefault="00D10B12" w:rsidP="00870304">
            <w:pPr>
              <w:spacing w:line="276" w:lineRule="auto"/>
              <w:jc w:val="center"/>
              <w:rPr>
                <w:ins w:id="49079" w:author="Tran Huan" w:date="2018-12-03T01:24:00Z"/>
              </w:rPr>
            </w:pPr>
          </w:p>
        </w:tc>
        <w:tc>
          <w:tcPr>
            <w:tcW w:w="2899" w:type="dxa"/>
            <w:noWrap/>
            <w:hideMark/>
          </w:tcPr>
          <w:p w14:paraId="1F4E4AB8" w14:textId="77777777" w:rsidR="00D10B12" w:rsidRPr="00C72765" w:rsidRDefault="00D10B12" w:rsidP="00870304">
            <w:pPr>
              <w:spacing w:line="276" w:lineRule="auto"/>
              <w:rPr>
                <w:ins w:id="49080" w:author="Tran Huan" w:date="2018-12-03T01:24:00Z"/>
                <w:lang w:val="en-US"/>
              </w:rPr>
            </w:pPr>
            <w:ins w:id="49081" w:author="Tran Huan" w:date="2018-12-03T01:24:00Z">
              <w:r w:rsidRPr="00FD2760">
                <w:t xml:space="preserve">Tên </w:t>
              </w:r>
              <w:r>
                <w:rPr>
                  <w:lang w:val="en-US"/>
                </w:rPr>
                <w:t>nhóm màu</w:t>
              </w:r>
            </w:ins>
          </w:p>
        </w:tc>
      </w:tr>
      <w:tr w:rsidR="00D10B12" w:rsidRPr="001856AA" w14:paraId="3625F722" w14:textId="77777777" w:rsidTr="00870304">
        <w:trPr>
          <w:trHeight w:val="300"/>
          <w:ins w:id="49082" w:author="Tran Huan" w:date="2018-12-03T01:24:00Z"/>
        </w:trPr>
        <w:tc>
          <w:tcPr>
            <w:tcW w:w="708" w:type="dxa"/>
            <w:noWrap/>
            <w:vAlign w:val="center"/>
            <w:hideMark/>
          </w:tcPr>
          <w:p w14:paraId="0A4422F2" w14:textId="77777777" w:rsidR="00D10B12" w:rsidRPr="00C72765" w:rsidRDefault="00D10B12" w:rsidP="00870304">
            <w:pPr>
              <w:spacing w:line="276" w:lineRule="auto"/>
              <w:jc w:val="center"/>
              <w:rPr>
                <w:ins w:id="49083" w:author="Tran Huan" w:date="2018-12-03T01:24:00Z"/>
                <w:lang w:val="en-US"/>
              </w:rPr>
            </w:pPr>
            <w:ins w:id="49084" w:author="Tran Huan" w:date="2018-12-03T01:24:00Z">
              <w:r>
                <w:rPr>
                  <w:lang w:val="en-US"/>
                </w:rPr>
                <w:t>3</w:t>
              </w:r>
            </w:ins>
          </w:p>
        </w:tc>
        <w:tc>
          <w:tcPr>
            <w:tcW w:w="1820" w:type="dxa"/>
            <w:noWrap/>
            <w:hideMark/>
          </w:tcPr>
          <w:p w14:paraId="72FD66D1" w14:textId="77777777" w:rsidR="00D10B12" w:rsidRPr="00FD2760" w:rsidRDefault="00D10B12" w:rsidP="00870304">
            <w:pPr>
              <w:spacing w:line="276" w:lineRule="auto"/>
              <w:rPr>
                <w:ins w:id="49085" w:author="Tran Huan" w:date="2018-12-03T01:24:00Z"/>
              </w:rPr>
            </w:pPr>
            <w:ins w:id="49086" w:author="Tran Huan" w:date="2018-12-03T01:24:00Z">
              <w:r w:rsidRPr="00FD2760">
                <w:t>status</w:t>
              </w:r>
            </w:ins>
          </w:p>
        </w:tc>
        <w:tc>
          <w:tcPr>
            <w:tcW w:w="1300" w:type="dxa"/>
            <w:noWrap/>
            <w:hideMark/>
          </w:tcPr>
          <w:p w14:paraId="7E5E5602" w14:textId="77777777" w:rsidR="00D10B12" w:rsidRPr="00FD2760" w:rsidRDefault="00D10B12" w:rsidP="00870304">
            <w:pPr>
              <w:spacing w:line="276" w:lineRule="auto"/>
              <w:rPr>
                <w:ins w:id="49087" w:author="Tran Huan" w:date="2018-12-03T01:24:00Z"/>
              </w:rPr>
            </w:pPr>
            <w:ins w:id="49088" w:author="Tran Huan" w:date="2018-12-03T01:24:00Z">
              <w:r w:rsidRPr="00FD2760">
                <w:t>character varying</w:t>
              </w:r>
            </w:ins>
          </w:p>
        </w:tc>
        <w:tc>
          <w:tcPr>
            <w:tcW w:w="1098" w:type="dxa"/>
            <w:noWrap/>
            <w:vAlign w:val="center"/>
            <w:hideMark/>
          </w:tcPr>
          <w:p w14:paraId="04169520" w14:textId="77777777" w:rsidR="00D10B12" w:rsidRPr="00FD2760" w:rsidRDefault="00D10B12" w:rsidP="00870304">
            <w:pPr>
              <w:spacing w:line="276" w:lineRule="auto"/>
              <w:jc w:val="center"/>
              <w:rPr>
                <w:ins w:id="49089" w:author="Tran Huan" w:date="2018-12-03T01:24:00Z"/>
              </w:rPr>
            </w:pPr>
            <w:ins w:id="49090" w:author="Tran Huan" w:date="2018-12-03T01:24:00Z">
              <w:r w:rsidRPr="00FD2760">
                <w:t>X</w:t>
              </w:r>
            </w:ins>
          </w:p>
        </w:tc>
        <w:tc>
          <w:tcPr>
            <w:tcW w:w="838" w:type="dxa"/>
            <w:noWrap/>
            <w:vAlign w:val="center"/>
            <w:hideMark/>
          </w:tcPr>
          <w:p w14:paraId="71638C9E" w14:textId="77777777" w:rsidR="00D10B12" w:rsidRPr="00FD2760" w:rsidRDefault="00D10B12" w:rsidP="00870304">
            <w:pPr>
              <w:spacing w:line="276" w:lineRule="auto"/>
              <w:jc w:val="center"/>
              <w:rPr>
                <w:ins w:id="49091" w:author="Tran Huan" w:date="2018-12-03T01:24:00Z"/>
              </w:rPr>
            </w:pPr>
          </w:p>
        </w:tc>
        <w:tc>
          <w:tcPr>
            <w:tcW w:w="823" w:type="dxa"/>
            <w:noWrap/>
            <w:vAlign w:val="center"/>
            <w:hideMark/>
          </w:tcPr>
          <w:p w14:paraId="131678BF" w14:textId="77777777" w:rsidR="00D10B12" w:rsidRPr="00FD2760" w:rsidRDefault="00D10B12" w:rsidP="00870304">
            <w:pPr>
              <w:spacing w:line="276" w:lineRule="auto"/>
              <w:jc w:val="center"/>
              <w:rPr>
                <w:ins w:id="49092" w:author="Tran Huan" w:date="2018-12-03T01:24:00Z"/>
              </w:rPr>
            </w:pPr>
          </w:p>
        </w:tc>
        <w:tc>
          <w:tcPr>
            <w:tcW w:w="2899" w:type="dxa"/>
            <w:noWrap/>
            <w:hideMark/>
          </w:tcPr>
          <w:p w14:paraId="6022E7DD" w14:textId="77777777" w:rsidR="00D10B12" w:rsidRPr="00FD2760" w:rsidRDefault="00D10B12" w:rsidP="00870304">
            <w:pPr>
              <w:keepNext/>
              <w:spacing w:line="276" w:lineRule="auto"/>
              <w:rPr>
                <w:ins w:id="49093" w:author="Tran Huan" w:date="2018-12-03T01:24:00Z"/>
              </w:rPr>
            </w:pPr>
            <w:ins w:id="49094" w:author="Tran Huan" w:date="2018-12-03T01:24:00Z">
              <w:r w:rsidRPr="00FD2760">
                <w:t>Trạng thái</w:t>
              </w:r>
            </w:ins>
          </w:p>
        </w:tc>
      </w:tr>
    </w:tbl>
    <w:p w14:paraId="698691C4" w14:textId="6768CDAC" w:rsidR="00D10B12" w:rsidRPr="000D1FDC" w:rsidRDefault="00D10B12" w:rsidP="00F72AE0">
      <w:pPr>
        <w:pStyle w:val="Caption"/>
        <w:rPr>
          <w:ins w:id="49095" w:author="Tran Huan" w:date="2018-12-03T01:24:00Z"/>
        </w:rPr>
        <w:pPrChange w:id="49096" w:author="Tran Huan" w:date="2018-12-03T02:05:00Z">
          <w:pPr>
            <w:pStyle w:val="Caption"/>
          </w:pPr>
        </w:pPrChange>
      </w:pPr>
      <w:bookmarkStart w:id="49097" w:name="_Toc530993025"/>
      <w:bookmarkStart w:id="49098" w:name="_Toc531584503"/>
      <w:ins w:id="49099" w:author="Tran Huan" w:date="2018-12-03T01:24:00Z">
        <w:r>
          <w:t xml:space="preserve">Bảng </w:t>
        </w:r>
      </w:ins>
      <w:ins w:id="49100" w:author="Tran Huan" w:date="2018-12-03T02:43:00Z">
        <w:r w:rsidR="00867A6B">
          <w:fldChar w:fldCharType="begin"/>
        </w:r>
        <w:r w:rsidR="00867A6B">
          <w:instrText xml:space="preserve"> STYLEREF 1 \s </w:instrText>
        </w:r>
      </w:ins>
      <w:r w:rsidR="00867A6B">
        <w:fldChar w:fldCharType="separate"/>
      </w:r>
      <w:r w:rsidR="00867A6B">
        <w:rPr>
          <w:noProof/>
        </w:rPr>
        <w:t>4</w:t>
      </w:r>
      <w:ins w:id="49101"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9102" w:author="Tran Huan" w:date="2018-12-03T02:43:00Z">
        <w:r w:rsidR="00867A6B">
          <w:rPr>
            <w:noProof/>
          </w:rPr>
          <w:t>7</w:t>
        </w:r>
        <w:r w:rsidR="00867A6B">
          <w:fldChar w:fldCharType="end"/>
        </w:r>
      </w:ins>
      <w:ins w:id="49103" w:author="Tran Huan" w:date="2018-12-03T01:24:00Z">
        <w:r w:rsidRPr="00C72765">
          <w:t xml:space="preserve"> </w:t>
        </w:r>
        <w:r w:rsidRPr="008F40CD">
          <w:rPr>
            <w:i/>
          </w:rPr>
          <w:t>Bảng dữ liệu nhóm màu</w:t>
        </w:r>
        <w:bookmarkEnd w:id="49097"/>
        <w:bookmarkEnd w:id="49098"/>
      </w:ins>
    </w:p>
    <w:p w14:paraId="6A92F1CE" w14:textId="77777777" w:rsidR="00D10B12" w:rsidRDefault="00D10B12" w:rsidP="00D10B12">
      <w:pPr>
        <w:spacing w:line="276" w:lineRule="auto"/>
        <w:rPr>
          <w:ins w:id="49104" w:author="Tran Huan" w:date="2018-12-03T01:24:00Z"/>
          <w:b/>
          <w:lang w:val="en-US"/>
        </w:rPr>
      </w:pPr>
      <w:ins w:id="49105" w:author="Tran Huan" w:date="2018-12-03T01:24:00Z">
        <w:r>
          <w:rPr>
            <w:b/>
            <w:lang w:val="en-US"/>
          </w:rPr>
          <w:t>BẢNG CUSTOMER</w:t>
        </w:r>
      </w:ins>
    </w:p>
    <w:tbl>
      <w:tblPr>
        <w:tblStyle w:val="TableGrid"/>
        <w:tblW w:w="8890" w:type="dxa"/>
        <w:tblLook w:val="04A0" w:firstRow="1" w:lastRow="0" w:firstColumn="1" w:lastColumn="0" w:noHBand="0" w:noVBand="1"/>
      </w:tblPr>
      <w:tblGrid>
        <w:gridCol w:w="812"/>
        <w:gridCol w:w="1993"/>
        <w:gridCol w:w="1282"/>
        <w:gridCol w:w="1084"/>
        <w:gridCol w:w="838"/>
        <w:gridCol w:w="823"/>
        <w:gridCol w:w="2107"/>
      </w:tblGrid>
      <w:tr w:rsidR="00D10B12" w:rsidRPr="001856AA" w14:paraId="2CF65ED8" w14:textId="77777777" w:rsidTr="00870304">
        <w:trPr>
          <w:trHeight w:val="300"/>
          <w:ins w:id="49106" w:author="Tran Huan" w:date="2018-12-03T01:24:00Z"/>
        </w:trPr>
        <w:tc>
          <w:tcPr>
            <w:tcW w:w="812" w:type="dxa"/>
            <w:noWrap/>
            <w:vAlign w:val="center"/>
            <w:hideMark/>
          </w:tcPr>
          <w:p w14:paraId="2253515E" w14:textId="77777777" w:rsidR="00D10B12" w:rsidRPr="001856AA" w:rsidRDefault="00D10B12" w:rsidP="00870304">
            <w:pPr>
              <w:spacing w:line="276" w:lineRule="auto"/>
              <w:jc w:val="center"/>
              <w:rPr>
                <w:ins w:id="49107" w:author="Tran Huan" w:date="2018-12-03T01:24:00Z"/>
                <w:b/>
                <w:bCs/>
              </w:rPr>
            </w:pPr>
            <w:ins w:id="49108" w:author="Tran Huan" w:date="2018-12-03T01:24:00Z">
              <w:r w:rsidRPr="001856AA">
                <w:rPr>
                  <w:b/>
                  <w:bCs/>
                  <w:lang w:val="da-DK"/>
                </w:rPr>
                <w:t>STT</w:t>
              </w:r>
            </w:ins>
          </w:p>
        </w:tc>
        <w:tc>
          <w:tcPr>
            <w:tcW w:w="1964" w:type="dxa"/>
            <w:noWrap/>
            <w:vAlign w:val="center"/>
            <w:hideMark/>
          </w:tcPr>
          <w:p w14:paraId="71653B58" w14:textId="77777777" w:rsidR="00D10B12" w:rsidRPr="001856AA" w:rsidRDefault="00D10B12" w:rsidP="00870304">
            <w:pPr>
              <w:spacing w:line="276" w:lineRule="auto"/>
              <w:jc w:val="center"/>
              <w:rPr>
                <w:ins w:id="49109" w:author="Tran Huan" w:date="2018-12-03T01:24:00Z"/>
                <w:b/>
                <w:bCs/>
              </w:rPr>
            </w:pPr>
            <w:ins w:id="49110" w:author="Tran Huan" w:date="2018-12-03T01:24:00Z">
              <w:r w:rsidRPr="001856AA">
                <w:rPr>
                  <w:b/>
                  <w:bCs/>
                  <w:lang w:val="da-DK"/>
                </w:rPr>
                <w:t>Tên trường</w:t>
              </w:r>
            </w:ins>
          </w:p>
        </w:tc>
        <w:tc>
          <w:tcPr>
            <w:tcW w:w="1282" w:type="dxa"/>
            <w:noWrap/>
            <w:vAlign w:val="center"/>
            <w:hideMark/>
          </w:tcPr>
          <w:p w14:paraId="53A281A6" w14:textId="77777777" w:rsidR="00D10B12" w:rsidRPr="001856AA" w:rsidRDefault="00D10B12" w:rsidP="00870304">
            <w:pPr>
              <w:spacing w:line="276" w:lineRule="auto"/>
              <w:jc w:val="center"/>
              <w:rPr>
                <w:ins w:id="49111" w:author="Tran Huan" w:date="2018-12-03T01:24:00Z"/>
                <w:b/>
                <w:bCs/>
              </w:rPr>
            </w:pPr>
            <w:ins w:id="49112" w:author="Tran Huan" w:date="2018-12-03T01:24:00Z">
              <w:r w:rsidRPr="001856AA">
                <w:rPr>
                  <w:b/>
                  <w:bCs/>
                  <w:lang w:val="da-DK"/>
                </w:rPr>
                <w:t>Kiểu</w:t>
              </w:r>
            </w:ins>
          </w:p>
        </w:tc>
        <w:tc>
          <w:tcPr>
            <w:tcW w:w="1084" w:type="dxa"/>
            <w:noWrap/>
            <w:vAlign w:val="center"/>
            <w:hideMark/>
          </w:tcPr>
          <w:p w14:paraId="1C549FB0" w14:textId="77777777" w:rsidR="00D10B12" w:rsidRPr="001856AA" w:rsidRDefault="00D10B12" w:rsidP="00870304">
            <w:pPr>
              <w:spacing w:line="276" w:lineRule="auto"/>
              <w:jc w:val="center"/>
              <w:rPr>
                <w:ins w:id="49113" w:author="Tran Huan" w:date="2018-12-03T01:24:00Z"/>
                <w:b/>
                <w:bCs/>
              </w:rPr>
            </w:pPr>
            <w:ins w:id="49114" w:author="Tran Huan" w:date="2018-12-03T01:24:00Z">
              <w:r w:rsidRPr="001856AA">
                <w:rPr>
                  <w:b/>
                  <w:bCs/>
                  <w:lang w:val="da-DK"/>
                </w:rPr>
                <w:t>Chấp nhận Null</w:t>
              </w:r>
            </w:ins>
          </w:p>
        </w:tc>
        <w:tc>
          <w:tcPr>
            <w:tcW w:w="828" w:type="dxa"/>
            <w:noWrap/>
            <w:vAlign w:val="center"/>
            <w:hideMark/>
          </w:tcPr>
          <w:p w14:paraId="757EE95E" w14:textId="77777777" w:rsidR="00D10B12" w:rsidRPr="001856AA" w:rsidRDefault="00D10B12" w:rsidP="00870304">
            <w:pPr>
              <w:spacing w:line="276" w:lineRule="auto"/>
              <w:jc w:val="center"/>
              <w:rPr>
                <w:ins w:id="49115" w:author="Tran Huan" w:date="2018-12-03T01:24:00Z"/>
                <w:b/>
                <w:bCs/>
              </w:rPr>
            </w:pPr>
            <w:ins w:id="49116" w:author="Tran Huan" w:date="2018-12-03T01:24:00Z">
              <w:r w:rsidRPr="001856AA">
                <w:rPr>
                  <w:b/>
                  <w:bCs/>
                  <w:lang w:val="da-DK"/>
                </w:rPr>
                <w:t>Khóa chính</w:t>
              </w:r>
            </w:ins>
          </w:p>
        </w:tc>
        <w:tc>
          <w:tcPr>
            <w:tcW w:w="813" w:type="dxa"/>
            <w:noWrap/>
            <w:vAlign w:val="center"/>
            <w:hideMark/>
          </w:tcPr>
          <w:p w14:paraId="20CBB176" w14:textId="77777777" w:rsidR="00D10B12" w:rsidRPr="001856AA" w:rsidRDefault="00D10B12" w:rsidP="00870304">
            <w:pPr>
              <w:spacing w:line="276" w:lineRule="auto"/>
              <w:jc w:val="center"/>
              <w:rPr>
                <w:ins w:id="49117" w:author="Tran Huan" w:date="2018-12-03T01:24:00Z"/>
                <w:b/>
                <w:bCs/>
              </w:rPr>
            </w:pPr>
            <w:ins w:id="49118" w:author="Tran Huan" w:date="2018-12-03T01:24:00Z">
              <w:r w:rsidRPr="001856AA">
                <w:rPr>
                  <w:b/>
                  <w:bCs/>
                  <w:lang w:val="da-DK"/>
                </w:rPr>
                <w:t>Khóa ngoại</w:t>
              </w:r>
            </w:ins>
          </w:p>
        </w:tc>
        <w:tc>
          <w:tcPr>
            <w:tcW w:w="2107" w:type="dxa"/>
            <w:noWrap/>
            <w:vAlign w:val="center"/>
            <w:hideMark/>
          </w:tcPr>
          <w:p w14:paraId="4163CE83" w14:textId="77777777" w:rsidR="00D10B12" w:rsidRPr="001856AA" w:rsidRDefault="00D10B12" w:rsidP="00870304">
            <w:pPr>
              <w:spacing w:line="276" w:lineRule="auto"/>
              <w:ind w:right="226"/>
              <w:jc w:val="center"/>
              <w:rPr>
                <w:ins w:id="49119" w:author="Tran Huan" w:date="2018-12-03T01:24:00Z"/>
                <w:b/>
                <w:bCs/>
              </w:rPr>
            </w:pPr>
            <w:ins w:id="49120" w:author="Tran Huan" w:date="2018-12-03T01:24:00Z">
              <w:r w:rsidRPr="001856AA">
                <w:rPr>
                  <w:b/>
                  <w:bCs/>
                  <w:lang w:val="da-DK"/>
                </w:rPr>
                <w:t>Mô tả</w:t>
              </w:r>
            </w:ins>
          </w:p>
        </w:tc>
      </w:tr>
      <w:tr w:rsidR="00D10B12" w:rsidRPr="001856AA" w14:paraId="26BDBED9" w14:textId="77777777" w:rsidTr="00870304">
        <w:trPr>
          <w:trHeight w:val="300"/>
          <w:ins w:id="49121" w:author="Tran Huan" w:date="2018-12-03T01:24:00Z"/>
        </w:trPr>
        <w:tc>
          <w:tcPr>
            <w:tcW w:w="812" w:type="dxa"/>
            <w:noWrap/>
            <w:vAlign w:val="center"/>
            <w:hideMark/>
          </w:tcPr>
          <w:p w14:paraId="02A1437D" w14:textId="77777777" w:rsidR="00D10B12" w:rsidRPr="00FD2760" w:rsidRDefault="00D10B12" w:rsidP="00870304">
            <w:pPr>
              <w:spacing w:line="276" w:lineRule="auto"/>
              <w:jc w:val="center"/>
              <w:rPr>
                <w:ins w:id="49122" w:author="Tran Huan" w:date="2018-12-03T01:24:00Z"/>
              </w:rPr>
            </w:pPr>
            <w:ins w:id="49123" w:author="Tran Huan" w:date="2018-12-03T01:24:00Z">
              <w:r w:rsidRPr="00FD2760">
                <w:t>1</w:t>
              </w:r>
            </w:ins>
          </w:p>
        </w:tc>
        <w:tc>
          <w:tcPr>
            <w:tcW w:w="1964" w:type="dxa"/>
            <w:noWrap/>
            <w:hideMark/>
          </w:tcPr>
          <w:p w14:paraId="7FA6BCAB" w14:textId="77777777" w:rsidR="00D10B12" w:rsidRPr="00FD2760" w:rsidRDefault="00D10B12" w:rsidP="00870304">
            <w:pPr>
              <w:spacing w:line="276" w:lineRule="auto"/>
              <w:rPr>
                <w:ins w:id="49124" w:author="Tran Huan" w:date="2018-12-03T01:24:00Z"/>
              </w:rPr>
            </w:pPr>
            <w:ins w:id="49125" w:author="Tran Huan" w:date="2018-12-03T01:24:00Z">
              <w:r w:rsidRPr="00FD2760">
                <w:t>id</w:t>
              </w:r>
            </w:ins>
          </w:p>
        </w:tc>
        <w:tc>
          <w:tcPr>
            <w:tcW w:w="1282" w:type="dxa"/>
            <w:noWrap/>
            <w:hideMark/>
          </w:tcPr>
          <w:p w14:paraId="3AA0D70C" w14:textId="77777777" w:rsidR="00D10B12" w:rsidRPr="00FD2760" w:rsidRDefault="00D10B12" w:rsidP="00870304">
            <w:pPr>
              <w:spacing w:line="276" w:lineRule="auto"/>
              <w:rPr>
                <w:ins w:id="49126" w:author="Tran Huan" w:date="2018-12-03T01:24:00Z"/>
              </w:rPr>
            </w:pPr>
            <w:ins w:id="49127" w:author="Tran Huan" w:date="2018-12-03T01:24:00Z">
              <w:r w:rsidRPr="00FD2760">
                <w:t>numeric</w:t>
              </w:r>
            </w:ins>
          </w:p>
        </w:tc>
        <w:tc>
          <w:tcPr>
            <w:tcW w:w="1084" w:type="dxa"/>
            <w:noWrap/>
            <w:vAlign w:val="center"/>
            <w:hideMark/>
          </w:tcPr>
          <w:p w14:paraId="4766B98E" w14:textId="77777777" w:rsidR="00D10B12" w:rsidRPr="00FD2760" w:rsidRDefault="00D10B12" w:rsidP="00870304">
            <w:pPr>
              <w:spacing w:line="276" w:lineRule="auto"/>
              <w:jc w:val="center"/>
              <w:rPr>
                <w:ins w:id="49128" w:author="Tran Huan" w:date="2018-12-03T01:24:00Z"/>
              </w:rPr>
            </w:pPr>
          </w:p>
        </w:tc>
        <w:tc>
          <w:tcPr>
            <w:tcW w:w="828" w:type="dxa"/>
            <w:noWrap/>
            <w:vAlign w:val="center"/>
            <w:hideMark/>
          </w:tcPr>
          <w:p w14:paraId="4AE96064" w14:textId="77777777" w:rsidR="00D10B12" w:rsidRPr="00FD2760" w:rsidRDefault="00D10B12" w:rsidP="00870304">
            <w:pPr>
              <w:spacing w:line="276" w:lineRule="auto"/>
              <w:jc w:val="center"/>
              <w:rPr>
                <w:ins w:id="49129" w:author="Tran Huan" w:date="2018-12-03T01:24:00Z"/>
              </w:rPr>
            </w:pPr>
            <w:ins w:id="49130" w:author="Tran Huan" w:date="2018-12-03T01:24:00Z">
              <w:r w:rsidRPr="00FD2760">
                <w:t>X</w:t>
              </w:r>
            </w:ins>
          </w:p>
        </w:tc>
        <w:tc>
          <w:tcPr>
            <w:tcW w:w="813" w:type="dxa"/>
            <w:noWrap/>
            <w:vAlign w:val="center"/>
            <w:hideMark/>
          </w:tcPr>
          <w:p w14:paraId="7623B411" w14:textId="77777777" w:rsidR="00D10B12" w:rsidRPr="00FD2760" w:rsidRDefault="00D10B12" w:rsidP="00870304">
            <w:pPr>
              <w:spacing w:line="276" w:lineRule="auto"/>
              <w:jc w:val="center"/>
              <w:rPr>
                <w:ins w:id="49131" w:author="Tran Huan" w:date="2018-12-03T01:24:00Z"/>
              </w:rPr>
            </w:pPr>
          </w:p>
        </w:tc>
        <w:tc>
          <w:tcPr>
            <w:tcW w:w="2107" w:type="dxa"/>
            <w:noWrap/>
            <w:hideMark/>
          </w:tcPr>
          <w:p w14:paraId="52BFE4EA" w14:textId="77777777" w:rsidR="00D10B12" w:rsidRPr="00C72765" w:rsidRDefault="00D10B12" w:rsidP="00870304">
            <w:pPr>
              <w:spacing w:line="276" w:lineRule="auto"/>
              <w:rPr>
                <w:ins w:id="49132" w:author="Tran Huan" w:date="2018-12-03T01:24:00Z"/>
                <w:lang w:val="en-US"/>
              </w:rPr>
            </w:pPr>
            <w:ins w:id="49133" w:author="Tran Huan" w:date="2018-12-03T01:24:00Z">
              <w:r w:rsidRPr="00FD2760">
                <w:t xml:space="preserve">ID </w:t>
              </w:r>
              <w:r>
                <w:t>kh</w:t>
              </w:r>
              <w:r>
                <w:rPr>
                  <w:lang w:val="en-US"/>
                </w:rPr>
                <w:t>ách hàng</w:t>
              </w:r>
            </w:ins>
          </w:p>
        </w:tc>
      </w:tr>
      <w:tr w:rsidR="00D10B12" w:rsidRPr="001856AA" w14:paraId="04D7E2E7" w14:textId="77777777" w:rsidTr="00870304">
        <w:trPr>
          <w:trHeight w:val="300"/>
          <w:ins w:id="49134" w:author="Tran Huan" w:date="2018-12-03T01:24:00Z"/>
        </w:trPr>
        <w:tc>
          <w:tcPr>
            <w:tcW w:w="812" w:type="dxa"/>
            <w:noWrap/>
            <w:vAlign w:val="center"/>
            <w:hideMark/>
          </w:tcPr>
          <w:p w14:paraId="584F5C81" w14:textId="77777777" w:rsidR="00D10B12" w:rsidRPr="00FD2760" w:rsidRDefault="00D10B12" w:rsidP="00870304">
            <w:pPr>
              <w:spacing w:line="276" w:lineRule="auto"/>
              <w:jc w:val="center"/>
              <w:rPr>
                <w:ins w:id="49135" w:author="Tran Huan" w:date="2018-12-03T01:24:00Z"/>
              </w:rPr>
            </w:pPr>
            <w:ins w:id="49136" w:author="Tran Huan" w:date="2018-12-03T01:24:00Z">
              <w:r w:rsidRPr="00FD2760">
                <w:t>2</w:t>
              </w:r>
            </w:ins>
          </w:p>
        </w:tc>
        <w:tc>
          <w:tcPr>
            <w:tcW w:w="1964" w:type="dxa"/>
            <w:noWrap/>
            <w:hideMark/>
          </w:tcPr>
          <w:p w14:paraId="779C9A40" w14:textId="77777777" w:rsidR="00D10B12" w:rsidRPr="00FD2760" w:rsidRDefault="00D10B12" w:rsidP="00870304">
            <w:pPr>
              <w:spacing w:line="276" w:lineRule="auto"/>
              <w:rPr>
                <w:ins w:id="49137" w:author="Tran Huan" w:date="2018-12-03T01:24:00Z"/>
              </w:rPr>
            </w:pPr>
            <w:ins w:id="49138" w:author="Tran Huan" w:date="2018-12-03T01:24:00Z">
              <w:r>
                <w:rPr>
                  <w:lang w:val="en-US"/>
                </w:rPr>
                <w:t>full_name</w:t>
              </w:r>
            </w:ins>
          </w:p>
        </w:tc>
        <w:tc>
          <w:tcPr>
            <w:tcW w:w="1282" w:type="dxa"/>
            <w:noWrap/>
            <w:hideMark/>
          </w:tcPr>
          <w:p w14:paraId="4DD67DD7" w14:textId="77777777" w:rsidR="00D10B12" w:rsidRPr="00FD2760" w:rsidRDefault="00D10B12" w:rsidP="00870304">
            <w:pPr>
              <w:spacing w:line="276" w:lineRule="auto"/>
              <w:rPr>
                <w:ins w:id="49139" w:author="Tran Huan" w:date="2018-12-03T01:24:00Z"/>
              </w:rPr>
            </w:pPr>
            <w:ins w:id="49140" w:author="Tran Huan" w:date="2018-12-03T01:24:00Z">
              <w:r w:rsidRPr="00FD2760">
                <w:t>character varying</w:t>
              </w:r>
            </w:ins>
          </w:p>
        </w:tc>
        <w:tc>
          <w:tcPr>
            <w:tcW w:w="1084" w:type="dxa"/>
            <w:noWrap/>
            <w:vAlign w:val="center"/>
            <w:hideMark/>
          </w:tcPr>
          <w:p w14:paraId="38A66CDC" w14:textId="77777777" w:rsidR="00D10B12" w:rsidRPr="00FD2760" w:rsidRDefault="00D10B12" w:rsidP="00870304">
            <w:pPr>
              <w:spacing w:line="276" w:lineRule="auto"/>
              <w:jc w:val="center"/>
              <w:rPr>
                <w:ins w:id="49141" w:author="Tran Huan" w:date="2018-12-03T01:24:00Z"/>
              </w:rPr>
            </w:pPr>
          </w:p>
        </w:tc>
        <w:tc>
          <w:tcPr>
            <w:tcW w:w="828" w:type="dxa"/>
            <w:noWrap/>
            <w:vAlign w:val="center"/>
            <w:hideMark/>
          </w:tcPr>
          <w:p w14:paraId="63AAFFE6" w14:textId="77777777" w:rsidR="00D10B12" w:rsidRPr="00FD2760" w:rsidRDefault="00D10B12" w:rsidP="00870304">
            <w:pPr>
              <w:spacing w:line="276" w:lineRule="auto"/>
              <w:jc w:val="center"/>
              <w:rPr>
                <w:ins w:id="49142" w:author="Tran Huan" w:date="2018-12-03T01:24:00Z"/>
              </w:rPr>
            </w:pPr>
          </w:p>
        </w:tc>
        <w:tc>
          <w:tcPr>
            <w:tcW w:w="813" w:type="dxa"/>
            <w:noWrap/>
            <w:vAlign w:val="center"/>
            <w:hideMark/>
          </w:tcPr>
          <w:p w14:paraId="3227FB70" w14:textId="77777777" w:rsidR="00D10B12" w:rsidRPr="00FD2760" w:rsidRDefault="00D10B12" w:rsidP="00870304">
            <w:pPr>
              <w:spacing w:line="276" w:lineRule="auto"/>
              <w:jc w:val="center"/>
              <w:rPr>
                <w:ins w:id="49143" w:author="Tran Huan" w:date="2018-12-03T01:24:00Z"/>
              </w:rPr>
            </w:pPr>
          </w:p>
        </w:tc>
        <w:tc>
          <w:tcPr>
            <w:tcW w:w="2107" w:type="dxa"/>
            <w:noWrap/>
            <w:hideMark/>
          </w:tcPr>
          <w:p w14:paraId="42E5CC35" w14:textId="77777777" w:rsidR="00D10B12" w:rsidRPr="00C72765" w:rsidRDefault="00D10B12" w:rsidP="00870304">
            <w:pPr>
              <w:spacing w:line="276" w:lineRule="auto"/>
              <w:rPr>
                <w:ins w:id="49144" w:author="Tran Huan" w:date="2018-12-03T01:24:00Z"/>
                <w:lang w:val="en-US"/>
              </w:rPr>
            </w:pPr>
            <w:ins w:id="49145" w:author="Tran Huan" w:date="2018-12-03T01:24:00Z">
              <w:r>
                <w:rPr>
                  <w:lang w:val="en-US"/>
                </w:rPr>
                <w:t>Họ tên khách hàng</w:t>
              </w:r>
            </w:ins>
          </w:p>
        </w:tc>
      </w:tr>
      <w:tr w:rsidR="00D10B12" w:rsidRPr="001856AA" w14:paraId="1321660C" w14:textId="77777777" w:rsidTr="00870304">
        <w:trPr>
          <w:trHeight w:val="300"/>
          <w:ins w:id="49146" w:author="Tran Huan" w:date="2018-12-03T01:24:00Z"/>
        </w:trPr>
        <w:tc>
          <w:tcPr>
            <w:tcW w:w="812" w:type="dxa"/>
            <w:noWrap/>
            <w:vAlign w:val="center"/>
          </w:tcPr>
          <w:p w14:paraId="69285CA1" w14:textId="77777777" w:rsidR="00D10B12" w:rsidRPr="00C72765" w:rsidRDefault="00D10B12" w:rsidP="00870304">
            <w:pPr>
              <w:spacing w:line="276" w:lineRule="auto"/>
              <w:jc w:val="center"/>
              <w:rPr>
                <w:ins w:id="49147" w:author="Tran Huan" w:date="2018-12-03T01:24:00Z"/>
                <w:lang w:val="en-US"/>
              </w:rPr>
            </w:pPr>
            <w:ins w:id="49148" w:author="Tran Huan" w:date="2018-12-03T01:24:00Z">
              <w:r>
                <w:rPr>
                  <w:lang w:val="en-US"/>
                </w:rPr>
                <w:t>3</w:t>
              </w:r>
            </w:ins>
          </w:p>
        </w:tc>
        <w:tc>
          <w:tcPr>
            <w:tcW w:w="1964" w:type="dxa"/>
            <w:noWrap/>
          </w:tcPr>
          <w:p w14:paraId="4C768CD7" w14:textId="77777777" w:rsidR="00D10B12" w:rsidRDefault="00D10B12" w:rsidP="00870304">
            <w:pPr>
              <w:spacing w:line="276" w:lineRule="auto"/>
              <w:rPr>
                <w:ins w:id="49149" w:author="Tran Huan" w:date="2018-12-03T01:24:00Z"/>
                <w:lang w:val="en-US"/>
              </w:rPr>
            </w:pPr>
            <w:ins w:id="49150" w:author="Tran Huan" w:date="2018-12-03T01:24:00Z">
              <w:r>
                <w:rPr>
                  <w:lang w:val="en-US"/>
                </w:rPr>
                <w:t>email</w:t>
              </w:r>
            </w:ins>
          </w:p>
        </w:tc>
        <w:tc>
          <w:tcPr>
            <w:tcW w:w="1282" w:type="dxa"/>
            <w:noWrap/>
          </w:tcPr>
          <w:p w14:paraId="7B05F3B6" w14:textId="77777777" w:rsidR="00D10B12" w:rsidRPr="00FD2760" w:rsidRDefault="00D10B12" w:rsidP="00870304">
            <w:pPr>
              <w:spacing w:line="276" w:lineRule="auto"/>
              <w:rPr>
                <w:ins w:id="49151" w:author="Tran Huan" w:date="2018-12-03T01:24:00Z"/>
              </w:rPr>
            </w:pPr>
            <w:ins w:id="49152" w:author="Tran Huan" w:date="2018-12-03T01:24:00Z">
              <w:r w:rsidRPr="00FD2760">
                <w:t>character varying</w:t>
              </w:r>
            </w:ins>
          </w:p>
        </w:tc>
        <w:tc>
          <w:tcPr>
            <w:tcW w:w="1084" w:type="dxa"/>
            <w:noWrap/>
            <w:vAlign w:val="center"/>
          </w:tcPr>
          <w:p w14:paraId="2E6384A1" w14:textId="77777777" w:rsidR="00D10B12" w:rsidRPr="00FD2760" w:rsidRDefault="00D10B12" w:rsidP="00870304">
            <w:pPr>
              <w:spacing w:line="276" w:lineRule="auto"/>
              <w:jc w:val="center"/>
              <w:rPr>
                <w:ins w:id="49153" w:author="Tran Huan" w:date="2018-12-03T01:24:00Z"/>
              </w:rPr>
            </w:pPr>
          </w:p>
        </w:tc>
        <w:tc>
          <w:tcPr>
            <w:tcW w:w="828" w:type="dxa"/>
            <w:noWrap/>
            <w:vAlign w:val="center"/>
          </w:tcPr>
          <w:p w14:paraId="3AE3E38A" w14:textId="77777777" w:rsidR="00D10B12" w:rsidRPr="00FD2760" w:rsidRDefault="00D10B12" w:rsidP="00870304">
            <w:pPr>
              <w:spacing w:line="276" w:lineRule="auto"/>
              <w:jc w:val="center"/>
              <w:rPr>
                <w:ins w:id="49154" w:author="Tran Huan" w:date="2018-12-03T01:24:00Z"/>
              </w:rPr>
            </w:pPr>
          </w:p>
        </w:tc>
        <w:tc>
          <w:tcPr>
            <w:tcW w:w="813" w:type="dxa"/>
            <w:noWrap/>
            <w:vAlign w:val="center"/>
          </w:tcPr>
          <w:p w14:paraId="539CF0CF" w14:textId="77777777" w:rsidR="00D10B12" w:rsidRPr="00FD2760" w:rsidRDefault="00D10B12" w:rsidP="00870304">
            <w:pPr>
              <w:spacing w:line="276" w:lineRule="auto"/>
              <w:jc w:val="center"/>
              <w:rPr>
                <w:ins w:id="49155" w:author="Tran Huan" w:date="2018-12-03T01:24:00Z"/>
              </w:rPr>
            </w:pPr>
          </w:p>
        </w:tc>
        <w:tc>
          <w:tcPr>
            <w:tcW w:w="2107" w:type="dxa"/>
            <w:noWrap/>
          </w:tcPr>
          <w:p w14:paraId="46CF2092" w14:textId="77777777" w:rsidR="00D10B12" w:rsidRDefault="00D10B12" w:rsidP="00870304">
            <w:pPr>
              <w:spacing w:line="276" w:lineRule="auto"/>
              <w:rPr>
                <w:ins w:id="49156" w:author="Tran Huan" w:date="2018-12-03T01:24:00Z"/>
                <w:lang w:val="en-US"/>
              </w:rPr>
            </w:pPr>
            <w:ins w:id="49157" w:author="Tran Huan" w:date="2018-12-03T01:24:00Z">
              <w:r>
                <w:rPr>
                  <w:lang w:val="en-US"/>
                </w:rPr>
                <w:t>Email khách hàng</w:t>
              </w:r>
            </w:ins>
          </w:p>
        </w:tc>
      </w:tr>
      <w:tr w:rsidR="00D10B12" w:rsidRPr="001856AA" w14:paraId="12DFCA17" w14:textId="77777777" w:rsidTr="00870304">
        <w:trPr>
          <w:trHeight w:val="300"/>
          <w:ins w:id="49158" w:author="Tran Huan" w:date="2018-12-03T01:24:00Z"/>
        </w:trPr>
        <w:tc>
          <w:tcPr>
            <w:tcW w:w="812" w:type="dxa"/>
            <w:noWrap/>
            <w:vAlign w:val="center"/>
          </w:tcPr>
          <w:p w14:paraId="03548825" w14:textId="77777777" w:rsidR="00D10B12" w:rsidRDefault="00D10B12" w:rsidP="00870304">
            <w:pPr>
              <w:spacing w:line="276" w:lineRule="auto"/>
              <w:jc w:val="center"/>
              <w:rPr>
                <w:ins w:id="49159" w:author="Tran Huan" w:date="2018-12-03T01:24:00Z"/>
                <w:lang w:val="en-US"/>
              </w:rPr>
            </w:pPr>
            <w:ins w:id="49160" w:author="Tran Huan" w:date="2018-12-03T01:24:00Z">
              <w:r>
                <w:rPr>
                  <w:lang w:val="en-US"/>
                </w:rPr>
                <w:t>4</w:t>
              </w:r>
            </w:ins>
          </w:p>
        </w:tc>
        <w:tc>
          <w:tcPr>
            <w:tcW w:w="1964" w:type="dxa"/>
            <w:noWrap/>
          </w:tcPr>
          <w:p w14:paraId="5CF7A63E" w14:textId="77777777" w:rsidR="00D10B12" w:rsidRDefault="00D10B12" w:rsidP="00870304">
            <w:pPr>
              <w:spacing w:line="276" w:lineRule="auto"/>
              <w:rPr>
                <w:ins w:id="49161" w:author="Tran Huan" w:date="2018-12-03T01:24:00Z"/>
                <w:lang w:val="en-US"/>
              </w:rPr>
            </w:pPr>
            <w:ins w:id="49162" w:author="Tran Huan" w:date="2018-12-03T01:24:00Z">
              <w:r>
                <w:rPr>
                  <w:lang w:val="en-US"/>
                </w:rPr>
                <w:t>phone</w:t>
              </w:r>
            </w:ins>
          </w:p>
        </w:tc>
        <w:tc>
          <w:tcPr>
            <w:tcW w:w="1282" w:type="dxa"/>
            <w:noWrap/>
          </w:tcPr>
          <w:p w14:paraId="23B17836" w14:textId="77777777" w:rsidR="00D10B12" w:rsidRPr="00FD2760" w:rsidRDefault="00D10B12" w:rsidP="00870304">
            <w:pPr>
              <w:spacing w:line="276" w:lineRule="auto"/>
              <w:rPr>
                <w:ins w:id="49163" w:author="Tran Huan" w:date="2018-12-03T01:24:00Z"/>
              </w:rPr>
            </w:pPr>
            <w:ins w:id="49164" w:author="Tran Huan" w:date="2018-12-03T01:24:00Z">
              <w:r w:rsidRPr="00FD2760">
                <w:t>character varying</w:t>
              </w:r>
            </w:ins>
          </w:p>
        </w:tc>
        <w:tc>
          <w:tcPr>
            <w:tcW w:w="1084" w:type="dxa"/>
            <w:noWrap/>
            <w:vAlign w:val="center"/>
          </w:tcPr>
          <w:p w14:paraId="6A5D785F" w14:textId="77777777" w:rsidR="00D10B12" w:rsidRPr="00FD2760" w:rsidRDefault="00D10B12" w:rsidP="00870304">
            <w:pPr>
              <w:spacing w:line="276" w:lineRule="auto"/>
              <w:jc w:val="center"/>
              <w:rPr>
                <w:ins w:id="49165" w:author="Tran Huan" w:date="2018-12-03T01:24:00Z"/>
              </w:rPr>
            </w:pPr>
          </w:p>
        </w:tc>
        <w:tc>
          <w:tcPr>
            <w:tcW w:w="828" w:type="dxa"/>
            <w:noWrap/>
            <w:vAlign w:val="center"/>
          </w:tcPr>
          <w:p w14:paraId="1EDFBCAA" w14:textId="77777777" w:rsidR="00D10B12" w:rsidRPr="00FD2760" w:rsidRDefault="00D10B12" w:rsidP="00870304">
            <w:pPr>
              <w:spacing w:line="276" w:lineRule="auto"/>
              <w:jc w:val="center"/>
              <w:rPr>
                <w:ins w:id="49166" w:author="Tran Huan" w:date="2018-12-03T01:24:00Z"/>
              </w:rPr>
            </w:pPr>
          </w:p>
        </w:tc>
        <w:tc>
          <w:tcPr>
            <w:tcW w:w="813" w:type="dxa"/>
            <w:noWrap/>
            <w:vAlign w:val="center"/>
          </w:tcPr>
          <w:p w14:paraId="08558BAB" w14:textId="77777777" w:rsidR="00D10B12" w:rsidRPr="00FD2760" w:rsidRDefault="00D10B12" w:rsidP="00870304">
            <w:pPr>
              <w:spacing w:line="276" w:lineRule="auto"/>
              <w:jc w:val="center"/>
              <w:rPr>
                <w:ins w:id="49167" w:author="Tran Huan" w:date="2018-12-03T01:24:00Z"/>
              </w:rPr>
            </w:pPr>
          </w:p>
        </w:tc>
        <w:tc>
          <w:tcPr>
            <w:tcW w:w="2107" w:type="dxa"/>
            <w:noWrap/>
          </w:tcPr>
          <w:p w14:paraId="54DBE4A7" w14:textId="77777777" w:rsidR="00D10B12" w:rsidRPr="00C72765" w:rsidRDefault="00D10B12" w:rsidP="00870304">
            <w:pPr>
              <w:spacing w:line="276" w:lineRule="auto"/>
              <w:rPr>
                <w:ins w:id="49168" w:author="Tran Huan" w:date="2018-12-03T01:24:00Z"/>
              </w:rPr>
            </w:pPr>
            <w:ins w:id="49169" w:author="Tran Huan" w:date="2018-12-03T01:24:00Z">
              <w:r w:rsidRPr="00C72765">
                <w:t>Số điện thoại khách hàng</w:t>
              </w:r>
            </w:ins>
          </w:p>
        </w:tc>
      </w:tr>
      <w:tr w:rsidR="00D10B12" w:rsidRPr="001856AA" w14:paraId="76754C2B" w14:textId="77777777" w:rsidTr="00870304">
        <w:trPr>
          <w:trHeight w:val="300"/>
          <w:ins w:id="49170" w:author="Tran Huan" w:date="2018-12-03T01:24:00Z"/>
        </w:trPr>
        <w:tc>
          <w:tcPr>
            <w:tcW w:w="812" w:type="dxa"/>
            <w:noWrap/>
            <w:vAlign w:val="center"/>
          </w:tcPr>
          <w:p w14:paraId="2E588BA7" w14:textId="77777777" w:rsidR="00D10B12" w:rsidRDefault="00D10B12" w:rsidP="00870304">
            <w:pPr>
              <w:spacing w:line="276" w:lineRule="auto"/>
              <w:jc w:val="center"/>
              <w:rPr>
                <w:ins w:id="49171" w:author="Tran Huan" w:date="2018-12-03T01:24:00Z"/>
                <w:lang w:val="en-US"/>
              </w:rPr>
            </w:pPr>
            <w:ins w:id="49172" w:author="Tran Huan" w:date="2018-12-03T01:24:00Z">
              <w:r>
                <w:rPr>
                  <w:lang w:val="en-US"/>
                </w:rPr>
                <w:t>5</w:t>
              </w:r>
            </w:ins>
          </w:p>
        </w:tc>
        <w:tc>
          <w:tcPr>
            <w:tcW w:w="1964" w:type="dxa"/>
            <w:noWrap/>
          </w:tcPr>
          <w:p w14:paraId="15F26175" w14:textId="77777777" w:rsidR="00D10B12" w:rsidRDefault="00D10B12" w:rsidP="00870304">
            <w:pPr>
              <w:spacing w:line="276" w:lineRule="auto"/>
              <w:rPr>
                <w:ins w:id="49173" w:author="Tran Huan" w:date="2018-12-03T01:24:00Z"/>
                <w:lang w:val="en-US"/>
              </w:rPr>
            </w:pPr>
            <w:ins w:id="49174" w:author="Tran Huan" w:date="2018-12-03T01:24:00Z">
              <w:r>
                <w:rPr>
                  <w:lang w:val="en-US"/>
                </w:rPr>
                <w:t>password</w:t>
              </w:r>
            </w:ins>
          </w:p>
        </w:tc>
        <w:tc>
          <w:tcPr>
            <w:tcW w:w="1282" w:type="dxa"/>
            <w:noWrap/>
          </w:tcPr>
          <w:p w14:paraId="0E918C8A" w14:textId="77777777" w:rsidR="00D10B12" w:rsidRPr="00FD2760" w:rsidRDefault="00D10B12" w:rsidP="00870304">
            <w:pPr>
              <w:spacing w:line="276" w:lineRule="auto"/>
              <w:rPr>
                <w:ins w:id="49175" w:author="Tran Huan" w:date="2018-12-03T01:24:00Z"/>
              </w:rPr>
            </w:pPr>
            <w:ins w:id="49176" w:author="Tran Huan" w:date="2018-12-03T01:24:00Z">
              <w:r w:rsidRPr="00FD2760">
                <w:t>character varying</w:t>
              </w:r>
            </w:ins>
          </w:p>
        </w:tc>
        <w:tc>
          <w:tcPr>
            <w:tcW w:w="1084" w:type="dxa"/>
            <w:noWrap/>
            <w:vAlign w:val="center"/>
          </w:tcPr>
          <w:p w14:paraId="00C9451B" w14:textId="77777777" w:rsidR="00D10B12" w:rsidRPr="00FD2760" w:rsidRDefault="00D10B12" w:rsidP="00870304">
            <w:pPr>
              <w:spacing w:line="276" w:lineRule="auto"/>
              <w:jc w:val="center"/>
              <w:rPr>
                <w:ins w:id="49177" w:author="Tran Huan" w:date="2018-12-03T01:24:00Z"/>
              </w:rPr>
            </w:pPr>
          </w:p>
        </w:tc>
        <w:tc>
          <w:tcPr>
            <w:tcW w:w="828" w:type="dxa"/>
            <w:noWrap/>
            <w:vAlign w:val="center"/>
          </w:tcPr>
          <w:p w14:paraId="446CCE69" w14:textId="77777777" w:rsidR="00D10B12" w:rsidRPr="00FD2760" w:rsidRDefault="00D10B12" w:rsidP="00870304">
            <w:pPr>
              <w:spacing w:line="276" w:lineRule="auto"/>
              <w:jc w:val="center"/>
              <w:rPr>
                <w:ins w:id="49178" w:author="Tran Huan" w:date="2018-12-03T01:24:00Z"/>
              </w:rPr>
            </w:pPr>
          </w:p>
        </w:tc>
        <w:tc>
          <w:tcPr>
            <w:tcW w:w="813" w:type="dxa"/>
            <w:noWrap/>
            <w:vAlign w:val="center"/>
          </w:tcPr>
          <w:p w14:paraId="1D37756E" w14:textId="77777777" w:rsidR="00D10B12" w:rsidRPr="00FD2760" w:rsidRDefault="00D10B12" w:rsidP="00870304">
            <w:pPr>
              <w:spacing w:line="276" w:lineRule="auto"/>
              <w:jc w:val="center"/>
              <w:rPr>
                <w:ins w:id="49179" w:author="Tran Huan" w:date="2018-12-03T01:24:00Z"/>
              </w:rPr>
            </w:pPr>
          </w:p>
        </w:tc>
        <w:tc>
          <w:tcPr>
            <w:tcW w:w="2107" w:type="dxa"/>
            <w:noWrap/>
          </w:tcPr>
          <w:p w14:paraId="73A0AF63" w14:textId="77777777" w:rsidR="00D10B12" w:rsidRDefault="00D10B12" w:rsidP="00870304">
            <w:pPr>
              <w:spacing w:line="276" w:lineRule="auto"/>
              <w:rPr>
                <w:ins w:id="49180" w:author="Tran Huan" w:date="2018-12-03T01:24:00Z"/>
                <w:lang w:val="en-US"/>
              </w:rPr>
            </w:pPr>
            <w:ins w:id="49181" w:author="Tran Huan" w:date="2018-12-03T01:24:00Z">
              <w:r>
                <w:rPr>
                  <w:lang w:val="en-US"/>
                </w:rPr>
                <w:t>Mật khẩu tài khoản</w:t>
              </w:r>
            </w:ins>
          </w:p>
        </w:tc>
      </w:tr>
      <w:tr w:rsidR="00D10B12" w:rsidRPr="001856AA" w14:paraId="6A368CDC" w14:textId="77777777" w:rsidTr="00870304">
        <w:trPr>
          <w:trHeight w:val="300"/>
          <w:ins w:id="49182" w:author="Tran Huan" w:date="2018-12-03T01:24:00Z"/>
        </w:trPr>
        <w:tc>
          <w:tcPr>
            <w:tcW w:w="812" w:type="dxa"/>
            <w:noWrap/>
            <w:vAlign w:val="center"/>
          </w:tcPr>
          <w:p w14:paraId="0CF7FA58" w14:textId="77777777" w:rsidR="00D10B12" w:rsidRDefault="00D10B12" w:rsidP="00870304">
            <w:pPr>
              <w:spacing w:line="276" w:lineRule="auto"/>
              <w:jc w:val="center"/>
              <w:rPr>
                <w:ins w:id="49183" w:author="Tran Huan" w:date="2018-12-03T01:24:00Z"/>
                <w:lang w:val="en-US"/>
              </w:rPr>
            </w:pPr>
            <w:ins w:id="49184" w:author="Tran Huan" w:date="2018-12-03T01:24:00Z">
              <w:r>
                <w:rPr>
                  <w:lang w:val="en-US"/>
                </w:rPr>
                <w:t>6</w:t>
              </w:r>
            </w:ins>
          </w:p>
        </w:tc>
        <w:tc>
          <w:tcPr>
            <w:tcW w:w="1964" w:type="dxa"/>
            <w:noWrap/>
          </w:tcPr>
          <w:p w14:paraId="204BCB07" w14:textId="77777777" w:rsidR="00D10B12" w:rsidRDefault="00D10B12" w:rsidP="00870304">
            <w:pPr>
              <w:spacing w:line="276" w:lineRule="auto"/>
              <w:rPr>
                <w:ins w:id="49185" w:author="Tran Huan" w:date="2018-12-03T01:24:00Z"/>
                <w:lang w:val="en-US"/>
              </w:rPr>
            </w:pPr>
            <w:ins w:id="49186" w:author="Tran Huan" w:date="2018-12-03T01:24:00Z">
              <w:r>
                <w:rPr>
                  <w:lang w:val="en-US"/>
                </w:rPr>
                <w:t>gender</w:t>
              </w:r>
            </w:ins>
          </w:p>
        </w:tc>
        <w:tc>
          <w:tcPr>
            <w:tcW w:w="1282" w:type="dxa"/>
            <w:noWrap/>
          </w:tcPr>
          <w:p w14:paraId="16B882D8" w14:textId="77777777" w:rsidR="00D10B12" w:rsidRPr="00C72765" w:rsidRDefault="00D10B12" w:rsidP="00870304">
            <w:pPr>
              <w:spacing w:line="276" w:lineRule="auto"/>
              <w:rPr>
                <w:ins w:id="49187" w:author="Tran Huan" w:date="2018-12-03T01:24:00Z"/>
                <w:lang w:val="en-US"/>
              </w:rPr>
            </w:pPr>
            <w:ins w:id="49188" w:author="Tran Huan" w:date="2018-12-03T01:24:00Z">
              <w:r>
                <w:rPr>
                  <w:lang w:val="en-US"/>
                </w:rPr>
                <w:t>Boolean</w:t>
              </w:r>
            </w:ins>
          </w:p>
        </w:tc>
        <w:tc>
          <w:tcPr>
            <w:tcW w:w="1084" w:type="dxa"/>
            <w:noWrap/>
            <w:vAlign w:val="center"/>
          </w:tcPr>
          <w:p w14:paraId="3F804DE5" w14:textId="77777777" w:rsidR="00D10B12" w:rsidRPr="00FD2760" w:rsidRDefault="00D10B12" w:rsidP="00870304">
            <w:pPr>
              <w:spacing w:line="276" w:lineRule="auto"/>
              <w:jc w:val="center"/>
              <w:rPr>
                <w:ins w:id="49189" w:author="Tran Huan" w:date="2018-12-03T01:24:00Z"/>
              </w:rPr>
            </w:pPr>
          </w:p>
        </w:tc>
        <w:tc>
          <w:tcPr>
            <w:tcW w:w="828" w:type="dxa"/>
            <w:noWrap/>
            <w:vAlign w:val="center"/>
          </w:tcPr>
          <w:p w14:paraId="38391139" w14:textId="77777777" w:rsidR="00D10B12" w:rsidRPr="00FD2760" w:rsidRDefault="00D10B12" w:rsidP="00870304">
            <w:pPr>
              <w:spacing w:line="276" w:lineRule="auto"/>
              <w:jc w:val="center"/>
              <w:rPr>
                <w:ins w:id="49190" w:author="Tran Huan" w:date="2018-12-03T01:24:00Z"/>
              </w:rPr>
            </w:pPr>
          </w:p>
        </w:tc>
        <w:tc>
          <w:tcPr>
            <w:tcW w:w="813" w:type="dxa"/>
            <w:noWrap/>
            <w:vAlign w:val="center"/>
          </w:tcPr>
          <w:p w14:paraId="0056990B" w14:textId="77777777" w:rsidR="00D10B12" w:rsidRPr="00FD2760" w:rsidRDefault="00D10B12" w:rsidP="00870304">
            <w:pPr>
              <w:spacing w:line="276" w:lineRule="auto"/>
              <w:jc w:val="center"/>
              <w:rPr>
                <w:ins w:id="49191" w:author="Tran Huan" w:date="2018-12-03T01:24:00Z"/>
              </w:rPr>
            </w:pPr>
          </w:p>
        </w:tc>
        <w:tc>
          <w:tcPr>
            <w:tcW w:w="2107" w:type="dxa"/>
            <w:noWrap/>
          </w:tcPr>
          <w:p w14:paraId="1539EC9A" w14:textId="77777777" w:rsidR="00D10B12" w:rsidRDefault="00D10B12" w:rsidP="00870304">
            <w:pPr>
              <w:spacing w:line="276" w:lineRule="auto"/>
              <w:rPr>
                <w:ins w:id="49192" w:author="Tran Huan" w:date="2018-12-03T01:24:00Z"/>
                <w:lang w:val="en-US"/>
              </w:rPr>
            </w:pPr>
            <w:ins w:id="49193" w:author="Tran Huan" w:date="2018-12-03T01:24:00Z">
              <w:r>
                <w:rPr>
                  <w:lang w:val="en-US"/>
                </w:rPr>
                <w:t>Giới tính</w:t>
              </w:r>
            </w:ins>
          </w:p>
        </w:tc>
      </w:tr>
      <w:tr w:rsidR="00D10B12" w:rsidRPr="001856AA" w14:paraId="79E2533A" w14:textId="77777777" w:rsidTr="00870304">
        <w:trPr>
          <w:trHeight w:val="300"/>
          <w:ins w:id="49194" w:author="Tran Huan" w:date="2018-12-03T01:24:00Z"/>
        </w:trPr>
        <w:tc>
          <w:tcPr>
            <w:tcW w:w="812" w:type="dxa"/>
            <w:noWrap/>
            <w:vAlign w:val="center"/>
          </w:tcPr>
          <w:p w14:paraId="49C6D5FA" w14:textId="77777777" w:rsidR="00D10B12" w:rsidRDefault="00D10B12" w:rsidP="00870304">
            <w:pPr>
              <w:spacing w:line="276" w:lineRule="auto"/>
              <w:jc w:val="center"/>
              <w:rPr>
                <w:ins w:id="49195" w:author="Tran Huan" w:date="2018-12-03T01:24:00Z"/>
                <w:lang w:val="en-US"/>
              </w:rPr>
            </w:pPr>
            <w:ins w:id="49196" w:author="Tran Huan" w:date="2018-12-03T01:24:00Z">
              <w:r>
                <w:rPr>
                  <w:lang w:val="en-US"/>
                </w:rPr>
                <w:t>7</w:t>
              </w:r>
            </w:ins>
          </w:p>
        </w:tc>
        <w:tc>
          <w:tcPr>
            <w:tcW w:w="1964" w:type="dxa"/>
            <w:noWrap/>
          </w:tcPr>
          <w:p w14:paraId="6C0BC61D" w14:textId="77777777" w:rsidR="00D10B12" w:rsidRDefault="00D10B12" w:rsidP="00870304">
            <w:pPr>
              <w:spacing w:line="276" w:lineRule="auto"/>
              <w:rPr>
                <w:ins w:id="49197" w:author="Tran Huan" w:date="2018-12-03T01:24:00Z"/>
                <w:lang w:val="en-US"/>
              </w:rPr>
            </w:pPr>
            <w:ins w:id="49198" w:author="Tran Huan" w:date="2018-12-03T01:24:00Z">
              <w:r>
                <w:rPr>
                  <w:lang w:val="en-US"/>
                </w:rPr>
                <w:t>address</w:t>
              </w:r>
            </w:ins>
          </w:p>
        </w:tc>
        <w:tc>
          <w:tcPr>
            <w:tcW w:w="1282" w:type="dxa"/>
            <w:noWrap/>
          </w:tcPr>
          <w:p w14:paraId="1ABC2EC3" w14:textId="77777777" w:rsidR="00D10B12" w:rsidRDefault="00D10B12" w:rsidP="00870304">
            <w:pPr>
              <w:spacing w:line="276" w:lineRule="auto"/>
              <w:rPr>
                <w:ins w:id="49199" w:author="Tran Huan" w:date="2018-12-03T01:24:00Z"/>
                <w:lang w:val="en-US"/>
              </w:rPr>
            </w:pPr>
            <w:ins w:id="49200" w:author="Tran Huan" w:date="2018-12-03T01:24:00Z">
              <w:r w:rsidRPr="00FD2760">
                <w:t>character varying</w:t>
              </w:r>
            </w:ins>
          </w:p>
        </w:tc>
        <w:tc>
          <w:tcPr>
            <w:tcW w:w="1084" w:type="dxa"/>
            <w:noWrap/>
            <w:vAlign w:val="center"/>
          </w:tcPr>
          <w:p w14:paraId="405ABBCB" w14:textId="77777777" w:rsidR="00D10B12" w:rsidRPr="00FD2760" w:rsidRDefault="00D10B12" w:rsidP="00870304">
            <w:pPr>
              <w:spacing w:line="276" w:lineRule="auto"/>
              <w:jc w:val="center"/>
              <w:rPr>
                <w:ins w:id="49201" w:author="Tran Huan" w:date="2018-12-03T01:24:00Z"/>
              </w:rPr>
            </w:pPr>
          </w:p>
        </w:tc>
        <w:tc>
          <w:tcPr>
            <w:tcW w:w="828" w:type="dxa"/>
            <w:noWrap/>
            <w:vAlign w:val="center"/>
          </w:tcPr>
          <w:p w14:paraId="73E32320" w14:textId="77777777" w:rsidR="00D10B12" w:rsidRPr="00FD2760" w:rsidRDefault="00D10B12" w:rsidP="00870304">
            <w:pPr>
              <w:spacing w:line="276" w:lineRule="auto"/>
              <w:jc w:val="center"/>
              <w:rPr>
                <w:ins w:id="49202" w:author="Tran Huan" w:date="2018-12-03T01:24:00Z"/>
              </w:rPr>
            </w:pPr>
          </w:p>
        </w:tc>
        <w:tc>
          <w:tcPr>
            <w:tcW w:w="813" w:type="dxa"/>
            <w:noWrap/>
            <w:vAlign w:val="center"/>
          </w:tcPr>
          <w:p w14:paraId="6BC76E4B" w14:textId="77777777" w:rsidR="00D10B12" w:rsidRPr="00FD2760" w:rsidRDefault="00D10B12" w:rsidP="00870304">
            <w:pPr>
              <w:spacing w:line="276" w:lineRule="auto"/>
              <w:jc w:val="center"/>
              <w:rPr>
                <w:ins w:id="49203" w:author="Tran Huan" w:date="2018-12-03T01:24:00Z"/>
              </w:rPr>
            </w:pPr>
          </w:p>
        </w:tc>
        <w:tc>
          <w:tcPr>
            <w:tcW w:w="2107" w:type="dxa"/>
            <w:noWrap/>
          </w:tcPr>
          <w:p w14:paraId="5CDF3432" w14:textId="77777777" w:rsidR="00D10B12" w:rsidRDefault="00D10B12" w:rsidP="00870304">
            <w:pPr>
              <w:spacing w:line="276" w:lineRule="auto"/>
              <w:rPr>
                <w:ins w:id="49204" w:author="Tran Huan" w:date="2018-12-03T01:24:00Z"/>
                <w:lang w:val="en-US"/>
              </w:rPr>
            </w:pPr>
            <w:ins w:id="49205" w:author="Tran Huan" w:date="2018-12-03T01:24:00Z">
              <w:r>
                <w:rPr>
                  <w:lang w:val="en-US"/>
                </w:rPr>
                <w:t>Địa chỉ khách hàng</w:t>
              </w:r>
            </w:ins>
          </w:p>
        </w:tc>
      </w:tr>
      <w:tr w:rsidR="00D10B12" w:rsidRPr="001856AA" w14:paraId="42CF416F" w14:textId="77777777" w:rsidTr="00870304">
        <w:trPr>
          <w:trHeight w:val="300"/>
          <w:ins w:id="49206" w:author="Tran Huan" w:date="2018-12-03T01:24:00Z"/>
        </w:trPr>
        <w:tc>
          <w:tcPr>
            <w:tcW w:w="812" w:type="dxa"/>
            <w:noWrap/>
            <w:vAlign w:val="center"/>
            <w:hideMark/>
          </w:tcPr>
          <w:p w14:paraId="7A9FDBF1" w14:textId="77777777" w:rsidR="00D10B12" w:rsidRPr="00FD2760" w:rsidRDefault="00D10B12" w:rsidP="00870304">
            <w:pPr>
              <w:spacing w:line="276" w:lineRule="auto"/>
              <w:jc w:val="center"/>
              <w:rPr>
                <w:ins w:id="49207" w:author="Tran Huan" w:date="2018-12-03T01:24:00Z"/>
              </w:rPr>
            </w:pPr>
            <w:ins w:id="49208" w:author="Tran Huan" w:date="2018-12-03T01:24:00Z">
              <w:r w:rsidRPr="00FD2760">
                <w:t>8</w:t>
              </w:r>
            </w:ins>
          </w:p>
        </w:tc>
        <w:tc>
          <w:tcPr>
            <w:tcW w:w="1964" w:type="dxa"/>
            <w:noWrap/>
            <w:hideMark/>
          </w:tcPr>
          <w:p w14:paraId="61C5A0C3" w14:textId="77777777" w:rsidR="00D10B12" w:rsidRPr="00FD2760" w:rsidRDefault="00D10B12" w:rsidP="00870304">
            <w:pPr>
              <w:spacing w:line="276" w:lineRule="auto"/>
              <w:rPr>
                <w:ins w:id="49209" w:author="Tran Huan" w:date="2018-12-03T01:24:00Z"/>
              </w:rPr>
            </w:pPr>
            <w:ins w:id="49210" w:author="Tran Huan" w:date="2018-12-03T01:24:00Z">
              <w:r w:rsidRPr="00FD2760">
                <w:t>status</w:t>
              </w:r>
            </w:ins>
          </w:p>
        </w:tc>
        <w:tc>
          <w:tcPr>
            <w:tcW w:w="1282" w:type="dxa"/>
            <w:noWrap/>
            <w:hideMark/>
          </w:tcPr>
          <w:p w14:paraId="75B54E8D" w14:textId="77777777" w:rsidR="00D10B12" w:rsidRPr="00FD2760" w:rsidRDefault="00D10B12" w:rsidP="00870304">
            <w:pPr>
              <w:spacing w:line="276" w:lineRule="auto"/>
              <w:rPr>
                <w:ins w:id="49211" w:author="Tran Huan" w:date="2018-12-03T01:24:00Z"/>
              </w:rPr>
            </w:pPr>
            <w:ins w:id="49212" w:author="Tran Huan" w:date="2018-12-03T01:24:00Z">
              <w:r w:rsidRPr="00FD2760">
                <w:t>character varying</w:t>
              </w:r>
            </w:ins>
          </w:p>
        </w:tc>
        <w:tc>
          <w:tcPr>
            <w:tcW w:w="1084" w:type="dxa"/>
            <w:noWrap/>
            <w:vAlign w:val="center"/>
            <w:hideMark/>
          </w:tcPr>
          <w:p w14:paraId="47935EC6" w14:textId="77777777" w:rsidR="00D10B12" w:rsidRPr="00FD2760" w:rsidRDefault="00D10B12" w:rsidP="00870304">
            <w:pPr>
              <w:spacing w:line="276" w:lineRule="auto"/>
              <w:jc w:val="center"/>
              <w:rPr>
                <w:ins w:id="49213" w:author="Tran Huan" w:date="2018-12-03T01:24:00Z"/>
              </w:rPr>
            </w:pPr>
            <w:ins w:id="49214" w:author="Tran Huan" w:date="2018-12-03T01:24:00Z">
              <w:r w:rsidRPr="00FD2760">
                <w:t>X</w:t>
              </w:r>
            </w:ins>
          </w:p>
        </w:tc>
        <w:tc>
          <w:tcPr>
            <w:tcW w:w="828" w:type="dxa"/>
            <w:noWrap/>
            <w:vAlign w:val="center"/>
            <w:hideMark/>
          </w:tcPr>
          <w:p w14:paraId="7BA7ACF7" w14:textId="77777777" w:rsidR="00D10B12" w:rsidRPr="00FD2760" w:rsidRDefault="00D10B12" w:rsidP="00870304">
            <w:pPr>
              <w:spacing w:line="276" w:lineRule="auto"/>
              <w:jc w:val="center"/>
              <w:rPr>
                <w:ins w:id="49215" w:author="Tran Huan" w:date="2018-12-03T01:24:00Z"/>
              </w:rPr>
            </w:pPr>
          </w:p>
        </w:tc>
        <w:tc>
          <w:tcPr>
            <w:tcW w:w="813" w:type="dxa"/>
            <w:noWrap/>
            <w:vAlign w:val="center"/>
            <w:hideMark/>
          </w:tcPr>
          <w:p w14:paraId="6AA3742B" w14:textId="77777777" w:rsidR="00D10B12" w:rsidRPr="00FD2760" w:rsidRDefault="00D10B12" w:rsidP="00870304">
            <w:pPr>
              <w:spacing w:line="276" w:lineRule="auto"/>
              <w:jc w:val="center"/>
              <w:rPr>
                <w:ins w:id="49216" w:author="Tran Huan" w:date="2018-12-03T01:24:00Z"/>
              </w:rPr>
            </w:pPr>
          </w:p>
        </w:tc>
        <w:tc>
          <w:tcPr>
            <w:tcW w:w="2107" w:type="dxa"/>
            <w:noWrap/>
            <w:hideMark/>
          </w:tcPr>
          <w:p w14:paraId="1BAC79F4" w14:textId="77777777" w:rsidR="00D10B12" w:rsidRPr="00FD2760" w:rsidRDefault="00D10B12" w:rsidP="00870304">
            <w:pPr>
              <w:keepNext/>
              <w:spacing w:line="276" w:lineRule="auto"/>
              <w:rPr>
                <w:ins w:id="49217" w:author="Tran Huan" w:date="2018-12-03T01:24:00Z"/>
              </w:rPr>
            </w:pPr>
            <w:ins w:id="49218" w:author="Tran Huan" w:date="2018-12-03T01:24:00Z">
              <w:r w:rsidRPr="00FD2760">
                <w:t>Trạng thái</w:t>
              </w:r>
            </w:ins>
          </w:p>
        </w:tc>
      </w:tr>
      <w:tr w:rsidR="00D10B12" w:rsidRPr="001856AA" w14:paraId="4D23AE26" w14:textId="77777777" w:rsidTr="00870304">
        <w:trPr>
          <w:trHeight w:val="300"/>
          <w:ins w:id="49219" w:author="Tran Huan" w:date="2018-12-03T01:24:00Z"/>
        </w:trPr>
        <w:tc>
          <w:tcPr>
            <w:tcW w:w="812" w:type="dxa"/>
            <w:noWrap/>
            <w:vAlign w:val="center"/>
          </w:tcPr>
          <w:p w14:paraId="240E1738" w14:textId="77777777" w:rsidR="00D10B12" w:rsidRPr="00C72765" w:rsidRDefault="00D10B12" w:rsidP="00870304">
            <w:pPr>
              <w:spacing w:line="276" w:lineRule="auto"/>
              <w:jc w:val="center"/>
              <w:rPr>
                <w:ins w:id="49220" w:author="Tran Huan" w:date="2018-12-03T01:24:00Z"/>
                <w:lang w:val="en-US"/>
              </w:rPr>
            </w:pPr>
            <w:ins w:id="49221" w:author="Tran Huan" w:date="2018-12-03T01:24:00Z">
              <w:r>
                <w:rPr>
                  <w:lang w:val="en-US"/>
                </w:rPr>
                <w:t>9</w:t>
              </w:r>
            </w:ins>
          </w:p>
        </w:tc>
        <w:tc>
          <w:tcPr>
            <w:tcW w:w="1964" w:type="dxa"/>
            <w:noWrap/>
          </w:tcPr>
          <w:p w14:paraId="4B9D754B" w14:textId="77777777" w:rsidR="00D10B12" w:rsidRPr="00C72765" w:rsidRDefault="00D10B12" w:rsidP="00870304">
            <w:pPr>
              <w:spacing w:line="276" w:lineRule="auto"/>
              <w:rPr>
                <w:ins w:id="49222" w:author="Tran Huan" w:date="2018-12-03T01:24:00Z"/>
                <w:lang w:val="en-US"/>
              </w:rPr>
            </w:pPr>
            <w:ins w:id="49223" w:author="Tran Huan" w:date="2018-12-03T01:24:00Z">
              <w:r>
                <w:rPr>
                  <w:lang w:val="en-US"/>
                </w:rPr>
                <w:t>Customer_avatar</w:t>
              </w:r>
            </w:ins>
          </w:p>
        </w:tc>
        <w:tc>
          <w:tcPr>
            <w:tcW w:w="1282" w:type="dxa"/>
            <w:noWrap/>
          </w:tcPr>
          <w:p w14:paraId="72A98FB1" w14:textId="77777777" w:rsidR="00D10B12" w:rsidRPr="00C72765" w:rsidRDefault="00D10B12" w:rsidP="00870304">
            <w:pPr>
              <w:spacing w:line="276" w:lineRule="auto"/>
              <w:rPr>
                <w:ins w:id="49224" w:author="Tran Huan" w:date="2018-12-03T01:24:00Z"/>
                <w:lang w:val="en-US"/>
              </w:rPr>
            </w:pPr>
            <w:ins w:id="49225" w:author="Tran Huan" w:date="2018-12-03T01:24:00Z">
              <w:r>
                <w:rPr>
                  <w:lang w:val="en-US"/>
                </w:rPr>
                <w:t>numeric</w:t>
              </w:r>
            </w:ins>
          </w:p>
        </w:tc>
        <w:tc>
          <w:tcPr>
            <w:tcW w:w="1084" w:type="dxa"/>
            <w:noWrap/>
            <w:vAlign w:val="center"/>
          </w:tcPr>
          <w:p w14:paraId="6DFA6425" w14:textId="77777777" w:rsidR="00D10B12" w:rsidRPr="00FD2760" w:rsidRDefault="00D10B12" w:rsidP="00870304">
            <w:pPr>
              <w:spacing w:line="276" w:lineRule="auto"/>
              <w:jc w:val="center"/>
              <w:rPr>
                <w:ins w:id="49226" w:author="Tran Huan" w:date="2018-12-03T01:24:00Z"/>
              </w:rPr>
            </w:pPr>
          </w:p>
        </w:tc>
        <w:tc>
          <w:tcPr>
            <w:tcW w:w="828" w:type="dxa"/>
            <w:noWrap/>
            <w:vAlign w:val="center"/>
          </w:tcPr>
          <w:p w14:paraId="39E0E08B" w14:textId="77777777" w:rsidR="00D10B12" w:rsidRPr="00FD2760" w:rsidRDefault="00D10B12" w:rsidP="00870304">
            <w:pPr>
              <w:spacing w:line="276" w:lineRule="auto"/>
              <w:jc w:val="center"/>
              <w:rPr>
                <w:ins w:id="49227" w:author="Tran Huan" w:date="2018-12-03T01:24:00Z"/>
              </w:rPr>
            </w:pPr>
          </w:p>
        </w:tc>
        <w:tc>
          <w:tcPr>
            <w:tcW w:w="813" w:type="dxa"/>
            <w:noWrap/>
            <w:vAlign w:val="center"/>
          </w:tcPr>
          <w:p w14:paraId="03130D24" w14:textId="77777777" w:rsidR="00D10B12" w:rsidRPr="00FD2760" w:rsidRDefault="00D10B12" w:rsidP="00870304">
            <w:pPr>
              <w:spacing w:line="276" w:lineRule="auto"/>
              <w:jc w:val="center"/>
              <w:rPr>
                <w:ins w:id="49228" w:author="Tran Huan" w:date="2018-12-03T01:24:00Z"/>
              </w:rPr>
            </w:pPr>
          </w:p>
        </w:tc>
        <w:tc>
          <w:tcPr>
            <w:tcW w:w="2107" w:type="dxa"/>
            <w:noWrap/>
          </w:tcPr>
          <w:p w14:paraId="0CEBCCFD" w14:textId="77777777" w:rsidR="00D10B12" w:rsidRPr="00C72765" w:rsidRDefault="00D10B12" w:rsidP="00870304">
            <w:pPr>
              <w:keepNext/>
              <w:spacing w:line="276" w:lineRule="auto"/>
              <w:rPr>
                <w:ins w:id="49229" w:author="Tran Huan" w:date="2018-12-03T01:24:00Z"/>
                <w:lang w:val="en-US"/>
              </w:rPr>
            </w:pPr>
            <w:ins w:id="49230" w:author="Tran Huan" w:date="2018-12-03T01:24:00Z">
              <w:r>
                <w:rPr>
                  <w:lang w:val="en-US"/>
                </w:rPr>
                <w:t>ID ảnh khách hàng</w:t>
              </w:r>
            </w:ins>
          </w:p>
        </w:tc>
      </w:tr>
    </w:tbl>
    <w:p w14:paraId="6CDCC707" w14:textId="425DDA35" w:rsidR="00D10B12" w:rsidRPr="000D1FDC" w:rsidRDefault="00D10B12" w:rsidP="00F72AE0">
      <w:pPr>
        <w:pStyle w:val="Caption"/>
        <w:rPr>
          <w:ins w:id="49231" w:author="Tran Huan" w:date="2018-12-03T01:24:00Z"/>
        </w:rPr>
        <w:pPrChange w:id="49232" w:author="Tran Huan" w:date="2018-12-03T02:05:00Z">
          <w:pPr>
            <w:pStyle w:val="Caption"/>
          </w:pPr>
        </w:pPrChange>
      </w:pPr>
      <w:bookmarkStart w:id="49233" w:name="_Toc530993026"/>
      <w:bookmarkStart w:id="49234" w:name="_Toc531584504"/>
      <w:ins w:id="49235" w:author="Tran Huan" w:date="2018-12-03T01:24:00Z">
        <w:r>
          <w:t xml:space="preserve">Bảng </w:t>
        </w:r>
      </w:ins>
      <w:ins w:id="49236" w:author="Tran Huan" w:date="2018-12-03T02:43:00Z">
        <w:r w:rsidR="00867A6B">
          <w:fldChar w:fldCharType="begin"/>
        </w:r>
        <w:r w:rsidR="00867A6B">
          <w:instrText xml:space="preserve"> STYLEREF 1 \s </w:instrText>
        </w:r>
      </w:ins>
      <w:r w:rsidR="00867A6B">
        <w:fldChar w:fldCharType="separate"/>
      </w:r>
      <w:r w:rsidR="00867A6B">
        <w:rPr>
          <w:noProof/>
        </w:rPr>
        <w:t>4</w:t>
      </w:r>
      <w:ins w:id="49237"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9238" w:author="Tran Huan" w:date="2018-12-03T02:43:00Z">
        <w:r w:rsidR="00867A6B">
          <w:rPr>
            <w:noProof/>
          </w:rPr>
          <w:t>8</w:t>
        </w:r>
        <w:r w:rsidR="00867A6B">
          <w:fldChar w:fldCharType="end"/>
        </w:r>
      </w:ins>
      <w:ins w:id="49239" w:author="Tran Huan" w:date="2018-12-03T01:24:00Z">
        <w:r w:rsidRPr="00C72765">
          <w:t xml:space="preserve"> </w:t>
        </w:r>
        <w:r w:rsidRPr="008F40CD">
          <w:rPr>
            <w:i/>
          </w:rPr>
          <w:t>Bảng dữ liệu khách hàng</w:t>
        </w:r>
        <w:bookmarkEnd w:id="49233"/>
        <w:bookmarkEnd w:id="49234"/>
      </w:ins>
    </w:p>
    <w:p w14:paraId="6CCC434A" w14:textId="77777777" w:rsidR="00D10B12" w:rsidRDefault="00D10B12" w:rsidP="00D10B12">
      <w:pPr>
        <w:spacing w:line="276" w:lineRule="auto"/>
        <w:rPr>
          <w:ins w:id="49240" w:author="Tran Huan" w:date="2018-12-03T01:24:00Z"/>
          <w:b/>
          <w:lang w:val="en-US"/>
        </w:rPr>
      </w:pPr>
      <w:ins w:id="49241" w:author="Tran Huan" w:date="2018-12-03T01:24:00Z">
        <w:r>
          <w:rPr>
            <w:b/>
            <w:lang w:val="en-US"/>
          </w:rPr>
          <w:t>BẢNG CUSTOMER_ORDER</w:t>
        </w:r>
      </w:ins>
    </w:p>
    <w:tbl>
      <w:tblPr>
        <w:tblStyle w:val="TableGrid"/>
        <w:tblW w:w="8730" w:type="dxa"/>
        <w:tblInd w:w="-5" w:type="dxa"/>
        <w:tblLook w:val="04A0" w:firstRow="1" w:lastRow="0" w:firstColumn="1" w:lastColumn="0" w:noHBand="0" w:noVBand="1"/>
      </w:tblPr>
      <w:tblGrid>
        <w:gridCol w:w="708"/>
        <w:gridCol w:w="1993"/>
        <w:gridCol w:w="1300"/>
        <w:gridCol w:w="1054"/>
        <w:gridCol w:w="838"/>
        <w:gridCol w:w="962"/>
        <w:gridCol w:w="1875"/>
      </w:tblGrid>
      <w:tr w:rsidR="00D10B12" w:rsidRPr="00CF0C7E" w14:paraId="458769B8" w14:textId="77777777" w:rsidTr="00870304">
        <w:trPr>
          <w:trHeight w:val="300"/>
          <w:ins w:id="49242" w:author="Tran Huan" w:date="2018-12-03T01:24:00Z"/>
        </w:trPr>
        <w:tc>
          <w:tcPr>
            <w:tcW w:w="708" w:type="dxa"/>
            <w:noWrap/>
            <w:vAlign w:val="center"/>
            <w:hideMark/>
          </w:tcPr>
          <w:p w14:paraId="733E4F83" w14:textId="77777777" w:rsidR="00D10B12" w:rsidRPr="00CF0C7E" w:rsidRDefault="00D10B12" w:rsidP="00870304">
            <w:pPr>
              <w:spacing w:line="276" w:lineRule="auto"/>
              <w:jc w:val="center"/>
              <w:rPr>
                <w:ins w:id="49243" w:author="Tran Huan" w:date="2018-12-03T01:24:00Z"/>
                <w:b/>
                <w:bCs/>
              </w:rPr>
            </w:pPr>
            <w:ins w:id="49244" w:author="Tran Huan" w:date="2018-12-03T01:24:00Z">
              <w:r w:rsidRPr="00CF0C7E">
                <w:rPr>
                  <w:b/>
                  <w:bCs/>
                  <w:lang w:val="da-DK"/>
                </w:rPr>
                <w:t>STT</w:t>
              </w:r>
            </w:ins>
          </w:p>
        </w:tc>
        <w:tc>
          <w:tcPr>
            <w:tcW w:w="1993" w:type="dxa"/>
            <w:noWrap/>
            <w:vAlign w:val="center"/>
            <w:hideMark/>
          </w:tcPr>
          <w:p w14:paraId="387D4881" w14:textId="77777777" w:rsidR="00D10B12" w:rsidRPr="00CF0C7E" w:rsidRDefault="00D10B12" w:rsidP="00870304">
            <w:pPr>
              <w:spacing w:line="276" w:lineRule="auto"/>
              <w:jc w:val="center"/>
              <w:rPr>
                <w:ins w:id="49245" w:author="Tran Huan" w:date="2018-12-03T01:24:00Z"/>
                <w:b/>
                <w:bCs/>
              </w:rPr>
            </w:pPr>
            <w:ins w:id="49246" w:author="Tran Huan" w:date="2018-12-03T01:24:00Z">
              <w:r w:rsidRPr="00CF0C7E">
                <w:rPr>
                  <w:b/>
                  <w:bCs/>
                  <w:lang w:val="da-DK"/>
                </w:rPr>
                <w:t>Tên trường</w:t>
              </w:r>
            </w:ins>
          </w:p>
        </w:tc>
        <w:tc>
          <w:tcPr>
            <w:tcW w:w="1300" w:type="dxa"/>
            <w:noWrap/>
            <w:vAlign w:val="center"/>
            <w:hideMark/>
          </w:tcPr>
          <w:p w14:paraId="395356B4" w14:textId="77777777" w:rsidR="00D10B12" w:rsidRPr="00CF0C7E" w:rsidRDefault="00D10B12" w:rsidP="00870304">
            <w:pPr>
              <w:spacing w:line="276" w:lineRule="auto"/>
              <w:jc w:val="center"/>
              <w:rPr>
                <w:ins w:id="49247" w:author="Tran Huan" w:date="2018-12-03T01:24:00Z"/>
                <w:b/>
                <w:bCs/>
              </w:rPr>
            </w:pPr>
            <w:ins w:id="49248" w:author="Tran Huan" w:date="2018-12-03T01:24:00Z">
              <w:r w:rsidRPr="00CF0C7E">
                <w:rPr>
                  <w:b/>
                  <w:bCs/>
                  <w:lang w:val="da-DK"/>
                </w:rPr>
                <w:t>Kiểu</w:t>
              </w:r>
            </w:ins>
          </w:p>
        </w:tc>
        <w:tc>
          <w:tcPr>
            <w:tcW w:w="1054" w:type="dxa"/>
            <w:noWrap/>
            <w:vAlign w:val="center"/>
            <w:hideMark/>
          </w:tcPr>
          <w:p w14:paraId="4D320910" w14:textId="77777777" w:rsidR="00D10B12" w:rsidRPr="00CF0C7E" w:rsidRDefault="00D10B12" w:rsidP="00870304">
            <w:pPr>
              <w:spacing w:line="276" w:lineRule="auto"/>
              <w:jc w:val="center"/>
              <w:rPr>
                <w:ins w:id="49249" w:author="Tran Huan" w:date="2018-12-03T01:24:00Z"/>
                <w:b/>
                <w:bCs/>
              </w:rPr>
            </w:pPr>
            <w:ins w:id="49250" w:author="Tran Huan" w:date="2018-12-03T01:24:00Z">
              <w:r w:rsidRPr="00CF0C7E">
                <w:rPr>
                  <w:b/>
                  <w:bCs/>
                  <w:lang w:val="da-DK"/>
                </w:rPr>
                <w:t>Chấp nhận Null</w:t>
              </w:r>
            </w:ins>
          </w:p>
        </w:tc>
        <w:tc>
          <w:tcPr>
            <w:tcW w:w="838" w:type="dxa"/>
            <w:noWrap/>
            <w:vAlign w:val="center"/>
            <w:hideMark/>
          </w:tcPr>
          <w:p w14:paraId="13928434" w14:textId="77777777" w:rsidR="00D10B12" w:rsidRPr="00CF0C7E" w:rsidRDefault="00D10B12" w:rsidP="00870304">
            <w:pPr>
              <w:spacing w:line="276" w:lineRule="auto"/>
              <w:jc w:val="center"/>
              <w:rPr>
                <w:ins w:id="49251" w:author="Tran Huan" w:date="2018-12-03T01:24:00Z"/>
                <w:b/>
                <w:bCs/>
              </w:rPr>
            </w:pPr>
            <w:ins w:id="49252" w:author="Tran Huan" w:date="2018-12-03T01:24:00Z">
              <w:r w:rsidRPr="00CF0C7E">
                <w:rPr>
                  <w:b/>
                  <w:bCs/>
                  <w:lang w:val="da-DK"/>
                </w:rPr>
                <w:t>Khóa chính</w:t>
              </w:r>
            </w:ins>
          </w:p>
        </w:tc>
        <w:tc>
          <w:tcPr>
            <w:tcW w:w="962" w:type="dxa"/>
            <w:noWrap/>
            <w:vAlign w:val="center"/>
            <w:hideMark/>
          </w:tcPr>
          <w:p w14:paraId="76E68D1D" w14:textId="77777777" w:rsidR="00D10B12" w:rsidRPr="00CF0C7E" w:rsidRDefault="00D10B12" w:rsidP="00870304">
            <w:pPr>
              <w:spacing w:line="276" w:lineRule="auto"/>
              <w:jc w:val="center"/>
              <w:rPr>
                <w:ins w:id="49253" w:author="Tran Huan" w:date="2018-12-03T01:24:00Z"/>
                <w:b/>
                <w:bCs/>
              </w:rPr>
            </w:pPr>
            <w:ins w:id="49254" w:author="Tran Huan" w:date="2018-12-03T01:24:00Z">
              <w:r w:rsidRPr="00CF0C7E">
                <w:rPr>
                  <w:b/>
                  <w:bCs/>
                  <w:lang w:val="da-DK"/>
                </w:rPr>
                <w:t>Khóa ngoại</w:t>
              </w:r>
            </w:ins>
          </w:p>
        </w:tc>
        <w:tc>
          <w:tcPr>
            <w:tcW w:w="1875" w:type="dxa"/>
            <w:noWrap/>
            <w:vAlign w:val="center"/>
            <w:hideMark/>
          </w:tcPr>
          <w:p w14:paraId="05C083A8" w14:textId="77777777" w:rsidR="00D10B12" w:rsidRPr="00CF0C7E" w:rsidRDefault="00D10B12" w:rsidP="00870304">
            <w:pPr>
              <w:spacing w:line="276" w:lineRule="auto"/>
              <w:jc w:val="center"/>
              <w:rPr>
                <w:ins w:id="49255" w:author="Tran Huan" w:date="2018-12-03T01:24:00Z"/>
                <w:b/>
                <w:bCs/>
              </w:rPr>
            </w:pPr>
            <w:ins w:id="49256" w:author="Tran Huan" w:date="2018-12-03T01:24:00Z">
              <w:r w:rsidRPr="00CF0C7E">
                <w:rPr>
                  <w:b/>
                  <w:bCs/>
                  <w:lang w:val="da-DK"/>
                </w:rPr>
                <w:t>Mô tả</w:t>
              </w:r>
            </w:ins>
          </w:p>
        </w:tc>
      </w:tr>
      <w:tr w:rsidR="00D10B12" w:rsidRPr="00CF0C7E" w14:paraId="08582D97" w14:textId="77777777" w:rsidTr="00870304">
        <w:trPr>
          <w:trHeight w:val="300"/>
          <w:ins w:id="49257" w:author="Tran Huan" w:date="2018-12-03T01:24:00Z"/>
        </w:trPr>
        <w:tc>
          <w:tcPr>
            <w:tcW w:w="708" w:type="dxa"/>
            <w:noWrap/>
            <w:vAlign w:val="center"/>
            <w:hideMark/>
          </w:tcPr>
          <w:p w14:paraId="76EF9FB1" w14:textId="77777777" w:rsidR="00D10B12" w:rsidRPr="00FD2760" w:rsidRDefault="00D10B12" w:rsidP="00870304">
            <w:pPr>
              <w:spacing w:line="276" w:lineRule="auto"/>
              <w:jc w:val="center"/>
              <w:rPr>
                <w:ins w:id="49258" w:author="Tran Huan" w:date="2018-12-03T01:24:00Z"/>
              </w:rPr>
            </w:pPr>
            <w:ins w:id="49259" w:author="Tran Huan" w:date="2018-12-03T01:24:00Z">
              <w:r w:rsidRPr="00FD2760">
                <w:t>1</w:t>
              </w:r>
            </w:ins>
          </w:p>
        </w:tc>
        <w:tc>
          <w:tcPr>
            <w:tcW w:w="1993" w:type="dxa"/>
            <w:noWrap/>
            <w:hideMark/>
          </w:tcPr>
          <w:p w14:paraId="61CE400F" w14:textId="77777777" w:rsidR="00D10B12" w:rsidRPr="00FD2760" w:rsidRDefault="00D10B12" w:rsidP="00870304">
            <w:pPr>
              <w:spacing w:line="276" w:lineRule="auto"/>
              <w:rPr>
                <w:ins w:id="49260" w:author="Tran Huan" w:date="2018-12-03T01:24:00Z"/>
              </w:rPr>
            </w:pPr>
            <w:ins w:id="49261" w:author="Tran Huan" w:date="2018-12-03T01:24:00Z">
              <w:r w:rsidRPr="00FD2760">
                <w:t>id</w:t>
              </w:r>
            </w:ins>
          </w:p>
        </w:tc>
        <w:tc>
          <w:tcPr>
            <w:tcW w:w="1300" w:type="dxa"/>
            <w:noWrap/>
            <w:hideMark/>
          </w:tcPr>
          <w:p w14:paraId="407C7BE8" w14:textId="77777777" w:rsidR="00D10B12" w:rsidRPr="00FD2760" w:rsidRDefault="00D10B12" w:rsidP="00870304">
            <w:pPr>
              <w:spacing w:line="276" w:lineRule="auto"/>
              <w:rPr>
                <w:ins w:id="49262" w:author="Tran Huan" w:date="2018-12-03T01:24:00Z"/>
              </w:rPr>
            </w:pPr>
            <w:ins w:id="49263" w:author="Tran Huan" w:date="2018-12-03T01:24:00Z">
              <w:r w:rsidRPr="00FD2760">
                <w:t>numeric</w:t>
              </w:r>
            </w:ins>
          </w:p>
        </w:tc>
        <w:tc>
          <w:tcPr>
            <w:tcW w:w="1054" w:type="dxa"/>
            <w:noWrap/>
            <w:hideMark/>
          </w:tcPr>
          <w:p w14:paraId="02AA41CF" w14:textId="77777777" w:rsidR="00D10B12" w:rsidRPr="00FD2760" w:rsidRDefault="00D10B12" w:rsidP="00870304">
            <w:pPr>
              <w:spacing w:line="276" w:lineRule="auto"/>
              <w:jc w:val="center"/>
              <w:rPr>
                <w:ins w:id="49264" w:author="Tran Huan" w:date="2018-12-03T01:24:00Z"/>
              </w:rPr>
            </w:pPr>
          </w:p>
        </w:tc>
        <w:tc>
          <w:tcPr>
            <w:tcW w:w="838" w:type="dxa"/>
            <w:noWrap/>
            <w:hideMark/>
          </w:tcPr>
          <w:p w14:paraId="58AB6376" w14:textId="77777777" w:rsidR="00D10B12" w:rsidRPr="00FD2760" w:rsidRDefault="00D10B12" w:rsidP="00870304">
            <w:pPr>
              <w:spacing w:line="276" w:lineRule="auto"/>
              <w:jc w:val="center"/>
              <w:rPr>
                <w:ins w:id="49265" w:author="Tran Huan" w:date="2018-12-03T01:24:00Z"/>
              </w:rPr>
            </w:pPr>
            <w:ins w:id="49266" w:author="Tran Huan" w:date="2018-12-03T01:24:00Z">
              <w:r w:rsidRPr="00FD2760">
                <w:t>X</w:t>
              </w:r>
            </w:ins>
          </w:p>
        </w:tc>
        <w:tc>
          <w:tcPr>
            <w:tcW w:w="962" w:type="dxa"/>
            <w:noWrap/>
            <w:hideMark/>
          </w:tcPr>
          <w:p w14:paraId="421387BA" w14:textId="77777777" w:rsidR="00D10B12" w:rsidRPr="00FD2760" w:rsidRDefault="00D10B12" w:rsidP="00870304">
            <w:pPr>
              <w:spacing w:line="276" w:lineRule="auto"/>
              <w:jc w:val="center"/>
              <w:rPr>
                <w:ins w:id="49267" w:author="Tran Huan" w:date="2018-12-03T01:24:00Z"/>
              </w:rPr>
            </w:pPr>
          </w:p>
        </w:tc>
        <w:tc>
          <w:tcPr>
            <w:tcW w:w="1875" w:type="dxa"/>
            <w:noWrap/>
            <w:hideMark/>
          </w:tcPr>
          <w:p w14:paraId="024ABD98" w14:textId="77777777" w:rsidR="00D10B12" w:rsidRPr="00C72765" w:rsidRDefault="00D10B12" w:rsidP="00870304">
            <w:pPr>
              <w:spacing w:line="276" w:lineRule="auto"/>
              <w:rPr>
                <w:ins w:id="49268" w:author="Tran Huan" w:date="2018-12-03T01:24:00Z"/>
                <w:lang w:val="en-US"/>
              </w:rPr>
            </w:pPr>
            <w:ins w:id="49269" w:author="Tran Huan" w:date="2018-12-03T01:24:00Z">
              <w:r w:rsidRPr="00FD2760">
                <w:t xml:space="preserve">ID </w:t>
              </w:r>
              <w:r>
                <w:t>đ</w:t>
              </w:r>
              <w:r>
                <w:rPr>
                  <w:lang w:val="en-US"/>
                </w:rPr>
                <w:t>ơn hàng</w:t>
              </w:r>
            </w:ins>
          </w:p>
        </w:tc>
      </w:tr>
      <w:tr w:rsidR="00D10B12" w:rsidRPr="00CF0C7E" w14:paraId="6A137682" w14:textId="77777777" w:rsidTr="00870304">
        <w:trPr>
          <w:trHeight w:val="300"/>
          <w:ins w:id="49270" w:author="Tran Huan" w:date="2018-12-03T01:24:00Z"/>
        </w:trPr>
        <w:tc>
          <w:tcPr>
            <w:tcW w:w="708" w:type="dxa"/>
            <w:noWrap/>
            <w:vAlign w:val="center"/>
            <w:hideMark/>
          </w:tcPr>
          <w:p w14:paraId="39D9A445" w14:textId="77777777" w:rsidR="00D10B12" w:rsidRPr="00FD2760" w:rsidRDefault="00D10B12" w:rsidP="00870304">
            <w:pPr>
              <w:spacing w:line="276" w:lineRule="auto"/>
              <w:jc w:val="center"/>
              <w:rPr>
                <w:ins w:id="49271" w:author="Tran Huan" w:date="2018-12-03T01:24:00Z"/>
              </w:rPr>
            </w:pPr>
            <w:ins w:id="49272" w:author="Tran Huan" w:date="2018-12-03T01:24:00Z">
              <w:r w:rsidRPr="00FD2760">
                <w:t>2</w:t>
              </w:r>
            </w:ins>
          </w:p>
        </w:tc>
        <w:tc>
          <w:tcPr>
            <w:tcW w:w="1993" w:type="dxa"/>
            <w:noWrap/>
            <w:hideMark/>
          </w:tcPr>
          <w:p w14:paraId="6D7FAE31" w14:textId="77777777" w:rsidR="00D10B12" w:rsidRPr="00FD2760" w:rsidRDefault="00D10B12" w:rsidP="00870304">
            <w:pPr>
              <w:spacing w:line="276" w:lineRule="auto"/>
              <w:rPr>
                <w:ins w:id="49273" w:author="Tran Huan" w:date="2018-12-03T01:24:00Z"/>
              </w:rPr>
            </w:pPr>
            <w:ins w:id="49274" w:author="Tran Huan" w:date="2018-12-03T01:24:00Z">
              <w:r>
                <w:rPr>
                  <w:lang w:val="en-US"/>
                </w:rPr>
                <w:t>customer</w:t>
              </w:r>
              <w:r w:rsidRPr="00FD2760">
                <w:t>_id</w:t>
              </w:r>
            </w:ins>
          </w:p>
        </w:tc>
        <w:tc>
          <w:tcPr>
            <w:tcW w:w="1300" w:type="dxa"/>
            <w:noWrap/>
            <w:hideMark/>
          </w:tcPr>
          <w:p w14:paraId="564A7520" w14:textId="77777777" w:rsidR="00D10B12" w:rsidRPr="00FD2760" w:rsidRDefault="00D10B12" w:rsidP="00870304">
            <w:pPr>
              <w:spacing w:line="276" w:lineRule="auto"/>
              <w:rPr>
                <w:ins w:id="49275" w:author="Tran Huan" w:date="2018-12-03T01:24:00Z"/>
              </w:rPr>
            </w:pPr>
            <w:ins w:id="49276" w:author="Tran Huan" w:date="2018-12-03T01:24:00Z">
              <w:r w:rsidRPr="00FD2760">
                <w:t>numeric</w:t>
              </w:r>
            </w:ins>
          </w:p>
        </w:tc>
        <w:tc>
          <w:tcPr>
            <w:tcW w:w="1054" w:type="dxa"/>
            <w:noWrap/>
            <w:hideMark/>
          </w:tcPr>
          <w:p w14:paraId="017C390D" w14:textId="77777777" w:rsidR="00D10B12" w:rsidRPr="00FD2760" w:rsidRDefault="00D10B12" w:rsidP="00870304">
            <w:pPr>
              <w:spacing w:line="276" w:lineRule="auto"/>
              <w:jc w:val="center"/>
              <w:rPr>
                <w:ins w:id="49277" w:author="Tran Huan" w:date="2018-12-03T01:24:00Z"/>
              </w:rPr>
            </w:pPr>
          </w:p>
        </w:tc>
        <w:tc>
          <w:tcPr>
            <w:tcW w:w="838" w:type="dxa"/>
            <w:noWrap/>
            <w:hideMark/>
          </w:tcPr>
          <w:p w14:paraId="15A554D5" w14:textId="77777777" w:rsidR="00D10B12" w:rsidRPr="00FD2760" w:rsidRDefault="00D10B12" w:rsidP="00870304">
            <w:pPr>
              <w:spacing w:line="276" w:lineRule="auto"/>
              <w:jc w:val="center"/>
              <w:rPr>
                <w:ins w:id="49278" w:author="Tran Huan" w:date="2018-12-03T01:24:00Z"/>
              </w:rPr>
            </w:pPr>
          </w:p>
        </w:tc>
        <w:tc>
          <w:tcPr>
            <w:tcW w:w="962" w:type="dxa"/>
            <w:noWrap/>
            <w:hideMark/>
          </w:tcPr>
          <w:p w14:paraId="02B43032" w14:textId="77777777" w:rsidR="00D10B12" w:rsidRPr="00FD2760" w:rsidRDefault="00D10B12" w:rsidP="00870304">
            <w:pPr>
              <w:spacing w:line="276" w:lineRule="auto"/>
              <w:jc w:val="center"/>
              <w:rPr>
                <w:ins w:id="49279" w:author="Tran Huan" w:date="2018-12-03T01:24:00Z"/>
              </w:rPr>
            </w:pPr>
            <w:ins w:id="49280" w:author="Tran Huan" w:date="2018-12-03T01:24:00Z">
              <w:r w:rsidRPr="00FD2760">
                <w:t>X</w:t>
              </w:r>
            </w:ins>
          </w:p>
        </w:tc>
        <w:tc>
          <w:tcPr>
            <w:tcW w:w="1875" w:type="dxa"/>
            <w:noWrap/>
            <w:hideMark/>
          </w:tcPr>
          <w:p w14:paraId="55A9B1B6" w14:textId="77777777" w:rsidR="00D10B12" w:rsidRPr="00C72765" w:rsidRDefault="00D10B12" w:rsidP="00870304">
            <w:pPr>
              <w:spacing w:line="276" w:lineRule="auto"/>
              <w:rPr>
                <w:ins w:id="49281" w:author="Tran Huan" w:date="2018-12-03T01:24:00Z"/>
                <w:lang w:val="en-US"/>
              </w:rPr>
            </w:pPr>
            <w:ins w:id="49282" w:author="Tran Huan" w:date="2018-12-03T01:24:00Z">
              <w:r>
                <w:rPr>
                  <w:lang w:val="en-US"/>
                </w:rPr>
                <w:t>ID khách hàng</w:t>
              </w:r>
            </w:ins>
          </w:p>
        </w:tc>
      </w:tr>
      <w:tr w:rsidR="00D10B12" w:rsidRPr="00CF0C7E" w14:paraId="54E6FEA9" w14:textId="77777777" w:rsidTr="00870304">
        <w:trPr>
          <w:trHeight w:val="300"/>
          <w:ins w:id="49283" w:author="Tran Huan" w:date="2018-12-03T01:24:00Z"/>
        </w:trPr>
        <w:tc>
          <w:tcPr>
            <w:tcW w:w="708" w:type="dxa"/>
            <w:noWrap/>
            <w:vAlign w:val="center"/>
          </w:tcPr>
          <w:p w14:paraId="07B65B28" w14:textId="77777777" w:rsidR="00D10B12" w:rsidRPr="00C72765" w:rsidRDefault="00D10B12" w:rsidP="00870304">
            <w:pPr>
              <w:spacing w:line="276" w:lineRule="auto"/>
              <w:jc w:val="center"/>
              <w:rPr>
                <w:ins w:id="49284" w:author="Tran Huan" w:date="2018-12-03T01:24:00Z"/>
                <w:lang w:val="en-US"/>
              </w:rPr>
            </w:pPr>
            <w:ins w:id="49285" w:author="Tran Huan" w:date="2018-12-03T01:24:00Z">
              <w:r>
                <w:rPr>
                  <w:lang w:val="en-US"/>
                </w:rPr>
                <w:t>3</w:t>
              </w:r>
            </w:ins>
          </w:p>
        </w:tc>
        <w:tc>
          <w:tcPr>
            <w:tcW w:w="1993" w:type="dxa"/>
            <w:noWrap/>
          </w:tcPr>
          <w:p w14:paraId="79D3BFA8" w14:textId="77777777" w:rsidR="00D10B12" w:rsidRDefault="00D10B12" w:rsidP="00870304">
            <w:pPr>
              <w:spacing w:line="276" w:lineRule="auto"/>
              <w:rPr>
                <w:ins w:id="49286" w:author="Tran Huan" w:date="2018-12-03T01:24:00Z"/>
                <w:lang w:val="en-US"/>
              </w:rPr>
            </w:pPr>
            <w:ins w:id="49287" w:author="Tran Huan" w:date="2018-12-03T01:24:00Z">
              <w:r>
                <w:rPr>
                  <w:lang w:val="en-US"/>
                </w:rPr>
                <w:t>branch_id</w:t>
              </w:r>
            </w:ins>
          </w:p>
        </w:tc>
        <w:tc>
          <w:tcPr>
            <w:tcW w:w="1300" w:type="dxa"/>
            <w:noWrap/>
          </w:tcPr>
          <w:p w14:paraId="4B6C7DBA" w14:textId="77777777" w:rsidR="00D10B12" w:rsidRPr="00FD2760" w:rsidRDefault="00D10B12" w:rsidP="00870304">
            <w:pPr>
              <w:spacing w:line="276" w:lineRule="auto"/>
              <w:rPr>
                <w:ins w:id="49288" w:author="Tran Huan" w:date="2018-12-03T01:24:00Z"/>
              </w:rPr>
            </w:pPr>
            <w:ins w:id="49289" w:author="Tran Huan" w:date="2018-12-03T01:24:00Z">
              <w:r w:rsidRPr="00FD2760">
                <w:t>numeric</w:t>
              </w:r>
            </w:ins>
          </w:p>
        </w:tc>
        <w:tc>
          <w:tcPr>
            <w:tcW w:w="1054" w:type="dxa"/>
            <w:noWrap/>
          </w:tcPr>
          <w:p w14:paraId="1C201F6A" w14:textId="77777777" w:rsidR="00D10B12" w:rsidRPr="00FD2760" w:rsidRDefault="00D10B12" w:rsidP="00870304">
            <w:pPr>
              <w:spacing w:line="276" w:lineRule="auto"/>
              <w:jc w:val="center"/>
              <w:rPr>
                <w:ins w:id="49290" w:author="Tran Huan" w:date="2018-12-03T01:24:00Z"/>
              </w:rPr>
            </w:pPr>
          </w:p>
        </w:tc>
        <w:tc>
          <w:tcPr>
            <w:tcW w:w="838" w:type="dxa"/>
            <w:noWrap/>
          </w:tcPr>
          <w:p w14:paraId="1761ECFE" w14:textId="77777777" w:rsidR="00D10B12" w:rsidRPr="00FD2760" w:rsidRDefault="00D10B12" w:rsidP="00870304">
            <w:pPr>
              <w:spacing w:line="276" w:lineRule="auto"/>
              <w:jc w:val="center"/>
              <w:rPr>
                <w:ins w:id="49291" w:author="Tran Huan" w:date="2018-12-03T01:24:00Z"/>
              </w:rPr>
            </w:pPr>
          </w:p>
        </w:tc>
        <w:tc>
          <w:tcPr>
            <w:tcW w:w="962" w:type="dxa"/>
            <w:noWrap/>
          </w:tcPr>
          <w:p w14:paraId="22CD8AB1" w14:textId="77777777" w:rsidR="00D10B12" w:rsidRPr="00FD2760" w:rsidRDefault="00D10B12" w:rsidP="00870304">
            <w:pPr>
              <w:spacing w:line="276" w:lineRule="auto"/>
              <w:jc w:val="center"/>
              <w:rPr>
                <w:ins w:id="49292" w:author="Tran Huan" w:date="2018-12-03T01:24:00Z"/>
              </w:rPr>
            </w:pPr>
          </w:p>
        </w:tc>
        <w:tc>
          <w:tcPr>
            <w:tcW w:w="1875" w:type="dxa"/>
            <w:noWrap/>
          </w:tcPr>
          <w:p w14:paraId="424E678A" w14:textId="77777777" w:rsidR="00D10B12" w:rsidRPr="00C72765" w:rsidRDefault="00D10B12" w:rsidP="00870304">
            <w:pPr>
              <w:spacing w:line="276" w:lineRule="auto"/>
              <w:rPr>
                <w:ins w:id="49293" w:author="Tran Huan" w:date="2018-12-03T01:24:00Z"/>
                <w:lang w:val="en-US"/>
              </w:rPr>
            </w:pPr>
            <w:ins w:id="49294" w:author="Tran Huan" w:date="2018-12-03T01:24:00Z">
              <w:r>
                <w:rPr>
                  <w:lang w:val="en-US"/>
                </w:rPr>
                <w:t>ID chi nhánh</w:t>
              </w:r>
            </w:ins>
          </w:p>
        </w:tc>
      </w:tr>
      <w:tr w:rsidR="00D10B12" w:rsidRPr="00CF0C7E" w14:paraId="2878B37C" w14:textId="77777777" w:rsidTr="00870304">
        <w:trPr>
          <w:trHeight w:val="300"/>
          <w:ins w:id="49295" w:author="Tran Huan" w:date="2018-12-03T01:24:00Z"/>
        </w:trPr>
        <w:tc>
          <w:tcPr>
            <w:tcW w:w="708" w:type="dxa"/>
            <w:noWrap/>
            <w:vAlign w:val="center"/>
          </w:tcPr>
          <w:p w14:paraId="3CC477F4" w14:textId="77777777" w:rsidR="00D10B12" w:rsidRDefault="00D10B12" w:rsidP="00870304">
            <w:pPr>
              <w:spacing w:line="276" w:lineRule="auto"/>
              <w:jc w:val="center"/>
              <w:rPr>
                <w:ins w:id="49296" w:author="Tran Huan" w:date="2018-12-03T01:24:00Z"/>
                <w:lang w:val="en-US"/>
              </w:rPr>
            </w:pPr>
            <w:ins w:id="49297" w:author="Tran Huan" w:date="2018-12-03T01:24:00Z">
              <w:r>
                <w:rPr>
                  <w:lang w:val="en-US"/>
                </w:rPr>
                <w:t>4</w:t>
              </w:r>
            </w:ins>
          </w:p>
        </w:tc>
        <w:tc>
          <w:tcPr>
            <w:tcW w:w="1993" w:type="dxa"/>
            <w:noWrap/>
          </w:tcPr>
          <w:p w14:paraId="583AAE52" w14:textId="77777777" w:rsidR="00D10B12" w:rsidRDefault="00D10B12" w:rsidP="00870304">
            <w:pPr>
              <w:spacing w:line="276" w:lineRule="auto"/>
              <w:rPr>
                <w:ins w:id="49298" w:author="Tran Huan" w:date="2018-12-03T01:24:00Z"/>
                <w:lang w:val="en-US"/>
              </w:rPr>
            </w:pPr>
            <w:ins w:id="49299" w:author="Tran Huan" w:date="2018-12-03T01:24:00Z">
              <w:r>
                <w:rPr>
                  <w:lang w:val="en-US"/>
                </w:rPr>
                <w:t>pick_up_date</w:t>
              </w:r>
            </w:ins>
          </w:p>
        </w:tc>
        <w:tc>
          <w:tcPr>
            <w:tcW w:w="1300" w:type="dxa"/>
            <w:noWrap/>
          </w:tcPr>
          <w:p w14:paraId="5E3E6218" w14:textId="77777777" w:rsidR="00D10B12" w:rsidRPr="00FD2760" w:rsidRDefault="00D10B12" w:rsidP="00870304">
            <w:pPr>
              <w:spacing w:line="276" w:lineRule="auto"/>
              <w:rPr>
                <w:ins w:id="49300" w:author="Tran Huan" w:date="2018-12-03T01:24:00Z"/>
              </w:rPr>
            </w:pPr>
          </w:p>
        </w:tc>
        <w:tc>
          <w:tcPr>
            <w:tcW w:w="1054" w:type="dxa"/>
            <w:noWrap/>
          </w:tcPr>
          <w:p w14:paraId="1A46188D" w14:textId="77777777" w:rsidR="00D10B12" w:rsidRPr="00FD2760" w:rsidRDefault="00D10B12" w:rsidP="00870304">
            <w:pPr>
              <w:spacing w:line="276" w:lineRule="auto"/>
              <w:jc w:val="center"/>
              <w:rPr>
                <w:ins w:id="49301" w:author="Tran Huan" w:date="2018-12-03T01:24:00Z"/>
              </w:rPr>
            </w:pPr>
          </w:p>
        </w:tc>
        <w:tc>
          <w:tcPr>
            <w:tcW w:w="838" w:type="dxa"/>
            <w:noWrap/>
          </w:tcPr>
          <w:p w14:paraId="0E2886EF" w14:textId="77777777" w:rsidR="00D10B12" w:rsidRPr="00FD2760" w:rsidRDefault="00D10B12" w:rsidP="00870304">
            <w:pPr>
              <w:spacing w:line="276" w:lineRule="auto"/>
              <w:jc w:val="center"/>
              <w:rPr>
                <w:ins w:id="49302" w:author="Tran Huan" w:date="2018-12-03T01:24:00Z"/>
              </w:rPr>
            </w:pPr>
          </w:p>
        </w:tc>
        <w:tc>
          <w:tcPr>
            <w:tcW w:w="962" w:type="dxa"/>
            <w:noWrap/>
          </w:tcPr>
          <w:p w14:paraId="43CD2AA8" w14:textId="77777777" w:rsidR="00D10B12" w:rsidRPr="00FD2760" w:rsidRDefault="00D10B12" w:rsidP="00870304">
            <w:pPr>
              <w:spacing w:line="276" w:lineRule="auto"/>
              <w:jc w:val="center"/>
              <w:rPr>
                <w:ins w:id="49303" w:author="Tran Huan" w:date="2018-12-03T01:24:00Z"/>
              </w:rPr>
            </w:pPr>
          </w:p>
        </w:tc>
        <w:tc>
          <w:tcPr>
            <w:tcW w:w="1875" w:type="dxa"/>
            <w:noWrap/>
          </w:tcPr>
          <w:p w14:paraId="30EA52D6" w14:textId="77777777" w:rsidR="00D10B12" w:rsidRPr="00C72765" w:rsidRDefault="00D10B12" w:rsidP="00870304">
            <w:pPr>
              <w:spacing w:line="276" w:lineRule="auto"/>
              <w:rPr>
                <w:ins w:id="49304" w:author="Tran Huan" w:date="2018-12-03T01:24:00Z"/>
                <w:lang w:val="en-US"/>
              </w:rPr>
            </w:pPr>
            <w:ins w:id="49305" w:author="Tran Huan" w:date="2018-12-03T01:24:00Z">
              <w:r>
                <w:rPr>
                  <w:lang w:val="en-US"/>
                </w:rPr>
                <w:t>Ngày nhận quần áo</w:t>
              </w:r>
            </w:ins>
          </w:p>
        </w:tc>
      </w:tr>
      <w:tr w:rsidR="00D10B12" w:rsidRPr="00CF0C7E" w14:paraId="195B6093" w14:textId="77777777" w:rsidTr="00870304">
        <w:trPr>
          <w:trHeight w:val="300"/>
          <w:ins w:id="49306" w:author="Tran Huan" w:date="2018-12-03T01:24:00Z"/>
        </w:trPr>
        <w:tc>
          <w:tcPr>
            <w:tcW w:w="708" w:type="dxa"/>
            <w:noWrap/>
            <w:vAlign w:val="center"/>
          </w:tcPr>
          <w:p w14:paraId="398A6A6C" w14:textId="77777777" w:rsidR="00D10B12" w:rsidRPr="00C72765" w:rsidRDefault="00D10B12" w:rsidP="00870304">
            <w:pPr>
              <w:spacing w:line="276" w:lineRule="auto"/>
              <w:jc w:val="center"/>
              <w:rPr>
                <w:ins w:id="49307" w:author="Tran Huan" w:date="2018-12-03T01:24:00Z"/>
                <w:lang w:val="en-US"/>
              </w:rPr>
            </w:pPr>
            <w:ins w:id="49308" w:author="Tran Huan" w:date="2018-12-03T01:24:00Z">
              <w:r>
                <w:rPr>
                  <w:lang w:val="en-US"/>
                </w:rPr>
                <w:t>5</w:t>
              </w:r>
            </w:ins>
          </w:p>
        </w:tc>
        <w:tc>
          <w:tcPr>
            <w:tcW w:w="1993" w:type="dxa"/>
            <w:noWrap/>
          </w:tcPr>
          <w:p w14:paraId="0E218AED" w14:textId="77777777" w:rsidR="00D10B12" w:rsidRDefault="00D10B12" w:rsidP="00870304">
            <w:pPr>
              <w:spacing w:line="276" w:lineRule="auto"/>
              <w:rPr>
                <w:ins w:id="49309" w:author="Tran Huan" w:date="2018-12-03T01:24:00Z"/>
                <w:lang w:val="en-US"/>
              </w:rPr>
            </w:pPr>
            <w:ins w:id="49310" w:author="Tran Huan" w:date="2018-12-03T01:24:00Z">
              <w:r>
                <w:rPr>
                  <w:lang w:val="en-US"/>
                </w:rPr>
                <w:t>pick_up_time_id</w:t>
              </w:r>
            </w:ins>
          </w:p>
        </w:tc>
        <w:tc>
          <w:tcPr>
            <w:tcW w:w="1300" w:type="dxa"/>
            <w:noWrap/>
          </w:tcPr>
          <w:p w14:paraId="37DB69D5" w14:textId="77777777" w:rsidR="00D10B12" w:rsidRPr="00FD2760" w:rsidRDefault="00D10B12" w:rsidP="00870304">
            <w:pPr>
              <w:spacing w:line="276" w:lineRule="auto"/>
              <w:rPr>
                <w:ins w:id="49311" w:author="Tran Huan" w:date="2018-12-03T01:24:00Z"/>
              </w:rPr>
            </w:pPr>
            <w:ins w:id="49312" w:author="Tran Huan" w:date="2018-12-03T01:24:00Z">
              <w:r w:rsidRPr="00FD2760">
                <w:t>numeric</w:t>
              </w:r>
            </w:ins>
          </w:p>
        </w:tc>
        <w:tc>
          <w:tcPr>
            <w:tcW w:w="1054" w:type="dxa"/>
            <w:noWrap/>
          </w:tcPr>
          <w:p w14:paraId="7777F202" w14:textId="77777777" w:rsidR="00D10B12" w:rsidRPr="00FD2760" w:rsidRDefault="00D10B12" w:rsidP="00870304">
            <w:pPr>
              <w:spacing w:line="276" w:lineRule="auto"/>
              <w:jc w:val="center"/>
              <w:rPr>
                <w:ins w:id="49313" w:author="Tran Huan" w:date="2018-12-03T01:24:00Z"/>
              </w:rPr>
            </w:pPr>
          </w:p>
        </w:tc>
        <w:tc>
          <w:tcPr>
            <w:tcW w:w="838" w:type="dxa"/>
            <w:noWrap/>
          </w:tcPr>
          <w:p w14:paraId="4F8C2A91" w14:textId="77777777" w:rsidR="00D10B12" w:rsidRPr="00FD2760" w:rsidRDefault="00D10B12" w:rsidP="00870304">
            <w:pPr>
              <w:spacing w:line="276" w:lineRule="auto"/>
              <w:jc w:val="center"/>
              <w:rPr>
                <w:ins w:id="49314" w:author="Tran Huan" w:date="2018-12-03T01:24:00Z"/>
              </w:rPr>
            </w:pPr>
          </w:p>
        </w:tc>
        <w:tc>
          <w:tcPr>
            <w:tcW w:w="962" w:type="dxa"/>
            <w:noWrap/>
          </w:tcPr>
          <w:p w14:paraId="4F49CF9F" w14:textId="77777777" w:rsidR="00D10B12" w:rsidRPr="00FD2760" w:rsidRDefault="00D10B12" w:rsidP="00870304">
            <w:pPr>
              <w:spacing w:line="276" w:lineRule="auto"/>
              <w:jc w:val="center"/>
              <w:rPr>
                <w:ins w:id="49315" w:author="Tran Huan" w:date="2018-12-03T01:24:00Z"/>
              </w:rPr>
            </w:pPr>
          </w:p>
        </w:tc>
        <w:tc>
          <w:tcPr>
            <w:tcW w:w="1875" w:type="dxa"/>
            <w:noWrap/>
          </w:tcPr>
          <w:p w14:paraId="5DAEE385" w14:textId="77777777" w:rsidR="00D10B12" w:rsidRPr="00C72765" w:rsidRDefault="00D10B12" w:rsidP="00870304">
            <w:pPr>
              <w:spacing w:line="276" w:lineRule="auto"/>
              <w:rPr>
                <w:ins w:id="49316" w:author="Tran Huan" w:date="2018-12-03T01:24:00Z"/>
                <w:lang w:val="en-US"/>
              </w:rPr>
            </w:pPr>
            <w:ins w:id="49317" w:author="Tran Huan" w:date="2018-12-03T01:24:00Z">
              <w:r>
                <w:rPr>
                  <w:lang w:val="en-US"/>
                </w:rPr>
                <w:t>ID khung giờ nhận</w:t>
              </w:r>
            </w:ins>
          </w:p>
        </w:tc>
      </w:tr>
      <w:tr w:rsidR="00D10B12" w:rsidRPr="00CF0C7E" w14:paraId="1C77966A" w14:textId="77777777" w:rsidTr="00870304">
        <w:trPr>
          <w:trHeight w:val="300"/>
          <w:ins w:id="49318" w:author="Tran Huan" w:date="2018-12-03T01:24:00Z"/>
        </w:trPr>
        <w:tc>
          <w:tcPr>
            <w:tcW w:w="708" w:type="dxa"/>
            <w:noWrap/>
            <w:vAlign w:val="center"/>
          </w:tcPr>
          <w:p w14:paraId="6194B986" w14:textId="77777777" w:rsidR="00D10B12" w:rsidRDefault="00D10B12" w:rsidP="00870304">
            <w:pPr>
              <w:spacing w:line="276" w:lineRule="auto"/>
              <w:jc w:val="center"/>
              <w:rPr>
                <w:ins w:id="49319" w:author="Tran Huan" w:date="2018-12-03T01:24:00Z"/>
                <w:lang w:val="en-US"/>
              </w:rPr>
            </w:pPr>
            <w:ins w:id="49320" w:author="Tran Huan" w:date="2018-12-03T01:24:00Z">
              <w:r>
                <w:rPr>
                  <w:lang w:val="en-US"/>
                </w:rPr>
                <w:t>6</w:t>
              </w:r>
            </w:ins>
          </w:p>
        </w:tc>
        <w:tc>
          <w:tcPr>
            <w:tcW w:w="1993" w:type="dxa"/>
            <w:noWrap/>
          </w:tcPr>
          <w:p w14:paraId="219E2685" w14:textId="77777777" w:rsidR="00D10B12" w:rsidRDefault="00D10B12" w:rsidP="00870304">
            <w:pPr>
              <w:spacing w:line="276" w:lineRule="auto"/>
              <w:rPr>
                <w:ins w:id="49321" w:author="Tran Huan" w:date="2018-12-03T01:24:00Z"/>
                <w:lang w:val="en-US"/>
              </w:rPr>
            </w:pPr>
            <w:ins w:id="49322" w:author="Tran Huan" w:date="2018-12-03T01:24:00Z">
              <w:r>
                <w:rPr>
                  <w:lang w:val="en-US"/>
                </w:rPr>
                <w:t>delivery_date</w:t>
              </w:r>
            </w:ins>
          </w:p>
        </w:tc>
        <w:tc>
          <w:tcPr>
            <w:tcW w:w="1300" w:type="dxa"/>
            <w:noWrap/>
          </w:tcPr>
          <w:p w14:paraId="4B3871D1" w14:textId="77777777" w:rsidR="00D10B12" w:rsidRPr="00FD2760" w:rsidRDefault="00D10B12" w:rsidP="00870304">
            <w:pPr>
              <w:spacing w:line="276" w:lineRule="auto"/>
              <w:rPr>
                <w:ins w:id="49323" w:author="Tran Huan" w:date="2018-12-03T01:24:00Z"/>
              </w:rPr>
            </w:pPr>
          </w:p>
        </w:tc>
        <w:tc>
          <w:tcPr>
            <w:tcW w:w="1054" w:type="dxa"/>
            <w:noWrap/>
          </w:tcPr>
          <w:p w14:paraId="4F732CED" w14:textId="77777777" w:rsidR="00D10B12" w:rsidRPr="00FD2760" w:rsidRDefault="00D10B12" w:rsidP="00870304">
            <w:pPr>
              <w:spacing w:line="276" w:lineRule="auto"/>
              <w:jc w:val="center"/>
              <w:rPr>
                <w:ins w:id="49324" w:author="Tran Huan" w:date="2018-12-03T01:24:00Z"/>
              </w:rPr>
            </w:pPr>
          </w:p>
        </w:tc>
        <w:tc>
          <w:tcPr>
            <w:tcW w:w="838" w:type="dxa"/>
            <w:noWrap/>
          </w:tcPr>
          <w:p w14:paraId="108F5D50" w14:textId="77777777" w:rsidR="00D10B12" w:rsidRPr="00FD2760" w:rsidRDefault="00D10B12" w:rsidP="00870304">
            <w:pPr>
              <w:spacing w:line="276" w:lineRule="auto"/>
              <w:jc w:val="center"/>
              <w:rPr>
                <w:ins w:id="49325" w:author="Tran Huan" w:date="2018-12-03T01:24:00Z"/>
              </w:rPr>
            </w:pPr>
          </w:p>
        </w:tc>
        <w:tc>
          <w:tcPr>
            <w:tcW w:w="962" w:type="dxa"/>
            <w:noWrap/>
          </w:tcPr>
          <w:p w14:paraId="66FB780A" w14:textId="77777777" w:rsidR="00D10B12" w:rsidRPr="00FD2760" w:rsidRDefault="00D10B12" w:rsidP="00870304">
            <w:pPr>
              <w:spacing w:line="276" w:lineRule="auto"/>
              <w:jc w:val="center"/>
              <w:rPr>
                <w:ins w:id="49326" w:author="Tran Huan" w:date="2018-12-03T01:24:00Z"/>
              </w:rPr>
            </w:pPr>
          </w:p>
        </w:tc>
        <w:tc>
          <w:tcPr>
            <w:tcW w:w="1875" w:type="dxa"/>
            <w:noWrap/>
          </w:tcPr>
          <w:p w14:paraId="5838F764" w14:textId="77777777" w:rsidR="00D10B12" w:rsidRPr="00C72765" w:rsidRDefault="00D10B12" w:rsidP="00870304">
            <w:pPr>
              <w:spacing w:line="276" w:lineRule="auto"/>
              <w:rPr>
                <w:ins w:id="49327" w:author="Tran Huan" w:date="2018-12-03T01:24:00Z"/>
                <w:lang w:val="en-US"/>
              </w:rPr>
            </w:pPr>
            <w:ins w:id="49328" w:author="Tran Huan" w:date="2018-12-03T01:24:00Z">
              <w:r>
                <w:rPr>
                  <w:lang w:val="en-US"/>
                </w:rPr>
                <w:t>Ngày trả quần áo</w:t>
              </w:r>
            </w:ins>
          </w:p>
        </w:tc>
      </w:tr>
      <w:tr w:rsidR="00D10B12" w:rsidRPr="00CF0C7E" w14:paraId="0E132E78" w14:textId="77777777" w:rsidTr="00870304">
        <w:trPr>
          <w:trHeight w:val="300"/>
          <w:ins w:id="49329" w:author="Tran Huan" w:date="2018-12-03T01:24:00Z"/>
        </w:trPr>
        <w:tc>
          <w:tcPr>
            <w:tcW w:w="708" w:type="dxa"/>
            <w:noWrap/>
            <w:vAlign w:val="center"/>
          </w:tcPr>
          <w:p w14:paraId="32D2273E" w14:textId="77777777" w:rsidR="00D10B12" w:rsidRDefault="00D10B12" w:rsidP="00870304">
            <w:pPr>
              <w:spacing w:line="276" w:lineRule="auto"/>
              <w:jc w:val="center"/>
              <w:rPr>
                <w:ins w:id="49330" w:author="Tran Huan" w:date="2018-12-03T01:24:00Z"/>
                <w:lang w:val="en-US"/>
              </w:rPr>
            </w:pPr>
            <w:ins w:id="49331" w:author="Tran Huan" w:date="2018-12-03T01:24:00Z">
              <w:r>
                <w:rPr>
                  <w:lang w:val="en-US"/>
                </w:rPr>
                <w:t>7</w:t>
              </w:r>
            </w:ins>
          </w:p>
        </w:tc>
        <w:tc>
          <w:tcPr>
            <w:tcW w:w="1993" w:type="dxa"/>
            <w:noWrap/>
          </w:tcPr>
          <w:p w14:paraId="43383AFB" w14:textId="77777777" w:rsidR="00D10B12" w:rsidRDefault="00D10B12" w:rsidP="00870304">
            <w:pPr>
              <w:spacing w:line="276" w:lineRule="auto"/>
              <w:rPr>
                <w:ins w:id="49332" w:author="Tran Huan" w:date="2018-12-03T01:24:00Z"/>
                <w:lang w:val="en-US"/>
              </w:rPr>
            </w:pPr>
            <w:ins w:id="49333" w:author="Tran Huan" w:date="2018-12-03T01:24:00Z">
              <w:r>
                <w:rPr>
                  <w:lang w:val="en-US"/>
                </w:rPr>
                <w:t>delivery_time_id</w:t>
              </w:r>
            </w:ins>
          </w:p>
        </w:tc>
        <w:tc>
          <w:tcPr>
            <w:tcW w:w="1300" w:type="dxa"/>
            <w:noWrap/>
          </w:tcPr>
          <w:p w14:paraId="5F3B97A2" w14:textId="77777777" w:rsidR="00D10B12" w:rsidRPr="00FD2760" w:rsidRDefault="00D10B12" w:rsidP="00870304">
            <w:pPr>
              <w:spacing w:line="276" w:lineRule="auto"/>
              <w:rPr>
                <w:ins w:id="49334" w:author="Tran Huan" w:date="2018-12-03T01:24:00Z"/>
              </w:rPr>
            </w:pPr>
            <w:ins w:id="49335" w:author="Tran Huan" w:date="2018-12-03T01:24:00Z">
              <w:r w:rsidRPr="00FD2760">
                <w:t>numeric</w:t>
              </w:r>
            </w:ins>
          </w:p>
        </w:tc>
        <w:tc>
          <w:tcPr>
            <w:tcW w:w="1054" w:type="dxa"/>
            <w:noWrap/>
          </w:tcPr>
          <w:p w14:paraId="0C3503A3" w14:textId="77777777" w:rsidR="00D10B12" w:rsidRPr="00FD2760" w:rsidRDefault="00D10B12" w:rsidP="00870304">
            <w:pPr>
              <w:spacing w:line="276" w:lineRule="auto"/>
              <w:jc w:val="center"/>
              <w:rPr>
                <w:ins w:id="49336" w:author="Tran Huan" w:date="2018-12-03T01:24:00Z"/>
              </w:rPr>
            </w:pPr>
          </w:p>
        </w:tc>
        <w:tc>
          <w:tcPr>
            <w:tcW w:w="838" w:type="dxa"/>
            <w:noWrap/>
          </w:tcPr>
          <w:p w14:paraId="68D93943" w14:textId="77777777" w:rsidR="00D10B12" w:rsidRPr="00FD2760" w:rsidRDefault="00D10B12" w:rsidP="00870304">
            <w:pPr>
              <w:spacing w:line="276" w:lineRule="auto"/>
              <w:jc w:val="center"/>
              <w:rPr>
                <w:ins w:id="49337" w:author="Tran Huan" w:date="2018-12-03T01:24:00Z"/>
              </w:rPr>
            </w:pPr>
          </w:p>
        </w:tc>
        <w:tc>
          <w:tcPr>
            <w:tcW w:w="962" w:type="dxa"/>
            <w:noWrap/>
          </w:tcPr>
          <w:p w14:paraId="7076B041" w14:textId="77777777" w:rsidR="00D10B12" w:rsidRPr="00FD2760" w:rsidRDefault="00D10B12" w:rsidP="00870304">
            <w:pPr>
              <w:spacing w:line="276" w:lineRule="auto"/>
              <w:jc w:val="center"/>
              <w:rPr>
                <w:ins w:id="49338" w:author="Tran Huan" w:date="2018-12-03T01:24:00Z"/>
              </w:rPr>
            </w:pPr>
          </w:p>
        </w:tc>
        <w:tc>
          <w:tcPr>
            <w:tcW w:w="1875" w:type="dxa"/>
            <w:noWrap/>
          </w:tcPr>
          <w:p w14:paraId="1454A38E" w14:textId="77777777" w:rsidR="00D10B12" w:rsidRPr="00C72765" w:rsidRDefault="00D10B12" w:rsidP="00870304">
            <w:pPr>
              <w:spacing w:line="276" w:lineRule="auto"/>
              <w:rPr>
                <w:ins w:id="49339" w:author="Tran Huan" w:date="2018-12-03T01:24:00Z"/>
                <w:lang w:val="en-US"/>
              </w:rPr>
            </w:pPr>
            <w:ins w:id="49340" w:author="Tran Huan" w:date="2018-12-03T01:24:00Z">
              <w:r>
                <w:rPr>
                  <w:lang w:val="en-US"/>
                </w:rPr>
                <w:t>ID khung giờ trả</w:t>
              </w:r>
            </w:ins>
          </w:p>
        </w:tc>
      </w:tr>
      <w:tr w:rsidR="00D10B12" w:rsidRPr="00CF0C7E" w14:paraId="2894FEEE" w14:textId="77777777" w:rsidTr="00870304">
        <w:trPr>
          <w:trHeight w:val="300"/>
          <w:ins w:id="49341" w:author="Tran Huan" w:date="2018-12-03T01:24:00Z"/>
        </w:trPr>
        <w:tc>
          <w:tcPr>
            <w:tcW w:w="708" w:type="dxa"/>
            <w:noWrap/>
            <w:vAlign w:val="center"/>
          </w:tcPr>
          <w:p w14:paraId="10EA67B2" w14:textId="77777777" w:rsidR="00D10B12" w:rsidRDefault="00D10B12" w:rsidP="00870304">
            <w:pPr>
              <w:spacing w:line="276" w:lineRule="auto"/>
              <w:jc w:val="center"/>
              <w:rPr>
                <w:ins w:id="49342" w:author="Tran Huan" w:date="2018-12-03T01:24:00Z"/>
                <w:lang w:val="en-US"/>
              </w:rPr>
            </w:pPr>
            <w:ins w:id="49343" w:author="Tran Huan" w:date="2018-12-03T01:24:00Z">
              <w:r>
                <w:rPr>
                  <w:lang w:val="en-US"/>
                </w:rPr>
                <w:t>8</w:t>
              </w:r>
            </w:ins>
          </w:p>
        </w:tc>
        <w:tc>
          <w:tcPr>
            <w:tcW w:w="1993" w:type="dxa"/>
            <w:noWrap/>
          </w:tcPr>
          <w:p w14:paraId="0B98D0B0" w14:textId="77777777" w:rsidR="00D10B12" w:rsidRDefault="00D10B12" w:rsidP="00870304">
            <w:pPr>
              <w:spacing w:line="276" w:lineRule="auto"/>
              <w:rPr>
                <w:ins w:id="49344" w:author="Tran Huan" w:date="2018-12-03T01:24:00Z"/>
                <w:lang w:val="en-US"/>
              </w:rPr>
            </w:pPr>
            <w:ins w:id="49345" w:author="Tran Huan" w:date="2018-12-03T01:24:00Z">
              <w:r>
                <w:rPr>
                  <w:lang w:val="en-US"/>
                </w:rPr>
                <w:t>pick_up_place</w:t>
              </w:r>
            </w:ins>
          </w:p>
        </w:tc>
        <w:tc>
          <w:tcPr>
            <w:tcW w:w="1300" w:type="dxa"/>
            <w:noWrap/>
          </w:tcPr>
          <w:p w14:paraId="008AAC2F" w14:textId="77777777" w:rsidR="00D10B12" w:rsidRPr="00FD2760" w:rsidRDefault="00D10B12" w:rsidP="00870304">
            <w:pPr>
              <w:spacing w:line="276" w:lineRule="auto"/>
              <w:rPr>
                <w:ins w:id="49346" w:author="Tran Huan" w:date="2018-12-03T01:24:00Z"/>
              </w:rPr>
            </w:pPr>
          </w:p>
        </w:tc>
        <w:tc>
          <w:tcPr>
            <w:tcW w:w="1054" w:type="dxa"/>
            <w:noWrap/>
          </w:tcPr>
          <w:p w14:paraId="62FC3C0C" w14:textId="77777777" w:rsidR="00D10B12" w:rsidRPr="00FD2760" w:rsidRDefault="00D10B12" w:rsidP="00870304">
            <w:pPr>
              <w:spacing w:line="276" w:lineRule="auto"/>
              <w:jc w:val="center"/>
              <w:rPr>
                <w:ins w:id="49347" w:author="Tran Huan" w:date="2018-12-03T01:24:00Z"/>
              </w:rPr>
            </w:pPr>
          </w:p>
        </w:tc>
        <w:tc>
          <w:tcPr>
            <w:tcW w:w="838" w:type="dxa"/>
            <w:noWrap/>
          </w:tcPr>
          <w:p w14:paraId="01988250" w14:textId="77777777" w:rsidR="00D10B12" w:rsidRPr="00FD2760" w:rsidRDefault="00D10B12" w:rsidP="00870304">
            <w:pPr>
              <w:spacing w:line="276" w:lineRule="auto"/>
              <w:jc w:val="center"/>
              <w:rPr>
                <w:ins w:id="49348" w:author="Tran Huan" w:date="2018-12-03T01:24:00Z"/>
              </w:rPr>
            </w:pPr>
          </w:p>
        </w:tc>
        <w:tc>
          <w:tcPr>
            <w:tcW w:w="962" w:type="dxa"/>
            <w:noWrap/>
          </w:tcPr>
          <w:p w14:paraId="52CBEFDB" w14:textId="77777777" w:rsidR="00D10B12" w:rsidRPr="00FD2760" w:rsidRDefault="00D10B12" w:rsidP="00870304">
            <w:pPr>
              <w:spacing w:line="276" w:lineRule="auto"/>
              <w:jc w:val="center"/>
              <w:rPr>
                <w:ins w:id="49349" w:author="Tran Huan" w:date="2018-12-03T01:24:00Z"/>
              </w:rPr>
            </w:pPr>
          </w:p>
        </w:tc>
        <w:tc>
          <w:tcPr>
            <w:tcW w:w="1875" w:type="dxa"/>
            <w:noWrap/>
          </w:tcPr>
          <w:p w14:paraId="74BD989F" w14:textId="77777777" w:rsidR="00D10B12" w:rsidRPr="00C72765" w:rsidRDefault="00D10B12" w:rsidP="00870304">
            <w:pPr>
              <w:spacing w:line="276" w:lineRule="auto"/>
              <w:rPr>
                <w:ins w:id="49350" w:author="Tran Huan" w:date="2018-12-03T01:24:00Z"/>
                <w:lang w:val="en-US"/>
              </w:rPr>
            </w:pPr>
            <w:ins w:id="49351" w:author="Tran Huan" w:date="2018-12-03T01:24:00Z">
              <w:r>
                <w:rPr>
                  <w:lang w:val="en-US"/>
                </w:rPr>
                <w:t>Nơi nhận quần áo</w:t>
              </w:r>
            </w:ins>
          </w:p>
        </w:tc>
      </w:tr>
      <w:tr w:rsidR="00D10B12" w:rsidRPr="00CF0C7E" w14:paraId="03AA2EDE" w14:textId="77777777" w:rsidTr="00870304">
        <w:trPr>
          <w:trHeight w:val="300"/>
          <w:ins w:id="49352" w:author="Tran Huan" w:date="2018-12-03T01:24:00Z"/>
        </w:trPr>
        <w:tc>
          <w:tcPr>
            <w:tcW w:w="708" w:type="dxa"/>
            <w:noWrap/>
            <w:vAlign w:val="center"/>
          </w:tcPr>
          <w:p w14:paraId="7704AAFA" w14:textId="77777777" w:rsidR="00D10B12" w:rsidRDefault="00D10B12" w:rsidP="00870304">
            <w:pPr>
              <w:spacing w:line="276" w:lineRule="auto"/>
              <w:jc w:val="center"/>
              <w:rPr>
                <w:ins w:id="49353" w:author="Tran Huan" w:date="2018-12-03T01:24:00Z"/>
                <w:lang w:val="en-US"/>
              </w:rPr>
            </w:pPr>
            <w:ins w:id="49354" w:author="Tran Huan" w:date="2018-12-03T01:24:00Z">
              <w:r>
                <w:rPr>
                  <w:lang w:val="en-US"/>
                </w:rPr>
                <w:t>9</w:t>
              </w:r>
            </w:ins>
          </w:p>
        </w:tc>
        <w:tc>
          <w:tcPr>
            <w:tcW w:w="1993" w:type="dxa"/>
            <w:noWrap/>
          </w:tcPr>
          <w:p w14:paraId="092033B5" w14:textId="77777777" w:rsidR="00D10B12" w:rsidRDefault="00D10B12" w:rsidP="00870304">
            <w:pPr>
              <w:spacing w:line="276" w:lineRule="auto"/>
              <w:rPr>
                <w:ins w:id="49355" w:author="Tran Huan" w:date="2018-12-03T01:24:00Z"/>
                <w:lang w:val="en-US"/>
              </w:rPr>
            </w:pPr>
            <w:ins w:id="49356" w:author="Tran Huan" w:date="2018-12-03T01:24:00Z">
              <w:r>
                <w:rPr>
                  <w:lang w:val="en-US"/>
                </w:rPr>
                <w:t>delivery_place</w:t>
              </w:r>
            </w:ins>
          </w:p>
        </w:tc>
        <w:tc>
          <w:tcPr>
            <w:tcW w:w="1300" w:type="dxa"/>
            <w:noWrap/>
          </w:tcPr>
          <w:p w14:paraId="336C5609" w14:textId="77777777" w:rsidR="00D10B12" w:rsidRPr="00FD2760" w:rsidRDefault="00D10B12" w:rsidP="00870304">
            <w:pPr>
              <w:spacing w:line="276" w:lineRule="auto"/>
              <w:rPr>
                <w:ins w:id="49357" w:author="Tran Huan" w:date="2018-12-03T01:24:00Z"/>
              </w:rPr>
            </w:pPr>
          </w:p>
        </w:tc>
        <w:tc>
          <w:tcPr>
            <w:tcW w:w="1054" w:type="dxa"/>
            <w:noWrap/>
          </w:tcPr>
          <w:p w14:paraId="5E2D6259" w14:textId="77777777" w:rsidR="00D10B12" w:rsidRPr="00FD2760" w:rsidRDefault="00D10B12" w:rsidP="00870304">
            <w:pPr>
              <w:spacing w:line="276" w:lineRule="auto"/>
              <w:jc w:val="center"/>
              <w:rPr>
                <w:ins w:id="49358" w:author="Tran Huan" w:date="2018-12-03T01:24:00Z"/>
              </w:rPr>
            </w:pPr>
          </w:p>
        </w:tc>
        <w:tc>
          <w:tcPr>
            <w:tcW w:w="838" w:type="dxa"/>
            <w:noWrap/>
          </w:tcPr>
          <w:p w14:paraId="0E22CA53" w14:textId="77777777" w:rsidR="00D10B12" w:rsidRPr="00FD2760" w:rsidRDefault="00D10B12" w:rsidP="00870304">
            <w:pPr>
              <w:spacing w:line="276" w:lineRule="auto"/>
              <w:jc w:val="center"/>
              <w:rPr>
                <w:ins w:id="49359" w:author="Tran Huan" w:date="2018-12-03T01:24:00Z"/>
              </w:rPr>
            </w:pPr>
          </w:p>
        </w:tc>
        <w:tc>
          <w:tcPr>
            <w:tcW w:w="962" w:type="dxa"/>
            <w:noWrap/>
          </w:tcPr>
          <w:p w14:paraId="67B88B65" w14:textId="77777777" w:rsidR="00D10B12" w:rsidRPr="00FD2760" w:rsidRDefault="00D10B12" w:rsidP="00870304">
            <w:pPr>
              <w:spacing w:line="276" w:lineRule="auto"/>
              <w:jc w:val="center"/>
              <w:rPr>
                <w:ins w:id="49360" w:author="Tran Huan" w:date="2018-12-03T01:24:00Z"/>
              </w:rPr>
            </w:pPr>
          </w:p>
        </w:tc>
        <w:tc>
          <w:tcPr>
            <w:tcW w:w="1875" w:type="dxa"/>
            <w:noWrap/>
          </w:tcPr>
          <w:p w14:paraId="2DC89934" w14:textId="77777777" w:rsidR="00D10B12" w:rsidRPr="00C72765" w:rsidRDefault="00D10B12" w:rsidP="00870304">
            <w:pPr>
              <w:spacing w:line="276" w:lineRule="auto"/>
              <w:rPr>
                <w:ins w:id="49361" w:author="Tran Huan" w:date="2018-12-03T01:24:00Z"/>
                <w:lang w:val="en-US"/>
              </w:rPr>
            </w:pPr>
            <w:ins w:id="49362" w:author="Tran Huan" w:date="2018-12-03T01:24:00Z">
              <w:r>
                <w:rPr>
                  <w:lang w:val="en-US"/>
                </w:rPr>
                <w:t>Nơi trả quần áo</w:t>
              </w:r>
            </w:ins>
          </w:p>
        </w:tc>
      </w:tr>
      <w:tr w:rsidR="00D10B12" w:rsidRPr="00CF0C7E" w14:paraId="357CFC1B" w14:textId="77777777" w:rsidTr="00870304">
        <w:trPr>
          <w:trHeight w:val="300"/>
          <w:ins w:id="49363" w:author="Tran Huan" w:date="2018-12-03T01:24:00Z"/>
        </w:trPr>
        <w:tc>
          <w:tcPr>
            <w:tcW w:w="708" w:type="dxa"/>
            <w:noWrap/>
            <w:vAlign w:val="center"/>
          </w:tcPr>
          <w:p w14:paraId="32D4BF5C" w14:textId="77777777" w:rsidR="00D10B12" w:rsidRDefault="00D10B12" w:rsidP="00870304">
            <w:pPr>
              <w:spacing w:line="276" w:lineRule="auto"/>
              <w:jc w:val="center"/>
              <w:rPr>
                <w:ins w:id="49364" w:author="Tran Huan" w:date="2018-12-03T01:24:00Z"/>
                <w:lang w:val="en-US"/>
              </w:rPr>
            </w:pPr>
            <w:ins w:id="49365" w:author="Tran Huan" w:date="2018-12-03T01:24:00Z">
              <w:r>
                <w:rPr>
                  <w:lang w:val="en-US"/>
                </w:rPr>
                <w:t>10</w:t>
              </w:r>
            </w:ins>
          </w:p>
        </w:tc>
        <w:tc>
          <w:tcPr>
            <w:tcW w:w="1993" w:type="dxa"/>
            <w:noWrap/>
          </w:tcPr>
          <w:p w14:paraId="26BDF58E" w14:textId="77777777" w:rsidR="00D10B12" w:rsidRDefault="00D10B12" w:rsidP="00870304">
            <w:pPr>
              <w:spacing w:line="276" w:lineRule="auto"/>
              <w:rPr>
                <w:ins w:id="49366" w:author="Tran Huan" w:date="2018-12-03T01:24:00Z"/>
                <w:lang w:val="en-US"/>
              </w:rPr>
            </w:pPr>
            <w:ins w:id="49367" w:author="Tran Huan" w:date="2018-12-03T01:24:00Z">
              <w:r>
                <w:rPr>
                  <w:lang w:val="en-US"/>
                </w:rPr>
                <w:t>promotion_id</w:t>
              </w:r>
            </w:ins>
          </w:p>
        </w:tc>
        <w:tc>
          <w:tcPr>
            <w:tcW w:w="1300" w:type="dxa"/>
            <w:noWrap/>
          </w:tcPr>
          <w:p w14:paraId="608206DA" w14:textId="77777777" w:rsidR="00D10B12" w:rsidRPr="00FD2760" w:rsidRDefault="00D10B12" w:rsidP="00870304">
            <w:pPr>
              <w:spacing w:line="276" w:lineRule="auto"/>
              <w:rPr>
                <w:ins w:id="49368" w:author="Tran Huan" w:date="2018-12-03T01:24:00Z"/>
              </w:rPr>
            </w:pPr>
            <w:ins w:id="49369" w:author="Tran Huan" w:date="2018-12-03T01:24:00Z">
              <w:r w:rsidRPr="00FD2760">
                <w:t>numeric</w:t>
              </w:r>
            </w:ins>
          </w:p>
        </w:tc>
        <w:tc>
          <w:tcPr>
            <w:tcW w:w="1054" w:type="dxa"/>
            <w:noWrap/>
          </w:tcPr>
          <w:p w14:paraId="774DB0DC" w14:textId="77777777" w:rsidR="00D10B12" w:rsidRPr="00FD2760" w:rsidRDefault="00D10B12" w:rsidP="00870304">
            <w:pPr>
              <w:spacing w:line="276" w:lineRule="auto"/>
              <w:jc w:val="center"/>
              <w:rPr>
                <w:ins w:id="49370" w:author="Tran Huan" w:date="2018-12-03T01:24:00Z"/>
              </w:rPr>
            </w:pPr>
          </w:p>
        </w:tc>
        <w:tc>
          <w:tcPr>
            <w:tcW w:w="838" w:type="dxa"/>
            <w:noWrap/>
          </w:tcPr>
          <w:p w14:paraId="7A86D5B0" w14:textId="77777777" w:rsidR="00D10B12" w:rsidRPr="00FD2760" w:rsidRDefault="00D10B12" w:rsidP="00870304">
            <w:pPr>
              <w:spacing w:line="276" w:lineRule="auto"/>
              <w:jc w:val="center"/>
              <w:rPr>
                <w:ins w:id="49371" w:author="Tran Huan" w:date="2018-12-03T01:24:00Z"/>
              </w:rPr>
            </w:pPr>
          </w:p>
        </w:tc>
        <w:tc>
          <w:tcPr>
            <w:tcW w:w="962" w:type="dxa"/>
            <w:noWrap/>
          </w:tcPr>
          <w:p w14:paraId="21C0C530" w14:textId="77777777" w:rsidR="00D10B12" w:rsidRPr="00FD2760" w:rsidRDefault="00D10B12" w:rsidP="00870304">
            <w:pPr>
              <w:spacing w:line="276" w:lineRule="auto"/>
              <w:jc w:val="center"/>
              <w:rPr>
                <w:ins w:id="49372" w:author="Tran Huan" w:date="2018-12-03T01:24:00Z"/>
              </w:rPr>
            </w:pPr>
          </w:p>
        </w:tc>
        <w:tc>
          <w:tcPr>
            <w:tcW w:w="1875" w:type="dxa"/>
            <w:noWrap/>
          </w:tcPr>
          <w:p w14:paraId="7B598CD7" w14:textId="77777777" w:rsidR="00D10B12" w:rsidRPr="00C72765" w:rsidRDefault="00D10B12" w:rsidP="00870304">
            <w:pPr>
              <w:spacing w:line="276" w:lineRule="auto"/>
              <w:rPr>
                <w:ins w:id="49373" w:author="Tran Huan" w:date="2018-12-03T01:24:00Z"/>
                <w:lang w:val="en-US"/>
              </w:rPr>
            </w:pPr>
            <w:ins w:id="49374" w:author="Tran Huan" w:date="2018-12-03T01:24:00Z">
              <w:r>
                <w:rPr>
                  <w:lang w:val="en-US"/>
                </w:rPr>
                <w:t>ID khuyến mãi</w:t>
              </w:r>
            </w:ins>
          </w:p>
        </w:tc>
      </w:tr>
      <w:tr w:rsidR="00D10B12" w:rsidRPr="00CF0C7E" w14:paraId="039229B2" w14:textId="77777777" w:rsidTr="00870304">
        <w:trPr>
          <w:trHeight w:val="300"/>
          <w:ins w:id="49375" w:author="Tran Huan" w:date="2018-12-03T01:24:00Z"/>
        </w:trPr>
        <w:tc>
          <w:tcPr>
            <w:tcW w:w="708" w:type="dxa"/>
            <w:noWrap/>
            <w:vAlign w:val="center"/>
          </w:tcPr>
          <w:p w14:paraId="16E07625" w14:textId="77777777" w:rsidR="00D10B12" w:rsidRDefault="00D10B12" w:rsidP="00870304">
            <w:pPr>
              <w:spacing w:line="276" w:lineRule="auto"/>
              <w:jc w:val="center"/>
              <w:rPr>
                <w:ins w:id="49376" w:author="Tran Huan" w:date="2018-12-03T01:24:00Z"/>
                <w:lang w:val="en-US"/>
              </w:rPr>
            </w:pPr>
            <w:ins w:id="49377" w:author="Tran Huan" w:date="2018-12-03T01:24:00Z">
              <w:r>
                <w:rPr>
                  <w:lang w:val="en-US"/>
                </w:rPr>
                <w:t>11</w:t>
              </w:r>
            </w:ins>
          </w:p>
        </w:tc>
        <w:tc>
          <w:tcPr>
            <w:tcW w:w="1993" w:type="dxa"/>
            <w:noWrap/>
          </w:tcPr>
          <w:p w14:paraId="3C213738" w14:textId="77777777" w:rsidR="00D10B12" w:rsidRDefault="00D10B12" w:rsidP="00870304">
            <w:pPr>
              <w:spacing w:line="276" w:lineRule="auto"/>
              <w:rPr>
                <w:ins w:id="49378" w:author="Tran Huan" w:date="2018-12-03T01:24:00Z"/>
                <w:lang w:val="en-US"/>
              </w:rPr>
            </w:pPr>
            <w:ins w:id="49379" w:author="Tran Huan" w:date="2018-12-03T01:24:00Z">
              <w:r>
                <w:rPr>
                  <w:lang w:val="en-US"/>
                </w:rPr>
                <w:t>confirm_by</w:t>
              </w:r>
            </w:ins>
          </w:p>
          <w:p w14:paraId="615027A6" w14:textId="77777777" w:rsidR="00D10B12" w:rsidRDefault="00D10B12" w:rsidP="00870304">
            <w:pPr>
              <w:spacing w:line="276" w:lineRule="auto"/>
              <w:rPr>
                <w:ins w:id="49380" w:author="Tran Huan" w:date="2018-12-03T01:24:00Z"/>
                <w:lang w:val="en-US"/>
              </w:rPr>
            </w:pPr>
            <w:ins w:id="49381" w:author="Tran Huan" w:date="2018-12-03T01:24:00Z">
              <w:r>
                <w:rPr>
                  <w:lang w:val="en-US"/>
                </w:rPr>
                <w:t>_customer</w:t>
              </w:r>
            </w:ins>
          </w:p>
        </w:tc>
        <w:tc>
          <w:tcPr>
            <w:tcW w:w="1300" w:type="dxa"/>
            <w:noWrap/>
          </w:tcPr>
          <w:p w14:paraId="5B0DF002" w14:textId="77777777" w:rsidR="00D10B12" w:rsidRPr="00C72765" w:rsidRDefault="00D10B12" w:rsidP="00870304">
            <w:pPr>
              <w:spacing w:line="276" w:lineRule="auto"/>
              <w:rPr>
                <w:ins w:id="49382" w:author="Tran Huan" w:date="2018-12-03T01:24:00Z"/>
                <w:lang w:val="en-US"/>
              </w:rPr>
            </w:pPr>
            <w:ins w:id="49383" w:author="Tran Huan" w:date="2018-12-03T01:24:00Z">
              <w:r>
                <w:rPr>
                  <w:lang w:val="en-US"/>
                </w:rPr>
                <w:t>boolean</w:t>
              </w:r>
            </w:ins>
          </w:p>
        </w:tc>
        <w:tc>
          <w:tcPr>
            <w:tcW w:w="1054" w:type="dxa"/>
            <w:noWrap/>
          </w:tcPr>
          <w:p w14:paraId="40BD5B5C" w14:textId="77777777" w:rsidR="00D10B12" w:rsidRPr="00FD2760" w:rsidRDefault="00D10B12" w:rsidP="00870304">
            <w:pPr>
              <w:spacing w:line="276" w:lineRule="auto"/>
              <w:jc w:val="center"/>
              <w:rPr>
                <w:ins w:id="49384" w:author="Tran Huan" w:date="2018-12-03T01:24:00Z"/>
              </w:rPr>
            </w:pPr>
          </w:p>
        </w:tc>
        <w:tc>
          <w:tcPr>
            <w:tcW w:w="838" w:type="dxa"/>
            <w:noWrap/>
          </w:tcPr>
          <w:p w14:paraId="3B66C212" w14:textId="77777777" w:rsidR="00D10B12" w:rsidRPr="00FD2760" w:rsidRDefault="00D10B12" w:rsidP="00870304">
            <w:pPr>
              <w:spacing w:line="276" w:lineRule="auto"/>
              <w:jc w:val="center"/>
              <w:rPr>
                <w:ins w:id="49385" w:author="Tran Huan" w:date="2018-12-03T01:24:00Z"/>
              </w:rPr>
            </w:pPr>
          </w:p>
        </w:tc>
        <w:tc>
          <w:tcPr>
            <w:tcW w:w="962" w:type="dxa"/>
            <w:noWrap/>
          </w:tcPr>
          <w:p w14:paraId="70300AB9" w14:textId="77777777" w:rsidR="00D10B12" w:rsidRPr="00FD2760" w:rsidRDefault="00D10B12" w:rsidP="00870304">
            <w:pPr>
              <w:spacing w:line="276" w:lineRule="auto"/>
              <w:jc w:val="center"/>
              <w:rPr>
                <w:ins w:id="49386" w:author="Tran Huan" w:date="2018-12-03T01:24:00Z"/>
              </w:rPr>
            </w:pPr>
          </w:p>
        </w:tc>
        <w:tc>
          <w:tcPr>
            <w:tcW w:w="1875" w:type="dxa"/>
            <w:noWrap/>
          </w:tcPr>
          <w:p w14:paraId="7E184168" w14:textId="77777777" w:rsidR="00D10B12" w:rsidRPr="006D4C69" w:rsidRDefault="00D10B12" w:rsidP="00870304">
            <w:pPr>
              <w:spacing w:line="276" w:lineRule="auto"/>
              <w:rPr>
                <w:ins w:id="49387" w:author="Tran Huan" w:date="2018-12-03T01:24:00Z"/>
              </w:rPr>
            </w:pPr>
            <w:ins w:id="49388" w:author="Tran Huan" w:date="2018-12-03T01:24:00Z">
              <w:r w:rsidRPr="00C72765">
                <w:t>Xác nhận đã nhận từ khách hàng</w:t>
              </w:r>
            </w:ins>
          </w:p>
        </w:tc>
      </w:tr>
      <w:tr w:rsidR="00D10B12" w:rsidRPr="00CF0C7E" w14:paraId="43ADD2E7" w14:textId="77777777" w:rsidTr="00870304">
        <w:trPr>
          <w:trHeight w:val="300"/>
          <w:ins w:id="49389" w:author="Tran Huan" w:date="2018-12-03T01:24:00Z"/>
        </w:trPr>
        <w:tc>
          <w:tcPr>
            <w:tcW w:w="708" w:type="dxa"/>
            <w:noWrap/>
            <w:vAlign w:val="center"/>
            <w:hideMark/>
          </w:tcPr>
          <w:p w14:paraId="19564F55" w14:textId="77777777" w:rsidR="00D10B12" w:rsidRPr="00C72765" w:rsidRDefault="00D10B12" w:rsidP="00870304">
            <w:pPr>
              <w:spacing w:line="276" w:lineRule="auto"/>
              <w:jc w:val="center"/>
              <w:rPr>
                <w:ins w:id="49390" w:author="Tran Huan" w:date="2018-12-03T01:24:00Z"/>
                <w:lang w:val="en-US"/>
              </w:rPr>
            </w:pPr>
            <w:ins w:id="49391" w:author="Tran Huan" w:date="2018-12-03T01:24:00Z">
              <w:r>
                <w:rPr>
                  <w:lang w:val="en-US"/>
                </w:rPr>
                <w:t>12</w:t>
              </w:r>
            </w:ins>
          </w:p>
        </w:tc>
        <w:tc>
          <w:tcPr>
            <w:tcW w:w="1993" w:type="dxa"/>
            <w:noWrap/>
            <w:hideMark/>
          </w:tcPr>
          <w:p w14:paraId="1F2E362A" w14:textId="77777777" w:rsidR="00D10B12" w:rsidRPr="00FD2760" w:rsidRDefault="00D10B12" w:rsidP="00870304">
            <w:pPr>
              <w:spacing w:line="276" w:lineRule="auto"/>
              <w:rPr>
                <w:ins w:id="49392" w:author="Tran Huan" w:date="2018-12-03T01:24:00Z"/>
              </w:rPr>
            </w:pPr>
            <w:ins w:id="49393" w:author="Tran Huan" w:date="2018-12-03T01:24:00Z">
              <w:r w:rsidRPr="00FD2760">
                <w:t>status</w:t>
              </w:r>
            </w:ins>
          </w:p>
        </w:tc>
        <w:tc>
          <w:tcPr>
            <w:tcW w:w="1300" w:type="dxa"/>
            <w:noWrap/>
            <w:hideMark/>
          </w:tcPr>
          <w:p w14:paraId="4AE0AB45" w14:textId="77777777" w:rsidR="00D10B12" w:rsidRPr="00FD2760" w:rsidRDefault="00D10B12" w:rsidP="00870304">
            <w:pPr>
              <w:spacing w:line="276" w:lineRule="auto"/>
              <w:rPr>
                <w:ins w:id="49394" w:author="Tran Huan" w:date="2018-12-03T01:24:00Z"/>
                <w:lang w:val="en-US"/>
              </w:rPr>
            </w:pPr>
            <w:ins w:id="49395" w:author="Tran Huan" w:date="2018-12-03T01:24:00Z">
              <w:r w:rsidRPr="00FD2760">
                <w:t>character varying</w:t>
              </w:r>
            </w:ins>
          </w:p>
        </w:tc>
        <w:tc>
          <w:tcPr>
            <w:tcW w:w="1054" w:type="dxa"/>
            <w:noWrap/>
            <w:hideMark/>
          </w:tcPr>
          <w:p w14:paraId="281750E2" w14:textId="77777777" w:rsidR="00D10B12" w:rsidRPr="00FD2760" w:rsidRDefault="00D10B12" w:rsidP="00870304">
            <w:pPr>
              <w:spacing w:line="276" w:lineRule="auto"/>
              <w:jc w:val="center"/>
              <w:rPr>
                <w:ins w:id="49396" w:author="Tran Huan" w:date="2018-12-03T01:24:00Z"/>
              </w:rPr>
            </w:pPr>
            <w:ins w:id="49397" w:author="Tran Huan" w:date="2018-12-03T01:24:00Z">
              <w:r w:rsidRPr="00FD2760">
                <w:t>X</w:t>
              </w:r>
            </w:ins>
          </w:p>
        </w:tc>
        <w:tc>
          <w:tcPr>
            <w:tcW w:w="838" w:type="dxa"/>
            <w:noWrap/>
            <w:hideMark/>
          </w:tcPr>
          <w:p w14:paraId="2186A746" w14:textId="77777777" w:rsidR="00D10B12" w:rsidRPr="00FD2760" w:rsidRDefault="00D10B12" w:rsidP="00870304">
            <w:pPr>
              <w:spacing w:line="276" w:lineRule="auto"/>
              <w:jc w:val="center"/>
              <w:rPr>
                <w:ins w:id="49398" w:author="Tran Huan" w:date="2018-12-03T01:24:00Z"/>
              </w:rPr>
            </w:pPr>
          </w:p>
        </w:tc>
        <w:tc>
          <w:tcPr>
            <w:tcW w:w="962" w:type="dxa"/>
            <w:noWrap/>
            <w:hideMark/>
          </w:tcPr>
          <w:p w14:paraId="45CBF29C" w14:textId="77777777" w:rsidR="00D10B12" w:rsidRPr="00FD2760" w:rsidRDefault="00D10B12" w:rsidP="00870304">
            <w:pPr>
              <w:spacing w:line="276" w:lineRule="auto"/>
              <w:jc w:val="center"/>
              <w:rPr>
                <w:ins w:id="49399" w:author="Tran Huan" w:date="2018-12-03T01:24:00Z"/>
              </w:rPr>
            </w:pPr>
          </w:p>
        </w:tc>
        <w:tc>
          <w:tcPr>
            <w:tcW w:w="1875" w:type="dxa"/>
            <w:noWrap/>
            <w:hideMark/>
          </w:tcPr>
          <w:p w14:paraId="3C271DC5" w14:textId="77777777" w:rsidR="00D10B12" w:rsidRPr="00FD2760" w:rsidRDefault="00D10B12" w:rsidP="00870304">
            <w:pPr>
              <w:keepNext/>
              <w:spacing w:line="276" w:lineRule="auto"/>
              <w:rPr>
                <w:ins w:id="49400" w:author="Tran Huan" w:date="2018-12-03T01:24:00Z"/>
              </w:rPr>
            </w:pPr>
            <w:ins w:id="49401" w:author="Tran Huan" w:date="2018-12-03T01:24:00Z">
              <w:r w:rsidRPr="00FD2760">
                <w:t>Trạng thái hóa đơn</w:t>
              </w:r>
            </w:ins>
          </w:p>
        </w:tc>
      </w:tr>
    </w:tbl>
    <w:p w14:paraId="7E80B491" w14:textId="154713EF" w:rsidR="00D10B12" w:rsidRPr="00C72765" w:rsidRDefault="00D10B12" w:rsidP="00F72AE0">
      <w:pPr>
        <w:pStyle w:val="Caption"/>
        <w:rPr>
          <w:ins w:id="49402" w:author="Tran Huan" w:date="2018-12-03T01:24:00Z"/>
          <w:b/>
        </w:rPr>
        <w:pPrChange w:id="49403" w:author="Tran Huan" w:date="2018-12-03T02:05:00Z">
          <w:pPr>
            <w:pStyle w:val="Caption"/>
          </w:pPr>
        </w:pPrChange>
      </w:pPr>
      <w:bookmarkStart w:id="49404" w:name="_Toc530993027"/>
      <w:bookmarkStart w:id="49405" w:name="_Toc531584505"/>
      <w:ins w:id="49406" w:author="Tran Huan" w:date="2018-12-03T01:24:00Z">
        <w:r>
          <w:t xml:space="preserve">Bảng </w:t>
        </w:r>
      </w:ins>
      <w:ins w:id="49407" w:author="Tran Huan" w:date="2018-12-03T02:43:00Z">
        <w:r w:rsidR="00867A6B">
          <w:fldChar w:fldCharType="begin"/>
        </w:r>
        <w:r w:rsidR="00867A6B">
          <w:instrText xml:space="preserve"> STYLEREF 1 \s </w:instrText>
        </w:r>
      </w:ins>
      <w:r w:rsidR="00867A6B">
        <w:fldChar w:fldCharType="separate"/>
      </w:r>
      <w:r w:rsidR="00867A6B">
        <w:rPr>
          <w:noProof/>
        </w:rPr>
        <w:t>4</w:t>
      </w:r>
      <w:ins w:id="49408"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9409" w:author="Tran Huan" w:date="2018-12-03T02:43:00Z">
        <w:r w:rsidR="00867A6B">
          <w:rPr>
            <w:noProof/>
          </w:rPr>
          <w:t>9</w:t>
        </w:r>
        <w:r w:rsidR="00867A6B">
          <w:fldChar w:fldCharType="end"/>
        </w:r>
      </w:ins>
      <w:ins w:id="49410" w:author="Tran Huan" w:date="2018-12-03T01:24:00Z">
        <w:r w:rsidRPr="00C72765">
          <w:t xml:space="preserve"> </w:t>
        </w:r>
        <w:r w:rsidRPr="00C72765">
          <w:rPr>
            <w:i/>
          </w:rPr>
          <w:t>Bảng dữ liệu đơn hàng</w:t>
        </w:r>
        <w:bookmarkEnd w:id="49404"/>
        <w:bookmarkEnd w:id="49405"/>
      </w:ins>
    </w:p>
    <w:p w14:paraId="2A9C17E9" w14:textId="77777777" w:rsidR="00D10B12" w:rsidRDefault="00D10B12" w:rsidP="00D10B12">
      <w:pPr>
        <w:spacing w:line="276" w:lineRule="auto"/>
        <w:rPr>
          <w:ins w:id="49411" w:author="Tran Huan" w:date="2018-12-03T01:24:00Z"/>
          <w:b/>
          <w:lang w:val="en-US"/>
        </w:rPr>
      </w:pPr>
      <w:ins w:id="49412" w:author="Tran Huan" w:date="2018-12-03T01:24:00Z">
        <w:r>
          <w:rPr>
            <w:b/>
            <w:lang w:val="en-US"/>
          </w:rPr>
          <w:t>BẢNG LABEL</w:t>
        </w:r>
      </w:ins>
    </w:p>
    <w:tbl>
      <w:tblPr>
        <w:tblStyle w:val="TableGrid"/>
        <w:tblW w:w="8725" w:type="dxa"/>
        <w:tblLook w:val="04A0" w:firstRow="1" w:lastRow="0" w:firstColumn="1" w:lastColumn="0" w:noHBand="0" w:noVBand="1"/>
      </w:tblPr>
      <w:tblGrid>
        <w:gridCol w:w="708"/>
        <w:gridCol w:w="1820"/>
        <w:gridCol w:w="1300"/>
        <w:gridCol w:w="1098"/>
        <w:gridCol w:w="838"/>
        <w:gridCol w:w="823"/>
        <w:gridCol w:w="2138"/>
      </w:tblGrid>
      <w:tr w:rsidR="00D10B12" w:rsidRPr="001856AA" w14:paraId="3281BDF2" w14:textId="77777777" w:rsidTr="00870304">
        <w:trPr>
          <w:trHeight w:val="300"/>
          <w:ins w:id="49413" w:author="Tran Huan" w:date="2018-12-03T01:24:00Z"/>
        </w:trPr>
        <w:tc>
          <w:tcPr>
            <w:tcW w:w="708" w:type="dxa"/>
            <w:noWrap/>
            <w:vAlign w:val="center"/>
            <w:hideMark/>
          </w:tcPr>
          <w:p w14:paraId="414E1B96" w14:textId="77777777" w:rsidR="00D10B12" w:rsidRPr="001856AA" w:rsidRDefault="00D10B12" w:rsidP="00870304">
            <w:pPr>
              <w:spacing w:line="276" w:lineRule="auto"/>
              <w:jc w:val="center"/>
              <w:rPr>
                <w:ins w:id="49414" w:author="Tran Huan" w:date="2018-12-03T01:24:00Z"/>
                <w:b/>
                <w:bCs/>
              </w:rPr>
            </w:pPr>
            <w:ins w:id="49415" w:author="Tran Huan" w:date="2018-12-03T01:24:00Z">
              <w:r w:rsidRPr="001856AA">
                <w:rPr>
                  <w:b/>
                  <w:bCs/>
                  <w:lang w:val="da-DK"/>
                </w:rPr>
                <w:t>STT</w:t>
              </w:r>
            </w:ins>
          </w:p>
        </w:tc>
        <w:tc>
          <w:tcPr>
            <w:tcW w:w="1820" w:type="dxa"/>
            <w:noWrap/>
            <w:vAlign w:val="center"/>
            <w:hideMark/>
          </w:tcPr>
          <w:p w14:paraId="6C853071" w14:textId="77777777" w:rsidR="00D10B12" w:rsidRPr="001856AA" w:rsidRDefault="00D10B12" w:rsidP="00870304">
            <w:pPr>
              <w:spacing w:line="276" w:lineRule="auto"/>
              <w:jc w:val="center"/>
              <w:rPr>
                <w:ins w:id="49416" w:author="Tran Huan" w:date="2018-12-03T01:24:00Z"/>
                <w:b/>
                <w:bCs/>
              </w:rPr>
            </w:pPr>
            <w:ins w:id="49417" w:author="Tran Huan" w:date="2018-12-03T01:24:00Z">
              <w:r w:rsidRPr="001856AA">
                <w:rPr>
                  <w:b/>
                  <w:bCs/>
                  <w:lang w:val="da-DK"/>
                </w:rPr>
                <w:t>Tên trường</w:t>
              </w:r>
            </w:ins>
          </w:p>
        </w:tc>
        <w:tc>
          <w:tcPr>
            <w:tcW w:w="1300" w:type="dxa"/>
            <w:noWrap/>
            <w:vAlign w:val="center"/>
            <w:hideMark/>
          </w:tcPr>
          <w:p w14:paraId="4CA04EEB" w14:textId="77777777" w:rsidR="00D10B12" w:rsidRPr="001856AA" w:rsidRDefault="00D10B12" w:rsidP="00870304">
            <w:pPr>
              <w:spacing w:line="276" w:lineRule="auto"/>
              <w:jc w:val="center"/>
              <w:rPr>
                <w:ins w:id="49418" w:author="Tran Huan" w:date="2018-12-03T01:24:00Z"/>
                <w:b/>
                <w:bCs/>
              </w:rPr>
            </w:pPr>
            <w:ins w:id="49419" w:author="Tran Huan" w:date="2018-12-03T01:24:00Z">
              <w:r w:rsidRPr="001856AA">
                <w:rPr>
                  <w:b/>
                  <w:bCs/>
                  <w:lang w:val="da-DK"/>
                </w:rPr>
                <w:t>Kiểu</w:t>
              </w:r>
            </w:ins>
          </w:p>
        </w:tc>
        <w:tc>
          <w:tcPr>
            <w:tcW w:w="1098" w:type="dxa"/>
            <w:noWrap/>
            <w:vAlign w:val="center"/>
            <w:hideMark/>
          </w:tcPr>
          <w:p w14:paraId="3D006E8E" w14:textId="77777777" w:rsidR="00D10B12" w:rsidRPr="001856AA" w:rsidRDefault="00D10B12" w:rsidP="00870304">
            <w:pPr>
              <w:spacing w:line="276" w:lineRule="auto"/>
              <w:jc w:val="center"/>
              <w:rPr>
                <w:ins w:id="49420" w:author="Tran Huan" w:date="2018-12-03T01:24:00Z"/>
                <w:b/>
                <w:bCs/>
              </w:rPr>
            </w:pPr>
            <w:ins w:id="49421" w:author="Tran Huan" w:date="2018-12-03T01:24:00Z">
              <w:r w:rsidRPr="001856AA">
                <w:rPr>
                  <w:b/>
                  <w:bCs/>
                  <w:lang w:val="da-DK"/>
                </w:rPr>
                <w:t>Chấp nhận Null</w:t>
              </w:r>
            </w:ins>
          </w:p>
        </w:tc>
        <w:tc>
          <w:tcPr>
            <w:tcW w:w="838" w:type="dxa"/>
            <w:noWrap/>
            <w:vAlign w:val="center"/>
            <w:hideMark/>
          </w:tcPr>
          <w:p w14:paraId="549E079D" w14:textId="77777777" w:rsidR="00D10B12" w:rsidRPr="001856AA" w:rsidRDefault="00D10B12" w:rsidP="00870304">
            <w:pPr>
              <w:spacing w:line="276" w:lineRule="auto"/>
              <w:jc w:val="center"/>
              <w:rPr>
                <w:ins w:id="49422" w:author="Tran Huan" w:date="2018-12-03T01:24:00Z"/>
                <w:b/>
                <w:bCs/>
              </w:rPr>
            </w:pPr>
            <w:ins w:id="49423" w:author="Tran Huan" w:date="2018-12-03T01:24:00Z">
              <w:r w:rsidRPr="001856AA">
                <w:rPr>
                  <w:b/>
                  <w:bCs/>
                  <w:lang w:val="da-DK"/>
                </w:rPr>
                <w:t>Khóa chính</w:t>
              </w:r>
            </w:ins>
          </w:p>
        </w:tc>
        <w:tc>
          <w:tcPr>
            <w:tcW w:w="823" w:type="dxa"/>
            <w:noWrap/>
            <w:vAlign w:val="center"/>
            <w:hideMark/>
          </w:tcPr>
          <w:p w14:paraId="4D96FD8F" w14:textId="77777777" w:rsidR="00D10B12" w:rsidRPr="001856AA" w:rsidRDefault="00D10B12" w:rsidP="00870304">
            <w:pPr>
              <w:spacing w:line="276" w:lineRule="auto"/>
              <w:jc w:val="center"/>
              <w:rPr>
                <w:ins w:id="49424" w:author="Tran Huan" w:date="2018-12-03T01:24:00Z"/>
                <w:b/>
                <w:bCs/>
              </w:rPr>
            </w:pPr>
            <w:ins w:id="49425" w:author="Tran Huan" w:date="2018-12-03T01:24:00Z">
              <w:r w:rsidRPr="001856AA">
                <w:rPr>
                  <w:b/>
                  <w:bCs/>
                  <w:lang w:val="da-DK"/>
                </w:rPr>
                <w:t>Khóa ngoại</w:t>
              </w:r>
            </w:ins>
          </w:p>
        </w:tc>
        <w:tc>
          <w:tcPr>
            <w:tcW w:w="2138" w:type="dxa"/>
            <w:noWrap/>
            <w:vAlign w:val="center"/>
            <w:hideMark/>
          </w:tcPr>
          <w:p w14:paraId="348A2387" w14:textId="77777777" w:rsidR="00D10B12" w:rsidRPr="001856AA" w:rsidRDefault="00D10B12" w:rsidP="00870304">
            <w:pPr>
              <w:spacing w:line="276" w:lineRule="auto"/>
              <w:ind w:right="226"/>
              <w:jc w:val="center"/>
              <w:rPr>
                <w:ins w:id="49426" w:author="Tran Huan" w:date="2018-12-03T01:24:00Z"/>
                <w:b/>
                <w:bCs/>
              </w:rPr>
            </w:pPr>
            <w:ins w:id="49427" w:author="Tran Huan" w:date="2018-12-03T01:24:00Z">
              <w:r w:rsidRPr="001856AA">
                <w:rPr>
                  <w:b/>
                  <w:bCs/>
                  <w:lang w:val="da-DK"/>
                </w:rPr>
                <w:t>Mô tả</w:t>
              </w:r>
            </w:ins>
          </w:p>
        </w:tc>
      </w:tr>
      <w:tr w:rsidR="00D10B12" w:rsidRPr="001856AA" w14:paraId="4512075D" w14:textId="77777777" w:rsidTr="00870304">
        <w:trPr>
          <w:trHeight w:val="300"/>
          <w:ins w:id="49428" w:author="Tran Huan" w:date="2018-12-03T01:24:00Z"/>
        </w:trPr>
        <w:tc>
          <w:tcPr>
            <w:tcW w:w="708" w:type="dxa"/>
            <w:noWrap/>
            <w:vAlign w:val="center"/>
            <w:hideMark/>
          </w:tcPr>
          <w:p w14:paraId="3660C6D4" w14:textId="77777777" w:rsidR="00D10B12" w:rsidRPr="00FD2760" w:rsidRDefault="00D10B12" w:rsidP="00870304">
            <w:pPr>
              <w:spacing w:line="276" w:lineRule="auto"/>
              <w:jc w:val="center"/>
              <w:rPr>
                <w:ins w:id="49429" w:author="Tran Huan" w:date="2018-12-03T01:24:00Z"/>
              </w:rPr>
            </w:pPr>
            <w:ins w:id="49430" w:author="Tran Huan" w:date="2018-12-03T01:24:00Z">
              <w:r w:rsidRPr="00FD2760">
                <w:t>1</w:t>
              </w:r>
            </w:ins>
          </w:p>
        </w:tc>
        <w:tc>
          <w:tcPr>
            <w:tcW w:w="1820" w:type="dxa"/>
            <w:noWrap/>
            <w:hideMark/>
          </w:tcPr>
          <w:p w14:paraId="39B88BA8" w14:textId="77777777" w:rsidR="00D10B12" w:rsidRPr="00FD2760" w:rsidRDefault="00D10B12" w:rsidP="00870304">
            <w:pPr>
              <w:spacing w:line="276" w:lineRule="auto"/>
              <w:rPr>
                <w:ins w:id="49431" w:author="Tran Huan" w:date="2018-12-03T01:24:00Z"/>
              </w:rPr>
            </w:pPr>
            <w:ins w:id="49432" w:author="Tran Huan" w:date="2018-12-03T01:24:00Z">
              <w:r w:rsidRPr="00FD2760">
                <w:t>id</w:t>
              </w:r>
            </w:ins>
          </w:p>
        </w:tc>
        <w:tc>
          <w:tcPr>
            <w:tcW w:w="1300" w:type="dxa"/>
            <w:noWrap/>
            <w:hideMark/>
          </w:tcPr>
          <w:p w14:paraId="77D2814C" w14:textId="77777777" w:rsidR="00D10B12" w:rsidRPr="00FD2760" w:rsidRDefault="00D10B12" w:rsidP="00870304">
            <w:pPr>
              <w:spacing w:line="276" w:lineRule="auto"/>
              <w:rPr>
                <w:ins w:id="49433" w:author="Tran Huan" w:date="2018-12-03T01:24:00Z"/>
              </w:rPr>
            </w:pPr>
            <w:ins w:id="49434" w:author="Tran Huan" w:date="2018-12-03T01:24:00Z">
              <w:r w:rsidRPr="00FD2760">
                <w:t>numeric</w:t>
              </w:r>
            </w:ins>
          </w:p>
        </w:tc>
        <w:tc>
          <w:tcPr>
            <w:tcW w:w="1098" w:type="dxa"/>
            <w:noWrap/>
            <w:vAlign w:val="center"/>
            <w:hideMark/>
          </w:tcPr>
          <w:p w14:paraId="61B73592" w14:textId="77777777" w:rsidR="00D10B12" w:rsidRPr="00FD2760" w:rsidRDefault="00D10B12" w:rsidP="00870304">
            <w:pPr>
              <w:spacing w:line="276" w:lineRule="auto"/>
              <w:jc w:val="center"/>
              <w:rPr>
                <w:ins w:id="49435" w:author="Tran Huan" w:date="2018-12-03T01:24:00Z"/>
              </w:rPr>
            </w:pPr>
          </w:p>
        </w:tc>
        <w:tc>
          <w:tcPr>
            <w:tcW w:w="838" w:type="dxa"/>
            <w:noWrap/>
            <w:vAlign w:val="center"/>
            <w:hideMark/>
          </w:tcPr>
          <w:p w14:paraId="4C8F10B5" w14:textId="77777777" w:rsidR="00D10B12" w:rsidRPr="00FD2760" w:rsidRDefault="00D10B12" w:rsidP="00870304">
            <w:pPr>
              <w:spacing w:line="276" w:lineRule="auto"/>
              <w:jc w:val="center"/>
              <w:rPr>
                <w:ins w:id="49436" w:author="Tran Huan" w:date="2018-12-03T01:24:00Z"/>
              </w:rPr>
            </w:pPr>
            <w:ins w:id="49437" w:author="Tran Huan" w:date="2018-12-03T01:24:00Z">
              <w:r w:rsidRPr="00FD2760">
                <w:t>X</w:t>
              </w:r>
            </w:ins>
          </w:p>
        </w:tc>
        <w:tc>
          <w:tcPr>
            <w:tcW w:w="823" w:type="dxa"/>
            <w:noWrap/>
            <w:vAlign w:val="center"/>
            <w:hideMark/>
          </w:tcPr>
          <w:p w14:paraId="2780D476" w14:textId="77777777" w:rsidR="00D10B12" w:rsidRPr="00FD2760" w:rsidRDefault="00D10B12" w:rsidP="00870304">
            <w:pPr>
              <w:spacing w:line="276" w:lineRule="auto"/>
              <w:jc w:val="center"/>
              <w:rPr>
                <w:ins w:id="49438" w:author="Tran Huan" w:date="2018-12-03T01:24:00Z"/>
              </w:rPr>
            </w:pPr>
          </w:p>
        </w:tc>
        <w:tc>
          <w:tcPr>
            <w:tcW w:w="2138" w:type="dxa"/>
            <w:noWrap/>
            <w:hideMark/>
          </w:tcPr>
          <w:p w14:paraId="14636B24" w14:textId="77777777" w:rsidR="00D10B12" w:rsidRPr="00FD2760" w:rsidRDefault="00D10B12" w:rsidP="00870304">
            <w:pPr>
              <w:spacing w:line="276" w:lineRule="auto"/>
              <w:rPr>
                <w:ins w:id="49439" w:author="Tran Huan" w:date="2018-12-03T01:24:00Z"/>
                <w:lang w:val="en-US"/>
              </w:rPr>
            </w:pPr>
            <w:ins w:id="49440" w:author="Tran Huan" w:date="2018-12-03T01:24:00Z">
              <w:r w:rsidRPr="00FD2760">
                <w:t xml:space="preserve">ID </w:t>
              </w:r>
              <w:r>
                <w:rPr>
                  <w:lang w:val="en-US"/>
                </w:rPr>
                <w:t>nhãn hiệu</w:t>
              </w:r>
            </w:ins>
          </w:p>
        </w:tc>
      </w:tr>
      <w:tr w:rsidR="00D10B12" w:rsidRPr="001856AA" w14:paraId="5E26AC12" w14:textId="77777777" w:rsidTr="00870304">
        <w:trPr>
          <w:trHeight w:val="300"/>
          <w:ins w:id="49441" w:author="Tran Huan" w:date="2018-12-03T01:24:00Z"/>
        </w:trPr>
        <w:tc>
          <w:tcPr>
            <w:tcW w:w="708" w:type="dxa"/>
            <w:noWrap/>
            <w:vAlign w:val="center"/>
            <w:hideMark/>
          </w:tcPr>
          <w:p w14:paraId="5FB158F8" w14:textId="77777777" w:rsidR="00D10B12" w:rsidRPr="00FD2760" w:rsidRDefault="00D10B12" w:rsidP="00870304">
            <w:pPr>
              <w:spacing w:line="276" w:lineRule="auto"/>
              <w:jc w:val="center"/>
              <w:rPr>
                <w:ins w:id="49442" w:author="Tran Huan" w:date="2018-12-03T01:24:00Z"/>
              </w:rPr>
            </w:pPr>
            <w:ins w:id="49443" w:author="Tran Huan" w:date="2018-12-03T01:24:00Z">
              <w:r w:rsidRPr="00FD2760">
                <w:t>2</w:t>
              </w:r>
            </w:ins>
          </w:p>
        </w:tc>
        <w:tc>
          <w:tcPr>
            <w:tcW w:w="1820" w:type="dxa"/>
            <w:noWrap/>
            <w:hideMark/>
          </w:tcPr>
          <w:p w14:paraId="31AF084C" w14:textId="77777777" w:rsidR="00D10B12" w:rsidRPr="00FD2760" w:rsidRDefault="00D10B12" w:rsidP="00870304">
            <w:pPr>
              <w:spacing w:line="276" w:lineRule="auto"/>
              <w:rPr>
                <w:ins w:id="49444" w:author="Tran Huan" w:date="2018-12-03T01:24:00Z"/>
              </w:rPr>
            </w:pPr>
            <w:ins w:id="49445" w:author="Tran Huan" w:date="2018-12-03T01:24:00Z">
              <w:r>
                <w:t>label</w:t>
              </w:r>
              <w:r w:rsidRPr="00FD2760">
                <w:t>_name</w:t>
              </w:r>
            </w:ins>
          </w:p>
        </w:tc>
        <w:tc>
          <w:tcPr>
            <w:tcW w:w="1300" w:type="dxa"/>
            <w:noWrap/>
            <w:hideMark/>
          </w:tcPr>
          <w:p w14:paraId="22DE1C29" w14:textId="77777777" w:rsidR="00D10B12" w:rsidRPr="00FD2760" w:rsidRDefault="00D10B12" w:rsidP="00870304">
            <w:pPr>
              <w:spacing w:line="276" w:lineRule="auto"/>
              <w:rPr>
                <w:ins w:id="49446" w:author="Tran Huan" w:date="2018-12-03T01:24:00Z"/>
              </w:rPr>
            </w:pPr>
            <w:ins w:id="49447" w:author="Tran Huan" w:date="2018-12-03T01:24:00Z">
              <w:r w:rsidRPr="00FD2760">
                <w:t>character varying</w:t>
              </w:r>
            </w:ins>
          </w:p>
        </w:tc>
        <w:tc>
          <w:tcPr>
            <w:tcW w:w="1098" w:type="dxa"/>
            <w:noWrap/>
            <w:vAlign w:val="center"/>
            <w:hideMark/>
          </w:tcPr>
          <w:p w14:paraId="3DEB0E7C" w14:textId="77777777" w:rsidR="00D10B12" w:rsidRPr="00FD2760" w:rsidRDefault="00D10B12" w:rsidP="00870304">
            <w:pPr>
              <w:spacing w:line="276" w:lineRule="auto"/>
              <w:jc w:val="center"/>
              <w:rPr>
                <w:ins w:id="49448" w:author="Tran Huan" w:date="2018-12-03T01:24:00Z"/>
              </w:rPr>
            </w:pPr>
          </w:p>
        </w:tc>
        <w:tc>
          <w:tcPr>
            <w:tcW w:w="838" w:type="dxa"/>
            <w:noWrap/>
            <w:vAlign w:val="center"/>
            <w:hideMark/>
          </w:tcPr>
          <w:p w14:paraId="7D9790B9" w14:textId="77777777" w:rsidR="00D10B12" w:rsidRPr="00FD2760" w:rsidRDefault="00D10B12" w:rsidP="00870304">
            <w:pPr>
              <w:spacing w:line="276" w:lineRule="auto"/>
              <w:jc w:val="center"/>
              <w:rPr>
                <w:ins w:id="49449" w:author="Tran Huan" w:date="2018-12-03T01:24:00Z"/>
              </w:rPr>
            </w:pPr>
          </w:p>
        </w:tc>
        <w:tc>
          <w:tcPr>
            <w:tcW w:w="823" w:type="dxa"/>
            <w:noWrap/>
            <w:vAlign w:val="center"/>
            <w:hideMark/>
          </w:tcPr>
          <w:p w14:paraId="3A97F5B4" w14:textId="77777777" w:rsidR="00D10B12" w:rsidRPr="00FD2760" w:rsidRDefault="00D10B12" w:rsidP="00870304">
            <w:pPr>
              <w:spacing w:line="276" w:lineRule="auto"/>
              <w:jc w:val="center"/>
              <w:rPr>
                <w:ins w:id="49450" w:author="Tran Huan" w:date="2018-12-03T01:24:00Z"/>
              </w:rPr>
            </w:pPr>
          </w:p>
        </w:tc>
        <w:tc>
          <w:tcPr>
            <w:tcW w:w="2138" w:type="dxa"/>
            <w:noWrap/>
            <w:hideMark/>
          </w:tcPr>
          <w:p w14:paraId="72B9D4D4" w14:textId="77777777" w:rsidR="00D10B12" w:rsidRPr="00FD2760" w:rsidRDefault="00D10B12" w:rsidP="00870304">
            <w:pPr>
              <w:spacing w:line="276" w:lineRule="auto"/>
              <w:rPr>
                <w:ins w:id="49451" w:author="Tran Huan" w:date="2018-12-03T01:24:00Z"/>
                <w:lang w:val="en-US"/>
              </w:rPr>
            </w:pPr>
            <w:ins w:id="49452" w:author="Tran Huan" w:date="2018-12-03T01:24:00Z">
              <w:r>
                <w:rPr>
                  <w:lang w:val="en-US"/>
                </w:rPr>
                <w:t>Nhãn hiệu</w:t>
              </w:r>
            </w:ins>
          </w:p>
        </w:tc>
      </w:tr>
      <w:tr w:rsidR="00D10B12" w:rsidRPr="001856AA" w14:paraId="2BA4BB23" w14:textId="77777777" w:rsidTr="00870304">
        <w:trPr>
          <w:trHeight w:val="300"/>
          <w:ins w:id="49453" w:author="Tran Huan" w:date="2018-12-03T01:24:00Z"/>
        </w:trPr>
        <w:tc>
          <w:tcPr>
            <w:tcW w:w="708" w:type="dxa"/>
            <w:noWrap/>
            <w:vAlign w:val="center"/>
            <w:hideMark/>
          </w:tcPr>
          <w:p w14:paraId="0CA40D7A" w14:textId="77777777" w:rsidR="00D10B12" w:rsidRPr="00FD2760" w:rsidRDefault="00D10B12" w:rsidP="00870304">
            <w:pPr>
              <w:spacing w:line="276" w:lineRule="auto"/>
              <w:jc w:val="center"/>
              <w:rPr>
                <w:ins w:id="49454" w:author="Tran Huan" w:date="2018-12-03T01:24:00Z"/>
                <w:lang w:val="en-US"/>
              </w:rPr>
            </w:pPr>
            <w:ins w:id="49455" w:author="Tran Huan" w:date="2018-12-03T01:24:00Z">
              <w:r>
                <w:rPr>
                  <w:lang w:val="en-US"/>
                </w:rPr>
                <w:t>3</w:t>
              </w:r>
            </w:ins>
          </w:p>
        </w:tc>
        <w:tc>
          <w:tcPr>
            <w:tcW w:w="1820" w:type="dxa"/>
            <w:noWrap/>
            <w:hideMark/>
          </w:tcPr>
          <w:p w14:paraId="0CA5BA1F" w14:textId="77777777" w:rsidR="00D10B12" w:rsidRPr="00FD2760" w:rsidRDefault="00D10B12" w:rsidP="00870304">
            <w:pPr>
              <w:spacing w:line="276" w:lineRule="auto"/>
              <w:rPr>
                <w:ins w:id="49456" w:author="Tran Huan" w:date="2018-12-03T01:24:00Z"/>
              </w:rPr>
            </w:pPr>
            <w:ins w:id="49457" w:author="Tran Huan" w:date="2018-12-03T01:24:00Z">
              <w:r w:rsidRPr="00FD2760">
                <w:t>status</w:t>
              </w:r>
            </w:ins>
          </w:p>
        </w:tc>
        <w:tc>
          <w:tcPr>
            <w:tcW w:w="1300" w:type="dxa"/>
            <w:noWrap/>
            <w:hideMark/>
          </w:tcPr>
          <w:p w14:paraId="4CE1DE99" w14:textId="77777777" w:rsidR="00D10B12" w:rsidRPr="00FD2760" w:rsidRDefault="00D10B12" w:rsidP="00870304">
            <w:pPr>
              <w:spacing w:line="276" w:lineRule="auto"/>
              <w:rPr>
                <w:ins w:id="49458" w:author="Tran Huan" w:date="2018-12-03T01:24:00Z"/>
              </w:rPr>
            </w:pPr>
            <w:ins w:id="49459" w:author="Tran Huan" w:date="2018-12-03T01:24:00Z">
              <w:r w:rsidRPr="00FD2760">
                <w:t>character varying</w:t>
              </w:r>
            </w:ins>
          </w:p>
        </w:tc>
        <w:tc>
          <w:tcPr>
            <w:tcW w:w="1098" w:type="dxa"/>
            <w:noWrap/>
            <w:vAlign w:val="center"/>
            <w:hideMark/>
          </w:tcPr>
          <w:p w14:paraId="10257B49" w14:textId="77777777" w:rsidR="00D10B12" w:rsidRPr="00FD2760" w:rsidRDefault="00D10B12" w:rsidP="00870304">
            <w:pPr>
              <w:spacing w:line="276" w:lineRule="auto"/>
              <w:jc w:val="center"/>
              <w:rPr>
                <w:ins w:id="49460" w:author="Tran Huan" w:date="2018-12-03T01:24:00Z"/>
              </w:rPr>
            </w:pPr>
            <w:ins w:id="49461" w:author="Tran Huan" w:date="2018-12-03T01:24:00Z">
              <w:r w:rsidRPr="00FD2760">
                <w:t>X</w:t>
              </w:r>
            </w:ins>
          </w:p>
        </w:tc>
        <w:tc>
          <w:tcPr>
            <w:tcW w:w="838" w:type="dxa"/>
            <w:noWrap/>
            <w:vAlign w:val="center"/>
            <w:hideMark/>
          </w:tcPr>
          <w:p w14:paraId="08F761FC" w14:textId="77777777" w:rsidR="00D10B12" w:rsidRPr="00FD2760" w:rsidRDefault="00D10B12" w:rsidP="00870304">
            <w:pPr>
              <w:spacing w:line="276" w:lineRule="auto"/>
              <w:jc w:val="center"/>
              <w:rPr>
                <w:ins w:id="49462" w:author="Tran Huan" w:date="2018-12-03T01:24:00Z"/>
              </w:rPr>
            </w:pPr>
          </w:p>
        </w:tc>
        <w:tc>
          <w:tcPr>
            <w:tcW w:w="823" w:type="dxa"/>
            <w:noWrap/>
            <w:vAlign w:val="center"/>
            <w:hideMark/>
          </w:tcPr>
          <w:p w14:paraId="1576B872" w14:textId="77777777" w:rsidR="00D10B12" w:rsidRPr="00FD2760" w:rsidRDefault="00D10B12" w:rsidP="00870304">
            <w:pPr>
              <w:spacing w:line="276" w:lineRule="auto"/>
              <w:jc w:val="center"/>
              <w:rPr>
                <w:ins w:id="49463" w:author="Tran Huan" w:date="2018-12-03T01:24:00Z"/>
              </w:rPr>
            </w:pPr>
          </w:p>
        </w:tc>
        <w:tc>
          <w:tcPr>
            <w:tcW w:w="2138" w:type="dxa"/>
            <w:noWrap/>
            <w:hideMark/>
          </w:tcPr>
          <w:p w14:paraId="068EB43A" w14:textId="77777777" w:rsidR="00D10B12" w:rsidRPr="00FD2760" w:rsidRDefault="00D10B12" w:rsidP="00870304">
            <w:pPr>
              <w:keepNext/>
              <w:spacing w:line="276" w:lineRule="auto"/>
              <w:rPr>
                <w:ins w:id="49464" w:author="Tran Huan" w:date="2018-12-03T01:24:00Z"/>
              </w:rPr>
            </w:pPr>
            <w:ins w:id="49465" w:author="Tran Huan" w:date="2018-12-03T01:24:00Z">
              <w:r w:rsidRPr="00FD2760">
                <w:t>Trạng thái</w:t>
              </w:r>
            </w:ins>
          </w:p>
        </w:tc>
      </w:tr>
    </w:tbl>
    <w:p w14:paraId="69ABEBAE" w14:textId="2685044E" w:rsidR="00D10B12" w:rsidRPr="000D1FDC" w:rsidRDefault="00D10B12" w:rsidP="00F72AE0">
      <w:pPr>
        <w:pStyle w:val="Caption"/>
        <w:rPr>
          <w:ins w:id="49466" w:author="Tran Huan" w:date="2018-12-03T01:24:00Z"/>
        </w:rPr>
        <w:pPrChange w:id="49467" w:author="Tran Huan" w:date="2018-12-03T02:05:00Z">
          <w:pPr>
            <w:pStyle w:val="Caption"/>
          </w:pPr>
        </w:pPrChange>
      </w:pPr>
      <w:bookmarkStart w:id="49468" w:name="_Toc530993028"/>
      <w:bookmarkStart w:id="49469" w:name="_Toc531584506"/>
      <w:ins w:id="49470" w:author="Tran Huan" w:date="2018-12-03T01:24:00Z">
        <w:r>
          <w:t xml:space="preserve">Bảng </w:t>
        </w:r>
      </w:ins>
      <w:ins w:id="49471" w:author="Tran Huan" w:date="2018-12-03T02:43:00Z">
        <w:r w:rsidR="00867A6B">
          <w:fldChar w:fldCharType="begin"/>
        </w:r>
        <w:r w:rsidR="00867A6B">
          <w:instrText xml:space="preserve"> STYLEREF 1 \s </w:instrText>
        </w:r>
      </w:ins>
      <w:r w:rsidR="00867A6B">
        <w:fldChar w:fldCharType="separate"/>
      </w:r>
      <w:r w:rsidR="00867A6B">
        <w:rPr>
          <w:noProof/>
        </w:rPr>
        <w:t>4</w:t>
      </w:r>
      <w:ins w:id="49472"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9473" w:author="Tran Huan" w:date="2018-12-03T02:43:00Z">
        <w:r w:rsidR="00867A6B">
          <w:rPr>
            <w:noProof/>
          </w:rPr>
          <w:t>10</w:t>
        </w:r>
        <w:r w:rsidR="00867A6B">
          <w:fldChar w:fldCharType="end"/>
        </w:r>
      </w:ins>
      <w:ins w:id="49474" w:author="Tran Huan" w:date="2018-12-03T01:24:00Z">
        <w:r w:rsidRPr="00C72765">
          <w:t xml:space="preserve"> </w:t>
        </w:r>
        <w:r w:rsidRPr="008F40CD">
          <w:rPr>
            <w:i/>
          </w:rPr>
          <w:t>Bảng dữ liệu nh</w:t>
        </w:r>
        <w:r>
          <w:rPr>
            <w:i/>
          </w:rPr>
          <w:t>ã</w:t>
        </w:r>
        <w:r w:rsidRPr="008F40CD">
          <w:rPr>
            <w:i/>
          </w:rPr>
          <w:t>n hiệu</w:t>
        </w:r>
        <w:bookmarkEnd w:id="49468"/>
        <w:bookmarkEnd w:id="49469"/>
      </w:ins>
    </w:p>
    <w:p w14:paraId="037D545F" w14:textId="77777777" w:rsidR="00D10B12" w:rsidRDefault="00D10B12" w:rsidP="00D10B12">
      <w:pPr>
        <w:spacing w:line="276" w:lineRule="auto"/>
        <w:rPr>
          <w:ins w:id="49475" w:author="Tran Huan" w:date="2018-12-03T01:24:00Z"/>
          <w:b/>
          <w:lang w:val="en-US"/>
        </w:rPr>
      </w:pPr>
      <w:ins w:id="49476" w:author="Tran Huan" w:date="2018-12-03T01:24:00Z">
        <w:r>
          <w:rPr>
            <w:b/>
            <w:lang w:val="en-US"/>
          </w:rPr>
          <w:t>BẢNG MATERIAL</w:t>
        </w:r>
      </w:ins>
    </w:p>
    <w:tbl>
      <w:tblPr>
        <w:tblStyle w:val="TableGrid"/>
        <w:tblW w:w="8725" w:type="dxa"/>
        <w:tblLook w:val="04A0" w:firstRow="1" w:lastRow="0" w:firstColumn="1" w:lastColumn="0" w:noHBand="0" w:noVBand="1"/>
      </w:tblPr>
      <w:tblGrid>
        <w:gridCol w:w="708"/>
        <w:gridCol w:w="1820"/>
        <w:gridCol w:w="1300"/>
        <w:gridCol w:w="1098"/>
        <w:gridCol w:w="838"/>
        <w:gridCol w:w="823"/>
        <w:gridCol w:w="2138"/>
      </w:tblGrid>
      <w:tr w:rsidR="00D10B12" w:rsidRPr="001856AA" w14:paraId="6F448C53" w14:textId="77777777" w:rsidTr="00870304">
        <w:trPr>
          <w:trHeight w:val="300"/>
          <w:ins w:id="49477" w:author="Tran Huan" w:date="2018-12-03T01:24:00Z"/>
        </w:trPr>
        <w:tc>
          <w:tcPr>
            <w:tcW w:w="708" w:type="dxa"/>
            <w:noWrap/>
            <w:vAlign w:val="center"/>
            <w:hideMark/>
          </w:tcPr>
          <w:p w14:paraId="7A1A7209" w14:textId="77777777" w:rsidR="00D10B12" w:rsidRPr="001856AA" w:rsidRDefault="00D10B12" w:rsidP="00870304">
            <w:pPr>
              <w:spacing w:line="276" w:lineRule="auto"/>
              <w:jc w:val="center"/>
              <w:rPr>
                <w:ins w:id="49478" w:author="Tran Huan" w:date="2018-12-03T01:24:00Z"/>
                <w:b/>
                <w:bCs/>
              </w:rPr>
            </w:pPr>
            <w:ins w:id="49479" w:author="Tran Huan" w:date="2018-12-03T01:24:00Z">
              <w:r w:rsidRPr="001856AA">
                <w:rPr>
                  <w:b/>
                  <w:bCs/>
                  <w:lang w:val="da-DK"/>
                </w:rPr>
                <w:t>STT</w:t>
              </w:r>
            </w:ins>
          </w:p>
        </w:tc>
        <w:tc>
          <w:tcPr>
            <w:tcW w:w="1820" w:type="dxa"/>
            <w:noWrap/>
            <w:vAlign w:val="center"/>
            <w:hideMark/>
          </w:tcPr>
          <w:p w14:paraId="6395C5F1" w14:textId="77777777" w:rsidR="00D10B12" w:rsidRPr="001856AA" w:rsidRDefault="00D10B12" w:rsidP="00870304">
            <w:pPr>
              <w:spacing w:line="276" w:lineRule="auto"/>
              <w:jc w:val="center"/>
              <w:rPr>
                <w:ins w:id="49480" w:author="Tran Huan" w:date="2018-12-03T01:24:00Z"/>
                <w:b/>
                <w:bCs/>
              </w:rPr>
            </w:pPr>
            <w:ins w:id="49481" w:author="Tran Huan" w:date="2018-12-03T01:24:00Z">
              <w:r w:rsidRPr="001856AA">
                <w:rPr>
                  <w:b/>
                  <w:bCs/>
                  <w:lang w:val="da-DK"/>
                </w:rPr>
                <w:t>Tên trường</w:t>
              </w:r>
            </w:ins>
          </w:p>
        </w:tc>
        <w:tc>
          <w:tcPr>
            <w:tcW w:w="1300" w:type="dxa"/>
            <w:noWrap/>
            <w:vAlign w:val="center"/>
            <w:hideMark/>
          </w:tcPr>
          <w:p w14:paraId="03D7A65D" w14:textId="77777777" w:rsidR="00D10B12" w:rsidRPr="001856AA" w:rsidRDefault="00D10B12" w:rsidP="00870304">
            <w:pPr>
              <w:spacing w:line="276" w:lineRule="auto"/>
              <w:jc w:val="center"/>
              <w:rPr>
                <w:ins w:id="49482" w:author="Tran Huan" w:date="2018-12-03T01:24:00Z"/>
                <w:b/>
                <w:bCs/>
              </w:rPr>
            </w:pPr>
            <w:ins w:id="49483" w:author="Tran Huan" w:date="2018-12-03T01:24:00Z">
              <w:r w:rsidRPr="001856AA">
                <w:rPr>
                  <w:b/>
                  <w:bCs/>
                  <w:lang w:val="da-DK"/>
                </w:rPr>
                <w:t>Kiểu</w:t>
              </w:r>
            </w:ins>
          </w:p>
        </w:tc>
        <w:tc>
          <w:tcPr>
            <w:tcW w:w="1098" w:type="dxa"/>
            <w:noWrap/>
            <w:vAlign w:val="center"/>
            <w:hideMark/>
          </w:tcPr>
          <w:p w14:paraId="03160246" w14:textId="77777777" w:rsidR="00D10B12" w:rsidRPr="001856AA" w:rsidRDefault="00D10B12" w:rsidP="00870304">
            <w:pPr>
              <w:spacing w:line="276" w:lineRule="auto"/>
              <w:jc w:val="center"/>
              <w:rPr>
                <w:ins w:id="49484" w:author="Tran Huan" w:date="2018-12-03T01:24:00Z"/>
                <w:b/>
                <w:bCs/>
              </w:rPr>
            </w:pPr>
            <w:ins w:id="49485" w:author="Tran Huan" w:date="2018-12-03T01:24:00Z">
              <w:r w:rsidRPr="001856AA">
                <w:rPr>
                  <w:b/>
                  <w:bCs/>
                  <w:lang w:val="da-DK"/>
                </w:rPr>
                <w:t>Chấp nhận Null</w:t>
              </w:r>
            </w:ins>
          </w:p>
        </w:tc>
        <w:tc>
          <w:tcPr>
            <w:tcW w:w="838" w:type="dxa"/>
            <w:noWrap/>
            <w:vAlign w:val="center"/>
            <w:hideMark/>
          </w:tcPr>
          <w:p w14:paraId="7E61EBA7" w14:textId="77777777" w:rsidR="00D10B12" w:rsidRPr="001856AA" w:rsidRDefault="00D10B12" w:rsidP="00870304">
            <w:pPr>
              <w:spacing w:line="276" w:lineRule="auto"/>
              <w:jc w:val="center"/>
              <w:rPr>
                <w:ins w:id="49486" w:author="Tran Huan" w:date="2018-12-03T01:24:00Z"/>
                <w:b/>
                <w:bCs/>
              </w:rPr>
            </w:pPr>
            <w:ins w:id="49487" w:author="Tran Huan" w:date="2018-12-03T01:24:00Z">
              <w:r w:rsidRPr="001856AA">
                <w:rPr>
                  <w:b/>
                  <w:bCs/>
                  <w:lang w:val="da-DK"/>
                </w:rPr>
                <w:t>Khóa chính</w:t>
              </w:r>
            </w:ins>
          </w:p>
        </w:tc>
        <w:tc>
          <w:tcPr>
            <w:tcW w:w="823" w:type="dxa"/>
            <w:noWrap/>
            <w:vAlign w:val="center"/>
            <w:hideMark/>
          </w:tcPr>
          <w:p w14:paraId="0D9A56AA" w14:textId="77777777" w:rsidR="00D10B12" w:rsidRPr="001856AA" w:rsidRDefault="00D10B12" w:rsidP="00870304">
            <w:pPr>
              <w:spacing w:line="276" w:lineRule="auto"/>
              <w:jc w:val="center"/>
              <w:rPr>
                <w:ins w:id="49488" w:author="Tran Huan" w:date="2018-12-03T01:24:00Z"/>
                <w:b/>
                <w:bCs/>
              </w:rPr>
            </w:pPr>
            <w:ins w:id="49489" w:author="Tran Huan" w:date="2018-12-03T01:24:00Z">
              <w:r w:rsidRPr="001856AA">
                <w:rPr>
                  <w:b/>
                  <w:bCs/>
                  <w:lang w:val="da-DK"/>
                </w:rPr>
                <w:t>Khóa ngoại</w:t>
              </w:r>
            </w:ins>
          </w:p>
        </w:tc>
        <w:tc>
          <w:tcPr>
            <w:tcW w:w="2138" w:type="dxa"/>
            <w:noWrap/>
            <w:vAlign w:val="center"/>
            <w:hideMark/>
          </w:tcPr>
          <w:p w14:paraId="74FB7F03" w14:textId="77777777" w:rsidR="00D10B12" w:rsidRPr="001856AA" w:rsidRDefault="00D10B12" w:rsidP="00870304">
            <w:pPr>
              <w:spacing w:line="276" w:lineRule="auto"/>
              <w:ind w:right="226"/>
              <w:jc w:val="center"/>
              <w:rPr>
                <w:ins w:id="49490" w:author="Tran Huan" w:date="2018-12-03T01:24:00Z"/>
                <w:b/>
                <w:bCs/>
              </w:rPr>
            </w:pPr>
            <w:ins w:id="49491" w:author="Tran Huan" w:date="2018-12-03T01:24:00Z">
              <w:r w:rsidRPr="001856AA">
                <w:rPr>
                  <w:b/>
                  <w:bCs/>
                  <w:lang w:val="da-DK"/>
                </w:rPr>
                <w:t>Mô tả</w:t>
              </w:r>
            </w:ins>
          </w:p>
        </w:tc>
      </w:tr>
      <w:tr w:rsidR="00D10B12" w:rsidRPr="001856AA" w14:paraId="0500487C" w14:textId="77777777" w:rsidTr="00870304">
        <w:trPr>
          <w:trHeight w:val="300"/>
          <w:ins w:id="49492" w:author="Tran Huan" w:date="2018-12-03T01:24:00Z"/>
        </w:trPr>
        <w:tc>
          <w:tcPr>
            <w:tcW w:w="708" w:type="dxa"/>
            <w:noWrap/>
            <w:vAlign w:val="center"/>
            <w:hideMark/>
          </w:tcPr>
          <w:p w14:paraId="33C83E45" w14:textId="77777777" w:rsidR="00D10B12" w:rsidRPr="00FD2760" w:rsidRDefault="00D10B12" w:rsidP="00870304">
            <w:pPr>
              <w:spacing w:line="276" w:lineRule="auto"/>
              <w:jc w:val="center"/>
              <w:rPr>
                <w:ins w:id="49493" w:author="Tran Huan" w:date="2018-12-03T01:24:00Z"/>
              </w:rPr>
            </w:pPr>
            <w:ins w:id="49494" w:author="Tran Huan" w:date="2018-12-03T01:24:00Z">
              <w:r w:rsidRPr="00FD2760">
                <w:t>1</w:t>
              </w:r>
            </w:ins>
          </w:p>
        </w:tc>
        <w:tc>
          <w:tcPr>
            <w:tcW w:w="1820" w:type="dxa"/>
            <w:noWrap/>
            <w:hideMark/>
          </w:tcPr>
          <w:p w14:paraId="2409A91F" w14:textId="77777777" w:rsidR="00D10B12" w:rsidRPr="00FD2760" w:rsidRDefault="00D10B12" w:rsidP="00870304">
            <w:pPr>
              <w:spacing w:line="276" w:lineRule="auto"/>
              <w:rPr>
                <w:ins w:id="49495" w:author="Tran Huan" w:date="2018-12-03T01:24:00Z"/>
              </w:rPr>
            </w:pPr>
            <w:ins w:id="49496" w:author="Tran Huan" w:date="2018-12-03T01:24:00Z">
              <w:r w:rsidRPr="00FD2760">
                <w:t>id</w:t>
              </w:r>
            </w:ins>
          </w:p>
        </w:tc>
        <w:tc>
          <w:tcPr>
            <w:tcW w:w="1300" w:type="dxa"/>
            <w:noWrap/>
            <w:hideMark/>
          </w:tcPr>
          <w:p w14:paraId="21A9CBC0" w14:textId="77777777" w:rsidR="00D10B12" w:rsidRPr="00FD2760" w:rsidRDefault="00D10B12" w:rsidP="00870304">
            <w:pPr>
              <w:spacing w:line="276" w:lineRule="auto"/>
              <w:rPr>
                <w:ins w:id="49497" w:author="Tran Huan" w:date="2018-12-03T01:24:00Z"/>
              </w:rPr>
            </w:pPr>
            <w:ins w:id="49498" w:author="Tran Huan" w:date="2018-12-03T01:24:00Z">
              <w:r w:rsidRPr="00FD2760">
                <w:t>numeric</w:t>
              </w:r>
            </w:ins>
          </w:p>
        </w:tc>
        <w:tc>
          <w:tcPr>
            <w:tcW w:w="1098" w:type="dxa"/>
            <w:noWrap/>
            <w:vAlign w:val="center"/>
            <w:hideMark/>
          </w:tcPr>
          <w:p w14:paraId="09FA5527" w14:textId="77777777" w:rsidR="00D10B12" w:rsidRPr="00FD2760" w:rsidRDefault="00D10B12" w:rsidP="00870304">
            <w:pPr>
              <w:spacing w:line="276" w:lineRule="auto"/>
              <w:jc w:val="center"/>
              <w:rPr>
                <w:ins w:id="49499" w:author="Tran Huan" w:date="2018-12-03T01:24:00Z"/>
              </w:rPr>
            </w:pPr>
          </w:p>
        </w:tc>
        <w:tc>
          <w:tcPr>
            <w:tcW w:w="838" w:type="dxa"/>
            <w:noWrap/>
            <w:vAlign w:val="center"/>
            <w:hideMark/>
          </w:tcPr>
          <w:p w14:paraId="63A168D2" w14:textId="77777777" w:rsidR="00D10B12" w:rsidRPr="00FD2760" w:rsidRDefault="00D10B12" w:rsidP="00870304">
            <w:pPr>
              <w:spacing w:line="276" w:lineRule="auto"/>
              <w:jc w:val="center"/>
              <w:rPr>
                <w:ins w:id="49500" w:author="Tran Huan" w:date="2018-12-03T01:24:00Z"/>
              </w:rPr>
            </w:pPr>
            <w:ins w:id="49501" w:author="Tran Huan" w:date="2018-12-03T01:24:00Z">
              <w:r w:rsidRPr="00FD2760">
                <w:t>X</w:t>
              </w:r>
            </w:ins>
          </w:p>
        </w:tc>
        <w:tc>
          <w:tcPr>
            <w:tcW w:w="823" w:type="dxa"/>
            <w:noWrap/>
            <w:vAlign w:val="center"/>
            <w:hideMark/>
          </w:tcPr>
          <w:p w14:paraId="423F2E36" w14:textId="77777777" w:rsidR="00D10B12" w:rsidRPr="00FD2760" w:rsidRDefault="00D10B12" w:rsidP="00870304">
            <w:pPr>
              <w:spacing w:line="276" w:lineRule="auto"/>
              <w:jc w:val="center"/>
              <w:rPr>
                <w:ins w:id="49502" w:author="Tran Huan" w:date="2018-12-03T01:24:00Z"/>
              </w:rPr>
            </w:pPr>
          </w:p>
        </w:tc>
        <w:tc>
          <w:tcPr>
            <w:tcW w:w="2138" w:type="dxa"/>
            <w:noWrap/>
            <w:hideMark/>
          </w:tcPr>
          <w:p w14:paraId="0CDC9301" w14:textId="77777777" w:rsidR="00D10B12" w:rsidRPr="00FD2760" w:rsidRDefault="00D10B12" w:rsidP="00870304">
            <w:pPr>
              <w:spacing w:line="276" w:lineRule="auto"/>
              <w:rPr>
                <w:ins w:id="49503" w:author="Tran Huan" w:date="2018-12-03T01:24:00Z"/>
                <w:lang w:val="en-US"/>
              </w:rPr>
            </w:pPr>
            <w:ins w:id="49504" w:author="Tran Huan" w:date="2018-12-03T01:24:00Z">
              <w:r w:rsidRPr="00FD2760">
                <w:t xml:space="preserve">ID </w:t>
              </w:r>
              <w:r>
                <w:rPr>
                  <w:lang w:val="en-US"/>
                </w:rPr>
                <w:t>chất liệu</w:t>
              </w:r>
            </w:ins>
          </w:p>
        </w:tc>
      </w:tr>
      <w:tr w:rsidR="00D10B12" w:rsidRPr="001856AA" w14:paraId="64FEED7E" w14:textId="77777777" w:rsidTr="00870304">
        <w:trPr>
          <w:trHeight w:val="300"/>
          <w:ins w:id="49505" w:author="Tran Huan" w:date="2018-12-03T01:24:00Z"/>
        </w:trPr>
        <w:tc>
          <w:tcPr>
            <w:tcW w:w="708" w:type="dxa"/>
            <w:noWrap/>
            <w:vAlign w:val="center"/>
            <w:hideMark/>
          </w:tcPr>
          <w:p w14:paraId="76E97C95" w14:textId="77777777" w:rsidR="00D10B12" w:rsidRPr="00FD2760" w:rsidRDefault="00D10B12" w:rsidP="00870304">
            <w:pPr>
              <w:spacing w:line="276" w:lineRule="auto"/>
              <w:jc w:val="center"/>
              <w:rPr>
                <w:ins w:id="49506" w:author="Tran Huan" w:date="2018-12-03T01:24:00Z"/>
              </w:rPr>
            </w:pPr>
            <w:ins w:id="49507" w:author="Tran Huan" w:date="2018-12-03T01:24:00Z">
              <w:r w:rsidRPr="00FD2760">
                <w:t>2</w:t>
              </w:r>
            </w:ins>
          </w:p>
        </w:tc>
        <w:tc>
          <w:tcPr>
            <w:tcW w:w="1820" w:type="dxa"/>
            <w:noWrap/>
            <w:hideMark/>
          </w:tcPr>
          <w:p w14:paraId="765D6187" w14:textId="77777777" w:rsidR="00D10B12" w:rsidRPr="00FD2760" w:rsidRDefault="00D10B12" w:rsidP="00870304">
            <w:pPr>
              <w:spacing w:line="276" w:lineRule="auto"/>
              <w:rPr>
                <w:ins w:id="49508" w:author="Tran Huan" w:date="2018-12-03T01:24:00Z"/>
              </w:rPr>
            </w:pPr>
            <w:ins w:id="49509" w:author="Tran Huan" w:date="2018-12-03T01:24:00Z">
              <w:r>
                <w:t>material</w:t>
              </w:r>
              <w:r w:rsidRPr="00FD2760">
                <w:t>_name</w:t>
              </w:r>
            </w:ins>
          </w:p>
        </w:tc>
        <w:tc>
          <w:tcPr>
            <w:tcW w:w="1300" w:type="dxa"/>
            <w:noWrap/>
            <w:hideMark/>
          </w:tcPr>
          <w:p w14:paraId="77736C8E" w14:textId="77777777" w:rsidR="00D10B12" w:rsidRPr="00FD2760" w:rsidRDefault="00D10B12" w:rsidP="00870304">
            <w:pPr>
              <w:spacing w:line="276" w:lineRule="auto"/>
              <w:rPr>
                <w:ins w:id="49510" w:author="Tran Huan" w:date="2018-12-03T01:24:00Z"/>
              </w:rPr>
            </w:pPr>
            <w:ins w:id="49511" w:author="Tran Huan" w:date="2018-12-03T01:24:00Z">
              <w:r w:rsidRPr="00FD2760">
                <w:t>character varying</w:t>
              </w:r>
            </w:ins>
          </w:p>
        </w:tc>
        <w:tc>
          <w:tcPr>
            <w:tcW w:w="1098" w:type="dxa"/>
            <w:noWrap/>
            <w:vAlign w:val="center"/>
            <w:hideMark/>
          </w:tcPr>
          <w:p w14:paraId="22186ECF" w14:textId="77777777" w:rsidR="00D10B12" w:rsidRPr="00FD2760" w:rsidRDefault="00D10B12" w:rsidP="00870304">
            <w:pPr>
              <w:spacing w:line="276" w:lineRule="auto"/>
              <w:jc w:val="center"/>
              <w:rPr>
                <w:ins w:id="49512" w:author="Tran Huan" w:date="2018-12-03T01:24:00Z"/>
              </w:rPr>
            </w:pPr>
          </w:p>
        </w:tc>
        <w:tc>
          <w:tcPr>
            <w:tcW w:w="838" w:type="dxa"/>
            <w:noWrap/>
            <w:vAlign w:val="center"/>
            <w:hideMark/>
          </w:tcPr>
          <w:p w14:paraId="1E5FD258" w14:textId="77777777" w:rsidR="00D10B12" w:rsidRPr="00FD2760" w:rsidRDefault="00D10B12" w:rsidP="00870304">
            <w:pPr>
              <w:spacing w:line="276" w:lineRule="auto"/>
              <w:jc w:val="center"/>
              <w:rPr>
                <w:ins w:id="49513" w:author="Tran Huan" w:date="2018-12-03T01:24:00Z"/>
              </w:rPr>
            </w:pPr>
          </w:p>
        </w:tc>
        <w:tc>
          <w:tcPr>
            <w:tcW w:w="823" w:type="dxa"/>
            <w:noWrap/>
            <w:vAlign w:val="center"/>
            <w:hideMark/>
          </w:tcPr>
          <w:p w14:paraId="5D1536F5" w14:textId="77777777" w:rsidR="00D10B12" w:rsidRPr="00FD2760" w:rsidRDefault="00D10B12" w:rsidP="00870304">
            <w:pPr>
              <w:spacing w:line="276" w:lineRule="auto"/>
              <w:jc w:val="center"/>
              <w:rPr>
                <w:ins w:id="49514" w:author="Tran Huan" w:date="2018-12-03T01:24:00Z"/>
              </w:rPr>
            </w:pPr>
          </w:p>
        </w:tc>
        <w:tc>
          <w:tcPr>
            <w:tcW w:w="2138" w:type="dxa"/>
            <w:noWrap/>
            <w:hideMark/>
          </w:tcPr>
          <w:p w14:paraId="11EA4FAA" w14:textId="77777777" w:rsidR="00D10B12" w:rsidRPr="00FD2760" w:rsidRDefault="00D10B12" w:rsidP="00870304">
            <w:pPr>
              <w:spacing w:line="276" w:lineRule="auto"/>
              <w:rPr>
                <w:ins w:id="49515" w:author="Tran Huan" w:date="2018-12-03T01:24:00Z"/>
                <w:lang w:val="en-US"/>
              </w:rPr>
            </w:pPr>
            <w:ins w:id="49516" w:author="Tran Huan" w:date="2018-12-03T01:24:00Z">
              <w:r>
                <w:rPr>
                  <w:lang w:val="en-US"/>
                </w:rPr>
                <w:t>Tên chất liệu</w:t>
              </w:r>
            </w:ins>
          </w:p>
        </w:tc>
      </w:tr>
      <w:tr w:rsidR="00D10B12" w:rsidRPr="001856AA" w14:paraId="7EE5B643" w14:textId="77777777" w:rsidTr="00870304">
        <w:trPr>
          <w:trHeight w:val="300"/>
          <w:ins w:id="49517" w:author="Tran Huan" w:date="2018-12-03T01:24:00Z"/>
        </w:trPr>
        <w:tc>
          <w:tcPr>
            <w:tcW w:w="708" w:type="dxa"/>
            <w:noWrap/>
            <w:vAlign w:val="center"/>
            <w:hideMark/>
          </w:tcPr>
          <w:p w14:paraId="22E9F895" w14:textId="77777777" w:rsidR="00D10B12" w:rsidRPr="00FD2760" w:rsidRDefault="00D10B12" w:rsidP="00870304">
            <w:pPr>
              <w:spacing w:line="276" w:lineRule="auto"/>
              <w:jc w:val="center"/>
              <w:rPr>
                <w:ins w:id="49518" w:author="Tran Huan" w:date="2018-12-03T01:24:00Z"/>
                <w:lang w:val="en-US"/>
              </w:rPr>
            </w:pPr>
            <w:ins w:id="49519" w:author="Tran Huan" w:date="2018-12-03T01:24:00Z">
              <w:r>
                <w:rPr>
                  <w:lang w:val="en-US"/>
                </w:rPr>
                <w:t>3</w:t>
              </w:r>
            </w:ins>
          </w:p>
        </w:tc>
        <w:tc>
          <w:tcPr>
            <w:tcW w:w="1820" w:type="dxa"/>
            <w:noWrap/>
            <w:hideMark/>
          </w:tcPr>
          <w:p w14:paraId="04F21EA2" w14:textId="77777777" w:rsidR="00D10B12" w:rsidRPr="00FD2760" w:rsidRDefault="00D10B12" w:rsidP="00870304">
            <w:pPr>
              <w:spacing w:line="276" w:lineRule="auto"/>
              <w:rPr>
                <w:ins w:id="49520" w:author="Tran Huan" w:date="2018-12-03T01:24:00Z"/>
              </w:rPr>
            </w:pPr>
            <w:ins w:id="49521" w:author="Tran Huan" w:date="2018-12-03T01:24:00Z">
              <w:r w:rsidRPr="00FD2760">
                <w:t>status</w:t>
              </w:r>
            </w:ins>
          </w:p>
        </w:tc>
        <w:tc>
          <w:tcPr>
            <w:tcW w:w="1300" w:type="dxa"/>
            <w:noWrap/>
            <w:hideMark/>
          </w:tcPr>
          <w:p w14:paraId="578DF0A9" w14:textId="77777777" w:rsidR="00D10B12" w:rsidRPr="00FD2760" w:rsidRDefault="00D10B12" w:rsidP="00870304">
            <w:pPr>
              <w:spacing w:line="276" w:lineRule="auto"/>
              <w:rPr>
                <w:ins w:id="49522" w:author="Tran Huan" w:date="2018-12-03T01:24:00Z"/>
              </w:rPr>
            </w:pPr>
            <w:ins w:id="49523" w:author="Tran Huan" w:date="2018-12-03T01:24:00Z">
              <w:r w:rsidRPr="00FD2760">
                <w:t>character varying</w:t>
              </w:r>
            </w:ins>
          </w:p>
        </w:tc>
        <w:tc>
          <w:tcPr>
            <w:tcW w:w="1098" w:type="dxa"/>
            <w:noWrap/>
            <w:vAlign w:val="center"/>
            <w:hideMark/>
          </w:tcPr>
          <w:p w14:paraId="7B566BFE" w14:textId="77777777" w:rsidR="00D10B12" w:rsidRPr="00FD2760" w:rsidRDefault="00D10B12" w:rsidP="00870304">
            <w:pPr>
              <w:spacing w:line="276" w:lineRule="auto"/>
              <w:jc w:val="center"/>
              <w:rPr>
                <w:ins w:id="49524" w:author="Tran Huan" w:date="2018-12-03T01:24:00Z"/>
              </w:rPr>
            </w:pPr>
            <w:ins w:id="49525" w:author="Tran Huan" w:date="2018-12-03T01:24:00Z">
              <w:r w:rsidRPr="00FD2760">
                <w:t>X</w:t>
              </w:r>
            </w:ins>
          </w:p>
        </w:tc>
        <w:tc>
          <w:tcPr>
            <w:tcW w:w="838" w:type="dxa"/>
            <w:noWrap/>
            <w:vAlign w:val="center"/>
            <w:hideMark/>
          </w:tcPr>
          <w:p w14:paraId="3D79DEFE" w14:textId="77777777" w:rsidR="00D10B12" w:rsidRPr="00FD2760" w:rsidRDefault="00D10B12" w:rsidP="00870304">
            <w:pPr>
              <w:spacing w:line="276" w:lineRule="auto"/>
              <w:jc w:val="center"/>
              <w:rPr>
                <w:ins w:id="49526" w:author="Tran Huan" w:date="2018-12-03T01:24:00Z"/>
              </w:rPr>
            </w:pPr>
          </w:p>
        </w:tc>
        <w:tc>
          <w:tcPr>
            <w:tcW w:w="823" w:type="dxa"/>
            <w:noWrap/>
            <w:vAlign w:val="center"/>
            <w:hideMark/>
          </w:tcPr>
          <w:p w14:paraId="076C8986" w14:textId="77777777" w:rsidR="00D10B12" w:rsidRPr="00FD2760" w:rsidRDefault="00D10B12" w:rsidP="00870304">
            <w:pPr>
              <w:spacing w:line="276" w:lineRule="auto"/>
              <w:jc w:val="center"/>
              <w:rPr>
                <w:ins w:id="49527" w:author="Tran Huan" w:date="2018-12-03T01:24:00Z"/>
              </w:rPr>
            </w:pPr>
          </w:p>
        </w:tc>
        <w:tc>
          <w:tcPr>
            <w:tcW w:w="2138" w:type="dxa"/>
            <w:noWrap/>
            <w:hideMark/>
          </w:tcPr>
          <w:p w14:paraId="69E48596" w14:textId="77777777" w:rsidR="00D10B12" w:rsidRPr="00FD2760" w:rsidRDefault="00D10B12" w:rsidP="00870304">
            <w:pPr>
              <w:keepNext/>
              <w:spacing w:line="276" w:lineRule="auto"/>
              <w:rPr>
                <w:ins w:id="49528" w:author="Tran Huan" w:date="2018-12-03T01:24:00Z"/>
              </w:rPr>
            </w:pPr>
            <w:ins w:id="49529" w:author="Tran Huan" w:date="2018-12-03T01:24:00Z">
              <w:r w:rsidRPr="00FD2760">
                <w:t>Trạng thái</w:t>
              </w:r>
            </w:ins>
          </w:p>
        </w:tc>
      </w:tr>
    </w:tbl>
    <w:p w14:paraId="4D8E2253" w14:textId="4D1BE4E5" w:rsidR="00D10B12" w:rsidRPr="000D1FDC" w:rsidRDefault="00D10B12" w:rsidP="00F72AE0">
      <w:pPr>
        <w:pStyle w:val="Caption"/>
        <w:rPr>
          <w:ins w:id="49530" w:author="Tran Huan" w:date="2018-12-03T01:24:00Z"/>
        </w:rPr>
        <w:pPrChange w:id="49531" w:author="Tran Huan" w:date="2018-12-03T02:05:00Z">
          <w:pPr>
            <w:pStyle w:val="Caption"/>
          </w:pPr>
        </w:pPrChange>
      </w:pPr>
      <w:bookmarkStart w:id="49532" w:name="_Toc530993029"/>
      <w:bookmarkStart w:id="49533" w:name="_Toc531584507"/>
      <w:ins w:id="49534" w:author="Tran Huan" w:date="2018-12-03T01:24:00Z">
        <w:r>
          <w:t xml:space="preserve">Bảng </w:t>
        </w:r>
      </w:ins>
      <w:ins w:id="49535" w:author="Tran Huan" w:date="2018-12-03T02:43:00Z">
        <w:r w:rsidR="00867A6B">
          <w:fldChar w:fldCharType="begin"/>
        </w:r>
        <w:r w:rsidR="00867A6B">
          <w:instrText xml:space="preserve"> STYLEREF 1 \s </w:instrText>
        </w:r>
      </w:ins>
      <w:r w:rsidR="00867A6B">
        <w:fldChar w:fldCharType="separate"/>
      </w:r>
      <w:r w:rsidR="00867A6B">
        <w:rPr>
          <w:noProof/>
        </w:rPr>
        <w:t>4</w:t>
      </w:r>
      <w:ins w:id="49536"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9537" w:author="Tran Huan" w:date="2018-12-03T02:43:00Z">
        <w:r w:rsidR="00867A6B">
          <w:rPr>
            <w:noProof/>
          </w:rPr>
          <w:t>11</w:t>
        </w:r>
        <w:r w:rsidR="00867A6B">
          <w:fldChar w:fldCharType="end"/>
        </w:r>
      </w:ins>
      <w:ins w:id="49538" w:author="Tran Huan" w:date="2018-12-03T01:24:00Z">
        <w:r w:rsidRPr="00C72765">
          <w:t xml:space="preserve"> </w:t>
        </w:r>
        <w:r w:rsidRPr="008F40CD">
          <w:rPr>
            <w:i/>
          </w:rPr>
          <w:t>Bảng dữ liệu chất liệu</w:t>
        </w:r>
        <w:bookmarkEnd w:id="49532"/>
        <w:bookmarkEnd w:id="49533"/>
      </w:ins>
    </w:p>
    <w:p w14:paraId="60C798E6" w14:textId="77777777" w:rsidR="00D10B12" w:rsidRDefault="00D10B12" w:rsidP="00D10B12">
      <w:pPr>
        <w:spacing w:line="276" w:lineRule="auto"/>
        <w:rPr>
          <w:ins w:id="49539" w:author="Tran Huan" w:date="2018-12-03T01:24:00Z"/>
          <w:b/>
          <w:lang w:val="en-US"/>
        </w:rPr>
      </w:pPr>
      <w:ins w:id="49540" w:author="Tran Huan" w:date="2018-12-03T01:24:00Z">
        <w:r>
          <w:rPr>
            <w:b/>
            <w:lang w:val="en-US"/>
          </w:rPr>
          <w:t>BẢNG POST</w:t>
        </w:r>
      </w:ins>
    </w:p>
    <w:tbl>
      <w:tblPr>
        <w:tblStyle w:val="TableGrid"/>
        <w:tblW w:w="8725" w:type="dxa"/>
        <w:tblLook w:val="04A0" w:firstRow="1" w:lastRow="0" w:firstColumn="1" w:lastColumn="0" w:noHBand="0" w:noVBand="1"/>
      </w:tblPr>
      <w:tblGrid>
        <w:gridCol w:w="708"/>
        <w:gridCol w:w="2209"/>
        <w:gridCol w:w="1300"/>
        <w:gridCol w:w="1098"/>
        <w:gridCol w:w="838"/>
        <w:gridCol w:w="823"/>
        <w:gridCol w:w="1749"/>
      </w:tblGrid>
      <w:tr w:rsidR="00D10B12" w:rsidRPr="001856AA" w14:paraId="4A1D30DE" w14:textId="77777777" w:rsidTr="00870304">
        <w:trPr>
          <w:trHeight w:val="300"/>
          <w:ins w:id="49541" w:author="Tran Huan" w:date="2018-12-03T01:24:00Z"/>
        </w:trPr>
        <w:tc>
          <w:tcPr>
            <w:tcW w:w="708" w:type="dxa"/>
            <w:noWrap/>
            <w:vAlign w:val="center"/>
            <w:hideMark/>
          </w:tcPr>
          <w:p w14:paraId="6441AC15" w14:textId="77777777" w:rsidR="00D10B12" w:rsidRPr="001856AA" w:rsidRDefault="00D10B12" w:rsidP="00870304">
            <w:pPr>
              <w:spacing w:line="276" w:lineRule="auto"/>
              <w:jc w:val="center"/>
              <w:rPr>
                <w:ins w:id="49542" w:author="Tran Huan" w:date="2018-12-03T01:24:00Z"/>
                <w:b/>
                <w:bCs/>
              </w:rPr>
            </w:pPr>
            <w:ins w:id="49543" w:author="Tran Huan" w:date="2018-12-03T01:24:00Z">
              <w:r w:rsidRPr="001856AA">
                <w:rPr>
                  <w:b/>
                  <w:bCs/>
                  <w:lang w:val="da-DK"/>
                </w:rPr>
                <w:t>STT</w:t>
              </w:r>
            </w:ins>
          </w:p>
        </w:tc>
        <w:tc>
          <w:tcPr>
            <w:tcW w:w="2209" w:type="dxa"/>
            <w:noWrap/>
            <w:vAlign w:val="center"/>
            <w:hideMark/>
          </w:tcPr>
          <w:p w14:paraId="46739D7C" w14:textId="77777777" w:rsidR="00D10B12" w:rsidRPr="001856AA" w:rsidRDefault="00D10B12" w:rsidP="00870304">
            <w:pPr>
              <w:spacing w:line="276" w:lineRule="auto"/>
              <w:jc w:val="center"/>
              <w:rPr>
                <w:ins w:id="49544" w:author="Tran Huan" w:date="2018-12-03T01:24:00Z"/>
                <w:b/>
                <w:bCs/>
              </w:rPr>
            </w:pPr>
            <w:ins w:id="49545" w:author="Tran Huan" w:date="2018-12-03T01:24:00Z">
              <w:r w:rsidRPr="001856AA">
                <w:rPr>
                  <w:b/>
                  <w:bCs/>
                  <w:lang w:val="da-DK"/>
                </w:rPr>
                <w:t>Tên trường</w:t>
              </w:r>
            </w:ins>
          </w:p>
        </w:tc>
        <w:tc>
          <w:tcPr>
            <w:tcW w:w="1300" w:type="dxa"/>
            <w:noWrap/>
            <w:vAlign w:val="center"/>
            <w:hideMark/>
          </w:tcPr>
          <w:p w14:paraId="5C6D818D" w14:textId="77777777" w:rsidR="00D10B12" w:rsidRPr="001856AA" w:rsidRDefault="00D10B12" w:rsidP="00870304">
            <w:pPr>
              <w:spacing w:line="276" w:lineRule="auto"/>
              <w:jc w:val="center"/>
              <w:rPr>
                <w:ins w:id="49546" w:author="Tran Huan" w:date="2018-12-03T01:24:00Z"/>
                <w:b/>
                <w:bCs/>
              </w:rPr>
            </w:pPr>
            <w:ins w:id="49547" w:author="Tran Huan" w:date="2018-12-03T01:24:00Z">
              <w:r w:rsidRPr="001856AA">
                <w:rPr>
                  <w:b/>
                  <w:bCs/>
                  <w:lang w:val="da-DK"/>
                </w:rPr>
                <w:t>Kiểu</w:t>
              </w:r>
            </w:ins>
          </w:p>
        </w:tc>
        <w:tc>
          <w:tcPr>
            <w:tcW w:w="1098" w:type="dxa"/>
            <w:noWrap/>
            <w:vAlign w:val="center"/>
            <w:hideMark/>
          </w:tcPr>
          <w:p w14:paraId="700FE073" w14:textId="77777777" w:rsidR="00D10B12" w:rsidRPr="001856AA" w:rsidRDefault="00D10B12" w:rsidP="00870304">
            <w:pPr>
              <w:spacing w:line="276" w:lineRule="auto"/>
              <w:jc w:val="center"/>
              <w:rPr>
                <w:ins w:id="49548" w:author="Tran Huan" w:date="2018-12-03T01:24:00Z"/>
                <w:b/>
                <w:bCs/>
              </w:rPr>
            </w:pPr>
            <w:ins w:id="49549" w:author="Tran Huan" w:date="2018-12-03T01:24:00Z">
              <w:r w:rsidRPr="001856AA">
                <w:rPr>
                  <w:b/>
                  <w:bCs/>
                  <w:lang w:val="da-DK"/>
                </w:rPr>
                <w:t>Chấp nhận Null</w:t>
              </w:r>
            </w:ins>
          </w:p>
        </w:tc>
        <w:tc>
          <w:tcPr>
            <w:tcW w:w="838" w:type="dxa"/>
            <w:noWrap/>
            <w:vAlign w:val="center"/>
            <w:hideMark/>
          </w:tcPr>
          <w:p w14:paraId="2C22A100" w14:textId="77777777" w:rsidR="00D10B12" w:rsidRPr="001856AA" w:rsidRDefault="00D10B12" w:rsidP="00870304">
            <w:pPr>
              <w:spacing w:line="276" w:lineRule="auto"/>
              <w:jc w:val="center"/>
              <w:rPr>
                <w:ins w:id="49550" w:author="Tran Huan" w:date="2018-12-03T01:24:00Z"/>
                <w:b/>
                <w:bCs/>
              </w:rPr>
            </w:pPr>
            <w:ins w:id="49551" w:author="Tran Huan" w:date="2018-12-03T01:24:00Z">
              <w:r w:rsidRPr="001856AA">
                <w:rPr>
                  <w:b/>
                  <w:bCs/>
                  <w:lang w:val="da-DK"/>
                </w:rPr>
                <w:t>Khóa chính</w:t>
              </w:r>
            </w:ins>
          </w:p>
        </w:tc>
        <w:tc>
          <w:tcPr>
            <w:tcW w:w="823" w:type="dxa"/>
            <w:noWrap/>
            <w:vAlign w:val="center"/>
            <w:hideMark/>
          </w:tcPr>
          <w:p w14:paraId="47875557" w14:textId="77777777" w:rsidR="00D10B12" w:rsidRPr="001856AA" w:rsidRDefault="00D10B12" w:rsidP="00870304">
            <w:pPr>
              <w:spacing w:line="276" w:lineRule="auto"/>
              <w:jc w:val="center"/>
              <w:rPr>
                <w:ins w:id="49552" w:author="Tran Huan" w:date="2018-12-03T01:24:00Z"/>
                <w:b/>
                <w:bCs/>
              </w:rPr>
            </w:pPr>
            <w:ins w:id="49553" w:author="Tran Huan" w:date="2018-12-03T01:24:00Z">
              <w:r w:rsidRPr="001856AA">
                <w:rPr>
                  <w:b/>
                  <w:bCs/>
                  <w:lang w:val="da-DK"/>
                </w:rPr>
                <w:t>Khóa ngoại</w:t>
              </w:r>
            </w:ins>
          </w:p>
        </w:tc>
        <w:tc>
          <w:tcPr>
            <w:tcW w:w="1749" w:type="dxa"/>
            <w:noWrap/>
            <w:vAlign w:val="center"/>
            <w:hideMark/>
          </w:tcPr>
          <w:p w14:paraId="2DE1CA5E" w14:textId="77777777" w:rsidR="00D10B12" w:rsidRPr="001856AA" w:rsidRDefault="00D10B12" w:rsidP="00870304">
            <w:pPr>
              <w:spacing w:line="276" w:lineRule="auto"/>
              <w:ind w:right="226"/>
              <w:jc w:val="center"/>
              <w:rPr>
                <w:ins w:id="49554" w:author="Tran Huan" w:date="2018-12-03T01:24:00Z"/>
                <w:b/>
                <w:bCs/>
              </w:rPr>
            </w:pPr>
            <w:ins w:id="49555" w:author="Tran Huan" w:date="2018-12-03T01:24:00Z">
              <w:r w:rsidRPr="001856AA">
                <w:rPr>
                  <w:b/>
                  <w:bCs/>
                  <w:lang w:val="da-DK"/>
                </w:rPr>
                <w:t>Mô tả</w:t>
              </w:r>
            </w:ins>
          </w:p>
        </w:tc>
      </w:tr>
      <w:tr w:rsidR="00D10B12" w:rsidRPr="001856AA" w14:paraId="4CCEA3F0" w14:textId="77777777" w:rsidTr="00870304">
        <w:trPr>
          <w:trHeight w:val="300"/>
          <w:ins w:id="49556" w:author="Tran Huan" w:date="2018-12-03T01:24:00Z"/>
        </w:trPr>
        <w:tc>
          <w:tcPr>
            <w:tcW w:w="708" w:type="dxa"/>
            <w:noWrap/>
            <w:vAlign w:val="center"/>
            <w:hideMark/>
          </w:tcPr>
          <w:p w14:paraId="5CE8A1BE" w14:textId="77777777" w:rsidR="00D10B12" w:rsidRPr="00FD2760" w:rsidRDefault="00D10B12" w:rsidP="00870304">
            <w:pPr>
              <w:spacing w:line="276" w:lineRule="auto"/>
              <w:jc w:val="center"/>
              <w:rPr>
                <w:ins w:id="49557" w:author="Tran Huan" w:date="2018-12-03T01:24:00Z"/>
              </w:rPr>
            </w:pPr>
            <w:ins w:id="49558" w:author="Tran Huan" w:date="2018-12-03T01:24:00Z">
              <w:r w:rsidRPr="00FD2760">
                <w:t>1</w:t>
              </w:r>
            </w:ins>
          </w:p>
        </w:tc>
        <w:tc>
          <w:tcPr>
            <w:tcW w:w="2209" w:type="dxa"/>
            <w:noWrap/>
            <w:hideMark/>
          </w:tcPr>
          <w:p w14:paraId="6391E1D8" w14:textId="77777777" w:rsidR="00D10B12" w:rsidRPr="00FD2760" w:rsidRDefault="00D10B12" w:rsidP="00870304">
            <w:pPr>
              <w:spacing w:line="276" w:lineRule="auto"/>
              <w:rPr>
                <w:ins w:id="49559" w:author="Tran Huan" w:date="2018-12-03T01:24:00Z"/>
              </w:rPr>
            </w:pPr>
            <w:ins w:id="49560" w:author="Tran Huan" w:date="2018-12-03T01:24:00Z">
              <w:r w:rsidRPr="00FD2760">
                <w:t>id</w:t>
              </w:r>
            </w:ins>
          </w:p>
        </w:tc>
        <w:tc>
          <w:tcPr>
            <w:tcW w:w="1300" w:type="dxa"/>
            <w:noWrap/>
            <w:hideMark/>
          </w:tcPr>
          <w:p w14:paraId="6E9203EB" w14:textId="77777777" w:rsidR="00D10B12" w:rsidRPr="00FD2760" w:rsidRDefault="00D10B12" w:rsidP="00870304">
            <w:pPr>
              <w:spacing w:line="276" w:lineRule="auto"/>
              <w:rPr>
                <w:ins w:id="49561" w:author="Tran Huan" w:date="2018-12-03T01:24:00Z"/>
              </w:rPr>
            </w:pPr>
            <w:ins w:id="49562" w:author="Tran Huan" w:date="2018-12-03T01:24:00Z">
              <w:r w:rsidRPr="00FD2760">
                <w:t>numeric</w:t>
              </w:r>
            </w:ins>
          </w:p>
        </w:tc>
        <w:tc>
          <w:tcPr>
            <w:tcW w:w="1098" w:type="dxa"/>
            <w:noWrap/>
            <w:vAlign w:val="center"/>
            <w:hideMark/>
          </w:tcPr>
          <w:p w14:paraId="72AD3026" w14:textId="77777777" w:rsidR="00D10B12" w:rsidRPr="00FD2760" w:rsidRDefault="00D10B12" w:rsidP="00870304">
            <w:pPr>
              <w:spacing w:line="276" w:lineRule="auto"/>
              <w:jc w:val="center"/>
              <w:rPr>
                <w:ins w:id="49563" w:author="Tran Huan" w:date="2018-12-03T01:24:00Z"/>
              </w:rPr>
            </w:pPr>
          </w:p>
        </w:tc>
        <w:tc>
          <w:tcPr>
            <w:tcW w:w="838" w:type="dxa"/>
            <w:noWrap/>
            <w:vAlign w:val="center"/>
            <w:hideMark/>
          </w:tcPr>
          <w:p w14:paraId="791D23A7" w14:textId="77777777" w:rsidR="00D10B12" w:rsidRPr="00FD2760" w:rsidRDefault="00D10B12" w:rsidP="00870304">
            <w:pPr>
              <w:spacing w:line="276" w:lineRule="auto"/>
              <w:jc w:val="center"/>
              <w:rPr>
                <w:ins w:id="49564" w:author="Tran Huan" w:date="2018-12-03T01:24:00Z"/>
              </w:rPr>
            </w:pPr>
            <w:ins w:id="49565" w:author="Tran Huan" w:date="2018-12-03T01:24:00Z">
              <w:r w:rsidRPr="00FD2760">
                <w:t>X</w:t>
              </w:r>
            </w:ins>
          </w:p>
        </w:tc>
        <w:tc>
          <w:tcPr>
            <w:tcW w:w="823" w:type="dxa"/>
            <w:noWrap/>
            <w:vAlign w:val="center"/>
            <w:hideMark/>
          </w:tcPr>
          <w:p w14:paraId="6DEDB5A0" w14:textId="77777777" w:rsidR="00D10B12" w:rsidRPr="00FD2760" w:rsidRDefault="00D10B12" w:rsidP="00870304">
            <w:pPr>
              <w:spacing w:line="276" w:lineRule="auto"/>
              <w:jc w:val="center"/>
              <w:rPr>
                <w:ins w:id="49566" w:author="Tran Huan" w:date="2018-12-03T01:24:00Z"/>
              </w:rPr>
            </w:pPr>
          </w:p>
        </w:tc>
        <w:tc>
          <w:tcPr>
            <w:tcW w:w="1749" w:type="dxa"/>
            <w:noWrap/>
            <w:hideMark/>
          </w:tcPr>
          <w:p w14:paraId="535DB3FC" w14:textId="77777777" w:rsidR="00D10B12" w:rsidRPr="00FD2760" w:rsidRDefault="00D10B12" w:rsidP="00870304">
            <w:pPr>
              <w:spacing w:line="276" w:lineRule="auto"/>
              <w:rPr>
                <w:ins w:id="49567" w:author="Tran Huan" w:date="2018-12-03T01:24:00Z"/>
                <w:lang w:val="en-US"/>
              </w:rPr>
            </w:pPr>
            <w:ins w:id="49568" w:author="Tran Huan" w:date="2018-12-03T01:24:00Z">
              <w:r w:rsidRPr="00FD2760">
                <w:t>ID</w:t>
              </w:r>
            </w:ins>
          </w:p>
        </w:tc>
      </w:tr>
      <w:tr w:rsidR="00D10B12" w:rsidRPr="001856AA" w14:paraId="27F14C0D" w14:textId="77777777" w:rsidTr="00870304">
        <w:trPr>
          <w:trHeight w:val="300"/>
          <w:ins w:id="49569" w:author="Tran Huan" w:date="2018-12-03T01:24:00Z"/>
        </w:trPr>
        <w:tc>
          <w:tcPr>
            <w:tcW w:w="708" w:type="dxa"/>
            <w:noWrap/>
            <w:vAlign w:val="center"/>
            <w:hideMark/>
          </w:tcPr>
          <w:p w14:paraId="2E73FC6A" w14:textId="77777777" w:rsidR="00D10B12" w:rsidRPr="00FD2760" w:rsidRDefault="00D10B12" w:rsidP="00870304">
            <w:pPr>
              <w:spacing w:line="276" w:lineRule="auto"/>
              <w:jc w:val="center"/>
              <w:rPr>
                <w:ins w:id="49570" w:author="Tran Huan" w:date="2018-12-03T01:24:00Z"/>
              </w:rPr>
            </w:pPr>
            <w:ins w:id="49571" w:author="Tran Huan" w:date="2018-12-03T01:24:00Z">
              <w:r w:rsidRPr="00FD2760">
                <w:t>2</w:t>
              </w:r>
            </w:ins>
          </w:p>
        </w:tc>
        <w:tc>
          <w:tcPr>
            <w:tcW w:w="2209" w:type="dxa"/>
            <w:noWrap/>
            <w:hideMark/>
          </w:tcPr>
          <w:p w14:paraId="32A73A43" w14:textId="77777777" w:rsidR="00D10B12" w:rsidRPr="00C72765" w:rsidRDefault="00D10B12" w:rsidP="00870304">
            <w:pPr>
              <w:spacing w:line="276" w:lineRule="auto"/>
              <w:rPr>
                <w:ins w:id="49572" w:author="Tran Huan" w:date="2018-12-03T01:24:00Z"/>
                <w:lang w:val="en-US"/>
              </w:rPr>
            </w:pPr>
            <w:ins w:id="49573" w:author="Tran Huan" w:date="2018-12-03T01:24:00Z">
              <w:r>
                <w:rPr>
                  <w:lang w:val="en-US"/>
                </w:rPr>
                <w:t>head_line</w:t>
              </w:r>
            </w:ins>
          </w:p>
        </w:tc>
        <w:tc>
          <w:tcPr>
            <w:tcW w:w="1300" w:type="dxa"/>
            <w:noWrap/>
            <w:hideMark/>
          </w:tcPr>
          <w:p w14:paraId="5472E851" w14:textId="77777777" w:rsidR="00D10B12" w:rsidRPr="00FD2760" w:rsidRDefault="00D10B12" w:rsidP="00870304">
            <w:pPr>
              <w:spacing w:line="276" w:lineRule="auto"/>
              <w:rPr>
                <w:ins w:id="49574" w:author="Tran Huan" w:date="2018-12-03T01:24:00Z"/>
              </w:rPr>
            </w:pPr>
            <w:ins w:id="49575" w:author="Tran Huan" w:date="2018-12-03T01:24:00Z">
              <w:r w:rsidRPr="00FD2760">
                <w:t>character varying</w:t>
              </w:r>
            </w:ins>
          </w:p>
        </w:tc>
        <w:tc>
          <w:tcPr>
            <w:tcW w:w="1098" w:type="dxa"/>
            <w:noWrap/>
            <w:vAlign w:val="center"/>
            <w:hideMark/>
          </w:tcPr>
          <w:p w14:paraId="57474C4F" w14:textId="77777777" w:rsidR="00D10B12" w:rsidRPr="00FD2760" w:rsidRDefault="00D10B12" w:rsidP="00870304">
            <w:pPr>
              <w:spacing w:line="276" w:lineRule="auto"/>
              <w:jc w:val="center"/>
              <w:rPr>
                <w:ins w:id="49576" w:author="Tran Huan" w:date="2018-12-03T01:24:00Z"/>
              </w:rPr>
            </w:pPr>
          </w:p>
        </w:tc>
        <w:tc>
          <w:tcPr>
            <w:tcW w:w="838" w:type="dxa"/>
            <w:noWrap/>
            <w:vAlign w:val="center"/>
            <w:hideMark/>
          </w:tcPr>
          <w:p w14:paraId="65474737" w14:textId="77777777" w:rsidR="00D10B12" w:rsidRPr="00FD2760" w:rsidRDefault="00D10B12" w:rsidP="00870304">
            <w:pPr>
              <w:spacing w:line="276" w:lineRule="auto"/>
              <w:jc w:val="center"/>
              <w:rPr>
                <w:ins w:id="49577" w:author="Tran Huan" w:date="2018-12-03T01:24:00Z"/>
              </w:rPr>
            </w:pPr>
          </w:p>
        </w:tc>
        <w:tc>
          <w:tcPr>
            <w:tcW w:w="823" w:type="dxa"/>
            <w:noWrap/>
            <w:vAlign w:val="center"/>
            <w:hideMark/>
          </w:tcPr>
          <w:p w14:paraId="7A8404FC" w14:textId="77777777" w:rsidR="00D10B12" w:rsidRPr="00FD2760" w:rsidRDefault="00D10B12" w:rsidP="00870304">
            <w:pPr>
              <w:spacing w:line="276" w:lineRule="auto"/>
              <w:jc w:val="center"/>
              <w:rPr>
                <w:ins w:id="49578" w:author="Tran Huan" w:date="2018-12-03T01:24:00Z"/>
              </w:rPr>
            </w:pPr>
          </w:p>
        </w:tc>
        <w:tc>
          <w:tcPr>
            <w:tcW w:w="1749" w:type="dxa"/>
            <w:noWrap/>
            <w:hideMark/>
          </w:tcPr>
          <w:p w14:paraId="35C028FD" w14:textId="77777777" w:rsidR="00D10B12" w:rsidRPr="00FD2760" w:rsidRDefault="00D10B12" w:rsidP="00870304">
            <w:pPr>
              <w:spacing w:line="276" w:lineRule="auto"/>
              <w:rPr>
                <w:ins w:id="49579" w:author="Tran Huan" w:date="2018-12-03T01:24:00Z"/>
                <w:lang w:val="en-US"/>
              </w:rPr>
            </w:pPr>
            <w:ins w:id="49580" w:author="Tran Huan" w:date="2018-12-03T01:24:00Z">
              <w:r>
                <w:rPr>
                  <w:lang w:val="en-US"/>
                </w:rPr>
                <w:t>Tên ảnh</w:t>
              </w:r>
            </w:ins>
          </w:p>
        </w:tc>
      </w:tr>
      <w:tr w:rsidR="00D10B12" w:rsidRPr="001856AA" w14:paraId="644F4245" w14:textId="77777777" w:rsidTr="00870304">
        <w:trPr>
          <w:trHeight w:val="300"/>
          <w:ins w:id="49581" w:author="Tran Huan" w:date="2018-12-03T01:24:00Z"/>
        </w:trPr>
        <w:tc>
          <w:tcPr>
            <w:tcW w:w="708" w:type="dxa"/>
            <w:noWrap/>
            <w:vAlign w:val="center"/>
            <w:hideMark/>
          </w:tcPr>
          <w:p w14:paraId="6EFF55E7" w14:textId="77777777" w:rsidR="00D10B12" w:rsidRPr="00FD2760" w:rsidRDefault="00D10B12" w:rsidP="00870304">
            <w:pPr>
              <w:spacing w:line="276" w:lineRule="auto"/>
              <w:jc w:val="center"/>
              <w:rPr>
                <w:ins w:id="49582" w:author="Tran Huan" w:date="2018-12-03T01:24:00Z"/>
                <w:lang w:val="en-US"/>
              </w:rPr>
            </w:pPr>
            <w:ins w:id="49583" w:author="Tran Huan" w:date="2018-12-03T01:24:00Z">
              <w:r>
                <w:rPr>
                  <w:lang w:val="en-US"/>
                </w:rPr>
                <w:t>3</w:t>
              </w:r>
            </w:ins>
          </w:p>
        </w:tc>
        <w:tc>
          <w:tcPr>
            <w:tcW w:w="2209" w:type="dxa"/>
            <w:noWrap/>
            <w:hideMark/>
          </w:tcPr>
          <w:p w14:paraId="548F6E30" w14:textId="77777777" w:rsidR="00D10B12" w:rsidRPr="00C72765" w:rsidRDefault="00D10B12" w:rsidP="00870304">
            <w:pPr>
              <w:spacing w:line="276" w:lineRule="auto"/>
              <w:rPr>
                <w:ins w:id="49584" w:author="Tran Huan" w:date="2018-12-03T01:24:00Z"/>
                <w:lang w:val="en-US"/>
              </w:rPr>
            </w:pPr>
            <w:ins w:id="49585" w:author="Tran Huan" w:date="2018-12-03T01:24:00Z">
              <w:r>
                <w:rPr>
                  <w:lang w:val="en-US"/>
                </w:rPr>
                <w:t>body</w:t>
              </w:r>
            </w:ins>
          </w:p>
        </w:tc>
        <w:tc>
          <w:tcPr>
            <w:tcW w:w="1300" w:type="dxa"/>
            <w:noWrap/>
            <w:hideMark/>
          </w:tcPr>
          <w:p w14:paraId="1D82F73D" w14:textId="77777777" w:rsidR="00D10B12" w:rsidRPr="00FD2760" w:rsidRDefault="00D10B12" w:rsidP="00870304">
            <w:pPr>
              <w:spacing w:line="276" w:lineRule="auto"/>
              <w:rPr>
                <w:ins w:id="49586" w:author="Tran Huan" w:date="2018-12-03T01:24:00Z"/>
              </w:rPr>
            </w:pPr>
            <w:ins w:id="49587" w:author="Tran Huan" w:date="2018-12-03T01:24:00Z">
              <w:r w:rsidRPr="00FD2760">
                <w:t>numeric</w:t>
              </w:r>
            </w:ins>
          </w:p>
        </w:tc>
        <w:tc>
          <w:tcPr>
            <w:tcW w:w="1098" w:type="dxa"/>
            <w:noWrap/>
            <w:vAlign w:val="center"/>
            <w:hideMark/>
          </w:tcPr>
          <w:p w14:paraId="4453A3CB" w14:textId="77777777" w:rsidR="00D10B12" w:rsidRPr="00FD2760" w:rsidRDefault="00D10B12" w:rsidP="00870304">
            <w:pPr>
              <w:spacing w:line="276" w:lineRule="auto"/>
              <w:jc w:val="center"/>
              <w:rPr>
                <w:ins w:id="49588" w:author="Tran Huan" w:date="2018-12-03T01:24:00Z"/>
              </w:rPr>
            </w:pPr>
            <w:ins w:id="49589" w:author="Tran Huan" w:date="2018-12-03T01:24:00Z">
              <w:r w:rsidRPr="00FD2760">
                <w:t>X</w:t>
              </w:r>
            </w:ins>
          </w:p>
        </w:tc>
        <w:tc>
          <w:tcPr>
            <w:tcW w:w="838" w:type="dxa"/>
            <w:noWrap/>
            <w:vAlign w:val="center"/>
            <w:hideMark/>
          </w:tcPr>
          <w:p w14:paraId="57BF8B45" w14:textId="77777777" w:rsidR="00D10B12" w:rsidRPr="00FD2760" w:rsidRDefault="00D10B12" w:rsidP="00870304">
            <w:pPr>
              <w:spacing w:line="276" w:lineRule="auto"/>
              <w:jc w:val="center"/>
              <w:rPr>
                <w:ins w:id="49590" w:author="Tran Huan" w:date="2018-12-03T01:24:00Z"/>
              </w:rPr>
            </w:pPr>
          </w:p>
        </w:tc>
        <w:tc>
          <w:tcPr>
            <w:tcW w:w="823" w:type="dxa"/>
            <w:noWrap/>
            <w:vAlign w:val="center"/>
            <w:hideMark/>
          </w:tcPr>
          <w:p w14:paraId="6A4EBED0" w14:textId="77777777" w:rsidR="00D10B12" w:rsidRPr="00FD2760" w:rsidRDefault="00D10B12" w:rsidP="00870304">
            <w:pPr>
              <w:spacing w:line="276" w:lineRule="auto"/>
              <w:jc w:val="center"/>
              <w:rPr>
                <w:ins w:id="49591" w:author="Tran Huan" w:date="2018-12-03T01:24:00Z"/>
              </w:rPr>
            </w:pPr>
            <w:ins w:id="49592" w:author="Tran Huan" w:date="2018-12-03T01:24:00Z">
              <w:r w:rsidRPr="00FD2760">
                <w:t>X</w:t>
              </w:r>
            </w:ins>
          </w:p>
        </w:tc>
        <w:tc>
          <w:tcPr>
            <w:tcW w:w="1749" w:type="dxa"/>
            <w:noWrap/>
            <w:hideMark/>
          </w:tcPr>
          <w:p w14:paraId="69FB2F37" w14:textId="77777777" w:rsidR="00D10B12" w:rsidRPr="00C72765" w:rsidRDefault="00D10B12" w:rsidP="00870304">
            <w:pPr>
              <w:spacing w:line="276" w:lineRule="auto"/>
              <w:rPr>
                <w:ins w:id="49593" w:author="Tran Huan" w:date="2018-12-03T01:24:00Z"/>
                <w:lang w:val="en-US"/>
              </w:rPr>
            </w:pPr>
            <w:ins w:id="49594" w:author="Tran Huan" w:date="2018-12-03T01:24:00Z">
              <w:r>
                <w:rPr>
                  <w:lang w:val="en-US"/>
                </w:rPr>
                <w:t>Loại ảnh</w:t>
              </w:r>
            </w:ins>
          </w:p>
        </w:tc>
      </w:tr>
      <w:tr w:rsidR="00D10B12" w:rsidRPr="001856AA" w14:paraId="712DB095" w14:textId="77777777" w:rsidTr="00870304">
        <w:trPr>
          <w:trHeight w:val="300"/>
          <w:ins w:id="49595" w:author="Tran Huan" w:date="2018-12-03T01:24:00Z"/>
        </w:trPr>
        <w:tc>
          <w:tcPr>
            <w:tcW w:w="708" w:type="dxa"/>
            <w:noWrap/>
            <w:vAlign w:val="center"/>
            <w:hideMark/>
          </w:tcPr>
          <w:p w14:paraId="4FAE437B" w14:textId="77777777" w:rsidR="00D10B12" w:rsidRPr="00FD2760" w:rsidRDefault="00D10B12" w:rsidP="00870304">
            <w:pPr>
              <w:spacing w:line="276" w:lineRule="auto"/>
              <w:jc w:val="center"/>
              <w:rPr>
                <w:ins w:id="49596" w:author="Tran Huan" w:date="2018-12-03T01:24:00Z"/>
                <w:lang w:val="en-US"/>
              </w:rPr>
            </w:pPr>
            <w:ins w:id="49597" w:author="Tran Huan" w:date="2018-12-03T01:24:00Z">
              <w:r>
                <w:rPr>
                  <w:lang w:val="en-US"/>
                </w:rPr>
                <w:t>4</w:t>
              </w:r>
            </w:ins>
          </w:p>
        </w:tc>
        <w:tc>
          <w:tcPr>
            <w:tcW w:w="2209" w:type="dxa"/>
            <w:noWrap/>
            <w:hideMark/>
          </w:tcPr>
          <w:p w14:paraId="6B5FAD88" w14:textId="77777777" w:rsidR="00D10B12" w:rsidRPr="00C72765" w:rsidRDefault="00D10B12" w:rsidP="00870304">
            <w:pPr>
              <w:spacing w:line="276" w:lineRule="auto"/>
              <w:rPr>
                <w:ins w:id="49598" w:author="Tran Huan" w:date="2018-12-03T01:24:00Z"/>
                <w:lang w:val="en-US"/>
              </w:rPr>
            </w:pPr>
            <w:ins w:id="49599" w:author="Tran Huan" w:date="2018-12-03T01:24:00Z">
              <w:r>
                <w:rPr>
                  <w:lang w:val="en-US"/>
                </w:rPr>
                <w:t>header_image_file</w:t>
              </w:r>
            </w:ins>
          </w:p>
        </w:tc>
        <w:tc>
          <w:tcPr>
            <w:tcW w:w="1300" w:type="dxa"/>
            <w:noWrap/>
            <w:hideMark/>
          </w:tcPr>
          <w:p w14:paraId="5091312B" w14:textId="77777777" w:rsidR="00D10B12" w:rsidRPr="00FD2760" w:rsidRDefault="00D10B12" w:rsidP="00870304">
            <w:pPr>
              <w:spacing w:line="276" w:lineRule="auto"/>
              <w:rPr>
                <w:ins w:id="49600" w:author="Tran Huan" w:date="2018-12-03T01:24:00Z"/>
              </w:rPr>
            </w:pPr>
            <w:ins w:id="49601" w:author="Tran Huan" w:date="2018-12-03T01:24:00Z">
              <w:r w:rsidRPr="00FD2760">
                <w:t>numeric</w:t>
              </w:r>
            </w:ins>
          </w:p>
        </w:tc>
        <w:tc>
          <w:tcPr>
            <w:tcW w:w="1098" w:type="dxa"/>
            <w:noWrap/>
            <w:vAlign w:val="center"/>
            <w:hideMark/>
          </w:tcPr>
          <w:p w14:paraId="6D1814B6" w14:textId="77777777" w:rsidR="00D10B12" w:rsidRPr="00FD2760" w:rsidRDefault="00D10B12" w:rsidP="00870304">
            <w:pPr>
              <w:spacing w:line="276" w:lineRule="auto"/>
              <w:jc w:val="center"/>
              <w:rPr>
                <w:ins w:id="49602" w:author="Tran Huan" w:date="2018-12-03T01:24:00Z"/>
              </w:rPr>
            </w:pPr>
          </w:p>
        </w:tc>
        <w:tc>
          <w:tcPr>
            <w:tcW w:w="838" w:type="dxa"/>
            <w:noWrap/>
            <w:vAlign w:val="center"/>
            <w:hideMark/>
          </w:tcPr>
          <w:p w14:paraId="4FDF7F01" w14:textId="77777777" w:rsidR="00D10B12" w:rsidRPr="00FD2760" w:rsidRDefault="00D10B12" w:rsidP="00870304">
            <w:pPr>
              <w:spacing w:line="276" w:lineRule="auto"/>
              <w:jc w:val="center"/>
              <w:rPr>
                <w:ins w:id="49603" w:author="Tran Huan" w:date="2018-12-03T01:24:00Z"/>
              </w:rPr>
            </w:pPr>
          </w:p>
        </w:tc>
        <w:tc>
          <w:tcPr>
            <w:tcW w:w="823" w:type="dxa"/>
            <w:noWrap/>
            <w:vAlign w:val="center"/>
            <w:hideMark/>
          </w:tcPr>
          <w:p w14:paraId="4C1830FD" w14:textId="77777777" w:rsidR="00D10B12" w:rsidRPr="00FD2760" w:rsidRDefault="00D10B12" w:rsidP="00870304">
            <w:pPr>
              <w:spacing w:line="276" w:lineRule="auto"/>
              <w:jc w:val="center"/>
              <w:rPr>
                <w:ins w:id="49604" w:author="Tran Huan" w:date="2018-12-03T01:24:00Z"/>
              </w:rPr>
            </w:pPr>
            <w:ins w:id="49605" w:author="Tran Huan" w:date="2018-12-03T01:24:00Z">
              <w:r w:rsidRPr="00FD2760">
                <w:t>X</w:t>
              </w:r>
            </w:ins>
          </w:p>
        </w:tc>
        <w:tc>
          <w:tcPr>
            <w:tcW w:w="1749" w:type="dxa"/>
            <w:noWrap/>
            <w:hideMark/>
          </w:tcPr>
          <w:p w14:paraId="571C3BC4" w14:textId="77777777" w:rsidR="00D10B12" w:rsidRPr="00C72765" w:rsidRDefault="00D10B12" w:rsidP="00870304">
            <w:pPr>
              <w:keepNext/>
              <w:spacing w:line="276" w:lineRule="auto"/>
              <w:rPr>
                <w:ins w:id="49606" w:author="Tran Huan" w:date="2018-12-03T01:24:00Z"/>
                <w:lang w:val="en-US"/>
              </w:rPr>
            </w:pPr>
            <w:ins w:id="49607" w:author="Tran Huan" w:date="2018-12-03T01:24:00Z">
              <w:r>
                <w:rPr>
                  <w:lang w:val="en-US"/>
                </w:rPr>
                <w:t>Địa chỉ ảnh</w:t>
              </w:r>
            </w:ins>
          </w:p>
        </w:tc>
      </w:tr>
    </w:tbl>
    <w:p w14:paraId="00DC30EE" w14:textId="20EBE791" w:rsidR="00D10B12" w:rsidRPr="00C72765" w:rsidRDefault="00D10B12" w:rsidP="00F72AE0">
      <w:pPr>
        <w:pStyle w:val="Caption"/>
        <w:rPr>
          <w:ins w:id="49608" w:author="Tran Huan" w:date="2018-12-03T01:24:00Z"/>
        </w:rPr>
        <w:pPrChange w:id="49609" w:author="Tran Huan" w:date="2018-12-03T02:05:00Z">
          <w:pPr>
            <w:pStyle w:val="Caption"/>
          </w:pPr>
        </w:pPrChange>
      </w:pPr>
      <w:bookmarkStart w:id="49610" w:name="_Toc530993030"/>
      <w:bookmarkStart w:id="49611" w:name="_Toc531584508"/>
      <w:ins w:id="49612" w:author="Tran Huan" w:date="2018-12-03T01:24:00Z">
        <w:r>
          <w:t xml:space="preserve">Bảng </w:t>
        </w:r>
      </w:ins>
      <w:ins w:id="49613" w:author="Tran Huan" w:date="2018-12-03T02:43:00Z">
        <w:r w:rsidR="00867A6B">
          <w:fldChar w:fldCharType="begin"/>
        </w:r>
        <w:r w:rsidR="00867A6B">
          <w:instrText xml:space="preserve"> STYLEREF 1 \s </w:instrText>
        </w:r>
      </w:ins>
      <w:r w:rsidR="00867A6B">
        <w:fldChar w:fldCharType="separate"/>
      </w:r>
      <w:r w:rsidR="00867A6B">
        <w:rPr>
          <w:noProof/>
        </w:rPr>
        <w:t>4</w:t>
      </w:r>
      <w:ins w:id="49614"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9615" w:author="Tran Huan" w:date="2018-12-03T02:43:00Z">
        <w:r w:rsidR="00867A6B">
          <w:rPr>
            <w:noProof/>
          </w:rPr>
          <w:t>12</w:t>
        </w:r>
        <w:r w:rsidR="00867A6B">
          <w:fldChar w:fldCharType="end"/>
        </w:r>
      </w:ins>
      <w:ins w:id="49616" w:author="Tran Huan" w:date="2018-12-03T01:24:00Z">
        <w:r w:rsidRPr="00C72765">
          <w:t xml:space="preserve"> </w:t>
        </w:r>
        <w:r w:rsidRPr="00C72765">
          <w:rPr>
            <w:i/>
          </w:rPr>
          <w:t>Bảng dữ liệu hình ảnh</w:t>
        </w:r>
        <w:bookmarkEnd w:id="49610"/>
        <w:bookmarkEnd w:id="49611"/>
      </w:ins>
    </w:p>
    <w:p w14:paraId="1A4DC40C" w14:textId="77777777" w:rsidR="00D10B12" w:rsidRDefault="00D10B12" w:rsidP="00D10B12">
      <w:pPr>
        <w:spacing w:line="276" w:lineRule="auto"/>
        <w:rPr>
          <w:ins w:id="49617" w:author="Tran Huan" w:date="2018-12-03T01:24:00Z"/>
          <w:b/>
          <w:lang w:val="en-US"/>
        </w:rPr>
      </w:pPr>
      <w:ins w:id="49618" w:author="Tran Huan" w:date="2018-12-03T01:24:00Z">
        <w:r>
          <w:rPr>
            <w:b/>
            <w:lang w:val="en-US"/>
          </w:rPr>
          <w:t>BẢNG PRODUCT</w:t>
        </w:r>
      </w:ins>
    </w:p>
    <w:tbl>
      <w:tblPr>
        <w:tblStyle w:val="TableGrid"/>
        <w:tblW w:w="8725" w:type="dxa"/>
        <w:tblLook w:val="04A0" w:firstRow="1" w:lastRow="0" w:firstColumn="1" w:lastColumn="0" w:noHBand="0" w:noVBand="1"/>
      </w:tblPr>
      <w:tblGrid>
        <w:gridCol w:w="708"/>
        <w:gridCol w:w="1921"/>
        <w:gridCol w:w="1300"/>
        <w:gridCol w:w="1098"/>
        <w:gridCol w:w="838"/>
        <w:gridCol w:w="823"/>
        <w:gridCol w:w="2037"/>
      </w:tblGrid>
      <w:tr w:rsidR="00D10B12" w:rsidRPr="001856AA" w14:paraId="00E61727" w14:textId="77777777" w:rsidTr="00870304">
        <w:trPr>
          <w:trHeight w:val="300"/>
          <w:ins w:id="49619" w:author="Tran Huan" w:date="2018-12-03T01:24:00Z"/>
        </w:trPr>
        <w:tc>
          <w:tcPr>
            <w:tcW w:w="708" w:type="dxa"/>
            <w:noWrap/>
            <w:vAlign w:val="center"/>
            <w:hideMark/>
          </w:tcPr>
          <w:p w14:paraId="3466D2EF" w14:textId="77777777" w:rsidR="00D10B12" w:rsidRPr="001856AA" w:rsidRDefault="00D10B12" w:rsidP="00870304">
            <w:pPr>
              <w:spacing w:line="276" w:lineRule="auto"/>
              <w:jc w:val="center"/>
              <w:rPr>
                <w:ins w:id="49620" w:author="Tran Huan" w:date="2018-12-03T01:24:00Z"/>
                <w:b/>
                <w:bCs/>
              </w:rPr>
            </w:pPr>
            <w:ins w:id="49621" w:author="Tran Huan" w:date="2018-12-03T01:24:00Z">
              <w:r w:rsidRPr="001856AA">
                <w:rPr>
                  <w:b/>
                  <w:bCs/>
                  <w:lang w:val="da-DK"/>
                </w:rPr>
                <w:t>STT</w:t>
              </w:r>
            </w:ins>
          </w:p>
        </w:tc>
        <w:tc>
          <w:tcPr>
            <w:tcW w:w="1921" w:type="dxa"/>
            <w:noWrap/>
            <w:vAlign w:val="center"/>
            <w:hideMark/>
          </w:tcPr>
          <w:p w14:paraId="67B6E03E" w14:textId="77777777" w:rsidR="00D10B12" w:rsidRPr="001856AA" w:rsidRDefault="00D10B12" w:rsidP="00870304">
            <w:pPr>
              <w:spacing w:line="276" w:lineRule="auto"/>
              <w:jc w:val="center"/>
              <w:rPr>
                <w:ins w:id="49622" w:author="Tran Huan" w:date="2018-12-03T01:24:00Z"/>
                <w:b/>
                <w:bCs/>
              </w:rPr>
            </w:pPr>
            <w:ins w:id="49623" w:author="Tran Huan" w:date="2018-12-03T01:24:00Z">
              <w:r w:rsidRPr="001856AA">
                <w:rPr>
                  <w:b/>
                  <w:bCs/>
                  <w:lang w:val="da-DK"/>
                </w:rPr>
                <w:t>Tên trường</w:t>
              </w:r>
            </w:ins>
          </w:p>
        </w:tc>
        <w:tc>
          <w:tcPr>
            <w:tcW w:w="1300" w:type="dxa"/>
            <w:noWrap/>
            <w:vAlign w:val="center"/>
            <w:hideMark/>
          </w:tcPr>
          <w:p w14:paraId="6DC5A2AB" w14:textId="77777777" w:rsidR="00D10B12" w:rsidRPr="001856AA" w:rsidRDefault="00D10B12" w:rsidP="00870304">
            <w:pPr>
              <w:spacing w:line="276" w:lineRule="auto"/>
              <w:jc w:val="center"/>
              <w:rPr>
                <w:ins w:id="49624" w:author="Tran Huan" w:date="2018-12-03T01:24:00Z"/>
                <w:b/>
                <w:bCs/>
              </w:rPr>
            </w:pPr>
            <w:ins w:id="49625" w:author="Tran Huan" w:date="2018-12-03T01:24:00Z">
              <w:r w:rsidRPr="001856AA">
                <w:rPr>
                  <w:b/>
                  <w:bCs/>
                  <w:lang w:val="da-DK"/>
                </w:rPr>
                <w:t>Kiểu</w:t>
              </w:r>
            </w:ins>
          </w:p>
        </w:tc>
        <w:tc>
          <w:tcPr>
            <w:tcW w:w="1098" w:type="dxa"/>
            <w:noWrap/>
            <w:vAlign w:val="center"/>
            <w:hideMark/>
          </w:tcPr>
          <w:p w14:paraId="51FE711B" w14:textId="77777777" w:rsidR="00D10B12" w:rsidRPr="001856AA" w:rsidRDefault="00D10B12" w:rsidP="00870304">
            <w:pPr>
              <w:spacing w:line="276" w:lineRule="auto"/>
              <w:jc w:val="center"/>
              <w:rPr>
                <w:ins w:id="49626" w:author="Tran Huan" w:date="2018-12-03T01:24:00Z"/>
                <w:b/>
                <w:bCs/>
              </w:rPr>
            </w:pPr>
            <w:ins w:id="49627" w:author="Tran Huan" w:date="2018-12-03T01:24:00Z">
              <w:r w:rsidRPr="001856AA">
                <w:rPr>
                  <w:b/>
                  <w:bCs/>
                  <w:lang w:val="da-DK"/>
                </w:rPr>
                <w:t>Chấp nhận Null</w:t>
              </w:r>
            </w:ins>
          </w:p>
        </w:tc>
        <w:tc>
          <w:tcPr>
            <w:tcW w:w="838" w:type="dxa"/>
            <w:noWrap/>
            <w:vAlign w:val="center"/>
            <w:hideMark/>
          </w:tcPr>
          <w:p w14:paraId="294603BC" w14:textId="77777777" w:rsidR="00D10B12" w:rsidRPr="001856AA" w:rsidRDefault="00D10B12" w:rsidP="00870304">
            <w:pPr>
              <w:spacing w:line="276" w:lineRule="auto"/>
              <w:jc w:val="center"/>
              <w:rPr>
                <w:ins w:id="49628" w:author="Tran Huan" w:date="2018-12-03T01:24:00Z"/>
                <w:b/>
                <w:bCs/>
              </w:rPr>
            </w:pPr>
            <w:ins w:id="49629" w:author="Tran Huan" w:date="2018-12-03T01:24:00Z">
              <w:r w:rsidRPr="001856AA">
                <w:rPr>
                  <w:b/>
                  <w:bCs/>
                  <w:lang w:val="da-DK"/>
                </w:rPr>
                <w:t>Khóa chính</w:t>
              </w:r>
            </w:ins>
          </w:p>
        </w:tc>
        <w:tc>
          <w:tcPr>
            <w:tcW w:w="823" w:type="dxa"/>
            <w:noWrap/>
            <w:vAlign w:val="center"/>
            <w:hideMark/>
          </w:tcPr>
          <w:p w14:paraId="7E09FE7D" w14:textId="77777777" w:rsidR="00D10B12" w:rsidRPr="001856AA" w:rsidRDefault="00D10B12" w:rsidP="00870304">
            <w:pPr>
              <w:spacing w:line="276" w:lineRule="auto"/>
              <w:jc w:val="center"/>
              <w:rPr>
                <w:ins w:id="49630" w:author="Tran Huan" w:date="2018-12-03T01:24:00Z"/>
                <w:b/>
                <w:bCs/>
              </w:rPr>
            </w:pPr>
            <w:ins w:id="49631" w:author="Tran Huan" w:date="2018-12-03T01:24:00Z">
              <w:r w:rsidRPr="001856AA">
                <w:rPr>
                  <w:b/>
                  <w:bCs/>
                  <w:lang w:val="da-DK"/>
                </w:rPr>
                <w:t>Khóa ngoại</w:t>
              </w:r>
            </w:ins>
          </w:p>
        </w:tc>
        <w:tc>
          <w:tcPr>
            <w:tcW w:w="2037" w:type="dxa"/>
            <w:noWrap/>
            <w:vAlign w:val="center"/>
            <w:hideMark/>
          </w:tcPr>
          <w:p w14:paraId="6074EE48" w14:textId="77777777" w:rsidR="00D10B12" w:rsidRPr="001856AA" w:rsidRDefault="00D10B12" w:rsidP="00870304">
            <w:pPr>
              <w:spacing w:line="276" w:lineRule="auto"/>
              <w:ind w:right="226"/>
              <w:jc w:val="center"/>
              <w:rPr>
                <w:ins w:id="49632" w:author="Tran Huan" w:date="2018-12-03T01:24:00Z"/>
                <w:b/>
                <w:bCs/>
              </w:rPr>
            </w:pPr>
            <w:ins w:id="49633" w:author="Tran Huan" w:date="2018-12-03T01:24:00Z">
              <w:r w:rsidRPr="001856AA">
                <w:rPr>
                  <w:b/>
                  <w:bCs/>
                  <w:lang w:val="da-DK"/>
                </w:rPr>
                <w:t>Mô tả</w:t>
              </w:r>
            </w:ins>
          </w:p>
        </w:tc>
      </w:tr>
      <w:tr w:rsidR="00D10B12" w:rsidRPr="001856AA" w14:paraId="1CA56F7A" w14:textId="77777777" w:rsidTr="00870304">
        <w:trPr>
          <w:trHeight w:val="300"/>
          <w:ins w:id="49634" w:author="Tran Huan" w:date="2018-12-03T01:24:00Z"/>
        </w:trPr>
        <w:tc>
          <w:tcPr>
            <w:tcW w:w="708" w:type="dxa"/>
            <w:noWrap/>
            <w:vAlign w:val="center"/>
            <w:hideMark/>
          </w:tcPr>
          <w:p w14:paraId="1612E23A" w14:textId="77777777" w:rsidR="00D10B12" w:rsidRPr="00FD2760" w:rsidRDefault="00D10B12" w:rsidP="00870304">
            <w:pPr>
              <w:spacing w:line="276" w:lineRule="auto"/>
              <w:jc w:val="center"/>
              <w:rPr>
                <w:ins w:id="49635" w:author="Tran Huan" w:date="2018-12-03T01:24:00Z"/>
              </w:rPr>
            </w:pPr>
            <w:ins w:id="49636" w:author="Tran Huan" w:date="2018-12-03T01:24:00Z">
              <w:r w:rsidRPr="00FD2760">
                <w:t>1</w:t>
              </w:r>
            </w:ins>
          </w:p>
        </w:tc>
        <w:tc>
          <w:tcPr>
            <w:tcW w:w="1921" w:type="dxa"/>
            <w:noWrap/>
            <w:hideMark/>
          </w:tcPr>
          <w:p w14:paraId="6D7D813E" w14:textId="77777777" w:rsidR="00D10B12" w:rsidRPr="00FD2760" w:rsidRDefault="00D10B12" w:rsidP="00870304">
            <w:pPr>
              <w:spacing w:line="276" w:lineRule="auto"/>
              <w:rPr>
                <w:ins w:id="49637" w:author="Tran Huan" w:date="2018-12-03T01:24:00Z"/>
              </w:rPr>
            </w:pPr>
            <w:ins w:id="49638" w:author="Tran Huan" w:date="2018-12-03T01:24:00Z">
              <w:r w:rsidRPr="00FD2760">
                <w:t>id</w:t>
              </w:r>
            </w:ins>
          </w:p>
        </w:tc>
        <w:tc>
          <w:tcPr>
            <w:tcW w:w="1300" w:type="dxa"/>
            <w:noWrap/>
            <w:hideMark/>
          </w:tcPr>
          <w:p w14:paraId="02D41962" w14:textId="77777777" w:rsidR="00D10B12" w:rsidRPr="00FD2760" w:rsidRDefault="00D10B12" w:rsidP="00870304">
            <w:pPr>
              <w:spacing w:line="276" w:lineRule="auto"/>
              <w:rPr>
                <w:ins w:id="49639" w:author="Tran Huan" w:date="2018-12-03T01:24:00Z"/>
              </w:rPr>
            </w:pPr>
            <w:ins w:id="49640" w:author="Tran Huan" w:date="2018-12-03T01:24:00Z">
              <w:r w:rsidRPr="00FD2760">
                <w:t>numeric</w:t>
              </w:r>
            </w:ins>
          </w:p>
        </w:tc>
        <w:tc>
          <w:tcPr>
            <w:tcW w:w="1098" w:type="dxa"/>
            <w:noWrap/>
            <w:vAlign w:val="center"/>
            <w:hideMark/>
          </w:tcPr>
          <w:p w14:paraId="1DDE650C" w14:textId="77777777" w:rsidR="00D10B12" w:rsidRPr="00FD2760" w:rsidRDefault="00D10B12" w:rsidP="00870304">
            <w:pPr>
              <w:spacing w:line="276" w:lineRule="auto"/>
              <w:jc w:val="center"/>
              <w:rPr>
                <w:ins w:id="49641" w:author="Tran Huan" w:date="2018-12-03T01:24:00Z"/>
              </w:rPr>
            </w:pPr>
          </w:p>
        </w:tc>
        <w:tc>
          <w:tcPr>
            <w:tcW w:w="838" w:type="dxa"/>
            <w:noWrap/>
            <w:vAlign w:val="center"/>
            <w:hideMark/>
          </w:tcPr>
          <w:p w14:paraId="77D749C9" w14:textId="77777777" w:rsidR="00D10B12" w:rsidRPr="00FD2760" w:rsidRDefault="00D10B12" w:rsidP="00870304">
            <w:pPr>
              <w:spacing w:line="276" w:lineRule="auto"/>
              <w:jc w:val="center"/>
              <w:rPr>
                <w:ins w:id="49642" w:author="Tran Huan" w:date="2018-12-03T01:24:00Z"/>
              </w:rPr>
            </w:pPr>
            <w:ins w:id="49643" w:author="Tran Huan" w:date="2018-12-03T01:24:00Z">
              <w:r w:rsidRPr="00FD2760">
                <w:t>X</w:t>
              </w:r>
            </w:ins>
          </w:p>
        </w:tc>
        <w:tc>
          <w:tcPr>
            <w:tcW w:w="823" w:type="dxa"/>
            <w:noWrap/>
            <w:vAlign w:val="center"/>
            <w:hideMark/>
          </w:tcPr>
          <w:p w14:paraId="19369F5B" w14:textId="77777777" w:rsidR="00D10B12" w:rsidRPr="00FD2760" w:rsidRDefault="00D10B12" w:rsidP="00870304">
            <w:pPr>
              <w:spacing w:line="276" w:lineRule="auto"/>
              <w:jc w:val="center"/>
              <w:rPr>
                <w:ins w:id="49644" w:author="Tran Huan" w:date="2018-12-03T01:24:00Z"/>
              </w:rPr>
            </w:pPr>
          </w:p>
        </w:tc>
        <w:tc>
          <w:tcPr>
            <w:tcW w:w="2037" w:type="dxa"/>
            <w:noWrap/>
            <w:hideMark/>
          </w:tcPr>
          <w:p w14:paraId="5F8C18EF" w14:textId="77777777" w:rsidR="00D10B12" w:rsidRPr="00FD2760" w:rsidRDefault="00D10B12" w:rsidP="00870304">
            <w:pPr>
              <w:spacing w:line="276" w:lineRule="auto"/>
              <w:rPr>
                <w:ins w:id="49645" w:author="Tran Huan" w:date="2018-12-03T01:24:00Z"/>
                <w:lang w:val="en-US"/>
              </w:rPr>
            </w:pPr>
            <w:ins w:id="49646" w:author="Tran Huan" w:date="2018-12-03T01:24:00Z">
              <w:r w:rsidRPr="00FD2760">
                <w:t xml:space="preserve">ID </w:t>
              </w:r>
              <w:r>
                <w:rPr>
                  <w:lang w:val="en-US"/>
                </w:rPr>
                <w:t>quần áo</w:t>
              </w:r>
            </w:ins>
          </w:p>
        </w:tc>
      </w:tr>
      <w:tr w:rsidR="00D10B12" w:rsidRPr="001856AA" w14:paraId="2674C0C5" w14:textId="77777777" w:rsidTr="00870304">
        <w:trPr>
          <w:trHeight w:val="300"/>
          <w:ins w:id="49647" w:author="Tran Huan" w:date="2018-12-03T01:24:00Z"/>
        </w:trPr>
        <w:tc>
          <w:tcPr>
            <w:tcW w:w="708" w:type="dxa"/>
            <w:noWrap/>
            <w:vAlign w:val="center"/>
            <w:hideMark/>
          </w:tcPr>
          <w:p w14:paraId="11B26F51" w14:textId="77777777" w:rsidR="00D10B12" w:rsidRPr="00FD2760" w:rsidRDefault="00D10B12" w:rsidP="00870304">
            <w:pPr>
              <w:spacing w:line="276" w:lineRule="auto"/>
              <w:jc w:val="center"/>
              <w:rPr>
                <w:ins w:id="49648" w:author="Tran Huan" w:date="2018-12-03T01:24:00Z"/>
              </w:rPr>
            </w:pPr>
            <w:ins w:id="49649" w:author="Tran Huan" w:date="2018-12-03T01:24:00Z">
              <w:r w:rsidRPr="00FD2760">
                <w:t>2</w:t>
              </w:r>
            </w:ins>
          </w:p>
        </w:tc>
        <w:tc>
          <w:tcPr>
            <w:tcW w:w="1921" w:type="dxa"/>
            <w:noWrap/>
            <w:hideMark/>
          </w:tcPr>
          <w:p w14:paraId="056541A8" w14:textId="77777777" w:rsidR="00D10B12" w:rsidRPr="00FD2760" w:rsidRDefault="00D10B12" w:rsidP="00870304">
            <w:pPr>
              <w:spacing w:line="276" w:lineRule="auto"/>
              <w:rPr>
                <w:ins w:id="49650" w:author="Tran Huan" w:date="2018-12-03T01:24:00Z"/>
              </w:rPr>
            </w:pPr>
            <w:ins w:id="49651" w:author="Tran Huan" w:date="2018-12-03T01:24:00Z">
              <w:r>
                <w:rPr>
                  <w:lang w:val="en-US"/>
                </w:rPr>
                <w:t>product</w:t>
              </w:r>
              <w:r w:rsidRPr="00FD2760">
                <w:t>_name</w:t>
              </w:r>
            </w:ins>
          </w:p>
        </w:tc>
        <w:tc>
          <w:tcPr>
            <w:tcW w:w="1300" w:type="dxa"/>
            <w:noWrap/>
            <w:hideMark/>
          </w:tcPr>
          <w:p w14:paraId="18948B99" w14:textId="77777777" w:rsidR="00D10B12" w:rsidRPr="00FD2760" w:rsidRDefault="00D10B12" w:rsidP="00870304">
            <w:pPr>
              <w:spacing w:line="276" w:lineRule="auto"/>
              <w:rPr>
                <w:ins w:id="49652" w:author="Tran Huan" w:date="2018-12-03T01:24:00Z"/>
              </w:rPr>
            </w:pPr>
            <w:ins w:id="49653" w:author="Tran Huan" w:date="2018-12-03T01:24:00Z">
              <w:r w:rsidRPr="00FD2760">
                <w:t>character varying</w:t>
              </w:r>
            </w:ins>
          </w:p>
        </w:tc>
        <w:tc>
          <w:tcPr>
            <w:tcW w:w="1098" w:type="dxa"/>
            <w:noWrap/>
            <w:vAlign w:val="center"/>
            <w:hideMark/>
          </w:tcPr>
          <w:p w14:paraId="15BC1D97" w14:textId="77777777" w:rsidR="00D10B12" w:rsidRPr="00FD2760" w:rsidRDefault="00D10B12" w:rsidP="00870304">
            <w:pPr>
              <w:spacing w:line="276" w:lineRule="auto"/>
              <w:jc w:val="center"/>
              <w:rPr>
                <w:ins w:id="49654" w:author="Tran Huan" w:date="2018-12-03T01:24:00Z"/>
              </w:rPr>
            </w:pPr>
          </w:p>
        </w:tc>
        <w:tc>
          <w:tcPr>
            <w:tcW w:w="838" w:type="dxa"/>
            <w:noWrap/>
            <w:vAlign w:val="center"/>
            <w:hideMark/>
          </w:tcPr>
          <w:p w14:paraId="6CC7D563" w14:textId="77777777" w:rsidR="00D10B12" w:rsidRPr="00FD2760" w:rsidRDefault="00D10B12" w:rsidP="00870304">
            <w:pPr>
              <w:spacing w:line="276" w:lineRule="auto"/>
              <w:jc w:val="center"/>
              <w:rPr>
                <w:ins w:id="49655" w:author="Tran Huan" w:date="2018-12-03T01:24:00Z"/>
              </w:rPr>
            </w:pPr>
          </w:p>
        </w:tc>
        <w:tc>
          <w:tcPr>
            <w:tcW w:w="823" w:type="dxa"/>
            <w:noWrap/>
            <w:vAlign w:val="center"/>
            <w:hideMark/>
          </w:tcPr>
          <w:p w14:paraId="49522542" w14:textId="77777777" w:rsidR="00D10B12" w:rsidRPr="00FD2760" w:rsidRDefault="00D10B12" w:rsidP="00870304">
            <w:pPr>
              <w:spacing w:line="276" w:lineRule="auto"/>
              <w:jc w:val="center"/>
              <w:rPr>
                <w:ins w:id="49656" w:author="Tran Huan" w:date="2018-12-03T01:24:00Z"/>
              </w:rPr>
            </w:pPr>
          </w:p>
        </w:tc>
        <w:tc>
          <w:tcPr>
            <w:tcW w:w="2037" w:type="dxa"/>
            <w:noWrap/>
            <w:hideMark/>
          </w:tcPr>
          <w:p w14:paraId="6F6C3D33" w14:textId="77777777" w:rsidR="00D10B12" w:rsidRPr="00FD2760" w:rsidRDefault="00D10B12" w:rsidP="00870304">
            <w:pPr>
              <w:spacing w:line="276" w:lineRule="auto"/>
              <w:rPr>
                <w:ins w:id="49657" w:author="Tran Huan" w:date="2018-12-03T01:24:00Z"/>
                <w:lang w:val="en-US"/>
              </w:rPr>
            </w:pPr>
            <w:ins w:id="49658" w:author="Tran Huan" w:date="2018-12-03T01:24:00Z">
              <w:r>
                <w:rPr>
                  <w:lang w:val="en-US"/>
                </w:rPr>
                <w:t>Tên quần áo</w:t>
              </w:r>
            </w:ins>
          </w:p>
        </w:tc>
      </w:tr>
      <w:tr w:rsidR="00D10B12" w:rsidRPr="001856AA" w14:paraId="7570FDD9" w14:textId="77777777" w:rsidTr="00870304">
        <w:trPr>
          <w:trHeight w:val="300"/>
          <w:ins w:id="49659" w:author="Tran Huan" w:date="2018-12-03T01:24:00Z"/>
        </w:trPr>
        <w:tc>
          <w:tcPr>
            <w:tcW w:w="708" w:type="dxa"/>
            <w:noWrap/>
            <w:vAlign w:val="center"/>
          </w:tcPr>
          <w:p w14:paraId="68140720" w14:textId="77777777" w:rsidR="00D10B12" w:rsidRPr="00C72765" w:rsidRDefault="00D10B12" w:rsidP="00870304">
            <w:pPr>
              <w:spacing w:line="276" w:lineRule="auto"/>
              <w:jc w:val="center"/>
              <w:rPr>
                <w:ins w:id="49660" w:author="Tran Huan" w:date="2018-12-03T01:24:00Z"/>
                <w:lang w:val="en-US"/>
              </w:rPr>
            </w:pPr>
            <w:ins w:id="49661" w:author="Tran Huan" w:date="2018-12-03T01:24:00Z">
              <w:r>
                <w:rPr>
                  <w:lang w:val="en-US"/>
                </w:rPr>
                <w:t>3</w:t>
              </w:r>
            </w:ins>
          </w:p>
        </w:tc>
        <w:tc>
          <w:tcPr>
            <w:tcW w:w="1921" w:type="dxa"/>
            <w:noWrap/>
          </w:tcPr>
          <w:p w14:paraId="6362545A" w14:textId="77777777" w:rsidR="00D10B12" w:rsidRDefault="00D10B12" w:rsidP="00870304">
            <w:pPr>
              <w:spacing w:line="276" w:lineRule="auto"/>
              <w:rPr>
                <w:ins w:id="49662" w:author="Tran Huan" w:date="2018-12-03T01:24:00Z"/>
                <w:lang w:val="en-US"/>
              </w:rPr>
            </w:pPr>
            <w:ins w:id="49663" w:author="Tran Huan" w:date="2018-12-03T01:24:00Z">
              <w:r>
                <w:rPr>
                  <w:lang w:val="en-US"/>
                </w:rPr>
                <w:t>product_avatar</w:t>
              </w:r>
            </w:ins>
          </w:p>
        </w:tc>
        <w:tc>
          <w:tcPr>
            <w:tcW w:w="1300" w:type="dxa"/>
            <w:noWrap/>
          </w:tcPr>
          <w:p w14:paraId="4E4AF8F4" w14:textId="77777777" w:rsidR="00D10B12" w:rsidRPr="00C72765" w:rsidRDefault="00D10B12" w:rsidP="00870304">
            <w:pPr>
              <w:spacing w:line="276" w:lineRule="auto"/>
              <w:rPr>
                <w:ins w:id="49664" w:author="Tran Huan" w:date="2018-12-03T01:24:00Z"/>
                <w:lang w:val="en-US"/>
              </w:rPr>
            </w:pPr>
            <w:ins w:id="49665" w:author="Tran Huan" w:date="2018-12-03T01:24:00Z">
              <w:r>
                <w:rPr>
                  <w:lang w:val="en-US"/>
                </w:rPr>
                <w:t>numeric</w:t>
              </w:r>
            </w:ins>
          </w:p>
        </w:tc>
        <w:tc>
          <w:tcPr>
            <w:tcW w:w="1098" w:type="dxa"/>
            <w:noWrap/>
            <w:vAlign w:val="center"/>
          </w:tcPr>
          <w:p w14:paraId="2D3D96F0" w14:textId="77777777" w:rsidR="00D10B12" w:rsidRPr="00FD2760" w:rsidRDefault="00D10B12" w:rsidP="00870304">
            <w:pPr>
              <w:spacing w:line="276" w:lineRule="auto"/>
              <w:jc w:val="center"/>
              <w:rPr>
                <w:ins w:id="49666" w:author="Tran Huan" w:date="2018-12-03T01:24:00Z"/>
              </w:rPr>
            </w:pPr>
          </w:p>
        </w:tc>
        <w:tc>
          <w:tcPr>
            <w:tcW w:w="838" w:type="dxa"/>
            <w:noWrap/>
            <w:vAlign w:val="center"/>
          </w:tcPr>
          <w:p w14:paraId="2ED4370D" w14:textId="77777777" w:rsidR="00D10B12" w:rsidRPr="00FD2760" w:rsidRDefault="00D10B12" w:rsidP="00870304">
            <w:pPr>
              <w:spacing w:line="276" w:lineRule="auto"/>
              <w:jc w:val="center"/>
              <w:rPr>
                <w:ins w:id="49667" w:author="Tran Huan" w:date="2018-12-03T01:24:00Z"/>
              </w:rPr>
            </w:pPr>
          </w:p>
        </w:tc>
        <w:tc>
          <w:tcPr>
            <w:tcW w:w="823" w:type="dxa"/>
            <w:noWrap/>
            <w:vAlign w:val="center"/>
          </w:tcPr>
          <w:p w14:paraId="1E50BA9A" w14:textId="77777777" w:rsidR="00D10B12" w:rsidRPr="00C72765" w:rsidRDefault="00D10B12" w:rsidP="00870304">
            <w:pPr>
              <w:spacing w:line="276" w:lineRule="auto"/>
              <w:jc w:val="center"/>
              <w:rPr>
                <w:ins w:id="49668" w:author="Tran Huan" w:date="2018-12-03T01:24:00Z"/>
                <w:lang w:val="en-US"/>
              </w:rPr>
            </w:pPr>
            <w:ins w:id="49669" w:author="Tran Huan" w:date="2018-12-03T01:24:00Z">
              <w:r>
                <w:rPr>
                  <w:lang w:val="en-US"/>
                </w:rPr>
                <w:t>X</w:t>
              </w:r>
            </w:ins>
          </w:p>
        </w:tc>
        <w:tc>
          <w:tcPr>
            <w:tcW w:w="2037" w:type="dxa"/>
            <w:noWrap/>
          </w:tcPr>
          <w:p w14:paraId="1A13675C" w14:textId="77777777" w:rsidR="00D10B12" w:rsidRDefault="00D10B12" w:rsidP="00870304">
            <w:pPr>
              <w:spacing w:line="276" w:lineRule="auto"/>
              <w:rPr>
                <w:ins w:id="49670" w:author="Tran Huan" w:date="2018-12-03T01:24:00Z"/>
                <w:lang w:val="en-US"/>
              </w:rPr>
            </w:pPr>
            <w:ins w:id="49671" w:author="Tran Huan" w:date="2018-12-03T01:24:00Z">
              <w:r>
                <w:rPr>
                  <w:lang w:val="en-US"/>
                </w:rPr>
                <w:t xml:space="preserve">ID ảnh hiển thị. </w:t>
              </w:r>
            </w:ins>
          </w:p>
        </w:tc>
      </w:tr>
      <w:tr w:rsidR="00D10B12" w:rsidRPr="001856AA" w14:paraId="64146EFD" w14:textId="77777777" w:rsidTr="00870304">
        <w:trPr>
          <w:trHeight w:val="300"/>
          <w:ins w:id="49672" w:author="Tran Huan" w:date="2018-12-03T01:24:00Z"/>
        </w:trPr>
        <w:tc>
          <w:tcPr>
            <w:tcW w:w="708" w:type="dxa"/>
            <w:noWrap/>
            <w:vAlign w:val="center"/>
          </w:tcPr>
          <w:p w14:paraId="0AC76E56" w14:textId="77777777" w:rsidR="00D10B12" w:rsidRDefault="00D10B12" w:rsidP="00870304">
            <w:pPr>
              <w:spacing w:line="276" w:lineRule="auto"/>
              <w:jc w:val="center"/>
              <w:rPr>
                <w:ins w:id="49673" w:author="Tran Huan" w:date="2018-12-03T01:24:00Z"/>
                <w:lang w:val="en-US"/>
              </w:rPr>
            </w:pPr>
            <w:ins w:id="49674" w:author="Tran Huan" w:date="2018-12-03T01:24:00Z">
              <w:r>
                <w:rPr>
                  <w:lang w:val="en-US"/>
                </w:rPr>
                <w:t>4</w:t>
              </w:r>
            </w:ins>
          </w:p>
        </w:tc>
        <w:tc>
          <w:tcPr>
            <w:tcW w:w="1921" w:type="dxa"/>
            <w:noWrap/>
          </w:tcPr>
          <w:p w14:paraId="1FE0A080" w14:textId="77777777" w:rsidR="00D10B12" w:rsidRDefault="00D10B12" w:rsidP="00870304">
            <w:pPr>
              <w:spacing w:line="276" w:lineRule="auto"/>
              <w:rPr>
                <w:ins w:id="49675" w:author="Tran Huan" w:date="2018-12-03T01:24:00Z"/>
                <w:lang w:val="en-US"/>
              </w:rPr>
            </w:pPr>
            <w:ins w:id="49676" w:author="Tran Huan" w:date="2018-12-03T01:24:00Z">
              <w:r>
                <w:rPr>
                  <w:lang w:val="en-US"/>
                </w:rPr>
                <w:t>short_desc</w:t>
              </w:r>
            </w:ins>
          </w:p>
        </w:tc>
        <w:tc>
          <w:tcPr>
            <w:tcW w:w="1300" w:type="dxa"/>
            <w:noWrap/>
          </w:tcPr>
          <w:p w14:paraId="077A1E61" w14:textId="77777777" w:rsidR="00D10B12" w:rsidRDefault="00D10B12" w:rsidP="00870304">
            <w:pPr>
              <w:spacing w:line="276" w:lineRule="auto"/>
              <w:rPr>
                <w:ins w:id="49677" w:author="Tran Huan" w:date="2018-12-03T01:24:00Z"/>
                <w:lang w:val="en-US"/>
              </w:rPr>
            </w:pPr>
            <w:ins w:id="49678" w:author="Tran Huan" w:date="2018-12-03T01:24:00Z">
              <w:r w:rsidRPr="00FD2760">
                <w:t>character varying</w:t>
              </w:r>
            </w:ins>
          </w:p>
        </w:tc>
        <w:tc>
          <w:tcPr>
            <w:tcW w:w="1098" w:type="dxa"/>
            <w:noWrap/>
            <w:vAlign w:val="center"/>
          </w:tcPr>
          <w:p w14:paraId="72EC147A" w14:textId="77777777" w:rsidR="00D10B12" w:rsidRPr="00FD2760" w:rsidRDefault="00D10B12" w:rsidP="00870304">
            <w:pPr>
              <w:spacing w:line="276" w:lineRule="auto"/>
              <w:jc w:val="center"/>
              <w:rPr>
                <w:ins w:id="49679" w:author="Tran Huan" w:date="2018-12-03T01:24:00Z"/>
              </w:rPr>
            </w:pPr>
          </w:p>
        </w:tc>
        <w:tc>
          <w:tcPr>
            <w:tcW w:w="838" w:type="dxa"/>
            <w:noWrap/>
            <w:vAlign w:val="center"/>
          </w:tcPr>
          <w:p w14:paraId="65DA70B9" w14:textId="77777777" w:rsidR="00D10B12" w:rsidRPr="00FD2760" w:rsidRDefault="00D10B12" w:rsidP="00870304">
            <w:pPr>
              <w:spacing w:line="276" w:lineRule="auto"/>
              <w:jc w:val="center"/>
              <w:rPr>
                <w:ins w:id="49680" w:author="Tran Huan" w:date="2018-12-03T01:24:00Z"/>
              </w:rPr>
            </w:pPr>
          </w:p>
        </w:tc>
        <w:tc>
          <w:tcPr>
            <w:tcW w:w="823" w:type="dxa"/>
            <w:noWrap/>
            <w:vAlign w:val="center"/>
          </w:tcPr>
          <w:p w14:paraId="08235256" w14:textId="77777777" w:rsidR="00D10B12" w:rsidRPr="00FD2760" w:rsidRDefault="00D10B12" w:rsidP="00870304">
            <w:pPr>
              <w:spacing w:line="276" w:lineRule="auto"/>
              <w:jc w:val="center"/>
              <w:rPr>
                <w:ins w:id="49681" w:author="Tran Huan" w:date="2018-12-03T01:24:00Z"/>
              </w:rPr>
            </w:pPr>
          </w:p>
        </w:tc>
        <w:tc>
          <w:tcPr>
            <w:tcW w:w="2037" w:type="dxa"/>
            <w:noWrap/>
          </w:tcPr>
          <w:p w14:paraId="4E1A5AA6" w14:textId="77777777" w:rsidR="00D10B12" w:rsidRDefault="00D10B12" w:rsidP="00870304">
            <w:pPr>
              <w:spacing w:line="276" w:lineRule="auto"/>
              <w:rPr>
                <w:ins w:id="49682" w:author="Tran Huan" w:date="2018-12-03T01:24:00Z"/>
                <w:lang w:val="en-US"/>
              </w:rPr>
            </w:pPr>
            <w:ins w:id="49683" w:author="Tran Huan" w:date="2018-12-03T01:24:00Z">
              <w:r>
                <w:rPr>
                  <w:lang w:val="en-US"/>
                </w:rPr>
                <w:t>Mô tả ngắn</w:t>
              </w:r>
            </w:ins>
          </w:p>
        </w:tc>
      </w:tr>
      <w:tr w:rsidR="00D10B12" w:rsidRPr="001856AA" w14:paraId="142F5EFF" w14:textId="77777777" w:rsidTr="00870304">
        <w:trPr>
          <w:trHeight w:val="300"/>
          <w:ins w:id="49684" w:author="Tran Huan" w:date="2018-12-03T01:24:00Z"/>
        </w:trPr>
        <w:tc>
          <w:tcPr>
            <w:tcW w:w="708" w:type="dxa"/>
            <w:noWrap/>
            <w:vAlign w:val="center"/>
          </w:tcPr>
          <w:p w14:paraId="7EF2D432" w14:textId="77777777" w:rsidR="00D10B12" w:rsidRDefault="00D10B12" w:rsidP="00870304">
            <w:pPr>
              <w:spacing w:line="276" w:lineRule="auto"/>
              <w:jc w:val="center"/>
              <w:rPr>
                <w:ins w:id="49685" w:author="Tran Huan" w:date="2018-12-03T01:24:00Z"/>
                <w:lang w:val="en-US"/>
              </w:rPr>
            </w:pPr>
            <w:ins w:id="49686" w:author="Tran Huan" w:date="2018-12-03T01:24:00Z">
              <w:r>
                <w:rPr>
                  <w:lang w:val="en-US"/>
                </w:rPr>
                <w:t>5</w:t>
              </w:r>
            </w:ins>
          </w:p>
        </w:tc>
        <w:tc>
          <w:tcPr>
            <w:tcW w:w="1921" w:type="dxa"/>
            <w:noWrap/>
          </w:tcPr>
          <w:p w14:paraId="44C37EC5" w14:textId="77777777" w:rsidR="00D10B12" w:rsidRDefault="00D10B12" w:rsidP="00870304">
            <w:pPr>
              <w:spacing w:line="276" w:lineRule="auto"/>
              <w:rPr>
                <w:ins w:id="49687" w:author="Tran Huan" w:date="2018-12-03T01:24:00Z"/>
                <w:lang w:val="en-US"/>
              </w:rPr>
            </w:pPr>
            <w:ins w:id="49688" w:author="Tran Huan" w:date="2018-12-03T01:24:00Z">
              <w:r>
                <w:rPr>
                  <w:lang w:val="en-US"/>
                </w:rPr>
                <w:t>product_type_id</w:t>
              </w:r>
            </w:ins>
          </w:p>
        </w:tc>
        <w:tc>
          <w:tcPr>
            <w:tcW w:w="1300" w:type="dxa"/>
            <w:noWrap/>
          </w:tcPr>
          <w:p w14:paraId="1AE3281B" w14:textId="77777777" w:rsidR="00D10B12" w:rsidRPr="00C72765" w:rsidRDefault="00D10B12" w:rsidP="00870304">
            <w:pPr>
              <w:spacing w:line="276" w:lineRule="auto"/>
              <w:rPr>
                <w:ins w:id="49689" w:author="Tran Huan" w:date="2018-12-03T01:24:00Z"/>
                <w:lang w:val="en-US"/>
              </w:rPr>
            </w:pPr>
            <w:ins w:id="49690" w:author="Tran Huan" w:date="2018-12-03T01:24:00Z">
              <w:r>
                <w:rPr>
                  <w:lang w:val="en-US"/>
                </w:rPr>
                <w:t>numeric</w:t>
              </w:r>
            </w:ins>
          </w:p>
        </w:tc>
        <w:tc>
          <w:tcPr>
            <w:tcW w:w="1098" w:type="dxa"/>
            <w:noWrap/>
            <w:vAlign w:val="center"/>
          </w:tcPr>
          <w:p w14:paraId="178653CD" w14:textId="77777777" w:rsidR="00D10B12" w:rsidRPr="00FD2760" w:rsidRDefault="00D10B12" w:rsidP="00870304">
            <w:pPr>
              <w:spacing w:line="276" w:lineRule="auto"/>
              <w:jc w:val="center"/>
              <w:rPr>
                <w:ins w:id="49691" w:author="Tran Huan" w:date="2018-12-03T01:24:00Z"/>
              </w:rPr>
            </w:pPr>
          </w:p>
        </w:tc>
        <w:tc>
          <w:tcPr>
            <w:tcW w:w="838" w:type="dxa"/>
            <w:noWrap/>
            <w:vAlign w:val="center"/>
          </w:tcPr>
          <w:p w14:paraId="17499799" w14:textId="77777777" w:rsidR="00D10B12" w:rsidRPr="00FD2760" w:rsidRDefault="00D10B12" w:rsidP="00870304">
            <w:pPr>
              <w:spacing w:line="276" w:lineRule="auto"/>
              <w:jc w:val="center"/>
              <w:rPr>
                <w:ins w:id="49692" w:author="Tran Huan" w:date="2018-12-03T01:24:00Z"/>
              </w:rPr>
            </w:pPr>
          </w:p>
        </w:tc>
        <w:tc>
          <w:tcPr>
            <w:tcW w:w="823" w:type="dxa"/>
            <w:noWrap/>
            <w:vAlign w:val="center"/>
          </w:tcPr>
          <w:p w14:paraId="7D497DED" w14:textId="77777777" w:rsidR="00D10B12" w:rsidRPr="00C72765" w:rsidRDefault="00D10B12" w:rsidP="00870304">
            <w:pPr>
              <w:spacing w:line="276" w:lineRule="auto"/>
              <w:jc w:val="center"/>
              <w:rPr>
                <w:ins w:id="49693" w:author="Tran Huan" w:date="2018-12-03T01:24:00Z"/>
                <w:lang w:val="en-US"/>
              </w:rPr>
            </w:pPr>
            <w:ins w:id="49694" w:author="Tran Huan" w:date="2018-12-03T01:24:00Z">
              <w:r>
                <w:rPr>
                  <w:lang w:val="en-US"/>
                </w:rPr>
                <w:t>X</w:t>
              </w:r>
            </w:ins>
          </w:p>
        </w:tc>
        <w:tc>
          <w:tcPr>
            <w:tcW w:w="2037" w:type="dxa"/>
            <w:noWrap/>
          </w:tcPr>
          <w:p w14:paraId="0770F9E4" w14:textId="77777777" w:rsidR="00D10B12" w:rsidRDefault="00D10B12" w:rsidP="00870304">
            <w:pPr>
              <w:spacing w:line="276" w:lineRule="auto"/>
              <w:rPr>
                <w:ins w:id="49695" w:author="Tran Huan" w:date="2018-12-03T01:24:00Z"/>
                <w:lang w:val="en-US"/>
              </w:rPr>
            </w:pPr>
            <w:ins w:id="49696" w:author="Tran Huan" w:date="2018-12-03T01:24:00Z">
              <w:r>
                <w:rPr>
                  <w:lang w:val="en-US"/>
                </w:rPr>
                <w:t xml:space="preserve">ID loại quần áo. </w:t>
              </w:r>
            </w:ins>
          </w:p>
        </w:tc>
      </w:tr>
      <w:tr w:rsidR="00D10B12" w:rsidRPr="001856AA" w14:paraId="1DD91B5E" w14:textId="77777777" w:rsidTr="00870304">
        <w:trPr>
          <w:trHeight w:val="300"/>
          <w:ins w:id="49697" w:author="Tran Huan" w:date="2018-12-03T01:24:00Z"/>
        </w:trPr>
        <w:tc>
          <w:tcPr>
            <w:tcW w:w="708" w:type="dxa"/>
            <w:noWrap/>
            <w:vAlign w:val="center"/>
            <w:hideMark/>
          </w:tcPr>
          <w:p w14:paraId="785C14D4" w14:textId="77777777" w:rsidR="00D10B12" w:rsidRPr="00FD2760" w:rsidRDefault="00D10B12" w:rsidP="00870304">
            <w:pPr>
              <w:spacing w:line="276" w:lineRule="auto"/>
              <w:jc w:val="center"/>
              <w:rPr>
                <w:ins w:id="49698" w:author="Tran Huan" w:date="2018-12-03T01:24:00Z"/>
                <w:lang w:val="en-US"/>
              </w:rPr>
            </w:pPr>
            <w:ins w:id="49699" w:author="Tran Huan" w:date="2018-12-03T01:24:00Z">
              <w:r>
                <w:rPr>
                  <w:lang w:val="en-US"/>
                </w:rPr>
                <w:t>6</w:t>
              </w:r>
            </w:ins>
          </w:p>
        </w:tc>
        <w:tc>
          <w:tcPr>
            <w:tcW w:w="1921" w:type="dxa"/>
            <w:noWrap/>
            <w:hideMark/>
          </w:tcPr>
          <w:p w14:paraId="7F98120E" w14:textId="77777777" w:rsidR="00D10B12" w:rsidRPr="00FD2760" w:rsidRDefault="00D10B12" w:rsidP="00870304">
            <w:pPr>
              <w:spacing w:line="276" w:lineRule="auto"/>
              <w:rPr>
                <w:ins w:id="49700" w:author="Tran Huan" w:date="2018-12-03T01:24:00Z"/>
              </w:rPr>
            </w:pPr>
            <w:ins w:id="49701" w:author="Tran Huan" w:date="2018-12-03T01:24:00Z">
              <w:r w:rsidRPr="00FD2760">
                <w:t>status</w:t>
              </w:r>
            </w:ins>
          </w:p>
        </w:tc>
        <w:tc>
          <w:tcPr>
            <w:tcW w:w="1300" w:type="dxa"/>
            <w:noWrap/>
            <w:hideMark/>
          </w:tcPr>
          <w:p w14:paraId="07F9ABD5" w14:textId="77777777" w:rsidR="00D10B12" w:rsidRPr="00FD2760" w:rsidRDefault="00D10B12" w:rsidP="00870304">
            <w:pPr>
              <w:spacing w:line="276" w:lineRule="auto"/>
              <w:rPr>
                <w:ins w:id="49702" w:author="Tran Huan" w:date="2018-12-03T01:24:00Z"/>
              </w:rPr>
            </w:pPr>
            <w:ins w:id="49703" w:author="Tran Huan" w:date="2018-12-03T01:24:00Z">
              <w:r w:rsidRPr="00FD2760">
                <w:t>character varying</w:t>
              </w:r>
            </w:ins>
          </w:p>
        </w:tc>
        <w:tc>
          <w:tcPr>
            <w:tcW w:w="1098" w:type="dxa"/>
            <w:noWrap/>
            <w:vAlign w:val="center"/>
            <w:hideMark/>
          </w:tcPr>
          <w:p w14:paraId="1041D0E4" w14:textId="77777777" w:rsidR="00D10B12" w:rsidRPr="00FD2760" w:rsidRDefault="00D10B12" w:rsidP="00870304">
            <w:pPr>
              <w:spacing w:line="276" w:lineRule="auto"/>
              <w:jc w:val="center"/>
              <w:rPr>
                <w:ins w:id="49704" w:author="Tran Huan" w:date="2018-12-03T01:24:00Z"/>
              </w:rPr>
            </w:pPr>
            <w:ins w:id="49705" w:author="Tran Huan" w:date="2018-12-03T01:24:00Z">
              <w:r w:rsidRPr="00FD2760">
                <w:t>X</w:t>
              </w:r>
            </w:ins>
          </w:p>
        </w:tc>
        <w:tc>
          <w:tcPr>
            <w:tcW w:w="838" w:type="dxa"/>
            <w:noWrap/>
            <w:vAlign w:val="center"/>
            <w:hideMark/>
          </w:tcPr>
          <w:p w14:paraId="47F76B62" w14:textId="77777777" w:rsidR="00D10B12" w:rsidRPr="00FD2760" w:rsidRDefault="00D10B12" w:rsidP="00870304">
            <w:pPr>
              <w:spacing w:line="276" w:lineRule="auto"/>
              <w:jc w:val="center"/>
              <w:rPr>
                <w:ins w:id="49706" w:author="Tran Huan" w:date="2018-12-03T01:24:00Z"/>
              </w:rPr>
            </w:pPr>
          </w:p>
        </w:tc>
        <w:tc>
          <w:tcPr>
            <w:tcW w:w="823" w:type="dxa"/>
            <w:noWrap/>
            <w:vAlign w:val="center"/>
            <w:hideMark/>
          </w:tcPr>
          <w:p w14:paraId="79DF5D0C" w14:textId="77777777" w:rsidR="00D10B12" w:rsidRPr="00FD2760" w:rsidRDefault="00D10B12" w:rsidP="00870304">
            <w:pPr>
              <w:spacing w:line="276" w:lineRule="auto"/>
              <w:jc w:val="center"/>
              <w:rPr>
                <w:ins w:id="49707" w:author="Tran Huan" w:date="2018-12-03T01:24:00Z"/>
              </w:rPr>
            </w:pPr>
          </w:p>
        </w:tc>
        <w:tc>
          <w:tcPr>
            <w:tcW w:w="2037" w:type="dxa"/>
            <w:noWrap/>
            <w:hideMark/>
          </w:tcPr>
          <w:p w14:paraId="09019C62" w14:textId="77777777" w:rsidR="00D10B12" w:rsidRPr="00FD2760" w:rsidRDefault="00D10B12" w:rsidP="00870304">
            <w:pPr>
              <w:keepNext/>
              <w:spacing w:line="276" w:lineRule="auto"/>
              <w:rPr>
                <w:ins w:id="49708" w:author="Tran Huan" w:date="2018-12-03T01:24:00Z"/>
              </w:rPr>
            </w:pPr>
            <w:ins w:id="49709" w:author="Tran Huan" w:date="2018-12-03T01:24:00Z">
              <w:r w:rsidRPr="00FD2760">
                <w:t>Trạng thái</w:t>
              </w:r>
            </w:ins>
          </w:p>
        </w:tc>
      </w:tr>
    </w:tbl>
    <w:p w14:paraId="2CFBAEBB" w14:textId="4D4B7CDA" w:rsidR="00D10B12" w:rsidRPr="00C72765" w:rsidRDefault="00D10B12" w:rsidP="00F72AE0">
      <w:pPr>
        <w:pStyle w:val="Caption"/>
        <w:rPr>
          <w:ins w:id="49710" w:author="Tran Huan" w:date="2018-12-03T01:24:00Z"/>
          <w:i/>
        </w:rPr>
        <w:pPrChange w:id="49711" w:author="Tran Huan" w:date="2018-12-03T02:05:00Z">
          <w:pPr>
            <w:pStyle w:val="Caption"/>
          </w:pPr>
        </w:pPrChange>
      </w:pPr>
      <w:bookmarkStart w:id="49712" w:name="_Toc530993031"/>
      <w:bookmarkStart w:id="49713" w:name="_Toc531584509"/>
      <w:ins w:id="49714" w:author="Tran Huan" w:date="2018-12-03T01:24:00Z">
        <w:r>
          <w:t xml:space="preserve">Bảng </w:t>
        </w:r>
      </w:ins>
      <w:ins w:id="49715" w:author="Tran Huan" w:date="2018-12-03T02:43:00Z">
        <w:r w:rsidR="00867A6B">
          <w:fldChar w:fldCharType="begin"/>
        </w:r>
        <w:r w:rsidR="00867A6B">
          <w:instrText xml:space="preserve"> STYLEREF 1 \s </w:instrText>
        </w:r>
      </w:ins>
      <w:r w:rsidR="00867A6B">
        <w:fldChar w:fldCharType="separate"/>
      </w:r>
      <w:r w:rsidR="00867A6B">
        <w:rPr>
          <w:noProof/>
        </w:rPr>
        <w:t>4</w:t>
      </w:r>
      <w:ins w:id="49716"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9717" w:author="Tran Huan" w:date="2018-12-03T02:43:00Z">
        <w:r w:rsidR="00867A6B">
          <w:rPr>
            <w:noProof/>
          </w:rPr>
          <w:t>13</w:t>
        </w:r>
        <w:r w:rsidR="00867A6B">
          <w:fldChar w:fldCharType="end"/>
        </w:r>
      </w:ins>
      <w:ins w:id="49718" w:author="Tran Huan" w:date="2018-12-03T01:24:00Z">
        <w:r w:rsidRPr="00C72765">
          <w:t xml:space="preserve"> </w:t>
        </w:r>
        <w:r w:rsidRPr="00C72765">
          <w:rPr>
            <w:i/>
          </w:rPr>
          <w:t>Bảng dữ liệu quần áo</w:t>
        </w:r>
        <w:bookmarkEnd w:id="49712"/>
        <w:bookmarkEnd w:id="49713"/>
      </w:ins>
    </w:p>
    <w:p w14:paraId="4E6AFDA5" w14:textId="77777777" w:rsidR="00D10B12" w:rsidRDefault="00D10B12" w:rsidP="00D10B12">
      <w:pPr>
        <w:spacing w:line="276" w:lineRule="auto"/>
        <w:rPr>
          <w:ins w:id="49719" w:author="Tran Huan" w:date="2018-12-03T01:24:00Z"/>
          <w:b/>
          <w:lang w:val="en-US"/>
        </w:rPr>
      </w:pPr>
      <w:ins w:id="49720" w:author="Tran Huan" w:date="2018-12-03T01:24:00Z">
        <w:r>
          <w:rPr>
            <w:b/>
            <w:lang w:val="en-US"/>
          </w:rPr>
          <w:t>BẢNG PRODUCT_TYPE</w:t>
        </w:r>
      </w:ins>
    </w:p>
    <w:tbl>
      <w:tblPr>
        <w:tblStyle w:val="TableGrid"/>
        <w:tblW w:w="8815" w:type="dxa"/>
        <w:tblLook w:val="04A0" w:firstRow="1" w:lastRow="0" w:firstColumn="1" w:lastColumn="0" w:noHBand="0" w:noVBand="1"/>
      </w:tblPr>
      <w:tblGrid>
        <w:gridCol w:w="708"/>
        <w:gridCol w:w="2281"/>
        <w:gridCol w:w="1300"/>
        <w:gridCol w:w="1098"/>
        <w:gridCol w:w="838"/>
        <w:gridCol w:w="823"/>
        <w:gridCol w:w="1767"/>
      </w:tblGrid>
      <w:tr w:rsidR="00D10B12" w:rsidRPr="001856AA" w14:paraId="4925BDF4" w14:textId="77777777" w:rsidTr="00870304">
        <w:trPr>
          <w:trHeight w:val="300"/>
          <w:ins w:id="49721" w:author="Tran Huan" w:date="2018-12-03T01:24:00Z"/>
        </w:trPr>
        <w:tc>
          <w:tcPr>
            <w:tcW w:w="708" w:type="dxa"/>
            <w:noWrap/>
            <w:vAlign w:val="center"/>
            <w:hideMark/>
          </w:tcPr>
          <w:p w14:paraId="7991883E" w14:textId="77777777" w:rsidR="00D10B12" w:rsidRPr="001856AA" w:rsidRDefault="00D10B12" w:rsidP="00870304">
            <w:pPr>
              <w:spacing w:line="276" w:lineRule="auto"/>
              <w:jc w:val="center"/>
              <w:rPr>
                <w:ins w:id="49722" w:author="Tran Huan" w:date="2018-12-03T01:24:00Z"/>
                <w:b/>
                <w:bCs/>
              </w:rPr>
            </w:pPr>
            <w:ins w:id="49723" w:author="Tran Huan" w:date="2018-12-03T01:24:00Z">
              <w:r w:rsidRPr="001856AA">
                <w:rPr>
                  <w:b/>
                  <w:bCs/>
                  <w:lang w:val="da-DK"/>
                </w:rPr>
                <w:t>STT</w:t>
              </w:r>
            </w:ins>
          </w:p>
        </w:tc>
        <w:tc>
          <w:tcPr>
            <w:tcW w:w="2281" w:type="dxa"/>
            <w:noWrap/>
            <w:vAlign w:val="center"/>
            <w:hideMark/>
          </w:tcPr>
          <w:p w14:paraId="5F24A28A" w14:textId="77777777" w:rsidR="00D10B12" w:rsidRPr="001856AA" w:rsidRDefault="00D10B12" w:rsidP="00870304">
            <w:pPr>
              <w:spacing w:line="276" w:lineRule="auto"/>
              <w:jc w:val="center"/>
              <w:rPr>
                <w:ins w:id="49724" w:author="Tran Huan" w:date="2018-12-03T01:24:00Z"/>
                <w:b/>
                <w:bCs/>
              </w:rPr>
            </w:pPr>
            <w:ins w:id="49725" w:author="Tran Huan" w:date="2018-12-03T01:24:00Z">
              <w:r w:rsidRPr="001856AA">
                <w:rPr>
                  <w:b/>
                  <w:bCs/>
                  <w:lang w:val="da-DK"/>
                </w:rPr>
                <w:t>Tên trường</w:t>
              </w:r>
            </w:ins>
          </w:p>
        </w:tc>
        <w:tc>
          <w:tcPr>
            <w:tcW w:w="1300" w:type="dxa"/>
            <w:noWrap/>
            <w:vAlign w:val="center"/>
            <w:hideMark/>
          </w:tcPr>
          <w:p w14:paraId="1B7C7741" w14:textId="77777777" w:rsidR="00D10B12" w:rsidRPr="001856AA" w:rsidRDefault="00D10B12" w:rsidP="00870304">
            <w:pPr>
              <w:spacing w:line="276" w:lineRule="auto"/>
              <w:jc w:val="center"/>
              <w:rPr>
                <w:ins w:id="49726" w:author="Tran Huan" w:date="2018-12-03T01:24:00Z"/>
                <w:b/>
                <w:bCs/>
              </w:rPr>
            </w:pPr>
            <w:ins w:id="49727" w:author="Tran Huan" w:date="2018-12-03T01:24:00Z">
              <w:r w:rsidRPr="001856AA">
                <w:rPr>
                  <w:b/>
                  <w:bCs/>
                  <w:lang w:val="da-DK"/>
                </w:rPr>
                <w:t>Kiểu</w:t>
              </w:r>
            </w:ins>
          </w:p>
        </w:tc>
        <w:tc>
          <w:tcPr>
            <w:tcW w:w="1098" w:type="dxa"/>
            <w:noWrap/>
            <w:vAlign w:val="center"/>
            <w:hideMark/>
          </w:tcPr>
          <w:p w14:paraId="10F7BA67" w14:textId="77777777" w:rsidR="00D10B12" w:rsidRPr="001856AA" w:rsidRDefault="00D10B12" w:rsidP="00870304">
            <w:pPr>
              <w:spacing w:line="276" w:lineRule="auto"/>
              <w:jc w:val="center"/>
              <w:rPr>
                <w:ins w:id="49728" w:author="Tran Huan" w:date="2018-12-03T01:24:00Z"/>
                <w:b/>
                <w:bCs/>
              </w:rPr>
            </w:pPr>
            <w:ins w:id="49729" w:author="Tran Huan" w:date="2018-12-03T01:24:00Z">
              <w:r w:rsidRPr="001856AA">
                <w:rPr>
                  <w:b/>
                  <w:bCs/>
                  <w:lang w:val="da-DK"/>
                </w:rPr>
                <w:t>Chấp nhận Null</w:t>
              </w:r>
            </w:ins>
          </w:p>
        </w:tc>
        <w:tc>
          <w:tcPr>
            <w:tcW w:w="838" w:type="dxa"/>
            <w:noWrap/>
            <w:vAlign w:val="center"/>
            <w:hideMark/>
          </w:tcPr>
          <w:p w14:paraId="0AB6C754" w14:textId="77777777" w:rsidR="00D10B12" w:rsidRPr="001856AA" w:rsidRDefault="00D10B12" w:rsidP="00870304">
            <w:pPr>
              <w:spacing w:line="276" w:lineRule="auto"/>
              <w:jc w:val="center"/>
              <w:rPr>
                <w:ins w:id="49730" w:author="Tran Huan" w:date="2018-12-03T01:24:00Z"/>
                <w:b/>
                <w:bCs/>
              </w:rPr>
            </w:pPr>
            <w:ins w:id="49731" w:author="Tran Huan" w:date="2018-12-03T01:24:00Z">
              <w:r w:rsidRPr="001856AA">
                <w:rPr>
                  <w:b/>
                  <w:bCs/>
                  <w:lang w:val="da-DK"/>
                </w:rPr>
                <w:t>Khóa chính</w:t>
              </w:r>
            </w:ins>
          </w:p>
        </w:tc>
        <w:tc>
          <w:tcPr>
            <w:tcW w:w="823" w:type="dxa"/>
            <w:noWrap/>
            <w:vAlign w:val="center"/>
            <w:hideMark/>
          </w:tcPr>
          <w:p w14:paraId="2109A70D" w14:textId="77777777" w:rsidR="00D10B12" w:rsidRPr="001856AA" w:rsidRDefault="00D10B12" w:rsidP="00870304">
            <w:pPr>
              <w:spacing w:line="276" w:lineRule="auto"/>
              <w:jc w:val="center"/>
              <w:rPr>
                <w:ins w:id="49732" w:author="Tran Huan" w:date="2018-12-03T01:24:00Z"/>
                <w:b/>
                <w:bCs/>
              </w:rPr>
            </w:pPr>
            <w:ins w:id="49733" w:author="Tran Huan" w:date="2018-12-03T01:24:00Z">
              <w:r w:rsidRPr="001856AA">
                <w:rPr>
                  <w:b/>
                  <w:bCs/>
                  <w:lang w:val="da-DK"/>
                </w:rPr>
                <w:t>Khóa ngoại</w:t>
              </w:r>
            </w:ins>
          </w:p>
        </w:tc>
        <w:tc>
          <w:tcPr>
            <w:tcW w:w="1767" w:type="dxa"/>
            <w:noWrap/>
            <w:vAlign w:val="center"/>
            <w:hideMark/>
          </w:tcPr>
          <w:p w14:paraId="0A5A66C8" w14:textId="77777777" w:rsidR="00D10B12" w:rsidRPr="001856AA" w:rsidRDefault="00D10B12" w:rsidP="00870304">
            <w:pPr>
              <w:spacing w:line="276" w:lineRule="auto"/>
              <w:ind w:right="226"/>
              <w:jc w:val="center"/>
              <w:rPr>
                <w:ins w:id="49734" w:author="Tran Huan" w:date="2018-12-03T01:24:00Z"/>
                <w:b/>
                <w:bCs/>
              </w:rPr>
            </w:pPr>
            <w:ins w:id="49735" w:author="Tran Huan" w:date="2018-12-03T01:24:00Z">
              <w:r w:rsidRPr="001856AA">
                <w:rPr>
                  <w:b/>
                  <w:bCs/>
                  <w:lang w:val="da-DK"/>
                </w:rPr>
                <w:t>Mô tả</w:t>
              </w:r>
            </w:ins>
          </w:p>
        </w:tc>
      </w:tr>
      <w:tr w:rsidR="00D10B12" w:rsidRPr="001856AA" w14:paraId="72254B7E" w14:textId="77777777" w:rsidTr="00870304">
        <w:trPr>
          <w:trHeight w:val="300"/>
          <w:ins w:id="49736" w:author="Tran Huan" w:date="2018-12-03T01:24:00Z"/>
        </w:trPr>
        <w:tc>
          <w:tcPr>
            <w:tcW w:w="708" w:type="dxa"/>
            <w:noWrap/>
            <w:vAlign w:val="center"/>
            <w:hideMark/>
          </w:tcPr>
          <w:p w14:paraId="47F5156D" w14:textId="77777777" w:rsidR="00D10B12" w:rsidRPr="00FD2760" w:rsidRDefault="00D10B12" w:rsidP="00870304">
            <w:pPr>
              <w:spacing w:line="276" w:lineRule="auto"/>
              <w:jc w:val="center"/>
              <w:rPr>
                <w:ins w:id="49737" w:author="Tran Huan" w:date="2018-12-03T01:24:00Z"/>
              </w:rPr>
            </w:pPr>
            <w:ins w:id="49738" w:author="Tran Huan" w:date="2018-12-03T01:24:00Z">
              <w:r w:rsidRPr="00FD2760">
                <w:t>1</w:t>
              </w:r>
            </w:ins>
          </w:p>
        </w:tc>
        <w:tc>
          <w:tcPr>
            <w:tcW w:w="2281" w:type="dxa"/>
            <w:noWrap/>
            <w:hideMark/>
          </w:tcPr>
          <w:p w14:paraId="2043E3FF" w14:textId="77777777" w:rsidR="00D10B12" w:rsidRPr="00FD2760" w:rsidRDefault="00D10B12" w:rsidP="00870304">
            <w:pPr>
              <w:spacing w:line="276" w:lineRule="auto"/>
              <w:rPr>
                <w:ins w:id="49739" w:author="Tran Huan" w:date="2018-12-03T01:24:00Z"/>
              </w:rPr>
            </w:pPr>
            <w:ins w:id="49740" w:author="Tran Huan" w:date="2018-12-03T01:24:00Z">
              <w:r w:rsidRPr="00FD2760">
                <w:t>id</w:t>
              </w:r>
            </w:ins>
          </w:p>
        </w:tc>
        <w:tc>
          <w:tcPr>
            <w:tcW w:w="1300" w:type="dxa"/>
            <w:noWrap/>
            <w:hideMark/>
          </w:tcPr>
          <w:p w14:paraId="678E689A" w14:textId="77777777" w:rsidR="00D10B12" w:rsidRPr="00FD2760" w:rsidRDefault="00D10B12" w:rsidP="00870304">
            <w:pPr>
              <w:spacing w:line="276" w:lineRule="auto"/>
              <w:rPr>
                <w:ins w:id="49741" w:author="Tran Huan" w:date="2018-12-03T01:24:00Z"/>
              </w:rPr>
            </w:pPr>
            <w:ins w:id="49742" w:author="Tran Huan" w:date="2018-12-03T01:24:00Z">
              <w:r w:rsidRPr="00FD2760">
                <w:t>numeric</w:t>
              </w:r>
            </w:ins>
          </w:p>
        </w:tc>
        <w:tc>
          <w:tcPr>
            <w:tcW w:w="1098" w:type="dxa"/>
            <w:noWrap/>
            <w:vAlign w:val="center"/>
            <w:hideMark/>
          </w:tcPr>
          <w:p w14:paraId="5D4FDA46" w14:textId="77777777" w:rsidR="00D10B12" w:rsidRPr="00FD2760" w:rsidRDefault="00D10B12" w:rsidP="00870304">
            <w:pPr>
              <w:spacing w:line="276" w:lineRule="auto"/>
              <w:jc w:val="center"/>
              <w:rPr>
                <w:ins w:id="49743" w:author="Tran Huan" w:date="2018-12-03T01:24:00Z"/>
              </w:rPr>
            </w:pPr>
          </w:p>
        </w:tc>
        <w:tc>
          <w:tcPr>
            <w:tcW w:w="838" w:type="dxa"/>
            <w:noWrap/>
            <w:vAlign w:val="center"/>
            <w:hideMark/>
          </w:tcPr>
          <w:p w14:paraId="5B7592B5" w14:textId="77777777" w:rsidR="00D10B12" w:rsidRPr="00FD2760" w:rsidRDefault="00D10B12" w:rsidP="00870304">
            <w:pPr>
              <w:spacing w:line="276" w:lineRule="auto"/>
              <w:jc w:val="center"/>
              <w:rPr>
                <w:ins w:id="49744" w:author="Tran Huan" w:date="2018-12-03T01:24:00Z"/>
              </w:rPr>
            </w:pPr>
            <w:ins w:id="49745" w:author="Tran Huan" w:date="2018-12-03T01:24:00Z">
              <w:r w:rsidRPr="00FD2760">
                <w:t>X</w:t>
              </w:r>
            </w:ins>
          </w:p>
        </w:tc>
        <w:tc>
          <w:tcPr>
            <w:tcW w:w="823" w:type="dxa"/>
            <w:noWrap/>
            <w:vAlign w:val="center"/>
            <w:hideMark/>
          </w:tcPr>
          <w:p w14:paraId="488A1D71" w14:textId="77777777" w:rsidR="00D10B12" w:rsidRPr="00FD2760" w:rsidRDefault="00D10B12" w:rsidP="00870304">
            <w:pPr>
              <w:spacing w:line="276" w:lineRule="auto"/>
              <w:jc w:val="center"/>
              <w:rPr>
                <w:ins w:id="49746" w:author="Tran Huan" w:date="2018-12-03T01:24:00Z"/>
              </w:rPr>
            </w:pPr>
          </w:p>
        </w:tc>
        <w:tc>
          <w:tcPr>
            <w:tcW w:w="1767" w:type="dxa"/>
            <w:noWrap/>
            <w:hideMark/>
          </w:tcPr>
          <w:p w14:paraId="75986345" w14:textId="77777777" w:rsidR="00D10B12" w:rsidRPr="00FD2760" w:rsidRDefault="00D10B12" w:rsidP="00870304">
            <w:pPr>
              <w:spacing w:line="276" w:lineRule="auto"/>
              <w:rPr>
                <w:ins w:id="49747" w:author="Tran Huan" w:date="2018-12-03T01:24:00Z"/>
                <w:lang w:val="en-US"/>
              </w:rPr>
            </w:pPr>
            <w:ins w:id="49748" w:author="Tran Huan" w:date="2018-12-03T01:24:00Z">
              <w:r w:rsidRPr="00FD2760">
                <w:t xml:space="preserve">ID </w:t>
              </w:r>
              <w:r>
                <w:rPr>
                  <w:lang w:val="en-US"/>
                </w:rPr>
                <w:t>loại quần áo</w:t>
              </w:r>
            </w:ins>
          </w:p>
        </w:tc>
      </w:tr>
      <w:tr w:rsidR="00D10B12" w:rsidRPr="001856AA" w14:paraId="4E4F194D" w14:textId="77777777" w:rsidTr="00870304">
        <w:trPr>
          <w:trHeight w:val="300"/>
          <w:ins w:id="49749" w:author="Tran Huan" w:date="2018-12-03T01:24:00Z"/>
        </w:trPr>
        <w:tc>
          <w:tcPr>
            <w:tcW w:w="708" w:type="dxa"/>
            <w:noWrap/>
            <w:vAlign w:val="center"/>
            <w:hideMark/>
          </w:tcPr>
          <w:p w14:paraId="1BCE23AD" w14:textId="77777777" w:rsidR="00D10B12" w:rsidRPr="00FD2760" w:rsidRDefault="00D10B12" w:rsidP="00870304">
            <w:pPr>
              <w:spacing w:line="276" w:lineRule="auto"/>
              <w:jc w:val="center"/>
              <w:rPr>
                <w:ins w:id="49750" w:author="Tran Huan" w:date="2018-12-03T01:24:00Z"/>
              </w:rPr>
            </w:pPr>
            <w:ins w:id="49751" w:author="Tran Huan" w:date="2018-12-03T01:24:00Z">
              <w:r w:rsidRPr="00FD2760">
                <w:t>2</w:t>
              </w:r>
            </w:ins>
          </w:p>
        </w:tc>
        <w:tc>
          <w:tcPr>
            <w:tcW w:w="2281" w:type="dxa"/>
            <w:noWrap/>
            <w:hideMark/>
          </w:tcPr>
          <w:p w14:paraId="4E3B63E9" w14:textId="77777777" w:rsidR="00D10B12" w:rsidRPr="00FD2760" w:rsidRDefault="00D10B12" w:rsidP="00870304">
            <w:pPr>
              <w:spacing w:line="276" w:lineRule="auto"/>
              <w:rPr>
                <w:ins w:id="49752" w:author="Tran Huan" w:date="2018-12-03T01:24:00Z"/>
              </w:rPr>
            </w:pPr>
            <w:ins w:id="49753" w:author="Tran Huan" w:date="2018-12-03T01:24:00Z">
              <w:r>
                <w:rPr>
                  <w:lang w:val="en-US"/>
                </w:rPr>
                <w:t>product_type</w:t>
              </w:r>
              <w:r w:rsidRPr="00FD2760">
                <w:t>_name</w:t>
              </w:r>
            </w:ins>
          </w:p>
        </w:tc>
        <w:tc>
          <w:tcPr>
            <w:tcW w:w="1300" w:type="dxa"/>
            <w:noWrap/>
            <w:hideMark/>
          </w:tcPr>
          <w:p w14:paraId="5774C719" w14:textId="77777777" w:rsidR="00D10B12" w:rsidRPr="00FD2760" w:rsidRDefault="00D10B12" w:rsidP="00870304">
            <w:pPr>
              <w:spacing w:line="276" w:lineRule="auto"/>
              <w:rPr>
                <w:ins w:id="49754" w:author="Tran Huan" w:date="2018-12-03T01:24:00Z"/>
              </w:rPr>
            </w:pPr>
            <w:ins w:id="49755" w:author="Tran Huan" w:date="2018-12-03T01:24:00Z">
              <w:r w:rsidRPr="00FD2760">
                <w:t>character varying</w:t>
              </w:r>
            </w:ins>
          </w:p>
        </w:tc>
        <w:tc>
          <w:tcPr>
            <w:tcW w:w="1098" w:type="dxa"/>
            <w:noWrap/>
            <w:vAlign w:val="center"/>
            <w:hideMark/>
          </w:tcPr>
          <w:p w14:paraId="3606E1AD" w14:textId="77777777" w:rsidR="00D10B12" w:rsidRPr="00FD2760" w:rsidRDefault="00D10B12" w:rsidP="00870304">
            <w:pPr>
              <w:spacing w:line="276" w:lineRule="auto"/>
              <w:jc w:val="center"/>
              <w:rPr>
                <w:ins w:id="49756" w:author="Tran Huan" w:date="2018-12-03T01:24:00Z"/>
              </w:rPr>
            </w:pPr>
          </w:p>
        </w:tc>
        <w:tc>
          <w:tcPr>
            <w:tcW w:w="838" w:type="dxa"/>
            <w:noWrap/>
            <w:vAlign w:val="center"/>
            <w:hideMark/>
          </w:tcPr>
          <w:p w14:paraId="410C6A49" w14:textId="77777777" w:rsidR="00D10B12" w:rsidRPr="00FD2760" w:rsidRDefault="00D10B12" w:rsidP="00870304">
            <w:pPr>
              <w:spacing w:line="276" w:lineRule="auto"/>
              <w:jc w:val="center"/>
              <w:rPr>
                <w:ins w:id="49757" w:author="Tran Huan" w:date="2018-12-03T01:24:00Z"/>
              </w:rPr>
            </w:pPr>
          </w:p>
        </w:tc>
        <w:tc>
          <w:tcPr>
            <w:tcW w:w="823" w:type="dxa"/>
            <w:noWrap/>
            <w:vAlign w:val="center"/>
            <w:hideMark/>
          </w:tcPr>
          <w:p w14:paraId="14565474" w14:textId="77777777" w:rsidR="00D10B12" w:rsidRPr="00FD2760" w:rsidRDefault="00D10B12" w:rsidP="00870304">
            <w:pPr>
              <w:spacing w:line="276" w:lineRule="auto"/>
              <w:jc w:val="center"/>
              <w:rPr>
                <w:ins w:id="49758" w:author="Tran Huan" w:date="2018-12-03T01:24:00Z"/>
              </w:rPr>
            </w:pPr>
          </w:p>
        </w:tc>
        <w:tc>
          <w:tcPr>
            <w:tcW w:w="1767" w:type="dxa"/>
            <w:noWrap/>
            <w:hideMark/>
          </w:tcPr>
          <w:p w14:paraId="4EF2A920" w14:textId="77777777" w:rsidR="00D10B12" w:rsidRPr="00FD2760" w:rsidRDefault="00D10B12" w:rsidP="00870304">
            <w:pPr>
              <w:spacing w:line="276" w:lineRule="auto"/>
              <w:rPr>
                <w:ins w:id="49759" w:author="Tran Huan" w:date="2018-12-03T01:24:00Z"/>
                <w:lang w:val="en-US"/>
              </w:rPr>
            </w:pPr>
            <w:ins w:id="49760" w:author="Tran Huan" w:date="2018-12-03T01:24:00Z">
              <w:r>
                <w:rPr>
                  <w:lang w:val="en-US"/>
                </w:rPr>
                <w:t>Tên loại</w:t>
              </w:r>
            </w:ins>
          </w:p>
        </w:tc>
      </w:tr>
      <w:tr w:rsidR="00D10B12" w:rsidRPr="001856AA" w14:paraId="42CD7D62" w14:textId="77777777" w:rsidTr="00870304">
        <w:trPr>
          <w:trHeight w:val="300"/>
          <w:ins w:id="49761" w:author="Tran Huan" w:date="2018-12-03T01:24:00Z"/>
        </w:trPr>
        <w:tc>
          <w:tcPr>
            <w:tcW w:w="708" w:type="dxa"/>
            <w:noWrap/>
            <w:vAlign w:val="center"/>
            <w:hideMark/>
          </w:tcPr>
          <w:p w14:paraId="4B8A6F4C" w14:textId="77777777" w:rsidR="00D10B12" w:rsidRPr="00FD2760" w:rsidRDefault="00D10B12" w:rsidP="00870304">
            <w:pPr>
              <w:spacing w:line="276" w:lineRule="auto"/>
              <w:jc w:val="center"/>
              <w:rPr>
                <w:ins w:id="49762" w:author="Tran Huan" w:date="2018-12-03T01:24:00Z"/>
                <w:lang w:val="en-US"/>
              </w:rPr>
            </w:pPr>
            <w:ins w:id="49763" w:author="Tran Huan" w:date="2018-12-03T01:24:00Z">
              <w:r>
                <w:rPr>
                  <w:lang w:val="en-US"/>
                </w:rPr>
                <w:t>3</w:t>
              </w:r>
            </w:ins>
          </w:p>
        </w:tc>
        <w:tc>
          <w:tcPr>
            <w:tcW w:w="2281" w:type="dxa"/>
            <w:noWrap/>
            <w:hideMark/>
          </w:tcPr>
          <w:p w14:paraId="18DC85A9" w14:textId="77777777" w:rsidR="00D10B12" w:rsidRPr="00FD2760" w:rsidRDefault="00D10B12" w:rsidP="00870304">
            <w:pPr>
              <w:spacing w:line="276" w:lineRule="auto"/>
              <w:rPr>
                <w:ins w:id="49764" w:author="Tran Huan" w:date="2018-12-03T01:24:00Z"/>
              </w:rPr>
            </w:pPr>
            <w:ins w:id="49765" w:author="Tran Huan" w:date="2018-12-03T01:24:00Z">
              <w:r w:rsidRPr="00FD2760">
                <w:t>status</w:t>
              </w:r>
            </w:ins>
          </w:p>
        </w:tc>
        <w:tc>
          <w:tcPr>
            <w:tcW w:w="1300" w:type="dxa"/>
            <w:noWrap/>
            <w:hideMark/>
          </w:tcPr>
          <w:p w14:paraId="5F007012" w14:textId="77777777" w:rsidR="00D10B12" w:rsidRPr="00FD2760" w:rsidRDefault="00D10B12" w:rsidP="00870304">
            <w:pPr>
              <w:spacing w:line="276" w:lineRule="auto"/>
              <w:rPr>
                <w:ins w:id="49766" w:author="Tran Huan" w:date="2018-12-03T01:24:00Z"/>
              </w:rPr>
            </w:pPr>
            <w:ins w:id="49767" w:author="Tran Huan" w:date="2018-12-03T01:24:00Z">
              <w:r w:rsidRPr="00FD2760">
                <w:t>character varying</w:t>
              </w:r>
            </w:ins>
          </w:p>
        </w:tc>
        <w:tc>
          <w:tcPr>
            <w:tcW w:w="1098" w:type="dxa"/>
            <w:noWrap/>
            <w:vAlign w:val="center"/>
            <w:hideMark/>
          </w:tcPr>
          <w:p w14:paraId="2ED84DEA" w14:textId="77777777" w:rsidR="00D10B12" w:rsidRPr="00FD2760" w:rsidRDefault="00D10B12" w:rsidP="00870304">
            <w:pPr>
              <w:spacing w:line="276" w:lineRule="auto"/>
              <w:jc w:val="center"/>
              <w:rPr>
                <w:ins w:id="49768" w:author="Tran Huan" w:date="2018-12-03T01:24:00Z"/>
              </w:rPr>
            </w:pPr>
            <w:ins w:id="49769" w:author="Tran Huan" w:date="2018-12-03T01:24:00Z">
              <w:r w:rsidRPr="00FD2760">
                <w:t>X</w:t>
              </w:r>
            </w:ins>
          </w:p>
        </w:tc>
        <w:tc>
          <w:tcPr>
            <w:tcW w:w="838" w:type="dxa"/>
            <w:noWrap/>
            <w:vAlign w:val="center"/>
            <w:hideMark/>
          </w:tcPr>
          <w:p w14:paraId="3B31C8A6" w14:textId="77777777" w:rsidR="00D10B12" w:rsidRPr="00FD2760" w:rsidRDefault="00D10B12" w:rsidP="00870304">
            <w:pPr>
              <w:spacing w:line="276" w:lineRule="auto"/>
              <w:jc w:val="center"/>
              <w:rPr>
                <w:ins w:id="49770" w:author="Tran Huan" w:date="2018-12-03T01:24:00Z"/>
              </w:rPr>
            </w:pPr>
          </w:p>
        </w:tc>
        <w:tc>
          <w:tcPr>
            <w:tcW w:w="823" w:type="dxa"/>
            <w:noWrap/>
            <w:vAlign w:val="center"/>
            <w:hideMark/>
          </w:tcPr>
          <w:p w14:paraId="7FEB5C72" w14:textId="77777777" w:rsidR="00D10B12" w:rsidRPr="00FD2760" w:rsidRDefault="00D10B12" w:rsidP="00870304">
            <w:pPr>
              <w:spacing w:line="276" w:lineRule="auto"/>
              <w:jc w:val="center"/>
              <w:rPr>
                <w:ins w:id="49771" w:author="Tran Huan" w:date="2018-12-03T01:24:00Z"/>
              </w:rPr>
            </w:pPr>
          </w:p>
        </w:tc>
        <w:tc>
          <w:tcPr>
            <w:tcW w:w="1767" w:type="dxa"/>
            <w:noWrap/>
            <w:hideMark/>
          </w:tcPr>
          <w:p w14:paraId="034680F2" w14:textId="77777777" w:rsidR="00D10B12" w:rsidRPr="00FD2760" w:rsidRDefault="00D10B12" w:rsidP="00870304">
            <w:pPr>
              <w:keepNext/>
              <w:spacing w:line="276" w:lineRule="auto"/>
              <w:rPr>
                <w:ins w:id="49772" w:author="Tran Huan" w:date="2018-12-03T01:24:00Z"/>
              </w:rPr>
            </w:pPr>
            <w:ins w:id="49773" w:author="Tran Huan" w:date="2018-12-03T01:24:00Z">
              <w:r w:rsidRPr="00FD2760">
                <w:t>Trạng thái</w:t>
              </w:r>
            </w:ins>
          </w:p>
        </w:tc>
      </w:tr>
    </w:tbl>
    <w:p w14:paraId="604FFEA8" w14:textId="3CD97A2C" w:rsidR="00D10B12" w:rsidRPr="00266AC8" w:rsidRDefault="00D10B12" w:rsidP="00F72AE0">
      <w:pPr>
        <w:pStyle w:val="Caption"/>
        <w:rPr>
          <w:ins w:id="49774" w:author="Tran Huan" w:date="2018-12-03T01:24:00Z"/>
        </w:rPr>
        <w:pPrChange w:id="49775" w:author="Tran Huan" w:date="2018-12-03T02:05:00Z">
          <w:pPr>
            <w:pStyle w:val="Caption"/>
          </w:pPr>
        </w:pPrChange>
      </w:pPr>
      <w:bookmarkStart w:id="49776" w:name="_Toc530993032"/>
      <w:bookmarkStart w:id="49777" w:name="_Toc531584510"/>
      <w:ins w:id="49778" w:author="Tran Huan" w:date="2018-12-03T01:24:00Z">
        <w:r>
          <w:t xml:space="preserve">Bảng </w:t>
        </w:r>
      </w:ins>
      <w:ins w:id="49779" w:author="Tran Huan" w:date="2018-12-03T02:43:00Z">
        <w:r w:rsidR="00867A6B">
          <w:fldChar w:fldCharType="begin"/>
        </w:r>
        <w:r w:rsidR="00867A6B">
          <w:instrText xml:space="preserve"> STYLEREF 1 \s </w:instrText>
        </w:r>
      </w:ins>
      <w:r w:rsidR="00867A6B">
        <w:fldChar w:fldCharType="separate"/>
      </w:r>
      <w:r w:rsidR="00867A6B">
        <w:rPr>
          <w:noProof/>
        </w:rPr>
        <w:t>4</w:t>
      </w:r>
      <w:ins w:id="49780"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9781" w:author="Tran Huan" w:date="2018-12-03T02:43:00Z">
        <w:r w:rsidR="00867A6B">
          <w:rPr>
            <w:noProof/>
          </w:rPr>
          <w:t>14</w:t>
        </w:r>
        <w:r w:rsidR="00867A6B">
          <w:fldChar w:fldCharType="end"/>
        </w:r>
      </w:ins>
      <w:ins w:id="49782" w:author="Tran Huan" w:date="2018-12-03T01:24:00Z">
        <w:r w:rsidRPr="00C72765">
          <w:t xml:space="preserve"> </w:t>
        </w:r>
        <w:r w:rsidRPr="008F40CD">
          <w:rPr>
            <w:i/>
          </w:rPr>
          <w:t>Bảng dữ liệu loại quần áo</w:t>
        </w:r>
        <w:bookmarkEnd w:id="49776"/>
        <w:bookmarkEnd w:id="49777"/>
      </w:ins>
    </w:p>
    <w:p w14:paraId="77E94CA4" w14:textId="77777777" w:rsidR="00D10B12" w:rsidRDefault="00D10B12" w:rsidP="00D10B12">
      <w:pPr>
        <w:spacing w:line="276" w:lineRule="auto"/>
        <w:rPr>
          <w:ins w:id="49783" w:author="Tran Huan" w:date="2018-12-03T01:24:00Z"/>
          <w:b/>
          <w:lang w:val="en-US"/>
        </w:rPr>
      </w:pPr>
      <w:ins w:id="49784" w:author="Tran Huan" w:date="2018-12-03T01:24:00Z">
        <w:r>
          <w:rPr>
            <w:b/>
            <w:lang w:val="en-US"/>
          </w:rPr>
          <w:t>BẢNG PROMOTION</w:t>
        </w:r>
      </w:ins>
    </w:p>
    <w:tbl>
      <w:tblPr>
        <w:tblStyle w:val="TableGrid"/>
        <w:tblW w:w="8815" w:type="dxa"/>
        <w:tblLook w:val="04A0" w:firstRow="1" w:lastRow="0" w:firstColumn="1" w:lastColumn="0" w:noHBand="0" w:noVBand="1"/>
      </w:tblPr>
      <w:tblGrid>
        <w:gridCol w:w="708"/>
        <w:gridCol w:w="1993"/>
        <w:gridCol w:w="1300"/>
        <w:gridCol w:w="1098"/>
        <w:gridCol w:w="838"/>
        <w:gridCol w:w="823"/>
        <w:gridCol w:w="2055"/>
      </w:tblGrid>
      <w:tr w:rsidR="00D10B12" w:rsidRPr="001856AA" w14:paraId="1D25536F" w14:textId="77777777" w:rsidTr="00870304">
        <w:trPr>
          <w:trHeight w:val="300"/>
          <w:ins w:id="49785" w:author="Tran Huan" w:date="2018-12-03T01:24:00Z"/>
        </w:trPr>
        <w:tc>
          <w:tcPr>
            <w:tcW w:w="708" w:type="dxa"/>
            <w:noWrap/>
            <w:vAlign w:val="center"/>
            <w:hideMark/>
          </w:tcPr>
          <w:p w14:paraId="4C2E3912" w14:textId="77777777" w:rsidR="00D10B12" w:rsidRPr="001856AA" w:rsidRDefault="00D10B12" w:rsidP="00870304">
            <w:pPr>
              <w:spacing w:line="276" w:lineRule="auto"/>
              <w:jc w:val="center"/>
              <w:rPr>
                <w:ins w:id="49786" w:author="Tran Huan" w:date="2018-12-03T01:24:00Z"/>
                <w:b/>
                <w:bCs/>
              </w:rPr>
            </w:pPr>
            <w:ins w:id="49787" w:author="Tran Huan" w:date="2018-12-03T01:24:00Z">
              <w:r w:rsidRPr="001856AA">
                <w:rPr>
                  <w:b/>
                  <w:bCs/>
                  <w:lang w:val="da-DK"/>
                </w:rPr>
                <w:t>STT</w:t>
              </w:r>
            </w:ins>
          </w:p>
        </w:tc>
        <w:tc>
          <w:tcPr>
            <w:tcW w:w="1993" w:type="dxa"/>
            <w:noWrap/>
            <w:vAlign w:val="center"/>
            <w:hideMark/>
          </w:tcPr>
          <w:p w14:paraId="24504D5E" w14:textId="77777777" w:rsidR="00D10B12" w:rsidRPr="001856AA" w:rsidRDefault="00D10B12" w:rsidP="00870304">
            <w:pPr>
              <w:spacing w:line="276" w:lineRule="auto"/>
              <w:jc w:val="center"/>
              <w:rPr>
                <w:ins w:id="49788" w:author="Tran Huan" w:date="2018-12-03T01:24:00Z"/>
                <w:b/>
                <w:bCs/>
              </w:rPr>
            </w:pPr>
            <w:ins w:id="49789" w:author="Tran Huan" w:date="2018-12-03T01:24:00Z">
              <w:r w:rsidRPr="001856AA">
                <w:rPr>
                  <w:b/>
                  <w:bCs/>
                  <w:lang w:val="da-DK"/>
                </w:rPr>
                <w:t>Tên trường</w:t>
              </w:r>
            </w:ins>
          </w:p>
        </w:tc>
        <w:tc>
          <w:tcPr>
            <w:tcW w:w="1300" w:type="dxa"/>
            <w:noWrap/>
            <w:vAlign w:val="center"/>
            <w:hideMark/>
          </w:tcPr>
          <w:p w14:paraId="37B4E338" w14:textId="77777777" w:rsidR="00D10B12" w:rsidRPr="001856AA" w:rsidRDefault="00D10B12" w:rsidP="00870304">
            <w:pPr>
              <w:spacing w:line="276" w:lineRule="auto"/>
              <w:jc w:val="center"/>
              <w:rPr>
                <w:ins w:id="49790" w:author="Tran Huan" w:date="2018-12-03T01:24:00Z"/>
                <w:b/>
                <w:bCs/>
              </w:rPr>
            </w:pPr>
            <w:ins w:id="49791" w:author="Tran Huan" w:date="2018-12-03T01:24:00Z">
              <w:r w:rsidRPr="001856AA">
                <w:rPr>
                  <w:b/>
                  <w:bCs/>
                  <w:lang w:val="da-DK"/>
                </w:rPr>
                <w:t>Kiểu</w:t>
              </w:r>
            </w:ins>
          </w:p>
        </w:tc>
        <w:tc>
          <w:tcPr>
            <w:tcW w:w="1098" w:type="dxa"/>
            <w:noWrap/>
            <w:vAlign w:val="center"/>
            <w:hideMark/>
          </w:tcPr>
          <w:p w14:paraId="317DAD8B" w14:textId="77777777" w:rsidR="00D10B12" w:rsidRPr="001856AA" w:rsidRDefault="00D10B12" w:rsidP="00870304">
            <w:pPr>
              <w:spacing w:line="276" w:lineRule="auto"/>
              <w:jc w:val="center"/>
              <w:rPr>
                <w:ins w:id="49792" w:author="Tran Huan" w:date="2018-12-03T01:24:00Z"/>
                <w:b/>
                <w:bCs/>
              </w:rPr>
            </w:pPr>
            <w:ins w:id="49793" w:author="Tran Huan" w:date="2018-12-03T01:24:00Z">
              <w:r w:rsidRPr="001856AA">
                <w:rPr>
                  <w:b/>
                  <w:bCs/>
                  <w:lang w:val="da-DK"/>
                </w:rPr>
                <w:t>Chấp nhận Null</w:t>
              </w:r>
            </w:ins>
          </w:p>
        </w:tc>
        <w:tc>
          <w:tcPr>
            <w:tcW w:w="838" w:type="dxa"/>
            <w:noWrap/>
            <w:vAlign w:val="center"/>
            <w:hideMark/>
          </w:tcPr>
          <w:p w14:paraId="3D776AF0" w14:textId="77777777" w:rsidR="00D10B12" w:rsidRPr="001856AA" w:rsidRDefault="00D10B12" w:rsidP="00870304">
            <w:pPr>
              <w:spacing w:line="276" w:lineRule="auto"/>
              <w:jc w:val="center"/>
              <w:rPr>
                <w:ins w:id="49794" w:author="Tran Huan" w:date="2018-12-03T01:24:00Z"/>
                <w:b/>
                <w:bCs/>
              </w:rPr>
            </w:pPr>
            <w:ins w:id="49795" w:author="Tran Huan" w:date="2018-12-03T01:24:00Z">
              <w:r w:rsidRPr="001856AA">
                <w:rPr>
                  <w:b/>
                  <w:bCs/>
                  <w:lang w:val="da-DK"/>
                </w:rPr>
                <w:t>Khóa chính</w:t>
              </w:r>
            </w:ins>
          </w:p>
        </w:tc>
        <w:tc>
          <w:tcPr>
            <w:tcW w:w="823" w:type="dxa"/>
            <w:noWrap/>
            <w:vAlign w:val="center"/>
            <w:hideMark/>
          </w:tcPr>
          <w:p w14:paraId="294E50EE" w14:textId="77777777" w:rsidR="00D10B12" w:rsidRPr="001856AA" w:rsidRDefault="00D10B12" w:rsidP="00870304">
            <w:pPr>
              <w:spacing w:line="276" w:lineRule="auto"/>
              <w:jc w:val="center"/>
              <w:rPr>
                <w:ins w:id="49796" w:author="Tran Huan" w:date="2018-12-03T01:24:00Z"/>
                <w:b/>
                <w:bCs/>
              </w:rPr>
            </w:pPr>
            <w:ins w:id="49797" w:author="Tran Huan" w:date="2018-12-03T01:24:00Z">
              <w:r w:rsidRPr="001856AA">
                <w:rPr>
                  <w:b/>
                  <w:bCs/>
                  <w:lang w:val="da-DK"/>
                </w:rPr>
                <w:t>Khóa ngoại</w:t>
              </w:r>
            </w:ins>
          </w:p>
        </w:tc>
        <w:tc>
          <w:tcPr>
            <w:tcW w:w="2055" w:type="dxa"/>
            <w:noWrap/>
            <w:vAlign w:val="center"/>
            <w:hideMark/>
          </w:tcPr>
          <w:p w14:paraId="3C8388D6" w14:textId="77777777" w:rsidR="00D10B12" w:rsidRPr="001856AA" w:rsidRDefault="00D10B12" w:rsidP="00870304">
            <w:pPr>
              <w:spacing w:line="276" w:lineRule="auto"/>
              <w:ind w:right="226"/>
              <w:jc w:val="center"/>
              <w:rPr>
                <w:ins w:id="49798" w:author="Tran Huan" w:date="2018-12-03T01:24:00Z"/>
                <w:b/>
                <w:bCs/>
              </w:rPr>
            </w:pPr>
            <w:ins w:id="49799" w:author="Tran Huan" w:date="2018-12-03T01:24:00Z">
              <w:r w:rsidRPr="001856AA">
                <w:rPr>
                  <w:b/>
                  <w:bCs/>
                  <w:lang w:val="da-DK"/>
                </w:rPr>
                <w:t>Mô tả</w:t>
              </w:r>
            </w:ins>
          </w:p>
        </w:tc>
      </w:tr>
      <w:tr w:rsidR="00D10B12" w:rsidRPr="001856AA" w14:paraId="2A1D418A" w14:textId="77777777" w:rsidTr="00870304">
        <w:trPr>
          <w:trHeight w:val="300"/>
          <w:ins w:id="49800" w:author="Tran Huan" w:date="2018-12-03T01:24:00Z"/>
        </w:trPr>
        <w:tc>
          <w:tcPr>
            <w:tcW w:w="708" w:type="dxa"/>
            <w:noWrap/>
            <w:vAlign w:val="center"/>
            <w:hideMark/>
          </w:tcPr>
          <w:p w14:paraId="3BFE8D0F" w14:textId="77777777" w:rsidR="00D10B12" w:rsidRPr="00FD2760" w:rsidRDefault="00D10B12" w:rsidP="00870304">
            <w:pPr>
              <w:spacing w:line="276" w:lineRule="auto"/>
              <w:jc w:val="center"/>
              <w:rPr>
                <w:ins w:id="49801" w:author="Tran Huan" w:date="2018-12-03T01:24:00Z"/>
              </w:rPr>
            </w:pPr>
            <w:ins w:id="49802" w:author="Tran Huan" w:date="2018-12-03T01:24:00Z">
              <w:r w:rsidRPr="00FD2760">
                <w:t>1</w:t>
              </w:r>
            </w:ins>
          </w:p>
        </w:tc>
        <w:tc>
          <w:tcPr>
            <w:tcW w:w="1993" w:type="dxa"/>
            <w:noWrap/>
            <w:hideMark/>
          </w:tcPr>
          <w:p w14:paraId="2F765A15" w14:textId="77777777" w:rsidR="00D10B12" w:rsidRPr="00FD2760" w:rsidRDefault="00D10B12" w:rsidP="00870304">
            <w:pPr>
              <w:spacing w:line="276" w:lineRule="auto"/>
              <w:rPr>
                <w:ins w:id="49803" w:author="Tran Huan" w:date="2018-12-03T01:24:00Z"/>
              </w:rPr>
            </w:pPr>
            <w:ins w:id="49804" w:author="Tran Huan" w:date="2018-12-03T01:24:00Z">
              <w:r w:rsidRPr="00FD2760">
                <w:t>id</w:t>
              </w:r>
            </w:ins>
          </w:p>
        </w:tc>
        <w:tc>
          <w:tcPr>
            <w:tcW w:w="1300" w:type="dxa"/>
            <w:noWrap/>
            <w:hideMark/>
          </w:tcPr>
          <w:p w14:paraId="6A6AA51A" w14:textId="77777777" w:rsidR="00D10B12" w:rsidRPr="00FD2760" w:rsidRDefault="00D10B12" w:rsidP="00870304">
            <w:pPr>
              <w:spacing w:line="276" w:lineRule="auto"/>
              <w:rPr>
                <w:ins w:id="49805" w:author="Tran Huan" w:date="2018-12-03T01:24:00Z"/>
              </w:rPr>
            </w:pPr>
            <w:ins w:id="49806" w:author="Tran Huan" w:date="2018-12-03T01:24:00Z">
              <w:r w:rsidRPr="00FD2760">
                <w:t>numeric</w:t>
              </w:r>
            </w:ins>
          </w:p>
        </w:tc>
        <w:tc>
          <w:tcPr>
            <w:tcW w:w="1098" w:type="dxa"/>
            <w:noWrap/>
            <w:vAlign w:val="center"/>
            <w:hideMark/>
          </w:tcPr>
          <w:p w14:paraId="184CCF9B" w14:textId="77777777" w:rsidR="00D10B12" w:rsidRPr="00FD2760" w:rsidRDefault="00D10B12" w:rsidP="00870304">
            <w:pPr>
              <w:spacing w:line="276" w:lineRule="auto"/>
              <w:jc w:val="center"/>
              <w:rPr>
                <w:ins w:id="49807" w:author="Tran Huan" w:date="2018-12-03T01:24:00Z"/>
              </w:rPr>
            </w:pPr>
          </w:p>
        </w:tc>
        <w:tc>
          <w:tcPr>
            <w:tcW w:w="838" w:type="dxa"/>
            <w:noWrap/>
            <w:vAlign w:val="center"/>
            <w:hideMark/>
          </w:tcPr>
          <w:p w14:paraId="55C53C22" w14:textId="77777777" w:rsidR="00D10B12" w:rsidRPr="00FD2760" w:rsidRDefault="00D10B12" w:rsidP="00870304">
            <w:pPr>
              <w:spacing w:line="276" w:lineRule="auto"/>
              <w:jc w:val="center"/>
              <w:rPr>
                <w:ins w:id="49808" w:author="Tran Huan" w:date="2018-12-03T01:24:00Z"/>
              </w:rPr>
            </w:pPr>
            <w:ins w:id="49809" w:author="Tran Huan" w:date="2018-12-03T01:24:00Z">
              <w:r w:rsidRPr="00FD2760">
                <w:t>X</w:t>
              </w:r>
            </w:ins>
          </w:p>
        </w:tc>
        <w:tc>
          <w:tcPr>
            <w:tcW w:w="823" w:type="dxa"/>
            <w:noWrap/>
            <w:vAlign w:val="center"/>
            <w:hideMark/>
          </w:tcPr>
          <w:p w14:paraId="0AA0C17E" w14:textId="77777777" w:rsidR="00D10B12" w:rsidRPr="00FD2760" w:rsidRDefault="00D10B12" w:rsidP="00870304">
            <w:pPr>
              <w:spacing w:line="276" w:lineRule="auto"/>
              <w:jc w:val="center"/>
              <w:rPr>
                <w:ins w:id="49810" w:author="Tran Huan" w:date="2018-12-03T01:24:00Z"/>
              </w:rPr>
            </w:pPr>
          </w:p>
        </w:tc>
        <w:tc>
          <w:tcPr>
            <w:tcW w:w="2055" w:type="dxa"/>
            <w:noWrap/>
            <w:hideMark/>
          </w:tcPr>
          <w:p w14:paraId="542BA9C8" w14:textId="77777777" w:rsidR="00D10B12" w:rsidRPr="00FD2760" w:rsidRDefault="00D10B12" w:rsidP="00870304">
            <w:pPr>
              <w:spacing w:line="276" w:lineRule="auto"/>
              <w:rPr>
                <w:ins w:id="49811" w:author="Tran Huan" w:date="2018-12-03T01:24:00Z"/>
                <w:lang w:val="en-US"/>
              </w:rPr>
            </w:pPr>
            <w:ins w:id="49812" w:author="Tran Huan" w:date="2018-12-03T01:24:00Z">
              <w:r w:rsidRPr="00FD2760">
                <w:t xml:space="preserve">ID </w:t>
              </w:r>
              <w:r>
                <w:rPr>
                  <w:lang w:val="en-US"/>
                </w:rPr>
                <w:t>chất liệu</w:t>
              </w:r>
            </w:ins>
          </w:p>
        </w:tc>
      </w:tr>
      <w:tr w:rsidR="00D10B12" w:rsidRPr="001856AA" w14:paraId="7E051C5A" w14:textId="77777777" w:rsidTr="00870304">
        <w:trPr>
          <w:trHeight w:val="300"/>
          <w:ins w:id="49813" w:author="Tran Huan" w:date="2018-12-03T01:24:00Z"/>
        </w:trPr>
        <w:tc>
          <w:tcPr>
            <w:tcW w:w="708" w:type="dxa"/>
            <w:noWrap/>
            <w:vAlign w:val="center"/>
            <w:hideMark/>
          </w:tcPr>
          <w:p w14:paraId="3F68037B" w14:textId="77777777" w:rsidR="00D10B12" w:rsidRPr="00FD2760" w:rsidRDefault="00D10B12" w:rsidP="00870304">
            <w:pPr>
              <w:spacing w:line="276" w:lineRule="auto"/>
              <w:jc w:val="center"/>
              <w:rPr>
                <w:ins w:id="49814" w:author="Tran Huan" w:date="2018-12-03T01:24:00Z"/>
              </w:rPr>
            </w:pPr>
            <w:ins w:id="49815" w:author="Tran Huan" w:date="2018-12-03T01:24:00Z">
              <w:r w:rsidRPr="00FD2760">
                <w:t>2</w:t>
              </w:r>
            </w:ins>
          </w:p>
        </w:tc>
        <w:tc>
          <w:tcPr>
            <w:tcW w:w="1993" w:type="dxa"/>
            <w:noWrap/>
            <w:hideMark/>
          </w:tcPr>
          <w:p w14:paraId="145A4FF1" w14:textId="77777777" w:rsidR="00D10B12" w:rsidRPr="00FD2760" w:rsidRDefault="00D10B12" w:rsidP="00870304">
            <w:pPr>
              <w:spacing w:line="276" w:lineRule="auto"/>
              <w:rPr>
                <w:ins w:id="49816" w:author="Tran Huan" w:date="2018-12-03T01:24:00Z"/>
              </w:rPr>
            </w:pPr>
            <w:ins w:id="49817" w:author="Tran Huan" w:date="2018-12-03T01:24:00Z">
              <w:r>
                <w:rPr>
                  <w:lang w:val="en-US"/>
                </w:rPr>
                <w:t>promotion</w:t>
              </w:r>
              <w:r w:rsidRPr="00FD2760">
                <w:t>_name</w:t>
              </w:r>
            </w:ins>
          </w:p>
        </w:tc>
        <w:tc>
          <w:tcPr>
            <w:tcW w:w="1300" w:type="dxa"/>
            <w:noWrap/>
            <w:hideMark/>
          </w:tcPr>
          <w:p w14:paraId="67B98440" w14:textId="77777777" w:rsidR="00D10B12" w:rsidRPr="00FD2760" w:rsidRDefault="00D10B12" w:rsidP="00870304">
            <w:pPr>
              <w:spacing w:line="276" w:lineRule="auto"/>
              <w:rPr>
                <w:ins w:id="49818" w:author="Tran Huan" w:date="2018-12-03T01:24:00Z"/>
              </w:rPr>
            </w:pPr>
            <w:ins w:id="49819" w:author="Tran Huan" w:date="2018-12-03T01:24:00Z">
              <w:r w:rsidRPr="00FD2760">
                <w:t>character varying</w:t>
              </w:r>
            </w:ins>
          </w:p>
        </w:tc>
        <w:tc>
          <w:tcPr>
            <w:tcW w:w="1098" w:type="dxa"/>
            <w:noWrap/>
            <w:vAlign w:val="center"/>
            <w:hideMark/>
          </w:tcPr>
          <w:p w14:paraId="531371D3" w14:textId="77777777" w:rsidR="00D10B12" w:rsidRPr="00FD2760" w:rsidRDefault="00D10B12" w:rsidP="00870304">
            <w:pPr>
              <w:spacing w:line="276" w:lineRule="auto"/>
              <w:jc w:val="center"/>
              <w:rPr>
                <w:ins w:id="49820" w:author="Tran Huan" w:date="2018-12-03T01:24:00Z"/>
              </w:rPr>
            </w:pPr>
          </w:p>
        </w:tc>
        <w:tc>
          <w:tcPr>
            <w:tcW w:w="838" w:type="dxa"/>
            <w:noWrap/>
            <w:vAlign w:val="center"/>
            <w:hideMark/>
          </w:tcPr>
          <w:p w14:paraId="2C029F0B" w14:textId="77777777" w:rsidR="00D10B12" w:rsidRPr="00FD2760" w:rsidRDefault="00D10B12" w:rsidP="00870304">
            <w:pPr>
              <w:spacing w:line="276" w:lineRule="auto"/>
              <w:jc w:val="center"/>
              <w:rPr>
                <w:ins w:id="49821" w:author="Tran Huan" w:date="2018-12-03T01:24:00Z"/>
              </w:rPr>
            </w:pPr>
          </w:p>
        </w:tc>
        <w:tc>
          <w:tcPr>
            <w:tcW w:w="823" w:type="dxa"/>
            <w:noWrap/>
            <w:vAlign w:val="center"/>
            <w:hideMark/>
          </w:tcPr>
          <w:p w14:paraId="7B9C3858" w14:textId="77777777" w:rsidR="00D10B12" w:rsidRPr="00FD2760" w:rsidRDefault="00D10B12" w:rsidP="00870304">
            <w:pPr>
              <w:spacing w:line="276" w:lineRule="auto"/>
              <w:jc w:val="center"/>
              <w:rPr>
                <w:ins w:id="49822" w:author="Tran Huan" w:date="2018-12-03T01:24:00Z"/>
              </w:rPr>
            </w:pPr>
          </w:p>
        </w:tc>
        <w:tc>
          <w:tcPr>
            <w:tcW w:w="2055" w:type="dxa"/>
            <w:noWrap/>
            <w:hideMark/>
          </w:tcPr>
          <w:p w14:paraId="332A6F85" w14:textId="77777777" w:rsidR="00D10B12" w:rsidRPr="00FD2760" w:rsidRDefault="00D10B12" w:rsidP="00870304">
            <w:pPr>
              <w:spacing w:line="276" w:lineRule="auto"/>
              <w:rPr>
                <w:ins w:id="49823" w:author="Tran Huan" w:date="2018-12-03T01:24:00Z"/>
                <w:lang w:val="en-US"/>
              </w:rPr>
            </w:pPr>
            <w:ins w:id="49824" w:author="Tran Huan" w:date="2018-12-03T01:24:00Z">
              <w:r>
                <w:rPr>
                  <w:lang w:val="en-US"/>
                </w:rPr>
                <w:t>Tên chất liệu</w:t>
              </w:r>
            </w:ins>
          </w:p>
        </w:tc>
      </w:tr>
      <w:tr w:rsidR="00D10B12" w:rsidRPr="001856AA" w14:paraId="504F0443" w14:textId="77777777" w:rsidTr="00870304">
        <w:trPr>
          <w:trHeight w:val="300"/>
          <w:ins w:id="49825" w:author="Tran Huan" w:date="2018-12-03T01:24:00Z"/>
        </w:trPr>
        <w:tc>
          <w:tcPr>
            <w:tcW w:w="708" w:type="dxa"/>
            <w:noWrap/>
            <w:vAlign w:val="center"/>
          </w:tcPr>
          <w:p w14:paraId="251D9D23" w14:textId="77777777" w:rsidR="00D10B12" w:rsidRPr="00C72765" w:rsidRDefault="00D10B12" w:rsidP="00870304">
            <w:pPr>
              <w:spacing w:line="276" w:lineRule="auto"/>
              <w:jc w:val="center"/>
              <w:rPr>
                <w:ins w:id="49826" w:author="Tran Huan" w:date="2018-12-03T01:24:00Z"/>
                <w:lang w:val="en-US"/>
              </w:rPr>
            </w:pPr>
            <w:ins w:id="49827" w:author="Tran Huan" w:date="2018-12-03T01:24:00Z">
              <w:r>
                <w:rPr>
                  <w:lang w:val="en-US"/>
                </w:rPr>
                <w:t>3</w:t>
              </w:r>
            </w:ins>
          </w:p>
        </w:tc>
        <w:tc>
          <w:tcPr>
            <w:tcW w:w="1993" w:type="dxa"/>
            <w:noWrap/>
          </w:tcPr>
          <w:p w14:paraId="7C2205AD" w14:textId="77777777" w:rsidR="00D10B12" w:rsidRDefault="00D10B12" w:rsidP="00870304">
            <w:pPr>
              <w:spacing w:line="276" w:lineRule="auto"/>
              <w:rPr>
                <w:ins w:id="49828" w:author="Tran Huan" w:date="2018-12-03T01:24:00Z"/>
                <w:lang w:val="en-US"/>
              </w:rPr>
            </w:pPr>
            <w:ins w:id="49829" w:author="Tran Huan" w:date="2018-12-03T01:24:00Z">
              <w:r>
                <w:rPr>
                  <w:lang w:val="en-US"/>
                </w:rPr>
                <w:t>sale</w:t>
              </w:r>
            </w:ins>
          </w:p>
        </w:tc>
        <w:tc>
          <w:tcPr>
            <w:tcW w:w="1300" w:type="dxa"/>
            <w:noWrap/>
          </w:tcPr>
          <w:p w14:paraId="4040C65E" w14:textId="77777777" w:rsidR="00D10B12" w:rsidRPr="00C72765" w:rsidRDefault="00D10B12" w:rsidP="00870304">
            <w:pPr>
              <w:spacing w:line="276" w:lineRule="auto"/>
              <w:rPr>
                <w:ins w:id="49830" w:author="Tran Huan" w:date="2018-12-03T01:24:00Z"/>
                <w:lang w:val="en-US"/>
              </w:rPr>
            </w:pPr>
            <w:ins w:id="49831" w:author="Tran Huan" w:date="2018-12-03T01:24:00Z">
              <w:r>
                <w:rPr>
                  <w:lang w:val="en-US"/>
                </w:rPr>
                <w:t>integer</w:t>
              </w:r>
            </w:ins>
          </w:p>
        </w:tc>
        <w:tc>
          <w:tcPr>
            <w:tcW w:w="1098" w:type="dxa"/>
            <w:noWrap/>
            <w:vAlign w:val="center"/>
          </w:tcPr>
          <w:p w14:paraId="1006DC31" w14:textId="77777777" w:rsidR="00D10B12" w:rsidRPr="00FD2760" w:rsidRDefault="00D10B12" w:rsidP="00870304">
            <w:pPr>
              <w:spacing w:line="276" w:lineRule="auto"/>
              <w:jc w:val="center"/>
              <w:rPr>
                <w:ins w:id="49832" w:author="Tran Huan" w:date="2018-12-03T01:24:00Z"/>
              </w:rPr>
            </w:pPr>
          </w:p>
        </w:tc>
        <w:tc>
          <w:tcPr>
            <w:tcW w:w="838" w:type="dxa"/>
            <w:noWrap/>
            <w:vAlign w:val="center"/>
          </w:tcPr>
          <w:p w14:paraId="723A07AF" w14:textId="77777777" w:rsidR="00D10B12" w:rsidRPr="00FD2760" w:rsidRDefault="00D10B12" w:rsidP="00870304">
            <w:pPr>
              <w:spacing w:line="276" w:lineRule="auto"/>
              <w:jc w:val="center"/>
              <w:rPr>
                <w:ins w:id="49833" w:author="Tran Huan" w:date="2018-12-03T01:24:00Z"/>
              </w:rPr>
            </w:pPr>
          </w:p>
        </w:tc>
        <w:tc>
          <w:tcPr>
            <w:tcW w:w="823" w:type="dxa"/>
            <w:noWrap/>
            <w:vAlign w:val="center"/>
          </w:tcPr>
          <w:p w14:paraId="3745B425" w14:textId="77777777" w:rsidR="00D10B12" w:rsidRPr="00FD2760" w:rsidRDefault="00D10B12" w:rsidP="00870304">
            <w:pPr>
              <w:spacing w:line="276" w:lineRule="auto"/>
              <w:jc w:val="center"/>
              <w:rPr>
                <w:ins w:id="49834" w:author="Tran Huan" w:date="2018-12-03T01:24:00Z"/>
              </w:rPr>
            </w:pPr>
          </w:p>
        </w:tc>
        <w:tc>
          <w:tcPr>
            <w:tcW w:w="2055" w:type="dxa"/>
            <w:noWrap/>
          </w:tcPr>
          <w:p w14:paraId="081CB4C1" w14:textId="77777777" w:rsidR="00D10B12" w:rsidRDefault="00D10B12" w:rsidP="00870304">
            <w:pPr>
              <w:spacing w:line="276" w:lineRule="auto"/>
              <w:rPr>
                <w:ins w:id="49835" w:author="Tran Huan" w:date="2018-12-03T01:24:00Z"/>
                <w:lang w:val="en-US"/>
              </w:rPr>
            </w:pPr>
            <w:ins w:id="49836" w:author="Tran Huan" w:date="2018-12-03T01:24:00Z">
              <w:r>
                <w:rPr>
                  <w:lang w:val="en-US"/>
                </w:rPr>
                <w:t>Phần trăm giảm</w:t>
              </w:r>
            </w:ins>
          </w:p>
        </w:tc>
      </w:tr>
      <w:tr w:rsidR="00D10B12" w:rsidRPr="001856AA" w14:paraId="7168C8D9" w14:textId="77777777" w:rsidTr="00870304">
        <w:trPr>
          <w:trHeight w:val="300"/>
          <w:ins w:id="49837" w:author="Tran Huan" w:date="2018-12-03T01:24:00Z"/>
        </w:trPr>
        <w:tc>
          <w:tcPr>
            <w:tcW w:w="708" w:type="dxa"/>
            <w:noWrap/>
            <w:vAlign w:val="center"/>
          </w:tcPr>
          <w:p w14:paraId="0263685E" w14:textId="77777777" w:rsidR="00D10B12" w:rsidRDefault="00D10B12" w:rsidP="00870304">
            <w:pPr>
              <w:spacing w:line="276" w:lineRule="auto"/>
              <w:jc w:val="center"/>
              <w:rPr>
                <w:ins w:id="49838" w:author="Tran Huan" w:date="2018-12-03T01:24:00Z"/>
                <w:lang w:val="en-US"/>
              </w:rPr>
            </w:pPr>
            <w:ins w:id="49839" w:author="Tran Huan" w:date="2018-12-03T01:24:00Z">
              <w:r>
                <w:rPr>
                  <w:lang w:val="en-US"/>
                </w:rPr>
                <w:t>4</w:t>
              </w:r>
            </w:ins>
          </w:p>
        </w:tc>
        <w:tc>
          <w:tcPr>
            <w:tcW w:w="1993" w:type="dxa"/>
            <w:noWrap/>
          </w:tcPr>
          <w:p w14:paraId="3AA79273" w14:textId="77777777" w:rsidR="00D10B12" w:rsidRDefault="00D10B12" w:rsidP="00870304">
            <w:pPr>
              <w:spacing w:line="276" w:lineRule="auto"/>
              <w:rPr>
                <w:ins w:id="49840" w:author="Tran Huan" w:date="2018-12-03T01:24:00Z"/>
                <w:lang w:val="en-US"/>
              </w:rPr>
            </w:pPr>
            <w:ins w:id="49841" w:author="Tran Huan" w:date="2018-12-03T01:24:00Z">
              <w:r>
                <w:rPr>
                  <w:lang w:val="en-US"/>
                </w:rPr>
                <w:t>date_start</w:t>
              </w:r>
            </w:ins>
          </w:p>
        </w:tc>
        <w:tc>
          <w:tcPr>
            <w:tcW w:w="1300" w:type="dxa"/>
            <w:noWrap/>
          </w:tcPr>
          <w:p w14:paraId="49AA1760" w14:textId="77777777" w:rsidR="00D10B12" w:rsidRDefault="00D10B12" w:rsidP="00870304">
            <w:pPr>
              <w:spacing w:line="276" w:lineRule="auto"/>
              <w:rPr>
                <w:ins w:id="49842" w:author="Tran Huan" w:date="2018-12-03T01:24:00Z"/>
                <w:lang w:val="en-US"/>
              </w:rPr>
            </w:pPr>
            <w:ins w:id="49843" w:author="Tran Huan" w:date="2018-12-03T01:24:00Z">
              <w:r>
                <w:rPr>
                  <w:lang w:val="en-US"/>
                </w:rPr>
                <w:t>date</w:t>
              </w:r>
            </w:ins>
          </w:p>
        </w:tc>
        <w:tc>
          <w:tcPr>
            <w:tcW w:w="1098" w:type="dxa"/>
            <w:noWrap/>
            <w:vAlign w:val="center"/>
          </w:tcPr>
          <w:p w14:paraId="1D4FA74D" w14:textId="77777777" w:rsidR="00D10B12" w:rsidRPr="00FD2760" w:rsidRDefault="00D10B12" w:rsidP="00870304">
            <w:pPr>
              <w:spacing w:line="276" w:lineRule="auto"/>
              <w:jc w:val="center"/>
              <w:rPr>
                <w:ins w:id="49844" w:author="Tran Huan" w:date="2018-12-03T01:24:00Z"/>
              </w:rPr>
            </w:pPr>
          </w:p>
        </w:tc>
        <w:tc>
          <w:tcPr>
            <w:tcW w:w="838" w:type="dxa"/>
            <w:noWrap/>
            <w:vAlign w:val="center"/>
          </w:tcPr>
          <w:p w14:paraId="13D1FE41" w14:textId="77777777" w:rsidR="00D10B12" w:rsidRPr="00FD2760" w:rsidRDefault="00D10B12" w:rsidP="00870304">
            <w:pPr>
              <w:spacing w:line="276" w:lineRule="auto"/>
              <w:jc w:val="center"/>
              <w:rPr>
                <w:ins w:id="49845" w:author="Tran Huan" w:date="2018-12-03T01:24:00Z"/>
              </w:rPr>
            </w:pPr>
          </w:p>
        </w:tc>
        <w:tc>
          <w:tcPr>
            <w:tcW w:w="823" w:type="dxa"/>
            <w:noWrap/>
            <w:vAlign w:val="center"/>
          </w:tcPr>
          <w:p w14:paraId="7A13CFD0" w14:textId="77777777" w:rsidR="00D10B12" w:rsidRPr="00FD2760" w:rsidRDefault="00D10B12" w:rsidP="00870304">
            <w:pPr>
              <w:spacing w:line="276" w:lineRule="auto"/>
              <w:jc w:val="center"/>
              <w:rPr>
                <w:ins w:id="49846" w:author="Tran Huan" w:date="2018-12-03T01:24:00Z"/>
              </w:rPr>
            </w:pPr>
          </w:p>
        </w:tc>
        <w:tc>
          <w:tcPr>
            <w:tcW w:w="2055" w:type="dxa"/>
            <w:noWrap/>
          </w:tcPr>
          <w:p w14:paraId="65185459" w14:textId="77777777" w:rsidR="00D10B12" w:rsidRDefault="00D10B12" w:rsidP="00870304">
            <w:pPr>
              <w:spacing w:line="276" w:lineRule="auto"/>
              <w:rPr>
                <w:ins w:id="49847" w:author="Tran Huan" w:date="2018-12-03T01:24:00Z"/>
                <w:lang w:val="en-US"/>
              </w:rPr>
            </w:pPr>
            <w:ins w:id="49848" w:author="Tran Huan" w:date="2018-12-03T01:24:00Z">
              <w:r>
                <w:rPr>
                  <w:lang w:val="en-US"/>
                </w:rPr>
                <w:t>Ngày bắt đầu</w:t>
              </w:r>
            </w:ins>
          </w:p>
        </w:tc>
      </w:tr>
      <w:tr w:rsidR="00D10B12" w:rsidRPr="001856AA" w14:paraId="4DD2C4CF" w14:textId="77777777" w:rsidTr="00870304">
        <w:trPr>
          <w:trHeight w:val="300"/>
          <w:ins w:id="49849" w:author="Tran Huan" w:date="2018-12-03T01:24:00Z"/>
        </w:trPr>
        <w:tc>
          <w:tcPr>
            <w:tcW w:w="708" w:type="dxa"/>
            <w:noWrap/>
            <w:vAlign w:val="center"/>
          </w:tcPr>
          <w:p w14:paraId="5BEE29F6" w14:textId="77777777" w:rsidR="00D10B12" w:rsidRDefault="00D10B12" w:rsidP="00870304">
            <w:pPr>
              <w:spacing w:line="276" w:lineRule="auto"/>
              <w:jc w:val="center"/>
              <w:rPr>
                <w:ins w:id="49850" w:author="Tran Huan" w:date="2018-12-03T01:24:00Z"/>
                <w:lang w:val="en-US"/>
              </w:rPr>
            </w:pPr>
            <w:ins w:id="49851" w:author="Tran Huan" w:date="2018-12-03T01:24:00Z">
              <w:r>
                <w:rPr>
                  <w:lang w:val="en-US"/>
                </w:rPr>
                <w:t>5</w:t>
              </w:r>
            </w:ins>
          </w:p>
        </w:tc>
        <w:tc>
          <w:tcPr>
            <w:tcW w:w="1993" w:type="dxa"/>
            <w:noWrap/>
          </w:tcPr>
          <w:p w14:paraId="5ACCA964" w14:textId="77777777" w:rsidR="00D10B12" w:rsidRDefault="00D10B12" w:rsidP="00870304">
            <w:pPr>
              <w:spacing w:line="276" w:lineRule="auto"/>
              <w:rPr>
                <w:ins w:id="49852" w:author="Tran Huan" w:date="2018-12-03T01:24:00Z"/>
                <w:lang w:val="en-US"/>
              </w:rPr>
            </w:pPr>
            <w:ins w:id="49853" w:author="Tran Huan" w:date="2018-12-03T01:24:00Z">
              <w:r>
                <w:rPr>
                  <w:lang w:val="en-US"/>
                </w:rPr>
                <w:t>date_end</w:t>
              </w:r>
            </w:ins>
          </w:p>
        </w:tc>
        <w:tc>
          <w:tcPr>
            <w:tcW w:w="1300" w:type="dxa"/>
            <w:noWrap/>
          </w:tcPr>
          <w:p w14:paraId="788B5829" w14:textId="77777777" w:rsidR="00D10B12" w:rsidRDefault="00D10B12" w:rsidP="00870304">
            <w:pPr>
              <w:spacing w:line="276" w:lineRule="auto"/>
              <w:rPr>
                <w:ins w:id="49854" w:author="Tran Huan" w:date="2018-12-03T01:24:00Z"/>
                <w:lang w:val="en-US"/>
              </w:rPr>
            </w:pPr>
            <w:ins w:id="49855" w:author="Tran Huan" w:date="2018-12-03T01:24:00Z">
              <w:r>
                <w:rPr>
                  <w:lang w:val="en-US"/>
                </w:rPr>
                <w:t>date</w:t>
              </w:r>
            </w:ins>
          </w:p>
        </w:tc>
        <w:tc>
          <w:tcPr>
            <w:tcW w:w="1098" w:type="dxa"/>
            <w:noWrap/>
            <w:vAlign w:val="center"/>
          </w:tcPr>
          <w:p w14:paraId="14C2203F" w14:textId="77777777" w:rsidR="00D10B12" w:rsidRPr="00FD2760" w:rsidRDefault="00D10B12" w:rsidP="00870304">
            <w:pPr>
              <w:spacing w:line="276" w:lineRule="auto"/>
              <w:jc w:val="center"/>
              <w:rPr>
                <w:ins w:id="49856" w:author="Tran Huan" w:date="2018-12-03T01:24:00Z"/>
              </w:rPr>
            </w:pPr>
          </w:p>
        </w:tc>
        <w:tc>
          <w:tcPr>
            <w:tcW w:w="838" w:type="dxa"/>
            <w:noWrap/>
            <w:vAlign w:val="center"/>
          </w:tcPr>
          <w:p w14:paraId="765BD465" w14:textId="77777777" w:rsidR="00D10B12" w:rsidRPr="00FD2760" w:rsidRDefault="00D10B12" w:rsidP="00870304">
            <w:pPr>
              <w:spacing w:line="276" w:lineRule="auto"/>
              <w:jc w:val="center"/>
              <w:rPr>
                <w:ins w:id="49857" w:author="Tran Huan" w:date="2018-12-03T01:24:00Z"/>
              </w:rPr>
            </w:pPr>
          </w:p>
        </w:tc>
        <w:tc>
          <w:tcPr>
            <w:tcW w:w="823" w:type="dxa"/>
            <w:noWrap/>
            <w:vAlign w:val="center"/>
          </w:tcPr>
          <w:p w14:paraId="3BF019C8" w14:textId="77777777" w:rsidR="00D10B12" w:rsidRPr="00FD2760" w:rsidRDefault="00D10B12" w:rsidP="00870304">
            <w:pPr>
              <w:spacing w:line="276" w:lineRule="auto"/>
              <w:jc w:val="center"/>
              <w:rPr>
                <w:ins w:id="49858" w:author="Tran Huan" w:date="2018-12-03T01:24:00Z"/>
              </w:rPr>
            </w:pPr>
          </w:p>
        </w:tc>
        <w:tc>
          <w:tcPr>
            <w:tcW w:w="2055" w:type="dxa"/>
            <w:noWrap/>
          </w:tcPr>
          <w:p w14:paraId="0519E780" w14:textId="77777777" w:rsidR="00D10B12" w:rsidRDefault="00D10B12" w:rsidP="00870304">
            <w:pPr>
              <w:spacing w:line="276" w:lineRule="auto"/>
              <w:rPr>
                <w:ins w:id="49859" w:author="Tran Huan" w:date="2018-12-03T01:24:00Z"/>
                <w:lang w:val="en-US"/>
              </w:rPr>
            </w:pPr>
            <w:ins w:id="49860" w:author="Tran Huan" w:date="2018-12-03T01:24:00Z">
              <w:r>
                <w:rPr>
                  <w:lang w:val="en-US"/>
                </w:rPr>
                <w:t>Ngày kết thúc</w:t>
              </w:r>
            </w:ins>
          </w:p>
        </w:tc>
      </w:tr>
      <w:tr w:rsidR="00D10B12" w:rsidRPr="001856AA" w14:paraId="6C8D9D0E" w14:textId="77777777" w:rsidTr="00870304">
        <w:trPr>
          <w:trHeight w:val="300"/>
          <w:ins w:id="49861" w:author="Tran Huan" w:date="2018-12-03T01:24:00Z"/>
        </w:trPr>
        <w:tc>
          <w:tcPr>
            <w:tcW w:w="708" w:type="dxa"/>
            <w:noWrap/>
            <w:vAlign w:val="center"/>
          </w:tcPr>
          <w:p w14:paraId="29D51297" w14:textId="77777777" w:rsidR="00D10B12" w:rsidRDefault="00D10B12" w:rsidP="00870304">
            <w:pPr>
              <w:spacing w:line="276" w:lineRule="auto"/>
              <w:jc w:val="center"/>
              <w:rPr>
                <w:ins w:id="49862" w:author="Tran Huan" w:date="2018-12-03T01:24:00Z"/>
                <w:lang w:val="en-US"/>
              </w:rPr>
            </w:pPr>
            <w:ins w:id="49863" w:author="Tran Huan" w:date="2018-12-03T01:24:00Z">
              <w:r>
                <w:rPr>
                  <w:lang w:val="en-US"/>
                </w:rPr>
                <w:t>6</w:t>
              </w:r>
            </w:ins>
          </w:p>
        </w:tc>
        <w:tc>
          <w:tcPr>
            <w:tcW w:w="1993" w:type="dxa"/>
            <w:noWrap/>
          </w:tcPr>
          <w:p w14:paraId="6E36F914" w14:textId="77777777" w:rsidR="00D10B12" w:rsidRDefault="00D10B12" w:rsidP="00870304">
            <w:pPr>
              <w:spacing w:line="276" w:lineRule="auto"/>
              <w:rPr>
                <w:ins w:id="49864" w:author="Tran Huan" w:date="2018-12-03T01:24:00Z"/>
                <w:lang w:val="en-US"/>
              </w:rPr>
            </w:pPr>
            <w:ins w:id="49865" w:author="Tran Huan" w:date="2018-12-03T01:24:00Z">
              <w:r>
                <w:rPr>
                  <w:lang w:val="en-US"/>
                </w:rPr>
                <w:t>promotion_code</w:t>
              </w:r>
            </w:ins>
          </w:p>
        </w:tc>
        <w:tc>
          <w:tcPr>
            <w:tcW w:w="1300" w:type="dxa"/>
            <w:noWrap/>
          </w:tcPr>
          <w:p w14:paraId="4DFE6662" w14:textId="77777777" w:rsidR="00D10B12" w:rsidRDefault="00D10B12" w:rsidP="00870304">
            <w:pPr>
              <w:spacing w:line="276" w:lineRule="auto"/>
              <w:rPr>
                <w:ins w:id="49866" w:author="Tran Huan" w:date="2018-12-03T01:24:00Z"/>
                <w:lang w:val="en-US"/>
              </w:rPr>
            </w:pPr>
            <w:ins w:id="49867" w:author="Tran Huan" w:date="2018-12-03T01:24:00Z">
              <w:r w:rsidRPr="00FD2760">
                <w:t>character varying</w:t>
              </w:r>
            </w:ins>
          </w:p>
        </w:tc>
        <w:tc>
          <w:tcPr>
            <w:tcW w:w="1098" w:type="dxa"/>
            <w:noWrap/>
            <w:vAlign w:val="center"/>
          </w:tcPr>
          <w:p w14:paraId="33AA89A8" w14:textId="77777777" w:rsidR="00D10B12" w:rsidRPr="00FD2760" w:rsidRDefault="00D10B12" w:rsidP="00870304">
            <w:pPr>
              <w:spacing w:line="276" w:lineRule="auto"/>
              <w:jc w:val="center"/>
              <w:rPr>
                <w:ins w:id="49868" w:author="Tran Huan" w:date="2018-12-03T01:24:00Z"/>
              </w:rPr>
            </w:pPr>
          </w:p>
        </w:tc>
        <w:tc>
          <w:tcPr>
            <w:tcW w:w="838" w:type="dxa"/>
            <w:noWrap/>
            <w:vAlign w:val="center"/>
          </w:tcPr>
          <w:p w14:paraId="306FB385" w14:textId="77777777" w:rsidR="00D10B12" w:rsidRPr="00FD2760" w:rsidRDefault="00D10B12" w:rsidP="00870304">
            <w:pPr>
              <w:spacing w:line="276" w:lineRule="auto"/>
              <w:jc w:val="center"/>
              <w:rPr>
                <w:ins w:id="49869" w:author="Tran Huan" w:date="2018-12-03T01:24:00Z"/>
              </w:rPr>
            </w:pPr>
          </w:p>
        </w:tc>
        <w:tc>
          <w:tcPr>
            <w:tcW w:w="823" w:type="dxa"/>
            <w:noWrap/>
            <w:vAlign w:val="center"/>
          </w:tcPr>
          <w:p w14:paraId="4846C5B7" w14:textId="77777777" w:rsidR="00D10B12" w:rsidRPr="00FD2760" w:rsidRDefault="00D10B12" w:rsidP="00870304">
            <w:pPr>
              <w:spacing w:line="276" w:lineRule="auto"/>
              <w:jc w:val="center"/>
              <w:rPr>
                <w:ins w:id="49870" w:author="Tran Huan" w:date="2018-12-03T01:24:00Z"/>
              </w:rPr>
            </w:pPr>
          </w:p>
        </w:tc>
        <w:tc>
          <w:tcPr>
            <w:tcW w:w="2055" w:type="dxa"/>
            <w:noWrap/>
          </w:tcPr>
          <w:p w14:paraId="5E1BD37F" w14:textId="77777777" w:rsidR="00D10B12" w:rsidRDefault="00D10B12" w:rsidP="00870304">
            <w:pPr>
              <w:spacing w:line="276" w:lineRule="auto"/>
              <w:rPr>
                <w:ins w:id="49871" w:author="Tran Huan" w:date="2018-12-03T01:24:00Z"/>
                <w:lang w:val="en-US"/>
              </w:rPr>
            </w:pPr>
            <w:ins w:id="49872" w:author="Tran Huan" w:date="2018-12-03T01:24:00Z">
              <w:r>
                <w:rPr>
                  <w:lang w:val="en-US"/>
                </w:rPr>
                <w:t>Mã áp dụng</w:t>
              </w:r>
            </w:ins>
          </w:p>
        </w:tc>
      </w:tr>
      <w:tr w:rsidR="00D10B12" w:rsidRPr="001856AA" w14:paraId="7AF4EBC6" w14:textId="77777777" w:rsidTr="00870304">
        <w:trPr>
          <w:trHeight w:val="300"/>
          <w:ins w:id="49873" w:author="Tran Huan" w:date="2018-12-03T01:24:00Z"/>
        </w:trPr>
        <w:tc>
          <w:tcPr>
            <w:tcW w:w="708" w:type="dxa"/>
            <w:noWrap/>
            <w:vAlign w:val="center"/>
            <w:hideMark/>
          </w:tcPr>
          <w:p w14:paraId="0FCF0DD6" w14:textId="77777777" w:rsidR="00D10B12" w:rsidRPr="00FD2760" w:rsidRDefault="00D10B12" w:rsidP="00870304">
            <w:pPr>
              <w:spacing w:line="276" w:lineRule="auto"/>
              <w:jc w:val="center"/>
              <w:rPr>
                <w:ins w:id="49874" w:author="Tran Huan" w:date="2018-12-03T01:24:00Z"/>
                <w:lang w:val="en-US"/>
              </w:rPr>
            </w:pPr>
            <w:ins w:id="49875" w:author="Tran Huan" w:date="2018-12-03T01:24:00Z">
              <w:r>
                <w:rPr>
                  <w:lang w:val="en-US"/>
                </w:rPr>
                <w:t>7</w:t>
              </w:r>
            </w:ins>
          </w:p>
        </w:tc>
        <w:tc>
          <w:tcPr>
            <w:tcW w:w="1993" w:type="dxa"/>
            <w:noWrap/>
            <w:hideMark/>
          </w:tcPr>
          <w:p w14:paraId="15528603" w14:textId="77777777" w:rsidR="00D10B12" w:rsidRPr="00FD2760" w:rsidRDefault="00D10B12" w:rsidP="00870304">
            <w:pPr>
              <w:spacing w:line="276" w:lineRule="auto"/>
              <w:rPr>
                <w:ins w:id="49876" w:author="Tran Huan" w:date="2018-12-03T01:24:00Z"/>
              </w:rPr>
            </w:pPr>
            <w:ins w:id="49877" w:author="Tran Huan" w:date="2018-12-03T01:24:00Z">
              <w:r w:rsidRPr="00FD2760">
                <w:t>status</w:t>
              </w:r>
            </w:ins>
          </w:p>
        </w:tc>
        <w:tc>
          <w:tcPr>
            <w:tcW w:w="1300" w:type="dxa"/>
            <w:noWrap/>
            <w:hideMark/>
          </w:tcPr>
          <w:p w14:paraId="19EBEE91" w14:textId="77777777" w:rsidR="00D10B12" w:rsidRPr="00FD2760" w:rsidRDefault="00D10B12" w:rsidP="00870304">
            <w:pPr>
              <w:spacing w:line="276" w:lineRule="auto"/>
              <w:rPr>
                <w:ins w:id="49878" w:author="Tran Huan" w:date="2018-12-03T01:24:00Z"/>
              </w:rPr>
            </w:pPr>
            <w:ins w:id="49879" w:author="Tran Huan" w:date="2018-12-03T01:24:00Z">
              <w:r w:rsidRPr="00FD2760">
                <w:t>character varying</w:t>
              </w:r>
            </w:ins>
          </w:p>
        </w:tc>
        <w:tc>
          <w:tcPr>
            <w:tcW w:w="1098" w:type="dxa"/>
            <w:noWrap/>
            <w:vAlign w:val="center"/>
            <w:hideMark/>
          </w:tcPr>
          <w:p w14:paraId="0B2C037A" w14:textId="77777777" w:rsidR="00D10B12" w:rsidRPr="00FD2760" w:rsidRDefault="00D10B12" w:rsidP="00870304">
            <w:pPr>
              <w:spacing w:line="276" w:lineRule="auto"/>
              <w:jc w:val="center"/>
              <w:rPr>
                <w:ins w:id="49880" w:author="Tran Huan" w:date="2018-12-03T01:24:00Z"/>
              </w:rPr>
            </w:pPr>
            <w:ins w:id="49881" w:author="Tran Huan" w:date="2018-12-03T01:24:00Z">
              <w:r w:rsidRPr="00FD2760">
                <w:t>X</w:t>
              </w:r>
            </w:ins>
          </w:p>
        </w:tc>
        <w:tc>
          <w:tcPr>
            <w:tcW w:w="838" w:type="dxa"/>
            <w:noWrap/>
            <w:vAlign w:val="center"/>
            <w:hideMark/>
          </w:tcPr>
          <w:p w14:paraId="328E07C8" w14:textId="77777777" w:rsidR="00D10B12" w:rsidRPr="00FD2760" w:rsidRDefault="00D10B12" w:rsidP="00870304">
            <w:pPr>
              <w:spacing w:line="276" w:lineRule="auto"/>
              <w:jc w:val="center"/>
              <w:rPr>
                <w:ins w:id="49882" w:author="Tran Huan" w:date="2018-12-03T01:24:00Z"/>
              </w:rPr>
            </w:pPr>
          </w:p>
        </w:tc>
        <w:tc>
          <w:tcPr>
            <w:tcW w:w="823" w:type="dxa"/>
            <w:noWrap/>
            <w:vAlign w:val="center"/>
            <w:hideMark/>
          </w:tcPr>
          <w:p w14:paraId="0DCD60CC" w14:textId="77777777" w:rsidR="00D10B12" w:rsidRPr="00FD2760" w:rsidRDefault="00D10B12" w:rsidP="00870304">
            <w:pPr>
              <w:spacing w:line="276" w:lineRule="auto"/>
              <w:jc w:val="center"/>
              <w:rPr>
                <w:ins w:id="49883" w:author="Tran Huan" w:date="2018-12-03T01:24:00Z"/>
              </w:rPr>
            </w:pPr>
          </w:p>
        </w:tc>
        <w:tc>
          <w:tcPr>
            <w:tcW w:w="2055" w:type="dxa"/>
            <w:noWrap/>
            <w:hideMark/>
          </w:tcPr>
          <w:p w14:paraId="1B071D1F" w14:textId="77777777" w:rsidR="00D10B12" w:rsidRPr="00FD2760" w:rsidRDefault="00D10B12" w:rsidP="00870304">
            <w:pPr>
              <w:keepNext/>
              <w:spacing w:line="276" w:lineRule="auto"/>
              <w:rPr>
                <w:ins w:id="49884" w:author="Tran Huan" w:date="2018-12-03T01:24:00Z"/>
              </w:rPr>
            </w:pPr>
            <w:ins w:id="49885" w:author="Tran Huan" w:date="2018-12-03T01:24:00Z">
              <w:r w:rsidRPr="00FD2760">
                <w:t>Trạng thái</w:t>
              </w:r>
            </w:ins>
          </w:p>
        </w:tc>
      </w:tr>
    </w:tbl>
    <w:p w14:paraId="21061001" w14:textId="349FF692" w:rsidR="00D10B12" w:rsidRPr="00266AC8" w:rsidRDefault="00D10B12" w:rsidP="00F72AE0">
      <w:pPr>
        <w:pStyle w:val="Caption"/>
        <w:rPr>
          <w:ins w:id="49886" w:author="Tran Huan" w:date="2018-12-03T01:24:00Z"/>
        </w:rPr>
        <w:pPrChange w:id="49887" w:author="Tran Huan" w:date="2018-12-03T02:05:00Z">
          <w:pPr>
            <w:pStyle w:val="Caption"/>
          </w:pPr>
        </w:pPrChange>
      </w:pPr>
      <w:bookmarkStart w:id="49888" w:name="_Toc530993033"/>
      <w:bookmarkStart w:id="49889" w:name="_Toc531584511"/>
      <w:ins w:id="49890" w:author="Tran Huan" w:date="2018-12-03T01:24:00Z">
        <w:r>
          <w:t xml:space="preserve">Bảng </w:t>
        </w:r>
      </w:ins>
      <w:ins w:id="49891" w:author="Tran Huan" w:date="2018-12-03T02:43:00Z">
        <w:r w:rsidR="00867A6B">
          <w:fldChar w:fldCharType="begin"/>
        </w:r>
        <w:r w:rsidR="00867A6B">
          <w:instrText xml:space="preserve"> STYLEREF 1 \s </w:instrText>
        </w:r>
      </w:ins>
      <w:r w:rsidR="00867A6B">
        <w:fldChar w:fldCharType="separate"/>
      </w:r>
      <w:r w:rsidR="00867A6B">
        <w:rPr>
          <w:noProof/>
        </w:rPr>
        <w:t>4</w:t>
      </w:r>
      <w:ins w:id="49892"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9893" w:author="Tran Huan" w:date="2018-12-03T02:43:00Z">
        <w:r w:rsidR="00867A6B">
          <w:rPr>
            <w:noProof/>
          </w:rPr>
          <w:t>15</w:t>
        </w:r>
        <w:r w:rsidR="00867A6B">
          <w:fldChar w:fldCharType="end"/>
        </w:r>
      </w:ins>
      <w:ins w:id="49894" w:author="Tran Huan" w:date="2018-12-03T01:24:00Z">
        <w:r w:rsidRPr="00C72765">
          <w:t xml:space="preserve"> </w:t>
        </w:r>
        <w:r w:rsidRPr="008F40CD">
          <w:rPr>
            <w:i/>
          </w:rPr>
          <w:t>Bảng dữ liệu khuyến mãi</w:t>
        </w:r>
        <w:bookmarkEnd w:id="49888"/>
        <w:bookmarkEnd w:id="49889"/>
      </w:ins>
    </w:p>
    <w:p w14:paraId="00A0C09F" w14:textId="77777777" w:rsidR="00D10B12" w:rsidRDefault="00D10B12" w:rsidP="00D10B12">
      <w:pPr>
        <w:spacing w:line="276" w:lineRule="auto"/>
        <w:rPr>
          <w:ins w:id="49895" w:author="Tran Huan" w:date="2018-12-03T01:24:00Z"/>
          <w:b/>
          <w:lang w:val="en-US"/>
        </w:rPr>
      </w:pPr>
      <w:ins w:id="49896" w:author="Tran Huan" w:date="2018-12-03T01:24:00Z">
        <w:r>
          <w:rPr>
            <w:b/>
            <w:lang w:val="en-US"/>
          </w:rPr>
          <w:t>BẢNG PROMOTION_BRANCH</w:t>
        </w:r>
      </w:ins>
    </w:p>
    <w:tbl>
      <w:tblPr>
        <w:tblStyle w:val="TableGrid"/>
        <w:tblW w:w="8815" w:type="dxa"/>
        <w:tblLook w:val="04A0" w:firstRow="1" w:lastRow="0" w:firstColumn="1" w:lastColumn="0" w:noHBand="0" w:noVBand="1"/>
      </w:tblPr>
      <w:tblGrid>
        <w:gridCol w:w="708"/>
        <w:gridCol w:w="1820"/>
        <w:gridCol w:w="1300"/>
        <w:gridCol w:w="1098"/>
        <w:gridCol w:w="838"/>
        <w:gridCol w:w="823"/>
        <w:gridCol w:w="2228"/>
      </w:tblGrid>
      <w:tr w:rsidR="00D10B12" w:rsidRPr="001856AA" w14:paraId="39B9FB87" w14:textId="77777777" w:rsidTr="00870304">
        <w:trPr>
          <w:trHeight w:val="300"/>
          <w:ins w:id="49897" w:author="Tran Huan" w:date="2018-12-03T01:24:00Z"/>
        </w:trPr>
        <w:tc>
          <w:tcPr>
            <w:tcW w:w="708" w:type="dxa"/>
            <w:noWrap/>
            <w:vAlign w:val="center"/>
            <w:hideMark/>
          </w:tcPr>
          <w:p w14:paraId="320A4777" w14:textId="77777777" w:rsidR="00D10B12" w:rsidRPr="001856AA" w:rsidRDefault="00D10B12" w:rsidP="00870304">
            <w:pPr>
              <w:spacing w:line="276" w:lineRule="auto"/>
              <w:jc w:val="center"/>
              <w:rPr>
                <w:ins w:id="49898" w:author="Tran Huan" w:date="2018-12-03T01:24:00Z"/>
                <w:b/>
                <w:bCs/>
              </w:rPr>
            </w:pPr>
            <w:ins w:id="49899" w:author="Tran Huan" w:date="2018-12-03T01:24:00Z">
              <w:r w:rsidRPr="001856AA">
                <w:rPr>
                  <w:b/>
                  <w:bCs/>
                  <w:lang w:val="da-DK"/>
                </w:rPr>
                <w:t>STT</w:t>
              </w:r>
            </w:ins>
          </w:p>
        </w:tc>
        <w:tc>
          <w:tcPr>
            <w:tcW w:w="1820" w:type="dxa"/>
            <w:noWrap/>
            <w:vAlign w:val="center"/>
            <w:hideMark/>
          </w:tcPr>
          <w:p w14:paraId="4F646072" w14:textId="77777777" w:rsidR="00D10B12" w:rsidRPr="001856AA" w:rsidRDefault="00D10B12" w:rsidP="00870304">
            <w:pPr>
              <w:spacing w:line="276" w:lineRule="auto"/>
              <w:jc w:val="center"/>
              <w:rPr>
                <w:ins w:id="49900" w:author="Tran Huan" w:date="2018-12-03T01:24:00Z"/>
                <w:b/>
                <w:bCs/>
              </w:rPr>
            </w:pPr>
            <w:ins w:id="49901" w:author="Tran Huan" w:date="2018-12-03T01:24:00Z">
              <w:r w:rsidRPr="001856AA">
                <w:rPr>
                  <w:b/>
                  <w:bCs/>
                  <w:lang w:val="da-DK"/>
                </w:rPr>
                <w:t>Tên trường</w:t>
              </w:r>
            </w:ins>
          </w:p>
        </w:tc>
        <w:tc>
          <w:tcPr>
            <w:tcW w:w="1300" w:type="dxa"/>
            <w:noWrap/>
            <w:vAlign w:val="center"/>
            <w:hideMark/>
          </w:tcPr>
          <w:p w14:paraId="58D4CDF1" w14:textId="77777777" w:rsidR="00D10B12" w:rsidRPr="001856AA" w:rsidRDefault="00D10B12" w:rsidP="00870304">
            <w:pPr>
              <w:spacing w:line="276" w:lineRule="auto"/>
              <w:jc w:val="center"/>
              <w:rPr>
                <w:ins w:id="49902" w:author="Tran Huan" w:date="2018-12-03T01:24:00Z"/>
                <w:b/>
                <w:bCs/>
              </w:rPr>
            </w:pPr>
            <w:ins w:id="49903" w:author="Tran Huan" w:date="2018-12-03T01:24:00Z">
              <w:r w:rsidRPr="001856AA">
                <w:rPr>
                  <w:b/>
                  <w:bCs/>
                  <w:lang w:val="da-DK"/>
                </w:rPr>
                <w:t>Kiểu</w:t>
              </w:r>
            </w:ins>
          </w:p>
        </w:tc>
        <w:tc>
          <w:tcPr>
            <w:tcW w:w="1098" w:type="dxa"/>
            <w:noWrap/>
            <w:vAlign w:val="center"/>
            <w:hideMark/>
          </w:tcPr>
          <w:p w14:paraId="76ED7482" w14:textId="77777777" w:rsidR="00D10B12" w:rsidRPr="001856AA" w:rsidRDefault="00D10B12" w:rsidP="00870304">
            <w:pPr>
              <w:spacing w:line="276" w:lineRule="auto"/>
              <w:jc w:val="center"/>
              <w:rPr>
                <w:ins w:id="49904" w:author="Tran Huan" w:date="2018-12-03T01:24:00Z"/>
                <w:b/>
                <w:bCs/>
              </w:rPr>
            </w:pPr>
            <w:ins w:id="49905" w:author="Tran Huan" w:date="2018-12-03T01:24:00Z">
              <w:r w:rsidRPr="001856AA">
                <w:rPr>
                  <w:b/>
                  <w:bCs/>
                  <w:lang w:val="da-DK"/>
                </w:rPr>
                <w:t>Chấp nhận Null</w:t>
              </w:r>
            </w:ins>
          </w:p>
        </w:tc>
        <w:tc>
          <w:tcPr>
            <w:tcW w:w="838" w:type="dxa"/>
            <w:noWrap/>
            <w:vAlign w:val="center"/>
            <w:hideMark/>
          </w:tcPr>
          <w:p w14:paraId="0E9B96E4" w14:textId="77777777" w:rsidR="00D10B12" w:rsidRPr="001856AA" w:rsidRDefault="00D10B12" w:rsidP="00870304">
            <w:pPr>
              <w:spacing w:line="276" w:lineRule="auto"/>
              <w:jc w:val="center"/>
              <w:rPr>
                <w:ins w:id="49906" w:author="Tran Huan" w:date="2018-12-03T01:24:00Z"/>
                <w:b/>
                <w:bCs/>
              </w:rPr>
            </w:pPr>
            <w:ins w:id="49907" w:author="Tran Huan" w:date="2018-12-03T01:24:00Z">
              <w:r w:rsidRPr="001856AA">
                <w:rPr>
                  <w:b/>
                  <w:bCs/>
                  <w:lang w:val="da-DK"/>
                </w:rPr>
                <w:t>Khóa chính</w:t>
              </w:r>
            </w:ins>
          </w:p>
        </w:tc>
        <w:tc>
          <w:tcPr>
            <w:tcW w:w="823" w:type="dxa"/>
            <w:noWrap/>
            <w:vAlign w:val="center"/>
            <w:hideMark/>
          </w:tcPr>
          <w:p w14:paraId="01F85F74" w14:textId="77777777" w:rsidR="00D10B12" w:rsidRPr="001856AA" w:rsidRDefault="00D10B12" w:rsidP="00870304">
            <w:pPr>
              <w:spacing w:line="276" w:lineRule="auto"/>
              <w:jc w:val="center"/>
              <w:rPr>
                <w:ins w:id="49908" w:author="Tran Huan" w:date="2018-12-03T01:24:00Z"/>
                <w:b/>
                <w:bCs/>
              </w:rPr>
            </w:pPr>
            <w:ins w:id="49909" w:author="Tran Huan" w:date="2018-12-03T01:24:00Z">
              <w:r w:rsidRPr="001856AA">
                <w:rPr>
                  <w:b/>
                  <w:bCs/>
                  <w:lang w:val="da-DK"/>
                </w:rPr>
                <w:t>Khóa ngoại</w:t>
              </w:r>
            </w:ins>
          </w:p>
        </w:tc>
        <w:tc>
          <w:tcPr>
            <w:tcW w:w="2228" w:type="dxa"/>
            <w:noWrap/>
            <w:vAlign w:val="center"/>
            <w:hideMark/>
          </w:tcPr>
          <w:p w14:paraId="3072A894" w14:textId="77777777" w:rsidR="00D10B12" w:rsidRPr="001856AA" w:rsidRDefault="00D10B12" w:rsidP="00870304">
            <w:pPr>
              <w:spacing w:line="276" w:lineRule="auto"/>
              <w:ind w:right="226"/>
              <w:jc w:val="center"/>
              <w:rPr>
                <w:ins w:id="49910" w:author="Tran Huan" w:date="2018-12-03T01:24:00Z"/>
                <w:b/>
                <w:bCs/>
              </w:rPr>
            </w:pPr>
            <w:ins w:id="49911" w:author="Tran Huan" w:date="2018-12-03T01:24:00Z">
              <w:r w:rsidRPr="001856AA">
                <w:rPr>
                  <w:b/>
                  <w:bCs/>
                  <w:lang w:val="da-DK"/>
                </w:rPr>
                <w:t>Mô tả</w:t>
              </w:r>
            </w:ins>
          </w:p>
        </w:tc>
      </w:tr>
      <w:tr w:rsidR="00D10B12" w:rsidRPr="001856AA" w14:paraId="6DA82A7A" w14:textId="77777777" w:rsidTr="00870304">
        <w:trPr>
          <w:trHeight w:val="300"/>
          <w:ins w:id="49912" w:author="Tran Huan" w:date="2018-12-03T01:24:00Z"/>
        </w:trPr>
        <w:tc>
          <w:tcPr>
            <w:tcW w:w="708" w:type="dxa"/>
            <w:noWrap/>
            <w:vAlign w:val="center"/>
            <w:hideMark/>
          </w:tcPr>
          <w:p w14:paraId="2EF338A5" w14:textId="77777777" w:rsidR="00D10B12" w:rsidRPr="00FD2760" w:rsidRDefault="00D10B12" w:rsidP="00870304">
            <w:pPr>
              <w:spacing w:line="276" w:lineRule="auto"/>
              <w:jc w:val="center"/>
              <w:rPr>
                <w:ins w:id="49913" w:author="Tran Huan" w:date="2018-12-03T01:24:00Z"/>
              </w:rPr>
            </w:pPr>
            <w:ins w:id="49914" w:author="Tran Huan" w:date="2018-12-03T01:24:00Z">
              <w:r w:rsidRPr="00FD2760">
                <w:t>1</w:t>
              </w:r>
            </w:ins>
          </w:p>
        </w:tc>
        <w:tc>
          <w:tcPr>
            <w:tcW w:w="1820" w:type="dxa"/>
            <w:noWrap/>
            <w:hideMark/>
          </w:tcPr>
          <w:p w14:paraId="43D0DA2C" w14:textId="77777777" w:rsidR="00D10B12" w:rsidRPr="00FD2760" w:rsidRDefault="00D10B12" w:rsidP="00870304">
            <w:pPr>
              <w:spacing w:line="276" w:lineRule="auto"/>
              <w:rPr>
                <w:ins w:id="49915" w:author="Tran Huan" w:date="2018-12-03T01:24:00Z"/>
              </w:rPr>
            </w:pPr>
            <w:ins w:id="49916" w:author="Tran Huan" w:date="2018-12-03T01:24:00Z">
              <w:r w:rsidRPr="00FD2760">
                <w:t>id</w:t>
              </w:r>
            </w:ins>
          </w:p>
        </w:tc>
        <w:tc>
          <w:tcPr>
            <w:tcW w:w="1300" w:type="dxa"/>
            <w:noWrap/>
            <w:hideMark/>
          </w:tcPr>
          <w:p w14:paraId="3E4EA7B8" w14:textId="77777777" w:rsidR="00D10B12" w:rsidRPr="00FD2760" w:rsidRDefault="00D10B12" w:rsidP="00870304">
            <w:pPr>
              <w:spacing w:line="276" w:lineRule="auto"/>
              <w:rPr>
                <w:ins w:id="49917" w:author="Tran Huan" w:date="2018-12-03T01:24:00Z"/>
              </w:rPr>
            </w:pPr>
            <w:ins w:id="49918" w:author="Tran Huan" w:date="2018-12-03T01:24:00Z">
              <w:r w:rsidRPr="00FD2760">
                <w:t>numeric</w:t>
              </w:r>
            </w:ins>
          </w:p>
        </w:tc>
        <w:tc>
          <w:tcPr>
            <w:tcW w:w="1098" w:type="dxa"/>
            <w:noWrap/>
            <w:vAlign w:val="center"/>
            <w:hideMark/>
          </w:tcPr>
          <w:p w14:paraId="6A852099" w14:textId="77777777" w:rsidR="00D10B12" w:rsidRPr="00FD2760" w:rsidRDefault="00D10B12" w:rsidP="00870304">
            <w:pPr>
              <w:spacing w:line="276" w:lineRule="auto"/>
              <w:jc w:val="center"/>
              <w:rPr>
                <w:ins w:id="49919" w:author="Tran Huan" w:date="2018-12-03T01:24:00Z"/>
              </w:rPr>
            </w:pPr>
          </w:p>
        </w:tc>
        <w:tc>
          <w:tcPr>
            <w:tcW w:w="838" w:type="dxa"/>
            <w:noWrap/>
            <w:vAlign w:val="center"/>
            <w:hideMark/>
          </w:tcPr>
          <w:p w14:paraId="104076DC" w14:textId="77777777" w:rsidR="00D10B12" w:rsidRPr="00FD2760" w:rsidRDefault="00D10B12" w:rsidP="00870304">
            <w:pPr>
              <w:spacing w:line="276" w:lineRule="auto"/>
              <w:jc w:val="center"/>
              <w:rPr>
                <w:ins w:id="49920" w:author="Tran Huan" w:date="2018-12-03T01:24:00Z"/>
              </w:rPr>
            </w:pPr>
            <w:ins w:id="49921" w:author="Tran Huan" w:date="2018-12-03T01:24:00Z">
              <w:r w:rsidRPr="00FD2760">
                <w:t>X</w:t>
              </w:r>
            </w:ins>
          </w:p>
        </w:tc>
        <w:tc>
          <w:tcPr>
            <w:tcW w:w="823" w:type="dxa"/>
            <w:noWrap/>
            <w:vAlign w:val="center"/>
            <w:hideMark/>
          </w:tcPr>
          <w:p w14:paraId="141C9145" w14:textId="77777777" w:rsidR="00D10B12" w:rsidRPr="00FD2760" w:rsidRDefault="00D10B12" w:rsidP="00870304">
            <w:pPr>
              <w:spacing w:line="276" w:lineRule="auto"/>
              <w:jc w:val="center"/>
              <w:rPr>
                <w:ins w:id="49922" w:author="Tran Huan" w:date="2018-12-03T01:24:00Z"/>
              </w:rPr>
            </w:pPr>
          </w:p>
        </w:tc>
        <w:tc>
          <w:tcPr>
            <w:tcW w:w="2228" w:type="dxa"/>
            <w:noWrap/>
            <w:hideMark/>
          </w:tcPr>
          <w:p w14:paraId="26FDB226" w14:textId="77777777" w:rsidR="00D10B12" w:rsidRPr="00FD2760" w:rsidRDefault="00D10B12" w:rsidP="00870304">
            <w:pPr>
              <w:spacing w:line="276" w:lineRule="auto"/>
              <w:rPr>
                <w:ins w:id="49923" w:author="Tran Huan" w:date="2018-12-03T01:24:00Z"/>
                <w:lang w:val="en-US"/>
              </w:rPr>
            </w:pPr>
            <w:ins w:id="49924" w:author="Tran Huan" w:date="2018-12-03T01:24:00Z">
              <w:r w:rsidRPr="00FD2760">
                <w:t>ID</w:t>
              </w:r>
            </w:ins>
          </w:p>
        </w:tc>
      </w:tr>
      <w:tr w:rsidR="00D10B12" w:rsidRPr="001856AA" w14:paraId="43C409AD" w14:textId="77777777" w:rsidTr="00870304">
        <w:trPr>
          <w:trHeight w:val="300"/>
          <w:ins w:id="49925" w:author="Tran Huan" w:date="2018-12-03T01:24:00Z"/>
        </w:trPr>
        <w:tc>
          <w:tcPr>
            <w:tcW w:w="708" w:type="dxa"/>
            <w:noWrap/>
            <w:vAlign w:val="center"/>
            <w:hideMark/>
          </w:tcPr>
          <w:p w14:paraId="67727FE1" w14:textId="77777777" w:rsidR="00D10B12" w:rsidRPr="00FD2760" w:rsidRDefault="00D10B12" w:rsidP="00870304">
            <w:pPr>
              <w:spacing w:line="276" w:lineRule="auto"/>
              <w:jc w:val="center"/>
              <w:rPr>
                <w:ins w:id="49926" w:author="Tran Huan" w:date="2018-12-03T01:24:00Z"/>
              </w:rPr>
            </w:pPr>
            <w:ins w:id="49927" w:author="Tran Huan" w:date="2018-12-03T01:24:00Z">
              <w:r w:rsidRPr="00FD2760">
                <w:t>2</w:t>
              </w:r>
            </w:ins>
          </w:p>
        </w:tc>
        <w:tc>
          <w:tcPr>
            <w:tcW w:w="1820" w:type="dxa"/>
            <w:noWrap/>
            <w:hideMark/>
          </w:tcPr>
          <w:p w14:paraId="2EA0DACB" w14:textId="77777777" w:rsidR="00D10B12" w:rsidRPr="00C72765" w:rsidRDefault="00D10B12" w:rsidP="00870304">
            <w:pPr>
              <w:spacing w:line="276" w:lineRule="auto"/>
              <w:rPr>
                <w:ins w:id="49928" w:author="Tran Huan" w:date="2018-12-03T01:24:00Z"/>
                <w:lang w:val="en-US"/>
              </w:rPr>
            </w:pPr>
            <w:ins w:id="49929" w:author="Tran Huan" w:date="2018-12-03T01:24:00Z">
              <w:r>
                <w:rPr>
                  <w:lang w:val="en-US"/>
                </w:rPr>
                <w:t>branch</w:t>
              </w:r>
              <w:r w:rsidRPr="00FD2760">
                <w:t>_</w:t>
              </w:r>
              <w:r>
                <w:rPr>
                  <w:lang w:val="en-US"/>
                </w:rPr>
                <w:t>id</w:t>
              </w:r>
            </w:ins>
          </w:p>
        </w:tc>
        <w:tc>
          <w:tcPr>
            <w:tcW w:w="1300" w:type="dxa"/>
            <w:noWrap/>
            <w:hideMark/>
          </w:tcPr>
          <w:p w14:paraId="6BF6617B" w14:textId="77777777" w:rsidR="00D10B12" w:rsidRPr="00C72765" w:rsidRDefault="00D10B12" w:rsidP="00870304">
            <w:pPr>
              <w:spacing w:line="276" w:lineRule="auto"/>
              <w:rPr>
                <w:ins w:id="49930" w:author="Tran Huan" w:date="2018-12-03T01:24:00Z"/>
                <w:lang w:val="en-US"/>
              </w:rPr>
            </w:pPr>
            <w:ins w:id="49931" w:author="Tran Huan" w:date="2018-12-03T01:24:00Z">
              <w:r>
                <w:rPr>
                  <w:lang w:val="en-US"/>
                </w:rPr>
                <w:t>numeric</w:t>
              </w:r>
            </w:ins>
          </w:p>
        </w:tc>
        <w:tc>
          <w:tcPr>
            <w:tcW w:w="1098" w:type="dxa"/>
            <w:noWrap/>
            <w:vAlign w:val="center"/>
            <w:hideMark/>
          </w:tcPr>
          <w:p w14:paraId="66068D50" w14:textId="77777777" w:rsidR="00D10B12" w:rsidRPr="00FD2760" w:rsidRDefault="00D10B12" w:rsidP="00870304">
            <w:pPr>
              <w:spacing w:line="276" w:lineRule="auto"/>
              <w:jc w:val="center"/>
              <w:rPr>
                <w:ins w:id="49932" w:author="Tran Huan" w:date="2018-12-03T01:24:00Z"/>
              </w:rPr>
            </w:pPr>
          </w:p>
        </w:tc>
        <w:tc>
          <w:tcPr>
            <w:tcW w:w="838" w:type="dxa"/>
            <w:noWrap/>
            <w:vAlign w:val="center"/>
            <w:hideMark/>
          </w:tcPr>
          <w:p w14:paraId="246829FB" w14:textId="77777777" w:rsidR="00D10B12" w:rsidRPr="00FD2760" w:rsidRDefault="00D10B12" w:rsidP="00870304">
            <w:pPr>
              <w:spacing w:line="276" w:lineRule="auto"/>
              <w:jc w:val="center"/>
              <w:rPr>
                <w:ins w:id="49933" w:author="Tran Huan" w:date="2018-12-03T01:24:00Z"/>
              </w:rPr>
            </w:pPr>
          </w:p>
        </w:tc>
        <w:tc>
          <w:tcPr>
            <w:tcW w:w="823" w:type="dxa"/>
            <w:noWrap/>
            <w:vAlign w:val="center"/>
            <w:hideMark/>
          </w:tcPr>
          <w:p w14:paraId="4B1F3596" w14:textId="77777777" w:rsidR="00D10B12" w:rsidRPr="00C72765" w:rsidRDefault="00D10B12" w:rsidP="00870304">
            <w:pPr>
              <w:spacing w:line="276" w:lineRule="auto"/>
              <w:jc w:val="center"/>
              <w:rPr>
                <w:ins w:id="49934" w:author="Tran Huan" w:date="2018-12-03T01:24:00Z"/>
                <w:lang w:val="en-US"/>
              </w:rPr>
            </w:pPr>
            <w:ins w:id="49935" w:author="Tran Huan" w:date="2018-12-03T01:24:00Z">
              <w:r>
                <w:rPr>
                  <w:lang w:val="en-US"/>
                </w:rPr>
                <w:t>X</w:t>
              </w:r>
            </w:ins>
          </w:p>
        </w:tc>
        <w:tc>
          <w:tcPr>
            <w:tcW w:w="2228" w:type="dxa"/>
            <w:noWrap/>
            <w:hideMark/>
          </w:tcPr>
          <w:p w14:paraId="07578633" w14:textId="77777777" w:rsidR="00D10B12" w:rsidRPr="00FD2760" w:rsidRDefault="00D10B12" w:rsidP="00870304">
            <w:pPr>
              <w:spacing w:line="276" w:lineRule="auto"/>
              <w:rPr>
                <w:ins w:id="49936" w:author="Tran Huan" w:date="2018-12-03T01:24:00Z"/>
                <w:lang w:val="en-US"/>
              </w:rPr>
            </w:pPr>
            <w:ins w:id="49937" w:author="Tran Huan" w:date="2018-12-03T01:24:00Z">
              <w:r>
                <w:rPr>
                  <w:lang w:val="en-US"/>
                </w:rPr>
                <w:t>ID chi nhánh.</w:t>
              </w:r>
            </w:ins>
          </w:p>
        </w:tc>
      </w:tr>
      <w:tr w:rsidR="00D10B12" w:rsidRPr="001856AA" w14:paraId="3ECAC90A" w14:textId="77777777" w:rsidTr="00870304">
        <w:trPr>
          <w:trHeight w:val="300"/>
          <w:ins w:id="49938" w:author="Tran Huan" w:date="2018-12-03T01:24:00Z"/>
        </w:trPr>
        <w:tc>
          <w:tcPr>
            <w:tcW w:w="708" w:type="dxa"/>
            <w:noWrap/>
            <w:vAlign w:val="center"/>
          </w:tcPr>
          <w:p w14:paraId="52B3FFB3" w14:textId="77777777" w:rsidR="00D10B12" w:rsidRPr="00C72765" w:rsidRDefault="00D10B12" w:rsidP="00870304">
            <w:pPr>
              <w:spacing w:line="276" w:lineRule="auto"/>
              <w:jc w:val="center"/>
              <w:rPr>
                <w:ins w:id="49939" w:author="Tran Huan" w:date="2018-12-03T01:24:00Z"/>
                <w:lang w:val="en-US"/>
              </w:rPr>
            </w:pPr>
            <w:ins w:id="49940" w:author="Tran Huan" w:date="2018-12-03T01:24:00Z">
              <w:r>
                <w:rPr>
                  <w:lang w:val="en-US"/>
                </w:rPr>
                <w:t>3</w:t>
              </w:r>
            </w:ins>
          </w:p>
        </w:tc>
        <w:tc>
          <w:tcPr>
            <w:tcW w:w="1820" w:type="dxa"/>
            <w:noWrap/>
          </w:tcPr>
          <w:p w14:paraId="5E65454D" w14:textId="77777777" w:rsidR="00D10B12" w:rsidRDefault="00D10B12" w:rsidP="00870304">
            <w:pPr>
              <w:spacing w:line="276" w:lineRule="auto"/>
              <w:rPr>
                <w:ins w:id="49941" w:author="Tran Huan" w:date="2018-12-03T01:24:00Z"/>
                <w:lang w:val="en-US"/>
              </w:rPr>
            </w:pPr>
            <w:ins w:id="49942" w:author="Tran Huan" w:date="2018-12-03T01:24:00Z">
              <w:r>
                <w:rPr>
                  <w:lang w:val="en-US"/>
                </w:rPr>
                <w:t>promotion_id</w:t>
              </w:r>
            </w:ins>
          </w:p>
        </w:tc>
        <w:tc>
          <w:tcPr>
            <w:tcW w:w="1300" w:type="dxa"/>
            <w:noWrap/>
          </w:tcPr>
          <w:p w14:paraId="6E207B8D" w14:textId="77777777" w:rsidR="00D10B12" w:rsidRPr="00FD2760" w:rsidRDefault="00D10B12" w:rsidP="00870304">
            <w:pPr>
              <w:spacing w:line="276" w:lineRule="auto"/>
              <w:rPr>
                <w:ins w:id="49943" w:author="Tran Huan" w:date="2018-12-03T01:24:00Z"/>
              </w:rPr>
            </w:pPr>
            <w:ins w:id="49944" w:author="Tran Huan" w:date="2018-12-03T01:24:00Z">
              <w:r>
                <w:rPr>
                  <w:lang w:val="en-US"/>
                </w:rPr>
                <w:t>numeric</w:t>
              </w:r>
            </w:ins>
          </w:p>
        </w:tc>
        <w:tc>
          <w:tcPr>
            <w:tcW w:w="1098" w:type="dxa"/>
            <w:noWrap/>
            <w:vAlign w:val="center"/>
          </w:tcPr>
          <w:p w14:paraId="6F30D598" w14:textId="77777777" w:rsidR="00D10B12" w:rsidRPr="00FD2760" w:rsidRDefault="00D10B12" w:rsidP="00870304">
            <w:pPr>
              <w:spacing w:line="276" w:lineRule="auto"/>
              <w:jc w:val="center"/>
              <w:rPr>
                <w:ins w:id="49945" w:author="Tran Huan" w:date="2018-12-03T01:24:00Z"/>
              </w:rPr>
            </w:pPr>
          </w:p>
        </w:tc>
        <w:tc>
          <w:tcPr>
            <w:tcW w:w="838" w:type="dxa"/>
            <w:noWrap/>
            <w:vAlign w:val="center"/>
          </w:tcPr>
          <w:p w14:paraId="3F7F0E59" w14:textId="77777777" w:rsidR="00D10B12" w:rsidRPr="00FD2760" w:rsidRDefault="00D10B12" w:rsidP="00870304">
            <w:pPr>
              <w:spacing w:line="276" w:lineRule="auto"/>
              <w:jc w:val="center"/>
              <w:rPr>
                <w:ins w:id="49946" w:author="Tran Huan" w:date="2018-12-03T01:24:00Z"/>
              </w:rPr>
            </w:pPr>
          </w:p>
        </w:tc>
        <w:tc>
          <w:tcPr>
            <w:tcW w:w="823" w:type="dxa"/>
            <w:noWrap/>
            <w:vAlign w:val="center"/>
          </w:tcPr>
          <w:p w14:paraId="085635FE" w14:textId="77777777" w:rsidR="00D10B12" w:rsidRPr="00C72765" w:rsidRDefault="00D10B12" w:rsidP="00870304">
            <w:pPr>
              <w:spacing w:line="276" w:lineRule="auto"/>
              <w:jc w:val="center"/>
              <w:rPr>
                <w:ins w:id="49947" w:author="Tran Huan" w:date="2018-12-03T01:24:00Z"/>
                <w:lang w:val="en-US"/>
              </w:rPr>
            </w:pPr>
            <w:ins w:id="49948" w:author="Tran Huan" w:date="2018-12-03T01:24:00Z">
              <w:r>
                <w:rPr>
                  <w:lang w:val="en-US"/>
                </w:rPr>
                <w:t>X</w:t>
              </w:r>
            </w:ins>
          </w:p>
        </w:tc>
        <w:tc>
          <w:tcPr>
            <w:tcW w:w="2228" w:type="dxa"/>
            <w:noWrap/>
          </w:tcPr>
          <w:p w14:paraId="6E61F397" w14:textId="77777777" w:rsidR="00D10B12" w:rsidRDefault="00D10B12" w:rsidP="00870304">
            <w:pPr>
              <w:spacing w:line="276" w:lineRule="auto"/>
              <w:rPr>
                <w:ins w:id="49949" w:author="Tran Huan" w:date="2018-12-03T01:24:00Z"/>
                <w:lang w:val="en-US"/>
              </w:rPr>
            </w:pPr>
            <w:ins w:id="49950" w:author="Tran Huan" w:date="2018-12-03T01:24:00Z">
              <w:r>
                <w:rPr>
                  <w:lang w:val="en-US"/>
                </w:rPr>
                <w:t xml:space="preserve">ID khuyến mãi. </w:t>
              </w:r>
            </w:ins>
          </w:p>
        </w:tc>
      </w:tr>
      <w:tr w:rsidR="00D10B12" w:rsidRPr="001856AA" w14:paraId="027E6A8F" w14:textId="77777777" w:rsidTr="00870304">
        <w:trPr>
          <w:trHeight w:val="300"/>
          <w:ins w:id="49951" w:author="Tran Huan" w:date="2018-12-03T01:24:00Z"/>
        </w:trPr>
        <w:tc>
          <w:tcPr>
            <w:tcW w:w="708" w:type="dxa"/>
            <w:noWrap/>
            <w:vAlign w:val="center"/>
            <w:hideMark/>
          </w:tcPr>
          <w:p w14:paraId="048F4EBE" w14:textId="77777777" w:rsidR="00D10B12" w:rsidRPr="00FD2760" w:rsidRDefault="00D10B12" w:rsidP="00870304">
            <w:pPr>
              <w:spacing w:line="276" w:lineRule="auto"/>
              <w:jc w:val="center"/>
              <w:rPr>
                <w:ins w:id="49952" w:author="Tran Huan" w:date="2018-12-03T01:24:00Z"/>
                <w:lang w:val="en-US"/>
              </w:rPr>
            </w:pPr>
            <w:ins w:id="49953" w:author="Tran Huan" w:date="2018-12-03T01:24:00Z">
              <w:r>
                <w:rPr>
                  <w:lang w:val="en-US"/>
                </w:rPr>
                <w:t>4</w:t>
              </w:r>
            </w:ins>
          </w:p>
        </w:tc>
        <w:tc>
          <w:tcPr>
            <w:tcW w:w="1820" w:type="dxa"/>
            <w:noWrap/>
            <w:hideMark/>
          </w:tcPr>
          <w:p w14:paraId="08CC74CA" w14:textId="77777777" w:rsidR="00D10B12" w:rsidRPr="00FD2760" w:rsidRDefault="00D10B12" w:rsidP="00870304">
            <w:pPr>
              <w:spacing w:line="276" w:lineRule="auto"/>
              <w:rPr>
                <w:ins w:id="49954" w:author="Tran Huan" w:date="2018-12-03T01:24:00Z"/>
              </w:rPr>
            </w:pPr>
            <w:ins w:id="49955" w:author="Tran Huan" w:date="2018-12-03T01:24:00Z">
              <w:r w:rsidRPr="00FD2760">
                <w:t>status</w:t>
              </w:r>
            </w:ins>
          </w:p>
        </w:tc>
        <w:tc>
          <w:tcPr>
            <w:tcW w:w="1300" w:type="dxa"/>
            <w:noWrap/>
            <w:hideMark/>
          </w:tcPr>
          <w:p w14:paraId="26A931D7" w14:textId="77777777" w:rsidR="00D10B12" w:rsidRPr="00FD2760" w:rsidRDefault="00D10B12" w:rsidP="00870304">
            <w:pPr>
              <w:spacing w:line="276" w:lineRule="auto"/>
              <w:rPr>
                <w:ins w:id="49956" w:author="Tran Huan" w:date="2018-12-03T01:24:00Z"/>
              </w:rPr>
            </w:pPr>
            <w:ins w:id="49957" w:author="Tran Huan" w:date="2018-12-03T01:24:00Z">
              <w:r w:rsidRPr="00FD2760">
                <w:t>character varying</w:t>
              </w:r>
            </w:ins>
          </w:p>
        </w:tc>
        <w:tc>
          <w:tcPr>
            <w:tcW w:w="1098" w:type="dxa"/>
            <w:noWrap/>
            <w:vAlign w:val="center"/>
            <w:hideMark/>
          </w:tcPr>
          <w:p w14:paraId="43E9D162" w14:textId="77777777" w:rsidR="00D10B12" w:rsidRPr="00FD2760" w:rsidRDefault="00D10B12" w:rsidP="00870304">
            <w:pPr>
              <w:spacing w:line="276" w:lineRule="auto"/>
              <w:jc w:val="center"/>
              <w:rPr>
                <w:ins w:id="49958" w:author="Tran Huan" w:date="2018-12-03T01:24:00Z"/>
              </w:rPr>
            </w:pPr>
            <w:ins w:id="49959" w:author="Tran Huan" w:date="2018-12-03T01:24:00Z">
              <w:r w:rsidRPr="00FD2760">
                <w:t>X</w:t>
              </w:r>
            </w:ins>
          </w:p>
        </w:tc>
        <w:tc>
          <w:tcPr>
            <w:tcW w:w="838" w:type="dxa"/>
            <w:noWrap/>
            <w:vAlign w:val="center"/>
            <w:hideMark/>
          </w:tcPr>
          <w:p w14:paraId="7C1272FE" w14:textId="77777777" w:rsidR="00D10B12" w:rsidRPr="00FD2760" w:rsidRDefault="00D10B12" w:rsidP="00870304">
            <w:pPr>
              <w:spacing w:line="276" w:lineRule="auto"/>
              <w:jc w:val="center"/>
              <w:rPr>
                <w:ins w:id="49960" w:author="Tran Huan" w:date="2018-12-03T01:24:00Z"/>
              </w:rPr>
            </w:pPr>
          </w:p>
        </w:tc>
        <w:tc>
          <w:tcPr>
            <w:tcW w:w="823" w:type="dxa"/>
            <w:noWrap/>
            <w:vAlign w:val="center"/>
            <w:hideMark/>
          </w:tcPr>
          <w:p w14:paraId="6AD264AB" w14:textId="77777777" w:rsidR="00D10B12" w:rsidRPr="00FD2760" w:rsidRDefault="00D10B12" w:rsidP="00870304">
            <w:pPr>
              <w:spacing w:line="276" w:lineRule="auto"/>
              <w:jc w:val="center"/>
              <w:rPr>
                <w:ins w:id="49961" w:author="Tran Huan" w:date="2018-12-03T01:24:00Z"/>
              </w:rPr>
            </w:pPr>
          </w:p>
        </w:tc>
        <w:tc>
          <w:tcPr>
            <w:tcW w:w="2228" w:type="dxa"/>
            <w:noWrap/>
            <w:hideMark/>
          </w:tcPr>
          <w:p w14:paraId="246CF1A1" w14:textId="77777777" w:rsidR="00D10B12" w:rsidRPr="00FD2760" w:rsidRDefault="00D10B12" w:rsidP="00870304">
            <w:pPr>
              <w:keepNext/>
              <w:spacing w:line="276" w:lineRule="auto"/>
              <w:rPr>
                <w:ins w:id="49962" w:author="Tran Huan" w:date="2018-12-03T01:24:00Z"/>
              </w:rPr>
            </w:pPr>
            <w:ins w:id="49963" w:author="Tran Huan" w:date="2018-12-03T01:24:00Z">
              <w:r w:rsidRPr="00FD2760">
                <w:t>Trạng thái</w:t>
              </w:r>
            </w:ins>
          </w:p>
        </w:tc>
      </w:tr>
    </w:tbl>
    <w:p w14:paraId="46CAA4D9" w14:textId="5B72F120" w:rsidR="00D10B12" w:rsidRPr="00266AC8" w:rsidRDefault="00D10B12" w:rsidP="00F72AE0">
      <w:pPr>
        <w:pStyle w:val="Caption"/>
        <w:rPr>
          <w:ins w:id="49964" w:author="Tran Huan" w:date="2018-12-03T01:24:00Z"/>
        </w:rPr>
        <w:pPrChange w:id="49965" w:author="Tran Huan" w:date="2018-12-03T02:05:00Z">
          <w:pPr>
            <w:pStyle w:val="Caption"/>
          </w:pPr>
        </w:pPrChange>
      </w:pPr>
      <w:bookmarkStart w:id="49966" w:name="_Toc530993034"/>
      <w:bookmarkStart w:id="49967" w:name="_Toc531584512"/>
      <w:ins w:id="49968" w:author="Tran Huan" w:date="2018-12-03T01:24:00Z">
        <w:r>
          <w:t xml:space="preserve">Bảng </w:t>
        </w:r>
      </w:ins>
      <w:ins w:id="49969" w:author="Tran Huan" w:date="2018-12-03T02:43:00Z">
        <w:r w:rsidR="00867A6B">
          <w:fldChar w:fldCharType="begin"/>
        </w:r>
        <w:r w:rsidR="00867A6B">
          <w:instrText xml:space="preserve"> STYLEREF 1 \s </w:instrText>
        </w:r>
      </w:ins>
      <w:r w:rsidR="00867A6B">
        <w:fldChar w:fldCharType="separate"/>
      </w:r>
      <w:r w:rsidR="00867A6B">
        <w:rPr>
          <w:noProof/>
        </w:rPr>
        <w:t>4</w:t>
      </w:r>
      <w:ins w:id="49970"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49971" w:author="Tran Huan" w:date="2018-12-03T02:43:00Z">
        <w:r w:rsidR="00867A6B">
          <w:rPr>
            <w:noProof/>
          </w:rPr>
          <w:t>16</w:t>
        </w:r>
        <w:r w:rsidR="00867A6B">
          <w:fldChar w:fldCharType="end"/>
        </w:r>
      </w:ins>
      <w:ins w:id="49972" w:author="Tran Huan" w:date="2018-12-03T01:24:00Z">
        <w:r w:rsidRPr="00C72765">
          <w:t xml:space="preserve"> </w:t>
        </w:r>
        <w:r w:rsidRPr="008F40CD">
          <w:rPr>
            <w:i/>
          </w:rPr>
          <w:t>Bảng dữ liệu theo chi nhánh</w:t>
        </w:r>
        <w:bookmarkEnd w:id="49966"/>
        <w:bookmarkEnd w:id="49967"/>
      </w:ins>
    </w:p>
    <w:p w14:paraId="6722FBD0" w14:textId="77777777" w:rsidR="00D10B12" w:rsidRDefault="00D10B12" w:rsidP="00D10B12">
      <w:pPr>
        <w:spacing w:line="276" w:lineRule="auto"/>
        <w:rPr>
          <w:ins w:id="49973" w:author="Tran Huan" w:date="2018-12-03T01:24:00Z"/>
          <w:b/>
          <w:lang w:val="en-US"/>
        </w:rPr>
      </w:pPr>
      <w:ins w:id="49974" w:author="Tran Huan" w:date="2018-12-03T01:24:00Z">
        <w:r>
          <w:rPr>
            <w:b/>
            <w:lang w:val="en-US"/>
          </w:rPr>
          <w:t>BẢNG RECEIPT</w:t>
        </w:r>
      </w:ins>
    </w:p>
    <w:tbl>
      <w:tblPr>
        <w:tblStyle w:val="TableGrid"/>
        <w:tblW w:w="8730" w:type="dxa"/>
        <w:tblInd w:w="-5" w:type="dxa"/>
        <w:tblLook w:val="04A0" w:firstRow="1" w:lastRow="0" w:firstColumn="1" w:lastColumn="0" w:noHBand="0" w:noVBand="1"/>
      </w:tblPr>
      <w:tblGrid>
        <w:gridCol w:w="708"/>
        <w:gridCol w:w="1993"/>
        <w:gridCol w:w="1300"/>
        <w:gridCol w:w="1054"/>
        <w:gridCol w:w="838"/>
        <w:gridCol w:w="962"/>
        <w:gridCol w:w="1875"/>
      </w:tblGrid>
      <w:tr w:rsidR="00D10B12" w:rsidRPr="00CF0C7E" w14:paraId="19A46554" w14:textId="77777777" w:rsidTr="00870304">
        <w:trPr>
          <w:trHeight w:val="300"/>
          <w:ins w:id="49975" w:author="Tran Huan" w:date="2018-12-03T01:24:00Z"/>
        </w:trPr>
        <w:tc>
          <w:tcPr>
            <w:tcW w:w="708" w:type="dxa"/>
            <w:noWrap/>
            <w:vAlign w:val="center"/>
            <w:hideMark/>
          </w:tcPr>
          <w:p w14:paraId="44234962" w14:textId="77777777" w:rsidR="00D10B12" w:rsidRPr="00CF0C7E" w:rsidRDefault="00D10B12" w:rsidP="00870304">
            <w:pPr>
              <w:spacing w:line="276" w:lineRule="auto"/>
              <w:jc w:val="center"/>
              <w:rPr>
                <w:ins w:id="49976" w:author="Tran Huan" w:date="2018-12-03T01:24:00Z"/>
                <w:b/>
                <w:bCs/>
              </w:rPr>
            </w:pPr>
            <w:ins w:id="49977" w:author="Tran Huan" w:date="2018-12-03T01:24:00Z">
              <w:r w:rsidRPr="00CF0C7E">
                <w:rPr>
                  <w:b/>
                  <w:bCs/>
                  <w:lang w:val="da-DK"/>
                </w:rPr>
                <w:t>STT</w:t>
              </w:r>
            </w:ins>
          </w:p>
        </w:tc>
        <w:tc>
          <w:tcPr>
            <w:tcW w:w="1993" w:type="dxa"/>
            <w:noWrap/>
            <w:vAlign w:val="center"/>
            <w:hideMark/>
          </w:tcPr>
          <w:p w14:paraId="18C300E2" w14:textId="77777777" w:rsidR="00D10B12" w:rsidRPr="00CF0C7E" w:rsidRDefault="00D10B12" w:rsidP="00870304">
            <w:pPr>
              <w:spacing w:line="276" w:lineRule="auto"/>
              <w:jc w:val="center"/>
              <w:rPr>
                <w:ins w:id="49978" w:author="Tran Huan" w:date="2018-12-03T01:24:00Z"/>
                <w:b/>
                <w:bCs/>
              </w:rPr>
            </w:pPr>
            <w:ins w:id="49979" w:author="Tran Huan" w:date="2018-12-03T01:24:00Z">
              <w:r w:rsidRPr="00CF0C7E">
                <w:rPr>
                  <w:b/>
                  <w:bCs/>
                  <w:lang w:val="da-DK"/>
                </w:rPr>
                <w:t>Tên trường</w:t>
              </w:r>
            </w:ins>
          </w:p>
        </w:tc>
        <w:tc>
          <w:tcPr>
            <w:tcW w:w="1300" w:type="dxa"/>
            <w:noWrap/>
            <w:vAlign w:val="center"/>
            <w:hideMark/>
          </w:tcPr>
          <w:p w14:paraId="0C058E22" w14:textId="77777777" w:rsidR="00D10B12" w:rsidRPr="00CF0C7E" w:rsidRDefault="00D10B12" w:rsidP="00870304">
            <w:pPr>
              <w:spacing w:line="276" w:lineRule="auto"/>
              <w:jc w:val="center"/>
              <w:rPr>
                <w:ins w:id="49980" w:author="Tran Huan" w:date="2018-12-03T01:24:00Z"/>
                <w:b/>
                <w:bCs/>
              </w:rPr>
            </w:pPr>
            <w:ins w:id="49981" w:author="Tran Huan" w:date="2018-12-03T01:24:00Z">
              <w:r w:rsidRPr="00CF0C7E">
                <w:rPr>
                  <w:b/>
                  <w:bCs/>
                  <w:lang w:val="da-DK"/>
                </w:rPr>
                <w:t>Kiểu</w:t>
              </w:r>
            </w:ins>
          </w:p>
        </w:tc>
        <w:tc>
          <w:tcPr>
            <w:tcW w:w="1054" w:type="dxa"/>
            <w:noWrap/>
            <w:vAlign w:val="center"/>
            <w:hideMark/>
          </w:tcPr>
          <w:p w14:paraId="4C2A7263" w14:textId="77777777" w:rsidR="00D10B12" w:rsidRPr="00CF0C7E" w:rsidRDefault="00D10B12" w:rsidP="00870304">
            <w:pPr>
              <w:spacing w:line="276" w:lineRule="auto"/>
              <w:jc w:val="center"/>
              <w:rPr>
                <w:ins w:id="49982" w:author="Tran Huan" w:date="2018-12-03T01:24:00Z"/>
                <w:b/>
                <w:bCs/>
              </w:rPr>
            </w:pPr>
            <w:ins w:id="49983" w:author="Tran Huan" w:date="2018-12-03T01:24:00Z">
              <w:r w:rsidRPr="00CF0C7E">
                <w:rPr>
                  <w:b/>
                  <w:bCs/>
                  <w:lang w:val="da-DK"/>
                </w:rPr>
                <w:t>Chấp nhận Null</w:t>
              </w:r>
            </w:ins>
          </w:p>
        </w:tc>
        <w:tc>
          <w:tcPr>
            <w:tcW w:w="838" w:type="dxa"/>
            <w:noWrap/>
            <w:vAlign w:val="center"/>
            <w:hideMark/>
          </w:tcPr>
          <w:p w14:paraId="1373171C" w14:textId="77777777" w:rsidR="00D10B12" w:rsidRPr="00CF0C7E" w:rsidRDefault="00D10B12" w:rsidP="00870304">
            <w:pPr>
              <w:spacing w:line="276" w:lineRule="auto"/>
              <w:jc w:val="center"/>
              <w:rPr>
                <w:ins w:id="49984" w:author="Tran Huan" w:date="2018-12-03T01:24:00Z"/>
                <w:b/>
                <w:bCs/>
              </w:rPr>
            </w:pPr>
            <w:ins w:id="49985" w:author="Tran Huan" w:date="2018-12-03T01:24:00Z">
              <w:r w:rsidRPr="00CF0C7E">
                <w:rPr>
                  <w:b/>
                  <w:bCs/>
                  <w:lang w:val="da-DK"/>
                </w:rPr>
                <w:t>Khóa chính</w:t>
              </w:r>
            </w:ins>
          </w:p>
        </w:tc>
        <w:tc>
          <w:tcPr>
            <w:tcW w:w="962" w:type="dxa"/>
            <w:noWrap/>
            <w:vAlign w:val="center"/>
            <w:hideMark/>
          </w:tcPr>
          <w:p w14:paraId="414A4A2A" w14:textId="77777777" w:rsidR="00D10B12" w:rsidRPr="00CF0C7E" w:rsidRDefault="00D10B12" w:rsidP="00870304">
            <w:pPr>
              <w:spacing w:line="276" w:lineRule="auto"/>
              <w:jc w:val="center"/>
              <w:rPr>
                <w:ins w:id="49986" w:author="Tran Huan" w:date="2018-12-03T01:24:00Z"/>
                <w:b/>
                <w:bCs/>
              </w:rPr>
            </w:pPr>
            <w:ins w:id="49987" w:author="Tran Huan" w:date="2018-12-03T01:24:00Z">
              <w:r w:rsidRPr="00CF0C7E">
                <w:rPr>
                  <w:b/>
                  <w:bCs/>
                  <w:lang w:val="da-DK"/>
                </w:rPr>
                <w:t>Khóa ngoại</w:t>
              </w:r>
            </w:ins>
          </w:p>
        </w:tc>
        <w:tc>
          <w:tcPr>
            <w:tcW w:w="1875" w:type="dxa"/>
            <w:noWrap/>
            <w:vAlign w:val="center"/>
            <w:hideMark/>
          </w:tcPr>
          <w:p w14:paraId="5A0C018D" w14:textId="77777777" w:rsidR="00D10B12" w:rsidRPr="00CF0C7E" w:rsidRDefault="00D10B12" w:rsidP="00870304">
            <w:pPr>
              <w:spacing w:line="276" w:lineRule="auto"/>
              <w:jc w:val="center"/>
              <w:rPr>
                <w:ins w:id="49988" w:author="Tran Huan" w:date="2018-12-03T01:24:00Z"/>
                <w:b/>
                <w:bCs/>
              </w:rPr>
            </w:pPr>
            <w:ins w:id="49989" w:author="Tran Huan" w:date="2018-12-03T01:24:00Z">
              <w:r w:rsidRPr="00CF0C7E">
                <w:rPr>
                  <w:b/>
                  <w:bCs/>
                  <w:lang w:val="da-DK"/>
                </w:rPr>
                <w:t>Mô tả</w:t>
              </w:r>
            </w:ins>
          </w:p>
        </w:tc>
      </w:tr>
      <w:tr w:rsidR="00D10B12" w:rsidRPr="00CF0C7E" w14:paraId="1E7E88B4" w14:textId="77777777" w:rsidTr="00870304">
        <w:trPr>
          <w:trHeight w:val="300"/>
          <w:ins w:id="49990" w:author="Tran Huan" w:date="2018-12-03T01:24:00Z"/>
        </w:trPr>
        <w:tc>
          <w:tcPr>
            <w:tcW w:w="708" w:type="dxa"/>
            <w:noWrap/>
            <w:vAlign w:val="center"/>
            <w:hideMark/>
          </w:tcPr>
          <w:p w14:paraId="52CFF898" w14:textId="77777777" w:rsidR="00D10B12" w:rsidRPr="00FD2760" w:rsidRDefault="00D10B12" w:rsidP="00870304">
            <w:pPr>
              <w:spacing w:line="276" w:lineRule="auto"/>
              <w:jc w:val="center"/>
              <w:rPr>
                <w:ins w:id="49991" w:author="Tran Huan" w:date="2018-12-03T01:24:00Z"/>
              </w:rPr>
            </w:pPr>
            <w:ins w:id="49992" w:author="Tran Huan" w:date="2018-12-03T01:24:00Z">
              <w:r w:rsidRPr="00FD2760">
                <w:t>1</w:t>
              </w:r>
            </w:ins>
          </w:p>
        </w:tc>
        <w:tc>
          <w:tcPr>
            <w:tcW w:w="1993" w:type="dxa"/>
            <w:noWrap/>
            <w:hideMark/>
          </w:tcPr>
          <w:p w14:paraId="0F80B816" w14:textId="77777777" w:rsidR="00D10B12" w:rsidRPr="00FD2760" w:rsidRDefault="00D10B12" w:rsidP="00870304">
            <w:pPr>
              <w:spacing w:line="276" w:lineRule="auto"/>
              <w:rPr>
                <w:ins w:id="49993" w:author="Tran Huan" w:date="2018-12-03T01:24:00Z"/>
              </w:rPr>
            </w:pPr>
            <w:ins w:id="49994" w:author="Tran Huan" w:date="2018-12-03T01:24:00Z">
              <w:r w:rsidRPr="00FD2760">
                <w:t>id</w:t>
              </w:r>
            </w:ins>
          </w:p>
        </w:tc>
        <w:tc>
          <w:tcPr>
            <w:tcW w:w="1300" w:type="dxa"/>
            <w:noWrap/>
            <w:hideMark/>
          </w:tcPr>
          <w:p w14:paraId="5822E7CD" w14:textId="77777777" w:rsidR="00D10B12" w:rsidRPr="00FD2760" w:rsidRDefault="00D10B12" w:rsidP="00870304">
            <w:pPr>
              <w:spacing w:line="276" w:lineRule="auto"/>
              <w:rPr>
                <w:ins w:id="49995" w:author="Tran Huan" w:date="2018-12-03T01:24:00Z"/>
              </w:rPr>
            </w:pPr>
            <w:ins w:id="49996" w:author="Tran Huan" w:date="2018-12-03T01:24:00Z">
              <w:r w:rsidRPr="00FD2760">
                <w:t>numeric</w:t>
              </w:r>
            </w:ins>
          </w:p>
        </w:tc>
        <w:tc>
          <w:tcPr>
            <w:tcW w:w="1054" w:type="dxa"/>
            <w:noWrap/>
            <w:hideMark/>
          </w:tcPr>
          <w:p w14:paraId="4E238C12" w14:textId="77777777" w:rsidR="00D10B12" w:rsidRPr="00FD2760" w:rsidRDefault="00D10B12" w:rsidP="00870304">
            <w:pPr>
              <w:spacing w:line="276" w:lineRule="auto"/>
              <w:jc w:val="center"/>
              <w:rPr>
                <w:ins w:id="49997" w:author="Tran Huan" w:date="2018-12-03T01:24:00Z"/>
              </w:rPr>
            </w:pPr>
          </w:p>
        </w:tc>
        <w:tc>
          <w:tcPr>
            <w:tcW w:w="838" w:type="dxa"/>
            <w:noWrap/>
            <w:hideMark/>
          </w:tcPr>
          <w:p w14:paraId="44C17E42" w14:textId="77777777" w:rsidR="00D10B12" w:rsidRPr="00FD2760" w:rsidRDefault="00D10B12" w:rsidP="00870304">
            <w:pPr>
              <w:spacing w:line="276" w:lineRule="auto"/>
              <w:jc w:val="center"/>
              <w:rPr>
                <w:ins w:id="49998" w:author="Tran Huan" w:date="2018-12-03T01:24:00Z"/>
              </w:rPr>
            </w:pPr>
            <w:ins w:id="49999" w:author="Tran Huan" w:date="2018-12-03T01:24:00Z">
              <w:r w:rsidRPr="00FD2760">
                <w:t>X</w:t>
              </w:r>
            </w:ins>
          </w:p>
        </w:tc>
        <w:tc>
          <w:tcPr>
            <w:tcW w:w="962" w:type="dxa"/>
            <w:noWrap/>
            <w:hideMark/>
          </w:tcPr>
          <w:p w14:paraId="4E157D25" w14:textId="77777777" w:rsidR="00D10B12" w:rsidRPr="00FD2760" w:rsidRDefault="00D10B12" w:rsidP="00870304">
            <w:pPr>
              <w:spacing w:line="276" w:lineRule="auto"/>
              <w:jc w:val="center"/>
              <w:rPr>
                <w:ins w:id="50000" w:author="Tran Huan" w:date="2018-12-03T01:24:00Z"/>
              </w:rPr>
            </w:pPr>
          </w:p>
        </w:tc>
        <w:tc>
          <w:tcPr>
            <w:tcW w:w="1875" w:type="dxa"/>
            <w:noWrap/>
            <w:hideMark/>
          </w:tcPr>
          <w:p w14:paraId="296EE61C" w14:textId="77777777" w:rsidR="00D10B12" w:rsidRPr="00E6227B" w:rsidRDefault="00D10B12" w:rsidP="00870304">
            <w:pPr>
              <w:spacing w:line="276" w:lineRule="auto"/>
              <w:rPr>
                <w:ins w:id="50001" w:author="Tran Huan" w:date="2018-12-03T01:24:00Z"/>
                <w:lang w:val="en-US"/>
              </w:rPr>
            </w:pPr>
            <w:ins w:id="50002" w:author="Tran Huan" w:date="2018-12-03T01:24:00Z">
              <w:r w:rsidRPr="00FD2760">
                <w:t xml:space="preserve">ID </w:t>
              </w:r>
              <w:r>
                <w:rPr>
                  <w:lang w:val="en-US"/>
                </w:rPr>
                <w:t>biên nhận</w:t>
              </w:r>
            </w:ins>
          </w:p>
        </w:tc>
      </w:tr>
      <w:tr w:rsidR="00D10B12" w:rsidRPr="00CF0C7E" w14:paraId="7138F33A" w14:textId="77777777" w:rsidTr="00870304">
        <w:trPr>
          <w:trHeight w:val="300"/>
          <w:ins w:id="50003" w:author="Tran Huan" w:date="2018-12-03T01:24:00Z"/>
        </w:trPr>
        <w:tc>
          <w:tcPr>
            <w:tcW w:w="708" w:type="dxa"/>
            <w:noWrap/>
            <w:vAlign w:val="center"/>
            <w:hideMark/>
          </w:tcPr>
          <w:p w14:paraId="774F34A2" w14:textId="77777777" w:rsidR="00D10B12" w:rsidRPr="00FD2760" w:rsidRDefault="00D10B12" w:rsidP="00870304">
            <w:pPr>
              <w:spacing w:line="276" w:lineRule="auto"/>
              <w:jc w:val="center"/>
              <w:rPr>
                <w:ins w:id="50004" w:author="Tran Huan" w:date="2018-12-03T01:24:00Z"/>
              </w:rPr>
            </w:pPr>
            <w:ins w:id="50005" w:author="Tran Huan" w:date="2018-12-03T01:24:00Z">
              <w:r w:rsidRPr="00FD2760">
                <w:t>2</w:t>
              </w:r>
            </w:ins>
          </w:p>
        </w:tc>
        <w:tc>
          <w:tcPr>
            <w:tcW w:w="1993" w:type="dxa"/>
            <w:noWrap/>
            <w:hideMark/>
          </w:tcPr>
          <w:p w14:paraId="34A3237D" w14:textId="77777777" w:rsidR="00D10B12" w:rsidRPr="00FD2760" w:rsidRDefault="00D10B12" w:rsidP="00870304">
            <w:pPr>
              <w:spacing w:line="276" w:lineRule="auto"/>
              <w:rPr>
                <w:ins w:id="50006" w:author="Tran Huan" w:date="2018-12-03T01:24:00Z"/>
              </w:rPr>
            </w:pPr>
            <w:ins w:id="50007" w:author="Tran Huan" w:date="2018-12-03T01:24:00Z">
              <w:r>
                <w:rPr>
                  <w:lang w:val="en-US"/>
                </w:rPr>
                <w:t>order</w:t>
              </w:r>
              <w:r w:rsidRPr="00FD2760">
                <w:t>_id</w:t>
              </w:r>
            </w:ins>
          </w:p>
        </w:tc>
        <w:tc>
          <w:tcPr>
            <w:tcW w:w="1300" w:type="dxa"/>
            <w:noWrap/>
            <w:hideMark/>
          </w:tcPr>
          <w:p w14:paraId="719536F8" w14:textId="77777777" w:rsidR="00D10B12" w:rsidRPr="00FD2760" w:rsidRDefault="00D10B12" w:rsidP="00870304">
            <w:pPr>
              <w:spacing w:line="276" w:lineRule="auto"/>
              <w:rPr>
                <w:ins w:id="50008" w:author="Tran Huan" w:date="2018-12-03T01:24:00Z"/>
              </w:rPr>
            </w:pPr>
            <w:ins w:id="50009" w:author="Tran Huan" w:date="2018-12-03T01:24:00Z">
              <w:r w:rsidRPr="00FD2760">
                <w:t>numeric</w:t>
              </w:r>
            </w:ins>
          </w:p>
        </w:tc>
        <w:tc>
          <w:tcPr>
            <w:tcW w:w="1054" w:type="dxa"/>
            <w:noWrap/>
            <w:hideMark/>
          </w:tcPr>
          <w:p w14:paraId="046AA9A8" w14:textId="77777777" w:rsidR="00D10B12" w:rsidRPr="00FD2760" w:rsidRDefault="00D10B12" w:rsidP="00870304">
            <w:pPr>
              <w:spacing w:line="276" w:lineRule="auto"/>
              <w:jc w:val="center"/>
              <w:rPr>
                <w:ins w:id="50010" w:author="Tran Huan" w:date="2018-12-03T01:24:00Z"/>
              </w:rPr>
            </w:pPr>
          </w:p>
        </w:tc>
        <w:tc>
          <w:tcPr>
            <w:tcW w:w="838" w:type="dxa"/>
            <w:noWrap/>
            <w:hideMark/>
          </w:tcPr>
          <w:p w14:paraId="0AFB3254" w14:textId="77777777" w:rsidR="00D10B12" w:rsidRPr="00FD2760" w:rsidRDefault="00D10B12" w:rsidP="00870304">
            <w:pPr>
              <w:spacing w:line="276" w:lineRule="auto"/>
              <w:jc w:val="center"/>
              <w:rPr>
                <w:ins w:id="50011" w:author="Tran Huan" w:date="2018-12-03T01:24:00Z"/>
              </w:rPr>
            </w:pPr>
          </w:p>
        </w:tc>
        <w:tc>
          <w:tcPr>
            <w:tcW w:w="962" w:type="dxa"/>
            <w:noWrap/>
            <w:hideMark/>
          </w:tcPr>
          <w:p w14:paraId="61C67F01" w14:textId="77777777" w:rsidR="00D10B12" w:rsidRPr="00FD2760" w:rsidRDefault="00D10B12" w:rsidP="00870304">
            <w:pPr>
              <w:spacing w:line="276" w:lineRule="auto"/>
              <w:jc w:val="center"/>
              <w:rPr>
                <w:ins w:id="50012" w:author="Tran Huan" w:date="2018-12-03T01:24:00Z"/>
              </w:rPr>
            </w:pPr>
            <w:ins w:id="50013" w:author="Tran Huan" w:date="2018-12-03T01:24:00Z">
              <w:r w:rsidRPr="00FD2760">
                <w:t>X</w:t>
              </w:r>
            </w:ins>
          </w:p>
        </w:tc>
        <w:tc>
          <w:tcPr>
            <w:tcW w:w="1875" w:type="dxa"/>
            <w:noWrap/>
            <w:hideMark/>
          </w:tcPr>
          <w:p w14:paraId="170335F0" w14:textId="77777777" w:rsidR="00D10B12" w:rsidRPr="00FD2760" w:rsidRDefault="00D10B12" w:rsidP="00870304">
            <w:pPr>
              <w:spacing w:line="276" w:lineRule="auto"/>
              <w:rPr>
                <w:ins w:id="50014" w:author="Tran Huan" w:date="2018-12-03T01:24:00Z"/>
                <w:lang w:val="en-US"/>
              </w:rPr>
            </w:pPr>
            <w:ins w:id="50015" w:author="Tran Huan" w:date="2018-12-03T01:24:00Z">
              <w:r>
                <w:rPr>
                  <w:lang w:val="en-US"/>
                </w:rPr>
                <w:t>ID đơn hàng</w:t>
              </w:r>
            </w:ins>
          </w:p>
        </w:tc>
      </w:tr>
      <w:tr w:rsidR="00D10B12" w:rsidRPr="00CF0C7E" w14:paraId="4583D439" w14:textId="77777777" w:rsidTr="00870304">
        <w:trPr>
          <w:trHeight w:val="300"/>
          <w:ins w:id="50016" w:author="Tran Huan" w:date="2018-12-03T01:24:00Z"/>
        </w:trPr>
        <w:tc>
          <w:tcPr>
            <w:tcW w:w="708" w:type="dxa"/>
            <w:noWrap/>
            <w:vAlign w:val="center"/>
          </w:tcPr>
          <w:p w14:paraId="30D7FD5E" w14:textId="77777777" w:rsidR="00D10B12" w:rsidRDefault="00D10B12" w:rsidP="00870304">
            <w:pPr>
              <w:spacing w:line="276" w:lineRule="auto"/>
              <w:jc w:val="center"/>
              <w:rPr>
                <w:ins w:id="50017" w:author="Tran Huan" w:date="2018-12-03T01:24:00Z"/>
                <w:lang w:val="en-US"/>
              </w:rPr>
            </w:pPr>
            <w:ins w:id="50018" w:author="Tran Huan" w:date="2018-12-03T01:24:00Z">
              <w:r>
                <w:rPr>
                  <w:lang w:val="en-US"/>
                </w:rPr>
                <w:t>3</w:t>
              </w:r>
            </w:ins>
          </w:p>
        </w:tc>
        <w:tc>
          <w:tcPr>
            <w:tcW w:w="1993" w:type="dxa"/>
            <w:noWrap/>
          </w:tcPr>
          <w:p w14:paraId="691FDE61" w14:textId="77777777" w:rsidR="00D10B12" w:rsidRDefault="00D10B12" w:rsidP="00870304">
            <w:pPr>
              <w:spacing w:line="276" w:lineRule="auto"/>
              <w:rPr>
                <w:ins w:id="50019" w:author="Tran Huan" w:date="2018-12-03T01:24:00Z"/>
                <w:lang w:val="en-US"/>
              </w:rPr>
            </w:pPr>
            <w:ins w:id="50020" w:author="Tran Huan" w:date="2018-12-03T01:24:00Z">
              <w:r>
                <w:rPr>
                  <w:lang w:val="en-US"/>
                </w:rPr>
                <w:t>pick_up_date</w:t>
              </w:r>
            </w:ins>
          </w:p>
        </w:tc>
        <w:tc>
          <w:tcPr>
            <w:tcW w:w="1300" w:type="dxa"/>
            <w:noWrap/>
          </w:tcPr>
          <w:p w14:paraId="06A32A46" w14:textId="77777777" w:rsidR="00D10B12" w:rsidRPr="00C72765" w:rsidRDefault="00D10B12" w:rsidP="00870304">
            <w:pPr>
              <w:spacing w:line="276" w:lineRule="auto"/>
              <w:rPr>
                <w:ins w:id="50021" w:author="Tran Huan" w:date="2018-12-03T01:24:00Z"/>
                <w:lang w:val="en-US"/>
              </w:rPr>
            </w:pPr>
            <w:ins w:id="50022" w:author="Tran Huan" w:date="2018-12-03T01:24:00Z">
              <w:r>
                <w:rPr>
                  <w:lang w:val="en-US"/>
                </w:rPr>
                <w:t>date</w:t>
              </w:r>
            </w:ins>
          </w:p>
        </w:tc>
        <w:tc>
          <w:tcPr>
            <w:tcW w:w="1054" w:type="dxa"/>
            <w:noWrap/>
          </w:tcPr>
          <w:p w14:paraId="3C997CA6" w14:textId="77777777" w:rsidR="00D10B12" w:rsidRPr="00C72765" w:rsidRDefault="00D10B12" w:rsidP="00870304">
            <w:pPr>
              <w:spacing w:line="276" w:lineRule="auto"/>
              <w:jc w:val="center"/>
              <w:rPr>
                <w:ins w:id="50023" w:author="Tran Huan" w:date="2018-12-03T01:24:00Z"/>
                <w:lang w:val="en-US"/>
              </w:rPr>
            </w:pPr>
            <w:ins w:id="50024" w:author="Tran Huan" w:date="2018-12-03T01:24:00Z">
              <w:r>
                <w:rPr>
                  <w:lang w:val="en-US"/>
                </w:rPr>
                <w:t>X</w:t>
              </w:r>
            </w:ins>
          </w:p>
        </w:tc>
        <w:tc>
          <w:tcPr>
            <w:tcW w:w="838" w:type="dxa"/>
            <w:noWrap/>
          </w:tcPr>
          <w:p w14:paraId="674FAF23" w14:textId="77777777" w:rsidR="00D10B12" w:rsidRPr="00FD2760" w:rsidRDefault="00D10B12" w:rsidP="00870304">
            <w:pPr>
              <w:spacing w:line="276" w:lineRule="auto"/>
              <w:jc w:val="center"/>
              <w:rPr>
                <w:ins w:id="50025" w:author="Tran Huan" w:date="2018-12-03T01:24:00Z"/>
              </w:rPr>
            </w:pPr>
          </w:p>
        </w:tc>
        <w:tc>
          <w:tcPr>
            <w:tcW w:w="962" w:type="dxa"/>
            <w:noWrap/>
          </w:tcPr>
          <w:p w14:paraId="76FED2D0" w14:textId="77777777" w:rsidR="00D10B12" w:rsidRPr="00FD2760" w:rsidRDefault="00D10B12" w:rsidP="00870304">
            <w:pPr>
              <w:spacing w:line="276" w:lineRule="auto"/>
              <w:jc w:val="center"/>
              <w:rPr>
                <w:ins w:id="50026" w:author="Tran Huan" w:date="2018-12-03T01:24:00Z"/>
              </w:rPr>
            </w:pPr>
          </w:p>
        </w:tc>
        <w:tc>
          <w:tcPr>
            <w:tcW w:w="1875" w:type="dxa"/>
            <w:noWrap/>
          </w:tcPr>
          <w:p w14:paraId="28EA747E" w14:textId="77777777" w:rsidR="00D10B12" w:rsidRPr="00FD2760" w:rsidRDefault="00D10B12" w:rsidP="00870304">
            <w:pPr>
              <w:spacing w:line="276" w:lineRule="auto"/>
              <w:rPr>
                <w:ins w:id="50027" w:author="Tran Huan" w:date="2018-12-03T01:24:00Z"/>
                <w:lang w:val="en-US"/>
              </w:rPr>
            </w:pPr>
            <w:ins w:id="50028" w:author="Tran Huan" w:date="2018-12-03T01:24:00Z">
              <w:r>
                <w:rPr>
                  <w:lang w:val="en-US"/>
                </w:rPr>
                <w:t>Ngày nhận quần áo</w:t>
              </w:r>
            </w:ins>
          </w:p>
        </w:tc>
      </w:tr>
      <w:tr w:rsidR="00D10B12" w:rsidRPr="00CF0C7E" w14:paraId="6AC019B0" w14:textId="77777777" w:rsidTr="00870304">
        <w:trPr>
          <w:trHeight w:val="300"/>
          <w:ins w:id="50029" w:author="Tran Huan" w:date="2018-12-03T01:24:00Z"/>
        </w:trPr>
        <w:tc>
          <w:tcPr>
            <w:tcW w:w="708" w:type="dxa"/>
            <w:noWrap/>
            <w:vAlign w:val="center"/>
          </w:tcPr>
          <w:p w14:paraId="6D716F5D" w14:textId="77777777" w:rsidR="00D10B12" w:rsidRPr="00FD2760" w:rsidRDefault="00D10B12" w:rsidP="00870304">
            <w:pPr>
              <w:spacing w:line="276" w:lineRule="auto"/>
              <w:jc w:val="center"/>
              <w:rPr>
                <w:ins w:id="50030" w:author="Tran Huan" w:date="2018-12-03T01:24:00Z"/>
                <w:lang w:val="en-US"/>
              </w:rPr>
            </w:pPr>
            <w:ins w:id="50031" w:author="Tran Huan" w:date="2018-12-03T01:24:00Z">
              <w:r>
                <w:rPr>
                  <w:lang w:val="en-US"/>
                </w:rPr>
                <w:t>4</w:t>
              </w:r>
            </w:ins>
          </w:p>
        </w:tc>
        <w:tc>
          <w:tcPr>
            <w:tcW w:w="1993" w:type="dxa"/>
            <w:noWrap/>
          </w:tcPr>
          <w:p w14:paraId="33CA28C3" w14:textId="77777777" w:rsidR="00D10B12" w:rsidRDefault="00D10B12" w:rsidP="00870304">
            <w:pPr>
              <w:spacing w:line="276" w:lineRule="auto"/>
              <w:rPr>
                <w:ins w:id="50032" w:author="Tran Huan" w:date="2018-12-03T01:24:00Z"/>
                <w:lang w:val="en-US"/>
              </w:rPr>
            </w:pPr>
            <w:ins w:id="50033" w:author="Tran Huan" w:date="2018-12-03T01:24:00Z">
              <w:r>
                <w:rPr>
                  <w:lang w:val="en-US"/>
                </w:rPr>
                <w:t>pick_up_time</w:t>
              </w:r>
            </w:ins>
          </w:p>
        </w:tc>
        <w:tc>
          <w:tcPr>
            <w:tcW w:w="1300" w:type="dxa"/>
            <w:noWrap/>
          </w:tcPr>
          <w:p w14:paraId="6D8AA2EB" w14:textId="77777777" w:rsidR="00D10B12" w:rsidRPr="00C72765" w:rsidRDefault="00D10B12" w:rsidP="00870304">
            <w:pPr>
              <w:spacing w:line="276" w:lineRule="auto"/>
              <w:rPr>
                <w:ins w:id="50034" w:author="Tran Huan" w:date="2018-12-03T01:24:00Z"/>
                <w:lang w:val="en-US"/>
              </w:rPr>
            </w:pPr>
            <w:ins w:id="50035" w:author="Tran Huan" w:date="2018-12-03T01:24:00Z">
              <w:r>
                <w:rPr>
                  <w:lang w:val="en-US"/>
                </w:rPr>
                <w:t>time</w:t>
              </w:r>
            </w:ins>
          </w:p>
        </w:tc>
        <w:tc>
          <w:tcPr>
            <w:tcW w:w="1054" w:type="dxa"/>
            <w:noWrap/>
          </w:tcPr>
          <w:p w14:paraId="7A9908A7" w14:textId="77777777" w:rsidR="00D10B12" w:rsidRPr="00C72765" w:rsidRDefault="00D10B12" w:rsidP="00870304">
            <w:pPr>
              <w:spacing w:line="276" w:lineRule="auto"/>
              <w:jc w:val="center"/>
              <w:rPr>
                <w:ins w:id="50036" w:author="Tran Huan" w:date="2018-12-03T01:24:00Z"/>
                <w:lang w:val="en-US"/>
              </w:rPr>
            </w:pPr>
            <w:ins w:id="50037" w:author="Tran Huan" w:date="2018-12-03T01:24:00Z">
              <w:r>
                <w:rPr>
                  <w:lang w:val="en-US"/>
                </w:rPr>
                <w:t>X</w:t>
              </w:r>
            </w:ins>
          </w:p>
        </w:tc>
        <w:tc>
          <w:tcPr>
            <w:tcW w:w="838" w:type="dxa"/>
            <w:noWrap/>
          </w:tcPr>
          <w:p w14:paraId="5BEDF576" w14:textId="77777777" w:rsidR="00D10B12" w:rsidRPr="00FD2760" w:rsidRDefault="00D10B12" w:rsidP="00870304">
            <w:pPr>
              <w:spacing w:line="276" w:lineRule="auto"/>
              <w:jc w:val="center"/>
              <w:rPr>
                <w:ins w:id="50038" w:author="Tran Huan" w:date="2018-12-03T01:24:00Z"/>
              </w:rPr>
            </w:pPr>
          </w:p>
        </w:tc>
        <w:tc>
          <w:tcPr>
            <w:tcW w:w="962" w:type="dxa"/>
            <w:noWrap/>
          </w:tcPr>
          <w:p w14:paraId="52EEA761" w14:textId="77777777" w:rsidR="00D10B12" w:rsidRPr="00FD2760" w:rsidRDefault="00D10B12" w:rsidP="00870304">
            <w:pPr>
              <w:spacing w:line="276" w:lineRule="auto"/>
              <w:jc w:val="center"/>
              <w:rPr>
                <w:ins w:id="50039" w:author="Tran Huan" w:date="2018-12-03T01:24:00Z"/>
              </w:rPr>
            </w:pPr>
          </w:p>
        </w:tc>
        <w:tc>
          <w:tcPr>
            <w:tcW w:w="1875" w:type="dxa"/>
            <w:noWrap/>
          </w:tcPr>
          <w:p w14:paraId="28980337" w14:textId="77777777" w:rsidR="00D10B12" w:rsidRPr="00FD2760" w:rsidRDefault="00D10B12" w:rsidP="00870304">
            <w:pPr>
              <w:spacing w:line="276" w:lineRule="auto"/>
              <w:rPr>
                <w:ins w:id="50040" w:author="Tran Huan" w:date="2018-12-03T01:24:00Z"/>
                <w:lang w:val="en-US"/>
              </w:rPr>
            </w:pPr>
            <w:ins w:id="50041" w:author="Tran Huan" w:date="2018-12-03T01:24:00Z">
              <w:r>
                <w:rPr>
                  <w:lang w:val="en-US"/>
                </w:rPr>
                <w:t>Giờ nhận quần áo</w:t>
              </w:r>
            </w:ins>
          </w:p>
        </w:tc>
      </w:tr>
      <w:tr w:rsidR="00D10B12" w:rsidRPr="00CF0C7E" w14:paraId="17164382" w14:textId="77777777" w:rsidTr="00870304">
        <w:trPr>
          <w:trHeight w:val="300"/>
          <w:ins w:id="50042" w:author="Tran Huan" w:date="2018-12-03T01:24:00Z"/>
        </w:trPr>
        <w:tc>
          <w:tcPr>
            <w:tcW w:w="708" w:type="dxa"/>
            <w:noWrap/>
            <w:vAlign w:val="center"/>
          </w:tcPr>
          <w:p w14:paraId="66A6646E" w14:textId="77777777" w:rsidR="00D10B12" w:rsidRDefault="00D10B12" w:rsidP="00870304">
            <w:pPr>
              <w:spacing w:line="276" w:lineRule="auto"/>
              <w:jc w:val="center"/>
              <w:rPr>
                <w:ins w:id="50043" w:author="Tran Huan" w:date="2018-12-03T01:24:00Z"/>
                <w:lang w:val="en-US"/>
              </w:rPr>
            </w:pPr>
            <w:ins w:id="50044" w:author="Tran Huan" w:date="2018-12-03T01:24:00Z">
              <w:r>
                <w:rPr>
                  <w:lang w:val="en-US"/>
                </w:rPr>
                <w:t>5</w:t>
              </w:r>
            </w:ins>
          </w:p>
        </w:tc>
        <w:tc>
          <w:tcPr>
            <w:tcW w:w="1993" w:type="dxa"/>
            <w:noWrap/>
          </w:tcPr>
          <w:p w14:paraId="1867B498" w14:textId="77777777" w:rsidR="00D10B12" w:rsidRDefault="00D10B12" w:rsidP="00870304">
            <w:pPr>
              <w:spacing w:line="276" w:lineRule="auto"/>
              <w:rPr>
                <w:ins w:id="50045" w:author="Tran Huan" w:date="2018-12-03T01:24:00Z"/>
                <w:lang w:val="en-US"/>
              </w:rPr>
            </w:pPr>
            <w:ins w:id="50046" w:author="Tran Huan" w:date="2018-12-03T01:24:00Z">
              <w:r>
                <w:rPr>
                  <w:lang w:val="en-US"/>
                </w:rPr>
                <w:t>delivery_date</w:t>
              </w:r>
            </w:ins>
          </w:p>
        </w:tc>
        <w:tc>
          <w:tcPr>
            <w:tcW w:w="1300" w:type="dxa"/>
            <w:noWrap/>
          </w:tcPr>
          <w:p w14:paraId="5D87DC85" w14:textId="77777777" w:rsidR="00D10B12" w:rsidRPr="00FD2760" w:rsidRDefault="00D10B12" w:rsidP="00870304">
            <w:pPr>
              <w:spacing w:line="276" w:lineRule="auto"/>
              <w:rPr>
                <w:ins w:id="50047" w:author="Tran Huan" w:date="2018-12-03T01:24:00Z"/>
              </w:rPr>
            </w:pPr>
          </w:p>
        </w:tc>
        <w:tc>
          <w:tcPr>
            <w:tcW w:w="1054" w:type="dxa"/>
            <w:noWrap/>
          </w:tcPr>
          <w:p w14:paraId="4023C816" w14:textId="77777777" w:rsidR="00D10B12" w:rsidRPr="00C72765" w:rsidRDefault="00D10B12" w:rsidP="00870304">
            <w:pPr>
              <w:spacing w:line="276" w:lineRule="auto"/>
              <w:jc w:val="center"/>
              <w:rPr>
                <w:ins w:id="50048" w:author="Tran Huan" w:date="2018-12-03T01:24:00Z"/>
                <w:lang w:val="en-US"/>
              </w:rPr>
            </w:pPr>
            <w:ins w:id="50049" w:author="Tran Huan" w:date="2018-12-03T01:24:00Z">
              <w:r>
                <w:rPr>
                  <w:lang w:val="en-US"/>
                </w:rPr>
                <w:t>X</w:t>
              </w:r>
            </w:ins>
          </w:p>
        </w:tc>
        <w:tc>
          <w:tcPr>
            <w:tcW w:w="838" w:type="dxa"/>
            <w:noWrap/>
          </w:tcPr>
          <w:p w14:paraId="37BFD1CE" w14:textId="77777777" w:rsidR="00D10B12" w:rsidRPr="00FD2760" w:rsidRDefault="00D10B12" w:rsidP="00870304">
            <w:pPr>
              <w:spacing w:line="276" w:lineRule="auto"/>
              <w:jc w:val="center"/>
              <w:rPr>
                <w:ins w:id="50050" w:author="Tran Huan" w:date="2018-12-03T01:24:00Z"/>
              </w:rPr>
            </w:pPr>
          </w:p>
        </w:tc>
        <w:tc>
          <w:tcPr>
            <w:tcW w:w="962" w:type="dxa"/>
            <w:noWrap/>
          </w:tcPr>
          <w:p w14:paraId="54E08F32" w14:textId="77777777" w:rsidR="00D10B12" w:rsidRPr="00FD2760" w:rsidRDefault="00D10B12" w:rsidP="00870304">
            <w:pPr>
              <w:spacing w:line="276" w:lineRule="auto"/>
              <w:jc w:val="center"/>
              <w:rPr>
                <w:ins w:id="50051" w:author="Tran Huan" w:date="2018-12-03T01:24:00Z"/>
              </w:rPr>
            </w:pPr>
          </w:p>
        </w:tc>
        <w:tc>
          <w:tcPr>
            <w:tcW w:w="1875" w:type="dxa"/>
            <w:noWrap/>
          </w:tcPr>
          <w:p w14:paraId="45E25651" w14:textId="77777777" w:rsidR="00D10B12" w:rsidRPr="00FD2760" w:rsidRDefault="00D10B12" w:rsidP="00870304">
            <w:pPr>
              <w:spacing w:line="276" w:lineRule="auto"/>
              <w:rPr>
                <w:ins w:id="50052" w:author="Tran Huan" w:date="2018-12-03T01:24:00Z"/>
                <w:lang w:val="en-US"/>
              </w:rPr>
            </w:pPr>
            <w:ins w:id="50053" w:author="Tran Huan" w:date="2018-12-03T01:24:00Z">
              <w:r>
                <w:rPr>
                  <w:lang w:val="en-US"/>
                </w:rPr>
                <w:t>Ngày trả quần áo</w:t>
              </w:r>
            </w:ins>
          </w:p>
        </w:tc>
      </w:tr>
      <w:tr w:rsidR="00D10B12" w:rsidRPr="00CF0C7E" w14:paraId="039627F5" w14:textId="77777777" w:rsidTr="00870304">
        <w:trPr>
          <w:trHeight w:val="300"/>
          <w:ins w:id="50054" w:author="Tran Huan" w:date="2018-12-03T01:24:00Z"/>
        </w:trPr>
        <w:tc>
          <w:tcPr>
            <w:tcW w:w="708" w:type="dxa"/>
            <w:noWrap/>
            <w:vAlign w:val="center"/>
          </w:tcPr>
          <w:p w14:paraId="4C28A326" w14:textId="77777777" w:rsidR="00D10B12" w:rsidRDefault="00D10B12" w:rsidP="00870304">
            <w:pPr>
              <w:spacing w:line="276" w:lineRule="auto"/>
              <w:jc w:val="center"/>
              <w:rPr>
                <w:ins w:id="50055" w:author="Tran Huan" w:date="2018-12-03T01:24:00Z"/>
                <w:lang w:val="en-US"/>
              </w:rPr>
            </w:pPr>
            <w:ins w:id="50056" w:author="Tran Huan" w:date="2018-12-03T01:24:00Z">
              <w:r>
                <w:rPr>
                  <w:lang w:val="en-US"/>
                </w:rPr>
                <w:t>6</w:t>
              </w:r>
            </w:ins>
          </w:p>
        </w:tc>
        <w:tc>
          <w:tcPr>
            <w:tcW w:w="1993" w:type="dxa"/>
            <w:noWrap/>
          </w:tcPr>
          <w:p w14:paraId="4E07C93D" w14:textId="77777777" w:rsidR="00D10B12" w:rsidRDefault="00D10B12" w:rsidP="00870304">
            <w:pPr>
              <w:spacing w:line="276" w:lineRule="auto"/>
              <w:rPr>
                <w:ins w:id="50057" w:author="Tran Huan" w:date="2018-12-03T01:24:00Z"/>
                <w:lang w:val="en-US"/>
              </w:rPr>
            </w:pPr>
            <w:ins w:id="50058" w:author="Tran Huan" w:date="2018-12-03T01:24:00Z">
              <w:r>
                <w:rPr>
                  <w:lang w:val="en-US"/>
                </w:rPr>
                <w:t>delivery_time</w:t>
              </w:r>
            </w:ins>
          </w:p>
        </w:tc>
        <w:tc>
          <w:tcPr>
            <w:tcW w:w="1300" w:type="dxa"/>
            <w:noWrap/>
          </w:tcPr>
          <w:p w14:paraId="1BBFFA3C" w14:textId="77777777" w:rsidR="00D10B12" w:rsidRPr="00FD2760" w:rsidRDefault="00D10B12" w:rsidP="00870304">
            <w:pPr>
              <w:spacing w:line="276" w:lineRule="auto"/>
              <w:rPr>
                <w:ins w:id="50059" w:author="Tran Huan" w:date="2018-12-03T01:24:00Z"/>
              </w:rPr>
            </w:pPr>
            <w:ins w:id="50060" w:author="Tran Huan" w:date="2018-12-03T01:24:00Z">
              <w:r w:rsidRPr="00FD2760">
                <w:t>numeric</w:t>
              </w:r>
            </w:ins>
          </w:p>
        </w:tc>
        <w:tc>
          <w:tcPr>
            <w:tcW w:w="1054" w:type="dxa"/>
            <w:noWrap/>
          </w:tcPr>
          <w:p w14:paraId="2EEF97CE" w14:textId="77777777" w:rsidR="00D10B12" w:rsidRPr="00C72765" w:rsidRDefault="00D10B12" w:rsidP="00870304">
            <w:pPr>
              <w:spacing w:line="276" w:lineRule="auto"/>
              <w:jc w:val="center"/>
              <w:rPr>
                <w:ins w:id="50061" w:author="Tran Huan" w:date="2018-12-03T01:24:00Z"/>
                <w:lang w:val="en-US"/>
              </w:rPr>
            </w:pPr>
            <w:ins w:id="50062" w:author="Tran Huan" w:date="2018-12-03T01:24:00Z">
              <w:r>
                <w:rPr>
                  <w:lang w:val="en-US"/>
                </w:rPr>
                <w:t>X</w:t>
              </w:r>
            </w:ins>
          </w:p>
        </w:tc>
        <w:tc>
          <w:tcPr>
            <w:tcW w:w="838" w:type="dxa"/>
            <w:noWrap/>
          </w:tcPr>
          <w:p w14:paraId="389F82AB" w14:textId="77777777" w:rsidR="00D10B12" w:rsidRPr="00FD2760" w:rsidRDefault="00D10B12" w:rsidP="00870304">
            <w:pPr>
              <w:spacing w:line="276" w:lineRule="auto"/>
              <w:jc w:val="center"/>
              <w:rPr>
                <w:ins w:id="50063" w:author="Tran Huan" w:date="2018-12-03T01:24:00Z"/>
              </w:rPr>
            </w:pPr>
          </w:p>
        </w:tc>
        <w:tc>
          <w:tcPr>
            <w:tcW w:w="962" w:type="dxa"/>
            <w:noWrap/>
          </w:tcPr>
          <w:p w14:paraId="5A64A2E0" w14:textId="77777777" w:rsidR="00D10B12" w:rsidRPr="00FD2760" w:rsidRDefault="00D10B12" w:rsidP="00870304">
            <w:pPr>
              <w:spacing w:line="276" w:lineRule="auto"/>
              <w:jc w:val="center"/>
              <w:rPr>
                <w:ins w:id="50064" w:author="Tran Huan" w:date="2018-12-03T01:24:00Z"/>
              </w:rPr>
            </w:pPr>
          </w:p>
        </w:tc>
        <w:tc>
          <w:tcPr>
            <w:tcW w:w="1875" w:type="dxa"/>
            <w:noWrap/>
          </w:tcPr>
          <w:p w14:paraId="61C95386" w14:textId="77777777" w:rsidR="00D10B12" w:rsidRPr="00FD2760" w:rsidRDefault="00D10B12" w:rsidP="00870304">
            <w:pPr>
              <w:spacing w:line="276" w:lineRule="auto"/>
              <w:rPr>
                <w:ins w:id="50065" w:author="Tran Huan" w:date="2018-12-03T01:24:00Z"/>
                <w:lang w:val="en-US"/>
              </w:rPr>
            </w:pPr>
            <w:ins w:id="50066" w:author="Tran Huan" w:date="2018-12-03T01:24:00Z">
              <w:r>
                <w:rPr>
                  <w:lang w:val="en-US"/>
                </w:rPr>
                <w:t>Giờ trả quần áo</w:t>
              </w:r>
            </w:ins>
          </w:p>
        </w:tc>
      </w:tr>
      <w:tr w:rsidR="00D10B12" w:rsidRPr="00CF0C7E" w14:paraId="51185755" w14:textId="77777777" w:rsidTr="00870304">
        <w:trPr>
          <w:trHeight w:val="300"/>
          <w:ins w:id="50067" w:author="Tran Huan" w:date="2018-12-03T01:24:00Z"/>
        </w:trPr>
        <w:tc>
          <w:tcPr>
            <w:tcW w:w="708" w:type="dxa"/>
            <w:noWrap/>
            <w:vAlign w:val="center"/>
          </w:tcPr>
          <w:p w14:paraId="3287812D" w14:textId="77777777" w:rsidR="00D10B12" w:rsidRDefault="00D10B12" w:rsidP="00870304">
            <w:pPr>
              <w:spacing w:line="276" w:lineRule="auto"/>
              <w:jc w:val="center"/>
              <w:rPr>
                <w:ins w:id="50068" w:author="Tran Huan" w:date="2018-12-03T01:24:00Z"/>
                <w:lang w:val="en-US"/>
              </w:rPr>
            </w:pPr>
            <w:ins w:id="50069" w:author="Tran Huan" w:date="2018-12-03T01:24:00Z">
              <w:r>
                <w:rPr>
                  <w:lang w:val="en-US"/>
                </w:rPr>
                <w:t>7</w:t>
              </w:r>
            </w:ins>
          </w:p>
        </w:tc>
        <w:tc>
          <w:tcPr>
            <w:tcW w:w="1993" w:type="dxa"/>
            <w:noWrap/>
          </w:tcPr>
          <w:p w14:paraId="13736468" w14:textId="77777777" w:rsidR="00D10B12" w:rsidRDefault="00D10B12" w:rsidP="00870304">
            <w:pPr>
              <w:spacing w:line="276" w:lineRule="auto"/>
              <w:rPr>
                <w:ins w:id="50070" w:author="Tran Huan" w:date="2018-12-03T01:24:00Z"/>
                <w:lang w:val="en-US"/>
              </w:rPr>
            </w:pPr>
            <w:ins w:id="50071" w:author="Tran Huan" w:date="2018-12-03T01:24:00Z">
              <w:r>
                <w:rPr>
                  <w:lang w:val="en-US"/>
                </w:rPr>
                <w:t>pick_up_place</w:t>
              </w:r>
            </w:ins>
          </w:p>
        </w:tc>
        <w:tc>
          <w:tcPr>
            <w:tcW w:w="1300" w:type="dxa"/>
            <w:noWrap/>
          </w:tcPr>
          <w:p w14:paraId="4CDFA114" w14:textId="77777777" w:rsidR="00D10B12" w:rsidRPr="00FD2760" w:rsidRDefault="00D10B12" w:rsidP="00870304">
            <w:pPr>
              <w:spacing w:line="276" w:lineRule="auto"/>
              <w:rPr>
                <w:ins w:id="50072" w:author="Tran Huan" w:date="2018-12-03T01:24:00Z"/>
              </w:rPr>
            </w:pPr>
          </w:p>
        </w:tc>
        <w:tc>
          <w:tcPr>
            <w:tcW w:w="1054" w:type="dxa"/>
            <w:noWrap/>
          </w:tcPr>
          <w:p w14:paraId="3A33580E" w14:textId="77777777" w:rsidR="00D10B12" w:rsidRPr="00C72765" w:rsidRDefault="00D10B12" w:rsidP="00870304">
            <w:pPr>
              <w:spacing w:line="276" w:lineRule="auto"/>
              <w:jc w:val="center"/>
              <w:rPr>
                <w:ins w:id="50073" w:author="Tran Huan" w:date="2018-12-03T01:24:00Z"/>
                <w:lang w:val="en-US"/>
              </w:rPr>
            </w:pPr>
            <w:ins w:id="50074" w:author="Tran Huan" w:date="2018-12-03T01:24:00Z">
              <w:r>
                <w:rPr>
                  <w:lang w:val="en-US"/>
                </w:rPr>
                <w:t>X</w:t>
              </w:r>
            </w:ins>
          </w:p>
        </w:tc>
        <w:tc>
          <w:tcPr>
            <w:tcW w:w="838" w:type="dxa"/>
            <w:noWrap/>
          </w:tcPr>
          <w:p w14:paraId="5EC5D81E" w14:textId="77777777" w:rsidR="00D10B12" w:rsidRPr="00FD2760" w:rsidRDefault="00D10B12" w:rsidP="00870304">
            <w:pPr>
              <w:spacing w:line="276" w:lineRule="auto"/>
              <w:jc w:val="center"/>
              <w:rPr>
                <w:ins w:id="50075" w:author="Tran Huan" w:date="2018-12-03T01:24:00Z"/>
              </w:rPr>
            </w:pPr>
          </w:p>
        </w:tc>
        <w:tc>
          <w:tcPr>
            <w:tcW w:w="962" w:type="dxa"/>
            <w:noWrap/>
          </w:tcPr>
          <w:p w14:paraId="6700D83A" w14:textId="77777777" w:rsidR="00D10B12" w:rsidRPr="00FD2760" w:rsidRDefault="00D10B12" w:rsidP="00870304">
            <w:pPr>
              <w:spacing w:line="276" w:lineRule="auto"/>
              <w:jc w:val="center"/>
              <w:rPr>
                <w:ins w:id="50076" w:author="Tran Huan" w:date="2018-12-03T01:24:00Z"/>
              </w:rPr>
            </w:pPr>
          </w:p>
        </w:tc>
        <w:tc>
          <w:tcPr>
            <w:tcW w:w="1875" w:type="dxa"/>
            <w:noWrap/>
          </w:tcPr>
          <w:p w14:paraId="26742767" w14:textId="77777777" w:rsidR="00D10B12" w:rsidRPr="00FD2760" w:rsidRDefault="00D10B12" w:rsidP="00870304">
            <w:pPr>
              <w:spacing w:line="276" w:lineRule="auto"/>
              <w:rPr>
                <w:ins w:id="50077" w:author="Tran Huan" w:date="2018-12-03T01:24:00Z"/>
                <w:lang w:val="en-US"/>
              </w:rPr>
            </w:pPr>
            <w:ins w:id="50078" w:author="Tran Huan" w:date="2018-12-03T01:24:00Z">
              <w:r>
                <w:rPr>
                  <w:lang w:val="en-US"/>
                </w:rPr>
                <w:t>Nơi nhận quần áo</w:t>
              </w:r>
            </w:ins>
          </w:p>
        </w:tc>
      </w:tr>
      <w:tr w:rsidR="00D10B12" w:rsidRPr="00CF0C7E" w14:paraId="40AF7B2D" w14:textId="77777777" w:rsidTr="00870304">
        <w:trPr>
          <w:trHeight w:val="300"/>
          <w:ins w:id="50079" w:author="Tran Huan" w:date="2018-12-03T01:24:00Z"/>
        </w:trPr>
        <w:tc>
          <w:tcPr>
            <w:tcW w:w="708" w:type="dxa"/>
            <w:noWrap/>
            <w:vAlign w:val="center"/>
          </w:tcPr>
          <w:p w14:paraId="2DDB4B92" w14:textId="77777777" w:rsidR="00D10B12" w:rsidRDefault="00D10B12" w:rsidP="00870304">
            <w:pPr>
              <w:spacing w:line="276" w:lineRule="auto"/>
              <w:jc w:val="center"/>
              <w:rPr>
                <w:ins w:id="50080" w:author="Tran Huan" w:date="2018-12-03T01:24:00Z"/>
                <w:lang w:val="en-US"/>
              </w:rPr>
            </w:pPr>
            <w:ins w:id="50081" w:author="Tran Huan" w:date="2018-12-03T01:24:00Z">
              <w:r>
                <w:rPr>
                  <w:lang w:val="en-US"/>
                </w:rPr>
                <w:t>8</w:t>
              </w:r>
            </w:ins>
          </w:p>
        </w:tc>
        <w:tc>
          <w:tcPr>
            <w:tcW w:w="1993" w:type="dxa"/>
            <w:noWrap/>
          </w:tcPr>
          <w:p w14:paraId="50EEE4E6" w14:textId="77777777" w:rsidR="00D10B12" w:rsidRDefault="00D10B12" w:rsidP="00870304">
            <w:pPr>
              <w:spacing w:line="276" w:lineRule="auto"/>
              <w:rPr>
                <w:ins w:id="50082" w:author="Tran Huan" w:date="2018-12-03T01:24:00Z"/>
                <w:lang w:val="en-US"/>
              </w:rPr>
            </w:pPr>
            <w:ins w:id="50083" w:author="Tran Huan" w:date="2018-12-03T01:24:00Z">
              <w:r>
                <w:rPr>
                  <w:lang w:val="en-US"/>
                </w:rPr>
                <w:t>delivery_place</w:t>
              </w:r>
            </w:ins>
          </w:p>
        </w:tc>
        <w:tc>
          <w:tcPr>
            <w:tcW w:w="1300" w:type="dxa"/>
            <w:noWrap/>
          </w:tcPr>
          <w:p w14:paraId="77D0229E" w14:textId="77777777" w:rsidR="00D10B12" w:rsidRPr="00FD2760" w:rsidRDefault="00D10B12" w:rsidP="00870304">
            <w:pPr>
              <w:spacing w:line="276" w:lineRule="auto"/>
              <w:rPr>
                <w:ins w:id="50084" w:author="Tran Huan" w:date="2018-12-03T01:24:00Z"/>
              </w:rPr>
            </w:pPr>
          </w:p>
        </w:tc>
        <w:tc>
          <w:tcPr>
            <w:tcW w:w="1054" w:type="dxa"/>
            <w:noWrap/>
          </w:tcPr>
          <w:p w14:paraId="06CD0A27" w14:textId="77777777" w:rsidR="00D10B12" w:rsidRPr="00C72765" w:rsidRDefault="00D10B12" w:rsidP="00870304">
            <w:pPr>
              <w:spacing w:line="276" w:lineRule="auto"/>
              <w:jc w:val="center"/>
              <w:rPr>
                <w:ins w:id="50085" w:author="Tran Huan" w:date="2018-12-03T01:24:00Z"/>
                <w:lang w:val="en-US"/>
              </w:rPr>
            </w:pPr>
            <w:ins w:id="50086" w:author="Tran Huan" w:date="2018-12-03T01:24:00Z">
              <w:r>
                <w:rPr>
                  <w:lang w:val="en-US"/>
                </w:rPr>
                <w:t>X</w:t>
              </w:r>
            </w:ins>
          </w:p>
        </w:tc>
        <w:tc>
          <w:tcPr>
            <w:tcW w:w="838" w:type="dxa"/>
            <w:noWrap/>
          </w:tcPr>
          <w:p w14:paraId="030B2C4D" w14:textId="77777777" w:rsidR="00D10B12" w:rsidRPr="00FD2760" w:rsidRDefault="00D10B12" w:rsidP="00870304">
            <w:pPr>
              <w:spacing w:line="276" w:lineRule="auto"/>
              <w:jc w:val="center"/>
              <w:rPr>
                <w:ins w:id="50087" w:author="Tran Huan" w:date="2018-12-03T01:24:00Z"/>
              </w:rPr>
            </w:pPr>
          </w:p>
        </w:tc>
        <w:tc>
          <w:tcPr>
            <w:tcW w:w="962" w:type="dxa"/>
            <w:noWrap/>
          </w:tcPr>
          <w:p w14:paraId="5EAF26F1" w14:textId="77777777" w:rsidR="00D10B12" w:rsidRPr="00FD2760" w:rsidRDefault="00D10B12" w:rsidP="00870304">
            <w:pPr>
              <w:spacing w:line="276" w:lineRule="auto"/>
              <w:jc w:val="center"/>
              <w:rPr>
                <w:ins w:id="50088" w:author="Tran Huan" w:date="2018-12-03T01:24:00Z"/>
              </w:rPr>
            </w:pPr>
          </w:p>
        </w:tc>
        <w:tc>
          <w:tcPr>
            <w:tcW w:w="1875" w:type="dxa"/>
            <w:noWrap/>
          </w:tcPr>
          <w:p w14:paraId="0075C266" w14:textId="77777777" w:rsidR="00D10B12" w:rsidRPr="00FD2760" w:rsidRDefault="00D10B12" w:rsidP="00870304">
            <w:pPr>
              <w:spacing w:line="276" w:lineRule="auto"/>
              <w:rPr>
                <w:ins w:id="50089" w:author="Tran Huan" w:date="2018-12-03T01:24:00Z"/>
                <w:lang w:val="en-US"/>
              </w:rPr>
            </w:pPr>
            <w:ins w:id="50090" w:author="Tran Huan" w:date="2018-12-03T01:24:00Z">
              <w:r>
                <w:rPr>
                  <w:lang w:val="en-US"/>
                </w:rPr>
                <w:t>Nơi trả quần áo</w:t>
              </w:r>
            </w:ins>
          </w:p>
        </w:tc>
      </w:tr>
      <w:tr w:rsidR="00D10B12" w:rsidRPr="00CF0C7E" w14:paraId="5236666C" w14:textId="77777777" w:rsidTr="00870304">
        <w:trPr>
          <w:trHeight w:val="300"/>
          <w:ins w:id="50091" w:author="Tran Huan" w:date="2018-12-03T01:24:00Z"/>
        </w:trPr>
        <w:tc>
          <w:tcPr>
            <w:tcW w:w="708" w:type="dxa"/>
            <w:noWrap/>
            <w:vAlign w:val="center"/>
          </w:tcPr>
          <w:p w14:paraId="27154910" w14:textId="77777777" w:rsidR="00D10B12" w:rsidRDefault="00D10B12" w:rsidP="00870304">
            <w:pPr>
              <w:spacing w:line="276" w:lineRule="auto"/>
              <w:jc w:val="center"/>
              <w:rPr>
                <w:ins w:id="50092" w:author="Tran Huan" w:date="2018-12-03T01:24:00Z"/>
                <w:lang w:val="en-US"/>
              </w:rPr>
            </w:pPr>
            <w:ins w:id="50093" w:author="Tran Huan" w:date="2018-12-03T01:24:00Z">
              <w:r>
                <w:rPr>
                  <w:lang w:val="en-US"/>
                </w:rPr>
                <w:t>9</w:t>
              </w:r>
            </w:ins>
          </w:p>
        </w:tc>
        <w:tc>
          <w:tcPr>
            <w:tcW w:w="1993" w:type="dxa"/>
            <w:noWrap/>
          </w:tcPr>
          <w:p w14:paraId="76A0B656" w14:textId="77777777" w:rsidR="00D10B12" w:rsidRDefault="00D10B12" w:rsidP="00870304">
            <w:pPr>
              <w:spacing w:line="276" w:lineRule="auto"/>
              <w:rPr>
                <w:ins w:id="50094" w:author="Tran Huan" w:date="2018-12-03T01:24:00Z"/>
                <w:lang w:val="en-US"/>
              </w:rPr>
            </w:pPr>
            <w:ins w:id="50095" w:author="Tran Huan" w:date="2018-12-03T01:24:00Z">
              <w:r>
                <w:rPr>
                  <w:lang w:val="en-US"/>
                </w:rPr>
                <w:t>Staff_pick_up</w:t>
              </w:r>
            </w:ins>
          </w:p>
        </w:tc>
        <w:tc>
          <w:tcPr>
            <w:tcW w:w="1300" w:type="dxa"/>
            <w:noWrap/>
          </w:tcPr>
          <w:p w14:paraId="0E80050B" w14:textId="77777777" w:rsidR="00D10B12" w:rsidRPr="00FD2760" w:rsidRDefault="00D10B12" w:rsidP="00870304">
            <w:pPr>
              <w:spacing w:line="276" w:lineRule="auto"/>
              <w:rPr>
                <w:ins w:id="50096" w:author="Tran Huan" w:date="2018-12-03T01:24:00Z"/>
              </w:rPr>
            </w:pPr>
            <w:ins w:id="50097" w:author="Tran Huan" w:date="2018-12-03T01:24:00Z">
              <w:r w:rsidRPr="00FD2760">
                <w:t>numeric</w:t>
              </w:r>
            </w:ins>
          </w:p>
        </w:tc>
        <w:tc>
          <w:tcPr>
            <w:tcW w:w="1054" w:type="dxa"/>
            <w:noWrap/>
          </w:tcPr>
          <w:p w14:paraId="604E3DF4" w14:textId="77777777" w:rsidR="00D10B12" w:rsidRPr="00C72765" w:rsidRDefault="00D10B12" w:rsidP="00870304">
            <w:pPr>
              <w:spacing w:line="276" w:lineRule="auto"/>
              <w:jc w:val="center"/>
              <w:rPr>
                <w:ins w:id="50098" w:author="Tran Huan" w:date="2018-12-03T01:24:00Z"/>
                <w:lang w:val="en-US"/>
              </w:rPr>
            </w:pPr>
            <w:ins w:id="50099" w:author="Tran Huan" w:date="2018-12-03T01:24:00Z">
              <w:r>
                <w:rPr>
                  <w:lang w:val="en-US"/>
                </w:rPr>
                <w:t>X</w:t>
              </w:r>
            </w:ins>
          </w:p>
        </w:tc>
        <w:tc>
          <w:tcPr>
            <w:tcW w:w="838" w:type="dxa"/>
            <w:noWrap/>
          </w:tcPr>
          <w:p w14:paraId="34AB9401" w14:textId="77777777" w:rsidR="00D10B12" w:rsidRPr="00FD2760" w:rsidRDefault="00D10B12" w:rsidP="00870304">
            <w:pPr>
              <w:spacing w:line="276" w:lineRule="auto"/>
              <w:jc w:val="center"/>
              <w:rPr>
                <w:ins w:id="50100" w:author="Tran Huan" w:date="2018-12-03T01:24:00Z"/>
              </w:rPr>
            </w:pPr>
          </w:p>
        </w:tc>
        <w:tc>
          <w:tcPr>
            <w:tcW w:w="962" w:type="dxa"/>
            <w:noWrap/>
          </w:tcPr>
          <w:p w14:paraId="3559C673" w14:textId="77777777" w:rsidR="00D10B12" w:rsidRPr="00FD2760" w:rsidRDefault="00D10B12" w:rsidP="00870304">
            <w:pPr>
              <w:spacing w:line="276" w:lineRule="auto"/>
              <w:jc w:val="center"/>
              <w:rPr>
                <w:ins w:id="50101" w:author="Tran Huan" w:date="2018-12-03T01:24:00Z"/>
              </w:rPr>
            </w:pPr>
          </w:p>
        </w:tc>
        <w:tc>
          <w:tcPr>
            <w:tcW w:w="1875" w:type="dxa"/>
            <w:noWrap/>
          </w:tcPr>
          <w:p w14:paraId="501F0CAF" w14:textId="77777777" w:rsidR="00D10B12" w:rsidRPr="00C72765" w:rsidRDefault="00D10B12" w:rsidP="00870304">
            <w:pPr>
              <w:spacing w:line="276" w:lineRule="auto"/>
              <w:rPr>
                <w:ins w:id="50102" w:author="Tran Huan" w:date="2018-12-03T01:24:00Z"/>
              </w:rPr>
            </w:pPr>
            <w:ins w:id="50103" w:author="Tran Huan" w:date="2018-12-03T01:24:00Z">
              <w:r w:rsidRPr="00C72765">
                <w:t>ID nhân viên nhận quần áo.</w:t>
              </w:r>
            </w:ins>
          </w:p>
        </w:tc>
      </w:tr>
      <w:tr w:rsidR="00D10B12" w:rsidRPr="00CF0C7E" w14:paraId="36968E5A" w14:textId="77777777" w:rsidTr="00870304">
        <w:trPr>
          <w:trHeight w:val="300"/>
          <w:ins w:id="50104" w:author="Tran Huan" w:date="2018-12-03T01:24:00Z"/>
        </w:trPr>
        <w:tc>
          <w:tcPr>
            <w:tcW w:w="708" w:type="dxa"/>
            <w:noWrap/>
            <w:vAlign w:val="center"/>
          </w:tcPr>
          <w:p w14:paraId="0C0416B4" w14:textId="77777777" w:rsidR="00D10B12" w:rsidRDefault="00D10B12" w:rsidP="00870304">
            <w:pPr>
              <w:spacing w:line="276" w:lineRule="auto"/>
              <w:jc w:val="center"/>
              <w:rPr>
                <w:ins w:id="50105" w:author="Tran Huan" w:date="2018-12-03T01:24:00Z"/>
                <w:lang w:val="en-US"/>
              </w:rPr>
            </w:pPr>
            <w:ins w:id="50106" w:author="Tran Huan" w:date="2018-12-03T01:24:00Z">
              <w:r>
                <w:rPr>
                  <w:lang w:val="en-US"/>
                </w:rPr>
                <w:t>10</w:t>
              </w:r>
            </w:ins>
          </w:p>
        </w:tc>
        <w:tc>
          <w:tcPr>
            <w:tcW w:w="1993" w:type="dxa"/>
            <w:noWrap/>
          </w:tcPr>
          <w:p w14:paraId="13E7A639" w14:textId="77777777" w:rsidR="00D10B12" w:rsidRDefault="00D10B12" w:rsidP="00870304">
            <w:pPr>
              <w:spacing w:line="276" w:lineRule="auto"/>
              <w:rPr>
                <w:ins w:id="50107" w:author="Tran Huan" w:date="2018-12-03T01:24:00Z"/>
                <w:lang w:val="en-US"/>
              </w:rPr>
            </w:pPr>
            <w:ins w:id="50108" w:author="Tran Huan" w:date="2018-12-03T01:24:00Z">
              <w:r>
                <w:rPr>
                  <w:lang w:val="en-US"/>
                </w:rPr>
                <w:t>Staff_delivery</w:t>
              </w:r>
            </w:ins>
          </w:p>
        </w:tc>
        <w:tc>
          <w:tcPr>
            <w:tcW w:w="1300" w:type="dxa"/>
            <w:noWrap/>
          </w:tcPr>
          <w:p w14:paraId="38E0A057" w14:textId="77777777" w:rsidR="00D10B12" w:rsidRPr="00FD2760" w:rsidRDefault="00D10B12" w:rsidP="00870304">
            <w:pPr>
              <w:spacing w:line="276" w:lineRule="auto"/>
              <w:rPr>
                <w:ins w:id="50109" w:author="Tran Huan" w:date="2018-12-03T01:24:00Z"/>
                <w:lang w:val="en-US"/>
              </w:rPr>
            </w:pPr>
            <w:ins w:id="50110" w:author="Tran Huan" w:date="2018-12-03T01:24:00Z">
              <w:r w:rsidRPr="00FD2760">
                <w:t>numeric</w:t>
              </w:r>
            </w:ins>
          </w:p>
        </w:tc>
        <w:tc>
          <w:tcPr>
            <w:tcW w:w="1054" w:type="dxa"/>
            <w:noWrap/>
          </w:tcPr>
          <w:p w14:paraId="1C73F5F6" w14:textId="77777777" w:rsidR="00D10B12" w:rsidRPr="00C72765" w:rsidRDefault="00D10B12" w:rsidP="00870304">
            <w:pPr>
              <w:spacing w:line="276" w:lineRule="auto"/>
              <w:jc w:val="center"/>
              <w:rPr>
                <w:ins w:id="50111" w:author="Tran Huan" w:date="2018-12-03T01:24:00Z"/>
                <w:lang w:val="en-US"/>
              </w:rPr>
            </w:pPr>
            <w:ins w:id="50112" w:author="Tran Huan" w:date="2018-12-03T01:24:00Z">
              <w:r>
                <w:rPr>
                  <w:lang w:val="en-US"/>
                </w:rPr>
                <w:t>X</w:t>
              </w:r>
            </w:ins>
          </w:p>
        </w:tc>
        <w:tc>
          <w:tcPr>
            <w:tcW w:w="838" w:type="dxa"/>
            <w:noWrap/>
          </w:tcPr>
          <w:p w14:paraId="27AF955E" w14:textId="77777777" w:rsidR="00D10B12" w:rsidRPr="00FD2760" w:rsidRDefault="00D10B12" w:rsidP="00870304">
            <w:pPr>
              <w:spacing w:line="276" w:lineRule="auto"/>
              <w:jc w:val="center"/>
              <w:rPr>
                <w:ins w:id="50113" w:author="Tran Huan" w:date="2018-12-03T01:24:00Z"/>
              </w:rPr>
            </w:pPr>
          </w:p>
        </w:tc>
        <w:tc>
          <w:tcPr>
            <w:tcW w:w="962" w:type="dxa"/>
            <w:noWrap/>
          </w:tcPr>
          <w:p w14:paraId="1601F711" w14:textId="77777777" w:rsidR="00D10B12" w:rsidRPr="00FD2760" w:rsidRDefault="00D10B12" w:rsidP="00870304">
            <w:pPr>
              <w:spacing w:line="276" w:lineRule="auto"/>
              <w:jc w:val="center"/>
              <w:rPr>
                <w:ins w:id="50114" w:author="Tran Huan" w:date="2018-12-03T01:24:00Z"/>
              </w:rPr>
            </w:pPr>
          </w:p>
        </w:tc>
        <w:tc>
          <w:tcPr>
            <w:tcW w:w="1875" w:type="dxa"/>
            <w:noWrap/>
          </w:tcPr>
          <w:p w14:paraId="646FF854" w14:textId="77777777" w:rsidR="00D10B12" w:rsidRPr="00C72765" w:rsidRDefault="00D10B12" w:rsidP="00870304">
            <w:pPr>
              <w:spacing w:line="276" w:lineRule="auto"/>
              <w:rPr>
                <w:ins w:id="50115" w:author="Tran Huan" w:date="2018-12-03T01:24:00Z"/>
              </w:rPr>
            </w:pPr>
            <w:ins w:id="50116" w:author="Tran Huan" w:date="2018-12-03T01:24:00Z">
              <w:r w:rsidRPr="00C72765">
                <w:t>ID nhân viên trả quần áo.</w:t>
              </w:r>
            </w:ins>
          </w:p>
        </w:tc>
      </w:tr>
      <w:tr w:rsidR="00D10B12" w:rsidRPr="00CF0C7E" w14:paraId="4F6E1D7B" w14:textId="77777777" w:rsidTr="00870304">
        <w:trPr>
          <w:trHeight w:val="300"/>
          <w:ins w:id="50117" w:author="Tran Huan" w:date="2018-12-03T01:24:00Z"/>
        </w:trPr>
        <w:tc>
          <w:tcPr>
            <w:tcW w:w="708" w:type="dxa"/>
            <w:noWrap/>
            <w:vAlign w:val="center"/>
            <w:hideMark/>
          </w:tcPr>
          <w:p w14:paraId="48DFD262" w14:textId="77777777" w:rsidR="00D10B12" w:rsidRPr="00FD2760" w:rsidRDefault="00D10B12" w:rsidP="00870304">
            <w:pPr>
              <w:spacing w:line="276" w:lineRule="auto"/>
              <w:jc w:val="center"/>
              <w:rPr>
                <w:ins w:id="50118" w:author="Tran Huan" w:date="2018-12-03T01:24:00Z"/>
                <w:lang w:val="en-US"/>
              </w:rPr>
            </w:pPr>
            <w:ins w:id="50119" w:author="Tran Huan" w:date="2018-12-03T01:24:00Z">
              <w:r>
                <w:rPr>
                  <w:lang w:val="en-US"/>
                </w:rPr>
                <w:t>11</w:t>
              </w:r>
            </w:ins>
          </w:p>
        </w:tc>
        <w:tc>
          <w:tcPr>
            <w:tcW w:w="1993" w:type="dxa"/>
            <w:noWrap/>
            <w:hideMark/>
          </w:tcPr>
          <w:p w14:paraId="4D96E293" w14:textId="77777777" w:rsidR="00D10B12" w:rsidRPr="00FD2760" w:rsidRDefault="00D10B12" w:rsidP="00870304">
            <w:pPr>
              <w:spacing w:line="276" w:lineRule="auto"/>
              <w:rPr>
                <w:ins w:id="50120" w:author="Tran Huan" w:date="2018-12-03T01:24:00Z"/>
              </w:rPr>
            </w:pPr>
            <w:ins w:id="50121" w:author="Tran Huan" w:date="2018-12-03T01:24:00Z">
              <w:r w:rsidRPr="00FD2760">
                <w:t>status</w:t>
              </w:r>
            </w:ins>
          </w:p>
        </w:tc>
        <w:tc>
          <w:tcPr>
            <w:tcW w:w="1300" w:type="dxa"/>
            <w:noWrap/>
            <w:hideMark/>
          </w:tcPr>
          <w:p w14:paraId="307F0D9A" w14:textId="77777777" w:rsidR="00D10B12" w:rsidRPr="00FD2760" w:rsidRDefault="00D10B12" w:rsidP="00870304">
            <w:pPr>
              <w:spacing w:line="276" w:lineRule="auto"/>
              <w:rPr>
                <w:ins w:id="50122" w:author="Tran Huan" w:date="2018-12-03T01:24:00Z"/>
                <w:lang w:val="en-US"/>
              </w:rPr>
            </w:pPr>
            <w:ins w:id="50123" w:author="Tran Huan" w:date="2018-12-03T01:24:00Z">
              <w:r w:rsidRPr="00FD2760">
                <w:t>character varying</w:t>
              </w:r>
            </w:ins>
          </w:p>
        </w:tc>
        <w:tc>
          <w:tcPr>
            <w:tcW w:w="1054" w:type="dxa"/>
            <w:noWrap/>
            <w:hideMark/>
          </w:tcPr>
          <w:p w14:paraId="15398B83" w14:textId="77777777" w:rsidR="00D10B12" w:rsidRPr="00FD2760" w:rsidRDefault="00D10B12" w:rsidP="00870304">
            <w:pPr>
              <w:spacing w:line="276" w:lineRule="auto"/>
              <w:jc w:val="center"/>
              <w:rPr>
                <w:ins w:id="50124" w:author="Tran Huan" w:date="2018-12-03T01:24:00Z"/>
              </w:rPr>
            </w:pPr>
          </w:p>
        </w:tc>
        <w:tc>
          <w:tcPr>
            <w:tcW w:w="838" w:type="dxa"/>
            <w:noWrap/>
            <w:hideMark/>
          </w:tcPr>
          <w:p w14:paraId="5BA9EDC4" w14:textId="77777777" w:rsidR="00D10B12" w:rsidRPr="00FD2760" w:rsidRDefault="00D10B12" w:rsidP="00870304">
            <w:pPr>
              <w:spacing w:line="276" w:lineRule="auto"/>
              <w:jc w:val="center"/>
              <w:rPr>
                <w:ins w:id="50125" w:author="Tran Huan" w:date="2018-12-03T01:24:00Z"/>
              </w:rPr>
            </w:pPr>
          </w:p>
        </w:tc>
        <w:tc>
          <w:tcPr>
            <w:tcW w:w="962" w:type="dxa"/>
            <w:noWrap/>
            <w:hideMark/>
          </w:tcPr>
          <w:p w14:paraId="2113557E" w14:textId="77777777" w:rsidR="00D10B12" w:rsidRPr="00FD2760" w:rsidRDefault="00D10B12" w:rsidP="00870304">
            <w:pPr>
              <w:spacing w:line="276" w:lineRule="auto"/>
              <w:jc w:val="center"/>
              <w:rPr>
                <w:ins w:id="50126" w:author="Tran Huan" w:date="2018-12-03T01:24:00Z"/>
              </w:rPr>
            </w:pPr>
          </w:p>
        </w:tc>
        <w:tc>
          <w:tcPr>
            <w:tcW w:w="1875" w:type="dxa"/>
            <w:noWrap/>
            <w:hideMark/>
          </w:tcPr>
          <w:p w14:paraId="7DC37BB7" w14:textId="77777777" w:rsidR="00D10B12" w:rsidRPr="00C72765" w:rsidRDefault="00D10B12" w:rsidP="00870304">
            <w:pPr>
              <w:keepNext/>
              <w:spacing w:line="276" w:lineRule="auto"/>
              <w:rPr>
                <w:ins w:id="50127" w:author="Tran Huan" w:date="2018-12-03T01:24:00Z"/>
                <w:lang w:val="en-US"/>
              </w:rPr>
            </w:pPr>
            <w:ins w:id="50128" w:author="Tran Huan" w:date="2018-12-03T01:24:00Z">
              <w:r w:rsidRPr="00FD2760">
                <w:t xml:space="preserve">Trạng thái </w:t>
              </w:r>
              <w:r>
                <w:rPr>
                  <w:lang w:val="en-US"/>
                </w:rPr>
                <w:t>biên nhận</w:t>
              </w:r>
            </w:ins>
          </w:p>
        </w:tc>
      </w:tr>
    </w:tbl>
    <w:p w14:paraId="4E6DD737" w14:textId="4B1A65AB" w:rsidR="00D10B12" w:rsidRPr="00266AC8" w:rsidRDefault="00D10B12" w:rsidP="00F72AE0">
      <w:pPr>
        <w:pStyle w:val="Caption"/>
        <w:rPr>
          <w:ins w:id="50129" w:author="Tran Huan" w:date="2018-12-03T01:24:00Z"/>
        </w:rPr>
        <w:pPrChange w:id="50130" w:author="Tran Huan" w:date="2018-12-03T02:05:00Z">
          <w:pPr>
            <w:pStyle w:val="Caption"/>
          </w:pPr>
        </w:pPrChange>
      </w:pPr>
      <w:bookmarkStart w:id="50131" w:name="_Toc530993035"/>
      <w:bookmarkStart w:id="50132" w:name="_Toc531584513"/>
      <w:ins w:id="50133" w:author="Tran Huan" w:date="2018-12-03T01:24:00Z">
        <w:r>
          <w:t xml:space="preserve">Bảng </w:t>
        </w:r>
      </w:ins>
      <w:ins w:id="50134" w:author="Tran Huan" w:date="2018-12-03T02:43:00Z">
        <w:r w:rsidR="00867A6B">
          <w:fldChar w:fldCharType="begin"/>
        </w:r>
        <w:r w:rsidR="00867A6B">
          <w:instrText xml:space="preserve"> STYLEREF 1 \s </w:instrText>
        </w:r>
      </w:ins>
      <w:r w:rsidR="00867A6B">
        <w:fldChar w:fldCharType="separate"/>
      </w:r>
      <w:r w:rsidR="00867A6B">
        <w:rPr>
          <w:noProof/>
        </w:rPr>
        <w:t>4</w:t>
      </w:r>
      <w:ins w:id="50135"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50136" w:author="Tran Huan" w:date="2018-12-03T02:43:00Z">
        <w:r w:rsidR="00867A6B">
          <w:rPr>
            <w:noProof/>
          </w:rPr>
          <w:t>17</w:t>
        </w:r>
        <w:r w:rsidR="00867A6B">
          <w:fldChar w:fldCharType="end"/>
        </w:r>
      </w:ins>
      <w:ins w:id="50137" w:author="Tran Huan" w:date="2018-12-03T01:24:00Z">
        <w:r w:rsidRPr="00C72765">
          <w:t xml:space="preserve"> </w:t>
        </w:r>
        <w:r w:rsidRPr="008F40CD">
          <w:rPr>
            <w:i/>
          </w:rPr>
          <w:t>Bảng dữ liệu biên nhận</w:t>
        </w:r>
        <w:bookmarkEnd w:id="50131"/>
        <w:bookmarkEnd w:id="50132"/>
      </w:ins>
    </w:p>
    <w:p w14:paraId="66E64985" w14:textId="77777777" w:rsidR="00D10B12" w:rsidRDefault="00D10B12" w:rsidP="00D10B12">
      <w:pPr>
        <w:spacing w:line="276" w:lineRule="auto"/>
        <w:rPr>
          <w:ins w:id="50138" w:author="Tran Huan" w:date="2018-12-03T01:24:00Z"/>
          <w:b/>
          <w:lang w:val="en-US"/>
        </w:rPr>
      </w:pPr>
      <w:ins w:id="50139" w:author="Tran Huan" w:date="2018-12-03T01:24:00Z">
        <w:r>
          <w:rPr>
            <w:b/>
            <w:lang w:val="en-US"/>
          </w:rPr>
          <w:t>BẢNG RECEIPT_DETAIL</w:t>
        </w:r>
      </w:ins>
    </w:p>
    <w:tbl>
      <w:tblPr>
        <w:tblStyle w:val="TableGrid"/>
        <w:tblW w:w="8890" w:type="dxa"/>
        <w:tblLook w:val="04A0" w:firstRow="1" w:lastRow="0" w:firstColumn="1" w:lastColumn="0" w:noHBand="0" w:noVBand="1"/>
      </w:tblPr>
      <w:tblGrid>
        <w:gridCol w:w="815"/>
        <w:gridCol w:w="2007"/>
        <w:gridCol w:w="1286"/>
        <w:gridCol w:w="981"/>
        <w:gridCol w:w="838"/>
        <w:gridCol w:w="1399"/>
        <w:gridCol w:w="1594"/>
      </w:tblGrid>
      <w:tr w:rsidR="00D10B12" w:rsidRPr="00CF0C7E" w14:paraId="4EA7E73C" w14:textId="77777777" w:rsidTr="00870304">
        <w:trPr>
          <w:trHeight w:val="300"/>
          <w:ins w:id="50140" w:author="Tran Huan" w:date="2018-12-03T01:24:00Z"/>
        </w:trPr>
        <w:tc>
          <w:tcPr>
            <w:tcW w:w="815" w:type="dxa"/>
            <w:noWrap/>
            <w:vAlign w:val="center"/>
            <w:hideMark/>
          </w:tcPr>
          <w:p w14:paraId="2B9F6CC7" w14:textId="77777777" w:rsidR="00D10B12" w:rsidRPr="00CF0C7E" w:rsidRDefault="00D10B12" w:rsidP="00870304">
            <w:pPr>
              <w:spacing w:line="276" w:lineRule="auto"/>
              <w:jc w:val="center"/>
              <w:rPr>
                <w:ins w:id="50141" w:author="Tran Huan" w:date="2018-12-03T01:24:00Z"/>
                <w:b/>
                <w:bCs/>
              </w:rPr>
            </w:pPr>
            <w:ins w:id="50142" w:author="Tran Huan" w:date="2018-12-03T01:24:00Z">
              <w:r w:rsidRPr="00CF0C7E">
                <w:rPr>
                  <w:b/>
                  <w:bCs/>
                  <w:lang w:val="da-DK"/>
                </w:rPr>
                <w:t>STT</w:t>
              </w:r>
            </w:ins>
          </w:p>
        </w:tc>
        <w:tc>
          <w:tcPr>
            <w:tcW w:w="1985" w:type="dxa"/>
            <w:noWrap/>
            <w:vAlign w:val="center"/>
            <w:hideMark/>
          </w:tcPr>
          <w:p w14:paraId="1E1CD2A1" w14:textId="77777777" w:rsidR="00D10B12" w:rsidRPr="00CF0C7E" w:rsidRDefault="00D10B12" w:rsidP="00870304">
            <w:pPr>
              <w:spacing w:line="276" w:lineRule="auto"/>
              <w:jc w:val="center"/>
              <w:rPr>
                <w:ins w:id="50143" w:author="Tran Huan" w:date="2018-12-03T01:24:00Z"/>
                <w:b/>
                <w:bCs/>
              </w:rPr>
            </w:pPr>
            <w:ins w:id="50144" w:author="Tran Huan" w:date="2018-12-03T01:24:00Z">
              <w:r w:rsidRPr="00CF0C7E">
                <w:rPr>
                  <w:b/>
                  <w:bCs/>
                  <w:lang w:val="da-DK"/>
                </w:rPr>
                <w:t>Tên trường</w:t>
              </w:r>
            </w:ins>
          </w:p>
        </w:tc>
        <w:tc>
          <w:tcPr>
            <w:tcW w:w="1286" w:type="dxa"/>
            <w:noWrap/>
            <w:vAlign w:val="center"/>
            <w:hideMark/>
          </w:tcPr>
          <w:p w14:paraId="52C93724" w14:textId="77777777" w:rsidR="00D10B12" w:rsidRPr="00CF0C7E" w:rsidRDefault="00D10B12" w:rsidP="00870304">
            <w:pPr>
              <w:spacing w:line="276" w:lineRule="auto"/>
              <w:jc w:val="center"/>
              <w:rPr>
                <w:ins w:id="50145" w:author="Tran Huan" w:date="2018-12-03T01:24:00Z"/>
                <w:b/>
                <w:bCs/>
              </w:rPr>
            </w:pPr>
            <w:ins w:id="50146" w:author="Tran Huan" w:date="2018-12-03T01:24:00Z">
              <w:r w:rsidRPr="00CF0C7E">
                <w:rPr>
                  <w:b/>
                  <w:bCs/>
                  <w:lang w:val="da-DK"/>
                </w:rPr>
                <w:t>Kiểu</w:t>
              </w:r>
            </w:ins>
          </w:p>
        </w:tc>
        <w:tc>
          <w:tcPr>
            <w:tcW w:w="981" w:type="dxa"/>
            <w:noWrap/>
            <w:vAlign w:val="center"/>
            <w:hideMark/>
          </w:tcPr>
          <w:p w14:paraId="0C5532F4" w14:textId="77777777" w:rsidR="00D10B12" w:rsidRPr="00CF0C7E" w:rsidRDefault="00D10B12" w:rsidP="00870304">
            <w:pPr>
              <w:spacing w:line="276" w:lineRule="auto"/>
              <w:jc w:val="center"/>
              <w:rPr>
                <w:ins w:id="50147" w:author="Tran Huan" w:date="2018-12-03T01:24:00Z"/>
                <w:b/>
                <w:bCs/>
              </w:rPr>
            </w:pPr>
            <w:ins w:id="50148" w:author="Tran Huan" w:date="2018-12-03T01:24:00Z">
              <w:r w:rsidRPr="00CF0C7E">
                <w:rPr>
                  <w:b/>
                  <w:bCs/>
                  <w:lang w:val="da-DK"/>
                </w:rPr>
                <w:t>Chấp nhận Null</w:t>
              </w:r>
            </w:ins>
          </w:p>
        </w:tc>
        <w:tc>
          <w:tcPr>
            <w:tcW w:w="830" w:type="dxa"/>
            <w:noWrap/>
            <w:vAlign w:val="center"/>
            <w:hideMark/>
          </w:tcPr>
          <w:p w14:paraId="3B906A12" w14:textId="77777777" w:rsidR="00D10B12" w:rsidRPr="00CF0C7E" w:rsidRDefault="00D10B12" w:rsidP="00870304">
            <w:pPr>
              <w:spacing w:line="276" w:lineRule="auto"/>
              <w:jc w:val="center"/>
              <w:rPr>
                <w:ins w:id="50149" w:author="Tran Huan" w:date="2018-12-03T01:24:00Z"/>
                <w:b/>
                <w:bCs/>
              </w:rPr>
            </w:pPr>
            <w:ins w:id="50150" w:author="Tran Huan" w:date="2018-12-03T01:24:00Z">
              <w:r w:rsidRPr="00CF0C7E">
                <w:rPr>
                  <w:b/>
                  <w:bCs/>
                  <w:lang w:val="da-DK"/>
                </w:rPr>
                <w:t>Khóa chính</w:t>
              </w:r>
            </w:ins>
          </w:p>
        </w:tc>
        <w:tc>
          <w:tcPr>
            <w:tcW w:w="1399" w:type="dxa"/>
            <w:noWrap/>
            <w:vAlign w:val="center"/>
            <w:hideMark/>
          </w:tcPr>
          <w:p w14:paraId="2E420D8E" w14:textId="77777777" w:rsidR="00D10B12" w:rsidRPr="00CF0C7E" w:rsidRDefault="00D10B12" w:rsidP="00870304">
            <w:pPr>
              <w:spacing w:line="276" w:lineRule="auto"/>
              <w:jc w:val="center"/>
              <w:rPr>
                <w:ins w:id="50151" w:author="Tran Huan" w:date="2018-12-03T01:24:00Z"/>
                <w:b/>
                <w:bCs/>
              </w:rPr>
            </w:pPr>
            <w:ins w:id="50152" w:author="Tran Huan" w:date="2018-12-03T01:24:00Z">
              <w:r w:rsidRPr="00CF0C7E">
                <w:rPr>
                  <w:b/>
                  <w:bCs/>
                  <w:lang w:val="da-DK"/>
                </w:rPr>
                <w:t>Khóa ngoại</w:t>
              </w:r>
            </w:ins>
          </w:p>
        </w:tc>
        <w:tc>
          <w:tcPr>
            <w:tcW w:w="1594" w:type="dxa"/>
            <w:noWrap/>
            <w:vAlign w:val="center"/>
            <w:hideMark/>
          </w:tcPr>
          <w:p w14:paraId="370ED255" w14:textId="77777777" w:rsidR="00D10B12" w:rsidRPr="00CF0C7E" w:rsidRDefault="00D10B12" w:rsidP="00870304">
            <w:pPr>
              <w:spacing w:line="276" w:lineRule="auto"/>
              <w:jc w:val="center"/>
              <w:rPr>
                <w:ins w:id="50153" w:author="Tran Huan" w:date="2018-12-03T01:24:00Z"/>
                <w:b/>
                <w:bCs/>
              </w:rPr>
            </w:pPr>
            <w:ins w:id="50154" w:author="Tran Huan" w:date="2018-12-03T01:24:00Z">
              <w:r w:rsidRPr="00CF0C7E">
                <w:rPr>
                  <w:b/>
                  <w:bCs/>
                  <w:lang w:val="da-DK"/>
                </w:rPr>
                <w:t>Mô tả</w:t>
              </w:r>
            </w:ins>
          </w:p>
        </w:tc>
      </w:tr>
      <w:tr w:rsidR="00D10B12" w:rsidRPr="00CF0C7E" w14:paraId="415D1109" w14:textId="77777777" w:rsidTr="00870304">
        <w:trPr>
          <w:trHeight w:val="300"/>
          <w:ins w:id="50155" w:author="Tran Huan" w:date="2018-12-03T01:24:00Z"/>
        </w:trPr>
        <w:tc>
          <w:tcPr>
            <w:tcW w:w="815" w:type="dxa"/>
            <w:noWrap/>
            <w:hideMark/>
          </w:tcPr>
          <w:p w14:paraId="1A5ED944" w14:textId="77777777" w:rsidR="00D10B12" w:rsidRPr="00FD2760" w:rsidRDefault="00D10B12" w:rsidP="00870304">
            <w:pPr>
              <w:spacing w:line="276" w:lineRule="auto"/>
              <w:rPr>
                <w:ins w:id="50156" w:author="Tran Huan" w:date="2018-12-03T01:24:00Z"/>
              </w:rPr>
            </w:pPr>
            <w:ins w:id="50157" w:author="Tran Huan" w:date="2018-12-03T01:24:00Z">
              <w:r w:rsidRPr="00FD2760">
                <w:t>1</w:t>
              </w:r>
            </w:ins>
          </w:p>
        </w:tc>
        <w:tc>
          <w:tcPr>
            <w:tcW w:w="1985" w:type="dxa"/>
            <w:noWrap/>
            <w:hideMark/>
          </w:tcPr>
          <w:p w14:paraId="43C1D1D5" w14:textId="77777777" w:rsidR="00D10B12" w:rsidRPr="00FD2760" w:rsidRDefault="00D10B12" w:rsidP="00870304">
            <w:pPr>
              <w:spacing w:line="276" w:lineRule="auto"/>
              <w:rPr>
                <w:ins w:id="50158" w:author="Tran Huan" w:date="2018-12-03T01:24:00Z"/>
              </w:rPr>
            </w:pPr>
            <w:ins w:id="50159" w:author="Tran Huan" w:date="2018-12-03T01:24:00Z">
              <w:r w:rsidRPr="00FD2760">
                <w:t>id</w:t>
              </w:r>
            </w:ins>
          </w:p>
        </w:tc>
        <w:tc>
          <w:tcPr>
            <w:tcW w:w="1286" w:type="dxa"/>
            <w:noWrap/>
            <w:hideMark/>
          </w:tcPr>
          <w:p w14:paraId="7D9BA0D5" w14:textId="77777777" w:rsidR="00D10B12" w:rsidRPr="00FD2760" w:rsidRDefault="00D10B12" w:rsidP="00870304">
            <w:pPr>
              <w:spacing w:line="276" w:lineRule="auto"/>
              <w:rPr>
                <w:ins w:id="50160" w:author="Tran Huan" w:date="2018-12-03T01:24:00Z"/>
              </w:rPr>
            </w:pPr>
            <w:ins w:id="50161" w:author="Tran Huan" w:date="2018-12-03T01:24:00Z">
              <w:r w:rsidRPr="00FD2760">
                <w:t>numeric</w:t>
              </w:r>
            </w:ins>
          </w:p>
        </w:tc>
        <w:tc>
          <w:tcPr>
            <w:tcW w:w="981" w:type="dxa"/>
            <w:noWrap/>
            <w:vAlign w:val="center"/>
            <w:hideMark/>
          </w:tcPr>
          <w:p w14:paraId="5675FE05" w14:textId="77777777" w:rsidR="00D10B12" w:rsidRPr="00FD2760" w:rsidRDefault="00D10B12" w:rsidP="00870304">
            <w:pPr>
              <w:spacing w:line="276" w:lineRule="auto"/>
              <w:jc w:val="center"/>
              <w:rPr>
                <w:ins w:id="50162" w:author="Tran Huan" w:date="2018-12-03T01:24:00Z"/>
              </w:rPr>
            </w:pPr>
          </w:p>
        </w:tc>
        <w:tc>
          <w:tcPr>
            <w:tcW w:w="830" w:type="dxa"/>
            <w:noWrap/>
            <w:vAlign w:val="center"/>
            <w:hideMark/>
          </w:tcPr>
          <w:p w14:paraId="079EDC5D" w14:textId="77777777" w:rsidR="00D10B12" w:rsidRPr="00FD2760" w:rsidRDefault="00D10B12" w:rsidP="00870304">
            <w:pPr>
              <w:spacing w:line="276" w:lineRule="auto"/>
              <w:jc w:val="center"/>
              <w:rPr>
                <w:ins w:id="50163" w:author="Tran Huan" w:date="2018-12-03T01:24:00Z"/>
              </w:rPr>
            </w:pPr>
            <w:ins w:id="50164" w:author="Tran Huan" w:date="2018-12-03T01:24:00Z">
              <w:r w:rsidRPr="00FD2760">
                <w:t>X</w:t>
              </w:r>
            </w:ins>
          </w:p>
        </w:tc>
        <w:tc>
          <w:tcPr>
            <w:tcW w:w="1399" w:type="dxa"/>
            <w:noWrap/>
            <w:vAlign w:val="center"/>
            <w:hideMark/>
          </w:tcPr>
          <w:p w14:paraId="74788764" w14:textId="77777777" w:rsidR="00D10B12" w:rsidRPr="00FD2760" w:rsidRDefault="00D10B12" w:rsidP="00870304">
            <w:pPr>
              <w:spacing w:line="276" w:lineRule="auto"/>
              <w:jc w:val="center"/>
              <w:rPr>
                <w:ins w:id="50165" w:author="Tran Huan" w:date="2018-12-03T01:24:00Z"/>
              </w:rPr>
            </w:pPr>
          </w:p>
        </w:tc>
        <w:tc>
          <w:tcPr>
            <w:tcW w:w="1594" w:type="dxa"/>
            <w:noWrap/>
            <w:hideMark/>
          </w:tcPr>
          <w:p w14:paraId="4EEEFC97" w14:textId="77777777" w:rsidR="00D10B12" w:rsidRPr="00C72765" w:rsidRDefault="00D10B12" w:rsidP="00870304">
            <w:pPr>
              <w:spacing w:line="276" w:lineRule="auto"/>
              <w:rPr>
                <w:ins w:id="50166" w:author="Tran Huan" w:date="2018-12-03T01:24:00Z"/>
                <w:lang w:val="en-US"/>
              </w:rPr>
            </w:pPr>
            <w:ins w:id="50167" w:author="Tran Huan" w:date="2018-12-03T01:24:00Z">
              <w:r w:rsidRPr="00FD2760">
                <w:t xml:space="preserve">ID chi tiết </w:t>
              </w:r>
              <w:r>
                <w:rPr>
                  <w:lang w:val="en-US"/>
                </w:rPr>
                <w:t>biên nhận</w:t>
              </w:r>
            </w:ins>
          </w:p>
        </w:tc>
      </w:tr>
      <w:tr w:rsidR="00D10B12" w:rsidRPr="00CF0C7E" w14:paraId="0E745AAD" w14:textId="77777777" w:rsidTr="00870304">
        <w:trPr>
          <w:trHeight w:val="300"/>
          <w:ins w:id="50168" w:author="Tran Huan" w:date="2018-12-03T01:24:00Z"/>
        </w:trPr>
        <w:tc>
          <w:tcPr>
            <w:tcW w:w="815" w:type="dxa"/>
            <w:noWrap/>
            <w:hideMark/>
          </w:tcPr>
          <w:p w14:paraId="2A635A7E" w14:textId="77777777" w:rsidR="00D10B12" w:rsidRPr="00FD2760" w:rsidRDefault="00D10B12" w:rsidP="00870304">
            <w:pPr>
              <w:spacing w:line="276" w:lineRule="auto"/>
              <w:rPr>
                <w:ins w:id="50169" w:author="Tran Huan" w:date="2018-12-03T01:24:00Z"/>
              </w:rPr>
            </w:pPr>
            <w:ins w:id="50170" w:author="Tran Huan" w:date="2018-12-03T01:24:00Z">
              <w:r w:rsidRPr="00FD2760">
                <w:t>2</w:t>
              </w:r>
            </w:ins>
          </w:p>
        </w:tc>
        <w:tc>
          <w:tcPr>
            <w:tcW w:w="1985" w:type="dxa"/>
            <w:noWrap/>
            <w:hideMark/>
          </w:tcPr>
          <w:p w14:paraId="40934D8B" w14:textId="77777777" w:rsidR="00D10B12" w:rsidRPr="00FD2760" w:rsidRDefault="00D10B12" w:rsidP="00870304">
            <w:pPr>
              <w:spacing w:line="276" w:lineRule="auto"/>
              <w:rPr>
                <w:ins w:id="50171" w:author="Tran Huan" w:date="2018-12-03T01:24:00Z"/>
              </w:rPr>
            </w:pPr>
            <w:ins w:id="50172" w:author="Tran Huan" w:date="2018-12-03T01:24:00Z">
              <w:r>
                <w:rPr>
                  <w:lang w:val="en-US"/>
                </w:rPr>
                <w:t>receipt</w:t>
              </w:r>
              <w:r w:rsidRPr="00FD2760">
                <w:t>_id</w:t>
              </w:r>
            </w:ins>
          </w:p>
        </w:tc>
        <w:tc>
          <w:tcPr>
            <w:tcW w:w="1286" w:type="dxa"/>
            <w:noWrap/>
            <w:hideMark/>
          </w:tcPr>
          <w:p w14:paraId="6E12A90E" w14:textId="77777777" w:rsidR="00D10B12" w:rsidRPr="00FD2760" w:rsidRDefault="00D10B12" w:rsidP="00870304">
            <w:pPr>
              <w:spacing w:line="276" w:lineRule="auto"/>
              <w:rPr>
                <w:ins w:id="50173" w:author="Tran Huan" w:date="2018-12-03T01:24:00Z"/>
              </w:rPr>
            </w:pPr>
            <w:ins w:id="50174" w:author="Tran Huan" w:date="2018-12-03T01:24:00Z">
              <w:r w:rsidRPr="00FD2760">
                <w:t>numeric</w:t>
              </w:r>
            </w:ins>
          </w:p>
        </w:tc>
        <w:tc>
          <w:tcPr>
            <w:tcW w:w="981" w:type="dxa"/>
            <w:noWrap/>
            <w:vAlign w:val="center"/>
            <w:hideMark/>
          </w:tcPr>
          <w:p w14:paraId="5CEC7CF0" w14:textId="77777777" w:rsidR="00D10B12" w:rsidRPr="00FD2760" w:rsidRDefault="00D10B12" w:rsidP="00870304">
            <w:pPr>
              <w:spacing w:line="276" w:lineRule="auto"/>
              <w:jc w:val="center"/>
              <w:rPr>
                <w:ins w:id="50175" w:author="Tran Huan" w:date="2018-12-03T01:24:00Z"/>
              </w:rPr>
            </w:pPr>
          </w:p>
        </w:tc>
        <w:tc>
          <w:tcPr>
            <w:tcW w:w="830" w:type="dxa"/>
            <w:noWrap/>
            <w:vAlign w:val="center"/>
            <w:hideMark/>
          </w:tcPr>
          <w:p w14:paraId="7781F0F4" w14:textId="77777777" w:rsidR="00D10B12" w:rsidRPr="00FD2760" w:rsidRDefault="00D10B12" w:rsidP="00870304">
            <w:pPr>
              <w:spacing w:line="276" w:lineRule="auto"/>
              <w:jc w:val="center"/>
              <w:rPr>
                <w:ins w:id="50176" w:author="Tran Huan" w:date="2018-12-03T01:24:00Z"/>
              </w:rPr>
            </w:pPr>
          </w:p>
        </w:tc>
        <w:tc>
          <w:tcPr>
            <w:tcW w:w="1399" w:type="dxa"/>
            <w:noWrap/>
            <w:vAlign w:val="center"/>
            <w:hideMark/>
          </w:tcPr>
          <w:p w14:paraId="4F05C4D0" w14:textId="77777777" w:rsidR="00D10B12" w:rsidRPr="00FD2760" w:rsidRDefault="00D10B12" w:rsidP="00870304">
            <w:pPr>
              <w:spacing w:line="276" w:lineRule="auto"/>
              <w:jc w:val="center"/>
              <w:rPr>
                <w:ins w:id="50177" w:author="Tran Huan" w:date="2018-12-03T01:24:00Z"/>
              </w:rPr>
            </w:pPr>
            <w:ins w:id="50178" w:author="Tran Huan" w:date="2018-12-03T01:24:00Z">
              <w:r w:rsidRPr="00FD2760">
                <w:t>X</w:t>
              </w:r>
            </w:ins>
          </w:p>
        </w:tc>
        <w:tc>
          <w:tcPr>
            <w:tcW w:w="1594" w:type="dxa"/>
            <w:noWrap/>
            <w:hideMark/>
          </w:tcPr>
          <w:p w14:paraId="2B5C494A" w14:textId="77777777" w:rsidR="00D10B12" w:rsidRPr="00C72765" w:rsidRDefault="00D10B12" w:rsidP="00870304">
            <w:pPr>
              <w:spacing w:line="276" w:lineRule="auto"/>
              <w:rPr>
                <w:ins w:id="50179" w:author="Tran Huan" w:date="2018-12-03T01:24:00Z"/>
                <w:lang w:val="en-US"/>
              </w:rPr>
            </w:pPr>
            <w:ins w:id="50180" w:author="Tran Huan" w:date="2018-12-03T01:24:00Z">
              <w:r w:rsidRPr="00FD2760">
                <w:t xml:space="preserve">ID </w:t>
              </w:r>
              <w:r>
                <w:rPr>
                  <w:lang w:val="en-US"/>
                </w:rPr>
                <w:t>biên nhận</w:t>
              </w:r>
            </w:ins>
          </w:p>
        </w:tc>
      </w:tr>
      <w:tr w:rsidR="00D10B12" w:rsidRPr="00CF0C7E" w14:paraId="41EDD8C2" w14:textId="77777777" w:rsidTr="00870304">
        <w:trPr>
          <w:trHeight w:val="300"/>
          <w:ins w:id="50181" w:author="Tran Huan" w:date="2018-12-03T01:24:00Z"/>
        </w:trPr>
        <w:tc>
          <w:tcPr>
            <w:tcW w:w="815" w:type="dxa"/>
            <w:noWrap/>
            <w:hideMark/>
          </w:tcPr>
          <w:p w14:paraId="20C75A91" w14:textId="77777777" w:rsidR="00D10B12" w:rsidRPr="00FD2760" w:rsidRDefault="00D10B12" w:rsidP="00870304">
            <w:pPr>
              <w:spacing w:line="276" w:lineRule="auto"/>
              <w:rPr>
                <w:ins w:id="50182" w:author="Tran Huan" w:date="2018-12-03T01:24:00Z"/>
              </w:rPr>
            </w:pPr>
            <w:ins w:id="50183" w:author="Tran Huan" w:date="2018-12-03T01:24:00Z">
              <w:r w:rsidRPr="00FD2760">
                <w:t>3</w:t>
              </w:r>
            </w:ins>
          </w:p>
        </w:tc>
        <w:tc>
          <w:tcPr>
            <w:tcW w:w="1985" w:type="dxa"/>
            <w:noWrap/>
            <w:hideMark/>
          </w:tcPr>
          <w:p w14:paraId="1AEA3D9A" w14:textId="77777777" w:rsidR="00D10B12" w:rsidRPr="00FD2760" w:rsidRDefault="00D10B12" w:rsidP="00870304">
            <w:pPr>
              <w:spacing w:line="276" w:lineRule="auto"/>
              <w:rPr>
                <w:ins w:id="50184" w:author="Tran Huan" w:date="2018-12-03T01:24:00Z"/>
              </w:rPr>
            </w:pPr>
            <w:ins w:id="50185" w:author="Tran Huan" w:date="2018-12-03T01:24:00Z">
              <w:r w:rsidRPr="00FD2760">
                <w:t>service_type_id</w:t>
              </w:r>
            </w:ins>
          </w:p>
        </w:tc>
        <w:tc>
          <w:tcPr>
            <w:tcW w:w="1286" w:type="dxa"/>
            <w:noWrap/>
            <w:hideMark/>
          </w:tcPr>
          <w:p w14:paraId="2749F704" w14:textId="77777777" w:rsidR="00D10B12" w:rsidRPr="00FD2760" w:rsidRDefault="00D10B12" w:rsidP="00870304">
            <w:pPr>
              <w:spacing w:line="276" w:lineRule="auto"/>
              <w:rPr>
                <w:ins w:id="50186" w:author="Tran Huan" w:date="2018-12-03T01:24:00Z"/>
              </w:rPr>
            </w:pPr>
            <w:ins w:id="50187" w:author="Tran Huan" w:date="2018-12-03T01:24:00Z">
              <w:r w:rsidRPr="00FD2760">
                <w:t>numeric</w:t>
              </w:r>
            </w:ins>
          </w:p>
        </w:tc>
        <w:tc>
          <w:tcPr>
            <w:tcW w:w="981" w:type="dxa"/>
            <w:noWrap/>
            <w:vAlign w:val="center"/>
            <w:hideMark/>
          </w:tcPr>
          <w:p w14:paraId="5B962586" w14:textId="77777777" w:rsidR="00D10B12" w:rsidRPr="00FD2760" w:rsidRDefault="00D10B12" w:rsidP="00870304">
            <w:pPr>
              <w:spacing w:line="276" w:lineRule="auto"/>
              <w:jc w:val="center"/>
              <w:rPr>
                <w:ins w:id="50188" w:author="Tran Huan" w:date="2018-12-03T01:24:00Z"/>
              </w:rPr>
            </w:pPr>
          </w:p>
        </w:tc>
        <w:tc>
          <w:tcPr>
            <w:tcW w:w="830" w:type="dxa"/>
            <w:noWrap/>
            <w:vAlign w:val="center"/>
            <w:hideMark/>
          </w:tcPr>
          <w:p w14:paraId="2A2A740D" w14:textId="77777777" w:rsidR="00D10B12" w:rsidRPr="00FD2760" w:rsidRDefault="00D10B12" w:rsidP="00870304">
            <w:pPr>
              <w:spacing w:line="276" w:lineRule="auto"/>
              <w:jc w:val="center"/>
              <w:rPr>
                <w:ins w:id="50189" w:author="Tran Huan" w:date="2018-12-03T01:24:00Z"/>
              </w:rPr>
            </w:pPr>
          </w:p>
        </w:tc>
        <w:tc>
          <w:tcPr>
            <w:tcW w:w="1399" w:type="dxa"/>
            <w:noWrap/>
            <w:vAlign w:val="center"/>
            <w:hideMark/>
          </w:tcPr>
          <w:p w14:paraId="39B2DF8E" w14:textId="77777777" w:rsidR="00D10B12" w:rsidRPr="00FD2760" w:rsidRDefault="00D10B12" w:rsidP="00870304">
            <w:pPr>
              <w:spacing w:line="276" w:lineRule="auto"/>
              <w:jc w:val="center"/>
              <w:rPr>
                <w:ins w:id="50190" w:author="Tran Huan" w:date="2018-12-03T01:24:00Z"/>
              </w:rPr>
            </w:pPr>
            <w:ins w:id="50191" w:author="Tran Huan" w:date="2018-12-03T01:24:00Z">
              <w:r w:rsidRPr="00FD2760">
                <w:t>X</w:t>
              </w:r>
            </w:ins>
          </w:p>
        </w:tc>
        <w:tc>
          <w:tcPr>
            <w:tcW w:w="1594" w:type="dxa"/>
            <w:noWrap/>
            <w:hideMark/>
          </w:tcPr>
          <w:p w14:paraId="1E371358" w14:textId="77777777" w:rsidR="00D10B12" w:rsidRPr="00FD2760" w:rsidRDefault="00D10B12" w:rsidP="00870304">
            <w:pPr>
              <w:spacing w:line="276" w:lineRule="auto"/>
              <w:rPr>
                <w:ins w:id="50192" w:author="Tran Huan" w:date="2018-12-03T01:24:00Z"/>
              </w:rPr>
            </w:pPr>
            <w:ins w:id="50193" w:author="Tran Huan" w:date="2018-12-03T01:24:00Z">
              <w:r w:rsidRPr="00FD2760">
                <w:t xml:space="preserve">ID loại dịch vụ. </w:t>
              </w:r>
            </w:ins>
          </w:p>
        </w:tc>
      </w:tr>
      <w:tr w:rsidR="00D10B12" w:rsidRPr="00CF0C7E" w14:paraId="6458B981" w14:textId="77777777" w:rsidTr="00870304">
        <w:trPr>
          <w:trHeight w:val="300"/>
          <w:ins w:id="50194" w:author="Tran Huan" w:date="2018-12-03T01:24:00Z"/>
        </w:trPr>
        <w:tc>
          <w:tcPr>
            <w:tcW w:w="815" w:type="dxa"/>
            <w:noWrap/>
            <w:hideMark/>
          </w:tcPr>
          <w:p w14:paraId="5CA15062" w14:textId="77777777" w:rsidR="00D10B12" w:rsidRPr="00FD2760" w:rsidRDefault="00D10B12" w:rsidP="00870304">
            <w:pPr>
              <w:spacing w:line="276" w:lineRule="auto"/>
              <w:rPr>
                <w:ins w:id="50195" w:author="Tran Huan" w:date="2018-12-03T01:24:00Z"/>
              </w:rPr>
            </w:pPr>
            <w:ins w:id="50196" w:author="Tran Huan" w:date="2018-12-03T01:24:00Z">
              <w:r w:rsidRPr="00FD2760">
                <w:t>4</w:t>
              </w:r>
            </w:ins>
          </w:p>
        </w:tc>
        <w:tc>
          <w:tcPr>
            <w:tcW w:w="1985" w:type="dxa"/>
            <w:noWrap/>
            <w:hideMark/>
          </w:tcPr>
          <w:p w14:paraId="3395AB80" w14:textId="77777777" w:rsidR="00D10B12" w:rsidRPr="00FD2760" w:rsidRDefault="00D10B12" w:rsidP="00870304">
            <w:pPr>
              <w:spacing w:line="276" w:lineRule="auto"/>
              <w:rPr>
                <w:ins w:id="50197" w:author="Tran Huan" w:date="2018-12-03T01:24:00Z"/>
              </w:rPr>
            </w:pPr>
            <w:ins w:id="50198" w:author="Tran Huan" w:date="2018-12-03T01:24:00Z">
              <w:r w:rsidRPr="00FD2760">
                <w:t>unit_id</w:t>
              </w:r>
            </w:ins>
          </w:p>
        </w:tc>
        <w:tc>
          <w:tcPr>
            <w:tcW w:w="1286" w:type="dxa"/>
            <w:noWrap/>
            <w:hideMark/>
          </w:tcPr>
          <w:p w14:paraId="0FE1168F" w14:textId="77777777" w:rsidR="00D10B12" w:rsidRPr="00FD2760" w:rsidRDefault="00D10B12" w:rsidP="00870304">
            <w:pPr>
              <w:spacing w:line="276" w:lineRule="auto"/>
              <w:rPr>
                <w:ins w:id="50199" w:author="Tran Huan" w:date="2018-12-03T01:24:00Z"/>
              </w:rPr>
            </w:pPr>
            <w:ins w:id="50200" w:author="Tran Huan" w:date="2018-12-03T01:24:00Z">
              <w:r w:rsidRPr="00FD2760">
                <w:t>numeric</w:t>
              </w:r>
            </w:ins>
          </w:p>
        </w:tc>
        <w:tc>
          <w:tcPr>
            <w:tcW w:w="981" w:type="dxa"/>
            <w:noWrap/>
            <w:vAlign w:val="center"/>
            <w:hideMark/>
          </w:tcPr>
          <w:p w14:paraId="492B233F" w14:textId="77777777" w:rsidR="00D10B12" w:rsidRPr="00FD2760" w:rsidRDefault="00D10B12" w:rsidP="00870304">
            <w:pPr>
              <w:spacing w:line="276" w:lineRule="auto"/>
              <w:jc w:val="center"/>
              <w:rPr>
                <w:ins w:id="50201" w:author="Tran Huan" w:date="2018-12-03T01:24:00Z"/>
              </w:rPr>
            </w:pPr>
          </w:p>
        </w:tc>
        <w:tc>
          <w:tcPr>
            <w:tcW w:w="830" w:type="dxa"/>
            <w:noWrap/>
            <w:vAlign w:val="center"/>
            <w:hideMark/>
          </w:tcPr>
          <w:p w14:paraId="16F403AD" w14:textId="77777777" w:rsidR="00D10B12" w:rsidRPr="00FD2760" w:rsidRDefault="00D10B12" w:rsidP="00870304">
            <w:pPr>
              <w:spacing w:line="276" w:lineRule="auto"/>
              <w:jc w:val="center"/>
              <w:rPr>
                <w:ins w:id="50202" w:author="Tran Huan" w:date="2018-12-03T01:24:00Z"/>
              </w:rPr>
            </w:pPr>
          </w:p>
        </w:tc>
        <w:tc>
          <w:tcPr>
            <w:tcW w:w="1399" w:type="dxa"/>
            <w:noWrap/>
            <w:vAlign w:val="center"/>
            <w:hideMark/>
          </w:tcPr>
          <w:p w14:paraId="2A3DCAE2" w14:textId="77777777" w:rsidR="00D10B12" w:rsidRPr="00FD2760" w:rsidRDefault="00D10B12" w:rsidP="00870304">
            <w:pPr>
              <w:spacing w:line="276" w:lineRule="auto"/>
              <w:jc w:val="center"/>
              <w:rPr>
                <w:ins w:id="50203" w:author="Tran Huan" w:date="2018-12-03T01:24:00Z"/>
              </w:rPr>
            </w:pPr>
            <w:ins w:id="50204" w:author="Tran Huan" w:date="2018-12-03T01:24:00Z">
              <w:r w:rsidRPr="00FD2760">
                <w:t>X</w:t>
              </w:r>
            </w:ins>
          </w:p>
        </w:tc>
        <w:tc>
          <w:tcPr>
            <w:tcW w:w="1594" w:type="dxa"/>
            <w:noWrap/>
            <w:hideMark/>
          </w:tcPr>
          <w:p w14:paraId="1F9CFB13" w14:textId="77777777" w:rsidR="00D10B12" w:rsidRPr="00FD2760" w:rsidRDefault="00D10B12" w:rsidP="00870304">
            <w:pPr>
              <w:spacing w:line="276" w:lineRule="auto"/>
              <w:rPr>
                <w:ins w:id="50205" w:author="Tran Huan" w:date="2018-12-03T01:24:00Z"/>
              </w:rPr>
            </w:pPr>
            <w:ins w:id="50206" w:author="Tran Huan" w:date="2018-12-03T01:24:00Z">
              <w:r w:rsidRPr="00FD2760">
                <w:t xml:space="preserve">ID đơn vị tính. </w:t>
              </w:r>
            </w:ins>
          </w:p>
        </w:tc>
      </w:tr>
      <w:tr w:rsidR="00D10B12" w:rsidRPr="00CF0C7E" w14:paraId="6A99037B" w14:textId="77777777" w:rsidTr="00870304">
        <w:trPr>
          <w:trHeight w:val="300"/>
          <w:ins w:id="50207" w:author="Tran Huan" w:date="2018-12-03T01:24:00Z"/>
        </w:trPr>
        <w:tc>
          <w:tcPr>
            <w:tcW w:w="815" w:type="dxa"/>
            <w:noWrap/>
            <w:hideMark/>
          </w:tcPr>
          <w:p w14:paraId="3AD16D25" w14:textId="77777777" w:rsidR="00D10B12" w:rsidRPr="00FD2760" w:rsidRDefault="00D10B12" w:rsidP="00870304">
            <w:pPr>
              <w:spacing w:line="276" w:lineRule="auto"/>
              <w:rPr>
                <w:ins w:id="50208" w:author="Tran Huan" w:date="2018-12-03T01:24:00Z"/>
              </w:rPr>
            </w:pPr>
            <w:ins w:id="50209" w:author="Tran Huan" w:date="2018-12-03T01:24:00Z">
              <w:r w:rsidRPr="00FD2760">
                <w:t>5</w:t>
              </w:r>
            </w:ins>
          </w:p>
        </w:tc>
        <w:tc>
          <w:tcPr>
            <w:tcW w:w="1985" w:type="dxa"/>
            <w:noWrap/>
            <w:hideMark/>
          </w:tcPr>
          <w:p w14:paraId="0F54F1C5" w14:textId="77777777" w:rsidR="00D10B12" w:rsidRPr="00FD2760" w:rsidRDefault="00D10B12" w:rsidP="00870304">
            <w:pPr>
              <w:spacing w:line="276" w:lineRule="auto"/>
              <w:rPr>
                <w:ins w:id="50210" w:author="Tran Huan" w:date="2018-12-03T01:24:00Z"/>
              </w:rPr>
            </w:pPr>
            <w:ins w:id="50211" w:author="Tran Huan" w:date="2018-12-03T01:24:00Z">
              <w:r w:rsidRPr="00FD2760">
                <w:t>label_id</w:t>
              </w:r>
            </w:ins>
          </w:p>
        </w:tc>
        <w:tc>
          <w:tcPr>
            <w:tcW w:w="1286" w:type="dxa"/>
            <w:noWrap/>
            <w:hideMark/>
          </w:tcPr>
          <w:p w14:paraId="48CBD76D" w14:textId="77777777" w:rsidR="00D10B12" w:rsidRPr="00FD2760" w:rsidRDefault="00D10B12" w:rsidP="00870304">
            <w:pPr>
              <w:spacing w:line="276" w:lineRule="auto"/>
              <w:rPr>
                <w:ins w:id="50212" w:author="Tran Huan" w:date="2018-12-03T01:24:00Z"/>
              </w:rPr>
            </w:pPr>
            <w:ins w:id="50213" w:author="Tran Huan" w:date="2018-12-03T01:24:00Z">
              <w:r w:rsidRPr="00FD2760">
                <w:t>numeric</w:t>
              </w:r>
            </w:ins>
          </w:p>
        </w:tc>
        <w:tc>
          <w:tcPr>
            <w:tcW w:w="981" w:type="dxa"/>
            <w:noWrap/>
            <w:vAlign w:val="center"/>
            <w:hideMark/>
          </w:tcPr>
          <w:p w14:paraId="4F1447AA" w14:textId="77777777" w:rsidR="00D10B12" w:rsidRPr="00C72765" w:rsidRDefault="00D10B12" w:rsidP="00870304">
            <w:pPr>
              <w:spacing w:line="276" w:lineRule="auto"/>
              <w:jc w:val="center"/>
              <w:rPr>
                <w:ins w:id="50214" w:author="Tran Huan" w:date="2018-12-03T01:24:00Z"/>
                <w:lang w:val="en-US"/>
              </w:rPr>
            </w:pPr>
            <w:ins w:id="50215" w:author="Tran Huan" w:date="2018-12-03T01:24:00Z">
              <w:r>
                <w:rPr>
                  <w:lang w:val="en-US"/>
                </w:rPr>
                <w:t>X</w:t>
              </w:r>
            </w:ins>
          </w:p>
        </w:tc>
        <w:tc>
          <w:tcPr>
            <w:tcW w:w="830" w:type="dxa"/>
            <w:noWrap/>
            <w:vAlign w:val="center"/>
            <w:hideMark/>
          </w:tcPr>
          <w:p w14:paraId="580E2125" w14:textId="77777777" w:rsidR="00D10B12" w:rsidRPr="00FD2760" w:rsidRDefault="00D10B12" w:rsidP="00870304">
            <w:pPr>
              <w:spacing w:line="276" w:lineRule="auto"/>
              <w:jc w:val="center"/>
              <w:rPr>
                <w:ins w:id="50216" w:author="Tran Huan" w:date="2018-12-03T01:24:00Z"/>
              </w:rPr>
            </w:pPr>
          </w:p>
        </w:tc>
        <w:tc>
          <w:tcPr>
            <w:tcW w:w="1399" w:type="dxa"/>
            <w:noWrap/>
            <w:vAlign w:val="center"/>
            <w:hideMark/>
          </w:tcPr>
          <w:p w14:paraId="311A60DC" w14:textId="77777777" w:rsidR="00D10B12" w:rsidRPr="00FD2760" w:rsidRDefault="00D10B12" w:rsidP="00870304">
            <w:pPr>
              <w:spacing w:line="276" w:lineRule="auto"/>
              <w:jc w:val="center"/>
              <w:rPr>
                <w:ins w:id="50217" w:author="Tran Huan" w:date="2018-12-03T01:24:00Z"/>
              </w:rPr>
            </w:pPr>
            <w:ins w:id="50218" w:author="Tran Huan" w:date="2018-12-03T01:24:00Z">
              <w:r w:rsidRPr="00FD2760">
                <w:t>X</w:t>
              </w:r>
            </w:ins>
          </w:p>
        </w:tc>
        <w:tc>
          <w:tcPr>
            <w:tcW w:w="1594" w:type="dxa"/>
            <w:noWrap/>
            <w:hideMark/>
          </w:tcPr>
          <w:p w14:paraId="5C029849" w14:textId="77777777" w:rsidR="00D10B12" w:rsidRPr="00FD2760" w:rsidRDefault="00D10B12" w:rsidP="00870304">
            <w:pPr>
              <w:spacing w:line="276" w:lineRule="auto"/>
              <w:rPr>
                <w:ins w:id="50219" w:author="Tran Huan" w:date="2018-12-03T01:24:00Z"/>
              </w:rPr>
            </w:pPr>
            <w:ins w:id="50220" w:author="Tran Huan" w:date="2018-12-03T01:24:00Z">
              <w:r w:rsidRPr="00FD2760">
                <w:t>ID nhãn hiệu.</w:t>
              </w:r>
            </w:ins>
          </w:p>
        </w:tc>
      </w:tr>
      <w:tr w:rsidR="00D10B12" w:rsidRPr="00CF0C7E" w14:paraId="75B05740" w14:textId="77777777" w:rsidTr="00870304">
        <w:trPr>
          <w:trHeight w:val="300"/>
          <w:ins w:id="50221" w:author="Tran Huan" w:date="2018-12-03T01:24:00Z"/>
        </w:trPr>
        <w:tc>
          <w:tcPr>
            <w:tcW w:w="815" w:type="dxa"/>
            <w:noWrap/>
            <w:hideMark/>
          </w:tcPr>
          <w:p w14:paraId="0B277328" w14:textId="77777777" w:rsidR="00D10B12" w:rsidRPr="00FD2760" w:rsidRDefault="00D10B12" w:rsidP="00870304">
            <w:pPr>
              <w:spacing w:line="276" w:lineRule="auto"/>
              <w:rPr>
                <w:ins w:id="50222" w:author="Tran Huan" w:date="2018-12-03T01:24:00Z"/>
              </w:rPr>
            </w:pPr>
            <w:ins w:id="50223" w:author="Tran Huan" w:date="2018-12-03T01:24:00Z">
              <w:r w:rsidRPr="00FD2760">
                <w:t>6</w:t>
              </w:r>
            </w:ins>
          </w:p>
        </w:tc>
        <w:tc>
          <w:tcPr>
            <w:tcW w:w="1985" w:type="dxa"/>
            <w:noWrap/>
            <w:hideMark/>
          </w:tcPr>
          <w:p w14:paraId="03798779" w14:textId="77777777" w:rsidR="00D10B12" w:rsidRPr="00FD2760" w:rsidRDefault="00D10B12" w:rsidP="00870304">
            <w:pPr>
              <w:spacing w:line="276" w:lineRule="auto"/>
              <w:rPr>
                <w:ins w:id="50224" w:author="Tran Huan" w:date="2018-12-03T01:24:00Z"/>
              </w:rPr>
            </w:pPr>
            <w:ins w:id="50225" w:author="Tran Huan" w:date="2018-12-03T01:24:00Z">
              <w:r w:rsidRPr="00FD2760">
                <w:t>color_id</w:t>
              </w:r>
            </w:ins>
          </w:p>
        </w:tc>
        <w:tc>
          <w:tcPr>
            <w:tcW w:w="1286" w:type="dxa"/>
            <w:noWrap/>
            <w:hideMark/>
          </w:tcPr>
          <w:p w14:paraId="684EDA70" w14:textId="77777777" w:rsidR="00D10B12" w:rsidRPr="00FD2760" w:rsidRDefault="00D10B12" w:rsidP="00870304">
            <w:pPr>
              <w:spacing w:line="276" w:lineRule="auto"/>
              <w:rPr>
                <w:ins w:id="50226" w:author="Tran Huan" w:date="2018-12-03T01:24:00Z"/>
              </w:rPr>
            </w:pPr>
            <w:ins w:id="50227" w:author="Tran Huan" w:date="2018-12-03T01:24:00Z">
              <w:r w:rsidRPr="00FD2760">
                <w:t>numeric</w:t>
              </w:r>
            </w:ins>
          </w:p>
        </w:tc>
        <w:tc>
          <w:tcPr>
            <w:tcW w:w="981" w:type="dxa"/>
            <w:noWrap/>
            <w:vAlign w:val="center"/>
            <w:hideMark/>
          </w:tcPr>
          <w:p w14:paraId="341EDE58" w14:textId="77777777" w:rsidR="00D10B12" w:rsidRPr="00C72765" w:rsidRDefault="00D10B12" w:rsidP="00870304">
            <w:pPr>
              <w:spacing w:line="276" w:lineRule="auto"/>
              <w:jc w:val="center"/>
              <w:rPr>
                <w:ins w:id="50228" w:author="Tran Huan" w:date="2018-12-03T01:24:00Z"/>
                <w:lang w:val="en-US"/>
              </w:rPr>
            </w:pPr>
            <w:ins w:id="50229" w:author="Tran Huan" w:date="2018-12-03T01:24:00Z">
              <w:r>
                <w:rPr>
                  <w:lang w:val="en-US"/>
                </w:rPr>
                <w:t>X</w:t>
              </w:r>
            </w:ins>
          </w:p>
        </w:tc>
        <w:tc>
          <w:tcPr>
            <w:tcW w:w="830" w:type="dxa"/>
            <w:noWrap/>
            <w:vAlign w:val="center"/>
            <w:hideMark/>
          </w:tcPr>
          <w:p w14:paraId="1F449FC7" w14:textId="77777777" w:rsidR="00D10B12" w:rsidRPr="00FD2760" w:rsidRDefault="00D10B12" w:rsidP="00870304">
            <w:pPr>
              <w:spacing w:line="276" w:lineRule="auto"/>
              <w:jc w:val="center"/>
              <w:rPr>
                <w:ins w:id="50230" w:author="Tran Huan" w:date="2018-12-03T01:24:00Z"/>
              </w:rPr>
            </w:pPr>
          </w:p>
        </w:tc>
        <w:tc>
          <w:tcPr>
            <w:tcW w:w="1399" w:type="dxa"/>
            <w:noWrap/>
            <w:vAlign w:val="center"/>
            <w:hideMark/>
          </w:tcPr>
          <w:p w14:paraId="26B2458C" w14:textId="77777777" w:rsidR="00D10B12" w:rsidRPr="00FD2760" w:rsidRDefault="00D10B12" w:rsidP="00870304">
            <w:pPr>
              <w:spacing w:line="276" w:lineRule="auto"/>
              <w:jc w:val="center"/>
              <w:rPr>
                <w:ins w:id="50231" w:author="Tran Huan" w:date="2018-12-03T01:24:00Z"/>
              </w:rPr>
            </w:pPr>
            <w:ins w:id="50232" w:author="Tran Huan" w:date="2018-12-03T01:24:00Z">
              <w:r w:rsidRPr="00FD2760">
                <w:t>X</w:t>
              </w:r>
            </w:ins>
          </w:p>
        </w:tc>
        <w:tc>
          <w:tcPr>
            <w:tcW w:w="1594" w:type="dxa"/>
            <w:noWrap/>
            <w:hideMark/>
          </w:tcPr>
          <w:p w14:paraId="2022E4CD" w14:textId="77777777" w:rsidR="00D10B12" w:rsidRPr="00FD2760" w:rsidRDefault="00D10B12" w:rsidP="00870304">
            <w:pPr>
              <w:spacing w:line="276" w:lineRule="auto"/>
              <w:rPr>
                <w:ins w:id="50233" w:author="Tran Huan" w:date="2018-12-03T01:24:00Z"/>
              </w:rPr>
            </w:pPr>
            <w:ins w:id="50234" w:author="Tran Huan" w:date="2018-12-03T01:24:00Z">
              <w:r w:rsidRPr="00FD2760">
                <w:t xml:space="preserve">ID màu sắc. </w:t>
              </w:r>
            </w:ins>
          </w:p>
        </w:tc>
      </w:tr>
      <w:tr w:rsidR="00D10B12" w:rsidRPr="00CF0C7E" w14:paraId="678F3FBA" w14:textId="77777777" w:rsidTr="00870304">
        <w:trPr>
          <w:trHeight w:val="300"/>
          <w:ins w:id="50235" w:author="Tran Huan" w:date="2018-12-03T01:24:00Z"/>
        </w:trPr>
        <w:tc>
          <w:tcPr>
            <w:tcW w:w="815" w:type="dxa"/>
            <w:noWrap/>
            <w:hideMark/>
          </w:tcPr>
          <w:p w14:paraId="091016BC" w14:textId="77777777" w:rsidR="00D10B12" w:rsidRPr="00FD2760" w:rsidRDefault="00D10B12" w:rsidP="00870304">
            <w:pPr>
              <w:spacing w:line="276" w:lineRule="auto"/>
              <w:rPr>
                <w:ins w:id="50236" w:author="Tran Huan" w:date="2018-12-03T01:24:00Z"/>
              </w:rPr>
            </w:pPr>
            <w:ins w:id="50237" w:author="Tran Huan" w:date="2018-12-03T01:24:00Z">
              <w:r w:rsidRPr="00FD2760">
                <w:t>7</w:t>
              </w:r>
            </w:ins>
          </w:p>
        </w:tc>
        <w:tc>
          <w:tcPr>
            <w:tcW w:w="1985" w:type="dxa"/>
            <w:noWrap/>
            <w:hideMark/>
          </w:tcPr>
          <w:p w14:paraId="4944CDBD" w14:textId="77777777" w:rsidR="00D10B12" w:rsidRPr="00FD2760" w:rsidRDefault="00D10B12" w:rsidP="00870304">
            <w:pPr>
              <w:spacing w:line="276" w:lineRule="auto"/>
              <w:rPr>
                <w:ins w:id="50238" w:author="Tran Huan" w:date="2018-12-03T01:24:00Z"/>
              </w:rPr>
            </w:pPr>
            <w:ins w:id="50239" w:author="Tran Huan" w:date="2018-12-03T01:24:00Z">
              <w:r w:rsidRPr="00FD2760">
                <w:t>product_id</w:t>
              </w:r>
            </w:ins>
          </w:p>
        </w:tc>
        <w:tc>
          <w:tcPr>
            <w:tcW w:w="1286" w:type="dxa"/>
            <w:noWrap/>
            <w:hideMark/>
          </w:tcPr>
          <w:p w14:paraId="6F95A246" w14:textId="77777777" w:rsidR="00D10B12" w:rsidRPr="00FD2760" w:rsidRDefault="00D10B12" w:rsidP="00870304">
            <w:pPr>
              <w:spacing w:line="276" w:lineRule="auto"/>
              <w:rPr>
                <w:ins w:id="50240" w:author="Tran Huan" w:date="2018-12-03T01:24:00Z"/>
              </w:rPr>
            </w:pPr>
            <w:ins w:id="50241" w:author="Tran Huan" w:date="2018-12-03T01:24:00Z">
              <w:r w:rsidRPr="00FD2760">
                <w:t>numeric</w:t>
              </w:r>
            </w:ins>
          </w:p>
        </w:tc>
        <w:tc>
          <w:tcPr>
            <w:tcW w:w="981" w:type="dxa"/>
            <w:noWrap/>
            <w:vAlign w:val="center"/>
            <w:hideMark/>
          </w:tcPr>
          <w:p w14:paraId="5A7F56BB" w14:textId="77777777" w:rsidR="00D10B12" w:rsidRPr="00C72765" w:rsidRDefault="00D10B12" w:rsidP="00870304">
            <w:pPr>
              <w:spacing w:line="276" w:lineRule="auto"/>
              <w:jc w:val="center"/>
              <w:rPr>
                <w:ins w:id="50242" w:author="Tran Huan" w:date="2018-12-03T01:24:00Z"/>
                <w:lang w:val="en-US"/>
              </w:rPr>
            </w:pPr>
          </w:p>
        </w:tc>
        <w:tc>
          <w:tcPr>
            <w:tcW w:w="830" w:type="dxa"/>
            <w:noWrap/>
            <w:vAlign w:val="center"/>
            <w:hideMark/>
          </w:tcPr>
          <w:p w14:paraId="622F3526" w14:textId="77777777" w:rsidR="00D10B12" w:rsidRPr="00FD2760" w:rsidRDefault="00D10B12" w:rsidP="00870304">
            <w:pPr>
              <w:spacing w:line="276" w:lineRule="auto"/>
              <w:jc w:val="center"/>
              <w:rPr>
                <w:ins w:id="50243" w:author="Tran Huan" w:date="2018-12-03T01:24:00Z"/>
              </w:rPr>
            </w:pPr>
          </w:p>
        </w:tc>
        <w:tc>
          <w:tcPr>
            <w:tcW w:w="1399" w:type="dxa"/>
            <w:noWrap/>
            <w:vAlign w:val="center"/>
            <w:hideMark/>
          </w:tcPr>
          <w:p w14:paraId="4816DE40" w14:textId="77777777" w:rsidR="00D10B12" w:rsidRPr="00FD2760" w:rsidRDefault="00D10B12" w:rsidP="00870304">
            <w:pPr>
              <w:spacing w:line="276" w:lineRule="auto"/>
              <w:jc w:val="center"/>
              <w:rPr>
                <w:ins w:id="50244" w:author="Tran Huan" w:date="2018-12-03T01:24:00Z"/>
              </w:rPr>
            </w:pPr>
            <w:ins w:id="50245" w:author="Tran Huan" w:date="2018-12-03T01:24:00Z">
              <w:r w:rsidRPr="00FD2760">
                <w:t>X</w:t>
              </w:r>
            </w:ins>
          </w:p>
        </w:tc>
        <w:tc>
          <w:tcPr>
            <w:tcW w:w="1594" w:type="dxa"/>
            <w:noWrap/>
            <w:hideMark/>
          </w:tcPr>
          <w:p w14:paraId="30592939" w14:textId="77777777" w:rsidR="00D10B12" w:rsidRPr="00FD2760" w:rsidRDefault="00D10B12" w:rsidP="00870304">
            <w:pPr>
              <w:spacing w:line="276" w:lineRule="auto"/>
              <w:rPr>
                <w:ins w:id="50246" w:author="Tran Huan" w:date="2018-12-03T01:24:00Z"/>
              </w:rPr>
            </w:pPr>
            <w:ins w:id="50247" w:author="Tran Huan" w:date="2018-12-03T01:24:00Z">
              <w:r w:rsidRPr="00FD2760">
                <w:t>ID quần áo</w:t>
              </w:r>
            </w:ins>
          </w:p>
        </w:tc>
      </w:tr>
      <w:tr w:rsidR="00D10B12" w:rsidRPr="00CF0C7E" w14:paraId="142513C6" w14:textId="77777777" w:rsidTr="00870304">
        <w:trPr>
          <w:trHeight w:val="300"/>
          <w:ins w:id="50248" w:author="Tran Huan" w:date="2018-12-03T01:24:00Z"/>
        </w:trPr>
        <w:tc>
          <w:tcPr>
            <w:tcW w:w="815" w:type="dxa"/>
            <w:noWrap/>
            <w:hideMark/>
          </w:tcPr>
          <w:p w14:paraId="7D8CC278" w14:textId="77777777" w:rsidR="00D10B12" w:rsidRPr="00FD2760" w:rsidRDefault="00D10B12" w:rsidP="00870304">
            <w:pPr>
              <w:spacing w:line="276" w:lineRule="auto"/>
              <w:rPr>
                <w:ins w:id="50249" w:author="Tran Huan" w:date="2018-12-03T01:24:00Z"/>
              </w:rPr>
            </w:pPr>
            <w:ins w:id="50250" w:author="Tran Huan" w:date="2018-12-03T01:24:00Z">
              <w:r w:rsidRPr="00FD2760">
                <w:t>8</w:t>
              </w:r>
            </w:ins>
          </w:p>
        </w:tc>
        <w:tc>
          <w:tcPr>
            <w:tcW w:w="1985" w:type="dxa"/>
            <w:noWrap/>
            <w:hideMark/>
          </w:tcPr>
          <w:p w14:paraId="1C0D781F" w14:textId="77777777" w:rsidR="00D10B12" w:rsidRPr="00FD2760" w:rsidRDefault="00D10B12" w:rsidP="00870304">
            <w:pPr>
              <w:spacing w:line="276" w:lineRule="auto"/>
              <w:rPr>
                <w:ins w:id="50251" w:author="Tran Huan" w:date="2018-12-03T01:24:00Z"/>
              </w:rPr>
            </w:pPr>
            <w:ins w:id="50252" w:author="Tran Huan" w:date="2018-12-03T01:24:00Z">
              <w:r w:rsidRPr="00FD2760">
                <w:t>material_id</w:t>
              </w:r>
            </w:ins>
          </w:p>
        </w:tc>
        <w:tc>
          <w:tcPr>
            <w:tcW w:w="1286" w:type="dxa"/>
            <w:noWrap/>
            <w:hideMark/>
          </w:tcPr>
          <w:p w14:paraId="4BC600EC" w14:textId="77777777" w:rsidR="00D10B12" w:rsidRPr="00FD2760" w:rsidRDefault="00D10B12" w:rsidP="00870304">
            <w:pPr>
              <w:spacing w:line="276" w:lineRule="auto"/>
              <w:rPr>
                <w:ins w:id="50253" w:author="Tran Huan" w:date="2018-12-03T01:24:00Z"/>
              </w:rPr>
            </w:pPr>
            <w:ins w:id="50254" w:author="Tran Huan" w:date="2018-12-03T01:24:00Z">
              <w:r w:rsidRPr="00FD2760">
                <w:t>numeric</w:t>
              </w:r>
            </w:ins>
          </w:p>
        </w:tc>
        <w:tc>
          <w:tcPr>
            <w:tcW w:w="981" w:type="dxa"/>
            <w:noWrap/>
            <w:vAlign w:val="center"/>
            <w:hideMark/>
          </w:tcPr>
          <w:p w14:paraId="061E3867" w14:textId="77777777" w:rsidR="00D10B12" w:rsidRPr="00C72765" w:rsidRDefault="00D10B12" w:rsidP="00870304">
            <w:pPr>
              <w:spacing w:line="276" w:lineRule="auto"/>
              <w:jc w:val="center"/>
              <w:rPr>
                <w:ins w:id="50255" w:author="Tran Huan" w:date="2018-12-03T01:24:00Z"/>
                <w:lang w:val="en-US"/>
              </w:rPr>
            </w:pPr>
            <w:ins w:id="50256" w:author="Tran Huan" w:date="2018-12-03T01:24:00Z">
              <w:r>
                <w:rPr>
                  <w:lang w:val="en-US"/>
                </w:rPr>
                <w:t>X</w:t>
              </w:r>
            </w:ins>
          </w:p>
        </w:tc>
        <w:tc>
          <w:tcPr>
            <w:tcW w:w="830" w:type="dxa"/>
            <w:noWrap/>
            <w:vAlign w:val="center"/>
            <w:hideMark/>
          </w:tcPr>
          <w:p w14:paraId="506672A7" w14:textId="77777777" w:rsidR="00D10B12" w:rsidRPr="00FD2760" w:rsidRDefault="00D10B12" w:rsidP="00870304">
            <w:pPr>
              <w:spacing w:line="276" w:lineRule="auto"/>
              <w:jc w:val="center"/>
              <w:rPr>
                <w:ins w:id="50257" w:author="Tran Huan" w:date="2018-12-03T01:24:00Z"/>
              </w:rPr>
            </w:pPr>
          </w:p>
        </w:tc>
        <w:tc>
          <w:tcPr>
            <w:tcW w:w="1399" w:type="dxa"/>
            <w:noWrap/>
            <w:vAlign w:val="center"/>
            <w:hideMark/>
          </w:tcPr>
          <w:p w14:paraId="05494318" w14:textId="77777777" w:rsidR="00D10B12" w:rsidRPr="00FD2760" w:rsidRDefault="00D10B12" w:rsidP="00870304">
            <w:pPr>
              <w:spacing w:line="276" w:lineRule="auto"/>
              <w:jc w:val="center"/>
              <w:rPr>
                <w:ins w:id="50258" w:author="Tran Huan" w:date="2018-12-03T01:24:00Z"/>
              </w:rPr>
            </w:pPr>
            <w:ins w:id="50259" w:author="Tran Huan" w:date="2018-12-03T01:24:00Z">
              <w:r w:rsidRPr="00FD2760">
                <w:t>X</w:t>
              </w:r>
            </w:ins>
          </w:p>
        </w:tc>
        <w:tc>
          <w:tcPr>
            <w:tcW w:w="1594" w:type="dxa"/>
            <w:noWrap/>
            <w:hideMark/>
          </w:tcPr>
          <w:p w14:paraId="669F9BB3" w14:textId="77777777" w:rsidR="00D10B12" w:rsidRPr="00FD2760" w:rsidRDefault="00D10B12" w:rsidP="00870304">
            <w:pPr>
              <w:spacing w:line="276" w:lineRule="auto"/>
              <w:rPr>
                <w:ins w:id="50260" w:author="Tran Huan" w:date="2018-12-03T01:24:00Z"/>
              </w:rPr>
            </w:pPr>
            <w:ins w:id="50261" w:author="Tran Huan" w:date="2018-12-03T01:24:00Z">
              <w:r w:rsidRPr="00FD2760">
                <w:t xml:space="preserve">ID chất liệu. </w:t>
              </w:r>
            </w:ins>
          </w:p>
        </w:tc>
      </w:tr>
      <w:tr w:rsidR="00D10B12" w:rsidRPr="00CF0C7E" w14:paraId="0A0A1E50" w14:textId="77777777" w:rsidTr="00870304">
        <w:trPr>
          <w:trHeight w:val="300"/>
          <w:ins w:id="50262" w:author="Tran Huan" w:date="2018-12-03T01:24:00Z"/>
        </w:trPr>
        <w:tc>
          <w:tcPr>
            <w:tcW w:w="815" w:type="dxa"/>
            <w:noWrap/>
            <w:hideMark/>
          </w:tcPr>
          <w:p w14:paraId="6D743C10" w14:textId="77777777" w:rsidR="00D10B12" w:rsidRPr="00FD2760" w:rsidRDefault="00D10B12" w:rsidP="00870304">
            <w:pPr>
              <w:spacing w:line="276" w:lineRule="auto"/>
              <w:rPr>
                <w:ins w:id="50263" w:author="Tran Huan" w:date="2018-12-03T01:24:00Z"/>
              </w:rPr>
            </w:pPr>
            <w:ins w:id="50264" w:author="Tran Huan" w:date="2018-12-03T01:24:00Z">
              <w:r w:rsidRPr="00FD2760">
                <w:t>9</w:t>
              </w:r>
            </w:ins>
          </w:p>
        </w:tc>
        <w:tc>
          <w:tcPr>
            <w:tcW w:w="1985" w:type="dxa"/>
            <w:noWrap/>
            <w:hideMark/>
          </w:tcPr>
          <w:p w14:paraId="1F31274D" w14:textId="77777777" w:rsidR="00D10B12" w:rsidRPr="00FD2760" w:rsidRDefault="00D10B12" w:rsidP="00870304">
            <w:pPr>
              <w:spacing w:line="276" w:lineRule="auto"/>
              <w:rPr>
                <w:ins w:id="50265" w:author="Tran Huan" w:date="2018-12-03T01:24:00Z"/>
              </w:rPr>
            </w:pPr>
            <w:ins w:id="50266" w:author="Tran Huan" w:date="2018-12-03T01:24:00Z">
              <w:r w:rsidRPr="00FD2760">
                <w:t>amount</w:t>
              </w:r>
            </w:ins>
          </w:p>
        </w:tc>
        <w:tc>
          <w:tcPr>
            <w:tcW w:w="1286" w:type="dxa"/>
            <w:noWrap/>
            <w:hideMark/>
          </w:tcPr>
          <w:p w14:paraId="3BBD879F" w14:textId="77777777" w:rsidR="00D10B12" w:rsidRPr="00C72765" w:rsidRDefault="00D10B12" w:rsidP="00870304">
            <w:pPr>
              <w:spacing w:line="276" w:lineRule="auto"/>
              <w:rPr>
                <w:ins w:id="50267" w:author="Tran Huan" w:date="2018-12-03T01:24:00Z"/>
                <w:lang w:val="en-US"/>
              </w:rPr>
            </w:pPr>
            <w:ins w:id="50268" w:author="Tran Huan" w:date="2018-12-03T01:24:00Z">
              <w:r>
                <w:rPr>
                  <w:lang w:val="en-US"/>
                </w:rPr>
                <w:t>double</w:t>
              </w:r>
            </w:ins>
          </w:p>
        </w:tc>
        <w:tc>
          <w:tcPr>
            <w:tcW w:w="981" w:type="dxa"/>
            <w:noWrap/>
            <w:vAlign w:val="center"/>
            <w:hideMark/>
          </w:tcPr>
          <w:p w14:paraId="71089FA6" w14:textId="77777777" w:rsidR="00D10B12" w:rsidRPr="00FD2760" w:rsidRDefault="00D10B12" w:rsidP="00870304">
            <w:pPr>
              <w:spacing w:line="276" w:lineRule="auto"/>
              <w:jc w:val="center"/>
              <w:rPr>
                <w:ins w:id="50269" w:author="Tran Huan" w:date="2018-12-03T01:24:00Z"/>
              </w:rPr>
            </w:pPr>
          </w:p>
        </w:tc>
        <w:tc>
          <w:tcPr>
            <w:tcW w:w="830" w:type="dxa"/>
            <w:noWrap/>
            <w:vAlign w:val="center"/>
            <w:hideMark/>
          </w:tcPr>
          <w:p w14:paraId="72E188AE" w14:textId="77777777" w:rsidR="00D10B12" w:rsidRPr="00FD2760" w:rsidRDefault="00D10B12" w:rsidP="00870304">
            <w:pPr>
              <w:spacing w:line="276" w:lineRule="auto"/>
              <w:jc w:val="center"/>
              <w:rPr>
                <w:ins w:id="50270" w:author="Tran Huan" w:date="2018-12-03T01:24:00Z"/>
              </w:rPr>
            </w:pPr>
          </w:p>
        </w:tc>
        <w:tc>
          <w:tcPr>
            <w:tcW w:w="1399" w:type="dxa"/>
            <w:noWrap/>
            <w:vAlign w:val="center"/>
            <w:hideMark/>
          </w:tcPr>
          <w:p w14:paraId="51457245" w14:textId="77777777" w:rsidR="00D10B12" w:rsidRPr="00FD2760" w:rsidRDefault="00D10B12" w:rsidP="00870304">
            <w:pPr>
              <w:spacing w:line="276" w:lineRule="auto"/>
              <w:jc w:val="center"/>
              <w:rPr>
                <w:ins w:id="50271" w:author="Tran Huan" w:date="2018-12-03T01:24:00Z"/>
              </w:rPr>
            </w:pPr>
          </w:p>
        </w:tc>
        <w:tc>
          <w:tcPr>
            <w:tcW w:w="1594" w:type="dxa"/>
            <w:noWrap/>
            <w:hideMark/>
          </w:tcPr>
          <w:p w14:paraId="703DB308" w14:textId="77777777" w:rsidR="00D10B12" w:rsidRPr="00C72765" w:rsidRDefault="00D10B12" w:rsidP="00870304">
            <w:pPr>
              <w:spacing w:line="276" w:lineRule="auto"/>
              <w:rPr>
                <w:ins w:id="50272" w:author="Tran Huan" w:date="2018-12-03T01:24:00Z"/>
                <w:lang w:val="en-US"/>
              </w:rPr>
            </w:pPr>
            <w:ins w:id="50273" w:author="Tran Huan" w:date="2018-12-03T01:24:00Z">
              <w:r w:rsidRPr="00FD2760">
                <w:t>Số lượng quần</w:t>
              </w:r>
              <w:r>
                <w:rPr>
                  <w:lang w:val="en-US"/>
                </w:rPr>
                <w:t xml:space="preserve"> áo</w:t>
              </w:r>
            </w:ins>
          </w:p>
        </w:tc>
      </w:tr>
      <w:tr w:rsidR="00D10B12" w:rsidRPr="00CF0C7E" w14:paraId="289BE90A" w14:textId="77777777" w:rsidTr="00870304">
        <w:trPr>
          <w:trHeight w:val="300"/>
          <w:ins w:id="50274" w:author="Tran Huan" w:date="2018-12-03T01:24:00Z"/>
        </w:trPr>
        <w:tc>
          <w:tcPr>
            <w:tcW w:w="815" w:type="dxa"/>
            <w:noWrap/>
            <w:hideMark/>
          </w:tcPr>
          <w:p w14:paraId="4139A5D3" w14:textId="77777777" w:rsidR="00D10B12" w:rsidRPr="00FD2760" w:rsidRDefault="00D10B12" w:rsidP="00870304">
            <w:pPr>
              <w:spacing w:line="276" w:lineRule="auto"/>
              <w:rPr>
                <w:ins w:id="50275" w:author="Tran Huan" w:date="2018-12-03T01:24:00Z"/>
              </w:rPr>
            </w:pPr>
            <w:ins w:id="50276" w:author="Tran Huan" w:date="2018-12-03T01:24:00Z">
              <w:r w:rsidRPr="00FD2760">
                <w:t>10</w:t>
              </w:r>
            </w:ins>
          </w:p>
        </w:tc>
        <w:tc>
          <w:tcPr>
            <w:tcW w:w="1985" w:type="dxa"/>
            <w:noWrap/>
            <w:hideMark/>
          </w:tcPr>
          <w:p w14:paraId="5B9B636C" w14:textId="77777777" w:rsidR="00D10B12" w:rsidRPr="00C72765" w:rsidRDefault="00D10B12" w:rsidP="00870304">
            <w:pPr>
              <w:spacing w:line="276" w:lineRule="auto"/>
              <w:rPr>
                <w:ins w:id="50277" w:author="Tran Huan" w:date="2018-12-03T01:24:00Z"/>
                <w:lang w:val="en-US"/>
              </w:rPr>
            </w:pPr>
            <w:ins w:id="50278" w:author="Tran Huan" w:date="2018-12-03T01:24:00Z">
              <w:r>
                <w:rPr>
                  <w:lang w:val="en-US"/>
                </w:rPr>
                <w:t>received_amount</w:t>
              </w:r>
            </w:ins>
          </w:p>
        </w:tc>
        <w:tc>
          <w:tcPr>
            <w:tcW w:w="1286" w:type="dxa"/>
            <w:noWrap/>
            <w:hideMark/>
          </w:tcPr>
          <w:p w14:paraId="734202EB" w14:textId="77777777" w:rsidR="00D10B12" w:rsidRPr="00FD2760" w:rsidRDefault="00D10B12" w:rsidP="00870304">
            <w:pPr>
              <w:spacing w:line="276" w:lineRule="auto"/>
              <w:rPr>
                <w:ins w:id="50279" w:author="Tran Huan" w:date="2018-12-03T01:24:00Z"/>
              </w:rPr>
            </w:pPr>
            <w:ins w:id="50280" w:author="Tran Huan" w:date="2018-12-03T01:24:00Z">
              <w:r>
                <w:rPr>
                  <w:lang w:val="en-US"/>
                </w:rPr>
                <w:t>double</w:t>
              </w:r>
            </w:ins>
          </w:p>
        </w:tc>
        <w:tc>
          <w:tcPr>
            <w:tcW w:w="981" w:type="dxa"/>
            <w:noWrap/>
            <w:vAlign w:val="center"/>
            <w:hideMark/>
          </w:tcPr>
          <w:p w14:paraId="4676E5A9" w14:textId="77777777" w:rsidR="00D10B12" w:rsidRPr="00FD2760" w:rsidRDefault="00D10B12" w:rsidP="00870304">
            <w:pPr>
              <w:spacing w:line="276" w:lineRule="auto"/>
              <w:jc w:val="center"/>
              <w:rPr>
                <w:ins w:id="50281" w:author="Tran Huan" w:date="2018-12-03T01:24:00Z"/>
              </w:rPr>
            </w:pPr>
            <w:ins w:id="50282" w:author="Tran Huan" w:date="2018-12-03T01:24:00Z">
              <w:r w:rsidRPr="00FD2760">
                <w:t>X</w:t>
              </w:r>
            </w:ins>
          </w:p>
        </w:tc>
        <w:tc>
          <w:tcPr>
            <w:tcW w:w="830" w:type="dxa"/>
            <w:noWrap/>
            <w:vAlign w:val="center"/>
            <w:hideMark/>
          </w:tcPr>
          <w:p w14:paraId="5A555AA3" w14:textId="77777777" w:rsidR="00D10B12" w:rsidRPr="00FD2760" w:rsidRDefault="00D10B12" w:rsidP="00870304">
            <w:pPr>
              <w:spacing w:line="276" w:lineRule="auto"/>
              <w:jc w:val="center"/>
              <w:rPr>
                <w:ins w:id="50283" w:author="Tran Huan" w:date="2018-12-03T01:24:00Z"/>
              </w:rPr>
            </w:pPr>
          </w:p>
        </w:tc>
        <w:tc>
          <w:tcPr>
            <w:tcW w:w="1399" w:type="dxa"/>
            <w:noWrap/>
            <w:vAlign w:val="center"/>
            <w:hideMark/>
          </w:tcPr>
          <w:p w14:paraId="1782FBAE" w14:textId="77777777" w:rsidR="00D10B12" w:rsidRPr="00FD2760" w:rsidRDefault="00D10B12" w:rsidP="00870304">
            <w:pPr>
              <w:spacing w:line="276" w:lineRule="auto"/>
              <w:jc w:val="center"/>
              <w:rPr>
                <w:ins w:id="50284" w:author="Tran Huan" w:date="2018-12-03T01:24:00Z"/>
              </w:rPr>
            </w:pPr>
          </w:p>
        </w:tc>
        <w:tc>
          <w:tcPr>
            <w:tcW w:w="1594" w:type="dxa"/>
            <w:noWrap/>
            <w:hideMark/>
          </w:tcPr>
          <w:p w14:paraId="16FDFB3C" w14:textId="77777777" w:rsidR="00D10B12" w:rsidRPr="00C72765" w:rsidRDefault="00D10B12" w:rsidP="00870304">
            <w:pPr>
              <w:spacing w:line="276" w:lineRule="auto"/>
              <w:rPr>
                <w:ins w:id="50285" w:author="Tran Huan" w:date="2018-12-03T01:24:00Z"/>
                <w:lang w:val="en-US"/>
              </w:rPr>
            </w:pPr>
            <w:ins w:id="50286" w:author="Tran Huan" w:date="2018-12-03T01:24:00Z">
              <w:r>
                <w:rPr>
                  <w:lang w:val="en-US"/>
                </w:rPr>
                <w:t>Số lượng đã nhận</w:t>
              </w:r>
            </w:ins>
          </w:p>
        </w:tc>
      </w:tr>
      <w:tr w:rsidR="00D10B12" w:rsidRPr="00CF0C7E" w14:paraId="0ABA6DA5" w14:textId="77777777" w:rsidTr="00870304">
        <w:trPr>
          <w:trHeight w:val="300"/>
          <w:ins w:id="50287" w:author="Tran Huan" w:date="2018-12-03T01:24:00Z"/>
        </w:trPr>
        <w:tc>
          <w:tcPr>
            <w:tcW w:w="815" w:type="dxa"/>
            <w:noWrap/>
          </w:tcPr>
          <w:p w14:paraId="0047FFFA" w14:textId="77777777" w:rsidR="00D10B12" w:rsidRPr="00C72765" w:rsidRDefault="00D10B12" w:rsidP="00870304">
            <w:pPr>
              <w:spacing w:line="276" w:lineRule="auto"/>
              <w:rPr>
                <w:ins w:id="50288" w:author="Tran Huan" w:date="2018-12-03T01:24:00Z"/>
                <w:lang w:val="en-US"/>
              </w:rPr>
            </w:pPr>
            <w:ins w:id="50289" w:author="Tran Huan" w:date="2018-12-03T01:24:00Z">
              <w:r>
                <w:rPr>
                  <w:lang w:val="en-US"/>
                </w:rPr>
                <w:t>11</w:t>
              </w:r>
            </w:ins>
          </w:p>
        </w:tc>
        <w:tc>
          <w:tcPr>
            <w:tcW w:w="1985" w:type="dxa"/>
            <w:noWrap/>
          </w:tcPr>
          <w:p w14:paraId="6533B70A" w14:textId="77777777" w:rsidR="00D10B12" w:rsidRDefault="00D10B12" w:rsidP="00870304">
            <w:pPr>
              <w:spacing w:line="276" w:lineRule="auto"/>
              <w:rPr>
                <w:ins w:id="50290" w:author="Tran Huan" w:date="2018-12-03T01:24:00Z"/>
                <w:lang w:val="en-US"/>
              </w:rPr>
            </w:pPr>
            <w:ins w:id="50291" w:author="Tran Huan" w:date="2018-12-03T01:24:00Z">
              <w:r>
                <w:rPr>
                  <w:lang w:val="en-US"/>
                </w:rPr>
                <w:t>delivery_amount</w:t>
              </w:r>
            </w:ins>
          </w:p>
        </w:tc>
        <w:tc>
          <w:tcPr>
            <w:tcW w:w="1286" w:type="dxa"/>
            <w:noWrap/>
          </w:tcPr>
          <w:p w14:paraId="0C01F4B2" w14:textId="77777777" w:rsidR="00D10B12" w:rsidRDefault="00D10B12" w:rsidP="00870304">
            <w:pPr>
              <w:spacing w:line="276" w:lineRule="auto"/>
              <w:rPr>
                <w:ins w:id="50292" w:author="Tran Huan" w:date="2018-12-03T01:24:00Z"/>
                <w:lang w:val="en-US"/>
              </w:rPr>
            </w:pPr>
            <w:ins w:id="50293" w:author="Tran Huan" w:date="2018-12-03T01:24:00Z">
              <w:r>
                <w:rPr>
                  <w:lang w:val="en-US"/>
                </w:rPr>
                <w:t>double</w:t>
              </w:r>
            </w:ins>
          </w:p>
        </w:tc>
        <w:tc>
          <w:tcPr>
            <w:tcW w:w="981" w:type="dxa"/>
            <w:noWrap/>
            <w:vAlign w:val="center"/>
          </w:tcPr>
          <w:p w14:paraId="42150E68" w14:textId="77777777" w:rsidR="00D10B12" w:rsidRPr="00C72765" w:rsidRDefault="00D10B12" w:rsidP="00870304">
            <w:pPr>
              <w:spacing w:line="276" w:lineRule="auto"/>
              <w:jc w:val="center"/>
              <w:rPr>
                <w:ins w:id="50294" w:author="Tran Huan" w:date="2018-12-03T01:24:00Z"/>
                <w:lang w:val="en-US"/>
              </w:rPr>
            </w:pPr>
            <w:ins w:id="50295" w:author="Tran Huan" w:date="2018-12-03T01:24:00Z">
              <w:r>
                <w:rPr>
                  <w:lang w:val="en-US"/>
                </w:rPr>
                <w:t>X</w:t>
              </w:r>
            </w:ins>
          </w:p>
        </w:tc>
        <w:tc>
          <w:tcPr>
            <w:tcW w:w="830" w:type="dxa"/>
            <w:noWrap/>
            <w:vAlign w:val="center"/>
          </w:tcPr>
          <w:p w14:paraId="3CD67908" w14:textId="77777777" w:rsidR="00D10B12" w:rsidRPr="00FD2760" w:rsidRDefault="00D10B12" w:rsidP="00870304">
            <w:pPr>
              <w:spacing w:line="276" w:lineRule="auto"/>
              <w:jc w:val="center"/>
              <w:rPr>
                <w:ins w:id="50296" w:author="Tran Huan" w:date="2018-12-03T01:24:00Z"/>
              </w:rPr>
            </w:pPr>
          </w:p>
        </w:tc>
        <w:tc>
          <w:tcPr>
            <w:tcW w:w="1399" w:type="dxa"/>
            <w:noWrap/>
            <w:vAlign w:val="center"/>
          </w:tcPr>
          <w:p w14:paraId="0AEE0C2A" w14:textId="77777777" w:rsidR="00D10B12" w:rsidRPr="00FD2760" w:rsidRDefault="00D10B12" w:rsidP="00870304">
            <w:pPr>
              <w:spacing w:line="276" w:lineRule="auto"/>
              <w:jc w:val="center"/>
              <w:rPr>
                <w:ins w:id="50297" w:author="Tran Huan" w:date="2018-12-03T01:24:00Z"/>
              </w:rPr>
            </w:pPr>
          </w:p>
        </w:tc>
        <w:tc>
          <w:tcPr>
            <w:tcW w:w="1594" w:type="dxa"/>
            <w:noWrap/>
          </w:tcPr>
          <w:p w14:paraId="69555C14" w14:textId="77777777" w:rsidR="00D10B12" w:rsidRPr="00C72765" w:rsidRDefault="00D10B12" w:rsidP="00870304">
            <w:pPr>
              <w:spacing w:line="276" w:lineRule="auto"/>
              <w:rPr>
                <w:ins w:id="50298" w:author="Tran Huan" w:date="2018-12-03T01:24:00Z"/>
                <w:lang w:val="en-US"/>
              </w:rPr>
            </w:pPr>
            <w:ins w:id="50299" w:author="Tran Huan" w:date="2018-12-03T01:24:00Z">
              <w:r>
                <w:rPr>
                  <w:lang w:val="en-US"/>
                </w:rPr>
                <w:t>Số lượng đã giao</w:t>
              </w:r>
            </w:ins>
          </w:p>
        </w:tc>
      </w:tr>
      <w:tr w:rsidR="00D10B12" w:rsidRPr="00CF0C7E" w14:paraId="1F33A308" w14:textId="77777777" w:rsidTr="00870304">
        <w:trPr>
          <w:trHeight w:val="300"/>
          <w:ins w:id="50300" w:author="Tran Huan" w:date="2018-12-03T01:24:00Z"/>
        </w:trPr>
        <w:tc>
          <w:tcPr>
            <w:tcW w:w="815" w:type="dxa"/>
            <w:noWrap/>
            <w:hideMark/>
          </w:tcPr>
          <w:p w14:paraId="2D0D0884" w14:textId="77777777" w:rsidR="00D10B12" w:rsidRPr="00FD2760" w:rsidRDefault="00D10B12" w:rsidP="00870304">
            <w:pPr>
              <w:spacing w:line="276" w:lineRule="auto"/>
              <w:rPr>
                <w:ins w:id="50301" w:author="Tran Huan" w:date="2018-12-03T01:24:00Z"/>
                <w:lang w:val="en-US"/>
              </w:rPr>
            </w:pPr>
            <w:ins w:id="50302" w:author="Tran Huan" w:date="2018-12-03T01:24:00Z">
              <w:r>
                <w:rPr>
                  <w:lang w:val="en-US"/>
                </w:rPr>
                <w:t>11</w:t>
              </w:r>
            </w:ins>
          </w:p>
        </w:tc>
        <w:tc>
          <w:tcPr>
            <w:tcW w:w="1985" w:type="dxa"/>
            <w:noWrap/>
            <w:hideMark/>
          </w:tcPr>
          <w:p w14:paraId="680C84EB" w14:textId="77777777" w:rsidR="00D10B12" w:rsidRPr="00FD2760" w:rsidRDefault="00D10B12" w:rsidP="00870304">
            <w:pPr>
              <w:spacing w:line="276" w:lineRule="auto"/>
              <w:rPr>
                <w:ins w:id="50303" w:author="Tran Huan" w:date="2018-12-03T01:24:00Z"/>
              </w:rPr>
            </w:pPr>
            <w:ins w:id="50304" w:author="Tran Huan" w:date="2018-12-03T01:24:00Z">
              <w:r w:rsidRPr="00FD2760">
                <w:t>unit_price</w:t>
              </w:r>
            </w:ins>
          </w:p>
        </w:tc>
        <w:tc>
          <w:tcPr>
            <w:tcW w:w="1286" w:type="dxa"/>
            <w:noWrap/>
            <w:hideMark/>
          </w:tcPr>
          <w:p w14:paraId="43542AD3" w14:textId="77777777" w:rsidR="00D10B12" w:rsidRPr="00FD2760" w:rsidRDefault="00D10B12" w:rsidP="00870304">
            <w:pPr>
              <w:spacing w:line="276" w:lineRule="auto"/>
              <w:rPr>
                <w:ins w:id="50305" w:author="Tran Huan" w:date="2018-12-03T01:24:00Z"/>
              </w:rPr>
            </w:pPr>
            <w:ins w:id="50306" w:author="Tran Huan" w:date="2018-12-03T01:24:00Z">
              <w:r w:rsidRPr="00FD2760">
                <w:t>numeric</w:t>
              </w:r>
            </w:ins>
          </w:p>
        </w:tc>
        <w:tc>
          <w:tcPr>
            <w:tcW w:w="981" w:type="dxa"/>
            <w:noWrap/>
            <w:vAlign w:val="center"/>
            <w:hideMark/>
          </w:tcPr>
          <w:p w14:paraId="0EFBB95F" w14:textId="77777777" w:rsidR="00D10B12" w:rsidRPr="00FD2760" w:rsidRDefault="00D10B12" w:rsidP="00870304">
            <w:pPr>
              <w:spacing w:line="276" w:lineRule="auto"/>
              <w:jc w:val="center"/>
              <w:rPr>
                <w:ins w:id="50307" w:author="Tran Huan" w:date="2018-12-03T01:24:00Z"/>
              </w:rPr>
            </w:pPr>
          </w:p>
        </w:tc>
        <w:tc>
          <w:tcPr>
            <w:tcW w:w="830" w:type="dxa"/>
            <w:noWrap/>
            <w:vAlign w:val="center"/>
            <w:hideMark/>
          </w:tcPr>
          <w:p w14:paraId="6A032762" w14:textId="77777777" w:rsidR="00D10B12" w:rsidRPr="00FD2760" w:rsidRDefault="00D10B12" w:rsidP="00870304">
            <w:pPr>
              <w:spacing w:line="276" w:lineRule="auto"/>
              <w:jc w:val="center"/>
              <w:rPr>
                <w:ins w:id="50308" w:author="Tran Huan" w:date="2018-12-03T01:24:00Z"/>
              </w:rPr>
            </w:pPr>
          </w:p>
        </w:tc>
        <w:tc>
          <w:tcPr>
            <w:tcW w:w="1399" w:type="dxa"/>
            <w:noWrap/>
            <w:vAlign w:val="center"/>
            <w:hideMark/>
          </w:tcPr>
          <w:p w14:paraId="160ACB72" w14:textId="77777777" w:rsidR="00D10B12" w:rsidRPr="00FD2760" w:rsidRDefault="00D10B12" w:rsidP="00870304">
            <w:pPr>
              <w:spacing w:line="276" w:lineRule="auto"/>
              <w:jc w:val="center"/>
              <w:rPr>
                <w:ins w:id="50309" w:author="Tran Huan" w:date="2018-12-03T01:24:00Z"/>
              </w:rPr>
            </w:pPr>
            <w:ins w:id="50310" w:author="Tran Huan" w:date="2018-12-03T01:24:00Z">
              <w:r w:rsidRPr="00FD2760">
                <w:t>X</w:t>
              </w:r>
            </w:ins>
          </w:p>
        </w:tc>
        <w:tc>
          <w:tcPr>
            <w:tcW w:w="1594" w:type="dxa"/>
            <w:noWrap/>
            <w:hideMark/>
          </w:tcPr>
          <w:p w14:paraId="372B9D05" w14:textId="77777777" w:rsidR="00D10B12" w:rsidRPr="00FD2760" w:rsidRDefault="00D10B12" w:rsidP="00870304">
            <w:pPr>
              <w:keepNext/>
              <w:spacing w:line="276" w:lineRule="auto"/>
              <w:rPr>
                <w:ins w:id="50311" w:author="Tran Huan" w:date="2018-12-03T01:24:00Z"/>
              </w:rPr>
            </w:pPr>
            <w:ins w:id="50312" w:author="Tran Huan" w:date="2018-12-03T01:24:00Z">
              <w:r w:rsidRPr="00FD2760">
                <w:t>ID đơn giá</w:t>
              </w:r>
            </w:ins>
          </w:p>
        </w:tc>
      </w:tr>
    </w:tbl>
    <w:p w14:paraId="1B02380F" w14:textId="54D1D352" w:rsidR="00D10B12" w:rsidRPr="00C72765" w:rsidRDefault="00D10B12" w:rsidP="00F72AE0">
      <w:pPr>
        <w:pStyle w:val="Caption"/>
        <w:rPr>
          <w:ins w:id="50313" w:author="Tran Huan" w:date="2018-12-03T01:24:00Z"/>
          <w:b/>
        </w:rPr>
        <w:pPrChange w:id="50314" w:author="Tran Huan" w:date="2018-12-03T02:05:00Z">
          <w:pPr>
            <w:pStyle w:val="Caption"/>
          </w:pPr>
        </w:pPrChange>
      </w:pPr>
      <w:bookmarkStart w:id="50315" w:name="_Toc530993036"/>
      <w:bookmarkStart w:id="50316" w:name="_Toc531584514"/>
      <w:ins w:id="50317" w:author="Tran Huan" w:date="2018-12-03T01:24:00Z">
        <w:r>
          <w:t xml:space="preserve">Bảng </w:t>
        </w:r>
      </w:ins>
      <w:ins w:id="50318" w:author="Tran Huan" w:date="2018-12-03T02:43:00Z">
        <w:r w:rsidR="00867A6B">
          <w:fldChar w:fldCharType="begin"/>
        </w:r>
        <w:r w:rsidR="00867A6B">
          <w:instrText xml:space="preserve"> STYLEREF 1 \s </w:instrText>
        </w:r>
      </w:ins>
      <w:r w:rsidR="00867A6B">
        <w:fldChar w:fldCharType="separate"/>
      </w:r>
      <w:r w:rsidR="00867A6B">
        <w:rPr>
          <w:noProof/>
        </w:rPr>
        <w:t>4</w:t>
      </w:r>
      <w:ins w:id="50319"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50320" w:author="Tran Huan" w:date="2018-12-03T02:43:00Z">
        <w:r w:rsidR="00867A6B">
          <w:rPr>
            <w:noProof/>
          </w:rPr>
          <w:t>18</w:t>
        </w:r>
        <w:r w:rsidR="00867A6B">
          <w:fldChar w:fldCharType="end"/>
        </w:r>
      </w:ins>
      <w:ins w:id="50321" w:author="Tran Huan" w:date="2018-12-03T01:24:00Z">
        <w:r w:rsidRPr="00C72765">
          <w:t xml:space="preserve"> </w:t>
        </w:r>
        <w:r w:rsidRPr="008F40CD">
          <w:rPr>
            <w:i/>
          </w:rPr>
          <w:t>Bảng dữ liệu chi tiết biên nhận</w:t>
        </w:r>
        <w:bookmarkEnd w:id="50315"/>
        <w:bookmarkEnd w:id="50316"/>
      </w:ins>
    </w:p>
    <w:p w14:paraId="3F2D5C3C" w14:textId="77777777" w:rsidR="00D10B12" w:rsidRPr="00C72765" w:rsidRDefault="00D10B12" w:rsidP="00F72AE0">
      <w:pPr>
        <w:pStyle w:val="Caption"/>
        <w:rPr>
          <w:ins w:id="50322" w:author="Tran Huan" w:date="2018-12-03T01:24:00Z"/>
        </w:rPr>
        <w:pPrChange w:id="50323" w:author="Tran Huan" w:date="2018-12-03T02:05:00Z">
          <w:pPr>
            <w:pStyle w:val="Caption"/>
          </w:pPr>
        </w:pPrChange>
      </w:pPr>
    </w:p>
    <w:p w14:paraId="4A3839E5" w14:textId="77777777" w:rsidR="00D10B12" w:rsidRDefault="00D10B12" w:rsidP="00D10B12">
      <w:pPr>
        <w:spacing w:line="276" w:lineRule="auto"/>
        <w:rPr>
          <w:ins w:id="50324" w:author="Tran Huan" w:date="2018-12-03T01:24:00Z"/>
          <w:b/>
          <w:lang w:val="en-US"/>
        </w:rPr>
      </w:pPr>
      <w:ins w:id="50325" w:author="Tran Huan" w:date="2018-12-03T01:24:00Z">
        <w:r>
          <w:rPr>
            <w:b/>
            <w:lang w:val="en-US"/>
          </w:rPr>
          <w:t>BẢNG SERVICE_PRODUCT</w:t>
        </w:r>
      </w:ins>
    </w:p>
    <w:tbl>
      <w:tblPr>
        <w:tblStyle w:val="TableGrid"/>
        <w:tblW w:w="8815" w:type="dxa"/>
        <w:tblLook w:val="04A0" w:firstRow="1" w:lastRow="0" w:firstColumn="1" w:lastColumn="0" w:noHBand="0" w:noVBand="1"/>
      </w:tblPr>
      <w:tblGrid>
        <w:gridCol w:w="708"/>
        <w:gridCol w:w="1863"/>
        <w:gridCol w:w="1300"/>
        <w:gridCol w:w="1098"/>
        <w:gridCol w:w="838"/>
        <w:gridCol w:w="823"/>
        <w:gridCol w:w="2228"/>
      </w:tblGrid>
      <w:tr w:rsidR="00D10B12" w:rsidRPr="001856AA" w14:paraId="7949746B" w14:textId="77777777" w:rsidTr="00870304">
        <w:trPr>
          <w:trHeight w:val="300"/>
          <w:ins w:id="50326" w:author="Tran Huan" w:date="2018-12-03T01:24:00Z"/>
        </w:trPr>
        <w:tc>
          <w:tcPr>
            <w:tcW w:w="708" w:type="dxa"/>
            <w:noWrap/>
            <w:vAlign w:val="center"/>
            <w:hideMark/>
          </w:tcPr>
          <w:p w14:paraId="6A11E6B2" w14:textId="77777777" w:rsidR="00D10B12" w:rsidRPr="001856AA" w:rsidRDefault="00D10B12" w:rsidP="00870304">
            <w:pPr>
              <w:spacing w:line="276" w:lineRule="auto"/>
              <w:jc w:val="center"/>
              <w:rPr>
                <w:ins w:id="50327" w:author="Tran Huan" w:date="2018-12-03T01:24:00Z"/>
                <w:b/>
                <w:bCs/>
              </w:rPr>
            </w:pPr>
            <w:ins w:id="50328" w:author="Tran Huan" w:date="2018-12-03T01:24:00Z">
              <w:r w:rsidRPr="001856AA">
                <w:rPr>
                  <w:b/>
                  <w:bCs/>
                  <w:lang w:val="da-DK"/>
                </w:rPr>
                <w:t>STT</w:t>
              </w:r>
            </w:ins>
          </w:p>
        </w:tc>
        <w:tc>
          <w:tcPr>
            <w:tcW w:w="1820" w:type="dxa"/>
            <w:noWrap/>
            <w:vAlign w:val="center"/>
            <w:hideMark/>
          </w:tcPr>
          <w:p w14:paraId="4BCC3911" w14:textId="77777777" w:rsidR="00D10B12" w:rsidRPr="001856AA" w:rsidRDefault="00D10B12" w:rsidP="00870304">
            <w:pPr>
              <w:spacing w:line="276" w:lineRule="auto"/>
              <w:jc w:val="center"/>
              <w:rPr>
                <w:ins w:id="50329" w:author="Tran Huan" w:date="2018-12-03T01:24:00Z"/>
                <w:b/>
                <w:bCs/>
              </w:rPr>
            </w:pPr>
            <w:ins w:id="50330" w:author="Tran Huan" w:date="2018-12-03T01:24:00Z">
              <w:r w:rsidRPr="001856AA">
                <w:rPr>
                  <w:b/>
                  <w:bCs/>
                  <w:lang w:val="da-DK"/>
                </w:rPr>
                <w:t>Tên trường</w:t>
              </w:r>
            </w:ins>
          </w:p>
        </w:tc>
        <w:tc>
          <w:tcPr>
            <w:tcW w:w="1300" w:type="dxa"/>
            <w:noWrap/>
            <w:vAlign w:val="center"/>
            <w:hideMark/>
          </w:tcPr>
          <w:p w14:paraId="74B62B6C" w14:textId="77777777" w:rsidR="00D10B12" w:rsidRPr="001856AA" w:rsidRDefault="00D10B12" w:rsidP="00870304">
            <w:pPr>
              <w:spacing w:line="276" w:lineRule="auto"/>
              <w:jc w:val="center"/>
              <w:rPr>
                <w:ins w:id="50331" w:author="Tran Huan" w:date="2018-12-03T01:24:00Z"/>
                <w:b/>
                <w:bCs/>
              </w:rPr>
            </w:pPr>
            <w:ins w:id="50332" w:author="Tran Huan" w:date="2018-12-03T01:24:00Z">
              <w:r w:rsidRPr="001856AA">
                <w:rPr>
                  <w:b/>
                  <w:bCs/>
                  <w:lang w:val="da-DK"/>
                </w:rPr>
                <w:t>Kiểu</w:t>
              </w:r>
            </w:ins>
          </w:p>
        </w:tc>
        <w:tc>
          <w:tcPr>
            <w:tcW w:w="1098" w:type="dxa"/>
            <w:noWrap/>
            <w:vAlign w:val="center"/>
            <w:hideMark/>
          </w:tcPr>
          <w:p w14:paraId="0BACBDCE" w14:textId="77777777" w:rsidR="00D10B12" w:rsidRPr="001856AA" w:rsidRDefault="00D10B12" w:rsidP="00870304">
            <w:pPr>
              <w:spacing w:line="276" w:lineRule="auto"/>
              <w:jc w:val="center"/>
              <w:rPr>
                <w:ins w:id="50333" w:author="Tran Huan" w:date="2018-12-03T01:24:00Z"/>
                <w:b/>
                <w:bCs/>
              </w:rPr>
            </w:pPr>
            <w:ins w:id="50334" w:author="Tran Huan" w:date="2018-12-03T01:24:00Z">
              <w:r w:rsidRPr="001856AA">
                <w:rPr>
                  <w:b/>
                  <w:bCs/>
                  <w:lang w:val="da-DK"/>
                </w:rPr>
                <w:t>Chấp nhận Null</w:t>
              </w:r>
            </w:ins>
          </w:p>
        </w:tc>
        <w:tc>
          <w:tcPr>
            <w:tcW w:w="838" w:type="dxa"/>
            <w:noWrap/>
            <w:vAlign w:val="center"/>
            <w:hideMark/>
          </w:tcPr>
          <w:p w14:paraId="7CFA4D24" w14:textId="77777777" w:rsidR="00D10B12" w:rsidRPr="001856AA" w:rsidRDefault="00D10B12" w:rsidP="00870304">
            <w:pPr>
              <w:spacing w:line="276" w:lineRule="auto"/>
              <w:jc w:val="center"/>
              <w:rPr>
                <w:ins w:id="50335" w:author="Tran Huan" w:date="2018-12-03T01:24:00Z"/>
                <w:b/>
                <w:bCs/>
              </w:rPr>
            </w:pPr>
            <w:ins w:id="50336" w:author="Tran Huan" w:date="2018-12-03T01:24:00Z">
              <w:r w:rsidRPr="001856AA">
                <w:rPr>
                  <w:b/>
                  <w:bCs/>
                  <w:lang w:val="da-DK"/>
                </w:rPr>
                <w:t>Khóa chính</w:t>
              </w:r>
            </w:ins>
          </w:p>
        </w:tc>
        <w:tc>
          <w:tcPr>
            <w:tcW w:w="823" w:type="dxa"/>
            <w:noWrap/>
            <w:vAlign w:val="center"/>
            <w:hideMark/>
          </w:tcPr>
          <w:p w14:paraId="296E5EF5" w14:textId="77777777" w:rsidR="00D10B12" w:rsidRPr="001856AA" w:rsidRDefault="00D10B12" w:rsidP="00870304">
            <w:pPr>
              <w:spacing w:line="276" w:lineRule="auto"/>
              <w:jc w:val="center"/>
              <w:rPr>
                <w:ins w:id="50337" w:author="Tran Huan" w:date="2018-12-03T01:24:00Z"/>
                <w:b/>
                <w:bCs/>
              </w:rPr>
            </w:pPr>
            <w:ins w:id="50338" w:author="Tran Huan" w:date="2018-12-03T01:24:00Z">
              <w:r w:rsidRPr="001856AA">
                <w:rPr>
                  <w:b/>
                  <w:bCs/>
                  <w:lang w:val="da-DK"/>
                </w:rPr>
                <w:t>Khóa ngoại</w:t>
              </w:r>
            </w:ins>
          </w:p>
        </w:tc>
        <w:tc>
          <w:tcPr>
            <w:tcW w:w="2228" w:type="dxa"/>
            <w:noWrap/>
            <w:vAlign w:val="center"/>
            <w:hideMark/>
          </w:tcPr>
          <w:p w14:paraId="0A3DA0AB" w14:textId="77777777" w:rsidR="00D10B12" w:rsidRPr="001856AA" w:rsidRDefault="00D10B12" w:rsidP="00870304">
            <w:pPr>
              <w:spacing w:line="276" w:lineRule="auto"/>
              <w:ind w:right="226"/>
              <w:jc w:val="center"/>
              <w:rPr>
                <w:ins w:id="50339" w:author="Tran Huan" w:date="2018-12-03T01:24:00Z"/>
                <w:b/>
                <w:bCs/>
              </w:rPr>
            </w:pPr>
            <w:ins w:id="50340" w:author="Tran Huan" w:date="2018-12-03T01:24:00Z">
              <w:r w:rsidRPr="001856AA">
                <w:rPr>
                  <w:b/>
                  <w:bCs/>
                  <w:lang w:val="da-DK"/>
                </w:rPr>
                <w:t>Mô tả</w:t>
              </w:r>
            </w:ins>
          </w:p>
        </w:tc>
      </w:tr>
      <w:tr w:rsidR="00D10B12" w:rsidRPr="001856AA" w14:paraId="6EC26BC3" w14:textId="77777777" w:rsidTr="00870304">
        <w:trPr>
          <w:trHeight w:val="300"/>
          <w:ins w:id="50341" w:author="Tran Huan" w:date="2018-12-03T01:24:00Z"/>
        </w:trPr>
        <w:tc>
          <w:tcPr>
            <w:tcW w:w="708" w:type="dxa"/>
            <w:noWrap/>
            <w:vAlign w:val="center"/>
            <w:hideMark/>
          </w:tcPr>
          <w:p w14:paraId="120424D6" w14:textId="77777777" w:rsidR="00D10B12" w:rsidRPr="00FD2760" w:rsidRDefault="00D10B12" w:rsidP="00870304">
            <w:pPr>
              <w:spacing w:line="276" w:lineRule="auto"/>
              <w:jc w:val="center"/>
              <w:rPr>
                <w:ins w:id="50342" w:author="Tran Huan" w:date="2018-12-03T01:24:00Z"/>
              </w:rPr>
            </w:pPr>
            <w:ins w:id="50343" w:author="Tran Huan" w:date="2018-12-03T01:24:00Z">
              <w:r w:rsidRPr="00FD2760">
                <w:t>1</w:t>
              </w:r>
            </w:ins>
          </w:p>
        </w:tc>
        <w:tc>
          <w:tcPr>
            <w:tcW w:w="1820" w:type="dxa"/>
            <w:noWrap/>
            <w:hideMark/>
          </w:tcPr>
          <w:p w14:paraId="4405D1E0" w14:textId="77777777" w:rsidR="00D10B12" w:rsidRPr="00FD2760" w:rsidRDefault="00D10B12" w:rsidP="00870304">
            <w:pPr>
              <w:spacing w:line="276" w:lineRule="auto"/>
              <w:rPr>
                <w:ins w:id="50344" w:author="Tran Huan" w:date="2018-12-03T01:24:00Z"/>
              </w:rPr>
            </w:pPr>
            <w:ins w:id="50345" w:author="Tran Huan" w:date="2018-12-03T01:24:00Z">
              <w:r w:rsidRPr="00FD2760">
                <w:t>id</w:t>
              </w:r>
            </w:ins>
          </w:p>
        </w:tc>
        <w:tc>
          <w:tcPr>
            <w:tcW w:w="1300" w:type="dxa"/>
            <w:noWrap/>
            <w:hideMark/>
          </w:tcPr>
          <w:p w14:paraId="2E5157B1" w14:textId="77777777" w:rsidR="00D10B12" w:rsidRPr="00FD2760" w:rsidRDefault="00D10B12" w:rsidP="00870304">
            <w:pPr>
              <w:spacing w:line="276" w:lineRule="auto"/>
              <w:rPr>
                <w:ins w:id="50346" w:author="Tran Huan" w:date="2018-12-03T01:24:00Z"/>
              </w:rPr>
            </w:pPr>
            <w:ins w:id="50347" w:author="Tran Huan" w:date="2018-12-03T01:24:00Z">
              <w:r w:rsidRPr="00FD2760">
                <w:t>numeric</w:t>
              </w:r>
            </w:ins>
          </w:p>
        </w:tc>
        <w:tc>
          <w:tcPr>
            <w:tcW w:w="1098" w:type="dxa"/>
            <w:noWrap/>
            <w:vAlign w:val="center"/>
            <w:hideMark/>
          </w:tcPr>
          <w:p w14:paraId="019DE890" w14:textId="77777777" w:rsidR="00D10B12" w:rsidRPr="00FD2760" w:rsidRDefault="00D10B12" w:rsidP="00870304">
            <w:pPr>
              <w:spacing w:line="276" w:lineRule="auto"/>
              <w:jc w:val="center"/>
              <w:rPr>
                <w:ins w:id="50348" w:author="Tran Huan" w:date="2018-12-03T01:24:00Z"/>
              </w:rPr>
            </w:pPr>
          </w:p>
        </w:tc>
        <w:tc>
          <w:tcPr>
            <w:tcW w:w="838" w:type="dxa"/>
            <w:noWrap/>
            <w:vAlign w:val="center"/>
            <w:hideMark/>
          </w:tcPr>
          <w:p w14:paraId="21EF85D3" w14:textId="77777777" w:rsidR="00D10B12" w:rsidRPr="00FD2760" w:rsidRDefault="00D10B12" w:rsidP="00870304">
            <w:pPr>
              <w:spacing w:line="276" w:lineRule="auto"/>
              <w:jc w:val="center"/>
              <w:rPr>
                <w:ins w:id="50349" w:author="Tran Huan" w:date="2018-12-03T01:24:00Z"/>
              </w:rPr>
            </w:pPr>
            <w:ins w:id="50350" w:author="Tran Huan" w:date="2018-12-03T01:24:00Z">
              <w:r w:rsidRPr="00FD2760">
                <w:t>X</w:t>
              </w:r>
            </w:ins>
          </w:p>
        </w:tc>
        <w:tc>
          <w:tcPr>
            <w:tcW w:w="823" w:type="dxa"/>
            <w:noWrap/>
            <w:vAlign w:val="center"/>
            <w:hideMark/>
          </w:tcPr>
          <w:p w14:paraId="7CEDBB41" w14:textId="77777777" w:rsidR="00D10B12" w:rsidRPr="00FD2760" w:rsidRDefault="00D10B12" w:rsidP="00870304">
            <w:pPr>
              <w:spacing w:line="276" w:lineRule="auto"/>
              <w:jc w:val="center"/>
              <w:rPr>
                <w:ins w:id="50351" w:author="Tran Huan" w:date="2018-12-03T01:24:00Z"/>
              </w:rPr>
            </w:pPr>
          </w:p>
        </w:tc>
        <w:tc>
          <w:tcPr>
            <w:tcW w:w="2228" w:type="dxa"/>
            <w:noWrap/>
            <w:hideMark/>
          </w:tcPr>
          <w:p w14:paraId="47359C85" w14:textId="77777777" w:rsidR="00D10B12" w:rsidRPr="00FD2760" w:rsidRDefault="00D10B12" w:rsidP="00870304">
            <w:pPr>
              <w:spacing w:line="276" w:lineRule="auto"/>
              <w:rPr>
                <w:ins w:id="50352" w:author="Tran Huan" w:date="2018-12-03T01:24:00Z"/>
                <w:lang w:val="en-US"/>
              </w:rPr>
            </w:pPr>
            <w:ins w:id="50353" w:author="Tran Huan" w:date="2018-12-03T01:24:00Z">
              <w:r w:rsidRPr="00FD2760">
                <w:t>ID</w:t>
              </w:r>
            </w:ins>
          </w:p>
        </w:tc>
      </w:tr>
      <w:tr w:rsidR="00D10B12" w:rsidRPr="001856AA" w14:paraId="2FC48889" w14:textId="77777777" w:rsidTr="00870304">
        <w:trPr>
          <w:trHeight w:val="300"/>
          <w:ins w:id="50354" w:author="Tran Huan" w:date="2018-12-03T01:24:00Z"/>
        </w:trPr>
        <w:tc>
          <w:tcPr>
            <w:tcW w:w="708" w:type="dxa"/>
            <w:noWrap/>
            <w:vAlign w:val="center"/>
            <w:hideMark/>
          </w:tcPr>
          <w:p w14:paraId="33AD02B0" w14:textId="77777777" w:rsidR="00D10B12" w:rsidRPr="00FD2760" w:rsidRDefault="00D10B12" w:rsidP="00870304">
            <w:pPr>
              <w:spacing w:line="276" w:lineRule="auto"/>
              <w:jc w:val="center"/>
              <w:rPr>
                <w:ins w:id="50355" w:author="Tran Huan" w:date="2018-12-03T01:24:00Z"/>
              </w:rPr>
            </w:pPr>
            <w:ins w:id="50356" w:author="Tran Huan" w:date="2018-12-03T01:24:00Z">
              <w:r w:rsidRPr="00FD2760">
                <w:t>2</w:t>
              </w:r>
            </w:ins>
          </w:p>
        </w:tc>
        <w:tc>
          <w:tcPr>
            <w:tcW w:w="1820" w:type="dxa"/>
            <w:noWrap/>
            <w:hideMark/>
          </w:tcPr>
          <w:p w14:paraId="0F4CF4AE" w14:textId="77777777" w:rsidR="00D10B12" w:rsidRPr="00FD2760" w:rsidRDefault="00D10B12" w:rsidP="00870304">
            <w:pPr>
              <w:spacing w:line="276" w:lineRule="auto"/>
              <w:rPr>
                <w:ins w:id="50357" w:author="Tran Huan" w:date="2018-12-03T01:24:00Z"/>
                <w:lang w:val="en-US"/>
              </w:rPr>
            </w:pPr>
            <w:ins w:id="50358" w:author="Tran Huan" w:date="2018-12-03T01:24:00Z">
              <w:r>
                <w:rPr>
                  <w:lang w:val="en-US"/>
                </w:rPr>
                <w:t>service</w:t>
              </w:r>
              <w:r w:rsidRPr="00FD2760">
                <w:t>_</w:t>
              </w:r>
              <w:r>
                <w:rPr>
                  <w:lang w:val="en-US"/>
                </w:rPr>
                <w:t>type_id</w:t>
              </w:r>
            </w:ins>
          </w:p>
        </w:tc>
        <w:tc>
          <w:tcPr>
            <w:tcW w:w="1300" w:type="dxa"/>
            <w:noWrap/>
            <w:hideMark/>
          </w:tcPr>
          <w:p w14:paraId="1653696A" w14:textId="77777777" w:rsidR="00D10B12" w:rsidRPr="00FD2760" w:rsidRDefault="00D10B12" w:rsidP="00870304">
            <w:pPr>
              <w:spacing w:line="276" w:lineRule="auto"/>
              <w:rPr>
                <w:ins w:id="50359" w:author="Tran Huan" w:date="2018-12-03T01:24:00Z"/>
                <w:lang w:val="en-US"/>
              </w:rPr>
            </w:pPr>
            <w:ins w:id="50360" w:author="Tran Huan" w:date="2018-12-03T01:24:00Z">
              <w:r>
                <w:rPr>
                  <w:lang w:val="en-US"/>
                </w:rPr>
                <w:t>numeric</w:t>
              </w:r>
            </w:ins>
          </w:p>
        </w:tc>
        <w:tc>
          <w:tcPr>
            <w:tcW w:w="1098" w:type="dxa"/>
            <w:noWrap/>
            <w:vAlign w:val="center"/>
            <w:hideMark/>
          </w:tcPr>
          <w:p w14:paraId="18FFD5D0" w14:textId="77777777" w:rsidR="00D10B12" w:rsidRPr="00FD2760" w:rsidRDefault="00D10B12" w:rsidP="00870304">
            <w:pPr>
              <w:spacing w:line="276" w:lineRule="auto"/>
              <w:jc w:val="center"/>
              <w:rPr>
                <w:ins w:id="50361" w:author="Tran Huan" w:date="2018-12-03T01:24:00Z"/>
              </w:rPr>
            </w:pPr>
          </w:p>
        </w:tc>
        <w:tc>
          <w:tcPr>
            <w:tcW w:w="838" w:type="dxa"/>
            <w:noWrap/>
            <w:vAlign w:val="center"/>
            <w:hideMark/>
          </w:tcPr>
          <w:p w14:paraId="29BA38EC" w14:textId="77777777" w:rsidR="00D10B12" w:rsidRPr="00FD2760" w:rsidRDefault="00D10B12" w:rsidP="00870304">
            <w:pPr>
              <w:spacing w:line="276" w:lineRule="auto"/>
              <w:jc w:val="center"/>
              <w:rPr>
                <w:ins w:id="50362" w:author="Tran Huan" w:date="2018-12-03T01:24:00Z"/>
              </w:rPr>
            </w:pPr>
          </w:p>
        </w:tc>
        <w:tc>
          <w:tcPr>
            <w:tcW w:w="823" w:type="dxa"/>
            <w:noWrap/>
            <w:vAlign w:val="center"/>
            <w:hideMark/>
          </w:tcPr>
          <w:p w14:paraId="68267D97" w14:textId="77777777" w:rsidR="00D10B12" w:rsidRPr="00FD2760" w:rsidRDefault="00D10B12" w:rsidP="00870304">
            <w:pPr>
              <w:spacing w:line="276" w:lineRule="auto"/>
              <w:jc w:val="center"/>
              <w:rPr>
                <w:ins w:id="50363" w:author="Tran Huan" w:date="2018-12-03T01:24:00Z"/>
                <w:lang w:val="en-US"/>
              </w:rPr>
            </w:pPr>
            <w:ins w:id="50364" w:author="Tran Huan" w:date="2018-12-03T01:24:00Z">
              <w:r>
                <w:rPr>
                  <w:lang w:val="en-US"/>
                </w:rPr>
                <w:t>X</w:t>
              </w:r>
            </w:ins>
          </w:p>
        </w:tc>
        <w:tc>
          <w:tcPr>
            <w:tcW w:w="2228" w:type="dxa"/>
            <w:noWrap/>
            <w:hideMark/>
          </w:tcPr>
          <w:p w14:paraId="27ACEB1D" w14:textId="77777777" w:rsidR="00D10B12" w:rsidRPr="00FD2760" w:rsidRDefault="00D10B12" w:rsidP="00870304">
            <w:pPr>
              <w:spacing w:line="276" w:lineRule="auto"/>
              <w:rPr>
                <w:ins w:id="50365" w:author="Tran Huan" w:date="2018-12-03T01:24:00Z"/>
                <w:lang w:val="en-US"/>
              </w:rPr>
            </w:pPr>
            <w:ins w:id="50366" w:author="Tran Huan" w:date="2018-12-03T01:24:00Z">
              <w:r>
                <w:rPr>
                  <w:lang w:val="en-US"/>
                </w:rPr>
                <w:t>ID dịch vụ.</w:t>
              </w:r>
            </w:ins>
          </w:p>
        </w:tc>
      </w:tr>
      <w:tr w:rsidR="00D10B12" w:rsidRPr="001856AA" w14:paraId="5022F465" w14:textId="77777777" w:rsidTr="00870304">
        <w:trPr>
          <w:trHeight w:val="300"/>
          <w:ins w:id="50367" w:author="Tran Huan" w:date="2018-12-03T01:24:00Z"/>
        </w:trPr>
        <w:tc>
          <w:tcPr>
            <w:tcW w:w="708" w:type="dxa"/>
            <w:noWrap/>
            <w:vAlign w:val="center"/>
          </w:tcPr>
          <w:p w14:paraId="21B6B0CF" w14:textId="77777777" w:rsidR="00D10B12" w:rsidRPr="00FD2760" w:rsidRDefault="00D10B12" w:rsidP="00870304">
            <w:pPr>
              <w:spacing w:line="276" w:lineRule="auto"/>
              <w:jc w:val="center"/>
              <w:rPr>
                <w:ins w:id="50368" w:author="Tran Huan" w:date="2018-12-03T01:24:00Z"/>
                <w:lang w:val="en-US"/>
              </w:rPr>
            </w:pPr>
            <w:ins w:id="50369" w:author="Tran Huan" w:date="2018-12-03T01:24:00Z">
              <w:r>
                <w:rPr>
                  <w:lang w:val="en-US"/>
                </w:rPr>
                <w:t>3</w:t>
              </w:r>
            </w:ins>
          </w:p>
        </w:tc>
        <w:tc>
          <w:tcPr>
            <w:tcW w:w="1820" w:type="dxa"/>
            <w:noWrap/>
          </w:tcPr>
          <w:p w14:paraId="78A9C226" w14:textId="77777777" w:rsidR="00D10B12" w:rsidRDefault="00D10B12" w:rsidP="00870304">
            <w:pPr>
              <w:spacing w:line="276" w:lineRule="auto"/>
              <w:rPr>
                <w:ins w:id="50370" w:author="Tran Huan" w:date="2018-12-03T01:24:00Z"/>
                <w:lang w:val="en-US"/>
              </w:rPr>
            </w:pPr>
            <w:ins w:id="50371" w:author="Tran Huan" w:date="2018-12-03T01:24:00Z">
              <w:r>
                <w:rPr>
                  <w:lang w:val="en-US"/>
                </w:rPr>
                <w:t>product_id</w:t>
              </w:r>
            </w:ins>
          </w:p>
        </w:tc>
        <w:tc>
          <w:tcPr>
            <w:tcW w:w="1300" w:type="dxa"/>
            <w:noWrap/>
          </w:tcPr>
          <w:p w14:paraId="238A1A8D" w14:textId="77777777" w:rsidR="00D10B12" w:rsidRPr="00FD2760" w:rsidRDefault="00D10B12" w:rsidP="00870304">
            <w:pPr>
              <w:spacing w:line="276" w:lineRule="auto"/>
              <w:rPr>
                <w:ins w:id="50372" w:author="Tran Huan" w:date="2018-12-03T01:24:00Z"/>
              </w:rPr>
            </w:pPr>
            <w:ins w:id="50373" w:author="Tran Huan" w:date="2018-12-03T01:24:00Z">
              <w:r>
                <w:rPr>
                  <w:lang w:val="en-US"/>
                </w:rPr>
                <w:t>numeric</w:t>
              </w:r>
            </w:ins>
          </w:p>
        </w:tc>
        <w:tc>
          <w:tcPr>
            <w:tcW w:w="1098" w:type="dxa"/>
            <w:noWrap/>
            <w:vAlign w:val="center"/>
          </w:tcPr>
          <w:p w14:paraId="042958AF" w14:textId="77777777" w:rsidR="00D10B12" w:rsidRPr="00FD2760" w:rsidRDefault="00D10B12" w:rsidP="00870304">
            <w:pPr>
              <w:spacing w:line="276" w:lineRule="auto"/>
              <w:jc w:val="center"/>
              <w:rPr>
                <w:ins w:id="50374" w:author="Tran Huan" w:date="2018-12-03T01:24:00Z"/>
              </w:rPr>
            </w:pPr>
          </w:p>
        </w:tc>
        <w:tc>
          <w:tcPr>
            <w:tcW w:w="838" w:type="dxa"/>
            <w:noWrap/>
            <w:vAlign w:val="center"/>
          </w:tcPr>
          <w:p w14:paraId="413BF3A9" w14:textId="77777777" w:rsidR="00D10B12" w:rsidRPr="00FD2760" w:rsidRDefault="00D10B12" w:rsidP="00870304">
            <w:pPr>
              <w:spacing w:line="276" w:lineRule="auto"/>
              <w:jc w:val="center"/>
              <w:rPr>
                <w:ins w:id="50375" w:author="Tran Huan" w:date="2018-12-03T01:24:00Z"/>
              </w:rPr>
            </w:pPr>
          </w:p>
        </w:tc>
        <w:tc>
          <w:tcPr>
            <w:tcW w:w="823" w:type="dxa"/>
            <w:noWrap/>
            <w:vAlign w:val="center"/>
          </w:tcPr>
          <w:p w14:paraId="33FF7C2D" w14:textId="77777777" w:rsidR="00D10B12" w:rsidRPr="00FD2760" w:rsidRDefault="00D10B12" w:rsidP="00870304">
            <w:pPr>
              <w:spacing w:line="276" w:lineRule="auto"/>
              <w:jc w:val="center"/>
              <w:rPr>
                <w:ins w:id="50376" w:author="Tran Huan" w:date="2018-12-03T01:24:00Z"/>
                <w:lang w:val="en-US"/>
              </w:rPr>
            </w:pPr>
            <w:ins w:id="50377" w:author="Tran Huan" w:date="2018-12-03T01:24:00Z">
              <w:r>
                <w:rPr>
                  <w:lang w:val="en-US"/>
                </w:rPr>
                <w:t>X</w:t>
              </w:r>
            </w:ins>
          </w:p>
        </w:tc>
        <w:tc>
          <w:tcPr>
            <w:tcW w:w="2228" w:type="dxa"/>
            <w:noWrap/>
          </w:tcPr>
          <w:p w14:paraId="6B4BA5C2" w14:textId="77777777" w:rsidR="00D10B12" w:rsidRDefault="00D10B12" w:rsidP="00870304">
            <w:pPr>
              <w:spacing w:line="276" w:lineRule="auto"/>
              <w:rPr>
                <w:ins w:id="50378" w:author="Tran Huan" w:date="2018-12-03T01:24:00Z"/>
                <w:lang w:val="en-US"/>
              </w:rPr>
            </w:pPr>
            <w:ins w:id="50379" w:author="Tran Huan" w:date="2018-12-03T01:24:00Z">
              <w:r>
                <w:rPr>
                  <w:lang w:val="en-US"/>
                </w:rPr>
                <w:t xml:space="preserve">ID quần áo. </w:t>
              </w:r>
            </w:ins>
          </w:p>
        </w:tc>
      </w:tr>
      <w:tr w:rsidR="00D10B12" w:rsidRPr="001856AA" w14:paraId="07F7DCEA" w14:textId="77777777" w:rsidTr="00870304">
        <w:trPr>
          <w:trHeight w:val="300"/>
          <w:ins w:id="50380" w:author="Tran Huan" w:date="2018-12-03T01:24:00Z"/>
        </w:trPr>
        <w:tc>
          <w:tcPr>
            <w:tcW w:w="708" w:type="dxa"/>
            <w:noWrap/>
            <w:vAlign w:val="center"/>
            <w:hideMark/>
          </w:tcPr>
          <w:p w14:paraId="68069657" w14:textId="77777777" w:rsidR="00D10B12" w:rsidRPr="00FD2760" w:rsidRDefault="00D10B12" w:rsidP="00870304">
            <w:pPr>
              <w:spacing w:line="276" w:lineRule="auto"/>
              <w:jc w:val="center"/>
              <w:rPr>
                <w:ins w:id="50381" w:author="Tran Huan" w:date="2018-12-03T01:24:00Z"/>
                <w:lang w:val="en-US"/>
              </w:rPr>
            </w:pPr>
            <w:ins w:id="50382" w:author="Tran Huan" w:date="2018-12-03T01:24:00Z">
              <w:r>
                <w:rPr>
                  <w:lang w:val="en-US"/>
                </w:rPr>
                <w:t>4</w:t>
              </w:r>
            </w:ins>
          </w:p>
        </w:tc>
        <w:tc>
          <w:tcPr>
            <w:tcW w:w="1820" w:type="dxa"/>
            <w:noWrap/>
            <w:hideMark/>
          </w:tcPr>
          <w:p w14:paraId="5FC264AA" w14:textId="77777777" w:rsidR="00D10B12" w:rsidRPr="00FD2760" w:rsidRDefault="00D10B12" w:rsidP="00870304">
            <w:pPr>
              <w:spacing w:line="276" w:lineRule="auto"/>
              <w:rPr>
                <w:ins w:id="50383" w:author="Tran Huan" w:date="2018-12-03T01:24:00Z"/>
              </w:rPr>
            </w:pPr>
            <w:ins w:id="50384" w:author="Tran Huan" w:date="2018-12-03T01:24:00Z">
              <w:r w:rsidRPr="00FD2760">
                <w:t>status</w:t>
              </w:r>
            </w:ins>
          </w:p>
        </w:tc>
        <w:tc>
          <w:tcPr>
            <w:tcW w:w="1300" w:type="dxa"/>
            <w:noWrap/>
            <w:hideMark/>
          </w:tcPr>
          <w:p w14:paraId="3F9CBE86" w14:textId="77777777" w:rsidR="00D10B12" w:rsidRPr="00FD2760" w:rsidRDefault="00D10B12" w:rsidP="00870304">
            <w:pPr>
              <w:spacing w:line="276" w:lineRule="auto"/>
              <w:rPr>
                <w:ins w:id="50385" w:author="Tran Huan" w:date="2018-12-03T01:24:00Z"/>
              </w:rPr>
            </w:pPr>
            <w:ins w:id="50386" w:author="Tran Huan" w:date="2018-12-03T01:24:00Z">
              <w:r w:rsidRPr="00FD2760">
                <w:t>character varying</w:t>
              </w:r>
            </w:ins>
          </w:p>
        </w:tc>
        <w:tc>
          <w:tcPr>
            <w:tcW w:w="1098" w:type="dxa"/>
            <w:noWrap/>
            <w:vAlign w:val="center"/>
            <w:hideMark/>
          </w:tcPr>
          <w:p w14:paraId="7B4602AD" w14:textId="77777777" w:rsidR="00D10B12" w:rsidRPr="00FD2760" w:rsidRDefault="00D10B12" w:rsidP="00870304">
            <w:pPr>
              <w:spacing w:line="276" w:lineRule="auto"/>
              <w:jc w:val="center"/>
              <w:rPr>
                <w:ins w:id="50387" w:author="Tran Huan" w:date="2018-12-03T01:24:00Z"/>
              </w:rPr>
            </w:pPr>
            <w:ins w:id="50388" w:author="Tran Huan" w:date="2018-12-03T01:24:00Z">
              <w:r w:rsidRPr="00FD2760">
                <w:t>X</w:t>
              </w:r>
            </w:ins>
          </w:p>
        </w:tc>
        <w:tc>
          <w:tcPr>
            <w:tcW w:w="838" w:type="dxa"/>
            <w:noWrap/>
            <w:vAlign w:val="center"/>
            <w:hideMark/>
          </w:tcPr>
          <w:p w14:paraId="47E1AB8C" w14:textId="77777777" w:rsidR="00D10B12" w:rsidRPr="00FD2760" w:rsidRDefault="00D10B12" w:rsidP="00870304">
            <w:pPr>
              <w:spacing w:line="276" w:lineRule="auto"/>
              <w:jc w:val="center"/>
              <w:rPr>
                <w:ins w:id="50389" w:author="Tran Huan" w:date="2018-12-03T01:24:00Z"/>
              </w:rPr>
            </w:pPr>
          </w:p>
        </w:tc>
        <w:tc>
          <w:tcPr>
            <w:tcW w:w="823" w:type="dxa"/>
            <w:noWrap/>
            <w:vAlign w:val="center"/>
            <w:hideMark/>
          </w:tcPr>
          <w:p w14:paraId="377EE7B6" w14:textId="77777777" w:rsidR="00D10B12" w:rsidRPr="00FD2760" w:rsidRDefault="00D10B12" w:rsidP="00870304">
            <w:pPr>
              <w:spacing w:line="276" w:lineRule="auto"/>
              <w:jc w:val="center"/>
              <w:rPr>
                <w:ins w:id="50390" w:author="Tran Huan" w:date="2018-12-03T01:24:00Z"/>
              </w:rPr>
            </w:pPr>
          </w:p>
        </w:tc>
        <w:tc>
          <w:tcPr>
            <w:tcW w:w="2228" w:type="dxa"/>
            <w:noWrap/>
            <w:hideMark/>
          </w:tcPr>
          <w:p w14:paraId="1A8C0065" w14:textId="77777777" w:rsidR="00D10B12" w:rsidRPr="00FD2760" w:rsidRDefault="00D10B12" w:rsidP="00870304">
            <w:pPr>
              <w:keepNext/>
              <w:spacing w:line="276" w:lineRule="auto"/>
              <w:rPr>
                <w:ins w:id="50391" w:author="Tran Huan" w:date="2018-12-03T01:24:00Z"/>
              </w:rPr>
            </w:pPr>
            <w:ins w:id="50392" w:author="Tran Huan" w:date="2018-12-03T01:24:00Z">
              <w:r w:rsidRPr="00FD2760">
                <w:t>Trạng thái</w:t>
              </w:r>
            </w:ins>
          </w:p>
        </w:tc>
      </w:tr>
    </w:tbl>
    <w:p w14:paraId="4AE2B5A7" w14:textId="27AC1ECC" w:rsidR="00D10B12" w:rsidRPr="00266AC8" w:rsidRDefault="00D10B12" w:rsidP="00F72AE0">
      <w:pPr>
        <w:pStyle w:val="Caption"/>
        <w:rPr>
          <w:ins w:id="50393" w:author="Tran Huan" w:date="2018-12-03T01:24:00Z"/>
        </w:rPr>
        <w:pPrChange w:id="50394" w:author="Tran Huan" w:date="2018-12-03T02:05:00Z">
          <w:pPr>
            <w:pStyle w:val="Caption"/>
          </w:pPr>
        </w:pPrChange>
      </w:pPr>
      <w:bookmarkStart w:id="50395" w:name="_Toc530993037"/>
      <w:bookmarkStart w:id="50396" w:name="_Toc531584515"/>
      <w:ins w:id="50397" w:author="Tran Huan" w:date="2018-12-03T01:24:00Z">
        <w:r>
          <w:t xml:space="preserve">Bảng </w:t>
        </w:r>
      </w:ins>
      <w:ins w:id="50398" w:author="Tran Huan" w:date="2018-12-03T02:43:00Z">
        <w:r w:rsidR="00867A6B">
          <w:fldChar w:fldCharType="begin"/>
        </w:r>
        <w:r w:rsidR="00867A6B">
          <w:instrText xml:space="preserve"> STYLEREF 1 \s </w:instrText>
        </w:r>
      </w:ins>
      <w:r w:rsidR="00867A6B">
        <w:fldChar w:fldCharType="separate"/>
      </w:r>
      <w:r w:rsidR="00867A6B">
        <w:rPr>
          <w:noProof/>
        </w:rPr>
        <w:t>4</w:t>
      </w:r>
      <w:ins w:id="50399"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50400" w:author="Tran Huan" w:date="2018-12-03T02:43:00Z">
        <w:r w:rsidR="00867A6B">
          <w:rPr>
            <w:noProof/>
          </w:rPr>
          <w:t>19</w:t>
        </w:r>
        <w:r w:rsidR="00867A6B">
          <w:fldChar w:fldCharType="end"/>
        </w:r>
      </w:ins>
      <w:ins w:id="50401" w:author="Tran Huan" w:date="2018-12-03T01:24:00Z">
        <w:r w:rsidRPr="00C72765">
          <w:t xml:space="preserve"> </w:t>
        </w:r>
        <w:r w:rsidRPr="008F40CD">
          <w:rPr>
            <w:i/>
          </w:rPr>
          <w:t>Bảng dữ liệu quần áo theo dịch vụ</w:t>
        </w:r>
        <w:bookmarkEnd w:id="50395"/>
        <w:bookmarkEnd w:id="50396"/>
      </w:ins>
    </w:p>
    <w:p w14:paraId="765FADCB" w14:textId="77777777" w:rsidR="00D10B12" w:rsidRPr="006D4C69" w:rsidRDefault="00D10B12" w:rsidP="00F72AE0">
      <w:pPr>
        <w:pStyle w:val="Caption"/>
        <w:rPr>
          <w:ins w:id="50402" w:author="Tran Huan" w:date="2018-12-03T01:24:00Z"/>
        </w:rPr>
        <w:pPrChange w:id="50403" w:author="Tran Huan" w:date="2018-12-03T02:05:00Z">
          <w:pPr>
            <w:pStyle w:val="Caption"/>
          </w:pPr>
        </w:pPrChange>
      </w:pPr>
    </w:p>
    <w:p w14:paraId="4F9B34B0" w14:textId="77777777" w:rsidR="00D10B12" w:rsidRDefault="00D10B12" w:rsidP="00D10B12">
      <w:pPr>
        <w:spacing w:line="276" w:lineRule="auto"/>
        <w:rPr>
          <w:ins w:id="50404" w:author="Tran Huan" w:date="2018-12-03T01:24:00Z"/>
          <w:b/>
          <w:lang w:val="en-US"/>
        </w:rPr>
      </w:pPr>
      <w:ins w:id="50405" w:author="Tran Huan" w:date="2018-12-03T01:24:00Z">
        <w:r>
          <w:rPr>
            <w:b/>
            <w:lang w:val="en-US"/>
          </w:rPr>
          <w:t>BẢNG SERVICE_TYPE</w:t>
        </w:r>
      </w:ins>
    </w:p>
    <w:tbl>
      <w:tblPr>
        <w:tblStyle w:val="TableGrid"/>
        <w:tblW w:w="8815" w:type="dxa"/>
        <w:tblLook w:val="04A0" w:firstRow="1" w:lastRow="0" w:firstColumn="1" w:lastColumn="0" w:noHBand="0" w:noVBand="1"/>
      </w:tblPr>
      <w:tblGrid>
        <w:gridCol w:w="708"/>
        <w:gridCol w:w="2295"/>
        <w:gridCol w:w="1300"/>
        <w:gridCol w:w="1098"/>
        <w:gridCol w:w="838"/>
        <w:gridCol w:w="823"/>
        <w:gridCol w:w="2228"/>
      </w:tblGrid>
      <w:tr w:rsidR="00D10B12" w:rsidRPr="001856AA" w14:paraId="55B9B8F7" w14:textId="77777777" w:rsidTr="00870304">
        <w:trPr>
          <w:trHeight w:val="300"/>
          <w:ins w:id="50406" w:author="Tran Huan" w:date="2018-12-03T01:24:00Z"/>
        </w:trPr>
        <w:tc>
          <w:tcPr>
            <w:tcW w:w="708" w:type="dxa"/>
            <w:noWrap/>
            <w:vAlign w:val="center"/>
            <w:hideMark/>
          </w:tcPr>
          <w:p w14:paraId="10412C2A" w14:textId="77777777" w:rsidR="00D10B12" w:rsidRPr="001856AA" w:rsidRDefault="00D10B12" w:rsidP="00870304">
            <w:pPr>
              <w:spacing w:line="276" w:lineRule="auto"/>
              <w:jc w:val="center"/>
              <w:rPr>
                <w:ins w:id="50407" w:author="Tran Huan" w:date="2018-12-03T01:24:00Z"/>
                <w:b/>
                <w:bCs/>
              </w:rPr>
            </w:pPr>
            <w:ins w:id="50408" w:author="Tran Huan" w:date="2018-12-03T01:24:00Z">
              <w:r w:rsidRPr="001856AA">
                <w:rPr>
                  <w:b/>
                  <w:bCs/>
                  <w:lang w:val="da-DK"/>
                </w:rPr>
                <w:t>STT</w:t>
              </w:r>
            </w:ins>
          </w:p>
        </w:tc>
        <w:tc>
          <w:tcPr>
            <w:tcW w:w="1820" w:type="dxa"/>
            <w:noWrap/>
            <w:vAlign w:val="center"/>
            <w:hideMark/>
          </w:tcPr>
          <w:p w14:paraId="2F481423" w14:textId="77777777" w:rsidR="00D10B12" w:rsidRPr="001856AA" w:rsidRDefault="00D10B12" w:rsidP="00870304">
            <w:pPr>
              <w:spacing w:line="276" w:lineRule="auto"/>
              <w:jc w:val="center"/>
              <w:rPr>
                <w:ins w:id="50409" w:author="Tran Huan" w:date="2018-12-03T01:24:00Z"/>
                <w:b/>
                <w:bCs/>
              </w:rPr>
            </w:pPr>
            <w:ins w:id="50410" w:author="Tran Huan" w:date="2018-12-03T01:24:00Z">
              <w:r w:rsidRPr="001856AA">
                <w:rPr>
                  <w:b/>
                  <w:bCs/>
                  <w:lang w:val="da-DK"/>
                </w:rPr>
                <w:t>Tên trường</w:t>
              </w:r>
            </w:ins>
          </w:p>
        </w:tc>
        <w:tc>
          <w:tcPr>
            <w:tcW w:w="1300" w:type="dxa"/>
            <w:noWrap/>
            <w:vAlign w:val="center"/>
            <w:hideMark/>
          </w:tcPr>
          <w:p w14:paraId="7B394420" w14:textId="77777777" w:rsidR="00D10B12" w:rsidRPr="001856AA" w:rsidRDefault="00D10B12" w:rsidP="00870304">
            <w:pPr>
              <w:spacing w:line="276" w:lineRule="auto"/>
              <w:jc w:val="center"/>
              <w:rPr>
                <w:ins w:id="50411" w:author="Tran Huan" w:date="2018-12-03T01:24:00Z"/>
                <w:b/>
                <w:bCs/>
              </w:rPr>
            </w:pPr>
            <w:ins w:id="50412" w:author="Tran Huan" w:date="2018-12-03T01:24:00Z">
              <w:r w:rsidRPr="001856AA">
                <w:rPr>
                  <w:b/>
                  <w:bCs/>
                  <w:lang w:val="da-DK"/>
                </w:rPr>
                <w:t>Kiểu</w:t>
              </w:r>
            </w:ins>
          </w:p>
        </w:tc>
        <w:tc>
          <w:tcPr>
            <w:tcW w:w="1098" w:type="dxa"/>
            <w:noWrap/>
            <w:vAlign w:val="center"/>
            <w:hideMark/>
          </w:tcPr>
          <w:p w14:paraId="5EF76F6B" w14:textId="77777777" w:rsidR="00D10B12" w:rsidRPr="001856AA" w:rsidRDefault="00D10B12" w:rsidP="00870304">
            <w:pPr>
              <w:spacing w:line="276" w:lineRule="auto"/>
              <w:jc w:val="center"/>
              <w:rPr>
                <w:ins w:id="50413" w:author="Tran Huan" w:date="2018-12-03T01:24:00Z"/>
                <w:b/>
                <w:bCs/>
              </w:rPr>
            </w:pPr>
            <w:ins w:id="50414" w:author="Tran Huan" w:date="2018-12-03T01:24:00Z">
              <w:r w:rsidRPr="001856AA">
                <w:rPr>
                  <w:b/>
                  <w:bCs/>
                  <w:lang w:val="da-DK"/>
                </w:rPr>
                <w:t>Chấp nhận Null</w:t>
              </w:r>
            </w:ins>
          </w:p>
        </w:tc>
        <w:tc>
          <w:tcPr>
            <w:tcW w:w="838" w:type="dxa"/>
            <w:noWrap/>
            <w:vAlign w:val="center"/>
            <w:hideMark/>
          </w:tcPr>
          <w:p w14:paraId="557A3602" w14:textId="77777777" w:rsidR="00D10B12" w:rsidRPr="001856AA" w:rsidRDefault="00D10B12" w:rsidP="00870304">
            <w:pPr>
              <w:spacing w:line="276" w:lineRule="auto"/>
              <w:jc w:val="center"/>
              <w:rPr>
                <w:ins w:id="50415" w:author="Tran Huan" w:date="2018-12-03T01:24:00Z"/>
                <w:b/>
                <w:bCs/>
              </w:rPr>
            </w:pPr>
            <w:ins w:id="50416" w:author="Tran Huan" w:date="2018-12-03T01:24:00Z">
              <w:r w:rsidRPr="001856AA">
                <w:rPr>
                  <w:b/>
                  <w:bCs/>
                  <w:lang w:val="da-DK"/>
                </w:rPr>
                <w:t>Khóa chính</w:t>
              </w:r>
            </w:ins>
          </w:p>
        </w:tc>
        <w:tc>
          <w:tcPr>
            <w:tcW w:w="823" w:type="dxa"/>
            <w:noWrap/>
            <w:vAlign w:val="center"/>
            <w:hideMark/>
          </w:tcPr>
          <w:p w14:paraId="4C76D845" w14:textId="77777777" w:rsidR="00D10B12" w:rsidRPr="001856AA" w:rsidRDefault="00D10B12" w:rsidP="00870304">
            <w:pPr>
              <w:spacing w:line="276" w:lineRule="auto"/>
              <w:jc w:val="center"/>
              <w:rPr>
                <w:ins w:id="50417" w:author="Tran Huan" w:date="2018-12-03T01:24:00Z"/>
                <w:b/>
                <w:bCs/>
              </w:rPr>
            </w:pPr>
            <w:ins w:id="50418" w:author="Tran Huan" w:date="2018-12-03T01:24:00Z">
              <w:r w:rsidRPr="001856AA">
                <w:rPr>
                  <w:b/>
                  <w:bCs/>
                  <w:lang w:val="da-DK"/>
                </w:rPr>
                <w:t>Khóa ngoại</w:t>
              </w:r>
            </w:ins>
          </w:p>
        </w:tc>
        <w:tc>
          <w:tcPr>
            <w:tcW w:w="2228" w:type="dxa"/>
            <w:noWrap/>
            <w:vAlign w:val="center"/>
            <w:hideMark/>
          </w:tcPr>
          <w:p w14:paraId="0653BE57" w14:textId="77777777" w:rsidR="00D10B12" w:rsidRPr="001856AA" w:rsidRDefault="00D10B12" w:rsidP="00870304">
            <w:pPr>
              <w:spacing w:line="276" w:lineRule="auto"/>
              <w:ind w:right="226"/>
              <w:jc w:val="center"/>
              <w:rPr>
                <w:ins w:id="50419" w:author="Tran Huan" w:date="2018-12-03T01:24:00Z"/>
                <w:b/>
                <w:bCs/>
              </w:rPr>
            </w:pPr>
            <w:ins w:id="50420" w:author="Tran Huan" w:date="2018-12-03T01:24:00Z">
              <w:r w:rsidRPr="001856AA">
                <w:rPr>
                  <w:b/>
                  <w:bCs/>
                  <w:lang w:val="da-DK"/>
                </w:rPr>
                <w:t>Mô tả</w:t>
              </w:r>
            </w:ins>
          </w:p>
        </w:tc>
      </w:tr>
      <w:tr w:rsidR="00D10B12" w:rsidRPr="001856AA" w14:paraId="18C7FDED" w14:textId="77777777" w:rsidTr="00870304">
        <w:trPr>
          <w:trHeight w:val="300"/>
          <w:ins w:id="50421" w:author="Tran Huan" w:date="2018-12-03T01:24:00Z"/>
        </w:trPr>
        <w:tc>
          <w:tcPr>
            <w:tcW w:w="708" w:type="dxa"/>
            <w:noWrap/>
            <w:vAlign w:val="center"/>
            <w:hideMark/>
          </w:tcPr>
          <w:p w14:paraId="50F9BFC2" w14:textId="77777777" w:rsidR="00D10B12" w:rsidRPr="00FD2760" w:rsidRDefault="00D10B12" w:rsidP="00870304">
            <w:pPr>
              <w:spacing w:line="276" w:lineRule="auto"/>
              <w:jc w:val="center"/>
              <w:rPr>
                <w:ins w:id="50422" w:author="Tran Huan" w:date="2018-12-03T01:24:00Z"/>
              </w:rPr>
            </w:pPr>
            <w:ins w:id="50423" w:author="Tran Huan" w:date="2018-12-03T01:24:00Z">
              <w:r w:rsidRPr="00FD2760">
                <w:t>1</w:t>
              </w:r>
            </w:ins>
          </w:p>
        </w:tc>
        <w:tc>
          <w:tcPr>
            <w:tcW w:w="1820" w:type="dxa"/>
            <w:noWrap/>
            <w:hideMark/>
          </w:tcPr>
          <w:p w14:paraId="183E6220" w14:textId="77777777" w:rsidR="00D10B12" w:rsidRPr="00FD2760" w:rsidRDefault="00D10B12" w:rsidP="00870304">
            <w:pPr>
              <w:spacing w:line="276" w:lineRule="auto"/>
              <w:rPr>
                <w:ins w:id="50424" w:author="Tran Huan" w:date="2018-12-03T01:24:00Z"/>
              </w:rPr>
            </w:pPr>
            <w:ins w:id="50425" w:author="Tran Huan" w:date="2018-12-03T01:24:00Z">
              <w:r w:rsidRPr="00FD2760">
                <w:t>id</w:t>
              </w:r>
            </w:ins>
          </w:p>
        </w:tc>
        <w:tc>
          <w:tcPr>
            <w:tcW w:w="1300" w:type="dxa"/>
            <w:noWrap/>
            <w:hideMark/>
          </w:tcPr>
          <w:p w14:paraId="2C4727A3" w14:textId="77777777" w:rsidR="00D10B12" w:rsidRPr="00FD2760" w:rsidRDefault="00D10B12" w:rsidP="00870304">
            <w:pPr>
              <w:spacing w:line="276" w:lineRule="auto"/>
              <w:rPr>
                <w:ins w:id="50426" w:author="Tran Huan" w:date="2018-12-03T01:24:00Z"/>
              </w:rPr>
            </w:pPr>
            <w:ins w:id="50427" w:author="Tran Huan" w:date="2018-12-03T01:24:00Z">
              <w:r w:rsidRPr="00FD2760">
                <w:t>numeric</w:t>
              </w:r>
            </w:ins>
          </w:p>
        </w:tc>
        <w:tc>
          <w:tcPr>
            <w:tcW w:w="1098" w:type="dxa"/>
            <w:noWrap/>
            <w:vAlign w:val="center"/>
            <w:hideMark/>
          </w:tcPr>
          <w:p w14:paraId="40C87307" w14:textId="77777777" w:rsidR="00D10B12" w:rsidRPr="00FD2760" w:rsidRDefault="00D10B12" w:rsidP="00870304">
            <w:pPr>
              <w:spacing w:line="276" w:lineRule="auto"/>
              <w:jc w:val="center"/>
              <w:rPr>
                <w:ins w:id="50428" w:author="Tran Huan" w:date="2018-12-03T01:24:00Z"/>
              </w:rPr>
            </w:pPr>
          </w:p>
        </w:tc>
        <w:tc>
          <w:tcPr>
            <w:tcW w:w="838" w:type="dxa"/>
            <w:noWrap/>
            <w:vAlign w:val="center"/>
            <w:hideMark/>
          </w:tcPr>
          <w:p w14:paraId="64F1B313" w14:textId="77777777" w:rsidR="00D10B12" w:rsidRPr="00FD2760" w:rsidRDefault="00D10B12" w:rsidP="00870304">
            <w:pPr>
              <w:spacing w:line="276" w:lineRule="auto"/>
              <w:jc w:val="center"/>
              <w:rPr>
                <w:ins w:id="50429" w:author="Tran Huan" w:date="2018-12-03T01:24:00Z"/>
              </w:rPr>
            </w:pPr>
            <w:ins w:id="50430" w:author="Tran Huan" w:date="2018-12-03T01:24:00Z">
              <w:r w:rsidRPr="00FD2760">
                <w:t>X</w:t>
              </w:r>
            </w:ins>
          </w:p>
        </w:tc>
        <w:tc>
          <w:tcPr>
            <w:tcW w:w="823" w:type="dxa"/>
            <w:noWrap/>
            <w:vAlign w:val="center"/>
            <w:hideMark/>
          </w:tcPr>
          <w:p w14:paraId="276FD072" w14:textId="77777777" w:rsidR="00D10B12" w:rsidRPr="00FD2760" w:rsidRDefault="00D10B12" w:rsidP="00870304">
            <w:pPr>
              <w:spacing w:line="276" w:lineRule="auto"/>
              <w:jc w:val="center"/>
              <w:rPr>
                <w:ins w:id="50431" w:author="Tran Huan" w:date="2018-12-03T01:24:00Z"/>
              </w:rPr>
            </w:pPr>
          </w:p>
        </w:tc>
        <w:tc>
          <w:tcPr>
            <w:tcW w:w="2228" w:type="dxa"/>
            <w:noWrap/>
            <w:hideMark/>
          </w:tcPr>
          <w:p w14:paraId="079C7883" w14:textId="77777777" w:rsidR="00D10B12" w:rsidRPr="00FD2760" w:rsidRDefault="00D10B12" w:rsidP="00870304">
            <w:pPr>
              <w:spacing w:line="276" w:lineRule="auto"/>
              <w:rPr>
                <w:ins w:id="50432" w:author="Tran Huan" w:date="2018-12-03T01:24:00Z"/>
                <w:lang w:val="en-US"/>
              </w:rPr>
            </w:pPr>
            <w:ins w:id="50433" w:author="Tran Huan" w:date="2018-12-03T01:24:00Z">
              <w:r w:rsidRPr="00FD2760">
                <w:t>ID</w:t>
              </w:r>
            </w:ins>
          </w:p>
        </w:tc>
      </w:tr>
      <w:tr w:rsidR="00D10B12" w:rsidRPr="001856AA" w14:paraId="175C2CB4" w14:textId="77777777" w:rsidTr="00870304">
        <w:trPr>
          <w:trHeight w:val="300"/>
          <w:ins w:id="50434" w:author="Tran Huan" w:date="2018-12-03T01:24:00Z"/>
        </w:trPr>
        <w:tc>
          <w:tcPr>
            <w:tcW w:w="708" w:type="dxa"/>
            <w:noWrap/>
            <w:vAlign w:val="center"/>
            <w:hideMark/>
          </w:tcPr>
          <w:p w14:paraId="4B6539C0" w14:textId="77777777" w:rsidR="00D10B12" w:rsidRPr="00FD2760" w:rsidRDefault="00D10B12" w:rsidP="00870304">
            <w:pPr>
              <w:spacing w:line="276" w:lineRule="auto"/>
              <w:jc w:val="center"/>
              <w:rPr>
                <w:ins w:id="50435" w:author="Tran Huan" w:date="2018-12-03T01:24:00Z"/>
              </w:rPr>
            </w:pPr>
            <w:ins w:id="50436" w:author="Tran Huan" w:date="2018-12-03T01:24:00Z">
              <w:r w:rsidRPr="00FD2760">
                <w:t>2</w:t>
              </w:r>
            </w:ins>
          </w:p>
        </w:tc>
        <w:tc>
          <w:tcPr>
            <w:tcW w:w="1820" w:type="dxa"/>
            <w:noWrap/>
            <w:hideMark/>
          </w:tcPr>
          <w:p w14:paraId="05654DA0" w14:textId="77777777" w:rsidR="00D10B12" w:rsidRPr="00FD2760" w:rsidRDefault="00D10B12" w:rsidP="00870304">
            <w:pPr>
              <w:spacing w:line="276" w:lineRule="auto"/>
              <w:rPr>
                <w:ins w:id="50437" w:author="Tran Huan" w:date="2018-12-03T01:24:00Z"/>
                <w:lang w:val="en-US"/>
              </w:rPr>
            </w:pPr>
            <w:ins w:id="50438" w:author="Tran Huan" w:date="2018-12-03T01:24:00Z">
              <w:r>
                <w:rPr>
                  <w:lang w:val="en-US"/>
                </w:rPr>
                <w:t>service</w:t>
              </w:r>
              <w:r w:rsidRPr="00FD2760">
                <w:t>_</w:t>
              </w:r>
              <w:r>
                <w:rPr>
                  <w:lang w:val="en-US"/>
                </w:rPr>
                <w:t>type_name</w:t>
              </w:r>
            </w:ins>
          </w:p>
        </w:tc>
        <w:tc>
          <w:tcPr>
            <w:tcW w:w="1300" w:type="dxa"/>
            <w:noWrap/>
            <w:hideMark/>
          </w:tcPr>
          <w:p w14:paraId="1A5FA28F" w14:textId="77777777" w:rsidR="00D10B12" w:rsidRPr="00FD2760" w:rsidRDefault="00D10B12" w:rsidP="00870304">
            <w:pPr>
              <w:spacing w:line="276" w:lineRule="auto"/>
              <w:rPr>
                <w:ins w:id="50439" w:author="Tran Huan" w:date="2018-12-03T01:24:00Z"/>
                <w:lang w:val="en-US"/>
              </w:rPr>
            </w:pPr>
            <w:ins w:id="50440" w:author="Tran Huan" w:date="2018-12-03T01:24:00Z">
              <w:r w:rsidRPr="00FD2760">
                <w:t>character varying</w:t>
              </w:r>
            </w:ins>
          </w:p>
        </w:tc>
        <w:tc>
          <w:tcPr>
            <w:tcW w:w="1098" w:type="dxa"/>
            <w:noWrap/>
            <w:vAlign w:val="center"/>
            <w:hideMark/>
          </w:tcPr>
          <w:p w14:paraId="61EBFA99" w14:textId="77777777" w:rsidR="00D10B12" w:rsidRPr="00FD2760" w:rsidRDefault="00D10B12" w:rsidP="00870304">
            <w:pPr>
              <w:spacing w:line="276" w:lineRule="auto"/>
              <w:jc w:val="center"/>
              <w:rPr>
                <w:ins w:id="50441" w:author="Tran Huan" w:date="2018-12-03T01:24:00Z"/>
              </w:rPr>
            </w:pPr>
          </w:p>
        </w:tc>
        <w:tc>
          <w:tcPr>
            <w:tcW w:w="838" w:type="dxa"/>
            <w:noWrap/>
            <w:vAlign w:val="center"/>
            <w:hideMark/>
          </w:tcPr>
          <w:p w14:paraId="34F9B7B1" w14:textId="77777777" w:rsidR="00D10B12" w:rsidRPr="00FD2760" w:rsidRDefault="00D10B12" w:rsidP="00870304">
            <w:pPr>
              <w:spacing w:line="276" w:lineRule="auto"/>
              <w:jc w:val="center"/>
              <w:rPr>
                <w:ins w:id="50442" w:author="Tran Huan" w:date="2018-12-03T01:24:00Z"/>
              </w:rPr>
            </w:pPr>
          </w:p>
        </w:tc>
        <w:tc>
          <w:tcPr>
            <w:tcW w:w="823" w:type="dxa"/>
            <w:noWrap/>
            <w:vAlign w:val="center"/>
            <w:hideMark/>
          </w:tcPr>
          <w:p w14:paraId="6B08E1A8" w14:textId="77777777" w:rsidR="00D10B12" w:rsidRPr="00FD2760" w:rsidRDefault="00D10B12" w:rsidP="00870304">
            <w:pPr>
              <w:spacing w:line="276" w:lineRule="auto"/>
              <w:jc w:val="center"/>
              <w:rPr>
                <w:ins w:id="50443" w:author="Tran Huan" w:date="2018-12-03T01:24:00Z"/>
                <w:lang w:val="en-US"/>
              </w:rPr>
            </w:pPr>
          </w:p>
        </w:tc>
        <w:tc>
          <w:tcPr>
            <w:tcW w:w="2228" w:type="dxa"/>
            <w:noWrap/>
            <w:hideMark/>
          </w:tcPr>
          <w:p w14:paraId="4EC5DA7F" w14:textId="77777777" w:rsidR="00D10B12" w:rsidRPr="00FD2760" w:rsidRDefault="00D10B12" w:rsidP="00870304">
            <w:pPr>
              <w:spacing w:line="276" w:lineRule="auto"/>
              <w:rPr>
                <w:ins w:id="50444" w:author="Tran Huan" w:date="2018-12-03T01:24:00Z"/>
                <w:lang w:val="en-US"/>
              </w:rPr>
            </w:pPr>
            <w:ins w:id="50445" w:author="Tran Huan" w:date="2018-12-03T01:24:00Z">
              <w:r>
                <w:rPr>
                  <w:lang w:val="en-US"/>
                </w:rPr>
                <w:t>Tên dịch vụ</w:t>
              </w:r>
            </w:ins>
          </w:p>
        </w:tc>
      </w:tr>
      <w:tr w:rsidR="00D10B12" w:rsidRPr="001856AA" w14:paraId="6F7B5DCD" w14:textId="77777777" w:rsidTr="00870304">
        <w:trPr>
          <w:trHeight w:val="300"/>
          <w:ins w:id="50446" w:author="Tran Huan" w:date="2018-12-03T01:24:00Z"/>
        </w:trPr>
        <w:tc>
          <w:tcPr>
            <w:tcW w:w="708" w:type="dxa"/>
            <w:noWrap/>
            <w:vAlign w:val="center"/>
          </w:tcPr>
          <w:p w14:paraId="462BC4D1" w14:textId="77777777" w:rsidR="00D10B12" w:rsidRPr="00FD2760" w:rsidRDefault="00D10B12" w:rsidP="00870304">
            <w:pPr>
              <w:spacing w:line="276" w:lineRule="auto"/>
              <w:jc w:val="center"/>
              <w:rPr>
                <w:ins w:id="50447" w:author="Tran Huan" w:date="2018-12-03T01:24:00Z"/>
                <w:lang w:val="en-US"/>
              </w:rPr>
            </w:pPr>
            <w:ins w:id="50448" w:author="Tran Huan" w:date="2018-12-03T01:24:00Z">
              <w:r>
                <w:rPr>
                  <w:lang w:val="en-US"/>
                </w:rPr>
                <w:t>3</w:t>
              </w:r>
            </w:ins>
          </w:p>
        </w:tc>
        <w:tc>
          <w:tcPr>
            <w:tcW w:w="1820" w:type="dxa"/>
            <w:noWrap/>
          </w:tcPr>
          <w:p w14:paraId="182A4E16" w14:textId="77777777" w:rsidR="00D10B12" w:rsidRDefault="00D10B12" w:rsidP="00870304">
            <w:pPr>
              <w:spacing w:line="276" w:lineRule="auto"/>
              <w:rPr>
                <w:ins w:id="50449" w:author="Tran Huan" w:date="2018-12-03T01:24:00Z"/>
                <w:lang w:val="en-US"/>
              </w:rPr>
            </w:pPr>
            <w:ins w:id="50450" w:author="Tran Huan" w:date="2018-12-03T01:24:00Z">
              <w:r>
                <w:rPr>
                  <w:lang w:val="en-US"/>
                </w:rPr>
                <w:t>service</w:t>
              </w:r>
              <w:r w:rsidRPr="00FD2760">
                <w:t>_</w:t>
              </w:r>
              <w:r>
                <w:rPr>
                  <w:lang w:val="en-US"/>
                </w:rPr>
                <w:t>type_desc</w:t>
              </w:r>
            </w:ins>
          </w:p>
        </w:tc>
        <w:tc>
          <w:tcPr>
            <w:tcW w:w="1300" w:type="dxa"/>
            <w:noWrap/>
          </w:tcPr>
          <w:p w14:paraId="2A025266" w14:textId="77777777" w:rsidR="00D10B12" w:rsidRPr="00FD2760" w:rsidRDefault="00D10B12" w:rsidP="00870304">
            <w:pPr>
              <w:spacing w:line="276" w:lineRule="auto"/>
              <w:rPr>
                <w:ins w:id="50451" w:author="Tran Huan" w:date="2018-12-03T01:24:00Z"/>
              </w:rPr>
            </w:pPr>
            <w:ins w:id="50452" w:author="Tran Huan" w:date="2018-12-03T01:24:00Z">
              <w:r w:rsidRPr="00FD2760">
                <w:t>character varying</w:t>
              </w:r>
            </w:ins>
          </w:p>
        </w:tc>
        <w:tc>
          <w:tcPr>
            <w:tcW w:w="1098" w:type="dxa"/>
            <w:noWrap/>
            <w:vAlign w:val="center"/>
          </w:tcPr>
          <w:p w14:paraId="361FD392" w14:textId="77777777" w:rsidR="00D10B12" w:rsidRPr="00FD2760" w:rsidRDefault="00D10B12" w:rsidP="00870304">
            <w:pPr>
              <w:spacing w:line="276" w:lineRule="auto"/>
              <w:jc w:val="center"/>
              <w:rPr>
                <w:ins w:id="50453" w:author="Tran Huan" w:date="2018-12-03T01:24:00Z"/>
              </w:rPr>
            </w:pPr>
          </w:p>
        </w:tc>
        <w:tc>
          <w:tcPr>
            <w:tcW w:w="838" w:type="dxa"/>
            <w:noWrap/>
            <w:vAlign w:val="center"/>
          </w:tcPr>
          <w:p w14:paraId="7E044A92" w14:textId="77777777" w:rsidR="00D10B12" w:rsidRPr="00FD2760" w:rsidRDefault="00D10B12" w:rsidP="00870304">
            <w:pPr>
              <w:spacing w:line="276" w:lineRule="auto"/>
              <w:jc w:val="center"/>
              <w:rPr>
                <w:ins w:id="50454" w:author="Tran Huan" w:date="2018-12-03T01:24:00Z"/>
              </w:rPr>
            </w:pPr>
          </w:p>
        </w:tc>
        <w:tc>
          <w:tcPr>
            <w:tcW w:w="823" w:type="dxa"/>
            <w:noWrap/>
            <w:vAlign w:val="center"/>
          </w:tcPr>
          <w:p w14:paraId="05ADCEA2" w14:textId="77777777" w:rsidR="00D10B12" w:rsidRPr="00FD2760" w:rsidRDefault="00D10B12" w:rsidP="00870304">
            <w:pPr>
              <w:spacing w:line="276" w:lineRule="auto"/>
              <w:jc w:val="center"/>
              <w:rPr>
                <w:ins w:id="50455" w:author="Tran Huan" w:date="2018-12-03T01:24:00Z"/>
                <w:lang w:val="en-US"/>
              </w:rPr>
            </w:pPr>
          </w:p>
        </w:tc>
        <w:tc>
          <w:tcPr>
            <w:tcW w:w="2228" w:type="dxa"/>
            <w:noWrap/>
          </w:tcPr>
          <w:p w14:paraId="77DCDF9C" w14:textId="77777777" w:rsidR="00D10B12" w:rsidRDefault="00D10B12" w:rsidP="00870304">
            <w:pPr>
              <w:spacing w:line="276" w:lineRule="auto"/>
              <w:rPr>
                <w:ins w:id="50456" w:author="Tran Huan" w:date="2018-12-03T01:24:00Z"/>
                <w:lang w:val="en-US"/>
              </w:rPr>
            </w:pPr>
            <w:ins w:id="50457" w:author="Tran Huan" w:date="2018-12-03T01:24:00Z">
              <w:r>
                <w:rPr>
                  <w:lang w:val="en-US"/>
                </w:rPr>
                <w:t>Mô tả dịch vụ</w:t>
              </w:r>
            </w:ins>
          </w:p>
        </w:tc>
      </w:tr>
      <w:tr w:rsidR="00D10B12" w:rsidRPr="001856AA" w14:paraId="2AA012F4" w14:textId="77777777" w:rsidTr="00870304">
        <w:trPr>
          <w:trHeight w:val="300"/>
          <w:ins w:id="50458" w:author="Tran Huan" w:date="2018-12-03T01:24:00Z"/>
        </w:trPr>
        <w:tc>
          <w:tcPr>
            <w:tcW w:w="708" w:type="dxa"/>
            <w:noWrap/>
            <w:vAlign w:val="center"/>
          </w:tcPr>
          <w:p w14:paraId="6ACA84AB" w14:textId="77777777" w:rsidR="00D10B12" w:rsidRDefault="00D10B12" w:rsidP="00870304">
            <w:pPr>
              <w:spacing w:line="276" w:lineRule="auto"/>
              <w:jc w:val="center"/>
              <w:rPr>
                <w:ins w:id="50459" w:author="Tran Huan" w:date="2018-12-03T01:24:00Z"/>
                <w:lang w:val="en-US"/>
              </w:rPr>
            </w:pPr>
            <w:ins w:id="50460" w:author="Tran Huan" w:date="2018-12-03T01:24:00Z">
              <w:r>
                <w:rPr>
                  <w:lang w:val="en-US"/>
                </w:rPr>
                <w:t>4</w:t>
              </w:r>
            </w:ins>
          </w:p>
        </w:tc>
        <w:tc>
          <w:tcPr>
            <w:tcW w:w="1820" w:type="dxa"/>
            <w:noWrap/>
          </w:tcPr>
          <w:p w14:paraId="7650966B" w14:textId="77777777" w:rsidR="00D10B12" w:rsidRDefault="00D10B12" w:rsidP="00870304">
            <w:pPr>
              <w:spacing w:line="276" w:lineRule="auto"/>
              <w:rPr>
                <w:ins w:id="50461" w:author="Tran Huan" w:date="2018-12-03T01:24:00Z"/>
                <w:lang w:val="en-US"/>
              </w:rPr>
            </w:pPr>
            <w:ins w:id="50462" w:author="Tran Huan" w:date="2018-12-03T01:24:00Z">
              <w:r>
                <w:rPr>
                  <w:lang w:val="en-US"/>
                </w:rPr>
                <w:t>service</w:t>
              </w:r>
              <w:r w:rsidRPr="00FD2760">
                <w:t>_</w:t>
              </w:r>
              <w:r>
                <w:rPr>
                  <w:lang w:val="en-US"/>
                </w:rPr>
                <w:t>type_avatar</w:t>
              </w:r>
            </w:ins>
          </w:p>
        </w:tc>
        <w:tc>
          <w:tcPr>
            <w:tcW w:w="1300" w:type="dxa"/>
            <w:noWrap/>
          </w:tcPr>
          <w:p w14:paraId="0CA78248" w14:textId="77777777" w:rsidR="00D10B12" w:rsidRDefault="00D10B12" w:rsidP="00870304">
            <w:pPr>
              <w:spacing w:line="276" w:lineRule="auto"/>
              <w:rPr>
                <w:ins w:id="50463" w:author="Tran Huan" w:date="2018-12-03T01:24:00Z"/>
                <w:lang w:val="en-US"/>
              </w:rPr>
            </w:pPr>
            <w:ins w:id="50464" w:author="Tran Huan" w:date="2018-12-03T01:24:00Z">
              <w:r w:rsidRPr="00FD2760">
                <w:t>numeric</w:t>
              </w:r>
            </w:ins>
          </w:p>
        </w:tc>
        <w:tc>
          <w:tcPr>
            <w:tcW w:w="1098" w:type="dxa"/>
            <w:noWrap/>
            <w:vAlign w:val="center"/>
          </w:tcPr>
          <w:p w14:paraId="113DBDEE" w14:textId="77777777" w:rsidR="00D10B12" w:rsidRPr="00FD2760" w:rsidRDefault="00D10B12" w:rsidP="00870304">
            <w:pPr>
              <w:spacing w:line="276" w:lineRule="auto"/>
              <w:jc w:val="center"/>
              <w:rPr>
                <w:ins w:id="50465" w:author="Tran Huan" w:date="2018-12-03T01:24:00Z"/>
              </w:rPr>
            </w:pPr>
          </w:p>
        </w:tc>
        <w:tc>
          <w:tcPr>
            <w:tcW w:w="838" w:type="dxa"/>
            <w:noWrap/>
            <w:vAlign w:val="center"/>
          </w:tcPr>
          <w:p w14:paraId="08AC08AA" w14:textId="77777777" w:rsidR="00D10B12" w:rsidRPr="00FD2760" w:rsidRDefault="00D10B12" w:rsidP="00870304">
            <w:pPr>
              <w:spacing w:line="276" w:lineRule="auto"/>
              <w:jc w:val="center"/>
              <w:rPr>
                <w:ins w:id="50466" w:author="Tran Huan" w:date="2018-12-03T01:24:00Z"/>
              </w:rPr>
            </w:pPr>
          </w:p>
        </w:tc>
        <w:tc>
          <w:tcPr>
            <w:tcW w:w="823" w:type="dxa"/>
            <w:noWrap/>
            <w:vAlign w:val="center"/>
          </w:tcPr>
          <w:p w14:paraId="4AD513E2" w14:textId="77777777" w:rsidR="00D10B12" w:rsidRDefault="00D10B12" w:rsidP="00870304">
            <w:pPr>
              <w:spacing w:line="276" w:lineRule="auto"/>
              <w:jc w:val="center"/>
              <w:rPr>
                <w:ins w:id="50467" w:author="Tran Huan" w:date="2018-12-03T01:24:00Z"/>
                <w:lang w:val="en-US"/>
              </w:rPr>
            </w:pPr>
          </w:p>
        </w:tc>
        <w:tc>
          <w:tcPr>
            <w:tcW w:w="2228" w:type="dxa"/>
            <w:noWrap/>
          </w:tcPr>
          <w:p w14:paraId="6B68B2CB" w14:textId="77777777" w:rsidR="00D10B12" w:rsidRDefault="00D10B12" w:rsidP="00870304">
            <w:pPr>
              <w:spacing w:line="276" w:lineRule="auto"/>
              <w:rPr>
                <w:ins w:id="50468" w:author="Tran Huan" w:date="2018-12-03T01:24:00Z"/>
                <w:lang w:val="en-US"/>
              </w:rPr>
            </w:pPr>
            <w:ins w:id="50469" w:author="Tran Huan" w:date="2018-12-03T01:24:00Z">
              <w:r>
                <w:rPr>
                  <w:lang w:val="en-US"/>
                </w:rPr>
                <w:t>ID ảnh dịch vụ</w:t>
              </w:r>
            </w:ins>
          </w:p>
        </w:tc>
      </w:tr>
      <w:tr w:rsidR="00D10B12" w:rsidRPr="001856AA" w14:paraId="5A445F55" w14:textId="77777777" w:rsidTr="00870304">
        <w:trPr>
          <w:trHeight w:val="300"/>
          <w:ins w:id="50470" w:author="Tran Huan" w:date="2018-12-03T01:24:00Z"/>
        </w:trPr>
        <w:tc>
          <w:tcPr>
            <w:tcW w:w="708" w:type="dxa"/>
            <w:noWrap/>
            <w:vAlign w:val="center"/>
            <w:hideMark/>
          </w:tcPr>
          <w:p w14:paraId="5A03E232" w14:textId="77777777" w:rsidR="00D10B12" w:rsidRPr="00FD2760" w:rsidRDefault="00D10B12" w:rsidP="00870304">
            <w:pPr>
              <w:spacing w:line="276" w:lineRule="auto"/>
              <w:jc w:val="center"/>
              <w:rPr>
                <w:ins w:id="50471" w:author="Tran Huan" w:date="2018-12-03T01:24:00Z"/>
                <w:lang w:val="en-US"/>
              </w:rPr>
            </w:pPr>
            <w:ins w:id="50472" w:author="Tran Huan" w:date="2018-12-03T01:24:00Z">
              <w:r>
                <w:rPr>
                  <w:lang w:val="en-US"/>
                </w:rPr>
                <w:t>5</w:t>
              </w:r>
            </w:ins>
          </w:p>
        </w:tc>
        <w:tc>
          <w:tcPr>
            <w:tcW w:w="1820" w:type="dxa"/>
            <w:noWrap/>
            <w:hideMark/>
          </w:tcPr>
          <w:p w14:paraId="620983E9" w14:textId="77777777" w:rsidR="00D10B12" w:rsidRPr="00FD2760" w:rsidRDefault="00D10B12" w:rsidP="00870304">
            <w:pPr>
              <w:spacing w:line="276" w:lineRule="auto"/>
              <w:rPr>
                <w:ins w:id="50473" w:author="Tran Huan" w:date="2018-12-03T01:24:00Z"/>
              </w:rPr>
            </w:pPr>
            <w:ins w:id="50474" w:author="Tran Huan" w:date="2018-12-03T01:24:00Z">
              <w:r w:rsidRPr="00FD2760">
                <w:t>status</w:t>
              </w:r>
            </w:ins>
          </w:p>
        </w:tc>
        <w:tc>
          <w:tcPr>
            <w:tcW w:w="1300" w:type="dxa"/>
            <w:noWrap/>
            <w:hideMark/>
          </w:tcPr>
          <w:p w14:paraId="22166321" w14:textId="77777777" w:rsidR="00D10B12" w:rsidRPr="00FD2760" w:rsidRDefault="00D10B12" w:rsidP="00870304">
            <w:pPr>
              <w:spacing w:line="276" w:lineRule="auto"/>
              <w:rPr>
                <w:ins w:id="50475" w:author="Tran Huan" w:date="2018-12-03T01:24:00Z"/>
              </w:rPr>
            </w:pPr>
            <w:ins w:id="50476" w:author="Tran Huan" w:date="2018-12-03T01:24:00Z">
              <w:r w:rsidRPr="00FD2760">
                <w:t>character varying</w:t>
              </w:r>
            </w:ins>
          </w:p>
        </w:tc>
        <w:tc>
          <w:tcPr>
            <w:tcW w:w="1098" w:type="dxa"/>
            <w:noWrap/>
            <w:vAlign w:val="center"/>
            <w:hideMark/>
          </w:tcPr>
          <w:p w14:paraId="4FE5A887" w14:textId="77777777" w:rsidR="00D10B12" w:rsidRPr="00FD2760" w:rsidRDefault="00D10B12" w:rsidP="00870304">
            <w:pPr>
              <w:spacing w:line="276" w:lineRule="auto"/>
              <w:jc w:val="center"/>
              <w:rPr>
                <w:ins w:id="50477" w:author="Tran Huan" w:date="2018-12-03T01:24:00Z"/>
              </w:rPr>
            </w:pPr>
            <w:ins w:id="50478" w:author="Tran Huan" w:date="2018-12-03T01:24:00Z">
              <w:r w:rsidRPr="00FD2760">
                <w:t>X</w:t>
              </w:r>
            </w:ins>
          </w:p>
        </w:tc>
        <w:tc>
          <w:tcPr>
            <w:tcW w:w="838" w:type="dxa"/>
            <w:noWrap/>
            <w:vAlign w:val="center"/>
            <w:hideMark/>
          </w:tcPr>
          <w:p w14:paraId="387F1E15" w14:textId="77777777" w:rsidR="00D10B12" w:rsidRPr="00FD2760" w:rsidRDefault="00D10B12" w:rsidP="00870304">
            <w:pPr>
              <w:spacing w:line="276" w:lineRule="auto"/>
              <w:jc w:val="center"/>
              <w:rPr>
                <w:ins w:id="50479" w:author="Tran Huan" w:date="2018-12-03T01:24:00Z"/>
              </w:rPr>
            </w:pPr>
          </w:p>
        </w:tc>
        <w:tc>
          <w:tcPr>
            <w:tcW w:w="823" w:type="dxa"/>
            <w:noWrap/>
            <w:vAlign w:val="center"/>
            <w:hideMark/>
          </w:tcPr>
          <w:p w14:paraId="7FB1D9B3" w14:textId="77777777" w:rsidR="00D10B12" w:rsidRPr="00FD2760" w:rsidRDefault="00D10B12" w:rsidP="00870304">
            <w:pPr>
              <w:spacing w:line="276" w:lineRule="auto"/>
              <w:jc w:val="center"/>
              <w:rPr>
                <w:ins w:id="50480" w:author="Tran Huan" w:date="2018-12-03T01:24:00Z"/>
              </w:rPr>
            </w:pPr>
          </w:p>
        </w:tc>
        <w:tc>
          <w:tcPr>
            <w:tcW w:w="2228" w:type="dxa"/>
            <w:noWrap/>
            <w:hideMark/>
          </w:tcPr>
          <w:p w14:paraId="64F9B291" w14:textId="77777777" w:rsidR="00D10B12" w:rsidRPr="00FD2760" w:rsidRDefault="00D10B12" w:rsidP="00870304">
            <w:pPr>
              <w:keepNext/>
              <w:spacing w:line="276" w:lineRule="auto"/>
              <w:rPr>
                <w:ins w:id="50481" w:author="Tran Huan" w:date="2018-12-03T01:24:00Z"/>
              </w:rPr>
            </w:pPr>
            <w:ins w:id="50482" w:author="Tran Huan" w:date="2018-12-03T01:24:00Z">
              <w:r w:rsidRPr="00FD2760">
                <w:t>Trạng thái</w:t>
              </w:r>
            </w:ins>
          </w:p>
        </w:tc>
      </w:tr>
    </w:tbl>
    <w:p w14:paraId="0C0A26FC" w14:textId="3CF8A64E" w:rsidR="00D10B12" w:rsidRPr="00266AC8" w:rsidRDefault="00D10B12" w:rsidP="00F72AE0">
      <w:pPr>
        <w:pStyle w:val="Caption"/>
        <w:rPr>
          <w:ins w:id="50483" w:author="Tran Huan" w:date="2018-12-03T01:24:00Z"/>
        </w:rPr>
        <w:pPrChange w:id="50484" w:author="Tran Huan" w:date="2018-12-03T02:05:00Z">
          <w:pPr>
            <w:pStyle w:val="Caption"/>
          </w:pPr>
        </w:pPrChange>
      </w:pPr>
      <w:bookmarkStart w:id="50485" w:name="_Toc530993038"/>
      <w:bookmarkStart w:id="50486" w:name="_Toc531584516"/>
      <w:ins w:id="50487" w:author="Tran Huan" w:date="2018-12-03T01:24:00Z">
        <w:r>
          <w:t xml:space="preserve">Bảng </w:t>
        </w:r>
      </w:ins>
      <w:ins w:id="50488" w:author="Tran Huan" w:date="2018-12-03T02:43:00Z">
        <w:r w:rsidR="00867A6B">
          <w:fldChar w:fldCharType="begin"/>
        </w:r>
        <w:r w:rsidR="00867A6B">
          <w:instrText xml:space="preserve"> STYLEREF 1 \s </w:instrText>
        </w:r>
      </w:ins>
      <w:r w:rsidR="00867A6B">
        <w:fldChar w:fldCharType="separate"/>
      </w:r>
      <w:r w:rsidR="00867A6B">
        <w:rPr>
          <w:noProof/>
        </w:rPr>
        <w:t>4</w:t>
      </w:r>
      <w:ins w:id="50489"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50490" w:author="Tran Huan" w:date="2018-12-03T02:43:00Z">
        <w:r w:rsidR="00867A6B">
          <w:rPr>
            <w:noProof/>
          </w:rPr>
          <w:t>20</w:t>
        </w:r>
        <w:r w:rsidR="00867A6B">
          <w:fldChar w:fldCharType="end"/>
        </w:r>
      </w:ins>
      <w:ins w:id="50491" w:author="Tran Huan" w:date="2018-12-03T01:24:00Z">
        <w:r w:rsidRPr="00C72765">
          <w:t xml:space="preserve"> </w:t>
        </w:r>
        <w:r w:rsidRPr="008F40CD">
          <w:rPr>
            <w:i/>
          </w:rPr>
          <w:t>Bảng dữ liệu dịch vụ</w:t>
        </w:r>
        <w:bookmarkEnd w:id="50485"/>
        <w:bookmarkEnd w:id="50486"/>
      </w:ins>
    </w:p>
    <w:p w14:paraId="7C86429F" w14:textId="77777777" w:rsidR="00D10B12" w:rsidRDefault="00D10B12" w:rsidP="00D10B12">
      <w:pPr>
        <w:spacing w:line="276" w:lineRule="auto"/>
        <w:rPr>
          <w:ins w:id="50492" w:author="Tran Huan" w:date="2018-12-03T01:24:00Z"/>
          <w:b/>
          <w:lang w:val="en-US"/>
        </w:rPr>
      </w:pPr>
      <w:ins w:id="50493" w:author="Tran Huan" w:date="2018-12-03T01:24:00Z">
        <w:r>
          <w:rPr>
            <w:b/>
            <w:lang w:val="en-US"/>
          </w:rPr>
          <w:t>BẢNG SERVICE_TYPE_BRANCH</w:t>
        </w:r>
      </w:ins>
    </w:p>
    <w:tbl>
      <w:tblPr>
        <w:tblStyle w:val="TableGrid"/>
        <w:tblW w:w="8815" w:type="dxa"/>
        <w:tblLook w:val="04A0" w:firstRow="1" w:lastRow="0" w:firstColumn="1" w:lastColumn="0" w:noHBand="0" w:noVBand="1"/>
      </w:tblPr>
      <w:tblGrid>
        <w:gridCol w:w="708"/>
        <w:gridCol w:w="1863"/>
        <w:gridCol w:w="1300"/>
        <w:gridCol w:w="1098"/>
        <w:gridCol w:w="838"/>
        <w:gridCol w:w="823"/>
        <w:gridCol w:w="2228"/>
      </w:tblGrid>
      <w:tr w:rsidR="00D10B12" w:rsidRPr="001856AA" w14:paraId="2FA8542E" w14:textId="77777777" w:rsidTr="00870304">
        <w:trPr>
          <w:trHeight w:val="300"/>
          <w:ins w:id="50494" w:author="Tran Huan" w:date="2018-12-03T01:24:00Z"/>
        </w:trPr>
        <w:tc>
          <w:tcPr>
            <w:tcW w:w="708" w:type="dxa"/>
            <w:noWrap/>
            <w:vAlign w:val="center"/>
            <w:hideMark/>
          </w:tcPr>
          <w:p w14:paraId="45B6CCFD" w14:textId="77777777" w:rsidR="00D10B12" w:rsidRPr="001856AA" w:rsidRDefault="00D10B12" w:rsidP="00870304">
            <w:pPr>
              <w:spacing w:line="276" w:lineRule="auto"/>
              <w:jc w:val="center"/>
              <w:rPr>
                <w:ins w:id="50495" w:author="Tran Huan" w:date="2018-12-03T01:24:00Z"/>
                <w:b/>
                <w:bCs/>
              </w:rPr>
            </w:pPr>
            <w:ins w:id="50496" w:author="Tran Huan" w:date="2018-12-03T01:24:00Z">
              <w:r w:rsidRPr="001856AA">
                <w:rPr>
                  <w:b/>
                  <w:bCs/>
                  <w:lang w:val="da-DK"/>
                </w:rPr>
                <w:t>STT</w:t>
              </w:r>
            </w:ins>
          </w:p>
        </w:tc>
        <w:tc>
          <w:tcPr>
            <w:tcW w:w="1820" w:type="dxa"/>
            <w:noWrap/>
            <w:vAlign w:val="center"/>
            <w:hideMark/>
          </w:tcPr>
          <w:p w14:paraId="10E2F03D" w14:textId="77777777" w:rsidR="00D10B12" w:rsidRPr="001856AA" w:rsidRDefault="00D10B12" w:rsidP="00870304">
            <w:pPr>
              <w:spacing w:line="276" w:lineRule="auto"/>
              <w:jc w:val="center"/>
              <w:rPr>
                <w:ins w:id="50497" w:author="Tran Huan" w:date="2018-12-03T01:24:00Z"/>
                <w:b/>
                <w:bCs/>
              </w:rPr>
            </w:pPr>
            <w:ins w:id="50498" w:author="Tran Huan" w:date="2018-12-03T01:24:00Z">
              <w:r w:rsidRPr="001856AA">
                <w:rPr>
                  <w:b/>
                  <w:bCs/>
                  <w:lang w:val="da-DK"/>
                </w:rPr>
                <w:t>Tên trường</w:t>
              </w:r>
            </w:ins>
          </w:p>
        </w:tc>
        <w:tc>
          <w:tcPr>
            <w:tcW w:w="1300" w:type="dxa"/>
            <w:noWrap/>
            <w:vAlign w:val="center"/>
            <w:hideMark/>
          </w:tcPr>
          <w:p w14:paraId="6D26FDF8" w14:textId="77777777" w:rsidR="00D10B12" w:rsidRPr="001856AA" w:rsidRDefault="00D10B12" w:rsidP="00870304">
            <w:pPr>
              <w:spacing w:line="276" w:lineRule="auto"/>
              <w:jc w:val="center"/>
              <w:rPr>
                <w:ins w:id="50499" w:author="Tran Huan" w:date="2018-12-03T01:24:00Z"/>
                <w:b/>
                <w:bCs/>
              </w:rPr>
            </w:pPr>
            <w:ins w:id="50500" w:author="Tran Huan" w:date="2018-12-03T01:24:00Z">
              <w:r w:rsidRPr="001856AA">
                <w:rPr>
                  <w:b/>
                  <w:bCs/>
                  <w:lang w:val="da-DK"/>
                </w:rPr>
                <w:t>Kiểu</w:t>
              </w:r>
            </w:ins>
          </w:p>
        </w:tc>
        <w:tc>
          <w:tcPr>
            <w:tcW w:w="1098" w:type="dxa"/>
            <w:noWrap/>
            <w:vAlign w:val="center"/>
            <w:hideMark/>
          </w:tcPr>
          <w:p w14:paraId="0BE9FA93" w14:textId="77777777" w:rsidR="00D10B12" w:rsidRPr="001856AA" w:rsidRDefault="00D10B12" w:rsidP="00870304">
            <w:pPr>
              <w:spacing w:line="276" w:lineRule="auto"/>
              <w:jc w:val="center"/>
              <w:rPr>
                <w:ins w:id="50501" w:author="Tran Huan" w:date="2018-12-03T01:24:00Z"/>
                <w:b/>
                <w:bCs/>
              </w:rPr>
            </w:pPr>
            <w:ins w:id="50502" w:author="Tran Huan" w:date="2018-12-03T01:24:00Z">
              <w:r w:rsidRPr="001856AA">
                <w:rPr>
                  <w:b/>
                  <w:bCs/>
                  <w:lang w:val="da-DK"/>
                </w:rPr>
                <w:t>Chấp nhận Null</w:t>
              </w:r>
            </w:ins>
          </w:p>
        </w:tc>
        <w:tc>
          <w:tcPr>
            <w:tcW w:w="838" w:type="dxa"/>
            <w:noWrap/>
            <w:vAlign w:val="center"/>
            <w:hideMark/>
          </w:tcPr>
          <w:p w14:paraId="2A3E8709" w14:textId="77777777" w:rsidR="00D10B12" w:rsidRPr="001856AA" w:rsidRDefault="00D10B12" w:rsidP="00870304">
            <w:pPr>
              <w:spacing w:line="276" w:lineRule="auto"/>
              <w:jc w:val="center"/>
              <w:rPr>
                <w:ins w:id="50503" w:author="Tran Huan" w:date="2018-12-03T01:24:00Z"/>
                <w:b/>
                <w:bCs/>
              </w:rPr>
            </w:pPr>
            <w:ins w:id="50504" w:author="Tran Huan" w:date="2018-12-03T01:24:00Z">
              <w:r w:rsidRPr="001856AA">
                <w:rPr>
                  <w:b/>
                  <w:bCs/>
                  <w:lang w:val="da-DK"/>
                </w:rPr>
                <w:t>Khóa chính</w:t>
              </w:r>
            </w:ins>
          </w:p>
        </w:tc>
        <w:tc>
          <w:tcPr>
            <w:tcW w:w="823" w:type="dxa"/>
            <w:noWrap/>
            <w:vAlign w:val="center"/>
            <w:hideMark/>
          </w:tcPr>
          <w:p w14:paraId="3BCF2F80" w14:textId="77777777" w:rsidR="00D10B12" w:rsidRPr="001856AA" w:rsidRDefault="00D10B12" w:rsidP="00870304">
            <w:pPr>
              <w:spacing w:line="276" w:lineRule="auto"/>
              <w:jc w:val="center"/>
              <w:rPr>
                <w:ins w:id="50505" w:author="Tran Huan" w:date="2018-12-03T01:24:00Z"/>
                <w:b/>
                <w:bCs/>
              </w:rPr>
            </w:pPr>
            <w:ins w:id="50506" w:author="Tran Huan" w:date="2018-12-03T01:24:00Z">
              <w:r w:rsidRPr="001856AA">
                <w:rPr>
                  <w:b/>
                  <w:bCs/>
                  <w:lang w:val="da-DK"/>
                </w:rPr>
                <w:t>Khóa ngoại</w:t>
              </w:r>
            </w:ins>
          </w:p>
        </w:tc>
        <w:tc>
          <w:tcPr>
            <w:tcW w:w="2228" w:type="dxa"/>
            <w:noWrap/>
            <w:vAlign w:val="center"/>
            <w:hideMark/>
          </w:tcPr>
          <w:p w14:paraId="165E0311" w14:textId="77777777" w:rsidR="00D10B12" w:rsidRPr="001856AA" w:rsidRDefault="00D10B12" w:rsidP="00870304">
            <w:pPr>
              <w:spacing w:line="276" w:lineRule="auto"/>
              <w:ind w:right="226"/>
              <w:jc w:val="center"/>
              <w:rPr>
                <w:ins w:id="50507" w:author="Tran Huan" w:date="2018-12-03T01:24:00Z"/>
                <w:b/>
                <w:bCs/>
              </w:rPr>
            </w:pPr>
            <w:ins w:id="50508" w:author="Tran Huan" w:date="2018-12-03T01:24:00Z">
              <w:r w:rsidRPr="001856AA">
                <w:rPr>
                  <w:b/>
                  <w:bCs/>
                  <w:lang w:val="da-DK"/>
                </w:rPr>
                <w:t>Mô tả</w:t>
              </w:r>
            </w:ins>
          </w:p>
        </w:tc>
      </w:tr>
      <w:tr w:rsidR="00D10B12" w:rsidRPr="001856AA" w14:paraId="251B8C20" w14:textId="77777777" w:rsidTr="00870304">
        <w:trPr>
          <w:trHeight w:val="300"/>
          <w:ins w:id="50509" w:author="Tran Huan" w:date="2018-12-03T01:24:00Z"/>
        </w:trPr>
        <w:tc>
          <w:tcPr>
            <w:tcW w:w="708" w:type="dxa"/>
            <w:noWrap/>
            <w:vAlign w:val="center"/>
            <w:hideMark/>
          </w:tcPr>
          <w:p w14:paraId="67B23A9B" w14:textId="77777777" w:rsidR="00D10B12" w:rsidRPr="00FD2760" w:rsidRDefault="00D10B12" w:rsidP="00870304">
            <w:pPr>
              <w:spacing w:line="276" w:lineRule="auto"/>
              <w:jc w:val="center"/>
              <w:rPr>
                <w:ins w:id="50510" w:author="Tran Huan" w:date="2018-12-03T01:24:00Z"/>
              </w:rPr>
            </w:pPr>
            <w:ins w:id="50511" w:author="Tran Huan" w:date="2018-12-03T01:24:00Z">
              <w:r w:rsidRPr="00FD2760">
                <w:t>1</w:t>
              </w:r>
            </w:ins>
          </w:p>
        </w:tc>
        <w:tc>
          <w:tcPr>
            <w:tcW w:w="1820" w:type="dxa"/>
            <w:noWrap/>
            <w:hideMark/>
          </w:tcPr>
          <w:p w14:paraId="3B7F3A9B" w14:textId="77777777" w:rsidR="00D10B12" w:rsidRPr="00FD2760" w:rsidRDefault="00D10B12" w:rsidP="00870304">
            <w:pPr>
              <w:spacing w:line="276" w:lineRule="auto"/>
              <w:rPr>
                <w:ins w:id="50512" w:author="Tran Huan" w:date="2018-12-03T01:24:00Z"/>
              </w:rPr>
            </w:pPr>
            <w:ins w:id="50513" w:author="Tran Huan" w:date="2018-12-03T01:24:00Z">
              <w:r w:rsidRPr="00FD2760">
                <w:t>id</w:t>
              </w:r>
            </w:ins>
          </w:p>
        </w:tc>
        <w:tc>
          <w:tcPr>
            <w:tcW w:w="1300" w:type="dxa"/>
            <w:noWrap/>
            <w:hideMark/>
          </w:tcPr>
          <w:p w14:paraId="1AF80E2C" w14:textId="77777777" w:rsidR="00D10B12" w:rsidRPr="00FD2760" w:rsidRDefault="00D10B12" w:rsidP="00870304">
            <w:pPr>
              <w:spacing w:line="276" w:lineRule="auto"/>
              <w:rPr>
                <w:ins w:id="50514" w:author="Tran Huan" w:date="2018-12-03T01:24:00Z"/>
              </w:rPr>
            </w:pPr>
            <w:ins w:id="50515" w:author="Tran Huan" w:date="2018-12-03T01:24:00Z">
              <w:r w:rsidRPr="00FD2760">
                <w:t>numeric</w:t>
              </w:r>
            </w:ins>
          </w:p>
        </w:tc>
        <w:tc>
          <w:tcPr>
            <w:tcW w:w="1098" w:type="dxa"/>
            <w:noWrap/>
            <w:vAlign w:val="center"/>
            <w:hideMark/>
          </w:tcPr>
          <w:p w14:paraId="39447ADD" w14:textId="77777777" w:rsidR="00D10B12" w:rsidRPr="00FD2760" w:rsidRDefault="00D10B12" w:rsidP="00870304">
            <w:pPr>
              <w:spacing w:line="276" w:lineRule="auto"/>
              <w:jc w:val="center"/>
              <w:rPr>
                <w:ins w:id="50516" w:author="Tran Huan" w:date="2018-12-03T01:24:00Z"/>
              </w:rPr>
            </w:pPr>
          </w:p>
        </w:tc>
        <w:tc>
          <w:tcPr>
            <w:tcW w:w="838" w:type="dxa"/>
            <w:noWrap/>
            <w:vAlign w:val="center"/>
            <w:hideMark/>
          </w:tcPr>
          <w:p w14:paraId="132A31B3" w14:textId="77777777" w:rsidR="00D10B12" w:rsidRPr="00FD2760" w:rsidRDefault="00D10B12" w:rsidP="00870304">
            <w:pPr>
              <w:spacing w:line="276" w:lineRule="auto"/>
              <w:jc w:val="center"/>
              <w:rPr>
                <w:ins w:id="50517" w:author="Tran Huan" w:date="2018-12-03T01:24:00Z"/>
              </w:rPr>
            </w:pPr>
            <w:ins w:id="50518" w:author="Tran Huan" w:date="2018-12-03T01:24:00Z">
              <w:r w:rsidRPr="00FD2760">
                <w:t>X</w:t>
              </w:r>
            </w:ins>
          </w:p>
        </w:tc>
        <w:tc>
          <w:tcPr>
            <w:tcW w:w="823" w:type="dxa"/>
            <w:noWrap/>
            <w:vAlign w:val="center"/>
            <w:hideMark/>
          </w:tcPr>
          <w:p w14:paraId="54C16975" w14:textId="77777777" w:rsidR="00D10B12" w:rsidRPr="00FD2760" w:rsidRDefault="00D10B12" w:rsidP="00870304">
            <w:pPr>
              <w:spacing w:line="276" w:lineRule="auto"/>
              <w:jc w:val="center"/>
              <w:rPr>
                <w:ins w:id="50519" w:author="Tran Huan" w:date="2018-12-03T01:24:00Z"/>
              </w:rPr>
            </w:pPr>
          </w:p>
        </w:tc>
        <w:tc>
          <w:tcPr>
            <w:tcW w:w="2228" w:type="dxa"/>
            <w:noWrap/>
            <w:hideMark/>
          </w:tcPr>
          <w:p w14:paraId="1AF787A5" w14:textId="77777777" w:rsidR="00D10B12" w:rsidRPr="00FD2760" w:rsidRDefault="00D10B12" w:rsidP="00870304">
            <w:pPr>
              <w:spacing w:line="276" w:lineRule="auto"/>
              <w:rPr>
                <w:ins w:id="50520" w:author="Tran Huan" w:date="2018-12-03T01:24:00Z"/>
                <w:lang w:val="en-US"/>
              </w:rPr>
            </w:pPr>
            <w:ins w:id="50521" w:author="Tran Huan" w:date="2018-12-03T01:24:00Z">
              <w:r w:rsidRPr="00FD2760">
                <w:t>ID</w:t>
              </w:r>
            </w:ins>
          </w:p>
        </w:tc>
      </w:tr>
      <w:tr w:rsidR="00D10B12" w:rsidRPr="001856AA" w14:paraId="522FB3EA" w14:textId="77777777" w:rsidTr="00870304">
        <w:trPr>
          <w:trHeight w:val="300"/>
          <w:ins w:id="50522" w:author="Tran Huan" w:date="2018-12-03T01:24:00Z"/>
        </w:trPr>
        <w:tc>
          <w:tcPr>
            <w:tcW w:w="708" w:type="dxa"/>
            <w:noWrap/>
            <w:vAlign w:val="center"/>
            <w:hideMark/>
          </w:tcPr>
          <w:p w14:paraId="2CDB7088" w14:textId="77777777" w:rsidR="00D10B12" w:rsidRPr="00FD2760" w:rsidRDefault="00D10B12" w:rsidP="00870304">
            <w:pPr>
              <w:spacing w:line="276" w:lineRule="auto"/>
              <w:jc w:val="center"/>
              <w:rPr>
                <w:ins w:id="50523" w:author="Tran Huan" w:date="2018-12-03T01:24:00Z"/>
              </w:rPr>
            </w:pPr>
            <w:ins w:id="50524" w:author="Tran Huan" w:date="2018-12-03T01:24:00Z">
              <w:r w:rsidRPr="00FD2760">
                <w:t>2</w:t>
              </w:r>
            </w:ins>
          </w:p>
        </w:tc>
        <w:tc>
          <w:tcPr>
            <w:tcW w:w="1820" w:type="dxa"/>
            <w:noWrap/>
            <w:hideMark/>
          </w:tcPr>
          <w:p w14:paraId="7978E120" w14:textId="77777777" w:rsidR="00D10B12" w:rsidRPr="00FD2760" w:rsidRDefault="00D10B12" w:rsidP="00870304">
            <w:pPr>
              <w:spacing w:line="276" w:lineRule="auto"/>
              <w:rPr>
                <w:ins w:id="50525" w:author="Tran Huan" w:date="2018-12-03T01:24:00Z"/>
                <w:lang w:val="en-US"/>
              </w:rPr>
            </w:pPr>
            <w:ins w:id="50526" w:author="Tran Huan" w:date="2018-12-03T01:24:00Z">
              <w:r>
                <w:rPr>
                  <w:lang w:val="en-US"/>
                </w:rPr>
                <w:t>service</w:t>
              </w:r>
              <w:r w:rsidRPr="00FD2760">
                <w:t>_</w:t>
              </w:r>
              <w:r>
                <w:rPr>
                  <w:lang w:val="en-US"/>
                </w:rPr>
                <w:t>type_id</w:t>
              </w:r>
            </w:ins>
          </w:p>
        </w:tc>
        <w:tc>
          <w:tcPr>
            <w:tcW w:w="1300" w:type="dxa"/>
            <w:noWrap/>
            <w:hideMark/>
          </w:tcPr>
          <w:p w14:paraId="2D619305" w14:textId="77777777" w:rsidR="00D10B12" w:rsidRPr="00FD2760" w:rsidRDefault="00D10B12" w:rsidP="00870304">
            <w:pPr>
              <w:spacing w:line="276" w:lineRule="auto"/>
              <w:rPr>
                <w:ins w:id="50527" w:author="Tran Huan" w:date="2018-12-03T01:24:00Z"/>
                <w:lang w:val="en-US"/>
              </w:rPr>
            </w:pPr>
            <w:ins w:id="50528" w:author="Tran Huan" w:date="2018-12-03T01:24:00Z">
              <w:r>
                <w:rPr>
                  <w:lang w:val="en-US"/>
                </w:rPr>
                <w:t>numeric</w:t>
              </w:r>
            </w:ins>
          </w:p>
        </w:tc>
        <w:tc>
          <w:tcPr>
            <w:tcW w:w="1098" w:type="dxa"/>
            <w:noWrap/>
            <w:vAlign w:val="center"/>
            <w:hideMark/>
          </w:tcPr>
          <w:p w14:paraId="1351ED2D" w14:textId="77777777" w:rsidR="00D10B12" w:rsidRPr="00FD2760" w:rsidRDefault="00D10B12" w:rsidP="00870304">
            <w:pPr>
              <w:spacing w:line="276" w:lineRule="auto"/>
              <w:jc w:val="center"/>
              <w:rPr>
                <w:ins w:id="50529" w:author="Tran Huan" w:date="2018-12-03T01:24:00Z"/>
              </w:rPr>
            </w:pPr>
          </w:p>
        </w:tc>
        <w:tc>
          <w:tcPr>
            <w:tcW w:w="838" w:type="dxa"/>
            <w:noWrap/>
            <w:vAlign w:val="center"/>
            <w:hideMark/>
          </w:tcPr>
          <w:p w14:paraId="4904A054" w14:textId="77777777" w:rsidR="00D10B12" w:rsidRPr="00FD2760" w:rsidRDefault="00D10B12" w:rsidP="00870304">
            <w:pPr>
              <w:spacing w:line="276" w:lineRule="auto"/>
              <w:jc w:val="center"/>
              <w:rPr>
                <w:ins w:id="50530" w:author="Tran Huan" w:date="2018-12-03T01:24:00Z"/>
              </w:rPr>
            </w:pPr>
          </w:p>
        </w:tc>
        <w:tc>
          <w:tcPr>
            <w:tcW w:w="823" w:type="dxa"/>
            <w:noWrap/>
            <w:vAlign w:val="center"/>
            <w:hideMark/>
          </w:tcPr>
          <w:p w14:paraId="51878D35" w14:textId="77777777" w:rsidR="00D10B12" w:rsidRPr="00FD2760" w:rsidRDefault="00D10B12" w:rsidP="00870304">
            <w:pPr>
              <w:spacing w:line="276" w:lineRule="auto"/>
              <w:jc w:val="center"/>
              <w:rPr>
                <w:ins w:id="50531" w:author="Tran Huan" w:date="2018-12-03T01:24:00Z"/>
                <w:lang w:val="en-US"/>
              </w:rPr>
            </w:pPr>
            <w:ins w:id="50532" w:author="Tran Huan" w:date="2018-12-03T01:24:00Z">
              <w:r>
                <w:rPr>
                  <w:lang w:val="en-US"/>
                </w:rPr>
                <w:t>X</w:t>
              </w:r>
            </w:ins>
          </w:p>
        </w:tc>
        <w:tc>
          <w:tcPr>
            <w:tcW w:w="2228" w:type="dxa"/>
            <w:noWrap/>
            <w:hideMark/>
          </w:tcPr>
          <w:p w14:paraId="58410A29" w14:textId="77777777" w:rsidR="00D10B12" w:rsidRPr="00FD2760" w:rsidRDefault="00D10B12" w:rsidP="00870304">
            <w:pPr>
              <w:spacing w:line="276" w:lineRule="auto"/>
              <w:rPr>
                <w:ins w:id="50533" w:author="Tran Huan" w:date="2018-12-03T01:24:00Z"/>
                <w:lang w:val="en-US"/>
              </w:rPr>
            </w:pPr>
            <w:ins w:id="50534" w:author="Tran Huan" w:date="2018-12-03T01:24:00Z">
              <w:r>
                <w:rPr>
                  <w:lang w:val="en-US"/>
                </w:rPr>
                <w:t>ID dịch vụ.</w:t>
              </w:r>
            </w:ins>
          </w:p>
        </w:tc>
      </w:tr>
      <w:tr w:rsidR="00D10B12" w:rsidRPr="001856AA" w14:paraId="4FDF46E7" w14:textId="77777777" w:rsidTr="00870304">
        <w:trPr>
          <w:trHeight w:val="300"/>
          <w:ins w:id="50535" w:author="Tran Huan" w:date="2018-12-03T01:24:00Z"/>
        </w:trPr>
        <w:tc>
          <w:tcPr>
            <w:tcW w:w="708" w:type="dxa"/>
            <w:noWrap/>
            <w:vAlign w:val="center"/>
          </w:tcPr>
          <w:p w14:paraId="0B15FCDD" w14:textId="77777777" w:rsidR="00D10B12" w:rsidRPr="00FD2760" w:rsidRDefault="00D10B12" w:rsidP="00870304">
            <w:pPr>
              <w:spacing w:line="276" w:lineRule="auto"/>
              <w:jc w:val="center"/>
              <w:rPr>
                <w:ins w:id="50536" w:author="Tran Huan" w:date="2018-12-03T01:24:00Z"/>
                <w:lang w:val="en-US"/>
              </w:rPr>
            </w:pPr>
            <w:ins w:id="50537" w:author="Tran Huan" w:date="2018-12-03T01:24:00Z">
              <w:r>
                <w:rPr>
                  <w:lang w:val="en-US"/>
                </w:rPr>
                <w:t>3</w:t>
              </w:r>
            </w:ins>
          </w:p>
        </w:tc>
        <w:tc>
          <w:tcPr>
            <w:tcW w:w="1820" w:type="dxa"/>
            <w:noWrap/>
          </w:tcPr>
          <w:p w14:paraId="6592707E" w14:textId="77777777" w:rsidR="00D10B12" w:rsidRDefault="00D10B12" w:rsidP="00870304">
            <w:pPr>
              <w:spacing w:line="276" w:lineRule="auto"/>
              <w:rPr>
                <w:ins w:id="50538" w:author="Tran Huan" w:date="2018-12-03T01:24:00Z"/>
                <w:lang w:val="en-US"/>
              </w:rPr>
            </w:pPr>
            <w:ins w:id="50539" w:author="Tran Huan" w:date="2018-12-03T01:24:00Z">
              <w:r>
                <w:rPr>
                  <w:lang w:val="en-US"/>
                </w:rPr>
                <w:t>branch_id</w:t>
              </w:r>
            </w:ins>
          </w:p>
        </w:tc>
        <w:tc>
          <w:tcPr>
            <w:tcW w:w="1300" w:type="dxa"/>
            <w:noWrap/>
          </w:tcPr>
          <w:p w14:paraId="3DF2732E" w14:textId="77777777" w:rsidR="00D10B12" w:rsidRPr="00FD2760" w:rsidRDefault="00D10B12" w:rsidP="00870304">
            <w:pPr>
              <w:spacing w:line="276" w:lineRule="auto"/>
              <w:rPr>
                <w:ins w:id="50540" w:author="Tran Huan" w:date="2018-12-03T01:24:00Z"/>
              </w:rPr>
            </w:pPr>
            <w:ins w:id="50541" w:author="Tran Huan" w:date="2018-12-03T01:24:00Z">
              <w:r>
                <w:rPr>
                  <w:lang w:val="en-US"/>
                </w:rPr>
                <w:t>numeric</w:t>
              </w:r>
            </w:ins>
          </w:p>
        </w:tc>
        <w:tc>
          <w:tcPr>
            <w:tcW w:w="1098" w:type="dxa"/>
            <w:noWrap/>
            <w:vAlign w:val="center"/>
          </w:tcPr>
          <w:p w14:paraId="19398AA6" w14:textId="77777777" w:rsidR="00D10B12" w:rsidRPr="00FD2760" w:rsidRDefault="00D10B12" w:rsidP="00870304">
            <w:pPr>
              <w:spacing w:line="276" w:lineRule="auto"/>
              <w:jc w:val="center"/>
              <w:rPr>
                <w:ins w:id="50542" w:author="Tran Huan" w:date="2018-12-03T01:24:00Z"/>
              </w:rPr>
            </w:pPr>
          </w:p>
        </w:tc>
        <w:tc>
          <w:tcPr>
            <w:tcW w:w="838" w:type="dxa"/>
            <w:noWrap/>
            <w:vAlign w:val="center"/>
          </w:tcPr>
          <w:p w14:paraId="4F88BB1A" w14:textId="77777777" w:rsidR="00D10B12" w:rsidRPr="00FD2760" w:rsidRDefault="00D10B12" w:rsidP="00870304">
            <w:pPr>
              <w:spacing w:line="276" w:lineRule="auto"/>
              <w:jc w:val="center"/>
              <w:rPr>
                <w:ins w:id="50543" w:author="Tran Huan" w:date="2018-12-03T01:24:00Z"/>
              </w:rPr>
            </w:pPr>
          </w:p>
        </w:tc>
        <w:tc>
          <w:tcPr>
            <w:tcW w:w="823" w:type="dxa"/>
            <w:noWrap/>
            <w:vAlign w:val="center"/>
          </w:tcPr>
          <w:p w14:paraId="4B7EA225" w14:textId="77777777" w:rsidR="00D10B12" w:rsidRPr="00FD2760" w:rsidRDefault="00D10B12" w:rsidP="00870304">
            <w:pPr>
              <w:spacing w:line="276" w:lineRule="auto"/>
              <w:jc w:val="center"/>
              <w:rPr>
                <w:ins w:id="50544" w:author="Tran Huan" w:date="2018-12-03T01:24:00Z"/>
                <w:lang w:val="en-US"/>
              </w:rPr>
            </w:pPr>
            <w:ins w:id="50545" w:author="Tran Huan" w:date="2018-12-03T01:24:00Z">
              <w:r>
                <w:rPr>
                  <w:lang w:val="en-US"/>
                </w:rPr>
                <w:t>X</w:t>
              </w:r>
            </w:ins>
          </w:p>
        </w:tc>
        <w:tc>
          <w:tcPr>
            <w:tcW w:w="2228" w:type="dxa"/>
            <w:noWrap/>
          </w:tcPr>
          <w:p w14:paraId="541F4D24" w14:textId="77777777" w:rsidR="00D10B12" w:rsidRDefault="00D10B12" w:rsidP="00870304">
            <w:pPr>
              <w:spacing w:line="276" w:lineRule="auto"/>
              <w:rPr>
                <w:ins w:id="50546" w:author="Tran Huan" w:date="2018-12-03T01:24:00Z"/>
                <w:lang w:val="en-US"/>
              </w:rPr>
            </w:pPr>
            <w:ins w:id="50547" w:author="Tran Huan" w:date="2018-12-03T01:24:00Z">
              <w:r>
                <w:rPr>
                  <w:lang w:val="en-US"/>
                </w:rPr>
                <w:t xml:space="preserve">ID chi nhánh. </w:t>
              </w:r>
            </w:ins>
          </w:p>
        </w:tc>
      </w:tr>
      <w:tr w:rsidR="00D10B12" w:rsidRPr="001856AA" w14:paraId="7233CEB9" w14:textId="77777777" w:rsidTr="00870304">
        <w:trPr>
          <w:trHeight w:val="300"/>
          <w:ins w:id="50548" w:author="Tran Huan" w:date="2018-12-03T01:24:00Z"/>
        </w:trPr>
        <w:tc>
          <w:tcPr>
            <w:tcW w:w="708" w:type="dxa"/>
            <w:noWrap/>
            <w:vAlign w:val="center"/>
            <w:hideMark/>
          </w:tcPr>
          <w:p w14:paraId="43AFEA2E" w14:textId="77777777" w:rsidR="00D10B12" w:rsidRPr="00FD2760" w:rsidRDefault="00D10B12" w:rsidP="00870304">
            <w:pPr>
              <w:spacing w:line="276" w:lineRule="auto"/>
              <w:jc w:val="center"/>
              <w:rPr>
                <w:ins w:id="50549" w:author="Tran Huan" w:date="2018-12-03T01:24:00Z"/>
                <w:lang w:val="en-US"/>
              </w:rPr>
            </w:pPr>
            <w:ins w:id="50550" w:author="Tran Huan" w:date="2018-12-03T01:24:00Z">
              <w:r>
                <w:rPr>
                  <w:lang w:val="en-US"/>
                </w:rPr>
                <w:t>4</w:t>
              </w:r>
            </w:ins>
          </w:p>
        </w:tc>
        <w:tc>
          <w:tcPr>
            <w:tcW w:w="1820" w:type="dxa"/>
            <w:noWrap/>
            <w:hideMark/>
          </w:tcPr>
          <w:p w14:paraId="4EB7AD85" w14:textId="77777777" w:rsidR="00D10B12" w:rsidRPr="00FD2760" w:rsidRDefault="00D10B12" w:rsidP="00870304">
            <w:pPr>
              <w:spacing w:line="276" w:lineRule="auto"/>
              <w:rPr>
                <w:ins w:id="50551" w:author="Tran Huan" w:date="2018-12-03T01:24:00Z"/>
              </w:rPr>
            </w:pPr>
            <w:ins w:id="50552" w:author="Tran Huan" w:date="2018-12-03T01:24:00Z">
              <w:r w:rsidRPr="00FD2760">
                <w:t>status</w:t>
              </w:r>
            </w:ins>
          </w:p>
        </w:tc>
        <w:tc>
          <w:tcPr>
            <w:tcW w:w="1300" w:type="dxa"/>
            <w:noWrap/>
            <w:hideMark/>
          </w:tcPr>
          <w:p w14:paraId="778893BD" w14:textId="77777777" w:rsidR="00D10B12" w:rsidRPr="00FD2760" w:rsidRDefault="00D10B12" w:rsidP="00870304">
            <w:pPr>
              <w:spacing w:line="276" w:lineRule="auto"/>
              <w:rPr>
                <w:ins w:id="50553" w:author="Tran Huan" w:date="2018-12-03T01:24:00Z"/>
              </w:rPr>
            </w:pPr>
            <w:ins w:id="50554" w:author="Tran Huan" w:date="2018-12-03T01:24:00Z">
              <w:r w:rsidRPr="00FD2760">
                <w:t>character varying</w:t>
              </w:r>
            </w:ins>
          </w:p>
        </w:tc>
        <w:tc>
          <w:tcPr>
            <w:tcW w:w="1098" w:type="dxa"/>
            <w:noWrap/>
            <w:vAlign w:val="center"/>
            <w:hideMark/>
          </w:tcPr>
          <w:p w14:paraId="4D98C45A" w14:textId="77777777" w:rsidR="00D10B12" w:rsidRPr="00FD2760" w:rsidRDefault="00D10B12" w:rsidP="00870304">
            <w:pPr>
              <w:spacing w:line="276" w:lineRule="auto"/>
              <w:jc w:val="center"/>
              <w:rPr>
                <w:ins w:id="50555" w:author="Tran Huan" w:date="2018-12-03T01:24:00Z"/>
              </w:rPr>
            </w:pPr>
            <w:ins w:id="50556" w:author="Tran Huan" w:date="2018-12-03T01:24:00Z">
              <w:r w:rsidRPr="00FD2760">
                <w:t>X</w:t>
              </w:r>
            </w:ins>
          </w:p>
        </w:tc>
        <w:tc>
          <w:tcPr>
            <w:tcW w:w="838" w:type="dxa"/>
            <w:noWrap/>
            <w:vAlign w:val="center"/>
            <w:hideMark/>
          </w:tcPr>
          <w:p w14:paraId="78B192EC" w14:textId="77777777" w:rsidR="00D10B12" w:rsidRPr="00FD2760" w:rsidRDefault="00D10B12" w:rsidP="00870304">
            <w:pPr>
              <w:spacing w:line="276" w:lineRule="auto"/>
              <w:jc w:val="center"/>
              <w:rPr>
                <w:ins w:id="50557" w:author="Tran Huan" w:date="2018-12-03T01:24:00Z"/>
              </w:rPr>
            </w:pPr>
          </w:p>
        </w:tc>
        <w:tc>
          <w:tcPr>
            <w:tcW w:w="823" w:type="dxa"/>
            <w:noWrap/>
            <w:vAlign w:val="center"/>
            <w:hideMark/>
          </w:tcPr>
          <w:p w14:paraId="4F5E6CF5" w14:textId="77777777" w:rsidR="00D10B12" w:rsidRPr="00FD2760" w:rsidRDefault="00D10B12" w:rsidP="00870304">
            <w:pPr>
              <w:spacing w:line="276" w:lineRule="auto"/>
              <w:jc w:val="center"/>
              <w:rPr>
                <w:ins w:id="50558" w:author="Tran Huan" w:date="2018-12-03T01:24:00Z"/>
              </w:rPr>
            </w:pPr>
          </w:p>
        </w:tc>
        <w:tc>
          <w:tcPr>
            <w:tcW w:w="2228" w:type="dxa"/>
            <w:noWrap/>
            <w:hideMark/>
          </w:tcPr>
          <w:p w14:paraId="7486CB57" w14:textId="77777777" w:rsidR="00D10B12" w:rsidRPr="00FD2760" w:rsidRDefault="00D10B12" w:rsidP="00870304">
            <w:pPr>
              <w:keepNext/>
              <w:spacing w:line="276" w:lineRule="auto"/>
              <w:rPr>
                <w:ins w:id="50559" w:author="Tran Huan" w:date="2018-12-03T01:24:00Z"/>
              </w:rPr>
            </w:pPr>
            <w:ins w:id="50560" w:author="Tran Huan" w:date="2018-12-03T01:24:00Z">
              <w:r w:rsidRPr="00FD2760">
                <w:t>Trạng thái</w:t>
              </w:r>
            </w:ins>
          </w:p>
        </w:tc>
      </w:tr>
    </w:tbl>
    <w:p w14:paraId="488E94CE" w14:textId="6D4F2904" w:rsidR="00D10B12" w:rsidRPr="00266AC8" w:rsidRDefault="00D10B12" w:rsidP="00F72AE0">
      <w:pPr>
        <w:pStyle w:val="Caption"/>
        <w:rPr>
          <w:ins w:id="50561" w:author="Tran Huan" w:date="2018-12-03T01:24:00Z"/>
        </w:rPr>
        <w:pPrChange w:id="50562" w:author="Tran Huan" w:date="2018-12-03T02:05:00Z">
          <w:pPr>
            <w:pStyle w:val="Caption"/>
          </w:pPr>
        </w:pPrChange>
      </w:pPr>
      <w:bookmarkStart w:id="50563" w:name="_Toc530993039"/>
      <w:bookmarkStart w:id="50564" w:name="_Toc531584517"/>
      <w:ins w:id="50565" w:author="Tran Huan" w:date="2018-12-03T01:24:00Z">
        <w:r>
          <w:t xml:space="preserve">Bảng </w:t>
        </w:r>
      </w:ins>
      <w:ins w:id="50566" w:author="Tran Huan" w:date="2018-12-03T02:43:00Z">
        <w:r w:rsidR="00867A6B">
          <w:fldChar w:fldCharType="begin"/>
        </w:r>
        <w:r w:rsidR="00867A6B">
          <w:instrText xml:space="preserve"> STYLEREF 1 \s </w:instrText>
        </w:r>
      </w:ins>
      <w:r w:rsidR="00867A6B">
        <w:fldChar w:fldCharType="separate"/>
      </w:r>
      <w:r w:rsidR="00867A6B">
        <w:rPr>
          <w:noProof/>
        </w:rPr>
        <w:t>4</w:t>
      </w:r>
      <w:ins w:id="50567"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50568" w:author="Tran Huan" w:date="2018-12-03T02:43:00Z">
        <w:r w:rsidR="00867A6B">
          <w:rPr>
            <w:noProof/>
          </w:rPr>
          <w:t>21</w:t>
        </w:r>
        <w:r w:rsidR="00867A6B">
          <w:fldChar w:fldCharType="end"/>
        </w:r>
      </w:ins>
      <w:ins w:id="50569" w:author="Tran Huan" w:date="2018-12-03T01:24:00Z">
        <w:r w:rsidRPr="00C72765">
          <w:t xml:space="preserve"> </w:t>
        </w:r>
        <w:r w:rsidRPr="008F40CD">
          <w:rPr>
            <w:i/>
          </w:rPr>
          <w:t>Bảng dữ liệu dịch vụ theo chi nhánh</w:t>
        </w:r>
        <w:bookmarkEnd w:id="50563"/>
        <w:bookmarkEnd w:id="50564"/>
      </w:ins>
    </w:p>
    <w:p w14:paraId="20EF7795" w14:textId="77777777" w:rsidR="00D10B12" w:rsidRDefault="00D10B12" w:rsidP="00D10B12">
      <w:pPr>
        <w:rPr>
          <w:ins w:id="50570" w:author="Tran Huan" w:date="2018-12-03T01:24:00Z"/>
          <w:b/>
          <w:lang w:val="en-US"/>
        </w:rPr>
      </w:pPr>
      <w:ins w:id="50571" w:author="Tran Huan" w:date="2018-12-03T01:24:00Z">
        <w:r>
          <w:rPr>
            <w:b/>
            <w:lang w:val="en-US"/>
          </w:rPr>
          <w:t>BẢNG STAFF</w:t>
        </w:r>
      </w:ins>
    </w:p>
    <w:tbl>
      <w:tblPr>
        <w:tblStyle w:val="TableGrid"/>
        <w:tblW w:w="8725" w:type="dxa"/>
        <w:tblLook w:val="04A0" w:firstRow="1" w:lastRow="0" w:firstColumn="1" w:lastColumn="0" w:noHBand="0" w:noVBand="1"/>
      </w:tblPr>
      <w:tblGrid>
        <w:gridCol w:w="708"/>
        <w:gridCol w:w="1820"/>
        <w:gridCol w:w="1300"/>
        <w:gridCol w:w="1098"/>
        <w:gridCol w:w="838"/>
        <w:gridCol w:w="823"/>
        <w:gridCol w:w="2138"/>
      </w:tblGrid>
      <w:tr w:rsidR="00D10B12" w:rsidRPr="001856AA" w14:paraId="08521AFA" w14:textId="77777777" w:rsidTr="00870304">
        <w:trPr>
          <w:trHeight w:val="300"/>
          <w:ins w:id="50572" w:author="Tran Huan" w:date="2018-12-03T01:24:00Z"/>
        </w:trPr>
        <w:tc>
          <w:tcPr>
            <w:tcW w:w="708" w:type="dxa"/>
            <w:noWrap/>
            <w:vAlign w:val="center"/>
            <w:hideMark/>
          </w:tcPr>
          <w:p w14:paraId="1DCB5351" w14:textId="77777777" w:rsidR="00D10B12" w:rsidRPr="001856AA" w:rsidRDefault="00D10B12" w:rsidP="00870304">
            <w:pPr>
              <w:spacing w:line="276" w:lineRule="auto"/>
              <w:jc w:val="center"/>
              <w:rPr>
                <w:ins w:id="50573" w:author="Tran Huan" w:date="2018-12-03T01:24:00Z"/>
                <w:b/>
                <w:bCs/>
              </w:rPr>
            </w:pPr>
            <w:ins w:id="50574" w:author="Tran Huan" w:date="2018-12-03T01:24:00Z">
              <w:r w:rsidRPr="001856AA">
                <w:rPr>
                  <w:b/>
                  <w:bCs/>
                  <w:lang w:val="da-DK"/>
                </w:rPr>
                <w:t>STT</w:t>
              </w:r>
            </w:ins>
          </w:p>
        </w:tc>
        <w:tc>
          <w:tcPr>
            <w:tcW w:w="1820" w:type="dxa"/>
            <w:noWrap/>
            <w:vAlign w:val="center"/>
            <w:hideMark/>
          </w:tcPr>
          <w:p w14:paraId="1C480925" w14:textId="77777777" w:rsidR="00D10B12" w:rsidRPr="001856AA" w:rsidRDefault="00D10B12" w:rsidP="00870304">
            <w:pPr>
              <w:spacing w:line="276" w:lineRule="auto"/>
              <w:jc w:val="center"/>
              <w:rPr>
                <w:ins w:id="50575" w:author="Tran Huan" w:date="2018-12-03T01:24:00Z"/>
                <w:b/>
                <w:bCs/>
              </w:rPr>
            </w:pPr>
            <w:ins w:id="50576" w:author="Tran Huan" w:date="2018-12-03T01:24:00Z">
              <w:r w:rsidRPr="001856AA">
                <w:rPr>
                  <w:b/>
                  <w:bCs/>
                  <w:lang w:val="da-DK"/>
                </w:rPr>
                <w:t>Tên trường</w:t>
              </w:r>
            </w:ins>
          </w:p>
        </w:tc>
        <w:tc>
          <w:tcPr>
            <w:tcW w:w="1300" w:type="dxa"/>
            <w:noWrap/>
            <w:vAlign w:val="center"/>
            <w:hideMark/>
          </w:tcPr>
          <w:p w14:paraId="12938532" w14:textId="77777777" w:rsidR="00D10B12" w:rsidRPr="001856AA" w:rsidRDefault="00D10B12" w:rsidP="00870304">
            <w:pPr>
              <w:spacing w:line="276" w:lineRule="auto"/>
              <w:jc w:val="center"/>
              <w:rPr>
                <w:ins w:id="50577" w:author="Tran Huan" w:date="2018-12-03T01:24:00Z"/>
                <w:b/>
                <w:bCs/>
              </w:rPr>
            </w:pPr>
            <w:ins w:id="50578" w:author="Tran Huan" w:date="2018-12-03T01:24:00Z">
              <w:r w:rsidRPr="001856AA">
                <w:rPr>
                  <w:b/>
                  <w:bCs/>
                  <w:lang w:val="da-DK"/>
                </w:rPr>
                <w:t>Kiểu</w:t>
              </w:r>
            </w:ins>
          </w:p>
        </w:tc>
        <w:tc>
          <w:tcPr>
            <w:tcW w:w="1098" w:type="dxa"/>
            <w:noWrap/>
            <w:vAlign w:val="center"/>
            <w:hideMark/>
          </w:tcPr>
          <w:p w14:paraId="40697DD8" w14:textId="77777777" w:rsidR="00D10B12" w:rsidRPr="001856AA" w:rsidRDefault="00D10B12" w:rsidP="00870304">
            <w:pPr>
              <w:spacing w:line="276" w:lineRule="auto"/>
              <w:jc w:val="center"/>
              <w:rPr>
                <w:ins w:id="50579" w:author="Tran Huan" w:date="2018-12-03T01:24:00Z"/>
                <w:b/>
                <w:bCs/>
              </w:rPr>
            </w:pPr>
            <w:ins w:id="50580" w:author="Tran Huan" w:date="2018-12-03T01:24:00Z">
              <w:r w:rsidRPr="001856AA">
                <w:rPr>
                  <w:b/>
                  <w:bCs/>
                  <w:lang w:val="da-DK"/>
                </w:rPr>
                <w:t>Chấp nhận Null</w:t>
              </w:r>
            </w:ins>
          </w:p>
        </w:tc>
        <w:tc>
          <w:tcPr>
            <w:tcW w:w="838" w:type="dxa"/>
            <w:noWrap/>
            <w:vAlign w:val="center"/>
            <w:hideMark/>
          </w:tcPr>
          <w:p w14:paraId="2A0DA787" w14:textId="77777777" w:rsidR="00D10B12" w:rsidRPr="001856AA" w:rsidRDefault="00D10B12" w:rsidP="00870304">
            <w:pPr>
              <w:spacing w:line="276" w:lineRule="auto"/>
              <w:jc w:val="center"/>
              <w:rPr>
                <w:ins w:id="50581" w:author="Tran Huan" w:date="2018-12-03T01:24:00Z"/>
                <w:b/>
                <w:bCs/>
              </w:rPr>
            </w:pPr>
            <w:ins w:id="50582" w:author="Tran Huan" w:date="2018-12-03T01:24:00Z">
              <w:r w:rsidRPr="001856AA">
                <w:rPr>
                  <w:b/>
                  <w:bCs/>
                  <w:lang w:val="da-DK"/>
                </w:rPr>
                <w:t>Khóa chính</w:t>
              </w:r>
            </w:ins>
          </w:p>
        </w:tc>
        <w:tc>
          <w:tcPr>
            <w:tcW w:w="823" w:type="dxa"/>
            <w:noWrap/>
            <w:vAlign w:val="center"/>
            <w:hideMark/>
          </w:tcPr>
          <w:p w14:paraId="68E0BAA3" w14:textId="77777777" w:rsidR="00D10B12" w:rsidRPr="001856AA" w:rsidRDefault="00D10B12" w:rsidP="00870304">
            <w:pPr>
              <w:spacing w:line="276" w:lineRule="auto"/>
              <w:jc w:val="center"/>
              <w:rPr>
                <w:ins w:id="50583" w:author="Tran Huan" w:date="2018-12-03T01:24:00Z"/>
                <w:b/>
                <w:bCs/>
              </w:rPr>
            </w:pPr>
            <w:ins w:id="50584" w:author="Tran Huan" w:date="2018-12-03T01:24:00Z">
              <w:r w:rsidRPr="001856AA">
                <w:rPr>
                  <w:b/>
                  <w:bCs/>
                  <w:lang w:val="da-DK"/>
                </w:rPr>
                <w:t>Khóa ngoại</w:t>
              </w:r>
            </w:ins>
          </w:p>
        </w:tc>
        <w:tc>
          <w:tcPr>
            <w:tcW w:w="2138" w:type="dxa"/>
            <w:noWrap/>
            <w:vAlign w:val="center"/>
            <w:hideMark/>
          </w:tcPr>
          <w:p w14:paraId="1064DBD4" w14:textId="77777777" w:rsidR="00D10B12" w:rsidRPr="001856AA" w:rsidRDefault="00D10B12" w:rsidP="00870304">
            <w:pPr>
              <w:spacing w:line="276" w:lineRule="auto"/>
              <w:ind w:right="226"/>
              <w:jc w:val="center"/>
              <w:rPr>
                <w:ins w:id="50585" w:author="Tran Huan" w:date="2018-12-03T01:24:00Z"/>
                <w:b/>
                <w:bCs/>
              </w:rPr>
            </w:pPr>
            <w:ins w:id="50586" w:author="Tran Huan" w:date="2018-12-03T01:24:00Z">
              <w:r w:rsidRPr="001856AA">
                <w:rPr>
                  <w:b/>
                  <w:bCs/>
                  <w:lang w:val="da-DK"/>
                </w:rPr>
                <w:t>Mô tả</w:t>
              </w:r>
            </w:ins>
          </w:p>
        </w:tc>
      </w:tr>
      <w:tr w:rsidR="00D10B12" w:rsidRPr="001856AA" w14:paraId="7B1E0E0B" w14:textId="77777777" w:rsidTr="00870304">
        <w:trPr>
          <w:trHeight w:val="300"/>
          <w:ins w:id="50587" w:author="Tran Huan" w:date="2018-12-03T01:24:00Z"/>
        </w:trPr>
        <w:tc>
          <w:tcPr>
            <w:tcW w:w="708" w:type="dxa"/>
            <w:noWrap/>
            <w:vAlign w:val="center"/>
            <w:hideMark/>
          </w:tcPr>
          <w:p w14:paraId="50E19CD2" w14:textId="77777777" w:rsidR="00D10B12" w:rsidRPr="00FD2760" w:rsidRDefault="00D10B12" w:rsidP="00870304">
            <w:pPr>
              <w:spacing w:line="276" w:lineRule="auto"/>
              <w:jc w:val="center"/>
              <w:rPr>
                <w:ins w:id="50588" w:author="Tran Huan" w:date="2018-12-03T01:24:00Z"/>
              </w:rPr>
            </w:pPr>
            <w:ins w:id="50589" w:author="Tran Huan" w:date="2018-12-03T01:24:00Z">
              <w:r w:rsidRPr="00FD2760">
                <w:t>1</w:t>
              </w:r>
            </w:ins>
          </w:p>
        </w:tc>
        <w:tc>
          <w:tcPr>
            <w:tcW w:w="1820" w:type="dxa"/>
            <w:noWrap/>
            <w:hideMark/>
          </w:tcPr>
          <w:p w14:paraId="7A4A005F" w14:textId="77777777" w:rsidR="00D10B12" w:rsidRPr="00FD2760" w:rsidRDefault="00D10B12" w:rsidP="00870304">
            <w:pPr>
              <w:spacing w:line="276" w:lineRule="auto"/>
              <w:rPr>
                <w:ins w:id="50590" w:author="Tran Huan" w:date="2018-12-03T01:24:00Z"/>
              </w:rPr>
            </w:pPr>
            <w:ins w:id="50591" w:author="Tran Huan" w:date="2018-12-03T01:24:00Z">
              <w:r w:rsidRPr="00FD2760">
                <w:t>id</w:t>
              </w:r>
            </w:ins>
          </w:p>
        </w:tc>
        <w:tc>
          <w:tcPr>
            <w:tcW w:w="1300" w:type="dxa"/>
            <w:noWrap/>
            <w:hideMark/>
          </w:tcPr>
          <w:p w14:paraId="03FD45C9" w14:textId="77777777" w:rsidR="00D10B12" w:rsidRPr="00FD2760" w:rsidRDefault="00D10B12" w:rsidP="00870304">
            <w:pPr>
              <w:spacing w:line="276" w:lineRule="auto"/>
              <w:rPr>
                <w:ins w:id="50592" w:author="Tran Huan" w:date="2018-12-03T01:24:00Z"/>
              </w:rPr>
            </w:pPr>
            <w:ins w:id="50593" w:author="Tran Huan" w:date="2018-12-03T01:24:00Z">
              <w:r w:rsidRPr="00FD2760">
                <w:t>numeric</w:t>
              </w:r>
            </w:ins>
          </w:p>
        </w:tc>
        <w:tc>
          <w:tcPr>
            <w:tcW w:w="1098" w:type="dxa"/>
            <w:noWrap/>
            <w:vAlign w:val="center"/>
            <w:hideMark/>
          </w:tcPr>
          <w:p w14:paraId="266ADA81" w14:textId="77777777" w:rsidR="00D10B12" w:rsidRPr="00FD2760" w:rsidRDefault="00D10B12" w:rsidP="00870304">
            <w:pPr>
              <w:spacing w:line="276" w:lineRule="auto"/>
              <w:jc w:val="center"/>
              <w:rPr>
                <w:ins w:id="50594" w:author="Tran Huan" w:date="2018-12-03T01:24:00Z"/>
              </w:rPr>
            </w:pPr>
          </w:p>
        </w:tc>
        <w:tc>
          <w:tcPr>
            <w:tcW w:w="838" w:type="dxa"/>
            <w:noWrap/>
            <w:vAlign w:val="center"/>
            <w:hideMark/>
          </w:tcPr>
          <w:p w14:paraId="6C4D6053" w14:textId="77777777" w:rsidR="00D10B12" w:rsidRPr="00FD2760" w:rsidRDefault="00D10B12" w:rsidP="00870304">
            <w:pPr>
              <w:spacing w:line="276" w:lineRule="auto"/>
              <w:jc w:val="center"/>
              <w:rPr>
                <w:ins w:id="50595" w:author="Tran Huan" w:date="2018-12-03T01:24:00Z"/>
              </w:rPr>
            </w:pPr>
            <w:ins w:id="50596" w:author="Tran Huan" w:date="2018-12-03T01:24:00Z">
              <w:r w:rsidRPr="00FD2760">
                <w:t>X</w:t>
              </w:r>
            </w:ins>
          </w:p>
        </w:tc>
        <w:tc>
          <w:tcPr>
            <w:tcW w:w="823" w:type="dxa"/>
            <w:noWrap/>
            <w:vAlign w:val="center"/>
            <w:hideMark/>
          </w:tcPr>
          <w:p w14:paraId="6F754BB5" w14:textId="77777777" w:rsidR="00D10B12" w:rsidRPr="00FD2760" w:rsidRDefault="00D10B12" w:rsidP="00870304">
            <w:pPr>
              <w:spacing w:line="276" w:lineRule="auto"/>
              <w:jc w:val="center"/>
              <w:rPr>
                <w:ins w:id="50597" w:author="Tran Huan" w:date="2018-12-03T01:24:00Z"/>
              </w:rPr>
            </w:pPr>
          </w:p>
        </w:tc>
        <w:tc>
          <w:tcPr>
            <w:tcW w:w="2138" w:type="dxa"/>
            <w:noWrap/>
            <w:hideMark/>
          </w:tcPr>
          <w:p w14:paraId="01E64CD4" w14:textId="77777777" w:rsidR="00D10B12" w:rsidRPr="00376EE3" w:rsidRDefault="00D10B12" w:rsidP="00870304">
            <w:pPr>
              <w:spacing w:line="276" w:lineRule="auto"/>
              <w:rPr>
                <w:ins w:id="50598" w:author="Tran Huan" w:date="2018-12-03T01:24:00Z"/>
                <w:lang w:val="en-US"/>
              </w:rPr>
            </w:pPr>
            <w:ins w:id="50599" w:author="Tran Huan" w:date="2018-12-03T01:24:00Z">
              <w:r w:rsidRPr="00FD2760">
                <w:t xml:space="preserve">ID </w:t>
              </w:r>
              <w:r>
                <w:rPr>
                  <w:lang w:val="en-US"/>
                </w:rPr>
                <w:t>nhân viên</w:t>
              </w:r>
            </w:ins>
          </w:p>
        </w:tc>
      </w:tr>
      <w:tr w:rsidR="00D10B12" w:rsidRPr="001856AA" w14:paraId="081C5338" w14:textId="77777777" w:rsidTr="00870304">
        <w:trPr>
          <w:trHeight w:val="300"/>
          <w:ins w:id="50600" w:author="Tran Huan" w:date="2018-12-03T01:24:00Z"/>
        </w:trPr>
        <w:tc>
          <w:tcPr>
            <w:tcW w:w="708" w:type="dxa"/>
            <w:noWrap/>
            <w:vAlign w:val="center"/>
            <w:hideMark/>
          </w:tcPr>
          <w:p w14:paraId="4B0DC292" w14:textId="77777777" w:rsidR="00D10B12" w:rsidRPr="00FD2760" w:rsidRDefault="00D10B12" w:rsidP="00870304">
            <w:pPr>
              <w:spacing w:line="276" w:lineRule="auto"/>
              <w:jc w:val="center"/>
              <w:rPr>
                <w:ins w:id="50601" w:author="Tran Huan" w:date="2018-12-03T01:24:00Z"/>
              </w:rPr>
            </w:pPr>
            <w:ins w:id="50602" w:author="Tran Huan" w:date="2018-12-03T01:24:00Z">
              <w:r w:rsidRPr="00FD2760">
                <w:t>2</w:t>
              </w:r>
            </w:ins>
          </w:p>
        </w:tc>
        <w:tc>
          <w:tcPr>
            <w:tcW w:w="1820" w:type="dxa"/>
            <w:noWrap/>
            <w:hideMark/>
          </w:tcPr>
          <w:p w14:paraId="69EE2E48" w14:textId="77777777" w:rsidR="00D10B12" w:rsidRPr="00FD2760" w:rsidRDefault="00D10B12" w:rsidP="00870304">
            <w:pPr>
              <w:spacing w:line="276" w:lineRule="auto"/>
              <w:rPr>
                <w:ins w:id="50603" w:author="Tran Huan" w:date="2018-12-03T01:24:00Z"/>
              </w:rPr>
            </w:pPr>
            <w:ins w:id="50604" w:author="Tran Huan" w:date="2018-12-03T01:24:00Z">
              <w:r>
                <w:rPr>
                  <w:lang w:val="en-US"/>
                </w:rPr>
                <w:t>full_name</w:t>
              </w:r>
            </w:ins>
          </w:p>
        </w:tc>
        <w:tc>
          <w:tcPr>
            <w:tcW w:w="1300" w:type="dxa"/>
            <w:noWrap/>
            <w:hideMark/>
          </w:tcPr>
          <w:p w14:paraId="717278CA" w14:textId="77777777" w:rsidR="00D10B12" w:rsidRPr="00FD2760" w:rsidRDefault="00D10B12" w:rsidP="00870304">
            <w:pPr>
              <w:spacing w:line="276" w:lineRule="auto"/>
              <w:rPr>
                <w:ins w:id="50605" w:author="Tran Huan" w:date="2018-12-03T01:24:00Z"/>
              </w:rPr>
            </w:pPr>
            <w:ins w:id="50606" w:author="Tran Huan" w:date="2018-12-03T01:24:00Z">
              <w:r w:rsidRPr="00FD2760">
                <w:t>character varying</w:t>
              </w:r>
            </w:ins>
          </w:p>
        </w:tc>
        <w:tc>
          <w:tcPr>
            <w:tcW w:w="1098" w:type="dxa"/>
            <w:noWrap/>
            <w:vAlign w:val="center"/>
            <w:hideMark/>
          </w:tcPr>
          <w:p w14:paraId="4F90C828" w14:textId="77777777" w:rsidR="00D10B12" w:rsidRPr="00FD2760" w:rsidRDefault="00D10B12" w:rsidP="00870304">
            <w:pPr>
              <w:spacing w:line="276" w:lineRule="auto"/>
              <w:jc w:val="center"/>
              <w:rPr>
                <w:ins w:id="50607" w:author="Tran Huan" w:date="2018-12-03T01:24:00Z"/>
              </w:rPr>
            </w:pPr>
          </w:p>
        </w:tc>
        <w:tc>
          <w:tcPr>
            <w:tcW w:w="838" w:type="dxa"/>
            <w:noWrap/>
            <w:vAlign w:val="center"/>
            <w:hideMark/>
          </w:tcPr>
          <w:p w14:paraId="005B7A3B" w14:textId="77777777" w:rsidR="00D10B12" w:rsidRPr="00FD2760" w:rsidRDefault="00D10B12" w:rsidP="00870304">
            <w:pPr>
              <w:spacing w:line="276" w:lineRule="auto"/>
              <w:jc w:val="center"/>
              <w:rPr>
                <w:ins w:id="50608" w:author="Tran Huan" w:date="2018-12-03T01:24:00Z"/>
              </w:rPr>
            </w:pPr>
          </w:p>
        </w:tc>
        <w:tc>
          <w:tcPr>
            <w:tcW w:w="823" w:type="dxa"/>
            <w:noWrap/>
            <w:vAlign w:val="center"/>
            <w:hideMark/>
          </w:tcPr>
          <w:p w14:paraId="506CD8CA" w14:textId="77777777" w:rsidR="00D10B12" w:rsidRPr="00FD2760" w:rsidRDefault="00D10B12" w:rsidP="00870304">
            <w:pPr>
              <w:spacing w:line="276" w:lineRule="auto"/>
              <w:jc w:val="center"/>
              <w:rPr>
                <w:ins w:id="50609" w:author="Tran Huan" w:date="2018-12-03T01:24:00Z"/>
              </w:rPr>
            </w:pPr>
          </w:p>
        </w:tc>
        <w:tc>
          <w:tcPr>
            <w:tcW w:w="2138" w:type="dxa"/>
            <w:noWrap/>
            <w:hideMark/>
          </w:tcPr>
          <w:p w14:paraId="7AC58F6D" w14:textId="77777777" w:rsidR="00D10B12" w:rsidRPr="00FD2760" w:rsidRDefault="00D10B12" w:rsidP="00870304">
            <w:pPr>
              <w:spacing w:line="276" w:lineRule="auto"/>
              <w:rPr>
                <w:ins w:id="50610" w:author="Tran Huan" w:date="2018-12-03T01:24:00Z"/>
                <w:lang w:val="en-US"/>
              </w:rPr>
            </w:pPr>
            <w:ins w:id="50611" w:author="Tran Huan" w:date="2018-12-03T01:24:00Z">
              <w:r>
                <w:rPr>
                  <w:lang w:val="en-US"/>
                </w:rPr>
                <w:t>Họ tên nhân viên</w:t>
              </w:r>
            </w:ins>
          </w:p>
        </w:tc>
      </w:tr>
      <w:tr w:rsidR="00D10B12" w:rsidRPr="001856AA" w14:paraId="465D0EFC" w14:textId="77777777" w:rsidTr="00870304">
        <w:trPr>
          <w:trHeight w:val="300"/>
          <w:ins w:id="50612" w:author="Tran Huan" w:date="2018-12-03T01:24:00Z"/>
        </w:trPr>
        <w:tc>
          <w:tcPr>
            <w:tcW w:w="708" w:type="dxa"/>
            <w:noWrap/>
            <w:vAlign w:val="center"/>
          </w:tcPr>
          <w:p w14:paraId="41B14051" w14:textId="77777777" w:rsidR="00D10B12" w:rsidRPr="00FD2760" w:rsidRDefault="00D10B12" w:rsidP="00870304">
            <w:pPr>
              <w:spacing w:line="276" w:lineRule="auto"/>
              <w:jc w:val="center"/>
              <w:rPr>
                <w:ins w:id="50613" w:author="Tran Huan" w:date="2018-12-03T01:24:00Z"/>
                <w:lang w:val="en-US"/>
              </w:rPr>
            </w:pPr>
            <w:ins w:id="50614" w:author="Tran Huan" w:date="2018-12-03T01:24:00Z">
              <w:r>
                <w:rPr>
                  <w:lang w:val="en-US"/>
                </w:rPr>
                <w:t>3</w:t>
              </w:r>
            </w:ins>
          </w:p>
        </w:tc>
        <w:tc>
          <w:tcPr>
            <w:tcW w:w="1820" w:type="dxa"/>
            <w:noWrap/>
          </w:tcPr>
          <w:p w14:paraId="47FD4D60" w14:textId="77777777" w:rsidR="00D10B12" w:rsidRDefault="00D10B12" w:rsidP="00870304">
            <w:pPr>
              <w:spacing w:line="276" w:lineRule="auto"/>
              <w:rPr>
                <w:ins w:id="50615" w:author="Tran Huan" w:date="2018-12-03T01:24:00Z"/>
                <w:lang w:val="en-US"/>
              </w:rPr>
            </w:pPr>
            <w:ins w:id="50616" w:author="Tran Huan" w:date="2018-12-03T01:24:00Z">
              <w:r>
                <w:rPr>
                  <w:lang w:val="en-US"/>
                </w:rPr>
                <w:t>email</w:t>
              </w:r>
            </w:ins>
          </w:p>
        </w:tc>
        <w:tc>
          <w:tcPr>
            <w:tcW w:w="1300" w:type="dxa"/>
            <w:noWrap/>
          </w:tcPr>
          <w:p w14:paraId="5B8E2F92" w14:textId="77777777" w:rsidR="00D10B12" w:rsidRPr="00FD2760" w:rsidRDefault="00D10B12" w:rsidP="00870304">
            <w:pPr>
              <w:spacing w:line="276" w:lineRule="auto"/>
              <w:rPr>
                <w:ins w:id="50617" w:author="Tran Huan" w:date="2018-12-03T01:24:00Z"/>
              </w:rPr>
            </w:pPr>
            <w:ins w:id="50618" w:author="Tran Huan" w:date="2018-12-03T01:24:00Z">
              <w:r w:rsidRPr="00FD2760">
                <w:t>character varying</w:t>
              </w:r>
            </w:ins>
          </w:p>
        </w:tc>
        <w:tc>
          <w:tcPr>
            <w:tcW w:w="1098" w:type="dxa"/>
            <w:noWrap/>
            <w:vAlign w:val="center"/>
          </w:tcPr>
          <w:p w14:paraId="78C3C9C1" w14:textId="77777777" w:rsidR="00D10B12" w:rsidRPr="00FD2760" w:rsidRDefault="00D10B12" w:rsidP="00870304">
            <w:pPr>
              <w:spacing w:line="276" w:lineRule="auto"/>
              <w:jc w:val="center"/>
              <w:rPr>
                <w:ins w:id="50619" w:author="Tran Huan" w:date="2018-12-03T01:24:00Z"/>
              </w:rPr>
            </w:pPr>
          </w:p>
        </w:tc>
        <w:tc>
          <w:tcPr>
            <w:tcW w:w="838" w:type="dxa"/>
            <w:noWrap/>
            <w:vAlign w:val="center"/>
          </w:tcPr>
          <w:p w14:paraId="0A1FE987" w14:textId="77777777" w:rsidR="00D10B12" w:rsidRPr="00FD2760" w:rsidRDefault="00D10B12" w:rsidP="00870304">
            <w:pPr>
              <w:spacing w:line="276" w:lineRule="auto"/>
              <w:jc w:val="center"/>
              <w:rPr>
                <w:ins w:id="50620" w:author="Tran Huan" w:date="2018-12-03T01:24:00Z"/>
              </w:rPr>
            </w:pPr>
          </w:p>
        </w:tc>
        <w:tc>
          <w:tcPr>
            <w:tcW w:w="823" w:type="dxa"/>
            <w:noWrap/>
            <w:vAlign w:val="center"/>
          </w:tcPr>
          <w:p w14:paraId="054E8FA0" w14:textId="77777777" w:rsidR="00D10B12" w:rsidRPr="00FD2760" w:rsidRDefault="00D10B12" w:rsidP="00870304">
            <w:pPr>
              <w:spacing w:line="276" w:lineRule="auto"/>
              <w:jc w:val="center"/>
              <w:rPr>
                <w:ins w:id="50621" w:author="Tran Huan" w:date="2018-12-03T01:24:00Z"/>
              </w:rPr>
            </w:pPr>
          </w:p>
        </w:tc>
        <w:tc>
          <w:tcPr>
            <w:tcW w:w="2138" w:type="dxa"/>
            <w:noWrap/>
          </w:tcPr>
          <w:p w14:paraId="31E8ADB7" w14:textId="77777777" w:rsidR="00D10B12" w:rsidRDefault="00D10B12" w:rsidP="00870304">
            <w:pPr>
              <w:spacing w:line="276" w:lineRule="auto"/>
              <w:rPr>
                <w:ins w:id="50622" w:author="Tran Huan" w:date="2018-12-03T01:24:00Z"/>
                <w:lang w:val="en-US"/>
              </w:rPr>
            </w:pPr>
            <w:ins w:id="50623" w:author="Tran Huan" w:date="2018-12-03T01:24:00Z">
              <w:r>
                <w:rPr>
                  <w:lang w:val="en-US"/>
                </w:rPr>
                <w:t>Email nhân viên</w:t>
              </w:r>
            </w:ins>
          </w:p>
        </w:tc>
      </w:tr>
      <w:tr w:rsidR="00D10B12" w:rsidRPr="001856AA" w14:paraId="1BD539FA" w14:textId="77777777" w:rsidTr="00870304">
        <w:trPr>
          <w:trHeight w:val="300"/>
          <w:ins w:id="50624" w:author="Tran Huan" w:date="2018-12-03T01:24:00Z"/>
        </w:trPr>
        <w:tc>
          <w:tcPr>
            <w:tcW w:w="708" w:type="dxa"/>
            <w:noWrap/>
            <w:vAlign w:val="center"/>
          </w:tcPr>
          <w:p w14:paraId="7B14BAA7" w14:textId="77777777" w:rsidR="00D10B12" w:rsidRDefault="00D10B12" w:rsidP="00870304">
            <w:pPr>
              <w:spacing w:line="276" w:lineRule="auto"/>
              <w:jc w:val="center"/>
              <w:rPr>
                <w:ins w:id="50625" w:author="Tran Huan" w:date="2018-12-03T01:24:00Z"/>
                <w:lang w:val="en-US"/>
              </w:rPr>
            </w:pPr>
            <w:ins w:id="50626" w:author="Tran Huan" w:date="2018-12-03T01:24:00Z">
              <w:r>
                <w:rPr>
                  <w:lang w:val="en-US"/>
                </w:rPr>
                <w:t>4</w:t>
              </w:r>
            </w:ins>
          </w:p>
        </w:tc>
        <w:tc>
          <w:tcPr>
            <w:tcW w:w="1820" w:type="dxa"/>
            <w:noWrap/>
          </w:tcPr>
          <w:p w14:paraId="65498217" w14:textId="77777777" w:rsidR="00D10B12" w:rsidRDefault="00D10B12" w:rsidP="00870304">
            <w:pPr>
              <w:spacing w:line="276" w:lineRule="auto"/>
              <w:rPr>
                <w:ins w:id="50627" w:author="Tran Huan" w:date="2018-12-03T01:24:00Z"/>
                <w:lang w:val="en-US"/>
              </w:rPr>
            </w:pPr>
            <w:ins w:id="50628" w:author="Tran Huan" w:date="2018-12-03T01:24:00Z">
              <w:r>
                <w:rPr>
                  <w:lang w:val="en-US"/>
                </w:rPr>
                <w:t>phone</w:t>
              </w:r>
            </w:ins>
          </w:p>
        </w:tc>
        <w:tc>
          <w:tcPr>
            <w:tcW w:w="1300" w:type="dxa"/>
            <w:noWrap/>
          </w:tcPr>
          <w:p w14:paraId="50109C13" w14:textId="77777777" w:rsidR="00D10B12" w:rsidRPr="00FD2760" w:rsidRDefault="00D10B12" w:rsidP="00870304">
            <w:pPr>
              <w:spacing w:line="276" w:lineRule="auto"/>
              <w:rPr>
                <w:ins w:id="50629" w:author="Tran Huan" w:date="2018-12-03T01:24:00Z"/>
              </w:rPr>
            </w:pPr>
            <w:ins w:id="50630" w:author="Tran Huan" w:date="2018-12-03T01:24:00Z">
              <w:r w:rsidRPr="00FD2760">
                <w:t>character varying</w:t>
              </w:r>
            </w:ins>
          </w:p>
        </w:tc>
        <w:tc>
          <w:tcPr>
            <w:tcW w:w="1098" w:type="dxa"/>
            <w:noWrap/>
            <w:vAlign w:val="center"/>
          </w:tcPr>
          <w:p w14:paraId="28405813" w14:textId="77777777" w:rsidR="00D10B12" w:rsidRPr="00FD2760" w:rsidRDefault="00D10B12" w:rsidP="00870304">
            <w:pPr>
              <w:spacing w:line="276" w:lineRule="auto"/>
              <w:jc w:val="center"/>
              <w:rPr>
                <w:ins w:id="50631" w:author="Tran Huan" w:date="2018-12-03T01:24:00Z"/>
              </w:rPr>
            </w:pPr>
          </w:p>
        </w:tc>
        <w:tc>
          <w:tcPr>
            <w:tcW w:w="838" w:type="dxa"/>
            <w:noWrap/>
            <w:vAlign w:val="center"/>
          </w:tcPr>
          <w:p w14:paraId="477F9C35" w14:textId="77777777" w:rsidR="00D10B12" w:rsidRPr="00FD2760" w:rsidRDefault="00D10B12" w:rsidP="00870304">
            <w:pPr>
              <w:spacing w:line="276" w:lineRule="auto"/>
              <w:jc w:val="center"/>
              <w:rPr>
                <w:ins w:id="50632" w:author="Tran Huan" w:date="2018-12-03T01:24:00Z"/>
              </w:rPr>
            </w:pPr>
          </w:p>
        </w:tc>
        <w:tc>
          <w:tcPr>
            <w:tcW w:w="823" w:type="dxa"/>
            <w:noWrap/>
            <w:vAlign w:val="center"/>
          </w:tcPr>
          <w:p w14:paraId="059865CA" w14:textId="77777777" w:rsidR="00D10B12" w:rsidRPr="00FD2760" w:rsidRDefault="00D10B12" w:rsidP="00870304">
            <w:pPr>
              <w:spacing w:line="276" w:lineRule="auto"/>
              <w:jc w:val="center"/>
              <w:rPr>
                <w:ins w:id="50633" w:author="Tran Huan" w:date="2018-12-03T01:24:00Z"/>
              </w:rPr>
            </w:pPr>
          </w:p>
        </w:tc>
        <w:tc>
          <w:tcPr>
            <w:tcW w:w="2138" w:type="dxa"/>
            <w:noWrap/>
          </w:tcPr>
          <w:p w14:paraId="4285A344" w14:textId="77777777" w:rsidR="00D10B12" w:rsidRPr="00C72765" w:rsidRDefault="00D10B12" w:rsidP="00870304">
            <w:pPr>
              <w:spacing w:line="276" w:lineRule="auto"/>
              <w:rPr>
                <w:ins w:id="50634" w:author="Tran Huan" w:date="2018-12-03T01:24:00Z"/>
              </w:rPr>
            </w:pPr>
            <w:ins w:id="50635" w:author="Tran Huan" w:date="2018-12-03T01:24:00Z">
              <w:r w:rsidRPr="00C72765">
                <w:t>Số điện thoại nhân viên</w:t>
              </w:r>
            </w:ins>
          </w:p>
        </w:tc>
      </w:tr>
      <w:tr w:rsidR="00D10B12" w:rsidRPr="001856AA" w14:paraId="60229B56" w14:textId="77777777" w:rsidTr="00870304">
        <w:trPr>
          <w:trHeight w:val="300"/>
          <w:ins w:id="50636" w:author="Tran Huan" w:date="2018-12-03T01:24:00Z"/>
        </w:trPr>
        <w:tc>
          <w:tcPr>
            <w:tcW w:w="708" w:type="dxa"/>
            <w:noWrap/>
            <w:vAlign w:val="center"/>
          </w:tcPr>
          <w:p w14:paraId="5E1DF03A" w14:textId="77777777" w:rsidR="00D10B12" w:rsidRDefault="00D10B12" w:rsidP="00870304">
            <w:pPr>
              <w:spacing w:line="276" w:lineRule="auto"/>
              <w:jc w:val="center"/>
              <w:rPr>
                <w:ins w:id="50637" w:author="Tran Huan" w:date="2018-12-03T01:24:00Z"/>
                <w:lang w:val="en-US"/>
              </w:rPr>
            </w:pPr>
            <w:ins w:id="50638" w:author="Tran Huan" w:date="2018-12-03T01:24:00Z">
              <w:r>
                <w:rPr>
                  <w:lang w:val="en-US"/>
                </w:rPr>
                <w:t>5</w:t>
              </w:r>
            </w:ins>
          </w:p>
        </w:tc>
        <w:tc>
          <w:tcPr>
            <w:tcW w:w="1820" w:type="dxa"/>
            <w:noWrap/>
          </w:tcPr>
          <w:p w14:paraId="3D95DB0E" w14:textId="77777777" w:rsidR="00D10B12" w:rsidRDefault="00D10B12" w:rsidP="00870304">
            <w:pPr>
              <w:spacing w:line="276" w:lineRule="auto"/>
              <w:rPr>
                <w:ins w:id="50639" w:author="Tran Huan" w:date="2018-12-03T01:24:00Z"/>
                <w:lang w:val="en-US"/>
              </w:rPr>
            </w:pPr>
            <w:ins w:id="50640" w:author="Tran Huan" w:date="2018-12-03T01:24:00Z">
              <w:r>
                <w:rPr>
                  <w:lang w:val="en-US"/>
                </w:rPr>
                <w:t>password</w:t>
              </w:r>
            </w:ins>
          </w:p>
        </w:tc>
        <w:tc>
          <w:tcPr>
            <w:tcW w:w="1300" w:type="dxa"/>
            <w:noWrap/>
          </w:tcPr>
          <w:p w14:paraId="390176D6" w14:textId="77777777" w:rsidR="00D10B12" w:rsidRPr="00FD2760" w:rsidRDefault="00D10B12" w:rsidP="00870304">
            <w:pPr>
              <w:spacing w:line="276" w:lineRule="auto"/>
              <w:rPr>
                <w:ins w:id="50641" w:author="Tran Huan" w:date="2018-12-03T01:24:00Z"/>
              </w:rPr>
            </w:pPr>
            <w:ins w:id="50642" w:author="Tran Huan" w:date="2018-12-03T01:24:00Z">
              <w:r w:rsidRPr="00FD2760">
                <w:t>character varying</w:t>
              </w:r>
            </w:ins>
          </w:p>
        </w:tc>
        <w:tc>
          <w:tcPr>
            <w:tcW w:w="1098" w:type="dxa"/>
            <w:noWrap/>
            <w:vAlign w:val="center"/>
          </w:tcPr>
          <w:p w14:paraId="0838C5EA" w14:textId="77777777" w:rsidR="00D10B12" w:rsidRPr="00FD2760" w:rsidRDefault="00D10B12" w:rsidP="00870304">
            <w:pPr>
              <w:spacing w:line="276" w:lineRule="auto"/>
              <w:jc w:val="center"/>
              <w:rPr>
                <w:ins w:id="50643" w:author="Tran Huan" w:date="2018-12-03T01:24:00Z"/>
              </w:rPr>
            </w:pPr>
          </w:p>
        </w:tc>
        <w:tc>
          <w:tcPr>
            <w:tcW w:w="838" w:type="dxa"/>
            <w:noWrap/>
            <w:vAlign w:val="center"/>
          </w:tcPr>
          <w:p w14:paraId="050D5124" w14:textId="77777777" w:rsidR="00D10B12" w:rsidRPr="00FD2760" w:rsidRDefault="00D10B12" w:rsidP="00870304">
            <w:pPr>
              <w:spacing w:line="276" w:lineRule="auto"/>
              <w:jc w:val="center"/>
              <w:rPr>
                <w:ins w:id="50644" w:author="Tran Huan" w:date="2018-12-03T01:24:00Z"/>
              </w:rPr>
            </w:pPr>
          </w:p>
        </w:tc>
        <w:tc>
          <w:tcPr>
            <w:tcW w:w="823" w:type="dxa"/>
            <w:noWrap/>
            <w:vAlign w:val="center"/>
          </w:tcPr>
          <w:p w14:paraId="6AEE8F38" w14:textId="77777777" w:rsidR="00D10B12" w:rsidRPr="00FD2760" w:rsidRDefault="00D10B12" w:rsidP="00870304">
            <w:pPr>
              <w:spacing w:line="276" w:lineRule="auto"/>
              <w:jc w:val="center"/>
              <w:rPr>
                <w:ins w:id="50645" w:author="Tran Huan" w:date="2018-12-03T01:24:00Z"/>
              </w:rPr>
            </w:pPr>
          </w:p>
        </w:tc>
        <w:tc>
          <w:tcPr>
            <w:tcW w:w="2138" w:type="dxa"/>
            <w:noWrap/>
          </w:tcPr>
          <w:p w14:paraId="5CF93993" w14:textId="77777777" w:rsidR="00D10B12" w:rsidRDefault="00D10B12" w:rsidP="00870304">
            <w:pPr>
              <w:spacing w:line="276" w:lineRule="auto"/>
              <w:rPr>
                <w:ins w:id="50646" w:author="Tran Huan" w:date="2018-12-03T01:24:00Z"/>
                <w:lang w:val="en-US"/>
              </w:rPr>
            </w:pPr>
            <w:ins w:id="50647" w:author="Tran Huan" w:date="2018-12-03T01:24:00Z">
              <w:r>
                <w:rPr>
                  <w:lang w:val="en-US"/>
                </w:rPr>
                <w:t>Mật khẩu tài khoản</w:t>
              </w:r>
            </w:ins>
          </w:p>
        </w:tc>
      </w:tr>
      <w:tr w:rsidR="00D10B12" w:rsidRPr="001856AA" w14:paraId="4A8267E2" w14:textId="77777777" w:rsidTr="00870304">
        <w:trPr>
          <w:trHeight w:val="300"/>
          <w:ins w:id="50648" w:author="Tran Huan" w:date="2018-12-03T01:24:00Z"/>
        </w:trPr>
        <w:tc>
          <w:tcPr>
            <w:tcW w:w="708" w:type="dxa"/>
            <w:noWrap/>
            <w:vAlign w:val="center"/>
          </w:tcPr>
          <w:p w14:paraId="2AAE1167" w14:textId="77777777" w:rsidR="00D10B12" w:rsidRDefault="00D10B12" w:rsidP="00870304">
            <w:pPr>
              <w:spacing w:line="276" w:lineRule="auto"/>
              <w:jc w:val="center"/>
              <w:rPr>
                <w:ins w:id="50649" w:author="Tran Huan" w:date="2018-12-03T01:24:00Z"/>
                <w:lang w:val="en-US"/>
              </w:rPr>
            </w:pPr>
            <w:ins w:id="50650" w:author="Tran Huan" w:date="2018-12-03T01:24:00Z">
              <w:r>
                <w:rPr>
                  <w:lang w:val="en-US"/>
                </w:rPr>
                <w:t>6</w:t>
              </w:r>
            </w:ins>
          </w:p>
        </w:tc>
        <w:tc>
          <w:tcPr>
            <w:tcW w:w="1820" w:type="dxa"/>
            <w:noWrap/>
          </w:tcPr>
          <w:p w14:paraId="72DE6A1E" w14:textId="77777777" w:rsidR="00D10B12" w:rsidRDefault="00D10B12" w:rsidP="00870304">
            <w:pPr>
              <w:spacing w:line="276" w:lineRule="auto"/>
              <w:rPr>
                <w:ins w:id="50651" w:author="Tran Huan" w:date="2018-12-03T01:24:00Z"/>
                <w:lang w:val="en-US"/>
              </w:rPr>
            </w:pPr>
            <w:ins w:id="50652" w:author="Tran Huan" w:date="2018-12-03T01:24:00Z">
              <w:r>
                <w:rPr>
                  <w:lang w:val="en-US"/>
                </w:rPr>
                <w:t>gender</w:t>
              </w:r>
            </w:ins>
          </w:p>
        </w:tc>
        <w:tc>
          <w:tcPr>
            <w:tcW w:w="1300" w:type="dxa"/>
            <w:noWrap/>
          </w:tcPr>
          <w:p w14:paraId="5999E899" w14:textId="77777777" w:rsidR="00D10B12" w:rsidRPr="00FD2760" w:rsidRDefault="00D10B12" w:rsidP="00870304">
            <w:pPr>
              <w:spacing w:line="276" w:lineRule="auto"/>
              <w:rPr>
                <w:ins w:id="50653" w:author="Tran Huan" w:date="2018-12-03T01:24:00Z"/>
                <w:lang w:val="en-US"/>
              </w:rPr>
            </w:pPr>
            <w:ins w:id="50654" w:author="Tran Huan" w:date="2018-12-03T01:24:00Z">
              <w:r>
                <w:rPr>
                  <w:lang w:val="en-US"/>
                </w:rPr>
                <w:t>Boolean</w:t>
              </w:r>
            </w:ins>
          </w:p>
        </w:tc>
        <w:tc>
          <w:tcPr>
            <w:tcW w:w="1098" w:type="dxa"/>
            <w:noWrap/>
            <w:vAlign w:val="center"/>
          </w:tcPr>
          <w:p w14:paraId="007D1E69" w14:textId="77777777" w:rsidR="00D10B12" w:rsidRPr="00FD2760" w:rsidRDefault="00D10B12" w:rsidP="00870304">
            <w:pPr>
              <w:spacing w:line="276" w:lineRule="auto"/>
              <w:jc w:val="center"/>
              <w:rPr>
                <w:ins w:id="50655" w:author="Tran Huan" w:date="2018-12-03T01:24:00Z"/>
              </w:rPr>
            </w:pPr>
          </w:p>
        </w:tc>
        <w:tc>
          <w:tcPr>
            <w:tcW w:w="838" w:type="dxa"/>
            <w:noWrap/>
            <w:vAlign w:val="center"/>
          </w:tcPr>
          <w:p w14:paraId="5B045A0A" w14:textId="77777777" w:rsidR="00D10B12" w:rsidRPr="00FD2760" w:rsidRDefault="00D10B12" w:rsidP="00870304">
            <w:pPr>
              <w:spacing w:line="276" w:lineRule="auto"/>
              <w:jc w:val="center"/>
              <w:rPr>
                <w:ins w:id="50656" w:author="Tran Huan" w:date="2018-12-03T01:24:00Z"/>
              </w:rPr>
            </w:pPr>
          </w:p>
        </w:tc>
        <w:tc>
          <w:tcPr>
            <w:tcW w:w="823" w:type="dxa"/>
            <w:noWrap/>
            <w:vAlign w:val="center"/>
          </w:tcPr>
          <w:p w14:paraId="50FF1ECE" w14:textId="77777777" w:rsidR="00D10B12" w:rsidRPr="00FD2760" w:rsidRDefault="00D10B12" w:rsidP="00870304">
            <w:pPr>
              <w:spacing w:line="276" w:lineRule="auto"/>
              <w:jc w:val="center"/>
              <w:rPr>
                <w:ins w:id="50657" w:author="Tran Huan" w:date="2018-12-03T01:24:00Z"/>
              </w:rPr>
            </w:pPr>
          </w:p>
        </w:tc>
        <w:tc>
          <w:tcPr>
            <w:tcW w:w="2138" w:type="dxa"/>
            <w:noWrap/>
          </w:tcPr>
          <w:p w14:paraId="664D9CBA" w14:textId="77777777" w:rsidR="00D10B12" w:rsidRDefault="00D10B12" w:rsidP="00870304">
            <w:pPr>
              <w:spacing w:line="276" w:lineRule="auto"/>
              <w:rPr>
                <w:ins w:id="50658" w:author="Tran Huan" w:date="2018-12-03T01:24:00Z"/>
                <w:lang w:val="en-US"/>
              </w:rPr>
            </w:pPr>
            <w:ins w:id="50659" w:author="Tran Huan" w:date="2018-12-03T01:24:00Z">
              <w:r>
                <w:rPr>
                  <w:lang w:val="en-US"/>
                </w:rPr>
                <w:t>Giới tính</w:t>
              </w:r>
            </w:ins>
          </w:p>
        </w:tc>
      </w:tr>
      <w:tr w:rsidR="00D10B12" w:rsidRPr="001856AA" w14:paraId="5A5E2CAD" w14:textId="77777777" w:rsidTr="00870304">
        <w:trPr>
          <w:trHeight w:val="300"/>
          <w:ins w:id="50660" w:author="Tran Huan" w:date="2018-12-03T01:24:00Z"/>
        </w:trPr>
        <w:tc>
          <w:tcPr>
            <w:tcW w:w="708" w:type="dxa"/>
            <w:noWrap/>
            <w:vAlign w:val="center"/>
          </w:tcPr>
          <w:p w14:paraId="07D81A8D" w14:textId="77777777" w:rsidR="00D10B12" w:rsidRDefault="00D10B12" w:rsidP="00870304">
            <w:pPr>
              <w:spacing w:line="276" w:lineRule="auto"/>
              <w:jc w:val="center"/>
              <w:rPr>
                <w:ins w:id="50661" w:author="Tran Huan" w:date="2018-12-03T01:24:00Z"/>
                <w:lang w:val="en-US"/>
              </w:rPr>
            </w:pPr>
            <w:ins w:id="50662" w:author="Tran Huan" w:date="2018-12-03T01:24:00Z">
              <w:r>
                <w:rPr>
                  <w:lang w:val="en-US"/>
                </w:rPr>
                <w:t>7</w:t>
              </w:r>
            </w:ins>
          </w:p>
        </w:tc>
        <w:tc>
          <w:tcPr>
            <w:tcW w:w="1820" w:type="dxa"/>
            <w:noWrap/>
          </w:tcPr>
          <w:p w14:paraId="087F57B6" w14:textId="77777777" w:rsidR="00D10B12" w:rsidRDefault="00D10B12" w:rsidP="00870304">
            <w:pPr>
              <w:spacing w:line="276" w:lineRule="auto"/>
              <w:rPr>
                <w:ins w:id="50663" w:author="Tran Huan" w:date="2018-12-03T01:24:00Z"/>
                <w:lang w:val="en-US"/>
              </w:rPr>
            </w:pPr>
            <w:ins w:id="50664" w:author="Tran Huan" w:date="2018-12-03T01:24:00Z">
              <w:r>
                <w:rPr>
                  <w:lang w:val="en-US"/>
                </w:rPr>
                <w:t>address</w:t>
              </w:r>
            </w:ins>
          </w:p>
        </w:tc>
        <w:tc>
          <w:tcPr>
            <w:tcW w:w="1300" w:type="dxa"/>
            <w:noWrap/>
          </w:tcPr>
          <w:p w14:paraId="18549558" w14:textId="77777777" w:rsidR="00D10B12" w:rsidRDefault="00D10B12" w:rsidP="00870304">
            <w:pPr>
              <w:spacing w:line="276" w:lineRule="auto"/>
              <w:rPr>
                <w:ins w:id="50665" w:author="Tran Huan" w:date="2018-12-03T01:24:00Z"/>
                <w:lang w:val="en-US"/>
              </w:rPr>
            </w:pPr>
            <w:ins w:id="50666" w:author="Tran Huan" w:date="2018-12-03T01:24:00Z">
              <w:r w:rsidRPr="00FD2760">
                <w:t>character varying</w:t>
              </w:r>
            </w:ins>
          </w:p>
        </w:tc>
        <w:tc>
          <w:tcPr>
            <w:tcW w:w="1098" w:type="dxa"/>
            <w:noWrap/>
            <w:vAlign w:val="center"/>
          </w:tcPr>
          <w:p w14:paraId="7FF21B98" w14:textId="77777777" w:rsidR="00D10B12" w:rsidRPr="00FD2760" w:rsidRDefault="00D10B12" w:rsidP="00870304">
            <w:pPr>
              <w:spacing w:line="276" w:lineRule="auto"/>
              <w:jc w:val="center"/>
              <w:rPr>
                <w:ins w:id="50667" w:author="Tran Huan" w:date="2018-12-03T01:24:00Z"/>
              </w:rPr>
            </w:pPr>
          </w:p>
        </w:tc>
        <w:tc>
          <w:tcPr>
            <w:tcW w:w="838" w:type="dxa"/>
            <w:noWrap/>
            <w:vAlign w:val="center"/>
          </w:tcPr>
          <w:p w14:paraId="06199321" w14:textId="77777777" w:rsidR="00D10B12" w:rsidRPr="00FD2760" w:rsidRDefault="00D10B12" w:rsidP="00870304">
            <w:pPr>
              <w:spacing w:line="276" w:lineRule="auto"/>
              <w:jc w:val="center"/>
              <w:rPr>
                <w:ins w:id="50668" w:author="Tran Huan" w:date="2018-12-03T01:24:00Z"/>
              </w:rPr>
            </w:pPr>
          </w:p>
        </w:tc>
        <w:tc>
          <w:tcPr>
            <w:tcW w:w="823" w:type="dxa"/>
            <w:noWrap/>
            <w:vAlign w:val="center"/>
          </w:tcPr>
          <w:p w14:paraId="1E2E04AD" w14:textId="77777777" w:rsidR="00D10B12" w:rsidRPr="00FD2760" w:rsidRDefault="00D10B12" w:rsidP="00870304">
            <w:pPr>
              <w:spacing w:line="276" w:lineRule="auto"/>
              <w:jc w:val="center"/>
              <w:rPr>
                <w:ins w:id="50669" w:author="Tran Huan" w:date="2018-12-03T01:24:00Z"/>
              </w:rPr>
            </w:pPr>
          </w:p>
        </w:tc>
        <w:tc>
          <w:tcPr>
            <w:tcW w:w="2138" w:type="dxa"/>
            <w:noWrap/>
          </w:tcPr>
          <w:p w14:paraId="6676105A" w14:textId="77777777" w:rsidR="00D10B12" w:rsidRDefault="00D10B12" w:rsidP="00870304">
            <w:pPr>
              <w:spacing w:line="276" w:lineRule="auto"/>
              <w:rPr>
                <w:ins w:id="50670" w:author="Tran Huan" w:date="2018-12-03T01:24:00Z"/>
                <w:lang w:val="en-US"/>
              </w:rPr>
            </w:pPr>
            <w:ins w:id="50671" w:author="Tran Huan" w:date="2018-12-03T01:24:00Z">
              <w:r>
                <w:rPr>
                  <w:lang w:val="en-US"/>
                </w:rPr>
                <w:t>Địa chỉ nhân viên</w:t>
              </w:r>
            </w:ins>
          </w:p>
        </w:tc>
      </w:tr>
      <w:tr w:rsidR="00D10B12" w:rsidRPr="001856AA" w14:paraId="7E273401" w14:textId="77777777" w:rsidTr="00870304">
        <w:trPr>
          <w:trHeight w:val="300"/>
          <w:ins w:id="50672" w:author="Tran Huan" w:date="2018-12-03T01:24:00Z"/>
        </w:trPr>
        <w:tc>
          <w:tcPr>
            <w:tcW w:w="708" w:type="dxa"/>
            <w:noWrap/>
            <w:vAlign w:val="center"/>
          </w:tcPr>
          <w:p w14:paraId="69E4DCD6" w14:textId="77777777" w:rsidR="00D10B12" w:rsidRDefault="00D10B12" w:rsidP="00870304">
            <w:pPr>
              <w:spacing w:line="276" w:lineRule="auto"/>
              <w:jc w:val="center"/>
              <w:rPr>
                <w:ins w:id="50673" w:author="Tran Huan" w:date="2018-12-03T01:24:00Z"/>
                <w:lang w:val="en-US"/>
              </w:rPr>
            </w:pPr>
            <w:ins w:id="50674" w:author="Tran Huan" w:date="2018-12-03T01:24:00Z">
              <w:r>
                <w:rPr>
                  <w:lang w:val="en-US"/>
                </w:rPr>
                <w:t>8</w:t>
              </w:r>
            </w:ins>
          </w:p>
        </w:tc>
        <w:tc>
          <w:tcPr>
            <w:tcW w:w="1820" w:type="dxa"/>
            <w:noWrap/>
          </w:tcPr>
          <w:p w14:paraId="0BF8DE7A" w14:textId="77777777" w:rsidR="00D10B12" w:rsidRDefault="00D10B12" w:rsidP="00870304">
            <w:pPr>
              <w:spacing w:line="276" w:lineRule="auto"/>
              <w:rPr>
                <w:ins w:id="50675" w:author="Tran Huan" w:date="2018-12-03T01:24:00Z"/>
                <w:lang w:val="en-US"/>
              </w:rPr>
            </w:pPr>
            <w:ins w:id="50676" w:author="Tran Huan" w:date="2018-12-03T01:24:00Z">
              <w:r>
                <w:rPr>
                  <w:lang w:val="en-US"/>
                </w:rPr>
                <w:t>staff_type_id</w:t>
              </w:r>
            </w:ins>
          </w:p>
        </w:tc>
        <w:tc>
          <w:tcPr>
            <w:tcW w:w="1300" w:type="dxa"/>
            <w:noWrap/>
          </w:tcPr>
          <w:p w14:paraId="657BB4E7" w14:textId="77777777" w:rsidR="00D10B12" w:rsidRPr="00C72765" w:rsidRDefault="00D10B12" w:rsidP="00870304">
            <w:pPr>
              <w:spacing w:line="276" w:lineRule="auto"/>
              <w:rPr>
                <w:ins w:id="50677" w:author="Tran Huan" w:date="2018-12-03T01:24:00Z"/>
                <w:lang w:val="en-US"/>
              </w:rPr>
            </w:pPr>
            <w:ins w:id="50678" w:author="Tran Huan" w:date="2018-12-03T01:24:00Z">
              <w:r>
                <w:rPr>
                  <w:lang w:val="en-US"/>
                </w:rPr>
                <w:t>numeric</w:t>
              </w:r>
            </w:ins>
          </w:p>
        </w:tc>
        <w:tc>
          <w:tcPr>
            <w:tcW w:w="1098" w:type="dxa"/>
            <w:noWrap/>
            <w:vAlign w:val="center"/>
          </w:tcPr>
          <w:p w14:paraId="55D7DFCD" w14:textId="77777777" w:rsidR="00D10B12" w:rsidRPr="00FD2760" w:rsidRDefault="00D10B12" w:rsidP="00870304">
            <w:pPr>
              <w:spacing w:line="276" w:lineRule="auto"/>
              <w:jc w:val="center"/>
              <w:rPr>
                <w:ins w:id="50679" w:author="Tran Huan" w:date="2018-12-03T01:24:00Z"/>
              </w:rPr>
            </w:pPr>
          </w:p>
        </w:tc>
        <w:tc>
          <w:tcPr>
            <w:tcW w:w="838" w:type="dxa"/>
            <w:noWrap/>
            <w:vAlign w:val="center"/>
          </w:tcPr>
          <w:p w14:paraId="55B1AC2A" w14:textId="77777777" w:rsidR="00D10B12" w:rsidRPr="00FD2760" w:rsidRDefault="00D10B12" w:rsidP="00870304">
            <w:pPr>
              <w:spacing w:line="276" w:lineRule="auto"/>
              <w:jc w:val="center"/>
              <w:rPr>
                <w:ins w:id="50680" w:author="Tran Huan" w:date="2018-12-03T01:24:00Z"/>
              </w:rPr>
            </w:pPr>
          </w:p>
        </w:tc>
        <w:tc>
          <w:tcPr>
            <w:tcW w:w="823" w:type="dxa"/>
            <w:noWrap/>
            <w:vAlign w:val="center"/>
          </w:tcPr>
          <w:p w14:paraId="1C26A84B" w14:textId="77777777" w:rsidR="00D10B12" w:rsidRPr="00FD2760" w:rsidRDefault="00D10B12" w:rsidP="00870304">
            <w:pPr>
              <w:spacing w:line="276" w:lineRule="auto"/>
              <w:jc w:val="center"/>
              <w:rPr>
                <w:ins w:id="50681" w:author="Tran Huan" w:date="2018-12-03T01:24:00Z"/>
              </w:rPr>
            </w:pPr>
          </w:p>
        </w:tc>
        <w:tc>
          <w:tcPr>
            <w:tcW w:w="2138" w:type="dxa"/>
            <w:noWrap/>
          </w:tcPr>
          <w:p w14:paraId="12130157" w14:textId="77777777" w:rsidR="00D10B12" w:rsidRDefault="00D10B12" w:rsidP="00870304">
            <w:pPr>
              <w:spacing w:line="276" w:lineRule="auto"/>
              <w:rPr>
                <w:ins w:id="50682" w:author="Tran Huan" w:date="2018-12-03T01:24:00Z"/>
                <w:lang w:val="en-US"/>
              </w:rPr>
            </w:pPr>
            <w:ins w:id="50683" w:author="Tran Huan" w:date="2018-12-03T01:24:00Z">
              <w:r>
                <w:rPr>
                  <w:lang w:val="en-US"/>
                </w:rPr>
                <w:t>ID loại nhân viên</w:t>
              </w:r>
            </w:ins>
          </w:p>
        </w:tc>
      </w:tr>
      <w:tr w:rsidR="00D10B12" w:rsidRPr="001856AA" w14:paraId="4C7F79AE" w14:textId="77777777" w:rsidTr="00870304">
        <w:trPr>
          <w:trHeight w:val="300"/>
          <w:ins w:id="50684" w:author="Tran Huan" w:date="2018-12-03T01:24:00Z"/>
        </w:trPr>
        <w:tc>
          <w:tcPr>
            <w:tcW w:w="708" w:type="dxa"/>
            <w:noWrap/>
            <w:vAlign w:val="center"/>
          </w:tcPr>
          <w:p w14:paraId="4102FC8E" w14:textId="77777777" w:rsidR="00D10B12" w:rsidRDefault="00D10B12" w:rsidP="00870304">
            <w:pPr>
              <w:spacing w:line="276" w:lineRule="auto"/>
              <w:jc w:val="center"/>
              <w:rPr>
                <w:ins w:id="50685" w:author="Tran Huan" w:date="2018-12-03T01:24:00Z"/>
                <w:lang w:val="en-US"/>
              </w:rPr>
            </w:pPr>
            <w:ins w:id="50686" w:author="Tran Huan" w:date="2018-12-03T01:24:00Z">
              <w:r>
                <w:rPr>
                  <w:lang w:val="en-US"/>
                </w:rPr>
                <w:t>9</w:t>
              </w:r>
            </w:ins>
          </w:p>
        </w:tc>
        <w:tc>
          <w:tcPr>
            <w:tcW w:w="1820" w:type="dxa"/>
            <w:noWrap/>
          </w:tcPr>
          <w:p w14:paraId="2A9FA688" w14:textId="77777777" w:rsidR="00D10B12" w:rsidRDefault="00D10B12" w:rsidP="00870304">
            <w:pPr>
              <w:spacing w:line="276" w:lineRule="auto"/>
              <w:rPr>
                <w:ins w:id="50687" w:author="Tran Huan" w:date="2018-12-03T01:24:00Z"/>
                <w:lang w:val="en-US"/>
              </w:rPr>
            </w:pPr>
            <w:ins w:id="50688" w:author="Tran Huan" w:date="2018-12-03T01:24:00Z">
              <w:r>
                <w:rPr>
                  <w:lang w:val="en-US"/>
                </w:rPr>
                <w:t>branch_id</w:t>
              </w:r>
            </w:ins>
          </w:p>
        </w:tc>
        <w:tc>
          <w:tcPr>
            <w:tcW w:w="1300" w:type="dxa"/>
            <w:noWrap/>
          </w:tcPr>
          <w:p w14:paraId="49C48C2B" w14:textId="77777777" w:rsidR="00D10B12" w:rsidRDefault="00D10B12" w:rsidP="00870304">
            <w:pPr>
              <w:spacing w:line="276" w:lineRule="auto"/>
              <w:rPr>
                <w:ins w:id="50689" w:author="Tran Huan" w:date="2018-12-03T01:24:00Z"/>
                <w:lang w:val="en-US"/>
              </w:rPr>
            </w:pPr>
            <w:ins w:id="50690" w:author="Tran Huan" w:date="2018-12-03T01:24:00Z">
              <w:r>
                <w:rPr>
                  <w:lang w:val="en-US"/>
                </w:rPr>
                <w:t>numeric</w:t>
              </w:r>
            </w:ins>
          </w:p>
        </w:tc>
        <w:tc>
          <w:tcPr>
            <w:tcW w:w="1098" w:type="dxa"/>
            <w:noWrap/>
            <w:vAlign w:val="center"/>
          </w:tcPr>
          <w:p w14:paraId="14422285" w14:textId="77777777" w:rsidR="00D10B12" w:rsidRPr="00FD2760" w:rsidRDefault="00D10B12" w:rsidP="00870304">
            <w:pPr>
              <w:spacing w:line="276" w:lineRule="auto"/>
              <w:jc w:val="center"/>
              <w:rPr>
                <w:ins w:id="50691" w:author="Tran Huan" w:date="2018-12-03T01:24:00Z"/>
              </w:rPr>
            </w:pPr>
          </w:p>
        </w:tc>
        <w:tc>
          <w:tcPr>
            <w:tcW w:w="838" w:type="dxa"/>
            <w:noWrap/>
            <w:vAlign w:val="center"/>
          </w:tcPr>
          <w:p w14:paraId="4832F413" w14:textId="77777777" w:rsidR="00D10B12" w:rsidRPr="00FD2760" w:rsidRDefault="00D10B12" w:rsidP="00870304">
            <w:pPr>
              <w:spacing w:line="276" w:lineRule="auto"/>
              <w:jc w:val="center"/>
              <w:rPr>
                <w:ins w:id="50692" w:author="Tran Huan" w:date="2018-12-03T01:24:00Z"/>
              </w:rPr>
            </w:pPr>
          </w:p>
        </w:tc>
        <w:tc>
          <w:tcPr>
            <w:tcW w:w="823" w:type="dxa"/>
            <w:noWrap/>
            <w:vAlign w:val="center"/>
          </w:tcPr>
          <w:p w14:paraId="65CA59BD" w14:textId="77777777" w:rsidR="00D10B12" w:rsidRPr="00FD2760" w:rsidRDefault="00D10B12" w:rsidP="00870304">
            <w:pPr>
              <w:spacing w:line="276" w:lineRule="auto"/>
              <w:jc w:val="center"/>
              <w:rPr>
                <w:ins w:id="50693" w:author="Tran Huan" w:date="2018-12-03T01:24:00Z"/>
              </w:rPr>
            </w:pPr>
          </w:p>
        </w:tc>
        <w:tc>
          <w:tcPr>
            <w:tcW w:w="2138" w:type="dxa"/>
            <w:noWrap/>
          </w:tcPr>
          <w:p w14:paraId="1EE18386" w14:textId="77777777" w:rsidR="00D10B12" w:rsidRDefault="00D10B12" w:rsidP="00870304">
            <w:pPr>
              <w:spacing w:line="276" w:lineRule="auto"/>
              <w:rPr>
                <w:ins w:id="50694" w:author="Tran Huan" w:date="2018-12-03T01:24:00Z"/>
                <w:lang w:val="en-US"/>
              </w:rPr>
            </w:pPr>
            <w:ins w:id="50695" w:author="Tran Huan" w:date="2018-12-03T01:24:00Z">
              <w:r>
                <w:rPr>
                  <w:lang w:val="en-US"/>
                </w:rPr>
                <w:t>ID chi nhánh</w:t>
              </w:r>
            </w:ins>
          </w:p>
        </w:tc>
      </w:tr>
      <w:tr w:rsidR="00D10B12" w:rsidRPr="001856AA" w14:paraId="1FCD2104" w14:textId="77777777" w:rsidTr="00870304">
        <w:trPr>
          <w:trHeight w:val="300"/>
          <w:ins w:id="50696" w:author="Tran Huan" w:date="2018-12-03T01:24:00Z"/>
        </w:trPr>
        <w:tc>
          <w:tcPr>
            <w:tcW w:w="708" w:type="dxa"/>
            <w:noWrap/>
            <w:vAlign w:val="center"/>
          </w:tcPr>
          <w:p w14:paraId="516BE56C" w14:textId="77777777" w:rsidR="00D10B12" w:rsidRDefault="00D10B12" w:rsidP="00870304">
            <w:pPr>
              <w:spacing w:line="276" w:lineRule="auto"/>
              <w:jc w:val="center"/>
              <w:rPr>
                <w:ins w:id="50697" w:author="Tran Huan" w:date="2018-12-03T01:24:00Z"/>
                <w:lang w:val="en-US"/>
              </w:rPr>
            </w:pPr>
            <w:ins w:id="50698" w:author="Tran Huan" w:date="2018-12-03T01:24:00Z">
              <w:r>
                <w:rPr>
                  <w:lang w:val="en-US"/>
                </w:rPr>
                <w:t>10</w:t>
              </w:r>
            </w:ins>
          </w:p>
        </w:tc>
        <w:tc>
          <w:tcPr>
            <w:tcW w:w="1820" w:type="dxa"/>
            <w:noWrap/>
          </w:tcPr>
          <w:p w14:paraId="334D3893" w14:textId="77777777" w:rsidR="00D10B12" w:rsidRDefault="00D10B12" w:rsidP="00870304">
            <w:pPr>
              <w:spacing w:line="276" w:lineRule="auto"/>
              <w:rPr>
                <w:ins w:id="50699" w:author="Tran Huan" w:date="2018-12-03T01:24:00Z"/>
                <w:lang w:val="en-US"/>
              </w:rPr>
            </w:pPr>
            <w:ins w:id="50700" w:author="Tran Huan" w:date="2018-12-03T01:24:00Z">
              <w:r>
                <w:rPr>
                  <w:lang w:val="en-US"/>
                </w:rPr>
                <w:t>staff_avatar</w:t>
              </w:r>
            </w:ins>
          </w:p>
        </w:tc>
        <w:tc>
          <w:tcPr>
            <w:tcW w:w="1300" w:type="dxa"/>
            <w:noWrap/>
          </w:tcPr>
          <w:p w14:paraId="34803F29" w14:textId="77777777" w:rsidR="00D10B12" w:rsidRDefault="00D10B12" w:rsidP="00870304">
            <w:pPr>
              <w:spacing w:line="276" w:lineRule="auto"/>
              <w:rPr>
                <w:ins w:id="50701" w:author="Tran Huan" w:date="2018-12-03T01:24:00Z"/>
                <w:lang w:val="en-US"/>
              </w:rPr>
            </w:pPr>
            <w:ins w:id="50702" w:author="Tran Huan" w:date="2018-12-03T01:24:00Z">
              <w:r>
                <w:rPr>
                  <w:lang w:val="en-US"/>
                </w:rPr>
                <w:t>numeric</w:t>
              </w:r>
            </w:ins>
          </w:p>
        </w:tc>
        <w:tc>
          <w:tcPr>
            <w:tcW w:w="1098" w:type="dxa"/>
            <w:noWrap/>
            <w:vAlign w:val="center"/>
          </w:tcPr>
          <w:p w14:paraId="3703E6FB" w14:textId="77777777" w:rsidR="00D10B12" w:rsidRPr="00FD2760" w:rsidRDefault="00D10B12" w:rsidP="00870304">
            <w:pPr>
              <w:spacing w:line="276" w:lineRule="auto"/>
              <w:jc w:val="center"/>
              <w:rPr>
                <w:ins w:id="50703" w:author="Tran Huan" w:date="2018-12-03T01:24:00Z"/>
              </w:rPr>
            </w:pPr>
          </w:p>
        </w:tc>
        <w:tc>
          <w:tcPr>
            <w:tcW w:w="838" w:type="dxa"/>
            <w:noWrap/>
            <w:vAlign w:val="center"/>
          </w:tcPr>
          <w:p w14:paraId="2BC0F1EB" w14:textId="77777777" w:rsidR="00D10B12" w:rsidRPr="00FD2760" w:rsidRDefault="00D10B12" w:rsidP="00870304">
            <w:pPr>
              <w:spacing w:line="276" w:lineRule="auto"/>
              <w:jc w:val="center"/>
              <w:rPr>
                <w:ins w:id="50704" w:author="Tran Huan" w:date="2018-12-03T01:24:00Z"/>
              </w:rPr>
            </w:pPr>
          </w:p>
        </w:tc>
        <w:tc>
          <w:tcPr>
            <w:tcW w:w="823" w:type="dxa"/>
            <w:noWrap/>
            <w:vAlign w:val="center"/>
          </w:tcPr>
          <w:p w14:paraId="240D89D5" w14:textId="77777777" w:rsidR="00D10B12" w:rsidRPr="00FD2760" w:rsidRDefault="00D10B12" w:rsidP="00870304">
            <w:pPr>
              <w:spacing w:line="276" w:lineRule="auto"/>
              <w:jc w:val="center"/>
              <w:rPr>
                <w:ins w:id="50705" w:author="Tran Huan" w:date="2018-12-03T01:24:00Z"/>
              </w:rPr>
            </w:pPr>
          </w:p>
        </w:tc>
        <w:tc>
          <w:tcPr>
            <w:tcW w:w="2138" w:type="dxa"/>
            <w:noWrap/>
          </w:tcPr>
          <w:p w14:paraId="366D7277" w14:textId="77777777" w:rsidR="00D10B12" w:rsidRDefault="00D10B12" w:rsidP="00870304">
            <w:pPr>
              <w:spacing w:line="276" w:lineRule="auto"/>
              <w:rPr>
                <w:ins w:id="50706" w:author="Tran Huan" w:date="2018-12-03T01:24:00Z"/>
                <w:lang w:val="en-US"/>
              </w:rPr>
            </w:pPr>
            <w:ins w:id="50707" w:author="Tran Huan" w:date="2018-12-03T01:24:00Z">
              <w:r>
                <w:rPr>
                  <w:lang w:val="en-US"/>
                </w:rPr>
                <w:t>ID ảnh nhân viên</w:t>
              </w:r>
            </w:ins>
          </w:p>
        </w:tc>
      </w:tr>
      <w:tr w:rsidR="00D10B12" w:rsidRPr="001856AA" w14:paraId="0429A50F" w14:textId="77777777" w:rsidTr="00870304">
        <w:trPr>
          <w:trHeight w:val="300"/>
          <w:ins w:id="50708" w:author="Tran Huan" w:date="2018-12-03T01:24:00Z"/>
        </w:trPr>
        <w:tc>
          <w:tcPr>
            <w:tcW w:w="708" w:type="dxa"/>
            <w:noWrap/>
            <w:vAlign w:val="center"/>
            <w:hideMark/>
          </w:tcPr>
          <w:p w14:paraId="1B784B81" w14:textId="77777777" w:rsidR="00D10B12" w:rsidRPr="00C72765" w:rsidRDefault="00D10B12" w:rsidP="00870304">
            <w:pPr>
              <w:spacing w:line="276" w:lineRule="auto"/>
              <w:jc w:val="center"/>
              <w:rPr>
                <w:ins w:id="50709" w:author="Tran Huan" w:date="2018-12-03T01:24:00Z"/>
                <w:lang w:val="en-US"/>
              </w:rPr>
            </w:pPr>
            <w:ins w:id="50710" w:author="Tran Huan" w:date="2018-12-03T01:24:00Z">
              <w:r>
                <w:rPr>
                  <w:lang w:val="en-US"/>
                </w:rPr>
                <w:t>9</w:t>
              </w:r>
            </w:ins>
          </w:p>
        </w:tc>
        <w:tc>
          <w:tcPr>
            <w:tcW w:w="1820" w:type="dxa"/>
            <w:noWrap/>
            <w:hideMark/>
          </w:tcPr>
          <w:p w14:paraId="70F55E6A" w14:textId="77777777" w:rsidR="00D10B12" w:rsidRPr="00FD2760" w:rsidRDefault="00D10B12" w:rsidP="00870304">
            <w:pPr>
              <w:spacing w:line="276" w:lineRule="auto"/>
              <w:rPr>
                <w:ins w:id="50711" w:author="Tran Huan" w:date="2018-12-03T01:24:00Z"/>
              </w:rPr>
            </w:pPr>
            <w:ins w:id="50712" w:author="Tran Huan" w:date="2018-12-03T01:24:00Z">
              <w:r w:rsidRPr="00FD2760">
                <w:t>status</w:t>
              </w:r>
            </w:ins>
          </w:p>
        </w:tc>
        <w:tc>
          <w:tcPr>
            <w:tcW w:w="1300" w:type="dxa"/>
            <w:noWrap/>
            <w:hideMark/>
          </w:tcPr>
          <w:p w14:paraId="1033FE73" w14:textId="77777777" w:rsidR="00D10B12" w:rsidRPr="00FD2760" w:rsidRDefault="00D10B12" w:rsidP="00870304">
            <w:pPr>
              <w:spacing w:line="276" w:lineRule="auto"/>
              <w:rPr>
                <w:ins w:id="50713" w:author="Tran Huan" w:date="2018-12-03T01:24:00Z"/>
              </w:rPr>
            </w:pPr>
            <w:ins w:id="50714" w:author="Tran Huan" w:date="2018-12-03T01:24:00Z">
              <w:r w:rsidRPr="00FD2760">
                <w:t>character varying</w:t>
              </w:r>
            </w:ins>
          </w:p>
        </w:tc>
        <w:tc>
          <w:tcPr>
            <w:tcW w:w="1098" w:type="dxa"/>
            <w:noWrap/>
            <w:vAlign w:val="center"/>
            <w:hideMark/>
          </w:tcPr>
          <w:p w14:paraId="35B531A8" w14:textId="77777777" w:rsidR="00D10B12" w:rsidRPr="00FD2760" w:rsidRDefault="00D10B12" w:rsidP="00870304">
            <w:pPr>
              <w:spacing w:line="276" w:lineRule="auto"/>
              <w:jc w:val="center"/>
              <w:rPr>
                <w:ins w:id="50715" w:author="Tran Huan" w:date="2018-12-03T01:24:00Z"/>
              </w:rPr>
            </w:pPr>
            <w:ins w:id="50716" w:author="Tran Huan" w:date="2018-12-03T01:24:00Z">
              <w:r w:rsidRPr="00FD2760">
                <w:t>X</w:t>
              </w:r>
            </w:ins>
          </w:p>
        </w:tc>
        <w:tc>
          <w:tcPr>
            <w:tcW w:w="838" w:type="dxa"/>
            <w:noWrap/>
            <w:vAlign w:val="center"/>
            <w:hideMark/>
          </w:tcPr>
          <w:p w14:paraId="033ED67F" w14:textId="77777777" w:rsidR="00D10B12" w:rsidRPr="00FD2760" w:rsidRDefault="00D10B12" w:rsidP="00870304">
            <w:pPr>
              <w:spacing w:line="276" w:lineRule="auto"/>
              <w:jc w:val="center"/>
              <w:rPr>
                <w:ins w:id="50717" w:author="Tran Huan" w:date="2018-12-03T01:24:00Z"/>
              </w:rPr>
            </w:pPr>
          </w:p>
        </w:tc>
        <w:tc>
          <w:tcPr>
            <w:tcW w:w="823" w:type="dxa"/>
            <w:noWrap/>
            <w:vAlign w:val="center"/>
            <w:hideMark/>
          </w:tcPr>
          <w:p w14:paraId="1CB77F29" w14:textId="77777777" w:rsidR="00D10B12" w:rsidRPr="00FD2760" w:rsidRDefault="00D10B12" w:rsidP="00870304">
            <w:pPr>
              <w:spacing w:line="276" w:lineRule="auto"/>
              <w:jc w:val="center"/>
              <w:rPr>
                <w:ins w:id="50718" w:author="Tran Huan" w:date="2018-12-03T01:24:00Z"/>
              </w:rPr>
            </w:pPr>
          </w:p>
        </w:tc>
        <w:tc>
          <w:tcPr>
            <w:tcW w:w="2138" w:type="dxa"/>
            <w:noWrap/>
            <w:hideMark/>
          </w:tcPr>
          <w:p w14:paraId="46960424" w14:textId="77777777" w:rsidR="00D10B12" w:rsidRPr="00FD2760" w:rsidRDefault="00D10B12" w:rsidP="00870304">
            <w:pPr>
              <w:keepNext/>
              <w:spacing w:line="276" w:lineRule="auto"/>
              <w:rPr>
                <w:ins w:id="50719" w:author="Tran Huan" w:date="2018-12-03T01:24:00Z"/>
              </w:rPr>
            </w:pPr>
            <w:ins w:id="50720" w:author="Tran Huan" w:date="2018-12-03T01:24:00Z">
              <w:r w:rsidRPr="00FD2760">
                <w:t>Trạng thái</w:t>
              </w:r>
            </w:ins>
          </w:p>
        </w:tc>
      </w:tr>
    </w:tbl>
    <w:p w14:paraId="4CADEAF8" w14:textId="65A57C43" w:rsidR="00D10B12" w:rsidRPr="00266AC8" w:rsidRDefault="00D10B12" w:rsidP="00F72AE0">
      <w:pPr>
        <w:pStyle w:val="Caption"/>
        <w:rPr>
          <w:ins w:id="50721" w:author="Tran Huan" w:date="2018-12-03T01:24:00Z"/>
        </w:rPr>
        <w:pPrChange w:id="50722" w:author="Tran Huan" w:date="2018-12-03T02:05:00Z">
          <w:pPr>
            <w:pStyle w:val="Caption"/>
          </w:pPr>
        </w:pPrChange>
      </w:pPr>
      <w:bookmarkStart w:id="50723" w:name="_Toc530993040"/>
      <w:bookmarkStart w:id="50724" w:name="_Toc531584518"/>
      <w:ins w:id="50725" w:author="Tran Huan" w:date="2018-12-03T01:24:00Z">
        <w:r>
          <w:t xml:space="preserve">Bảng </w:t>
        </w:r>
      </w:ins>
      <w:ins w:id="50726" w:author="Tran Huan" w:date="2018-12-03T02:43:00Z">
        <w:r w:rsidR="00867A6B">
          <w:fldChar w:fldCharType="begin"/>
        </w:r>
        <w:r w:rsidR="00867A6B">
          <w:instrText xml:space="preserve"> STYLEREF 1 \s </w:instrText>
        </w:r>
      </w:ins>
      <w:r w:rsidR="00867A6B">
        <w:fldChar w:fldCharType="separate"/>
      </w:r>
      <w:r w:rsidR="00867A6B">
        <w:rPr>
          <w:noProof/>
        </w:rPr>
        <w:t>4</w:t>
      </w:r>
      <w:ins w:id="50727"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50728" w:author="Tran Huan" w:date="2018-12-03T02:43:00Z">
        <w:r w:rsidR="00867A6B">
          <w:rPr>
            <w:noProof/>
          </w:rPr>
          <w:t>22</w:t>
        </w:r>
        <w:r w:rsidR="00867A6B">
          <w:fldChar w:fldCharType="end"/>
        </w:r>
      </w:ins>
      <w:ins w:id="50729" w:author="Tran Huan" w:date="2018-12-03T01:24:00Z">
        <w:r w:rsidRPr="00C72765">
          <w:t xml:space="preserve"> </w:t>
        </w:r>
        <w:r w:rsidRPr="008F40CD">
          <w:rPr>
            <w:i/>
          </w:rPr>
          <w:t>Bảng dữ liệu nhân viên</w:t>
        </w:r>
        <w:bookmarkEnd w:id="50723"/>
        <w:bookmarkEnd w:id="50724"/>
      </w:ins>
    </w:p>
    <w:p w14:paraId="471C009D" w14:textId="77777777" w:rsidR="00D10B12" w:rsidRPr="00C72765" w:rsidRDefault="00D10B12" w:rsidP="00F72AE0">
      <w:pPr>
        <w:pStyle w:val="Caption"/>
        <w:rPr>
          <w:ins w:id="50730" w:author="Tran Huan" w:date="2018-12-03T01:24:00Z"/>
        </w:rPr>
        <w:pPrChange w:id="50731" w:author="Tran Huan" w:date="2018-12-03T02:05:00Z">
          <w:pPr>
            <w:pStyle w:val="Caption"/>
          </w:pPr>
        </w:pPrChange>
      </w:pPr>
    </w:p>
    <w:p w14:paraId="18505CAE" w14:textId="77777777" w:rsidR="00D10B12" w:rsidRDefault="00D10B12" w:rsidP="00D10B12">
      <w:pPr>
        <w:rPr>
          <w:ins w:id="50732" w:author="Tran Huan" w:date="2018-12-03T01:24:00Z"/>
          <w:b/>
          <w:lang w:val="en-US"/>
        </w:rPr>
      </w:pPr>
      <w:ins w:id="50733" w:author="Tran Huan" w:date="2018-12-03T01:24:00Z">
        <w:r>
          <w:rPr>
            <w:b/>
            <w:lang w:val="en-US"/>
          </w:rPr>
          <w:t>BẢNG STAFF_TYPE</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D10B12" w:rsidRPr="001856AA" w14:paraId="03E26CA0" w14:textId="77777777" w:rsidTr="00870304">
        <w:trPr>
          <w:trHeight w:val="300"/>
          <w:ins w:id="50734" w:author="Tran Huan" w:date="2018-12-03T01:24:00Z"/>
        </w:trPr>
        <w:tc>
          <w:tcPr>
            <w:tcW w:w="708" w:type="dxa"/>
            <w:noWrap/>
            <w:vAlign w:val="center"/>
            <w:hideMark/>
          </w:tcPr>
          <w:p w14:paraId="5E004A4A" w14:textId="77777777" w:rsidR="00D10B12" w:rsidRPr="001856AA" w:rsidRDefault="00D10B12" w:rsidP="00870304">
            <w:pPr>
              <w:spacing w:line="276" w:lineRule="auto"/>
              <w:jc w:val="center"/>
              <w:rPr>
                <w:ins w:id="50735" w:author="Tran Huan" w:date="2018-12-03T01:24:00Z"/>
                <w:b/>
                <w:bCs/>
              </w:rPr>
            </w:pPr>
            <w:ins w:id="50736" w:author="Tran Huan" w:date="2018-12-03T01:24:00Z">
              <w:r w:rsidRPr="001856AA">
                <w:rPr>
                  <w:b/>
                  <w:bCs/>
                  <w:lang w:val="da-DK"/>
                </w:rPr>
                <w:t>STT</w:t>
              </w:r>
            </w:ins>
          </w:p>
        </w:tc>
        <w:tc>
          <w:tcPr>
            <w:tcW w:w="2295" w:type="dxa"/>
            <w:noWrap/>
            <w:vAlign w:val="center"/>
            <w:hideMark/>
          </w:tcPr>
          <w:p w14:paraId="4C2ED2DF" w14:textId="77777777" w:rsidR="00D10B12" w:rsidRPr="001856AA" w:rsidRDefault="00D10B12" w:rsidP="00870304">
            <w:pPr>
              <w:spacing w:line="276" w:lineRule="auto"/>
              <w:jc w:val="center"/>
              <w:rPr>
                <w:ins w:id="50737" w:author="Tran Huan" w:date="2018-12-03T01:24:00Z"/>
                <w:b/>
                <w:bCs/>
              </w:rPr>
            </w:pPr>
            <w:ins w:id="50738" w:author="Tran Huan" w:date="2018-12-03T01:24:00Z">
              <w:r w:rsidRPr="001856AA">
                <w:rPr>
                  <w:b/>
                  <w:bCs/>
                  <w:lang w:val="da-DK"/>
                </w:rPr>
                <w:t>Tên trường</w:t>
              </w:r>
            </w:ins>
          </w:p>
        </w:tc>
        <w:tc>
          <w:tcPr>
            <w:tcW w:w="1300" w:type="dxa"/>
            <w:noWrap/>
            <w:vAlign w:val="center"/>
            <w:hideMark/>
          </w:tcPr>
          <w:p w14:paraId="3B5C949F" w14:textId="77777777" w:rsidR="00D10B12" w:rsidRPr="001856AA" w:rsidRDefault="00D10B12" w:rsidP="00870304">
            <w:pPr>
              <w:spacing w:line="276" w:lineRule="auto"/>
              <w:jc w:val="center"/>
              <w:rPr>
                <w:ins w:id="50739" w:author="Tran Huan" w:date="2018-12-03T01:24:00Z"/>
                <w:b/>
                <w:bCs/>
              </w:rPr>
            </w:pPr>
            <w:ins w:id="50740" w:author="Tran Huan" w:date="2018-12-03T01:24:00Z">
              <w:r w:rsidRPr="001856AA">
                <w:rPr>
                  <w:b/>
                  <w:bCs/>
                  <w:lang w:val="da-DK"/>
                </w:rPr>
                <w:t>Kiểu</w:t>
              </w:r>
            </w:ins>
          </w:p>
        </w:tc>
        <w:tc>
          <w:tcPr>
            <w:tcW w:w="1098" w:type="dxa"/>
            <w:noWrap/>
            <w:vAlign w:val="center"/>
            <w:hideMark/>
          </w:tcPr>
          <w:p w14:paraId="69BE68E8" w14:textId="77777777" w:rsidR="00D10B12" w:rsidRPr="001856AA" w:rsidRDefault="00D10B12" w:rsidP="00870304">
            <w:pPr>
              <w:spacing w:line="276" w:lineRule="auto"/>
              <w:jc w:val="center"/>
              <w:rPr>
                <w:ins w:id="50741" w:author="Tran Huan" w:date="2018-12-03T01:24:00Z"/>
                <w:b/>
                <w:bCs/>
              </w:rPr>
            </w:pPr>
            <w:ins w:id="50742" w:author="Tran Huan" w:date="2018-12-03T01:24:00Z">
              <w:r w:rsidRPr="001856AA">
                <w:rPr>
                  <w:b/>
                  <w:bCs/>
                  <w:lang w:val="da-DK"/>
                </w:rPr>
                <w:t>Chấp nhận Null</w:t>
              </w:r>
            </w:ins>
          </w:p>
        </w:tc>
        <w:tc>
          <w:tcPr>
            <w:tcW w:w="838" w:type="dxa"/>
            <w:noWrap/>
            <w:vAlign w:val="center"/>
            <w:hideMark/>
          </w:tcPr>
          <w:p w14:paraId="48CB819E" w14:textId="77777777" w:rsidR="00D10B12" w:rsidRPr="001856AA" w:rsidRDefault="00D10B12" w:rsidP="00870304">
            <w:pPr>
              <w:spacing w:line="276" w:lineRule="auto"/>
              <w:jc w:val="center"/>
              <w:rPr>
                <w:ins w:id="50743" w:author="Tran Huan" w:date="2018-12-03T01:24:00Z"/>
                <w:b/>
                <w:bCs/>
              </w:rPr>
            </w:pPr>
            <w:ins w:id="50744" w:author="Tran Huan" w:date="2018-12-03T01:24:00Z">
              <w:r w:rsidRPr="001856AA">
                <w:rPr>
                  <w:b/>
                  <w:bCs/>
                  <w:lang w:val="da-DK"/>
                </w:rPr>
                <w:t>Khóa chính</w:t>
              </w:r>
            </w:ins>
          </w:p>
        </w:tc>
        <w:tc>
          <w:tcPr>
            <w:tcW w:w="823" w:type="dxa"/>
            <w:noWrap/>
            <w:vAlign w:val="center"/>
            <w:hideMark/>
          </w:tcPr>
          <w:p w14:paraId="42387579" w14:textId="77777777" w:rsidR="00D10B12" w:rsidRPr="001856AA" w:rsidRDefault="00D10B12" w:rsidP="00870304">
            <w:pPr>
              <w:spacing w:line="276" w:lineRule="auto"/>
              <w:jc w:val="center"/>
              <w:rPr>
                <w:ins w:id="50745" w:author="Tran Huan" w:date="2018-12-03T01:24:00Z"/>
                <w:b/>
                <w:bCs/>
              </w:rPr>
            </w:pPr>
            <w:ins w:id="50746" w:author="Tran Huan" w:date="2018-12-03T01:24:00Z">
              <w:r w:rsidRPr="001856AA">
                <w:rPr>
                  <w:b/>
                  <w:bCs/>
                  <w:lang w:val="da-DK"/>
                </w:rPr>
                <w:t>Khóa ngoại</w:t>
              </w:r>
            </w:ins>
          </w:p>
        </w:tc>
        <w:tc>
          <w:tcPr>
            <w:tcW w:w="2228" w:type="dxa"/>
            <w:noWrap/>
            <w:vAlign w:val="center"/>
            <w:hideMark/>
          </w:tcPr>
          <w:p w14:paraId="0AFF6C17" w14:textId="77777777" w:rsidR="00D10B12" w:rsidRPr="001856AA" w:rsidRDefault="00D10B12" w:rsidP="00870304">
            <w:pPr>
              <w:spacing w:line="276" w:lineRule="auto"/>
              <w:ind w:right="226"/>
              <w:jc w:val="center"/>
              <w:rPr>
                <w:ins w:id="50747" w:author="Tran Huan" w:date="2018-12-03T01:24:00Z"/>
                <w:b/>
                <w:bCs/>
              </w:rPr>
            </w:pPr>
            <w:ins w:id="50748" w:author="Tran Huan" w:date="2018-12-03T01:24:00Z">
              <w:r w:rsidRPr="001856AA">
                <w:rPr>
                  <w:b/>
                  <w:bCs/>
                  <w:lang w:val="da-DK"/>
                </w:rPr>
                <w:t>Mô tả</w:t>
              </w:r>
            </w:ins>
          </w:p>
        </w:tc>
      </w:tr>
      <w:tr w:rsidR="00D10B12" w:rsidRPr="001856AA" w14:paraId="64445D45" w14:textId="77777777" w:rsidTr="00870304">
        <w:trPr>
          <w:trHeight w:val="300"/>
          <w:ins w:id="50749" w:author="Tran Huan" w:date="2018-12-03T01:24:00Z"/>
        </w:trPr>
        <w:tc>
          <w:tcPr>
            <w:tcW w:w="708" w:type="dxa"/>
            <w:noWrap/>
            <w:vAlign w:val="center"/>
            <w:hideMark/>
          </w:tcPr>
          <w:p w14:paraId="206DE76E" w14:textId="77777777" w:rsidR="00D10B12" w:rsidRPr="00FD2760" w:rsidRDefault="00D10B12" w:rsidP="00870304">
            <w:pPr>
              <w:spacing w:line="276" w:lineRule="auto"/>
              <w:jc w:val="center"/>
              <w:rPr>
                <w:ins w:id="50750" w:author="Tran Huan" w:date="2018-12-03T01:24:00Z"/>
              </w:rPr>
            </w:pPr>
            <w:ins w:id="50751" w:author="Tran Huan" w:date="2018-12-03T01:24:00Z">
              <w:r w:rsidRPr="00FD2760">
                <w:t>1</w:t>
              </w:r>
            </w:ins>
          </w:p>
        </w:tc>
        <w:tc>
          <w:tcPr>
            <w:tcW w:w="2295" w:type="dxa"/>
            <w:noWrap/>
            <w:hideMark/>
          </w:tcPr>
          <w:p w14:paraId="33542E5E" w14:textId="77777777" w:rsidR="00D10B12" w:rsidRPr="00FD2760" w:rsidRDefault="00D10B12" w:rsidP="00870304">
            <w:pPr>
              <w:spacing w:line="276" w:lineRule="auto"/>
              <w:rPr>
                <w:ins w:id="50752" w:author="Tran Huan" w:date="2018-12-03T01:24:00Z"/>
              </w:rPr>
            </w:pPr>
            <w:ins w:id="50753" w:author="Tran Huan" w:date="2018-12-03T01:24:00Z">
              <w:r w:rsidRPr="00FD2760">
                <w:t>id</w:t>
              </w:r>
            </w:ins>
          </w:p>
        </w:tc>
        <w:tc>
          <w:tcPr>
            <w:tcW w:w="1300" w:type="dxa"/>
            <w:noWrap/>
            <w:hideMark/>
          </w:tcPr>
          <w:p w14:paraId="3F83A9F6" w14:textId="77777777" w:rsidR="00D10B12" w:rsidRPr="00FD2760" w:rsidRDefault="00D10B12" w:rsidP="00870304">
            <w:pPr>
              <w:spacing w:line="276" w:lineRule="auto"/>
              <w:rPr>
                <w:ins w:id="50754" w:author="Tran Huan" w:date="2018-12-03T01:24:00Z"/>
              </w:rPr>
            </w:pPr>
            <w:ins w:id="50755" w:author="Tran Huan" w:date="2018-12-03T01:24:00Z">
              <w:r w:rsidRPr="00FD2760">
                <w:t>numeric</w:t>
              </w:r>
            </w:ins>
          </w:p>
        </w:tc>
        <w:tc>
          <w:tcPr>
            <w:tcW w:w="1098" w:type="dxa"/>
            <w:noWrap/>
            <w:vAlign w:val="center"/>
            <w:hideMark/>
          </w:tcPr>
          <w:p w14:paraId="391C05BA" w14:textId="77777777" w:rsidR="00D10B12" w:rsidRPr="00FD2760" w:rsidRDefault="00D10B12" w:rsidP="00870304">
            <w:pPr>
              <w:spacing w:line="276" w:lineRule="auto"/>
              <w:jc w:val="center"/>
              <w:rPr>
                <w:ins w:id="50756" w:author="Tran Huan" w:date="2018-12-03T01:24:00Z"/>
              </w:rPr>
            </w:pPr>
          </w:p>
        </w:tc>
        <w:tc>
          <w:tcPr>
            <w:tcW w:w="838" w:type="dxa"/>
            <w:noWrap/>
            <w:vAlign w:val="center"/>
            <w:hideMark/>
          </w:tcPr>
          <w:p w14:paraId="031495BA" w14:textId="77777777" w:rsidR="00D10B12" w:rsidRPr="00FD2760" w:rsidRDefault="00D10B12" w:rsidP="00870304">
            <w:pPr>
              <w:spacing w:line="276" w:lineRule="auto"/>
              <w:jc w:val="center"/>
              <w:rPr>
                <w:ins w:id="50757" w:author="Tran Huan" w:date="2018-12-03T01:24:00Z"/>
              </w:rPr>
            </w:pPr>
            <w:ins w:id="50758" w:author="Tran Huan" w:date="2018-12-03T01:24:00Z">
              <w:r w:rsidRPr="00FD2760">
                <w:t>X</w:t>
              </w:r>
            </w:ins>
          </w:p>
        </w:tc>
        <w:tc>
          <w:tcPr>
            <w:tcW w:w="823" w:type="dxa"/>
            <w:noWrap/>
            <w:vAlign w:val="center"/>
            <w:hideMark/>
          </w:tcPr>
          <w:p w14:paraId="47C0BC4A" w14:textId="77777777" w:rsidR="00D10B12" w:rsidRPr="00FD2760" w:rsidRDefault="00D10B12" w:rsidP="00870304">
            <w:pPr>
              <w:spacing w:line="276" w:lineRule="auto"/>
              <w:jc w:val="center"/>
              <w:rPr>
                <w:ins w:id="50759" w:author="Tran Huan" w:date="2018-12-03T01:24:00Z"/>
              </w:rPr>
            </w:pPr>
          </w:p>
        </w:tc>
        <w:tc>
          <w:tcPr>
            <w:tcW w:w="2228" w:type="dxa"/>
            <w:noWrap/>
            <w:hideMark/>
          </w:tcPr>
          <w:p w14:paraId="480433CF" w14:textId="77777777" w:rsidR="00D10B12" w:rsidRPr="00FD2760" w:rsidRDefault="00D10B12" w:rsidP="00870304">
            <w:pPr>
              <w:spacing w:line="276" w:lineRule="auto"/>
              <w:rPr>
                <w:ins w:id="50760" w:author="Tran Huan" w:date="2018-12-03T01:24:00Z"/>
                <w:lang w:val="en-US"/>
              </w:rPr>
            </w:pPr>
            <w:ins w:id="50761" w:author="Tran Huan" w:date="2018-12-03T01:24:00Z">
              <w:r w:rsidRPr="00FD2760">
                <w:t>ID</w:t>
              </w:r>
            </w:ins>
          </w:p>
        </w:tc>
      </w:tr>
      <w:tr w:rsidR="00D10B12" w:rsidRPr="001856AA" w14:paraId="46CD31BC" w14:textId="77777777" w:rsidTr="00870304">
        <w:trPr>
          <w:trHeight w:val="300"/>
          <w:ins w:id="50762" w:author="Tran Huan" w:date="2018-12-03T01:24:00Z"/>
        </w:trPr>
        <w:tc>
          <w:tcPr>
            <w:tcW w:w="708" w:type="dxa"/>
            <w:noWrap/>
            <w:vAlign w:val="center"/>
            <w:hideMark/>
          </w:tcPr>
          <w:p w14:paraId="2DBB0E70" w14:textId="77777777" w:rsidR="00D10B12" w:rsidRPr="00FD2760" w:rsidRDefault="00D10B12" w:rsidP="00870304">
            <w:pPr>
              <w:spacing w:line="276" w:lineRule="auto"/>
              <w:jc w:val="center"/>
              <w:rPr>
                <w:ins w:id="50763" w:author="Tran Huan" w:date="2018-12-03T01:24:00Z"/>
              </w:rPr>
            </w:pPr>
            <w:ins w:id="50764" w:author="Tran Huan" w:date="2018-12-03T01:24:00Z">
              <w:r w:rsidRPr="00FD2760">
                <w:t>2</w:t>
              </w:r>
            </w:ins>
          </w:p>
        </w:tc>
        <w:tc>
          <w:tcPr>
            <w:tcW w:w="2295" w:type="dxa"/>
            <w:noWrap/>
            <w:hideMark/>
          </w:tcPr>
          <w:p w14:paraId="7C25A784" w14:textId="77777777" w:rsidR="00D10B12" w:rsidRPr="00FD2760" w:rsidRDefault="00D10B12" w:rsidP="00870304">
            <w:pPr>
              <w:spacing w:line="276" w:lineRule="auto"/>
              <w:rPr>
                <w:ins w:id="50765" w:author="Tran Huan" w:date="2018-12-03T01:24:00Z"/>
                <w:lang w:val="en-US"/>
              </w:rPr>
            </w:pPr>
            <w:ins w:id="50766" w:author="Tran Huan" w:date="2018-12-03T01:24:00Z">
              <w:r>
                <w:rPr>
                  <w:lang w:val="en-US"/>
                </w:rPr>
                <w:t>staff</w:t>
              </w:r>
              <w:r w:rsidRPr="00FD2760">
                <w:t>_</w:t>
              </w:r>
              <w:r>
                <w:rPr>
                  <w:lang w:val="en-US"/>
                </w:rPr>
                <w:t>type_name</w:t>
              </w:r>
            </w:ins>
          </w:p>
        </w:tc>
        <w:tc>
          <w:tcPr>
            <w:tcW w:w="1300" w:type="dxa"/>
            <w:noWrap/>
            <w:hideMark/>
          </w:tcPr>
          <w:p w14:paraId="4B986212" w14:textId="77777777" w:rsidR="00D10B12" w:rsidRPr="00FD2760" w:rsidRDefault="00D10B12" w:rsidP="00870304">
            <w:pPr>
              <w:spacing w:line="276" w:lineRule="auto"/>
              <w:rPr>
                <w:ins w:id="50767" w:author="Tran Huan" w:date="2018-12-03T01:24:00Z"/>
                <w:lang w:val="en-US"/>
              </w:rPr>
            </w:pPr>
            <w:ins w:id="50768" w:author="Tran Huan" w:date="2018-12-03T01:24:00Z">
              <w:r w:rsidRPr="00FD2760">
                <w:t>character varying</w:t>
              </w:r>
            </w:ins>
          </w:p>
        </w:tc>
        <w:tc>
          <w:tcPr>
            <w:tcW w:w="1098" w:type="dxa"/>
            <w:noWrap/>
            <w:vAlign w:val="center"/>
            <w:hideMark/>
          </w:tcPr>
          <w:p w14:paraId="2FF734C4" w14:textId="77777777" w:rsidR="00D10B12" w:rsidRPr="00FD2760" w:rsidRDefault="00D10B12" w:rsidP="00870304">
            <w:pPr>
              <w:spacing w:line="276" w:lineRule="auto"/>
              <w:jc w:val="center"/>
              <w:rPr>
                <w:ins w:id="50769" w:author="Tran Huan" w:date="2018-12-03T01:24:00Z"/>
              </w:rPr>
            </w:pPr>
          </w:p>
        </w:tc>
        <w:tc>
          <w:tcPr>
            <w:tcW w:w="838" w:type="dxa"/>
            <w:noWrap/>
            <w:vAlign w:val="center"/>
            <w:hideMark/>
          </w:tcPr>
          <w:p w14:paraId="39B01015" w14:textId="77777777" w:rsidR="00D10B12" w:rsidRPr="00FD2760" w:rsidRDefault="00D10B12" w:rsidP="00870304">
            <w:pPr>
              <w:spacing w:line="276" w:lineRule="auto"/>
              <w:jc w:val="center"/>
              <w:rPr>
                <w:ins w:id="50770" w:author="Tran Huan" w:date="2018-12-03T01:24:00Z"/>
              </w:rPr>
            </w:pPr>
          </w:p>
        </w:tc>
        <w:tc>
          <w:tcPr>
            <w:tcW w:w="823" w:type="dxa"/>
            <w:noWrap/>
            <w:vAlign w:val="center"/>
            <w:hideMark/>
          </w:tcPr>
          <w:p w14:paraId="3265B70B" w14:textId="77777777" w:rsidR="00D10B12" w:rsidRPr="00FD2760" w:rsidRDefault="00D10B12" w:rsidP="00870304">
            <w:pPr>
              <w:spacing w:line="276" w:lineRule="auto"/>
              <w:jc w:val="center"/>
              <w:rPr>
                <w:ins w:id="50771" w:author="Tran Huan" w:date="2018-12-03T01:24:00Z"/>
                <w:lang w:val="en-US"/>
              </w:rPr>
            </w:pPr>
          </w:p>
        </w:tc>
        <w:tc>
          <w:tcPr>
            <w:tcW w:w="2228" w:type="dxa"/>
            <w:noWrap/>
            <w:hideMark/>
          </w:tcPr>
          <w:p w14:paraId="032BEA6E" w14:textId="77777777" w:rsidR="00D10B12" w:rsidRPr="00FD2760" w:rsidRDefault="00D10B12" w:rsidP="00870304">
            <w:pPr>
              <w:spacing w:line="276" w:lineRule="auto"/>
              <w:rPr>
                <w:ins w:id="50772" w:author="Tran Huan" w:date="2018-12-03T01:24:00Z"/>
                <w:lang w:val="en-US"/>
              </w:rPr>
            </w:pPr>
            <w:ins w:id="50773" w:author="Tran Huan" w:date="2018-12-03T01:24:00Z">
              <w:r>
                <w:rPr>
                  <w:lang w:val="en-US"/>
                </w:rPr>
                <w:t>Tên loại nhân viên</w:t>
              </w:r>
            </w:ins>
          </w:p>
        </w:tc>
      </w:tr>
      <w:tr w:rsidR="00D10B12" w:rsidRPr="001856AA" w14:paraId="52136278" w14:textId="77777777" w:rsidTr="00870304">
        <w:trPr>
          <w:trHeight w:val="300"/>
          <w:ins w:id="50774" w:author="Tran Huan" w:date="2018-12-03T01:24:00Z"/>
        </w:trPr>
        <w:tc>
          <w:tcPr>
            <w:tcW w:w="708" w:type="dxa"/>
            <w:noWrap/>
            <w:vAlign w:val="center"/>
          </w:tcPr>
          <w:p w14:paraId="48F9E6D8" w14:textId="77777777" w:rsidR="00D10B12" w:rsidRPr="00FD2760" w:rsidRDefault="00D10B12" w:rsidP="00870304">
            <w:pPr>
              <w:spacing w:line="276" w:lineRule="auto"/>
              <w:jc w:val="center"/>
              <w:rPr>
                <w:ins w:id="50775" w:author="Tran Huan" w:date="2018-12-03T01:24:00Z"/>
                <w:lang w:val="en-US"/>
              </w:rPr>
            </w:pPr>
            <w:ins w:id="50776" w:author="Tran Huan" w:date="2018-12-03T01:24:00Z">
              <w:r>
                <w:rPr>
                  <w:lang w:val="en-US"/>
                </w:rPr>
                <w:t>3</w:t>
              </w:r>
            </w:ins>
          </w:p>
        </w:tc>
        <w:tc>
          <w:tcPr>
            <w:tcW w:w="2295" w:type="dxa"/>
            <w:noWrap/>
          </w:tcPr>
          <w:p w14:paraId="3619CC61" w14:textId="77777777" w:rsidR="00D10B12" w:rsidRDefault="00D10B12" w:rsidP="00870304">
            <w:pPr>
              <w:spacing w:line="276" w:lineRule="auto"/>
              <w:rPr>
                <w:ins w:id="50777" w:author="Tran Huan" w:date="2018-12-03T01:24:00Z"/>
                <w:lang w:val="en-US"/>
              </w:rPr>
            </w:pPr>
            <w:ins w:id="50778" w:author="Tran Huan" w:date="2018-12-03T01:24:00Z">
              <w:r>
                <w:rPr>
                  <w:lang w:val="en-US"/>
                </w:rPr>
                <w:t>Staff_type_code</w:t>
              </w:r>
            </w:ins>
          </w:p>
        </w:tc>
        <w:tc>
          <w:tcPr>
            <w:tcW w:w="1300" w:type="dxa"/>
            <w:noWrap/>
          </w:tcPr>
          <w:p w14:paraId="16C26BE6" w14:textId="77777777" w:rsidR="00D10B12" w:rsidRPr="00FD2760" w:rsidRDefault="00D10B12" w:rsidP="00870304">
            <w:pPr>
              <w:spacing w:line="276" w:lineRule="auto"/>
              <w:rPr>
                <w:ins w:id="50779" w:author="Tran Huan" w:date="2018-12-03T01:24:00Z"/>
              </w:rPr>
            </w:pPr>
            <w:ins w:id="50780" w:author="Tran Huan" w:date="2018-12-03T01:24:00Z">
              <w:r w:rsidRPr="00FD2760">
                <w:t>character varying</w:t>
              </w:r>
            </w:ins>
          </w:p>
        </w:tc>
        <w:tc>
          <w:tcPr>
            <w:tcW w:w="1098" w:type="dxa"/>
            <w:noWrap/>
            <w:vAlign w:val="center"/>
          </w:tcPr>
          <w:p w14:paraId="3BB2150C" w14:textId="77777777" w:rsidR="00D10B12" w:rsidRPr="00FD2760" w:rsidRDefault="00D10B12" w:rsidP="00870304">
            <w:pPr>
              <w:spacing w:line="276" w:lineRule="auto"/>
              <w:jc w:val="center"/>
              <w:rPr>
                <w:ins w:id="50781" w:author="Tran Huan" w:date="2018-12-03T01:24:00Z"/>
              </w:rPr>
            </w:pPr>
          </w:p>
        </w:tc>
        <w:tc>
          <w:tcPr>
            <w:tcW w:w="838" w:type="dxa"/>
            <w:noWrap/>
            <w:vAlign w:val="center"/>
          </w:tcPr>
          <w:p w14:paraId="39DE3391" w14:textId="77777777" w:rsidR="00D10B12" w:rsidRPr="00FD2760" w:rsidRDefault="00D10B12" w:rsidP="00870304">
            <w:pPr>
              <w:spacing w:line="276" w:lineRule="auto"/>
              <w:jc w:val="center"/>
              <w:rPr>
                <w:ins w:id="50782" w:author="Tran Huan" w:date="2018-12-03T01:24:00Z"/>
              </w:rPr>
            </w:pPr>
          </w:p>
        </w:tc>
        <w:tc>
          <w:tcPr>
            <w:tcW w:w="823" w:type="dxa"/>
            <w:noWrap/>
            <w:vAlign w:val="center"/>
          </w:tcPr>
          <w:p w14:paraId="1C6D2316" w14:textId="77777777" w:rsidR="00D10B12" w:rsidRPr="00FD2760" w:rsidRDefault="00D10B12" w:rsidP="00870304">
            <w:pPr>
              <w:spacing w:line="276" w:lineRule="auto"/>
              <w:jc w:val="center"/>
              <w:rPr>
                <w:ins w:id="50783" w:author="Tran Huan" w:date="2018-12-03T01:24:00Z"/>
                <w:lang w:val="en-US"/>
              </w:rPr>
            </w:pPr>
          </w:p>
        </w:tc>
        <w:tc>
          <w:tcPr>
            <w:tcW w:w="2228" w:type="dxa"/>
            <w:noWrap/>
          </w:tcPr>
          <w:p w14:paraId="21E7BB91" w14:textId="77777777" w:rsidR="00D10B12" w:rsidRDefault="00D10B12" w:rsidP="00870304">
            <w:pPr>
              <w:spacing w:line="276" w:lineRule="auto"/>
              <w:rPr>
                <w:ins w:id="50784" w:author="Tran Huan" w:date="2018-12-03T01:24:00Z"/>
                <w:lang w:val="en-US"/>
              </w:rPr>
            </w:pPr>
            <w:ins w:id="50785" w:author="Tran Huan" w:date="2018-12-03T01:24:00Z">
              <w:r>
                <w:rPr>
                  <w:lang w:val="en-US"/>
                </w:rPr>
                <w:t>Mã loại nhân viên</w:t>
              </w:r>
            </w:ins>
          </w:p>
        </w:tc>
      </w:tr>
      <w:tr w:rsidR="00D10B12" w:rsidRPr="001856AA" w14:paraId="46C4D4F7" w14:textId="77777777" w:rsidTr="00870304">
        <w:trPr>
          <w:trHeight w:val="300"/>
          <w:ins w:id="50786" w:author="Tran Huan" w:date="2018-12-03T01:24:00Z"/>
        </w:trPr>
        <w:tc>
          <w:tcPr>
            <w:tcW w:w="708" w:type="dxa"/>
            <w:noWrap/>
            <w:vAlign w:val="center"/>
            <w:hideMark/>
          </w:tcPr>
          <w:p w14:paraId="4CB589A8" w14:textId="77777777" w:rsidR="00D10B12" w:rsidRPr="00FD2760" w:rsidRDefault="00D10B12" w:rsidP="00870304">
            <w:pPr>
              <w:spacing w:line="276" w:lineRule="auto"/>
              <w:jc w:val="center"/>
              <w:rPr>
                <w:ins w:id="50787" w:author="Tran Huan" w:date="2018-12-03T01:24:00Z"/>
                <w:lang w:val="en-US"/>
              </w:rPr>
            </w:pPr>
            <w:ins w:id="50788" w:author="Tran Huan" w:date="2018-12-03T01:24:00Z">
              <w:r>
                <w:rPr>
                  <w:lang w:val="en-US"/>
                </w:rPr>
                <w:t>4</w:t>
              </w:r>
            </w:ins>
          </w:p>
        </w:tc>
        <w:tc>
          <w:tcPr>
            <w:tcW w:w="2295" w:type="dxa"/>
            <w:noWrap/>
            <w:hideMark/>
          </w:tcPr>
          <w:p w14:paraId="6B6ED9BB" w14:textId="77777777" w:rsidR="00D10B12" w:rsidRPr="00FD2760" w:rsidRDefault="00D10B12" w:rsidP="00870304">
            <w:pPr>
              <w:spacing w:line="276" w:lineRule="auto"/>
              <w:rPr>
                <w:ins w:id="50789" w:author="Tran Huan" w:date="2018-12-03T01:24:00Z"/>
              </w:rPr>
            </w:pPr>
            <w:ins w:id="50790" w:author="Tran Huan" w:date="2018-12-03T01:24:00Z">
              <w:r w:rsidRPr="00FD2760">
                <w:t>status</w:t>
              </w:r>
            </w:ins>
          </w:p>
        </w:tc>
        <w:tc>
          <w:tcPr>
            <w:tcW w:w="1300" w:type="dxa"/>
            <w:noWrap/>
            <w:hideMark/>
          </w:tcPr>
          <w:p w14:paraId="16A3C3C3" w14:textId="77777777" w:rsidR="00D10B12" w:rsidRPr="00FD2760" w:rsidRDefault="00D10B12" w:rsidP="00870304">
            <w:pPr>
              <w:spacing w:line="276" w:lineRule="auto"/>
              <w:rPr>
                <w:ins w:id="50791" w:author="Tran Huan" w:date="2018-12-03T01:24:00Z"/>
              </w:rPr>
            </w:pPr>
            <w:ins w:id="50792" w:author="Tran Huan" w:date="2018-12-03T01:24:00Z">
              <w:r w:rsidRPr="00FD2760">
                <w:t>character varying</w:t>
              </w:r>
            </w:ins>
          </w:p>
        </w:tc>
        <w:tc>
          <w:tcPr>
            <w:tcW w:w="1098" w:type="dxa"/>
            <w:noWrap/>
            <w:vAlign w:val="center"/>
            <w:hideMark/>
          </w:tcPr>
          <w:p w14:paraId="2399C7D0" w14:textId="77777777" w:rsidR="00D10B12" w:rsidRPr="00FD2760" w:rsidRDefault="00D10B12" w:rsidP="00870304">
            <w:pPr>
              <w:spacing w:line="276" w:lineRule="auto"/>
              <w:jc w:val="center"/>
              <w:rPr>
                <w:ins w:id="50793" w:author="Tran Huan" w:date="2018-12-03T01:24:00Z"/>
              </w:rPr>
            </w:pPr>
            <w:ins w:id="50794" w:author="Tran Huan" w:date="2018-12-03T01:24:00Z">
              <w:r w:rsidRPr="00FD2760">
                <w:t>X</w:t>
              </w:r>
            </w:ins>
          </w:p>
        </w:tc>
        <w:tc>
          <w:tcPr>
            <w:tcW w:w="838" w:type="dxa"/>
            <w:noWrap/>
            <w:vAlign w:val="center"/>
            <w:hideMark/>
          </w:tcPr>
          <w:p w14:paraId="5D934456" w14:textId="77777777" w:rsidR="00D10B12" w:rsidRPr="00FD2760" w:rsidRDefault="00D10B12" w:rsidP="00870304">
            <w:pPr>
              <w:spacing w:line="276" w:lineRule="auto"/>
              <w:jc w:val="center"/>
              <w:rPr>
                <w:ins w:id="50795" w:author="Tran Huan" w:date="2018-12-03T01:24:00Z"/>
              </w:rPr>
            </w:pPr>
          </w:p>
        </w:tc>
        <w:tc>
          <w:tcPr>
            <w:tcW w:w="823" w:type="dxa"/>
            <w:noWrap/>
            <w:vAlign w:val="center"/>
            <w:hideMark/>
          </w:tcPr>
          <w:p w14:paraId="75B185E9" w14:textId="77777777" w:rsidR="00D10B12" w:rsidRPr="00FD2760" w:rsidRDefault="00D10B12" w:rsidP="00870304">
            <w:pPr>
              <w:spacing w:line="276" w:lineRule="auto"/>
              <w:jc w:val="center"/>
              <w:rPr>
                <w:ins w:id="50796" w:author="Tran Huan" w:date="2018-12-03T01:24:00Z"/>
              </w:rPr>
            </w:pPr>
          </w:p>
        </w:tc>
        <w:tc>
          <w:tcPr>
            <w:tcW w:w="2228" w:type="dxa"/>
            <w:noWrap/>
            <w:hideMark/>
          </w:tcPr>
          <w:p w14:paraId="366B2059" w14:textId="77777777" w:rsidR="00D10B12" w:rsidRPr="00FD2760" w:rsidRDefault="00D10B12" w:rsidP="00870304">
            <w:pPr>
              <w:keepNext/>
              <w:spacing w:line="276" w:lineRule="auto"/>
              <w:rPr>
                <w:ins w:id="50797" w:author="Tran Huan" w:date="2018-12-03T01:24:00Z"/>
              </w:rPr>
            </w:pPr>
            <w:ins w:id="50798" w:author="Tran Huan" w:date="2018-12-03T01:24:00Z">
              <w:r w:rsidRPr="00FD2760">
                <w:t>Trạng thái</w:t>
              </w:r>
            </w:ins>
          </w:p>
        </w:tc>
      </w:tr>
    </w:tbl>
    <w:p w14:paraId="082AF162" w14:textId="7BB5C6D2" w:rsidR="00D10B12" w:rsidRPr="00266AC8" w:rsidRDefault="00D10B12" w:rsidP="00F72AE0">
      <w:pPr>
        <w:pStyle w:val="Caption"/>
        <w:rPr>
          <w:ins w:id="50799" w:author="Tran Huan" w:date="2018-12-03T01:24:00Z"/>
        </w:rPr>
        <w:pPrChange w:id="50800" w:author="Tran Huan" w:date="2018-12-03T02:05:00Z">
          <w:pPr>
            <w:pStyle w:val="Caption"/>
          </w:pPr>
        </w:pPrChange>
      </w:pPr>
      <w:bookmarkStart w:id="50801" w:name="_Toc530993041"/>
      <w:bookmarkStart w:id="50802" w:name="_Toc531584519"/>
      <w:ins w:id="50803" w:author="Tran Huan" w:date="2018-12-03T01:24:00Z">
        <w:r>
          <w:t xml:space="preserve">Bảng </w:t>
        </w:r>
      </w:ins>
      <w:ins w:id="50804" w:author="Tran Huan" w:date="2018-12-03T02:43:00Z">
        <w:r w:rsidR="00867A6B">
          <w:fldChar w:fldCharType="begin"/>
        </w:r>
        <w:r w:rsidR="00867A6B">
          <w:instrText xml:space="preserve"> STYLEREF 1 \s </w:instrText>
        </w:r>
      </w:ins>
      <w:r w:rsidR="00867A6B">
        <w:fldChar w:fldCharType="separate"/>
      </w:r>
      <w:r w:rsidR="00867A6B">
        <w:rPr>
          <w:noProof/>
        </w:rPr>
        <w:t>4</w:t>
      </w:r>
      <w:ins w:id="50805"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50806" w:author="Tran Huan" w:date="2018-12-03T02:43:00Z">
        <w:r w:rsidR="00867A6B">
          <w:rPr>
            <w:noProof/>
          </w:rPr>
          <w:t>23</w:t>
        </w:r>
        <w:r w:rsidR="00867A6B">
          <w:fldChar w:fldCharType="end"/>
        </w:r>
      </w:ins>
      <w:ins w:id="50807" w:author="Tran Huan" w:date="2018-12-03T01:24:00Z">
        <w:r w:rsidRPr="00C72765">
          <w:t xml:space="preserve"> </w:t>
        </w:r>
        <w:r w:rsidRPr="008F40CD">
          <w:rPr>
            <w:i/>
          </w:rPr>
          <w:t>Bảng dữ liệu loại nhân viên</w:t>
        </w:r>
        <w:bookmarkEnd w:id="50801"/>
        <w:bookmarkEnd w:id="50802"/>
      </w:ins>
    </w:p>
    <w:p w14:paraId="727AF46C" w14:textId="77777777" w:rsidR="00D10B12" w:rsidRPr="00C72765" w:rsidRDefault="00D10B12" w:rsidP="00F72AE0">
      <w:pPr>
        <w:pStyle w:val="Caption"/>
        <w:rPr>
          <w:ins w:id="50808" w:author="Tran Huan" w:date="2018-12-03T01:24:00Z"/>
        </w:rPr>
        <w:pPrChange w:id="50809" w:author="Tran Huan" w:date="2018-12-03T02:05:00Z">
          <w:pPr>
            <w:pStyle w:val="Caption"/>
          </w:pPr>
        </w:pPrChange>
      </w:pPr>
    </w:p>
    <w:p w14:paraId="71FFB96F" w14:textId="77777777" w:rsidR="00D10B12" w:rsidRDefault="00D10B12" w:rsidP="00D10B12">
      <w:pPr>
        <w:rPr>
          <w:ins w:id="50810" w:author="Tran Huan" w:date="2018-12-03T01:24:00Z"/>
          <w:b/>
          <w:lang w:val="en-US"/>
        </w:rPr>
      </w:pPr>
      <w:ins w:id="50811" w:author="Tran Huan" w:date="2018-12-03T01:24:00Z">
        <w:r>
          <w:rPr>
            <w:b/>
            <w:lang w:val="en-US"/>
          </w:rPr>
          <w:t>BẢNG TASK</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D10B12" w:rsidRPr="001856AA" w14:paraId="506D658E" w14:textId="77777777" w:rsidTr="00870304">
        <w:trPr>
          <w:trHeight w:val="300"/>
          <w:ins w:id="50812" w:author="Tran Huan" w:date="2018-12-03T01:24:00Z"/>
        </w:trPr>
        <w:tc>
          <w:tcPr>
            <w:tcW w:w="708" w:type="dxa"/>
            <w:noWrap/>
            <w:vAlign w:val="center"/>
            <w:hideMark/>
          </w:tcPr>
          <w:p w14:paraId="7A79CE3B" w14:textId="77777777" w:rsidR="00D10B12" w:rsidRPr="001856AA" w:rsidRDefault="00D10B12" w:rsidP="00870304">
            <w:pPr>
              <w:spacing w:line="276" w:lineRule="auto"/>
              <w:jc w:val="center"/>
              <w:rPr>
                <w:ins w:id="50813" w:author="Tran Huan" w:date="2018-12-03T01:24:00Z"/>
                <w:b/>
                <w:bCs/>
              </w:rPr>
            </w:pPr>
            <w:ins w:id="50814" w:author="Tran Huan" w:date="2018-12-03T01:24:00Z">
              <w:r w:rsidRPr="001856AA">
                <w:rPr>
                  <w:b/>
                  <w:bCs/>
                  <w:lang w:val="da-DK"/>
                </w:rPr>
                <w:t>STT</w:t>
              </w:r>
            </w:ins>
          </w:p>
        </w:tc>
        <w:tc>
          <w:tcPr>
            <w:tcW w:w="2295" w:type="dxa"/>
            <w:noWrap/>
            <w:vAlign w:val="center"/>
            <w:hideMark/>
          </w:tcPr>
          <w:p w14:paraId="2DE9B7D4" w14:textId="77777777" w:rsidR="00D10B12" w:rsidRPr="001856AA" w:rsidRDefault="00D10B12" w:rsidP="00870304">
            <w:pPr>
              <w:spacing w:line="276" w:lineRule="auto"/>
              <w:jc w:val="center"/>
              <w:rPr>
                <w:ins w:id="50815" w:author="Tran Huan" w:date="2018-12-03T01:24:00Z"/>
                <w:b/>
                <w:bCs/>
              </w:rPr>
            </w:pPr>
            <w:ins w:id="50816" w:author="Tran Huan" w:date="2018-12-03T01:24:00Z">
              <w:r w:rsidRPr="001856AA">
                <w:rPr>
                  <w:b/>
                  <w:bCs/>
                  <w:lang w:val="da-DK"/>
                </w:rPr>
                <w:t>Tên trường</w:t>
              </w:r>
            </w:ins>
          </w:p>
        </w:tc>
        <w:tc>
          <w:tcPr>
            <w:tcW w:w="1300" w:type="dxa"/>
            <w:noWrap/>
            <w:vAlign w:val="center"/>
            <w:hideMark/>
          </w:tcPr>
          <w:p w14:paraId="7A3E065F" w14:textId="77777777" w:rsidR="00D10B12" w:rsidRPr="001856AA" w:rsidRDefault="00D10B12" w:rsidP="00870304">
            <w:pPr>
              <w:spacing w:line="276" w:lineRule="auto"/>
              <w:jc w:val="center"/>
              <w:rPr>
                <w:ins w:id="50817" w:author="Tran Huan" w:date="2018-12-03T01:24:00Z"/>
                <w:b/>
                <w:bCs/>
              </w:rPr>
            </w:pPr>
            <w:ins w:id="50818" w:author="Tran Huan" w:date="2018-12-03T01:24:00Z">
              <w:r w:rsidRPr="001856AA">
                <w:rPr>
                  <w:b/>
                  <w:bCs/>
                  <w:lang w:val="da-DK"/>
                </w:rPr>
                <w:t>Kiểu</w:t>
              </w:r>
            </w:ins>
          </w:p>
        </w:tc>
        <w:tc>
          <w:tcPr>
            <w:tcW w:w="1098" w:type="dxa"/>
            <w:noWrap/>
            <w:vAlign w:val="center"/>
            <w:hideMark/>
          </w:tcPr>
          <w:p w14:paraId="388759DB" w14:textId="77777777" w:rsidR="00D10B12" w:rsidRPr="001856AA" w:rsidRDefault="00D10B12" w:rsidP="00870304">
            <w:pPr>
              <w:spacing w:line="276" w:lineRule="auto"/>
              <w:jc w:val="center"/>
              <w:rPr>
                <w:ins w:id="50819" w:author="Tran Huan" w:date="2018-12-03T01:24:00Z"/>
                <w:b/>
                <w:bCs/>
              </w:rPr>
            </w:pPr>
            <w:ins w:id="50820" w:author="Tran Huan" w:date="2018-12-03T01:24:00Z">
              <w:r w:rsidRPr="001856AA">
                <w:rPr>
                  <w:b/>
                  <w:bCs/>
                  <w:lang w:val="da-DK"/>
                </w:rPr>
                <w:t>Chấp nhận Null</w:t>
              </w:r>
            </w:ins>
          </w:p>
        </w:tc>
        <w:tc>
          <w:tcPr>
            <w:tcW w:w="838" w:type="dxa"/>
            <w:noWrap/>
            <w:vAlign w:val="center"/>
            <w:hideMark/>
          </w:tcPr>
          <w:p w14:paraId="3B8EFD67" w14:textId="77777777" w:rsidR="00D10B12" w:rsidRPr="001856AA" w:rsidRDefault="00D10B12" w:rsidP="00870304">
            <w:pPr>
              <w:spacing w:line="276" w:lineRule="auto"/>
              <w:jc w:val="center"/>
              <w:rPr>
                <w:ins w:id="50821" w:author="Tran Huan" w:date="2018-12-03T01:24:00Z"/>
                <w:b/>
                <w:bCs/>
              </w:rPr>
            </w:pPr>
            <w:ins w:id="50822" w:author="Tran Huan" w:date="2018-12-03T01:24:00Z">
              <w:r w:rsidRPr="001856AA">
                <w:rPr>
                  <w:b/>
                  <w:bCs/>
                  <w:lang w:val="da-DK"/>
                </w:rPr>
                <w:t>Khóa chính</w:t>
              </w:r>
            </w:ins>
          </w:p>
        </w:tc>
        <w:tc>
          <w:tcPr>
            <w:tcW w:w="823" w:type="dxa"/>
            <w:noWrap/>
            <w:vAlign w:val="center"/>
            <w:hideMark/>
          </w:tcPr>
          <w:p w14:paraId="779C1FE6" w14:textId="77777777" w:rsidR="00D10B12" w:rsidRPr="001856AA" w:rsidRDefault="00D10B12" w:rsidP="00870304">
            <w:pPr>
              <w:spacing w:line="276" w:lineRule="auto"/>
              <w:jc w:val="center"/>
              <w:rPr>
                <w:ins w:id="50823" w:author="Tran Huan" w:date="2018-12-03T01:24:00Z"/>
                <w:b/>
                <w:bCs/>
              </w:rPr>
            </w:pPr>
            <w:ins w:id="50824" w:author="Tran Huan" w:date="2018-12-03T01:24:00Z">
              <w:r w:rsidRPr="001856AA">
                <w:rPr>
                  <w:b/>
                  <w:bCs/>
                  <w:lang w:val="da-DK"/>
                </w:rPr>
                <w:t>Khóa ngoại</w:t>
              </w:r>
            </w:ins>
          </w:p>
        </w:tc>
        <w:tc>
          <w:tcPr>
            <w:tcW w:w="2228" w:type="dxa"/>
            <w:noWrap/>
            <w:vAlign w:val="center"/>
            <w:hideMark/>
          </w:tcPr>
          <w:p w14:paraId="3B809F55" w14:textId="77777777" w:rsidR="00D10B12" w:rsidRPr="001856AA" w:rsidRDefault="00D10B12" w:rsidP="00870304">
            <w:pPr>
              <w:spacing w:line="276" w:lineRule="auto"/>
              <w:ind w:right="226"/>
              <w:jc w:val="center"/>
              <w:rPr>
                <w:ins w:id="50825" w:author="Tran Huan" w:date="2018-12-03T01:24:00Z"/>
                <w:b/>
                <w:bCs/>
              </w:rPr>
            </w:pPr>
            <w:ins w:id="50826" w:author="Tran Huan" w:date="2018-12-03T01:24:00Z">
              <w:r w:rsidRPr="001856AA">
                <w:rPr>
                  <w:b/>
                  <w:bCs/>
                  <w:lang w:val="da-DK"/>
                </w:rPr>
                <w:t>Mô tả</w:t>
              </w:r>
            </w:ins>
          </w:p>
        </w:tc>
      </w:tr>
      <w:tr w:rsidR="00D10B12" w:rsidRPr="001856AA" w14:paraId="4C1DAC68" w14:textId="77777777" w:rsidTr="00870304">
        <w:trPr>
          <w:trHeight w:val="300"/>
          <w:ins w:id="50827" w:author="Tran Huan" w:date="2018-12-03T01:24:00Z"/>
        </w:trPr>
        <w:tc>
          <w:tcPr>
            <w:tcW w:w="708" w:type="dxa"/>
            <w:noWrap/>
            <w:vAlign w:val="center"/>
            <w:hideMark/>
          </w:tcPr>
          <w:p w14:paraId="0FDDE516" w14:textId="77777777" w:rsidR="00D10B12" w:rsidRPr="00FD2760" w:rsidRDefault="00D10B12" w:rsidP="00870304">
            <w:pPr>
              <w:spacing w:line="276" w:lineRule="auto"/>
              <w:jc w:val="center"/>
              <w:rPr>
                <w:ins w:id="50828" w:author="Tran Huan" w:date="2018-12-03T01:24:00Z"/>
              </w:rPr>
            </w:pPr>
            <w:ins w:id="50829" w:author="Tran Huan" w:date="2018-12-03T01:24:00Z">
              <w:r w:rsidRPr="00FD2760">
                <w:t>1</w:t>
              </w:r>
            </w:ins>
          </w:p>
        </w:tc>
        <w:tc>
          <w:tcPr>
            <w:tcW w:w="2295" w:type="dxa"/>
            <w:noWrap/>
            <w:hideMark/>
          </w:tcPr>
          <w:p w14:paraId="4EAA3111" w14:textId="77777777" w:rsidR="00D10B12" w:rsidRPr="00FD2760" w:rsidRDefault="00D10B12" w:rsidP="00870304">
            <w:pPr>
              <w:spacing w:line="276" w:lineRule="auto"/>
              <w:rPr>
                <w:ins w:id="50830" w:author="Tran Huan" w:date="2018-12-03T01:24:00Z"/>
              </w:rPr>
            </w:pPr>
            <w:ins w:id="50831" w:author="Tran Huan" w:date="2018-12-03T01:24:00Z">
              <w:r w:rsidRPr="00FD2760">
                <w:t>id</w:t>
              </w:r>
            </w:ins>
          </w:p>
        </w:tc>
        <w:tc>
          <w:tcPr>
            <w:tcW w:w="1300" w:type="dxa"/>
            <w:noWrap/>
            <w:hideMark/>
          </w:tcPr>
          <w:p w14:paraId="72293C3A" w14:textId="77777777" w:rsidR="00D10B12" w:rsidRPr="00FD2760" w:rsidRDefault="00D10B12" w:rsidP="00870304">
            <w:pPr>
              <w:spacing w:line="276" w:lineRule="auto"/>
              <w:rPr>
                <w:ins w:id="50832" w:author="Tran Huan" w:date="2018-12-03T01:24:00Z"/>
              </w:rPr>
            </w:pPr>
            <w:ins w:id="50833" w:author="Tran Huan" w:date="2018-12-03T01:24:00Z">
              <w:r w:rsidRPr="00FD2760">
                <w:t>numeric</w:t>
              </w:r>
            </w:ins>
          </w:p>
        </w:tc>
        <w:tc>
          <w:tcPr>
            <w:tcW w:w="1098" w:type="dxa"/>
            <w:noWrap/>
            <w:vAlign w:val="center"/>
            <w:hideMark/>
          </w:tcPr>
          <w:p w14:paraId="32F88238" w14:textId="77777777" w:rsidR="00D10B12" w:rsidRPr="00FD2760" w:rsidRDefault="00D10B12" w:rsidP="00870304">
            <w:pPr>
              <w:spacing w:line="276" w:lineRule="auto"/>
              <w:jc w:val="center"/>
              <w:rPr>
                <w:ins w:id="50834" w:author="Tran Huan" w:date="2018-12-03T01:24:00Z"/>
              </w:rPr>
            </w:pPr>
          </w:p>
        </w:tc>
        <w:tc>
          <w:tcPr>
            <w:tcW w:w="838" w:type="dxa"/>
            <w:noWrap/>
            <w:vAlign w:val="center"/>
            <w:hideMark/>
          </w:tcPr>
          <w:p w14:paraId="02A86FA5" w14:textId="77777777" w:rsidR="00D10B12" w:rsidRPr="00FD2760" w:rsidRDefault="00D10B12" w:rsidP="00870304">
            <w:pPr>
              <w:spacing w:line="276" w:lineRule="auto"/>
              <w:jc w:val="center"/>
              <w:rPr>
                <w:ins w:id="50835" w:author="Tran Huan" w:date="2018-12-03T01:24:00Z"/>
              </w:rPr>
            </w:pPr>
            <w:ins w:id="50836" w:author="Tran Huan" w:date="2018-12-03T01:24:00Z">
              <w:r w:rsidRPr="00FD2760">
                <w:t>X</w:t>
              </w:r>
            </w:ins>
          </w:p>
        </w:tc>
        <w:tc>
          <w:tcPr>
            <w:tcW w:w="823" w:type="dxa"/>
            <w:noWrap/>
            <w:vAlign w:val="center"/>
            <w:hideMark/>
          </w:tcPr>
          <w:p w14:paraId="12CFC37E" w14:textId="77777777" w:rsidR="00D10B12" w:rsidRPr="00FD2760" w:rsidRDefault="00D10B12" w:rsidP="00870304">
            <w:pPr>
              <w:spacing w:line="276" w:lineRule="auto"/>
              <w:jc w:val="center"/>
              <w:rPr>
                <w:ins w:id="50837" w:author="Tran Huan" w:date="2018-12-03T01:24:00Z"/>
              </w:rPr>
            </w:pPr>
          </w:p>
        </w:tc>
        <w:tc>
          <w:tcPr>
            <w:tcW w:w="2228" w:type="dxa"/>
            <w:noWrap/>
            <w:hideMark/>
          </w:tcPr>
          <w:p w14:paraId="478B753E" w14:textId="77777777" w:rsidR="00D10B12" w:rsidRPr="00FD2760" w:rsidRDefault="00D10B12" w:rsidP="00870304">
            <w:pPr>
              <w:spacing w:line="276" w:lineRule="auto"/>
              <w:rPr>
                <w:ins w:id="50838" w:author="Tran Huan" w:date="2018-12-03T01:24:00Z"/>
                <w:lang w:val="en-US"/>
              </w:rPr>
            </w:pPr>
            <w:ins w:id="50839" w:author="Tran Huan" w:date="2018-12-03T01:24:00Z">
              <w:r w:rsidRPr="00FD2760">
                <w:t>ID</w:t>
              </w:r>
            </w:ins>
          </w:p>
        </w:tc>
      </w:tr>
      <w:tr w:rsidR="00D10B12" w:rsidRPr="001856AA" w14:paraId="02A79CEA" w14:textId="77777777" w:rsidTr="00870304">
        <w:trPr>
          <w:trHeight w:val="300"/>
          <w:ins w:id="50840" w:author="Tran Huan" w:date="2018-12-03T01:24:00Z"/>
        </w:trPr>
        <w:tc>
          <w:tcPr>
            <w:tcW w:w="708" w:type="dxa"/>
            <w:noWrap/>
            <w:vAlign w:val="center"/>
            <w:hideMark/>
          </w:tcPr>
          <w:p w14:paraId="296BE64D" w14:textId="77777777" w:rsidR="00D10B12" w:rsidRPr="00FD2760" w:rsidRDefault="00D10B12" w:rsidP="00870304">
            <w:pPr>
              <w:spacing w:line="276" w:lineRule="auto"/>
              <w:jc w:val="center"/>
              <w:rPr>
                <w:ins w:id="50841" w:author="Tran Huan" w:date="2018-12-03T01:24:00Z"/>
              </w:rPr>
            </w:pPr>
            <w:ins w:id="50842" w:author="Tran Huan" w:date="2018-12-03T01:24:00Z">
              <w:r w:rsidRPr="00FD2760">
                <w:t>2</w:t>
              </w:r>
            </w:ins>
          </w:p>
        </w:tc>
        <w:tc>
          <w:tcPr>
            <w:tcW w:w="2295" w:type="dxa"/>
            <w:noWrap/>
            <w:hideMark/>
          </w:tcPr>
          <w:p w14:paraId="2B6EED9E" w14:textId="77777777" w:rsidR="00D10B12" w:rsidRPr="00FD2760" w:rsidRDefault="00D10B12" w:rsidP="00870304">
            <w:pPr>
              <w:spacing w:line="276" w:lineRule="auto"/>
              <w:rPr>
                <w:ins w:id="50843" w:author="Tran Huan" w:date="2018-12-03T01:24:00Z"/>
                <w:lang w:val="en-US"/>
              </w:rPr>
            </w:pPr>
            <w:ins w:id="50844" w:author="Tran Huan" w:date="2018-12-03T01:24:00Z">
              <w:r>
                <w:rPr>
                  <w:lang w:val="en-US"/>
                </w:rPr>
                <w:t>task_type</w:t>
              </w:r>
            </w:ins>
          </w:p>
        </w:tc>
        <w:tc>
          <w:tcPr>
            <w:tcW w:w="1300" w:type="dxa"/>
            <w:noWrap/>
            <w:hideMark/>
          </w:tcPr>
          <w:p w14:paraId="599E917A" w14:textId="77777777" w:rsidR="00D10B12" w:rsidRPr="00FD2760" w:rsidRDefault="00D10B12" w:rsidP="00870304">
            <w:pPr>
              <w:spacing w:line="276" w:lineRule="auto"/>
              <w:rPr>
                <w:ins w:id="50845" w:author="Tran Huan" w:date="2018-12-03T01:24:00Z"/>
                <w:lang w:val="en-US"/>
              </w:rPr>
            </w:pPr>
            <w:ins w:id="50846" w:author="Tran Huan" w:date="2018-12-03T01:24:00Z">
              <w:r w:rsidRPr="00FD2760">
                <w:t>character varying</w:t>
              </w:r>
            </w:ins>
          </w:p>
        </w:tc>
        <w:tc>
          <w:tcPr>
            <w:tcW w:w="1098" w:type="dxa"/>
            <w:noWrap/>
            <w:vAlign w:val="center"/>
            <w:hideMark/>
          </w:tcPr>
          <w:p w14:paraId="333FCF4F" w14:textId="77777777" w:rsidR="00D10B12" w:rsidRPr="00FD2760" w:rsidRDefault="00D10B12" w:rsidP="00870304">
            <w:pPr>
              <w:spacing w:line="276" w:lineRule="auto"/>
              <w:jc w:val="center"/>
              <w:rPr>
                <w:ins w:id="50847" w:author="Tran Huan" w:date="2018-12-03T01:24:00Z"/>
              </w:rPr>
            </w:pPr>
          </w:p>
        </w:tc>
        <w:tc>
          <w:tcPr>
            <w:tcW w:w="838" w:type="dxa"/>
            <w:noWrap/>
            <w:vAlign w:val="center"/>
            <w:hideMark/>
          </w:tcPr>
          <w:p w14:paraId="3200E94F" w14:textId="77777777" w:rsidR="00D10B12" w:rsidRPr="00FD2760" w:rsidRDefault="00D10B12" w:rsidP="00870304">
            <w:pPr>
              <w:spacing w:line="276" w:lineRule="auto"/>
              <w:jc w:val="center"/>
              <w:rPr>
                <w:ins w:id="50848" w:author="Tran Huan" w:date="2018-12-03T01:24:00Z"/>
              </w:rPr>
            </w:pPr>
          </w:p>
        </w:tc>
        <w:tc>
          <w:tcPr>
            <w:tcW w:w="823" w:type="dxa"/>
            <w:noWrap/>
            <w:vAlign w:val="center"/>
            <w:hideMark/>
          </w:tcPr>
          <w:p w14:paraId="68034CD8" w14:textId="77777777" w:rsidR="00D10B12" w:rsidRPr="00FD2760" w:rsidRDefault="00D10B12" w:rsidP="00870304">
            <w:pPr>
              <w:spacing w:line="276" w:lineRule="auto"/>
              <w:jc w:val="center"/>
              <w:rPr>
                <w:ins w:id="50849" w:author="Tran Huan" w:date="2018-12-03T01:24:00Z"/>
                <w:lang w:val="en-US"/>
              </w:rPr>
            </w:pPr>
          </w:p>
        </w:tc>
        <w:tc>
          <w:tcPr>
            <w:tcW w:w="2228" w:type="dxa"/>
            <w:noWrap/>
            <w:hideMark/>
          </w:tcPr>
          <w:p w14:paraId="61A7EFCE" w14:textId="77777777" w:rsidR="00D10B12" w:rsidRPr="00FD2760" w:rsidRDefault="00D10B12" w:rsidP="00870304">
            <w:pPr>
              <w:spacing w:line="276" w:lineRule="auto"/>
              <w:rPr>
                <w:ins w:id="50850" w:author="Tran Huan" w:date="2018-12-03T01:24:00Z"/>
                <w:lang w:val="en-US"/>
              </w:rPr>
            </w:pPr>
            <w:ins w:id="50851" w:author="Tran Huan" w:date="2018-12-03T01:24:00Z">
              <w:r>
                <w:rPr>
                  <w:lang w:val="en-US"/>
                </w:rPr>
                <w:t>Tên loại công việc</w:t>
              </w:r>
            </w:ins>
          </w:p>
        </w:tc>
      </w:tr>
      <w:tr w:rsidR="00D10B12" w:rsidRPr="001856AA" w14:paraId="2F814601" w14:textId="77777777" w:rsidTr="00870304">
        <w:trPr>
          <w:trHeight w:val="300"/>
          <w:ins w:id="50852" w:author="Tran Huan" w:date="2018-12-03T01:24:00Z"/>
        </w:trPr>
        <w:tc>
          <w:tcPr>
            <w:tcW w:w="708" w:type="dxa"/>
            <w:noWrap/>
            <w:vAlign w:val="center"/>
          </w:tcPr>
          <w:p w14:paraId="733B5FC6" w14:textId="77777777" w:rsidR="00D10B12" w:rsidRPr="00FD2760" w:rsidRDefault="00D10B12" w:rsidP="00870304">
            <w:pPr>
              <w:spacing w:line="276" w:lineRule="auto"/>
              <w:jc w:val="center"/>
              <w:rPr>
                <w:ins w:id="50853" w:author="Tran Huan" w:date="2018-12-03T01:24:00Z"/>
                <w:lang w:val="en-US"/>
              </w:rPr>
            </w:pPr>
            <w:ins w:id="50854" w:author="Tran Huan" w:date="2018-12-03T01:24:00Z">
              <w:r>
                <w:rPr>
                  <w:lang w:val="en-US"/>
                </w:rPr>
                <w:t>3</w:t>
              </w:r>
            </w:ins>
          </w:p>
        </w:tc>
        <w:tc>
          <w:tcPr>
            <w:tcW w:w="2295" w:type="dxa"/>
            <w:noWrap/>
          </w:tcPr>
          <w:p w14:paraId="47D61390" w14:textId="77777777" w:rsidR="00D10B12" w:rsidRDefault="00D10B12" w:rsidP="00870304">
            <w:pPr>
              <w:spacing w:line="276" w:lineRule="auto"/>
              <w:rPr>
                <w:ins w:id="50855" w:author="Tran Huan" w:date="2018-12-03T01:24:00Z"/>
                <w:lang w:val="en-US"/>
              </w:rPr>
            </w:pPr>
            <w:ins w:id="50856" w:author="Tran Huan" w:date="2018-12-03T01:24:00Z">
              <w:r>
                <w:rPr>
                  <w:lang w:val="en-US"/>
                </w:rPr>
                <w:t>current_staff</w:t>
              </w:r>
            </w:ins>
          </w:p>
        </w:tc>
        <w:tc>
          <w:tcPr>
            <w:tcW w:w="1300" w:type="dxa"/>
            <w:noWrap/>
          </w:tcPr>
          <w:p w14:paraId="7AB9439D" w14:textId="77777777" w:rsidR="00D10B12" w:rsidRPr="00C72765" w:rsidRDefault="00D10B12" w:rsidP="00870304">
            <w:pPr>
              <w:spacing w:line="276" w:lineRule="auto"/>
              <w:rPr>
                <w:ins w:id="50857" w:author="Tran Huan" w:date="2018-12-03T01:24:00Z"/>
                <w:lang w:val="en-US"/>
              </w:rPr>
            </w:pPr>
            <w:ins w:id="50858" w:author="Tran Huan" w:date="2018-12-03T01:24:00Z">
              <w:r>
                <w:rPr>
                  <w:lang w:val="en-US"/>
                </w:rPr>
                <w:t>numeric</w:t>
              </w:r>
            </w:ins>
          </w:p>
        </w:tc>
        <w:tc>
          <w:tcPr>
            <w:tcW w:w="1098" w:type="dxa"/>
            <w:noWrap/>
            <w:vAlign w:val="center"/>
          </w:tcPr>
          <w:p w14:paraId="3063E91A" w14:textId="77777777" w:rsidR="00D10B12" w:rsidRPr="00FD2760" w:rsidRDefault="00D10B12" w:rsidP="00870304">
            <w:pPr>
              <w:spacing w:line="276" w:lineRule="auto"/>
              <w:jc w:val="center"/>
              <w:rPr>
                <w:ins w:id="50859" w:author="Tran Huan" w:date="2018-12-03T01:24:00Z"/>
              </w:rPr>
            </w:pPr>
          </w:p>
        </w:tc>
        <w:tc>
          <w:tcPr>
            <w:tcW w:w="838" w:type="dxa"/>
            <w:noWrap/>
            <w:vAlign w:val="center"/>
          </w:tcPr>
          <w:p w14:paraId="03F26915" w14:textId="77777777" w:rsidR="00D10B12" w:rsidRPr="00FD2760" w:rsidRDefault="00D10B12" w:rsidP="00870304">
            <w:pPr>
              <w:spacing w:line="276" w:lineRule="auto"/>
              <w:jc w:val="center"/>
              <w:rPr>
                <w:ins w:id="50860" w:author="Tran Huan" w:date="2018-12-03T01:24:00Z"/>
              </w:rPr>
            </w:pPr>
          </w:p>
        </w:tc>
        <w:tc>
          <w:tcPr>
            <w:tcW w:w="823" w:type="dxa"/>
            <w:noWrap/>
            <w:vAlign w:val="center"/>
          </w:tcPr>
          <w:p w14:paraId="05B60DEB" w14:textId="77777777" w:rsidR="00D10B12" w:rsidRPr="00FD2760" w:rsidRDefault="00D10B12" w:rsidP="00870304">
            <w:pPr>
              <w:spacing w:line="276" w:lineRule="auto"/>
              <w:jc w:val="center"/>
              <w:rPr>
                <w:ins w:id="50861" w:author="Tran Huan" w:date="2018-12-03T01:24:00Z"/>
                <w:lang w:val="en-US"/>
              </w:rPr>
            </w:pPr>
            <w:ins w:id="50862" w:author="Tran Huan" w:date="2018-12-03T01:24:00Z">
              <w:r>
                <w:rPr>
                  <w:lang w:val="en-US"/>
                </w:rPr>
                <w:t>X</w:t>
              </w:r>
            </w:ins>
          </w:p>
        </w:tc>
        <w:tc>
          <w:tcPr>
            <w:tcW w:w="2228" w:type="dxa"/>
            <w:noWrap/>
          </w:tcPr>
          <w:p w14:paraId="3440A832" w14:textId="77777777" w:rsidR="00D10B12" w:rsidRDefault="00D10B12" w:rsidP="00870304">
            <w:pPr>
              <w:spacing w:line="276" w:lineRule="auto"/>
              <w:rPr>
                <w:ins w:id="50863" w:author="Tran Huan" w:date="2018-12-03T01:24:00Z"/>
                <w:lang w:val="en-US"/>
              </w:rPr>
            </w:pPr>
            <w:ins w:id="50864" w:author="Tran Huan" w:date="2018-12-03T01:24:00Z">
              <w:r>
                <w:rPr>
                  <w:lang w:val="en-US"/>
                </w:rPr>
                <w:t>Nhân viên hiện tại</w:t>
              </w:r>
            </w:ins>
          </w:p>
        </w:tc>
      </w:tr>
      <w:tr w:rsidR="00D10B12" w:rsidRPr="001856AA" w14:paraId="70D68134" w14:textId="77777777" w:rsidTr="00870304">
        <w:trPr>
          <w:trHeight w:val="300"/>
          <w:ins w:id="50865" w:author="Tran Huan" w:date="2018-12-03T01:24:00Z"/>
        </w:trPr>
        <w:tc>
          <w:tcPr>
            <w:tcW w:w="708" w:type="dxa"/>
            <w:noWrap/>
            <w:vAlign w:val="center"/>
            <w:hideMark/>
          </w:tcPr>
          <w:p w14:paraId="0D6764EA" w14:textId="77777777" w:rsidR="00D10B12" w:rsidRPr="00FD2760" w:rsidRDefault="00D10B12" w:rsidP="00870304">
            <w:pPr>
              <w:spacing w:line="276" w:lineRule="auto"/>
              <w:jc w:val="center"/>
              <w:rPr>
                <w:ins w:id="50866" w:author="Tran Huan" w:date="2018-12-03T01:24:00Z"/>
                <w:lang w:val="en-US"/>
              </w:rPr>
            </w:pPr>
            <w:ins w:id="50867" w:author="Tran Huan" w:date="2018-12-03T01:24:00Z">
              <w:r>
                <w:rPr>
                  <w:lang w:val="en-US"/>
                </w:rPr>
                <w:t>4</w:t>
              </w:r>
            </w:ins>
          </w:p>
        </w:tc>
        <w:tc>
          <w:tcPr>
            <w:tcW w:w="2295" w:type="dxa"/>
            <w:noWrap/>
            <w:hideMark/>
          </w:tcPr>
          <w:p w14:paraId="52972299" w14:textId="77777777" w:rsidR="00D10B12" w:rsidRPr="00C72765" w:rsidRDefault="00D10B12" w:rsidP="00870304">
            <w:pPr>
              <w:spacing w:line="276" w:lineRule="auto"/>
              <w:rPr>
                <w:ins w:id="50868" w:author="Tran Huan" w:date="2018-12-03T01:24:00Z"/>
                <w:lang w:val="en-US"/>
              </w:rPr>
            </w:pPr>
            <w:ins w:id="50869" w:author="Tran Huan" w:date="2018-12-03T01:24:00Z">
              <w:r>
                <w:rPr>
                  <w:lang w:val="en-US"/>
                </w:rPr>
                <w:t>previous_staff</w:t>
              </w:r>
            </w:ins>
          </w:p>
        </w:tc>
        <w:tc>
          <w:tcPr>
            <w:tcW w:w="1300" w:type="dxa"/>
            <w:noWrap/>
            <w:hideMark/>
          </w:tcPr>
          <w:p w14:paraId="0B172D43" w14:textId="77777777" w:rsidR="00D10B12" w:rsidRPr="00FD2760" w:rsidRDefault="00D10B12" w:rsidP="00870304">
            <w:pPr>
              <w:spacing w:line="276" w:lineRule="auto"/>
              <w:rPr>
                <w:ins w:id="50870" w:author="Tran Huan" w:date="2018-12-03T01:24:00Z"/>
              </w:rPr>
            </w:pPr>
            <w:ins w:id="50871" w:author="Tran Huan" w:date="2018-12-03T01:24:00Z">
              <w:r>
                <w:rPr>
                  <w:lang w:val="en-US"/>
                </w:rPr>
                <w:t>numeric</w:t>
              </w:r>
            </w:ins>
          </w:p>
        </w:tc>
        <w:tc>
          <w:tcPr>
            <w:tcW w:w="1098" w:type="dxa"/>
            <w:noWrap/>
            <w:vAlign w:val="center"/>
            <w:hideMark/>
          </w:tcPr>
          <w:p w14:paraId="1330297A" w14:textId="77777777" w:rsidR="00D10B12" w:rsidRPr="00FD2760" w:rsidRDefault="00D10B12" w:rsidP="00870304">
            <w:pPr>
              <w:spacing w:line="276" w:lineRule="auto"/>
              <w:jc w:val="center"/>
              <w:rPr>
                <w:ins w:id="50872" w:author="Tran Huan" w:date="2018-12-03T01:24:00Z"/>
              </w:rPr>
            </w:pPr>
          </w:p>
        </w:tc>
        <w:tc>
          <w:tcPr>
            <w:tcW w:w="838" w:type="dxa"/>
            <w:noWrap/>
            <w:vAlign w:val="center"/>
            <w:hideMark/>
          </w:tcPr>
          <w:p w14:paraId="39B3E165" w14:textId="77777777" w:rsidR="00D10B12" w:rsidRPr="00FD2760" w:rsidRDefault="00D10B12" w:rsidP="00870304">
            <w:pPr>
              <w:spacing w:line="276" w:lineRule="auto"/>
              <w:jc w:val="center"/>
              <w:rPr>
                <w:ins w:id="50873" w:author="Tran Huan" w:date="2018-12-03T01:24:00Z"/>
              </w:rPr>
            </w:pPr>
          </w:p>
        </w:tc>
        <w:tc>
          <w:tcPr>
            <w:tcW w:w="823" w:type="dxa"/>
            <w:noWrap/>
            <w:vAlign w:val="center"/>
            <w:hideMark/>
          </w:tcPr>
          <w:p w14:paraId="44DAC2BF" w14:textId="77777777" w:rsidR="00D10B12" w:rsidRPr="00C72765" w:rsidRDefault="00D10B12" w:rsidP="00870304">
            <w:pPr>
              <w:spacing w:line="276" w:lineRule="auto"/>
              <w:jc w:val="center"/>
              <w:rPr>
                <w:ins w:id="50874" w:author="Tran Huan" w:date="2018-12-03T01:24:00Z"/>
                <w:lang w:val="en-US"/>
              </w:rPr>
            </w:pPr>
            <w:ins w:id="50875" w:author="Tran Huan" w:date="2018-12-03T01:24:00Z">
              <w:r>
                <w:rPr>
                  <w:lang w:val="en-US"/>
                </w:rPr>
                <w:t>X</w:t>
              </w:r>
            </w:ins>
          </w:p>
        </w:tc>
        <w:tc>
          <w:tcPr>
            <w:tcW w:w="2228" w:type="dxa"/>
            <w:noWrap/>
            <w:hideMark/>
          </w:tcPr>
          <w:p w14:paraId="176DF82C" w14:textId="77777777" w:rsidR="00D10B12" w:rsidRPr="00C72765" w:rsidRDefault="00D10B12" w:rsidP="00870304">
            <w:pPr>
              <w:keepNext/>
              <w:spacing w:line="276" w:lineRule="auto"/>
              <w:rPr>
                <w:ins w:id="50876" w:author="Tran Huan" w:date="2018-12-03T01:24:00Z"/>
                <w:lang w:val="en-US"/>
              </w:rPr>
            </w:pPr>
            <w:ins w:id="50877" w:author="Tran Huan" w:date="2018-12-03T01:24:00Z">
              <w:r>
                <w:rPr>
                  <w:lang w:val="en-US"/>
                </w:rPr>
                <w:t>Nhân viên trước</w:t>
              </w:r>
            </w:ins>
          </w:p>
        </w:tc>
      </w:tr>
      <w:tr w:rsidR="00D10B12" w:rsidRPr="001856AA" w14:paraId="20A2AC54" w14:textId="77777777" w:rsidTr="00870304">
        <w:trPr>
          <w:trHeight w:val="300"/>
          <w:ins w:id="50878" w:author="Tran Huan" w:date="2018-12-03T01:24:00Z"/>
        </w:trPr>
        <w:tc>
          <w:tcPr>
            <w:tcW w:w="708" w:type="dxa"/>
            <w:noWrap/>
            <w:vAlign w:val="center"/>
          </w:tcPr>
          <w:p w14:paraId="7027A432" w14:textId="77777777" w:rsidR="00D10B12" w:rsidRDefault="00D10B12" w:rsidP="00870304">
            <w:pPr>
              <w:spacing w:line="276" w:lineRule="auto"/>
              <w:jc w:val="center"/>
              <w:rPr>
                <w:ins w:id="50879" w:author="Tran Huan" w:date="2018-12-03T01:24:00Z"/>
                <w:lang w:val="en-US"/>
              </w:rPr>
            </w:pPr>
            <w:ins w:id="50880" w:author="Tran Huan" w:date="2018-12-03T01:24:00Z">
              <w:r>
                <w:rPr>
                  <w:lang w:val="en-US"/>
                </w:rPr>
                <w:t>5</w:t>
              </w:r>
            </w:ins>
          </w:p>
        </w:tc>
        <w:tc>
          <w:tcPr>
            <w:tcW w:w="2295" w:type="dxa"/>
            <w:noWrap/>
          </w:tcPr>
          <w:p w14:paraId="3BD2F931" w14:textId="77777777" w:rsidR="00D10B12" w:rsidRDefault="00D10B12" w:rsidP="00870304">
            <w:pPr>
              <w:spacing w:line="276" w:lineRule="auto"/>
              <w:rPr>
                <w:ins w:id="50881" w:author="Tran Huan" w:date="2018-12-03T01:24:00Z"/>
                <w:lang w:val="en-US"/>
              </w:rPr>
            </w:pPr>
            <w:ins w:id="50882" w:author="Tran Huan" w:date="2018-12-03T01:24:00Z">
              <w:r>
                <w:rPr>
                  <w:lang w:val="en-US"/>
                </w:rPr>
                <w:t>customer_order</w:t>
              </w:r>
            </w:ins>
          </w:p>
        </w:tc>
        <w:tc>
          <w:tcPr>
            <w:tcW w:w="1300" w:type="dxa"/>
            <w:noWrap/>
          </w:tcPr>
          <w:p w14:paraId="27AE9D5A" w14:textId="77777777" w:rsidR="00D10B12" w:rsidRDefault="00D10B12" w:rsidP="00870304">
            <w:pPr>
              <w:spacing w:line="276" w:lineRule="auto"/>
              <w:rPr>
                <w:ins w:id="50883" w:author="Tran Huan" w:date="2018-12-03T01:24:00Z"/>
                <w:lang w:val="en-US"/>
              </w:rPr>
            </w:pPr>
            <w:ins w:id="50884" w:author="Tran Huan" w:date="2018-12-03T01:24:00Z">
              <w:r>
                <w:rPr>
                  <w:lang w:val="en-US"/>
                </w:rPr>
                <w:t>numeric</w:t>
              </w:r>
            </w:ins>
          </w:p>
        </w:tc>
        <w:tc>
          <w:tcPr>
            <w:tcW w:w="1098" w:type="dxa"/>
            <w:noWrap/>
            <w:vAlign w:val="center"/>
          </w:tcPr>
          <w:p w14:paraId="70D74349" w14:textId="77777777" w:rsidR="00D10B12" w:rsidRPr="00C72765" w:rsidRDefault="00D10B12" w:rsidP="00870304">
            <w:pPr>
              <w:spacing w:line="276" w:lineRule="auto"/>
              <w:jc w:val="center"/>
              <w:rPr>
                <w:ins w:id="50885" w:author="Tran Huan" w:date="2018-12-03T01:24:00Z"/>
                <w:lang w:val="en-US"/>
              </w:rPr>
            </w:pPr>
            <w:ins w:id="50886" w:author="Tran Huan" w:date="2018-12-03T01:24:00Z">
              <w:r>
                <w:rPr>
                  <w:lang w:val="en-US"/>
                </w:rPr>
                <w:t>X</w:t>
              </w:r>
            </w:ins>
          </w:p>
        </w:tc>
        <w:tc>
          <w:tcPr>
            <w:tcW w:w="838" w:type="dxa"/>
            <w:noWrap/>
            <w:vAlign w:val="center"/>
          </w:tcPr>
          <w:p w14:paraId="0D3D2D33" w14:textId="77777777" w:rsidR="00D10B12" w:rsidRPr="00FD2760" w:rsidRDefault="00D10B12" w:rsidP="00870304">
            <w:pPr>
              <w:spacing w:line="276" w:lineRule="auto"/>
              <w:jc w:val="center"/>
              <w:rPr>
                <w:ins w:id="50887" w:author="Tran Huan" w:date="2018-12-03T01:24:00Z"/>
              </w:rPr>
            </w:pPr>
          </w:p>
        </w:tc>
        <w:tc>
          <w:tcPr>
            <w:tcW w:w="823" w:type="dxa"/>
            <w:noWrap/>
            <w:vAlign w:val="center"/>
          </w:tcPr>
          <w:p w14:paraId="7EFBC3BB" w14:textId="77777777" w:rsidR="00D10B12" w:rsidRPr="00FD2760" w:rsidRDefault="00D10B12" w:rsidP="00870304">
            <w:pPr>
              <w:spacing w:line="276" w:lineRule="auto"/>
              <w:jc w:val="center"/>
              <w:rPr>
                <w:ins w:id="50888" w:author="Tran Huan" w:date="2018-12-03T01:24:00Z"/>
              </w:rPr>
            </w:pPr>
          </w:p>
        </w:tc>
        <w:tc>
          <w:tcPr>
            <w:tcW w:w="2228" w:type="dxa"/>
            <w:noWrap/>
          </w:tcPr>
          <w:p w14:paraId="1B90E4B5" w14:textId="77777777" w:rsidR="00D10B12" w:rsidRPr="00C72765" w:rsidRDefault="00D10B12" w:rsidP="00870304">
            <w:pPr>
              <w:keepNext/>
              <w:spacing w:line="276" w:lineRule="auto"/>
              <w:rPr>
                <w:ins w:id="50889" w:author="Tran Huan" w:date="2018-12-03T01:24:00Z"/>
                <w:lang w:val="en-US"/>
              </w:rPr>
            </w:pPr>
            <w:ins w:id="50890" w:author="Tran Huan" w:date="2018-12-03T01:24:00Z">
              <w:r>
                <w:rPr>
                  <w:lang w:val="en-US"/>
                </w:rPr>
                <w:t>ID đơn hàng</w:t>
              </w:r>
            </w:ins>
          </w:p>
        </w:tc>
      </w:tr>
      <w:tr w:rsidR="00D10B12" w:rsidRPr="001856AA" w14:paraId="729FC2C8" w14:textId="77777777" w:rsidTr="00870304">
        <w:trPr>
          <w:trHeight w:val="300"/>
          <w:ins w:id="50891" w:author="Tran Huan" w:date="2018-12-03T01:24:00Z"/>
        </w:trPr>
        <w:tc>
          <w:tcPr>
            <w:tcW w:w="708" w:type="dxa"/>
            <w:noWrap/>
            <w:vAlign w:val="center"/>
          </w:tcPr>
          <w:p w14:paraId="1BB9CB50" w14:textId="77777777" w:rsidR="00D10B12" w:rsidRDefault="00D10B12" w:rsidP="00870304">
            <w:pPr>
              <w:spacing w:line="276" w:lineRule="auto"/>
              <w:jc w:val="center"/>
              <w:rPr>
                <w:ins w:id="50892" w:author="Tran Huan" w:date="2018-12-03T01:24:00Z"/>
                <w:lang w:val="en-US"/>
              </w:rPr>
            </w:pPr>
            <w:ins w:id="50893" w:author="Tran Huan" w:date="2018-12-03T01:24:00Z">
              <w:r>
                <w:rPr>
                  <w:lang w:val="en-US"/>
                </w:rPr>
                <w:t>6</w:t>
              </w:r>
            </w:ins>
          </w:p>
        </w:tc>
        <w:tc>
          <w:tcPr>
            <w:tcW w:w="2295" w:type="dxa"/>
            <w:noWrap/>
          </w:tcPr>
          <w:p w14:paraId="41B989C3" w14:textId="77777777" w:rsidR="00D10B12" w:rsidRDefault="00D10B12" w:rsidP="00870304">
            <w:pPr>
              <w:spacing w:line="276" w:lineRule="auto"/>
              <w:rPr>
                <w:ins w:id="50894" w:author="Tran Huan" w:date="2018-12-03T01:24:00Z"/>
                <w:lang w:val="en-US"/>
              </w:rPr>
            </w:pPr>
            <w:ins w:id="50895" w:author="Tran Huan" w:date="2018-12-03T01:24:00Z">
              <w:r>
                <w:rPr>
                  <w:lang w:val="en-US"/>
                </w:rPr>
                <w:t>receipt</w:t>
              </w:r>
            </w:ins>
          </w:p>
        </w:tc>
        <w:tc>
          <w:tcPr>
            <w:tcW w:w="1300" w:type="dxa"/>
            <w:noWrap/>
          </w:tcPr>
          <w:p w14:paraId="05E6E58B" w14:textId="77777777" w:rsidR="00D10B12" w:rsidRDefault="00D10B12" w:rsidP="00870304">
            <w:pPr>
              <w:spacing w:line="276" w:lineRule="auto"/>
              <w:rPr>
                <w:ins w:id="50896" w:author="Tran Huan" w:date="2018-12-03T01:24:00Z"/>
                <w:lang w:val="en-US"/>
              </w:rPr>
            </w:pPr>
            <w:ins w:id="50897" w:author="Tran Huan" w:date="2018-12-03T01:24:00Z">
              <w:r>
                <w:rPr>
                  <w:lang w:val="en-US"/>
                </w:rPr>
                <w:t>numeric</w:t>
              </w:r>
            </w:ins>
          </w:p>
        </w:tc>
        <w:tc>
          <w:tcPr>
            <w:tcW w:w="1098" w:type="dxa"/>
            <w:noWrap/>
            <w:vAlign w:val="center"/>
          </w:tcPr>
          <w:p w14:paraId="0600C7F6" w14:textId="77777777" w:rsidR="00D10B12" w:rsidRPr="00C72765" w:rsidRDefault="00D10B12" w:rsidP="00870304">
            <w:pPr>
              <w:spacing w:line="276" w:lineRule="auto"/>
              <w:jc w:val="center"/>
              <w:rPr>
                <w:ins w:id="50898" w:author="Tran Huan" w:date="2018-12-03T01:24:00Z"/>
                <w:lang w:val="en-US"/>
              </w:rPr>
            </w:pPr>
            <w:ins w:id="50899" w:author="Tran Huan" w:date="2018-12-03T01:24:00Z">
              <w:r>
                <w:rPr>
                  <w:lang w:val="en-US"/>
                </w:rPr>
                <w:t>X</w:t>
              </w:r>
            </w:ins>
          </w:p>
        </w:tc>
        <w:tc>
          <w:tcPr>
            <w:tcW w:w="838" w:type="dxa"/>
            <w:noWrap/>
            <w:vAlign w:val="center"/>
          </w:tcPr>
          <w:p w14:paraId="6703E043" w14:textId="77777777" w:rsidR="00D10B12" w:rsidRPr="00FD2760" w:rsidRDefault="00D10B12" w:rsidP="00870304">
            <w:pPr>
              <w:spacing w:line="276" w:lineRule="auto"/>
              <w:jc w:val="center"/>
              <w:rPr>
                <w:ins w:id="50900" w:author="Tran Huan" w:date="2018-12-03T01:24:00Z"/>
              </w:rPr>
            </w:pPr>
          </w:p>
        </w:tc>
        <w:tc>
          <w:tcPr>
            <w:tcW w:w="823" w:type="dxa"/>
            <w:noWrap/>
            <w:vAlign w:val="center"/>
          </w:tcPr>
          <w:p w14:paraId="1ABF5783" w14:textId="77777777" w:rsidR="00D10B12" w:rsidRPr="00FD2760" w:rsidRDefault="00D10B12" w:rsidP="00870304">
            <w:pPr>
              <w:spacing w:line="276" w:lineRule="auto"/>
              <w:jc w:val="center"/>
              <w:rPr>
                <w:ins w:id="50901" w:author="Tran Huan" w:date="2018-12-03T01:24:00Z"/>
              </w:rPr>
            </w:pPr>
          </w:p>
        </w:tc>
        <w:tc>
          <w:tcPr>
            <w:tcW w:w="2228" w:type="dxa"/>
            <w:noWrap/>
          </w:tcPr>
          <w:p w14:paraId="398D0904" w14:textId="77777777" w:rsidR="00D10B12" w:rsidRPr="00C72765" w:rsidRDefault="00D10B12" w:rsidP="00870304">
            <w:pPr>
              <w:keepNext/>
              <w:spacing w:line="276" w:lineRule="auto"/>
              <w:rPr>
                <w:ins w:id="50902" w:author="Tran Huan" w:date="2018-12-03T01:24:00Z"/>
                <w:lang w:val="en-US"/>
              </w:rPr>
            </w:pPr>
            <w:ins w:id="50903" w:author="Tran Huan" w:date="2018-12-03T01:24:00Z">
              <w:r>
                <w:rPr>
                  <w:lang w:val="en-US"/>
                </w:rPr>
                <w:t>ID biên nhận</w:t>
              </w:r>
            </w:ins>
          </w:p>
        </w:tc>
      </w:tr>
      <w:tr w:rsidR="00D10B12" w:rsidRPr="001856AA" w14:paraId="006D6282" w14:textId="77777777" w:rsidTr="00870304">
        <w:trPr>
          <w:trHeight w:val="300"/>
          <w:ins w:id="50904" w:author="Tran Huan" w:date="2018-12-03T01:24:00Z"/>
        </w:trPr>
        <w:tc>
          <w:tcPr>
            <w:tcW w:w="708" w:type="dxa"/>
            <w:noWrap/>
            <w:vAlign w:val="center"/>
          </w:tcPr>
          <w:p w14:paraId="760054CF" w14:textId="77777777" w:rsidR="00D10B12" w:rsidRDefault="00D10B12" w:rsidP="00870304">
            <w:pPr>
              <w:spacing w:line="276" w:lineRule="auto"/>
              <w:jc w:val="center"/>
              <w:rPr>
                <w:ins w:id="50905" w:author="Tran Huan" w:date="2018-12-03T01:24:00Z"/>
                <w:lang w:val="en-US"/>
              </w:rPr>
            </w:pPr>
            <w:ins w:id="50906" w:author="Tran Huan" w:date="2018-12-03T01:24:00Z">
              <w:r>
                <w:rPr>
                  <w:lang w:val="en-US"/>
                </w:rPr>
                <w:t>7</w:t>
              </w:r>
            </w:ins>
          </w:p>
        </w:tc>
        <w:tc>
          <w:tcPr>
            <w:tcW w:w="2295" w:type="dxa"/>
            <w:noWrap/>
          </w:tcPr>
          <w:p w14:paraId="05C2879B" w14:textId="77777777" w:rsidR="00D10B12" w:rsidRDefault="00D10B12" w:rsidP="00870304">
            <w:pPr>
              <w:spacing w:line="276" w:lineRule="auto"/>
              <w:rPr>
                <w:ins w:id="50907" w:author="Tran Huan" w:date="2018-12-03T01:24:00Z"/>
                <w:lang w:val="en-US"/>
              </w:rPr>
            </w:pPr>
            <w:ins w:id="50908" w:author="Tran Huan" w:date="2018-12-03T01:24:00Z">
              <w:r>
                <w:rPr>
                  <w:lang w:val="en-US"/>
                </w:rPr>
                <w:t>current_status</w:t>
              </w:r>
            </w:ins>
          </w:p>
        </w:tc>
        <w:tc>
          <w:tcPr>
            <w:tcW w:w="1300" w:type="dxa"/>
            <w:noWrap/>
          </w:tcPr>
          <w:p w14:paraId="12D90946" w14:textId="77777777" w:rsidR="00D10B12" w:rsidRPr="00FD2760" w:rsidRDefault="00D10B12" w:rsidP="00870304">
            <w:pPr>
              <w:spacing w:line="276" w:lineRule="auto"/>
              <w:rPr>
                <w:ins w:id="50909" w:author="Tran Huan" w:date="2018-12-03T01:24:00Z"/>
              </w:rPr>
            </w:pPr>
            <w:ins w:id="50910" w:author="Tran Huan" w:date="2018-12-03T01:24:00Z">
              <w:r w:rsidRPr="00FD2760">
                <w:t>character varying</w:t>
              </w:r>
            </w:ins>
          </w:p>
        </w:tc>
        <w:tc>
          <w:tcPr>
            <w:tcW w:w="1098" w:type="dxa"/>
            <w:noWrap/>
            <w:vAlign w:val="center"/>
          </w:tcPr>
          <w:p w14:paraId="2B456C3E" w14:textId="77777777" w:rsidR="00D10B12" w:rsidRPr="00FD2760" w:rsidRDefault="00D10B12" w:rsidP="00870304">
            <w:pPr>
              <w:spacing w:line="276" w:lineRule="auto"/>
              <w:jc w:val="center"/>
              <w:rPr>
                <w:ins w:id="50911" w:author="Tran Huan" w:date="2018-12-03T01:24:00Z"/>
              </w:rPr>
            </w:pPr>
          </w:p>
        </w:tc>
        <w:tc>
          <w:tcPr>
            <w:tcW w:w="838" w:type="dxa"/>
            <w:noWrap/>
            <w:vAlign w:val="center"/>
          </w:tcPr>
          <w:p w14:paraId="215647A3" w14:textId="77777777" w:rsidR="00D10B12" w:rsidRPr="00FD2760" w:rsidRDefault="00D10B12" w:rsidP="00870304">
            <w:pPr>
              <w:spacing w:line="276" w:lineRule="auto"/>
              <w:jc w:val="center"/>
              <w:rPr>
                <w:ins w:id="50912" w:author="Tran Huan" w:date="2018-12-03T01:24:00Z"/>
              </w:rPr>
            </w:pPr>
          </w:p>
        </w:tc>
        <w:tc>
          <w:tcPr>
            <w:tcW w:w="823" w:type="dxa"/>
            <w:noWrap/>
            <w:vAlign w:val="center"/>
          </w:tcPr>
          <w:p w14:paraId="06070C23" w14:textId="77777777" w:rsidR="00D10B12" w:rsidRPr="00FD2760" w:rsidRDefault="00D10B12" w:rsidP="00870304">
            <w:pPr>
              <w:spacing w:line="276" w:lineRule="auto"/>
              <w:jc w:val="center"/>
              <w:rPr>
                <w:ins w:id="50913" w:author="Tran Huan" w:date="2018-12-03T01:24:00Z"/>
              </w:rPr>
            </w:pPr>
          </w:p>
        </w:tc>
        <w:tc>
          <w:tcPr>
            <w:tcW w:w="2228" w:type="dxa"/>
            <w:noWrap/>
          </w:tcPr>
          <w:p w14:paraId="57695EF9" w14:textId="77777777" w:rsidR="00D10B12" w:rsidRPr="00C72765" w:rsidRDefault="00D10B12" w:rsidP="00870304">
            <w:pPr>
              <w:keepNext/>
              <w:spacing w:line="276" w:lineRule="auto"/>
              <w:rPr>
                <w:ins w:id="50914" w:author="Tran Huan" w:date="2018-12-03T01:24:00Z"/>
                <w:lang w:val="en-US"/>
              </w:rPr>
            </w:pPr>
            <w:ins w:id="50915" w:author="Tran Huan" w:date="2018-12-03T01:24:00Z">
              <w:r>
                <w:rPr>
                  <w:lang w:val="en-US"/>
                </w:rPr>
                <w:t>Trạng thái hiện tại</w:t>
              </w:r>
            </w:ins>
          </w:p>
        </w:tc>
      </w:tr>
      <w:tr w:rsidR="00D10B12" w:rsidRPr="001856AA" w14:paraId="414C7BED" w14:textId="77777777" w:rsidTr="00870304">
        <w:trPr>
          <w:trHeight w:val="300"/>
          <w:ins w:id="50916" w:author="Tran Huan" w:date="2018-12-03T01:24:00Z"/>
        </w:trPr>
        <w:tc>
          <w:tcPr>
            <w:tcW w:w="708" w:type="dxa"/>
            <w:noWrap/>
            <w:vAlign w:val="center"/>
          </w:tcPr>
          <w:p w14:paraId="7F68C5DA" w14:textId="77777777" w:rsidR="00D10B12" w:rsidRDefault="00D10B12" w:rsidP="00870304">
            <w:pPr>
              <w:spacing w:line="276" w:lineRule="auto"/>
              <w:jc w:val="center"/>
              <w:rPr>
                <w:ins w:id="50917" w:author="Tran Huan" w:date="2018-12-03T01:24:00Z"/>
                <w:lang w:val="en-US"/>
              </w:rPr>
            </w:pPr>
            <w:ins w:id="50918" w:author="Tran Huan" w:date="2018-12-03T01:24:00Z">
              <w:r>
                <w:rPr>
                  <w:lang w:val="en-US"/>
                </w:rPr>
                <w:t>8</w:t>
              </w:r>
            </w:ins>
          </w:p>
        </w:tc>
        <w:tc>
          <w:tcPr>
            <w:tcW w:w="2295" w:type="dxa"/>
            <w:noWrap/>
          </w:tcPr>
          <w:p w14:paraId="717B37FA" w14:textId="77777777" w:rsidR="00D10B12" w:rsidRDefault="00D10B12" w:rsidP="00870304">
            <w:pPr>
              <w:spacing w:line="276" w:lineRule="auto"/>
              <w:rPr>
                <w:ins w:id="50919" w:author="Tran Huan" w:date="2018-12-03T01:24:00Z"/>
                <w:lang w:val="en-US"/>
              </w:rPr>
            </w:pPr>
            <w:ins w:id="50920" w:author="Tran Huan" w:date="2018-12-03T01:24:00Z">
              <w:r>
                <w:rPr>
                  <w:lang w:val="en-US"/>
                </w:rPr>
                <w:t>previous_status</w:t>
              </w:r>
            </w:ins>
          </w:p>
        </w:tc>
        <w:tc>
          <w:tcPr>
            <w:tcW w:w="1300" w:type="dxa"/>
            <w:noWrap/>
          </w:tcPr>
          <w:p w14:paraId="1F1F59E6" w14:textId="77777777" w:rsidR="00D10B12" w:rsidRPr="00FD2760" w:rsidRDefault="00D10B12" w:rsidP="00870304">
            <w:pPr>
              <w:spacing w:line="276" w:lineRule="auto"/>
              <w:rPr>
                <w:ins w:id="50921" w:author="Tran Huan" w:date="2018-12-03T01:24:00Z"/>
              </w:rPr>
            </w:pPr>
            <w:ins w:id="50922" w:author="Tran Huan" w:date="2018-12-03T01:24:00Z">
              <w:r w:rsidRPr="00FD2760">
                <w:t>character varying</w:t>
              </w:r>
            </w:ins>
          </w:p>
        </w:tc>
        <w:tc>
          <w:tcPr>
            <w:tcW w:w="1098" w:type="dxa"/>
            <w:noWrap/>
            <w:vAlign w:val="center"/>
          </w:tcPr>
          <w:p w14:paraId="10C88B93" w14:textId="77777777" w:rsidR="00D10B12" w:rsidRPr="00FD2760" w:rsidRDefault="00D10B12" w:rsidP="00870304">
            <w:pPr>
              <w:spacing w:line="276" w:lineRule="auto"/>
              <w:jc w:val="center"/>
              <w:rPr>
                <w:ins w:id="50923" w:author="Tran Huan" w:date="2018-12-03T01:24:00Z"/>
              </w:rPr>
            </w:pPr>
          </w:p>
        </w:tc>
        <w:tc>
          <w:tcPr>
            <w:tcW w:w="838" w:type="dxa"/>
            <w:noWrap/>
            <w:vAlign w:val="center"/>
          </w:tcPr>
          <w:p w14:paraId="789F30A9" w14:textId="77777777" w:rsidR="00D10B12" w:rsidRPr="00FD2760" w:rsidRDefault="00D10B12" w:rsidP="00870304">
            <w:pPr>
              <w:spacing w:line="276" w:lineRule="auto"/>
              <w:jc w:val="center"/>
              <w:rPr>
                <w:ins w:id="50924" w:author="Tran Huan" w:date="2018-12-03T01:24:00Z"/>
              </w:rPr>
            </w:pPr>
          </w:p>
        </w:tc>
        <w:tc>
          <w:tcPr>
            <w:tcW w:w="823" w:type="dxa"/>
            <w:noWrap/>
            <w:vAlign w:val="center"/>
          </w:tcPr>
          <w:p w14:paraId="0E1AAE52" w14:textId="77777777" w:rsidR="00D10B12" w:rsidRPr="00FD2760" w:rsidRDefault="00D10B12" w:rsidP="00870304">
            <w:pPr>
              <w:spacing w:line="276" w:lineRule="auto"/>
              <w:jc w:val="center"/>
              <w:rPr>
                <w:ins w:id="50925" w:author="Tran Huan" w:date="2018-12-03T01:24:00Z"/>
              </w:rPr>
            </w:pPr>
          </w:p>
        </w:tc>
        <w:tc>
          <w:tcPr>
            <w:tcW w:w="2228" w:type="dxa"/>
            <w:noWrap/>
          </w:tcPr>
          <w:p w14:paraId="309E3B0F" w14:textId="77777777" w:rsidR="00D10B12" w:rsidRPr="00FD2760" w:rsidRDefault="00D10B12" w:rsidP="00870304">
            <w:pPr>
              <w:keepNext/>
              <w:spacing w:line="276" w:lineRule="auto"/>
              <w:rPr>
                <w:ins w:id="50926" w:author="Tran Huan" w:date="2018-12-03T01:24:00Z"/>
              </w:rPr>
            </w:pPr>
            <w:ins w:id="50927" w:author="Tran Huan" w:date="2018-12-03T01:24:00Z">
              <w:r>
                <w:rPr>
                  <w:lang w:val="en-US"/>
                </w:rPr>
                <w:t>Trạng thái trước</w:t>
              </w:r>
            </w:ins>
          </w:p>
        </w:tc>
      </w:tr>
      <w:tr w:rsidR="00D10B12" w:rsidRPr="001856AA" w14:paraId="3604CE53" w14:textId="77777777" w:rsidTr="00870304">
        <w:trPr>
          <w:trHeight w:val="300"/>
          <w:ins w:id="50928" w:author="Tran Huan" w:date="2018-12-03T01:24:00Z"/>
        </w:trPr>
        <w:tc>
          <w:tcPr>
            <w:tcW w:w="708" w:type="dxa"/>
            <w:noWrap/>
            <w:vAlign w:val="center"/>
          </w:tcPr>
          <w:p w14:paraId="2E3B05E5" w14:textId="77777777" w:rsidR="00D10B12" w:rsidRDefault="00D10B12" w:rsidP="00870304">
            <w:pPr>
              <w:spacing w:line="276" w:lineRule="auto"/>
              <w:jc w:val="center"/>
              <w:rPr>
                <w:ins w:id="50929" w:author="Tran Huan" w:date="2018-12-03T01:24:00Z"/>
                <w:lang w:val="en-US"/>
              </w:rPr>
            </w:pPr>
            <w:ins w:id="50930" w:author="Tran Huan" w:date="2018-12-03T01:24:00Z">
              <w:r>
                <w:rPr>
                  <w:lang w:val="en-US"/>
                </w:rPr>
                <w:t>9</w:t>
              </w:r>
            </w:ins>
          </w:p>
        </w:tc>
        <w:tc>
          <w:tcPr>
            <w:tcW w:w="2295" w:type="dxa"/>
            <w:noWrap/>
          </w:tcPr>
          <w:p w14:paraId="295DF105" w14:textId="77777777" w:rsidR="00D10B12" w:rsidRDefault="00D10B12" w:rsidP="00870304">
            <w:pPr>
              <w:spacing w:line="276" w:lineRule="auto"/>
              <w:rPr>
                <w:ins w:id="50931" w:author="Tran Huan" w:date="2018-12-03T01:24:00Z"/>
                <w:lang w:val="en-US"/>
              </w:rPr>
            </w:pPr>
            <w:ins w:id="50932" w:author="Tran Huan" w:date="2018-12-03T01:24:00Z">
              <w:r>
                <w:rPr>
                  <w:lang w:val="en-US"/>
                </w:rPr>
                <w:t>previous_task</w:t>
              </w:r>
            </w:ins>
          </w:p>
        </w:tc>
        <w:tc>
          <w:tcPr>
            <w:tcW w:w="1300" w:type="dxa"/>
            <w:noWrap/>
          </w:tcPr>
          <w:p w14:paraId="13F40398" w14:textId="77777777" w:rsidR="00D10B12" w:rsidRPr="00FD2760" w:rsidRDefault="00D10B12" w:rsidP="00870304">
            <w:pPr>
              <w:spacing w:line="276" w:lineRule="auto"/>
              <w:rPr>
                <w:ins w:id="50933" w:author="Tran Huan" w:date="2018-12-03T01:24:00Z"/>
              </w:rPr>
            </w:pPr>
            <w:ins w:id="50934" w:author="Tran Huan" w:date="2018-12-03T01:24:00Z">
              <w:r w:rsidRPr="00FD2760">
                <w:t>character varying</w:t>
              </w:r>
            </w:ins>
          </w:p>
        </w:tc>
        <w:tc>
          <w:tcPr>
            <w:tcW w:w="1098" w:type="dxa"/>
            <w:noWrap/>
            <w:vAlign w:val="center"/>
          </w:tcPr>
          <w:p w14:paraId="133A893B" w14:textId="77777777" w:rsidR="00D10B12" w:rsidRPr="00FD2760" w:rsidRDefault="00D10B12" w:rsidP="00870304">
            <w:pPr>
              <w:spacing w:line="276" w:lineRule="auto"/>
              <w:jc w:val="center"/>
              <w:rPr>
                <w:ins w:id="50935" w:author="Tran Huan" w:date="2018-12-03T01:24:00Z"/>
              </w:rPr>
            </w:pPr>
          </w:p>
        </w:tc>
        <w:tc>
          <w:tcPr>
            <w:tcW w:w="838" w:type="dxa"/>
            <w:noWrap/>
            <w:vAlign w:val="center"/>
          </w:tcPr>
          <w:p w14:paraId="47AF59F3" w14:textId="77777777" w:rsidR="00D10B12" w:rsidRPr="00FD2760" w:rsidRDefault="00D10B12" w:rsidP="00870304">
            <w:pPr>
              <w:spacing w:line="276" w:lineRule="auto"/>
              <w:jc w:val="center"/>
              <w:rPr>
                <w:ins w:id="50936" w:author="Tran Huan" w:date="2018-12-03T01:24:00Z"/>
              </w:rPr>
            </w:pPr>
          </w:p>
        </w:tc>
        <w:tc>
          <w:tcPr>
            <w:tcW w:w="823" w:type="dxa"/>
            <w:noWrap/>
            <w:vAlign w:val="center"/>
          </w:tcPr>
          <w:p w14:paraId="2D1A9DFD" w14:textId="77777777" w:rsidR="00D10B12" w:rsidRPr="00FD2760" w:rsidRDefault="00D10B12" w:rsidP="00870304">
            <w:pPr>
              <w:spacing w:line="276" w:lineRule="auto"/>
              <w:jc w:val="center"/>
              <w:rPr>
                <w:ins w:id="50937" w:author="Tran Huan" w:date="2018-12-03T01:24:00Z"/>
              </w:rPr>
            </w:pPr>
          </w:p>
        </w:tc>
        <w:tc>
          <w:tcPr>
            <w:tcW w:w="2228" w:type="dxa"/>
            <w:noWrap/>
          </w:tcPr>
          <w:p w14:paraId="712BBD29" w14:textId="77777777" w:rsidR="00D10B12" w:rsidRPr="006D4C69" w:rsidRDefault="00D10B12" w:rsidP="00870304">
            <w:pPr>
              <w:keepNext/>
              <w:spacing w:line="276" w:lineRule="auto"/>
              <w:rPr>
                <w:ins w:id="50938" w:author="Tran Huan" w:date="2018-12-03T01:24:00Z"/>
              </w:rPr>
            </w:pPr>
            <w:ins w:id="50939" w:author="Tran Huan" w:date="2018-12-03T01:24:00Z">
              <w:r w:rsidRPr="00C72765">
                <w:t>Đánh dấu công việc cũ hay hiện tại</w:t>
              </w:r>
            </w:ins>
          </w:p>
        </w:tc>
      </w:tr>
      <w:tr w:rsidR="00D10B12" w:rsidRPr="001856AA" w14:paraId="00EF7518" w14:textId="77777777" w:rsidTr="00870304">
        <w:trPr>
          <w:trHeight w:val="300"/>
          <w:ins w:id="50940" w:author="Tran Huan" w:date="2018-12-03T01:24:00Z"/>
        </w:trPr>
        <w:tc>
          <w:tcPr>
            <w:tcW w:w="708" w:type="dxa"/>
            <w:noWrap/>
            <w:vAlign w:val="center"/>
          </w:tcPr>
          <w:p w14:paraId="716C0683" w14:textId="77777777" w:rsidR="00D10B12" w:rsidRDefault="00D10B12" w:rsidP="00870304">
            <w:pPr>
              <w:spacing w:line="276" w:lineRule="auto"/>
              <w:jc w:val="center"/>
              <w:rPr>
                <w:ins w:id="50941" w:author="Tran Huan" w:date="2018-12-03T01:24:00Z"/>
                <w:lang w:val="en-US"/>
              </w:rPr>
            </w:pPr>
            <w:ins w:id="50942" w:author="Tran Huan" w:date="2018-12-03T01:24:00Z">
              <w:r>
                <w:rPr>
                  <w:lang w:val="en-US"/>
                </w:rPr>
                <w:t>10</w:t>
              </w:r>
            </w:ins>
          </w:p>
        </w:tc>
        <w:tc>
          <w:tcPr>
            <w:tcW w:w="2295" w:type="dxa"/>
            <w:noWrap/>
          </w:tcPr>
          <w:p w14:paraId="5842D0EA" w14:textId="77777777" w:rsidR="00D10B12" w:rsidRDefault="00D10B12" w:rsidP="00870304">
            <w:pPr>
              <w:spacing w:line="276" w:lineRule="auto"/>
              <w:rPr>
                <w:ins w:id="50943" w:author="Tran Huan" w:date="2018-12-03T01:24:00Z"/>
                <w:lang w:val="en-US"/>
              </w:rPr>
            </w:pPr>
            <w:ins w:id="50944" w:author="Tran Huan" w:date="2018-12-03T01:24:00Z">
              <w:r>
                <w:rPr>
                  <w:lang w:val="en-US"/>
                </w:rPr>
                <w:t>branch_id</w:t>
              </w:r>
            </w:ins>
          </w:p>
        </w:tc>
        <w:tc>
          <w:tcPr>
            <w:tcW w:w="1300" w:type="dxa"/>
            <w:noWrap/>
          </w:tcPr>
          <w:p w14:paraId="16558EA1" w14:textId="77777777" w:rsidR="00D10B12" w:rsidRPr="00C72765" w:rsidRDefault="00D10B12" w:rsidP="00870304">
            <w:pPr>
              <w:spacing w:line="276" w:lineRule="auto"/>
              <w:rPr>
                <w:ins w:id="50945" w:author="Tran Huan" w:date="2018-12-03T01:24:00Z"/>
                <w:lang w:val="en-US"/>
              </w:rPr>
            </w:pPr>
            <w:ins w:id="50946" w:author="Tran Huan" w:date="2018-12-03T01:24:00Z">
              <w:r>
                <w:rPr>
                  <w:lang w:val="en-US"/>
                </w:rPr>
                <w:t>numeric</w:t>
              </w:r>
            </w:ins>
          </w:p>
        </w:tc>
        <w:tc>
          <w:tcPr>
            <w:tcW w:w="1098" w:type="dxa"/>
            <w:noWrap/>
            <w:vAlign w:val="center"/>
          </w:tcPr>
          <w:p w14:paraId="6B4D865C" w14:textId="77777777" w:rsidR="00D10B12" w:rsidRPr="00FD2760" w:rsidRDefault="00D10B12" w:rsidP="00870304">
            <w:pPr>
              <w:spacing w:line="276" w:lineRule="auto"/>
              <w:jc w:val="center"/>
              <w:rPr>
                <w:ins w:id="50947" w:author="Tran Huan" w:date="2018-12-03T01:24:00Z"/>
              </w:rPr>
            </w:pPr>
          </w:p>
        </w:tc>
        <w:tc>
          <w:tcPr>
            <w:tcW w:w="838" w:type="dxa"/>
            <w:noWrap/>
            <w:vAlign w:val="center"/>
          </w:tcPr>
          <w:p w14:paraId="18286964" w14:textId="77777777" w:rsidR="00D10B12" w:rsidRPr="00FD2760" w:rsidRDefault="00D10B12" w:rsidP="00870304">
            <w:pPr>
              <w:spacing w:line="276" w:lineRule="auto"/>
              <w:jc w:val="center"/>
              <w:rPr>
                <w:ins w:id="50948" w:author="Tran Huan" w:date="2018-12-03T01:24:00Z"/>
              </w:rPr>
            </w:pPr>
          </w:p>
        </w:tc>
        <w:tc>
          <w:tcPr>
            <w:tcW w:w="823" w:type="dxa"/>
            <w:noWrap/>
            <w:vAlign w:val="center"/>
          </w:tcPr>
          <w:p w14:paraId="615FDF71" w14:textId="77777777" w:rsidR="00D10B12" w:rsidRPr="00FD2760" w:rsidRDefault="00D10B12" w:rsidP="00870304">
            <w:pPr>
              <w:spacing w:line="276" w:lineRule="auto"/>
              <w:jc w:val="center"/>
              <w:rPr>
                <w:ins w:id="50949" w:author="Tran Huan" w:date="2018-12-03T01:24:00Z"/>
              </w:rPr>
            </w:pPr>
          </w:p>
        </w:tc>
        <w:tc>
          <w:tcPr>
            <w:tcW w:w="2228" w:type="dxa"/>
            <w:noWrap/>
          </w:tcPr>
          <w:p w14:paraId="360BE225" w14:textId="77777777" w:rsidR="00D10B12" w:rsidRPr="00C72765" w:rsidRDefault="00D10B12" w:rsidP="00870304">
            <w:pPr>
              <w:keepNext/>
              <w:spacing w:line="276" w:lineRule="auto"/>
              <w:rPr>
                <w:ins w:id="50950" w:author="Tran Huan" w:date="2018-12-03T01:24:00Z"/>
                <w:lang w:val="en-US"/>
              </w:rPr>
            </w:pPr>
            <w:ins w:id="50951" w:author="Tran Huan" w:date="2018-12-03T01:24:00Z">
              <w:r>
                <w:rPr>
                  <w:lang w:val="en-US"/>
                </w:rPr>
                <w:t>ID chi nhánh</w:t>
              </w:r>
            </w:ins>
          </w:p>
        </w:tc>
      </w:tr>
    </w:tbl>
    <w:p w14:paraId="7D6BD06A" w14:textId="176E1830" w:rsidR="00D10B12" w:rsidRPr="00266AC8" w:rsidRDefault="00D10B12" w:rsidP="00F72AE0">
      <w:pPr>
        <w:pStyle w:val="Caption"/>
        <w:rPr>
          <w:ins w:id="50952" w:author="Tran Huan" w:date="2018-12-03T01:24:00Z"/>
        </w:rPr>
        <w:pPrChange w:id="50953" w:author="Tran Huan" w:date="2018-12-03T02:05:00Z">
          <w:pPr>
            <w:pStyle w:val="Caption"/>
          </w:pPr>
        </w:pPrChange>
      </w:pPr>
      <w:bookmarkStart w:id="50954" w:name="_Toc530993042"/>
      <w:bookmarkStart w:id="50955" w:name="_Toc531584520"/>
      <w:ins w:id="50956" w:author="Tran Huan" w:date="2018-12-03T01:24:00Z">
        <w:r>
          <w:t xml:space="preserve">Bảng </w:t>
        </w:r>
      </w:ins>
      <w:ins w:id="50957" w:author="Tran Huan" w:date="2018-12-03T02:43:00Z">
        <w:r w:rsidR="00867A6B">
          <w:fldChar w:fldCharType="begin"/>
        </w:r>
        <w:r w:rsidR="00867A6B">
          <w:instrText xml:space="preserve"> STYLEREF 1 \s </w:instrText>
        </w:r>
      </w:ins>
      <w:r w:rsidR="00867A6B">
        <w:fldChar w:fldCharType="separate"/>
      </w:r>
      <w:r w:rsidR="00867A6B">
        <w:rPr>
          <w:noProof/>
        </w:rPr>
        <w:t>4</w:t>
      </w:r>
      <w:ins w:id="50958"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50959" w:author="Tran Huan" w:date="2018-12-03T02:43:00Z">
        <w:r w:rsidR="00867A6B">
          <w:rPr>
            <w:noProof/>
          </w:rPr>
          <w:t>24</w:t>
        </w:r>
        <w:r w:rsidR="00867A6B">
          <w:fldChar w:fldCharType="end"/>
        </w:r>
      </w:ins>
      <w:ins w:id="50960" w:author="Tran Huan" w:date="2018-12-03T01:24:00Z">
        <w:r w:rsidRPr="00C72765">
          <w:t xml:space="preserve"> </w:t>
        </w:r>
        <w:r w:rsidRPr="008F40CD">
          <w:rPr>
            <w:i/>
          </w:rPr>
          <w:t>Bảng dữ liệu công việc</w:t>
        </w:r>
        <w:bookmarkEnd w:id="50954"/>
        <w:bookmarkEnd w:id="50955"/>
      </w:ins>
    </w:p>
    <w:p w14:paraId="2C276347" w14:textId="77777777" w:rsidR="00D10B12" w:rsidRDefault="00D10B12" w:rsidP="00D10B12">
      <w:pPr>
        <w:rPr>
          <w:ins w:id="50961" w:author="Tran Huan" w:date="2018-12-03T01:24:00Z"/>
          <w:b/>
          <w:lang w:val="en-US"/>
        </w:rPr>
      </w:pPr>
      <w:ins w:id="50962" w:author="Tran Huan" w:date="2018-12-03T01:24:00Z">
        <w:r>
          <w:rPr>
            <w:b/>
            <w:lang w:val="en-US"/>
          </w:rPr>
          <w:t>BẢNG TIME_SCHEDULE</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D10B12" w:rsidRPr="001856AA" w14:paraId="3DB93CDB" w14:textId="77777777" w:rsidTr="00870304">
        <w:trPr>
          <w:trHeight w:val="300"/>
          <w:ins w:id="50963" w:author="Tran Huan" w:date="2018-12-03T01:24:00Z"/>
        </w:trPr>
        <w:tc>
          <w:tcPr>
            <w:tcW w:w="708" w:type="dxa"/>
            <w:noWrap/>
            <w:vAlign w:val="center"/>
            <w:hideMark/>
          </w:tcPr>
          <w:p w14:paraId="7E18680A" w14:textId="77777777" w:rsidR="00D10B12" w:rsidRPr="001856AA" w:rsidRDefault="00D10B12" w:rsidP="00870304">
            <w:pPr>
              <w:spacing w:line="276" w:lineRule="auto"/>
              <w:jc w:val="center"/>
              <w:rPr>
                <w:ins w:id="50964" w:author="Tran Huan" w:date="2018-12-03T01:24:00Z"/>
                <w:b/>
                <w:bCs/>
              </w:rPr>
            </w:pPr>
            <w:ins w:id="50965" w:author="Tran Huan" w:date="2018-12-03T01:24:00Z">
              <w:r w:rsidRPr="001856AA">
                <w:rPr>
                  <w:b/>
                  <w:bCs/>
                  <w:lang w:val="da-DK"/>
                </w:rPr>
                <w:t>STT</w:t>
              </w:r>
            </w:ins>
          </w:p>
        </w:tc>
        <w:tc>
          <w:tcPr>
            <w:tcW w:w="2295" w:type="dxa"/>
            <w:noWrap/>
            <w:vAlign w:val="center"/>
            <w:hideMark/>
          </w:tcPr>
          <w:p w14:paraId="095C5241" w14:textId="77777777" w:rsidR="00D10B12" w:rsidRPr="001856AA" w:rsidRDefault="00D10B12" w:rsidP="00870304">
            <w:pPr>
              <w:spacing w:line="276" w:lineRule="auto"/>
              <w:jc w:val="center"/>
              <w:rPr>
                <w:ins w:id="50966" w:author="Tran Huan" w:date="2018-12-03T01:24:00Z"/>
                <w:b/>
                <w:bCs/>
              </w:rPr>
            </w:pPr>
            <w:ins w:id="50967" w:author="Tran Huan" w:date="2018-12-03T01:24:00Z">
              <w:r w:rsidRPr="001856AA">
                <w:rPr>
                  <w:b/>
                  <w:bCs/>
                  <w:lang w:val="da-DK"/>
                </w:rPr>
                <w:t>Tên trường</w:t>
              </w:r>
            </w:ins>
          </w:p>
        </w:tc>
        <w:tc>
          <w:tcPr>
            <w:tcW w:w="1300" w:type="dxa"/>
            <w:noWrap/>
            <w:vAlign w:val="center"/>
            <w:hideMark/>
          </w:tcPr>
          <w:p w14:paraId="35CC3C97" w14:textId="77777777" w:rsidR="00D10B12" w:rsidRPr="001856AA" w:rsidRDefault="00D10B12" w:rsidP="00870304">
            <w:pPr>
              <w:spacing w:line="276" w:lineRule="auto"/>
              <w:jc w:val="center"/>
              <w:rPr>
                <w:ins w:id="50968" w:author="Tran Huan" w:date="2018-12-03T01:24:00Z"/>
                <w:b/>
                <w:bCs/>
              </w:rPr>
            </w:pPr>
            <w:ins w:id="50969" w:author="Tran Huan" w:date="2018-12-03T01:24:00Z">
              <w:r w:rsidRPr="001856AA">
                <w:rPr>
                  <w:b/>
                  <w:bCs/>
                  <w:lang w:val="da-DK"/>
                </w:rPr>
                <w:t>Kiểu</w:t>
              </w:r>
            </w:ins>
          </w:p>
        </w:tc>
        <w:tc>
          <w:tcPr>
            <w:tcW w:w="1098" w:type="dxa"/>
            <w:noWrap/>
            <w:vAlign w:val="center"/>
            <w:hideMark/>
          </w:tcPr>
          <w:p w14:paraId="773D3070" w14:textId="77777777" w:rsidR="00D10B12" w:rsidRPr="001856AA" w:rsidRDefault="00D10B12" w:rsidP="00870304">
            <w:pPr>
              <w:spacing w:line="276" w:lineRule="auto"/>
              <w:jc w:val="center"/>
              <w:rPr>
                <w:ins w:id="50970" w:author="Tran Huan" w:date="2018-12-03T01:24:00Z"/>
                <w:b/>
                <w:bCs/>
              </w:rPr>
            </w:pPr>
            <w:ins w:id="50971" w:author="Tran Huan" w:date="2018-12-03T01:24:00Z">
              <w:r w:rsidRPr="001856AA">
                <w:rPr>
                  <w:b/>
                  <w:bCs/>
                  <w:lang w:val="da-DK"/>
                </w:rPr>
                <w:t>Chấp nhận Null</w:t>
              </w:r>
            </w:ins>
          </w:p>
        </w:tc>
        <w:tc>
          <w:tcPr>
            <w:tcW w:w="838" w:type="dxa"/>
            <w:noWrap/>
            <w:vAlign w:val="center"/>
            <w:hideMark/>
          </w:tcPr>
          <w:p w14:paraId="017832C0" w14:textId="77777777" w:rsidR="00D10B12" w:rsidRPr="001856AA" w:rsidRDefault="00D10B12" w:rsidP="00870304">
            <w:pPr>
              <w:spacing w:line="276" w:lineRule="auto"/>
              <w:jc w:val="center"/>
              <w:rPr>
                <w:ins w:id="50972" w:author="Tran Huan" w:date="2018-12-03T01:24:00Z"/>
                <w:b/>
                <w:bCs/>
              </w:rPr>
            </w:pPr>
            <w:ins w:id="50973" w:author="Tran Huan" w:date="2018-12-03T01:24:00Z">
              <w:r w:rsidRPr="001856AA">
                <w:rPr>
                  <w:b/>
                  <w:bCs/>
                  <w:lang w:val="da-DK"/>
                </w:rPr>
                <w:t>Khóa chính</w:t>
              </w:r>
            </w:ins>
          </w:p>
        </w:tc>
        <w:tc>
          <w:tcPr>
            <w:tcW w:w="823" w:type="dxa"/>
            <w:noWrap/>
            <w:vAlign w:val="center"/>
            <w:hideMark/>
          </w:tcPr>
          <w:p w14:paraId="7B3F9F2D" w14:textId="77777777" w:rsidR="00D10B12" w:rsidRPr="001856AA" w:rsidRDefault="00D10B12" w:rsidP="00870304">
            <w:pPr>
              <w:spacing w:line="276" w:lineRule="auto"/>
              <w:jc w:val="center"/>
              <w:rPr>
                <w:ins w:id="50974" w:author="Tran Huan" w:date="2018-12-03T01:24:00Z"/>
                <w:b/>
                <w:bCs/>
              </w:rPr>
            </w:pPr>
            <w:ins w:id="50975" w:author="Tran Huan" w:date="2018-12-03T01:24:00Z">
              <w:r w:rsidRPr="001856AA">
                <w:rPr>
                  <w:b/>
                  <w:bCs/>
                  <w:lang w:val="da-DK"/>
                </w:rPr>
                <w:t>Khóa ngoại</w:t>
              </w:r>
            </w:ins>
          </w:p>
        </w:tc>
        <w:tc>
          <w:tcPr>
            <w:tcW w:w="2228" w:type="dxa"/>
            <w:noWrap/>
            <w:vAlign w:val="center"/>
            <w:hideMark/>
          </w:tcPr>
          <w:p w14:paraId="52CA80BA" w14:textId="77777777" w:rsidR="00D10B12" w:rsidRPr="001856AA" w:rsidRDefault="00D10B12" w:rsidP="00870304">
            <w:pPr>
              <w:spacing w:line="276" w:lineRule="auto"/>
              <w:ind w:right="226"/>
              <w:jc w:val="center"/>
              <w:rPr>
                <w:ins w:id="50976" w:author="Tran Huan" w:date="2018-12-03T01:24:00Z"/>
                <w:b/>
                <w:bCs/>
              </w:rPr>
            </w:pPr>
            <w:ins w:id="50977" w:author="Tran Huan" w:date="2018-12-03T01:24:00Z">
              <w:r w:rsidRPr="001856AA">
                <w:rPr>
                  <w:b/>
                  <w:bCs/>
                  <w:lang w:val="da-DK"/>
                </w:rPr>
                <w:t>Mô tả</w:t>
              </w:r>
            </w:ins>
          </w:p>
        </w:tc>
      </w:tr>
      <w:tr w:rsidR="00D10B12" w:rsidRPr="001856AA" w14:paraId="152AC22A" w14:textId="77777777" w:rsidTr="00870304">
        <w:trPr>
          <w:trHeight w:val="300"/>
          <w:ins w:id="50978" w:author="Tran Huan" w:date="2018-12-03T01:24:00Z"/>
        </w:trPr>
        <w:tc>
          <w:tcPr>
            <w:tcW w:w="708" w:type="dxa"/>
            <w:noWrap/>
            <w:vAlign w:val="center"/>
            <w:hideMark/>
          </w:tcPr>
          <w:p w14:paraId="06607CDF" w14:textId="77777777" w:rsidR="00D10B12" w:rsidRPr="00FD2760" w:rsidRDefault="00D10B12" w:rsidP="00870304">
            <w:pPr>
              <w:spacing w:line="276" w:lineRule="auto"/>
              <w:jc w:val="center"/>
              <w:rPr>
                <w:ins w:id="50979" w:author="Tran Huan" w:date="2018-12-03T01:24:00Z"/>
              </w:rPr>
            </w:pPr>
            <w:ins w:id="50980" w:author="Tran Huan" w:date="2018-12-03T01:24:00Z">
              <w:r w:rsidRPr="00FD2760">
                <w:t>1</w:t>
              </w:r>
            </w:ins>
          </w:p>
        </w:tc>
        <w:tc>
          <w:tcPr>
            <w:tcW w:w="2295" w:type="dxa"/>
            <w:noWrap/>
            <w:hideMark/>
          </w:tcPr>
          <w:p w14:paraId="3EA32C49" w14:textId="77777777" w:rsidR="00D10B12" w:rsidRPr="00FD2760" w:rsidRDefault="00D10B12" w:rsidP="00870304">
            <w:pPr>
              <w:spacing w:line="276" w:lineRule="auto"/>
              <w:rPr>
                <w:ins w:id="50981" w:author="Tran Huan" w:date="2018-12-03T01:24:00Z"/>
              </w:rPr>
            </w:pPr>
            <w:ins w:id="50982" w:author="Tran Huan" w:date="2018-12-03T01:24:00Z">
              <w:r w:rsidRPr="00FD2760">
                <w:t>id</w:t>
              </w:r>
            </w:ins>
          </w:p>
        </w:tc>
        <w:tc>
          <w:tcPr>
            <w:tcW w:w="1300" w:type="dxa"/>
            <w:noWrap/>
            <w:hideMark/>
          </w:tcPr>
          <w:p w14:paraId="14E6CBFB" w14:textId="77777777" w:rsidR="00D10B12" w:rsidRPr="00FD2760" w:rsidRDefault="00D10B12" w:rsidP="00870304">
            <w:pPr>
              <w:spacing w:line="276" w:lineRule="auto"/>
              <w:rPr>
                <w:ins w:id="50983" w:author="Tran Huan" w:date="2018-12-03T01:24:00Z"/>
              </w:rPr>
            </w:pPr>
            <w:ins w:id="50984" w:author="Tran Huan" w:date="2018-12-03T01:24:00Z">
              <w:r w:rsidRPr="00FD2760">
                <w:t>numeric</w:t>
              </w:r>
            </w:ins>
          </w:p>
        </w:tc>
        <w:tc>
          <w:tcPr>
            <w:tcW w:w="1098" w:type="dxa"/>
            <w:noWrap/>
            <w:vAlign w:val="center"/>
            <w:hideMark/>
          </w:tcPr>
          <w:p w14:paraId="752C1F64" w14:textId="77777777" w:rsidR="00D10B12" w:rsidRPr="00FD2760" w:rsidRDefault="00D10B12" w:rsidP="00870304">
            <w:pPr>
              <w:spacing w:line="276" w:lineRule="auto"/>
              <w:jc w:val="center"/>
              <w:rPr>
                <w:ins w:id="50985" w:author="Tran Huan" w:date="2018-12-03T01:24:00Z"/>
              </w:rPr>
            </w:pPr>
          </w:p>
        </w:tc>
        <w:tc>
          <w:tcPr>
            <w:tcW w:w="838" w:type="dxa"/>
            <w:noWrap/>
            <w:vAlign w:val="center"/>
            <w:hideMark/>
          </w:tcPr>
          <w:p w14:paraId="38BD3CE9" w14:textId="77777777" w:rsidR="00D10B12" w:rsidRPr="00FD2760" w:rsidRDefault="00D10B12" w:rsidP="00870304">
            <w:pPr>
              <w:spacing w:line="276" w:lineRule="auto"/>
              <w:jc w:val="center"/>
              <w:rPr>
                <w:ins w:id="50986" w:author="Tran Huan" w:date="2018-12-03T01:24:00Z"/>
              </w:rPr>
            </w:pPr>
            <w:ins w:id="50987" w:author="Tran Huan" w:date="2018-12-03T01:24:00Z">
              <w:r w:rsidRPr="00FD2760">
                <w:t>X</w:t>
              </w:r>
            </w:ins>
          </w:p>
        </w:tc>
        <w:tc>
          <w:tcPr>
            <w:tcW w:w="823" w:type="dxa"/>
            <w:noWrap/>
            <w:vAlign w:val="center"/>
            <w:hideMark/>
          </w:tcPr>
          <w:p w14:paraId="4ED67A9B" w14:textId="77777777" w:rsidR="00D10B12" w:rsidRPr="00FD2760" w:rsidRDefault="00D10B12" w:rsidP="00870304">
            <w:pPr>
              <w:spacing w:line="276" w:lineRule="auto"/>
              <w:jc w:val="center"/>
              <w:rPr>
                <w:ins w:id="50988" w:author="Tran Huan" w:date="2018-12-03T01:24:00Z"/>
              </w:rPr>
            </w:pPr>
          </w:p>
        </w:tc>
        <w:tc>
          <w:tcPr>
            <w:tcW w:w="2228" w:type="dxa"/>
            <w:noWrap/>
            <w:hideMark/>
          </w:tcPr>
          <w:p w14:paraId="152A5C7C" w14:textId="77777777" w:rsidR="00D10B12" w:rsidRPr="00FD2760" w:rsidRDefault="00D10B12" w:rsidP="00870304">
            <w:pPr>
              <w:spacing w:line="276" w:lineRule="auto"/>
              <w:rPr>
                <w:ins w:id="50989" w:author="Tran Huan" w:date="2018-12-03T01:24:00Z"/>
                <w:lang w:val="en-US"/>
              </w:rPr>
            </w:pPr>
            <w:ins w:id="50990" w:author="Tran Huan" w:date="2018-12-03T01:24:00Z">
              <w:r w:rsidRPr="00FD2760">
                <w:t>ID</w:t>
              </w:r>
            </w:ins>
          </w:p>
        </w:tc>
      </w:tr>
      <w:tr w:rsidR="00D10B12" w:rsidRPr="001856AA" w14:paraId="14D8BBE8" w14:textId="77777777" w:rsidTr="00870304">
        <w:trPr>
          <w:trHeight w:val="300"/>
          <w:ins w:id="50991" w:author="Tran Huan" w:date="2018-12-03T01:24:00Z"/>
        </w:trPr>
        <w:tc>
          <w:tcPr>
            <w:tcW w:w="708" w:type="dxa"/>
            <w:noWrap/>
            <w:vAlign w:val="center"/>
            <w:hideMark/>
          </w:tcPr>
          <w:p w14:paraId="246772D1" w14:textId="77777777" w:rsidR="00D10B12" w:rsidRPr="00FD2760" w:rsidRDefault="00D10B12" w:rsidP="00870304">
            <w:pPr>
              <w:spacing w:line="276" w:lineRule="auto"/>
              <w:jc w:val="center"/>
              <w:rPr>
                <w:ins w:id="50992" w:author="Tran Huan" w:date="2018-12-03T01:24:00Z"/>
              </w:rPr>
            </w:pPr>
            <w:ins w:id="50993" w:author="Tran Huan" w:date="2018-12-03T01:24:00Z">
              <w:r w:rsidRPr="00FD2760">
                <w:t>2</w:t>
              </w:r>
            </w:ins>
          </w:p>
        </w:tc>
        <w:tc>
          <w:tcPr>
            <w:tcW w:w="2295" w:type="dxa"/>
            <w:noWrap/>
            <w:hideMark/>
          </w:tcPr>
          <w:p w14:paraId="2FAC8030" w14:textId="77777777" w:rsidR="00D10B12" w:rsidRPr="00FD2760" w:rsidRDefault="00D10B12" w:rsidP="00870304">
            <w:pPr>
              <w:spacing w:line="276" w:lineRule="auto"/>
              <w:rPr>
                <w:ins w:id="50994" w:author="Tran Huan" w:date="2018-12-03T01:24:00Z"/>
                <w:lang w:val="en-US"/>
              </w:rPr>
            </w:pPr>
            <w:ins w:id="50995" w:author="Tran Huan" w:date="2018-12-03T01:24:00Z">
              <w:r>
                <w:rPr>
                  <w:lang w:val="en-US"/>
                </w:rPr>
                <w:t>time_schedule_no</w:t>
              </w:r>
            </w:ins>
          </w:p>
        </w:tc>
        <w:tc>
          <w:tcPr>
            <w:tcW w:w="1300" w:type="dxa"/>
            <w:noWrap/>
            <w:hideMark/>
          </w:tcPr>
          <w:p w14:paraId="07BE7720" w14:textId="77777777" w:rsidR="00D10B12" w:rsidRPr="00FD2760" w:rsidRDefault="00D10B12" w:rsidP="00870304">
            <w:pPr>
              <w:spacing w:line="276" w:lineRule="auto"/>
              <w:rPr>
                <w:ins w:id="50996" w:author="Tran Huan" w:date="2018-12-03T01:24:00Z"/>
                <w:lang w:val="en-US"/>
              </w:rPr>
            </w:pPr>
            <w:ins w:id="50997" w:author="Tran Huan" w:date="2018-12-03T01:24:00Z">
              <w:r w:rsidRPr="00FD2760">
                <w:t>character varying</w:t>
              </w:r>
            </w:ins>
          </w:p>
        </w:tc>
        <w:tc>
          <w:tcPr>
            <w:tcW w:w="1098" w:type="dxa"/>
            <w:noWrap/>
            <w:vAlign w:val="center"/>
            <w:hideMark/>
          </w:tcPr>
          <w:p w14:paraId="30ECB741" w14:textId="77777777" w:rsidR="00D10B12" w:rsidRPr="00FD2760" w:rsidRDefault="00D10B12" w:rsidP="00870304">
            <w:pPr>
              <w:spacing w:line="276" w:lineRule="auto"/>
              <w:jc w:val="center"/>
              <w:rPr>
                <w:ins w:id="50998" w:author="Tran Huan" w:date="2018-12-03T01:24:00Z"/>
              </w:rPr>
            </w:pPr>
          </w:p>
        </w:tc>
        <w:tc>
          <w:tcPr>
            <w:tcW w:w="838" w:type="dxa"/>
            <w:noWrap/>
            <w:vAlign w:val="center"/>
            <w:hideMark/>
          </w:tcPr>
          <w:p w14:paraId="043F0E09" w14:textId="77777777" w:rsidR="00D10B12" w:rsidRPr="00FD2760" w:rsidRDefault="00D10B12" w:rsidP="00870304">
            <w:pPr>
              <w:spacing w:line="276" w:lineRule="auto"/>
              <w:jc w:val="center"/>
              <w:rPr>
                <w:ins w:id="50999" w:author="Tran Huan" w:date="2018-12-03T01:24:00Z"/>
              </w:rPr>
            </w:pPr>
          </w:p>
        </w:tc>
        <w:tc>
          <w:tcPr>
            <w:tcW w:w="823" w:type="dxa"/>
            <w:noWrap/>
            <w:vAlign w:val="center"/>
            <w:hideMark/>
          </w:tcPr>
          <w:p w14:paraId="020A2572" w14:textId="77777777" w:rsidR="00D10B12" w:rsidRPr="00FD2760" w:rsidRDefault="00D10B12" w:rsidP="00870304">
            <w:pPr>
              <w:spacing w:line="276" w:lineRule="auto"/>
              <w:jc w:val="center"/>
              <w:rPr>
                <w:ins w:id="51000" w:author="Tran Huan" w:date="2018-12-03T01:24:00Z"/>
                <w:lang w:val="en-US"/>
              </w:rPr>
            </w:pPr>
          </w:p>
        </w:tc>
        <w:tc>
          <w:tcPr>
            <w:tcW w:w="2228" w:type="dxa"/>
            <w:noWrap/>
            <w:hideMark/>
          </w:tcPr>
          <w:p w14:paraId="5A4B4667" w14:textId="77777777" w:rsidR="00D10B12" w:rsidRPr="00FD2760" w:rsidRDefault="00D10B12" w:rsidP="00870304">
            <w:pPr>
              <w:spacing w:line="276" w:lineRule="auto"/>
              <w:rPr>
                <w:ins w:id="51001" w:author="Tran Huan" w:date="2018-12-03T01:24:00Z"/>
                <w:lang w:val="en-US"/>
              </w:rPr>
            </w:pPr>
            <w:ins w:id="51002" w:author="Tran Huan" w:date="2018-12-03T01:24:00Z">
              <w:r>
                <w:rPr>
                  <w:lang w:val="en-US"/>
                </w:rPr>
                <w:t>Mã khung giờ</w:t>
              </w:r>
            </w:ins>
          </w:p>
        </w:tc>
      </w:tr>
      <w:tr w:rsidR="00D10B12" w:rsidRPr="001856AA" w14:paraId="09D4932A" w14:textId="77777777" w:rsidTr="00870304">
        <w:trPr>
          <w:trHeight w:val="300"/>
          <w:ins w:id="51003" w:author="Tran Huan" w:date="2018-12-03T01:24:00Z"/>
        </w:trPr>
        <w:tc>
          <w:tcPr>
            <w:tcW w:w="708" w:type="dxa"/>
            <w:noWrap/>
            <w:vAlign w:val="center"/>
          </w:tcPr>
          <w:p w14:paraId="59AD7FA2" w14:textId="77777777" w:rsidR="00D10B12" w:rsidRPr="00FD2760" w:rsidRDefault="00D10B12" w:rsidP="00870304">
            <w:pPr>
              <w:spacing w:line="276" w:lineRule="auto"/>
              <w:jc w:val="center"/>
              <w:rPr>
                <w:ins w:id="51004" w:author="Tran Huan" w:date="2018-12-03T01:24:00Z"/>
                <w:lang w:val="en-US"/>
              </w:rPr>
            </w:pPr>
            <w:ins w:id="51005" w:author="Tran Huan" w:date="2018-12-03T01:24:00Z">
              <w:r>
                <w:rPr>
                  <w:lang w:val="en-US"/>
                </w:rPr>
                <w:t>3</w:t>
              </w:r>
            </w:ins>
          </w:p>
        </w:tc>
        <w:tc>
          <w:tcPr>
            <w:tcW w:w="2295" w:type="dxa"/>
            <w:noWrap/>
          </w:tcPr>
          <w:p w14:paraId="70064736" w14:textId="77777777" w:rsidR="00D10B12" w:rsidRDefault="00D10B12" w:rsidP="00870304">
            <w:pPr>
              <w:spacing w:line="276" w:lineRule="auto"/>
              <w:rPr>
                <w:ins w:id="51006" w:author="Tran Huan" w:date="2018-12-03T01:24:00Z"/>
                <w:lang w:val="en-US"/>
              </w:rPr>
            </w:pPr>
            <w:ins w:id="51007" w:author="Tran Huan" w:date="2018-12-03T01:24:00Z">
              <w:r>
                <w:rPr>
                  <w:lang w:val="en-US"/>
                </w:rPr>
                <w:t>time_start</w:t>
              </w:r>
            </w:ins>
          </w:p>
        </w:tc>
        <w:tc>
          <w:tcPr>
            <w:tcW w:w="1300" w:type="dxa"/>
            <w:noWrap/>
          </w:tcPr>
          <w:p w14:paraId="3BE6C8E5" w14:textId="77777777" w:rsidR="00D10B12" w:rsidRPr="00C72765" w:rsidRDefault="00D10B12" w:rsidP="00870304">
            <w:pPr>
              <w:spacing w:line="276" w:lineRule="auto"/>
              <w:rPr>
                <w:ins w:id="51008" w:author="Tran Huan" w:date="2018-12-03T01:24:00Z"/>
                <w:lang w:val="en-US"/>
              </w:rPr>
            </w:pPr>
            <w:ins w:id="51009" w:author="Tran Huan" w:date="2018-12-03T01:24:00Z">
              <w:r>
                <w:rPr>
                  <w:lang w:val="en-US"/>
                </w:rPr>
                <w:t>time</w:t>
              </w:r>
            </w:ins>
          </w:p>
        </w:tc>
        <w:tc>
          <w:tcPr>
            <w:tcW w:w="1098" w:type="dxa"/>
            <w:noWrap/>
            <w:vAlign w:val="center"/>
          </w:tcPr>
          <w:p w14:paraId="1FB5D0C9" w14:textId="77777777" w:rsidR="00D10B12" w:rsidRPr="00FD2760" w:rsidRDefault="00D10B12" w:rsidP="00870304">
            <w:pPr>
              <w:spacing w:line="276" w:lineRule="auto"/>
              <w:jc w:val="center"/>
              <w:rPr>
                <w:ins w:id="51010" w:author="Tran Huan" w:date="2018-12-03T01:24:00Z"/>
              </w:rPr>
            </w:pPr>
          </w:p>
        </w:tc>
        <w:tc>
          <w:tcPr>
            <w:tcW w:w="838" w:type="dxa"/>
            <w:noWrap/>
            <w:vAlign w:val="center"/>
          </w:tcPr>
          <w:p w14:paraId="1D176F76" w14:textId="77777777" w:rsidR="00D10B12" w:rsidRPr="00FD2760" w:rsidRDefault="00D10B12" w:rsidP="00870304">
            <w:pPr>
              <w:spacing w:line="276" w:lineRule="auto"/>
              <w:jc w:val="center"/>
              <w:rPr>
                <w:ins w:id="51011" w:author="Tran Huan" w:date="2018-12-03T01:24:00Z"/>
              </w:rPr>
            </w:pPr>
          </w:p>
        </w:tc>
        <w:tc>
          <w:tcPr>
            <w:tcW w:w="823" w:type="dxa"/>
            <w:noWrap/>
            <w:vAlign w:val="center"/>
          </w:tcPr>
          <w:p w14:paraId="271BBD70" w14:textId="77777777" w:rsidR="00D10B12" w:rsidRPr="00FD2760" w:rsidRDefault="00D10B12" w:rsidP="00870304">
            <w:pPr>
              <w:spacing w:line="276" w:lineRule="auto"/>
              <w:jc w:val="center"/>
              <w:rPr>
                <w:ins w:id="51012" w:author="Tran Huan" w:date="2018-12-03T01:24:00Z"/>
                <w:lang w:val="en-US"/>
              </w:rPr>
            </w:pPr>
          </w:p>
        </w:tc>
        <w:tc>
          <w:tcPr>
            <w:tcW w:w="2228" w:type="dxa"/>
            <w:noWrap/>
          </w:tcPr>
          <w:p w14:paraId="6E3F34AC" w14:textId="77777777" w:rsidR="00D10B12" w:rsidRDefault="00D10B12" w:rsidP="00870304">
            <w:pPr>
              <w:spacing w:line="276" w:lineRule="auto"/>
              <w:rPr>
                <w:ins w:id="51013" w:author="Tran Huan" w:date="2018-12-03T01:24:00Z"/>
                <w:lang w:val="en-US"/>
              </w:rPr>
            </w:pPr>
            <w:ins w:id="51014" w:author="Tran Huan" w:date="2018-12-03T01:24:00Z">
              <w:r>
                <w:rPr>
                  <w:lang w:val="en-US"/>
                </w:rPr>
                <w:t>Giờ bắt đầu</w:t>
              </w:r>
            </w:ins>
          </w:p>
        </w:tc>
      </w:tr>
      <w:tr w:rsidR="00D10B12" w:rsidRPr="001856AA" w14:paraId="23B50DED" w14:textId="77777777" w:rsidTr="00870304">
        <w:trPr>
          <w:trHeight w:val="300"/>
          <w:ins w:id="51015" w:author="Tran Huan" w:date="2018-12-03T01:24:00Z"/>
        </w:trPr>
        <w:tc>
          <w:tcPr>
            <w:tcW w:w="708" w:type="dxa"/>
            <w:noWrap/>
            <w:vAlign w:val="center"/>
          </w:tcPr>
          <w:p w14:paraId="3B1E5C4B" w14:textId="77777777" w:rsidR="00D10B12" w:rsidRDefault="00D10B12" w:rsidP="00870304">
            <w:pPr>
              <w:spacing w:line="276" w:lineRule="auto"/>
              <w:jc w:val="center"/>
              <w:rPr>
                <w:ins w:id="51016" w:author="Tran Huan" w:date="2018-12-03T01:24:00Z"/>
                <w:lang w:val="en-US"/>
              </w:rPr>
            </w:pPr>
            <w:ins w:id="51017" w:author="Tran Huan" w:date="2018-12-03T01:24:00Z">
              <w:r>
                <w:rPr>
                  <w:lang w:val="en-US"/>
                </w:rPr>
                <w:t>4</w:t>
              </w:r>
            </w:ins>
          </w:p>
        </w:tc>
        <w:tc>
          <w:tcPr>
            <w:tcW w:w="2295" w:type="dxa"/>
            <w:noWrap/>
          </w:tcPr>
          <w:p w14:paraId="16C77F44" w14:textId="77777777" w:rsidR="00D10B12" w:rsidRDefault="00D10B12" w:rsidP="00870304">
            <w:pPr>
              <w:spacing w:line="276" w:lineRule="auto"/>
              <w:rPr>
                <w:ins w:id="51018" w:author="Tran Huan" w:date="2018-12-03T01:24:00Z"/>
                <w:lang w:val="en-US"/>
              </w:rPr>
            </w:pPr>
            <w:ins w:id="51019" w:author="Tran Huan" w:date="2018-12-03T01:24:00Z">
              <w:r>
                <w:rPr>
                  <w:lang w:val="en-US"/>
                </w:rPr>
                <w:t>time_end</w:t>
              </w:r>
            </w:ins>
          </w:p>
        </w:tc>
        <w:tc>
          <w:tcPr>
            <w:tcW w:w="1300" w:type="dxa"/>
            <w:noWrap/>
          </w:tcPr>
          <w:p w14:paraId="7E6A1B42" w14:textId="77777777" w:rsidR="00D10B12" w:rsidRPr="00C72765" w:rsidRDefault="00D10B12" w:rsidP="00870304">
            <w:pPr>
              <w:spacing w:line="276" w:lineRule="auto"/>
              <w:rPr>
                <w:ins w:id="51020" w:author="Tran Huan" w:date="2018-12-03T01:24:00Z"/>
                <w:lang w:val="en-US"/>
              </w:rPr>
            </w:pPr>
            <w:ins w:id="51021" w:author="Tran Huan" w:date="2018-12-03T01:24:00Z">
              <w:r>
                <w:rPr>
                  <w:lang w:val="en-US"/>
                </w:rPr>
                <w:t>time</w:t>
              </w:r>
            </w:ins>
          </w:p>
        </w:tc>
        <w:tc>
          <w:tcPr>
            <w:tcW w:w="1098" w:type="dxa"/>
            <w:noWrap/>
            <w:vAlign w:val="center"/>
          </w:tcPr>
          <w:p w14:paraId="47A49EB9" w14:textId="77777777" w:rsidR="00D10B12" w:rsidRPr="00FD2760" w:rsidRDefault="00D10B12" w:rsidP="00870304">
            <w:pPr>
              <w:spacing w:line="276" w:lineRule="auto"/>
              <w:jc w:val="center"/>
              <w:rPr>
                <w:ins w:id="51022" w:author="Tran Huan" w:date="2018-12-03T01:24:00Z"/>
              </w:rPr>
            </w:pPr>
          </w:p>
        </w:tc>
        <w:tc>
          <w:tcPr>
            <w:tcW w:w="838" w:type="dxa"/>
            <w:noWrap/>
            <w:vAlign w:val="center"/>
          </w:tcPr>
          <w:p w14:paraId="116A00D7" w14:textId="77777777" w:rsidR="00D10B12" w:rsidRPr="00FD2760" w:rsidRDefault="00D10B12" w:rsidP="00870304">
            <w:pPr>
              <w:spacing w:line="276" w:lineRule="auto"/>
              <w:jc w:val="center"/>
              <w:rPr>
                <w:ins w:id="51023" w:author="Tran Huan" w:date="2018-12-03T01:24:00Z"/>
              </w:rPr>
            </w:pPr>
          </w:p>
        </w:tc>
        <w:tc>
          <w:tcPr>
            <w:tcW w:w="823" w:type="dxa"/>
            <w:noWrap/>
            <w:vAlign w:val="center"/>
          </w:tcPr>
          <w:p w14:paraId="2AAF0595" w14:textId="77777777" w:rsidR="00D10B12" w:rsidRPr="00FD2760" w:rsidRDefault="00D10B12" w:rsidP="00870304">
            <w:pPr>
              <w:spacing w:line="276" w:lineRule="auto"/>
              <w:jc w:val="center"/>
              <w:rPr>
                <w:ins w:id="51024" w:author="Tran Huan" w:date="2018-12-03T01:24:00Z"/>
                <w:lang w:val="en-US"/>
              </w:rPr>
            </w:pPr>
          </w:p>
        </w:tc>
        <w:tc>
          <w:tcPr>
            <w:tcW w:w="2228" w:type="dxa"/>
            <w:noWrap/>
          </w:tcPr>
          <w:p w14:paraId="1775F7ED" w14:textId="77777777" w:rsidR="00D10B12" w:rsidRDefault="00D10B12" w:rsidP="00870304">
            <w:pPr>
              <w:spacing w:line="276" w:lineRule="auto"/>
              <w:rPr>
                <w:ins w:id="51025" w:author="Tran Huan" w:date="2018-12-03T01:24:00Z"/>
                <w:lang w:val="en-US"/>
              </w:rPr>
            </w:pPr>
            <w:ins w:id="51026" w:author="Tran Huan" w:date="2018-12-03T01:24:00Z">
              <w:r>
                <w:rPr>
                  <w:lang w:val="en-US"/>
                </w:rPr>
                <w:t>Giờ kết thúc</w:t>
              </w:r>
            </w:ins>
          </w:p>
        </w:tc>
      </w:tr>
      <w:tr w:rsidR="00D10B12" w:rsidRPr="001856AA" w14:paraId="73BD8F30" w14:textId="77777777" w:rsidTr="00870304">
        <w:trPr>
          <w:trHeight w:val="300"/>
          <w:ins w:id="51027" w:author="Tran Huan" w:date="2018-12-03T01:24:00Z"/>
        </w:trPr>
        <w:tc>
          <w:tcPr>
            <w:tcW w:w="708" w:type="dxa"/>
            <w:noWrap/>
            <w:vAlign w:val="center"/>
            <w:hideMark/>
          </w:tcPr>
          <w:p w14:paraId="73E3F3DE" w14:textId="77777777" w:rsidR="00D10B12" w:rsidRPr="00FD2760" w:rsidRDefault="00D10B12" w:rsidP="00870304">
            <w:pPr>
              <w:spacing w:line="276" w:lineRule="auto"/>
              <w:jc w:val="center"/>
              <w:rPr>
                <w:ins w:id="51028" w:author="Tran Huan" w:date="2018-12-03T01:24:00Z"/>
                <w:lang w:val="en-US"/>
              </w:rPr>
            </w:pPr>
            <w:ins w:id="51029" w:author="Tran Huan" w:date="2018-12-03T01:24:00Z">
              <w:r>
                <w:rPr>
                  <w:lang w:val="en-US"/>
                </w:rPr>
                <w:t>5</w:t>
              </w:r>
            </w:ins>
          </w:p>
        </w:tc>
        <w:tc>
          <w:tcPr>
            <w:tcW w:w="2295" w:type="dxa"/>
            <w:noWrap/>
            <w:hideMark/>
          </w:tcPr>
          <w:p w14:paraId="0B0F8363" w14:textId="77777777" w:rsidR="00D10B12" w:rsidRPr="00FD2760" w:rsidRDefault="00D10B12" w:rsidP="00870304">
            <w:pPr>
              <w:spacing w:line="276" w:lineRule="auto"/>
              <w:rPr>
                <w:ins w:id="51030" w:author="Tran Huan" w:date="2018-12-03T01:24:00Z"/>
              </w:rPr>
            </w:pPr>
            <w:ins w:id="51031" w:author="Tran Huan" w:date="2018-12-03T01:24:00Z">
              <w:r w:rsidRPr="00FD2760">
                <w:t>status</w:t>
              </w:r>
            </w:ins>
          </w:p>
        </w:tc>
        <w:tc>
          <w:tcPr>
            <w:tcW w:w="1300" w:type="dxa"/>
            <w:noWrap/>
            <w:hideMark/>
          </w:tcPr>
          <w:p w14:paraId="6D302AA1" w14:textId="77777777" w:rsidR="00D10B12" w:rsidRPr="00FD2760" w:rsidRDefault="00D10B12" w:rsidP="00870304">
            <w:pPr>
              <w:spacing w:line="276" w:lineRule="auto"/>
              <w:rPr>
                <w:ins w:id="51032" w:author="Tran Huan" w:date="2018-12-03T01:24:00Z"/>
              </w:rPr>
            </w:pPr>
            <w:ins w:id="51033" w:author="Tran Huan" w:date="2018-12-03T01:24:00Z">
              <w:r w:rsidRPr="00FD2760">
                <w:t>character varying</w:t>
              </w:r>
            </w:ins>
          </w:p>
        </w:tc>
        <w:tc>
          <w:tcPr>
            <w:tcW w:w="1098" w:type="dxa"/>
            <w:noWrap/>
            <w:vAlign w:val="center"/>
            <w:hideMark/>
          </w:tcPr>
          <w:p w14:paraId="6BE04F22" w14:textId="77777777" w:rsidR="00D10B12" w:rsidRPr="00FD2760" w:rsidRDefault="00D10B12" w:rsidP="00870304">
            <w:pPr>
              <w:spacing w:line="276" w:lineRule="auto"/>
              <w:jc w:val="center"/>
              <w:rPr>
                <w:ins w:id="51034" w:author="Tran Huan" w:date="2018-12-03T01:24:00Z"/>
              </w:rPr>
            </w:pPr>
            <w:ins w:id="51035" w:author="Tran Huan" w:date="2018-12-03T01:24:00Z">
              <w:r w:rsidRPr="00FD2760">
                <w:t>X</w:t>
              </w:r>
            </w:ins>
          </w:p>
        </w:tc>
        <w:tc>
          <w:tcPr>
            <w:tcW w:w="838" w:type="dxa"/>
            <w:noWrap/>
            <w:vAlign w:val="center"/>
            <w:hideMark/>
          </w:tcPr>
          <w:p w14:paraId="1748B3E1" w14:textId="77777777" w:rsidR="00D10B12" w:rsidRPr="00FD2760" w:rsidRDefault="00D10B12" w:rsidP="00870304">
            <w:pPr>
              <w:spacing w:line="276" w:lineRule="auto"/>
              <w:jc w:val="center"/>
              <w:rPr>
                <w:ins w:id="51036" w:author="Tran Huan" w:date="2018-12-03T01:24:00Z"/>
              </w:rPr>
            </w:pPr>
          </w:p>
        </w:tc>
        <w:tc>
          <w:tcPr>
            <w:tcW w:w="823" w:type="dxa"/>
            <w:noWrap/>
            <w:vAlign w:val="center"/>
            <w:hideMark/>
          </w:tcPr>
          <w:p w14:paraId="5B298133" w14:textId="77777777" w:rsidR="00D10B12" w:rsidRPr="00FD2760" w:rsidRDefault="00D10B12" w:rsidP="00870304">
            <w:pPr>
              <w:spacing w:line="276" w:lineRule="auto"/>
              <w:jc w:val="center"/>
              <w:rPr>
                <w:ins w:id="51037" w:author="Tran Huan" w:date="2018-12-03T01:24:00Z"/>
              </w:rPr>
            </w:pPr>
          </w:p>
        </w:tc>
        <w:tc>
          <w:tcPr>
            <w:tcW w:w="2228" w:type="dxa"/>
            <w:noWrap/>
            <w:hideMark/>
          </w:tcPr>
          <w:p w14:paraId="624E5FC9" w14:textId="77777777" w:rsidR="00D10B12" w:rsidRPr="00FD2760" w:rsidRDefault="00D10B12" w:rsidP="00870304">
            <w:pPr>
              <w:keepNext/>
              <w:spacing w:line="276" w:lineRule="auto"/>
              <w:rPr>
                <w:ins w:id="51038" w:author="Tran Huan" w:date="2018-12-03T01:24:00Z"/>
              </w:rPr>
            </w:pPr>
            <w:ins w:id="51039" w:author="Tran Huan" w:date="2018-12-03T01:24:00Z">
              <w:r w:rsidRPr="00FD2760">
                <w:t>Trạng thái</w:t>
              </w:r>
            </w:ins>
          </w:p>
        </w:tc>
      </w:tr>
    </w:tbl>
    <w:p w14:paraId="4A2B173A" w14:textId="030E9329" w:rsidR="00D10B12" w:rsidRPr="00266AC8" w:rsidRDefault="00D10B12" w:rsidP="00F72AE0">
      <w:pPr>
        <w:pStyle w:val="Caption"/>
        <w:rPr>
          <w:ins w:id="51040" w:author="Tran Huan" w:date="2018-12-03T01:24:00Z"/>
        </w:rPr>
        <w:pPrChange w:id="51041" w:author="Tran Huan" w:date="2018-12-03T02:05:00Z">
          <w:pPr>
            <w:pStyle w:val="Caption"/>
          </w:pPr>
        </w:pPrChange>
      </w:pPr>
      <w:bookmarkStart w:id="51042" w:name="_Toc530993043"/>
      <w:bookmarkStart w:id="51043" w:name="_Toc531584521"/>
      <w:ins w:id="51044" w:author="Tran Huan" w:date="2018-12-03T01:24:00Z">
        <w:r>
          <w:t xml:space="preserve">Bảng </w:t>
        </w:r>
      </w:ins>
      <w:ins w:id="51045" w:author="Tran Huan" w:date="2018-12-03T02:43:00Z">
        <w:r w:rsidR="00867A6B">
          <w:fldChar w:fldCharType="begin"/>
        </w:r>
        <w:r w:rsidR="00867A6B">
          <w:instrText xml:space="preserve"> STYLEREF 1 \s </w:instrText>
        </w:r>
      </w:ins>
      <w:r w:rsidR="00867A6B">
        <w:fldChar w:fldCharType="separate"/>
      </w:r>
      <w:r w:rsidR="00867A6B">
        <w:rPr>
          <w:noProof/>
        </w:rPr>
        <w:t>4</w:t>
      </w:r>
      <w:ins w:id="51046"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51047" w:author="Tran Huan" w:date="2018-12-03T02:43:00Z">
        <w:r w:rsidR="00867A6B">
          <w:rPr>
            <w:noProof/>
          </w:rPr>
          <w:t>25</w:t>
        </w:r>
        <w:r w:rsidR="00867A6B">
          <w:fldChar w:fldCharType="end"/>
        </w:r>
      </w:ins>
      <w:ins w:id="51048" w:author="Tran Huan" w:date="2018-12-03T01:24:00Z">
        <w:r w:rsidRPr="00C72765">
          <w:t xml:space="preserve"> </w:t>
        </w:r>
        <w:r w:rsidRPr="008F40CD">
          <w:rPr>
            <w:i/>
          </w:rPr>
          <w:t>Bảng dữ liệu khung giờ nhận trả quần áo</w:t>
        </w:r>
        <w:bookmarkEnd w:id="51042"/>
        <w:bookmarkEnd w:id="51043"/>
      </w:ins>
    </w:p>
    <w:p w14:paraId="7226F066" w14:textId="77777777" w:rsidR="00D10B12" w:rsidRDefault="00D10B12" w:rsidP="00D10B12">
      <w:pPr>
        <w:rPr>
          <w:ins w:id="51049" w:author="Tran Huan" w:date="2018-12-03T01:24:00Z"/>
          <w:b/>
          <w:lang w:val="en-US"/>
        </w:rPr>
      </w:pPr>
      <w:ins w:id="51050" w:author="Tran Huan" w:date="2018-12-03T01:24:00Z">
        <w:r>
          <w:rPr>
            <w:b/>
            <w:lang w:val="en-US"/>
          </w:rPr>
          <w:t>BẢNG UNIT</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D10B12" w:rsidRPr="001856AA" w14:paraId="78761FF6" w14:textId="77777777" w:rsidTr="00870304">
        <w:trPr>
          <w:trHeight w:val="300"/>
          <w:ins w:id="51051" w:author="Tran Huan" w:date="2018-12-03T01:24:00Z"/>
        </w:trPr>
        <w:tc>
          <w:tcPr>
            <w:tcW w:w="708" w:type="dxa"/>
            <w:noWrap/>
            <w:vAlign w:val="center"/>
            <w:hideMark/>
          </w:tcPr>
          <w:p w14:paraId="5AE15B36" w14:textId="77777777" w:rsidR="00D10B12" w:rsidRPr="001856AA" w:rsidRDefault="00D10B12" w:rsidP="00870304">
            <w:pPr>
              <w:spacing w:line="276" w:lineRule="auto"/>
              <w:jc w:val="center"/>
              <w:rPr>
                <w:ins w:id="51052" w:author="Tran Huan" w:date="2018-12-03T01:24:00Z"/>
                <w:b/>
                <w:bCs/>
              </w:rPr>
            </w:pPr>
            <w:ins w:id="51053" w:author="Tran Huan" w:date="2018-12-03T01:24:00Z">
              <w:r w:rsidRPr="001856AA">
                <w:rPr>
                  <w:b/>
                  <w:bCs/>
                  <w:lang w:val="da-DK"/>
                </w:rPr>
                <w:t>STT</w:t>
              </w:r>
            </w:ins>
          </w:p>
        </w:tc>
        <w:tc>
          <w:tcPr>
            <w:tcW w:w="2295" w:type="dxa"/>
            <w:noWrap/>
            <w:vAlign w:val="center"/>
            <w:hideMark/>
          </w:tcPr>
          <w:p w14:paraId="1274FEA9" w14:textId="77777777" w:rsidR="00D10B12" w:rsidRPr="001856AA" w:rsidRDefault="00D10B12" w:rsidP="00870304">
            <w:pPr>
              <w:spacing w:line="276" w:lineRule="auto"/>
              <w:jc w:val="center"/>
              <w:rPr>
                <w:ins w:id="51054" w:author="Tran Huan" w:date="2018-12-03T01:24:00Z"/>
                <w:b/>
                <w:bCs/>
              </w:rPr>
            </w:pPr>
            <w:ins w:id="51055" w:author="Tran Huan" w:date="2018-12-03T01:24:00Z">
              <w:r w:rsidRPr="001856AA">
                <w:rPr>
                  <w:b/>
                  <w:bCs/>
                  <w:lang w:val="da-DK"/>
                </w:rPr>
                <w:t>Tên trường</w:t>
              </w:r>
            </w:ins>
          </w:p>
        </w:tc>
        <w:tc>
          <w:tcPr>
            <w:tcW w:w="1300" w:type="dxa"/>
            <w:noWrap/>
            <w:vAlign w:val="center"/>
            <w:hideMark/>
          </w:tcPr>
          <w:p w14:paraId="2D5A5D48" w14:textId="77777777" w:rsidR="00D10B12" w:rsidRPr="001856AA" w:rsidRDefault="00D10B12" w:rsidP="00870304">
            <w:pPr>
              <w:spacing w:line="276" w:lineRule="auto"/>
              <w:jc w:val="center"/>
              <w:rPr>
                <w:ins w:id="51056" w:author="Tran Huan" w:date="2018-12-03T01:24:00Z"/>
                <w:b/>
                <w:bCs/>
              </w:rPr>
            </w:pPr>
            <w:ins w:id="51057" w:author="Tran Huan" w:date="2018-12-03T01:24:00Z">
              <w:r w:rsidRPr="001856AA">
                <w:rPr>
                  <w:b/>
                  <w:bCs/>
                  <w:lang w:val="da-DK"/>
                </w:rPr>
                <w:t>Kiểu</w:t>
              </w:r>
            </w:ins>
          </w:p>
        </w:tc>
        <w:tc>
          <w:tcPr>
            <w:tcW w:w="1098" w:type="dxa"/>
            <w:noWrap/>
            <w:vAlign w:val="center"/>
            <w:hideMark/>
          </w:tcPr>
          <w:p w14:paraId="7EB95C5C" w14:textId="77777777" w:rsidR="00D10B12" w:rsidRPr="001856AA" w:rsidRDefault="00D10B12" w:rsidP="00870304">
            <w:pPr>
              <w:spacing w:line="276" w:lineRule="auto"/>
              <w:jc w:val="center"/>
              <w:rPr>
                <w:ins w:id="51058" w:author="Tran Huan" w:date="2018-12-03T01:24:00Z"/>
                <w:b/>
                <w:bCs/>
              </w:rPr>
            </w:pPr>
            <w:ins w:id="51059" w:author="Tran Huan" w:date="2018-12-03T01:24:00Z">
              <w:r w:rsidRPr="001856AA">
                <w:rPr>
                  <w:b/>
                  <w:bCs/>
                  <w:lang w:val="da-DK"/>
                </w:rPr>
                <w:t>Chấp nhận Null</w:t>
              </w:r>
            </w:ins>
          </w:p>
        </w:tc>
        <w:tc>
          <w:tcPr>
            <w:tcW w:w="838" w:type="dxa"/>
            <w:noWrap/>
            <w:vAlign w:val="center"/>
            <w:hideMark/>
          </w:tcPr>
          <w:p w14:paraId="28192105" w14:textId="77777777" w:rsidR="00D10B12" w:rsidRPr="001856AA" w:rsidRDefault="00D10B12" w:rsidP="00870304">
            <w:pPr>
              <w:spacing w:line="276" w:lineRule="auto"/>
              <w:jc w:val="center"/>
              <w:rPr>
                <w:ins w:id="51060" w:author="Tran Huan" w:date="2018-12-03T01:24:00Z"/>
                <w:b/>
                <w:bCs/>
              </w:rPr>
            </w:pPr>
            <w:ins w:id="51061" w:author="Tran Huan" w:date="2018-12-03T01:24:00Z">
              <w:r w:rsidRPr="001856AA">
                <w:rPr>
                  <w:b/>
                  <w:bCs/>
                  <w:lang w:val="da-DK"/>
                </w:rPr>
                <w:t>Khóa chính</w:t>
              </w:r>
            </w:ins>
          </w:p>
        </w:tc>
        <w:tc>
          <w:tcPr>
            <w:tcW w:w="823" w:type="dxa"/>
            <w:noWrap/>
            <w:vAlign w:val="center"/>
            <w:hideMark/>
          </w:tcPr>
          <w:p w14:paraId="6714905C" w14:textId="77777777" w:rsidR="00D10B12" w:rsidRPr="001856AA" w:rsidRDefault="00D10B12" w:rsidP="00870304">
            <w:pPr>
              <w:spacing w:line="276" w:lineRule="auto"/>
              <w:jc w:val="center"/>
              <w:rPr>
                <w:ins w:id="51062" w:author="Tran Huan" w:date="2018-12-03T01:24:00Z"/>
                <w:b/>
                <w:bCs/>
              </w:rPr>
            </w:pPr>
            <w:ins w:id="51063" w:author="Tran Huan" w:date="2018-12-03T01:24:00Z">
              <w:r w:rsidRPr="001856AA">
                <w:rPr>
                  <w:b/>
                  <w:bCs/>
                  <w:lang w:val="da-DK"/>
                </w:rPr>
                <w:t>Khóa ngoại</w:t>
              </w:r>
            </w:ins>
          </w:p>
        </w:tc>
        <w:tc>
          <w:tcPr>
            <w:tcW w:w="2228" w:type="dxa"/>
            <w:noWrap/>
            <w:vAlign w:val="center"/>
            <w:hideMark/>
          </w:tcPr>
          <w:p w14:paraId="1AF30792" w14:textId="77777777" w:rsidR="00D10B12" w:rsidRPr="001856AA" w:rsidRDefault="00D10B12" w:rsidP="00870304">
            <w:pPr>
              <w:spacing w:line="276" w:lineRule="auto"/>
              <w:ind w:right="226"/>
              <w:jc w:val="center"/>
              <w:rPr>
                <w:ins w:id="51064" w:author="Tran Huan" w:date="2018-12-03T01:24:00Z"/>
                <w:b/>
                <w:bCs/>
              </w:rPr>
            </w:pPr>
            <w:ins w:id="51065" w:author="Tran Huan" w:date="2018-12-03T01:24:00Z">
              <w:r w:rsidRPr="001856AA">
                <w:rPr>
                  <w:b/>
                  <w:bCs/>
                  <w:lang w:val="da-DK"/>
                </w:rPr>
                <w:t>Mô tả</w:t>
              </w:r>
            </w:ins>
          </w:p>
        </w:tc>
      </w:tr>
      <w:tr w:rsidR="00D10B12" w:rsidRPr="001856AA" w14:paraId="5DFD593A" w14:textId="77777777" w:rsidTr="00870304">
        <w:trPr>
          <w:trHeight w:val="300"/>
          <w:ins w:id="51066" w:author="Tran Huan" w:date="2018-12-03T01:24:00Z"/>
        </w:trPr>
        <w:tc>
          <w:tcPr>
            <w:tcW w:w="708" w:type="dxa"/>
            <w:noWrap/>
            <w:vAlign w:val="center"/>
            <w:hideMark/>
          </w:tcPr>
          <w:p w14:paraId="66B51BD9" w14:textId="77777777" w:rsidR="00D10B12" w:rsidRPr="00FD2760" w:rsidRDefault="00D10B12" w:rsidP="00870304">
            <w:pPr>
              <w:spacing w:line="276" w:lineRule="auto"/>
              <w:jc w:val="center"/>
              <w:rPr>
                <w:ins w:id="51067" w:author="Tran Huan" w:date="2018-12-03T01:24:00Z"/>
              </w:rPr>
            </w:pPr>
            <w:ins w:id="51068" w:author="Tran Huan" w:date="2018-12-03T01:24:00Z">
              <w:r w:rsidRPr="00FD2760">
                <w:t>1</w:t>
              </w:r>
            </w:ins>
          </w:p>
        </w:tc>
        <w:tc>
          <w:tcPr>
            <w:tcW w:w="2295" w:type="dxa"/>
            <w:noWrap/>
            <w:hideMark/>
          </w:tcPr>
          <w:p w14:paraId="4CFA3ADC" w14:textId="77777777" w:rsidR="00D10B12" w:rsidRPr="00FD2760" w:rsidRDefault="00D10B12" w:rsidP="00870304">
            <w:pPr>
              <w:spacing w:line="276" w:lineRule="auto"/>
              <w:rPr>
                <w:ins w:id="51069" w:author="Tran Huan" w:date="2018-12-03T01:24:00Z"/>
              </w:rPr>
            </w:pPr>
            <w:ins w:id="51070" w:author="Tran Huan" w:date="2018-12-03T01:24:00Z">
              <w:r w:rsidRPr="00FD2760">
                <w:t>id</w:t>
              </w:r>
            </w:ins>
          </w:p>
        </w:tc>
        <w:tc>
          <w:tcPr>
            <w:tcW w:w="1300" w:type="dxa"/>
            <w:noWrap/>
            <w:hideMark/>
          </w:tcPr>
          <w:p w14:paraId="36B0DA65" w14:textId="77777777" w:rsidR="00D10B12" w:rsidRPr="00FD2760" w:rsidRDefault="00D10B12" w:rsidP="00870304">
            <w:pPr>
              <w:spacing w:line="276" w:lineRule="auto"/>
              <w:rPr>
                <w:ins w:id="51071" w:author="Tran Huan" w:date="2018-12-03T01:24:00Z"/>
              </w:rPr>
            </w:pPr>
            <w:ins w:id="51072" w:author="Tran Huan" w:date="2018-12-03T01:24:00Z">
              <w:r w:rsidRPr="00FD2760">
                <w:t>numeric</w:t>
              </w:r>
            </w:ins>
          </w:p>
        </w:tc>
        <w:tc>
          <w:tcPr>
            <w:tcW w:w="1098" w:type="dxa"/>
            <w:noWrap/>
            <w:vAlign w:val="center"/>
            <w:hideMark/>
          </w:tcPr>
          <w:p w14:paraId="39B731AE" w14:textId="77777777" w:rsidR="00D10B12" w:rsidRPr="00FD2760" w:rsidRDefault="00D10B12" w:rsidP="00870304">
            <w:pPr>
              <w:spacing w:line="276" w:lineRule="auto"/>
              <w:jc w:val="center"/>
              <w:rPr>
                <w:ins w:id="51073" w:author="Tran Huan" w:date="2018-12-03T01:24:00Z"/>
              </w:rPr>
            </w:pPr>
          </w:p>
        </w:tc>
        <w:tc>
          <w:tcPr>
            <w:tcW w:w="838" w:type="dxa"/>
            <w:noWrap/>
            <w:vAlign w:val="center"/>
            <w:hideMark/>
          </w:tcPr>
          <w:p w14:paraId="43F9A3A6" w14:textId="77777777" w:rsidR="00D10B12" w:rsidRPr="00FD2760" w:rsidRDefault="00D10B12" w:rsidP="00870304">
            <w:pPr>
              <w:spacing w:line="276" w:lineRule="auto"/>
              <w:jc w:val="center"/>
              <w:rPr>
                <w:ins w:id="51074" w:author="Tran Huan" w:date="2018-12-03T01:24:00Z"/>
              </w:rPr>
            </w:pPr>
            <w:ins w:id="51075" w:author="Tran Huan" w:date="2018-12-03T01:24:00Z">
              <w:r w:rsidRPr="00FD2760">
                <w:t>X</w:t>
              </w:r>
            </w:ins>
          </w:p>
        </w:tc>
        <w:tc>
          <w:tcPr>
            <w:tcW w:w="823" w:type="dxa"/>
            <w:noWrap/>
            <w:vAlign w:val="center"/>
            <w:hideMark/>
          </w:tcPr>
          <w:p w14:paraId="5B07DD10" w14:textId="77777777" w:rsidR="00D10B12" w:rsidRPr="00FD2760" w:rsidRDefault="00D10B12" w:rsidP="00870304">
            <w:pPr>
              <w:spacing w:line="276" w:lineRule="auto"/>
              <w:jc w:val="center"/>
              <w:rPr>
                <w:ins w:id="51076" w:author="Tran Huan" w:date="2018-12-03T01:24:00Z"/>
              </w:rPr>
            </w:pPr>
          </w:p>
        </w:tc>
        <w:tc>
          <w:tcPr>
            <w:tcW w:w="2228" w:type="dxa"/>
            <w:noWrap/>
            <w:hideMark/>
          </w:tcPr>
          <w:p w14:paraId="57B88CC5" w14:textId="77777777" w:rsidR="00D10B12" w:rsidRPr="00FD2760" w:rsidRDefault="00D10B12" w:rsidP="00870304">
            <w:pPr>
              <w:spacing w:line="276" w:lineRule="auto"/>
              <w:rPr>
                <w:ins w:id="51077" w:author="Tran Huan" w:date="2018-12-03T01:24:00Z"/>
                <w:lang w:val="en-US"/>
              </w:rPr>
            </w:pPr>
            <w:ins w:id="51078" w:author="Tran Huan" w:date="2018-12-03T01:24:00Z">
              <w:r w:rsidRPr="00FD2760">
                <w:t>ID</w:t>
              </w:r>
            </w:ins>
          </w:p>
        </w:tc>
      </w:tr>
      <w:tr w:rsidR="00D10B12" w:rsidRPr="001856AA" w14:paraId="4594DE76" w14:textId="77777777" w:rsidTr="00870304">
        <w:trPr>
          <w:trHeight w:val="300"/>
          <w:ins w:id="51079" w:author="Tran Huan" w:date="2018-12-03T01:24:00Z"/>
        </w:trPr>
        <w:tc>
          <w:tcPr>
            <w:tcW w:w="708" w:type="dxa"/>
            <w:noWrap/>
            <w:vAlign w:val="center"/>
            <w:hideMark/>
          </w:tcPr>
          <w:p w14:paraId="5B54E2FB" w14:textId="77777777" w:rsidR="00D10B12" w:rsidRPr="00FD2760" w:rsidRDefault="00D10B12" w:rsidP="00870304">
            <w:pPr>
              <w:spacing w:line="276" w:lineRule="auto"/>
              <w:jc w:val="center"/>
              <w:rPr>
                <w:ins w:id="51080" w:author="Tran Huan" w:date="2018-12-03T01:24:00Z"/>
              </w:rPr>
            </w:pPr>
            <w:ins w:id="51081" w:author="Tran Huan" w:date="2018-12-03T01:24:00Z">
              <w:r w:rsidRPr="00FD2760">
                <w:t>2</w:t>
              </w:r>
            </w:ins>
          </w:p>
        </w:tc>
        <w:tc>
          <w:tcPr>
            <w:tcW w:w="2295" w:type="dxa"/>
            <w:noWrap/>
            <w:hideMark/>
          </w:tcPr>
          <w:p w14:paraId="62949A03" w14:textId="77777777" w:rsidR="00D10B12" w:rsidRPr="00FD2760" w:rsidRDefault="00D10B12" w:rsidP="00870304">
            <w:pPr>
              <w:spacing w:line="276" w:lineRule="auto"/>
              <w:rPr>
                <w:ins w:id="51082" w:author="Tran Huan" w:date="2018-12-03T01:24:00Z"/>
                <w:lang w:val="en-US"/>
              </w:rPr>
            </w:pPr>
            <w:ins w:id="51083" w:author="Tran Huan" w:date="2018-12-03T01:24:00Z">
              <w:r>
                <w:rPr>
                  <w:lang w:val="en-US"/>
                </w:rPr>
                <w:t>unit_name</w:t>
              </w:r>
            </w:ins>
          </w:p>
        </w:tc>
        <w:tc>
          <w:tcPr>
            <w:tcW w:w="1300" w:type="dxa"/>
            <w:noWrap/>
            <w:hideMark/>
          </w:tcPr>
          <w:p w14:paraId="79E55554" w14:textId="77777777" w:rsidR="00D10B12" w:rsidRPr="00FD2760" w:rsidRDefault="00D10B12" w:rsidP="00870304">
            <w:pPr>
              <w:spacing w:line="276" w:lineRule="auto"/>
              <w:rPr>
                <w:ins w:id="51084" w:author="Tran Huan" w:date="2018-12-03T01:24:00Z"/>
                <w:lang w:val="en-US"/>
              </w:rPr>
            </w:pPr>
            <w:ins w:id="51085" w:author="Tran Huan" w:date="2018-12-03T01:24:00Z">
              <w:r w:rsidRPr="00FD2760">
                <w:t>character varying</w:t>
              </w:r>
            </w:ins>
          </w:p>
        </w:tc>
        <w:tc>
          <w:tcPr>
            <w:tcW w:w="1098" w:type="dxa"/>
            <w:noWrap/>
            <w:vAlign w:val="center"/>
            <w:hideMark/>
          </w:tcPr>
          <w:p w14:paraId="6E077B76" w14:textId="77777777" w:rsidR="00D10B12" w:rsidRPr="00FD2760" w:rsidRDefault="00D10B12" w:rsidP="00870304">
            <w:pPr>
              <w:spacing w:line="276" w:lineRule="auto"/>
              <w:jc w:val="center"/>
              <w:rPr>
                <w:ins w:id="51086" w:author="Tran Huan" w:date="2018-12-03T01:24:00Z"/>
              </w:rPr>
            </w:pPr>
          </w:p>
        </w:tc>
        <w:tc>
          <w:tcPr>
            <w:tcW w:w="838" w:type="dxa"/>
            <w:noWrap/>
            <w:vAlign w:val="center"/>
            <w:hideMark/>
          </w:tcPr>
          <w:p w14:paraId="30185920" w14:textId="77777777" w:rsidR="00D10B12" w:rsidRPr="00FD2760" w:rsidRDefault="00D10B12" w:rsidP="00870304">
            <w:pPr>
              <w:spacing w:line="276" w:lineRule="auto"/>
              <w:jc w:val="center"/>
              <w:rPr>
                <w:ins w:id="51087" w:author="Tran Huan" w:date="2018-12-03T01:24:00Z"/>
              </w:rPr>
            </w:pPr>
          </w:p>
        </w:tc>
        <w:tc>
          <w:tcPr>
            <w:tcW w:w="823" w:type="dxa"/>
            <w:noWrap/>
            <w:vAlign w:val="center"/>
            <w:hideMark/>
          </w:tcPr>
          <w:p w14:paraId="311FF2D3" w14:textId="77777777" w:rsidR="00D10B12" w:rsidRPr="00FD2760" w:rsidRDefault="00D10B12" w:rsidP="00870304">
            <w:pPr>
              <w:spacing w:line="276" w:lineRule="auto"/>
              <w:jc w:val="center"/>
              <w:rPr>
                <w:ins w:id="51088" w:author="Tran Huan" w:date="2018-12-03T01:24:00Z"/>
                <w:lang w:val="en-US"/>
              </w:rPr>
            </w:pPr>
          </w:p>
        </w:tc>
        <w:tc>
          <w:tcPr>
            <w:tcW w:w="2228" w:type="dxa"/>
            <w:noWrap/>
            <w:hideMark/>
          </w:tcPr>
          <w:p w14:paraId="31B34618" w14:textId="77777777" w:rsidR="00D10B12" w:rsidRPr="00FD2760" w:rsidRDefault="00D10B12" w:rsidP="00870304">
            <w:pPr>
              <w:spacing w:line="276" w:lineRule="auto"/>
              <w:rPr>
                <w:ins w:id="51089" w:author="Tran Huan" w:date="2018-12-03T01:24:00Z"/>
                <w:lang w:val="en-US"/>
              </w:rPr>
            </w:pPr>
            <w:ins w:id="51090" w:author="Tran Huan" w:date="2018-12-03T01:24:00Z">
              <w:r>
                <w:rPr>
                  <w:lang w:val="en-US"/>
                </w:rPr>
                <w:t>Tên đơn vị tính</w:t>
              </w:r>
            </w:ins>
          </w:p>
        </w:tc>
      </w:tr>
      <w:tr w:rsidR="00D10B12" w:rsidRPr="001856AA" w14:paraId="4F18C6ED" w14:textId="77777777" w:rsidTr="00870304">
        <w:trPr>
          <w:trHeight w:val="300"/>
          <w:ins w:id="51091" w:author="Tran Huan" w:date="2018-12-03T01:24:00Z"/>
        </w:trPr>
        <w:tc>
          <w:tcPr>
            <w:tcW w:w="708" w:type="dxa"/>
            <w:noWrap/>
            <w:vAlign w:val="center"/>
            <w:hideMark/>
          </w:tcPr>
          <w:p w14:paraId="7B27233D" w14:textId="77777777" w:rsidR="00D10B12" w:rsidRPr="00FD2760" w:rsidRDefault="00D10B12" w:rsidP="00870304">
            <w:pPr>
              <w:spacing w:line="276" w:lineRule="auto"/>
              <w:jc w:val="center"/>
              <w:rPr>
                <w:ins w:id="51092" w:author="Tran Huan" w:date="2018-12-03T01:24:00Z"/>
                <w:lang w:val="en-US"/>
              </w:rPr>
            </w:pPr>
            <w:ins w:id="51093" w:author="Tran Huan" w:date="2018-12-03T01:24:00Z">
              <w:r>
                <w:rPr>
                  <w:lang w:val="en-US"/>
                </w:rPr>
                <w:t>3</w:t>
              </w:r>
            </w:ins>
          </w:p>
        </w:tc>
        <w:tc>
          <w:tcPr>
            <w:tcW w:w="2295" w:type="dxa"/>
            <w:noWrap/>
            <w:hideMark/>
          </w:tcPr>
          <w:p w14:paraId="277FDB37" w14:textId="77777777" w:rsidR="00D10B12" w:rsidRPr="00FD2760" w:rsidRDefault="00D10B12" w:rsidP="00870304">
            <w:pPr>
              <w:spacing w:line="276" w:lineRule="auto"/>
              <w:rPr>
                <w:ins w:id="51094" w:author="Tran Huan" w:date="2018-12-03T01:24:00Z"/>
              </w:rPr>
            </w:pPr>
            <w:ins w:id="51095" w:author="Tran Huan" w:date="2018-12-03T01:24:00Z">
              <w:r w:rsidRPr="00FD2760">
                <w:t>status</w:t>
              </w:r>
            </w:ins>
          </w:p>
        </w:tc>
        <w:tc>
          <w:tcPr>
            <w:tcW w:w="1300" w:type="dxa"/>
            <w:noWrap/>
            <w:hideMark/>
          </w:tcPr>
          <w:p w14:paraId="6F0990CA" w14:textId="77777777" w:rsidR="00D10B12" w:rsidRPr="00FD2760" w:rsidRDefault="00D10B12" w:rsidP="00870304">
            <w:pPr>
              <w:spacing w:line="276" w:lineRule="auto"/>
              <w:rPr>
                <w:ins w:id="51096" w:author="Tran Huan" w:date="2018-12-03T01:24:00Z"/>
              </w:rPr>
            </w:pPr>
            <w:ins w:id="51097" w:author="Tran Huan" w:date="2018-12-03T01:24:00Z">
              <w:r w:rsidRPr="00FD2760">
                <w:t>character varying</w:t>
              </w:r>
            </w:ins>
          </w:p>
        </w:tc>
        <w:tc>
          <w:tcPr>
            <w:tcW w:w="1098" w:type="dxa"/>
            <w:noWrap/>
            <w:vAlign w:val="center"/>
            <w:hideMark/>
          </w:tcPr>
          <w:p w14:paraId="5D047DFB" w14:textId="77777777" w:rsidR="00D10B12" w:rsidRPr="00FD2760" w:rsidRDefault="00D10B12" w:rsidP="00870304">
            <w:pPr>
              <w:spacing w:line="276" w:lineRule="auto"/>
              <w:jc w:val="center"/>
              <w:rPr>
                <w:ins w:id="51098" w:author="Tran Huan" w:date="2018-12-03T01:24:00Z"/>
              </w:rPr>
            </w:pPr>
            <w:ins w:id="51099" w:author="Tran Huan" w:date="2018-12-03T01:24:00Z">
              <w:r w:rsidRPr="00FD2760">
                <w:t>X</w:t>
              </w:r>
            </w:ins>
          </w:p>
        </w:tc>
        <w:tc>
          <w:tcPr>
            <w:tcW w:w="838" w:type="dxa"/>
            <w:noWrap/>
            <w:vAlign w:val="center"/>
            <w:hideMark/>
          </w:tcPr>
          <w:p w14:paraId="1061F5E8" w14:textId="77777777" w:rsidR="00D10B12" w:rsidRPr="00FD2760" w:rsidRDefault="00D10B12" w:rsidP="00870304">
            <w:pPr>
              <w:spacing w:line="276" w:lineRule="auto"/>
              <w:jc w:val="center"/>
              <w:rPr>
                <w:ins w:id="51100" w:author="Tran Huan" w:date="2018-12-03T01:24:00Z"/>
              </w:rPr>
            </w:pPr>
          </w:p>
        </w:tc>
        <w:tc>
          <w:tcPr>
            <w:tcW w:w="823" w:type="dxa"/>
            <w:noWrap/>
            <w:vAlign w:val="center"/>
            <w:hideMark/>
          </w:tcPr>
          <w:p w14:paraId="19237217" w14:textId="77777777" w:rsidR="00D10B12" w:rsidRPr="00FD2760" w:rsidRDefault="00D10B12" w:rsidP="00870304">
            <w:pPr>
              <w:spacing w:line="276" w:lineRule="auto"/>
              <w:jc w:val="center"/>
              <w:rPr>
                <w:ins w:id="51101" w:author="Tran Huan" w:date="2018-12-03T01:24:00Z"/>
              </w:rPr>
            </w:pPr>
          </w:p>
        </w:tc>
        <w:tc>
          <w:tcPr>
            <w:tcW w:w="2228" w:type="dxa"/>
            <w:noWrap/>
            <w:hideMark/>
          </w:tcPr>
          <w:p w14:paraId="7FDCA7A8" w14:textId="77777777" w:rsidR="00D10B12" w:rsidRPr="00FD2760" w:rsidRDefault="00D10B12" w:rsidP="00870304">
            <w:pPr>
              <w:keepNext/>
              <w:spacing w:line="276" w:lineRule="auto"/>
              <w:rPr>
                <w:ins w:id="51102" w:author="Tran Huan" w:date="2018-12-03T01:24:00Z"/>
              </w:rPr>
            </w:pPr>
            <w:ins w:id="51103" w:author="Tran Huan" w:date="2018-12-03T01:24:00Z">
              <w:r w:rsidRPr="00FD2760">
                <w:t>Trạng thái</w:t>
              </w:r>
            </w:ins>
          </w:p>
        </w:tc>
      </w:tr>
    </w:tbl>
    <w:p w14:paraId="04944559" w14:textId="6BED4674" w:rsidR="00D10B12" w:rsidRPr="00266AC8" w:rsidRDefault="00D10B12" w:rsidP="00F72AE0">
      <w:pPr>
        <w:pStyle w:val="Caption"/>
        <w:rPr>
          <w:ins w:id="51104" w:author="Tran Huan" w:date="2018-12-03T01:24:00Z"/>
        </w:rPr>
        <w:pPrChange w:id="51105" w:author="Tran Huan" w:date="2018-12-03T02:05:00Z">
          <w:pPr>
            <w:pStyle w:val="Caption"/>
          </w:pPr>
        </w:pPrChange>
      </w:pPr>
      <w:bookmarkStart w:id="51106" w:name="_Toc530993044"/>
      <w:bookmarkStart w:id="51107" w:name="_Toc531584522"/>
      <w:ins w:id="51108" w:author="Tran Huan" w:date="2018-12-03T01:24:00Z">
        <w:r>
          <w:t xml:space="preserve">Bảng </w:t>
        </w:r>
      </w:ins>
      <w:ins w:id="51109" w:author="Tran Huan" w:date="2018-12-03T02:43:00Z">
        <w:r w:rsidR="00867A6B">
          <w:fldChar w:fldCharType="begin"/>
        </w:r>
        <w:r w:rsidR="00867A6B">
          <w:instrText xml:space="preserve"> STYLEREF 1 \s </w:instrText>
        </w:r>
      </w:ins>
      <w:r w:rsidR="00867A6B">
        <w:fldChar w:fldCharType="separate"/>
      </w:r>
      <w:r w:rsidR="00867A6B">
        <w:rPr>
          <w:noProof/>
        </w:rPr>
        <w:t>4</w:t>
      </w:r>
      <w:ins w:id="51110"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51111" w:author="Tran Huan" w:date="2018-12-03T02:43:00Z">
        <w:r w:rsidR="00867A6B">
          <w:rPr>
            <w:noProof/>
          </w:rPr>
          <w:t>26</w:t>
        </w:r>
        <w:r w:rsidR="00867A6B">
          <w:fldChar w:fldCharType="end"/>
        </w:r>
      </w:ins>
      <w:ins w:id="51112" w:author="Tran Huan" w:date="2018-12-03T01:24:00Z">
        <w:r w:rsidRPr="00C72765">
          <w:t xml:space="preserve"> </w:t>
        </w:r>
        <w:r w:rsidRPr="008F40CD">
          <w:rPr>
            <w:i/>
          </w:rPr>
          <w:t>Bảng dữ liệu đơn vị tính</w:t>
        </w:r>
        <w:bookmarkEnd w:id="51106"/>
        <w:bookmarkEnd w:id="51107"/>
      </w:ins>
    </w:p>
    <w:p w14:paraId="4735133D" w14:textId="77777777" w:rsidR="00D10B12" w:rsidRDefault="00D10B12" w:rsidP="00D10B12">
      <w:pPr>
        <w:rPr>
          <w:ins w:id="51113" w:author="Tran Huan" w:date="2018-12-03T01:24:00Z"/>
          <w:b/>
          <w:lang w:val="en-US"/>
        </w:rPr>
      </w:pPr>
      <w:ins w:id="51114" w:author="Tran Huan" w:date="2018-12-03T01:24:00Z">
        <w:r>
          <w:rPr>
            <w:b/>
            <w:lang w:val="en-US"/>
          </w:rPr>
          <w:t>BẢNG UNIT_PRICE</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D10B12" w:rsidRPr="001856AA" w14:paraId="520081E4" w14:textId="77777777" w:rsidTr="00870304">
        <w:trPr>
          <w:trHeight w:val="300"/>
          <w:ins w:id="51115" w:author="Tran Huan" w:date="2018-12-03T01:24:00Z"/>
        </w:trPr>
        <w:tc>
          <w:tcPr>
            <w:tcW w:w="708" w:type="dxa"/>
            <w:noWrap/>
            <w:vAlign w:val="center"/>
            <w:hideMark/>
          </w:tcPr>
          <w:p w14:paraId="5A2FF5EF" w14:textId="77777777" w:rsidR="00D10B12" w:rsidRPr="001856AA" w:rsidRDefault="00D10B12" w:rsidP="00870304">
            <w:pPr>
              <w:spacing w:line="276" w:lineRule="auto"/>
              <w:jc w:val="center"/>
              <w:rPr>
                <w:ins w:id="51116" w:author="Tran Huan" w:date="2018-12-03T01:24:00Z"/>
                <w:b/>
                <w:bCs/>
              </w:rPr>
            </w:pPr>
            <w:ins w:id="51117" w:author="Tran Huan" w:date="2018-12-03T01:24:00Z">
              <w:r w:rsidRPr="001856AA">
                <w:rPr>
                  <w:b/>
                  <w:bCs/>
                  <w:lang w:val="da-DK"/>
                </w:rPr>
                <w:t>STT</w:t>
              </w:r>
            </w:ins>
          </w:p>
        </w:tc>
        <w:tc>
          <w:tcPr>
            <w:tcW w:w="2295" w:type="dxa"/>
            <w:noWrap/>
            <w:vAlign w:val="center"/>
            <w:hideMark/>
          </w:tcPr>
          <w:p w14:paraId="7CFAA571" w14:textId="77777777" w:rsidR="00D10B12" w:rsidRPr="001856AA" w:rsidRDefault="00D10B12" w:rsidP="00870304">
            <w:pPr>
              <w:spacing w:line="276" w:lineRule="auto"/>
              <w:jc w:val="center"/>
              <w:rPr>
                <w:ins w:id="51118" w:author="Tran Huan" w:date="2018-12-03T01:24:00Z"/>
                <w:b/>
                <w:bCs/>
              </w:rPr>
            </w:pPr>
            <w:ins w:id="51119" w:author="Tran Huan" w:date="2018-12-03T01:24:00Z">
              <w:r w:rsidRPr="001856AA">
                <w:rPr>
                  <w:b/>
                  <w:bCs/>
                  <w:lang w:val="da-DK"/>
                </w:rPr>
                <w:t>Tên trường</w:t>
              </w:r>
            </w:ins>
          </w:p>
        </w:tc>
        <w:tc>
          <w:tcPr>
            <w:tcW w:w="1300" w:type="dxa"/>
            <w:noWrap/>
            <w:vAlign w:val="center"/>
            <w:hideMark/>
          </w:tcPr>
          <w:p w14:paraId="36A9D52A" w14:textId="77777777" w:rsidR="00D10B12" w:rsidRPr="001856AA" w:rsidRDefault="00D10B12" w:rsidP="00870304">
            <w:pPr>
              <w:spacing w:line="276" w:lineRule="auto"/>
              <w:jc w:val="center"/>
              <w:rPr>
                <w:ins w:id="51120" w:author="Tran Huan" w:date="2018-12-03T01:24:00Z"/>
                <w:b/>
                <w:bCs/>
              </w:rPr>
            </w:pPr>
            <w:ins w:id="51121" w:author="Tran Huan" w:date="2018-12-03T01:24:00Z">
              <w:r w:rsidRPr="001856AA">
                <w:rPr>
                  <w:b/>
                  <w:bCs/>
                  <w:lang w:val="da-DK"/>
                </w:rPr>
                <w:t>Kiểu</w:t>
              </w:r>
            </w:ins>
          </w:p>
        </w:tc>
        <w:tc>
          <w:tcPr>
            <w:tcW w:w="1098" w:type="dxa"/>
            <w:noWrap/>
            <w:vAlign w:val="center"/>
            <w:hideMark/>
          </w:tcPr>
          <w:p w14:paraId="2C638280" w14:textId="77777777" w:rsidR="00D10B12" w:rsidRPr="001856AA" w:rsidRDefault="00D10B12" w:rsidP="00870304">
            <w:pPr>
              <w:spacing w:line="276" w:lineRule="auto"/>
              <w:jc w:val="center"/>
              <w:rPr>
                <w:ins w:id="51122" w:author="Tran Huan" w:date="2018-12-03T01:24:00Z"/>
                <w:b/>
                <w:bCs/>
              </w:rPr>
            </w:pPr>
            <w:ins w:id="51123" w:author="Tran Huan" w:date="2018-12-03T01:24:00Z">
              <w:r w:rsidRPr="001856AA">
                <w:rPr>
                  <w:b/>
                  <w:bCs/>
                  <w:lang w:val="da-DK"/>
                </w:rPr>
                <w:t>Chấp nhận Null</w:t>
              </w:r>
            </w:ins>
          </w:p>
        </w:tc>
        <w:tc>
          <w:tcPr>
            <w:tcW w:w="838" w:type="dxa"/>
            <w:noWrap/>
            <w:vAlign w:val="center"/>
            <w:hideMark/>
          </w:tcPr>
          <w:p w14:paraId="009244F7" w14:textId="77777777" w:rsidR="00D10B12" w:rsidRPr="001856AA" w:rsidRDefault="00D10B12" w:rsidP="00870304">
            <w:pPr>
              <w:spacing w:line="276" w:lineRule="auto"/>
              <w:jc w:val="center"/>
              <w:rPr>
                <w:ins w:id="51124" w:author="Tran Huan" w:date="2018-12-03T01:24:00Z"/>
                <w:b/>
                <w:bCs/>
              </w:rPr>
            </w:pPr>
            <w:ins w:id="51125" w:author="Tran Huan" w:date="2018-12-03T01:24:00Z">
              <w:r w:rsidRPr="001856AA">
                <w:rPr>
                  <w:b/>
                  <w:bCs/>
                  <w:lang w:val="da-DK"/>
                </w:rPr>
                <w:t>Khóa chính</w:t>
              </w:r>
            </w:ins>
          </w:p>
        </w:tc>
        <w:tc>
          <w:tcPr>
            <w:tcW w:w="823" w:type="dxa"/>
            <w:noWrap/>
            <w:vAlign w:val="center"/>
            <w:hideMark/>
          </w:tcPr>
          <w:p w14:paraId="066C70C1" w14:textId="77777777" w:rsidR="00D10B12" w:rsidRPr="001856AA" w:rsidRDefault="00D10B12" w:rsidP="00870304">
            <w:pPr>
              <w:spacing w:line="276" w:lineRule="auto"/>
              <w:jc w:val="center"/>
              <w:rPr>
                <w:ins w:id="51126" w:author="Tran Huan" w:date="2018-12-03T01:24:00Z"/>
                <w:b/>
                <w:bCs/>
              </w:rPr>
            </w:pPr>
            <w:ins w:id="51127" w:author="Tran Huan" w:date="2018-12-03T01:24:00Z">
              <w:r w:rsidRPr="001856AA">
                <w:rPr>
                  <w:b/>
                  <w:bCs/>
                  <w:lang w:val="da-DK"/>
                </w:rPr>
                <w:t>Khóa ngoại</w:t>
              </w:r>
            </w:ins>
          </w:p>
        </w:tc>
        <w:tc>
          <w:tcPr>
            <w:tcW w:w="2228" w:type="dxa"/>
            <w:noWrap/>
            <w:vAlign w:val="center"/>
            <w:hideMark/>
          </w:tcPr>
          <w:p w14:paraId="092E585C" w14:textId="77777777" w:rsidR="00D10B12" w:rsidRPr="001856AA" w:rsidRDefault="00D10B12" w:rsidP="00870304">
            <w:pPr>
              <w:spacing w:line="276" w:lineRule="auto"/>
              <w:ind w:right="226"/>
              <w:jc w:val="center"/>
              <w:rPr>
                <w:ins w:id="51128" w:author="Tran Huan" w:date="2018-12-03T01:24:00Z"/>
                <w:b/>
                <w:bCs/>
              </w:rPr>
            </w:pPr>
            <w:ins w:id="51129" w:author="Tran Huan" w:date="2018-12-03T01:24:00Z">
              <w:r w:rsidRPr="001856AA">
                <w:rPr>
                  <w:b/>
                  <w:bCs/>
                  <w:lang w:val="da-DK"/>
                </w:rPr>
                <w:t>Mô tả</w:t>
              </w:r>
            </w:ins>
          </w:p>
        </w:tc>
      </w:tr>
      <w:tr w:rsidR="00D10B12" w:rsidRPr="001856AA" w14:paraId="74734AD9" w14:textId="77777777" w:rsidTr="00870304">
        <w:trPr>
          <w:trHeight w:val="300"/>
          <w:ins w:id="51130" w:author="Tran Huan" w:date="2018-12-03T01:24:00Z"/>
        </w:trPr>
        <w:tc>
          <w:tcPr>
            <w:tcW w:w="708" w:type="dxa"/>
            <w:noWrap/>
            <w:vAlign w:val="center"/>
            <w:hideMark/>
          </w:tcPr>
          <w:p w14:paraId="7883F8CC" w14:textId="77777777" w:rsidR="00D10B12" w:rsidRPr="00FD2760" w:rsidRDefault="00D10B12" w:rsidP="00870304">
            <w:pPr>
              <w:spacing w:line="276" w:lineRule="auto"/>
              <w:jc w:val="center"/>
              <w:rPr>
                <w:ins w:id="51131" w:author="Tran Huan" w:date="2018-12-03T01:24:00Z"/>
              </w:rPr>
            </w:pPr>
            <w:ins w:id="51132" w:author="Tran Huan" w:date="2018-12-03T01:24:00Z">
              <w:r w:rsidRPr="00FD2760">
                <w:t>1</w:t>
              </w:r>
            </w:ins>
          </w:p>
        </w:tc>
        <w:tc>
          <w:tcPr>
            <w:tcW w:w="2295" w:type="dxa"/>
            <w:noWrap/>
            <w:hideMark/>
          </w:tcPr>
          <w:p w14:paraId="79ECAEE1" w14:textId="77777777" w:rsidR="00D10B12" w:rsidRPr="00FD2760" w:rsidRDefault="00D10B12" w:rsidP="00870304">
            <w:pPr>
              <w:spacing w:line="276" w:lineRule="auto"/>
              <w:rPr>
                <w:ins w:id="51133" w:author="Tran Huan" w:date="2018-12-03T01:24:00Z"/>
              </w:rPr>
            </w:pPr>
            <w:ins w:id="51134" w:author="Tran Huan" w:date="2018-12-03T01:24:00Z">
              <w:r w:rsidRPr="00FD2760">
                <w:t>id</w:t>
              </w:r>
            </w:ins>
          </w:p>
        </w:tc>
        <w:tc>
          <w:tcPr>
            <w:tcW w:w="1300" w:type="dxa"/>
            <w:noWrap/>
            <w:hideMark/>
          </w:tcPr>
          <w:p w14:paraId="07FDE8D9" w14:textId="77777777" w:rsidR="00D10B12" w:rsidRPr="00FD2760" w:rsidRDefault="00D10B12" w:rsidP="00870304">
            <w:pPr>
              <w:spacing w:line="276" w:lineRule="auto"/>
              <w:rPr>
                <w:ins w:id="51135" w:author="Tran Huan" w:date="2018-12-03T01:24:00Z"/>
              </w:rPr>
            </w:pPr>
            <w:ins w:id="51136" w:author="Tran Huan" w:date="2018-12-03T01:24:00Z">
              <w:r w:rsidRPr="00FD2760">
                <w:t>numeric</w:t>
              </w:r>
            </w:ins>
          </w:p>
        </w:tc>
        <w:tc>
          <w:tcPr>
            <w:tcW w:w="1098" w:type="dxa"/>
            <w:noWrap/>
            <w:vAlign w:val="center"/>
            <w:hideMark/>
          </w:tcPr>
          <w:p w14:paraId="32DA9118" w14:textId="77777777" w:rsidR="00D10B12" w:rsidRPr="00FD2760" w:rsidRDefault="00D10B12" w:rsidP="00870304">
            <w:pPr>
              <w:spacing w:line="276" w:lineRule="auto"/>
              <w:jc w:val="center"/>
              <w:rPr>
                <w:ins w:id="51137" w:author="Tran Huan" w:date="2018-12-03T01:24:00Z"/>
              </w:rPr>
            </w:pPr>
          </w:p>
        </w:tc>
        <w:tc>
          <w:tcPr>
            <w:tcW w:w="838" w:type="dxa"/>
            <w:noWrap/>
            <w:vAlign w:val="center"/>
            <w:hideMark/>
          </w:tcPr>
          <w:p w14:paraId="05FD0B68" w14:textId="77777777" w:rsidR="00D10B12" w:rsidRPr="00FD2760" w:rsidRDefault="00D10B12" w:rsidP="00870304">
            <w:pPr>
              <w:spacing w:line="276" w:lineRule="auto"/>
              <w:jc w:val="center"/>
              <w:rPr>
                <w:ins w:id="51138" w:author="Tran Huan" w:date="2018-12-03T01:24:00Z"/>
              </w:rPr>
            </w:pPr>
            <w:ins w:id="51139" w:author="Tran Huan" w:date="2018-12-03T01:24:00Z">
              <w:r w:rsidRPr="00FD2760">
                <w:t>X</w:t>
              </w:r>
            </w:ins>
          </w:p>
        </w:tc>
        <w:tc>
          <w:tcPr>
            <w:tcW w:w="823" w:type="dxa"/>
            <w:noWrap/>
            <w:vAlign w:val="center"/>
            <w:hideMark/>
          </w:tcPr>
          <w:p w14:paraId="57AB4569" w14:textId="77777777" w:rsidR="00D10B12" w:rsidRPr="00FD2760" w:rsidRDefault="00D10B12" w:rsidP="00870304">
            <w:pPr>
              <w:spacing w:line="276" w:lineRule="auto"/>
              <w:jc w:val="center"/>
              <w:rPr>
                <w:ins w:id="51140" w:author="Tran Huan" w:date="2018-12-03T01:24:00Z"/>
              </w:rPr>
            </w:pPr>
          </w:p>
        </w:tc>
        <w:tc>
          <w:tcPr>
            <w:tcW w:w="2228" w:type="dxa"/>
            <w:noWrap/>
            <w:hideMark/>
          </w:tcPr>
          <w:p w14:paraId="6092A290" w14:textId="77777777" w:rsidR="00D10B12" w:rsidRPr="00FD2760" w:rsidRDefault="00D10B12" w:rsidP="00870304">
            <w:pPr>
              <w:spacing w:line="276" w:lineRule="auto"/>
              <w:rPr>
                <w:ins w:id="51141" w:author="Tran Huan" w:date="2018-12-03T01:24:00Z"/>
                <w:lang w:val="en-US"/>
              </w:rPr>
            </w:pPr>
            <w:ins w:id="51142" w:author="Tran Huan" w:date="2018-12-03T01:24:00Z">
              <w:r w:rsidRPr="00FD2760">
                <w:t>ID</w:t>
              </w:r>
            </w:ins>
          </w:p>
        </w:tc>
      </w:tr>
      <w:tr w:rsidR="00D10B12" w:rsidRPr="001856AA" w14:paraId="31C89CBE" w14:textId="77777777" w:rsidTr="00870304">
        <w:trPr>
          <w:trHeight w:val="300"/>
          <w:ins w:id="51143" w:author="Tran Huan" w:date="2018-12-03T01:24:00Z"/>
        </w:trPr>
        <w:tc>
          <w:tcPr>
            <w:tcW w:w="708" w:type="dxa"/>
            <w:noWrap/>
            <w:vAlign w:val="center"/>
            <w:hideMark/>
          </w:tcPr>
          <w:p w14:paraId="060B4D30" w14:textId="77777777" w:rsidR="00D10B12" w:rsidRPr="00FD2760" w:rsidRDefault="00D10B12" w:rsidP="00870304">
            <w:pPr>
              <w:spacing w:line="276" w:lineRule="auto"/>
              <w:jc w:val="center"/>
              <w:rPr>
                <w:ins w:id="51144" w:author="Tran Huan" w:date="2018-12-03T01:24:00Z"/>
              </w:rPr>
            </w:pPr>
            <w:ins w:id="51145" w:author="Tran Huan" w:date="2018-12-03T01:24:00Z">
              <w:r w:rsidRPr="00FD2760">
                <w:t>2</w:t>
              </w:r>
            </w:ins>
          </w:p>
        </w:tc>
        <w:tc>
          <w:tcPr>
            <w:tcW w:w="2295" w:type="dxa"/>
            <w:noWrap/>
            <w:hideMark/>
          </w:tcPr>
          <w:p w14:paraId="7A9CE2B5" w14:textId="77777777" w:rsidR="00D10B12" w:rsidRPr="00FD2760" w:rsidRDefault="00D10B12" w:rsidP="00870304">
            <w:pPr>
              <w:spacing w:line="276" w:lineRule="auto"/>
              <w:rPr>
                <w:ins w:id="51146" w:author="Tran Huan" w:date="2018-12-03T01:24:00Z"/>
                <w:lang w:val="en-US"/>
              </w:rPr>
            </w:pPr>
            <w:ins w:id="51147" w:author="Tran Huan" w:date="2018-12-03T01:24:00Z">
              <w:r>
                <w:rPr>
                  <w:lang w:val="en-US"/>
                </w:rPr>
                <w:t>unit_id</w:t>
              </w:r>
            </w:ins>
          </w:p>
        </w:tc>
        <w:tc>
          <w:tcPr>
            <w:tcW w:w="1300" w:type="dxa"/>
            <w:noWrap/>
            <w:hideMark/>
          </w:tcPr>
          <w:p w14:paraId="6FB22366" w14:textId="77777777" w:rsidR="00D10B12" w:rsidRPr="009613AB" w:rsidRDefault="00D10B12" w:rsidP="00870304">
            <w:pPr>
              <w:spacing w:line="276" w:lineRule="auto"/>
              <w:rPr>
                <w:ins w:id="51148" w:author="Tran Huan" w:date="2018-12-03T01:24:00Z"/>
                <w:lang w:val="en-US"/>
              </w:rPr>
            </w:pPr>
            <w:ins w:id="51149" w:author="Tran Huan" w:date="2018-12-03T01:24:00Z">
              <w:r>
                <w:rPr>
                  <w:lang w:val="en-US"/>
                </w:rPr>
                <w:t>numeric</w:t>
              </w:r>
            </w:ins>
          </w:p>
        </w:tc>
        <w:tc>
          <w:tcPr>
            <w:tcW w:w="1098" w:type="dxa"/>
            <w:noWrap/>
            <w:vAlign w:val="center"/>
            <w:hideMark/>
          </w:tcPr>
          <w:p w14:paraId="200504C1" w14:textId="77777777" w:rsidR="00D10B12" w:rsidRPr="00FD2760" w:rsidRDefault="00D10B12" w:rsidP="00870304">
            <w:pPr>
              <w:spacing w:line="276" w:lineRule="auto"/>
              <w:jc w:val="center"/>
              <w:rPr>
                <w:ins w:id="51150" w:author="Tran Huan" w:date="2018-12-03T01:24:00Z"/>
              </w:rPr>
            </w:pPr>
          </w:p>
        </w:tc>
        <w:tc>
          <w:tcPr>
            <w:tcW w:w="838" w:type="dxa"/>
            <w:noWrap/>
            <w:vAlign w:val="center"/>
            <w:hideMark/>
          </w:tcPr>
          <w:p w14:paraId="7B942DF6" w14:textId="77777777" w:rsidR="00D10B12" w:rsidRPr="00FD2760" w:rsidRDefault="00D10B12" w:rsidP="00870304">
            <w:pPr>
              <w:spacing w:line="276" w:lineRule="auto"/>
              <w:jc w:val="center"/>
              <w:rPr>
                <w:ins w:id="51151" w:author="Tran Huan" w:date="2018-12-03T01:24:00Z"/>
              </w:rPr>
            </w:pPr>
          </w:p>
        </w:tc>
        <w:tc>
          <w:tcPr>
            <w:tcW w:w="823" w:type="dxa"/>
            <w:noWrap/>
            <w:vAlign w:val="center"/>
            <w:hideMark/>
          </w:tcPr>
          <w:p w14:paraId="7EB42C00" w14:textId="77777777" w:rsidR="00D10B12" w:rsidRPr="00FD2760" w:rsidRDefault="00D10B12" w:rsidP="00870304">
            <w:pPr>
              <w:spacing w:line="276" w:lineRule="auto"/>
              <w:jc w:val="center"/>
              <w:rPr>
                <w:ins w:id="51152" w:author="Tran Huan" w:date="2018-12-03T01:24:00Z"/>
                <w:lang w:val="en-US"/>
              </w:rPr>
            </w:pPr>
            <w:ins w:id="51153" w:author="Tran Huan" w:date="2018-12-03T01:24:00Z">
              <w:r>
                <w:rPr>
                  <w:lang w:val="en-US"/>
                </w:rPr>
                <w:t>X</w:t>
              </w:r>
            </w:ins>
          </w:p>
        </w:tc>
        <w:tc>
          <w:tcPr>
            <w:tcW w:w="2228" w:type="dxa"/>
            <w:noWrap/>
            <w:hideMark/>
          </w:tcPr>
          <w:p w14:paraId="61090318" w14:textId="77777777" w:rsidR="00D10B12" w:rsidRPr="00FD2760" w:rsidRDefault="00D10B12" w:rsidP="00870304">
            <w:pPr>
              <w:spacing w:line="276" w:lineRule="auto"/>
              <w:rPr>
                <w:ins w:id="51154" w:author="Tran Huan" w:date="2018-12-03T01:24:00Z"/>
                <w:lang w:val="en-US"/>
              </w:rPr>
            </w:pPr>
            <w:ins w:id="51155" w:author="Tran Huan" w:date="2018-12-03T01:24:00Z">
              <w:r>
                <w:rPr>
                  <w:lang w:val="en-US"/>
                </w:rPr>
                <w:t>Tên đơn vị tính</w:t>
              </w:r>
            </w:ins>
          </w:p>
        </w:tc>
      </w:tr>
      <w:tr w:rsidR="00D10B12" w:rsidRPr="001856AA" w14:paraId="2883688D" w14:textId="77777777" w:rsidTr="00870304">
        <w:trPr>
          <w:trHeight w:val="300"/>
          <w:ins w:id="51156" w:author="Tran Huan" w:date="2018-12-03T01:24:00Z"/>
        </w:trPr>
        <w:tc>
          <w:tcPr>
            <w:tcW w:w="708" w:type="dxa"/>
            <w:noWrap/>
            <w:vAlign w:val="center"/>
          </w:tcPr>
          <w:p w14:paraId="7831E383" w14:textId="77777777" w:rsidR="00D10B12" w:rsidRPr="00C72765" w:rsidRDefault="00D10B12" w:rsidP="00870304">
            <w:pPr>
              <w:spacing w:line="276" w:lineRule="auto"/>
              <w:jc w:val="center"/>
              <w:rPr>
                <w:ins w:id="51157" w:author="Tran Huan" w:date="2018-12-03T01:24:00Z"/>
                <w:lang w:val="en-US"/>
              </w:rPr>
            </w:pPr>
            <w:ins w:id="51158" w:author="Tran Huan" w:date="2018-12-03T01:24:00Z">
              <w:r>
                <w:rPr>
                  <w:lang w:val="en-US"/>
                </w:rPr>
                <w:t>3</w:t>
              </w:r>
            </w:ins>
          </w:p>
        </w:tc>
        <w:tc>
          <w:tcPr>
            <w:tcW w:w="2295" w:type="dxa"/>
            <w:noWrap/>
          </w:tcPr>
          <w:p w14:paraId="2CF2052A" w14:textId="77777777" w:rsidR="00D10B12" w:rsidRDefault="00D10B12" w:rsidP="00870304">
            <w:pPr>
              <w:spacing w:line="276" w:lineRule="auto"/>
              <w:rPr>
                <w:ins w:id="51159" w:author="Tran Huan" w:date="2018-12-03T01:24:00Z"/>
                <w:lang w:val="en-US"/>
              </w:rPr>
            </w:pPr>
            <w:ins w:id="51160" w:author="Tran Huan" w:date="2018-12-03T01:24:00Z">
              <w:r>
                <w:rPr>
                  <w:lang w:val="en-US"/>
                </w:rPr>
                <w:t>service_type_id</w:t>
              </w:r>
            </w:ins>
          </w:p>
        </w:tc>
        <w:tc>
          <w:tcPr>
            <w:tcW w:w="1300" w:type="dxa"/>
            <w:noWrap/>
          </w:tcPr>
          <w:p w14:paraId="5BBCD760" w14:textId="77777777" w:rsidR="00D10B12" w:rsidRDefault="00D10B12" w:rsidP="00870304">
            <w:pPr>
              <w:spacing w:line="276" w:lineRule="auto"/>
              <w:rPr>
                <w:ins w:id="51161" w:author="Tran Huan" w:date="2018-12-03T01:24:00Z"/>
                <w:lang w:val="en-US"/>
              </w:rPr>
            </w:pPr>
            <w:ins w:id="51162" w:author="Tran Huan" w:date="2018-12-03T01:24:00Z">
              <w:r>
                <w:rPr>
                  <w:lang w:val="en-US"/>
                </w:rPr>
                <w:t>numeric</w:t>
              </w:r>
            </w:ins>
          </w:p>
        </w:tc>
        <w:tc>
          <w:tcPr>
            <w:tcW w:w="1098" w:type="dxa"/>
            <w:noWrap/>
            <w:vAlign w:val="center"/>
          </w:tcPr>
          <w:p w14:paraId="769F63C6" w14:textId="77777777" w:rsidR="00D10B12" w:rsidRPr="00FD2760" w:rsidRDefault="00D10B12" w:rsidP="00870304">
            <w:pPr>
              <w:spacing w:line="276" w:lineRule="auto"/>
              <w:jc w:val="center"/>
              <w:rPr>
                <w:ins w:id="51163" w:author="Tran Huan" w:date="2018-12-03T01:24:00Z"/>
              </w:rPr>
            </w:pPr>
          </w:p>
        </w:tc>
        <w:tc>
          <w:tcPr>
            <w:tcW w:w="838" w:type="dxa"/>
            <w:noWrap/>
            <w:vAlign w:val="center"/>
          </w:tcPr>
          <w:p w14:paraId="5BC3A454" w14:textId="77777777" w:rsidR="00D10B12" w:rsidRPr="00FD2760" w:rsidRDefault="00D10B12" w:rsidP="00870304">
            <w:pPr>
              <w:spacing w:line="276" w:lineRule="auto"/>
              <w:jc w:val="center"/>
              <w:rPr>
                <w:ins w:id="51164" w:author="Tran Huan" w:date="2018-12-03T01:24:00Z"/>
              </w:rPr>
            </w:pPr>
          </w:p>
        </w:tc>
        <w:tc>
          <w:tcPr>
            <w:tcW w:w="823" w:type="dxa"/>
            <w:noWrap/>
            <w:vAlign w:val="center"/>
          </w:tcPr>
          <w:p w14:paraId="7B841F07" w14:textId="77777777" w:rsidR="00D10B12" w:rsidRPr="00FD2760" w:rsidRDefault="00D10B12" w:rsidP="00870304">
            <w:pPr>
              <w:spacing w:line="276" w:lineRule="auto"/>
              <w:jc w:val="center"/>
              <w:rPr>
                <w:ins w:id="51165" w:author="Tran Huan" w:date="2018-12-03T01:24:00Z"/>
                <w:lang w:val="en-US"/>
              </w:rPr>
            </w:pPr>
            <w:ins w:id="51166" w:author="Tran Huan" w:date="2018-12-03T01:24:00Z">
              <w:r>
                <w:rPr>
                  <w:lang w:val="en-US"/>
                </w:rPr>
                <w:t>X</w:t>
              </w:r>
            </w:ins>
          </w:p>
        </w:tc>
        <w:tc>
          <w:tcPr>
            <w:tcW w:w="2228" w:type="dxa"/>
            <w:noWrap/>
          </w:tcPr>
          <w:p w14:paraId="16A73AB1" w14:textId="77777777" w:rsidR="00D10B12" w:rsidRDefault="00D10B12" w:rsidP="00870304">
            <w:pPr>
              <w:spacing w:line="276" w:lineRule="auto"/>
              <w:rPr>
                <w:ins w:id="51167" w:author="Tran Huan" w:date="2018-12-03T01:24:00Z"/>
                <w:lang w:val="en-US"/>
              </w:rPr>
            </w:pPr>
            <w:ins w:id="51168" w:author="Tran Huan" w:date="2018-12-03T01:24:00Z">
              <w:r>
                <w:rPr>
                  <w:lang w:val="en-US"/>
                </w:rPr>
                <w:t>Loại dịch vụ</w:t>
              </w:r>
            </w:ins>
          </w:p>
        </w:tc>
      </w:tr>
      <w:tr w:rsidR="00D10B12" w:rsidRPr="001856AA" w14:paraId="1EAAA0E9" w14:textId="77777777" w:rsidTr="00870304">
        <w:trPr>
          <w:trHeight w:val="300"/>
          <w:ins w:id="51169" w:author="Tran Huan" w:date="2018-12-03T01:24:00Z"/>
        </w:trPr>
        <w:tc>
          <w:tcPr>
            <w:tcW w:w="708" w:type="dxa"/>
            <w:noWrap/>
            <w:vAlign w:val="center"/>
          </w:tcPr>
          <w:p w14:paraId="544EB14E" w14:textId="77777777" w:rsidR="00D10B12" w:rsidRDefault="00D10B12" w:rsidP="00870304">
            <w:pPr>
              <w:spacing w:line="276" w:lineRule="auto"/>
              <w:jc w:val="center"/>
              <w:rPr>
                <w:ins w:id="51170" w:author="Tran Huan" w:date="2018-12-03T01:24:00Z"/>
                <w:lang w:val="en-US"/>
              </w:rPr>
            </w:pPr>
            <w:ins w:id="51171" w:author="Tran Huan" w:date="2018-12-03T01:24:00Z">
              <w:r>
                <w:rPr>
                  <w:lang w:val="en-US"/>
                </w:rPr>
                <w:t>4</w:t>
              </w:r>
            </w:ins>
          </w:p>
        </w:tc>
        <w:tc>
          <w:tcPr>
            <w:tcW w:w="2295" w:type="dxa"/>
            <w:noWrap/>
          </w:tcPr>
          <w:p w14:paraId="69F4CD22" w14:textId="77777777" w:rsidR="00D10B12" w:rsidRDefault="00D10B12" w:rsidP="00870304">
            <w:pPr>
              <w:spacing w:line="276" w:lineRule="auto"/>
              <w:rPr>
                <w:ins w:id="51172" w:author="Tran Huan" w:date="2018-12-03T01:24:00Z"/>
                <w:lang w:val="en-US"/>
              </w:rPr>
            </w:pPr>
            <w:ins w:id="51173" w:author="Tran Huan" w:date="2018-12-03T01:24:00Z">
              <w:r>
                <w:rPr>
                  <w:lang w:val="en-US"/>
                </w:rPr>
                <w:t>apply_date</w:t>
              </w:r>
            </w:ins>
          </w:p>
        </w:tc>
        <w:tc>
          <w:tcPr>
            <w:tcW w:w="1300" w:type="dxa"/>
            <w:noWrap/>
          </w:tcPr>
          <w:p w14:paraId="6F6E7C59" w14:textId="77777777" w:rsidR="00D10B12" w:rsidRDefault="00D10B12" w:rsidP="00870304">
            <w:pPr>
              <w:spacing w:line="276" w:lineRule="auto"/>
              <w:rPr>
                <w:ins w:id="51174" w:author="Tran Huan" w:date="2018-12-03T01:24:00Z"/>
                <w:lang w:val="en-US"/>
              </w:rPr>
            </w:pPr>
            <w:ins w:id="51175" w:author="Tran Huan" w:date="2018-12-03T01:24:00Z">
              <w:r>
                <w:rPr>
                  <w:lang w:val="en-US"/>
                </w:rPr>
                <w:t>datetime</w:t>
              </w:r>
            </w:ins>
          </w:p>
        </w:tc>
        <w:tc>
          <w:tcPr>
            <w:tcW w:w="1098" w:type="dxa"/>
            <w:noWrap/>
            <w:vAlign w:val="center"/>
          </w:tcPr>
          <w:p w14:paraId="7CA54ADB" w14:textId="77777777" w:rsidR="00D10B12" w:rsidRPr="00FD2760" w:rsidRDefault="00D10B12" w:rsidP="00870304">
            <w:pPr>
              <w:spacing w:line="276" w:lineRule="auto"/>
              <w:jc w:val="center"/>
              <w:rPr>
                <w:ins w:id="51176" w:author="Tran Huan" w:date="2018-12-03T01:24:00Z"/>
              </w:rPr>
            </w:pPr>
          </w:p>
        </w:tc>
        <w:tc>
          <w:tcPr>
            <w:tcW w:w="838" w:type="dxa"/>
            <w:noWrap/>
            <w:vAlign w:val="center"/>
          </w:tcPr>
          <w:p w14:paraId="6C359C62" w14:textId="77777777" w:rsidR="00D10B12" w:rsidRPr="00FD2760" w:rsidRDefault="00D10B12" w:rsidP="00870304">
            <w:pPr>
              <w:spacing w:line="276" w:lineRule="auto"/>
              <w:jc w:val="center"/>
              <w:rPr>
                <w:ins w:id="51177" w:author="Tran Huan" w:date="2018-12-03T01:24:00Z"/>
              </w:rPr>
            </w:pPr>
          </w:p>
        </w:tc>
        <w:tc>
          <w:tcPr>
            <w:tcW w:w="823" w:type="dxa"/>
            <w:noWrap/>
            <w:vAlign w:val="center"/>
          </w:tcPr>
          <w:p w14:paraId="5FBD39EF" w14:textId="77777777" w:rsidR="00D10B12" w:rsidRPr="00FD2760" w:rsidRDefault="00D10B12" w:rsidP="00870304">
            <w:pPr>
              <w:spacing w:line="276" w:lineRule="auto"/>
              <w:jc w:val="center"/>
              <w:rPr>
                <w:ins w:id="51178" w:author="Tran Huan" w:date="2018-12-03T01:24:00Z"/>
                <w:lang w:val="en-US"/>
              </w:rPr>
            </w:pPr>
          </w:p>
        </w:tc>
        <w:tc>
          <w:tcPr>
            <w:tcW w:w="2228" w:type="dxa"/>
            <w:noWrap/>
          </w:tcPr>
          <w:p w14:paraId="79647A09" w14:textId="77777777" w:rsidR="00D10B12" w:rsidRDefault="00D10B12" w:rsidP="00870304">
            <w:pPr>
              <w:spacing w:line="276" w:lineRule="auto"/>
              <w:rPr>
                <w:ins w:id="51179" w:author="Tran Huan" w:date="2018-12-03T01:24:00Z"/>
                <w:lang w:val="en-US"/>
              </w:rPr>
            </w:pPr>
            <w:ins w:id="51180" w:author="Tran Huan" w:date="2018-12-03T01:24:00Z">
              <w:r>
                <w:rPr>
                  <w:lang w:val="en-US"/>
                </w:rPr>
                <w:t>Ngày áp dụng</w:t>
              </w:r>
            </w:ins>
          </w:p>
        </w:tc>
      </w:tr>
      <w:tr w:rsidR="00D10B12" w:rsidRPr="001856AA" w14:paraId="2DB5533F" w14:textId="77777777" w:rsidTr="00870304">
        <w:trPr>
          <w:trHeight w:val="300"/>
          <w:ins w:id="51181" w:author="Tran Huan" w:date="2018-12-03T01:24:00Z"/>
        </w:trPr>
        <w:tc>
          <w:tcPr>
            <w:tcW w:w="708" w:type="dxa"/>
            <w:noWrap/>
            <w:vAlign w:val="center"/>
          </w:tcPr>
          <w:p w14:paraId="12EBC504" w14:textId="77777777" w:rsidR="00D10B12" w:rsidRDefault="00D10B12" w:rsidP="00870304">
            <w:pPr>
              <w:spacing w:line="276" w:lineRule="auto"/>
              <w:jc w:val="center"/>
              <w:rPr>
                <w:ins w:id="51182" w:author="Tran Huan" w:date="2018-12-03T01:24:00Z"/>
                <w:lang w:val="en-US"/>
              </w:rPr>
            </w:pPr>
            <w:ins w:id="51183" w:author="Tran Huan" w:date="2018-12-03T01:24:00Z">
              <w:r>
                <w:rPr>
                  <w:lang w:val="en-US"/>
                </w:rPr>
                <w:t>5</w:t>
              </w:r>
            </w:ins>
          </w:p>
        </w:tc>
        <w:tc>
          <w:tcPr>
            <w:tcW w:w="2295" w:type="dxa"/>
            <w:noWrap/>
          </w:tcPr>
          <w:p w14:paraId="79F1F108" w14:textId="77777777" w:rsidR="00D10B12" w:rsidRDefault="00D10B12" w:rsidP="00870304">
            <w:pPr>
              <w:spacing w:line="276" w:lineRule="auto"/>
              <w:rPr>
                <w:ins w:id="51184" w:author="Tran Huan" w:date="2018-12-03T01:24:00Z"/>
                <w:lang w:val="en-US"/>
              </w:rPr>
            </w:pPr>
            <w:ins w:id="51185" w:author="Tran Huan" w:date="2018-12-03T01:24:00Z">
              <w:r>
                <w:rPr>
                  <w:lang w:val="en-US"/>
                </w:rPr>
                <w:t>price</w:t>
              </w:r>
            </w:ins>
          </w:p>
        </w:tc>
        <w:tc>
          <w:tcPr>
            <w:tcW w:w="1300" w:type="dxa"/>
            <w:noWrap/>
          </w:tcPr>
          <w:p w14:paraId="51B8C427" w14:textId="77777777" w:rsidR="00D10B12" w:rsidRDefault="00D10B12" w:rsidP="00870304">
            <w:pPr>
              <w:spacing w:line="276" w:lineRule="auto"/>
              <w:rPr>
                <w:ins w:id="51186" w:author="Tran Huan" w:date="2018-12-03T01:24:00Z"/>
                <w:lang w:val="en-US"/>
              </w:rPr>
            </w:pPr>
            <w:ins w:id="51187" w:author="Tran Huan" w:date="2018-12-03T01:24:00Z">
              <w:r>
                <w:rPr>
                  <w:lang w:val="en-US"/>
                </w:rPr>
                <w:t>money</w:t>
              </w:r>
            </w:ins>
          </w:p>
        </w:tc>
        <w:tc>
          <w:tcPr>
            <w:tcW w:w="1098" w:type="dxa"/>
            <w:noWrap/>
            <w:vAlign w:val="center"/>
          </w:tcPr>
          <w:p w14:paraId="3849FCF0" w14:textId="77777777" w:rsidR="00D10B12" w:rsidRPr="00FD2760" w:rsidRDefault="00D10B12" w:rsidP="00870304">
            <w:pPr>
              <w:spacing w:line="276" w:lineRule="auto"/>
              <w:jc w:val="center"/>
              <w:rPr>
                <w:ins w:id="51188" w:author="Tran Huan" w:date="2018-12-03T01:24:00Z"/>
              </w:rPr>
            </w:pPr>
          </w:p>
        </w:tc>
        <w:tc>
          <w:tcPr>
            <w:tcW w:w="838" w:type="dxa"/>
            <w:noWrap/>
            <w:vAlign w:val="center"/>
          </w:tcPr>
          <w:p w14:paraId="097944D4" w14:textId="77777777" w:rsidR="00D10B12" w:rsidRPr="00FD2760" w:rsidRDefault="00D10B12" w:rsidP="00870304">
            <w:pPr>
              <w:spacing w:line="276" w:lineRule="auto"/>
              <w:jc w:val="center"/>
              <w:rPr>
                <w:ins w:id="51189" w:author="Tran Huan" w:date="2018-12-03T01:24:00Z"/>
              </w:rPr>
            </w:pPr>
          </w:p>
        </w:tc>
        <w:tc>
          <w:tcPr>
            <w:tcW w:w="823" w:type="dxa"/>
            <w:noWrap/>
            <w:vAlign w:val="center"/>
          </w:tcPr>
          <w:p w14:paraId="0C5230FE" w14:textId="77777777" w:rsidR="00D10B12" w:rsidRPr="00FD2760" w:rsidRDefault="00D10B12" w:rsidP="00870304">
            <w:pPr>
              <w:spacing w:line="276" w:lineRule="auto"/>
              <w:jc w:val="center"/>
              <w:rPr>
                <w:ins w:id="51190" w:author="Tran Huan" w:date="2018-12-03T01:24:00Z"/>
                <w:lang w:val="en-US"/>
              </w:rPr>
            </w:pPr>
          </w:p>
        </w:tc>
        <w:tc>
          <w:tcPr>
            <w:tcW w:w="2228" w:type="dxa"/>
            <w:noWrap/>
          </w:tcPr>
          <w:p w14:paraId="482E27B0" w14:textId="77777777" w:rsidR="00D10B12" w:rsidRDefault="00D10B12" w:rsidP="00870304">
            <w:pPr>
              <w:spacing w:line="276" w:lineRule="auto"/>
              <w:rPr>
                <w:ins w:id="51191" w:author="Tran Huan" w:date="2018-12-03T01:24:00Z"/>
                <w:lang w:val="en-US"/>
              </w:rPr>
            </w:pPr>
            <w:ins w:id="51192" w:author="Tran Huan" w:date="2018-12-03T01:24:00Z">
              <w:r>
                <w:rPr>
                  <w:lang w:val="en-US"/>
                </w:rPr>
                <w:t>Giá tiền</w:t>
              </w:r>
            </w:ins>
          </w:p>
        </w:tc>
      </w:tr>
      <w:tr w:rsidR="00D10B12" w:rsidRPr="001856AA" w14:paraId="282027EC" w14:textId="77777777" w:rsidTr="00870304">
        <w:trPr>
          <w:trHeight w:val="300"/>
          <w:ins w:id="51193" w:author="Tran Huan" w:date="2018-12-03T01:24:00Z"/>
        </w:trPr>
        <w:tc>
          <w:tcPr>
            <w:tcW w:w="708" w:type="dxa"/>
            <w:noWrap/>
            <w:vAlign w:val="center"/>
            <w:hideMark/>
          </w:tcPr>
          <w:p w14:paraId="2047563B" w14:textId="77777777" w:rsidR="00D10B12" w:rsidRPr="00FD2760" w:rsidRDefault="00D10B12" w:rsidP="00870304">
            <w:pPr>
              <w:spacing w:line="276" w:lineRule="auto"/>
              <w:jc w:val="center"/>
              <w:rPr>
                <w:ins w:id="51194" w:author="Tran Huan" w:date="2018-12-03T01:24:00Z"/>
                <w:lang w:val="en-US"/>
              </w:rPr>
            </w:pPr>
            <w:ins w:id="51195" w:author="Tran Huan" w:date="2018-12-03T01:24:00Z">
              <w:r>
                <w:rPr>
                  <w:lang w:val="en-US"/>
                </w:rPr>
                <w:t>4</w:t>
              </w:r>
            </w:ins>
          </w:p>
        </w:tc>
        <w:tc>
          <w:tcPr>
            <w:tcW w:w="2295" w:type="dxa"/>
            <w:noWrap/>
            <w:hideMark/>
          </w:tcPr>
          <w:p w14:paraId="6BC3CDB4" w14:textId="77777777" w:rsidR="00D10B12" w:rsidRPr="00FD2760" w:rsidRDefault="00D10B12" w:rsidP="00870304">
            <w:pPr>
              <w:spacing w:line="276" w:lineRule="auto"/>
              <w:rPr>
                <w:ins w:id="51196" w:author="Tran Huan" w:date="2018-12-03T01:24:00Z"/>
              </w:rPr>
            </w:pPr>
            <w:ins w:id="51197" w:author="Tran Huan" w:date="2018-12-03T01:24:00Z">
              <w:r w:rsidRPr="00FD2760">
                <w:t>status</w:t>
              </w:r>
            </w:ins>
          </w:p>
        </w:tc>
        <w:tc>
          <w:tcPr>
            <w:tcW w:w="1300" w:type="dxa"/>
            <w:noWrap/>
            <w:hideMark/>
          </w:tcPr>
          <w:p w14:paraId="51B75C0A" w14:textId="77777777" w:rsidR="00D10B12" w:rsidRPr="00FD2760" w:rsidRDefault="00D10B12" w:rsidP="00870304">
            <w:pPr>
              <w:spacing w:line="276" w:lineRule="auto"/>
              <w:rPr>
                <w:ins w:id="51198" w:author="Tran Huan" w:date="2018-12-03T01:24:00Z"/>
              </w:rPr>
            </w:pPr>
            <w:ins w:id="51199" w:author="Tran Huan" w:date="2018-12-03T01:24:00Z">
              <w:r w:rsidRPr="00FD2760">
                <w:t>character varying</w:t>
              </w:r>
            </w:ins>
          </w:p>
        </w:tc>
        <w:tc>
          <w:tcPr>
            <w:tcW w:w="1098" w:type="dxa"/>
            <w:noWrap/>
            <w:vAlign w:val="center"/>
            <w:hideMark/>
          </w:tcPr>
          <w:p w14:paraId="0252C9F9" w14:textId="77777777" w:rsidR="00D10B12" w:rsidRPr="00FD2760" w:rsidRDefault="00D10B12" w:rsidP="00870304">
            <w:pPr>
              <w:spacing w:line="276" w:lineRule="auto"/>
              <w:jc w:val="center"/>
              <w:rPr>
                <w:ins w:id="51200" w:author="Tran Huan" w:date="2018-12-03T01:24:00Z"/>
              </w:rPr>
            </w:pPr>
            <w:ins w:id="51201" w:author="Tran Huan" w:date="2018-12-03T01:24:00Z">
              <w:r w:rsidRPr="00FD2760">
                <w:t>X</w:t>
              </w:r>
            </w:ins>
          </w:p>
        </w:tc>
        <w:tc>
          <w:tcPr>
            <w:tcW w:w="838" w:type="dxa"/>
            <w:noWrap/>
            <w:vAlign w:val="center"/>
            <w:hideMark/>
          </w:tcPr>
          <w:p w14:paraId="3D1AFCDF" w14:textId="77777777" w:rsidR="00D10B12" w:rsidRPr="00FD2760" w:rsidRDefault="00D10B12" w:rsidP="00870304">
            <w:pPr>
              <w:spacing w:line="276" w:lineRule="auto"/>
              <w:jc w:val="center"/>
              <w:rPr>
                <w:ins w:id="51202" w:author="Tran Huan" w:date="2018-12-03T01:24:00Z"/>
              </w:rPr>
            </w:pPr>
          </w:p>
        </w:tc>
        <w:tc>
          <w:tcPr>
            <w:tcW w:w="823" w:type="dxa"/>
            <w:noWrap/>
            <w:vAlign w:val="center"/>
            <w:hideMark/>
          </w:tcPr>
          <w:p w14:paraId="4F63BF52" w14:textId="77777777" w:rsidR="00D10B12" w:rsidRPr="00FD2760" w:rsidRDefault="00D10B12" w:rsidP="00870304">
            <w:pPr>
              <w:spacing w:line="276" w:lineRule="auto"/>
              <w:jc w:val="center"/>
              <w:rPr>
                <w:ins w:id="51203" w:author="Tran Huan" w:date="2018-12-03T01:24:00Z"/>
              </w:rPr>
            </w:pPr>
          </w:p>
        </w:tc>
        <w:tc>
          <w:tcPr>
            <w:tcW w:w="2228" w:type="dxa"/>
            <w:noWrap/>
            <w:hideMark/>
          </w:tcPr>
          <w:p w14:paraId="40AF8222" w14:textId="77777777" w:rsidR="00D10B12" w:rsidRPr="00FD2760" w:rsidRDefault="00D10B12" w:rsidP="00870304">
            <w:pPr>
              <w:keepNext/>
              <w:spacing w:line="276" w:lineRule="auto"/>
              <w:rPr>
                <w:ins w:id="51204" w:author="Tran Huan" w:date="2018-12-03T01:24:00Z"/>
              </w:rPr>
            </w:pPr>
            <w:ins w:id="51205" w:author="Tran Huan" w:date="2018-12-03T01:24:00Z">
              <w:r w:rsidRPr="00FD2760">
                <w:t>Trạng thái</w:t>
              </w:r>
            </w:ins>
          </w:p>
        </w:tc>
      </w:tr>
    </w:tbl>
    <w:p w14:paraId="74A84CD7" w14:textId="3E452B0D" w:rsidR="00D10B12" w:rsidRPr="00266AC8" w:rsidRDefault="00D10B12" w:rsidP="00F72AE0">
      <w:pPr>
        <w:pStyle w:val="Caption"/>
        <w:rPr>
          <w:ins w:id="51206" w:author="Tran Huan" w:date="2018-12-03T01:24:00Z"/>
        </w:rPr>
        <w:pPrChange w:id="51207" w:author="Tran Huan" w:date="2018-12-03T02:05:00Z">
          <w:pPr>
            <w:pStyle w:val="Caption"/>
          </w:pPr>
        </w:pPrChange>
      </w:pPr>
      <w:bookmarkStart w:id="51208" w:name="_Toc530993045"/>
      <w:bookmarkStart w:id="51209" w:name="_Toc531584523"/>
      <w:ins w:id="51210" w:author="Tran Huan" w:date="2018-12-03T01:24:00Z">
        <w:r>
          <w:t xml:space="preserve">Bảng </w:t>
        </w:r>
      </w:ins>
      <w:ins w:id="51211" w:author="Tran Huan" w:date="2018-12-03T02:43:00Z">
        <w:r w:rsidR="00867A6B">
          <w:fldChar w:fldCharType="begin"/>
        </w:r>
        <w:r w:rsidR="00867A6B">
          <w:instrText xml:space="preserve"> STYLEREF 1 \s </w:instrText>
        </w:r>
      </w:ins>
      <w:r w:rsidR="00867A6B">
        <w:fldChar w:fldCharType="separate"/>
      </w:r>
      <w:r w:rsidR="00867A6B">
        <w:rPr>
          <w:noProof/>
        </w:rPr>
        <w:t>4</w:t>
      </w:r>
      <w:ins w:id="51212"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51213" w:author="Tran Huan" w:date="2018-12-03T02:43:00Z">
        <w:r w:rsidR="00867A6B">
          <w:rPr>
            <w:noProof/>
          </w:rPr>
          <w:t>27</w:t>
        </w:r>
        <w:r w:rsidR="00867A6B">
          <w:fldChar w:fldCharType="end"/>
        </w:r>
      </w:ins>
      <w:ins w:id="51214" w:author="Tran Huan" w:date="2018-12-03T01:24:00Z">
        <w:r w:rsidRPr="00C72765">
          <w:t xml:space="preserve"> </w:t>
        </w:r>
        <w:r w:rsidRPr="008F40CD">
          <w:rPr>
            <w:i/>
          </w:rPr>
          <w:t>Bảng dữ liệu đơn giá</w:t>
        </w:r>
        <w:bookmarkEnd w:id="51208"/>
        <w:bookmarkEnd w:id="51209"/>
      </w:ins>
    </w:p>
    <w:p w14:paraId="7798D893" w14:textId="77777777" w:rsidR="00D10B12" w:rsidRDefault="00D10B12" w:rsidP="00D10B12">
      <w:pPr>
        <w:rPr>
          <w:ins w:id="51215" w:author="Tran Huan" w:date="2018-12-03T01:24:00Z"/>
          <w:b/>
          <w:lang w:val="en-US"/>
        </w:rPr>
      </w:pPr>
      <w:ins w:id="51216" w:author="Tran Huan" w:date="2018-12-03T01:24:00Z">
        <w:r>
          <w:rPr>
            <w:b/>
            <w:lang w:val="en-US"/>
          </w:rPr>
          <w:t>BẢNG USER</w:t>
        </w:r>
      </w:ins>
    </w:p>
    <w:tbl>
      <w:tblPr>
        <w:tblStyle w:val="TableGrid"/>
        <w:tblW w:w="9479" w:type="dxa"/>
        <w:tblLook w:val="04A0" w:firstRow="1" w:lastRow="0" w:firstColumn="1" w:lastColumn="0" w:noHBand="0" w:noVBand="1"/>
      </w:tblPr>
      <w:tblGrid>
        <w:gridCol w:w="708"/>
        <w:gridCol w:w="2257"/>
        <w:gridCol w:w="1527"/>
        <w:gridCol w:w="1098"/>
        <w:gridCol w:w="838"/>
        <w:gridCol w:w="823"/>
        <w:gridCol w:w="2228"/>
      </w:tblGrid>
      <w:tr w:rsidR="00D10B12" w:rsidRPr="001856AA" w14:paraId="63D22CF1" w14:textId="77777777" w:rsidTr="00870304">
        <w:trPr>
          <w:trHeight w:val="300"/>
          <w:ins w:id="51217" w:author="Tran Huan" w:date="2018-12-03T01:24:00Z"/>
        </w:trPr>
        <w:tc>
          <w:tcPr>
            <w:tcW w:w="708" w:type="dxa"/>
            <w:noWrap/>
            <w:vAlign w:val="center"/>
            <w:hideMark/>
          </w:tcPr>
          <w:p w14:paraId="3DB98500" w14:textId="77777777" w:rsidR="00D10B12" w:rsidRPr="001856AA" w:rsidRDefault="00D10B12" w:rsidP="00870304">
            <w:pPr>
              <w:spacing w:line="276" w:lineRule="auto"/>
              <w:jc w:val="center"/>
              <w:rPr>
                <w:ins w:id="51218" w:author="Tran Huan" w:date="2018-12-03T01:24:00Z"/>
                <w:b/>
                <w:bCs/>
              </w:rPr>
            </w:pPr>
            <w:ins w:id="51219" w:author="Tran Huan" w:date="2018-12-03T01:24:00Z">
              <w:r w:rsidRPr="001856AA">
                <w:rPr>
                  <w:b/>
                  <w:bCs/>
                  <w:lang w:val="da-DK"/>
                </w:rPr>
                <w:t>STT</w:t>
              </w:r>
            </w:ins>
          </w:p>
        </w:tc>
        <w:tc>
          <w:tcPr>
            <w:tcW w:w="2257" w:type="dxa"/>
            <w:noWrap/>
            <w:vAlign w:val="center"/>
            <w:hideMark/>
          </w:tcPr>
          <w:p w14:paraId="113025BF" w14:textId="77777777" w:rsidR="00D10B12" w:rsidRPr="001856AA" w:rsidRDefault="00D10B12" w:rsidP="00870304">
            <w:pPr>
              <w:spacing w:line="276" w:lineRule="auto"/>
              <w:jc w:val="center"/>
              <w:rPr>
                <w:ins w:id="51220" w:author="Tran Huan" w:date="2018-12-03T01:24:00Z"/>
                <w:b/>
                <w:bCs/>
              </w:rPr>
            </w:pPr>
            <w:ins w:id="51221" w:author="Tran Huan" w:date="2018-12-03T01:24:00Z">
              <w:r w:rsidRPr="001856AA">
                <w:rPr>
                  <w:b/>
                  <w:bCs/>
                  <w:lang w:val="da-DK"/>
                </w:rPr>
                <w:t>Tên trường</w:t>
              </w:r>
            </w:ins>
          </w:p>
        </w:tc>
        <w:tc>
          <w:tcPr>
            <w:tcW w:w="1527" w:type="dxa"/>
            <w:noWrap/>
            <w:vAlign w:val="center"/>
            <w:hideMark/>
          </w:tcPr>
          <w:p w14:paraId="7F24D491" w14:textId="77777777" w:rsidR="00D10B12" w:rsidRPr="001856AA" w:rsidRDefault="00D10B12" w:rsidP="00870304">
            <w:pPr>
              <w:spacing w:line="276" w:lineRule="auto"/>
              <w:jc w:val="center"/>
              <w:rPr>
                <w:ins w:id="51222" w:author="Tran Huan" w:date="2018-12-03T01:24:00Z"/>
                <w:b/>
                <w:bCs/>
              </w:rPr>
            </w:pPr>
            <w:ins w:id="51223" w:author="Tran Huan" w:date="2018-12-03T01:24:00Z">
              <w:r w:rsidRPr="001856AA">
                <w:rPr>
                  <w:b/>
                  <w:bCs/>
                  <w:lang w:val="da-DK"/>
                </w:rPr>
                <w:t>Kiểu</w:t>
              </w:r>
            </w:ins>
          </w:p>
        </w:tc>
        <w:tc>
          <w:tcPr>
            <w:tcW w:w="1098" w:type="dxa"/>
            <w:noWrap/>
            <w:vAlign w:val="center"/>
            <w:hideMark/>
          </w:tcPr>
          <w:p w14:paraId="42FBCA1E" w14:textId="77777777" w:rsidR="00D10B12" w:rsidRPr="001856AA" w:rsidRDefault="00D10B12" w:rsidP="00870304">
            <w:pPr>
              <w:spacing w:line="276" w:lineRule="auto"/>
              <w:jc w:val="center"/>
              <w:rPr>
                <w:ins w:id="51224" w:author="Tran Huan" w:date="2018-12-03T01:24:00Z"/>
                <w:b/>
                <w:bCs/>
              </w:rPr>
            </w:pPr>
            <w:ins w:id="51225" w:author="Tran Huan" w:date="2018-12-03T01:24:00Z">
              <w:r w:rsidRPr="001856AA">
                <w:rPr>
                  <w:b/>
                  <w:bCs/>
                  <w:lang w:val="da-DK"/>
                </w:rPr>
                <w:t>Chấp nhận Null</w:t>
              </w:r>
            </w:ins>
          </w:p>
        </w:tc>
        <w:tc>
          <w:tcPr>
            <w:tcW w:w="838" w:type="dxa"/>
            <w:noWrap/>
            <w:vAlign w:val="center"/>
            <w:hideMark/>
          </w:tcPr>
          <w:p w14:paraId="5085BC16" w14:textId="77777777" w:rsidR="00D10B12" w:rsidRPr="001856AA" w:rsidRDefault="00D10B12" w:rsidP="00870304">
            <w:pPr>
              <w:spacing w:line="276" w:lineRule="auto"/>
              <w:jc w:val="center"/>
              <w:rPr>
                <w:ins w:id="51226" w:author="Tran Huan" w:date="2018-12-03T01:24:00Z"/>
                <w:b/>
                <w:bCs/>
              </w:rPr>
            </w:pPr>
            <w:ins w:id="51227" w:author="Tran Huan" w:date="2018-12-03T01:24:00Z">
              <w:r w:rsidRPr="001856AA">
                <w:rPr>
                  <w:b/>
                  <w:bCs/>
                  <w:lang w:val="da-DK"/>
                </w:rPr>
                <w:t>Khóa chính</w:t>
              </w:r>
            </w:ins>
          </w:p>
        </w:tc>
        <w:tc>
          <w:tcPr>
            <w:tcW w:w="823" w:type="dxa"/>
            <w:noWrap/>
            <w:vAlign w:val="center"/>
            <w:hideMark/>
          </w:tcPr>
          <w:p w14:paraId="358D7401" w14:textId="77777777" w:rsidR="00D10B12" w:rsidRPr="001856AA" w:rsidRDefault="00D10B12" w:rsidP="00870304">
            <w:pPr>
              <w:spacing w:line="276" w:lineRule="auto"/>
              <w:jc w:val="center"/>
              <w:rPr>
                <w:ins w:id="51228" w:author="Tran Huan" w:date="2018-12-03T01:24:00Z"/>
                <w:b/>
                <w:bCs/>
              </w:rPr>
            </w:pPr>
            <w:ins w:id="51229" w:author="Tran Huan" w:date="2018-12-03T01:24:00Z">
              <w:r w:rsidRPr="001856AA">
                <w:rPr>
                  <w:b/>
                  <w:bCs/>
                  <w:lang w:val="da-DK"/>
                </w:rPr>
                <w:t>Khóa ngoại</w:t>
              </w:r>
            </w:ins>
          </w:p>
        </w:tc>
        <w:tc>
          <w:tcPr>
            <w:tcW w:w="2228" w:type="dxa"/>
            <w:noWrap/>
            <w:vAlign w:val="center"/>
            <w:hideMark/>
          </w:tcPr>
          <w:p w14:paraId="0EA8264E" w14:textId="77777777" w:rsidR="00D10B12" w:rsidRPr="001856AA" w:rsidRDefault="00D10B12" w:rsidP="00870304">
            <w:pPr>
              <w:spacing w:line="276" w:lineRule="auto"/>
              <w:ind w:right="226"/>
              <w:jc w:val="center"/>
              <w:rPr>
                <w:ins w:id="51230" w:author="Tran Huan" w:date="2018-12-03T01:24:00Z"/>
                <w:b/>
                <w:bCs/>
              </w:rPr>
            </w:pPr>
            <w:ins w:id="51231" w:author="Tran Huan" w:date="2018-12-03T01:24:00Z">
              <w:r w:rsidRPr="001856AA">
                <w:rPr>
                  <w:b/>
                  <w:bCs/>
                  <w:lang w:val="da-DK"/>
                </w:rPr>
                <w:t>Mô tả</w:t>
              </w:r>
            </w:ins>
          </w:p>
        </w:tc>
      </w:tr>
      <w:tr w:rsidR="00D10B12" w:rsidRPr="001856AA" w14:paraId="679B9F86" w14:textId="77777777" w:rsidTr="00870304">
        <w:trPr>
          <w:trHeight w:val="300"/>
          <w:ins w:id="51232" w:author="Tran Huan" w:date="2018-12-03T01:24:00Z"/>
        </w:trPr>
        <w:tc>
          <w:tcPr>
            <w:tcW w:w="708" w:type="dxa"/>
            <w:noWrap/>
            <w:vAlign w:val="center"/>
            <w:hideMark/>
          </w:tcPr>
          <w:p w14:paraId="1112F2A5" w14:textId="77777777" w:rsidR="00D10B12" w:rsidRPr="00FD2760" w:rsidRDefault="00D10B12" w:rsidP="00870304">
            <w:pPr>
              <w:spacing w:line="276" w:lineRule="auto"/>
              <w:jc w:val="center"/>
              <w:rPr>
                <w:ins w:id="51233" w:author="Tran Huan" w:date="2018-12-03T01:24:00Z"/>
              </w:rPr>
            </w:pPr>
            <w:ins w:id="51234" w:author="Tran Huan" w:date="2018-12-03T01:24:00Z">
              <w:r w:rsidRPr="00FD2760">
                <w:t>1</w:t>
              </w:r>
            </w:ins>
          </w:p>
        </w:tc>
        <w:tc>
          <w:tcPr>
            <w:tcW w:w="2257" w:type="dxa"/>
            <w:noWrap/>
            <w:hideMark/>
          </w:tcPr>
          <w:p w14:paraId="1EF3564C" w14:textId="77777777" w:rsidR="00D10B12" w:rsidRPr="00C72765" w:rsidRDefault="00D10B12" w:rsidP="00870304">
            <w:pPr>
              <w:spacing w:line="276" w:lineRule="auto"/>
              <w:rPr>
                <w:ins w:id="51235" w:author="Tran Huan" w:date="2018-12-03T01:24:00Z"/>
                <w:lang w:val="en-US"/>
              </w:rPr>
            </w:pPr>
            <w:ins w:id="51236" w:author="Tran Huan" w:date="2018-12-03T01:24:00Z">
              <w:r>
                <w:rPr>
                  <w:lang w:val="en-US"/>
                </w:rPr>
                <w:t>id</w:t>
              </w:r>
            </w:ins>
          </w:p>
        </w:tc>
        <w:tc>
          <w:tcPr>
            <w:tcW w:w="1527" w:type="dxa"/>
            <w:noWrap/>
            <w:hideMark/>
          </w:tcPr>
          <w:p w14:paraId="7842577B" w14:textId="77777777" w:rsidR="00D10B12" w:rsidRPr="00FD2760" w:rsidRDefault="00D10B12" w:rsidP="00870304">
            <w:pPr>
              <w:spacing w:line="276" w:lineRule="auto"/>
              <w:rPr>
                <w:ins w:id="51237" w:author="Tran Huan" w:date="2018-12-03T01:24:00Z"/>
              </w:rPr>
            </w:pPr>
            <w:ins w:id="51238" w:author="Tran Huan" w:date="2018-12-03T01:24:00Z">
              <w:r w:rsidRPr="00FD2760">
                <w:t>numeric</w:t>
              </w:r>
            </w:ins>
          </w:p>
        </w:tc>
        <w:tc>
          <w:tcPr>
            <w:tcW w:w="1098" w:type="dxa"/>
            <w:noWrap/>
            <w:vAlign w:val="center"/>
            <w:hideMark/>
          </w:tcPr>
          <w:p w14:paraId="2422FA87" w14:textId="77777777" w:rsidR="00D10B12" w:rsidRPr="00FD2760" w:rsidRDefault="00D10B12" w:rsidP="00870304">
            <w:pPr>
              <w:spacing w:line="276" w:lineRule="auto"/>
              <w:jc w:val="center"/>
              <w:rPr>
                <w:ins w:id="51239" w:author="Tran Huan" w:date="2018-12-03T01:24:00Z"/>
              </w:rPr>
            </w:pPr>
          </w:p>
        </w:tc>
        <w:tc>
          <w:tcPr>
            <w:tcW w:w="838" w:type="dxa"/>
            <w:noWrap/>
            <w:vAlign w:val="center"/>
            <w:hideMark/>
          </w:tcPr>
          <w:p w14:paraId="6CF1D5CC" w14:textId="77777777" w:rsidR="00D10B12" w:rsidRPr="00FD2760" w:rsidRDefault="00D10B12" w:rsidP="00870304">
            <w:pPr>
              <w:spacing w:line="276" w:lineRule="auto"/>
              <w:jc w:val="center"/>
              <w:rPr>
                <w:ins w:id="51240" w:author="Tran Huan" w:date="2018-12-03T01:24:00Z"/>
              </w:rPr>
            </w:pPr>
            <w:ins w:id="51241" w:author="Tran Huan" w:date="2018-12-03T01:24:00Z">
              <w:r w:rsidRPr="00FD2760">
                <w:t>X</w:t>
              </w:r>
            </w:ins>
          </w:p>
        </w:tc>
        <w:tc>
          <w:tcPr>
            <w:tcW w:w="823" w:type="dxa"/>
            <w:noWrap/>
            <w:vAlign w:val="center"/>
            <w:hideMark/>
          </w:tcPr>
          <w:p w14:paraId="14A3DB43" w14:textId="77777777" w:rsidR="00D10B12" w:rsidRPr="00FD2760" w:rsidRDefault="00D10B12" w:rsidP="00870304">
            <w:pPr>
              <w:spacing w:line="276" w:lineRule="auto"/>
              <w:jc w:val="center"/>
              <w:rPr>
                <w:ins w:id="51242" w:author="Tran Huan" w:date="2018-12-03T01:24:00Z"/>
              </w:rPr>
            </w:pPr>
          </w:p>
        </w:tc>
        <w:tc>
          <w:tcPr>
            <w:tcW w:w="2228" w:type="dxa"/>
            <w:noWrap/>
            <w:hideMark/>
          </w:tcPr>
          <w:p w14:paraId="6D1F5F65" w14:textId="77777777" w:rsidR="00D10B12" w:rsidRPr="00FE414E" w:rsidRDefault="00D10B12" w:rsidP="00870304">
            <w:pPr>
              <w:spacing w:line="276" w:lineRule="auto"/>
              <w:rPr>
                <w:ins w:id="51243" w:author="Tran Huan" w:date="2018-12-03T01:24:00Z"/>
                <w:lang w:val="en-US"/>
              </w:rPr>
            </w:pPr>
            <w:ins w:id="51244" w:author="Tran Huan" w:date="2018-12-03T01:24:00Z">
              <w:r w:rsidRPr="00FD2760">
                <w:t>ID</w:t>
              </w:r>
              <w:r>
                <w:rPr>
                  <w:lang w:val="en-US"/>
                </w:rPr>
                <w:t xml:space="preserve"> người dùng</w:t>
              </w:r>
            </w:ins>
          </w:p>
        </w:tc>
      </w:tr>
      <w:tr w:rsidR="00D10B12" w:rsidRPr="001856AA" w14:paraId="51CB6CDC" w14:textId="77777777" w:rsidTr="00870304">
        <w:trPr>
          <w:trHeight w:val="300"/>
          <w:ins w:id="51245" w:author="Tran Huan" w:date="2018-12-03T01:24:00Z"/>
        </w:trPr>
        <w:tc>
          <w:tcPr>
            <w:tcW w:w="708" w:type="dxa"/>
            <w:noWrap/>
            <w:vAlign w:val="center"/>
            <w:hideMark/>
          </w:tcPr>
          <w:p w14:paraId="5843BF01" w14:textId="77777777" w:rsidR="00D10B12" w:rsidRPr="00FD2760" w:rsidRDefault="00D10B12" w:rsidP="00870304">
            <w:pPr>
              <w:spacing w:line="276" w:lineRule="auto"/>
              <w:jc w:val="center"/>
              <w:rPr>
                <w:ins w:id="51246" w:author="Tran Huan" w:date="2018-12-03T01:24:00Z"/>
              </w:rPr>
            </w:pPr>
            <w:ins w:id="51247" w:author="Tran Huan" w:date="2018-12-03T01:24:00Z">
              <w:r w:rsidRPr="00FD2760">
                <w:t>2</w:t>
              </w:r>
            </w:ins>
          </w:p>
        </w:tc>
        <w:tc>
          <w:tcPr>
            <w:tcW w:w="2257" w:type="dxa"/>
            <w:noWrap/>
            <w:hideMark/>
          </w:tcPr>
          <w:p w14:paraId="3A0375B6" w14:textId="77777777" w:rsidR="00D10B12" w:rsidRPr="00FD2760" w:rsidRDefault="00D10B12" w:rsidP="00870304">
            <w:pPr>
              <w:spacing w:line="276" w:lineRule="auto"/>
              <w:rPr>
                <w:ins w:id="51248" w:author="Tran Huan" w:date="2018-12-03T01:24:00Z"/>
                <w:lang w:val="en-US"/>
              </w:rPr>
            </w:pPr>
            <w:ins w:id="51249" w:author="Tran Huan" w:date="2018-12-03T01:24:00Z">
              <w:r>
                <w:rPr>
                  <w:lang w:val="en-US"/>
                </w:rPr>
                <w:t>first_name</w:t>
              </w:r>
            </w:ins>
          </w:p>
        </w:tc>
        <w:tc>
          <w:tcPr>
            <w:tcW w:w="1527" w:type="dxa"/>
            <w:noWrap/>
            <w:hideMark/>
          </w:tcPr>
          <w:p w14:paraId="31C7939F" w14:textId="77777777" w:rsidR="00D10B12" w:rsidRPr="00FD2760" w:rsidRDefault="00D10B12" w:rsidP="00870304">
            <w:pPr>
              <w:spacing w:line="276" w:lineRule="auto"/>
              <w:rPr>
                <w:ins w:id="51250" w:author="Tran Huan" w:date="2018-12-03T01:24:00Z"/>
                <w:lang w:val="en-US"/>
              </w:rPr>
            </w:pPr>
            <w:ins w:id="51251" w:author="Tran Huan" w:date="2018-12-03T01:24:00Z">
              <w:r w:rsidRPr="00FD2760">
                <w:t>character varying</w:t>
              </w:r>
            </w:ins>
          </w:p>
        </w:tc>
        <w:tc>
          <w:tcPr>
            <w:tcW w:w="1098" w:type="dxa"/>
            <w:noWrap/>
            <w:vAlign w:val="center"/>
            <w:hideMark/>
          </w:tcPr>
          <w:p w14:paraId="5076FFB2" w14:textId="77777777" w:rsidR="00D10B12" w:rsidRPr="00FD2760" w:rsidRDefault="00D10B12" w:rsidP="00870304">
            <w:pPr>
              <w:spacing w:line="276" w:lineRule="auto"/>
              <w:jc w:val="center"/>
              <w:rPr>
                <w:ins w:id="51252" w:author="Tran Huan" w:date="2018-12-03T01:24:00Z"/>
              </w:rPr>
            </w:pPr>
          </w:p>
        </w:tc>
        <w:tc>
          <w:tcPr>
            <w:tcW w:w="838" w:type="dxa"/>
            <w:noWrap/>
            <w:vAlign w:val="center"/>
            <w:hideMark/>
          </w:tcPr>
          <w:p w14:paraId="003C2DB4" w14:textId="77777777" w:rsidR="00D10B12" w:rsidRPr="00FD2760" w:rsidRDefault="00D10B12" w:rsidP="00870304">
            <w:pPr>
              <w:spacing w:line="276" w:lineRule="auto"/>
              <w:jc w:val="center"/>
              <w:rPr>
                <w:ins w:id="51253" w:author="Tran Huan" w:date="2018-12-03T01:24:00Z"/>
              </w:rPr>
            </w:pPr>
          </w:p>
        </w:tc>
        <w:tc>
          <w:tcPr>
            <w:tcW w:w="823" w:type="dxa"/>
            <w:noWrap/>
            <w:vAlign w:val="center"/>
            <w:hideMark/>
          </w:tcPr>
          <w:p w14:paraId="1FB2044C" w14:textId="77777777" w:rsidR="00D10B12" w:rsidRPr="00FD2760" w:rsidRDefault="00D10B12" w:rsidP="00870304">
            <w:pPr>
              <w:spacing w:line="276" w:lineRule="auto"/>
              <w:jc w:val="center"/>
              <w:rPr>
                <w:ins w:id="51254" w:author="Tran Huan" w:date="2018-12-03T01:24:00Z"/>
                <w:lang w:val="en-US"/>
              </w:rPr>
            </w:pPr>
            <w:ins w:id="51255" w:author="Tran Huan" w:date="2018-12-03T01:24:00Z">
              <w:r>
                <w:rPr>
                  <w:lang w:val="en-US"/>
                </w:rPr>
                <w:t>X</w:t>
              </w:r>
            </w:ins>
          </w:p>
        </w:tc>
        <w:tc>
          <w:tcPr>
            <w:tcW w:w="2228" w:type="dxa"/>
            <w:noWrap/>
            <w:hideMark/>
          </w:tcPr>
          <w:p w14:paraId="0B5B8A0B" w14:textId="77777777" w:rsidR="00D10B12" w:rsidRPr="00FD2760" w:rsidRDefault="00D10B12" w:rsidP="00870304">
            <w:pPr>
              <w:spacing w:line="276" w:lineRule="auto"/>
              <w:rPr>
                <w:ins w:id="51256" w:author="Tran Huan" w:date="2018-12-03T01:24:00Z"/>
                <w:lang w:val="en-US"/>
              </w:rPr>
            </w:pPr>
            <w:ins w:id="51257" w:author="Tran Huan" w:date="2018-12-03T01:24:00Z">
              <w:r>
                <w:rPr>
                  <w:lang w:val="en-US"/>
                </w:rPr>
                <w:t>Tên</w:t>
              </w:r>
            </w:ins>
          </w:p>
        </w:tc>
      </w:tr>
      <w:tr w:rsidR="00D10B12" w:rsidRPr="001856AA" w14:paraId="147F78F3" w14:textId="77777777" w:rsidTr="00870304">
        <w:trPr>
          <w:trHeight w:val="300"/>
          <w:ins w:id="51258" w:author="Tran Huan" w:date="2018-12-03T01:24:00Z"/>
        </w:trPr>
        <w:tc>
          <w:tcPr>
            <w:tcW w:w="708" w:type="dxa"/>
            <w:noWrap/>
            <w:vAlign w:val="center"/>
          </w:tcPr>
          <w:p w14:paraId="041C1BDA" w14:textId="77777777" w:rsidR="00D10B12" w:rsidRPr="00FD2760" w:rsidRDefault="00D10B12" w:rsidP="00870304">
            <w:pPr>
              <w:spacing w:line="276" w:lineRule="auto"/>
              <w:jc w:val="center"/>
              <w:rPr>
                <w:ins w:id="51259" w:author="Tran Huan" w:date="2018-12-03T01:24:00Z"/>
                <w:lang w:val="en-US"/>
              </w:rPr>
            </w:pPr>
            <w:ins w:id="51260" w:author="Tran Huan" w:date="2018-12-03T01:24:00Z">
              <w:r>
                <w:rPr>
                  <w:lang w:val="en-US"/>
                </w:rPr>
                <w:t>3</w:t>
              </w:r>
            </w:ins>
          </w:p>
        </w:tc>
        <w:tc>
          <w:tcPr>
            <w:tcW w:w="2257" w:type="dxa"/>
            <w:noWrap/>
          </w:tcPr>
          <w:p w14:paraId="45652B33" w14:textId="77777777" w:rsidR="00D10B12" w:rsidRDefault="00D10B12" w:rsidP="00870304">
            <w:pPr>
              <w:spacing w:line="276" w:lineRule="auto"/>
              <w:rPr>
                <w:ins w:id="51261" w:author="Tran Huan" w:date="2018-12-03T01:24:00Z"/>
                <w:lang w:val="en-US"/>
              </w:rPr>
            </w:pPr>
            <w:ins w:id="51262" w:author="Tran Huan" w:date="2018-12-03T01:24:00Z">
              <w:r>
                <w:rPr>
                  <w:lang w:val="en-US"/>
                </w:rPr>
                <w:t>last_name</w:t>
              </w:r>
            </w:ins>
          </w:p>
        </w:tc>
        <w:tc>
          <w:tcPr>
            <w:tcW w:w="1527" w:type="dxa"/>
            <w:noWrap/>
          </w:tcPr>
          <w:p w14:paraId="5537156C" w14:textId="77777777" w:rsidR="00D10B12" w:rsidRDefault="00D10B12" w:rsidP="00870304">
            <w:pPr>
              <w:spacing w:line="276" w:lineRule="auto"/>
              <w:rPr>
                <w:ins w:id="51263" w:author="Tran Huan" w:date="2018-12-03T01:24:00Z"/>
                <w:lang w:val="en-US"/>
              </w:rPr>
            </w:pPr>
            <w:ins w:id="51264" w:author="Tran Huan" w:date="2018-12-03T01:24:00Z">
              <w:r w:rsidRPr="00FD2760">
                <w:t>character varying</w:t>
              </w:r>
            </w:ins>
          </w:p>
        </w:tc>
        <w:tc>
          <w:tcPr>
            <w:tcW w:w="1098" w:type="dxa"/>
            <w:noWrap/>
            <w:vAlign w:val="center"/>
          </w:tcPr>
          <w:p w14:paraId="3D3DBE88" w14:textId="77777777" w:rsidR="00D10B12" w:rsidRPr="00FD2760" w:rsidRDefault="00D10B12" w:rsidP="00870304">
            <w:pPr>
              <w:spacing w:line="276" w:lineRule="auto"/>
              <w:jc w:val="center"/>
              <w:rPr>
                <w:ins w:id="51265" w:author="Tran Huan" w:date="2018-12-03T01:24:00Z"/>
              </w:rPr>
            </w:pPr>
          </w:p>
        </w:tc>
        <w:tc>
          <w:tcPr>
            <w:tcW w:w="838" w:type="dxa"/>
            <w:noWrap/>
            <w:vAlign w:val="center"/>
          </w:tcPr>
          <w:p w14:paraId="04C32946" w14:textId="77777777" w:rsidR="00D10B12" w:rsidRPr="00FD2760" w:rsidRDefault="00D10B12" w:rsidP="00870304">
            <w:pPr>
              <w:spacing w:line="276" w:lineRule="auto"/>
              <w:jc w:val="center"/>
              <w:rPr>
                <w:ins w:id="51266" w:author="Tran Huan" w:date="2018-12-03T01:24:00Z"/>
              </w:rPr>
            </w:pPr>
          </w:p>
        </w:tc>
        <w:tc>
          <w:tcPr>
            <w:tcW w:w="823" w:type="dxa"/>
            <w:noWrap/>
            <w:vAlign w:val="center"/>
          </w:tcPr>
          <w:p w14:paraId="4E1308F1" w14:textId="77777777" w:rsidR="00D10B12" w:rsidRPr="00FD2760" w:rsidRDefault="00D10B12" w:rsidP="00870304">
            <w:pPr>
              <w:spacing w:line="276" w:lineRule="auto"/>
              <w:jc w:val="center"/>
              <w:rPr>
                <w:ins w:id="51267" w:author="Tran Huan" w:date="2018-12-03T01:24:00Z"/>
                <w:lang w:val="en-US"/>
              </w:rPr>
            </w:pPr>
            <w:ins w:id="51268" w:author="Tran Huan" w:date="2018-12-03T01:24:00Z">
              <w:r>
                <w:rPr>
                  <w:lang w:val="en-US"/>
                </w:rPr>
                <w:t>X</w:t>
              </w:r>
            </w:ins>
          </w:p>
        </w:tc>
        <w:tc>
          <w:tcPr>
            <w:tcW w:w="2228" w:type="dxa"/>
            <w:noWrap/>
          </w:tcPr>
          <w:p w14:paraId="4B4AED53" w14:textId="77777777" w:rsidR="00D10B12" w:rsidRDefault="00D10B12" w:rsidP="00870304">
            <w:pPr>
              <w:spacing w:line="276" w:lineRule="auto"/>
              <w:rPr>
                <w:ins w:id="51269" w:author="Tran Huan" w:date="2018-12-03T01:24:00Z"/>
                <w:lang w:val="en-US"/>
              </w:rPr>
            </w:pPr>
            <w:ins w:id="51270" w:author="Tran Huan" w:date="2018-12-03T01:24:00Z">
              <w:r>
                <w:rPr>
                  <w:lang w:val="en-US"/>
                </w:rPr>
                <w:t>Họ</w:t>
              </w:r>
            </w:ins>
          </w:p>
        </w:tc>
      </w:tr>
      <w:tr w:rsidR="00D10B12" w:rsidRPr="001856AA" w14:paraId="67DC1B68" w14:textId="77777777" w:rsidTr="00870304">
        <w:trPr>
          <w:trHeight w:val="300"/>
          <w:ins w:id="51271" w:author="Tran Huan" w:date="2018-12-03T01:24:00Z"/>
        </w:trPr>
        <w:tc>
          <w:tcPr>
            <w:tcW w:w="708" w:type="dxa"/>
            <w:noWrap/>
            <w:vAlign w:val="center"/>
          </w:tcPr>
          <w:p w14:paraId="794FB60D" w14:textId="77777777" w:rsidR="00D10B12" w:rsidRDefault="00D10B12" w:rsidP="00870304">
            <w:pPr>
              <w:spacing w:line="276" w:lineRule="auto"/>
              <w:jc w:val="center"/>
              <w:rPr>
                <w:ins w:id="51272" w:author="Tran Huan" w:date="2018-12-03T01:24:00Z"/>
                <w:lang w:val="en-US"/>
              </w:rPr>
            </w:pPr>
            <w:ins w:id="51273" w:author="Tran Huan" w:date="2018-12-03T01:24:00Z">
              <w:r>
                <w:rPr>
                  <w:lang w:val="en-US"/>
                </w:rPr>
                <w:t>4</w:t>
              </w:r>
            </w:ins>
          </w:p>
        </w:tc>
        <w:tc>
          <w:tcPr>
            <w:tcW w:w="2257" w:type="dxa"/>
            <w:noWrap/>
          </w:tcPr>
          <w:p w14:paraId="0207FE46" w14:textId="77777777" w:rsidR="00D10B12" w:rsidRDefault="00D10B12" w:rsidP="00870304">
            <w:pPr>
              <w:spacing w:line="276" w:lineRule="auto"/>
              <w:rPr>
                <w:ins w:id="51274" w:author="Tran Huan" w:date="2018-12-03T01:24:00Z"/>
                <w:lang w:val="en-US"/>
              </w:rPr>
            </w:pPr>
            <w:ins w:id="51275" w:author="Tran Huan" w:date="2018-12-03T01:24:00Z">
              <w:r>
                <w:rPr>
                  <w:lang w:val="en-US"/>
                </w:rPr>
                <w:t>create_date</w:t>
              </w:r>
            </w:ins>
          </w:p>
        </w:tc>
        <w:tc>
          <w:tcPr>
            <w:tcW w:w="1527" w:type="dxa"/>
            <w:noWrap/>
          </w:tcPr>
          <w:p w14:paraId="07B26620" w14:textId="77777777" w:rsidR="00D10B12" w:rsidRDefault="00D10B12" w:rsidP="00870304">
            <w:pPr>
              <w:spacing w:line="276" w:lineRule="auto"/>
              <w:rPr>
                <w:ins w:id="51276" w:author="Tran Huan" w:date="2018-12-03T01:24:00Z"/>
                <w:lang w:val="en-US"/>
              </w:rPr>
            </w:pPr>
            <w:ins w:id="51277" w:author="Tran Huan" w:date="2018-12-03T01:24:00Z">
              <w:r>
                <w:rPr>
                  <w:lang w:val="en-US"/>
                </w:rPr>
                <w:t>datetime</w:t>
              </w:r>
            </w:ins>
          </w:p>
        </w:tc>
        <w:tc>
          <w:tcPr>
            <w:tcW w:w="1098" w:type="dxa"/>
            <w:noWrap/>
            <w:vAlign w:val="center"/>
          </w:tcPr>
          <w:p w14:paraId="620490EC" w14:textId="77777777" w:rsidR="00D10B12" w:rsidRPr="00FD2760" w:rsidRDefault="00D10B12" w:rsidP="00870304">
            <w:pPr>
              <w:spacing w:line="276" w:lineRule="auto"/>
              <w:jc w:val="center"/>
              <w:rPr>
                <w:ins w:id="51278" w:author="Tran Huan" w:date="2018-12-03T01:24:00Z"/>
              </w:rPr>
            </w:pPr>
          </w:p>
        </w:tc>
        <w:tc>
          <w:tcPr>
            <w:tcW w:w="838" w:type="dxa"/>
            <w:noWrap/>
            <w:vAlign w:val="center"/>
          </w:tcPr>
          <w:p w14:paraId="6438A083" w14:textId="77777777" w:rsidR="00D10B12" w:rsidRPr="00FD2760" w:rsidRDefault="00D10B12" w:rsidP="00870304">
            <w:pPr>
              <w:spacing w:line="276" w:lineRule="auto"/>
              <w:jc w:val="center"/>
              <w:rPr>
                <w:ins w:id="51279" w:author="Tran Huan" w:date="2018-12-03T01:24:00Z"/>
              </w:rPr>
            </w:pPr>
          </w:p>
        </w:tc>
        <w:tc>
          <w:tcPr>
            <w:tcW w:w="823" w:type="dxa"/>
            <w:noWrap/>
            <w:vAlign w:val="center"/>
          </w:tcPr>
          <w:p w14:paraId="6B72BCFF" w14:textId="77777777" w:rsidR="00D10B12" w:rsidRPr="00FD2760" w:rsidRDefault="00D10B12" w:rsidP="00870304">
            <w:pPr>
              <w:spacing w:line="276" w:lineRule="auto"/>
              <w:jc w:val="center"/>
              <w:rPr>
                <w:ins w:id="51280" w:author="Tran Huan" w:date="2018-12-03T01:24:00Z"/>
                <w:lang w:val="en-US"/>
              </w:rPr>
            </w:pPr>
          </w:p>
        </w:tc>
        <w:tc>
          <w:tcPr>
            <w:tcW w:w="2228" w:type="dxa"/>
            <w:noWrap/>
          </w:tcPr>
          <w:p w14:paraId="2BC962B2" w14:textId="77777777" w:rsidR="00D10B12" w:rsidRDefault="00D10B12" w:rsidP="00870304">
            <w:pPr>
              <w:spacing w:line="276" w:lineRule="auto"/>
              <w:rPr>
                <w:ins w:id="51281" w:author="Tran Huan" w:date="2018-12-03T01:24:00Z"/>
                <w:lang w:val="en-US"/>
              </w:rPr>
            </w:pPr>
            <w:ins w:id="51282" w:author="Tran Huan" w:date="2018-12-03T01:24:00Z">
              <w:r>
                <w:rPr>
                  <w:lang w:val="en-US"/>
                </w:rPr>
                <w:t>Ngày tạo</w:t>
              </w:r>
            </w:ins>
          </w:p>
        </w:tc>
      </w:tr>
      <w:tr w:rsidR="00D10B12" w:rsidRPr="001856AA" w14:paraId="60F64995" w14:textId="77777777" w:rsidTr="00870304">
        <w:trPr>
          <w:trHeight w:val="300"/>
          <w:ins w:id="51283" w:author="Tran Huan" w:date="2018-12-03T01:24:00Z"/>
        </w:trPr>
        <w:tc>
          <w:tcPr>
            <w:tcW w:w="708" w:type="dxa"/>
            <w:noWrap/>
            <w:vAlign w:val="center"/>
            <w:hideMark/>
          </w:tcPr>
          <w:p w14:paraId="02144F55" w14:textId="77777777" w:rsidR="00D10B12" w:rsidRPr="00FD2760" w:rsidRDefault="00D10B12" w:rsidP="00870304">
            <w:pPr>
              <w:spacing w:line="276" w:lineRule="auto"/>
              <w:jc w:val="center"/>
              <w:rPr>
                <w:ins w:id="51284" w:author="Tran Huan" w:date="2018-12-03T01:24:00Z"/>
                <w:lang w:val="en-US"/>
              </w:rPr>
            </w:pPr>
            <w:ins w:id="51285" w:author="Tran Huan" w:date="2018-12-03T01:24:00Z">
              <w:r>
                <w:rPr>
                  <w:lang w:val="en-US"/>
                </w:rPr>
                <w:t>5</w:t>
              </w:r>
            </w:ins>
          </w:p>
        </w:tc>
        <w:tc>
          <w:tcPr>
            <w:tcW w:w="2257" w:type="dxa"/>
            <w:noWrap/>
            <w:hideMark/>
          </w:tcPr>
          <w:p w14:paraId="60342E98" w14:textId="77777777" w:rsidR="00D10B12" w:rsidRPr="00C72765" w:rsidRDefault="00D10B12" w:rsidP="00870304">
            <w:pPr>
              <w:spacing w:line="276" w:lineRule="auto"/>
              <w:rPr>
                <w:ins w:id="51286" w:author="Tran Huan" w:date="2018-12-03T01:24:00Z"/>
                <w:lang w:val="en-US"/>
              </w:rPr>
            </w:pPr>
            <w:ins w:id="51287" w:author="Tran Huan" w:date="2018-12-03T01:24:00Z">
              <w:r>
                <w:rPr>
                  <w:lang w:val="en-US"/>
                </w:rPr>
                <w:t>user_type</w:t>
              </w:r>
            </w:ins>
          </w:p>
        </w:tc>
        <w:tc>
          <w:tcPr>
            <w:tcW w:w="1527" w:type="dxa"/>
            <w:noWrap/>
            <w:hideMark/>
          </w:tcPr>
          <w:p w14:paraId="4CEC5855" w14:textId="77777777" w:rsidR="00D10B12" w:rsidRPr="00FD2760" w:rsidRDefault="00D10B12" w:rsidP="00870304">
            <w:pPr>
              <w:spacing w:line="276" w:lineRule="auto"/>
              <w:rPr>
                <w:ins w:id="51288" w:author="Tran Huan" w:date="2018-12-03T01:24:00Z"/>
              </w:rPr>
            </w:pPr>
            <w:ins w:id="51289" w:author="Tran Huan" w:date="2018-12-03T01:24:00Z">
              <w:r w:rsidRPr="00FD2760">
                <w:t>character varying</w:t>
              </w:r>
            </w:ins>
          </w:p>
        </w:tc>
        <w:tc>
          <w:tcPr>
            <w:tcW w:w="1098" w:type="dxa"/>
            <w:noWrap/>
            <w:vAlign w:val="center"/>
            <w:hideMark/>
          </w:tcPr>
          <w:p w14:paraId="2205A0ED" w14:textId="77777777" w:rsidR="00D10B12" w:rsidRPr="00FD2760" w:rsidRDefault="00D10B12" w:rsidP="00870304">
            <w:pPr>
              <w:spacing w:line="276" w:lineRule="auto"/>
              <w:jc w:val="center"/>
              <w:rPr>
                <w:ins w:id="51290" w:author="Tran Huan" w:date="2018-12-03T01:24:00Z"/>
              </w:rPr>
            </w:pPr>
            <w:ins w:id="51291" w:author="Tran Huan" w:date="2018-12-03T01:24:00Z">
              <w:r w:rsidRPr="00FD2760">
                <w:t>X</w:t>
              </w:r>
            </w:ins>
          </w:p>
        </w:tc>
        <w:tc>
          <w:tcPr>
            <w:tcW w:w="838" w:type="dxa"/>
            <w:noWrap/>
            <w:vAlign w:val="center"/>
            <w:hideMark/>
          </w:tcPr>
          <w:p w14:paraId="4CFB7B17" w14:textId="77777777" w:rsidR="00D10B12" w:rsidRPr="00FD2760" w:rsidRDefault="00D10B12" w:rsidP="00870304">
            <w:pPr>
              <w:spacing w:line="276" w:lineRule="auto"/>
              <w:jc w:val="center"/>
              <w:rPr>
                <w:ins w:id="51292" w:author="Tran Huan" w:date="2018-12-03T01:24:00Z"/>
              </w:rPr>
            </w:pPr>
          </w:p>
        </w:tc>
        <w:tc>
          <w:tcPr>
            <w:tcW w:w="823" w:type="dxa"/>
            <w:noWrap/>
            <w:vAlign w:val="center"/>
            <w:hideMark/>
          </w:tcPr>
          <w:p w14:paraId="66ADF6C6" w14:textId="77777777" w:rsidR="00D10B12" w:rsidRPr="00FD2760" w:rsidRDefault="00D10B12" w:rsidP="00870304">
            <w:pPr>
              <w:spacing w:line="276" w:lineRule="auto"/>
              <w:jc w:val="center"/>
              <w:rPr>
                <w:ins w:id="51293" w:author="Tran Huan" w:date="2018-12-03T01:24:00Z"/>
              </w:rPr>
            </w:pPr>
          </w:p>
        </w:tc>
        <w:tc>
          <w:tcPr>
            <w:tcW w:w="2228" w:type="dxa"/>
            <w:noWrap/>
            <w:hideMark/>
          </w:tcPr>
          <w:p w14:paraId="3AE0E677" w14:textId="77777777" w:rsidR="00D10B12" w:rsidRPr="00C72765" w:rsidRDefault="00D10B12" w:rsidP="00870304">
            <w:pPr>
              <w:keepNext/>
              <w:spacing w:line="276" w:lineRule="auto"/>
              <w:rPr>
                <w:ins w:id="51294" w:author="Tran Huan" w:date="2018-12-03T01:24:00Z"/>
                <w:lang w:val="en-US"/>
              </w:rPr>
            </w:pPr>
            <w:ins w:id="51295" w:author="Tran Huan" w:date="2018-12-03T01:24:00Z">
              <w:r>
                <w:rPr>
                  <w:lang w:val="en-US"/>
                </w:rPr>
                <w:t>Loại tài khoản</w:t>
              </w:r>
            </w:ins>
          </w:p>
        </w:tc>
      </w:tr>
    </w:tbl>
    <w:p w14:paraId="6371B79D" w14:textId="77777777" w:rsidR="00D10B12" w:rsidRPr="00C72765" w:rsidRDefault="00D10B12" w:rsidP="00D10B12">
      <w:pPr>
        <w:rPr>
          <w:ins w:id="51296" w:author="Tran Huan" w:date="2018-12-03T01:24:00Z"/>
          <w:b/>
          <w:lang w:val="en-US"/>
        </w:rPr>
      </w:pPr>
    </w:p>
    <w:p w14:paraId="1C9DDDC0" w14:textId="77777777" w:rsidR="00D10B12" w:rsidRDefault="00D10B12" w:rsidP="00D10B12">
      <w:pPr>
        <w:rPr>
          <w:ins w:id="51297" w:author="Tran Huan" w:date="2018-12-03T01:24:00Z"/>
          <w:b/>
          <w:lang w:val="en-US"/>
        </w:rPr>
      </w:pPr>
      <w:ins w:id="51298" w:author="Tran Huan" w:date="2018-12-03T01:24:00Z">
        <w:r>
          <w:rPr>
            <w:b/>
            <w:lang w:val="en-US"/>
          </w:rPr>
          <w:t>BẢNG WASH</w:t>
        </w:r>
      </w:ins>
    </w:p>
    <w:tbl>
      <w:tblPr>
        <w:tblStyle w:val="TableGrid"/>
        <w:tblW w:w="9479" w:type="dxa"/>
        <w:tblLook w:val="04A0" w:firstRow="1" w:lastRow="0" w:firstColumn="1" w:lastColumn="0" w:noHBand="0" w:noVBand="1"/>
      </w:tblPr>
      <w:tblGrid>
        <w:gridCol w:w="708"/>
        <w:gridCol w:w="2484"/>
        <w:gridCol w:w="1300"/>
        <w:gridCol w:w="1098"/>
        <w:gridCol w:w="838"/>
        <w:gridCol w:w="823"/>
        <w:gridCol w:w="2228"/>
      </w:tblGrid>
      <w:tr w:rsidR="00D10B12" w:rsidRPr="001856AA" w14:paraId="21960310" w14:textId="77777777" w:rsidTr="00870304">
        <w:trPr>
          <w:trHeight w:val="300"/>
          <w:ins w:id="51299" w:author="Tran Huan" w:date="2018-12-03T01:24:00Z"/>
        </w:trPr>
        <w:tc>
          <w:tcPr>
            <w:tcW w:w="708" w:type="dxa"/>
            <w:noWrap/>
            <w:vAlign w:val="center"/>
            <w:hideMark/>
          </w:tcPr>
          <w:p w14:paraId="6F50CED0" w14:textId="77777777" w:rsidR="00D10B12" w:rsidRPr="001856AA" w:rsidRDefault="00D10B12" w:rsidP="00870304">
            <w:pPr>
              <w:spacing w:line="276" w:lineRule="auto"/>
              <w:jc w:val="center"/>
              <w:rPr>
                <w:ins w:id="51300" w:author="Tran Huan" w:date="2018-12-03T01:24:00Z"/>
                <w:b/>
                <w:bCs/>
              </w:rPr>
            </w:pPr>
            <w:ins w:id="51301" w:author="Tran Huan" w:date="2018-12-03T01:24:00Z">
              <w:r w:rsidRPr="001856AA">
                <w:rPr>
                  <w:b/>
                  <w:bCs/>
                  <w:lang w:val="da-DK"/>
                </w:rPr>
                <w:t>STT</w:t>
              </w:r>
            </w:ins>
          </w:p>
        </w:tc>
        <w:tc>
          <w:tcPr>
            <w:tcW w:w="2484" w:type="dxa"/>
            <w:noWrap/>
            <w:vAlign w:val="center"/>
            <w:hideMark/>
          </w:tcPr>
          <w:p w14:paraId="0A1AE705" w14:textId="77777777" w:rsidR="00D10B12" w:rsidRPr="001856AA" w:rsidRDefault="00D10B12" w:rsidP="00870304">
            <w:pPr>
              <w:spacing w:line="276" w:lineRule="auto"/>
              <w:jc w:val="center"/>
              <w:rPr>
                <w:ins w:id="51302" w:author="Tran Huan" w:date="2018-12-03T01:24:00Z"/>
                <w:b/>
                <w:bCs/>
              </w:rPr>
            </w:pPr>
            <w:ins w:id="51303" w:author="Tran Huan" w:date="2018-12-03T01:24:00Z">
              <w:r w:rsidRPr="001856AA">
                <w:rPr>
                  <w:b/>
                  <w:bCs/>
                  <w:lang w:val="da-DK"/>
                </w:rPr>
                <w:t>Tên trường</w:t>
              </w:r>
            </w:ins>
          </w:p>
        </w:tc>
        <w:tc>
          <w:tcPr>
            <w:tcW w:w="1300" w:type="dxa"/>
            <w:noWrap/>
            <w:vAlign w:val="center"/>
            <w:hideMark/>
          </w:tcPr>
          <w:p w14:paraId="451D5C32" w14:textId="77777777" w:rsidR="00D10B12" w:rsidRPr="001856AA" w:rsidRDefault="00D10B12" w:rsidP="00870304">
            <w:pPr>
              <w:spacing w:line="276" w:lineRule="auto"/>
              <w:jc w:val="center"/>
              <w:rPr>
                <w:ins w:id="51304" w:author="Tran Huan" w:date="2018-12-03T01:24:00Z"/>
                <w:b/>
                <w:bCs/>
              </w:rPr>
            </w:pPr>
            <w:ins w:id="51305" w:author="Tran Huan" w:date="2018-12-03T01:24:00Z">
              <w:r w:rsidRPr="001856AA">
                <w:rPr>
                  <w:b/>
                  <w:bCs/>
                  <w:lang w:val="da-DK"/>
                </w:rPr>
                <w:t>Kiểu</w:t>
              </w:r>
            </w:ins>
          </w:p>
        </w:tc>
        <w:tc>
          <w:tcPr>
            <w:tcW w:w="1098" w:type="dxa"/>
            <w:noWrap/>
            <w:vAlign w:val="center"/>
            <w:hideMark/>
          </w:tcPr>
          <w:p w14:paraId="1266B88B" w14:textId="77777777" w:rsidR="00D10B12" w:rsidRPr="001856AA" w:rsidRDefault="00D10B12" w:rsidP="00870304">
            <w:pPr>
              <w:spacing w:line="276" w:lineRule="auto"/>
              <w:jc w:val="center"/>
              <w:rPr>
                <w:ins w:id="51306" w:author="Tran Huan" w:date="2018-12-03T01:24:00Z"/>
                <w:b/>
                <w:bCs/>
              </w:rPr>
            </w:pPr>
            <w:ins w:id="51307" w:author="Tran Huan" w:date="2018-12-03T01:24:00Z">
              <w:r w:rsidRPr="001856AA">
                <w:rPr>
                  <w:b/>
                  <w:bCs/>
                  <w:lang w:val="da-DK"/>
                </w:rPr>
                <w:t>Chấp nhận Null</w:t>
              </w:r>
            </w:ins>
          </w:p>
        </w:tc>
        <w:tc>
          <w:tcPr>
            <w:tcW w:w="838" w:type="dxa"/>
            <w:noWrap/>
            <w:vAlign w:val="center"/>
            <w:hideMark/>
          </w:tcPr>
          <w:p w14:paraId="09C25FD3" w14:textId="77777777" w:rsidR="00D10B12" w:rsidRPr="001856AA" w:rsidRDefault="00D10B12" w:rsidP="00870304">
            <w:pPr>
              <w:spacing w:line="276" w:lineRule="auto"/>
              <w:jc w:val="center"/>
              <w:rPr>
                <w:ins w:id="51308" w:author="Tran Huan" w:date="2018-12-03T01:24:00Z"/>
                <w:b/>
                <w:bCs/>
              </w:rPr>
            </w:pPr>
            <w:ins w:id="51309" w:author="Tran Huan" w:date="2018-12-03T01:24:00Z">
              <w:r w:rsidRPr="001856AA">
                <w:rPr>
                  <w:b/>
                  <w:bCs/>
                  <w:lang w:val="da-DK"/>
                </w:rPr>
                <w:t>Khóa chính</w:t>
              </w:r>
            </w:ins>
          </w:p>
        </w:tc>
        <w:tc>
          <w:tcPr>
            <w:tcW w:w="823" w:type="dxa"/>
            <w:noWrap/>
            <w:vAlign w:val="center"/>
            <w:hideMark/>
          </w:tcPr>
          <w:p w14:paraId="00E2E564" w14:textId="77777777" w:rsidR="00D10B12" w:rsidRPr="001856AA" w:rsidRDefault="00D10B12" w:rsidP="00870304">
            <w:pPr>
              <w:spacing w:line="276" w:lineRule="auto"/>
              <w:jc w:val="center"/>
              <w:rPr>
                <w:ins w:id="51310" w:author="Tran Huan" w:date="2018-12-03T01:24:00Z"/>
                <w:b/>
                <w:bCs/>
              </w:rPr>
            </w:pPr>
            <w:ins w:id="51311" w:author="Tran Huan" w:date="2018-12-03T01:24:00Z">
              <w:r w:rsidRPr="001856AA">
                <w:rPr>
                  <w:b/>
                  <w:bCs/>
                  <w:lang w:val="da-DK"/>
                </w:rPr>
                <w:t>Khóa ngoại</w:t>
              </w:r>
            </w:ins>
          </w:p>
        </w:tc>
        <w:tc>
          <w:tcPr>
            <w:tcW w:w="2228" w:type="dxa"/>
            <w:noWrap/>
            <w:vAlign w:val="center"/>
            <w:hideMark/>
          </w:tcPr>
          <w:p w14:paraId="1B86E899" w14:textId="77777777" w:rsidR="00D10B12" w:rsidRPr="001856AA" w:rsidRDefault="00D10B12" w:rsidP="00870304">
            <w:pPr>
              <w:spacing w:line="276" w:lineRule="auto"/>
              <w:ind w:right="226"/>
              <w:jc w:val="center"/>
              <w:rPr>
                <w:ins w:id="51312" w:author="Tran Huan" w:date="2018-12-03T01:24:00Z"/>
                <w:b/>
                <w:bCs/>
              </w:rPr>
            </w:pPr>
            <w:ins w:id="51313" w:author="Tran Huan" w:date="2018-12-03T01:24:00Z">
              <w:r w:rsidRPr="001856AA">
                <w:rPr>
                  <w:b/>
                  <w:bCs/>
                  <w:lang w:val="da-DK"/>
                </w:rPr>
                <w:t>Mô tả</w:t>
              </w:r>
            </w:ins>
          </w:p>
        </w:tc>
      </w:tr>
      <w:tr w:rsidR="00D10B12" w:rsidRPr="001856AA" w14:paraId="6AA5D280" w14:textId="77777777" w:rsidTr="00870304">
        <w:trPr>
          <w:trHeight w:val="300"/>
          <w:ins w:id="51314" w:author="Tran Huan" w:date="2018-12-03T01:24:00Z"/>
        </w:trPr>
        <w:tc>
          <w:tcPr>
            <w:tcW w:w="708" w:type="dxa"/>
            <w:noWrap/>
            <w:vAlign w:val="center"/>
            <w:hideMark/>
          </w:tcPr>
          <w:p w14:paraId="130034C0" w14:textId="77777777" w:rsidR="00D10B12" w:rsidRPr="00FD2760" w:rsidRDefault="00D10B12" w:rsidP="00870304">
            <w:pPr>
              <w:spacing w:line="276" w:lineRule="auto"/>
              <w:jc w:val="center"/>
              <w:rPr>
                <w:ins w:id="51315" w:author="Tran Huan" w:date="2018-12-03T01:24:00Z"/>
              </w:rPr>
            </w:pPr>
            <w:ins w:id="51316" w:author="Tran Huan" w:date="2018-12-03T01:24:00Z">
              <w:r w:rsidRPr="00FD2760">
                <w:t>1</w:t>
              </w:r>
            </w:ins>
          </w:p>
        </w:tc>
        <w:tc>
          <w:tcPr>
            <w:tcW w:w="2484" w:type="dxa"/>
            <w:noWrap/>
            <w:hideMark/>
          </w:tcPr>
          <w:p w14:paraId="09F460DD" w14:textId="77777777" w:rsidR="00D10B12" w:rsidRPr="00FD2760" w:rsidRDefault="00D10B12" w:rsidP="00870304">
            <w:pPr>
              <w:spacing w:line="276" w:lineRule="auto"/>
              <w:rPr>
                <w:ins w:id="51317" w:author="Tran Huan" w:date="2018-12-03T01:24:00Z"/>
              </w:rPr>
            </w:pPr>
            <w:ins w:id="51318" w:author="Tran Huan" w:date="2018-12-03T01:24:00Z">
              <w:r w:rsidRPr="00FD2760">
                <w:t>id</w:t>
              </w:r>
            </w:ins>
          </w:p>
        </w:tc>
        <w:tc>
          <w:tcPr>
            <w:tcW w:w="1300" w:type="dxa"/>
            <w:noWrap/>
            <w:hideMark/>
          </w:tcPr>
          <w:p w14:paraId="7F34B577" w14:textId="77777777" w:rsidR="00D10B12" w:rsidRPr="00FD2760" w:rsidRDefault="00D10B12" w:rsidP="00870304">
            <w:pPr>
              <w:spacing w:line="276" w:lineRule="auto"/>
              <w:rPr>
                <w:ins w:id="51319" w:author="Tran Huan" w:date="2018-12-03T01:24:00Z"/>
              </w:rPr>
            </w:pPr>
            <w:ins w:id="51320" w:author="Tran Huan" w:date="2018-12-03T01:24:00Z">
              <w:r w:rsidRPr="00FD2760">
                <w:t>numeric</w:t>
              </w:r>
            </w:ins>
          </w:p>
        </w:tc>
        <w:tc>
          <w:tcPr>
            <w:tcW w:w="1098" w:type="dxa"/>
            <w:noWrap/>
            <w:vAlign w:val="center"/>
            <w:hideMark/>
          </w:tcPr>
          <w:p w14:paraId="2422A11D" w14:textId="77777777" w:rsidR="00D10B12" w:rsidRPr="00FD2760" w:rsidRDefault="00D10B12" w:rsidP="00870304">
            <w:pPr>
              <w:spacing w:line="276" w:lineRule="auto"/>
              <w:jc w:val="center"/>
              <w:rPr>
                <w:ins w:id="51321" w:author="Tran Huan" w:date="2018-12-03T01:24:00Z"/>
              </w:rPr>
            </w:pPr>
          </w:p>
        </w:tc>
        <w:tc>
          <w:tcPr>
            <w:tcW w:w="838" w:type="dxa"/>
            <w:noWrap/>
            <w:vAlign w:val="center"/>
            <w:hideMark/>
          </w:tcPr>
          <w:p w14:paraId="5F8B8F9A" w14:textId="77777777" w:rsidR="00D10B12" w:rsidRPr="00FD2760" w:rsidRDefault="00D10B12" w:rsidP="00870304">
            <w:pPr>
              <w:spacing w:line="276" w:lineRule="auto"/>
              <w:jc w:val="center"/>
              <w:rPr>
                <w:ins w:id="51322" w:author="Tran Huan" w:date="2018-12-03T01:24:00Z"/>
              </w:rPr>
            </w:pPr>
            <w:ins w:id="51323" w:author="Tran Huan" w:date="2018-12-03T01:24:00Z">
              <w:r w:rsidRPr="00FD2760">
                <w:t>X</w:t>
              </w:r>
            </w:ins>
          </w:p>
        </w:tc>
        <w:tc>
          <w:tcPr>
            <w:tcW w:w="823" w:type="dxa"/>
            <w:noWrap/>
            <w:vAlign w:val="center"/>
            <w:hideMark/>
          </w:tcPr>
          <w:p w14:paraId="0810FE62" w14:textId="77777777" w:rsidR="00D10B12" w:rsidRPr="00FD2760" w:rsidRDefault="00D10B12" w:rsidP="00870304">
            <w:pPr>
              <w:spacing w:line="276" w:lineRule="auto"/>
              <w:jc w:val="center"/>
              <w:rPr>
                <w:ins w:id="51324" w:author="Tran Huan" w:date="2018-12-03T01:24:00Z"/>
              </w:rPr>
            </w:pPr>
          </w:p>
        </w:tc>
        <w:tc>
          <w:tcPr>
            <w:tcW w:w="2228" w:type="dxa"/>
            <w:noWrap/>
            <w:hideMark/>
          </w:tcPr>
          <w:p w14:paraId="0EFBBD9C" w14:textId="77777777" w:rsidR="00D10B12" w:rsidRPr="00FD2760" w:rsidRDefault="00D10B12" w:rsidP="00870304">
            <w:pPr>
              <w:spacing w:line="276" w:lineRule="auto"/>
              <w:rPr>
                <w:ins w:id="51325" w:author="Tran Huan" w:date="2018-12-03T01:24:00Z"/>
                <w:lang w:val="en-US"/>
              </w:rPr>
            </w:pPr>
            <w:ins w:id="51326" w:author="Tran Huan" w:date="2018-12-03T01:24:00Z">
              <w:r w:rsidRPr="00FD2760">
                <w:t>ID</w:t>
              </w:r>
            </w:ins>
          </w:p>
        </w:tc>
      </w:tr>
      <w:tr w:rsidR="00D10B12" w:rsidRPr="001856AA" w14:paraId="644D2384" w14:textId="77777777" w:rsidTr="00870304">
        <w:trPr>
          <w:trHeight w:val="300"/>
          <w:ins w:id="51327" w:author="Tran Huan" w:date="2018-12-03T01:24:00Z"/>
        </w:trPr>
        <w:tc>
          <w:tcPr>
            <w:tcW w:w="708" w:type="dxa"/>
            <w:noWrap/>
            <w:vAlign w:val="center"/>
            <w:hideMark/>
          </w:tcPr>
          <w:p w14:paraId="7689679E" w14:textId="77777777" w:rsidR="00D10B12" w:rsidRPr="00FD2760" w:rsidRDefault="00D10B12" w:rsidP="00870304">
            <w:pPr>
              <w:spacing w:line="276" w:lineRule="auto"/>
              <w:jc w:val="center"/>
              <w:rPr>
                <w:ins w:id="51328" w:author="Tran Huan" w:date="2018-12-03T01:24:00Z"/>
              </w:rPr>
            </w:pPr>
            <w:ins w:id="51329" w:author="Tran Huan" w:date="2018-12-03T01:24:00Z">
              <w:r w:rsidRPr="00FD2760">
                <w:t>2</w:t>
              </w:r>
            </w:ins>
          </w:p>
        </w:tc>
        <w:tc>
          <w:tcPr>
            <w:tcW w:w="2484" w:type="dxa"/>
            <w:noWrap/>
            <w:hideMark/>
          </w:tcPr>
          <w:p w14:paraId="1059008D" w14:textId="77777777" w:rsidR="00D10B12" w:rsidRPr="00FD2760" w:rsidRDefault="00D10B12" w:rsidP="00870304">
            <w:pPr>
              <w:spacing w:line="276" w:lineRule="auto"/>
              <w:rPr>
                <w:ins w:id="51330" w:author="Tran Huan" w:date="2018-12-03T01:24:00Z"/>
                <w:lang w:val="en-US"/>
              </w:rPr>
            </w:pPr>
            <w:ins w:id="51331" w:author="Tran Huan" w:date="2018-12-03T01:24:00Z">
              <w:r>
                <w:rPr>
                  <w:lang w:val="en-US"/>
                </w:rPr>
                <w:t>wash_bag_id</w:t>
              </w:r>
            </w:ins>
          </w:p>
        </w:tc>
        <w:tc>
          <w:tcPr>
            <w:tcW w:w="1300" w:type="dxa"/>
            <w:noWrap/>
            <w:hideMark/>
          </w:tcPr>
          <w:p w14:paraId="4176E748" w14:textId="77777777" w:rsidR="00D10B12" w:rsidRPr="00FD2760" w:rsidRDefault="00D10B12" w:rsidP="00870304">
            <w:pPr>
              <w:spacing w:line="276" w:lineRule="auto"/>
              <w:rPr>
                <w:ins w:id="51332" w:author="Tran Huan" w:date="2018-12-03T01:24:00Z"/>
                <w:lang w:val="en-US"/>
              </w:rPr>
            </w:pPr>
            <w:ins w:id="51333" w:author="Tran Huan" w:date="2018-12-03T01:24:00Z">
              <w:r>
                <w:rPr>
                  <w:lang w:val="en-US"/>
                </w:rPr>
                <w:t>numeric</w:t>
              </w:r>
            </w:ins>
          </w:p>
        </w:tc>
        <w:tc>
          <w:tcPr>
            <w:tcW w:w="1098" w:type="dxa"/>
            <w:noWrap/>
            <w:vAlign w:val="center"/>
            <w:hideMark/>
          </w:tcPr>
          <w:p w14:paraId="099388A1" w14:textId="77777777" w:rsidR="00D10B12" w:rsidRPr="00FD2760" w:rsidRDefault="00D10B12" w:rsidP="00870304">
            <w:pPr>
              <w:spacing w:line="276" w:lineRule="auto"/>
              <w:jc w:val="center"/>
              <w:rPr>
                <w:ins w:id="51334" w:author="Tran Huan" w:date="2018-12-03T01:24:00Z"/>
              </w:rPr>
            </w:pPr>
          </w:p>
        </w:tc>
        <w:tc>
          <w:tcPr>
            <w:tcW w:w="838" w:type="dxa"/>
            <w:noWrap/>
            <w:vAlign w:val="center"/>
            <w:hideMark/>
          </w:tcPr>
          <w:p w14:paraId="7BED494C" w14:textId="77777777" w:rsidR="00D10B12" w:rsidRPr="00FD2760" w:rsidRDefault="00D10B12" w:rsidP="00870304">
            <w:pPr>
              <w:spacing w:line="276" w:lineRule="auto"/>
              <w:jc w:val="center"/>
              <w:rPr>
                <w:ins w:id="51335" w:author="Tran Huan" w:date="2018-12-03T01:24:00Z"/>
              </w:rPr>
            </w:pPr>
          </w:p>
        </w:tc>
        <w:tc>
          <w:tcPr>
            <w:tcW w:w="823" w:type="dxa"/>
            <w:noWrap/>
            <w:vAlign w:val="center"/>
            <w:hideMark/>
          </w:tcPr>
          <w:p w14:paraId="5921ED62" w14:textId="77777777" w:rsidR="00D10B12" w:rsidRPr="00FD2760" w:rsidRDefault="00D10B12" w:rsidP="00870304">
            <w:pPr>
              <w:spacing w:line="276" w:lineRule="auto"/>
              <w:jc w:val="center"/>
              <w:rPr>
                <w:ins w:id="51336" w:author="Tran Huan" w:date="2018-12-03T01:24:00Z"/>
                <w:lang w:val="en-US"/>
              </w:rPr>
            </w:pPr>
            <w:ins w:id="51337" w:author="Tran Huan" w:date="2018-12-03T01:24:00Z">
              <w:r>
                <w:rPr>
                  <w:lang w:val="en-US"/>
                </w:rPr>
                <w:t>X</w:t>
              </w:r>
            </w:ins>
          </w:p>
        </w:tc>
        <w:tc>
          <w:tcPr>
            <w:tcW w:w="2228" w:type="dxa"/>
            <w:noWrap/>
            <w:hideMark/>
          </w:tcPr>
          <w:p w14:paraId="059C9D59" w14:textId="77777777" w:rsidR="00D10B12" w:rsidRPr="00FD2760" w:rsidRDefault="00D10B12" w:rsidP="00870304">
            <w:pPr>
              <w:spacing w:line="276" w:lineRule="auto"/>
              <w:rPr>
                <w:ins w:id="51338" w:author="Tran Huan" w:date="2018-12-03T01:24:00Z"/>
                <w:lang w:val="en-US"/>
              </w:rPr>
            </w:pPr>
            <w:ins w:id="51339" w:author="Tran Huan" w:date="2018-12-03T01:24:00Z">
              <w:r>
                <w:rPr>
                  <w:lang w:val="en-US"/>
                </w:rPr>
                <w:t>ID túi giặt</w:t>
              </w:r>
            </w:ins>
          </w:p>
        </w:tc>
      </w:tr>
      <w:tr w:rsidR="00D10B12" w:rsidRPr="001856AA" w14:paraId="4C8BD76A" w14:textId="77777777" w:rsidTr="00870304">
        <w:trPr>
          <w:trHeight w:val="300"/>
          <w:ins w:id="51340" w:author="Tran Huan" w:date="2018-12-03T01:24:00Z"/>
        </w:trPr>
        <w:tc>
          <w:tcPr>
            <w:tcW w:w="708" w:type="dxa"/>
            <w:noWrap/>
            <w:vAlign w:val="center"/>
          </w:tcPr>
          <w:p w14:paraId="7E586407" w14:textId="77777777" w:rsidR="00D10B12" w:rsidRPr="00FD2760" w:rsidRDefault="00D10B12" w:rsidP="00870304">
            <w:pPr>
              <w:spacing w:line="276" w:lineRule="auto"/>
              <w:jc w:val="center"/>
              <w:rPr>
                <w:ins w:id="51341" w:author="Tran Huan" w:date="2018-12-03T01:24:00Z"/>
                <w:lang w:val="en-US"/>
              </w:rPr>
            </w:pPr>
            <w:ins w:id="51342" w:author="Tran Huan" w:date="2018-12-03T01:24:00Z">
              <w:r>
                <w:rPr>
                  <w:lang w:val="en-US"/>
                </w:rPr>
                <w:t>3</w:t>
              </w:r>
            </w:ins>
          </w:p>
        </w:tc>
        <w:tc>
          <w:tcPr>
            <w:tcW w:w="2484" w:type="dxa"/>
            <w:noWrap/>
          </w:tcPr>
          <w:p w14:paraId="20026205" w14:textId="77777777" w:rsidR="00D10B12" w:rsidRDefault="00D10B12" w:rsidP="00870304">
            <w:pPr>
              <w:spacing w:line="276" w:lineRule="auto"/>
              <w:rPr>
                <w:ins w:id="51343" w:author="Tran Huan" w:date="2018-12-03T01:24:00Z"/>
                <w:lang w:val="en-US"/>
              </w:rPr>
            </w:pPr>
            <w:ins w:id="51344" w:author="Tran Huan" w:date="2018-12-03T01:24:00Z">
              <w:r>
                <w:rPr>
                  <w:lang w:val="en-US"/>
                </w:rPr>
                <w:t>washing_machine_id</w:t>
              </w:r>
            </w:ins>
          </w:p>
        </w:tc>
        <w:tc>
          <w:tcPr>
            <w:tcW w:w="1300" w:type="dxa"/>
            <w:noWrap/>
          </w:tcPr>
          <w:p w14:paraId="16772EDD" w14:textId="77777777" w:rsidR="00D10B12" w:rsidRDefault="00D10B12" w:rsidP="00870304">
            <w:pPr>
              <w:spacing w:line="276" w:lineRule="auto"/>
              <w:rPr>
                <w:ins w:id="51345" w:author="Tran Huan" w:date="2018-12-03T01:24:00Z"/>
                <w:lang w:val="en-US"/>
              </w:rPr>
            </w:pPr>
            <w:ins w:id="51346" w:author="Tran Huan" w:date="2018-12-03T01:24:00Z">
              <w:r>
                <w:rPr>
                  <w:lang w:val="en-US"/>
                </w:rPr>
                <w:t>numeric</w:t>
              </w:r>
            </w:ins>
          </w:p>
        </w:tc>
        <w:tc>
          <w:tcPr>
            <w:tcW w:w="1098" w:type="dxa"/>
            <w:noWrap/>
            <w:vAlign w:val="center"/>
          </w:tcPr>
          <w:p w14:paraId="754D8DFA" w14:textId="77777777" w:rsidR="00D10B12" w:rsidRPr="00FD2760" w:rsidRDefault="00D10B12" w:rsidP="00870304">
            <w:pPr>
              <w:spacing w:line="276" w:lineRule="auto"/>
              <w:jc w:val="center"/>
              <w:rPr>
                <w:ins w:id="51347" w:author="Tran Huan" w:date="2018-12-03T01:24:00Z"/>
              </w:rPr>
            </w:pPr>
          </w:p>
        </w:tc>
        <w:tc>
          <w:tcPr>
            <w:tcW w:w="838" w:type="dxa"/>
            <w:noWrap/>
            <w:vAlign w:val="center"/>
          </w:tcPr>
          <w:p w14:paraId="3B4CAAC7" w14:textId="77777777" w:rsidR="00D10B12" w:rsidRPr="00FD2760" w:rsidRDefault="00D10B12" w:rsidP="00870304">
            <w:pPr>
              <w:spacing w:line="276" w:lineRule="auto"/>
              <w:jc w:val="center"/>
              <w:rPr>
                <w:ins w:id="51348" w:author="Tran Huan" w:date="2018-12-03T01:24:00Z"/>
              </w:rPr>
            </w:pPr>
          </w:p>
        </w:tc>
        <w:tc>
          <w:tcPr>
            <w:tcW w:w="823" w:type="dxa"/>
            <w:noWrap/>
            <w:vAlign w:val="center"/>
          </w:tcPr>
          <w:p w14:paraId="074070FC" w14:textId="77777777" w:rsidR="00D10B12" w:rsidRPr="00FD2760" w:rsidRDefault="00D10B12" w:rsidP="00870304">
            <w:pPr>
              <w:spacing w:line="276" w:lineRule="auto"/>
              <w:jc w:val="center"/>
              <w:rPr>
                <w:ins w:id="51349" w:author="Tran Huan" w:date="2018-12-03T01:24:00Z"/>
                <w:lang w:val="en-US"/>
              </w:rPr>
            </w:pPr>
            <w:ins w:id="51350" w:author="Tran Huan" w:date="2018-12-03T01:24:00Z">
              <w:r>
                <w:rPr>
                  <w:lang w:val="en-US"/>
                </w:rPr>
                <w:t>X</w:t>
              </w:r>
            </w:ins>
          </w:p>
        </w:tc>
        <w:tc>
          <w:tcPr>
            <w:tcW w:w="2228" w:type="dxa"/>
            <w:noWrap/>
          </w:tcPr>
          <w:p w14:paraId="4E3B1B1C" w14:textId="77777777" w:rsidR="00D10B12" w:rsidRDefault="00D10B12" w:rsidP="00870304">
            <w:pPr>
              <w:spacing w:line="276" w:lineRule="auto"/>
              <w:rPr>
                <w:ins w:id="51351" w:author="Tran Huan" w:date="2018-12-03T01:24:00Z"/>
                <w:lang w:val="en-US"/>
              </w:rPr>
            </w:pPr>
            <w:ins w:id="51352" w:author="Tran Huan" w:date="2018-12-03T01:24:00Z">
              <w:r>
                <w:rPr>
                  <w:lang w:val="en-US"/>
                </w:rPr>
                <w:t>ID máy giặt</w:t>
              </w:r>
            </w:ins>
          </w:p>
        </w:tc>
      </w:tr>
      <w:tr w:rsidR="00D10B12" w:rsidRPr="001856AA" w14:paraId="026CD2E4" w14:textId="77777777" w:rsidTr="00870304">
        <w:trPr>
          <w:trHeight w:val="300"/>
          <w:ins w:id="51353" w:author="Tran Huan" w:date="2018-12-03T01:24:00Z"/>
        </w:trPr>
        <w:tc>
          <w:tcPr>
            <w:tcW w:w="708" w:type="dxa"/>
            <w:noWrap/>
            <w:vAlign w:val="center"/>
          </w:tcPr>
          <w:p w14:paraId="2BD3D9F9" w14:textId="77777777" w:rsidR="00D10B12" w:rsidRDefault="00D10B12" w:rsidP="00870304">
            <w:pPr>
              <w:spacing w:line="276" w:lineRule="auto"/>
              <w:jc w:val="center"/>
              <w:rPr>
                <w:ins w:id="51354" w:author="Tran Huan" w:date="2018-12-03T01:24:00Z"/>
                <w:lang w:val="en-US"/>
              </w:rPr>
            </w:pPr>
            <w:ins w:id="51355" w:author="Tran Huan" w:date="2018-12-03T01:24:00Z">
              <w:r>
                <w:rPr>
                  <w:lang w:val="en-US"/>
                </w:rPr>
                <w:t>4</w:t>
              </w:r>
            </w:ins>
          </w:p>
        </w:tc>
        <w:tc>
          <w:tcPr>
            <w:tcW w:w="2484" w:type="dxa"/>
            <w:noWrap/>
          </w:tcPr>
          <w:p w14:paraId="795DDE79" w14:textId="77777777" w:rsidR="00D10B12" w:rsidRDefault="00D10B12" w:rsidP="00870304">
            <w:pPr>
              <w:spacing w:line="276" w:lineRule="auto"/>
              <w:rPr>
                <w:ins w:id="51356" w:author="Tran Huan" w:date="2018-12-03T01:24:00Z"/>
                <w:lang w:val="en-US"/>
              </w:rPr>
            </w:pPr>
            <w:ins w:id="51357" w:author="Tran Huan" w:date="2018-12-03T01:24:00Z">
              <w:r>
                <w:rPr>
                  <w:lang w:val="en-US"/>
                </w:rPr>
                <w:t>sn</w:t>
              </w:r>
            </w:ins>
          </w:p>
        </w:tc>
        <w:tc>
          <w:tcPr>
            <w:tcW w:w="1300" w:type="dxa"/>
            <w:noWrap/>
          </w:tcPr>
          <w:p w14:paraId="212CD0EE" w14:textId="77777777" w:rsidR="00D10B12" w:rsidRDefault="00D10B12" w:rsidP="00870304">
            <w:pPr>
              <w:spacing w:line="276" w:lineRule="auto"/>
              <w:rPr>
                <w:ins w:id="51358" w:author="Tran Huan" w:date="2018-12-03T01:24:00Z"/>
                <w:lang w:val="en-US"/>
              </w:rPr>
            </w:pPr>
            <w:ins w:id="51359" w:author="Tran Huan" w:date="2018-12-03T01:24:00Z">
              <w:r>
                <w:rPr>
                  <w:lang w:val="en-US"/>
                </w:rPr>
                <w:t>Integer</w:t>
              </w:r>
            </w:ins>
          </w:p>
        </w:tc>
        <w:tc>
          <w:tcPr>
            <w:tcW w:w="1098" w:type="dxa"/>
            <w:noWrap/>
            <w:vAlign w:val="center"/>
          </w:tcPr>
          <w:p w14:paraId="4F57EF6F" w14:textId="77777777" w:rsidR="00D10B12" w:rsidRPr="00FD2760" w:rsidRDefault="00D10B12" w:rsidP="00870304">
            <w:pPr>
              <w:spacing w:line="276" w:lineRule="auto"/>
              <w:jc w:val="center"/>
              <w:rPr>
                <w:ins w:id="51360" w:author="Tran Huan" w:date="2018-12-03T01:24:00Z"/>
              </w:rPr>
            </w:pPr>
          </w:p>
        </w:tc>
        <w:tc>
          <w:tcPr>
            <w:tcW w:w="838" w:type="dxa"/>
            <w:noWrap/>
            <w:vAlign w:val="center"/>
          </w:tcPr>
          <w:p w14:paraId="7B895F45" w14:textId="77777777" w:rsidR="00D10B12" w:rsidRPr="00FD2760" w:rsidRDefault="00D10B12" w:rsidP="00870304">
            <w:pPr>
              <w:spacing w:line="276" w:lineRule="auto"/>
              <w:jc w:val="center"/>
              <w:rPr>
                <w:ins w:id="51361" w:author="Tran Huan" w:date="2018-12-03T01:24:00Z"/>
              </w:rPr>
            </w:pPr>
          </w:p>
        </w:tc>
        <w:tc>
          <w:tcPr>
            <w:tcW w:w="823" w:type="dxa"/>
            <w:noWrap/>
            <w:vAlign w:val="center"/>
          </w:tcPr>
          <w:p w14:paraId="6018D41F" w14:textId="77777777" w:rsidR="00D10B12" w:rsidRPr="00FD2760" w:rsidRDefault="00D10B12" w:rsidP="00870304">
            <w:pPr>
              <w:spacing w:line="276" w:lineRule="auto"/>
              <w:jc w:val="center"/>
              <w:rPr>
                <w:ins w:id="51362" w:author="Tran Huan" w:date="2018-12-03T01:24:00Z"/>
                <w:lang w:val="en-US"/>
              </w:rPr>
            </w:pPr>
          </w:p>
        </w:tc>
        <w:tc>
          <w:tcPr>
            <w:tcW w:w="2228" w:type="dxa"/>
            <w:noWrap/>
          </w:tcPr>
          <w:p w14:paraId="338EA56B" w14:textId="77777777" w:rsidR="00D10B12" w:rsidRDefault="00D10B12" w:rsidP="00870304">
            <w:pPr>
              <w:spacing w:line="276" w:lineRule="auto"/>
              <w:rPr>
                <w:ins w:id="51363" w:author="Tran Huan" w:date="2018-12-03T01:24:00Z"/>
                <w:lang w:val="en-US"/>
              </w:rPr>
            </w:pPr>
            <w:ins w:id="51364" w:author="Tran Huan" w:date="2018-12-03T01:24:00Z">
              <w:r>
                <w:rPr>
                  <w:lang w:val="en-US"/>
                </w:rPr>
                <w:t>Thứ tự xử lí</w:t>
              </w:r>
            </w:ins>
          </w:p>
        </w:tc>
      </w:tr>
      <w:tr w:rsidR="00D10B12" w:rsidRPr="001856AA" w14:paraId="33BFA29A" w14:textId="77777777" w:rsidTr="00870304">
        <w:trPr>
          <w:trHeight w:val="300"/>
          <w:ins w:id="51365" w:author="Tran Huan" w:date="2018-12-03T01:24:00Z"/>
        </w:trPr>
        <w:tc>
          <w:tcPr>
            <w:tcW w:w="708" w:type="dxa"/>
            <w:noWrap/>
            <w:vAlign w:val="center"/>
            <w:hideMark/>
          </w:tcPr>
          <w:p w14:paraId="23E32037" w14:textId="77777777" w:rsidR="00D10B12" w:rsidRPr="00FD2760" w:rsidRDefault="00D10B12" w:rsidP="00870304">
            <w:pPr>
              <w:spacing w:line="276" w:lineRule="auto"/>
              <w:jc w:val="center"/>
              <w:rPr>
                <w:ins w:id="51366" w:author="Tran Huan" w:date="2018-12-03T01:24:00Z"/>
                <w:lang w:val="en-US"/>
              </w:rPr>
            </w:pPr>
            <w:ins w:id="51367" w:author="Tran Huan" w:date="2018-12-03T01:24:00Z">
              <w:r>
                <w:rPr>
                  <w:lang w:val="en-US"/>
                </w:rPr>
                <w:t>5</w:t>
              </w:r>
            </w:ins>
          </w:p>
        </w:tc>
        <w:tc>
          <w:tcPr>
            <w:tcW w:w="2484" w:type="dxa"/>
            <w:noWrap/>
            <w:hideMark/>
          </w:tcPr>
          <w:p w14:paraId="5B5797FA" w14:textId="77777777" w:rsidR="00D10B12" w:rsidRPr="00FD2760" w:rsidRDefault="00D10B12" w:rsidP="00870304">
            <w:pPr>
              <w:spacing w:line="276" w:lineRule="auto"/>
              <w:rPr>
                <w:ins w:id="51368" w:author="Tran Huan" w:date="2018-12-03T01:24:00Z"/>
              </w:rPr>
            </w:pPr>
            <w:ins w:id="51369" w:author="Tran Huan" w:date="2018-12-03T01:24:00Z">
              <w:r w:rsidRPr="00FD2760">
                <w:t>status</w:t>
              </w:r>
            </w:ins>
          </w:p>
        </w:tc>
        <w:tc>
          <w:tcPr>
            <w:tcW w:w="1300" w:type="dxa"/>
            <w:noWrap/>
            <w:hideMark/>
          </w:tcPr>
          <w:p w14:paraId="4A6E32ED" w14:textId="77777777" w:rsidR="00D10B12" w:rsidRPr="00FD2760" w:rsidRDefault="00D10B12" w:rsidP="00870304">
            <w:pPr>
              <w:spacing w:line="276" w:lineRule="auto"/>
              <w:rPr>
                <w:ins w:id="51370" w:author="Tran Huan" w:date="2018-12-03T01:24:00Z"/>
              </w:rPr>
            </w:pPr>
            <w:ins w:id="51371" w:author="Tran Huan" w:date="2018-12-03T01:24:00Z">
              <w:r w:rsidRPr="00FD2760">
                <w:t>character varying</w:t>
              </w:r>
            </w:ins>
          </w:p>
        </w:tc>
        <w:tc>
          <w:tcPr>
            <w:tcW w:w="1098" w:type="dxa"/>
            <w:noWrap/>
            <w:vAlign w:val="center"/>
            <w:hideMark/>
          </w:tcPr>
          <w:p w14:paraId="00A49787" w14:textId="77777777" w:rsidR="00D10B12" w:rsidRPr="00FD2760" w:rsidRDefault="00D10B12" w:rsidP="00870304">
            <w:pPr>
              <w:spacing w:line="276" w:lineRule="auto"/>
              <w:jc w:val="center"/>
              <w:rPr>
                <w:ins w:id="51372" w:author="Tran Huan" w:date="2018-12-03T01:24:00Z"/>
              </w:rPr>
            </w:pPr>
            <w:ins w:id="51373" w:author="Tran Huan" w:date="2018-12-03T01:24:00Z">
              <w:r w:rsidRPr="00FD2760">
                <w:t>X</w:t>
              </w:r>
            </w:ins>
          </w:p>
        </w:tc>
        <w:tc>
          <w:tcPr>
            <w:tcW w:w="838" w:type="dxa"/>
            <w:noWrap/>
            <w:vAlign w:val="center"/>
            <w:hideMark/>
          </w:tcPr>
          <w:p w14:paraId="4555B8F6" w14:textId="77777777" w:rsidR="00D10B12" w:rsidRPr="00FD2760" w:rsidRDefault="00D10B12" w:rsidP="00870304">
            <w:pPr>
              <w:spacing w:line="276" w:lineRule="auto"/>
              <w:jc w:val="center"/>
              <w:rPr>
                <w:ins w:id="51374" w:author="Tran Huan" w:date="2018-12-03T01:24:00Z"/>
              </w:rPr>
            </w:pPr>
          </w:p>
        </w:tc>
        <w:tc>
          <w:tcPr>
            <w:tcW w:w="823" w:type="dxa"/>
            <w:noWrap/>
            <w:vAlign w:val="center"/>
            <w:hideMark/>
          </w:tcPr>
          <w:p w14:paraId="04A58193" w14:textId="77777777" w:rsidR="00D10B12" w:rsidRPr="00FD2760" w:rsidRDefault="00D10B12" w:rsidP="00870304">
            <w:pPr>
              <w:spacing w:line="276" w:lineRule="auto"/>
              <w:jc w:val="center"/>
              <w:rPr>
                <w:ins w:id="51375" w:author="Tran Huan" w:date="2018-12-03T01:24:00Z"/>
              </w:rPr>
            </w:pPr>
          </w:p>
        </w:tc>
        <w:tc>
          <w:tcPr>
            <w:tcW w:w="2228" w:type="dxa"/>
            <w:noWrap/>
            <w:hideMark/>
          </w:tcPr>
          <w:p w14:paraId="5C6898ED" w14:textId="77777777" w:rsidR="00D10B12" w:rsidRPr="00FD2760" w:rsidRDefault="00D10B12" w:rsidP="00870304">
            <w:pPr>
              <w:keepNext/>
              <w:spacing w:line="276" w:lineRule="auto"/>
              <w:rPr>
                <w:ins w:id="51376" w:author="Tran Huan" w:date="2018-12-03T01:24:00Z"/>
              </w:rPr>
            </w:pPr>
            <w:ins w:id="51377" w:author="Tran Huan" w:date="2018-12-03T01:24:00Z">
              <w:r w:rsidRPr="00FD2760">
                <w:t>Trạng thái</w:t>
              </w:r>
            </w:ins>
          </w:p>
        </w:tc>
      </w:tr>
    </w:tbl>
    <w:p w14:paraId="59CDB401" w14:textId="536CBC7E" w:rsidR="00D10B12" w:rsidRPr="00266AC8" w:rsidRDefault="00D10B12" w:rsidP="00F72AE0">
      <w:pPr>
        <w:pStyle w:val="Caption"/>
        <w:rPr>
          <w:ins w:id="51378" w:author="Tran Huan" w:date="2018-12-03T01:24:00Z"/>
        </w:rPr>
        <w:pPrChange w:id="51379" w:author="Tran Huan" w:date="2018-12-03T02:05:00Z">
          <w:pPr>
            <w:pStyle w:val="Caption"/>
          </w:pPr>
        </w:pPrChange>
      </w:pPr>
      <w:bookmarkStart w:id="51380" w:name="_Toc530993046"/>
      <w:bookmarkStart w:id="51381" w:name="_Toc531584524"/>
      <w:ins w:id="51382" w:author="Tran Huan" w:date="2018-12-03T01:24:00Z">
        <w:r>
          <w:t xml:space="preserve">Bảng </w:t>
        </w:r>
      </w:ins>
      <w:ins w:id="51383" w:author="Tran Huan" w:date="2018-12-03T02:43:00Z">
        <w:r w:rsidR="00867A6B">
          <w:fldChar w:fldCharType="begin"/>
        </w:r>
        <w:r w:rsidR="00867A6B">
          <w:instrText xml:space="preserve"> STYLEREF 1 \s </w:instrText>
        </w:r>
      </w:ins>
      <w:r w:rsidR="00867A6B">
        <w:fldChar w:fldCharType="separate"/>
      </w:r>
      <w:r w:rsidR="00867A6B">
        <w:rPr>
          <w:noProof/>
        </w:rPr>
        <w:t>4</w:t>
      </w:r>
      <w:ins w:id="51384"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51385" w:author="Tran Huan" w:date="2018-12-03T02:43:00Z">
        <w:r w:rsidR="00867A6B">
          <w:rPr>
            <w:noProof/>
          </w:rPr>
          <w:t>28</w:t>
        </w:r>
        <w:r w:rsidR="00867A6B">
          <w:fldChar w:fldCharType="end"/>
        </w:r>
      </w:ins>
      <w:ins w:id="51386" w:author="Tran Huan" w:date="2018-12-03T01:24:00Z">
        <w:r w:rsidRPr="00C72765">
          <w:t xml:space="preserve"> </w:t>
        </w:r>
        <w:r w:rsidRPr="008F40CD">
          <w:rPr>
            <w:i/>
          </w:rPr>
          <w:t>Bảng dữ liệu theo dõi giặt</w:t>
        </w:r>
        <w:bookmarkEnd w:id="51380"/>
        <w:bookmarkEnd w:id="51381"/>
      </w:ins>
    </w:p>
    <w:p w14:paraId="437F5DD5" w14:textId="77777777" w:rsidR="00D10B12" w:rsidRDefault="00D10B12" w:rsidP="00D10B12">
      <w:pPr>
        <w:rPr>
          <w:ins w:id="51387" w:author="Tran Huan" w:date="2018-12-03T01:24:00Z"/>
          <w:b/>
          <w:lang w:val="en-US"/>
        </w:rPr>
      </w:pPr>
      <w:ins w:id="51388" w:author="Tran Huan" w:date="2018-12-03T01:24:00Z">
        <w:r>
          <w:rPr>
            <w:b/>
            <w:lang w:val="en-US"/>
          </w:rPr>
          <w:t>BẢNG WASH_BAG</w:t>
        </w:r>
      </w:ins>
    </w:p>
    <w:tbl>
      <w:tblPr>
        <w:tblStyle w:val="TableGrid"/>
        <w:tblW w:w="9479" w:type="dxa"/>
        <w:tblLook w:val="04A0" w:firstRow="1" w:lastRow="0" w:firstColumn="1" w:lastColumn="0" w:noHBand="0" w:noVBand="1"/>
      </w:tblPr>
      <w:tblGrid>
        <w:gridCol w:w="708"/>
        <w:gridCol w:w="2484"/>
        <w:gridCol w:w="1300"/>
        <w:gridCol w:w="1098"/>
        <w:gridCol w:w="838"/>
        <w:gridCol w:w="823"/>
        <w:gridCol w:w="2228"/>
      </w:tblGrid>
      <w:tr w:rsidR="00D10B12" w:rsidRPr="001856AA" w14:paraId="68F05C4F" w14:textId="77777777" w:rsidTr="00870304">
        <w:trPr>
          <w:trHeight w:val="300"/>
          <w:ins w:id="51389" w:author="Tran Huan" w:date="2018-12-03T01:24:00Z"/>
        </w:trPr>
        <w:tc>
          <w:tcPr>
            <w:tcW w:w="708" w:type="dxa"/>
            <w:noWrap/>
            <w:vAlign w:val="center"/>
            <w:hideMark/>
          </w:tcPr>
          <w:p w14:paraId="083F9B8F" w14:textId="77777777" w:rsidR="00D10B12" w:rsidRPr="001856AA" w:rsidRDefault="00D10B12" w:rsidP="00870304">
            <w:pPr>
              <w:spacing w:line="276" w:lineRule="auto"/>
              <w:jc w:val="center"/>
              <w:rPr>
                <w:ins w:id="51390" w:author="Tran Huan" w:date="2018-12-03T01:24:00Z"/>
                <w:b/>
                <w:bCs/>
              </w:rPr>
            </w:pPr>
            <w:ins w:id="51391" w:author="Tran Huan" w:date="2018-12-03T01:24:00Z">
              <w:r w:rsidRPr="001856AA">
                <w:rPr>
                  <w:b/>
                  <w:bCs/>
                  <w:lang w:val="da-DK"/>
                </w:rPr>
                <w:t>STT</w:t>
              </w:r>
            </w:ins>
          </w:p>
        </w:tc>
        <w:tc>
          <w:tcPr>
            <w:tcW w:w="2484" w:type="dxa"/>
            <w:noWrap/>
            <w:vAlign w:val="center"/>
            <w:hideMark/>
          </w:tcPr>
          <w:p w14:paraId="0B3F7500" w14:textId="77777777" w:rsidR="00D10B12" w:rsidRPr="001856AA" w:rsidRDefault="00D10B12" w:rsidP="00870304">
            <w:pPr>
              <w:spacing w:line="276" w:lineRule="auto"/>
              <w:jc w:val="center"/>
              <w:rPr>
                <w:ins w:id="51392" w:author="Tran Huan" w:date="2018-12-03T01:24:00Z"/>
                <w:b/>
                <w:bCs/>
              </w:rPr>
            </w:pPr>
            <w:ins w:id="51393" w:author="Tran Huan" w:date="2018-12-03T01:24:00Z">
              <w:r w:rsidRPr="001856AA">
                <w:rPr>
                  <w:b/>
                  <w:bCs/>
                  <w:lang w:val="da-DK"/>
                </w:rPr>
                <w:t>Tên trường</w:t>
              </w:r>
            </w:ins>
          </w:p>
        </w:tc>
        <w:tc>
          <w:tcPr>
            <w:tcW w:w="1300" w:type="dxa"/>
            <w:noWrap/>
            <w:vAlign w:val="center"/>
            <w:hideMark/>
          </w:tcPr>
          <w:p w14:paraId="1C782F62" w14:textId="77777777" w:rsidR="00D10B12" w:rsidRPr="001856AA" w:rsidRDefault="00D10B12" w:rsidP="00870304">
            <w:pPr>
              <w:spacing w:line="276" w:lineRule="auto"/>
              <w:jc w:val="center"/>
              <w:rPr>
                <w:ins w:id="51394" w:author="Tran Huan" w:date="2018-12-03T01:24:00Z"/>
                <w:b/>
                <w:bCs/>
              </w:rPr>
            </w:pPr>
            <w:ins w:id="51395" w:author="Tran Huan" w:date="2018-12-03T01:24:00Z">
              <w:r w:rsidRPr="001856AA">
                <w:rPr>
                  <w:b/>
                  <w:bCs/>
                  <w:lang w:val="da-DK"/>
                </w:rPr>
                <w:t>Kiểu</w:t>
              </w:r>
            </w:ins>
          </w:p>
        </w:tc>
        <w:tc>
          <w:tcPr>
            <w:tcW w:w="1098" w:type="dxa"/>
            <w:noWrap/>
            <w:vAlign w:val="center"/>
            <w:hideMark/>
          </w:tcPr>
          <w:p w14:paraId="49BE86C9" w14:textId="77777777" w:rsidR="00D10B12" w:rsidRPr="001856AA" w:rsidRDefault="00D10B12" w:rsidP="00870304">
            <w:pPr>
              <w:spacing w:line="276" w:lineRule="auto"/>
              <w:jc w:val="center"/>
              <w:rPr>
                <w:ins w:id="51396" w:author="Tran Huan" w:date="2018-12-03T01:24:00Z"/>
                <w:b/>
                <w:bCs/>
              </w:rPr>
            </w:pPr>
            <w:ins w:id="51397" w:author="Tran Huan" w:date="2018-12-03T01:24:00Z">
              <w:r w:rsidRPr="001856AA">
                <w:rPr>
                  <w:b/>
                  <w:bCs/>
                  <w:lang w:val="da-DK"/>
                </w:rPr>
                <w:t>Chấp nhận Null</w:t>
              </w:r>
            </w:ins>
          </w:p>
        </w:tc>
        <w:tc>
          <w:tcPr>
            <w:tcW w:w="838" w:type="dxa"/>
            <w:noWrap/>
            <w:vAlign w:val="center"/>
            <w:hideMark/>
          </w:tcPr>
          <w:p w14:paraId="2D45B219" w14:textId="77777777" w:rsidR="00D10B12" w:rsidRPr="001856AA" w:rsidRDefault="00D10B12" w:rsidP="00870304">
            <w:pPr>
              <w:spacing w:line="276" w:lineRule="auto"/>
              <w:jc w:val="center"/>
              <w:rPr>
                <w:ins w:id="51398" w:author="Tran Huan" w:date="2018-12-03T01:24:00Z"/>
                <w:b/>
                <w:bCs/>
              </w:rPr>
            </w:pPr>
            <w:ins w:id="51399" w:author="Tran Huan" w:date="2018-12-03T01:24:00Z">
              <w:r w:rsidRPr="001856AA">
                <w:rPr>
                  <w:b/>
                  <w:bCs/>
                  <w:lang w:val="da-DK"/>
                </w:rPr>
                <w:t>Khóa chính</w:t>
              </w:r>
            </w:ins>
          </w:p>
        </w:tc>
        <w:tc>
          <w:tcPr>
            <w:tcW w:w="823" w:type="dxa"/>
            <w:noWrap/>
            <w:vAlign w:val="center"/>
            <w:hideMark/>
          </w:tcPr>
          <w:p w14:paraId="65CE4431" w14:textId="77777777" w:rsidR="00D10B12" w:rsidRPr="001856AA" w:rsidRDefault="00D10B12" w:rsidP="00870304">
            <w:pPr>
              <w:spacing w:line="276" w:lineRule="auto"/>
              <w:jc w:val="center"/>
              <w:rPr>
                <w:ins w:id="51400" w:author="Tran Huan" w:date="2018-12-03T01:24:00Z"/>
                <w:b/>
                <w:bCs/>
              </w:rPr>
            </w:pPr>
            <w:ins w:id="51401" w:author="Tran Huan" w:date="2018-12-03T01:24:00Z">
              <w:r w:rsidRPr="001856AA">
                <w:rPr>
                  <w:b/>
                  <w:bCs/>
                  <w:lang w:val="da-DK"/>
                </w:rPr>
                <w:t>Khóa ngoại</w:t>
              </w:r>
            </w:ins>
          </w:p>
        </w:tc>
        <w:tc>
          <w:tcPr>
            <w:tcW w:w="2228" w:type="dxa"/>
            <w:noWrap/>
            <w:vAlign w:val="center"/>
            <w:hideMark/>
          </w:tcPr>
          <w:p w14:paraId="351B0735" w14:textId="77777777" w:rsidR="00D10B12" w:rsidRPr="001856AA" w:rsidRDefault="00D10B12" w:rsidP="00870304">
            <w:pPr>
              <w:spacing w:line="276" w:lineRule="auto"/>
              <w:ind w:right="226"/>
              <w:jc w:val="center"/>
              <w:rPr>
                <w:ins w:id="51402" w:author="Tran Huan" w:date="2018-12-03T01:24:00Z"/>
                <w:b/>
                <w:bCs/>
              </w:rPr>
            </w:pPr>
            <w:ins w:id="51403" w:author="Tran Huan" w:date="2018-12-03T01:24:00Z">
              <w:r w:rsidRPr="001856AA">
                <w:rPr>
                  <w:b/>
                  <w:bCs/>
                  <w:lang w:val="da-DK"/>
                </w:rPr>
                <w:t>Mô tả</w:t>
              </w:r>
            </w:ins>
          </w:p>
        </w:tc>
      </w:tr>
      <w:tr w:rsidR="00D10B12" w:rsidRPr="001856AA" w14:paraId="724BAACF" w14:textId="77777777" w:rsidTr="00870304">
        <w:trPr>
          <w:trHeight w:val="300"/>
          <w:ins w:id="51404" w:author="Tran Huan" w:date="2018-12-03T01:24:00Z"/>
        </w:trPr>
        <w:tc>
          <w:tcPr>
            <w:tcW w:w="708" w:type="dxa"/>
            <w:noWrap/>
            <w:vAlign w:val="center"/>
            <w:hideMark/>
          </w:tcPr>
          <w:p w14:paraId="68123DA8" w14:textId="77777777" w:rsidR="00D10B12" w:rsidRPr="00FD2760" w:rsidRDefault="00D10B12" w:rsidP="00870304">
            <w:pPr>
              <w:spacing w:line="276" w:lineRule="auto"/>
              <w:jc w:val="center"/>
              <w:rPr>
                <w:ins w:id="51405" w:author="Tran Huan" w:date="2018-12-03T01:24:00Z"/>
              </w:rPr>
            </w:pPr>
            <w:ins w:id="51406" w:author="Tran Huan" w:date="2018-12-03T01:24:00Z">
              <w:r w:rsidRPr="00FD2760">
                <w:t>1</w:t>
              </w:r>
            </w:ins>
          </w:p>
        </w:tc>
        <w:tc>
          <w:tcPr>
            <w:tcW w:w="2484" w:type="dxa"/>
            <w:noWrap/>
            <w:hideMark/>
          </w:tcPr>
          <w:p w14:paraId="1ED432A5" w14:textId="77777777" w:rsidR="00D10B12" w:rsidRPr="00FD2760" w:rsidRDefault="00D10B12" w:rsidP="00870304">
            <w:pPr>
              <w:spacing w:line="276" w:lineRule="auto"/>
              <w:rPr>
                <w:ins w:id="51407" w:author="Tran Huan" w:date="2018-12-03T01:24:00Z"/>
              </w:rPr>
            </w:pPr>
            <w:ins w:id="51408" w:author="Tran Huan" w:date="2018-12-03T01:24:00Z">
              <w:r w:rsidRPr="00FD2760">
                <w:t>id</w:t>
              </w:r>
            </w:ins>
          </w:p>
        </w:tc>
        <w:tc>
          <w:tcPr>
            <w:tcW w:w="1300" w:type="dxa"/>
            <w:noWrap/>
            <w:hideMark/>
          </w:tcPr>
          <w:p w14:paraId="4DA7AAE6" w14:textId="77777777" w:rsidR="00D10B12" w:rsidRPr="00FD2760" w:rsidRDefault="00D10B12" w:rsidP="00870304">
            <w:pPr>
              <w:spacing w:line="276" w:lineRule="auto"/>
              <w:rPr>
                <w:ins w:id="51409" w:author="Tran Huan" w:date="2018-12-03T01:24:00Z"/>
              </w:rPr>
            </w:pPr>
            <w:ins w:id="51410" w:author="Tran Huan" w:date="2018-12-03T01:24:00Z">
              <w:r w:rsidRPr="00FD2760">
                <w:t>numeric</w:t>
              </w:r>
            </w:ins>
          </w:p>
        </w:tc>
        <w:tc>
          <w:tcPr>
            <w:tcW w:w="1098" w:type="dxa"/>
            <w:noWrap/>
            <w:vAlign w:val="center"/>
            <w:hideMark/>
          </w:tcPr>
          <w:p w14:paraId="345413EB" w14:textId="77777777" w:rsidR="00D10B12" w:rsidRPr="00FD2760" w:rsidRDefault="00D10B12" w:rsidP="00870304">
            <w:pPr>
              <w:spacing w:line="276" w:lineRule="auto"/>
              <w:jc w:val="center"/>
              <w:rPr>
                <w:ins w:id="51411" w:author="Tran Huan" w:date="2018-12-03T01:24:00Z"/>
              </w:rPr>
            </w:pPr>
          </w:p>
        </w:tc>
        <w:tc>
          <w:tcPr>
            <w:tcW w:w="838" w:type="dxa"/>
            <w:noWrap/>
            <w:vAlign w:val="center"/>
            <w:hideMark/>
          </w:tcPr>
          <w:p w14:paraId="188CFA76" w14:textId="77777777" w:rsidR="00D10B12" w:rsidRPr="00FD2760" w:rsidRDefault="00D10B12" w:rsidP="00870304">
            <w:pPr>
              <w:spacing w:line="276" w:lineRule="auto"/>
              <w:jc w:val="center"/>
              <w:rPr>
                <w:ins w:id="51412" w:author="Tran Huan" w:date="2018-12-03T01:24:00Z"/>
              </w:rPr>
            </w:pPr>
            <w:ins w:id="51413" w:author="Tran Huan" w:date="2018-12-03T01:24:00Z">
              <w:r w:rsidRPr="00FD2760">
                <w:t>X</w:t>
              </w:r>
            </w:ins>
          </w:p>
        </w:tc>
        <w:tc>
          <w:tcPr>
            <w:tcW w:w="823" w:type="dxa"/>
            <w:noWrap/>
            <w:vAlign w:val="center"/>
            <w:hideMark/>
          </w:tcPr>
          <w:p w14:paraId="73713D68" w14:textId="77777777" w:rsidR="00D10B12" w:rsidRPr="00FD2760" w:rsidRDefault="00D10B12" w:rsidP="00870304">
            <w:pPr>
              <w:spacing w:line="276" w:lineRule="auto"/>
              <w:jc w:val="center"/>
              <w:rPr>
                <w:ins w:id="51414" w:author="Tran Huan" w:date="2018-12-03T01:24:00Z"/>
              </w:rPr>
            </w:pPr>
          </w:p>
        </w:tc>
        <w:tc>
          <w:tcPr>
            <w:tcW w:w="2228" w:type="dxa"/>
            <w:noWrap/>
            <w:hideMark/>
          </w:tcPr>
          <w:p w14:paraId="5A4DB5FE" w14:textId="77777777" w:rsidR="00D10B12" w:rsidRPr="00FD2760" w:rsidRDefault="00D10B12" w:rsidP="00870304">
            <w:pPr>
              <w:spacing w:line="276" w:lineRule="auto"/>
              <w:rPr>
                <w:ins w:id="51415" w:author="Tran Huan" w:date="2018-12-03T01:24:00Z"/>
                <w:lang w:val="en-US"/>
              </w:rPr>
            </w:pPr>
            <w:ins w:id="51416" w:author="Tran Huan" w:date="2018-12-03T01:24:00Z">
              <w:r w:rsidRPr="00FD2760">
                <w:t>ID</w:t>
              </w:r>
            </w:ins>
          </w:p>
        </w:tc>
      </w:tr>
      <w:tr w:rsidR="00D10B12" w:rsidRPr="001856AA" w14:paraId="4A0E7185" w14:textId="77777777" w:rsidTr="00870304">
        <w:trPr>
          <w:trHeight w:val="300"/>
          <w:ins w:id="51417" w:author="Tran Huan" w:date="2018-12-03T01:24:00Z"/>
        </w:trPr>
        <w:tc>
          <w:tcPr>
            <w:tcW w:w="708" w:type="dxa"/>
            <w:noWrap/>
            <w:vAlign w:val="center"/>
            <w:hideMark/>
          </w:tcPr>
          <w:p w14:paraId="5BE4C9B9" w14:textId="77777777" w:rsidR="00D10B12" w:rsidRPr="00FD2760" w:rsidRDefault="00D10B12" w:rsidP="00870304">
            <w:pPr>
              <w:spacing w:line="276" w:lineRule="auto"/>
              <w:jc w:val="center"/>
              <w:rPr>
                <w:ins w:id="51418" w:author="Tran Huan" w:date="2018-12-03T01:24:00Z"/>
              </w:rPr>
            </w:pPr>
            <w:ins w:id="51419" w:author="Tran Huan" w:date="2018-12-03T01:24:00Z">
              <w:r w:rsidRPr="00FD2760">
                <w:t>2</w:t>
              </w:r>
            </w:ins>
          </w:p>
        </w:tc>
        <w:tc>
          <w:tcPr>
            <w:tcW w:w="2484" w:type="dxa"/>
            <w:noWrap/>
            <w:hideMark/>
          </w:tcPr>
          <w:p w14:paraId="731BA83A" w14:textId="77777777" w:rsidR="00D10B12" w:rsidRPr="00FD2760" w:rsidRDefault="00D10B12" w:rsidP="00870304">
            <w:pPr>
              <w:spacing w:line="276" w:lineRule="auto"/>
              <w:rPr>
                <w:ins w:id="51420" w:author="Tran Huan" w:date="2018-12-03T01:24:00Z"/>
                <w:lang w:val="en-US"/>
              </w:rPr>
            </w:pPr>
            <w:ins w:id="51421" w:author="Tran Huan" w:date="2018-12-03T01:24:00Z">
              <w:r>
                <w:rPr>
                  <w:lang w:val="en-US"/>
                </w:rPr>
                <w:t>wash_bag_code</w:t>
              </w:r>
            </w:ins>
          </w:p>
        </w:tc>
        <w:tc>
          <w:tcPr>
            <w:tcW w:w="1300" w:type="dxa"/>
            <w:noWrap/>
            <w:hideMark/>
          </w:tcPr>
          <w:p w14:paraId="0711BA1A" w14:textId="77777777" w:rsidR="00D10B12" w:rsidRPr="00FD2760" w:rsidRDefault="00D10B12" w:rsidP="00870304">
            <w:pPr>
              <w:spacing w:line="276" w:lineRule="auto"/>
              <w:rPr>
                <w:ins w:id="51422" w:author="Tran Huan" w:date="2018-12-03T01:24:00Z"/>
                <w:lang w:val="en-US"/>
              </w:rPr>
            </w:pPr>
            <w:ins w:id="51423" w:author="Tran Huan" w:date="2018-12-03T01:24:00Z">
              <w:r>
                <w:rPr>
                  <w:lang w:val="en-US"/>
                </w:rPr>
                <w:t>numeric</w:t>
              </w:r>
            </w:ins>
          </w:p>
        </w:tc>
        <w:tc>
          <w:tcPr>
            <w:tcW w:w="1098" w:type="dxa"/>
            <w:noWrap/>
            <w:vAlign w:val="center"/>
            <w:hideMark/>
          </w:tcPr>
          <w:p w14:paraId="4E1D22D4" w14:textId="77777777" w:rsidR="00D10B12" w:rsidRPr="00FD2760" w:rsidRDefault="00D10B12" w:rsidP="00870304">
            <w:pPr>
              <w:spacing w:line="276" w:lineRule="auto"/>
              <w:jc w:val="center"/>
              <w:rPr>
                <w:ins w:id="51424" w:author="Tran Huan" w:date="2018-12-03T01:24:00Z"/>
              </w:rPr>
            </w:pPr>
          </w:p>
        </w:tc>
        <w:tc>
          <w:tcPr>
            <w:tcW w:w="838" w:type="dxa"/>
            <w:noWrap/>
            <w:vAlign w:val="center"/>
            <w:hideMark/>
          </w:tcPr>
          <w:p w14:paraId="4ECDFF5F" w14:textId="77777777" w:rsidR="00D10B12" w:rsidRPr="00FD2760" w:rsidRDefault="00D10B12" w:rsidP="00870304">
            <w:pPr>
              <w:spacing w:line="276" w:lineRule="auto"/>
              <w:jc w:val="center"/>
              <w:rPr>
                <w:ins w:id="51425" w:author="Tran Huan" w:date="2018-12-03T01:24:00Z"/>
              </w:rPr>
            </w:pPr>
          </w:p>
        </w:tc>
        <w:tc>
          <w:tcPr>
            <w:tcW w:w="823" w:type="dxa"/>
            <w:noWrap/>
            <w:vAlign w:val="center"/>
            <w:hideMark/>
          </w:tcPr>
          <w:p w14:paraId="4FCACFFA" w14:textId="77777777" w:rsidR="00D10B12" w:rsidRPr="00FD2760" w:rsidRDefault="00D10B12" w:rsidP="00870304">
            <w:pPr>
              <w:spacing w:line="276" w:lineRule="auto"/>
              <w:jc w:val="center"/>
              <w:rPr>
                <w:ins w:id="51426" w:author="Tran Huan" w:date="2018-12-03T01:24:00Z"/>
                <w:lang w:val="en-US"/>
              </w:rPr>
            </w:pPr>
          </w:p>
        </w:tc>
        <w:tc>
          <w:tcPr>
            <w:tcW w:w="2228" w:type="dxa"/>
            <w:noWrap/>
            <w:hideMark/>
          </w:tcPr>
          <w:p w14:paraId="32999C50" w14:textId="77777777" w:rsidR="00D10B12" w:rsidRPr="00FD2760" w:rsidRDefault="00D10B12" w:rsidP="00870304">
            <w:pPr>
              <w:spacing w:line="276" w:lineRule="auto"/>
              <w:rPr>
                <w:ins w:id="51427" w:author="Tran Huan" w:date="2018-12-03T01:24:00Z"/>
                <w:lang w:val="en-US"/>
              </w:rPr>
            </w:pPr>
            <w:ins w:id="51428" w:author="Tran Huan" w:date="2018-12-03T01:24:00Z">
              <w:r>
                <w:rPr>
                  <w:lang w:val="en-US"/>
                </w:rPr>
                <w:t>Mã túi giặt</w:t>
              </w:r>
            </w:ins>
          </w:p>
        </w:tc>
      </w:tr>
      <w:tr w:rsidR="00D10B12" w:rsidRPr="001856AA" w14:paraId="26BCBE9B" w14:textId="77777777" w:rsidTr="00870304">
        <w:trPr>
          <w:trHeight w:val="300"/>
          <w:ins w:id="51429" w:author="Tran Huan" w:date="2018-12-03T01:24:00Z"/>
        </w:trPr>
        <w:tc>
          <w:tcPr>
            <w:tcW w:w="708" w:type="dxa"/>
            <w:noWrap/>
            <w:vAlign w:val="center"/>
          </w:tcPr>
          <w:p w14:paraId="2725C798" w14:textId="77777777" w:rsidR="00D10B12" w:rsidRPr="00FD2760" w:rsidRDefault="00D10B12" w:rsidP="00870304">
            <w:pPr>
              <w:spacing w:line="276" w:lineRule="auto"/>
              <w:jc w:val="center"/>
              <w:rPr>
                <w:ins w:id="51430" w:author="Tran Huan" w:date="2018-12-03T01:24:00Z"/>
                <w:lang w:val="en-US"/>
              </w:rPr>
            </w:pPr>
            <w:ins w:id="51431" w:author="Tran Huan" w:date="2018-12-03T01:24:00Z">
              <w:r>
                <w:rPr>
                  <w:lang w:val="en-US"/>
                </w:rPr>
                <w:t>3</w:t>
              </w:r>
            </w:ins>
          </w:p>
        </w:tc>
        <w:tc>
          <w:tcPr>
            <w:tcW w:w="2484" w:type="dxa"/>
            <w:noWrap/>
          </w:tcPr>
          <w:p w14:paraId="6F66E89C" w14:textId="77777777" w:rsidR="00D10B12" w:rsidRDefault="00D10B12" w:rsidP="00870304">
            <w:pPr>
              <w:spacing w:line="276" w:lineRule="auto"/>
              <w:rPr>
                <w:ins w:id="51432" w:author="Tran Huan" w:date="2018-12-03T01:24:00Z"/>
                <w:lang w:val="en-US"/>
              </w:rPr>
            </w:pPr>
            <w:ins w:id="51433" w:author="Tran Huan" w:date="2018-12-03T01:24:00Z">
              <w:r>
                <w:rPr>
                  <w:lang w:val="en-US"/>
                </w:rPr>
                <w:t>Receipt_id</w:t>
              </w:r>
            </w:ins>
          </w:p>
        </w:tc>
        <w:tc>
          <w:tcPr>
            <w:tcW w:w="1300" w:type="dxa"/>
            <w:noWrap/>
          </w:tcPr>
          <w:p w14:paraId="59F69312" w14:textId="77777777" w:rsidR="00D10B12" w:rsidRDefault="00D10B12" w:rsidP="00870304">
            <w:pPr>
              <w:spacing w:line="276" w:lineRule="auto"/>
              <w:rPr>
                <w:ins w:id="51434" w:author="Tran Huan" w:date="2018-12-03T01:24:00Z"/>
                <w:lang w:val="en-US"/>
              </w:rPr>
            </w:pPr>
            <w:ins w:id="51435" w:author="Tran Huan" w:date="2018-12-03T01:24:00Z">
              <w:r>
                <w:rPr>
                  <w:lang w:val="en-US"/>
                </w:rPr>
                <w:t>numeric</w:t>
              </w:r>
            </w:ins>
          </w:p>
        </w:tc>
        <w:tc>
          <w:tcPr>
            <w:tcW w:w="1098" w:type="dxa"/>
            <w:noWrap/>
            <w:vAlign w:val="center"/>
          </w:tcPr>
          <w:p w14:paraId="6374F0AE" w14:textId="77777777" w:rsidR="00D10B12" w:rsidRPr="00FD2760" w:rsidRDefault="00D10B12" w:rsidP="00870304">
            <w:pPr>
              <w:spacing w:line="276" w:lineRule="auto"/>
              <w:jc w:val="center"/>
              <w:rPr>
                <w:ins w:id="51436" w:author="Tran Huan" w:date="2018-12-03T01:24:00Z"/>
              </w:rPr>
            </w:pPr>
          </w:p>
        </w:tc>
        <w:tc>
          <w:tcPr>
            <w:tcW w:w="838" w:type="dxa"/>
            <w:noWrap/>
            <w:vAlign w:val="center"/>
          </w:tcPr>
          <w:p w14:paraId="18422692" w14:textId="77777777" w:rsidR="00D10B12" w:rsidRPr="00FD2760" w:rsidRDefault="00D10B12" w:rsidP="00870304">
            <w:pPr>
              <w:spacing w:line="276" w:lineRule="auto"/>
              <w:jc w:val="center"/>
              <w:rPr>
                <w:ins w:id="51437" w:author="Tran Huan" w:date="2018-12-03T01:24:00Z"/>
              </w:rPr>
            </w:pPr>
          </w:p>
        </w:tc>
        <w:tc>
          <w:tcPr>
            <w:tcW w:w="823" w:type="dxa"/>
            <w:noWrap/>
            <w:vAlign w:val="center"/>
          </w:tcPr>
          <w:p w14:paraId="3CCE5CF8" w14:textId="77777777" w:rsidR="00D10B12" w:rsidRPr="00FD2760" w:rsidRDefault="00D10B12" w:rsidP="00870304">
            <w:pPr>
              <w:spacing w:line="276" w:lineRule="auto"/>
              <w:jc w:val="center"/>
              <w:rPr>
                <w:ins w:id="51438" w:author="Tran Huan" w:date="2018-12-03T01:24:00Z"/>
                <w:lang w:val="en-US"/>
              </w:rPr>
            </w:pPr>
            <w:ins w:id="51439" w:author="Tran Huan" w:date="2018-12-03T01:24:00Z">
              <w:r>
                <w:rPr>
                  <w:lang w:val="en-US"/>
                </w:rPr>
                <w:t>X</w:t>
              </w:r>
            </w:ins>
          </w:p>
        </w:tc>
        <w:tc>
          <w:tcPr>
            <w:tcW w:w="2228" w:type="dxa"/>
            <w:noWrap/>
          </w:tcPr>
          <w:p w14:paraId="53D17D32" w14:textId="77777777" w:rsidR="00D10B12" w:rsidRDefault="00D10B12" w:rsidP="00870304">
            <w:pPr>
              <w:spacing w:line="276" w:lineRule="auto"/>
              <w:rPr>
                <w:ins w:id="51440" w:author="Tran Huan" w:date="2018-12-03T01:24:00Z"/>
                <w:lang w:val="en-US"/>
              </w:rPr>
            </w:pPr>
            <w:ins w:id="51441" w:author="Tran Huan" w:date="2018-12-03T01:24:00Z">
              <w:r>
                <w:rPr>
                  <w:lang w:val="en-US"/>
                </w:rPr>
                <w:t>ID biên nhận</w:t>
              </w:r>
            </w:ins>
          </w:p>
        </w:tc>
      </w:tr>
      <w:tr w:rsidR="00D10B12" w:rsidRPr="001856AA" w14:paraId="3A554486" w14:textId="77777777" w:rsidTr="00870304">
        <w:trPr>
          <w:trHeight w:val="300"/>
          <w:ins w:id="51442" w:author="Tran Huan" w:date="2018-12-03T01:24:00Z"/>
        </w:trPr>
        <w:tc>
          <w:tcPr>
            <w:tcW w:w="708" w:type="dxa"/>
            <w:noWrap/>
            <w:vAlign w:val="center"/>
          </w:tcPr>
          <w:p w14:paraId="31E9192D" w14:textId="77777777" w:rsidR="00D10B12" w:rsidRDefault="00D10B12" w:rsidP="00870304">
            <w:pPr>
              <w:spacing w:line="276" w:lineRule="auto"/>
              <w:jc w:val="center"/>
              <w:rPr>
                <w:ins w:id="51443" w:author="Tran Huan" w:date="2018-12-03T01:24:00Z"/>
                <w:lang w:val="en-US"/>
              </w:rPr>
            </w:pPr>
            <w:ins w:id="51444" w:author="Tran Huan" w:date="2018-12-03T01:24:00Z">
              <w:r>
                <w:rPr>
                  <w:lang w:val="en-US"/>
                </w:rPr>
                <w:t>4</w:t>
              </w:r>
            </w:ins>
          </w:p>
        </w:tc>
        <w:tc>
          <w:tcPr>
            <w:tcW w:w="2484" w:type="dxa"/>
            <w:noWrap/>
          </w:tcPr>
          <w:p w14:paraId="56779728" w14:textId="77777777" w:rsidR="00D10B12" w:rsidRDefault="00D10B12" w:rsidP="00870304">
            <w:pPr>
              <w:spacing w:line="276" w:lineRule="auto"/>
              <w:rPr>
                <w:ins w:id="51445" w:author="Tran Huan" w:date="2018-12-03T01:24:00Z"/>
                <w:lang w:val="en-US"/>
              </w:rPr>
            </w:pPr>
            <w:ins w:id="51446" w:author="Tran Huan" w:date="2018-12-03T01:24:00Z">
              <w:r>
                <w:rPr>
                  <w:lang w:val="en-US"/>
                </w:rPr>
                <w:t>sn</w:t>
              </w:r>
            </w:ins>
          </w:p>
        </w:tc>
        <w:tc>
          <w:tcPr>
            <w:tcW w:w="1300" w:type="dxa"/>
            <w:noWrap/>
          </w:tcPr>
          <w:p w14:paraId="44EEC222" w14:textId="77777777" w:rsidR="00D10B12" w:rsidRDefault="00D10B12" w:rsidP="00870304">
            <w:pPr>
              <w:spacing w:line="276" w:lineRule="auto"/>
              <w:rPr>
                <w:ins w:id="51447" w:author="Tran Huan" w:date="2018-12-03T01:24:00Z"/>
                <w:lang w:val="en-US"/>
              </w:rPr>
            </w:pPr>
            <w:ins w:id="51448" w:author="Tran Huan" w:date="2018-12-03T01:24:00Z">
              <w:r>
                <w:rPr>
                  <w:lang w:val="en-US"/>
                </w:rPr>
                <w:t>datetime</w:t>
              </w:r>
            </w:ins>
          </w:p>
        </w:tc>
        <w:tc>
          <w:tcPr>
            <w:tcW w:w="1098" w:type="dxa"/>
            <w:noWrap/>
            <w:vAlign w:val="center"/>
          </w:tcPr>
          <w:p w14:paraId="169A5BB6" w14:textId="77777777" w:rsidR="00D10B12" w:rsidRPr="00FD2760" w:rsidRDefault="00D10B12" w:rsidP="00870304">
            <w:pPr>
              <w:spacing w:line="276" w:lineRule="auto"/>
              <w:jc w:val="center"/>
              <w:rPr>
                <w:ins w:id="51449" w:author="Tran Huan" w:date="2018-12-03T01:24:00Z"/>
              </w:rPr>
            </w:pPr>
          </w:p>
        </w:tc>
        <w:tc>
          <w:tcPr>
            <w:tcW w:w="838" w:type="dxa"/>
            <w:noWrap/>
            <w:vAlign w:val="center"/>
          </w:tcPr>
          <w:p w14:paraId="3ABD01ED" w14:textId="77777777" w:rsidR="00D10B12" w:rsidRPr="00FD2760" w:rsidRDefault="00D10B12" w:rsidP="00870304">
            <w:pPr>
              <w:spacing w:line="276" w:lineRule="auto"/>
              <w:jc w:val="center"/>
              <w:rPr>
                <w:ins w:id="51450" w:author="Tran Huan" w:date="2018-12-03T01:24:00Z"/>
              </w:rPr>
            </w:pPr>
          </w:p>
        </w:tc>
        <w:tc>
          <w:tcPr>
            <w:tcW w:w="823" w:type="dxa"/>
            <w:noWrap/>
            <w:vAlign w:val="center"/>
          </w:tcPr>
          <w:p w14:paraId="7FFFAC66" w14:textId="77777777" w:rsidR="00D10B12" w:rsidRPr="00FD2760" w:rsidRDefault="00D10B12" w:rsidP="00870304">
            <w:pPr>
              <w:spacing w:line="276" w:lineRule="auto"/>
              <w:jc w:val="center"/>
              <w:rPr>
                <w:ins w:id="51451" w:author="Tran Huan" w:date="2018-12-03T01:24:00Z"/>
                <w:lang w:val="en-US"/>
              </w:rPr>
            </w:pPr>
          </w:p>
        </w:tc>
        <w:tc>
          <w:tcPr>
            <w:tcW w:w="2228" w:type="dxa"/>
            <w:noWrap/>
          </w:tcPr>
          <w:p w14:paraId="0E85B3F4" w14:textId="77777777" w:rsidR="00D10B12" w:rsidRDefault="00D10B12" w:rsidP="00870304">
            <w:pPr>
              <w:spacing w:line="276" w:lineRule="auto"/>
              <w:rPr>
                <w:ins w:id="51452" w:author="Tran Huan" w:date="2018-12-03T01:24:00Z"/>
                <w:lang w:val="en-US"/>
              </w:rPr>
            </w:pPr>
            <w:ins w:id="51453" w:author="Tran Huan" w:date="2018-12-03T01:24:00Z">
              <w:r>
                <w:rPr>
                  <w:lang w:val="en-US"/>
                </w:rPr>
                <w:t>Ngày áp dụng</w:t>
              </w:r>
            </w:ins>
          </w:p>
        </w:tc>
      </w:tr>
      <w:tr w:rsidR="00D10B12" w:rsidRPr="001856AA" w14:paraId="3CF596FD" w14:textId="77777777" w:rsidTr="00870304">
        <w:trPr>
          <w:trHeight w:val="300"/>
          <w:ins w:id="51454" w:author="Tran Huan" w:date="2018-12-03T01:24:00Z"/>
        </w:trPr>
        <w:tc>
          <w:tcPr>
            <w:tcW w:w="708" w:type="dxa"/>
            <w:noWrap/>
            <w:vAlign w:val="center"/>
            <w:hideMark/>
          </w:tcPr>
          <w:p w14:paraId="74329AF3" w14:textId="77777777" w:rsidR="00D10B12" w:rsidRPr="00FD2760" w:rsidRDefault="00D10B12" w:rsidP="00870304">
            <w:pPr>
              <w:spacing w:line="276" w:lineRule="auto"/>
              <w:jc w:val="center"/>
              <w:rPr>
                <w:ins w:id="51455" w:author="Tran Huan" w:date="2018-12-03T01:24:00Z"/>
                <w:lang w:val="en-US"/>
              </w:rPr>
            </w:pPr>
            <w:ins w:id="51456" w:author="Tran Huan" w:date="2018-12-03T01:24:00Z">
              <w:r>
                <w:rPr>
                  <w:lang w:val="en-US"/>
                </w:rPr>
                <w:t>5</w:t>
              </w:r>
            </w:ins>
          </w:p>
        </w:tc>
        <w:tc>
          <w:tcPr>
            <w:tcW w:w="2484" w:type="dxa"/>
            <w:noWrap/>
            <w:hideMark/>
          </w:tcPr>
          <w:p w14:paraId="546F470D" w14:textId="77777777" w:rsidR="00D10B12" w:rsidRPr="00FD2760" w:rsidRDefault="00D10B12" w:rsidP="00870304">
            <w:pPr>
              <w:spacing w:line="276" w:lineRule="auto"/>
              <w:rPr>
                <w:ins w:id="51457" w:author="Tran Huan" w:date="2018-12-03T01:24:00Z"/>
              </w:rPr>
            </w:pPr>
            <w:ins w:id="51458" w:author="Tran Huan" w:date="2018-12-03T01:24:00Z">
              <w:r w:rsidRPr="00FD2760">
                <w:t>status</w:t>
              </w:r>
            </w:ins>
          </w:p>
        </w:tc>
        <w:tc>
          <w:tcPr>
            <w:tcW w:w="1300" w:type="dxa"/>
            <w:noWrap/>
            <w:hideMark/>
          </w:tcPr>
          <w:p w14:paraId="4C05916B" w14:textId="77777777" w:rsidR="00D10B12" w:rsidRPr="00FD2760" w:rsidRDefault="00D10B12" w:rsidP="00870304">
            <w:pPr>
              <w:spacing w:line="276" w:lineRule="auto"/>
              <w:rPr>
                <w:ins w:id="51459" w:author="Tran Huan" w:date="2018-12-03T01:24:00Z"/>
              </w:rPr>
            </w:pPr>
            <w:ins w:id="51460" w:author="Tran Huan" w:date="2018-12-03T01:24:00Z">
              <w:r w:rsidRPr="00FD2760">
                <w:t>character varying</w:t>
              </w:r>
            </w:ins>
          </w:p>
        </w:tc>
        <w:tc>
          <w:tcPr>
            <w:tcW w:w="1098" w:type="dxa"/>
            <w:noWrap/>
            <w:vAlign w:val="center"/>
            <w:hideMark/>
          </w:tcPr>
          <w:p w14:paraId="0CA88B98" w14:textId="77777777" w:rsidR="00D10B12" w:rsidRPr="00FD2760" w:rsidRDefault="00D10B12" w:rsidP="00870304">
            <w:pPr>
              <w:spacing w:line="276" w:lineRule="auto"/>
              <w:jc w:val="center"/>
              <w:rPr>
                <w:ins w:id="51461" w:author="Tran Huan" w:date="2018-12-03T01:24:00Z"/>
              </w:rPr>
            </w:pPr>
            <w:ins w:id="51462" w:author="Tran Huan" w:date="2018-12-03T01:24:00Z">
              <w:r w:rsidRPr="00FD2760">
                <w:t>X</w:t>
              </w:r>
            </w:ins>
          </w:p>
        </w:tc>
        <w:tc>
          <w:tcPr>
            <w:tcW w:w="838" w:type="dxa"/>
            <w:noWrap/>
            <w:vAlign w:val="center"/>
            <w:hideMark/>
          </w:tcPr>
          <w:p w14:paraId="38FFF1E7" w14:textId="77777777" w:rsidR="00D10B12" w:rsidRPr="00FD2760" w:rsidRDefault="00D10B12" w:rsidP="00870304">
            <w:pPr>
              <w:spacing w:line="276" w:lineRule="auto"/>
              <w:jc w:val="center"/>
              <w:rPr>
                <w:ins w:id="51463" w:author="Tran Huan" w:date="2018-12-03T01:24:00Z"/>
              </w:rPr>
            </w:pPr>
          </w:p>
        </w:tc>
        <w:tc>
          <w:tcPr>
            <w:tcW w:w="823" w:type="dxa"/>
            <w:noWrap/>
            <w:vAlign w:val="center"/>
            <w:hideMark/>
          </w:tcPr>
          <w:p w14:paraId="4DF000C9" w14:textId="77777777" w:rsidR="00D10B12" w:rsidRPr="00FD2760" w:rsidRDefault="00D10B12" w:rsidP="00870304">
            <w:pPr>
              <w:spacing w:line="276" w:lineRule="auto"/>
              <w:jc w:val="center"/>
              <w:rPr>
                <w:ins w:id="51464" w:author="Tran Huan" w:date="2018-12-03T01:24:00Z"/>
              </w:rPr>
            </w:pPr>
          </w:p>
        </w:tc>
        <w:tc>
          <w:tcPr>
            <w:tcW w:w="2228" w:type="dxa"/>
            <w:noWrap/>
            <w:hideMark/>
          </w:tcPr>
          <w:p w14:paraId="0B5AFF02" w14:textId="77777777" w:rsidR="00D10B12" w:rsidRPr="00FD2760" w:rsidRDefault="00D10B12" w:rsidP="00870304">
            <w:pPr>
              <w:keepNext/>
              <w:spacing w:line="276" w:lineRule="auto"/>
              <w:rPr>
                <w:ins w:id="51465" w:author="Tran Huan" w:date="2018-12-03T01:24:00Z"/>
              </w:rPr>
            </w:pPr>
            <w:ins w:id="51466" w:author="Tran Huan" w:date="2018-12-03T01:24:00Z">
              <w:r w:rsidRPr="00FD2760">
                <w:t>Trạng thái</w:t>
              </w:r>
            </w:ins>
          </w:p>
        </w:tc>
      </w:tr>
    </w:tbl>
    <w:p w14:paraId="34AE48A5" w14:textId="2DD8CB50" w:rsidR="00D10B12" w:rsidRPr="00266AC8" w:rsidRDefault="00D10B12" w:rsidP="00F72AE0">
      <w:pPr>
        <w:pStyle w:val="Caption"/>
        <w:rPr>
          <w:ins w:id="51467" w:author="Tran Huan" w:date="2018-12-03T01:24:00Z"/>
        </w:rPr>
        <w:pPrChange w:id="51468" w:author="Tran Huan" w:date="2018-12-03T02:05:00Z">
          <w:pPr>
            <w:pStyle w:val="Caption"/>
          </w:pPr>
        </w:pPrChange>
      </w:pPr>
      <w:bookmarkStart w:id="51469" w:name="_Toc530993047"/>
      <w:bookmarkStart w:id="51470" w:name="_Toc531584525"/>
      <w:ins w:id="51471" w:author="Tran Huan" w:date="2018-12-03T01:24:00Z">
        <w:r>
          <w:t xml:space="preserve">Bảng </w:t>
        </w:r>
      </w:ins>
      <w:ins w:id="51472" w:author="Tran Huan" w:date="2018-12-03T02:43:00Z">
        <w:r w:rsidR="00867A6B">
          <w:fldChar w:fldCharType="begin"/>
        </w:r>
        <w:r w:rsidR="00867A6B">
          <w:instrText xml:space="preserve"> STYLEREF 1 \s </w:instrText>
        </w:r>
      </w:ins>
      <w:r w:rsidR="00867A6B">
        <w:fldChar w:fldCharType="separate"/>
      </w:r>
      <w:r w:rsidR="00867A6B">
        <w:rPr>
          <w:noProof/>
        </w:rPr>
        <w:t>4</w:t>
      </w:r>
      <w:ins w:id="51473"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51474" w:author="Tran Huan" w:date="2018-12-03T02:43:00Z">
        <w:r w:rsidR="00867A6B">
          <w:rPr>
            <w:noProof/>
          </w:rPr>
          <w:t>29</w:t>
        </w:r>
        <w:r w:rsidR="00867A6B">
          <w:fldChar w:fldCharType="end"/>
        </w:r>
      </w:ins>
      <w:ins w:id="51475" w:author="Tran Huan" w:date="2018-12-03T01:24:00Z">
        <w:r w:rsidRPr="00C72765">
          <w:t xml:space="preserve"> </w:t>
        </w:r>
        <w:r w:rsidRPr="008F40CD">
          <w:rPr>
            <w:i/>
          </w:rPr>
          <w:t>Bảng dữ liệu túi giặt</w:t>
        </w:r>
        <w:bookmarkEnd w:id="51469"/>
        <w:bookmarkEnd w:id="51470"/>
      </w:ins>
    </w:p>
    <w:p w14:paraId="1D25A887" w14:textId="77777777" w:rsidR="00D10B12" w:rsidRDefault="00D10B12" w:rsidP="00D10B12">
      <w:pPr>
        <w:rPr>
          <w:ins w:id="51476" w:author="Tran Huan" w:date="2018-12-03T01:24:00Z"/>
          <w:b/>
          <w:lang w:val="en-US"/>
        </w:rPr>
      </w:pPr>
      <w:ins w:id="51477" w:author="Tran Huan" w:date="2018-12-03T01:24:00Z">
        <w:r>
          <w:rPr>
            <w:b/>
            <w:lang w:val="en-US"/>
          </w:rPr>
          <w:t>BẢNG WASH_BAG_DETAIL</w:t>
        </w:r>
      </w:ins>
    </w:p>
    <w:tbl>
      <w:tblPr>
        <w:tblStyle w:val="TableGrid"/>
        <w:tblW w:w="8890" w:type="dxa"/>
        <w:tblLook w:val="04A0" w:firstRow="1" w:lastRow="0" w:firstColumn="1" w:lastColumn="0" w:noHBand="0" w:noVBand="1"/>
      </w:tblPr>
      <w:tblGrid>
        <w:gridCol w:w="810"/>
        <w:gridCol w:w="1863"/>
        <w:gridCol w:w="1169"/>
        <w:gridCol w:w="855"/>
        <w:gridCol w:w="838"/>
        <w:gridCol w:w="1205"/>
        <w:gridCol w:w="2218"/>
      </w:tblGrid>
      <w:tr w:rsidR="00D10B12" w:rsidRPr="00CF0C7E" w14:paraId="247BEB2A" w14:textId="77777777" w:rsidTr="00870304">
        <w:trPr>
          <w:trHeight w:val="300"/>
          <w:ins w:id="51478" w:author="Tran Huan" w:date="2018-12-03T01:24:00Z"/>
        </w:trPr>
        <w:tc>
          <w:tcPr>
            <w:tcW w:w="810" w:type="dxa"/>
            <w:noWrap/>
            <w:vAlign w:val="center"/>
            <w:hideMark/>
          </w:tcPr>
          <w:p w14:paraId="48BEFA91" w14:textId="77777777" w:rsidR="00D10B12" w:rsidRPr="00CF0C7E" w:rsidRDefault="00D10B12" w:rsidP="00870304">
            <w:pPr>
              <w:spacing w:line="276" w:lineRule="auto"/>
              <w:jc w:val="center"/>
              <w:rPr>
                <w:ins w:id="51479" w:author="Tran Huan" w:date="2018-12-03T01:24:00Z"/>
                <w:b/>
                <w:bCs/>
              </w:rPr>
            </w:pPr>
            <w:ins w:id="51480" w:author="Tran Huan" w:date="2018-12-03T01:24:00Z">
              <w:r w:rsidRPr="00CF0C7E">
                <w:rPr>
                  <w:b/>
                  <w:bCs/>
                  <w:lang w:val="da-DK"/>
                </w:rPr>
                <w:t>STT</w:t>
              </w:r>
            </w:ins>
          </w:p>
        </w:tc>
        <w:tc>
          <w:tcPr>
            <w:tcW w:w="1828" w:type="dxa"/>
            <w:noWrap/>
            <w:vAlign w:val="center"/>
            <w:hideMark/>
          </w:tcPr>
          <w:p w14:paraId="619F5701" w14:textId="77777777" w:rsidR="00D10B12" w:rsidRPr="00CF0C7E" w:rsidRDefault="00D10B12" w:rsidP="00870304">
            <w:pPr>
              <w:spacing w:line="276" w:lineRule="auto"/>
              <w:jc w:val="center"/>
              <w:rPr>
                <w:ins w:id="51481" w:author="Tran Huan" w:date="2018-12-03T01:24:00Z"/>
                <w:b/>
                <w:bCs/>
              </w:rPr>
            </w:pPr>
            <w:ins w:id="51482" w:author="Tran Huan" w:date="2018-12-03T01:24:00Z">
              <w:r w:rsidRPr="00CF0C7E">
                <w:rPr>
                  <w:b/>
                  <w:bCs/>
                  <w:lang w:val="da-DK"/>
                </w:rPr>
                <w:t>Tên trường</w:t>
              </w:r>
            </w:ins>
          </w:p>
        </w:tc>
        <w:tc>
          <w:tcPr>
            <w:tcW w:w="1149" w:type="dxa"/>
            <w:noWrap/>
            <w:vAlign w:val="center"/>
            <w:hideMark/>
          </w:tcPr>
          <w:p w14:paraId="38D9A265" w14:textId="77777777" w:rsidR="00D10B12" w:rsidRPr="00CF0C7E" w:rsidRDefault="00D10B12" w:rsidP="00870304">
            <w:pPr>
              <w:spacing w:line="276" w:lineRule="auto"/>
              <w:jc w:val="center"/>
              <w:rPr>
                <w:ins w:id="51483" w:author="Tran Huan" w:date="2018-12-03T01:24:00Z"/>
                <w:b/>
                <w:bCs/>
              </w:rPr>
            </w:pPr>
            <w:ins w:id="51484" w:author="Tran Huan" w:date="2018-12-03T01:24:00Z">
              <w:r w:rsidRPr="00CF0C7E">
                <w:rPr>
                  <w:b/>
                  <w:bCs/>
                  <w:lang w:val="da-DK"/>
                </w:rPr>
                <w:t>Kiểu</w:t>
              </w:r>
            </w:ins>
          </w:p>
        </w:tc>
        <w:tc>
          <w:tcPr>
            <w:tcW w:w="855" w:type="dxa"/>
            <w:noWrap/>
            <w:vAlign w:val="center"/>
            <w:hideMark/>
          </w:tcPr>
          <w:p w14:paraId="1037DF27" w14:textId="77777777" w:rsidR="00D10B12" w:rsidRPr="00CF0C7E" w:rsidRDefault="00D10B12" w:rsidP="00870304">
            <w:pPr>
              <w:spacing w:line="276" w:lineRule="auto"/>
              <w:jc w:val="center"/>
              <w:rPr>
                <w:ins w:id="51485" w:author="Tran Huan" w:date="2018-12-03T01:24:00Z"/>
                <w:b/>
                <w:bCs/>
              </w:rPr>
            </w:pPr>
            <w:ins w:id="51486" w:author="Tran Huan" w:date="2018-12-03T01:24:00Z">
              <w:r w:rsidRPr="00CF0C7E">
                <w:rPr>
                  <w:b/>
                  <w:bCs/>
                  <w:lang w:val="da-DK"/>
                </w:rPr>
                <w:t>Chấp nhận Null</w:t>
              </w:r>
            </w:ins>
          </w:p>
        </w:tc>
        <w:tc>
          <w:tcPr>
            <w:tcW w:w="825" w:type="dxa"/>
            <w:noWrap/>
            <w:vAlign w:val="center"/>
            <w:hideMark/>
          </w:tcPr>
          <w:p w14:paraId="4A788235" w14:textId="77777777" w:rsidR="00D10B12" w:rsidRPr="00CF0C7E" w:rsidRDefault="00D10B12" w:rsidP="00870304">
            <w:pPr>
              <w:spacing w:line="276" w:lineRule="auto"/>
              <w:jc w:val="center"/>
              <w:rPr>
                <w:ins w:id="51487" w:author="Tran Huan" w:date="2018-12-03T01:24:00Z"/>
                <w:b/>
                <w:bCs/>
              </w:rPr>
            </w:pPr>
            <w:ins w:id="51488" w:author="Tran Huan" w:date="2018-12-03T01:24:00Z">
              <w:r w:rsidRPr="00CF0C7E">
                <w:rPr>
                  <w:b/>
                  <w:bCs/>
                  <w:lang w:val="da-DK"/>
                </w:rPr>
                <w:t>Khóa chính</w:t>
              </w:r>
            </w:ins>
          </w:p>
        </w:tc>
        <w:tc>
          <w:tcPr>
            <w:tcW w:w="1205" w:type="dxa"/>
            <w:noWrap/>
            <w:vAlign w:val="center"/>
            <w:hideMark/>
          </w:tcPr>
          <w:p w14:paraId="0C27F716" w14:textId="77777777" w:rsidR="00D10B12" w:rsidRPr="00CF0C7E" w:rsidRDefault="00D10B12" w:rsidP="00870304">
            <w:pPr>
              <w:spacing w:line="276" w:lineRule="auto"/>
              <w:jc w:val="center"/>
              <w:rPr>
                <w:ins w:id="51489" w:author="Tran Huan" w:date="2018-12-03T01:24:00Z"/>
                <w:b/>
                <w:bCs/>
              </w:rPr>
            </w:pPr>
            <w:ins w:id="51490" w:author="Tran Huan" w:date="2018-12-03T01:24:00Z">
              <w:r w:rsidRPr="00CF0C7E">
                <w:rPr>
                  <w:b/>
                  <w:bCs/>
                  <w:lang w:val="da-DK"/>
                </w:rPr>
                <w:t>Khóa ngoại</w:t>
              </w:r>
            </w:ins>
          </w:p>
        </w:tc>
        <w:tc>
          <w:tcPr>
            <w:tcW w:w="2218" w:type="dxa"/>
            <w:noWrap/>
            <w:vAlign w:val="center"/>
            <w:hideMark/>
          </w:tcPr>
          <w:p w14:paraId="743EB392" w14:textId="77777777" w:rsidR="00D10B12" w:rsidRPr="00CF0C7E" w:rsidRDefault="00D10B12" w:rsidP="00870304">
            <w:pPr>
              <w:spacing w:line="276" w:lineRule="auto"/>
              <w:jc w:val="center"/>
              <w:rPr>
                <w:ins w:id="51491" w:author="Tran Huan" w:date="2018-12-03T01:24:00Z"/>
                <w:b/>
                <w:bCs/>
              </w:rPr>
            </w:pPr>
            <w:ins w:id="51492" w:author="Tran Huan" w:date="2018-12-03T01:24:00Z">
              <w:r w:rsidRPr="00CF0C7E">
                <w:rPr>
                  <w:b/>
                  <w:bCs/>
                  <w:lang w:val="da-DK"/>
                </w:rPr>
                <w:t>Mô tả</w:t>
              </w:r>
            </w:ins>
          </w:p>
        </w:tc>
      </w:tr>
      <w:tr w:rsidR="00D10B12" w:rsidRPr="00CF0C7E" w14:paraId="77C07F60" w14:textId="77777777" w:rsidTr="00870304">
        <w:trPr>
          <w:trHeight w:val="300"/>
          <w:ins w:id="51493" w:author="Tran Huan" w:date="2018-12-03T01:24:00Z"/>
        </w:trPr>
        <w:tc>
          <w:tcPr>
            <w:tcW w:w="810" w:type="dxa"/>
            <w:noWrap/>
            <w:hideMark/>
          </w:tcPr>
          <w:p w14:paraId="40F97F4D" w14:textId="77777777" w:rsidR="00D10B12" w:rsidRPr="00FD2760" w:rsidRDefault="00D10B12" w:rsidP="00870304">
            <w:pPr>
              <w:spacing w:line="276" w:lineRule="auto"/>
              <w:rPr>
                <w:ins w:id="51494" w:author="Tran Huan" w:date="2018-12-03T01:24:00Z"/>
              </w:rPr>
            </w:pPr>
            <w:ins w:id="51495" w:author="Tran Huan" w:date="2018-12-03T01:24:00Z">
              <w:r w:rsidRPr="00FD2760">
                <w:t>1</w:t>
              </w:r>
            </w:ins>
          </w:p>
        </w:tc>
        <w:tc>
          <w:tcPr>
            <w:tcW w:w="1828" w:type="dxa"/>
            <w:noWrap/>
            <w:hideMark/>
          </w:tcPr>
          <w:p w14:paraId="3E958D08" w14:textId="77777777" w:rsidR="00D10B12" w:rsidRPr="00FD2760" w:rsidRDefault="00D10B12" w:rsidP="00870304">
            <w:pPr>
              <w:spacing w:line="276" w:lineRule="auto"/>
              <w:rPr>
                <w:ins w:id="51496" w:author="Tran Huan" w:date="2018-12-03T01:24:00Z"/>
              </w:rPr>
            </w:pPr>
            <w:ins w:id="51497" w:author="Tran Huan" w:date="2018-12-03T01:24:00Z">
              <w:r w:rsidRPr="00FD2760">
                <w:t>id</w:t>
              </w:r>
            </w:ins>
          </w:p>
        </w:tc>
        <w:tc>
          <w:tcPr>
            <w:tcW w:w="1149" w:type="dxa"/>
            <w:noWrap/>
            <w:hideMark/>
          </w:tcPr>
          <w:p w14:paraId="0A504081" w14:textId="77777777" w:rsidR="00D10B12" w:rsidRPr="00FD2760" w:rsidRDefault="00D10B12" w:rsidP="00870304">
            <w:pPr>
              <w:spacing w:line="276" w:lineRule="auto"/>
              <w:rPr>
                <w:ins w:id="51498" w:author="Tran Huan" w:date="2018-12-03T01:24:00Z"/>
              </w:rPr>
            </w:pPr>
            <w:ins w:id="51499" w:author="Tran Huan" w:date="2018-12-03T01:24:00Z">
              <w:r w:rsidRPr="00FD2760">
                <w:t>numeric</w:t>
              </w:r>
            </w:ins>
          </w:p>
        </w:tc>
        <w:tc>
          <w:tcPr>
            <w:tcW w:w="855" w:type="dxa"/>
            <w:noWrap/>
            <w:vAlign w:val="center"/>
            <w:hideMark/>
          </w:tcPr>
          <w:p w14:paraId="43C74B1D" w14:textId="77777777" w:rsidR="00D10B12" w:rsidRPr="00FD2760" w:rsidRDefault="00D10B12" w:rsidP="00870304">
            <w:pPr>
              <w:spacing w:line="276" w:lineRule="auto"/>
              <w:jc w:val="center"/>
              <w:rPr>
                <w:ins w:id="51500" w:author="Tran Huan" w:date="2018-12-03T01:24:00Z"/>
              </w:rPr>
            </w:pPr>
          </w:p>
        </w:tc>
        <w:tc>
          <w:tcPr>
            <w:tcW w:w="825" w:type="dxa"/>
            <w:noWrap/>
            <w:vAlign w:val="center"/>
            <w:hideMark/>
          </w:tcPr>
          <w:p w14:paraId="4F995E7E" w14:textId="77777777" w:rsidR="00D10B12" w:rsidRPr="00FD2760" w:rsidRDefault="00D10B12" w:rsidP="00870304">
            <w:pPr>
              <w:spacing w:line="276" w:lineRule="auto"/>
              <w:jc w:val="center"/>
              <w:rPr>
                <w:ins w:id="51501" w:author="Tran Huan" w:date="2018-12-03T01:24:00Z"/>
              </w:rPr>
            </w:pPr>
            <w:ins w:id="51502" w:author="Tran Huan" w:date="2018-12-03T01:24:00Z">
              <w:r w:rsidRPr="00FD2760">
                <w:t>X</w:t>
              </w:r>
            </w:ins>
          </w:p>
        </w:tc>
        <w:tc>
          <w:tcPr>
            <w:tcW w:w="1205" w:type="dxa"/>
            <w:noWrap/>
            <w:vAlign w:val="center"/>
            <w:hideMark/>
          </w:tcPr>
          <w:p w14:paraId="49CAE223" w14:textId="77777777" w:rsidR="00D10B12" w:rsidRPr="00FD2760" w:rsidRDefault="00D10B12" w:rsidP="00870304">
            <w:pPr>
              <w:spacing w:line="276" w:lineRule="auto"/>
              <w:jc w:val="center"/>
              <w:rPr>
                <w:ins w:id="51503" w:author="Tran Huan" w:date="2018-12-03T01:24:00Z"/>
              </w:rPr>
            </w:pPr>
          </w:p>
        </w:tc>
        <w:tc>
          <w:tcPr>
            <w:tcW w:w="2218" w:type="dxa"/>
            <w:noWrap/>
            <w:hideMark/>
          </w:tcPr>
          <w:p w14:paraId="075234CE" w14:textId="77777777" w:rsidR="00D10B12" w:rsidRPr="00C1382B" w:rsidRDefault="00D10B12" w:rsidP="00870304">
            <w:pPr>
              <w:spacing w:line="276" w:lineRule="auto"/>
              <w:rPr>
                <w:ins w:id="51504" w:author="Tran Huan" w:date="2018-12-03T01:24:00Z"/>
                <w:lang w:val="en-US"/>
              </w:rPr>
            </w:pPr>
            <w:ins w:id="51505" w:author="Tran Huan" w:date="2018-12-03T01:24:00Z">
              <w:r w:rsidRPr="00FD2760">
                <w:t xml:space="preserve">ID chi tiết </w:t>
              </w:r>
              <w:r>
                <w:rPr>
                  <w:lang w:val="en-US"/>
                </w:rPr>
                <w:t>túi giặt</w:t>
              </w:r>
            </w:ins>
          </w:p>
        </w:tc>
      </w:tr>
      <w:tr w:rsidR="00D10B12" w:rsidRPr="00CF0C7E" w14:paraId="72B60A6D" w14:textId="77777777" w:rsidTr="00870304">
        <w:trPr>
          <w:trHeight w:val="300"/>
          <w:ins w:id="51506" w:author="Tran Huan" w:date="2018-12-03T01:24:00Z"/>
        </w:trPr>
        <w:tc>
          <w:tcPr>
            <w:tcW w:w="810" w:type="dxa"/>
            <w:noWrap/>
            <w:hideMark/>
          </w:tcPr>
          <w:p w14:paraId="2EE37D16" w14:textId="77777777" w:rsidR="00D10B12" w:rsidRPr="00FD2760" w:rsidRDefault="00D10B12" w:rsidP="00870304">
            <w:pPr>
              <w:spacing w:line="276" w:lineRule="auto"/>
              <w:rPr>
                <w:ins w:id="51507" w:author="Tran Huan" w:date="2018-12-03T01:24:00Z"/>
              </w:rPr>
            </w:pPr>
            <w:ins w:id="51508" w:author="Tran Huan" w:date="2018-12-03T01:24:00Z">
              <w:r w:rsidRPr="00FD2760">
                <w:t>2</w:t>
              </w:r>
            </w:ins>
          </w:p>
        </w:tc>
        <w:tc>
          <w:tcPr>
            <w:tcW w:w="1828" w:type="dxa"/>
            <w:noWrap/>
            <w:hideMark/>
          </w:tcPr>
          <w:p w14:paraId="68428E88" w14:textId="77777777" w:rsidR="00D10B12" w:rsidRPr="00FD2760" w:rsidRDefault="00D10B12" w:rsidP="00870304">
            <w:pPr>
              <w:spacing w:line="276" w:lineRule="auto"/>
              <w:rPr>
                <w:ins w:id="51509" w:author="Tran Huan" w:date="2018-12-03T01:24:00Z"/>
              </w:rPr>
            </w:pPr>
            <w:ins w:id="51510" w:author="Tran Huan" w:date="2018-12-03T01:24:00Z">
              <w:r>
                <w:t>wash_bag</w:t>
              </w:r>
              <w:r w:rsidRPr="00FD2760">
                <w:t>_id</w:t>
              </w:r>
            </w:ins>
          </w:p>
        </w:tc>
        <w:tc>
          <w:tcPr>
            <w:tcW w:w="1149" w:type="dxa"/>
            <w:noWrap/>
            <w:hideMark/>
          </w:tcPr>
          <w:p w14:paraId="5C62D391" w14:textId="77777777" w:rsidR="00D10B12" w:rsidRPr="00FD2760" w:rsidRDefault="00D10B12" w:rsidP="00870304">
            <w:pPr>
              <w:spacing w:line="276" w:lineRule="auto"/>
              <w:rPr>
                <w:ins w:id="51511" w:author="Tran Huan" w:date="2018-12-03T01:24:00Z"/>
              </w:rPr>
            </w:pPr>
            <w:ins w:id="51512" w:author="Tran Huan" w:date="2018-12-03T01:24:00Z">
              <w:r w:rsidRPr="00FD2760">
                <w:t>numeric</w:t>
              </w:r>
            </w:ins>
          </w:p>
        </w:tc>
        <w:tc>
          <w:tcPr>
            <w:tcW w:w="855" w:type="dxa"/>
            <w:noWrap/>
            <w:vAlign w:val="center"/>
            <w:hideMark/>
          </w:tcPr>
          <w:p w14:paraId="565B4B8C" w14:textId="77777777" w:rsidR="00D10B12" w:rsidRPr="00FD2760" w:rsidRDefault="00D10B12" w:rsidP="00870304">
            <w:pPr>
              <w:spacing w:line="276" w:lineRule="auto"/>
              <w:jc w:val="center"/>
              <w:rPr>
                <w:ins w:id="51513" w:author="Tran Huan" w:date="2018-12-03T01:24:00Z"/>
              </w:rPr>
            </w:pPr>
          </w:p>
        </w:tc>
        <w:tc>
          <w:tcPr>
            <w:tcW w:w="825" w:type="dxa"/>
            <w:noWrap/>
            <w:vAlign w:val="center"/>
            <w:hideMark/>
          </w:tcPr>
          <w:p w14:paraId="076E2CF4" w14:textId="77777777" w:rsidR="00D10B12" w:rsidRPr="00FD2760" w:rsidRDefault="00D10B12" w:rsidP="00870304">
            <w:pPr>
              <w:spacing w:line="276" w:lineRule="auto"/>
              <w:jc w:val="center"/>
              <w:rPr>
                <w:ins w:id="51514" w:author="Tran Huan" w:date="2018-12-03T01:24:00Z"/>
              </w:rPr>
            </w:pPr>
          </w:p>
        </w:tc>
        <w:tc>
          <w:tcPr>
            <w:tcW w:w="1205" w:type="dxa"/>
            <w:noWrap/>
            <w:vAlign w:val="center"/>
            <w:hideMark/>
          </w:tcPr>
          <w:p w14:paraId="28BF401E" w14:textId="77777777" w:rsidR="00D10B12" w:rsidRPr="00FD2760" w:rsidRDefault="00D10B12" w:rsidP="00870304">
            <w:pPr>
              <w:spacing w:line="276" w:lineRule="auto"/>
              <w:jc w:val="center"/>
              <w:rPr>
                <w:ins w:id="51515" w:author="Tran Huan" w:date="2018-12-03T01:24:00Z"/>
              </w:rPr>
            </w:pPr>
            <w:ins w:id="51516" w:author="Tran Huan" w:date="2018-12-03T01:24:00Z">
              <w:r w:rsidRPr="00FD2760">
                <w:t>X</w:t>
              </w:r>
            </w:ins>
          </w:p>
        </w:tc>
        <w:tc>
          <w:tcPr>
            <w:tcW w:w="2218" w:type="dxa"/>
            <w:noWrap/>
            <w:hideMark/>
          </w:tcPr>
          <w:p w14:paraId="4C0B9092" w14:textId="77777777" w:rsidR="00D10B12" w:rsidRPr="00C1382B" w:rsidRDefault="00D10B12" w:rsidP="00870304">
            <w:pPr>
              <w:spacing w:line="276" w:lineRule="auto"/>
              <w:rPr>
                <w:ins w:id="51517" w:author="Tran Huan" w:date="2018-12-03T01:24:00Z"/>
                <w:lang w:val="en-US"/>
              </w:rPr>
            </w:pPr>
            <w:ins w:id="51518" w:author="Tran Huan" w:date="2018-12-03T01:24:00Z">
              <w:r w:rsidRPr="00FD2760">
                <w:t xml:space="preserve">ID </w:t>
              </w:r>
              <w:r>
                <w:rPr>
                  <w:lang w:val="en-US"/>
                </w:rPr>
                <w:t>túi giặt</w:t>
              </w:r>
            </w:ins>
          </w:p>
        </w:tc>
      </w:tr>
      <w:tr w:rsidR="00D10B12" w:rsidRPr="00CF0C7E" w14:paraId="20C11125" w14:textId="77777777" w:rsidTr="00870304">
        <w:trPr>
          <w:trHeight w:val="300"/>
          <w:ins w:id="51519" w:author="Tran Huan" w:date="2018-12-03T01:24:00Z"/>
        </w:trPr>
        <w:tc>
          <w:tcPr>
            <w:tcW w:w="810" w:type="dxa"/>
            <w:noWrap/>
            <w:hideMark/>
          </w:tcPr>
          <w:p w14:paraId="4CBAEC30" w14:textId="77777777" w:rsidR="00D10B12" w:rsidRPr="00FD2760" w:rsidRDefault="00D10B12" w:rsidP="00870304">
            <w:pPr>
              <w:spacing w:line="276" w:lineRule="auto"/>
              <w:rPr>
                <w:ins w:id="51520" w:author="Tran Huan" w:date="2018-12-03T01:24:00Z"/>
              </w:rPr>
            </w:pPr>
            <w:ins w:id="51521" w:author="Tran Huan" w:date="2018-12-03T01:24:00Z">
              <w:r w:rsidRPr="00FD2760">
                <w:t>3</w:t>
              </w:r>
            </w:ins>
          </w:p>
        </w:tc>
        <w:tc>
          <w:tcPr>
            <w:tcW w:w="1828" w:type="dxa"/>
            <w:noWrap/>
            <w:hideMark/>
          </w:tcPr>
          <w:p w14:paraId="3A03B931" w14:textId="77777777" w:rsidR="00D10B12" w:rsidRPr="00FD2760" w:rsidRDefault="00D10B12" w:rsidP="00870304">
            <w:pPr>
              <w:spacing w:line="276" w:lineRule="auto"/>
              <w:rPr>
                <w:ins w:id="51522" w:author="Tran Huan" w:date="2018-12-03T01:24:00Z"/>
              </w:rPr>
            </w:pPr>
            <w:ins w:id="51523" w:author="Tran Huan" w:date="2018-12-03T01:24:00Z">
              <w:r w:rsidRPr="00FD2760">
                <w:t>service_type_id</w:t>
              </w:r>
            </w:ins>
          </w:p>
        </w:tc>
        <w:tc>
          <w:tcPr>
            <w:tcW w:w="1149" w:type="dxa"/>
            <w:noWrap/>
            <w:hideMark/>
          </w:tcPr>
          <w:p w14:paraId="3BE458C7" w14:textId="77777777" w:rsidR="00D10B12" w:rsidRPr="00FD2760" w:rsidRDefault="00D10B12" w:rsidP="00870304">
            <w:pPr>
              <w:spacing w:line="276" w:lineRule="auto"/>
              <w:rPr>
                <w:ins w:id="51524" w:author="Tran Huan" w:date="2018-12-03T01:24:00Z"/>
              </w:rPr>
            </w:pPr>
            <w:ins w:id="51525" w:author="Tran Huan" w:date="2018-12-03T01:24:00Z">
              <w:r w:rsidRPr="00FD2760">
                <w:t>numeric</w:t>
              </w:r>
            </w:ins>
          </w:p>
        </w:tc>
        <w:tc>
          <w:tcPr>
            <w:tcW w:w="855" w:type="dxa"/>
            <w:noWrap/>
            <w:vAlign w:val="center"/>
            <w:hideMark/>
          </w:tcPr>
          <w:p w14:paraId="422EAB2D" w14:textId="77777777" w:rsidR="00D10B12" w:rsidRPr="00FD2760" w:rsidRDefault="00D10B12" w:rsidP="00870304">
            <w:pPr>
              <w:spacing w:line="276" w:lineRule="auto"/>
              <w:jc w:val="center"/>
              <w:rPr>
                <w:ins w:id="51526" w:author="Tran Huan" w:date="2018-12-03T01:24:00Z"/>
              </w:rPr>
            </w:pPr>
          </w:p>
        </w:tc>
        <w:tc>
          <w:tcPr>
            <w:tcW w:w="825" w:type="dxa"/>
            <w:noWrap/>
            <w:vAlign w:val="center"/>
            <w:hideMark/>
          </w:tcPr>
          <w:p w14:paraId="1369B1DF" w14:textId="77777777" w:rsidR="00D10B12" w:rsidRPr="00FD2760" w:rsidRDefault="00D10B12" w:rsidP="00870304">
            <w:pPr>
              <w:spacing w:line="276" w:lineRule="auto"/>
              <w:jc w:val="center"/>
              <w:rPr>
                <w:ins w:id="51527" w:author="Tran Huan" w:date="2018-12-03T01:24:00Z"/>
              </w:rPr>
            </w:pPr>
          </w:p>
        </w:tc>
        <w:tc>
          <w:tcPr>
            <w:tcW w:w="1205" w:type="dxa"/>
            <w:noWrap/>
            <w:vAlign w:val="center"/>
            <w:hideMark/>
          </w:tcPr>
          <w:p w14:paraId="58D9674A" w14:textId="77777777" w:rsidR="00D10B12" w:rsidRPr="00FD2760" w:rsidRDefault="00D10B12" w:rsidP="00870304">
            <w:pPr>
              <w:spacing w:line="276" w:lineRule="auto"/>
              <w:jc w:val="center"/>
              <w:rPr>
                <w:ins w:id="51528" w:author="Tran Huan" w:date="2018-12-03T01:24:00Z"/>
              </w:rPr>
            </w:pPr>
            <w:ins w:id="51529" w:author="Tran Huan" w:date="2018-12-03T01:24:00Z">
              <w:r w:rsidRPr="00FD2760">
                <w:t>X</w:t>
              </w:r>
            </w:ins>
          </w:p>
        </w:tc>
        <w:tc>
          <w:tcPr>
            <w:tcW w:w="2218" w:type="dxa"/>
            <w:noWrap/>
            <w:hideMark/>
          </w:tcPr>
          <w:p w14:paraId="275C7353" w14:textId="77777777" w:rsidR="00D10B12" w:rsidRPr="00FD2760" w:rsidRDefault="00D10B12" w:rsidP="00870304">
            <w:pPr>
              <w:spacing w:line="276" w:lineRule="auto"/>
              <w:rPr>
                <w:ins w:id="51530" w:author="Tran Huan" w:date="2018-12-03T01:24:00Z"/>
              </w:rPr>
            </w:pPr>
            <w:ins w:id="51531" w:author="Tran Huan" w:date="2018-12-03T01:24:00Z">
              <w:r w:rsidRPr="00FD2760">
                <w:t xml:space="preserve">ID loại dịch vụ. </w:t>
              </w:r>
            </w:ins>
          </w:p>
        </w:tc>
      </w:tr>
      <w:tr w:rsidR="00D10B12" w:rsidRPr="00CF0C7E" w14:paraId="48D48FE9" w14:textId="77777777" w:rsidTr="00870304">
        <w:trPr>
          <w:trHeight w:val="300"/>
          <w:ins w:id="51532" w:author="Tran Huan" w:date="2018-12-03T01:24:00Z"/>
        </w:trPr>
        <w:tc>
          <w:tcPr>
            <w:tcW w:w="810" w:type="dxa"/>
            <w:noWrap/>
            <w:hideMark/>
          </w:tcPr>
          <w:p w14:paraId="29BB71B0" w14:textId="77777777" w:rsidR="00D10B12" w:rsidRPr="00FD2760" w:rsidRDefault="00D10B12" w:rsidP="00870304">
            <w:pPr>
              <w:spacing w:line="276" w:lineRule="auto"/>
              <w:rPr>
                <w:ins w:id="51533" w:author="Tran Huan" w:date="2018-12-03T01:24:00Z"/>
              </w:rPr>
            </w:pPr>
            <w:ins w:id="51534" w:author="Tran Huan" w:date="2018-12-03T01:24:00Z">
              <w:r w:rsidRPr="00FD2760">
                <w:t>4</w:t>
              </w:r>
            </w:ins>
          </w:p>
        </w:tc>
        <w:tc>
          <w:tcPr>
            <w:tcW w:w="1828" w:type="dxa"/>
            <w:noWrap/>
            <w:hideMark/>
          </w:tcPr>
          <w:p w14:paraId="17053E16" w14:textId="77777777" w:rsidR="00D10B12" w:rsidRPr="00FD2760" w:rsidRDefault="00D10B12" w:rsidP="00870304">
            <w:pPr>
              <w:spacing w:line="276" w:lineRule="auto"/>
              <w:rPr>
                <w:ins w:id="51535" w:author="Tran Huan" w:date="2018-12-03T01:24:00Z"/>
              </w:rPr>
            </w:pPr>
            <w:ins w:id="51536" w:author="Tran Huan" w:date="2018-12-03T01:24:00Z">
              <w:r w:rsidRPr="00FD2760">
                <w:t>unit_id</w:t>
              </w:r>
            </w:ins>
          </w:p>
        </w:tc>
        <w:tc>
          <w:tcPr>
            <w:tcW w:w="1149" w:type="dxa"/>
            <w:noWrap/>
            <w:hideMark/>
          </w:tcPr>
          <w:p w14:paraId="3F2BA0F8" w14:textId="77777777" w:rsidR="00D10B12" w:rsidRPr="00FD2760" w:rsidRDefault="00D10B12" w:rsidP="00870304">
            <w:pPr>
              <w:spacing w:line="276" w:lineRule="auto"/>
              <w:rPr>
                <w:ins w:id="51537" w:author="Tran Huan" w:date="2018-12-03T01:24:00Z"/>
              </w:rPr>
            </w:pPr>
            <w:ins w:id="51538" w:author="Tran Huan" w:date="2018-12-03T01:24:00Z">
              <w:r w:rsidRPr="00FD2760">
                <w:t>numeric</w:t>
              </w:r>
            </w:ins>
          </w:p>
        </w:tc>
        <w:tc>
          <w:tcPr>
            <w:tcW w:w="855" w:type="dxa"/>
            <w:noWrap/>
            <w:vAlign w:val="center"/>
            <w:hideMark/>
          </w:tcPr>
          <w:p w14:paraId="07CB0ECF" w14:textId="77777777" w:rsidR="00D10B12" w:rsidRPr="00FD2760" w:rsidRDefault="00D10B12" w:rsidP="00870304">
            <w:pPr>
              <w:spacing w:line="276" w:lineRule="auto"/>
              <w:jc w:val="center"/>
              <w:rPr>
                <w:ins w:id="51539" w:author="Tran Huan" w:date="2018-12-03T01:24:00Z"/>
              </w:rPr>
            </w:pPr>
          </w:p>
        </w:tc>
        <w:tc>
          <w:tcPr>
            <w:tcW w:w="825" w:type="dxa"/>
            <w:noWrap/>
            <w:vAlign w:val="center"/>
            <w:hideMark/>
          </w:tcPr>
          <w:p w14:paraId="1403BDF8" w14:textId="77777777" w:rsidR="00D10B12" w:rsidRPr="00FD2760" w:rsidRDefault="00D10B12" w:rsidP="00870304">
            <w:pPr>
              <w:spacing w:line="276" w:lineRule="auto"/>
              <w:jc w:val="center"/>
              <w:rPr>
                <w:ins w:id="51540" w:author="Tran Huan" w:date="2018-12-03T01:24:00Z"/>
              </w:rPr>
            </w:pPr>
          </w:p>
        </w:tc>
        <w:tc>
          <w:tcPr>
            <w:tcW w:w="1205" w:type="dxa"/>
            <w:noWrap/>
            <w:vAlign w:val="center"/>
            <w:hideMark/>
          </w:tcPr>
          <w:p w14:paraId="6E9B915B" w14:textId="77777777" w:rsidR="00D10B12" w:rsidRPr="00FD2760" w:rsidRDefault="00D10B12" w:rsidP="00870304">
            <w:pPr>
              <w:spacing w:line="276" w:lineRule="auto"/>
              <w:jc w:val="center"/>
              <w:rPr>
                <w:ins w:id="51541" w:author="Tran Huan" w:date="2018-12-03T01:24:00Z"/>
              </w:rPr>
            </w:pPr>
            <w:ins w:id="51542" w:author="Tran Huan" w:date="2018-12-03T01:24:00Z">
              <w:r w:rsidRPr="00FD2760">
                <w:t>X</w:t>
              </w:r>
            </w:ins>
          </w:p>
        </w:tc>
        <w:tc>
          <w:tcPr>
            <w:tcW w:w="2218" w:type="dxa"/>
            <w:noWrap/>
            <w:hideMark/>
          </w:tcPr>
          <w:p w14:paraId="61244E16" w14:textId="77777777" w:rsidR="00D10B12" w:rsidRPr="00FD2760" w:rsidRDefault="00D10B12" w:rsidP="00870304">
            <w:pPr>
              <w:spacing w:line="276" w:lineRule="auto"/>
              <w:rPr>
                <w:ins w:id="51543" w:author="Tran Huan" w:date="2018-12-03T01:24:00Z"/>
              </w:rPr>
            </w:pPr>
            <w:ins w:id="51544" w:author="Tran Huan" w:date="2018-12-03T01:24:00Z">
              <w:r w:rsidRPr="00FD2760">
                <w:t xml:space="preserve">ID đơn vị tính. </w:t>
              </w:r>
            </w:ins>
          </w:p>
        </w:tc>
      </w:tr>
      <w:tr w:rsidR="00D10B12" w:rsidRPr="00CF0C7E" w14:paraId="5D75EF33" w14:textId="77777777" w:rsidTr="00870304">
        <w:trPr>
          <w:trHeight w:val="300"/>
          <w:ins w:id="51545" w:author="Tran Huan" w:date="2018-12-03T01:24:00Z"/>
        </w:trPr>
        <w:tc>
          <w:tcPr>
            <w:tcW w:w="810" w:type="dxa"/>
            <w:noWrap/>
            <w:hideMark/>
          </w:tcPr>
          <w:p w14:paraId="1DA1C965" w14:textId="77777777" w:rsidR="00D10B12" w:rsidRPr="00FD2760" w:rsidRDefault="00D10B12" w:rsidP="00870304">
            <w:pPr>
              <w:spacing w:line="276" w:lineRule="auto"/>
              <w:rPr>
                <w:ins w:id="51546" w:author="Tran Huan" w:date="2018-12-03T01:24:00Z"/>
              </w:rPr>
            </w:pPr>
            <w:ins w:id="51547" w:author="Tran Huan" w:date="2018-12-03T01:24:00Z">
              <w:r w:rsidRPr="00FD2760">
                <w:t>5</w:t>
              </w:r>
            </w:ins>
          </w:p>
        </w:tc>
        <w:tc>
          <w:tcPr>
            <w:tcW w:w="1828" w:type="dxa"/>
            <w:noWrap/>
            <w:hideMark/>
          </w:tcPr>
          <w:p w14:paraId="62B7E2CF" w14:textId="77777777" w:rsidR="00D10B12" w:rsidRPr="00FD2760" w:rsidRDefault="00D10B12" w:rsidP="00870304">
            <w:pPr>
              <w:spacing w:line="276" w:lineRule="auto"/>
              <w:rPr>
                <w:ins w:id="51548" w:author="Tran Huan" w:date="2018-12-03T01:24:00Z"/>
              </w:rPr>
            </w:pPr>
            <w:ins w:id="51549" w:author="Tran Huan" w:date="2018-12-03T01:24:00Z">
              <w:r w:rsidRPr="00FD2760">
                <w:t>label_id</w:t>
              </w:r>
            </w:ins>
          </w:p>
        </w:tc>
        <w:tc>
          <w:tcPr>
            <w:tcW w:w="1149" w:type="dxa"/>
            <w:noWrap/>
            <w:hideMark/>
          </w:tcPr>
          <w:p w14:paraId="4385051A" w14:textId="77777777" w:rsidR="00D10B12" w:rsidRPr="00FD2760" w:rsidRDefault="00D10B12" w:rsidP="00870304">
            <w:pPr>
              <w:spacing w:line="276" w:lineRule="auto"/>
              <w:rPr>
                <w:ins w:id="51550" w:author="Tran Huan" w:date="2018-12-03T01:24:00Z"/>
              </w:rPr>
            </w:pPr>
            <w:ins w:id="51551" w:author="Tran Huan" w:date="2018-12-03T01:24:00Z">
              <w:r w:rsidRPr="00FD2760">
                <w:t>numeric</w:t>
              </w:r>
            </w:ins>
          </w:p>
        </w:tc>
        <w:tc>
          <w:tcPr>
            <w:tcW w:w="855" w:type="dxa"/>
            <w:noWrap/>
            <w:vAlign w:val="center"/>
            <w:hideMark/>
          </w:tcPr>
          <w:p w14:paraId="6121917B" w14:textId="77777777" w:rsidR="00D10B12" w:rsidRPr="00FD2760" w:rsidRDefault="00D10B12" w:rsidP="00870304">
            <w:pPr>
              <w:spacing w:line="276" w:lineRule="auto"/>
              <w:jc w:val="center"/>
              <w:rPr>
                <w:ins w:id="51552" w:author="Tran Huan" w:date="2018-12-03T01:24:00Z"/>
                <w:lang w:val="en-US"/>
              </w:rPr>
            </w:pPr>
            <w:ins w:id="51553" w:author="Tran Huan" w:date="2018-12-03T01:24:00Z">
              <w:r>
                <w:rPr>
                  <w:lang w:val="en-US"/>
                </w:rPr>
                <w:t>X</w:t>
              </w:r>
            </w:ins>
          </w:p>
        </w:tc>
        <w:tc>
          <w:tcPr>
            <w:tcW w:w="825" w:type="dxa"/>
            <w:noWrap/>
            <w:vAlign w:val="center"/>
            <w:hideMark/>
          </w:tcPr>
          <w:p w14:paraId="5FD7101F" w14:textId="77777777" w:rsidR="00D10B12" w:rsidRPr="00FD2760" w:rsidRDefault="00D10B12" w:rsidP="00870304">
            <w:pPr>
              <w:spacing w:line="276" w:lineRule="auto"/>
              <w:jc w:val="center"/>
              <w:rPr>
                <w:ins w:id="51554" w:author="Tran Huan" w:date="2018-12-03T01:24:00Z"/>
              </w:rPr>
            </w:pPr>
          </w:p>
        </w:tc>
        <w:tc>
          <w:tcPr>
            <w:tcW w:w="1205" w:type="dxa"/>
            <w:noWrap/>
            <w:vAlign w:val="center"/>
            <w:hideMark/>
          </w:tcPr>
          <w:p w14:paraId="58925971" w14:textId="77777777" w:rsidR="00D10B12" w:rsidRPr="00FD2760" w:rsidRDefault="00D10B12" w:rsidP="00870304">
            <w:pPr>
              <w:spacing w:line="276" w:lineRule="auto"/>
              <w:jc w:val="center"/>
              <w:rPr>
                <w:ins w:id="51555" w:author="Tran Huan" w:date="2018-12-03T01:24:00Z"/>
              </w:rPr>
            </w:pPr>
            <w:ins w:id="51556" w:author="Tran Huan" w:date="2018-12-03T01:24:00Z">
              <w:r w:rsidRPr="00FD2760">
                <w:t>X</w:t>
              </w:r>
            </w:ins>
          </w:p>
        </w:tc>
        <w:tc>
          <w:tcPr>
            <w:tcW w:w="2218" w:type="dxa"/>
            <w:noWrap/>
            <w:hideMark/>
          </w:tcPr>
          <w:p w14:paraId="017E1846" w14:textId="77777777" w:rsidR="00D10B12" w:rsidRPr="00FD2760" w:rsidRDefault="00D10B12" w:rsidP="00870304">
            <w:pPr>
              <w:spacing w:line="276" w:lineRule="auto"/>
              <w:rPr>
                <w:ins w:id="51557" w:author="Tran Huan" w:date="2018-12-03T01:24:00Z"/>
              </w:rPr>
            </w:pPr>
            <w:ins w:id="51558" w:author="Tran Huan" w:date="2018-12-03T01:24:00Z">
              <w:r w:rsidRPr="00FD2760">
                <w:t>ID nhãn hiệu.</w:t>
              </w:r>
            </w:ins>
          </w:p>
        </w:tc>
      </w:tr>
      <w:tr w:rsidR="00D10B12" w:rsidRPr="00CF0C7E" w14:paraId="50403CFB" w14:textId="77777777" w:rsidTr="00870304">
        <w:trPr>
          <w:trHeight w:val="300"/>
          <w:ins w:id="51559" w:author="Tran Huan" w:date="2018-12-03T01:24:00Z"/>
        </w:trPr>
        <w:tc>
          <w:tcPr>
            <w:tcW w:w="810" w:type="dxa"/>
            <w:noWrap/>
            <w:hideMark/>
          </w:tcPr>
          <w:p w14:paraId="10665318" w14:textId="77777777" w:rsidR="00D10B12" w:rsidRPr="00FD2760" w:rsidRDefault="00D10B12" w:rsidP="00870304">
            <w:pPr>
              <w:spacing w:line="276" w:lineRule="auto"/>
              <w:rPr>
                <w:ins w:id="51560" w:author="Tran Huan" w:date="2018-12-03T01:24:00Z"/>
              </w:rPr>
            </w:pPr>
            <w:ins w:id="51561" w:author="Tran Huan" w:date="2018-12-03T01:24:00Z">
              <w:r w:rsidRPr="00FD2760">
                <w:t>6</w:t>
              </w:r>
            </w:ins>
          </w:p>
        </w:tc>
        <w:tc>
          <w:tcPr>
            <w:tcW w:w="1828" w:type="dxa"/>
            <w:noWrap/>
            <w:hideMark/>
          </w:tcPr>
          <w:p w14:paraId="408E7D4F" w14:textId="77777777" w:rsidR="00D10B12" w:rsidRPr="00FD2760" w:rsidRDefault="00D10B12" w:rsidP="00870304">
            <w:pPr>
              <w:spacing w:line="276" w:lineRule="auto"/>
              <w:rPr>
                <w:ins w:id="51562" w:author="Tran Huan" w:date="2018-12-03T01:24:00Z"/>
              </w:rPr>
            </w:pPr>
            <w:ins w:id="51563" w:author="Tran Huan" w:date="2018-12-03T01:24:00Z">
              <w:r w:rsidRPr="00FD2760">
                <w:t>color_id</w:t>
              </w:r>
            </w:ins>
          </w:p>
        </w:tc>
        <w:tc>
          <w:tcPr>
            <w:tcW w:w="1149" w:type="dxa"/>
            <w:noWrap/>
            <w:hideMark/>
          </w:tcPr>
          <w:p w14:paraId="356A2561" w14:textId="77777777" w:rsidR="00D10B12" w:rsidRPr="00FD2760" w:rsidRDefault="00D10B12" w:rsidP="00870304">
            <w:pPr>
              <w:spacing w:line="276" w:lineRule="auto"/>
              <w:rPr>
                <w:ins w:id="51564" w:author="Tran Huan" w:date="2018-12-03T01:24:00Z"/>
              </w:rPr>
            </w:pPr>
            <w:ins w:id="51565" w:author="Tran Huan" w:date="2018-12-03T01:24:00Z">
              <w:r w:rsidRPr="00FD2760">
                <w:t>numeric</w:t>
              </w:r>
            </w:ins>
          </w:p>
        </w:tc>
        <w:tc>
          <w:tcPr>
            <w:tcW w:w="855" w:type="dxa"/>
            <w:noWrap/>
            <w:vAlign w:val="center"/>
            <w:hideMark/>
          </w:tcPr>
          <w:p w14:paraId="4428C05F" w14:textId="77777777" w:rsidR="00D10B12" w:rsidRPr="00FD2760" w:rsidRDefault="00D10B12" w:rsidP="00870304">
            <w:pPr>
              <w:spacing w:line="276" w:lineRule="auto"/>
              <w:jc w:val="center"/>
              <w:rPr>
                <w:ins w:id="51566" w:author="Tran Huan" w:date="2018-12-03T01:24:00Z"/>
                <w:lang w:val="en-US"/>
              </w:rPr>
            </w:pPr>
            <w:ins w:id="51567" w:author="Tran Huan" w:date="2018-12-03T01:24:00Z">
              <w:r>
                <w:rPr>
                  <w:lang w:val="en-US"/>
                </w:rPr>
                <w:t>X</w:t>
              </w:r>
            </w:ins>
          </w:p>
        </w:tc>
        <w:tc>
          <w:tcPr>
            <w:tcW w:w="825" w:type="dxa"/>
            <w:noWrap/>
            <w:vAlign w:val="center"/>
            <w:hideMark/>
          </w:tcPr>
          <w:p w14:paraId="6A68D6F3" w14:textId="77777777" w:rsidR="00D10B12" w:rsidRPr="00FD2760" w:rsidRDefault="00D10B12" w:rsidP="00870304">
            <w:pPr>
              <w:spacing w:line="276" w:lineRule="auto"/>
              <w:jc w:val="center"/>
              <w:rPr>
                <w:ins w:id="51568" w:author="Tran Huan" w:date="2018-12-03T01:24:00Z"/>
              </w:rPr>
            </w:pPr>
          </w:p>
        </w:tc>
        <w:tc>
          <w:tcPr>
            <w:tcW w:w="1205" w:type="dxa"/>
            <w:noWrap/>
            <w:vAlign w:val="center"/>
            <w:hideMark/>
          </w:tcPr>
          <w:p w14:paraId="530B0B55" w14:textId="77777777" w:rsidR="00D10B12" w:rsidRPr="00FD2760" w:rsidRDefault="00D10B12" w:rsidP="00870304">
            <w:pPr>
              <w:spacing w:line="276" w:lineRule="auto"/>
              <w:jc w:val="center"/>
              <w:rPr>
                <w:ins w:id="51569" w:author="Tran Huan" w:date="2018-12-03T01:24:00Z"/>
              </w:rPr>
            </w:pPr>
            <w:ins w:id="51570" w:author="Tran Huan" w:date="2018-12-03T01:24:00Z">
              <w:r w:rsidRPr="00FD2760">
                <w:t>X</w:t>
              </w:r>
            </w:ins>
          </w:p>
        </w:tc>
        <w:tc>
          <w:tcPr>
            <w:tcW w:w="2218" w:type="dxa"/>
            <w:noWrap/>
            <w:hideMark/>
          </w:tcPr>
          <w:p w14:paraId="69BE9AA9" w14:textId="77777777" w:rsidR="00D10B12" w:rsidRPr="00FD2760" w:rsidRDefault="00D10B12" w:rsidP="00870304">
            <w:pPr>
              <w:spacing w:line="276" w:lineRule="auto"/>
              <w:rPr>
                <w:ins w:id="51571" w:author="Tran Huan" w:date="2018-12-03T01:24:00Z"/>
              </w:rPr>
            </w:pPr>
            <w:ins w:id="51572" w:author="Tran Huan" w:date="2018-12-03T01:24:00Z">
              <w:r w:rsidRPr="00FD2760">
                <w:t xml:space="preserve">ID màu sắc. </w:t>
              </w:r>
            </w:ins>
          </w:p>
        </w:tc>
      </w:tr>
      <w:tr w:rsidR="00D10B12" w:rsidRPr="00CF0C7E" w14:paraId="68AB26A3" w14:textId="77777777" w:rsidTr="00870304">
        <w:trPr>
          <w:trHeight w:val="300"/>
          <w:ins w:id="51573" w:author="Tran Huan" w:date="2018-12-03T01:24:00Z"/>
        </w:trPr>
        <w:tc>
          <w:tcPr>
            <w:tcW w:w="810" w:type="dxa"/>
            <w:noWrap/>
            <w:hideMark/>
          </w:tcPr>
          <w:p w14:paraId="4B703F20" w14:textId="77777777" w:rsidR="00D10B12" w:rsidRPr="00FD2760" w:rsidRDefault="00D10B12" w:rsidP="00870304">
            <w:pPr>
              <w:spacing w:line="276" w:lineRule="auto"/>
              <w:rPr>
                <w:ins w:id="51574" w:author="Tran Huan" w:date="2018-12-03T01:24:00Z"/>
              </w:rPr>
            </w:pPr>
            <w:ins w:id="51575" w:author="Tran Huan" w:date="2018-12-03T01:24:00Z">
              <w:r w:rsidRPr="00FD2760">
                <w:t>7</w:t>
              </w:r>
            </w:ins>
          </w:p>
        </w:tc>
        <w:tc>
          <w:tcPr>
            <w:tcW w:w="1828" w:type="dxa"/>
            <w:noWrap/>
            <w:hideMark/>
          </w:tcPr>
          <w:p w14:paraId="2C329594" w14:textId="77777777" w:rsidR="00D10B12" w:rsidRPr="00FD2760" w:rsidRDefault="00D10B12" w:rsidP="00870304">
            <w:pPr>
              <w:spacing w:line="276" w:lineRule="auto"/>
              <w:rPr>
                <w:ins w:id="51576" w:author="Tran Huan" w:date="2018-12-03T01:24:00Z"/>
              </w:rPr>
            </w:pPr>
            <w:ins w:id="51577" w:author="Tran Huan" w:date="2018-12-03T01:24:00Z">
              <w:r w:rsidRPr="00FD2760">
                <w:t>product_id</w:t>
              </w:r>
            </w:ins>
          </w:p>
        </w:tc>
        <w:tc>
          <w:tcPr>
            <w:tcW w:w="1149" w:type="dxa"/>
            <w:noWrap/>
            <w:hideMark/>
          </w:tcPr>
          <w:p w14:paraId="2BA11846" w14:textId="77777777" w:rsidR="00D10B12" w:rsidRPr="00FD2760" w:rsidRDefault="00D10B12" w:rsidP="00870304">
            <w:pPr>
              <w:spacing w:line="276" w:lineRule="auto"/>
              <w:rPr>
                <w:ins w:id="51578" w:author="Tran Huan" w:date="2018-12-03T01:24:00Z"/>
              </w:rPr>
            </w:pPr>
            <w:ins w:id="51579" w:author="Tran Huan" w:date="2018-12-03T01:24:00Z">
              <w:r w:rsidRPr="00FD2760">
                <w:t>numeric</w:t>
              </w:r>
            </w:ins>
          </w:p>
        </w:tc>
        <w:tc>
          <w:tcPr>
            <w:tcW w:w="855" w:type="dxa"/>
            <w:noWrap/>
            <w:vAlign w:val="center"/>
            <w:hideMark/>
          </w:tcPr>
          <w:p w14:paraId="5E2CF02C" w14:textId="77777777" w:rsidR="00D10B12" w:rsidRPr="00FD2760" w:rsidRDefault="00D10B12" w:rsidP="00870304">
            <w:pPr>
              <w:spacing w:line="276" w:lineRule="auto"/>
              <w:jc w:val="center"/>
              <w:rPr>
                <w:ins w:id="51580" w:author="Tran Huan" w:date="2018-12-03T01:24:00Z"/>
                <w:lang w:val="en-US"/>
              </w:rPr>
            </w:pPr>
            <w:ins w:id="51581" w:author="Tran Huan" w:date="2018-12-03T01:24:00Z">
              <w:r>
                <w:rPr>
                  <w:lang w:val="en-US"/>
                </w:rPr>
                <w:t>X</w:t>
              </w:r>
            </w:ins>
          </w:p>
        </w:tc>
        <w:tc>
          <w:tcPr>
            <w:tcW w:w="825" w:type="dxa"/>
            <w:noWrap/>
            <w:vAlign w:val="center"/>
            <w:hideMark/>
          </w:tcPr>
          <w:p w14:paraId="7D06B168" w14:textId="77777777" w:rsidR="00D10B12" w:rsidRPr="00FD2760" w:rsidRDefault="00D10B12" w:rsidP="00870304">
            <w:pPr>
              <w:spacing w:line="276" w:lineRule="auto"/>
              <w:jc w:val="center"/>
              <w:rPr>
                <w:ins w:id="51582" w:author="Tran Huan" w:date="2018-12-03T01:24:00Z"/>
              </w:rPr>
            </w:pPr>
          </w:p>
        </w:tc>
        <w:tc>
          <w:tcPr>
            <w:tcW w:w="1205" w:type="dxa"/>
            <w:noWrap/>
            <w:vAlign w:val="center"/>
            <w:hideMark/>
          </w:tcPr>
          <w:p w14:paraId="04D0D26E" w14:textId="77777777" w:rsidR="00D10B12" w:rsidRPr="00FD2760" w:rsidRDefault="00D10B12" w:rsidP="00870304">
            <w:pPr>
              <w:spacing w:line="276" w:lineRule="auto"/>
              <w:jc w:val="center"/>
              <w:rPr>
                <w:ins w:id="51583" w:author="Tran Huan" w:date="2018-12-03T01:24:00Z"/>
              </w:rPr>
            </w:pPr>
            <w:ins w:id="51584" w:author="Tran Huan" w:date="2018-12-03T01:24:00Z">
              <w:r w:rsidRPr="00FD2760">
                <w:t>X</w:t>
              </w:r>
            </w:ins>
          </w:p>
        </w:tc>
        <w:tc>
          <w:tcPr>
            <w:tcW w:w="2218" w:type="dxa"/>
            <w:noWrap/>
            <w:hideMark/>
          </w:tcPr>
          <w:p w14:paraId="5A256BF3" w14:textId="77777777" w:rsidR="00D10B12" w:rsidRPr="00FD2760" w:rsidRDefault="00D10B12" w:rsidP="00870304">
            <w:pPr>
              <w:spacing w:line="276" w:lineRule="auto"/>
              <w:rPr>
                <w:ins w:id="51585" w:author="Tran Huan" w:date="2018-12-03T01:24:00Z"/>
              </w:rPr>
            </w:pPr>
            <w:ins w:id="51586" w:author="Tran Huan" w:date="2018-12-03T01:24:00Z">
              <w:r w:rsidRPr="00FD2760">
                <w:t>ID quần áo</w:t>
              </w:r>
            </w:ins>
          </w:p>
        </w:tc>
      </w:tr>
      <w:tr w:rsidR="00D10B12" w:rsidRPr="00CF0C7E" w14:paraId="77C95AC9" w14:textId="77777777" w:rsidTr="00870304">
        <w:trPr>
          <w:trHeight w:val="300"/>
          <w:ins w:id="51587" w:author="Tran Huan" w:date="2018-12-03T01:24:00Z"/>
        </w:trPr>
        <w:tc>
          <w:tcPr>
            <w:tcW w:w="810" w:type="dxa"/>
            <w:noWrap/>
            <w:hideMark/>
          </w:tcPr>
          <w:p w14:paraId="08F6217F" w14:textId="77777777" w:rsidR="00D10B12" w:rsidRPr="00FD2760" w:rsidRDefault="00D10B12" w:rsidP="00870304">
            <w:pPr>
              <w:spacing w:line="276" w:lineRule="auto"/>
              <w:rPr>
                <w:ins w:id="51588" w:author="Tran Huan" w:date="2018-12-03T01:24:00Z"/>
              </w:rPr>
            </w:pPr>
            <w:ins w:id="51589" w:author="Tran Huan" w:date="2018-12-03T01:24:00Z">
              <w:r w:rsidRPr="00FD2760">
                <w:t>8</w:t>
              </w:r>
            </w:ins>
          </w:p>
        </w:tc>
        <w:tc>
          <w:tcPr>
            <w:tcW w:w="1828" w:type="dxa"/>
            <w:noWrap/>
            <w:hideMark/>
          </w:tcPr>
          <w:p w14:paraId="656FB64A" w14:textId="77777777" w:rsidR="00D10B12" w:rsidRPr="00FD2760" w:rsidRDefault="00D10B12" w:rsidP="00870304">
            <w:pPr>
              <w:spacing w:line="276" w:lineRule="auto"/>
              <w:rPr>
                <w:ins w:id="51590" w:author="Tran Huan" w:date="2018-12-03T01:24:00Z"/>
              </w:rPr>
            </w:pPr>
            <w:ins w:id="51591" w:author="Tran Huan" w:date="2018-12-03T01:24:00Z">
              <w:r w:rsidRPr="00FD2760">
                <w:t>material_id</w:t>
              </w:r>
            </w:ins>
          </w:p>
        </w:tc>
        <w:tc>
          <w:tcPr>
            <w:tcW w:w="1149" w:type="dxa"/>
            <w:noWrap/>
            <w:hideMark/>
          </w:tcPr>
          <w:p w14:paraId="09B114B8" w14:textId="77777777" w:rsidR="00D10B12" w:rsidRPr="00FD2760" w:rsidRDefault="00D10B12" w:rsidP="00870304">
            <w:pPr>
              <w:spacing w:line="276" w:lineRule="auto"/>
              <w:rPr>
                <w:ins w:id="51592" w:author="Tran Huan" w:date="2018-12-03T01:24:00Z"/>
              </w:rPr>
            </w:pPr>
            <w:ins w:id="51593" w:author="Tran Huan" w:date="2018-12-03T01:24:00Z">
              <w:r w:rsidRPr="00FD2760">
                <w:t>numeric</w:t>
              </w:r>
            </w:ins>
          </w:p>
        </w:tc>
        <w:tc>
          <w:tcPr>
            <w:tcW w:w="855" w:type="dxa"/>
            <w:noWrap/>
            <w:vAlign w:val="center"/>
            <w:hideMark/>
          </w:tcPr>
          <w:p w14:paraId="69749688" w14:textId="77777777" w:rsidR="00D10B12" w:rsidRPr="00FD2760" w:rsidRDefault="00D10B12" w:rsidP="00870304">
            <w:pPr>
              <w:spacing w:line="276" w:lineRule="auto"/>
              <w:jc w:val="center"/>
              <w:rPr>
                <w:ins w:id="51594" w:author="Tran Huan" w:date="2018-12-03T01:24:00Z"/>
                <w:lang w:val="en-US"/>
              </w:rPr>
            </w:pPr>
            <w:ins w:id="51595" w:author="Tran Huan" w:date="2018-12-03T01:24:00Z">
              <w:r>
                <w:rPr>
                  <w:lang w:val="en-US"/>
                </w:rPr>
                <w:t>X</w:t>
              </w:r>
            </w:ins>
          </w:p>
        </w:tc>
        <w:tc>
          <w:tcPr>
            <w:tcW w:w="825" w:type="dxa"/>
            <w:noWrap/>
            <w:vAlign w:val="center"/>
            <w:hideMark/>
          </w:tcPr>
          <w:p w14:paraId="38BFC862" w14:textId="77777777" w:rsidR="00D10B12" w:rsidRPr="00FD2760" w:rsidRDefault="00D10B12" w:rsidP="00870304">
            <w:pPr>
              <w:spacing w:line="276" w:lineRule="auto"/>
              <w:jc w:val="center"/>
              <w:rPr>
                <w:ins w:id="51596" w:author="Tran Huan" w:date="2018-12-03T01:24:00Z"/>
              </w:rPr>
            </w:pPr>
          </w:p>
        </w:tc>
        <w:tc>
          <w:tcPr>
            <w:tcW w:w="1205" w:type="dxa"/>
            <w:noWrap/>
            <w:vAlign w:val="center"/>
            <w:hideMark/>
          </w:tcPr>
          <w:p w14:paraId="30771D70" w14:textId="77777777" w:rsidR="00D10B12" w:rsidRPr="00FD2760" w:rsidRDefault="00D10B12" w:rsidP="00870304">
            <w:pPr>
              <w:spacing w:line="276" w:lineRule="auto"/>
              <w:jc w:val="center"/>
              <w:rPr>
                <w:ins w:id="51597" w:author="Tran Huan" w:date="2018-12-03T01:24:00Z"/>
              </w:rPr>
            </w:pPr>
            <w:ins w:id="51598" w:author="Tran Huan" w:date="2018-12-03T01:24:00Z">
              <w:r w:rsidRPr="00FD2760">
                <w:t>X</w:t>
              </w:r>
            </w:ins>
          </w:p>
        </w:tc>
        <w:tc>
          <w:tcPr>
            <w:tcW w:w="2218" w:type="dxa"/>
            <w:noWrap/>
            <w:hideMark/>
          </w:tcPr>
          <w:p w14:paraId="64B11040" w14:textId="77777777" w:rsidR="00D10B12" w:rsidRPr="00FD2760" w:rsidRDefault="00D10B12" w:rsidP="00870304">
            <w:pPr>
              <w:spacing w:line="276" w:lineRule="auto"/>
              <w:rPr>
                <w:ins w:id="51599" w:author="Tran Huan" w:date="2018-12-03T01:24:00Z"/>
              </w:rPr>
            </w:pPr>
            <w:ins w:id="51600" w:author="Tran Huan" w:date="2018-12-03T01:24:00Z">
              <w:r w:rsidRPr="00FD2760">
                <w:t xml:space="preserve">ID chất liệu. </w:t>
              </w:r>
            </w:ins>
          </w:p>
        </w:tc>
      </w:tr>
      <w:tr w:rsidR="00D10B12" w:rsidRPr="00CF0C7E" w14:paraId="0EF606FC" w14:textId="77777777" w:rsidTr="00870304">
        <w:trPr>
          <w:trHeight w:val="300"/>
          <w:ins w:id="51601" w:author="Tran Huan" w:date="2018-12-03T01:24:00Z"/>
        </w:trPr>
        <w:tc>
          <w:tcPr>
            <w:tcW w:w="810" w:type="dxa"/>
            <w:noWrap/>
            <w:hideMark/>
          </w:tcPr>
          <w:p w14:paraId="02ACD4AC" w14:textId="77777777" w:rsidR="00D10B12" w:rsidRPr="00FD2760" w:rsidRDefault="00D10B12" w:rsidP="00870304">
            <w:pPr>
              <w:spacing w:line="276" w:lineRule="auto"/>
              <w:rPr>
                <w:ins w:id="51602" w:author="Tran Huan" w:date="2018-12-03T01:24:00Z"/>
              </w:rPr>
            </w:pPr>
            <w:ins w:id="51603" w:author="Tran Huan" w:date="2018-12-03T01:24:00Z">
              <w:r w:rsidRPr="00FD2760">
                <w:t>9</w:t>
              </w:r>
            </w:ins>
          </w:p>
        </w:tc>
        <w:tc>
          <w:tcPr>
            <w:tcW w:w="1828" w:type="dxa"/>
            <w:noWrap/>
            <w:hideMark/>
          </w:tcPr>
          <w:p w14:paraId="3B678381" w14:textId="77777777" w:rsidR="00D10B12" w:rsidRPr="00FD2760" w:rsidRDefault="00D10B12" w:rsidP="00870304">
            <w:pPr>
              <w:spacing w:line="276" w:lineRule="auto"/>
              <w:rPr>
                <w:ins w:id="51604" w:author="Tran Huan" w:date="2018-12-03T01:24:00Z"/>
              </w:rPr>
            </w:pPr>
            <w:ins w:id="51605" w:author="Tran Huan" w:date="2018-12-03T01:24:00Z">
              <w:r w:rsidRPr="00FD2760">
                <w:t>amount</w:t>
              </w:r>
            </w:ins>
          </w:p>
        </w:tc>
        <w:tc>
          <w:tcPr>
            <w:tcW w:w="1149" w:type="dxa"/>
            <w:noWrap/>
            <w:hideMark/>
          </w:tcPr>
          <w:p w14:paraId="0D2CCE7A" w14:textId="77777777" w:rsidR="00D10B12" w:rsidRPr="00FD2760" w:rsidRDefault="00D10B12" w:rsidP="00870304">
            <w:pPr>
              <w:spacing w:line="276" w:lineRule="auto"/>
              <w:rPr>
                <w:ins w:id="51606" w:author="Tran Huan" w:date="2018-12-03T01:24:00Z"/>
              </w:rPr>
            </w:pPr>
            <w:ins w:id="51607" w:author="Tran Huan" w:date="2018-12-03T01:24:00Z">
              <w:r>
                <w:rPr>
                  <w:lang w:val="en-US"/>
                </w:rPr>
                <w:t>double</w:t>
              </w:r>
            </w:ins>
          </w:p>
        </w:tc>
        <w:tc>
          <w:tcPr>
            <w:tcW w:w="855" w:type="dxa"/>
            <w:noWrap/>
            <w:vAlign w:val="center"/>
            <w:hideMark/>
          </w:tcPr>
          <w:p w14:paraId="0AF9C3F0" w14:textId="77777777" w:rsidR="00D10B12" w:rsidRPr="00FD2760" w:rsidRDefault="00D10B12" w:rsidP="00870304">
            <w:pPr>
              <w:spacing w:line="276" w:lineRule="auto"/>
              <w:jc w:val="center"/>
              <w:rPr>
                <w:ins w:id="51608" w:author="Tran Huan" w:date="2018-12-03T01:24:00Z"/>
              </w:rPr>
            </w:pPr>
          </w:p>
        </w:tc>
        <w:tc>
          <w:tcPr>
            <w:tcW w:w="825" w:type="dxa"/>
            <w:noWrap/>
            <w:vAlign w:val="center"/>
            <w:hideMark/>
          </w:tcPr>
          <w:p w14:paraId="2ADE88B5" w14:textId="77777777" w:rsidR="00D10B12" w:rsidRPr="00FD2760" w:rsidRDefault="00D10B12" w:rsidP="00870304">
            <w:pPr>
              <w:spacing w:line="276" w:lineRule="auto"/>
              <w:jc w:val="center"/>
              <w:rPr>
                <w:ins w:id="51609" w:author="Tran Huan" w:date="2018-12-03T01:24:00Z"/>
              </w:rPr>
            </w:pPr>
          </w:p>
        </w:tc>
        <w:tc>
          <w:tcPr>
            <w:tcW w:w="1205" w:type="dxa"/>
            <w:noWrap/>
            <w:vAlign w:val="center"/>
            <w:hideMark/>
          </w:tcPr>
          <w:p w14:paraId="362F5C46" w14:textId="77777777" w:rsidR="00D10B12" w:rsidRPr="00FD2760" w:rsidRDefault="00D10B12" w:rsidP="00870304">
            <w:pPr>
              <w:spacing w:line="276" w:lineRule="auto"/>
              <w:jc w:val="center"/>
              <w:rPr>
                <w:ins w:id="51610" w:author="Tran Huan" w:date="2018-12-03T01:24:00Z"/>
              </w:rPr>
            </w:pPr>
          </w:p>
        </w:tc>
        <w:tc>
          <w:tcPr>
            <w:tcW w:w="2218" w:type="dxa"/>
            <w:noWrap/>
            <w:hideMark/>
          </w:tcPr>
          <w:p w14:paraId="51F3BF12" w14:textId="77777777" w:rsidR="00D10B12" w:rsidRPr="00C72765" w:rsidRDefault="00D10B12" w:rsidP="00870304">
            <w:pPr>
              <w:spacing w:line="276" w:lineRule="auto"/>
              <w:rPr>
                <w:ins w:id="51611" w:author="Tran Huan" w:date="2018-12-03T01:24:00Z"/>
                <w:lang w:val="en-US"/>
              </w:rPr>
            </w:pPr>
            <w:ins w:id="51612" w:author="Tran Huan" w:date="2018-12-03T01:24:00Z">
              <w:r w:rsidRPr="00FD2760">
                <w:t>Số lượng quần</w:t>
              </w:r>
              <w:r>
                <w:rPr>
                  <w:lang w:val="en-US"/>
                </w:rPr>
                <w:t xml:space="preserve"> áo</w:t>
              </w:r>
            </w:ins>
          </w:p>
        </w:tc>
      </w:tr>
      <w:tr w:rsidR="00D10B12" w:rsidRPr="00CF0C7E" w14:paraId="4AB7EABE" w14:textId="77777777" w:rsidTr="00870304">
        <w:trPr>
          <w:trHeight w:val="300"/>
          <w:ins w:id="51613" w:author="Tran Huan" w:date="2018-12-03T01:24:00Z"/>
        </w:trPr>
        <w:tc>
          <w:tcPr>
            <w:tcW w:w="810" w:type="dxa"/>
            <w:noWrap/>
            <w:hideMark/>
          </w:tcPr>
          <w:p w14:paraId="0F76A52D" w14:textId="77777777" w:rsidR="00D10B12" w:rsidRPr="00FD2760" w:rsidRDefault="00D10B12" w:rsidP="00870304">
            <w:pPr>
              <w:spacing w:line="276" w:lineRule="auto"/>
              <w:rPr>
                <w:ins w:id="51614" w:author="Tran Huan" w:date="2018-12-03T01:24:00Z"/>
              </w:rPr>
            </w:pPr>
            <w:ins w:id="51615" w:author="Tran Huan" w:date="2018-12-03T01:24:00Z">
              <w:r w:rsidRPr="00FD2760">
                <w:t>10</w:t>
              </w:r>
            </w:ins>
          </w:p>
        </w:tc>
        <w:tc>
          <w:tcPr>
            <w:tcW w:w="1828" w:type="dxa"/>
            <w:noWrap/>
            <w:hideMark/>
          </w:tcPr>
          <w:p w14:paraId="55AB6898" w14:textId="77777777" w:rsidR="00D10B12" w:rsidRPr="00C72765" w:rsidRDefault="00D10B12" w:rsidP="00870304">
            <w:pPr>
              <w:spacing w:line="276" w:lineRule="auto"/>
              <w:rPr>
                <w:ins w:id="51616" w:author="Tran Huan" w:date="2018-12-03T01:24:00Z"/>
                <w:lang w:val="en-US"/>
              </w:rPr>
            </w:pPr>
            <w:ins w:id="51617" w:author="Tran Huan" w:date="2018-12-03T01:24:00Z">
              <w:r>
                <w:rPr>
                  <w:lang w:val="en-US"/>
                </w:rPr>
                <w:t>status</w:t>
              </w:r>
            </w:ins>
          </w:p>
        </w:tc>
        <w:tc>
          <w:tcPr>
            <w:tcW w:w="1149" w:type="dxa"/>
            <w:noWrap/>
            <w:hideMark/>
          </w:tcPr>
          <w:p w14:paraId="2BD8605E" w14:textId="77777777" w:rsidR="00D10B12" w:rsidRPr="00FD2760" w:rsidRDefault="00D10B12" w:rsidP="00870304">
            <w:pPr>
              <w:spacing w:line="276" w:lineRule="auto"/>
              <w:rPr>
                <w:ins w:id="51618" w:author="Tran Huan" w:date="2018-12-03T01:24:00Z"/>
              </w:rPr>
            </w:pPr>
            <w:ins w:id="51619" w:author="Tran Huan" w:date="2018-12-03T01:24:00Z">
              <w:r w:rsidRPr="00FD2760">
                <w:t>character varying</w:t>
              </w:r>
            </w:ins>
          </w:p>
        </w:tc>
        <w:tc>
          <w:tcPr>
            <w:tcW w:w="855" w:type="dxa"/>
            <w:noWrap/>
            <w:vAlign w:val="center"/>
            <w:hideMark/>
          </w:tcPr>
          <w:p w14:paraId="26F5C520" w14:textId="77777777" w:rsidR="00D10B12" w:rsidRPr="00FD2760" w:rsidRDefault="00D10B12" w:rsidP="00870304">
            <w:pPr>
              <w:spacing w:line="276" w:lineRule="auto"/>
              <w:jc w:val="center"/>
              <w:rPr>
                <w:ins w:id="51620" w:author="Tran Huan" w:date="2018-12-03T01:24:00Z"/>
              </w:rPr>
            </w:pPr>
          </w:p>
        </w:tc>
        <w:tc>
          <w:tcPr>
            <w:tcW w:w="825" w:type="dxa"/>
            <w:noWrap/>
            <w:vAlign w:val="center"/>
            <w:hideMark/>
          </w:tcPr>
          <w:p w14:paraId="3D982156" w14:textId="77777777" w:rsidR="00D10B12" w:rsidRPr="00FD2760" w:rsidRDefault="00D10B12" w:rsidP="00870304">
            <w:pPr>
              <w:spacing w:line="276" w:lineRule="auto"/>
              <w:jc w:val="center"/>
              <w:rPr>
                <w:ins w:id="51621" w:author="Tran Huan" w:date="2018-12-03T01:24:00Z"/>
              </w:rPr>
            </w:pPr>
          </w:p>
        </w:tc>
        <w:tc>
          <w:tcPr>
            <w:tcW w:w="1205" w:type="dxa"/>
            <w:noWrap/>
            <w:vAlign w:val="center"/>
            <w:hideMark/>
          </w:tcPr>
          <w:p w14:paraId="1043A960" w14:textId="77777777" w:rsidR="00D10B12" w:rsidRPr="00FD2760" w:rsidRDefault="00D10B12" w:rsidP="00870304">
            <w:pPr>
              <w:spacing w:line="276" w:lineRule="auto"/>
              <w:jc w:val="center"/>
              <w:rPr>
                <w:ins w:id="51622" w:author="Tran Huan" w:date="2018-12-03T01:24:00Z"/>
              </w:rPr>
            </w:pPr>
          </w:p>
        </w:tc>
        <w:tc>
          <w:tcPr>
            <w:tcW w:w="2218" w:type="dxa"/>
            <w:noWrap/>
            <w:hideMark/>
          </w:tcPr>
          <w:p w14:paraId="0EC58625" w14:textId="77777777" w:rsidR="00D10B12" w:rsidRPr="00C72765" w:rsidRDefault="00D10B12" w:rsidP="00870304">
            <w:pPr>
              <w:keepNext/>
              <w:spacing w:line="276" w:lineRule="auto"/>
              <w:rPr>
                <w:ins w:id="51623" w:author="Tran Huan" w:date="2018-12-03T01:24:00Z"/>
                <w:lang w:val="en-US"/>
              </w:rPr>
            </w:pPr>
            <w:ins w:id="51624" w:author="Tran Huan" w:date="2018-12-03T01:24:00Z">
              <w:r>
                <w:rPr>
                  <w:lang w:val="en-US"/>
                </w:rPr>
                <w:t>Trạng thái</w:t>
              </w:r>
            </w:ins>
          </w:p>
        </w:tc>
      </w:tr>
    </w:tbl>
    <w:p w14:paraId="0CB568CC" w14:textId="64AB8E50" w:rsidR="00D10B12" w:rsidRPr="00266AC8" w:rsidRDefault="00D10B12" w:rsidP="00F72AE0">
      <w:pPr>
        <w:pStyle w:val="Caption"/>
        <w:rPr>
          <w:ins w:id="51625" w:author="Tran Huan" w:date="2018-12-03T01:24:00Z"/>
        </w:rPr>
        <w:pPrChange w:id="51626" w:author="Tran Huan" w:date="2018-12-03T02:05:00Z">
          <w:pPr>
            <w:pStyle w:val="Caption"/>
          </w:pPr>
        </w:pPrChange>
      </w:pPr>
      <w:bookmarkStart w:id="51627" w:name="_Toc530993048"/>
      <w:bookmarkStart w:id="51628" w:name="_Toc531584526"/>
      <w:ins w:id="51629" w:author="Tran Huan" w:date="2018-12-03T01:24:00Z">
        <w:r>
          <w:t xml:space="preserve">Bảng </w:t>
        </w:r>
      </w:ins>
      <w:ins w:id="51630" w:author="Tran Huan" w:date="2018-12-03T02:43:00Z">
        <w:r w:rsidR="00867A6B">
          <w:fldChar w:fldCharType="begin"/>
        </w:r>
        <w:r w:rsidR="00867A6B">
          <w:instrText xml:space="preserve"> STYLEREF 1 \s </w:instrText>
        </w:r>
      </w:ins>
      <w:r w:rsidR="00867A6B">
        <w:fldChar w:fldCharType="separate"/>
      </w:r>
      <w:r w:rsidR="00867A6B">
        <w:rPr>
          <w:noProof/>
        </w:rPr>
        <w:t>4</w:t>
      </w:r>
      <w:ins w:id="51631"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51632" w:author="Tran Huan" w:date="2018-12-03T02:43:00Z">
        <w:r w:rsidR="00867A6B">
          <w:rPr>
            <w:noProof/>
          </w:rPr>
          <w:t>30</w:t>
        </w:r>
        <w:r w:rsidR="00867A6B">
          <w:fldChar w:fldCharType="end"/>
        </w:r>
      </w:ins>
      <w:ins w:id="51633" w:author="Tran Huan" w:date="2018-12-03T01:24:00Z">
        <w:r w:rsidRPr="00C72765">
          <w:t xml:space="preserve"> </w:t>
        </w:r>
        <w:r w:rsidRPr="008F40CD">
          <w:rPr>
            <w:i/>
          </w:rPr>
          <w:t>Bảng chi tiết túi giặt</w:t>
        </w:r>
        <w:bookmarkEnd w:id="51627"/>
        <w:bookmarkEnd w:id="51628"/>
      </w:ins>
    </w:p>
    <w:p w14:paraId="2682118F" w14:textId="77777777" w:rsidR="00D10B12" w:rsidRDefault="00D10B12" w:rsidP="00D10B12">
      <w:pPr>
        <w:rPr>
          <w:ins w:id="51634" w:author="Tran Huan" w:date="2018-12-03T01:24:00Z"/>
          <w:b/>
          <w:lang w:val="en-US"/>
        </w:rPr>
      </w:pPr>
      <w:ins w:id="51635" w:author="Tran Huan" w:date="2018-12-03T01:24:00Z">
        <w:r>
          <w:rPr>
            <w:b/>
            <w:lang w:val="en-US"/>
          </w:rPr>
          <w:t>BẢNG WASHING_MACHINE</w:t>
        </w:r>
      </w:ins>
    </w:p>
    <w:tbl>
      <w:tblPr>
        <w:tblStyle w:val="TableGrid"/>
        <w:tblW w:w="9479" w:type="dxa"/>
        <w:tblLook w:val="04A0" w:firstRow="1" w:lastRow="0" w:firstColumn="1" w:lastColumn="0" w:noHBand="0" w:noVBand="1"/>
      </w:tblPr>
      <w:tblGrid>
        <w:gridCol w:w="708"/>
        <w:gridCol w:w="2484"/>
        <w:gridCol w:w="1300"/>
        <w:gridCol w:w="1098"/>
        <w:gridCol w:w="838"/>
        <w:gridCol w:w="823"/>
        <w:gridCol w:w="2228"/>
      </w:tblGrid>
      <w:tr w:rsidR="00D10B12" w:rsidRPr="001856AA" w14:paraId="564E4A6A" w14:textId="77777777" w:rsidTr="00870304">
        <w:trPr>
          <w:trHeight w:val="300"/>
          <w:ins w:id="51636" w:author="Tran Huan" w:date="2018-12-03T01:24:00Z"/>
        </w:trPr>
        <w:tc>
          <w:tcPr>
            <w:tcW w:w="708" w:type="dxa"/>
            <w:noWrap/>
            <w:vAlign w:val="center"/>
            <w:hideMark/>
          </w:tcPr>
          <w:p w14:paraId="66E85E4F" w14:textId="77777777" w:rsidR="00D10B12" w:rsidRPr="001856AA" w:rsidRDefault="00D10B12" w:rsidP="00870304">
            <w:pPr>
              <w:spacing w:line="276" w:lineRule="auto"/>
              <w:jc w:val="center"/>
              <w:rPr>
                <w:ins w:id="51637" w:author="Tran Huan" w:date="2018-12-03T01:24:00Z"/>
                <w:b/>
                <w:bCs/>
              </w:rPr>
            </w:pPr>
            <w:ins w:id="51638" w:author="Tran Huan" w:date="2018-12-03T01:24:00Z">
              <w:r w:rsidRPr="001856AA">
                <w:rPr>
                  <w:b/>
                  <w:bCs/>
                  <w:lang w:val="da-DK"/>
                </w:rPr>
                <w:t>STT</w:t>
              </w:r>
            </w:ins>
          </w:p>
        </w:tc>
        <w:tc>
          <w:tcPr>
            <w:tcW w:w="2484" w:type="dxa"/>
            <w:noWrap/>
            <w:vAlign w:val="center"/>
            <w:hideMark/>
          </w:tcPr>
          <w:p w14:paraId="7B76E1D9" w14:textId="77777777" w:rsidR="00D10B12" w:rsidRPr="001856AA" w:rsidRDefault="00D10B12" w:rsidP="00870304">
            <w:pPr>
              <w:spacing w:line="276" w:lineRule="auto"/>
              <w:jc w:val="center"/>
              <w:rPr>
                <w:ins w:id="51639" w:author="Tran Huan" w:date="2018-12-03T01:24:00Z"/>
                <w:b/>
                <w:bCs/>
              </w:rPr>
            </w:pPr>
            <w:ins w:id="51640" w:author="Tran Huan" w:date="2018-12-03T01:24:00Z">
              <w:r w:rsidRPr="001856AA">
                <w:rPr>
                  <w:b/>
                  <w:bCs/>
                  <w:lang w:val="da-DK"/>
                </w:rPr>
                <w:t>Tên trường</w:t>
              </w:r>
            </w:ins>
          </w:p>
        </w:tc>
        <w:tc>
          <w:tcPr>
            <w:tcW w:w="1300" w:type="dxa"/>
            <w:noWrap/>
            <w:vAlign w:val="center"/>
            <w:hideMark/>
          </w:tcPr>
          <w:p w14:paraId="1AC34A47" w14:textId="77777777" w:rsidR="00D10B12" w:rsidRPr="001856AA" w:rsidRDefault="00D10B12" w:rsidP="00870304">
            <w:pPr>
              <w:spacing w:line="276" w:lineRule="auto"/>
              <w:jc w:val="center"/>
              <w:rPr>
                <w:ins w:id="51641" w:author="Tran Huan" w:date="2018-12-03T01:24:00Z"/>
                <w:b/>
                <w:bCs/>
              </w:rPr>
            </w:pPr>
            <w:ins w:id="51642" w:author="Tran Huan" w:date="2018-12-03T01:24:00Z">
              <w:r w:rsidRPr="001856AA">
                <w:rPr>
                  <w:b/>
                  <w:bCs/>
                  <w:lang w:val="da-DK"/>
                </w:rPr>
                <w:t>Kiểu</w:t>
              </w:r>
            </w:ins>
          </w:p>
        </w:tc>
        <w:tc>
          <w:tcPr>
            <w:tcW w:w="1098" w:type="dxa"/>
            <w:noWrap/>
            <w:vAlign w:val="center"/>
            <w:hideMark/>
          </w:tcPr>
          <w:p w14:paraId="510556CA" w14:textId="77777777" w:rsidR="00D10B12" w:rsidRPr="001856AA" w:rsidRDefault="00D10B12" w:rsidP="00870304">
            <w:pPr>
              <w:spacing w:line="276" w:lineRule="auto"/>
              <w:jc w:val="center"/>
              <w:rPr>
                <w:ins w:id="51643" w:author="Tran Huan" w:date="2018-12-03T01:24:00Z"/>
                <w:b/>
                <w:bCs/>
              </w:rPr>
            </w:pPr>
            <w:ins w:id="51644" w:author="Tran Huan" w:date="2018-12-03T01:24:00Z">
              <w:r w:rsidRPr="001856AA">
                <w:rPr>
                  <w:b/>
                  <w:bCs/>
                  <w:lang w:val="da-DK"/>
                </w:rPr>
                <w:t>Chấp nhận Null</w:t>
              </w:r>
            </w:ins>
          </w:p>
        </w:tc>
        <w:tc>
          <w:tcPr>
            <w:tcW w:w="838" w:type="dxa"/>
            <w:noWrap/>
            <w:vAlign w:val="center"/>
            <w:hideMark/>
          </w:tcPr>
          <w:p w14:paraId="54DF6AC8" w14:textId="77777777" w:rsidR="00D10B12" w:rsidRPr="001856AA" w:rsidRDefault="00D10B12" w:rsidP="00870304">
            <w:pPr>
              <w:spacing w:line="276" w:lineRule="auto"/>
              <w:jc w:val="center"/>
              <w:rPr>
                <w:ins w:id="51645" w:author="Tran Huan" w:date="2018-12-03T01:24:00Z"/>
                <w:b/>
                <w:bCs/>
              </w:rPr>
            </w:pPr>
            <w:ins w:id="51646" w:author="Tran Huan" w:date="2018-12-03T01:24:00Z">
              <w:r w:rsidRPr="001856AA">
                <w:rPr>
                  <w:b/>
                  <w:bCs/>
                  <w:lang w:val="da-DK"/>
                </w:rPr>
                <w:t>Khóa chính</w:t>
              </w:r>
            </w:ins>
          </w:p>
        </w:tc>
        <w:tc>
          <w:tcPr>
            <w:tcW w:w="823" w:type="dxa"/>
            <w:noWrap/>
            <w:vAlign w:val="center"/>
            <w:hideMark/>
          </w:tcPr>
          <w:p w14:paraId="1A106DF9" w14:textId="77777777" w:rsidR="00D10B12" w:rsidRPr="001856AA" w:rsidRDefault="00D10B12" w:rsidP="00870304">
            <w:pPr>
              <w:spacing w:line="276" w:lineRule="auto"/>
              <w:jc w:val="center"/>
              <w:rPr>
                <w:ins w:id="51647" w:author="Tran Huan" w:date="2018-12-03T01:24:00Z"/>
                <w:b/>
                <w:bCs/>
              </w:rPr>
            </w:pPr>
            <w:ins w:id="51648" w:author="Tran Huan" w:date="2018-12-03T01:24:00Z">
              <w:r w:rsidRPr="001856AA">
                <w:rPr>
                  <w:b/>
                  <w:bCs/>
                  <w:lang w:val="da-DK"/>
                </w:rPr>
                <w:t>Khóa ngoại</w:t>
              </w:r>
            </w:ins>
          </w:p>
        </w:tc>
        <w:tc>
          <w:tcPr>
            <w:tcW w:w="2228" w:type="dxa"/>
            <w:noWrap/>
            <w:vAlign w:val="center"/>
            <w:hideMark/>
          </w:tcPr>
          <w:p w14:paraId="0357B1D7" w14:textId="77777777" w:rsidR="00D10B12" w:rsidRPr="001856AA" w:rsidRDefault="00D10B12" w:rsidP="00870304">
            <w:pPr>
              <w:spacing w:line="276" w:lineRule="auto"/>
              <w:ind w:right="226"/>
              <w:jc w:val="center"/>
              <w:rPr>
                <w:ins w:id="51649" w:author="Tran Huan" w:date="2018-12-03T01:24:00Z"/>
                <w:b/>
                <w:bCs/>
              </w:rPr>
            </w:pPr>
            <w:ins w:id="51650" w:author="Tran Huan" w:date="2018-12-03T01:24:00Z">
              <w:r w:rsidRPr="001856AA">
                <w:rPr>
                  <w:b/>
                  <w:bCs/>
                  <w:lang w:val="da-DK"/>
                </w:rPr>
                <w:t>Mô tả</w:t>
              </w:r>
            </w:ins>
          </w:p>
        </w:tc>
      </w:tr>
      <w:tr w:rsidR="00D10B12" w:rsidRPr="001856AA" w14:paraId="1F6664C1" w14:textId="77777777" w:rsidTr="00870304">
        <w:trPr>
          <w:trHeight w:val="300"/>
          <w:ins w:id="51651" w:author="Tran Huan" w:date="2018-12-03T01:24:00Z"/>
        </w:trPr>
        <w:tc>
          <w:tcPr>
            <w:tcW w:w="708" w:type="dxa"/>
            <w:noWrap/>
            <w:vAlign w:val="center"/>
            <w:hideMark/>
          </w:tcPr>
          <w:p w14:paraId="14899F06" w14:textId="77777777" w:rsidR="00D10B12" w:rsidRPr="00FD2760" w:rsidRDefault="00D10B12" w:rsidP="00870304">
            <w:pPr>
              <w:spacing w:line="276" w:lineRule="auto"/>
              <w:jc w:val="center"/>
              <w:rPr>
                <w:ins w:id="51652" w:author="Tran Huan" w:date="2018-12-03T01:24:00Z"/>
              </w:rPr>
            </w:pPr>
            <w:ins w:id="51653" w:author="Tran Huan" w:date="2018-12-03T01:24:00Z">
              <w:r w:rsidRPr="00FD2760">
                <w:t>1</w:t>
              </w:r>
            </w:ins>
          </w:p>
        </w:tc>
        <w:tc>
          <w:tcPr>
            <w:tcW w:w="2484" w:type="dxa"/>
            <w:noWrap/>
            <w:hideMark/>
          </w:tcPr>
          <w:p w14:paraId="7EA66CD6" w14:textId="77777777" w:rsidR="00D10B12" w:rsidRPr="00FD2760" w:rsidRDefault="00D10B12" w:rsidP="00870304">
            <w:pPr>
              <w:spacing w:line="276" w:lineRule="auto"/>
              <w:rPr>
                <w:ins w:id="51654" w:author="Tran Huan" w:date="2018-12-03T01:24:00Z"/>
              </w:rPr>
            </w:pPr>
            <w:ins w:id="51655" w:author="Tran Huan" w:date="2018-12-03T01:24:00Z">
              <w:r w:rsidRPr="00FD2760">
                <w:t>id</w:t>
              </w:r>
            </w:ins>
          </w:p>
        </w:tc>
        <w:tc>
          <w:tcPr>
            <w:tcW w:w="1300" w:type="dxa"/>
            <w:noWrap/>
            <w:hideMark/>
          </w:tcPr>
          <w:p w14:paraId="51AA4EC5" w14:textId="77777777" w:rsidR="00D10B12" w:rsidRPr="00FD2760" w:rsidRDefault="00D10B12" w:rsidP="00870304">
            <w:pPr>
              <w:spacing w:line="276" w:lineRule="auto"/>
              <w:rPr>
                <w:ins w:id="51656" w:author="Tran Huan" w:date="2018-12-03T01:24:00Z"/>
              </w:rPr>
            </w:pPr>
            <w:ins w:id="51657" w:author="Tran Huan" w:date="2018-12-03T01:24:00Z">
              <w:r w:rsidRPr="00FD2760">
                <w:t>numeric</w:t>
              </w:r>
            </w:ins>
          </w:p>
        </w:tc>
        <w:tc>
          <w:tcPr>
            <w:tcW w:w="1098" w:type="dxa"/>
            <w:noWrap/>
            <w:vAlign w:val="center"/>
            <w:hideMark/>
          </w:tcPr>
          <w:p w14:paraId="0D9CAD51" w14:textId="77777777" w:rsidR="00D10B12" w:rsidRPr="00FD2760" w:rsidRDefault="00D10B12" w:rsidP="00870304">
            <w:pPr>
              <w:spacing w:line="276" w:lineRule="auto"/>
              <w:jc w:val="center"/>
              <w:rPr>
                <w:ins w:id="51658" w:author="Tran Huan" w:date="2018-12-03T01:24:00Z"/>
              </w:rPr>
            </w:pPr>
          </w:p>
        </w:tc>
        <w:tc>
          <w:tcPr>
            <w:tcW w:w="838" w:type="dxa"/>
            <w:noWrap/>
            <w:vAlign w:val="center"/>
            <w:hideMark/>
          </w:tcPr>
          <w:p w14:paraId="4EB1B66B" w14:textId="77777777" w:rsidR="00D10B12" w:rsidRPr="00FD2760" w:rsidRDefault="00D10B12" w:rsidP="00870304">
            <w:pPr>
              <w:spacing w:line="276" w:lineRule="auto"/>
              <w:jc w:val="center"/>
              <w:rPr>
                <w:ins w:id="51659" w:author="Tran Huan" w:date="2018-12-03T01:24:00Z"/>
              </w:rPr>
            </w:pPr>
            <w:ins w:id="51660" w:author="Tran Huan" w:date="2018-12-03T01:24:00Z">
              <w:r w:rsidRPr="00FD2760">
                <w:t>X</w:t>
              </w:r>
            </w:ins>
          </w:p>
        </w:tc>
        <w:tc>
          <w:tcPr>
            <w:tcW w:w="823" w:type="dxa"/>
            <w:noWrap/>
            <w:vAlign w:val="center"/>
            <w:hideMark/>
          </w:tcPr>
          <w:p w14:paraId="12B01757" w14:textId="77777777" w:rsidR="00D10B12" w:rsidRPr="00FD2760" w:rsidRDefault="00D10B12" w:rsidP="00870304">
            <w:pPr>
              <w:spacing w:line="276" w:lineRule="auto"/>
              <w:jc w:val="center"/>
              <w:rPr>
                <w:ins w:id="51661" w:author="Tran Huan" w:date="2018-12-03T01:24:00Z"/>
              </w:rPr>
            </w:pPr>
          </w:p>
        </w:tc>
        <w:tc>
          <w:tcPr>
            <w:tcW w:w="2228" w:type="dxa"/>
            <w:noWrap/>
            <w:hideMark/>
          </w:tcPr>
          <w:p w14:paraId="087C30BD" w14:textId="77777777" w:rsidR="00D10B12" w:rsidRPr="00FD2760" w:rsidRDefault="00D10B12" w:rsidP="00870304">
            <w:pPr>
              <w:spacing w:line="276" w:lineRule="auto"/>
              <w:rPr>
                <w:ins w:id="51662" w:author="Tran Huan" w:date="2018-12-03T01:24:00Z"/>
                <w:lang w:val="en-US"/>
              </w:rPr>
            </w:pPr>
            <w:ins w:id="51663" w:author="Tran Huan" w:date="2018-12-03T01:24:00Z">
              <w:r w:rsidRPr="00FD2760">
                <w:t>ID</w:t>
              </w:r>
            </w:ins>
          </w:p>
        </w:tc>
      </w:tr>
      <w:tr w:rsidR="00D10B12" w:rsidRPr="001856AA" w14:paraId="5C235757" w14:textId="77777777" w:rsidTr="00870304">
        <w:trPr>
          <w:trHeight w:val="300"/>
          <w:ins w:id="51664" w:author="Tran Huan" w:date="2018-12-03T01:24:00Z"/>
        </w:trPr>
        <w:tc>
          <w:tcPr>
            <w:tcW w:w="708" w:type="dxa"/>
            <w:noWrap/>
            <w:vAlign w:val="center"/>
            <w:hideMark/>
          </w:tcPr>
          <w:p w14:paraId="36340C64" w14:textId="77777777" w:rsidR="00D10B12" w:rsidRPr="00FD2760" w:rsidRDefault="00D10B12" w:rsidP="00870304">
            <w:pPr>
              <w:spacing w:line="276" w:lineRule="auto"/>
              <w:jc w:val="center"/>
              <w:rPr>
                <w:ins w:id="51665" w:author="Tran Huan" w:date="2018-12-03T01:24:00Z"/>
              </w:rPr>
            </w:pPr>
            <w:ins w:id="51666" w:author="Tran Huan" w:date="2018-12-03T01:24:00Z">
              <w:r w:rsidRPr="00FD2760">
                <w:t>2</w:t>
              </w:r>
            </w:ins>
          </w:p>
        </w:tc>
        <w:tc>
          <w:tcPr>
            <w:tcW w:w="2484" w:type="dxa"/>
            <w:noWrap/>
            <w:hideMark/>
          </w:tcPr>
          <w:p w14:paraId="05CC2EB9" w14:textId="77777777" w:rsidR="00D10B12" w:rsidRPr="00FD2760" w:rsidRDefault="00D10B12" w:rsidP="00870304">
            <w:pPr>
              <w:spacing w:line="276" w:lineRule="auto"/>
              <w:rPr>
                <w:ins w:id="51667" w:author="Tran Huan" w:date="2018-12-03T01:24:00Z"/>
                <w:lang w:val="en-US"/>
              </w:rPr>
            </w:pPr>
            <w:ins w:id="51668" w:author="Tran Huan" w:date="2018-12-03T01:24:00Z">
              <w:r>
                <w:rPr>
                  <w:lang w:val="en-US"/>
                </w:rPr>
                <w:t>branch_id</w:t>
              </w:r>
            </w:ins>
          </w:p>
        </w:tc>
        <w:tc>
          <w:tcPr>
            <w:tcW w:w="1300" w:type="dxa"/>
            <w:noWrap/>
            <w:hideMark/>
          </w:tcPr>
          <w:p w14:paraId="0529333F" w14:textId="77777777" w:rsidR="00D10B12" w:rsidRPr="00FD2760" w:rsidRDefault="00D10B12" w:rsidP="00870304">
            <w:pPr>
              <w:spacing w:line="276" w:lineRule="auto"/>
              <w:rPr>
                <w:ins w:id="51669" w:author="Tran Huan" w:date="2018-12-03T01:24:00Z"/>
                <w:lang w:val="en-US"/>
              </w:rPr>
            </w:pPr>
            <w:ins w:id="51670" w:author="Tran Huan" w:date="2018-12-03T01:24:00Z">
              <w:r>
                <w:rPr>
                  <w:lang w:val="en-US"/>
                </w:rPr>
                <w:t>numeric</w:t>
              </w:r>
            </w:ins>
          </w:p>
        </w:tc>
        <w:tc>
          <w:tcPr>
            <w:tcW w:w="1098" w:type="dxa"/>
            <w:noWrap/>
            <w:vAlign w:val="center"/>
            <w:hideMark/>
          </w:tcPr>
          <w:p w14:paraId="189FA8AB" w14:textId="77777777" w:rsidR="00D10B12" w:rsidRPr="00FD2760" w:rsidRDefault="00D10B12" w:rsidP="00870304">
            <w:pPr>
              <w:spacing w:line="276" w:lineRule="auto"/>
              <w:jc w:val="center"/>
              <w:rPr>
                <w:ins w:id="51671" w:author="Tran Huan" w:date="2018-12-03T01:24:00Z"/>
              </w:rPr>
            </w:pPr>
          </w:p>
        </w:tc>
        <w:tc>
          <w:tcPr>
            <w:tcW w:w="838" w:type="dxa"/>
            <w:noWrap/>
            <w:vAlign w:val="center"/>
            <w:hideMark/>
          </w:tcPr>
          <w:p w14:paraId="4016651D" w14:textId="77777777" w:rsidR="00D10B12" w:rsidRPr="00FD2760" w:rsidRDefault="00D10B12" w:rsidP="00870304">
            <w:pPr>
              <w:spacing w:line="276" w:lineRule="auto"/>
              <w:jc w:val="center"/>
              <w:rPr>
                <w:ins w:id="51672" w:author="Tran Huan" w:date="2018-12-03T01:24:00Z"/>
              </w:rPr>
            </w:pPr>
          </w:p>
        </w:tc>
        <w:tc>
          <w:tcPr>
            <w:tcW w:w="823" w:type="dxa"/>
            <w:noWrap/>
            <w:vAlign w:val="center"/>
            <w:hideMark/>
          </w:tcPr>
          <w:p w14:paraId="3631DDD5" w14:textId="77777777" w:rsidR="00D10B12" w:rsidRPr="00FD2760" w:rsidRDefault="00D10B12" w:rsidP="00870304">
            <w:pPr>
              <w:spacing w:line="276" w:lineRule="auto"/>
              <w:jc w:val="center"/>
              <w:rPr>
                <w:ins w:id="51673" w:author="Tran Huan" w:date="2018-12-03T01:24:00Z"/>
                <w:lang w:val="en-US"/>
              </w:rPr>
            </w:pPr>
            <w:ins w:id="51674" w:author="Tran Huan" w:date="2018-12-03T01:24:00Z">
              <w:r>
                <w:rPr>
                  <w:lang w:val="en-US"/>
                </w:rPr>
                <w:t>X</w:t>
              </w:r>
            </w:ins>
          </w:p>
        </w:tc>
        <w:tc>
          <w:tcPr>
            <w:tcW w:w="2228" w:type="dxa"/>
            <w:noWrap/>
            <w:hideMark/>
          </w:tcPr>
          <w:p w14:paraId="3217F51E" w14:textId="77777777" w:rsidR="00D10B12" w:rsidRPr="00FD2760" w:rsidRDefault="00D10B12" w:rsidP="00870304">
            <w:pPr>
              <w:spacing w:line="276" w:lineRule="auto"/>
              <w:rPr>
                <w:ins w:id="51675" w:author="Tran Huan" w:date="2018-12-03T01:24:00Z"/>
                <w:lang w:val="en-US"/>
              </w:rPr>
            </w:pPr>
            <w:ins w:id="51676" w:author="Tran Huan" w:date="2018-12-03T01:24:00Z">
              <w:r>
                <w:rPr>
                  <w:lang w:val="en-US"/>
                </w:rPr>
                <w:t>ID chi nhánh</w:t>
              </w:r>
            </w:ins>
          </w:p>
        </w:tc>
      </w:tr>
      <w:tr w:rsidR="00D10B12" w:rsidRPr="001856AA" w14:paraId="3E15F2C2" w14:textId="77777777" w:rsidTr="00870304">
        <w:trPr>
          <w:trHeight w:val="300"/>
          <w:ins w:id="51677" w:author="Tran Huan" w:date="2018-12-03T01:24:00Z"/>
        </w:trPr>
        <w:tc>
          <w:tcPr>
            <w:tcW w:w="708" w:type="dxa"/>
            <w:noWrap/>
            <w:vAlign w:val="center"/>
          </w:tcPr>
          <w:p w14:paraId="52DA7D78" w14:textId="77777777" w:rsidR="00D10B12" w:rsidRPr="00FD2760" w:rsidRDefault="00D10B12" w:rsidP="00870304">
            <w:pPr>
              <w:spacing w:line="276" w:lineRule="auto"/>
              <w:jc w:val="center"/>
              <w:rPr>
                <w:ins w:id="51678" w:author="Tran Huan" w:date="2018-12-03T01:24:00Z"/>
                <w:lang w:val="en-US"/>
              </w:rPr>
            </w:pPr>
            <w:ins w:id="51679" w:author="Tran Huan" w:date="2018-12-03T01:24:00Z">
              <w:r>
                <w:rPr>
                  <w:lang w:val="en-US"/>
                </w:rPr>
                <w:t>3</w:t>
              </w:r>
            </w:ins>
          </w:p>
        </w:tc>
        <w:tc>
          <w:tcPr>
            <w:tcW w:w="2484" w:type="dxa"/>
            <w:noWrap/>
          </w:tcPr>
          <w:p w14:paraId="230C4EC5" w14:textId="77777777" w:rsidR="00D10B12" w:rsidRDefault="00D10B12" w:rsidP="00870304">
            <w:pPr>
              <w:spacing w:line="276" w:lineRule="auto"/>
              <w:rPr>
                <w:ins w:id="51680" w:author="Tran Huan" w:date="2018-12-03T01:24:00Z"/>
                <w:lang w:val="en-US"/>
              </w:rPr>
            </w:pPr>
            <w:ins w:id="51681" w:author="Tran Huan" w:date="2018-12-03T01:24:00Z">
              <w:r>
                <w:rPr>
                  <w:lang w:val="en-US"/>
                </w:rPr>
                <w:t>washer_code</w:t>
              </w:r>
            </w:ins>
          </w:p>
        </w:tc>
        <w:tc>
          <w:tcPr>
            <w:tcW w:w="1300" w:type="dxa"/>
            <w:noWrap/>
          </w:tcPr>
          <w:p w14:paraId="2A369DCE" w14:textId="77777777" w:rsidR="00D10B12" w:rsidRDefault="00D10B12" w:rsidP="00870304">
            <w:pPr>
              <w:spacing w:line="276" w:lineRule="auto"/>
              <w:rPr>
                <w:ins w:id="51682" w:author="Tran Huan" w:date="2018-12-03T01:24:00Z"/>
                <w:lang w:val="en-US"/>
              </w:rPr>
            </w:pPr>
            <w:ins w:id="51683" w:author="Tran Huan" w:date="2018-12-03T01:24:00Z">
              <w:r w:rsidRPr="00FD2760">
                <w:t>character varying</w:t>
              </w:r>
            </w:ins>
          </w:p>
        </w:tc>
        <w:tc>
          <w:tcPr>
            <w:tcW w:w="1098" w:type="dxa"/>
            <w:noWrap/>
            <w:vAlign w:val="center"/>
          </w:tcPr>
          <w:p w14:paraId="0C50B132" w14:textId="77777777" w:rsidR="00D10B12" w:rsidRPr="00FD2760" w:rsidRDefault="00D10B12" w:rsidP="00870304">
            <w:pPr>
              <w:spacing w:line="276" w:lineRule="auto"/>
              <w:jc w:val="center"/>
              <w:rPr>
                <w:ins w:id="51684" w:author="Tran Huan" w:date="2018-12-03T01:24:00Z"/>
              </w:rPr>
            </w:pPr>
          </w:p>
        </w:tc>
        <w:tc>
          <w:tcPr>
            <w:tcW w:w="838" w:type="dxa"/>
            <w:noWrap/>
            <w:vAlign w:val="center"/>
          </w:tcPr>
          <w:p w14:paraId="0EAA77F9" w14:textId="77777777" w:rsidR="00D10B12" w:rsidRPr="00FD2760" w:rsidRDefault="00D10B12" w:rsidP="00870304">
            <w:pPr>
              <w:spacing w:line="276" w:lineRule="auto"/>
              <w:jc w:val="center"/>
              <w:rPr>
                <w:ins w:id="51685" w:author="Tran Huan" w:date="2018-12-03T01:24:00Z"/>
              </w:rPr>
            </w:pPr>
          </w:p>
        </w:tc>
        <w:tc>
          <w:tcPr>
            <w:tcW w:w="823" w:type="dxa"/>
            <w:noWrap/>
            <w:vAlign w:val="center"/>
          </w:tcPr>
          <w:p w14:paraId="3CC956C3" w14:textId="77777777" w:rsidR="00D10B12" w:rsidRPr="00FD2760" w:rsidRDefault="00D10B12" w:rsidP="00870304">
            <w:pPr>
              <w:spacing w:line="276" w:lineRule="auto"/>
              <w:rPr>
                <w:ins w:id="51686" w:author="Tran Huan" w:date="2018-12-03T01:24:00Z"/>
                <w:lang w:val="en-US"/>
              </w:rPr>
            </w:pPr>
          </w:p>
        </w:tc>
        <w:tc>
          <w:tcPr>
            <w:tcW w:w="2228" w:type="dxa"/>
            <w:noWrap/>
          </w:tcPr>
          <w:p w14:paraId="13123F60" w14:textId="77777777" w:rsidR="00D10B12" w:rsidRDefault="00D10B12" w:rsidP="00870304">
            <w:pPr>
              <w:spacing w:line="276" w:lineRule="auto"/>
              <w:rPr>
                <w:ins w:id="51687" w:author="Tran Huan" w:date="2018-12-03T01:24:00Z"/>
                <w:lang w:val="en-US"/>
              </w:rPr>
            </w:pPr>
            <w:ins w:id="51688" w:author="Tran Huan" w:date="2018-12-03T01:24:00Z">
              <w:r>
                <w:rPr>
                  <w:lang w:val="en-US"/>
                </w:rPr>
                <w:t>Mã máy giặt</w:t>
              </w:r>
            </w:ins>
          </w:p>
        </w:tc>
      </w:tr>
      <w:tr w:rsidR="00D10B12" w:rsidRPr="001856AA" w14:paraId="0301CABA" w14:textId="77777777" w:rsidTr="00870304">
        <w:trPr>
          <w:trHeight w:val="300"/>
          <w:ins w:id="51689" w:author="Tran Huan" w:date="2018-12-03T01:24:00Z"/>
        </w:trPr>
        <w:tc>
          <w:tcPr>
            <w:tcW w:w="708" w:type="dxa"/>
            <w:noWrap/>
            <w:vAlign w:val="center"/>
            <w:hideMark/>
          </w:tcPr>
          <w:p w14:paraId="6B0ECEBF" w14:textId="77777777" w:rsidR="00D10B12" w:rsidRPr="00FD2760" w:rsidRDefault="00D10B12" w:rsidP="00870304">
            <w:pPr>
              <w:spacing w:line="276" w:lineRule="auto"/>
              <w:jc w:val="center"/>
              <w:rPr>
                <w:ins w:id="51690" w:author="Tran Huan" w:date="2018-12-03T01:24:00Z"/>
                <w:lang w:val="en-US"/>
              </w:rPr>
            </w:pPr>
            <w:ins w:id="51691" w:author="Tran Huan" w:date="2018-12-03T01:24:00Z">
              <w:r>
                <w:rPr>
                  <w:lang w:val="en-US"/>
                </w:rPr>
                <w:t>4</w:t>
              </w:r>
            </w:ins>
          </w:p>
        </w:tc>
        <w:tc>
          <w:tcPr>
            <w:tcW w:w="2484" w:type="dxa"/>
            <w:noWrap/>
            <w:hideMark/>
          </w:tcPr>
          <w:p w14:paraId="321E6029" w14:textId="77777777" w:rsidR="00D10B12" w:rsidRPr="00FD2760" w:rsidRDefault="00D10B12" w:rsidP="00870304">
            <w:pPr>
              <w:spacing w:line="276" w:lineRule="auto"/>
              <w:rPr>
                <w:ins w:id="51692" w:author="Tran Huan" w:date="2018-12-03T01:24:00Z"/>
              </w:rPr>
            </w:pPr>
            <w:ins w:id="51693" w:author="Tran Huan" w:date="2018-12-03T01:24:00Z">
              <w:r w:rsidRPr="00FD2760">
                <w:t>status</w:t>
              </w:r>
            </w:ins>
          </w:p>
        </w:tc>
        <w:tc>
          <w:tcPr>
            <w:tcW w:w="1300" w:type="dxa"/>
            <w:noWrap/>
            <w:hideMark/>
          </w:tcPr>
          <w:p w14:paraId="525BD897" w14:textId="77777777" w:rsidR="00D10B12" w:rsidRPr="00FD2760" w:rsidRDefault="00D10B12" w:rsidP="00870304">
            <w:pPr>
              <w:spacing w:line="276" w:lineRule="auto"/>
              <w:rPr>
                <w:ins w:id="51694" w:author="Tran Huan" w:date="2018-12-03T01:24:00Z"/>
              </w:rPr>
            </w:pPr>
            <w:ins w:id="51695" w:author="Tran Huan" w:date="2018-12-03T01:24:00Z">
              <w:r w:rsidRPr="00FD2760">
                <w:t>character varying</w:t>
              </w:r>
            </w:ins>
          </w:p>
        </w:tc>
        <w:tc>
          <w:tcPr>
            <w:tcW w:w="1098" w:type="dxa"/>
            <w:noWrap/>
            <w:vAlign w:val="center"/>
            <w:hideMark/>
          </w:tcPr>
          <w:p w14:paraId="2890EE93" w14:textId="77777777" w:rsidR="00D10B12" w:rsidRPr="00FD2760" w:rsidRDefault="00D10B12" w:rsidP="00870304">
            <w:pPr>
              <w:spacing w:line="276" w:lineRule="auto"/>
              <w:jc w:val="center"/>
              <w:rPr>
                <w:ins w:id="51696" w:author="Tran Huan" w:date="2018-12-03T01:24:00Z"/>
              </w:rPr>
            </w:pPr>
            <w:ins w:id="51697" w:author="Tran Huan" w:date="2018-12-03T01:24:00Z">
              <w:r w:rsidRPr="00FD2760">
                <w:t>X</w:t>
              </w:r>
            </w:ins>
          </w:p>
        </w:tc>
        <w:tc>
          <w:tcPr>
            <w:tcW w:w="838" w:type="dxa"/>
            <w:noWrap/>
            <w:vAlign w:val="center"/>
            <w:hideMark/>
          </w:tcPr>
          <w:p w14:paraId="5B1D4F73" w14:textId="77777777" w:rsidR="00D10B12" w:rsidRPr="00FD2760" w:rsidRDefault="00D10B12" w:rsidP="00870304">
            <w:pPr>
              <w:spacing w:line="276" w:lineRule="auto"/>
              <w:jc w:val="center"/>
              <w:rPr>
                <w:ins w:id="51698" w:author="Tran Huan" w:date="2018-12-03T01:24:00Z"/>
              </w:rPr>
            </w:pPr>
          </w:p>
        </w:tc>
        <w:tc>
          <w:tcPr>
            <w:tcW w:w="823" w:type="dxa"/>
            <w:noWrap/>
            <w:vAlign w:val="center"/>
            <w:hideMark/>
          </w:tcPr>
          <w:p w14:paraId="0E7DC4A6" w14:textId="77777777" w:rsidR="00D10B12" w:rsidRPr="00FD2760" w:rsidRDefault="00D10B12" w:rsidP="00870304">
            <w:pPr>
              <w:spacing w:line="276" w:lineRule="auto"/>
              <w:jc w:val="center"/>
              <w:rPr>
                <w:ins w:id="51699" w:author="Tran Huan" w:date="2018-12-03T01:24:00Z"/>
              </w:rPr>
            </w:pPr>
          </w:p>
        </w:tc>
        <w:tc>
          <w:tcPr>
            <w:tcW w:w="2228" w:type="dxa"/>
            <w:noWrap/>
            <w:hideMark/>
          </w:tcPr>
          <w:p w14:paraId="09EDCDEE" w14:textId="77777777" w:rsidR="00D10B12" w:rsidRPr="00FD2760" w:rsidRDefault="00D10B12" w:rsidP="00870304">
            <w:pPr>
              <w:keepNext/>
              <w:spacing w:line="276" w:lineRule="auto"/>
              <w:rPr>
                <w:ins w:id="51700" w:author="Tran Huan" w:date="2018-12-03T01:24:00Z"/>
              </w:rPr>
            </w:pPr>
            <w:ins w:id="51701" w:author="Tran Huan" w:date="2018-12-03T01:24:00Z">
              <w:r w:rsidRPr="00FD2760">
                <w:t>Trạng thái</w:t>
              </w:r>
            </w:ins>
          </w:p>
        </w:tc>
      </w:tr>
    </w:tbl>
    <w:p w14:paraId="76CAFBF0" w14:textId="2C797E8A" w:rsidR="00D10B12" w:rsidRPr="00266AC8" w:rsidRDefault="00D10B12" w:rsidP="00F72AE0">
      <w:pPr>
        <w:pStyle w:val="Caption"/>
        <w:rPr>
          <w:ins w:id="51702" w:author="Tran Huan" w:date="2018-12-03T01:24:00Z"/>
        </w:rPr>
        <w:pPrChange w:id="51703" w:author="Tran Huan" w:date="2018-12-03T02:05:00Z">
          <w:pPr>
            <w:pStyle w:val="Caption"/>
          </w:pPr>
        </w:pPrChange>
      </w:pPr>
      <w:bookmarkStart w:id="51704" w:name="_Toc530993049"/>
      <w:bookmarkStart w:id="51705" w:name="_Toc531584527"/>
      <w:ins w:id="51706" w:author="Tran Huan" w:date="2018-12-03T01:24:00Z">
        <w:r>
          <w:t xml:space="preserve">Bảng </w:t>
        </w:r>
      </w:ins>
      <w:ins w:id="51707" w:author="Tran Huan" w:date="2018-12-03T02:43:00Z">
        <w:r w:rsidR="00867A6B">
          <w:fldChar w:fldCharType="begin"/>
        </w:r>
        <w:r w:rsidR="00867A6B">
          <w:instrText xml:space="preserve"> STYLEREF 1 \s </w:instrText>
        </w:r>
      </w:ins>
      <w:r w:rsidR="00867A6B">
        <w:fldChar w:fldCharType="separate"/>
      </w:r>
      <w:r w:rsidR="00867A6B">
        <w:rPr>
          <w:noProof/>
        </w:rPr>
        <w:t>4</w:t>
      </w:r>
      <w:ins w:id="51708"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51709" w:author="Tran Huan" w:date="2018-12-03T02:43:00Z">
        <w:r w:rsidR="00867A6B">
          <w:rPr>
            <w:noProof/>
          </w:rPr>
          <w:t>31</w:t>
        </w:r>
        <w:r w:rsidR="00867A6B">
          <w:fldChar w:fldCharType="end"/>
        </w:r>
      </w:ins>
      <w:ins w:id="51710" w:author="Tran Huan" w:date="2018-12-03T01:24:00Z">
        <w:r w:rsidRPr="00C72765">
          <w:t xml:space="preserve"> </w:t>
        </w:r>
        <w:r w:rsidRPr="008F40CD">
          <w:rPr>
            <w:i/>
          </w:rPr>
          <w:t>Bảng dữ liệu máy giặt</w:t>
        </w:r>
        <w:bookmarkEnd w:id="51704"/>
        <w:bookmarkEnd w:id="51705"/>
      </w:ins>
    </w:p>
    <w:p w14:paraId="64301322" w14:textId="77777777" w:rsidR="00D10B12" w:rsidRPr="000D1FDC" w:rsidRDefault="00D10B12" w:rsidP="00D10B12">
      <w:pPr>
        <w:rPr>
          <w:ins w:id="51711" w:author="Tran Huan" w:date="2018-12-03T01:24:00Z"/>
          <w:b/>
          <w:lang w:val="en-US"/>
        </w:rPr>
      </w:pPr>
      <w:ins w:id="51712" w:author="Tran Huan" w:date="2018-12-03T01:24:00Z">
        <w:r w:rsidRPr="000D1FDC">
          <w:rPr>
            <w:b/>
            <w:lang w:val="en-US"/>
          </w:rPr>
          <w:t>BẢNG ORDER_DETAIL</w:t>
        </w:r>
      </w:ins>
    </w:p>
    <w:tbl>
      <w:tblPr>
        <w:tblStyle w:val="TableGrid"/>
        <w:tblW w:w="9567" w:type="dxa"/>
        <w:tblLook w:val="04A0" w:firstRow="1" w:lastRow="0" w:firstColumn="1" w:lastColumn="0" w:noHBand="0" w:noVBand="1"/>
      </w:tblPr>
      <w:tblGrid>
        <w:gridCol w:w="838"/>
        <w:gridCol w:w="1863"/>
        <w:gridCol w:w="1186"/>
        <w:gridCol w:w="911"/>
        <w:gridCol w:w="838"/>
        <w:gridCol w:w="1288"/>
        <w:gridCol w:w="2643"/>
      </w:tblGrid>
      <w:tr w:rsidR="00D10B12" w:rsidRPr="000D1FDC" w14:paraId="42424EBD" w14:textId="77777777" w:rsidTr="00870304">
        <w:trPr>
          <w:trHeight w:val="300"/>
          <w:ins w:id="51713" w:author="Tran Huan" w:date="2018-12-03T01:24:00Z"/>
        </w:trPr>
        <w:tc>
          <w:tcPr>
            <w:tcW w:w="838" w:type="dxa"/>
            <w:noWrap/>
            <w:vAlign w:val="center"/>
            <w:hideMark/>
          </w:tcPr>
          <w:p w14:paraId="235AF451" w14:textId="77777777" w:rsidR="00D10B12" w:rsidRPr="000D1FDC" w:rsidRDefault="00D10B12" w:rsidP="00870304">
            <w:pPr>
              <w:spacing w:after="160" w:line="259" w:lineRule="auto"/>
              <w:rPr>
                <w:ins w:id="51714" w:author="Tran Huan" w:date="2018-12-03T01:24:00Z"/>
                <w:b/>
                <w:bCs/>
              </w:rPr>
            </w:pPr>
            <w:ins w:id="51715" w:author="Tran Huan" w:date="2018-12-03T01:24:00Z">
              <w:r w:rsidRPr="000D1FDC">
                <w:rPr>
                  <w:b/>
                  <w:bCs/>
                  <w:lang w:val="da-DK"/>
                </w:rPr>
                <w:t>STT</w:t>
              </w:r>
            </w:ins>
          </w:p>
        </w:tc>
        <w:tc>
          <w:tcPr>
            <w:tcW w:w="1863" w:type="dxa"/>
            <w:noWrap/>
            <w:vAlign w:val="center"/>
            <w:hideMark/>
          </w:tcPr>
          <w:p w14:paraId="735B8FA7" w14:textId="77777777" w:rsidR="00D10B12" w:rsidRPr="000D1FDC" w:rsidRDefault="00D10B12" w:rsidP="00870304">
            <w:pPr>
              <w:spacing w:after="160" w:line="259" w:lineRule="auto"/>
              <w:rPr>
                <w:ins w:id="51716" w:author="Tran Huan" w:date="2018-12-03T01:24:00Z"/>
                <w:b/>
                <w:bCs/>
              </w:rPr>
            </w:pPr>
            <w:ins w:id="51717" w:author="Tran Huan" w:date="2018-12-03T01:24:00Z">
              <w:r w:rsidRPr="000D1FDC">
                <w:rPr>
                  <w:b/>
                  <w:bCs/>
                  <w:lang w:val="da-DK"/>
                </w:rPr>
                <w:t>Tên trường</w:t>
              </w:r>
            </w:ins>
          </w:p>
        </w:tc>
        <w:tc>
          <w:tcPr>
            <w:tcW w:w="1186" w:type="dxa"/>
            <w:noWrap/>
            <w:vAlign w:val="center"/>
            <w:hideMark/>
          </w:tcPr>
          <w:p w14:paraId="1AA2FDC5" w14:textId="77777777" w:rsidR="00D10B12" w:rsidRPr="000D1FDC" w:rsidRDefault="00D10B12" w:rsidP="00870304">
            <w:pPr>
              <w:spacing w:after="160" w:line="259" w:lineRule="auto"/>
              <w:rPr>
                <w:ins w:id="51718" w:author="Tran Huan" w:date="2018-12-03T01:24:00Z"/>
                <w:b/>
                <w:bCs/>
              </w:rPr>
            </w:pPr>
            <w:ins w:id="51719" w:author="Tran Huan" w:date="2018-12-03T01:24:00Z">
              <w:r w:rsidRPr="000D1FDC">
                <w:rPr>
                  <w:b/>
                  <w:bCs/>
                  <w:lang w:val="da-DK"/>
                </w:rPr>
                <w:t>Kiểu</w:t>
              </w:r>
            </w:ins>
          </w:p>
        </w:tc>
        <w:tc>
          <w:tcPr>
            <w:tcW w:w="911" w:type="dxa"/>
            <w:noWrap/>
            <w:vAlign w:val="center"/>
            <w:hideMark/>
          </w:tcPr>
          <w:p w14:paraId="79EE2B08" w14:textId="77777777" w:rsidR="00D10B12" w:rsidRPr="000D1FDC" w:rsidRDefault="00D10B12" w:rsidP="00870304">
            <w:pPr>
              <w:spacing w:after="160" w:line="259" w:lineRule="auto"/>
              <w:rPr>
                <w:ins w:id="51720" w:author="Tran Huan" w:date="2018-12-03T01:24:00Z"/>
                <w:b/>
                <w:bCs/>
              </w:rPr>
            </w:pPr>
            <w:ins w:id="51721" w:author="Tran Huan" w:date="2018-12-03T01:24:00Z">
              <w:r w:rsidRPr="000D1FDC">
                <w:rPr>
                  <w:b/>
                  <w:bCs/>
                  <w:lang w:val="da-DK"/>
                </w:rPr>
                <w:t>Chấp nhận Null</w:t>
              </w:r>
            </w:ins>
          </w:p>
        </w:tc>
        <w:tc>
          <w:tcPr>
            <w:tcW w:w="838" w:type="dxa"/>
            <w:noWrap/>
            <w:vAlign w:val="center"/>
            <w:hideMark/>
          </w:tcPr>
          <w:p w14:paraId="40F5C226" w14:textId="77777777" w:rsidR="00D10B12" w:rsidRPr="000D1FDC" w:rsidRDefault="00D10B12" w:rsidP="00870304">
            <w:pPr>
              <w:spacing w:after="160" w:line="259" w:lineRule="auto"/>
              <w:rPr>
                <w:ins w:id="51722" w:author="Tran Huan" w:date="2018-12-03T01:24:00Z"/>
                <w:b/>
                <w:bCs/>
              </w:rPr>
            </w:pPr>
            <w:ins w:id="51723" w:author="Tran Huan" w:date="2018-12-03T01:24:00Z">
              <w:r w:rsidRPr="000D1FDC">
                <w:rPr>
                  <w:b/>
                  <w:bCs/>
                  <w:lang w:val="da-DK"/>
                </w:rPr>
                <w:t>Khóa chính</w:t>
              </w:r>
            </w:ins>
          </w:p>
        </w:tc>
        <w:tc>
          <w:tcPr>
            <w:tcW w:w="1288" w:type="dxa"/>
            <w:noWrap/>
            <w:vAlign w:val="center"/>
            <w:hideMark/>
          </w:tcPr>
          <w:p w14:paraId="2F26098B" w14:textId="77777777" w:rsidR="00D10B12" w:rsidRPr="000D1FDC" w:rsidRDefault="00D10B12" w:rsidP="00870304">
            <w:pPr>
              <w:spacing w:after="160" w:line="259" w:lineRule="auto"/>
              <w:rPr>
                <w:ins w:id="51724" w:author="Tran Huan" w:date="2018-12-03T01:24:00Z"/>
                <w:b/>
                <w:bCs/>
              </w:rPr>
            </w:pPr>
            <w:ins w:id="51725" w:author="Tran Huan" w:date="2018-12-03T01:24:00Z">
              <w:r w:rsidRPr="000D1FDC">
                <w:rPr>
                  <w:b/>
                  <w:bCs/>
                  <w:lang w:val="da-DK"/>
                </w:rPr>
                <w:t>Khóa ngoại</w:t>
              </w:r>
            </w:ins>
          </w:p>
        </w:tc>
        <w:tc>
          <w:tcPr>
            <w:tcW w:w="2643" w:type="dxa"/>
            <w:noWrap/>
            <w:vAlign w:val="center"/>
            <w:hideMark/>
          </w:tcPr>
          <w:p w14:paraId="6148D5E3" w14:textId="77777777" w:rsidR="00D10B12" w:rsidRPr="000D1FDC" w:rsidRDefault="00D10B12" w:rsidP="00870304">
            <w:pPr>
              <w:spacing w:after="160" w:line="259" w:lineRule="auto"/>
              <w:rPr>
                <w:ins w:id="51726" w:author="Tran Huan" w:date="2018-12-03T01:24:00Z"/>
                <w:b/>
                <w:bCs/>
              </w:rPr>
            </w:pPr>
            <w:ins w:id="51727" w:author="Tran Huan" w:date="2018-12-03T01:24:00Z">
              <w:r w:rsidRPr="000D1FDC">
                <w:rPr>
                  <w:b/>
                  <w:bCs/>
                  <w:lang w:val="da-DK"/>
                </w:rPr>
                <w:t>Mô tả</w:t>
              </w:r>
            </w:ins>
          </w:p>
        </w:tc>
      </w:tr>
      <w:tr w:rsidR="00D10B12" w:rsidRPr="000D1FDC" w14:paraId="0E002EB5" w14:textId="77777777" w:rsidTr="00870304">
        <w:trPr>
          <w:trHeight w:val="300"/>
          <w:ins w:id="51728" w:author="Tran Huan" w:date="2018-12-03T01:24:00Z"/>
        </w:trPr>
        <w:tc>
          <w:tcPr>
            <w:tcW w:w="838" w:type="dxa"/>
            <w:noWrap/>
            <w:hideMark/>
          </w:tcPr>
          <w:p w14:paraId="04D38A5F" w14:textId="77777777" w:rsidR="00D10B12" w:rsidRPr="000D1FDC" w:rsidRDefault="00D10B12" w:rsidP="00870304">
            <w:pPr>
              <w:spacing w:after="160" w:line="259" w:lineRule="auto"/>
              <w:rPr>
                <w:ins w:id="51729" w:author="Tran Huan" w:date="2018-12-03T01:24:00Z"/>
              </w:rPr>
            </w:pPr>
            <w:ins w:id="51730" w:author="Tran Huan" w:date="2018-12-03T01:24:00Z">
              <w:r w:rsidRPr="000D1FDC">
                <w:t>1</w:t>
              </w:r>
            </w:ins>
          </w:p>
        </w:tc>
        <w:tc>
          <w:tcPr>
            <w:tcW w:w="1863" w:type="dxa"/>
            <w:noWrap/>
            <w:hideMark/>
          </w:tcPr>
          <w:p w14:paraId="42700C98" w14:textId="77777777" w:rsidR="00D10B12" w:rsidRPr="000D1FDC" w:rsidRDefault="00D10B12" w:rsidP="00870304">
            <w:pPr>
              <w:spacing w:after="160" w:line="259" w:lineRule="auto"/>
              <w:rPr>
                <w:ins w:id="51731" w:author="Tran Huan" w:date="2018-12-03T01:24:00Z"/>
              </w:rPr>
            </w:pPr>
            <w:ins w:id="51732" w:author="Tran Huan" w:date="2018-12-03T01:24:00Z">
              <w:r w:rsidRPr="000D1FDC">
                <w:t>id</w:t>
              </w:r>
            </w:ins>
          </w:p>
        </w:tc>
        <w:tc>
          <w:tcPr>
            <w:tcW w:w="1186" w:type="dxa"/>
            <w:noWrap/>
            <w:hideMark/>
          </w:tcPr>
          <w:p w14:paraId="5F9FF1E4" w14:textId="77777777" w:rsidR="00D10B12" w:rsidRPr="000D1FDC" w:rsidRDefault="00D10B12" w:rsidP="00870304">
            <w:pPr>
              <w:spacing w:after="160" w:line="259" w:lineRule="auto"/>
              <w:rPr>
                <w:ins w:id="51733" w:author="Tran Huan" w:date="2018-12-03T01:24:00Z"/>
              </w:rPr>
            </w:pPr>
            <w:ins w:id="51734" w:author="Tran Huan" w:date="2018-12-03T01:24:00Z">
              <w:r w:rsidRPr="000D1FDC">
                <w:t>numeric</w:t>
              </w:r>
            </w:ins>
          </w:p>
        </w:tc>
        <w:tc>
          <w:tcPr>
            <w:tcW w:w="911" w:type="dxa"/>
            <w:noWrap/>
            <w:vAlign w:val="center"/>
            <w:hideMark/>
          </w:tcPr>
          <w:p w14:paraId="160FAD65" w14:textId="77777777" w:rsidR="00D10B12" w:rsidRPr="000D1FDC" w:rsidRDefault="00D10B12" w:rsidP="00870304">
            <w:pPr>
              <w:spacing w:after="160" w:line="259" w:lineRule="auto"/>
              <w:rPr>
                <w:ins w:id="51735" w:author="Tran Huan" w:date="2018-12-03T01:24:00Z"/>
              </w:rPr>
            </w:pPr>
          </w:p>
        </w:tc>
        <w:tc>
          <w:tcPr>
            <w:tcW w:w="838" w:type="dxa"/>
            <w:noWrap/>
            <w:vAlign w:val="center"/>
            <w:hideMark/>
          </w:tcPr>
          <w:p w14:paraId="727BAEF1" w14:textId="77777777" w:rsidR="00D10B12" w:rsidRPr="000D1FDC" w:rsidRDefault="00D10B12" w:rsidP="00870304">
            <w:pPr>
              <w:spacing w:after="160" w:line="259" w:lineRule="auto"/>
              <w:rPr>
                <w:ins w:id="51736" w:author="Tran Huan" w:date="2018-12-03T01:24:00Z"/>
              </w:rPr>
            </w:pPr>
            <w:ins w:id="51737" w:author="Tran Huan" w:date="2018-12-03T01:24:00Z">
              <w:r w:rsidRPr="000D1FDC">
                <w:t>X</w:t>
              </w:r>
            </w:ins>
          </w:p>
        </w:tc>
        <w:tc>
          <w:tcPr>
            <w:tcW w:w="1288" w:type="dxa"/>
            <w:noWrap/>
            <w:vAlign w:val="center"/>
            <w:hideMark/>
          </w:tcPr>
          <w:p w14:paraId="0DF336AF" w14:textId="77777777" w:rsidR="00D10B12" w:rsidRPr="000D1FDC" w:rsidRDefault="00D10B12" w:rsidP="00870304">
            <w:pPr>
              <w:spacing w:after="160" w:line="259" w:lineRule="auto"/>
              <w:rPr>
                <w:ins w:id="51738" w:author="Tran Huan" w:date="2018-12-03T01:24:00Z"/>
              </w:rPr>
            </w:pPr>
          </w:p>
        </w:tc>
        <w:tc>
          <w:tcPr>
            <w:tcW w:w="2643" w:type="dxa"/>
            <w:noWrap/>
            <w:hideMark/>
          </w:tcPr>
          <w:p w14:paraId="4685970A" w14:textId="77777777" w:rsidR="00D10B12" w:rsidRPr="000D1FDC" w:rsidRDefault="00D10B12" w:rsidP="00870304">
            <w:pPr>
              <w:spacing w:after="160" w:line="259" w:lineRule="auto"/>
              <w:rPr>
                <w:ins w:id="51739" w:author="Tran Huan" w:date="2018-12-03T01:24:00Z"/>
                <w:lang w:val="en-US"/>
              </w:rPr>
            </w:pPr>
            <w:ins w:id="51740" w:author="Tran Huan" w:date="2018-12-03T01:24:00Z">
              <w:r w:rsidRPr="000D1FDC">
                <w:t>ID chi tiết đ</w:t>
              </w:r>
              <w:r w:rsidRPr="000D1FDC">
                <w:rPr>
                  <w:lang w:val="en-US"/>
                </w:rPr>
                <w:t>ơn hàng</w:t>
              </w:r>
            </w:ins>
          </w:p>
        </w:tc>
      </w:tr>
      <w:tr w:rsidR="00D10B12" w:rsidRPr="000D1FDC" w14:paraId="7991BE16" w14:textId="77777777" w:rsidTr="00870304">
        <w:trPr>
          <w:trHeight w:val="300"/>
          <w:ins w:id="51741" w:author="Tran Huan" w:date="2018-12-03T01:24:00Z"/>
        </w:trPr>
        <w:tc>
          <w:tcPr>
            <w:tcW w:w="838" w:type="dxa"/>
            <w:noWrap/>
            <w:hideMark/>
          </w:tcPr>
          <w:p w14:paraId="380C8196" w14:textId="77777777" w:rsidR="00D10B12" w:rsidRPr="000D1FDC" w:rsidRDefault="00D10B12" w:rsidP="00870304">
            <w:pPr>
              <w:spacing w:after="160" w:line="259" w:lineRule="auto"/>
              <w:rPr>
                <w:ins w:id="51742" w:author="Tran Huan" w:date="2018-12-03T01:24:00Z"/>
              </w:rPr>
            </w:pPr>
            <w:ins w:id="51743" w:author="Tran Huan" w:date="2018-12-03T01:24:00Z">
              <w:r w:rsidRPr="000D1FDC">
                <w:t>2</w:t>
              </w:r>
            </w:ins>
          </w:p>
        </w:tc>
        <w:tc>
          <w:tcPr>
            <w:tcW w:w="1863" w:type="dxa"/>
            <w:noWrap/>
            <w:hideMark/>
          </w:tcPr>
          <w:p w14:paraId="52D43B4C" w14:textId="77777777" w:rsidR="00D10B12" w:rsidRPr="000D1FDC" w:rsidRDefault="00D10B12" w:rsidP="00870304">
            <w:pPr>
              <w:spacing w:after="160" w:line="259" w:lineRule="auto"/>
              <w:rPr>
                <w:ins w:id="51744" w:author="Tran Huan" w:date="2018-12-03T01:24:00Z"/>
              </w:rPr>
            </w:pPr>
            <w:ins w:id="51745" w:author="Tran Huan" w:date="2018-12-03T01:24:00Z">
              <w:r w:rsidRPr="000D1FDC">
                <w:rPr>
                  <w:lang w:val="en-US"/>
                </w:rPr>
                <w:t>order</w:t>
              </w:r>
              <w:r w:rsidRPr="000D1FDC">
                <w:t>_id</w:t>
              </w:r>
            </w:ins>
          </w:p>
        </w:tc>
        <w:tc>
          <w:tcPr>
            <w:tcW w:w="1186" w:type="dxa"/>
            <w:noWrap/>
            <w:hideMark/>
          </w:tcPr>
          <w:p w14:paraId="32F3AA5A" w14:textId="77777777" w:rsidR="00D10B12" w:rsidRPr="000D1FDC" w:rsidRDefault="00D10B12" w:rsidP="00870304">
            <w:pPr>
              <w:spacing w:after="160" w:line="259" w:lineRule="auto"/>
              <w:rPr>
                <w:ins w:id="51746" w:author="Tran Huan" w:date="2018-12-03T01:24:00Z"/>
              </w:rPr>
            </w:pPr>
            <w:ins w:id="51747" w:author="Tran Huan" w:date="2018-12-03T01:24:00Z">
              <w:r w:rsidRPr="000D1FDC">
                <w:t>numeric</w:t>
              </w:r>
            </w:ins>
          </w:p>
        </w:tc>
        <w:tc>
          <w:tcPr>
            <w:tcW w:w="911" w:type="dxa"/>
            <w:noWrap/>
            <w:vAlign w:val="center"/>
            <w:hideMark/>
          </w:tcPr>
          <w:p w14:paraId="48DB0D12" w14:textId="77777777" w:rsidR="00D10B12" w:rsidRPr="000D1FDC" w:rsidRDefault="00D10B12" w:rsidP="00870304">
            <w:pPr>
              <w:spacing w:after="160" w:line="259" w:lineRule="auto"/>
              <w:rPr>
                <w:ins w:id="51748" w:author="Tran Huan" w:date="2018-12-03T01:24:00Z"/>
              </w:rPr>
            </w:pPr>
          </w:p>
        </w:tc>
        <w:tc>
          <w:tcPr>
            <w:tcW w:w="838" w:type="dxa"/>
            <w:noWrap/>
            <w:vAlign w:val="center"/>
            <w:hideMark/>
          </w:tcPr>
          <w:p w14:paraId="1691453B" w14:textId="77777777" w:rsidR="00D10B12" w:rsidRPr="000D1FDC" w:rsidRDefault="00D10B12" w:rsidP="00870304">
            <w:pPr>
              <w:spacing w:after="160" w:line="259" w:lineRule="auto"/>
              <w:rPr>
                <w:ins w:id="51749" w:author="Tran Huan" w:date="2018-12-03T01:24:00Z"/>
              </w:rPr>
            </w:pPr>
          </w:p>
        </w:tc>
        <w:tc>
          <w:tcPr>
            <w:tcW w:w="1288" w:type="dxa"/>
            <w:noWrap/>
            <w:vAlign w:val="center"/>
            <w:hideMark/>
          </w:tcPr>
          <w:p w14:paraId="5E19AC2B" w14:textId="77777777" w:rsidR="00D10B12" w:rsidRPr="000D1FDC" w:rsidRDefault="00D10B12" w:rsidP="00870304">
            <w:pPr>
              <w:spacing w:after="160" w:line="259" w:lineRule="auto"/>
              <w:rPr>
                <w:ins w:id="51750" w:author="Tran Huan" w:date="2018-12-03T01:24:00Z"/>
              </w:rPr>
            </w:pPr>
            <w:ins w:id="51751" w:author="Tran Huan" w:date="2018-12-03T01:24:00Z">
              <w:r w:rsidRPr="000D1FDC">
                <w:t>X</w:t>
              </w:r>
            </w:ins>
          </w:p>
        </w:tc>
        <w:tc>
          <w:tcPr>
            <w:tcW w:w="2643" w:type="dxa"/>
            <w:noWrap/>
            <w:hideMark/>
          </w:tcPr>
          <w:p w14:paraId="19EECF41" w14:textId="77777777" w:rsidR="00D10B12" w:rsidRPr="000D1FDC" w:rsidRDefault="00D10B12" w:rsidP="00870304">
            <w:pPr>
              <w:spacing w:after="160" w:line="259" w:lineRule="auto"/>
              <w:rPr>
                <w:ins w:id="51752" w:author="Tran Huan" w:date="2018-12-03T01:24:00Z"/>
                <w:lang w:val="en-US"/>
              </w:rPr>
            </w:pPr>
            <w:ins w:id="51753" w:author="Tran Huan" w:date="2018-12-03T01:24:00Z">
              <w:r w:rsidRPr="000D1FDC">
                <w:t>ID đ</w:t>
              </w:r>
              <w:r w:rsidRPr="000D1FDC">
                <w:rPr>
                  <w:lang w:val="en-US"/>
                </w:rPr>
                <w:t>ơn hàng</w:t>
              </w:r>
            </w:ins>
          </w:p>
        </w:tc>
      </w:tr>
      <w:tr w:rsidR="00D10B12" w:rsidRPr="000D1FDC" w14:paraId="1B159AE5" w14:textId="77777777" w:rsidTr="00870304">
        <w:trPr>
          <w:trHeight w:val="300"/>
          <w:ins w:id="51754" w:author="Tran Huan" w:date="2018-12-03T01:24:00Z"/>
        </w:trPr>
        <w:tc>
          <w:tcPr>
            <w:tcW w:w="838" w:type="dxa"/>
            <w:noWrap/>
            <w:hideMark/>
          </w:tcPr>
          <w:p w14:paraId="67364B26" w14:textId="77777777" w:rsidR="00D10B12" w:rsidRPr="000D1FDC" w:rsidRDefault="00D10B12" w:rsidP="00870304">
            <w:pPr>
              <w:spacing w:after="160" w:line="259" w:lineRule="auto"/>
              <w:rPr>
                <w:ins w:id="51755" w:author="Tran Huan" w:date="2018-12-03T01:24:00Z"/>
              </w:rPr>
            </w:pPr>
            <w:ins w:id="51756" w:author="Tran Huan" w:date="2018-12-03T01:24:00Z">
              <w:r w:rsidRPr="000D1FDC">
                <w:t>3</w:t>
              </w:r>
            </w:ins>
          </w:p>
        </w:tc>
        <w:tc>
          <w:tcPr>
            <w:tcW w:w="1863" w:type="dxa"/>
            <w:noWrap/>
            <w:hideMark/>
          </w:tcPr>
          <w:p w14:paraId="28EDE612" w14:textId="77777777" w:rsidR="00D10B12" w:rsidRPr="000D1FDC" w:rsidRDefault="00D10B12" w:rsidP="00870304">
            <w:pPr>
              <w:spacing w:after="160" w:line="259" w:lineRule="auto"/>
              <w:rPr>
                <w:ins w:id="51757" w:author="Tran Huan" w:date="2018-12-03T01:24:00Z"/>
              </w:rPr>
            </w:pPr>
            <w:ins w:id="51758" w:author="Tran Huan" w:date="2018-12-03T01:24:00Z">
              <w:r w:rsidRPr="000D1FDC">
                <w:t>service_type_id</w:t>
              </w:r>
            </w:ins>
          </w:p>
        </w:tc>
        <w:tc>
          <w:tcPr>
            <w:tcW w:w="1186" w:type="dxa"/>
            <w:noWrap/>
            <w:hideMark/>
          </w:tcPr>
          <w:p w14:paraId="499FFE48" w14:textId="77777777" w:rsidR="00D10B12" w:rsidRPr="000D1FDC" w:rsidRDefault="00D10B12" w:rsidP="00870304">
            <w:pPr>
              <w:spacing w:after="160" w:line="259" w:lineRule="auto"/>
              <w:rPr>
                <w:ins w:id="51759" w:author="Tran Huan" w:date="2018-12-03T01:24:00Z"/>
              </w:rPr>
            </w:pPr>
            <w:ins w:id="51760" w:author="Tran Huan" w:date="2018-12-03T01:24:00Z">
              <w:r w:rsidRPr="000D1FDC">
                <w:t>numeric</w:t>
              </w:r>
            </w:ins>
          </w:p>
        </w:tc>
        <w:tc>
          <w:tcPr>
            <w:tcW w:w="911" w:type="dxa"/>
            <w:noWrap/>
            <w:vAlign w:val="center"/>
            <w:hideMark/>
          </w:tcPr>
          <w:p w14:paraId="19EADD69" w14:textId="77777777" w:rsidR="00D10B12" w:rsidRPr="000D1FDC" w:rsidRDefault="00D10B12" w:rsidP="00870304">
            <w:pPr>
              <w:spacing w:after="160" w:line="259" w:lineRule="auto"/>
              <w:rPr>
                <w:ins w:id="51761" w:author="Tran Huan" w:date="2018-12-03T01:24:00Z"/>
              </w:rPr>
            </w:pPr>
          </w:p>
        </w:tc>
        <w:tc>
          <w:tcPr>
            <w:tcW w:w="838" w:type="dxa"/>
            <w:noWrap/>
            <w:vAlign w:val="center"/>
            <w:hideMark/>
          </w:tcPr>
          <w:p w14:paraId="623CC309" w14:textId="77777777" w:rsidR="00D10B12" w:rsidRPr="000D1FDC" w:rsidRDefault="00D10B12" w:rsidP="00870304">
            <w:pPr>
              <w:spacing w:after="160" w:line="259" w:lineRule="auto"/>
              <w:rPr>
                <w:ins w:id="51762" w:author="Tran Huan" w:date="2018-12-03T01:24:00Z"/>
              </w:rPr>
            </w:pPr>
          </w:p>
        </w:tc>
        <w:tc>
          <w:tcPr>
            <w:tcW w:w="1288" w:type="dxa"/>
            <w:noWrap/>
            <w:vAlign w:val="center"/>
            <w:hideMark/>
          </w:tcPr>
          <w:p w14:paraId="50130B75" w14:textId="77777777" w:rsidR="00D10B12" w:rsidRPr="000D1FDC" w:rsidRDefault="00D10B12" w:rsidP="00870304">
            <w:pPr>
              <w:spacing w:after="160" w:line="259" w:lineRule="auto"/>
              <w:rPr>
                <w:ins w:id="51763" w:author="Tran Huan" w:date="2018-12-03T01:24:00Z"/>
              </w:rPr>
            </w:pPr>
            <w:ins w:id="51764" w:author="Tran Huan" w:date="2018-12-03T01:24:00Z">
              <w:r w:rsidRPr="000D1FDC">
                <w:t>X</w:t>
              </w:r>
            </w:ins>
          </w:p>
        </w:tc>
        <w:tc>
          <w:tcPr>
            <w:tcW w:w="2643" w:type="dxa"/>
            <w:noWrap/>
            <w:hideMark/>
          </w:tcPr>
          <w:p w14:paraId="05AB6385" w14:textId="77777777" w:rsidR="00D10B12" w:rsidRPr="000D1FDC" w:rsidRDefault="00D10B12" w:rsidP="00870304">
            <w:pPr>
              <w:spacing w:after="160" w:line="259" w:lineRule="auto"/>
              <w:rPr>
                <w:ins w:id="51765" w:author="Tran Huan" w:date="2018-12-03T01:24:00Z"/>
              </w:rPr>
            </w:pPr>
            <w:ins w:id="51766" w:author="Tran Huan" w:date="2018-12-03T01:24:00Z">
              <w:r w:rsidRPr="000D1FDC">
                <w:t xml:space="preserve">ID loại dịch vụ. </w:t>
              </w:r>
            </w:ins>
          </w:p>
        </w:tc>
      </w:tr>
      <w:tr w:rsidR="00D10B12" w:rsidRPr="000D1FDC" w14:paraId="0D47466F" w14:textId="77777777" w:rsidTr="00870304">
        <w:trPr>
          <w:trHeight w:val="300"/>
          <w:ins w:id="51767" w:author="Tran Huan" w:date="2018-12-03T01:24:00Z"/>
        </w:trPr>
        <w:tc>
          <w:tcPr>
            <w:tcW w:w="838" w:type="dxa"/>
            <w:noWrap/>
            <w:hideMark/>
          </w:tcPr>
          <w:p w14:paraId="26E3F1CC" w14:textId="77777777" w:rsidR="00D10B12" w:rsidRPr="000D1FDC" w:rsidRDefault="00D10B12" w:rsidP="00870304">
            <w:pPr>
              <w:spacing w:after="160" w:line="259" w:lineRule="auto"/>
              <w:rPr>
                <w:ins w:id="51768" w:author="Tran Huan" w:date="2018-12-03T01:24:00Z"/>
              </w:rPr>
            </w:pPr>
            <w:ins w:id="51769" w:author="Tran Huan" w:date="2018-12-03T01:24:00Z">
              <w:r w:rsidRPr="000D1FDC">
                <w:t>4</w:t>
              </w:r>
            </w:ins>
          </w:p>
        </w:tc>
        <w:tc>
          <w:tcPr>
            <w:tcW w:w="1863" w:type="dxa"/>
            <w:noWrap/>
            <w:hideMark/>
          </w:tcPr>
          <w:p w14:paraId="11BFF834" w14:textId="77777777" w:rsidR="00D10B12" w:rsidRPr="000D1FDC" w:rsidRDefault="00D10B12" w:rsidP="00870304">
            <w:pPr>
              <w:spacing w:after="160" w:line="259" w:lineRule="auto"/>
              <w:rPr>
                <w:ins w:id="51770" w:author="Tran Huan" w:date="2018-12-03T01:24:00Z"/>
              </w:rPr>
            </w:pPr>
            <w:ins w:id="51771" w:author="Tran Huan" w:date="2018-12-03T01:24:00Z">
              <w:r w:rsidRPr="000D1FDC">
                <w:t>unit_id</w:t>
              </w:r>
            </w:ins>
          </w:p>
        </w:tc>
        <w:tc>
          <w:tcPr>
            <w:tcW w:w="1186" w:type="dxa"/>
            <w:noWrap/>
            <w:hideMark/>
          </w:tcPr>
          <w:p w14:paraId="0CA1953F" w14:textId="77777777" w:rsidR="00D10B12" w:rsidRPr="000D1FDC" w:rsidRDefault="00D10B12" w:rsidP="00870304">
            <w:pPr>
              <w:spacing w:after="160" w:line="259" w:lineRule="auto"/>
              <w:rPr>
                <w:ins w:id="51772" w:author="Tran Huan" w:date="2018-12-03T01:24:00Z"/>
              </w:rPr>
            </w:pPr>
            <w:ins w:id="51773" w:author="Tran Huan" w:date="2018-12-03T01:24:00Z">
              <w:r w:rsidRPr="000D1FDC">
                <w:t>numeric</w:t>
              </w:r>
            </w:ins>
          </w:p>
        </w:tc>
        <w:tc>
          <w:tcPr>
            <w:tcW w:w="911" w:type="dxa"/>
            <w:noWrap/>
            <w:vAlign w:val="center"/>
            <w:hideMark/>
          </w:tcPr>
          <w:p w14:paraId="2DE747C3" w14:textId="77777777" w:rsidR="00D10B12" w:rsidRPr="000D1FDC" w:rsidRDefault="00D10B12" w:rsidP="00870304">
            <w:pPr>
              <w:spacing w:after="160" w:line="259" w:lineRule="auto"/>
              <w:rPr>
                <w:ins w:id="51774" w:author="Tran Huan" w:date="2018-12-03T01:24:00Z"/>
              </w:rPr>
            </w:pPr>
          </w:p>
        </w:tc>
        <w:tc>
          <w:tcPr>
            <w:tcW w:w="838" w:type="dxa"/>
            <w:noWrap/>
            <w:vAlign w:val="center"/>
            <w:hideMark/>
          </w:tcPr>
          <w:p w14:paraId="1CB8CE52" w14:textId="77777777" w:rsidR="00D10B12" w:rsidRPr="000D1FDC" w:rsidRDefault="00D10B12" w:rsidP="00870304">
            <w:pPr>
              <w:spacing w:after="160" w:line="259" w:lineRule="auto"/>
              <w:rPr>
                <w:ins w:id="51775" w:author="Tran Huan" w:date="2018-12-03T01:24:00Z"/>
              </w:rPr>
            </w:pPr>
          </w:p>
        </w:tc>
        <w:tc>
          <w:tcPr>
            <w:tcW w:w="1288" w:type="dxa"/>
            <w:noWrap/>
            <w:vAlign w:val="center"/>
            <w:hideMark/>
          </w:tcPr>
          <w:p w14:paraId="78CFE864" w14:textId="77777777" w:rsidR="00D10B12" w:rsidRPr="000D1FDC" w:rsidRDefault="00D10B12" w:rsidP="00870304">
            <w:pPr>
              <w:spacing w:after="160" w:line="259" w:lineRule="auto"/>
              <w:rPr>
                <w:ins w:id="51776" w:author="Tran Huan" w:date="2018-12-03T01:24:00Z"/>
              </w:rPr>
            </w:pPr>
            <w:ins w:id="51777" w:author="Tran Huan" w:date="2018-12-03T01:24:00Z">
              <w:r w:rsidRPr="000D1FDC">
                <w:t>X</w:t>
              </w:r>
            </w:ins>
          </w:p>
        </w:tc>
        <w:tc>
          <w:tcPr>
            <w:tcW w:w="2643" w:type="dxa"/>
            <w:noWrap/>
            <w:hideMark/>
          </w:tcPr>
          <w:p w14:paraId="5B1344E7" w14:textId="77777777" w:rsidR="00D10B12" w:rsidRPr="000D1FDC" w:rsidRDefault="00D10B12" w:rsidP="00870304">
            <w:pPr>
              <w:spacing w:after="160" w:line="259" w:lineRule="auto"/>
              <w:rPr>
                <w:ins w:id="51778" w:author="Tran Huan" w:date="2018-12-03T01:24:00Z"/>
              </w:rPr>
            </w:pPr>
            <w:ins w:id="51779" w:author="Tran Huan" w:date="2018-12-03T01:24:00Z">
              <w:r w:rsidRPr="000D1FDC">
                <w:t xml:space="preserve">ID đơn vị tính. </w:t>
              </w:r>
            </w:ins>
          </w:p>
        </w:tc>
      </w:tr>
      <w:tr w:rsidR="00D10B12" w:rsidRPr="000D1FDC" w14:paraId="63D57025" w14:textId="77777777" w:rsidTr="00870304">
        <w:trPr>
          <w:trHeight w:val="300"/>
          <w:ins w:id="51780" w:author="Tran Huan" w:date="2018-12-03T01:24:00Z"/>
        </w:trPr>
        <w:tc>
          <w:tcPr>
            <w:tcW w:w="838" w:type="dxa"/>
            <w:noWrap/>
            <w:hideMark/>
          </w:tcPr>
          <w:p w14:paraId="0265D51D" w14:textId="77777777" w:rsidR="00D10B12" w:rsidRPr="000D1FDC" w:rsidRDefault="00D10B12" w:rsidP="00870304">
            <w:pPr>
              <w:spacing w:after="160" w:line="259" w:lineRule="auto"/>
              <w:rPr>
                <w:ins w:id="51781" w:author="Tran Huan" w:date="2018-12-03T01:24:00Z"/>
              </w:rPr>
            </w:pPr>
            <w:ins w:id="51782" w:author="Tran Huan" w:date="2018-12-03T01:24:00Z">
              <w:r w:rsidRPr="000D1FDC">
                <w:t>5</w:t>
              </w:r>
            </w:ins>
          </w:p>
        </w:tc>
        <w:tc>
          <w:tcPr>
            <w:tcW w:w="1863" w:type="dxa"/>
            <w:noWrap/>
            <w:hideMark/>
          </w:tcPr>
          <w:p w14:paraId="17AD6346" w14:textId="77777777" w:rsidR="00D10B12" w:rsidRPr="000D1FDC" w:rsidRDefault="00D10B12" w:rsidP="00870304">
            <w:pPr>
              <w:spacing w:after="160" w:line="259" w:lineRule="auto"/>
              <w:rPr>
                <w:ins w:id="51783" w:author="Tran Huan" w:date="2018-12-03T01:24:00Z"/>
              </w:rPr>
            </w:pPr>
            <w:ins w:id="51784" w:author="Tran Huan" w:date="2018-12-03T01:24:00Z">
              <w:r w:rsidRPr="000D1FDC">
                <w:t>label_id</w:t>
              </w:r>
            </w:ins>
          </w:p>
        </w:tc>
        <w:tc>
          <w:tcPr>
            <w:tcW w:w="1186" w:type="dxa"/>
            <w:noWrap/>
            <w:hideMark/>
          </w:tcPr>
          <w:p w14:paraId="71C62E93" w14:textId="77777777" w:rsidR="00D10B12" w:rsidRPr="000D1FDC" w:rsidRDefault="00D10B12" w:rsidP="00870304">
            <w:pPr>
              <w:spacing w:after="160" w:line="259" w:lineRule="auto"/>
              <w:rPr>
                <w:ins w:id="51785" w:author="Tran Huan" w:date="2018-12-03T01:24:00Z"/>
              </w:rPr>
            </w:pPr>
            <w:ins w:id="51786" w:author="Tran Huan" w:date="2018-12-03T01:24:00Z">
              <w:r w:rsidRPr="000D1FDC">
                <w:t>numeric</w:t>
              </w:r>
            </w:ins>
          </w:p>
        </w:tc>
        <w:tc>
          <w:tcPr>
            <w:tcW w:w="911" w:type="dxa"/>
            <w:noWrap/>
            <w:vAlign w:val="center"/>
            <w:hideMark/>
          </w:tcPr>
          <w:p w14:paraId="5AF5AC72" w14:textId="77777777" w:rsidR="00D10B12" w:rsidRPr="000D1FDC" w:rsidRDefault="00D10B12" w:rsidP="00870304">
            <w:pPr>
              <w:spacing w:after="160" w:line="259" w:lineRule="auto"/>
              <w:rPr>
                <w:ins w:id="51787" w:author="Tran Huan" w:date="2018-12-03T01:24:00Z"/>
                <w:lang w:val="en-US"/>
              </w:rPr>
            </w:pPr>
            <w:ins w:id="51788" w:author="Tran Huan" w:date="2018-12-03T01:24:00Z">
              <w:r w:rsidRPr="000D1FDC">
                <w:rPr>
                  <w:lang w:val="en-US"/>
                </w:rPr>
                <w:t>X</w:t>
              </w:r>
            </w:ins>
          </w:p>
        </w:tc>
        <w:tc>
          <w:tcPr>
            <w:tcW w:w="838" w:type="dxa"/>
            <w:noWrap/>
            <w:vAlign w:val="center"/>
            <w:hideMark/>
          </w:tcPr>
          <w:p w14:paraId="1DE572C0" w14:textId="77777777" w:rsidR="00D10B12" w:rsidRPr="000D1FDC" w:rsidRDefault="00D10B12" w:rsidP="00870304">
            <w:pPr>
              <w:spacing w:after="160" w:line="259" w:lineRule="auto"/>
              <w:rPr>
                <w:ins w:id="51789" w:author="Tran Huan" w:date="2018-12-03T01:24:00Z"/>
              </w:rPr>
            </w:pPr>
          </w:p>
        </w:tc>
        <w:tc>
          <w:tcPr>
            <w:tcW w:w="1288" w:type="dxa"/>
            <w:noWrap/>
            <w:vAlign w:val="center"/>
            <w:hideMark/>
          </w:tcPr>
          <w:p w14:paraId="066FE15B" w14:textId="77777777" w:rsidR="00D10B12" w:rsidRPr="000D1FDC" w:rsidRDefault="00D10B12" w:rsidP="00870304">
            <w:pPr>
              <w:spacing w:after="160" w:line="259" w:lineRule="auto"/>
              <w:rPr>
                <w:ins w:id="51790" w:author="Tran Huan" w:date="2018-12-03T01:24:00Z"/>
              </w:rPr>
            </w:pPr>
            <w:ins w:id="51791" w:author="Tran Huan" w:date="2018-12-03T01:24:00Z">
              <w:r w:rsidRPr="000D1FDC">
                <w:t>X</w:t>
              </w:r>
            </w:ins>
          </w:p>
        </w:tc>
        <w:tc>
          <w:tcPr>
            <w:tcW w:w="2643" w:type="dxa"/>
            <w:noWrap/>
            <w:hideMark/>
          </w:tcPr>
          <w:p w14:paraId="0D251CFB" w14:textId="77777777" w:rsidR="00D10B12" w:rsidRPr="000D1FDC" w:rsidRDefault="00D10B12" w:rsidP="00870304">
            <w:pPr>
              <w:spacing w:after="160" w:line="259" w:lineRule="auto"/>
              <w:rPr>
                <w:ins w:id="51792" w:author="Tran Huan" w:date="2018-12-03T01:24:00Z"/>
              </w:rPr>
            </w:pPr>
            <w:ins w:id="51793" w:author="Tran Huan" w:date="2018-12-03T01:24:00Z">
              <w:r w:rsidRPr="000D1FDC">
                <w:t>ID nhãn hiệu.</w:t>
              </w:r>
            </w:ins>
          </w:p>
        </w:tc>
      </w:tr>
      <w:tr w:rsidR="00D10B12" w:rsidRPr="000D1FDC" w14:paraId="2FED243C" w14:textId="77777777" w:rsidTr="00870304">
        <w:trPr>
          <w:trHeight w:val="300"/>
          <w:ins w:id="51794" w:author="Tran Huan" w:date="2018-12-03T01:24:00Z"/>
        </w:trPr>
        <w:tc>
          <w:tcPr>
            <w:tcW w:w="838" w:type="dxa"/>
            <w:noWrap/>
            <w:hideMark/>
          </w:tcPr>
          <w:p w14:paraId="0E3C26AB" w14:textId="77777777" w:rsidR="00D10B12" w:rsidRPr="000D1FDC" w:rsidRDefault="00D10B12" w:rsidP="00870304">
            <w:pPr>
              <w:spacing w:after="160" w:line="259" w:lineRule="auto"/>
              <w:rPr>
                <w:ins w:id="51795" w:author="Tran Huan" w:date="2018-12-03T01:24:00Z"/>
              </w:rPr>
            </w:pPr>
            <w:ins w:id="51796" w:author="Tran Huan" w:date="2018-12-03T01:24:00Z">
              <w:r w:rsidRPr="000D1FDC">
                <w:t>6</w:t>
              </w:r>
            </w:ins>
          </w:p>
        </w:tc>
        <w:tc>
          <w:tcPr>
            <w:tcW w:w="1863" w:type="dxa"/>
            <w:noWrap/>
            <w:hideMark/>
          </w:tcPr>
          <w:p w14:paraId="34A41ED3" w14:textId="77777777" w:rsidR="00D10B12" w:rsidRPr="000D1FDC" w:rsidRDefault="00D10B12" w:rsidP="00870304">
            <w:pPr>
              <w:spacing w:after="160" w:line="259" w:lineRule="auto"/>
              <w:rPr>
                <w:ins w:id="51797" w:author="Tran Huan" w:date="2018-12-03T01:24:00Z"/>
              </w:rPr>
            </w:pPr>
            <w:ins w:id="51798" w:author="Tran Huan" w:date="2018-12-03T01:24:00Z">
              <w:r w:rsidRPr="000D1FDC">
                <w:t>color_id</w:t>
              </w:r>
            </w:ins>
          </w:p>
        </w:tc>
        <w:tc>
          <w:tcPr>
            <w:tcW w:w="1186" w:type="dxa"/>
            <w:noWrap/>
            <w:hideMark/>
          </w:tcPr>
          <w:p w14:paraId="173F610B" w14:textId="77777777" w:rsidR="00D10B12" w:rsidRPr="000D1FDC" w:rsidRDefault="00D10B12" w:rsidP="00870304">
            <w:pPr>
              <w:spacing w:after="160" w:line="259" w:lineRule="auto"/>
              <w:rPr>
                <w:ins w:id="51799" w:author="Tran Huan" w:date="2018-12-03T01:24:00Z"/>
              </w:rPr>
            </w:pPr>
            <w:ins w:id="51800" w:author="Tran Huan" w:date="2018-12-03T01:24:00Z">
              <w:r w:rsidRPr="000D1FDC">
                <w:t>numeric</w:t>
              </w:r>
            </w:ins>
          </w:p>
        </w:tc>
        <w:tc>
          <w:tcPr>
            <w:tcW w:w="911" w:type="dxa"/>
            <w:noWrap/>
            <w:vAlign w:val="center"/>
            <w:hideMark/>
          </w:tcPr>
          <w:p w14:paraId="757A950C" w14:textId="77777777" w:rsidR="00D10B12" w:rsidRPr="000D1FDC" w:rsidRDefault="00D10B12" w:rsidP="00870304">
            <w:pPr>
              <w:spacing w:after="160" w:line="259" w:lineRule="auto"/>
              <w:rPr>
                <w:ins w:id="51801" w:author="Tran Huan" w:date="2018-12-03T01:24:00Z"/>
                <w:lang w:val="en-US"/>
              </w:rPr>
            </w:pPr>
            <w:ins w:id="51802" w:author="Tran Huan" w:date="2018-12-03T01:24:00Z">
              <w:r w:rsidRPr="000D1FDC">
                <w:rPr>
                  <w:lang w:val="en-US"/>
                </w:rPr>
                <w:t>X</w:t>
              </w:r>
            </w:ins>
          </w:p>
        </w:tc>
        <w:tc>
          <w:tcPr>
            <w:tcW w:w="838" w:type="dxa"/>
            <w:noWrap/>
            <w:vAlign w:val="center"/>
            <w:hideMark/>
          </w:tcPr>
          <w:p w14:paraId="7AB4D415" w14:textId="77777777" w:rsidR="00D10B12" w:rsidRPr="000D1FDC" w:rsidRDefault="00D10B12" w:rsidP="00870304">
            <w:pPr>
              <w:spacing w:after="160" w:line="259" w:lineRule="auto"/>
              <w:rPr>
                <w:ins w:id="51803" w:author="Tran Huan" w:date="2018-12-03T01:24:00Z"/>
              </w:rPr>
            </w:pPr>
          </w:p>
        </w:tc>
        <w:tc>
          <w:tcPr>
            <w:tcW w:w="1288" w:type="dxa"/>
            <w:noWrap/>
            <w:vAlign w:val="center"/>
            <w:hideMark/>
          </w:tcPr>
          <w:p w14:paraId="06392B09" w14:textId="77777777" w:rsidR="00D10B12" w:rsidRPr="000D1FDC" w:rsidRDefault="00D10B12" w:rsidP="00870304">
            <w:pPr>
              <w:spacing w:after="160" w:line="259" w:lineRule="auto"/>
              <w:rPr>
                <w:ins w:id="51804" w:author="Tran Huan" w:date="2018-12-03T01:24:00Z"/>
              </w:rPr>
            </w:pPr>
            <w:ins w:id="51805" w:author="Tran Huan" w:date="2018-12-03T01:24:00Z">
              <w:r w:rsidRPr="000D1FDC">
                <w:t>X</w:t>
              </w:r>
            </w:ins>
          </w:p>
        </w:tc>
        <w:tc>
          <w:tcPr>
            <w:tcW w:w="2643" w:type="dxa"/>
            <w:noWrap/>
            <w:hideMark/>
          </w:tcPr>
          <w:p w14:paraId="5A34A00E" w14:textId="77777777" w:rsidR="00D10B12" w:rsidRPr="000D1FDC" w:rsidRDefault="00D10B12" w:rsidP="00870304">
            <w:pPr>
              <w:spacing w:after="160" w:line="259" w:lineRule="auto"/>
              <w:rPr>
                <w:ins w:id="51806" w:author="Tran Huan" w:date="2018-12-03T01:24:00Z"/>
              </w:rPr>
            </w:pPr>
            <w:ins w:id="51807" w:author="Tran Huan" w:date="2018-12-03T01:24:00Z">
              <w:r w:rsidRPr="000D1FDC">
                <w:t xml:space="preserve">ID màu sắc. </w:t>
              </w:r>
            </w:ins>
          </w:p>
        </w:tc>
      </w:tr>
      <w:tr w:rsidR="00D10B12" w:rsidRPr="000D1FDC" w14:paraId="5D53FEC6" w14:textId="77777777" w:rsidTr="00870304">
        <w:trPr>
          <w:trHeight w:val="300"/>
          <w:ins w:id="51808" w:author="Tran Huan" w:date="2018-12-03T01:24:00Z"/>
        </w:trPr>
        <w:tc>
          <w:tcPr>
            <w:tcW w:w="838" w:type="dxa"/>
            <w:noWrap/>
            <w:hideMark/>
          </w:tcPr>
          <w:p w14:paraId="3793E1E5" w14:textId="77777777" w:rsidR="00D10B12" w:rsidRPr="000D1FDC" w:rsidRDefault="00D10B12" w:rsidP="00870304">
            <w:pPr>
              <w:spacing w:after="160" w:line="259" w:lineRule="auto"/>
              <w:rPr>
                <w:ins w:id="51809" w:author="Tran Huan" w:date="2018-12-03T01:24:00Z"/>
              </w:rPr>
            </w:pPr>
            <w:ins w:id="51810" w:author="Tran Huan" w:date="2018-12-03T01:24:00Z">
              <w:r w:rsidRPr="000D1FDC">
                <w:t>7</w:t>
              </w:r>
            </w:ins>
          </w:p>
        </w:tc>
        <w:tc>
          <w:tcPr>
            <w:tcW w:w="1863" w:type="dxa"/>
            <w:noWrap/>
            <w:hideMark/>
          </w:tcPr>
          <w:p w14:paraId="3F4DEEB3" w14:textId="77777777" w:rsidR="00D10B12" w:rsidRPr="000D1FDC" w:rsidRDefault="00D10B12" w:rsidP="00870304">
            <w:pPr>
              <w:spacing w:after="160" w:line="259" w:lineRule="auto"/>
              <w:rPr>
                <w:ins w:id="51811" w:author="Tran Huan" w:date="2018-12-03T01:24:00Z"/>
              </w:rPr>
            </w:pPr>
            <w:ins w:id="51812" w:author="Tran Huan" w:date="2018-12-03T01:24:00Z">
              <w:r w:rsidRPr="000D1FDC">
                <w:t>product_id</w:t>
              </w:r>
            </w:ins>
          </w:p>
        </w:tc>
        <w:tc>
          <w:tcPr>
            <w:tcW w:w="1186" w:type="dxa"/>
            <w:noWrap/>
            <w:hideMark/>
          </w:tcPr>
          <w:p w14:paraId="2BCB2112" w14:textId="77777777" w:rsidR="00D10B12" w:rsidRPr="000D1FDC" w:rsidRDefault="00D10B12" w:rsidP="00870304">
            <w:pPr>
              <w:spacing w:after="160" w:line="259" w:lineRule="auto"/>
              <w:rPr>
                <w:ins w:id="51813" w:author="Tran Huan" w:date="2018-12-03T01:24:00Z"/>
              </w:rPr>
            </w:pPr>
            <w:ins w:id="51814" w:author="Tran Huan" w:date="2018-12-03T01:24:00Z">
              <w:r w:rsidRPr="000D1FDC">
                <w:t>numeric</w:t>
              </w:r>
            </w:ins>
          </w:p>
        </w:tc>
        <w:tc>
          <w:tcPr>
            <w:tcW w:w="911" w:type="dxa"/>
            <w:noWrap/>
            <w:vAlign w:val="center"/>
            <w:hideMark/>
          </w:tcPr>
          <w:p w14:paraId="2AC0736D" w14:textId="77777777" w:rsidR="00D10B12" w:rsidRPr="000D1FDC" w:rsidRDefault="00D10B12" w:rsidP="00870304">
            <w:pPr>
              <w:spacing w:after="160" w:line="259" w:lineRule="auto"/>
              <w:rPr>
                <w:ins w:id="51815" w:author="Tran Huan" w:date="2018-12-03T01:24:00Z"/>
                <w:lang w:val="en-US"/>
              </w:rPr>
            </w:pPr>
            <w:ins w:id="51816" w:author="Tran Huan" w:date="2018-12-03T01:24:00Z">
              <w:r w:rsidRPr="000D1FDC">
                <w:rPr>
                  <w:lang w:val="en-US"/>
                </w:rPr>
                <w:t>X</w:t>
              </w:r>
            </w:ins>
          </w:p>
        </w:tc>
        <w:tc>
          <w:tcPr>
            <w:tcW w:w="838" w:type="dxa"/>
            <w:noWrap/>
            <w:vAlign w:val="center"/>
            <w:hideMark/>
          </w:tcPr>
          <w:p w14:paraId="3418E5CE" w14:textId="77777777" w:rsidR="00D10B12" w:rsidRPr="000D1FDC" w:rsidRDefault="00D10B12" w:rsidP="00870304">
            <w:pPr>
              <w:spacing w:after="160" w:line="259" w:lineRule="auto"/>
              <w:rPr>
                <w:ins w:id="51817" w:author="Tran Huan" w:date="2018-12-03T01:24:00Z"/>
              </w:rPr>
            </w:pPr>
          </w:p>
        </w:tc>
        <w:tc>
          <w:tcPr>
            <w:tcW w:w="1288" w:type="dxa"/>
            <w:noWrap/>
            <w:vAlign w:val="center"/>
            <w:hideMark/>
          </w:tcPr>
          <w:p w14:paraId="3A34D512" w14:textId="77777777" w:rsidR="00D10B12" w:rsidRPr="000D1FDC" w:rsidRDefault="00D10B12" w:rsidP="00870304">
            <w:pPr>
              <w:spacing w:after="160" w:line="259" w:lineRule="auto"/>
              <w:rPr>
                <w:ins w:id="51818" w:author="Tran Huan" w:date="2018-12-03T01:24:00Z"/>
              </w:rPr>
            </w:pPr>
            <w:ins w:id="51819" w:author="Tran Huan" w:date="2018-12-03T01:24:00Z">
              <w:r w:rsidRPr="000D1FDC">
                <w:t>X</w:t>
              </w:r>
            </w:ins>
          </w:p>
        </w:tc>
        <w:tc>
          <w:tcPr>
            <w:tcW w:w="2643" w:type="dxa"/>
            <w:noWrap/>
            <w:hideMark/>
          </w:tcPr>
          <w:p w14:paraId="17DEE716" w14:textId="77777777" w:rsidR="00D10B12" w:rsidRPr="000D1FDC" w:rsidRDefault="00D10B12" w:rsidP="00870304">
            <w:pPr>
              <w:spacing w:after="160" w:line="259" w:lineRule="auto"/>
              <w:rPr>
                <w:ins w:id="51820" w:author="Tran Huan" w:date="2018-12-03T01:24:00Z"/>
              </w:rPr>
            </w:pPr>
            <w:ins w:id="51821" w:author="Tran Huan" w:date="2018-12-03T01:24:00Z">
              <w:r w:rsidRPr="000D1FDC">
                <w:t>ID quần áo</w:t>
              </w:r>
            </w:ins>
          </w:p>
        </w:tc>
      </w:tr>
      <w:tr w:rsidR="00D10B12" w:rsidRPr="000D1FDC" w14:paraId="43B5BD1B" w14:textId="77777777" w:rsidTr="00870304">
        <w:trPr>
          <w:trHeight w:val="300"/>
          <w:ins w:id="51822" w:author="Tran Huan" w:date="2018-12-03T01:24:00Z"/>
        </w:trPr>
        <w:tc>
          <w:tcPr>
            <w:tcW w:w="838" w:type="dxa"/>
            <w:noWrap/>
            <w:hideMark/>
          </w:tcPr>
          <w:p w14:paraId="7A61CC37" w14:textId="77777777" w:rsidR="00D10B12" w:rsidRPr="000D1FDC" w:rsidRDefault="00D10B12" w:rsidP="00870304">
            <w:pPr>
              <w:spacing w:after="160" w:line="259" w:lineRule="auto"/>
              <w:rPr>
                <w:ins w:id="51823" w:author="Tran Huan" w:date="2018-12-03T01:24:00Z"/>
              </w:rPr>
            </w:pPr>
            <w:ins w:id="51824" w:author="Tran Huan" w:date="2018-12-03T01:24:00Z">
              <w:r w:rsidRPr="000D1FDC">
                <w:t>8</w:t>
              </w:r>
            </w:ins>
          </w:p>
        </w:tc>
        <w:tc>
          <w:tcPr>
            <w:tcW w:w="1863" w:type="dxa"/>
            <w:noWrap/>
            <w:hideMark/>
          </w:tcPr>
          <w:p w14:paraId="14E45577" w14:textId="77777777" w:rsidR="00D10B12" w:rsidRPr="000D1FDC" w:rsidRDefault="00D10B12" w:rsidP="00870304">
            <w:pPr>
              <w:spacing w:after="160" w:line="259" w:lineRule="auto"/>
              <w:rPr>
                <w:ins w:id="51825" w:author="Tran Huan" w:date="2018-12-03T01:24:00Z"/>
              </w:rPr>
            </w:pPr>
            <w:ins w:id="51826" w:author="Tran Huan" w:date="2018-12-03T01:24:00Z">
              <w:r w:rsidRPr="000D1FDC">
                <w:t>material_id</w:t>
              </w:r>
            </w:ins>
          </w:p>
        </w:tc>
        <w:tc>
          <w:tcPr>
            <w:tcW w:w="1186" w:type="dxa"/>
            <w:noWrap/>
            <w:hideMark/>
          </w:tcPr>
          <w:p w14:paraId="16AF76E5" w14:textId="77777777" w:rsidR="00D10B12" w:rsidRPr="000D1FDC" w:rsidRDefault="00D10B12" w:rsidP="00870304">
            <w:pPr>
              <w:spacing w:after="160" w:line="259" w:lineRule="auto"/>
              <w:rPr>
                <w:ins w:id="51827" w:author="Tran Huan" w:date="2018-12-03T01:24:00Z"/>
              </w:rPr>
            </w:pPr>
            <w:ins w:id="51828" w:author="Tran Huan" w:date="2018-12-03T01:24:00Z">
              <w:r w:rsidRPr="000D1FDC">
                <w:t>numeric</w:t>
              </w:r>
            </w:ins>
          </w:p>
        </w:tc>
        <w:tc>
          <w:tcPr>
            <w:tcW w:w="911" w:type="dxa"/>
            <w:noWrap/>
            <w:vAlign w:val="center"/>
            <w:hideMark/>
          </w:tcPr>
          <w:p w14:paraId="6470FFAA" w14:textId="77777777" w:rsidR="00D10B12" w:rsidRPr="000D1FDC" w:rsidRDefault="00D10B12" w:rsidP="00870304">
            <w:pPr>
              <w:spacing w:after="160" w:line="259" w:lineRule="auto"/>
              <w:rPr>
                <w:ins w:id="51829" w:author="Tran Huan" w:date="2018-12-03T01:24:00Z"/>
                <w:lang w:val="en-US"/>
              </w:rPr>
            </w:pPr>
            <w:ins w:id="51830" w:author="Tran Huan" w:date="2018-12-03T01:24:00Z">
              <w:r w:rsidRPr="000D1FDC">
                <w:rPr>
                  <w:lang w:val="en-US"/>
                </w:rPr>
                <w:t>X</w:t>
              </w:r>
            </w:ins>
          </w:p>
        </w:tc>
        <w:tc>
          <w:tcPr>
            <w:tcW w:w="838" w:type="dxa"/>
            <w:noWrap/>
            <w:vAlign w:val="center"/>
            <w:hideMark/>
          </w:tcPr>
          <w:p w14:paraId="5E0CF9BE" w14:textId="77777777" w:rsidR="00D10B12" w:rsidRPr="000D1FDC" w:rsidRDefault="00D10B12" w:rsidP="00870304">
            <w:pPr>
              <w:spacing w:after="160" w:line="259" w:lineRule="auto"/>
              <w:rPr>
                <w:ins w:id="51831" w:author="Tran Huan" w:date="2018-12-03T01:24:00Z"/>
              </w:rPr>
            </w:pPr>
          </w:p>
        </w:tc>
        <w:tc>
          <w:tcPr>
            <w:tcW w:w="1288" w:type="dxa"/>
            <w:noWrap/>
            <w:vAlign w:val="center"/>
            <w:hideMark/>
          </w:tcPr>
          <w:p w14:paraId="32D5D7D3" w14:textId="77777777" w:rsidR="00D10B12" w:rsidRPr="000D1FDC" w:rsidRDefault="00D10B12" w:rsidP="00870304">
            <w:pPr>
              <w:spacing w:after="160" w:line="259" w:lineRule="auto"/>
              <w:rPr>
                <w:ins w:id="51832" w:author="Tran Huan" w:date="2018-12-03T01:24:00Z"/>
              </w:rPr>
            </w:pPr>
            <w:ins w:id="51833" w:author="Tran Huan" w:date="2018-12-03T01:24:00Z">
              <w:r w:rsidRPr="000D1FDC">
                <w:t>X</w:t>
              </w:r>
            </w:ins>
          </w:p>
        </w:tc>
        <w:tc>
          <w:tcPr>
            <w:tcW w:w="2643" w:type="dxa"/>
            <w:noWrap/>
            <w:hideMark/>
          </w:tcPr>
          <w:p w14:paraId="50C57F69" w14:textId="77777777" w:rsidR="00D10B12" w:rsidRPr="000D1FDC" w:rsidRDefault="00D10B12" w:rsidP="00870304">
            <w:pPr>
              <w:spacing w:after="160" w:line="259" w:lineRule="auto"/>
              <w:rPr>
                <w:ins w:id="51834" w:author="Tran Huan" w:date="2018-12-03T01:24:00Z"/>
              </w:rPr>
            </w:pPr>
            <w:ins w:id="51835" w:author="Tran Huan" w:date="2018-12-03T01:24:00Z">
              <w:r w:rsidRPr="000D1FDC">
                <w:t xml:space="preserve">ID chất liệu. </w:t>
              </w:r>
            </w:ins>
          </w:p>
        </w:tc>
      </w:tr>
      <w:tr w:rsidR="00D10B12" w:rsidRPr="000D1FDC" w14:paraId="66FA19CA" w14:textId="77777777" w:rsidTr="00870304">
        <w:trPr>
          <w:trHeight w:val="300"/>
          <w:ins w:id="51836" w:author="Tran Huan" w:date="2018-12-03T01:24:00Z"/>
        </w:trPr>
        <w:tc>
          <w:tcPr>
            <w:tcW w:w="838" w:type="dxa"/>
            <w:noWrap/>
            <w:hideMark/>
          </w:tcPr>
          <w:p w14:paraId="2E24861B" w14:textId="77777777" w:rsidR="00D10B12" w:rsidRPr="000D1FDC" w:rsidRDefault="00D10B12" w:rsidP="00870304">
            <w:pPr>
              <w:spacing w:after="160" w:line="259" w:lineRule="auto"/>
              <w:rPr>
                <w:ins w:id="51837" w:author="Tran Huan" w:date="2018-12-03T01:24:00Z"/>
              </w:rPr>
            </w:pPr>
            <w:ins w:id="51838" w:author="Tran Huan" w:date="2018-12-03T01:24:00Z">
              <w:r w:rsidRPr="000D1FDC">
                <w:t>9</w:t>
              </w:r>
            </w:ins>
          </w:p>
        </w:tc>
        <w:tc>
          <w:tcPr>
            <w:tcW w:w="1863" w:type="dxa"/>
            <w:noWrap/>
            <w:hideMark/>
          </w:tcPr>
          <w:p w14:paraId="4A3996B8" w14:textId="77777777" w:rsidR="00D10B12" w:rsidRPr="000D1FDC" w:rsidRDefault="00D10B12" w:rsidP="00870304">
            <w:pPr>
              <w:spacing w:after="160" w:line="259" w:lineRule="auto"/>
              <w:rPr>
                <w:ins w:id="51839" w:author="Tran Huan" w:date="2018-12-03T01:24:00Z"/>
              </w:rPr>
            </w:pPr>
            <w:ins w:id="51840" w:author="Tran Huan" w:date="2018-12-03T01:24:00Z">
              <w:r w:rsidRPr="000D1FDC">
                <w:t>amount</w:t>
              </w:r>
            </w:ins>
          </w:p>
        </w:tc>
        <w:tc>
          <w:tcPr>
            <w:tcW w:w="1186" w:type="dxa"/>
            <w:noWrap/>
            <w:hideMark/>
          </w:tcPr>
          <w:p w14:paraId="1E57F3AD" w14:textId="77777777" w:rsidR="00D10B12" w:rsidRPr="000D1FDC" w:rsidRDefault="00D10B12" w:rsidP="00870304">
            <w:pPr>
              <w:spacing w:after="160" w:line="259" w:lineRule="auto"/>
              <w:rPr>
                <w:ins w:id="51841" w:author="Tran Huan" w:date="2018-12-03T01:24:00Z"/>
              </w:rPr>
            </w:pPr>
            <w:ins w:id="51842" w:author="Tran Huan" w:date="2018-12-03T01:24:00Z">
              <w:r w:rsidRPr="000D1FDC">
                <w:rPr>
                  <w:lang w:val="en-US"/>
                </w:rPr>
                <w:t>double</w:t>
              </w:r>
            </w:ins>
          </w:p>
        </w:tc>
        <w:tc>
          <w:tcPr>
            <w:tcW w:w="911" w:type="dxa"/>
            <w:noWrap/>
            <w:vAlign w:val="center"/>
            <w:hideMark/>
          </w:tcPr>
          <w:p w14:paraId="2F2BFDBA" w14:textId="77777777" w:rsidR="00D10B12" w:rsidRPr="000D1FDC" w:rsidRDefault="00D10B12" w:rsidP="00870304">
            <w:pPr>
              <w:spacing w:after="160" w:line="259" w:lineRule="auto"/>
              <w:rPr>
                <w:ins w:id="51843" w:author="Tran Huan" w:date="2018-12-03T01:24:00Z"/>
              </w:rPr>
            </w:pPr>
          </w:p>
        </w:tc>
        <w:tc>
          <w:tcPr>
            <w:tcW w:w="838" w:type="dxa"/>
            <w:noWrap/>
            <w:vAlign w:val="center"/>
            <w:hideMark/>
          </w:tcPr>
          <w:p w14:paraId="45B1A628" w14:textId="77777777" w:rsidR="00D10B12" w:rsidRPr="000D1FDC" w:rsidRDefault="00D10B12" w:rsidP="00870304">
            <w:pPr>
              <w:spacing w:after="160" w:line="259" w:lineRule="auto"/>
              <w:rPr>
                <w:ins w:id="51844" w:author="Tran Huan" w:date="2018-12-03T01:24:00Z"/>
              </w:rPr>
            </w:pPr>
          </w:p>
        </w:tc>
        <w:tc>
          <w:tcPr>
            <w:tcW w:w="1288" w:type="dxa"/>
            <w:noWrap/>
            <w:vAlign w:val="center"/>
            <w:hideMark/>
          </w:tcPr>
          <w:p w14:paraId="4B40215A" w14:textId="77777777" w:rsidR="00D10B12" w:rsidRPr="000D1FDC" w:rsidRDefault="00D10B12" w:rsidP="00870304">
            <w:pPr>
              <w:spacing w:after="160" w:line="259" w:lineRule="auto"/>
              <w:rPr>
                <w:ins w:id="51845" w:author="Tran Huan" w:date="2018-12-03T01:24:00Z"/>
              </w:rPr>
            </w:pPr>
          </w:p>
        </w:tc>
        <w:tc>
          <w:tcPr>
            <w:tcW w:w="2643" w:type="dxa"/>
            <w:noWrap/>
            <w:hideMark/>
          </w:tcPr>
          <w:p w14:paraId="764C44D8" w14:textId="77777777" w:rsidR="00D10B12" w:rsidRPr="000D1FDC" w:rsidRDefault="00D10B12" w:rsidP="00870304">
            <w:pPr>
              <w:spacing w:after="160" w:line="259" w:lineRule="auto"/>
              <w:rPr>
                <w:ins w:id="51846" w:author="Tran Huan" w:date="2018-12-03T01:24:00Z"/>
                <w:lang w:val="en-US"/>
              </w:rPr>
            </w:pPr>
            <w:ins w:id="51847" w:author="Tran Huan" w:date="2018-12-03T01:24:00Z">
              <w:r w:rsidRPr="000D1FDC">
                <w:t>Số lượng quần</w:t>
              </w:r>
              <w:r w:rsidRPr="000D1FDC">
                <w:rPr>
                  <w:lang w:val="en-US"/>
                </w:rPr>
                <w:t xml:space="preserve"> áo</w:t>
              </w:r>
            </w:ins>
          </w:p>
        </w:tc>
      </w:tr>
      <w:tr w:rsidR="00D10B12" w:rsidRPr="000D1FDC" w14:paraId="2376433D" w14:textId="77777777" w:rsidTr="00870304">
        <w:trPr>
          <w:trHeight w:val="300"/>
          <w:ins w:id="51848" w:author="Tran Huan" w:date="2018-12-03T01:24:00Z"/>
        </w:trPr>
        <w:tc>
          <w:tcPr>
            <w:tcW w:w="838" w:type="dxa"/>
            <w:noWrap/>
            <w:hideMark/>
          </w:tcPr>
          <w:p w14:paraId="23BC3606" w14:textId="77777777" w:rsidR="00D10B12" w:rsidRPr="000D1FDC" w:rsidRDefault="00D10B12" w:rsidP="00870304">
            <w:pPr>
              <w:spacing w:after="160" w:line="259" w:lineRule="auto"/>
              <w:rPr>
                <w:ins w:id="51849" w:author="Tran Huan" w:date="2018-12-03T01:24:00Z"/>
              </w:rPr>
            </w:pPr>
            <w:ins w:id="51850" w:author="Tran Huan" w:date="2018-12-03T01:24:00Z">
              <w:r w:rsidRPr="000D1FDC">
                <w:t>10</w:t>
              </w:r>
            </w:ins>
          </w:p>
        </w:tc>
        <w:tc>
          <w:tcPr>
            <w:tcW w:w="1863" w:type="dxa"/>
            <w:noWrap/>
            <w:hideMark/>
          </w:tcPr>
          <w:p w14:paraId="06713D47" w14:textId="77777777" w:rsidR="00D10B12" w:rsidRPr="000D1FDC" w:rsidRDefault="00D10B12" w:rsidP="00870304">
            <w:pPr>
              <w:spacing w:after="160" w:line="259" w:lineRule="auto"/>
              <w:rPr>
                <w:ins w:id="51851" w:author="Tran Huan" w:date="2018-12-03T01:24:00Z"/>
              </w:rPr>
            </w:pPr>
            <w:ins w:id="51852" w:author="Tran Huan" w:date="2018-12-03T01:24:00Z">
              <w:r w:rsidRPr="000D1FDC">
                <w:t>note</w:t>
              </w:r>
            </w:ins>
          </w:p>
        </w:tc>
        <w:tc>
          <w:tcPr>
            <w:tcW w:w="1186" w:type="dxa"/>
            <w:noWrap/>
            <w:hideMark/>
          </w:tcPr>
          <w:p w14:paraId="41489001" w14:textId="77777777" w:rsidR="00D10B12" w:rsidRPr="000D1FDC" w:rsidRDefault="00D10B12" w:rsidP="00870304">
            <w:pPr>
              <w:spacing w:after="160" w:line="259" w:lineRule="auto"/>
              <w:rPr>
                <w:ins w:id="51853" w:author="Tran Huan" w:date="2018-12-03T01:24:00Z"/>
              </w:rPr>
            </w:pPr>
            <w:ins w:id="51854" w:author="Tran Huan" w:date="2018-12-03T01:24:00Z">
              <w:r w:rsidRPr="000D1FDC">
                <w:t>character varying</w:t>
              </w:r>
            </w:ins>
          </w:p>
        </w:tc>
        <w:tc>
          <w:tcPr>
            <w:tcW w:w="911" w:type="dxa"/>
            <w:noWrap/>
            <w:vAlign w:val="center"/>
            <w:hideMark/>
          </w:tcPr>
          <w:p w14:paraId="17C94D95" w14:textId="77777777" w:rsidR="00D10B12" w:rsidRPr="000D1FDC" w:rsidRDefault="00D10B12" w:rsidP="00870304">
            <w:pPr>
              <w:spacing w:after="160" w:line="259" w:lineRule="auto"/>
              <w:rPr>
                <w:ins w:id="51855" w:author="Tran Huan" w:date="2018-12-03T01:24:00Z"/>
              </w:rPr>
            </w:pPr>
            <w:ins w:id="51856" w:author="Tran Huan" w:date="2018-12-03T01:24:00Z">
              <w:r w:rsidRPr="000D1FDC">
                <w:t>X</w:t>
              </w:r>
            </w:ins>
          </w:p>
        </w:tc>
        <w:tc>
          <w:tcPr>
            <w:tcW w:w="838" w:type="dxa"/>
            <w:noWrap/>
            <w:vAlign w:val="center"/>
            <w:hideMark/>
          </w:tcPr>
          <w:p w14:paraId="20B21117" w14:textId="77777777" w:rsidR="00D10B12" w:rsidRPr="000D1FDC" w:rsidRDefault="00D10B12" w:rsidP="00870304">
            <w:pPr>
              <w:spacing w:after="160" w:line="259" w:lineRule="auto"/>
              <w:rPr>
                <w:ins w:id="51857" w:author="Tran Huan" w:date="2018-12-03T01:24:00Z"/>
              </w:rPr>
            </w:pPr>
          </w:p>
        </w:tc>
        <w:tc>
          <w:tcPr>
            <w:tcW w:w="1288" w:type="dxa"/>
            <w:noWrap/>
            <w:vAlign w:val="center"/>
            <w:hideMark/>
          </w:tcPr>
          <w:p w14:paraId="6A466F87" w14:textId="77777777" w:rsidR="00D10B12" w:rsidRPr="000D1FDC" w:rsidRDefault="00D10B12" w:rsidP="00870304">
            <w:pPr>
              <w:spacing w:after="160" w:line="259" w:lineRule="auto"/>
              <w:rPr>
                <w:ins w:id="51858" w:author="Tran Huan" w:date="2018-12-03T01:24:00Z"/>
              </w:rPr>
            </w:pPr>
          </w:p>
        </w:tc>
        <w:tc>
          <w:tcPr>
            <w:tcW w:w="2643" w:type="dxa"/>
            <w:noWrap/>
            <w:hideMark/>
          </w:tcPr>
          <w:p w14:paraId="2B317585" w14:textId="77777777" w:rsidR="00D10B12" w:rsidRPr="000D1FDC" w:rsidRDefault="00D10B12" w:rsidP="00870304">
            <w:pPr>
              <w:spacing w:after="160" w:line="259" w:lineRule="auto"/>
              <w:rPr>
                <w:ins w:id="51859" w:author="Tran Huan" w:date="2018-12-03T01:24:00Z"/>
              </w:rPr>
            </w:pPr>
            <w:ins w:id="51860" w:author="Tran Huan" w:date="2018-12-03T01:24:00Z">
              <w:r w:rsidRPr="000D1FDC">
                <w:t>Ghi chú</w:t>
              </w:r>
            </w:ins>
          </w:p>
        </w:tc>
      </w:tr>
      <w:tr w:rsidR="00D10B12" w:rsidRPr="000D1FDC" w14:paraId="4B659C8D" w14:textId="77777777" w:rsidTr="00870304">
        <w:trPr>
          <w:trHeight w:val="300"/>
          <w:ins w:id="51861" w:author="Tran Huan" w:date="2018-12-03T01:24:00Z"/>
        </w:trPr>
        <w:tc>
          <w:tcPr>
            <w:tcW w:w="838" w:type="dxa"/>
            <w:noWrap/>
            <w:hideMark/>
          </w:tcPr>
          <w:p w14:paraId="0AFE3F6C" w14:textId="77777777" w:rsidR="00D10B12" w:rsidRPr="000D1FDC" w:rsidRDefault="00D10B12" w:rsidP="00870304">
            <w:pPr>
              <w:spacing w:after="160" w:line="259" w:lineRule="auto"/>
              <w:rPr>
                <w:ins w:id="51862" w:author="Tran Huan" w:date="2018-12-03T01:24:00Z"/>
              </w:rPr>
            </w:pPr>
            <w:ins w:id="51863" w:author="Tran Huan" w:date="2018-12-03T01:24:00Z">
              <w:r w:rsidRPr="000D1FDC">
                <w:t>15</w:t>
              </w:r>
            </w:ins>
          </w:p>
        </w:tc>
        <w:tc>
          <w:tcPr>
            <w:tcW w:w="1863" w:type="dxa"/>
            <w:noWrap/>
            <w:hideMark/>
          </w:tcPr>
          <w:p w14:paraId="56D3D7EB" w14:textId="77777777" w:rsidR="00D10B12" w:rsidRPr="000D1FDC" w:rsidRDefault="00D10B12" w:rsidP="00870304">
            <w:pPr>
              <w:spacing w:after="160" w:line="259" w:lineRule="auto"/>
              <w:rPr>
                <w:ins w:id="51864" w:author="Tran Huan" w:date="2018-12-03T01:24:00Z"/>
              </w:rPr>
            </w:pPr>
            <w:ins w:id="51865" w:author="Tran Huan" w:date="2018-12-03T01:24:00Z">
              <w:r w:rsidRPr="000D1FDC">
                <w:t>status</w:t>
              </w:r>
            </w:ins>
          </w:p>
        </w:tc>
        <w:tc>
          <w:tcPr>
            <w:tcW w:w="1186" w:type="dxa"/>
            <w:noWrap/>
            <w:hideMark/>
          </w:tcPr>
          <w:p w14:paraId="180F295E" w14:textId="77777777" w:rsidR="00D10B12" w:rsidRPr="000D1FDC" w:rsidRDefault="00D10B12" w:rsidP="00870304">
            <w:pPr>
              <w:spacing w:after="160" w:line="259" w:lineRule="auto"/>
              <w:rPr>
                <w:ins w:id="51866" w:author="Tran Huan" w:date="2018-12-03T01:24:00Z"/>
              </w:rPr>
            </w:pPr>
            <w:ins w:id="51867" w:author="Tran Huan" w:date="2018-12-03T01:24:00Z">
              <w:r w:rsidRPr="000D1FDC">
                <w:t>character varying</w:t>
              </w:r>
            </w:ins>
          </w:p>
        </w:tc>
        <w:tc>
          <w:tcPr>
            <w:tcW w:w="911" w:type="dxa"/>
            <w:noWrap/>
            <w:vAlign w:val="center"/>
            <w:hideMark/>
          </w:tcPr>
          <w:p w14:paraId="18B2AA35" w14:textId="77777777" w:rsidR="00D10B12" w:rsidRPr="000D1FDC" w:rsidRDefault="00D10B12" w:rsidP="00870304">
            <w:pPr>
              <w:spacing w:after="160" w:line="259" w:lineRule="auto"/>
              <w:rPr>
                <w:ins w:id="51868" w:author="Tran Huan" w:date="2018-12-03T01:24:00Z"/>
              </w:rPr>
            </w:pPr>
          </w:p>
        </w:tc>
        <w:tc>
          <w:tcPr>
            <w:tcW w:w="838" w:type="dxa"/>
            <w:noWrap/>
            <w:vAlign w:val="center"/>
            <w:hideMark/>
          </w:tcPr>
          <w:p w14:paraId="1938696E" w14:textId="77777777" w:rsidR="00D10B12" w:rsidRPr="000D1FDC" w:rsidRDefault="00D10B12" w:rsidP="00870304">
            <w:pPr>
              <w:spacing w:after="160" w:line="259" w:lineRule="auto"/>
              <w:rPr>
                <w:ins w:id="51869" w:author="Tran Huan" w:date="2018-12-03T01:24:00Z"/>
              </w:rPr>
            </w:pPr>
          </w:p>
        </w:tc>
        <w:tc>
          <w:tcPr>
            <w:tcW w:w="1288" w:type="dxa"/>
            <w:noWrap/>
            <w:vAlign w:val="center"/>
            <w:hideMark/>
          </w:tcPr>
          <w:p w14:paraId="243160F4" w14:textId="77777777" w:rsidR="00D10B12" w:rsidRPr="000D1FDC" w:rsidRDefault="00D10B12" w:rsidP="00870304">
            <w:pPr>
              <w:spacing w:after="160" w:line="259" w:lineRule="auto"/>
              <w:rPr>
                <w:ins w:id="51870" w:author="Tran Huan" w:date="2018-12-03T01:24:00Z"/>
              </w:rPr>
            </w:pPr>
          </w:p>
        </w:tc>
        <w:tc>
          <w:tcPr>
            <w:tcW w:w="2643" w:type="dxa"/>
            <w:noWrap/>
            <w:hideMark/>
          </w:tcPr>
          <w:p w14:paraId="156128C4" w14:textId="77777777" w:rsidR="00D10B12" w:rsidRPr="000D1FDC" w:rsidRDefault="00D10B12" w:rsidP="00870304">
            <w:pPr>
              <w:spacing w:after="160" w:line="259" w:lineRule="auto"/>
              <w:rPr>
                <w:ins w:id="51871" w:author="Tran Huan" w:date="2018-12-03T01:24:00Z"/>
                <w:lang w:val="en-US"/>
              </w:rPr>
            </w:pPr>
            <w:ins w:id="51872" w:author="Tran Huan" w:date="2018-12-03T01:24:00Z">
              <w:r w:rsidRPr="000D1FDC">
                <w:t xml:space="preserve">Trạng thái, cùng trạng thái với </w:t>
              </w:r>
              <w:r w:rsidRPr="000D1FDC">
                <w:rPr>
                  <w:lang w:val="en-US"/>
                </w:rPr>
                <w:t>CUSTOMER_ORDER</w:t>
              </w:r>
            </w:ins>
          </w:p>
        </w:tc>
      </w:tr>
      <w:tr w:rsidR="00D10B12" w:rsidRPr="000D1FDC" w14:paraId="4D044CCD" w14:textId="77777777" w:rsidTr="00870304">
        <w:trPr>
          <w:trHeight w:val="300"/>
          <w:ins w:id="51873" w:author="Tran Huan" w:date="2018-12-03T01:24:00Z"/>
        </w:trPr>
        <w:tc>
          <w:tcPr>
            <w:tcW w:w="838" w:type="dxa"/>
            <w:noWrap/>
            <w:hideMark/>
          </w:tcPr>
          <w:p w14:paraId="1433B3A7" w14:textId="77777777" w:rsidR="00D10B12" w:rsidRPr="000D1FDC" w:rsidRDefault="00D10B12" w:rsidP="00870304">
            <w:pPr>
              <w:spacing w:after="160" w:line="259" w:lineRule="auto"/>
              <w:rPr>
                <w:ins w:id="51874" w:author="Tran Huan" w:date="2018-12-03T01:24:00Z"/>
              </w:rPr>
            </w:pPr>
            <w:ins w:id="51875" w:author="Tran Huan" w:date="2018-12-03T01:24:00Z">
              <w:r w:rsidRPr="000D1FDC">
                <w:t>16</w:t>
              </w:r>
            </w:ins>
          </w:p>
        </w:tc>
        <w:tc>
          <w:tcPr>
            <w:tcW w:w="1863" w:type="dxa"/>
            <w:noWrap/>
            <w:hideMark/>
          </w:tcPr>
          <w:p w14:paraId="1E7FCCC3" w14:textId="77777777" w:rsidR="00D10B12" w:rsidRPr="000D1FDC" w:rsidRDefault="00D10B12" w:rsidP="00870304">
            <w:pPr>
              <w:spacing w:after="160" w:line="259" w:lineRule="auto"/>
              <w:rPr>
                <w:ins w:id="51876" w:author="Tran Huan" w:date="2018-12-03T01:24:00Z"/>
              </w:rPr>
            </w:pPr>
            <w:ins w:id="51877" w:author="Tran Huan" w:date="2018-12-03T01:24:00Z">
              <w:r w:rsidRPr="000D1FDC">
                <w:t>unit_price</w:t>
              </w:r>
            </w:ins>
          </w:p>
        </w:tc>
        <w:tc>
          <w:tcPr>
            <w:tcW w:w="1186" w:type="dxa"/>
            <w:noWrap/>
            <w:hideMark/>
          </w:tcPr>
          <w:p w14:paraId="27DF0612" w14:textId="77777777" w:rsidR="00D10B12" w:rsidRPr="000D1FDC" w:rsidRDefault="00D10B12" w:rsidP="00870304">
            <w:pPr>
              <w:spacing w:after="160" w:line="259" w:lineRule="auto"/>
              <w:rPr>
                <w:ins w:id="51878" w:author="Tran Huan" w:date="2018-12-03T01:24:00Z"/>
              </w:rPr>
            </w:pPr>
            <w:ins w:id="51879" w:author="Tran Huan" w:date="2018-12-03T01:24:00Z">
              <w:r w:rsidRPr="000D1FDC">
                <w:t>numeric</w:t>
              </w:r>
            </w:ins>
          </w:p>
        </w:tc>
        <w:tc>
          <w:tcPr>
            <w:tcW w:w="911" w:type="dxa"/>
            <w:noWrap/>
            <w:vAlign w:val="center"/>
            <w:hideMark/>
          </w:tcPr>
          <w:p w14:paraId="31F8A0FB" w14:textId="77777777" w:rsidR="00D10B12" w:rsidRPr="000D1FDC" w:rsidRDefault="00D10B12" w:rsidP="00870304">
            <w:pPr>
              <w:spacing w:after="160" w:line="259" w:lineRule="auto"/>
              <w:rPr>
                <w:ins w:id="51880" w:author="Tran Huan" w:date="2018-12-03T01:24:00Z"/>
              </w:rPr>
            </w:pPr>
          </w:p>
        </w:tc>
        <w:tc>
          <w:tcPr>
            <w:tcW w:w="838" w:type="dxa"/>
            <w:noWrap/>
            <w:vAlign w:val="center"/>
            <w:hideMark/>
          </w:tcPr>
          <w:p w14:paraId="2A4478C1" w14:textId="77777777" w:rsidR="00D10B12" w:rsidRPr="000D1FDC" w:rsidRDefault="00D10B12" w:rsidP="00870304">
            <w:pPr>
              <w:spacing w:after="160" w:line="259" w:lineRule="auto"/>
              <w:rPr>
                <w:ins w:id="51881" w:author="Tran Huan" w:date="2018-12-03T01:24:00Z"/>
              </w:rPr>
            </w:pPr>
          </w:p>
        </w:tc>
        <w:tc>
          <w:tcPr>
            <w:tcW w:w="1288" w:type="dxa"/>
            <w:noWrap/>
            <w:vAlign w:val="center"/>
            <w:hideMark/>
          </w:tcPr>
          <w:p w14:paraId="1FD9471A" w14:textId="77777777" w:rsidR="00D10B12" w:rsidRPr="000D1FDC" w:rsidRDefault="00D10B12" w:rsidP="00870304">
            <w:pPr>
              <w:spacing w:after="160" w:line="259" w:lineRule="auto"/>
              <w:rPr>
                <w:ins w:id="51882" w:author="Tran Huan" w:date="2018-12-03T01:24:00Z"/>
              </w:rPr>
            </w:pPr>
            <w:ins w:id="51883" w:author="Tran Huan" w:date="2018-12-03T01:24:00Z">
              <w:r w:rsidRPr="000D1FDC">
                <w:t>X</w:t>
              </w:r>
            </w:ins>
          </w:p>
        </w:tc>
        <w:tc>
          <w:tcPr>
            <w:tcW w:w="2643" w:type="dxa"/>
            <w:noWrap/>
            <w:hideMark/>
          </w:tcPr>
          <w:p w14:paraId="6D8972C1" w14:textId="77777777" w:rsidR="00D10B12" w:rsidRPr="000D1FDC" w:rsidRDefault="00D10B12" w:rsidP="00870304">
            <w:pPr>
              <w:keepNext/>
              <w:spacing w:after="160" w:line="259" w:lineRule="auto"/>
              <w:rPr>
                <w:ins w:id="51884" w:author="Tran Huan" w:date="2018-12-03T01:24:00Z"/>
              </w:rPr>
            </w:pPr>
            <w:ins w:id="51885" w:author="Tran Huan" w:date="2018-12-03T01:24:00Z">
              <w:r w:rsidRPr="000D1FDC">
                <w:t>ID đơn giá</w:t>
              </w:r>
            </w:ins>
          </w:p>
        </w:tc>
      </w:tr>
    </w:tbl>
    <w:p w14:paraId="39032386" w14:textId="53682BF5" w:rsidR="00D10B12" w:rsidRPr="00C72765" w:rsidRDefault="00D10B12" w:rsidP="00F72AE0">
      <w:pPr>
        <w:pStyle w:val="Caption"/>
        <w:rPr>
          <w:ins w:id="51886" w:author="Tran Huan" w:date="2018-12-03T01:24:00Z"/>
          <w:i/>
        </w:rPr>
        <w:pPrChange w:id="51887" w:author="Tran Huan" w:date="2018-12-03T02:05:00Z">
          <w:pPr>
            <w:pStyle w:val="Caption"/>
          </w:pPr>
        </w:pPrChange>
      </w:pPr>
      <w:bookmarkStart w:id="51888" w:name="_Toc530993050"/>
      <w:bookmarkStart w:id="51889" w:name="_Toc531584528"/>
      <w:ins w:id="51890" w:author="Tran Huan" w:date="2018-12-03T01:24:00Z">
        <w:r>
          <w:t xml:space="preserve">Bảng </w:t>
        </w:r>
      </w:ins>
      <w:ins w:id="51891" w:author="Tran Huan" w:date="2018-12-03T02:43:00Z">
        <w:r w:rsidR="00867A6B">
          <w:fldChar w:fldCharType="begin"/>
        </w:r>
        <w:r w:rsidR="00867A6B">
          <w:instrText xml:space="preserve"> STYLEREF 1 \s </w:instrText>
        </w:r>
      </w:ins>
      <w:r w:rsidR="00867A6B">
        <w:fldChar w:fldCharType="separate"/>
      </w:r>
      <w:r w:rsidR="00867A6B">
        <w:rPr>
          <w:noProof/>
        </w:rPr>
        <w:t>4</w:t>
      </w:r>
      <w:ins w:id="51892" w:author="Tran Huan" w:date="2018-12-03T02:43:00Z">
        <w:r w:rsidR="00867A6B">
          <w:fldChar w:fldCharType="end"/>
        </w:r>
        <w:r w:rsidR="00867A6B">
          <w:t>.</w:t>
        </w:r>
        <w:r w:rsidR="00867A6B">
          <w:fldChar w:fldCharType="begin"/>
        </w:r>
        <w:r w:rsidR="00867A6B">
          <w:instrText xml:space="preserve"> SEQ Bảng \* ARABIC \s 1 </w:instrText>
        </w:r>
      </w:ins>
      <w:r w:rsidR="00867A6B">
        <w:fldChar w:fldCharType="separate"/>
      </w:r>
      <w:ins w:id="51893" w:author="Tran Huan" w:date="2018-12-03T02:43:00Z">
        <w:r w:rsidR="00867A6B">
          <w:rPr>
            <w:noProof/>
          </w:rPr>
          <w:t>32</w:t>
        </w:r>
        <w:r w:rsidR="00867A6B">
          <w:fldChar w:fldCharType="end"/>
        </w:r>
      </w:ins>
      <w:ins w:id="51894" w:author="Tran Huan" w:date="2018-12-03T01:24:00Z">
        <w:r w:rsidRPr="00EA3AB6">
          <w:t xml:space="preserve"> </w:t>
        </w:r>
        <w:r w:rsidRPr="00C72765">
          <w:rPr>
            <w:i/>
          </w:rPr>
          <w:t>Bảng dữ liệu chi tiết đơn hàng</w:t>
        </w:r>
        <w:bookmarkEnd w:id="51888"/>
        <w:bookmarkEnd w:id="51889"/>
      </w:ins>
    </w:p>
    <w:p w14:paraId="095D0E5B" w14:textId="4FB375C6" w:rsidR="00AE5480" w:rsidRPr="008904F6" w:rsidDel="00D10B12" w:rsidRDefault="00AE5480">
      <w:pPr>
        <w:pStyle w:val="ListParagraph"/>
        <w:numPr>
          <w:ilvl w:val="0"/>
          <w:numId w:val="49"/>
        </w:numPr>
        <w:spacing w:line="276" w:lineRule="auto"/>
        <w:rPr>
          <w:del w:id="51895" w:author="Tran Huan" w:date="2018-12-03T01:24:00Z"/>
        </w:rPr>
        <w:pPrChange w:id="51896" w:author="phuong vu" w:date="2018-11-23T13:48:00Z">
          <w:pPr>
            <w:pStyle w:val="ListParagraph"/>
            <w:numPr>
              <w:numId w:val="49"/>
            </w:numPr>
            <w:ind w:left="1080" w:hanging="360"/>
          </w:pPr>
        </w:pPrChange>
      </w:pPr>
      <w:del w:id="51897" w:author="Tran Huan" w:date="2018-12-03T01:24:00Z">
        <w:r w:rsidRPr="008904F6" w:rsidDel="00D10B12">
          <w:rPr>
            <w:b w:val="0"/>
          </w:rPr>
          <w:delText>DATE</w:delText>
        </w:r>
        <w:r w:rsidDel="00D10B12">
          <w:rPr>
            <w:b w:val="0"/>
            <w:lang w:val="en-US"/>
          </w:rPr>
          <w:delText xml:space="preserve"> </w:delText>
        </w:r>
        <w:r w:rsidRPr="00AE5480" w:rsidDel="00D10B12">
          <w:delText>(</w:delText>
        </w:r>
        <w:r w:rsidDel="00D10B12">
          <w:rPr>
            <w:lang w:val="en-US"/>
          </w:rPr>
          <w:delText>#</w:delText>
        </w:r>
        <w:r w:rsidRPr="008904F6" w:rsidDel="00D10B12">
          <w:rPr>
            <w:u w:val="single"/>
          </w:rPr>
          <w:delText>DATE_AD</w:delText>
        </w:r>
        <w:r w:rsidRPr="00AE5480" w:rsidDel="00D10B12">
          <w:delText>)</w:delText>
        </w:r>
        <w:bookmarkEnd w:id="48570"/>
      </w:del>
    </w:p>
    <w:p w14:paraId="4A277207" w14:textId="3754D00D" w:rsidR="00C51F17" w:rsidRPr="00751AC2" w:rsidDel="00D10B12" w:rsidRDefault="00C51F17">
      <w:pPr>
        <w:pStyle w:val="ListParagraph"/>
        <w:numPr>
          <w:ilvl w:val="0"/>
          <w:numId w:val="49"/>
        </w:numPr>
        <w:spacing w:line="276" w:lineRule="auto"/>
        <w:jc w:val="left"/>
        <w:rPr>
          <w:del w:id="51898" w:author="Tran Huan" w:date="2018-12-03T01:24:00Z"/>
        </w:rPr>
        <w:pPrChange w:id="51899" w:author="phuong vu" w:date="2018-11-23T13:48:00Z">
          <w:pPr>
            <w:pStyle w:val="ListParagraph"/>
            <w:numPr>
              <w:numId w:val="49"/>
            </w:numPr>
            <w:ind w:left="1080" w:hanging="360"/>
            <w:jc w:val="left"/>
          </w:pPr>
        </w:pPrChange>
      </w:pPr>
      <w:del w:id="51900" w:author="Tran Huan" w:date="2018-12-03T01:24:00Z">
        <w:r w:rsidRPr="008904F6" w:rsidDel="00D10B12">
          <w:rPr>
            <w:b w:val="0"/>
          </w:rPr>
          <w:delText xml:space="preserve">PRODUCT_TYPE </w:delText>
        </w:r>
        <w:r w:rsidRPr="00751AC2" w:rsidDel="00D10B12">
          <w:delText>(</w:delText>
        </w:r>
        <w:r w:rsidDel="00D10B12">
          <w:delText>#</w:delText>
        </w:r>
        <w:r w:rsidRPr="008904F6" w:rsidDel="00D10B12">
          <w:rPr>
            <w:u w:val="single"/>
          </w:rPr>
          <w:delText>ID</w:delText>
        </w:r>
        <w:r w:rsidRPr="00751AC2" w:rsidDel="00D10B12">
          <w:delText>, PRODUCT_TYPE_NAME, STATUS)</w:delText>
        </w:r>
      </w:del>
    </w:p>
    <w:p w14:paraId="664E5B65" w14:textId="63384FC5" w:rsidR="00C51F17" w:rsidRPr="00751AC2" w:rsidDel="00D10B12" w:rsidRDefault="00C51F17">
      <w:pPr>
        <w:pStyle w:val="ListParagraph"/>
        <w:numPr>
          <w:ilvl w:val="0"/>
          <w:numId w:val="49"/>
        </w:numPr>
        <w:spacing w:line="276" w:lineRule="auto"/>
        <w:jc w:val="left"/>
        <w:rPr>
          <w:del w:id="51901" w:author="Tran Huan" w:date="2018-12-03T01:24:00Z"/>
        </w:rPr>
        <w:pPrChange w:id="51902" w:author="phuong vu" w:date="2018-11-23T13:48:00Z">
          <w:pPr>
            <w:pStyle w:val="ListParagraph"/>
            <w:numPr>
              <w:numId w:val="49"/>
            </w:numPr>
            <w:ind w:left="1080" w:hanging="360"/>
            <w:jc w:val="left"/>
          </w:pPr>
        </w:pPrChange>
      </w:pPr>
      <w:del w:id="51903" w:author="Tran Huan" w:date="2018-12-03T01:24:00Z">
        <w:r w:rsidRPr="008904F6" w:rsidDel="00D10B12">
          <w:rPr>
            <w:b w:val="0"/>
          </w:rPr>
          <w:delText>PRODUCT (#</w:delText>
        </w:r>
        <w:r w:rsidRPr="008904F6" w:rsidDel="00D10B12">
          <w:rPr>
            <w:u w:val="single"/>
          </w:rPr>
          <w:delText>ID</w:delText>
        </w:r>
        <w:r w:rsidDel="00D10B12">
          <w:delText xml:space="preserve">, PRODUC_NAME, SHORT_DESC, </w:delText>
        </w:r>
        <w:r w:rsidRPr="008904F6" w:rsidDel="00D10B12">
          <w:rPr>
            <w:i/>
          </w:rPr>
          <w:delText>PRODUCT_AVATAR</w:delText>
        </w:r>
        <w:r w:rsidDel="00D10B12">
          <w:delText xml:space="preserve">, STATUS, </w:delText>
        </w:r>
        <w:r w:rsidRPr="008904F6" w:rsidDel="00D10B12">
          <w:rPr>
            <w:i/>
          </w:rPr>
          <w:delText>PRODUCT_TYPE_ID</w:delText>
        </w:r>
        <w:r w:rsidRPr="008904F6" w:rsidDel="00D10B12">
          <w:rPr>
            <w:b w:val="0"/>
          </w:rPr>
          <w:delText>)</w:delText>
        </w:r>
      </w:del>
    </w:p>
    <w:p w14:paraId="67151E43" w14:textId="30206EAC" w:rsidR="00C51F17" w:rsidRPr="008904F6" w:rsidDel="00D10B12" w:rsidRDefault="00C51F17">
      <w:pPr>
        <w:pStyle w:val="ListParagraph"/>
        <w:numPr>
          <w:ilvl w:val="0"/>
          <w:numId w:val="49"/>
        </w:numPr>
        <w:spacing w:line="276" w:lineRule="auto"/>
        <w:jc w:val="left"/>
        <w:rPr>
          <w:del w:id="51904" w:author="Tran Huan" w:date="2018-12-03T01:24:00Z"/>
          <w:lang w:val="fr-FR"/>
        </w:rPr>
        <w:pPrChange w:id="51905" w:author="phuong vu" w:date="2018-11-23T13:48:00Z">
          <w:pPr>
            <w:pStyle w:val="ListParagraph"/>
            <w:numPr>
              <w:numId w:val="49"/>
            </w:numPr>
            <w:ind w:left="1080" w:hanging="360"/>
            <w:jc w:val="left"/>
          </w:pPr>
        </w:pPrChange>
      </w:pPr>
      <w:del w:id="51906" w:author="Tran Huan" w:date="2018-12-03T01:24:00Z">
        <w:r w:rsidRPr="008904F6" w:rsidDel="00D10B12">
          <w:rPr>
            <w:b w:val="0"/>
            <w:lang w:val="fr-FR"/>
          </w:rPr>
          <w:delText xml:space="preserve">SERVICE_TYPE </w:delText>
        </w:r>
        <w:r w:rsidRPr="008904F6" w:rsidDel="00D10B12">
          <w:rPr>
            <w:lang w:val="fr-FR"/>
          </w:rPr>
          <w:delText>(#</w:delText>
        </w:r>
        <w:r w:rsidRPr="008904F6" w:rsidDel="00D10B12">
          <w:rPr>
            <w:u w:val="single"/>
            <w:lang w:val="fr-FR"/>
          </w:rPr>
          <w:delText>ID</w:delText>
        </w:r>
        <w:r w:rsidRPr="008904F6" w:rsidDel="00D10B12">
          <w:rPr>
            <w:lang w:val="fr-FR"/>
          </w:rPr>
          <w:delText xml:space="preserve">, SERVICE_TYPE_NAME, SERVICE_TYPE_DESC, STATUS, </w:delText>
        </w:r>
        <w:r w:rsidRPr="008904F6" w:rsidDel="00D10B12">
          <w:rPr>
            <w:i/>
            <w:lang w:val="fr-FR"/>
          </w:rPr>
          <w:delText>SERVICE_TYPE_AVATAR</w:delText>
        </w:r>
        <w:r w:rsidRPr="008904F6" w:rsidDel="00D10B12">
          <w:rPr>
            <w:lang w:val="fr-FR"/>
          </w:rPr>
          <w:delText>)</w:delText>
        </w:r>
      </w:del>
    </w:p>
    <w:p w14:paraId="3036D1BF" w14:textId="14B98F5B" w:rsidR="00C51F17" w:rsidRPr="000245EB" w:rsidDel="00D10B12" w:rsidRDefault="00C51F17">
      <w:pPr>
        <w:pStyle w:val="ListParagraph"/>
        <w:numPr>
          <w:ilvl w:val="0"/>
          <w:numId w:val="49"/>
        </w:numPr>
        <w:spacing w:line="276" w:lineRule="auto"/>
        <w:jc w:val="left"/>
        <w:rPr>
          <w:del w:id="51907" w:author="Tran Huan" w:date="2018-12-03T01:24:00Z"/>
          <w:lang w:val="en-US"/>
          <w:rPrChange w:id="51908" w:author="Tran Huan" w:date="2018-11-25T16:08:00Z">
            <w:rPr>
              <w:del w:id="51909" w:author="Tran Huan" w:date="2018-12-03T01:24:00Z"/>
              <w:lang w:val="fr-FR"/>
            </w:rPr>
          </w:rPrChange>
        </w:rPr>
        <w:pPrChange w:id="51910" w:author="phuong vu" w:date="2018-11-23T13:48:00Z">
          <w:pPr>
            <w:pStyle w:val="ListParagraph"/>
            <w:numPr>
              <w:numId w:val="49"/>
            </w:numPr>
            <w:ind w:left="1080" w:hanging="360"/>
            <w:jc w:val="left"/>
          </w:pPr>
        </w:pPrChange>
      </w:pPr>
      <w:del w:id="51911" w:author="Tran Huan" w:date="2018-12-03T01:24:00Z">
        <w:r w:rsidRPr="000245EB" w:rsidDel="00D10B12">
          <w:rPr>
            <w:lang w:val="en-US"/>
            <w:rPrChange w:id="51912" w:author="Tran Huan" w:date="2018-11-25T16:08:00Z">
              <w:rPr>
                <w:b/>
                <w:lang w:val="fr-FR"/>
              </w:rPr>
            </w:rPrChange>
          </w:rPr>
          <w:delText>SERVICE_TYPE_BRANCH</w:delText>
        </w:r>
        <w:r w:rsidRPr="000245EB" w:rsidDel="00D10B12">
          <w:rPr>
            <w:lang w:val="en-US"/>
            <w:rPrChange w:id="51913" w:author="Tran Huan" w:date="2018-11-25T16:08:00Z">
              <w:rPr>
                <w:lang w:val="fr-FR"/>
              </w:rPr>
            </w:rPrChange>
          </w:rPr>
          <w:delText xml:space="preserve"> (</w:delText>
        </w:r>
        <w:r w:rsidRPr="000245EB" w:rsidDel="00D10B12">
          <w:rPr>
            <w:u w:val="single"/>
            <w:lang w:val="en-US"/>
            <w:rPrChange w:id="51914" w:author="Tran Huan" w:date="2018-11-25T16:08:00Z">
              <w:rPr>
                <w:u w:val="single"/>
                <w:lang w:val="fr-FR"/>
              </w:rPr>
            </w:rPrChange>
          </w:rPr>
          <w:delText>#ID,</w:delText>
        </w:r>
        <w:r w:rsidR="00AE5480" w:rsidRPr="008904F6" w:rsidDel="00D10B12">
          <w:rPr>
            <w:lang w:val="en-US"/>
          </w:rPr>
          <w:delText xml:space="preserve"> </w:delText>
        </w:r>
        <w:r w:rsidRPr="000245EB" w:rsidDel="00D10B12">
          <w:rPr>
            <w:u w:val="single"/>
            <w:lang w:val="en-US"/>
            <w:rPrChange w:id="51915" w:author="Tran Huan" w:date="2018-11-25T16:08:00Z">
              <w:rPr>
                <w:u w:val="single"/>
                <w:lang w:val="fr-FR"/>
              </w:rPr>
            </w:rPrChange>
          </w:rPr>
          <w:delText>#SERVICE_TYPE_ID</w:delText>
        </w:r>
        <w:r w:rsidDel="00D10B12">
          <w:delText xml:space="preserve">, </w:delText>
        </w:r>
        <w:r w:rsidRPr="008904F6" w:rsidDel="00D10B12">
          <w:rPr>
            <w:u w:val="single"/>
          </w:rPr>
          <w:delText>#BRANCH_ID</w:delText>
        </w:r>
        <w:r w:rsidDel="00D10B12">
          <w:delText>, STATUS</w:delText>
        </w:r>
        <w:r w:rsidRPr="000245EB" w:rsidDel="00D10B12">
          <w:rPr>
            <w:lang w:val="en-US"/>
            <w:rPrChange w:id="51916" w:author="Tran Huan" w:date="2018-11-25T16:08:00Z">
              <w:rPr>
                <w:lang w:val="fr-FR"/>
              </w:rPr>
            </w:rPrChange>
          </w:rPr>
          <w:delText>)</w:delText>
        </w:r>
      </w:del>
    </w:p>
    <w:p w14:paraId="42196B52" w14:textId="05A5394F" w:rsidR="00C51F17" w:rsidRPr="00E02EEE" w:rsidDel="00D10B12" w:rsidRDefault="00C51F17">
      <w:pPr>
        <w:pStyle w:val="ListParagraph"/>
        <w:numPr>
          <w:ilvl w:val="0"/>
          <w:numId w:val="49"/>
        </w:numPr>
        <w:spacing w:line="276" w:lineRule="auto"/>
        <w:jc w:val="left"/>
        <w:rPr>
          <w:del w:id="51917" w:author="Tran Huan" w:date="2018-12-03T01:24:00Z"/>
        </w:rPr>
        <w:pPrChange w:id="51918" w:author="phuong vu" w:date="2018-11-23T13:48:00Z">
          <w:pPr>
            <w:pStyle w:val="ListParagraph"/>
            <w:numPr>
              <w:numId w:val="49"/>
            </w:numPr>
            <w:ind w:left="1080" w:hanging="360"/>
            <w:jc w:val="left"/>
          </w:pPr>
        </w:pPrChange>
      </w:pPr>
      <w:del w:id="51919" w:author="Tran Huan" w:date="2018-12-03T01:24:00Z">
        <w:r w:rsidRPr="000245EB" w:rsidDel="00D10B12">
          <w:rPr>
            <w:lang w:val="en-US"/>
            <w:rPrChange w:id="51920" w:author="Tran Huan" w:date="2018-11-25T16:08:00Z">
              <w:rPr>
                <w:b/>
                <w:lang w:val="fr-FR"/>
              </w:rPr>
            </w:rPrChange>
          </w:rPr>
          <w:delText>POST</w:delText>
        </w:r>
        <w:r w:rsidRPr="000245EB" w:rsidDel="00D10B12">
          <w:rPr>
            <w:lang w:val="en-US"/>
            <w:rPrChange w:id="51921" w:author="Tran Huan" w:date="2018-11-25T16:08:00Z">
              <w:rPr>
                <w:lang w:val="fr-FR"/>
              </w:rPr>
            </w:rPrChange>
          </w:rPr>
          <w:delText xml:space="preserve"> (</w:delText>
        </w:r>
        <w:r w:rsidRPr="000245EB" w:rsidDel="00D10B12">
          <w:rPr>
            <w:u w:val="single"/>
            <w:lang w:val="en-US"/>
            <w:rPrChange w:id="51922" w:author="Tran Huan" w:date="2018-11-25T16:08:00Z">
              <w:rPr>
                <w:u w:val="single"/>
                <w:lang w:val="fr-FR"/>
              </w:rPr>
            </w:rPrChange>
          </w:rPr>
          <w:delText>#ID</w:delText>
        </w:r>
        <w:r w:rsidDel="00D10B12">
          <w:delText>, HEADLINE, BODY, HEADER_IMAGE_FILE)</w:delText>
        </w:r>
      </w:del>
    </w:p>
    <w:p w14:paraId="643707F2" w14:textId="000566A3" w:rsidR="00C51F17" w:rsidRPr="000245EB" w:rsidDel="00D10B12" w:rsidRDefault="00C51F17">
      <w:pPr>
        <w:pStyle w:val="ListParagraph"/>
        <w:numPr>
          <w:ilvl w:val="0"/>
          <w:numId w:val="49"/>
        </w:numPr>
        <w:spacing w:line="276" w:lineRule="auto"/>
        <w:jc w:val="left"/>
        <w:rPr>
          <w:del w:id="51923" w:author="Tran Huan" w:date="2018-12-03T01:24:00Z"/>
          <w:lang w:val="en-US"/>
          <w:rPrChange w:id="51924" w:author="Tran Huan" w:date="2018-11-25T16:08:00Z">
            <w:rPr>
              <w:del w:id="51925" w:author="Tran Huan" w:date="2018-12-03T01:24:00Z"/>
              <w:lang w:val="fr-FR"/>
            </w:rPr>
          </w:rPrChange>
        </w:rPr>
        <w:pPrChange w:id="51926" w:author="phuong vu" w:date="2018-11-23T13:48:00Z">
          <w:pPr>
            <w:pStyle w:val="ListParagraph"/>
            <w:numPr>
              <w:numId w:val="49"/>
            </w:numPr>
            <w:ind w:left="1080" w:hanging="360"/>
            <w:jc w:val="left"/>
          </w:pPr>
        </w:pPrChange>
      </w:pPr>
      <w:del w:id="51927" w:author="Tran Huan" w:date="2018-12-03T01:24:00Z">
        <w:r w:rsidRPr="000245EB" w:rsidDel="00D10B12">
          <w:rPr>
            <w:lang w:val="en-US"/>
            <w:rPrChange w:id="51928" w:author="Tran Huan" w:date="2018-11-25T16:08:00Z">
              <w:rPr>
                <w:b/>
                <w:lang w:val="fr-FR"/>
              </w:rPr>
            </w:rPrChange>
          </w:rPr>
          <w:delText>TIME_SCHEDULE</w:delText>
        </w:r>
        <w:r w:rsidRPr="000245EB" w:rsidDel="00D10B12">
          <w:rPr>
            <w:lang w:val="en-US"/>
            <w:rPrChange w:id="51929" w:author="Tran Huan" w:date="2018-11-25T16:08:00Z">
              <w:rPr>
                <w:lang w:val="fr-FR"/>
              </w:rPr>
            </w:rPrChange>
          </w:rPr>
          <w:delText xml:space="preserve"> (</w:delText>
        </w:r>
        <w:r w:rsidRPr="000245EB" w:rsidDel="00D10B12">
          <w:rPr>
            <w:u w:val="single"/>
            <w:lang w:val="en-US"/>
            <w:rPrChange w:id="51930" w:author="Tran Huan" w:date="2018-11-25T16:08:00Z">
              <w:rPr>
                <w:u w:val="single"/>
                <w:lang w:val="fr-FR"/>
              </w:rPr>
            </w:rPrChange>
          </w:rPr>
          <w:delText>#ID</w:delText>
        </w:r>
        <w:r w:rsidDel="00D10B12">
          <w:delText>, TIME_SCHEDULE_NO, TIME_START, TIME_END, STATUS</w:delText>
        </w:r>
        <w:r w:rsidRPr="000245EB" w:rsidDel="00D10B12">
          <w:rPr>
            <w:lang w:val="en-US"/>
            <w:rPrChange w:id="51931" w:author="Tran Huan" w:date="2018-11-25T16:08:00Z">
              <w:rPr>
                <w:lang w:val="fr-FR"/>
              </w:rPr>
            </w:rPrChange>
          </w:rPr>
          <w:delText>)</w:delText>
        </w:r>
      </w:del>
    </w:p>
    <w:p w14:paraId="2E38C2FB" w14:textId="7C028C17" w:rsidR="00C51F17" w:rsidRPr="00751AC2" w:rsidDel="00D10B12" w:rsidRDefault="00C51F17">
      <w:pPr>
        <w:pStyle w:val="ListParagraph"/>
        <w:numPr>
          <w:ilvl w:val="0"/>
          <w:numId w:val="49"/>
        </w:numPr>
        <w:spacing w:line="276" w:lineRule="auto"/>
        <w:jc w:val="left"/>
        <w:rPr>
          <w:del w:id="51932" w:author="Tran Huan" w:date="2018-12-03T01:24:00Z"/>
        </w:rPr>
        <w:pPrChange w:id="51933" w:author="phuong vu" w:date="2018-11-23T13:48:00Z">
          <w:pPr>
            <w:pStyle w:val="ListParagraph"/>
            <w:numPr>
              <w:numId w:val="49"/>
            </w:numPr>
            <w:ind w:left="1080" w:hanging="360"/>
            <w:jc w:val="left"/>
          </w:pPr>
        </w:pPrChange>
      </w:pPr>
      <w:del w:id="51934" w:author="Tran Huan" w:date="2018-12-03T01:24:00Z">
        <w:r w:rsidRPr="008904F6" w:rsidDel="00D10B12">
          <w:rPr>
            <w:b w:val="0"/>
          </w:rPr>
          <w:delText xml:space="preserve">LABEL </w:delText>
        </w:r>
        <w:r w:rsidRPr="00751AC2" w:rsidDel="00D10B12">
          <w:delText>(</w:delText>
        </w:r>
        <w:r w:rsidRPr="008904F6" w:rsidDel="00D10B12">
          <w:rPr>
            <w:u w:val="single"/>
          </w:rPr>
          <w:delText>#ID</w:delText>
        </w:r>
        <w:r w:rsidDel="00D10B12">
          <w:delText>, LABEL_NAME, STATUS</w:delText>
        </w:r>
        <w:r w:rsidRPr="00751AC2" w:rsidDel="00D10B12">
          <w:delText>)</w:delText>
        </w:r>
      </w:del>
    </w:p>
    <w:p w14:paraId="529CD885" w14:textId="7C801F7A" w:rsidR="00C51F17" w:rsidRPr="00751AC2" w:rsidDel="00D10B12" w:rsidRDefault="00C51F17">
      <w:pPr>
        <w:pStyle w:val="ListParagraph"/>
        <w:numPr>
          <w:ilvl w:val="0"/>
          <w:numId w:val="49"/>
        </w:numPr>
        <w:spacing w:line="276" w:lineRule="auto"/>
        <w:jc w:val="left"/>
        <w:rPr>
          <w:del w:id="51935" w:author="Tran Huan" w:date="2018-12-03T01:24:00Z"/>
        </w:rPr>
        <w:pPrChange w:id="51936" w:author="phuong vu" w:date="2018-11-23T13:48:00Z">
          <w:pPr>
            <w:pStyle w:val="ListParagraph"/>
            <w:numPr>
              <w:numId w:val="49"/>
            </w:numPr>
            <w:ind w:left="1080" w:hanging="360"/>
            <w:jc w:val="left"/>
          </w:pPr>
        </w:pPrChange>
      </w:pPr>
      <w:del w:id="51937" w:author="Tran Huan" w:date="2018-12-03T01:24:00Z">
        <w:r w:rsidRPr="008904F6" w:rsidDel="00D10B12">
          <w:rPr>
            <w:b w:val="0"/>
          </w:rPr>
          <w:delText xml:space="preserve">UNIT </w:delText>
        </w:r>
        <w:r w:rsidRPr="00751AC2" w:rsidDel="00D10B12">
          <w:delText>(</w:delText>
        </w:r>
        <w:r w:rsidDel="00D10B12">
          <w:delText>#</w:delText>
        </w:r>
        <w:r w:rsidRPr="008904F6" w:rsidDel="00D10B12">
          <w:rPr>
            <w:u w:val="single"/>
          </w:rPr>
          <w:delText>ID</w:delText>
        </w:r>
        <w:r w:rsidRPr="00751AC2" w:rsidDel="00D10B12">
          <w:delText xml:space="preserve">, </w:delText>
        </w:r>
        <w:r w:rsidDel="00D10B12">
          <w:delText>UNIT_NAME, STATUS</w:delText>
        </w:r>
        <w:r w:rsidRPr="00751AC2" w:rsidDel="00D10B12">
          <w:delText>)</w:delText>
        </w:r>
      </w:del>
    </w:p>
    <w:p w14:paraId="662B4F24" w14:textId="2CD03C74" w:rsidR="00C51F17" w:rsidRPr="000245EB" w:rsidDel="00D10B12" w:rsidRDefault="00C51F17">
      <w:pPr>
        <w:pStyle w:val="ListParagraph"/>
        <w:numPr>
          <w:ilvl w:val="0"/>
          <w:numId w:val="49"/>
        </w:numPr>
        <w:spacing w:line="276" w:lineRule="auto"/>
        <w:jc w:val="left"/>
        <w:rPr>
          <w:del w:id="51938" w:author="Tran Huan" w:date="2018-12-03T01:24:00Z"/>
          <w:lang w:val="en-US"/>
          <w:rPrChange w:id="51939" w:author="Tran Huan" w:date="2018-11-25T16:08:00Z">
            <w:rPr>
              <w:del w:id="51940" w:author="Tran Huan" w:date="2018-12-03T01:24:00Z"/>
              <w:lang w:val="fr-FR"/>
            </w:rPr>
          </w:rPrChange>
        </w:rPr>
        <w:pPrChange w:id="51941" w:author="phuong vu" w:date="2018-11-23T13:48:00Z">
          <w:pPr>
            <w:pStyle w:val="ListParagraph"/>
            <w:numPr>
              <w:numId w:val="49"/>
            </w:numPr>
            <w:ind w:left="1080" w:hanging="360"/>
            <w:jc w:val="left"/>
          </w:pPr>
        </w:pPrChange>
      </w:pPr>
      <w:del w:id="51942" w:author="Tran Huan" w:date="2018-12-03T01:24:00Z">
        <w:r w:rsidRPr="000245EB" w:rsidDel="00D10B12">
          <w:rPr>
            <w:lang w:val="en-US"/>
            <w:rPrChange w:id="51943" w:author="Tran Huan" w:date="2018-11-25T16:08:00Z">
              <w:rPr>
                <w:b/>
                <w:lang w:val="fr-FR"/>
              </w:rPr>
            </w:rPrChange>
          </w:rPr>
          <w:delText xml:space="preserve">MATERIAL </w:delText>
        </w:r>
        <w:r w:rsidRPr="000245EB" w:rsidDel="00D10B12">
          <w:rPr>
            <w:lang w:val="en-US"/>
            <w:rPrChange w:id="51944" w:author="Tran Huan" w:date="2018-11-25T16:08:00Z">
              <w:rPr>
                <w:lang w:val="fr-FR"/>
              </w:rPr>
            </w:rPrChange>
          </w:rPr>
          <w:delText>(#</w:delText>
        </w:r>
        <w:r w:rsidRPr="000245EB" w:rsidDel="00D10B12">
          <w:rPr>
            <w:u w:val="single"/>
            <w:lang w:val="en-US"/>
            <w:rPrChange w:id="51945" w:author="Tran Huan" w:date="2018-11-25T16:08:00Z">
              <w:rPr>
                <w:u w:val="single"/>
                <w:lang w:val="fr-FR"/>
              </w:rPr>
            </w:rPrChange>
          </w:rPr>
          <w:delText>ID</w:delText>
        </w:r>
        <w:r w:rsidRPr="000245EB" w:rsidDel="00D10B12">
          <w:rPr>
            <w:lang w:val="en-US"/>
            <w:rPrChange w:id="51946" w:author="Tran Huan" w:date="2018-11-25T16:08:00Z">
              <w:rPr>
                <w:lang w:val="fr-FR"/>
              </w:rPr>
            </w:rPrChange>
          </w:rPr>
          <w:delText>, MATERIAL_NAME, STATUS)</w:delText>
        </w:r>
      </w:del>
    </w:p>
    <w:p w14:paraId="2687F657" w14:textId="231094A1" w:rsidR="00C51F17" w:rsidRPr="000245EB" w:rsidDel="00D10B12" w:rsidRDefault="00C51F17">
      <w:pPr>
        <w:pStyle w:val="ListParagraph"/>
        <w:numPr>
          <w:ilvl w:val="0"/>
          <w:numId w:val="49"/>
        </w:numPr>
        <w:spacing w:line="276" w:lineRule="auto"/>
        <w:jc w:val="left"/>
        <w:rPr>
          <w:del w:id="51947" w:author="Tran Huan" w:date="2018-12-03T01:24:00Z"/>
          <w:lang w:val="en-US"/>
          <w:rPrChange w:id="51948" w:author="Tran Huan" w:date="2018-11-25T16:08:00Z">
            <w:rPr>
              <w:del w:id="51949" w:author="Tran Huan" w:date="2018-12-03T01:24:00Z"/>
              <w:lang w:val="fr-FR"/>
            </w:rPr>
          </w:rPrChange>
        </w:rPr>
        <w:pPrChange w:id="51950" w:author="phuong vu" w:date="2018-11-23T13:48:00Z">
          <w:pPr>
            <w:pStyle w:val="ListParagraph"/>
            <w:numPr>
              <w:numId w:val="49"/>
            </w:numPr>
            <w:ind w:left="1080" w:hanging="360"/>
            <w:jc w:val="left"/>
          </w:pPr>
        </w:pPrChange>
      </w:pPr>
      <w:del w:id="51951" w:author="Tran Huan" w:date="2018-12-03T01:24:00Z">
        <w:r w:rsidRPr="000245EB" w:rsidDel="00D10B12">
          <w:rPr>
            <w:lang w:val="en-US"/>
            <w:rPrChange w:id="51952" w:author="Tran Huan" w:date="2018-11-25T16:08:00Z">
              <w:rPr>
                <w:b/>
                <w:lang w:val="fr-FR"/>
              </w:rPr>
            </w:rPrChange>
          </w:rPr>
          <w:delText xml:space="preserve">COLOR_GROUP </w:delText>
        </w:r>
        <w:r w:rsidRPr="000245EB" w:rsidDel="00D10B12">
          <w:rPr>
            <w:lang w:val="en-US"/>
            <w:rPrChange w:id="51953" w:author="Tran Huan" w:date="2018-11-25T16:08:00Z">
              <w:rPr>
                <w:lang w:val="fr-FR"/>
              </w:rPr>
            </w:rPrChange>
          </w:rPr>
          <w:delText>(#</w:delText>
        </w:r>
        <w:r w:rsidRPr="000245EB" w:rsidDel="00D10B12">
          <w:rPr>
            <w:u w:val="single"/>
            <w:lang w:val="en-US"/>
            <w:rPrChange w:id="51954" w:author="Tran Huan" w:date="2018-11-25T16:08:00Z">
              <w:rPr>
                <w:u w:val="single"/>
                <w:lang w:val="fr-FR"/>
              </w:rPr>
            </w:rPrChange>
          </w:rPr>
          <w:delText>ID</w:delText>
        </w:r>
        <w:r w:rsidRPr="000245EB" w:rsidDel="00D10B12">
          <w:rPr>
            <w:lang w:val="en-US"/>
            <w:rPrChange w:id="51955" w:author="Tran Huan" w:date="2018-11-25T16:08:00Z">
              <w:rPr>
                <w:lang w:val="fr-FR"/>
              </w:rPr>
            </w:rPrChange>
          </w:rPr>
          <w:delText>, COLOR_GROUP_NAME, STATUS)</w:delText>
        </w:r>
      </w:del>
    </w:p>
    <w:p w14:paraId="49022E6A" w14:textId="0B10FFBE" w:rsidR="00C51F17" w:rsidRPr="000245EB" w:rsidDel="00D10B12" w:rsidRDefault="00C51F17">
      <w:pPr>
        <w:pStyle w:val="ListParagraph"/>
        <w:numPr>
          <w:ilvl w:val="0"/>
          <w:numId w:val="49"/>
        </w:numPr>
        <w:spacing w:line="276" w:lineRule="auto"/>
        <w:jc w:val="left"/>
        <w:rPr>
          <w:del w:id="51956" w:author="Tran Huan" w:date="2018-12-03T01:24:00Z"/>
          <w:lang w:val="en-US"/>
          <w:rPrChange w:id="51957" w:author="Tran Huan" w:date="2018-11-25T16:08:00Z">
            <w:rPr>
              <w:del w:id="51958" w:author="Tran Huan" w:date="2018-12-03T01:24:00Z"/>
              <w:lang w:val="fr-FR"/>
            </w:rPr>
          </w:rPrChange>
        </w:rPr>
        <w:pPrChange w:id="51959" w:author="phuong vu" w:date="2018-11-23T13:48:00Z">
          <w:pPr>
            <w:pStyle w:val="ListParagraph"/>
            <w:numPr>
              <w:numId w:val="49"/>
            </w:numPr>
            <w:ind w:left="1080" w:hanging="360"/>
            <w:jc w:val="left"/>
          </w:pPr>
        </w:pPrChange>
      </w:pPr>
      <w:del w:id="51960" w:author="Tran Huan" w:date="2018-12-03T01:24:00Z">
        <w:r w:rsidRPr="000245EB" w:rsidDel="00D10B12">
          <w:rPr>
            <w:lang w:val="en-US"/>
            <w:rPrChange w:id="51961" w:author="Tran Huan" w:date="2018-11-25T16:08:00Z">
              <w:rPr>
                <w:b/>
                <w:lang w:val="fr-FR"/>
              </w:rPr>
            </w:rPrChange>
          </w:rPr>
          <w:delText xml:space="preserve">COLOR </w:delText>
        </w:r>
        <w:r w:rsidRPr="000245EB" w:rsidDel="00D10B12">
          <w:rPr>
            <w:lang w:val="en-US"/>
            <w:rPrChange w:id="51962" w:author="Tran Huan" w:date="2018-11-25T16:08:00Z">
              <w:rPr>
                <w:lang w:val="fr-FR"/>
              </w:rPr>
            </w:rPrChange>
          </w:rPr>
          <w:delText>(#</w:delText>
        </w:r>
        <w:r w:rsidRPr="000245EB" w:rsidDel="00D10B12">
          <w:rPr>
            <w:u w:val="single"/>
            <w:lang w:val="en-US"/>
            <w:rPrChange w:id="51963" w:author="Tran Huan" w:date="2018-11-25T16:08:00Z">
              <w:rPr>
                <w:u w:val="single"/>
                <w:lang w:val="fr-FR"/>
              </w:rPr>
            </w:rPrChange>
          </w:rPr>
          <w:delText>ID</w:delText>
        </w:r>
        <w:r w:rsidRPr="000245EB" w:rsidDel="00D10B12">
          <w:rPr>
            <w:lang w:val="en-US"/>
            <w:rPrChange w:id="51964" w:author="Tran Huan" w:date="2018-11-25T16:08:00Z">
              <w:rPr>
                <w:lang w:val="fr-FR"/>
              </w:rPr>
            </w:rPrChange>
          </w:rPr>
          <w:delText>, COLOR_NAME, COLOR_GROUP_ID, STATUS)</w:delText>
        </w:r>
      </w:del>
    </w:p>
    <w:p w14:paraId="73BB64EF" w14:textId="6714AAFC" w:rsidR="00C51F17" w:rsidRPr="00751AC2" w:rsidDel="00D10B12" w:rsidRDefault="00C51F17">
      <w:pPr>
        <w:pStyle w:val="ListParagraph"/>
        <w:numPr>
          <w:ilvl w:val="0"/>
          <w:numId w:val="49"/>
        </w:numPr>
        <w:spacing w:line="276" w:lineRule="auto"/>
        <w:jc w:val="left"/>
        <w:rPr>
          <w:del w:id="51965" w:author="Tran Huan" w:date="2018-12-03T01:24:00Z"/>
        </w:rPr>
        <w:pPrChange w:id="51966" w:author="phuong vu" w:date="2018-11-23T13:48:00Z">
          <w:pPr>
            <w:pStyle w:val="ListParagraph"/>
            <w:numPr>
              <w:numId w:val="49"/>
            </w:numPr>
            <w:ind w:left="1080" w:hanging="360"/>
            <w:jc w:val="left"/>
          </w:pPr>
        </w:pPrChange>
      </w:pPr>
      <w:del w:id="51967" w:author="Tran Huan" w:date="2018-12-03T01:24:00Z">
        <w:r w:rsidRPr="008904F6" w:rsidDel="00D10B12">
          <w:rPr>
            <w:b w:val="0"/>
          </w:rPr>
          <w:delText xml:space="preserve">CUSTOMER_ORDER </w:delText>
        </w:r>
        <w:r w:rsidRPr="00751AC2" w:rsidDel="00D10B12">
          <w:delText>(</w:delText>
        </w:r>
        <w:r w:rsidDel="00D10B12">
          <w:delText>#</w:delText>
        </w:r>
        <w:r w:rsidRPr="008904F6" w:rsidDel="00D10B12">
          <w:rPr>
            <w:u w:val="single"/>
          </w:rPr>
          <w:delText>ID</w:delText>
        </w:r>
        <w:r w:rsidRPr="00751AC2" w:rsidDel="00D10B12">
          <w:delText xml:space="preserve">, </w:delText>
        </w:r>
        <w:r w:rsidRPr="008904F6" w:rsidDel="00D10B12">
          <w:rPr>
            <w:i/>
          </w:rPr>
          <w:delText xml:space="preserve">CUSTOMER_ID, BRANCH_ID, PICK_UP_TIME_ID, DELIVERY_TIME_ID, </w:delText>
        </w:r>
        <w:r w:rsidDel="00D10B12">
          <w:delText>PICK_UP_DATE, DELIVERY_DATE, PICK_UP_PLACE, DELIVERY_PLACE</w:delText>
        </w:r>
        <w:r w:rsidRPr="00751AC2" w:rsidDel="00D10B12">
          <w:delText xml:space="preserve">, </w:delText>
        </w:r>
        <w:r w:rsidRPr="008904F6" w:rsidDel="00D10B12">
          <w:rPr>
            <w:i/>
          </w:rPr>
          <w:delText xml:space="preserve">CREATE_DATE, </w:delText>
        </w:r>
        <w:r w:rsidDel="00D10B12">
          <w:delText>STATUS</w:delText>
        </w:r>
        <w:r w:rsidRPr="00751AC2" w:rsidDel="00D10B12">
          <w:delText>)</w:delText>
        </w:r>
      </w:del>
    </w:p>
    <w:p w14:paraId="771C0926" w14:textId="401C3403" w:rsidR="00C51F17" w:rsidRPr="00751AC2" w:rsidDel="00D10B12" w:rsidRDefault="00C51F17">
      <w:pPr>
        <w:pStyle w:val="ListParagraph"/>
        <w:numPr>
          <w:ilvl w:val="0"/>
          <w:numId w:val="49"/>
        </w:numPr>
        <w:spacing w:line="276" w:lineRule="auto"/>
        <w:jc w:val="left"/>
        <w:rPr>
          <w:del w:id="51968" w:author="Tran Huan" w:date="2018-12-03T01:24:00Z"/>
        </w:rPr>
        <w:pPrChange w:id="51969" w:author="phuong vu" w:date="2018-11-23T13:48:00Z">
          <w:pPr>
            <w:pStyle w:val="ListParagraph"/>
            <w:numPr>
              <w:numId w:val="49"/>
            </w:numPr>
            <w:ind w:left="1080" w:hanging="360"/>
            <w:jc w:val="left"/>
          </w:pPr>
        </w:pPrChange>
      </w:pPr>
      <w:del w:id="51970" w:author="Tran Huan" w:date="2018-12-03T01:24:00Z">
        <w:r w:rsidRPr="008904F6" w:rsidDel="00D10B12">
          <w:rPr>
            <w:b w:val="0"/>
          </w:rPr>
          <w:delText>CUSTOMER</w:delText>
        </w:r>
        <w:r w:rsidRPr="00751AC2" w:rsidDel="00D10B12">
          <w:delText xml:space="preserve"> (</w:delText>
        </w:r>
        <w:r w:rsidDel="00D10B12">
          <w:delText>#</w:delText>
        </w:r>
        <w:r w:rsidRPr="008904F6" w:rsidDel="00D10B12">
          <w:rPr>
            <w:u w:val="single"/>
          </w:rPr>
          <w:delText>ID</w:delText>
        </w:r>
        <w:r w:rsidRPr="00751AC2" w:rsidDel="00D10B12">
          <w:delText xml:space="preserve">, </w:delText>
        </w:r>
        <w:r w:rsidDel="00D10B12">
          <w:delText xml:space="preserve">FULL_NAME, EMAIL, PASSWORD, GENDER, ADDRESS, PHONE, STATUS, </w:delText>
        </w:r>
        <w:r w:rsidRPr="008904F6" w:rsidDel="00D10B12">
          <w:rPr>
            <w:i/>
          </w:rPr>
          <w:delText>CUSTOMER_AVATAR</w:delText>
        </w:r>
        <w:r w:rsidRPr="00751AC2" w:rsidDel="00D10B12">
          <w:delText>)</w:delText>
        </w:r>
      </w:del>
    </w:p>
    <w:p w14:paraId="0997FF67" w14:textId="6E0F6E73" w:rsidR="00C51F17" w:rsidRPr="00751AC2" w:rsidDel="00D10B12" w:rsidRDefault="00C51F17">
      <w:pPr>
        <w:pStyle w:val="ListParagraph"/>
        <w:numPr>
          <w:ilvl w:val="0"/>
          <w:numId w:val="49"/>
        </w:numPr>
        <w:spacing w:line="276" w:lineRule="auto"/>
        <w:jc w:val="left"/>
        <w:rPr>
          <w:del w:id="51971" w:author="Tran Huan" w:date="2018-12-03T01:24:00Z"/>
        </w:rPr>
        <w:pPrChange w:id="51972" w:author="phuong vu" w:date="2018-11-23T13:48:00Z">
          <w:pPr>
            <w:pStyle w:val="ListParagraph"/>
            <w:numPr>
              <w:numId w:val="49"/>
            </w:numPr>
            <w:ind w:left="1080" w:hanging="360"/>
            <w:jc w:val="left"/>
          </w:pPr>
        </w:pPrChange>
      </w:pPr>
      <w:del w:id="51973" w:author="Tran Huan" w:date="2018-12-03T01:24:00Z">
        <w:r w:rsidRPr="008904F6" w:rsidDel="00D10B12">
          <w:rPr>
            <w:b w:val="0"/>
          </w:rPr>
          <w:delText xml:space="preserve">ORDER_DETAIL </w:delText>
        </w:r>
        <w:r w:rsidRPr="00751AC2" w:rsidDel="00D10B12">
          <w:delText>(</w:delText>
        </w:r>
        <w:r w:rsidRPr="008904F6" w:rsidDel="00D10B12">
          <w:rPr>
            <w:u w:val="single"/>
          </w:rPr>
          <w:delText>#ID</w:delText>
        </w:r>
        <w:r w:rsidDel="00D10B12">
          <w:delText xml:space="preserve">, </w:delText>
        </w:r>
        <w:r w:rsidRPr="008904F6" w:rsidDel="00D10B12">
          <w:rPr>
            <w:i/>
          </w:rPr>
          <w:delText>ORDER_ID, SERVICE_TYPE_ID, UNIT_IDD, LABEL_ID, COLOR_ID, PRODUCT_ID, MATERIAL_ID, UNIT_PRICE,</w:delText>
        </w:r>
        <w:r w:rsidDel="00D10B12">
          <w:delText xml:space="preserve"> AMOUNT, NOTE, STATUS</w:delText>
        </w:r>
        <w:r w:rsidRPr="008904F6" w:rsidDel="00D10B12">
          <w:rPr>
            <w:u w:val="single"/>
          </w:rPr>
          <w:delText>)</w:delText>
        </w:r>
      </w:del>
    </w:p>
    <w:p w14:paraId="272DCAFE" w14:textId="27DF273E" w:rsidR="00C51F17" w:rsidRPr="00751AC2" w:rsidDel="00D10B12" w:rsidRDefault="00C51F17">
      <w:pPr>
        <w:pStyle w:val="ListParagraph"/>
        <w:numPr>
          <w:ilvl w:val="0"/>
          <w:numId w:val="49"/>
        </w:numPr>
        <w:spacing w:line="276" w:lineRule="auto"/>
        <w:jc w:val="left"/>
        <w:rPr>
          <w:del w:id="51974" w:author="Tran Huan" w:date="2018-12-03T01:24:00Z"/>
        </w:rPr>
        <w:pPrChange w:id="51975" w:author="phuong vu" w:date="2018-11-23T13:48:00Z">
          <w:pPr>
            <w:pStyle w:val="ListParagraph"/>
            <w:numPr>
              <w:numId w:val="49"/>
            </w:numPr>
            <w:ind w:left="1080" w:hanging="360"/>
            <w:jc w:val="left"/>
          </w:pPr>
        </w:pPrChange>
      </w:pPr>
      <w:del w:id="51976" w:author="Tran Huan" w:date="2018-12-03T01:24:00Z">
        <w:r w:rsidRPr="008904F6" w:rsidDel="00D10B12">
          <w:rPr>
            <w:b w:val="0"/>
          </w:rPr>
          <w:delText xml:space="preserve">UNIT_PRICE </w:delText>
        </w:r>
        <w:r w:rsidRPr="00751AC2" w:rsidDel="00D10B12">
          <w:delText>(</w:delText>
        </w:r>
        <w:r w:rsidDel="00D10B12">
          <w:delText>#</w:delText>
        </w:r>
        <w:r w:rsidRPr="008904F6" w:rsidDel="00D10B12">
          <w:rPr>
            <w:u w:val="single"/>
          </w:rPr>
          <w:delText>ID</w:delText>
        </w:r>
        <w:r w:rsidRPr="00751AC2" w:rsidDel="00D10B12">
          <w:delText xml:space="preserve">, </w:delText>
        </w:r>
        <w:r w:rsidDel="00D10B12">
          <w:delText>#</w:delText>
        </w:r>
        <w:r w:rsidRPr="008904F6" w:rsidDel="00D10B12">
          <w:rPr>
            <w:u w:val="single"/>
          </w:rPr>
          <w:delText>PRODUCT_ID</w:delText>
        </w:r>
        <w:r w:rsidRPr="00751AC2" w:rsidDel="00D10B12">
          <w:delText xml:space="preserve">, </w:delText>
        </w:r>
        <w:r w:rsidDel="00D10B12">
          <w:delText>#</w:delText>
        </w:r>
        <w:r w:rsidRPr="008904F6" w:rsidDel="00D10B12">
          <w:rPr>
            <w:u w:val="single"/>
          </w:rPr>
          <w:delText>SERVICE_TYPE_ID</w:delText>
        </w:r>
        <w:r w:rsidRPr="00751AC2" w:rsidDel="00D10B12">
          <w:delText>,</w:delText>
        </w:r>
        <w:r w:rsidDel="00D10B12">
          <w:delText xml:space="preserve"> #</w:delText>
        </w:r>
        <w:r w:rsidRPr="008904F6" w:rsidDel="00D10B12">
          <w:rPr>
            <w:u w:val="single"/>
          </w:rPr>
          <w:delText>UNIT_ID</w:delText>
        </w:r>
        <w:r w:rsidDel="00D10B12">
          <w:delText xml:space="preserve">, </w:delText>
        </w:r>
        <w:r w:rsidRPr="00751AC2" w:rsidDel="00D10B12">
          <w:delText xml:space="preserve">APPLY_DATE, </w:delText>
        </w:r>
        <w:r w:rsidDel="00D10B12">
          <w:delText>PRICE, STATUS</w:delText>
        </w:r>
        <w:r w:rsidRPr="00751AC2" w:rsidDel="00D10B12">
          <w:delText>)</w:delText>
        </w:r>
      </w:del>
    </w:p>
    <w:p w14:paraId="22D12B12" w14:textId="1BC0EE2F" w:rsidR="00C51F17" w:rsidRPr="00751AC2" w:rsidDel="00D10B12" w:rsidRDefault="00C51F17">
      <w:pPr>
        <w:pStyle w:val="ListParagraph"/>
        <w:numPr>
          <w:ilvl w:val="0"/>
          <w:numId w:val="49"/>
        </w:numPr>
        <w:spacing w:line="276" w:lineRule="auto"/>
        <w:jc w:val="left"/>
        <w:rPr>
          <w:del w:id="51977" w:author="Tran Huan" w:date="2018-12-03T01:24:00Z"/>
        </w:rPr>
        <w:pPrChange w:id="51978" w:author="phuong vu" w:date="2018-11-23T13:48:00Z">
          <w:pPr>
            <w:pStyle w:val="ListParagraph"/>
            <w:numPr>
              <w:numId w:val="49"/>
            </w:numPr>
            <w:ind w:left="1080" w:hanging="360"/>
            <w:jc w:val="left"/>
          </w:pPr>
        </w:pPrChange>
      </w:pPr>
      <w:del w:id="51979" w:author="Tran Huan" w:date="2018-12-03T01:24:00Z">
        <w:r w:rsidRPr="008904F6" w:rsidDel="00D10B12">
          <w:rPr>
            <w:b w:val="0"/>
          </w:rPr>
          <w:delText xml:space="preserve">BILL </w:delText>
        </w:r>
        <w:r w:rsidRPr="00751AC2" w:rsidDel="00D10B12">
          <w:delText>(</w:delText>
        </w:r>
        <w:r w:rsidRPr="008904F6" w:rsidDel="00D10B12">
          <w:rPr>
            <w:u w:val="single"/>
          </w:rPr>
          <w:delText xml:space="preserve">#ID, </w:delText>
        </w:r>
        <w:r w:rsidRPr="008904F6" w:rsidDel="00D10B12">
          <w:rPr>
            <w:i/>
          </w:rPr>
          <w:delText>RECEIPT_ID</w:delText>
        </w:r>
        <w:r w:rsidRPr="00751AC2" w:rsidDel="00D10B12">
          <w:delText xml:space="preserve">, </w:delText>
        </w:r>
        <w:r w:rsidRPr="008904F6" w:rsidDel="00D10B12">
          <w:rPr>
            <w:i/>
          </w:rPr>
          <w:delText>CREATE_BY</w:delText>
        </w:r>
        <w:r w:rsidRPr="00751AC2" w:rsidDel="00D10B12">
          <w:delText>,</w:delText>
        </w:r>
        <w:r w:rsidDel="00D10B12">
          <w:delText xml:space="preserve"> </w:delText>
        </w:r>
        <w:r w:rsidRPr="008904F6" w:rsidDel="00D10B12">
          <w:rPr>
            <w:i/>
          </w:rPr>
          <w:delText>CREATE_DATE</w:delText>
        </w:r>
        <w:r w:rsidDel="00D10B12">
          <w:delText>, STATUS</w:delText>
        </w:r>
        <w:r w:rsidRPr="00751AC2" w:rsidDel="00D10B12">
          <w:delText>)</w:delText>
        </w:r>
      </w:del>
    </w:p>
    <w:p w14:paraId="4D6E1F3D" w14:textId="64FB2505" w:rsidR="00C51F17" w:rsidRPr="00751AC2" w:rsidDel="00D10B12" w:rsidRDefault="00C51F17">
      <w:pPr>
        <w:pStyle w:val="ListParagraph"/>
        <w:numPr>
          <w:ilvl w:val="0"/>
          <w:numId w:val="49"/>
        </w:numPr>
        <w:spacing w:line="276" w:lineRule="auto"/>
        <w:jc w:val="left"/>
        <w:rPr>
          <w:del w:id="51980" w:author="Tran Huan" w:date="2018-12-03T01:24:00Z"/>
        </w:rPr>
        <w:pPrChange w:id="51981" w:author="phuong vu" w:date="2018-11-23T13:48:00Z">
          <w:pPr>
            <w:pStyle w:val="ListParagraph"/>
            <w:numPr>
              <w:numId w:val="49"/>
            </w:numPr>
            <w:ind w:left="1080" w:hanging="360"/>
            <w:jc w:val="left"/>
          </w:pPr>
        </w:pPrChange>
      </w:pPr>
      <w:del w:id="51982" w:author="Tran Huan" w:date="2018-12-03T01:24:00Z">
        <w:r w:rsidRPr="008904F6" w:rsidDel="00D10B12">
          <w:rPr>
            <w:b w:val="0"/>
          </w:rPr>
          <w:delText xml:space="preserve">BIL_DETAIL </w:delText>
        </w:r>
        <w:r w:rsidRPr="00751AC2" w:rsidDel="00D10B12">
          <w:delText>(</w:delText>
        </w:r>
        <w:r w:rsidRPr="008904F6" w:rsidDel="00D10B12">
          <w:rPr>
            <w:u w:val="single"/>
          </w:rPr>
          <w:delText>#ID</w:delText>
        </w:r>
        <w:r w:rsidDel="00D10B12">
          <w:delText xml:space="preserve">, BILL_ID, </w:delText>
        </w:r>
        <w:r w:rsidRPr="008904F6" w:rsidDel="00D10B12">
          <w:rPr>
            <w:i/>
          </w:rPr>
          <w:delText xml:space="preserve">SERVICE_TYPE_ID, UNIT_IDD, LABEL_ID, COLOR_ID, PRODUCT_ID, MATERIAL_ID, UNIT_PRICE, </w:delText>
        </w:r>
        <w:r w:rsidDel="00D10B12">
          <w:delText>AMOUNT, STATUS</w:delText>
        </w:r>
        <w:r w:rsidRPr="00751AC2" w:rsidDel="00D10B12">
          <w:delText>)</w:delText>
        </w:r>
      </w:del>
    </w:p>
    <w:p w14:paraId="14B14EDD" w14:textId="498E6CAA" w:rsidR="00C51F17" w:rsidRPr="00751AC2" w:rsidDel="00D10B12" w:rsidRDefault="00C51F17">
      <w:pPr>
        <w:pStyle w:val="ListParagraph"/>
        <w:numPr>
          <w:ilvl w:val="0"/>
          <w:numId w:val="49"/>
        </w:numPr>
        <w:spacing w:line="276" w:lineRule="auto"/>
        <w:jc w:val="left"/>
        <w:rPr>
          <w:del w:id="51983" w:author="Tran Huan" w:date="2018-12-03T01:24:00Z"/>
        </w:rPr>
        <w:pPrChange w:id="51984" w:author="phuong vu" w:date="2018-11-23T13:48:00Z">
          <w:pPr>
            <w:pStyle w:val="ListParagraph"/>
            <w:numPr>
              <w:numId w:val="49"/>
            </w:numPr>
            <w:ind w:left="1080" w:hanging="360"/>
            <w:jc w:val="left"/>
          </w:pPr>
        </w:pPrChange>
      </w:pPr>
      <w:del w:id="51985" w:author="Tran Huan" w:date="2018-12-03T01:24:00Z">
        <w:r w:rsidRPr="008904F6" w:rsidDel="00D10B12">
          <w:rPr>
            <w:b w:val="0"/>
          </w:rPr>
          <w:delText xml:space="preserve">RECEIPT </w:delText>
        </w:r>
        <w:r w:rsidRPr="00751AC2" w:rsidDel="00D10B12">
          <w:delText>(</w:delText>
        </w:r>
        <w:r w:rsidRPr="008904F6" w:rsidDel="00D10B12">
          <w:rPr>
            <w:u w:val="single"/>
          </w:rPr>
          <w:delText>#ID, ORDER_ID</w:delText>
        </w:r>
        <w:r w:rsidDel="00D10B12">
          <w:delText xml:space="preserve">, PICK_UP_TIME, DELIVERY_TIME, PICK_UP_DATE, DELIVERY_DATE, PICK_UP_PLACE, DELIVERY_PLACE, </w:delText>
        </w:r>
        <w:r w:rsidRPr="008904F6" w:rsidDel="00D10B12">
          <w:rPr>
            <w:i/>
          </w:rPr>
          <w:delText>STAFF_PICK_UP, STAFF_DELIVERY</w:delText>
        </w:r>
        <w:r w:rsidRPr="00751AC2" w:rsidDel="00D10B12">
          <w:delText>)</w:delText>
        </w:r>
      </w:del>
    </w:p>
    <w:p w14:paraId="712B36BE" w14:textId="0520C95F" w:rsidR="00C51F17" w:rsidRPr="00751AC2" w:rsidDel="00D10B12" w:rsidRDefault="00C51F17">
      <w:pPr>
        <w:pStyle w:val="ListParagraph"/>
        <w:numPr>
          <w:ilvl w:val="0"/>
          <w:numId w:val="49"/>
        </w:numPr>
        <w:spacing w:line="276" w:lineRule="auto"/>
        <w:jc w:val="left"/>
        <w:rPr>
          <w:del w:id="51986" w:author="Tran Huan" w:date="2018-12-03T01:24:00Z"/>
        </w:rPr>
        <w:pPrChange w:id="51987" w:author="phuong vu" w:date="2018-11-23T13:48:00Z">
          <w:pPr>
            <w:pStyle w:val="ListParagraph"/>
            <w:numPr>
              <w:numId w:val="49"/>
            </w:numPr>
            <w:ind w:left="1080" w:hanging="360"/>
            <w:jc w:val="left"/>
          </w:pPr>
        </w:pPrChange>
      </w:pPr>
      <w:del w:id="51988" w:author="Tran Huan" w:date="2018-12-03T01:24:00Z">
        <w:r w:rsidRPr="008904F6" w:rsidDel="00D10B12">
          <w:rPr>
            <w:b w:val="0"/>
          </w:rPr>
          <w:delText xml:space="preserve">RECEIPT_DETAIL </w:delText>
        </w:r>
        <w:r w:rsidRPr="00751AC2" w:rsidDel="00D10B12">
          <w:delText>(</w:delText>
        </w:r>
        <w:r w:rsidRPr="008904F6" w:rsidDel="00D10B12">
          <w:rPr>
            <w:u w:val="single"/>
          </w:rPr>
          <w:delText>#ID</w:delText>
        </w:r>
        <w:r w:rsidDel="00D10B12">
          <w:delText xml:space="preserve">, </w:delText>
        </w:r>
        <w:r w:rsidRPr="008904F6" w:rsidDel="00D10B12">
          <w:rPr>
            <w:i/>
          </w:rPr>
          <w:delText>RECEIPT_ID</w:delText>
        </w:r>
        <w:r w:rsidDel="00D10B12">
          <w:delText xml:space="preserve">, </w:delText>
        </w:r>
        <w:r w:rsidRPr="008904F6" w:rsidDel="00D10B12">
          <w:rPr>
            <w:i/>
          </w:rPr>
          <w:delText xml:space="preserve">SERVICE_TYPE_ID, UNIT_IDD, LABEL_ID, COLOR_ID, PRODUCT_ID, MATERIAL_ID, UNIT_PRICE, </w:delText>
        </w:r>
        <w:r w:rsidDel="00D10B12">
          <w:delText>AMOUNT, STATUS</w:delText>
        </w:r>
        <w:r w:rsidRPr="00751AC2" w:rsidDel="00D10B12">
          <w:delText>)</w:delText>
        </w:r>
      </w:del>
    </w:p>
    <w:p w14:paraId="21E01BA6" w14:textId="6065BA23" w:rsidR="00C51F17" w:rsidRPr="008904F6" w:rsidDel="00D10B12" w:rsidRDefault="00C51F17">
      <w:pPr>
        <w:pStyle w:val="ListParagraph"/>
        <w:numPr>
          <w:ilvl w:val="0"/>
          <w:numId w:val="49"/>
        </w:numPr>
        <w:spacing w:line="276" w:lineRule="auto"/>
        <w:jc w:val="left"/>
        <w:rPr>
          <w:del w:id="51989" w:author="Tran Huan" w:date="2018-12-03T01:24:00Z"/>
          <w:i/>
        </w:rPr>
        <w:pPrChange w:id="51990" w:author="phuong vu" w:date="2018-11-23T13:48:00Z">
          <w:pPr>
            <w:pStyle w:val="ListParagraph"/>
            <w:numPr>
              <w:numId w:val="49"/>
            </w:numPr>
            <w:ind w:left="1080" w:hanging="360"/>
            <w:jc w:val="left"/>
          </w:pPr>
        </w:pPrChange>
      </w:pPr>
      <w:del w:id="51991" w:author="Tran Huan" w:date="2018-12-03T01:24:00Z">
        <w:r w:rsidRPr="008904F6" w:rsidDel="00D10B12">
          <w:rPr>
            <w:b w:val="0"/>
          </w:rPr>
          <w:delText xml:space="preserve">STAFF </w:delText>
        </w:r>
        <w:r w:rsidRPr="00751AC2" w:rsidDel="00D10B12">
          <w:delText>(</w:delText>
        </w:r>
        <w:r w:rsidDel="00D10B12">
          <w:delText>#</w:delText>
        </w:r>
        <w:r w:rsidRPr="008904F6" w:rsidDel="00D10B12">
          <w:rPr>
            <w:u w:val="single"/>
          </w:rPr>
          <w:delText>ID</w:delText>
        </w:r>
        <w:r w:rsidRPr="00751AC2" w:rsidDel="00D10B12">
          <w:delText xml:space="preserve">, </w:delText>
        </w:r>
        <w:r w:rsidDel="00D10B12">
          <w:delText xml:space="preserve">FULL_NAME, EMAIL, PASSWORD, GENDER, ADDRESS, PHONE, STATUS, </w:delText>
        </w:r>
        <w:r w:rsidRPr="008904F6" w:rsidDel="00D10B12">
          <w:rPr>
            <w:i/>
          </w:rPr>
          <w:delText>STAFF_AVATAR, STAFF_TYPE_ID</w:delText>
        </w:r>
        <w:r w:rsidRPr="00751AC2" w:rsidDel="00D10B12">
          <w:delText>)</w:delText>
        </w:r>
      </w:del>
    </w:p>
    <w:p w14:paraId="2D917643" w14:textId="152324C8" w:rsidR="00C51F17" w:rsidRPr="00751AC2" w:rsidDel="00D10B12" w:rsidRDefault="00C51F17">
      <w:pPr>
        <w:pStyle w:val="ListParagraph"/>
        <w:numPr>
          <w:ilvl w:val="0"/>
          <w:numId w:val="49"/>
        </w:numPr>
        <w:spacing w:line="276" w:lineRule="auto"/>
        <w:jc w:val="left"/>
        <w:rPr>
          <w:del w:id="51992" w:author="Tran Huan" w:date="2018-12-03T01:24:00Z"/>
        </w:rPr>
        <w:pPrChange w:id="51993" w:author="phuong vu" w:date="2018-11-23T13:48:00Z">
          <w:pPr>
            <w:pStyle w:val="ListParagraph"/>
            <w:numPr>
              <w:numId w:val="49"/>
            </w:numPr>
            <w:ind w:left="1080" w:hanging="360"/>
            <w:jc w:val="left"/>
          </w:pPr>
        </w:pPrChange>
      </w:pPr>
      <w:del w:id="51994" w:author="Tran Huan" w:date="2018-12-03T01:24:00Z">
        <w:r w:rsidRPr="008904F6" w:rsidDel="00D10B12">
          <w:rPr>
            <w:b w:val="0"/>
          </w:rPr>
          <w:delText xml:space="preserve">STAFF_TYPE </w:delText>
        </w:r>
        <w:r w:rsidRPr="00751AC2" w:rsidDel="00D10B12">
          <w:delText>(</w:delText>
        </w:r>
        <w:r w:rsidRPr="008904F6" w:rsidDel="00D10B12">
          <w:rPr>
            <w:u w:val="single"/>
          </w:rPr>
          <w:delText>#ID</w:delText>
        </w:r>
        <w:r w:rsidDel="00D10B12">
          <w:delText>, STAFF_TYPE_NAME, STAFF_TYPE_CODE, STATUS</w:delText>
        </w:r>
        <w:r w:rsidRPr="00751AC2" w:rsidDel="00D10B12">
          <w:delText>)</w:delText>
        </w:r>
      </w:del>
    </w:p>
    <w:p w14:paraId="4072C2B4" w14:textId="3A069956" w:rsidR="00C51F17" w:rsidRPr="00751AC2" w:rsidDel="00D10B12" w:rsidRDefault="00C51F17">
      <w:pPr>
        <w:pStyle w:val="ListParagraph"/>
        <w:numPr>
          <w:ilvl w:val="0"/>
          <w:numId w:val="49"/>
        </w:numPr>
        <w:spacing w:line="276" w:lineRule="auto"/>
        <w:jc w:val="left"/>
        <w:rPr>
          <w:del w:id="51995" w:author="Tran Huan" w:date="2018-12-03T01:24:00Z"/>
        </w:rPr>
        <w:pPrChange w:id="51996" w:author="phuong vu" w:date="2018-11-23T13:48:00Z">
          <w:pPr>
            <w:pStyle w:val="ListParagraph"/>
            <w:numPr>
              <w:numId w:val="49"/>
            </w:numPr>
            <w:ind w:left="1080" w:hanging="360"/>
            <w:jc w:val="left"/>
          </w:pPr>
        </w:pPrChange>
      </w:pPr>
      <w:del w:id="51997" w:author="Tran Huan" w:date="2018-12-03T01:24:00Z">
        <w:r w:rsidRPr="008904F6" w:rsidDel="00D10B12">
          <w:rPr>
            <w:b w:val="0"/>
          </w:rPr>
          <w:delText xml:space="preserve">BRANCH </w:delText>
        </w:r>
        <w:r w:rsidRPr="00751AC2" w:rsidDel="00D10B12">
          <w:delText>(</w:delText>
        </w:r>
        <w:r w:rsidRPr="008904F6" w:rsidDel="00D10B12">
          <w:rPr>
            <w:u w:val="single"/>
          </w:rPr>
          <w:delText>#ID</w:delText>
        </w:r>
        <w:r w:rsidDel="00D10B12">
          <w:delText xml:space="preserve">, BRANCH_NAME, ADDRESS, </w:delText>
        </w:r>
        <w:r w:rsidRPr="008904F6" w:rsidDel="00D10B12">
          <w:rPr>
            <w:i/>
          </w:rPr>
          <w:delText>BRANCH_AVATAR</w:delText>
        </w:r>
        <w:r w:rsidDel="00D10B12">
          <w:delText>, LATIDUTE, LONGTIDUTE, STATUS</w:delText>
        </w:r>
        <w:r w:rsidRPr="00751AC2" w:rsidDel="00D10B12">
          <w:delText>)</w:delText>
        </w:r>
      </w:del>
    </w:p>
    <w:p w14:paraId="0DA44F7B" w14:textId="1D5E7016" w:rsidR="00C51F17" w:rsidRPr="00751AC2" w:rsidDel="00D10B12" w:rsidRDefault="00C51F17">
      <w:pPr>
        <w:pStyle w:val="ListParagraph"/>
        <w:numPr>
          <w:ilvl w:val="0"/>
          <w:numId w:val="49"/>
        </w:numPr>
        <w:spacing w:line="276" w:lineRule="auto"/>
        <w:jc w:val="left"/>
        <w:rPr>
          <w:del w:id="51998" w:author="Tran Huan" w:date="2018-12-03T01:24:00Z"/>
        </w:rPr>
        <w:pPrChange w:id="51999" w:author="phuong vu" w:date="2018-11-23T13:48:00Z">
          <w:pPr>
            <w:pStyle w:val="ListParagraph"/>
            <w:numPr>
              <w:numId w:val="49"/>
            </w:numPr>
            <w:ind w:left="1080" w:hanging="360"/>
            <w:jc w:val="left"/>
          </w:pPr>
        </w:pPrChange>
      </w:pPr>
      <w:del w:id="52000" w:author="Tran Huan" w:date="2018-12-03T01:24:00Z">
        <w:r w:rsidRPr="008904F6" w:rsidDel="00D10B12">
          <w:rPr>
            <w:b w:val="0"/>
          </w:rPr>
          <w:delText xml:space="preserve">PROMOTION </w:delText>
        </w:r>
        <w:r w:rsidRPr="00751AC2" w:rsidDel="00D10B12">
          <w:delText>(</w:delText>
        </w:r>
        <w:r w:rsidRPr="008904F6" w:rsidDel="00D10B12">
          <w:rPr>
            <w:u w:val="single"/>
          </w:rPr>
          <w:delText>#ID</w:delText>
        </w:r>
        <w:r w:rsidDel="00D10B12">
          <w:delText>, PROMOTION_NAME, SALE, DATE_START, DATE_END, PROMOTION_CODE, STATUS</w:delText>
        </w:r>
        <w:r w:rsidRPr="00751AC2" w:rsidDel="00D10B12">
          <w:delText>)</w:delText>
        </w:r>
      </w:del>
    </w:p>
    <w:p w14:paraId="7389DE39" w14:textId="53FE8C48" w:rsidR="00C51F17" w:rsidRPr="00751AC2" w:rsidDel="00D10B12" w:rsidRDefault="00C51F17">
      <w:pPr>
        <w:pStyle w:val="ListParagraph"/>
        <w:numPr>
          <w:ilvl w:val="0"/>
          <w:numId w:val="49"/>
        </w:numPr>
        <w:spacing w:line="276" w:lineRule="auto"/>
        <w:jc w:val="left"/>
        <w:rPr>
          <w:del w:id="52001" w:author="Tran Huan" w:date="2018-12-03T01:24:00Z"/>
        </w:rPr>
        <w:pPrChange w:id="52002" w:author="phuong vu" w:date="2018-11-23T13:48:00Z">
          <w:pPr>
            <w:pStyle w:val="ListParagraph"/>
            <w:numPr>
              <w:numId w:val="49"/>
            </w:numPr>
            <w:ind w:left="1080" w:hanging="360"/>
            <w:jc w:val="left"/>
          </w:pPr>
        </w:pPrChange>
      </w:pPr>
      <w:del w:id="52003" w:author="Tran Huan" w:date="2018-12-03T01:24:00Z">
        <w:r w:rsidRPr="008904F6" w:rsidDel="00D10B12">
          <w:rPr>
            <w:b w:val="0"/>
          </w:rPr>
          <w:delText xml:space="preserve">PROMOTION_BRANCH </w:delText>
        </w:r>
        <w:r w:rsidRPr="00751AC2" w:rsidDel="00D10B12">
          <w:delText>(</w:delText>
        </w:r>
        <w:r w:rsidRPr="008904F6" w:rsidDel="00D10B12">
          <w:rPr>
            <w:u w:val="single"/>
          </w:rPr>
          <w:delText>#ID</w:delText>
        </w:r>
        <w:r w:rsidDel="00D10B12">
          <w:delText>, #</w:delText>
        </w:r>
        <w:r w:rsidRPr="008904F6" w:rsidDel="00D10B12">
          <w:rPr>
            <w:u w:val="single"/>
          </w:rPr>
          <w:delText>PROMOTION_ID</w:delText>
        </w:r>
        <w:r w:rsidRPr="00751AC2" w:rsidDel="00D10B12">
          <w:delText xml:space="preserve">, </w:delText>
        </w:r>
        <w:r w:rsidRPr="008904F6" w:rsidDel="00D10B12">
          <w:rPr>
            <w:u w:val="single"/>
          </w:rPr>
          <w:delText>#BRANCH_ID</w:delText>
        </w:r>
        <w:r w:rsidDel="00D10B12">
          <w:delText>, STATUS</w:delText>
        </w:r>
        <w:r w:rsidRPr="00751AC2" w:rsidDel="00D10B12">
          <w:delText>)</w:delText>
        </w:r>
      </w:del>
    </w:p>
    <w:p w14:paraId="0B1F27EC" w14:textId="309B4C7C" w:rsidR="00C51F17" w:rsidRPr="00751AC2" w:rsidDel="00D10B12" w:rsidRDefault="00C51F17">
      <w:pPr>
        <w:pStyle w:val="ListParagraph"/>
        <w:numPr>
          <w:ilvl w:val="0"/>
          <w:numId w:val="49"/>
        </w:numPr>
        <w:spacing w:line="276" w:lineRule="auto"/>
        <w:jc w:val="left"/>
        <w:rPr>
          <w:del w:id="52004" w:author="Tran Huan" w:date="2018-12-03T01:24:00Z"/>
        </w:rPr>
        <w:pPrChange w:id="52005" w:author="phuong vu" w:date="2018-11-23T13:48:00Z">
          <w:pPr>
            <w:pStyle w:val="ListParagraph"/>
            <w:numPr>
              <w:numId w:val="49"/>
            </w:numPr>
            <w:ind w:left="1080" w:hanging="360"/>
            <w:jc w:val="left"/>
          </w:pPr>
        </w:pPrChange>
      </w:pPr>
      <w:del w:id="52006" w:author="Tran Huan" w:date="2018-12-03T01:24:00Z">
        <w:r w:rsidRPr="008904F6" w:rsidDel="00D10B12">
          <w:rPr>
            <w:b w:val="0"/>
          </w:rPr>
          <w:delText xml:space="preserve">WASHING_MACHINE </w:delText>
        </w:r>
        <w:r w:rsidRPr="00751AC2" w:rsidDel="00D10B12">
          <w:delText>(</w:delText>
        </w:r>
        <w:r w:rsidRPr="008904F6" w:rsidDel="00D10B12">
          <w:rPr>
            <w:u w:val="single"/>
          </w:rPr>
          <w:delText>#ID</w:delText>
        </w:r>
        <w:r w:rsidDel="00D10B12">
          <w:delText>,</w:delText>
        </w:r>
        <w:r w:rsidRPr="008904F6" w:rsidDel="00D10B12">
          <w:rPr>
            <w:i/>
          </w:rPr>
          <w:delText xml:space="preserve"> BRANCH_ID</w:delText>
        </w:r>
        <w:r w:rsidDel="00D10B12">
          <w:delText>, BOUGHT_DATE, CAPACITY, WASHER_CODE</w:delText>
        </w:r>
        <w:r w:rsidRPr="00751AC2" w:rsidDel="00D10B12">
          <w:delText>, STATUS)</w:delText>
        </w:r>
      </w:del>
    </w:p>
    <w:p w14:paraId="454B3BE9" w14:textId="1F2A11DB" w:rsidR="00C51F17" w:rsidDel="00D10B12" w:rsidRDefault="00C51F17">
      <w:pPr>
        <w:pStyle w:val="ListParagraph"/>
        <w:numPr>
          <w:ilvl w:val="0"/>
          <w:numId w:val="49"/>
        </w:numPr>
        <w:spacing w:line="276" w:lineRule="auto"/>
        <w:jc w:val="left"/>
        <w:rPr>
          <w:del w:id="52007" w:author="Tran Huan" w:date="2018-12-03T01:24:00Z"/>
        </w:rPr>
        <w:pPrChange w:id="52008" w:author="phuong vu" w:date="2018-11-23T13:48:00Z">
          <w:pPr>
            <w:pStyle w:val="ListParagraph"/>
            <w:numPr>
              <w:numId w:val="49"/>
            </w:numPr>
            <w:ind w:left="1080" w:hanging="360"/>
            <w:jc w:val="left"/>
          </w:pPr>
        </w:pPrChange>
      </w:pPr>
      <w:del w:id="52009" w:author="Tran Huan" w:date="2018-12-03T01:24:00Z">
        <w:r w:rsidRPr="008904F6" w:rsidDel="00D10B12">
          <w:rPr>
            <w:b w:val="0"/>
          </w:rPr>
          <w:delText xml:space="preserve">WASH_BAG </w:delText>
        </w:r>
        <w:r w:rsidRPr="00751AC2" w:rsidDel="00D10B12">
          <w:delText>(</w:delText>
        </w:r>
        <w:r w:rsidRPr="008904F6" w:rsidDel="00D10B12">
          <w:rPr>
            <w:u w:val="single"/>
          </w:rPr>
          <w:delText>#ID</w:delText>
        </w:r>
        <w:r w:rsidDel="00D10B12">
          <w:delText>, WASH_BAG_NAME, RECEIPT_ID, STATUS</w:delText>
        </w:r>
        <w:r w:rsidRPr="00751AC2" w:rsidDel="00D10B12">
          <w:delText>)</w:delText>
        </w:r>
      </w:del>
    </w:p>
    <w:p w14:paraId="724635CE" w14:textId="3B0B58AE" w:rsidR="00C51F17" w:rsidRPr="00751AC2" w:rsidDel="00D10B12" w:rsidRDefault="00C51F17">
      <w:pPr>
        <w:pStyle w:val="ListParagraph"/>
        <w:numPr>
          <w:ilvl w:val="0"/>
          <w:numId w:val="49"/>
        </w:numPr>
        <w:spacing w:line="276" w:lineRule="auto"/>
        <w:jc w:val="left"/>
        <w:rPr>
          <w:del w:id="52010" w:author="Tran Huan" w:date="2018-12-03T01:24:00Z"/>
        </w:rPr>
        <w:pPrChange w:id="52011" w:author="phuong vu" w:date="2018-11-23T13:48:00Z">
          <w:pPr>
            <w:pStyle w:val="ListParagraph"/>
            <w:numPr>
              <w:numId w:val="49"/>
            </w:numPr>
            <w:ind w:left="1080" w:hanging="360"/>
            <w:jc w:val="left"/>
          </w:pPr>
        </w:pPrChange>
      </w:pPr>
      <w:del w:id="52012" w:author="Tran Huan" w:date="2018-12-03T01:24:00Z">
        <w:r w:rsidRPr="008904F6" w:rsidDel="00D10B12">
          <w:rPr>
            <w:b w:val="0"/>
          </w:rPr>
          <w:delText xml:space="preserve">WASH_BAG_DETAIL </w:delText>
        </w:r>
        <w:r w:rsidRPr="00751AC2" w:rsidDel="00D10B12">
          <w:delText>(</w:delText>
        </w:r>
        <w:r w:rsidRPr="008904F6" w:rsidDel="00D10B12">
          <w:rPr>
            <w:u w:val="single"/>
          </w:rPr>
          <w:delText>#ID</w:delText>
        </w:r>
        <w:r w:rsidDel="00D10B12">
          <w:delText xml:space="preserve">, </w:delText>
        </w:r>
        <w:r w:rsidRPr="008904F6" w:rsidDel="00D10B12">
          <w:rPr>
            <w:i/>
          </w:rPr>
          <w:delText>WASH_BAG_ID</w:delText>
        </w:r>
        <w:r w:rsidDel="00D10B12">
          <w:delText xml:space="preserve">, </w:delText>
        </w:r>
        <w:r w:rsidRPr="008904F6" w:rsidDel="00D10B12">
          <w:rPr>
            <w:i/>
          </w:rPr>
          <w:delText xml:space="preserve">SERVICE_TYPE_ID, UNIT_IDD, LABEL_ID, COLOR_ID, PRODUCT_ID, MATERIAL_ID, </w:delText>
        </w:r>
        <w:r w:rsidDel="00D10B12">
          <w:delText>AMOUNT, STATUS</w:delText>
        </w:r>
        <w:r w:rsidRPr="00751AC2" w:rsidDel="00D10B12">
          <w:delText>)</w:delText>
        </w:r>
      </w:del>
    </w:p>
    <w:p w14:paraId="0A8B09B7" w14:textId="50B0829C" w:rsidR="00C51F17" w:rsidDel="00D10B12" w:rsidRDefault="00C51F17">
      <w:pPr>
        <w:pStyle w:val="ListParagraph"/>
        <w:numPr>
          <w:ilvl w:val="0"/>
          <w:numId w:val="49"/>
        </w:numPr>
        <w:spacing w:line="276" w:lineRule="auto"/>
        <w:jc w:val="left"/>
        <w:rPr>
          <w:del w:id="52013" w:author="Tran Huan" w:date="2018-12-03T01:24:00Z"/>
        </w:rPr>
        <w:pPrChange w:id="52014" w:author="phuong vu" w:date="2018-11-23T13:48:00Z">
          <w:pPr>
            <w:pStyle w:val="ListParagraph"/>
            <w:numPr>
              <w:numId w:val="49"/>
            </w:numPr>
            <w:ind w:left="1080" w:hanging="360"/>
            <w:jc w:val="left"/>
          </w:pPr>
        </w:pPrChange>
      </w:pPr>
      <w:del w:id="52015" w:author="Tran Huan" w:date="2018-12-03T01:24:00Z">
        <w:r w:rsidRPr="008904F6" w:rsidDel="00D10B12">
          <w:rPr>
            <w:b w:val="0"/>
          </w:rPr>
          <w:delText xml:space="preserve">WASH </w:delText>
        </w:r>
        <w:r w:rsidRPr="00751AC2" w:rsidDel="00D10B12">
          <w:delText>(</w:delText>
        </w:r>
        <w:r w:rsidRPr="008904F6" w:rsidDel="00D10B12">
          <w:rPr>
            <w:u w:val="single"/>
          </w:rPr>
          <w:delText>#ID</w:delText>
        </w:r>
        <w:r w:rsidRPr="00751AC2" w:rsidDel="00D10B12">
          <w:delText>,</w:delText>
        </w:r>
        <w:r w:rsidDel="00D10B12">
          <w:delText xml:space="preserve"> </w:delText>
        </w:r>
        <w:r w:rsidRPr="008904F6" w:rsidDel="00D10B12">
          <w:rPr>
            <w:i/>
          </w:rPr>
          <w:delText xml:space="preserve">WASH_BAG_ID, WASHING_MACHINE_ID, </w:delText>
        </w:r>
        <w:r w:rsidDel="00D10B12">
          <w:delText>SN, STATUS</w:delText>
        </w:r>
        <w:r w:rsidRPr="00751AC2" w:rsidDel="00D10B12">
          <w:delText>)</w:delText>
        </w:r>
      </w:del>
    </w:p>
    <w:p w14:paraId="73CDF082" w14:textId="41410449" w:rsidR="00297E5D" w:rsidDel="00D10B12" w:rsidRDefault="00C51F17">
      <w:pPr>
        <w:pStyle w:val="ListParagraph"/>
        <w:numPr>
          <w:ilvl w:val="0"/>
          <w:numId w:val="49"/>
        </w:numPr>
        <w:spacing w:line="276" w:lineRule="auto"/>
        <w:jc w:val="left"/>
        <w:rPr>
          <w:ins w:id="52016" w:author="phuong vu" w:date="2018-11-15T18:16:00Z"/>
          <w:del w:id="52017" w:author="Tran Huan" w:date="2018-12-03T01:24:00Z"/>
        </w:rPr>
        <w:pPrChange w:id="52018" w:author="phuong vu" w:date="2018-11-23T13:48:00Z">
          <w:pPr>
            <w:pStyle w:val="ListParagraph"/>
            <w:numPr>
              <w:numId w:val="49"/>
            </w:numPr>
            <w:ind w:left="1080" w:hanging="360"/>
            <w:jc w:val="left"/>
          </w:pPr>
        </w:pPrChange>
      </w:pPr>
      <w:bookmarkStart w:id="52019" w:name="_Ref530069275"/>
      <w:del w:id="52020" w:author="Tran Huan" w:date="2018-12-03T01:24:00Z">
        <w:r w:rsidRPr="008904F6" w:rsidDel="00D10B12">
          <w:rPr>
            <w:b w:val="0"/>
          </w:rPr>
          <w:delText>TASK</w:delText>
        </w:r>
        <w:r w:rsidDel="00D10B12">
          <w:delText xml:space="preserve"> (</w:delText>
        </w:r>
        <w:r w:rsidRPr="008904F6" w:rsidDel="00D10B12">
          <w:rPr>
            <w:u w:val="single"/>
          </w:rPr>
          <w:delText>#ID</w:delText>
        </w:r>
        <w:r w:rsidDel="00D10B12">
          <w:delText xml:space="preserve">, TASK_TYPE, </w:delText>
        </w:r>
        <w:r w:rsidRPr="008904F6" w:rsidDel="00D10B12">
          <w:rPr>
            <w:i/>
          </w:rPr>
          <w:delText xml:space="preserve">CURRENT_STAFF, PREVIOUS_STAFF, CUSTOMER_ORDER, RECEIPT, BRANCH_ID, </w:delText>
        </w:r>
        <w:r w:rsidDel="00D10B12">
          <w:delText>PREVIOUS_STATUS, CURRENT_STATUS, PREVIOUS_TASK)</w:delText>
        </w:r>
      </w:del>
      <w:bookmarkEnd w:id="52019"/>
    </w:p>
    <w:p w14:paraId="6575A584" w14:textId="5E54A599" w:rsidR="00297E5D" w:rsidRPr="000245EB" w:rsidRDefault="00297E5D">
      <w:pPr>
        <w:spacing w:line="276" w:lineRule="auto"/>
        <w:jc w:val="left"/>
        <w:rPr>
          <w:ins w:id="52021" w:author="phuong vu" w:date="2018-11-15T18:19:00Z"/>
          <w:b/>
          <w:rPrChange w:id="52022" w:author="Tran Huan" w:date="2018-11-25T16:08:00Z">
            <w:rPr>
              <w:ins w:id="52023" w:author="phuong vu" w:date="2018-11-15T18:19:00Z"/>
              <w:b/>
              <w:lang w:val="en-US"/>
            </w:rPr>
          </w:rPrChange>
        </w:rPr>
        <w:pPrChange w:id="52024" w:author="phuong vu" w:date="2018-11-23T13:48:00Z">
          <w:pPr>
            <w:jc w:val="left"/>
          </w:pPr>
        </w:pPrChange>
      </w:pPr>
      <w:ins w:id="52025" w:author="phuong vu" w:date="2018-11-15T18:16:00Z">
        <w:r w:rsidRPr="000245EB">
          <w:rPr>
            <w:b/>
            <w:rPrChange w:id="52026" w:author="Tran Huan" w:date="2018-11-25T16:08:00Z">
              <w:rPr>
                <w:b/>
                <w:lang w:val="en-US"/>
              </w:rPr>
            </w:rPrChange>
          </w:rPr>
          <w:t>Dữ liệu hiển thị danh sách đơn hàng</w:t>
        </w:r>
      </w:ins>
    </w:p>
    <w:tbl>
      <w:tblPr>
        <w:tblStyle w:val="TableGrid"/>
        <w:tblW w:w="0" w:type="auto"/>
        <w:tblLook w:val="04A0" w:firstRow="1" w:lastRow="0" w:firstColumn="1" w:lastColumn="0" w:noHBand="0" w:noVBand="1"/>
        <w:tblPrChange w:id="52027" w:author="phuong vu" w:date="2018-11-15T18:22:00Z">
          <w:tblPr>
            <w:tblStyle w:val="TableGrid"/>
            <w:tblW w:w="0" w:type="auto"/>
            <w:tblLook w:val="04A0" w:firstRow="1" w:lastRow="0" w:firstColumn="1" w:lastColumn="0" w:noHBand="0" w:noVBand="1"/>
          </w:tblPr>
        </w:tblPrChange>
      </w:tblPr>
      <w:tblGrid>
        <w:gridCol w:w="1795"/>
        <w:gridCol w:w="1440"/>
        <w:gridCol w:w="1350"/>
        <w:gridCol w:w="1266"/>
        <w:gridCol w:w="1614"/>
        <w:gridCol w:w="1312"/>
        <w:tblGridChange w:id="52028">
          <w:tblGrid>
            <w:gridCol w:w="1462"/>
            <w:gridCol w:w="333"/>
            <w:gridCol w:w="1130"/>
            <w:gridCol w:w="310"/>
            <w:gridCol w:w="1153"/>
            <w:gridCol w:w="197"/>
            <w:gridCol w:w="1266"/>
            <w:gridCol w:w="1463"/>
            <w:gridCol w:w="151"/>
            <w:gridCol w:w="1312"/>
          </w:tblGrid>
        </w:tblGridChange>
      </w:tblGrid>
      <w:tr w:rsidR="00070151" w14:paraId="2E6257A2" w14:textId="77777777" w:rsidTr="00070151">
        <w:trPr>
          <w:ins w:id="52029" w:author="phuong vu" w:date="2018-11-15T18:20:00Z"/>
        </w:trPr>
        <w:tc>
          <w:tcPr>
            <w:tcW w:w="1795" w:type="dxa"/>
            <w:tcPrChange w:id="52030" w:author="phuong vu" w:date="2018-11-15T18:22:00Z">
              <w:tcPr>
                <w:tcW w:w="1462" w:type="dxa"/>
              </w:tcPr>
            </w:tcPrChange>
          </w:tcPr>
          <w:p w14:paraId="39D68C9D" w14:textId="48BAA992" w:rsidR="00070151" w:rsidRDefault="00070151">
            <w:pPr>
              <w:spacing w:line="276" w:lineRule="auto"/>
              <w:jc w:val="left"/>
              <w:rPr>
                <w:ins w:id="52031" w:author="phuong vu" w:date="2018-11-15T18:20:00Z"/>
                <w:b/>
                <w:lang w:val="en-US"/>
              </w:rPr>
              <w:pPrChange w:id="52032" w:author="phuong vu" w:date="2018-11-23T13:48:00Z">
                <w:pPr>
                  <w:jc w:val="left"/>
                </w:pPr>
              </w:pPrChange>
            </w:pPr>
            <w:ins w:id="52033" w:author="phuong vu" w:date="2018-11-15T18:20:00Z">
              <w:r>
                <w:rPr>
                  <w:b/>
                  <w:lang w:val="en-US"/>
                </w:rPr>
                <w:t>Thành phần dữ liệu</w:t>
              </w:r>
            </w:ins>
          </w:p>
        </w:tc>
        <w:tc>
          <w:tcPr>
            <w:tcW w:w="1440" w:type="dxa"/>
            <w:tcPrChange w:id="52034" w:author="phuong vu" w:date="2018-11-15T18:22:00Z">
              <w:tcPr>
                <w:tcW w:w="1463" w:type="dxa"/>
                <w:gridSpan w:val="2"/>
              </w:tcPr>
            </w:tcPrChange>
          </w:tcPr>
          <w:p w14:paraId="76DD433D" w14:textId="3613F872" w:rsidR="00070151" w:rsidRDefault="00070151">
            <w:pPr>
              <w:spacing w:line="276" w:lineRule="auto"/>
              <w:jc w:val="left"/>
              <w:rPr>
                <w:ins w:id="52035" w:author="phuong vu" w:date="2018-11-15T18:20:00Z"/>
                <w:b/>
                <w:lang w:val="en-US"/>
              </w:rPr>
              <w:pPrChange w:id="52036" w:author="phuong vu" w:date="2018-11-23T13:48:00Z">
                <w:pPr>
                  <w:jc w:val="left"/>
                </w:pPr>
              </w:pPrChange>
            </w:pPr>
            <w:ins w:id="52037" w:author="phuong vu" w:date="2018-11-15T18:20:00Z">
              <w:r>
                <w:rPr>
                  <w:b/>
                  <w:lang w:val="en-US"/>
                </w:rPr>
                <w:t>Đơn hàng đang chờ</w:t>
              </w:r>
            </w:ins>
          </w:p>
        </w:tc>
        <w:tc>
          <w:tcPr>
            <w:tcW w:w="1350" w:type="dxa"/>
            <w:tcPrChange w:id="52038" w:author="phuong vu" w:date="2018-11-15T18:22:00Z">
              <w:tcPr>
                <w:tcW w:w="1463" w:type="dxa"/>
                <w:gridSpan w:val="2"/>
              </w:tcPr>
            </w:tcPrChange>
          </w:tcPr>
          <w:p w14:paraId="2169840E" w14:textId="3CAC23EF" w:rsidR="00070151" w:rsidRDefault="00070151">
            <w:pPr>
              <w:spacing w:line="276" w:lineRule="auto"/>
              <w:jc w:val="left"/>
              <w:rPr>
                <w:ins w:id="52039" w:author="phuong vu" w:date="2018-11-15T18:20:00Z"/>
                <w:b/>
                <w:lang w:val="en-US"/>
              </w:rPr>
              <w:pPrChange w:id="52040" w:author="phuong vu" w:date="2018-11-23T13:48:00Z">
                <w:pPr>
                  <w:jc w:val="left"/>
                </w:pPr>
              </w:pPrChange>
            </w:pPr>
            <w:ins w:id="52041" w:author="phuong vu" w:date="2018-11-15T18:20:00Z">
              <w:r>
                <w:rPr>
                  <w:b/>
                  <w:lang w:val="en-US"/>
                </w:rPr>
                <w:t>Đơn hàng đang xử lí</w:t>
              </w:r>
            </w:ins>
          </w:p>
        </w:tc>
        <w:tc>
          <w:tcPr>
            <w:tcW w:w="1266" w:type="dxa"/>
            <w:tcPrChange w:id="52042" w:author="phuong vu" w:date="2018-11-15T18:22:00Z">
              <w:tcPr>
                <w:tcW w:w="1463" w:type="dxa"/>
                <w:gridSpan w:val="2"/>
              </w:tcPr>
            </w:tcPrChange>
          </w:tcPr>
          <w:p w14:paraId="67FBE187" w14:textId="3DC75D6A" w:rsidR="00070151" w:rsidRDefault="00070151">
            <w:pPr>
              <w:spacing w:line="276" w:lineRule="auto"/>
              <w:jc w:val="left"/>
              <w:rPr>
                <w:ins w:id="52043" w:author="phuong vu" w:date="2018-11-15T18:20:00Z"/>
                <w:b/>
                <w:lang w:val="en-US"/>
              </w:rPr>
              <w:pPrChange w:id="52044" w:author="phuong vu" w:date="2018-11-23T13:48:00Z">
                <w:pPr>
                  <w:jc w:val="left"/>
                </w:pPr>
              </w:pPrChange>
            </w:pPr>
            <w:ins w:id="52045" w:author="phuong vu" w:date="2018-11-15T18:20:00Z">
              <w:r>
                <w:rPr>
                  <w:b/>
                  <w:lang w:val="en-US"/>
                </w:rPr>
                <w:t>Đã xử lí hoàn tất</w:t>
              </w:r>
            </w:ins>
          </w:p>
        </w:tc>
        <w:tc>
          <w:tcPr>
            <w:tcW w:w="1614" w:type="dxa"/>
            <w:tcPrChange w:id="52046" w:author="phuong vu" w:date="2018-11-15T18:22:00Z">
              <w:tcPr>
                <w:tcW w:w="1463" w:type="dxa"/>
              </w:tcPr>
            </w:tcPrChange>
          </w:tcPr>
          <w:p w14:paraId="4507ED15" w14:textId="5DF43985" w:rsidR="00070151" w:rsidRDefault="00070151">
            <w:pPr>
              <w:spacing w:line="276" w:lineRule="auto"/>
              <w:jc w:val="left"/>
              <w:rPr>
                <w:ins w:id="52047" w:author="phuong vu" w:date="2018-11-15T18:20:00Z"/>
                <w:b/>
                <w:lang w:val="en-US"/>
              </w:rPr>
              <w:pPrChange w:id="52048" w:author="phuong vu" w:date="2018-11-23T13:48:00Z">
                <w:pPr>
                  <w:jc w:val="left"/>
                </w:pPr>
              </w:pPrChange>
            </w:pPr>
            <w:ins w:id="52049" w:author="phuong vu" w:date="2018-11-15T18:20:00Z">
              <w:r>
                <w:rPr>
                  <w:b/>
                  <w:lang w:val="en-US"/>
                </w:rPr>
                <w:t xml:space="preserve">Đơn hàng </w:t>
              </w:r>
            </w:ins>
            <w:ins w:id="52050" w:author="phuong vu" w:date="2018-11-15T18:21:00Z">
              <w:r>
                <w:rPr>
                  <w:b/>
                  <w:lang w:val="en-US"/>
                </w:rPr>
                <w:t>thành công</w:t>
              </w:r>
            </w:ins>
          </w:p>
        </w:tc>
        <w:tc>
          <w:tcPr>
            <w:tcW w:w="1312" w:type="dxa"/>
            <w:tcPrChange w:id="52051" w:author="phuong vu" w:date="2018-11-15T18:22:00Z">
              <w:tcPr>
                <w:tcW w:w="1463" w:type="dxa"/>
                <w:gridSpan w:val="2"/>
              </w:tcPr>
            </w:tcPrChange>
          </w:tcPr>
          <w:p w14:paraId="5C1F0DD4" w14:textId="2F6947C9" w:rsidR="00070151" w:rsidRDefault="00070151">
            <w:pPr>
              <w:spacing w:line="276" w:lineRule="auto"/>
              <w:jc w:val="left"/>
              <w:rPr>
                <w:ins w:id="52052" w:author="phuong vu" w:date="2018-11-15T18:20:00Z"/>
                <w:b/>
                <w:lang w:val="en-US"/>
              </w:rPr>
              <w:pPrChange w:id="52053" w:author="phuong vu" w:date="2018-11-23T13:48:00Z">
                <w:pPr>
                  <w:jc w:val="left"/>
                </w:pPr>
              </w:pPrChange>
            </w:pPr>
            <w:ins w:id="52054" w:author="phuong vu" w:date="2018-11-15T18:21:00Z">
              <w:r>
                <w:rPr>
                  <w:b/>
                  <w:lang w:val="en-US"/>
                </w:rPr>
                <w:t>Đơn hàng bị hủy</w:t>
              </w:r>
            </w:ins>
          </w:p>
        </w:tc>
      </w:tr>
      <w:tr w:rsidR="00070151" w14:paraId="2071D08D" w14:textId="77777777" w:rsidTr="00070151">
        <w:trPr>
          <w:trHeight w:val="422"/>
          <w:ins w:id="52055" w:author="phuong vu" w:date="2018-11-15T18:20:00Z"/>
        </w:trPr>
        <w:tc>
          <w:tcPr>
            <w:tcW w:w="1795" w:type="dxa"/>
            <w:tcPrChange w:id="52056" w:author="phuong vu" w:date="2018-11-15T18:24:00Z">
              <w:tcPr>
                <w:tcW w:w="1462" w:type="dxa"/>
              </w:tcPr>
            </w:tcPrChange>
          </w:tcPr>
          <w:p w14:paraId="0DC89E9F" w14:textId="1D800337" w:rsidR="00070151" w:rsidRPr="00070151" w:rsidRDefault="00070151">
            <w:pPr>
              <w:spacing w:line="276" w:lineRule="auto"/>
              <w:jc w:val="left"/>
              <w:rPr>
                <w:ins w:id="52057" w:author="phuong vu" w:date="2018-11-15T18:20:00Z"/>
                <w:lang w:val="en-US"/>
              </w:rPr>
              <w:pPrChange w:id="52058" w:author="phuong vu" w:date="2018-11-23T13:48:00Z">
                <w:pPr>
                  <w:jc w:val="left"/>
                </w:pPr>
              </w:pPrChange>
            </w:pPr>
            <w:ins w:id="52059" w:author="phuong vu" w:date="2018-11-15T18:21:00Z">
              <w:r w:rsidRPr="00070151">
                <w:rPr>
                  <w:lang w:val="en-US"/>
                </w:rPr>
                <w:t>Chi nhánh</w:t>
              </w:r>
            </w:ins>
          </w:p>
        </w:tc>
        <w:tc>
          <w:tcPr>
            <w:tcW w:w="1440" w:type="dxa"/>
            <w:vAlign w:val="center"/>
            <w:tcPrChange w:id="52060" w:author="phuong vu" w:date="2018-11-15T18:24:00Z">
              <w:tcPr>
                <w:tcW w:w="1463" w:type="dxa"/>
                <w:gridSpan w:val="2"/>
              </w:tcPr>
            </w:tcPrChange>
          </w:tcPr>
          <w:p w14:paraId="6479F926" w14:textId="1E351B25" w:rsidR="00070151" w:rsidRPr="00070151" w:rsidRDefault="00070151">
            <w:pPr>
              <w:spacing w:line="276" w:lineRule="auto"/>
              <w:jc w:val="center"/>
              <w:rPr>
                <w:ins w:id="52061" w:author="phuong vu" w:date="2018-11-15T18:20:00Z"/>
                <w:lang w:val="en-US"/>
                <w:rPrChange w:id="52062" w:author="phuong vu" w:date="2018-11-15T18:26:00Z">
                  <w:rPr>
                    <w:ins w:id="52063" w:author="phuong vu" w:date="2018-11-15T18:20:00Z"/>
                    <w:b/>
                    <w:lang w:val="en-US"/>
                  </w:rPr>
                </w:rPrChange>
              </w:rPr>
              <w:pPrChange w:id="52064" w:author="phuong vu" w:date="2018-11-23T13:48:00Z">
                <w:pPr>
                  <w:jc w:val="left"/>
                </w:pPr>
              </w:pPrChange>
            </w:pPr>
            <w:ins w:id="52065" w:author="phuong vu" w:date="2018-11-15T18:25:00Z">
              <w:r w:rsidRPr="00070151">
                <w:rPr>
                  <w:lang w:val="en-US"/>
                  <w:rPrChange w:id="52066" w:author="phuong vu" w:date="2018-11-15T18:26:00Z">
                    <w:rPr>
                      <w:b/>
                      <w:lang w:val="en-US"/>
                    </w:rPr>
                  </w:rPrChange>
                </w:rPr>
                <w:t>X</w:t>
              </w:r>
            </w:ins>
          </w:p>
        </w:tc>
        <w:tc>
          <w:tcPr>
            <w:tcW w:w="1350" w:type="dxa"/>
            <w:vAlign w:val="center"/>
            <w:tcPrChange w:id="52067" w:author="phuong vu" w:date="2018-11-15T18:24:00Z">
              <w:tcPr>
                <w:tcW w:w="1463" w:type="dxa"/>
                <w:gridSpan w:val="2"/>
              </w:tcPr>
            </w:tcPrChange>
          </w:tcPr>
          <w:p w14:paraId="36581A45" w14:textId="77777777" w:rsidR="00070151" w:rsidRPr="00070151" w:rsidRDefault="00070151">
            <w:pPr>
              <w:spacing w:line="276" w:lineRule="auto"/>
              <w:jc w:val="center"/>
              <w:rPr>
                <w:ins w:id="52068" w:author="phuong vu" w:date="2018-11-15T18:20:00Z"/>
                <w:lang w:val="en-US"/>
                <w:rPrChange w:id="52069" w:author="phuong vu" w:date="2018-11-15T18:26:00Z">
                  <w:rPr>
                    <w:ins w:id="52070" w:author="phuong vu" w:date="2018-11-15T18:20:00Z"/>
                    <w:b/>
                    <w:lang w:val="en-US"/>
                  </w:rPr>
                </w:rPrChange>
              </w:rPr>
              <w:pPrChange w:id="52071" w:author="phuong vu" w:date="2018-11-23T13:48:00Z">
                <w:pPr>
                  <w:jc w:val="left"/>
                </w:pPr>
              </w:pPrChange>
            </w:pPr>
          </w:p>
        </w:tc>
        <w:tc>
          <w:tcPr>
            <w:tcW w:w="1266" w:type="dxa"/>
            <w:vAlign w:val="center"/>
            <w:tcPrChange w:id="52072" w:author="phuong vu" w:date="2018-11-15T18:24:00Z">
              <w:tcPr>
                <w:tcW w:w="1463" w:type="dxa"/>
                <w:gridSpan w:val="2"/>
              </w:tcPr>
            </w:tcPrChange>
          </w:tcPr>
          <w:p w14:paraId="6CF49F62" w14:textId="77777777" w:rsidR="00070151" w:rsidRPr="00070151" w:rsidRDefault="00070151">
            <w:pPr>
              <w:spacing w:line="276" w:lineRule="auto"/>
              <w:jc w:val="center"/>
              <w:rPr>
                <w:ins w:id="52073" w:author="phuong vu" w:date="2018-11-15T18:20:00Z"/>
                <w:lang w:val="en-US"/>
                <w:rPrChange w:id="52074" w:author="phuong vu" w:date="2018-11-15T18:26:00Z">
                  <w:rPr>
                    <w:ins w:id="52075" w:author="phuong vu" w:date="2018-11-15T18:20:00Z"/>
                    <w:b/>
                    <w:lang w:val="en-US"/>
                  </w:rPr>
                </w:rPrChange>
              </w:rPr>
              <w:pPrChange w:id="52076" w:author="phuong vu" w:date="2018-11-23T13:48:00Z">
                <w:pPr>
                  <w:jc w:val="left"/>
                </w:pPr>
              </w:pPrChange>
            </w:pPr>
          </w:p>
        </w:tc>
        <w:tc>
          <w:tcPr>
            <w:tcW w:w="1614" w:type="dxa"/>
            <w:vAlign w:val="center"/>
            <w:tcPrChange w:id="52077" w:author="phuong vu" w:date="2018-11-15T18:24:00Z">
              <w:tcPr>
                <w:tcW w:w="1463" w:type="dxa"/>
              </w:tcPr>
            </w:tcPrChange>
          </w:tcPr>
          <w:p w14:paraId="7F935607" w14:textId="39722E89" w:rsidR="00070151" w:rsidRPr="00070151" w:rsidRDefault="00070151">
            <w:pPr>
              <w:spacing w:line="276" w:lineRule="auto"/>
              <w:jc w:val="center"/>
              <w:rPr>
                <w:ins w:id="52078" w:author="phuong vu" w:date="2018-11-15T18:20:00Z"/>
                <w:lang w:val="en-US"/>
                <w:rPrChange w:id="52079" w:author="phuong vu" w:date="2018-11-15T18:26:00Z">
                  <w:rPr>
                    <w:ins w:id="52080" w:author="phuong vu" w:date="2018-11-15T18:20:00Z"/>
                    <w:b/>
                    <w:lang w:val="en-US"/>
                  </w:rPr>
                </w:rPrChange>
              </w:rPr>
              <w:pPrChange w:id="52081" w:author="phuong vu" w:date="2018-11-23T13:48:00Z">
                <w:pPr>
                  <w:jc w:val="left"/>
                </w:pPr>
              </w:pPrChange>
            </w:pPr>
            <w:ins w:id="52082" w:author="phuong vu" w:date="2018-11-15T18:26:00Z">
              <w:r w:rsidRPr="00070151">
                <w:rPr>
                  <w:lang w:val="en-US"/>
                  <w:rPrChange w:id="52083" w:author="phuong vu" w:date="2018-11-15T18:26:00Z">
                    <w:rPr>
                      <w:b/>
                      <w:lang w:val="en-US"/>
                    </w:rPr>
                  </w:rPrChange>
                </w:rPr>
                <w:t>X</w:t>
              </w:r>
            </w:ins>
          </w:p>
        </w:tc>
        <w:tc>
          <w:tcPr>
            <w:tcW w:w="1312" w:type="dxa"/>
            <w:vAlign w:val="center"/>
            <w:tcPrChange w:id="52084" w:author="phuong vu" w:date="2018-11-15T18:24:00Z">
              <w:tcPr>
                <w:tcW w:w="1463" w:type="dxa"/>
                <w:gridSpan w:val="2"/>
              </w:tcPr>
            </w:tcPrChange>
          </w:tcPr>
          <w:p w14:paraId="52584C3E" w14:textId="0647E20B" w:rsidR="00070151" w:rsidRPr="00070151" w:rsidRDefault="00070151">
            <w:pPr>
              <w:spacing w:line="276" w:lineRule="auto"/>
              <w:jc w:val="center"/>
              <w:rPr>
                <w:ins w:id="52085" w:author="phuong vu" w:date="2018-11-15T18:20:00Z"/>
                <w:lang w:val="en-US"/>
                <w:rPrChange w:id="52086" w:author="phuong vu" w:date="2018-11-15T18:26:00Z">
                  <w:rPr>
                    <w:ins w:id="52087" w:author="phuong vu" w:date="2018-11-15T18:20:00Z"/>
                    <w:b/>
                    <w:lang w:val="en-US"/>
                  </w:rPr>
                </w:rPrChange>
              </w:rPr>
              <w:pPrChange w:id="52088" w:author="phuong vu" w:date="2018-11-23T13:48:00Z">
                <w:pPr>
                  <w:jc w:val="left"/>
                </w:pPr>
              </w:pPrChange>
            </w:pPr>
            <w:ins w:id="52089" w:author="phuong vu" w:date="2018-11-15T18:26:00Z">
              <w:r w:rsidRPr="00070151">
                <w:rPr>
                  <w:lang w:val="en-US"/>
                  <w:rPrChange w:id="52090" w:author="phuong vu" w:date="2018-11-15T18:26:00Z">
                    <w:rPr>
                      <w:b/>
                      <w:lang w:val="en-US"/>
                    </w:rPr>
                  </w:rPrChange>
                </w:rPr>
                <w:t>X</w:t>
              </w:r>
            </w:ins>
          </w:p>
        </w:tc>
      </w:tr>
      <w:tr w:rsidR="00070151" w14:paraId="06614F2C" w14:textId="77777777" w:rsidTr="00070151">
        <w:trPr>
          <w:ins w:id="52091" w:author="phuong vu" w:date="2018-11-15T18:20:00Z"/>
        </w:trPr>
        <w:tc>
          <w:tcPr>
            <w:tcW w:w="1795" w:type="dxa"/>
            <w:tcPrChange w:id="52092" w:author="phuong vu" w:date="2018-11-15T18:24:00Z">
              <w:tcPr>
                <w:tcW w:w="1462" w:type="dxa"/>
              </w:tcPr>
            </w:tcPrChange>
          </w:tcPr>
          <w:p w14:paraId="495A6586" w14:textId="55537D66" w:rsidR="00070151" w:rsidRPr="00070151" w:rsidRDefault="00070151">
            <w:pPr>
              <w:spacing w:line="276" w:lineRule="auto"/>
              <w:jc w:val="left"/>
              <w:rPr>
                <w:ins w:id="52093" w:author="phuong vu" w:date="2018-11-15T18:20:00Z"/>
                <w:lang w:val="en-US"/>
                <w:rPrChange w:id="52094" w:author="phuong vu" w:date="2018-11-15T18:26:00Z">
                  <w:rPr>
                    <w:ins w:id="52095" w:author="phuong vu" w:date="2018-11-15T18:20:00Z"/>
                    <w:b/>
                    <w:lang w:val="en-US"/>
                  </w:rPr>
                </w:rPrChange>
              </w:rPr>
              <w:pPrChange w:id="52096" w:author="phuong vu" w:date="2018-11-23T13:48:00Z">
                <w:pPr>
                  <w:jc w:val="left"/>
                </w:pPr>
              </w:pPrChange>
            </w:pPr>
            <w:ins w:id="52097" w:author="phuong vu" w:date="2018-11-15T18:21:00Z">
              <w:r w:rsidRPr="00070151">
                <w:rPr>
                  <w:lang w:val="en-US"/>
                </w:rPr>
                <w:t>Tên khách hàng</w:t>
              </w:r>
            </w:ins>
          </w:p>
        </w:tc>
        <w:tc>
          <w:tcPr>
            <w:tcW w:w="1440" w:type="dxa"/>
            <w:vAlign w:val="center"/>
            <w:tcPrChange w:id="52098" w:author="phuong vu" w:date="2018-11-15T18:24:00Z">
              <w:tcPr>
                <w:tcW w:w="1463" w:type="dxa"/>
                <w:gridSpan w:val="2"/>
              </w:tcPr>
            </w:tcPrChange>
          </w:tcPr>
          <w:p w14:paraId="2BF59747" w14:textId="765F133C" w:rsidR="00070151" w:rsidRPr="00070151" w:rsidRDefault="00070151">
            <w:pPr>
              <w:spacing w:line="276" w:lineRule="auto"/>
              <w:jc w:val="center"/>
              <w:rPr>
                <w:ins w:id="52099" w:author="phuong vu" w:date="2018-11-15T18:20:00Z"/>
                <w:lang w:val="en-US"/>
                <w:rPrChange w:id="52100" w:author="phuong vu" w:date="2018-11-15T18:26:00Z">
                  <w:rPr>
                    <w:ins w:id="52101" w:author="phuong vu" w:date="2018-11-15T18:20:00Z"/>
                    <w:b/>
                    <w:lang w:val="en-US"/>
                  </w:rPr>
                </w:rPrChange>
              </w:rPr>
              <w:pPrChange w:id="52102" w:author="phuong vu" w:date="2018-11-23T13:48:00Z">
                <w:pPr>
                  <w:jc w:val="left"/>
                </w:pPr>
              </w:pPrChange>
            </w:pPr>
            <w:ins w:id="52103" w:author="phuong vu" w:date="2018-11-15T18:25:00Z">
              <w:r w:rsidRPr="00070151">
                <w:rPr>
                  <w:lang w:val="en-US"/>
                  <w:rPrChange w:id="52104" w:author="phuong vu" w:date="2018-11-15T18:26:00Z">
                    <w:rPr>
                      <w:b/>
                      <w:lang w:val="en-US"/>
                    </w:rPr>
                  </w:rPrChange>
                </w:rPr>
                <w:t>X</w:t>
              </w:r>
            </w:ins>
          </w:p>
        </w:tc>
        <w:tc>
          <w:tcPr>
            <w:tcW w:w="1350" w:type="dxa"/>
            <w:vAlign w:val="center"/>
            <w:tcPrChange w:id="52105" w:author="phuong vu" w:date="2018-11-15T18:24:00Z">
              <w:tcPr>
                <w:tcW w:w="1463" w:type="dxa"/>
                <w:gridSpan w:val="2"/>
              </w:tcPr>
            </w:tcPrChange>
          </w:tcPr>
          <w:p w14:paraId="07B95138" w14:textId="145E6239" w:rsidR="00070151" w:rsidRPr="00070151" w:rsidRDefault="00070151">
            <w:pPr>
              <w:spacing w:line="276" w:lineRule="auto"/>
              <w:jc w:val="center"/>
              <w:rPr>
                <w:ins w:id="52106" w:author="phuong vu" w:date="2018-11-15T18:20:00Z"/>
                <w:lang w:val="en-US"/>
                <w:rPrChange w:id="52107" w:author="phuong vu" w:date="2018-11-15T18:26:00Z">
                  <w:rPr>
                    <w:ins w:id="52108" w:author="phuong vu" w:date="2018-11-15T18:20:00Z"/>
                    <w:b/>
                    <w:lang w:val="en-US"/>
                  </w:rPr>
                </w:rPrChange>
              </w:rPr>
              <w:pPrChange w:id="52109" w:author="phuong vu" w:date="2018-11-23T13:48:00Z">
                <w:pPr>
                  <w:jc w:val="left"/>
                </w:pPr>
              </w:pPrChange>
            </w:pPr>
            <w:ins w:id="52110" w:author="phuong vu" w:date="2018-11-15T18:24:00Z">
              <w:r w:rsidRPr="00070151">
                <w:rPr>
                  <w:lang w:val="en-US"/>
                  <w:rPrChange w:id="52111" w:author="phuong vu" w:date="2018-11-15T18:26:00Z">
                    <w:rPr>
                      <w:b/>
                      <w:lang w:val="en-US"/>
                    </w:rPr>
                  </w:rPrChange>
                </w:rPr>
                <w:t>X</w:t>
              </w:r>
            </w:ins>
          </w:p>
        </w:tc>
        <w:tc>
          <w:tcPr>
            <w:tcW w:w="1266" w:type="dxa"/>
            <w:vAlign w:val="center"/>
            <w:tcPrChange w:id="52112" w:author="phuong vu" w:date="2018-11-15T18:24:00Z">
              <w:tcPr>
                <w:tcW w:w="1463" w:type="dxa"/>
                <w:gridSpan w:val="2"/>
              </w:tcPr>
            </w:tcPrChange>
          </w:tcPr>
          <w:p w14:paraId="6B6D7D53" w14:textId="23C3B7B5" w:rsidR="00070151" w:rsidRPr="00070151" w:rsidRDefault="00070151">
            <w:pPr>
              <w:spacing w:line="276" w:lineRule="auto"/>
              <w:jc w:val="center"/>
              <w:rPr>
                <w:ins w:id="52113" w:author="phuong vu" w:date="2018-11-15T18:20:00Z"/>
                <w:lang w:val="en-US"/>
                <w:rPrChange w:id="52114" w:author="phuong vu" w:date="2018-11-15T18:26:00Z">
                  <w:rPr>
                    <w:ins w:id="52115" w:author="phuong vu" w:date="2018-11-15T18:20:00Z"/>
                    <w:b/>
                    <w:lang w:val="en-US"/>
                  </w:rPr>
                </w:rPrChange>
              </w:rPr>
              <w:pPrChange w:id="52116" w:author="phuong vu" w:date="2018-11-23T13:48:00Z">
                <w:pPr>
                  <w:jc w:val="left"/>
                </w:pPr>
              </w:pPrChange>
            </w:pPr>
            <w:ins w:id="52117" w:author="phuong vu" w:date="2018-11-15T18:26:00Z">
              <w:r w:rsidRPr="00070151">
                <w:rPr>
                  <w:lang w:val="en-US"/>
                  <w:rPrChange w:id="52118" w:author="phuong vu" w:date="2018-11-15T18:26:00Z">
                    <w:rPr>
                      <w:b/>
                      <w:lang w:val="en-US"/>
                    </w:rPr>
                  </w:rPrChange>
                </w:rPr>
                <w:t>X</w:t>
              </w:r>
            </w:ins>
          </w:p>
        </w:tc>
        <w:tc>
          <w:tcPr>
            <w:tcW w:w="1614" w:type="dxa"/>
            <w:vAlign w:val="center"/>
            <w:tcPrChange w:id="52119" w:author="phuong vu" w:date="2018-11-15T18:24:00Z">
              <w:tcPr>
                <w:tcW w:w="1463" w:type="dxa"/>
              </w:tcPr>
            </w:tcPrChange>
          </w:tcPr>
          <w:p w14:paraId="626DCAE4" w14:textId="6C701E0D" w:rsidR="00070151" w:rsidRPr="00070151" w:rsidRDefault="00070151">
            <w:pPr>
              <w:spacing w:line="276" w:lineRule="auto"/>
              <w:jc w:val="center"/>
              <w:rPr>
                <w:ins w:id="52120" w:author="phuong vu" w:date="2018-11-15T18:20:00Z"/>
                <w:lang w:val="en-US"/>
                <w:rPrChange w:id="52121" w:author="phuong vu" w:date="2018-11-15T18:26:00Z">
                  <w:rPr>
                    <w:ins w:id="52122" w:author="phuong vu" w:date="2018-11-15T18:20:00Z"/>
                    <w:b/>
                    <w:lang w:val="en-US"/>
                  </w:rPr>
                </w:rPrChange>
              </w:rPr>
              <w:pPrChange w:id="52123" w:author="phuong vu" w:date="2018-11-23T13:48:00Z">
                <w:pPr>
                  <w:jc w:val="left"/>
                </w:pPr>
              </w:pPrChange>
            </w:pPr>
            <w:ins w:id="52124" w:author="phuong vu" w:date="2018-11-15T18:26:00Z">
              <w:r w:rsidRPr="00070151">
                <w:rPr>
                  <w:lang w:val="en-US"/>
                  <w:rPrChange w:id="52125" w:author="phuong vu" w:date="2018-11-15T18:26:00Z">
                    <w:rPr>
                      <w:b/>
                      <w:lang w:val="en-US"/>
                    </w:rPr>
                  </w:rPrChange>
                </w:rPr>
                <w:t>X</w:t>
              </w:r>
            </w:ins>
          </w:p>
        </w:tc>
        <w:tc>
          <w:tcPr>
            <w:tcW w:w="1312" w:type="dxa"/>
            <w:vAlign w:val="center"/>
            <w:tcPrChange w:id="52126" w:author="phuong vu" w:date="2018-11-15T18:24:00Z">
              <w:tcPr>
                <w:tcW w:w="1463" w:type="dxa"/>
                <w:gridSpan w:val="2"/>
              </w:tcPr>
            </w:tcPrChange>
          </w:tcPr>
          <w:p w14:paraId="290D82D8" w14:textId="0EB777D2" w:rsidR="00070151" w:rsidRPr="00070151" w:rsidRDefault="00070151">
            <w:pPr>
              <w:spacing w:line="276" w:lineRule="auto"/>
              <w:jc w:val="center"/>
              <w:rPr>
                <w:ins w:id="52127" w:author="phuong vu" w:date="2018-11-15T18:20:00Z"/>
                <w:lang w:val="en-US"/>
                <w:rPrChange w:id="52128" w:author="phuong vu" w:date="2018-11-15T18:26:00Z">
                  <w:rPr>
                    <w:ins w:id="52129" w:author="phuong vu" w:date="2018-11-15T18:20:00Z"/>
                    <w:b/>
                    <w:lang w:val="en-US"/>
                  </w:rPr>
                </w:rPrChange>
              </w:rPr>
              <w:pPrChange w:id="52130" w:author="phuong vu" w:date="2018-11-23T13:48:00Z">
                <w:pPr>
                  <w:jc w:val="left"/>
                </w:pPr>
              </w:pPrChange>
            </w:pPr>
            <w:ins w:id="52131" w:author="phuong vu" w:date="2018-11-15T18:26:00Z">
              <w:r w:rsidRPr="00070151">
                <w:rPr>
                  <w:lang w:val="en-US"/>
                  <w:rPrChange w:id="52132" w:author="phuong vu" w:date="2018-11-15T18:26:00Z">
                    <w:rPr>
                      <w:b/>
                      <w:lang w:val="en-US"/>
                    </w:rPr>
                  </w:rPrChange>
                </w:rPr>
                <w:t>X</w:t>
              </w:r>
            </w:ins>
          </w:p>
        </w:tc>
      </w:tr>
      <w:tr w:rsidR="00070151" w14:paraId="1989F5E2" w14:textId="77777777" w:rsidTr="00070151">
        <w:trPr>
          <w:ins w:id="52133" w:author="phuong vu" w:date="2018-11-15T18:20:00Z"/>
        </w:trPr>
        <w:tc>
          <w:tcPr>
            <w:tcW w:w="1795" w:type="dxa"/>
            <w:tcPrChange w:id="52134" w:author="phuong vu" w:date="2018-11-15T18:24:00Z">
              <w:tcPr>
                <w:tcW w:w="1462" w:type="dxa"/>
              </w:tcPr>
            </w:tcPrChange>
          </w:tcPr>
          <w:p w14:paraId="5E26EF06" w14:textId="3CEA2C0E" w:rsidR="00070151" w:rsidRPr="00070151" w:rsidRDefault="00070151">
            <w:pPr>
              <w:spacing w:line="276" w:lineRule="auto"/>
              <w:jc w:val="left"/>
              <w:rPr>
                <w:ins w:id="52135" w:author="phuong vu" w:date="2018-11-15T18:20:00Z"/>
                <w:lang w:val="en-US"/>
              </w:rPr>
              <w:pPrChange w:id="52136" w:author="phuong vu" w:date="2018-11-23T13:48:00Z">
                <w:pPr>
                  <w:jc w:val="left"/>
                </w:pPr>
              </w:pPrChange>
            </w:pPr>
            <w:ins w:id="52137" w:author="phuong vu" w:date="2018-11-15T18:23:00Z">
              <w:r w:rsidRPr="00070151">
                <w:rPr>
                  <w:lang w:val="en-US"/>
                </w:rPr>
                <w:t>Thời gian lấy đồ</w:t>
              </w:r>
            </w:ins>
          </w:p>
        </w:tc>
        <w:tc>
          <w:tcPr>
            <w:tcW w:w="1440" w:type="dxa"/>
            <w:vAlign w:val="center"/>
            <w:tcPrChange w:id="52138" w:author="phuong vu" w:date="2018-11-15T18:24:00Z">
              <w:tcPr>
                <w:tcW w:w="1463" w:type="dxa"/>
                <w:gridSpan w:val="2"/>
              </w:tcPr>
            </w:tcPrChange>
          </w:tcPr>
          <w:p w14:paraId="16ACA12F" w14:textId="3871D8DD" w:rsidR="00070151" w:rsidRPr="00070151" w:rsidRDefault="00070151">
            <w:pPr>
              <w:spacing w:line="276" w:lineRule="auto"/>
              <w:jc w:val="center"/>
              <w:rPr>
                <w:ins w:id="52139" w:author="phuong vu" w:date="2018-11-15T18:20:00Z"/>
                <w:lang w:val="en-US"/>
              </w:rPr>
              <w:pPrChange w:id="52140" w:author="phuong vu" w:date="2018-11-23T13:48:00Z">
                <w:pPr>
                  <w:jc w:val="left"/>
                </w:pPr>
              </w:pPrChange>
            </w:pPr>
            <w:ins w:id="52141" w:author="phuong vu" w:date="2018-11-15T18:25:00Z">
              <w:r w:rsidRPr="00070151">
                <w:rPr>
                  <w:lang w:val="en-US"/>
                </w:rPr>
                <w:t>X</w:t>
              </w:r>
            </w:ins>
          </w:p>
        </w:tc>
        <w:tc>
          <w:tcPr>
            <w:tcW w:w="1350" w:type="dxa"/>
            <w:vAlign w:val="center"/>
            <w:tcPrChange w:id="52142" w:author="phuong vu" w:date="2018-11-15T18:24:00Z">
              <w:tcPr>
                <w:tcW w:w="1463" w:type="dxa"/>
                <w:gridSpan w:val="2"/>
              </w:tcPr>
            </w:tcPrChange>
          </w:tcPr>
          <w:p w14:paraId="77B0400B" w14:textId="77777777" w:rsidR="00070151" w:rsidRPr="00070151" w:rsidRDefault="00070151">
            <w:pPr>
              <w:spacing w:line="276" w:lineRule="auto"/>
              <w:jc w:val="center"/>
              <w:rPr>
                <w:ins w:id="52143" w:author="phuong vu" w:date="2018-11-15T18:20:00Z"/>
                <w:lang w:val="en-US"/>
              </w:rPr>
              <w:pPrChange w:id="52144" w:author="phuong vu" w:date="2018-11-23T13:48:00Z">
                <w:pPr>
                  <w:jc w:val="left"/>
                </w:pPr>
              </w:pPrChange>
            </w:pPr>
          </w:p>
        </w:tc>
        <w:tc>
          <w:tcPr>
            <w:tcW w:w="1266" w:type="dxa"/>
            <w:vAlign w:val="center"/>
            <w:tcPrChange w:id="52145" w:author="phuong vu" w:date="2018-11-15T18:24:00Z">
              <w:tcPr>
                <w:tcW w:w="1463" w:type="dxa"/>
                <w:gridSpan w:val="2"/>
              </w:tcPr>
            </w:tcPrChange>
          </w:tcPr>
          <w:p w14:paraId="3F95DA23" w14:textId="266B6130" w:rsidR="00070151" w:rsidRPr="00070151" w:rsidRDefault="00070151">
            <w:pPr>
              <w:spacing w:line="276" w:lineRule="auto"/>
              <w:jc w:val="center"/>
              <w:rPr>
                <w:ins w:id="52146" w:author="phuong vu" w:date="2018-11-15T18:20:00Z"/>
                <w:lang w:val="en-US"/>
              </w:rPr>
              <w:pPrChange w:id="52147" w:author="phuong vu" w:date="2018-11-23T13:48:00Z">
                <w:pPr>
                  <w:jc w:val="left"/>
                </w:pPr>
              </w:pPrChange>
            </w:pPr>
            <w:ins w:id="52148" w:author="phuong vu" w:date="2018-11-15T18:26:00Z">
              <w:r w:rsidRPr="00070151">
                <w:rPr>
                  <w:lang w:val="en-US"/>
                </w:rPr>
                <w:t>X</w:t>
              </w:r>
            </w:ins>
          </w:p>
        </w:tc>
        <w:tc>
          <w:tcPr>
            <w:tcW w:w="1614" w:type="dxa"/>
            <w:vAlign w:val="center"/>
            <w:tcPrChange w:id="52149" w:author="phuong vu" w:date="2018-11-15T18:24:00Z">
              <w:tcPr>
                <w:tcW w:w="1463" w:type="dxa"/>
              </w:tcPr>
            </w:tcPrChange>
          </w:tcPr>
          <w:p w14:paraId="72DE392B" w14:textId="243DCDB0" w:rsidR="00070151" w:rsidRPr="00070151" w:rsidRDefault="00070151">
            <w:pPr>
              <w:spacing w:line="276" w:lineRule="auto"/>
              <w:jc w:val="center"/>
              <w:rPr>
                <w:ins w:id="52150" w:author="phuong vu" w:date="2018-11-15T18:20:00Z"/>
                <w:lang w:val="en-US"/>
              </w:rPr>
              <w:pPrChange w:id="52151" w:author="phuong vu" w:date="2018-11-23T13:48:00Z">
                <w:pPr>
                  <w:jc w:val="left"/>
                </w:pPr>
              </w:pPrChange>
            </w:pPr>
            <w:ins w:id="52152" w:author="phuong vu" w:date="2018-11-15T18:26:00Z">
              <w:r w:rsidRPr="00070151">
                <w:rPr>
                  <w:lang w:val="en-US"/>
                </w:rPr>
                <w:t>X</w:t>
              </w:r>
            </w:ins>
          </w:p>
        </w:tc>
        <w:tc>
          <w:tcPr>
            <w:tcW w:w="1312" w:type="dxa"/>
            <w:vAlign w:val="center"/>
            <w:tcPrChange w:id="52153" w:author="phuong vu" w:date="2018-11-15T18:24:00Z">
              <w:tcPr>
                <w:tcW w:w="1463" w:type="dxa"/>
                <w:gridSpan w:val="2"/>
              </w:tcPr>
            </w:tcPrChange>
          </w:tcPr>
          <w:p w14:paraId="52441943" w14:textId="2F7C7321" w:rsidR="00070151" w:rsidRPr="00070151" w:rsidRDefault="00070151">
            <w:pPr>
              <w:spacing w:line="276" w:lineRule="auto"/>
              <w:jc w:val="center"/>
              <w:rPr>
                <w:ins w:id="52154" w:author="phuong vu" w:date="2018-11-15T18:20:00Z"/>
                <w:lang w:val="en-US"/>
              </w:rPr>
              <w:pPrChange w:id="52155" w:author="phuong vu" w:date="2018-11-23T13:48:00Z">
                <w:pPr>
                  <w:jc w:val="left"/>
                </w:pPr>
              </w:pPrChange>
            </w:pPr>
            <w:ins w:id="52156" w:author="phuong vu" w:date="2018-11-15T18:26:00Z">
              <w:r w:rsidRPr="00070151">
                <w:rPr>
                  <w:lang w:val="en-US"/>
                </w:rPr>
                <w:t>X</w:t>
              </w:r>
            </w:ins>
          </w:p>
        </w:tc>
      </w:tr>
      <w:tr w:rsidR="00070151" w14:paraId="147517A4" w14:textId="77777777" w:rsidTr="00070151">
        <w:trPr>
          <w:ins w:id="52157" w:author="phuong vu" w:date="2018-11-15T18:20:00Z"/>
        </w:trPr>
        <w:tc>
          <w:tcPr>
            <w:tcW w:w="1795" w:type="dxa"/>
            <w:tcPrChange w:id="52158" w:author="phuong vu" w:date="2018-11-15T18:24:00Z">
              <w:tcPr>
                <w:tcW w:w="1462" w:type="dxa"/>
              </w:tcPr>
            </w:tcPrChange>
          </w:tcPr>
          <w:p w14:paraId="5CAAB112" w14:textId="4DA16B7D" w:rsidR="00070151" w:rsidRPr="00070151" w:rsidRDefault="00070151">
            <w:pPr>
              <w:spacing w:line="276" w:lineRule="auto"/>
              <w:jc w:val="left"/>
              <w:rPr>
                <w:ins w:id="52159" w:author="phuong vu" w:date="2018-11-15T18:20:00Z"/>
                <w:lang w:val="en-US"/>
              </w:rPr>
              <w:pPrChange w:id="52160" w:author="phuong vu" w:date="2018-11-23T13:48:00Z">
                <w:pPr>
                  <w:jc w:val="left"/>
                </w:pPr>
              </w:pPrChange>
            </w:pPr>
            <w:ins w:id="52161" w:author="phuong vu" w:date="2018-11-15T18:23:00Z">
              <w:r w:rsidRPr="00070151">
                <w:rPr>
                  <w:lang w:val="en-US"/>
                </w:rPr>
                <w:t>Thời gian trả đồ</w:t>
              </w:r>
            </w:ins>
          </w:p>
        </w:tc>
        <w:tc>
          <w:tcPr>
            <w:tcW w:w="1440" w:type="dxa"/>
            <w:vAlign w:val="center"/>
            <w:tcPrChange w:id="52162" w:author="phuong vu" w:date="2018-11-15T18:24:00Z">
              <w:tcPr>
                <w:tcW w:w="1463" w:type="dxa"/>
                <w:gridSpan w:val="2"/>
              </w:tcPr>
            </w:tcPrChange>
          </w:tcPr>
          <w:p w14:paraId="1B57F4CE" w14:textId="029957B4" w:rsidR="00070151" w:rsidRPr="00070151" w:rsidRDefault="00070151">
            <w:pPr>
              <w:spacing w:line="276" w:lineRule="auto"/>
              <w:jc w:val="center"/>
              <w:rPr>
                <w:ins w:id="52163" w:author="phuong vu" w:date="2018-11-15T18:20:00Z"/>
                <w:lang w:val="en-US"/>
              </w:rPr>
              <w:pPrChange w:id="52164" w:author="phuong vu" w:date="2018-11-23T13:48:00Z">
                <w:pPr>
                  <w:jc w:val="left"/>
                </w:pPr>
              </w:pPrChange>
            </w:pPr>
            <w:ins w:id="52165" w:author="phuong vu" w:date="2018-11-15T18:25:00Z">
              <w:r w:rsidRPr="00070151">
                <w:rPr>
                  <w:lang w:val="en-US"/>
                </w:rPr>
                <w:t>X</w:t>
              </w:r>
            </w:ins>
          </w:p>
        </w:tc>
        <w:tc>
          <w:tcPr>
            <w:tcW w:w="1350" w:type="dxa"/>
            <w:vAlign w:val="center"/>
            <w:tcPrChange w:id="52166" w:author="phuong vu" w:date="2018-11-15T18:24:00Z">
              <w:tcPr>
                <w:tcW w:w="1463" w:type="dxa"/>
                <w:gridSpan w:val="2"/>
              </w:tcPr>
            </w:tcPrChange>
          </w:tcPr>
          <w:p w14:paraId="18574094" w14:textId="77777777" w:rsidR="00070151" w:rsidRPr="00070151" w:rsidRDefault="00070151">
            <w:pPr>
              <w:spacing w:line="276" w:lineRule="auto"/>
              <w:jc w:val="center"/>
              <w:rPr>
                <w:ins w:id="52167" w:author="phuong vu" w:date="2018-11-15T18:20:00Z"/>
                <w:lang w:val="en-US"/>
              </w:rPr>
              <w:pPrChange w:id="52168" w:author="phuong vu" w:date="2018-11-23T13:48:00Z">
                <w:pPr>
                  <w:jc w:val="left"/>
                </w:pPr>
              </w:pPrChange>
            </w:pPr>
          </w:p>
        </w:tc>
        <w:tc>
          <w:tcPr>
            <w:tcW w:w="1266" w:type="dxa"/>
            <w:vAlign w:val="center"/>
            <w:tcPrChange w:id="52169" w:author="phuong vu" w:date="2018-11-15T18:24:00Z">
              <w:tcPr>
                <w:tcW w:w="1463" w:type="dxa"/>
                <w:gridSpan w:val="2"/>
              </w:tcPr>
            </w:tcPrChange>
          </w:tcPr>
          <w:p w14:paraId="66553B04" w14:textId="007C3E64" w:rsidR="00070151" w:rsidRPr="00070151" w:rsidRDefault="00070151">
            <w:pPr>
              <w:spacing w:line="276" w:lineRule="auto"/>
              <w:jc w:val="center"/>
              <w:rPr>
                <w:ins w:id="52170" w:author="phuong vu" w:date="2018-11-15T18:20:00Z"/>
                <w:lang w:val="en-US"/>
              </w:rPr>
              <w:pPrChange w:id="52171" w:author="phuong vu" w:date="2018-11-23T13:48:00Z">
                <w:pPr>
                  <w:jc w:val="left"/>
                </w:pPr>
              </w:pPrChange>
            </w:pPr>
            <w:ins w:id="52172" w:author="phuong vu" w:date="2018-11-15T18:26:00Z">
              <w:r w:rsidRPr="00070151">
                <w:rPr>
                  <w:lang w:val="en-US"/>
                </w:rPr>
                <w:t>X</w:t>
              </w:r>
            </w:ins>
          </w:p>
        </w:tc>
        <w:tc>
          <w:tcPr>
            <w:tcW w:w="1614" w:type="dxa"/>
            <w:vAlign w:val="center"/>
            <w:tcPrChange w:id="52173" w:author="phuong vu" w:date="2018-11-15T18:24:00Z">
              <w:tcPr>
                <w:tcW w:w="1463" w:type="dxa"/>
              </w:tcPr>
            </w:tcPrChange>
          </w:tcPr>
          <w:p w14:paraId="6EC5ECB4" w14:textId="7208A13E" w:rsidR="00070151" w:rsidRPr="00070151" w:rsidRDefault="00070151">
            <w:pPr>
              <w:spacing w:line="276" w:lineRule="auto"/>
              <w:jc w:val="center"/>
              <w:rPr>
                <w:ins w:id="52174" w:author="phuong vu" w:date="2018-11-15T18:20:00Z"/>
                <w:lang w:val="en-US"/>
              </w:rPr>
              <w:pPrChange w:id="52175" w:author="phuong vu" w:date="2018-11-23T13:48:00Z">
                <w:pPr>
                  <w:jc w:val="left"/>
                </w:pPr>
              </w:pPrChange>
            </w:pPr>
            <w:ins w:id="52176" w:author="phuong vu" w:date="2018-11-15T18:26:00Z">
              <w:r w:rsidRPr="00070151">
                <w:rPr>
                  <w:lang w:val="en-US"/>
                </w:rPr>
                <w:t>X</w:t>
              </w:r>
            </w:ins>
          </w:p>
        </w:tc>
        <w:tc>
          <w:tcPr>
            <w:tcW w:w="1312" w:type="dxa"/>
            <w:vAlign w:val="center"/>
            <w:tcPrChange w:id="52177" w:author="phuong vu" w:date="2018-11-15T18:24:00Z">
              <w:tcPr>
                <w:tcW w:w="1463" w:type="dxa"/>
                <w:gridSpan w:val="2"/>
              </w:tcPr>
            </w:tcPrChange>
          </w:tcPr>
          <w:p w14:paraId="3A16B6F1" w14:textId="54598989" w:rsidR="00070151" w:rsidRPr="00070151" w:rsidRDefault="00070151">
            <w:pPr>
              <w:spacing w:line="276" w:lineRule="auto"/>
              <w:jc w:val="center"/>
              <w:rPr>
                <w:ins w:id="52178" w:author="phuong vu" w:date="2018-11-15T18:20:00Z"/>
                <w:lang w:val="en-US"/>
              </w:rPr>
              <w:pPrChange w:id="52179" w:author="phuong vu" w:date="2018-11-23T13:48:00Z">
                <w:pPr>
                  <w:jc w:val="left"/>
                </w:pPr>
              </w:pPrChange>
            </w:pPr>
            <w:ins w:id="52180" w:author="phuong vu" w:date="2018-11-15T18:26:00Z">
              <w:r w:rsidRPr="00070151">
                <w:rPr>
                  <w:lang w:val="en-US"/>
                </w:rPr>
                <w:t>X</w:t>
              </w:r>
            </w:ins>
          </w:p>
        </w:tc>
      </w:tr>
      <w:tr w:rsidR="00070151" w14:paraId="319EC58B" w14:textId="77777777" w:rsidTr="00070151">
        <w:trPr>
          <w:ins w:id="52181" w:author="phuong vu" w:date="2018-11-15T18:20:00Z"/>
        </w:trPr>
        <w:tc>
          <w:tcPr>
            <w:tcW w:w="1795" w:type="dxa"/>
            <w:tcPrChange w:id="52182" w:author="phuong vu" w:date="2018-11-15T18:24:00Z">
              <w:tcPr>
                <w:tcW w:w="1462" w:type="dxa"/>
              </w:tcPr>
            </w:tcPrChange>
          </w:tcPr>
          <w:p w14:paraId="6B18AB1E" w14:textId="0CF44E36" w:rsidR="00070151" w:rsidRPr="00070151" w:rsidRDefault="00070151">
            <w:pPr>
              <w:spacing w:line="276" w:lineRule="auto"/>
              <w:jc w:val="left"/>
              <w:rPr>
                <w:ins w:id="52183" w:author="phuong vu" w:date="2018-11-15T18:20:00Z"/>
                <w:lang w:val="en-US"/>
              </w:rPr>
              <w:pPrChange w:id="52184" w:author="phuong vu" w:date="2018-11-23T13:48:00Z">
                <w:pPr>
                  <w:jc w:val="left"/>
                </w:pPr>
              </w:pPrChange>
            </w:pPr>
            <w:ins w:id="52185" w:author="phuong vu" w:date="2018-11-15T18:23:00Z">
              <w:r w:rsidRPr="00070151">
                <w:rPr>
                  <w:lang w:val="en-US"/>
                </w:rPr>
                <w:t>Trạng thái đơn hàng</w:t>
              </w:r>
            </w:ins>
          </w:p>
        </w:tc>
        <w:tc>
          <w:tcPr>
            <w:tcW w:w="1440" w:type="dxa"/>
            <w:vAlign w:val="center"/>
            <w:tcPrChange w:id="52186" w:author="phuong vu" w:date="2018-11-15T18:24:00Z">
              <w:tcPr>
                <w:tcW w:w="1463" w:type="dxa"/>
                <w:gridSpan w:val="2"/>
              </w:tcPr>
            </w:tcPrChange>
          </w:tcPr>
          <w:p w14:paraId="2C69951C" w14:textId="77777777" w:rsidR="00070151" w:rsidRPr="00070151" w:rsidRDefault="00070151">
            <w:pPr>
              <w:spacing w:line="276" w:lineRule="auto"/>
              <w:jc w:val="center"/>
              <w:rPr>
                <w:ins w:id="52187" w:author="phuong vu" w:date="2018-11-15T18:20:00Z"/>
                <w:lang w:val="en-US"/>
              </w:rPr>
              <w:pPrChange w:id="52188" w:author="phuong vu" w:date="2018-11-23T13:48:00Z">
                <w:pPr>
                  <w:jc w:val="left"/>
                </w:pPr>
              </w:pPrChange>
            </w:pPr>
          </w:p>
        </w:tc>
        <w:tc>
          <w:tcPr>
            <w:tcW w:w="1350" w:type="dxa"/>
            <w:vAlign w:val="center"/>
            <w:tcPrChange w:id="52189" w:author="phuong vu" w:date="2018-11-15T18:24:00Z">
              <w:tcPr>
                <w:tcW w:w="1463" w:type="dxa"/>
                <w:gridSpan w:val="2"/>
              </w:tcPr>
            </w:tcPrChange>
          </w:tcPr>
          <w:p w14:paraId="698A2CB5" w14:textId="5B105FB9" w:rsidR="00070151" w:rsidRPr="00070151" w:rsidRDefault="00070151">
            <w:pPr>
              <w:spacing w:line="276" w:lineRule="auto"/>
              <w:jc w:val="center"/>
              <w:rPr>
                <w:ins w:id="52190" w:author="phuong vu" w:date="2018-11-15T18:20:00Z"/>
                <w:lang w:val="en-US"/>
              </w:rPr>
              <w:pPrChange w:id="52191" w:author="phuong vu" w:date="2018-11-23T13:48:00Z">
                <w:pPr>
                  <w:jc w:val="left"/>
                </w:pPr>
              </w:pPrChange>
            </w:pPr>
            <w:ins w:id="52192" w:author="phuong vu" w:date="2018-11-15T18:25:00Z">
              <w:r w:rsidRPr="00070151">
                <w:rPr>
                  <w:lang w:val="en-US"/>
                </w:rPr>
                <w:t>X</w:t>
              </w:r>
            </w:ins>
          </w:p>
        </w:tc>
        <w:tc>
          <w:tcPr>
            <w:tcW w:w="1266" w:type="dxa"/>
            <w:vAlign w:val="center"/>
            <w:tcPrChange w:id="52193" w:author="phuong vu" w:date="2018-11-15T18:24:00Z">
              <w:tcPr>
                <w:tcW w:w="1463" w:type="dxa"/>
                <w:gridSpan w:val="2"/>
              </w:tcPr>
            </w:tcPrChange>
          </w:tcPr>
          <w:p w14:paraId="74E21E47" w14:textId="77777777" w:rsidR="00070151" w:rsidRPr="00070151" w:rsidRDefault="00070151">
            <w:pPr>
              <w:spacing w:line="276" w:lineRule="auto"/>
              <w:jc w:val="center"/>
              <w:rPr>
                <w:ins w:id="52194" w:author="phuong vu" w:date="2018-11-15T18:20:00Z"/>
                <w:lang w:val="en-US"/>
              </w:rPr>
              <w:pPrChange w:id="52195" w:author="phuong vu" w:date="2018-11-23T13:48:00Z">
                <w:pPr>
                  <w:jc w:val="left"/>
                </w:pPr>
              </w:pPrChange>
            </w:pPr>
          </w:p>
        </w:tc>
        <w:tc>
          <w:tcPr>
            <w:tcW w:w="1614" w:type="dxa"/>
            <w:vAlign w:val="center"/>
            <w:tcPrChange w:id="52196" w:author="phuong vu" w:date="2018-11-15T18:24:00Z">
              <w:tcPr>
                <w:tcW w:w="1463" w:type="dxa"/>
              </w:tcPr>
            </w:tcPrChange>
          </w:tcPr>
          <w:p w14:paraId="21B073AB" w14:textId="77777777" w:rsidR="00070151" w:rsidRPr="00070151" w:rsidRDefault="00070151">
            <w:pPr>
              <w:spacing w:line="276" w:lineRule="auto"/>
              <w:jc w:val="center"/>
              <w:rPr>
                <w:ins w:id="52197" w:author="phuong vu" w:date="2018-11-15T18:20:00Z"/>
                <w:lang w:val="en-US"/>
              </w:rPr>
              <w:pPrChange w:id="52198" w:author="phuong vu" w:date="2018-11-23T13:48:00Z">
                <w:pPr>
                  <w:jc w:val="left"/>
                </w:pPr>
              </w:pPrChange>
            </w:pPr>
          </w:p>
        </w:tc>
        <w:tc>
          <w:tcPr>
            <w:tcW w:w="1312" w:type="dxa"/>
            <w:vAlign w:val="center"/>
            <w:tcPrChange w:id="52199" w:author="phuong vu" w:date="2018-11-15T18:24:00Z">
              <w:tcPr>
                <w:tcW w:w="1463" w:type="dxa"/>
                <w:gridSpan w:val="2"/>
              </w:tcPr>
            </w:tcPrChange>
          </w:tcPr>
          <w:p w14:paraId="095233ED" w14:textId="77777777" w:rsidR="00070151" w:rsidRPr="00070151" w:rsidRDefault="00070151">
            <w:pPr>
              <w:spacing w:line="276" w:lineRule="auto"/>
              <w:jc w:val="center"/>
              <w:rPr>
                <w:ins w:id="52200" w:author="phuong vu" w:date="2018-11-15T18:20:00Z"/>
                <w:lang w:val="en-US"/>
              </w:rPr>
              <w:pPrChange w:id="52201" w:author="phuong vu" w:date="2018-11-23T13:48:00Z">
                <w:pPr>
                  <w:jc w:val="left"/>
                </w:pPr>
              </w:pPrChange>
            </w:pPr>
          </w:p>
        </w:tc>
      </w:tr>
      <w:tr w:rsidR="00070151" w14:paraId="01F6FE51" w14:textId="77777777" w:rsidTr="00070151">
        <w:trPr>
          <w:ins w:id="52202" w:author="phuong vu" w:date="2018-11-15T18:20:00Z"/>
        </w:trPr>
        <w:tc>
          <w:tcPr>
            <w:tcW w:w="1795" w:type="dxa"/>
            <w:tcPrChange w:id="52203" w:author="phuong vu" w:date="2018-11-15T18:24:00Z">
              <w:tcPr>
                <w:tcW w:w="1462" w:type="dxa"/>
              </w:tcPr>
            </w:tcPrChange>
          </w:tcPr>
          <w:p w14:paraId="330D330C" w14:textId="0567BE2C" w:rsidR="00070151" w:rsidRPr="00070151" w:rsidRDefault="00070151">
            <w:pPr>
              <w:spacing w:line="276" w:lineRule="auto"/>
              <w:jc w:val="left"/>
              <w:rPr>
                <w:ins w:id="52204" w:author="phuong vu" w:date="2018-11-15T18:20:00Z"/>
                <w:lang w:val="en-US"/>
              </w:rPr>
              <w:pPrChange w:id="52205" w:author="phuong vu" w:date="2018-11-23T13:48:00Z">
                <w:pPr>
                  <w:jc w:val="left"/>
                </w:pPr>
              </w:pPrChange>
            </w:pPr>
            <w:ins w:id="52206" w:author="phuong vu" w:date="2018-11-15T18:23:00Z">
              <w:r w:rsidRPr="00070151">
                <w:rPr>
                  <w:lang w:val="en-US"/>
                </w:rPr>
                <w:t>Số lượng đồ</w:t>
              </w:r>
            </w:ins>
          </w:p>
        </w:tc>
        <w:tc>
          <w:tcPr>
            <w:tcW w:w="1440" w:type="dxa"/>
            <w:vAlign w:val="center"/>
            <w:tcPrChange w:id="52207" w:author="phuong vu" w:date="2018-11-15T18:24:00Z">
              <w:tcPr>
                <w:tcW w:w="1463" w:type="dxa"/>
                <w:gridSpan w:val="2"/>
              </w:tcPr>
            </w:tcPrChange>
          </w:tcPr>
          <w:p w14:paraId="1C6C2D20" w14:textId="4FC63775" w:rsidR="00070151" w:rsidRPr="00070151" w:rsidRDefault="00070151">
            <w:pPr>
              <w:spacing w:line="276" w:lineRule="auto"/>
              <w:jc w:val="center"/>
              <w:rPr>
                <w:ins w:id="52208" w:author="phuong vu" w:date="2018-11-15T18:20:00Z"/>
                <w:lang w:val="en-US"/>
              </w:rPr>
              <w:pPrChange w:id="52209" w:author="phuong vu" w:date="2018-11-23T13:48:00Z">
                <w:pPr>
                  <w:jc w:val="left"/>
                </w:pPr>
              </w:pPrChange>
            </w:pPr>
            <w:ins w:id="52210" w:author="phuong vu" w:date="2018-11-15T18:25:00Z">
              <w:r w:rsidRPr="00070151">
                <w:rPr>
                  <w:lang w:val="en-US"/>
                </w:rPr>
                <w:t>X</w:t>
              </w:r>
            </w:ins>
          </w:p>
        </w:tc>
        <w:tc>
          <w:tcPr>
            <w:tcW w:w="1350" w:type="dxa"/>
            <w:vAlign w:val="center"/>
            <w:tcPrChange w:id="52211" w:author="phuong vu" w:date="2018-11-15T18:24:00Z">
              <w:tcPr>
                <w:tcW w:w="1463" w:type="dxa"/>
                <w:gridSpan w:val="2"/>
              </w:tcPr>
            </w:tcPrChange>
          </w:tcPr>
          <w:p w14:paraId="7D0BEF53" w14:textId="77777777" w:rsidR="00070151" w:rsidRPr="00070151" w:rsidRDefault="00070151">
            <w:pPr>
              <w:spacing w:line="276" w:lineRule="auto"/>
              <w:jc w:val="center"/>
              <w:rPr>
                <w:ins w:id="52212" w:author="phuong vu" w:date="2018-11-15T18:20:00Z"/>
                <w:lang w:val="en-US"/>
              </w:rPr>
              <w:pPrChange w:id="52213" w:author="phuong vu" w:date="2018-11-23T13:48:00Z">
                <w:pPr>
                  <w:jc w:val="left"/>
                </w:pPr>
              </w:pPrChange>
            </w:pPr>
          </w:p>
        </w:tc>
        <w:tc>
          <w:tcPr>
            <w:tcW w:w="1266" w:type="dxa"/>
            <w:vAlign w:val="center"/>
            <w:tcPrChange w:id="52214" w:author="phuong vu" w:date="2018-11-15T18:24:00Z">
              <w:tcPr>
                <w:tcW w:w="1463" w:type="dxa"/>
                <w:gridSpan w:val="2"/>
              </w:tcPr>
            </w:tcPrChange>
          </w:tcPr>
          <w:p w14:paraId="4DE94707" w14:textId="77777777" w:rsidR="00070151" w:rsidRPr="00070151" w:rsidRDefault="00070151">
            <w:pPr>
              <w:spacing w:line="276" w:lineRule="auto"/>
              <w:jc w:val="center"/>
              <w:rPr>
                <w:ins w:id="52215" w:author="phuong vu" w:date="2018-11-15T18:20:00Z"/>
                <w:lang w:val="en-US"/>
              </w:rPr>
              <w:pPrChange w:id="52216" w:author="phuong vu" w:date="2018-11-23T13:48:00Z">
                <w:pPr>
                  <w:jc w:val="left"/>
                </w:pPr>
              </w:pPrChange>
            </w:pPr>
          </w:p>
        </w:tc>
        <w:tc>
          <w:tcPr>
            <w:tcW w:w="1614" w:type="dxa"/>
            <w:vAlign w:val="center"/>
            <w:tcPrChange w:id="52217" w:author="phuong vu" w:date="2018-11-15T18:24:00Z">
              <w:tcPr>
                <w:tcW w:w="1463" w:type="dxa"/>
              </w:tcPr>
            </w:tcPrChange>
          </w:tcPr>
          <w:p w14:paraId="0956A566" w14:textId="77777777" w:rsidR="00070151" w:rsidRPr="00070151" w:rsidRDefault="00070151">
            <w:pPr>
              <w:spacing w:line="276" w:lineRule="auto"/>
              <w:jc w:val="center"/>
              <w:rPr>
                <w:ins w:id="52218" w:author="phuong vu" w:date="2018-11-15T18:20:00Z"/>
                <w:lang w:val="en-US"/>
              </w:rPr>
              <w:pPrChange w:id="52219" w:author="phuong vu" w:date="2018-11-23T13:48:00Z">
                <w:pPr>
                  <w:jc w:val="left"/>
                </w:pPr>
              </w:pPrChange>
            </w:pPr>
          </w:p>
        </w:tc>
        <w:tc>
          <w:tcPr>
            <w:tcW w:w="1312" w:type="dxa"/>
            <w:vAlign w:val="center"/>
            <w:tcPrChange w:id="52220" w:author="phuong vu" w:date="2018-11-15T18:24:00Z">
              <w:tcPr>
                <w:tcW w:w="1463" w:type="dxa"/>
                <w:gridSpan w:val="2"/>
              </w:tcPr>
            </w:tcPrChange>
          </w:tcPr>
          <w:p w14:paraId="5C13E2F7" w14:textId="09FE30BA" w:rsidR="00070151" w:rsidRPr="00070151" w:rsidRDefault="00070151">
            <w:pPr>
              <w:spacing w:line="276" w:lineRule="auto"/>
              <w:jc w:val="center"/>
              <w:rPr>
                <w:ins w:id="52221" w:author="phuong vu" w:date="2018-11-15T18:20:00Z"/>
                <w:lang w:val="en-US"/>
              </w:rPr>
              <w:pPrChange w:id="52222" w:author="phuong vu" w:date="2018-11-23T13:48:00Z">
                <w:pPr>
                  <w:jc w:val="left"/>
                </w:pPr>
              </w:pPrChange>
            </w:pPr>
            <w:ins w:id="52223" w:author="phuong vu" w:date="2018-11-15T18:26:00Z">
              <w:r w:rsidRPr="00070151">
                <w:rPr>
                  <w:lang w:val="en-US"/>
                </w:rPr>
                <w:t>X</w:t>
              </w:r>
            </w:ins>
          </w:p>
        </w:tc>
      </w:tr>
      <w:tr w:rsidR="00070151" w14:paraId="3AFD9BBE" w14:textId="77777777" w:rsidTr="00070151">
        <w:trPr>
          <w:ins w:id="52224" w:author="phuong vu" w:date="2018-11-15T18:20:00Z"/>
        </w:trPr>
        <w:tc>
          <w:tcPr>
            <w:tcW w:w="1795" w:type="dxa"/>
            <w:tcPrChange w:id="52225" w:author="phuong vu" w:date="2018-11-15T18:24:00Z">
              <w:tcPr>
                <w:tcW w:w="1462" w:type="dxa"/>
              </w:tcPr>
            </w:tcPrChange>
          </w:tcPr>
          <w:p w14:paraId="7B872211" w14:textId="4C435485" w:rsidR="00070151" w:rsidRPr="00070151" w:rsidRDefault="00070151">
            <w:pPr>
              <w:spacing w:line="276" w:lineRule="auto"/>
              <w:jc w:val="left"/>
              <w:rPr>
                <w:ins w:id="52226" w:author="phuong vu" w:date="2018-11-15T18:20:00Z"/>
                <w:lang w:val="en-US"/>
              </w:rPr>
              <w:pPrChange w:id="52227" w:author="phuong vu" w:date="2018-11-23T13:48:00Z">
                <w:pPr>
                  <w:jc w:val="left"/>
                </w:pPr>
              </w:pPrChange>
            </w:pPr>
            <w:ins w:id="52228" w:author="phuong vu" w:date="2018-11-15T18:24:00Z">
              <w:r w:rsidRPr="00070151">
                <w:rPr>
                  <w:lang w:val="en-US"/>
                </w:rPr>
                <w:t>ID đơn hàng</w:t>
              </w:r>
            </w:ins>
          </w:p>
        </w:tc>
        <w:tc>
          <w:tcPr>
            <w:tcW w:w="1440" w:type="dxa"/>
            <w:vAlign w:val="center"/>
            <w:tcPrChange w:id="52229" w:author="phuong vu" w:date="2018-11-15T18:24:00Z">
              <w:tcPr>
                <w:tcW w:w="1463" w:type="dxa"/>
                <w:gridSpan w:val="2"/>
              </w:tcPr>
            </w:tcPrChange>
          </w:tcPr>
          <w:p w14:paraId="0A32F2AC" w14:textId="024A5DA6" w:rsidR="00070151" w:rsidRPr="00070151" w:rsidRDefault="00070151">
            <w:pPr>
              <w:spacing w:line="276" w:lineRule="auto"/>
              <w:jc w:val="center"/>
              <w:rPr>
                <w:ins w:id="52230" w:author="phuong vu" w:date="2018-11-15T18:20:00Z"/>
                <w:lang w:val="en-US"/>
              </w:rPr>
              <w:pPrChange w:id="52231" w:author="phuong vu" w:date="2018-11-23T13:48:00Z">
                <w:pPr>
                  <w:jc w:val="left"/>
                </w:pPr>
              </w:pPrChange>
            </w:pPr>
            <w:ins w:id="52232" w:author="phuong vu" w:date="2018-11-15T18:25:00Z">
              <w:r w:rsidRPr="00070151">
                <w:rPr>
                  <w:lang w:val="en-US"/>
                </w:rPr>
                <w:t>X</w:t>
              </w:r>
            </w:ins>
          </w:p>
        </w:tc>
        <w:tc>
          <w:tcPr>
            <w:tcW w:w="1350" w:type="dxa"/>
            <w:vAlign w:val="center"/>
            <w:tcPrChange w:id="52233" w:author="phuong vu" w:date="2018-11-15T18:24:00Z">
              <w:tcPr>
                <w:tcW w:w="1463" w:type="dxa"/>
                <w:gridSpan w:val="2"/>
              </w:tcPr>
            </w:tcPrChange>
          </w:tcPr>
          <w:p w14:paraId="5F946AB4" w14:textId="79F76120" w:rsidR="00070151" w:rsidRPr="00070151" w:rsidRDefault="00070151">
            <w:pPr>
              <w:spacing w:line="276" w:lineRule="auto"/>
              <w:jc w:val="center"/>
              <w:rPr>
                <w:ins w:id="52234" w:author="phuong vu" w:date="2018-11-15T18:20:00Z"/>
                <w:lang w:val="en-US"/>
              </w:rPr>
              <w:pPrChange w:id="52235" w:author="phuong vu" w:date="2018-11-23T13:48:00Z">
                <w:pPr>
                  <w:jc w:val="left"/>
                </w:pPr>
              </w:pPrChange>
            </w:pPr>
            <w:ins w:id="52236" w:author="phuong vu" w:date="2018-11-15T18:25:00Z">
              <w:r w:rsidRPr="00070151">
                <w:rPr>
                  <w:lang w:val="en-US"/>
                </w:rPr>
                <w:t>X</w:t>
              </w:r>
            </w:ins>
          </w:p>
        </w:tc>
        <w:tc>
          <w:tcPr>
            <w:tcW w:w="1266" w:type="dxa"/>
            <w:vAlign w:val="center"/>
            <w:tcPrChange w:id="52237" w:author="phuong vu" w:date="2018-11-15T18:24:00Z">
              <w:tcPr>
                <w:tcW w:w="1463" w:type="dxa"/>
                <w:gridSpan w:val="2"/>
              </w:tcPr>
            </w:tcPrChange>
          </w:tcPr>
          <w:p w14:paraId="5BCE5A66" w14:textId="2255EED5" w:rsidR="00070151" w:rsidRPr="00070151" w:rsidRDefault="00070151">
            <w:pPr>
              <w:spacing w:line="276" w:lineRule="auto"/>
              <w:jc w:val="center"/>
              <w:rPr>
                <w:ins w:id="52238" w:author="phuong vu" w:date="2018-11-15T18:20:00Z"/>
                <w:lang w:val="en-US"/>
              </w:rPr>
              <w:pPrChange w:id="52239" w:author="phuong vu" w:date="2018-11-23T13:48:00Z">
                <w:pPr>
                  <w:jc w:val="left"/>
                </w:pPr>
              </w:pPrChange>
            </w:pPr>
            <w:ins w:id="52240" w:author="phuong vu" w:date="2018-11-15T18:25:00Z">
              <w:r w:rsidRPr="00070151">
                <w:rPr>
                  <w:lang w:val="en-US"/>
                </w:rPr>
                <w:t>X</w:t>
              </w:r>
            </w:ins>
          </w:p>
        </w:tc>
        <w:tc>
          <w:tcPr>
            <w:tcW w:w="1614" w:type="dxa"/>
            <w:vAlign w:val="center"/>
            <w:tcPrChange w:id="52241" w:author="phuong vu" w:date="2018-11-15T18:24:00Z">
              <w:tcPr>
                <w:tcW w:w="1463" w:type="dxa"/>
              </w:tcPr>
            </w:tcPrChange>
          </w:tcPr>
          <w:p w14:paraId="166EE12F" w14:textId="55B822A4" w:rsidR="00070151" w:rsidRPr="00070151" w:rsidRDefault="00070151">
            <w:pPr>
              <w:spacing w:line="276" w:lineRule="auto"/>
              <w:jc w:val="center"/>
              <w:rPr>
                <w:ins w:id="52242" w:author="phuong vu" w:date="2018-11-15T18:20:00Z"/>
                <w:lang w:val="en-US"/>
              </w:rPr>
              <w:pPrChange w:id="52243" w:author="phuong vu" w:date="2018-11-23T13:48:00Z">
                <w:pPr>
                  <w:jc w:val="left"/>
                </w:pPr>
              </w:pPrChange>
            </w:pPr>
            <w:ins w:id="52244" w:author="phuong vu" w:date="2018-11-15T18:25:00Z">
              <w:r w:rsidRPr="00070151">
                <w:rPr>
                  <w:lang w:val="en-US"/>
                </w:rPr>
                <w:t>X</w:t>
              </w:r>
            </w:ins>
          </w:p>
        </w:tc>
        <w:tc>
          <w:tcPr>
            <w:tcW w:w="1312" w:type="dxa"/>
            <w:vAlign w:val="center"/>
            <w:tcPrChange w:id="52245" w:author="phuong vu" w:date="2018-11-15T18:24:00Z">
              <w:tcPr>
                <w:tcW w:w="1463" w:type="dxa"/>
                <w:gridSpan w:val="2"/>
              </w:tcPr>
            </w:tcPrChange>
          </w:tcPr>
          <w:p w14:paraId="36C191A8" w14:textId="1415CF70" w:rsidR="00070151" w:rsidRPr="00070151" w:rsidRDefault="00070151">
            <w:pPr>
              <w:spacing w:line="276" w:lineRule="auto"/>
              <w:jc w:val="center"/>
              <w:rPr>
                <w:ins w:id="52246" w:author="phuong vu" w:date="2018-11-15T18:20:00Z"/>
                <w:lang w:val="en-US"/>
              </w:rPr>
              <w:pPrChange w:id="52247" w:author="phuong vu" w:date="2018-11-23T13:48:00Z">
                <w:pPr>
                  <w:jc w:val="left"/>
                </w:pPr>
              </w:pPrChange>
            </w:pPr>
            <w:ins w:id="52248" w:author="phuong vu" w:date="2018-11-15T18:25:00Z">
              <w:r w:rsidRPr="00070151">
                <w:rPr>
                  <w:lang w:val="en-US"/>
                </w:rPr>
                <w:t>X</w:t>
              </w:r>
            </w:ins>
          </w:p>
        </w:tc>
      </w:tr>
      <w:tr w:rsidR="00070151" w14:paraId="69ED388C" w14:textId="77777777" w:rsidTr="00070151">
        <w:trPr>
          <w:ins w:id="52249" w:author="phuong vu" w:date="2018-11-15T18:25:00Z"/>
        </w:trPr>
        <w:tc>
          <w:tcPr>
            <w:tcW w:w="1795" w:type="dxa"/>
          </w:tcPr>
          <w:p w14:paraId="445D97C5" w14:textId="5F056119" w:rsidR="00070151" w:rsidRPr="00070151" w:rsidRDefault="00070151">
            <w:pPr>
              <w:spacing w:line="276" w:lineRule="auto"/>
              <w:jc w:val="left"/>
              <w:rPr>
                <w:ins w:id="52250" w:author="phuong vu" w:date="2018-11-15T18:25:00Z"/>
                <w:lang w:val="en-US"/>
              </w:rPr>
            </w:pPr>
            <w:ins w:id="52251" w:author="phuong vu" w:date="2018-11-15T18:25:00Z">
              <w:r w:rsidRPr="00070151">
                <w:rPr>
                  <w:lang w:val="en-US"/>
                </w:rPr>
                <w:t>Người thực hiện</w:t>
              </w:r>
            </w:ins>
          </w:p>
        </w:tc>
        <w:tc>
          <w:tcPr>
            <w:tcW w:w="1440" w:type="dxa"/>
            <w:vAlign w:val="center"/>
          </w:tcPr>
          <w:p w14:paraId="55943FCD" w14:textId="77777777" w:rsidR="00070151" w:rsidRPr="00070151" w:rsidRDefault="00070151">
            <w:pPr>
              <w:spacing w:line="276" w:lineRule="auto"/>
              <w:jc w:val="center"/>
              <w:rPr>
                <w:ins w:id="52252" w:author="phuong vu" w:date="2018-11-15T18:25:00Z"/>
                <w:lang w:val="en-US"/>
              </w:rPr>
            </w:pPr>
          </w:p>
        </w:tc>
        <w:tc>
          <w:tcPr>
            <w:tcW w:w="1350" w:type="dxa"/>
            <w:vAlign w:val="center"/>
          </w:tcPr>
          <w:p w14:paraId="33607025" w14:textId="6C6ADF96" w:rsidR="00070151" w:rsidRPr="00070151" w:rsidRDefault="00070151">
            <w:pPr>
              <w:spacing w:line="276" w:lineRule="auto"/>
              <w:jc w:val="center"/>
              <w:rPr>
                <w:ins w:id="52253" w:author="phuong vu" w:date="2018-11-15T18:25:00Z"/>
                <w:lang w:val="en-US"/>
              </w:rPr>
            </w:pPr>
            <w:ins w:id="52254" w:author="phuong vu" w:date="2018-11-15T18:25:00Z">
              <w:r w:rsidRPr="00070151">
                <w:rPr>
                  <w:lang w:val="en-US"/>
                </w:rPr>
                <w:t>X</w:t>
              </w:r>
            </w:ins>
          </w:p>
        </w:tc>
        <w:tc>
          <w:tcPr>
            <w:tcW w:w="1266" w:type="dxa"/>
            <w:vAlign w:val="center"/>
          </w:tcPr>
          <w:p w14:paraId="15BAF8A9" w14:textId="77777777" w:rsidR="00070151" w:rsidRPr="00070151" w:rsidRDefault="00070151">
            <w:pPr>
              <w:spacing w:line="276" w:lineRule="auto"/>
              <w:jc w:val="center"/>
              <w:rPr>
                <w:ins w:id="52255" w:author="phuong vu" w:date="2018-11-15T18:25:00Z"/>
                <w:lang w:val="en-US"/>
              </w:rPr>
            </w:pPr>
          </w:p>
        </w:tc>
        <w:tc>
          <w:tcPr>
            <w:tcW w:w="1614" w:type="dxa"/>
            <w:vAlign w:val="center"/>
          </w:tcPr>
          <w:p w14:paraId="40E22E3B" w14:textId="77777777" w:rsidR="00070151" w:rsidRPr="00070151" w:rsidRDefault="00070151">
            <w:pPr>
              <w:spacing w:line="276" w:lineRule="auto"/>
              <w:jc w:val="center"/>
              <w:rPr>
                <w:ins w:id="52256" w:author="phuong vu" w:date="2018-11-15T18:25:00Z"/>
                <w:lang w:val="en-US"/>
              </w:rPr>
            </w:pPr>
          </w:p>
        </w:tc>
        <w:tc>
          <w:tcPr>
            <w:tcW w:w="1312" w:type="dxa"/>
            <w:vAlign w:val="center"/>
          </w:tcPr>
          <w:p w14:paraId="4014682C" w14:textId="77777777" w:rsidR="00070151" w:rsidRPr="00070151" w:rsidRDefault="00070151">
            <w:pPr>
              <w:spacing w:line="276" w:lineRule="auto"/>
              <w:jc w:val="center"/>
              <w:rPr>
                <w:ins w:id="52257" w:author="phuong vu" w:date="2018-11-15T18:25:00Z"/>
                <w:lang w:val="en-US"/>
              </w:rPr>
            </w:pPr>
          </w:p>
        </w:tc>
      </w:tr>
    </w:tbl>
    <w:p w14:paraId="57EE0DE9" w14:textId="718F75B6" w:rsidR="00297E5D" w:rsidDel="003210A0" w:rsidRDefault="00297E5D">
      <w:pPr>
        <w:spacing w:line="276" w:lineRule="auto"/>
        <w:rPr>
          <w:del w:id="52258" w:author="phuong vu" w:date="2018-11-23T10:50:00Z"/>
          <w:b/>
          <w:lang w:val="en-US"/>
        </w:rPr>
        <w:pPrChange w:id="52259" w:author="phuong vu" w:date="2018-11-23T13:48:00Z">
          <w:pPr/>
        </w:pPrChange>
      </w:pPr>
    </w:p>
    <w:p w14:paraId="27A3C346" w14:textId="121C12B3" w:rsidR="003210A0" w:rsidRDefault="003210A0">
      <w:pPr>
        <w:spacing w:line="276" w:lineRule="auto"/>
        <w:jc w:val="left"/>
        <w:rPr>
          <w:ins w:id="52260" w:author="Tran Huan" w:date="2018-11-26T13:54:00Z"/>
          <w:b/>
          <w:lang w:val="en-US"/>
        </w:rPr>
        <w:pPrChange w:id="52261" w:author="phuong vu" w:date="2018-11-23T13:48:00Z">
          <w:pPr>
            <w:pStyle w:val="ListParagraph"/>
            <w:numPr>
              <w:numId w:val="49"/>
            </w:numPr>
            <w:ind w:left="1080" w:hanging="360"/>
            <w:jc w:val="left"/>
          </w:pPr>
        </w:pPrChange>
      </w:pPr>
    </w:p>
    <w:p w14:paraId="5A061C1E" w14:textId="4115322F" w:rsidR="003210A0" w:rsidRDefault="003210A0">
      <w:pPr>
        <w:spacing w:line="276" w:lineRule="auto"/>
        <w:jc w:val="left"/>
        <w:rPr>
          <w:ins w:id="52262" w:author="Tran Huan" w:date="2018-11-26T13:54:00Z"/>
          <w:b/>
          <w:lang w:val="en-US"/>
        </w:rPr>
        <w:pPrChange w:id="52263" w:author="phuong vu" w:date="2018-11-23T13:48:00Z">
          <w:pPr>
            <w:pStyle w:val="ListParagraph"/>
            <w:numPr>
              <w:numId w:val="49"/>
            </w:numPr>
            <w:ind w:left="1080" w:hanging="360"/>
            <w:jc w:val="left"/>
          </w:pPr>
        </w:pPrChange>
      </w:pPr>
    </w:p>
    <w:p w14:paraId="65331415" w14:textId="79BD77F6" w:rsidR="003210A0" w:rsidRDefault="003210A0">
      <w:pPr>
        <w:spacing w:line="276" w:lineRule="auto"/>
        <w:jc w:val="left"/>
        <w:rPr>
          <w:ins w:id="52264" w:author="Tran Huan" w:date="2018-11-26T13:54:00Z"/>
          <w:b/>
          <w:lang w:val="en-US"/>
        </w:rPr>
        <w:pPrChange w:id="52265" w:author="phuong vu" w:date="2018-11-23T13:48:00Z">
          <w:pPr>
            <w:pStyle w:val="ListParagraph"/>
            <w:numPr>
              <w:numId w:val="49"/>
            </w:numPr>
            <w:ind w:left="1080" w:hanging="360"/>
            <w:jc w:val="left"/>
          </w:pPr>
        </w:pPrChange>
      </w:pPr>
    </w:p>
    <w:p w14:paraId="74B00828" w14:textId="45F8E7CC" w:rsidR="003210A0" w:rsidRDefault="003210A0">
      <w:pPr>
        <w:spacing w:line="276" w:lineRule="auto"/>
        <w:jc w:val="left"/>
        <w:rPr>
          <w:ins w:id="52266" w:author="Tran Huan" w:date="2018-11-26T13:54:00Z"/>
          <w:b/>
          <w:lang w:val="en-US"/>
        </w:rPr>
        <w:pPrChange w:id="52267" w:author="phuong vu" w:date="2018-11-23T13:48:00Z">
          <w:pPr>
            <w:pStyle w:val="ListParagraph"/>
            <w:numPr>
              <w:numId w:val="49"/>
            </w:numPr>
            <w:ind w:left="1080" w:hanging="360"/>
            <w:jc w:val="left"/>
          </w:pPr>
        </w:pPrChange>
      </w:pPr>
    </w:p>
    <w:p w14:paraId="78E16987" w14:textId="25EDC337" w:rsidR="003210A0" w:rsidRDefault="003210A0">
      <w:pPr>
        <w:spacing w:line="276" w:lineRule="auto"/>
        <w:jc w:val="left"/>
        <w:rPr>
          <w:ins w:id="52268" w:author="Tran Huan" w:date="2018-11-26T13:54:00Z"/>
          <w:b/>
          <w:lang w:val="en-US"/>
        </w:rPr>
        <w:pPrChange w:id="52269" w:author="phuong vu" w:date="2018-11-23T13:48:00Z">
          <w:pPr>
            <w:pStyle w:val="ListParagraph"/>
            <w:numPr>
              <w:numId w:val="49"/>
            </w:numPr>
            <w:ind w:left="1080" w:hanging="360"/>
            <w:jc w:val="left"/>
          </w:pPr>
        </w:pPrChange>
      </w:pPr>
    </w:p>
    <w:p w14:paraId="2D66DAF7" w14:textId="2FEA0337" w:rsidR="003210A0" w:rsidRDefault="003210A0">
      <w:pPr>
        <w:spacing w:line="276" w:lineRule="auto"/>
        <w:jc w:val="left"/>
        <w:rPr>
          <w:ins w:id="52270" w:author="Tran Huan" w:date="2018-11-26T13:54:00Z"/>
          <w:b/>
          <w:lang w:val="en-US"/>
        </w:rPr>
        <w:pPrChange w:id="52271" w:author="phuong vu" w:date="2018-11-23T13:48:00Z">
          <w:pPr>
            <w:pStyle w:val="ListParagraph"/>
            <w:numPr>
              <w:numId w:val="49"/>
            </w:numPr>
            <w:ind w:left="1080" w:hanging="360"/>
            <w:jc w:val="left"/>
          </w:pPr>
        </w:pPrChange>
      </w:pPr>
    </w:p>
    <w:p w14:paraId="3F8A11D3" w14:textId="6DA3C53B" w:rsidR="003210A0" w:rsidRDefault="003210A0">
      <w:pPr>
        <w:spacing w:line="276" w:lineRule="auto"/>
        <w:jc w:val="left"/>
        <w:rPr>
          <w:ins w:id="52272" w:author="Tran Huan" w:date="2018-11-26T13:54:00Z"/>
          <w:b/>
          <w:lang w:val="en-US"/>
        </w:rPr>
        <w:pPrChange w:id="52273" w:author="phuong vu" w:date="2018-11-23T13:48:00Z">
          <w:pPr>
            <w:pStyle w:val="ListParagraph"/>
            <w:numPr>
              <w:numId w:val="49"/>
            </w:numPr>
            <w:ind w:left="1080" w:hanging="360"/>
            <w:jc w:val="left"/>
          </w:pPr>
        </w:pPrChange>
      </w:pPr>
    </w:p>
    <w:p w14:paraId="3ED24798" w14:textId="61E0F4E8" w:rsidR="003210A0" w:rsidRDefault="003210A0">
      <w:pPr>
        <w:spacing w:line="276" w:lineRule="auto"/>
        <w:jc w:val="left"/>
        <w:rPr>
          <w:ins w:id="52274" w:author="Tran Huan" w:date="2018-11-26T13:54:00Z"/>
          <w:b/>
          <w:lang w:val="en-US"/>
        </w:rPr>
        <w:pPrChange w:id="52275" w:author="phuong vu" w:date="2018-11-23T13:48:00Z">
          <w:pPr>
            <w:pStyle w:val="ListParagraph"/>
            <w:numPr>
              <w:numId w:val="49"/>
            </w:numPr>
            <w:ind w:left="1080" w:hanging="360"/>
            <w:jc w:val="left"/>
          </w:pPr>
        </w:pPrChange>
      </w:pPr>
    </w:p>
    <w:p w14:paraId="0E2048DE" w14:textId="65D33519" w:rsidR="003210A0" w:rsidRDefault="003210A0">
      <w:pPr>
        <w:spacing w:line="276" w:lineRule="auto"/>
        <w:jc w:val="left"/>
        <w:rPr>
          <w:ins w:id="52276" w:author="Tran Huan" w:date="2018-11-26T13:54:00Z"/>
          <w:b/>
          <w:lang w:val="en-US"/>
        </w:rPr>
        <w:pPrChange w:id="52277" w:author="phuong vu" w:date="2018-11-23T13:48:00Z">
          <w:pPr>
            <w:pStyle w:val="ListParagraph"/>
            <w:numPr>
              <w:numId w:val="49"/>
            </w:numPr>
            <w:ind w:left="1080" w:hanging="360"/>
            <w:jc w:val="left"/>
          </w:pPr>
        </w:pPrChange>
      </w:pPr>
    </w:p>
    <w:p w14:paraId="72A8EED3" w14:textId="78DE3F96" w:rsidR="003210A0" w:rsidRDefault="003210A0">
      <w:pPr>
        <w:spacing w:line="276" w:lineRule="auto"/>
        <w:jc w:val="left"/>
        <w:rPr>
          <w:ins w:id="52278" w:author="Tran Huan" w:date="2018-11-26T13:54:00Z"/>
          <w:b/>
          <w:lang w:val="en-US"/>
        </w:rPr>
        <w:pPrChange w:id="52279" w:author="phuong vu" w:date="2018-11-23T13:48:00Z">
          <w:pPr>
            <w:pStyle w:val="ListParagraph"/>
            <w:numPr>
              <w:numId w:val="49"/>
            </w:numPr>
            <w:ind w:left="1080" w:hanging="360"/>
            <w:jc w:val="left"/>
          </w:pPr>
        </w:pPrChange>
      </w:pPr>
    </w:p>
    <w:p w14:paraId="013A52C2" w14:textId="62936318" w:rsidR="003210A0" w:rsidRDefault="003210A0">
      <w:pPr>
        <w:spacing w:line="276" w:lineRule="auto"/>
        <w:jc w:val="left"/>
        <w:rPr>
          <w:ins w:id="52280" w:author="Tran Huan" w:date="2018-11-26T13:54:00Z"/>
          <w:b/>
          <w:lang w:val="en-US"/>
        </w:rPr>
        <w:pPrChange w:id="52281" w:author="phuong vu" w:date="2018-11-23T13:48:00Z">
          <w:pPr>
            <w:pStyle w:val="ListParagraph"/>
            <w:numPr>
              <w:numId w:val="49"/>
            </w:numPr>
            <w:ind w:left="1080" w:hanging="360"/>
            <w:jc w:val="left"/>
          </w:pPr>
        </w:pPrChange>
      </w:pPr>
    </w:p>
    <w:p w14:paraId="4B4D6A02" w14:textId="1C69ADB9" w:rsidR="003210A0" w:rsidRDefault="003210A0">
      <w:pPr>
        <w:spacing w:line="276" w:lineRule="auto"/>
        <w:jc w:val="left"/>
        <w:rPr>
          <w:ins w:id="52282" w:author="Tran Huan" w:date="2018-11-26T13:54:00Z"/>
          <w:b/>
          <w:lang w:val="en-US"/>
        </w:rPr>
        <w:pPrChange w:id="52283" w:author="phuong vu" w:date="2018-11-23T13:48:00Z">
          <w:pPr>
            <w:pStyle w:val="ListParagraph"/>
            <w:numPr>
              <w:numId w:val="49"/>
            </w:numPr>
            <w:ind w:left="1080" w:hanging="360"/>
            <w:jc w:val="left"/>
          </w:pPr>
        </w:pPrChange>
      </w:pPr>
    </w:p>
    <w:p w14:paraId="1D3A5858" w14:textId="6EE6EF97" w:rsidR="003210A0" w:rsidRDefault="003210A0">
      <w:pPr>
        <w:spacing w:line="276" w:lineRule="auto"/>
        <w:jc w:val="left"/>
        <w:rPr>
          <w:ins w:id="52284" w:author="Tran Huan" w:date="2018-11-26T13:54:00Z"/>
          <w:b/>
          <w:lang w:val="en-US"/>
        </w:rPr>
        <w:pPrChange w:id="52285" w:author="phuong vu" w:date="2018-11-23T13:48:00Z">
          <w:pPr>
            <w:pStyle w:val="ListParagraph"/>
            <w:numPr>
              <w:numId w:val="49"/>
            </w:numPr>
            <w:ind w:left="1080" w:hanging="360"/>
            <w:jc w:val="left"/>
          </w:pPr>
        </w:pPrChange>
      </w:pPr>
    </w:p>
    <w:p w14:paraId="2C8256B0" w14:textId="3A98CEF0" w:rsidR="003210A0" w:rsidRDefault="003210A0">
      <w:pPr>
        <w:spacing w:line="276" w:lineRule="auto"/>
        <w:jc w:val="left"/>
        <w:rPr>
          <w:ins w:id="52286" w:author="Tran Huan" w:date="2018-11-26T13:54:00Z"/>
          <w:b/>
          <w:lang w:val="en-US"/>
        </w:rPr>
        <w:pPrChange w:id="52287" w:author="phuong vu" w:date="2018-11-23T13:48:00Z">
          <w:pPr>
            <w:pStyle w:val="ListParagraph"/>
            <w:numPr>
              <w:numId w:val="49"/>
            </w:numPr>
            <w:ind w:left="1080" w:hanging="360"/>
            <w:jc w:val="left"/>
          </w:pPr>
        </w:pPrChange>
      </w:pPr>
    </w:p>
    <w:p w14:paraId="13479413" w14:textId="7E3F1465" w:rsidR="003210A0" w:rsidRDefault="003210A0">
      <w:pPr>
        <w:spacing w:line="276" w:lineRule="auto"/>
        <w:jc w:val="left"/>
        <w:rPr>
          <w:ins w:id="52288" w:author="Tran Huan" w:date="2018-11-26T13:54:00Z"/>
          <w:b/>
          <w:lang w:val="en-US"/>
        </w:rPr>
        <w:pPrChange w:id="52289" w:author="phuong vu" w:date="2018-11-23T13:48:00Z">
          <w:pPr>
            <w:pStyle w:val="ListParagraph"/>
            <w:numPr>
              <w:numId w:val="49"/>
            </w:numPr>
            <w:ind w:left="1080" w:hanging="360"/>
            <w:jc w:val="left"/>
          </w:pPr>
        </w:pPrChange>
      </w:pPr>
    </w:p>
    <w:p w14:paraId="0F39B32F" w14:textId="2F99D208" w:rsidR="00C51F17" w:rsidRPr="00751AC2" w:rsidDel="00492B70" w:rsidRDefault="00C51F17">
      <w:pPr>
        <w:spacing w:line="276" w:lineRule="auto"/>
        <w:rPr>
          <w:del w:id="52290" w:author="phuong vu" w:date="2018-11-23T10:50:00Z"/>
        </w:rPr>
        <w:pPrChange w:id="52291" w:author="phuong vu" w:date="2018-11-23T13:48:00Z">
          <w:pPr/>
        </w:pPrChange>
      </w:pPr>
    </w:p>
    <w:p w14:paraId="339BB943" w14:textId="77777777" w:rsidR="00C51F17" w:rsidRPr="00751AC2" w:rsidDel="00492B70" w:rsidRDefault="00C51F17">
      <w:pPr>
        <w:spacing w:line="276" w:lineRule="auto"/>
        <w:rPr>
          <w:del w:id="52292" w:author="phuong vu" w:date="2018-11-23T10:50:00Z"/>
        </w:rPr>
        <w:pPrChange w:id="52293" w:author="phuong vu" w:date="2018-11-23T13:48:00Z">
          <w:pPr/>
        </w:pPrChange>
      </w:pPr>
    </w:p>
    <w:p w14:paraId="781F191A" w14:textId="77777777" w:rsidR="00C51F17" w:rsidRPr="00751AC2" w:rsidDel="00492B70" w:rsidRDefault="00C51F17">
      <w:pPr>
        <w:spacing w:line="276" w:lineRule="auto"/>
        <w:rPr>
          <w:del w:id="52294" w:author="phuong vu" w:date="2018-11-23T10:50:00Z"/>
        </w:rPr>
        <w:pPrChange w:id="52295" w:author="phuong vu" w:date="2018-11-23T13:48:00Z">
          <w:pPr/>
        </w:pPrChange>
      </w:pPr>
    </w:p>
    <w:p w14:paraId="5C12EB83" w14:textId="77777777" w:rsidR="00C51F17" w:rsidRPr="00751AC2" w:rsidRDefault="00C51F17">
      <w:pPr>
        <w:spacing w:line="276" w:lineRule="auto"/>
        <w:pPrChange w:id="52296" w:author="phuong vu" w:date="2018-11-23T13:48:00Z">
          <w:pPr/>
        </w:pPrChange>
      </w:pPr>
    </w:p>
    <w:p w14:paraId="0032DDA9" w14:textId="05F2065F" w:rsidR="00C51F17" w:rsidRPr="00751AC2" w:rsidDel="009F57D7" w:rsidRDefault="00C51F17">
      <w:pPr>
        <w:pStyle w:val="Style1"/>
        <w:spacing w:line="276" w:lineRule="auto"/>
        <w:rPr>
          <w:del w:id="52297" w:author="phuong vu" w:date="2018-11-15T18:18:00Z"/>
        </w:rPr>
        <w:pPrChange w:id="52298" w:author="phuong vu" w:date="2018-11-23T13:48:00Z">
          <w:pPr/>
        </w:pPrChange>
      </w:pPr>
      <w:del w:id="52299" w:author="phuong vu" w:date="2018-11-23T10:50:00Z">
        <w:r w:rsidRPr="008904F6" w:rsidDel="00492B70">
          <w:rPr>
            <w:strike/>
          </w:rPr>
          <w:br w:type="page"/>
        </w:r>
      </w:del>
      <w:bookmarkStart w:id="52300" w:name="_Hlk530052769"/>
      <w:del w:id="52301" w:author="phuong vu" w:date="2018-11-15T18:18:00Z">
        <w:r w:rsidRPr="008904F6" w:rsidDel="009F57D7">
          <w:delText>DATE</w:delText>
        </w:r>
        <w:r w:rsidRPr="00751AC2" w:rsidDel="009F57D7">
          <w:delText>(</w:delText>
        </w:r>
        <w:r w:rsidRPr="008904F6" w:rsidDel="009F57D7">
          <w:rPr>
            <w:u w:val="single"/>
          </w:rPr>
          <w:delText>DATE_AD</w:delText>
        </w:r>
        <w:r w:rsidRPr="00751AC2" w:rsidDel="009F57D7">
          <w:delText>)</w:delText>
        </w:r>
      </w:del>
    </w:p>
    <w:p w14:paraId="3A6E5065" w14:textId="37EADEC9" w:rsidR="00C51F17" w:rsidRPr="00751AC2" w:rsidDel="009F57D7" w:rsidRDefault="00C51F17">
      <w:pPr>
        <w:pStyle w:val="Style1"/>
        <w:spacing w:line="276" w:lineRule="auto"/>
        <w:rPr>
          <w:del w:id="52302" w:author="phuong vu" w:date="2018-11-15T18:18:00Z"/>
        </w:rPr>
        <w:pPrChange w:id="52303" w:author="phuong vu" w:date="2018-11-23T13:48:00Z">
          <w:pPr>
            <w:pStyle w:val="ListParagraph"/>
            <w:numPr>
              <w:numId w:val="44"/>
            </w:numPr>
            <w:ind w:hanging="360"/>
          </w:pPr>
        </w:pPrChange>
      </w:pPr>
      <w:del w:id="52304" w:author="phuong vu" w:date="2018-11-15T18:18:00Z">
        <w:r w:rsidRPr="008904F6" w:rsidDel="009F57D7">
          <w:delText xml:space="preserve">PRODUCT_TYPE </w:delText>
        </w:r>
        <w:r w:rsidRPr="00751AC2" w:rsidDel="009F57D7">
          <w:delText>(</w:delText>
        </w:r>
        <w:r w:rsidDel="009F57D7">
          <w:delText>#</w:delText>
        </w:r>
        <w:r w:rsidRPr="008904F6" w:rsidDel="009F57D7">
          <w:rPr>
            <w:u w:val="single"/>
          </w:rPr>
          <w:delText>ID</w:delText>
        </w:r>
        <w:r w:rsidRPr="00751AC2" w:rsidDel="009F57D7">
          <w:delText>, PRODUCT_TYPE_NAME, STATUS)</w:delText>
        </w:r>
      </w:del>
    </w:p>
    <w:p w14:paraId="350F0EC8" w14:textId="2584E3F6" w:rsidR="00C51F17" w:rsidRPr="00751AC2" w:rsidDel="009F57D7" w:rsidRDefault="00C51F17">
      <w:pPr>
        <w:pStyle w:val="Style1"/>
        <w:spacing w:line="276" w:lineRule="auto"/>
        <w:rPr>
          <w:del w:id="52305" w:author="phuong vu" w:date="2018-11-15T18:18:00Z"/>
        </w:rPr>
        <w:pPrChange w:id="52306" w:author="phuong vu" w:date="2018-11-23T13:48:00Z">
          <w:pPr>
            <w:pStyle w:val="ListParagraph"/>
            <w:numPr>
              <w:numId w:val="44"/>
            </w:numPr>
            <w:ind w:hanging="360"/>
          </w:pPr>
        </w:pPrChange>
      </w:pPr>
      <w:del w:id="52307" w:author="phuong vu" w:date="2018-11-15T18:18:00Z">
        <w:r w:rsidRPr="008904F6" w:rsidDel="009F57D7">
          <w:delText>PRODUCT (#</w:delText>
        </w:r>
        <w:r w:rsidRPr="008904F6" w:rsidDel="009F57D7">
          <w:rPr>
            <w:u w:val="single"/>
          </w:rPr>
          <w:delText>ID</w:delText>
        </w:r>
        <w:r w:rsidDel="009F57D7">
          <w:delText xml:space="preserve">, PRODUC_NAME, SHORT_DESC, </w:delText>
        </w:r>
        <w:r w:rsidRPr="008904F6" w:rsidDel="009F57D7">
          <w:rPr>
            <w:i/>
          </w:rPr>
          <w:delText>PRODUCT_AVATAR</w:delText>
        </w:r>
        <w:r w:rsidDel="009F57D7">
          <w:delText xml:space="preserve">, STATUS, </w:delText>
        </w:r>
        <w:r w:rsidRPr="008904F6" w:rsidDel="009F57D7">
          <w:rPr>
            <w:i/>
          </w:rPr>
          <w:delText>PRODUCT_TYPE_ID</w:delText>
        </w:r>
        <w:r w:rsidRPr="008904F6" w:rsidDel="009F57D7">
          <w:delText>)</w:delText>
        </w:r>
      </w:del>
    </w:p>
    <w:p w14:paraId="1DB6D996" w14:textId="49468C93" w:rsidR="00C51F17" w:rsidRPr="008904F6" w:rsidDel="009F57D7" w:rsidRDefault="00C51F17">
      <w:pPr>
        <w:pStyle w:val="Style1"/>
        <w:spacing w:line="276" w:lineRule="auto"/>
        <w:rPr>
          <w:del w:id="52308" w:author="phuong vu" w:date="2018-11-15T18:18:00Z"/>
          <w:lang w:val="fr-FR"/>
        </w:rPr>
        <w:pPrChange w:id="52309" w:author="phuong vu" w:date="2018-11-23T13:48:00Z">
          <w:pPr>
            <w:pStyle w:val="ListParagraph"/>
            <w:numPr>
              <w:numId w:val="44"/>
            </w:numPr>
            <w:ind w:hanging="360"/>
          </w:pPr>
        </w:pPrChange>
      </w:pPr>
      <w:del w:id="52310" w:author="phuong vu" w:date="2018-11-15T18:18:00Z">
        <w:r w:rsidRPr="008904F6" w:rsidDel="009F57D7">
          <w:rPr>
            <w:lang w:val="fr-FR"/>
          </w:rPr>
          <w:delText>SERVICE_TYPE (#</w:delText>
        </w:r>
        <w:r w:rsidRPr="008904F6" w:rsidDel="009F57D7">
          <w:rPr>
            <w:u w:val="single"/>
            <w:lang w:val="fr-FR"/>
          </w:rPr>
          <w:delText>ID</w:delText>
        </w:r>
        <w:r w:rsidRPr="008904F6" w:rsidDel="009F57D7">
          <w:rPr>
            <w:lang w:val="fr-FR"/>
          </w:rPr>
          <w:delText xml:space="preserve">, SERVICE_TYPE_NAME, SERVICE_TYPE_DESC, STATUS, </w:delText>
        </w:r>
        <w:r w:rsidRPr="008904F6" w:rsidDel="009F57D7">
          <w:rPr>
            <w:i/>
            <w:lang w:val="fr-FR"/>
          </w:rPr>
          <w:delText>SERVICE_TYPE_AVATAR</w:delText>
        </w:r>
        <w:r w:rsidRPr="008904F6" w:rsidDel="009F57D7">
          <w:rPr>
            <w:lang w:val="fr-FR"/>
          </w:rPr>
          <w:delText>)</w:delText>
        </w:r>
      </w:del>
    </w:p>
    <w:p w14:paraId="0AC61B8C" w14:textId="0FAFF626" w:rsidR="00C51F17" w:rsidRPr="008904F6" w:rsidDel="009F57D7" w:rsidRDefault="00C51F17">
      <w:pPr>
        <w:pStyle w:val="Style1"/>
        <w:spacing w:line="276" w:lineRule="auto"/>
        <w:rPr>
          <w:del w:id="52311" w:author="phuong vu" w:date="2018-11-15T18:18:00Z"/>
          <w:lang w:val="fr-FR"/>
        </w:rPr>
        <w:pPrChange w:id="52312" w:author="phuong vu" w:date="2018-11-23T13:48:00Z">
          <w:pPr>
            <w:pStyle w:val="ListParagraph"/>
            <w:numPr>
              <w:numId w:val="44"/>
            </w:numPr>
            <w:ind w:hanging="360"/>
          </w:pPr>
        </w:pPrChange>
      </w:pPr>
      <w:del w:id="52313" w:author="phuong vu" w:date="2018-11-15T18:18:00Z">
        <w:r w:rsidRPr="008904F6" w:rsidDel="009F57D7">
          <w:rPr>
            <w:lang w:val="fr-FR"/>
          </w:rPr>
          <w:delText>SERVICE_TYPE_BRANCH (</w:delText>
        </w:r>
        <w:r w:rsidRPr="008904F6" w:rsidDel="009F57D7">
          <w:rPr>
            <w:u w:val="single"/>
            <w:lang w:val="fr-FR"/>
          </w:rPr>
          <w:delText>#ID, #SERVICE_TYPE_ID</w:delText>
        </w:r>
        <w:r w:rsidDel="009F57D7">
          <w:delText xml:space="preserve">, </w:delText>
        </w:r>
        <w:r w:rsidRPr="008904F6" w:rsidDel="009F57D7">
          <w:rPr>
            <w:u w:val="single"/>
          </w:rPr>
          <w:delText>#BRANCH_ID</w:delText>
        </w:r>
        <w:r w:rsidDel="009F57D7">
          <w:delText>, STATUS</w:delText>
        </w:r>
        <w:r w:rsidRPr="008904F6" w:rsidDel="009F57D7">
          <w:rPr>
            <w:lang w:val="fr-FR"/>
          </w:rPr>
          <w:delText>)</w:delText>
        </w:r>
      </w:del>
    </w:p>
    <w:p w14:paraId="6D1B8B58" w14:textId="72B10FF1" w:rsidR="00C51F17" w:rsidRPr="00E02EEE" w:rsidDel="009F57D7" w:rsidRDefault="00C51F17">
      <w:pPr>
        <w:pStyle w:val="Style1"/>
        <w:spacing w:line="276" w:lineRule="auto"/>
        <w:rPr>
          <w:del w:id="52314" w:author="phuong vu" w:date="2018-11-15T18:18:00Z"/>
        </w:rPr>
        <w:pPrChange w:id="52315" w:author="phuong vu" w:date="2018-11-23T13:48:00Z">
          <w:pPr>
            <w:pStyle w:val="ListParagraph"/>
            <w:numPr>
              <w:numId w:val="44"/>
            </w:numPr>
            <w:ind w:hanging="360"/>
          </w:pPr>
        </w:pPrChange>
      </w:pPr>
      <w:del w:id="52316" w:author="phuong vu" w:date="2018-11-15T18:18:00Z">
        <w:r w:rsidRPr="008904F6" w:rsidDel="009F57D7">
          <w:rPr>
            <w:lang w:val="fr-FR"/>
          </w:rPr>
          <w:delText>POST (</w:delText>
        </w:r>
        <w:r w:rsidRPr="008904F6" w:rsidDel="009F57D7">
          <w:rPr>
            <w:u w:val="single"/>
            <w:lang w:val="fr-FR"/>
          </w:rPr>
          <w:delText>#ID</w:delText>
        </w:r>
        <w:r w:rsidDel="009F57D7">
          <w:delText>, HEADLINE, BODY, HEADER_IMAGE_FILE)</w:delText>
        </w:r>
      </w:del>
    </w:p>
    <w:p w14:paraId="54BDA5BB" w14:textId="6FE15013" w:rsidR="00C51F17" w:rsidRPr="008904F6" w:rsidDel="009F57D7" w:rsidRDefault="00C51F17">
      <w:pPr>
        <w:pStyle w:val="Style1"/>
        <w:spacing w:line="276" w:lineRule="auto"/>
        <w:rPr>
          <w:del w:id="52317" w:author="phuong vu" w:date="2018-11-15T18:18:00Z"/>
          <w:lang w:val="fr-FR"/>
        </w:rPr>
        <w:pPrChange w:id="52318" w:author="phuong vu" w:date="2018-11-23T13:48:00Z">
          <w:pPr>
            <w:pStyle w:val="ListParagraph"/>
            <w:numPr>
              <w:numId w:val="44"/>
            </w:numPr>
            <w:ind w:hanging="360"/>
          </w:pPr>
        </w:pPrChange>
      </w:pPr>
      <w:del w:id="52319" w:author="phuong vu" w:date="2018-11-15T18:18:00Z">
        <w:r w:rsidRPr="008904F6" w:rsidDel="009F57D7">
          <w:rPr>
            <w:lang w:val="fr-FR"/>
          </w:rPr>
          <w:delText>TIME_SCHEDULE (</w:delText>
        </w:r>
        <w:r w:rsidRPr="008904F6" w:rsidDel="009F57D7">
          <w:rPr>
            <w:u w:val="single"/>
            <w:lang w:val="fr-FR"/>
          </w:rPr>
          <w:delText>#ID</w:delText>
        </w:r>
        <w:r w:rsidDel="009F57D7">
          <w:delText>, TIME_SCHEDULE_NO, TIME_START, TIME_END, STATUS</w:delText>
        </w:r>
        <w:r w:rsidRPr="008904F6" w:rsidDel="009F57D7">
          <w:rPr>
            <w:lang w:val="fr-FR"/>
          </w:rPr>
          <w:delText>)</w:delText>
        </w:r>
      </w:del>
    </w:p>
    <w:p w14:paraId="0A8BCD08" w14:textId="741327DE" w:rsidR="00C51F17" w:rsidRPr="00751AC2" w:rsidDel="009F57D7" w:rsidRDefault="00C51F17">
      <w:pPr>
        <w:pStyle w:val="Style1"/>
        <w:spacing w:line="276" w:lineRule="auto"/>
        <w:rPr>
          <w:del w:id="52320" w:author="phuong vu" w:date="2018-11-15T18:18:00Z"/>
        </w:rPr>
        <w:pPrChange w:id="52321" w:author="phuong vu" w:date="2018-11-23T13:48:00Z">
          <w:pPr>
            <w:pStyle w:val="ListParagraph"/>
            <w:numPr>
              <w:numId w:val="44"/>
            </w:numPr>
            <w:ind w:hanging="360"/>
          </w:pPr>
        </w:pPrChange>
      </w:pPr>
      <w:del w:id="52322" w:author="phuong vu" w:date="2018-11-15T18:18:00Z">
        <w:r w:rsidRPr="008904F6" w:rsidDel="009F57D7">
          <w:delText xml:space="preserve">LABEL </w:delText>
        </w:r>
        <w:r w:rsidRPr="00751AC2" w:rsidDel="009F57D7">
          <w:delText>(</w:delText>
        </w:r>
        <w:r w:rsidRPr="008904F6" w:rsidDel="009F57D7">
          <w:rPr>
            <w:u w:val="single"/>
          </w:rPr>
          <w:delText>#ID</w:delText>
        </w:r>
        <w:r w:rsidDel="009F57D7">
          <w:delText>, LABEL_NAME, STATUS</w:delText>
        </w:r>
        <w:r w:rsidRPr="00751AC2" w:rsidDel="009F57D7">
          <w:delText>)</w:delText>
        </w:r>
      </w:del>
    </w:p>
    <w:p w14:paraId="30455412" w14:textId="6D323A20" w:rsidR="00C51F17" w:rsidRPr="00751AC2" w:rsidDel="009F57D7" w:rsidRDefault="00C51F17">
      <w:pPr>
        <w:pStyle w:val="Style1"/>
        <w:spacing w:line="276" w:lineRule="auto"/>
        <w:rPr>
          <w:del w:id="52323" w:author="phuong vu" w:date="2018-11-15T18:18:00Z"/>
        </w:rPr>
        <w:pPrChange w:id="52324" w:author="phuong vu" w:date="2018-11-23T13:48:00Z">
          <w:pPr>
            <w:pStyle w:val="ListParagraph"/>
            <w:numPr>
              <w:numId w:val="44"/>
            </w:numPr>
            <w:ind w:hanging="360"/>
          </w:pPr>
        </w:pPrChange>
      </w:pPr>
      <w:del w:id="52325" w:author="phuong vu" w:date="2018-11-15T18:18:00Z">
        <w:r w:rsidRPr="008904F6" w:rsidDel="009F57D7">
          <w:delText xml:space="preserve">UNIT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UNIT_NAME, STATUS</w:delText>
        </w:r>
        <w:r w:rsidRPr="00751AC2" w:rsidDel="009F57D7">
          <w:delText>)</w:delText>
        </w:r>
      </w:del>
    </w:p>
    <w:p w14:paraId="6EB6F7CD" w14:textId="0C11DC10" w:rsidR="00C51F17" w:rsidRPr="008904F6" w:rsidDel="009F57D7" w:rsidRDefault="00C51F17">
      <w:pPr>
        <w:pStyle w:val="Style1"/>
        <w:spacing w:line="276" w:lineRule="auto"/>
        <w:rPr>
          <w:del w:id="52326" w:author="phuong vu" w:date="2018-11-15T18:18:00Z"/>
          <w:lang w:val="fr-FR"/>
        </w:rPr>
        <w:pPrChange w:id="52327" w:author="phuong vu" w:date="2018-11-23T13:48:00Z">
          <w:pPr>
            <w:pStyle w:val="ListParagraph"/>
            <w:numPr>
              <w:numId w:val="44"/>
            </w:numPr>
            <w:ind w:hanging="360"/>
          </w:pPr>
        </w:pPrChange>
      </w:pPr>
      <w:del w:id="52328" w:author="phuong vu" w:date="2018-11-15T18:18:00Z">
        <w:r w:rsidRPr="008904F6" w:rsidDel="009F57D7">
          <w:rPr>
            <w:lang w:val="fr-FR"/>
          </w:rPr>
          <w:delText>MATERIAL (#</w:delText>
        </w:r>
        <w:r w:rsidRPr="008904F6" w:rsidDel="009F57D7">
          <w:rPr>
            <w:u w:val="single"/>
            <w:lang w:val="fr-FR"/>
          </w:rPr>
          <w:delText>ID</w:delText>
        </w:r>
        <w:r w:rsidRPr="008904F6" w:rsidDel="009F57D7">
          <w:rPr>
            <w:lang w:val="fr-FR"/>
          </w:rPr>
          <w:delText>, MATERIAL_NAME, STATUS)</w:delText>
        </w:r>
      </w:del>
    </w:p>
    <w:p w14:paraId="7C4D5553" w14:textId="1751B0B0" w:rsidR="00C51F17" w:rsidRPr="008904F6" w:rsidDel="009F57D7" w:rsidRDefault="00C51F17">
      <w:pPr>
        <w:pStyle w:val="Style1"/>
        <w:spacing w:line="276" w:lineRule="auto"/>
        <w:rPr>
          <w:del w:id="52329" w:author="phuong vu" w:date="2018-11-15T18:18:00Z"/>
          <w:lang w:val="fr-FR"/>
        </w:rPr>
        <w:pPrChange w:id="52330" w:author="phuong vu" w:date="2018-11-23T13:48:00Z">
          <w:pPr>
            <w:pStyle w:val="ListParagraph"/>
            <w:numPr>
              <w:numId w:val="44"/>
            </w:numPr>
            <w:ind w:hanging="360"/>
          </w:pPr>
        </w:pPrChange>
      </w:pPr>
      <w:del w:id="52331" w:author="phuong vu" w:date="2018-11-15T18:18:00Z">
        <w:r w:rsidRPr="008904F6" w:rsidDel="009F57D7">
          <w:rPr>
            <w:lang w:val="fr-FR"/>
          </w:rPr>
          <w:delText>COLOR_GROUP (#</w:delText>
        </w:r>
        <w:r w:rsidRPr="008904F6" w:rsidDel="009F57D7">
          <w:rPr>
            <w:u w:val="single"/>
            <w:lang w:val="fr-FR"/>
          </w:rPr>
          <w:delText>ID</w:delText>
        </w:r>
        <w:r w:rsidRPr="008904F6" w:rsidDel="009F57D7">
          <w:rPr>
            <w:lang w:val="fr-FR"/>
          </w:rPr>
          <w:delText>, COLOR_GROUP_NAME, STATUS)</w:delText>
        </w:r>
      </w:del>
    </w:p>
    <w:p w14:paraId="3DCF5A0C" w14:textId="2C055C55" w:rsidR="00C51F17" w:rsidRPr="008904F6" w:rsidDel="009F57D7" w:rsidRDefault="00C51F17">
      <w:pPr>
        <w:pStyle w:val="Style1"/>
        <w:spacing w:line="276" w:lineRule="auto"/>
        <w:rPr>
          <w:del w:id="52332" w:author="phuong vu" w:date="2018-11-15T18:18:00Z"/>
          <w:lang w:val="fr-FR"/>
        </w:rPr>
        <w:pPrChange w:id="52333" w:author="phuong vu" w:date="2018-11-23T13:48:00Z">
          <w:pPr>
            <w:pStyle w:val="ListParagraph"/>
            <w:numPr>
              <w:numId w:val="44"/>
            </w:numPr>
            <w:ind w:hanging="360"/>
          </w:pPr>
        </w:pPrChange>
      </w:pPr>
      <w:del w:id="52334" w:author="phuong vu" w:date="2018-11-15T18:18:00Z">
        <w:r w:rsidRPr="008904F6" w:rsidDel="009F57D7">
          <w:rPr>
            <w:lang w:val="fr-FR"/>
          </w:rPr>
          <w:delText>COLOR (#</w:delText>
        </w:r>
        <w:r w:rsidRPr="008904F6" w:rsidDel="009F57D7">
          <w:rPr>
            <w:u w:val="single"/>
            <w:lang w:val="fr-FR"/>
          </w:rPr>
          <w:delText>ID</w:delText>
        </w:r>
        <w:r w:rsidRPr="008904F6" w:rsidDel="009F57D7">
          <w:rPr>
            <w:lang w:val="fr-FR"/>
          </w:rPr>
          <w:delText>, COLOR_NAME, COLOR_GROUP_ID, STATUS)</w:delText>
        </w:r>
      </w:del>
    </w:p>
    <w:p w14:paraId="56BE52CD" w14:textId="272D85F4" w:rsidR="00C51F17" w:rsidRPr="00751AC2" w:rsidDel="009F57D7" w:rsidRDefault="00C51F17">
      <w:pPr>
        <w:pStyle w:val="Style1"/>
        <w:spacing w:line="276" w:lineRule="auto"/>
        <w:rPr>
          <w:del w:id="52335" w:author="phuong vu" w:date="2018-11-15T18:18:00Z"/>
        </w:rPr>
        <w:pPrChange w:id="52336" w:author="phuong vu" w:date="2018-11-23T13:48:00Z">
          <w:pPr>
            <w:pStyle w:val="ListParagraph"/>
            <w:numPr>
              <w:numId w:val="44"/>
            </w:numPr>
            <w:ind w:hanging="360"/>
          </w:pPr>
        </w:pPrChange>
      </w:pPr>
      <w:del w:id="52337" w:author="phuong vu" w:date="2018-11-15T18:18:00Z">
        <w:r w:rsidRPr="008904F6" w:rsidDel="009F57D7">
          <w:delText xml:space="preserve">CUSTOMER_ORDER </w:delText>
        </w:r>
        <w:r w:rsidRPr="00751AC2" w:rsidDel="009F57D7">
          <w:delText>(</w:delText>
        </w:r>
        <w:r w:rsidDel="009F57D7">
          <w:delText>#</w:delText>
        </w:r>
        <w:r w:rsidRPr="008904F6" w:rsidDel="009F57D7">
          <w:rPr>
            <w:u w:val="single"/>
          </w:rPr>
          <w:delText>ID</w:delText>
        </w:r>
        <w:r w:rsidRPr="00751AC2" w:rsidDel="009F57D7">
          <w:delText xml:space="preserve">, </w:delText>
        </w:r>
        <w:r w:rsidRPr="008904F6" w:rsidDel="009F57D7">
          <w:rPr>
            <w:i/>
          </w:rPr>
          <w:delText xml:space="preserve">CUSTOMER_ID, BRANCH_ID, PICK_UP_TIME_ID, DELIVERY_TIME_ID, </w:delText>
        </w:r>
        <w:r w:rsidDel="009F57D7">
          <w:delText>PICK_UP_DATE, DELIVERY_DATE, PICK_UP_PLACE, DELIVERY_PLACE</w:delText>
        </w:r>
        <w:r w:rsidRPr="00751AC2" w:rsidDel="009F57D7">
          <w:delText xml:space="preserve">, </w:delText>
        </w:r>
        <w:r w:rsidRPr="008904F6" w:rsidDel="009F57D7">
          <w:rPr>
            <w:i/>
          </w:rPr>
          <w:delText xml:space="preserve">CREATE_DATE, </w:delText>
        </w:r>
        <w:r w:rsidDel="009F57D7">
          <w:delText>STATUS</w:delText>
        </w:r>
        <w:r w:rsidRPr="00751AC2" w:rsidDel="009F57D7">
          <w:delText>)</w:delText>
        </w:r>
      </w:del>
    </w:p>
    <w:p w14:paraId="5E7B7782" w14:textId="61AB16FC" w:rsidR="00C51F17" w:rsidRPr="00751AC2" w:rsidDel="009F57D7" w:rsidRDefault="00C51F17">
      <w:pPr>
        <w:pStyle w:val="Style1"/>
        <w:spacing w:line="276" w:lineRule="auto"/>
        <w:rPr>
          <w:del w:id="52338" w:author="phuong vu" w:date="2018-11-15T18:18:00Z"/>
        </w:rPr>
        <w:pPrChange w:id="52339" w:author="phuong vu" w:date="2018-11-23T13:48:00Z">
          <w:pPr>
            <w:pStyle w:val="ListParagraph"/>
            <w:numPr>
              <w:numId w:val="44"/>
            </w:numPr>
            <w:ind w:hanging="360"/>
          </w:pPr>
        </w:pPrChange>
      </w:pPr>
      <w:del w:id="52340" w:author="phuong vu" w:date="2018-11-15T18:18:00Z">
        <w:r w:rsidRPr="008904F6" w:rsidDel="009F57D7">
          <w:delText>CUSTOMER</w:delText>
        </w:r>
        <w:r w:rsidRPr="00751AC2" w:rsidDel="009F57D7">
          <w:delText xml:space="preserve"> (</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CUSTOMER_AVATAR</w:delText>
        </w:r>
        <w:r w:rsidRPr="00751AC2" w:rsidDel="009F57D7">
          <w:delText>)</w:delText>
        </w:r>
      </w:del>
    </w:p>
    <w:p w14:paraId="41A4ABCA" w14:textId="73104751" w:rsidR="00C51F17" w:rsidRPr="00751AC2" w:rsidDel="009F57D7" w:rsidRDefault="00C51F17">
      <w:pPr>
        <w:pStyle w:val="Style1"/>
        <w:spacing w:line="276" w:lineRule="auto"/>
        <w:rPr>
          <w:del w:id="52341" w:author="phuong vu" w:date="2018-11-15T18:18:00Z"/>
        </w:rPr>
        <w:pPrChange w:id="52342" w:author="phuong vu" w:date="2018-11-23T13:48:00Z">
          <w:pPr>
            <w:pStyle w:val="ListParagraph"/>
            <w:numPr>
              <w:numId w:val="44"/>
            </w:numPr>
            <w:ind w:hanging="360"/>
          </w:pPr>
        </w:pPrChange>
      </w:pPr>
      <w:del w:id="52343" w:author="phuong vu" w:date="2018-11-15T18:18:00Z">
        <w:r w:rsidRPr="008904F6" w:rsidDel="009F57D7">
          <w:delText xml:space="preserve">ORDER_DETAIL </w:delText>
        </w:r>
        <w:r w:rsidRPr="00751AC2" w:rsidDel="009F57D7">
          <w:delText>(</w:delText>
        </w:r>
        <w:r w:rsidRPr="008904F6" w:rsidDel="009F57D7">
          <w:rPr>
            <w:u w:val="single"/>
          </w:rPr>
          <w:delText>#ID</w:delText>
        </w:r>
        <w:r w:rsidDel="009F57D7">
          <w:delText xml:space="preserve">, </w:delText>
        </w:r>
        <w:r w:rsidRPr="008904F6" w:rsidDel="009F57D7">
          <w:rPr>
            <w:i/>
          </w:rPr>
          <w:delText>ORDER_ID, SERVICE_TYPE_ID, UNIT_IDD, LABEL_ID, COLOR_ID, PRODUCT_ID, MATERIAL_ID, UNIT_PRICE,</w:delText>
        </w:r>
        <w:r w:rsidDel="009F57D7">
          <w:delText xml:space="preserve"> AMOUNT, NOTE, STATUS</w:delText>
        </w:r>
        <w:r w:rsidRPr="008904F6" w:rsidDel="009F57D7">
          <w:rPr>
            <w:u w:val="single"/>
          </w:rPr>
          <w:delText>)</w:delText>
        </w:r>
      </w:del>
    </w:p>
    <w:p w14:paraId="655F3DFF" w14:textId="4345FBF0" w:rsidR="00C51F17" w:rsidRPr="00751AC2" w:rsidDel="009F57D7" w:rsidRDefault="00C51F17">
      <w:pPr>
        <w:pStyle w:val="Style1"/>
        <w:spacing w:line="276" w:lineRule="auto"/>
        <w:rPr>
          <w:del w:id="52344" w:author="phuong vu" w:date="2018-11-15T18:18:00Z"/>
        </w:rPr>
        <w:pPrChange w:id="52345" w:author="phuong vu" w:date="2018-11-23T13:48:00Z">
          <w:pPr>
            <w:pStyle w:val="ListParagraph"/>
            <w:numPr>
              <w:numId w:val="44"/>
            </w:numPr>
            <w:ind w:hanging="360"/>
          </w:pPr>
        </w:pPrChange>
      </w:pPr>
      <w:del w:id="52346" w:author="phuong vu" w:date="2018-11-15T18:18:00Z">
        <w:r w:rsidRPr="008904F6" w:rsidDel="009F57D7">
          <w:delText xml:space="preserve">UNIT_PRICE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w:delText>
        </w:r>
        <w:r w:rsidRPr="008904F6" w:rsidDel="009F57D7">
          <w:rPr>
            <w:u w:val="single"/>
          </w:rPr>
          <w:delText>PRODUCT_ID</w:delText>
        </w:r>
        <w:r w:rsidRPr="00751AC2" w:rsidDel="009F57D7">
          <w:delText xml:space="preserve">, </w:delText>
        </w:r>
        <w:r w:rsidDel="009F57D7">
          <w:delText>#</w:delText>
        </w:r>
        <w:r w:rsidRPr="008904F6" w:rsidDel="009F57D7">
          <w:rPr>
            <w:u w:val="single"/>
          </w:rPr>
          <w:delText>SERVICE_TYPE_ID</w:delText>
        </w:r>
        <w:r w:rsidRPr="00751AC2" w:rsidDel="009F57D7">
          <w:delText>,</w:delText>
        </w:r>
        <w:r w:rsidDel="009F57D7">
          <w:delText xml:space="preserve"> #</w:delText>
        </w:r>
        <w:r w:rsidRPr="008904F6" w:rsidDel="009F57D7">
          <w:rPr>
            <w:u w:val="single"/>
          </w:rPr>
          <w:delText>UNIT_ID</w:delText>
        </w:r>
        <w:r w:rsidDel="009F57D7">
          <w:delText xml:space="preserve">, </w:delText>
        </w:r>
        <w:r w:rsidRPr="00751AC2" w:rsidDel="009F57D7">
          <w:delText xml:space="preserve">APPLY_DATE, </w:delText>
        </w:r>
        <w:r w:rsidDel="009F57D7">
          <w:delText>PRICE, STATUS</w:delText>
        </w:r>
        <w:r w:rsidRPr="00751AC2" w:rsidDel="009F57D7">
          <w:delText>)</w:delText>
        </w:r>
      </w:del>
    </w:p>
    <w:p w14:paraId="11DA42C5" w14:textId="162861DD" w:rsidR="00C51F17" w:rsidRPr="00751AC2" w:rsidDel="009F57D7" w:rsidRDefault="00C51F17">
      <w:pPr>
        <w:pStyle w:val="Style1"/>
        <w:spacing w:line="276" w:lineRule="auto"/>
        <w:rPr>
          <w:del w:id="52347" w:author="phuong vu" w:date="2018-11-15T18:18:00Z"/>
        </w:rPr>
        <w:pPrChange w:id="52348" w:author="phuong vu" w:date="2018-11-23T13:48:00Z">
          <w:pPr>
            <w:pStyle w:val="ListParagraph"/>
            <w:numPr>
              <w:numId w:val="44"/>
            </w:numPr>
            <w:ind w:hanging="360"/>
          </w:pPr>
        </w:pPrChange>
      </w:pPr>
      <w:del w:id="52349" w:author="phuong vu" w:date="2018-11-15T18:18:00Z">
        <w:r w:rsidRPr="008904F6" w:rsidDel="009F57D7">
          <w:delText xml:space="preserve">BILL </w:delText>
        </w:r>
        <w:r w:rsidRPr="00751AC2" w:rsidDel="009F57D7">
          <w:delText>(</w:delText>
        </w:r>
        <w:r w:rsidRPr="008904F6" w:rsidDel="009F57D7">
          <w:rPr>
            <w:u w:val="single"/>
          </w:rPr>
          <w:delText xml:space="preserve">#ID, </w:delText>
        </w:r>
        <w:r w:rsidRPr="008904F6" w:rsidDel="009F57D7">
          <w:rPr>
            <w:i/>
          </w:rPr>
          <w:delText>RECEIPT_ID</w:delText>
        </w:r>
        <w:r w:rsidRPr="00751AC2" w:rsidDel="009F57D7">
          <w:delText xml:space="preserve">, </w:delText>
        </w:r>
        <w:r w:rsidRPr="008904F6" w:rsidDel="009F57D7">
          <w:rPr>
            <w:i/>
          </w:rPr>
          <w:delText>CREATE_BY</w:delText>
        </w:r>
        <w:r w:rsidRPr="00751AC2" w:rsidDel="009F57D7">
          <w:delText>,</w:delText>
        </w:r>
        <w:r w:rsidDel="009F57D7">
          <w:delText xml:space="preserve"> </w:delText>
        </w:r>
        <w:r w:rsidRPr="008904F6" w:rsidDel="009F57D7">
          <w:rPr>
            <w:i/>
          </w:rPr>
          <w:delText>CREATE_DATE</w:delText>
        </w:r>
        <w:r w:rsidDel="009F57D7">
          <w:delText>, STATUS</w:delText>
        </w:r>
        <w:r w:rsidRPr="00751AC2" w:rsidDel="009F57D7">
          <w:delText>)</w:delText>
        </w:r>
      </w:del>
    </w:p>
    <w:p w14:paraId="7D403EF4" w14:textId="44DE71C1" w:rsidR="00C51F17" w:rsidRPr="00751AC2" w:rsidDel="009F57D7" w:rsidRDefault="00C51F17">
      <w:pPr>
        <w:pStyle w:val="Style1"/>
        <w:spacing w:line="276" w:lineRule="auto"/>
        <w:rPr>
          <w:del w:id="52350" w:author="phuong vu" w:date="2018-11-15T18:18:00Z"/>
        </w:rPr>
        <w:pPrChange w:id="52351" w:author="phuong vu" w:date="2018-11-23T13:48:00Z">
          <w:pPr>
            <w:pStyle w:val="ListParagraph"/>
            <w:numPr>
              <w:numId w:val="44"/>
            </w:numPr>
            <w:ind w:hanging="360"/>
          </w:pPr>
        </w:pPrChange>
      </w:pPr>
      <w:del w:id="52352" w:author="phuong vu" w:date="2018-11-15T18:18:00Z">
        <w:r w:rsidRPr="008904F6" w:rsidDel="009F57D7">
          <w:delText xml:space="preserve">BIL_DETAIL </w:delText>
        </w:r>
        <w:r w:rsidRPr="00751AC2" w:rsidDel="009F57D7">
          <w:delText>(</w:delText>
        </w:r>
        <w:r w:rsidRPr="008904F6" w:rsidDel="009F57D7">
          <w:rPr>
            <w:u w:val="single"/>
          </w:rPr>
          <w:delText>#ID</w:delText>
        </w:r>
        <w:r w:rsidDel="009F57D7">
          <w:delText xml:space="preserve">, BILL_ID,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24BC0A1B" w14:textId="26D72906" w:rsidR="00C51F17" w:rsidRPr="00751AC2" w:rsidDel="009F57D7" w:rsidRDefault="00C51F17">
      <w:pPr>
        <w:pStyle w:val="Style1"/>
        <w:spacing w:line="276" w:lineRule="auto"/>
        <w:rPr>
          <w:del w:id="52353" w:author="phuong vu" w:date="2018-11-15T18:18:00Z"/>
        </w:rPr>
        <w:pPrChange w:id="52354" w:author="phuong vu" w:date="2018-11-23T13:48:00Z">
          <w:pPr>
            <w:pStyle w:val="ListParagraph"/>
            <w:numPr>
              <w:numId w:val="44"/>
            </w:numPr>
            <w:ind w:hanging="360"/>
          </w:pPr>
        </w:pPrChange>
      </w:pPr>
      <w:del w:id="52355" w:author="phuong vu" w:date="2018-11-15T18:18:00Z">
        <w:r w:rsidRPr="008904F6" w:rsidDel="009F57D7">
          <w:delText xml:space="preserve">RECEIPT </w:delText>
        </w:r>
        <w:r w:rsidRPr="00751AC2" w:rsidDel="009F57D7">
          <w:delText>(</w:delText>
        </w:r>
        <w:r w:rsidRPr="008904F6" w:rsidDel="009F57D7">
          <w:rPr>
            <w:u w:val="single"/>
          </w:rPr>
          <w:delText>#ID, ORDER_ID</w:delText>
        </w:r>
        <w:r w:rsidDel="009F57D7">
          <w:delText xml:space="preserve">, PICK_UP_TIME, DELIVERY_TIME, PICK_UP_DATE, DELIVERY_DATE, PICK_UP_PLACE, DELIVERY_PLACE, </w:delText>
        </w:r>
        <w:r w:rsidRPr="008904F6" w:rsidDel="009F57D7">
          <w:rPr>
            <w:i/>
          </w:rPr>
          <w:delText>STAFF_PICK_UP, STAFF_DELIVERY</w:delText>
        </w:r>
        <w:r w:rsidRPr="00751AC2" w:rsidDel="009F57D7">
          <w:delText>)</w:delText>
        </w:r>
      </w:del>
    </w:p>
    <w:p w14:paraId="5CDC8433" w14:textId="3C0C7BB2" w:rsidR="00C51F17" w:rsidRPr="00751AC2" w:rsidDel="009F57D7" w:rsidRDefault="00C51F17">
      <w:pPr>
        <w:pStyle w:val="Style1"/>
        <w:spacing w:line="276" w:lineRule="auto"/>
        <w:rPr>
          <w:del w:id="52356" w:author="phuong vu" w:date="2018-11-15T18:18:00Z"/>
        </w:rPr>
        <w:pPrChange w:id="52357" w:author="phuong vu" w:date="2018-11-23T13:48:00Z">
          <w:pPr>
            <w:pStyle w:val="ListParagraph"/>
            <w:numPr>
              <w:numId w:val="44"/>
            </w:numPr>
            <w:ind w:hanging="360"/>
          </w:pPr>
        </w:pPrChange>
      </w:pPr>
      <w:del w:id="52358" w:author="phuong vu" w:date="2018-11-15T18:18:00Z">
        <w:r w:rsidRPr="008904F6" w:rsidDel="009F57D7">
          <w:delText xml:space="preserve">RECEIPT_DETAIL </w:delText>
        </w:r>
        <w:r w:rsidRPr="00751AC2" w:rsidDel="009F57D7">
          <w:delText>(</w:delText>
        </w:r>
        <w:r w:rsidRPr="008904F6" w:rsidDel="009F57D7">
          <w:rPr>
            <w:u w:val="single"/>
          </w:rPr>
          <w:delText>#ID</w:delText>
        </w:r>
        <w:r w:rsidDel="009F57D7">
          <w:delText xml:space="preserve">, </w:delText>
        </w:r>
        <w:r w:rsidRPr="008904F6" w:rsidDel="009F57D7">
          <w:rPr>
            <w:i/>
          </w:rPr>
          <w:delText>RECEIPT_ID</w:delText>
        </w:r>
        <w:r w:rsidDel="009F57D7">
          <w:delText xml:space="preserve">,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12C882EE" w14:textId="3BFCF1FD" w:rsidR="00C51F17" w:rsidRPr="008904F6" w:rsidDel="009F57D7" w:rsidRDefault="00C51F17">
      <w:pPr>
        <w:pStyle w:val="Style1"/>
        <w:spacing w:line="276" w:lineRule="auto"/>
        <w:rPr>
          <w:del w:id="52359" w:author="phuong vu" w:date="2018-11-15T18:18:00Z"/>
          <w:i/>
        </w:rPr>
        <w:pPrChange w:id="52360" w:author="phuong vu" w:date="2018-11-23T13:48:00Z">
          <w:pPr>
            <w:pStyle w:val="ListParagraph"/>
            <w:numPr>
              <w:numId w:val="44"/>
            </w:numPr>
            <w:ind w:hanging="360"/>
          </w:pPr>
        </w:pPrChange>
      </w:pPr>
      <w:del w:id="52361" w:author="phuong vu" w:date="2018-11-15T18:18:00Z">
        <w:r w:rsidRPr="008904F6" w:rsidDel="009F57D7">
          <w:delText xml:space="preserve">STAFF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STAFF_AVATAR, STAFF_TYPE_ID</w:delText>
        </w:r>
        <w:r w:rsidRPr="00751AC2" w:rsidDel="009F57D7">
          <w:delText>)</w:delText>
        </w:r>
      </w:del>
    </w:p>
    <w:p w14:paraId="3153953E" w14:textId="2C8CD6F7" w:rsidR="00C51F17" w:rsidRPr="00751AC2" w:rsidDel="009F57D7" w:rsidRDefault="00C51F17">
      <w:pPr>
        <w:pStyle w:val="Style1"/>
        <w:spacing w:line="276" w:lineRule="auto"/>
        <w:rPr>
          <w:del w:id="52362" w:author="phuong vu" w:date="2018-11-15T18:18:00Z"/>
        </w:rPr>
        <w:pPrChange w:id="52363" w:author="phuong vu" w:date="2018-11-23T13:48:00Z">
          <w:pPr>
            <w:pStyle w:val="ListParagraph"/>
            <w:numPr>
              <w:numId w:val="44"/>
            </w:numPr>
            <w:ind w:hanging="360"/>
          </w:pPr>
        </w:pPrChange>
      </w:pPr>
      <w:del w:id="52364" w:author="phuong vu" w:date="2018-11-15T18:18:00Z">
        <w:r w:rsidRPr="008904F6" w:rsidDel="009F57D7">
          <w:delText xml:space="preserve">STAFF_TYPE </w:delText>
        </w:r>
        <w:r w:rsidRPr="00751AC2" w:rsidDel="009F57D7">
          <w:delText>(</w:delText>
        </w:r>
        <w:r w:rsidRPr="008904F6" w:rsidDel="009F57D7">
          <w:rPr>
            <w:u w:val="single"/>
          </w:rPr>
          <w:delText>#ID</w:delText>
        </w:r>
        <w:r w:rsidDel="009F57D7">
          <w:delText>, STAFF_TYPE_NAME, STAFF_TYPE_CODE, STATUS</w:delText>
        </w:r>
        <w:r w:rsidRPr="00751AC2" w:rsidDel="009F57D7">
          <w:delText>)</w:delText>
        </w:r>
      </w:del>
    </w:p>
    <w:p w14:paraId="6E912883" w14:textId="386D3C45" w:rsidR="00C51F17" w:rsidRPr="00751AC2" w:rsidDel="009F57D7" w:rsidRDefault="00C51F17">
      <w:pPr>
        <w:pStyle w:val="Style1"/>
        <w:spacing w:line="276" w:lineRule="auto"/>
        <w:rPr>
          <w:del w:id="52365" w:author="phuong vu" w:date="2018-11-15T18:18:00Z"/>
        </w:rPr>
        <w:pPrChange w:id="52366" w:author="phuong vu" w:date="2018-11-23T13:48:00Z">
          <w:pPr>
            <w:pStyle w:val="ListParagraph"/>
            <w:numPr>
              <w:numId w:val="44"/>
            </w:numPr>
            <w:ind w:hanging="360"/>
          </w:pPr>
        </w:pPrChange>
      </w:pPr>
      <w:del w:id="52367" w:author="phuong vu" w:date="2018-11-15T18:18:00Z">
        <w:r w:rsidRPr="008904F6" w:rsidDel="009F57D7">
          <w:delText xml:space="preserve">BRANCH </w:delText>
        </w:r>
        <w:r w:rsidRPr="00751AC2" w:rsidDel="009F57D7">
          <w:delText>(</w:delText>
        </w:r>
        <w:r w:rsidRPr="008904F6" w:rsidDel="009F57D7">
          <w:rPr>
            <w:u w:val="single"/>
          </w:rPr>
          <w:delText>#ID</w:delText>
        </w:r>
        <w:r w:rsidDel="009F57D7">
          <w:delText xml:space="preserve">, BRANCH_NAME, ADDRESS, </w:delText>
        </w:r>
        <w:r w:rsidRPr="008904F6" w:rsidDel="009F57D7">
          <w:rPr>
            <w:i/>
          </w:rPr>
          <w:delText>BRANCH_AVATAR</w:delText>
        </w:r>
        <w:r w:rsidDel="009F57D7">
          <w:delText>, LATIDUTE, LONGTIDUTE, STATUS</w:delText>
        </w:r>
        <w:r w:rsidRPr="00751AC2" w:rsidDel="009F57D7">
          <w:delText>)</w:delText>
        </w:r>
      </w:del>
    </w:p>
    <w:p w14:paraId="51CC243F" w14:textId="6A1795AA" w:rsidR="00C51F17" w:rsidRPr="00751AC2" w:rsidDel="009F57D7" w:rsidRDefault="00C51F17">
      <w:pPr>
        <w:pStyle w:val="Style1"/>
        <w:spacing w:line="276" w:lineRule="auto"/>
        <w:rPr>
          <w:del w:id="52368" w:author="phuong vu" w:date="2018-11-15T18:18:00Z"/>
        </w:rPr>
        <w:pPrChange w:id="52369" w:author="phuong vu" w:date="2018-11-23T13:48:00Z">
          <w:pPr>
            <w:pStyle w:val="ListParagraph"/>
            <w:numPr>
              <w:numId w:val="44"/>
            </w:numPr>
            <w:ind w:hanging="360"/>
          </w:pPr>
        </w:pPrChange>
      </w:pPr>
      <w:del w:id="52370" w:author="phuong vu" w:date="2018-11-15T18:18:00Z">
        <w:r w:rsidRPr="008904F6" w:rsidDel="009F57D7">
          <w:delText xml:space="preserve">PROMOTION </w:delText>
        </w:r>
        <w:r w:rsidRPr="00751AC2" w:rsidDel="009F57D7">
          <w:delText>(</w:delText>
        </w:r>
        <w:r w:rsidRPr="008904F6" w:rsidDel="009F57D7">
          <w:rPr>
            <w:u w:val="single"/>
          </w:rPr>
          <w:delText>#ID</w:delText>
        </w:r>
        <w:r w:rsidDel="009F57D7">
          <w:delText>, PROMOTION_NAME, SALE, DATE_START, DATE_END, PROMOTION_CODE, STATUS</w:delText>
        </w:r>
        <w:r w:rsidRPr="00751AC2" w:rsidDel="009F57D7">
          <w:delText>)</w:delText>
        </w:r>
      </w:del>
    </w:p>
    <w:p w14:paraId="1F976C11" w14:textId="4C30CF1C" w:rsidR="00C51F17" w:rsidRPr="00751AC2" w:rsidDel="009F57D7" w:rsidRDefault="00C51F17">
      <w:pPr>
        <w:pStyle w:val="Style1"/>
        <w:spacing w:line="276" w:lineRule="auto"/>
        <w:rPr>
          <w:del w:id="52371" w:author="phuong vu" w:date="2018-11-15T18:18:00Z"/>
        </w:rPr>
        <w:pPrChange w:id="52372" w:author="phuong vu" w:date="2018-11-23T13:48:00Z">
          <w:pPr>
            <w:pStyle w:val="ListParagraph"/>
            <w:numPr>
              <w:numId w:val="44"/>
            </w:numPr>
            <w:ind w:hanging="360"/>
          </w:pPr>
        </w:pPrChange>
      </w:pPr>
      <w:del w:id="52373" w:author="phuong vu" w:date="2018-11-15T18:18:00Z">
        <w:r w:rsidRPr="008904F6" w:rsidDel="009F57D7">
          <w:delText xml:space="preserve">PROMOTION_BRANCH </w:delText>
        </w:r>
        <w:r w:rsidRPr="00751AC2" w:rsidDel="009F57D7">
          <w:delText>(</w:delText>
        </w:r>
        <w:r w:rsidRPr="008904F6" w:rsidDel="009F57D7">
          <w:rPr>
            <w:u w:val="single"/>
          </w:rPr>
          <w:delText>#ID</w:delText>
        </w:r>
        <w:r w:rsidDel="009F57D7">
          <w:delText>, #</w:delText>
        </w:r>
        <w:r w:rsidRPr="008904F6" w:rsidDel="009F57D7">
          <w:rPr>
            <w:u w:val="single"/>
          </w:rPr>
          <w:delText>PROMOTION_ID</w:delText>
        </w:r>
        <w:r w:rsidRPr="00751AC2" w:rsidDel="009F57D7">
          <w:delText xml:space="preserve">, </w:delText>
        </w:r>
        <w:r w:rsidRPr="008904F6" w:rsidDel="009F57D7">
          <w:rPr>
            <w:u w:val="single"/>
          </w:rPr>
          <w:delText>#BRANCH_ID</w:delText>
        </w:r>
        <w:r w:rsidDel="009F57D7">
          <w:delText>, STATUS</w:delText>
        </w:r>
        <w:r w:rsidRPr="00751AC2" w:rsidDel="009F57D7">
          <w:delText>)</w:delText>
        </w:r>
      </w:del>
    </w:p>
    <w:p w14:paraId="0F19803A" w14:textId="273AA868" w:rsidR="00C51F17" w:rsidRPr="00751AC2" w:rsidDel="009F57D7" w:rsidRDefault="00C51F17">
      <w:pPr>
        <w:pStyle w:val="Style1"/>
        <w:spacing w:line="276" w:lineRule="auto"/>
        <w:rPr>
          <w:del w:id="52374" w:author="phuong vu" w:date="2018-11-15T18:18:00Z"/>
        </w:rPr>
        <w:pPrChange w:id="52375" w:author="phuong vu" w:date="2018-11-23T13:48:00Z">
          <w:pPr>
            <w:pStyle w:val="ListParagraph"/>
            <w:numPr>
              <w:numId w:val="44"/>
            </w:numPr>
            <w:ind w:hanging="360"/>
          </w:pPr>
        </w:pPrChange>
      </w:pPr>
      <w:del w:id="52376" w:author="phuong vu" w:date="2018-11-15T18:18:00Z">
        <w:r w:rsidRPr="008904F6" w:rsidDel="009F57D7">
          <w:delText xml:space="preserve">WASHING_MACHINE </w:delText>
        </w:r>
        <w:r w:rsidRPr="00751AC2" w:rsidDel="009F57D7">
          <w:delText>(</w:delText>
        </w:r>
        <w:r w:rsidRPr="008904F6" w:rsidDel="009F57D7">
          <w:rPr>
            <w:u w:val="single"/>
          </w:rPr>
          <w:delText>#ID</w:delText>
        </w:r>
        <w:r w:rsidDel="009F57D7">
          <w:delText>,</w:delText>
        </w:r>
        <w:r w:rsidRPr="008904F6" w:rsidDel="009F57D7">
          <w:rPr>
            <w:i/>
          </w:rPr>
          <w:delText xml:space="preserve"> BRANCH_ID</w:delText>
        </w:r>
        <w:r w:rsidDel="009F57D7">
          <w:delText>, BOUGHT_DATE, CAPACITY, WASHER_CODE</w:delText>
        </w:r>
        <w:r w:rsidRPr="00751AC2" w:rsidDel="009F57D7">
          <w:delText>, STATUS)</w:delText>
        </w:r>
      </w:del>
    </w:p>
    <w:p w14:paraId="6058DF73" w14:textId="40EA9397" w:rsidR="00C51F17" w:rsidDel="009F57D7" w:rsidRDefault="00C51F17">
      <w:pPr>
        <w:pStyle w:val="Style1"/>
        <w:spacing w:line="276" w:lineRule="auto"/>
        <w:rPr>
          <w:del w:id="52377" w:author="phuong vu" w:date="2018-11-15T18:18:00Z"/>
        </w:rPr>
        <w:pPrChange w:id="52378" w:author="phuong vu" w:date="2018-11-23T13:48:00Z">
          <w:pPr>
            <w:pStyle w:val="ListParagraph"/>
            <w:numPr>
              <w:numId w:val="44"/>
            </w:numPr>
            <w:ind w:hanging="360"/>
          </w:pPr>
        </w:pPrChange>
      </w:pPr>
      <w:del w:id="52379" w:author="phuong vu" w:date="2018-11-15T18:18:00Z">
        <w:r w:rsidRPr="008904F6" w:rsidDel="009F57D7">
          <w:delText xml:space="preserve">WASH_BAG </w:delText>
        </w:r>
        <w:r w:rsidRPr="00751AC2" w:rsidDel="009F57D7">
          <w:delText>(</w:delText>
        </w:r>
        <w:r w:rsidRPr="008904F6" w:rsidDel="009F57D7">
          <w:rPr>
            <w:u w:val="single"/>
          </w:rPr>
          <w:delText>#ID</w:delText>
        </w:r>
        <w:r w:rsidDel="009F57D7">
          <w:delText>, WASH_BAG_NAME, RECEIPT_ID, STATUS</w:delText>
        </w:r>
        <w:r w:rsidRPr="00751AC2" w:rsidDel="009F57D7">
          <w:delText>)</w:delText>
        </w:r>
      </w:del>
    </w:p>
    <w:p w14:paraId="4C812953" w14:textId="56121982" w:rsidR="00C51F17" w:rsidRPr="00751AC2" w:rsidDel="009F57D7" w:rsidRDefault="00C51F17">
      <w:pPr>
        <w:pStyle w:val="Style1"/>
        <w:spacing w:line="276" w:lineRule="auto"/>
        <w:rPr>
          <w:del w:id="52380" w:author="phuong vu" w:date="2018-11-15T18:18:00Z"/>
        </w:rPr>
        <w:pPrChange w:id="52381" w:author="phuong vu" w:date="2018-11-23T13:48:00Z">
          <w:pPr>
            <w:pStyle w:val="ListParagraph"/>
            <w:numPr>
              <w:numId w:val="44"/>
            </w:numPr>
            <w:ind w:hanging="360"/>
          </w:pPr>
        </w:pPrChange>
      </w:pPr>
      <w:del w:id="52382" w:author="phuong vu" w:date="2018-11-15T18:18:00Z">
        <w:r w:rsidRPr="008904F6" w:rsidDel="009F57D7">
          <w:delText xml:space="preserve">WASH_BAG_DETAIL </w:delText>
        </w:r>
        <w:r w:rsidRPr="00751AC2" w:rsidDel="009F57D7">
          <w:delText>(</w:delText>
        </w:r>
        <w:r w:rsidRPr="008904F6" w:rsidDel="009F57D7">
          <w:rPr>
            <w:u w:val="single"/>
          </w:rPr>
          <w:delText>#ID</w:delText>
        </w:r>
        <w:r w:rsidDel="009F57D7">
          <w:delText xml:space="preserve">, </w:delText>
        </w:r>
        <w:r w:rsidRPr="008904F6" w:rsidDel="009F57D7">
          <w:rPr>
            <w:i/>
          </w:rPr>
          <w:delText>WASH_BAG_ID</w:delText>
        </w:r>
        <w:r w:rsidDel="009F57D7">
          <w:delText xml:space="preserve">, </w:delText>
        </w:r>
        <w:r w:rsidRPr="008904F6" w:rsidDel="009F57D7">
          <w:rPr>
            <w:i/>
          </w:rPr>
          <w:delText xml:space="preserve">SERVICE_TYPE_ID, UNIT_IDD, LABEL_ID, COLOR_ID, PRODUCT_ID, MATERIAL_ID, </w:delText>
        </w:r>
        <w:r w:rsidDel="009F57D7">
          <w:delText>AMOUNT, STATUS</w:delText>
        </w:r>
        <w:r w:rsidRPr="00751AC2" w:rsidDel="009F57D7">
          <w:delText>)</w:delText>
        </w:r>
      </w:del>
    </w:p>
    <w:p w14:paraId="121B3A3C" w14:textId="2DEBA502" w:rsidR="00C51F17" w:rsidDel="009F57D7" w:rsidRDefault="00C51F17">
      <w:pPr>
        <w:pStyle w:val="Style1"/>
        <w:spacing w:line="276" w:lineRule="auto"/>
        <w:rPr>
          <w:del w:id="52383" w:author="phuong vu" w:date="2018-11-15T18:18:00Z"/>
        </w:rPr>
        <w:pPrChange w:id="52384" w:author="phuong vu" w:date="2018-11-23T13:48:00Z">
          <w:pPr>
            <w:pStyle w:val="ListParagraph"/>
            <w:numPr>
              <w:numId w:val="44"/>
            </w:numPr>
            <w:ind w:hanging="360"/>
          </w:pPr>
        </w:pPrChange>
      </w:pPr>
      <w:del w:id="52385" w:author="phuong vu" w:date="2018-11-15T18:18:00Z">
        <w:r w:rsidRPr="008904F6" w:rsidDel="009F57D7">
          <w:delText xml:space="preserve">WASH </w:delText>
        </w:r>
        <w:r w:rsidRPr="00751AC2" w:rsidDel="009F57D7">
          <w:delText>(</w:delText>
        </w:r>
        <w:r w:rsidRPr="008904F6" w:rsidDel="009F57D7">
          <w:rPr>
            <w:u w:val="single"/>
          </w:rPr>
          <w:delText>#ID</w:delText>
        </w:r>
        <w:r w:rsidRPr="00751AC2" w:rsidDel="009F57D7">
          <w:delText>,</w:delText>
        </w:r>
        <w:r w:rsidDel="009F57D7">
          <w:delText xml:space="preserve"> </w:delText>
        </w:r>
        <w:r w:rsidRPr="008904F6" w:rsidDel="009F57D7">
          <w:rPr>
            <w:i/>
          </w:rPr>
          <w:delText xml:space="preserve">WASH_BAG_ID, WASHING_MACHINE_ID, </w:delText>
        </w:r>
        <w:r w:rsidDel="009F57D7">
          <w:delText>SN, STATUS</w:delText>
        </w:r>
        <w:r w:rsidRPr="00751AC2" w:rsidDel="009F57D7">
          <w:delText>)</w:delText>
        </w:r>
      </w:del>
    </w:p>
    <w:p w14:paraId="3995C48C" w14:textId="2D1E2BCA" w:rsidR="00C51F17" w:rsidRPr="00751AC2" w:rsidDel="009F57D7" w:rsidRDefault="00C51F17">
      <w:pPr>
        <w:pStyle w:val="Style1"/>
        <w:spacing w:line="276" w:lineRule="auto"/>
        <w:rPr>
          <w:del w:id="52386" w:author="phuong vu" w:date="2018-11-15T18:18:00Z"/>
        </w:rPr>
        <w:pPrChange w:id="52387" w:author="phuong vu" w:date="2018-11-23T13:48:00Z">
          <w:pPr>
            <w:pStyle w:val="ListParagraph"/>
            <w:numPr>
              <w:numId w:val="44"/>
            </w:numPr>
            <w:ind w:hanging="360"/>
          </w:pPr>
        </w:pPrChange>
      </w:pPr>
      <w:bookmarkStart w:id="52388" w:name="_Ref530069181"/>
      <w:del w:id="52389" w:author="phuong vu" w:date="2018-11-15T18:18:00Z">
        <w:r w:rsidRPr="008904F6" w:rsidDel="009F57D7">
          <w:delText>TASK</w:delText>
        </w:r>
        <w:r w:rsidDel="009F57D7">
          <w:delText xml:space="preserve"> (</w:delText>
        </w:r>
        <w:r w:rsidRPr="008904F6" w:rsidDel="009F57D7">
          <w:rPr>
            <w:u w:val="single"/>
          </w:rPr>
          <w:delText>#ID</w:delText>
        </w:r>
        <w:r w:rsidDel="009F57D7">
          <w:delText xml:space="preserve">, TASK_TYPE, </w:delText>
        </w:r>
        <w:r w:rsidRPr="008904F6" w:rsidDel="009F57D7">
          <w:rPr>
            <w:i/>
          </w:rPr>
          <w:delText xml:space="preserve">CURRENT_STAFF, PREVIOUS_STAFF, CUSTOMER_ORDER, RECEIPT, BRANCH_ID, </w:delText>
        </w:r>
        <w:r w:rsidDel="009F57D7">
          <w:delText>PREVIOUS_STATUS, CURRENT_STATUS, PREVIOUS_TASK)</w:delText>
        </w:r>
        <w:bookmarkEnd w:id="52388"/>
      </w:del>
    </w:p>
    <w:bookmarkEnd w:id="52300"/>
    <w:p w14:paraId="6443EAB9" w14:textId="279A6546" w:rsidR="00C51F17" w:rsidRPr="00751AC2" w:rsidDel="009F57D7" w:rsidRDefault="00C51F17">
      <w:pPr>
        <w:pStyle w:val="Style1"/>
        <w:spacing w:line="276" w:lineRule="auto"/>
        <w:rPr>
          <w:del w:id="52390" w:author="phuong vu" w:date="2018-11-15T18:18:00Z"/>
        </w:rPr>
        <w:pPrChange w:id="52391" w:author="phuong vu" w:date="2018-11-23T13:48:00Z">
          <w:pPr>
            <w:jc w:val="left"/>
          </w:pPr>
        </w:pPrChange>
      </w:pPr>
    </w:p>
    <w:p w14:paraId="1C90ACBA" w14:textId="77777777" w:rsidR="00C51F17" w:rsidRPr="00751AC2" w:rsidDel="009F57D7" w:rsidRDefault="00C51F17">
      <w:pPr>
        <w:pStyle w:val="Style1"/>
        <w:spacing w:line="276" w:lineRule="auto"/>
        <w:rPr>
          <w:del w:id="52392" w:author="phuong vu" w:date="2018-11-15T18:18:00Z"/>
        </w:rPr>
        <w:pPrChange w:id="52393" w:author="phuong vu" w:date="2018-11-23T13:48:00Z">
          <w:pPr/>
        </w:pPrChange>
      </w:pPr>
    </w:p>
    <w:p w14:paraId="753F1629" w14:textId="692C0844" w:rsidR="00C51F17" w:rsidDel="009F57D7" w:rsidRDefault="00C51F17">
      <w:pPr>
        <w:pStyle w:val="Style1"/>
        <w:spacing w:line="276" w:lineRule="auto"/>
        <w:rPr>
          <w:del w:id="52394" w:author="phuong vu" w:date="2018-11-15T18:18:00Z"/>
        </w:rPr>
        <w:pPrChange w:id="52395" w:author="phuong vu" w:date="2018-11-23T13:48:00Z">
          <w:pPr>
            <w:jc w:val="left"/>
          </w:pPr>
        </w:pPrChange>
      </w:pPr>
      <w:del w:id="52396" w:author="phuong vu" w:date="2018-11-15T18:18:00Z">
        <w:r w:rsidDel="009F57D7">
          <w:br w:type="page"/>
        </w:r>
      </w:del>
    </w:p>
    <w:p w14:paraId="594610BD" w14:textId="77777777" w:rsidR="00C51F17" w:rsidRPr="00751AC2" w:rsidDel="009F57D7" w:rsidRDefault="00C51F17">
      <w:pPr>
        <w:pStyle w:val="Style1"/>
        <w:spacing w:line="276" w:lineRule="auto"/>
        <w:rPr>
          <w:del w:id="52397" w:author="phuong vu" w:date="2018-11-15T18:18:00Z"/>
        </w:rPr>
        <w:pPrChange w:id="52398" w:author="phuong vu" w:date="2018-11-23T13:48:00Z">
          <w:pPr/>
        </w:pPrChange>
      </w:pPr>
    </w:p>
    <w:p w14:paraId="104224C0" w14:textId="77777777" w:rsidR="00C51F17" w:rsidRPr="00751AC2" w:rsidDel="009F57D7" w:rsidRDefault="00C51F17">
      <w:pPr>
        <w:pStyle w:val="Style1"/>
        <w:spacing w:line="276" w:lineRule="auto"/>
        <w:rPr>
          <w:del w:id="52399" w:author="phuong vu" w:date="2018-11-15T18:18:00Z"/>
        </w:rPr>
        <w:pPrChange w:id="52400" w:author="phuong vu" w:date="2018-11-23T13:48:00Z">
          <w:pPr/>
        </w:pPrChange>
      </w:pPr>
    </w:p>
    <w:p w14:paraId="6C8F2F3B" w14:textId="3A332C07" w:rsidR="00C51F17" w:rsidDel="009F57D7" w:rsidRDefault="00C51F17">
      <w:pPr>
        <w:pStyle w:val="Style1"/>
        <w:spacing w:line="276" w:lineRule="auto"/>
        <w:rPr>
          <w:del w:id="52401" w:author="phuong vu" w:date="2018-11-15T18:18:00Z"/>
          <w:strike/>
        </w:rPr>
        <w:pPrChange w:id="52402" w:author="phuong vu" w:date="2018-11-23T13:48:00Z">
          <w:pPr>
            <w:jc w:val="left"/>
          </w:pPr>
        </w:pPrChange>
      </w:pPr>
    </w:p>
    <w:p w14:paraId="2E071B9F" w14:textId="6AB618CF" w:rsidR="00C51F17" w:rsidRPr="00B04AB8" w:rsidDel="009F57D7" w:rsidRDefault="00C51F17">
      <w:pPr>
        <w:pStyle w:val="Style1"/>
        <w:spacing w:line="276" w:lineRule="auto"/>
        <w:rPr>
          <w:del w:id="52403" w:author="phuong vu" w:date="2018-11-15T18:18:00Z"/>
        </w:rPr>
        <w:pPrChange w:id="52404" w:author="phuong vu" w:date="2018-11-23T13:48:00Z">
          <w:pPr>
            <w:spacing w:line="360" w:lineRule="auto"/>
          </w:pPr>
        </w:pPrChange>
      </w:pPr>
    </w:p>
    <w:p w14:paraId="0C0E03A1" w14:textId="2412C89A" w:rsidR="00CB27A4" w:rsidRDefault="00CB27A4">
      <w:pPr>
        <w:pStyle w:val="Style1"/>
        <w:spacing w:line="276" w:lineRule="auto"/>
        <w:rPr>
          <w:ins w:id="52405" w:author="Tran Huan" w:date="2018-11-26T01:50:00Z"/>
        </w:rPr>
        <w:pPrChange w:id="52406" w:author="phuong vu" w:date="2018-11-23T13:48:00Z">
          <w:pPr>
            <w:pStyle w:val="Heading1"/>
            <w:numPr>
              <w:numId w:val="0"/>
            </w:numPr>
            <w:ind w:left="0" w:firstLine="0"/>
          </w:pPr>
        </w:pPrChange>
      </w:pPr>
      <w:bookmarkStart w:id="52407" w:name="_Toc531584373"/>
      <w:r w:rsidRPr="00B04AB8">
        <w:t>TÀI LIỆU THAM KHẢO</w:t>
      </w:r>
      <w:bookmarkEnd w:id="52407"/>
    </w:p>
    <w:p w14:paraId="7FA67650" w14:textId="77777777" w:rsidR="00915429" w:rsidRPr="00B04AB8" w:rsidRDefault="00915429">
      <w:pPr>
        <w:pStyle w:val="Style1"/>
        <w:spacing w:line="276" w:lineRule="auto"/>
        <w:pPrChange w:id="52408" w:author="phuong vu" w:date="2018-11-23T13:48:00Z">
          <w:pPr>
            <w:pStyle w:val="Heading1"/>
            <w:numPr>
              <w:numId w:val="0"/>
            </w:numPr>
            <w:ind w:left="0" w:firstLine="0"/>
          </w:pPr>
        </w:pPrChange>
      </w:pPr>
    </w:p>
    <w:p w14:paraId="695C7996" w14:textId="56587705" w:rsidR="00915429" w:rsidRDefault="00915429">
      <w:pPr>
        <w:numPr>
          <w:ilvl w:val="0"/>
          <w:numId w:val="24"/>
        </w:numPr>
        <w:spacing w:line="276" w:lineRule="auto"/>
        <w:rPr>
          <w:ins w:id="52409" w:author="Tran Huan" w:date="2018-11-26T01:49:00Z"/>
          <w:bCs/>
          <w:lang w:val="en-US"/>
        </w:rPr>
        <w:pPrChange w:id="52410" w:author="phuong vu" w:date="2018-11-23T13:48:00Z">
          <w:pPr>
            <w:numPr>
              <w:numId w:val="24"/>
            </w:numPr>
            <w:spacing w:line="360" w:lineRule="auto"/>
            <w:ind w:left="720" w:hanging="360"/>
          </w:pPr>
        </w:pPrChange>
      </w:pPr>
      <w:ins w:id="52411" w:author="Tran Huan" w:date="2018-11-26T01:51:00Z">
        <w:r>
          <w:rPr>
            <w:rFonts w:ascii="Times New Roman" w:eastAsia="Calibri" w:hAnsi="Times New Roman" w:cs="Times New Roman"/>
            <w:b/>
            <w:szCs w:val="22"/>
            <w:vertAlign w:val="superscript"/>
            <w:lang w:val="en-US"/>
          </w:rPr>
          <w:t>[1]</w:t>
        </w:r>
      </w:ins>
      <w:ins w:id="52412" w:author="Tran Huan" w:date="2018-11-26T01:49:00Z">
        <w:r w:rsidRPr="00915429">
          <w:rPr>
            <w:rFonts w:ascii="Times New Roman" w:eastAsia="Calibri" w:hAnsi="Times New Roman" w:cs="Times New Roman"/>
            <w:b/>
            <w:szCs w:val="22"/>
            <w:lang w:val="en-US"/>
          </w:rPr>
          <w:t xml:space="preserve">Lê Hoành Sử. </w:t>
        </w:r>
        <w:r w:rsidRPr="00915429">
          <w:rPr>
            <w:rFonts w:ascii="Times New Roman" w:eastAsia="Calibri" w:hAnsi="Times New Roman" w:cs="Times New Roman"/>
            <w:szCs w:val="22"/>
            <w:lang w:val="en-US"/>
          </w:rPr>
          <w:t>Giáo trình phát triển ứng dụng di động cơ bản. Chương 1. Nhà xuất bản đại học quốc gia TP.Hồ Chí Minh, 2017.</w:t>
        </w:r>
      </w:ins>
    </w:p>
    <w:p w14:paraId="37CB8ABD" w14:textId="12E036DE" w:rsidR="00530384" w:rsidRPr="00530384" w:rsidDel="00915429" w:rsidRDefault="00915429">
      <w:pPr>
        <w:numPr>
          <w:ilvl w:val="0"/>
          <w:numId w:val="24"/>
        </w:numPr>
        <w:spacing w:line="276" w:lineRule="auto"/>
        <w:rPr>
          <w:del w:id="52413" w:author="Tran Huan" w:date="2018-11-26T01:49:00Z"/>
          <w:bCs/>
          <w:lang w:val="en-US"/>
        </w:rPr>
        <w:pPrChange w:id="52414" w:author="phuong vu" w:date="2018-11-23T13:48:00Z">
          <w:pPr>
            <w:numPr>
              <w:numId w:val="24"/>
            </w:numPr>
            <w:spacing w:line="360" w:lineRule="auto"/>
            <w:ind w:left="720" w:hanging="360"/>
          </w:pPr>
        </w:pPrChange>
      </w:pPr>
      <w:ins w:id="52415" w:author="Tran Huan" w:date="2018-11-26T01:52:00Z">
        <w:r>
          <w:rPr>
            <w:bCs/>
            <w:vertAlign w:val="superscript"/>
            <w:lang w:val="en-US"/>
          </w:rPr>
          <w:t>[2]</w:t>
        </w:r>
      </w:ins>
      <w:del w:id="52416" w:author="Tran Huan" w:date="2018-11-26T01:49:00Z">
        <w:r w:rsidR="00530384" w:rsidRPr="00915429" w:rsidDel="00915429">
          <w:rPr>
            <w:bCs/>
            <w:lang w:val="en-US"/>
            <w:rPrChange w:id="52417" w:author="Tran Huan" w:date="2018-11-26T01:49:00Z">
              <w:rPr>
                <w:bCs/>
                <w:lang w:val="fr-FR"/>
              </w:rPr>
            </w:rPrChange>
          </w:rPr>
          <w:delText>Android</w:delText>
        </w:r>
      </w:del>
    </w:p>
    <w:p w14:paraId="092CE08E" w14:textId="5EE3787B" w:rsidR="00530384" w:rsidRPr="005A0EBE" w:rsidRDefault="00530384">
      <w:pPr>
        <w:numPr>
          <w:ilvl w:val="0"/>
          <w:numId w:val="24"/>
        </w:numPr>
        <w:spacing w:line="276" w:lineRule="auto"/>
        <w:rPr>
          <w:bCs/>
          <w:lang w:val="en-US"/>
          <w:rPrChange w:id="52418" w:author="Tran Huan" w:date="2018-12-03T02:58:00Z">
            <w:rPr>
              <w:bCs/>
              <w:lang w:val="en-US"/>
            </w:rPr>
          </w:rPrChange>
        </w:rPr>
        <w:pPrChange w:id="52419" w:author="phuong vu" w:date="2018-11-23T13:48:00Z">
          <w:pPr>
            <w:numPr>
              <w:numId w:val="24"/>
            </w:numPr>
            <w:spacing w:line="360" w:lineRule="auto"/>
            <w:ind w:left="720" w:hanging="360"/>
          </w:pPr>
        </w:pPrChange>
      </w:pPr>
      <w:r>
        <w:rPr>
          <w:bCs/>
          <w:lang w:val="en-US"/>
        </w:rPr>
        <w:t>“</w:t>
      </w:r>
      <w:r w:rsidRPr="00530384">
        <w:rPr>
          <w:bCs/>
          <w:lang w:val="en-US"/>
        </w:rPr>
        <w:t>Cùng tìm hiểu về GraphQL</w:t>
      </w:r>
      <w:r>
        <w:rPr>
          <w:bCs/>
          <w:lang w:val="en-US"/>
        </w:rPr>
        <w:t xml:space="preserve">”: </w:t>
      </w:r>
      <w:r w:rsidR="00933422" w:rsidRPr="005A0EBE">
        <w:rPr>
          <w:rStyle w:val="Hyperlink"/>
          <w:bCs/>
          <w:u w:val="none"/>
          <w:lang w:val="en-US"/>
          <w:rPrChange w:id="52420" w:author="Tran Huan" w:date="2018-12-03T02:58:00Z">
            <w:rPr>
              <w:rStyle w:val="Hyperlink"/>
              <w:bCs/>
              <w:lang w:val="en-US"/>
            </w:rPr>
          </w:rPrChange>
        </w:rPr>
        <w:fldChar w:fldCharType="begin"/>
      </w:r>
      <w:r w:rsidR="00933422" w:rsidRPr="005A0EBE">
        <w:rPr>
          <w:rStyle w:val="Hyperlink"/>
          <w:bCs/>
          <w:u w:val="none"/>
          <w:lang w:val="en-US"/>
          <w:rPrChange w:id="52421" w:author="Tran Huan" w:date="2018-12-03T02:58:00Z">
            <w:rPr>
              <w:rStyle w:val="Hyperlink"/>
              <w:bCs/>
              <w:lang w:val="en-US"/>
            </w:rPr>
          </w:rPrChange>
        </w:rPr>
        <w:instrText xml:space="preserve"> HYPERLINK "https://viblo.asia/p/cung-tim-hieu-ve-graphql-07LKX4zeKV4" </w:instrText>
      </w:r>
      <w:r w:rsidR="00933422" w:rsidRPr="005A0EBE">
        <w:rPr>
          <w:rStyle w:val="Hyperlink"/>
          <w:bCs/>
          <w:u w:val="none"/>
          <w:lang w:val="en-US"/>
          <w:rPrChange w:id="52422" w:author="Tran Huan" w:date="2018-12-03T02:58:00Z">
            <w:rPr>
              <w:rStyle w:val="Hyperlink"/>
              <w:bCs/>
              <w:lang w:val="en-US"/>
            </w:rPr>
          </w:rPrChange>
        </w:rPr>
        <w:fldChar w:fldCharType="separate"/>
      </w:r>
      <w:r w:rsidRPr="005A0EBE">
        <w:rPr>
          <w:rStyle w:val="Hyperlink"/>
          <w:bCs/>
          <w:u w:val="none"/>
          <w:lang w:val="en-US"/>
          <w:rPrChange w:id="52423" w:author="Tran Huan" w:date="2018-12-03T02:58:00Z">
            <w:rPr>
              <w:rStyle w:val="Hyperlink"/>
              <w:bCs/>
              <w:lang w:val="en-US"/>
            </w:rPr>
          </w:rPrChange>
        </w:rPr>
        <w:t>https://viblo.asia/p/cung-tim-hieu-ve-graphql-07LKX4zeKV4</w:t>
      </w:r>
      <w:r w:rsidR="00933422" w:rsidRPr="005A0EBE">
        <w:rPr>
          <w:rStyle w:val="Hyperlink"/>
          <w:bCs/>
          <w:u w:val="none"/>
          <w:lang w:val="en-US"/>
          <w:rPrChange w:id="52424" w:author="Tran Huan" w:date="2018-12-03T02:58:00Z">
            <w:rPr>
              <w:rStyle w:val="Hyperlink"/>
              <w:bCs/>
              <w:lang w:val="en-US"/>
            </w:rPr>
          </w:rPrChange>
        </w:rPr>
        <w:fldChar w:fldCharType="end"/>
      </w:r>
    </w:p>
    <w:p w14:paraId="2BE5A5EE" w14:textId="5815D05B" w:rsidR="00530384" w:rsidRPr="005A0EBE" w:rsidRDefault="00915429">
      <w:pPr>
        <w:numPr>
          <w:ilvl w:val="0"/>
          <w:numId w:val="24"/>
        </w:numPr>
        <w:spacing w:line="276" w:lineRule="auto"/>
        <w:rPr>
          <w:bCs/>
          <w:u w:val="single"/>
          <w:lang w:val="en-US"/>
          <w:rPrChange w:id="52425" w:author="Tran Huan" w:date="2018-12-03T02:58:00Z">
            <w:rPr>
              <w:bCs/>
              <w:lang w:val="en-US"/>
            </w:rPr>
          </w:rPrChange>
        </w:rPr>
        <w:pPrChange w:id="52426" w:author="phuong vu" w:date="2018-11-23T13:48:00Z">
          <w:pPr>
            <w:numPr>
              <w:numId w:val="24"/>
            </w:numPr>
            <w:spacing w:line="360" w:lineRule="auto"/>
            <w:ind w:left="720" w:hanging="360"/>
          </w:pPr>
        </w:pPrChange>
      </w:pPr>
      <w:ins w:id="52427" w:author="Tran Huan" w:date="2018-11-26T01:52:00Z">
        <w:r>
          <w:rPr>
            <w:bCs/>
            <w:vertAlign w:val="superscript"/>
            <w:lang w:val="en-US"/>
          </w:rPr>
          <w:t>[3]</w:t>
        </w:r>
      </w:ins>
      <w:r w:rsidR="00530384">
        <w:rPr>
          <w:bCs/>
          <w:lang w:val="en-US"/>
        </w:rPr>
        <w:t>“</w:t>
      </w:r>
      <w:r w:rsidR="00530384" w:rsidRPr="00530384">
        <w:rPr>
          <w:bCs/>
          <w:lang w:val="en-US"/>
        </w:rPr>
        <w:t xml:space="preserve">Automatically building and maintaining GraphQL APIs with </w:t>
      </w:r>
      <w:r w:rsidR="00653696">
        <w:rPr>
          <w:bCs/>
          <w:lang w:val="en-US"/>
        </w:rPr>
        <w:t>PostgreSQL</w:t>
      </w:r>
      <w:r w:rsidR="00530384" w:rsidRPr="00530384">
        <w:rPr>
          <w:bCs/>
          <w:lang w:val="en-US"/>
        </w:rPr>
        <w:t>QL and Postgraphile</w:t>
      </w:r>
      <w:r w:rsidR="00530384">
        <w:rPr>
          <w:bCs/>
          <w:lang w:val="en-US"/>
        </w:rPr>
        <w:t xml:space="preserve">” </w:t>
      </w:r>
      <w:r w:rsidR="00530384" w:rsidRPr="005A0EBE">
        <w:rPr>
          <w:bCs/>
          <w:lang w:val="en-US"/>
          <w:rPrChange w:id="52428" w:author="Tran Huan" w:date="2018-12-03T02:58:00Z">
            <w:rPr>
              <w:bCs/>
              <w:lang w:val="en-US"/>
            </w:rPr>
          </w:rPrChange>
        </w:rPr>
        <w:t xml:space="preserve">: </w:t>
      </w:r>
      <w:r w:rsidR="00933422" w:rsidRPr="005A0EBE">
        <w:rPr>
          <w:rStyle w:val="Hyperlink"/>
          <w:bCs/>
          <w:lang w:val="en-US"/>
          <w:rPrChange w:id="52429" w:author="Tran Huan" w:date="2018-12-03T02:58:00Z">
            <w:rPr>
              <w:rStyle w:val="Hyperlink"/>
              <w:bCs/>
              <w:lang w:val="en-US"/>
            </w:rPr>
          </w:rPrChange>
        </w:rPr>
        <w:fldChar w:fldCharType="begin"/>
      </w:r>
      <w:r w:rsidR="00933422" w:rsidRPr="005A0EBE">
        <w:rPr>
          <w:rStyle w:val="Hyperlink"/>
          <w:bCs/>
          <w:lang w:val="en-US"/>
          <w:rPrChange w:id="52430" w:author="Tran Huan" w:date="2018-12-03T02:58:00Z">
            <w:rPr>
              <w:rStyle w:val="Hyperlink"/>
              <w:bCs/>
              <w:lang w:val="en-US"/>
            </w:rPr>
          </w:rPrChange>
        </w:rPr>
        <w:instrText xml:space="preserve"> HYPERLINK "https://itnext.io/automatically-building-and-maintaining-graphql-apis-with-postgresql-and-postgraphile-c497636abd29" </w:instrText>
      </w:r>
      <w:r w:rsidR="00933422" w:rsidRPr="005A0EBE">
        <w:rPr>
          <w:rStyle w:val="Hyperlink"/>
          <w:bCs/>
          <w:lang w:val="en-US"/>
          <w:rPrChange w:id="52431" w:author="Tran Huan" w:date="2018-12-03T02:58:00Z">
            <w:rPr>
              <w:rStyle w:val="Hyperlink"/>
              <w:bCs/>
              <w:lang w:val="en-US"/>
            </w:rPr>
          </w:rPrChange>
        </w:rPr>
        <w:fldChar w:fldCharType="separate"/>
      </w:r>
      <w:r w:rsidR="00530384" w:rsidRPr="005A0EBE">
        <w:rPr>
          <w:rStyle w:val="Hyperlink"/>
          <w:bCs/>
          <w:u w:val="none"/>
          <w:lang w:val="en-US"/>
          <w:rPrChange w:id="52432" w:author="Tran Huan" w:date="2018-12-03T02:58:00Z">
            <w:rPr>
              <w:rStyle w:val="Hyperlink"/>
              <w:bCs/>
              <w:lang w:val="en-US"/>
            </w:rPr>
          </w:rPrChange>
        </w:rPr>
        <w:t>https://itnext.io/automatically-building-and-maintaining-graphql-apis-with-</w:t>
      </w:r>
      <w:r w:rsidR="00653696" w:rsidRPr="005A0EBE">
        <w:rPr>
          <w:rStyle w:val="Hyperlink"/>
          <w:bCs/>
          <w:u w:val="none"/>
          <w:lang w:val="en-US"/>
          <w:rPrChange w:id="52433" w:author="Tran Huan" w:date="2018-12-03T02:58:00Z">
            <w:rPr>
              <w:rStyle w:val="Hyperlink"/>
              <w:bCs/>
              <w:lang w:val="en-US"/>
            </w:rPr>
          </w:rPrChange>
        </w:rPr>
        <w:t>PostgreSQL</w:t>
      </w:r>
      <w:r w:rsidR="00530384" w:rsidRPr="005A0EBE">
        <w:rPr>
          <w:rStyle w:val="Hyperlink"/>
          <w:bCs/>
          <w:u w:val="none"/>
          <w:lang w:val="en-US"/>
          <w:rPrChange w:id="52434" w:author="Tran Huan" w:date="2018-12-03T02:58:00Z">
            <w:rPr>
              <w:rStyle w:val="Hyperlink"/>
              <w:bCs/>
              <w:lang w:val="en-US"/>
            </w:rPr>
          </w:rPrChange>
        </w:rPr>
        <w:t>ql-and-postgraphile-</w:t>
      </w:r>
      <w:r w:rsidR="00530384" w:rsidRPr="005A0EBE">
        <w:rPr>
          <w:rStyle w:val="Hyperlink"/>
          <w:bCs/>
          <w:lang w:val="en-US"/>
          <w:rPrChange w:id="52435" w:author="Tran Huan" w:date="2018-12-03T02:58:00Z">
            <w:rPr>
              <w:rStyle w:val="Hyperlink"/>
              <w:bCs/>
              <w:lang w:val="en-US"/>
            </w:rPr>
          </w:rPrChange>
        </w:rPr>
        <w:t>c497636abd29</w:t>
      </w:r>
      <w:r w:rsidR="00933422" w:rsidRPr="005A0EBE">
        <w:rPr>
          <w:rStyle w:val="Hyperlink"/>
          <w:bCs/>
          <w:lang w:val="en-US"/>
          <w:rPrChange w:id="52436" w:author="Tran Huan" w:date="2018-12-03T02:58:00Z">
            <w:rPr>
              <w:rStyle w:val="Hyperlink"/>
              <w:bCs/>
              <w:lang w:val="en-US"/>
            </w:rPr>
          </w:rPrChange>
        </w:rPr>
        <w:fldChar w:fldCharType="end"/>
      </w:r>
    </w:p>
    <w:p w14:paraId="5E4FFF37" w14:textId="1390E67E" w:rsidR="00653696" w:rsidRPr="003B05E0" w:rsidRDefault="00915429">
      <w:pPr>
        <w:numPr>
          <w:ilvl w:val="0"/>
          <w:numId w:val="24"/>
        </w:numPr>
        <w:spacing w:line="276" w:lineRule="auto"/>
        <w:rPr>
          <w:rStyle w:val="Hyperlink"/>
          <w:bCs/>
          <w:color w:val="auto"/>
          <w:u w:val="none"/>
          <w:lang w:val="en-US"/>
        </w:rPr>
        <w:pPrChange w:id="52437" w:author="phuong vu" w:date="2018-11-23T13:48:00Z">
          <w:pPr>
            <w:numPr>
              <w:numId w:val="24"/>
            </w:numPr>
            <w:spacing w:line="360" w:lineRule="auto"/>
            <w:ind w:left="720" w:hanging="360"/>
          </w:pPr>
        </w:pPrChange>
      </w:pPr>
      <w:ins w:id="52438" w:author="Tran Huan" w:date="2018-11-26T01:52:00Z">
        <w:r>
          <w:rPr>
            <w:bCs/>
            <w:vertAlign w:val="superscript"/>
            <w:lang w:val="en-US"/>
          </w:rPr>
          <w:t>[4]</w:t>
        </w:r>
      </w:ins>
      <w:r w:rsidR="00653696">
        <w:rPr>
          <w:bCs/>
          <w:lang w:val="en-US"/>
        </w:rPr>
        <w:t xml:space="preserve">“Postgraphile”: </w:t>
      </w:r>
      <w:r w:rsidR="00933422" w:rsidRPr="005A0EBE">
        <w:rPr>
          <w:rStyle w:val="Hyperlink"/>
          <w:bCs/>
          <w:u w:val="none"/>
          <w:lang w:val="en-US"/>
          <w:rPrChange w:id="52439" w:author="Tran Huan" w:date="2018-12-03T02:58:00Z">
            <w:rPr>
              <w:rStyle w:val="Hyperlink"/>
              <w:bCs/>
              <w:lang w:val="en-US"/>
            </w:rPr>
          </w:rPrChange>
        </w:rPr>
        <w:fldChar w:fldCharType="begin"/>
      </w:r>
      <w:r w:rsidR="00933422" w:rsidRPr="005A0EBE">
        <w:rPr>
          <w:rStyle w:val="Hyperlink"/>
          <w:bCs/>
          <w:u w:val="none"/>
          <w:lang w:val="en-US"/>
          <w:rPrChange w:id="52440" w:author="Tran Huan" w:date="2018-12-03T02:58:00Z">
            <w:rPr>
              <w:rStyle w:val="Hyperlink"/>
              <w:bCs/>
              <w:lang w:val="en-US"/>
            </w:rPr>
          </w:rPrChange>
        </w:rPr>
        <w:instrText xml:space="preserve"> HYPERLINK "https://www.graphile.org/postgraphile/introduction/" </w:instrText>
      </w:r>
      <w:r w:rsidR="00933422" w:rsidRPr="005A0EBE">
        <w:rPr>
          <w:rStyle w:val="Hyperlink"/>
          <w:bCs/>
          <w:u w:val="none"/>
          <w:lang w:val="en-US"/>
          <w:rPrChange w:id="52441" w:author="Tran Huan" w:date="2018-12-03T02:58:00Z">
            <w:rPr>
              <w:rStyle w:val="Hyperlink"/>
              <w:bCs/>
              <w:lang w:val="en-US"/>
            </w:rPr>
          </w:rPrChange>
        </w:rPr>
        <w:fldChar w:fldCharType="separate"/>
      </w:r>
      <w:r w:rsidR="00653696" w:rsidRPr="005A0EBE">
        <w:rPr>
          <w:rStyle w:val="Hyperlink"/>
          <w:bCs/>
          <w:u w:val="none"/>
          <w:lang w:val="en-US"/>
          <w:rPrChange w:id="52442" w:author="Tran Huan" w:date="2018-12-03T02:58:00Z">
            <w:rPr>
              <w:rStyle w:val="Hyperlink"/>
              <w:bCs/>
              <w:lang w:val="en-US"/>
            </w:rPr>
          </w:rPrChange>
        </w:rPr>
        <w:t>https://www.graphile.org/postgraphile/introduction/</w:t>
      </w:r>
      <w:r w:rsidR="00933422" w:rsidRPr="005A0EBE">
        <w:rPr>
          <w:rStyle w:val="Hyperlink"/>
          <w:bCs/>
          <w:u w:val="none"/>
          <w:lang w:val="en-US"/>
          <w:rPrChange w:id="52443" w:author="Tran Huan" w:date="2018-12-03T02:58:00Z">
            <w:rPr>
              <w:rStyle w:val="Hyperlink"/>
              <w:bCs/>
              <w:lang w:val="en-US"/>
            </w:rPr>
          </w:rPrChange>
        </w:rPr>
        <w:fldChar w:fldCharType="end"/>
      </w:r>
    </w:p>
    <w:p w14:paraId="2B18F315" w14:textId="29119351" w:rsidR="003B05E0" w:rsidRPr="0066153C" w:rsidRDefault="00915429">
      <w:pPr>
        <w:numPr>
          <w:ilvl w:val="0"/>
          <w:numId w:val="24"/>
        </w:numPr>
        <w:spacing w:line="276" w:lineRule="auto"/>
        <w:rPr>
          <w:bCs/>
          <w:lang w:val="fr-FR"/>
          <w:rPrChange w:id="52444" w:author="Tran Huan" w:date="2018-11-26T15:11:00Z">
            <w:rPr>
              <w:bCs/>
              <w:lang w:val="en-US"/>
            </w:rPr>
          </w:rPrChange>
        </w:rPr>
        <w:pPrChange w:id="52445" w:author="phuong vu" w:date="2018-11-23T13:48:00Z">
          <w:pPr>
            <w:numPr>
              <w:numId w:val="24"/>
            </w:numPr>
            <w:spacing w:line="360" w:lineRule="auto"/>
            <w:ind w:left="720" w:hanging="360"/>
          </w:pPr>
        </w:pPrChange>
      </w:pPr>
      <w:ins w:id="52446" w:author="Tran Huan" w:date="2018-11-26T01:53:00Z">
        <w:r w:rsidRPr="0066153C">
          <w:rPr>
            <w:bCs/>
            <w:vertAlign w:val="superscript"/>
            <w:lang w:val="fr-FR"/>
            <w:rPrChange w:id="52447" w:author="Tran Huan" w:date="2018-11-26T15:11:00Z">
              <w:rPr>
                <w:bCs/>
                <w:vertAlign w:val="superscript"/>
                <w:lang w:val="en-US"/>
              </w:rPr>
            </w:rPrChange>
          </w:rPr>
          <w:t>[5]</w:t>
        </w:r>
      </w:ins>
      <w:r w:rsidR="003B05E0" w:rsidRPr="0066153C">
        <w:rPr>
          <w:bCs/>
          <w:lang w:val="fr-FR"/>
          <w:rPrChange w:id="52448" w:author="Tran Huan" w:date="2018-11-26T15:11:00Z">
            <w:rPr>
              <w:bCs/>
              <w:lang w:val="en-US"/>
            </w:rPr>
          </w:rPrChange>
        </w:rPr>
        <w:t>“PostgreSQL”:</w:t>
      </w:r>
      <w:ins w:id="52449" w:author="Tran Huan" w:date="2018-11-26T15:11:00Z">
        <w:r w:rsidR="0066153C" w:rsidRPr="0066153C">
          <w:t xml:space="preserve"> </w:t>
        </w:r>
        <w:r w:rsidR="0066153C" w:rsidRPr="005A0EBE">
          <w:rPr>
            <w:bCs/>
            <w:u w:val="single"/>
            <w:lang w:val="fr-FR"/>
            <w:rPrChange w:id="52450" w:author="Tran Huan" w:date="2018-12-03T02:58:00Z">
              <w:rPr>
                <w:bCs/>
                <w:lang w:val="fr-FR"/>
              </w:rPr>
            </w:rPrChange>
          </w:rPr>
          <w:fldChar w:fldCharType="begin"/>
        </w:r>
        <w:r w:rsidR="0066153C" w:rsidRPr="005A0EBE">
          <w:rPr>
            <w:bCs/>
            <w:u w:val="single"/>
            <w:lang w:val="fr-FR"/>
            <w:rPrChange w:id="52451" w:author="Tran Huan" w:date="2018-12-03T02:58:00Z">
              <w:rPr>
                <w:bCs/>
                <w:lang w:val="fr-FR"/>
              </w:rPr>
            </w:rPrChange>
          </w:rPr>
          <w:instrText xml:space="preserve"> HYPERLINK "https://www.postgresql.org/about/" </w:instrText>
        </w:r>
        <w:r w:rsidR="0066153C" w:rsidRPr="005A0EBE">
          <w:rPr>
            <w:bCs/>
            <w:u w:val="single"/>
            <w:lang w:val="fr-FR"/>
            <w:rPrChange w:id="52452" w:author="Tran Huan" w:date="2018-12-03T02:58:00Z">
              <w:rPr>
                <w:bCs/>
                <w:lang w:val="fr-FR"/>
              </w:rPr>
            </w:rPrChange>
          </w:rPr>
          <w:fldChar w:fldCharType="separate"/>
        </w:r>
        <w:r w:rsidR="0066153C" w:rsidRPr="005A0EBE">
          <w:rPr>
            <w:rStyle w:val="Hyperlink"/>
            <w:lang w:val="fr-FR"/>
            <w:rPrChange w:id="52453" w:author="Tran Huan" w:date="2018-12-03T02:58:00Z">
              <w:rPr>
                <w:bCs/>
                <w:lang w:val="en-US"/>
              </w:rPr>
            </w:rPrChange>
          </w:rPr>
          <w:t>https://www.postgresql.org/about/</w:t>
        </w:r>
        <w:r w:rsidR="0066153C" w:rsidRPr="005A0EBE">
          <w:rPr>
            <w:bCs/>
            <w:u w:val="single"/>
            <w:lang w:val="fr-FR"/>
            <w:rPrChange w:id="52454" w:author="Tran Huan" w:date="2018-12-03T02:58:00Z">
              <w:rPr>
                <w:bCs/>
                <w:lang w:val="fr-FR"/>
              </w:rPr>
            </w:rPrChange>
          </w:rPr>
          <w:fldChar w:fldCharType="end"/>
        </w:r>
      </w:ins>
    </w:p>
    <w:p w14:paraId="7E66D55A" w14:textId="4825A7EB" w:rsidR="003B05E0" w:rsidRDefault="00915429">
      <w:pPr>
        <w:numPr>
          <w:ilvl w:val="0"/>
          <w:numId w:val="24"/>
        </w:numPr>
        <w:spacing w:line="276" w:lineRule="auto"/>
        <w:rPr>
          <w:bCs/>
          <w:lang w:val="en-US"/>
        </w:rPr>
        <w:pPrChange w:id="52455" w:author="phuong vu" w:date="2018-11-23T13:48:00Z">
          <w:pPr>
            <w:numPr>
              <w:numId w:val="24"/>
            </w:numPr>
            <w:spacing w:line="360" w:lineRule="auto"/>
            <w:ind w:left="720" w:hanging="360"/>
          </w:pPr>
        </w:pPrChange>
      </w:pPr>
      <w:ins w:id="52456" w:author="Tran Huan" w:date="2018-11-26T01:53:00Z">
        <w:r>
          <w:rPr>
            <w:bCs/>
            <w:vertAlign w:val="superscript"/>
            <w:lang w:val="en-US"/>
          </w:rPr>
          <w:t>[6]</w:t>
        </w:r>
      </w:ins>
      <w:r w:rsidR="003B05E0">
        <w:rPr>
          <w:bCs/>
          <w:lang w:val="en-US"/>
        </w:rPr>
        <w:t>“JSON Web Token”:</w:t>
      </w:r>
      <w:ins w:id="52457" w:author="Tran Huan" w:date="2018-11-26T15:14:00Z">
        <w:r w:rsidR="0066153C">
          <w:rPr>
            <w:bCs/>
            <w:lang w:val="en-US"/>
          </w:rPr>
          <w:t xml:space="preserve"> </w:t>
        </w:r>
        <w:r w:rsidR="0066153C" w:rsidRPr="005A0EBE">
          <w:rPr>
            <w:bCs/>
            <w:lang w:val="en-US"/>
            <w:rPrChange w:id="52458" w:author="Tran Huan" w:date="2018-12-03T02:59:00Z">
              <w:rPr>
                <w:bCs/>
                <w:lang w:val="en-US"/>
              </w:rPr>
            </w:rPrChange>
          </w:rPr>
          <w:fldChar w:fldCharType="begin"/>
        </w:r>
        <w:r w:rsidR="0066153C" w:rsidRPr="005A0EBE">
          <w:rPr>
            <w:bCs/>
            <w:lang w:val="en-US"/>
            <w:rPrChange w:id="52459" w:author="Tran Huan" w:date="2018-12-03T02:59:00Z">
              <w:rPr>
                <w:bCs/>
                <w:lang w:val="en-US"/>
              </w:rPr>
            </w:rPrChange>
          </w:rPr>
          <w:instrText xml:space="preserve"> HYPERLINK "https://medium.com/vandium-software/5-easy-steps-to-understanding-json-web-tokens-jwt-1164c0adfcec" </w:instrText>
        </w:r>
        <w:r w:rsidR="0066153C" w:rsidRPr="005A0EBE">
          <w:rPr>
            <w:bCs/>
            <w:lang w:val="en-US"/>
            <w:rPrChange w:id="52460" w:author="Tran Huan" w:date="2018-12-03T02:59:00Z">
              <w:rPr>
                <w:bCs/>
                <w:lang w:val="en-US"/>
              </w:rPr>
            </w:rPrChange>
          </w:rPr>
          <w:fldChar w:fldCharType="separate"/>
        </w:r>
        <w:r w:rsidR="0066153C" w:rsidRPr="005A0EBE">
          <w:rPr>
            <w:rStyle w:val="Hyperlink"/>
            <w:bCs/>
            <w:u w:val="none"/>
            <w:lang w:val="en-US"/>
            <w:rPrChange w:id="52461" w:author="Tran Huan" w:date="2018-12-03T02:59:00Z">
              <w:rPr>
                <w:rStyle w:val="Hyperlink"/>
                <w:bCs/>
                <w:lang w:val="en-US"/>
              </w:rPr>
            </w:rPrChange>
          </w:rPr>
          <w:t>https://medium.com/vandium-software/5-easy-steps-to-understanding-json-web-tokens-jwt-1164c0adfcec</w:t>
        </w:r>
        <w:r w:rsidR="0066153C" w:rsidRPr="005A0EBE">
          <w:rPr>
            <w:bCs/>
            <w:lang w:val="en-US"/>
            <w:rPrChange w:id="52462" w:author="Tran Huan" w:date="2018-12-03T02:59:00Z">
              <w:rPr>
                <w:bCs/>
                <w:lang w:val="en-US"/>
              </w:rPr>
            </w:rPrChange>
          </w:rPr>
          <w:fldChar w:fldCharType="end"/>
        </w:r>
      </w:ins>
    </w:p>
    <w:p w14:paraId="448EC124" w14:textId="290B32C3" w:rsidR="003B05E0" w:rsidRPr="007A626B" w:rsidDel="00915429" w:rsidRDefault="00915429">
      <w:pPr>
        <w:pStyle w:val="ListParagraph"/>
        <w:numPr>
          <w:ilvl w:val="0"/>
          <w:numId w:val="24"/>
        </w:numPr>
        <w:spacing w:line="276" w:lineRule="auto"/>
        <w:rPr>
          <w:del w:id="52463" w:author="Tran Huan" w:date="2018-11-26T01:50:00Z"/>
          <w:bCs/>
          <w:lang w:val="en-US"/>
        </w:rPr>
        <w:pPrChange w:id="52464" w:author="phuong vu" w:date="2018-11-23T13:48:00Z">
          <w:pPr>
            <w:pStyle w:val="ListParagraph"/>
            <w:numPr>
              <w:numId w:val="24"/>
            </w:numPr>
            <w:spacing w:line="360" w:lineRule="auto"/>
            <w:ind w:hanging="360"/>
          </w:pPr>
        </w:pPrChange>
      </w:pPr>
      <w:ins w:id="52465" w:author="Tran Huan" w:date="2018-11-26T01:50:00Z">
        <w:r w:rsidRPr="003B05E0" w:rsidDel="00915429">
          <w:rPr>
            <w:bCs/>
            <w:lang w:val="en-US"/>
          </w:rPr>
          <w:t xml:space="preserve"> </w:t>
        </w:r>
      </w:ins>
      <w:ins w:id="52466" w:author="Tran Huan" w:date="2018-11-26T01:53:00Z">
        <w:r w:rsidR="000B4405">
          <w:rPr>
            <w:bCs/>
            <w:vertAlign w:val="superscript"/>
            <w:lang w:val="en-US"/>
          </w:rPr>
          <w:t>[</w:t>
        </w:r>
      </w:ins>
      <w:ins w:id="52467" w:author="Tran Huan" w:date="2018-11-26T14:04:00Z">
        <w:r w:rsidR="000B4405">
          <w:rPr>
            <w:bCs/>
            <w:vertAlign w:val="superscript"/>
            <w:lang w:val="en-US"/>
          </w:rPr>
          <w:t>7</w:t>
        </w:r>
      </w:ins>
      <w:ins w:id="52468" w:author="Tran Huan" w:date="2018-11-26T01:53:00Z">
        <w:r>
          <w:rPr>
            <w:bCs/>
            <w:vertAlign w:val="superscript"/>
            <w:lang w:val="en-US"/>
          </w:rPr>
          <w:t>]</w:t>
        </w:r>
      </w:ins>
      <w:del w:id="52469" w:author="Tran Huan" w:date="2018-11-26T01:50:00Z">
        <w:r w:rsidR="003B05E0" w:rsidRPr="003B05E0" w:rsidDel="00915429">
          <w:rPr>
            <w:bCs/>
            <w:lang w:val="en-US"/>
          </w:rPr>
          <w:delText>“ReactJS”:</w:delText>
        </w:r>
        <w:r w:rsidR="00933422" w:rsidDel="00915429">
          <w:rPr>
            <w:rStyle w:val="Hyperlink"/>
            <w:lang w:val="en-US"/>
          </w:rPr>
          <w:fldChar w:fldCharType="begin"/>
        </w:r>
        <w:r w:rsidR="00933422" w:rsidDel="00915429">
          <w:rPr>
            <w:rStyle w:val="Hyperlink"/>
            <w:lang w:val="en-US"/>
          </w:rPr>
          <w:delInstrText xml:space="preserve"> HYPERLINK "https://viblo.asia/p/reactjs-uu-diem-va-nhuoc-diem-V3m5WzexlO7" </w:delInstrText>
        </w:r>
        <w:r w:rsidR="00933422" w:rsidDel="00915429">
          <w:rPr>
            <w:rStyle w:val="Hyperlink"/>
            <w:lang w:val="en-US"/>
          </w:rPr>
          <w:fldChar w:fldCharType="separate"/>
        </w:r>
        <w:r w:rsidR="003B05E0" w:rsidRPr="006A4E6A" w:rsidDel="00915429">
          <w:rPr>
            <w:rStyle w:val="Hyperlink"/>
            <w:lang w:val="en-US"/>
          </w:rPr>
          <w:delText>https://viblo.asia/p/reactjs-uu-diem-va-nhuoc-diem-V3m5WzexlO7</w:delText>
        </w:r>
        <w:r w:rsidR="00933422" w:rsidDel="00915429">
          <w:rPr>
            <w:rStyle w:val="Hyperlink"/>
            <w:lang w:val="en-US"/>
          </w:rPr>
          <w:fldChar w:fldCharType="end"/>
        </w:r>
      </w:del>
    </w:p>
    <w:p w14:paraId="7377C254" w14:textId="256059D0" w:rsidR="007A626B" w:rsidRPr="003B05E0" w:rsidRDefault="007A626B">
      <w:pPr>
        <w:pStyle w:val="ListParagraph"/>
        <w:numPr>
          <w:ilvl w:val="0"/>
          <w:numId w:val="24"/>
        </w:numPr>
        <w:spacing w:line="276" w:lineRule="auto"/>
        <w:rPr>
          <w:bCs/>
          <w:lang w:val="en-US"/>
        </w:rPr>
        <w:pPrChange w:id="52470" w:author="phuong vu" w:date="2018-11-23T13:48:00Z">
          <w:pPr>
            <w:pStyle w:val="ListParagraph"/>
            <w:numPr>
              <w:numId w:val="24"/>
            </w:numPr>
            <w:spacing w:line="360" w:lineRule="auto"/>
            <w:ind w:hanging="360"/>
          </w:pPr>
        </w:pPrChange>
      </w:pPr>
      <w:r>
        <w:rPr>
          <w:bCs/>
          <w:lang w:val="en-US"/>
        </w:rPr>
        <w:t xml:space="preserve">“Apollo Client cho React”: </w:t>
      </w:r>
      <w:r w:rsidR="00933422" w:rsidRPr="005A0EBE">
        <w:rPr>
          <w:rStyle w:val="Hyperlink"/>
          <w:bCs/>
          <w:u w:val="none"/>
          <w:lang w:val="en-US"/>
          <w:rPrChange w:id="52471" w:author="Tran Huan" w:date="2018-12-03T02:59:00Z">
            <w:rPr>
              <w:rStyle w:val="Hyperlink"/>
              <w:bCs/>
              <w:lang w:val="en-US"/>
            </w:rPr>
          </w:rPrChange>
        </w:rPr>
        <w:fldChar w:fldCharType="begin"/>
      </w:r>
      <w:r w:rsidR="00933422" w:rsidRPr="005A0EBE">
        <w:rPr>
          <w:rStyle w:val="Hyperlink"/>
          <w:bCs/>
          <w:u w:val="none"/>
          <w:lang w:val="en-US"/>
          <w:rPrChange w:id="52472" w:author="Tran Huan" w:date="2018-12-03T02:59:00Z">
            <w:rPr>
              <w:rStyle w:val="Hyperlink"/>
              <w:bCs/>
              <w:lang w:val="en-US"/>
            </w:rPr>
          </w:rPrChange>
        </w:rPr>
        <w:instrText xml:space="preserve"> HYPERLINK "https://www.apollographql.com/docs/react/" </w:instrText>
      </w:r>
      <w:r w:rsidR="00933422" w:rsidRPr="005A0EBE">
        <w:rPr>
          <w:rStyle w:val="Hyperlink"/>
          <w:bCs/>
          <w:u w:val="none"/>
          <w:lang w:val="en-US"/>
          <w:rPrChange w:id="52473" w:author="Tran Huan" w:date="2018-12-03T02:59:00Z">
            <w:rPr>
              <w:rStyle w:val="Hyperlink"/>
              <w:bCs/>
              <w:lang w:val="en-US"/>
            </w:rPr>
          </w:rPrChange>
        </w:rPr>
        <w:fldChar w:fldCharType="separate"/>
      </w:r>
      <w:r w:rsidRPr="005A0EBE">
        <w:rPr>
          <w:rStyle w:val="Hyperlink"/>
          <w:bCs/>
          <w:u w:val="none"/>
          <w:lang w:val="en-US"/>
          <w:rPrChange w:id="52474" w:author="Tran Huan" w:date="2018-12-03T02:59:00Z">
            <w:rPr>
              <w:rStyle w:val="Hyperlink"/>
              <w:bCs/>
              <w:lang w:val="en-US"/>
            </w:rPr>
          </w:rPrChange>
        </w:rPr>
        <w:t>https://www.apollographql.com/docs/react/</w:t>
      </w:r>
      <w:r w:rsidR="00933422" w:rsidRPr="005A0EBE">
        <w:rPr>
          <w:rStyle w:val="Hyperlink"/>
          <w:bCs/>
          <w:u w:val="none"/>
          <w:lang w:val="en-US"/>
          <w:rPrChange w:id="52475" w:author="Tran Huan" w:date="2018-12-03T02:59:00Z">
            <w:rPr>
              <w:rStyle w:val="Hyperlink"/>
              <w:bCs/>
              <w:lang w:val="en-US"/>
            </w:rPr>
          </w:rPrChange>
        </w:rPr>
        <w:fldChar w:fldCharType="end"/>
      </w:r>
    </w:p>
    <w:sectPr w:rsidR="007A626B" w:rsidRPr="003B05E0" w:rsidSect="0041406B">
      <w:type w:val="nextPage"/>
      <w:pgSz w:w="11906" w:h="16838"/>
      <w:pgMar w:top="1701" w:right="1134" w:bottom="1701" w:left="1985" w:header="709" w:footer="0" w:gutter="0"/>
      <w:pgNumType w:start="1"/>
      <w:cols w:space="708"/>
      <w:docGrid w:linePitch="360"/>
      <w:sectPrChange w:id="52476" w:author="Tran Huan" w:date="2018-11-25T16:33:00Z">
        <w:sectPr w:rsidR="007A626B" w:rsidRPr="003B05E0" w:rsidSect="0041406B">
          <w:type w:val="continuous"/>
          <w:pgMar w:top="1701" w:right="1134" w:bottom="1701" w:left="1985" w:header="709" w:footer="0" w:gutter="0"/>
        </w:sectPr>
      </w:sectPrChang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0B8F81" w14:textId="77777777" w:rsidR="00926A45" w:rsidRDefault="00926A45" w:rsidP="006806BE">
      <w:pPr>
        <w:spacing w:after="0" w:line="240" w:lineRule="auto"/>
      </w:pPr>
      <w:r>
        <w:separator/>
      </w:r>
    </w:p>
  </w:endnote>
  <w:endnote w:type="continuationSeparator" w:id="0">
    <w:p w14:paraId="50D90882" w14:textId="77777777" w:rsidR="00926A45" w:rsidRDefault="00926A45" w:rsidP="00680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A3"/>
    <w:family w:val="swiss"/>
    <w:pitch w:val="variable"/>
    <w:sig w:usb0="E4002EFF" w:usb1="C000E47F" w:usb2="00000009" w:usb3="00000000" w:csb0="000001FF" w:csb1="00000000"/>
  </w:font>
  <w:font w:name="Calibri">
    <w:panose1 w:val="020F0502020204030204"/>
    <w:charset w:val="A3"/>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70AF77" w14:textId="6EEE9ADD" w:rsidR="00926A45" w:rsidRDefault="00926A45">
    <w:pPr>
      <w:pStyle w:val="Footer"/>
      <w:jc w:val="right"/>
      <w:rPr>
        <w:ins w:id="222" w:author="Tran Huan" w:date="2018-11-25T16:22:00Z"/>
      </w:rPr>
    </w:pPr>
  </w:p>
  <w:p w14:paraId="49B46931" w14:textId="77777777" w:rsidR="00926A45" w:rsidRDefault="00926A4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ustomXmlInsRangeStart w:id="1884" w:author="Tran Huan" w:date="2018-11-25T16:22:00Z"/>
  <w:sdt>
    <w:sdtPr>
      <w:id w:val="1963461433"/>
      <w:docPartObj>
        <w:docPartGallery w:val="Page Numbers (Bottom of Page)"/>
        <w:docPartUnique/>
      </w:docPartObj>
    </w:sdtPr>
    <w:sdtEndPr>
      <w:rPr>
        <w:noProof/>
      </w:rPr>
    </w:sdtEndPr>
    <w:sdtContent>
      <w:customXmlInsRangeEnd w:id="1884"/>
      <w:p w14:paraId="588525D1" w14:textId="1DBE14C0" w:rsidR="00926A45" w:rsidRDefault="00926A45">
        <w:pPr>
          <w:pStyle w:val="Footer"/>
          <w:jc w:val="right"/>
          <w:rPr>
            <w:ins w:id="1885" w:author="Tran Huan" w:date="2018-11-25T16:22:00Z"/>
          </w:rPr>
        </w:pPr>
        <w:ins w:id="1886" w:author="Tran Huan" w:date="2018-11-25T16:22:00Z">
          <w:r>
            <w:fldChar w:fldCharType="begin"/>
          </w:r>
          <w:r>
            <w:instrText xml:space="preserve"> PAGE   \* MERGEFORMAT </w:instrText>
          </w:r>
          <w:r>
            <w:fldChar w:fldCharType="separate"/>
          </w:r>
        </w:ins>
        <w:r w:rsidR="002D3800">
          <w:rPr>
            <w:noProof/>
          </w:rPr>
          <w:t>21</w:t>
        </w:r>
        <w:ins w:id="1887" w:author="Tran Huan" w:date="2018-11-25T16:22:00Z">
          <w:r>
            <w:rPr>
              <w:noProof/>
            </w:rPr>
            <w:fldChar w:fldCharType="end"/>
          </w:r>
        </w:ins>
      </w:p>
      <w:customXmlInsRangeStart w:id="1888" w:author="Tran Huan" w:date="2018-11-25T16:22:00Z"/>
    </w:sdtContent>
  </w:sdt>
  <w:customXmlInsRangeEnd w:id="1888"/>
  <w:p w14:paraId="0708A755" w14:textId="77777777" w:rsidR="00926A45" w:rsidRDefault="00926A4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D474F8" w14:textId="77777777" w:rsidR="00926A45" w:rsidRDefault="00926A45" w:rsidP="006806BE">
      <w:pPr>
        <w:spacing w:after="0" w:line="240" w:lineRule="auto"/>
      </w:pPr>
      <w:r>
        <w:separator/>
      </w:r>
    </w:p>
  </w:footnote>
  <w:footnote w:type="continuationSeparator" w:id="0">
    <w:p w14:paraId="149A1500" w14:textId="77777777" w:rsidR="00926A45" w:rsidRDefault="00926A45" w:rsidP="006806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BA451" w14:textId="14D8B853" w:rsidR="00926A45" w:rsidRPr="000245EB" w:rsidRDefault="00926A45" w:rsidP="000245EB">
    <w:pPr>
      <w:jc w:val="left"/>
      <w:rPr>
        <w:ins w:id="218" w:author="Tran Huan" w:date="2018-11-25T16:18:00Z"/>
        <w:rFonts w:ascii="Times New Roman" w:eastAsia="Calibri" w:hAnsi="Times New Roman" w:cs="Times New Roman"/>
        <w:b/>
        <w:color w:val="000000"/>
        <w:sz w:val="20"/>
        <w:szCs w:val="20"/>
      </w:rPr>
    </w:pPr>
  </w:p>
  <w:p w14:paraId="388F8250" w14:textId="77777777" w:rsidR="00926A45" w:rsidRPr="005E5E84" w:rsidRDefault="00926A45" w:rsidP="005E5E84">
    <w:pPr>
      <w:pStyle w:val="Header"/>
      <w:jc w:val="left"/>
      <w:rPr>
        <w:lang w:val="en-US"/>
      </w:rPr>
    </w:pPr>
    <w:ins w:id="219" w:author="phuong vu" w:date="2018-11-21T21:32:00Z">
      <w:del w:id="220" w:author="Tran Huan" w:date="2018-11-25T16:07:00Z">
        <w:r w:rsidDel="000245EB">
          <w:rPr>
            <w:lang w:val="en-US"/>
          </w:rPr>
          <w:delText>GVHD</w:delText>
        </w:r>
      </w:del>
    </w:ins>
    <w:del w:id="221" w:author="Tran Huan" w:date="2018-11-25T16:07:00Z">
      <w:r w:rsidDel="000245EB">
        <w:rPr>
          <w:lang w:val="en-US"/>
        </w:rPr>
        <w:delText xml:space="preserve">Giáo viên hướng dẫn: Phạm Thị Ngọc Diễm </w:delText>
      </w:r>
    </w:del>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F7D449" w14:textId="77777777" w:rsidR="00926A45" w:rsidRPr="000245EB" w:rsidRDefault="00926A45" w:rsidP="000245EB">
    <w:pPr>
      <w:jc w:val="left"/>
      <w:rPr>
        <w:ins w:id="1877" w:author="Tran Huan" w:date="2018-11-25T16:18:00Z"/>
        <w:rFonts w:ascii="Times New Roman" w:eastAsia="Calibri" w:hAnsi="Times New Roman" w:cs="Times New Roman"/>
        <w:b/>
        <w:color w:val="000000"/>
        <w:sz w:val="20"/>
        <w:szCs w:val="20"/>
      </w:rPr>
    </w:pPr>
    <w:ins w:id="1878" w:author="Tran Huan" w:date="2018-11-25T16:18:00Z">
      <w:r w:rsidRPr="000245EB">
        <w:rPr>
          <w:rFonts w:ascii="Times New Roman" w:eastAsia="Calibri" w:hAnsi="Times New Roman" w:cs="Times New Roman"/>
          <w:color w:val="000000"/>
          <w:sz w:val="20"/>
          <w:szCs w:val="20"/>
        </w:rPr>
        <w:t>Đề tài:</w:t>
      </w:r>
      <w:r w:rsidRPr="000245EB">
        <w:rPr>
          <w:rFonts w:ascii="Times New Roman" w:eastAsia="Calibri" w:hAnsi="Times New Roman" w:cs="Times New Roman"/>
          <w:b/>
          <w:color w:val="000000"/>
          <w:sz w:val="20"/>
          <w:szCs w:val="20"/>
        </w:rPr>
        <w:t xml:space="preserve"> </w:t>
      </w:r>
      <w:r w:rsidRPr="000245EB">
        <w:rPr>
          <w:rFonts w:ascii="Times New Roman" w:eastAsia="Calibri" w:hAnsi="Times New Roman" w:cs="Times New Roman"/>
          <w:b/>
          <w:color w:val="000000"/>
          <w:sz w:val="20"/>
          <w:szCs w:val="20"/>
          <w:lang w:val="en-US"/>
        </w:rPr>
        <w:t>Hệ thống quản lý cửa hàng giặt ủi</w:t>
      </w:r>
      <w:r w:rsidRPr="000245EB">
        <w:rPr>
          <w:rFonts w:ascii="Times New Roman" w:eastAsia="Calibri" w:hAnsi="Times New Roman" w:cs="Times New Roman"/>
          <w:b/>
          <w:color w:val="000000"/>
          <w:sz w:val="20"/>
          <w:szCs w:val="20"/>
        </w:rPr>
        <w:t xml:space="preserve">                     </w:t>
      </w:r>
      <w:r w:rsidRPr="000245EB">
        <w:rPr>
          <w:rFonts w:ascii="Times New Roman" w:eastAsia="Calibri" w:hAnsi="Times New Roman" w:cs="Times New Roman"/>
          <w:b/>
          <w:color w:val="000000"/>
          <w:sz w:val="20"/>
          <w:szCs w:val="20"/>
          <w:lang w:val="en-US"/>
        </w:rPr>
        <w:t xml:space="preserve">     </w:t>
      </w:r>
      <w:r w:rsidRPr="000245EB">
        <w:rPr>
          <w:rFonts w:ascii="Times New Roman" w:eastAsia="Calibri" w:hAnsi="Times New Roman" w:cs="Times New Roman"/>
          <w:color w:val="000000"/>
          <w:sz w:val="20"/>
          <w:szCs w:val="20"/>
        </w:rPr>
        <w:t>Giáo viên hướng dẫn</w:t>
      </w:r>
      <w:r w:rsidRPr="000245EB">
        <w:rPr>
          <w:rFonts w:ascii="Times New Roman" w:eastAsia="Calibri" w:hAnsi="Times New Roman" w:cs="Times New Roman"/>
          <w:b/>
          <w:color w:val="000000"/>
          <w:sz w:val="20"/>
          <w:szCs w:val="20"/>
        </w:rPr>
        <w:t xml:space="preserve">: </w:t>
      </w:r>
      <w:r w:rsidRPr="000245EB">
        <w:rPr>
          <w:rFonts w:ascii="Times New Roman" w:eastAsia="Calibri" w:hAnsi="Times New Roman" w:cs="Times New Roman"/>
          <w:b/>
          <w:color w:val="000000"/>
          <w:sz w:val="20"/>
          <w:szCs w:val="20"/>
          <w:lang w:val="en-US"/>
        </w:rPr>
        <w:t>TS. Phạm Thị Ngọc Diễm</w:t>
      </w:r>
      <w:r w:rsidRPr="000245EB">
        <w:rPr>
          <w:rFonts w:ascii="Times New Roman" w:eastAsia="Calibri" w:hAnsi="Times New Roman" w:cs="Times New Roman"/>
          <w:b/>
          <w:color w:val="000000"/>
          <w:sz w:val="20"/>
          <w:szCs w:val="20"/>
        </w:rPr>
        <w:t xml:space="preserve">                                                                                         </w:t>
      </w:r>
    </w:ins>
  </w:p>
  <w:p w14:paraId="6697C417" w14:textId="77777777" w:rsidR="00926A45" w:rsidRPr="000245EB" w:rsidRDefault="00926A45" w:rsidP="000245EB">
    <w:pPr>
      <w:jc w:val="left"/>
      <w:rPr>
        <w:ins w:id="1879" w:author="Tran Huan" w:date="2018-11-25T16:18:00Z"/>
        <w:rFonts w:ascii="Times New Roman" w:eastAsia="Calibri" w:hAnsi="Times New Roman" w:cs="Times New Roman"/>
        <w:b/>
        <w:color w:val="000000"/>
        <w:sz w:val="20"/>
        <w:szCs w:val="20"/>
      </w:rPr>
    </w:pPr>
    <w:ins w:id="1880" w:author="Tran Huan" w:date="2018-11-25T16:18:00Z">
      <w:r w:rsidRPr="000245EB">
        <w:rPr>
          <w:rFonts w:ascii="Times New Roman" w:eastAsia="Calibri" w:hAnsi="Times New Roman" w:cs="Times New Roman"/>
          <w:b/>
          <w:noProof/>
          <w:color w:val="000000"/>
          <w:sz w:val="20"/>
          <w:szCs w:val="20"/>
          <w:lang w:val="en-US"/>
        </w:rPr>
        <mc:AlternateContent>
          <mc:Choice Requires="wps">
            <w:drawing>
              <wp:anchor distT="0" distB="0" distL="114300" distR="114300" simplePos="0" relativeHeight="251663360" behindDoc="0" locked="0" layoutInCell="1" allowOverlap="1" wp14:anchorId="3554D417" wp14:editId="1259379F">
                <wp:simplePos x="0" y="0"/>
                <wp:positionH relativeFrom="column">
                  <wp:posOffset>12065</wp:posOffset>
                </wp:positionH>
                <wp:positionV relativeFrom="paragraph">
                  <wp:posOffset>71755</wp:posOffset>
                </wp:positionV>
                <wp:extent cx="5566867" cy="14400"/>
                <wp:effectExtent l="0" t="0" r="15240" b="24130"/>
                <wp:wrapNone/>
                <wp:docPr id="84" name="Rectangle 84"/>
                <wp:cNvGraphicFramePr/>
                <a:graphic xmlns:a="http://schemas.openxmlformats.org/drawingml/2006/main">
                  <a:graphicData uri="http://schemas.microsoft.com/office/word/2010/wordprocessingShape">
                    <wps:wsp>
                      <wps:cNvSpPr/>
                      <wps:spPr>
                        <a:xfrm>
                          <a:off x="0" y="0"/>
                          <a:ext cx="5566867" cy="14400"/>
                        </a:xfrm>
                        <a:prstGeom prst="rect">
                          <a:avLst/>
                        </a:prstGeom>
                        <a:solidFill>
                          <a:sysClr val="window" lastClr="FFFFFF">
                            <a:lumMod val="50000"/>
                          </a:sysClr>
                        </a:solidFill>
                        <a:ln w="12700" cap="flat" cmpd="sng" algn="ctr">
                          <a:solidFill>
                            <a:sysClr val="window" lastClr="FFFFFF">
                              <a:lumMod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F0618" id="Rectangle 84" o:spid="_x0000_s1026" style="position:absolute;margin-left:.95pt;margin-top:5.65pt;width:438.35pt;height:1.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" fillcolor="#7f7f7f" strokecolor="#7f7f7f" strokeweight="1pt"/>
            </w:pict>
          </mc:Fallback>
        </mc:AlternateContent>
      </w:r>
    </w:ins>
  </w:p>
  <w:p w14:paraId="674AA2CF" w14:textId="77777777" w:rsidR="00926A45" w:rsidRPr="005E5E84" w:rsidRDefault="00926A45" w:rsidP="005E5E84">
    <w:pPr>
      <w:pStyle w:val="Header"/>
      <w:jc w:val="left"/>
      <w:rPr>
        <w:lang w:val="en-US"/>
      </w:rPr>
    </w:pPr>
    <w:ins w:id="1881" w:author="phuong vu" w:date="2018-11-21T21:32:00Z">
      <w:del w:id="1882" w:author="Tran Huan" w:date="2018-11-25T16:07:00Z">
        <w:r w:rsidDel="000245EB">
          <w:rPr>
            <w:lang w:val="en-US"/>
          </w:rPr>
          <w:delText>GVHD</w:delText>
        </w:r>
      </w:del>
    </w:ins>
    <w:del w:id="1883" w:author="Tran Huan" w:date="2018-11-25T16:07:00Z">
      <w:r w:rsidDel="000245EB">
        <w:rPr>
          <w:lang w:val="en-US"/>
        </w:rPr>
        <w:delText xml:space="preserve">Giáo viên hướng dẫn: Phạm Thị Ngọc Diễm </w:delText>
      </w:r>
    </w:del>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53AFC"/>
    <w:multiLevelType w:val="hybridMultilevel"/>
    <w:tmpl w:val="4C326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B519B"/>
    <w:multiLevelType w:val="hybridMultilevel"/>
    <w:tmpl w:val="C646F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CF6E43"/>
    <w:multiLevelType w:val="multilevel"/>
    <w:tmpl w:val="B19E7B6E"/>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2F8141F"/>
    <w:multiLevelType w:val="hybridMultilevel"/>
    <w:tmpl w:val="25F8E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C13C45"/>
    <w:multiLevelType w:val="multilevel"/>
    <w:tmpl w:val="BFFE2E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9220E1B"/>
    <w:multiLevelType w:val="hybridMultilevel"/>
    <w:tmpl w:val="C090F4F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09274964"/>
    <w:multiLevelType w:val="hybridMultilevel"/>
    <w:tmpl w:val="6E1E0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2550B9"/>
    <w:multiLevelType w:val="hybridMultilevel"/>
    <w:tmpl w:val="76BCA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F03F7A"/>
    <w:multiLevelType w:val="hybridMultilevel"/>
    <w:tmpl w:val="C2C8234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F10B2C"/>
    <w:multiLevelType w:val="multilevel"/>
    <w:tmpl w:val="B1F0BE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152F9"/>
    <w:multiLevelType w:val="hybridMultilevel"/>
    <w:tmpl w:val="95462C6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0802F4C"/>
    <w:multiLevelType w:val="hybridMultilevel"/>
    <w:tmpl w:val="7FB6F8D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8E6C6C"/>
    <w:multiLevelType w:val="hybridMultilevel"/>
    <w:tmpl w:val="3C06425A"/>
    <w:lvl w:ilvl="0" w:tplc="07D0EFA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3FA1A8E"/>
    <w:multiLevelType w:val="hybridMultilevel"/>
    <w:tmpl w:val="FC8C4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E8233B"/>
    <w:multiLevelType w:val="hybridMultilevel"/>
    <w:tmpl w:val="7644798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307A02"/>
    <w:multiLevelType w:val="hybridMultilevel"/>
    <w:tmpl w:val="EC007D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F037732"/>
    <w:multiLevelType w:val="hybridMultilevel"/>
    <w:tmpl w:val="19E235CE"/>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7" w15:restartNumberingAfterBreak="0">
    <w:nsid w:val="1F49632F"/>
    <w:multiLevelType w:val="hybridMultilevel"/>
    <w:tmpl w:val="B1FE0D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0076D19"/>
    <w:multiLevelType w:val="hybridMultilevel"/>
    <w:tmpl w:val="68FAA620"/>
    <w:lvl w:ilvl="0" w:tplc="71EE1D04">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9" w15:restartNumberingAfterBreak="0">
    <w:nsid w:val="20395BD1"/>
    <w:multiLevelType w:val="multilevel"/>
    <w:tmpl w:val="6966EB52"/>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lvlText w:val="%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21252DD4"/>
    <w:multiLevelType w:val="hybridMultilevel"/>
    <w:tmpl w:val="B50650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23E50A2"/>
    <w:multiLevelType w:val="hybridMultilevel"/>
    <w:tmpl w:val="237CC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B07B21"/>
    <w:multiLevelType w:val="hybridMultilevel"/>
    <w:tmpl w:val="04A0C53A"/>
    <w:lvl w:ilvl="0" w:tplc="F8C65B3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587703A"/>
    <w:multiLevelType w:val="multilevel"/>
    <w:tmpl w:val="AC20EAEA"/>
    <w:lvl w:ilvl="0">
      <w:start w:val="1"/>
      <w:numFmt w:val="decimal"/>
      <w:pStyle w:val="Heading1"/>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lvl>
    <w:lvl w:ilvl="4">
      <w:start w:val="1"/>
      <w:numFmt w:val="bullet"/>
      <w:pStyle w:val="Heading5"/>
      <w:lvlText w:val=""/>
      <w:lvlJc w:val="left"/>
      <w:pPr>
        <w:ind w:left="1008" w:hanging="1008"/>
      </w:pPr>
      <w:rPr>
        <w:rFonts w:ascii="Wingdings 2" w:hAnsi="Wingdings 2" w:hint="default"/>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27273D4D"/>
    <w:multiLevelType w:val="hybridMultilevel"/>
    <w:tmpl w:val="FBC41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CB2E02"/>
    <w:multiLevelType w:val="hybridMultilevel"/>
    <w:tmpl w:val="6BAC1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F91626"/>
    <w:multiLevelType w:val="hybridMultilevel"/>
    <w:tmpl w:val="BCDCEB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056445"/>
    <w:multiLevelType w:val="hybridMultilevel"/>
    <w:tmpl w:val="337CA0F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93E6ECD"/>
    <w:multiLevelType w:val="hybridMultilevel"/>
    <w:tmpl w:val="E7867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94158E2"/>
    <w:multiLevelType w:val="multilevel"/>
    <w:tmpl w:val="298068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96829B3"/>
    <w:multiLevelType w:val="hybridMultilevel"/>
    <w:tmpl w:val="DB3E6D50"/>
    <w:lvl w:ilvl="0" w:tplc="71EE1D04">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31" w15:restartNumberingAfterBreak="0">
    <w:nsid w:val="2A6D521C"/>
    <w:multiLevelType w:val="multilevel"/>
    <w:tmpl w:val="8ABE43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1124E9A"/>
    <w:multiLevelType w:val="hybridMultilevel"/>
    <w:tmpl w:val="C94C0A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2330E99"/>
    <w:multiLevelType w:val="hybridMultilevel"/>
    <w:tmpl w:val="C836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39353C3"/>
    <w:multiLevelType w:val="hybridMultilevel"/>
    <w:tmpl w:val="2E84F5EC"/>
    <w:lvl w:ilvl="0" w:tplc="5FF23E3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5B46B2F"/>
    <w:multiLevelType w:val="hybridMultilevel"/>
    <w:tmpl w:val="5D6E9FA2"/>
    <w:lvl w:ilvl="0" w:tplc="5FF23E3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033AA8"/>
    <w:multiLevelType w:val="hybridMultilevel"/>
    <w:tmpl w:val="674C3E60"/>
    <w:lvl w:ilvl="0" w:tplc="F3BAD16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7E626D6"/>
    <w:multiLevelType w:val="hybridMultilevel"/>
    <w:tmpl w:val="1A0ED1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98F6244"/>
    <w:multiLevelType w:val="hybridMultilevel"/>
    <w:tmpl w:val="51F46948"/>
    <w:lvl w:ilvl="0" w:tplc="AEDA858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C7065D9"/>
    <w:multiLevelType w:val="hybridMultilevel"/>
    <w:tmpl w:val="062E8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EF6E9C"/>
    <w:multiLevelType w:val="hybridMultilevel"/>
    <w:tmpl w:val="50DA40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44757926"/>
    <w:multiLevelType w:val="hybridMultilevel"/>
    <w:tmpl w:val="00ECA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E023BE"/>
    <w:multiLevelType w:val="hybridMultilevel"/>
    <w:tmpl w:val="0500340A"/>
    <w:lvl w:ilvl="0" w:tplc="F92A48BE">
      <w:numFmt w:val="bullet"/>
      <w:lvlText w:val="-"/>
      <w:lvlJc w:val="left"/>
      <w:pPr>
        <w:ind w:left="1440" w:hanging="360"/>
      </w:pPr>
      <w:rPr>
        <w:rFonts w:ascii="Times New Roman" w:eastAsiaTheme="minorHAnsi" w:hAnsi="Times New Roman" w:cs="Times New Roman" w:hint="default"/>
        <w: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85764AD"/>
    <w:multiLevelType w:val="multilevel"/>
    <w:tmpl w:val="2AE8895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493B0D8F"/>
    <w:multiLevelType w:val="hybridMultilevel"/>
    <w:tmpl w:val="74428F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4A6E1455"/>
    <w:multiLevelType w:val="hybridMultilevel"/>
    <w:tmpl w:val="84AC4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AE15693"/>
    <w:multiLevelType w:val="hybridMultilevel"/>
    <w:tmpl w:val="F7063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B2353A3"/>
    <w:multiLevelType w:val="hybridMultilevel"/>
    <w:tmpl w:val="BAA86D30"/>
    <w:lvl w:ilvl="0" w:tplc="AEDA8584">
      <w:start w:val="1"/>
      <w:numFmt w:val="bullet"/>
      <w:lvlText w:val=""/>
      <w:lvlJc w:val="left"/>
      <w:pPr>
        <w:ind w:left="720" w:hanging="360"/>
      </w:pPr>
      <w:rPr>
        <w:rFonts w:ascii="Symbol" w:hAnsi="Symbol" w:hint="default"/>
      </w:rPr>
    </w:lvl>
    <w:lvl w:ilvl="1" w:tplc="AEDA858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BAC5C4A"/>
    <w:multiLevelType w:val="hybridMultilevel"/>
    <w:tmpl w:val="664830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385173"/>
    <w:multiLevelType w:val="hybridMultilevel"/>
    <w:tmpl w:val="C7F205B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0" w15:restartNumberingAfterBreak="0">
    <w:nsid w:val="4CE82EA6"/>
    <w:multiLevelType w:val="hybridMultilevel"/>
    <w:tmpl w:val="B13CBF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4E711C47"/>
    <w:multiLevelType w:val="hybridMultilevel"/>
    <w:tmpl w:val="2E644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F4600B6"/>
    <w:multiLevelType w:val="hybridMultilevel"/>
    <w:tmpl w:val="D84EC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6820292"/>
    <w:multiLevelType w:val="hybridMultilevel"/>
    <w:tmpl w:val="B4804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84D521B"/>
    <w:multiLevelType w:val="hybridMultilevel"/>
    <w:tmpl w:val="3CA27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A0E05C4"/>
    <w:multiLevelType w:val="hybridMultilevel"/>
    <w:tmpl w:val="EF46EE98"/>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15:restartNumberingAfterBreak="0">
    <w:nsid w:val="5ACB6FBD"/>
    <w:multiLevelType w:val="multilevel"/>
    <w:tmpl w:val="B19E7B6E"/>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5B5B6982"/>
    <w:multiLevelType w:val="hybridMultilevel"/>
    <w:tmpl w:val="FB385AA0"/>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58" w15:restartNumberingAfterBreak="0">
    <w:nsid w:val="5E867BE7"/>
    <w:multiLevelType w:val="hybridMultilevel"/>
    <w:tmpl w:val="6396F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F186892"/>
    <w:multiLevelType w:val="hybridMultilevel"/>
    <w:tmpl w:val="E078050A"/>
    <w:lvl w:ilvl="0" w:tplc="D114634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61443DCB"/>
    <w:multiLevelType w:val="hybridMultilevel"/>
    <w:tmpl w:val="08169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23D7B55"/>
    <w:multiLevelType w:val="hybridMultilevel"/>
    <w:tmpl w:val="72E09300"/>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720530"/>
    <w:multiLevelType w:val="multilevel"/>
    <w:tmpl w:val="6966EB52"/>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lvlText w:val="%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63340E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67CB2CBF"/>
    <w:multiLevelType w:val="hybridMultilevel"/>
    <w:tmpl w:val="CE52E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B942FD"/>
    <w:multiLevelType w:val="hybridMultilevel"/>
    <w:tmpl w:val="4E0A5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D1E6FD0"/>
    <w:multiLevelType w:val="hybridMultilevel"/>
    <w:tmpl w:val="83B2D5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1D720CF"/>
    <w:multiLevelType w:val="multilevel"/>
    <w:tmpl w:val="7FC8AC7E"/>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2"/>
      <w:numFmt w:val="decimal"/>
      <w:lvlText w:val="%2."/>
      <w:lvlJc w:val="left"/>
      <w:pPr>
        <w:ind w:left="576" w:hanging="576"/>
      </w:pPr>
      <w:rPr>
        <w:rFonts w:hint="default"/>
        <w:vertAlign w:val="baseline"/>
      </w:rPr>
    </w:lvl>
    <w:lvl w:ilvl="2">
      <w:start w:val="1"/>
      <w:numFmt w:val="decimal"/>
      <w:lvlText w:val="%1.%2.%3"/>
      <w:lvlJc w:val="left"/>
      <w:pPr>
        <w:ind w:left="720" w:hanging="720"/>
      </w:pPr>
      <w:rPr>
        <w:rFonts w:hint="default"/>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8" w15:restartNumberingAfterBreak="0">
    <w:nsid w:val="749973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9" w15:restartNumberingAfterBreak="0">
    <w:nsid w:val="754E7FA9"/>
    <w:multiLevelType w:val="hybridMultilevel"/>
    <w:tmpl w:val="9EA229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75675008"/>
    <w:multiLevelType w:val="hybridMultilevel"/>
    <w:tmpl w:val="2F5EA0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5BE38FA"/>
    <w:multiLevelType w:val="multilevel"/>
    <w:tmpl w:val="B19E7B6E"/>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796C0974"/>
    <w:multiLevelType w:val="hybridMultilevel"/>
    <w:tmpl w:val="95429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B0E1367"/>
    <w:multiLevelType w:val="hybridMultilevel"/>
    <w:tmpl w:val="F264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EBD718C"/>
    <w:multiLevelType w:val="multilevel"/>
    <w:tmpl w:val="B19E7B6E"/>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29"/>
  </w:num>
  <w:num w:numId="3">
    <w:abstractNumId w:val="70"/>
  </w:num>
  <w:num w:numId="4">
    <w:abstractNumId w:val="48"/>
  </w:num>
  <w:num w:numId="5">
    <w:abstractNumId w:val="25"/>
  </w:num>
  <w:num w:numId="6">
    <w:abstractNumId w:val="53"/>
  </w:num>
  <w:num w:numId="7">
    <w:abstractNumId w:val="51"/>
  </w:num>
  <w:num w:numId="8">
    <w:abstractNumId w:val="27"/>
  </w:num>
  <w:num w:numId="9">
    <w:abstractNumId w:val="64"/>
  </w:num>
  <w:num w:numId="10">
    <w:abstractNumId w:val="46"/>
  </w:num>
  <w:num w:numId="11">
    <w:abstractNumId w:val="17"/>
  </w:num>
  <w:num w:numId="12">
    <w:abstractNumId w:val="37"/>
  </w:num>
  <w:num w:numId="13">
    <w:abstractNumId w:val="66"/>
  </w:num>
  <w:num w:numId="14">
    <w:abstractNumId w:val="41"/>
  </w:num>
  <w:num w:numId="15">
    <w:abstractNumId w:val="39"/>
  </w:num>
  <w:num w:numId="16">
    <w:abstractNumId w:val="26"/>
  </w:num>
  <w:num w:numId="17">
    <w:abstractNumId w:val="72"/>
  </w:num>
  <w:num w:numId="18">
    <w:abstractNumId w:val="6"/>
  </w:num>
  <w:num w:numId="19">
    <w:abstractNumId w:val="73"/>
  </w:num>
  <w:num w:numId="20">
    <w:abstractNumId w:val="45"/>
  </w:num>
  <w:num w:numId="21">
    <w:abstractNumId w:val="55"/>
  </w:num>
  <w:num w:numId="22">
    <w:abstractNumId w:val="49"/>
  </w:num>
  <w:num w:numId="23">
    <w:abstractNumId w:val="5"/>
  </w:num>
  <w:num w:numId="24">
    <w:abstractNumId w:val="44"/>
  </w:num>
  <w:num w:numId="25">
    <w:abstractNumId w:val="31"/>
  </w:num>
  <w:num w:numId="26">
    <w:abstractNumId w:val="35"/>
  </w:num>
  <w:num w:numId="27">
    <w:abstractNumId w:val="43"/>
  </w:num>
  <w:num w:numId="28">
    <w:abstractNumId w:val="9"/>
  </w:num>
  <w:num w:numId="29">
    <w:abstractNumId w:val="8"/>
  </w:num>
  <w:num w:numId="30">
    <w:abstractNumId w:val="14"/>
  </w:num>
  <w:num w:numId="31">
    <w:abstractNumId w:val="11"/>
  </w:num>
  <w:num w:numId="32">
    <w:abstractNumId w:val="6"/>
  </w:num>
  <w:num w:numId="33">
    <w:abstractNumId w:val="61"/>
  </w:num>
  <w:num w:numId="34">
    <w:abstractNumId w:val="45"/>
  </w:num>
  <w:num w:numId="35">
    <w:abstractNumId w:val="68"/>
  </w:num>
  <w:num w:numId="36">
    <w:abstractNumId w:val="23"/>
  </w:num>
  <w:num w:numId="37">
    <w:abstractNumId w:val="34"/>
  </w:num>
  <w:num w:numId="38">
    <w:abstractNumId w:val="33"/>
  </w:num>
  <w:num w:numId="39">
    <w:abstractNumId w:val="13"/>
  </w:num>
  <w:num w:numId="40">
    <w:abstractNumId w:val="7"/>
  </w:num>
  <w:num w:numId="41">
    <w:abstractNumId w:val="65"/>
  </w:num>
  <w:num w:numId="42">
    <w:abstractNumId w:val="3"/>
  </w:num>
  <w:num w:numId="43">
    <w:abstractNumId w:val="21"/>
  </w:num>
  <w:num w:numId="44">
    <w:abstractNumId w:val="54"/>
  </w:num>
  <w:num w:numId="45">
    <w:abstractNumId w:val="28"/>
  </w:num>
  <w:num w:numId="46">
    <w:abstractNumId w:val="52"/>
  </w:num>
  <w:num w:numId="47">
    <w:abstractNumId w:val="20"/>
  </w:num>
  <w:num w:numId="48">
    <w:abstractNumId w:val="15"/>
  </w:num>
  <w:num w:numId="49">
    <w:abstractNumId w:val="69"/>
  </w:num>
  <w:num w:numId="50">
    <w:abstractNumId w:val="24"/>
  </w:num>
  <w:num w:numId="51">
    <w:abstractNumId w:val="50"/>
  </w:num>
  <w:num w:numId="52">
    <w:abstractNumId w:val="12"/>
  </w:num>
  <w:num w:numId="53">
    <w:abstractNumId w:val="42"/>
  </w:num>
  <w:num w:numId="54">
    <w:abstractNumId w:val="19"/>
  </w:num>
  <w:num w:numId="55">
    <w:abstractNumId w:val="67"/>
  </w:num>
  <w:num w:numId="56">
    <w:abstractNumId w:val="59"/>
  </w:num>
  <w:num w:numId="57">
    <w:abstractNumId w:val="32"/>
  </w:num>
  <w:num w:numId="58">
    <w:abstractNumId w:val="40"/>
  </w:num>
  <w:num w:numId="59">
    <w:abstractNumId w:val="16"/>
  </w:num>
  <w:num w:numId="60">
    <w:abstractNumId w:val="57"/>
  </w:num>
  <w:num w:numId="61">
    <w:abstractNumId w:val="10"/>
  </w:num>
  <w:num w:numId="62">
    <w:abstractNumId w:val="18"/>
  </w:num>
  <w:num w:numId="63">
    <w:abstractNumId w:val="30"/>
  </w:num>
  <w:num w:numId="64">
    <w:abstractNumId w:val="60"/>
  </w:num>
  <w:num w:numId="65">
    <w:abstractNumId w:val="1"/>
  </w:num>
  <w:num w:numId="66">
    <w:abstractNumId w:val="0"/>
  </w:num>
  <w:num w:numId="67">
    <w:abstractNumId w:val="38"/>
  </w:num>
  <w:num w:numId="68">
    <w:abstractNumId w:val="47"/>
  </w:num>
  <w:num w:numId="69">
    <w:abstractNumId w:val="36"/>
  </w:num>
  <w:num w:numId="70">
    <w:abstractNumId w:val="22"/>
  </w:num>
  <w:num w:numId="71">
    <w:abstractNumId w:val="58"/>
  </w:num>
  <w:num w:numId="72">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2"/>
  </w:num>
  <w:num w:numId="74">
    <w:abstractNumId w:val="63"/>
  </w:num>
  <w:num w:numId="75">
    <w:abstractNumId w:val="2"/>
  </w:num>
  <w:num w:numId="76">
    <w:abstractNumId w:val="56"/>
  </w:num>
  <w:num w:numId="77">
    <w:abstractNumId w:val="74"/>
  </w:num>
  <w:num w:numId="78">
    <w:abstractNumId w:val="71"/>
  </w:num>
  <w:numIdMacAtCleanup w:val="7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ran Huan">
    <w15:presenceInfo w15:providerId="Windows Live" w15:userId="1084119ad686f03f"/>
  </w15:person>
  <w15:person w15:author="phuong vu">
    <w15:presenceInfo w15:providerId="Windows Live" w15:userId="b68c0edffeb33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revisionView w:markup="0"/>
  <w:trackRevisions/>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7A4"/>
    <w:rsid w:val="00000446"/>
    <w:rsid w:val="000153DE"/>
    <w:rsid w:val="00016B3B"/>
    <w:rsid w:val="000219E8"/>
    <w:rsid w:val="0002418D"/>
    <w:rsid w:val="000245EB"/>
    <w:rsid w:val="0002497A"/>
    <w:rsid w:val="0002511D"/>
    <w:rsid w:val="00032569"/>
    <w:rsid w:val="00032876"/>
    <w:rsid w:val="000536DA"/>
    <w:rsid w:val="00054631"/>
    <w:rsid w:val="0005654D"/>
    <w:rsid w:val="0005707B"/>
    <w:rsid w:val="00057AFD"/>
    <w:rsid w:val="00061E48"/>
    <w:rsid w:val="000628EB"/>
    <w:rsid w:val="00070151"/>
    <w:rsid w:val="00070C2F"/>
    <w:rsid w:val="00074E90"/>
    <w:rsid w:val="00080487"/>
    <w:rsid w:val="00083440"/>
    <w:rsid w:val="000848CF"/>
    <w:rsid w:val="000901EA"/>
    <w:rsid w:val="00090442"/>
    <w:rsid w:val="00090B2F"/>
    <w:rsid w:val="000919CD"/>
    <w:rsid w:val="00096943"/>
    <w:rsid w:val="000A2D29"/>
    <w:rsid w:val="000A4F11"/>
    <w:rsid w:val="000A5A23"/>
    <w:rsid w:val="000B18D7"/>
    <w:rsid w:val="000B28A3"/>
    <w:rsid w:val="000B352B"/>
    <w:rsid w:val="000B4405"/>
    <w:rsid w:val="000B72E2"/>
    <w:rsid w:val="000C009C"/>
    <w:rsid w:val="000C0D61"/>
    <w:rsid w:val="000C3B2E"/>
    <w:rsid w:val="000D09EC"/>
    <w:rsid w:val="000D1228"/>
    <w:rsid w:val="000D1FDC"/>
    <w:rsid w:val="000D6B91"/>
    <w:rsid w:val="000E702E"/>
    <w:rsid w:val="000F4CE0"/>
    <w:rsid w:val="0010191A"/>
    <w:rsid w:val="00104646"/>
    <w:rsid w:val="00112A81"/>
    <w:rsid w:val="00123B96"/>
    <w:rsid w:val="0012654E"/>
    <w:rsid w:val="00130308"/>
    <w:rsid w:val="00132D92"/>
    <w:rsid w:val="0013721C"/>
    <w:rsid w:val="00152290"/>
    <w:rsid w:val="001526C3"/>
    <w:rsid w:val="00155CEA"/>
    <w:rsid w:val="00162BE0"/>
    <w:rsid w:val="00163170"/>
    <w:rsid w:val="00165603"/>
    <w:rsid w:val="00173C60"/>
    <w:rsid w:val="00176856"/>
    <w:rsid w:val="00180654"/>
    <w:rsid w:val="00184C7F"/>
    <w:rsid w:val="001856AA"/>
    <w:rsid w:val="0019031B"/>
    <w:rsid w:val="00194DE7"/>
    <w:rsid w:val="0019690B"/>
    <w:rsid w:val="001A372D"/>
    <w:rsid w:val="001A6E15"/>
    <w:rsid w:val="001B1B08"/>
    <w:rsid w:val="001B2876"/>
    <w:rsid w:val="001C0454"/>
    <w:rsid w:val="001C1BC6"/>
    <w:rsid w:val="001C1DAB"/>
    <w:rsid w:val="001C4D2D"/>
    <w:rsid w:val="001D00CB"/>
    <w:rsid w:val="001D2492"/>
    <w:rsid w:val="001D59B8"/>
    <w:rsid w:val="001E1019"/>
    <w:rsid w:val="001E6F11"/>
    <w:rsid w:val="001F5B63"/>
    <w:rsid w:val="00206AEA"/>
    <w:rsid w:val="00211CD4"/>
    <w:rsid w:val="002175BE"/>
    <w:rsid w:val="00220919"/>
    <w:rsid w:val="00224FAC"/>
    <w:rsid w:val="00225404"/>
    <w:rsid w:val="00230036"/>
    <w:rsid w:val="00233523"/>
    <w:rsid w:val="00233DE3"/>
    <w:rsid w:val="002354C9"/>
    <w:rsid w:val="00237164"/>
    <w:rsid w:val="0024035B"/>
    <w:rsid w:val="0024363E"/>
    <w:rsid w:val="0025333D"/>
    <w:rsid w:val="00261DD6"/>
    <w:rsid w:val="00263449"/>
    <w:rsid w:val="00264BCF"/>
    <w:rsid w:val="00266AC8"/>
    <w:rsid w:val="00271A3D"/>
    <w:rsid w:val="00271D63"/>
    <w:rsid w:val="00272DFC"/>
    <w:rsid w:val="00275AF6"/>
    <w:rsid w:val="00277F44"/>
    <w:rsid w:val="00282E77"/>
    <w:rsid w:val="00287281"/>
    <w:rsid w:val="00287508"/>
    <w:rsid w:val="002938F0"/>
    <w:rsid w:val="00295CFF"/>
    <w:rsid w:val="00297E5D"/>
    <w:rsid w:val="002A14AF"/>
    <w:rsid w:val="002A1B28"/>
    <w:rsid w:val="002A3C8F"/>
    <w:rsid w:val="002A5978"/>
    <w:rsid w:val="002A641F"/>
    <w:rsid w:val="002A795B"/>
    <w:rsid w:val="002B2E58"/>
    <w:rsid w:val="002C1D90"/>
    <w:rsid w:val="002C2629"/>
    <w:rsid w:val="002C28A1"/>
    <w:rsid w:val="002C38C7"/>
    <w:rsid w:val="002C5196"/>
    <w:rsid w:val="002D1A6F"/>
    <w:rsid w:val="002D2471"/>
    <w:rsid w:val="002D2EF0"/>
    <w:rsid w:val="002D3800"/>
    <w:rsid w:val="002E1BE3"/>
    <w:rsid w:val="002F05BD"/>
    <w:rsid w:val="003119BD"/>
    <w:rsid w:val="003166DB"/>
    <w:rsid w:val="003210A0"/>
    <w:rsid w:val="003227E5"/>
    <w:rsid w:val="00323DD2"/>
    <w:rsid w:val="00323EED"/>
    <w:rsid w:val="00324D06"/>
    <w:rsid w:val="00345F33"/>
    <w:rsid w:val="003547FD"/>
    <w:rsid w:val="003554AD"/>
    <w:rsid w:val="00360559"/>
    <w:rsid w:val="003610CA"/>
    <w:rsid w:val="0036271B"/>
    <w:rsid w:val="00366807"/>
    <w:rsid w:val="00370B8C"/>
    <w:rsid w:val="003743EA"/>
    <w:rsid w:val="003752F8"/>
    <w:rsid w:val="00376EE3"/>
    <w:rsid w:val="00377FBF"/>
    <w:rsid w:val="00381A0C"/>
    <w:rsid w:val="00382451"/>
    <w:rsid w:val="00392DD7"/>
    <w:rsid w:val="0039662E"/>
    <w:rsid w:val="003A795F"/>
    <w:rsid w:val="003A7B90"/>
    <w:rsid w:val="003B05E0"/>
    <w:rsid w:val="003B08E2"/>
    <w:rsid w:val="003C0529"/>
    <w:rsid w:val="003C2A70"/>
    <w:rsid w:val="003C2D88"/>
    <w:rsid w:val="003C43C4"/>
    <w:rsid w:val="003C5421"/>
    <w:rsid w:val="003C68BE"/>
    <w:rsid w:val="003D0954"/>
    <w:rsid w:val="003D3E6A"/>
    <w:rsid w:val="003D5A3C"/>
    <w:rsid w:val="003E7F93"/>
    <w:rsid w:val="003F3F15"/>
    <w:rsid w:val="00404C85"/>
    <w:rsid w:val="00405A7C"/>
    <w:rsid w:val="004105BB"/>
    <w:rsid w:val="004115C8"/>
    <w:rsid w:val="00413DA6"/>
    <w:rsid w:val="0041406B"/>
    <w:rsid w:val="0042719D"/>
    <w:rsid w:val="0044273D"/>
    <w:rsid w:val="00442EB8"/>
    <w:rsid w:val="00443B37"/>
    <w:rsid w:val="0044671F"/>
    <w:rsid w:val="00446BC6"/>
    <w:rsid w:val="00446D2C"/>
    <w:rsid w:val="0044782A"/>
    <w:rsid w:val="00451B38"/>
    <w:rsid w:val="00451F3E"/>
    <w:rsid w:val="004570EB"/>
    <w:rsid w:val="00463867"/>
    <w:rsid w:val="00465EEF"/>
    <w:rsid w:val="004715B7"/>
    <w:rsid w:val="0047465B"/>
    <w:rsid w:val="00476B40"/>
    <w:rsid w:val="004863AF"/>
    <w:rsid w:val="0049151D"/>
    <w:rsid w:val="00492072"/>
    <w:rsid w:val="00492B70"/>
    <w:rsid w:val="00495D42"/>
    <w:rsid w:val="0049710B"/>
    <w:rsid w:val="004A26FE"/>
    <w:rsid w:val="004A3D10"/>
    <w:rsid w:val="004A577F"/>
    <w:rsid w:val="004A77C2"/>
    <w:rsid w:val="004A79C6"/>
    <w:rsid w:val="004B7D55"/>
    <w:rsid w:val="004C2494"/>
    <w:rsid w:val="004C3FEE"/>
    <w:rsid w:val="004D5B99"/>
    <w:rsid w:val="004D7CF2"/>
    <w:rsid w:val="004E3287"/>
    <w:rsid w:val="004F0F1C"/>
    <w:rsid w:val="004F2566"/>
    <w:rsid w:val="004F28F8"/>
    <w:rsid w:val="004F3399"/>
    <w:rsid w:val="004F472B"/>
    <w:rsid w:val="00505E5A"/>
    <w:rsid w:val="00510604"/>
    <w:rsid w:val="00510D8F"/>
    <w:rsid w:val="00523613"/>
    <w:rsid w:val="00525787"/>
    <w:rsid w:val="00530384"/>
    <w:rsid w:val="00532496"/>
    <w:rsid w:val="00536771"/>
    <w:rsid w:val="005368A7"/>
    <w:rsid w:val="00540AD2"/>
    <w:rsid w:val="00546E94"/>
    <w:rsid w:val="00554A4C"/>
    <w:rsid w:val="00557D21"/>
    <w:rsid w:val="0056343E"/>
    <w:rsid w:val="005645EE"/>
    <w:rsid w:val="00565D22"/>
    <w:rsid w:val="005738E3"/>
    <w:rsid w:val="00574700"/>
    <w:rsid w:val="00575627"/>
    <w:rsid w:val="0057605B"/>
    <w:rsid w:val="005817D4"/>
    <w:rsid w:val="00594C9B"/>
    <w:rsid w:val="005A0EBE"/>
    <w:rsid w:val="005A4BEF"/>
    <w:rsid w:val="005B1204"/>
    <w:rsid w:val="005B249F"/>
    <w:rsid w:val="005D03AE"/>
    <w:rsid w:val="005D16EE"/>
    <w:rsid w:val="005D2D32"/>
    <w:rsid w:val="005D5145"/>
    <w:rsid w:val="005D7559"/>
    <w:rsid w:val="005D79CE"/>
    <w:rsid w:val="005D7B98"/>
    <w:rsid w:val="005E033B"/>
    <w:rsid w:val="005E4157"/>
    <w:rsid w:val="005E5E84"/>
    <w:rsid w:val="005E64D7"/>
    <w:rsid w:val="005E7E83"/>
    <w:rsid w:val="005F1A0B"/>
    <w:rsid w:val="005F3DEF"/>
    <w:rsid w:val="00601879"/>
    <w:rsid w:val="006023D0"/>
    <w:rsid w:val="00616229"/>
    <w:rsid w:val="0061684B"/>
    <w:rsid w:val="00616FA2"/>
    <w:rsid w:val="00627671"/>
    <w:rsid w:val="00630182"/>
    <w:rsid w:val="00631184"/>
    <w:rsid w:val="006327EB"/>
    <w:rsid w:val="00635A50"/>
    <w:rsid w:val="0063738A"/>
    <w:rsid w:val="00640F77"/>
    <w:rsid w:val="0064162A"/>
    <w:rsid w:val="00645E32"/>
    <w:rsid w:val="00646D15"/>
    <w:rsid w:val="00646D9D"/>
    <w:rsid w:val="00653696"/>
    <w:rsid w:val="006549D5"/>
    <w:rsid w:val="00656E09"/>
    <w:rsid w:val="00660838"/>
    <w:rsid w:val="00660C55"/>
    <w:rsid w:val="0066153C"/>
    <w:rsid w:val="006648F4"/>
    <w:rsid w:val="006721F9"/>
    <w:rsid w:val="0067220C"/>
    <w:rsid w:val="00676357"/>
    <w:rsid w:val="006806BE"/>
    <w:rsid w:val="006816B7"/>
    <w:rsid w:val="00687AEA"/>
    <w:rsid w:val="00692A1B"/>
    <w:rsid w:val="00694700"/>
    <w:rsid w:val="0069746C"/>
    <w:rsid w:val="006A10B8"/>
    <w:rsid w:val="006A2C8A"/>
    <w:rsid w:val="006A36E6"/>
    <w:rsid w:val="006B0307"/>
    <w:rsid w:val="006B44B5"/>
    <w:rsid w:val="006B56EB"/>
    <w:rsid w:val="006B6330"/>
    <w:rsid w:val="006C0D1B"/>
    <w:rsid w:val="006C103E"/>
    <w:rsid w:val="006C3B6C"/>
    <w:rsid w:val="006D04E7"/>
    <w:rsid w:val="006D4C69"/>
    <w:rsid w:val="006D4DBC"/>
    <w:rsid w:val="006D675A"/>
    <w:rsid w:val="006D794B"/>
    <w:rsid w:val="006D7C26"/>
    <w:rsid w:val="006E1A38"/>
    <w:rsid w:val="006E1FE2"/>
    <w:rsid w:val="006E4260"/>
    <w:rsid w:val="006E6134"/>
    <w:rsid w:val="006F12F5"/>
    <w:rsid w:val="006F2BC8"/>
    <w:rsid w:val="006F77C5"/>
    <w:rsid w:val="0070756E"/>
    <w:rsid w:val="0071643D"/>
    <w:rsid w:val="00716E84"/>
    <w:rsid w:val="00720DB1"/>
    <w:rsid w:val="00730F28"/>
    <w:rsid w:val="0073559F"/>
    <w:rsid w:val="00742FDD"/>
    <w:rsid w:val="00744A90"/>
    <w:rsid w:val="00753680"/>
    <w:rsid w:val="00754F1B"/>
    <w:rsid w:val="007554F4"/>
    <w:rsid w:val="00755C63"/>
    <w:rsid w:val="00760245"/>
    <w:rsid w:val="007625B6"/>
    <w:rsid w:val="007643F4"/>
    <w:rsid w:val="007653D0"/>
    <w:rsid w:val="007705D0"/>
    <w:rsid w:val="0077093A"/>
    <w:rsid w:val="00770D42"/>
    <w:rsid w:val="00774BA7"/>
    <w:rsid w:val="00775F06"/>
    <w:rsid w:val="00776966"/>
    <w:rsid w:val="007801A8"/>
    <w:rsid w:val="007A626B"/>
    <w:rsid w:val="007B0561"/>
    <w:rsid w:val="007B7356"/>
    <w:rsid w:val="007C127C"/>
    <w:rsid w:val="007C43D0"/>
    <w:rsid w:val="007C4D3F"/>
    <w:rsid w:val="007C57EC"/>
    <w:rsid w:val="007C7D44"/>
    <w:rsid w:val="007D4551"/>
    <w:rsid w:val="007D6261"/>
    <w:rsid w:val="007E1B18"/>
    <w:rsid w:val="007E254B"/>
    <w:rsid w:val="007E3A40"/>
    <w:rsid w:val="007E6E0B"/>
    <w:rsid w:val="007E73AD"/>
    <w:rsid w:val="007F0695"/>
    <w:rsid w:val="0080626A"/>
    <w:rsid w:val="0081331F"/>
    <w:rsid w:val="00814A06"/>
    <w:rsid w:val="00817FAF"/>
    <w:rsid w:val="00820B56"/>
    <w:rsid w:val="00822151"/>
    <w:rsid w:val="0082269C"/>
    <w:rsid w:val="00823126"/>
    <w:rsid w:val="00825E96"/>
    <w:rsid w:val="00827FE4"/>
    <w:rsid w:val="00834A8A"/>
    <w:rsid w:val="00836F48"/>
    <w:rsid w:val="0083749B"/>
    <w:rsid w:val="00840C60"/>
    <w:rsid w:val="008441B4"/>
    <w:rsid w:val="0084493D"/>
    <w:rsid w:val="00865EDB"/>
    <w:rsid w:val="00867A6B"/>
    <w:rsid w:val="00870304"/>
    <w:rsid w:val="008751C8"/>
    <w:rsid w:val="00875FB7"/>
    <w:rsid w:val="008833F0"/>
    <w:rsid w:val="008870D9"/>
    <w:rsid w:val="0089030F"/>
    <w:rsid w:val="008904F6"/>
    <w:rsid w:val="00891537"/>
    <w:rsid w:val="00896415"/>
    <w:rsid w:val="008977B2"/>
    <w:rsid w:val="00897EE4"/>
    <w:rsid w:val="008A2A5A"/>
    <w:rsid w:val="008A7CB0"/>
    <w:rsid w:val="008C24F2"/>
    <w:rsid w:val="008C4FEF"/>
    <w:rsid w:val="008D1D84"/>
    <w:rsid w:val="008D7513"/>
    <w:rsid w:val="008E15BC"/>
    <w:rsid w:val="008E1FFB"/>
    <w:rsid w:val="008E3EFA"/>
    <w:rsid w:val="008E4E1A"/>
    <w:rsid w:val="008F0BB3"/>
    <w:rsid w:val="008F226C"/>
    <w:rsid w:val="008F4129"/>
    <w:rsid w:val="008F5B10"/>
    <w:rsid w:val="00900003"/>
    <w:rsid w:val="00904AF3"/>
    <w:rsid w:val="0090723F"/>
    <w:rsid w:val="009125AC"/>
    <w:rsid w:val="00915429"/>
    <w:rsid w:val="009219F1"/>
    <w:rsid w:val="00924D6A"/>
    <w:rsid w:val="00924D77"/>
    <w:rsid w:val="00926A45"/>
    <w:rsid w:val="00926E5B"/>
    <w:rsid w:val="00933422"/>
    <w:rsid w:val="00941A03"/>
    <w:rsid w:val="0095042D"/>
    <w:rsid w:val="009613AB"/>
    <w:rsid w:val="00972D96"/>
    <w:rsid w:val="00976A9B"/>
    <w:rsid w:val="00977C58"/>
    <w:rsid w:val="00980771"/>
    <w:rsid w:val="00982AE8"/>
    <w:rsid w:val="0098709A"/>
    <w:rsid w:val="00990D37"/>
    <w:rsid w:val="00994B94"/>
    <w:rsid w:val="00995347"/>
    <w:rsid w:val="009977A5"/>
    <w:rsid w:val="00997C30"/>
    <w:rsid w:val="009A04B7"/>
    <w:rsid w:val="009A0B4E"/>
    <w:rsid w:val="009A5B89"/>
    <w:rsid w:val="009B0E96"/>
    <w:rsid w:val="009B3AEC"/>
    <w:rsid w:val="009B5F62"/>
    <w:rsid w:val="009B606C"/>
    <w:rsid w:val="009B63D4"/>
    <w:rsid w:val="009C23E7"/>
    <w:rsid w:val="009C4745"/>
    <w:rsid w:val="009C6FC7"/>
    <w:rsid w:val="009E7EFF"/>
    <w:rsid w:val="009F114E"/>
    <w:rsid w:val="009F370B"/>
    <w:rsid w:val="009F57D7"/>
    <w:rsid w:val="009F6598"/>
    <w:rsid w:val="009F7A90"/>
    <w:rsid w:val="00A00487"/>
    <w:rsid w:val="00A0200F"/>
    <w:rsid w:val="00A050F2"/>
    <w:rsid w:val="00A05FF1"/>
    <w:rsid w:val="00A06DD8"/>
    <w:rsid w:val="00A13105"/>
    <w:rsid w:val="00A14218"/>
    <w:rsid w:val="00A17B16"/>
    <w:rsid w:val="00A20853"/>
    <w:rsid w:val="00A23924"/>
    <w:rsid w:val="00A31690"/>
    <w:rsid w:val="00A34A2E"/>
    <w:rsid w:val="00A5343B"/>
    <w:rsid w:val="00A53CFA"/>
    <w:rsid w:val="00A57F49"/>
    <w:rsid w:val="00A604BA"/>
    <w:rsid w:val="00A61DB2"/>
    <w:rsid w:val="00A638CA"/>
    <w:rsid w:val="00A65AD7"/>
    <w:rsid w:val="00A67B10"/>
    <w:rsid w:val="00A715EE"/>
    <w:rsid w:val="00A72A60"/>
    <w:rsid w:val="00A76989"/>
    <w:rsid w:val="00A76F8C"/>
    <w:rsid w:val="00A77377"/>
    <w:rsid w:val="00A9067E"/>
    <w:rsid w:val="00A94F02"/>
    <w:rsid w:val="00AA15A1"/>
    <w:rsid w:val="00AA3488"/>
    <w:rsid w:val="00AB54FD"/>
    <w:rsid w:val="00AB661F"/>
    <w:rsid w:val="00AD52C9"/>
    <w:rsid w:val="00AE5480"/>
    <w:rsid w:val="00AF5DAC"/>
    <w:rsid w:val="00AF68F7"/>
    <w:rsid w:val="00AF6CCC"/>
    <w:rsid w:val="00B04483"/>
    <w:rsid w:val="00B04AB8"/>
    <w:rsid w:val="00B07F23"/>
    <w:rsid w:val="00B20615"/>
    <w:rsid w:val="00B20694"/>
    <w:rsid w:val="00B22780"/>
    <w:rsid w:val="00B243D7"/>
    <w:rsid w:val="00B264D7"/>
    <w:rsid w:val="00B26FC7"/>
    <w:rsid w:val="00B27F8E"/>
    <w:rsid w:val="00B3105B"/>
    <w:rsid w:val="00B34D27"/>
    <w:rsid w:val="00B3636C"/>
    <w:rsid w:val="00B43068"/>
    <w:rsid w:val="00B430BD"/>
    <w:rsid w:val="00B467D9"/>
    <w:rsid w:val="00B548E3"/>
    <w:rsid w:val="00B607D9"/>
    <w:rsid w:val="00B65F17"/>
    <w:rsid w:val="00B7386E"/>
    <w:rsid w:val="00B757F1"/>
    <w:rsid w:val="00B76530"/>
    <w:rsid w:val="00B76C47"/>
    <w:rsid w:val="00B80FA6"/>
    <w:rsid w:val="00B81776"/>
    <w:rsid w:val="00B8788E"/>
    <w:rsid w:val="00B87E7C"/>
    <w:rsid w:val="00B9431B"/>
    <w:rsid w:val="00B944F0"/>
    <w:rsid w:val="00B97185"/>
    <w:rsid w:val="00B9798B"/>
    <w:rsid w:val="00B97A7A"/>
    <w:rsid w:val="00BA6170"/>
    <w:rsid w:val="00BA6D3B"/>
    <w:rsid w:val="00BA74AB"/>
    <w:rsid w:val="00BA7ED0"/>
    <w:rsid w:val="00BB04E6"/>
    <w:rsid w:val="00BB5488"/>
    <w:rsid w:val="00BC1887"/>
    <w:rsid w:val="00BD1DD9"/>
    <w:rsid w:val="00BE61A8"/>
    <w:rsid w:val="00BE73FF"/>
    <w:rsid w:val="00BF2217"/>
    <w:rsid w:val="00BF4BED"/>
    <w:rsid w:val="00BF764C"/>
    <w:rsid w:val="00C0220C"/>
    <w:rsid w:val="00C024D2"/>
    <w:rsid w:val="00C0306F"/>
    <w:rsid w:val="00C03726"/>
    <w:rsid w:val="00C066F2"/>
    <w:rsid w:val="00C06BD4"/>
    <w:rsid w:val="00C071D6"/>
    <w:rsid w:val="00C10B1E"/>
    <w:rsid w:val="00C10D94"/>
    <w:rsid w:val="00C12056"/>
    <w:rsid w:val="00C1382B"/>
    <w:rsid w:val="00C16744"/>
    <w:rsid w:val="00C20A03"/>
    <w:rsid w:val="00C23007"/>
    <w:rsid w:val="00C243D6"/>
    <w:rsid w:val="00C30904"/>
    <w:rsid w:val="00C46C66"/>
    <w:rsid w:val="00C51F17"/>
    <w:rsid w:val="00C547FE"/>
    <w:rsid w:val="00C557CE"/>
    <w:rsid w:val="00C6341D"/>
    <w:rsid w:val="00C70957"/>
    <w:rsid w:val="00C72A3D"/>
    <w:rsid w:val="00C774DC"/>
    <w:rsid w:val="00C77865"/>
    <w:rsid w:val="00C824AE"/>
    <w:rsid w:val="00C8482A"/>
    <w:rsid w:val="00C84B71"/>
    <w:rsid w:val="00C86C51"/>
    <w:rsid w:val="00C86E94"/>
    <w:rsid w:val="00C92682"/>
    <w:rsid w:val="00C94048"/>
    <w:rsid w:val="00C95C85"/>
    <w:rsid w:val="00C967D6"/>
    <w:rsid w:val="00CA57A3"/>
    <w:rsid w:val="00CB12CE"/>
    <w:rsid w:val="00CB1F1C"/>
    <w:rsid w:val="00CB27A4"/>
    <w:rsid w:val="00CD33E1"/>
    <w:rsid w:val="00CD67F8"/>
    <w:rsid w:val="00CD6A10"/>
    <w:rsid w:val="00CE15B0"/>
    <w:rsid w:val="00CE1893"/>
    <w:rsid w:val="00CE1A4A"/>
    <w:rsid w:val="00CE445B"/>
    <w:rsid w:val="00CE6578"/>
    <w:rsid w:val="00CF0C7E"/>
    <w:rsid w:val="00CF3985"/>
    <w:rsid w:val="00CF53ED"/>
    <w:rsid w:val="00CF66D5"/>
    <w:rsid w:val="00D005EC"/>
    <w:rsid w:val="00D04C7C"/>
    <w:rsid w:val="00D10B12"/>
    <w:rsid w:val="00D20C30"/>
    <w:rsid w:val="00D225CD"/>
    <w:rsid w:val="00D25C6A"/>
    <w:rsid w:val="00D27251"/>
    <w:rsid w:val="00D2791A"/>
    <w:rsid w:val="00D3179D"/>
    <w:rsid w:val="00D3682B"/>
    <w:rsid w:val="00D3718D"/>
    <w:rsid w:val="00D37F5C"/>
    <w:rsid w:val="00D41CA7"/>
    <w:rsid w:val="00D43E01"/>
    <w:rsid w:val="00D515F9"/>
    <w:rsid w:val="00D55D3A"/>
    <w:rsid w:val="00D572E8"/>
    <w:rsid w:val="00D651A1"/>
    <w:rsid w:val="00D70F7A"/>
    <w:rsid w:val="00D82BBB"/>
    <w:rsid w:val="00D94765"/>
    <w:rsid w:val="00DA34C4"/>
    <w:rsid w:val="00DA4FE5"/>
    <w:rsid w:val="00DA561E"/>
    <w:rsid w:val="00DB1865"/>
    <w:rsid w:val="00DB4132"/>
    <w:rsid w:val="00DB58AC"/>
    <w:rsid w:val="00DC4C5A"/>
    <w:rsid w:val="00DC7D42"/>
    <w:rsid w:val="00DD0637"/>
    <w:rsid w:val="00DE0F89"/>
    <w:rsid w:val="00DE2334"/>
    <w:rsid w:val="00DE28CF"/>
    <w:rsid w:val="00DE5517"/>
    <w:rsid w:val="00DE7121"/>
    <w:rsid w:val="00DF1465"/>
    <w:rsid w:val="00DF1A8C"/>
    <w:rsid w:val="00DF3BEE"/>
    <w:rsid w:val="00DF51BB"/>
    <w:rsid w:val="00DF5931"/>
    <w:rsid w:val="00E10225"/>
    <w:rsid w:val="00E114E4"/>
    <w:rsid w:val="00E12820"/>
    <w:rsid w:val="00E23E74"/>
    <w:rsid w:val="00E4365A"/>
    <w:rsid w:val="00E43C0E"/>
    <w:rsid w:val="00E44686"/>
    <w:rsid w:val="00E47CDB"/>
    <w:rsid w:val="00E50C83"/>
    <w:rsid w:val="00E6227B"/>
    <w:rsid w:val="00E6271E"/>
    <w:rsid w:val="00E6429B"/>
    <w:rsid w:val="00E66EEE"/>
    <w:rsid w:val="00E71A4A"/>
    <w:rsid w:val="00E72A16"/>
    <w:rsid w:val="00E74B67"/>
    <w:rsid w:val="00E7682C"/>
    <w:rsid w:val="00E913F0"/>
    <w:rsid w:val="00E951FC"/>
    <w:rsid w:val="00E95F1B"/>
    <w:rsid w:val="00EA3AB6"/>
    <w:rsid w:val="00EA673D"/>
    <w:rsid w:val="00EB0326"/>
    <w:rsid w:val="00EB1083"/>
    <w:rsid w:val="00EB236F"/>
    <w:rsid w:val="00EB2753"/>
    <w:rsid w:val="00EB407A"/>
    <w:rsid w:val="00EB7385"/>
    <w:rsid w:val="00EC1917"/>
    <w:rsid w:val="00EC36EE"/>
    <w:rsid w:val="00EC45DD"/>
    <w:rsid w:val="00EC5005"/>
    <w:rsid w:val="00ED1394"/>
    <w:rsid w:val="00EE1254"/>
    <w:rsid w:val="00EE4017"/>
    <w:rsid w:val="00EF420B"/>
    <w:rsid w:val="00EF4F28"/>
    <w:rsid w:val="00F02EAB"/>
    <w:rsid w:val="00F04D17"/>
    <w:rsid w:val="00F05D3D"/>
    <w:rsid w:val="00F11107"/>
    <w:rsid w:val="00F13961"/>
    <w:rsid w:val="00F150F5"/>
    <w:rsid w:val="00F20C89"/>
    <w:rsid w:val="00F22FF3"/>
    <w:rsid w:val="00F269B7"/>
    <w:rsid w:val="00F32A17"/>
    <w:rsid w:val="00F40B70"/>
    <w:rsid w:val="00F41082"/>
    <w:rsid w:val="00F45A48"/>
    <w:rsid w:val="00F53F07"/>
    <w:rsid w:val="00F5523F"/>
    <w:rsid w:val="00F55928"/>
    <w:rsid w:val="00F60EFE"/>
    <w:rsid w:val="00F640CB"/>
    <w:rsid w:val="00F72520"/>
    <w:rsid w:val="00F72AE0"/>
    <w:rsid w:val="00F72C81"/>
    <w:rsid w:val="00F81B12"/>
    <w:rsid w:val="00F96B7D"/>
    <w:rsid w:val="00FA543F"/>
    <w:rsid w:val="00FB1E01"/>
    <w:rsid w:val="00FB3953"/>
    <w:rsid w:val="00FB646D"/>
    <w:rsid w:val="00FC0B0B"/>
    <w:rsid w:val="00FC2466"/>
    <w:rsid w:val="00FC2BC7"/>
    <w:rsid w:val="00FD2E65"/>
    <w:rsid w:val="00FE414E"/>
    <w:rsid w:val="00FE783B"/>
    <w:rsid w:val="00FF18BA"/>
    <w:rsid w:val="00FF2F5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5461220F"/>
  <w15:chartTrackingRefBased/>
  <w15:docId w15:val="{91B2BD9B-E50D-4C15-9C6D-DBAA1EDA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21F9"/>
    <w:pPr>
      <w:jc w:val="both"/>
    </w:pPr>
    <w:rPr>
      <w:rFonts w:asciiTheme="majorHAnsi" w:hAnsiTheme="majorHAnsi" w:cstheme="majorHAnsi"/>
      <w:sz w:val="26"/>
      <w:szCs w:val="26"/>
    </w:rPr>
  </w:style>
  <w:style w:type="paragraph" w:styleId="Heading1">
    <w:name w:val="heading 1"/>
    <w:basedOn w:val="Normal"/>
    <w:next w:val="Normal"/>
    <w:link w:val="Heading1Char"/>
    <w:uiPriority w:val="9"/>
    <w:qFormat/>
    <w:rsid w:val="00C774DC"/>
    <w:pPr>
      <w:keepNext/>
      <w:keepLines/>
      <w:numPr>
        <w:numId w:val="36"/>
      </w:numPr>
      <w:spacing w:before="240" w:after="0"/>
      <w:jc w:val="center"/>
      <w:outlineLvl w:val="0"/>
    </w:pPr>
    <w:rPr>
      <w:rFonts w:eastAsiaTheme="majorEastAsia" w:cstheme="majorBidi"/>
      <w:b/>
      <w:sz w:val="28"/>
      <w:lang w:val="en-US"/>
    </w:rPr>
  </w:style>
  <w:style w:type="paragraph" w:styleId="Heading2">
    <w:name w:val="heading 2"/>
    <w:basedOn w:val="Normal"/>
    <w:next w:val="Normal"/>
    <w:link w:val="Heading2Char"/>
    <w:uiPriority w:val="9"/>
    <w:unhideWhenUsed/>
    <w:qFormat/>
    <w:rsid w:val="00536771"/>
    <w:pPr>
      <w:keepNext/>
      <w:keepLines/>
      <w:numPr>
        <w:ilvl w:val="1"/>
        <w:numId w:val="36"/>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536771"/>
    <w:pPr>
      <w:keepNext/>
      <w:keepLines/>
      <w:numPr>
        <w:ilvl w:val="2"/>
        <w:numId w:val="36"/>
      </w:numPr>
      <w:spacing w:before="40" w:after="0"/>
      <w:outlineLvl w:val="2"/>
    </w:pPr>
    <w:rPr>
      <w:rFonts w:eastAsiaTheme="majorEastAsia" w:cstheme="majorBidi"/>
      <w:b/>
      <w:lang w:val="en-US"/>
    </w:rPr>
  </w:style>
  <w:style w:type="paragraph" w:styleId="Heading4">
    <w:name w:val="heading 4"/>
    <w:basedOn w:val="Normal"/>
    <w:next w:val="Normal"/>
    <w:link w:val="Heading4Char"/>
    <w:uiPriority w:val="9"/>
    <w:unhideWhenUsed/>
    <w:qFormat/>
    <w:rsid w:val="00730F28"/>
    <w:pPr>
      <w:keepNext/>
      <w:keepLines/>
      <w:numPr>
        <w:ilvl w:val="3"/>
        <w:numId w:val="3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F3985"/>
    <w:pPr>
      <w:keepNext/>
      <w:keepLines/>
      <w:numPr>
        <w:ilvl w:val="4"/>
        <w:numId w:val="3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070C2F"/>
    <w:pPr>
      <w:numPr>
        <w:ilvl w:val="5"/>
      </w:numPr>
      <w:outlineLvl w:val="5"/>
    </w:pPr>
  </w:style>
  <w:style w:type="paragraph" w:styleId="Heading7">
    <w:name w:val="heading 7"/>
    <w:basedOn w:val="Normal"/>
    <w:next w:val="Normal"/>
    <w:link w:val="Heading7Char"/>
    <w:uiPriority w:val="9"/>
    <w:semiHidden/>
    <w:unhideWhenUsed/>
    <w:qFormat/>
    <w:rsid w:val="000848CF"/>
    <w:pPr>
      <w:keepNext/>
      <w:keepLines/>
      <w:numPr>
        <w:ilvl w:val="6"/>
        <w:numId w:val="36"/>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0848CF"/>
    <w:pPr>
      <w:keepNext/>
      <w:keepLines/>
      <w:numPr>
        <w:ilvl w:val="7"/>
        <w:numId w:val="36"/>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8CF"/>
    <w:pPr>
      <w:keepNext/>
      <w:keepLines/>
      <w:numPr>
        <w:ilvl w:val="8"/>
        <w:numId w:val="36"/>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74DC"/>
    <w:rPr>
      <w:rFonts w:asciiTheme="majorHAnsi" w:eastAsiaTheme="majorEastAsia" w:hAnsiTheme="majorHAnsi" w:cstheme="majorBidi"/>
      <w:b/>
      <w:sz w:val="28"/>
      <w:szCs w:val="26"/>
      <w:lang w:val="en-US"/>
    </w:rPr>
  </w:style>
  <w:style w:type="character" w:customStyle="1" w:styleId="Heading2Char">
    <w:name w:val="Heading 2 Char"/>
    <w:basedOn w:val="DefaultParagraphFont"/>
    <w:link w:val="Heading2"/>
    <w:uiPriority w:val="9"/>
    <w:rsid w:val="0053677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536771"/>
    <w:rPr>
      <w:rFonts w:asciiTheme="majorHAnsi" w:eastAsiaTheme="majorEastAsia" w:hAnsiTheme="majorHAnsi" w:cstheme="majorBidi"/>
      <w:b/>
      <w:sz w:val="26"/>
      <w:szCs w:val="26"/>
      <w:lang w:val="en-US"/>
    </w:rPr>
  </w:style>
  <w:style w:type="character" w:customStyle="1" w:styleId="Heading4Char">
    <w:name w:val="Heading 4 Char"/>
    <w:basedOn w:val="DefaultParagraphFont"/>
    <w:link w:val="Heading4"/>
    <w:uiPriority w:val="9"/>
    <w:rsid w:val="00730F28"/>
    <w:rPr>
      <w:rFonts w:asciiTheme="majorHAnsi" w:eastAsiaTheme="majorEastAsia" w:hAnsiTheme="majorHAnsi" w:cstheme="majorBidi"/>
      <w:b/>
      <w:iCs/>
      <w:sz w:val="26"/>
      <w:szCs w:val="26"/>
    </w:rPr>
  </w:style>
  <w:style w:type="paragraph" w:styleId="TOC1">
    <w:name w:val="toc 1"/>
    <w:basedOn w:val="Normal"/>
    <w:next w:val="Normal"/>
    <w:autoRedefine/>
    <w:uiPriority w:val="39"/>
    <w:unhideWhenUsed/>
    <w:rsid w:val="00EB1083"/>
    <w:pPr>
      <w:spacing w:after="100"/>
    </w:pPr>
  </w:style>
  <w:style w:type="paragraph" w:styleId="TOC2">
    <w:name w:val="toc 2"/>
    <w:basedOn w:val="Normal"/>
    <w:next w:val="Normal"/>
    <w:autoRedefine/>
    <w:uiPriority w:val="39"/>
    <w:unhideWhenUsed/>
    <w:rsid w:val="00EB1083"/>
    <w:pPr>
      <w:spacing w:after="100"/>
      <w:ind w:left="220"/>
    </w:pPr>
  </w:style>
  <w:style w:type="paragraph" w:styleId="TOC3">
    <w:name w:val="toc 3"/>
    <w:basedOn w:val="Normal"/>
    <w:next w:val="Normal"/>
    <w:autoRedefine/>
    <w:uiPriority w:val="39"/>
    <w:unhideWhenUsed/>
    <w:rsid w:val="00EB1083"/>
    <w:pPr>
      <w:spacing w:after="100"/>
      <w:ind w:left="440"/>
    </w:pPr>
  </w:style>
  <w:style w:type="paragraph" w:styleId="TOC4">
    <w:name w:val="toc 4"/>
    <w:basedOn w:val="Normal"/>
    <w:next w:val="Normal"/>
    <w:autoRedefine/>
    <w:uiPriority w:val="39"/>
    <w:unhideWhenUsed/>
    <w:rsid w:val="00EB1083"/>
    <w:pPr>
      <w:spacing w:after="100"/>
      <w:ind w:left="660"/>
    </w:pPr>
  </w:style>
  <w:style w:type="paragraph" w:styleId="NormalWeb">
    <w:name w:val="Normal (Web)"/>
    <w:basedOn w:val="Normal"/>
    <w:uiPriority w:val="99"/>
    <w:unhideWhenUsed/>
    <w:rsid w:val="006B44B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6549D5"/>
    <w:pPr>
      <w:ind w:left="720"/>
      <w:contextualSpacing/>
      <w:pPrChange w:id="0" w:author="Tran Huan" w:date="2018-12-03T02:53:00Z">
        <w:pPr>
          <w:spacing w:after="160" w:line="259" w:lineRule="auto"/>
          <w:ind w:left="720"/>
          <w:contextualSpacing/>
          <w:jc w:val="both"/>
        </w:pPr>
      </w:pPrChange>
    </w:pPr>
    <w:rPr>
      <w:b/>
      <w:rPrChange w:id="0" w:author="Tran Huan" w:date="2018-12-03T02:53:00Z">
        <w:rPr>
          <w:rFonts w:asciiTheme="majorHAnsi" w:eastAsiaTheme="minorHAnsi" w:hAnsiTheme="majorHAnsi" w:cstheme="majorHAnsi"/>
          <w:sz w:val="26"/>
          <w:szCs w:val="26"/>
          <w:lang w:val="vi-VN" w:eastAsia="en-US" w:bidi="ar-SA"/>
        </w:rPr>
      </w:rPrChange>
    </w:rPr>
  </w:style>
  <w:style w:type="table" w:styleId="TableGrid">
    <w:name w:val="Table Grid"/>
    <w:basedOn w:val="TableNormal"/>
    <w:uiPriority w:val="39"/>
    <w:rsid w:val="00813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3523"/>
    <w:rPr>
      <w:color w:val="0563C1" w:themeColor="hyperlink"/>
      <w:u w:val="single"/>
    </w:rPr>
  </w:style>
  <w:style w:type="paragraph" w:styleId="Header">
    <w:name w:val="header"/>
    <w:basedOn w:val="Normal"/>
    <w:link w:val="HeaderChar"/>
    <w:uiPriority w:val="99"/>
    <w:unhideWhenUsed/>
    <w:rsid w:val="006806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6BE"/>
    <w:rPr>
      <w:rFonts w:asciiTheme="majorHAnsi" w:hAnsiTheme="majorHAnsi" w:cstheme="majorHAnsi"/>
      <w:sz w:val="26"/>
      <w:szCs w:val="26"/>
    </w:rPr>
  </w:style>
  <w:style w:type="paragraph" w:styleId="Footer">
    <w:name w:val="footer"/>
    <w:basedOn w:val="Normal"/>
    <w:link w:val="FooterChar"/>
    <w:uiPriority w:val="99"/>
    <w:unhideWhenUsed/>
    <w:rsid w:val="006806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6BE"/>
    <w:rPr>
      <w:rFonts w:asciiTheme="majorHAnsi" w:hAnsiTheme="majorHAnsi" w:cstheme="majorHAnsi"/>
      <w:sz w:val="26"/>
      <w:szCs w:val="26"/>
    </w:rPr>
  </w:style>
  <w:style w:type="character" w:styleId="CommentReference">
    <w:name w:val="annotation reference"/>
    <w:basedOn w:val="DefaultParagraphFont"/>
    <w:uiPriority w:val="99"/>
    <w:semiHidden/>
    <w:unhideWhenUsed/>
    <w:rsid w:val="006A36E6"/>
    <w:rPr>
      <w:sz w:val="16"/>
      <w:szCs w:val="16"/>
    </w:rPr>
  </w:style>
  <w:style w:type="paragraph" w:styleId="CommentText">
    <w:name w:val="annotation text"/>
    <w:basedOn w:val="Normal"/>
    <w:link w:val="CommentTextChar"/>
    <w:uiPriority w:val="99"/>
    <w:semiHidden/>
    <w:unhideWhenUsed/>
    <w:rsid w:val="006A36E6"/>
    <w:pPr>
      <w:spacing w:line="240" w:lineRule="auto"/>
    </w:pPr>
    <w:rPr>
      <w:sz w:val="20"/>
      <w:szCs w:val="20"/>
    </w:rPr>
  </w:style>
  <w:style w:type="character" w:customStyle="1" w:styleId="CommentTextChar">
    <w:name w:val="Comment Text Char"/>
    <w:basedOn w:val="DefaultParagraphFont"/>
    <w:link w:val="CommentText"/>
    <w:uiPriority w:val="99"/>
    <w:semiHidden/>
    <w:rsid w:val="006A36E6"/>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6A36E6"/>
    <w:rPr>
      <w:b/>
      <w:bCs/>
    </w:rPr>
  </w:style>
  <w:style w:type="character" w:customStyle="1" w:styleId="CommentSubjectChar">
    <w:name w:val="Comment Subject Char"/>
    <w:basedOn w:val="CommentTextChar"/>
    <w:link w:val="CommentSubject"/>
    <w:uiPriority w:val="99"/>
    <w:semiHidden/>
    <w:rsid w:val="006A36E6"/>
    <w:rPr>
      <w:rFonts w:asciiTheme="majorHAnsi" w:hAnsiTheme="majorHAnsi" w:cstheme="majorHAnsi"/>
      <w:b/>
      <w:bCs/>
      <w:sz w:val="20"/>
      <w:szCs w:val="20"/>
    </w:rPr>
  </w:style>
  <w:style w:type="paragraph" w:styleId="BalloonText">
    <w:name w:val="Balloon Text"/>
    <w:basedOn w:val="Normal"/>
    <w:link w:val="BalloonTextChar"/>
    <w:uiPriority w:val="99"/>
    <w:semiHidden/>
    <w:unhideWhenUsed/>
    <w:rsid w:val="006A36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6E6"/>
    <w:rPr>
      <w:rFonts w:ascii="Segoe UI" w:hAnsi="Segoe UI" w:cs="Segoe UI"/>
      <w:sz w:val="18"/>
      <w:szCs w:val="18"/>
    </w:rPr>
  </w:style>
  <w:style w:type="paragraph" w:styleId="Caption">
    <w:name w:val="caption"/>
    <w:basedOn w:val="Normal"/>
    <w:next w:val="Normal"/>
    <w:autoRedefine/>
    <w:unhideWhenUsed/>
    <w:qFormat/>
    <w:rsid w:val="00F72AE0"/>
    <w:pPr>
      <w:spacing w:after="200" w:line="240" w:lineRule="auto"/>
      <w:jc w:val="center"/>
      <w:pPrChange w:id="1" w:author="Tran Huan" w:date="2018-12-03T02:05:00Z">
        <w:pPr>
          <w:spacing w:after="200"/>
          <w:jc w:val="center"/>
        </w:pPr>
      </w:pPrChange>
    </w:pPr>
    <w:rPr>
      <w:iCs/>
      <w:szCs w:val="18"/>
      <w:rPrChange w:id="1" w:author="Tran Huan" w:date="2018-12-03T02:05:00Z">
        <w:rPr>
          <w:rFonts w:asciiTheme="majorHAnsi" w:eastAsiaTheme="minorHAnsi" w:hAnsiTheme="majorHAnsi" w:cstheme="majorHAnsi"/>
          <w:iCs/>
          <w:sz w:val="26"/>
          <w:szCs w:val="18"/>
          <w:lang w:val="vi-VN" w:eastAsia="en-US" w:bidi="ar-SA"/>
        </w:rPr>
      </w:rPrChange>
    </w:rPr>
  </w:style>
  <w:style w:type="character" w:customStyle="1" w:styleId="UnresolvedMention">
    <w:name w:val="Unresolved Mention"/>
    <w:basedOn w:val="DefaultParagraphFont"/>
    <w:uiPriority w:val="99"/>
    <w:semiHidden/>
    <w:unhideWhenUsed/>
    <w:rsid w:val="00530384"/>
    <w:rPr>
      <w:color w:val="605E5C"/>
      <w:shd w:val="clear" w:color="auto" w:fill="E1DFDD"/>
    </w:rPr>
  </w:style>
  <w:style w:type="character" w:customStyle="1" w:styleId="ListParagraphChar">
    <w:name w:val="List Paragraph Char"/>
    <w:link w:val="ListParagraph"/>
    <w:uiPriority w:val="34"/>
    <w:rsid w:val="006549D5"/>
    <w:rPr>
      <w:rFonts w:asciiTheme="majorHAnsi" w:hAnsiTheme="majorHAnsi" w:cstheme="majorHAnsi"/>
      <w:b/>
      <w:sz w:val="26"/>
      <w:szCs w:val="26"/>
    </w:rPr>
  </w:style>
  <w:style w:type="paragraph" w:styleId="TOCHeading">
    <w:name w:val="TOC Heading"/>
    <w:basedOn w:val="Heading1"/>
    <w:next w:val="Normal"/>
    <w:uiPriority w:val="39"/>
    <w:unhideWhenUsed/>
    <w:qFormat/>
    <w:rsid w:val="000848CF"/>
    <w:pPr>
      <w:jc w:val="left"/>
      <w:outlineLvl w:val="9"/>
    </w:pPr>
    <w:rPr>
      <w:b w:val="0"/>
      <w:color w:val="2E74B5" w:themeColor="accent1" w:themeShade="BF"/>
      <w:sz w:val="32"/>
      <w:szCs w:val="32"/>
    </w:rPr>
  </w:style>
  <w:style w:type="character" w:customStyle="1" w:styleId="Heading5Char">
    <w:name w:val="Heading 5 Char"/>
    <w:basedOn w:val="DefaultParagraphFont"/>
    <w:link w:val="Heading5"/>
    <w:uiPriority w:val="9"/>
    <w:rsid w:val="00CF3985"/>
    <w:rPr>
      <w:rFonts w:asciiTheme="majorHAnsi" w:eastAsiaTheme="majorEastAsia" w:hAnsiTheme="majorHAnsi" w:cstheme="majorBidi"/>
      <w:b/>
      <w:sz w:val="26"/>
      <w:szCs w:val="26"/>
    </w:rPr>
  </w:style>
  <w:style w:type="paragraph" w:styleId="TableofFigures">
    <w:name w:val="table of figures"/>
    <w:basedOn w:val="Normal"/>
    <w:next w:val="Normal"/>
    <w:uiPriority w:val="99"/>
    <w:unhideWhenUsed/>
    <w:rsid w:val="000848CF"/>
    <w:pPr>
      <w:spacing w:after="0"/>
    </w:pPr>
  </w:style>
  <w:style w:type="character" w:customStyle="1" w:styleId="Heading6Char">
    <w:name w:val="Heading 6 Char"/>
    <w:basedOn w:val="DefaultParagraphFont"/>
    <w:link w:val="Heading6"/>
    <w:uiPriority w:val="9"/>
    <w:rsid w:val="00070C2F"/>
    <w:rPr>
      <w:rFonts w:asciiTheme="majorHAnsi" w:eastAsiaTheme="majorEastAsia" w:hAnsiTheme="majorHAnsi" w:cstheme="majorBidi"/>
      <w:b/>
      <w:sz w:val="26"/>
      <w:szCs w:val="26"/>
    </w:rPr>
  </w:style>
  <w:style w:type="character" w:customStyle="1" w:styleId="Heading7Char">
    <w:name w:val="Heading 7 Char"/>
    <w:basedOn w:val="DefaultParagraphFont"/>
    <w:link w:val="Heading7"/>
    <w:uiPriority w:val="9"/>
    <w:semiHidden/>
    <w:rsid w:val="000848C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0848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48C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51F17"/>
    <w:pPr>
      <w:spacing w:after="0" w:line="240" w:lineRule="auto"/>
    </w:pPr>
    <w:rPr>
      <w:lang w:val="en-US"/>
    </w:rPr>
  </w:style>
  <w:style w:type="paragraph" w:customStyle="1" w:styleId="Style1">
    <w:name w:val="Style1"/>
    <w:basedOn w:val="Heading1"/>
    <w:link w:val="Style1Char"/>
    <w:qFormat/>
    <w:rsid w:val="00C774DC"/>
    <w:pPr>
      <w:numPr>
        <w:numId w:val="0"/>
      </w:numPr>
      <w:spacing w:line="360" w:lineRule="auto"/>
    </w:pPr>
    <w:rPr>
      <w:sz w:val="30"/>
    </w:rPr>
  </w:style>
  <w:style w:type="character" w:customStyle="1" w:styleId="Style1Char">
    <w:name w:val="Style1 Char"/>
    <w:basedOn w:val="Heading1Char"/>
    <w:link w:val="Style1"/>
    <w:rsid w:val="00C774DC"/>
    <w:rPr>
      <w:rFonts w:asciiTheme="majorHAnsi" w:eastAsiaTheme="majorEastAsia" w:hAnsiTheme="majorHAnsi" w:cstheme="majorBidi"/>
      <w:b/>
      <w:sz w:val="30"/>
      <w:szCs w:val="26"/>
      <w:lang w:val="en-US"/>
    </w:rPr>
  </w:style>
  <w:style w:type="table" w:customStyle="1" w:styleId="TableGrid1">
    <w:name w:val="Table Grid1"/>
    <w:basedOn w:val="TableNormal"/>
    <w:next w:val="TableGrid"/>
    <w:uiPriority w:val="39"/>
    <w:rsid w:val="000245E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pellingerror">
    <w:name w:val="spellingerror"/>
    <w:basedOn w:val="DefaultParagraphFont"/>
    <w:rsid w:val="000B352B"/>
  </w:style>
  <w:style w:type="character" w:customStyle="1" w:styleId="normaltextrun">
    <w:name w:val="normaltextrun"/>
    <w:basedOn w:val="DefaultParagraphFont"/>
    <w:rsid w:val="000B352B"/>
  </w:style>
  <w:style w:type="paragraph" w:customStyle="1" w:styleId="paragraph">
    <w:name w:val="paragraph"/>
    <w:basedOn w:val="Normal"/>
    <w:rsid w:val="00381A0C"/>
    <w:pPr>
      <w:spacing w:before="100" w:beforeAutospacing="1" w:after="100" w:afterAutospacing="1" w:line="240" w:lineRule="auto"/>
      <w:contextualSpacing/>
      <w:jc w:val="left"/>
    </w:pPr>
    <w:rPr>
      <w:rFonts w:ascii="Times New Roman" w:eastAsia="Times New Roman" w:hAnsi="Times New Roman" w:cs="Times New Roman"/>
      <w:sz w:val="24"/>
      <w:szCs w:val="24"/>
      <w:lang w:val="en-US"/>
    </w:rPr>
  </w:style>
  <w:style w:type="character" w:customStyle="1" w:styleId="eop">
    <w:name w:val="eop"/>
    <w:basedOn w:val="DefaultParagraphFont"/>
    <w:rsid w:val="00381A0C"/>
  </w:style>
  <w:style w:type="table" w:customStyle="1" w:styleId="TableGrid2">
    <w:name w:val="Table Grid2"/>
    <w:basedOn w:val="TableNormal"/>
    <w:next w:val="TableGrid"/>
    <w:uiPriority w:val="39"/>
    <w:rsid w:val="00C243D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797485">
      <w:bodyDiv w:val="1"/>
      <w:marLeft w:val="0"/>
      <w:marRight w:val="0"/>
      <w:marTop w:val="0"/>
      <w:marBottom w:val="0"/>
      <w:divBdr>
        <w:top w:val="none" w:sz="0" w:space="0" w:color="auto"/>
        <w:left w:val="none" w:sz="0" w:space="0" w:color="auto"/>
        <w:bottom w:val="none" w:sz="0" w:space="0" w:color="auto"/>
        <w:right w:val="none" w:sz="0" w:space="0" w:color="auto"/>
      </w:divBdr>
    </w:div>
    <w:div w:id="163250398">
      <w:bodyDiv w:val="1"/>
      <w:marLeft w:val="0"/>
      <w:marRight w:val="0"/>
      <w:marTop w:val="0"/>
      <w:marBottom w:val="0"/>
      <w:divBdr>
        <w:top w:val="none" w:sz="0" w:space="0" w:color="auto"/>
        <w:left w:val="none" w:sz="0" w:space="0" w:color="auto"/>
        <w:bottom w:val="none" w:sz="0" w:space="0" w:color="auto"/>
        <w:right w:val="none" w:sz="0" w:space="0" w:color="auto"/>
      </w:divBdr>
    </w:div>
    <w:div w:id="185532977">
      <w:bodyDiv w:val="1"/>
      <w:marLeft w:val="0"/>
      <w:marRight w:val="0"/>
      <w:marTop w:val="0"/>
      <w:marBottom w:val="0"/>
      <w:divBdr>
        <w:top w:val="none" w:sz="0" w:space="0" w:color="auto"/>
        <w:left w:val="none" w:sz="0" w:space="0" w:color="auto"/>
        <w:bottom w:val="none" w:sz="0" w:space="0" w:color="auto"/>
        <w:right w:val="none" w:sz="0" w:space="0" w:color="auto"/>
      </w:divBdr>
    </w:div>
    <w:div w:id="194511972">
      <w:bodyDiv w:val="1"/>
      <w:marLeft w:val="0"/>
      <w:marRight w:val="0"/>
      <w:marTop w:val="0"/>
      <w:marBottom w:val="0"/>
      <w:divBdr>
        <w:top w:val="none" w:sz="0" w:space="0" w:color="auto"/>
        <w:left w:val="none" w:sz="0" w:space="0" w:color="auto"/>
        <w:bottom w:val="none" w:sz="0" w:space="0" w:color="auto"/>
        <w:right w:val="none" w:sz="0" w:space="0" w:color="auto"/>
      </w:divBdr>
    </w:div>
    <w:div w:id="200943914">
      <w:bodyDiv w:val="1"/>
      <w:marLeft w:val="0"/>
      <w:marRight w:val="0"/>
      <w:marTop w:val="0"/>
      <w:marBottom w:val="0"/>
      <w:divBdr>
        <w:top w:val="none" w:sz="0" w:space="0" w:color="auto"/>
        <w:left w:val="none" w:sz="0" w:space="0" w:color="auto"/>
        <w:bottom w:val="none" w:sz="0" w:space="0" w:color="auto"/>
        <w:right w:val="none" w:sz="0" w:space="0" w:color="auto"/>
      </w:divBdr>
    </w:div>
    <w:div w:id="285047048">
      <w:bodyDiv w:val="1"/>
      <w:marLeft w:val="0"/>
      <w:marRight w:val="0"/>
      <w:marTop w:val="0"/>
      <w:marBottom w:val="0"/>
      <w:divBdr>
        <w:top w:val="none" w:sz="0" w:space="0" w:color="auto"/>
        <w:left w:val="none" w:sz="0" w:space="0" w:color="auto"/>
        <w:bottom w:val="none" w:sz="0" w:space="0" w:color="auto"/>
        <w:right w:val="none" w:sz="0" w:space="0" w:color="auto"/>
      </w:divBdr>
    </w:div>
    <w:div w:id="486556180">
      <w:bodyDiv w:val="1"/>
      <w:marLeft w:val="0"/>
      <w:marRight w:val="0"/>
      <w:marTop w:val="0"/>
      <w:marBottom w:val="0"/>
      <w:divBdr>
        <w:top w:val="none" w:sz="0" w:space="0" w:color="auto"/>
        <w:left w:val="none" w:sz="0" w:space="0" w:color="auto"/>
        <w:bottom w:val="none" w:sz="0" w:space="0" w:color="auto"/>
        <w:right w:val="none" w:sz="0" w:space="0" w:color="auto"/>
      </w:divBdr>
    </w:div>
    <w:div w:id="628635469">
      <w:bodyDiv w:val="1"/>
      <w:marLeft w:val="0"/>
      <w:marRight w:val="0"/>
      <w:marTop w:val="0"/>
      <w:marBottom w:val="0"/>
      <w:divBdr>
        <w:top w:val="none" w:sz="0" w:space="0" w:color="auto"/>
        <w:left w:val="none" w:sz="0" w:space="0" w:color="auto"/>
        <w:bottom w:val="none" w:sz="0" w:space="0" w:color="auto"/>
        <w:right w:val="none" w:sz="0" w:space="0" w:color="auto"/>
      </w:divBdr>
    </w:div>
    <w:div w:id="639657239">
      <w:bodyDiv w:val="1"/>
      <w:marLeft w:val="0"/>
      <w:marRight w:val="0"/>
      <w:marTop w:val="0"/>
      <w:marBottom w:val="0"/>
      <w:divBdr>
        <w:top w:val="none" w:sz="0" w:space="0" w:color="auto"/>
        <w:left w:val="none" w:sz="0" w:space="0" w:color="auto"/>
        <w:bottom w:val="none" w:sz="0" w:space="0" w:color="auto"/>
        <w:right w:val="none" w:sz="0" w:space="0" w:color="auto"/>
      </w:divBdr>
    </w:div>
    <w:div w:id="733509441">
      <w:bodyDiv w:val="1"/>
      <w:marLeft w:val="0"/>
      <w:marRight w:val="0"/>
      <w:marTop w:val="0"/>
      <w:marBottom w:val="0"/>
      <w:divBdr>
        <w:top w:val="none" w:sz="0" w:space="0" w:color="auto"/>
        <w:left w:val="none" w:sz="0" w:space="0" w:color="auto"/>
        <w:bottom w:val="none" w:sz="0" w:space="0" w:color="auto"/>
        <w:right w:val="none" w:sz="0" w:space="0" w:color="auto"/>
      </w:divBdr>
    </w:div>
    <w:div w:id="741870637">
      <w:bodyDiv w:val="1"/>
      <w:marLeft w:val="0"/>
      <w:marRight w:val="0"/>
      <w:marTop w:val="0"/>
      <w:marBottom w:val="0"/>
      <w:divBdr>
        <w:top w:val="none" w:sz="0" w:space="0" w:color="auto"/>
        <w:left w:val="none" w:sz="0" w:space="0" w:color="auto"/>
        <w:bottom w:val="none" w:sz="0" w:space="0" w:color="auto"/>
        <w:right w:val="none" w:sz="0" w:space="0" w:color="auto"/>
      </w:divBdr>
    </w:div>
    <w:div w:id="843401805">
      <w:bodyDiv w:val="1"/>
      <w:marLeft w:val="0"/>
      <w:marRight w:val="0"/>
      <w:marTop w:val="0"/>
      <w:marBottom w:val="0"/>
      <w:divBdr>
        <w:top w:val="none" w:sz="0" w:space="0" w:color="auto"/>
        <w:left w:val="none" w:sz="0" w:space="0" w:color="auto"/>
        <w:bottom w:val="none" w:sz="0" w:space="0" w:color="auto"/>
        <w:right w:val="none" w:sz="0" w:space="0" w:color="auto"/>
      </w:divBdr>
    </w:div>
    <w:div w:id="893279150">
      <w:bodyDiv w:val="1"/>
      <w:marLeft w:val="0"/>
      <w:marRight w:val="0"/>
      <w:marTop w:val="0"/>
      <w:marBottom w:val="0"/>
      <w:divBdr>
        <w:top w:val="none" w:sz="0" w:space="0" w:color="auto"/>
        <w:left w:val="none" w:sz="0" w:space="0" w:color="auto"/>
        <w:bottom w:val="none" w:sz="0" w:space="0" w:color="auto"/>
        <w:right w:val="none" w:sz="0" w:space="0" w:color="auto"/>
      </w:divBdr>
    </w:div>
    <w:div w:id="896546445">
      <w:bodyDiv w:val="1"/>
      <w:marLeft w:val="0"/>
      <w:marRight w:val="0"/>
      <w:marTop w:val="0"/>
      <w:marBottom w:val="0"/>
      <w:divBdr>
        <w:top w:val="none" w:sz="0" w:space="0" w:color="auto"/>
        <w:left w:val="none" w:sz="0" w:space="0" w:color="auto"/>
        <w:bottom w:val="none" w:sz="0" w:space="0" w:color="auto"/>
        <w:right w:val="none" w:sz="0" w:space="0" w:color="auto"/>
      </w:divBdr>
    </w:div>
    <w:div w:id="1234463134">
      <w:bodyDiv w:val="1"/>
      <w:marLeft w:val="0"/>
      <w:marRight w:val="0"/>
      <w:marTop w:val="0"/>
      <w:marBottom w:val="0"/>
      <w:divBdr>
        <w:top w:val="none" w:sz="0" w:space="0" w:color="auto"/>
        <w:left w:val="none" w:sz="0" w:space="0" w:color="auto"/>
        <w:bottom w:val="none" w:sz="0" w:space="0" w:color="auto"/>
        <w:right w:val="none" w:sz="0" w:space="0" w:color="auto"/>
      </w:divBdr>
    </w:div>
    <w:div w:id="1257246863">
      <w:bodyDiv w:val="1"/>
      <w:marLeft w:val="0"/>
      <w:marRight w:val="0"/>
      <w:marTop w:val="0"/>
      <w:marBottom w:val="0"/>
      <w:divBdr>
        <w:top w:val="none" w:sz="0" w:space="0" w:color="auto"/>
        <w:left w:val="none" w:sz="0" w:space="0" w:color="auto"/>
        <w:bottom w:val="none" w:sz="0" w:space="0" w:color="auto"/>
        <w:right w:val="none" w:sz="0" w:space="0" w:color="auto"/>
      </w:divBdr>
    </w:div>
    <w:div w:id="1293904926">
      <w:bodyDiv w:val="1"/>
      <w:marLeft w:val="0"/>
      <w:marRight w:val="0"/>
      <w:marTop w:val="0"/>
      <w:marBottom w:val="0"/>
      <w:divBdr>
        <w:top w:val="none" w:sz="0" w:space="0" w:color="auto"/>
        <w:left w:val="none" w:sz="0" w:space="0" w:color="auto"/>
        <w:bottom w:val="none" w:sz="0" w:space="0" w:color="auto"/>
        <w:right w:val="none" w:sz="0" w:space="0" w:color="auto"/>
      </w:divBdr>
    </w:div>
    <w:div w:id="1323117873">
      <w:bodyDiv w:val="1"/>
      <w:marLeft w:val="0"/>
      <w:marRight w:val="0"/>
      <w:marTop w:val="0"/>
      <w:marBottom w:val="0"/>
      <w:divBdr>
        <w:top w:val="none" w:sz="0" w:space="0" w:color="auto"/>
        <w:left w:val="none" w:sz="0" w:space="0" w:color="auto"/>
        <w:bottom w:val="none" w:sz="0" w:space="0" w:color="auto"/>
        <w:right w:val="none" w:sz="0" w:space="0" w:color="auto"/>
      </w:divBdr>
    </w:div>
    <w:div w:id="1442603948">
      <w:bodyDiv w:val="1"/>
      <w:marLeft w:val="0"/>
      <w:marRight w:val="0"/>
      <w:marTop w:val="0"/>
      <w:marBottom w:val="0"/>
      <w:divBdr>
        <w:top w:val="none" w:sz="0" w:space="0" w:color="auto"/>
        <w:left w:val="none" w:sz="0" w:space="0" w:color="auto"/>
        <w:bottom w:val="none" w:sz="0" w:space="0" w:color="auto"/>
        <w:right w:val="none" w:sz="0" w:space="0" w:color="auto"/>
      </w:divBdr>
    </w:div>
    <w:div w:id="1473326398">
      <w:bodyDiv w:val="1"/>
      <w:marLeft w:val="0"/>
      <w:marRight w:val="0"/>
      <w:marTop w:val="0"/>
      <w:marBottom w:val="0"/>
      <w:divBdr>
        <w:top w:val="none" w:sz="0" w:space="0" w:color="auto"/>
        <w:left w:val="none" w:sz="0" w:space="0" w:color="auto"/>
        <w:bottom w:val="none" w:sz="0" w:space="0" w:color="auto"/>
        <w:right w:val="none" w:sz="0" w:space="0" w:color="auto"/>
      </w:divBdr>
    </w:div>
    <w:div w:id="1509178219">
      <w:bodyDiv w:val="1"/>
      <w:marLeft w:val="0"/>
      <w:marRight w:val="0"/>
      <w:marTop w:val="0"/>
      <w:marBottom w:val="0"/>
      <w:divBdr>
        <w:top w:val="none" w:sz="0" w:space="0" w:color="auto"/>
        <w:left w:val="none" w:sz="0" w:space="0" w:color="auto"/>
        <w:bottom w:val="none" w:sz="0" w:space="0" w:color="auto"/>
        <w:right w:val="none" w:sz="0" w:space="0" w:color="auto"/>
      </w:divBdr>
    </w:div>
    <w:div w:id="1531409623">
      <w:bodyDiv w:val="1"/>
      <w:marLeft w:val="0"/>
      <w:marRight w:val="0"/>
      <w:marTop w:val="0"/>
      <w:marBottom w:val="0"/>
      <w:divBdr>
        <w:top w:val="none" w:sz="0" w:space="0" w:color="auto"/>
        <w:left w:val="none" w:sz="0" w:space="0" w:color="auto"/>
        <w:bottom w:val="none" w:sz="0" w:space="0" w:color="auto"/>
        <w:right w:val="none" w:sz="0" w:space="0" w:color="auto"/>
      </w:divBdr>
    </w:div>
    <w:div w:id="1561211003">
      <w:bodyDiv w:val="1"/>
      <w:marLeft w:val="0"/>
      <w:marRight w:val="0"/>
      <w:marTop w:val="0"/>
      <w:marBottom w:val="0"/>
      <w:divBdr>
        <w:top w:val="none" w:sz="0" w:space="0" w:color="auto"/>
        <w:left w:val="none" w:sz="0" w:space="0" w:color="auto"/>
        <w:bottom w:val="none" w:sz="0" w:space="0" w:color="auto"/>
        <w:right w:val="none" w:sz="0" w:space="0" w:color="auto"/>
      </w:divBdr>
    </w:div>
    <w:div w:id="1575551335">
      <w:bodyDiv w:val="1"/>
      <w:marLeft w:val="0"/>
      <w:marRight w:val="0"/>
      <w:marTop w:val="0"/>
      <w:marBottom w:val="0"/>
      <w:divBdr>
        <w:top w:val="none" w:sz="0" w:space="0" w:color="auto"/>
        <w:left w:val="none" w:sz="0" w:space="0" w:color="auto"/>
        <w:bottom w:val="none" w:sz="0" w:space="0" w:color="auto"/>
        <w:right w:val="none" w:sz="0" w:space="0" w:color="auto"/>
      </w:divBdr>
    </w:div>
    <w:div w:id="1619608490">
      <w:bodyDiv w:val="1"/>
      <w:marLeft w:val="0"/>
      <w:marRight w:val="0"/>
      <w:marTop w:val="0"/>
      <w:marBottom w:val="0"/>
      <w:divBdr>
        <w:top w:val="none" w:sz="0" w:space="0" w:color="auto"/>
        <w:left w:val="none" w:sz="0" w:space="0" w:color="auto"/>
        <w:bottom w:val="none" w:sz="0" w:space="0" w:color="auto"/>
        <w:right w:val="none" w:sz="0" w:space="0" w:color="auto"/>
      </w:divBdr>
    </w:div>
    <w:div w:id="1730882629">
      <w:bodyDiv w:val="1"/>
      <w:marLeft w:val="0"/>
      <w:marRight w:val="0"/>
      <w:marTop w:val="0"/>
      <w:marBottom w:val="0"/>
      <w:divBdr>
        <w:top w:val="none" w:sz="0" w:space="0" w:color="auto"/>
        <w:left w:val="none" w:sz="0" w:space="0" w:color="auto"/>
        <w:bottom w:val="none" w:sz="0" w:space="0" w:color="auto"/>
        <w:right w:val="none" w:sz="0" w:space="0" w:color="auto"/>
      </w:divBdr>
    </w:div>
    <w:div w:id="1753162274">
      <w:bodyDiv w:val="1"/>
      <w:marLeft w:val="0"/>
      <w:marRight w:val="0"/>
      <w:marTop w:val="0"/>
      <w:marBottom w:val="0"/>
      <w:divBdr>
        <w:top w:val="none" w:sz="0" w:space="0" w:color="auto"/>
        <w:left w:val="none" w:sz="0" w:space="0" w:color="auto"/>
        <w:bottom w:val="none" w:sz="0" w:space="0" w:color="auto"/>
        <w:right w:val="none" w:sz="0" w:space="0" w:color="auto"/>
      </w:divBdr>
    </w:div>
    <w:div w:id="1762604480">
      <w:bodyDiv w:val="1"/>
      <w:marLeft w:val="0"/>
      <w:marRight w:val="0"/>
      <w:marTop w:val="0"/>
      <w:marBottom w:val="0"/>
      <w:divBdr>
        <w:top w:val="none" w:sz="0" w:space="0" w:color="auto"/>
        <w:left w:val="none" w:sz="0" w:space="0" w:color="auto"/>
        <w:bottom w:val="none" w:sz="0" w:space="0" w:color="auto"/>
        <w:right w:val="none" w:sz="0" w:space="0" w:color="auto"/>
      </w:divBdr>
    </w:div>
    <w:div w:id="1843858545">
      <w:bodyDiv w:val="1"/>
      <w:marLeft w:val="0"/>
      <w:marRight w:val="0"/>
      <w:marTop w:val="0"/>
      <w:marBottom w:val="0"/>
      <w:divBdr>
        <w:top w:val="none" w:sz="0" w:space="0" w:color="auto"/>
        <w:left w:val="none" w:sz="0" w:space="0" w:color="auto"/>
        <w:bottom w:val="none" w:sz="0" w:space="0" w:color="auto"/>
        <w:right w:val="none" w:sz="0" w:space="0" w:color="auto"/>
      </w:divBdr>
    </w:div>
    <w:div w:id="1866214688">
      <w:bodyDiv w:val="1"/>
      <w:marLeft w:val="0"/>
      <w:marRight w:val="0"/>
      <w:marTop w:val="0"/>
      <w:marBottom w:val="0"/>
      <w:divBdr>
        <w:top w:val="none" w:sz="0" w:space="0" w:color="auto"/>
        <w:left w:val="none" w:sz="0" w:space="0" w:color="auto"/>
        <w:bottom w:val="none" w:sz="0" w:space="0" w:color="auto"/>
        <w:right w:val="none" w:sz="0" w:space="0" w:color="auto"/>
      </w:divBdr>
    </w:div>
    <w:div w:id="1986622372">
      <w:bodyDiv w:val="1"/>
      <w:marLeft w:val="0"/>
      <w:marRight w:val="0"/>
      <w:marTop w:val="0"/>
      <w:marBottom w:val="0"/>
      <w:divBdr>
        <w:top w:val="none" w:sz="0" w:space="0" w:color="auto"/>
        <w:left w:val="none" w:sz="0" w:space="0" w:color="auto"/>
        <w:bottom w:val="none" w:sz="0" w:space="0" w:color="auto"/>
        <w:right w:val="none" w:sz="0" w:space="0" w:color="auto"/>
      </w:divBdr>
    </w:div>
    <w:div w:id="1994482155">
      <w:bodyDiv w:val="1"/>
      <w:marLeft w:val="0"/>
      <w:marRight w:val="0"/>
      <w:marTop w:val="0"/>
      <w:marBottom w:val="0"/>
      <w:divBdr>
        <w:top w:val="none" w:sz="0" w:space="0" w:color="auto"/>
        <w:left w:val="none" w:sz="0" w:space="0" w:color="auto"/>
        <w:bottom w:val="none" w:sz="0" w:space="0" w:color="auto"/>
        <w:right w:val="none" w:sz="0" w:space="0" w:color="auto"/>
      </w:divBdr>
    </w:div>
    <w:div w:id="2045210205">
      <w:bodyDiv w:val="1"/>
      <w:marLeft w:val="0"/>
      <w:marRight w:val="0"/>
      <w:marTop w:val="0"/>
      <w:marBottom w:val="0"/>
      <w:divBdr>
        <w:top w:val="none" w:sz="0" w:space="0" w:color="auto"/>
        <w:left w:val="none" w:sz="0" w:space="0" w:color="auto"/>
        <w:bottom w:val="none" w:sz="0" w:space="0" w:color="auto"/>
        <w:right w:val="none" w:sz="0" w:space="0" w:color="auto"/>
      </w:divBdr>
    </w:div>
    <w:div w:id="2047101876">
      <w:bodyDiv w:val="1"/>
      <w:marLeft w:val="0"/>
      <w:marRight w:val="0"/>
      <w:marTop w:val="0"/>
      <w:marBottom w:val="0"/>
      <w:divBdr>
        <w:top w:val="none" w:sz="0" w:space="0" w:color="auto"/>
        <w:left w:val="none" w:sz="0" w:space="0" w:color="auto"/>
        <w:bottom w:val="none" w:sz="0" w:space="0" w:color="auto"/>
        <w:right w:val="none" w:sz="0" w:space="0" w:color="auto"/>
      </w:divBdr>
    </w:div>
    <w:div w:id="2079939390">
      <w:bodyDiv w:val="1"/>
      <w:marLeft w:val="0"/>
      <w:marRight w:val="0"/>
      <w:marTop w:val="0"/>
      <w:marBottom w:val="0"/>
      <w:divBdr>
        <w:top w:val="none" w:sz="0" w:space="0" w:color="auto"/>
        <w:left w:val="none" w:sz="0" w:space="0" w:color="auto"/>
        <w:bottom w:val="none" w:sz="0" w:space="0" w:color="auto"/>
        <w:right w:val="none" w:sz="0" w:space="0" w:color="auto"/>
      </w:divBdr>
    </w:div>
    <w:div w:id="211702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emf"/><Relationship Id="rId21" Type="http://schemas.openxmlformats.org/officeDocument/2006/relationships/diagramData" Target="diagrams/data1.xml"/><Relationship Id="rId42" Type="http://schemas.openxmlformats.org/officeDocument/2006/relationships/image" Target="media/image10.png"/><Relationship Id="rId63" Type="http://schemas.openxmlformats.org/officeDocument/2006/relationships/image" Target="media/image25.png"/><Relationship Id="rId84" Type="http://schemas.openxmlformats.org/officeDocument/2006/relationships/image" Target="media/image43.png"/><Relationship Id="rId138" Type="http://schemas.microsoft.com/office/2011/relationships/people" Target="people.xml"/><Relationship Id="rId16" Type="http://schemas.openxmlformats.org/officeDocument/2006/relationships/image" Target="media/image5.gif"/><Relationship Id="rId107" Type="http://schemas.openxmlformats.org/officeDocument/2006/relationships/image" Target="media/image64.jpeg"/><Relationship Id="rId11" Type="http://schemas.openxmlformats.org/officeDocument/2006/relationships/image" Target="media/image4.png"/><Relationship Id="rId32" Type="http://schemas.openxmlformats.org/officeDocument/2006/relationships/diagramLayout" Target="diagrams/layout3.xml"/><Relationship Id="rId37" Type="http://schemas.openxmlformats.org/officeDocument/2006/relationships/diagramLayout" Target="diagrams/layout4.xml"/><Relationship Id="rId53" Type="http://schemas.openxmlformats.org/officeDocument/2006/relationships/diagramColors" Target="diagrams/colors5.xml"/><Relationship Id="rId58" Type="http://schemas.openxmlformats.org/officeDocument/2006/relationships/image" Target="media/image20.emf"/><Relationship Id="rId74" Type="http://schemas.openxmlformats.org/officeDocument/2006/relationships/image" Target="media/image36.png"/><Relationship Id="rId79" Type="http://schemas.openxmlformats.org/officeDocument/2006/relationships/image" Target="media/image38.png"/><Relationship Id="rId102" Type="http://schemas.openxmlformats.org/officeDocument/2006/relationships/image" Target="media/image580.jpeg"/><Relationship Id="rId123" Type="http://schemas.openxmlformats.org/officeDocument/2006/relationships/image" Target="media/image75.emf"/><Relationship Id="rId128" Type="http://schemas.openxmlformats.org/officeDocument/2006/relationships/image" Target="media/image79.emf"/><Relationship Id="rId5" Type="http://schemas.openxmlformats.org/officeDocument/2006/relationships/webSettings" Target="webSettings.xml"/><Relationship Id="rId90" Type="http://schemas.openxmlformats.org/officeDocument/2006/relationships/image" Target="media/image48.jpeg"/><Relationship Id="rId95" Type="http://schemas.openxmlformats.org/officeDocument/2006/relationships/image" Target="media/image53.jpeg"/><Relationship Id="rId22" Type="http://schemas.openxmlformats.org/officeDocument/2006/relationships/diagramLayout" Target="diagrams/layout1.xml"/><Relationship Id="rId27" Type="http://schemas.openxmlformats.org/officeDocument/2006/relationships/diagramLayout" Target="diagrams/layout2.xml"/><Relationship Id="rId43" Type="http://schemas.openxmlformats.org/officeDocument/2006/relationships/image" Target="media/image11.jpeg"/><Relationship Id="rId48" Type="http://schemas.microsoft.com/office/2007/relationships/hdphoto" Target="media/hdphoto1.wdp"/><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6.png"/><Relationship Id="rId139" Type="http://schemas.openxmlformats.org/officeDocument/2006/relationships/theme" Target="theme/theme1.xml"/><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image" Target="media/image5.png"/><Relationship Id="rId17" Type="http://schemas.openxmlformats.org/officeDocument/2006/relationships/header" Target="header1.xml"/><Relationship Id="rId33" Type="http://schemas.openxmlformats.org/officeDocument/2006/relationships/diagramQuickStyle" Target="diagrams/quickStyle3.xml"/><Relationship Id="rId38" Type="http://schemas.openxmlformats.org/officeDocument/2006/relationships/diagramQuickStyle" Target="diagrams/quickStyle4.xml"/><Relationship Id="rId59" Type="http://schemas.openxmlformats.org/officeDocument/2006/relationships/image" Target="media/image21.png"/><Relationship Id="rId103" Type="http://schemas.openxmlformats.org/officeDocument/2006/relationships/image" Target="media/image59.png"/><Relationship Id="rId108" Type="http://schemas.openxmlformats.org/officeDocument/2006/relationships/image" Target="media/image62.png"/><Relationship Id="rId124" Type="http://schemas.openxmlformats.org/officeDocument/2006/relationships/image" Target="media/image76.jpeg"/><Relationship Id="rId129" Type="http://schemas.openxmlformats.org/officeDocument/2006/relationships/image" Target="media/image80.emf"/><Relationship Id="rId54" Type="http://schemas.microsoft.com/office/2007/relationships/diagramDrawing" Target="diagrams/drawing5.xml"/><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49.jpeg"/><Relationship Id="rId96"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QuickStyle" Target="diagrams/quickStyle1.xml"/><Relationship Id="rId28" Type="http://schemas.openxmlformats.org/officeDocument/2006/relationships/diagramQuickStyle" Target="diagrams/quickStyle2.xml"/><Relationship Id="rId49" Type="http://schemas.openxmlformats.org/officeDocument/2006/relationships/image" Target="media/image16.png"/><Relationship Id="rId114" Type="http://schemas.openxmlformats.org/officeDocument/2006/relationships/image" Target="media/image68.png"/><Relationship Id="rId119" Type="http://schemas.openxmlformats.org/officeDocument/2006/relationships/image" Target="media/image74.png"/><Relationship Id="rId44" Type="http://schemas.openxmlformats.org/officeDocument/2006/relationships/image" Target="media/image12.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0.png"/><Relationship Id="rId86" Type="http://schemas.openxmlformats.org/officeDocument/2006/relationships/image" Target="media/image45.jpeg"/><Relationship Id="rId130" Type="http://schemas.openxmlformats.org/officeDocument/2006/relationships/image" Target="media/image83.jpeg"/><Relationship Id="rId135" Type="http://schemas.openxmlformats.org/officeDocument/2006/relationships/image" Target="media/image87.jpe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diagramColors" Target="diagrams/colors4.xml"/><Relationship Id="rId109" Type="http://schemas.openxmlformats.org/officeDocument/2006/relationships/image" Target="media/image65.jpeg"/><Relationship Id="rId34" Type="http://schemas.openxmlformats.org/officeDocument/2006/relationships/diagramColors" Target="diagrams/colors3.xml"/><Relationship Id="rId50" Type="http://schemas.openxmlformats.org/officeDocument/2006/relationships/diagramData" Target="diagrams/data5.xml"/><Relationship Id="rId55" Type="http://schemas.openxmlformats.org/officeDocument/2006/relationships/image" Target="media/image17.png"/><Relationship Id="rId76" Type="http://schemas.openxmlformats.org/officeDocument/2006/relationships/image" Target="media/image350.png"/><Relationship Id="rId97" Type="http://schemas.openxmlformats.org/officeDocument/2006/relationships/image" Target="media/image55.jpeg"/><Relationship Id="rId104" Type="http://schemas.openxmlformats.org/officeDocument/2006/relationships/image" Target="media/image60.jpeg"/><Relationship Id="rId120" Type="http://schemas.openxmlformats.org/officeDocument/2006/relationships/image" Target="media/image73.emf"/><Relationship Id="rId125" Type="http://schemas.openxmlformats.org/officeDocument/2006/relationships/image" Target="media/image78.jpe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diagramColors" Target="diagrams/colors2.xml"/><Relationship Id="rId24" Type="http://schemas.openxmlformats.org/officeDocument/2006/relationships/diagramColors" Target="diagrams/colors1.xml"/><Relationship Id="rId40" Type="http://schemas.microsoft.com/office/2007/relationships/diagramDrawing" Target="diagrams/drawing4.xml"/><Relationship Id="rId45" Type="http://schemas.openxmlformats.org/officeDocument/2006/relationships/image" Target="media/image13.png"/><Relationship Id="rId66" Type="http://schemas.openxmlformats.org/officeDocument/2006/relationships/image" Target="media/image28.png"/><Relationship Id="rId87" Type="http://schemas.openxmlformats.org/officeDocument/2006/relationships/image" Target="media/image46.jpeg"/><Relationship Id="rId110" Type="http://schemas.openxmlformats.org/officeDocument/2006/relationships/image" Target="media/image66.jpeg"/><Relationship Id="rId115" Type="http://schemas.openxmlformats.org/officeDocument/2006/relationships/image" Target="media/image69.png"/><Relationship Id="rId131" Type="http://schemas.openxmlformats.org/officeDocument/2006/relationships/image" Target="media/image86.jpeg"/><Relationship Id="rId136" Type="http://schemas.openxmlformats.org/officeDocument/2006/relationships/image" Target="media/image88.png"/><Relationship Id="rId61" Type="http://schemas.openxmlformats.org/officeDocument/2006/relationships/image" Target="media/image23.png"/><Relationship Id="rId82" Type="http://schemas.openxmlformats.org/officeDocument/2006/relationships/image" Target="media/image41.png"/><Relationship Id="rId19" Type="http://schemas.openxmlformats.org/officeDocument/2006/relationships/header" Target="header2.xml"/><Relationship Id="rId14" Type="http://schemas.openxmlformats.org/officeDocument/2006/relationships/image" Target="media/image7.png"/><Relationship Id="rId30" Type="http://schemas.microsoft.com/office/2007/relationships/diagramDrawing" Target="diagrams/drawing2.xml"/><Relationship Id="rId35" Type="http://schemas.microsoft.com/office/2007/relationships/diagramDrawing" Target="diagrams/drawing3.xml"/><Relationship Id="rId56" Type="http://schemas.openxmlformats.org/officeDocument/2006/relationships/image" Target="media/image18.emf"/><Relationship Id="rId77" Type="http://schemas.openxmlformats.org/officeDocument/2006/relationships/image" Target="media/image360.png"/><Relationship Id="rId100" Type="http://schemas.openxmlformats.org/officeDocument/2006/relationships/image" Target="media/image58.jpeg"/><Relationship Id="rId105" Type="http://schemas.openxmlformats.org/officeDocument/2006/relationships/image" Target="media/image61.jpeg"/><Relationship Id="rId126" Type="http://schemas.openxmlformats.org/officeDocument/2006/relationships/image" Target="media/image81.jpeg"/><Relationship Id="rId8" Type="http://schemas.openxmlformats.org/officeDocument/2006/relationships/image" Target="media/image1.png"/><Relationship Id="rId51" Type="http://schemas.openxmlformats.org/officeDocument/2006/relationships/diagramLayout" Target="diagrams/layout5.xml"/><Relationship Id="rId72" Type="http://schemas.openxmlformats.org/officeDocument/2006/relationships/image" Target="media/image34.png"/><Relationship Id="rId93" Type="http://schemas.openxmlformats.org/officeDocument/2006/relationships/image" Target="media/image51.jpeg"/><Relationship Id="rId98" Type="http://schemas.openxmlformats.org/officeDocument/2006/relationships/image" Target="media/image56.jpeg"/><Relationship Id="rId121" Type="http://schemas.openxmlformats.org/officeDocument/2006/relationships/image" Target="media/image74.jpeg"/><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image" Target="media/image14.jpeg"/><Relationship Id="rId67" Type="http://schemas.openxmlformats.org/officeDocument/2006/relationships/image" Target="media/image29.png"/><Relationship Id="rId116" Type="http://schemas.openxmlformats.org/officeDocument/2006/relationships/image" Target="media/image70.png"/><Relationship Id="rId137" Type="http://schemas.openxmlformats.org/officeDocument/2006/relationships/fontTable" Target="fontTable.xml"/><Relationship Id="rId20" Type="http://schemas.openxmlformats.org/officeDocument/2006/relationships/footer" Target="footer2.xml"/><Relationship Id="rId41" Type="http://schemas.openxmlformats.org/officeDocument/2006/relationships/image" Target="media/image9.png"/><Relationship Id="rId62" Type="http://schemas.openxmlformats.org/officeDocument/2006/relationships/image" Target="media/image24.png"/><Relationship Id="rId83" Type="http://schemas.openxmlformats.org/officeDocument/2006/relationships/image" Target="media/image42.png"/><Relationship Id="rId88" Type="http://schemas.openxmlformats.org/officeDocument/2006/relationships/image" Target="media/image47.jpeg"/><Relationship Id="rId111" Type="http://schemas.openxmlformats.org/officeDocument/2006/relationships/image" Target="media/image67.jpeg"/><Relationship Id="rId132" Type="http://schemas.openxmlformats.org/officeDocument/2006/relationships/image" Target="media/image84.png"/><Relationship Id="rId15" Type="http://schemas.openxmlformats.org/officeDocument/2006/relationships/image" Target="media/image8.png"/><Relationship Id="rId36" Type="http://schemas.openxmlformats.org/officeDocument/2006/relationships/diagramData" Target="diagrams/data4.xml"/><Relationship Id="rId57" Type="http://schemas.openxmlformats.org/officeDocument/2006/relationships/image" Target="media/image19.emf"/><Relationship Id="rId106" Type="http://schemas.openxmlformats.org/officeDocument/2006/relationships/image" Target="media/image63.jpeg"/><Relationship Id="rId127" Type="http://schemas.openxmlformats.org/officeDocument/2006/relationships/image" Target="media/image82.jpeg"/><Relationship Id="rId10" Type="http://schemas.openxmlformats.org/officeDocument/2006/relationships/image" Target="media/image3.png"/><Relationship Id="rId31" Type="http://schemas.openxmlformats.org/officeDocument/2006/relationships/diagramData" Target="diagrams/data3.xml"/><Relationship Id="rId52" Type="http://schemas.openxmlformats.org/officeDocument/2006/relationships/diagramQuickStyle" Target="diagrams/quickStyle5.xml"/><Relationship Id="rId73" Type="http://schemas.openxmlformats.org/officeDocument/2006/relationships/image" Target="media/image35.png"/><Relationship Id="rId78" Type="http://schemas.openxmlformats.org/officeDocument/2006/relationships/image" Target="media/image370.png"/><Relationship Id="rId94" Type="http://schemas.openxmlformats.org/officeDocument/2006/relationships/image" Target="media/image52.jpeg"/><Relationship Id="rId99" Type="http://schemas.openxmlformats.org/officeDocument/2006/relationships/image" Target="media/image57.jpeg"/><Relationship Id="rId101" Type="http://schemas.openxmlformats.org/officeDocument/2006/relationships/image" Target="media/image570.jpeg"/><Relationship Id="rId122"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diagramData" Target="diagrams/data2.xml"/><Relationship Id="rId47" Type="http://schemas.openxmlformats.org/officeDocument/2006/relationships/image" Target="media/image15.png"/><Relationship Id="rId68" Type="http://schemas.openxmlformats.org/officeDocument/2006/relationships/image" Target="media/image30.png"/><Relationship Id="rId89" Type="http://schemas.openxmlformats.org/officeDocument/2006/relationships/image" Target="media/image470.jpeg"/><Relationship Id="rId112" Type="http://schemas.openxmlformats.org/officeDocument/2006/relationships/image" Target="media/image68.jpeg"/><Relationship Id="rId133" Type="http://schemas.openxmlformats.org/officeDocument/2006/relationships/image" Target="media/image85.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4BD823-79B1-4C2E-9B11-3BC986C62B90}"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999EF412-E0B4-4105-B5B3-87AF8A426069}">
      <dgm:prSet phldrT="[Text]" custT="1"/>
      <dgm:spPr/>
      <dgm:t>
        <a:bodyPr/>
        <a:lstStyle/>
        <a:p>
          <a:r>
            <a:rPr lang="en-US" sz="1000">
              <a:latin typeface="Times New Roman" panose="02020603050405020304" pitchFamily="18" charset="0"/>
              <a:cs typeface="Times New Roman" panose="02020603050405020304" pitchFamily="18" charset="0"/>
            </a:rPr>
            <a:t>Khách hàng tạo đơn hàng từ ứng dụng điện thoại và xác nhận đặt đơn</a:t>
          </a:r>
        </a:p>
      </dgm:t>
    </dgm:pt>
    <dgm:pt modelId="{A2F013F5-035D-4176-A85D-150EFE954A1D}" type="parTrans" cxnId="{10841F17-2754-45B2-BEF9-A9C14FE69FB2}">
      <dgm:prSet/>
      <dgm:spPr/>
      <dgm:t>
        <a:bodyPr/>
        <a:lstStyle/>
        <a:p>
          <a:endParaRPr lang="en-US" sz="1000">
            <a:latin typeface="Times New Roman" panose="02020603050405020304" pitchFamily="18" charset="0"/>
            <a:cs typeface="Times New Roman" panose="02020603050405020304" pitchFamily="18" charset="0"/>
          </a:endParaRPr>
        </a:p>
      </dgm:t>
    </dgm:pt>
    <dgm:pt modelId="{46E9A7BE-5723-4B02-A85D-626F826D26AD}" type="sibTrans" cxnId="{10841F17-2754-45B2-BEF9-A9C14FE69FB2}">
      <dgm:prSet custT="1"/>
      <dgm:spPr/>
      <dgm:t>
        <a:bodyPr/>
        <a:lstStyle/>
        <a:p>
          <a:endParaRPr lang="en-US" sz="1000">
            <a:latin typeface="Times New Roman" panose="02020603050405020304" pitchFamily="18" charset="0"/>
            <a:cs typeface="Times New Roman" panose="02020603050405020304" pitchFamily="18" charset="0"/>
          </a:endParaRPr>
        </a:p>
      </dgm:t>
    </dgm:pt>
    <dgm:pt modelId="{E2D4D667-08C1-4227-9BCD-043F6C098A2A}">
      <dgm:prSet phldrT="[Text]" custT="1"/>
      <dgm:spPr/>
      <dgm:t>
        <a:bodyPr/>
        <a:lstStyle/>
        <a:p>
          <a:r>
            <a:rPr lang="en-US" sz="1000">
              <a:latin typeface="Times New Roman" panose="02020603050405020304" pitchFamily="18" charset="0"/>
              <a:cs typeface="Times New Roman" panose="02020603050405020304" pitchFamily="18" charset="0"/>
            </a:rPr>
            <a:t>Nhân viên quản lí đơn hàng xác nhận đơn hàng</a:t>
          </a:r>
        </a:p>
      </dgm:t>
    </dgm:pt>
    <dgm:pt modelId="{2EA3D739-B8D1-4A97-80F6-167E745BED69}" type="parTrans" cxnId="{517CAA59-9930-47CC-8225-0071C668D82F}">
      <dgm:prSet/>
      <dgm:spPr/>
      <dgm:t>
        <a:bodyPr/>
        <a:lstStyle/>
        <a:p>
          <a:endParaRPr lang="en-US" sz="1000">
            <a:latin typeface="Times New Roman" panose="02020603050405020304" pitchFamily="18" charset="0"/>
            <a:cs typeface="Times New Roman" panose="02020603050405020304" pitchFamily="18" charset="0"/>
          </a:endParaRPr>
        </a:p>
      </dgm:t>
    </dgm:pt>
    <dgm:pt modelId="{A9D570BF-E8FA-4616-AA17-08F406F9E82E}" type="sibTrans" cxnId="{517CAA59-9930-47CC-8225-0071C668D82F}">
      <dgm:prSet custT="1"/>
      <dgm:spPr/>
      <dgm:t>
        <a:bodyPr/>
        <a:lstStyle/>
        <a:p>
          <a:endParaRPr lang="en-US" sz="1000">
            <a:latin typeface="Times New Roman" panose="02020603050405020304" pitchFamily="18" charset="0"/>
            <a:cs typeface="Times New Roman" panose="02020603050405020304" pitchFamily="18" charset="0"/>
          </a:endParaRPr>
        </a:p>
      </dgm:t>
    </dgm:pt>
    <dgm:pt modelId="{7EA562C7-6662-4B96-AED1-AB20A7BF5439}">
      <dgm:prSet phldrT="[Text]" custT="1"/>
      <dgm:spPr/>
      <dgm:t>
        <a:bodyPr/>
        <a:lstStyle/>
        <a:p>
          <a:r>
            <a:rPr lang="en-US" sz="1000" b="0" i="0">
              <a:latin typeface="Times New Roman" panose="02020603050405020304" pitchFamily="18" charset="0"/>
              <a:cs typeface="Times New Roman" panose="02020603050405020304" pitchFamily="18" charset="0"/>
            </a:rPr>
            <a:t>Nhân viên nhận và trả quần áo xác nhận lấy quần áo từ khách hàng</a:t>
          </a:r>
        </a:p>
      </dgm:t>
    </dgm:pt>
    <dgm:pt modelId="{065B4DE0-D449-44C8-9806-AB03F1BFAA0F}" type="parTrans" cxnId="{4F062E43-42DC-4A0E-B94C-1788ACB12B62}">
      <dgm:prSet/>
      <dgm:spPr/>
      <dgm:t>
        <a:bodyPr/>
        <a:lstStyle/>
        <a:p>
          <a:endParaRPr lang="en-US" sz="1000">
            <a:latin typeface="Times New Roman" panose="02020603050405020304" pitchFamily="18" charset="0"/>
            <a:cs typeface="Times New Roman" panose="02020603050405020304" pitchFamily="18" charset="0"/>
          </a:endParaRPr>
        </a:p>
      </dgm:t>
    </dgm:pt>
    <dgm:pt modelId="{51159EA7-FBFA-454E-AE2B-C3DA2F3EC766}" type="sibTrans" cxnId="{4F062E43-42DC-4A0E-B94C-1788ACB12B62}">
      <dgm:prSet custT="1"/>
      <dgm:spPr/>
      <dgm:t>
        <a:bodyPr/>
        <a:lstStyle/>
        <a:p>
          <a:endParaRPr lang="en-US" sz="1000">
            <a:latin typeface="Times New Roman" panose="02020603050405020304" pitchFamily="18" charset="0"/>
            <a:cs typeface="Times New Roman" panose="02020603050405020304" pitchFamily="18" charset="0"/>
          </a:endParaRPr>
        </a:p>
      </dgm:t>
    </dgm:pt>
    <dgm:pt modelId="{A30BCAAB-4DCB-4F36-9FDF-9AE349713DB7}">
      <dgm:prSet phldrT="[Text]" custT="1"/>
      <dgm:spPr/>
      <dgm:t>
        <a:bodyPr/>
        <a:lstStyle/>
        <a:p>
          <a:r>
            <a:rPr lang="en-US" sz="1000" i="0">
              <a:latin typeface="Times New Roman" panose="02020603050405020304" pitchFamily="18" charset="0"/>
              <a:cs typeface="Times New Roman" panose="02020603050405020304" pitchFamily="18" charset="0"/>
            </a:rPr>
            <a:t>Nhân viên nhận và trả quần áo cập nhật biên nhận và thông báo đã lấy quần áo hoàn tất</a:t>
          </a:r>
        </a:p>
      </dgm:t>
    </dgm:pt>
    <dgm:pt modelId="{85228D86-F3D7-4F01-BCAA-1D44A3C62908}" type="parTrans" cxnId="{B9127EAE-D7CE-4B5A-B98E-446518D5DF67}">
      <dgm:prSet/>
      <dgm:spPr/>
      <dgm:t>
        <a:bodyPr/>
        <a:lstStyle/>
        <a:p>
          <a:endParaRPr lang="en-US" sz="1000">
            <a:latin typeface="Times New Roman" panose="02020603050405020304" pitchFamily="18" charset="0"/>
            <a:cs typeface="Times New Roman" panose="02020603050405020304" pitchFamily="18" charset="0"/>
          </a:endParaRPr>
        </a:p>
      </dgm:t>
    </dgm:pt>
    <dgm:pt modelId="{6CB9B5DC-B84B-4487-8337-993C25170A29}" type="sibTrans" cxnId="{B9127EAE-D7CE-4B5A-B98E-446518D5DF67}">
      <dgm:prSet custT="1"/>
      <dgm:spPr/>
      <dgm:t>
        <a:bodyPr/>
        <a:lstStyle/>
        <a:p>
          <a:endParaRPr lang="en-US" sz="1000">
            <a:latin typeface="Times New Roman" panose="02020603050405020304" pitchFamily="18" charset="0"/>
            <a:cs typeface="Times New Roman" panose="02020603050405020304" pitchFamily="18" charset="0"/>
          </a:endParaRPr>
        </a:p>
      </dgm:t>
    </dgm:pt>
    <dgm:pt modelId="{CAECF3AE-B0BB-4A61-8982-5DDC8F4F2880}">
      <dgm:prSet phldrT="[Text]" custT="1"/>
      <dgm:spPr/>
      <dgm:t>
        <a:bodyPr/>
        <a:lstStyle/>
        <a:p>
          <a:r>
            <a:rPr lang="en-US" sz="1000">
              <a:latin typeface="Times New Roman" panose="02020603050405020304" pitchFamily="18" charset="0"/>
              <a:cs typeface="Times New Roman" panose="02020603050405020304" pitchFamily="18" charset="0"/>
            </a:rPr>
            <a:t>Biên nhận được tạo ra theo đơn hàng</a:t>
          </a:r>
        </a:p>
      </dgm:t>
    </dgm:pt>
    <dgm:pt modelId="{F0D0D35F-4146-482E-9F8C-64279EE3751E}" type="parTrans" cxnId="{6AEB58FE-9272-43E7-931D-60B036160252}">
      <dgm:prSet/>
      <dgm:spPr/>
      <dgm:t>
        <a:bodyPr/>
        <a:lstStyle/>
        <a:p>
          <a:endParaRPr lang="en-US" sz="1000">
            <a:latin typeface="Times New Roman" panose="02020603050405020304" pitchFamily="18" charset="0"/>
            <a:cs typeface="Times New Roman" panose="02020603050405020304" pitchFamily="18" charset="0"/>
          </a:endParaRPr>
        </a:p>
      </dgm:t>
    </dgm:pt>
    <dgm:pt modelId="{1EEB7585-DDA7-4FAD-958C-BC34CA355179}" type="sibTrans" cxnId="{6AEB58FE-9272-43E7-931D-60B036160252}">
      <dgm:prSet custT="1"/>
      <dgm:spPr/>
      <dgm:t>
        <a:bodyPr/>
        <a:lstStyle/>
        <a:p>
          <a:endParaRPr lang="en-US" sz="1000">
            <a:latin typeface="Times New Roman" panose="02020603050405020304" pitchFamily="18" charset="0"/>
            <a:cs typeface="Times New Roman" panose="02020603050405020304" pitchFamily="18" charset="0"/>
          </a:endParaRPr>
        </a:p>
      </dgm:t>
    </dgm:pt>
    <dgm:pt modelId="{F4C72D98-D566-4F04-8273-7A36DA857B71}">
      <dgm:prSet phldrT="[Text]" custT="1"/>
      <dgm:spPr/>
      <dgm:t>
        <a:bodyPr/>
        <a:lstStyle/>
        <a:p>
          <a:r>
            <a:rPr lang="en-US" sz="1000">
              <a:latin typeface="Times New Roman" panose="02020603050405020304" pitchFamily="18" charset="0"/>
              <a:cs typeface="Times New Roman" panose="02020603050405020304" pitchFamily="18" charset="0"/>
            </a:rPr>
            <a:t>Đơn hàng được phân loại quần áo dựa trên biên nhận</a:t>
          </a:r>
        </a:p>
      </dgm:t>
    </dgm:pt>
    <dgm:pt modelId="{BB3D88FA-39E0-4B51-855E-2A4860E98369}" type="sibTrans" cxnId="{3FE93964-45F0-42F0-B09C-D4865847E1D4}">
      <dgm:prSet custT="1"/>
      <dgm:spPr/>
      <dgm:t>
        <a:bodyPr/>
        <a:lstStyle/>
        <a:p>
          <a:endParaRPr lang="en-US" sz="1000">
            <a:latin typeface="Times New Roman" panose="02020603050405020304" pitchFamily="18" charset="0"/>
            <a:cs typeface="Times New Roman" panose="02020603050405020304" pitchFamily="18" charset="0"/>
          </a:endParaRPr>
        </a:p>
      </dgm:t>
    </dgm:pt>
    <dgm:pt modelId="{4521F470-43BE-46E2-BD2D-1AEF6EF14141}" type="parTrans" cxnId="{3FE93964-45F0-42F0-B09C-D4865847E1D4}">
      <dgm:prSet/>
      <dgm:spPr/>
      <dgm:t>
        <a:bodyPr/>
        <a:lstStyle/>
        <a:p>
          <a:endParaRPr lang="en-US" sz="1000">
            <a:latin typeface="Times New Roman" panose="02020603050405020304" pitchFamily="18" charset="0"/>
            <a:cs typeface="Times New Roman" panose="02020603050405020304" pitchFamily="18" charset="0"/>
          </a:endParaRPr>
        </a:p>
      </dgm:t>
    </dgm:pt>
    <dgm:pt modelId="{62CDE28E-32B4-4FA9-96DD-229433D65828}">
      <dgm:prSet phldrT="[Text]" custT="1"/>
      <dgm:spPr/>
      <dgm:t>
        <a:bodyPr/>
        <a:lstStyle/>
        <a:p>
          <a:r>
            <a:rPr lang="en-US" sz="1000">
              <a:latin typeface="Times New Roman" panose="02020603050405020304" pitchFamily="18" charset="0"/>
              <a:cs typeface="Times New Roman" panose="02020603050405020304" pitchFamily="18" charset="0"/>
            </a:rPr>
            <a:t>Đơn hàng được sắp xếp xử lí tự động vào một máy giặt</a:t>
          </a:r>
        </a:p>
      </dgm:t>
    </dgm:pt>
    <dgm:pt modelId="{A8DEACEA-402F-4DE1-9BC6-AED9C5117B37}" type="parTrans" cxnId="{3A58B363-0869-4DAB-BD35-7F376C35CA01}">
      <dgm:prSet/>
      <dgm:spPr/>
      <dgm:t>
        <a:bodyPr/>
        <a:lstStyle/>
        <a:p>
          <a:endParaRPr lang="en-US" sz="1000">
            <a:latin typeface="Times New Roman" panose="02020603050405020304" pitchFamily="18" charset="0"/>
            <a:cs typeface="Times New Roman" panose="02020603050405020304" pitchFamily="18" charset="0"/>
          </a:endParaRPr>
        </a:p>
      </dgm:t>
    </dgm:pt>
    <dgm:pt modelId="{2927A616-35DA-44E1-908F-0E31D03B5656}" type="sibTrans" cxnId="{3A58B363-0869-4DAB-BD35-7F376C35CA01}">
      <dgm:prSet custT="1"/>
      <dgm:spPr/>
      <dgm:t>
        <a:bodyPr/>
        <a:lstStyle/>
        <a:p>
          <a:endParaRPr lang="en-US" sz="1000">
            <a:latin typeface="Times New Roman" panose="02020603050405020304" pitchFamily="18" charset="0"/>
            <a:cs typeface="Times New Roman" panose="02020603050405020304" pitchFamily="18" charset="0"/>
          </a:endParaRPr>
        </a:p>
      </dgm:t>
    </dgm:pt>
    <dgm:pt modelId="{C7C43D36-1567-471F-B6F1-7F065E838EEE}">
      <dgm:prSet phldrT="[Text]" custT="1"/>
      <dgm:spPr/>
      <dgm:t>
        <a:bodyPr/>
        <a:lstStyle/>
        <a:p>
          <a:r>
            <a:rPr lang="en-US" sz="1000">
              <a:latin typeface="Times New Roman" panose="02020603050405020304" pitchFamily="18" charset="0"/>
              <a:cs typeface="Times New Roman" panose="02020603050405020304" pitchFamily="18" charset="0"/>
            </a:rPr>
            <a:t>Nhân viên xử lí đơn hàng xác nhận xử lí và thông báo khi hoàn tất xử lí đơn hàng</a:t>
          </a:r>
        </a:p>
      </dgm:t>
    </dgm:pt>
    <dgm:pt modelId="{5E8F9015-7ECF-444B-82E5-0943FA0EC4A7}" type="parTrans" cxnId="{44AF2F91-81F9-4E88-B6B0-C0A21E3FD097}">
      <dgm:prSet/>
      <dgm:spPr/>
      <dgm:t>
        <a:bodyPr/>
        <a:lstStyle/>
        <a:p>
          <a:endParaRPr lang="en-US" sz="1000">
            <a:latin typeface="Times New Roman" panose="02020603050405020304" pitchFamily="18" charset="0"/>
            <a:cs typeface="Times New Roman" panose="02020603050405020304" pitchFamily="18" charset="0"/>
          </a:endParaRPr>
        </a:p>
      </dgm:t>
    </dgm:pt>
    <dgm:pt modelId="{FE2C7034-A7CC-45E4-BE0F-F925A1425A54}" type="sibTrans" cxnId="{44AF2F91-81F9-4E88-B6B0-C0A21E3FD097}">
      <dgm:prSet custT="1"/>
      <dgm:spPr/>
      <dgm:t>
        <a:bodyPr/>
        <a:lstStyle/>
        <a:p>
          <a:endParaRPr lang="en-US" sz="1000">
            <a:latin typeface="Times New Roman" panose="02020603050405020304" pitchFamily="18" charset="0"/>
            <a:cs typeface="Times New Roman" panose="02020603050405020304" pitchFamily="18" charset="0"/>
          </a:endParaRPr>
        </a:p>
      </dgm:t>
    </dgm:pt>
    <dgm:pt modelId="{99BF643C-4268-49A7-B210-AEE75F264D38}">
      <dgm:prSet phldrT="[Text]" custT="1"/>
      <dgm:spPr/>
      <dgm:t>
        <a:bodyPr/>
        <a:lstStyle/>
        <a:p>
          <a:r>
            <a:rPr lang="en-US" sz="1000">
              <a:latin typeface="Times New Roman" panose="02020603050405020304" pitchFamily="18" charset="0"/>
              <a:cs typeface="Times New Roman" panose="02020603050405020304" pitchFamily="18" charset="0"/>
            </a:rPr>
            <a:t>Nhân viên quản lí đơn hàng tạo hóa đơn cho đơn hàng</a:t>
          </a:r>
        </a:p>
      </dgm:t>
    </dgm:pt>
    <dgm:pt modelId="{11842F94-A445-4C56-AE88-2C96C2CE6EBD}" type="parTrans" cxnId="{924A60E0-0262-4AC0-991D-290B967725E8}">
      <dgm:prSet/>
      <dgm:spPr/>
      <dgm:t>
        <a:bodyPr/>
        <a:lstStyle/>
        <a:p>
          <a:endParaRPr lang="en-US" sz="1000">
            <a:latin typeface="Times New Roman" panose="02020603050405020304" pitchFamily="18" charset="0"/>
            <a:cs typeface="Times New Roman" panose="02020603050405020304" pitchFamily="18" charset="0"/>
          </a:endParaRPr>
        </a:p>
      </dgm:t>
    </dgm:pt>
    <dgm:pt modelId="{AD12FC15-035E-4658-AC7B-FE3E05B8138A}" type="sibTrans" cxnId="{924A60E0-0262-4AC0-991D-290B967725E8}">
      <dgm:prSet custT="1"/>
      <dgm:spPr/>
      <dgm:t>
        <a:bodyPr/>
        <a:lstStyle/>
        <a:p>
          <a:endParaRPr lang="en-US" sz="1000">
            <a:latin typeface="Times New Roman" panose="02020603050405020304" pitchFamily="18" charset="0"/>
            <a:cs typeface="Times New Roman" panose="02020603050405020304" pitchFamily="18" charset="0"/>
          </a:endParaRPr>
        </a:p>
      </dgm:t>
    </dgm:pt>
    <dgm:pt modelId="{67A5B628-60EE-49E4-A915-F0E9ECB8742A}">
      <dgm:prSet phldrT="[Text]" custT="1"/>
      <dgm:spPr/>
      <dgm:t>
        <a:bodyPr/>
        <a:lstStyle/>
        <a:p>
          <a:r>
            <a:rPr lang="en-US" sz="1000">
              <a:latin typeface="Times New Roman" panose="02020603050405020304" pitchFamily="18" charset="0"/>
              <a:cs typeface="Times New Roman" panose="02020603050405020304" pitchFamily="18" charset="0"/>
            </a:rPr>
            <a:t>Nhân viên nhận và trả quần áo giao trả khách hàng</a:t>
          </a:r>
        </a:p>
      </dgm:t>
    </dgm:pt>
    <dgm:pt modelId="{2765B66D-CBC6-4BDF-AE42-4C5A6148C938}" type="parTrans" cxnId="{FB9C21EE-D4B3-48C2-994D-C4CAC2044CEC}">
      <dgm:prSet/>
      <dgm:spPr/>
      <dgm:t>
        <a:bodyPr/>
        <a:lstStyle/>
        <a:p>
          <a:endParaRPr lang="en-US" sz="1000">
            <a:latin typeface="Times New Roman" panose="02020603050405020304" pitchFamily="18" charset="0"/>
            <a:cs typeface="Times New Roman" panose="02020603050405020304" pitchFamily="18" charset="0"/>
          </a:endParaRPr>
        </a:p>
      </dgm:t>
    </dgm:pt>
    <dgm:pt modelId="{B7D3047F-C85A-467D-9B8F-BD6441806BB5}" type="sibTrans" cxnId="{FB9C21EE-D4B3-48C2-994D-C4CAC2044CEC}">
      <dgm:prSet custT="1"/>
      <dgm:spPr/>
      <dgm:t>
        <a:bodyPr/>
        <a:lstStyle/>
        <a:p>
          <a:endParaRPr lang="en-US" sz="1000">
            <a:latin typeface="Times New Roman" panose="02020603050405020304" pitchFamily="18" charset="0"/>
            <a:cs typeface="Times New Roman" panose="02020603050405020304" pitchFamily="18" charset="0"/>
          </a:endParaRPr>
        </a:p>
      </dgm:t>
    </dgm:pt>
    <dgm:pt modelId="{FF4581D0-625A-4F77-9F05-D1EB7C6F4FAC}">
      <dgm:prSet phldrT="[Text]" custT="1"/>
      <dgm:spPr/>
      <dgm:t>
        <a:bodyPr/>
        <a:lstStyle/>
        <a:p>
          <a:r>
            <a:rPr lang="en-US" sz="1000">
              <a:latin typeface="Times New Roman" panose="02020603050405020304" pitchFamily="18" charset="0"/>
              <a:cs typeface="Times New Roman" panose="02020603050405020304" pitchFamily="18" charset="0"/>
            </a:rPr>
            <a:t>Nhân viên nhận và trả quần áo cập nhật lại biên nhận và thông báo đã hoàn tất trả</a:t>
          </a:r>
        </a:p>
      </dgm:t>
    </dgm:pt>
    <dgm:pt modelId="{29693EDB-E4FC-47AF-B363-F0EF301EDF0D}" type="parTrans" cxnId="{2EFF61AD-B0DB-465F-BAE4-BE9E9F59041E}">
      <dgm:prSet/>
      <dgm:spPr/>
      <dgm:t>
        <a:bodyPr/>
        <a:lstStyle/>
        <a:p>
          <a:endParaRPr lang="en-US" sz="1000">
            <a:latin typeface="Times New Roman" panose="02020603050405020304" pitchFamily="18" charset="0"/>
            <a:cs typeface="Times New Roman" panose="02020603050405020304" pitchFamily="18" charset="0"/>
          </a:endParaRPr>
        </a:p>
      </dgm:t>
    </dgm:pt>
    <dgm:pt modelId="{40CDB684-D924-4BAE-8F48-B3EA185ED83D}" type="sibTrans" cxnId="{2EFF61AD-B0DB-465F-BAE4-BE9E9F59041E}">
      <dgm:prSet custT="1"/>
      <dgm:spPr/>
      <dgm:t>
        <a:bodyPr/>
        <a:lstStyle/>
        <a:p>
          <a:endParaRPr lang="en-US" sz="1000">
            <a:latin typeface="Times New Roman" panose="02020603050405020304" pitchFamily="18" charset="0"/>
            <a:cs typeface="Times New Roman" panose="02020603050405020304" pitchFamily="18" charset="0"/>
          </a:endParaRPr>
        </a:p>
      </dgm:t>
    </dgm:pt>
    <dgm:pt modelId="{274EEF3C-0092-4A84-B658-82C222F5916F}">
      <dgm:prSet phldrT="[Text]" custT="1"/>
      <dgm:spPr/>
      <dgm:t>
        <a:bodyPr/>
        <a:lstStyle/>
        <a:p>
          <a:r>
            <a:rPr lang="en-US" sz="1000">
              <a:latin typeface="Times New Roman" panose="02020603050405020304" pitchFamily="18" charset="0"/>
              <a:cs typeface="Times New Roman" panose="02020603050405020304" pitchFamily="18" charset="0"/>
            </a:rPr>
            <a:t>Khách hàng xác nhận đã nhận quần áo</a:t>
          </a:r>
        </a:p>
      </dgm:t>
    </dgm:pt>
    <dgm:pt modelId="{6AA5E0B0-B027-4136-A36C-83F7EA1F7874}" type="parTrans" cxnId="{DB6DB452-2DFD-4B65-9B5C-835592C27608}">
      <dgm:prSet/>
      <dgm:spPr/>
      <dgm:t>
        <a:bodyPr/>
        <a:lstStyle/>
        <a:p>
          <a:endParaRPr lang="en-US" sz="1000">
            <a:latin typeface="Times New Roman" panose="02020603050405020304" pitchFamily="18" charset="0"/>
            <a:cs typeface="Times New Roman" panose="02020603050405020304" pitchFamily="18" charset="0"/>
          </a:endParaRPr>
        </a:p>
      </dgm:t>
    </dgm:pt>
    <dgm:pt modelId="{04E43992-CCDC-419E-B73D-B4DDB7FA2B3D}" type="sibTrans" cxnId="{DB6DB452-2DFD-4B65-9B5C-835592C27608}">
      <dgm:prSet/>
      <dgm:spPr/>
      <dgm:t>
        <a:bodyPr/>
        <a:lstStyle/>
        <a:p>
          <a:endParaRPr lang="en-US" sz="1000">
            <a:latin typeface="Times New Roman" panose="02020603050405020304" pitchFamily="18" charset="0"/>
            <a:cs typeface="Times New Roman" panose="02020603050405020304" pitchFamily="18" charset="0"/>
          </a:endParaRPr>
        </a:p>
      </dgm:t>
    </dgm:pt>
    <dgm:pt modelId="{9BF6DDCB-72CA-4242-8525-E2B273351E99}">
      <dgm:prSet phldrT="[Text]" custT="1"/>
      <dgm:spPr/>
      <dgm:t>
        <a:bodyPr/>
        <a:lstStyle/>
        <a:p>
          <a:r>
            <a:rPr lang="en-US" sz="1000">
              <a:latin typeface="Times New Roman" panose="02020603050405020304" pitchFamily="18" charset="0"/>
              <a:cs typeface="Times New Roman" panose="02020603050405020304" pitchFamily="18" charset="0"/>
            </a:rPr>
            <a:t>Chờ xác nhận bên cửa hàng. Đơn hàng có thể được hủy hoặc thay đổi bởi khách hàng</a:t>
          </a:r>
        </a:p>
      </dgm:t>
    </dgm:pt>
    <dgm:pt modelId="{DFCFF742-1C0A-4551-B8F0-637BEE90AD11}" type="parTrans" cxnId="{7D3CC297-14B8-48B1-9284-AC7CA38DCF03}">
      <dgm:prSet/>
      <dgm:spPr/>
      <dgm:t>
        <a:bodyPr/>
        <a:lstStyle/>
        <a:p>
          <a:endParaRPr lang="en-US"/>
        </a:p>
      </dgm:t>
    </dgm:pt>
    <dgm:pt modelId="{1840198A-2C8A-4C6F-AFB1-734E3E33BE55}" type="sibTrans" cxnId="{7D3CC297-14B8-48B1-9284-AC7CA38DCF03}">
      <dgm:prSet/>
      <dgm:spPr/>
      <dgm:t>
        <a:bodyPr/>
        <a:lstStyle/>
        <a:p>
          <a:endParaRPr lang="en-US"/>
        </a:p>
      </dgm:t>
    </dgm:pt>
    <dgm:pt modelId="{CD4F8BBA-AFD2-4966-9AEF-B126FBF05F43}" type="pres">
      <dgm:prSet presAssocID="{E74BD823-79B1-4C2E-9B11-3BC986C62B90}" presName="Name0" presStyleCnt="0">
        <dgm:presLayoutVars>
          <dgm:dir/>
          <dgm:resizeHandles val="exact"/>
        </dgm:presLayoutVars>
      </dgm:prSet>
      <dgm:spPr/>
      <dgm:t>
        <a:bodyPr/>
        <a:lstStyle/>
        <a:p>
          <a:endParaRPr lang="en-US"/>
        </a:p>
      </dgm:t>
    </dgm:pt>
    <dgm:pt modelId="{284453A0-BEF4-40F8-8148-BC2FFAC9B3EA}" type="pres">
      <dgm:prSet presAssocID="{999EF412-E0B4-4105-B5B3-87AF8A426069}" presName="node" presStyleLbl="node1" presStyleIdx="0" presStyleCnt="13" custScaleY="142402">
        <dgm:presLayoutVars>
          <dgm:bulletEnabled val="1"/>
        </dgm:presLayoutVars>
      </dgm:prSet>
      <dgm:spPr/>
      <dgm:t>
        <a:bodyPr/>
        <a:lstStyle/>
        <a:p>
          <a:endParaRPr lang="en-US"/>
        </a:p>
      </dgm:t>
    </dgm:pt>
    <dgm:pt modelId="{A130E303-853A-49D8-96C2-DF51086A796B}" type="pres">
      <dgm:prSet presAssocID="{46E9A7BE-5723-4B02-A85D-626F826D26AD}" presName="sibTrans" presStyleLbl="sibTrans1D1" presStyleIdx="0" presStyleCnt="12"/>
      <dgm:spPr/>
      <dgm:t>
        <a:bodyPr/>
        <a:lstStyle/>
        <a:p>
          <a:endParaRPr lang="en-US"/>
        </a:p>
      </dgm:t>
    </dgm:pt>
    <dgm:pt modelId="{F36CBBFA-A802-49A6-9C75-9FDE536B2EEC}" type="pres">
      <dgm:prSet presAssocID="{46E9A7BE-5723-4B02-A85D-626F826D26AD}" presName="connectorText" presStyleLbl="sibTrans1D1" presStyleIdx="0" presStyleCnt="12"/>
      <dgm:spPr/>
      <dgm:t>
        <a:bodyPr/>
        <a:lstStyle/>
        <a:p>
          <a:endParaRPr lang="en-US"/>
        </a:p>
      </dgm:t>
    </dgm:pt>
    <dgm:pt modelId="{2452A93C-AA10-4BDF-B72B-30228440ACF7}" type="pres">
      <dgm:prSet presAssocID="{9BF6DDCB-72CA-4242-8525-E2B273351E99}" presName="node" presStyleLbl="node1" presStyleIdx="1" presStyleCnt="13" custScaleY="142402">
        <dgm:presLayoutVars>
          <dgm:bulletEnabled val="1"/>
        </dgm:presLayoutVars>
      </dgm:prSet>
      <dgm:spPr/>
      <dgm:t>
        <a:bodyPr/>
        <a:lstStyle/>
        <a:p>
          <a:endParaRPr lang="en-US"/>
        </a:p>
      </dgm:t>
    </dgm:pt>
    <dgm:pt modelId="{D61BD9EE-F4F0-4E38-9BDB-5C66C424760A}" type="pres">
      <dgm:prSet presAssocID="{1840198A-2C8A-4C6F-AFB1-734E3E33BE55}" presName="sibTrans" presStyleLbl="sibTrans1D1" presStyleIdx="1" presStyleCnt="12"/>
      <dgm:spPr/>
      <dgm:t>
        <a:bodyPr/>
        <a:lstStyle/>
        <a:p>
          <a:endParaRPr lang="en-US"/>
        </a:p>
      </dgm:t>
    </dgm:pt>
    <dgm:pt modelId="{A599CF0A-F7C6-4103-911E-1A74431587DB}" type="pres">
      <dgm:prSet presAssocID="{1840198A-2C8A-4C6F-AFB1-734E3E33BE55}" presName="connectorText" presStyleLbl="sibTrans1D1" presStyleIdx="1" presStyleCnt="12"/>
      <dgm:spPr/>
      <dgm:t>
        <a:bodyPr/>
        <a:lstStyle/>
        <a:p>
          <a:endParaRPr lang="en-US"/>
        </a:p>
      </dgm:t>
    </dgm:pt>
    <dgm:pt modelId="{E865BDBF-2001-419C-93B1-82FB174B6D4D}" type="pres">
      <dgm:prSet presAssocID="{E2D4D667-08C1-4227-9BCD-043F6C098A2A}" presName="node" presStyleLbl="node1" presStyleIdx="2" presStyleCnt="13" custScaleY="142402">
        <dgm:presLayoutVars>
          <dgm:bulletEnabled val="1"/>
        </dgm:presLayoutVars>
      </dgm:prSet>
      <dgm:spPr/>
      <dgm:t>
        <a:bodyPr/>
        <a:lstStyle/>
        <a:p>
          <a:endParaRPr lang="en-US"/>
        </a:p>
      </dgm:t>
    </dgm:pt>
    <dgm:pt modelId="{09611986-A15E-44D6-A975-9EA2A365B9CA}" type="pres">
      <dgm:prSet presAssocID="{A9D570BF-E8FA-4616-AA17-08F406F9E82E}" presName="sibTrans" presStyleLbl="sibTrans1D1" presStyleIdx="2" presStyleCnt="12"/>
      <dgm:spPr/>
      <dgm:t>
        <a:bodyPr/>
        <a:lstStyle/>
        <a:p>
          <a:endParaRPr lang="en-US"/>
        </a:p>
      </dgm:t>
    </dgm:pt>
    <dgm:pt modelId="{2CFB8247-507F-47BB-95CB-769950A63D92}" type="pres">
      <dgm:prSet presAssocID="{A9D570BF-E8FA-4616-AA17-08F406F9E82E}" presName="connectorText" presStyleLbl="sibTrans1D1" presStyleIdx="2" presStyleCnt="12"/>
      <dgm:spPr/>
      <dgm:t>
        <a:bodyPr/>
        <a:lstStyle/>
        <a:p>
          <a:endParaRPr lang="en-US"/>
        </a:p>
      </dgm:t>
    </dgm:pt>
    <dgm:pt modelId="{D69291BA-36FA-4DDF-B3B5-411030E219D5}" type="pres">
      <dgm:prSet presAssocID="{CAECF3AE-B0BB-4A61-8982-5DDC8F4F2880}" presName="node" presStyleLbl="node1" presStyleIdx="3" presStyleCnt="13" custScaleY="142402">
        <dgm:presLayoutVars>
          <dgm:bulletEnabled val="1"/>
        </dgm:presLayoutVars>
      </dgm:prSet>
      <dgm:spPr/>
      <dgm:t>
        <a:bodyPr/>
        <a:lstStyle/>
        <a:p>
          <a:endParaRPr lang="en-US"/>
        </a:p>
      </dgm:t>
    </dgm:pt>
    <dgm:pt modelId="{C39BEE70-8B8D-4BC8-8EA3-33CDC3AA660D}" type="pres">
      <dgm:prSet presAssocID="{1EEB7585-DDA7-4FAD-958C-BC34CA355179}" presName="sibTrans" presStyleLbl="sibTrans1D1" presStyleIdx="3" presStyleCnt="12"/>
      <dgm:spPr/>
      <dgm:t>
        <a:bodyPr/>
        <a:lstStyle/>
        <a:p>
          <a:endParaRPr lang="en-US"/>
        </a:p>
      </dgm:t>
    </dgm:pt>
    <dgm:pt modelId="{658CB273-4E90-4619-97B4-DF7353AFFE91}" type="pres">
      <dgm:prSet presAssocID="{1EEB7585-DDA7-4FAD-958C-BC34CA355179}" presName="connectorText" presStyleLbl="sibTrans1D1" presStyleIdx="3" presStyleCnt="12"/>
      <dgm:spPr/>
      <dgm:t>
        <a:bodyPr/>
        <a:lstStyle/>
        <a:p>
          <a:endParaRPr lang="en-US"/>
        </a:p>
      </dgm:t>
    </dgm:pt>
    <dgm:pt modelId="{B1AEAEB2-AC27-43CF-8669-6417D071362D}" type="pres">
      <dgm:prSet presAssocID="{7EA562C7-6662-4B96-AED1-AB20A7BF5439}" presName="node" presStyleLbl="node1" presStyleIdx="4" presStyleCnt="13" custScaleY="142402">
        <dgm:presLayoutVars>
          <dgm:bulletEnabled val="1"/>
        </dgm:presLayoutVars>
      </dgm:prSet>
      <dgm:spPr/>
      <dgm:t>
        <a:bodyPr/>
        <a:lstStyle/>
        <a:p>
          <a:endParaRPr lang="en-US"/>
        </a:p>
      </dgm:t>
    </dgm:pt>
    <dgm:pt modelId="{19B4E9AB-004A-46D1-BE2D-167794CCDEB3}" type="pres">
      <dgm:prSet presAssocID="{51159EA7-FBFA-454E-AE2B-C3DA2F3EC766}" presName="sibTrans" presStyleLbl="sibTrans1D1" presStyleIdx="4" presStyleCnt="12"/>
      <dgm:spPr/>
      <dgm:t>
        <a:bodyPr/>
        <a:lstStyle/>
        <a:p>
          <a:endParaRPr lang="en-US"/>
        </a:p>
      </dgm:t>
    </dgm:pt>
    <dgm:pt modelId="{4ADCAF7F-B1BB-424A-AE4D-5AD2B702D44C}" type="pres">
      <dgm:prSet presAssocID="{51159EA7-FBFA-454E-AE2B-C3DA2F3EC766}" presName="connectorText" presStyleLbl="sibTrans1D1" presStyleIdx="4" presStyleCnt="12"/>
      <dgm:spPr/>
      <dgm:t>
        <a:bodyPr/>
        <a:lstStyle/>
        <a:p>
          <a:endParaRPr lang="en-US"/>
        </a:p>
      </dgm:t>
    </dgm:pt>
    <dgm:pt modelId="{C2691540-7540-4368-869A-6D1B3884F2CB}" type="pres">
      <dgm:prSet presAssocID="{A30BCAAB-4DCB-4F36-9FDF-9AE349713DB7}" presName="node" presStyleLbl="node1" presStyleIdx="5" presStyleCnt="13" custScaleY="142402">
        <dgm:presLayoutVars>
          <dgm:bulletEnabled val="1"/>
        </dgm:presLayoutVars>
      </dgm:prSet>
      <dgm:spPr/>
      <dgm:t>
        <a:bodyPr/>
        <a:lstStyle/>
        <a:p>
          <a:endParaRPr lang="en-US"/>
        </a:p>
      </dgm:t>
    </dgm:pt>
    <dgm:pt modelId="{21A06C4B-CAFE-40C7-8330-4695B9AE546B}" type="pres">
      <dgm:prSet presAssocID="{6CB9B5DC-B84B-4487-8337-993C25170A29}" presName="sibTrans" presStyleLbl="sibTrans1D1" presStyleIdx="5" presStyleCnt="12"/>
      <dgm:spPr/>
      <dgm:t>
        <a:bodyPr/>
        <a:lstStyle/>
        <a:p>
          <a:endParaRPr lang="en-US"/>
        </a:p>
      </dgm:t>
    </dgm:pt>
    <dgm:pt modelId="{3013F046-9B56-4524-B98D-2E4EEC11BEE7}" type="pres">
      <dgm:prSet presAssocID="{6CB9B5DC-B84B-4487-8337-993C25170A29}" presName="connectorText" presStyleLbl="sibTrans1D1" presStyleIdx="5" presStyleCnt="12"/>
      <dgm:spPr/>
      <dgm:t>
        <a:bodyPr/>
        <a:lstStyle/>
        <a:p>
          <a:endParaRPr lang="en-US"/>
        </a:p>
      </dgm:t>
    </dgm:pt>
    <dgm:pt modelId="{BA75E664-1CE6-4D79-A1AA-94CE09963ACB}" type="pres">
      <dgm:prSet presAssocID="{F4C72D98-D566-4F04-8273-7A36DA857B71}" presName="node" presStyleLbl="node1" presStyleIdx="6" presStyleCnt="13" custScaleY="142402">
        <dgm:presLayoutVars>
          <dgm:bulletEnabled val="1"/>
        </dgm:presLayoutVars>
      </dgm:prSet>
      <dgm:spPr/>
      <dgm:t>
        <a:bodyPr/>
        <a:lstStyle/>
        <a:p>
          <a:endParaRPr lang="en-US"/>
        </a:p>
      </dgm:t>
    </dgm:pt>
    <dgm:pt modelId="{3AD6CB3C-416A-4F27-A8FC-4FEDBE12341A}" type="pres">
      <dgm:prSet presAssocID="{BB3D88FA-39E0-4B51-855E-2A4860E98369}" presName="sibTrans" presStyleLbl="sibTrans1D1" presStyleIdx="6" presStyleCnt="12"/>
      <dgm:spPr/>
      <dgm:t>
        <a:bodyPr/>
        <a:lstStyle/>
        <a:p>
          <a:endParaRPr lang="en-US"/>
        </a:p>
      </dgm:t>
    </dgm:pt>
    <dgm:pt modelId="{03EF7D86-BA0F-4238-8C51-6F89370248AD}" type="pres">
      <dgm:prSet presAssocID="{BB3D88FA-39E0-4B51-855E-2A4860E98369}" presName="connectorText" presStyleLbl="sibTrans1D1" presStyleIdx="6" presStyleCnt="12"/>
      <dgm:spPr/>
      <dgm:t>
        <a:bodyPr/>
        <a:lstStyle/>
        <a:p>
          <a:endParaRPr lang="en-US"/>
        </a:p>
      </dgm:t>
    </dgm:pt>
    <dgm:pt modelId="{8E31EBEB-923C-4327-9BA5-5FD8F410B54D}" type="pres">
      <dgm:prSet presAssocID="{62CDE28E-32B4-4FA9-96DD-229433D65828}" presName="node" presStyleLbl="node1" presStyleIdx="7" presStyleCnt="13" custScaleY="142402">
        <dgm:presLayoutVars>
          <dgm:bulletEnabled val="1"/>
        </dgm:presLayoutVars>
      </dgm:prSet>
      <dgm:spPr/>
      <dgm:t>
        <a:bodyPr/>
        <a:lstStyle/>
        <a:p>
          <a:endParaRPr lang="en-US"/>
        </a:p>
      </dgm:t>
    </dgm:pt>
    <dgm:pt modelId="{C312BD56-FF81-4DAD-8601-27632E133553}" type="pres">
      <dgm:prSet presAssocID="{2927A616-35DA-44E1-908F-0E31D03B5656}" presName="sibTrans" presStyleLbl="sibTrans1D1" presStyleIdx="7" presStyleCnt="12"/>
      <dgm:spPr/>
      <dgm:t>
        <a:bodyPr/>
        <a:lstStyle/>
        <a:p>
          <a:endParaRPr lang="en-US"/>
        </a:p>
      </dgm:t>
    </dgm:pt>
    <dgm:pt modelId="{8A204658-8829-4546-8A61-BC05A5BCFF8A}" type="pres">
      <dgm:prSet presAssocID="{2927A616-35DA-44E1-908F-0E31D03B5656}" presName="connectorText" presStyleLbl="sibTrans1D1" presStyleIdx="7" presStyleCnt="12"/>
      <dgm:spPr/>
      <dgm:t>
        <a:bodyPr/>
        <a:lstStyle/>
        <a:p>
          <a:endParaRPr lang="en-US"/>
        </a:p>
      </dgm:t>
    </dgm:pt>
    <dgm:pt modelId="{21B714D0-3A10-4AA7-A780-C148864FA9E7}" type="pres">
      <dgm:prSet presAssocID="{C7C43D36-1567-471F-B6F1-7F065E838EEE}" presName="node" presStyleLbl="node1" presStyleIdx="8" presStyleCnt="13" custScaleY="142402">
        <dgm:presLayoutVars>
          <dgm:bulletEnabled val="1"/>
        </dgm:presLayoutVars>
      </dgm:prSet>
      <dgm:spPr/>
      <dgm:t>
        <a:bodyPr/>
        <a:lstStyle/>
        <a:p>
          <a:endParaRPr lang="en-US"/>
        </a:p>
      </dgm:t>
    </dgm:pt>
    <dgm:pt modelId="{38455DB2-21C4-43FE-85C0-F44F8B0D9F22}" type="pres">
      <dgm:prSet presAssocID="{FE2C7034-A7CC-45E4-BE0F-F925A1425A54}" presName="sibTrans" presStyleLbl="sibTrans1D1" presStyleIdx="8" presStyleCnt="12"/>
      <dgm:spPr/>
      <dgm:t>
        <a:bodyPr/>
        <a:lstStyle/>
        <a:p>
          <a:endParaRPr lang="en-US"/>
        </a:p>
      </dgm:t>
    </dgm:pt>
    <dgm:pt modelId="{4EDB9D37-FC2B-4612-AA47-0A9702852B92}" type="pres">
      <dgm:prSet presAssocID="{FE2C7034-A7CC-45E4-BE0F-F925A1425A54}" presName="connectorText" presStyleLbl="sibTrans1D1" presStyleIdx="8" presStyleCnt="12"/>
      <dgm:spPr/>
      <dgm:t>
        <a:bodyPr/>
        <a:lstStyle/>
        <a:p>
          <a:endParaRPr lang="en-US"/>
        </a:p>
      </dgm:t>
    </dgm:pt>
    <dgm:pt modelId="{E7390B86-3689-42A8-9108-FC1EFF18EC54}" type="pres">
      <dgm:prSet presAssocID="{99BF643C-4268-49A7-B210-AEE75F264D38}" presName="node" presStyleLbl="node1" presStyleIdx="9" presStyleCnt="13" custScaleY="142402">
        <dgm:presLayoutVars>
          <dgm:bulletEnabled val="1"/>
        </dgm:presLayoutVars>
      </dgm:prSet>
      <dgm:spPr/>
      <dgm:t>
        <a:bodyPr/>
        <a:lstStyle/>
        <a:p>
          <a:endParaRPr lang="en-US"/>
        </a:p>
      </dgm:t>
    </dgm:pt>
    <dgm:pt modelId="{F1FD10C8-2F86-4BB9-8963-A904238EBFE0}" type="pres">
      <dgm:prSet presAssocID="{AD12FC15-035E-4658-AC7B-FE3E05B8138A}" presName="sibTrans" presStyleLbl="sibTrans1D1" presStyleIdx="9" presStyleCnt="12"/>
      <dgm:spPr/>
      <dgm:t>
        <a:bodyPr/>
        <a:lstStyle/>
        <a:p>
          <a:endParaRPr lang="en-US"/>
        </a:p>
      </dgm:t>
    </dgm:pt>
    <dgm:pt modelId="{A74C1422-8C6E-4490-986F-886A3230AF4E}" type="pres">
      <dgm:prSet presAssocID="{AD12FC15-035E-4658-AC7B-FE3E05B8138A}" presName="connectorText" presStyleLbl="sibTrans1D1" presStyleIdx="9" presStyleCnt="12"/>
      <dgm:spPr/>
      <dgm:t>
        <a:bodyPr/>
        <a:lstStyle/>
        <a:p>
          <a:endParaRPr lang="en-US"/>
        </a:p>
      </dgm:t>
    </dgm:pt>
    <dgm:pt modelId="{7BD8CC64-F23C-456B-A532-C4C87E77F3BE}" type="pres">
      <dgm:prSet presAssocID="{67A5B628-60EE-49E4-A915-F0E9ECB8742A}" presName="node" presStyleLbl="node1" presStyleIdx="10" presStyleCnt="13" custScaleY="142402">
        <dgm:presLayoutVars>
          <dgm:bulletEnabled val="1"/>
        </dgm:presLayoutVars>
      </dgm:prSet>
      <dgm:spPr/>
      <dgm:t>
        <a:bodyPr/>
        <a:lstStyle/>
        <a:p>
          <a:endParaRPr lang="en-US"/>
        </a:p>
      </dgm:t>
    </dgm:pt>
    <dgm:pt modelId="{170C2ACA-FE2C-4926-BE97-613C6A7933E4}" type="pres">
      <dgm:prSet presAssocID="{B7D3047F-C85A-467D-9B8F-BD6441806BB5}" presName="sibTrans" presStyleLbl="sibTrans1D1" presStyleIdx="10" presStyleCnt="12"/>
      <dgm:spPr/>
      <dgm:t>
        <a:bodyPr/>
        <a:lstStyle/>
        <a:p>
          <a:endParaRPr lang="en-US"/>
        </a:p>
      </dgm:t>
    </dgm:pt>
    <dgm:pt modelId="{FB12AADB-E958-4B29-8646-4AC4994D856B}" type="pres">
      <dgm:prSet presAssocID="{B7D3047F-C85A-467D-9B8F-BD6441806BB5}" presName="connectorText" presStyleLbl="sibTrans1D1" presStyleIdx="10" presStyleCnt="12"/>
      <dgm:spPr/>
      <dgm:t>
        <a:bodyPr/>
        <a:lstStyle/>
        <a:p>
          <a:endParaRPr lang="en-US"/>
        </a:p>
      </dgm:t>
    </dgm:pt>
    <dgm:pt modelId="{992F45D3-A3C6-459A-9D79-AF3FA0C0EC8C}" type="pres">
      <dgm:prSet presAssocID="{FF4581D0-625A-4F77-9F05-D1EB7C6F4FAC}" presName="node" presStyleLbl="node1" presStyleIdx="11" presStyleCnt="13" custScaleY="142402">
        <dgm:presLayoutVars>
          <dgm:bulletEnabled val="1"/>
        </dgm:presLayoutVars>
      </dgm:prSet>
      <dgm:spPr/>
      <dgm:t>
        <a:bodyPr/>
        <a:lstStyle/>
        <a:p>
          <a:endParaRPr lang="en-US"/>
        </a:p>
      </dgm:t>
    </dgm:pt>
    <dgm:pt modelId="{89CA3B21-EDDD-4D5C-8E73-7B3E3FB0919B}" type="pres">
      <dgm:prSet presAssocID="{40CDB684-D924-4BAE-8F48-B3EA185ED83D}" presName="sibTrans" presStyleLbl="sibTrans1D1" presStyleIdx="11" presStyleCnt="12"/>
      <dgm:spPr/>
      <dgm:t>
        <a:bodyPr/>
        <a:lstStyle/>
        <a:p>
          <a:endParaRPr lang="en-US"/>
        </a:p>
      </dgm:t>
    </dgm:pt>
    <dgm:pt modelId="{586FD0F1-C806-4A43-8191-524160656C84}" type="pres">
      <dgm:prSet presAssocID="{40CDB684-D924-4BAE-8F48-B3EA185ED83D}" presName="connectorText" presStyleLbl="sibTrans1D1" presStyleIdx="11" presStyleCnt="12"/>
      <dgm:spPr/>
      <dgm:t>
        <a:bodyPr/>
        <a:lstStyle/>
        <a:p>
          <a:endParaRPr lang="en-US"/>
        </a:p>
      </dgm:t>
    </dgm:pt>
    <dgm:pt modelId="{6A45F5A8-6C85-4043-9764-D49BE5158557}" type="pres">
      <dgm:prSet presAssocID="{274EEF3C-0092-4A84-B658-82C222F5916F}" presName="node" presStyleLbl="node1" presStyleIdx="12" presStyleCnt="13" custScaleY="142402">
        <dgm:presLayoutVars>
          <dgm:bulletEnabled val="1"/>
        </dgm:presLayoutVars>
      </dgm:prSet>
      <dgm:spPr/>
      <dgm:t>
        <a:bodyPr/>
        <a:lstStyle/>
        <a:p>
          <a:endParaRPr lang="en-US"/>
        </a:p>
      </dgm:t>
    </dgm:pt>
  </dgm:ptLst>
  <dgm:cxnLst>
    <dgm:cxn modelId="{9CBCEA4A-76DD-4B89-A8EA-2BA57BF46C64}" type="presOf" srcId="{46E9A7BE-5723-4B02-A85D-626F826D26AD}" destId="{A130E303-853A-49D8-96C2-DF51086A796B}" srcOrd="0" destOrd="0" presId="urn:microsoft.com/office/officeart/2005/8/layout/bProcess3"/>
    <dgm:cxn modelId="{F83F4EC5-A199-4B9C-84DF-6C68685BF0C2}" type="presOf" srcId="{BB3D88FA-39E0-4B51-855E-2A4860E98369}" destId="{3AD6CB3C-416A-4F27-A8FC-4FEDBE12341A}" srcOrd="0" destOrd="0" presId="urn:microsoft.com/office/officeart/2005/8/layout/bProcess3"/>
    <dgm:cxn modelId="{E00EED79-36D2-46F9-828E-580A84F83EC4}" type="presOf" srcId="{A9D570BF-E8FA-4616-AA17-08F406F9E82E}" destId="{2CFB8247-507F-47BB-95CB-769950A63D92}" srcOrd="1" destOrd="0" presId="urn:microsoft.com/office/officeart/2005/8/layout/bProcess3"/>
    <dgm:cxn modelId="{3599B922-1B06-4CFA-86D3-220C98CCF740}" type="presOf" srcId="{A9D570BF-E8FA-4616-AA17-08F406F9E82E}" destId="{09611986-A15E-44D6-A975-9EA2A365B9CA}" srcOrd="0" destOrd="0" presId="urn:microsoft.com/office/officeart/2005/8/layout/bProcess3"/>
    <dgm:cxn modelId="{1E1DDFE3-722C-4514-9240-16D34297681E}" type="presOf" srcId="{67A5B628-60EE-49E4-A915-F0E9ECB8742A}" destId="{7BD8CC64-F23C-456B-A532-C4C87E77F3BE}" srcOrd="0" destOrd="0" presId="urn:microsoft.com/office/officeart/2005/8/layout/bProcess3"/>
    <dgm:cxn modelId="{4F062E43-42DC-4A0E-B94C-1788ACB12B62}" srcId="{E74BD823-79B1-4C2E-9B11-3BC986C62B90}" destId="{7EA562C7-6662-4B96-AED1-AB20A7BF5439}" srcOrd="4" destOrd="0" parTransId="{065B4DE0-D449-44C8-9806-AB03F1BFAA0F}" sibTransId="{51159EA7-FBFA-454E-AE2B-C3DA2F3EC766}"/>
    <dgm:cxn modelId="{10841F17-2754-45B2-BEF9-A9C14FE69FB2}" srcId="{E74BD823-79B1-4C2E-9B11-3BC986C62B90}" destId="{999EF412-E0B4-4105-B5B3-87AF8A426069}" srcOrd="0" destOrd="0" parTransId="{A2F013F5-035D-4176-A85D-150EFE954A1D}" sibTransId="{46E9A7BE-5723-4B02-A85D-626F826D26AD}"/>
    <dgm:cxn modelId="{7D3CC297-14B8-48B1-9284-AC7CA38DCF03}" srcId="{E74BD823-79B1-4C2E-9B11-3BC986C62B90}" destId="{9BF6DDCB-72CA-4242-8525-E2B273351E99}" srcOrd="1" destOrd="0" parTransId="{DFCFF742-1C0A-4551-B8F0-637BEE90AD11}" sibTransId="{1840198A-2C8A-4C6F-AFB1-734E3E33BE55}"/>
    <dgm:cxn modelId="{735543EE-AD76-486C-B6EF-1F9D4ED614A3}" type="presOf" srcId="{2927A616-35DA-44E1-908F-0E31D03B5656}" destId="{C312BD56-FF81-4DAD-8601-27632E133553}" srcOrd="0" destOrd="0" presId="urn:microsoft.com/office/officeart/2005/8/layout/bProcess3"/>
    <dgm:cxn modelId="{517CAA59-9930-47CC-8225-0071C668D82F}" srcId="{E74BD823-79B1-4C2E-9B11-3BC986C62B90}" destId="{E2D4D667-08C1-4227-9BCD-043F6C098A2A}" srcOrd="2" destOrd="0" parTransId="{2EA3D739-B8D1-4A97-80F6-167E745BED69}" sibTransId="{A9D570BF-E8FA-4616-AA17-08F406F9E82E}"/>
    <dgm:cxn modelId="{58B25C96-FFFF-4645-81A8-B1229841451E}" type="presOf" srcId="{1EEB7585-DDA7-4FAD-958C-BC34CA355179}" destId="{C39BEE70-8B8D-4BC8-8EA3-33CDC3AA660D}" srcOrd="0" destOrd="0" presId="urn:microsoft.com/office/officeart/2005/8/layout/bProcess3"/>
    <dgm:cxn modelId="{FB9C21EE-D4B3-48C2-994D-C4CAC2044CEC}" srcId="{E74BD823-79B1-4C2E-9B11-3BC986C62B90}" destId="{67A5B628-60EE-49E4-A915-F0E9ECB8742A}" srcOrd="10" destOrd="0" parTransId="{2765B66D-CBC6-4BDF-AE42-4C5A6148C938}" sibTransId="{B7D3047F-C85A-467D-9B8F-BD6441806BB5}"/>
    <dgm:cxn modelId="{11334D86-EB88-4DFD-819C-7E688D317079}" type="presOf" srcId="{AD12FC15-035E-4658-AC7B-FE3E05B8138A}" destId="{A74C1422-8C6E-4490-986F-886A3230AF4E}" srcOrd="1" destOrd="0" presId="urn:microsoft.com/office/officeart/2005/8/layout/bProcess3"/>
    <dgm:cxn modelId="{04985A2D-619D-4709-AA54-0CC839673C6F}" type="presOf" srcId="{AD12FC15-035E-4658-AC7B-FE3E05B8138A}" destId="{F1FD10C8-2F86-4BB9-8963-A904238EBFE0}" srcOrd="0" destOrd="0" presId="urn:microsoft.com/office/officeart/2005/8/layout/bProcess3"/>
    <dgm:cxn modelId="{6D59BE44-1E1F-43BD-A299-FFBE48AF22F8}" type="presOf" srcId="{40CDB684-D924-4BAE-8F48-B3EA185ED83D}" destId="{89CA3B21-EDDD-4D5C-8E73-7B3E3FB0919B}" srcOrd="0" destOrd="0" presId="urn:microsoft.com/office/officeart/2005/8/layout/bProcess3"/>
    <dgm:cxn modelId="{909FDAFA-7933-4CB6-B9BC-4546A3F5AAFD}" type="presOf" srcId="{51159EA7-FBFA-454E-AE2B-C3DA2F3EC766}" destId="{4ADCAF7F-B1BB-424A-AE4D-5AD2B702D44C}" srcOrd="1" destOrd="0" presId="urn:microsoft.com/office/officeart/2005/8/layout/bProcess3"/>
    <dgm:cxn modelId="{2477C244-05AC-4BA9-9E48-1D9B65E1663C}" type="presOf" srcId="{99BF643C-4268-49A7-B210-AEE75F264D38}" destId="{E7390B86-3689-42A8-9108-FC1EFF18EC54}" srcOrd="0" destOrd="0" presId="urn:microsoft.com/office/officeart/2005/8/layout/bProcess3"/>
    <dgm:cxn modelId="{E64E11F3-9004-4870-93EE-26A5DD86892D}" type="presOf" srcId="{2927A616-35DA-44E1-908F-0E31D03B5656}" destId="{8A204658-8829-4546-8A61-BC05A5BCFF8A}" srcOrd="1" destOrd="0" presId="urn:microsoft.com/office/officeart/2005/8/layout/bProcess3"/>
    <dgm:cxn modelId="{3FE93964-45F0-42F0-B09C-D4865847E1D4}" srcId="{E74BD823-79B1-4C2E-9B11-3BC986C62B90}" destId="{F4C72D98-D566-4F04-8273-7A36DA857B71}" srcOrd="6" destOrd="0" parTransId="{4521F470-43BE-46E2-BD2D-1AEF6EF14141}" sibTransId="{BB3D88FA-39E0-4B51-855E-2A4860E98369}"/>
    <dgm:cxn modelId="{DB6DB452-2DFD-4B65-9B5C-835592C27608}" srcId="{E74BD823-79B1-4C2E-9B11-3BC986C62B90}" destId="{274EEF3C-0092-4A84-B658-82C222F5916F}" srcOrd="12" destOrd="0" parTransId="{6AA5E0B0-B027-4136-A36C-83F7EA1F7874}" sibTransId="{04E43992-CCDC-419E-B73D-B4DDB7FA2B3D}"/>
    <dgm:cxn modelId="{D507402B-63C4-4ED0-8A7F-96193FE8EFFB}" type="presOf" srcId="{6CB9B5DC-B84B-4487-8337-993C25170A29}" destId="{3013F046-9B56-4524-B98D-2E4EEC11BEE7}" srcOrd="1" destOrd="0" presId="urn:microsoft.com/office/officeart/2005/8/layout/bProcess3"/>
    <dgm:cxn modelId="{2EFF61AD-B0DB-465F-BAE4-BE9E9F59041E}" srcId="{E74BD823-79B1-4C2E-9B11-3BC986C62B90}" destId="{FF4581D0-625A-4F77-9F05-D1EB7C6F4FAC}" srcOrd="11" destOrd="0" parTransId="{29693EDB-E4FC-47AF-B363-F0EF301EDF0D}" sibTransId="{40CDB684-D924-4BAE-8F48-B3EA185ED83D}"/>
    <dgm:cxn modelId="{ADA58BB1-0D76-4A62-901D-512A61F417CC}" type="presOf" srcId="{999EF412-E0B4-4105-B5B3-87AF8A426069}" destId="{284453A0-BEF4-40F8-8148-BC2FFAC9B3EA}" srcOrd="0" destOrd="0" presId="urn:microsoft.com/office/officeart/2005/8/layout/bProcess3"/>
    <dgm:cxn modelId="{4B6D0191-66BC-44D6-850E-FA0E56E16594}" type="presOf" srcId="{F4C72D98-D566-4F04-8273-7A36DA857B71}" destId="{BA75E664-1CE6-4D79-A1AA-94CE09963ACB}" srcOrd="0" destOrd="0" presId="urn:microsoft.com/office/officeart/2005/8/layout/bProcess3"/>
    <dgm:cxn modelId="{B0A1372B-5B72-442D-88F5-015C764C7206}" type="presOf" srcId="{1840198A-2C8A-4C6F-AFB1-734E3E33BE55}" destId="{D61BD9EE-F4F0-4E38-9BDB-5C66C424760A}" srcOrd="0" destOrd="0" presId="urn:microsoft.com/office/officeart/2005/8/layout/bProcess3"/>
    <dgm:cxn modelId="{ABA353A2-0D51-4F6D-A3AA-1069B41D2606}" type="presOf" srcId="{274EEF3C-0092-4A84-B658-82C222F5916F}" destId="{6A45F5A8-6C85-4043-9764-D49BE5158557}" srcOrd="0" destOrd="0" presId="urn:microsoft.com/office/officeart/2005/8/layout/bProcess3"/>
    <dgm:cxn modelId="{569AB166-BD3E-48C0-BDCA-DD362CE3A72D}" type="presOf" srcId="{A30BCAAB-4DCB-4F36-9FDF-9AE349713DB7}" destId="{C2691540-7540-4368-869A-6D1B3884F2CB}" srcOrd="0" destOrd="0" presId="urn:microsoft.com/office/officeart/2005/8/layout/bProcess3"/>
    <dgm:cxn modelId="{AAFD7A5F-76C2-4126-A5AD-6E499BBE0E9B}" type="presOf" srcId="{1EEB7585-DDA7-4FAD-958C-BC34CA355179}" destId="{658CB273-4E90-4619-97B4-DF7353AFFE91}" srcOrd="1" destOrd="0" presId="urn:microsoft.com/office/officeart/2005/8/layout/bProcess3"/>
    <dgm:cxn modelId="{9F6CF2C0-62D8-4509-9B6A-C72808ECBFB7}" type="presOf" srcId="{1840198A-2C8A-4C6F-AFB1-734E3E33BE55}" destId="{A599CF0A-F7C6-4103-911E-1A74431587DB}" srcOrd="1" destOrd="0" presId="urn:microsoft.com/office/officeart/2005/8/layout/bProcess3"/>
    <dgm:cxn modelId="{566EF409-3C00-4DB1-8C0E-BF38BECB6C87}" type="presOf" srcId="{E74BD823-79B1-4C2E-9B11-3BC986C62B90}" destId="{CD4F8BBA-AFD2-4966-9AEF-B126FBF05F43}" srcOrd="0" destOrd="0" presId="urn:microsoft.com/office/officeart/2005/8/layout/bProcess3"/>
    <dgm:cxn modelId="{6AEB58FE-9272-43E7-931D-60B036160252}" srcId="{E74BD823-79B1-4C2E-9B11-3BC986C62B90}" destId="{CAECF3AE-B0BB-4A61-8982-5DDC8F4F2880}" srcOrd="3" destOrd="0" parTransId="{F0D0D35F-4146-482E-9F8C-64279EE3751E}" sibTransId="{1EEB7585-DDA7-4FAD-958C-BC34CA355179}"/>
    <dgm:cxn modelId="{AADFA620-01A4-4FB8-9788-35692C57D796}" type="presOf" srcId="{B7D3047F-C85A-467D-9B8F-BD6441806BB5}" destId="{FB12AADB-E958-4B29-8646-4AC4994D856B}" srcOrd="1" destOrd="0" presId="urn:microsoft.com/office/officeart/2005/8/layout/bProcess3"/>
    <dgm:cxn modelId="{E918A321-6F2F-4E4C-BA27-F6CC014930DF}" type="presOf" srcId="{46E9A7BE-5723-4B02-A85D-626F826D26AD}" destId="{F36CBBFA-A802-49A6-9C75-9FDE536B2EEC}" srcOrd="1" destOrd="0" presId="urn:microsoft.com/office/officeart/2005/8/layout/bProcess3"/>
    <dgm:cxn modelId="{924A60E0-0262-4AC0-991D-290B967725E8}" srcId="{E74BD823-79B1-4C2E-9B11-3BC986C62B90}" destId="{99BF643C-4268-49A7-B210-AEE75F264D38}" srcOrd="9" destOrd="0" parTransId="{11842F94-A445-4C56-AE88-2C96C2CE6EBD}" sibTransId="{AD12FC15-035E-4658-AC7B-FE3E05B8138A}"/>
    <dgm:cxn modelId="{0958A610-B0F8-46DC-BA73-3C9FD931A314}" type="presOf" srcId="{9BF6DDCB-72CA-4242-8525-E2B273351E99}" destId="{2452A93C-AA10-4BDF-B72B-30228440ACF7}" srcOrd="0" destOrd="0" presId="urn:microsoft.com/office/officeart/2005/8/layout/bProcess3"/>
    <dgm:cxn modelId="{563998DD-A79D-4249-A5FF-0C1DBBD3B3E0}" type="presOf" srcId="{40CDB684-D924-4BAE-8F48-B3EA185ED83D}" destId="{586FD0F1-C806-4A43-8191-524160656C84}" srcOrd="1" destOrd="0" presId="urn:microsoft.com/office/officeart/2005/8/layout/bProcess3"/>
    <dgm:cxn modelId="{3A58B363-0869-4DAB-BD35-7F376C35CA01}" srcId="{E74BD823-79B1-4C2E-9B11-3BC986C62B90}" destId="{62CDE28E-32B4-4FA9-96DD-229433D65828}" srcOrd="7" destOrd="0" parTransId="{A8DEACEA-402F-4DE1-9BC6-AED9C5117B37}" sibTransId="{2927A616-35DA-44E1-908F-0E31D03B5656}"/>
    <dgm:cxn modelId="{44AF2F91-81F9-4E88-B6B0-C0A21E3FD097}" srcId="{E74BD823-79B1-4C2E-9B11-3BC986C62B90}" destId="{C7C43D36-1567-471F-B6F1-7F065E838EEE}" srcOrd="8" destOrd="0" parTransId="{5E8F9015-7ECF-444B-82E5-0943FA0EC4A7}" sibTransId="{FE2C7034-A7CC-45E4-BE0F-F925A1425A54}"/>
    <dgm:cxn modelId="{82BF1EBD-E87C-4F0C-AEFA-22B9D72BF872}" type="presOf" srcId="{7EA562C7-6662-4B96-AED1-AB20A7BF5439}" destId="{B1AEAEB2-AC27-43CF-8669-6417D071362D}" srcOrd="0" destOrd="0" presId="urn:microsoft.com/office/officeart/2005/8/layout/bProcess3"/>
    <dgm:cxn modelId="{35B06DB8-2C14-47B6-AD53-E96064FAA2CE}" type="presOf" srcId="{51159EA7-FBFA-454E-AE2B-C3DA2F3EC766}" destId="{19B4E9AB-004A-46D1-BE2D-167794CCDEB3}" srcOrd="0" destOrd="0" presId="urn:microsoft.com/office/officeart/2005/8/layout/bProcess3"/>
    <dgm:cxn modelId="{BED0AC78-645A-4F9D-A488-6978B09CF943}" type="presOf" srcId="{C7C43D36-1567-471F-B6F1-7F065E838EEE}" destId="{21B714D0-3A10-4AA7-A780-C148864FA9E7}" srcOrd="0" destOrd="0" presId="urn:microsoft.com/office/officeart/2005/8/layout/bProcess3"/>
    <dgm:cxn modelId="{CE82DF9B-96E8-47D9-8B68-6DADFFAA181A}" type="presOf" srcId="{CAECF3AE-B0BB-4A61-8982-5DDC8F4F2880}" destId="{D69291BA-36FA-4DDF-B3B5-411030E219D5}" srcOrd="0" destOrd="0" presId="urn:microsoft.com/office/officeart/2005/8/layout/bProcess3"/>
    <dgm:cxn modelId="{415E78FC-D64E-4ED2-A9A7-F658ACAF3E36}" type="presOf" srcId="{B7D3047F-C85A-467D-9B8F-BD6441806BB5}" destId="{170C2ACA-FE2C-4926-BE97-613C6A7933E4}" srcOrd="0" destOrd="0" presId="urn:microsoft.com/office/officeart/2005/8/layout/bProcess3"/>
    <dgm:cxn modelId="{7490D683-E3FF-4783-ADD6-8669CF0C3F58}" type="presOf" srcId="{FE2C7034-A7CC-45E4-BE0F-F925A1425A54}" destId="{4EDB9D37-FC2B-4612-AA47-0A9702852B92}" srcOrd="1" destOrd="0" presId="urn:microsoft.com/office/officeart/2005/8/layout/bProcess3"/>
    <dgm:cxn modelId="{B9127EAE-D7CE-4B5A-B98E-446518D5DF67}" srcId="{E74BD823-79B1-4C2E-9B11-3BC986C62B90}" destId="{A30BCAAB-4DCB-4F36-9FDF-9AE349713DB7}" srcOrd="5" destOrd="0" parTransId="{85228D86-F3D7-4F01-BCAA-1D44A3C62908}" sibTransId="{6CB9B5DC-B84B-4487-8337-993C25170A29}"/>
    <dgm:cxn modelId="{81A343FB-4272-4B01-B191-E1AF083EBE1A}" type="presOf" srcId="{FE2C7034-A7CC-45E4-BE0F-F925A1425A54}" destId="{38455DB2-21C4-43FE-85C0-F44F8B0D9F22}" srcOrd="0" destOrd="0" presId="urn:microsoft.com/office/officeart/2005/8/layout/bProcess3"/>
    <dgm:cxn modelId="{C772EC05-F765-4112-BB48-DE57164EB658}" type="presOf" srcId="{FF4581D0-625A-4F77-9F05-D1EB7C6F4FAC}" destId="{992F45D3-A3C6-459A-9D79-AF3FA0C0EC8C}" srcOrd="0" destOrd="0" presId="urn:microsoft.com/office/officeart/2005/8/layout/bProcess3"/>
    <dgm:cxn modelId="{437C757E-A77D-4038-88E6-7E22CA52A03B}" type="presOf" srcId="{6CB9B5DC-B84B-4487-8337-993C25170A29}" destId="{21A06C4B-CAFE-40C7-8330-4695B9AE546B}" srcOrd="0" destOrd="0" presId="urn:microsoft.com/office/officeart/2005/8/layout/bProcess3"/>
    <dgm:cxn modelId="{1F5186F1-0A58-4AA7-B03C-F1987D35364A}" type="presOf" srcId="{BB3D88FA-39E0-4B51-855E-2A4860E98369}" destId="{03EF7D86-BA0F-4238-8C51-6F89370248AD}" srcOrd="1" destOrd="0" presId="urn:microsoft.com/office/officeart/2005/8/layout/bProcess3"/>
    <dgm:cxn modelId="{89C12739-BA6A-4DA9-BBB8-0DF91C55CD04}" type="presOf" srcId="{E2D4D667-08C1-4227-9BCD-043F6C098A2A}" destId="{E865BDBF-2001-419C-93B1-82FB174B6D4D}" srcOrd="0" destOrd="0" presId="urn:microsoft.com/office/officeart/2005/8/layout/bProcess3"/>
    <dgm:cxn modelId="{96F658EC-1625-4033-B7AA-24631213FB36}" type="presOf" srcId="{62CDE28E-32B4-4FA9-96DD-229433D65828}" destId="{8E31EBEB-923C-4327-9BA5-5FD8F410B54D}" srcOrd="0" destOrd="0" presId="urn:microsoft.com/office/officeart/2005/8/layout/bProcess3"/>
    <dgm:cxn modelId="{734B5B77-8D30-4210-82A7-852C19901F61}" type="presParOf" srcId="{CD4F8BBA-AFD2-4966-9AEF-B126FBF05F43}" destId="{284453A0-BEF4-40F8-8148-BC2FFAC9B3EA}" srcOrd="0" destOrd="0" presId="urn:microsoft.com/office/officeart/2005/8/layout/bProcess3"/>
    <dgm:cxn modelId="{F9EA5005-8BF9-4A0D-AA34-395D538FC5E6}" type="presParOf" srcId="{CD4F8BBA-AFD2-4966-9AEF-B126FBF05F43}" destId="{A130E303-853A-49D8-96C2-DF51086A796B}" srcOrd="1" destOrd="0" presId="urn:microsoft.com/office/officeart/2005/8/layout/bProcess3"/>
    <dgm:cxn modelId="{3B82234C-269F-4945-B101-6903161123C9}" type="presParOf" srcId="{A130E303-853A-49D8-96C2-DF51086A796B}" destId="{F36CBBFA-A802-49A6-9C75-9FDE536B2EEC}" srcOrd="0" destOrd="0" presId="urn:microsoft.com/office/officeart/2005/8/layout/bProcess3"/>
    <dgm:cxn modelId="{D1951C5E-D969-4099-A5DF-4DF31E30285F}" type="presParOf" srcId="{CD4F8BBA-AFD2-4966-9AEF-B126FBF05F43}" destId="{2452A93C-AA10-4BDF-B72B-30228440ACF7}" srcOrd="2" destOrd="0" presId="urn:microsoft.com/office/officeart/2005/8/layout/bProcess3"/>
    <dgm:cxn modelId="{131ADC83-7E67-4801-82B1-E8F8BB8837F5}" type="presParOf" srcId="{CD4F8BBA-AFD2-4966-9AEF-B126FBF05F43}" destId="{D61BD9EE-F4F0-4E38-9BDB-5C66C424760A}" srcOrd="3" destOrd="0" presId="urn:microsoft.com/office/officeart/2005/8/layout/bProcess3"/>
    <dgm:cxn modelId="{243742E6-5760-480B-8A91-8922BA87850B}" type="presParOf" srcId="{D61BD9EE-F4F0-4E38-9BDB-5C66C424760A}" destId="{A599CF0A-F7C6-4103-911E-1A74431587DB}" srcOrd="0" destOrd="0" presId="urn:microsoft.com/office/officeart/2005/8/layout/bProcess3"/>
    <dgm:cxn modelId="{32044CDA-169D-412A-A935-427EE8F970AF}" type="presParOf" srcId="{CD4F8BBA-AFD2-4966-9AEF-B126FBF05F43}" destId="{E865BDBF-2001-419C-93B1-82FB174B6D4D}" srcOrd="4" destOrd="0" presId="urn:microsoft.com/office/officeart/2005/8/layout/bProcess3"/>
    <dgm:cxn modelId="{8B2233C2-E3BC-4491-8992-14411389F060}" type="presParOf" srcId="{CD4F8BBA-AFD2-4966-9AEF-B126FBF05F43}" destId="{09611986-A15E-44D6-A975-9EA2A365B9CA}" srcOrd="5" destOrd="0" presId="urn:microsoft.com/office/officeart/2005/8/layout/bProcess3"/>
    <dgm:cxn modelId="{9D979847-A9D0-43A9-A997-A786317FC1B0}" type="presParOf" srcId="{09611986-A15E-44D6-A975-9EA2A365B9CA}" destId="{2CFB8247-507F-47BB-95CB-769950A63D92}" srcOrd="0" destOrd="0" presId="urn:microsoft.com/office/officeart/2005/8/layout/bProcess3"/>
    <dgm:cxn modelId="{DBA781C3-8D3E-4833-8056-40B7671011C2}" type="presParOf" srcId="{CD4F8BBA-AFD2-4966-9AEF-B126FBF05F43}" destId="{D69291BA-36FA-4DDF-B3B5-411030E219D5}" srcOrd="6" destOrd="0" presId="urn:microsoft.com/office/officeart/2005/8/layout/bProcess3"/>
    <dgm:cxn modelId="{89900F45-AD2E-44BB-BBD1-FEA72A5937CF}" type="presParOf" srcId="{CD4F8BBA-AFD2-4966-9AEF-B126FBF05F43}" destId="{C39BEE70-8B8D-4BC8-8EA3-33CDC3AA660D}" srcOrd="7" destOrd="0" presId="urn:microsoft.com/office/officeart/2005/8/layout/bProcess3"/>
    <dgm:cxn modelId="{8531B405-21EE-4E12-845C-CDEB17F03096}" type="presParOf" srcId="{C39BEE70-8B8D-4BC8-8EA3-33CDC3AA660D}" destId="{658CB273-4E90-4619-97B4-DF7353AFFE91}" srcOrd="0" destOrd="0" presId="urn:microsoft.com/office/officeart/2005/8/layout/bProcess3"/>
    <dgm:cxn modelId="{86A77C5D-B311-4399-949E-940A0F463865}" type="presParOf" srcId="{CD4F8BBA-AFD2-4966-9AEF-B126FBF05F43}" destId="{B1AEAEB2-AC27-43CF-8669-6417D071362D}" srcOrd="8" destOrd="0" presId="urn:microsoft.com/office/officeart/2005/8/layout/bProcess3"/>
    <dgm:cxn modelId="{6273AB7F-09D0-4A7A-AE4D-D2AA22F3A566}" type="presParOf" srcId="{CD4F8BBA-AFD2-4966-9AEF-B126FBF05F43}" destId="{19B4E9AB-004A-46D1-BE2D-167794CCDEB3}" srcOrd="9" destOrd="0" presId="urn:microsoft.com/office/officeart/2005/8/layout/bProcess3"/>
    <dgm:cxn modelId="{C3683825-6B1B-4DAD-8F20-EB3E0E191456}" type="presParOf" srcId="{19B4E9AB-004A-46D1-BE2D-167794CCDEB3}" destId="{4ADCAF7F-B1BB-424A-AE4D-5AD2B702D44C}" srcOrd="0" destOrd="0" presId="urn:microsoft.com/office/officeart/2005/8/layout/bProcess3"/>
    <dgm:cxn modelId="{CAD27237-EB73-4AF1-A711-4C92D1C192DE}" type="presParOf" srcId="{CD4F8BBA-AFD2-4966-9AEF-B126FBF05F43}" destId="{C2691540-7540-4368-869A-6D1B3884F2CB}" srcOrd="10" destOrd="0" presId="urn:microsoft.com/office/officeart/2005/8/layout/bProcess3"/>
    <dgm:cxn modelId="{5D08B11D-850D-43BF-AF77-F9E46868C568}" type="presParOf" srcId="{CD4F8BBA-AFD2-4966-9AEF-B126FBF05F43}" destId="{21A06C4B-CAFE-40C7-8330-4695B9AE546B}" srcOrd="11" destOrd="0" presId="urn:microsoft.com/office/officeart/2005/8/layout/bProcess3"/>
    <dgm:cxn modelId="{501BE9D1-3F15-4902-B51B-3C2E2CB482D8}" type="presParOf" srcId="{21A06C4B-CAFE-40C7-8330-4695B9AE546B}" destId="{3013F046-9B56-4524-B98D-2E4EEC11BEE7}" srcOrd="0" destOrd="0" presId="urn:microsoft.com/office/officeart/2005/8/layout/bProcess3"/>
    <dgm:cxn modelId="{98B63BEE-0214-48F0-B6E6-C62CADB0D68F}" type="presParOf" srcId="{CD4F8BBA-AFD2-4966-9AEF-B126FBF05F43}" destId="{BA75E664-1CE6-4D79-A1AA-94CE09963ACB}" srcOrd="12" destOrd="0" presId="urn:microsoft.com/office/officeart/2005/8/layout/bProcess3"/>
    <dgm:cxn modelId="{6686685E-7D47-404C-AA39-6A70B49DAAAB}" type="presParOf" srcId="{CD4F8BBA-AFD2-4966-9AEF-B126FBF05F43}" destId="{3AD6CB3C-416A-4F27-A8FC-4FEDBE12341A}" srcOrd="13" destOrd="0" presId="urn:microsoft.com/office/officeart/2005/8/layout/bProcess3"/>
    <dgm:cxn modelId="{ED680AD4-1EE1-49B2-94EC-4548E940B32E}" type="presParOf" srcId="{3AD6CB3C-416A-4F27-A8FC-4FEDBE12341A}" destId="{03EF7D86-BA0F-4238-8C51-6F89370248AD}" srcOrd="0" destOrd="0" presId="urn:microsoft.com/office/officeart/2005/8/layout/bProcess3"/>
    <dgm:cxn modelId="{B5F5FAF2-7987-4CE9-8CB3-B3FC439E842C}" type="presParOf" srcId="{CD4F8BBA-AFD2-4966-9AEF-B126FBF05F43}" destId="{8E31EBEB-923C-4327-9BA5-5FD8F410B54D}" srcOrd="14" destOrd="0" presId="urn:microsoft.com/office/officeart/2005/8/layout/bProcess3"/>
    <dgm:cxn modelId="{2A50DB6A-6619-4CE3-A63B-324BD9C9366B}" type="presParOf" srcId="{CD4F8BBA-AFD2-4966-9AEF-B126FBF05F43}" destId="{C312BD56-FF81-4DAD-8601-27632E133553}" srcOrd="15" destOrd="0" presId="urn:microsoft.com/office/officeart/2005/8/layout/bProcess3"/>
    <dgm:cxn modelId="{5702FA94-5C48-4618-8542-0E73E546C10B}" type="presParOf" srcId="{C312BD56-FF81-4DAD-8601-27632E133553}" destId="{8A204658-8829-4546-8A61-BC05A5BCFF8A}" srcOrd="0" destOrd="0" presId="urn:microsoft.com/office/officeart/2005/8/layout/bProcess3"/>
    <dgm:cxn modelId="{B7F6F876-D1ED-495E-B290-205E444DFD55}" type="presParOf" srcId="{CD4F8BBA-AFD2-4966-9AEF-B126FBF05F43}" destId="{21B714D0-3A10-4AA7-A780-C148864FA9E7}" srcOrd="16" destOrd="0" presId="urn:microsoft.com/office/officeart/2005/8/layout/bProcess3"/>
    <dgm:cxn modelId="{C5A1D93E-9F26-495E-BFCC-AC2D174679BD}" type="presParOf" srcId="{CD4F8BBA-AFD2-4966-9AEF-B126FBF05F43}" destId="{38455DB2-21C4-43FE-85C0-F44F8B0D9F22}" srcOrd="17" destOrd="0" presId="urn:microsoft.com/office/officeart/2005/8/layout/bProcess3"/>
    <dgm:cxn modelId="{FAF0E007-1F68-45F9-9795-FBC408CA02A9}" type="presParOf" srcId="{38455DB2-21C4-43FE-85C0-F44F8B0D9F22}" destId="{4EDB9D37-FC2B-4612-AA47-0A9702852B92}" srcOrd="0" destOrd="0" presId="urn:microsoft.com/office/officeart/2005/8/layout/bProcess3"/>
    <dgm:cxn modelId="{B919483C-34DD-4EBD-B0D4-603E960D1360}" type="presParOf" srcId="{CD4F8BBA-AFD2-4966-9AEF-B126FBF05F43}" destId="{E7390B86-3689-42A8-9108-FC1EFF18EC54}" srcOrd="18" destOrd="0" presId="urn:microsoft.com/office/officeart/2005/8/layout/bProcess3"/>
    <dgm:cxn modelId="{8EBFB92C-2A31-43EA-98E2-2D9D90648C97}" type="presParOf" srcId="{CD4F8BBA-AFD2-4966-9AEF-B126FBF05F43}" destId="{F1FD10C8-2F86-4BB9-8963-A904238EBFE0}" srcOrd="19" destOrd="0" presId="urn:microsoft.com/office/officeart/2005/8/layout/bProcess3"/>
    <dgm:cxn modelId="{A18ECF11-A11B-493A-B449-191EC72A5214}" type="presParOf" srcId="{F1FD10C8-2F86-4BB9-8963-A904238EBFE0}" destId="{A74C1422-8C6E-4490-986F-886A3230AF4E}" srcOrd="0" destOrd="0" presId="urn:microsoft.com/office/officeart/2005/8/layout/bProcess3"/>
    <dgm:cxn modelId="{2E3058AE-1B5C-43CE-935C-1D85D671236F}" type="presParOf" srcId="{CD4F8BBA-AFD2-4966-9AEF-B126FBF05F43}" destId="{7BD8CC64-F23C-456B-A532-C4C87E77F3BE}" srcOrd="20" destOrd="0" presId="urn:microsoft.com/office/officeart/2005/8/layout/bProcess3"/>
    <dgm:cxn modelId="{38955216-2ADE-4279-B3FF-92361A571B6D}" type="presParOf" srcId="{CD4F8BBA-AFD2-4966-9AEF-B126FBF05F43}" destId="{170C2ACA-FE2C-4926-BE97-613C6A7933E4}" srcOrd="21" destOrd="0" presId="urn:microsoft.com/office/officeart/2005/8/layout/bProcess3"/>
    <dgm:cxn modelId="{E5C58BA3-8ECE-4357-8757-CA97041EAD91}" type="presParOf" srcId="{170C2ACA-FE2C-4926-BE97-613C6A7933E4}" destId="{FB12AADB-E958-4B29-8646-4AC4994D856B}" srcOrd="0" destOrd="0" presId="urn:microsoft.com/office/officeart/2005/8/layout/bProcess3"/>
    <dgm:cxn modelId="{E3CE4434-5A1F-4619-82E3-8825539C1175}" type="presParOf" srcId="{CD4F8BBA-AFD2-4966-9AEF-B126FBF05F43}" destId="{992F45D3-A3C6-459A-9D79-AF3FA0C0EC8C}" srcOrd="22" destOrd="0" presId="urn:microsoft.com/office/officeart/2005/8/layout/bProcess3"/>
    <dgm:cxn modelId="{05F63659-0630-42A1-BB95-584091B5C72F}" type="presParOf" srcId="{CD4F8BBA-AFD2-4966-9AEF-B126FBF05F43}" destId="{89CA3B21-EDDD-4D5C-8E73-7B3E3FB0919B}" srcOrd="23" destOrd="0" presId="urn:microsoft.com/office/officeart/2005/8/layout/bProcess3"/>
    <dgm:cxn modelId="{80FC98BB-55F7-4050-8102-D64985B4BB20}" type="presParOf" srcId="{89CA3B21-EDDD-4D5C-8E73-7B3E3FB0919B}" destId="{586FD0F1-C806-4A43-8191-524160656C84}" srcOrd="0" destOrd="0" presId="urn:microsoft.com/office/officeart/2005/8/layout/bProcess3"/>
    <dgm:cxn modelId="{B39FBD95-A0AD-43B6-9BAE-5B6FFA1BD757}" type="presParOf" srcId="{CD4F8BBA-AFD2-4966-9AEF-B126FBF05F43}" destId="{6A45F5A8-6C85-4043-9764-D49BE5158557}" srcOrd="24" destOrd="0" presId="urn:microsoft.com/office/officeart/2005/8/layout/bProcess3"/>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74BD823-79B1-4C2E-9B11-3BC986C62B90}"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999EF412-E0B4-4105-B5B3-87AF8A426069}">
      <dgm:prSet phldrT="[Text]" custT="1"/>
      <dgm:spPr/>
      <dgm:t>
        <a:bodyPr/>
        <a:lstStyle/>
        <a:p>
          <a:r>
            <a:rPr lang="en-US" sz="1000">
              <a:latin typeface="Times New Roman" panose="02020603050405020304" pitchFamily="18" charset="0"/>
              <a:cs typeface="Times New Roman" panose="02020603050405020304" pitchFamily="18" charset="0"/>
            </a:rPr>
            <a:t>Chọn dịch vụ giặt mong muốn</a:t>
          </a:r>
        </a:p>
      </dgm:t>
    </dgm:pt>
    <dgm:pt modelId="{A2F013F5-035D-4176-A85D-150EFE954A1D}" type="parTrans" cxnId="{10841F17-2754-45B2-BEF9-A9C14FE69FB2}">
      <dgm:prSet/>
      <dgm:spPr/>
      <dgm:t>
        <a:bodyPr/>
        <a:lstStyle/>
        <a:p>
          <a:endParaRPr lang="en-US" sz="1000">
            <a:latin typeface="Times New Roman" panose="02020603050405020304" pitchFamily="18" charset="0"/>
            <a:cs typeface="Times New Roman" panose="02020603050405020304" pitchFamily="18" charset="0"/>
          </a:endParaRPr>
        </a:p>
      </dgm:t>
    </dgm:pt>
    <dgm:pt modelId="{46E9A7BE-5723-4B02-A85D-626F826D26AD}" type="sibTrans" cxnId="{10841F17-2754-45B2-BEF9-A9C14FE69FB2}">
      <dgm:prSet custT="1"/>
      <dgm:spPr/>
      <dgm:t>
        <a:bodyPr/>
        <a:lstStyle/>
        <a:p>
          <a:endParaRPr lang="en-US" sz="1000">
            <a:latin typeface="Times New Roman" panose="02020603050405020304" pitchFamily="18" charset="0"/>
            <a:cs typeface="Times New Roman" panose="02020603050405020304" pitchFamily="18" charset="0"/>
          </a:endParaRPr>
        </a:p>
      </dgm:t>
    </dgm:pt>
    <dgm:pt modelId="{E2D4D667-08C1-4227-9BCD-043F6C098A2A}">
      <dgm:prSet phldrT="[Text]" custT="1"/>
      <dgm:spPr/>
      <dgm:t>
        <a:bodyPr/>
        <a:lstStyle/>
        <a:p>
          <a:r>
            <a:rPr lang="en-US" sz="1000">
              <a:latin typeface="Times New Roman" panose="02020603050405020304" pitchFamily="18" charset="0"/>
              <a:cs typeface="Times New Roman" panose="02020603050405020304" pitchFamily="18" charset="0"/>
            </a:rPr>
            <a:t>Chọn số lượng(áp dụng với đơn vị tính là cái)</a:t>
          </a:r>
        </a:p>
        <a:p>
          <a:r>
            <a:rPr lang="en-US" sz="1000">
              <a:latin typeface="Times New Roman" panose="02020603050405020304" pitchFamily="18" charset="0"/>
              <a:cs typeface="Times New Roman" panose="02020603050405020304" pitchFamily="18" charset="0"/>
            </a:rPr>
            <a:t>Chọn màu sắc chất liệu nhãn hiệu (không bắt buộc)</a:t>
          </a:r>
        </a:p>
      </dgm:t>
    </dgm:pt>
    <dgm:pt modelId="{2EA3D739-B8D1-4A97-80F6-167E745BED69}" type="parTrans" cxnId="{517CAA59-9930-47CC-8225-0071C668D82F}">
      <dgm:prSet/>
      <dgm:spPr/>
      <dgm:t>
        <a:bodyPr/>
        <a:lstStyle/>
        <a:p>
          <a:endParaRPr lang="en-US" sz="1000">
            <a:latin typeface="Times New Roman" panose="02020603050405020304" pitchFamily="18" charset="0"/>
            <a:cs typeface="Times New Roman" panose="02020603050405020304" pitchFamily="18" charset="0"/>
          </a:endParaRPr>
        </a:p>
      </dgm:t>
    </dgm:pt>
    <dgm:pt modelId="{A9D570BF-E8FA-4616-AA17-08F406F9E82E}" type="sibTrans" cxnId="{517CAA59-9930-47CC-8225-0071C668D82F}">
      <dgm:prSet custT="1"/>
      <dgm:spPr/>
      <dgm:t>
        <a:bodyPr/>
        <a:lstStyle/>
        <a:p>
          <a:endParaRPr lang="en-US" sz="1000">
            <a:latin typeface="Times New Roman" panose="02020603050405020304" pitchFamily="18" charset="0"/>
            <a:cs typeface="Times New Roman" panose="02020603050405020304" pitchFamily="18" charset="0"/>
          </a:endParaRPr>
        </a:p>
      </dgm:t>
    </dgm:pt>
    <dgm:pt modelId="{7EA562C7-6662-4B96-AED1-AB20A7BF5439}">
      <dgm:prSet phldrT="[Text]" custT="1"/>
      <dgm:spPr/>
      <dgm:t>
        <a:bodyPr/>
        <a:lstStyle/>
        <a:p>
          <a:r>
            <a:rPr lang="en-US" sz="1000" b="0" i="0">
              <a:latin typeface="Times New Roman" panose="02020603050405020304" pitchFamily="18" charset="0"/>
              <a:cs typeface="Times New Roman" panose="02020603050405020304" pitchFamily="18" charset="0"/>
            </a:rPr>
            <a:t>Hoàn tất giỏ đồ</a:t>
          </a:r>
        </a:p>
      </dgm:t>
    </dgm:pt>
    <dgm:pt modelId="{065B4DE0-D449-44C8-9806-AB03F1BFAA0F}" type="parTrans" cxnId="{4F062E43-42DC-4A0E-B94C-1788ACB12B62}">
      <dgm:prSet/>
      <dgm:spPr/>
      <dgm:t>
        <a:bodyPr/>
        <a:lstStyle/>
        <a:p>
          <a:endParaRPr lang="en-US" sz="1000">
            <a:latin typeface="Times New Roman" panose="02020603050405020304" pitchFamily="18" charset="0"/>
            <a:cs typeface="Times New Roman" panose="02020603050405020304" pitchFamily="18" charset="0"/>
          </a:endParaRPr>
        </a:p>
      </dgm:t>
    </dgm:pt>
    <dgm:pt modelId="{51159EA7-FBFA-454E-AE2B-C3DA2F3EC766}" type="sibTrans" cxnId="{4F062E43-42DC-4A0E-B94C-1788ACB12B62}">
      <dgm:prSet custT="1"/>
      <dgm:spPr/>
      <dgm:t>
        <a:bodyPr/>
        <a:lstStyle/>
        <a:p>
          <a:endParaRPr lang="en-US" sz="1000">
            <a:latin typeface="Times New Roman" panose="02020603050405020304" pitchFamily="18" charset="0"/>
            <a:cs typeface="Times New Roman" panose="02020603050405020304" pitchFamily="18" charset="0"/>
          </a:endParaRPr>
        </a:p>
      </dgm:t>
    </dgm:pt>
    <dgm:pt modelId="{A30BCAAB-4DCB-4F36-9FDF-9AE349713DB7}">
      <dgm:prSet phldrT="[Text]" custT="1"/>
      <dgm:spPr/>
      <dgm:t>
        <a:bodyPr/>
        <a:lstStyle/>
        <a:p>
          <a:r>
            <a:rPr lang="en-US" sz="1000" i="0">
              <a:latin typeface="Times New Roman" panose="02020603050405020304" pitchFamily="18" charset="0"/>
              <a:cs typeface="Times New Roman" panose="02020603050405020304" pitchFamily="18" charset="0"/>
            </a:rPr>
            <a:t>Nhập địa chỉ nhận và giao đồ</a:t>
          </a:r>
        </a:p>
        <a:p>
          <a:r>
            <a:rPr lang="en-US" sz="1000" i="0">
              <a:latin typeface="Times New Roman" panose="02020603050405020304" pitchFamily="18" charset="0"/>
              <a:cs typeface="Times New Roman" panose="02020603050405020304" pitchFamily="18" charset="0"/>
            </a:rPr>
            <a:t>(mặc định địa chỉ của khách hàng đã đăng ký )</a:t>
          </a:r>
        </a:p>
      </dgm:t>
    </dgm:pt>
    <dgm:pt modelId="{85228D86-F3D7-4F01-BCAA-1D44A3C62908}" type="parTrans" cxnId="{B9127EAE-D7CE-4B5A-B98E-446518D5DF67}">
      <dgm:prSet/>
      <dgm:spPr/>
      <dgm:t>
        <a:bodyPr/>
        <a:lstStyle/>
        <a:p>
          <a:endParaRPr lang="en-US" sz="1000">
            <a:latin typeface="Times New Roman" panose="02020603050405020304" pitchFamily="18" charset="0"/>
            <a:cs typeface="Times New Roman" panose="02020603050405020304" pitchFamily="18" charset="0"/>
          </a:endParaRPr>
        </a:p>
      </dgm:t>
    </dgm:pt>
    <dgm:pt modelId="{6CB9B5DC-B84B-4487-8337-993C25170A29}" type="sibTrans" cxnId="{B9127EAE-D7CE-4B5A-B98E-446518D5DF67}">
      <dgm:prSet custT="1"/>
      <dgm:spPr/>
      <dgm:t>
        <a:bodyPr/>
        <a:lstStyle/>
        <a:p>
          <a:endParaRPr lang="en-US" sz="1000">
            <a:latin typeface="Times New Roman" panose="02020603050405020304" pitchFamily="18" charset="0"/>
            <a:cs typeface="Times New Roman" panose="02020603050405020304" pitchFamily="18" charset="0"/>
          </a:endParaRPr>
        </a:p>
      </dgm:t>
    </dgm:pt>
    <dgm:pt modelId="{CAECF3AE-B0BB-4A61-8982-5DDC8F4F2880}">
      <dgm:prSet phldrT="[Text]" custT="1"/>
      <dgm:spPr/>
      <dgm:t>
        <a:bodyPr/>
        <a:lstStyle/>
        <a:p>
          <a:r>
            <a:rPr lang="en-US" sz="1000">
              <a:latin typeface="Times New Roman" panose="02020603050405020304" pitchFamily="18" charset="0"/>
              <a:cs typeface="Times New Roman" panose="02020603050405020304" pitchFamily="18" charset="0"/>
            </a:rPr>
            <a:t>Thêm sản phẩm vào giỏ đồ</a:t>
          </a:r>
        </a:p>
      </dgm:t>
    </dgm:pt>
    <dgm:pt modelId="{F0D0D35F-4146-482E-9F8C-64279EE3751E}" type="parTrans" cxnId="{6AEB58FE-9272-43E7-931D-60B036160252}">
      <dgm:prSet/>
      <dgm:spPr/>
      <dgm:t>
        <a:bodyPr/>
        <a:lstStyle/>
        <a:p>
          <a:endParaRPr lang="en-US" sz="1000">
            <a:latin typeface="Times New Roman" panose="02020603050405020304" pitchFamily="18" charset="0"/>
            <a:cs typeface="Times New Roman" panose="02020603050405020304" pitchFamily="18" charset="0"/>
          </a:endParaRPr>
        </a:p>
      </dgm:t>
    </dgm:pt>
    <dgm:pt modelId="{1EEB7585-DDA7-4FAD-958C-BC34CA355179}" type="sibTrans" cxnId="{6AEB58FE-9272-43E7-931D-60B036160252}">
      <dgm:prSet custT="1"/>
      <dgm:spPr/>
      <dgm:t>
        <a:bodyPr/>
        <a:lstStyle/>
        <a:p>
          <a:endParaRPr lang="en-US" sz="1000">
            <a:latin typeface="Times New Roman" panose="02020603050405020304" pitchFamily="18" charset="0"/>
            <a:cs typeface="Times New Roman" panose="02020603050405020304" pitchFamily="18" charset="0"/>
          </a:endParaRPr>
        </a:p>
      </dgm:t>
    </dgm:pt>
    <dgm:pt modelId="{F4C72D98-D566-4F04-8273-7A36DA857B71}">
      <dgm:prSet phldrT="[Text]" custT="1"/>
      <dgm:spPr/>
      <dgm:t>
        <a:bodyPr/>
        <a:lstStyle/>
        <a:p>
          <a:r>
            <a:rPr lang="en-US" sz="1000">
              <a:latin typeface="Times New Roman" panose="02020603050405020304" pitchFamily="18" charset="0"/>
              <a:cs typeface="Times New Roman" panose="02020603050405020304" pitchFamily="18" charset="0"/>
            </a:rPr>
            <a:t>Chọn chi nhánh trên map</a:t>
          </a:r>
        </a:p>
      </dgm:t>
    </dgm:pt>
    <dgm:pt modelId="{BB3D88FA-39E0-4B51-855E-2A4860E98369}" type="sibTrans" cxnId="{3FE93964-45F0-42F0-B09C-D4865847E1D4}">
      <dgm:prSet custT="1"/>
      <dgm:spPr/>
      <dgm:t>
        <a:bodyPr/>
        <a:lstStyle/>
        <a:p>
          <a:endParaRPr lang="en-US" sz="1000">
            <a:latin typeface="Times New Roman" panose="02020603050405020304" pitchFamily="18" charset="0"/>
            <a:cs typeface="Times New Roman" panose="02020603050405020304" pitchFamily="18" charset="0"/>
          </a:endParaRPr>
        </a:p>
      </dgm:t>
    </dgm:pt>
    <dgm:pt modelId="{4521F470-43BE-46E2-BD2D-1AEF6EF14141}" type="parTrans" cxnId="{3FE93964-45F0-42F0-B09C-D4865847E1D4}">
      <dgm:prSet/>
      <dgm:spPr/>
      <dgm:t>
        <a:bodyPr/>
        <a:lstStyle/>
        <a:p>
          <a:endParaRPr lang="en-US" sz="1000">
            <a:latin typeface="Times New Roman" panose="02020603050405020304" pitchFamily="18" charset="0"/>
            <a:cs typeface="Times New Roman" panose="02020603050405020304" pitchFamily="18" charset="0"/>
          </a:endParaRPr>
        </a:p>
      </dgm:t>
    </dgm:pt>
    <dgm:pt modelId="{62CDE28E-32B4-4FA9-96DD-229433D65828}">
      <dgm:prSet phldrT="[Text]" custT="1"/>
      <dgm:spPr/>
      <dgm:t>
        <a:bodyPr/>
        <a:lstStyle/>
        <a:p>
          <a:r>
            <a:rPr lang="en-US" sz="1000">
              <a:latin typeface="Times New Roman" panose="02020603050405020304" pitchFamily="18" charset="0"/>
              <a:cs typeface="Times New Roman" panose="02020603050405020304" pitchFamily="18" charset="0"/>
            </a:rPr>
            <a:t>Chọn thời gian giao đồ và nhận đồ</a:t>
          </a:r>
        </a:p>
        <a:p>
          <a:r>
            <a:rPr lang="en-US" sz="1000">
              <a:latin typeface="Times New Roman" panose="02020603050405020304" pitchFamily="18" charset="0"/>
              <a:cs typeface="Times New Roman" panose="02020603050405020304" pitchFamily="18" charset="0"/>
            </a:rPr>
            <a:t>Chọn khuyến mãi (không bắt buộc)</a:t>
          </a:r>
        </a:p>
      </dgm:t>
    </dgm:pt>
    <dgm:pt modelId="{A8DEACEA-402F-4DE1-9BC6-AED9C5117B37}" type="parTrans" cxnId="{3A58B363-0869-4DAB-BD35-7F376C35CA01}">
      <dgm:prSet/>
      <dgm:spPr/>
      <dgm:t>
        <a:bodyPr/>
        <a:lstStyle/>
        <a:p>
          <a:endParaRPr lang="en-US" sz="1000">
            <a:latin typeface="Times New Roman" panose="02020603050405020304" pitchFamily="18" charset="0"/>
            <a:cs typeface="Times New Roman" panose="02020603050405020304" pitchFamily="18" charset="0"/>
          </a:endParaRPr>
        </a:p>
      </dgm:t>
    </dgm:pt>
    <dgm:pt modelId="{2927A616-35DA-44E1-908F-0E31D03B5656}" type="sibTrans" cxnId="{3A58B363-0869-4DAB-BD35-7F376C35CA01}">
      <dgm:prSet custT="1"/>
      <dgm:spPr/>
      <dgm:t>
        <a:bodyPr/>
        <a:lstStyle/>
        <a:p>
          <a:endParaRPr lang="en-US" sz="1000">
            <a:latin typeface="Times New Roman" panose="02020603050405020304" pitchFamily="18" charset="0"/>
            <a:cs typeface="Times New Roman" panose="02020603050405020304" pitchFamily="18" charset="0"/>
          </a:endParaRPr>
        </a:p>
      </dgm:t>
    </dgm:pt>
    <dgm:pt modelId="{C7C43D36-1567-471F-B6F1-7F065E838EEE}">
      <dgm:prSet phldrT="[Text]" custT="1"/>
      <dgm:spPr/>
      <dgm:t>
        <a:bodyPr/>
        <a:lstStyle/>
        <a:p>
          <a:r>
            <a:rPr lang="en-US" sz="1000">
              <a:latin typeface="Times New Roman" panose="02020603050405020304" pitchFamily="18" charset="0"/>
              <a:cs typeface="Times New Roman" panose="02020603050405020304" pitchFamily="18" charset="0"/>
            </a:rPr>
            <a:t>Xác nhận để tạo đơn hàng</a:t>
          </a:r>
        </a:p>
      </dgm:t>
    </dgm:pt>
    <dgm:pt modelId="{5E8F9015-7ECF-444B-82E5-0943FA0EC4A7}" type="parTrans" cxnId="{44AF2F91-81F9-4E88-B6B0-C0A21E3FD097}">
      <dgm:prSet/>
      <dgm:spPr/>
      <dgm:t>
        <a:bodyPr/>
        <a:lstStyle/>
        <a:p>
          <a:endParaRPr lang="en-US" sz="1000">
            <a:latin typeface="Times New Roman" panose="02020603050405020304" pitchFamily="18" charset="0"/>
            <a:cs typeface="Times New Roman" panose="02020603050405020304" pitchFamily="18" charset="0"/>
          </a:endParaRPr>
        </a:p>
      </dgm:t>
    </dgm:pt>
    <dgm:pt modelId="{FE2C7034-A7CC-45E4-BE0F-F925A1425A54}" type="sibTrans" cxnId="{44AF2F91-81F9-4E88-B6B0-C0A21E3FD097}">
      <dgm:prSet custT="1"/>
      <dgm:spPr/>
      <dgm:t>
        <a:bodyPr/>
        <a:lstStyle/>
        <a:p>
          <a:endParaRPr lang="en-US" sz="1000">
            <a:latin typeface="Times New Roman" panose="02020603050405020304" pitchFamily="18" charset="0"/>
            <a:cs typeface="Times New Roman" panose="02020603050405020304" pitchFamily="18" charset="0"/>
          </a:endParaRPr>
        </a:p>
      </dgm:t>
    </dgm:pt>
    <dgm:pt modelId="{9BF6DDCB-72CA-4242-8525-E2B273351E99}">
      <dgm:prSet phldrT="[Text]" custT="1"/>
      <dgm:spPr/>
      <dgm:t>
        <a:bodyPr/>
        <a:lstStyle/>
        <a:p>
          <a:r>
            <a:rPr lang="en-US" sz="1000">
              <a:latin typeface="Times New Roman" panose="02020603050405020304" pitchFamily="18" charset="0"/>
              <a:cs typeface="Times New Roman" panose="02020603050405020304" pitchFamily="18" charset="0"/>
            </a:rPr>
            <a:t>Chọn loại sản phẩm cần để giặt</a:t>
          </a:r>
        </a:p>
      </dgm:t>
    </dgm:pt>
    <dgm:pt modelId="{DFCFF742-1C0A-4551-B8F0-637BEE90AD11}" type="parTrans" cxnId="{7D3CC297-14B8-48B1-9284-AC7CA38DCF03}">
      <dgm:prSet/>
      <dgm:spPr/>
      <dgm:t>
        <a:bodyPr/>
        <a:lstStyle/>
        <a:p>
          <a:endParaRPr lang="en-US"/>
        </a:p>
      </dgm:t>
    </dgm:pt>
    <dgm:pt modelId="{1840198A-2C8A-4C6F-AFB1-734E3E33BE55}" type="sibTrans" cxnId="{7D3CC297-14B8-48B1-9284-AC7CA38DCF03}">
      <dgm:prSet/>
      <dgm:spPr/>
      <dgm:t>
        <a:bodyPr/>
        <a:lstStyle/>
        <a:p>
          <a:endParaRPr lang="en-US"/>
        </a:p>
      </dgm:t>
    </dgm:pt>
    <dgm:pt modelId="{CD4F8BBA-AFD2-4966-9AEF-B126FBF05F43}" type="pres">
      <dgm:prSet presAssocID="{E74BD823-79B1-4C2E-9B11-3BC986C62B90}" presName="Name0" presStyleCnt="0">
        <dgm:presLayoutVars>
          <dgm:dir/>
          <dgm:resizeHandles val="exact"/>
        </dgm:presLayoutVars>
      </dgm:prSet>
      <dgm:spPr/>
      <dgm:t>
        <a:bodyPr/>
        <a:lstStyle/>
        <a:p>
          <a:endParaRPr lang="en-US"/>
        </a:p>
      </dgm:t>
    </dgm:pt>
    <dgm:pt modelId="{284453A0-BEF4-40F8-8148-BC2FFAC9B3EA}" type="pres">
      <dgm:prSet presAssocID="{999EF412-E0B4-4105-B5B3-87AF8A426069}" presName="node" presStyleLbl="node1" presStyleIdx="0" presStyleCnt="9" custScaleY="142402">
        <dgm:presLayoutVars>
          <dgm:bulletEnabled val="1"/>
        </dgm:presLayoutVars>
      </dgm:prSet>
      <dgm:spPr/>
      <dgm:t>
        <a:bodyPr/>
        <a:lstStyle/>
        <a:p>
          <a:endParaRPr lang="en-US"/>
        </a:p>
      </dgm:t>
    </dgm:pt>
    <dgm:pt modelId="{A130E303-853A-49D8-96C2-DF51086A796B}" type="pres">
      <dgm:prSet presAssocID="{46E9A7BE-5723-4B02-A85D-626F826D26AD}" presName="sibTrans" presStyleLbl="sibTrans1D1" presStyleIdx="0" presStyleCnt="8"/>
      <dgm:spPr/>
      <dgm:t>
        <a:bodyPr/>
        <a:lstStyle/>
        <a:p>
          <a:endParaRPr lang="en-US"/>
        </a:p>
      </dgm:t>
    </dgm:pt>
    <dgm:pt modelId="{F36CBBFA-A802-49A6-9C75-9FDE536B2EEC}" type="pres">
      <dgm:prSet presAssocID="{46E9A7BE-5723-4B02-A85D-626F826D26AD}" presName="connectorText" presStyleLbl="sibTrans1D1" presStyleIdx="0" presStyleCnt="8"/>
      <dgm:spPr/>
      <dgm:t>
        <a:bodyPr/>
        <a:lstStyle/>
        <a:p>
          <a:endParaRPr lang="en-US"/>
        </a:p>
      </dgm:t>
    </dgm:pt>
    <dgm:pt modelId="{2452A93C-AA10-4BDF-B72B-30228440ACF7}" type="pres">
      <dgm:prSet presAssocID="{9BF6DDCB-72CA-4242-8525-E2B273351E99}" presName="node" presStyleLbl="node1" presStyleIdx="1" presStyleCnt="9" custScaleY="142402">
        <dgm:presLayoutVars>
          <dgm:bulletEnabled val="1"/>
        </dgm:presLayoutVars>
      </dgm:prSet>
      <dgm:spPr/>
      <dgm:t>
        <a:bodyPr/>
        <a:lstStyle/>
        <a:p>
          <a:endParaRPr lang="en-US"/>
        </a:p>
      </dgm:t>
    </dgm:pt>
    <dgm:pt modelId="{D61BD9EE-F4F0-4E38-9BDB-5C66C424760A}" type="pres">
      <dgm:prSet presAssocID="{1840198A-2C8A-4C6F-AFB1-734E3E33BE55}" presName="sibTrans" presStyleLbl="sibTrans1D1" presStyleIdx="1" presStyleCnt="8"/>
      <dgm:spPr/>
      <dgm:t>
        <a:bodyPr/>
        <a:lstStyle/>
        <a:p>
          <a:endParaRPr lang="en-US"/>
        </a:p>
      </dgm:t>
    </dgm:pt>
    <dgm:pt modelId="{A599CF0A-F7C6-4103-911E-1A74431587DB}" type="pres">
      <dgm:prSet presAssocID="{1840198A-2C8A-4C6F-AFB1-734E3E33BE55}" presName="connectorText" presStyleLbl="sibTrans1D1" presStyleIdx="1" presStyleCnt="8"/>
      <dgm:spPr/>
      <dgm:t>
        <a:bodyPr/>
        <a:lstStyle/>
        <a:p>
          <a:endParaRPr lang="en-US"/>
        </a:p>
      </dgm:t>
    </dgm:pt>
    <dgm:pt modelId="{E865BDBF-2001-419C-93B1-82FB174B6D4D}" type="pres">
      <dgm:prSet presAssocID="{E2D4D667-08C1-4227-9BCD-043F6C098A2A}" presName="node" presStyleLbl="node1" presStyleIdx="2" presStyleCnt="9" custScaleX="322575" custScaleY="142402">
        <dgm:presLayoutVars>
          <dgm:bulletEnabled val="1"/>
        </dgm:presLayoutVars>
      </dgm:prSet>
      <dgm:spPr/>
      <dgm:t>
        <a:bodyPr/>
        <a:lstStyle/>
        <a:p>
          <a:endParaRPr lang="en-US"/>
        </a:p>
      </dgm:t>
    </dgm:pt>
    <dgm:pt modelId="{09611986-A15E-44D6-A975-9EA2A365B9CA}" type="pres">
      <dgm:prSet presAssocID="{A9D570BF-E8FA-4616-AA17-08F406F9E82E}" presName="sibTrans" presStyleLbl="sibTrans1D1" presStyleIdx="2" presStyleCnt="8"/>
      <dgm:spPr/>
      <dgm:t>
        <a:bodyPr/>
        <a:lstStyle/>
        <a:p>
          <a:endParaRPr lang="en-US"/>
        </a:p>
      </dgm:t>
    </dgm:pt>
    <dgm:pt modelId="{2CFB8247-507F-47BB-95CB-769950A63D92}" type="pres">
      <dgm:prSet presAssocID="{A9D570BF-E8FA-4616-AA17-08F406F9E82E}" presName="connectorText" presStyleLbl="sibTrans1D1" presStyleIdx="2" presStyleCnt="8"/>
      <dgm:spPr/>
      <dgm:t>
        <a:bodyPr/>
        <a:lstStyle/>
        <a:p>
          <a:endParaRPr lang="en-US"/>
        </a:p>
      </dgm:t>
    </dgm:pt>
    <dgm:pt modelId="{D69291BA-36FA-4DDF-B3B5-411030E219D5}" type="pres">
      <dgm:prSet presAssocID="{CAECF3AE-B0BB-4A61-8982-5DDC8F4F2880}" presName="node" presStyleLbl="node1" presStyleIdx="3" presStyleCnt="9" custScaleY="142402">
        <dgm:presLayoutVars>
          <dgm:bulletEnabled val="1"/>
        </dgm:presLayoutVars>
      </dgm:prSet>
      <dgm:spPr/>
      <dgm:t>
        <a:bodyPr/>
        <a:lstStyle/>
        <a:p>
          <a:endParaRPr lang="en-US"/>
        </a:p>
      </dgm:t>
    </dgm:pt>
    <dgm:pt modelId="{C39BEE70-8B8D-4BC8-8EA3-33CDC3AA660D}" type="pres">
      <dgm:prSet presAssocID="{1EEB7585-DDA7-4FAD-958C-BC34CA355179}" presName="sibTrans" presStyleLbl="sibTrans1D1" presStyleIdx="3" presStyleCnt="8"/>
      <dgm:spPr/>
      <dgm:t>
        <a:bodyPr/>
        <a:lstStyle/>
        <a:p>
          <a:endParaRPr lang="en-US"/>
        </a:p>
      </dgm:t>
    </dgm:pt>
    <dgm:pt modelId="{658CB273-4E90-4619-97B4-DF7353AFFE91}" type="pres">
      <dgm:prSet presAssocID="{1EEB7585-DDA7-4FAD-958C-BC34CA355179}" presName="connectorText" presStyleLbl="sibTrans1D1" presStyleIdx="3" presStyleCnt="8"/>
      <dgm:spPr/>
      <dgm:t>
        <a:bodyPr/>
        <a:lstStyle/>
        <a:p>
          <a:endParaRPr lang="en-US"/>
        </a:p>
      </dgm:t>
    </dgm:pt>
    <dgm:pt modelId="{B1AEAEB2-AC27-43CF-8669-6417D071362D}" type="pres">
      <dgm:prSet presAssocID="{7EA562C7-6662-4B96-AED1-AB20A7BF5439}" presName="node" presStyleLbl="node1" presStyleIdx="4" presStyleCnt="9" custScaleY="142402">
        <dgm:presLayoutVars>
          <dgm:bulletEnabled val="1"/>
        </dgm:presLayoutVars>
      </dgm:prSet>
      <dgm:spPr/>
      <dgm:t>
        <a:bodyPr/>
        <a:lstStyle/>
        <a:p>
          <a:endParaRPr lang="en-US"/>
        </a:p>
      </dgm:t>
    </dgm:pt>
    <dgm:pt modelId="{19B4E9AB-004A-46D1-BE2D-167794CCDEB3}" type="pres">
      <dgm:prSet presAssocID="{51159EA7-FBFA-454E-AE2B-C3DA2F3EC766}" presName="sibTrans" presStyleLbl="sibTrans1D1" presStyleIdx="4" presStyleCnt="8"/>
      <dgm:spPr/>
      <dgm:t>
        <a:bodyPr/>
        <a:lstStyle/>
        <a:p>
          <a:endParaRPr lang="en-US"/>
        </a:p>
      </dgm:t>
    </dgm:pt>
    <dgm:pt modelId="{4ADCAF7F-B1BB-424A-AE4D-5AD2B702D44C}" type="pres">
      <dgm:prSet presAssocID="{51159EA7-FBFA-454E-AE2B-C3DA2F3EC766}" presName="connectorText" presStyleLbl="sibTrans1D1" presStyleIdx="4" presStyleCnt="8"/>
      <dgm:spPr/>
      <dgm:t>
        <a:bodyPr/>
        <a:lstStyle/>
        <a:p>
          <a:endParaRPr lang="en-US"/>
        </a:p>
      </dgm:t>
    </dgm:pt>
    <dgm:pt modelId="{C2691540-7540-4368-869A-6D1B3884F2CB}" type="pres">
      <dgm:prSet presAssocID="{A30BCAAB-4DCB-4F36-9FDF-9AE349713DB7}" presName="node" presStyleLbl="node1" presStyleIdx="5" presStyleCnt="9" custScaleX="216918" custScaleY="142402">
        <dgm:presLayoutVars>
          <dgm:bulletEnabled val="1"/>
        </dgm:presLayoutVars>
      </dgm:prSet>
      <dgm:spPr/>
      <dgm:t>
        <a:bodyPr/>
        <a:lstStyle/>
        <a:p>
          <a:endParaRPr lang="en-US"/>
        </a:p>
      </dgm:t>
    </dgm:pt>
    <dgm:pt modelId="{21A06C4B-CAFE-40C7-8330-4695B9AE546B}" type="pres">
      <dgm:prSet presAssocID="{6CB9B5DC-B84B-4487-8337-993C25170A29}" presName="sibTrans" presStyleLbl="sibTrans1D1" presStyleIdx="5" presStyleCnt="8"/>
      <dgm:spPr/>
      <dgm:t>
        <a:bodyPr/>
        <a:lstStyle/>
        <a:p>
          <a:endParaRPr lang="en-US"/>
        </a:p>
      </dgm:t>
    </dgm:pt>
    <dgm:pt modelId="{3013F046-9B56-4524-B98D-2E4EEC11BEE7}" type="pres">
      <dgm:prSet presAssocID="{6CB9B5DC-B84B-4487-8337-993C25170A29}" presName="connectorText" presStyleLbl="sibTrans1D1" presStyleIdx="5" presStyleCnt="8"/>
      <dgm:spPr/>
      <dgm:t>
        <a:bodyPr/>
        <a:lstStyle/>
        <a:p>
          <a:endParaRPr lang="en-US"/>
        </a:p>
      </dgm:t>
    </dgm:pt>
    <dgm:pt modelId="{BA75E664-1CE6-4D79-A1AA-94CE09963ACB}" type="pres">
      <dgm:prSet presAssocID="{F4C72D98-D566-4F04-8273-7A36DA857B71}" presName="node" presStyleLbl="node1" presStyleIdx="6" presStyleCnt="9" custScaleY="142402">
        <dgm:presLayoutVars>
          <dgm:bulletEnabled val="1"/>
        </dgm:presLayoutVars>
      </dgm:prSet>
      <dgm:spPr/>
      <dgm:t>
        <a:bodyPr/>
        <a:lstStyle/>
        <a:p>
          <a:endParaRPr lang="en-US"/>
        </a:p>
      </dgm:t>
    </dgm:pt>
    <dgm:pt modelId="{3AD6CB3C-416A-4F27-A8FC-4FEDBE12341A}" type="pres">
      <dgm:prSet presAssocID="{BB3D88FA-39E0-4B51-855E-2A4860E98369}" presName="sibTrans" presStyleLbl="sibTrans1D1" presStyleIdx="6" presStyleCnt="8"/>
      <dgm:spPr/>
      <dgm:t>
        <a:bodyPr/>
        <a:lstStyle/>
        <a:p>
          <a:endParaRPr lang="en-US"/>
        </a:p>
      </dgm:t>
    </dgm:pt>
    <dgm:pt modelId="{03EF7D86-BA0F-4238-8C51-6F89370248AD}" type="pres">
      <dgm:prSet presAssocID="{BB3D88FA-39E0-4B51-855E-2A4860E98369}" presName="connectorText" presStyleLbl="sibTrans1D1" presStyleIdx="6" presStyleCnt="8"/>
      <dgm:spPr/>
      <dgm:t>
        <a:bodyPr/>
        <a:lstStyle/>
        <a:p>
          <a:endParaRPr lang="en-US"/>
        </a:p>
      </dgm:t>
    </dgm:pt>
    <dgm:pt modelId="{8E31EBEB-923C-4327-9BA5-5FD8F410B54D}" type="pres">
      <dgm:prSet presAssocID="{62CDE28E-32B4-4FA9-96DD-229433D65828}" presName="node" presStyleLbl="node1" presStyleIdx="7" presStyleCnt="9" custScaleX="193479" custScaleY="120651">
        <dgm:presLayoutVars>
          <dgm:bulletEnabled val="1"/>
        </dgm:presLayoutVars>
      </dgm:prSet>
      <dgm:spPr/>
      <dgm:t>
        <a:bodyPr/>
        <a:lstStyle/>
        <a:p>
          <a:endParaRPr lang="en-US"/>
        </a:p>
      </dgm:t>
    </dgm:pt>
    <dgm:pt modelId="{C312BD56-FF81-4DAD-8601-27632E133553}" type="pres">
      <dgm:prSet presAssocID="{2927A616-35DA-44E1-908F-0E31D03B5656}" presName="sibTrans" presStyleLbl="sibTrans1D1" presStyleIdx="7" presStyleCnt="8"/>
      <dgm:spPr/>
      <dgm:t>
        <a:bodyPr/>
        <a:lstStyle/>
        <a:p>
          <a:endParaRPr lang="en-US"/>
        </a:p>
      </dgm:t>
    </dgm:pt>
    <dgm:pt modelId="{8A204658-8829-4546-8A61-BC05A5BCFF8A}" type="pres">
      <dgm:prSet presAssocID="{2927A616-35DA-44E1-908F-0E31D03B5656}" presName="connectorText" presStyleLbl="sibTrans1D1" presStyleIdx="7" presStyleCnt="8"/>
      <dgm:spPr/>
      <dgm:t>
        <a:bodyPr/>
        <a:lstStyle/>
        <a:p>
          <a:endParaRPr lang="en-US"/>
        </a:p>
      </dgm:t>
    </dgm:pt>
    <dgm:pt modelId="{21B714D0-3A10-4AA7-A780-C148864FA9E7}" type="pres">
      <dgm:prSet presAssocID="{C7C43D36-1567-471F-B6F1-7F065E838EEE}" presName="node" presStyleLbl="node1" presStyleIdx="8" presStyleCnt="9" custScaleX="96793" custScaleY="96227">
        <dgm:presLayoutVars>
          <dgm:bulletEnabled val="1"/>
        </dgm:presLayoutVars>
      </dgm:prSet>
      <dgm:spPr/>
      <dgm:t>
        <a:bodyPr/>
        <a:lstStyle/>
        <a:p>
          <a:endParaRPr lang="en-US"/>
        </a:p>
      </dgm:t>
    </dgm:pt>
  </dgm:ptLst>
  <dgm:cxnLst>
    <dgm:cxn modelId="{CE82DF9B-96E8-47D9-8B68-6DADFFAA181A}" type="presOf" srcId="{CAECF3AE-B0BB-4A61-8982-5DDC8F4F2880}" destId="{D69291BA-36FA-4DDF-B3B5-411030E219D5}" srcOrd="0" destOrd="0" presId="urn:microsoft.com/office/officeart/2005/8/layout/bProcess3"/>
    <dgm:cxn modelId="{82BF1EBD-E87C-4F0C-AEFA-22B9D72BF872}" type="presOf" srcId="{7EA562C7-6662-4B96-AED1-AB20A7BF5439}" destId="{B1AEAEB2-AC27-43CF-8669-6417D071362D}" srcOrd="0" destOrd="0" presId="urn:microsoft.com/office/officeart/2005/8/layout/bProcess3"/>
    <dgm:cxn modelId="{9CBCEA4A-76DD-4B89-A8EA-2BA57BF46C64}" type="presOf" srcId="{46E9A7BE-5723-4B02-A85D-626F826D26AD}" destId="{A130E303-853A-49D8-96C2-DF51086A796B}" srcOrd="0" destOrd="0" presId="urn:microsoft.com/office/officeart/2005/8/layout/bProcess3"/>
    <dgm:cxn modelId="{58B25C96-FFFF-4645-81A8-B1229841451E}" type="presOf" srcId="{1EEB7585-DDA7-4FAD-958C-BC34CA355179}" destId="{C39BEE70-8B8D-4BC8-8EA3-33CDC3AA660D}" srcOrd="0" destOrd="0" presId="urn:microsoft.com/office/officeart/2005/8/layout/bProcess3"/>
    <dgm:cxn modelId="{3FE93964-45F0-42F0-B09C-D4865847E1D4}" srcId="{E74BD823-79B1-4C2E-9B11-3BC986C62B90}" destId="{F4C72D98-D566-4F04-8273-7A36DA857B71}" srcOrd="6" destOrd="0" parTransId="{4521F470-43BE-46E2-BD2D-1AEF6EF14141}" sibTransId="{BB3D88FA-39E0-4B51-855E-2A4860E98369}"/>
    <dgm:cxn modelId="{F83F4EC5-A199-4B9C-84DF-6C68685BF0C2}" type="presOf" srcId="{BB3D88FA-39E0-4B51-855E-2A4860E98369}" destId="{3AD6CB3C-416A-4F27-A8FC-4FEDBE12341A}" srcOrd="0" destOrd="0" presId="urn:microsoft.com/office/officeart/2005/8/layout/bProcess3"/>
    <dgm:cxn modelId="{7D3CC297-14B8-48B1-9284-AC7CA38DCF03}" srcId="{E74BD823-79B1-4C2E-9B11-3BC986C62B90}" destId="{9BF6DDCB-72CA-4242-8525-E2B273351E99}" srcOrd="1" destOrd="0" parTransId="{DFCFF742-1C0A-4551-B8F0-637BEE90AD11}" sibTransId="{1840198A-2C8A-4C6F-AFB1-734E3E33BE55}"/>
    <dgm:cxn modelId="{3599B922-1B06-4CFA-86D3-220C98CCF740}" type="presOf" srcId="{A9D570BF-E8FA-4616-AA17-08F406F9E82E}" destId="{09611986-A15E-44D6-A975-9EA2A365B9CA}" srcOrd="0" destOrd="0" presId="urn:microsoft.com/office/officeart/2005/8/layout/bProcess3"/>
    <dgm:cxn modelId="{1F5186F1-0A58-4AA7-B03C-F1987D35364A}" type="presOf" srcId="{BB3D88FA-39E0-4B51-855E-2A4860E98369}" destId="{03EF7D86-BA0F-4238-8C51-6F89370248AD}" srcOrd="1" destOrd="0" presId="urn:microsoft.com/office/officeart/2005/8/layout/bProcess3"/>
    <dgm:cxn modelId="{35B06DB8-2C14-47B6-AD53-E96064FAA2CE}" type="presOf" srcId="{51159EA7-FBFA-454E-AE2B-C3DA2F3EC766}" destId="{19B4E9AB-004A-46D1-BE2D-167794CCDEB3}" srcOrd="0" destOrd="0" presId="urn:microsoft.com/office/officeart/2005/8/layout/bProcess3"/>
    <dgm:cxn modelId="{569AB166-BD3E-48C0-BDCA-DD362CE3A72D}" type="presOf" srcId="{A30BCAAB-4DCB-4F36-9FDF-9AE349713DB7}" destId="{C2691540-7540-4368-869A-6D1B3884F2CB}" srcOrd="0" destOrd="0" presId="urn:microsoft.com/office/officeart/2005/8/layout/bProcess3"/>
    <dgm:cxn modelId="{6AEB58FE-9272-43E7-931D-60B036160252}" srcId="{E74BD823-79B1-4C2E-9B11-3BC986C62B90}" destId="{CAECF3AE-B0BB-4A61-8982-5DDC8F4F2880}" srcOrd="3" destOrd="0" parTransId="{F0D0D35F-4146-482E-9F8C-64279EE3751E}" sibTransId="{1EEB7585-DDA7-4FAD-958C-BC34CA355179}"/>
    <dgm:cxn modelId="{44AF2F91-81F9-4E88-B6B0-C0A21E3FD097}" srcId="{E74BD823-79B1-4C2E-9B11-3BC986C62B90}" destId="{C7C43D36-1567-471F-B6F1-7F065E838EEE}" srcOrd="8" destOrd="0" parTransId="{5E8F9015-7ECF-444B-82E5-0943FA0EC4A7}" sibTransId="{FE2C7034-A7CC-45E4-BE0F-F925A1425A54}"/>
    <dgm:cxn modelId="{735543EE-AD76-486C-B6EF-1F9D4ED614A3}" type="presOf" srcId="{2927A616-35DA-44E1-908F-0E31D03B5656}" destId="{C312BD56-FF81-4DAD-8601-27632E133553}" srcOrd="0" destOrd="0" presId="urn:microsoft.com/office/officeart/2005/8/layout/bProcess3"/>
    <dgm:cxn modelId="{B0A1372B-5B72-442D-88F5-015C764C7206}" type="presOf" srcId="{1840198A-2C8A-4C6F-AFB1-734E3E33BE55}" destId="{D61BD9EE-F4F0-4E38-9BDB-5C66C424760A}" srcOrd="0" destOrd="0" presId="urn:microsoft.com/office/officeart/2005/8/layout/bProcess3"/>
    <dgm:cxn modelId="{89C12739-BA6A-4DA9-BBB8-0DF91C55CD04}" type="presOf" srcId="{E2D4D667-08C1-4227-9BCD-043F6C098A2A}" destId="{E865BDBF-2001-419C-93B1-82FB174B6D4D}" srcOrd="0" destOrd="0" presId="urn:microsoft.com/office/officeart/2005/8/layout/bProcess3"/>
    <dgm:cxn modelId="{4B6D0191-66BC-44D6-850E-FA0E56E16594}" type="presOf" srcId="{F4C72D98-D566-4F04-8273-7A36DA857B71}" destId="{BA75E664-1CE6-4D79-A1AA-94CE09963ACB}" srcOrd="0" destOrd="0" presId="urn:microsoft.com/office/officeart/2005/8/layout/bProcess3"/>
    <dgm:cxn modelId="{E918A321-6F2F-4E4C-BA27-F6CC014930DF}" type="presOf" srcId="{46E9A7BE-5723-4B02-A85D-626F826D26AD}" destId="{F36CBBFA-A802-49A6-9C75-9FDE536B2EEC}" srcOrd="1" destOrd="0" presId="urn:microsoft.com/office/officeart/2005/8/layout/bProcess3"/>
    <dgm:cxn modelId="{96F658EC-1625-4033-B7AA-24631213FB36}" type="presOf" srcId="{62CDE28E-32B4-4FA9-96DD-229433D65828}" destId="{8E31EBEB-923C-4327-9BA5-5FD8F410B54D}" srcOrd="0" destOrd="0" presId="urn:microsoft.com/office/officeart/2005/8/layout/bProcess3"/>
    <dgm:cxn modelId="{4F062E43-42DC-4A0E-B94C-1788ACB12B62}" srcId="{E74BD823-79B1-4C2E-9B11-3BC986C62B90}" destId="{7EA562C7-6662-4B96-AED1-AB20A7BF5439}" srcOrd="4" destOrd="0" parTransId="{065B4DE0-D449-44C8-9806-AB03F1BFAA0F}" sibTransId="{51159EA7-FBFA-454E-AE2B-C3DA2F3EC766}"/>
    <dgm:cxn modelId="{437C757E-A77D-4038-88E6-7E22CA52A03B}" type="presOf" srcId="{6CB9B5DC-B84B-4487-8337-993C25170A29}" destId="{21A06C4B-CAFE-40C7-8330-4695B9AE546B}" srcOrd="0" destOrd="0" presId="urn:microsoft.com/office/officeart/2005/8/layout/bProcess3"/>
    <dgm:cxn modelId="{517CAA59-9930-47CC-8225-0071C668D82F}" srcId="{E74BD823-79B1-4C2E-9B11-3BC986C62B90}" destId="{E2D4D667-08C1-4227-9BCD-043F6C098A2A}" srcOrd="2" destOrd="0" parTransId="{2EA3D739-B8D1-4A97-80F6-167E745BED69}" sibTransId="{A9D570BF-E8FA-4616-AA17-08F406F9E82E}"/>
    <dgm:cxn modelId="{B9127EAE-D7CE-4B5A-B98E-446518D5DF67}" srcId="{E74BD823-79B1-4C2E-9B11-3BC986C62B90}" destId="{A30BCAAB-4DCB-4F36-9FDF-9AE349713DB7}" srcOrd="5" destOrd="0" parTransId="{85228D86-F3D7-4F01-BCAA-1D44A3C62908}" sibTransId="{6CB9B5DC-B84B-4487-8337-993C25170A29}"/>
    <dgm:cxn modelId="{D507402B-63C4-4ED0-8A7F-96193FE8EFFB}" type="presOf" srcId="{6CB9B5DC-B84B-4487-8337-993C25170A29}" destId="{3013F046-9B56-4524-B98D-2E4EEC11BEE7}" srcOrd="1" destOrd="0" presId="urn:microsoft.com/office/officeart/2005/8/layout/bProcess3"/>
    <dgm:cxn modelId="{9F6CF2C0-62D8-4509-9B6A-C72808ECBFB7}" type="presOf" srcId="{1840198A-2C8A-4C6F-AFB1-734E3E33BE55}" destId="{A599CF0A-F7C6-4103-911E-1A74431587DB}" srcOrd="1" destOrd="0" presId="urn:microsoft.com/office/officeart/2005/8/layout/bProcess3"/>
    <dgm:cxn modelId="{10841F17-2754-45B2-BEF9-A9C14FE69FB2}" srcId="{E74BD823-79B1-4C2E-9B11-3BC986C62B90}" destId="{999EF412-E0B4-4105-B5B3-87AF8A426069}" srcOrd="0" destOrd="0" parTransId="{A2F013F5-035D-4176-A85D-150EFE954A1D}" sibTransId="{46E9A7BE-5723-4B02-A85D-626F826D26AD}"/>
    <dgm:cxn modelId="{AAFD7A5F-76C2-4126-A5AD-6E499BBE0E9B}" type="presOf" srcId="{1EEB7585-DDA7-4FAD-958C-BC34CA355179}" destId="{658CB273-4E90-4619-97B4-DF7353AFFE91}" srcOrd="1" destOrd="0" presId="urn:microsoft.com/office/officeart/2005/8/layout/bProcess3"/>
    <dgm:cxn modelId="{566EF409-3C00-4DB1-8C0E-BF38BECB6C87}" type="presOf" srcId="{E74BD823-79B1-4C2E-9B11-3BC986C62B90}" destId="{CD4F8BBA-AFD2-4966-9AEF-B126FBF05F43}" srcOrd="0" destOrd="0" presId="urn:microsoft.com/office/officeart/2005/8/layout/bProcess3"/>
    <dgm:cxn modelId="{E00EED79-36D2-46F9-828E-580A84F83EC4}" type="presOf" srcId="{A9D570BF-E8FA-4616-AA17-08F406F9E82E}" destId="{2CFB8247-507F-47BB-95CB-769950A63D92}" srcOrd="1" destOrd="0" presId="urn:microsoft.com/office/officeart/2005/8/layout/bProcess3"/>
    <dgm:cxn modelId="{0958A610-B0F8-46DC-BA73-3C9FD931A314}" type="presOf" srcId="{9BF6DDCB-72CA-4242-8525-E2B273351E99}" destId="{2452A93C-AA10-4BDF-B72B-30228440ACF7}" srcOrd="0" destOrd="0" presId="urn:microsoft.com/office/officeart/2005/8/layout/bProcess3"/>
    <dgm:cxn modelId="{BED0AC78-645A-4F9D-A488-6978B09CF943}" type="presOf" srcId="{C7C43D36-1567-471F-B6F1-7F065E838EEE}" destId="{21B714D0-3A10-4AA7-A780-C148864FA9E7}" srcOrd="0" destOrd="0" presId="urn:microsoft.com/office/officeart/2005/8/layout/bProcess3"/>
    <dgm:cxn modelId="{909FDAFA-7933-4CB6-B9BC-4546A3F5AAFD}" type="presOf" srcId="{51159EA7-FBFA-454E-AE2B-C3DA2F3EC766}" destId="{4ADCAF7F-B1BB-424A-AE4D-5AD2B702D44C}" srcOrd="1" destOrd="0" presId="urn:microsoft.com/office/officeart/2005/8/layout/bProcess3"/>
    <dgm:cxn modelId="{3A58B363-0869-4DAB-BD35-7F376C35CA01}" srcId="{E74BD823-79B1-4C2E-9B11-3BC986C62B90}" destId="{62CDE28E-32B4-4FA9-96DD-229433D65828}" srcOrd="7" destOrd="0" parTransId="{A8DEACEA-402F-4DE1-9BC6-AED9C5117B37}" sibTransId="{2927A616-35DA-44E1-908F-0E31D03B5656}"/>
    <dgm:cxn modelId="{E64E11F3-9004-4870-93EE-26A5DD86892D}" type="presOf" srcId="{2927A616-35DA-44E1-908F-0E31D03B5656}" destId="{8A204658-8829-4546-8A61-BC05A5BCFF8A}" srcOrd="1" destOrd="0" presId="urn:microsoft.com/office/officeart/2005/8/layout/bProcess3"/>
    <dgm:cxn modelId="{ADA58BB1-0D76-4A62-901D-512A61F417CC}" type="presOf" srcId="{999EF412-E0B4-4105-B5B3-87AF8A426069}" destId="{284453A0-BEF4-40F8-8148-BC2FFAC9B3EA}" srcOrd="0" destOrd="0" presId="urn:microsoft.com/office/officeart/2005/8/layout/bProcess3"/>
    <dgm:cxn modelId="{734B5B77-8D30-4210-82A7-852C19901F61}" type="presParOf" srcId="{CD4F8BBA-AFD2-4966-9AEF-B126FBF05F43}" destId="{284453A0-BEF4-40F8-8148-BC2FFAC9B3EA}" srcOrd="0" destOrd="0" presId="urn:microsoft.com/office/officeart/2005/8/layout/bProcess3"/>
    <dgm:cxn modelId="{F9EA5005-8BF9-4A0D-AA34-395D538FC5E6}" type="presParOf" srcId="{CD4F8BBA-AFD2-4966-9AEF-B126FBF05F43}" destId="{A130E303-853A-49D8-96C2-DF51086A796B}" srcOrd="1" destOrd="0" presId="urn:microsoft.com/office/officeart/2005/8/layout/bProcess3"/>
    <dgm:cxn modelId="{3B82234C-269F-4945-B101-6903161123C9}" type="presParOf" srcId="{A130E303-853A-49D8-96C2-DF51086A796B}" destId="{F36CBBFA-A802-49A6-9C75-9FDE536B2EEC}" srcOrd="0" destOrd="0" presId="urn:microsoft.com/office/officeart/2005/8/layout/bProcess3"/>
    <dgm:cxn modelId="{D1951C5E-D969-4099-A5DF-4DF31E30285F}" type="presParOf" srcId="{CD4F8BBA-AFD2-4966-9AEF-B126FBF05F43}" destId="{2452A93C-AA10-4BDF-B72B-30228440ACF7}" srcOrd="2" destOrd="0" presId="urn:microsoft.com/office/officeart/2005/8/layout/bProcess3"/>
    <dgm:cxn modelId="{131ADC83-7E67-4801-82B1-E8F8BB8837F5}" type="presParOf" srcId="{CD4F8BBA-AFD2-4966-9AEF-B126FBF05F43}" destId="{D61BD9EE-F4F0-4E38-9BDB-5C66C424760A}" srcOrd="3" destOrd="0" presId="urn:microsoft.com/office/officeart/2005/8/layout/bProcess3"/>
    <dgm:cxn modelId="{243742E6-5760-480B-8A91-8922BA87850B}" type="presParOf" srcId="{D61BD9EE-F4F0-4E38-9BDB-5C66C424760A}" destId="{A599CF0A-F7C6-4103-911E-1A74431587DB}" srcOrd="0" destOrd="0" presId="urn:microsoft.com/office/officeart/2005/8/layout/bProcess3"/>
    <dgm:cxn modelId="{32044CDA-169D-412A-A935-427EE8F970AF}" type="presParOf" srcId="{CD4F8BBA-AFD2-4966-9AEF-B126FBF05F43}" destId="{E865BDBF-2001-419C-93B1-82FB174B6D4D}" srcOrd="4" destOrd="0" presId="urn:microsoft.com/office/officeart/2005/8/layout/bProcess3"/>
    <dgm:cxn modelId="{8B2233C2-E3BC-4491-8992-14411389F060}" type="presParOf" srcId="{CD4F8BBA-AFD2-4966-9AEF-B126FBF05F43}" destId="{09611986-A15E-44D6-A975-9EA2A365B9CA}" srcOrd="5" destOrd="0" presId="urn:microsoft.com/office/officeart/2005/8/layout/bProcess3"/>
    <dgm:cxn modelId="{9D979847-A9D0-43A9-A997-A786317FC1B0}" type="presParOf" srcId="{09611986-A15E-44D6-A975-9EA2A365B9CA}" destId="{2CFB8247-507F-47BB-95CB-769950A63D92}" srcOrd="0" destOrd="0" presId="urn:microsoft.com/office/officeart/2005/8/layout/bProcess3"/>
    <dgm:cxn modelId="{DBA781C3-8D3E-4833-8056-40B7671011C2}" type="presParOf" srcId="{CD4F8BBA-AFD2-4966-9AEF-B126FBF05F43}" destId="{D69291BA-36FA-4DDF-B3B5-411030E219D5}" srcOrd="6" destOrd="0" presId="urn:microsoft.com/office/officeart/2005/8/layout/bProcess3"/>
    <dgm:cxn modelId="{89900F45-AD2E-44BB-BBD1-FEA72A5937CF}" type="presParOf" srcId="{CD4F8BBA-AFD2-4966-9AEF-B126FBF05F43}" destId="{C39BEE70-8B8D-4BC8-8EA3-33CDC3AA660D}" srcOrd="7" destOrd="0" presId="urn:microsoft.com/office/officeart/2005/8/layout/bProcess3"/>
    <dgm:cxn modelId="{8531B405-21EE-4E12-845C-CDEB17F03096}" type="presParOf" srcId="{C39BEE70-8B8D-4BC8-8EA3-33CDC3AA660D}" destId="{658CB273-4E90-4619-97B4-DF7353AFFE91}" srcOrd="0" destOrd="0" presId="urn:microsoft.com/office/officeart/2005/8/layout/bProcess3"/>
    <dgm:cxn modelId="{86A77C5D-B311-4399-949E-940A0F463865}" type="presParOf" srcId="{CD4F8BBA-AFD2-4966-9AEF-B126FBF05F43}" destId="{B1AEAEB2-AC27-43CF-8669-6417D071362D}" srcOrd="8" destOrd="0" presId="urn:microsoft.com/office/officeart/2005/8/layout/bProcess3"/>
    <dgm:cxn modelId="{6273AB7F-09D0-4A7A-AE4D-D2AA22F3A566}" type="presParOf" srcId="{CD4F8BBA-AFD2-4966-9AEF-B126FBF05F43}" destId="{19B4E9AB-004A-46D1-BE2D-167794CCDEB3}" srcOrd="9" destOrd="0" presId="urn:microsoft.com/office/officeart/2005/8/layout/bProcess3"/>
    <dgm:cxn modelId="{C3683825-6B1B-4DAD-8F20-EB3E0E191456}" type="presParOf" srcId="{19B4E9AB-004A-46D1-BE2D-167794CCDEB3}" destId="{4ADCAF7F-B1BB-424A-AE4D-5AD2B702D44C}" srcOrd="0" destOrd="0" presId="urn:microsoft.com/office/officeart/2005/8/layout/bProcess3"/>
    <dgm:cxn modelId="{CAD27237-EB73-4AF1-A711-4C92D1C192DE}" type="presParOf" srcId="{CD4F8BBA-AFD2-4966-9AEF-B126FBF05F43}" destId="{C2691540-7540-4368-869A-6D1B3884F2CB}" srcOrd="10" destOrd="0" presId="urn:microsoft.com/office/officeart/2005/8/layout/bProcess3"/>
    <dgm:cxn modelId="{5D08B11D-850D-43BF-AF77-F9E46868C568}" type="presParOf" srcId="{CD4F8BBA-AFD2-4966-9AEF-B126FBF05F43}" destId="{21A06C4B-CAFE-40C7-8330-4695B9AE546B}" srcOrd="11" destOrd="0" presId="urn:microsoft.com/office/officeart/2005/8/layout/bProcess3"/>
    <dgm:cxn modelId="{501BE9D1-3F15-4902-B51B-3C2E2CB482D8}" type="presParOf" srcId="{21A06C4B-CAFE-40C7-8330-4695B9AE546B}" destId="{3013F046-9B56-4524-B98D-2E4EEC11BEE7}" srcOrd="0" destOrd="0" presId="urn:microsoft.com/office/officeart/2005/8/layout/bProcess3"/>
    <dgm:cxn modelId="{98B63BEE-0214-48F0-B6E6-C62CADB0D68F}" type="presParOf" srcId="{CD4F8BBA-AFD2-4966-9AEF-B126FBF05F43}" destId="{BA75E664-1CE6-4D79-A1AA-94CE09963ACB}" srcOrd="12" destOrd="0" presId="urn:microsoft.com/office/officeart/2005/8/layout/bProcess3"/>
    <dgm:cxn modelId="{6686685E-7D47-404C-AA39-6A70B49DAAAB}" type="presParOf" srcId="{CD4F8BBA-AFD2-4966-9AEF-B126FBF05F43}" destId="{3AD6CB3C-416A-4F27-A8FC-4FEDBE12341A}" srcOrd="13" destOrd="0" presId="urn:microsoft.com/office/officeart/2005/8/layout/bProcess3"/>
    <dgm:cxn modelId="{ED680AD4-1EE1-49B2-94EC-4548E940B32E}" type="presParOf" srcId="{3AD6CB3C-416A-4F27-A8FC-4FEDBE12341A}" destId="{03EF7D86-BA0F-4238-8C51-6F89370248AD}" srcOrd="0" destOrd="0" presId="urn:microsoft.com/office/officeart/2005/8/layout/bProcess3"/>
    <dgm:cxn modelId="{B5F5FAF2-7987-4CE9-8CB3-B3FC439E842C}" type="presParOf" srcId="{CD4F8BBA-AFD2-4966-9AEF-B126FBF05F43}" destId="{8E31EBEB-923C-4327-9BA5-5FD8F410B54D}" srcOrd="14" destOrd="0" presId="urn:microsoft.com/office/officeart/2005/8/layout/bProcess3"/>
    <dgm:cxn modelId="{2A50DB6A-6619-4CE3-A63B-324BD9C9366B}" type="presParOf" srcId="{CD4F8BBA-AFD2-4966-9AEF-B126FBF05F43}" destId="{C312BD56-FF81-4DAD-8601-27632E133553}" srcOrd="15" destOrd="0" presId="urn:microsoft.com/office/officeart/2005/8/layout/bProcess3"/>
    <dgm:cxn modelId="{5702FA94-5C48-4618-8542-0E73E546C10B}" type="presParOf" srcId="{C312BD56-FF81-4DAD-8601-27632E133553}" destId="{8A204658-8829-4546-8A61-BC05A5BCFF8A}" srcOrd="0" destOrd="0" presId="urn:microsoft.com/office/officeart/2005/8/layout/bProcess3"/>
    <dgm:cxn modelId="{B7F6F876-D1ED-495E-B290-205E444DFD55}" type="presParOf" srcId="{CD4F8BBA-AFD2-4966-9AEF-B126FBF05F43}" destId="{21B714D0-3A10-4AA7-A780-C148864FA9E7}" srcOrd="16" destOrd="0" presId="urn:microsoft.com/office/officeart/2005/8/layout/bProcess3"/>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32888F6-7149-45E7-AAF9-7716A479413B}"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08385243-14A4-4E0A-9CA4-A36D8F4F529F}">
      <dgm:prSet phldrT="[Text]" custT="1"/>
      <dgm:spPr>
        <a:xfrm>
          <a:off x="3669" y="195199"/>
          <a:ext cx="963591" cy="495425"/>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lgn="ctr"/>
          <a:r>
            <a:rPr lang="en-US" sz="10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Đơn hàng được phân loại quần áo tự động.</a:t>
          </a:r>
        </a:p>
      </dgm:t>
    </dgm:pt>
    <dgm:pt modelId="{5B8B6902-8174-4DEE-8FB4-8D21AB3B3E74}" type="parTrans" cxnId="{0BF2C07E-5A44-4C47-A3AB-4DCBEF2AAB59}">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44711014-2CFC-45B4-964D-86CEF23231F4}" type="sibTrans" cxnId="{0BF2C07E-5A44-4C47-A3AB-4DCBEF2AAB59}">
      <dgm:prSet custT="1"/>
      <dgm:spPr>
        <a:xfrm>
          <a:off x="965460" y="397192"/>
          <a:ext cx="545890" cy="91440"/>
        </a:xfrm>
        <a:custGeom>
          <a:avLst/>
          <a:gdLst/>
          <a:ahLst/>
          <a:cxnLst/>
          <a:rect l="0" t="0" r="0" b="0"/>
          <a:pathLst>
            <a:path>
              <a:moveTo>
                <a:pt x="0" y="45720"/>
              </a:moveTo>
              <a:lnTo>
                <a:pt x="545890" y="45720"/>
              </a:lnTo>
            </a:path>
          </a:pathLst>
        </a:custGeom>
        <a:noFill/>
        <a:ln w="6350" cap="flat" cmpd="sng" algn="ctr">
          <a:solidFill>
            <a:sysClr val="windowText" lastClr="000000">
              <a:hueOff val="0"/>
              <a:satOff val="0"/>
              <a:lumOff val="0"/>
              <a:alphaOff val="0"/>
            </a:sysClr>
          </a:solidFill>
          <a:prstDash val="solid"/>
          <a:miter lim="800000"/>
          <a:tailEnd type="arrow"/>
        </a:ln>
        <a:effectLst/>
      </dgm:spPr>
      <dgm:t>
        <a:bodyPr/>
        <a:lstStyle/>
        <a:p>
          <a:pPr algn="ctr"/>
          <a:endParaRPr lang="en-US" sz="10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5D1D8052-E2F5-4214-8C9E-FE6DB60BBDA4}">
      <dgm:prSet phldrT="[Text]" custT="1"/>
      <dgm:spPr>
        <a:xfrm>
          <a:off x="1543750" y="195199"/>
          <a:ext cx="963591" cy="495425"/>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lgn="ctr"/>
          <a:r>
            <a:rPr lang="en-US" sz="10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Phân đơn hàng vào hàng đợi xử lí có thứ tự</a:t>
          </a:r>
        </a:p>
      </dgm:t>
    </dgm:pt>
    <dgm:pt modelId="{6ACFB915-BC55-4738-BCC9-A7ABEDC49E35}" type="parTrans" cxnId="{2138E347-77B3-4AAE-B9AB-15DA9605CF10}">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F50DE5B1-E012-4DF7-AADD-35EF59ED14F2}" type="sibTrans" cxnId="{2138E347-77B3-4AAE-B9AB-15DA9605CF10}">
      <dgm:prSet custT="1"/>
      <dgm:spPr>
        <a:xfrm>
          <a:off x="2505542" y="397192"/>
          <a:ext cx="545890" cy="91440"/>
        </a:xfrm>
        <a:custGeom>
          <a:avLst/>
          <a:gdLst/>
          <a:ahLst/>
          <a:cxnLst/>
          <a:rect l="0" t="0" r="0" b="0"/>
          <a:pathLst>
            <a:path>
              <a:moveTo>
                <a:pt x="0" y="45720"/>
              </a:moveTo>
              <a:lnTo>
                <a:pt x="545890" y="45720"/>
              </a:lnTo>
            </a:path>
          </a:pathLst>
        </a:custGeom>
        <a:noFill/>
        <a:ln w="6350" cap="flat" cmpd="sng" algn="ctr">
          <a:solidFill>
            <a:sysClr val="windowText" lastClr="000000">
              <a:hueOff val="0"/>
              <a:satOff val="0"/>
              <a:lumOff val="0"/>
              <a:alphaOff val="0"/>
            </a:sysClr>
          </a:solidFill>
          <a:prstDash val="solid"/>
          <a:miter lim="800000"/>
          <a:tailEnd type="arrow"/>
        </a:ln>
        <a:effectLst/>
      </dgm:spPr>
      <dgm:t>
        <a:bodyPr/>
        <a:lstStyle/>
        <a:p>
          <a:pPr algn="ctr"/>
          <a:endParaRPr lang="en-US" sz="10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EBAE5846-7C01-4FC2-9A7A-F209C7621FEB}">
      <dgm:prSet phldrT="[Text]" custT="1"/>
      <dgm:spPr>
        <a:xfrm>
          <a:off x="3083832" y="195199"/>
          <a:ext cx="963591" cy="495425"/>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lgn="ctr"/>
          <a:r>
            <a:rPr lang="en-US" sz="10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Xử lí đơn hàng</a:t>
          </a:r>
        </a:p>
      </dgm:t>
    </dgm:pt>
    <dgm:pt modelId="{ACF557FB-63C2-4515-9160-DBEC40BA3DA8}" type="parTrans" cxnId="{A2F1DA92-E6BE-454B-839B-8EF6534129A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A8EF8327-AF8D-4526-871D-8449CF057583}" type="sibTrans" cxnId="{A2F1DA92-E6BE-454B-839B-8EF6534129AA}">
      <dgm:prSet custT="1"/>
      <dgm:spPr>
        <a:xfrm>
          <a:off x="4045624" y="397192"/>
          <a:ext cx="545890" cy="91440"/>
        </a:xfrm>
        <a:custGeom>
          <a:avLst/>
          <a:gdLst/>
          <a:ahLst/>
          <a:cxnLst/>
          <a:rect l="0" t="0" r="0" b="0"/>
          <a:pathLst>
            <a:path>
              <a:moveTo>
                <a:pt x="0" y="45720"/>
              </a:moveTo>
              <a:lnTo>
                <a:pt x="545890" y="45720"/>
              </a:lnTo>
            </a:path>
          </a:pathLst>
        </a:custGeom>
        <a:noFill/>
        <a:ln w="6350" cap="flat" cmpd="sng" algn="ctr">
          <a:solidFill>
            <a:sysClr val="windowText" lastClr="000000">
              <a:hueOff val="0"/>
              <a:satOff val="0"/>
              <a:lumOff val="0"/>
              <a:alphaOff val="0"/>
            </a:sysClr>
          </a:solidFill>
          <a:prstDash val="solid"/>
          <a:miter lim="800000"/>
          <a:tailEnd type="arrow"/>
        </a:ln>
        <a:effectLst/>
      </dgm:spPr>
      <dgm:t>
        <a:bodyPr/>
        <a:lstStyle/>
        <a:p>
          <a:pPr algn="ctr"/>
          <a:endParaRPr lang="en-US" sz="10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02BD35B4-3129-46AD-A1C9-C035805AB462}">
      <dgm:prSet phldrT="[Text]" custT="1"/>
      <dgm:spPr>
        <a:xfrm>
          <a:off x="4623914" y="195199"/>
          <a:ext cx="963591" cy="495425"/>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lgn="ctr"/>
          <a:r>
            <a:rPr lang="en-US" sz="10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Thông báo hoàn tất</a:t>
          </a:r>
        </a:p>
      </dgm:t>
    </dgm:pt>
    <dgm:pt modelId="{FDF5F0D8-1641-4382-B726-1544246DB7CE}" type="parTrans" cxnId="{A8A76001-1B71-4251-9BCD-650CF21F2D9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0E97E6A0-5F6E-4A31-88E3-09A63E47C423}" type="sibTrans" cxnId="{A8A76001-1B71-4251-9BCD-650CF21F2D9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C6B632D1-CF17-4027-B5B1-B19008C80797}" type="pres">
      <dgm:prSet presAssocID="{332888F6-7149-45E7-AAF9-7716A479413B}" presName="Name0" presStyleCnt="0">
        <dgm:presLayoutVars>
          <dgm:dir/>
          <dgm:resizeHandles val="exact"/>
        </dgm:presLayoutVars>
      </dgm:prSet>
      <dgm:spPr/>
      <dgm:t>
        <a:bodyPr/>
        <a:lstStyle/>
        <a:p>
          <a:endParaRPr lang="en-US"/>
        </a:p>
      </dgm:t>
    </dgm:pt>
    <dgm:pt modelId="{BEB1513F-5B68-40F1-992F-BCD502A3CA76}" type="pres">
      <dgm:prSet presAssocID="{08385243-14A4-4E0A-9CA4-A36D8F4F529F}" presName="node" presStyleLbl="node1" presStyleIdx="0" presStyleCnt="4" custScaleX="38444" custScaleY="32943">
        <dgm:presLayoutVars>
          <dgm:bulletEnabled val="1"/>
        </dgm:presLayoutVars>
      </dgm:prSet>
      <dgm:spPr/>
      <dgm:t>
        <a:bodyPr/>
        <a:lstStyle/>
        <a:p>
          <a:endParaRPr lang="en-US"/>
        </a:p>
      </dgm:t>
    </dgm:pt>
    <dgm:pt modelId="{B59C586A-1C62-4BDA-B877-5C9B3AC67D7D}" type="pres">
      <dgm:prSet presAssocID="{44711014-2CFC-45B4-964D-86CEF23231F4}" presName="sibTrans" presStyleLbl="sibTrans1D1" presStyleIdx="0" presStyleCnt="3"/>
      <dgm:spPr/>
      <dgm:t>
        <a:bodyPr/>
        <a:lstStyle/>
        <a:p>
          <a:endParaRPr lang="en-US"/>
        </a:p>
      </dgm:t>
    </dgm:pt>
    <dgm:pt modelId="{6D874746-2A3C-4994-B66C-29902BA4BF19}" type="pres">
      <dgm:prSet presAssocID="{44711014-2CFC-45B4-964D-86CEF23231F4}" presName="connectorText" presStyleLbl="sibTrans1D1" presStyleIdx="0" presStyleCnt="3"/>
      <dgm:spPr/>
      <dgm:t>
        <a:bodyPr/>
        <a:lstStyle/>
        <a:p>
          <a:endParaRPr lang="en-US"/>
        </a:p>
      </dgm:t>
    </dgm:pt>
    <dgm:pt modelId="{5B10E306-0B50-4A86-BCCA-4F7EAEF8B580}" type="pres">
      <dgm:prSet presAssocID="{5D1D8052-E2F5-4214-8C9E-FE6DB60BBDA4}" presName="node" presStyleLbl="node1" presStyleIdx="1" presStyleCnt="4" custScaleX="38444" custScaleY="32943">
        <dgm:presLayoutVars>
          <dgm:bulletEnabled val="1"/>
        </dgm:presLayoutVars>
      </dgm:prSet>
      <dgm:spPr/>
      <dgm:t>
        <a:bodyPr/>
        <a:lstStyle/>
        <a:p>
          <a:endParaRPr lang="en-US"/>
        </a:p>
      </dgm:t>
    </dgm:pt>
    <dgm:pt modelId="{FB145294-D0B0-4FEC-8180-EBA24EB48DD6}" type="pres">
      <dgm:prSet presAssocID="{F50DE5B1-E012-4DF7-AADD-35EF59ED14F2}" presName="sibTrans" presStyleLbl="sibTrans1D1" presStyleIdx="1" presStyleCnt="3"/>
      <dgm:spPr/>
      <dgm:t>
        <a:bodyPr/>
        <a:lstStyle/>
        <a:p>
          <a:endParaRPr lang="en-US"/>
        </a:p>
      </dgm:t>
    </dgm:pt>
    <dgm:pt modelId="{7EAA2A8E-1D90-4473-8521-D80737C7D751}" type="pres">
      <dgm:prSet presAssocID="{F50DE5B1-E012-4DF7-AADD-35EF59ED14F2}" presName="connectorText" presStyleLbl="sibTrans1D1" presStyleIdx="1" presStyleCnt="3"/>
      <dgm:spPr/>
      <dgm:t>
        <a:bodyPr/>
        <a:lstStyle/>
        <a:p>
          <a:endParaRPr lang="en-US"/>
        </a:p>
      </dgm:t>
    </dgm:pt>
    <dgm:pt modelId="{73ACBD59-B477-4817-9A1E-EA1BE0F6CF05}" type="pres">
      <dgm:prSet presAssocID="{EBAE5846-7C01-4FC2-9A7A-F209C7621FEB}" presName="node" presStyleLbl="node1" presStyleIdx="2" presStyleCnt="4" custScaleX="38444" custScaleY="32943">
        <dgm:presLayoutVars>
          <dgm:bulletEnabled val="1"/>
        </dgm:presLayoutVars>
      </dgm:prSet>
      <dgm:spPr/>
      <dgm:t>
        <a:bodyPr/>
        <a:lstStyle/>
        <a:p>
          <a:endParaRPr lang="en-US"/>
        </a:p>
      </dgm:t>
    </dgm:pt>
    <dgm:pt modelId="{1B3EBE94-9E37-42B5-83D8-8E2952428819}" type="pres">
      <dgm:prSet presAssocID="{A8EF8327-AF8D-4526-871D-8449CF057583}" presName="sibTrans" presStyleLbl="sibTrans1D1" presStyleIdx="2" presStyleCnt="3"/>
      <dgm:spPr/>
      <dgm:t>
        <a:bodyPr/>
        <a:lstStyle/>
        <a:p>
          <a:endParaRPr lang="en-US"/>
        </a:p>
      </dgm:t>
    </dgm:pt>
    <dgm:pt modelId="{73E4138B-A325-4F0B-8E97-359A43F6F986}" type="pres">
      <dgm:prSet presAssocID="{A8EF8327-AF8D-4526-871D-8449CF057583}" presName="connectorText" presStyleLbl="sibTrans1D1" presStyleIdx="2" presStyleCnt="3"/>
      <dgm:spPr/>
      <dgm:t>
        <a:bodyPr/>
        <a:lstStyle/>
        <a:p>
          <a:endParaRPr lang="en-US"/>
        </a:p>
      </dgm:t>
    </dgm:pt>
    <dgm:pt modelId="{C5895CAD-6A02-48D6-9AD5-9BFA65782EE2}" type="pres">
      <dgm:prSet presAssocID="{02BD35B4-3129-46AD-A1C9-C035805AB462}" presName="node" presStyleLbl="node1" presStyleIdx="3" presStyleCnt="4" custScaleX="38444" custScaleY="32943">
        <dgm:presLayoutVars>
          <dgm:bulletEnabled val="1"/>
        </dgm:presLayoutVars>
      </dgm:prSet>
      <dgm:spPr/>
      <dgm:t>
        <a:bodyPr/>
        <a:lstStyle/>
        <a:p>
          <a:endParaRPr lang="en-US"/>
        </a:p>
      </dgm:t>
    </dgm:pt>
  </dgm:ptLst>
  <dgm:cxnLst>
    <dgm:cxn modelId="{80DFEF7F-5CB8-42C2-A645-1F6ABF893481}" type="presOf" srcId="{332888F6-7149-45E7-AAF9-7716A479413B}" destId="{C6B632D1-CF17-4027-B5B1-B19008C80797}" srcOrd="0" destOrd="0" presId="urn:microsoft.com/office/officeart/2005/8/layout/bProcess3"/>
    <dgm:cxn modelId="{7B993A2F-068D-483C-A8DF-531239D70DA0}" type="presOf" srcId="{02BD35B4-3129-46AD-A1C9-C035805AB462}" destId="{C5895CAD-6A02-48D6-9AD5-9BFA65782EE2}" srcOrd="0" destOrd="0" presId="urn:microsoft.com/office/officeart/2005/8/layout/bProcess3"/>
    <dgm:cxn modelId="{A8A76001-1B71-4251-9BCD-650CF21F2D9A}" srcId="{332888F6-7149-45E7-AAF9-7716A479413B}" destId="{02BD35B4-3129-46AD-A1C9-C035805AB462}" srcOrd="3" destOrd="0" parTransId="{FDF5F0D8-1641-4382-B726-1544246DB7CE}" sibTransId="{0E97E6A0-5F6E-4A31-88E3-09A63E47C423}"/>
    <dgm:cxn modelId="{521F06FA-1333-46C9-A804-D20683A6F7F4}" type="presOf" srcId="{44711014-2CFC-45B4-964D-86CEF23231F4}" destId="{6D874746-2A3C-4994-B66C-29902BA4BF19}" srcOrd="1" destOrd="0" presId="urn:microsoft.com/office/officeart/2005/8/layout/bProcess3"/>
    <dgm:cxn modelId="{9C6F3758-849C-4C06-9E4F-CA34901A4514}" type="presOf" srcId="{A8EF8327-AF8D-4526-871D-8449CF057583}" destId="{1B3EBE94-9E37-42B5-83D8-8E2952428819}" srcOrd="0" destOrd="0" presId="urn:microsoft.com/office/officeart/2005/8/layout/bProcess3"/>
    <dgm:cxn modelId="{89057E4A-C4A6-4598-B706-8A157E6F3493}" type="presOf" srcId="{08385243-14A4-4E0A-9CA4-A36D8F4F529F}" destId="{BEB1513F-5B68-40F1-992F-BCD502A3CA76}" srcOrd="0" destOrd="0" presId="urn:microsoft.com/office/officeart/2005/8/layout/bProcess3"/>
    <dgm:cxn modelId="{340C042F-A118-47BE-9ADC-A903762262AF}" type="presOf" srcId="{44711014-2CFC-45B4-964D-86CEF23231F4}" destId="{B59C586A-1C62-4BDA-B877-5C9B3AC67D7D}" srcOrd="0" destOrd="0" presId="urn:microsoft.com/office/officeart/2005/8/layout/bProcess3"/>
    <dgm:cxn modelId="{0BF2C07E-5A44-4C47-A3AB-4DCBEF2AAB59}" srcId="{332888F6-7149-45E7-AAF9-7716A479413B}" destId="{08385243-14A4-4E0A-9CA4-A36D8F4F529F}" srcOrd="0" destOrd="0" parTransId="{5B8B6902-8174-4DEE-8FB4-8D21AB3B3E74}" sibTransId="{44711014-2CFC-45B4-964D-86CEF23231F4}"/>
    <dgm:cxn modelId="{3443DF08-8D0E-4764-B82C-C8B1968D0526}" type="presOf" srcId="{5D1D8052-E2F5-4214-8C9E-FE6DB60BBDA4}" destId="{5B10E306-0B50-4A86-BCCA-4F7EAEF8B580}" srcOrd="0" destOrd="0" presId="urn:microsoft.com/office/officeart/2005/8/layout/bProcess3"/>
    <dgm:cxn modelId="{2138E347-77B3-4AAE-B9AB-15DA9605CF10}" srcId="{332888F6-7149-45E7-AAF9-7716A479413B}" destId="{5D1D8052-E2F5-4214-8C9E-FE6DB60BBDA4}" srcOrd="1" destOrd="0" parTransId="{6ACFB915-BC55-4738-BCC9-A7ABEDC49E35}" sibTransId="{F50DE5B1-E012-4DF7-AADD-35EF59ED14F2}"/>
    <dgm:cxn modelId="{11F201C2-A5BA-417A-9AC7-BAA1007B68BB}" type="presOf" srcId="{EBAE5846-7C01-4FC2-9A7A-F209C7621FEB}" destId="{73ACBD59-B477-4817-9A1E-EA1BE0F6CF05}" srcOrd="0" destOrd="0" presId="urn:microsoft.com/office/officeart/2005/8/layout/bProcess3"/>
    <dgm:cxn modelId="{E0E4DD90-1142-4A60-92C4-1F8924005376}" type="presOf" srcId="{F50DE5B1-E012-4DF7-AADD-35EF59ED14F2}" destId="{FB145294-D0B0-4FEC-8180-EBA24EB48DD6}" srcOrd="0" destOrd="0" presId="urn:microsoft.com/office/officeart/2005/8/layout/bProcess3"/>
    <dgm:cxn modelId="{7839B69D-F767-442A-BBC4-DB9A80AD8DCC}" type="presOf" srcId="{A8EF8327-AF8D-4526-871D-8449CF057583}" destId="{73E4138B-A325-4F0B-8E97-359A43F6F986}" srcOrd="1" destOrd="0" presId="urn:microsoft.com/office/officeart/2005/8/layout/bProcess3"/>
    <dgm:cxn modelId="{77C9FD77-945E-4B96-B173-3967D86A35E5}" type="presOf" srcId="{F50DE5B1-E012-4DF7-AADD-35EF59ED14F2}" destId="{7EAA2A8E-1D90-4473-8521-D80737C7D751}" srcOrd="1" destOrd="0" presId="urn:microsoft.com/office/officeart/2005/8/layout/bProcess3"/>
    <dgm:cxn modelId="{A2F1DA92-E6BE-454B-839B-8EF6534129AA}" srcId="{332888F6-7149-45E7-AAF9-7716A479413B}" destId="{EBAE5846-7C01-4FC2-9A7A-F209C7621FEB}" srcOrd="2" destOrd="0" parTransId="{ACF557FB-63C2-4515-9160-DBEC40BA3DA8}" sibTransId="{A8EF8327-AF8D-4526-871D-8449CF057583}"/>
    <dgm:cxn modelId="{A60633B9-64E7-4C72-8200-6ABF609E27AA}" type="presParOf" srcId="{C6B632D1-CF17-4027-B5B1-B19008C80797}" destId="{BEB1513F-5B68-40F1-992F-BCD502A3CA76}" srcOrd="0" destOrd="0" presId="urn:microsoft.com/office/officeart/2005/8/layout/bProcess3"/>
    <dgm:cxn modelId="{1220023A-C7F5-4893-B29A-F9219B970D82}" type="presParOf" srcId="{C6B632D1-CF17-4027-B5B1-B19008C80797}" destId="{B59C586A-1C62-4BDA-B877-5C9B3AC67D7D}" srcOrd="1" destOrd="0" presId="urn:microsoft.com/office/officeart/2005/8/layout/bProcess3"/>
    <dgm:cxn modelId="{978FFE40-2B49-4A83-8645-EC5629EB0710}" type="presParOf" srcId="{B59C586A-1C62-4BDA-B877-5C9B3AC67D7D}" destId="{6D874746-2A3C-4994-B66C-29902BA4BF19}" srcOrd="0" destOrd="0" presId="urn:microsoft.com/office/officeart/2005/8/layout/bProcess3"/>
    <dgm:cxn modelId="{80A1A6B5-EF44-410B-9FEC-C7B0448B1F92}" type="presParOf" srcId="{C6B632D1-CF17-4027-B5B1-B19008C80797}" destId="{5B10E306-0B50-4A86-BCCA-4F7EAEF8B580}" srcOrd="2" destOrd="0" presId="urn:microsoft.com/office/officeart/2005/8/layout/bProcess3"/>
    <dgm:cxn modelId="{1F305C83-096F-4AA3-893B-D24BF11BFACC}" type="presParOf" srcId="{C6B632D1-CF17-4027-B5B1-B19008C80797}" destId="{FB145294-D0B0-4FEC-8180-EBA24EB48DD6}" srcOrd="3" destOrd="0" presId="urn:microsoft.com/office/officeart/2005/8/layout/bProcess3"/>
    <dgm:cxn modelId="{FD0B7ED4-7B53-47FC-9766-5135488732D6}" type="presParOf" srcId="{FB145294-D0B0-4FEC-8180-EBA24EB48DD6}" destId="{7EAA2A8E-1D90-4473-8521-D80737C7D751}" srcOrd="0" destOrd="0" presId="urn:microsoft.com/office/officeart/2005/8/layout/bProcess3"/>
    <dgm:cxn modelId="{C9CDCC3E-B6EF-46DD-A00A-0D0DC0C119BE}" type="presParOf" srcId="{C6B632D1-CF17-4027-B5B1-B19008C80797}" destId="{73ACBD59-B477-4817-9A1E-EA1BE0F6CF05}" srcOrd="4" destOrd="0" presId="urn:microsoft.com/office/officeart/2005/8/layout/bProcess3"/>
    <dgm:cxn modelId="{87175722-03D2-4C94-B834-69C3C95BFA75}" type="presParOf" srcId="{C6B632D1-CF17-4027-B5B1-B19008C80797}" destId="{1B3EBE94-9E37-42B5-83D8-8E2952428819}" srcOrd="5" destOrd="0" presId="urn:microsoft.com/office/officeart/2005/8/layout/bProcess3"/>
    <dgm:cxn modelId="{CD679765-8073-4BB6-9A01-BF8EB2F18050}" type="presParOf" srcId="{1B3EBE94-9E37-42B5-83D8-8E2952428819}" destId="{73E4138B-A325-4F0B-8E97-359A43F6F986}" srcOrd="0" destOrd="0" presId="urn:microsoft.com/office/officeart/2005/8/layout/bProcess3"/>
    <dgm:cxn modelId="{191FFAA7-6924-4FAD-BBFC-8D51155DFC5D}" type="presParOf" srcId="{C6B632D1-CF17-4027-B5B1-B19008C80797}" destId="{C5895CAD-6A02-48D6-9AD5-9BFA65782EE2}" srcOrd="6" destOrd="0" presId="urn:microsoft.com/office/officeart/2005/8/layout/bProcess3"/>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32888F6-7149-45E7-AAF9-7716A479413B}"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08385243-14A4-4E0A-9CA4-A36D8F4F529F}">
      <dgm:prSet phldrT="[Text]" custT="1"/>
      <dgm:spPr/>
      <dgm:t>
        <a:bodyPr/>
        <a:lstStyle/>
        <a:p>
          <a:pPr algn="ctr"/>
          <a:r>
            <a:rPr lang="en-US" sz="1000">
              <a:latin typeface="Times New Roman" panose="02020603050405020304" pitchFamily="18" charset="0"/>
              <a:cs typeface="Times New Roman" panose="02020603050405020304" pitchFamily="18" charset="0"/>
            </a:rPr>
            <a:t>Chọn dịch vụ giặt mong muốn</a:t>
          </a:r>
        </a:p>
      </dgm:t>
    </dgm:pt>
    <dgm:pt modelId="{5B8B6902-8174-4DEE-8FB4-8D21AB3B3E74}" type="parTrans" cxnId="{0BF2C07E-5A44-4C47-A3AB-4DCBEF2AAB59}">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44711014-2CFC-45B4-964D-86CEF23231F4}" type="sibTrans" cxnId="{0BF2C07E-5A44-4C47-A3AB-4DCBEF2AAB59}">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5D1D8052-E2F5-4214-8C9E-FE6DB60BBDA4}">
      <dgm:prSet phldrT="[Text]" custT="1"/>
      <dgm:spPr/>
      <dgm:t>
        <a:bodyPr/>
        <a:lstStyle/>
        <a:p>
          <a:pPr algn="ctr"/>
          <a:r>
            <a:rPr lang="en-US" sz="1000">
              <a:latin typeface="Times New Roman" panose="02020603050405020304" pitchFamily="18" charset="0"/>
              <a:cs typeface="Times New Roman" panose="02020603050405020304" pitchFamily="18" charset="0"/>
            </a:rPr>
            <a:t>Chọn loại sản phẩm cần để giặt</a:t>
          </a:r>
        </a:p>
      </dgm:t>
    </dgm:pt>
    <dgm:pt modelId="{6ACFB915-BC55-4738-BCC9-A7ABEDC49E35}" type="parTrans" cxnId="{2138E347-77B3-4AAE-B9AB-15DA9605CF10}">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F50DE5B1-E012-4DF7-AADD-35EF59ED14F2}" type="sibTrans" cxnId="{2138E347-77B3-4AAE-B9AB-15DA9605CF10}">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EBAE5846-7C01-4FC2-9A7A-F209C7621FEB}">
      <dgm:prSet phldrT="[Text]" custT="1"/>
      <dgm:spPr/>
      <dgm:t>
        <a:bodyPr/>
        <a:lstStyle/>
        <a:p>
          <a:pPr algn="ctr"/>
          <a:r>
            <a:rPr lang="en-US" sz="1000">
              <a:latin typeface="Times New Roman" panose="02020603050405020304" pitchFamily="18" charset="0"/>
              <a:cs typeface="Times New Roman" panose="02020603050405020304" pitchFamily="18" charset="0"/>
            </a:rPr>
            <a:t>Chọn số lượng(áp dụng với đơn vị tính là cái)</a:t>
          </a:r>
        </a:p>
      </dgm:t>
    </dgm:pt>
    <dgm:pt modelId="{ACF557FB-63C2-4515-9160-DBEC40BA3DA8}" type="parTrans" cxnId="{A2F1DA92-E6BE-454B-839B-8EF6534129A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A8EF8327-AF8D-4526-871D-8449CF057583}" type="sibTrans" cxnId="{A2F1DA92-E6BE-454B-839B-8EF6534129AA}">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02BD35B4-3129-46AD-A1C9-C035805AB462}">
      <dgm:prSet phldrT="[Text]" custT="1"/>
      <dgm:spPr/>
      <dgm:t>
        <a:bodyPr/>
        <a:lstStyle/>
        <a:p>
          <a:pPr algn="ctr"/>
          <a:r>
            <a:rPr lang="en-US" sz="1000">
              <a:latin typeface="Times New Roman" panose="02020603050405020304" pitchFamily="18" charset="0"/>
              <a:cs typeface="Times New Roman" panose="02020603050405020304" pitchFamily="18" charset="0"/>
            </a:rPr>
            <a:t>Thông báo hoàn tất</a:t>
          </a:r>
        </a:p>
      </dgm:t>
    </dgm:pt>
    <dgm:pt modelId="{FDF5F0D8-1641-4382-B726-1544246DB7CE}" type="parTrans" cxnId="{A8A76001-1B71-4251-9BCD-650CF21F2D9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0E97E6A0-5F6E-4A31-88E3-09A63E47C423}" type="sibTrans" cxnId="{A8A76001-1B71-4251-9BCD-650CF21F2D9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C6B632D1-CF17-4027-B5B1-B19008C80797}" type="pres">
      <dgm:prSet presAssocID="{332888F6-7149-45E7-AAF9-7716A479413B}" presName="Name0" presStyleCnt="0">
        <dgm:presLayoutVars>
          <dgm:dir/>
          <dgm:resizeHandles val="exact"/>
        </dgm:presLayoutVars>
      </dgm:prSet>
      <dgm:spPr/>
      <dgm:t>
        <a:bodyPr/>
        <a:lstStyle/>
        <a:p>
          <a:endParaRPr lang="en-US"/>
        </a:p>
      </dgm:t>
    </dgm:pt>
    <dgm:pt modelId="{BEB1513F-5B68-40F1-992F-BCD502A3CA76}" type="pres">
      <dgm:prSet presAssocID="{08385243-14A4-4E0A-9CA4-A36D8F4F529F}" presName="node" presStyleLbl="node1" presStyleIdx="0" presStyleCnt="4" custScaleX="38444" custScaleY="32943">
        <dgm:presLayoutVars>
          <dgm:bulletEnabled val="1"/>
        </dgm:presLayoutVars>
      </dgm:prSet>
      <dgm:spPr/>
      <dgm:t>
        <a:bodyPr/>
        <a:lstStyle/>
        <a:p>
          <a:endParaRPr lang="en-US"/>
        </a:p>
      </dgm:t>
    </dgm:pt>
    <dgm:pt modelId="{B59C586A-1C62-4BDA-B877-5C9B3AC67D7D}" type="pres">
      <dgm:prSet presAssocID="{44711014-2CFC-45B4-964D-86CEF23231F4}" presName="sibTrans" presStyleLbl="sibTrans1D1" presStyleIdx="0" presStyleCnt="3"/>
      <dgm:spPr/>
      <dgm:t>
        <a:bodyPr/>
        <a:lstStyle/>
        <a:p>
          <a:endParaRPr lang="en-US"/>
        </a:p>
      </dgm:t>
    </dgm:pt>
    <dgm:pt modelId="{6D874746-2A3C-4994-B66C-29902BA4BF19}" type="pres">
      <dgm:prSet presAssocID="{44711014-2CFC-45B4-964D-86CEF23231F4}" presName="connectorText" presStyleLbl="sibTrans1D1" presStyleIdx="0" presStyleCnt="3"/>
      <dgm:spPr/>
      <dgm:t>
        <a:bodyPr/>
        <a:lstStyle/>
        <a:p>
          <a:endParaRPr lang="en-US"/>
        </a:p>
      </dgm:t>
    </dgm:pt>
    <dgm:pt modelId="{5B10E306-0B50-4A86-BCCA-4F7EAEF8B580}" type="pres">
      <dgm:prSet presAssocID="{5D1D8052-E2F5-4214-8C9E-FE6DB60BBDA4}" presName="node" presStyleLbl="node1" presStyleIdx="1" presStyleCnt="4" custScaleX="38444" custScaleY="32943">
        <dgm:presLayoutVars>
          <dgm:bulletEnabled val="1"/>
        </dgm:presLayoutVars>
      </dgm:prSet>
      <dgm:spPr/>
      <dgm:t>
        <a:bodyPr/>
        <a:lstStyle/>
        <a:p>
          <a:endParaRPr lang="en-US"/>
        </a:p>
      </dgm:t>
    </dgm:pt>
    <dgm:pt modelId="{FB145294-D0B0-4FEC-8180-EBA24EB48DD6}" type="pres">
      <dgm:prSet presAssocID="{F50DE5B1-E012-4DF7-AADD-35EF59ED14F2}" presName="sibTrans" presStyleLbl="sibTrans1D1" presStyleIdx="1" presStyleCnt="3"/>
      <dgm:spPr/>
      <dgm:t>
        <a:bodyPr/>
        <a:lstStyle/>
        <a:p>
          <a:endParaRPr lang="en-US"/>
        </a:p>
      </dgm:t>
    </dgm:pt>
    <dgm:pt modelId="{7EAA2A8E-1D90-4473-8521-D80737C7D751}" type="pres">
      <dgm:prSet presAssocID="{F50DE5B1-E012-4DF7-AADD-35EF59ED14F2}" presName="connectorText" presStyleLbl="sibTrans1D1" presStyleIdx="1" presStyleCnt="3"/>
      <dgm:spPr/>
      <dgm:t>
        <a:bodyPr/>
        <a:lstStyle/>
        <a:p>
          <a:endParaRPr lang="en-US"/>
        </a:p>
      </dgm:t>
    </dgm:pt>
    <dgm:pt modelId="{73ACBD59-B477-4817-9A1E-EA1BE0F6CF05}" type="pres">
      <dgm:prSet presAssocID="{EBAE5846-7C01-4FC2-9A7A-F209C7621FEB}" presName="node" presStyleLbl="node1" presStyleIdx="2" presStyleCnt="4" custScaleX="38444" custScaleY="32943">
        <dgm:presLayoutVars>
          <dgm:bulletEnabled val="1"/>
        </dgm:presLayoutVars>
      </dgm:prSet>
      <dgm:spPr/>
      <dgm:t>
        <a:bodyPr/>
        <a:lstStyle/>
        <a:p>
          <a:endParaRPr lang="en-US"/>
        </a:p>
      </dgm:t>
    </dgm:pt>
    <dgm:pt modelId="{1B3EBE94-9E37-42B5-83D8-8E2952428819}" type="pres">
      <dgm:prSet presAssocID="{A8EF8327-AF8D-4526-871D-8449CF057583}" presName="sibTrans" presStyleLbl="sibTrans1D1" presStyleIdx="2" presStyleCnt="3"/>
      <dgm:spPr/>
      <dgm:t>
        <a:bodyPr/>
        <a:lstStyle/>
        <a:p>
          <a:endParaRPr lang="en-US"/>
        </a:p>
      </dgm:t>
    </dgm:pt>
    <dgm:pt modelId="{73E4138B-A325-4F0B-8E97-359A43F6F986}" type="pres">
      <dgm:prSet presAssocID="{A8EF8327-AF8D-4526-871D-8449CF057583}" presName="connectorText" presStyleLbl="sibTrans1D1" presStyleIdx="2" presStyleCnt="3"/>
      <dgm:spPr/>
      <dgm:t>
        <a:bodyPr/>
        <a:lstStyle/>
        <a:p>
          <a:endParaRPr lang="en-US"/>
        </a:p>
      </dgm:t>
    </dgm:pt>
    <dgm:pt modelId="{C5895CAD-6A02-48D6-9AD5-9BFA65782EE2}" type="pres">
      <dgm:prSet presAssocID="{02BD35B4-3129-46AD-A1C9-C035805AB462}" presName="node" presStyleLbl="node1" presStyleIdx="3" presStyleCnt="4" custScaleX="38444" custScaleY="32943">
        <dgm:presLayoutVars>
          <dgm:bulletEnabled val="1"/>
        </dgm:presLayoutVars>
      </dgm:prSet>
      <dgm:spPr/>
      <dgm:t>
        <a:bodyPr/>
        <a:lstStyle/>
        <a:p>
          <a:endParaRPr lang="en-US"/>
        </a:p>
      </dgm:t>
    </dgm:pt>
  </dgm:ptLst>
  <dgm:cxnLst>
    <dgm:cxn modelId="{80DFEF7F-5CB8-42C2-A645-1F6ABF893481}" type="presOf" srcId="{332888F6-7149-45E7-AAF9-7716A479413B}" destId="{C6B632D1-CF17-4027-B5B1-B19008C80797}" srcOrd="0" destOrd="0" presId="urn:microsoft.com/office/officeart/2005/8/layout/bProcess3"/>
    <dgm:cxn modelId="{7B993A2F-068D-483C-A8DF-531239D70DA0}" type="presOf" srcId="{02BD35B4-3129-46AD-A1C9-C035805AB462}" destId="{C5895CAD-6A02-48D6-9AD5-9BFA65782EE2}" srcOrd="0" destOrd="0" presId="urn:microsoft.com/office/officeart/2005/8/layout/bProcess3"/>
    <dgm:cxn modelId="{A8A76001-1B71-4251-9BCD-650CF21F2D9A}" srcId="{332888F6-7149-45E7-AAF9-7716A479413B}" destId="{02BD35B4-3129-46AD-A1C9-C035805AB462}" srcOrd="3" destOrd="0" parTransId="{FDF5F0D8-1641-4382-B726-1544246DB7CE}" sibTransId="{0E97E6A0-5F6E-4A31-88E3-09A63E47C423}"/>
    <dgm:cxn modelId="{521F06FA-1333-46C9-A804-D20683A6F7F4}" type="presOf" srcId="{44711014-2CFC-45B4-964D-86CEF23231F4}" destId="{6D874746-2A3C-4994-B66C-29902BA4BF19}" srcOrd="1" destOrd="0" presId="urn:microsoft.com/office/officeart/2005/8/layout/bProcess3"/>
    <dgm:cxn modelId="{9C6F3758-849C-4C06-9E4F-CA34901A4514}" type="presOf" srcId="{A8EF8327-AF8D-4526-871D-8449CF057583}" destId="{1B3EBE94-9E37-42B5-83D8-8E2952428819}" srcOrd="0" destOrd="0" presId="urn:microsoft.com/office/officeart/2005/8/layout/bProcess3"/>
    <dgm:cxn modelId="{89057E4A-C4A6-4598-B706-8A157E6F3493}" type="presOf" srcId="{08385243-14A4-4E0A-9CA4-A36D8F4F529F}" destId="{BEB1513F-5B68-40F1-992F-BCD502A3CA76}" srcOrd="0" destOrd="0" presId="urn:microsoft.com/office/officeart/2005/8/layout/bProcess3"/>
    <dgm:cxn modelId="{340C042F-A118-47BE-9ADC-A903762262AF}" type="presOf" srcId="{44711014-2CFC-45B4-964D-86CEF23231F4}" destId="{B59C586A-1C62-4BDA-B877-5C9B3AC67D7D}" srcOrd="0" destOrd="0" presId="urn:microsoft.com/office/officeart/2005/8/layout/bProcess3"/>
    <dgm:cxn modelId="{0BF2C07E-5A44-4C47-A3AB-4DCBEF2AAB59}" srcId="{332888F6-7149-45E7-AAF9-7716A479413B}" destId="{08385243-14A4-4E0A-9CA4-A36D8F4F529F}" srcOrd="0" destOrd="0" parTransId="{5B8B6902-8174-4DEE-8FB4-8D21AB3B3E74}" sibTransId="{44711014-2CFC-45B4-964D-86CEF23231F4}"/>
    <dgm:cxn modelId="{3443DF08-8D0E-4764-B82C-C8B1968D0526}" type="presOf" srcId="{5D1D8052-E2F5-4214-8C9E-FE6DB60BBDA4}" destId="{5B10E306-0B50-4A86-BCCA-4F7EAEF8B580}" srcOrd="0" destOrd="0" presId="urn:microsoft.com/office/officeart/2005/8/layout/bProcess3"/>
    <dgm:cxn modelId="{2138E347-77B3-4AAE-B9AB-15DA9605CF10}" srcId="{332888F6-7149-45E7-AAF9-7716A479413B}" destId="{5D1D8052-E2F5-4214-8C9E-FE6DB60BBDA4}" srcOrd="1" destOrd="0" parTransId="{6ACFB915-BC55-4738-BCC9-A7ABEDC49E35}" sibTransId="{F50DE5B1-E012-4DF7-AADD-35EF59ED14F2}"/>
    <dgm:cxn modelId="{11F201C2-A5BA-417A-9AC7-BAA1007B68BB}" type="presOf" srcId="{EBAE5846-7C01-4FC2-9A7A-F209C7621FEB}" destId="{73ACBD59-B477-4817-9A1E-EA1BE0F6CF05}" srcOrd="0" destOrd="0" presId="urn:microsoft.com/office/officeart/2005/8/layout/bProcess3"/>
    <dgm:cxn modelId="{E0E4DD90-1142-4A60-92C4-1F8924005376}" type="presOf" srcId="{F50DE5B1-E012-4DF7-AADD-35EF59ED14F2}" destId="{FB145294-D0B0-4FEC-8180-EBA24EB48DD6}" srcOrd="0" destOrd="0" presId="urn:microsoft.com/office/officeart/2005/8/layout/bProcess3"/>
    <dgm:cxn modelId="{7839B69D-F767-442A-BBC4-DB9A80AD8DCC}" type="presOf" srcId="{A8EF8327-AF8D-4526-871D-8449CF057583}" destId="{73E4138B-A325-4F0B-8E97-359A43F6F986}" srcOrd="1" destOrd="0" presId="urn:microsoft.com/office/officeart/2005/8/layout/bProcess3"/>
    <dgm:cxn modelId="{77C9FD77-945E-4B96-B173-3967D86A35E5}" type="presOf" srcId="{F50DE5B1-E012-4DF7-AADD-35EF59ED14F2}" destId="{7EAA2A8E-1D90-4473-8521-D80737C7D751}" srcOrd="1" destOrd="0" presId="urn:microsoft.com/office/officeart/2005/8/layout/bProcess3"/>
    <dgm:cxn modelId="{A2F1DA92-E6BE-454B-839B-8EF6534129AA}" srcId="{332888F6-7149-45E7-AAF9-7716A479413B}" destId="{EBAE5846-7C01-4FC2-9A7A-F209C7621FEB}" srcOrd="2" destOrd="0" parTransId="{ACF557FB-63C2-4515-9160-DBEC40BA3DA8}" sibTransId="{A8EF8327-AF8D-4526-871D-8449CF057583}"/>
    <dgm:cxn modelId="{A60633B9-64E7-4C72-8200-6ABF609E27AA}" type="presParOf" srcId="{C6B632D1-CF17-4027-B5B1-B19008C80797}" destId="{BEB1513F-5B68-40F1-992F-BCD502A3CA76}" srcOrd="0" destOrd="0" presId="urn:microsoft.com/office/officeart/2005/8/layout/bProcess3"/>
    <dgm:cxn modelId="{1220023A-C7F5-4893-B29A-F9219B970D82}" type="presParOf" srcId="{C6B632D1-CF17-4027-B5B1-B19008C80797}" destId="{B59C586A-1C62-4BDA-B877-5C9B3AC67D7D}" srcOrd="1" destOrd="0" presId="urn:microsoft.com/office/officeart/2005/8/layout/bProcess3"/>
    <dgm:cxn modelId="{978FFE40-2B49-4A83-8645-EC5629EB0710}" type="presParOf" srcId="{B59C586A-1C62-4BDA-B877-5C9B3AC67D7D}" destId="{6D874746-2A3C-4994-B66C-29902BA4BF19}" srcOrd="0" destOrd="0" presId="urn:microsoft.com/office/officeart/2005/8/layout/bProcess3"/>
    <dgm:cxn modelId="{80A1A6B5-EF44-410B-9FEC-C7B0448B1F92}" type="presParOf" srcId="{C6B632D1-CF17-4027-B5B1-B19008C80797}" destId="{5B10E306-0B50-4A86-BCCA-4F7EAEF8B580}" srcOrd="2" destOrd="0" presId="urn:microsoft.com/office/officeart/2005/8/layout/bProcess3"/>
    <dgm:cxn modelId="{1F305C83-096F-4AA3-893B-D24BF11BFACC}" type="presParOf" srcId="{C6B632D1-CF17-4027-B5B1-B19008C80797}" destId="{FB145294-D0B0-4FEC-8180-EBA24EB48DD6}" srcOrd="3" destOrd="0" presId="urn:microsoft.com/office/officeart/2005/8/layout/bProcess3"/>
    <dgm:cxn modelId="{FD0B7ED4-7B53-47FC-9766-5135488732D6}" type="presParOf" srcId="{FB145294-D0B0-4FEC-8180-EBA24EB48DD6}" destId="{7EAA2A8E-1D90-4473-8521-D80737C7D751}" srcOrd="0" destOrd="0" presId="urn:microsoft.com/office/officeart/2005/8/layout/bProcess3"/>
    <dgm:cxn modelId="{C9CDCC3E-B6EF-46DD-A00A-0D0DC0C119BE}" type="presParOf" srcId="{C6B632D1-CF17-4027-B5B1-B19008C80797}" destId="{73ACBD59-B477-4817-9A1E-EA1BE0F6CF05}" srcOrd="4" destOrd="0" presId="urn:microsoft.com/office/officeart/2005/8/layout/bProcess3"/>
    <dgm:cxn modelId="{87175722-03D2-4C94-B834-69C3C95BFA75}" type="presParOf" srcId="{C6B632D1-CF17-4027-B5B1-B19008C80797}" destId="{1B3EBE94-9E37-42B5-83D8-8E2952428819}" srcOrd="5" destOrd="0" presId="urn:microsoft.com/office/officeart/2005/8/layout/bProcess3"/>
    <dgm:cxn modelId="{CD679765-8073-4BB6-9A01-BF8EB2F18050}" type="presParOf" srcId="{1B3EBE94-9E37-42B5-83D8-8E2952428819}" destId="{73E4138B-A325-4F0B-8E97-359A43F6F986}" srcOrd="0" destOrd="0" presId="urn:microsoft.com/office/officeart/2005/8/layout/bProcess3"/>
    <dgm:cxn modelId="{191FFAA7-6924-4FAD-BBFC-8D51155DFC5D}" type="presParOf" srcId="{C6B632D1-CF17-4027-B5B1-B19008C80797}" destId="{C5895CAD-6A02-48D6-9AD5-9BFA65782EE2}" srcOrd="6" destOrd="0" presId="urn:microsoft.com/office/officeart/2005/8/layout/bProcess3"/>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D2639C4-6DA6-49FC-981C-8466A77BBBD0}"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en-US"/>
        </a:p>
      </dgm:t>
    </dgm:pt>
    <dgm:pt modelId="{A716D81E-C9B9-4A24-988B-5C37CF75B8D4}">
      <dgm:prSet phldrT="[Text]" custT="1"/>
      <dgm:spPr/>
      <dgm:t>
        <a:bodyPr/>
        <a:lstStyle/>
        <a:p>
          <a:pPr algn="ctr"/>
          <a:r>
            <a:rPr lang="en-US" sz="1300" b="1">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gm:t>
    </dgm:pt>
    <dgm:pt modelId="{DD6C018F-38FE-4878-A733-2CDFDA710B23}" type="parTrans" cxnId="{0D52EF5D-B1F4-4D6A-BFE4-9857A48EC236}">
      <dgm:prSet/>
      <dgm:spPr/>
      <dgm:t>
        <a:bodyPr/>
        <a:lstStyle/>
        <a:p>
          <a:endParaRPr lang="en-US"/>
        </a:p>
      </dgm:t>
    </dgm:pt>
    <dgm:pt modelId="{DAA19B58-A37E-4BD9-AD8A-E2BDA3ED91EF}" type="sibTrans" cxnId="{0D52EF5D-B1F4-4D6A-BFE4-9857A48EC236}">
      <dgm:prSet/>
      <dgm:spPr/>
      <dgm:t>
        <a:bodyPr/>
        <a:lstStyle/>
        <a:p>
          <a:endParaRPr lang="en-US"/>
        </a:p>
      </dgm:t>
    </dgm:pt>
    <dgm:pt modelId="{9C8FBAB3-9E42-44F0-BE6F-7A1394E3A1C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đơn hàng</a:t>
          </a:r>
        </a:p>
      </dgm:t>
    </dgm:pt>
    <dgm:pt modelId="{8A76DDAF-46B1-43F5-A4B2-FBA3AB82AAA1}" type="parTrans" cxnId="{41D32AA4-FB52-4215-8653-FD5A81CA4933}">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B0CB6D7D-944D-48AC-98C0-06E261F8B2B1}" type="sibTrans" cxnId="{41D32AA4-FB52-4215-8653-FD5A81CA4933}">
      <dgm:prSet/>
      <dgm:spPr/>
      <dgm:t>
        <a:bodyPr/>
        <a:lstStyle/>
        <a:p>
          <a:endParaRPr lang="en-US"/>
        </a:p>
      </dgm:t>
    </dgm:pt>
    <dgm:pt modelId="{08DAA755-EAC3-4482-B66A-25035F229FB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biên nhận</a:t>
          </a:r>
        </a:p>
      </dgm:t>
    </dgm:pt>
    <dgm:pt modelId="{D052C611-7FD9-48CC-9F1E-3C244EA2E970}" type="parTrans" cxnId="{599B4B7F-A5DB-44FB-AEA0-0CE0ED45AE96}">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72D31ED9-99EB-4EAE-A575-61317AE98C84}" type="sibTrans" cxnId="{599B4B7F-A5DB-44FB-AEA0-0CE0ED45AE96}">
      <dgm:prSet/>
      <dgm:spPr/>
      <dgm:t>
        <a:bodyPr/>
        <a:lstStyle/>
        <a:p>
          <a:endParaRPr lang="en-US"/>
        </a:p>
      </dgm:t>
    </dgm:pt>
    <dgm:pt modelId="{FD84E3B6-F391-44D5-915E-EB23C62FCA5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gm:t>
    </dgm:pt>
    <dgm:pt modelId="{4EC5CFD7-4524-4770-A175-18F63A48ED54}" type="parTrans" cxnId="{662CA7DE-B7AA-494C-9FD0-E0316BDB2D1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16F8A6C-692C-4A47-A774-8E2917976B0D}" type="sibTrans" cxnId="{662CA7DE-B7AA-494C-9FD0-E0316BDB2D14}">
      <dgm:prSet/>
      <dgm:spPr/>
      <dgm:t>
        <a:bodyPr/>
        <a:lstStyle/>
        <a:p>
          <a:endParaRPr lang="en-US"/>
        </a:p>
      </dgm:t>
    </dgm:pt>
    <dgm:pt modelId="{F6702887-5338-4162-ADC4-7F86B301546F}">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đơn hàng</a:t>
          </a:r>
        </a:p>
      </dgm:t>
    </dgm:pt>
    <dgm:pt modelId="{0C6DDE8D-B65B-476F-B91F-D6756DEC0D66}" type="parTrans" cxnId="{DA6CED2E-4139-4B01-B64A-BE5D13D51720}">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8C8CA73C-F2EF-42D8-B348-A952EC6469AA}" type="sibTrans" cxnId="{DA6CED2E-4139-4B01-B64A-BE5D13D51720}">
      <dgm:prSet/>
      <dgm:spPr/>
      <dgm:t>
        <a:bodyPr/>
        <a:lstStyle/>
        <a:p>
          <a:endParaRPr lang="en-US"/>
        </a:p>
      </dgm:t>
    </dgm:pt>
    <dgm:pt modelId="{657D0AA3-1B43-434F-878F-4B5EE85E594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đơn hàng</a:t>
          </a:r>
        </a:p>
      </dgm:t>
    </dgm:pt>
    <dgm:pt modelId="{AF8FE861-4B0F-402D-9378-5636827E6FD2}" type="parTrans" cxnId="{F149E684-3986-4EA3-A76F-9237E2FE2655}">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DC8582E7-363E-4134-8358-77A898FF73D3}" type="sibTrans" cxnId="{F149E684-3986-4EA3-A76F-9237E2FE2655}">
      <dgm:prSet/>
      <dgm:spPr/>
      <dgm:t>
        <a:bodyPr/>
        <a:lstStyle/>
        <a:p>
          <a:endParaRPr lang="en-US"/>
        </a:p>
      </dgm:t>
    </dgm:pt>
    <dgm:pt modelId="{3D16DD03-9366-4016-81E5-A1736E755C1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nhập hệ thống</a:t>
          </a:r>
        </a:p>
      </dgm:t>
    </dgm:pt>
    <dgm:pt modelId="{F560FCDA-2BBC-4D53-94F1-D863E014C2E3}" type="parTrans" cxnId="{E8ECDC17-2E05-4F3A-97BD-C1A6349C674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44181DE8-E17E-46AA-89FE-93A263D625EB}" type="sibTrans" cxnId="{E8ECDC17-2E05-4F3A-97BD-C1A6349C6744}">
      <dgm:prSet/>
      <dgm:spPr/>
      <dgm:t>
        <a:bodyPr/>
        <a:lstStyle/>
        <a:p>
          <a:endParaRPr lang="en-US"/>
        </a:p>
      </dgm:t>
    </dgm:pt>
    <dgm:pt modelId="{FCFBDF0E-4FDE-46F3-93D8-55814725623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xuất hệ thống</a:t>
          </a:r>
        </a:p>
      </dgm:t>
    </dgm:pt>
    <dgm:pt modelId="{03A475D0-705E-44FF-812E-4996F4B8E3CD}" type="parTrans" cxnId="{BF6C3A6F-604D-42D2-A5AE-280CFE4A4A1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04AE863-7AB4-4262-92BA-4F77D0A81434}" type="sibTrans" cxnId="{BF6C3A6F-604D-42D2-A5AE-280CFE4A4A1E}">
      <dgm:prSet/>
      <dgm:spPr/>
      <dgm:t>
        <a:bodyPr/>
        <a:lstStyle/>
        <a:p>
          <a:endParaRPr lang="en-US"/>
        </a:p>
      </dgm:t>
    </dgm:pt>
    <dgm:pt modelId="{555CAA9C-D4F4-4257-B4CF-E2ED86285D8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kí tài khoản khách hàng</a:t>
          </a:r>
        </a:p>
      </dgm:t>
    </dgm:pt>
    <dgm:pt modelId="{8F62047F-0174-4C6E-B020-93FB13E5DCAF}" type="parTrans" cxnId="{D3C208DF-90E4-439B-A674-9C2144F3893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14622F36-C47A-4B84-A5A2-D4B7C0B8128E}" type="sibTrans" cxnId="{D3C208DF-90E4-439B-A674-9C2144F3893E}">
      <dgm:prSet/>
      <dgm:spPr/>
      <dgm:t>
        <a:bodyPr/>
        <a:lstStyle/>
        <a:p>
          <a:endParaRPr lang="en-US"/>
        </a:p>
      </dgm:t>
    </dgm:pt>
    <dgm:pt modelId="{98F6262C-DB09-4693-8F4A-632CD20EB627}">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gm:t>
    </dgm:pt>
    <dgm:pt modelId="{B1942156-1B6C-4C39-9E3B-0AD66466D368}" type="parTrans" cxnId="{C3508188-5C67-4024-B7FC-819C89B75433}">
      <dgm:prSet/>
      <dgm:spPr/>
      <dgm:t>
        <a:bodyPr/>
        <a:lstStyle/>
        <a:p>
          <a:endParaRPr lang="en-US"/>
        </a:p>
      </dgm:t>
    </dgm:pt>
    <dgm:pt modelId="{4A73A2D8-BB7C-4F38-8F95-7A7EAFAA0968}" type="sibTrans" cxnId="{C3508188-5C67-4024-B7FC-819C89B75433}">
      <dgm:prSet/>
      <dgm:spPr/>
      <dgm:t>
        <a:bodyPr/>
        <a:lstStyle/>
        <a:p>
          <a:endParaRPr lang="en-US"/>
        </a:p>
      </dgm:t>
    </dgm:pt>
    <dgm:pt modelId="{673A8A5E-DED8-4FAD-8500-48DD66F49C7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đơn hàng</a:t>
          </a:r>
        </a:p>
      </dgm:t>
    </dgm:pt>
    <dgm:pt modelId="{509B0614-C4F5-4567-AF0E-A4F69C5A127F}" type="parTrans" cxnId="{989B113B-27A8-4B66-B041-98D292449212}">
      <dgm:prSet/>
      <dgm:spPr/>
      <dgm:t>
        <a:bodyPr/>
        <a:lstStyle/>
        <a:p>
          <a:endParaRPr lang="en-US"/>
        </a:p>
      </dgm:t>
    </dgm:pt>
    <dgm:pt modelId="{F1BA91DB-703B-48F1-A0CC-933D9E32120D}" type="sibTrans" cxnId="{989B113B-27A8-4B66-B041-98D292449212}">
      <dgm:prSet/>
      <dgm:spPr/>
      <dgm:t>
        <a:bodyPr/>
        <a:lstStyle/>
        <a:p>
          <a:endParaRPr lang="en-US"/>
        </a:p>
      </dgm:t>
    </dgm:pt>
    <dgm:pt modelId="{764A03A6-A408-4352-AC01-B8ED1BB25228}">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đơn hàng</a:t>
          </a:r>
        </a:p>
      </dgm:t>
    </dgm:pt>
    <dgm:pt modelId="{1509515D-63AD-4D3F-906D-643267258641}" type="parTrans" cxnId="{E2777BF9-98F1-49BD-A7DE-C074E768599F}">
      <dgm:prSet/>
      <dgm:spPr/>
      <dgm:t>
        <a:bodyPr/>
        <a:lstStyle/>
        <a:p>
          <a:endParaRPr lang="en-US"/>
        </a:p>
      </dgm:t>
    </dgm:pt>
    <dgm:pt modelId="{69EE7B7A-9840-4B5A-BEC2-B97E8D2B998F}" type="sibTrans" cxnId="{E2777BF9-98F1-49BD-A7DE-C074E768599F}">
      <dgm:prSet/>
      <dgm:spPr/>
      <dgm:t>
        <a:bodyPr/>
        <a:lstStyle/>
        <a:p>
          <a:endParaRPr lang="en-US"/>
        </a:p>
      </dgm:t>
    </dgm:pt>
    <dgm:pt modelId="{10CB6597-216D-43B2-AC41-857922CC1E73}">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gm:t>
    </dgm:pt>
    <dgm:pt modelId="{702D292E-70AB-4E26-AEE1-B2F6883D9258}" type="parTrans" cxnId="{5984EA02-51E2-4439-9E5B-760B1657CEC4}">
      <dgm:prSet/>
      <dgm:spPr/>
      <dgm:t>
        <a:bodyPr/>
        <a:lstStyle/>
        <a:p>
          <a:endParaRPr lang="en-US"/>
        </a:p>
      </dgm:t>
    </dgm:pt>
    <dgm:pt modelId="{AB267486-9BF0-4E11-BFD3-DC49137D6479}" type="sibTrans" cxnId="{5984EA02-51E2-4439-9E5B-760B1657CEC4}">
      <dgm:prSet/>
      <dgm:spPr/>
      <dgm:t>
        <a:bodyPr/>
        <a:lstStyle/>
        <a:p>
          <a:endParaRPr lang="en-US"/>
        </a:p>
      </dgm:t>
    </dgm:pt>
    <dgm:pt modelId="{EB5458A8-0E81-4F3E-B320-61FAA2BA63D2}">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biên nhận</a:t>
          </a:r>
        </a:p>
      </dgm:t>
    </dgm:pt>
    <dgm:pt modelId="{4E3028E6-CE58-4004-8033-A49C790B88B3}" type="parTrans" cxnId="{8AF176EA-090F-484E-A536-33C4C339E5EF}">
      <dgm:prSet/>
      <dgm:spPr/>
      <dgm:t>
        <a:bodyPr/>
        <a:lstStyle/>
        <a:p>
          <a:endParaRPr lang="en-US"/>
        </a:p>
      </dgm:t>
    </dgm:pt>
    <dgm:pt modelId="{E351BC71-BAA1-4F4B-81DD-BA4773E157D7}" type="sibTrans" cxnId="{8AF176EA-090F-484E-A536-33C4C339E5EF}">
      <dgm:prSet/>
      <dgm:spPr/>
      <dgm:t>
        <a:bodyPr/>
        <a:lstStyle/>
        <a:p>
          <a:endParaRPr lang="en-US"/>
        </a:p>
      </dgm:t>
    </dgm:pt>
    <dgm:pt modelId="{A2E11540-F537-45D6-B8CE-527BB27467E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Phân công đơn hàng</a:t>
          </a:r>
        </a:p>
      </dgm:t>
    </dgm:pt>
    <dgm:pt modelId="{229F98AE-3452-471A-AC38-B04D0C50E9E0}" type="parTrans" cxnId="{61773061-3A50-4DC2-9A61-4A09B2C24B45}">
      <dgm:prSet/>
      <dgm:spPr/>
      <dgm:t>
        <a:bodyPr/>
        <a:lstStyle/>
        <a:p>
          <a:endParaRPr lang="en-US"/>
        </a:p>
      </dgm:t>
    </dgm:pt>
    <dgm:pt modelId="{033A36AF-5BB6-4DB0-8338-2EC9FFF72CA3}" type="sibTrans" cxnId="{61773061-3A50-4DC2-9A61-4A09B2C24B45}">
      <dgm:prSet/>
      <dgm:spPr/>
      <dgm:t>
        <a:bodyPr/>
        <a:lstStyle/>
        <a:p>
          <a:endParaRPr lang="en-US"/>
        </a:p>
      </dgm:t>
    </dgm:pt>
    <dgm:pt modelId="{6D4729BB-15E1-43DE-A287-C7222707DEA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Theo dõi xử lí đơn hàng máy giặt</a:t>
          </a:r>
        </a:p>
      </dgm:t>
    </dgm:pt>
    <dgm:pt modelId="{AD73E697-B32A-4740-AF57-411BA2C202CB}" type="parTrans" cxnId="{E9958331-D1DA-4344-882A-5FE38BE74AE4}">
      <dgm:prSet/>
      <dgm:spPr/>
      <dgm:t>
        <a:bodyPr/>
        <a:lstStyle/>
        <a:p>
          <a:endParaRPr lang="en-US"/>
        </a:p>
      </dgm:t>
    </dgm:pt>
    <dgm:pt modelId="{77F32EA7-F0DA-40BE-94BE-B1B8BC1BB309}" type="sibTrans" cxnId="{E9958331-D1DA-4344-882A-5FE38BE74AE4}">
      <dgm:prSet/>
      <dgm:spPr/>
      <dgm:t>
        <a:bodyPr/>
        <a:lstStyle/>
        <a:p>
          <a:endParaRPr lang="en-US"/>
        </a:p>
      </dgm:t>
    </dgm:pt>
    <dgm:pt modelId="{C48B447F-F656-4B34-9AD4-68B135A7BCA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QR Code</a:t>
          </a:r>
        </a:p>
      </dgm:t>
    </dgm:pt>
    <dgm:pt modelId="{B8B502C4-B221-406A-A01C-0BF00E24C019}" type="parTrans" cxnId="{66910770-22F3-420A-8ADB-F0566C2F9837}">
      <dgm:prSet/>
      <dgm:spPr/>
      <dgm:t>
        <a:bodyPr/>
        <a:lstStyle/>
        <a:p>
          <a:endParaRPr lang="en-US"/>
        </a:p>
      </dgm:t>
    </dgm:pt>
    <dgm:pt modelId="{B5FF6A14-A610-4090-877E-C8743485341C}" type="sibTrans" cxnId="{66910770-22F3-420A-8ADB-F0566C2F9837}">
      <dgm:prSet/>
      <dgm:spPr/>
      <dgm:t>
        <a:bodyPr/>
        <a:lstStyle/>
        <a:p>
          <a:endParaRPr lang="en-US"/>
        </a:p>
      </dgm:t>
    </dgm:pt>
    <dgm:pt modelId="{F9DE5D39-2CA5-4885-A8CA-DBD8EFE7BF5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gm:t>
    </dgm:pt>
    <dgm:pt modelId="{A1E03C5B-A98A-4B2C-88A6-64BFE28BC132}" type="parTrans" cxnId="{A8392589-C911-41D4-82C3-5DB4A2B6A561}">
      <dgm:prSet/>
      <dgm:spPr/>
      <dgm:t>
        <a:bodyPr/>
        <a:lstStyle/>
        <a:p>
          <a:endParaRPr lang="en-US"/>
        </a:p>
      </dgm:t>
    </dgm:pt>
    <dgm:pt modelId="{FC2F0C1A-5AFF-4578-9F37-F6CB6A8CC42A}" type="sibTrans" cxnId="{A8392589-C911-41D4-82C3-5DB4A2B6A561}">
      <dgm:prSet/>
      <dgm:spPr/>
      <dgm:t>
        <a:bodyPr/>
        <a:lstStyle/>
        <a:p>
          <a:endParaRPr lang="en-US"/>
        </a:p>
      </dgm:t>
    </dgm:pt>
    <dgm:pt modelId="{828631E6-6CA2-4C05-82EC-D573F9A9705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hóa đơn đơn hàng</a:t>
          </a:r>
        </a:p>
      </dgm:t>
    </dgm:pt>
    <dgm:pt modelId="{92D6D765-6D9D-41AA-AD63-4A08A9EED3C9}" type="parTrans" cxnId="{4318B089-5BA6-43A7-9E30-BF58849E59C1}">
      <dgm:prSet/>
      <dgm:spPr/>
      <dgm:t>
        <a:bodyPr/>
        <a:lstStyle/>
        <a:p>
          <a:endParaRPr lang="en-US"/>
        </a:p>
      </dgm:t>
    </dgm:pt>
    <dgm:pt modelId="{F527FBFB-0D10-4B32-BD8F-E32F2A428677}" type="sibTrans" cxnId="{4318B089-5BA6-43A7-9E30-BF58849E59C1}">
      <dgm:prSet/>
      <dgm:spPr/>
      <dgm:t>
        <a:bodyPr/>
        <a:lstStyle/>
        <a:p>
          <a:endParaRPr lang="en-US"/>
        </a:p>
      </dgm:t>
    </dgm:pt>
    <dgm:pt modelId="{AF05F52A-80D3-4D50-9A80-6F17D471F5B0}">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biên nhận</a:t>
          </a:r>
        </a:p>
      </dgm:t>
    </dgm:pt>
    <dgm:pt modelId="{450AA779-E768-4D33-AD4D-ECA2E7E7F127}" type="parTrans" cxnId="{86F7EC62-0879-4A03-B72D-FBCF8FC85274}">
      <dgm:prSet/>
      <dgm:spPr/>
      <dgm:t>
        <a:bodyPr/>
        <a:lstStyle/>
        <a:p>
          <a:endParaRPr lang="en-US"/>
        </a:p>
      </dgm:t>
    </dgm:pt>
    <dgm:pt modelId="{5FD75048-2FB0-46E9-A6A0-957D735ECD36}" type="sibTrans" cxnId="{86F7EC62-0879-4A03-B72D-FBCF8FC85274}">
      <dgm:prSet/>
      <dgm:spPr/>
      <dgm:t>
        <a:bodyPr/>
        <a:lstStyle/>
        <a:p>
          <a:endParaRPr lang="en-US"/>
        </a:p>
      </dgm:t>
    </dgm:pt>
    <dgm:pt modelId="{7CE1A358-F7DB-46EE-91BA-5E743B235C9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thông tin biên nhận</a:t>
          </a:r>
        </a:p>
      </dgm:t>
    </dgm:pt>
    <dgm:pt modelId="{B7E56400-3DC6-4D02-BEF3-5475FF17FBE7}" type="parTrans" cxnId="{1AE86921-433A-4AA1-BDB4-54CE7A234D3C}">
      <dgm:prSet/>
      <dgm:spPr/>
      <dgm:t>
        <a:bodyPr/>
        <a:lstStyle/>
        <a:p>
          <a:endParaRPr lang="en-US"/>
        </a:p>
      </dgm:t>
    </dgm:pt>
    <dgm:pt modelId="{A0A121A7-4392-4D55-A2B1-C0631002B8BE}" type="sibTrans" cxnId="{1AE86921-433A-4AA1-BDB4-54CE7A234D3C}">
      <dgm:prSet/>
      <dgm:spPr/>
      <dgm:t>
        <a:bodyPr/>
        <a:lstStyle/>
        <a:p>
          <a:endParaRPr lang="en-US"/>
        </a:p>
      </dgm:t>
    </dgm:pt>
    <dgm:pt modelId="{23BBDACC-B4C8-4361-BCBC-897B4DFC65D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nhật thông tin hóa đơn</a:t>
          </a:r>
        </a:p>
      </dgm:t>
    </dgm:pt>
    <dgm:pt modelId="{CB4989F0-FC5E-4C6E-92ED-75599CA8EC62}" type="parTrans" cxnId="{A6BEFBBB-0EE3-4AC9-AD43-8EECF74E6903}">
      <dgm:prSet/>
      <dgm:spPr/>
      <dgm:t>
        <a:bodyPr/>
        <a:lstStyle/>
        <a:p>
          <a:endParaRPr lang="en-US"/>
        </a:p>
      </dgm:t>
    </dgm:pt>
    <dgm:pt modelId="{DB5F9346-AE69-4793-8DC7-850B3F9618F6}" type="sibTrans" cxnId="{A6BEFBBB-0EE3-4AC9-AD43-8EECF74E6903}">
      <dgm:prSet/>
      <dgm:spPr/>
      <dgm:t>
        <a:bodyPr/>
        <a:lstStyle/>
        <a:p>
          <a:endParaRPr lang="en-US"/>
        </a:p>
      </dgm:t>
    </dgm:pt>
    <dgm:pt modelId="{7C7A2B98-EE18-4A71-9845-F3A6C020FE6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In hóa đơn</a:t>
          </a:r>
        </a:p>
      </dgm:t>
    </dgm:pt>
    <dgm:pt modelId="{725E5C1E-4E60-4950-A6DF-C36867D26601}" type="parTrans" cxnId="{7E930A5D-C21A-42F0-B2AF-089FBAC18644}">
      <dgm:prSet/>
      <dgm:spPr/>
      <dgm:t>
        <a:bodyPr/>
        <a:lstStyle/>
        <a:p>
          <a:endParaRPr lang="en-US"/>
        </a:p>
      </dgm:t>
    </dgm:pt>
    <dgm:pt modelId="{EF7945D5-21F3-4363-A49E-3B27B0AA357D}" type="sibTrans" cxnId="{7E930A5D-C21A-42F0-B2AF-089FBAC18644}">
      <dgm:prSet/>
      <dgm:spPr/>
      <dgm:t>
        <a:bodyPr/>
        <a:lstStyle/>
        <a:p>
          <a:endParaRPr lang="en-US"/>
        </a:p>
      </dgm:t>
    </dgm:pt>
    <dgm:pt modelId="{DE9DD845-38D3-42AA-8F72-5DB9C815E4E4}" type="pres">
      <dgm:prSet presAssocID="{3D2639C4-6DA6-49FC-981C-8466A77BBBD0}" presName="Name0" presStyleCnt="0">
        <dgm:presLayoutVars>
          <dgm:chPref val="1"/>
          <dgm:dir/>
          <dgm:animOne val="branch"/>
          <dgm:animLvl val="lvl"/>
          <dgm:resizeHandles val="exact"/>
        </dgm:presLayoutVars>
      </dgm:prSet>
      <dgm:spPr/>
      <dgm:t>
        <a:bodyPr/>
        <a:lstStyle/>
        <a:p>
          <a:endParaRPr lang="en-US"/>
        </a:p>
      </dgm:t>
    </dgm:pt>
    <dgm:pt modelId="{DF7730C4-6946-47B1-9828-A1BDC70B4555}" type="pres">
      <dgm:prSet presAssocID="{A716D81E-C9B9-4A24-988B-5C37CF75B8D4}" presName="root1" presStyleCnt="0"/>
      <dgm:spPr/>
    </dgm:pt>
    <dgm:pt modelId="{57FB70EB-B9E1-4AA1-88AC-EB0B5AEF8A4B}" type="pres">
      <dgm:prSet presAssocID="{A716D81E-C9B9-4A24-988B-5C37CF75B8D4}" presName="LevelOneTextNode" presStyleLbl="node0" presStyleIdx="0" presStyleCnt="1" custScaleX="145563" custScaleY="307227">
        <dgm:presLayoutVars>
          <dgm:chPref val="3"/>
        </dgm:presLayoutVars>
      </dgm:prSet>
      <dgm:spPr/>
      <dgm:t>
        <a:bodyPr/>
        <a:lstStyle/>
        <a:p>
          <a:endParaRPr lang="en-US"/>
        </a:p>
      </dgm:t>
    </dgm:pt>
    <dgm:pt modelId="{2F0AAF59-0E3D-4A03-ABBE-CFB74554B557}" type="pres">
      <dgm:prSet presAssocID="{A716D81E-C9B9-4A24-988B-5C37CF75B8D4}" presName="level2hierChild" presStyleCnt="0"/>
      <dgm:spPr/>
    </dgm:pt>
    <dgm:pt modelId="{AED4EDE5-6945-4B7E-909B-5FD983E40139}" type="pres">
      <dgm:prSet presAssocID="{8A76DDAF-46B1-43F5-A4B2-FBA3AB82AAA1}" presName="conn2-1" presStyleLbl="parChTrans1D2" presStyleIdx="0" presStyleCnt="8"/>
      <dgm:spPr/>
      <dgm:t>
        <a:bodyPr/>
        <a:lstStyle/>
        <a:p>
          <a:endParaRPr lang="en-US"/>
        </a:p>
      </dgm:t>
    </dgm:pt>
    <dgm:pt modelId="{3F6E8520-28C1-4C64-A75C-8B2CEEE18741}" type="pres">
      <dgm:prSet presAssocID="{8A76DDAF-46B1-43F5-A4B2-FBA3AB82AAA1}" presName="connTx" presStyleLbl="parChTrans1D2" presStyleIdx="0" presStyleCnt="8"/>
      <dgm:spPr/>
      <dgm:t>
        <a:bodyPr/>
        <a:lstStyle/>
        <a:p>
          <a:endParaRPr lang="en-US"/>
        </a:p>
      </dgm:t>
    </dgm:pt>
    <dgm:pt modelId="{4643E6D7-F60A-4264-AC64-1F83B0880E47}" type="pres">
      <dgm:prSet presAssocID="{9C8FBAB3-9E42-44F0-BE6F-7A1394E3A1CE}" presName="root2" presStyleCnt="0"/>
      <dgm:spPr/>
    </dgm:pt>
    <dgm:pt modelId="{811CE55F-C1BF-4FC7-8313-7A696D3BA599}" type="pres">
      <dgm:prSet presAssocID="{9C8FBAB3-9E42-44F0-BE6F-7A1394E3A1CE}" presName="LevelTwoTextNode" presStyleLbl="node2" presStyleIdx="0" presStyleCnt="8" custScaleX="236383">
        <dgm:presLayoutVars>
          <dgm:chPref val="3"/>
        </dgm:presLayoutVars>
      </dgm:prSet>
      <dgm:spPr/>
      <dgm:t>
        <a:bodyPr/>
        <a:lstStyle/>
        <a:p>
          <a:endParaRPr lang="en-US"/>
        </a:p>
      </dgm:t>
    </dgm:pt>
    <dgm:pt modelId="{C3F55161-D23D-41E6-B4A4-E7136346407D}" type="pres">
      <dgm:prSet presAssocID="{9C8FBAB3-9E42-44F0-BE6F-7A1394E3A1CE}" presName="level3hierChild" presStyleCnt="0"/>
      <dgm:spPr/>
    </dgm:pt>
    <dgm:pt modelId="{C02353A3-67A9-442D-A2BF-E1094F4BE560}" type="pres">
      <dgm:prSet presAssocID="{B1942156-1B6C-4C39-9E3B-0AD66466D368}" presName="conn2-1" presStyleLbl="parChTrans1D3" presStyleIdx="0" presStyleCnt="14"/>
      <dgm:spPr/>
      <dgm:t>
        <a:bodyPr/>
        <a:lstStyle/>
        <a:p>
          <a:endParaRPr lang="en-US"/>
        </a:p>
      </dgm:t>
    </dgm:pt>
    <dgm:pt modelId="{0F255ABA-F279-4ED2-9E5D-4264BB3B8802}" type="pres">
      <dgm:prSet presAssocID="{B1942156-1B6C-4C39-9E3B-0AD66466D368}" presName="connTx" presStyleLbl="parChTrans1D3" presStyleIdx="0" presStyleCnt="14"/>
      <dgm:spPr/>
      <dgm:t>
        <a:bodyPr/>
        <a:lstStyle/>
        <a:p>
          <a:endParaRPr lang="en-US"/>
        </a:p>
      </dgm:t>
    </dgm:pt>
    <dgm:pt modelId="{A1F9A02A-2583-4019-9911-09A32381C685}" type="pres">
      <dgm:prSet presAssocID="{98F6262C-DB09-4693-8F4A-632CD20EB627}" presName="root2" presStyleCnt="0"/>
      <dgm:spPr/>
    </dgm:pt>
    <dgm:pt modelId="{AA6B4528-6E28-44FA-AEFB-23DAEB8BC605}" type="pres">
      <dgm:prSet presAssocID="{98F6262C-DB09-4693-8F4A-632CD20EB627}" presName="LevelTwoTextNode" presStyleLbl="node3" presStyleIdx="0" presStyleCnt="14" custScaleX="182829" custScaleY="141799">
        <dgm:presLayoutVars>
          <dgm:chPref val="3"/>
        </dgm:presLayoutVars>
      </dgm:prSet>
      <dgm:spPr/>
      <dgm:t>
        <a:bodyPr/>
        <a:lstStyle/>
        <a:p>
          <a:endParaRPr lang="en-US"/>
        </a:p>
      </dgm:t>
    </dgm:pt>
    <dgm:pt modelId="{A4E85111-6076-493A-9300-4681F6F0F842}" type="pres">
      <dgm:prSet presAssocID="{98F6262C-DB09-4693-8F4A-632CD20EB627}" presName="level3hierChild" presStyleCnt="0"/>
      <dgm:spPr/>
    </dgm:pt>
    <dgm:pt modelId="{183CDB11-4578-42E9-A27F-0D29E61F6ABD}" type="pres">
      <dgm:prSet presAssocID="{509B0614-C4F5-4567-AF0E-A4F69C5A127F}" presName="conn2-1" presStyleLbl="parChTrans1D3" presStyleIdx="1" presStyleCnt="14"/>
      <dgm:spPr/>
      <dgm:t>
        <a:bodyPr/>
        <a:lstStyle/>
        <a:p>
          <a:endParaRPr lang="en-US"/>
        </a:p>
      </dgm:t>
    </dgm:pt>
    <dgm:pt modelId="{436DBADA-7301-4367-8E8A-CEA1363A1417}" type="pres">
      <dgm:prSet presAssocID="{509B0614-C4F5-4567-AF0E-A4F69C5A127F}" presName="connTx" presStyleLbl="parChTrans1D3" presStyleIdx="1" presStyleCnt="14"/>
      <dgm:spPr/>
      <dgm:t>
        <a:bodyPr/>
        <a:lstStyle/>
        <a:p>
          <a:endParaRPr lang="en-US"/>
        </a:p>
      </dgm:t>
    </dgm:pt>
    <dgm:pt modelId="{846D96D6-8FD7-4247-8099-E3316A1F31BC}" type="pres">
      <dgm:prSet presAssocID="{673A8A5E-DED8-4FAD-8500-48DD66F49C76}" presName="root2" presStyleCnt="0"/>
      <dgm:spPr/>
    </dgm:pt>
    <dgm:pt modelId="{6A027104-CA89-4A42-8756-8266A82A0AE9}" type="pres">
      <dgm:prSet presAssocID="{673A8A5E-DED8-4FAD-8500-48DD66F49C76}" presName="LevelTwoTextNode" presStyleLbl="node3" presStyleIdx="1" presStyleCnt="14" custScaleX="182829">
        <dgm:presLayoutVars>
          <dgm:chPref val="3"/>
        </dgm:presLayoutVars>
      </dgm:prSet>
      <dgm:spPr/>
      <dgm:t>
        <a:bodyPr/>
        <a:lstStyle/>
        <a:p>
          <a:endParaRPr lang="en-US"/>
        </a:p>
      </dgm:t>
    </dgm:pt>
    <dgm:pt modelId="{BD6A0987-6AD6-4201-A03A-E1C40055C4E6}" type="pres">
      <dgm:prSet presAssocID="{673A8A5E-DED8-4FAD-8500-48DD66F49C76}" presName="level3hierChild" presStyleCnt="0"/>
      <dgm:spPr/>
    </dgm:pt>
    <dgm:pt modelId="{AD2BD15F-D0C2-483F-94EF-687E65AFFAEF}" type="pres">
      <dgm:prSet presAssocID="{1509515D-63AD-4D3F-906D-643267258641}" presName="conn2-1" presStyleLbl="parChTrans1D3" presStyleIdx="2" presStyleCnt="14"/>
      <dgm:spPr/>
      <dgm:t>
        <a:bodyPr/>
        <a:lstStyle/>
        <a:p>
          <a:endParaRPr lang="en-US"/>
        </a:p>
      </dgm:t>
    </dgm:pt>
    <dgm:pt modelId="{E502D3CF-4F13-44A1-BC37-74B9946E51FD}" type="pres">
      <dgm:prSet presAssocID="{1509515D-63AD-4D3F-906D-643267258641}" presName="connTx" presStyleLbl="parChTrans1D3" presStyleIdx="2" presStyleCnt="14"/>
      <dgm:spPr/>
      <dgm:t>
        <a:bodyPr/>
        <a:lstStyle/>
        <a:p>
          <a:endParaRPr lang="en-US"/>
        </a:p>
      </dgm:t>
    </dgm:pt>
    <dgm:pt modelId="{A49E6860-A1EA-46AC-A31B-A786A621ABB6}" type="pres">
      <dgm:prSet presAssocID="{764A03A6-A408-4352-AC01-B8ED1BB25228}" presName="root2" presStyleCnt="0"/>
      <dgm:spPr/>
    </dgm:pt>
    <dgm:pt modelId="{17573CF6-E091-4B8F-883C-B99CA7DD583E}" type="pres">
      <dgm:prSet presAssocID="{764A03A6-A408-4352-AC01-B8ED1BB25228}" presName="LevelTwoTextNode" presStyleLbl="node3" presStyleIdx="2" presStyleCnt="14" custScaleX="182829">
        <dgm:presLayoutVars>
          <dgm:chPref val="3"/>
        </dgm:presLayoutVars>
      </dgm:prSet>
      <dgm:spPr/>
      <dgm:t>
        <a:bodyPr/>
        <a:lstStyle/>
        <a:p>
          <a:endParaRPr lang="en-US"/>
        </a:p>
      </dgm:t>
    </dgm:pt>
    <dgm:pt modelId="{9A81AA36-B170-4F54-B303-72C53B27A8EB}" type="pres">
      <dgm:prSet presAssocID="{764A03A6-A408-4352-AC01-B8ED1BB25228}" presName="level3hierChild" presStyleCnt="0"/>
      <dgm:spPr/>
    </dgm:pt>
    <dgm:pt modelId="{F77B7BCB-5492-4169-BE3B-11C1C20E7A48}" type="pres">
      <dgm:prSet presAssocID="{92D6D765-6D9D-41AA-AD63-4A08A9EED3C9}" presName="conn2-1" presStyleLbl="parChTrans1D3" presStyleIdx="3" presStyleCnt="14"/>
      <dgm:spPr/>
      <dgm:t>
        <a:bodyPr/>
        <a:lstStyle/>
        <a:p>
          <a:endParaRPr lang="en-US"/>
        </a:p>
      </dgm:t>
    </dgm:pt>
    <dgm:pt modelId="{3B20C7B1-85D7-4D14-91EB-F48A364D004E}" type="pres">
      <dgm:prSet presAssocID="{92D6D765-6D9D-41AA-AD63-4A08A9EED3C9}" presName="connTx" presStyleLbl="parChTrans1D3" presStyleIdx="3" presStyleCnt="14"/>
      <dgm:spPr/>
      <dgm:t>
        <a:bodyPr/>
        <a:lstStyle/>
        <a:p>
          <a:endParaRPr lang="en-US"/>
        </a:p>
      </dgm:t>
    </dgm:pt>
    <dgm:pt modelId="{0F617B52-A693-4EB0-AD41-33E9E655457D}" type="pres">
      <dgm:prSet presAssocID="{828631E6-6CA2-4C05-82EC-D573F9A97055}" presName="root2" presStyleCnt="0"/>
      <dgm:spPr/>
    </dgm:pt>
    <dgm:pt modelId="{E18A8D04-A777-497B-8F34-9C50359FD069}" type="pres">
      <dgm:prSet presAssocID="{828631E6-6CA2-4C05-82EC-D573F9A97055}" presName="LevelTwoTextNode" presStyleLbl="node3" presStyleIdx="3" presStyleCnt="14" custScaleX="182829">
        <dgm:presLayoutVars>
          <dgm:chPref val="3"/>
        </dgm:presLayoutVars>
      </dgm:prSet>
      <dgm:spPr/>
      <dgm:t>
        <a:bodyPr/>
        <a:lstStyle/>
        <a:p>
          <a:endParaRPr lang="en-US"/>
        </a:p>
      </dgm:t>
    </dgm:pt>
    <dgm:pt modelId="{9044698F-9C7A-4BD3-A1EA-13AB9CD8134C}" type="pres">
      <dgm:prSet presAssocID="{828631E6-6CA2-4C05-82EC-D573F9A97055}" presName="level3hierChild" presStyleCnt="0"/>
      <dgm:spPr/>
    </dgm:pt>
    <dgm:pt modelId="{1538443A-4659-4CE9-95BF-94868D26F864}" type="pres">
      <dgm:prSet presAssocID="{CB4989F0-FC5E-4C6E-92ED-75599CA8EC62}" presName="conn2-1" presStyleLbl="parChTrans1D3" presStyleIdx="4" presStyleCnt="14"/>
      <dgm:spPr/>
      <dgm:t>
        <a:bodyPr/>
        <a:lstStyle/>
        <a:p>
          <a:endParaRPr lang="en-US"/>
        </a:p>
      </dgm:t>
    </dgm:pt>
    <dgm:pt modelId="{6F171F0F-1F08-4EC2-82AD-7476A880B0B2}" type="pres">
      <dgm:prSet presAssocID="{CB4989F0-FC5E-4C6E-92ED-75599CA8EC62}" presName="connTx" presStyleLbl="parChTrans1D3" presStyleIdx="4" presStyleCnt="14"/>
      <dgm:spPr/>
      <dgm:t>
        <a:bodyPr/>
        <a:lstStyle/>
        <a:p>
          <a:endParaRPr lang="en-US"/>
        </a:p>
      </dgm:t>
    </dgm:pt>
    <dgm:pt modelId="{4DE823D1-5C15-4E48-BFAC-686AE81FA61A}" type="pres">
      <dgm:prSet presAssocID="{23BBDACC-B4C8-4361-BCBC-897B4DFC65D6}" presName="root2" presStyleCnt="0"/>
      <dgm:spPr/>
    </dgm:pt>
    <dgm:pt modelId="{F08FFFC7-8ED4-44F9-BE36-97978827DA0A}" type="pres">
      <dgm:prSet presAssocID="{23BBDACC-B4C8-4361-BCBC-897B4DFC65D6}" presName="LevelTwoTextNode" presStyleLbl="node3" presStyleIdx="4" presStyleCnt="14" custScaleX="185957" custScaleY="124778">
        <dgm:presLayoutVars>
          <dgm:chPref val="3"/>
        </dgm:presLayoutVars>
      </dgm:prSet>
      <dgm:spPr/>
      <dgm:t>
        <a:bodyPr/>
        <a:lstStyle/>
        <a:p>
          <a:endParaRPr lang="en-US"/>
        </a:p>
      </dgm:t>
    </dgm:pt>
    <dgm:pt modelId="{664AEC45-8125-4833-909A-3666BC22519F}" type="pres">
      <dgm:prSet presAssocID="{23BBDACC-B4C8-4361-BCBC-897B4DFC65D6}" presName="level3hierChild" presStyleCnt="0"/>
      <dgm:spPr/>
    </dgm:pt>
    <dgm:pt modelId="{5BAC187A-E804-44F3-8C7B-09D9D268FA58}" type="pres">
      <dgm:prSet presAssocID="{725E5C1E-4E60-4950-A6DF-C36867D26601}" presName="conn2-1" presStyleLbl="parChTrans1D3" presStyleIdx="5" presStyleCnt="14"/>
      <dgm:spPr/>
      <dgm:t>
        <a:bodyPr/>
        <a:lstStyle/>
        <a:p>
          <a:endParaRPr lang="en-US"/>
        </a:p>
      </dgm:t>
    </dgm:pt>
    <dgm:pt modelId="{E8BE10DD-5E23-4D43-B288-CED663DD8CFD}" type="pres">
      <dgm:prSet presAssocID="{725E5C1E-4E60-4950-A6DF-C36867D26601}" presName="connTx" presStyleLbl="parChTrans1D3" presStyleIdx="5" presStyleCnt="14"/>
      <dgm:spPr/>
      <dgm:t>
        <a:bodyPr/>
        <a:lstStyle/>
        <a:p>
          <a:endParaRPr lang="en-US"/>
        </a:p>
      </dgm:t>
    </dgm:pt>
    <dgm:pt modelId="{694FB311-E79A-444D-952C-5DD281EABF03}" type="pres">
      <dgm:prSet presAssocID="{7C7A2B98-EE18-4A71-9845-F3A6C020FE66}" presName="root2" presStyleCnt="0"/>
      <dgm:spPr/>
    </dgm:pt>
    <dgm:pt modelId="{E9679EE0-0088-4942-B23A-BCBDDF2FBF54}" type="pres">
      <dgm:prSet presAssocID="{7C7A2B98-EE18-4A71-9845-F3A6C020FE66}" presName="LevelTwoTextNode" presStyleLbl="node3" presStyleIdx="5" presStyleCnt="14" custScaleX="178212" custScaleY="97039">
        <dgm:presLayoutVars>
          <dgm:chPref val="3"/>
        </dgm:presLayoutVars>
      </dgm:prSet>
      <dgm:spPr/>
      <dgm:t>
        <a:bodyPr/>
        <a:lstStyle/>
        <a:p>
          <a:endParaRPr lang="en-US"/>
        </a:p>
      </dgm:t>
    </dgm:pt>
    <dgm:pt modelId="{6B79B633-0553-4DFC-B019-25F787F49612}" type="pres">
      <dgm:prSet presAssocID="{7C7A2B98-EE18-4A71-9845-F3A6C020FE66}" presName="level3hierChild" presStyleCnt="0"/>
      <dgm:spPr/>
    </dgm:pt>
    <dgm:pt modelId="{1A2B1931-B9B6-4409-B73A-724C14426E47}" type="pres">
      <dgm:prSet presAssocID="{D052C611-7FD9-48CC-9F1E-3C244EA2E970}" presName="conn2-1" presStyleLbl="parChTrans1D2" presStyleIdx="1" presStyleCnt="8"/>
      <dgm:spPr/>
      <dgm:t>
        <a:bodyPr/>
        <a:lstStyle/>
        <a:p>
          <a:endParaRPr lang="en-US"/>
        </a:p>
      </dgm:t>
    </dgm:pt>
    <dgm:pt modelId="{E14EF85A-716E-4871-A27E-2E9A63088181}" type="pres">
      <dgm:prSet presAssocID="{D052C611-7FD9-48CC-9F1E-3C244EA2E970}" presName="connTx" presStyleLbl="parChTrans1D2" presStyleIdx="1" presStyleCnt="8"/>
      <dgm:spPr/>
      <dgm:t>
        <a:bodyPr/>
        <a:lstStyle/>
        <a:p>
          <a:endParaRPr lang="en-US"/>
        </a:p>
      </dgm:t>
    </dgm:pt>
    <dgm:pt modelId="{85ADD662-BB76-4DA1-8A8D-602E91DF9680}" type="pres">
      <dgm:prSet presAssocID="{08DAA755-EAC3-4482-B66A-25035F229FB1}" presName="root2" presStyleCnt="0"/>
      <dgm:spPr/>
    </dgm:pt>
    <dgm:pt modelId="{F411107A-C0D6-462C-8B4B-491346B08606}" type="pres">
      <dgm:prSet presAssocID="{08DAA755-EAC3-4482-B66A-25035F229FB1}" presName="LevelTwoTextNode" presStyleLbl="node2" presStyleIdx="1" presStyleCnt="8" custScaleX="236383">
        <dgm:presLayoutVars>
          <dgm:chPref val="3"/>
        </dgm:presLayoutVars>
      </dgm:prSet>
      <dgm:spPr/>
      <dgm:t>
        <a:bodyPr/>
        <a:lstStyle/>
        <a:p>
          <a:endParaRPr lang="en-US"/>
        </a:p>
      </dgm:t>
    </dgm:pt>
    <dgm:pt modelId="{3446BD51-C68B-4E79-A6CA-C4114B69ECF8}" type="pres">
      <dgm:prSet presAssocID="{08DAA755-EAC3-4482-B66A-25035F229FB1}" presName="level3hierChild" presStyleCnt="0"/>
      <dgm:spPr/>
    </dgm:pt>
    <dgm:pt modelId="{A979BF83-67A5-4361-85B8-F439C7B4D2AD}" type="pres">
      <dgm:prSet presAssocID="{702D292E-70AB-4E26-AEE1-B2F6883D9258}" presName="conn2-1" presStyleLbl="parChTrans1D3" presStyleIdx="6" presStyleCnt="14"/>
      <dgm:spPr/>
      <dgm:t>
        <a:bodyPr/>
        <a:lstStyle/>
        <a:p>
          <a:endParaRPr lang="en-US"/>
        </a:p>
      </dgm:t>
    </dgm:pt>
    <dgm:pt modelId="{0696A595-5278-4A3E-8E8C-9B7A3AA70A77}" type="pres">
      <dgm:prSet presAssocID="{702D292E-70AB-4E26-AEE1-B2F6883D9258}" presName="connTx" presStyleLbl="parChTrans1D3" presStyleIdx="6" presStyleCnt="14"/>
      <dgm:spPr/>
      <dgm:t>
        <a:bodyPr/>
        <a:lstStyle/>
        <a:p>
          <a:endParaRPr lang="en-US"/>
        </a:p>
      </dgm:t>
    </dgm:pt>
    <dgm:pt modelId="{3AEFBCB7-003F-457D-ABBD-2B0AEF188D26}" type="pres">
      <dgm:prSet presAssocID="{10CB6597-216D-43B2-AC41-857922CC1E73}" presName="root2" presStyleCnt="0"/>
      <dgm:spPr/>
    </dgm:pt>
    <dgm:pt modelId="{2BBC22D0-8E2A-40F8-90E0-5C02E05F1CFB}" type="pres">
      <dgm:prSet presAssocID="{10CB6597-216D-43B2-AC41-857922CC1E73}" presName="LevelTwoTextNode" presStyleLbl="node3" presStyleIdx="6" presStyleCnt="14" custScaleX="182829" custScaleY="148015">
        <dgm:presLayoutVars>
          <dgm:chPref val="3"/>
        </dgm:presLayoutVars>
      </dgm:prSet>
      <dgm:spPr/>
      <dgm:t>
        <a:bodyPr/>
        <a:lstStyle/>
        <a:p>
          <a:endParaRPr lang="en-US"/>
        </a:p>
      </dgm:t>
    </dgm:pt>
    <dgm:pt modelId="{2D1C9950-D7A4-40F4-A016-197DBEEA8FB6}" type="pres">
      <dgm:prSet presAssocID="{10CB6597-216D-43B2-AC41-857922CC1E73}" presName="level3hierChild" presStyleCnt="0"/>
      <dgm:spPr/>
    </dgm:pt>
    <dgm:pt modelId="{95E8D109-E592-4D60-A141-3697C59F0296}" type="pres">
      <dgm:prSet presAssocID="{450AA779-E768-4D33-AD4D-ECA2E7E7F127}" presName="conn2-1" presStyleLbl="parChTrans1D3" presStyleIdx="7" presStyleCnt="14"/>
      <dgm:spPr/>
      <dgm:t>
        <a:bodyPr/>
        <a:lstStyle/>
        <a:p>
          <a:endParaRPr lang="en-US"/>
        </a:p>
      </dgm:t>
    </dgm:pt>
    <dgm:pt modelId="{7F4E4926-01E7-49F2-9BC9-21A52C8F27D1}" type="pres">
      <dgm:prSet presAssocID="{450AA779-E768-4D33-AD4D-ECA2E7E7F127}" presName="connTx" presStyleLbl="parChTrans1D3" presStyleIdx="7" presStyleCnt="14"/>
      <dgm:spPr/>
      <dgm:t>
        <a:bodyPr/>
        <a:lstStyle/>
        <a:p>
          <a:endParaRPr lang="en-US"/>
        </a:p>
      </dgm:t>
    </dgm:pt>
    <dgm:pt modelId="{3891C0EA-58E1-4A5C-9EA5-E10D29314A67}" type="pres">
      <dgm:prSet presAssocID="{AF05F52A-80D3-4D50-9A80-6F17D471F5B0}" presName="root2" presStyleCnt="0"/>
      <dgm:spPr/>
    </dgm:pt>
    <dgm:pt modelId="{4C63AE4D-B3D1-4046-9071-4CD2FDE16713}" type="pres">
      <dgm:prSet presAssocID="{AF05F52A-80D3-4D50-9A80-6F17D471F5B0}" presName="LevelTwoTextNode" presStyleLbl="node3" presStyleIdx="7" presStyleCnt="14" custScaleX="182829">
        <dgm:presLayoutVars>
          <dgm:chPref val="3"/>
        </dgm:presLayoutVars>
      </dgm:prSet>
      <dgm:spPr/>
      <dgm:t>
        <a:bodyPr/>
        <a:lstStyle/>
        <a:p>
          <a:endParaRPr lang="en-US"/>
        </a:p>
      </dgm:t>
    </dgm:pt>
    <dgm:pt modelId="{DF7398F7-7D3B-412B-A42B-13B93D7099C6}" type="pres">
      <dgm:prSet presAssocID="{AF05F52A-80D3-4D50-9A80-6F17D471F5B0}" presName="level3hierChild" presStyleCnt="0"/>
      <dgm:spPr/>
    </dgm:pt>
    <dgm:pt modelId="{C82370FA-BBD2-4984-B9C1-4B5AB783D4A2}" type="pres">
      <dgm:prSet presAssocID="{4E3028E6-CE58-4004-8033-A49C790B88B3}" presName="conn2-1" presStyleLbl="parChTrans1D3" presStyleIdx="8" presStyleCnt="14"/>
      <dgm:spPr/>
      <dgm:t>
        <a:bodyPr/>
        <a:lstStyle/>
        <a:p>
          <a:endParaRPr lang="en-US"/>
        </a:p>
      </dgm:t>
    </dgm:pt>
    <dgm:pt modelId="{AC85F461-7BF8-49A6-9D2F-04E5397D4FC0}" type="pres">
      <dgm:prSet presAssocID="{4E3028E6-CE58-4004-8033-A49C790B88B3}" presName="connTx" presStyleLbl="parChTrans1D3" presStyleIdx="8" presStyleCnt="14"/>
      <dgm:spPr/>
      <dgm:t>
        <a:bodyPr/>
        <a:lstStyle/>
        <a:p>
          <a:endParaRPr lang="en-US"/>
        </a:p>
      </dgm:t>
    </dgm:pt>
    <dgm:pt modelId="{8B1EEE80-7929-4086-8018-21EBC223CA39}" type="pres">
      <dgm:prSet presAssocID="{EB5458A8-0E81-4F3E-B320-61FAA2BA63D2}" presName="root2" presStyleCnt="0"/>
      <dgm:spPr/>
    </dgm:pt>
    <dgm:pt modelId="{E250815C-C388-4164-9EB4-8D438C6708C1}" type="pres">
      <dgm:prSet presAssocID="{EB5458A8-0E81-4F3E-B320-61FAA2BA63D2}" presName="LevelTwoTextNode" presStyleLbl="node3" presStyleIdx="8" presStyleCnt="14" custScaleX="182829">
        <dgm:presLayoutVars>
          <dgm:chPref val="3"/>
        </dgm:presLayoutVars>
      </dgm:prSet>
      <dgm:spPr/>
      <dgm:t>
        <a:bodyPr/>
        <a:lstStyle/>
        <a:p>
          <a:endParaRPr lang="en-US"/>
        </a:p>
      </dgm:t>
    </dgm:pt>
    <dgm:pt modelId="{C6B06B4E-6E77-4B6C-960E-3BA739373452}" type="pres">
      <dgm:prSet presAssocID="{EB5458A8-0E81-4F3E-B320-61FAA2BA63D2}" presName="level3hierChild" presStyleCnt="0"/>
      <dgm:spPr/>
    </dgm:pt>
    <dgm:pt modelId="{ED9A0E02-BFCC-417A-9ABD-6F5E29FA2664}" type="pres">
      <dgm:prSet presAssocID="{B7E56400-3DC6-4D02-BEF3-5475FF17FBE7}" presName="conn2-1" presStyleLbl="parChTrans1D3" presStyleIdx="9" presStyleCnt="14"/>
      <dgm:spPr/>
      <dgm:t>
        <a:bodyPr/>
        <a:lstStyle/>
        <a:p>
          <a:endParaRPr lang="en-US"/>
        </a:p>
      </dgm:t>
    </dgm:pt>
    <dgm:pt modelId="{4C1BECAA-69AF-4187-9D01-BF9A3B547E42}" type="pres">
      <dgm:prSet presAssocID="{B7E56400-3DC6-4D02-BEF3-5475FF17FBE7}" presName="connTx" presStyleLbl="parChTrans1D3" presStyleIdx="9" presStyleCnt="14"/>
      <dgm:spPr/>
      <dgm:t>
        <a:bodyPr/>
        <a:lstStyle/>
        <a:p>
          <a:endParaRPr lang="en-US"/>
        </a:p>
      </dgm:t>
    </dgm:pt>
    <dgm:pt modelId="{9E18C20A-52D8-4B6C-B371-0E17F4395606}" type="pres">
      <dgm:prSet presAssocID="{7CE1A358-F7DB-46EE-91BA-5E743B235C9D}" presName="root2" presStyleCnt="0"/>
      <dgm:spPr/>
    </dgm:pt>
    <dgm:pt modelId="{F4F11EAD-BC04-484C-AE36-B35F57238A02}" type="pres">
      <dgm:prSet presAssocID="{7CE1A358-F7DB-46EE-91BA-5E743B235C9D}" presName="LevelTwoTextNode" presStyleLbl="node3" presStyleIdx="9" presStyleCnt="14" custScaleX="182829">
        <dgm:presLayoutVars>
          <dgm:chPref val="3"/>
        </dgm:presLayoutVars>
      </dgm:prSet>
      <dgm:spPr/>
      <dgm:t>
        <a:bodyPr/>
        <a:lstStyle/>
        <a:p>
          <a:endParaRPr lang="en-US"/>
        </a:p>
      </dgm:t>
    </dgm:pt>
    <dgm:pt modelId="{775B3BD2-6224-410B-816B-50A978BE4CF9}" type="pres">
      <dgm:prSet presAssocID="{7CE1A358-F7DB-46EE-91BA-5E743B235C9D}" presName="level3hierChild" presStyleCnt="0"/>
      <dgm:spPr/>
    </dgm:pt>
    <dgm:pt modelId="{08647824-7D60-4E17-958D-224267F2F4C5}" type="pres">
      <dgm:prSet presAssocID="{4EC5CFD7-4524-4770-A175-18F63A48ED54}" presName="conn2-1" presStyleLbl="parChTrans1D2" presStyleIdx="2" presStyleCnt="8"/>
      <dgm:spPr/>
      <dgm:t>
        <a:bodyPr/>
        <a:lstStyle/>
        <a:p>
          <a:endParaRPr lang="en-US"/>
        </a:p>
      </dgm:t>
    </dgm:pt>
    <dgm:pt modelId="{01C82567-430F-4EE0-B9C1-99771714B6CF}" type="pres">
      <dgm:prSet presAssocID="{4EC5CFD7-4524-4770-A175-18F63A48ED54}" presName="connTx" presStyleLbl="parChTrans1D2" presStyleIdx="2" presStyleCnt="8"/>
      <dgm:spPr/>
      <dgm:t>
        <a:bodyPr/>
        <a:lstStyle/>
        <a:p>
          <a:endParaRPr lang="en-US"/>
        </a:p>
      </dgm:t>
    </dgm:pt>
    <dgm:pt modelId="{BBA674F4-9906-43AC-91EE-17CFEAB256DE}" type="pres">
      <dgm:prSet presAssocID="{FD84E3B6-F391-44D5-915E-EB23C62FCA5D}" presName="root2" presStyleCnt="0"/>
      <dgm:spPr/>
    </dgm:pt>
    <dgm:pt modelId="{551AC803-22DF-4E8C-8D00-68ECF09A293A}" type="pres">
      <dgm:prSet presAssocID="{FD84E3B6-F391-44D5-915E-EB23C62FCA5D}" presName="LevelTwoTextNode" presStyleLbl="node2" presStyleIdx="2" presStyleCnt="8" custScaleX="236383">
        <dgm:presLayoutVars>
          <dgm:chPref val="3"/>
        </dgm:presLayoutVars>
      </dgm:prSet>
      <dgm:spPr/>
      <dgm:t>
        <a:bodyPr/>
        <a:lstStyle/>
        <a:p>
          <a:endParaRPr lang="en-US"/>
        </a:p>
      </dgm:t>
    </dgm:pt>
    <dgm:pt modelId="{15D1C588-A56A-4C02-A256-6D3087E6DAC0}" type="pres">
      <dgm:prSet presAssocID="{FD84E3B6-F391-44D5-915E-EB23C62FCA5D}" presName="level3hierChild" presStyleCnt="0"/>
      <dgm:spPr/>
    </dgm:pt>
    <dgm:pt modelId="{CA3BFC29-10A1-4120-9137-47BCBC4D354D}" type="pres">
      <dgm:prSet presAssocID="{229F98AE-3452-471A-AC38-B04D0C50E9E0}" presName="conn2-1" presStyleLbl="parChTrans1D3" presStyleIdx="10" presStyleCnt="14"/>
      <dgm:spPr/>
      <dgm:t>
        <a:bodyPr/>
        <a:lstStyle/>
        <a:p>
          <a:endParaRPr lang="en-US"/>
        </a:p>
      </dgm:t>
    </dgm:pt>
    <dgm:pt modelId="{781C95B5-65F2-421B-AA6C-9F3272AF1F90}" type="pres">
      <dgm:prSet presAssocID="{229F98AE-3452-471A-AC38-B04D0C50E9E0}" presName="connTx" presStyleLbl="parChTrans1D3" presStyleIdx="10" presStyleCnt="14"/>
      <dgm:spPr/>
      <dgm:t>
        <a:bodyPr/>
        <a:lstStyle/>
        <a:p>
          <a:endParaRPr lang="en-US"/>
        </a:p>
      </dgm:t>
    </dgm:pt>
    <dgm:pt modelId="{6F7308E3-71FB-49E0-96F5-18097D781E1D}" type="pres">
      <dgm:prSet presAssocID="{A2E11540-F537-45D6-B8CE-527BB27467EA}" presName="root2" presStyleCnt="0"/>
      <dgm:spPr/>
    </dgm:pt>
    <dgm:pt modelId="{81755D95-D922-4F29-A303-C8A7CE7E8ABF}" type="pres">
      <dgm:prSet presAssocID="{A2E11540-F537-45D6-B8CE-527BB27467EA}" presName="LevelTwoTextNode" presStyleLbl="node3" presStyleIdx="10" presStyleCnt="14" custScaleX="182829">
        <dgm:presLayoutVars>
          <dgm:chPref val="3"/>
        </dgm:presLayoutVars>
      </dgm:prSet>
      <dgm:spPr/>
      <dgm:t>
        <a:bodyPr/>
        <a:lstStyle/>
        <a:p>
          <a:endParaRPr lang="en-US"/>
        </a:p>
      </dgm:t>
    </dgm:pt>
    <dgm:pt modelId="{43F43120-D0D5-42F4-B8A9-21148A129DBA}" type="pres">
      <dgm:prSet presAssocID="{A2E11540-F537-45D6-B8CE-527BB27467EA}" presName="level3hierChild" presStyleCnt="0"/>
      <dgm:spPr/>
    </dgm:pt>
    <dgm:pt modelId="{92F017A8-2F44-4612-9606-DD2BB77C8E68}" type="pres">
      <dgm:prSet presAssocID="{AD73E697-B32A-4740-AF57-411BA2C202CB}" presName="conn2-1" presStyleLbl="parChTrans1D3" presStyleIdx="11" presStyleCnt="14"/>
      <dgm:spPr/>
      <dgm:t>
        <a:bodyPr/>
        <a:lstStyle/>
        <a:p>
          <a:endParaRPr lang="en-US"/>
        </a:p>
      </dgm:t>
    </dgm:pt>
    <dgm:pt modelId="{B7E2CDE5-1CEA-4778-8CF1-015139725DB3}" type="pres">
      <dgm:prSet presAssocID="{AD73E697-B32A-4740-AF57-411BA2C202CB}" presName="connTx" presStyleLbl="parChTrans1D3" presStyleIdx="11" presStyleCnt="14"/>
      <dgm:spPr/>
      <dgm:t>
        <a:bodyPr/>
        <a:lstStyle/>
        <a:p>
          <a:endParaRPr lang="en-US"/>
        </a:p>
      </dgm:t>
    </dgm:pt>
    <dgm:pt modelId="{04E1EDED-D5A4-4DB8-9F1B-DE62ED9B1AE6}" type="pres">
      <dgm:prSet presAssocID="{6D4729BB-15E1-43DE-A287-C7222707DEAB}" presName="root2" presStyleCnt="0"/>
      <dgm:spPr/>
    </dgm:pt>
    <dgm:pt modelId="{1E5B0938-6BC5-47B1-874D-CDFB32137A58}" type="pres">
      <dgm:prSet presAssocID="{6D4729BB-15E1-43DE-A287-C7222707DEAB}" presName="LevelTwoTextNode" presStyleLbl="node3" presStyleIdx="11" presStyleCnt="14" custScaleX="182829" custScaleY="121526">
        <dgm:presLayoutVars>
          <dgm:chPref val="3"/>
        </dgm:presLayoutVars>
      </dgm:prSet>
      <dgm:spPr/>
      <dgm:t>
        <a:bodyPr/>
        <a:lstStyle/>
        <a:p>
          <a:endParaRPr lang="en-US"/>
        </a:p>
      </dgm:t>
    </dgm:pt>
    <dgm:pt modelId="{1FA04BE9-3929-41DB-BF3E-C21F94911DA5}" type="pres">
      <dgm:prSet presAssocID="{6D4729BB-15E1-43DE-A287-C7222707DEAB}" presName="level3hierChild" presStyleCnt="0"/>
      <dgm:spPr/>
    </dgm:pt>
    <dgm:pt modelId="{D6B10375-97CE-4B06-A7F8-3E45F0A32E92}" type="pres">
      <dgm:prSet presAssocID="{0C6DDE8D-B65B-476F-B91F-D6756DEC0D66}" presName="conn2-1" presStyleLbl="parChTrans1D2" presStyleIdx="3" presStyleCnt="8"/>
      <dgm:spPr/>
      <dgm:t>
        <a:bodyPr/>
        <a:lstStyle/>
        <a:p>
          <a:endParaRPr lang="en-US"/>
        </a:p>
      </dgm:t>
    </dgm:pt>
    <dgm:pt modelId="{6049720E-844F-46EC-8A5C-27255EFF0010}" type="pres">
      <dgm:prSet presAssocID="{0C6DDE8D-B65B-476F-B91F-D6756DEC0D66}" presName="connTx" presStyleLbl="parChTrans1D2" presStyleIdx="3" presStyleCnt="8"/>
      <dgm:spPr/>
      <dgm:t>
        <a:bodyPr/>
        <a:lstStyle/>
        <a:p>
          <a:endParaRPr lang="en-US"/>
        </a:p>
      </dgm:t>
    </dgm:pt>
    <dgm:pt modelId="{173D18C3-8CD1-483D-9BC2-F344F6F5E55E}" type="pres">
      <dgm:prSet presAssocID="{F6702887-5338-4162-ADC4-7F86B301546F}" presName="root2" presStyleCnt="0"/>
      <dgm:spPr/>
    </dgm:pt>
    <dgm:pt modelId="{25D8F5CC-BE52-480F-94B9-3A8D9BA2D739}" type="pres">
      <dgm:prSet presAssocID="{F6702887-5338-4162-ADC4-7F86B301546F}" presName="LevelTwoTextNode" presStyleLbl="node2" presStyleIdx="3" presStyleCnt="8" custScaleX="236383">
        <dgm:presLayoutVars>
          <dgm:chPref val="3"/>
        </dgm:presLayoutVars>
      </dgm:prSet>
      <dgm:spPr/>
      <dgm:t>
        <a:bodyPr/>
        <a:lstStyle/>
        <a:p>
          <a:endParaRPr lang="en-US"/>
        </a:p>
      </dgm:t>
    </dgm:pt>
    <dgm:pt modelId="{7619CEE8-E633-4681-8D93-EA21143C6405}" type="pres">
      <dgm:prSet presAssocID="{F6702887-5338-4162-ADC4-7F86B301546F}" presName="level3hierChild" presStyleCnt="0"/>
      <dgm:spPr/>
    </dgm:pt>
    <dgm:pt modelId="{BBE59CF0-9407-4C93-8C87-00536C5E9DC6}" type="pres">
      <dgm:prSet presAssocID="{AF8FE861-4B0F-402D-9378-5636827E6FD2}" presName="conn2-1" presStyleLbl="parChTrans1D2" presStyleIdx="4" presStyleCnt="8"/>
      <dgm:spPr/>
      <dgm:t>
        <a:bodyPr/>
        <a:lstStyle/>
        <a:p>
          <a:endParaRPr lang="en-US"/>
        </a:p>
      </dgm:t>
    </dgm:pt>
    <dgm:pt modelId="{290A894F-0716-4DC2-A981-0D7CB1C9AE0E}" type="pres">
      <dgm:prSet presAssocID="{AF8FE861-4B0F-402D-9378-5636827E6FD2}" presName="connTx" presStyleLbl="parChTrans1D2" presStyleIdx="4" presStyleCnt="8"/>
      <dgm:spPr/>
      <dgm:t>
        <a:bodyPr/>
        <a:lstStyle/>
        <a:p>
          <a:endParaRPr lang="en-US"/>
        </a:p>
      </dgm:t>
    </dgm:pt>
    <dgm:pt modelId="{56BAA132-EED4-466B-AC13-AC7E0BB220C2}" type="pres">
      <dgm:prSet presAssocID="{657D0AA3-1B43-434F-878F-4B5EE85E594D}" presName="root2" presStyleCnt="0"/>
      <dgm:spPr/>
    </dgm:pt>
    <dgm:pt modelId="{8BAFD37D-742D-4652-92FF-8A0FFA23B2A8}" type="pres">
      <dgm:prSet presAssocID="{657D0AA3-1B43-434F-878F-4B5EE85E594D}" presName="LevelTwoTextNode" presStyleLbl="node2" presStyleIdx="4" presStyleCnt="8" custScaleX="236383">
        <dgm:presLayoutVars>
          <dgm:chPref val="3"/>
        </dgm:presLayoutVars>
      </dgm:prSet>
      <dgm:spPr/>
      <dgm:t>
        <a:bodyPr/>
        <a:lstStyle/>
        <a:p>
          <a:endParaRPr lang="en-US"/>
        </a:p>
      </dgm:t>
    </dgm:pt>
    <dgm:pt modelId="{0FD1A508-7320-4C00-A364-6026AC2355D0}" type="pres">
      <dgm:prSet presAssocID="{657D0AA3-1B43-434F-878F-4B5EE85E594D}" presName="level3hierChild" presStyleCnt="0"/>
      <dgm:spPr/>
    </dgm:pt>
    <dgm:pt modelId="{9237F333-31E4-4703-B65C-76D401BC6BE5}" type="pres">
      <dgm:prSet presAssocID="{B8B502C4-B221-406A-A01C-0BF00E24C019}" presName="conn2-1" presStyleLbl="parChTrans1D3" presStyleIdx="12" presStyleCnt="14"/>
      <dgm:spPr/>
      <dgm:t>
        <a:bodyPr/>
        <a:lstStyle/>
        <a:p>
          <a:endParaRPr lang="en-US"/>
        </a:p>
      </dgm:t>
    </dgm:pt>
    <dgm:pt modelId="{EA342631-8D77-4FE1-A2B3-6418760C44FA}" type="pres">
      <dgm:prSet presAssocID="{B8B502C4-B221-406A-A01C-0BF00E24C019}" presName="connTx" presStyleLbl="parChTrans1D3" presStyleIdx="12" presStyleCnt="14"/>
      <dgm:spPr/>
      <dgm:t>
        <a:bodyPr/>
        <a:lstStyle/>
        <a:p>
          <a:endParaRPr lang="en-US"/>
        </a:p>
      </dgm:t>
    </dgm:pt>
    <dgm:pt modelId="{54856174-6103-49F2-BC40-E78630C175E4}" type="pres">
      <dgm:prSet presAssocID="{C48B447F-F656-4B34-9AD4-68B135A7BCA6}" presName="root2" presStyleCnt="0"/>
      <dgm:spPr/>
    </dgm:pt>
    <dgm:pt modelId="{6AFCD169-EFCF-464D-ABB4-2C79634C7C4A}" type="pres">
      <dgm:prSet presAssocID="{C48B447F-F656-4B34-9AD4-68B135A7BCA6}" presName="LevelTwoTextNode" presStyleLbl="node3" presStyleIdx="12" presStyleCnt="14" custScaleX="182829">
        <dgm:presLayoutVars>
          <dgm:chPref val="3"/>
        </dgm:presLayoutVars>
      </dgm:prSet>
      <dgm:spPr/>
      <dgm:t>
        <a:bodyPr/>
        <a:lstStyle/>
        <a:p>
          <a:endParaRPr lang="en-US"/>
        </a:p>
      </dgm:t>
    </dgm:pt>
    <dgm:pt modelId="{C7831FBE-DC06-48E4-846D-DC597F5A84FC}" type="pres">
      <dgm:prSet presAssocID="{C48B447F-F656-4B34-9AD4-68B135A7BCA6}" presName="level3hierChild" presStyleCnt="0"/>
      <dgm:spPr/>
    </dgm:pt>
    <dgm:pt modelId="{C81547A1-DBC5-41BA-BA47-54761F8DB9E0}" type="pres">
      <dgm:prSet presAssocID="{A1E03C5B-A98A-4B2C-88A6-64BFE28BC132}" presName="conn2-1" presStyleLbl="parChTrans1D3" presStyleIdx="13" presStyleCnt="14"/>
      <dgm:spPr/>
      <dgm:t>
        <a:bodyPr/>
        <a:lstStyle/>
        <a:p>
          <a:endParaRPr lang="en-US"/>
        </a:p>
      </dgm:t>
    </dgm:pt>
    <dgm:pt modelId="{09169DBB-86E3-4EEC-9776-51D46723CDD0}" type="pres">
      <dgm:prSet presAssocID="{A1E03C5B-A98A-4B2C-88A6-64BFE28BC132}" presName="connTx" presStyleLbl="parChTrans1D3" presStyleIdx="13" presStyleCnt="14"/>
      <dgm:spPr/>
      <dgm:t>
        <a:bodyPr/>
        <a:lstStyle/>
        <a:p>
          <a:endParaRPr lang="en-US"/>
        </a:p>
      </dgm:t>
    </dgm:pt>
    <dgm:pt modelId="{BD29BEC9-CB45-44B0-97FF-900D0703064A}" type="pres">
      <dgm:prSet presAssocID="{F9DE5D39-2CA5-4885-A8CA-DBD8EFE7BF51}" presName="root2" presStyleCnt="0"/>
      <dgm:spPr/>
    </dgm:pt>
    <dgm:pt modelId="{9E092DA1-72A9-43D2-82C2-EBD6E86B4785}" type="pres">
      <dgm:prSet presAssocID="{F9DE5D39-2CA5-4885-A8CA-DBD8EFE7BF51}" presName="LevelTwoTextNode" presStyleLbl="node3" presStyleIdx="13" presStyleCnt="14" custScaleX="182829" custScaleY="135169">
        <dgm:presLayoutVars>
          <dgm:chPref val="3"/>
        </dgm:presLayoutVars>
      </dgm:prSet>
      <dgm:spPr/>
      <dgm:t>
        <a:bodyPr/>
        <a:lstStyle/>
        <a:p>
          <a:endParaRPr lang="en-US"/>
        </a:p>
      </dgm:t>
    </dgm:pt>
    <dgm:pt modelId="{86016E12-9BEB-484B-A2AA-2E8920B6F79A}" type="pres">
      <dgm:prSet presAssocID="{F9DE5D39-2CA5-4885-A8CA-DBD8EFE7BF51}" presName="level3hierChild" presStyleCnt="0"/>
      <dgm:spPr/>
    </dgm:pt>
    <dgm:pt modelId="{7DA2F1AE-E075-47CA-93EF-069764645891}" type="pres">
      <dgm:prSet presAssocID="{F560FCDA-2BBC-4D53-94F1-D863E014C2E3}" presName="conn2-1" presStyleLbl="parChTrans1D2" presStyleIdx="5" presStyleCnt="8"/>
      <dgm:spPr/>
      <dgm:t>
        <a:bodyPr/>
        <a:lstStyle/>
        <a:p>
          <a:endParaRPr lang="en-US"/>
        </a:p>
      </dgm:t>
    </dgm:pt>
    <dgm:pt modelId="{C1CDECCB-DA08-40B4-9EB1-49540C9F1AF1}" type="pres">
      <dgm:prSet presAssocID="{F560FCDA-2BBC-4D53-94F1-D863E014C2E3}" presName="connTx" presStyleLbl="parChTrans1D2" presStyleIdx="5" presStyleCnt="8"/>
      <dgm:spPr/>
      <dgm:t>
        <a:bodyPr/>
        <a:lstStyle/>
        <a:p>
          <a:endParaRPr lang="en-US"/>
        </a:p>
      </dgm:t>
    </dgm:pt>
    <dgm:pt modelId="{B16746BE-8972-4F38-8490-59AB1E9C3DA0}" type="pres">
      <dgm:prSet presAssocID="{3D16DD03-9366-4016-81E5-A1736E755C1B}" presName="root2" presStyleCnt="0"/>
      <dgm:spPr/>
    </dgm:pt>
    <dgm:pt modelId="{13A81EE6-1828-4DAD-B0BD-D49725F59F11}" type="pres">
      <dgm:prSet presAssocID="{3D16DD03-9366-4016-81E5-A1736E755C1B}" presName="LevelTwoTextNode" presStyleLbl="node2" presStyleIdx="5" presStyleCnt="8" custScaleX="236383">
        <dgm:presLayoutVars>
          <dgm:chPref val="3"/>
        </dgm:presLayoutVars>
      </dgm:prSet>
      <dgm:spPr/>
      <dgm:t>
        <a:bodyPr/>
        <a:lstStyle/>
        <a:p>
          <a:endParaRPr lang="en-US"/>
        </a:p>
      </dgm:t>
    </dgm:pt>
    <dgm:pt modelId="{789B428B-B9EC-4840-847F-C1255B397F8A}" type="pres">
      <dgm:prSet presAssocID="{3D16DD03-9366-4016-81E5-A1736E755C1B}" presName="level3hierChild" presStyleCnt="0"/>
      <dgm:spPr/>
    </dgm:pt>
    <dgm:pt modelId="{395C582D-E61C-4130-ADAE-A6754706B125}" type="pres">
      <dgm:prSet presAssocID="{03A475D0-705E-44FF-812E-4996F4B8E3CD}" presName="conn2-1" presStyleLbl="parChTrans1D2" presStyleIdx="6" presStyleCnt="8"/>
      <dgm:spPr/>
      <dgm:t>
        <a:bodyPr/>
        <a:lstStyle/>
        <a:p>
          <a:endParaRPr lang="en-US"/>
        </a:p>
      </dgm:t>
    </dgm:pt>
    <dgm:pt modelId="{0CB04CA1-019E-48C4-96F2-E66F77A99294}" type="pres">
      <dgm:prSet presAssocID="{03A475D0-705E-44FF-812E-4996F4B8E3CD}" presName="connTx" presStyleLbl="parChTrans1D2" presStyleIdx="6" presStyleCnt="8"/>
      <dgm:spPr/>
      <dgm:t>
        <a:bodyPr/>
        <a:lstStyle/>
        <a:p>
          <a:endParaRPr lang="en-US"/>
        </a:p>
      </dgm:t>
    </dgm:pt>
    <dgm:pt modelId="{9F69F06B-C072-4C46-A257-5F93F91DE774}" type="pres">
      <dgm:prSet presAssocID="{FCFBDF0E-4FDE-46F3-93D8-55814725623A}" presName="root2" presStyleCnt="0"/>
      <dgm:spPr/>
    </dgm:pt>
    <dgm:pt modelId="{BAB6F684-995A-46D7-93DB-D2A36D22FA84}" type="pres">
      <dgm:prSet presAssocID="{FCFBDF0E-4FDE-46F3-93D8-55814725623A}" presName="LevelTwoTextNode" presStyleLbl="node2" presStyleIdx="6" presStyleCnt="8" custScaleX="236383">
        <dgm:presLayoutVars>
          <dgm:chPref val="3"/>
        </dgm:presLayoutVars>
      </dgm:prSet>
      <dgm:spPr/>
      <dgm:t>
        <a:bodyPr/>
        <a:lstStyle/>
        <a:p>
          <a:endParaRPr lang="en-US"/>
        </a:p>
      </dgm:t>
    </dgm:pt>
    <dgm:pt modelId="{08B6523D-D2A3-428D-995F-73B938A6F929}" type="pres">
      <dgm:prSet presAssocID="{FCFBDF0E-4FDE-46F3-93D8-55814725623A}" presName="level3hierChild" presStyleCnt="0"/>
      <dgm:spPr/>
    </dgm:pt>
    <dgm:pt modelId="{9964AAE9-8F50-4B45-A890-94F0776CD889}" type="pres">
      <dgm:prSet presAssocID="{8F62047F-0174-4C6E-B020-93FB13E5DCAF}" presName="conn2-1" presStyleLbl="parChTrans1D2" presStyleIdx="7" presStyleCnt="8"/>
      <dgm:spPr/>
      <dgm:t>
        <a:bodyPr/>
        <a:lstStyle/>
        <a:p>
          <a:endParaRPr lang="en-US"/>
        </a:p>
      </dgm:t>
    </dgm:pt>
    <dgm:pt modelId="{268589F7-A6E2-4CB8-95F2-AA746BC9E702}" type="pres">
      <dgm:prSet presAssocID="{8F62047F-0174-4C6E-B020-93FB13E5DCAF}" presName="connTx" presStyleLbl="parChTrans1D2" presStyleIdx="7" presStyleCnt="8"/>
      <dgm:spPr/>
      <dgm:t>
        <a:bodyPr/>
        <a:lstStyle/>
        <a:p>
          <a:endParaRPr lang="en-US"/>
        </a:p>
      </dgm:t>
    </dgm:pt>
    <dgm:pt modelId="{5E9DF147-50A2-448C-8DDF-52B6818F63D6}" type="pres">
      <dgm:prSet presAssocID="{555CAA9C-D4F4-4257-B4CF-E2ED86285D8E}" presName="root2" presStyleCnt="0"/>
      <dgm:spPr/>
    </dgm:pt>
    <dgm:pt modelId="{87C748B1-8870-485E-AB5F-0A16A9DE458F}" type="pres">
      <dgm:prSet presAssocID="{555CAA9C-D4F4-4257-B4CF-E2ED86285D8E}" presName="LevelTwoTextNode" presStyleLbl="node2" presStyleIdx="7" presStyleCnt="8" custScaleX="236383">
        <dgm:presLayoutVars>
          <dgm:chPref val="3"/>
        </dgm:presLayoutVars>
      </dgm:prSet>
      <dgm:spPr/>
      <dgm:t>
        <a:bodyPr/>
        <a:lstStyle/>
        <a:p>
          <a:endParaRPr lang="en-US"/>
        </a:p>
      </dgm:t>
    </dgm:pt>
    <dgm:pt modelId="{DC490ABB-22C2-4AC2-84F4-E22961A523F2}" type="pres">
      <dgm:prSet presAssocID="{555CAA9C-D4F4-4257-B4CF-E2ED86285D8E}" presName="level3hierChild" presStyleCnt="0"/>
      <dgm:spPr/>
    </dgm:pt>
  </dgm:ptLst>
  <dgm:cxnLst>
    <dgm:cxn modelId="{DD98BF74-E864-426B-93CD-9BD29F541996}" type="presOf" srcId="{AF8FE861-4B0F-402D-9378-5636827E6FD2}" destId="{290A894F-0716-4DC2-A981-0D7CB1C9AE0E}" srcOrd="1" destOrd="0" presId="urn:microsoft.com/office/officeart/2008/layout/HorizontalMultiLevelHierarchy"/>
    <dgm:cxn modelId="{A62FD25D-C63F-4328-8BAC-7440CD76F163}" type="presOf" srcId="{A1E03C5B-A98A-4B2C-88A6-64BFE28BC132}" destId="{C81547A1-DBC5-41BA-BA47-54761F8DB9E0}" srcOrd="0" destOrd="0" presId="urn:microsoft.com/office/officeart/2008/layout/HorizontalMultiLevelHierarchy"/>
    <dgm:cxn modelId="{61773061-3A50-4DC2-9A61-4A09B2C24B45}" srcId="{FD84E3B6-F391-44D5-915E-EB23C62FCA5D}" destId="{A2E11540-F537-45D6-B8CE-527BB27467EA}" srcOrd="0" destOrd="0" parTransId="{229F98AE-3452-471A-AC38-B04D0C50E9E0}" sibTransId="{033A36AF-5BB6-4DB0-8338-2EC9FFF72CA3}"/>
    <dgm:cxn modelId="{6845F08C-0C75-4DAC-A9A6-EFF391A1FB8F}" type="presOf" srcId="{92D6D765-6D9D-41AA-AD63-4A08A9EED3C9}" destId="{3B20C7B1-85D7-4D14-91EB-F48A364D004E}" srcOrd="1" destOrd="0" presId="urn:microsoft.com/office/officeart/2008/layout/HorizontalMultiLevelHierarchy"/>
    <dgm:cxn modelId="{B6ABBDCE-37D8-48DF-8983-019B42D30AA8}" type="presOf" srcId="{CB4989F0-FC5E-4C6E-92ED-75599CA8EC62}" destId="{1538443A-4659-4CE9-95BF-94868D26F864}" srcOrd="0" destOrd="0" presId="urn:microsoft.com/office/officeart/2008/layout/HorizontalMultiLevelHierarchy"/>
    <dgm:cxn modelId="{C90C03A7-E9CB-40FB-8BDC-E76EEE28DF9E}" type="presOf" srcId="{AD73E697-B32A-4740-AF57-411BA2C202CB}" destId="{B7E2CDE5-1CEA-4778-8CF1-015139725DB3}" srcOrd="1" destOrd="0" presId="urn:microsoft.com/office/officeart/2008/layout/HorizontalMultiLevelHierarchy"/>
    <dgm:cxn modelId="{8032D77D-A58E-4D56-BC3A-1C4BC48B2E36}" type="presOf" srcId="{C48B447F-F656-4B34-9AD4-68B135A7BCA6}" destId="{6AFCD169-EFCF-464D-ABB4-2C79634C7C4A}" srcOrd="0" destOrd="0" presId="urn:microsoft.com/office/officeart/2008/layout/HorizontalMultiLevelHierarchy"/>
    <dgm:cxn modelId="{A6BEFBBB-0EE3-4AC9-AD43-8EECF74E6903}" srcId="{9C8FBAB3-9E42-44F0-BE6F-7A1394E3A1CE}" destId="{23BBDACC-B4C8-4361-BCBC-897B4DFC65D6}" srcOrd="4" destOrd="0" parTransId="{CB4989F0-FC5E-4C6E-92ED-75599CA8EC62}" sibTransId="{DB5F9346-AE69-4793-8DC7-850B3F9618F6}"/>
    <dgm:cxn modelId="{ABE5C704-D7B5-44C0-B9CB-F541A4587BFC}" type="presOf" srcId="{0C6DDE8D-B65B-476F-B91F-D6756DEC0D66}" destId="{D6B10375-97CE-4B06-A7F8-3E45F0A32E92}" srcOrd="0" destOrd="0" presId="urn:microsoft.com/office/officeart/2008/layout/HorizontalMultiLevelHierarchy"/>
    <dgm:cxn modelId="{50B54C4D-6DFD-4D81-B229-F2AD449161C3}" type="presOf" srcId="{702D292E-70AB-4E26-AEE1-B2F6883D9258}" destId="{0696A595-5278-4A3E-8E8C-9B7A3AA70A77}" srcOrd="1" destOrd="0" presId="urn:microsoft.com/office/officeart/2008/layout/HorizontalMultiLevelHierarchy"/>
    <dgm:cxn modelId="{6A38CBD4-5492-49BA-9BE8-695FA9E2CFEB}" type="presOf" srcId="{A1E03C5B-A98A-4B2C-88A6-64BFE28BC132}" destId="{09169DBB-86E3-4EEC-9776-51D46723CDD0}" srcOrd="1" destOrd="0" presId="urn:microsoft.com/office/officeart/2008/layout/HorizontalMultiLevelHierarchy"/>
    <dgm:cxn modelId="{5BB8E081-B530-4FAE-906B-2C395BD9520F}" type="presOf" srcId="{764A03A6-A408-4352-AC01-B8ED1BB25228}" destId="{17573CF6-E091-4B8F-883C-B99CA7DD583E}" srcOrd="0" destOrd="0" presId="urn:microsoft.com/office/officeart/2008/layout/HorizontalMultiLevelHierarchy"/>
    <dgm:cxn modelId="{A5921C6C-6F46-4F9D-9B26-12CEA61F5188}" type="presOf" srcId="{725E5C1E-4E60-4950-A6DF-C36867D26601}" destId="{E8BE10DD-5E23-4D43-B288-CED663DD8CFD}" srcOrd="1" destOrd="0" presId="urn:microsoft.com/office/officeart/2008/layout/HorizontalMultiLevelHierarchy"/>
    <dgm:cxn modelId="{2D864A2B-9F11-44AF-AFCF-00D52B435E30}" type="presOf" srcId="{8F62047F-0174-4C6E-B020-93FB13E5DCAF}" destId="{9964AAE9-8F50-4B45-A890-94F0776CD889}" srcOrd="0" destOrd="0" presId="urn:microsoft.com/office/officeart/2008/layout/HorizontalMultiLevelHierarchy"/>
    <dgm:cxn modelId="{0D52EF5D-B1F4-4D6A-BFE4-9857A48EC236}" srcId="{3D2639C4-6DA6-49FC-981C-8466A77BBBD0}" destId="{A716D81E-C9B9-4A24-988B-5C37CF75B8D4}" srcOrd="0" destOrd="0" parTransId="{DD6C018F-38FE-4878-A733-2CDFDA710B23}" sibTransId="{DAA19B58-A37E-4BD9-AD8A-E2BDA3ED91EF}"/>
    <dgm:cxn modelId="{2D5A5F82-A6E8-4DEF-94D7-338C928277E5}" type="presOf" srcId="{A716D81E-C9B9-4A24-988B-5C37CF75B8D4}" destId="{57FB70EB-B9E1-4AA1-88AC-EB0B5AEF8A4B}" srcOrd="0" destOrd="0" presId="urn:microsoft.com/office/officeart/2008/layout/HorizontalMultiLevelHierarchy"/>
    <dgm:cxn modelId="{9C2677E1-105F-443D-B372-5617DE1B0F39}" type="presOf" srcId="{03A475D0-705E-44FF-812E-4996F4B8E3CD}" destId="{0CB04CA1-019E-48C4-96F2-E66F77A99294}" srcOrd="1" destOrd="0" presId="urn:microsoft.com/office/officeart/2008/layout/HorizontalMultiLevelHierarchy"/>
    <dgm:cxn modelId="{3BF9CA68-E357-4D80-9C61-ECD0EF890D2A}" type="presOf" srcId="{4EC5CFD7-4524-4770-A175-18F63A48ED54}" destId="{01C82567-430F-4EE0-B9C1-99771714B6CF}" srcOrd="1" destOrd="0" presId="urn:microsoft.com/office/officeart/2008/layout/HorizontalMultiLevelHierarchy"/>
    <dgm:cxn modelId="{989B113B-27A8-4B66-B041-98D292449212}" srcId="{9C8FBAB3-9E42-44F0-BE6F-7A1394E3A1CE}" destId="{673A8A5E-DED8-4FAD-8500-48DD66F49C76}" srcOrd="1" destOrd="0" parTransId="{509B0614-C4F5-4567-AF0E-A4F69C5A127F}" sibTransId="{F1BA91DB-703B-48F1-A0CC-933D9E32120D}"/>
    <dgm:cxn modelId="{5BBB3BD6-BD2C-471B-AE15-E4C1672ADAE8}" type="presOf" srcId="{509B0614-C4F5-4567-AF0E-A4F69C5A127F}" destId="{436DBADA-7301-4367-8E8A-CEA1363A1417}" srcOrd="1" destOrd="0" presId="urn:microsoft.com/office/officeart/2008/layout/HorizontalMultiLevelHierarchy"/>
    <dgm:cxn modelId="{E46D1DBB-AB84-484B-AA12-23F6F1E033D3}" type="presOf" srcId="{B1942156-1B6C-4C39-9E3B-0AD66466D368}" destId="{C02353A3-67A9-442D-A2BF-E1094F4BE560}" srcOrd="0" destOrd="0" presId="urn:microsoft.com/office/officeart/2008/layout/HorizontalMultiLevelHierarchy"/>
    <dgm:cxn modelId="{C9A8882E-BC35-4880-9F00-DCE62577BF23}" type="presOf" srcId="{673A8A5E-DED8-4FAD-8500-48DD66F49C76}" destId="{6A027104-CA89-4A42-8756-8266A82A0AE9}" srcOrd="0" destOrd="0" presId="urn:microsoft.com/office/officeart/2008/layout/HorizontalMultiLevelHierarchy"/>
    <dgm:cxn modelId="{B5908EDF-9D10-416E-BAF3-8D6028631488}" type="presOf" srcId="{0C6DDE8D-B65B-476F-B91F-D6756DEC0D66}" destId="{6049720E-844F-46EC-8A5C-27255EFF0010}" srcOrd="1" destOrd="0" presId="urn:microsoft.com/office/officeart/2008/layout/HorizontalMultiLevelHierarchy"/>
    <dgm:cxn modelId="{264EF6B8-C46D-467B-AD79-68D5BED8F04E}" type="presOf" srcId="{725E5C1E-4E60-4950-A6DF-C36867D26601}" destId="{5BAC187A-E804-44F3-8C7B-09D9D268FA58}" srcOrd="0" destOrd="0" presId="urn:microsoft.com/office/officeart/2008/layout/HorizontalMultiLevelHierarchy"/>
    <dgm:cxn modelId="{82AF505E-64E9-43C0-94C4-74ED900E1085}" type="presOf" srcId="{229F98AE-3452-471A-AC38-B04D0C50E9E0}" destId="{781C95B5-65F2-421B-AA6C-9F3272AF1F90}" srcOrd="1" destOrd="0" presId="urn:microsoft.com/office/officeart/2008/layout/HorizontalMultiLevelHierarchy"/>
    <dgm:cxn modelId="{E6848DA8-718B-4D2E-A2D2-DD4B27124458}" type="presOf" srcId="{8A76DDAF-46B1-43F5-A4B2-FBA3AB82AAA1}" destId="{AED4EDE5-6945-4B7E-909B-5FD983E40139}" srcOrd="0" destOrd="0" presId="urn:microsoft.com/office/officeart/2008/layout/HorizontalMultiLevelHierarchy"/>
    <dgm:cxn modelId="{4B2F7787-5612-4F9D-A35C-4BFF7B71F5D4}" type="presOf" srcId="{D052C611-7FD9-48CC-9F1E-3C244EA2E970}" destId="{1A2B1931-B9B6-4409-B73A-724C14426E47}" srcOrd="0" destOrd="0" presId="urn:microsoft.com/office/officeart/2008/layout/HorizontalMultiLevelHierarchy"/>
    <dgm:cxn modelId="{E9958331-D1DA-4344-882A-5FE38BE74AE4}" srcId="{FD84E3B6-F391-44D5-915E-EB23C62FCA5D}" destId="{6D4729BB-15E1-43DE-A287-C7222707DEAB}" srcOrd="1" destOrd="0" parTransId="{AD73E697-B32A-4740-AF57-411BA2C202CB}" sibTransId="{77F32EA7-F0DA-40BE-94BE-B1B8BC1BB309}"/>
    <dgm:cxn modelId="{55A4AAAE-4C32-42E0-B3A0-755BFC9C5FA0}" type="presOf" srcId="{F6702887-5338-4162-ADC4-7F86B301546F}" destId="{25D8F5CC-BE52-480F-94B9-3A8D9BA2D739}" srcOrd="0" destOrd="0" presId="urn:microsoft.com/office/officeart/2008/layout/HorizontalMultiLevelHierarchy"/>
    <dgm:cxn modelId="{FD1D5E9A-10B8-453F-A374-3A7B498477BA}" type="presOf" srcId="{1509515D-63AD-4D3F-906D-643267258641}" destId="{E502D3CF-4F13-44A1-BC37-74B9946E51FD}" srcOrd="1" destOrd="0" presId="urn:microsoft.com/office/officeart/2008/layout/HorizontalMultiLevelHierarchy"/>
    <dgm:cxn modelId="{599B4B7F-A5DB-44FB-AEA0-0CE0ED45AE96}" srcId="{A716D81E-C9B9-4A24-988B-5C37CF75B8D4}" destId="{08DAA755-EAC3-4482-B66A-25035F229FB1}" srcOrd="1" destOrd="0" parTransId="{D052C611-7FD9-48CC-9F1E-3C244EA2E970}" sibTransId="{72D31ED9-99EB-4EAE-A575-61317AE98C84}"/>
    <dgm:cxn modelId="{A0A053C5-7974-4FE7-BE73-659FBE69EF62}" type="presOf" srcId="{450AA779-E768-4D33-AD4D-ECA2E7E7F127}" destId="{95E8D109-E592-4D60-A141-3697C59F0296}" srcOrd="0" destOrd="0" presId="urn:microsoft.com/office/officeart/2008/layout/HorizontalMultiLevelHierarchy"/>
    <dgm:cxn modelId="{9C648023-4E14-48B2-95A9-BF013C02BCB5}" type="presOf" srcId="{CB4989F0-FC5E-4C6E-92ED-75599CA8EC62}" destId="{6F171F0F-1F08-4EC2-82AD-7476A880B0B2}" srcOrd="1" destOrd="0" presId="urn:microsoft.com/office/officeart/2008/layout/HorizontalMultiLevelHierarchy"/>
    <dgm:cxn modelId="{F9AE94CE-3275-4B7E-B25B-A89B1F7C181C}" type="presOf" srcId="{9C8FBAB3-9E42-44F0-BE6F-7A1394E3A1CE}" destId="{811CE55F-C1BF-4FC7-8313-7A696D3BA599}" srcOrd="0" destOrd="0" presId="urn:microsoft.com/office/officeart/2008/layout/HorizontalMultiLevelHierarchy"/>
    <dgm:cxn modelId="{697C433A-EFF8-475C-B7FC-E3AA4872F664}" type="presOf" srcId="{702D292E-70AB-4E26-AEE1-B2F6883D9258}" destId="{A979BF83-67A5-4361-85B8-F439C7B4D2AD}" srcOrd="0" destOrd="0" presId="urn:microsoft.com/office/officeart/2008/layout/HorizontalMultiLevelHierarchy"/>
    <dgm:cxn modelId="{2E2FCE8E-3935-4D91-BD6F-F69C5EED9D73}" type="presOf" srcId="{A2E11540-F537-45D6-B8CE-527BB27467EA}" destId="{81755D95-D922-4F29-A303-C8A7CE7E8ABF}" srcOrd="0" destOrd="0" presId="urn:microsoft.com/office/officeart/2008/layout/HorizontalMultiLevelHierarchy"/>
    <dgm:cxn modelId="{969D2483-B440-4613-AC52-08753EFA85E5}" type="presOf" srcId="{8A76DDAF-46B1-43F5-A4B2-FBA3AB82AAA1}" destId="{3F6E8520-28C1-4C64-A75C-8B2CEEE18741}" srcOrd="1" destOrd="0" presId="urn:microsoft.com/office/officeart/2008/layout/HorizontalMultiLevelHierarchy"/>
    <dgm:cxn modelId="{27580787-87D4-4A55-8D4B-3D521D1BB75A}" type="presOf" srcId="{AF05F52A-80D3-4D50-9A80-6F17D471F5B0}" destId="{4C63AE4D-B3D1-4046-9071-4CD2FDE16713}" srcOrd="0" destOrd="0" presId="urn:microsoft.com/office/officeart/2008/layout/HorizontalMultiLevelHierarchy"/>
    <dgm:cxn modelId="{6F3539BE-0872-44F7-BE5B-DBCBE15D6756}" type="presOf" srcId="{B8B502C4-B221-406A-A01C-0BF00E24C019}" destId="{9237F333-31E4-4703-B65C-76D401BC6BE5}" srcOrd="0" destOrd="0" presId="urn:microsoft.com/office/officeart/2008/layout/HorizontalMultiLevelHierarchy"/>
    <dgm:cxn modelId="{F6C34B81-2328-4E06-99E1-CD045337F946}" type="presOf" srcId="{1509515D-63AD-4D3F-906D-643267258641}" destId="{AD2BD15F-D0C2-483F-94EF-687E65AFFAEF}" srcOrd="0" destOrd="0" presId="urn:microsoft.com/office/officeart/2008/layout/HorizontalMultiLevelHierarchy"/>
    <dgm:cxn modelId="{B2CC23A8-0F8E-45F3-95CD-9B60D9307B17}" type="presOf" srcId="{229F98AE-3452-471A-AC38-B04D0C50E9E0}" destId="{CA3BFC29-10A1-4120-9137-47BCBC4D354D}" srcOrd="0" destOrd="0" presId="urn:microsoft.com/office/officeart/2008/layout/HorizontalMultiLevelHierarchy"/>
    <dgm:cxn modelId="{870B87A5-5A25-4F6F-8F79-6CEECE49F130}" type="presOf" srcId="{3D2639C4-6DA6-49FC-981C-8466A77BBBD0}" destId="{DE9DD845-38D3-42AA-8F72-5DB9C815E4E4}" srcOrd="0" destOrd="0" presId="urn:microsoft.com/office/officeart/2008/layout/HorizontalMultiLevelHierarchy"/>
    <dgm:cxn modelId="{A8392589-C911-41D4-82C3-5DB4A2B6A561}" srcId="{657D0AA3-1B43-434F-878F-4B5EE85E594D}" destId="{F9DE5D39-2CA5-4885-A8CA-DBD8EFE7BF51}" srcOrd="1" destOrd="0" parTransId="{A1E03C5B-A98A-4B2C-88A6-64BFE28BC132}" sibTransId="{FC2F0C1A-5AFF-4578-9F37-F6CB6A8CC42A}"/>
    <dgm:cxn modelId="{3FD68D6D-9DF6-4098-A430-68BAA234A1DD}" type="presOf" srcId="{B7E56400-3DC6-4D02-BEF3-5475FF17FBE7}" destId="{ED9A0E02-BFCC-417A-9ABD-6F5E29FA2664}" srcOrd="0" destOrd="0" presId="urn:microsoft.com/office/officeart/2008/layout/HorizontalMultiLevelHierarchy"/>
    <dgm:cxn modelId="{D3C208DF-90E4-439B-A674-9C2144F3893E}" srcId="{A716D81E-C9B9-4A24-988B-5C37CF75B8D4}" destId="{555CAA9C-D4F4-4257-B4CF-E2ED86285D8E}" srcOrd="7" destOrd="0" parTransId="{8F62047F-0174-4C6E-B020-93FB13E5DCAF}" sibTransId="{14622F36-C47A-4B84-A5A2-D4B7C0B8128E}"/>
    <dgm:cxn modelId="{30FA4B1A-6AEF-42B9-B32C-F923817EF19A}" type="presOf" srcId="{4EC5CFD7-4524-4770-A175-18F63A48ED54}" destId="{08647824-7D60-4E17-958D-224267F2F4C5}" srcOrd="0" destOrd="0" presId="urn:microsoft.com/office/officeart/2008/layout/HorizontalMultiLevelHierarchy"/>
    <dgm:cxn modelId="{41D32AA4-FB52-4215-8653-FD5A81CA4933}" srcId="{A716D81E-C9B9-4A24-988B-5C37CF75B8D4}" destId="{9C8FBAB3-9E42-44F0-BE6F-7A1394E3A1CE}" srcOrd="0" destOrd="0" parTransId="{8A76DDAF-46B1-43F5-A4B2-FBA3AB82AAA1}" sibTransId="{B0CB6D7D-944D-48AC-98C0-06E261F8B2B1}"/>
    <dgm:cxn modelId="{F149E684-3986-4EA3-A76F-9237E2FE2655}" srcId="{A716D81E-C9B9-4A24-988B-5C37CF75B8D4}" destId="{657D0AA3-1B43-434F-878F-4B5EE85E594D}" srcOrd="4" destOrd="0" parTransId="{AF8FE861-4B0F-402D-9378-5636827E6FD2}" sibTransId="{DC8582E7-363E-4134-8358-77A898FF73D3}"/>
    <dgm:cxn modelId="{3E1C90D0-4711-434B-BE66-288C25F14E2A}" type="presOf" srcId="{10CB6597-216D-43B2-AC41-857922CC1E73}" destId="{2BBC22D0-8E2A-40F8-90E0-5C02E05F1CFB}" srcOrd="0" destOrd="0" presId="urn:microsoft.com/office/officeart/2008/layout/HorizontalMultiLevelHierarchy"/>
    <dgm:cxn modelId="{A950D29C-992E-4B19-8DA3-ED06C1B8507B}" type="presOf" srcId="{509B0614-C4F5-4567-AF0E-A4F69C5A127F}" destId="{183CDB11-4578-42E9-A27F-0D29E61F6ABD}" srcOrd="0" destOrd="0" presId="urn:microsoft.com/office/officeart/2008/layout/HorizontalMultiLevelHierarchy"/>
    <dgm:cxn modelId="{35F0C6E5-DFF1-484D-8308-624AAF8DE8A7}" type="presOf" srcId="{657D0AA3-1B43-434F-878F-4B5EE85E594D}" destId="{8BAFD37D-742D-4652-92FF-8A0FFA23B2A8}" srcOrd="0" destOrd="0" presId="urn:microsoft.com/office/officeart/2008/layout/HorizontalMultiLevelHierarchy"/>
    <dgm:cxn modelId="{A8BE3315-2B30-4151-94F8-176172A974D7}" type="presOf" srcId="{F560FCDA-2BBC-4D53-94F1-D863E014C2E3}" destId="{7DA2F1AE-E075-47CA-93EF-069764645891}" srcOrd="0" destOrd="0" presId="urn:microsoft.com/office/officeart/2008/layout/HorizontalMultiLevelHierarchy"/>
    <dgm:cxn modelId="{E4D5C97C-D2CB-4FCA-8CB5-40E45924A7A2}" type="presOf" srcId="{B8B502C4-B221-406A-A01C-0BF00E24C019}" destId="{EA342631-8D77-4FE1-A2B3-6418760C44FA}" srcOrd="1" destOrd="0" presId="urn:microsoft.com/office/officeart/2008/layout/HorizontalMultiLevelHierarchy"/>
    <dgm:cxn modelId="{04699781-A9F6-4B14-AB0D-86F893E7F49A}" type="presOf" srcId="{F9DE5D39-2CA5-4885-A8CA-DBD8EFE7BF51}" destId="{9E092DA1-72A9-43D2-82C2-EBD6E86B4785}" srcOrd="0" destOrd="0" presId="urn:microsoft.com/office/officeart/2008/layout/HorizontalMultiLevelHierarchy"/>
    <dgm:cxn modelId="{E8ECDC17-2E05-4F3A-97BD-C1A6349C6744}" srcId="{A716D81E-C9B9-4A24-988B-5C37CF75B8D4}" destId="{3D16DD03-9366-4016-81E5-A1736E755C1B}" srcOrd="5" destOrd="0" parTransId="{F560FCDA-2BBC-4D53-94F1-D863E014C2E3}" sibTransId="{44181DE8-E17E-46AA-89FE-93A263D625EB}"/>
    <dgm:cxn modelId="{B6BA9B9C-A725-4F48-8207-4C2F8D1D6D5A}" type="presOf" srcId="{08DAA755-EAC3-4482-B66A-25035F229FB1}" destId="{F411107A-C0D6-462C-8B4B-491346B08606}" srcOrd="0" destOrd="0" presId="urn:microsoft.com/office/officeart/2008/layout/HorizontalMultiLevelHierarchy"/>
    <dgm:cxn modelId="{DA6CED2E-4139-4B01-B64A-BE5D13D51720}" srcId="{A716D81E-C9B9-4A24-988B-5C37CF75B8D4}" destId="{F6702887-5338-4162-ADC4-7F86B301546F}" srcOrd="3" destOrd="0" parTransId="{0C6DDE8D-B65B-476F-B91F-D6756DEC0D66}" sibTransId="{8C8CA73C-F2EF-42D8-B348-A952EC6469AA}"/>
    <dgm:cxn modelId="{1E67A63B-FA3C-43D3-A280-B1769DD8DF55}" type="presOf" srcId="{EB5458A8-0E81-4F3E-B320-61FAA2BA63D2}" destId="{E250815C-C388-4164-9EB4-8D438C6708C1}" srcOrd="0" destOrd="0" presId="urn:microsoft.com/office/officeart/2008/layout/HorizontalMultiLevelHierarchy"/>
    <dgm:cxn modelId="{C3508188-5C67-4024-B7FC-819C89B75433}" srcId="{9C8FBAB3-9E42-44F0-BE6F-7A1394E3A1CE}" destId="{98F6262C-DB09-4693-8F4A-632CD20EB627}" srcOrd="0" destOrd="0" parTransId="{B1942156-1B6C-4C39-9E3B-0AD66466D368}" sibTransId="{4A73A2D8-BB7C-4F38-8F95-7A7EAFAA0968}"/>
    <dgm:cxn modelId="{4318B089-5BA6-43A7-9E30-BF58849E59C1}" srcId="{9C8FBAB3-9E42-44F0-BE6F-7A1394E3A1CE}" destId="{828631E6-6CA2-4C05-82EC-D573F9A97055}" srcOrd="3" destOrd="0" parTransId="{92D6D765-6D9D-41AA-AD63-4A08A9EED3C9}" sibTransId="{F527FBFB-0D10-4B32-BD8F-E32F2A428677}"/>
    <dgm:cxn modelId="{5984EA02-51E2-4439-9E5B-760B1657CEC4}" srcId="{08DAA755-EAC3-4482-B66A-25035F229FB1}" destId="{10CB6597-216D-43B2-AC41-857922CC1E73}" srcOrd="0" destOrd="0" parTransId="{702D292E-70AB-4E26-AEE1-B2F6883D9258}" sibTransId="{AB267486-9BF0-4E11-BFD3-DC49137D6479}"/>
    <dgm:cxn modelId="{42569351-CAA0-4898-A4E7-B504121F82FF}" type="presOf" srcId="{3D16DD03-9366-4016-81E5-A1736E755C1B}" destId="{13A81EE6-1828-4DAD-B0BD-D49725F59F11}" srcOrd="0" destOrd="0" presId="urn:microsoft.com/office/officeart/2008/layout/HorizontalMultiLevelHierarchy"/>
    <dgm:cxn modelId="{F6CE41F8-957C-4F8B-8380-36691A763CCB}" type="presOf" srcId="{555CAA9C-D4F4-4257-B4CF-E2ED86285D8E}" destId="{87C748B1-8870-485E-AB5F-0A16A9DE458F}" srcOrd="0" destOrd="0" presId="urn:microsoft.com/office/officeart/2008/layout/HorizontalMultiLevelHierarchy"/>
    <dgm:cxn modelId="{A812B771-8AAE-4F3C-86D7-1D63B2DCB11A}" type="presOf" srcId="{FCFBDF0E-4FDE-46F3-93D8-55814725623A}" destId="{BAB6F684-995A-46D7-93DB-D2A36D22FA84}" srcOrd="0" destOrd="0" presId="urn:microsoft.com/office/officeart/2008/layout/HorizontalMultiLevelHierarchy"/>
    <dgm:cxn modelId="{E2777BF9-98F1-49BD-A7DE-C074E768599F}" srcId="{9C8FBAB3-9E42-44F0-BE6F-7A1394E3A1CE}" destId="{764A03A6-A408-4352-AC01-B8ED1BB25228}" srcOrd="2" destOrd="0" parTransId="{1509515D-63AD-4D3F-906D-643267258641}" sibTransId="{69EE7B7A-9840-4B5A-BEC2-B97E8D2B998F}"/>
    <dgm:cxn modelId="{66910770-22F3-420A-8ADB-F0566C2F9837}" srcId="{657D0AA3-1B43-434F-878F-4B5EE85E594D}" destId="{C48B447F-F656-4B34-9AD4-68B135A7BCA6}" srcOrd="0" destOrd="0" parTransId="{B8B502C4-B221-406A-A01C-0BF00E24C019}" sibTransId="{B5FF6A14-A610-4090-877E-C8743485341C}"/>
    <dgm:cxn modelId="{9CC169E1-FE21-4555-9829-9D80376C3514}" type="presOf" srcId="{AD73E697-B32A-4740-AF57-411BA2C202CB}" destId="{92F017A8-2F44-4612-9606-DD2BB77C8E68}" srcOrd="0" destOrd="0" presId="urn:microsoft.com/office/officeart/2008/layout/HorizontalMultiLevelHierarchy"/>
    <dgm:cxn modelId="{235D1DDA-1429-483D-B4AD-BE84CB2A35D4}" type="presOf" srcId="{4E3028E6-CE58-4004-8033-A49C790B88B3}" destId="{AC85F461-7BF8-49A6-9D2F-04E5397D4FC0}" srcOrd="1" destOrd="0" presId="urn:microsoft.com/office/officeart/2008/layout/HorizontalMultiLevelHierarchy"/>
    <dgm:cxn modelId="{15F8F065-1C77-47EE-B062-26B0EA8C1916}" type="presOf" srcId="{7CE1A358-F7DB-46EE-91BA-5E743B235C9D}" destId="{F4F11EAD-BC04-484C-AE36-B35F57238A02}" srcOrd="0" destOrd="0" presId="urn:microsoft.com/office/officeart/2008/layout/HorizontalMultiLevelHierarchy"/>
    <dgm:cxn modelId="{9096E0FB-B6A0-47A0-875A-6153621E98F1}" type="presOf" srcId="{6D4729BB-15E1-43DE-A287-C7222707DEAB}" destId="{1E5B0938-6BC5-47B1-874D-CDFB32137A58}" srcOrd="0" destOrd="0" presId="urn:microsoft.com/office/officeart/2008/layout/HorizontalMultiLevelHierarchy"/>
    <dgm:cxn modelId="{662CA7DE-B7AA-494C-9FD0-E0316BDB2D14}" srcId="{A716D81E-C9B9-4A24-988B-5C37CF75B8D4}" destId="{FD84E3B6-F391-44D5-915E-EB23C62FCA5D}" srcOrd="2" destOrd="0" parTransId="{4EC5CFD7-4524-4770-A175-18F63A48ED54}" sibTransId="{A16F8A6C-692C-4A47-A774-8E2917976B0D}"/>
    <dgm:cxn modelId="{AC37D435-42FB-46A0-817F-2D4AC8ED431F}" type="presOf" srcId="{92D6D765-6D9D-41AA-AD63-4A08A9EED3C9}" destId="{F77B7BCB-5492-4169-BE3B-11C1C20E7A48}" srcOrd="0" destOrd="0" presId="urn:microsoft.com/office/officeart/2008/layout/HorizontalMultiLevelHierarchy"/>
    <dgm:cxn modelId="{E4421C69-3850-4927-9908-3DB804536AE9}" type="presOf" srcId="{828631E6-6CA2-4C05-82EC-D573F9A97055}" destId="{E18A8D04-A777-497B-8F34-9C50359FD069}" srcOrd="0" destOrd="0" presId="urn:microsoft.com/office/officeart/2008/layout/HorizontalMultiLevelHierarchy"/>
    <dgm:cxn modelId="{F4A38F0C-CD06-47C7-AAC7-387246F552B3}" type="presOf" srcId="{D052C611-7FD9-48CC-9F1E-3C244EA2E970}" destId="{E14EF85A-716E-4871-A27E-2E9A63088181}" srcOrd="1" destOrd="0" presId="urn:microsoft.com/office/officeart/2008/layout/HorizontalMultiLevelHierarchy"/>
    <dgm:cxn modelId="{C8377AD8-1758-45CE-AAE7-845533005B4A}" type="presOf" srcId="{8F62047F-0174-4C6E-B020-93FB13E5DCAF}" destId="{268589F7-A6E2-4CB8-95F2-AA746BC9E702}" srcOrd="1" destOrd="0" presId="urn:microsoft.com/office/officeart/2008/layout/HorizontalMultiLevelHierarchy"/>
    <dgm:cxn modelId="{5F4191AF-7582-43C9-B902-65D9AB49C7AA}" type="presOf" srcId="{98F6262C-DB09-4693-8F4A-632CD20EB627}" destId="{AA6B4528-6E28-44FA-AEFB-23DAEB8BC605}" srcOrd="0" destOrd="0" presId="urn:microsoft.com/office/officeart/2008/layout/HorizontalMultiLevelHierarchy"/>
    <dgm:cxn modelId="{F9DC9219-4706-4BEE-9A1E-B80692B59CAF}" type="presOf" srcId="{23BBDACC-B4C8-4361-BCBC-897B4DFC65D6}" destId="{F08FFFC7-8ED4-44F9-BE36-97978827DA0A}" srcOrd="0" destOrd="0" presId="urn:microsoft.com/office/officeart/2008/layout/HorizontalMultiLevelHierarchy"/>
    <dgm:cxn modelId="{05F9E377-D160-4739-B0AF-CD2D1650F5C4}" type="presOf" srcId="{F560FCDA-2BBC-4D53-94F1-D863E014C2E3}" destId="{C1CDECCB-DA08-40B4-9EB1-49540C9F1AF1}" srcOrd="1" destOrd="0" presId="urn:microsoft.com/office/officeart/2008/layout/HorizontalMultiLevelHierarchy"/>
    <dgm:cxn modelId="{8AF176EA-090F-484E-A536-33C4C339E5EF}" srcId="{08DAA755-EAC3-4482-B66A-25035F229FB1}" destId="{EB5458A8-0E81-4F3E-B320-61FAA2BA63D2}" srcOrd="2" destOrd="0" parTransId="{4E3028E6-CE58-4004-8033-A49C790B88B3}" sibTransId="{E351BC71-BAA1-4F4B-81DD-BA4773E157D7}"/>
    <dgm:cxn modelId="{B56C47AD-685A-4AD8-92F2-615CAF9E6F86}" type="presOf" srcId="{AF8FE861-4B0F-402D-9378-5636827E6FD2}" destId="{BBE59CF0-9407-4C93-8C87-00536C5E9DC6}" srcOrd="0" destOrd="0" presId="urn:microsoft.com/office/officeart/2008/layout/HorizontalMultiLevelHierarchy"/>
    <dgm:cxn modelId="{5F659DB7-9A42-40B0-9A46-3EADDBFE4D1B}" type="presOf" srcId="{B1942156-1B6C-4C39-9E3B-0AD66466D368}" destId="{0F255ABA-F279-4ED2-9E5D-4264BB3B8802}" srcOrd="1" destOrd="0" presId="urn:microsoft.com/office/officeart/2008/layout/HorizontalMultiLevelHierarchy"/>
    <dgm:cxn modelId="{CC6F040D-D733-41A5-B463-0D4262F18135}" type="presOf" srcId="{B7E56400-3DC6-4D02-BEF3-5475FF17FBE7}" destId="{4C1BECAA-69AF-4187-9D01-BF9A3B547E42}" srcOrd="1" destOrd="0" presId="urn:microsoft.com/office/officeart/2008/layout/HorizontalMultiLevelHierarchy"/>
    <dgm:cxn modelId="{7C4D92CC-D015-4A07-ABDC-20F7D9558140}" type="presOf" srcId="{450AA779-E768-4D33-AD4D-ECA2E7E7F127}" destId="{7F4E4926-01E7-49F2-9BC9-21A52C8F27D1}" srcOrd="1" destOrd="0" presId="urn:microsoft.com/office/officeart/2008/layout/HorizontalMultiLevelHierarchy"/>
    <dgm:cxn modelId="{81784635-FD7F-48B1-98EB-465FF3497F13}" type="presOf" srcId="{7C7A2B98-EE18-4A71-9845-F3A6C020FE66}" destId="{E9679EE0-0088-4942-B23A-BCBDDF2FBF54}" srcOrd="0" destOrd="0" presId="urn:microsoft.com/office/officeart/2008/layout/HorizontalMultiLevelHierarchy"/>
    <dgm:cxn modelId="{046B140B-7B43-4DC3-9F74-C825A81804E1}" type="presOf" srcId="{03A475D0-705E-44FF-812E-4996F4B8E3CD}" destId="{395C582D-E61C-4130-ADAE-A6754706B125}" srcOrd="0" destOrd="0" presId="urn:microsoft.com/office/officeart/2008/layout/HorizontalMultiLevelHierarchy"/>
    <dgm:cxn modelId="{C9D4E46E-FECE-4BFD-94F5-3915264D855A}" type="presOf" srcId="{FD84E3B6-F391-44D5-915E-EB23C62FCA5D}" destId="{551AC803-22DF-4E8C-8D00-68ECF09A293A}" srcOrd="0" destOrd="0" presId="urn:microsoft.com/office/officeart/2008/layout/HorizontalMultiLevelHierarchy"/>
    <dgm:cxn modelId="{BF6C3A6F-604D-42D2-A5AE-280CFE4A4A1E}" srcId="{A716D81E-C9B9-4A24-988B-5C37CF75B8D4}" destId="{FCFBDF0E-4FDE-46F3-93D8-55814725623A}" srcOrd="6" destOrd="0" parTransId="{03A475D0-705E-44FF-812E-4996F4B8E3CD}" sibTransId="{A04AE863-7AB4-4262-92BA-4F77D0A81434}"/>
    <dgm:cxn modelId="{39F6BBFE-2471-4B6B-B178-CF6D0163E330}" type="presOf" srcId="{4E3028E6-CE58-4004-8033-A49C790B88B3}" destId="{C82370FA-BBD2-4984-B9C1-4B5AB783D4A2}" srcOrd="0" destOrd="0" presId="urn:microsoft.com/office/officeart/2008/layout/HorizontalMultiLevelHierarchy"/>
    <dgm:cxn modelId="{1AE86921-433A-4AA1-BDB4-54CE7A234D3C}" srcId="{08DAA755-EAC3-4482-B66A-25035F229FB1}" destId="{7CE1A358-F7DB-46EE-91BA-5E743B235C9D}" srcOrd="3" destOrd="0" parTransId="{B7E56400-3DC6-4D02-BEF3-5475FF17FBE7}" sibTransId="{A0A121A7-4392-4D55-A2B1-C0631002B8BE}"/>
    <dgm:cxn modelId="{7E930A5D-C21A-42F0-B2AF-089FBAC18644}" srcId="{9C8FBAB3-9E42-44F0-BE6F-7A1394E3A1CE}" destId="{7C7A2B98-EE18-4A71-9845-F3A6C020FE66}" srcOrd="5" destOrd="0" parTransId="{725E5C1E-4E60-4950-A6DF-C36867D26601}" sibTransId="{EF7945D5-21F3-4363-A49E-3B27B0AA357D}"/>
    <dgm:cxn modelId="{86F7EC62-0879-4A03-B72D-FBCF8FC85274}" srcId="{08DAA755-EAC3-4482-B66A-25035F229FB1}" destId="{AF05F52A-80D3-4D50-9A80-6F17D471F5B0}" srcOrd="1" destOrd="0" parTransId="{450AA779-E768-4D33-AD4D-ECA2E7E7F127}" sibTransId="{5FD75048-2FB0-46E9-A6A0-957D735ECD36}"/>
    <dgm:cxn modelId="{C761DA19-1DA0-4550-B0C2-8B6C9BB3DAB8}" type="presParOf" srcId="{DE9DD845-38D3-42AA-8F72-5DB9C815E4E4}" destId="{DF7730C4-6946-47B1-9828-A1BDC70B4555}" srcOrd="0" destOrd="0" presId="urn:microsoft.com/office/officeart/2008/layout/HorizontalMultiLevelHierarchy"/>
    <dgm:cxn modelId="{CCAA8E62-4490-4D6B-A3CF-A798BBB62B4F}" type="presParOf" srcId="{DF7730C4-6946-47B1-9828-A1BDC70B4555}" destId="{57FB70EB-B9E1-4AA1-88AC-EB0B5AEF8A4B}" srcOrd="0" destOrd="0" presId="urn:microsoft.com/office/officeart/2008/layout/HorizontalMultiLevelHierarchy"/>
    <dgm:cxn modelId="{36D89926-5AD4-4266-B7A1-ADDF9E1937E0}" type="presParOf" srcId="{DF7730C4-6946-47B1-9828-A1BDC70B4555}" destId="{2F0AAF59-0E3D-4A03-ABBE-CFB74554B557}" srcOrd="1" destOrd="0" presId="urn:microsoft.com/office/officeart/2008/layout/HorizontalMultiLevelHierarchy"/>
    <dgm:cxn modelId="{79F72F45-FA8F-480C-8FFF-F7609A954C53}" type="presParOf" srcId="{2F0AAF59-0E3D-4A03-ABBE-CFB74554B557}" destId="{AED4EDE5-6945-4B7E-909B-5FD983E40139}" srcOrd="0" destOrd="0" presId="urn:microsoft.com/office/officeart/2008/layout/HorizontalMultiLevelHierarchy"/>
    <dgm:cxn modelId="{CBB18C17-4FB0-4716-A86E-8CFAA2009B7C}" type="presParOf" srcId="{AED4EDE5-6945-4B7E-909B-5FD983E40139}" destId="{3F6E8520-28C1-4C64-A75C-8B2CEEE18741}" srcOrd="0" destOrd="0" presId="urn:microsoft.com/office/officeart/2008/layout/HorizontalMultiLevelHierarchy"/>
    <dgm:cxn modelId="{B8A61C7A-2563-4DC8-8266-234049BD9EA6}" type="presParOf" srcId="{2F0AAF59-0E3D-4A03-ABBE-CFB74554B557}" destId="{4643E6D7-F60A-4264-AC64-1F83B0880E47}" srcOrd="1" destOrd="0" presId="urn:microsoft.com/office/officeart/2008/layout/HorizontalMultiLevelHierarchy"/>
    <dgm:cxn modelId="{8AF84C87-3F3C-4885-A3CF-27B36874CC7B}" type="presParOf" srcId="{4643E6D7-F60A-4264-AC64-1F83B0880E47}" destId="{811CE55F-C1BF-4FC7-8313-7A696D3BA599}" srcOrd="0" destOrd="0" presId="urn:microsoft.com/office/officeart/2008/layout/HorizontalMultiLevelHierarchy"/>
    <dgm:cxn modelId="{84516FFE-9E70-41E9-9469-FD9E15ABE6E4}" type="presParOf" srcId="{4643E6D7-F60A-4264-AC64-1F83B0880E47}" destId="{C3F55161-D23D-41E6-B4A4-E7136346407D}" srcOrd="1" destOrd="0" presId="urn:microsoft.com/office/officeart/2008/layout/HorizontalMultiLevelHierarchy"/>
    <dgm:cxn modelId="{ED1D52EB-3DFD-4558-A4D8-E6AFAB5F0A53}" type="presParOf" srcId="{C3F55161-D23D-41E6-B4A4-E7136346407D}" destId="{C02353A3-67A9-442D-A2BF-E1094F4BE560}" srcOrd="0" destOrd="0" presId="urn:microsoft.com/office/officeart/2008/layout/HorizontalMultiLevelHierarchy"/>
    <dgm:cxn modelId="{DD6A468E-289B-4584-904F-7E3657A14050}" type="presParOf" srcId="{C02353A3-67A9-442D-A2BF-E1094F4BE560}" destId="{0F255ABA-F279-4ED2-9E5D-4264BB3B8802}" srcOrd="0" destOrd="0" presId="urn:microsoft.com/office/officeart/2008/layout/HorizontalMultiLevelHierarchy"/>
    <dgm:cxn modelId="{2C5C1763-C119-4C2F-963C-BB6122DF6D8C}" type="presParOf" srcId="{C3F55161-D23D-41E6-B4A4-E7136346407D}" destId="{A1F9A02A-2583-4019-9911-09A32381C685}" srcOrd="1" destOrd="0" presId="urn:microsoft.com/office/officeart/2008/layout/HorizontalMultiLevelHierarchy"/>
    <dgm:cxn modelId="{0135EC12-ADC6-4340-98D9-D58ED2B2C5FA}" type="presParOf" srcId="{A1F9A02A-2583-4019-9911-09A32381C685}" destId="{AA6B4528-6E28-44FA-AEFB-23DAEB8BC605}" srcOrd="0" destOrd="0" presId="urn:microsoft.com/office/officeart/2008/layout/HorizontalMultiLevelHierarchy"/>
    <dgm:cxn modelId="{DFC518CE-1146-42B5-ABF0-33D2E014BB57}" type="presParOf" srcId="{A1F9A02A-2583-4019-9911-09A32381C685}" destId="{A4E85111-6076-493A-9300-4681F6F0F842}" srcOrd="1" destOrd="0" presId="urn:microsoft.com/office/officeart/2008/layout/HorizontalMultiLevelHierarchy"/>
    <dgm:cxn modelId="{957D9F02-64BD-41A5-98F6-01F75CE478A9}" type="presParOf" srcId="{C3F55161-D23D-41E6-B4A4-E7136346407D}" destId="{183CDB11-4578-42E9-A27F-0D29E61F6ABD}" srcOrd="2" destOrd="0" presId="urn:microsoft.com/office/officeart/2008/layout/HorizontalMultiLevelHierarchy"/>
    <dgm:cxn modelId="{D821B3DD-4F1D-46FC-92E1-3D1BBA2CDCBB}" type="presParOf" srcId="{183CDB11-4578-42E9-A27F-0D29E61F6ABD}" destId="{436DBADA-7301-4367-8E8A-CEA1363A1417}" srcOrd="0" destOrd="0" presId="urn:microsoft.com/office/officeart/2008/layout/HorizontalMultiLevelHierarchy"/>
    <dgm:cxn modelId="{5D1113D7-D691-452C-83BC-EC5566C60B42}" type="presParOf" srcId="{C3F55161-D23D-41E6-B4A4-E7136346407D}" destId="{846D96D6-8FD7-4247-8099-E3316A1F31BC}" srcOrd="3" destOrd="0" presId="urn:microsoft.com/office/officeart/2008/layout/HorizontalMultiLevelHierarchy"/>
    <dgm:cxn modelId="{EA0C2583-1394-4662-889B-CA76500D45B1}" type="presParOf" srcId="{846D96D6-8FD7-4247-8099-E3316A1F31BC}" destId="{6A027104-CA89-4A42-8756-8266A82A0AE9}" srcOrd="0" destOrd="0" presId="urn:microsoft.com/office/officeart/2008/layout/HorizontalMultiLevelHierarchy"/>
    <dgm:cxn modelId="{391E1631-90C5-408E-8DF0-2A076C20F93C}" type="presParOf" srcId="{846D96D6-8FD7-4247-8099-E3316A1F31BC}" destId="{BD6A0987-6AD6-4201-A03A-E1C40055C4E6}" srcOrd="1" destOrd="0" presId="urn:microsoft.com/office/officeart/2008/layout/HorizontalMultiLevelHierarchy"/>
    <dgm:cxn modelId="{688DBF96-1A01-48D1-9F9C-74D41BC0F443}" type="presParOf" srcId="{C3F55161-D23D-41E6-B4A4-E7136346407D}" destId="{AD2BD15F-D0C2-483F-94EF-687E65AFFAEF}" srcOrd="4" destOrd="0" presId="urn:microsoft.com/office/officeart/2008/layout/HorizontalMultiLevelHierarchy"/>
    <dgm:cxn modelId="{651AB6E6-F5E1-4FD6-8647-68B7DED917AC}" type="presParOf" srcId="{AD2BD15F-D0C2-483F-94EF-687E65AFFAEF}" destId="{E502D3CF-4F13-44A1-BC37-74B9946E51FD}" srcOrd="0" destOrd="0" presId="urn:microsoft.com/office/officeart/2008/layout/HorizontalMultiLevelHierarchy"/>
    <dgm:cxn modelId="{04309D11-8698-42C9-93AB-CC51BEE6FEF9}" type="presParOf" srcId="{C3F55161-D23D-41E6-B4A4-E7136346407D}" destId="{A49E6860-A1EA-46AC-A31B-A786A621ABB6}" srcOrd="5" destOrd="0" presId="urn:microsoft.com/office/officeart/2008/layout/HorizontalMultiLevelHierarchy"/>
    <dgm:cxn modelId="{417FCBE2-58C8-425C-84B7-C268514BFDC8}" type="presParOf" srcId="{A49E6860-A1EA-46AC-A31B-A786A621ABB6}" destId="{17573CF6-E091-4B8F-883C-B99CA7DD583E}" srcOrd="0" destOrd="0" presId="urn:microsoft.com/office/officeart/2008/layout/HorizontalMultiLevelHierarchy"/>
    <dgm:cxn modelId="{9F9981D5-CA73-45CB-87B2-5484748239C3}" type="presParOf" srcId="{A49E6860-A1EA-46AC-A31B-A786A621ABB6}" destId="{9A81AA36-B170-4F54-B303-72C53B27A8EB}" srcOrd="1" destOrd="0" presId="urn:microsoft.com/office/officeart/2008/layout/HorizontalMultiLevelHierarchy"/>
    <dgm:cxn modelId="{E861173F-C938-44A1-ABD3-0DA77738053F}" type="presParOf" srcId="{C3F55161-D23D-41E6-B4A4-E7136346407D}" destId="{F77B7BCB-5492-4169-BE3B-11C1C20E7A48}" srcOrd="6" destOrd="0" presId="urn:microsoft.com/office/officeart/2008/layout/HorizontalMultiLevelHierarchy"/>
    <dgm:cxn modelId="{5D6AFBC8-E376-4FFD-84D7-BD5B7E53BDCD}" type="presParOf" srcId="{F77B7BCB-5492-4169-BE3B-11C1C20E7A48}" destId="{3B20C7B1-85D7-4D14-91EB-F48A364D004E}" srcOrd="0" destOrd="0" presId="urn:microsoft.com/office/officeart/2008/layout/HorizontalMultiLevelHierarchy"/>
    <dgm:cxn modelId="{E609C5C9-A1CB-416B-8E34-0153F9AA2AF7}" type="presParOf" srcId="{C3F55161-D23D-41E6-B4A4-E7136346407D}" destId="{0F617B52-A693-4EB0-AD41-33E9E655457D}" srcOrd="7" destOrd="0" presId="urn:microsoft.com/office/officeart/2008/layout/HorizontalMultiLevelHierarchy"/>
    <dgm:cxn modelId="{593AA0FE-6CDE-4813-8DDE-D4E5BCB3ADB2}" type="presParOf" srcId="{0F617B52-A693-4EB0-AD41-33E9E655457D}" destId="{E18A8D04-A777-497B-8F34-9C50359FD069}" srcOrd="0" destOrd="0" presId="urn:microsoft.com/office/officeart/2008/layout/HorizontalMultiLevelHierarchy"/>
    <dgm:cxn modelId="{CF25C766-2653-46A3-A473-1D38E2244000}" type="presParOf" srcId="{0F617B52-A693-4EB0-AD41-33E9E655457D}" destId="{9044698F-9C7A-4BD3-A1EA-13AB9CD8134C}" srcOrd="1" destOrd="0" presId="urn:microsoft.com/office/officeart/2008/layout/HorizontalMultiLevelHierarchy"/>
    <dgm:cxn modelId="{9AEE16F8-0E56-41C6-937F-43A329A13D5A}" type="presParOf" srcId="{C3F55161-D23D-41E6-B4A4-E7136346407D}" destId="{1538443A-4659-4CE9-95BF-94868D26F864}" srcOrd="8" destOrd="0" presId="urn:microsoft.com/office/officeart/2008/layout/HorizontalMultiLevelHierarchy"/>
    <dgm:cxn modelId="{A6634FC0-8E49-4008-86F0-2F5F0BBC7A4C}" type="presParOf" srcId="{1538443A-4659-4CE9-95BF-94868D26F864}" destId="{6F171F0F-1F08-4EC2-82AD-7476A880B0B2}" srcOrd="0" destOrd="0" presId="urn:microsoft.com/office/officeart/2008/layout/HorizontalMultiLevelHierarchy"/>
    <dgm:cxn modelId="{81999B9F-B913-4DE6-9AC5-D3A22158A364}" type="presParOf" srcId="{C3F55161-D23D-41E6-B4A4-E7136346407D}" destId="{4DE823D1-5C15-4E48-BFAC-686AE81FA61A}" srcOrd="9" destOrd="0" presId="urn:microsoft.com/office/officeart/2008/layout/HorizontalMultiLevelHierarchy"/>
    <dgm:cxn modelId="{74A03E3A-C841-48E7-837B-D67CBA5DCA36}" type="presParOf" srcId="{4DE823D1-5C15-4E48-BFAC-686AE81FA61A}" destId="{F08FFFC7-8ED4-44F9-BE36-97978827DA0A}" srcOrd="0" destOrd="0" presId="urn:microsoft.com/office/officeart/2008/layout/HorizontalMultiLevelHierarchy"/>
    <dgm:cxn modelId="{6B1EA3D5-F1BD-4FAA-8E58-AABE20AEA453}" type="presParOf" srcId="{4DE823D1-5C15-4E48-BFAC-686AE81FA61A}" destId="{664AEC45-8125-4833-909A-3666BC22519F}" srcOrd="1" destOrd="0" presId="urn:microsoft.com/office/officeart/2008/layout/HorizontalMultiLevelHierarchy"/>
    <dgm:cxn modelId="{C7FFDBC1-A81A-43A5-A950-39F913B91553}" type="presParOf" srcId="{C3F55161-D23D-41E6-B4A4-E7136346407D}" destId="{5BAC187A-E804-44F3-8C7B-09D9D268FA58}" srcOrd="10" destOrd="0" presId="urn:microsoft.com/office/officeart/2008/layout/HorizontalMultiLevelHierarchy"/>
    <dgm:cxn modelId="{F616F246-80DE-40A9-8660-7B8E78BBAA8E}" type="presParOf" srcId="{5BAC187A-E804-44F3-8C7B-09D9D268FA58}" destId="{E8BE10DD-5E23-4D43-B288-CED663DD8CFD}" srcOrd="0" destOrd="0" presId="urn:microsoft.com/office/officeart/2008/layout/HorizontalMultiLevelHierarchy"/>
    <dgm:cxn modelId="{A2C57D36-B02F-4E60-9B07-288198849F5D}" type="presParOf" srcId="{C3F55161-D23D-41E6-B4A4-E7136346407D}" destId="{694FB311-E79A-444D-952C-5DD281EABF03}" srcOrd="11" destOrd="0" presId="urn:microsoft.com/office/officeart/2008/layout/HorizontalMultiLevelHierarchy"/>
    <dgm:cxn modelId="{C5BEF300-4FC7-4E33-9107-EBF6BDBA282C}" type="presParOf" srcId="{694FB311-E79A-444D-952C-5DD281EABF03}" destId="{E9679EE0-0088-4942-B23A-BCBDDF2FBF54}" srcOrd="0" destOrd="0" presId="urn:microsoft.com/office/officeart/2008/layout/HorizontalMultiLevelHierarchy"/>
    <dgm:cxn modelId="{CBAB56AF-E884-4367-BC09-01FCE5CD33DB}" type="presParOf" srcId="{694FB311-E79A-444D-952C-5DD281EABF03}" destId="{6B79B633-0553-4DFC-B019-25F787F49612}" srcOrd="1" destOrd="0" presId="urn:microsoft.com/office/officeart/2008/layout/HorizontalMultiLevelHierarchy"/>
    <dgm:cxn modelId="{C4E64AB3-908F-4D32-A0CF-949437CE54E6}" type="presParOf" srcId="{2F0AAF59-0E3D-4A03-ABBE-CFB74554B557}" destId="{1A2B1931-B9B6-4409-B73A-724C14426E47}" srcOrd="2" destOrd="0" presId="urn:microsoft.com/office/officeart/2008/layout/HorizontalMultiLevelHierarchy"/>
    <dgm:cxn modelId="{6A9B7509-9417-472F-A28E-54FFE3BAD324}" type="presParOf" srcId="{1A2B1931-B9B6-4409-B73A-724C14426E47}" destId="{E14EF85A-716E-4871-A27E-2E9A63088181}" srcOrd="0" destOrd="0" presId="urn:microsoft.com/office/officeart/2008/layout/HorizontalMultiLevelHierarchy"/>
    <dgm:cxn modelId="{B51C5F17-4042-4457-910D-8966B6982CF8}" type="presParOf" srcId="{2F0AAF59-0E3D-4A03-ABBE-CFB74554B557}" destId="{85ADD662-BB76-4DA1-8A8D-602E91DF9680}" srcOrd="3" destOrd="0" presId="urn:microsoft.com/office/officeart/2008/layout/HorizontalMultiLevelHierarchy"/>
    <dgm:cxn modelId="{00D1F436-5189-4A6E-88E8-2B8A2034DAD6}" type="presParOf" srcId="{85ADD662-BB76-4DA1-8A8D-602E91DF9680}" destId="{F411107A-C0D6-462C-8B4B-491346B08606}" srcOrd="0" destOrd="0" presId="urn:microsoft.com/office/officeart/2008/layout/HorizontalMultiLevelHierarchy"/>
    <dgm:cxn modelId="{BDA13661-FA89-412C-8982-51D435246539}" type="presParOf" srcId="{85ADD662-BB76-4DA1-8A8D-602E91DF9680}" destId="{3446BD51-C68B-4E79-A6CA-C4114B69ECF8}" srcOrd="1" destOrd="0" presId="urn:microsoft.com/office/officeart/2008/layout/HorizontalMultiLevelHierarchy"/>
    <dgm:cxn modelId="{3D0294C4-BD1D-4E97-994E-FDDAB1367C2B}" type="presParOf" srcId="{3446BD51-C68B-4E79-A6CA-C4114B69ECF8}" destId="{A979BF83-67A5-4361-85B8-F439C7B4D2AD}" srcOrd="0" destOrd="0" presId="urn:microsoft.com/office/officeart/2008/layout/HorizontalMultiLevelHierarchy"/>
    <dgm:cxn modelId="{9EE4B9A3-3994-4916-92A7-3485653992D9}" type="presParOf" srcId="{A979BF83-67A5-4361-85B8-F439C7B4D2AD}" destId="{0696A595-5278-4A3E-8E8C-9B7A3AA70A77}" srcOrd="0" destOrd="0" presId="urn:microsoft.com/office/officeart/2008/layout/HorizontalMultiLevelHierarchy"/>
    <dgm:cxn modelId="{2189B222-8C69-4B87-9825-19ECA9717C41}" type="presParOf" srcId="{3446BD51-C68B-4E79-A6CA-C4114B69ECF8}" destId="{3AEFBCB7-003F-457D-ABBD-2B0AEF188D26}" srcOrd="1" destOrd="0" presId="urn:microsoft.com/office/officeart/2008/layout/HorizontalMultiLevelHierarchy"/>
    <dgm:cxn modelId="{E24B4363-E3AD-4BD6-90A2-AF14B6EF697B}" type="presParOf" srcId="{3AEFBCB7-003F-457D-ABBD-2B0AEF188D26}" destId="{2BBC22D0-8E2A-40F8-90E0-5C02E05F1CFB}" srcOrd="0" destOrd="0" presId="urn:microsoft.com/office/officeart/2008/layout/HorizontalMultiLevelHierarchy"/>
    <dgm:cxn modelId="{8B674B89-73DB-4B90-85AF-62AAFC5C66F6}" type="presParOf" srcId="{3AEFBCB7-003F-457D-ABBD-2B0AEF188D26}" destId="{2D1C9950-D7A4-40F4-A016-197DBEEA8FB6}" srcOrd="1" destOrd="0" presId="urn:microsoft.com/office/officeart/2008/layout/HorizontalMultiLevelHierarchy"/>
    <dgm:cxn modelId="{9BFD7F41-0653-42CB-A208-E772D05AE321}" type="presParOf" srcId="{3446BD51-C68B-4E79-A6CA-C4114B69ECF8}" destId="{95E8D109-E592-4D60-A141-3697C59F0296}" srcOrd="2" destOrd="0" presId="urn:microsoft.com/office/officeart/2008/layout/HorizontalMultiLevelHierarchy"/>
    <dgm:cxn modelId="{D943352D-012B-4A9A-A2F6-C3A3DFD3DFF2}" type="presParOf" srcId="{95E8D109-E592-4D60-A141-3697C59F0296}" destId="{7F4E4926-01E7-49F2-9BC9-21A52C8F27D1}" srcOrd="0" destOrd="0" presId="urn:microsoft.com/office/officeart/2008/layout/HorizontalMultiLevelHierarchy"/>
    <dgm:cxn modelId="{ED91B2DC-95ED-4938-A24D-FD87709D12FC}" type="presParOf" srcId="{3446BD51-C68B-4E79-A6CA-C4114B69ECF8}" destId="{3891C0EA-58E1-4A5C-9EA5-E10D29314A67}" srcOrd="3" destOrd="0" presId="urn:microsoft.com/office/officeart/2008/layout/HorizontalMultiLevelHierarchy"/>
    <dgm:cxn modelId="{875C24A7-7DB1-4998-8B26-185E7C47AEF3}" type="presParOf" srcId="{3891C0EA-58E1-4A5C-9EA5-E10D29314A67}" destId="{4C63AE4D-B3D1-4046-9071-4CD2FDE16713}" srcOrd="0" destOrd="0" presId="urn:microsoft.com/office/officeart/2008/layout/HorizontalMultiLevelHierarchy"/>
    <dgm:cxn modelId="{260D27C5-2C6F-4DD6-8F9F-5C1C45FD8197}" type="presParOf" srcId="{3891C0EA-58E1-4A5C-9EA5-E10D29314A67}" destId="{DF7398F7-7D3B-412B-A42B-13B93D7099C6}" srcOrd="1" destOrd="0" presId="urn:microsoft.com/office/officeart/2008/layout/HorizontalMultiLevelHierarchy"/>
    <dgm:cxn modelId="{11FC41F8-FA30-46F8-BF9B-7B6B0F9C9667}" type="presParOf" srcId="{3446BD51-C68B-4E79-A6CA-C4114B69ECF8}" destId="{C82370FA-BBD2-4984-B9C1-4B5AB783D4A2}" srcOrd="4" destOrd="0" presId="urn:microsoft.com/office/officeart/2008/layout/HorizontalMultiLevelHierarchy"/>
    <dgm:cxn modelId="{B36574EC-6F68-4656-930B-DF1CDC5655D4}" type="presParOf" srcId="{C82370FA-BBD2-4984-B9C1-4B5AB783D4A2}" destId="{AC85F461-7BF8-49A6-9D2F-04E5397D4FC0}" srcOrd="0" destOrd="0" presId="urn:microsoft.com/office/officeart/2008/layout/HorizontalMultiLevelHierarchy"/>
    <dgm:cxn modelId="{0A9A11C6-8B12-4CD7-9F5C-E0616ADC0FDA}" type="presParOf" srcId="{3446BD51-C68B-4E79-A6CA-C4114B69ECF8}" destId="{8B1EEE80-7929-4086-8018-21EBC223CA39}" srcOrd="5" destOrd="0" presId="urn:microsoft.com/office/officeart/2008/layout/HorizontalMultiLevelHierarchy"/>
    <dgm:cxn modelId="{F57E7CCF-D891-409D-87FF-39C369E822E8}" type="presParOf" srcId="{8B1EEE80-7929-4086-8018-21EBC223CA39}" destId="{E250815C-C388-4164-9EB4-8D438C6708C1}" srcOrd="0" destOrd="0" presId="urn:microsoft.com/office/officeart/2008/layout/HorizontalMultiLevelHierarchy"/>
    <dgm:cxn modelId="{64C9D6C2-A8DE-467B-BC48-A80FB3F83CE3}" type="presParOf" srcId="{8B1EEE80-7929-4086-8018-21EBC223CA39}" destId="{C6B06B4E-6E77-4B6C-960E-3BA739373452}" srcOrd="1" destOrd="0" presId="urn:microsoft.com/office/officeart/2008/layout/HorizontalMultiLevelHierarchy"/>
    <dgm:cxn modelId="{7EB21A29-BAB1-4C2F-AACD-60263D86B4AE}" type="presParOf" srcId="{3446BD51-C68B-4E79-A6CA-C4114B69ECF8}" destId="{ED9A0E02-BFCC-417A-9ABD-6F5E29FA2664}" srcOrd="6" destOrd="0" presId="urn:microsoft.com/office/officeart/2008/layout/HorizontalMultiLevelHierarchy"/>
    <dgm:cxn modelId="{E19ED79C-2AEC-4950-A53C-1CCB87E1CD7B}" type="presParOf" srcId="{ED9A0E02-BFCC-417A-9ABD-6F5E29FA2664}" destId="{4C1BECAA-69AF-4187-9D01-BF9A3B547E42}" srcOrd="0" destOrd="0" presId="urn:microsoft.com/office/officeart/2008/layout/HorizontalMultiLevelHierarchy"/>
    <dgm:cxn modelId="{FD57A263-318A-4DBC-87A2-8833365D5A77}" type="presParOf" srcId="{3446BD51-C68B-4E79-A6CA-C4114B69ECF8}" destId="{9E18C20A-52D8-4B6C-B371-0E17F4395606}" srcOrd="7" destOrd="0" presId="urn:microsoft.com/office/officeart/2008/layout/HorizontalMultiLevelHierarchy"/>
    <dgm:cxn modelId="{8AF0287D-71E8-4C02-9DBE-C7F4290DADC4}" type="presParOf" srcId="{9E18C20A-52D8-4B6C-B371-0E17F4395606}" destId="{F4F11EAD-BC04-484C-AE36-B35F57238A02}" srcOrd="0" destOrd="0" presId="urn:microsoft.com/office/officeart/2008/layout/HorizontalMultiLevelHierarchy"/>
    <dgm:cxn modelId="{50009F5F-2CE4-40B0-AED6-B6FBE5A1B4C6}" type="presParOf" srcId="{9E18C20A-52D8-4B6C-B371-0E17F4395606}" destId="{775B3BD2-6224-410B-816B-50A978BE4CF9}" srcOrd="1" destOrd="0" presId="urn:microsoft.com/office/officeart/2008/layout/HorizontalMultiLevelHierarchy"/>
    <dgm:cxn modelId="{D7FF46FC-842A-4949-AFD6-91C3ACEAF0FF}" type="presParOf" srcId="{2F0AAF59-0E3D-4A03-ABBE-CFB74554B557}" destId="{08647824-7D60-4E17-958D-224267F2F4C5}" srcOrd="4" destOrd="0" presId="urn:microsoft.com/office/officeart/2008/layout/HorizontalMultiLevelHierarchy"/>
    <dgm:cxn modelId="{E96DCE84-B930-4D9D-98D9-34DDEAFD827B}" type="presParOf" srcId="{08647824-7D60-4E17-958D-224267F2F4C5}" destId="{01C82567-430F-4EE0-B9C1-99771714B6CF}" srcOrd="0" destOrd="0" presId="urn:microsoft.com/office/officeart/2008/layout/HorizontalMultiLevelHierarchy"/>
    <dgm:cxn modelId="{09275CC8-486C-4227-92F5-CB6E538C73E0}" type="presParOf" srcId="{2F0AAF59-0E3D-4A03-ABBE-CFB74554B557}" destId="{BBA674F4-9906-43AC-91EE-17CFEAB256DE}" srcOrd="5" destOrd="0" presId="urn:microsoft.com/office/officeart/2008/layout/HorizontalMultiLevelHierarchy"/>
    <dgm:cxn modelId="{3989DE4B-7FDD-4FD1-9221-6A48518F7166}" type="presParOf" srcId="{BBA674F4-9906-43AC-91EE-17CFEAB256DE}" destId="{551AC803-22DF-4E8C-8D00-68ECF09A293A}" srcOrd="0" destOrd="0" presId="urn:microsoft.com/office/officeart/2008/layout/HorizontalMultiLevelHierarchy"/>
    <dgm:cxn modelId="{EB34CDA2-382F-4C1A-AC56-49689208F47F}" type="presParOf" srcId="{BBA674F4-9906-43AC-91EE-17CFEAB256DE}" destId="{15D1C588-A56A-4C02-A256-6D3087E6DAC0}" srcOrd="1" destOrd="0" presId="urn:microsoft.com/office/officeart/2008/layout/HorizontalMultiLevelHierarchy"/>
    <dgm:cxn modelId="{343944E9-F5D3-4202-8D43-87139C9D4B37}" type="presParOf" srcId="{15D1C588-A56A-4C02-A256-6D3087E6DAC0}" destId="{CA3BFC29-10A1-4120-9137-47BCBC4D354D}" srcOrd="0" destOrd="0" presId="urn:microsoft.com/office/officeart/2008/layout/HorizontalMultiLevelHierarchy"/>
    <dgm:cxn modelId="{F6207409-1AE0-43ED-A8E3-D12954A63E19}" type="presParOf" srcId="{CA3BFC29-10A1-4120-9137-47BCBC4D354D}" destId="{781C95B5-65F2-421B-AA6C-9F3272AF1F90}" srcOrd="0" destOrd="0" presId="urn:microsoft.com/office/officeart/2008/layout/HorizontalMultiLevelHierarchy"/>
    <dgm:cxn modelId="{475730C1-66EF-4356-BFF3-035C432E3A81}" type="presParOf" srcId="{15D1C588-A56A-4C02-A256-6D3087E6DAC0}" destId="{6F7308E3-71FB-49E0-96F5-18097D781E1D}" srcOrd="1" destOrd="0" presId="urn:microsoft.com/office/officeart/2008/layout/HorizontalMultiLevelHierarchy"/>
    <dgm:cxn modelId="{F909B945-DEBF-4EF9-8231-535726A7BF95}" type="presParOf" srcId="{6F7308E3-71FB-49E0-96F5-18097D781E1D}" destId="{81755D95-D922-4F29-A303-C8A7CE7E8ABF}" srcOrd="0" destOrd="0" presId="urn:microsoft.com/office/officeart/2008/layout/HorizontalMultiLevelHierarchy"/>
    <dgm:cxn modelId="{49F48EB3-EFDF-4332-A06B-196F68C0475A}" type="presParOf" srcId="{6F7308E3-71FB-49E0-96F5-18097D781E1D}" destId="{43F43120-D0D5-42F4-B8A9-21148A129DBA}" srcOrd="1" destOrd="0" presId="urn:microsoft.com/office/officeart/2008/layout/HorizontalMultiLevelHierarchy"/>
    <dgm:cxn modelId="{1BAFF84A-6BE5-41AB-B89F-7B22313DFF89}" type="presParOf" srcId="{15D1C588-A56A-4C02-A256-6D3087E6DAC0}" destId="{92F017A8-2F44-4612-9606-DD2BB77C8E68}" srcOrd="2" destOrd="0" presId="urn:microsoft.com/office/officeart/2008/layout/HorizontalMultiLevelHierarchy"/>
    <dgm:cxn modelId="{EFF54A00-8A8D-44FC-A8F6-63AF394611A4}" type="presParOf" srcId="{92F017A8-2F44-4612-9606-DD2BB77C8E68}" destId="{B7E2CDE5-1CEA-4778-8CF1-015139725DB3}" srcOrd="0" destOrd="0" presId="urn:microsoft.com/office/officeart/2008/layout/HorizontalMultiLevelHierarchy"/>
    <dgm:cxn modelId="{E90BC0A5-DA01-4E42-8CCD-FF9A883DE59E}" type="presParOf" srcId="{15D1C588-A56A-4C02-A256-6D3087E6DAC0}" destId="{04E1EDED-D5A4-4DB8-9F1B-DE62ED9B1AE6}" srcOrd="3" destOrd="0" presId="urn:microsoft.com/office/officeart/2008/layout/HorizontalMultiLevelHierarchy"/>
    <dgm:cxn modelId="{B980A9BC-B4F4-41A8-9275-C24A897FDE09}" type="presParOf" srcId="{04E1EDED-D5A4-4DB8-9F1B-DE62ED9B1AE6}" destId="{1E5B0938-6BC5-47B1-874D-CDFB32137A58}" srcOrd="0" destOrd="0" presId="urn:microsoft.com/office/officeart/2008/layout/HorizontalMultiLevelHierarchy"/>
    <dgm:cxn modelId="{E04A3118-9094-45CC-8357-93E8B7373C88}" type="presParOf" srcId="{04E1EDED-D5A4-4DB8-9F1B-DE62ED9B1AE6}" destId="{1FA04BE9-3929-41DB-BF3E-C21F94911DA5}" srcOrd="1" destOrd="0" presId="urn:microsoft.com/office/officeart/2008/layout/HorizontalMultiLevelHierarchy"/>
    <dgm:cxn modelId="{6A06D2DB-9CAC-404F-8D3A-F628A65DAE86}" type="presParOf" srcId="{2F0AAF59-0E3D-4A03-ABBE-CFB74554B557}" destId="{D6B10375-97CE-4B06-A7F8-3E45F0A32E92}" srcOrd="6" destOrd="0" presId="urn:microsoft.com/office/officeart/2008/layout/HorizontalMultiLevelHierarchy"/>
    <dgm:cxn modelId="{917279B2-5C33-4029-954B-DE3C2A6B7B24}" type="presParOf" srcId="{D6B10375-97CE-4B06-A7F8-3E45F0A32E92}" destId="{6049720E-844F-46EC-8A5C-27255EFF0010}" srcOrd="0" destOrd="0" presId="urn:microsoft.com/office/officeart/2008/layout/HorizontalMultiLevelHierarchy"/>
    <dgm:cxn modelId="{7526D001-6AF0-4CCB-A01A-2E7BA1ACAE6C}" type="presParOf" srcId="{2F0AAF59-0E3D-4A03-ABBE-CFB74554B557}" destId="{173D18C3-8CD1-483D-9BC2-F344F6F5E55E}" srcOrd="7" destOrd="0" presId="urn:microsoft.com/office/officeart/2008/layout/HorizontalMultiLevelHierarchy"/>
    <dgm:cxn modelId="{8D6A0168-1C37-4B5B-A78D-3C305512614A}" type="presParOf" srcId="{173D18C3-8CD1-483D-9BC2-F344F6F5E55E}" destId="{25D8F5CC-BE52-480F-94B9-3A8D9BA2D739}" srcOrd="0" destOrd="0" presId="urn:microsoft.com/office/officeart/2008/layout/HorizontalMultiLevelHierarchy"/>
    <dgm:cxn modelId="{95B5A9C4-76F5-475D-9DFE-2DC84D3E89B9}" type="presParOf" srcId="{173D18C3-8CD1-483D-9BC2-F344F6F5E55E}" destId="{7619CEE8-E633-4681-8D93-EA21143C6405}" srcOrd="1" destOrd="0" presId="urn:microsoft.com/office/officeart/2008/layout/HorizontalMultiLevelHierarchy"/>
    <dgm:cxn modelId="{1B92E05E-D582-4D4E-9EB7-F05F17E27060}" type="presParOf" srcId="{2F0AAF59-0E3D-4A03-ABBE-CFB74554B557}" destId="{BBE59CF0-9407-4C93-8C87-00536C5E9DC6}" srcOrd="8" destOrd="0" presId="urn:microsoft.com/office/officeart/2008/layout/HorizontalMultiLevelHierarchy"/>
    <dgm:cxn modelId="{19B212D6-CA5F-4D12-A3F9-B99B54758205}" type="presParOf" srcId="{BBE59CF0-9407-4C93-8C87-00536C5E9DC6}" destId="{290A894F-0716-4DC2-A981-0D7CB1C9AE0E}" srcOrd="0" destOrd="0" presId="urn:microsoft.com/office/officeart/2008/layout/HorizontalMultiLevelHierarchy"/>
    <dgm:cxn modelId="{A0369873-E0EE-4BA6-B6FA-3829B667BE48}" type="presParOf" srcId="{2F0AAF59-0E3D-4A03-ABBE-CFB74554B557}" destId="{56BAA132-EED4-466B-AC13-AC7E0BB220C2}" srcOrd="9" destOrd="0" presId="urn:microsoft.com/office/officeart/2008/layout/HorizontalMultiLevelHierarchy"/>
    <dgm:cxn modelId="{71136995-B306-46EA-93D3-5231A594E8E6}" type="presParOf" srcId="{56BAA132-EED4-466B-AC13-AC7E0BB220C2}" destId="{8BAFD37D-742D-4652-92FF-8A0FFA23B2A8}" srcOrd="0" destOrd="0" presId="urn:microsoft.com/office/officeart/2008/layout/HorizontalMultiLevelHierarchy"/>
    <dgm:cxn modelId="{5A1E43E2-5E34-4AAD-8F8C-07C0F86D9F4F}" type="presParOf" srcId="{56BAA132-EED4-466B-AC13-AC7E0BB220C2}" destId="{0FD1A508-7320-4C00-A364-6026AC2355D0}" srcOrd="1" destOrd="0" presId="urn:microsoft.com/office/officeart/2008/layout/HorizontalMultiLevelHierarchy"/>
    <dgm:cxn modelId="{717199EC-5C0E-4992-A8F1-103EEBB10395}" type="presParOf" srcId="{0FD1A508-7320-4C00-A364-6026AC2355D0}" destId="{9237F333-31E4-4703-B65C-76D401BC6BE5}" srcOrd="0" destOrd="0" presId="urn:microsoft.com/office/officeart/2008/layout/HorizontalMultiLevelHierarchy"/>
    <dgm:cxn modelId="{D4D10179-49C2-4D57-85B4-29F8DC33ED99}" type="presParOf" srcId="{9237F333-31E4-4703-B65C-76D401BC6BE5}" destId="{EA342631-8D77-4FE1-A2B3-6418760C44FA}" srcOrd="0" destOrd="0" presId="urn:microsoft.com/office/officeart/2008/layout/HorizontalMultiLevelHierarchy"/>
    <dgm:cxn modelId="{77D11901-B1BB-492B-87F9-183729DE4E3F}" type="presParOf" srcId="{0FD1A508-7320-4C00-A364-6026AC2355D0}" destId="{54856174-6103-49F2-BC40-E78630C175E4}" srcOrd="1" destOrd="0" presId="urn:microsoft.com/office/officeart/2008/layout/HorizontalMultiLevelHierarchy"/>
    <dgm:cxn modelId="{ACA0A9CE-1338-4D2A-B0AE-FD1F107D0727}" type="presParOf" srcId="{54856174-6103-49F2-BC40-E78630C175E4}" destId="{6AFCD169-EFCF-464D-ABB4-2C79634C7C4A}" srcOrd="0" destOrd="0" presId="urn:microsoft.com/office/officeart/2008/layout/HorizontalMultiLevelHierarchy"/>
    <dgm:cxn modelId="{85165058-8845-4665-8F1D-A8DB474C3F2B}" type="presParOf" srcId="{54856174-6103-49F2-BC40-E78630C175E4}" destId="{C7831FBE-DC06-48E4-846D-DC597F5A84FC}" srcOrd="1" destOrd="0" presId="urn:microsoft.com/office/officeart/2008/layout/HorizontalMultiLevelHierarchy"/>
    <dgm:cxn modelId="{520A7035-6A4F-42DF-9368-7D246968515E}" type="presParOf" srcId="{0FD1A508-7320-4C00-A364-6026AC2355D0}" destId="{C81547A1-DBC5-41BA-BA47-54761F8DB9E0}" srcOrd="2" destOrd="0" presId="urn:microsoft.com/office/officeart/2008/layout/HorizontalMultiLevelHierarchy"/>
    <dgm:cxn modelId="{ACAA8D1B-6049-4002-BA9C-7DBE16C362A9}" type="presParOf" srcId="{C81547A1-DBC5-41BA-BA47-54761F8DB9E0}" destId="{09169DBB-86E3-4EEC-9776-51D46723CDD0}" srcOrd="0" destOrd="0" presId="urn:microsoft.com/office/officeart/2008/layout/HorizontalMultiLevelHierarchy"/>
    <dgm:cxn modelId="{9562E984-EDA5-43F5-9ABB-72058DCB5486}" type="presParOf" srcId="{0FD1A508-7320-4C00-A364-6026AC2355D0}" destId="{BD29BEC9-CB45-44B0-97FF-900D0703064A}" srcOrd="3" destOrd="0" presId="urn:microsoft.com/office/officeart/2008/layout/HorizontalMultiLevelHierarchy"/>
    <dgm:cxn modelId="{8E9E7650-08AD-43B0-A0E3-B5685711D21F}" type="presParOf" srcId="{BD29BEC9-CB45-44B0-97FF-900D0703064A}" destId="{9E092DA1-72A9-43D2-82C2-EBD6E86B4785}" srcOrd="0" destOrd="0" presId="urn:microsoft.com/office/officeart/2008/layout/HorizontalMultiLevelHierarchy"/>
    <dgm:cxn modelId="{48A6C2A7-D2F1-4B1B-B292-CE4F3C829551}" type="presParOf" srcId="{BD29BEC9-CB45-44B0-97FF-900D0703064A}" destId="{86016E12-9BEB-484B-A2AA-2E8920B6F79A}" srcOrd="1" destOrd="0" presId="urn:microsoft.com/office/officeart/2008/layout/HorizontalMultiLevelHierarchy"/>
    <dgm:cxn modelId="{C638349B-397A-4224-B154-A802FB19F671}" type="presParOf" srcId="{2F0AAF59-0E3D-4A03-ABBE-CFB74554B557}" destId="{7DA2F1AE-E075-47CA-93EF-069764645891}" srcOrd="10" destOrd="0" presId="urn:microsoft.com/office/officeart/2008/layout/HorizontalMultiLevelHierarchy"/>
    <dgm:cxn modelId="{624B86CE-FA31-4337-8408-BB2351BB160C}" type="presParOf" srcId="{7DA2F1AE-E075-47CA-93EF-069764645891}" destId="{C1CDECCB-DA08-40B4-9EB1-49540C9F1AF1}" srcOrd="0" destOrd="0" presId="urn:microsoft.com/office/officeart/2008/layout/HorizontalMultiLevelHierarchy"/>
    <dgm:cxn modelId="{45AA8CF7-C958-4B11-86F2-AFD27171BDA2}" type="presParOf" srcId="{2F0AAF59-0E3D-4A03-ABBE-CFB74554B557}" destId="{B16746BE-8972-4F38-8490-59AB1E9C3DA0}" srcOrd="11" destOrd="0" presId="urn:microsoft.com/office/officeart/2008/layout/HorizontalMultiLevelHierarchy"/>
    <dgm:cxn modelId="{D9927C48-AA2B-4928-ACE7-8ECAD76D370A}" type="presParOf" srcId="{B16746BE-8972-4F38-8490-59AB1E9C3DA0}" destId="{13A81EE6-1828-4DAD-B0BD-D49725F59F11}" srcOrd="0" destOrd="0" presId="urn:microsoft.com/office/officeart/2008/layout/HorizontalMultiLevelHierarchy"/>
    <dgm:cxn modelId="{13BCFBF4-0B2C-4FBD-8E90-7FF59382AA2D}" type="presParOf" srcId="{B16746BE-8972-4F38-8490-59AB1E9C3DA0}" destId="{789B428B-B9EC-4840-847F-C1255B397F8A}" srcOrd="1" destOrd="0" presId="urn:microsoft.com/office/officeart/2008/layout/HorizontalMultiLevelHierarchy"/>
    <dgm:cxn modelId="{E3883A64-617E-4882-88A4-1E5A62F30D87}" type="presParOf" srcId="{2F0AAF59-0E3D-4A03-ABBE-CFB74554B557}" destId="{395C582D-E61C-4130-ADAE-A6754706B125}" srcOrd="12" destOrd="0" presId="urn:microsoft.com/office/officeart/2008/layout/HorizontalMultiLevelHierarchy"/>
    <dgm:cxn modelId="{9E3FF936-6977-438B-893B-065ECBBCE0E2}" type="presParOf" srcId="{395C582D-E61C-4130-ADAE-A6754706B125}" destId="{0CB04CA1-019E-48C4-96F2-E66F77A99294}" srcOrd="0" destOrd="0" presId="urn:microsoft.com/office/officeart/2008/layout/HorizontalMultiLevelHierarchy"/>
    <dgm:cxn modelId="{C8F42530-5EAD-4EA1-BB93-4C4ADD2F70FA}" type="presParOf" srcId="{2F0AAF59-0E3D-4A03-ABBE-CFB74554B557}" destId="{9F69F06B-C072-4C46-A257-5F93F91DE774}" srcOrd="13" destOrd="0" presId="urn:microsoft.com/office/officeart/2008/layout/HorizontalMultiLevelHierarchy"/>
    <dgm:cxn modelId="{795B8632-E2D5-4CE7-8A80-0801233EE35C}" type="presParOf" srcId="{9F69F06B-C072-4C46-A257-5F93F91DE774}" destId="{BAB6F684-995A-46D7-93DB-D2A36D22FA84}" srcOrd="0" destOrd="0" presId="urn:microsoft.com/office/officeart/2008/layout/HorizontalMultiLevelHierarchy"/>
    <dgm:cxn modelId="{E31B486C-14E2-467F-93E8-F3EB076937A3}" type="presParOf" srcId="{9F69F06B-C072-4C46-A257-5F93F91DE774}" destId="{08B6523D-D2A3-428D-995F-73B938A6F929}" srcOrd="1" destOrd="0" presId="urn:microsoft.com/office/officeart/2008/layout/HorizontalMultiLevelHierarchy"/>
    <dgm:cxn modelId="{9E16F81C-2847-449F-A962-B75B3374C495}" type="presParOf" srcId="{2F0AAF59-0E3D-4A03-ABBE-CFB74554B557}" destId="{9964AAE9-8F50-4B45-A890-94F0776CD889}" srcOrd="14" destOrd="0" presId="urn:microsoft.com/office/officeart/2008/layout/HorizontalMultiLevelHierarchy"/>
    <dgm:cxn modelId="{65FD5358-8209-4D5A-B0E2-9D914FFB1FFB}" type="presParOf" srcId="{9964AAE9-8F50-4B45-A890-94F0776CD889}" destId="{268589F7-A6E2-4CB8-95F2-AA746BC9E702}" srcOrd="0" destOrd="0" presId="urn:microsoft.com/office/officeart/2008/layout/HorizontalMultiLevelHierarchy"/>
    <dgm:cxn modelId="{A2BC3BBA-890E-448F-AF94-644D540E43FD}" type="presParOf" srcId="{2F0AAF59-0E3D-4A03-ABBE-CFB74554B557}" destId="{5E9DF147-50A2-448C-8DDF-52B6818F63D6}" srcOrd="15" destOrd="0" presId="urn:microsoft.com/office/officeart/2008/layout/HorizontalMultiLevelHierarchy"/>
    <dgm:cxn modelId="{FED01B49-4900-48E6-85B5-2B8E21ECF37F}" type="presParOf" srcId="{5E9DF147-50A2-448C-8DDF-52B6818F63D6}" destId="{87C748B1-8870-485E-AB5F-0A16A9DE458F}" srcOrd="0" destOrd="0" presId="urn:microsoft.com/office/officeart/2008/layout/HorizontalMultiLevelHierarchy"/>
    <dgm:cxn modelId="{85F9EF11-512E-483D-8AAD-344376D8ED47}" type="presParOf" srcId="{5E9DF147-50A2-448C-8DDF-52B6818F63D6}" destId="{DC490ABB-22C2-4AC2-84F4-E22961A523F2}" srcOrd="1" destOrd="0" presId="urn:microsoft.com/office/officeart/2008/layout/HorizontalMultiLevelHierarchy"/>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0E303-853A-49D8-96C2-DF51086A796B}">
      <dsp:nvSpPr>
        <dsp:cNvPr id="0" name=""/>
        <dsp:cNvSpPr/>
      </dsp:nvSpPr>
      <dsp:spPr>
        <a:xfrm>
          <a:off x="967856"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1057784" y="473638"/>
        <a:ext cx="11076" cy="2217"/>
      </dsp:txXfrm>
    </dsp:sp>
    <dsp:sp modelId="{284453A0-BEF4-40F8-8148-BC2FFAC9B3EA}">
      <dsp:nvSpPr>
        <dsp:cNvPr id="0" name=""/>
        <dsp:cNvSpPr/>
      </dsp:nvSpPr>
      <dsp:spPr>
        <a:xfrm>
          <a:off x="6470"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Khách hàng tạo đơn hàng từ ứng dụng điện thoại và xác nhận đặt đơn</a:t>
          </a:r>
        </a:p>
      </dsp:txBody>
      <dsp:txXfrm>
        <a:off x="6470" y="63268"/>
        <a:ext cx="963185" cy="822957"/>
      </dsp:txXfrm>
    </dsp:sp>
    <dsp:sp modelId="{D61BD9EE-F4F0-4E38-9BDB-5C66C424760A}">
      <dsp:nvSpPr>
        <dsp:cNvPr id="0" name=""/>
        <dsp:cNvSpPr/>
      </dsp:nvSpPr>
      <dsp:spPr>
        <a:xfrm>
          <a:off x="2152574"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42502" y="473638"/>
        <a:ext cx="11076" cy="2217"/>
      </dsp:txXfrm>
    </dsp:sp>
    <dsp:sp modelId="{2452A93C-AA10-4BDF-B72B-30228440ACF7}">
      <dsp:nvSpPr>
        <dsp:cNvPr id="0" name=""/>
        <dsp:cNvSpPr/>
      </dsp:nvSpPr>
      <dsp:spPr>
        <a:xfrm>
          <a:off x="1191188"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Chờ xác nhận bên cửa hàng. Đơn hàng có thể được hủy hoặc thay đổi bởi khách hàng</a:t>
          </a:r>
        </a:p>
      </dsp:txBody>
      <dsp:txXfrm>
        <a:off x="1191188" y="63268"/>
        <a:ext cx="963185" cy="822957"/>
      </dsp:txXfrm>
    </dsp:sp>
    <dsp:sp modelId="{09611986-A15E-44D6-A975-9EA2A365B9CA}">
      <dsp:nvSpPr>
        <dsp:cNvPr id="0" name=""/>
        <dsp:cNvSpPr/>
      </dsp:nvSpPr>
      <dsp:spPr>
        <a:xfrm>
          <a:off x="3337292"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3427220" y="473638"/>
        <a:ext cx="11076" cy="2217"/>
      </dsp:txXfrm>
    </dsp:sp>
    <dsp:sp modelId="{E865BDBF-2001-419C-93B1-82FB174B6D4D}">
      <dsp:nvSpPr>
        <dsp:cNvPr id="0" name=""/>
        <dsp:cNvSpPr/>
      </dsp:nvSpPr>
      <dsp:spPr>
        <a:xfrm>
          <a:off x="2375907"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Nhân viên quản lí đơn hàng xác nhận đơn hàng</a:t>
          </a:r>
        </a:p>
      </dsp:txBody>
      <dsp:txXfrm>
        <a:off x="2375907" y="63268"/>
        <a:ext cx="963185" cy="822957"/>
      </dsp:txXfrm>
    </dsp:sp>
    <dsp:sp modelId="{C39BEE70-8B8D-4BC8-8EA3-33CDC3AA660D}">
      <dsp:nvSpPr>
        <dsp:cNvPr id="0" name=""/>
        <dsp:cNvSpPr/>
      </dsp:nvSpPr>
      <dsp:spPr>
        <a:xfrm>
          <a:off x="4522011"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4611939" y="473638"/>
        <a:ext cx="11076" cy="2217"/>
      </dsp:txXfrm>
    </dsp:sp>
    <dsp:sp modelId="{D69291BA-36FA-4DDF-B3B5-411030E219D5}">
      <dsp:nvSpPr>
        <dsp:cNvPr id="0" name=""/>
        <dsp:cNvSpPr/>
      </dsp:nvSpPr>
      <dsp:spPr>
        <a:xfrm>
          <a:off x="3560625"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Biên nhận được tạo ra theo đơn hàng</a:t>
          </a:r>
        </a:p>
      </dsp:txBody>
      <dsp:txXfrm>
        <a:off x="3560625" y="63268"/>
        <a:ext cx="963185" cy="822957"/>
      </dsp:txXfrm>
    </dsp:sp>
    <dsp:sp modelId="{19B4E9AB-004A-46D1-BE2D-167794CCDEB3}">
      <dsp:nvSpPr>
        <dsp:cNvPr id="0" name=""/>
        <dsp:cNvSpPr/>
      </dsp:nvSpPr>
      <dsp:spPr>
        <a:xfrm>
          <a:off x="488063" y="884426"/>
          <a:ext cx="4738873" cy="190932"/>
        </a:xfrm>
        <a:custGeom>
          <a:avLst/>
          <a:gdLst/>
          <a:ahLst/>
          <a:cxnLst/>
          <a:rect l="0" t="0" r="0" b="0"/>
          <a:pathLst>
            <a:path>
              <a:moveTo>
                <a:pt x="4738873" y="0"/>
              </a:moveTo>
              <a:lnTo>
                <a:pt x="4738873" y="112566"/>
              </a:lnTo>
              <a:lnTo>
                <a:pt x="0" y="112566"/>
              </a:lnTo>
              <a:lnTo>
                <a:pt x="0" y="190932"/>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738898" y="978783"/>
        <a:ext cx="237202" cy="2217"/>
      </dsp:txXfrm>
    </dsp:sp>
    <dsp:sp modelId="{B1AEAEB2-AC27-43CF-8669-6417D071362D}">
      <dsp:nvSpPr>
        <dsp:cNvPr id="0" name=""/>
        <dsp:cNvSpPr/>
      </dsp:nvSpPr>
      <dsp:spPr>
        <a:xfrm>
          <a:off x="4745343"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b="0" i="0" kern="1200">
              <a:latin typeface="Times New Roman" panose="02020603050405020304" pitchFamily="18" charset="0"/>
              <a:cs typeface="Times New Roman" panose="02020603050405020304" pitchFamily="18" charset="0"/>
            </a:rPr>
            <a:t>Nhân viên nhận và trả quần áo xác nhận lấy quần áo từ khách hàng</a:t>
          </a:r>
        </a:p>
      </dsp:txBody>
      <dsp:txXfrm>
        <a:off x="4745343" y="63268"/>
        <a:ext cx="963185" cy="822957"/>
      </dsp:txXfrm>
    </dsp:sp>
    <dsp:sp modelId="{21A06C4B-CAFE-40C7-8330-4695B9AE546B}">
      <dsp:nvSpPr>
        <dsp:cNvPr id="0" name=""/>
        <dsp:cNvSpPr/>
      </dsp:nvSpPr>
      <dsp:spPr>
        <a:xfrm>
          <a:off x="967856"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1057784" y="1518128"/>
        <a:ext cx="11076" cy="2217"/>
      </dsp:txXfrm>
    </dsp:sp>
    <dsp:sp modelId="{C2691540-7540-4368-869A-6D1B3884F2CB}">
      <dsp:nvSpPr>
        <dsp:cNvPr id="0" name=""/>
        <dsp:cNvSpPr/>
      </dsp:nvSpPr>
      <dsp:spPr>
        <a:xfrm>
          <a:off x="6470"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i="0" kern="1200">
              <a:latin typeface="Times New Roman" panose="02020603050405020304" pitchFamily="18" charset="0"/>
              <a:cs typeface="Times New Roman" panose="02020603050405020304" pitchFamily="18" charset="0"/>
            </a:rPr>
            <a:t>Nhân viên nhận và trả quần áo cập nhật biên nhận và thông báo đã lấy quần áo hoàn tất</a:t>
          </a:r>
        </a:p>
      </dsp:txBody>
      <dsp:txXfrm>
        <a:off x="6470" y="1107758"/>
        <a:ext cx="963185" cy="822957"/>
      </dsp:txXfrm>
    </dsp:sp>
    <dsp:sp modelId="{3AD6CB3C-416A-4F27-A8FC-4FEDBE12341A}">
      <dsp:nvSpPr>
        <dsp:cNvPr id="0" name=""/>
        <dsp:cNvSpPr/>
      </dsp:nvSpPr>
      <dsp:spPr>
        <a:xfrm>
          <a:off x="2152574"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242502" y="1518128"/>
        <a:ext cx="11076" cy="2217"/>
      </dsp:txXfrm>
    </dsp:sp>
    <dsp:sp modelId="{BA75E664-1CE6-4D79-A1AA-94CE09963ACB}">
      <dsp:nvSpPr>
        <dsp:cNvPr id="0" name=""/>
        <dsp:cNvSpPr/>
      </dsp:nvSpPr>
      <dsp:spPr>
        <a:xfrm>
          <a:off x="1191188"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Đơn hàng được phân loại quần áo dựa trên biên nhận</a:t>
          </a:r>
        </a:p>
      </dsp:txBody>
      <dsp:txXfrm>
        <a:off x="1191188" y="1107758"/>
        <a:ext cx="963185" cy="822957"/>
      </dsp:txXfrm>
    </dsp:sp>
    <dsp:sp modelId="{C312BD56-FF81-4DAD-8601-27632E133553}">
      <dsp:nvSpPr>
        <dsp:cNvPr id="0" name=""/>
        <dsp:cNvSpPr/>
      </dsp:nvSpPr>
      <dsp:spPr>
        <a:xfrm>
          <a:off x="3337292"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3427220" y="1518128"/>
        <a:ext cx="11076" cy="2217"/>
      </dsp:txXfrm>
    </dsp:sp>
    <dsp:sp modelId="{8E31EBEB-923C-4327-9BA5-5FD8F410B54D}">
      <dsp:nvSpPr>
        <dsp:cNvPr id="0" name=""/>
        <dsp:cNvSpPr/>
      </dsp:nvSpPr>
      <dsp:spPr>
        <a:xfrm>
          <a:off x="2375907"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Đơn hàng được sắp xếp xử lí tự động vào một máy giặt</a:t>
          </a:r>
        </a:p>
      </dsp:txBody>
      <dsp:txXfrm>
        <a:off x="2375907" y="1107758"/>
        <a:ext cx="963185" cy="822957"/>
      </dsp:txXfrm>
    </dsp:sp>
    <dsp:sp modelId="{38455DB2-21C4-43FE-85C0-F44F8B0D9F22}">
      <dsp:nvSpPr>
        <dsp:cNvPr id="0" name=""/>
        <dsp:cNvSpPr/>
      </dsp:nvSpPr>
      <dsp:spPr>
        <a:xfrm>
          <a:off x="4522011"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4611939" y="1518128"/>
        <a:ext cx="11076" cy="2217"/>
      </dsp:txXfrm>
    </dsp:sp>
    <dsp:sp modelId="{21B714D0-3A10-4AA7-A780-C148864FA9E7}">
      <dsp:nvSpPr>
        <dsp:cNvPr id="0" name=""/>
        <dsp:cNvSpPr/>
      </dsp:nvSpPr>
      <dsp:spPr>
        <a:xfrm>
          <a:off x="3560625"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Nhân viên xử lí đơn hàng xác nhận xử lí và thông báo khi hoàn tất xử lí đơn hàng</a:t>
          </a:r>
        </a:p>
      </dsp:txBody>
      <dsp:txXfrm>
        <a:off x="3560625" y="1107758"/>
        <a:ext cx="963185" cy="822957"/>
      </dsp:txXfrm>
    </dsp:sp>
    <dsp:sp modelId="{F1FD10C8-2F86-4BB9-8963-A904238EBFE0}">
      <dsp:nvSpPr>
        <dsp:cNvPr id="0" name=""/>
        <dsp:cNvSpPr/>
      </dsp:nvSpPr>
      <dsp:spPr>
        <a:xfrm>
          <a:off x="488063" y="1928916"/>
          <a:ext cx="4738873" cy="190932"/>
        </a:xfrm>
        <a:custGeom>
          <a:avLst/>
          <a:gdLst/>
          <a:ahLst/>
          <a:cxnLst/>
          <a:rect l="0" t="0" r="0" b="0"/>
          <a:pathLst>
            <a:path>
              <a:moveTo>
                <a:pt x="4738873" y="0"/>
              </a:moveTo>
              <a:lnTo>
                <a:pt x="4738873" y="112566"/>
              </a:lnTo>
              <a:lnTo>
                <a:pt x="0" y="112566"/>
              </a:lnTo>
              <a:lnTo>
                <a:pt x="0" y="190932"/>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738898" y="2023273"/>
        <a:ext cx="237202" cy="2217"/>
      </dsp:txXfrm>
    </dsp:sp>
    <dsp:sp modelId="{E7390B86-3689-42A8-9108-FC1EFF18EC54}">
      <dsp:nvSpPr>
        <dsp:cNvPr id="0" name=""/>
        <dsp:cNvSpPr/>
      </dsp:nvSpPr>
      <dsp:spPr>
        <a:xfrm>
          <a:off x="4745343"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Nhân viên quản lí đơn hàng tạo hóa đơn cho đơn hàng</a:t>
          </a:r>
        </a:p>
      </dsp:txBody>
      <dsp:txXfrm>
        <a:off x="4745343" y="1107758"/>
        <a:ext cx="963185" cy="822957"/>
      </dsp:txXfrm>
    </dsp:sp>
    <dsp:sp modelId="{170C2ACA-FE2C-4926-BE97-613C6A7933E4}">
      <dsp:nvSpPr>
        <dsp:cNvPr id="0" name=""/>
        <dsp:cNvSpPr/>
      </dsp:nvSpPr>
      <dsp:spPr>
        <a:xfrm>
          <a:off x="967856" y="251800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1057784" y="2562618"/>
        <a:ext cx="11076" cy="2217"/>
      </dsp:txXfrm>
    </dsp:sp>
    <dsp:sp modelId="{7BD8CC64-F23C-456B-A532-C4C87E77F3BE}">
      <dsp:nvSpPr>
        <dsp:cNvPr id="0" name=""/>
        <dsp:cNvSpPr/>
      </dsp:nvSpPr>
      <dsp:spPr>
        <a:xfrm>
          <a:off x="6470"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Nhân viên nhận và trả quần áo giao trả khách hàng</a:t>
          </a:r>
        </a:p>
      </dsp:txBody>
      <dsp:txXfrm>
        <a:off x="6470" y="2152248"/>
        <a:ext cx="963185" cy="822957"/>
      </dsp:txXfrm>
    </dsp:sp>
    <dsp:sp modelId="{89CA3B21-EDDD-4D5C-8E73-7B3E3FB0919B}">
      <dsp:nvSpPr>
        <dsp:cNvPr id="0" name=""/>
        <dsp:cNvSpPr/>
      </dsp:nvSpPr>
      <dsp:spPr>
        <a:xfrm>
          <a:off x="2152574" y="251800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242502" y="2562618"/>
        <a:ext cx="11076" cy="2217"/>
      </dsp:txXfrm>
    </dsp:sp>
    <dsp:sp modelId="{992F45D3-A3C6-459A-9D79-AF3FA0C0EC8C}">
      <dsp:nvSpPr>
        <dsp:cNvPr id="0" name=""/>
        <dsp:cNvSpPr/>
      </dsp:nvSpPr>
      <dsp:spPr>
        <a:xfrm>
          <a:off x="1191188"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Nhân viên nhận và trả quần áo cập nhật lại biên nhận và thông báo đã hoàn tất trả</a:t>
          </a:r>
        </a:p>
      </dsp:txBody>
      <dsp:txXfrm>
        <a:off x="1191188" y="2152248"/>
        <a:ext cx="963185" cy="822957"/>
      </dsp:txXfrm>
    </dsp:sp>
    <dsp:sp modelId="{6A45F5A8-6C85-4043-9764-D49BE5158557}">
      <dsp:nvSpPr>
        <dsp:cNvPr id="0" name=""/>
        <dsp:cNvSpPr/>
      </dsp:nvSpPr>
      <dsp:spPr>
        <a:xfrm>
          <a:off x="2375907"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Khách hàng xác nhận đã nhận quần áo</a:t>
          </a:r>
        </a:p>
      </dsp:txBody>
      <dsp:txXfrm>
        <a:off x="2375907" y="2152248"/>
        <a:ext cx="963185" cy="82295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0E303-853A-49D8-96C2-DF51086A796B}">
      <dsp:nvSpPr>
        <dsp:cNvPr id="0" name=""/>
        <dsp:cNvSpPr/>
      </dsp:nvSpPr>
      <dsp:spPr>
        <a:xfrm>
          <a:off x="1019825" y="329483"/>
          <a:ext cx="169928" cy="91440"/>
        </a:xfrm>
        <a:custGeom>
          <a:avLst/>
          <a:gdLst/>
          <a:ahLst/>
          <a:cxnLst/>
          <a:rect l="0" t="0" r="0" b="0"/>
          <a:pathLst>
            <a:path>
              <a:moveTo>
                <a:pt x="0" y="45720"/>
              </a:moveTo>
              <a:lnTo>
                <a:pt x="169928"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1099776" y="374200"/>
        <a:ext cx="10026" cy="2007"/>
      </dsp:txXfrm>
    </dsp:sp>
    <dsp:sp modelId="{284453A0-BEF4-40F8-8148-BC2FFAC9B3EA}">
      <dsp:nvSpPr>
        <dsp:cNvPr id="0" name=""/>
        <dsp:cNvSpPr/>
      </dsp:nvSpPr>
      <dsp:spPr>
        <a:xfrm>
          <a:off x="149763" y="2739"/>
          <a:ext cx="871862" cy="7449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dịch vụ giặt mong muốn</a:t>
          </a:r>
        </a:p>
      </dsp:txBody>
      <dsp:txXfrm>
        <a:off x="149763" y="2739"/>
        <a:ext cx="871862" cy="744929"/>
      </dsp:txXfrm>
    </dsp:sp>
    <dsp:sp modelId="{D61BD9EE-F4F0-4E38-9BDB-5C66C424760A}">
      <dsp:nvSpPr>
        <dsp:cNvPr id="0" name=""/>
        <dsp:cNvSpPr/>
      </dsp:nvSpPr>
      <dsp:spPr>
        <a:xfrm>
          <a:off x="2092216" y="329483"/>
          <a:ext cx="169928" cy="91440"/>
        </a:xfrm>
        <a:custGeom>
          <a:avLst/>
          <a:gdLst/>
          <a:ahLst/>
          <a:cxnLst/>
          <a:rect l="0" t="0" r="0" b="0"/>
          <a:pathLst>
            <a:path>
              <a:moveTo>
                <a:pt x="0" y="45720"/>
              </a:moveTo>
              <a:lnTo>
                <a:pt x="169928"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172166" y="374200"/>
        <a:ext cx="10026" cy="2007"/>
      </dsp:txXfrm>
    </dsp:sp>
    <dsp:sp modelId="{2452A93C-AA10-4BDF-B72B-30228440ACF7}">
      <dsp:nvSpPr>
        <dsp:cNvPr id="0" name=""/>
        <dsp:cNvSpPr/>
      </dsp:nvSpPr>
      <dsp:spPr>
        <a:xfrm>
          <a:off x="1222153" y="2739"/>
          <a:ext cx="871862" cy="7449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loại sản phẩm cần để giặt</a:t>
          </a:r>
        </a:p>
      </dsp:txBody>
      <dsp:txXfrm>
        <a:off x="1222153" y="2739"/>
        <a:ext cx="871862" cy="744929"/>
      </dsp:txXfrm>
    </dsp:sp>
    <dsp:sp modelId="{09611986-A15E-44D6-A975-9EA2A365B9CA}">
      <dsp:nvSpPr>
        <dsp:cNvPr id="0" name=""/>
        <dsp:cNvSpPr/>
      </dsp:nvSpPr>
      <dsp:spPr>
        <a:xfrm>
          <a:off x="585694" y="745868"/>
          <a:ext cx="3115054" cy="169928"/>
        </a:xfrm>
        <a:custGeom>
          <a:avLst/>
          <a:gdLst/>
          <a:ahLst/>
          <a:cxnLst/>
          <a:rect l="0" t="0" r="0" b="0"/>
          <a:pathLst>
            <a:path>
              <a:moveTo>
                <a:pt x="3115054" y="0"/>
              </a:moveTo>
              <a:lnTo>
                <a:pt x="3115054" y="102064"/>
              </a:lnTo>
              <a:lnTo>
                <a:pt x="0" y="102064"/>
              </a:lnTo>
              <a:lnTo>
                <a:pt x="0" y="169928"/>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065184" y="829829"/>
        <a:ext cx="156075" cy="2007"/>
      </dsp:txXfrm>
    </dsp:sp>
    <dsp:sp modelId="{E865BDBF-2001-419C-93B1-82FB174B6D4D}">
      <dsp:nvSpPr>
        <dsp:cNvPr id="0" name=""/>
        <dsp:cNvSpPr/>
      </dsp:nvSpPr>
      <dsp:spPr>
        <a:xfrm>
          <a:off x="2294544" y="2739"/>
          <a:ext cx="2812408" cy="7449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số lượng(áp dụng với đơn vị tính là cái)</a:t>
          </a:r>
        </a:p>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màu sắc chất liệu nhãn hiệu (không bắt buộc)</a:t>
          </a:r>
        </a:p>
      </dsp:txBody>
      <dsp:txXfrm>
        <a:off x="2294544" y="2739"/>
        <a:ext cx="2812408" cy="744929"/>
      </dsp:txXfrm>
    </dsp:sp>
    <dsp:sp modelId="{C39BEE70-8B8D-4BC8-8EA3-33CDC3AA660D}">
      <dsp:nvSpPr>
        <dsp:cNvPr id="0" name=""/>
        <dsp:cNvSpPr/>
      </dsp:nvSpPr>
      <dsp:spPr>
        <a:xfrm>
          <a:off x="1019825" y="1274941"/>
          <a:ext cx="169928" cy="91440"/>
        </a:xfrm>
        <a:custGeom>
          <a:avLst/>
          <a:gdLst/>
          <a:ahLst/>
          <a:cxnLst/>
          <a:rect l="0" t="0" r="0" b="0"/>
          <a:pathLst>
            <a:path>
              <a:moveTo>
                <a:pt x="0" y="45720"/>
              </a:moveTo>
              <a:lnTo>
                <a:pt x="169928"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1099776" y="1319657"/>
        <a:ext cx="10026" cy="2007"/>
      </dsp:txXfrm>
    </dsp:sp>
    <dsp:sp modelId="{D69291BA-36FA-4DDF-B3B5-411030E219D5}">
      <dsp:nvSpPr>
        <dsp:cNvPr id="0" name=""/>
        <dsp:cNvSpPr/>
      </dsp:nvSpPr>
      <dsp:spPr>
        <a:xfrm>
          <a:off x="149763" y="948196"/>
          <a:ext cx="871862" cy="7449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Thêm sản phẩm vào giỏ đồ</a:t>
          </a:r>
        </a:p>
      </dsp:txBody>
      <dsp:txXfrm>
        <a:off x="149763" y="948196"/>
        <a:ext cx="871862" cy="744929"/>
      </dsp:txXfrm>
    </dsp:sp>
    <dsp:sp modelId="{19B4E9AB-004A-46D1-BE2D-167794CCDEB3}">
      <dsp:nvSpPr>
        <dsp:cNvPr id="0" name=""/>
        <dsp:cNvSpPr/>
      </dsp:nvSpPr>
      <dsp:spPr>
        <a:xfrm>
          <a:off x="2092216" y="1274941"/>
          <a:ext cx="169928" cy="91440"/>
        </a:xfrm>
        <a:custGeom>
          <a:avLst/>
          <a:gdLst/>
          <a:ahLst/>
          <a:cxnLst/>
          <a:rect l="0" t="0" r="0" b="0"/>
          <a:pathLst>
            <a:path>
              <a:moveTo>
                <a:pt x="0" y="45720"/>
              </a:moveTo>
              <a:lnTo>
                <a:pt x="169928"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172166" y="1319657"/>
        <a:ext cx="10026" cy="2007"/>
      </dsp:txXfrm>
    </dsp:sp>
    <dsp:sp modelId="{B1AEAEB2-AC27-43CF-8669-6417D071362D}">
      <dsp:nvSpPr>
        <dsp:cNvPr id="0" name=""/>
        <dsp:cNvSpPr/>
      </dsp:nvSpPr>
      <dsp:spPr>
        <a:xfrm>
          <a:off x="1222153" y="948196"/>
          <a:ext cx="871862" cy="7449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b="0" i="0" kern="1200">
              <a:latin typeface="Times New Roman" panose="02020603050405020304" pitchFamily="18" charset="0"/>
              <a:cs typeface="Times New Roman" panose="02020603050405020304" pitchFamily="18" charset="0"/>
            </a:rPr>
            <a:t>Hoàn tất giỏ đồ</a:t>
          </a:r>
        </a:p>
      </dsp:txBody>
      <dsp:txXfrm>
        <a:off x="1222153" y="948196"/>
        <a:ext cx="871862" cy="744929"/>
      </dsp:txXfrm>
    </dsp:sp>
    <dsp:sp modelId="{21A06C4B-CAFE-40C7-8330-4695B9AE546B}">
      <dsp:nvSpPr>
        <dsp:cNvPr id="0" name=""/>
        <dsp:cNvSpPr/>
      </dsp:nvSpPr>
      <dsp:spPr>
        <a:xfrm>
          <a:off x="4183970" y="1274941"/>
          <a:ext cx="169928" cy="91440"/>
        </a:xfrm>
        <a:custGeom>
          <a:avLst/>
          <a:gdLst/>
          <a:ahLst/>
          <a:cxnLst/>
          <a:rect l="0" t="0" r="0" b="0"/>
          <a:pathLst>
            <a:path>
              <a:moveTo>
                <a:pt x="0" y="45720"/>
              </a:moveTo>
              <a:lnTo>
                <a:pt x="169928"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4263920" y="1319657"/>
        <a:ext cx="10026" cy="2007"/>
      </dsp:txXfrm>
    </dsp:sp>
    <dsp:sp modelId="{C2691540-7540-4368-869A-6D1B3884F2CB}">
      <dsp:nvSpPr>
        <dsp:cNvPr id="0" name=""/>
        <dsp:cNvSpPr/>
      </dsp:nvSpPr>
      <dsp:spPr>
        <a:xfrm>
          <a:off x="2294544" y="948196"/>
          <a:ext cx="1891225" cy="7449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i="0" kern="1200">
              <a:latin typeface="Times New Roman" panose="02020603050405020304" pitchFamily="18" charset="0"/>
              <a:cs typeface="Times New Roman" panose="02020603050405020304" pitchFamily="18" charset="0"/>
            </a:rPr>
            <a:t>Nhập địa chỉ nhận và giao đồ</a:t>
          </a:r>
        </a:p>
        <a:p>
          <a:pPr lvl="0" algn="ctr" defTabSz="444500">
            <a:lnSpc>
              <a:spcPct val="90000"/>
            </a:lnSpc>
            <a:spcBef>
              <a:spcPct val="0"/>
            </a:spcBef>
            <a:spcAft>
              <a:spcPct val="35000"/>
            </a:spcAft>
          </a:pPr>
          <a:r>
            <a:rPr lang="en-US" sz="1000" i="0" kern="1200">
              <a:latin typeface="Times New Roman" panose="02020603050405020304" pitchFamily="18" charset="0"/>
              <a:cs typeface="Times New Roman" panose="02020603050405020304" pitchFamily="18" charset="0"/>
            </a:rPr>
            <a:t>(mặc định địa chỉ của khách hàng đã đăng ký )</a:t>
          </a:r>
        </a:p>
      </dsp:txBody>
      <dsp:txXfrm>
        <a:off x="2294544" y="948196"/>
        <a:ext cx="1891225" cy="744929"/>
      </dsp:txXfrm>
    </dsp:sp>
    <dsp:sp modelId="{3AD6CB3C-416A-4F27-A8FC-4FEDBE12341A}">
      <dsp:nvSpPr>
        <dsp:cNvPr id="0" name=""/>
        <dsp:cNvSpPr/>
      </dsp:nvSpPr>
      <dsp:spPr>
        <a:xfrm>
          <a:off x="993198" y="1691326"/>
          <a:ext cx="3829030" cy="169928"/>
        </a:xfrm>
        <a:custGeom>
          <a:avLst/>
          <a:gdLst/>
          <a:ahLst/>
          <a:cxnLst/>
          <a:rect l="0" t="0" r="0" b="0"/>
          <a:pathLst>
            <a:path>
              <a:moveTo>
                <a:pt x="3829030" y="0"/>
              </a:moveTo>
              <a:lnTo>
                <a:pt x="3829030" y="102064"/>
              </a:lnTo>
              <a:lnTo>
                <a:pt x="0" y="102064"/>
              </a:lnTo>
              <a:lnTo>
                <a:pt x="0" y="169928"/>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811857" y="1775286"/>
        <a:ext cx="191713" cy="2007"/>
      </dsp:txXfrm>
    </dsp:sp>
    <dsp:sp modelId="{BA75E664-1CE6-4D79-A1AA-94CE09963ACB}">
      <dsp:nvSpPr>
        <dsp:cNvPr id="0" name=""/>
        <dsp:cNvSpPr/>
      </dsp:nvSpPr>
      <dsp:spPr>
        <a:xfrm>
          <a:off x="4386298" y="948196"/>
          <a:ext cx="871862" cy="7449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chi nhánh trên map</a:t>
          </a:r>
        </a:p>
      </dsp:txBody>
      <dsp:txXfrm>
        <a:off x="4386298" y="948196"/>
        <a:ext cx="871862" cy="744929"/>
      </dsp:txXfrm>
    </dsp:sp>
    <dsp:sp modelId="{C312BD56-FF81-4DAD-8601-27632E133553}">
      <dsp:nvSpPr>
        <dsp:cNvPr id="0" name=""/>
        <dsp:cNvSpPr/>
      </dsp:nvSpPr>
      <dsp:spPr>
        <a:xfrm>
          <a:off x="1834833" y="2163507"/>
          <a:ext cx="169928" cy="91440"/>
        </a:xfrm>
        <a:custGeom>
          <a:avLst/>
          <a:gdLst/>
          <a:ahLst/>
          <a:cxnLst/>
          <a:rect l="0" t="0" r="0" b="0"/>
          <a:pathLst>
            <a:path>
              <a:moveTo>
                <a:pt x="0" y="45720"/>
              </a:moveTo>
              <a:lnTo>
                <a:pt x="169928"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1914784" y="2208224"/>
        <a:ext cx="10026" cy="2007"/>
      </dsp:txXfrm>
    </dsp:sp>
    <dsp:sp modelId="{8E31EBEB-923C-4327-9BA5-5FD8F410B54D}">
      <dsp:nvSpPr>
        <dsp:cNvPr id="0" name=""/>
        <dsp:cNvSpPr/>
      </dsp:nvSpPr>
      <dsp:spPr>
        <a:xfrm>
          <a:off x="149763" y="1893654"/>
          <a:ext cx="1686869" cy="6311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thời gian giao đồ và nhận đồ</a:t>
          </a:r>
        </a:p>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khuyến mãi (không bắt buộc)</a:t>
          </a:r>
        </a:p>
      </dsp:txBody>
      <dsp:txXfrm>
        <a:off x="149763" y="1893654"/>
        <a:ext cx="1686869" cy="631146"/>
      </dsp:txXfrm>
    </dsp:sp>
    <dsp:sp modelId="{21B714D0-3A10-4AA7-A780-C148864FA9E7}">
      <dsp:nvSpPr>
        <dsp:cNvPr id="0" name=""/>
        <dsp:cNvSpPr/>
      </dsp:nvSpPr>
      <dsp:spPr>
        <a:xfrm>
          <a:off x="2037161" y="1957537"/>
          <a:ext cx="843901" cy="50338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Xác nhận để tạo đơn hàng</a:t>
          </a:r>
        </a:p>
      </dsp:txBody>
      <dsp:txXfrm>
        <a:off x="2037161" y="1957537"/>
        <a:ext cx="843901" cy="5033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9C586A-1C62-4BDA-B877-5C9B3AC67D7D}">
      <dsp:nvSpPr>
        <dsp:cNvPr id="0" name=""/>
        <dsp:cNvSpPr/>
      </dsp:nvSpPr>
      <dsp:spPr>
        <a:xfrm>
          <a:off x="963483" y="396287"/>
          <a:ext cx="544711" cy="91440"/>
        </a:xfrm>
        <a:custGeom>
          <a:avLst/>
          <a:gdLst/>
          <a:ahLst/>
          <a:cxnLst/>
          <a:rect l="0" t="0" r="0" b="0"/>
          <a:pathLst>
            <a:path>
              <a:moveTo>
                <a:pt x="0" y="45720"/>
              </a:moveTo>
              <a:lnTo>
                <a:pt x="545890" y="45720"/>
              </a:lnTo>
            </a:path>
          </a:pathLst>
        </a:custGeom>
        <a:noFill/>
        <a:ln w="6350" cap="flat" cmpd="sng" algn="ctr">
          <a:solidFill>
            <a:sysClr val="windowText" lastClr="000000">
              <a:hueOff val="0"/>
              <a:satOff val="0"/>
              <a:lumOff val="0"/>
              <a:alphaOff val="0"/>
            </a:sys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1221456" y="439127"/>
        <a:ext cx="0" cy="0"/>
      </dsp:txXfrm>
    </dsp:sp>
    <dsp:sp modelId="{BEB1513F-5B68-40F1-992F-BCD502A3CA76}">
      <dsp:nvSpPr>
        <dsp:cNvPr id="0" name=""/>
        <dsp:cNvSpPr/>
      </dsp:nvSpPr>
      <dsp:spPr>
        <a:xfrm>
          <a:off x="3661" y="194800"/>
          <a:ext cx="961621" cy="494413"/>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Đơn hàng được phân loại quần áo tự động.</a:t>
          </a:r>
        </a:p>
      </dsp:txBody>
      <dsp:txXfrm>
        <a:off x="3661" y="194800"/>
        <a:ext cx="961621" cy="494413"/>
      </dsp:txXfrm>
    </dsp:sp>
    <dsp:sp modelId="{FB145294-D0B0-4FEC-8180-EBA24EB48DD6}">
      <dsp:nvSpPr>
        <dsp:cNvPr id="0" name=""/>
        <dsp:cNvSpPr/>
      </dsp:nvSpPr>
      <dsp:spPr>
        <a:xfrm>
          <a:off x="2500416" y="396287"/>
          <a:ext cx="544711" cy="91440"/>
        </a:xfrm>
        <a:custGeom>
          <a:avLst/>
          <a:gdLst/>
          <a:ahLst/>
          <a:cxnLst/>
          <a:rect l="0" t="0" r="0" b="0"/>
          <a:pathLst>
            <a:path>
              <a:moveTo>
                <a:pt x="0" y="45720"/>
              </a:moveTo>
              <a:lnTo>
                <a:pt x="545890" y="45720"/>
              </a:lnTo>
            </a:path>
          </a:pathLst>
        </a:custGeom>
        <a:noFill/>
        <a:ln w="6350" cap="flat" cmpd="sng" algn="ctr">
          <a:solidFill>
            <a:sysClr val="windowText" lastClr="000000">
              <a:hueOff val="0"/>
              <a:satOff val="0"/>
              <a:lumOff val="0"/>
              <a:alphaOff val="0"/>
            </a:sys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2758389" y="439127"/>
        <a:ext cx="0" cy="0"/>
      </dsp:txXfrm>
    </dsp:sp>
    <dsp:sp modelId="{5B10E306-0B50-4A86-BCCA-4F7EAEF8B580}">
      <dsp:nvSpPr>
        <dsp:cNvPr id="0" name=""/>
        <dsp:cNvSpPr/>
      </dsp:nvSpPr>
      <dsp:spPr>
        <a:xfrm>
          <a:off x="1540595" y="194800"/>
          <a:ext cx="961621" cy="494413"/>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Phân đơn hàng vào hàng đợi xử lí có thứ tự</a:t>
          </a:r>
        </a:p>
      </dsp:txBody>
      <dsp:txXfrm>
        <a:off x="1540595" y="194800"/>
        <a:ext cx="961621" cy="494413"/>
      </dsp:txXfrm>
    </dsp:sp>
    <dsp:sp modelId="{1B3EBE94-9E37-42B5-83D8-8E2952428819}">
      <dsp:nvSpPr>
        <dsp:cNvPr id="0" name=""/>
        <dsp:cNvSpPr/>
      </dsp:nvSpPr>
      <dsp:spPr>
        <a:xfrm>
          <a:off x="4037349" y="396287"/>
          <a:ext cx="544711" cy="91440"/>
        </a:xfrm>
        <a:custGeom>
          <a:avLst/>
          <a:gdLst/>
          <a:ahLst/>
          <a:cxnLst/>
          <a:rect l="0" t="0" r="0" b="0"/>
          <a:pathLst>
            <a:path>
              <a:moveTo>
                <a:pt x="0" y="45720"/>
              </a:moveTo>
              <a:lnTo>
                <a:pt x="545890" y="45720"/>
              </a:lnTo>
            </a:path>
          </a:pathLst>
        </a:custGeom>
        <a:noFill/>
        <a:ln w="6350" cap="flat" cmpd="sng" algn="ctr">
          <a:solidFill>
            <a:sysClr val="windowText" lastClr="000000">
              <a:hueOff val="0"/>
              <a:satOff val="0"/>
              <a:lumOff val="0"/>
              <a:alphaOff val="0"/>
            </a:sys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4295323" y="439127"/>
        <a:ext cx="0" cy="0"/>
      </dsp:txXfrm>
    </dsp:sp>
    <dsp:sp modelId="{73ACBD59-B477-4817-9A1E-EA1BE0F6CF05}">
      <dsp:nvSpPr>
        <dsp:cNvPr id="0" name=""/>
        <dsp:cNvSpPr/>
      </dsp:nvSpPr>
      <dsp:spPr>
        <a:xfrm>
          <a:off x="3077528" y="194800"/>
          <a:ext cx="961621" cy="494413"/>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Xử lí đơn hàng</a:t>
          </a:r>
        </a:p>
      </dsp:txBody>
      <dsp:txXfrm>
        <a:off x="3077528" y="194800"/>
        <a:ext cx="961621" cy="494413"/>
      </dsp:txXfrm>
    </dsp:sp>
    <dsp:sp modelId="{C5895CAD-6A02-48D6-9AD5-9BFA65782EE2}">
      <dsp:nvSpPr>
        <dsp:cNvPr id="0" name=""/>
        <dsp:cNvSpPr/>
      </dsp:nvSpPr>
      <dsp:spPr>
        <a:xfrm>
          <a:off x="4614461" y="194800"/>
          <a:ext cx="961621" cy="494413"/>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Thông báo hoàn tất</a:t>
          </a:r>
        </a:p>
      </dsp:txBody>
      <dsp:txXfrm>
        <a:off x="4614461" y="194800"/>
        <a:ext cx="961621" cy="49441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9C586A-1C62-4BDA-B877-5C9B3AC67D7D}">
      <dsp:nvSpPr>
        <dsp:cNvPr id="0" name=""/>
        <dsp:cNvSpPr/>
      </dsp:nvSpPr>
      <dsp:spPr>
        <a:xfrm>
          <a:off x="965460"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1223993" y="440027"/>
        <a:ext cx="28824" cy="5770"/>
      </dsp:txXfrm>
    </dsp:sp>
    <dsp:sp modelId="{BEB1513F-5B68-40F1-992F-BCD502A3CA76}">
      <dsp:nvSpPr>
        <dsp:cNvPr id="0" name=""/>
        <dsp:cNvSpPr/>
      </dsp:nvSpPr>
      <dsp:spPr>
        <a:xfrm>
          <a:off x="3669"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dịch vụ giặt mong muốn</a:t>
          </a:r>
        </a:p>
      </dsp:txBody>
      <dsp:txXfrm>
        <a:off x="3669" y="195199"/>
        <a:ext cx="963591" cy="495425"/>
      </dsp:txXfrm>
    </dsp:sp>
    <dsp:sp modelId="{FB145294-D0B0-4FEC-8180-EBA24EB48DD6}">
      <dsp:nvSpPr>
        <dsp:cNvPr id="0" name=""/>
        <dsp:cNvSpPr/>
      </dsp:nvSpPr>
      <dsp:spPr>
        <a:xfrm>
          <a:off x="2505542"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764075" y="440027"/>
        <a:ext cx="28824" cy="5770"/>
      </dsp:txXfrm>
    </dsp:sp>
    <dsp:sp modelId="{5B10E306-0B50-4A86-BCCA-4F7EAEF8B580}">
      <dsp:nvSpPr>
        <dsp:cNvPr id="0" name=""/>
        <dsp:cNvSpPr/>
      </dsp:nvSpPr>
      <dsp:spPr>
        <a:xfrm>
          <a:off x="1543750"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loại sản phẩm cần để giặt</a:t>
          </a:r>
        </a:p>
      </dsp:txBody>
      <dsp:txXfrm>
        <a:off x="1543750" y="195199"/>
        <a:ext cx="963591" cy="495425"/>
      </dsp:txXfrm>
    </dsp:sp>
    <dsp:sp modelId="{1B3EBE94-9E37-42B5-83D8-8E2952428819}">
      <dsp:nvSpPr>
        <dsp:cNvPr id="0" name=""/>
        <dsp:cNvSpPr/>
      </dsp:nvSpPr>
      <dsp:spPr>
        <a:xfrm>
          <a:off x="4045624"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4304157" y="440027"/>
        <a:ext cx="28824" cy="5770"/>
      </dsp:txXfrm>
    </dsp:sp>
    <dsp:sp modelId="{73ACBD59-B477-4817-9A1E-EA1BE0F6CF05}">
      <dsp:nvSpPr>
        <dsp:cNvPr id="0" name=""/>
        <dsp:cNvSpPr/>
      </dsp:nvSpPr>
      <dsp:spPr>
        <a:xfrm>
          <a:off x="3083832"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số lượng(áp dụng với đơn vị tính là cái)</a:t>
          </a:r>
        </a:p>
      </dsp:txBody>
      <dsp:txXfrm>
        <a:off x="3083832" y="195199"/>
        <a:ext cx="963591" cy="495425"/>
      </dsp:txXfrm>
    </dsp:sp>
    <dsp:sp modelId="{C5895CAD-6A02-48D6-9AD5-9BFA65782EE2}">
      <dsp:nvSpPr>
        <dsp:cNvPr id="0" name=""/>
        <dsp:cNvSpPr/>
      </dsp:nvSpPr>
      <dsp:spPr>
        <a:xfrm>
          <a:off x="4623914"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Thông báo hoàn tất</a:t>
          </a:r>
        </a:p>
      </dsp:txBody>
      <dsp:txXfrm>
        <a:off x="4623914" y="195199"/>
        <a:ext cx="963591" cy="49542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64AAE9-8F50-4B45-A890-94F0776CD889}">
      <dsp:nvSpPr>
        <dsp:cNvPr id="0" name=""/>
        <dsp:cNvSpPr/>
      </dsp:nvSpPr>
      <dsp:spPr>
        <a:xfrm>
          <a:off x="931554" y="4096872"/>
          <a:ext cx="212029" cy="2818337"/>
        </a:xfrm>
        <a:custGeom>
          <a:avLst/>
          <a:gdLst/>
          <a:ahLst/>
          <a:cxnLst/>
          <a:rect l="0" t="0" r="0" b="0"/>
          <a:pathLst>
            <a:path>
              <a:moveTo>
                <a:pt x="0" y="0"/>
              </a:moveTo>
              <a:lnTo>
                <a:pt x="106014" y="0"/>
              </a:lnTo>
              <a:lnTo>
                <a:pt x="106014" y="2818337"/>
              </a:lnTo>
              <a:lnTo>
                <a:pt x="212029" y="281833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66912" y="5435383"/>
        <a:ext cx="141315" cy="141315"/>
      </dsp:txXfrm>
    </dsp:sp>
    <dsp:sp modelId="{395C582D-E61C-4130-ADAE-A6754706B125}">
      <dsp:nvSpPr>
        <dsp:cNvPr id="0" name=""/>
        <dsp:cNvSpPr/>
      </dsp:nvSpPr>
      <dsp:spPr>
        <a:xfrm>
          <a:off x="931554" y="4096872"/>
          <a:ext cx="212029" cy="2414317"/>
        </a:xfrm>
        <a:custGeom>
          <a:avLst/>
          <a:gdLst/>
          <a:ahLst/>
          <a:cxnLst/>
          <a:rect l="0" t="0" r="0" b="0"/>
          <a:pathLst>
            <a:path>
              <a:moveTo>
                <a:pt x="0" y="0"/>
              </a:moveTo>
              <a:lnTo>
                <a:pt x="106014" y="0"/>
              </a:lnTo>
              <a:lnTo>
                <a:pt x="106014" y="2414317"/>
              </a:lnTo>
              <a:lnTo>
                <a:pt x="212029" y="241431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76979" y="5243440"/>
        <a:ext cx="121180" cy="121180"/>
      </dsp:txXfrm>
    </dsp:sp>
    <dsp:sp modelId="{7DA2F1AE-E075-47CA-93EF-069764645891}">
      <dsp:nvSpPr>
        <dsp:cNvPr id="0" name=""/>
        <dsp:cNvSpPr/>
      </dsp:nvSpPr>
      <dsp:spPr>
        <a:xfrm>
          <a:off x="931554" y="4096872"/>
          <a:ext cx="212029" cy="2010297"/>
        </a:xfrm>
        <a:custGeom>
          <a:avLst/>
          <a:gdLst/>
          <a:ahLst/>
          <a:cxnLst/>
          <a:rect l="0" t="0" r="0" b="0"/>
          <a:pathLst>
            <a:path>
              <a:moveTo>
                <a:pt x="0" y="0"/>
              </a:moveTo>
              <a:lnTo>
                <a:pt x="106014" y="0"/>
              </a:lnTo>
              <a:lnTo>
                <a:pt x="106014" y="2010297"/>
              </a:lnTo>
              <a:lnTo>
                <a:pt x="212029" y="20102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87033" y="5051484"/>
        <a:ext cx="101072" cy="101072"/>
      </dsp:txXfrm>
    </dsp:sp>
    <dsp:sp modelId="{C81547A1-DBC5-41BA-BA47-54761F8DB9E0}">
      <dsp:nvSpPr>
        <dsp:cNvPr id="0" name=""/>
        <dsp:cNvSpPr/>
      </dsp:nvSpPr>
      <dsp:spPr>
        <a:xfrm>
          <a:off x="3649596" y="5703149"/>
          <a:ext cx="212029" cy="202010"/>
        </a:xfrm>
        <a:custGeom>
          <a:avLst/>
          <a:gdLst/>
          <a:ahLst/>
          <a:cxnLst/>
          <a:rect l="0" t="0" r="0" b="0"/>
          <a:pathLst>
            <a:path>
              <a:moveTo>
                <a:pt x="0" y="0"/>
              </a:moveTo>
              <a:lnTo>
                <a:pt x="106014" y="0"/>
              </a:lnTo>
              <a:lnTo>
                <a:pt x="106014" y="202010"/>
              </a:lnTo>
              <a:lnTo>
                <a:pt x="212029" y="20201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8290" y="5796832"/>
        <a:ext cx="14642" cy="14642"/>
      </dsp:txXfrm>
    </dsp:sp>
    <dsp:sp modelId="{9237F333-31E4-4703-B65C-76D401BC6BE5}">
      <dsp:nvSpPr>
        <dsp:cNvPr id="0" name=""/>
        <dsp:cNvSpPr/>
      </dsp:nvSpPr>
      <dsp:spPr>
        <a:xfrm>
          <a:off x="3649596" y="5444303"/>
          <a:ext cx="212029" cy="258846"/>
        </a:xfrm>
        <a:custGeom>
          <a:avLst/>
          <a:gdLst/>
          <a:ahLst/>
          <a:cxnLst/>
          <a:rect l="0" t="0" r="0" b="0"/>
          <a:pathLst>
            <a:path>
              <a:moveTo>
                <a:pt x="0" y="258846"/>
              </a:moveTo>
              <a:lnTo>
                <a:pt x="106014" y="258846"/>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7246" y="5565361"/>
        <a:ext cx="16730" cy="16730"/>
      </dsp:txXfrm>
    </dsp:sp>
    <dsp:sp modelId="{BBE59CF0-9407-4C93-8C87-00536C5E9DC6}">
      <dsp:nvSpPr>
        <dsp:cNvPr id="0" name=""/>
        <dsp:cNvSpPr/>
      </dsp:nvSpPr>
      <dsp:spPr>
        <a:xfrm>
          <a:off x="931554" y="4096872"/>
          <a:ext cx="212029" cy="1606276"/>
        </a:xfrm>
        <a:custGeom>
          <a:avLst/>
          <a:gdLst/>
          <a:ahLst/>
          <a:cxnLst/>
          <a:rect l="0" t="0" r="0" b="0"/>
          <a:pathLst>
            <a:path>
              <a:moveTo>
                <a:pt x="0" y="0"/>
              </a:moveTo>
              <a:lnTo>
                <a:pt x="106014" y="0"/>
              </a:lnTo>
              <a:lnTo>
                <a:pt x="106014" y="1606276"/>
              </a:lnTo>
              <a:lnTo>
                <a:pt x="212029" y="160627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97064" y="4859505"/>
        <a:ext cx="81010" cy="81010"/>
      </dsp:txXfrm>
    </dsp:sp>
    <dsp:sp modelId="{D6B10375-97CE-4B06-A7F8-3E45F0A32E92}">
      <dsp:nvSpPr>
        <dsp:cNvPr id="0" name=""/>
        <dsp:cNvSpPr/>
      </dsp:nvSpPr>
      <dsp:spPr>
        <a:xfrm>
          <a:off x="931554" y="4096872"/>
          <a:ext cx="212029" cy="1110633"/>
        </a:xfrm>
        <a:custGeom>
          <a:avLst/>
          <a:gdLst/>
          <a:ahLst/>
          <a:cxnLst/>
          <a:rect l="0" t="0" r="0" b="0"/>
          <a:pathLst>
            <a:path>
              <a:moveTo>
                <a:pt x="0" y="0"/>
              </a:moveTo>
              <a:lnTo>
                <a:pt x="106014" y="0"/>
              </a:lnTo>
              <a:lnTo>
                <a:pt x="106014" y="1110633"/>
              </a:lnTo>
              <a:lnTo>
                <a:pt x="212029" y="111063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09302" y="4623921"/>
        <a:ext cx="56534" cy="56534"/>
      </dsp:txXfrm>
    </dsp:sp>
    <dsp:sp modelId="{92F017A8-2F44-4612-9606-DD2BB77C8E68}">
      <dsp:nvSpPr>
        <dsp:cNvPr id="0" name=""/>
        <dsp:cNvSpPr/>
      </dsp:nvSpPr>
      <dsp:spPr>
        <a:xfrm>
          <a:off x="3649596" y="4803484"/>
          <a:ext cx="212029" cy="202010"/>
        </a:xfrm>
        <a:custGeom>
          <a:avLst/>
          <a:gdLst/>
          <a:ahLst/>
          <a:cxnLst/>
          <a:rect l="0" t="0" r="0" b="0"/>
          <a:pathLst>
            <a:path>
              <a:moveTo>
                <a:pt x="0" y="0"/>
              </a:moveTo>
              <a:lnTo>
                <a:pt x="106014" y="0"/>
              </a:lnTo>
              <a:lnTo>
                <a:pt x="106014" y="202010"/>
              </a:lnTo>
              <a:lnTo>
                <a:pt x="212029" y="20201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8290" y="4897168"/>
        <a:ext cx="14642" cy="14642"/>
      </dsp:txXfrm>
    </dsp:sp>
    <dsp:sp modelId="{CA3BFC29-10A1-4120-9137-47BCBC4D354D}">
      <dsp:nvSpPr>
        <dsp:cNvPr id="0" name=""/>
        <dsp:cNvSpPr/>
      </dsp:nvSpPr>
      <dsp:spPr>
        <a:xfrm>
          <a:off x="3649596" y="4566687"/>
          <a:ext cx="212029" cy="236797"/>
        </a:xfrm>
        <a:custGeom>
          <a:avLst/>
          <a:gdLst/>
          <a:ahLst/>
          <a:cxnLst/>
          <a:rect l="0" t="0" r="0" b="0"/>
          <a:pathLst>
            <a:path>
              <a:moveTo>
                <a:pt x="0" y="236797"/>
              </a:moveTo>
              <a:lnTo>
                <a:pt x="106014" y="23679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7665" y="4677139"/>
        <a:ext cx="15892" cy="15892"/>
      </dsp:txXfrm>
    </dsp:sp>
    <dsp:sp modelId="{08647824-7D60-4E17-958D-224267F2F4C5}">
      <dsp:nvSpPr>
        <dsp:cNvPr id="0" name=""/>
        <dsp:cNvSpPr/>
      </dsp:nvSpPr>
      <dsp:spPr>
        <a:xfrm>
          <a:off x="931554" y="4096872"/>
          <a:ext cx="212029" cy="706612"/>
        </a:xfrm>
        <a:custGeom>
          <a:avLst/>
          <a:gdLst/>
          <a:ahLst/>
          <a:cxnLst/>
          <a:rect l="0" t="0" r="0" b="0"/>
          <a:pathLst>
            <a:path>
              <a:moveTo>
                <a:pt x="0" y="0"/>
              </a:moveTo>
              <a:lnTo>
                <a:pt x="106014" y="0"/>
              </a:lnTo>
              <a:lnTo>
                <a:pt x="106014" y="706612"/>
              </a:lnTo>
              <a:lnTo>
                <a:pt x="212029" y="70661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19126" y="4431735"/>
        <a:ext cx="36886" cy="36886"/>
      </dsp:txXfrm>
    </dsp:sp>
    <dsp:sp modelId="{ED9A0E02-BFCC-417A-9ABD-6F5E29FA2664}">
      <dsp:nvSpPr>
        <dsp:cNvPr id="0" name=""/>
        <dsp:cNvSpPr/>
      </dsp:nvSpPr>
      <dsp:spPr>
        <a:xfrm>
          <a:off x="3649596" y="3479040"/>
          <a:ext cx="212029" cy="683626"/>
        </a:xfrm>
        <a:custGeom>
          <a:avLst/>
          <a:gdLst/>
          <a:ahLst/>
          <a:cxnLst/>
          <a:rect l="0" t="0" r="0" b="0"/>
          <a:pathLst>
            <a:path>
              <a:moveTo>
                <a:pt x="0" y="0"/>
              </a:moveTo>
              <a:lnTo>
                <a:pt x="106014" y="0"/>
              </a:lnTo>
              <a:lnTo>
                <a:pt x="106014" y="683626"/>
              </a:lnTo>
              <a:lnTo>
                <a:pt x="212029" y="68362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7718" y="3802959"/>
        <a:ext cx="35787" cy="35787"/>
      </dsp:txXfrm>
    </dsp:sp>
    <dsp:sp modelId="{C82370FA-BBD2-4984-B9C1-4B5AB783D4A2}">
      <dsp:nvSpPr>
        <dsp:cNvPr id="0" name=""/>
        <dsp:cNvSpPr/>
      </dsp:nvSpPr>
      <dsp:spPr>
        <a:xfrm>
          <a:off x="3649596" y="3479040"/>
          <a:ext cx="212029" cy="279606"/>
        </a:xfrm>
        <a:custGeom>
          <a:avLst/>
          <a:gdLst/>
          <a:ahLst/>
          <a:cxnLst/>
          <a:rect l="0" t="0" r="0" b="0"/>
          <a:pathLst>
            <a:path>
              <a:moveTo>
                <a:pt x="0" y="0"/>
              </a:moveTo>
              <a:lnTo>
                <a:pt x="106014" y="0"/>
              </a:lnTo>
              <a:lnTo>
                <a:pt x="106014" y="279606"/>
              </a:lnTo>
              <a:lnTo>
                <a:pt x="212029" y="2796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6839" y="3610070"/>
        <a:ext cx="17545" cy="17545"/>
      </dsp:txXfrm>
    </dsp:sp>
    <dsp:sp modelId="{95E8D109-E592-4D60-A141-3697C59F0296}">
      <dsp:nvSpPr>
        <dsp:cNvPr id="0" name=""/>
        <dsp:cNvSpPr/>
      </dsp:nvSpPr>
      <dsp:spPr>
        <a:xfrm>
          <a:off x="3649596" y="3354626"/>
          <a:ext cx="212029" cy="124413"/>
        </a:xfrm>
        <a:custGeom>
          <a:avLst/>
          <a:gdLst/>
          <a:ahLst/>
          <a:cxnLst/>
          <a:rect l="0" t="0" r="0" b="0"/>
          <a:pathLst>
            <a:path>
              <a:moveTo>
                <a:pt x="0" y="124413"/>
              </a:moveTo>
              <a:lnTo>
                <a:pt x="106014" y="124413"/>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9465" y="3410687"/>
        <a:ext cx="12291" cy="12291"/>
      </dsp:txXfrm>
    </dsp:sp>
    <dsp:sp modelId="{A979BF83-67A5-4361-85B8-F439C7B4D2AD}">
      <dsp:nvSpPr>
        <dsp:cNvPr id="0" name=""/>
        <dsp:cNvSpPr/>
      </dsp:nvSpPr>
      <dsp:spPr>
        <a:xfrm>
          <a:off x="3649596" y="2873009"/>
          <a:ext cx="212029" cy="606030"/>
        </a:xfrm>
        <a:custGeom>
          <a:avLst/>
          <a:gdLst/>
          <a:ahLst/>
          <a:cxnLst/>
          <a:rect l="0" t="0" r="0" b="0"/>
          <a:pathLst>
            <a:path>
              <a:moveTo>
                <a:pt x="0" y="606030"/>
              </a:moveTo>
              <a:lnTo>
                <a:pt x="106014" y="606030"/>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9560" y="3159973"/>
        <a:ext cx="32102" cy="32102"/>
      </dsp:txXfrm>
    </dsp:sp>
    <dsp:sp modelId="{1A2B1931-B9B6-4409-B73A-724C14426E47}">
      <dsp:nvSpPr>
        <dsp:cNvPr id="0" name=""/>
        <dsp:cNvSpPr/>
      </dsp:nvSpPr>
      <dsp:spPr>
        <a:xfrm>
          <a:off x="931554" y="3479040"/>
          <a:ext cx="212029" cy="617831"/>
        </a:xfrm>
        <a:custGeom>
          <a:avLst/>
          <a:gdLst/>
          <a:ahLst/>
          <a:cxnLst/>
          <a:rect l="0" t="0" r="0" b="0"/>
          <a:pathLst>
            <a:path>
              <a:moveTo>
                <a:pt x="0" y="617831"/>
              </a:moveTo>
              <a:lnTo>
                <a:pt x="106014" y="617831"/>
              </a:lnTo>
              <a:lnTo>
                <a:pt x="106014" y="0"/>
              </a:lnTo>
              <a:lnTo>
                <a:pt x="212029"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21239" y="3771626"/>
        <a:ext cx="32660" cy="32660"/>
      </dsp:txXfrm>
    </dsp:sp>
    <dsp:sp modelId="{5BAC187A-E804-44F3-8C7B-09D9D268FA58}">
      <dsp:nvSpPr>
        <dsp:cNvPr id="0" name=""/>
        <dsp:cNvSpPr/>
      </dsp:nvSpPr>
      <dsp:spPr>
        <a:xfrm>
          <a:off x="3649596" y="1278534"/>
          <a:ext cx="212029" cy="1117644"/>
        </a:xfrm>
        <a:custGeom>
          <a:avLst/>
          <a:gdLst/>
          <a:ahLst/>
          <a:cxnLst/>
          <a:rect l="0" t="0" r="0" b="0"/>
          <a:pathLst>
            <a:path>
              <a:moveTo>
                <a:pt x="0" y="0"/>
              </a:moveTo>
              <a:lnTo>
                <a:pt x="106014" y="0"/>
              </a:lnTo>
              <a:lnTo>
                <a:pt x="106014" y="1117644"/>
              </a:lnTo>
              <a:lnTo>
                <a:pt x="212029" y="111764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27172" y="1808917"/>
        <a:ext cx="56878" cy="56878"/>
      </dsp:txXfrm>
    </dsp:sp>
    <dsp:sp modelId="{1538443A-4659-4CE9-95BF-94868D26F864}">
      <dsp:nvSpPr>
        <dsp:cNvPr id="0" name=""/>
        <dsp:cNvSpPr/>
      </dsp:nvSpPr>
      <dsp:spPr>
        <a:xfrm>
          <a:off x="3649596" y="1278534"/>
          <a:ext cx="212029" cy="678366"/>
        </a:xfrm>
        <a:custGeom>
          <a:avLst/>
          <a:gdLst/>
          <a:ahLst/>
          <a:cxnLst/>
          <a:rect l="0" t="0" r="0" b="0"/>
          <a:pathLst>
            <a:path>
              <a:moveTo>
                <a:pt x="0" y="0"/>
              </a:moveTo>
              <a:lnTo>
                <a:pt x="106014" y="0"/>
              </a:lnTo>
              <a:lnTo>
                <a:pt x="106014" y="678366"/>
              </a:lnTo>
              <a:lnTo>
                <a:pt x="212029" y="67836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7843" y="1599949"/>
        <a:ext cx="35536" cy="35536"/>
      </dsp:txXfrm>
    </dsp:sp>
    <dsp:sp modelId="{F77B7BCB-5492-4169-BE3B-11C1C20E7A48}">
      <dsp:nvSpPr>
        <dsp:cNvPr id="0" name=""/>
        <dsp:cNvSpPr/>
      </dsp:nvSpPr>
      <dsp:spPr>
        <a:xfrm>
          <a:off x="3649596" y="1278534"/>
          <a:ext cx="212029" cy="234302"/>
        </a:xfrm>
        <a:custGeom>
          <a:avLst/>
          <a:gdLst/>
          <a:ahLst/>
          <a:cxnLst/>
          <a:rect l="0" t="0" r="0" b="0"/>
          <a:pathLst>
            <a:path>
              <a:moveTo>
                <a:pt x="0" y="0"/>
              </a:moveTo>
              <a:lnTo>
                <a:pt x="106014" y="0"/>
              </a:lnTo>
              <a:lnTo>
                <a:pt x="106014" y="234302"/>
              </a:lnTo>
              <a:lnTo>
                <a:pt x="212029" y="23430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7711" y="1387785"/>
        <a:ext cx="15799" cy="15799"/>
      </dsp:txXfrm>
    </dsp:sp>
    <dsp:sp modelId="{AD2BD15F-D0C2-483F-94EF-687E65AFFAEF}">
      <dsp:nvSpPr>
        <dsp:cNvPr id="0" name=""/>
        <dsp:cNvSpPr/>
      </dsp:nvSpPr>
      <dsp:spPr>
        <a:xfrm>
          <a:off x="3649596" y="1108816"/>
          <a:ext cx="212029" cy="169717"/>
        </a:xfrm>
        <a:custGeom>
          <a:avLst/>
          <a:gdLst/>
          <a:ahLst/>
          <a:cxnLst/>
          <a:rect l="0" t="0" r="0" b="0"/>
          <a:pathLst>
            <a:path>
              <a:moveTo>
                <a:pt x="0" y="169717"/>
              </a:moveTo>
              <a:lnTo>
                <a:pt x="106014" y="16971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8822" y="1186885"/>
        <a:ext cx="13579" cy="13579"/>
      </dsp:txXfrm>
    </dsp:sp>
    <dsp:sp modelId="{183CDB11-4578-42E9-A27F-0D29E61F6ABD}">
      <dsp:nvSpPr>
        <dsp:cNvPr id="0" name=""/>
        <dsp:cNvSpPr/>
      </dsp:nvSpPr>
      <dsp:spPr>
        <a:xfrm>
          <a:off x="3649596" y="704796"/>
          <a:ext cx="212029" cy="573737"/>
        </a:xfrm>
        <a:custGeom>
          <a:avLst/>
          <a:gdLst/>
          <a:ahLst/>
          <a:cxnLst/>
          <a:rect l="0" t="0" r="0" b="0"/>
          <a:pathLst>
            <a:path>
              <a:moveTo>
                <a:pt x="0" y="573737"/>
              </a:moveTo>
              <a:lnTo>
                <a:pt x="106014" y="57373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0320" y="976373"/>
        <a:ext cx="30583" cy="30583"/>
      </dsp:txXfrm>
    </dsp:sp>
    <dsp:sp modelId="{C02353A3-67A9-442D-A2BF-E1094F4BE560}">
      <dsp:nvSpPr>
        <dsp:cNvPr id="0" name=""/>
        <dsp:cNvSpPr/>
      </dsp:nvSpPr>
      <dsp:spPr>
        <a:xfrm>
          <a:off x="3649596" y="233225"/>
          <a:ext cx="212029" cy="1045308"/>
        </a:xfrm>
        <a:custGeom>
          <a:avLst/>
          <a:gdLst/>
          <a:ahLst/>
          <a:cxnLst/>
          <a:rect l="0" t="0" r="0" b="0"/>
          <a:pathLst>
            <a:path>
              <a:moveTo>
                <a:pt x="0" y="1045308"/>
              </a:moveTo>
              <a:lnTo>
                <a:pt x="106014" y="1045308"/>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28946" y="729215"/>
        <a:ext cx="53329" cy="53329"/>
      </dsp:txXfrm>
    </dsp:sp>
    <dsp:sp modelId="{AED4EDE5-6945-4B7E-909B-5FD983E40139}">
      <dsp:nvSpPr>
        <dsp:cNvPr id="0" name=""/>
        <dsp:cNvSpPr/>
      </dsp:nvSpPr>
      <dsp:spPr>
        <a:xfrm>
          <a:off x="931554" y="1278534"/>
          <a:ext cx="212029" cy="2818337"/>
        </a:xfrm>
        <a:custGeom>
          <a:avLst/>
          <a:gdLst/>
          <a:ahLst/>
          <a:cxnLst/>
          <a:rect l="0" t="0" r="0" b="0"/>
          <a:pathLst>
            <a:path>
              <a:moveTo>
                <a:pt x="0" y="2818337"/>
              </a:moveTo>
              <a:lnTo>
                <a:pt x="106014" y="2818337"/>
              </a:lnTo>
              <a:lnTo>
                <a:pt x="106014" y="0"/>
              </a:lnTo>
              <a:lnTo>
                <a:pt x="212029"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66912" y="2617045"/>
        <a:ext cx="141315" cy="141315"/>
      </dsp:txXfrm>
    </dsp:sp>
    <dsp:sp modelId="{57FB70EB-B9E1-4AA1-88AC-EB0B5AEF8A4B}">
      <dsp:nvSpPr>
        <dsp:cNvPr id="0" name=""/>
        <dsp:cNvSpPr/>
      </dsp:nvSpPr>
      <dsp:spPr>
        <a:xfrm rot="16200000">
          <a:off x="-1916864" y="3861630"/>
          <a:ext cx="5226354" cy="47048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b="1" kern="12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sp:txBody>
      <dsp:txXfrm>
        <a:off x="-1916864" y="3861630"/>
        <a:ext cx="5226354" cy="470483"/>
      </dsp:txXfrm>
    </dsp:sp>
    <dsp:sp modelId="{811CE55F-C1BF-4FC7-8313-7A696D3BA599}">
      <dsp:nvSpPr>
        <dsp:cNvPr id="0" name=""/>
        <dsp:cNvSpPr/>
      </dsp:nvSpPr>
      <dsp:spPr>
        <a:xfrm>
          <a:off x="1143584" y="1116926"/>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Quản lí  đơn hàng</a:t>
          </a:r>
        </a:p>
      </dsp:txBody>
      <dsp:txXfrm>
        <a:off x="1143584" y="1116926"/>
        <a:ext cx="2506012" cy="323216"/>
      </dsp:txXfrm>
    </dsp:sp>
    <dsp:sp modelId="{AA6B4528-6E28-44FA-AEFB-23DAEB8BC605}">
      <dsp:nvSpPr>
        <dsp:cNvPr id="0" name=""/>
        <dsp:cNvSpPr/>
      </dsp:nvSpPr>
      <dsp:spPr>
        <a:xfrm>
          <a:off x="3861626" y="4067"/>
          <a:ext cx="1938259" cy="45831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sp:txBody>
      <dsp:txXfrm>
        <a:off x="3861626" y="4067"/>
        <a:ext cx="1938259" cy="458317"/>
      </dsp:txXfrm>
    </dsp:sp>
    <dsp:sp modelId="{6A027104-CA89-4A42-8756-8266A82A0AE9}">
      <dsp:nvSpPr>
        <dsp:cNvPr id="0" name=""/>
        <dsp:cNvSpPr/>
      </dsp:nvSpPr>
      <dsp:spPr>
        <a:xfrm>
          <a:off x="3861626" y="54318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Xem chi tiết đơn hàng</a:t>
          </a:r>
        </a:p>
      </dsp:txBody>
      <dsp:txXfrm>
        <a:off x="3861626" y="543188"/>
        <a:ext cx="1938259" cy="323216"/>
      </dsp:txXfrm>
    </dsp:sp>
    <dsp:sp modelId="{17573CF6-E091-4B8F-883C-B99CA7DD583E}">
      <dsp:nvSpPr>
        <dsp:cNvPr id="0" name=""/>
        <dsp:cNvSpPr/>
      </dsp:nvSpPr>
      <dsp:spPr>
        <a:xfrm>
          <a:off x="3861626" y="94720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đơn hàng</a:t>
          </a:r>
        </a:p>
      </dsp:txBody>
      <dsp:txXfrm>
        <a:off x="3861626" y="947208"/>
        <a:ext cx="1938259" cy="323216"/>
      </dsp:txXfrm>
    </dsp:sp>
    <dsp:sp modelId="{E18A8D04-A777-497B-8F34-9C50359FD069}">
      <dsp:nvSpPr>
        <dsp:cNvPr id="0" name=""/>
        <dsp:cNvSpPr/>
      </dsp:nvSpPr>
      <dsp:spPr>
        <a:xfrm>
          <a:off x="3861626" y="135122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Tạo hóa đơn đơn hàng</a:t>
          </a:r>
        </a:p>
      </dsp:txBody>
      <dsp:txXfrm>
        <a:off x="3861626" y="1351228"/>
        <a:ext cx="1938259" cy="323216"/>
      </dsp:txXfrm>
    </dsp:sp>
    <dsp:sp modelId="{F08FFFC7-8ED4-44F9-BE36-97978827DA0A}">
      <dsp:nvSpPr>
        <dsp:cNvPr id="0" name=""/>
        <dsp:cNvSpPr/>
      </dsp:nvSpPr>
      <dsp:spPr>
        <a:xfrm>
          <a:off x="3861626" y="1755249"/>
          <a:ext cx="1971421" cy="40330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Cập nhật thông tin hóa đơn</a:t>
          </a:r>
        </a:p>
      </dsp:txBody>
      <dsp:txXfrm>
        <a:off x="3861626" y="1755249"/>
        <a:ext cx="1971421" cy="403302"/>
      </dsp:txXfrm>
    </dsp:sp>
    <dsp:sp modelId="{E9679EE0-0088-4942-B23A-BCBDDF2FBF54}">
      <dsp:nvSpPr>
        <dsp:cNvPr id="0" name=""/>
        <dsp:cNvSpPr/>
      </dsp:nvSpPr>
      <dsp:spPr>
        <a:xfrm>
          <a:off x="3861626" y="2239355"/>
          <a:ext cx="1889312" cy="3136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In hóa đơn</a:t>
          </a:r>
        </a:p>
      </dsp:txBody>
      <dsp:txXfrm>
        <a:off x="3861626" y="2239355"/>
        <a:ext cx="1889312" cy="313645"/>
      </dsp:txXfrm>
    </dsp:sp>
    <dsp:sp modelId="{F411107A-C0D6-462C-8B4B-491346B08606}">
      <dsp:nvSpPr>
        <dsp:cNvPr id="0" name=""/>
        <dsp:cNvSpPr/>
      </dsp:nvSpPr>
      <dsp:spPr>
        <a:xfrm>
          <a:off x="1143584" y="3317432"/>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Quản lí biên nhận</a:t>
          </a:r>
        </a:p>
      </dsp:txBody>
      <dsp:txXfrm>
        <a:off x="1143584" y="3317432"/>
        <a:ext cx="2506012" cy="323216"/>
      </dsp:txXfrm>
    </dsp:sp>
    <dsp:sp modelId="{2BBC22D0-8E2A-40F8-90E0-5C02E05F1CFB}">
      <dsp:nvSpPr>
        <dsp:cNvPr id="0" name=""/>
        <dsp:cNvSpPr/>
      </dsp:nvSpPr>
      <dsp:spPr>
        <a:xfrm>
          <a:off x="3861626" y="2633805"/>
          <a:ext cx="1938259" cy="4784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sp:txBody>
      <dsp:txXfrm>
        <a:off x="3861626" y="2633805"/>
        <a:ext cx="1938259" cy="478408"/>
      </dsp:txXfrm>
    </dsp:sp>
    <dsp:sp modelId="{4C63AE4D-B3D1-4046-9071-4CD2FDE16713}">
      <dsp:nvSpPr>
        <dsp:cNvPr id="0" name=""/>
        <dsp:cNvSpPr/>
      </dsp:nvSpPr>
      <dsp:spPr>
        <a:xfrm>
          <a:off x="3861626" y="319301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Xem chi tiết biên nhận</a:t>
          </a:r>
        </a:p>
      </dsp:txBody>
      <dsp:txXfrm>
        <a:off x="3861626" y="3193018"/>
        <a:ext cx="1938259" cy="323216"/>
      </dsp:txXfrm>
    </dsp:sp>
    <dsp:sp modelId="{E250815C-C388-4164-9EB4-8D438C6708C1}">
      <dsp:nvSpPr>
        <dsp:cNvPr id="0" name=""/>
        <dsp:cNvSpPr/>
      </dsp:nvSpPr>
      <dsp:spPr>
        <a:xfrm>
          <a:off x="3861626" y="359703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biên nhận</a:t>
          </a:r>
        </a:p>
      </dsp:txBody>
      <dsp:txXfrm>
        <a:off x="3861626" y="3597038"/>
        <a:ext cx="1938259" cy="323216"/>
      </dsp:txXfrm>
    </dsp:sp>
    <dsp:sp modelId="{F4F11EAD-BC04-484C-AE36-B35F57238A02}">
      <dsp:nvSpPr>
        <dsp:cNvPr id="0" name=""/>
        <dsp:cNvSpPr/>
      </dsp:nvSpPr>
      <dsp:spPr>
        <a:xfrm>
          <a:off x="3861626" y="400105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Cập thông tin biên nhận</a:t>
          </a:r>
        </a:p>
      </dsp:txBody>
      <dsp:txXfrm>
        <a:off x="3861626" y="4001058"/>
        <a:ext cx="1938259" cy="323216"/>
      </dsp:txXfrm>
    </dsp:sp>
    <dsp:sp modelId="{551AC803-22DF-4E8C-8D00-68ECF09A293A}">
      <dsp:nvSpPr>
        <dsp:cNvPr id="0" name=""/>
        <dsp:cNvSpPr/>
      </dsp:nvSpPr>
      <dsp:spPr>
        <a:xfrm>
          <a:off x="1143584" y="4641876"/>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sp:txBody>
      <dsp:txXfrm>
        <a:off x="1143584" y="4641876"/>
        <a:ext cx="2506012" cy="323216"/>
      </dsp:txXfrm>
    </dsp:sp>
    <dsp:sp modelId="{81755D95-D922-4F29-A303-C8A7CE7E8ABF}">
      <dsp:nvSpPr>
        <dsp:cNvPr id="0" name=""/>
        <dsp:cNvSpPr/>
      </dsp:nvSpPr>
      <dsp:spPr>
        <a:xfrm>
          <a:off x="3861626" y="440507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Phân công đơn hàng</a:t>
          </a:r>
        </a:p>
      </dsp:txBody>
      <dsp:txXfrm>
        <a:off x="3861626" y="4405078"/>
        <a:ext cx="1938259" cy="323216"/>
      </dsp:txXfrm>
    </dsp:sp>
    <dsp:sp modelId="{1E5B0938-6BC5-47B1-874D-CDFB32137A58}">
      <dsp:nvSpPr>
        <dsp:cNvPr id="0" name=""/>
        <dsp:cNvSpPr/>
      </dsp:nvSpPr>
      <dsp:spPr>
        <a:xfrm>
          <a:off x="3861626" y="4809099"/>
          <a:ext cx="1938259" cy="392791"/>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Theo dõi xử lí đơn hàng máy giặt</a:t>
          </a:r>
        </a:p>
      </dsp:txBody>
      <dsp:txXfrm>
        <a:off x="3861626" y="4809099"/>
        <a:ext cx="1938259" cy="392791"/>
      </dsp:txXfrm>
    </dsp:sp>
    <dsp:sp modelId="{25D8F5CC-BE52-480F-94B9-3A8D9BA2D739}">
      <dsp:nvSpPr>
        <dsp:cNvPr id="0" name=""/>
        <dsp:cNvSpPr/>
      </dsp:nvSpPr>
      <dsp:spPr>
        <a:xfrm>
          <a:off x="1143584" y="5045897"/>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Tạo đơn hàng</a:t>
          </a:r>
        </a:p>
      </dsp:txBody>
      <dsp:txXfrm>
        <a:off x="1143584" y="5045897"/>
        <a:ext cx="2506012" cy="323216"/>
      </dsp:txXfrm>
    </dsp:sp>
    <dsp:sp modelId="{8BAFD37D-742D-4652-92FF-8A0FFA23B2A8}">
      <dsp:nvSpPr>
        <dsp:cNvPr id="0" name=""/>
        <dsp:cNvSpPr/>
      </dsp:nvSpPr>
      <dsp:spPr>
        <a:xfrm>
          <a:off x="1143584" y="5541540"/>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Tìm kiếm đơn hàng</a:t>
          </a:r>
        </a:p>
      </dsp:txBody>
      <dsp:txXfrm>
        <a:off x="1143584" y="5541540"/>
        <a:ext cx="2506012" cy="323216"/>
      </dsp:txXfrm>
    </dsp:sp>
    <dsp:sp modelId="{6AFCD169-EFCF-464D-ABB4-2C79634C7C4A}">
      <dsp:nvSpPr>
        <dsp:cNvPr id="0" name=""/>
        <dsp:cNvSpPr/>
      </dsp:nvSpPr>
      <dsp:spPr>
        <a:xfrm>
          <a:off x="3861626" y="5282694"/>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QR Code</a:t>
          </a:r>
        </a:p>
      </dsp:txBody>
      <dsp:txXfrm>
        <a:off x="3861626" y="5282694"/>
        <a:ext cx="1938259" cy="323216"/>
      </dsp:txXfrm>
    </dsp:sp>
    <dsp:sp modelId="{9E092DA1-72A9-43D2-82C2-EBD6E86B4785}">
      <dsp:nvSpPr>
        <dsp:cNvPr id="0" name=""/>
        <dsp:cNvSpPr/>
      </dsp:nvSpPr>
      <dsp:spPr>
        <a:xfrm>
          <a:off x="3861626" y="5686715"/>
          <a:ext cx="1938259" cy="43688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sp:txBody>
      <dsp:txXfrm>
        <a:off x="3861626" y="5686715"/>
        <a:ext cx="1938259" cy="436888"/>
      </dsp:txXfrm>
    </dsp:sp>
    <dsp:sp modelId="{13A81EE6-1828-4DAD-B0BD-D49725F59F11}">
      <dsp:nvSpPr>
        <dsp:cNvPr id="0" name=""/>
        <dsp:cNvSpPr/>
      </dsp:nvSpPr>
      <dsp:spPr>
        <a:xfrm>
          <a:off x="1143584" y="594556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Đăng nhập hệ thống</a:t>
          </a:r>
        </a:p>
      </dsp:txBody>
      <dsp:txXfrm>
        <a:off x="1143584" y="5945561"/>
        <a:ext cx="2506012" cy="323216"/>
      </dsp:txXfrm>
    </dsp:sp>
    <dsp:sp modelId="{BAB6F684-995A-46D7-93DB-D2A36D22FA84}">
      <dsp:nvSpPr>
        <dsp:cNvPr id="0" name=""/>
        <dsp:cNvSpPr/>
      </dsp:nvSpPr>
      <dsp:spPr>
        <a:xfrm>
          <a:off x="1143584" y="634958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Đăng xuất hệ thống</a:t>
          </a:r>
        </a:p>
      </dsp:txBody>
      <dsp:txXfrm>
        <a:off x="1143584" y="6349581"/>
        <a:ext cx="2506012" cy="323216"/>
      </dsp:txXfrm>
    </dsp:sp>
    <dsp:sp modelId="{87C748B1-8870-485E-AB5F-0A16A9DE458F}">
      <dsp:nvSpPr>
        <dsp:cNvPr id="0" name=""/>
        <dsp:cNvSpPr/>
      </dsp:nvSpPr>
      <dsp:spPr>
        <a:xfrm>
          <a:off x="1143584" y="675360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Đăng kí tài khoản khách hàng</a:t>
          </a:r>
        </a:p>
      </dsp:txBody>
      <dsp:txXfrm>
        <a:off x="1143584" y="6753601"/>
        <a:ext cx="2506012" cy="323216"/>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LêH</b:Tag>
    <b:SourceType>Report</b:SourceType>
    <b:Guid>{2341021E-97E6-4F8B-BBAD-205F6676DF05}</b:Guid>
    <b:Author>
      <b:Author>
        <b:NameList>
          <b:Person>
            <b:Last>Sử</b:Last>
            <b:First>Lê</b:First>
            <b:Middle>Hoành</b:Middle>
          </b:Person>
        </b:NameList>
      </b:Author>
    </b:Author>
    <b:Title>Giáo trình phát triển ứng dụng di động cơ bản. Chương 1. Nhà xuất bản đại học quốc gia TP.Hồ Chí Minh, 2017.</b:Title>
    <b:RefOrder>1</b:RefOrder>
  </b:Source>
</b:Sources>
</file>

<file path=customXml/itemProps1.xml><?xml version="1.0" encoding="utf-8"?>
<ds:datastoreItem xmlns:ds="http://schemas.openxmlformats.org/officeDocument/2006/customXml" ds:itemID="{4619B5D7-88F8-4936-9C8D-444D71FF35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24919</Words>
  <Characters>142042</Characters>
  <Application>Microsoft Office Word</Application>
  <DocSecurity>0</DocSecurity>
  <Lines>1183</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Phương B1401081 – Trần Hoàng Huân B1401047</dc:creator>
  <cp:keywords/>
  <dc:description/>
  <cp:lastModifiedBy>Tran Huan</cp:lastModifiedBy>
  <cp:revision>2</cp:revision>
  <cp:lastPrinted>2018-11-26T08:19:00Z</cp:lastPrinted>
  <dcterms:created xsi:type="dcterms:W3CDTF">2018-12-02T20:48:00Z</dcterms:created>
  <dcterms:modified xsi:type="dcterms:W3CDTF">2018-12-02T20:48:00Z</dcterms:modified>
</cp:coreProperties>
</file>